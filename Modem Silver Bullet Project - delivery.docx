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BF454C8" w14:textId="77777777" w:rsidR="00C7024D" w:rsidRPr="007F7AA4" w:rsidRDefault="00C71587" w:rsidP="00C72C35">
      <w:pPr>
        <w:pStyle w:val="a8"/>
        <w:rPr>
          <w:rFonts w:eastAsiaTheme="majorEastAsia" w:cs="Times New Roman"/>
        </w:rPr>
      </w:pPr>
      <w:bookmarkStart w:id="0" w:name="_Toc87714583"/>
      <w:r w:rsidRPr="007F7AA4">
        <w:rPr>
          <w:rFonts w:eastAsiaTheme="majorEastAsia" w:cs="Times New Roman"/>
        </w:rPr>
        <w:t>Modem Silver Bullet Project</w:t>
      </w:r>
      <w:bookmarkEnd w:id="0"/>
      <w:r w:rsidR="00F8716F" w:rsidRPr="007F7AA4">
        <w:rPr>
          <w:rFonts w:eastAsiaTheme="majorEastAsia" w:cs="Times New Roman"/>
        </w:rPr>
        <w:t xml:space="preserve"> </w:t>
      </w:r>
    </w:p>
    <w:p w14:paraId="4765669B" w14:textId="77777777" w:rsidR="008B6549" w:rsidRPr="007F7AA4" w:rsidRDefault="008B6549" w:rsidP="008B6549">
      <w:pPr>
        <w:rPr>
          <w:rFonts w:eastAsiaTheme="majorEastAsia" w:cs="Times New Roman"/>
        </w:rPr>
      </w:pPr>
    </w:p>
    <w:p w14:paraId="181E1C02" w14:textId="77777777" w:rsidR="008B6549" w:rsidRPr="007F7AA4" w:rsidRDefault="008B6549" w:rsidP="008B6549">
      <w:pPr>
        <w:rPr>
          <w:rFonts w:eastAsiaTheme="majorEastAsia" w:cs="Times New Roman"/>
          <w:b/>
          <w:sz w:val="24"/>
          <w:szCs w:val="24"/>
        </w:rPr>
      </w:pPr>
      <w:r w:rsidRPr="007F7AA4">
        <w:rPr>
          <w:rFonts w:eastAsiaTheme="majorEastAsia" w:cs="Times New Roman"/>
          <w:b/>
          <w:sz w:val="24"/>
          <w:szCs w:val="24"/>
        </w:rPr>
        <w:t>更改历史</w:t>
      </w:r>
    </w:p>
    <w:tbl>
      <w:tblPr>
        <w:tblStyle w:val="a7"/>
        <w:tblW w:w="0" w:type="auto"/>
        <w:tblLook w:val="04A0" w:firstRow="1" w:lastRow="0" w:firstColumn="1" w:lastColumn="0" w:noHBand="0" w:noVBand="1"/>
      </w:tblPr>
      <w:tblGrid>
        <w:gridCol w:w="878"/>
        <w:gridCol w:w="878"/>
        <w:gridCol w:w="1671"/>
        <w:gridCol w:w="2351"/>
        <w:gridCol w:w="2439"/>
      </w:tblGrid>
      <w:tr w:rsidR="008B6549" w:rsidRPr="007F7AA4" w14:paraId="1B9BB14B" w14:textId="77777777" w:rsidTr="0078634A">
        <w:tc>
          <w:tcPr>
            <w:tcW w:w="878" w:type="dxa"/>
          </w:tcPr>
          <w:p w14:paraId="56252815" w14:textId="77777777" w:rsidR="008B6549" w:rsidRPr="007F7AA4" w:rsidRDefault="008B6549" w:rsidP="008B6549">
            <w:pPr>
              <w:rPr>
                <w:rFonts w:eastAsiaTheme="majorEastAsia" w:cs="Times New Roman"/>
                <w:sz w:val="24"/>
                <w:szCs w:val="24"/>
              </w:rPr>
            </w:pPr>
            <w:r w:rsidRPr="007F7AA4">
              <w:rPr>
                <w:rFonts w:eastAsiaTheme="majorEastAsia" w:cs="Times New Roman"/>
                <w:sz w:val="24"/>
                <w:szCs w:val="24"/>
              </w:rPr>
              <w:t>版本</w:t>
            </w:r>
          </w:p>
        </w:tc>
        <w:tc>
          <w:tcPr>
            <w:tcW w:w="878" w:type="dxa"/>
          </w:tcPr>
          <w:p w14:paraId="6A7F7FAC" w14:textId="77777777" w:rsidR="008B6549" w:rsidRPr="007F7AA4" w:rsidRDefault="008B6549" w:rsidP="008B6549">
            <w:pPr>
              <w:rPr>
                <w:rFonts w:eastAsiaTheme="majorEastAsia" w:cs="Times New Roman"/>
                <w:sz w:val="24"/>
                <w:szCs w:val="24"/>
              </w:rPr>
            </w:pPr>
            <w:r w:rsidRPr="007F7AA4">
              <w:rPr>
                <w:rFonts w:eastAsiaTheme="majorEastAsia" w:cs="Times New Roman"/>
                <w:sz w:val="24"/>
                <w:szCs w:val="24"/>
              </w:rPr>
              <w:t>状态</w:t>
            </w:r>
          </w:p>
        </w:tc>
        <w:tc>
          <w:tcPr>
            <w:tcW w:w="1671" w:type="dxa"/>
          </w:tcPr>
          <w:p w14:paraId="3851E5B7" w14:textId="77777777" w:rsidR="008B6549" w:rsidRPr="007F7AA4" w:rsidRDefault="008B6549" w:rsidP="008B6549">
            <w:pPr>
              <w:rPr>
                <w:rFonts w:eastAsiaTheme="majorEastAsia" w:cs="Times New Roman"/>
                <w:sz w:val="24"/>
                <w:szCs w:val="24"/>
              </w:rPr>
            </w:pPr>
            <w:r w:rsidRPr="007F7AA4">
              <w:rPr>
                <w:rFonts w:eastAsiaTheme="majorEastAsia" w:cs="Times New Roman"/>
                <w:sz w:val="24"/>
                <w:szCs w:val="24"/>
              </w:rPr>
              <w:t>日期</w:t>
            </w:r>
          </w:p>
        </w:tc>
        <w:tc>
          <w:tcPr>
            <w:tcW w:w="2351" w:type="dxa"/>
          </w:tcPr>
          <w:p w14:paraId="38E67D77" w14:textId="77777777" w:rsidR="008B6549" w:rsidRPr="007F7AA4" w:rsidRDefault="008B6549" w:rsidP="008B6549">
            <w:pPr>
              <w:rPr>
                <w:rFonts w:eastAsiaTheme="majorEastAsia" w:cs="Times New Roman"/>
                <w:sz w:val="24"/>
                <w:szCs w:val="24"/>
              </w:rPr>
            </w:pPr>
            <w:r w:rsidRPr="007F7AA4">
              <w:rPr>
                <w:rFonts w:eastAsiaTheme="majorEastAsia" w:cs="Times New Roman"/>
                <w:sz w:val="24"/>
                <w:szCs w:val="24"/>
              </w:rPr>
              <w:t>责任人</w:t>
            </w:r>
          </w:p>
        </w:tc>
        <w:tc>
          <w:tcPr>
            <w:tcW w:w="2439" w:type="dxa"/>
          </w:tcPr>
          <w:p w14:paraId="7D680BDA" w14:textId="77777777" w:rsidR="008B6549" w:rsidRPr="007F7AA4" w:rsidRDefault="008B6549" w:rsidP="008B6549">
            <w:pPr>
              <w:rPr>
                <w:rFonts w:eastAsiaTheme="majorEastAsia" w:cs="Times New Roman"/>
                <w:sz w:val="24"/>
                <w:szCs w:val="24"/>
              </w:rPr>
            </w:pPr>
            <w:r w:rsidRPr="007F7AA4">
              <w:rPr>
                <w:rFonts w:eastAsiaTheme="majorEastAsia" w:cs="Times New Roman"/>
                <w:sz w:val="24"/>
                <w:szCs w:val="24"/>
              </w:rPr>
              <w:t>更改原因</w:t>
            </w:r>
          </w:p>
        </w:tc>
      </w:tr>
      <w:tr w:rsidR="008B6549" w:rsidRPr="007F7AA4" w14:paraId="2B52DD53" w14:textId="77777777" w:rsidTr="0078634A">
        <w:tc>
          <w:tcPr>
            <w:tcW w:w="878" w:type="dxa"/>
          </w:tcPr>
          <w:p w14:paraId="3EED50E7" w14:textId="77777777" w:rsidR="008B6549" w:rsidRPr="007F7AA4" w:rsidRDefault="008B6549" w:rsidP="008B6549">
            <w:pPr>
              <w:rPr>
                <w:rFonts w:eastAsiaTheme="majorEastAsia" w:cs="Times New Roman"/>
                <w:sz w:val="24"/>
                <w:szCs w:val="24"/>
              </w:rPr>
            </w:pPr>
            <w:r w:rsidRPr="007F7AA4">
              <w:rPr>
                <w:rFonts w:eastAsiaTheme="majorEastAsia" w:cs="Times New Roman"/>
                <w:sz w:val="24"/>
                <w:szCs w:val="24"/>
              </w:rPr>
              <w:t>1.0</w:t>
            </w:r>
          </w:p>
        </w:tc>
        <w:tc>
          <w:tcPr>
            <w:tcW w:w="878" w:type="dxa"/>
          </w:tcPr>
          <w:p w14:paraId="314592C6" w14:textId="77777777" w:rsidR="008B6549" w:rsidRPr="007F7AA4" w:rsidRDefault="008B6549" w:rsidP="008B6549">
            <w:pPr>
              <w:rPr>
                <w:rFonts w:eastAsiaTheme="majorEastAsia" w:cs="Times New Roman"/>
                <w:sz w:val="24"/>
                <w:szCs w:val="24"/>
              </w:rPr>
            </w:pPr>
            <w:r w:rsidRPr="007F7AA4">
              <w:rPr>
                <w:rFonts w:eastAsiaTheme="majorEastAsia" w:cs="Times New Roman"/>
                <w:sz w:val="24"/>
                <w:szCs w:val="24"/>
              </w:rPr>
              <w:t>草稿</w:t>
            </w:r>
          </w:p>
        </w:tc>
        <w:tc>
          <w:tcPr>
            <w:tcW w:w="1671" w:type="dxa"/>
          </w:tcPr>
          <w:p w14:paraId="551C7C23" w14:textId="77777777" w:rsidR="008B6549" w:rsidRPr="007F7AA4" w:rsidRDefault="0078634A" w:rsidP="008B6549">
            <w:pPr>
              <w:rPr>
                <w:rFonts w:eastAsiaTheme="majorEastAsia" w:cs="Times New Roman"/>
                <w:sz w:val="24"/>
                <w:szCs w:val="24"/>
              </w:rPr>
            </w:pPr>
            <w:r w:rsidRPr="007F7AA4">
              <w:rPr>
                <w:rFonts w:eastAsiaTheme="majorEastAsia" w:cs="Times New Roman"/>
                <w:sz w:val="24"/>
                <w:szCs w:val="24"/>
              </w:rPr>
              <w:t>2021-01-13</w:t>
            </w:r>
          </w:p>
        </w:tc>
        <w:tc>
          <w:tcPr>
            <w:tcW w:w="2351" w:type="dxa"/>
          </w:tcPr>
          <w:p w14:paraId="40D32C1F" w14:textId="77777777" w:rsidR="008B6549" w:rsidRPr="007F7AA4" w:rsidRDefault="0078634A" w:rsidP="008B6549">
            <w:pPr>
              <w:rPr>
                <w:rFonts w:eastAsiaTheme="majorEastAsia" w:cs="Times New Roman"/>
                <w:sz w:val="24"/>
                <w:szCs w:val="24"/>
              </w:rPr>
            </w:pPr>
            <w:r w:rsidRPr="007F7AA4">
              <w:rPr>
                <w:rFonts w:eastAsiaTheme="majorEastAsia" w:cs="Times New Roman"/>
                <w:sz w:val="24"/>
                <w:szCs w:val="24"/>
              </w:rPr>
              <w:t xml:space="preserve">liuyongqi </w:t>
            </w:r>
            <w:r w:rsidR="008B6549" w:rsidRPr="007F7AA4">
              <w:rPr>
                <w:rFonts w:eastAsiaTheme="majorEastAsia" w:cs="Times New Roman"/>
                <w:sz w:val="24"/>
                <w:szCs w:val="24"/>
              </w:rPr>
              <w:t>(</w:t>
            </w:r>
            <w:r w:rsidR="008B6549" w:rsidRPr="007F7AA4">
              <w:rPr>
                <w:rFonts w:eastAsiaTheme="majorEastAsia" w:cs="Times New Roman"/>
                <w:sz w:val="24"/>
                <w:szCs w:val="24"/>
              </w:rPr>
              <w:t>刘永琪</w:t>
            </w:r>
            <w:r w:rsidR="008B6549" w:rsidRPr="007F7AA4">
              <w:rPr>
                <w:rFonts w:eastAsiaTheme="majorEastAsia" w:cs="Times New Roman"/>
                <w:sz w:val="24"/>
                <w:szCs w:val="24"/>
              </w:rPr>
              <w:t>)</w:t>
            </w:r>
          </w:p>
        </w:tc>
        <w:tc>
          <w:tcPr>
            <w:tcW w:w="2439" w:type="dxa"/>
          </w:tcPr>
          <w:p w14:paraId="00508033" w14:textId="77777777" w:rsidR="008B6549" w:rsidRPr="007F7AA4" w:rsidRDefault="008B6549" w:rsidP="008B6549">
            <w:pPr>
              <w:rPr>
                <w:rFonts w:eastAsiaTheme="majorEastAsia" w:cs="Times New Roman"/>
                <w:sz w:val="24"/>
                <w:szCs w:val="24"/>
              </w:rPr>
            </w:pPr>
            <w:r w:rsidRPr="007F7AA4">
              <w:rPr>
                <w:rFonts w:eastAsiaTheme="majorEastAsia" w:cs="Times New Roman"/>
                <w:sz w:val="24"/>
                <w:szCs w:val="24"/>
              </w:rPr>
              <w:t>创建</w:t>
            </w:r>
          </w:p>
        </w:tc>
      </w:tr>
      <w:tr w:rsidR="008B6549" w:rsidRPr="007F7AA4" w14:paraId="5652C23B" w14:textId="77777777" w:rsidTr="0078634A">
        <w:tc>
          <w:tcPr>
            <w:tcW w:w="878" w:type="dxa"/>
          </w:tcPr>
          <w:p w14:paraId="250186DB" w14:textId="77777777" w:rsidR="008B6549" w:rsidRPr="007F7AA4" w:rsidRDefault="008B6549" w:rsidP="008B6549">
            <w:pPr>
              <w:rPr>
                <w:rFonts w:eastAsiaTheme="majorEastAsia" w:cs="Times New Roman"/>
                <w:sz w:val="24"/>
                <w:szCs w:val="24"/>
              </w:rPr>
            </w:pPr>
          </w:p>
        </w:tc>
        <w:tc>
          <w:tcPr>
            <w:tcW w:w="878" w:type="dxa"/>
          </w:tcPr>
          <w:p w14:paraId="469F4F48" w14:textId="77777777" w:rsidR="008B6549" w:rsidRPr="007F7AA4" w:rsidRDefault="008B6549" w:rsidP="008B6549">
            <w:pPr>
              <w:rPr>
                <w:rFonts w:eastAsiaTheme="majorEastAsia" w:cs="Times New Roman"/>
                <w:sz w:val="24"/>
                <w:szCs w:val="24"/>
              </w:rPr>
            </w:pPr>
          </w:p>
        </w:tc>
        <w:tc>
          <w:tcPr>
            <w:tcW w:w="1671" w:type="dxa"/>
          </w:tcPr>
          <w:p w14:paraId="68B1612F" w14:textId="77777777" w:rsidR="008B6549" w:rsidRPr="007F7AA4" w:rsidRDefault="008B6549" w:rsidP="008B6549">
            <w:pPr>
              <w:rPr>
                <w:rFonts w:eastAsiaTheme="majorEastAsia" w:cs="Times New Roman"/>
                <w:sz w:val="24"/>
                <w:szCs w:val="24"/>
              </w:rPr>
            </w:pPr>
          </w:p>
        </w:tc>
        <w:tc>
          <w:tcPr>
            <w:tcW w:w="2351" w:type="dxa"/>
          </w:tcPr>
          <w:p w14:paraId="77EA34B8" w14:textId="77777777" w:rsidR="008B6549" w:rsidRPr="007F7AA4" w:rsidRDefault="008B6549" w:rsidP="008B6549">
            <w:pPr>
              <w:rPr>
                <w:rFonts w:eastAsiaTheme="majorEastAsia" w:cs="Times New Roman"/>
                <w:sz w:val="24"/>
                <w:szCs w:val="24"/>
              </w:rPr>
            </w:pPr>
          </w:p>
        </w:tc>
        <w:tc>
          <w:tcPr>
            <w:tcW w:w="2439" w:type="dxa"/>
          </w:tcPr>
          <w:p w14:paraId="6EF55F37" w14:textId="77777777" w:rsidR="008B6549" w:rsidRPr="007F7AA4" w:rsidRDefault="008B6549" w:rsidP="008B6549">
            <w:pPr>
              <w:rPr>
                <w:rFonts w:eastAsiaTheme="majorEastAsia" w:cs="Times New Roman"/>
                <w:sz w:val="24"/>
                <w:szCs w:val="24"/>
              </w:rPr>
            </w:pPr>
          </w:p>
        </w:tc>
      </w:tr>
      <w:tr w:rsidR="0046011F" w:rsidRPr="007F7AA4" w14:paraId="2BD1DAFB" w14:textId="77777777" w:rsidTr="0078634A">
        <w:tc>
          <w:tcPr>
            <w:tcW w:w="878" w:type="dxa"/>
          </w:tcPr>
          <w:p w14:paraId="3FF23803" w14:textId="77777777" w:rsidR="0046011F" w:rsidRPr="007F7AA4" w:rsidRDefault="0046011F" w:rsidP="008B6549">
            <w:pPr>
              <w:rPr>
                <w:rFonts w:eastAsiaTheme="majorEastAsia" w:cs="Times New Roman"/>
                <w:sz w:val="24"/>
                <w:szCs w:val="24"/>
              </w:rPr>
            </w:pPr>
          </w:p>
        </w:tc>
        <w:tc>
          <w:tcPr>
            <w:tcW w:w="878" w:type="dxa"/>
          </w:tcPr>
          <w:p w14:paraId="4A5B981E" w14:textId="77777777" w:rsidR="0046011F" w:rsidRPr="007F7AA4" w:rsidRDefault="0046011F" w:rsidP="008B6549">
            <w:pPr>
              <w:rPr>
                <w:rFonts w:eastAsiaTheme="majorEastAsia" w:cs="Times New Roman"/>
                <w:sz w:val="24"/>
                <w:szCs w:val="24"/>
              </w:rPr>
            </w:pPr>
          </w:p>
        </w:tc>
        <w:tc>
          <w:tcPr>
            <w:tcW w:w="1671" w:type="dxa"/>
          </w:tcPr>
          <w:p w14:paraId="36E78640" w14:textId="77777777" w:rsidR="0046011F" w:rsidRPr="007F7AA4" w:rsidRDefault="0046011F" w:rsidP="008B6549">
            <w:pPr>
              <w:rPr>
                <w:rFonts w:eastAsiaTheme="majorEastAsia" w:cs="Times New Roman"/>
                <w:sz w:val="24"/>
                <w:szCs w:val="24"/>
              </w:rPr>
            </w:pPr>
          </w:p>
        </w:tc>
        <w:tc>
          <w:tcPr>
            <w:tcW w:w="2351" w:type="dxa"/>
          </w:tcPr>
          <w:p w14:paraId="6B16066F" w14:textId="77777777" w:rsidR="0046011F" w:rsidRPr="007F7AA4" w:rsidRDefault="0046011F" w:rsidP="008B6549">
            <w:pPr>
              <w:rPr>
                <w:rFonts w:eastAsiaTheme="majorEastAsia" w:cs="Times New Roman"/>
                <w:sz w:val="24"/>
                <w:szCs w:val="24"/>
              </w:rPr>
            </w:pPr>
          </w:p>
        </w:tc>
        <w:tc>
          <w:tcPr>
            <w:tcW w:w="2439" w:type="dxa"/>
          </w:tcPr>
          <w:p w14:paraId="4701D193" w14:textId="77777777" w:rsidR="0046011F" w:rsidRPr="007F7AA4" w:rsidRDefault="0046011F" w:rsidP="008B6549">
            <w:pPr>
              <w:rPr>
                <w:rFonts w:eastAsiaTheme="majorEastAsia" w:cs="Times New Roman"/>
                <w:sz w:val="24"/>
                <w:szCs w:val="24"/>
              </w:rPr>
            </w:pPr>
          </w:p>
        </w:tc>
      </w:tr>
    </w:tbl>
    <w:sdt>
      <w:sdtPr>
        <w:rPr>
          <w:rFonts w:ascii="Times New Roman" w:eastAsiaTheme="minorEastAsia" w:hAnsi="Times New Roman" w:cs="Times New Roman"/>
          <w:color w:val="auto"/>
          <w:kern w:val="2"/>
          <w:sz w:val="21"/>
          <w:szCs w:val="22"/>
          <w:lang w:val="zh-CN"/>
        </w:rPr>
        <w:id w:val="1838650406"/>
        <w:docPartObj>
          <w:docPartGallery w:val="Table of Contents"/>
          <w:docPartUnique/>
        </w:docPartObj>
      </w:sdtPr>
      <w:sdtEndPr>
        <w:rPr>
          <w:b/>
          <w:bCs/>
        </w:rPr>
      </w:sdtEndPr>
      <w:sdtContent>
        <w:p w14:paraId="2CCA9C36" w14:textId="77777777" w:rsidR="0046011F" w:rsidRPr="007F7AA4" w:rsidRDefault="0046011F">
          <w:pPr>
            <w:pStyle w:val="TOC"/>
            <w:rPr>
              <w:rFonts w:ascii="Times New Roman" w:hAnsi="Times New Roman" w:cs="Times New Roman"/>
              <w:lang w:val="zh-CN"/>
            </w:rPr>
            <w:sectPr w:rsidR="0046011F" w:rsidRPr="007F7AA4" w:rsidSect="00FE28CD">
              <w:headerReference w:type="even" r:id="rId8"/>
              <w:headerReference w:type="default" r:id="rId9"/>
              <w:footerReference w:type="default" r:id="rId10"/>
              <w:pgSz w:w="11906" w:h="16838"/>
              <w:pgMar w:top="1440" w:right="1800" w:bottom="1440" w:left="1800" w:header="851" w:footer="992" w:gutter="0"/>
              <w:cols w:space="425"/>
              <w:docGrid w:type="lines" w:linePitch="312"/>
            </w:sectPr>
          </w:pPr>
        </w:p>
        <w:p w14:paraId="73D792F7" w14:textId="77777777" w:rsidR="0046011F" w:rsidRPr="007F7AA4" w:rsidRDefault="0046011F" w:rsidP="00CC46ED">
          <w:pPr>
            <w:pStyle w:val="a8"/>
            <w:rPr>
              <w:rFonts w:eastAsiaTheme="majorEastAsia" w:cs="Times New Roman"/>
            </w:rPr>
          </w:pPr>
          <w:bookmarkStart w:id="1" w:name="_Toc87714584"/>
          <w:r w:rsidRPr="007F7AA4">
            <w:rPr>
              <w:rFonts w:eastAsiaTheme="majorEastAsia" w:cs="Times New Roman"/>
              <w:lang w:val="zh-CN"/>
            </w:rPr>
            <w:lastRenderedPageBreak/>
            <w:t>目录</w:t>
          </w:r>
          <w:bookmarkEnd w:id="1"/>
        </w:p>
        <w:p w14:paraId="4BA14923" w14:textId="5476C775" w:rsidR="00013135" w:rsidRDefault="0046011F">
          <w:pPr>
            <w:pStyle w:val="11"/>
            <w:tabs>
              <w:tab w:val="right" w:leader="dot" w:pos="8296"/>
            </w:tabs>
            <w:rPr>
              <w:rFonts w:asciiTheme="minorHAnsi" w:hAnsiTheme="minorHAnsi"/>
              <w:noProof/>
            </w:rPr>
          </w:pPr>
          <w:r w:rsidRPr="007F7AA4">
            <w:rPr>
              <w:rFonts w:eastAsiaTheme="majorEastAsia" w:cs="Times New Roman"/>
            </w:rPr>
            <w:fldChar w:fldCharType="begin"/>
          </w:r>
          <w:r w:rsidRPr="007F7AA4">
            <w:rPr>
              <w:rFonts w:eastAsiaTheme="majorEastAsia" w:cs="Times New Roman"/>
            </w:rPr>
            <w:instrText xml:space="preserve"> TOC \o "1-3" \h \z \u </w:instrText>
          </w:r>
          <w:r w:rsidRPr="007F7AA4">
            <w:rPr>
              <w:rFonts w:eastAsiaTheme="majorEastAsia" w:cs="Times New Roman"/>
            </w:rPr>
            <w:fldChar w:fldCharType="separate"/>
          </w:r>
          <w:hyperlink w:anchor="_Toc87714583" w:history="1">
            <w:r w:rsidR="00013135" w:rsidRPr="0082621B">
              <w:rPr>
                <w:rStyle w:val="ab"/>
                <w:rFonts w:eastAsiaTheme="majorEastAsia" w:cs="Times New Roman"/>
                <w:noProof/>
              </w:rPr>
              <w:t>Modem Silver Bullet Project</w:t>
            </w:r>
            <w:r w:rsidR="00013135">
              <w:rPr>
                <w:noProof/>
                <w:webHidden/>
              </w:rPr>
              <w:tab/>
            </w:r>
            <w:r w:rsidR="00013135">
              <w:rPr>
                <w:noProof/>
                <w:webHidden/>
              </w:rPr>
              <w:fldChar w:fldCharType="begin"/>
            </w:r>
            <w:r w:rsidR="00013135">
              <w:rPr>
                <w:noProof/>
                <w:webHidden/>
              </w:rPr>
              <w:instrText xml:space="preserve"> PAGEREF _Toc87714583 \h </w:instrText>
            </w:r>
            <w:r w:rsidR="00013135">
              <w:rPr>
                <w:noProof/>
                <w:webHidden/>
              </w:rPr>
            </w:r>
            <w:r w:rsidR="00013135">
              <w:rPr>
                <w:noProof/>
                <w:webHidden/>
              </w:rPr>
              <w:fldChar w:fldCharType="separate"/>
            </w:r>
            <w:r w:rsidR="00013135">
              <w:rPr>
                <w:noProof/>
                <w:webHidden/>
              </w:rPr>
              <w:t>1</w:t>
            </w:r>
            <w:r w:rsidR="00013135">
              <w:rPr>
                <w:noProof/>
                <w:webHidden/>
              </w:rPr>
              <w:fldChar w:fldCharType="end"/>
            </w:r>
          </w:hyperlink>
        </w:p>
        <w:p w14:paraId="057FA9EC" w14:textId="6793C6CF" w:rsidR="00013135" w:rsidRDefault="00C7676F">
          <w:pPr>
            <w:pStyle w:val="11"/>
            <w:tabs>
              <w:tab w:val="right" w:leader="dot" w:pos="8296"/>
            </w:tabs>
            <w:rPr>
              <w:rFonts w:asciiTheme="minorHAnsi" w:hAnsiTheme="minorHAnsi"/>
              <w:noProof/>
            </w:rPr>
          </w:pPr>
          <w:hyperlink w:anchor="_Toc87714584" w:history="1">
            <w:r w:rsidR="00013135" w:rsidRPr="0082621B">
              <w:rPr>
                <w:rStyle w:val="ab"/>
                <w:rFonts w:eastAsiaTheme="majorEastAsia" w:cs="Times New Roman"/>
                <w:noProof/>
                <w:lang w:val="zh-CN"/>
              </w:rPr>
              <w:t>目录</w:t>
            </w:r>
            <w:r w:rsidR="00013135">
              <w:rPr>
                <w:noProof/>
                <w:webHidden/>
              </w:rPr>
              <w:tab/>
            </w:r>
            <w:r w:rsidR="00013135">
              <w:rPr>
                <w:noProof/>
                <w:webHidden/>
              </w:rPr>
              <w:fldChar w:fldCharType="begin"/>
            </w:r>
            <w:r w:rsidR="00013135">
              <w:rPr>
                <w:noProof/>
                <w:webHidden/>
              </w:rPr>
              <w:instrText xml:space="preserve"> PAGEREF _Toc87714584 \h </w:instrText>
            </w:r>
            <w:r w:rsidR="00013135">
              <w:rPr>
                <w:noProof/>
                <w:webHidden/>
              </w:rPr>
            </w:r>
            <w:r w:rsidR="00013135">
              <w:rPr>
                <w:noProof/>
                <w:webHidden/>
              </w:rPr>
              <w:fldChar w:fldCharType="separate"/>
            </w:r>
            <w:r w:rsidR="00013135">
              <w:rPr>
                <w:noProof/>
                <w:webHidden/>
              </w:rPr>
              <w:t>2</w:t>
            </w:r>
            <w:r w:rsidR="00013135">
              <w:rPr>
                <w:noProof/>
                <w:webHidden/>
              </w:rPr>
              <w:fldChar w:fldCharType="end"/>
            </w:r>
          </w:hyperlink>
        </w:p>
        <w:p w14:paraId="0DA66CEC" w14:textId="1DE47113" w:rsidR="00013135" w:rsidRDefault="00C7676F">
          <w:pPr>
            <w:pStyle w:val="11"/>
            <w:tabs>
              <w:tab w:val="left" w:pos="420"/>
              <w:tab w:val="right" w:leader="dot" w:pos="8296"/>
            </w:tabs>
            <w:rPr>
              <w:rFonts w:asciiTheme="minorHAnsi" w:hAnsiTheme="minorHAnsi"/>
              <w:noProof/>
            </w:rPr>
          </w:pPr>
          <w:hyperlink w:anchor="_Toc87714585" w:history="1">
            <w:r w:rsidR="00013135" w:rsidRPr="0082621B">
              <w:rPr>
                <w:rStyle w:val="ab"/>
                <w:rFonts w:eastAsiaTheme="majorEastAsia" w:cs="Times New Roman"/>
                <w:noProof/>
              </w:rPr>
              <w:t>1</w:t>
            </w:r>
            <w:r w:rsidR="00013135">
              <w:rPr>
                <w:rFonts w:asciiTheme="minorHAnsi" w:hAnsiTheme="minorHAnsi"/>
                <w:noProof/>
              </w:rPr>
              <w:tab/>
            </w:r>
            <w:r w:rsidR="00013135" w:rsidRPr="0082621B">
              <w:rPr>
                <w:rStyle w:val="ab"/>
                <w:rFonts w:eastAsiaTheme="majorEastAsia" w:cs="Times New Roman"/>
                <w:noProof/>
              </w:rPr>
              <w:t>介绍</w:t>
            </w:r>
            <w:r w:rsidR="00013135">
              <w:rPr>
                <w:noProof/>
                <w:webHidden/>
              </w:rPr>
              <w:tab/>
            </w:r>
            <w:r w:rsidR="00013135">
              <w:rPr>
                <w:noProof/>
                <w:webHidden/>
              </w:rPr>
              <w:fldChar w:fldCharType="begin"/>
            </w:r>
            <w:r w:rsidR="00013135">
              <w:rPr>
                <w:noProof/>
                <w:webHidden/>
              </w:rPr>
              <w:instrText xml:space="preserve"> PAGEREF _Toc87714585 \h </w:instrText>
            </w:r>
            <w:r w:rsidR="00013135">
              <w:rPr>
                <w:noProof/>
                <w:webHidden/>
              </w:rPr>
            </w:r>
            <w:r w:rsidR="00013135">
              <w:rPr>
                <w:noProof/>
                <w:webHidden/>
              </w:rPr>
              <w:fldChar w:fldCharType="separate"/>
            </w:r>
            <w:r w:rsidR="00013135">
              <w:rPr>
                <w:noProof/>
                <w:webHidden/>
              </w:rPr>
              <w:t>11</w:t>
            </w:r>
            <w:r w:rsidR="00013135">
              <w:rPr>
                <w:noProof/>
                <w:webHidden/>
              </w:rPr>
              <w:fldChar w:fldCharType="end"/>
            </w:r>
          </w:hyperlink>
        </w:p>
        <w:p w14:paraId="44AD5753" w14:textId="01BA455A" w:rsidR="00013135" w:rsidRDefault="00C7676F">
          <w:pPr>
            <w:pStyle w:val="21"/>
            <w:tabs>
              <w:tab w:val="left" w:pos="1260"/>
              <w:tab w:val="right" w:leader="dot" w:pos="8296"/>
            </w:tabs>
            <w:rPr>
              <w:rFonts w:asciiTheme="minorHAnsi" w:hAnsiTheme="minorHAnsi"/>
              <w:noProof/>
            </w:rPr>
          </w:pPr>
          <w:hyperlink w:anchor="_Toc87714586" w:history="1">
            <w:r w:rsidR="00013135" w:rsidRPr="0082621B">
              <w:rPr>
                <w:rStyle w:val="ab"/>
                <w:rFonts w:cs="Times New Roman"/>
                <w:noProof/>
              </w:rPr>
              <w:t>1.1</w:t>
            </w:r>
            <w:r w:rsidR="00013135">
              <w:rPr>
                <w:rFonts w:asciiTheme="minorHAnsi" w:hAnsiTheme="minorHAnsi"/>
                <w:noProof/>
              </w:rPr>
              <w:tab/>
            </w:r>
            <w:r w:rsidR="00013135" w:rsidRPr="0082621B">
              <w:rPr>
                <w:rStyle w:val="ab"/>
                <w:rFonts w:cs="Times New Roman"/>
                <w:noProof/>
              </w:rPr>
              <w:t>文档目的</w:t>
            </w:r>
            <w:r w:rsidR="00013135">
              <w:rPr>
                <w:noProof/>
                <w:webHidden/>
              </w:rPr>
              <w:tab/>
            </w:r>
            <w:r w:rsidR="00013135">
              <w:rPr>
                <w:noProof/>
                <w:webHidden/>
              </w:rPr>
              <w:fldChar w:fldCharType="begin"/>
            </w:r>
            <w:r w:rsidR="00013135">
              <w:rPr>
                <w:noProof/>
                <w:webHidden/>
              </w:rPr>
              <w:instrText xml:space="preserve"> PAGEREF _Toc87714586 \h </w:instrText>
            </w:r>
            <w:r w:rsidR="00013135">
              <w:rPr>
                <w:noProof/>
                <w:webHidden/>
              </w:rPr>
            </w:r>
            <w:r w:rsidR="00013135">
              <w:rPr>
                <w:noProof/>
                <w:webHidden/>
              </w:rPr>
              <w:fldChar w:fldCharType="separate"/>
            </w:r>
            <w:r w:rsidR="00013135">
              <w:rPr>
                <w:noProof/>
                <w:webHidden/>
              </w:rPr>
              <w:t>11</w:t>
            </w:r>
            <w:r w:rsidR="00013135">
              <w:rPr>
                <w:noProof/>
                <w:webHidden/>
              </w:rPr>
              <w:fldChar w:fldCharType="end"/>
            </w:r>
          </w:hyperlink>
        </w:p>
        <w:p w14:paraId="48FBF0D4" w14:textId="68BE0235" w:rsidR="00013135" w:rsidRDefault="00C7676F">
          <w:pPr>
            <w:pStyle w:val="21"/>
            <w:tabs>
              <w:tab w:val="left" w:pos="1260"/>
              <w:tab w:val="right" w:leader="dot" w:pos="8296"/>
            </w:tabs>
            <w:rPr>
              <w:rFonts w:asciiTheme="minorHAnsi" w:hAnsiTheme="minorHAnsi"/>
              <w:noProof/>
            </w:rPr>
          </w:pPr>
          <w:hyperlink w:anchor="_Toc87714587" w:history="1">
            <w:r w:rsidR="00013135" w:rsidRPr="0082621B">
              <w:rPr>
                <w:rStyle w:val="ab"/>
                <w:rFonts w:cs="Times New Roman"/>
                <w:noProof/>
              </w:rPr>
              <w:t>1.2</w:t>
            </w:r>
            <w:r w:rsidR="00013135">
              <w:rPr>
                <w:rFonts w:asciiTheme="minorHAnsi" w:hAnsiTheme="minorHAnsi"/>
                <w:noProof/>
              </w:rPr>
              <w:tab/>
            </w:r>
            <w:r w:rsidR="00013135" w:rsidRPr="0082621B">
              <w:rPr>
                <w:rStyle w:val="ab"/>
                <w:rFonts w:cs="Times New Roman"/>
                <w:noProof/>
              </w:rPr>
              <w:t>术语和缩写</w:t>
            </w:r>
            <w:r w:rsidR="00013135">
              <w:rPr>
                <w:noProof/>
                <w:webHidden/>
              </w:rPr>
              <w:tab/>
            </w:r>
            <w:r w:rsidR="00013135">
              <w:rPr>
                <w:noProof/>
                <w:webHidden/>
              </w:rPr>
              <w:fldChar w:fldCharType="begin"/>
            </w:r>
            <w:r w:rsidR="00013135">
              <w:rPr>
                <w:noProof/>
                <w:webHidden/>
              </w:rPr>
              <w:instrText xml:space="preserve"> PAGEREF _Toc87714587 \h </w:instrText>
            </w:r>
            <w:r w:rsidR="00013135">
              <w:rPr>
                <w:noProof/>
                <w:webHidden/>
              </w:rPr>
            </w:r>
            <w:r w:rsidR="00013135">
              <w:rPr>
                <w:noProof/>
                <w:webHidden/>
              </w:rPr>
              <w:fldChar w:fldCharType="separate"/>
            </w:r>
            <w:r w:rsidR="00013135">
              <w:rPr>
                <w:noProof/>
                <w:webHidden/>
              </w:rPr>
              <w:t>11</w:t>
            </w:r>
            <w:r w:rsidR="00013135">
              <w:rPr>
                <w:noProof/>
                <w:webHidden/>
              </w:rPr>
              <w:fldChar w:fldCharType="end"/>
            </w:r>
          </w:hyperlink>
        </w:p>
        <w:p w14:paraId="0452E184" w14:textId="4D1F337D" w:rsidR="00013135" w:rsidRDefault="00C7676F">
          <w:pPr>
            <w:pStyle w:val="21"/>
            <w:tabs>
              <w:tab w:val="left" w:pos="1260"/>
              <w:tab w:val="right" w:leader="dot" w:pos="8296"/>
            </w:tabs>
            <w:rPr>
              <w:rFonts w:asciiTheme="minorHAnsi" w:hAnsiTheme="minorHAnsi"/>
              <w:noProof/>
            </w:rPr>
          </w:pPr>
          <w:hyperlink w:anchor="_Toc87714588" w:history="1">
            <w:r w:rsidR="00013135" w:rsidRPr="0082621B">
              <w:rPr>
                <w:rStyle w:val="ab"/>
                <w:rFonts w:cs="Times New Roman"/>
                <w:noProof/>
              </w:rPr>
              <w:t>1.3</w:t>
            </w:r>
            <w:r w:rsidR="00013135">
              <w:rPr>
                <w:rFonts w:asciiTheme="minorHAnsi" w:hAnsiTheme="minorHAnsi"/>
                <w:noProof/>
              </w:rPr>
              <w:tab/>
            </w:r>
            <w:r w:rsidR="00013135" w:rsidRPr="0082621B">
              <w:rPr>
                <w:rStyle w:val="ab"/>
                <w:rFonts w:cs="Times New Roman"/>
                <w:noProof/>
              </w:rPr>
              <w:t>参考文档</w:t>
            </w:r>
            <w:r w:rsidR="00013135">
              <w:rPr>
                <w:noProof/>
                <w:webHidden/>
              </w:rPr>
              <w:tab/>
            </w:r>
            <w:r w:rsidR="00013135">
              <w:rPr>
                <w:noProof/>
                <w:webHidden/>
              </w:rPr>
              <w:fldChar w:fldCharType="begin"/>
            </w:r>
            <w:r w:rsidR="00013135">
              <w:rPr>
                <w:noProof/>
                <w:webHidden/>
              </w:rPr>
              <w:instrText xml:space="preserve"> PAGEREF _Toc87714588 \h </w:instrText>
            </w:r>
            <w:r w:rsidR="00013135">
              <w:rPr>
                <w:noProof/>
                <w:webHidden/>
              </w:rPr>
            </w:r>
            <w:r w:rsidR="00013135">
              <w:rPr>
                <w:noProof/>
                <w:webHidden/>
              </w:rPr>
              <w:fldChar w:fldCharType="separate"/>
            </w:r>
            <w:r w:rsidR="00013135">
              <w:rPr>
                <w:noProof/>
                <w:webHidden/>
              </w:rPr>
              <w:t>11</w:t>
            </w:r>
            <w:r w:rsidR="00013135">
              <w:rPr>
                <w:noProof/>
                <w:webHidden/>
              </w:rPr>
              <w:fldChar w:fldCharType="end"/>
            </w:r>
          </w:hyperlink>
        </w:p>
        <w:p w14:paraId="7AA23906" w14:textId="3EE28524" w:rsidR="00013135" w:rsidRDefault="00C7676F">
          <w:pPr>
            <w:pStyle w:val="11"/>
            <w:tabs>
              <w:tab w:val="left" w:pos="420"/>
              <w:tab w:val="right" w:leader="dot" w:pos="8296"/>
            </w:tabs>
            <w:rPr>
              <w:rFonts w:asciiTheme="minorHAnsi" w:hAnsiTheme="minorHAnsi"/>
              <w:noProof/>
            </w:rPr>
          </w:pPr>
          <w:hyperlink w:anchor="_Toc87714589" w:history="1">
            <w:r w:rsidR="00013135" w:rsidRPr="0082621B">
              <w:rPr>
                <w:rStyle w:val="ab"/>
                <w:rFonts w:eastAsiaTheme="majorEastAsia" w:cs="Times New Roman"/>
                <w:noProof/>
              </w:rPr>
              <w:t>2</w:t>
            </w:r>
            <w:r w:rsidR="00013135">
              <w:rPr>
                <w:rFonts w:asciiTheme="minorHAnsi" w:hAnsiTheme="minorHAnsi"/>
                <w:noProof/>
              </w:rPr>
              <w:tab/>
            </w:r>
            <w:r w:rsidR="00013135" w:rsidRPr="0082621B">
              <w:rPr>
                <w:rStyle w:val="ab"/>
                <w:rFonts w:eastAsiaTheme="majorEastAsia" w:cs="Times New Roman"/>
                <w:noProof/>
              </w:rPr>
              <w:t>Modem FAQ</w:t>
            </w:r>
            <w:r w:rsidR="00013135">
              <w:rPr>
                <w:noProof/>
                <w:webHidden/>
              </w:rPr>
              <w:tab/>
            </w:r>
            <w:r w:rsidR="00013135">
              <w:rPr>
                <w:noProof/>
                <w:webHidden/>
              </w:rPr>
              <w:fldChar w:fldCharType="begin"/>
            </w:r>
            <w:r w:rsidR="00013135">
              <w:rPr>
                <w:noProof/>
                <w:webHidden/>
              </w:rPr>
              <w:instrText xml:space="preserve"> PAGEREF _Toc87714589 \h </w:instrText>
            </w:r>
            <w:r w:rsidR="00013135">
              <w:rPr>
                <w:noProof/>
                <w:webHidden/>
              </w:rPr>
            </w:r>
            <w:r w:rsidR="00013135">
              <w:rPr>
                <w:noProof/>
                <w:webHidden/>
              </w:rPr>
              <w:fldChar w:fldCharType="separate"/>
            </w:r>
            <w:r w:rsidR="00013135">
              <w:rPr>
                <w:noProof/>
                <w:webHidden/>
              </w:rPr>
              <w:t>12</w:t>
            </w:r>
            <w:r w:rsidR="00013135">
              <w:rPr>
                <w:noProof/>
                <w:webHidden/>
              </w:rPr>
              <w:fldChar w:fldCharType="end"/>
            </w:r>
          </w:hyperlink>
        </w:p>
        <w:p w14:paraId="3C72A499" w14:textId="11767C3A" w:rsidR="00013135" w:rsidRDefault="00C7676F">
          <w:pPr>
            <w:pStyle w:val="21"/>
            <w:tabs>
              <w:tab w:val="left" w:pos="1260"/>
              <w:tab w:val="right" w:leader="dot" w:pos="8296"/>
            </w:tabs>
            <w:rPr>
              <w:rFonts w:asciiTheme="minorHAnsi" w:hAnsiTheme="minorHAnsi"/>
              <w:noProof/>
            </w:rPr>
          </w:pPr>
          <w:hyperlink w:anchor="_Toc87714590" w:history="1">
            <w:r w:rsidR="00013135" w:rsidRPr="0082621B">
              <w:rPr>
                <w:rStyle w:val="ab"/>
                <w:rFonts w:cs="Times New Roman"/>
                <w:noProof/>
              </w:rPr>
              <w:t>2.1</w:t>
            </w:r>
            <w:r w:rsidR="00013135">
              <w:rPr>
                <w:rFonts w:asciiTheme="minorHAnsi" w:hAnsiTheme="minorHAnsi"/>
                <w:noProof/>
              </w:rPr>
              <w:tab/>
            </w:r>
            <w:r w:rsidR="00013135" w:rsidRPr="0082621B">
              <w:rPr>
                <w:rStyle w:val="ab"/>
                <w:rFonts w:cs="Times New Roman"/>
                <w:noProof/>
              </w:rPr>
              <w:t>待办事项：</w:t>
            </w:r>
            <w:r w:rsidR="00013135" w:rsidRPr="0082621B">
              <w:rPr>
                <w:rStyle w:val="ab"/>
                <w:rFonts w:cs="Times New Roman"/>
                <w:noProof/>
              </w:rPr>
              <w:t xml:space="preserve"> </w:t>
            </w:r>
            <w:r w:rsidR="00013135" w:rsidRPr="0082621B">
              <w:rPr>
                <w:rStyle w:val="ab"/>
                <w:rFonts w:cs="Times New Roman"/>
                <w:noProof/>
              </w:rPr>
              <w:t>！！！！！！！！！</w:t>
            </w:r>
            <w:r w:rsidR="00013135">
              <w:rPr>
                <w:noProof/>
                <w:webHidden/>
              </w:rPr>
              <w:tab/>
            </w:r>
            <w:r w:rsidR="00013135">
              <w:rPr>
                <w:noProof/>
                <w:webHidden/>
              </w:rPr>
              <w:fldChar w:fldCharType="begin"/>
            </w:r>
            <w:r w:rsidR="00013135">
              <w:rPr>
                <w:noProof/>
                <w:webHidden/>
              </w:rPr>
              <w:instrText xml:space="preserve"> PAGEREF _Toc87714590 \h </w:instrText>
            </w:r>
            <w:r w:rsidR="00013135">
              <w:rPr>
                <w:noProof/>
                <w:webHidden/>
              </w:rPr>
            </w:r>
            <w:r w:rsidR="00013135">
              <w:rPr>
                <w:noProof/>
                <w:webHidden/>
              </w:rPr>
              <w:fldChar w:fldCharType="separate"/>
            </w:r>
            <w:r w:rsidR="00013135">
              <w:rPr>
                <w:noProof/>
                <w:webHidden/>
              </w:rPr>
              <w:t>12</w:t>
            </w:r>
            <w:r w:rsidR="00013135">
              <w:rPr>
                <w:noProof/>
                <w:webHidden/>
              </w:rPr>
              <w:fldChar w:fldCharType="end"/>
            </w:r>
          </w:hyperlink>
        </w:p>
        <w:p w14:paraId="15216085" w14:textId="38AFA1A9" w:rsidR="00013135" w:rsidRDefault="00C7676F">
          <w:pPr>
            <w:pStyle w:val="21"/>
            <w:tabs>
              <w:tab w:val="left" w:pos="1260"/>
              <w:tab w:val="right" w:leader="dot" w:pos="8296"/>
            </w:tabs>
            <w:rPr>
              <w:rFonts w:asciiTheme="minorHAnsi" w:hAnsiTheme="minorHAnsi"/>
              <w:noProof/>
            </w:rPr>
          </w:pPr>
          <w:hyperlink w:anchor="_Toc87714591" w:history="1">
            <w:r w:rsidR="00013135" w:rsidRPr="0082621B">
              <w:rPr>
                <w:rStyle w:val="ab"/>
                <w:rFonts w:cs="Times New Roman"/>
                <w:noProof/>
              </w:rPr>
              <w:t>2.2</w:t>
            </w:r>
            <w:r w:rsidR="00013135">
              <w:rPr>
                <w:rFonts w:asciiTheme="minorHAnsi" w:hAnsiTheme="minorHAnsi"/>
                <w:noProof/>
              </w:rPr>
              <w:tab/>
            </w:r>
            <w:r w:rsidR="00013135" w:rsidRPr="0082621B">
              <w:rPr>
                <w:rStyle w:val="ab"/>
                <w:rFonts w:cs="Times New Roman"/>
                <w:noProof/>
              </w:rPr>
              <w:t>常见问题问答</w:t>
            </w:r>
            <w:r w:rsidR="00013135">
              <w:rPr>
                <w:noProof/>
                <w:webHidden/>
              </w:rPr>
              <w:tab/>
            </w:r>
            <w:r w:rsidR="00013135">
              <w:rPr>
                <w:noProof/>
                <w:webHidden/>
              </w:rPr>
              <w:fldChar w:fldCharType="begin"/>
            </w:r>
            <w:r w:rsidR="00013135">
              <w:rPr>
                <w:noProof/>
                <w:webHidden/>
              </w:rPr>
              <w:instrText xml:space="preserve"> PAGEREF _Toc87714591 \h </w:instrText>
            </w:r>
            <w:r w:rsidR="00013135">
              <w:rPr>
                <w:noProof/>
                <w:webHidden/>
              </w:rPr>
            </w:r>
            <w:r w:rsidR="00013135">
              <w:rPr>
                <w:noProof/>
                <w:webHidden/>
              </w:rPr>
              <w:fldChar w:fldCharType="separate"/>
            </w:r>
            <w:r w:rsidR="00013135">
              <w:rPr>
                <w:noProof/>
                <w:webHidden/>
              </w:rPr>
              <w:t>12</w:t>
            </w:r>
            <w:r w:rsidR="00013135">
              <w:rPr>
                <w:noProof/>
                <w:webHidden/>
              </w:rPr>
              <w:fldChar w:fldCharType="end"/>
            </w:r>
          </w:hyperlink>
        </w:p>
        <w:p w14:paraId="3C80871D" w14:textId="1BA923A9" w:rsidR="00013135" w:rsidRDefault="00C7676F">
          <w:pPr>
            <w:pStyle w:val="21"/>
            <w:tabs>
              <w:tab w:val="left" w:pos="1260"/>
              <w:tab w:val="right" w:leader="dot" w:pos="8296"/>
            </w:tabs>
            <w:rPr>
              <w:rFonts w:asciiTheme="minorHAnsi" w:hAnsiTheme="minorHAnsi"/>
              <w:noProof/>
            </w:rPr>
          </w:pPr>
          <w:hyperlink w:anchor="_Toc87714592" w:history="1">
            <w:r w:rsidR="00013135" w:rsidRPr="0082621B">
              <w:rPr>
                <w:rStyle w:val="ab"/>
                <w:rFonts w:cs="Times New Roman"/>
                <w:noProof/>
              </w:rPr>
              <w:t>2.3</w:t>
            </w:r>
            <w:r w:rsidR="00013135">
              <w:rPr>
                <w:rFonts w:asciiTheme="minorHAnsi" w:hAnsiTheme="minorHAnsi"/>
                <w:noProof/>
              </w:rPr>
              <w:tab/>
            </w:r>
            <w:r w:rsidR="00013135" w:rsidRPr="0082621B">
              <w:rPr>
                <w:rStyle w:val="ab"/>
                <w:rFonts w:cs="Times New Roman"/>
                <w:noProof/>
              </w:rPr>
              <w:t>工作中常见术语</w:t>
            </w:r>
            <w:r w:rsidR="00013135">
              <w:rPr>
                <w:noProof/>
                <w:webHidden/>
              </w:rPr>
              <w:tab/>
            </w:r>
            <w:r w:rsidR="00013135">
              <w:rPr>
                <w:noProof/>
                <w:webHidden/>
              </w:rPr>
              <w:fldChar w:fldCharType="begin"/>
            </w:r>
            <w:r w:rsidR="00013135">
              <w:rPr>
                <w:noProof/>
                <w:webHidden/>
              </w:rPr>
              <w:instrText xml:space="preserve"> PAGEREF _Toc87714592 \h </w:instrText>
            </w:r>
            <w:r w:rsidR="00013135">
              <w:rPr>
                <w:noProof/>
                <w:webHidden/>
              </w:rPr>
            </w:r>
            <w:r w:rsidR="00013135">
              <w:rPr>
                <w:noProof/>
                <w:webHidden/>
              </w:rPr>
              <w:fldChar w:fldCharType="separate"/>
            </w:r>
            <w:r w:rsidR="00013135">
              <w:rPr>
                <w:noProof/>
                <w:webHidden/>
              </w:rPr>
              <w:t>12</w:t>
            </w:r>
            <w:r w:rsidR="00013135">
              <w:rPr>
                <w:noProof/>
                <w:webHidden/>
              </w:rPr>
              <w:fldChar w:fldCharType="end"/>
            </w:r>
          </w:hyperlink>
        </w:p>
        <w:p w14:paraId="29CC313D" w14:textId="6C210BBE" w:rsidR="00013135" w:rsidRDefault="00C7676F">
          <w:pPr>
            <w:pStyle w:val="31"/>
            <w:tabs>
              <w:tab w:val="left" w:pos="1680"/>
              <w:tab w:val="right" w:leader="dot" w:pos="8296"/>
            </w:tabs>
            <w:rPr>
              <w:rFonts w:asciiTheme="minorHAnsi" w:hAnsiTheme="minorHAnsi"/>
              <w:noProof/>
            </w:rPr>
          </w:pPr>
          <w:hyperlink w:anchor="_Toc87714593" w:history="1">
            <w:r w:rsidR="00013135" w:rsidRPr="0082621B">
              <w:rPr>
                <w:rStyle w:val="ab"/>
                <w:rFonts w:eastAsiaTheme="majorEastAsia" w:cs="Times New Roman"/>
                <w:noProof/>
              </w:rPr>
              <w:t>2.3.1</w:t>
            </w:r>
            <w:r w:rsidR="00013135">
              <w:rPr>
                <w:rFonts w:asciiTheme="minorHAnsi" w:hAnsiTheme="minorHAnsi"/>
                <w:noProof/>
              </w:rPr>
              <w:tab/>
            </w:r>
            <w:r w:rsidR="00013135" w:rsidRPr="0082621B">
              <w:rPr>
                <w:rStyle w:val="ab"/>
                <w:rFonts w:eastAsiaTheme="majorEastAsia" w:cs="Times New Roman"/>
                <w:noProof/>
              </w:rPr>
              <w:t>开发平台</w:t>
            </w:r>
            <w:r w:rsidR="00013135" w:rsidRPr="0082621B">
              <w:rPr>
                <w:rStyle w:val="ab"/>
                <w:rFonts w:eastAsiaTheme="majorEastAsia" w:cs="Times New Roman"/>
                <w:noProof/>
              </w:rPr>
              <w:t>/</w:t>
            </w:r>
            <w:r w:rsidR="00013135" w:rsidRPr="0082621B">
              <w:rPr>
                <w:rStyle w:val="ab"/>
                <w:rFonts w:eastAsiaTheme="majorEastAsia" w:cs="Times New Roman"/>
                <w:noProof/>
              </w:rPr>
              <w:t>测试</w:t>
            </w:r>
            <w:r w:rsidR="00013135" w:rsidRPr="0082621B">
              <w:rPr>
                <w:rStyle w:val="ab"/>
                <w:rFonts w:eastAsiaTheme="majorEastAsia" w:cs="Times New Roman"/>
                <w:noProof/>
              </w:rPr>
              <w:t>/JIRA</w:t>
            </w:r>
            <w:r w:rsidR="00013135" w:rsidRPr="0082621B">
              <w:rPr>
                <w:rStyle w:val="ab"/>
                <w:rFonts w:eastAsiaTheme="majorEastAsia" w:cs="Times New Roman"/>
                <w:noProof/>
              </w:rPr>
              <w:t>相关</w:t>
            </w:r>
            <w:r w:rsidR="00013135">
              <w:rPr>
                <w:noProof/>
                <w:webHidden/>
              </w:rPr>
              <w:tab/>
            </w:r>
            <w:r w:rsidR="00013135">
              <w:rPr>
                <w:noProof/>
                <w:webHidden/>
              </w:rPr>
              <w:fldChar w:fldCharType="begin"/>
            </w:r>
            <w:r w:rsidR="00013135">
              <w:rPr>
                <w:noProof/>
                <w:webHidden/>
              </w:rPr>
              <w:instrText xml:space="preserve"> PAGEREF _Toc87714593 \h </w:instrText>
            </w:r>
            <w:r w:rsidR="00013135">
              <w:rPr>
                <w:noProof/>
                <w:webHidden/>
              </w:rPr>
            </w:r>
            <w:r w:rsidR="00013135">
              <w:rPr>
                <w:noProof/>
                <w:webHidden/>
              </w:rPr>
              <w:fldChar w:fldCharType="separate"/>
            </w:r>
            <w:r w:rsidR="00013135">
              <w:rPr>
                <w:noProof/>
                <w:webHidden/>
              </w:rPr>
              <w:t>12</w:t>
            </w:r>
            <w:r w:rsidR="00013135">
              <w:rPr>
                <w:noProof/>
                <w:webHidden/>
              </w:rPr>
              <w:fldChar w:fldCharType="end"/>
            </w:r>
          </w:hyperlink>
        </w:p>
        <w:p w14:paraId="1989B280" w14:textId="207BE1F1" w:rsidR="00013135" w:rsidRDefault="00C7676F">
          <w:pPr>
            <w:pStyle w:val="31"/>
            <w:tabs>
              <w:tab w:val="left" w:pos="1680"/>
              <w:tab w:val="right" w:leader="dot" w:pos="8296"/>
            </w:tabs>
            <w:rPr>
              <w:rFonts w:asciiTheme="minorHAnsi" w:hAnsiTheme="minorHAnsi"/>
              <w:noProof/>
            </w:rPr>
          </w:pPr>
          <w:hyperlink w:anchor="_Toc87714594" w:history="1">
            <w:r w:rsidR="00013135" w:rsidRPr="0082621B">
              <w:rPr>
                <w:rStyle w:val="ab"/>
                <w:rFonts w:eastAsiaTheme="majorEastAsia" w:cs="Times New Roman"/>
                <w:noProof/>
              </w:rPr>
              <w:t>2.3.2</w:t>
            </w:r>
            <w:r w:rsidR="00013135">
              <w:rPr>
                <w:rFonts w:asciiTheme="minorHAnsi" w:hAnsiTheme="minorHAnsi"/>
                <w:noProof/>
              </w:rPr>
              <w:tab/>
            </w:r>
            <w:r w:rsidR="00013135" w:rsidRPr="0082621B">
              <w:rPr>
                <w:rStyle w:val="ab"/>
                <w:rFonts w:eastAsiaTheme="majorEastAsia" w:cs="Times New Roman"/>
                <w:noProof/>
              </w:rPr>
              <w:t>稳定版命名规则</w:t>
            </w:r>
            <w:r w:rsidR="00013135">
              <w:rPr>
                <w:noProof/>
                <w:webHidden/>
              </w:rPr>
              <w:tab/>
            </w:r>
            <w:r w:rsidR="00013135">
              <w:rPr>
                <w:noProof/>
                <w:webHidden/>
              </w:rPr>
              <w:fldChar w:fldCharType="begin"/>
            </w:r>
            <w:r w:rsidR="00013135">
              <w:rPr>
                <w:noProof/>
                <w:webHidden/>
              </w:rPr>
              <w:instrText xml:space="preserve"> PAGEREF _Toc87714594 \h </w:instrText>
            </w:r>
            <w:r w:rsidR="00013135">
              <w:rPr>
                <w:noProof/>
                <w:webHidden/>
              </w:rPr>
            </w:r>
            <w:r w:rsidR="00013135">
              <w:rPr>
                <w:noProof/>
                <w:webHidden/>
              </w:rPr>
              <w:fldChar w:fldCharType="separate"/>
            </w:r>
            <w:r w:rsidR="00013135">
              <w:rPr>
                <w:noProof/>
                <w:webHidden/>
              </w:rPr>
              <w:t>12</w:t>
            </w:r>
            <w:r w:rsidR="00013135">
              <w:rPr>
                <w:noProof/>
                <w:webHidden/>
              </w:rPr>
              <w:fldChar w:fldCharType="end"/>
            </w:r>
          </w:hyperlink>
        </w:p>
        <w:p w14:paraId="52919AF6" w14:textId="772BA1BE" w:rsidR="00013135" w:rsidRDefault="00C7676F">
          <w:pPr>
            <w:pStyle w:val="31"/>
            <w:tabs>
              <w:tab w:val="left" w:pos="1680"/>
              <w:tab w:val="right" w:leader="dot" w:pos="8296"/>
            </w:tabs>
            <w:rPr>
              <w:rFonts w:asciiTheme="minorHAnsi" w:hAnsiTheme="minorHAnsi"/>
              <w:noProof/>
            </w:rPr>
          </w:pPr>
          <w:hyperlink w:anchor="_Toc87714595" w:history="1">
            <w:r w:rsidR="00013135" w:rsidRPr="0082621B">
              <w:rPr>
                <w:rStyle w:val="ab"/>
                <w:rFonts w:eastAsiaTheme="majorEastAsia" w:cs="Times New Roman"/>
                <w:noProof/>
              </w:rPr>
              <w:t>2.3.3</w:t>
            </w:r>
            <w:r w:rsidR="00013135">
              <w:rPr>
                <w:rFonts w:asciiTheme="minorHAnsi" w:hAnsiTheme="minorHAnsi"/>
                <w:noProof/>
              </w:rPr>
              <w:tab/>
            </w:r>
            <w:r w:rsidR="00013135" w:rsidRPr="0082621B">
              <w:rPr>
                <w:rStyle w:val="ab"/>
                <w:rFonts w:eastAsiaTheme="majorEastAsia" w:cs="Times New Roman"/>
                <w:noProof/>
              </w:rPr>
              <w:t>项目开发有关简称</w:t>
            </w:r>
            <w:r w:rsidR="00013135">
              <w:rPr>
                <w:noProof/>
                <w:webHidden/>
              </w:rPr>
              <w:tab/>
            </w:r>
            <w:r w:rsidR="00013135">
              <w:rPr>
                <w:noProof/>
                <w:webHidden/>
              </w:rPr>
              <w:fldChar w:fldCharType="begin"/>
            </w:r>
            <w:r w:rsidR="00013135">
              <w:rPr>
                <w:noProof/>
                <w:webHidden/>
              </w:rPr>
              <w:instrText xml:space="preserve"> PAGEREF _Toc87714595 \h </w:instrText>
            </w:r>
            <w:r w:rsidR="00013135">
              <w:rPr>
                <w:noProof/>
                <w:webHidden/>
              </w:rPr>
            </w:r>
            <w:r w:rsidR="00013135">
              <w:rPr>
                <w:noProof/>
                <w:webHidden/>
              </w:rPr>
              <w:fldChar w:fldCharType="separate"/>
            </w:r>
            <w:r w:rsidR="00013135">
              <w:rPr>
                <w:noProof/>
                <w:webHidden/>
              </w:rPr>
              <w:t>17</w:t>
            </w:r>
            <w:r w:rsidR="00013135">
              <w:rPr>
                <w:noProof/>
                <w:webHidden/>
              </w:rPr>
              <w:fldChar w:fldCharType="end"/>
            </w:r>
          </w:hyperlink>
        </w:p>
        <w:p w14:paraId="36F2ADA1" w14:textId="37F75AFA" w:rsidR="00013135" w:rsidRDefault="00C7676F">
          <w:pPr>
            <w:pStyle w:val="21"/>
            <w:tabs>
              <w:tab w:val="left" w:pos="1260"/>
              <w:tab w:val="right" w:leader="dot" w:pos="8296"/>
            </w:tabs>
            <w:rPr>
              <w:rFonts w:asciiTheme="minorHAnsi" w:hAnsiTheme="minorHAnsi"/>
              <w:noProof/>
            </w:rPr>
          </w:pPr>
          <w:hyperlink w:anchor="_Toc87714596" w:history="1">
            <w:r w:rsidR="00013135" w:rsidRPr="0082621B">
              <w:rPr>
                <w:rStyle w:val="ab"/>
                <w:rFonts w:cs="Times New Roman"/>
                <w:noProof/>
              </w:rPr>
              <w:t>2.4</w:t>
            </w:r>
            <w:r w:rsidR="00013135">
              <w:rPr>
                <w:rFonts w:asciiTheme="minorHAnsi" w:hAnsiTheme="minorHAnsi"/>
                <w:noProof/>
              </w:rPr>
              <w:tab/>
            </w:r>
            <w:r w:rsidR="00013135" w:rsidRPr="0082621B">
              <w:rPr>
                <w:rStyle w:val="ab"/>
                <w:rFonts w:cs="Times New Roman"/>
                <w:noProof/>
              </w:rPr>
              <w:t>高通项目相关</w:t>
            </w:r>
            <w:r w:rsidR="00013135">
              <w:rPr>
                <w:noProof/>
                <w:webHidden/>
              </w:rPr>
              <w:tab/>
            </w:r>
            <w:r w:rsidR="00013135">
              <w:rPr>
                <w:noProof/>
                <w:webHidden/>
              </w:rPr>
              <w:fldChar w:fldCharType="begin"/>
            </w:r>
            <w:r w:rsidR="00013135">
              <w:rPr>
                <w:noProof/>
                <w:webHidden/>
              </w:rPr>
              <w:instrText xml:space="preserve"> PAGEREF _Toc87714596 \h </w:instrText>
            </w:r>
            <w:r w:rsidR="00013135">
              <w:rPr>
                <w:noProof/>
                <w:webHidden/>
              </w:rPr>
            </w:r>
            <w:r w:rsidR="00013135">
              <w:rPr>
                <w:noProof/>
                <w:webHidden/>
              </w:rPr>
              <w:fldChar w:fldCharType="separate"/>
            </w:r>
            <w:r w:rsidR="00013135">
              <w:rPr>
                <w:noProof/>
                <w:webHidden/>
              </w:rPr>
              <w:t>17</w:t>
            </w:r>
            <w:r w:rsidR="00013135">
              <w:rPr>
                <w:noProof/>
                <w:webHidden/>
              </w:rPr>
              <w:fldChar w:fldCharType="end"/>
            </w:r>
          </w:hyperlink>
        </w:p>
        <w:p w14:paraId="16FBC04C" w14:textId="0444F3D0" w:rsidR="00013135" w:rsidRDefault="00C7676F">
          <w:pPr>
            <w:pStyle w:val="31"/>
            <w:tabs>
              <w:tab w:val="left" w:pos="1680"/>
              <w:tab w:val="right" w:leader="dot" w:pos="8296"/>
            </w:tabs>
            <w:rPr>
              <w:rFonts w:asciiTheme="minorHAnsi" w:hAnsiTheme="minorHAnsi"/>
              <w:noProof/>
            </w:rPr>
          </w:pPr>
          <w:hyperlink w:anchor="_Toc87714597" w:history="1">
            <w:r w:rsidR="00013135" w:rsidRPr="0082621B">
              <w:rPr>
                <w:rStyle w:val="ab"/>
                <w:rFonts w:eastAsiaTheme="majorEastAsia" w:cs="Times New Roman"/>
                <w:noProof/>
              </w:rPr>
              <w:t>2.4.1</w:t>
            </w:r>
            <w:r w:rsidR="00013135">
              <w:rPr>
                <w:rFonts w:asciiTheme="minorHAnsi" w:hAnsiTheme="minorHAnsi"/>
                <w:noProof/>
              </w:rPr>
              <w:tab/>
            </w:r>
            <w:r w:rsidR="00013135" w:rsidRPr="0082621B">
              <w:rPr>
                <w:rStyle w:val="ab"/>
                <w:rFonts w:eastAsiaTheme="majorEastAsia" w:cs="Times New Roman"/>
                <w:noProof/>
              </w:rPr>
              <w:t>高通</w:t>
            </w:r>
            <w:r w:rsidR="00013135" w:rsidRPr="0082621B">
              <w:rPr>
                <w:rStyle w:val="ab"/>
                <w:rFonts w:eastAsiaTheme="majorEastAsia" w:cs="Times New Roman"/>
                <w:noProof/>
              </w:rPr>
              <w:t>Modem</w:t>
            </w:r>
            <w:r w:rsidR="00013135" w:rsidRPr="0082621B">
              <w:rPr>
                <w:rStyle w:val="ab"/>
                <w:rFonts w:eastAsiaTheme="majorEastAsia" w:cs="Times New Roman"/>
                <w:noProof/>
              </w:rPr>
              <w:t>软件相关术语</w:t>
            </w:r>
            <w:r w:rsidR="00013135">
              <w:rPr>
                <w:noProof/>
                <w:webHidden/>
              </w:rPr>
              <w:tab/>
            </w:r>
            <w:r w:rsidR="00013135">
              <w:rPr>
                <w:noProof/>
                <w:webHidden/>
              </w:rPr>
              <w:fldChar w:fldCharType="begin"/>
            </w:r>
            <w:r w:rsidR="00013135">
              <w:rPr>
                <w:noProof/>
                <w:webHidden/>
              </w:rPr>
              <w:instrText xml:space="preserve"> PAGEREF _Toc87714597 \h </w:instrText>
            </w:r>
            <w:r w:rsidR="00013135">
              <w:rPr>
                <w:noProof/>
                <w:webHidden/>
              </w:rPr>
            </w:r>
            <w:r w:rsidR="00013135">
              <w:rPr>
                <w:noProof/>
                <w:webHidden/>
              </w:rPr>
              <w:fldChar w:fldCharType="separate"/>
            </w:r>
            <w:r w:rsidR="00013135">
              <w:rPr>
                <w:noProof/>
                <w:webHidden/>
              </w:rPr>
              <w:t>17</w:t>
            </w:r>
            <w:r w:rsidR="00013135">
              <w:rPr>
                <w:noProof/>
                <w:webHidden/>
              </w:rPr>
              <w:fldChar w:fldCharType="end"/>
            </w:r>
          </w:hyperlink>
        </w:p>
        <w:p w14:paraId="530CF009" w14:textId="02FCE5B9" w:rsidR="00013135" w:rsidRDefault="00C7676F">
          <w:pPr>
            <w:pStyle w:val="21"/>
            <w:tabs>
              <w:tab w:val="left" w:pos="1260"/>
              <w:tab w:val="right" w:leader="dot" w:pos="8296"/>
            </w:tabs>
            <w:rPr>
              <w:rFonts w:asciiTheme="minorHAnsi" w:hAnsiTheme="minorHAnsi"/>
              <w:noProof/>
            </w:rPr>
          </w:pPr>
          <w:hyperlink w:anchor="_Toc87714598" w:history="1">
            <w:r w:rsidR="00013135" w:rsidRPr="0082621B">
              <w:rPr>
                <w:rStyle w:val="ab"/>
                <w:rFonts w:cs="Times New Roman"/>
                <w:noProof/>
              </w:rPr>
              <w:t>2.5</w:t>
            </w:r>
            <w:r w:rsidR="00013135">
              <w:rPr>
                <w:rFonts w:asciiTheme="minorHAnsi" w:hAnsiTheme="minorHAnsi"/>
                <w:noProof/>
              </w:rPr>
              <w:tab/>
            </w:r>
            <w:r w:rsidR="00013135" w:rsidRPr="0082621B">
              <w:rPr>
                <w:rStyle w:val="ab"/>
                <w:rFonts w:cs="Times New Roman"/>
                <w:noProof/>
              </w:rPr>
              <w:t>MTK</w:t>
            </w:r>
            <w:r w:rsidR="00013135" w:rsidRPr="0082621B">
              <w:rPr>
                <w:rStyle w:val="ab"/>
                <w:rFonts w:cs="Times New Roman"/>
                <w:noProof/>
              </w:rPr>
              <w:t>项目相关缩写</w:t>
            </w:r>
            <w:r w:rsidR="00013135">
              <w:rPr>
                <w:noProof/>
                <w:webHidden/>
              </w:rPr>
              <w:tab/>
            </w:r>
            <w:r w:rsidR="00013135">
              <w:rPr>
                <w:noProof/>
                <w:webHidden/>
              </w:rPr>
              <w:fldChar w:fldCharType="begin"/>
            </w:r>
            <w:r w:rsidR="00013135">
              <w:rPr>
                <w:noProof/>
                <w:webHidden/>
              </w:rPr>
              <w:instrText xml:space="preserve"> PAGEREF _Toc87714598 \h </w:instrText>
            </w:r>
            <w:r w:rsidR="00013135">
              <w:rPr>
                <w:noProof/>
                <w:webHidden/>
              </w:rPr>
            </w:r>
            <w:r w:rsidR="00013135">
              <w:rPr>
                <w:noProof/>
                <w:webHidden/>
              </w:rPr>
              <w:fldChar w:fldCharType="separate"/>
            </w:r>
            <w:r w:rsidR="00013135">
              <w:rPr>
                <w:noProof/>
                <w:webHidden/>
              </w:rPr>
              <w:t>17</w:t>
            </w:r>
            <w:r w:rsidR="00013135">
              <w:rPr>
                <w:noProof/>
                <w:webHidden/>
              </w:rPr>
              <w:fldChar w:fldCharType="end"/>
            </w:r>
          </w:hyperlink>
        </w:p>
        <w:p w14:paraId="32616D9A" w14:textId="5D715C61" w:rsidR="00013135" w:rsidRDefault="00C7676F">
          <w:pPr>
            <w:pStyle w:val="21"/>
            <w:tabs>
              <w:tab w:val="left" w:pos="1260"/>
              <w:tab w:val="right" w:leader="dot" w:pos="8296"/>
            </w:tabs>
            <w:rPr>
              <w:rFonts w:asciiTheme="minorHAnsi" w:hAnsiTheme="minorHAnsi"/>
              <w:noProof/>
            </w:rPr>
          </w:pPr>
          <w:hyperlink w:anchor="_Toc87714599" w:history="1">
            <w:r w:rsidR="00013135" w:rsidRPr="0082621B">
              <w:rPr>
                <w:rStyle w:val="ab"/>
                <w:rFonts w:cs="Times New Roman"/>
                <w:noProof/>
              </w:rPr>
              <w:t>2.6</w:t>
            </w:r>
            <w:r w:rsidR="00013135">
              <w:rPr>
                <w:rFonts w:asciiTheme="minorHAnsi" w:hAnsiTheme="minorHAnsi"/>
                <w:noProof/>
              </w:rPr>
              <w:tab/>
            </w:r>
            <w:r w:rsidR="00013135" w:rsidRPr="0082621B">
              <w:rPr>
                <w:rStyle w:val="ab"/>
                <w:rFonts w:cs="Times New Roman"/>
                <w:noProof/>
              </w:rPr>
              <w:t>通信相关术语</w:t>
            </w:r>
            <w:r w:rsidR="00013135">
              <w:rPr>
                <w:noProof/>
                <w:webHidden/>
              </w:rPr>
              <w:tab/>
            </w:r>
            <w:r w:rsidR="00013135">
              <w:rPr>
                <w:noProof/>
                <w:webHidden/>
              </w:rPr>
              <w:fldChar w:fldCharType="begin"/>
            </w:r>
            <w:r w:rsidR="00013135">
              <w:rPr>
                <w:noProof/>
                <w:webHidden/>
              </w:rPr>
              <w:instrText xml:space="preserve"> PAGEREF _Toc87714599 \h </w:instrText>
            </w:r>
            <w:r w:rsidR="00013135">
              <w:rPr>
                <w:noProof/>
                <w:webHidden/>
              </w:rPr>
            </w:r>
            <w:r w:rsidR="00013135">
              <w:rPr>
                <w:noProof/>
                <w:webHidden/>
              </w:rPr>
              <w:fldChar w:fldCharType="separate"/>
            </w:r>
            <w:r w:rsidR="00013135">
              <w:rPr>
                <w:noProof/>
                <w:webHidden/>
              </w:rPr>
              <w:t>17</w:t>
            </w:r>
            <w:r w:rsidR="00013135">
              <w:rPr>
                <w:noProof/>
                <w:webHidden/>
              </w:rPr>
              <w:fldChar w:fldCharType="end"/>
            </w:r>
          </w:hyperlink>
        </w:p>
        <w:p w14:paraId="5EB668BD" w14:textId="441C109D" w:rsidR="00013135" w:rsidRDefault="00C7676F">
          <w:pPr>
            <w:pStyle w:val="21"/>
            <w:tabs>
              <w:tab w:val="left" w:pos="1260"/>
              <w:tab w:val="right" w:leader="dot" w:pos="8296"/>
            </w:tabs>
            <w:rPr>
              <w:rFonts w:asciiTheme="minorHAnsi" w:hAnsiTheme="minorHAnsi"/>
              <w:noProof/>
            </w:rPr>
          </w:pPr>
          <w:hyperlink w:anchor="_Toc87714600" w:history="1">
            <w:r w:rsidR="00013135" w:rsidRPr="0082621B">
              <w:rPr>
                <w:rStyle w:val="ab"/>
                <w:rFonts w:cs="Times New Roman"/>
                <w:noProof/>
              </w:rPr>
              <w:t>2.7</w:t>
            </w:r>
            <w:r w:rsidR="00013135">
              <w:rPr>
                <w:rFonts w:asciiTheme="minorHAnsi" w:hAnsiTheme="minorHAnsi"/>
                <w:noProof/>
              </w:rPr>
              <w:tab/>
            </w:r>
            <w:r w:rsidR="00013135" w:rsidRPr="0082621B">
              <w:rPr>
                <w:rStyle w:val="ab"/>
                <w:rFonts w:cs="Times New Roman"/>
                <w:noProof/>
              </w:rPr>
              <w:t>常见问题的分析步骤</w:t>
            </w:r>
            <w:r w:rsidR="00013135">
              <w:rPr>
                <w:noProof/>
                <w:webHidden/>
              </w:rPr>
              <w:tab/>
            </w:r>
            <w:r w:rsidR="00013135">
              <w:rPr>
                <w:noProof/>
                <w:webHidden/>
              </w:rPr>
              <w:fldChar w:fldCharType="begin"/>
            </w:r>
            <w:r w:rsidR="00013135">
              <w:rPr>
                <w:noProof/>
                <w:webHidden/>
              </w:rPr>
              <w:instrText xml:space="preserve"> PAGEREF _Toc87714600 \h </w:instrText>
            </w:r>
            <w:r w:rsidR="00013135">
              <w:rPr>
                <w:noProof/>
                <w:webHidden/>
              </w:rPr>
            </w:r>
            <w:r w:rsidR="00013135">
              <w:rPr>
                <w:noProof/>
                <w:webHidden/>
              </w:rPr>
              <w:fldChar w:fldCharType="separate"/>
            </w:r>
            <w:r w:rsidR="00013135">
              <w:rPr>
                <w:noProof/>
                <w:webHidden/>
              </w:rPr>
              <w:t>18</w:t>
            </w:r>
            <w:r w:rsidR="00013135">
              <w:rPr>
                <w:noProof/>
                <w:webHidden/>
              </w:rPr>
              <w:fldChar w:fldCharType="end"/>
            </w:r>
          </w:hyperlink>
        </w:p>
        <w:p w14:paraId="16DCF28E" w14:textId="5648183F" w:rsidR="00013135" w:rsidRDefault="00C7676F">
          <w:pPr>
            <w:pStyle w:val="31"/>
            <w:tabs>
              <w:tab w:val="left" w:pos="1680"/>
              <w:tab w:val="right" w:leader="dot" w:pos="8296"/>
            </w:tabs>
            <w:rPr>
              <w:rFonts w:asciiTheme="minorHAnsi" w:hAnsiTheme="minorHAnsi"/>
              <w:noProof/>
            </w:rPr>
          </w:pPr>
          <w:hyperlink w:anchor="_Toc87714601" w:history="1">
            <w:r w:rsidR="00013135" w:rsidRPr="0082621B">
              <w:rPr>
                <w:rStyle w:val="ab"/>
                <w:rFonts w:eastAsiaTheme="majorEastAsia" w:cs="Times New Roman"/>
                <w:noProof/>
              </w:rPr>
              <w:t>2.7.1</w:t>
            </w:r>
            <w:r w:rsidR="00013135">
              <w:rPr>
                <w:rFonts w:asciiTheme="minorHAnsi" w:hAnsiTheme="minorHAnsi"/>
                <w:noProof/>
              </w:rPr>
              <w:tab/>
            </w:r>
            <w:r w:rsidR="00013135" w:rsidRPr="0082621B">
              <w:rPr>
                <w:rStyle w:val="ab"/>
                <w:rFonts w:eastAsiaTheme="majorEastAsia" w:cs="Times New Roman"/>
                <w:noProof/>
              </w:rPr>
              <w:t>高通平台</w:t>
            </w:r>
            <w:r w:rsidR="00013135">
              <w:rPr>
                <w:noProof/>
                <w:webHidden/>
              </w:rPr>
              <w:tab/>
            </w:r>
            <w:r w:rsidR="00013135">
              <w:rPr>
                <w:noProof/>
                <w:webHidden/>
              </w:rPr>
              <w:fldChar w:fldCharType="begin"/>
            </w:r>
            <w:r w:rsidR="00013135">
              <w:rPr>
                <w:noProof/>
                <w:webHidden/>
              </w:rPr>
              <w:instrText xml:space="preserve"> PAGEREF _Toc87714601 \h </w:instrText>
            </w:r>
            <w:r w:rsidR="00013135">
              <w:rPr>
                <w:noProof/>
                <w:webHidden/>
              </w:rPr>
            </w:r>
            <w:r w:rsidR="00013135">
              <w:rPr>
                <w:noProof/>
                <w:webHidden/>
              </w:rPr>
              <w:fldChar w:fldCharType="separate"/>
            </w:r>
            <w:r w:rsidR="00013135">
              <w:rPr>
                <w:noProof/>
                <w:webHidden/>
              </w:rPr>
              <w:t>18</w:t>
            </w:r>
            <w:r w:rsidR="00013135">
              <w:rPr>
                <w:noProof/>
                <w:webHidden/>
              </w:rPr>
              <w:fldChar w:fldCharType="end"/>
            </w:r>
          </w:hyperlink>
        </w:p>
        <w:p w14:paraId="3551E789" w14:textId="2D1D1186" w:rsidR="00013135" w:rsidRDefault="00C7676F">
          <w:pPr>
            <w:pStyle w:val="31"/>
            <w:tabs>
              <w:tab w:val="left" w:pos="1680"/>
              <w:tab w:val="right" w:leader="dot" w:pos="8296"/>
            </w:tabs>
            <w:rPr>
              <w:rFonts w:asciiTheme="minorHAnsi" w:hAnsiTheme="minorHAnsi"/>
              <w:noProof/>
            </w:rPr>
          </w:pPr>
          <w:hyperlink w:anchor="_Toc87714602" w:history="1">
            <w:r w:rsidR="00013135" w:rsidRPr="0082621B">
              <w:rPr>
                <w:rStyle w:val="ab"/>
                <w:rFonts w:eastAsiaTheme="majorEastAsia" w:cs="Times New Roman"/>
                <w:noProof/>
              </w:rPr>
              <w:t>2.7.2</w:t>
            </w:r>
            <w:r w:rsidR="00013135">
              <w:rPr>
                <w:rFonts w:asciiTheme="minorHAnsi" w:hAnsiTheme="minorHAnsi"/>
                <w:noProof/>
              </w:rPr>
              <w:tab/>
            </w:r>
            <w:r w:rsidR="00013135" w:rsidRPr="0082621B">
              <w:rPr>
                <w:rStyle w:val="ab"/>
                <w:rFonts w:eastAsiaTheme="majorEastAsia" w:cs="Times New Roman"/>
                <w:noProof/>
              </w:rPr>
              <w:t>搜网</w:t>
            </w:r>
            <w:r w:rsidR="00013135" w:rsidRPr="0082621B">
              <w:rPr>
                <w:rStyle w:val="ab"/>
                <w:rFonts w:eastAsiaTheme="majorEastAsia" w:cs="Times New Roman"/>
                <w:noProof/>
              </w:rPr>
              <w:t>/</w:t>
            </w:r>
            <w:r w:rsidR="00013135" w:rsidRPr="0082621B">
              <w:rPr>
                <w:rStyle w:val="ab"/>
                <w:rFonts w:eastAsiaTheme="majorEastAsia" w:cs="Times New Roman"/>
                <w:noProof/>
              </w:rPr>
              <w:t>注册</w:t>
            </w:r>
            <w:r w:rsidR="00013135">
              <w:rPr>
                <w:noProof/>
                <w:webHidden/>
              </w:rPr>
              <w:tab/>
            </w:r>
            <w:r w:rsidR="00013135">
              <w:rPr>
                <w:noProof/>
                <w:webHidden/>
              </w:rPr>
              <w:fldChar w:fldCharType="begin"/>
            </w:r>
            <w:r w:rsidR="00013135">
              <w:rPr>
                <w:noProof/>
                <w:webHidden/>
              </w:rPr>
              <w:instrText xml:space="preserve"> PAGEREF _Toc87714602 \h </w:instrText>
            </w:r>
            <w:r w:rsidR="00013135">
              <w:rPr>
                <w:noProof/>
                <w:webHidden/>
              </w:rPr>
            </w:r>
            <w:r w:rsidR="00013135">
              <w:rPr>
                <w:noProof/>
                <w:webHidden/>
              </w:rPr>
              <w:fldChar w:fldCharType="separate"/>
            </w:r>
            <w:r w:rsidR="00013135">
              <w:rPr>
                <w:noProof/>
                <w:webHidden/>
              </w:rPr>
              <w:t>18</w:t>
            </w:r>
            <w:r w:rsidR="00013135">
              <w:rPr>
                <w:noProof/>
                <w:webHidden/>
              </w:rPr>
              <w:fldChar w:fldCharType="end"/>
            </w:r>
          </w:hyperlink>
        </w:p>
        <w:p w14:paraId="222C4438" w14:textId="53B5D75D" w:rsidR="00013135" w:rsidRDefault="00C7676F">
          <w:pPr>
            <w:pStyle w:val="31"/>
            <w:tabs>
              <w:tab w:val="left" w:pos="1680"/>
              <w:tab w:val="right" w:leader="dot" w:pos="8296"/>
            </w:tabs>
            <w:rPr>
              <w:rFonts w:asciiTheme="minorHAnsi" w:hAnsiTheme="minorHAnsi"/>
              <w:noProof/>
            </w:rPr>
          </w:pPr>
          <w:hyperlink w:anchor="_Toc87714603" w:history="1">
            <w:r w:rsidR="00013135" w:rsidRPr="0082621B">
              <w:rPr>
                <w:rStyle w:val="ab"/>
                <w:rFonts w:eastAsiaTheme="majorEastAsia" w:cs="Times New Roman"/>
                <w:noProof/>
              </w:rPr>
              <w:t>2.7.3</w:t>
            </w:r>
            <w:r w:rsidR="00013135">
              <w:rPr>
                <w:rFonts w:asciiTheme="minorHAnsi" w:hAnsiTheme="minorHAnsi"/>
                <w:noProof/>
              </w:rPr>
              <w:tab/>
            </w:r>
            <w:r w:rsidR="00013135" w:rsidRPr="0082621B">
              <w:rPr>
                <w:rStyle w:val="ab"/>
                <w:rFonts w:eastAsiaTheme="majorEastAsia" w:cs="Times New Roman"/>
                <w:noProof/>
              </w:rPr>
              <w:t>短息</w:t>
            </w:r>
            <w:r w:rsidR="00013135">
              <w:rPr>
                <w:noProof/>
                <w:webHidden/>
              </w:rPr>
              <w:tab/>
            </w:r>
            <w:r w:rsidR="00013135">
              <w:rPr>
                <w:noProof/>
                <w:webHidden/>
              </w:rPr>
              <w:fldChar w:fldCharType="begin"/>
            </w:r>
            <w:r w:rsidR="00013135">
              <w:rPr>
                <w:noProof/>
                <w:webHidden/>
              </w:rPr>
              <w:instrText xml:space="preserve"> PAGEREF _Toc87714603 \h </w:instrText>
            </w:r>
            <w:r w:rsidR="00013135">
              <w:rPr>
                <w:noProof/>
                <w:webHidden/>
              </w:rPr>
            </w:r>
            <w:r w:rsidR="00013135">
              <w:rPr>
                <w:noProof/>
                <w:webHidden/>
              </w:rPr>
              <w:fldChar w:fldCharType="separate"/>
            </w:r>
            <w:r w:rsidR="00013135">
              <w:rPr>
                <w:noProof/>
                <w:webHidden/>
              </w:rPr>
              <w:t>18</w:t>
            </w:r>
            <w:r w:rsidR="00013135">
              <w:rPr>
                <w:noProof/>
                <w:webHidden/>
              </w:rPr>
              <w:fldChar w:fldCharType="end"/>
            </w:r>
          </w:hyperlink>
        </w:p>
        <w:p w14:paraId="1741DCD5" w14:textId="07BD4047" w:rsidR="00013135" w:rsidRDefault="00C7676F">
          <w:pPr>
            <w:pStyle w:val="31"/>
            <w:tabs>
              <w:tab w:val="left" w:pos="1680"/>
              <w:tab w:val="right" w:leader="dot" w:pos="8296"/>
            </w:tabs>
            <w:rPr>
              <w:rFonts w:asciiTheme="minorHAnsi" w:hAnsiTheme="minorHAnsi"/>
              <w:noProof/>
            </w:rPr>
          </w:pPr>
          <w:hyperlink w:anchor="_Toc87714604" w:history="1">
            <w:r w:rsidR="00013135" w:rsidRPr="0082621B">
              <w:rPr>
                <w:rStyle w:val="ab"/>
                <w:rFonts w:eastAsiaTheme="majorEastAsia" w:cs="Times New Roman"/>
                <w:noProof/>
              </w:rPr>
              <w:t>2.7.4</w:t>
            </w:r>
            <w:r w:rsidR="00013135">
              <w:rPr>
                <w:rFonts w:asciiTheme="minorHAnsi" w:hAnsiTheme="minorHAnsi"/>
                <w:noProof/>
              </w:rPr>
              <w:tab/>
            </w:r>
            <w:r w:rsidR="00013135" w:rsidRPr="0082621B">
              <w:rPr>
                <w:rStyle w:val="ab"/>
                <w:rFonts w:eastAsiaTheme="majorEastAsia" w:cs="Times New Roman"/>
                <w:noProof/>
              </w:rPr>
              <w:t>彩信</w:t>
            </w:r>
            <w:r w:rsidR="00013135">
              <w:rPr>
                <w:noProof/>
                <w:webHidden/>
              </w:rPr>
              <w:tab/>
            </w:r>
            <w:r w:rsidR="00013135">
              <w:rPr>
                <w:noProof/>
                <w:webHidden/>
              </w:rPr>
              <w:fldChar w:fldCharType="begin"/>
            </w:r>
            <w:r w:rsidR="00013135">
              <w:rPr>
                <w:noProof/>
                <w:webHidden/>
              </w:rPr>
              <w:instrText xml:space="preserve"> PAGEREF _Toc87714604 \h </w:instrText>
            </w:r>
            <w:r w:rsidR="00013135">
              <w:rPr>
                <w:noProof/>
                <w:webHidden/>
              </w:rPr>
            </w:r>
            <w:r w:rsidR="00013135">
              <w:rPr>
                <w:noProof/>
                <w:webHidden/>
              </w:rPr>
              <w:fldChar w:fldCharType="separate"/>
            </w:r>
            <w:r w:rsidR="00013135">
              <w:rPr>
                <w:noProof/>
                <w:webHidden/>
              </w:rPr>
              <w:t>18</w:t>
            </w:r>
            <w:r w:rsidR="00013135">
              <w:rPr>
                <w:noProof/>
                <w:webHidden/>
              </w:rPr>
              <w:fldChar w:fldCharType="end"/>
            </w:r>
          </w:hyperlink>
        </w:p>
        <w:p w14:paraId="54C18B9A" w14:textId="6A1BC901" w:rsidR="00013135" w:rsidRDefault="00C7676F">
          <w:pPr>
            <w:pStyle w:val="31"/>
            <w:tabs>
              <w:tab w:val="left" w:pos="1680"/>
              <w:tab w:val="right" w:leader="dot" w:pos="8296"/>
            </w:tabs>
            <w:rPr>
              <w:rFonts w:asciiTheme="minorHAnsi" w:hAnsiTheme="minorHAnsi"/>
              <w:noProof/>
            </w:rPr>
          </w:pPr>
          <w:hyperlink w:anchor="_Toc87714605" w:history="1">
            <w:r w:rsidR="00013135" w:rsidRPr="0082621B">
              <w:rPr>
                <w:rStyle w:val="ab"/>
                <w:rFonts w:eastAsiaTheme="majorEastAsia" w:cs="Times New Roman"/>
                <w:noProof/>
              </w:rPr>
              <w:t>2.7.5</w:t>
            </w:r>
            <w:r w:rsidR="00013135">
              <w:rPr>
                <w:rFonts w:asciiTheme="minorHAnsi" w:hAnsiTheme="minorHAnsi"/>
                <w:noProof/>
              </w:rPr>
              <w:tab/>
            </w:r>
            <w:r w:rsidR="00013135" w:rsidRPr="0082621B">
              <w:rPr>
                <w:rStyle w:val="ab"/>
                <w:rFonts w:eastAsiaTheme="majorEastAsia" w:cs="Times New Roman"/>
                <w:noProof/>
              </w:rPr>
              <w:t>MTK</w:t>
            </w:r>
            <w:r w:rsidR="00013135" w:rsidRPr="0082621B">
              <w:rPr>
                <w:rStyle w:val="ab"/>
                <w:rFonts w:eastAsiaTheme="majorEastAsia" w:cs="Times New Roman"/>
                <w:noProof/>
              </w:rPr>
              <w:t>平台常见问题分析</w:t>
            </w:r>
            <w:r w:rsidR="00013135">
              <w:rPr>
                <w:noProof/>
                <w:webHidden/>
              </w:rPr>
              <w:tab/>
            </w:r>
            <w:r w:rsidR="00013135">
              <w:rPr>
                <w:noProof/>
                <w:webHidden/>
              </w:rPr>
              <w:fldChar w:fldCharType="begin"/>
            </w:r>
            <w:r w:rsidR="00013135">
              <w:rPr>
                <w:noProof/>
                <w:webHidden/>
              </w:rPr>
              <w:instrText xml:space="preserve"> PAGEREF _Toc87714605 \h </w:instrText>
            </w:r>
            <w:r w:rsidR="00013135">
              <w:rPr>
                <w:noProof/>
                <w:webHidden/>
              </w:rPr>
            </w:r>
            <w:r w:rsidR="00013135">
              <w:rPr>
                <w:noProof/>
                <w:webHidden/>
              </w:rPr>
              <w:fldChar w:fldCharType="separate"/>
            </w:r>
            <w:r w:rsidR="00013135">
              <w:rPr>
                <w:noProof/>
                <w:webHidden/>
              </w:rPr>
              <w:t>20</w:t>
            </w:r>
            <w:r w:rsidR="00013135">
              <w:rPr>
                <w:noProof/>
                <w:webHidden/>
              </w:rPr>
              <w:fldChar w:fldCharType="end"/>
            </w:r>
          </w:hyperlink>
        </w:p>
        <w:p w14:paraId="201583F0" w14:textId="2E21C569" w:rsidR="00013135" w:rsidRDefault="00C7676F">
          <w:pPr>
            <w:pStyle w:val="11"/>
            <w:tabs>
              <w:tab w:val="left" w:pos="420"/>
              <w:tab w:val="right" w:leader="dot" w:pos="8296"/>
            </w:tabs>
            <w:rPr>
              <w:rFonts w:asciiTheme="minorHAnsi" w:hAnsiTheme="minorHAnsi"/>
              <w:noProof/>
            </w:rPr>
          </w:pPr>
          <w:hyperlink w:anchor="_Toc87714606" w:history="1">
            <w:r w:rsidR="00013135" w:rsidRPr="0082621B">
              <w:rPr>
                <w:rStyle w:val="ab"/>
                <w:rFonts w:eastAsiaTheme="majorEastAsia" w:cs="Times New Roman"/>
                <w:noProof/>
              </w:rPr>
              <w:t>3</w:t>
            </w:r>
            <w:r w:rsidR="00013135">
              <w:rPr>
                <w:rFonts w:asciiTheme="minorHAnsi" w:hAnsiTheme="minorHAnsi"/>
                <w:noProof/>
              </w:rPr>
              <w:tab/>
            </w:r>
            <w:r w:rsidR="00013135" w:rsidRPr="0082621B">
              <w:rPr>
                <w:rStyle w:val="ab"/>
                <w:rFonts w:eastAsiaTheme="majorEastAsia" w:cs="Times New Roman"/>
                <w:noProof/>
              </w:rPr>
              <w:t>协议相关的流程梳理</w:t>
            </w:r>
            <w:r w:rsidR="00013135">
              <w:rPr>
                <w:noProof/>
                <w:webHidden/>
              </w:rPr>
              <w:tab/>
            </w:r>
            <w:r w:rsidR="00013135">
              <w:rPr>
                <w:noProof/>
                <w:webHidden/>
              </w:rPr>
              <w:fldChar w:fldCharType="begin"/>
            </w:r>
            <w:r w:rsidR="00013135">
              <w:rPr>
                <w:noProof/>
                <w:webHidden/>
              </w:rPr>
              <w:instrText xml:space="preserve"> PAGEREF _Toc87714606 \h </w:instrText>
            </w:r>
            <w:r w:rsidR="00013135">
              <w:rPr>
                <w:noProof/>
                <w:webHidden/>
              </w:rPr>
            </w:r>
            <w:r w:rsidR="00013135">
              <w:rPr>
                <w:noProof/>
                <w:webHidden/>
              </w:rPr>
              <w:fldChar w:fldCharType="separate"/>
            </w:r>
            <w:r w:rsidR="00013135">
              <w:rPr>
                <w:noProof/>
                <w:webHidden/>
              </w:rPr>
              <w:t>20</w:t>
            </w:r>
            <w:r w:rsidR="00013135">
              <w:rPr>
                <w:noProof/>
                <w:webHidden/>
              </w:rPr>
              <w:fldChar w:fldCharType="end"/>
            </w:r>
          </w:hyperlink>
        </w:p>
        <w:p w14:paraId="747364BA" w14:textId="39A60FCA" w:rsidR="00013135" w:rsidRDefault="00C7676F">
          <w:pPr>
            <w:pStyle w:val="21"/>
            <w:tabs>
              <w:tab w:val="left" w:pos="1260"/>
              <w:tab w:val="right" w:leader="dot" w:pos="8296"/>
            </w:tabs>
            <w:rPr>
              <w:rFonts w:asciiTheme="minorHAnsi" w:hAnsiTheme="minorHAnsi"/>
              <w:noProof/>
            </w:rPr>
          </w:pPr>
          <w:hyperlink w:anchor="_Toc87714607" w:history="1">
            <w:r w:rsidR="00013135" w:rsidRPr="0082621B">
              <w:rPr>
                <w:rStyle w:val="ab"/>
                <w:rFonts w:cs="Times New Roman"/>
                <w:noProof/>
              </w:rPr>
              <w:t>3.1</w:t>
            </w:r>
            <w:r w:rsidR="00013135">
              <w:rPr>
                <w:rFonts w:asciiTheme="minorHAnsi" w:hAnsiTheme="minorHAnsi"/>
                <w:noProof/>
              </w:rPr>
              <w:tab/>
            </w:r>
            <w:r w:rsidR="00013135" w:rsidRPr="0082621B">
              <w:rPr>
                <w:rStyle w:val="ab"/>
                <w:rFonts w:cs="Times New Roman"/>
                <w:noProof/>
              </w:rPr>
              <w:t>常用流程的协议整理</w:t>
            </w:r>
            <w:r w:rsidR="00013135">
              <w:rPr>
                <w:noProof/>
                <w:webHidden/>
              </w:rPr>
              <w:tab/>
            </w:r>
            <w:r w:rsidR="00013135">
              <w:rPr>
                <w:noProof/>
                <w:webHidden/>
              </w:rPr>
              <w:fldChar w:fldCharType="begin"/>
            </w:r>
            <w:r w:rsidR="00013135">
              <w:rPr>
                <w:noProof/>
                <w:webHidden/>
              </w:rPr>
              <w:instrText xml:space="preserve"> PAGEREF _Toc87714607 \h </w:instrText>
            </w:r>
            <w:r w:rsidR="00013135">
              <w:rPr>
                <w:noProof/>
                <w:webHidden/>
              </w:rPr>
            </w:r>
            <w:r w:rsidR="00013135">
              <w:rPr>
                <w:noProof/>
                <w:webHidden/>
              </w:rPr>
              <w:fldChar w:fldCharType="separate"/>
            </w:r>
            <w:r w:rsidR="00013135">
              <w:rPr>
                <w:noProof/>
                <w:webHidden/>
              </w:rPr>
              <w:t>20</w:t>
            </w:r>
            <w:r w:rsidR="00013135">
              <w:rPr>
                <w:noProof/>
                <w:webHidden/>
              </w:rPr>
              <w:fldChar w:fldCharType="end"/>
            </w:r>
          </w:hyperlink>
        </w:p>
        <w:p w14:paraId="09EC2BE9" w14:textId="29CE2023" w:rsidR="00013135" w:rsidRDefault="00C7676F">
          <w:pPr>
            <w:pStyle w:val="21"/>
            <w:tabs>
              <w:tab w:val="left" w:pos="1260"/>
              <w:tab w:val="right" w:leader="dot" w:pos="8296"/>
            </w:tabs>
            <w:rPr>
              <w:rFonts w:asciiTheme="minorHAnsi" w:hAnsiTheme="minorHAnsi"/>
              <w:noProof/>
            </w:rPr>
          </w:pPr>
          <w:hyperlink w:anchor="_Toc87714608" w:history="1">
            <w:r w:rsidR="00013135" w:rsidRPr="0082621B">
              <w:rPr>
                <w:rStyle w:val="ab"/>
                <w:rFonts w:cs="Times New Roman"/>
                <w:noProof/>
              </w:rPr>
              <w:t>3.2</w:t>
            </w:r>
            <w:r w:rsidR="00013135">
              <w:rPr>
                <w:rFonts w:asciiTheme="minorHAnsi" w:hAnsiTheme="minorHAnsi"/>
                <w:noProof/>
              </w:rPr>
              <w:tab/>
            </w:r>
            <w:r w:rsidR="00013135" w:rsidRPr="0082621B">
              <w:rPr>
                <w:rStyle w:val="ab"/>
                <w:rFonts w:cs="Times New Roman"/>
                <w:noProof/>
              </w:rPr>
              <w:t>SRB</w:t>
            </w:r>
            <w:r w:rsidR="00013135" w:rsidRPr="0082621B">
              <w:rPr>
                <w:rStyle w:val="ab"/>
                <w:rFonts w:cs="Times New Roman"/>
                <w:noProof/>
              </w:rPr>
              <w:t>、</w:t>
            </w:r>
            <w:r w:rsidR="00013135" w:rsidRPr="0082621B">
              <w:rPr>
                <w:rStyle w:val="ab"/>
                <w:rFonts w:cs="Times New Roman"/>
                <w:noProof/>
              </w:rPr>
              <w:t>DRB</w:t>
            </w:r>
            <w:r w:rsidR="00013135" w:rsidRPr="0082621B">
              <w:rPr>
                <w:rStyle w:val="ab"/>
                <w:rFonts w:cs="Times New Roman"/>
                <w:noProof/>
              </w:rPr>
              <w:t>的作用和配置流程</w:t>
            </w:r>
            <w:r w:rsidR="00013135">
              <w:rPr>
                <w:noProof/>
                <w:webHidden/>
              </w:rPr>
              <w:tab/>
            </w:r>
            <w:r w:rsidR="00013135">
              <w:rPr>
                <w:noProof/>
                <w:webHidden/>
              </w:rPr>
              <w:fldChar w:fldCharType="begin"/>
            </w:r>
            <w:r w:rsidR="00013135">
              <w:rPr>
                <w:noProof/>
                <w:webHidden/>
              </w:rPr>
              <w:instrText xml:space="preserve"> PAGEREF _Toc87714608 \h </w:instrText>
            </w:r>
            <w:r w:rsidR="00013135">
              <w:rPr>
                <w:noProof/>
                <w:webHidden/>
              </w:rPr>
            </w:r>
            <w:r w:rsidR="00013135">
              <w:rPr>
                <w:noProof/>
                <w:webHidden/>
              </w:rPr>
              <w:fldChar w:fldCharType="separate"/>
            </w:r>
            <w:r w:rsidR="00013135">
              <w:rPr>
                <w:noProof/>
                <w:webHidden/>
              </w:rPr>
              <w:t>20</w:t>
            </w:r>
            <w:r w:rsidR="00013135">
              <w:rPr>
                <w:noProof/>
                <w:webHidden/>
              </w:rPr>
              <w:fldChar w:fldCharType="end"/>
            </w:r>
          </w:hyperlink>
        </w:p>
        <w:p w14:paraId="445D3255" w14:textId="72BC5CBA" w:rsidR="00013135" w:rsidRDefault="00C7676F">
          <w:pPr>
            <w:pStyle w:val="21"/>
            <w:tabs>
              <w:tab w:val="left" w:pos="1260"/>
              <w:tab w:val="right" w:leader="dot" w:pos="8296"/>
            </w:tabs>
            <w:rPr>
              <w:rFonts w:asciiTheme="minorHAnsi" w:hAnsiTheme="minorHAnsi"/>
              <w:noProof/>
            </w:rPr>
          </w:pPr>
          <w:hyperlink w:anchor="_Toc87714609" w:history="1">
            <w:r w:rsidR="00013135" w:rsidRPr="0082621B">
              <w:rPr>
                <w:rStyle w:val="ab"/>
                <w:rFonts w:cs="Times New Roman"/>
                <w:noProof/>
              </w:rPr>
              <w:t>3.3</w:t>
            </w:r>
            <w:r w:rsidR="00013135">
              <w:rPr>
                <w:rFonts w:asciiTheme="minorHAnsi" w:hAnsiTheme="minorHAnsi"/>
                <w:noProof/>
              </w:rPr>
              <w:tab/>
            </w:r>
            <w:r w:rsidR="00013135" w:rsidRPr="0082621B">
              <w:rPr>
                <w:rStyle w:val="ab"/>
                <w:rFonts w:cs="Times New Roman"/>
                <w:noProof/>
              </w:rPr>
              <w:t>CDMA Paging</w:t>
            </w:r>
            <w:r w:rsidR="00013135" w:rsidRPr="0082621B">
              <w:rPr>
                <w:rStyle w:val="ab"/>
                <w:rFonts w:cs="Times New Roman"/>
                <w:noProof/>
              </w:rPr>
              <w:t>周期</w:t>
            </w:r>
            <w:r w:rsidR="00013135">
              <w:rPr>
                <w:noProof/>
                <w:webHidden/>
              </w:rPr>
              <w:tab/>
            </w:r>
            <w:r w:rsidR="00013135">
              <w:rPr>
                <w:noProof/>
                <w:webHidden/>
              </w:rPr>
              <w:fldChar w:fldCharType="begin"/>
            </w:r>
            <w:r w:rsidR="00013135">
              <w:rPr>
                <w:noProof/>
                <w:webHidden/>
              </w:rPr>
              <w:instrText xml:space="preserve"> PAGEREF _Toc87714609 \h </w:instrText>
            </w:r>
            <w:r w:rsidR="00013135">
              <w:rPr>
                <w:noProof/>
                <w:webHidden/>
              </w:rPr>
            </w:r>
            <w:r w:rsidR="00013135">
              <w:rPr>
                <w:noProof/>
                <w:webHidden/>
              </w:rPr>
              <w:fldChar w:fldCharType="separate"/>
            </w:r>
            <w:r w:rsidR="00013135">
              <w:rPr>
                <w:noProof/>
                <w:webHidden/>
              </w:rPr>
              <w:t>20</w:t>
            </w:r>
            <w:r w:rsidR="00013135">
              <w:rPr>
                <w:noProof/>
                <w:webHidden/>
              </w:rPr>
              <w:fldChar w:fldCharType="end"/>
            </w:r>
          </w:hyperlink>
        </w:p>
        <w:p w14:paraId="4660B28E" w14:textId="4E193D7C" w:rsidR="00013135" w:rsidRDefault="00C7676F">
          <w:pPr>
            <w:pStyle w:val="21"/>
            <w:tabs>
              <w:tab w:val="left" w:pos="1260"/>
              <w:tab w:val="right" w:leader="dot" w:pos="8296"/>
            </w:tabs>
            <w:rPr>
              <w:rFonts w:asciiTheme="minorHAnsi" w:hAnsiTheme="minorHAnsi"/>
              <w:noProof/>
            </w:rPr>
          </w:pPr>
          <w:hyperlink w:anchor="_Toc87714610" w:history="1">
            <w:r w:rsidR="00013135" w:rsidRPr="0082621B">
              <w:rPr>
                <w:rStyle w:val="ab"/>
                <w:rFonts w:cs="Times New Roman"/>
                <w:noProof/>
              </w:rPr>
              <w:t>3.4</w:t>
            </w:r>
            <w:r w:rsidR="00013135">
              <w:rPr>
                <w:rFonts w:asciiTheme="minorHAnsi" w:hAnsiTheme="minorHAnsi"/>
                <w:noProof/>
              </w:rPr>
              <w:tab/>
            </w:r>
            <w:r w:rsidR="00013135" w:rsidRPr="0082621B">
              <w:rPr>
                <w:rStyle w:val="ab"/>
                <w:rFonts w:cs="Times New Roman"/>
                <w:noProof/>
              </w:rPr>
              <w:t>信号强度的计算整理</w:t>
            </w:r>
            <w:r w:rsidR="00013135">
              <w:rPr>
                <w:noProof/>
                <w:webHidden/>
              </w:rPr>
              <w:tab/>
            </w:r>
            <w:r w:rsidR="00013135">
              <w:rPr>
                <w:noProof/>
                <w:webHidden/>
              </w:rPr>
              <w:fldChar w:fldCharType="begin"/>
            </w:r>
            <w:r w:rsidR="00013135">
              <w:rPr>
                <w:noProof/>
                <w:webHidden/>
              </w:rPr>
              <w:instrText xml:space="preserve"> PAGEREF _Toc87714610 \h </w:instrText>
            </w:r>
            <w:r w:rsidR="00013135">
              <w:rPr>
                <w:noProof/>
                <w:webHidden/>
              </w:rPr>
            </w:r>
            <w:r w:rsidR="00013135">
              <w:rPr>
                <w:noProof/>
                <w:webHidden/>
              </w:rPr>
              <w:fldChar w:fldCharType="separate"/>
            </w:r>
            <w:r w:rsidR="00013135">
              <w:rPr>
                <w:noProof/>
                <w:webHidden/>
              </w:rPr>
              <w:t>21</w:t>
            </w:r>
            <w:r w:rsidR="00013135">
              <w:rPr>
                <w:noProof/>
                <w:webHidden/>
              </w:rPr>
              <w:fldChar w:fldCharType="end"/>
            </w:r>
          </w:hyperlink>
        </w:p>
        <w:p w14:paraId="06AEDCF6" w14:textId="66466AB1" w:rsidR="00013135" w:rsidRDefault="00C7676F">
          <w:pPr>
            <w:pStyle w:val="21"/>
            <w:tabs>
              <w:tab w:val="left" w:pos="1260"/>
              <w:tab w:val="right" w:leader="dot" w:pos="8296"/>
            </w:tabs>
            <w:rPr>
              <w:rFonts w:asciiTheme="minorHAnsi" w:hAnsiTheme="minorHAnsi"/>
              <w:noProof/>
            </w:rPr>
          </w:pPr>
          <w:hyperlink w:anchor="_Toc87714611" w:history="1">
            <w:r w:rsidR="00013135" w:rsidRPr="0082621B">
              <w:rPr>
                <w:rStyle w:val="ab"/>
                <w:rFonts w:cs="Times New Roman"/>
                <w:noProof/>
              </w:rPr>
              <w:t>3.5</w:t>
            </w:r>
            <w:r w:rsidR="00013135">
              <w:rPr>
                <w:rFonts w:asciiTheme="minorHAnsi" w:hAnsiTheme="minorHAnsi"/>
                <w:noProof/>
              </w:rPr>
              <w:tab/>
            </w:r>
            <w:r w:rsidR="00013135" w:rsidRPr="0082621B">
              <w:rPr>
                <w:rStyle w:val="ab"/>
                <w:rFonts w:cs="Times New Roman"/>
                <w:noProof/>
              </w:rPr>
              <w:t>MIUI 5G</w:t>
            </w:r>
            <w:r w:rsidR="00013135" w:rsidRPr="0082621B">
              <w:rPr>
                <w:rStyle w:val="ab"/>
                <w:rFonts w:cs="Times New Roman"/>
                <w:noProof/>
              </w:rPr>
              <w:t>信号强度划分标准</w:t>
            </w:r>
            <w:r w:rsidR="00013135">
              <w:rPr>
                <w:noProof/>
                <w:webHidden/>
              </w:rPr>
              <w:tab/>
            </w:r>
            <w:r w:rsidR="00013135">
              <w:rPr>
                <w:noProof/>
                <w:webHidden/>
              </w:rPr>
              <w:fldChar w:fldCharType="begin"/>
            </w:r>
            <w:r w:rsidR="00013135">
              <w:rPr>
                <w:noProof/>
                <w:webHidden/>
              </w:rPr>
              <w:instrText xml:space="preserve"> PAGEREF _Toc87714611 \h </w:instrText>
            </w:r>
            <w:r w:rsidR="00013135">
              <w:rPr>
                <w:noProof/>
                <w:webHidden/>
              </w:rPr>
            </w:r>
            <w:r w:rsidR="00013135">
              <w:rPr>
                <w:noProof/>
                <w:webHidden/>
              </w:rPr>
              <w:fldChar w:fldCharType="separate"/>
            </w:r>
            <w:r w:rsidR="00013135">
              <w:rPr>
                <w:noProof/>
                <w:webHidden/>
              </w:rPr>
              <w:t>24</w:t>
            </w:r>
            <w:r w:rsidR="00013135">
              <w:rPr>
                <w:noProof/>
                <w:webHidden/>
              </w:rPr>
              <w:fldChar w:fldCharType="end"/>
            </w:r>
          </w:hyperlink>
        </w:p>
        <w:p w14:paraId="7D5F8801" w14:textId="1466D146" w:rsidR="00013135" w:rsidRDefault="00C7676F">
          <w:pPr>
            <w:pStyle w:val="11"/>
            <w:tabs>
              <w:tab w:val="left" w:pos="420"/>
              <w:tab w:val="right" w:leader="dot" w:pos="8296"/>
            </w:tabs>
            <w:rPr>
              <w:rFonts w:asciiTheme="minorHAnsi" w:hAnsiTheme="minorHAnsi"/>
              <w:noProof/>
            </w:rPr>
          </w:pPr>
          <w:hyperlink w:anchor="_Toc87714612" w:history="1">
            <w:r w:rsidR="00013135" w:rsidRPr="0082621B">
              <w:rPr>
                <w:rStyle w:val="ab"/>
                <w:rFonts w:eastAsiaTheme="majorEastAsia" w:cs="Times New Roman"/>
                <w:noProof/>
              </w:rPr>
              <w:t>4</w:t>
            </w:r>
            <w:r w:rsidR="00013135">
              <w:rPr>
                <w:rFonts w:asciiTheme="minorHAnsi" w:hAnsiTheme="minorHAnsi"/>
                <w:noProof/>
              </w:rPr>
              <w:tab/>
            </w:r>
            <w:r w:rsidR="00013135" w:rsidRPr="0082621B">
              <w:rPr>
                <w:rStyle w:val="ab"/>
                <w:rFonts w:eastAsiaTheme="majorEastAsia" w:cs="Times New Roman"/>
                <w:noProof/>
              </w:rPr>
              <w:t>JIRA</w:t>
            </w:r>
            <w:r w:rsidR="00013135" w:rsidRPr="0082621B">
              <w:rPr>
                <w:rStyle w:val="ab"/>
                <w:rFonts w:eastAsiaTheme="majorEastAsia" w:cs="Times New Roman"/>
                <w:noProof/>
              </w:rPr>
              <w:t>解决问题归纳整理</w:t>
            </w:r>
            <w:r w:rsidR="00013135">
              <w:rPr>
                <w:noProof/>
                <w:webHidden/>
              </w:rPr>
              <w:tab/>
            </w:r>
            <w:r w:rsidR="00013135">
              <w:rPr>
                <w:noProof/>
                <w:webHidden/>
              </w:rPr>
              <w:fldChar w:fldCharType="begin"/>
            </w:r>
            <w:r w:rsidR="00013135">
              <w:rPr>
                <w:noProof/>
                <w:webHidden/>
              </w:rPr>
              <w:instrText xml:space="preserve"> PAGEREF _Toc87714612 \h </w:instrText>
            </w:r>
            <w:r w:rsidR="00013135">
              <w:rPr>
                <w:noProof/>
                <w:webHidden/>
              </w:rPr>
            </w:r>
            <w:r w:rsidR="00013135">
              <w:rPr>
                <w:noProof/>
                <w:webHidden/>
              </w:rPr>
              <w:fldChar w:fldCharType="separate"/>
            </w:r>
            <w:r w:rsidR="00013135">
              <w:rPr>
                <w:noProof/>
                <w:webHidden/>
              </w:rPr>
              <w:t>25</w:t>
            </w:r>
            <w:r w:rsidR="00013135">
              <w:rPr>
                <w:noProof/>
                <w:webHidden/>
              </w:rPr>
              <w:fldChar w:fldCharType="end"/>
            </w:r>
          </w:hyperlink>
        </w:p>
        <w:p w14:paraId="54F188DF" w14:textId="4DEB35E5" w:rsidR="00013135" w:rsidRDefault="00C7676F">
          <w:pPr>
            <w:pStyle w:val="21"/>
            <w:tabs>
              <w:tab w:val="left" w:pos="1260"/>
              <w:tab w:val="right" w:leader="dot" w:pos="8296"/>
            </w:tabs>
            <w:rPr>
              <w:rFonts w:asciiTheme="minorHAnsi" w:hAnsiTheme="minorHAnsi"/>
              <w:noProof/>
            </w:rPr>
          </w:pPr>
          <w:hyperlink w:anchor="_Toc87714613" w:history="1">
            <w:r w:rsidR="00013135" w:rsidRPr="0082621B">
              <w:rPr>
                <w:rStyle w:val="ab"/>
                <w:rFonts w:cs="Times New Roman"/>
                <w:noProof/>
              </w:rPr>
              <w:t>4.1</w:t>
            </w:r>
            <w:r w:rsidR="00013135">
              <w:rPr>
                <w:rFonts w:asciiTheme="minorHAnsi" w:hAnsiTheme="minorHAnsi"/>
                <w:noProof/>
              </w:rPr>
              <w:tab/>
            </w:r>
            <w:r w:rsidR="00013135" w:rsidRPr="0082621B">
              <w:rPr>
                <w:rStyle w:val="ab"/>
                <w:rFonts w:cs="Times New Roman"/>
                <w:noProof/>
              </w:rPr>
              <w:t>丢</w:t>
            </w:r>
            <w:r w:rsidR="00013135" w:rsidRPr="0082621B">
              <w:rPr>
                <w:rStyle w:val="ab"/>
                <w:rFonts w:cs="Times New Roman"/>
                <w:noProof/>
              </w:rPr>
              <w:t>Paging</w:t>
            </w:r>
            <w:r w:rsidR="00013135" w:rsidRPr="0082621B">
              <w:rPr>
                <w:rStyle w:val="ab"/>
                <w:rFonts w:cs="Times New Roman"/>
                <w:noProof/>
              </w:rPr>
              <w:t>问题归纳</w:t>
            </w:r>
            <w:r w:rsidR="00013135">
              <w:rPr>
                <w:noProof/>
                <w:webHidden/>
              </w:rPr>
              <w:tab/>
            </w:r>
            <w:r w:rsidR="00013135">
              <w:rPr>
                <w:noProof/>
                <w:webHidden/>
              </w:rPr>
              <w:fldChar w:fldCharType="begin"/>
            </w:r>
            <w:r w:rsidR="00013135">
              <w:rPr>
                <w:noProof/>
                <w:webHidden/>
              </w:rPr>
              <w:instrText xml:space="preserve"> PAGEREF _Toc87714613 \h </w:instrText>
            </w:r>
            <w:r w:rsidR="00013135">
              <w:rPr>
                <w:noProof/>
                <w:webHidden/>
              </w:rPr>
            </w:r>
            <w:r w:rsidR="00013135">
              <w:rPr>
                <w:noProof/>
                <w:webHidden/>
              </w:rPr>
              <w:fldChar w:fldCharType="separate"/>
            </w:r>
            <w:r w:rsidR="00013135">
              <w:rPr>
                <w:noProof/>
                <w:webHidden/>
              </w:rPr>
              <w:t>25</w:t>
            </w:r>
            <w:r w:rsidR="00013135">
              <w:rPr>
                <w:noProof/>
                <w:webHidden/>
              </w:rPr>
              <w:fldChar w:fldCharType="end"/>
            </w:r>
          </w:hyperlink>
        </w:p>
        <w:p w14:paraId="511CAC40" w14:textId="42429554" w:rsidR="00013135" w:rsidRDefault="00C7676F">
          <w:pPr>
            <w:pStyle w:val="31"/>
            <w:tabs>
              <w:tab w:val="left" w:pos="1680"/>
              <w:tab w:val="right" w:leader="dot" w:pos="8296"/>
            </w:tabs>
            <w:rPr>
              <w:rFonts w:asciiTheme="minorHAnsi" w:hAnsiTheme="minorHAnsi"/>
              <w:noProof/>
            </w:rPr>
          </w:pPr>
          <w:hyperlink w:anchor="_Toc87714614" w:history="1">
            <w:r w:rsidR="00013135" w:rsidRPr="0082621B">
              <w:rPr>
                <w:rStyle w:val="ab"/>
                <w:rFonts w:eastAsiaTheme="majorEastAsia" w:cs="Times New Roman"/>
                <w:noProof/>
              </w:rPr>
              <w:t>4.1.1</w:t>
            </w:r>
            <w:r w:rsidR="00013135">
              <w:rPr>
                <w:rFonts w:asciiTheme="minorHAnsi" w:hAnsiTheme="minorHAnsi"/>
                <w:noProof/>
              </w:rPr>
              <w:tab/>
            </w:r>
            <w:r w:rsidR="00013135" w:rsidRPr="0082621B">
              <w:rPr>
                <w:rStyle w:val="ab"/>
                <w:rFonts w:eastAsiaTheme="majorEastAsia" w:cs="Times New Roman"/>
                <w:noProof/>
              </w:rPr>
              <w:t>副卡大概率丢</w:t>
            </w:r>
            <w:r w:rsidR="00013135" w:rsidRPr="0082621B">
              <w:rPr>
                <w:rStyle w:val="ab"/>
                <w:rFonts w:eastAsiaTheme="majorEastAsia" w:cs="Times New Roman"/>
                <w:noProof/>
              </w:rPr>
              <w:t>Paging</w:t>
            </w:r>
            <w:r w:rsidR="00013135">
              <w:rPr>
                <w:noProof/>
                <w:webHidden/>
              </w:rPr>
              <w:tab/>
            </w:r>
            <w:r w:rsidR="00013135">
              <w:rPr>
                <w:noProof/>
                <w:webHidden/>
              </w:rPr>
              <w:fldChar w:fldCharType="begin"/>
            </w:r>
            <w:r w:rsidR="00013135">
              <w:rPr>
                <w:noProof/>
                <w:webHidden/>
              </w:rPr>
              <w:instrText xml:space="preserve"> PAGEREF _Toc87714614 \h </w:instrText>
            </w:r>
            <w:r w:rsidR="00013135">
              <w:rPr>
                <w:noProof/>
                <w:webHidden/>
              </w:rPr>
            </w:r>
            <w:r w:rsidR="00013135">
              <w:rPr>
                <w:noProof/>
                <w:webHidden/>
              </w:rPr>
              <w:fldChar w:fldCharType="separate"/>
            </w:r>
            <w:r w:rsidR="00013135">
              <w:rPr>
                <w:noProof/>
                <w:webHidden/>
              </w:rPr>
              <w:t>25</w:t>
            </w:r>
            <w:r w:rsidR="00013135">
              <w:rPr>
                <w:noProof/>
                <w:webHidden/>
              </w:rPr>
              <w:fldChar w:fldCharType="end"/>
            </w:r>
          </w:hyperlink>
        </w:p>
        <w:p w14:paraId="5408F9E7" w14:textId="01A46A08" w:rsidR="00013135" w:rsidRDefault="00C7676F">
          <w:pPr>
            <w:pStyle w:val="21"/>
            <w:tabs>
              <w:tab w:val="left" w:pos="1260"/>
              <w:tab w:val="right" w:leader="dot" w:pos="8296"/>
            </w:tabs>
            <w:rPr>
              <w:rFonts w:asciiTheme="minorHAnsi" w:hAnsiTheme="minorHAnsi"/>
              <w:noProof/>
            </w:rPr>
          </w:pPr>
          <w:hyperlink w:anchor="_Toc87714615" w:history="1">
            <w:r w:rsidR="00013135" w:rsidRPr="0082621B">
              <w:rPr>
                <w:rStyle w:val="ab"/>
                <w:rFonts w:cs="Times New Roman"/>
                <w:noProof/>
              </w:rPr>
              <w:t>4.2</w:t>
            </w:r>
            <w:r w:rsidR="00013135">
              <w:rPr>
                <w:rFonts w:asciiTheme="minorHAnsi" w:hAnsiTheme="minorHAnsi"/>
                <w:noProof/>
              </w:rPr>
              <w:tab/>
            </w:r>
            <w:r w:rsidR="00013135" w:rsidRPr="0082621B">
              <w:rPr>
                <w:rStyle w:val="ab"/>
                <w:rFonts w:cs="Times New Roman"/>
                <w:noProof/>
              </w:rPr>
              <w:t>VoLTE</w:t>
            </w:r>
            <w:r w:rsidR="00013135" w:rsidRPr="0082621B">
              <w:rPr>
                <w:rStyle w:val="ab"/>
                <w:rFonts w:cs="Times New Roman"/>
                <w:noProof/>
              </w:rPr>
              <w:t>呼叫过程中掉</w:t>
            </w:r>
            <w:r w:rsidR="00013135" w:rsidRPr="0082621B">
              <w:rPr>
                <w:rStyle w:val="ab"/>
                <w:rFonts w:cs="Times New Roman"/>
                <w:noProof/>
              </w:rPr>
              <w:t>VoLTE</w:t>
            </w:r>
            <w:r w:rsidR="00013135">
              <w:rPr>
                <w:noProof/>
                <w:webHidden/>
              </w:rPr>
              <w:tab/>
            </w:r>
            <w:r w:rsidR="00013135">
              <w:rPr>
                <w:noProof/>
                <w:webHidden/>
              </w:rPr>
              <w:fldChar w:fldCharType="begin"/>
            </w:r>
            <w:r w:rsidR="00013135">
              <w:rPr>
                <w:noProof/>
                <w:webHidden/>
              </w:rPr>
              <w:instrText xml:space="preserve"> PAGEREF _Toc87714615 \h </w:instrText>
            </w:r>
            <w:r w:rsidR="00013135">
              <w:rPr>
                <w:noProof/>
                <w:webHidden/>
              </w:rPr>
            </w:r>
            <w:r w:rsidR="00013135">
              <w:rPr>
                <w:noProof/>
                <w:webHidden/>
              </w:rPr>
              <w:fldChar w:fldCharType="separate"/>
            </w:r>
            <w:r w:rsidR="00013135">
              <w:rPr>
                <w:noProof/>
                <w:webHidden/>
              </w:rPr>
              <w:t>26</w:t>
            </w:r>
            <w:r w:rsidR="00013135">
              <w:rPr>
                <w:noProof/>
                <w:webHidden/>
              </w:rPr>
              <w:fldChar w:fldCharType="end"/>
            </w:r>
          </w:hyperlink>
        </w:p>
        <w:p w14:paraId="7767E6E9" w14:textId="0F283FD0" w:rsidR="00013135" w:rsidRDefault="00C7676F">
          <w:pPr>
            <w:pStyle w:val="31"/>
            <w:tabs>
              <w:tab w:val="left" w:pos="1680"/>
              <w:tab w:val="right" w:leader="dot" w:pos="8296"/>
            </w:tabs>
            <w:rPr>
              <w:rFonts w:asciiTheme="minorHAnsi" w:hAnsiTheme="minorHAnsi"/>
              <w:noProof/>
            </w:rPr>
          </w:pPr>
          <w:hyperlink w:anchor="_Toc87714616" w:history="1">
            <w:r w:rsidR="00013135" w:rsidRPr="0082621B">
              <w:rPr>
                <w:rStyle w:val="ab"/>
                <w:rFonts w:eastAsiaTheme="majorEastAsia" w:cs="Times New Roman"/>
                <w:noProof/>
              </w:rPr>
              <w:t>4.2.1</w:t>
            </w:r>
            <w:r w:rsidR="00013135">
              <w:rPr>
                <w:rFonts w:asciiTheme="minorHAnsi" w:hAnsiTheme="minorHAnsi"/>
                <w:noProof/>
              </w:rPr>
              <w:tab/>
            </w:r>
            <w:r w:rsidR="00013135" w:rsidRPr="0082621B">
              <w:rPr>
                <w:rStyle w:val="ab"/>
                <w:rFonts w:eastAsiaTheme="majorEastAsia" w:cs="Times New Roman"/>
                <w:noProof/>
              </w:rPr>
              <w:t>MO</w:t>
            </w:r>
            <w:r w:rsidR="00013135" w:rsidRPr="0082621B">
              <w:rPr>
                <w:rStyle w:val="ab"/>
                <w:rFonts w:eastAsiaTheme="majorEastAsia" w:cs="Times New Roman"/>
                <w:noProof/>
              </w:rPr>
              <w:t>起呼过程中掉</w:t>
            </w:r>
            <w:r w:rsidR="00013135" w:rsidRPr="0082621B">
              <w:rPr>
                <w:rStyle w:val="ab"/>
                <w:rFonts w:eastAsiaTheme="majorEastAsia" w:cs="Times New Roman"/>
                <w:noProof/>
              </w:rPr>
              <w:t>VoLTE SRVCC</w:t>
            </w:r>
            <w:r w:rsidR="00013135">
              <w:rPr>
                <w:noProof/>
                <w:webHidden/>
              </w:rPr>
              <w:tab/>
            </w:r>
            <w:r w:rsidR="00013135">
              <w:rPr>
                <w:noProof/>
                <w:webHidden/>
              </w:rPr>
              <w:fldChar w:fldCharType="begin"/>
            </w:r>
            <w:r w:rsidR="00013135">
              <w:rPr>
                <w:noProof/>
                <w:webHidden/>
              </w:rPr>
              <w:instrText xml:space="preserve"> PAGEREF _Toc87714616 \h </w:instrText>
            </w:r>
            <w:r w:rsidR="00013135">
              <w:rPr>
                <w:noProof/>
                <w:webHidden/>
              </w:rPr>
            </w:r>
            <w:r w:rsidR="00013135">
              <w:rPr>
                <w:noProof/>
                <w:webHidden/>
              </w:rPr>
              <w:fldChar w:fldCharType="separate"/>
            </w:r>
            <w:r w:rsidR="00013135">
              <w:rPr>
                <w:noProof/>
                <w:webHidden/>
              </w:rPr>
              <w:t>26</w:t>
            </w:r>
            <w:r w:rsidR="00013135">
              <w:rPr>
                <w:noProof/>
                <w:webHidden/>
              </w:rPr>
              <w:fldChar w:fldCharType="end"/>
            </w:r>
          </w:hyperlink>
        </w:p>
        <w:p w14:paraId="68126A3C" w14:textId="387BF075" w:rsidR="00013135" w:rsidRDefault="00C7676F">
          <w:pPr>
            <w:pStyle w:val="31"/>
            <w:tabs>
              <w:tab w:val="left" w:pos="1680"/>
              <w:tab w:val="right" w:leader="dot" w:pos="8296"/>
            </w:tabs>
            <w:rPr>
              <w:rFonts w:asciiTheme="minorHAnsi" w:hAnsiTheme="minorHAnsi"/>
              <w:noProof/>
            </w:rPr>
          </w:pPr>
          <w:hyperlink w:anchor="_Toc87714617" w:history="1">
            <w:r w:rsidR="00013135" w:rsidRPr="0082621B">
              <w:rPr>
                <w:rStyle w:val="ab"/>
                <w:rFonts w:eastAsiaTheme="majorEastAsia" w:cs="Times New Roman"/>
                <w:noProof/>
              </w:rPr>
              <w:t>4.2.2</w:t>
            </w:r>
            <w:r w:rsidR="00013135">
              <w:rPr>
                <w:rFonts w:asciiTheme="minorHAnsi" w:hAnsiTheme="minorHAnsi"/>
                <w:noProof/>
              </w:rPr>
              <w:tab/>
            </w:r>
            <w:r w:rsidR="00013135" w:rsidRPr="0082621B">
              <w:rPr>
                <w:rStyle w:val="ab"/>
                <w:rFonts w:eastAsiaTheme="majorEastAsia" w:cs="Times New Roman"/>
                <w:noProof/>
              </w:rPr>
              <w:t>MO</w:t>
            </w:r>
            <w:r w:rsidR="00013135" w:rsidRPr="0082621B">
              <w:rPr>
                <w:rStyle w:val="ab"/>
                <w:rFonts w:eastAsiaTheme="majorEastAsia" w:cs="Times New Roman"/>
                <w:noProof/>
              </w:rPr>
              <w:t>在通话过程中掉</w:t>
            </w:r>
            <w:r w:rsidR="00013135" w:rsidRPr="0082621B">
              <w:rPr>
                <w:rStyle w:val="ab"/>
                <w:rFonts w:eastAsiaTheme="majorEastAsia" w:cs="Times New Roman"/>
                <w:noProof/>
              </w:rPr>
              <w:t>VoLTE SRVCC</w:t>
            </w:r>
            <w:r w:rsidR="00013135">
              <w:rPr>
                <w:noProof/>
                <w:webHidden/>
              </w:rPr>
              <w:tab/>
            </w:r>
            <w:r w:rsidR="00013135">
              <w:rPr>
                <w:noProof/>
                <w:webHidden/>
              </w:rPr>
              <w:fldChar w:fldCharType="begin"/>
            </w:r>
            <w:r w:rsidR="00013135">
              <w:rPr>
                <w:noProof/>
                <w:webHidden/>
              </w:rPr>
              <w:instrText xml:space="preserve"> PAGEREF _Toc87714617 \h </w:instrText>
            </w:r>
            <w:r w:rsidR="00013135">
              <w:rPr>
                <w:noProof/>
                <w:webHidden/>
              </w:rPr>
            </w:r>
            <w:r w:rsidR="00013135">
              <w:rPr>
                <w:noProof/>
                <w:webHidden/>
              </w:rPr>
              <w:fldChar w:fldCharType="separate"/>
            </w:r>
            <w:r w:rsidR="00013135">
              <w:rPr>
                <w:noProof/>
                <w:webHidden/>
              </w:rPr>
              <w:t>27</w:t>
            </w:r>
            <w:r w:rsidR="00013135">
              <w:rPr>
                <w:noProof/>
                <w:webHidden/>
              </w:rPr>
              <w:fldChar w:fldCharType="end"/>
            </w:r>
          </w:hyperlink>
        </w:p>
        <w:p w14:paraId="258267B9" w14:textId="3F1624D2" w:rsidR="00013135" w:rsidRDefault="00C7676F">
          <w:pPr>
            <w:pStyle w:val="31"/>
            <w:tabs>
              <w:tab w:val="left" w:pos="1680"/>
              <w:tab w:val="right" w:leader="dot" w:pos="8296"/>
            </w:tabs>
            <w:rPr>
              <w:rFonts w:asciiTheme="minorHAnsi" w:hAnsiTheme="minorHAnsi"/>
              <w:noProof/>
            </w:rPr>
          </w:pPr>
          <w:hyperlink w:anchor="_Toc87714618" w:history="1">
            <w:r w:rsidR="00013135" w:rsidRPr="0082621B">
              <w:rPr>
                <w:rStyle w:val="ab"/>
                <w:rFonts w:eastAsiaTheme="majorEastAsia" w:cs="Times New Roman"/>
                <w:noProof/>
              </w:rPr>
              <w:t>4.2.3</w:t>
            </w:r>
            <w:r w:rsidR="00013135">
              <w:rPr>
                <w:rFonts w:asciiTheme="minorHAnsi" w:hAnsiTheme="minorHAnsi"/>
                <w:noProof/>
              </w:rPr>
              <w:tab/>
            </w:r>
            <w:r w:rsidR="00013135" w:rsidRPr="0082621B">
              <w:rPr>
                <w:rStyle w:val="ab"/>
                <w:rFonts w:eastAsiaTheme="majorEastAsia" w:cs="Times New Roman"/>
                <w:noProof/>
              </w:rPr>
              <w:t>MO</w:t>
            </w:r>
            <w:r w:rsidR="00013135" w:rsidRPr="0082621B">
              <w:rPr>
                <w:rStyle w:val="ab"/>
                <w:rFonts w:eastAsiaTheme="majorEastAsia" w:cs="Times New Roman"/>
                <w:noProof/>
              </w:rPr>
              <w:t>在起呼过程中掉</w:t>
            </w:r>
            <w:r w:rsidR="00013135" w:rsidRPr="0082621B">
              <w:rPr>
                <w:rStyle w:val="ab"/>
                <w:rFonts w:eastAsiaTheme="majorEastAsia" w:cs="Times New Roman"/>
                <w:noProof/>
              </w:rPr>
              <w:t xml:space="preserve">VoLTE </w:t>
            </w:r>
            <w:r w:rsidR="00013135" w:rsidRPr="0082621B">
              <w:rPr>
                <w:rStyle w:val="ab"/>
                <w:rFonts w:eastAsiaTheme="majorEastAsia" w:cs="Times New Roman"/>
                <w:noProof/>
              </w:rPr>
              <w:t>副卡随机接入失败</w:t>
            </w:r>
            <w:r w:rsidR="00013135">
              <w:rPr>
                <w:noProof/>
                <w:webHidden/>
              </w:rPr>
              <w:tab/>
            </w:r>
            <w:r w:rsidR="00013135">
              <w:rPr>
                <w:noProof/>
                <w:webHidden/>
              </w:rPr>
              <w:fldChar w:fldCharType="begin"/>
            </w:r>
            <w:r w:rsidR="00013135">
              <w:rPr>
                <w:noProof/>
                <w:webHidden/>
              </w:rPr>
              <w:instrText xml:space="preserve"> PAGEREF _Toc87714618 \h </w:instrText>
            </w:r>
            <w:r w:rsidR="00013135">
              <w:rPr>
                <w:noProof/>
                <w:webHidden/>
              </w:rPr>
            </w:r>
            <w:r w:rsidR="00013135">
              <w:rPr>
                <w:noProof/>
                <w:webHidden/>
              </w:rPr>
              <w:fldChar w:fldCharType="separate"/>
            </w:r>
            <w:r w:rsidR="00013135">
              <w:rPr>
                <w:noProof/>
                <w:webHidden/>
              </w:rPr>
              <w:t>28</w:t>
            </w:r>
            <w:r w:rsidR="00013135">
              <w:rPr>
                <w:noProof/>
                <w:webHidden/>
              </w:rPr>
              <w:fldChar w:fldCharType="end"/>
            </w:r>
          </w:hyperlink>
        </w:p>
        <w:p w14:paraId="16D1FB94" w14:textId="28CDE2C5" w:rsidR="00013135" w:rsidRDefault="00C7676F">
          <w:pPr>
            <w:pStyle w:val="31"/>
            <w:tabs>
              <w:tab w:val="left" w:pos="1680"/>
              <w:tab w:val="right" w:leader="dot" w:pos="8296"/>
            </w:tabs>
            <w:rPr>
              <w:rFonts w:asciiTheme="minorHAnsi" w:hAnsiTheme="minorHAnsi"/>
              <w:noProof/>
            </w:rPr>
          </w:pPr>
          <w:hyperlink w:anchor="_Toc87714619" w:history="1">
            <w:r w:rsidR="00013135" w:rsidRPr="0082621B">
              <w:rPr>
                <w:rStyle w:val="ab"/>
                <w:rFonts w:eastAsiaTheme="majorEastAsia" w:cs="Times New Roman"/>
                <w:noProof/>
              </w:rPr>
              <w:t>4.2.4</w:t>
            </w:r>
            <w:r w:rsidR="00013135">
              <w:rPr>
                <w:rFonts w:asciiTheme="minorHAnsi" w:hAnsiTheme="minorHAnsi"/>
                <w:noProof/>
              </w:rPr>
              <w:tab/>
            </w:r>
            <w:r w:rsidR="00013135" w:rsidRPr="0082621B">
              <w:rPr>
                <w:rStyle w:val="ab"/>
                <w:rFonts w:eastAsiaTheme="majorEastAsia" w:cs="Times New Roman"/>
                <w:noProof/>
              </w:rPr>
              <w:t>MO Silent Retry CS</w:t>
            </w:r>
            <w:r w:rsidR="00013135">
              <w:rPr>
                <w:noProof/>
                <w:webHidden/>
              </w:rPr>
              <w:tab/>
            </w:r>
            <w:r w:rsidR="00013135">
              <w:rPr>
                <w:noProof/>
                <w:webHidden/>
              </w:rPr>
              <w:fldChar w:fldCharType="begin"/>
            </w:r>
            <w:r w:rsidR="00013135">
              <w:rPr>
                <w:noProof/>
                <w:webHidden/>
              </w:rPr>
              <w:instrText xml:space="preserve"> PAGEREF _Toc87714619 \h </w:instrText>
            </w:r>
            <w:r w:rsidR="00013135">
              <w:rPr>
                <w:noProof/>
                <w:webHidden/>
              </w:rPr>
            </w:r>
            <w:r w:rsidR="00013135">
              <w:rPr>
                <w:noProof/>
                <w:webHidden/>
              </w:rPr>
              <w:fldChar w:fldCharType="separate"/>
            </w:r>
            <w:r w:rsidR="00013135">
              <w:rPr>
                <w:noProof/>
                <w:webHidden/>
              </w:rPr>
              <w:t>29</w:t>
            </w:r>
            <w:r w:rsidR="00013135">
              <w:rPr>
                <w:noProof/>
                <w:webHidden/>
              </w:rPr>
              <w:fldChar w:fldCharType="end"/>
            </w:r>
          </w:hyperlink>
        </w:p>
        <w:p w14:paraId="10AD084D" w14:textId="062F58C1" w:rsidR="00013135" w:rsidRDefault="00C7676F">
          <w:pPr>
            <w:pStyle w:val="31"/>
            <w:tabs>
              <w:tab w:val="left" w:pos="1680"/>
              <w:tab w:val="right" w:leader="dot" w:pos="8296"/>
            </w:tabs>
            <w:rPr>
              <w:rFonts w:asciiTheme="minorHAnsi" w:hAnsiTheme="minorHAnsi"/>
              <w:noProof/>
            </w:rPr>
          </w:pPr>
          <w:hyperlink w:anchor="_Toc87714620" w:history="1">
            <w:r w:rsidR="00013135" w:rsidRPr="0082621B">
              <w:rPr>
                <w:rStyle w:val="ab"/>
                <w:rFonts w:eastAsiaTheme="majorEastAsia" w:cs="Times New Roman"/>
                <w:noProof/>
              </w:rPr>
              <w:t>4.2.5</w:t>
            </w:r>
            <w:r w:rsidR="00013135">
              <w:rPr>
                <w:rFonts w:asciiTheme="minorHAnsi" w:hAnsiTheme="minorHAnsi"/>
                <w:noProof/>
              </w:rPr>
              <w:tab/>
            </w:r>
            <w:r w:rsidR="00013135" w:rsidRPr="0082621B">
              <w:rPr>
                <w:rStyle w:val="ab"/>
                <w:rFonts w:eastAsiaTheme="majorEastAsia" w:cs="Times New Roman"/>
                <w:noProof/>
              </w:rPr>
              <w:t>MT</w:t>
            </w:r>
            <w:r w:rsidR="00013135" w:rsidRPr="0082621B">
              <w:rPr>
                <w:rStyle w:val="ab"/>
                <w:rFonts w:eastAsiaTheme="majorEastAsia" w:cs="Times New Roman"/>
                <w:noProof/>
              </w:rPr>
              <w:t>在呼叫接通时掉落</w:t>
            </w:r>
            <w:r w:rsidR="00013135" w:rsidRPr="0082621B">
              <w:rPr>
                <w:rStyle w:val="ab"/>
                <w:rFonts w:eastAsiaTheme="majorEastAsia" w:cs="Times New Roman"/>
                <w:noProof/>
              </w:rPr>
              <w:t>VoTLE</w:t>
            </w:r>
            <w:r w:rsidR="00013135">
              <w:rPr>
                <w:noProof/>
                <w:webHidden/>
              </w:rPr>
              <w:tab/>
            </w:r>
            <w:r w:rsidR="00013135">
              <w:rPr>
                <w:noProof/>
                <w:webHidden/>
              </w:rPr>
              <w:fldChar w:fldCharType="begin"/>
            </w:r>
            <w:r w:rsidR="00013135">
              <w:rPr>
                <w:noProof/>
                <w:webHidden/>
              </w:rPr>
              <w:instrText xml:space="preserve"> PAGEREF _Toc87714620 \h </w:instrText>
            </w:r>
            <w:r w:rsidR="00013135">
              <w:rPr>
                <w:noProof/>
                <w:webHidden/>
              </w:rPr>
            </w:r>
            <w:r w:rsidR="00013135">
              <w:rPr>
                <w:noProof/>
                <w:webHidden/>
              </w:rPr>
              <w:fldChar w:fldCharType="separate"/>
            </w:r>
            <w:r w:rsidR="00013135">
              <w:rPr>
                <w:noProof/>
                <w:webHidden/>
              </w:rPr>
              <w:t>29</w:t>
            </w:r>
            <w:r w:rsidR="00013135">
              <w:rPr>
                <w:noProof/>
                <w:webHidden/>
              </w:rPr>
              <w:fldChar w:fldCharType="end"/>
            </w:r>
          </w:hyperlink>
        </w:p>
        <w:p w14:paraId="592439E7" w14:textId="59CD2B89" w:rsidR="00013135" w:rsidRDefault="00C7676F">
          <w:pPr>
            <w:pStyle w:val="31"/>
            <w:tabs>
              <w:tab w:val="left" w:pos="1680"/>
              <w:tab w:val="right" w:leader="dot" w:pos="8296"/>
            </w:tabs>
            <w:rPr>
              <w:rFonts w:asciiTheme="minorHAnsi" w:hAnsiTheme="minorHAnsi"/>
              <w:noProof/>
            </w:rPr>
          </w:pPr>
          <w:hyperlink w:anchor="_Toc87714621" w:history="1">
            <w:r w:rsidR="00013135" w:rsidRPr="0082621B">
              <w:rPr>
                <w:rStyle w:val="ab"/>
                <w:rFonts w:eastAsiaTheme="majorEastAsia" w:cs="Times New Roman"/>
                <w:noProof/>
              </w:rPr>
              <w:t>4.2.6</w:t>
            </w:r>
            <w:r w:rsidR="00013135">
              <w:rPr>
                <w:rFonts w:asciiTheme="minorHAnsi" w:hAnsiTheme="minorHAnsi"/>
                <w:noProof/>
              </w:rPr>
              <w:tab/>
            </w:r>
            <w:r w:rsidR="00013135" w:rsidRPr="0082621B">
              <w:rPr>
                <w:rStyle w:val="ab"/>
                <w:rFonts w:eastAsiaTheme="majorEastAsia" w:cs="Times New Roman"/>
                <w:noProof/>
              </w:rPr>
              <w:t>MO</w:t>
            </w:r>
            <w:r w:rsidR="00013135" w:rsidRPr="0082621B">
              <w:rPr>
                <w:rStyle w:val="ab"/>
                <w:rFonts w:eastAsiaTheme="majorEastAsia" w:cs="Times New Roman"/>
                <w:noProof/>
              </w:rPr>
              <w:t>起呼过程中被网络</w:t>
            </w:r>
            <w:r w:rsidR="00013135" w:rsidRPr="0082621B">
              <w:rPr>
                <w:rStyle w:val="ab"/>
                <w:rFonts w:eastAsiaTheme="majorEastAsia" w:cs="Times New Roman"/>
                <w:noProof/>
              </w:rPr>
              <w:t>Detach</w:t>
            </w:r>
            <w:r w:rsidR="00013135" w:rsidRPr="0082621B">
              <w:rPr>
                <w:rStyle w:val="ab"/>
                <w:rFonts w:eastAsiaTheme="majorEastAsia" w:cs="Times New Roman"/>
                <w:noProof/>
              </w:rPr>
              <w:t>导致掉</w:t>
            </w:r>
            <w:r w:rsidR="00013135" w:rsidRPr="0082621B">
              <w:rPr>
                <w:rStyle w:val="ab"/>
                <w:rFonts w:eastAsiaTheme="majorEastAsia" w:cs="Times New Roman"/>
                <w:noProof/>
              </w:rPr>
              <w:t>VoLTE</w:t>
            </w:r>
            <w:r w:rsidR="00013135">
              <w:rPr>
                <w:noProof/>
                <w:webHidden/>
              </w:rPr>
              <w:tab/>
            </w:r>
            <w:r w:rsidR="00013135">
              <w:rPr>
                <w:noProof/>
                <w:webHidden/>
              </w:rPr>
              <w:fldChar w:fldCharType="begin"/>
            </w:r>
            <w:r w:rsidR="00013135">
              <w:rPr>
                <w:noProof/>
                <w:webHidden/>
              </w:rPr>
              <w:instrText xml:space="preserve"> PAGEREF _Toc87714621 \h </w:instrText>
            </w:r>
            <w:r w:rsidR="00013135">
              <w:rPr>
                <w:noProof/>
                <w:webHidden/>
              </w:rPr>
            </w:r>
            <w:r w:rsidR="00013135">
              <w:rPr>
                <w:noProof/>
                <w:webHidden/>
              </w:rPr>
              <w:fldChar w:fldCharType="separate"/>
            </w:r>
            <w:r w:rsidR="00013135">
              <w:rPr>
                <w:noProof/>
                <w:webHidden/>
              </w:rPr>
              <w:t>30</w:t>
            </w:r>
            <w:r w:rsidR="00013135">
              <w:rPr>
                <w:noProof/>
                <w:webHidden/>
              </w:rPr>
              <w:fldChar w:fldCharType="end"/>
            </w:r>
          </w:hyperlink>
        </w:p>
        <w:p w14:paraId="5DCE3B24" w14:textId="0F08A340" w:rsidR="00013135" w:rsidRDefault="00C7676F">
          <w:pPr>
            <w:pStyle w:val="31"/>
            <w:tabs>
              <w:tab w:val="left" w:pos="1680"/>
              <w:tab w:val="right" w:leader="dot" w:pos="8296"/>
            </w:tabs>
            <w:rPr>
              <w:rFonts w:asciiTheme="minorHAnsi" w:hAnsiTheme="minorHAnsi"/>
              <w:noProof/>
            </w:rPr>
          </w:pPr>
          <w:hyperlink w:anchor="_Toc87714622" w:history="1">
            <w:r w:rsidR="00013135" w:rsidRPr="0082621B">
              <w:rPr>
                <w:rStyle w:val="ab"/>
                <w:rFonts w:eastAsiaTheme="majorEastAsia" w:cs="Times New Roman"/>
                <w:noProof/>
              </w:rPr>
              <w:t>4.2.7</w:t>
            </w:r>
            <w:r w:rsidR="00013135">
              <w:rPr>
                <w:rFonts w:asciiTheme="minorHAnsi" w:hAnsiTheme="minorHAnsi"/>
                <w:noProof/>
              </w:rPr>
              <w:tab/>
            </w:r>
            <w:r w:rsidR="00013135" w:rsidRPr="0082621B">
              <w:rPr>
                <w:rStyle w:val="ab"/>
                <w:rFonts w:eastAsiaTheme="majorEastAsia" w:cs="Times New Roman"/>
                <w:noProof/>
              </w:rPr>
              <w:t>TAU</w:t>
            </w:r>
            <w:r w:rsidR="00013135" w:rsidRPr="0082621B">
              <w:rPr>
                <w:rStyle w:val="ab"/>
                <w:rFonts w:eastAsiaTheme="majorEastAsia" w:cs="Times New Roman"/>
                <w:noProof/>
              </w:rPr>
              <w:t>过程中不处理</w:t>
            </w:r>
            <w:r w:rsidR="00013135" w:rsidRPr="0082621B">
              <w:rPr>
                <w:rStyle w:val="ab"/>
                <w:rFonts w:eastAsiaTheme="majorEastAsia" w:cs="Times New Roman"/>
                <w:noProof/>
              </w:rPr>
              <w:t>ESM</w:t>
            </w:r>
            <w:r w:rsidR="00013135" w:rsidRPr="0082621B">
              <w:rPr>
                <w:rStyle w:val="ab"/>
                <w:rFonts w:eastAsiaTheme="majorEastAsia" w:cs="Times New Roman"/>
                <w:noProof/>
              </w:rPr>
              <w:t>消息导致承载建立失败</w:t>
            </w:r>
            <w:r w:rsidR="00013135">
              <w:rPr>
                <w:noProof/>
                <w:webHidden/>
              </w:rPr>
              <w:tab/>
            </w:r>
            <w:r w:rsidR="00013135">
              <w:rPr>
                <w:noProof/>
                <w:webHidden/>
              </w:rPr>
              <w:fldChar w:fldCharType="begin"/>
            </w:r>
            <w:r w:rsidR="00013135">
              <w:rPr>
                <w:noProof/>
                <w:webHidden/>
              </w:rPr>
              <w:instrText xml:space="preserve"> PAGEREF _Toc87714622 \h </w:instrText>
            </w:r>
            <w:r w:rsidR="00013135">
              <w:rPr>
                <w:noProof/>
                <w:webHidden/>
              </w:rPr>
            </w:r>
            <w:r w:rsidR="00013135">
              <w:rPr>
                <w:noProof/>
                <w:webHidden/>
              </w:rPr>
              <w:fldChar w:fldCharType="separate"/>
            </w:r>
            <w:r w:rsidR="00013135">
              <w:rPr>
                <w:noProof/>
                <w:webHidden/>
              </w:rPr>
              <w:t>31</w:t>
            </w:r>
            <w:r w:rsidR="00013135">
              <w:rPr>
                <w:noProof/>
                <w:webHidden/>
              </w:rPr>
              <w:fldChar w:fldCharType="end"/>
            </w:r>
          </w:hyperlink>
        </w:p>
        <w:p w14:paraId="4BBFC751" w14:textId="793F2678" w:rsidR="00013135" w:rsidRDefault="00C7676F">
          <w:pPr>
            <w:pStyle w:val="21"/>
            <w:tabs>
              <w:tab w:val="left" w:pos="1260"/>
              <w:tab w:val="right" w:leader="dot" w:pos="8296"/>
            </w:tabs>
            <w:rPr>
              <w:rFonts w:asciiTheme="minorHAnsi" w:hAnsiTheme="minorHAnsi"/>
              <w:noProof/>
            </w:rPr>
          </w:pPr>
          <w:hyperlink w:anchor="_Toc87714623" w:history="1">
            <w:r w:rsidR="00013135" w:rsidRPr="0082621B">
              <w:rPr>
                <w:rStyle w:val="ab"/>
                <w:rFonts w:cs="Times New Roman"/>
                <w:noProof/>
              </w:rPr>
              <w:t>4.3</w:t>
            </w:r>
            <w:r w:rsidR="00013135">
              <w:rPr>
                <w:rFonts w:asciiTheme="minorHAnsi" w:hAnsiTheme="minorHAnsi"/>
                <w:noProof/>
              </w:rPr>
              <w:tab/>
            </w:r>
            <w:r w:rsidR="00013135" w:rsidRPr="0082621B">
              <w:rPr>
                <w:rStyle w:val="ab"/>
                <w:rFonts w:cs="Times New Roman"/>
                <w:noProof/>
              </w:rPr>
              <w:t>VoLTE</w:t>
            </w:r>
            <w:r w:rsidR="00013135" w:rsidRPr="0082621B">
              <w:rPr>
                <w:rStyle w:val="ab"/>
                <w:rFonts w:cs="Times New Roman"/>
                <w:noProof/>
              </w:rPr>
              <w:t>隐式去激活</w:t>
            </w:r>
            <w:r w:rsidR="00013135">
              <w:rPr>
                <w:noProof/>
                <w:webHidden/>
              </w:rPr>
              <w:tab/>
            </w:r>
            <w:r w:rsidR="00013135">
              <w:rPr>
                <w:noProof/>
                <w:webHidden/>
              </w:rPr>
              <w:fldChar w:fldCharType="begin"/>
            </w:r>
            <w:r w:rsidR="00013135">
              <w:rPr>
                <w:noProof/>
                <w:webHidden/>
              </w:rPr>
              <w:instrText xml:space="preserve"> PAGEREF _Toc87714623 \h </w:instrText>
            </w:r>
            <w:r w:rsidR="00013135">
              <w:rPr>
                <w:noProof/>
                <w:webHidden/>
              </w:rPr>
            </w:r>
            <w:r w:rsidR="00013135">
              <w:rPr>
                <w:noProof/>
                <w:webHidden/>
              </w:rPr>
              <w:fldChar w:fldCharType="separate"/>
            </w:r>
            <w:r w:rsidR="00013135">
              <w:rPr>
                <w:noProof/>
                <w:webHidden/>
              </w:rPr>
              <w:t>32</w:t>
            </w:r>
            <w:r w:rsidR="00013135">
              <w:rPr>
                <w:noProof/>
                <w:webHidden/>
              </w:rPr>
              <w:fldChar w:fldCharType="end"/>
            </w:r>
          </w:hyperlink>
        </w:p>
        <w:p w14:paraId="174E5634" w14:textId="538A7DAC" w:rsidR="00013135" w:rsidRDefault="00C7676F">
          <w:pPr>
            <w:pStyle w:val="31"/>
            <w:tabs>
              <w:tab w:val="left" w:pos="1680"/>
              <w:tab w:val="right" w:leader="dot" w:pos="8296"/>
            </w:tabs>
            <w:rPr>
              <w:rFonts w:asciiTheme="minorHAnsi" w:hAnsiTheme="minorHAnsi"/>
              <w:noProof/>
            </w:rPr>
          </w:pPr>
          <w:hyperlink w:anchor="_Toc87714624" w:history="1">
            <w:r w:rsidR="00013135" w:rsidRPr="0082621B">
              <w:rPr>
                <w:rStyle w:val="ab"/>
                <w:rFonts w:eastAsiaTheme="majorEastAsia" w:cs="Times New Roman"/>
                <w:noProof/>
              </w:rPr>
              <w:t>4.3.1</w:t>
            </w:r>
            <w:r w:rsidR="00013135">
              <w:rPr>
                <w:rFonts w:asciiTheme="minorHAnsi" w:hAnsiTheme="minorHAnsi"/>
                <w:noProof/>
              </w:rPr>
              <w:tab/>
            </w:r>
            <w:r w:rsidR="00013135" w:rsidRPr="0082621B">
              <w:rPr>
                <w:rStyle w:val="ab"/>
                <w:rFonts w:eastAsiaTheme="majorEastAsia" w:cs="Times New Roman"/>
                <w:noProof/>
              </w:rPr>
              <w:t>网络删除</w:t>
            </w:r>
            <w:r w:rsidR="00013135" w:rsidRPr="0082621B">
              <w:rPr>
                <w:rStyle w:val="ab"/>
                <w:rFonts w:eastAsiaTheme="majorEastAsia" w:cs="Times New Roman"/>
                <w:noProof/>
              </w:rPr>
              <w:t>IMS DRB</w:t>
            </w:r>
            <w:r w:rsidR="00013135" w:rsidRPr="0082621B">
              <w:rPr>
                <w:rStyle w:val="ab"/>
                <w:rFonts w:eastAsiaTheme="majorEastAsia" w:cs="Times New Roman"/>
                <w:noProof/>
              </w:rPr>
              <w:t>导致的掉</w:t>
            </w:r>
            <w:r w:rsidR="00013135" w:rsidRPr="0082621B">
              <w:rPr>
                <w:rStyle w:val="ab"/>
                <w:rFonts w:eastAsiaTheme="majorEastAsia" w:cs="Times New Roman"/>
                <w:noProof/>
              </w:rPr>
              <w:t>VoLTE</w:t>
            </w:r>
            <w:r w:rsidR="00013135">
              <w:rPr>
                <w:noProof/>
                <w:webHidden/>
              </w:rPr>
              <w:tab/>
            </w:r>
            <w:r w:rsidR="00013135">
              <w:rPr>
                <w:noProof/>
                <w:webHidden/>
              </w:rPr>
              <w:fldChar w:fldCharType="begin"/>
            </w:r>
            <w:r w:rsidR="00013135">
              <w:rPr>
                <w:noProof/>
                <w:webHidden/>
              </w:rPr>
              <w:instrText xml:space="preserve"> PAGEREF _Toc87714624 \h </w:instrText>
            </w:r>
            <w:r w:rsidR="00013135">
              <w:rPr>
                <w:noProof/>
                <w:webHidden/>
              </w:rPr>
            </w:r>
            <w:r w:rsidR="00013135">
              <w:rPr>
                <w:noProof/>
                <w:webHidden/>
              </w:rPr>
              <w:fldChar w:fldCharType="separate"/>
            </w:r>
            <w:r w:rsidR="00013135">
              <w:rPr>
                <w:noProof/>
                <w:webHidden/>
              </w:rPr>
              <w:t>32</w:t>
            </w:r>
            <w:r w:rsidR="00013135">
              <w:rPr>
                <w:noProof/>
                <w:webHidden/>
              </w:rPr>
              <w:fldChar w:fldCharType="end"/>
            </w:r>
          </w:hyperlink>
        </w:p>
        <w:p w14:paraId="334DD252" w14:textId="4B15DE6E" w:rsidR="00013135" w:rsidRDefault="00C7676F">
          <w:pPr>
            <w:pStyle w:val="31"/>
            <w:tabs>
              <w:tab w:val="left" w:pos="1680"/>
              <w:tab w:val="right" w:leader="dot" w:pos="8296"/>
            </w:tabs>
            <w:rPr>
              <w:rFonts w:asciiTheme="minorHAnsi" w:hAnsiTheme="minorHAnsi"/>
              <w:noProof/>
            </w:rPr>
          </w:pPr>
          <w:hyperlink w:anchor="_Toc87714625" w:history="1">
            <w:r w:rsidR="00013135" w:rsidRPr="0082621B">
              <w:rPr>
                <w:rStyle w:val="ab"/>
                <w:rFonts w:eastAsiaTheme="majorEastAsia" w:cs="Times New Roman"/>
                <w:noProof/>
              </w:rPr>
              <w:t>4.3.2</w:t>
            </w:r>
            <w:r w:rsidR="00013135">
              <w:rPr>
                <w:rFonts w:asciiTheme="minorHAnsi" w:hAnsiTheme="minorHAnsi"/>
                <w:noProof/>
              </w:rPr>
              <w:tab/>
            </w:r>
            <w:r w:rsidR="00013135" w:rsidRPr="0082621B">
              <w:rPr>
                <w:rStyle w:val="ab"/>
                <w:rFonts w:eastAsiaTheme="majorEastAsia" w:cs="Times New Roman"/>
                <w:noProof/>
              </w:rPr>
              <w:t>网络删除</w:t>
            </w:r>
            <w:r w:rsidR="00013135" w:rsidRPr="0082621B">
              <w:rPr>
                <w:rStyle w:val="ab"/>
                <w:rFonts w:eastAsiaTheme="majorEastAsia" w:cs="Times New Roman"/>
                <w:noProof/>
              </w:rPr>
              <w:t>IMS DRB</w:t>
            </w:r>
            <w:r w:rsidR="00013135" w:rsidRPr="0082621B">
              <w:rPr>
                <w:rStyle w:val="ab"/>
                <w:rFonts w:eastAsiaTheme="majorEastAsia" w:cs="Times New Roman"/>
                <w:noProof/>
              </w:rPr>
              <w:t>导致掉</w:t>
            </w:r>
            <w:r w:rsidR="00013135" w:rsidRPr="0082621B">
              <w:rPr>
                <w:rStyle w:val="ab"/>
                <w:rFonts w:eastAsiaTheme="majorEastAsia" w:cs="Times New Roman"/>
                <w:noProof/>
              </w:rPr>
              <w:t>VoLTE</w:t>
            </w:r>
            <w:r w:rsidR="00013135" w:rsidRPr="0082621B">
              <w:rPr>
                <w:rStyle w:val="ab"/>
                <w:rFonts w:eastAsiaTheme="majorEastAsia" w:cs="Times New Roman"/>
                <w:noProof/>
              </w:rPr>
              <w:t>（</w:t>
            </w:r>
            <w:r w:rsidR="00013135" w:rsidRPr="0082621B">
              <w:rPr>
                <w:rStyle w:val="ab"/>
                <w:rFonts w:eastAsiaTheme="majorEastAsia" w:cs="Times New Roman"/>
                <w:noProof/>
              </w:rPr>
              <w:t>5s</w:t>
            </w:r>
            <w:r w:rsidR="00013135" w:rsidRPr="0082621B">
              <w:rPr>
                <w:rStyle w:val="ab"/>
                <w:rFonts w:eastAsiaTheme="majorEastAsia" w:cs="Times New Roman"/>
                <w:noProof/>
              </w:rPr>
              <w:t>定时器后重建）</w:t>
            </w:r>
            <w:r w:rsidR="00013135">
              <w:rPr>
                <w:noProof/>
                <w:webHidden/>
              </w:rPr>
              <w:tab/>
            </w:r>
            <w:r w:rsidR="00013135">
              <w:rPr>
                <w:noProof/>
                <w:webHidden/>
              </w:rPr>
              <w:fldChar w:fldCharType="begin"/>
            </w:r>
            <w:r w:rsidR="00013135">
              <w:rPr>
                <w:noProof/>
                <w:webHidden/>
              </w:rPr>
              <w:instrText xml:space="preserve"> PAGEREF _Toc87714625 \h </w:instrText>
            </w:r>
            <w:r w:rsidR="00013135">
              <w:rPr>
                <w:noProof/>
                <w:webHidden/>
              </w:rPr>
            </w:r>
            <w:r w:rsidR="00013135">
              <w:rPr>
                <w:noProof/>
                <w:webHidden/>
              </w:rPr>
              <w:fldChar w:fldCharType="separate"/>
            </w:r>
            <w:r w:rsidR="00013135">
              <w:rPr>
                <w:noProof/>
                <w:webHidden/>
              </w:rPr>
              <w:t>33</w:t>
            </w:r>
            <w:r w:rsidR="00013135">
              <w:rPr>
                <w:noProof/>
                <w:webHidden/>
              </w:rPr>
              <w:fldChar w:fldCharType="end"/>
            </w:r>
          </w:hyperlink>
        </w:p>
        <w:p w14:paraId="4B8A6DED" w14:textId="7D65F61C" w:rsidR="00013135" w:rsidRDefault="00C7676F">
          <w:pPr>
            <w:pStyle w:val="31"/>
            <w:tabs>
              <w:tab w:val="left" w:pos="1680"/>
              <w:tab w:val="right" w:leader="dot" w:pos="8296"/>
            </w:tabs>
            <w:rPr>
              <w:rFonts w:asciiTheme="minorHAnsi" w:hAnsiTheme="minorHAnsi"/>
              <w:noProof/>
            </w:rPr>
          </w:pPr>
          <w:hyperlink w:anchor="_Toc87714626" w:history="1">
            <w:r w:rsidR="00013135" w:rsidRPr="0082621B">
              <w:rPr>
                <w:rStyle w:val="ab"/>
                <w:rFonts w:eastAsiaTheme="majorEastAsia" w:cs="Times New Roman"/>
                <w:noProof/>
              </w:rPr>
              <w:t>4.3.3</w:t>
            </w:r>
            <w:r w:rsidR="00013135">
              <w:rPr>
                <w:rFonts w:asciiTheme="minorHAnsi" w:hAnsiTheme="minorHAnsi"/>
                <w:noProof/>
              </w:rPr>
              <w:tab/>
            </w:r>
            <w:r w:rsidR="00013135" w:rsidRPr="0082621B">
              <w:rPr>
                <w:rStyle w:val="ab"/>
                <w:rFonts w:eastAsiaTheme="majorEastAsia" w:cs="Times New Roman"/>
                <w:noProof/>
              </w:rPr>
              <w:t>EPSFallback</w:t>
            </w:r>
            <w:r w:rsidR="00013135" w:rsidRPr="0082621B">
              <w:rPr>
                <w:rStyle w:val="ab"/>
                <w:rFonts w:eastAsiaTheme="majorEastAsia" w:cs="Times New Roman"/>
                <w:noProof/>
              </w:rPr>
              <w:t>过程中掉</w:t>
            </w:r>
            <w:r w:rsidR="00013135" w:rsidRPr="0082621B">
              <w:rPr>
                <w:rStyle w:val="ab"/>
                <w:rFonts w:eastAsiaTheme="majorEastAsia" w:cs="Times New Roman"/>
                <w:noProof/>
              </w:rPr>
              <w:t>VoLTE</w:t>
            </w:r>
            <w:r w:rsidR="00013135">
              <w:rPr>
                <w:noProof/>
                <w:webHidden/>
              </w:rPr>
              <w:tab/>
            </w:r>
            <w:r w:rsidR="00013135">
              <w:rPr>
                <w:noProof/>
                <w:webHidden/>
              </w:rPr>
              <w:fldChar w:fldCharType="begin"/>
            </w:r>
            <w:r w:rsidR="00013135">
              <w:rPr>
                <w:noProof/>
                <w:webHidden/>
              </w:rPr>
              <w:instrText xml:space="preserve"> PAGEREF _Toc87714626 \h </w:instrText>
            </w:r>
            <w:r w:rsidR="00013135">
              <w:rPr>
                <w:noProof/>
                <w:webHidden/>
              </w:rPr>
            </w:r>
            <w:r w:rsidR="00013135">
              <w:rPr>
                <w:noProof/>
                <w:webHidden/>
              </w:rPr>
              <w:fldChar w:fldCharType="separate"/>
            </w:r>
            <w:r w:rsidR="00013135">
              <w:rPr>
                <w:noProof/>
                <w:webHidden/>
              </w:rPr>
              <w:t>33</w:t>
            </w:r>
            <w:r w:rsidR="00013135">
              <w:rPr>
                <w:noProof/>
                <w:webHidden/>
              </w:rPr>
              <w:fldChar w:fldCharType="end"/>
            </w:r>
          </w:hyperlink>
        </w:p>
        <w:p w14:paraId="18A80AA5" w14:textId="063F2472" w:rsidR="00013135" w:rsidRDefault="00C7676F">
          <w:pPr>
            <w:pStyle w:val="21"/>
            <w:tabs>
              <w:tab w:val="left" w:pos="1260"/>
              <w:tab w:val="right" w:leader="dot" w:pos="8296"/>
            </w:tabs>
            <w:rPr>
              <w:rFonts w:asciiTheme="minorHAnsi" w:hAnsiTheme="minorHAnsi"/>
              <w:noProof/>
            </w:rPr>
          </w:pPr>
          <w:hyperlink w:anchor="_Toc87714627" w:history="1">
            <w:r w:rsidR="00013135" w:rsidRPr="0082621B">
              <w:rPr>
                <w:rStyle w:val="ab"/>
                <w:rFonts w:cs="Times New Roman"/>
                <w:noProof/>
              </w:rPr>
              <w:t>4.4</w:t>
            </w:r>
            <w:r w:rsidR="00013135">
              <w:rPr>
                <w:rFonts w:asciiTheme="minorHAnsi" w:hAnsiTheme="minorHAnsi"/>
                <w:noProof/>
              </w:rPr>
              <w:tab/>
            </w:r>
            <w:r w:rsidR="00013135" w:rsidRPr="0082621B">
              <w:rPr>
                <w:rStyle w:val="ab"/>
                <w:rFonts w:cs="Times New Roman"/>
                <w:noProof/>
              </w:rPr>
              <w:t>VoLTE</w:t>
            </w:r>
            <w:r w:rsidR="00013135" w:rsidRPr="0082621B">
              <w:rPr>
                <w:rStyle w:val="ab"/>
                <w:rFonts w:cs="Times New Roman"/>
                <w:noProof/>
              </w:rPr>
              <w:t>起呼无提示失败</w:t>
            </w:r>
            <w:r w:rsidR="00013135">
              <w:rPr>
                <w:noProof/>
                <w:webHidden/>
              </w:rPr>
              <w:tab/>
            </w:r>
            <w:r w:rsidR="00013135">
              <w:rPr>
                <w:noProof/>
                <w:webHidden/>
              </w:rPr>
              <w:fldChar w:fldCharType="begin"/>
            </w:r>
            <w:r w:rsidR="00013135">
              <w:rPr>
                <w:noProof/>
                <w:webHidden/>
              </w:rPr>
              <w:instrText xml:space="preserve"> PAGEREF _Toc87714627 \h </w:instrText>
            </w:r>
            <w:r w:rsidR="00013135">
              <w:rPr>
                <w:noProof/>
                <w:webHidden/>
              </w:rPr>
            </w:r>
            <w:r w:rsidR="00013135">
              <w:rPr>
                <w:noProof/>
                <w:webHidden/>
              </w:rPr>
              <w:fldChar w:fldCharType="separate"/>
            </w:r>
            <w:r w:rsidR="00013135">
              <w:rPr>
                <w:noProof/>
                <w:webHidden/>
              </w:rPr>
              <w:t>34</w:t>
            </w:r>
            <w:r w:rsidR="00013135">
              <w:rPr>
                <w:noProof/>
                <w:webHidden/>
              </w:rPr>
              <w:fldChar w:fldCharType="end"/>
            </w:r>
          </w:hyperlink>
        </w:p>
        <w:p w14:paraId="01AD24DA" w14:textId="2DC92FFC" w:rsidR="00013135" w:rsidRDefault="00C7676F">
          <w:pPr>
            <w:pStyle w:val="31"/>
            <w:tabs>
              <w:tab w:val="left" w:pos="1680"/>
              <w:tab w:val="right" w:leader="dot" w:pos="8296"/>
            </w:tabs>
            <w:rPr>
              <w:rFonts w:asciiTheme="minorHAnsi" w:hAnsiTheme="minorHAnsi"/>
              <w:noProof/>
            </w:rPr>
          </w:pPr>
          <w:hyperlink w:anchor="_Toc87714628" w:history="1">
            <w:r w:rsidR="00013135" w:rsidRPr="0082621B">
              <w:rPr>
                <w:rStyle w:val="ab"/>
                <w:rFonts w:eastAsiaTheme="majorEastAsia" w:cs="Times New Roman"/>
                <w:noProof/>
              </w:rPr>
              <w:t>4.4.1</w:t>
            </w:r>
            <w:r w:rsidR="00013135">
              <w:rPr>
                <w:rFonts w:asciiTheme="minorHAnsi" w:hAnsiTheme="minorHAnsi"/>
                <w:noProof/>
              </w:rPr>
              <w:tab/>
            </w:r>
            <w:r w:rsidR="00013135" w:rsidRPr="0082621B">
              <w:rPr>
                <w:rStyle w:val="ab"/>
                <w:rFonts w:eastAsiaTheme="majorEastAsia" w:cs="Times New Roman"/>
                <w:noProof/>
              </w:rPr>
              <w:t>INVITE</w:t>
            </w:r>
            <w:r w:rsidR="00013135" w:rsidRPr="0082621B">
              <w:rPr>
                <w:rStyle w:val="ab"/>
                <w:rFonts w:eastAsiaTheme="majorEastAsia" w:cs="Times New Roman"/>
                <w:noProof/>
              </w:rPr>
              <w:t>消息发送失败</w:t>
            </w:r>
            <w:r w:rsidR="00013135">
              <w:rPr>
                <w:noProof/>
                <w:webHidden/>
              </w:rPr>
              <w:tab/>
            </w:r>
            <w:r w:rsidR="00013135">
              <w:rPr>
                <w:noProof/>
                <w:webHidden/>
              </w:rPr>
              <w:fldChar w:fldCharType="begin"/>
            </w:r>
            <w:r w:rsidR="00013135">
              <w:rPr>
                <w:noProof/>
                <w:webHidden/>
              </w:rPr>
              <w:instrText xml:space="preserve"> PAGEREF _Toc87714628 \h </w:instrText>
            </w:r>
            <w:r w:rsidR="00013135">
              <w:rPr>
                <w:noProof/>
                <w:webHidden/>
              </w:rPr>
            </w:r>
            <w:r w:rsidR="00013135">
              <w:rPr>
                <w:noProof/>
                <w:webHidden/>
              </w:rPr>
              <w:fldChar w:fldCharType="separate"/>
            </w:r>
            <w:r w:rsidR="00013135">
              <w:rPr>
                <w:noProof/>
                <w:webHidden/>
              </w:rPr>
              <w:t>34</w:t>
            </w:r>
            <w:r w:rsidR="00013135">
              <w:rPr>
                <w:noProof/>
                <w:webHidden/>
              </w:rPr>
              <w:fldChar w:fldCharType="end"/>
            </w:r>
          </w:hyperlink>
        </w:p>
        <w:p w14:paraId="6A6B688E" w14:textId="2E336498" w:rsidR="00013135" w:rsidRDefault="00C7676F">
          <w:pPr>
            <w:pStyle w:val="21"/>
            <w:tabs>
              <w:tab w:val="left" w:pos="1260"/>
              <w:tab w:val="right" w:leader="dot" w:pos="8296"/>
            </w:tabs>
            <w:rPr>
              <w:rFonts w:asciiTheme="minorHAnsi" w:hAnsiTheme="minorHAnsi"/>
              <w:noProof/>
            </w:rPr>
          </w:pPr>
          <w:hyperlink w:anchor="_Toc87714629" w:history="1">
            <w:r w:rsidR="00013135" w:rsidRPr="0082621B">
              <w:rPr>
                <w:rStyle w:val="ab"/>
                <w:rFonts w:cs="Times New Roman"/>
                <w:noProof/>
              </w:rPr>
              <w:t>4.5</w:t>
            </w:r>
            <w:r w:rsidR="00013135">
              <w:rPr>
                <w:rFonts w:asciiTheme="minorHAnsi" w:hAnsiTheme="minorHAnsi"/>
                <w:noProof/>
              </w:rPr>
              <w:tab/>
            </w:r>
            <w:r w:rsidR="00013135" w:rsidRPr="0082621B">
              <w:rPr>
                <w:rStyle w:val="ab"/>
                <w:rFonts w:cs="Times New Roman"/>
                <w:noProof/>
              </w:rPr>
              <w:t>VoLTE</w:t>
            </w:r>
            <w:r w:rsidR="00013135" w:rsidRPr="0082621B">
              <w:rPr>
                <w:rStyle w:val="ab"/>
                <w:rFonts w:cs="Times New Roman"/>
                <w:noProof/>
              </w:rPr>
              <w:t>呼叫流程不完整导致的呼叫建立失败</w:t>
            </w:r>
            <w:r w:rsidR="00013135">
              <w:rPr>
                <w:noProof/>
                <w:webHidden/>
              </w:rPr>
              <w:tab/>
            </w:r>
            <w:r w:rsidR="00013135">
              <w:rPr>
                <w:noProof/>
                <w:webHidden/>
              </w:rPr>
              <w:fldChar w:fldCharType="begin"/>
            </w:r>
            <w:r w:rsidR="00013135">
              <w:rPr>
                <w:noProof/>
                <w:webHidden/>
              </w:rPr>
              <w:instrText xml:space="preserve"> PAGEREF _Toc87714629 \h </w:instrText>
            </w:r>
            <w:r w:rsidR="00013135">
              <w:rPr>
                <w:noProof/>
                <w:webHidden/>
              </w:rPr>
            </w:r>
            <w:r w:rsidR="00013135">
              <w:rPr>
                <w:noProof/>
                <w:webHidden/>
              </w:rPr>
              <w:fldChar w:fldCharType="separate"/>
            </w:r>
            <w:r w:rsidR="00013135">
              <w:rPr>
                <w:noProof/>
                <w:webHidden/>
              </w:rPr>
              <w:t>34</w:t>
            </w:r>
            <w:r w:rsidR="00013135">
              <w:rPr>
                <w:noProof/>
                <w:webHidden/>
              </w:rPr>
              <w:fldChar w:fldCharType="end"/>
            </w:r>
          </w:hyperlink>
        </w:p>
        <w:p w14:paraId="3596F39E" w14:textId="40FEBE98" w:rsidR="00013135" w:rsidRDefault="00C7676F">
          <w:pPr>
            <w:pStyle w:val="31"/>
            <w:tabs>
              <w:tab w:val="left" w:pos="1680"/>
              <w:tab w:val="right" w:leader="dot" w:pos="8296"/>
            </w:tabs>
            <w:rPr>
              <w:rFonts w:asciiTheme="minorHAnsi" w:hAnsiTheme="minorHAnsi"/>
              <w:noProof/>
            </w:rPr>
          </w:pPr>
          <w:hyperlink w:anchor="_Toc87714630" w:history="1">
            <w:r w:rsidR="00013135" w:rsidRPr="0082621B">
              <w:rPr>
                <w:rStyle w:val="ab"/>
                <w:rFonts w:eastAsiaTheme="majorEastAsia" w:cs="Times New Roman"/>
                <w:noProof/>
              </w:rPr>
              <w:t>4.5.1</w:t>
            </w:r>
            <w:r w:rsidR="00013135">
              <w:rPr>
                <w:rFonts w:asciiTheme="minorHAnsi" w:hAnsiTheme="minorHAnsi"/>
                <w:noProof/>
              </w:rPr>
              <w:tab/>
            </w:r>
            <w:r w:rsidR="00013135" w:rsidRPr="0082621B">
              <w:rPr>
                <w:rStyle w:val="ab"/>
                <w:rFonts w:eastAsiaTheme="majorEastAsia" w:cs="Times New Roman"/>
                <w:noProof/>
              </w:rPr>
              <w:t>网络侧不发送</w:t>
            </w:r>
            <w:r w:rsidR="00013135" w:rsidRPr="0082621B">
              <w:rPr>
                <w:rStyle w:val="ab"/>
                <w:rFonts w:eastAsiaTheme="majorEastAsia" w:cs="Times New Roman"/>
                <w:noProof/>
              </w:rPr>
              <w:t>PRACK</w:t>
            </w:r>
            <w:r w:rsidR="00013135" w:rsidRPr="0082621B">
              <w:rPr>
                <w:rStyle w:val="ab"/>
                <w:rFonts w:eastAsiaTheme="majorEastAsia" w:cs="Times New Roman"/>
                <w:noProof/>
              </w:rPr>
              <w:t>导致的</w:t>
            </w:r>
            <w:r w:rsidR="00013135" w:rsidRPr="0082621B">
              <w:rPr>
                <w:rStyle w:val="ab"/>
                <w:rFonts w:eastAsiaTheme="majorEastAsia" w:cs="Times New Roman"/>
                <w:noProof/>
              </w:rPr>
              <w:t>MT</w:t>
            </w:r>
            <w:r w:rsidR="00013135" w:rsidRPr="0082621B">
              <w:rPr>
                <w:rStyle w:val="ab"/>
                <w:rFonts w:eastAsiaTheme="majorEastAsia" w:cs="Times New Roman"/>
                <w:noProof/>
              </w:rPr>
              <w:t>失败</w:t>
            </w:r>
            <w:r w:rsidR="00013135">
              <w:rPr>
                <w:noProof/>
                <w:webHidden/>
              </w:rPr>
              <w:tab/>
            </w:r>
            <w:r w:rsidR="00013135">
              <w:rPr>
                <w:noProof/>
                <w:webHidden/>
              </w:rPr>
              <w:fldChar w:fldCharType="begin"/>
            </w:r>
            <w:r w:rsidR="00013135">
              <w:rPr>
                <w:noProof/>
                <w:webHidden/>
              </w:rPr>
              <w:instrText xml:space="preserve"> PAGEREF _Toc87714630 \h </w:instrText>
            </w:r>
            <w:r w:rsidR="00013135">
              <w:rPr>
                <w:noProof/>
                <w:webHidden/>
              </w:rPr>
            </w:r>
            <w:r w:rsidR="00013135">
              <w:rPr>
                <w:noProof/>
                <w:webHidden/>
              </w:rPr>
              <w:fldChar w:fldCharType="separate"/>
            </w:r>
            <w:r w:rsidR="00013135">
              <w:rPr>
                <w:noProof/>
                <w:webHidden/>
              </w:rPr>
              <w:t>34</w:t>
            </w:r>
            <w:r w:rsidR="00013135">
              <w:rPr>
                <w:noProof/>
                <w:webHidden/>
              </w:rPr>
              <w:fldChar w:fldCharType="end"/>
            </w:r>
          </w:hyperlink>
        </w:p>
        <w:p w14:paraId="7B0CD1AE" w14:textId="31E5F6C8" w:rsidR="00013135" w:rsidRDefault="00C7676F">
          <w:pPr>
            <w:pStyle w:val="31"/>
            <w:tabs>
              <w:tab w:val="left" w:pos="1680"/>
              <w:tab w:val="right" w:leader="dot" w:pos="8296"/>
            </w:tabs>
            <w:rPr>
              <w:rFonts w:asciiTheme="minorHAnsi" w:hAnsiTheme="minorHAnsi"/>
              <w:noProof/>
            </w:rPr>
          </w:pPr>
          <w:hyperlink w:anchor="_Toc87714631" w:history="1">
            <w:r w:rsidR="00013135" w:rsidRPr="0082621B">
              <w:rPr>
                <w:rStyle w:val="ab"/>
                <w:rFonts w:eastAsiaTheme="majorEastAsia" w:cs="Times New Roman"/>
                <w:noProof/>
              </w:rPr>
              <w:t>4.5.2</w:t>
            </w:r>
            <w:r w:rsidR="00013135">
              <w:rPr>
                <w:rFonts w:asciiTheme="minorHAnsi" w:hAnsiTheme="minorHAnsi"/>
                <w:noProof/>
              </w:rPr>
              <w:tab/>
            </w:r>
            <w:r w:rsidR="00013135" w:rsidRPr="0082621B">
              <w:rPr>
                <w:rStyle w:val="ab"/>
                <w:rFonts w:eastAsiaTheme="majorEastAsia" w:cs="Times New Roman"/>
                <w:noProof/>
              </w:rPr>
              <w:t>网络侧没有激活专有承载导致资源预留失败</w:t>
            </w:r>
            <w:r w:rsidR="00013135">
              <w:rPr>
                <w:noProof/>
                <w:webHidden/>
              </w:rPr>
              <w:tab/>
            </w:r>
            <w:r w:rsidR="00013135">
              <w:rPr>
                <w:noProof/>
                <w:webHidden/>
              </w:rPr>
              <w:fldChar w:fldCharType="begin"/>
            </w:r>
            <w:r w:rsidR="00013135">
              <w:rPr>
                <w:noProof/>
                <w:webHidden/>
              </w:rPr>
              <w:instrText xml:space="preserve"> PAGEREF _Toc87714631 \h </w:instrText>
            </w:r>
            <w:r w:rsidR="00013135">
              <w:rPr>
                <w:noProof/>
                <w:webHidden/>
              </w:rPr>
            </w:r>
            <w:r w:rsidR="00013135">
              <w:rPr>
                <w:noProof/>
                <w:webHidden/>
              </w:rPr>
              <w:fldChar w:fldCharType="separate"/>
            </w:r>
            <w:r w:rsidR="00013135">
              <w:rPr>
                <w:noProof/>
                <w:webHidden/>
              </w:rPr>
              <w:t>35</w:t>
            </w:r>
            <w:r w:rsidR="00013135">
              <w:rPr>
                <w:noProof/>
                <w:webHidden/>
              </w:rPr>
              <w:fldChar w:fldCharType="end"/>
            </w:r>
          </w:hyperlink>
        </w:p>
        <w:p w14:paraId="35D505E2" w14:textId="7F2D2B81" w:rsidR="00013135" w:rsidRDefault="00C7676F">
          <w:pPr>
            <w:pStyle w:val="31"/>
            <w:tabs>
              <w:tab w:val="left" w:pos="1680"/>
              <w:tab w:val="right" w:leader="dot" w:pos="8296"/>
            </w:tabs>
            <w:rPr>
              <w:rFonts w:asciiTheme="minorHAnsi" w:hAnsiTheme="minorHAnsi"/>
              <w:noProof/>
            </w:rPr>
          </w:pPr>
          <w:hyperlink w:anchor="_Toc87714632" w:history="1">
            <w:r w:rsidR="00013135" w:rsidRPr="0082621B">
              <w:rPr>
                <w:rStyle w:val="ab"/>
                <w:rFonts w:eastAsiaTheme="majorEastAsia" w:cs="Times New Roman"/>
                <w:noProof/>
              </w:rPr>
              <w:t>4.5.3</w:t>
            </w:r>
            <w:r w:rsidR="00013135">
              <w:rPr>
                <w:rFonts w:asciiTheme="minorHAnsi" w:hAnsiTheme="minorHAnsi"/>
                <w:noProof/>
              </w:rPr>
              <w:tab/>
            </w:r>
            <w:r w:rsidR="00013135" w:rsidRPr="0082621B">
              <w:rPr>
                <w:rStyle w:val="ab"/>
                <w:rFonts w:eastAsiaTheme="majorEastAsia" w:cs="Times New Roman"/>
                <w:noProof/>
              </w:rPr>
              <w:t>网络侧释放专有承载</w:t>
            </w:r>
            <w:r w:rsidR="00013135" w:rsidRPr="0082621B">
              <w:rPr>
                <w:rStyle w:val="ab"/>
                <w:rFonts w:eastAsiaTheme="majorEastAsia" w:cs="Times New Roman"/>
                <w:noProof/>
              </w:rPr>
              <w:t>drb</w:t>
            </w:r>
            <w:r w:rsidR="00013135" w:rsidRPr="0082621B">
              <w:rPr>
                <w:rStyle w:val="ab"/>
                <w:rFonts w:eastAsiaTheme="majorEastAsia" w:cs="Times New Roman"/>
                <w:noProof/>
              </w:rPr>
              <w:t>导致的资源预留失败</w:t>
            </w:r>
            <w:r w:rsidR="00013135">
              <w:rPr>
                <w:noProof/>
                <w:webHidden/>
              </w:rPr>
              <w:tab/>
            </w:r>
            <w:r w:rsidR="00013135">
              <w:rPr>
                <w:noProof/>
                <w:webHidden/>
              </w:rPr>
              <w:fldChar w:fldCharType="begin"/>
            </w:r>
            <w:r w:rsidR="00013135">
              <w:rPr>
                <w:noProof/>
                <w:webHidden/>
              </w:rPr>
              <w:instrText xml:space="preserve"> PAGEREF _Toc87714632 \h </w:instrText>
            </w:r>
            <w:r w:rsidR="00013135">
              <w:rPr>
                <w:noProof/>
                <w:webHidden/>
              </w:rPr>
            </w:r>
            <w:r w:rsidR="00013135">
              <w:rPr>
                <w:noProof/>
                <w:webHidden/>
              </w:rPr>
              <w:fldChar w:fldCharType="separate"/>
            </w:r>
            <w:r w:rsidR="00013135">
              <w:rPr>
                <w:noProof/>
                <w:webHidden/>
              </w:rPr>
              <w:t>35</w:t>
            </w:r>
            <w:r w:rsidR="00013135">
              <w:rPr>
                <w:noProof/>
                <w:webHidden/>
              </w:rPr>
              <w:fldChar w:fldCharType="end"/>
            </w:r>
          </w:hyperlink>
        </w:p>
        <w:p w14:paraId="484F8ABD" w14:textId="70A2E997" w:rsidR="00013135" w:rsidRDefault="00C7676F">
          <w:pPr>
            <w:pStyle w:val="21"/>
            <w:tabs>
              <w:tab w:val="left" w:pos="1260"/>
              <w:tab w:val="right" w:leader="dot" w:pos="8296"/>
            </w:tabs>
            <w:rPr>
              <w:rFonts w:asciiTheme="minorHAnsi" w:hAnsiTheme="minorHAnsi"/>
              <w:noProof/>
            </w:rPr>
          </w:pPr>
          <w:hyperlink w:anchor="_Toc87714633" w:history="1">
            <w:r w:rsidR="00013135" w:rsidRPr="0082621B">
              <w:rPr>
                <w:rStyle w:val="ab"/>
                <w:rFonts w:cs="Times New Roman"/>
                <w:noProof/>
              </w:rPr>
              <w:t>4.6</w:t>
            </w:r>
            <w:r w:rsidR="00013135">
              <w:rPr>
                <w:rFonts w:asciiTheme="minorHAnsi" w:hAnsiTheme="minorHAnsi"/>
                <w:noProof/>
              </w:rPr>
              <w:tab/>
            </w:r>
            <w:r w:rsidR="00013135" w:rsidRPr="0082621B">
              <w:rPr>
                <w:rStyle w:val="ab"/>
                <w:rFonts w:cs="Times New Roman"/>
                <w:noProof/>
              </w:rPr>
              <w:t>VoLTE</w:t>
            </w:r>
            <w:r w:rsidR="00013135" w:rsidRPr="0082621B">
              <w:rPr>
                <w:rStyle w:val="ab"/>
                <w:rFonts w:cs="Times New Roman"/>
                <w:noProof/>
              </w:rPr>
              <w:t>视频通话相关问题</w:t>
            </w:r>
            <w:r w:rsidR="00013135">
              <w:rPr>
                <w:noProof/>
                <w:webHidden/>
              </w:rPr>
              <w:tab/>
            </w:r>
            <w:r w:rsidR="00013135">
              <w:rPr>
                <w:noProof/>
                <w:webHidden/>
              </w:rPr>
              <w:fldChar w:fldCharType="begin"/>
            </w:r>
            <w:r w:rsidR="00013135">
              <w:rPr>
                <w:noProof/>
                <w:webHidden/>
              </w:rPr>
              <w:instrText xml:space="preserve"> PAGEREF _Toc87714633 \h </w:instrText>
            </w:r>
            <w:r w:rsidR="00013135">
              <w:rPr>
                <w:noProof/>
                <w:webHidden/>
              </w:rPr>
            </w:r>
            <w:r w:rsidR="00013135">
              <w:rPr>
                <w:noProof/>
                <w:webHidden/>
              </w:rPr>
              <w:fldChar w:fldCharType="separate"/>
            </w:r>
            <w:r w:rsidR="00013135">
              <w:rPr>
                <w:noProof/>
                <w:webHidden/>
              </w:rPr>
              <w:t>36</w:t>
            </w:r>
            <w:r w:rsidR="00013135">
              <w:rPr>
                <w:noProof/>
                <w:webHidden/>
              </w:rPr>
              <w:fldChar w:fldCharType="end"/>
            </w:r>
          </w:hyperlink>
        </w:p>
        <w:p w14:paraId="2E8A541F" w14:textId="1C58FB5E" w:rsidR="00013135" w:rsidRDefault="00C7676F">
          <w:pPr>
            <w:pStyle w:val="31"/>
            <w:tabs>
              <w:tab w:val="left" w:pos="1680"/>
              <w:tab w:val="right" w:leader="dot" w:pos="8296"/>
            </w:tabs>
            <w:rPr>
              <w:rFonts w:asciiTheme="minorHAnsi" w:hAnsiTheme="minorHAnsi"/>
              <w:noProof/>
            </w:rPr>
          </w:pPr>
          <w:hyperlink w:anchor="_Toc87714634" w:history="1">
            <w:r w:rsidR="00013135" w:rsidRPr="0082621B">
              <w:rPr>
                <w:rStyle w:val="ab"/>
                <w:rFonts w:eastAsiaTheme="majorEastAsia" w:cs="Times New Roman"/>
                <w:noProof/>
              </w:rPr>
              <w:t>4.6.1</w:t>
            </w:r>
            <w:r w:rsidR="00013135">
              <w:rPr>
                <w:rFonts w:asciiTheme="minorHAnsi" w:hAnsiTheme="minorHAnsi"/>
                <w:noProof/>
              </w:rPr>
              <w:tab/>
            </w:r>
            <w:r w:rsidR="00013135" w:rsidRPr="0082621B">
              <w:rPr>
                <w:rStyle w:val="ab"/>
                <w:rFonts w:eastAsiaTheme="majorEastAsia" w:cs="Times New Roman"/>
                <w:noProof/>
              </w:rPr>
              <w:t>VoLTE</w:t>
            </w:r>
            <w:r w:rsidR="00013135" w:rsidRPr="0082621B">
              <w:rPr>
                <w:rStyle w:val="ab"/>
                <w:rFonts w:eastAsiaTheme="majorEastAsia" w:cs="Times New Roman"/>
                <w:noProof/>
              </w:rPr>
              <w:t>视频通话过程中出现的窗口尺寸变化</w:t>
            </w:r>
            <w:r w:rsidR="00013135">
              <w:rPr>
                <w:noProof/>
                <w:webHidden/>
              </w:rPr>
              <w:tab/>
            </w:r>
            <w:r w:rsidR="00013135">
              <w:rPr>
                <w:noProof/>
                <w:webHidden/>
              </w:rPr>
              <w:fldChar w:fldCharType="begin"/>
            </w:r>
            <w:r w:rsidR="00013135">
              <w:rPr>
                <w:noProof/>
                <w:webHidden/>
              </w:rPr>
              <w:instrText xml:space="preserve"> PAGEREF _Toc87714634 \h </w:instrText>
            </w:r>
            <w:r w:rsidR="00013135">
              <w:rPr>
                <w:noProof/>
                <w:webHidden/>
              </w:rPr>
            </w:r>
            <w:r w:rsidR="00013135">
              <w:rPr>
                <w:noProof/>
                <w:webHidden/>
              </w:rPr>
              <w:fldChar w:fldCharType="separate"/>
            </w:r>
            <w:r w:rsidR="00013135">
              <w:rPr>
                <w:noProof/>
                <w:webHidden/>
              </w:rPr>
              <w:t>36</w:t>
            </w:r>
            <w:r w:rsidR="00013135">
              <w:rPr>
                <w:noProof/>
                <w:webHidden/>
              </w:rPr>
              <w:fldChar w:fldCharType="end"/>
            </w:r>
          </w:hyperlink>
        </w:p>
        <w:p w14:paraId="0BC9EC7A" w14:textId="12E4C2BE" w:rsidR="00013135" w:rsidRDefault="00C7676F">
          <w:pPr>
            <w:pStyle w:val="31"/>
            <w:tabs>
              <w:tab w:val="left" w:pos="1680"/>
              <w:tab w:val="right" w:leader="dot" w:pos="8296"/>
            </w:tabs>
            <w:rPr>
              <w:rFonts w:asciiTheme="minorHAnsi" w:hAnsiTheme="minorHAnsi"/>
              <w:noProof/>
            </w:rPr>
          </w:pPr>
          <w:hyperlink w:anchor="_Toc87714635" w:history="1">
            <w:r w:rsidR="00013135" w:rsidRPr="0082621B">
              <w:rPr>
                <w:rStyle w:val="ab"/>
                <w:rFonts w:eastAsiaTheme="majorEastAsia" w:cs="Times New Roman"/>
                <w:noProof/>
              </w:rPr>
              <w:t>4.6.2</w:t>
            </w:r>
            <w:r w:rsidR="00013135">
              <w:rPr>
                <w:rFonts w:asciiTheme="minorHAnsi" w:hAnsiTheme="minorHAnsi"/>
                <w:noProof/>
              </w:rPr>
              <w:tab/>
            </w:r>
            <w:r w:rsidR="00013135" w:rsidRPr="0082621B">
              <w:rPr>
                <w:rStyle w:val="ab"/>
                <w:rFonts w:eastAsiaTheme="majorEastAsia" w:cs="Times New Roman"/>
                <w:noProof/>
              </w:rPr>
              <w:t>升级视频通话出现短暂黑屏</w:t>
            </w:r>
            <w:r w:rsidR="00013135">
              <w:rPr>
                <w:noProof/>
                <w:webHidden/>
              </w:rPr>
              <w:tab/>
            </w:r>
            <w:r w:rsidR="00013135">
              <w:rPr>
                <w:noProof/>
                <w:webHidden/>
              </w:rPr>
              <w:fldChar w:fldCharType="begin"/>
            </w:r>
            <w:r w:rsidR="00013135">
              <w:rPr>
                <w:noProof/>
                <w:webHidden/>
              </w:rPr>
              <w:instrText xml:space="preserve"> PAGEREF _Toc87714635 \h </w:instrText>
            </w:r>
            <w:r w:rsidR="00013135">
              <w:rPr>
                <w:noProof/>
                <w:webHidden/>
              </w:rPr>
            </w:r>
            <w:r w:rsidR="00013135">
              <w:rPr>
                <w:noProof/>
                <w:webHidden/>
              </w:rPr>
              <w:fldChar w:fldCharType="separate"/>
            </w:r>
            <w:r w:rsidR="00013135">
              <w:rPr>
                <w:noProof/>
                <w:webHidden/>
              </w:rPr>
              <w:t>37</w:t>
            </w:r>
            <w:r w:rsidR="00013135">
              <w:rPr>
                <w:noProof/>
                <w:webHidden/>
              </w:rPr>
              <w:fldChar w:fldCharType="end"/>
            </w:r>
          </w:hyperlink>
        </w:p>
        <w:p w14:paraId="5C81B52C" w14:textId="5B7B0233" w:rsidR="00013135" w:rsidRDefault="00C7676F">
          <w:pPr>
            <w:pStyle w:val="31"/>
            <w:tabs>
              <w:tab w:val="left" w:pos="1680"/>
              <w:tab w:val="right" w:leader="dot" w:pos="8296"/>
            </w:tabs>
            <w:rPr>
              <w:rFonts w:asciiTheme="minorHAnsi" w:hAnsiTheme="minorHAnsi"/>
              <w:noProof/>
            </w:rPr>
          </w:pPr>
          <w:hyperlink w:anchor="_Toc87714636" w:history="1">
            <w:r w:rsidR="00013135" w:rsidRPr="0082621B">
              <w:rPr>
                <w:rStyle w:val="ab"/>
                <w:rFonts w:eastAsiaTheme="majorEastAsia" w:cs="Times New Roman"/>
                <w:noProof/>
              </w:rPr>
              <w:t>4.6.3</w:t>
            </w:r>
            <w:r w:rsidR="00013135">
              <w:rPr>
                <w:rFonts w:asciiTheme="minorHAnsi" w:hAnsiTheme="minorHAnsi"/>
                <w:noProof/>
              </w:rPr>
              <w:tab/>
            </w:r>
            <w:r w:rsidR="00013135" w:rsidRPr="0082621B">
              <w:rPr>
                <w:rStyle w:val="ab"/>
                <w:rFonts w:eastAsiaTheme="majorEastAsia" w:cs="Times New Roman"/>
                <w:noProof/>
              </w:rPr>
              <w:t>升级为视频通话后短暂视频卡顿</w:t>
            </w:r>
            <w:r w:rsidR="00013135">
              <w:rPr>
                <w:noProof/>
                <w:webHidden/>
              </w:rPr>
              <w:tab/>
            </w:r>
            <w:r w:rsidR="00013135">
              <w:rPr>
                <w:noProof/>
                <w:webHidden/>
              </w:rPr>
              <w:fldChar w:fldCharType="begin"/>
            </w:r>
            <w:r w:rsidR="00013135">
              <w:rPr>
                <w:noProof/>
                <w:webHidden/>
              </w:rPr>
              <w:instrText xml:space="preserve"> PAGEREF _Toc87714636 \h </w:instrText>
            </w:r>
            <w:r w:rsidR="00013135">
              <w:rPr>
                <w:noProof/>
                <w:webHidden/>
              </w:rPr>
            </w:r>
            <w:r w:rsidR="00013135">
              <w:rPr>
                <w:noProof/>
                <w:webHidden/>
              </w:rPr>
              <w:fldChar w:fldCharType="separate"/>
            </w:r>
            <w:r w:rsidR="00013135">
              <w:rPr>
                <w:noProof/>
                <w:webHidden/>
              </w:rPr>
              <w:t>37</w:t>
            </w:r>
            <w:r w:rsidR="00013135">
              <w:rPr>
                <w:noProof/>
                <w:webHidden/>
              </w:rPr>
              <w:fldChar w:fldCharType="end"/>
            </w:r>
          </w:hyperlink>
        </w:p>
        <w:p w14:paraId="7710434E" w14:textId="33A29B97" w:rsidR="00013135" w:rsidRDefault="00C7676F">
          <w:pPr>
            <w:pStyle w:val="31"/>
            <w:tabs>
              <w:tab w:val="left" w:pos="1680"/>
              <w:tab w:val="right" w:leader="dot" w:pos="8296"/>
            </w:tabs>
            <w:rPr>
              <w:rFonts w:asciiTheme="minorHAnsi" w:hAnsiTheme="minorHAnsi"/>
              <w:noProof/>
            </w:rPr>
          </w:pPr>
          <w:hyperlink w:anchor="_Toc87714637" w:history="1">
            <w:r w:rsidR="00013135" w:rsidRPr="0082621B">
              <w:rPr>
                <w:rStyle w:val="ab"/>
                <w:noProof/>
              </w:rPr>
              <w:t>4.6.4</w:t>
            </w:r>
            <w:r w:rsidR="00013135">
              <w:rPr>
                <w:rFonts w:asciiTheme="minorHAnsi" w:hAnsiTheme="minorHAnsi"/>
                <w:noProof/>
              </w:rPr>
              <w:tab/>
            </w:r>
            <w:r w:rsidR="00013135" w:rsidRPr="0082621B">
              <w:rPr>
                <w:rStyle w:val="ab"/>
                <w:noProof/>
              </w:rPr>
              <w:t>升级视频通话提示</w:t>
            </w:r>
            <w:r w:rsidR="00013135" w:rsidRPr="0082621B">
              <w:rPr>
                <w:rStyle w:val="ab"/>
                <w:noProof/>
              </w:rPr>
              <w:t>“</w:t>
            </w:r>
            <w:r w:rsidR="00013135" w:rsidRPr="0082621B">
              <w:rPr>
                <w:rStyle w:val="ab"/>
                <w:noProof/>
              </w:rPr>
              <w:t>对方不支持视频通话</w:t>
            </w:r>
            <w:r w:rsidR="00013135" w:rsidRPr="0082621B">
              <w:rPr>
                <w:rStyle w:val="ab"/>
                <w:noProof/>
              </w:rPr>
              <w:t>”</w:t>
            </w:r>
            <w:r w:rsidR="00013135">
              <w:rPr>
                <w:noProof/>
                <w:webHidden/>
              </w:rPr>
              <w:tab/>
            </w:r>
            <w:r w:rsidR="00013135">
              <w:rPr>
                <w:noProof/>
                <w:webHidden/>
              </w:rPr>
              <w:fldChar w:fldCharType="begin"/>
            </w:r>
            <w:r w:rsidR="00013135">
              <w:rPr>
                <w:noProof/>
                <w:webHidden/>
              </w:rPr>
              <w:instrText xml:space="preserve"> PAGEREF _Toc87714637 \h </w:instrText>
            </w:r>
            <w:r w:rsidR="00013135">
              <w:rPr>
                <w:noProof/>
                <w:webHidden/>
              </w:rPr>
            </w:r>
            <w:r w:rsidR="00013135">
              <w:rPr>
                <w:noProof/>
                <w:webHidden/>
              </w:rPr>
              <w:fldChar w:fldCharType="separate"/>
            </w:r>
            <w:r w:rsidR="00013135">
              <w:rPr>
                <w:noProof/>
                <w:webHidden/>
              </w:rPr>
              <w:t>38</w:t>
            </w:r>
            <w:r w:rsidR="00013135">
              <w:rPr>
                <w:noProof/>
                <w:webHidden/>
              </w:rPr>
              <w:fldChar w:fldCharType="end"/>
            </w:r>
          </w:hyperlink>
        </w:p>
        <w:p w14:paraId="45F2FDDF" w14:textId="400A8B2C" w:rsidR="00013135" w:rsidRDefault="00C7676F">
          <w:pPr>
            <w:pStyle w:val="21"/>
            <w:tabs>
              <w:tab w:val="left" w:pos="1260"/>
              <w:tab w:val="right" w:leader="dot" w:pos="8296"/>
            </w:tabs>
            <w:rPr>
              <w:rFonts w:asciiTheme="minorHAnsi" w:hAnsiTheme="minorHAnsi"/>
              <w:noProof/>
            </w:rPr>
          </w:pPr>
          <w:hyperlink w:anchor="_Toc87714638" w:history="1">
            <w:r w:rsidR="00013135" w:rsidRPr="0082621B">
              <w:rPr>
                <w:rStyle w:val="ab"/>
                <w:rFonts w:cs="Times New Roman"/>
                <w:noProof/>
              </w:rPr>
              <w:t>4.7</w:t>
            </w:r>
            <w:r w:rsidR="00013135">
              <w:rPr>
                <w:rFonts w:asciiTheme="minorHAnsi" w:hAnsiTheme="minorHAnsi"/>
                <w:noProof/>
              </w:rPr>
              <w:tab/>
            </w:r>
            <w:r w:rsidR="00013135" w:rsidRPr="0082621B">
              <w:rPr>
                <w:rStyle w:val="ab"/>
                <w:rFonts w:cs="Times New Roman"/>
                <w:noProof/>
              </w:rPr>
              <w:t>VoLTE</w:t>
            </w:r>
            <w:r w:rsidR="00013135" w:rsidRPr="0082621B">
              <w:rPr>
                <w:rStyle w:val="ab"/>
                <w:rFonts w:cs="Times New Roman"/>
                <w:noProof/>
              </w:rPr>
              <w:t>注册相关问题</w:t>
            </w:r>
            <w:r w:rsidR="00013135">
              <w:rPr>
                <w:noProof/>
                <w:webHidden/>
              </w:rPr>
              <w:tab/>
            </w:r>
            <w:r w:rsidR="00013135">
              <w:rPr>
                <w:noProof/>
                <w:webHidden/>
              </w:rPr>
              <w:fldChar w:fldCharType="begin"/>
            </w:r>
            <w:r w:rsidR="00013135">
              <w:rPr>
                <w:noProof/>
                <w:webHidden/>
              </w:rPr>
              <w:instrText xml:space="preserve"> PAGEREF _Toc87714638 \h </w:instrText>
            </w:r>
            <w:r w:rsidR="00013135">
              <w:rPr>
                <w:noProof/>
                <w:webHidden/>
              </w:rPr>
            </w:r>
            <w:r w:rsidR="00013135">
              <w:rPr>
                <w:noProof/>
                <w:webHidden/>
              </w:rPr>
              <w:fldChar w:fldCharType="separate"/>
            </w:r>
            <w:r w:rsidR="00013135">
              <w:rPr>
                <w:noProof/>
                <w:webHidden/>
              </w:rPr>
              <w:t>39</w:t>
            </w:r>
            <w:r w:rsidR="00013135">
              <w:rPr>
                <w:noProof/>
                <w:webHidden/>
              </w:rPr>
              <w:fldChar w:fldCharType="end"/>
            </w:r>
          </w:hyperlink>
        </w:p>
        <w:p w14:paraId="16023BA4" w14:textId="1EEB08CC" w:rsidR="00013135" w:rsidRDefault="00C7676F">
          <w:pPr>
            <w:pStyle w:val="31"/>
            <w:tabs>
              <w:tab w:val="left" w:pos="1680"/>
              <w:tab w:val="right" w:leader="dot" w:pos="8296"/>
            </w:tabs>
            <w:rPr>
              <w:rFonts w:asciiTheme="minorHAnsi" w:hAnsiTheme="minorHAnsi"/>
              <w:noProof/>
            </w:rPr>
          </w:pPr>
          <w:hyperlink w:anchor="_Toc87714639" w:history="1">
            <w:r w:rsidR="00013135" w:rsidRPr="0082621B">
              <w:rPr>
                <w:rStyle w:val="ab"/>
                <w:rFonts w:eastAsiaTheme="majorEastAsia" w:cs="Times New Roman"/>
                <w:noProof/>
              </w:rPr>
              <w:t>4.7.1</w:t>
            </w:r>
            <w:r w:rsidR="00013135">
              <w:rPr>
                <w:rFonts w:asciiTheme="minorHAnsi" w:hAnsiTheme="minorHAnsi"/>
                <w:noProof/>
              </w:rPr>
              <w:tab/>
            </w:r>
            <w:r w:rsidR="00013135" w:rsidRPr="0082621B">
              <w:rPr>
                <w:rStyle w:val="ab"/>
                <w:rFonts w:eastAsiaTheme="majorEastAsia" w:cs="Times New Roman"/>
                <w:noProof/>
              </w:rPr>
              <w:t>VoLTE</w:t>
            </w:r>
            <w:r w:rsidR="00013135" w:rsidRPr="0082621B">
              <w:rPr>
                <w:rStyle w:val="ab"/>
                <w:rFonts w:eastAsiaTheme="majorEastAsia" w:cs="Times New Roman"/>
                <w:noProof/>
              </w:rPr>
              <w:t>注册流程被呼叫业务打断后回复慢（大概</w:t>
            </w:r>
            <w:r w:rsidR="00013135" w:rsidRPr="0082621B">
              <w:rPr>
                <w:rStyle w:val="ab"/>
                <w:rFonts w:eastAsiaTheme="majorEastAsia" w:cs="Times New Roman"/>
                <w:noProof/>
              </w:rPr>
              <w:t>2min</w:t>
            </w:r>
            <w:r w:rsidR="00013135" w:rsidRPr="0082621B">
              <w:rPr>
                <w:rStyle w:val="ab"/>
                <w:rFonts w:eastAsiaTheme="majorEastAsia" w:cs="Times New Roman"/>
                <w:noProof/>
              </w:rPr>
              <w:t>左右）</w:t>
            </w:r>
            <w:r w:rsidR="00013135">
              <w:rPr>
                <w:noProof/>
                <w:webHidden/>
              </w:rPr>
              <w:tab/>
            </w:r>
            <w:r w:rsidR="00013135">
              <w:rPr>
                <w:noProof/>
                <w:webHidden/>
              </w:rPr>
              <w:fldChar w:fldCharType="begin"/>
            </w:r>
            <w:r w:rsidR="00013135">
              <w:rPr>
                <w:noProof/>
                <w:webHidden/>
              </w:rPr>
              <w:instrText xml:space="preserve"> PAGEREF _Toc87714639 \h </w:instrText>
            </w:r>
            <w:r w:rsidR="00013135">
              <w:rPr>
                <w:noProof/>
                <w:webHidden/>
              </w:rPr>
            </w:r>
            <w:r w:rsidR="00013135">
              <w:rPr>
                <w:noProof/>
                <w:webHidden/>
              </w:rPr>
              <w:fldChar w:fldCharType="separate"/>
            </w:r>
            <w:r w:rsidR="00013135">
              <w:rPr>
                <w:noProof/>
                <w:webHidden/>
              </w:rPr>
              <w:t>39</w:t>
            </w:r>
            <w:r w:rsidR="00013135">
              <w:rPr>
                <w:noProof/>
                <w:webHidden/>
              </w:rPr>
              <w:fldChar w:fldCharType="end"/>
            </w:r>
          </w:hyperlink>
        </w:p>
        <w:p w14:paraId="6EB6BE12" w14:textId="0E62DC6B" w:rsidR="00013135" w:rsidRDefault="00C7676F">
          <w:pPr>
            <w:pStyle w:val="21"/>
            <w:tabs>
              <w:tab w:val="left" w:pos="1260"/>
              <w:tab w:val="right" w:leader="dot" w:pos="8296"/>
            </w:tabs>
            <w:rPr>
              <w:rFonts w:asciiTheme="minorHAnsi" w:hAnsiTheme="minorHAnsi"/>
              <w:noProof/>
            </w:rPr>
          </w:pPr>
          <w:hyperlink w:anchor="_Toc87714640" w:history="1">
            <w:r w:rsidR="00013135" w:rsidRPr="0082621B">
              <w:rPr>
                <w:rStyle w:val="ab"/>
                <w:rFonts w:cs="Times New Roman"/>
                <w:noProof/>
              </w:rPr>
              <w:t>4.8</w:t>
            </w:r>
            <w:r w:rsidR="00013135">
              <w:rPr>
                <w:rFonts w:asciiTheme="minorHAnsi" w:hAnsiTheme="minorHAnsi"/>
                <w:noProof/>
              </w:rPr>
              <w:tab/>
            </w:r>
            <w:r w:rsidR="00013135" w:rsidRPr="0082621B">
              <w:rPr>
                <w:rStyle w:val="ab"/>
                <w:rFonts w:cs="Times New Roman"/>
                <w:noProof/>
              </w:rPr>
              <w:t>通话无声问题</w:t>
            </w:r>
            <w:r w:rsidR="00013135">
              <w:rPr>
                <w:noProof/>
                <w:webHidden/>
              </w:rPr>
              <w:tab/>
            </w:r>
            <w:r w:rsidR="00013135">
              <w:rPr>
                <w:noProof/>
                <w:webHidden/>
              </w:rPr>
              <w:fldChar w:fldCharType="begin"/>
            </w:r>
            <w:r w:rsidR="00013135">
              <w:rPr>
                <w:noProof/>
                <w:webHidden/>
              </w:rPr>
              <w:instrText xml:space="preserve"> PAGEREF _Toc87714640 \h </w:instrText>
            </w:r>
            <w:r w:rsidR="00013135">
              <w:rPr>
                <w:noProof/>
                <w:webHidden/>
              </w:rPr>
            </w:r>
            <w:r w:rsidR="00013135">
              <w:rPr>
                <w:noProof/>
                <w:webHidden/>
              </w:rPr>
              <w:fldChar w:fldCharType="separate"/>
            </w:r>
            <w:r w:rsidR="00013135">
              <w:rPr>
                <w:noProof/>
                <w:webHidden/>
              </w:rPr>
              <w:t>39</w:t>
            </w:r>
            <w:r w:rsidR="00013135">
              <w:rPr>
                <w:noProof/>
                <w:webHidden/>
              </w:rPr>
              <w:fldChar w:fldCharType="end"/>
            </w:r>
          </w:hyperlink>
        </w:p>
        <w:p w14:paraId="73A69AEB" w14:textId="44FB7591" w:rsidR="00013135" w:rsidRDefault="00C7676F">
          <w:pPr>
            <w:pStyle w:val="31"/>
            <w:tabs>
              <w:tab w:val="left" w:pos="1680"/>
              <w:tab w:val="right" w:leader="dot" w:pos="8296"/>
            </w:tabs>
            <w:rPr>
              <w:rFonts w:asciiTheme="minorHAnsi" w:hAnsiTheme="minorHAnsi"/>
              <w:noProof/>
            </w:rPr>
          </w:pPr>
          <w:hyperlink w:anchor="_Toc87714641" w:history="1">
            <w:r w:rsidR="00013135" w:rsidRPr="0082621B">
              <w:rPr>
                <w:rStyle w:val="ab"/>
                <w:rFonts w:eastAsiaTheme="majorEastAsia" w:cs="Times New Roman"/>
                <w:noProof/>
              </w:rPr>
              <w:t>4.8.1</w:t>
            </w:r>
            <w:r w:rsidR="00013135">
              <w:rPr>
                <w:rFonts w:asciiTheme="minorHAnsi" w:hAnsiTheme="minorHAnsi"/>
                <w:noProof/>
              </w:rPr>
              <w:tab/>
            </w:r>
            <w:r w:rsidR="00013135" w:rsidRPr="0082621B">
              <w:rPr>
                <w:rStyle w:val="ab"/>
                <w:rFonts w:eastAsiaTheme="majorEastAsia" w:cs="Times New Roman"/>
                <w:noProof/>
              </w:rPr>
              <w:t>VoLTE 20s</w:t>
            </w:r>
            <w:r w:rsidR="00013135" w:rsidRPr="0082621B">
              <w:rPr>
                <w:rStyle w:val="ab"/>
                <w:rFonts w:eastAsiaTheme="majorEastAsia" w:cs="Times New Roman"/>
                <w:noProof/>
              </w:rPr>
              <w:t>通话无声，无任何下行</w:t>
            </w:r>
            <w:r w:rsidR="00013135" w:rsidRPr="0082621B">
              <w:rPr>
                <w:rStyle w:val="ab"/>
                <w:rFonts w:eastAsiaTheme="majorEastAsia" w:cs="Times New Roman"/>
                <w:noProof/>
              </w:rPr>
              <w:t>RTP</w:t>
            </w:r>
            <w:r w:rsidR="00013135" w:rsidRPr="0082621B">
              <w:rPr>
                <w:rStyle w:val="ab"/>
                <w:rFonts w:eastAsiaTheme="majorEastAsia" w:cs="Times New Roman"/>
                <w:noProof/>
              </w:rPr>
              <w:t>包</w:t>
            </w:r>
            <w:r w:rsidR="00013135" w:rsidRPr="0082621B">
              <w:rPr>
                <w:rStyle w:val="ab"/>
                <w:rFonts w:eastAsiaTheme="majorEastAsia" w:cs="Times New Roman"/>
                <w:noProof/>
              </w:rPr>
              <w:t>(</w:t>
            </w:r>
            <w:r w:rsidR="00013135" w:rsidRPr="0082621B">
              <w:rPr>
                <w:rStyle w:val="ab"/>
                <w:rFonts w:eastAsiaTheme="majorEastAsia" w:cs="Times New Roman"/>
                <w:noProof/>
              </w:rPr>
              <w:t>高通</w:t>
            </w:r>
            <w:r w:rsidR="00013135" w:rsidRPr="0082621B">
              <w:rPr>
                <w:rStyle w:val="ab"/>
                <w:rFonts w:eastAsiaTheme="majorEastAsia" w:cs="Times New Roman"/>
                <w:noProof/>
              </w:rPr>
              <w:t>)</w:t>
            </w:r>
            <w:r w:rsidR="00013135">
              <w:rPr>
                <w:noProof/>
                <w:webHidden/>
              </w:rPr>
              <w:tab/>
            </w:r>
            <w:r w:rsidR="00013135">
              <w:rPr>
                <w:noProof/>
                <w:webHidden/>
              </w:rPr>
              <w:fldChar w:fldCharType="begin"/>
            </w:r>
            <w:r w:rsidR="00013135">
              <w:rPr>
                <w:noProof/>
                <w:webHidden/>
              </w:rPr>
              <w:instrText xml:space="preserve"> PAGEREF _Toc87714641 \h </w:instrText>
            </w:r>
            <w:r w:rsidR="00013135">
              <w:rPr>
                <w:noProof/>
                <w:webHidden/>
              </w:rPr>
            </w:r>
            <w:r w:rsidR="00013135">
              <w:rPr>
                <w:noProof/>
                <w:webHidden/>
              </w:rPr>
              <w:fldChar w:fldCharType="separate"/>
            </w:r>
            <w:r w:rsidR="00013135">
              <w:rPr>
                <w:noProof/>
                <w:webHidden/>
              </w:rPr>
              <w:t>39</w:t>
            </w:r>
            <w:r w:rsidR="00013135">
              <w:rPr>
                <w:noProof/>
                <w:webHidden/>
              </w:rPr>
              <w:fldChar w:fldCharType="end"/>
            </w:r>
          </w:hyperlink>
        </w:p>
        <w:p w14:paraId="5992163E" w14:textId="57180CF5" w:rsidR="00013135" w:rsidRDefault="00C7676F">
          <w:pPr>
            <w:pStyle w:val="31"/>
            <w:tabs>
              <w:tab w:val="left" w:pos="1680"/>
              <w:tab w:val="right" w:leader="dot" w:pos="8296"/>
            </w:tabs>
            <w:rPr>
              <w:rFonts w:asciiTheme="minorHAnsi" w:hAnsiTheme="minorHAnsi"/>
              <w:noProof/>
            </w:rPr>
          </w:pPr>
          <w:hyperlink w:anchor="_Toc87714642" w:history="1">
            <w:r w:rsidR="00013135" w:rsidRPr="0082621B">
              <w:rPr>
                <w:rStyle w:val="ab"/>
                <w:rFonts w:eastAsiaTheme="majorEastAsia" w:cs="Times New Roman"/>
                <w:noProof/>
              </w:rPr>
              <w:t>4.8.2</w:t>
            </w:r>
            <w:r w:rsidR="00013135">
              <w:rPr>
                <w:rFonts w:asciiTheme="minorHAnsi" w:hAnsiTheme="minorHAnsi"/>
                <w:noProof/>
              </w:rPr>
              <w:tab/>
            </w:r>
            <w:r w:rsidR="00013135" w:rsidRPr="0082621B">
              <w:rPr>
                <w:rStyle w:val="ab"/>
                <w:rFonts w:eastAsiaTheme="majorEastAsia" w:cs="Times New Roman"/>
                <w:noProof/>
              </w:rPr>
              <w:t>MO</w:t>
            </w:r>
            <w:r w:rsidR="00013135" w:rsidRPr="0082621B">
              <w:rPr>
                <w:rStyle w:val="ab"/>
                <w:rFonts w:eastAsiaTheme="majorEastAsia" w:cs="Times New Roman"/>
                <w:noProof/>
              </w:rPr>
              <w:t>收到接听消息晚于</w:t>
            </w:r>
            <w:r w:rsidR="00013135" w:rsidRPr="0082621B">
              <w:rPr>
                <w:rStyle w:val="ab"/>
                <w:rFonts w:eastAsiaTheme="majorEastAsia" w:cs="Times New Roman"/>
                <w:noProof/>
              </w:rPr>
              <w:t>MT</w:t>
            </w:r>
            <w:r w:rsidR="00013135" w:rsidRPr="0082621B">
              <w:rPr>
                <w:rStyle w:val="ab"/>
                <w:rFonts w:eastAsiaTheme="majorEastAsia" w:cs="Times New Roman"/>
                <w:noProof/>
              </w:rPr>
              <w:t>导致的无声问题</w:t>
            </w:r>
            <w:r w:rsidR="00013135">
              <w:rPr>
                <w:noProof/>
                <w:webHidden/>
              </w:rPr>
              <w:tab/>
            </w:r>
            <w:r w:rsidR="00013135">
              <w:rPr>
                <w:noProof/>
                <w:webHidden/>
              </w:rPr>
              <w:fldChar w:fldCharType="begin"/>
            </w:r>
            <w:r w:rsidR="00013135">
              <w:rPr>
                <w:noProof/>
                <w:webHidden/>
              </w:rPr>
              <w:instrText xml:space="preserve"> PAGEREF _Toc87714642 \h </w:instrText>
            </w:r>
            <w:r w:rsidR="00013135">
              <w:rPr>
                <w:noProof/>
                <w:webHidden/>
              </w:rPr>
            </w:r>
            <w:r w:rsidR="00013135">
              <w:rPr>
                <w:noProof/>
                <w:webHidden/>
              </w:rPr>
              <w:fldChar w:fldCharType="separate"/>
            </w:r>
            <w:r w:rsidR="00013135">
              <w:rPr>
                <w:noProof/>
                <w:webHidden/>
              </w:rPr>
              <w:t>40</w:t>
            </w:r>
            <w:r w:rsidR="00013135">
              <w:rPr>
                <w:noProof/>
                <w:webHidden/>
              </w:rPr>
              <w:fldChar w:fldCharType="end"/>
            </w:r>
          </w:hyperlink>
        </w:p>
        <w:p w14:paraId="546C1F84" w14:textId="12E9AFF5" w:rsidR="00013135" w:rsidRDefault="00C7676F">
          <w:pPr>
            <w:pStyle w:val="31"/>
            <w:tabs>
              <w:tab w:val="left" w:pos="1680"/>
              <w:tab w:val="right" w:leader="dot" w:pos="8296"/>
            </w:tabs>
            <w:rPr>
              <w:rFonts w:asciiTheme="minorHAnsi" w:hAnsiTheme="minorHAnsi"/>
              <w:noProof/>
            </w:rPr>
          </w:pPr>
          <w:hyperlink w:anchor="_Toc87714643" w:history="1">
            <w:r w:rsidR="00013135" w:rsidRPr="0082621B">
              <w:rPr>
                <w:rStyle w:val="ab"/>
                <w:rFonts w:eastAsiaTheme="majorEastAsia" w:cs="Times New Roman"/>
                <w:noProof/>
              </w:rPr>
              <w:t>4.8.3</w:t>
            </w:r>
            <w:r w:rsidR="00013135">
              <w:rPr>
                <w:rFonts w:asciiTheme="minorHAnsi" w:hAnsiTheme="minorHAnsi"/>
                <w:noProof/>
              </w:rPr>
              <w:tab/>
            </w:r>
            <w:r w:rsidR="00013135" w:rsidRPr="0082621B">
              <w:rPr>
                <w:rStyle w:val="ab"/>
                <w:rFonts w:eastAsiaTheme="majorEastAsia" w:cs="Times New Roman"/>
                <w:noProof/>
              </w:rPr>
              <w:t>下行丢</w:t>
            </w:r>
            <w:r w:rsidR="00013135" w:rsidRPr="0082621B">
              <w:rPr>
                <w:rStyle w:val="ab"/>
                <w:rFonts w:eastAsiaTheme="majorEastAsia" w:cs="Times New Roman"/>
                <w:noProof/>
              </w:rPr>
              <w:t>RTP</w:t>
            </w:r>
            <w:r w:rsidR="00013135" w:rsidRPr="0082621B">
              <w:rPr>
                <w:rStyle w:val="ab"/>
                <w:rFonts w:eastAsiaTheme="majorEastAsia" w:cs="Times New Roman"/>
                <w:noProof/>
              </w:rPr>
              <w:t>包持续</w:t>
            </w:r>
            <w:r w:rsidR="00013135" w:rsidRPr="0082621B">
              <w:rPr>
                <w:rStyle w:val="ab"/>
                <w:rFonts w:eastAsiaTheme="majorEastAsia" w:cs="Times New Roman"/>
                <w:noProof/>
              </w:rPr>
              <w:t>20s</w:t>
            </w:r>
            <w:r w:rsidR="00013135" w:rsidRPr="0082621B">
              <w:rPr>
                <w:rStyle w:val="ab"/>
                <w:rFonts w:eastAsiaTheme="majorEastAsia" w:cs="Times New Roman"/>
                <w:noProof/>
              </w:rPr>
              <w:t>导致的挂机</w:t>
            </w:r>
            <w:r w:rsidR="00013135">
              <w:rPr>
                <w:noProof/>
                <w:webHidden/>
              </w:rPr>
              <w:tab/>
            </w:r>
            <w:r w:rsidR="00013135">
              <w:rPr>
                <w:noProof/>
                <w:webHidden/>
              </w:rPr>
              <w:fldChar w:fldCharType="begin"/>
            </w:r>
            <w:r w:rsidR="00013135">
              <w:rPr>
                <w:noProof/>
                <w:webHidden/>
              </w:rPr>
              <w:instrText xml:space="preserve"> PAGEREF _Toc87714643 \h </w:instrText>
            </w:r>
            <w:r w:rsidR="00013135">
              <w:rPr>
                <w:noProof/>
                <w:webHidden/>
              </w:rPr>
            </w:r>
            <w:r w:rsidR="00013135">
              <w:rPr>
                <w:noProof/>
                <w:webHidden/>
              </w:rPr>
              <w:fldChar w:fldCharType="separate"/>
            </w:r>
            <w:r w:rsidR="00013135">
              <w:rPr>
                <w:noProof/>
                <w:webHidden/>
              </w:rPr>
              <w:t>40</w:t>
            </w:r>
            <w:r w:rsidR="00013135">
              <w:rPr>
                <w:noProof/>
                <w:webHidden/>
              </w:rPr>
              <w:fldChar w:fldCharType="end"/>
            </w:r>
          </w:hyperlink>
        </w:p>
        <w:p w14:paraId="5301E05F" w14:textId="2E0746B8" w:rsidR="00013135" w:rsidRDefault="00C7676F">
          <w:pPr>
            <w:pStyle w:val="21"/>
            <w:tabs>
              <w:tab w:val="left" w:pos="1260"/>
              <w:tab w:val="right" w:leader="dot" w:pos="8296"/>
            </w:tabs>
            <w:rPr>
              <w:rFonts w:asciiTheme="minorHAnsi" w:hAnsiTheme="minorHAnsi"/>
              <w:noProof/>
            </w:rPr>
          </w:pPr>
          <w:hyperlink w:anchor="_Toc87714644" w:history="1">
            <w:r w:rsidR="00013135" w:rsidRPr="0082621B">
              <w:rPr>
                <w:rStyle w:val="ab"/>
                <w:rFonts w:cs="Times New Roman"/>
                <w:noProof/>
              </w:rPr>
              <w:t>4.9</w:t>
            </w:r>
            <w:r w:rsidR="00013135">
              <w:rPr>
                <w:rFonts w:asciiTheme="minorHAnsi" w:hAnsiTheme="minorHAnsi"/>
                <w:noProof/>
              </w:rPr>
              <w:tab/>
            </w:r>
            <w:r w:rsidR="00013135" w:rsidRPr="0082621B">
              <w:rPr>
                <w:rStyle w:val="ab"/>
                <w:rFonts w:cs="Times New Roman"/>
                <w:noProof/>
              </w:rPr>
              <w:t>数据图标问题</w:t>
            </w:r>
            <w:r w:rsidR="00013135" w:rsidRPr="0082621B">
              <w:rPr>
                <w:rStyle w:val="ab"/>
                <w:rFonts w:cs="Times New Roman"/>
                <w:noProof/>
              </w:rPr>
              <w:t>-</w:t>
            </w:r>
            <w:r w:rsidR="00013135" w:rsidRPr="0082621B">
              <w:rPr>
                <w:rStyle w:val="ab"/>
                <w:rFonts w:cs="Times New Roman"/>
                <w:noProof/>
              </w:rPr>
              <w:t>注册相关</w:t>
            </w:r>
            <w:r w:rsidR="00013135">
              <w:rPr>
                <w:noProof/>
                <w:webHidden/>
              </w:rPr>
              <w:tab/>
            </w:r>
            <w:r w:rsidR="00013135">
              <w:rPr>
                <w:noProof/>
                <w:webHidden/>
              </w:rPr>
              <w:fldChar w:fldCharType="begin"/>
            </w:r>
            <w:r w:rsidR="00013135">
              <w:rPr>
                <w:noProof/>
                <w:webHidden/>
              </w:rPr>
              <w:instrText xml:space="preserve"> PAGEREF _Toc87714644 \h </w:instrText>
            </w:r>
            <w:r w:rsidR="00013135">
              <w:rPr>
                <w:noProof/>
                <w:webHidden/>
              </w:rPr>
            </w:r>
            <w:r w:rsidR="00013135">
              <w:rPr>
                <w:noProof/>
                <w:webHidden/>
              </w:rPr>
              <w:fldChar w:fldCharType="separate"/>
            </w:r>
            <w:r w:rsidR="00013135">
              <w:rPr>
                <w:noProof/>
                <w:webHidden/>
              </w:rPr>
              <w:t>43</w:t>
            </w:r>
            <w:r w:rsidR="00013135">
              <w:rPr>
                <w:noProof/>
                <w:webHidden/>
              </w:rPr>
              <w:fldChar w:fldCharType="end"/>
            </w:r>
          </w:hyperlink>
        </w:p>
        <w:p w14:paraId="0A09790D" w14:textId="2A8FE47A" w:rsidR="00013135" w:rsidRDefault="00C7676F">
          <w:pPr>
            <w:pStyle w:val="31"/>
            <w:tabs>
              <w:tab w:val="left" w:pos="1680"/>
              <w:tab w:val="right" w:leader="dot" w:pos="8296"/>
            </w:tabs>
            <w:rPr>
              <w:rFonts w:asciiTheme="minorHAnsi" w:hAnsiTheme="minorHAnsi"/>
              <w:noProof/>
            </w:rPr>
          </w:pPr>
          <w:hyperlink w:anchor="_Toc87714645" w:history="1">
            <w:r w:rsidR="00013135" w:rsidRPr="0082621B">
              <w:rPr>
                <w:rStyle w:val="ab"/>
                <w:rFonts w:eastAsiaTheme="majorEastAsia" w:cs="Times New Roman"/>
                <w:noProof/>
              </w:rPr>
              <w:t>4.9.1</w:t>
            </w:r>
            <w:r w:rsidR="00013135">
              <w:rPr>
                <w:rFonts w:asciiTheme="minorHAnsi" w:hAnsiTheme="minorHAnsi"/>
                <w:noProof/>
              </w:rPr>
              <w:tab/>
            </w:r>
            <w:r w:rsidR="00013135" w:rsidRPr="0082621B">
              <w:rPr>
                <w:rStyle w:val="ab"/>
                <w:rFonts w:eastAsiaTheme="majorEastAsia" w:cs="Times New Roman"/>
                <w:noProof/>
              </w:rPr>
              <w:t>Service Reject</w:t>
            </w:r>
            <w:r w:rsidR="00013135" w:rsidRPr="0082621B">
              <w:rPr>
                <w:rStyle w:val="ab"/>
                <w:rFonts w:eastAsiaTheme="majorEastAsia" w:cs="Times New Roman"/>
                <w:noProof/>
              </w:rPr>
              <w:t>导致的掉数据图标</w:t>
            </w:r>
            <w:r w:rsidR="00013135">
              <w:rPr>
                <w:noProof/>
                <w:webHidden/>
              </w:rPr>
              <w:tab/>
            </w:r>
            <w:r w:rsidR="00013135">
              <w:rPr>
                <w:noProof/>
                <w:webHidden/>
              </w:rPr>
              <w:fldChar w:fldCharType="begin"/>
            </w:r>
            <w:r w:rsidR="00013135">
              <w:rPr>
                <w:noProof/>
                <w:webHidden/>
              </w:rPr>
              <w:instrText xml:space="preserve"> PAGEREF _Toc87714645 \h </w:instrText>
            </w:r>
            <w:r w:rsidR="00013135">
              <w:rPr>
                <w:noProof/>
                <w:webHidden/>
              </w:rPr>
            </w:r>
            <w:r w:rsidR="00013135">
              <w:rPr>
                <w:noProof/>
                <w:webHidden/>
              </w:rPr>
              <w:fldChar w:fldCharType="separate"/>
            </w:r>
            <w:r w:rsidR="00013135">
              <w:rPr>
                <w:noProof/>
                <w:webHidden/>
              </w:rPr>
              <w:t>43</w:t>
            </w:r>
            <w:r w:rsidR="00013135">
              <w:rPr>
                <w:noProof/>
                <w:webHidden/>
              </w:rPr>
              <w:fldChar w:fldCharType="end"/>
            </w:r>
          </w:hyperlink>
        </w:p>
        <w:p w14:paraId="2875A7B7" w14:textId="7FE9779A" w:rsidR="00013135" w:rsidRDefault="00C7676F">
          <w:pPr>
            <w:pStyle w:val="31"/>
            <w:tabs>
              <w:tab w:val="left" w:pos="1680"/>
              <w:tab w:val="right" w:leader="dot" w:pos="8296"/>
            </w:tabs>
            <w:rPr>
              <w:rFonts w:asciiTheme="minorHAnsi" w:hAnsiTheme="minorHAnsi"/>
              <w:noProof/>
            </w:rPr>
          </w:pPr>
          <w:hyperlink w:anchor="_Toc87714646" w:history="1">
            <w:r w:rsidR="00013135" w:rsidRPr="0082621B">
              <w:rPr>
                <w:rStyle w:val="ab"/>
                <w:rFonts w:eastAsiaTheme="majorEastAsia" w:cs="Times New Roman"/>
                <w:noProof/>
              </w:rPr>
              <w:t>4.9.2</w:t>
            </w:r>
            <w:r w:rsidR="00013135">
              <w:rPr>
                <w:rFonts w:asciiTheme="minorHAnsi" w:hAnsiTheme="minorHAnsi"/>
                <w:noProof/>
              </w:rPr>
              <w:tab/>
            </w:r>
            <w:r w:rsidR="00013135" w:rsidRPr="0082621B">
              <w:rPr>
                <w:rStyle w:val="ab"/>
                <w:rFonts w:eastAsiaTheme="majorEastAsia" w:cs="Times New Roman"/>
                <w:noProof/>
              </w:rPr>
              <w:t>TAU Reject</w:t>
            </w:r>
            <w:r w:rsidR="00013135" w:rsidRPr="0082621B">
              <w:rPr>
                <w:rStyle w:val="ab"/>
                <w:rFonts w:eastAsiaTheme="majorEastAsia" w:cs="Times New Roman"/>
                <w:noProof/>
              </w:rPr>
              <w:t>导致掉数据图标和丢寻呼</w:t>
            </w:r>
            <w:r w:rsidR="00013135">
              <w:rPr>
                <w:noProof/>
                <w:webHidden/>
              </w:rPr>
              <w:tab/>
            </w:r>
            <w:r w:rsidR="00013135">
              <w:rPr>
                <w:noProof/>
                <w:webHidden/>
              </w:rPr>
              <w:fldChar w:fldCharType="begin"/>
            </w:r>
            <w:r w:rsidR="00013135">
              <w:rPr>
                <w:noProof/>
                <w:webHidden/>
              </w:rPr>
              <w:instrText xml:space="preserve"> PAGEREF _Toc87714646 \h </w:instrText>
            </w:r>
            <w:r w:rsidR="00013135">
              <w:rPr>
                <w:noProof/>
                <w:webHidden/>
              </w:rPr>
            </w:r>
            <w:r w:rsidR="00013135">
              <w:rPr>
                <w:noProof/>
                <w:webHidden/>
              </w:rPr>
              <w:fldChar w:fldCharType="separate"/>
            </w:r>
            <w:r w:rsidR="00013135">
              <w:rPr>
                <w:noProof/>
                <w:webHidden/>
              </w:rPr>
              <w:t>44</w:t>
            </w:r>
            <w:r w:rsidR="00013135">
              <w:rPr>
                <w:noProof/>
                <w:webHidden/>
              </w:rPr>
              <w:fldChar w:fldCharType="end"/>
            </w:r>
          </w:hyperlink>
        </w:p>
        <w:p w14:paraId="44AFCF9A" w14:textId="712D7E73" w:rsidR="00013135" w:rsidRDefault="00C7676F">
          <w:pPr>
            <w:pStyle w:val="31"/>
            <w:tabs>
              <w:tab w:val="left" w:pos="1680"/>
              <w:tab w:val="right" w:leader="dot" w:pos="8296"/>
            </w:tabs>
            <w:rPr>
              <w:rFonts w:asciiTheme="minorHAnsi" w:hAnsiTheme="minorHAnsi"/>
              <w:noProof/>
            </w:rPr>
          </w:pPr>
          <w:hyperlink w:anchor="_Toc87714647" w:history="1">
            <w:r w:rsidR="00013135" w:rsidRPr="0082621B">
              <w:rPr>
                <w:rStyle w:val="ab"/>
                <w:rFonts w:eastAsiaTheme="majorEastAsia" w:cs="Times New Roman"/>
                <w:noProof/>
              </w:rPr>
              <w:t>4.9.3</w:t>
            </w:r>
            <w:r w:rsidR="00013135">
              <w:rPr>
                <w:rFonts w:asciiTheme="minorHAnsi" w:hAnsiTheme="minorHAnsi"/>
                <w:noProof/>
              </w:rPr>
              <w:tab/>
            </w:r>
            <w:r w:rsidR="00013135" w:rsidRPr="0082621B">
              <w:rPr>
                <w:rStyle w:val="ab"/>
                <w:rFonts w:eastAsiaTheme="majorEastAsia" w:cs="Times New Roman"/>
                <w:noProof/>
              </w:rPr>
              <w:t>出飞行模式后注册</w:t>
            </w:r>
            <w:r w:rsidR="00013135" w:rsidRPr="0082621B">
              <w:rPr>
                <w:rStyle w:val="ab"/>
                <w:rFonts w:eastAsiaTheme="majorEastAsia" w:cs="Times New Roman"/>
                <w:noProof/>
              </w:rPr>
              <w:t>LTE</w:t>
            </w:r>
            <w:r w:rsidR="00013135" w:rsidRPr="0082621B">
              <w:rPr>
                <w:rStyle w:val="ab"/>
                <w:rFonts w:eastAsiaTheme="majorEastAsia" w:cs="Times New Roman"/>
                <w:noProof/>
              </w:rPr>
              <w:t>失败</w:t>
            </w:r>
            <w:r w:rsidR="00013135" w:rsidRPr="0082621B">
              <w:rPr>
                <w:rStyle w:val="ab"/>
                <w:rFonts w:eastAsiaTheme="majorEastAsia" w:cs="Times New Roman"/>
                <w:noProof/>
              </w:rPr>
              <w:t>-RRCConnectionRelease</w:t>
            </w:r>
            <w:r w:rsidR="00013135">
              <w:rPr>
                <w:noProof/>
                <w:webHidden/>
              </w:rPr>
              <w:tab/>
            </w:r>
            <w:r w:rsidR="00013135">
              <w:rPr>
                <w:noProof/>
                <w:webHidden/>
              </w:rPr>
              <w:fldChar w:fldCharType="begin"/>
            </w:r>
            <w:r w:rsidR="00013135">
              <w:rPr>
                <w:noProof/>
                <w:webHidden/>
              </w:rPr>
              <w:instrText xml:space="preserve"> PAGEREF _Toc87714647 \h </w:instrText>
            </w:r>
            <w:r w:rsidR="00013135">
              <w:rPr>
                <w:noProof/>
                <w:webHidden/>
              </w:rPr>
            </w:r>
            <w:r w:rsidR="00013135">
              <w:rPr>
                <w:noProof/>
                <w:webHidden/>
              </w:rPr>
              <w:fldChar w:fldCharType="separate"/>
            </w:r>
            <w:r w:rsidR="00013135">
              <w:rPr>
                <w:noProof/>
                <w:webHidden/>
              </w:rPr>
              <w:t>45</w:t>
            </w:r>
            <w:r w:rsidR="00013135">
              <w:rPr>
                <w:noProof/>
                <w:webHidden/>
              </w:rPr>
              <w:fldChar w:fldCharType="end"/>
            </w:r>
          </w:hyperlink>
        </w:p>
        <w:p w14:paraId="27BC22A9" w14:textId="3BECE049" w:rsidR="00013135" w:rsidRDefault="00C7676F">
          <w:pPr>
            <w:pStyle w:val="21"/>
            <w:tabs>
              <w:tab w:val="left" w:pos="1260"/>
              <w:tab w:val="right" w:leader="dot" w:pos="8296"/>
            </w:tabs>
            <w:rPr>
              <w:rFonts w:asciiTheme="minorHAnsi" w:hAnsiTheme="minorHAnsi"/>
              <w:noProof/>
            </w:rPr>
          </w:pPr>
          <w:hyperlink w:anchor="_Toc87714648" w:history="1">
            <w:r w:rsidR="00013135" w:rsidRPr="0082621B">
              <w:rPr>
                <w:rStyle w:val="ab"/>
                <w:rFonts w:cs="Times New Roman"/>
                <w:noProof/>
              </w:rPr>
              <w:t>4.10</w:t>
            </w:r>
            <w:r w:rsidR="00013135">
              <w:rPr>
                <w:rFonts w:asciiTheme="minorHAnsi" w:hAnsiTheme="minorHAnsi"/>
                <w:noProof/>
              </w:rPr>
              <w:tab/>
            </w:r>
            <w:r w:rsidR="00013135" w:rsidRPr="0082621B">
              <w:rPr>
                <w:rStyle w:val="ab"/>
                <w:rFonts w:cs="Times New Roman"/>
                <w:noProof/>
              </w:rPr>
              <w:t>掉</w:t>
            </w:r>
            <w:r w:rsidR="00013135" w:rsidRPr="0082621B">
              <w:rPr>
                <w:rStyle w:val="ab"/>
                <w:rFonts w:cs="Times New Roman"/>
                <w:noProof/>
              </w:rPr>
              <w:t>5G</w:t>
            </w:r>
            <w:r w:rsidR="00013135" w:rsidRPr="0082621B">
              <w:rPr>
                <w:rStyle w:val="ab"/>
                <w:rFonts w:cs="Times New Roman"/>
                <w:noProof/>
              </w:rPr>
              <w:t>问题归纳</w:t>
            </w:r>
            <w:r w:rsidR="00013135">
              <w:rPr>
                <w:noProof/>
                <w:webHidden/>
              </w:rPr>
              <w:tab/>
            </w:r>
            <w:r w:rsidR="00013135">
              <w:rPr>
                <w:noProof/>
                <w:webHidden/>
              </w:rPr>
              <w:fldChar w:fldCharType="begin"/>
            </w:r>
            <w:r w:rsidR="00013135">
              <w:rPr>
                <w:noProof/>
                <w:webHidden/>
              </w:rPr>
              <w:instrText xml:space="preserve"> PAGEREF _Toc87714648 \h </w:instrText>
            </w:r>
            <w:r w:rsidR="00013135">
              <w:rPr>
                <w:noProof/>
                <w:webHidden/>
              </w:rPr>
            </w:r>
            <w:r w:rsidR="00013135">
              <w:rPr>
                <w:noProof/>
                <w:webHidden/>
              </w:rPr>
              <w:fldChar w:fldCharType="separate"/>
            </w:r>
            <w:r w:rsidR="00013135">
              <w:rPr>
                <w:noProof/>
                <w:webHidden/>
              </w:rPr>
              <w:t>46</w:t>
            </w:r>
            <w:r w:rsidR="00013135">
              <w:rPr>
                <w:noProof/>
                <w:webHidden/>
              </w:rPr>
              <w:fldChar w:fldCharType="end"/>
            </w:r>
          </w:hyperlink>
        </w:p>
        <w:p w14:paraId="778A6D75" w14:textId="2DCA3951" w:rsidR="00013135" w:rsidRDefault="00C7676F">
          <w:pPr>
            <w:pStyle w:val="31"/>
            <w:tabs>
              <w:tab w:val="left" w:pos="1680"/>
              <w:tab w:val="right" w:leader="dot" w:pos="8296"/>
            </w:tabs>
            <w:rPr>
              <w:rFonts w:asciiTheme="minorHAnsi" w:hAnsiTheme="minorHAnsi"/>
              <w:noProof/>
            </w:rPr>
          </w:pPr>
          <w:hyperlink w:anchor="_Toc87714649" w:history="1">
            <w:r w:rsidR="00013135" w:rsidRPr="0082621B">
              <w:rPr>
                <w:rStyle w:val="ab"/>
                <w:rFonts w:eastAsiaTheme="majorEastAsia" w:cs="Times New Roman"/>
                <w:noProof/>
              </w:rPr>
              <w:t>4.10.1</w:t>
            </w:r>
            <w:r w:rsidR="00013135">
              <w:rPr>
                <w:rFonts w:asciiTheme="minorHAnsi" w:hAnsiTheme="minorHAnsi"/>
                <w:noProof/>
              </w:rPr>
              <w:tab/>
            </w:r>
            <w:r w:rsidR="00013135" w:rsidRPr="0082621B">
              <w:rPr>
                <w:rStyle w:val="ab"/>
                <w:rFonts w:eastAsiaTheme="majorEastAsia" w:cs="Times New Roman"/>
                <w:noProof/>
              </w:rPr>
              <w:t>NSA 5G VoLTE</w:t>
            </w:r>
            <w:r w:rsidR="00013135" w:rsidRPr="0082621B">
              <w:rPr>
                <w:rStyle w:val="ab"/>
                <w:rFonts w:eastAsiaTheme="majorEastAsia" w:cs="Times New Roman"/>
                <w:noProof/>
              </w:rPr>
              <w:t>通话结束后掉到</w:t>
            </w:r>
            <w:r w:rsidR="00013135" w:rsidRPr="0082621B">
              <w:rPr>
                <w:rStyle w:val="ab"/>
                <w:rFonts w:eastAsiaTheme="majorEastAsia" w:cs="Times New Roman"/>
                <w:noProof/>
              </w:rPr>
              <w:t>4G</w:t>
            </w:r>
            <w:r w:rsidR="00013135">
              <w:rPr>
                <w:noProof/>
                <w:webHidden/>
              </w:rPr>
              <w:tab/>
            </w:r>
            <w:r w:rsidR="00013135">
              <w:rPr>
                <w:noProof/>
                <w:webHidden/>
              </w:rPr>
              <w:fldChar w:fldCharType="begin"/>
            </w:r>
            <w:r w:rsidR="00013135">
              <w:rPr>
                <w:noProof/>
                <w:webHidden/>
              </w:rPr>
              <w:instrText xml:space="preserve"> PAGEREF _Toc87714649 \h </w:instrText>
            </w:r>
            <w:r w:rsidR="00013135">
              <w:rPr>
                <w:noProof/>
                <w:webHidden/>
              </w:rPr>
            </w:r>
            <w:r w:rsidR="00013135">
              <w:rPr>
                <w:noProof/>
                <w:webHidden/>
              </w:rPr>
              <w:fldChar w:fldCharType="separate"/>
            </w:r>
            <w:r w:rsidR="00013135">
              <w:rPr>
                <w:noProof/>
                <w:webHidden/>
              </w:rPr>
              <w:t>46</w:t>
            </w:r>
            <w:r w:rsidR="00013135">
              <w:rPr>
                <w:noProof/>
                <w:webHidden/>
              </w:rPr>
              <w:fldChar w:fldCharType="end"/>
            </w:r>
          </w:hyperlink>
        </w:p>
        <w:p w14:paraId="149606F6" w14:textId="74013C77" w:rsidR="00013135" w:rsidRDefault="00C7676F">
          <w:pPr>
            <w:pStyle w:val="31"/>
            <w:tabs>
              <w:tab w:val="left" w:pos="1680"/>
              <w:tab w:val="right" w:leader="dot" w:pos="8296"/>
            </w:tabs>
            <w:rPr>
              <w:rFonts w:asciiTheme="minorHAnsi" w:hAnsiTheme="minorHAnsi"/>
              <w:noProof/>
            </w:rPr>
          </w:pPr>
          <w:hyperlink w:anchor="_Toc87714650" w:history="1">
            <w:r w:rsidR="00013135" w:rsidRPr="0082621B">
              <w:rPr>
                <w:rStyle w:val="ab"/>
                <w:rFonts w:eastAsiaTheme="majorEastAsia" w:cs="Times New Roman"/>
                <w:noProof/>
              </w:rPr>
              <w:t>4.10.2</w:t>
            </w:r>
            <w:r w:rsidR="00013135">
              <w:rPr>
                <w:rFonts w:asciiTheme="minorHAnsi" w:hAnsiTheme="minorHAnsi"/>
                <w:noProof/>
              </w:rPr>
              <w:tab/>
            </w:r>
            <w:r w:rsidR="00013135" w:rsidRPr="0082621B">
              <w:rPr>
                <w:rStyle w:val="ab"/>
                <w:rFonts w:eastAsiaTheme="majorEastAsia" w:cs="Times New Roman"/>
                <w:noProof/>
              </w:rPr>
              <w:t>双卡热插拔后主卡不驻留</w:t>
            </w:r>
            <w:r w:rsidR="00013135" w:rsidRPr="0082621B">
              <w:rPr>
                <w:rStyle w:val="ab"/>
                <w:rFonts w:eastAsiaTheme="majorEastAsia" w:cs="Times New Roman"/>
                <w:noProof/>
              </w:rPr>
              <w:t>5G-</w:t>
            </w:r>
            <w:r w:rsidR="00013135" w:rsidRPr="0082621B">
              <w:rPr>
                <w:rStyle w:val="ab"/>
                <w:rFonts w:eastAsiaTheme="majorEastAsia" w:cs="Times New Roman"/>
                <w:noProof/>
              </w:rPr>
              <w:t>副卡</w:t>
            </w:r>
            <w:r w:rsidR="00013135" w:rsidRPr="0082621B">
              <w:rPr>
                <w:rStyle w:val="ab"/>
                <w:rFonts w:eastAsiaTheme="majorEastAsia" w:cs="Times New Roman"/>
                <w:noProof/>
              </w:rPr>
              <w:t>Attach</w:t>
            </w:r>
            <w:r w:rsidR="00013135" w:rsidRPr="0082621B">
              <w:rPr>
                <w:rStyle w:val="ab"/>
                <w:rFonts w:eastAsiaTheme="majorEastAsia" w:cs="Times New Roman"/>
                <w:noProof/>
              </w:rPr>
              <w:t>影响主卡上报</w:t>
            </w:r>
            <w:r w:rsidR="00013135" w:rsidRPr="0082621B">
              <w:rPr>
                <w:rStyle w:val="ab"/>
                <w:rFonts w:eastAsiaTheme="majorEastAsia" w:cs="Times New Roman"/>
                <w:noProof/>
              </w:rPr>
              <w:t>NR</w:t>
            </w:r>
            <w:r w:rsidR="00013135" w:rsidRPr="0082621B">
              <w:rPr>
                <w:rStyle w:val="ab"/>
                <w:rFonts w:eastAsiaTheme="majorEastAsia" w:cs="Times New Roman"/>
                <w:noProof/>
              </w:rPr>
              <w:t>测报</w:t>
            </w:r>
            <w:r w:rsidR="00013135">
              <w:rPr>
                <w:noProof/>
                <w:webHidden/>
              </w:rPr>
              <w:tab/>
            </w:r>
            <w:r w:rsidR="00013135">
              <w:rPr>
                <w:noProof/>
                <w:webHidden/>
              </w:rPr>
              <w:fldChar w:fldCharType="begin"/>
            </w:r>
            <w:r w:rsidR="00013135">
              <w:rPr>
                <w:noProof/>
                <w:webHidden/>
              </w:rPr>
              <w:instrText xml:space="preserve"> PAGEREF _Toc87714650 \h </w:instrText>
            </w:r>
            <w:r w:rsidR="00013135">
              <w:rPr>
                <w:noProof/>
                <w:webHidden/>
              </w:rPr>
            </w:r>
            <w:r w:rsidR="00013135">
              <w:rPr>
                <w:noProof/>
                <w:webHidden/>
              </w:rPr>
              <w:fldChar w:fldCharType="separate"/>
            </w:r>
            <w:r w:rsidR="00013135">
              <w:rPr>
                <w:noProof/>
                <w:webHidden/>
              </w:rPr>
              <w:t>46</w:t>
            </w:r>
            <w:r w:rsidR="00013135">
              <w:rPr>
                <w:noProof/>
                <w:webHidden/>
              </w:rPr>
              <w:fldChar w:fldCharType="end"/>
            </w:r>
          </w:hyperlink>
        </w:p>
        <w:p w14:paraId="5A95BCBE" w14:textId="425F1BB3" w:rsidR="00013135" w:rsidRDefault="00C7676F">
          <w:pPr>
            <w:pStyle w:val="31"/>
            <w:tabs>
              <w:tab w:val="left" w:pos="1680"/>
              <w:tab w:val="right" w:leader="dot" w:pos="8296"/>
            </w:tabs>
            <w:rPr>
              <w:rFonts w:asciiTheme="minorHAnsi" w:hAnsiTheme="minorHAnsi"/>
              <w:noProof/>
            </w:rPr>
          </w:pPr>
          <w:hyperlink w:anchor="_Toc87714651" w:history="1">
            <w:r w:rsidR="00013135" w:rsidRPr="0082621B">
              <w:rPr>
                <w:rStyle w:val="ab"/>
                <w:rFonts w:eastAsiaTheme="majorEastAsia" w:cs="Times New Roman"/>
                <w:noProof/>
              </w:rPr>
              <w:t>4.10.3</w:t>
            </w:r>
            <w:r w:rsidR="00013135">
              <w:rPr>
                <w:rFonts w:asciiTheme="minorHAnsi" w:hAnsiTheme="minorHAnsi"/>
                <w:noProof/>
              </w:rPr>
              <w:tab/>
            </w:r>
            <w:r w:rsidR="00013135" w:rsidRPr="0082621B">
              <w:rPr>
                <w:rStyle w:val="ab"/>
                <w:rFonts w:eastAsiaTheme="majorEastAsia" w:cs="Times New Roman"/>
                <w:noProof/>
              </w:rPr>
              <w:t>双卡</w:t>
            </w:r>
            <w:r w:rsidR="00013135" w:rsidRPr="0082621B">
              <w:rPr>
                <w:rStyle w:val="ab"/>
                <w:rFonts w:eastAsiaTheme="majorEastAsia" w:cs="Times New Roman"/>
                <w:noProof/>
              </w:rPr>
              <w:t>5G</w:t>
            </w:r>
            <w:r w:rsidR="00013135" w:rsidRPr="0082621B">
              <w:rPr>
                <w:rStyle w:val="ab"/>
                <w:rFonts w:eastAsiaTheme="majorEastAsia" w:cs="Times New Roman"/>
                <w:noProof/>
              </w:rPr>
              <w:t>，副卡不开</w:t>
            </w:r>
            <w:r w:rsidR="00013135" w:rsidRPr="0082621B">
              <w:rPr>
                <w:rStyle w:val="ab"/>
                <w:rFonts w:eastAsiaTheme="majorEastAsia" w:cs="Times New Roman"/>
                <w:noProof/>
              </w:rPr>
              <w:t>VoLTE</w:t>
            </w:r>
            <w:r w:rsidR="00013135" w:rsidRPr="0082621B">
              <w:rPr>
                <w:rStyle w:val="ab"/>
                <w:rFonts w:eastAsiaTheme="majorEastAsia" w:cs="Times New Roman"/>
                <w:noProof/>
              </w:rPr>
              <w:t>时在重启后不驻留</w:t>
            </w:r>
            <w:r w:rsidR="00013135" w:rsidRPr="0082621B">
              <w:rPr>
                <w:rStyle w:val="ab"/>
                <w:rFonts w:eastAsiaTheme="majorEastAsia" w:cs="Times New Roman"/>
                <w:noProof/>
              </w:rPr>
              <w:t>5G</w:t>
            </w:r>
            <w:r w:rsidR="00013135">
              <w:rPr>
                <w:noProof/>
                <w:webHidden/>
              </w:rPr>
              <w:tab/>
            </w:r>
            <w:r w:rsidR="00013135">
              <w:rPr>
                <w:noProof/>
                <w:webHidden/>
              </w:rPr>
              <w:fldChar w:fldCharType="begin"/>
            </w:r>
            <w:r w:rsidR="00013135">
              <w:rPr>
                <w:noProof/>
                <w:webHidden/>
              </w:rPr>
              <w:instrText xml:space="preserve"> PAGEREF _Toc87714651 \h </w:instrText>
            </w:r>
            <w:r w:rsidR="00013135">
              <w:rPr>
                <w:noProof/>
                <w:webHidden/>
              </w:rPr>
            </w:r>
            <w:r w:rsidR="00013135">
              <w:rPr>
                <w:noProof/>
                <w:webHidden/>
              </w:rPr>
              <w:fldChar w:fldCharType="separate"/>
            </w:r>
            <w:r w:rsidR="00013135">
              <w:rPr>
                <w:noProof/>
                <w:webHidden/>
              </w:rPr>
              <w:t>47</w:t>
            </w:r>
            <w:r w:rsidR="00013135">
              <w:rPr>
                <w:noProof/>
                <w:webHidden/>
              </w:rPr>
              <w:fldChar w:fldCharType="end"/>
            </w:r>
          </w:hyperlink>
        </w:p>
        <w:p w14:paraId="3D76B9C3" w14:textId="3B974BC7" w:rsidR="00013135" w:rsidRDefault="00C7676F">
          <w:pPr>
            <w:pStyle w:val="31"/>
            <w:tabs>
              <w:tab w:val="left" w:pos="1680"/>
              <w:tab w:val="right" w:leader="dot" w:pos="8296"/>
            </w:tabs>
            <w:rPr>
              <w:rFonts w:asciiTheme="minorHAnsi" w:hAnsiTheme="minorHAnsi"/>
              <w:noProof/>
            </w:rPr>
          </w:pPr>
          <w:hyperlink w:anchor="_Toc87714652" w:history="1">
            <w:r w:rsidR="00013135" w:rsidRPr="0082621B">
              <w:rPr>
                <w:rStyle w:val="ab"/>
                <w:rFonts w:eastAsiaTheme="majorEastAsia" w:cs="Times New Roman"/>
                <w:noProof/>
              </w:rPr>
              <w:t>4.10.4</w:t>
            </w:r>
            <w:r w:rsidR="00013135">
              <w:rPr>
                <w:rFonts w:asciiTheme="minorHAnsi" w:hAnsiTheme="minorHAnsi"/>
                <w:noProof/>
              </w:rPr>
              <w:tab/>
            </w:r>
            <w:r w:rsidR="00013135" w:rsidRPr="0082621B">
              <w:rPr>
                <w:rStyle w:val="ab"/>
                <w:rFonts w:eastAsiaTheme="majorEastAsia" w:cs="Times New Roman"/>
                <w:noProof/>
              </w:rPr>
              <w:t>亮屏触发</w:t>
            </w:r>
            <w:r w:rsidR="00013135" w:rsidRPr="0082621B">
              <w:rPr>
                <w:rStyle w:val="ab"/>
                <w:rFonts w:eastAsiaTheme="majorEastAsia" w:cs="Times New Roman"/>
                <w:noProof/>
              </w:rPr>
              <w:t>5G</w:t>
            </w:r>
            <w:r w:rsidR="00013135" w:rsidRPr="0082621B">
              <w:rPr>
                <w:rStyle w:val="ab"/>
                <w:rFonts w:eastAsiaTheme="majorEastAsia" w:cs="Times New Roman"/>
                <w:noProof/>
              </w:rPr>
              <w:t>能力开启导致来电无法接通</w:t>
            </w:r>
            <w:r w:rsidR="00013135">
              <w:rPr>
                <w:noProof/>
                <w:webHidden/>
              </w:rPr>
              <w:tab/>
            </w:r>
            <w:r w:rsidR="00013135">
              <w:rPr>
                <w:noProof/>
                <w:webHidden/>
              </w:rPr>
              <w:fldChar w:fldCharType="begin"/>
            </w:r>
            <w:r w:rsidR="00013135">
              <w:rPr>
                <w:noProof/>
                <w:webHidden/>
              </w:rPr>
              <w:instrText xml:space="preserve"> PAGEREF _Toc87714652 \h </w:instrText>
            </w:r>
            <w:r w:rsidR="00013135">
              <w:rPr>
                <w:noProof/>
                <w:webHidden/>
              </w:rPr>
            </w:r>
            <w:r w:rsidR="00013135">
              <w:rPr>
                <w:noProof/>
                <w:webHidden/>
              </w:rPr>
              <w:fldChar w:fldCharType="separate"/>
            </w:r>
            <w:r w:rsidR="00013135">
              <w:rPr>
                <w:noProof/>
                <w:webHidden/>
              </w:rPr>
              <w:t>48</w:t>
            </w:r>
            <w:r w:rsidR="00013135">
              <w:rPr>
                <w:noProof/>
                <w:webHidden/>
              </w:rPr>
              <w:fldChar w:fldCharType="end"/>
            </w:r>
          </w:hyperlink>
        </w:p>
        <w:p w14:paraId="0EC14788" w14:textId="4457CE52" w:rsidR="00013135" w:rsidRDefault="00C7676F">
          <w:pPr>
            <w:pStyle w:val="21"/>
            <w:tabs>
              <w:tab w:val="left" w:pos="1260"/>
              <w:tab w:val="right" w:leader="dot" w:pos="8296"/>
            </w:tabs>
            <w:rPr>
              <w:rFonts w:asciiTheme="minorHAnsi" w:hAnsiTheme="minorHAnsi"/>
              <w:noProof/>
            </w:rPr>
          </w:pPr>
          <w:hyperlink w:anchor="_Toc87714653" w:history="1">
            <w:r w:rsidR="00013135" w:rsidRPr="0082621B">
              <w:rPr>
                <w:rStyle w:val="ab"/>
                <w:rFonts w:cs="Times New Roman"/>
                <w:noProof/>
              </w:rPr>
              <w:t>4.11</w:t>
            </w:r>
            <w:r w:rsidR="00013135">
              <w:rPr>
                <w:rFonts w:asciiTheme="minorHAnsi" w:hAnsiTheme="minorHAnsi"/>
                <w:noProof/>
              </w:rPr>
              <w:tab/>
            </w:r>
            <w:r w:rsidR="00013135" w:rsidRPr="0082621B">
              <w:rPr>
                <w:rStyle w:val="ab"/>
                <w:rFonts w:cs="Times New Roman"/>
                <w:noProof/>
              </w:rPr>
              <w:t>CSFB</w:t>
            </w:r>
            <w:r w:rsidR="00013135" w:rsidRPr="0082621B">
              <w:rPr>
                <w:rStyle w:val="ab"/>
                <w:rFonts w:cs="Times New Roman"/>
                <w:noProof/>
              </w:rPr>
              <w:t>通话结束后回</w:t>
            </w:r>
            <w:r w:rsidR="00013135" w:rsidRPr="0082621B">
              <w:rPr>
                <w:rStyle w:val="ab"/>
                <w:rFonts w:cs="Times New Roman"/>
                <w:noProof/>
              </w:rPr>
              <w:t>LTE</w:t>
            </w:r>
            <w:r w:rsidR="00013135" w:rsidRPr="0082621B">
              <w:rPr>
                <w:rStyle w:val="ab"/>
                <w:rFonts w:cs="Times New Roman"/>
                <w:noProof/>
              </w:rPr>
              <w:t>时间长</w:t>
            </w:r>
            <w:r w:rsidR="00013135">
              <w:rPr>
                <w:noProof/>
                <w:webHidden/>
              </w:rPr>
              <w:tab/>
            </w:r>
            <w:r w:rsidR="00013135">
              <w:rPr>
                <w:noProof/>
                <w:webHidden/>
              </w:rPr>
              <w:fldChar w:fldCharType="begin"/>
            </w:r>
            <w:r w:rsidR="00013135">
              <w:rPr>
                <w:noProof/>
                <w:webHidden/>
              </w:rPr>
              <w:instrText xml:space="preserve"> PAGEREF _Toc87714653 \h </w:instrText>
            </w:r>
            <w:r w:rsidR="00013135">
              <w:rPr>
                <w:noProof/>
                <w:webHidden/>
              </w:rPr>
            </w:r>
            <w:r w:rsidR="00013135">
              <w:rPr>
                <w:noProof/>
                <w:webHidden/>
              </w:rPr>
              <w:fldChar w:fldCharType="separate"/>
            </w:r>
            <w:r w:rsidR="00013135">
              <w:rPr>
                <w:noProof/>
                <w:webHidden/>
              </w:rPr>
              <w:t>49</w:t>
            </w:r>
            <w:r w:rsidR="00013135">
              <w:rPr>
                <w:noProof/>
                <w:webHidden/>
              </w:rPr>
              <w:fldChar w:fldCharType="end"/>
            </w:r>
          </w:hyperlink>
        </w:p>
        <w:p w14:paraId="27E1F025" w14:textId="3100B9B6" w:rsidR="00013135" w:rsidRDefault="00C7676F">
          <w:pPr>
            <w:pStyle w:val="31"/>
            <w:tabs>
              <w:tab w:val="left" w:pos="1680"/>
              <w:tab w:val="right" w:leader="dot" w:pos="8296"/>
            </w:tabs>
            <w:rPr>
              <w:rFonts w:asciiTheme="minorHAnsi" w:hAnsiTheme="minorHAnsi"/>
              <w:noProof/>
            </w:rPr>
          </w:pPr>
          <w:hyperlink w:anchor="_Toc87714654" w:history="1">
            <w:r w:rsidR="00013135" w:rsidRPr="0082621B">
              <w:rPr>
                <w:rStyle w:val="ab"/>
                <w:rFonts w:eastAsiaTheme="majorEastAsia" w:cs="Times New Roman"/>
                <w:noProof/>
              </w:rPr>
              <w:t>4.11.1</w:t>
            </w:r>
            <w:r w:rsidR="00013135">
              <w:rPr>
                <w:rFonts w:asciiTheme="minorHAnsi" w:hAnsiTheme="minorHAnsi"/>
                <w:noProof/>
              </w:rPr>
              <w:tab/>
            </w:r>
            <w:r w:rsidR="00013135" w:rsidRPr="0082621B">
              <w:rPr>
                <w:rStyle w:val="ab"/>
                <w:rFonts w:eastAsiaTheme="majorEastAsia" w:cs="Times New Roman"/>
                <w:noProof/>
              </w:rPr>
              <w:t>CSFB</w:t>
            </w:r>
            <w:r w:rsidR="00013135" w:rsidRPr="0082621B">
              <w:rPr>
                <w:rStyle w:val="ab"/>
                <w:rFonts w:eastAsiaTheme="majorEastAsia" w:cs="Times New Roman"/>
                <w:noProof/>
              </w:rPr>
              <w:t>到</w:t>
            </w:r>
            <w:r w:rsidR="00013135" w:rsidRPr="0082621B">
              <w:rPr>
                <w:rStyle w:val="ab"/>
                <w:rFonts w:eastAsiaTheme="majorEastAsia" w:cs="Times New Roman"/>
                <w:noProof/>
              </w:rPr>
              <w:t>WCDMA</w:t>
            </w:r>
            <w:r w:rsidR="00013135" w:rsidRPr="0082621B">
              <w:rPr>
                <w:rStyle w:val="ab"/>
                <w:rFonts w:eastAsiaTheme="majorEastAsia" w:cs="Times New Roman"/>
                <w:noProof/>
              </w:rPr>
              <w:t>回</w:t>
            </w:r>
            <w:r w:rsidR="00013135" w:rsidRPr="0082621B">
              <w:rPr>
                <w:rStyle w:val="ab"/>
                <w:rFonts w:eastAsiaTheme="majorEastAsia" w:cs="Times New Roman"/>
                <w:noProof/>
              </w:rPr>
              <w:t>LTE</w:t>
            </w:r>
            <w:r w:rsidR="00013135" w:rsidRPr="0082621B">
              <w:rPr>
                <w:rStyle w:val="ab"/>
                <w:rFonts w:eastAsiaTheme="majorEastAsia" w:cs="Times New Roman"/>
                <w:noProof/>
              </w:rPr>
              <w:t>慢</w:t>
            </w:r>
            <w:r w:rsidR="00013135">
              <w:rPr>
                <w:noProof/>
                <w:webHidden/>
              </w:rPr>
              <w:tab/>
            </w:r>
            <w:r w:rsidR="00013135">
              <w:rPr>
                <w:noProof/>
                <w:webHidden/>
              </w:rPr>
              <w:fldChar w:fldCharType="begin"/>
            </w:r>
            <w:r w:rsidR="00013135">
              <w:rPr>
                <w:noProof/>
                <w:webHidden/>
              </w:rPr>
              <w:instrText xml:space="preserve"> PAGEREF _Toc87714654 \h </w:instrText>
            </w:r>
            <w:r w:rsidR="00013135">
              <w:rPr>
                <w:noProof/>
                <w:webHidden/>
              </w:rPr>
            </w:r>
            <w:r w:rsidR="00013135">
              <w:rPr>
                <w:noProof/>
                <w:webHidden/>
              </w:rPr>
              <w:fldChar w:fldCharType="separate"/>
            </w:r>
            <w:r w:rsidR="00013135">
              <w:rPr>
                <w:noProof/>
                <w:webHidden/>
              </w:rPr>
              <w:t>49</w:t>
            </w:r>
            <w:r w:rsidR="00013135">
              <w:rPr>
                <w:noProof/>
                <w:webHidden/>
              </w:rPr>
              <w:fldChar w:fldCharType="end"/>
            </w:r>
          </w:hyperlink>
        </w:p>
        <w:p w14:paraId="21C676B6" w14:textId="291A4CEF" w:rsidR="00013135" w:rsidRDefault="00C7676F">
          <w:pPr>
            <w:pStyle w:val="31"/>
            <w:tabs>
              <w:tab w:val="left" w:pos="1680"/>
              <w:tab w:val="right" w:leader="dot" w:pos="8296"/>
            </w:tabs>
            <w:rPr>
              <w:rFonts w:asciiTheme="minorHAnsi" w:hAnsiTheme="minorHAnsi"/>
              <w:noProof/>
            </w:rPr>
          </w:pPr>
          <w:hyperlink w:anchor="_Toc87714655" w:history="1">
            <w:r w:rsidR="00013135" w:rsidRPr="0082621B">
              <w:rPr>
                <w:rStyle w:val="ab"/>
                <w:rFonts w:eastAsiaTheme="majorEastAsia" w:cs="Times New Roman"/>
                <w:noProof/>
              </w:rPr>
              <w:t>4.11.2</w:t>
            </w:r>
            <w:r w:rsidR="00013135">
              <w:rPr>
                <w:rFonts w:asciiTheme="minorHAnsi" w:hAnsiTheme="minorHAnsi"/>
                <w:noProof/>
              </w:rPr>
              <w:tab/>
            </w:r>
            <w:r w:rsidR="00013135" w:rsidRPr="0082621B">
              <w:rPr>
                <w:rStyle w:val="ab"/>
                <w:rFonts w:eastAsiaTheme="majorEastAsia" w:cs="Times New Roman"/>
                <w:noProof/>
                <w:highlight w:val="yellow"/>
              </w:rPr>
              <w:t>CSFB</w:t>
            </w:r>
            <w:r w:rsidR="00013135" w:rsidRPr="0082621B">
              <w:rPr>
                <w:rStyle w:val="ab"/>
                <w:rFonts w:eastAsiaTheme="majorEastAsia" w:cs="Times New Roman"/>
                <w:noProof/>
                <w:highlight w:val="yellow"/>
              </w:rPr>
              <w:t>到</w:t>
            </w:r>
            <w:r w:rsidR="00013135" w:rsidRPr="0082621B">
              <w:rPr>
                <w:rStyle w:val="ab"/>
                <w:rFonts w:eastAsiaTheme="majorEastAsia" w:cs="Times New Roman"/>
                <w:noProof/>
                <w:highlight w:val="yellow"/>
              </w:rPr>
              <w:t>GSM</w:t>
            </w:r>
            <w:r w:rsidR="00013135" w:rsidRPr="0082621B">
              <w:rPr>
                <w:rStyle w:val="ab"/>
                <w:rFonts w:eastAsiaTheme="majorEastAsia" w:cs="Times New Roman"/>
                <w:noProof/>
                <w:highlight w:val="yellow"/>
              </w:rPr>
              <w:t>回</w:t>
            </w:r>
            <w:r w:rsidR="00013135" w:rsidRPr="0082621B">
              <w:rPr>
                <w:rStyle w:val="ab"/>
                <w:rFonts w:eastAsiaTheme="majorEastAsia" w:cs="Times New Roman"/>
                <w:noProof/>
                <w:highlight w:val="yellow"/>
              </w:rPr>
              <w:t>LTE</w:t>
            </w:r>
            <w:r w:rsidR="00013135" w:rsidRPr="0082621B">
              <w:rPr>
                <w:rStyle w:val="ab"/>
                <w:rFonts w:eastAsiaTheme="majorEastAsia" w:cs="Times New Roman"/>
                <w:noProof/>
                <w:highlight w:val="yellow"/>
              </w:rPr>
              <w:t>慢</w:t>
            </w:r>
            <w:r w:rsidR="00013135">
              <w:rPr>
                <w:noProof/>
                <w:webHidden/>
              </w:rPr>
              <w:tab/>
            </w:r>
            <w:r w:rsidR="00013135">
              <w:rPr>
                <w:noProof/>
                <w:webHidden/>
              </w:rPr>
              <w:fldChar w:fldCharType="begin"/>
            </w:r>
            <w:r w:rsidR="00013135">
              <w:rPr>
                <w:noProof/>
                <w:webHidden/>
              </w:rPr>
              <w:instrText xml:space="preserve"> PAGEREF _Toc87714655 \h </w:instrText>
            </w:r>
            <w:r w:rsidR="00013135">
              <w:rPr>
                <w:noProof/>
                <w:webHidden/>
              </w:rPr>
            </w:r>
            <w:r w:rsidR="00013135">
              <w:rPr>
                <w:noProof/>
                <w:webHidden/>
              </w:rPr>
              <w:fldChar w:fldCharType="separate"/>
            </w:r>
            <w:r w:rsidR="00013135">
              <w:rPr>
                <w:noProof/>
                <w:webHidden/>
              </w:rPr>
              <w:t>49</w:t>
            </w:r>
            <w:r w:rsidR="00013135">
              <w:rPr>
                <w:noProof/>
                <w:webHidden/>
              </w:rPr>
              <w:fldChar w:fldCharType="end"/>
            </w:r>
          </w:hyperlink>
        </w:p>
        <w:p w14:paraId="55C4F198" w14:textId="2A569E53" w:rsidR="00013135" w:rsidRDefault="00C7676F">
          <w:pPr>
            <w:pStyle w:val="21"/>
            <w:tabs>
              <w:tab w:val="left" w:pos="1260"/>
              <w:tab w:val="right" w:leader="dot" w:pos="8296"/>
            </w:tabs>
            <w:rPr>
              <w:rFonts w:asciiTheme="minorHAnsi" w:hAnsiTheme="minorHAnsi"/>
              <w:noProof/>
            </w:rPr>
          </w:pPr>
          <w:hyperlink w:anchor="_Toc87714656" w:history="1">
            <w:r w:rsidR="00013135" w:rsidRPr="0082621B">
              <w:rPr>
                <w:rStyle w:val="ab"/>
                <w:rFonts w:cs="Times New Roman"/>
                <w:noProof/>
              </w:rPr>
              <w:t>4.12</w:t>
            </w:r>
            <w:r w:rsidR="00013135">
              <w:rPr>
                <w:rFonts w:asciiTheme="minorHAnsi" w:hAnsiTheme="minorHAnsi"/>
                <w:noProof/>
              </w:rPr>
              <w:tab/>
            </w:r>
            <w:r w:rsidR="00013135" w:rsidRPr="0082621B">
              <w:rPr>
                <w:rStyle w:val="ab"/>
                <w:rFonts w:cs="Times New Roman"/>
                <w:noProof/>
              </w:rPr>
              <w:t>GSM</w:t>
            </w:r>
            <w:r w:rsidR="00013135" w:rsidRPr="0082621B">
              <w:rPr>
                <w:rStyle w:val="ab"/>
                <w:rFonts w:cs="Times New Roman"/>
                <w:noProof/>
              </w:rPr>
              <w:t>通过过程中掉话整理</w:t>
            </w:r>
            <w:r w:rsidR="00013135">
              <w:rPr>
                <w:noProof/>
                <w:webHidden/>
              </w:rPr>
              <w:tab/>
            </w:r>
            <w:r w:rsidR="00013135">
              <w:rPr>
                <w:noProof/>
                <w:webHidden/>
              </w:rPr>
              <w:fldChar w:fldCharType="begin"/>
            </w:r>
            <w:r w:rsidR="00013135">
              <w:rPr>
                <w:noProof/>
                <w:webHidden/>
              </w:rPr>
              <w:instrText xml:space="preserve"> PAGEREF _Toc87714656 \h </w:instrText>
            </w:r>
            <w:r w:rsidR="00013135">
              <w:rPr>
                <w:noProof/>
                <w:webHidden/>
              </w:rPr>
            </w:r>
            <w:r w:rsidR="00013135">
              <w:rPr>
                <w:noProof/>
                <w:webHidden/>
              </w:rPr>
              <w:fldChar w:fldCharType="separate"/>
            </w:r>
            <w:r w:rsidR="00013135">
              <w:rPr>
                <w:noProof/>
                <w:webHidden/>
              </w:rPr>
              <w:t>50</w:t>
            </w:r>
            <w:r w:rsidR="00013135">
              <w:rPr>
                <w:noProof/>
                <w:webHidden/>
              </w:rPr>
              <w:fldChar w:fldCharType="end"/>
            </w:r>
          </w:hyperlink>
        </w:p>
        <w:p w14:paraId="7F752703" w14:textId="0B8D6E8D" w:rsidR="00013135" w:rsidRDefault="00C7676F">
          <w:pPr>
            <w:pStyle w:val="31"/>
            <w:tabs>
              <w:tab w:val="left" w:pos="1680"/>
              <w:tab w:val="right" w:leader="dot" w:pos="8296"/>
            </w:tabs>
            <w:rPr>
              <w:rFonts w:asciiTheme="minorHAnsi" w:hAnsiTheme="minorHAnsi"/>
              <w:noProof/>
            </w:rPr>
          </w:pPr>
          <w:hyperlink w:anchor="_Toc87714657" w:history="1">
            <w:r w:rsidR="00013135" w:rsidRPr="0082621B">
              <w:rPr>
                <w:rStyle w:val="ab"/>
                <w:rFonts w:eastAsiaTheme="majorEastAsia" w:cs="Times New Roman"/>
                <w:noProof/>
              </w:rPr>
              <w:t>4.12.1</w:t>
            </w:r>
            <w:r w:rsidR="00013135">
              <w:rPr>
                <w:rFonts w:asciiTheme="minorHAnsi" w:hAnsiTheme="minorHAnsi"/>
                <w:noProof/>
              </w:rPr>
              <w:tab/>
            </w:r>
            <w:r w:rsidR="00013135" w:rsidRPr="0082621B">
              <w:rPr>
                <w:rStyle w:val="ab"/>
                <w:rFonts w:eastAsiaTheme="majorEastAsia" w:cs="Times New Roman"/>
                <w:noProof/>
              </w:rPr>
              <w:t>上行达到最大重传次数</w:t>
            </w:r>
            <w:r w:rsidR="00013135">
              <w:rPr>
                <w:noProof/>
                <w:webHidden/>
              </w:rPr>
              <w:tab/>
            </w:r>
            <w:r w:rsidR="00013135">
              <w:rPr>
                <w:noProof/>
                <w:webHidden/>
              </w:rPr>
              <w:fldChar w:fldCharType="begin"/>
            </w:r>
            <w:r w:rsidR="00013135">
              <w:rPr>
                <w:noProof/>
                <w:webHidden/>
              </w:rPr>
              <w:instrText xml:space="preserve"> PAGEREF _Toc87714657 \h </w:instrText>
            </w:r>
            <w:r w:rsidR="00013135">
              <w:rPr>
                <w:noProof/>
                <w:webHidden/>
              </w:rPr>
            </w:r>
            <w:r w:rsidR="00013135">
              <w:rPr>
                <w:noProof/>
                <w:webHidden/>
              </w:rPr>
              <w:fldChar w:fldCharType="separate"/>
            </w:r>
            <w:r w:rsidR="00013135">
              <w:rPr>
                <w:noProof/>
                <w:webHidden/>
              </w:rPr>
              <w:t>50</w:t>
            </w:r>
            <w:r w:rsidR="00013135">
              <w:rPr>
                <w:noProof/>
                <w:webHidden/>
              </w:rPr>
              <w:fldChar w:fldCharType="end"/>
            </w:r>
          </w:hyperlink>
        </w:p>
        <w:p w14:paraId="4C669347" w14:textId="62EC2515" w:rsidR="00013135" w:rsidRDefault="00C7676F">
          <w:pPr>
            <w:pStyle w:val="31"/>
            <w:tabs>
              <w:tab w:val="left" w:pos="1680"/>
              <w:tab w:val="right" w:leader="dot" w:pos="8296"/>
            </w:tabs>
            <w:rPr>
              <w:rFonts w:asciiTheme="minorHAnsi" w:hAnsiTheme="minorHAnsi"/>
              <w:noProof/>
            </w:rPr>
          </w:pPr>
          <w:hyperlink w:anchor="_Toc87714658" w:history="1">
            <w:r w:rsidR="00013135" w:rsidRPr="0082621B">
              <w:rPr>
                <w:rStyle w:val="ab"/>
                <w:rFonts w:eastAsiaTheme="majorEastAsia" w:cs="Times New Roman"/>
                <w:noProof/>
              </w:rPr>
              <w:t>4.12.2</w:t>
            </w:r>
            <w:r w:rsidR="00013135">
              <w:rPr>
                <w:rFonts w:asciiTheme="minorHAnsi" w:hAnsiTheme="minorHAnsi"/>
                <w:noProof/>
              </w:rPr>
              <w:tab/>
            </w:r>
            <w:r w:rsidR="00013135" w:rsidRPr="0082621B">
              <w:rPr>
                <w:rStyle w:val="ab"/>
                <w:rFonts w:eastAsiaTheme="majorEastAsia" w:cs="Times New Roman"/>
                <w:noProof/>
              </w:rPr>
              <w:t>GSM</w:t>
            </w:r>
            <w:r w:rsidR="00013135" w:rsidRPr="0082621B">
              <w:rPr>
                <w:rStyle w:val="ab"/>
                <w:rFonts w:eastAsiaTheme="majorEastAsia" w:cs="Times New Roman"/>
                <w:noProof/>
              </w:rPr>
              <w:t>信噪比达到最差发生掉话</w:t>
            </w:r>
            <w:r w:rsidR="00013135">
              <w:rPr>
                <w:noProof/>
                <w:webHidden/>
              </w:rPr>
              <w:tab/>
            </w:r>
            <w:r w:rsidR="00013135">
              <w:rPr>
                <w:noProof/>
                <w:webHidden/>
              </w:rPr>
              <w:fldChar w:fldCharType="begin"/>
            </w:r>
            <w:r w:rsidR="00013135">
              <w:rPr>
                <w:noProof/>
                <w:webHidden/>
              </w:rPr>
              <w:instrText xml:space="preserve"> PAGEREF _Toc87714658 \h </w:instrText>
            </w:r>
            <w:r w:rsidR="00013135">
              <w:rPr>
                <w:noProof/>
                <w:webHidden/>
              </w:rPr>
            </w:r>
            <w:r w:rsidR="00013135">
              <w:rPr>
                <w:noProof/>
                <w:webHidden/>
              </w:rPr>
              <w:fldChar w:fldCharType="separate"/>
            </w:r>
            <w:r w:rsidR="00013135">
              <w:rPr>
                <w:noProof/>
                <w:webHidden/>
              </w:rPr>
              <w:t>50</w:t>
            </w:r>
            <w:r w:rsidR="00013135">
              <w:rPr>
                <w:noProof/>
                <w:webHidden/>
              </w:rPr>
              <w:fldChar w:fldCharType="end"/>
            </w:r>
          </w:hyperlink>
        </w:p>
        <w:p w14:paraId="162CE7EF" w14:textId="6445AFF7" w:rsidR="00013135" w:rsidRDefault="00C7676F">
          <w:pPr>
            <w:pStyle w:val="31"/>
            <w:tabs>
              <w:tab w:val="left" w:pos="1680"/>
              <w:tab w:val="right" w:leader="dot" w:pos="8296"/>
            </w:tabs>
            <w:rPr>
              <w:rFonts w:asciiTheme="minorHAnsi" w:hAnsiTheme="minorHAnsi"/>
              <w:noProof/>
            </w:rPr>
          </w:pPr>
          <w:hyperlink w:anchor="_Toc87714659" w:history="1">
            <w:r w:rsidR="00013135" w:rsidRPr="0082621B">
              <w:rPr>
                <w:rStyle w:val="ab"/>
                <w:rFonts w:eastAsiaTheme="majorEastAsia" w:cs="Times New Roman"/>
                <w:noProof/>
              </w:rPr>
              <w:t>4.12.3</w:t>
            </w:r>
            <w:r w:rsidR="00013135">
              <w:rPr>
                <w:rFonts w:asciiTheme="minorHAnsi" w:hAnsiTheme="minorHAnsi"/>
                <w:noProof/>
              </w:rPr>
              <w:tab/>
            </w:r>
            <w:r w:rsidR="00013135" w:rsidRPr="0082621B">
              <w:rPr>
                <w:rStyle w:val="ab"/>
                <w:rFonts w:eastAsiaTheme="majorEastAsia" w:cs="Times New Roman"/>
                <w:noProof/>
              </w:rPr>
              <w:t>GSM</w:t>
            </w:r>
            <w:r w:rsidR="00013135" w:rsidRPr="0082621B">
              <w:rPr>
                <w:rStyle w:val="ab"/>
                <w:rFonts w:eastAsiaTheme="majorEastAsia" w:cs="Times New Roman"/>
                <w:noProof/>
              </w:rPr>
              <w:t>网络临时错误导致呼叫中止</w:t>
            </w:r>
            <w:r w:rsidR="00013135">
              <w:rPr>
                <w:noProof/>
                <w:webHidden/>
              </w:rPr>
              <w:tab/>
            </w:r>
            <w:r w:rsidR="00013135">
              <w:rPr>
                <w:noProof/>
                <w:webHidden/>
              </w:rPr>
              <w:fldChar w:fldCharType="begin"/>
            </w:r>
            <w:r w:rsidR="00013135">
              <w:rPr>
                <w:noProof/>
                <w:webHidden/>
              </w:rPr>
              <w:instrText xml:space="preserve"> PAGEREF _Toc87714659 \h </w:instrText>
            </w:r>
            <w:r w:rsidR="00013135">
              <w:rPr>
                <w:noProof/>
                <w:webHidden/>
              </w:rPr>
            </w:r>
            <w:r w:rsidR="00013135">
              <w:rPr>
                <w:noProof/>
                <w:webHidden/>
              </w:rPr>
              <w:fldChar w:fldCharType="separate"/>
            </w:r>
            <w:r w:rsidR="00013135">
              <w:rPr>
                <w:noProof/>
                <w:webHidden/>
              </w:rPr>
              <w:t>51</w:t>
            </w:r>
            <w:r w:rsidR="00013135">
              <w:rPr>
                <w:noProof/>
                <w:webHidden/>
              </w:rPr>
              <w:fldChar w:fldCharType="end"/>
            </w:r>
          </w:hyperlink>
        </w:p>
        <w:p w14:paraId="53CA66D5" w14:textId="2BF995E4" w:rsidR="00013135" w:rsidRDefault="00C7676F">
          <w:pPr>
            <w:pStyle w:val="21"/>
            <w:tabs>
              <w:tab w:val="left" w:pos="1260"/>
              <w:tab w:val="right" w:leader="dot" w:pos="8296"/>
            </w:tabs>
            <w:rPr>
              <w:rFonts w:asciiTheme="minorHAnsi" w:hAnsiTheme="minorHAnsi"/>
              <w:noProof/>
            </w:rPr>
          </w:pPr>
          <w:hyperlink w:anchor="_Toc87714660" w:history="1">
            <w:r w:rsidR="00013135" w:rsidRPr="0082621B">
              <w:rPr>
                <w:rStyle w:val="ab"/>
                <w:rFonts w:cs="Times New Roman"/>
                <w:noProof/>
              </w:rPr>
              <w:t>4.13</w:t>
            </w:r>
            <w:r w:rsidR="00013135">
              <w:rPr>
                <w:rFonts w:asciiTheme="minorHAnsi" w:hAnsiTheme="minorHAnsi"/>
                <w:noProof/>
              </w:rPr>
              <w:tab/>
            </w:r>
            <w:r w:rsidR="00013135" w:rsidRPr="0082621B">
              <w:rPr>
                <w:rStyle w:val="ab"/>
                <w:rFonts w:cs="Times New Roman"/>
                <w:noProof/>
              </w:rPr>
              <w:t>CDMA 1X</w:t>
            </w:r>
            <w:r w:rsidR="00013135" w:rsidRPr="0082621B">
              <w:rPr>
                <w:rStyle w:val="ab"/>
                <w:rFonts w:cs="Times New Roman"/>
                <w:noProof/>
              </w:rPr>
              <w:t>呼叫相关问题</w:t>
            </w:r>
            <w:r w:rsidR="00013135">
              <w:rPr>
                <w:noProof/>
                <w:webHidden/>
              </w:rPr>
              <w:tab/>
            </w:r>
            <w:r w:rsidR="00013135">
              <w:rPr>
                <w:noProof/>
                <w:webHidden/>
              </w:rPr>
              <w:fldChar w:fldCharType="begin"/>
            </w:r>
            <w:r w:rsidR="00013135">
              <w:rPr>
                <w:noProof/>
                <w:webHidden/>
              </w:rPr>
              <w:instrText xml:space="preserve"> PAGEREF _Toc87714660 \h </w:instrText>
            </w:r>
            <w:r w:rsidR="00013135">
              <w:rPr>
                <w:noProof/>
                <w:webHidden/>
              </w:rPr>
            </w:r>
            <w:r w:rsidR="00013135">
              <w:rPr>
                <w:noProof/>
                <w:webHidden/>
              </w:rPr>
              <w:fldChar w:fldCharType="separate"/>
            </w:r>
            <w:r w:rsidR="00013135">
              <w:rPr>
                <w:noProof/>
                <w:webHidden/>
              </w:rPr>
              <w:t>52</w:t>
            </w:r>
            <w:r w:rsidR="00013135">
              <w:rPr>
                <w:noProof/>
                <w:webHidden/>
              </w:rPr>
              <w:fldChar w:fldCharType="end"/>
            </w:r>
          </w:hyperlink>
        </w:p>
        <w:p w14:paraId="16D7DD43" w14:textId="748210E6" w:rsidR="00013135" w:rsidRDefault="00C7676F">
          <w:pPr>
            <w:pStyle w:val="31"/>
            <w:tabs>
              <w:tab w:val="left" w:pos="1680"/>
              <w:tab w:val="right" w:leader="dot" w:pos="8296"/>
            </w:tabs>
            <w:rPr>
              <w:rFonts w:asciiTheme="minorHAnsi" w:hAnsiTheme="minorHAnsi"/>
              <w:noProof/>
            </w:rPr>
          </w:pPr>
          <w:hyperlink w:anchor="_Toc87714661" w:history="1">
            <w:r w:rsidR="00013135" w:rsidRPr="0082621B">
              <w:rPr>
                <w:rStyle w:val="ab"/>
                <w:rFonts w:eastAsiaTheme="majorEastAsia" w:cs="Times New Roman"/>
                <w:noProof/>
              </w:rPr>
              <w:t>4.13.1</w:t>
            </w:r>
            <w:r w:rsidR="00013135">
              <w:rPr>
                <w:rFonts w:asciiTheme="minorHAnsi" w:hAnsiTheme="minorHAnsi"/>
                <w:noProof/>
              </w:rPr>
              <w:tab/>
            </w:r>
            <w:r w:rsidR="00013135" w:rsidRPr="0082621B">
              <w:rPr>
                <w:rStyle w:val="ab"/>
                <w:rFonts w:eastAsiaTheme="majorEastAsia" w:cs="Times New Roman"/>
                <w:noProof/>
              </w:rPr>
              <w:t>收不到</w:t>
            </w:r>
            <w:r w:rsidR="00013135" w:rsidRPr="0082621B">
              <w:rPr>
                <w:rStyle w:val="ab"/>
                <w:rFonts w:eastAsiaTheme="majorEastAsia" w:cs="Times New Roman"/>
                <w:noProof/>
              </w:rPr>
              <w:t>Page Response</w:t>
            </w:r>
            <w:r w:rsidR="00013135" w:rsidRPr="0082621B">
              <w:rPr>
                <w:rStyle w:val="ab"/>
                <w:rFonts w:eastAsiaTheme="majorEastAsia" w:cs="Times New Roman"/>
                <w:noProof/>
              </w:rPr>
              <w:t>的确认</w:t>
            </w:r>
            <w:r w:rsidR="00013135" w:rsidRPr="0082621B">
              <w:rPr>
                <w:rStyle w:val="ab"/>
                <w:rFonts w:eastAsiaTheme="majorEastAsia" w:cs="Times New Roman"/>
                <w:noProof/>
              </w:rPr>
              <w:t>Order</w:t>
            </w:r>
            <w:r w:rsidR="00013135">
              <w:rPr>
                <w:noProof/>
                <w:webHidden/>
              </w:rPr>
              <w:tab/>
            </w:r>
            <w:r w:rsidR="00013135">
              <w:rPr>
                <w:noProof/>
                <w:webHidden/>
              </w:rPr>
              <w:fldChar w:fldCharType="begin"/>
            </w:r>
            <w:r w:rsidR="00013135">
              <w:rPr>
                <w:noProof/>
                <w:webHidden/>
              </w:rPr>
              <w:instrText xml:space="preserve"> PAGEREF _Toc87714661 \h </w:instrText>
            </w:r>
            <w:r w:rsidR="00013135">
              <w:rPr>
                <w:noProof/>
                <w:webHidden/>
              </w:rPr>
            </w:r>
            <w:r w:rsidR="00013135">
              <w:rPr>
                <w:noProof/>
                <w:webHidden/>
              </w:rPr>
              <w:fldChar w:fldCharType="separate"/>
            </w:r>
            <w:r w:rsidR="00013135">
              <w:rPr>
                <w:noProof/>
                <w:webHidden/>
              </w:rPr>
              <w:t>52</w:t>
            </w:r>
            <w:r w:rsidR="00013135">
              <w:rPr>
                <w:noProof/>
                <w:webHidden/>
              </w:rPr>
              <w:fldChar w:fldCharType="end"/>
            </w:r>
          </w:hyperlink>
        </w:p>
        <w:p w14:paraId="72500BAF" w14:textId="6F78AD56" w:rsidR="00013135" w:rsidRDefault="00C7676F">
          <w:pPr>
            <w:pStyle w:val="31"/>
            <w:tabs>
              <w:tab w:val="left" w:pos="1680"/>
              <w:tab w:val="right" w:leader="dot" w:pos="8296"/>
            </w:tabs>
            <w:rPr>
              <w:rFonts w:asciiTheme="minorHAnsi" w:hAnsiTheme="minorHAnsi"/>
              <w:noProof/>
            </w:rPr>
          </w:pPr>
          <w:hyperlink w:anchor="_Toc87714662" w:history="1">
            <w:r w:rsidR="00013135" w:rsidRPr="0082621B">
              <w:rPr>
                <w:rStyle w:val="ab"/>
                <w:rFonts w:eastAsiaTheme="majorEastAsia" w:cs="Times New Roman"/>
                <w:noProof/>
              </w:rPr>
              <w:t>4.13.2</w:t>
            </w:r>
            <w:r w:rsidR="00013135">
              <w:rPr>
                <w:rFonts w:asciiTheme="minorHAnsi" w:hAnsiTheme="minorHAnsi"/>
                <w:noProof/>
              </w:rPr>
              <w:tab/>
            </w:r>
            <w:r w:rsidR="00013135" w:rsidRPr="0082621B">
              <w:rPr>
                <w:rStyle w:val="ab"/>
                <w:rFonts w:eastAsiaTheme="majorEastAsia" w:cs="Times New Roman"/>
                <w:noProof/>
              </w:rPr>
              <w:t>CDMA 1X</w:t>
            </w:r>
            <w:r w:rsidR="00013135" w:rsidRPr="0082621B">
              <w:rPr>
                <w:rStyle w:val="ab"/>
                <w:rFonts w:eastAsiaTheme="majorEastAsia" w:cs="Times New Roman"/>
                <w:noProof/>
              </w:rPr>
              <w:t>通话下行接收出现噪音分析</w:t>
            </w:r>
            <w:r w:rsidR="00013135">
              <w:rPr>
                <w:noProof/>
                <w:webHidden/>
              </w:rPr>
              <w:tab/>
            </w:r>
            <w:r w:rsidR="00013135">
              <w:rPr>
                <w:noProof/>
                <w:webHidden/>
              </w:rPr>
              <w:fldChar w:fldCharType="begin"/>
            </w:r>
            <w:r w:rsidR="00013135">
              <w:rPr>
                <w:noProof/>
                <w:webHidden/>
              </w:rPr>
              <w:instrText xml:space="preserve"> PAGEREF _Toc87714662 \h </w:instrText>
            </w:r>
            <w:r w:rsidR="00013135">
              <w:rPr>
                <w:noProof/>
                <w:webHidden/>
              </w:rPr>
            </w:r>
            <w:r w:rsidR="00013135">
              <w:rPr>
                <w:noProof/>
                <w:webHidden/>
              </w:rPr>
              <w:fldChar w:fldCharType="separate"/>
            </w:r>
            <w:r w:rsidR="00013135">
              <w:rPr>
                <w:noProof/>
                <w:webHidden/>
              </w:rPr>
              <w:t>53</w:t>
            </w:r>
            <w:r w:rsidR="00013135">
              <w:rPr>
                <w:noProof/>
                <w:webHidden/>
              </w:rPr>
              <w:fldChar w:fldCharType="end"/>
            </w:r>
          </w:hyperlink>
        </w:p>
        <w:p w14:paraId="03DD2932" w14:textId="075CE820" w:rsidR="00013135" w:rsidRDefault="00C7676F">
          <w:pPr>
            <w:pStyle w:val="21"/>
            <w:tabs>
              <w:tab w:val="left" w:pos="1260"/>
              <w:tab w:val="right" w:leader="dot" w:pos="8296"/>
            </w:tabs>
            <w:rPr>
              <w:rFonts w:asciiTheme="minorHAnsi" w:hAnsiTheme="minorHAnsi"/>
              <w:noProof/>
            </w:rPr>
          </w:pPr>
          <w:hyperlink w:anchor="_Toc87714663" w:history="1">
            <w:r w:rsidR="00013135" w:rsidRPr="0082621B">
              <w:rPr>
                <w:rStyle w:val="ab"/>
                <w:rFonts w:cs="Times New Roman"/>
                <w:noProof/>
              </w:rPr>
              <w:t>4.14</w:t>
            </w:r>
            <w:r w:rsidR="00013135">
              <w:rPr>
                <w:rFonts w:asciiTheme="minorHAnsi" w:hAnsiTheme="minorHAnsi"/>
                <w:noProof/>
              </w:rPr>
              <w:tab/>
            </w:r>
            <w:r w:rsidR="00013135" w:rsidRPr="0082621B">
              <w:rPr>
                <w:rStyle w:val="ab"/>
                <w:rFonts w:cs="Times New Roman"/>
                <w:noProof/>
              </w:rPr>
              <w:t>CDMA</w:t>
            </w:r>
            <w:r w:rsidR="00013135" w:rsidRPr="0082621B">
              <w:rPr>
                <w:rStyle w:val="ab"/>
                <w:rFonts w:cs="Times New Roman"/>
                <w:noProof/>
              </w:rPr>
              <w:t>驻网相关问题</w:t>
            </w:r>
            <w:r w:rsidR="00013135">
              <w:rPr>
                <w:noProof/>
                <w:webHidden/>
              </w:rPr>
              <w:tab/>
            </w:r>
            <w:r w:rsidR="00013135">
              <w:rPr>
                <w:noProof/>
                <w:webHidden/>
              </w:rPr>
              <w:fldChar w:fldCharType="begin"/>
            </w:r>
            <w:r w:rsidR="00013135">
              <w:rPr>
                <w:noProof/>
                <w:webHidden/>
              </w:rPr>
              <w:instrText xml:space="preserve"> PAGEREF _Toc87714663 \h </w:instrText>
            </w:r>
            <w:r w:rsidR="00013135">
              <w:rPr>
                <w:noProof/>
                <w:webHidden/>
              </w:rPr>
            </w:r>
            <w:r w:rsidR="00013135">
              <w:rPr>
                <w:noProof/>
                <w:webHidden/>
              </w:rPr>
              <w:fldChar w:fldCharType="separate"/>
            </w:r>
            <w:r w:rsidR="00013135">
              <w:rPr>
                <w:noProof/>
                <w:webHidden/>
              </w:rPr>
              <w:t>53</w:t>
            </w:r>
            <w:r w:rsidR="00013135">
              <w:rPr>
                <w:noProof/>
                <w:webHidden/>
              </w:rPr>
              <w:fldChar w:fldCharType="end"/>
            </w:r>
          </w:hyperlink>
        </w:p>
        <w:p w14:paraId="568216F0" w14:textId="53500F5F" w:rsidR="00013135" w:rsidRDefault="00C7676F">
          <w:pPr>
            <w:pStyle w:val="31"/>
            <w:tabs>
              <w:tab w:val="left" w:pos="1680"/>
              <w:tab w:val="right" w:leader="dot" w:pos="8296"/>
            </w:tabs>
            <w:rPr>
              <w:rFonts w:asciiTheme="minorHAnsi" w:hAnsiTheme="minorHAnsi"/>
              <w:noProof/>
            </w:rPr>
          </w:pPr>
          <w:hyperlink w:anchor="_Toc87714664" w:history="1">
            <w:r w:rsidR="00013135" w:rsidRPr="0082621B">
              <w:rPr>
                <w:rStyle w:val="ab"/>
                <w:rFonts w:eastAsiaTheme="majorEastAsia" w:cs="Times New Roman"/>
                <w:noProof/>
              </w:rPr>
              <w:t>4.14.1</w:t>
            </w:r>
            <w:r w:rsidR="00013135">
              <w:rPr>
                <w:rFonts w:asciiTheme="minorHAnsi" w:hAnsiTheme="minorHAnsi"/>
                <w:noProof/>
              </w:rPr>
              <w:tab/>
            </w:r>
            <w:r w:rsidR="00013135" w:rsidRPr="0082621B">
              <w:rPr>
                <w:rStyle w:val="ab"/>
                <w:rFonts w:eastAsiaTheme="majorEastAsia" w:cs="Times New Roman"/>
                <w:noProof/>
              </w:rPr>
              <w:t>从</w:t>
            </w:r>
            <w:r w:rsidR="00013135" w:rsidRPr="0082621B">
              <w:rPr>
                <w:rStyle w:val="ab"/>
                <w:rFonts w:eastAsiaTheme="majorEastAsia" w:cs="Times New Roman"/>
                <w:noProof/>
              </w:rPr>
              <w:t>CDMA</w:t>
            </w:r>
            <w:r w:rsidR="00013135" w:rsidRPr="0082621B">
              <w:rPr>
                <w:rStyle w:val="ab"/>
                <w:rFonts w:eastAsiaTheme="majorEastAsia" w:cs="Times New Roman"/>
                <w:noProof/>
              </w:rPr>
              <w:t>重选到</w:t>
            </w:r>
            <w:r w:rsidR="00013135" w:rsidRPr="0082621B">
              <w:rPr>
                <w:rStyle w:val="ab"/>
                <w:rFonts w:eastAsiaTheme="majorEastAsia" w:cs="Times New Roman"/>
                <w:noProof/>
              </w:rPr>
              <w:t>LTE</w:t>
            </w:r>
            <w:r w:rsidR="00013135" w:rsidRPr="0082621B">
              <w:rPr>
                <w:rStyle w:val="ab"/>
                <w:rFonts w:eastAsiaTheme="majorEastAsia" w:cs="Times New Roman"/>
                <w:noProof/>
              </w:rPr>
              <w:t>时间长</w:t>
            </w:r>
            <w:r w:rsidR="00013135">
              <w:rPr>
                <w:noProof/>
                <w:webHidden/>
              </w:rPr>
              <w:tab/>
            </w:r>
            <w:r w:rsidR="00013135">
              <w:rPr>
                <w:noProof/>
                <w:webHidden/>
              </w:rPr>
              <w:fldChar w:fldCharType="begin"/>
            </w:r>
            <w:r w:rsidR="00013135">
              <w:rPr>
                <w:noProof/>
                <w:webHidden/>
              </w:rPr>
              <w:instrText xml:space="preserve"> PAGEREF _Toc87714664 \h </w:instrText>
            </w:r>
            <w:r w:rsidR="00013135">
              <w:rPr>
                <w:noProof/>
                <w:webHidden/>
              </w:rPr>
            </w:r>
            <w:r w:rsidR="00013135">
              <w:rPr>
                <w:noProof/>
                <w:webHidden/>
              </w:rPr>
              <w:fldChar w:fldCharType="separate"/>
            </w:r>
            <w:r w:rsidR="00013135">
              <w:rPr>
                <w:noProof/>
                <w:webHidden/>
              </w:rPr>
              <w:t>53</w:t>
            </w:r>
            <w:r w:rsidR="00013135">
              <w:rPr>
                <w:noProof/>
                <w:webHidden/>
              </w:rPr>
              <w:fldChar w:fldCharType="end"/>
            </w:r>
          </w:hyperlink>
        </w:p>
        <w:p w14:paraId="57B6E2BB" w14:textId="21718F3E" w:rsidR="00013135" w:rsidRDefault="00C7676F">
          <w:pPr>
            <w:pStyle w:val="21"/>
            <w:tabs>
              <w:tab w:val="left" w:pos="1260"/>
              <w:tab w:val="right" w:leader="dot" w:pos="8296"/>
            </w:tabs>
            <w:rPr>
              <w:rFonts w:asciiTheme="minorHAnsi" w:hAnsiTheme="minorHAnsi"/>
              <w:noProof/>
            </w:rPr>
          </w:pPr>
          <w:hyperlink w:anchor="_Toc87714665" w:history="1">
            <w:r w:rsidR="00013135" w:rsidRPr="0082621B">
              <w:rPr>
                <w:rStyle w:val="ab"/>
                <w:rFonts w:cs="Times New Roman"/>
                <w:noProof/>
              </w:rPr>
              <w:t>4.15</w:t>
            </w:r>
            <w:r w:rsidR="00013135">
              <w:rPr>
                <w:rFonts w:asciiTheme="minorHAnsi" w:hAnsiTheme="minorHAnsi"/>
                <w:noProof/>
              </w:rPr>
              <w:tab/>
            </w:r>
            <w:r w:rsidR="00013135" w:rsidRPr="0082621B">
              <w:rPr>
                <w:rStyle w:val="ab"/>
                <w:rFonts w:cs="Times New Roman"/>
                <w:noProof/>
              </w:rPr>
              <w:t>WCDMA</w:t>
            </w:r>
            <w:r w:rsidR="00013135" w:rsidRPr="0082621B">
              <w:rPr>
                <w:rStyle w:val="ab"/>
                <w:rFonts w:cs="Times New Roman"/>
                <w:noProof/>
              </w:rPr>
              <w:t>相关问题</w:t>
            </w:r>
            <w:r w:rsidR="00013135">
              <w:rPr>
                <w:noProof/>
                <w:webHidden/>
              </w:rPr>
              <w:tab/>
            </w:r>
            <w:r w:rsidR="00013135">
              <w:rPr>
                <w:noProof/>
                <w:webHidden/>
              </w:rPr>
              <w:fldChar w:fldCharType="begin"/>
            </w:r>
            <w:r w:rsidR="00013135">
              <w:rPr>
                <w:noProof/>
                <w:webHidden/>
              </w:rPr>
              <w:instrText xml:space="preserve"> PAGEREF _Toc87714665 \h </w:instrText>
            </w:r>
            <w:r w:rsidR="00013135">
              <w:rPr>
                <w:noProof/>
                <w:webHidden/>
              </w:rPr>
            </w:r>
            <w:r w:rsidR="00013135">
              <w:rPr>
                <w:noProof/>
                <w:webHidden/>
              </w:rPr>
              <w:fldChar w:fldCharType="separate"/>
            </w:r>
            <w:r w:rsidR="00013135">
              <w:rPr>
                <w:noProof/>
                <w:webHidden/>
              </w:rPr>
              <w:t>54</w:t>
            </w:r>
            <w:r w:rsidR="00013135">
              <w:rPr>
                <w:noProof/>
                <w:webHidden/>
              </w:rPr>
              <w:fldChar w:fldCharType="end"/>
            </w:r>
          </w:hyperlink>
        </w:p>
        <w:p w14:paraId="1E250F34" w14:textId="4CEFFAD2" w:rsidR="00013135" w:rsidRDefault="00C7676F">
          <w:pPr>
            <w:pStyle w:val="31"/>
            <w:tabs>
              <w:tab w:val="left" w:pos="1680"/>
              <w:tab w:val="right" w:leader="dot" w:pos="8296"/>
            </w:tabs>
            <w:rPr>
              <w:rFonts w:asciiTheme="minorHAnsi" w:hAnsiTheme="minorHAnsi"/>
              <w:noProof/>
            </w:rPr>
          </w:pPr>
          <w:hyperlink w:anchor="_Toc87714666" w:history="1">
            <w:r w:rsidR="00013135" w:rsidRPr="0082621B">
              <w:rPr>
                <w:rStyle w:val="ab"/>
                <w:rFonts w:eastAsiaTheme="majorEastAsia" w:cs="Times New Roman"/>
                <w:noProof/>
              </w:rPr>
              <w:t>4.15.1</w:t>
            </w:r>
            <w:r w:rsidR="00013135">
              <w:rPr>
                <w:rFonts w:asciiTheme="minorHAnsi" w:hAnsiTheme="minorHAnsi"/>
                <w:noProof/>
              </w:rPr>
              <w:tab/>
            </w:r>
            <w:r w:rsidR="00013135" w:rsidRPr="0082621B">
              <w:rPr>
                <w:rStyle w:val="ab"/>
                <w:rFonts w:eastAsiaTheme="majorEastAsia" w:cs="Times New Roman"/>
                <w:noProof/>
              </w:rPr>
              <w:t>WCDMA</w:t>
            </w:r>
            <w:r w:rsidR="00013135" w:rsidRPr="0082621B">
              <w:rPr>
                <w:rStyle w:val="ab"/>
                <w:rFonts w:eastAsiaTheme="majorEastAsia" w:cs="Times New Roman"/>
                <w:noProof/>
              </w:rPr>
              <w:t>在通话过程中不能并发数据业务</w:t>
            </w:r>
            <w:r w:rsidR="00013135">
              <w:rPr>
                <w:noProof/>
                <w:webHidden/>
              </w:rPr>
              <w:tab/>
            </w:r>
            <w:r w:rsidR="00013135">
              <w:rPr>
                <w:noProof/>
                <w:webHidden/>
              </w:rPr>
              <w:fldChar w:fldCharType="begin"/>
            </w:r>
            <w:r w:rsidR="00013135">
              <w:rPr>
                <w:noProof/>
                <w:webHidden/>
              </w:rPr>
              <w:instrText xml:space="preserve"> PAGEREF _Toc87714666 \h </w:instrText>
            </w:r>
            <w:r w:rsidR="00013135">
              <w:rPr>
                <w:noProof/>
                <w:webHidden/>
              </w:rPr>
            </w:r>
            <w:r w:rsidR="00013135">
              <w:rPr>
                <w:noProof/>
                <w:webHidden/>
              </w:rPr>
              <w:fldChar w:fldCharType="separate"/>
            </w:r>
            <w:r w:rsidR="00013135">
              <w:rPr>
                <w:noProof/>
                <w:webHidden/>
              </w:rPr>
              <w:t>54</w:t>
            </w:r>
            <w:r w:rsidR="00013135">
              <w:rPr>
                <w:noProof/>
                <w:webHidden/>
              </w:rPr>
              <w:fldChar w:fldCharType="end"/>
            </w:r>
          </w:hyperlink>
        </w:p>
        <w:p w14:paraId="0EC50D9E" w14:textId="6AB104AE" w:rsidR="00013135" w:rsidRDefault="00C7676F">
          <w:pPr>
            <w:pStyle w:val="31"/>
            <w:tabs>
              <w:tab w:val="left" w:pos="1680"/>
              <w:tab w:val="right" w:leader="dot" w:pos="8296"/>
            </w:tabs>
            <w:rPr>
              <w:rFonts w:asciiTheme="minorHAnsi" w:hAnsiTheme="minorHAnsi"/>
              <w:noProof/>
            </w:rPr>
          </w:pPr>
          <w:hyperlink w:anchor="_Toc87714667" w:history="1">
            <w:r w:rsidR="00013135" w:rsidRPr="0082621B">
              <w:rPr>
                <w:rStyle w:val="ab"/>
                <w:rFonts w:eastAsiaTheme="majorEastAsia" w:cs="Times New Roman"/>
                <w:noProof/>
              </w:rPr>
              <w:t>4.15.2</w:t>
            </w:r>
            <w:r w:rsidR="00013135">
              <w:rPr>
                <w:rFonts w:asciiTheme="minorHAnsi" w:hAnsiTheme="minorHAnsi"/>
                <w:noProof/>
              </w:rPr>
              <w:tab/>
            </w:r>
            <w:r w:rsidR="00013135" w:rsidRPr="0082621B">
              <w:rPr>
                <w:rStyle w:val="ab"/>
                <w:rFonts w:eastAsiaTheme="majorEastAsia" w:cs="Times New Roman"/>
                <w:noProof/>
              </w:rPr>
              <w:t>WCDMA RLF</w:t>
            </w:r>
            <w:r w:rsidR="00013135" w:rsidRPr="0082621B">
              <w:rPr>
                <w:rStyle w:val="ab"/>
                <w:rFonts w:eastAsiaTheme="majorEastAsia" w:cs="Times New Roman"/>
                <w:noProof/>
              </w:rPr>
              <w:t>导致的掉话</w:t>
            </w:r>
            <w:r w:rsidR="00013135">
              <w:rPr>
                <w:noProof/>
                <w:webHidden/>
              </w:rPr>
              <w:tab/>
            </w:r>
            <w:r w:rsidR="00013135">
              <w:rPr>
                <w:noProof/>
                <w:webHidden/>
              </w:rPr>
              <w:fldChar w:fldCharType="begin"/>
            </w:r>
            <w:r w:rsidR="00013135">
              <w:rPr>
                <w:noProof/>
                <w:webHidden/>
              </w:rPr>
              <w:instrText xml:space="preserve"> PAGEREF _Toc87714667 \h </w:instrText>
            </w:r>
            <w:r w:rsidR="00013135">
              <w:rPr>
                <w:noProof/>
                <w:webHidden/>
              </w:rPr>
            </w:r>
            <w:r w:rsidR="00013135">
              <w:rPr>
                <w:noProof/>
                <w:webHidden/>
              </w:rPr>
              <w:fldChar w:fldCharType="separate"/>
            </w:r>
            <w:r w:rsidR="00013135">
              <w:rPr>
                <w:noProof/>
                <w:webHidden/>
              </w:rPr>
              <w:t>55</w:t>
            </w:r>
            <w:r w:rsidR="00013135">
              <w:rPr>
                <w:noProof/>
                <w:webHidden/>
              </w:rPr>
              <w:fldChar w:fldCharType="end"/>
            </w:r>
          </w:hyperlink>
        </w:p>
        <w:p w14:paraId="38A82411" w14:textId="2AAD44EC" w:rsidR="00013135" w:rsidRDefault="00C7676F">
          <w:pPr>
            <w:pStyle w:val="21"/>
            <w:tabs>
              <w:tab w:val="left" w:pos="1260"/>
              <w:tab w:val="right" w:leader="dot" w:pos="8296"/>
            </w:tabs>
            <w:rPr>
              <w:rFonts w:asciiTheme="minorHAnsi" w:hAnsiTheme="minorHAnsi"/>
              <w:noProof/>
            </w:rPr>
          </w:pPr>
          <w:hyperlink w:anchor="_Toc87714668" w:history="1">
            <w:r w:rsidR="00013135" w:rsidRPr="0082621B">
              <w:rPr>
                <w:rStyle w:val="ab"/>
                <w:rFonts w:cs="Times New Roman"/>
                <w:noProof/>
              </w:rPr>
              <w:t>4.16</w:t>
            </w:r>
            <w:r w:rsidR="00013135">
              <w:rPr>
                <w:rFonts w:asciiTheme="minorHAnsi" w:hAnsiTheme="minorHAnsi"/>
                <w:noProof/>
              </w:rPr>
              <w:tab/>
            </w:r>
            <w:r w:rsidR="00013135" w:rsidRPr="0082621B">
              <w:rPr>
                <w:rStyle w:val="ab"/>
                <w:rFonts w:cs="Times New Roman"/>
                <w:noProof/>
              </w:rPr>
              <w:t>主叫呼叫失败各类原因整理</w:t>
            </w:r>
            <w:r w:rsidR="00013135">
              <w:rPr>
                <w:noProof/>
                <w:webHidden/>
              </w:rPr>
              <w:tab/>
            </w:r>
            <w:r w:rsidR="00013135">
              <w:rPr>
                <w:noProof/>
                <w:webHidden/>
              </w:rPr>
              <w:fldChar w:fldCharType="begin"/>
            </w:r>
            <w:r w:rsidR="00013135">
              <w:rPr>
                <w:noProof/>
                <w:webHidden/>
              </w:rPr>
              <w:instrText xml:space="preserve"> PAGEREF _Toc87714668 \h </w:instrText>
            </w:r>
            <w:r w:rsidR="00013135">
              <w:rPr>
                <w:noProof/>
                <w:webHidden/>
              </w:rPr>
            </w:r>
            <w:r w:rsidR="00013135">
              <w:rPr>
                <w:noProof/>
                <w:webHidden/>
              </w:rPr>
              <w:fldChar w:fldCharType="separate"/>
            </w:r>
            <w:r w:rsidR="00013135">
              <w:rPr>
                <w:noProof/>
                <w:webHidden/>
              </w:rPr>
              <w:t>56</w:t>
            </w:r>
            <w:r w:rsidR="00013135">
              <w:rPr>
                <w:noProof/>
                <w:webHidden/>
              </w:rPr>
              <w:fldChar w:fldCharType="end"/>
            </w:r>
          </w:hyperlink>
        </w:p>
        <w:p w14:paraId="257C6676" w14:textId="5296C9F5" w:rsidR="00013135" w:rsidRDefault="00C7676F">
          <w:pPr>
            <w:pStyle w:val="21"/>
            <w:tabs>
              <w:tab w:val="left" w:pos="1260"/>
              <w:tab w:val="right" w:leader="dot" w:pos="8296"/>
            </w:tabs>
            <w:rPr>
              <w:rFonts w:asciiTheme="minorHAnsi" w:hAnsiTheme="minorHAnsi"/>
              <w:noProof/>
            </w:rPr>
          </w:pPr>
          <w:hyperlink w:anchor="_Toc87714669" w:history="1">
            <w:r w:rsidR="00013135" w:rsidRPr="0082621B">
              <w:rPr>
                <w:rStyle w:val="ab"/>
                <w:rFonts w:cs="Times New Roman"/>
                <w:noProof/>
              </w:rPr>
              <w:t>4.17</w:t>
            </w:r>
            <w:r w:rsidR="00013135">
              <w:rPr>
                <w:rFonts w:asciiTheme="minorHAnsi" w:hAnsiTheme="minorHAnsi"/>
                <w:noProof/>
              </w:rPr>
              <w:tab/>
            </w:r>
            <w:r w:rsidR="00013135" w:rsidRPr="0082621B">
              <w:rPr>
                <w:rStyle w:val="ab"/>
                <w:rFonts w:cs="Times New Roman"/>
                <w:noProof/>
              </w:rPr>
              <w:t>被叫收不到</w:t>
            </w:r>
            <w:r w:rsidR="00013135" w:rsidRPr="0082621B">
              <w:rPr>
                <w:rStyle w:val="ab"/>
                <w:rFonts w:cs="Times New Roman"/>
                <w:noProof/>
              </w:rPr>
              <w:t>Paging</w:t>
            </w:r>
            <w:r w:rsidR="00013135" w:rsidRPr="0082621B">
              <w:rPr>
                <w:rStyle w:val="ab"/>
                <w:rFonts w:cs="Times New Roman"/>
                <w:noProof/>
              </w:rPr>
              <w:t>消息</w:t>
            </w:r>
            <w:r w:rsidR="00013135">
              <w:rPr>
                <w:noProof/>
                <w:webHidden/>
              </w:rPr>
              <w:tab/>
            </w:r>
            <w:r w:rsidR="00013135">
              <w:rPr>
                <w:noProof/>
                <w:webHidden/>
              </w:rPr>
              <w:fldChar w:fldCharType="begin"/>
            </w:r>
            <w:r w:rsidR="00013135">
              <w:rPr>
                <w:noProof/>
                <w:webHidden/>
              </w:rPr>
              <w:instrText xml:space="preserve"> PAGEREF _Toc87714669 \h </w:instrText>
            </w:r>
            <w:r w:rsidR="00013135">
              <w:rPr>
                <w:noProof/>
                <w:webHidden/>
              </w:rPr>
            </w:r>
            <w:r w:rsidR="00013135">
              <w:rPr>
                <w:noProof/>
                <w:webHidden/>
              </w:rPr>
              <w:fldChar w:fldCharType="separate"/>
            </w:r>
            <w:r w:rsidR="00013135">
              <w:rPr>
                <w:noProof/>
                <w:webHidden/>
              </w:rPr>
              <w:t>56</w:t>
            </w:r>
            <w:r w:rsidR="00013135">
              <w:rPr>
                <w:noProof/>
                <w:webHidden/>
              </w:rPr>
              <w:fldChar w:fldCharType="end"/>
            </w:r>
          </w:hyperlink>
        </w:p>
        <w:p w14:paraId="30737EE1" w14:textId="0689CA68" w:rsidR="00013135" w:rsidRDefault="00C7676F">
          <w:pPr>
            <w:pStyle w:val="31"/>
            <w:tabs>
              <w:tab w:val="left" w:pos="1680"/>
              <w:tab w:val="right" w:leader="dot" w:pos="8296"/>
            </w:tabs>
            <w:rPr>
              <w:rFonts w:asciiTheme="minorHAnsi" w:hAnsiTheme="minorHAnsi"/>
              <w:noProof/>
            </w:rPr>
          </w:pPr>
          <w:hyperlink w:anchor="_Toc87714670" w:history="1">
            <w:r w:rsidR="00013135" w:rsidRPr="0082621B">
              <w:rPr>
                <w:rStyle w:val="ab"/>
                <w:rFonts w:eastAsiaTheme="majorEastAsia" w:cs="Times New Roman"/>
                <w:noProof/>
              </w:rPr>
              <w:t>4.17.1</w:t>
            </w:r>
            <w:r w:rsidR="00013135">
              <w:rPr>
                <w:rFonts w:asciiTheme="minorHAnsi" w:hAnsiTheme="minorHAnsi"/>
                <w:noProof/>
              </w:rPr>
              <w:tab/>
            </w:r>
            <w:r w:rsidR="00013135" w:rsidRPr="0082621B">
              <w:rPr>
                <w:rStyle w:val="ab"/>
                <w:rFonts w:eastAsiaTheme="majorEastAsia" w:cs="Times New Roman"/>
                <w:noProof/>
              </w:rPr>
              <w:t>TMSI</w:t>
            </w:r>
            <w:r w:rsidR="00013135" w:rsidRPr="0082621B">
              <w:rPr>
                <w:rStyle w:val="ab"/>
                <w:rFonts w:eastAsiaTheme="majorEastAsia" w:cs="Times New Roman"/>
                <w:noProof/>
              </w:rPr>
              <w:t>变化导致收不到</w:t>
            </w:r>
            <w:r w:rsidR="00013135" w:rsidRPr="0082621B">
              <w:rPr>
                <w:rStyle w:val="ab"/>
                <w:rFonts w:eastAsiaTheme="majorEastAsia" w:cs="Times New Roman"/>
                <w:noProof/>
              </w:rPr>
              <w:t>Paging</w:t>
            </w:r>
            <w:r w:rsidR="00013135" w:rsidRPr="0082621B">
              <w:rPr>
                <w:rStyle w:val="ab"/>
                <w:rFonts w:eastAsiaTheme="majorEastAsia" w:cs="Times New Roman"/>
                <w:noProof/>
              </w:rPr>
              <w:t>消息</w:t>
            </w:r>
            <w:r w:rsidR="00013135">
              <w:rPr>
                <w:noProof/>
                <w:webHidden/>
              </w:rPr>
              <w:tab/>
            </w:r>
            <w:r w:rsidR="00013135">
              <w:rPr>
                <w:noProof/>
                <w:webHidden/>
              </w:rPr>
              <w:fldChar w:fldCharType="begin"/>
            </w:r>
            <w:r w:rsidR="00013135">
              <w:rPr>
                <w:noProof/>
                <w:webHidden/>
              </w:rPr>
              <w:instrText xml:space="preserve"> PAGEREF _Toc87714670 \h </w:instrText>
            </w:r>
            <w:r w:rsidR="00013135">
              <w:rPr>
                <w:noProof/>
                <w:webHidden/>
              </w:rPr>
            </w:r>
            <w:r w:rsidR="00013135">
              <w:rPr>
                <w:noProof/>
                <w:webHidden/>
              </w:rPr>
              <w:fldChar w:fldCharType="separate"/>
            </w:r>
            <w:r w:rsidR="00013135">
              <w:rPr>
                <w:noProof/>
                <w:webHidden/>
              </w:rPr>
              <w:t>56</w:t>
            </w:r>
            <w:r w:rsidR="00013135">
              <w:rPr>
                <w:noProof/>
                <w:webHidden/>
              </w:rPr>
              <w:fldChar w:fldCharType="end"/>
            </w:r>
          </w:hyperlink>
        </w:p>
        <w:p w14:paraId="59D7588D" w14:textId="4E2E0405" w:rsidR="00013135" w:rsidRDefault="00C7676F">
          <w:pPr>
            <w:pStyle w:val="21"/>
            <w:tabs>
              <w:tab w:val="left" w:pos="1260"/>
              <w:tab w:val="right" w:leader="dot" w:pos="8296"/>
            </w:tabs>
            <w:rPr>
              <w:rFonts w:asciiTheme="minorHAnsi" w:hAnsiTheme="minorHAnsi"/>
              <w:noProof/>
            </w:rPr>
          </w:pPr>
          <w:hyperlink w:anchor="_Toc87714671" w:history="1">
            <w:r w:rsidR="00013135" w:rsidRPr="0082621B">
              <w:rPr>
                <w:rStyle w:val="ab"/>
                <w:rFonts w:cs="Times New Roman"/>
                <w:noProof/>
              </w:rPr>
              <w:t>4.18</w:t>
            </w:r>
            <w:r w:rsidR="00013135">
              <w:rPr>
                <w:rFonts w:asciiTheme="minorHAnsi" w:hAnsiTheme="minorHAnsi"/>
                <w:noProof/>
              </w:rPr>
              <w:tab/>
            </w:r>
            <w:r w:rsidR="00013135" w:rsidRPr="0082621B">
              <w:rPr>
                <w:rStyle w:val="ab"/>
                <w:rFonts w:cs="Times New Roman"/>
                <w:noProof/>
              </w:rPr>
              <w:t>多方通话问题</w:t>
            </w:r>
            <w:r w:rsidR="00013135">
              <w:rPr>
                <w:noProof/>
                <w:webHidden/>
              </w:rPr>
              <w:tab/>
            </w:r>
            <w:r w:rsidR="00013135">
              <w:rPr>
                <w:noProof/>
                <w:webHidden/>
              </w:rPr>
              <w:fldChar w:fldCharType="begin"/>
            </w:r>
            <w:r w:rsidR="00013135">
              <w:rPr>
                <w:noProof/>
                <w:webHidden/>
              </w:rPr>
              <w:instrText xml:space="preserve"> PAGEREF _Toc87714671 \h </w:instrText>
            </w:r>
            <w:r w:rsidR="00013135">
              <w:rPr>
                <w:noProof/>
                <w:webHidden/>
              </w:rPr>
            </w:r>
            <w:r w:rsidR="00013135">
              <w:rPr>
                <w:noProof/>
                <w:webHidden/>
              </w:rPr>
              <w:fldChar w:fldCharType="separate"/>
            </w:r>
            <w:r w:rsidR="00013135">
              <w:rPr>
                <w:noProof/>
                <w:webHidden/>
              </w:rPr>
              <w:t>57</w:t>
            </w:r>
            <w:r w:rsidR="00013135">
              <w:rPr>
                <w:noProof/>
                <w:webHidden/>
              </w:rPr>
              <w:fldChar w:fldCharType="end"/>
            </w:r>
          </w:hyperlink>
        </w:p>
        <w:p w14:paraId="356CF8C2" w14:textId="28D455E5" w:rsidR="00013135" w:rsidRDefault="00C7676F">
          <w:pPr>
            <w:pStyle w:val="31"/>
            <w:tabs>
              <w:tab w:val="left" w:pos="1680"/>
              <w:tab w:val="right" w:leader="dot" w:pos="8296"/>
            </w:tabs>
            <w:rPr>
              <w:rFonts w:asciiTheme="minorHAnsi" w:hAnsiTheme="minorHAnsi"/>
              <w:noProof/>
            </w:rPr>
          </w:pPr>
          <w:hyperlink w:anchor="_Toc87714672" w:history="1">
            <w:r w:rsidR="00013135" w:rsidRPr="0082621B">
              <w:rPr>
                <w:rStyle w:val="ab"/>
                <w:rFonts w:eastAsiaTheme="majorEastAsia" w:cs="Times New Roman"/>
                <w:noProof/>
              </w:rPr>
              <w:t>4.18.1</w:t>
            </w:r>
            <w:r w:rsidR="00013135">
              <w:rPr>
                <w:rFonts w:asciiTheme="minorHAnsi" w:hAnsiTheme="minorHAnsi"/>
                <w:noProof/>
              </w:rPr>
              <w:tab/>
            </w:r>
            <w:r w:rsidR="00013135" w:rsidRPr="0082621B">
              <w:rPr>
                <w:rStyle w:val="ab"/>
                <w:rFonts w:eastAsiaTheme="majorEastAsia" w:cs="Times New Roman"/>
                <w:noProof/>
              </w:rPr>
              <w:t>多方通话合并失败</w:t>
            </w:r>
            <w:r w:rsidR="00013135">
              <w:rPr>
                <w:noProof/>
                <w:webHidden/>
              </w:rPr>
              <w:tab/>
            </w:r>
            <w:r w:rsidR="00013135">
              <w:rPr>
                <w:noProof/>
                <w:webHidden/>
              </w:rPr>
              <w:fldChar w:fldCharType="begin"/>
            </w:r>
            <w:r w:rsidR="00013135">
              <w:rPr>
                <w:noProof/>
                <w:webHidden/>
              </w:rPr>
              <w:instrText xml:space="preserve"> PAGEREF _Toc87714672 \h </w:instrText>
            </w:r>
            <w:r w:rsidR="00013135">
              <w:rPr>
                <w:noProof/>
                <w:webHidden/>
              </w:rPr>
            </w:r>
            <w:r w:rsidR="00013135">
              <w:rPr>
                <w:noProof/>
                <w:webHidden/>
              </w:rPr>
              <w:fldChar w:fldCharType="separate"/>
            </w:r>
            <w:r w:rsidR="00013135">
              <w:rPr>
                <w:noProof/>
                <w:webHidden/>
              </w:rPr>
              <w:t>57</w:t>
            </w:r>
            <w:r w:rsidR="00013135">
              <w:rPr>
                <w:noProof/>
                <w:webHidden/>
              </w:rPr>
              <w:fldChar w:fldCharType="end"/>
            </w:r>
          </w:hyperlink>
        </w:p>
        <w:p w14:paraId="308FF4A8" w14:textId="7F187AF0" w:rsidR="00013135" w:rsidRDefault="00C7676F">
          <w:pPr>
            <w:pStyle w:val="21"/>
            <w:tabs>
              <w:tab w:val="left" w:pos="1260"/>
              <w:tab w:val="right" w:leader="dot" w:pos="8296"/>
            </w:tabs>
            <w:rPr>
              <w:rFonts w:asciiTheme="minorHAnsi" w:hAnsiTheme="minorHAnsi"/>
              <w:noProof/>
            </w:rPr>
          </w:pPr>
          <w:hyperlink w:anchor="_Toc87714673" w:history="1">
            <w:r w:rsidR="00013135" w:rsidRPr="0082621B">
              <w:rPr>
                <w:rStyle w:val="ab"/>
                <w:rFonts w:cs="Times New Roman"/>
                <w:noProof/>
              </w:rPr>
              <w:t>4.19</w:t>
            </w:r>
            <w:r w:rsidR="00013135">
              <w:rPr>
                <w:rFonts w:asciiTheme="minorHAnsi" w:hAnsiTheme="minorHAnsi"/>
                <w:noProof/>
              </w:rPr>
              <w:tab/>
            </w:r>
            <w:r w:rsidR="00013135" w:rsidRPr="0082621B">
              <w:rPr>
                <w:rStyle w:val="ab"/>
                <w:rFonts w:cs="Times New Roman"/>
                <w:noProof/>
              </w:rPr>
              <w:t>双卡</w:t>
            </w:r>
            <w:r w:rsidR="00013135" w:rsidRPr="0082621B">
              <w:rPr>
                <w:rStyle w:val="ab"/>
                <w:rFonts w:cs="Times New Roman"/>
                <w:noProof/>
              </w:rPr>
              <w:t>Paging Sharing</w:t>
            </w:r>
            <w:r w:rsidR="00013135">
              <w:rPr>
                <w:noProof/>
                <w:webHidden/>
              </w:rPr>
              <w:tab/>
            </w:r>
            <w:r w:rsidR="00013135">
              <w:rPr>
                <w:noProof/>
                <w:webHidden/>
              </w:rPr>
              <w:fldChar w:fldCharType="begin"/>
            </w:r>
            <w:r w:rsidR="00013135">
              <w:rPr>
                <w:noProof/>
                <w:webHidden/>
              </w:rPr>
              <w:instrText xml:space="preserve"> PAGEREF _Toc87714673 \h </w:instrText>
            </w:r>
            <w:r w:rsidR="00013135">
              <w:rPr>
                <w:noProof/>
                <w:webHidden/>
              </w:rPr>
            </w:r>
            <w:r w:rsidR="00013135">
              <w:rPr>
                <w:noProof/>
                <w:webHidden/>
              </w:rPr>
              <w:fldChar w:fldCharType="separate"/>
            </w:r>
            <w:r w:rsidR="00013135">
              <w:rPr>
                <w:noProof/>
                <w:webHidden/>
              </w:rPr>
              <w:t>58</w:t>
            </w:r>
            <w:r w:rsidR="00013135">
              <w:rPr>
                <w:noProof/>
                <w:webHidden/>
              </w:rPr>
              <w:fldChar w:fldCharType="end"/>
            </w:r>
          </w:hyperlink>
        </w:p>
        <w:p w14:paraId="1DA9A421" w14:textId="06DDC43D" w:rsidR="00013135" w:rsidRDefault="00C7676F">
          <w:pPr>
            <w:pStyle w:val="21"/>
            <w:tabs>
              <w:tab w:val="left" w:pos="1260"/>
              <w:tab w:val="right" w:leader="dot" w:pos="8296"/>
            </w:tabs>
            <w:rPr>
              <w:rFonts w:asciiTheme="minorHAnsi" w:hAnsiTheme="minorHAnsi"/>
              <w:noProof/>
            </w:rPr>
          </w:pPr>
          <w:hyperlink w:anchor="_Toc87714674" w:history="1">
            <w:r w:rsidR="00013135" w:rsidRPr="0082621B">
              <w:rPr>
                <w:rStyle w:val="ab"/>
                <w:rFonts w:cs="Times New Roman"/>
                <w:noProof/>
              </w:rPr>
              <w:t>4.20</w:t>
            </w:r>
            <w:r w:rsidR="00013135">
              <w:rPr>
                <w:rFonts w:asciiTheme="minorHAnsi" w:hAnsiTheme="minorHAnsi"/>
                <w:noProof/>
              </w:rPr>
              <w:tab/>
            </w:r>
            <w:r w:rsidR="00013135" w:rsidRPr="0082621B">
              <w:rPr>
                <w:rStyle w:val="ab"/>
                <w:rFonts w:cs="Times New Roman"/>
                <w:noProof/>
              </w:rPr>
              <w:t>脱网问题</w:t>
            </w:r>
            <w:r w:rsidR="00013135">
              <w:rPr>
                <w:noProof/>
                <w:webHidden/>
              </w:rPr>
              <w:tab/>
            </w:r>
            <w:r w:rsidR="00013135">
              <w:rPr>
                <w:noProof/>
                <w:webHidden/>
              </w:rPr>
              <w:fldChar w:fldCharType="begin"/>
            </w:r>
            <w:r w:rsidR="00013135">
              <w:rPr>
                <w:noProof/>
                <w:webHidden/>
              </w:rPr>
              <w:instrText xml:space="preserve"> PAGEREF _Toc87714674 \h </w:instrText>
            </w:r>
            <w:r w:rsidR="00013135">
              <w:rPr>
                <w:noProof/>
                <w:webHidden/>
              </w:rPr>
            </w:r>
            <w:r w:rsidR="00013135">
              <w:rPr>
                <w:noProof/>
                <w:webHidden/>
              </w:rPr>
              <w:fldChar w:fldCharType="separate"/>
            </w:r>
            <w:r w:rsidR="00013135">
              <w:rPr>
                <w:noProof/>
                <w:webHidden/>
              </w:rPr>
              <w:t>58</w:t>
            </w:r>
            <w:r w:rsidR="00013135">
              <w:rPr>
                <w:noProof/>
                <w:webHidden/>
              </w:rPr>
              <w:fldChar w:fldCharType="end"/>
            </w:r>
          </w:hyperlink>
        </w:p>
        <w:p w14:paraId="100A4A53" w14:textId="6A689D19" w:rsidR="00013135" w:rsidRDefault="00C7676F">
          <w:pPr>
            <w:pStyle w:val="31"/>
            <w:tabs>
              <w:tab w:val="left" w:pos="1680"/>
              <w:tab w:val="right" w:leader="dot" w:pos="8296"/>
            </w:tabs>
            <w:rPr>
              <w:rFonts w:asciiTheme="minorHAnsi" w:hAnsiTheme="minorHAnsi"/>
              <w:noProof/>
            </w:rPr>
          </w:pPr>
          <w:hyperlink w:anchor="_Toc87714675" w:history="1">
            <w:r w:rsidR="00013135" w:rsidRPr="0082621B">
              <w:rPr>
                <w:rStyle w:val="ab"/>
                <w:rFonts w:eastAsiaTheme="majorEastAsia" w:cs="Times New Roman"/>
                <w:noProof/>
              </w:rPr>
              <w:t>4.20.1</w:t>
            </w:r>
            <w:r w:rsidR="00013135">
              <w:rPr>
                <w:rFonts w:asciiTheme="minorHAnsi" w:hAnsiTheme="minorHAnsi"/>
                <w:noProof/>
              </w:rPr>
              <w:tab/>
            </w:r>
            <w:r w:rsidR="00013135" w:rsidRPr="0082621B">
              <w:rPr>
                <w:rStyle w:val="ab"/>
                <w:rFonts w:eastAsiaTheme="majorEastAsia" w:cs="Times New Roman"/>
                <w:noProof/>
              </w:rPr>
              <w:t>设置</w:t>
            </w:r>
            <w:r w:rsidR="00013135" w:rsidRPr="0082621B">
              <w:rPr>
                <w:rStyle w:val="ab"/>
                <w:rFonts w:eastAsiaTheme="majorEastAsia" w:cs="Times New Roman"/>
                <w:noProof/>
              </w:rPr>
              <w:t>4G</w:t>
            </w:r>
            <w:r w:rsidR="00013135" w:rsidRPr="0082621B">
              <w:rPr>
                <w:rStyle w:val="ab"/>
                <w:rFonts w:eastAsiaTheme="majorEastAsia" w:cs="Times New Roman"/>
                <w:noProof/>
              </w:rPr>
              <w:t>优先后出现了将近</w:t>
            </w:r>
            <w:r w:rsidR="00013135" w:rsidRPr="0082621B">
              <w:rPr>
                <w:rStyle w:val="ab"/>
                <w:rFonts w:eastAsiaTheme="majorEastAsia" w:cs="Times New Roman"/>
                <w:noProof/>
              </w:rPr>
              <w:t>30s</w:t>
            </w:r>
            <w:r w:rsidR="00013135" w:rsidRPr="0082621B">
              <w:rPr>
                <w:rStyle w:val="ab"/>
                <w:rFonts w:eastAsiaTheme="majorEastAsia" w:cs="Times New Roman"/>
                <w:noProof/>
              </w:rPr>
              <w:t>的脱网</w:t>
            </w:r>
            <w:r w:rsidR="00013135">
              <w:rPr>
                <w:noProof/>
                <w:webHidden/>
              </w:rPr>
              <w:tab/>
            </w:r>
            <w:r w:rsidR="00013135">
              <w:rPr>
                <w:noProof/>
                <w:webHidden/>
              </w:rPr>
              <w:fldChar w:fldCharType="begin"/>
            </w:r>
            <w:r w:rsidR="00013135">
              <w:rPr>
                <w:noProof/>
                <w:webHidden/>
              </w:rPr>
              <w:instrText xml:space="preserve"> PAGEREF _Toc87714675 \h </w:instrText>
            </w:r>
            <w:r w:rsidR="00013135">
              <w:rPr>
                <w:noProof/>
                <w:webHidden/>
              </w:rPr>
            </w:r>
            <w:r w:rsidR="00013135">
              <w:rPr>
                <w:noProof/>
                <w:webHidden/>
              </w:rPr>
              <w:fldChar w:fldCharType="separate"/>
            </w:r>
            <w:r w:rsidR="00013135">
              <w:rPr>
                <w:noProof/>
                <w:webHidden/>
              </w:rPr>
              <w:t>58</w:t>
            </w:r>
            <w:r w:rsidR="00013135">
              <w:rPr>
                <w:noProof/>
                <w:webHidden/>
              </w:rPr>
              <w:fldChar w:fldCharType="end"/>
            </w:r>
          </w:hyperlink>
        </w:p>
        <w:p w14:paraId="75D21ECD" w14:textId="0B3D4084" w:rsidR="00013135" w:rsidRDefault="00C7676F">
          <w:pPr>
            <w:pStyle w:val="21"/>
            <w:tabs>
              <w:tab w:val="left" w:pos="1260"/>
              <w:tab w:val="right" w:leader="dot" w:pos="8296"/>
            </w:tabs>
            <w:rPr>
              <w:rFonts w:asciiTheme="minorHAnsi" w:hAnsiTheme="minorHAnsi"/>
              <w:noProof/>
            </w:rPr>
          </w:pPr>
          <w:hyperlink w:anchor="_Toc87714676" w:history="1">
            <w:r w:rsidR="00013135" w:rsidRPr="0082621B">
              <w:rPr>
                <w:rStyle w:val="ab"/>
                <w:rFonts w:cs="Times New Roman"/>
                <w:noProof/>
              </w:rPr>
              <w:t>4.21</w:t>
            </w:r>
            <w:r w:rsidR="00013135">
              <w:rPr>
                <w:rFonts w:asciiTheme="minorHAnsi" w:hAnsiTheme="minorHAnsi"/>
                <w:noProof/>
              </w:rPr>
              <w:tab/>
            </w:r>
            <w:r w:rsidR="00013135" w:rsidRPr="0082621B">
              <w:rPr>
                <w:rStyle w:val="ab"/>
                <w:rFonts w:cs="Times New Roman"/>
                <w:noProof/>
              </w:rPr>
              <w:t>IRAT</w:t>
            </w:r>
            <w:r w:rsidR="00013135" w:rsidRPr="0082621B">
              <w:rPr>
                <w:rStyle w:val="ab"/>
                <w:rFonts w:cs="Times New Roman"/>
                <w:noProof/>
              </w:rPr>
              <w:t>问题</w:t>
            </w:r>
            <w:r w:rsidR="00013135">
              <w:rPr>
                <w:noProof/>
                <w:webHidden/>
              </w:rPr>
              <w:tab/>
            </w:r>
            <w:r w:rsidR="00013135">
              <w:rPr>
                <w:noProof/>
                <w:webHidden/>
              </w:rPr>
              <w:fldChar w:fldCharType="begin"/>
            </w:r>
            <w:r w:rsidR="00013135">
              <w:rPr>
                <w:noProof/>
                <w:webHidden/>
              </w:rPr>
              <w:instrText xml:space="preserve"> PAGEREF _Toc87714676 \h </w:instrText>
            </w:r>
            <w:r w:rsidR="00013135">
              <w:rPr>
                <w:noProof/>
                <w:webHidden/>
              </w:rPr>
            </w:r>
            <w:r w:rsidR="00013135">
              <w:rPr>
                <w:noProof/>
                <w:webHidden/>
              </w:rPr>
              <w:fldChar w:fldCharType="separate"/>
            </w:r>
            <w:r w:rsidR="00013135">
              <w:rPr>
                <w:noProof/>
                <w:webHidden/>
              </w:rPr>
              <w:t>58</w:t>
            </w:r>
            <w:r w:rsidR="00013135">
              <w:rPr>
                <w:noProof/>
                <w:webHidden/>
              </w:rPr>
              <w:fldChar w:fldCharType="end"/>
            </w:r>
          </w:hyperlink>
        </w:p>
        <w:p w14:paraId="18F497B6" w14:textId="522ACE56" w:rsidR="00013135" w:rsidRDefault="00C7676F">
          <w:pPr>
            <w:pStyle w:val="31"/>
            <w:tabs>
              <w:tab w:val="left" w:pos="1680"/>
              <w:tab w:val="right" w:leader="dot" w:pos="8296"/>
            </w:tabs>
            <w:rPr>
              <w:rFonts w:asciiTheme="minorHAnsi" w:hAnsiTheme="minorHAnsi"/>
              <w:noProof/>
            </w:rPr>
          </w:pPr>
          <w:hyperlink w:anchor="_Toc87714677" w:history="1">
            <w:r w:rsidR="00013135" w:rsidRPr="0082621B">
              <w:rPr>
                <w:rStyle w:val="ab"/>
                <w:noProof/>
              </w:rPr>
              <w:t>4.21.1</w:t>
            </w:r>
            <w:r w:rsidR="00013135">
              <w:rPr>
                <w:rFonts w:asciiTheme="minorHAnsi" w:hAnsiTheme="minorHAnsi"/>
                <w:noProof/>
              </w:rPr>
              <w:tab/>
            </w:r>
            <w:r w:rsidR="00013135" w:rsidRPr="0082621B">
              <w:rPr>
                <w:rStyle w:val="ab"/>
                <w:noProof/>
              </w:rPr>
              <w:t>LTE</w:t>
            </w:r>
            <w:r w:rsidR="00013135" w:rsidRPr="0082621B">
              <w:rPr>
                <w:rStyle w:val="ab"/>
                <w:noProof/>
              </w:rPr>
              <w:t>空闲态重选到</w:t>
            </w:r>
            <w:r w:rsidR="00013135" w:rsidRPr="0082621B">
              <w:rPr>
                <w:rStyle w:val="ab"/>
                <w:noProof/>
              </w:rPr>
              <w:t>WCDMA</w:t>
            </w:r>
            <w:r w:rsidR="00013135" w:rsidRPr="0082621B">
              <w:rPr>
                <w:rStyle w:val="ab"/>
                <w:noProof/>
              </w:rPr>
              <w:t>分析</w:t>
            </w:r>
            <w:r w:rsidR="00013135">
              <w:rPr>
                <w:noProof/>
                <w:webHidden/>
              </w:rPr>
              <w:tab/>
            </w:r>
            <w:r w:rsidR="00013135">
              <w:rPr>
                <w:noProof/>
                <w:webHidden/>
              </w:rPr>
              <w:fldChar w:fldCharType="begin"/>
            </w:r>
            <w:r w:rsidR="00013135">
              <w:rPr>
                <w:noProof/>
                <w:webHidden/>
              </w:rPr>
              <w:instrText xml:space="preserve"> PAGEREF _Toc87714677 \h </w:instrText>
            </w:r>
            <w:r w:rsidR="00013135">
              <w:rPr>
                <w:noProof/>
                <w:webHidden/>
              </w:rPr>
            </w:r>
            <w:r w:rsidR="00013135">
              <w:rPr>
                <w:noProof/>
                <w:webHidden/>
              </w:rPr>
              <w:fldChar w:fldCharType="separate"/>
            </w:r>
            <w:r w:rsidR="00013135">
              <w:rPr>
                <w:noProof/>
                <w:webHidden/>
              </w:rPr>
              <w:t>58</w:t>
            </w:r>
            <w:r w:rsidR="00013135">
              <w:rPr>
                <w:noProof/>
                <w:webHidden/>
              </w:rPr>
              <w:fldChar w:fldCharType="end"/>
            </w:r>
          </w:hyperlink>
        </w:p>
        <w:p w14:paraId="7A6CD0B2" w14:textId="5E57FABB" w:rsidR="00013135" w:rsidRDefault="00C7676F">
          <w:pPr>
            <w:pStyle w:val="21"/>
            <w:tabs>
              <w:tab w:val="left" w:pos="1260"/>
              <w:tab w:val="right" w:leader="dot" w:pos="8296"/>
            </w:tabs>
            <w:rPr>
              <w:rFonts w:asciiTheme="minorHAnsi" w:hAnsiTheme="minorHAnsi"/>
              <w:noProof/>
            </w:rPr>
          </w:pPr>
          <w:hyperlink w:anchor="_Toc87714678" w:history="1">
            <w:r w:rsidR="00013135" w:rsidRPr="0082621B">
              <w:rPr>
                <w:rStyle w:val="ab"/>
                <w:rFonts w:cs="Times New Roman"/>
                <w:noProof/>
              </w:rPr>
              <w:t>4.22</w:t>
            </w:r>
            <w:r w:rsidR="00013135">
              <w:rPr>
                <w:rFonts w:asciiTheme="minorHAnsi" w:hAnsiTheme="minorHAnsi"/>
                <w:noProof/>
              </w:rPr>
              <w:tab/>
            </w:r>
            <w:r w:rsidR="00013135" w:rsidRPr="0082621B">
              <w:rPr>
                <w:rStyle w:val="ab"/>
                <w:rFonts w:cs="Times New Roman"/>
                <w:noProof/>
              </w:rPr>
              <w:t>短信收发问题</w:t>
            </w:r>
            <w:r w:rsidR="00013135">
              <w:rPr>
                <w:noProof/>
                <w:webHidden/>
              </w:rPr>
              <w:tab/>
            </w:r>
            <w:r w:rsidR="00013135">
              <w:rPr>
                <w:noProof/>
                <w:webHidden/>
              </w:rPr>
              <w:fldChar w:fldCharType="begin"/>
            </w:r>
            <w:r w:rsidR="00013135">
              <w:rPr>
                <w:noProof/>
                <w:webHidden/>
              </w:rPr>
              <w:instrText xml:space="preserve"> PAGEREF _Toc87714678 \h </w:instrText>
            </w:r>
            <w:r w:rsidR="00013135">
              <w:rPr>
                <w:noProof/>
                <w:webHidden/>
              </w:rPr>
            </w:r>
            <w:r w:rsidR="00013135">
              <w:rPr>
                <w:noProof/>
                <w:webHidden/>
              </w:rPr>
              <w:fldChar w:fldCharType="separate"/>
            </w:r>
            <w:r w:rsidR="00013135">
              <w:rPr>
                <w:noProof/>
                <w:webHidden/>
              </w:rPr>
              <w:t>59</w:t>
            </w:r>
            <w:r w:rsidR="00013135">
              <w:rPr>
                <w:noProof/>
                <w:webHidden/>
              </w:rPr>
              <w:fldChar w:fldCharType="end"/>
            </w:r>
          </w:hyperlink>
        </w:p>
        <w:p w14:paraId="3B8F239E" w14:textId="28CC2439" w:rsidR="00013135" w:rsidRDefault="00C7676F">
          <w:pPr>
            <w:pStyle w:val="31"/>
            <w:tabs>
              <w:tab w:val="left" w:pos="1680"/>
              <w:tab w:val="right" w:leader="dot" w:pos="8296"/>
            </w:tabs>
            <w:rPr>
              <w:rFonts w:asciiTheme="minorHAnsi" w:hAnsiTheme="minorHAnsi"/>
              <w:noProof/>
            </w:rPr>
          </w:pPr>
          <w:hyperlink w:anchor="_Toc87714679" w:history="1">
            <w:r w:rsidR="00013135" w:rsidRPr="0082621B">
              <w:rPr>
                <w:rStyle w:val="ab"/>
                <w:rFonts w:eastAsiaTheme="majorEastAsia" w:cs="Times New Roman"/>
                <w:noProof/>
              </w:rPr>
              <w:t>4.22.1</w:t>
            </w:r>
            <w:r w:rsidR="00013135">
              <w:rPr>
                <w:rFonts w:asciiTheme="minorHAnsi" w:hAnsiTheme="minorHAnsi"/>
                <w:noProof/>
              </w:rPr>
              <w:tab/>
            </w:r>
            <w:r w:rsidR="00013135" w:rsidRPr="0082621B">
              <w:rPr>
                <w:rStyle w:val="ab"/>
                <w:rFonts w:eastAsiaTheme="majorEastAsia" w:cs="Times New Roman"/>
                <w:noProof/>
              </w:rPr>
              <w:t>修改短信中心号码，短信可以发送成功</w:t>
            </w:r>
            <w:r w:rsidR="00013135">
              <w:rPr>
                <w:noProof/>
                <w:webHidden/>
              </w:rPr>
              <w:tab/>
            </w:r>
            <w:r w:rsidR="00013135">
              <w:rPr>
                <w:noProof/>
                <w:webHidden/>
              </w:rPr>
              <w:fldChar w:fldCharType="begin"/>
            </w:r>
            <w:r w:rsidR="00013135">
              <w:rPr>
                <w:noProof/>
                <w:webHidden/>
              </w:rPr>
              <w:instrText xml:space="preserve"> PAGEREF _Toc87714679 \h </w:instrText>
            </w:r>
            <w:r w:rsidR="00013135">
              <w:rPr>
                <w:noProof/>
                <w:webHidden/>
              </w:rPr>
            </w:r>
            <w:r w:rsidR="00013135">
              <w:rPr>
                <w:noProof/>
                <w:webHidden/>
              </w:rPr>
              <w:fldChar w:fldCharType="separate"/>
            </w:r>
            <w:r w:rsidR="00013135">
              <w:rPr>
                <w:noProof/>
                <w:webHidden/>
              </w:rPr>
              <w:t>59</w:t>
            </w:r>
            <w:r w:rsidR="00013135">
              <w:rPr>
                <w:noProof/>
                <w:webHidden/>
              </w:rPr>
              <w:fldChar w:fldCharType="end"/>
            </w:r>
          </w:hyperlink>
        </w:p>
        <w:p w14:paraId="7D562E0D" w14:textId="7ED85C87" w:rsidR="00013135" w:rsidRDefault="00C7676F">
          <w:pPr>
            <w:pStyle w:val="31"/>
            <w:tabs>
              <w:tab w:val="left" w:pos="1680"/>
              <w:tab w:val="right" w:leader="dot" w:pos="8296"/>
            </w:tabs>
            <w:rPr>
              <w:rFonts w:asciiTheme="minorHAnsi" w:hAnsiTheme="minorHAnsi"/>
              <w:noProof/>
            </w:rPr>
          </w:pPr>
          <w:hyperlink w:anchor="_Toc87714680" w:history="1">
            <w:r w:rsidR="00013135" w:rsidRPr="0082621B">
              <w:rPr>
                <w:rStyle w:val="ab"/>
                <w:rFonts w:eastAsiaTheme="majorEastAsia" w:cs="Times New Roman"/>
                <w:noProof/>
              </w:rPr>
              <w:t>4.22.2</w:t>
            </w:r>
            <w:r w:rsidR="00013135">
              <w:rPr>
                <w:rFonts w:asciiTheme="minorHAnsi" w:hAnsiTheme="minorHAnsi"/>
                <w:noProof/>
              </w:rPr>
              <w:tab/>
            </w:r>
            <w:r w:rsidR="00013135" w:rsidRPr="0082621B">
              <w:rPr>
                <w:rStyle w:val="ab"/>
                <w:rFonts w:eastAsiaTheme="majorEastAsia" w:cs="Times New Roman"/>
                <w:noProof/>
              </w:rPr>
              <w:t>短信发送，界面提示失败，但是对端已接收</w:t>
            </w:r>
            <w:r w:rsidR="00013135">
              <w:rPr>
                <w:noProof/>
                <w:webHidden/>
              </w:rPr>
              <w:tab/>
            </w:r>
            <w:r w:rsidR="00013135">
              <w:rPr>
                <w:noProof/>
                <w:webHidden/>
              </w:rPr>
              <w:fldChar w:fldCharType="begin"/>
            </w:r>
            <w:r w:rsidR="00013135">
              <w:rPr>
                <w:noProof/>
                <w:webHidden/>
              </w:rPr>
              <w:instrText xml:space="preserve"> PAGEREF _Toc87714680 \h </w:instrText>
            </w:r>
            <w:r w:rsidR="00013135">
              <w:rPr>
                <w:noProof/>
                <w:webHidden/>
              </w:rPr>
            </w:r>
            <w:r w:rsidR="00013135">
              <w:rPr>
                <w:noProof/>
                <w:webHidden/>
              </w:rPr>
              <w:fldChar w:fldCharType="separate"/>
            </w:r>
            <w:r w:rsidR="00013135">
              <w:rPr>
                <w:noProof/>
                <w:webHidden/>
              </w:rPr>
              <w:t>60</w:t>
            </w:r>
            <w:r w:rsidR="00013135">
              <w:rPr>
                <w:noProof/>
                <w:webHidden/>
              </w:rPr>
              <w:fldChar w:fldCharType="end"/>
            </w:r>
          </w:hyperlink>
        </w:p>
        <w:p w14:paraId="6E3197C4" w14:textId="5A1FCAA1" w:rsidR="00013135" w:rsidRDefault="00C7676F">
          <w:pPr>
            <w:pStyle w:val="21"/>
            <w:tabs>
              <w:tab w:val="left" w:pos="1260"/>
              <w:tab w:val="right" w:leader="dot" w:pos="8296"/>
            </w:tabs>
            <w:rPr>
              <w:rFonts w:asciiTheme="minorHAnsi" w:hAnsiTheme="minorHAnsi"/>
              <w:noProof/>
            </w:rPr>
          </w:pPr>
          <w:hyperlink w:anchor="_Toc87714681" w:history="1">
            <w:r w:rsidR="00013135" w:rsidRPr="0082621B">
              <w:rPr>
                <w:rStyle w:val="ab"/>
                <w:rFonts w:cs="Times New Roman"/>
                <w:noProof/>
              </w:rPr>
              <w:t>4.23</w:t>
            </w:r>
            <w:r w:rsidR="00013135">
              <w:rPr>
                <w:rFonts w:asciiTheme="minorHAnsi" w:hAnsiTheme="minorHAnsi"/>
                <w:noProof/>
              </w:rPr>
              <w:tab/>
            </w:r>
            <w:r w:rsidR="00013135" w:rsidRPr="0082621B">
              <w:rPr>
                <w:rStyle w:val="ab"/>
                <w:rFonts w:cs="Times New Roman"/>
                <w:noProof/>
              </w:rPr>
              <w:t>紧急呼叫相关问题</w:t>
            </w:r>
            <w:r w:rsidR="00013135">
              <w:rPr>
                <w:noProof/>
                <w:webHidden/>
              </w:rPr>
              <w:tab/>
            </w:r>
            <w:r w:rsidR="00013135">
              <w:rPr>
                <w:noProof/>
                <w:webHidden/>
              </w:rPr>
              <w:fldChar w:fldCharType="begin"/>
            </w:r>
            <w:r w:rsidR="00013135">
              <w:rPr>
                <w:noProof/>
                <w:webHidden/>
              </w:rPr>
              <w:instrText xml:space="preserve"> PAGEREF _Toc87714681 \h </w:instrText>
            </w:r>
            <w:r w:rsidR="00013135">
              <w:rPr>
                <w:noProof/>
                <w:webHidden/>
              </w:rPr>
            </w:r>
            <w:r w:rsidR="00013135">
              <w:rPr>
                <w:noProof/>
                <w:webHidden/>
              </w:rPr>
              <w:fldChar w:fldCharType="separate"/>
            </w:r>
            <w:r w:rsidR="00013135">
              <w:rPr>
                <w:noProof/>
                <w:webHidden/>
              </w:rPr>
              <w:t>62</w:t>
            </w:r>
            <w:r w:rsidR="00013135">
              <w:rPr>
                <w:noProof/>
                <w:webHidden/>
              </w:rPr>
              <w:fldChar w:fldCharType="end"/>
            </w:r>
          </w:hyperlink>
        </w:p>
        <w:p w14:paraId="7F981B88" w14:textId="0774C58D" w:rsidR="00013135" w:rsidRDefault="00C7676F">
          <w:pPr>
            <w:pStyle w:val="31"/>
            <w:tabs>
              <w:tab w:val="left" w:pos="1680"/>
              <w:tab w:val="right" w:leader="dot" w:pos="8296"/>
            </w:tabs>
            <w:rPr>
              <w:rFonts w:asciiTheme="minorHAnsi" w:hAnsiTheme="minorHAnsi"/>
              <w:noProof/>
            </w:rPr>
          </w:pPr>
          <w:hyperlink w:anchor="_Toc87714682" w:history="1">
            <w:r w:rsidR="00013135" w:rsidRPr="0082621B">
              <w:rPr>
                <w:rStyle w:val="ab"/>
                <w:rFonts w:eastAsiaTheme="majorEastAsia" w:cs="Times New Roman"/>
                <w:noProof/>
              </w:rPr>
              <w:t>4.23.1</w:t>
            </w:r>
            <w:r w:rsidR="00013135">
              <w:rPr>
                <w:rFonts w:asciiTheme="minorHAnsi" w:hAnsiTheme="minorHAnsi"/>
                <w:noProof/>
              </w:rPr>
              <w:tab/>
            </w:r>
            <w:r w:rsidR="00013135" w:rsidRPr="0082621B">
              <w:rPr>
                <w:rStyle w:val="ab"/>
                <w:rFonts w:eastAsiaTheme="majorEastAsia" w:cs="Times New Roman"/>
                <w:noProof/>
              </w:rPr>
              <w:t>经验知识点</w:t>
            </w:r>
            <w:r w:rsidR="00013135">
              <w:rPr>
                <w:noProof/>
                <w:webHidden/>
              </w:rPr>
              <w:tab/>
            </w:r>
            <w:r w:rsidR="00013135">
              <w:rPr>
                <w:noProof/>
                <w:webHidden/>
              </w:rPr>
              <w:fldChar w:fldCharType="begin"/>
            </w:r>
            <w:r w:rsidR="00013135">
              <w:rPr>
                <w:noProof/>
                <w:webHidden/>
              </w:rPr>
              <w:instrText xml:space="preserve"> PAGEREF _Toc87714682 \h </w:instrText>
            </w:r>
            <w:r w:rsidR="00013135">
              <w:rPr>
                <w:noProof/>
                <w:webHidden/>
              </w:rPr>
            </w:r>
            <w:r w:rsidR="00013135">
              <w:rPr>
                <w:noProof/>
                <w:webHidden/>
              </w:rPr>
              <w:fldChar w:fldCharType="separate"/>
            </w:r>
            <w:r w:rsidR="00013135">
              <w:rPr>
                <w:noProof/>
                <w:webHidden/>
              </w:rPr>
              <w:t>62</w:t>
            </w:r>
            <w:r w:rsidR="00013135">
              <w:rPr>
                <w:noProof/>
                <w:webHidden/>
              </w:rPr>
              <w:fldChar w:fldCharType="end"/>
            </w:r>
          </w:hyperlink>
        </w:p>
        <w:p w14:paraId="09652ED0" w14:textId="79990A10" w:rsidR="00013135" w:rsidRDefault="00C7676F">
          <w:pPr>
            <w:pStyle w:val="31"/>
            <w:tabs>
              <w:tab w:val="left" w:pos="1680"/>
              <w:tab w:val="right" w:leader="dot" w:pos="8296"/>
            </w:tabs>
            <w:rPr>
              <w:rFonts w:asciiTheme="minorHAnsi" w:hAnsiTheme="minorHAnsi"/>
              <w:noProof/>
            </w:rPr>
          </w:pPr>
          <w:hyperlink w:anchor="_Toc87714683" w:history="1">
            <w:r w:rsidR="00013135" w:rsidRPr="0082621B">
              <w:rPr>
                <w:rStyle w:val="ab"/>
                <w:rFonts w:eastAsiaTheme="majorEastAsia" w:cs="Times New Roman"/>
                <w:noProof/>
              </w:rPr>
              <w:t>4.23.2</w:t>
            </w:r>
            <w:r w:rsidR="00013135">
              <w:rPr>
                <w:rFonts w:asciiTheme="minorHAnsi" w:hAnsiTheme="minorHAnsi"/>
                <w:noProof/>
              </w:rPr>
              <w:tab/>
            </w:r>
            <w:r w:rsidR="00013135" w:rsidRPr="0082621B">
              <w:rPr>
                <w:rStyle w:val="ab"/>
                <w:rFonts w:eastAsiaTheme="majorEastAsia" w:cs="Times New Roman"/>
                <w:noProof/>
              </w:rPr>
              <w:t>K11R</w:t>
            </w:r>
            <w:r w:rsidR="00013135" w:rsidRPr="0082621B">
              <w:rPr>
                <w:rStyle w:val="ab"/>
                <w:rFonts w:eastAsiaTheme="majorEastAsia" w:cs="Times New Roman"/>
                <w:noProof/>
              </w:rPr>
              <w:t>国际版手机电信</w:t>
            </w:r>
            <w:r w:rsidR="00013135" w:rsidRPr="0082621B">
              <w:rPr>
                <w:rStyle w:val="ab"/>
                <w:rFonts w:eastAsiaTheme="majorEastAsia" w:cs="Times New Roman"/>
                <w:noProof/>
              </w:rPr>
              <w:t>VoLTE</w:t>
            </w:r>
            <w:r w:rsidR="00013135" w:rsidRPr="0082621B">
              <w:rPr>
                <w:rStyle w:val="ab"/>
                <w:rFonts w:eastAsiaTheme="majorEastAsia" w:cs="Times New Roman"/>
                <w:noProof/>
              </w:rPr>
              <w:t>呼叫</w:t>
            </w:r>
            <w:r w:rsidR="00013135" w:rsidRPr="0082621B">
              <w:rPr>
                <w:rStyle w:val="ab"/>
                <w:rFonts w:eastAsiaTheme="majorEastAsia" w:cs="Times New Roman"/>
                <w:noProof/>
              </w:rPr>
              <w:t>112,911</w:t>
            </w:r>
            <w:r w:rsidR="00013135" w:rsidRPr="0082621B">
              <w:rPr>
                <w:rStyle w:val="ab"/>
                <w:rFonts w:eastAsiaTheme="majorEastAsia" w:cs="Times New Roman"/>
                <w:noProof/>
              </w:rPr>
              <w:t>必现失败</w:t>
            </w:r>
            <w:r w:rsidR="00013135">
              <w:rPr>
                <w:noProof/>
                <w:webHidden/>
              </w:rPr>
              <w:tab/>
            </w:r>
            <w:r w:rsidR="00013135">
              <w:rPr>
                <w:noProof/>
                <w:webHidden/>
              </w:rPr>
              <w:fldChar w:fldCharType="begin"/>
            </w:r>
            <w:r w:rsidR="00013135">
              <w:rPr>
                <w:noProof/>
                <w:webHidden/>
              </w:rPr>
              <w:instrText xml:space="preserve"> PAGEREF _Toc87714683 \h </w:instrText>
            </w:r>
            <w:r w:rsidR="00013135">
              <w:rPr>
                <w:noProof/>
                <w:webHidden/>
              </w:rPr>
            </w:r>
            <w:r w:rsidR="00013135">
              <w:rPr>
                <w:noProof/>
                <w:webHidden/>
              </w:rPr>
              <w:fldChar w:fldCharType="separate"/>
            </w:r>
            <w:r w:rsidR="00013135">
              <w:rPr>
                <w:noProof/>
                <w:webHidden/>
              </w:rPr>
              <w:t>62</w:t>
            </w:r>
            <w:r w:rsidR="00013135">
              <w:rPr>
                <w:noProof/>
                <w:webHidden/>
              </w:rPr>
              <w:fldChar w:fldCharType="end"/>
            </w:r>
          </w:hyperlink>
        </w:p>
        <w:p w14:paraId="09C1A587" w14:textId="49878C3A" w:rsidR="00013135" w:rsidRDefault="00C7676F">
          <w:pPr>
            <w:pStyle w:val="11"/>
            <w:tabs>
              <w:tab w:val="left" w:pos="420"/>
              <w:tab w:val="right" w:leader="dot" w:pos="8296"/>
            </w:tabs>
            <w:rPr>
              <w:rFonts w:asciiTheme="minorHAnsi" w:hAnsiTheme="minorHAnsi"/>
              <w:noProof/>
            </w:rPr>
          </w:pPr>
          <w:hyperlink w:anchor="_Toc87714684" w:history="1">
            <w:r w:rsidR="00013135" w:rsidRPr="0082621B">
              <w:rPr>
                <w:rStyle w:val="ab"/>
                <w:rFonts w:eastAsiaTheme="majorEastAsia" w:cs="Times New Roman"/>
                <w:noProof/>
              </w:rPr>
              <w:t>5</w:t>
            </w:r>
            <w:r w:rsidR="00013135">
              <w:rPr>
                <w:rFonts w:asciiTheme="minorHAnsi" w:hAnsiTheme="minorHAnsi"/>
                <w:noProof/>
              </w:rPr>
              <w:tab/>
            </w:r>
            <w:r w:rsidR="00013135" w:rsidRPr="0082621B">
              <w:rPr>
                <w:rStyle w:val="ab"/>
                <w:rFonts w:eastAsiaTheme="majorEastAsia" w:cs="Times New Roman"/>
                <w:noProof/>
              </w:rPr>
              <w:t>数据专项测试</w:t>
            </w:r>
            <w:r w:rsidR="00013135">
              <w:rPr>
                <w:noProof/>
                <w:webHidden/>
              </w:rPr>
              <w:tab/>
            </w:r>
            <w:r w:rsidR="00013135">
              <w:rPr>
                <w:noProof/>
                <w:webHidden/>
              </w:rPr>
              <w:fldChar w:fldCharType="begin"/>
            </w:r>
            <w:r w:rsidR="00013135">
              <w:rPr>
                <w:noProof/>
                <w:webHidden/>
              </w:rPr>
              <w:instrText xml:space="preserve"> PAGEREF _Toc87714684 \h </w:instrText>
            </w:r>
            <w:r w:rsidR="00013135">
              <w:rPr>
                <w:noProof/>
                <w:webHidden/>
              </w:rPr>
            </w:r>
            <w:r w:rsidR="00013135">
              <w:rPr>
                <w:noProof/>
                <w:webHidden/>
              </w:rPr>
              <w:fldChar w:fldCharType="separate"/>
            </w:r>
            <w:r w:rsidR="00013135">
              <w:rPr>
                <w:noProof/>
                <w:webHidden/>
              </w:rPr>
              <w:t>62</w:t>
            </w:r>
            <w:r w:rsidR="00013135">
              <w:rPr>
                <w:noProof/>
                <w:webHidden/>
              </w:rPr>
              <w:fldChar w:fldCharType="end"/>
            </w:r>
          </w:hyperlink>
        </w:p>
        <w:p w14:paraId="64F7D5DA" w14:textId="54C3F9F0" w:rsidR="00013135" w:rsidRDefault="00C7676F">
          <w:pPr>
            <w:pStyle w:val="21"/>
            <w:tabs>
              <w:tab w:val="left" w:pos="1260"/>
              <w:tab w:val="right" w:leader="dot" w:pos="8296"/>
            </w:tabs>
            <w:rPr>
              <w:rFonts w:asciiTheme="minorHAnsi" w:hAnsiTheme="minorHAnsi"/>
              <w:noProof/>
            </w:rPr>
          </w:pPr>
          <w:hyperlink w:anchor="_Toc87714685" w:history="1">
            <w:r w:rsidR="00013135" w:rsidRPr="0082621B">
              <w:rPr>
                <w:rStyle w:val="ab"/>
                <w:rFonts w:cs="Times New Roman"/>
                <w:noProof/>
              </w:rPr>
              <w:t>5.1</w:t>
            </w:r>
            <w:r w:rsidR="00013135">
              <w:rPr>
                <w:rFonts w:asciiTheme="minorHAnsi" w:hAnsiTheme="minorHAnsi"/>
                <w:noProof/>
              </w:rPr>
              <w:tab/>
            </w:r>
            <w:r w:rsidR="00013135" w:rsidRPr="0082621B">
              <w:rPr>
                <w:rStyle w:val="ab"/>
                <w:rFonts w:cs="Times New Roman"/>
                <w:noProof/>
              </w:rPr>
              <w:t>切数据导致的切卡后数据卡顿</w:t>
            </w:r>
            <w:r w:rsidR="00013135">
              <w:rPr>
                <w:noProof/>
                <w:webHidden/>
              </w:rPr>
              <w:tab/>
            </w:r>
            <w:r w:rsidR="00013135">
              <w:rPr>
                <w:noProof/>
                <w:webHidden/>
              </w:rPr>
              <w:fldChar w:fldCharType="begin"/>
            </w:r>
            <w:r w:rsidR="00013135">
              <w:rPr>
                <w:noProof/>
                <w:webHidden/>
              </w:rPr>
              <w:instrText xml:space="preserve"> PAGEREF _Toc87714685 \h </w:instrText>
            </w:r>
            <w:r w:rsidR="00013135">
              <w:rPr>
                <w:noProof/>
                <w:webHidden/>
              </w:rPr>
            </w:r>
            <w:r w:rsidR="00013135">
              <w:rPr>
                <w:noProof/>
                <w:webHidden/>
              </w:rPr>
              <w:fldChar w:fldCharType="separate"/>
            </w:r>
            <w:r w:rsidR="00013135">
              <w:rPr>
                <w:noProof/>
                <w:webHidden/>
              </w:rPr>
              <w:t>62</w:t>
            </w:r>
            <w:r w:rsidR="00013135">
              <w:rPr>
                <w:noProof/>
                <w:webHidden/>
              </w:rPr>
              <w:fldChar w:fldCharType="end"/>
            </w:r>
          </w:hyperlink>
        </w:p>
        <w:p w14:paraId="12D3F3AD" w14:textId="23E6C2C1" w:rsidR="00013135" w:rsidRDefault="00C7676F">
          <w:pPr>
            <w:pStyle w:val="21"/>
            <w:tabs>
              <w:tab w:val="left" w:pos="1260"/>
              <w:tab w:val="right" w:leader="dot" w:pos="8296"/>
            </w:tabs>
            <w:rPr>
              <w:rFonts w:asciiTheme="minorHAnsi" w:hAnsiTheme="minorHAnsi"/>
              <w:noProof/>
            </w:rPr>
          </w:pPr>
          <w:hyperlink w:anchor="_Toc87714686" w:history="1">
            <w:r w:rsidR="00013135" w:rsidRPr="0082621B">
              <w:rPr>
                <w:rStyle w:val="ab"/>
                <w:rFonts w:cs="Times New Roman"/>
                <w:noProof/>
              </w:rPr>
              <w:t>5.2</w:t>
            </w:r>
            <w:r w:rsidR="00013135">
              <w:rPr>
                <w:rFonts w:asciiTheme="minorHAnsi" w:hAnsiTheme="minorHAnsi"/>
                <w:noProof/>
              </w:rPr>
              <w:tab/>
            </w:r>
            <w:r w:rsidR="00013135" w:rsidRPr="0082621B">
              <w:rPr>
                <w:rStyle w:val="ab"/>
                <w:rFonts w:cs="Times New Roman"/>
                <w:noProof/>
              </w:rPr>
              <w:t>只有上行数据，没有下行数据</w:t>
            </w:r>
            <w:r w:rsidR="00013135">
              <w:rPr>
                <w:noProof/>
                <w:webHidden/>
              </w:rPr>
              <w:tab/>
            </w:r>
            <w:r w:rsidR="00013135">
              <w:rPr>
                <w:noProof/>
                <w:webHidden/>
              </w:rPr>
              <w:fldChar w:fldCharType="begin"/>
            </w:r>
            <w:r w:rsidR="00013135">
              <w:rPr>
                <w:noProof/>
                <w:webHidden/>
              </w:rPr>
              <w:instrText xml:space="preserve"> PAGEREF _Toc87714686 \h </w:instrText>
            </w:r>
            <w:r w:rsidR="00013135">
              <w:rPr>
                <w:noProof/>
                <w:webHidden/>
              </w:rPr>
            </w:r>
            <w:r w:rsidR="00013135">
              <w:rPr>
                <w:noProof/>
                <w:webHidden/>
              </w:rPr>
              <w:fldChar w:fldCharType="separate"/>
            </w:r>
            <w:r w:rsidR="00013135">
              <w:rPr>
                <w:noProof/>
                <w:webHidden/>
              </w:rPr>
              <w:t>63</w:t>
            </w:r>
            <w:r w:rsidR="00013135">
              <w:rPr>
                <w:noProof/>
                <w:webHidden/>
              </w:rPr>
              <w:fldChar w:fldCharType="end"/>
            </w:r>
          </w:hyperlink>
        </w:p>
        <w:p w14:paraId="6837E167" w14:textId="2AA876DD" w:rsidR="00013135" w:rsidRDefault="00C7676F">
          <w:pPr>
            <w:pStyle w:val="21"/>
            <w:tabs>
              <w:tab w:val="left" w:pos="1260"/>
              <w:tab w:val="right" w:leader="dot" w:pos="8296"/>
            </w:tabs>
            <w:rPr>
              <w:rFonts w:asciiTheme="minorHAnsi" w:hAnsiTheme="minorHAnsi"/>
              <w:noProof/>
            </w:rPr>
          </w:pPr>
          <w:hyperlink w:anchor="_Toc87714687" w:history="1">
            <w:r w:rsidR="00013135" w:rsidRPr="0082621B">
              <w:rPr>
                <w:rStyle w:val="ab"/>
                <w:rFonts w:cs="Times New Roman"/>
                <w:noProof/>
              </w:rPr>
              <w:t>5.3</w:t>
            </w:r>
            <w:r w:rsidR="00013135">
              <w:rPr>
                <w:rFonts w:asciiTheme="minorHAnsi" w:hAnsiTheme="minorHAnsi"/>
                <w:noProof/>
              </w:rPr>
              <w:tab/>
            </w:r>
            <w:r w:rsidR="00013135" w:rsidRPr="0082621B">
              <w:rPr>
                <w:rStyle w:val="ab"/>
                <w:rFonts w:cs="Times New Roman"/>
                <w:noProof/>
              </w:rPr>
              <w:t>数据异常断开</w:t>
            </w:r>
            <w:r w:rsidR="00013135">
              <w:rPr>
                <w:noProof/>
                <w:webHidden/>
              </w:rPr>
              <w:tab/>
            </w:r>
            <w:r w:rsidR="00013135">
              <w:rPr>
                <w:noProof/>
                <w:webHidden/>
              </w:rPr>
              <w:fldChar w:fldCharType="begin"/>
            </w:r>
            <w:r w:rsidR="00013135">
              <w:rPr>
                <w:noProof/>
                <w:webHidden/>
              </w:rPr>
              <w:instrText xml:space="preserve"> PAGEREF _Toc87714687 \h </w:instrText>
            </w:r>
            <w:r w:rsidR="00013135">
              <w:rPr>
                <w:noProof/>
                <w:webHidden/>
              </w:rPr>
            </w:r>
            <w:r w:rsidR="00013135">
              <w:rPr>
                <w:noProof/>
                <w:webHidden/>
              </w:rPr>
              <w:fldChar w:fldCharType="separate"/>
            </w:r>
            <w:r w:rsidR="00013135">
              <w:rPr>
                <w:noProof/>
                <w:webHidden/>
              </w:rPr>
              <w:t>64</w:t>
            </w:r>
            <w:r w:rsidR="00013135">
              <w:rPr>
                <w:noProof/>
                <w:webHidden/>
              </w:rPr>
              <w:fldChar w:fldCharType="end"/>
            </w:r>
          </w:hyperlink>
        </w:p>
        <w:p w14:paraId="42CF170B" w14:textId="66D15C4C" w:rsidR="00013135" w:rsidRDefault="00C7676F">
          <w:pPr>
            <w:pStyle w:val="31"/>
            <w:tabs>
              <w:tab w:val="left" w:pos="1680"/>
              <w:tab w:val="right" w:leader="dot" w:pos="8296"/>
            </w:tabs>
            <w:rPr>
              <w:rFonts w:asciiTheme="minorHAnsi" w:hAnsiTheme="minorHAnsi"/>
              <w:noProof/>
            </w:rPr>
          </w:pPr>
          <w:hyperlink w:anchor="_Toc87714688" w:history="1">
            <w:r w:rsidR="00013135" w:rsidRPr="0082621B">
              <w:rPr>
                <w:rStyle w:val="ab"/>
                <w:rFonts w:eastAsiaTheme="majorEastAsia" w:cs="Times New Roman"/>
                <w:noProof/>
              </w:rPr>
              <w:t>5.3.1</w:t>
            </w:r>
            <w:r w:rsidR="00013135">
              <w:rPr>
                <w:rFonts w:asciiTheme="minorHAnsi" w:hAnsiTheme="minorHAnsi"/>
                <w:noProof/>
              </w:rPr>
              <w:tab/>
            </w:r>
            <w:r w:rsidR="00013135" w:rsidRPr="0082621B">
              <w:rPr>
                <w:rStyle w:val="ab"/>
                <w:rFonts w:eastAsiaTheme="majorEastAsia" w:cs="Times New Roman"/>
                <w:noProof/>
              </w:rPr>
              <w:t>AP</w:t>
            </w:r>
            <w:r w:rsidR="00013135" w:rsidRPr="0082621B">
              <w:rPr>
                <w:rStyle w:val="ab"/>
                <w:rFonts w:eastAsiaTheme="majorEastAsia" w:cs="Times New Roman"/>
                <w:noProof/>
              </w:rPr>
              <w:t>改变</w:t>
            </w:r>
            <w:r w:rsidR="00013135" w:rsidRPr="0082621B">
              <w:rPr>
                <w:rStyle w:val="ab"/>
                <w:rFonts w:eastAsiaTheme="majorEastAsia" w:cs="Times New Roman"/>
                <w:noProof/>
              </w:rPr>
              <w:t>Modem RAT</w:t>
            </w:r>
            <w:r w:rsidR="00013135" w:rsidRPr="0082621B">
              <w:rPr>
                <w:rStyle w:val="ab"/>
                <w:rFonts w:eastAsiaTheme="majorEastAsia" w:cs="Times New Roman"/>
                <w:noProof/>
              </w:rPr>
              <w:t>能力导致数据临时断开</w:t>
            </w:r>
            <w:r w:rsidR="00013135">
              <w:rPr>
                <w:noProof/>
                <w:webHidden/>
              </w:rPr>
              <w:tab/>
            </w:r>
            <w:r w:rsidR="00013135">
              <w:rPr>
                <w:noProof/>
                <w:webHidden/>
              </w:rPr>
              <w:fldChar w:fldCharType="begin"/>
            </w:r>
            <w:r w:rsidR="00013135">
              <w:rPr>
                <w:noProof/>
                <w:webHidden/>
              </w:rPr>
              <w:instrText xml:space="preserve"> PAGEREF _Toc87714688 \h </w:instrText>
            </w:r>
            <w:r w:rsidR="00013135">
              <w:rPr>
                <w:noProof/>
                <w:webHidden/>
              </w:rPr>
            </w:r>
            <w:r w:rsidR="00013135">
              <w:rPr>
                <w:noProof/>
                <w:webHidden/>
              </w:rPr>
              <w:fldChar w:fldCharType="separate"/>
            </w:r>
            <w:r w:rsidR="00013135">
              <w:rPr>
                <w:noProof/>
                <w:webHidden/>
              </w:rPr>
              <w:t>64</w:t>
            </w:r>
            <w:r w:rsidR="00013135">
              <w:rPr>
                <w:noProof/>
                <w:webHidden/>
              </w:rPr>
              <w:fldChar w:fldCharType="end"/>
            </w:r>
          </w:hyperlink>
        </w:p>
        <w:p w14:paraId="1DB3C6AF" w14:textId="26CD1434" w:rsidR="00013135" w:rsidRDefault="00C7676F">
          <w:pPr>
            <w:pStyle w:val="21"/>
            <w:tabs>
              <w:tab w:val="left" w:pos="1260"/>
              <w:tab w:val="right" w:leader="dot" w:pos="8296"/>
            </w:tabs>
            <w:rPr>
              <w:rFonts w:asciiTheme="minorHAnsi" w:hAnsiTheme="minorHAnsi"/>
              <w:noProof/>
            </w:rPr>
          </w:pPr>
          <w:hyperlink w:anchor="_Toc87714689" w:history="1">
            <w:r w:rsidR="00013135" w:rsidRPr="0082621B">
              <w:rPr>
                <w:rStyle w:val="ab"/>
                <w:rFonts w:cs="Times New Roman"/>
                <w:noProof/>
              </w:rPr>
              <w:t>5.4</w:t>
            </w:r>
            <w:r w:rsidR="00013135">
              <w:rPr>
                <w:rFonts w:asciiTheme="minorHAnsi" w:hAnsiTheme="minorHAnsi"/>
                <w:noProof/>
              </w:rPr>
              <w:tab/>
            </w:r>
            <w:r w:rsidR="00013135" w:rsidRPr="0082621B">
              <w:rPr>
                <w:rStyle w:val="ab"/>
                <w:rFonts w:cs="Times New Roman"/>
                <w:noProof/>
              </w:rPr>
              <w:t>信号跳变问题</w:t>
            </w:r>
            <w:r w:rsidR="00013135">
              <w:rPr>
                <w:noProof/>
                <w:webHidden/>
              </w:rPr>
              <w:tab/>
            </w:r>
            <w:r w:rsidR="00013135">
              <w:rPr>
                <w:noProof/>
                <w:webHidden/>
              </w:rPr>
              <w:fldChar w:fldCharType="begin"/>
            </w:r>
            <w:r w:rsidR="00013135">
              <w:rPr>
                <w:noProof/>
                <w:webHidden/>
              </w:rPr>
              <w:instrText xml:space="preserve"> PAGEREF _Toc87714689 \h </w:instrText>
            </w:r>
            <w:r w:rsidR="00013135">
              <w:rPr>
                <w:noProof/>
                <w:webHidden/>
              </w:rPr>
            </w:r>
            <w:r w:rsidR="00013135">
              <w:rPr>
                <w:noProof/>
                <w:webHidden/>
              </w:rPr>
              <w:fldChar w:fldCharType="separate"/>
            </w:r>
            <w:r w:rsidR="00013135">
              <w:rPr>
                <w:noProof/>
                <w:webHidden/>
              </w:rPr>
              <w:t>65</w:t>
            </w:r>
            <w:r w:rsidR="00013135">
              <w:rPr>
                <w:noProof/>
                <w:webHidden/>
              </w:rPr>
              <w:fldChar w:fldCharType="end"/>
            </w:r>
          </w:hyperlink>
        </w:p>
        <w:p w14:paraId="14D9D835" w14:textId="5155D528" w:rsidR="00013135" w:rsidRDefault="00C7676F">
          <w:pPr>
            <w:pStyle w:val="11"/>
            <w:tabs>
              <w:tab w:val="left" w:pos="420"/>
              <w:tab w:val="right" w:leader="dot" w:pos="8296"/>
            </w:tabs>
            <w:rPr>
              <w:rFonts w:asciiTheme="minorHAnsi" w:hAnsiTheme="minorHAnsi"/>
              <w:noProof/>
            </w:rPr>
          </w:pPr>
          <w:hyperlink w:anchor="_Toc87714690" w:history="1">
            <w:r w:rsidR="00013135" w:rsidRPr="0082621B">
              <w:rPr>
                <w:rStyle w:val="ab"/>
                <w:rFonts w:eastAsiaTheme="majorEastAsia" w:cs="Times New Roman"/>
                <w:noProof/>
              </w:rPr>
              <w:t>6</w:t>
            </w:r>
            <w:r w:rsidR="00013135">
              <w:rPr>
                <w:rFonts w:asciiTheme="minorHAnsi" w:hAnsiTheme="minorHAnsi"/>
                <w:noProof/>
              </w:rPr>
              <w:tab/>
            </w:r>
            <w:r w:rsidR="00013135" w:rsidRPr="0082621B">
              <w:rPr>
                <w:rStyle w:val="ab"/>
                <w:rFonts w:eastAsiaTheme="majorEastAsia" w:cs="Times New Roman"/>
                <w:noProof/>
              </w:rPr>
              <w:t>UIM</w:t>
            </w:r>
            <w:r w:rsidR="00013135" w:rsidRPr="0082621B">
              <w:rPr>
                <w:rStyle w:val="ab"/>
                <w:rFonts w:eastAsiaTheme="majorEastAsia" w:cs="Times New Roman"/>
                <w:noProof/>
              </w:rPr>
              <w:t>专题</w:t>
            </w:r>
            <w:r w:rsidR="00013135">
              <w:rPr>
                <w:noProof/>
                <w:webHidden/>
              </w:rPr>
              <w:tab/>
            </w:r>
            <w:r w:rsidR="00013135">
              <w:rPr>
                <w:noProof/>
                <w:webHidden/>
              </w:rPr>
              <w:fldChar w:fldCharType="begin"/>
            </w:r>
            <w:r w:rsidR="00013135">
              <w:rPr>
                <w:noProof/>
                <w:webHidden/>
              </w:rPr>
              <w:instrText xml:space="preserve"> PAGEREF _Toc87714690 \h </w:instrText>
            </w:r>
            <w:r w:rsidR="00013135">
              <w:rPr>
                <w:noProof/>
                <w:webHidden/>
              </w:rPr>
            </w:r>
            <w:r w:rsidR="00013135">
              <w:rPr>
                <w:noProof/>
                <w:webHidden/>
              </w:rPr>
              <w:fldChar w:fldCharType="separate"/>
            </w:r>
            <w:r w:rsidR="00013135">
              <w:rPr>
                <w:noProof/>
                <w:webHidden/>
              </w:rPr>
              <w:t>66</w:t>
            </w:r>
            <w:r w:rsidR="00013135">
              <w:rPr>
                <w:noProof/>
                <w:webHidden/>
              </w:rPr>
              <w:fldChar w:fldCharType="end"/>
            </w:r>
          </w:hyperlink>
        </w:p>
        <w:p w14:paraId="04481850" w14:textId="451E1D33" w:rsidR="00013135" w:rsidRDefault="00C7676F">
          <w:pPr>
            <w:pStyle w:val="21"/>
            <w:tabs>
              <w:tab w:val="left" w:pos="1260"/>
              <w:tab w:val="right" w:leader="dot" w:pos="8296"/>
            </w:tabs>
            <w:rPr>
              <w:rFonts w:asciiTheme="minorHAnsi" w:hAnsiTheme="minorHAnsi"/>
              <w:noProof/>
            </w:rPr>
          </w:pPr>
          <w:hyperlink w:anchor="_Toc87714691" w:history="1">
            <w:r w:rsidR="00013135" w:rsidRPr="0082621B">
              <w:rPr>
                <w:rStyle w:val="ab"/>
                <w:rFonts w:cs="Times New Roman"/>
                <w:noProof/>
              </w:rPr>
              <w:t>6.1</w:t>
            </w:r>
            <w:r w:rsidR="00013135">
              <w:rPr>
                <w:rFonts w:asciiTheme="minorHAnsi" w:hAnsiTheme="minorHAnsi"/>
                <w:noProof/>
              </w:rPr>
              <w:tab/>
            </w:r>
            <w:r w:rsidR="00013135" w:rsidRPr="0082621B">
              <w:rPr>
                <w:rStyle w:val="ab"/>
                <w:rFonts w:cs="Times New Roman"/>
                <w:noProof/>
              </w:rPr>
              <w:t>UIM</w:t>
            </w:r>
            <w:r w:rsidR="00013135" w:rsidRPr="0082621B">
              <w:rPr>
                <w:rStyle w:val="ab"/>
                <w:rFonts w:cs="Times New Roman"/>
                <w:noProof/>
              </w:rPr>
              <w:t>卡的类型</w:t>
            </w:r>
            <w:r w:rsidR="00013135">
              <w:rPr>
                <w:noProof/>
                <w:webHidden/>
              </w:rPr>
              <w:tab/>
            </w:r>
            <w:r w:rsidR="00013135">
              <w:rPr>
                <w:noProof/>
                <w:webHidden/>
              </w:rPr>
              <w:fldChar w:fldCharType="begin"/>
            </w:r>
            <w:r w:rsidR="00013135">
              <w:rPr>
                <w:noProof/>
                <w:webHidden/>
              </w:rPr>
              <w:instrText xml:space="preserve"> PAGEREF _Toc87714691 \h </w:instrText>
            </w:r>
            <w:r w:rsidR="00013135">
              <w:rPr>
                <w:noProof/>
                <w:webHidden/>
              </w:rPr>
            </w:r>
            <w:r w:rsidR="00013135">
              <w:rPr>
                <w:noProof/>
                <w:webHidden/>
              </w:rPr>
              <w:fldChar w:fldCharType="separate"/>
            </w:r>
            <w:r w:rsidR="00013135">
              <w:rPr>
                <w:noProof/>
                <w:webHidden/>
              </w:rPr>
              <w:t>66</w:t>
            </w:r>
            <w:r w:rsidR="00013135">
              <w:rPr>
                <w:noProof/>
                <w:webHidden/>
              </w:rPr>
              <w:fldChar w:fldCharType="end"/>
            </w:r>
          </w:hyperlink>
        </w:p>
        <w:p w14:paraId="5CD96B3C" w14:textId="1410F6D6" w:rsidR="00013135" w:rsidRDefault="00C7676F">
          <w:pPr>
            <w:pStyle w:val="21"/>
            <w:tabs>
              <w:tab w:val="left" w:pos="1260"/>
              <w:tab w:val="right" w:leader="dot" w:pos="8296"/>
            </w:tabs>
            <w:rPr>
              <w:rFonts w:asciiTheme="minorHAnsi" w:hAnsiTheme="minorHAnsi"/>
              <w:noProof/>
            </w:rPr>
          </w:pPr>
          <w:hyperlink w:anchor="_Toc87714692" w:history="1">
            <w:r w:rsidR="00013135" w:rsidRPr="0082621B">
              <w:rPr>
                <w:rStyle w:val="ab"/>
                <w:rFonts w:cs="Times New Roman"/>
                <w:noProof/>
              </w:rPr>
              <w:t>6.2</w:t>
            </w:r>
            <w:r w:rsidR="00013135">
              <w:rPr>
                <w:rFonts w:asciiTheme="minorHAnsi" w:hAnsiTheme="minorHAnsi"/>
                <w:noProof/>
              </w:rPr>
              <w:tab/>
            </w:r>
            <w:r w:rsidR="00013135" w:rsidRPr="0082621B">
              <w:rPr>
                <w:rStyle w:val="ab"/>
                <w:rFonts w:cs="Times New Roman"/>
                <w:noProof/>
              </w:rPr>
              <w:t>UIM</w:t>
            </w:r>
            <w:r w:rsidR="00013135" w:rsidRPr="0082621B">
              <w:rPr>
                <w:rStyle w:val="ab"/>
                <w:rFonts w:cs="Times New Roman"/>
                <w:noProof/>
              </w:rPr>
              <w:t>卡结构</w:t>
            </w:r>
            <w:r w:rsidR="00013135">
              <w:rPr>
                <w:noProof/>
                <w:webHidden/>
              </w:rPr>
              <w:tab/>
            </w:r>
            <w:r w:rsidR="00013135">
              <w:rPr>
                <w:noProof/>
                <w:webHidden/>
              </w:rPr>
              <w:fldChar w:fldCharType="begin"/>
            </w:r>
            <w:r w:rsidR="00013135">
              <w:rPr>
                <w:noProof/>
                <w:webHidden/>
              </w:rPr>
              <w:instrText xml:space="preserve"> PAGEREF _Toc87714692 \h </w:instrText>
            </w:r>
            <w:r w:rsidR="00013135">
              <w:rPr>
                <w:noProof/>
                <w:webHidden/>
              </w:rPr>
            </w:r>
            <w:r w:rsidR="00013135">
              <w:rPr>
                <w:noProof/>
                <w:webHidden/>
              </w:rPr>
              <w:fldChar w:fldCharType="separate"/>
            </w:r>
            <w:r w:rsidR="00013135">
              <w:rPr>
                <w:noProof/>
                <w:webHidden/>
              </w:rPr>
              <w:t>66</w:t>
            </w:r>
            <w:r w:rsidR="00013135">
              <w:rPr>
                <w:noProof/>
                <w:webHidden/>
              </w:rPr>
              <w:fldChar w:fldCharType="end"/>
            </w:r>
          </w:hyperlink>
        </w:p>
        <w:p w14:paraId="1BF3C327" w14:textId="5C616F47" w:rsidR="00013135" w:rsidRDefault="00C7676F">
          <w:pPr>
            <w:pStyle w:val="21"/>
            <w:tabs>
              <w:tab w:val="left" w:pos="1260"/>
              <w:tab w:val="right" w:leader="dot" w:pos="8296"/>
            </w:tabs>
            <w:rPr>
              <w:rFonts w:asciiTheme="minorHAnsi" w:hAnsiTheme="minorHAnsi"/>
              <w:noProof/>
            </w:rPr>
          </w:pPr>
          <w:hyperlink w:anchor="_Toc87714693" w:history="1">
            <w:r w:rsidR="00013135" w:rsidRPr="0082621B">
              <w:rPr>
                <w:rStyle w:val="ab"/>
                <w:rFonts w:cs="Times New Roman"/>
                <w:noProof/>
              </w:rPr>
              <w:t>6.3</w:t>
            </w:r>
            <w:r w:rsidR="00013135">
              <w:rPr>
                <w:rFonts w:asciiTheme="minorHAnsi" w:hAnsiTheme="minorHAnsi"/>
                <w:noProof/>
              </w:rPr>
              <w:tab/>
            </w:r>
            <w:r w:rsidR="00013135" w:rsidRPr="0082621B">
              <w:rPr>
                <w:rStyle w:val="ab"/>
                <w:rFonts w:cs="Times New Roman"/>
                <w:noProof/>
              </w:rPr>
              <w:t>UIM</w:t>
            </w:r>
            <w:r w:rsidR="00013135" w:rsidRPr="0082621B">
              <w:rPr>
                <w:rStyle w:val="ab"/>
                <w:rFonts w:cs="Times New Roman"/>
                <w:noProof/>
              </w:rPr>
              <w:t>通信的</w:t>
            </w:r>
            <w:r w:rsidR="00013135" w:rsidRPr="0082621B">
              <w:rPr>
                <w:rStyle w:val="ab"/>
                <w:rFonts w:cs="Times New Roman"/>
                <w:noProof/>
              </w:rPr>
              <w:t>APDU</w:t>
            </w:r>
            <w:r w:rsidR="00013135">
              <w:rPr>
                <w:noProof/>
                <w:webHidden/>
              </w:rPr>
              <w:tab/>
            </w:r>
            <w:r w:rsidR="00013135">
              <w:rPr>
                <w:noProof/>
                <w:webHidden/>
              </w:rPr>
              <w:fldChar w:fldCharType="begin"/>
            </w:r>
            <w:r w:rsidR="00013135">
              <w:rPr>
                <w:noProof/>
                <w:webHidden/>
              </w:rPr>
              <w:instrText xml:space="preserve"> PAGEREF _Toc87714693 \h </w:instrText>
            </w:r>
            <w:r w:rsidR="00013135">
              <w:rPr>
                <w:noProof/>
                <w:webHidden/>
              </w:rPr>
            </w:r>
            <w:r w:rsidR="00013135">
              <w:rPr>
                <w:noProof/>
                <w:webHidden/>
              </w:rPr>
              <w:fldChar w:fldCharType="separate"/>
            </w:r>
            <w:r w:rsidR="00013135">
              <w:rPr>
                <w:noProof/>
                <w:webHidden/>
              </w:rPr>
              <w:t>66</w:t>
            </w:r>
            <w:r w:rsidR="00013135">
              <w:rPr>
                <w:noProof/>
                <w:webHidden/>
              </w:rPr>
              <w:fldChar w:fldCharType="end"/>
            </w:r>
          </w:hyperlink>
        </w:p>
        <w:p w14:paraId="71926749" w14:textId="11FD3766" w:rsidR="00013135" w:rsidRDefault="00C7676F">
          <w:pPr>
            <w:pStyle w:val="21"/>
            <w:tabs>
              <w:tab w:val="left" w:pos="1260"/>
              <w:tab w:val="right" w:leader="dot" w:pos="8296"/>
            </w:tabs>
            <w:rPr>
              <w:rFonts w:asciiTheme="minorHAnsi" w:hAnsiTheme="minorHAnsi"/>
              <w:noProof/>
            </w:rPr>
          </w:pPr>
          <w:hyperlink w:anchor="_Toc87714694" w:history="1">
            <w:r w:rsidR="00013135" w:rsidRPr="0082621B">
              <w:rPr>
                <w:rStyle w:val="ab"/>
                <w:rFonts w:cs="Times New Roman"/>
                <w:noProof/>
              </w:rPr>
              <w:t>6.4</w:t>
            </w:r>
            <w:r w:rsidR="00013135">
              <w:rPr>
                <w:rFonts w:asciiTheme="minorHAnsi" w:hAnsiTheme="minorHAnsi"/>
                <w:noProof/>
              </w:rPr>
              <w:tab/>
            </w:r>
            <w:r w:rsidR="00013135" w:rsidRPr="0082621B">
              <w:rPr>
                <w:rStyle w:val="ab"/>
                <w:rFonts w:cs="Times New Roman"/>
                <w:noProof/>
              </w:rPr>
              <w:t>开机过程中，</w:t>
            </w:r>
            <w:r w:rsidR="00013135" w:rsidRPr="0082621B">
              <w:rPr>
                <w:rStyle w:val="ab"/>
                <w:rFonts w:cs="Times New Roman"/>
                <w:noProof/>
              </w:rPr>
              <w:t>UIM</w:t>
            </w:r>
            <w:r w:rsidR="00013135" w:rsidRPr="0082621B">
              <w:rPr>
                <w:rStyle w:val="ab"/>
                <w:rFonts w:cs="Times New Roman"/>
                <w:noProof/>
              </w:rPr>
              <w:t>数据读取</w:t>
            </w:r>
            <w:r w:rsidR="00013135">
              <w:rPr>
                <w:noProof/>
                <w:webHidden/>
              </w:rPr>
              <w:tab/>
            </w:r>
            <w:r w:rsidR="00013135">
              <w:rPr>
                <w:noProof/>
                <w:webHidden/>
              </w:rPr>
              <w:fldChar w:fldCharType="begin"/>
            </w:r>
            <w:r w:rsidR="00013135">
              <w:rPr>
                <w:noProof/>
                <w:webHidden/>
              </w:rPr>
              <w:instrText xml:space="preserve"> PAGEREF _Toc87714694 \h </w:instrText>
            </w:r>
            <w:r w:rsidR="00013135">
              <w:rPr>
                <w:noProof/>
                <w:webHidden/>
              </w:rPr>
            </w:r>
            <w:r w:rsidR="00013135">
              <w:rPr>
                <w:noProof/>
                <w:webHidden/>
              </w:rPr>
              <w:fldChar w:fldCharType="separate"/>
            </w:r>
            <w:r w:rsidR="00013135">
              <w:rPr>
                <w:noProof/>
                <w:webHidden/>
              </w:rPr>
              <w:t>66</w:t>
            </w:r>
            <w:r w:rsidR="00013135">
              <w:rPr>
                <w:noProof/>
                <w:webHidden/>
              </w:rPr>
              <w:fldChar w:fldCharType="end"/>
            </w:r>
          </w:hyperlink>
        </w:p>
        <w:p w14:paraId="18915D99" w14:textId="5E24836A" w:rsidR="00013135" w:rsidRDefault="00C7676F">
          <w:pPr>
            <w:pStyle w:val="21"/>
            <w:tabs>
              <w:tab w:val="left" w:pos="1260"/>
              <w:tab w:val="right" w:leader="dot" w:pos="8296"/>
            </w:tabs>
            <w:rPr>
              <w:rFonts w:asciiTheme="minorHAnsi" w:hAnsiTheme="minorHAnsi"/>
              <w:noProof/>
            </w:rPr>
          </w:pPr>
          <w:hyperlink w:anchor="_Toc87714695" w:history="1">
            <w:r w:rsidR="00013135" w:rsidRPr="0082621B">
              <w:rPr>
                <w:rStyle w:val="ab"/>
                <w:rFonts w:cs="Times New Roman"/>
                <w:noProof/>
              </w:rPr>
              <w:t>6.5</w:t>
            </w:r>
            <w:r w:rsidR="00013135">
              <w:rPr>
                <w:rFonts w:asciiTheme="minorHAnsi" w:hAnsiTheme="minorHAnsi"/>
                <w:noProof/>
              </w:rPr>
              <w:tab/>
            </w:r>
            <w:r w:rsidR="00013135" w:rsidRPr="0082621B">
              <w:rPr>
                <w:rStyle w:val="ab"/>
                <w:rFonts w:cs="Times New Roman"/>
                <w:noProof/>
              </w:rPr>
              <w:t>使用</w:t>
            </w:r>
            <w:r w:rsidR="00013135" w:rsidRPr="0082621B">
              <w:rPr>
                <w:rStyle w:val="ab"/>
                <w:rFonts w:cs="Times New Roman"/>
                <w:noProof/>
              </w:rPr>
              <w:t>AT</w:t>
            </w:r>
            <w:r w:rsidR="00013135" w:rsidRPr="0082621B">
              <w:rPr>
                <w:rStyle w:val="ab"/>
                <w:rFonts w:cs="Times New Roman"/>
                <w:noProof/>
              </w:rPr>
              <w:t>命令读取</w:t>
            </w:r>
            <w:r w:rsidR="00013135" w:rsidRPr="0082621B">
              <w:rPr>
                <w:rStyle w:val="ab"/>
                <w:rFonts w:cs="Times New Roman"/>
                <w:noProof/>
              </w:rPr>
              <w:t>SIM</w:t>
            </w:r>
            <w:r w:rsidR="00013135" w:rsidRPr="0082621B">
              <w:rPr>
                <w:rStyle w:val="ab"/>
                <w:rFonts w:cs="Times New Roman"/>
                <w:noProof/>
              </w:rPr>
              <w:t>卡</w:t>
            </w:r>
            <w:r w:rsidR="00013135">
              <w:rPr>
                <w:noProof/>
                <w:webHidden/>
              </w:rPr>
              <w:tab/>
            </w:r>
            <w:r w:rsidR="00013135">
              <w:rPr>
                <w:noProof/>
                <w:webHidden/>
              </w:rPr>
              <w:fldChar w:fldCharType="begin"/>
            </w:r>
            <w:r w:rsidR="00013135">
              <w:rPr>
                <w:noProof/>
                <w:webHidden/>
              </w:rPr>
              <w:instrText xml:space="preserve"> PAGEREF _Toc87714695 \h </w:instrText>
            </w:r>
            <w:r w:rsidR="00013135">
              <w:rPr>
                <w:noProof/>
                <w:webHidden/>
              </w:rPr>
            </w:r>
            <w:r w:rsidR="00013135">
              <w:rPr>
                <w:noProof/>
                <w:webHidden/>
              </w:rPr>
              <w:fldChar w:fldCharType="separate"/>
            </w:r>
            <w:r w:rsidR="00013135">
              <w:rPr>
                <w:noProof/>
                <w:webHidden/>
              </w:rPr>
              <w:t>66</w:t>
            </w:r>
            <w:r w:rsidR="00013135">
              <w:rPr>
                <w:noProof/>
                <w:webHidden/>
              </w:rPr>
              <w:fldChar w:fldCharType="end"/>
            </w:r>
          </w:hyperlink>
        </w:p>
        <w:p w14:paraId="1BC076A6" w14:textId="50E563AC" w:rsidR="00013135" w:rsidRDefault="00C7676F">
          <w:pPr>
            <w:pStyle w:val="11"/>
            <w:tabs>
              <w:tab w:val="left" w:pos="420"/>
              <w:tab w:val="right" w:leader="dot" w:pos="8296"/>
            </w:tabs>
            <w:rPr>
              <w:rFonts w:asciiTheme="minorHAnsi" w:hAnsiTheme="minorHAnsi"/>
              <w:noProof/>
            </w:rPr>
          </w:pPr>
          <w:hyperlink w:anchor="_Toc87714696" w:history="1">
            <w:r w:rsidR="00013135" w:rsidRPr="0082621B">
              <w:rPr>
                <w:rStyle w:val="ab"/>
                <w:rFonts w:eastAsiaTheme="majorEastAsia" w:cs="Times New Roman"/>
                <w:noProof/>
              </w:rPr>
              <w:t>7</w:t>
            </w:r>
            <w:r w:rsidR="00013135">
              <w:rPr>
                <w:rFonts w:asciiTheme="minorHAnsi" w:hAnsiTheme="minorHAnsi"/>
                <w:noProof/>
              </w:rPr>
              <w:tab/>
            </w:r>
            <w:r w:rsidR="00013135" w:rsidRPr="0082621B">
              <w:rPr>
                <w:rStyle w:val="ab"/>
                <w:rFonts w:eastAsiaTheme="majorEastAsia" w:cs="Times New Roman"/>
                <w:noProof/>
              </w:rPr>
              <w:t>高通平台相关问题</w:t>
            </w:r>
            <w:r w:rsidR="00013135">
              <w:rPr>
                <w:noProof/>
                <w:webHidden/>
              </w:rPr>
              <w:tab/>
            </w:r>
            <w:r w:rsidR="00013135">
              <w:rPr>
                <w:noProof/>
                <w:webHidden/>
              </w:rPr>
              <w:fldChar w:fldCharType="begin"/>
            </w:r>
            <w:r w:rsidR="00013135">
              <w:rPr>
                <w:noProof/>
                <w:webHidden/>
              </w:rPr>
              <w:instrText xml:space="preserve"> PAGEREF _Toc87714696 \h </w:instrText>
            </w:r>
            <w:r w:rsidR="00013135">
              <w:rPr>
                <w:noProof/>
                <w:webHidden/>
              </w:rPr>
            </w:r>
            <w:r w:rsidR="00013135">
              <w:rPr>
                <w:noProof/>
                <w:webHidden/>
              </w:rPr>
              <w:fldChar w:fldCharType="separate"/>
            </w:r>
            <w:r w:rsidR="00013135">
              <w:rPr>
                <w:noProof/>
                <w:webHidden/>
              </w:rPr>
              <w:t>66</w:t>
            </w:r>
            <w:r w:rsidR="00013135">
              <w:rPr>
                <w:noProof/>
                <w:webHidden/>
              </w:rPr>
              <w:fldChar w:fldCharType="end"/>
            </w:r>
          </w:hyperlink>
        </w:p>
        <w:p w14:paraId="41947D65" w14:textId="30679C2F" w:rsidR="00013135" w:rsidRDefault="00C7676F">
          <w:pPr>
            <w:pStyle w:val="21"/>
            <w:tabs>
              <w:tab w:val="left" w:pos="1260"/>
              <w:tab w:val="right" w:leader="dot" w:pos="8296"/>
            </w:tabs>
            <w:rPr>
              <w:rFonts w:asciiTheme="minorHAnsi" w:hAnsiTheme="minorHAnsi"/>
              <w:noProof/>
            </w:rPr>
          </w:pPr>
          <w:hyperlink w:anchor="_Toc87714697" w:history="1">
            <w:r w:rsidR="00013135" w:rsidRPr="0082621B">
              <w:rPr>
                <w:rStyle w:val="ab"/>
                <w:rFonts w:cs="Times New Roman"/>
                <w:noProof/>
              </w:rPr>
              <w:t>7.1</w:t>
            </w:r>
            <w:r w:rsidR="00013135">
              <w:rPr>
                <w:rFonts w:asciiTheme="minorHAnsi" w:hAnsiTheme="minorHAnsi"/>
                <w:noProof/>
              </w:rPr>
              <w:tab/>
            </w:r>
            <w:r w:rsidR="00013135" w:rsidRPr="0082621B">
              <w:rPr>
                <w:rStyle w:val="ab"/>
                <w:rFonts w:cs="Times New Roman"/>
                <w:noProof/>
              </w:rPr>
              <w:t>高通常见</w:t>
            </w:r>
            <w:r w:rsidR="00013135" w:rsidRPr="0082621B">
              <w:rPr>
                <w:rStyle w:val="ab"/>
                <w:rFonts w:cs="Times New Roman"/>
                <w:noProof/>
              </w:rPr>
              <w:t>Log</w:t>
            </w:r>
            <w:r w:rsidR="00013135" w:rsidRPr="0082621B">
              <w:rPr>
                <w:rStyle w:val="ab"/>
                <w:rFonts w:cs="Times New Roman"/>
                <w:noProof/>
              </w:rPr>
              <w:t>搜索</w:t>
            </w:r>
            <w:r w:rsidR="00013135">
              <w:rPr>
                <w:noProof/>
                <w:webHidden/>
              </w:rPr>
              <w:tab/>
            </w:r>
            <w:r w:rsidR="00013135">
              <w:rPr>
                <w:noProof/>
                <w:webHidden/>
              </w:rPr>
              <w:fldChar w:fldCharType="begin"/>
            </w:r>
            <w:r w:rsidR="00013135">
              <w:rPr>
                <w:noProof/>
                <w:webHidden/>
              </w:rPr>
              <w:instrText xml:space="preserve"> PAGEREF _Toc87714697 \h </w:instrText>
            </w:r>
            <w:r w:rsidR="00013135">
              <w:rPr>
                <w:noProof/>
                <w:webHidden/>
              </w:rPr>
            </w:r>
            <w:r w:rsidR="00013135">
              <w:rPr>
                <w:noProof/>
                <w:webHidden/>
              </w:rPr>
              <w:fldChar w:fldCharType="separate"/>
            </w:r>
            <w:r w:rsidR="00013135">
              <w:rPr>
                <w:noProof/>
                <w:webHidden/>
              </w:rPr>
              <w:t>66</w:t>
            </w:r>
            <w:r w:rsidR="00013135">
              <w:rPr>
                <w:noProof/>
                <w:webHidden/>
              </w:rPr>
              <w:fldChar w:fldCharType="end"/>
            </w:r>
          </w:hyperlink>
        </w:p>
        <w:p w14:paraId="789B6348" w14:textId="11920435" w:rsidR="00013135" w:rsidRDefault="00C7676F">
          <w:pPr>
            <w:pStyle w:val="31"/>
            <w:tabs>
              <w:tab w:val="left" w:pos="1680"/>
              <w:tab w:val="right" w:leader="dot" w:pos="8296"/>
            </w:tabs>
            <w:rPr>
              <w:rFonts w:asciiTheme="minorHAnsi" w:hAnsiTheme="minorHAnsi"/>
              <w:noProof/>
            </w:rPr>
          </w:pPr>
          <w:hyperlink w:anchor="_Toc87714698" w:history="1">
            <w:r w:rsidR="00013135" w:rsidRPr="0082621B">
              <w:rPr>
                <w:rStyle w:val="ab"/>
                <w:rFonts w:eastAsiaTheme="majorEastAsia" w:cs="Times New Roman"/>
                <w:noProof/>
              </w:rPr>
              <w:t>7.1.1</w:t>
            </w:r>
            <w:r w:rsidR="00013135">
              <w:rPr>
                <w:rFonts w:asciiTheme="minorHAnsi" w:hAnsiTheme="minorHAnsi"/>
                <w:noProof/>
              </w:rPr>
              <w:tab/>
            </w:r>
            <w:r w:rsidR="00013135" w:rsidRPr="0082621B">
              <w:rPr>
                <w:rStyle w:val="ab"/>
                <w:rFonts w:eastAsiaTheme="majorEastAsia" w:cs="Times New Roman"/>
                <w:noProof/>
              </w:rPr>
              <w:t>信号强度搜索的关键字</w:t>
            </w:r>
            <w:r w:rsidR="00013135">
              <w:rPr>
                <w:noProof/>
                <w:webHidden/>
              </w:rPr>
              <w:tab/>
            </w:r>
            <w:r w:rsidR="00013135">
              <w:rPr>
                <w:noProof/>
                <w:webHidden/>
              </w:rPr>
              <w:fldChar w:fldCharType="begin"/>
            </w:r>
            <w:r w:rsidR="00013135">
              <w:rPr>
                <w:noProof/>
                <w:webHidden/>
              </w:rPr>
              <w:instrText xml:space="preserve"> PAGEREF _Toc87714698 \h </w:instrText>
            </w:r>
            <w:r w:rsidR="00013135">
              <w:rPr>
                <w:noProof/>
                <w:webHidden/>
              </w:rPr>
            </w:r>
            <w:r w:rsidR="00013135">
              <w:rPr>
                <w:noProof/>
                <w:webHidden/>
              </w:rPr>
              <w:fldChar w:fldCharType="separate"/>
            </w:r>
            <w:r w:rsidR="00013135">
              <w:rPr>
                <w:noProof/>
                <w:webHidden/>
              </w:rPr>
              <w:t>66</w:t>
            </w:r>
            <w:r w:rsidR="00013135">
              <w:rPr>
                <w:noProof/>
                <w:webHidden/>
              </w:rPr>
              <w:fldChar w:fldCharType="end"/>
            </w:r>
          </w:hyperlink>
        </w:p>
        <w:p w14:paraId="7C3CA7F4" w14:textId="527A377E" w:rsidR="00013135" w:rsidRDefault="00C7676F">
          <w:pPr>
            <w:pStyle w:val="21"/>
            <w:tabs>
              <w:tab w:val="left" w:pos="1260"/>
              <w:tab w:val="right" w:leader="dot" w:pos="8296"/>
            </w:tabs>
            <w:rPr>
              <w:rFonts w:asciiTheme="minorHAnsi" w:hAnsiTheme="minorHAnsi"/>
              <w:noProof/>
            </w:rPr>
          </w:pPr>
          <w:hyperlink w:anchor="_Toc87714699" w:history="1">
            <w:r w:rsidR="00013135" w:rsidRPr="0082621B">
              <w:rPr>
                <w:rStyle w:val="ab"/>
                <w:rFonts w:cs="Times New Roman"/>
                <w:noProof/>
              </w:rPr>
              <w:t>7.2</w:t>
            </w:r>
            <w:r w:rsidR="00013135">
              <w:rPr>
                <w:rFonts w:asciiTheme="minorHAnsi" w:hAnsiTheme="minorHAnsi"/>
                <w:noProof/>
              </w:rPr>
              <w:tab/>
            </w:r>
            <w:r w:rsidR="00013135" w:rsidRPr="0082621B">
              <w:rPr>
                <w:rStyle w:val="ab"/>
                <w:rFonts w:cs="Times New Roman"/>
                <w:noProof/>
              </w:rPr>
              <w:t>MT</w:t>
            </w:r>
            <w:r w:rsidR="00013135" w:rsidRPr="0082621B">
              <w:rPr>
                <w:rStyle w:val="ab"/>
                <w:rFonts w:cs="Times New Roman"/>
                <w:noProof/>
              </w:rPr>
              <w:t>端无法接通问题整理</w:t>
            </w:r>
            <w:r w:rsidR="00013135">
              <w:rPr>
                <w:noProof/>
                <w:webHidden/>
              </w:rPr>
              <w:tab/>
            </w:r>
            <w:r w:rsidR="00013135">
              <w:rPr>
                <w:noProof/>
                <w:webHidden/>
              </w:rPr>
              <w:fldChar w:fldCharType="begin"/>
            </w:r>
            <w:r w:rsidR="00013135">
              <w:rPr>
                <w:noProof/>
                <w:webHidden/>
              </w:rPr>
              <w:instrText xml:space="preserve"> PAGEREF _Toc87714699 \h </w:instrText>
            </w:r>
            <w:r w:rsidR="00013135">
              <w:rPr>
                <w:noProof/>
                <w:webHidden/>
              </w:rPr>
            </w:r>
            <w:r w:rsidR="00013135">
              <w:rPr>
                <w:noProof/>
                <w:webHidden/>
              </w:rPr>
              <w:fldChar w:fldCharType="separate"/>
            </w:r>
            <w:r w:rsidR="00013135">
              <w:rPr>
                <w:noProof/>
                <w:webHidden/>
              </w:rPr>
              <w:t>66</w:t>
            </w:r>
            <w:r w:rsidR="00013135">
              <w:rPr>
                <w:noProof/>
                <w:webHidden/>
              </w:rPr>
              <w:fldChar w:fldCharType="end"/>
            </w:r>
          </w:hyperlink>
        </w:p>
        <w:p w14:paraId="3E0443F0" w14:textId="41BDEA98" w:rsidR="00013135" w:rsidRDefault="00C7676F">
          <w:pPr>
            <w:pStyle w:val="31"/>
            <w:tabs>
              <w:tab w:val="left" w:pos="1680"/>
              <w:tab w:val="right" w:leader="dot" w:pos="8296"/>
            </w:tabs>
            <w:rPr>
              <w:rFonts w:asciiTheme="minorHAnsi" w:hAnsiTheme="minorHAnsi"/>
              <w:noProof/>
            </w:rPr>
          </w:pPr>
          <w:hyperlink w:anchor="_Toc87714700" w:history="1">
            <w:r w:rsidR="00013135" w:rsidRPr="0082621B">
              <w:rPr>
                <w:rStyle w:val="ab"/>
                <w:rFonts w:eastAsiaTheme="majorEastAsia" w:cs="Times New Roman"/>
                <w:noProof/>
              </w:rPr>
              <w:t>7.2.1</w:t>
            </w:r>
            <w:r w:rsidR="00013135">
              <w:rPr>
                <w:rFonts w:asciiTheme="minorHAnsi" w:hAnsiTheme="minorHAnsi"/>
                <w:noProof/>
              </w:rPr>
              <w:tab/>
            </w:r>
            <w:r w:rsidR="00013135" w:rsidRPr="0082621B">
              <w:rPr>
                <w:rStyle w:val="ab"/>
                <w:rFonts w:eastAsiaTheme="majorEastAsia" w:cs="Times New Roman"/>
                <w:noProof/>
              </w:rPr>
              <w:t>LTE</w:t>
            </w:r>
            <w:r w:rsidR="00013135" w:rsidRPr="0082621B">
              <w:rPr>
                <w:rStyle w:val="ab"/>
                <w:rFonts w:eastAsiaTheme="majorEastAsia" w:cs="Times New Roman"/>
                <w:noProof/>
              </w:rPr>
              <w:t>收不到</w:t>
            </w:r>
            <w:r w:rsidR="00013135" w:rsidRPr="0082621B">
              <w:rPr>
                <w:rStyle w:val="ab"/>
                <w:rFonts w:eastAsiaTheme="majorEastAsia" w:cs="Times New Roman"/>
                <w:noProof/>
              </w:rPr>
              <w:t>Paging</w:t>
            </w:r>
            <w:r w:rsidR="00013135" w:rsidRPr="0082621B">
              <w:rPr>
                <w:rStyle w:val="ab"/>
                <w:rFonts w:eastAsiaTheme="majorEastAsia" w:cs="Times New Roman"/>
                <w:noProof/>
              </w:rPr>
              <w:t>消息</w:t>
            </w:r>
            <w:r w:rsidR="00013135">
              <w:rPr>
                <w:noProof/>
                <w:webHidden/>
              </w:rPr>
              <w:tab/>
            </w:r>
            <w:r w:rsidR="00013135">
              <w:rPr>
                <w:noProof/>
                <w:webHidden/>
              </w:rPr>
              <w:fldChar w:fldCharType="begin"/>
            </w:r>
            <w:r w:rsidR="00013135">
              <w:rPr>
                <w:noProof/>
                <w:webHidden/>
              </w:rPr>
              <w:instrText xml:space="preserve"> PAGEREF _Toc87714700 \h </w:instrText>
            </w:r>
            <w:r w:rsidR="00013135">
              <w:rPr>
                <w:noProof/>
                <w:webHidden/>
              </w:rPr>
            </w:r>
            <w:r w:rsidR="00013135">
              <w:rPr>
                <w:noProof/>
                <w:webHidden/>
              </w:rPr>
              <w:fldChar w:fldCharType="separate"/>
            </w:r>
            <w:r w:rsidR="00013135">
              <w:rPr>
                <w:noProof/>
                <w:webHidden/>
              </w:rPr>
              <w:t>66</w:t>
            </w:r>
            <w:r w:rsidR="00013135">
              <w:rPr>
                <w:noProof/>
                <w:webHidden/>
              </w:rPr>
              <w:fldChar w:fldCharType="end"/>
            </w:r>
          </w:hyperlink>
        </w:p>
        <w:p w14:paraId="44AF1140" w14:textId="550AB006" w:rsidR="00013135" w:rsidRDefault="00C7676F">
          <w:pPr>
            <w:pStyle w:val="31"/>
            <w:tabs>
              <w:tab w:val="left" w:pos="1680"/>
              <w:tab w:val="right" w:leader="dot" w:pos="8296"/>
            </w:tabs>
            <w:rPr>
              <w:rFonts w:asciiTheme="minorHAnsi" w:hAnsiTheme="minorHAnsi"/>
              <w:noProof/>
            </w:rPr>
          </w:pPr>
          <w:hyperlink w:anchor="_Toc87714701" w:history="1">
            <w:r w:rsidR="00013135" w:rsidRPr="0082621B">
              <w:rPr>
                <w:rStyle w:val="ab"/>
                <w:noProof/>
              </w:rPr>
              <w:t>7.2.2</w:t>
            </w:r>
            <w:r w:rsidR="00013135">
              <w:rPr>
                <w:rFonts w:asciiTheme="minorHAnsi" w:hAnsiTheme="minorHAnsi"/>
                <w:noProof/>
              </w:rPr>
              <w:tab/>
            </w:r>
            <w:r w:rsidR="00013135" w:rsidRPr="0082621B">
              <w:rPr>
                <w:rStyle w:val="ab"/>
                <w:noProof/>
              </w:rPr>
              <w:t>CDMA</w:t>
            </w:r>
            <w:r w:rsidR="00013135" w:rsidRPr="0082621B">
              <w:rPr>
                <w:rStyle w:val="ab"/>
                <w:noProof/>
              </w:rPr>
              <w:t>收不到</w:t>
            </w:r>
            <w:r w:rsidR="00013135" w:rsidRPr="0082621B">
              <w:rPr>
                <w:rStyle w:val="ab"/>
                <w:noProof/>
              </w:rPr>
              <w:t>Paging</w:t>
            </w:r>
            <w:r w:rsidR="00013135" w:rsidRPr="0082621B">
              <w:rPr>
                <w:rStyle w:val="ab"/>
                <w:noProof/>
              </w:rPr>
              <w:t>查看</w:t>
            </w:r>
            <w:r w:rsidR="00013135" w:rsidRPr="0082621B">
              <w:rPr>
                <w:rStyle w:val="ab"/>
                <w:noProof/>
              </w:rPr>
              <w:t xml:space="preserve"> – </w:t>
            </w:r>
            <w:r w:rsidR="00013135" w:rsidRPr="0082621B">
              <w:rPr>
                <w:rStyle w:val="ab"/>
                <w:noProof/>
              </w:rPr>
              <w:t>掉网</w:t>
            </w:r>
            <w:r w:rsidR="00013135">
              <w:rPr>
                <w:noProof/>
                <w:webHidden/>
              </w:rPr>
              <w:tab/>
            </w:r>
            <w:r w:rsidR="00013135">
              <w:rPr>
                <w:noProof/>
                <w:webHidden/>
              </w:rPr>
              <w:fldChar w:fldCharType="begin"/>
            </w:r>
            <w:r w:rsidR="00013135">
              <w:rPr>
                <w:noProof/>
                <w:webHidden/>
              </w:rPr>
              <w:instrText xml:space="preserve"> PAGEREF _Toc87714701 \h </w:instrText>
            </w:r>
            <w:r w:rsidR="00013135">
              <w:rPr>
                <w:noProof/>
                <w:webHidden/>
              </w:rPr>
            </w:r>
            <w:r w:rsidR="00013135">
              <w:rPr>
                <w:noProof/>
                <w:webHidden/>
              </w:rPr>
              <w:fldChar w:fldCharType="separate"/>
            </w:r>
            <w:r w:rsidR="00013135">
              <w:rPr>
                <w:noProof/>
                <w:webHidden/>
              </w:rPr>
              <w:t>67</w:t>
            </w:r>
            <w:r w:rsidR="00013135">
              <w:rPr>
                <w:noProof/>
                <w:webHidden/>
              </w:rPr>
              <w:fldChar w:fldCharType="end"/>
            </w:r>
          </w:hyperlink>
        </w:p>
        <w:p w14:paraId="0B358D89" w14:textId="2D21DE2B" w:rsidR="00013135" w:rsidRDefault="00C7676F">
          <w:pPr>
            <w:pStyle w:val="21"/>
            <w:tabs>
              <w:tab w:val="left" w:pos="1260"/>
              <w:tab w:val="right" w:leader="dot" w:pos="8296"/>
            </w:tabs>
            <w:rPr>
              <w:rFonts w:asciiTheme="minorHAnsi" w:hAnsiTheme="minorHAnsi"/>
              <w:noProof/>
            </w:rPr>
          </w:pPr>
          <w:hyperlink w:anchor="_Toc87714702" w:history="1">
            <w:r w:rsidR="00013135" w:rsidRPr="0082621B">
              <w:rPr>
                <w:rStyle w:val="ab"/>
                <w:rFonts w:cs="Times New Roman"/>
                <w:noProof/>
              </w:rPr>
              <w:t>7.3</w:t>
            </w:r>
            <w:r w:rsidR="00013135">
              <w:rPr>
                <w:rFonts w:asciiTheme="minorHAnsi" w:hAnsiTheme="minorHAnsi"/>
                <w:noProof/>
              </w:rPr>
              <w:tab/>
            </w:r>
            <w:r w:rsidR="00013135" w:rsidRPr="0082621B">
              <w:rPr>
                <w:rStyle w:val="ab"/>
                <w:rFonts w:cs="Times New Roman"/>
                <w:noProof/>
              </w:rPr>
              <w:t>高通</w:t>
            </w:r>
            <w:r w:rsidR="00013135" w:rsidRPr="0082621B">
              <w:rPr>
                <w:rStyle w:val="ab"/>
                <w:rFonts w:cs="Times New Roman"/>
                <w:noProof/>
              </w:rPr>
              <w:t>Feature</w:t>
            </w:r>
            <w:r w:rsidR="00013135" w:rsidRPr="0082621B">
              <w:rPr>
                <w:rStyle w:val="ab"/>
                <w:rFonts w:cs="Times New Roman"/>
                <w:noProof/>
              </w:rPr>
              <w:t>相关</w:t>
            </w:r>
            <w:r w:rsidR="00013135" w:rsidRPr="0082621B">
              <w:rPr>
                <w:rStyle w:val="ab"/>
                <w:rFonts w:cs="Times New Roman"/>
                <w:noProof/>
              </w:rPr>
              <w:t>JIRA</w:t>
            </w:r>
            <w:r w:rsidR="00013135">
              <w:rPr>
                <w:noProof/>
                <w:webHidden/>
              </w:rPr>
              <w:tab/>
            </w:r>
            <w:r w:rsidR="00013135">
              <w:rPr>
                <w:noProof/>
                <w:webHidden/>
              </w:rPr>
              <w:fldChar w:fldCharType="begin"/>
            </w:r>
            <w:r w:rsidR="00013135">
              <w:rPr>
                <w:noProof/>
                <w:webHidden/>
              </w:rPr>
              <w:instrText xml:space="preserve"> PAGEREF _Toc87714702 \h </w:instrText>
            </w:r>
            <w:r w:rsidR="00013135">
              <w:rPr>
                <w:noProof/>
                <w:webHidden/>
              </w:rPr>
            </w:r>
            <w:r w:rsidR="00013135">
              <w:rPr>
                <w:noProof/>
                <w:webHidden/>
              </w:rPr>
              <w:fldChar w:fldCharType="separate"/>
            </w:r>
            <w:r w:rsidR="00013135">
              <w:rPr>
                <w:noProof/>
                <w:webHidden/>
              </w:rPr>
              <w:t>67</w:t>
            </w:r>
            <w:r w:rsidR="00013135">
              <w:rPr>
                <w:noProof/>
                <w:webHidden/>
              </w:rPr>
              <w:fldChar w:fldCharType="end"/>
            </w:r>
          </w:hyperlink>
        </w:p>
        <w:p w14:paraId="2083669C" w14:textId="6924FD3D" w:rsidR="00013135" w:rsidRDefault="00C7676F">
          <w:pPr>
            <w:pStyle w:val="31"/>
            <w:tabs>
              <w:tab w:val="left" w:pos="1680"/>
              <w:tab w:val="right" w:leader="dot" w:pos="8296"/>
            </w:tabs>
            <w:rPr>
              <w:rFonts w:asciiTheme="minorHAnsi" w:hAnsiTheme="minorHAnsi"/>
              <w:noProof/>
            </w:rPr>
          </w:pPr>
          <w:hyperlink w:anchor="_Toc87714703" w:history="1">
            <w:r w:rsidR="00013135" w:rsidRPr="0082621B">
              <w:rPr>
                <w:rStyle w:val="ab"/>
                <w:rFonts w:eastAsiaTheme="majorEastAsia" w:cs="Times New Roman"/>
                <w:noProof/>
              </w:rPr>
              <w:t>7.3.1</w:t>
            </w:r>
            <w:r w:rsidR="00013135">
              <w:rPr>
                <w:rFonts w:asciiTheme="minorHAnsi" w:hAnsiTheme="minorHAnsi"/>
                <w:noProof/>
              </w:rPr>
              <w:tab/>
            </w:r>
            <w:r w:rsidR="00013135" w:rsidRPr="0082621B">
              <w:rPr>
                <w:rStyle w:val="ab"/>
                <w:rFonts w:eastAsiaTheme="majorEastAsia" w:cs="Times New Roman"/>
                <w:noProof/>
              </w:rPr>
              <w:t>三次</w:t>
            </w:r>
            <w:r w:rsidR="00013135" w:rsidRPr="0082621B">
              <w:rPr>
                <w:rStyle w:val="ab"/>
                <w:rFonts w:eastAsiaTheme="majorEastAsia" w:cs="Times New Roman"/>
                <w:noProof/>
              </w:rPr>
              <w:t>RRC</w:t>
            </w:r>
            <w:r w:rsidR="00013135" w:rsidRPr="0082621B">
              <w:rPr>
                <w:rStyle w:val="ab"/>
                <w:rFonts w:eastAsiaTheme="majorEastAsia" w:cs="Times New Roman"/>
                <w:noProof/>
              </w:rPr>
              <w:t>建立后直接被网络释放，触发重新</w:t>
            </w:r>
            <w:r w:rsidR="00013135" w:rsidRPr="0082621B">
              <w:rPr>
                <w:rStyle w:val="ab"/>
                <w:rFonts w:eastAsiaTheme="majorEastAsia" w:cs="Times New Roman"/>
                <w:noProof/>
              </w:rPr>
              <w:t>Attach</w:t>
            </w:r>
            <w:r w:rsidR="00013135">
              <w:rPr>
                <w:noProof/>
                <w:webHidden/>
              </w:rPr>
              <w:tab/>
            </w:r>
            <w:r w:rsidR="00013135">
              <w:rPr>
                <w:noProof/>
                <w:webHidden/>
              </w:rPr>
              <w:fldChar w:fldCharType="begin"/>
            </w:r>
            <w:r w:rsidR="00013135">
              <w:rPr>
                <w:noProof/>
                <w:webHidden/>
              </w:rPr>
              <w:instrText xml:space="preserve"> PAGEREF _Toc87714703 \h </w:instrText>
            </w:r>
            <w:r w:rsidR="00013135">
              <w:rPr>
                <w:noProof/>
                <w:webHidden/>
              </w:rPr>
            </w:r>
            <w:r w:rsidR="00013135">
              <w:rPr>
                <w:noProof/>
                <w:webHidden/>
              </w:rPr>
              <w:fldChar w:fldCharType="separate"/>
            </w:r>
            <w:r w:rsidR="00013135">
              <w:rPr>
                <w:noProof/>
                <w:webHidden/>
              </w:rPr>
              <w:t>67</w:t>
            </w:r>
            <w:r w:rsidR="00013135">
              <w:rPr>
                <w:noProof/>
                <w:webHidden/>
              </w:rPr>
              <w:fldChar w:fldCharType="end"/>
            </w:r>
          </w:hyperlink>
        </w:p>
        <w:p w14:paraId="6C043E18" w14:textId="28B17447" w:rsidR="00013135" w:rsidRDefault="00C7676F">
          <w:pPr>
            <w:pStyle w:val="31"/>
            <w:tabs>
              <w:tab w:val="left" w:pos="1680"/>
              <w:tab w:val="right" w:leader="dot" w:pos="8296"/>
            </w:tabs>
            <w:rPr>
              <w:rFonts w:asciiTheme="minorHAnsi" w:hAnsiTheme="minorHAnsi"/>
              <w:noProof/>
            </w:rPr>
          </w:pPr>
          <w:hyperlink w:anchor="_Toc87714704" w:history="1">
            <w:r w:rsidR="00013135" w:rsidRPr="0082621B">
              <w:rPr>
                <w:rStyle w:val="ab"/>
                <w:rFonts w:eastAsiaTheme="majorEastAsia" w:cs="Times New Roman"/>
                <w:noProof/>
              </w:rPr>
              <w:t>7.3.2</w:t>
            </w:r>
            <w:r w:rsidR="00013135">
              <w:rPr>
                <w:rFonts w:asciiTheme="minorHAnsi" w:hAnsiTheme="minorHAnsi"/>
                <w:noProof/>
              </w:rPr>
              <w:tab/>
            </w:r>
            <w:r w:rsidR="00013135" w:rsidRPr="0082621B">
              <w:rPr>
                <w:rStyle w:val="ab"/>
                <w:rFonts w:eastAsiaTheme="majorEastAsia" w:cs="Times New Roman"/>
                <w:noProof/>
              </w:rPr>
              <w:t>卡</w:t>
            </w:r>
            <w:r w:rsidR="00013135" w:rsidRPr="0082621B">
              <w:rPr>
                <w:rStyle w:val="ab"/>
                <w:rFonts w:eastAsiaTheme="majorEastAsia" w:cs="Times New Roman"/>
                <w:noProof/>
              </w:rPr>
              <w:t>1</w:t>
            </w:r>
            <w:r w:rsidR="00013135" w:rsidRPr="0082621B">
              <w:rPr>
                <w:rStyle w:val="ab"/>
                <w:rFonts w:eastAsiaTheme="majorEastAsia" w:cs="Times New Roman"/>
                <w:noProof/>
              </w:rPr>
              <w:t>紧急呼叫导致的卡</w:t>
            </w:r>
            <w:r w:rsidR="00013135" w:rsidRPr="0082621B">
              <w:rPr>
                <w:rStyle w:val="ab"/>
                <w:rFonts w:eastAsiaTheme="majorEastAsia" w:cs="Times New Roman"/>
                <w:noProof/>
              </w:rPr>
              <w:t>2</w:t>
            </w:r>
            <w:r w:rsidR="00013135" w:rsidRPr="0082621B">
              <w:rPr>
                <w:rStyle w:val="ab"/>
                <w:rFonts w:eastAsiaTheme="majorEastAsia" w:cs="Times New Roman"/>
                <w:noProof/>
              </w:rPr>
              <w:t>掉网</w:t>
            </w:r>
            <w:r w:rsidR="00013135">
              <w:rPr>
                <w:noProof/>
                <w:webHidden/>
              </w:rPr>
              <w:tab/>
            </w:r>
            <w:r w:rsidR="00013135">
              <w:rPr>
                <w:noProof/>
                <w:webHidden/>
              </w:rPr>
              <w:fldChar w:fldCharType="begin"/>
            </w:r>
            <w:r w:rsidR="00013135">
              <w:rPr>
                <w:noProof/>
                <w:webHidden/>
              </w:rPr>
              <w:instrText xml:space="preserve"> PAGEREF _Toc87714704 \h </w:instrText>
            </w:r>
            <w:r w:rsidR="00013135">
              <w:rPr>
                <w:noProof/>
                <w:webHidden/>
              </w:rPr>
            </w:r>
            <w:r w:rsidR="00013135">
              <w:rPr>
                <w:noProof/>
                <w:webHidden/>
              </w:rPr>
              <w:fldChar w:fldCharType="separate"/>
            </w:r>
            <w:r w:rsidR="00013135">
              <w:rPr>
                <w:noProof/>
                <w:webHidden/>
              </w:rPr>
              <w:t>68</w:t>
            </w:r>
            <w:r w:rsidR="00013135">
              <w:rPr>
                <w:noProof/>
                <w:webHidden/>
              </w:rPr>
              <w:fldChar w:fldCharType="end"/>
            </w:r>
          </w:hyperlink>
        </w:p>
        <w:p w14:paraId="79CF0D3C" w14:textId="21645D8D" w:rsidR="00013135" w:rsidRDefault="00C7676F">
          <w:pPr>
            <w:pStyle w:val="31"/>
            <w:tabs>
              <w:tab w:val="left" w:pos="1680"/>
              <w:tab w:val="right" w:leader="dot" w:pos="8296"/>
            </w:tabs>
            <w:rPr>
              <w:rFonts w:asciiTheme="minorHAnsi" w:hAnsiTheme="minorHAnsi"/>
              <w:noProof/>
            </w:rPr>
          </w:pPr>
          <w:hyperlink w:anchor="_Toc87714705" w:history="1">
            <w:r w:rsidR="00013135" w:rsidRPr="0082621B">
              <w:rPr>
                <w:rStyle w:val="ab"/>
                <w:rFonts w:eastAsiaTheme="majorEastAsia" w:cs="Times New Roman"/>
                <w:noProof/>
              </w:rPr>
              <w:t>7.3.3</w:t>
            </w:r>
            <w:r w:rsidR="00013135">
              <w:rPr>
                <w:rFonts w:asciiTheme="minorHAnsi" w:hAnsiTheme="minorHAnsi"/>
                <w:noProof/>
              </w:rPr>
              <w:tab/>
            </w:r>
            <w:r w:rsidR="00013135" w:rsidRPr="0082621B">
              <w:rPr>
                <w:rStyle w:val="ab"/>
                <w:rFonts w:eastAsiaTheme="majorEastAsia" w:cs="Times New Roman"/>
                <w:noProof/>
              </w:rPr>
              <w:t>高通</w:t>
            </w:r>
            <w:r w:rsidR="00013135" w:rsidRPr="0082621B">
              <w:rPr>
                <w:rStyle w:val="ab"/>
                <w:rFonts w:eastAsiaTheme="majorEastAsia" w:cs="Times New Roman"/>
                <w:noProof/>
              </w:rPr>
              <w:t>Tput</w:t>
            </w:r>
            <w:r w:rsidR="00013135" w:rsidRPr="0082621B">
              <w:rPr>
                <w:rStyle w:val="ab"/>
                <w:rFonts w:eastAsiaTheme="majorEastAsia" w:cs="Times New Roman"/>
                <w:noProof/>
              </w:rPr>
              <w:t>测试的</w:t>
            </w:r>
            <w:r w:rsidR="00013135" w:rsidRPr="0082621B">
              <w:rPr>
                <w:rStyle w:val="ab"/>
                <w:rFonts w:eastAsiaTheme="majorEastAsia" w:cs="Times New Roman"/>
                <w:noProof/>
              </w:rPr>
              <w:t>Log</w:t>
            </w:r>
            <w:r w:rsidR="00013135" w:rsidRPr="0082621B">
              <w:rPr>
                <w:rStyle w:val="ab"/>
                <w:rFonts w:eastAsiaTheme="majorEastAsia" w:cs="Times New Roman"/>
                <w:noProof/>
              </w:rPr>
              <w:t>抓取要求</w:t>
            </w:r>
            <w:r w:rsidR="00013135">
              <w:rPr>
                <w:noProof/>
                <w:webHidden/>
              </w:rPr>
              <w:tab/>
            </w:r>
            <w:r w:rsidR="00013135">
              <w:rPr>
                <w:noProof/>
                <w:webHidden/>
              </w:rPr>
              <w:fldChar w:fldCharType="begin"/>
            </w:r>
            <w:r w:rsidR="00013135">
              <w:rPr>
                <w:noProof/>
                <w:webHidden/>
              </w:rPr>
              <w:instrText xml:space="preserve"> PAGEREF _Toc87714705 \h </w:instrText>
            </w:r>
            <w:r w:rsidR="00013135">
              <w:rPr>
                <w:noProof/>
                <w:webHidden/>
              </w:rPr>
            </w:r>
            <w:r w:rsidR="00013135">
              <w:rPr>
                <w:noProof/>
                <w:webHidden/>
              </w:rPr>
              <w:fldChar w:fldCharType="separate"/>
            </w:r>
            <w:r w:rsidR="00013135">
              <w:rPr>
                <w:noProof/>
                <w:webHidden/>
              </w:rPr>
              <w:t>69</w:t>
            </w:r>
            <w:r w:rsidR="00013135">
              <w:rPr>
                <w:noProof/>
                <w:webHidden/>
              </w:rPr>
              <w:fldChar w:fldCharType="end"/>
            </w:r>
          </w:hyperlink>
        </w:p>
        <w:p w14:paraId="173BB401" w14:textId="3A9657E2" w:rsidR="00013135" w:rsidRDefault="00C7676F">
          <w:pPr>
            <w:pStyle w:val="31"/>
            <w:tabs>
              <w:tab w:val="left" w:pos="1680"/>
              <w:tab w:val="right" w:leader="dot" w:pos="8296"/>
            </w:tabs>
            <w:rPr>
              <w:rFonts w:asciiTheme="minorHAnsi" w:hAnsiTheme="minorHAnsi"/>
              <w:noProof/>
            </w:rPr>
          </w:pPr>
          <w:hyperlink w:anchor="_Toc87714706" w:history="1">
            <w:r w:rsidR="00013135" w:rsidRPr="0082621B">
              <w:rPr>
                <w:rStyle w:val="ab"/>
                <w:rFonts w:eastAsiaTheme="majorEastAsia" w:cs="Times New Roman"/>
                <w:noProof/>
              </w:rPr>
              <w:t>7.3.4</w:t>
            </w:r>
            <w:r w:rsidR="00013135">
              <w:rPr>
                <w:rFonts w:asciiTheme="minorHAnsi" w:hAnsiTheme="minorHAnsi"/>
                <w:noProof/>
              </w:rPr>
              <w:tab/>
            </w:r>
            <w:r w:rsidR="00013135" w:rsidRPr="0082621B">
              <w:rPr>
                <w:rStyle w:val="ab"/>
                <w:rFonts w:eastAsiaTheme="majorEastAsia" w:cs="Times New Roman"/>
                <w:noProof/>
              </w:rPr>
              <w:t>PC</w:t>
            </w:r>
            <w:r w:rsidR="00013135" w:rsidRPr="0082621B">
              <w:rPr>
                <w:rStyle w:val="ab"/>
                <w:rFonts w:eastAsiaTheme="majorEastAsia" w:cs="Times New Roman"/>
                <w:noProof/>
              </w:rPr>
              <w:t>拨号问题</w:t>
            </w:r>
            <w:r w:rsidR="00013135">
              <w:rPr>
                <w:noProof/>
                <w:webHidden/>
              </w:rPr>
              <w:tab/>
            </w:r>
            <w:r w:rsidR="00013135">
              <w:rPr>
                <w:noProof/>
                <w:webHidden/>
              </w:rPr>
              <w:fldChar w:fldCharType="begin"/>
            </w:r>
            <w:r w:rsidR="00013135">
              <w:rPr>
                <w:noProof/>
                <w:webHidden/>
              </w:rPr>
              <w:instrText xml:space="preserve"> PAGEREF _Toc87714706 \h </w:instrText>
            </w:r>
            <w:r w:rsidR="00013135">
              <w:rPr>
                <w:noProof/>
                <w:webHidden/>
              </w:rPr>
            </w:r>
            <w:r w:rsidR="00013135">
              <w:rPr>
                <w:noProof/>
                <w:webHidden/>
              </w:rPr>
              <w:fldChar w:fldCharType="separate"/>
            </w:r>
            <w:r w:rsidR="00013135">
              <w:rPr>
                <w:noProof/>
                <w:webHidden/>
              </w:rPr>
              <w:t>69</w:t>
            </w:r>
            <w:r w:rsidR="00013135">
              <w:rPr>
                <w:noProof/>
                <w:webHidden/>
              </w:rPr>
              <w:fldChar w:fldCharType="end"/>
            </w:r>
          </w:hyperlink>
        </w:p>
        <w:p w14:paraId="687551EB" w14:textId="18713947" w:rsidR="00013135" w:rsidRDefault="00C7676F">
          <w:pPr>
            <w:pStyle w:val="31"/>
            <w:tabs>
              <w:tab w:val="left" w:pos="1680"/>
              <w:tab w:val="right" w:leader="dot" w:pos="8296"/>
            </w:tabs>
            <w:rPr>
              <w:rFonts w:asciiTheme="minorHAnsi" w:hAnsiTheme="minorHAnsi"/>
              <w:noProof/>
            </w:rPr>
          </w:pPr>
          <w:hyperlink w:anchor="_Toc87714707" w:history="1">
            <w:r w:rsidR="00013135" w:rsidRPr="0082621B">
              <w:rPr>
                <w:rStyle w:val="ab"/>
                <w:rFonts w:eastAsiaTheme="majorEastAsia" w:cs="Times New Roman"/>
                <w:noProof/>
              </w:rPr>
              <w:t>7.3.5</w:t>
            </w:r>
            <w:r w:rsidR="00013135">
              <w:rPr>
                <w:rFonts w:asciiTheme="minorHAnsi" w:hAnsiTheme="minorHAnsi"/>
                <w:noProof/>
              </w:rPr>
              <w:tab/>
            </w:r>
            <w:r w:rsidR="00013135" w:rsidRPr="0082621B">
              <w:rPr>
                <w:rStyle w:val="ab"/>
                <w:rFonts w:eastAsiaTheme="majorEastAsia" w:cs="Times New Roman"/>
                <w:noProof/>
              </w:rPr>
              <w:t>高通</w:t>
            </w:r>
            <w:r w:rsidR="00013135" w:rsidRPr="0082621B">
              <w:rPr>
                <w:rStyle w:val="ab"/>
                <w:rFonts w:eastAsiaTheme="majorEastAsia" w:cs="Times New Roman"/>
                <w:noProof/>
              </w:rPr>
              <w:t>DPL Full Log</w:t>
            </w:r>
            <w:r w:rsidR="00013135" w:rsidRPr="0082621B">
              <w:rPr>
                <w:rStyle w:val="ab"/>
                <w:rFonts w:eastAsiaTheme="majorEastAsia" w:cs="Times New Roman"/>
                <w:noProof/>
              </w:rPr>
              <w:t>抓取方法</w:t>
            </w:r>
            <w:r w:rsidR="00013135">
              <w:rPr>
                <w:noProof/>
                <w:webHidden/>
              </w:rPr>
              <w:tab/>
            </w:r>
            <w:r w:rsidR="00013135">
              <w:rPr>
                <w:noProof/>
                <w:webHidden/>
              </w:rPr>
              <w:fldChar w:fldCharType="begin"/>
            </w:r>
            <w:r w:rsidR="00013135">
              <w:rPr>
                <w:noProof/>
                <w:webHidden/>
              </w:rPr>
              <w:instrText xml:space="preserve"> PAGEREF _Toc87714707 \h </w:instrText>
            </w:r>
            <w:r w:rsidR="00013135">
              <w:rPr>
                <w:noProof/>
                <w:webHidden/>
              </w:rPr>
            </w:r>
            <w:r w:rsidR="00013135">
              <w:rPr>
                <w:noProof/>
                <w:webHidden/>
              </w:rPr>
              <w:fldChar w:fldCharType="separate"/>
            </w:r>
            <w:r w:rsidR="00013135">
              <w:rPr>
                <w:noProof/>
                <w:webHidden/>
              </w:rPr>
              <w:t>70</w:t>
            </w:r>
            <w:r w:rsidR="00013135">
              <w:rPr>
                <w:noProof/>
                <w:webHidden/>
              </w:rPr>
              <w:fldChar w:fldCharType="end"/>
            </w:r>
          </w:hyperlink>
        </w:p>
        <w:p w14:paraId="77D4901D" w14:textId="7B2990A9" w:rsidR="00013135" w:rsidRDefault="00C7676F">
          <w:pPr>
            <w:pStyle w:val="21"/>
            <w:tabs>
              <w:tab w:val="left" w:pos="1260"/>
              <w:tab w:val="right" w:leader="dot" w:pos="8296"/>
            </w:tabs>
            <w:rPr>
              <w:rFonts w:asciiTheme="minorHAnsi" w:hAnsiTheme="minorHAnsi"/>
              <w:noProof/>
            </w:rPr>
          </w:pPr>
          <w:hyperlink w:anchor="_Toc87714708" w:history="1">
            <w:r w:rsidR="00013135" w:rsidRPr="0082621B">
              <w:rPr>
                <w:rStyle w:val="ab"/>
                <w:rFonts w:cs="Times New Roman"/>
                <w:noProof/>
              </w:rPr>
              <w:t>7.4</w:t>
            </w:r>
            <w:r w:rsidR="00013135">
              <w:rPr>
                <w:rFonts w:asciiTheme="minorHAnsi" w:hAnsiTheme="minorHAnsi"/>
                <w:noProof/>
              </w:rPr>
              <w:tab/>
            </w:r>
            <w:r w:rsidR="00013135" w:rsidRPr="0082621B">
              <w:rPr>
                <w:rStyle w:val="ab"/>
                <w:rFonts w:cs="Times New Roman"/>
                <w:noProof/>
              </w:rPr>
              <w:t>搜网问题</w:t>
            </w:r>
            <w:r w:rsidR="00013135">
              <w:rPr>
                <w:noProof/>
                <w:webHidden/>
              </w:rPr>
              <w:tab/>
            </w:r>
            <w:r w:rsidR="00013135">
              <w:rPr>
                <w:noProof/>
                <w:webHidden/>
              </w:rPr>
              <w:fldChar w:fldCharType="begin"/>
            </w:r>
            <w:r w:rsidR="00013135">
              <w:rPr>
                <w:noProof/>
                <w:webHidden/>
              </w:rPr>
              <w:instrText xml:space="preserve"> PAGEREF _Toc87714708 \h </w:instrText>
            </w:r>
            <w:r w:rsidR="00013135">
              <w:rPr>
                <w:noProof/>
                <w:webHidden/>
              </w:rPr>
            </w:r>
            <w:r w:rsidR="00013135">
              <w:rPr>
                <w:noProof/>
                <w:webHidden/>
              </w:rPr>
              <w:fldChar w:fldCharType="separate"/>
            </w:r>
            <w:r w:rsidR="00013135">
              <w:rPr>
                <w:noProof/>
                <w:webHidden/>
              </w:rPr>
              <w:t>70</w:t>
            </w:r>
            <w:r w:rsidR="00013135">
              <w:rPr>
                <w:noProof/>
                <w:webHidden/>
              </w:rPr>
              <w:fldChar w:fldCharType="end"/>
            </w:r>
          </w:hyperlink>
        </w:p>
        <w:p w14:paraId="30A9B062" w14:textId="3A4F9A89" w:rsidR="00013135" w:rsidRDefault="00C7676F">
          <w:pPr>
            <w:pStyle w:val="31"/>
            <w:tabs>
              <w:tab w:val="left" w:pos="1680"/>
              <w:tab w:val="right" w:leader="dot" w:pos="8296"/>
            </w:tabs>
            <w:rPr>
              <w:rFonts w:asciiTheme="minorHAnsi" w:hAnsiTheme="minorHAnsi"/>
              <w:noProof/>
            </w:rPr>
          </w:pPr>
          <w:hyperlink w:anchor="_Toc87714709" w:history="1">
            <w:r w:rsidR="00013135" w:rsidRPr="0082621B">
              <w:rPr>
                <w:rStyle w:val="ab"/>
                <w:rFonts w:eastAsiaTheme="majorEastAsia" w:cs="Times New Roman"/>
                <w:noProof/>
              </w:rPr>
              <w:t>7.4.1</w:t>
            </w:r>
            <w:r w:rsidR="00013135">
              <w:rPr>
                <w:rFonts w:asciiTheme="minorHAnsi" w:hAnsiTheme="minorHAnsi"/>
                <w:noProof/>
              </w:rPr>
              <w:tab/>
            </w:r>
            <w:r w:rsidR="00013135" w:rsidRPr="0082621B">
              <w:rPr>
                <w:rStyle w:val="ab"/>
                <w:rFonts w:eastAsiaTheme="majorEastAsia" w:cs="Times New Roman"/>
                <w:noProof/>
              </w:rPr>
              <w:t>手动搜网</w:t>
            </w:r>
            <w:r w:rsidR="00013135">
              <w:rPr>
                <w:noProof/>
                <w:webHidden/>
              </w:rPr>
              <w:tab/>
            </w:r>
            <w:r w:rsidR="00013135">
              <w:rPr>
                <w:noProof/>
                <w:webHidden/>
              </w:rPr>
              <w:fldChar w:fldCharType="begin"/>
            </w:r>
            <w:r w:rsidR="00013135">
              <w:rPr>
                <w:noProof/>
                <w:webHidden/>
              </w:rPr>
              <w:instrText xml:space="preserve"> PAGEREF _Toc87714709 \h </w:instrText>
            </w:r>
            <w:r w:rsidR="00013135">
              <w:rPr>
                <w:noProof/>
                <w:webHidden/>
              </w:rPr>
            </w:r>
            <w:r w:rsidR="00013135">
              <w:rPr>
                <w:noProof/>
                <w:webHidden/>
              </w:rPr>
              <w:fldChar w:fldCharType="separate"/>
            </w:r>
            <w:r w:rsidR="00013135">
              <w:rPr>
                <w:noProof/>
                <w:webHidden/>
              </w:rPr>
              <w:t>70</w:t>
            </w:r>
            <w:r w:rsidR="00013135">
              <w:rPr>
                <w:noProof/>
                <w:webHidden/>
              </w:rPr>
              <w:fldChar w:fldCharType="end"/>
            </w:r>
          </w:hyperlink>
        </w:p>
        <w:p w14:paraId="78E05F36" w14:textId="1F096940" w:rsidR="00013135" w:rsidRDefault="00C7676F">
          <w:pPr>
            <w:pStyle w:val="31"/>
            <w:tabs>
              <w:tab w:val="left" w:pos="1680"/>
              <w:tab w:val="right" w:leader="dot" w:pos="8296"/>
            </w:tabs>
            <w:rPr>
              <w:rFonts w:asciiTheme="minorHAnsi" w:hAnsiTheme="minorHAnsi"/>
              <w:noProof/>
            </w:rPr>
          </w:pPr>
          <w:hyperlink w:anchor="_Toc87714710" w:history="1">
            <w:r w:rsidR="00013135" w:rsidRPr="0082621B">
              <w:rPr>
                <w:rStyle w:val="ab"/>
                <w:noProof/>
              </w:rPr>
              <w:t>7.4.2</w:t>
            </w:r>
            <w:r w:rsidR="00013135">
              <w:rPr>
                <w:rFonts w:asciiTheme="minorHAnsi" w:hAnsiTheme="minorHAnsi"/>
                <w:noProof/>
              </w:rPr>
              <w:tab/>
            </w:r>
            <w:r w:rsidR="00013135" w:rsidRPr="0082621B">
              <w:rPr>
                <w:rStyle w:val="ab"/>
                <w:noProof/>
              </w:rPr>
              <w:t>选择手动搜网列表中的</w:t>
            </w:r>
            <w:r w:rsidR="00013135" w:rsidRPr="0082621B">
              <w:rPr>
                <w:rStyle w:val="ab"/>
                <w:noProof/>
              </w:rPr>
              <w:t>RAT</w:t>
            </w:r>
            <w:r w:rsidR="00013135">
              <w:rPr>
                <w:noProof/>
                <w:webHidden/>
              </w:rPr>
              <w:tab/>
            </w:r>
            <w:r w:rsidR="00013135">
              <w:rPr>
                <w:noProof/>
                <w:webHidden/>
              </w:rPr>
              <w:fldChar w:fldCharType="begin"/>
            </w:r>
            <w:r w:rsidR="00013135">
              <w:rPr>
                <w:noProof/>
                <w:webHidden/>
              </w:rPr>
              <w:instrText xml:space="preserve"> PAGEREF _Toc87714710 \h </w:instrText>
            </w:r>
            <w:r w:rsidR="00013135">
              <w:rPr>
                <w:noProof/>
                <w:webHidden/>
              </w:rPr>
            </w:r>
            <w:r w:rsidR="00013135">
              <w:rPr>
                <w:noProof/>
                <w:webHidden/>
              </w:rPr>
              <w:fldChar w:fldCharType="separate"/>
            </w:r>
            <w:r w:rsidR="00013135">
              <w:rPr>
                <w:noProof/>
                <w:webHidden/>
              </w:rPr>
              <w:t>71</w:t>
            </w:r>
            <w:r w:rsidR="00013135">
              <w:rPr>
                <w:noProof/>
                <w:webHidden/>
              </w:rPr>
              <w:fldChar w:fldCharType="end"/>
            </w:r>
          </w:hyperlink>
        </w:p>
        <w:p w14:paraId="52B1A2FC" w14:textId="506E38A2" w:rsidR="00013135" w:rsidRDefault="00C7676F">
          <w:pPr>
            <w:pStyle w:val="31"/>
            <w:tabs>
              <w:tab w:val="left" w:pos="1680"/>
              <w:tab w:val="right" w:leader="dot" w:pos="8296"/>
            </w:tabs>
            <w:rPr>
              <w:rFonts w:asciiTheme="minorHAnsi" w:hAnsiTheme="minorHAnsi"/>
              <w:noProof/>
            </w:rPr>
          </w:pPr>
          <w:hyperlink w:anchor="_Toc87714711" w:history="1">
            <w:r w:rsidR="00013135" w:rsidRPr="0082621B">
              <w:rPr>
                <w:rStyle w:val="ab"/>
                <w:noProof/>
              </w:rPr>
              <w:t>7.4.3</w:t>
            </w:r>
            <w:r w:rsidR="00013135">
              <w:rPr>
                <w:rFonts w:asciiTheme="minorHAnsi" w:hAnsiTheme="minorHAnsi"/>
                <w:noProof/>
              </w:rPr>
              <w:tab/>
            </w:r>
            <w:r w:rsidR="00013135" w:rsidRPr="0082621B">
              <w:rPr>
                <w:rStyle w:val="ab"/>
                <w:noProof/>
              </w:rPr>
              <w:t>FR</w:t>
            </w:r>
            <w:r w:rsidR="00013135" w:rsidRPr="0082621B">
              <w:rPr>
                <w:rStyle w:val="ab"/>
                <w:noProof/>
              </w:rPr>
              <w:t>问题</w:t>
            </w:r>
            <w:r w:rsidR="00013135">
              <w:rPr>
                <w:noProof/>
                <w:webHidden/>
              </w:rPr>
              <w:tab/>
            </w:r>
            <w:r w:rsidR="00013135">
              <w:rPr>
                <w:noProof/>
                <w:webHidden/>
              </w:rPr>
              <w:fldChar w:fldCharType="begin"/>
            </w:r>
            <w:r w:rsidR="00013135">
              <w:rPr>
                <w:noProof/>
                <w:webHidden/>
              </w:rPr>
              <w:instrText xml:space="preserve"> PAGEREF _Toc87714711 \h </w:instrText>
            </w:r>
            <w:r w:rsidR="00013135">
              <w:rPr>
                <w:noProof/>
                <w:webHidden/>
              </w:rPr>
            </w:r>
            <w:r w:rsidR="00013135">
              <w:rPr>
                <w:noProof/>
                <w:webHidden/>
              </w:rPr>
              <w:fldChar w:fldCharType="separate"/>
            </w:r>
            <w:r w:rsidR="00013135">
              <w:rPr>
                <w:noProof/>
                <w:webHidden/>
              </w:rPr>
              <w:t>72</w:t>
            </w:r>
            <w:r w:rsidR="00013135">
              <w:rPr>
                <w:noProof/>
                <w:webHidden/>
              </w:rPr>
              <w:fldChar w:fldCharType="end"/>
            </w:r>
          </w:hyperlink>
        </w:p>
        <w:p w14:paraId="03C68DDE" w14:textId="11932F99" w:rsidR="00013135" w:rsidRDefault="00C7676F">
          <w:pPr>
            <w:pStyle w:val="21"/>
            <w:tabs>
              <w:tab w:val="left" w:pos="1260"/>
              <w:tab w:val="right" w:leader="dot" w:pos="8296"/>
            </w:tabs>
            <w:rPr>
              <w:rFonts w:asciiTheme="minorHAnsi" w:hAnsiTheme="minorHAnsi"/>
              <w:noProof/>
            </w:rPr>
          </w:pPr>
          <w:hyperlink w:anchor="_Toc87714712" w:history="1">
            <w:r w:rsidR="00013135" w:rsidRPr="0082621B">
              <w:rPr>
                <w:rStyle w:val="ab"/>
                <w:noProof/>
              </w:rPr>
              <w:t>7.5</w:t>
            </w:r>
            <w:r w:rsidR="00013135">
              <w:rPr>
                <w:rFonts w:asciiTheme="minorHAnsi" w:hAnsiTheme="minorHAnsi"/>
                <w:noProof/>
              </w:rPr>
              <w:tab/>
            </w:r>
            <w:r w:rsidR="00013135" w:rsidRPr="0082621B">
              <w:rPr>
                <w:rStyle w:val="ab"/>
                <w:noProof/>
              </w:rPr>
              <w:t>高通注册相关问题整理</w:t>
            </w:r>
            <w:r w:rsidR="00013135" w:rsidRPr="0082621B">
              <w:rPr>
                <w:rStyle w:val="ab"/>
                <w:noProof/>
              </w:rPr>
              <w:t xml:space="preserve"> -TD</w:t>
            </w:r>
            <w:r w:rsidR="00013135">
              <w:rPr>
                <w:noProof/>
                <w:webHidden/>
              </w:rPr>
              <w:tab/>
            </w:r>
            <w:r w:rsidR="00013135">
              <w:rPr>
                <w:noProof/>
                <w:webHidden/>
              </w:rPr>
              <w:fldChar w:fldCharType="begin"/>
            </w:r>
            <w:r w:rsidR="00013135">
              <w:rPr>
                <w:noProof/>
                <w:webHidden/>
              </w:rPr>
              <w:instrText xml:space="preserve"> PAGEREF _Toc87714712 \h </w:instrText>
            </w:r>
            <w:r w:rsidR="00013135">
              <w:rPr>
                <w:noProof/>
                <w:webHidden/>
              </w:rPr>
            </w:r>
            <w:r w:rsidR="00013135">
              <w:rPr>
                <w:noProof/>
                <w:webHidden/>
              </w:rPr>
              <w:fldChar w:fldCharType="separate"/>
            </w:r>
            <w:r w:rsidR="00013135">
              <w:rPr>
                <w:noProof/>
                <w:webHidden/>
              </w:rPr>
              <w:t>73</w:t>
            </w:r>
            <w:r w:rsidR="00013135">
              <w:rPr>
                <w:noProof/>
                <w:webHidden/>
              </w:rPr>
              <w:fldChar w:fldCharType="end"/>
            </w:r>
          </w:hyperlink>
        </w:p>
        <w:p w14:paraId="733D3BD6" w14:textId="546ADE8B" w:rsidR="00013135" w:rsidRDefault="00C7676F">
          <w:pPr>
            <w:pStyle w:val="31"/>
            <w:tabs>
              <w:tab w:val="left" w:pos="1680"/>
              <w:tab w:val="right" w:leader="dot" w:pos="8296"/>
            </w:tabs>
            <w:rPr>
              <w:rFonts w:asciiTheme="minorHAnsi" w:hAnsiTheme="minorHAnsi"/>
              <w:noProof/>
            </w:rPr>
          </w:pPr>
          <w:hyperlink w:anchor="_Toc87714713" w:history="1">
            <w:r w:rsidR="00013135" w:rsidRPr="0082621B">
              <w:rPr>
                <w:rStyle w:val="ab"/>
                <w:rFonts w:eastAsiaTheme="majorEastAsia" w:cs="Times New Roman"/>
                <w:noProof/>
              </w:rPr>
              <w:t>7.5.1</w:t>
            </w:r>
            <w:r w:rsidR="00013135">
              <w:rPr>
                <w:rFonts w:asciiTheme="minorHAnsi" w:hAnsiTheme="minorHAnsi"/>
                <w:noProof/>
              </w:rPr>
              <w:tab/>
            </w:r>
            <w:r w:rsidR="00013135" w:rsidRPr="0082621B">
              <w:rPr>
                <w:rStyle w:val="ab"/>
                <w:rFonts w:eastAsiaTheme="majorEastAsia" w:cs="Times New Roman"/>
                <w:noProof/>
              </w:rPr>
              <w:t>LTE</w:t>
            </w:r>
            <w:r w:rsidR="00013135" w:rsidRPr="0082621B">
              <w:rPr>
                <w:rStyle w:val="ab"/>
                <w:rFonts w:eastAsiaTheme="majorEastAsia" w:cs="Times New Roman"/>
                <w:noProof/>
              </w:rPr>
              <w:t>注册流程</w:t>
            </w:r>
            <w:r w:rsidR="00013135" w:rsidRPr="0082621B">
              <w:rPr>
                <w:rStyle w:val="ab"/>
                <w:rFonts w:eastAsiaTheme="majorEastAsia" w:cs="Times New Roman"/>
                <w:noProof/>
              </w:rPr>
              <w:t>-TD</w:t>
            </w:r>
            <w:r w:rsidR="00013135">
              <w:rPr>
                <w:noProof/>
                <w:webHidden/>
              </w:rPr>
              <w:tab/>
            </w:r>
            <w:r w:rsidR="00013135">
              <w:rPr>
                <w:noProof/>
                <w:webHidden/>
              </w:rPr>
              <w:fldChar w:fldCharType="begin"/>
            </w:r>
            <w:r w:rsidR="00013135">
              <w:rPr>
                <w:noProof/>
                <w:webHidden/>
              </w:rPr>
              <w:instrText xml:space="preserve"> PAGEREF _Toc87714713 \h </w:instrText>
            </w:r>
            <w:r w:rsidR="00013135">
              <w:rPr>
                <w:noProof/>
                <w:webHidden/>
              </w:rPr>
            </w:r>
            <w:r w:rsidR="00013135">
              <w:rPr>
                <w:noProof/>
                <w:webHidden/>
              </w:rPr>
              <w:fldChar w:fldCharType="separate"/>
            </w:r>
            <w:r w:rsidR="00013135">
              <w:rPr>
                <w:noProof/>
                <w:webHidden/>
              </w:rPr>
              <w:t>73</w:t>
            </w:r>
            <w:r w:rsidR="00013135">
              <w:rPr>
                <w:noProof/>
                <w:webHidden/>
              </w:rPr>
              <w:fldChar w:fldCharType="end"/>
            </w:r>
          </w:hyperlink>
        </w:p>
        <w:p w14:paraId="0F2D77CE" w14:textId="08C73155" w:rsidR="00013135" w:rsidRDefault="00C7676F">
          <w:pPr>
            <w:pStyle w:val="31"/>
            <w:tabs>
              <w:tab w:val="left" w:pos="1680"/>
              <w:tab w:val="right" w:leader="dot" w:pos="8296"/>
            </w:tabs>
            <w:rPr>
              <w:rFonts w:asciiTheme="minorHAnsi" w:hAnsiTheme="minorHAnsi"/>
              <w:noProof/>
            </w:rPr>
          </w:pPr>
          <w:hyperlink w:anchor="_Toc87714714" w:history="1">
            <w:r w:rsidR="00013135" w:rsidRPr="0082621B">
              <w:rPr>
                <w:rStyle w:val="ab"/>
                <w:rFonts w:eastAsiaTheme="majorEastAsia" w:cs="Times New Roman"/>
                <w:noProof/>
              </w:rPr>
              <w:t>7.5.2</w:t>
            </w:r>
            <w:r w:rsidR="00013135">
              <w:rPr>
                <w:rFonts w:asciiTheme="minorHAnsi" w:hAnsiTheme="minorHAnsi"/>
                <w:noProof/>
              </w:rPr>
              <w:tab/>
            </w:r>
            <w:r w:rsidR="00013135" w:rsidRPr="0082621B">
              <w:rPr>
                <w:rStyle w:val="ab"/>
                <w:rFonts w:eastAsiaTheme="majorEastAsia" w:cs="Times New Roman"/>
                <w:noProof/>
              </w:rPr>
              <w:t>热插拔后长时间不驻网</w:t>
            </w:r>
            <w:r w:rsidR="00013135">
              <w:rPr>
                <w:noProof/>
                <w:webHidden/>
              </w:rPr>
              <w:tab/>
            </w:r>
            <w:r w:rsidR="00013135">
              <w:rPr>
                <w:noProof/>
                <w:webHidden/>
              </w:rPr>
              <w:fldChar w:fldCharType="begin"/>
            </w:r>
            <w:r w:rsidR="00013135">
              <w:rPr>
                <w:noProof/>
                <w:webHidden/>
              </w:rPr>
              <w:instrText xml:space="preserve"> PAGEREF _Toc87714714 \h </w:instrText>
            </w:r>
            <w:r w:rsidR="00013135">
              <w:rPr>
                <w:noProof/>
                <w:webHidden/>
              </w:rPr>
            </w:r>
            <w:r w:rsidR="00013135">
              <w:rPr>
                <w:noProof/>
                <w:webHidden/>
              </w:rPr>
              <w:fldChar w:fldCharType="separate"/>
            </w:r>
            <w:r w:rsidR="00013135">
              <w:rPr>
                <w:noProof/>
                <w:webHidden/>
              </w:rPr>
              <w:t>73</w:t>
            </w:r>
            <w:r w:rsidR="00013135">
              <w:rPr>
                <w:noProof/>
                <w:webHidden/>
              </w:rPr>
              <w:fldChar w:fldCharType="end"/>
            </w:r>
          </w:hyperlink>
        </w:p>
        <w:p w14:paraId="5E59E570" w14:textId="6860583D" w:rsidR="00013135" w:rsidRDefault="00C7676F">
          <w:pPr>
            <w:pStyle w:val="31"/>
            <w:tabs>
              <w:tab w:val="left" w:pos="1680"/>
              <w:tab w:val="right" w:leader="dot" w:pos="8296"/>
            </w:tabs>
            <w:rPr>
              <w:rFonts w:asciiTheme="minorHAnsi" w:hAnsiTheme="minorHAnsi"/>
              <w:noProof/>
            </w:rPr>
          </w:pPr>
          <w:hyperlink w:anchor="_Toc87714715" w:history="1">
            <w:r w:rsidR="00013135" w:rsidRPr="0082621B">
              <w:rPr>
                <w:rStyle w:val="ab"/>
                <w:rFonts w:eastAsiaTheme="majorEastAsia" w:cs="Times New Roman"/>
                <w:noProof/>
              </w:rPr>
              <w:t>7.5.3</w:t>
            </w:r>
            <w:r w:rsidR="00013135">
              <w:rPr>
                <w:rFonts w:asciiTheme="minorHAnsi" w:hAnsiTheme="minorHAnsi"/>
                <w:noProof/>
              </w:rPr>
              <w:tab/>
            </w:r>
            <w:r w:rsidR="00013135" w:rsidRPr="0082621B">
              <w:rPr>
                <w:rStyle w:val="ab"/>
                <w:rFonts w:eastAsiaTheme="majorEastAsia" w:cs="Times New Roman"/>
                <w:noProof/>
              </w:rPr>
              <w:t>LTE</w:t>
            </w:r>
            <w:r w:rsidR="00013135" w:rsidRPr="0082621B">
              <w:rPr>
                <w:rStyle w:val="ab"/>
                <w:rFonts w:eastAsiaTheme="majorEastAsia" w:cs="Times New Roman"/>
                <w:noProof/>
              </w:rPr>
              <w:t>系统获取状态无法正常接收</w:t>
            </w:r>
            <w:r w:rsidR="00013135" w:rsidRPr="0082621B">
              <w:rPr>
                <w:rStyle w:val="ab"/>
                <w:rFonts w:eastAsiaTheme="majorEastAsia" w:cs="Times New Roman"/>
                <w:noProof/>
              </w:rPr>
              <w:t>Paging</w:t>
            </w:r>
            <w:r w:rsidR="00013135" w:rsidRPr="0082621B">
              <w:rPr>
                <w:rStyle w:val="ab"/>
                <w:rFonts w:eastAsiaTheme="majorEastAsia" w:cs="Times New Roman"/>
                <w:noProof/>
              </w:rPr>
              <w:t>消息</w:t>
            </w:r>
            <w:r w:rsidR="00013135">
              <w:rPr>
                <w:noProof/>
                <w:webHidden/>
              </w:rPr>
              <w:tab/>
            </w:r>
            <w:r w:rsidR="00013135">
              <w:rPr>
                <w:noProof/>
                <w:webHidden/>
              </w:rPr>
              <w:fldChar w:fldCharType="begin"/>
            </w:r>
            <w:r w:rsidR="00013135">
              <w:rPr>
                <w:noProof/>
                <w:webHidden/>
              </w:rPr>
              <w:instrText xml:space="preserve"> PAGEREF _Toc87714715 \h </w:instrText>
            </w:r>
            <w:r w:rsidR="00013135">
              <w:rPr>
                <w:noProof/>
                <w:webHidden/>
              </w:rPr>
            </w:r>
            <w:r w:rsidR="00013135">
              <w:rPr>
                <w:noProof/>
                <w:webHidden/>
              </w:rPr>
              <w:fldChar w:fldCharType="separate"/>
            </w:r>
            <w:r w:rsidR="00013135">
              <w:rPr>
                <w:noProof/>
                <w:webHidden/>
              </w:rPr>
              <w:t>74</w:t>
            </w:r>
            <w:r w:rsidR="00013135">
              <w:rPr>
                <w:noProof/>
                <w:webHidden/>
              </w:rPr>
              <w:fldChar w:fldCharType="end"/>
            </w:r>
          </w:hyperlink>
        </w:p>
        <w:p w14:paraId="39C3DE18" w14:textId="339A6BFF" w:rsidR="00013135" w:rsidRDefault="00C7676F">
          <w:pPr>
            <w:pStyle w:val="21"/>
            <w:tabs>
              <w:tab w:val="left" w:pos="1260"/>
              <w:tab w:val="right" w:leader="dot" w:pos="8296"/>
            </w:tabs>
            <w:rPr>
              <w:rFonts w:asciiTheme="minorHAnsi" w:hAnsiTheme="minorHAnsi"/>
              <w:noProof/>
            </w:rPr>
          </w:pPr>
          <w:hyperlink w:anchor="_Toc87714716" w:history="1">
            <w:r w:rsidR="00013135" w:rsidRPr="0082621B">
              <w:rPr>
                <w:rStyle w:val="ab"/>
                <w:rFonts w:cs="Times New Roman"/>
                <w:noProof/>
              </w:rPr>
              <w:t>7.6</w:t>
            </w:r>
            <w:r w:rsidR="00013135">
              <w:rPr>
                <w:rFonts w:asciiTheme="minorHAnsi" w:hAnsiTheme="minorHAnsi"/>
                <w:noProof/>
              </w:rPr>
              <w:tab/>
            </w:r>
            <w:r w:rsidR="00013135" w:rsidRPr="0082621B">
              <w:rPr>
                <w:rStyle w:val="ab"/>
                <w:rFonts w:cs="Times New Roman"/>
                <w:noProof/>
              </w:rPr>
              <w:t>数据业务断流相关</w:t>
            </w:r>
            <w:r w:rsidR="00013135">
              <w:rPr>
                <w:noProof/>
                <w:webHidden/>
              </w:rPr>
              <w:tab/>
            </w:r>
            <w:r w:rsidR="00013135">
              <w:rPr>
                <w:noProof/>
                <w:webHidden/>
              </w:rPr>
              <w:fldChar w:fldCharType="begin"/>
            </w:r>
            <w:r w:rsidR="00013135">
              <w:rPr>
                <w:noProof/>
                <w:webHidden/>
              </w:rPr>
              <w:instrText xml:space="preserve"> PAGEREF _Toc87714716 \h </w:instrText>
            </w:r>
            <w:r w:rsidR="00013135">
              <w:rPr>
                <w:noProof/>
                <w:webHidden/>
              </w:rPr>
            </w:r>
            <w:r w:rsidR="00013135">
              <w:rPr>
                <w:noProof/>
                <w:webHidden/>
              </w:rPr>
              <w:fldChar w:fldCharType="separate"/>
            </w:r>
            <w:r w:rsidR="00013135">
              <w:rPr>
                <w:noProof/>
                <w:webHidden/>
              </w:rPr>
              <w:t>74</w:t>
            </w:r>
            <w:r w:rsidR="00013135">
              <w:rPr>
                <w:noProof/>
                <w:webHidden/>
              </w:rPr>
              <w:fldChar w:fldCharType="end"/>
            </w:r>
          </w:hyperlink>
        </w:p>
        <w:p w14:paraId="2A2C017B" w14:textId="419A28E2" w:rsidR="00013135" w:rsidRDefault="00C7676F">
          <w:pPr>
            <w:pStyle w:val="31"/>
            <w:tabs>
              <w:tab w:val="left" w:pos="1680"/>
              <w:tab w:val="right" w:leader="dot" w:pos="8296"/>
            </w:tabs>
            <w:rPr>
              <w:rFonts w:asciiTheme="minorHAnsi" w:hAnsiTheme="minorHAnsi"/>
              <w:noProof/>
            </w:rPr>
          </w:pPr>
          <w:hyperlink w:anchor="_Toc87714717" w:history="1">
            <w:r w:rsidR="00013135" w:rsidRPr="0082621B">
              <w:rPr>
                <w:rStyle w:val="ab"/>
                <w:rFonts w:eastAsiaTheme="majorEastAsia" w:cs="Times New Roman"/>
                <w:noProof/>
              </w:rPr>
              <w:t>7.6.1</w:t>
            </w:r>
            <w:r w:rsidR="00013135">
              <w:rPr>
                <w:rFonts w:asciiTheme="minorHAnsi" w:hAnsiTheme="minorHAnsi"/>
                <w:noProof/>
              </w:rPr>
              <w:tab/>
            </w:r>
            <w:r w:rsidR="00013135" w:rsidRPr="0082621B">
              <w:rPr>
                <w:rStyle w:val="ab"/>
                <w:rFonts w:eastAsiaTheme="majorEastAsia" w:cs="Times New Roman"/>
                <w:noProof/>
              </w:rPr>
              <w:t>打开数据开关，数据业务激活失败</w:t>
            </w:r>
            <w:r w:rsidR="00013135">
              <w:rPr>
                <w:noProof/>
                <w:webHidden/>
              </w:rPr>
              <w:tab/>
            </w:r>
            <w:r w:rsidR="00013135">
              <w:rPr>
                <w:noProof/>
                <w:webHidden/>
              </w:rPr>
              <w:fldChar w:fldCharType="begin"/>
            </w:r>
            <w:r w:rsidR="00013135">
              <w:rPr>
                <w:noProof/>
                <w:webHidden/>
              </w:rPr>
              <w:instrText xml:space="preserve"> PAGEREF _Toc87714717 \h </w:instrText>
            </w:r>
            <w:r w:rsidR="00013135">
              <w:rPr>
                <w:noProof/>
                <w:webHidden/>
              </w:rPr>
            </w:r>
            <w:r w:rsidR="00013135">
              <w:rPr>
                <w:noProof/>
                <w:webHidden/>
              </w:rPr>
              <w:fldChar w:fldCharType="separate"/>
            </w:r>
            <w:r w:rsidR="00013135">
              <w:rPr>
                <w:noProof/>
                <w:webHidden/>
              </w:rPr>
              <w:t>75</w:t>
            </w:r>
            <w:r w:rsidR="00013135">
              <w:rPr>
                <w:noProof/>
                <w:webHidden/>
              </w:rPr>
              <w:fldChar w:fldCharType="end"/>
            </w:r>
          </w:hyperlink>
        </w:p>
        <w:p w14:paraId="75419F73" w14:textId="7CC5CA38" w:rsidR="00013135" w:rsidRDefault="00C7676F">
          <w:pPr>
            <w:pStyle w:val="31"/>
            <w:tabs>
              <w:tab w:val="left" w:pos="1680"/>
              <w:tab w:val="right" w:leader="dot" w:pos="8296"/>
            </w:tabs>
            <w:rPr>
              <w:rFonts w:asciiTheme="minorHAnsi" w:hAnsiTheme="minorHAnsi"/>
              <w:noProof/>
            </w:rPr>
          </w:pPr>
          <w:hyperlink w:anchor="_Toc87714718" w:history="1">
            <w:r w:rsidR="00013135" w:rsidRPr="0082621B">
              <w:rPr>
                <w:rStyle w:val="ab"/>
                <w:rFonts w:eastAsiaTheme="majorEastAsia" w:cs="Times New Roman"/>
                <w:noProof/>
              </w:rPr>
              <w:t>7.6.2</w:t>
            </w:r>
            <w:r w:rsidR="00013135">
              <w:rPr>
                <w:rFonts w:asciiTheme="minorHAnsi" w:hAnsiTheme="minorHAnsi"/>
                <w:noProof/>
              </w:rPr>
              <w:tab/>
            </w:r>
            <w:r w:rsidR="00013135" w:rsidRPr="0082621B">
              <w:rPr>
                <w:rStyle w:val="ab"/>
                <w:rFonts w:eastAsiaTheme="majorEastAsia" w:cs="Times New Roman"/>
                <w:noProof/>
              </w:rPr>
              <w:t>高通短</w:t>
            </w:r>
            <w:r w:rsidR="00013135" w:rsidRPr="0082621B">
              <w:rPr>
                <w:rStyle w:val="ab"/>
                <w:rFonts w:eastAsiaTheme="majorEastAsia" w:cs="Times New Roman"/>
                <w:noProof/>
              </w:rPr>
              <w:t>/</w:t>
            </w:r>
            <w:r w:rsidR="00013135" w:rsidRPr="0082621B">
              <w:rPr>
                <w:rStyle w:val="ab"/>
                <w:rFonts w:eastAsiaTheme="majorEastAsia" w:cs="Times New Roman"/>
                <w:noProof/>
              </w:rPr>
              <w:t>彩信重发机制</w:t>
            </w:r>
            <w:r w:rsidR="00013135">
              <w:rPr>
                <w:noProof/>
                <w:webHidden/>
              </w:rPr>
              <w:tab/>
            </w:r>
            <w:r w:rsidR="00013135">
              <w:rPr>
                <w:noProof/>
                <w:webHidden/>
              </w:rPr>
              <w:fldChar w:fldCharType="begin"/>
            </w:r>
            <w:r w:rsidR="00013135">
              <w:rPr>
                <w:noProof/>
                <w:webHidden/>
              </w:rPr>
              <w:instrText xml:space="preserve"> PAGEREF _Toc87714718 \h </w:instrText>
            </w:r>
            <w:r w:rsidR="00013135">
              <w:rPr>
                <w:noProof/>
                <w:webHidden/>
              </w:rPr>
            </w:r>
            <w:r w:rsidR="00013135">
              <w:rPr>
                <w:noProof/>
                <w:webHidden/>
              </w:rPr>
              <w:fldChar w:fldCharType="separate"/>
            </w:r>
            <w:r w:rsidR="00013135">
              <w:rPr>
                <w:noProof/>
                <w:webHidden/>
              </w:rPr>
              <w:t>76</w:t>
            </w:r>
            <w:r w:rsidR="00013135">
              <w:rPr>
                <w:noProof/>
                <w:webHidden/>
              </w:rPr>
              <w:fldChar w:fldCharType="end"/>
            </w:r>
          </w:hyperlink>
        </w:p>
        <w:p w14:paraId="718F01D3" w14:textId="4B2508E7" w:rsidR="00013135" w:rsidRDefault="00C7676F">
          <w:pPr>
            <w:pStyle w:val="21"/>
            <w:tabs>
              <w:tab w:val="left" w:pos="1260"/>
              <w:tab w:val="right" w:leader="dot" w:pos="8296"/>
            </w:tabs>
            <w:rPr>
              <w:rFonts w:asciiTheme="minorHAnsi" w:hAnsiTheme="minorHAnsi"/>
              <w:noProof/>
            </w:rPr>
          </w:pPr>
          <w:hyperlink w:anchor="_Toc87714719" w:history="1">
            <w:r w:rsidR="00013135" w:rsidRPr="0082621B">
              <w:rPr>
                <w:rStyle w:val="ab"/>
                <w:rFonts w:cs="Times New Roman"/>
                <w:noProof/>
              </w:rPr>
              <w:t>7.7</w:t>
            </w:r>
            <w:r w:rsidR="00013135">
              <w:rPr>
                <w:rFonts w:asciiTheme="minorHAnsi" w:hAnsiTheme="minorHAnsi"/>
                <w:noProof/>
              </w:rPr>
              <w:tab/>
            </w:r>
            <w:r w:rsidR="00013135" w:rsidRPr="0082621B">
              <w:rPr>
                <w:rStyle w:val="ab"/>
                <w:rFonts w:cs="Times New Roman"/>
                <w:noProof/>
              </w:rPr>
              <w:t>SIM</w:t>
            </w:r>
            <w:r w:rsidR="00013135" w:rsidRPr="0082621B">
              <w:rPr>
                <w:rStyle w:val="ab"/>
                <w:rFonts w:cs="Times New Roman"/>
                <w:noProof/>
              </w:rPr>
              <w:t>相关问题</w:t>
            </w:r>
            <w:r w:rsidR="00013135">
              <w:rPr>
                <w:noProof/>
                <w:webHidden/>
              </w:rPr>
              <w:tab/>
            </w:r>
            <w:r w:rsidR="00013135">
              <w:rPr>
                <w:noProof/>
                <w:webHidden/>
              </w:rPr>
              <w:fldChar w:fldCharType="begin"/>
            </w:r>
            <w:r w:rsidR="00013135">
              <w:rPr>
                <w:noProof/>
                <w:webHidden/>
              </w:rPr>
              <w:instrText xml:space="preserve"> PAGEREF _Toc87714719 \h </w:instrText>
            </w:r>
            <w:r w:rsidR="00013135">
              <w:rPr>
                <w:noProof/>
                <w:webHidden/>
              </w:rPr>
            </w:r>
            <w:r w:rsidR="00013135">
              <w:rPr>
                <w:noProof/>
                <w:webHidden/>
              </w:rPr>
              <w:fldChar w:fldCharType="separate"/>
            </w:r>
            <w:r w:rsidR="00013135">
              <w:rPr>
                <w:noProof/>
                <w:webHidden/>
              </w:rPr>
              <w:t>77</w:t>
            </w:r>
            <w:r w:rsidR="00013135">
              <w:rPr>
                <w:noProof/>
                <w:webHidden/>
              </w:rPr>
              <w:fldChar w:fldCharType="end"/>
            </w:r>
          </w:hyperlink>
        </w:p>
        <w:p w14:paraId="1645F005" w14:textId="372231D4" w:rsidR="00013135" w:rsidRDefault="00C7676F">
          <w:pPr>
            <w:pStyle w:val="31"/>
            <w:tabs>
              <w:tab w:val="left" w:pos="1680"/>
              <w:tab w:val="right" w:leader="dot" w:pos="8296"/>
            </w:tabs>
            <w:rPr>
              <w:rFonts w:asciiTheme="minorHAnsi" w:hAnsiTheme="minorHAnsi"/>
              <w:noProof/>
            </w:rPr>
          </w:pPr>
          <w:hyperlink w:anchor="_Toc87714720" w:history="1">
            <w:r w:rsidR="00013135" w:rsidRPr="0082621B">
              <w:rPr>
                <w:rStyle w:val="ab"/>
                <w:rFonts w:eastAsiaTheme="majorEastAsia" w:cs="Times New Roman"/>
                <w:noProof/>
              </w:rPr>
              <w:t>7.7.1</w:t>
            </w:r>
            <w:r w:rsidR="00013135">
              <w:rPr>
                <w:rFonts w:asciiTheme="minorHAnsi" w:hAnsiTheme="minorHAnsi"/>
                <w:noProof/>
              </w:rPr>
              <w:tab/>
            </w:r>
            <w:r w:rsidR="00013135" w:rsidRPr="0082621B">
              <w:rPr>
                <w:rStyle w:val="ab"/>
                <w:rFonts w:eastAsiaTheme="majorEastAsia" w:cs="Times New Roman"/>
                <w:noProof/>
              </w:rPr>
              <w:t>SIM</w:t>
            </w:r>
            <w:r w:rsidR="00013135" w:rsidRPr="0082621B">
              <w:rPr>
                <w:rStyle w:val="ab"/>
                <w:rFonts w:eastAsiaTheme="majorEastAsia" w:cs="Times New Roman"/>
                <w:noProof/>
              </w:rPr>
              <w:t>读取时间长问题</w:t>
            </w:r>
            <w:r w:rsidR="00013135">
              <w:rPr>
                <w:noProof/>
                <w:webHidden/>
              </w:rPr>
              <w:tab/>
            </w:r>
            <w:r w:rsidR="00013135">
              <w:rPr>
                <w:noProof/>
                <w:webHidden/>
              </w:rPr>
              <w:fldChar w:fldCharType="begin"/>
            </w:r>
            <w:r w:rsidR="00013135">
              <w:rPr>
                <w:noProof/>
                <w:webHidden/>
              </w:rPr>
              <w:instrText xml:space="preserve"> PAGEREF _Toc87714720 \h </w:instrText>
            </w:r>
            <w:r w:rsidR="00013135">
              <w:rPr>
                <w:noProof/>
                <w:webHidden/>
              </w:rPr>
            </w:r>
            <w:r w:rsidR="00013135">
              <w:rPr>
                <w:noProof/>
                <w:webHidden/>
              </w:rPr>
              <w:fldChar w:fldCharType="separate"/>
            </w:r>
            <w:r w:rsidR="00013135">
              <w:rPr>
                <w:noProof/>
                <w:webHidden/>
              </w:rPr>
              <w:t>77</w:t>
            </w:r>
            <w:r w:rsidR="00013135">
              <w:rPr>
                <w:noProof/>
                <w:webHidden/>
              </w:rPr>
              <w:fldChar w:fldCharType="end"/>
            </w:r>
          </w:hyperlink>
        </w:p>
        <w:p w14:paraId="1415A6BE" w14:textId="6BBA8138" w:rsidR="00013135" w:rsidRDefault="00C7676F">
          <w:pPr>
            <w:pStyle w:val="31"/>
            <w:tabs>
              <w:tab w:val="left" w:pos="1680"/>
              <w:tab w:val="right" w:leader="dot" w:pos="8296"/>
            </w:tabs>
            <w:rPr>
              <w:rFonts w:asciiTheme="minorHAnsi" w:hAnsiTheme="minorHAnsi"/>
              <w:noProof/>
            </w:rPr>
          </w:pPr>
          <w:hyperlink w:anchor="_Toc87714721" w:history="1">
            <w:r w:rsidR="00013135" w:rsidRPr="0082621B">
              <w:rPr>
                <w:rStyle w:val="ab"/>
                <w:rFonts w:eastAsiaTheme="majorEastAsia" w:cs="Times New Roman"/>
                <w:noProof/>
              </w:rPr>
              <w:t>7.7.2</w:t>
            </w:r>
            <w:r w:rsidR="00013135">
              <w:rPr>
                <w:rFonts w:asciiTheme="minorHAnsi" w:hAnsiTheme="minorHAnsi"/>
                <w:noProof/>
              </w:rPr>
              <w:tab/>
            </w:r>
            <w:r w:rsidR="00013135" w:rsidRPr="0082621B">
              <w:rPr>
                <w:rStyle w:val="ab"/>
                <w:rFonts w:eastAsiaTheme="majorEastAsia" w:cs="Times New Roman"/>
                <w:noProof/>
              </w:rPr>
              <w:t>SIM</w:t>
            </w:r>
            <w:r w:rsidR="00013135" w:rsidRPr="0082621B">
              <w:rPr>
                <w:rStyle w:val="ab"/>
                <w:rFonts w:eastAsiaTheme="majorEastAsia" w:cs="Times New Roman"/>
                <w:noProof/>
              </w:rPr>
              <w:t>卡不识别问题</w:t>
            </w:r>
            <w:r w:rsidR="00013135">
              <w:rPr>
                <w:noProof/>
                <w:webHidden/>
              </w:rPr>
              <w:tab/>
            </w:r>
            <w:r w:rsidR="00013135">
              <w:rPr>
                <w:noProof/>
                <w:webHidden/>
              </w:rPr>
              <w:fldChar w:fldCharType="begin"/>
            </w:r>
            <w:r w:rsidR="00013135">
              <w:rPr>
                <w:noProof/>
                <w:webHidden/>
              </w:rPr>
              <w:instrText xml:space="preserve"> PAGEREF _Toc87714721 \h </w:instrText>
            </w:r>
            <w:r w:rsidR="00013135">
              <w:rPr>
                <w:noProof/>
                <w:webHidden/>
              </w:rPr>
            </w:r>
            <w:r w:rsidR="00013135">
              <w:rPr>
                <w:noProof/>
                <w:webHidden/>
              </w:rPr>
              <w:fldChar w:fldCharType="separate"/>
            </w:r>
            <w:r w:rsidR="00013135">
              <w:rPr>
                <w:noProof/>
                <w:webHidden/>
              </w:rPr>
              <w:t>77</w:t>
            </w:r>
            <w:r w:rsidR="00013135">
              <w:rPr>
                <w:noProof/>
                <w:webHidden/>
              </w:rPr>
              <w:fldChar w:fldCharType="end"/>
            </w:r>
          </w:hyperlink>
        </w:p>
        <w:p w14:paraId="1DAA7FF9" w14:textId="214714B0" w:rsidR="00013135" w:rsidRDefault="00C7676F">
          <w:pPr>
            <w:pStyle w:val="21"/>
            <w:tabs>
              <w:tab w:val="left" w:pos="1260"/>
              <w:tab w:val="right" w:leader="dot" w:pos="8296"/>
            </w:tabs>
            <w:rPr>
              <w:rFonts w:asciiTheme="minorHAnsi" w:hAnsiTheme="minorHAnsi"/>
              <w:noProof/>
            </w:rPr>
          </w:pPr>
          <w:hyperlink w:anchor="_Toc87714722" w:history="1">
            <w:r w:rsidR="00013135" w:rsidRPr="0082621B">
              <w:rPr>
                <w:rStyle w:val="ab"/>
                <w:rFonts w:cs="Times New Roman"/>
                <w:noProof/>
              </w:rPr>
              <w:t>7.8</w:t>
            </w:r>
            <w:r w:rsidR="00013135">
              <w:rPr>
                <w:rFonts w:asciiTheme="minorHAnsi" w:hAnsiTheme="minorHAnsi"/>
                <w:noProof/>
              </w:rPr>
              <w:tab/>
            </w:r>
            <w:r w:rsidR="00013135" w:rsidRPr="0082621B">
              <w:rPr>
                <w:rStyle w:val="ab"/>
                <w:rFonts w:cs="Times New Roman"/>
                <w:noProof/>
              </w:rPr>
              <w:t>GSM</w:t>
            </w:r>
            <w:r w:rsidR="00013135" w:rsidRPr="0082621B">
              <w:rPr>
                <w:rStyle w:val="ab"/>
                <w:rFonts w:cs="Times New Roman"/>
                <w:noProof/>
              </w:rPr>
              <w:t>通话问题分析</w:t>
            </w:r>
            <w:r w:rsidR="00013135">
              <w:rPr>
                <w:noProof/>
                <w:webHidden/>
              </w:rPr>
              <w:tab/>
            </w:r>
            <w:r w:rsidR="00013135">
              <w:rPr>
                <w:noProof/>
                <w:webHidden/>
              </w:rPr>
              <w:fldChar w:fldCharType="begin"/>
            </w:r>
            <w:r w:rsidR="00013135">
              <w:rPr>
                <w:noProof/>
                <w:webHidden/>
              </w:rPr>
              <w:instrText xml:space="preserve"> PAGEREF _Toc87714722 \h </w:instrText>
            </w:r>
            <w:r w:rsidR="00013135">
              <w:rPr>
                <w:noProof/>
                <w:webHidden/>
              </w:rPr>
            </w:r>
            <w:r w:rsidR="00013135">
              <w:rPr>
                <w:noProof/>
                <w:webHidden/>
              </w:rPr>
              <w:fldChar w:fldCharType="separate"/>
            </w:r>
            <w:r w:rsidR="00013135">
              <w:rPr>
                <w:noProof/>
                <w:webHidden/>
              </w:rPr>
              <w:t>79</w:t>
            </w:r>
            <w:r w:rsidR="00013135">
              <w:rPr>
                <w:noProof/>
                <w:webHidden/>
              </w:rPr>
              <w:fldChar w:fldCharType="end"/>
            </w:r>
          </w:hyperlink>
        </w:p>
        <w:p w14:paraId="30FC28BB" w14:textId="15D9B52F" w:rsidR="00013135" w:rsidRDefault="00C7676F">
          <w:pPr>
            <w:pStyle w:val="31"/>
            <w:tabs>
              <w:tab w:val="left" w:pos="1680"/>
              <w:tab w:val="right" w:leader="dot" w:pos="8296"/>
            </w:tabs>
            <w:rPr>
              <w:rFonts w:asciiTheme="minorHAnsi" w:hAnsiTheme="minorHAnsi"/>
              <w:noProof/>
            </w:rPr>
          </w:pPr>
          <w:hyperlink w:anchor="_Toc87714723" w:history="1">
            <w:r w:rsidR="00013135" w:rsidRPr="0082621B">
              <w:rPr>
                <w:rStyle w:val="ab"/>
                <w:rFonts w:eastAsiaTheme="majorEastAsia" w:cs="Times New Roman"/>
                <w:noProof/>
              </w:rPr>
              <w:t>7.8.1</w:t>
            </w:r>
            <w:r w:rsidR="00013135">
              <w:rPr>
                <w:rFonts w:asciiTheme="minorHAnsi" w:hAnsiTheme="minorHAnsi"/>
                <w:noProof/>
              </w:rPr>
              <w:tab/>
            </w:r>
            <w:r w:rsidR="00013135" w:rsidRPr="0082621B">
              <w:rPr>
                <w:rStyle w:val="ab"/>
                <w:rFonts w:eastAsiaTheme="majorEastAsia" w:cs="Times New Roman"/>
                <w:noProof/>
              </w:rPr>
              <w:t>GSM</w:t>
            </w:r>
            <w:r w:rsidR="00013135" w:rsidRPr="0082621B">
              <w:rPr>
                <w:rStyle w:val="ab"/>
                <w:rFonts w:eastAsiaTheme="majorEastAsia" w:cs="Times New Roman"/>
                <w:noProof/>
              </w:rPr>
              <w:t>接入问题</w:t>
            </w:r>
            <w:r w:rsidR="00013135">
              <w:rPr>
                <w:noProof/>
                <w:webHidden/>
              </w:rPr>
              <w:tab/>
            </w:r>
            <w:r w:rsidR="00013135">
              <w:rPr>
                <w:noProof/>
                <w:webHidden/>
              </w:rPr>
              <w:fldChar w:fldCharType="begin"/>
            </w:r>
            <w:r w:rsidR="00013135">
              <w:rPr>
                <w:noProof/>
                <w:webHidden/>
              </w:rPr>
              <w:instrText xml:space="preserve"> PAGEREF _Toc87714723 \h </w:instrText>
            </w:r>
            <w:r w:rsidR="00013135">
              <w:rPr>
                <w:noProof/>
                <w:webHidden/>
              </w:rPr>
            </w:r>
            <w:r w:rsidR="00013135">
              <w:rPr>
                <w:noProof/>
                <w:webHidden/>
              </w:rPr>
              <w:fldChar w:fldCharType="separate"/>
            </w:r>
            <w:r w:rsidR="00013135">
              <w:rPr>
                <w:noProof/>
                <w:webHidden/>
              </w:rPr>
              <w:t>79</w:t>
            </w:r>
            <w:r w:rsidR="00013135">
              <w:rPr>
                <w:noProof/>
                <w:webHidden/>
              </w:rPr>
              <w:fldChar w:fldCharType="end"/>
            </w:r>
          </w:hyperlink>
        </w:p>
        <w:p w14:paraId="54B36D64" w14:textId="7995E401" w:rsidR="00013135" w:rsidRDefault="00C7676F">
          <w:pPr>
            <w:pStyle w:val="21"/>
            <w:tabs>
              <w:tab w:val="left" w:pos="1260"/>
              <w:tab w:val="right" w:leader="dot" w:pos="8296"/>
            </w:tabs>
            <w:rPr>
              <w:rFonts w:asciiTheme="minorHAnsi" w:hAnsiTheme="minorHAnsi"/>
              <w:noProof/>
            </w:rPr>
          </w:pPr>
          <w:hyperlink w:anchor="_Toc87714724" w:history="1">
            <w:r w:rsidR="00013135" w:rsidRPr="0082621B">
              <w:rPr>
                <w:rStyle w:val="ab"/>
                <w:rFonts w:cs="Times New Roman"/>
                <w:noProof/>
              </w:rPr>
              <w:t>7.9</w:t>
            </w:r>
            <w:r w:rsidR="00013135">
              <w:rPr>
                <w:rFonts w:asciiTheme="minorHAnsi" w:hAnsiTheme="minorHAnsi"/>
                <w:noProof/>
              </w:rPr>
              <w:tab/>
            </w:r>
            <w:r w:rsidR="00013135" w:rsidRPr="0082621B">
              <w:rPr>
                <w:rStyle w:val="ab"/>
                <w:rFonts w:cs="Times New Roman"/>
                <w:noProof/>
              </w:rPr>
              <w:t>高通重要的消息整理</w:t>
            </w:r>
            <w:r w:rsidR="00013135">
              <w:rPr>
                <w:noProof/>
                <w:webHidden/>
              </w:rPr>
              <w:tab/>
            </w:r>
            <w:r w:rsidR="00013135">
              <w:rPr>
                <w:noProof/>
                <w:webHidden/>
              </w:rPr>
              <w:fldChar w:fldCharType="begin"/>
            </w:r>
            <w:r w:rsidR="00013135">
              <w:rPr>
                <w:noProof/>
                <w:webHidden/>
              </w:rPr>
              <w:instrText xml:space="preserve"> PAGEREF _Toc87714724 \h </w:instrText>
            </w:r>
            <w:r w:rsidR="00013135">
              <w:rPr>
                <w:noProof/>
                <w:webHidden/>
              </w:rPr>
            </w:r>
            <w:r w:rsidR="00013135">
              <w:rPr>
                <w:noProof/>
                <w:webHidden/>
              </w:rPr>
              <w:fldChar w:fldCharType="separate"/>
            </w:r>
            <w:r w:rsidR="00013135">
              <w:rPr>
                <w:noProof/>
                <w:webHidden/>
              </w:rPr>
              <w:t>80</w:t>
            </w:r>
            <w:r w:rsidR="00013135">
              <w:rPr>
                <w:noProof/>
                <w:webHidden/>
              </w:rPr>
              <w:fldChar w:fldCharType="end"/>
            </w:r>
          </w:hyperlink>
        </w:p>
        <w:p w14:paraId="02787EE8" w14:textId="255FA6B0" w:rsidR="00013135" w:rsidRDefault="00C7676F">
          <w:pPr>
            <w:pStyle w:val="31"/>
            <w:tabs>
              <w:tab w:val="left" w:pos="1680"/>
              <w:tab w:val="right" w:leader="dot" w:pos="8296"/>
            </w:tabs>
            <w:rPr>
              <w:rFonts w:asciiTheme="minorHAnsi" w:hAnsiTheme="minorHAnsi"/>
              <w:noProof/>
            </w:rPr>
          </w:pPr>
          <w:hyperlink w:anchor="_Toc87714725" w:history="1">
            <w:r w:rsidR="00013135" w:rsidRPr="0082621B">
              <w:rPr>
                <w:rStyle w:val="ab"/>
                <w:rFonts w:eastAsiaTheme="majorEastAsia" w:cs="Times New Roman"/>
                <w:noProof/>
              </w:rPr>
              <w:t>7.9.1</w:t>
            </w:r>
            <w:r w:rsidR="00013135">
              <w:rPr>
                <w:rFonts w:asciiTheme="minorHAnsi" w:hAnsiTheme="minorHAnsi"/>
                <w:noProof/>
              </w:rPr>
              <w:tab/>
            </w:r>
            <w:r w:rsidR="00013135" w:rsidRPr="0082621B">
              <w:rPr>
                <w:rStyle w:val="ab"/>
                <w:rFonts w:eastAsiaTheme="majorEastAsia" w:cs="Times New Roman"/>
                <w:noProof/>
              </w:rPr>
              <w:t>IMS</w:t>
            </w:r>
            <w:r w:rsidR="00013135" w:rsidRPr="0082621B">
              <w:rPr>
                <w:rStyle w:val="ab"/>
                <w:rFonts w:eastAsiaTheme="majorEastAsia" w:cs="Times New Roman"/>
                <w:noProof/>
              </w:rPr>
              <w:t>丢包统计</w:t>
            </w:r>
            <w:r w:rsidR="00013135">
              <w:rPr>
                <w:noProof/>
                <w:webHidden/>
              </w:rPr>
              <w:tab/>
            </w:r>
            <w:r w:rsidR="00013135">
              <w:rPr>
                <w:noProof/>
                <w:webHidden/>
              </w:rPr>
              <w:fldChar w:fldCharType="begin"/>
            </w:r>
            <w:r w:rsidR="00013135">
              <w:rPr>
                <w:noProof/>
                <w:webHidden/>
              </w:rPr>
              <w:instrText xml:space="preserve"> PAGEREF _Toc87714725 \h </w:instrText>
            </w:r>
            <w:r w:rsidR="00013135">
              <w:rPr>
                <w:noProof/>
                <w:webHidden/>
              </w:rPr>
            </w:r>
            <w:r w:rsidR="00013135">
              <w:rPr>
                <w:noProof/>
                <w:webHidden/>
              </w:rPr>
              <w:fldChar w:fldCharType="separate"/>
            </w:r>
            <w:r w:rsidR="00013135">
              <w:rPr>
                <w:noProof/>
                <w:webHidden/>
              </w:rPr>
              <w:t>80</w:t>
            </w:r>
            <w:r w:rsidR="00013135">
              <w:rPr>
                <w:noProof/>
                <w:webHidden/>
              </w:rPr>
              <w:fldChar w:fldCharType="end"/>
            </w:r>
          </w:hyperlink>
        </w:p>
        <w:p w14:paraId="63A93B22" w14:textId="0A5BE6EB" w:rsidR="00013135" w:rsidRDefault="00C7676F">
          <w:pPr>
            <w:pStyle w:val="31"/>
            <w:tabs>
              <w:tab w:val="left" w:pos="1680"/>
              <w:tab w:val="right" w:leader="dot" w:pos="8296"/>
            </w:tabs>
            <w:rPr>
              <w:rFonts w:asciiTheme="minorHAnsi" w:hAnsiTheme="minorHAnsi"/>
              <w:noProof/>
            </w:rPr>
          </w:pPr>
          <w:hyperlink w:anchor="_Toc87714726" w:history="1">
            <w:r w:rsidR="00013135" w:rsidRPr="0082621B">
              <w:rPr>
                <w:rStyle w:val="ab"/>
                <w:rFonts w:eastAsiaTheme="majorEastAsia" w:cs="Times New Roman"/>
                <w:noProof/>
              </w:rPr>
              <w:t>7.9.2</w:t>
            </w:r>
            <w:r w:rsidR="00013135">
              <w:rPr>
                <w:rFonts w:asciiTheme="minorHAnsi" w:hAnsiTheme="minorHAnsi"/>
                <w:noProof/>
              </w:rPr>
              <w:tab/>
            </w:r>
            <w:r w:rsidR="00013135" w:rsidRPr="0082621B">
              <w:rPr>
                <w:rStyle w:val="ab"/>
                <w:rFonts w:eastAsiaTheme="majorEastAsia" w:cs="Times New Roman"/>
                <w:noProof/>
              </w:rPr>
              <w:t>LTE PDSCH</w:t>
            </w:r>
            <w:r w:rsidR="00013135" w:rsidRPr="0082621B">
              <w:rPr>
                <w:rStyle w:val="ab"/>
                <w:rFonts w:eastAsiaTheme="majorEastAsia" w:cs="Times New Roman"/>
                <w:noProof/>
              </w:rPr>
              <w:t>统计信息</w:t>
            </w:r>
            <w:r w:rsidR="00013135" w:rsidRPr="0082621B">
              <w:rPr>
                <w:rStyle w:val="ab"/>
                <w:rFonts w:eastAsiaTheme="majorEastAsia" w:cs="Times New Roman"/>
                <w:noProof/>
              </w:rPr>
              <w:t xml:space="preserve"> B173</w:t>
            </w:r>
            <w:r w:rsidR="00013135">
              <w:rPr>
                <w:noProof/>
                <w:webHidden/>
              </w:rPr>
              <w:tab/>
            </w:r>
            <w:r w:rsidR="00013135">
              <w:rPr>
                <w:noProof/>
                <w:webHidden/>
              </w:rPr>
              <w:fldChar w:fldCharType="begin"/>
            </w:r>
            <w:r w:rsidR="00013135">
              <w:rPr>
                <w:noProof/>
                <w:webHidden/>
              </w:rPr>
              <w:instrText xml:space="preserve"> PAGEREF _Toc87714726 \h </w:instrText>
            </w:r>
            <w:r w:rsidR="00013135">
              <w:rPr>
                <w:noProof/>
                <w:webHidden/>
              </w:rPr>
            </w:r>
            <w:r w:rsidR="00013135">
              <w:rPr>
                <w:noProof/>
                <w:webHidden/>
              </w:rPr>
              <w:fldChar w:fldCharType="separate"/>
            </w:r>
            <w:r w:rsidR="00013135">
              <w:rPr>
                <w:noProof/>
                <w:webHidden/>
              </w:rPr>
              <w:t>80</w:t>
            </w:r>
            <w:r w:rsidR="00013135">
              <w:rPr>
                <w:noProof/>
                <w:webHidden/>
              </w:rPr>
              <w:fldChar w:fldCharType="end"/>
            </w:r>
          </w:hyperlink>
        </w:p>
        <w:p w14:paraId="6E4E71AD" w14:textId="0E9B69BC" w:rsidR="00013135" w:rsidRDefault="00C7676F">
          <w:pPr>
            <w:pStyle w:val="31"/>
            <w:tabs>
              <w:tab w:val="left" w:pos="1680"/>
              <w:tab w:val="right" w:leader="dot" w:pos="8296"/>
            </w:tabs>
            <w:rPr>
              <w:rFonts w:asciiTheme="minorHAnsi" w:hAnsiTheme="minorHAnsi"/>
              <w:noProof/>
            </w:rPr>
          </w:pPr>
          <w:hyperlink w:anchor="_Toc87714727" w:history="1">
            <w:r w:rsidR="00013135" w:rsidRPr="0082621B">
              <w:rPr>
                <w:rStyle w:val="ab"/>
                <w:rFonts w:eastAsiaTheme="majorEastAsia" w:cs="Times New Roman"/>
                <w:noProof/>
              </w:rPr>
              <w:t>7.9.3</w:t>
            </w:r>
            <w:r w:rsidR="00013135">
              <w:rPr>
                <w:rFonts w:asciiTheme="minorHAnsi" w:hAnsiTheme="minorHAnsi"/>
                <w:noProof/>
              </w:rPr>
              <w:tab/>
            </w:r>
            <w:r w:rsidR="00013135" w:rsidRPr="0082621B">
              <w:rPr>
                <w:rStyle w:val="ab"/>
                <w:rFonts w:eastAsiaTheme="majorEastAsia" w:cs="Times New Roman"/>
                <w:noProof/>
              </w:rPr>
              <w:t>LTE</w:t>
            </w:r>
            <w:r w:rsidR="00013135" w:rsidRPr="0082621B">
              <w:rPr>
                <w:rStyle w:val="ab"/>
                <w:rFonts w:eastAsiaTheme="majorEastAsia" w:cs="Times New Roman"/>
                <w:noProof/>
              </w:rPr>
              <w:t>邻区重选消息</w:t>
            </w:r>
            <w:r w:rsidR="00013135" w:rsidRPr="0082621B">
              <w:rPr>
                <w:rStyle w:val="ab"/>
                <w:rFonts w:eastAsiaTheme="majorEastAsia" w:cs="Times New Roman"/>
                <w:noProof/>
              </w:rPr>
              <w:t xml:space="preserve"> B186</w:t>
            </w:r>
            <w:r w:rsidR="00013135">
              <w:rPr>
                <w:noProof/>
                <w:webHidden/>
              </w:rPr>
              <w:tab/>
            </w:r>
            <w:r w:rsidR="00013135">
              <w:rPr>
                <w:noProof/>
                <w:webHidden/>
              </w:rPr>
              <w:fldChar w:fldCharType="begin"/>
            </w:r>
            <w:r w:rsidR="00013135">
              <w:rPr>
                <w:noProof/>
                <w:webHidden/>
              </w:rPr>
              <w:instrText xml:space="preserve"> PAGEREF _Toc87714727 \h </w:instrText>
            </w:r>
            <w:r w:rsidR="00013135">
              <w:rPr>
                <w:noProof/>
                <w:webHidden/>
              </w:rPr>
            </w:r>
            <w:r w:rsidR="00013135">
              <w:rPr>
                <w:noProof/>
                <w:webHidden/>
              </w:rPr>
              <w:fldChar w:fldCharType="separate"/>
            </w:r>
            <w:r w:rsidR="00013135">
              <w:rPr>
                <w:noProof/>
                <w:webHidden/>
              </w:rPr>
              <w:t>80</w:t>
            </w:r>
            <w:r w:rsidR="00013135">
              <w:rPr>
                <w:noProof/>
                <w:webHidden/>
              </w:rPr>
              <w:fldChar w:fldCharType="end"/>
            </w:r>
          </w:hyperlink>
        </w:p>
        <w:p w14:paraId="526BE106" w14:textId="6C8ABEE1" w:rsidR="00013135" w:rsidRDefault="00C7676F">
          <w:pPr>
            <w:pStyle w:val="31"/>
            <w:tabs>
              <w:tab w:val="left" w:pos="1680"/>
              <w:tab w:val="right" w:leader="dot" w:pos="8296"/>
            </w:tabs>
            <w:rPr>
              <w:rFonts w:asciiTheme="minorHAnsi" w:hAnsiTheme="minorHAnsi"/>
              <w:noProof/>
            </w:rPr>
          </w:pPr>
          <w:hyperlink w:anchor="_Toc87714728" w:history="1">
            <w:r w:rsidR="00013135" w:rsidRPr="0082621B">
              <w:rPr>
                <w:rStyle w:val="ab"/>
                <w:rFonts w:eastAsiaTheme="majorEastAsia" w:cs="Times New Roman"/>
                <w:noProof/>
              </w:rPr>
              <w:t>7.9.4</w:t>
            </w:r>
            <w:r w:rsidR="00013135">
              <w:rPr>
                <w:rFonts w:asciiTheme="minorHAnsi" w:hAnsiTheme="minorHAnsi"/>
                <w:noProof/>
              </w:rPr>
              <w:tab/>
            </w:r>
            <w:r w:rsidR="00013135" w:rsidRPr="0082621B">
              <w:rPr>
                <w:rStyle w:val="ab"/>
                <w:rFonts w:eastAsiaTheme="majorEastAsia" w:cs="Times New Roman"/>
                <w:noProof/>
              </w:rPr>
              <w:t>CDMA</w:t>
            </w:r>
            <w:r w:rsidR="00013135" w:rsidRPr="0082621B">
              <w:rPr>
                <w:rStyle w:val="ab"/>
                <w:rFonts w:eastAsiaTheme="majorEastAsia" w:cs="Times New Roman"/>
                <w:noProof/>
              </w:rPr>
              <w:t>信号和帧解码统计</w:t>
            </w:r>
            <w:r w:rsidR="00013135" w:rsidRPr="0082621B">
              <w:rPr>
                <w:rStyle w:val="ab"/>
                <w:rFonts w:eastAsiaTheme="majorEastAsia" w:cs="Times New Roman"/>
                <w:noProof/>
              </w:rPr>
              <w:t xml:space="preserve"> 119D</w:t>
            </w:r>
            <w:r w:rsidR="00013135">
              <w:rPr>
                <w:noProof/>
                <w:webHidden/>
              </w:rPr>
              <w:tab/>
            </w:r>
            <w:r w:rsidR="00013135">
              <w:rPr>
                <w:noProof/>
                <w:webHidden/>
              </w:rPr>
              <w:fldChar w:fldCharType="begin"/>
            </w:r>
            <w:r w:rsidR="00013135">
              <w:rPr>
                <w:noProof/>
                <w:webHidden/>
              </w:rPr>
              <w:instrText xml:space="preserve"> PAGEREF _Toc87714728 \h </w:instrText>
            </w:r>
            <w:r w:rsidR="00013135">
              <w:rPr>
                <w:noProof/>
                <w:webHidden/>
              </w:rPr>
            </w:r>
            <w:r w:rsidR="00013135">
              <w:rPr>
                <w:noProof/>
                <w:webHidden/>
              </w:rPr>
              <w:fldChar w:fldCharType="separate"/>
            </w:r>
            <w:r w:rsidR="00013135">
              <w:rPr>
                <w:noProof/>
                <w:webHidden/>
              </w:rPr>
              <w:t>80</w:t>
            </w:r>
            <w:r w:rsidR="00013135">
              <w:rPr>
                <w:noProof/>
                <w:webHidden/>
              </w:rPr>
              <w:fldChar w:fldCharType="end"/>
            </w:r>
          </w:hyperlink>
        </w:p>
        <w:p w14:paraId="0FA481AB" w14:textId="1A6EA3D1" w:rsidR="00013135" w:rsidRDefault="00C7676F">
          <w:pPr>
            <w:pStyle w:val="21"/>
            <w:tabs>
              <w:tab w:val="left" w:pos="1260"/>
              <w:tab w:val="right" w:leader="dot" w:pos="8296"/>
            </w:tabs>
            <w:rPr>
              <w:rFonts w:asciiTheme="minorHAnsi" w:hAnsiTheme="minorHAnsi"/>
              <w:noProof/>
            </w:rPr>
          </w:pPr>
          <w:hyperlink w:anchor="_Toc87714729" w:history="1">
            <w:r w:rsidR="00013135" w:rsidRPr="0082621B">
              <w:rPr>
                <w:rStyle w:val="ab"/>
                <w:rFonts w:cs="Times New Roman"/>
                <w:noProof/>
              </w:rPr>
              <w:t>7.10</w:t>
            </w:r>
            <w:r w:rsidR="00013135">
              <w:rPr>
                <w:rFonts w:asciiTheme="minorHAnsi" w:hAnsiTheme="minorHAnsi"/>
                <w:noProof/>
              </w:rPr>
              <w:tab/>
            </w:r>
            <w:r w:rsidR="00013135" w:rsidRPr="0082621B">
              <w:rPr>
                <w:rStyle w:val="ab"/>
                <w:rFonts w:cs="Times New Roman"/>
                <w:noProof/>
              </w:rPr>
              <w:t>CDMA</w:t>
            </w:r>
            <w:r w:rsidR="00013135" w:rsidRPr="0082621B">
              <w:rPr>
                <w:rStyle w:val="ab"/>
                <w:rFonts w:cs="Times New Roman"/>
                <w:noProof/>
              </w:rPr>
              <w:t>的搜网</w:t>
            </w:r>
            <w:r w:rsidR="00013135">
              <w:rPr>
                <w:noProof/>
                <w:webHidden/>
              </w:rPr>
              <w:tab/>
            </w:r>
            <w:r w:rsidR="00013135">
              <w:rPr>
                <w:noProof/>
                <w:webHidden/>
              </w:rPr>
              <w:fldChar w:fldCharType="begin"/>
            </w:r>
            <w:r w:rsidR="00013135">
              <w:rPr>
                <w:noProof/>
                <w:webHidden/>
              </w:rPr>
              <w:instrText xml:space="preserve"> PAGEREF _Toc87714729 \h </w:instrText>
            </w:r>
            <w:r w:rsidR="00013135">
              <w:rPr>
                <w:noProof/>
                <w:webHidden/>
              </w:rPr>
            </w:r>
            <w:r w:rsidR="00013135">
              <w:rPr>
                <w:noProof/>
                <w:webHidden/>
              </w:rPr>
              <w:fldChar w:fldCharType="separate"/>
            </w:r>
            <w:r w:rsidR="00013135">
              <w:rPr>
                <w:noProof/>
                <w:webHidden/>
              </w:rPr>
              <w:t>81</w:t>
            </w:r>
            <w:r w:rsidR="00013135">
              <w:rPr>
                <w:noProof/>
                <w:webHidden/>
              </w:rPr>
              <w:fldChar w:fldCharType="end"/>
            </w:r>
          </w:hyperlink>
        </w:p>
        <w:p w14:paraId="350F3279" w14:textId="21C4920F" w:rsidR="00013135" w:rsidRDefault="00C7676F">
          <w:pPr>
            <w:pStyle w:val="21"/>
            <w:tabs>
              <w:tab w:val="left" w:pos="1260"/>
              <w:tab w:val="right" w:leader="dot" w:pos="8296"/>
            </w:tabs>
            <w:rPr>
              <w:rFonts w:asciiTheme="minorHAnsi" w:hAnsiTheme="minorHAnsi"/>
              <w:noProof/>
            </w:rPr>
          </w:pPr>
          <w:hyperlink w:anchor="_Toc87714730" w:history="1">
            <w:r w:rsidR="00013135" w:rsidRPr="0082621B">
              <w:rPr>
                <w:rStyle w:val="ab"/>
                <w:rFonts w:cs="Times New Roman"/>
                <w:noProof/>
              </w:rPr>
              <w:t>7.11</w:t>
            </w:r>
            <w:r w:rsidR="00013135">
              <w:rPr>
                <w:rFonts w:asciiTheme="minorHAnsi" w:hAnsiTheme="minorHAnsi"/>
                <w:noProof/>
              </w:rPr>
              <w:tab/>
            </w:r>
            <w:r w:rsidR="00013135" w:rsidRPr="0082621B">
              <w:rPr>
                <w:rStyle w:val="ab"/>
                <w:rFonts w:cs="Times New Roman"/>
                <w:noProof/>
              </w:rPr>
              <w:t>DRB_REESTABLISH_REJECT_IND</w:t>
            </w:r>
            <w:r w:rsidR="00013135">
              <w:rPr>
                <w:noProof/>
                <w:webHidden/>
              </w:rPr>
              <w:tab/>
            </w:r>
            <w:r w:rsidR="00013135">
              <w:rPr>
                <w:noProof/>
                <w:webHidden/>
              </w:rPr>
              <w:fldChar w:fldCharType="begin"/>
            </w:r>
            <w:r w:rsidR="00013135">
              <w:rPr>
                <w:noProof/>
                <w:webHidden/>
              </w:rPr>
              <w:instrText xml:space="preserve"> PAGEREF _Toc87714730 \h </w:instrText>
            </w:r>
            <w:r w:rsidR="00013135">
              <w:rPr>
                <w:noProof/>
                <w:webHidden/>
              </w:rPr>
            </w:r>
            <w:r w:rsidR="00013135">
              <w:rPr>
                <w:noProof/>
                <w:webHidden/>
              </w:rPr>
              <w:fldChar w:fldCharType="separate"/>
            </w:r>
            <w:r w:rsidR="00013135">
              <w:rPr>
                <w:noProof/>
                <w:webHidden/>
              </w:rPr>
              <w:t>82</w:t>
            </w:r>
            <w:r w:rsidR="00013135">
              <w:rPr>
                <w:noProof/>
                <w:webHidden/>
              </w:rPr>
              <w:fldChar w:fldCharType="end"/>
            </w:r>
          </w:hyperlink>
        </w:p>
        <w:p w14:paraId="23100C06" w14:textId="17491352" w:rsidR="00013135" w:rsidRDefault="00C7676F">
          <w:pPr>
            <w:pStyle w:val="21"/>
            <w:tabs>
              <w:tab w:val="left" w:pos="1260"/>
              <w:tab w:val="right" w:leader="dot" w:pos="8296"/>
            </w:tabs>
            <w:rPr>
              <w:rFonts w:asciiTheme="minorHAnsi" w:hAnsiTheme="minorHAnsi"/>
              <w:noProof/>
            </w:rPr>
          </w:pPr>
          <w:hyperlink w:anchor="_Toc87714731" w:history="1">
            <w:r w:rsidR="00013135" w:rsidRPr="0082621B">
              <w:rPr>
                <w:rStyle w:val="ab"/>
                <w:rFonts w:cs="Times New Roman"/>
                <w:noProof/>
              </w:rPr>
              <w:t>7.12</w:t>
            </w:r>
            <w:r w:rsidR="00013135">
              <w:rPr>
                <w:rFonts w:asciiTheme="minorHAnsi" w:hAnsiTheme="minorHAnsi"/>
                <w:noProof/>
              </w:rPr>
              <w:tab/>
            </w:r>
            <w:r w:rsidR="00013135" w:rsidRPr="0082621B">
              <w:rPr>
                <w:rStyle w:val="ab"/>
                <w:rFonts w:cs="Times New Roman"/>
                <w:noProof/>
              </w:rPr>
              <w:t>By Design</w:t>
            </w:r>
            <w:r w:rsidR="00013135" w:rsidRPr="0082621B">
              <w:rPr>
                <w:rStyle w:val="ab"/>
                <w:rFonts w:cs="Times New Roman"/>
                <w:noProof/>
              </w:rPr>
              <w:t>的问题</w:t>
            </w:r>
            <w:r w:rsidR="00013135">
              <w:rPr>
                <w:noProof/>
                <w:webHidden/>
              </w:rPr>
              <w:tab/>
            </w:r>
            <w:r w:rsidR="00013135">
              <w:rPr>
                <w:noProof/>
                <w:webHidden/>
              </w:rPr>
              <w:fldChar w:fldCharType="begin"/>
            </w:r>
            <w:r w:rsidR="00013135">
              <w:rPr>
                <w:noProof/>
                <w:webHidden/>
              </w:rPr>
              <w:instrText xml:space="preserve"> PAGEREF _Toc87714731 \h </w:instrText>
            </w:r>
            <w:r w:rsidR="00013135">
              <w:rPr>
                <w:noProof/>
                <w:webHidden/>
              </w:rPr>
            </w:r>
            <w:r w:rsidR="00013135">
              <w:rPr>
                <w:noProof/>
                <w:webHidden/>
              </w:rPr>
              <w:fldChar w:fldCharType="separate"/>
            </w:r>
            <w:r w:rsidR="00013135">
              <w:rPr>
                <w:noProof/>
                <w:webHidden/>
              </w:rPr>
              <w:t>83</w:t>
            </w:r>
            <w:r w:rsidR="00013135">
              <w:rPr>
                <w:noProof/>
                <w:webHidden/>
              </w:rPr>
              <w:fldChar w:fldCharType="end"/>
            </w:r>
          </w:hyperlink>
        </w:p>
        <w:p w14:paraId="39AA0145" w14:textId="5747DEB8" w:rsidR="00013135" w:rsidRDefault="00C7676F">
          <w:pPr>
            <w:pStyle w:val="31"/>
            <w:tabs>
              <w:tab w:val="left" w:pos="1680"/>
              <w:tab w:val="right" w:leader="dot" w:pos="8296"/>
            </w:tabs>
            <w:rPr>
              <w:rFonts w:asciiTheme="minorHAnsi" w:hAnsiTheme="minorHAnsi"/>
              <w:noProof/>
            </w:rPr>
          </w:pPr>
          <w:hyperlink w:anchor="_Toc87714732" w:history="1">
            <w:r w:rsidR="00013135" w:rsidRPr="0082621B">
              <w:rPr>
                <w:rStyle w:val="ab"/>
                <w:rFonts w:eastAsiaTheme="majorEastAsia" w:cs="Times New Roman"/>
                <w:noProof/>
              </w:rPr>
              <w:t>7.12.1</w:t>
            </w:r>
            <w:r w:rsidR="00013135">
              <w:rPr>
                <w:rFonts w:asciiTheme="minorHAnsi" w:hAnsiTheme="minorHAnsi"/>
                <w:noProof/>
              </w:rPr>
              <w:tab/>
            </w:r>
            <w:r w:rsidR="00013135" w:rsidRPr="0082621B">
              <w:rPr>
                <w:rStyle w:val="ab"/>
                <w:rFonts w:eastAsiaTheme="majorEastAsia" w:cs="Times New Roman"/>
                <w:noProof/>
              </w:rPr>
              <w:t>三方通话过程中，</w:t>
            </w:r>
            <w:r w:rsidR="00013135" w:rsidRPr="0082621B">
              <w:rPr>
                <w:rStyle w:val="ab"/>
                <w:rFonts w:eastAsiaTheme="majorEastAsia" w:cs="Times New Roman"/>
                <w:noProof/>
              </w:rPr>
              <w:t>AB</w:t>
            </w:r>
            <w:r w:rsidR="00013135" w:rsidRPr="0082621B">
              <w:rPr>
                <w:rStyle w:val="ab"/>
                <w:rFonts w:eastAsiaTheme="majorEastAsia" w:cs="Times New Roman"/>
                <w:noProof/>
              </w:rPr>
              <w:t>保持，</w:t>
            </w:r>
            <w:r w:rsidR="00013135" w:rsidRPr="0082621B">
              <w:rPr>
                <w:rStyle w:val="ab"/>
                <w:rFonts w:eastAsiaTheme="majorEastAsia" w:cs="Times New Roman"/>
                <w:noProof/>
              </w:rPr>
              <w:t>AC</w:t>
            </w:r>
            <w:r w:rsidR="00013135" w:rsidRPr="0082621B">
              <w:rPr>
                <w:rStyle w:val="ab"/>
                <w:rFonts w:eastAsiaTheme="majorEastAsia" w:cs="Times New Roman"/>
                <w:noProof/>
              </w:rPr>
              <w:t>通话，</w:t>
            </w:r>
            <w:r w:rsidR="00013135" w:rsidRPr="0082621B">
              <w:rPr>
                <w:rStyle w:val="ab"/>
                <w:rFonts w:eastAsiaTheme="majorEastAsia" w:cs="Times New Roman"/>
                <w:noProof/>
              </w:rPr>
              <w:t>C</w:t>
            </w:r>
            <w:r w:rsidR="00013135" w:rsidRPr="0082621B">
              <w:rPr>
                <w:rStyle w:val="ab"/>
                <w:rFonts w:eastAsiaTheme="majorEastAsia" w:cs="Times New Roman"/>
                <w:noProof/>
              </w:rPr>
              <w:t>挂断电话，</w:t>
            </w:r>
            <w:r w:rsidR="00013135" w:rsidRPr="0082621B">
              <w:rPr>
                <w:rStyle w:val="ab"/>
                <w:rFonts w:eastAsiaTheme="majorEastAsia" w:cs="Times New Roman"/>
                <w:noProof/>
              </w:rPr>
              <w:t>AB</w:t>
            </w:r>
            <w:r w:rsidR="00013135" w:rsidRPr="0082621B">
              <w:rPr>
                <w:rStyle w:val="ab"/>
                <w:rFonts w:eastAsiaTheme="majorEastAsia" w:cs="Times New Roman"/>
                <w:noProof/>
              </w:rPr>
              <w:t>不会自动恢复仍然未保持状态</w:t>
            </w:r>
            <w:r w:rsidR="00013135">
              <w:rPr>
                <w:noProof/>
                <w:webHidden/>
              </w:rPr>
              <w:tab/>
            </w:r>
            <w:r w:rsidR="00013135">
              <w:rPr>
                <w:noProof/>
                <w:webHidden/>
              </w:rPr>
              <w:fldChar w:fldCharType="begin"/>
            </w:r>
            <w:r w:rsidR="00013135">
              <w:rPr>
                <w:noProof/>
                <w:webHidden/>
              </w:rPr>
              <w:instrText xml:space="preserve"> PAGEREF _Toc87714732 \h </w:instrText>
            </w:r>
            <w:r w:rsidR="00013135">
              <w:rPr>
                <w:noProof/>
                <w:webHidden/>
              </w:rPr>
            </w:r>
            <w:r w:rsidR="00013135">
              <w:rPr>
                <w:noProof/>
                <w:webHidden/>
              </w:rPr>
              <w:fldChar w:fldCharType="separate"/>
            </w:r>
            <w:r w:rsidR="00013135">
              <w:rPr>
                <w:noProof/>
                <w:webHidden/>
              </w:rPr>
              <w:t>83</w:t>
            </w:r>
            <w:r w:rsidR="00013135">
              <w:rPr>
                <w:noProof/>
                <w:webHidden/>
              </w:rPr>
              <w:fldChar w:fldCharType="end"/>
            </w:r>
          </w:hyperlink>
        </w:p>
        <w:p w14:paraId="49FF8BA8" w14:textId="4F06D568" w:rsidR="00013135" w:rsidRDefault="00C7676F">
          <w:pPr>
            <w:pStyle w:val="11"/>
            <w:tabs>
              <w:tab w:val="left" w:pos="420"/>
              <w:tab w:val="right" w:leader="dot" w:pos="8296"/>
            </w:tabs>
            <w:rPr>
              <w:rFonts w:asciiTheme="minorHAnsi" w:hAnsiTheme="minorHAnsi"/>
              <w:noProof/>
            </w:rPr>
          </w:pPr>
          <w:hyperlink w:anchor="_Toc87714733" w:history="1">
            <w:r w:rsidR="00013135" w:rsidRPr="0082621B">
              <w:rPr>
                <w:rStyle w:val="ab"/>
                <w:rFonts w:eastAsiaTheme="majorEastAsia" w:cs="Times New Roman"/>
                <w:noProof/>
              </w:rPr>
              <w:t>8</w:t>
            </w:r>
            <w:r w:rsidR="00013135">
              <w:rPr>
                <w:rFonts w:asciiTheme="minorHAnsi" w:hAnsiTheme="minorHAnsi"/>
                <w:noProof/>
              </w:rPr>
              <w:tab/>
            </w:r>
            <w:r w:rsidR="00013135" w:rsidRPr="0082621B">
              <w:rPr>
                <w:rStyle w:val="ab"/>
                <w:rFonts w:eastAsiaTheme="majorEastAsia" w:cs="Times New Roman"/>
                <w:noProof/>
              </w:rPr>
              <w:t>高通</w:t>
            </w:r>
            <w:r w:rsidR="00013135" w:rsidRPr="0082621B">
              <w:rPr>
                <w:rStyle w:val="ab"/>
                <w:rFonts w:eastAsiaTheme="majorEastAsia" w:cs="Times New Roman"/>
                <w:noProof/>
              </w:rPr>
              <w:t>Modem</w:t>
            </w:r>
            <w:r w:rsidR="00013135" w:rsidRPr="0082621B">
              <w:rPr>
                <w:rStyle w:val="ab"/>
                <w:rFonts w:eastAsiaTheme="majorEastAsia" w:cs="Times New Roman"/>
                <w:noProof/>
              </w:rPr>
              <w:t>相关</w:t>
            </w:r>
            <w:r w:rsidR="00013135">
              <w:rPr>
                <w:noProof/>
                <w:webHidden/>
              </w:rPr>
              <w:tab/>
            </w:r>
            <w:r w:rsidR="00013135">
              <w:rPr>
                <w:noProof/>
                <w:webHidden/>
              </w:rPr>
              <w:fldChar w:fldCharType="begin"/>
            </w:r>
            <w:r w:rsidR="00013135">
              <w:rPr>
                <w:noProof/>
                <w:webHidden/>
              </w:rPr>
              <w:instrText xml:space="preserve"> PAGEREF _Toc87714733 \h </w:instrText>
            </w:r>
            <w:r w:rsidR="00013135">
              <w:rPr>
                <w:noProof/>
                <w:webHidden/>
              </w:rPr>
            </w:r>
            <w:r w:rsidR="00013135">
              <w:rPr>
                <w:noProof/>
                <w:webHidden/>
              </w:rPr>
              <w:fldChar w:fldCharType="separate"/>
            </w:r>
            <w:r w:rsidR="00013135">
              <w:rPr>
                <w:noProof/>
                <w:webHidden/>
              </w:rPr>
              <w:t>83</w:t>
            </w:r>
            <w:r w:rsidR="00013135">
              <w:rPr>
                <w:noProof/>
                <w:webHidden/>
              </w:rPr>
              <w:fldChar w:fldCharType="end"/>
            </w:r>
          </w:hyperlink>
        </w:p>
        <w:p w14:paraId="6B9D92D5" w14:textId="05198512" w:rsidR="00013135" w:rsidRDefault="00C7676F">
          <w:pPr>
            <w:pStyle w:val="21"/>
            <w:tabs>
              <w:tab w:val="left" w:pos="1260"/>
              <w:tab w:val="right" w:leader="dot" w:pos="8296"/>
            </w:tabs>
            <w:rPr>
              <w:rFonts w:asciiTheme="minorHAnsi" w:hAnsiTheme="minorHAnsi"/>
              <w:noProof/>
            </w:rPr>
          </w:pPr>
          <w:hyperlink w:anchor="_Toc87714734" w:history="1">
            <w:r w:rsidR="00013135" w:rsidRPr="0082621B">
              <w:rPr>
                <w:rStyle w:val="ab"/>
                <w:noProof/>
              </w:rPr>
              <w:t>8.1</w:t>
            </w:r>
            <w:r w:rsidR="00013135">
              <w:rPr>
                <w:rFonts w:asciiTheme="minorHAnsi" w:hAnsiTheme="minorHAnsi"/>
                <w:noProof/>
              </w:rPr>
              <w:tab/>
            </w:r>
            <w:r w:rsidR="00013135" w:rsidRPr="0082621B">
              <w:rPr>
                <w:rStyle w:val="ab"/>
                <w:noProof/>
              </w:rPr>
              <w:t>高通平台常用工具</w:t>
            </w:r>
            <w:r w:rsidR="00013135">
              <w:rPr>
                <w:noProof/>
                <w:webHidden/>
              </w:rPr>
              <w:tab/>
            </w:r>
            <w:r w:rsidR="00013135">
              <w:rPr>
                <w:noProof/>
                <w:webHidden/>
              </w:rPr>
              <w:fldChar w:fldCharType="begin"/>
            </w:r>
            <w:r w:rsidR="00013135">
              <w:rPr>
                <w:noProof/>
                <w:webHidden/>
              </w:rPr>
              <w:instrText xml:space="preserve"> PAGEREF _Toc87714734 \h </w:instrText>
            </w:r>
            <w:r w:rsidR="00013135">
              <w:rPr>
                <w:noProof/>
                <w:webHidden/>
              </w:rPr>
            </w:r>
            <w:r w:rsidR="00013135">
              <w:rPr>
                <w:noProof/>
                <w:webHidden/>
              </w:rPr>
              <w:fldChar w:fldCharType="separate"/>
            </w:r>
            <w:r w:rsidR="00013135">
              <w:rPr>
                <w:noProof/>
                <w:webHidden/>
              </w:rPr>
              <w:t>83</w:t>
            </w:r>
            <w:r w:rsidR="00013135">
              <w:rPr>
                <w:noProof/>
                <w:webHidden/>
              </w:rPr>
              <w:fldChar w:fldCharType="end"/>
            </w:r>
          </w:hyperlink>
        </w:p>
        <w:p w14:paraId="1716D750" w14:textId="3DBAD793" w:rsidR="00013135" w:rsidRDefault="00C7676F">
          <w:pPr>
            <w:pStyle w:val="31"/>
            <w:tabs>
              <w:tab w:val="left" w:pos="1680"/>
              <w:tab w:val="right" w:leader="dot" w:pos="8296"/>
            </w:tabs>
            <w:rPr>
              <w:rFonts w:asciiTheme="minorHAnsi" w:hAnsiTheme="minorHAnsi"/>
              <w:noProof/>
            </w:rPr>
          </w:pPr>
          <w:hyperlink w:anchor="_Toc87714735" w:history="1">
            <w:r w:rsidR="00013135" w:rsidRPr="0082621B">
              <w:rPr>
                <w:rStyle w:val="ab"/>
                <w:noProof/>
              </w:rPr>
              <w:t>8.1.1</w:t>
            </w:r>
            <w:r w:rsidR="00013135">
              <w:rPr>
                <w:rFonts w:asciiTheme="minorHAnsi" w:hAnsiTheme="minorHAnsi"/>
                <w:noProof/>
              </w:rPr>
              <w:tab/>
            </w:r>
            <w:r w:rsidR="00013135" w:rsidRPr="0082621B">
              <w:rPr>
                <w:rStyle w:val="ab"/>
                <w:noProof/>
              </w:rPr>
              <w:t>QPCAT</w:t>
            </w:r>
            <w:r w:rsidR="00013135">
              <w:rPr>
                <w:noProof/>
                <w:webHidden/>
              </w:rPr>
              <w:tab/>
            </w:r>
            <w:r w:rsidR="00013135">
              <w:rPr>
                <w:noProof/>
                <w:webHidden/>
              </w:rPr>
              <w:fldChar w:fldCharType="begin"/>
            </w:r>
            <w:r w:rsidR="00013135">
              <w:rPr>
                <w:noProof/>
                <w:webHidden/>
              </w:rPr>
              <w:instrText xml:space="preserve"> PAGEREF _Toc87714735 \h </w:instrText>
            </w:r>
            <w:r w:rsidR="00013135">
              <w:rPr>
                <w:noProof/>
                <w:webHidden/>
              </w:rPr>
            </w:r>
            <w:r w:rsidR="00013135">
              <w:rPr>
                <w:noProof/>
                <w:webHidden/>
              </w:rPr>
              <w:fldChar w:fldCharType="separate"/>
            </w:r>
            <w:r w:rsidR="00013135">
              <w:rPr>
                <w:noProof/>
                <w:webHidden/>
              </w:rPr>
              <w:t>84</w:t>
            </w:r>
            <w:r w:rsidR="00013135">
              <w:rPr>
                <w:noProof/>
                <w:webHidden/>
              </w:rPr>
              <w:fldChar w:fldCharType="end"/>
            </w:r>
          </w:hyperlink>
        </w:p>
        <w:p w14:paraId="624EDB1F" w14:textId="562A47FD" w:rsidR="00013135" w:rsidRDefault="00C7676F">
          <w:pPr>
            <w:pStyle w:val="31"/>
            <w:tabs>
              <w:tab w:val="left" w:pos="1680"/>
              <w:tab w:val="right" w:leader="dot" w:pos="8296"/>
            </w:tabs>
            <w:rPr>
              <w:rFonts w:asciiTheme="minorHAnsi" w:hAnsiTheme="minorHAnsi"/>
              <w:noProof/>
            </w:rPr>
          </w:pPr>
          <w:hyperlink w:anchor="_Toc87714736" w:history="1">
            <w:r w:rsidR="00013135" w:rsidRPr="0082621B">
              <w:rPr>
                <w:rStyle w:val="ab"/>
                <w:noProof/>
              </w:rPr>
              <w:t>8.1.2</w:t>
            </w:r>
            <w:r w:rsidR="00013135">
              <w:rPr>
                <w:rFonts w:asciiTheme="minorHAnsi" w:hAnsiTheme="minorHAnsi"/>
                <w:noProof/>
              </w:rPr>
              <w:tab/>
            </w:r>
            <w:r w:rsidR="00013135" w:rsidRPr="0082621B">
              <w:rPr>
                <w:rStyle w:val="ab"/>
                <w:noProof/>
              </w:rPr>
              <w:t>QXDM</w:t>
            </w:r>
            <w:r w:rsidR="00013135">
              <w:rPr>
                <w:noProof/>
                <w:webHidden/>
              </w:rPr>
              <w:tab/>
            </w:r>
            <w:r w:rsidR="00013135">
              <w:rPr>
                <w:noProof/>
                <w:webHidden/>
              </w:rPr>
              <w:fldChar w:fldCharType="begin"/>
            </w:r>
            <w:r w:rsidR="00013135">
              <w:rPr>
                <w:noProof/>
                <w:webHidden/>
              </w:rPr>
              <w:instrText xml:space="preserve"> PAGEREF _Toc87714736 \h </w:instrText>
            </w:r>
            <w:r w:rsidR="00013135">
              <w:rPr>
                <w:noProof/>
                <w:webHidden/>
              </w:rPr>
            </w:r>
            <w:r w:rsidR="00013135">
              <w:rPr>
                <w:noProof/>
                <w:webHidden/>
              </w:rPr>
              <w:fldChar w:fldCharType="separate"/>
            </w:r>
            <w:r w:rsidR="00013135">
              <w:rPr>
                <w:noProof/>
                <w:webHidden/>
              </w:rPr>
              <w:t>86</w:t>
            </w:r>
            <w:r w:rsidR="00013135">
              <w:rPr>
                <w:noProof/>
                <w:webHidden/>
              </w:rPr>
              <w:fldChar w:fldCharType="end"/>
            </w:r>
          </w:hyperlink>
        </w:p>
        <w:p w14:paraId="063923E9" w14:textId="6329369A" w:rsidR="00013135" w:rsidRDefault="00C7676F">
          <w:pPr>
            <w:pStyle w:val="31"/>
            <w:tabs>
              <w:tab w:val="left" w:pos="1680"/>
              <w:tab w:val="right" w:leader="dot" w:pos="8296"/>
            </w:tabs>
            <w:rPr>
              <w:rFonts w:asciiTheme="minorHAnsi" w:hAnsiTheme="minorHAnsi"/>
              <w:noProof/>
            </w:rPr>
          </w:pPr>
          <w:hyperlink w:anchor="_Toc87714737" w:history="1">
            <w:r w:rsidR="00013135" w:rsidRPr="0082621B">
              <w:rPr>
                <w:rStyle w:val="ab"/>
                <w:noProof/>
              </w:rPr>
              <w:t>8.1.3</w:t>
            </w:r>
            <w:r w:rsidR="00013135">
              <w:rPr>
                <w:rFonts w:asciiTheme="minorHAnsi" w:hAnsiTheme="minorHAnsi"/>
                <w:noProof/>
              </w:rPr>
              <w:tab/>
            </w:r>
            <w:r w:rsidR="00013135" w:rsidRPr="0082621B">
              <w:rPr>
                <w:rStyle w:val="ab"/>
                <w:noProof/>
              </w:rPr>
              <w:t>QCAT</w:t>
            </w:r>
            <w:r w:rsidR="00013135">
              <w:rPr>
                <w:noProof/>
                <w:webHidden/>
              </w:rPr>
              <w:tab/>
            </w:r>
            <w:r w:rsidR="00013135">
              <w:rPr>
                <w:noProof/>
                <w:webHidden/>
              </w:rPr>
              <w:fldChar w:fldCharType="begin"/>
            </w:r>
            <w:r w:rsidR="00013135">
              <w:rPr>
                <w:noProof/>
                <w:webHidden/>
              </w:rPr>
              <w:instrText xml:space="preserve"> PAGEREF _Toc87714737 \h </w:instrText>
            </w:r>
            <w:r w:rsidR="00013135">
              <w:rPr>
                <w:noProof/>
                <w:webHidden/>
              </w:rPr>
            </w:r>
            <w:r w:rsidR="00013135">
              <w:rPr>
                <w:noProof/>
                <w:webHidden/>
              </w:rPr>
              <w:fldChar w:fldCharType="separate"/>
            </w:r>
            <w:r w:rsidR="00013135">
              <w:rPr>
                <w:noProof/>
                <w:webHidden/>
              </w:rPr>
              <w:t>87</w:t>
            </w:r>
            <w:r w:rsidR="00013135">
              <w:rPr>
                <w:noProof/>
                <w:webHidden/>
              </w:rPr>
              <w:fldChar w:fldCharType="end"/>
            </w:r>
          </w:hyperlink>
        </w:p>
        <w:p w14:paraId="5923477B" w14:textId="39023E52" w:rsidR="00013135" w:rsidRDefault="00C7676F">
          <w:pPr>
            <w:pStyle w:val="31"/>
            <w:tabs>
              <w:tab w:val="left" w:pos="1680"/>
              <w:tab w:val="right" w:leader="dot" w:pos="8296"/>
            </w:tabs>
            <w:rPr>
              <w:rFonts w:asciiTheme="minorHAnsi" w:hAnsiTheme="minorHAnsi"/>
              <w:noProof/>
            </w:rPr>
          </w:pPr>
          <w:hyperlink w:anchor="_Toc87714738" w:history="1">
            <w:r w:rsidR="00013135" w:rsidRPr="0082621B">
              <w:rPr>
                <w:rStyle w:val="ab"/>
                <w:noProof/>
              </w:rPr>
              <w:t>8.1.4</w:t>
            </w:r>
            <w:r w:rsidR="00013135">
              <w:rPr>
                <w:rFonts w:asciiTheme="minorHAnsi" w:hAnsiTheme="minorHAnsi"/>
                <w:noProof/>
              </w:rPr>
              <w:tab/>
            </w:r>
            <w:r w:rsidR="00013135" w:rsidRPr="0082621B">
              <w:rPr>
                <w:rStyle w:val="ab"/>
                <w:noProof/>
              </w:rPr>
              <w:t>QCAP</w:t>
            </w:r>
            <w:r w:rsidR="00013135">
              <w:rPr>
                <w:noProof/>
                <w:webHidden/>
              </w:rPr>
              <w:tab/>
            </w:r>
            <w:r w:rsidR="00013135">
              <w:rPr>
                <w:noProof/>
                <w:webHidden/>
              </w:rPr>
              <w:fldChar w:fldCharType="begin"/>
            </w:r>
            <w:r w:rsidR="00013135">
              <w:rPr>
                <w:noProof/>
                <w:webHidden/>
              </w:rPr>
              <w:instrText xml:space="preserve"> PAGEREF _Toc87714738 \h </w:instrText>
            </w:r>
            <w:r w:rsidR="00013135">
              <w:rPr>
                <w:noProof/>
                <w:webHidden/>
              </w:rPr>
            </w:r>
            <w:r w:rsidR="00013135">
              <w:rPr>
                <w:noProof/>
                <w:webHidden/>
              </w:rPr>
              <w:fldChar w:fldCharType="separate"/>
            </w:r>
            <w:r w:rsidR="00013135">
              <w:rPr>
                <w:noProof/>
                <w:webHidden/>
              </w:rPr>
              <w:t>87</w:t>
            </w:r>
            <w:r w:rsidR="00013135">
              <w:rPr>
                <w:noProof/>
                <w:webHidden/>
              </w:rPr>
              <w:fldChar w:fldCharType="end"/>
            </w:r>
          </w:hyperlink>
        </w:p>
        <w:p w14:paraId="397A2F79" w14:textId="0BD26507" w:rsidR="00013135" w:rsidRDefault="00C7676F">
          <w:pPr>
            <w:pStyle w:val="31"/>
            <w:tabs>
              <w:tab w:val="left" w:pos="1680"/>
              <w:tab w:val="right" w:leader="dot" w:pos="8296"/>
            </w:tabs>
            <w:rPr>
              <w:rFonts w:asciiTheme="minorHAnsi" w:hAnsiTheme="minorHAnsi"/>
              <w:noProof/>
            </w:rPr>
          </w:pPr>
          <w:hyperlink w:anchor="_Toc87714739" w:history="1">
            <w:r w:rsidR="00013135" w:rsidRPr="0082621B">
              <w:rPr>
                <w:rStyle w:val="ab"/>
                <w:noProof/>
              </w:rPr>
              <w:t>8.1.5</w:t>
            </w:r>
            <w:r w:rsidR="00013135">
              <w:rPr>
                <w:rFonts w:asciiTheme="minorHAnsi" w:hAnsiTheme="minorHAnsi"/>
                <w:noProof/>
              </w:rPr>
              <w:tab/>
            </w:r>
            <w:r w:rsidR="00013135" w:rsidRPr="0082621B">
              <w:rPr>
                <w:rStyle w:val="ab"/>
                <w:noProof/>
              </w:rPr>
              <w:t>QUTS</w:t>
            </w:r>
            <w:r w:rsidR="00013135">
              <w:rPr>
                <w:noProof/>
                <w:webHidden/>
              </w:rPr>
              <w:tab/>
            </w:r>
            <w:r w:rsidR="00013135">
              <w:rPr>
                <w:noProof/>
                <w:webHidden/>
              </w:rPr>
              <w:fldChar w:fldCharType="begin"/>
            </w:r>
            <w:r w:rsidR="00013135">
              <w:rPr>
                <w:noProof/>
                <w:webHidden/>
              </w:rPr>
              <w:instrText xml:space="preserve"> PAGEREF _Toc87714739 \h </w:instrText>
            </w:r>
            <w:r w:rsidR="00013135">
              <w:rPr>
                <w:noProof/>
                <w:webHidden/>
              </w:rPr>
            </w:r>
            <w:r w:rsidR="00013135">
              <w:rPr>
                <w:noProof/>
                <w:webHidden/>
              </w:rPr>
              <w:fldChar w:fldCharType="separate"/>
            </w:r>
            <w:r w:rsidR="00013135">
              <w:rPr>
                <w:noProof/>
                <w:webHidden/>
              </w:rPr>
              <w:t>87</w:t>
            </w:r>
            <w:r w:rsidR="00013135">
              <w:rPr>
                <w:noProof/>
                <w:webHidden/>
              </w:rPr>
              <w:fldChar w:fldCharType="end"/>
            </w:r>
          </w:hyperlink>
        </w:p>
        <w:p w14:paraId="1F7BFD1E" w14:textId="69FFD5A2" w:rsidR="00013135" w:rsidRDefault="00C7676F">
          <w:pPr>
            <w:pStyle w:val="21"/>
            <w:tabs>
              <w:tab w:val="left" w:pos="1260"/>
              <w:tab w:val="right" w:leader="dot" w:pos="8296"/>
            </w:tabs>
            <w:rPr>
              <w:rFonts w:asciiTheme="minorHAnsi" w:hAnsiTheme="minorHAnsi"/>
              <w:noProof/>
            </w:rPr>
          </w:pPr>
          <w:hyperlink w:anchor="_Toc87714740" w:history="1">
            <w:r w:rsidR="00013135" w:rsidRPr="0082621B">
              <w:rPr>
                <w:rStyle w:val="ab"/>
                <w:rFonts w:cs="Times New Roman"/>
                <w:noProof/>
              </w:rPr>
              <w:t>8.2</w:t>
            </w:r>
            <w:r w:rsidR="00013135">
              <w:rPr>
                <w:rFonts w:asciiTheme="minorHAnsi" w:hAnsiTheme="minorHAnsi"/>
                <w:noProof/>
              </w:rPr>
              <w:tab/>
            </w:r>
            <w:r w:rsidR="00013135" w:rsidRPr="0082621B">
              <w:rPr>
                <w:rStyle w:val="ab"/>
                <w:rFonts w:cs="Times New Roman"/>
                <w:noProof/>
              </w:rPr>
              <w:t>什么是</w:t>
            </w:r>
            <w:r w:rsidR="00013135" w:rsidRPr="0082621B">
              <w:rPr>
                <w:rStyle w:val="ab"/>
                <w:rFonts w:cs="Times New Roman"/>
                <w:noProof/>
              </w:rPr>
              <w:t>QShrink4</w:t>
            </w:r>
            <w:r w:rsidR="00013135" w:rsidRPr="0082621B">
              <w:rPr>
                <w:rStyle w:val="ab"/>
                <w:rFonts w:cs="Times New Roman"/>
                <w:noProof/>
              </w:rPr>
              <w:t>？</w:t>
            </w:r>
            <w:r w:rsidR="00013135">
              <w:rPr>
                <w:noProof/>
                <w:webHidden/>
              </w:rPr>
              <w:tab/>
            </w:r>
            <w:r w:rsidR="00013135">
              <w:rPr>
                <w:noProof/>
                <w:webHidden/>
              </w:rPr>
              <w:fldChar w:fldCharType="begin"/>
            </w:r>
            <w:r w:rsidR="00013135">
              <w:rPr>
                <w:noProof/>
                <w:webHidden/>
              </w:rPr>
              <w:instrText xml:space="preserve"> PAGEREF _Toc87714740 \h </w:instrText>
            </w:r>
            <w:r w:rsidR="00013135">
              <w:rPr>
                <w:noProof/>
                <w:webHidden/>
              </w:rPr>
            </w:r>
            <w:r w:rsidR="00013135">
              <w:rPr>
                <w:noProof/>
                <w:webHidden/>
              </w:rPr>
              <w:fldChar w:fldCharType="separate"/>
            </w:r>
            <w:r w:rsidR="00013135">
              <w:rPr>
                <w:noProof/>
                <w:webHidden/>
              </w:rPr>
              <w:t>87</w:t>
            </w:r>
            <w:r w:rsidR="00013135">
              <w:rPr>
                <w:noProof/>
                <w:webHidden/>
              </w:rPr>
              <w:fldChar w:fldCharType="end"/>
            </w:r>
          </w:hyperlink>
        </w:p>
        <w:p w14:paraId="72AA184D" w14:textId="76B403B8" w:rsidR="00013135" w:rsidRDefault="00C7676F">
          <w:pPr>
            <w:pStyle w:val="21"/>
            <w:tabs>
              <w:tab w:val="left" w:pos="1260"/>
              <w:tab w:val="right" w:leader="dot" w:pos="8296"/>
            </w:tabs>
            <w:rPr>
              <w:rFonts w:asciiTheme="minorHAnsi" w:hAnsiTheme="minorHAnsi"/>
              <w:noProof/>
            </w:rPr>
          </w:pPr>
          <w:hyperlink w:anchor="_Toc87714741" w:history="1">
            <w:r w:rsidR="00013135" w:rsidRPr="0082621B">
              <w:rPr>
                <w:rStyle w:val="ab"/>
                <w:rFonts w:cs="Times New Roman"/>
                <w:noProof/>
              </w:rPr>
              <w:t>8.3</w:t>
            </w:r>
            <w:r w:rsidR="00013135">
              <w:rPr>
                <w:rFonts w:asciiTheme="minorHAnsi" w:hAnsiTheme="minorHAnsi"/>
                <w:noProof/>
              </w:rPr>
              <w:tab/>
            </w:r>
            <w:r w:rsidR="00013135" w:rsidRPr="0082621B">
              <w:rPr>
                <w:rStyle w:val="ab"/>
                <w:rFonts w:cs="Times New Roman"/>
                <w:noProof/>
              </w:rPr>
              <w:t>高通常见</w:t>
            </w:r>
            <w:r w:rsidR="00013135" w:rsidRPr="0082621B">
              <w:rPr>
                <w:rStyle w:val="ab"/>
                <w:rFonts w:cs="Times New Roman"/>
                <w:noProof/>
              </w:rPr>
              <w:t>QMI</w:t>
            </w:r>
            <w:r w:rsidR="00013135" w:rsidRPr="0082621B">
              <w:rPr>
                <w:rStyle w:val="ab"/>
                <w:rFonts w:cs="Times New Roman"/>
                <w:noProof/>
              </w:rPr>
              <w:t>消息</w:t>
            </w:r>
            <w:r w:rsidR="00013135">
              <w:rPr>
                <w:noProof/>
                <w:webHidden/>
              </w:rPr>
              <w:tab/>
            </w:r>
            <w:r w:rsidR="00013135">
              <w:rPr>
                <w:noProof/>
                <w:webHidden/>
              </w:rPr>
              <w:fldChar w:fldCharType="begin"/>
            </w:r>
            <w:r w:rsidR="00013135">
              <w:rPr>
                <w:noProof/>
                <w:webHidden/>
              </w:rPr>
              <w:instrText xml:space="preserve"> PAGEREF _Toc87714741 \h </w:instrText>
            </w:r>
            <w:r w:rsidR="00013135">
              <w:rPr>
                <w:noProof/>
                <w:webHidden/>
              </w:rPr>
            </w:r>
            <w:r w:rsidR="00013135">
              <w:rPr>
                <w:noProof/>
                <w:webHidden/>
              </w:rPr>
              <w:fldChar w:fldCharType="separate"/>
            </w:r>
            <w:r w:rsidR="00013135">
              <w:rPr>
                <w:noProof/>
                <w:webHidden/>
              </w:rPr>
              <w:t>87</w:t>
            </w:r>
            <w:r w:rsidR="00013135">
              <w:rPr>
                <w:noProof/>
                <w:webHidden/>
              </w:rPr>
              <w:fldChar w:fldCharType="end"/>
            </w:r>
          </w:hyperlink>
        </w:p>
        <w:p w14:paraId="027328DA" w14:textId="6352E1C3" w:rsidR="00013135" w:rsidRDefault="00C7676F">
          <w:pPr>
            <w:pStyle w:val="31"/>
            <w:tabs>
              <w:tab w:val="left" w:pos="1680"/>
              <w:tab w:val="right" w:leader="dot" w:pos="8296"/>
            </w:tabs>
            <w:rPr>
              <w:rFonts w:asciiTheme="minorHAnsi" w:hAnsiTheme="minorHAnsi"/>
              <w:noProof/>
            </w:rPr>
          </w:pPr>
          <w:hyperlink w:anchor="_Toc87714742" w:history="1">
            <w:r w:rsidR="00013135" w:rsidRPr="0082621B">
              <w:rPr>
                <w:rStyle w:val="ab"/>
                <w:rFonts w:eastAsiaTheme="majorEastAsia" w:cs="Times New Roman"/>
                <w:noProof/>
              </w:rPr>
              <w:t>8.3.1</w:t>
            </w:r>
            <w:r w:rsidR="00013135">
              <w:rPr>
                <w:rFonts w:asciiTheme="minorHAnsi" w:hAnsiTheme="minorHAnsi"/>
                <w:noProof/>
              </w:rPr>
              <w:tab/>
            </w:r>
            <w:r w:rsidR="00013135" w:rsidRPr="0082621B">
              <w:rPr>
                <w:rStyle w:val="ab"/>
                <w:rFonts w:eastAsiaTheme="majorEastAsia" w:cs="Times New Roman"/>
                <w:noProof/>
              </w:rPr>
              <w:t>发短信：收</w:t>
            </w:r>
            <w:r w:rsidR="00013135" w:rsidRPr="0082621B">
              <w:rPr>
                <w:rStyle w:val="ab"/>
                <w:rFonts w:eastAsiaTheme="majorEastAsia" w:cs="Times New Roman"/>
                <w:noProof/>
              </w:rPr>
              <w:t>/</w:t>
            </w:r>
            <w:r w:rsidR="00013135" w:rsidRPr="0082621B">
              <w:rPr>
                <w:rStyle w:val="ab"/>
                <w:rFonts w:eastAsiaTheme="majorEastAsia" w:cs="Times New Roman"/>
                <w:noProof/>
              </w:rPr>
              <w:t>发</w:t>
            </w:r>
            <w:r w:rsidR="00013135" w:rsidRPr="0082621B">
              <w:rPr>
                <w:rStyle w:val="ab"/>
                <w:rFonts w:eastAsiaTheme="majorEastAsia" w:cs="Times New Roman"/>
                <w:noProof/>
              </w:rPr>
              <w:t xml:space="preserve"> Pending</w:t>
            </w:r>
            <w:r w:rsidR="00013135">
              <w:rPr>
                <w:noProof/>
                <w:webHidden/>
              </w:rPr>
              <w:tab/>
            </w:r>
            <w:r w:rsidR="00013135">
              <w:rPr>
                <w:noProof/>
                <w:webHidden/>
              </w:rPr>
              <w:fldChar w:fldCharType="begin"/>
            </w:r>
            <w:r w:rsidR="00013135">
              <w:rPr>
                <w:noProof/>
                <w:webHidden/>
              </w:rPr>
              <w:instrText xml:space="preserve"> PAGEREF _Toc87714742 \h </w:instrText>
            </w:r>
            <w:r w:rsidR="00013135">
              <w:rPr>
                <w:noProof/>
                <w:webHidden/>
              </w:rPr>
            </w:r>
            <w:r w:rsidR="00013135">
              <w:rPr>
                <w:noProof/>
                <w:webHidden/>
              </w:rPr>
              <w:fldChar w:fldCharType="separate"/>
            </w:r>
            <w:r w:rsidR="00013135">
              <w:rPr>
                <w:noProof/>
                <w:webHidden/>
              </w:rPr>
              <w:t>87</w:t>
            </w:r>
            <w:r w:rsidR="00013135">
              <w:rPr>
                <w:noProof/>
                <w:webHidden/>
              </w:rPr>
              <w:fldChar w:fldCharType="end"/>
            </w:r>
          </w:hyperlink>
        </w:p>
        <w:p w14:paraId="16F2F5CF" w14:textId="7A63301A" w:rsidR="00013135" w:rsidRDefault="00C7676F">
          <w:pPr>
            <w:pStyle w:val="31"/>
            <w:tabs>
              <w:tab w:val="left" w:pos="1680"/>
              <w:tab w:val="right" w:leader="dot" w:pos="8296"/>
            </w:tabs>
            <w:rPr>
              <w:rFonts w:asciiTheme="minorHAnsi" w:hAnsiTheme="minorHAnsi"/>
              <w:noProof/>
            </w:rPr>
          </w:pPr>
          <w:hyperlink w:anchor="_Toc87714743" w:history="1">
            <w:r w:rsidR="00013135" w:rsidRPr="0082621B">
              <w:rPr>
                <w:rStyle w:val="ab"/>
                <w:rFonts w:eastAsiaTheme="majorEastAsia" w:cs="Times New Roman"/>
                <w:noProof/>
              </w:rPr>
              <w:t>8.3.2</w:t>
            </w:r>
            <w:r w:rsidR="00013135">
              <w:rPr>
                <w:rFonts w:asciiTheme="minorHAnsi" w:hAnsiTheme="minorHAnsi"/>
                <w:noProof/>
              </w:rPr>
              <w:tab/>
            </w:r>
            <w:r w:rsidR="00013135" w:rsidRPr="0082621B">
              <w:rPr>
                <w:rStyle w:val="ab"/>
                <w:rFonts w:eastAsiaTheme="majorEastAsia" w:cs="Times New Roman"/>
                <w:noProof/>
              </w:rPr>
              <w:t>开机</w:t>
            </w:r>
            <w:r w:rsidR="00013135" w:rsidRPr="0082621B">
              <w:rPr>
                <w:rStyle w:val="ab"/>
                <w:rFonts w:eastAsiaTheme="majorEastAsia" w:cs="Times New Roman"/>
                <w:noProof/>
              </w:rPr>
              <w:t>/</w:t>
            </w:r>
            <w:r w:rsidR="00013135" w:rsidRPr="0082621B">
              <w:rPr>
                <w:rStyle w:val="ab"/>
                <w:rFonts w:eastAsiaTheme="majorEastAsia" w:cs="Times New Roman"/>
                <w:noProof/>
              </w:rPr>
              <w:t>关机</w:t>
            </w:r>
            <w:r w:rsidR="00013135">
              <w:rPr>
                <w:noProof/>
                <w:webHidden/>
              </w:rPr>
              <w:tab/>
            </w:r>
            <w:r w:rsidR="00013135">
              <w:rPr>
                <w:noProof/>
                <w:webHidden/>
              </w:rPr>
              <w:fldChar w:fldCharType="begin"/>
            </w:r>
            <w:r w:rsidR="00013135">
              <w:rPr>
                <w:noProof/>
                <w:webHidden/>
              </w:rPr>
              <w:instrText xml:space="preserve"> PAGEREF _Toc87714743 \h </w:instrText>
            </w:r>
            <w:r w:rsidR="00013135">
              <w:rPr>
                <w:noProof/>
                <w:webHidden/>
              </w:rPr>
            </w:r>
            <w:r w:rsidR="00013135">
              <w:rPr>
                <w:noProof/>
                <w:webHidden/>
              </w:rPr>
              <w:fldChar w:fldCharType="separate"/>
            </w:r>
            <w:r w:rsidR="00013135">
              <w:rPr>
                <w:noProof/>
                <w:webHidden/>
              </w:rPr>
              <w:t>87</w:t>
            </w:r>
            <w:r w:rsidR="00013135">
              <w:rPr>
                <w:noProof/>
                <w:webHidden/>
              </w:rPr>
              <w:fldChar w:fldCharType="end"/>
            </w:r>
          </w:hyperlink>
        </w:p>
        <w:p w14:paraId="01CCCC0A" w14:textId="28B93FED" w:rsidR="00013135" w:rsidRDefault="00C7676F">
          <w:pPr>
            <w:pStyle w:val="31"/>
            <w:tabs>
              <w:tab w:val="left" w:pos="1680"/>
              <w:tab w:val="right" w:leader="dot" w:pos="8296"/>
            </w:tabs>
            <w:rPr>
              <w:rFonts w:asciiTheme="minorHAnsi" w:hAnsiTheme="minorHAnsi"/>
              <w:noProof/>
            </w:rPr>
          </w:pPr>
          <w:hyperlink w:anchor="_Toc87714744" w:history="1">
            <w:r w:rsidR="00013135" w:rsidRPr="0082621B">
              <w:rPr>
                <w:rStyle w:val="ab"/>
                <w:rFonts w:eastAsiaTheme="majorEastAsia" w:cs="Times New Roman"/>
                <w:noProof/>
              </w:rPr>
              <w:t>8.3.3</w:t>
            </w:r>
            <w:r w:rsidR="00013135">
              <w:rPr>
                <w:rFonts w:asciiTheme="minorHAnsi" w:hAnsiTheme="minorHAnsi"/>
                <w:noProof/>
              </w:rPr>
              <w:tab/>
            </w:r>
            <w:r w:rsidR="00013135" w:rsidRPr="0082621B">
              <w:rPr>
                <w:rStyle w:val="ab"/>
                <w:rFonts w:eastAsiaTheme="majorEastAsia" w:cs="Times New Roman"/>
                <w:noProof/>
              </w:rPr>
              <w:t>彩信：收</w:t>
            </w:r>
            <w:r w:rsidR="00013135" w:rsidRPr="0082621B">
              <w:rPr>
                <w:rStyle w:val="ab"/>
                <w:rFonts w:eastAsiaTheme="majorEastAsia" w:cs="Times New Roman"/>
                <w:noProof/>
              </w:rPr>
              <w:t>/</w:t>
            </w:r>
            <w:r w:rsidR="00013135" w:rsidRPr="0082621B">
              <w:rPr>
                <w:rStyle w:val="ab"/>
                <w:rFonts w:eastAsiaTheme="majorEastAsia" w:cs="Times New Roman"/>
                <w:noProof/>
              </w:rPr>
              <w:t>发</w:t>
            </w:r>
            <w:r w:rsidR="00013135">
              <w:rPr>
                <w:noProof/>
                <w:webHidden/>
              </w:rPr>
              <w:tab/>
            </w:r>
            <w:r w:rsidR="00013135">
              <w:rPr>
                <w:noProof/>
                <w:webHidden/>
              </w:rPr>
              <w:fldChar w:fldCharType="begin"/>
            </w:r>
            <w:r w:rsidR="00013135">
              <w:rPr>
                <w:noProof/>
                <w:webHidden/>
              </w:rPr>
              <w:instrText xml:space="preserve"> PAGEREF _Toc87714744 \h </w:instrText>
            </w:r>
            <w:r w:rsidR="00013135">
              <w:rPr>
                <w:noProof/>
                <w:webHidden/>
              </w:rPr>
            </w:r>
            <w:r w:rsidR="00013135">
              <w:rPr>
                <w:noProof/>
                <w:webHidden/>
              </w:rPr>
              <w:fldChar w:fldCharType="separate"/>
            </w:r>
            <w:r w:rsidR="00013135">
              <w:rPr>
                <w:noProof/>
                <w:webHidden/>
              </w:rPr>
              <w:t>87</w:t>
            </w:r>
            <w:r w:rsidR="00013135">
              <w:rPr>
                <w:noProof/>
                <w:webHidden/>
              </w:rPr>
              <w:fldChar w:fldCharType="end"/>
            </w:r>
          </w:hyperlink>
        </w:p>
        <w:p w14:paraId="28BC4AD7" w14:textId="786D588A" w:rsidR="00013135" w:rsidRDefault="00C7676F">
          <w:pPr>
            <w:pStyle w:val="31"/>
            <w:tabs>
              <w:tab w:val="left" w:pos="1680"/>
              <w:tab w:val="right" w:leader="dot" w:pos="8296"/>
            </w:tabs>
            <w:rPr>
              <w:rFonts w:asciiTheme="minorHAnsi" w:hAnsiTheme="minorHAnsi"/>
              <w:noProof/>
            </w:rPr>
          </w:pPr>
          <w:hyperlink w:anchor="_Toc87714745" w:history="1">
            <w:r w:rsidR="00013135" w:rsidRPr="0082621B">
              <w:rPr>
                <w:rStyle w:val="ab"/>
                <w:rFonts w:eastAsiaTheme="majorEastAsia" w:cs="Times New Roman"/>
                <w:noProof/>
              </w:rPr>
              <w:t>8.3.4</w:t>
            </w:r>
            <w:r w:rsidR="00013135">
              <w:rPr>
                <w:rFonts w:asciiTheme="minorHAnsi" w:hAnsiTheme="minorHAnsi"/>
                <w:noProof/>
              </w:rPr>
              <w:tab/>
            </w:r>
            <w:r w:rsidR="00013135" w:rsidRPr="0082621B">
              <w:rPr>
                <w:rStyle w:val="ab"/>
                <w:rFonts w:eastAsiaTheme="majorEastAsia" w:cs="Times New Roman"/>
                <w:noProof/>
              </w:rPr>
              <w:t>拨打电话</w:t>
            </w:r>
            <w:r w:rsidR="00013135" w:rsidRPr="0082621B">
              <w:rPr>
                <w:rStyle w:val="ab"/>
                <w:rFonts w:eastAsiaTheme="majorEastAsia" w:cs="Times New Roman"/>
                <w:noProof/>
              </w:rPr>
              <w:t xml:space="preserve"> voice_dial_call</w:t>
            </w:r>
            <w:r w:rsidR="00013135">
              <w:rPr>
                <w:noProof/>
                <w:webHidden/>
              </w:rPr>
              <w:tab/>
            </w:r>
            <w:r w:rsidR="00013135">
              <w:rPr>
                <w:noProof/>
                <w:webHidden/>
              </w:rPr>
              <w:fldChar w:fldCharType="begin"/>
            </w:r>
            <w:r w:rsidR="00013135">
              <w:rPr>
                <w:noProof/>
                <w:webHidden/>
              </w:rPr>
              <w:instrText xml:space="preserve"> PAGEREF _Toc87714745 \h </w:instrText>
            </w:r>
            <w:r w:rsidR="00013135">
              <w:rPr>
                <w:noProof/>
                <w:webHidden/>
              </w:rPr>
            </w:r>
            <w:r w:rsidR="00013135">
              <w:rPr>
                <w:noProof/>
                <w:webHidden/>
              </w:rPr>
              <w:fldChar w:fldCharType="separate"/>
            </w:r>
            <w:r w:rsidR="00013135">
              <w:rPr>
                <w:noProof/>
                <w:webHidden/>
              </w:rPr>
              <w:t>87</w:t>
            </w:r>
            <w:r w:rsidR="00013135">
              <w:rPr>
                <w:noProof/>
                <w:webHidden/>
              </w:rPr>
              <w:fldChar w:fldCharType="end"/>
            </w:r>
          </w:hyperlink>
        </w:p>
        <w:p w14:paraId="5A8FDE37" w14:textId="056E9CB7" w:rsidR="00013135" w:rsidRDefault="00C7676F">
          <w:pPr>
            <w:pStyle w:val="31"/>
            <w:tabs>
              <w:tab w:val="left" w:pos="1680"/>
              <w:tab w:val="right" w:leader="dot" w:pos="8296"/>
            </w:tabs>
            <w:rPr>
              <w:rFonts w:asciiTheme="minorHAnsi" w:hAnsiTheme="minorHAnsi"/>
              <w:noProof/>
            </w:rPr>
          </w:pPr>
          <w:hyperlink w:anchor="_Toc87714746" w:history="1">
            <w:r w:rsidR="00013135" w:rsidRPr="0082621B">
              <w:rPr>
                <w:rStyle w:val="ab"/>
                <w:rFonts w:eastAsiaTheme="majorEastAsia" w:cs="Times New Roman"/>
                <w:noProof/>
              </w:rPr>
              <w:t>8.3.5</w:t>
            </w:r>
            <w:r w:rsidR="00013135">
              <w:rPr>
                <w:rFonts w:asciiTheme="minorHAnsi" w:hAnsiTheme="minorHAnsi"/>
                <w:noProof/>
              </w:rPr>
              <w:tab/>
            </w:r>
            <w:r w:rsidR="00013135" w:rsidRPr="0082621B">
              <w:rPr>
                <w:rStyle w:val="ab"/>
                <w:rFonts w:eastAsiaTheme="majorEastAsia" w:cs="Times New Roman"/>
                <w:noProof/>
              </w:rPr>
              <w:t>ENDC</w:t>
            </w:r>
            <w:r w:rsidR="00013135" w:rsidRPr="0082621B">
              <w:rPr>
                <w:rStyle w:val="ab"/>
                <w:rFonts w:eastAsiaTheme="majorEastAsia" w:cs="Times New Roman"/>
                <w:noProof/>
              </w:rPr>
              <w:t>开关开启和关闭</w:t>
            </w:r>
            <w:r w:rsidR="00013135" w:rsidRPr="0082621B">
              <w:rPr>
                <w:rStyle w:val="ab"/>
                <w:rFonts w:eastAsiaTheme="majorEastAsia" w:cs="Times New Roman"/>
                <w:noProof/>
              </w:rPr>
              <w:t xml:space="preserve"> nas_set_endc_config</w:t>
            </w:r>
            <w:r w:rsidR="00013135">
              <w:rPr>
                <w:noProof/>
                <w:webHidden/>
              </w:rPr>
              <w:tab/>
            </w:r>
            <w:r w:rsidR="00013135">
              <w:rPr>
                <w:noProof/>
                <w:webHidden/>
              </w:rPr>
              <w:fldChar w:fldCharType="begin"/>
            </w:r>
            <w:r w:rsidR="00013135">
              <w:rPr>
                <w:noProof/>
                <w:webHidden/>
              </w:rPr>
              <w:instrText xml:space="preserve"> PAGEREF _Toc87714746 \h </w:instrText>
            </w:r>
            <w:r w:rsidR="00013135">
              <w:rPr>
                <w:noProof/>
                <w:webHidden/>
              </w:rPr>
            </w:r>
            <w:r w:rsidR="00013135">
              <w:rPr>
                <w:noProof/>
                <w:webHidden/>
              </w:rPr>
              <w:fldChar w:fldCharType="separate"/>
            </w:r>
            <w:r w:rsidR="00013135">
              <w:rPr>
                <w:noProof/>
                <w:webHidden/>
              </w:rPr>
              <w:t>88</w:t>
            </w:r>
            <w:r w:rsidR="00013135">
              <w:rPr>
                <w:noProof/>
                <w:webHidden/>
              </w:rPr>
              <w:fldChar w:fldCharType="end"/>
            </w:r>
          </w:hyperlink>
        </w:p>
        <w:p w14:paraId="5C4CD918" w14:textId="0E469612" w:rsidR="00013135" w:rsidRDefault="00C7676F">
          <w:pPr>
            <w:pStyle w:val="31"/>
            <w:tabs>
              <w:tab w:val="left" w:pos="1680"/>
              <w:tab w:val="right" w:leader="dot" w:pos="8296"/>
            </w:tabs>
            <w:rPr>
              <w:rFonts w:asciiTheme="minorHAnsi" w:hAnsiTheme="minorHAnsi"/>
              <w:noProof/>
            </w:rPr>
          </w:pPr>
          <w:hyperlink w:anchor="_Toc87714747" w:history="1">
            <w:r w:rsidR="00013135" w:rsidRPr="0082621B">
              <w:rPr>
                <w:rStyle w:val="ab"/>
                <w:rFonts w:eastAsiaTheme="majorEastAsia" w:cs="Times New Roman"/>
                <w:noProof/>
              </w:rPr>
              <w:t>8.3.6</w:t>
            </w:r>
            <w:r w:rsidR="00013135">
              <w:rPr>
                <w:rFonts w:asciiTheme="minorHAnsi" w:hAnsiTheme="minorHAnsi"/>
                <w:noProof/>
              </w:rPr>
              <w:tab/>
            </w:r>
            <w:r w:rsidR="00013135" w:rsidRPr="0082621B">
              <w:rPr>
                <w:rStyle w:val="ab"/>
                <w:rFonts w:eastAsiaTheme="majorEastAsia" w:cs="Times New Roman"/>
                <w:noProof/>
              </w:rPr>
              <w:t>5G</w:t>
            </w:r>
            <w:r w:rsidR="00013135" w:rsidRPr="0082621B">
              <w:rPr>
                <w:rStyle w:val="ab"/>
                <w:rFonts w:eastAsiaTheme="majorEastAsia" w:cs="Times New Roman"/>
                <w:noProof/>
              </w:rPr>
              <w:t>注册状态上报</w:t>
            </w:r>
            <w:r w:rsidR="00013135" w:rsidRPr="0082621B">
              <w:rPr>
                <w:rStyle w:val="ab"/>
                <w:rFonts w:eastAsiaTheme="majorEastAsia" w:cs="Times New Roman"/>
                <w:noProof/>
              </w:rPr>
              <w:t xml:space="preserve"> wds_data_bearer_type</w:t>
            </w:r>
            <w:r w:rsidR="00013135">
              <w:rPr>
                <w:noProof/>
                <w:webHidden/>
              </w:rPr>
              <w:tab/>
            </w:r>
            <w:r w:rsidR="00013135">
              <w:rPr>
                <w:noProof/>
                <w:webHidden/>
              </w:rPr>
              <w:fldChar w:fldCharType="begin"/>
            </w:r>
            <w:r w:rsidR="00013135">
              <w:rPr>
                <w:noProof/>
                <w:webHidden/>
              </w:rPr>
              <w:instrText xml:space="preserve"> PAGEREF _Toc87714747 \h </w:instrText>
            </w:r>
            <w:r w:rsidR="00013135">
              <w:rPr>
                <w:noProof/>
                <w:webHidden/>
              </w:rPr>
            </w:r>
            <w:r w:rsidR="00013135">
              <w:rPr>
                <w:noProof/>
                <w:webHidden/>
              </w:rPr>
              <w:fldChar w:fldCharType="separate"/>
            </w:r>
            <w:r w:rsidR="00013135">
              <w:rPr>
                <w:noProof/>
                <w:webHidden/>
              </w:rPr>
              <w:t>89</w:t>
            </w:r>
            <w:r w:rsidR="00013135">
              <w:rPr>
                <w:noProof/>
                <w:webHidden/>
              </w:rPr>
              <w:fldChar w:fldCharType="end"/>
            </w:r>
          </w:hyperlink>
        </w:p>
        <w:p w14:paraId="0B3143E4" w14:textId="0337F25D" w:rsidR="00013135" w:rsidRDefault="00C7676F">
          <w:pPr>
            <w:pStyle w:val="31"/>
            <w:tabs>
              <w:tab w:val="left" w:pos="1680"/>
              <w:tab w:val="right" w:leader="dot" w:pos="8296"/>
            </w:tabs>
            <w:rPr>
              <w:rFonts w:asciiTheme="minorHAnsi" w:hAnsiTheme="minorHAnsi"/>
              <w:noProof/>
            </w:rPr>
          </w:pPr>
          <w:hyperlink w:anchor="_Toc87714748" w:history="1">
            <w:r w:rsidR="00013135" w:rsidRPr="0082621B">
              <w:rPr>
                <w:rStyle w:val="ab"/>
                <w:rFonts w:eastAsiaTheme="majorEastAsia" w:cs="Times New Roman"/>
                <w:noProof/>
              </w:rPr>
              <w:t>8.3.7</w:t>
            </w:r>
            <w:r w:rsidR="00013135">
              <w:rPr>
                <w:rFonts w:asciiTheme="minorHAnsi" w:hAnsiTheme="minorHAnsi"/>
                <w:noProof/>
              </w:rPr>
              <w:tab/>
            </w:r>
            <w:r w:rsidR="00013135" w:rsidRPr="0082621B">
              <w:rPr>
                <w:rStyle w:val="ab"/>
                <w:rFonts w:eastAsiaTheme="majorEastAsia" w:cs="Times New Roman"/>
                <w:noProof/>
              </w:rPr>
              <w:t>UI</w:t>
            </w:r>
            <w:r w:rsidR="00013135" w:rsidRPr="0082621B">
              <w:rPr>
                <w:rStyle w:val="ab"/>
                <w:rFonts w:eastAsiaTheme="majorEastAsia" w:cs="Times New Roman"/>
                <w:noProof/>
              </w:rPr>
              <w:t>界面显示</w:t>
            </w:r>
            <w:r w:rsidR="00013135" w:rsidRPr="0082621B">
              <w:rPr>
                <w:rStyle w:val="ab"/>
                <w:rFonts w:eastAsiaTheme="majorEastAsia" w:cs="Times New Roman"/>
                <w:noProof/>
              </w:rPr>
              <w:t>5G</w:t>
            </w:r>
            <w:r w:rsidR="00013135" w:rsidRPr="0082621B">
              <w:rPr>
                <w:rStyle w:val="ab"/>
                <w:rFonts w:eastAsiaTheme="majorEastAsia" w:cs="Times New Roman"/>
                <w:noProof/>
              </w:rPr>
              <w:t>的通知消息</w:t>
            </w:r>
            <w:r w:rsidR="00013135" w:rsidRPr="0082621B">
              <w:rPr>
                <w:rStyle w:val="ab"/>
                <w:rFonts w:eastAsiaTheme="majorEastAsia" w:cs="Times New Roman"/>
                <w:noProof/>
              </w:rPr>
              <w:t xml:space="preserve"> dsd_ui_info</w:t>
            </w:r>
            <w:r w:rsidR="00013135">
              <w:rPr>
                <w:noProof/>
                <w:webHidden/>
              </w:rPr>
              <w:tab/>
            </w:r>
            <w:r w:rsidR="00013135">
              <w:rPr>
                <w:noProof/>
                <w:webHidden/>
              </w:rPr>
              <w:fldChar w:fldCharType="begin"/>
            </w:r>
            <w:r w:rsidR="00013135">
              <w:rPr>
                <w:noProof/>
                <w:webHidden/>
              </w:rPr>
              <w:instrText xml:space="preserve"> PAGEREF _Toc87714748 \h </w:instrText>
            </w:r>
            <w:r w:rsidR="00013135">
              <w:rPr>
                <w:noProof/>
                <w:webHidden/>
              </w:rPr>
            </w:r>
            <w:r w:rsidR="00013135">
              <w:rPr>
                <w:noProof/>
                <w:webHidden/>
              </w:rPr>
              <w:fldChar w:fldCharType="separate"/>
            </w:r>
            <w:r w:rsidR="00013135">
              <w:rPr>
                <w:noProof/>
                <w:webHidden/>
              </w:rPr>
              <w:t>90</w:t>
            </w:r>
            <w:r w:rsidR="00013135">
              <w:rPr>
                <w:noProof/>
                <w:webHidden/>
              </w:rPr>
              <w:fldChar w:fldCharType="end"/>
            </w:r>
          </w:hyperlink>
        </w:p>
        <w:p w14:paraId="7C0630F4" w14:textId="2E57C3B3" w:rsidR="00013135" w:rsidRDefault="00C7676F">
          <w:pPr>
            <w:pStyle w:val="31"/>
            <w:tabs>
              <w:tab w:val="left" w:pos="1680"/>
              <w:tab w:val="right" w:leader="dot" w:pos="8296"/>
            </w:tabs>
            <w:rPr>
              <w:rFonts w:asciiTheme="minorHAnsi" w:hAnsiTheme="minorHAnsi"/>
              <w:noProof/>
            </w:rPr>
          </w:pPr>
          <w:hyperlink w:anchor="_Toc87714749" w:history="1">
            <w:r w:rsidR="00013135" w:rsidRPr="0082621B">
              <w:rPr>
                <w:rStyle w:val="ab"/>
                <w:rFonts w:eastAsiaTheme="majorEastAsia" w:cs="Times New Roman"/>
                <w:noProof/>
              </w:rPr>
              <w:t>8.3.8</w:t>
            </w:r>
            <w:r w:rsidR="00013135">
              <w:rPr>
                <w:rFonts w:asciiTheme="minorHAnsi" w:hAnsiTheme="minorHAnsi"/>
                <w:noProof/>
              </w:rPr>
              <w:tab/>
            </w:r>
            <w:r w:rsidR="00013135" w:rsidRPr="0082621B">
              <w:rPr>
                <w:rStyle w:val="ab"/>
                <w:rFonts w:eastAsiaTheme="majorEastAsia" w:cs="Times New Roman"/>
                <w:noProof/>
              </w:rPr>
              <w:t>IMS</w:t>
            </w:r>
            <w:r w:rsidR="00013135" w:rsidRPr="0082621B">
              <w:rPr>
                <w:rStyle w:val="ab"/>
                <w:rFonts w:eastAsiaTheme="majorEastAsia" w:cs="Times New Roman"/>
                <w:noProof/>
              </w:rPr>
              <w:t>注册状态上报</w:t>
            </w:r>
            <w:r w:rsidR="00013135" w:rsidRPr="0082621B">
              <w:rPr>
                <w:rStyle w:val="ab"/>
                <w:rFonts w:eastAsiaTheme="majorEastAsia" w:cs="Times New Roman"/>
                <w:noProof/>
              </w:rPr>
              <w:t xml:space="preserve"> imsa_registration_status</w:t>
            </w:r>
            <w:r w:rsidR="00013135">
              <w:rPr>
                <w:noProof/>
                <w:webHidden/>
              </w:rPr>
              <w:tab/>
            </w:r>
            <w:r w:rsidR="00013135">
              <w:rPr>
                <w:noProof/>
                <w:webHidden/>
              </w:rPr>
              <w:fldChar w:fldCharType="begin"/>
            </w:r>
            <w:r w:rsidR="00013135">
              <w:rPr>
                <w:noProof/>
                <w:webHidden/>
              </w:rPr>
              <w:instrText xml:space="preserve"> PAGEREF _Toc87714749 \h </w:instrText>
            </w:r>
            <w:r w:rsidR="00013135">
              <w:rPr>
                <w:noProof/>
                <w:webHidden/>
              </w:rPr>
            </w:r>
            <w:r w:rsidR="00013135">
              <w:rPr>
                <w:noProof/>
                <w:webHidden/>
              </w:rPr>
              <w:fldChar w:fldCharType="separate"/>
            </w:r>
            <w:r w:rsidR="00013135">
              <w:rPr>
                <w:noProof/>
                <w:webHidden/>
              </w:rPr>
              <w:t>91</w:t>
            </w:r>
            <w:r w:rsidR="00013135">
              <w:rPr>
                <w:noProof/>
                <w:webHidden/>
              </w:rPr>
              <w:fldChar w:fldCharType="end"/>
            </w:r>
          </w:hyperlink>
        </w:p>
        <w:p w14:paraId="14910A83" w14:textId="4CE3598A" w:rsidR="00013135" w:rsidRDefault="00C7676F">
          <w:pPr>
            <w:pStyle w:val="31"/>
            <w:tabs>
              <w:tab w:val="left" w:pos="1680"/>
              <w:tab w:val="right" w:leader="dot" w:pos="8296"/>
            </w:tabs>
            <w:rPr>
              <w:rFonts w:asciiTheme="minorHAnsi" w:hAnsiTheme="minorHAnsi"/>
              <w:noProof/>
            </w:rPr>
          </w:pPr>
          <w:hyperlink w:anchor="_Toc87714750" w:history="1">
            <w:r w:rsidR="00013135" w:rsidRPr="0082621B">
              <w:rPr>
                <w:rStyle w:val="ab"/>
                <w:rFonts w:eastAsiaTheme="majorEastAsia" w:cs="Times New Roman"/>
                <w:noProof/>
              </w:rPr>
              <w:t>8.3.9</w:t>
            </w:r>
            <w:r w:rsidR="00013135">
              <w:rPr>
                <w:rFonts w:asciiTheme="minorHAnsi" w:hAnsiTheme="minorHAnsi"/>
                <w:noProof/>
              </w:rPr>
              <w:tab/>
            </w:r>
            <w:r w:rsidR="00013135" w:rsidRPr="0082621B">
              <w:rPr>
                <w:rStyle w:val="ab"/>
                <w:rFonts w:eastAsiaTheme="majorEastAsia" w:cs="Times New Roman"/>
                <w:noProof/>
              </w:rPr>
              <w:t>关机</w:t>
            </w:r>
            <w:r w:rsidR="00013135" w:rsidRPr="0082621B">
              <w:rPr>
                <w:rStyle w:val="ab"/>
                <w:rFonts w:eastAsiaTheme="majorEastAsia" w:cs="Times New Roman"/>
                <w:noProof/>
              </w:rPr>
              <w:t>/</w:t>
            </w:r>
            <w:r w:rsidR="00013135" w:rsidRPr="0082621B">
              <w:rPr>
                <w:rStyle w:val="ab"/>
                <w:rFonts w:eastAsiaTheme="majorEastAsia" w:cs="Times New Roman"/>
                <w:noProof/>
              </w:rPr>
              <w:t>开机</w:t>
            </w:r>
            <w:r w:rsidR="00013135">
              <w:rPr>
                <w:noProof/>
                <w:webHidden/>
              </w:rPr>
              <w:tab/>
            </w:r>
            <w:r w:rsidR="00013135">
              <w:rPr>
                <w:noProof/>
                <w:webHidden/>
              </w:rPr>
              <w:fldChar w:fldCharType="begin"/>
            </w:r>
            <w:r w:rsidR="00013135">
              <w:rPr>
                <w:noProof/>
                <w:webHidden/>
              </w:rPr>
              <w:instrText xml:space="preserve"> PAGEREF _Toc87714750 \h </w:instrText>
            </w:r>
            <w:r w:rsidR="00013135">
              <w:rPr>
                <w:noProof/>
                <w:webHidden/>
              </w:rPr>
            </w:r>
            <w:r w:rsidR="00013135">
              <w:rPr>
                <w:noProof/>
                <w:webHidden/>
              </w:rPr>
              <w:fldChar w:fldCharType="separate"/>
            </w:r>
            <w:r w:rsidR="00013135">
              <w:rPr>
                <w:noProof/>
                <w:webHidden/>
              </w:rPr>
              <w:t>91</w:t>
            </w:r>
            <w:r w:rsidR="00013135">
              <w:rPr>
                <w:noProof/>
                <w:webHidden/>
              </w:rPr>
              <w:fldChar w:fldCharType="end"/>
            </w:r>
          </w:hyperlink>
        </w:p>
        <w:p w14:paraId="1B4CFF76" w14:textId="2AFDFDBC" w:rsidR="00013135" w:rsidRDefault="00C7676F">
          <w:pPr>
            <w:pStyle w:val="31"/>
            <w:tabs>
              <w:tab w:val="left" w:pos="1680"/>
              <w:tab w:val="right" w:leader="dot" w:pos="8296"/>
            </w:tabs>
            <w:rPr>
              <w:rFonts w:asciiTheme="minorHAnsi" w:hAnsiTheme="minorHAnsi"/>
              <w:noProof/>
            </w:rPr>
          </w:pPr>
          <w:hyperlink w:anchor="_Toc87714751" w:history="1">
            <w:r w:rsidR="00013135" w:rsidRPr="0082621B">
              <w:rPr>
                <w:rStyle w:val="ab"/>
                <w:rFonts w:eastAsiaTheme="majorEastAsia" w:cs="Times New Roman"/>
                <w:noProof/>
              </w:rPr>
              <w:t>8.3.10</w:t>
            </w:r>
            <w:r w:rsidR="00013135">
              <w:rPr>
                <w:rFonts w:asciiTheme="minorHAnsi" w:hAnsiTheme="minorHAnsi"/>
                <w:noProof/>
              </w:rPr>
              <w:tab/>
            </w:r>
            <w:r w:rsidR="00013135" w:rsidRPr="0082621B">
              <w:rPr>
                <w:rStyle w:val="ab"/>
                <w:rFonts w:eastAsiaTheme="majorEastAsia" w:cs="Times New Roman"/>
                <w:noProof/>
              </w:rPr>
              <w:t>进入</w:t>
            </w:r>
            <w:r w:rsidR="00013135" w:rsidRPr="0082621B">
              <w:rPr>
                <w:rStyle w:val="ab"/>
                <w:rFonts w:eastAsiaTheme="majorEastAsia" w:cs="Times New Roman"/>
                <w:noProof/>
              </w:rPr>
              <w:t>/</w:t>
            </w:r>
            <w:r w:rsidR="00013135" w:rsidRPr="0082621B">
              <w:rPr>
                <w:rStyle w:val="ab"/>
                <w:rFonts w:eastAsiaTheme="majorEastAsia" w:cs="Times New Roman"/>
                <w:noProof/>
              </w:rPr>
              <w:t>退出飞行模式</w:t>
            </w:r>
            <w:r w:rsidR="00013135">
              <w:rPr>
                <w:noProof/>
                <w:webHidden/>
              </w:rPr>
              <w:tab/>
            </w:r>
            <w:r w:rsidR="00013135">
              <w:rPr>
                <w:noProof/>
                <w:webHidden/>
              </w:rPr>
              <w:fldChar w:fldCharType="begin"/>
            </w:r>
            <w:r w:rsidR="00013135">
              <w:rPr>
                <w:noProof/>
                <w:webHidden/>
              </w:rPr>
              <w:instrText xml:space="preserve"> PAGEREF _Toc87714751 \h </w:instrText>
            </w:r>
            <w:r w:rsidR="00013135">
              <w:rPr>
                <w:noProof/>
                <w:webHidden/>
              </w:rPr>
            </w:r>
            <w:r w:rsidR="00013135">
              <w:rPr>
                <w:noProof/>
                <w:webHidden/>
              </w:rPr>
              <w:fldChar w:fldCharType="separate"/>
            </w:r>
            <w:r w:rsidR="00013135">
              <w:rPr>
                <w:noProof/>
                <w:webHidden/>
              </w:rPr>
              <w:t>92</w:t>
            </w:r>
            <w:r w:rsidR="00013135">
              <w:rPr>
                <w:noProof/>
                <w:webHidden/>
              </w:rPr>
              <w:fldChar w:fldCharType="end"/>
            </w:r>
          </w:hyperlink>
        </w:p>
        <w:p w14:paraId="73F10A5C" w14:textId="0078A6B7" w:rsidR="00013135" w:rsidRDefault="00C7676F">
          <w:pPr>
            <w:pStyle w:val="31"/>
            <w:tabs>
              <w:tab w:val="left" w:pos="1680"/>
              <w:tab w:val="right" w:leader="dot" w:pos="8296"/>
            </w:tabs>
            <w:rPr>
              <w:rFonts w:asciiTheme="minorHAnsi" w:hAnsiTheme="minorHAnsi"/>
              <w:noProof/>
            </w:rPr>
          </w:pPr>
          <w:hyperlink w:anchor="_Toc87714752" w:history="1">
            <w:r w:rsidR="00013135" w:rsidRPr="0082621B">
              <w:rPr>
                <w:rStyle w:val="ab"/>
                <w:rFonts w:eastAsiaTheme="majorEastAsia" w:cs="Times New Roman"/>
                <w:noProof/>
              </w:rPr>
              <w:t>8.3.11</w:t>
            </w:r>
            <w:r w:rsidR="00013135">
              <w:rPr>
                <w:rFonts w:asciiTheme="minorHAnsi" w:hAnsiTheme="minorHAnsi"/>
                <w:noProof/>
              </w:rPr>
              <w:tab/>
            </w:r>
            <w:r w:rsidR="00013135" w:rsidRPr="0082621B">
              <w:rPr>
                <w:rStyle w:val="ab"/>
                <w:rFonts w:eastAsiaTheme="majorEastAsia" w:cs="Times New Roman"/>
                <w:noProof/>
              </w:rPr>
              <w:t>绑定数据操作卡号</w:t>
            </w:r>
            <w:r w:rsidR="00013135">
              <w:rPr>
                <w:noProof/>
                <w:webHidden/>
              </w:rPr>
              <w:tab/>
            </w:r>
            <w:r w:rsidR="00013135">
              <w:rPr>
                <w:noProof/>
                <w:webHidden/>
              </w:rPr>
              <w:fldChar w:fldCharType="begin"/>
            </w:r>
            <w:r w:rsidR="00013135">
              <w:rPr>
                <w:noProof/>
                <w:webHidden/>
              </w:rPr>
              <w:instrText xml:space="preserve"> PAGEREF _Toc87714752 \h </w:instrText>
            </w:r>
            <w:r w:rsidR="00013135">
              <w:rPr>
                <w:noProof/>
                <w:webHidden/>
              </w:rPr>
            </w:r>
            <w:r w:rsidR="00013135">
              <w:rPr>
                <w:noProof/>
                <w:webHidden/>
              </w:rPr>
              <w:fldChar w:fldCharType="separate"/>
            </w:r>
            <w:r w:rsidR="00013135">
              <w:rPr>
                <w:noProof/>
                <w:webHidden/>
              </w:rPr>
              <w:t>93</w:t>
            </w:r>
            <w:r w:rsidR="00013135">
              <w:rPr>
                <w:noProof/>
                <w:webHidden/>
              </w:rPr>
              <w:fldChar w:fldCharType="end"/>
            </w:r>
          </w:hyperlink>
        </w:p>
        <w:p w14:paraId="012769FB" w14:textId="254E068A" w:rsidR="00013135" w:rsidRDefault="00C7676F">
          <w:pPr>
            <w:pStyle w:val="31"/>
            <w:tabs>
              <w:tab w:val="left" w:pos="1680"/>
              <w:tab w:val="right" w:leader="dot" w:pos="8296"/>
            </w:tabs>
            <w:rPr>
              <w:rFonts w:asciiTheme="minorHAnsi" w:hAnsiTheme="minorHAnsi"/>
              <w:noProof/>
            </w:rPr>
          </w:pPr>
          <w:hyperlink w:anchor="_Toc87714753" w:history="1">
            <w:r w:rsidR="00013135" w:rsidRPr="0082621B">
              <w:rPr>
                <w:rStyle w:val="ab"/>
                <w:rFonts w:eastAsiaTheme="majorEastAsia" w:cs="Times New Roman"/>
                <w:noProof/>
              </w:rPr>
              <w:t>8.3.12</w:t>
            </w:r>
            <w:r w:rsidR="00013135">
              <w:rPr>
                <w:rFonts w:asciiTheme="minorHAnsi" w:hAnsiTheme="minorHAnsi"/>
                <w:noProof/>
              </w:rPr>
              <w:tab/>
            </w:r>
            <w:r w:rsidR="00013135" w:rsidRPr="0082621B">
              <w:rPr>
                <w:rStyle w:val="ab"/>
                <w:rFonts w:eastAsiaTheme="majorEastAsia" w:cs="Times New Roman"/>
                <w:noProof/>
              </w:rPr>
              <w:t>网络注册状态</w:t>
            </w:r>
            <w:r w:rsidR="00013135">
              <w:rPr>
                <w:noProof/>
                <w:webHidden/>
              </w:rPr>
              <w:tab/>
            </w:r>
            <w:r w:rsidR="00013135">
              <w:rPr>
                <w:noProof/>
                <w:webHidden/>
              </w:rPr>
              <w:fldChar w:fldCharType="begin"/>
            </w:r>
            <w:r w:rsidR="00013135">
              <w:rPr>
                <w:noProof/>
                <w:webHidden/>
              </w:rPr>
              <w:instrText xml:space="preserve"> PAGEREF _Toc87714753 \h </w:instrText>
            </w:r>
            <w:r w:rsidR="00013135">
              <w:rPr>
                <w:noProof/>
                <w:webHidden/>
              </w:rPr>
            </w:r>
            <w:r w:rsidR="00013135">
              <w:rPr>
                <w:noProof/>
                <w:webHidden/>
              </w:rPr>
              <w:fldChar w:fldCharType="separate"/>
            </w:r>
            <w:r w:rsidR="00013135">
              <w:rPr>
                <w:noProof/>
                <w:webHidden/>
              </w:rPr>
              <w:t>93</w:t>
            </w:r>
            <w:r w:rsidR="00013135">
              <w:rPr>
                <w:noProof/>
                <w:webHidden/>
              </w:rPr>
              <w:fldChar w:fldCharType="end"/>
            </w:r>
          </w:hyperlink>
        </w:p>
        <w:p w14:paraId="60196DB7" w14:textId="026AAFC5" w:rsidR="00013135" w:rsidRDefault="00C7676F">
          <w:pPr>
            <w:pStyle w:val="31"/>
            <w:tabs>
              <w:tab w:val="left" w:pos="1680"/>
              <w:tab w:val="right" w:leader="dot" w:pos="8296"/>
            </w:tabs>
            <w:rPr>
              <w:rFonts w:asciiTheme="minorHAnsi" w:hAnsiTheme="minorHAnsi"/>
              <w:noProof/>
            </w:rPr>
          </w:pPr>
          <w:hyperlink w:anchor="_Toc87714754" w:history="1">
            <w:r w:rsidR="00013135" w:rsidRPr="0082621B">
              <w:rPr>
                <w:rStyle w:val="ab"/>
                <w:rFonts w:eastAsiaTheme="majorEastAsia" w:cs="Times New Roman"/>
                <w:noProof/>
              </w:rPr>
              <w:t>8.3.13</w:t>
            </w:r>
            <w:r w:rsidR="00013135">
              <w:rPr>
                <w:rFonts w:asciiTheme="minorHAnsi" w:hAnsiTheme="minorHAnsi"/>
                <w:noProof/>
              </w:rPr>
              <w:tab/>
            </w:r>
            <w:r w:rsidR="00013135" w:rsidRPr="0082621B">
              <w:rPr>
                <w:rStyle w:val="ab"/>
                <w:rFonts w:eastAsiaTheme="majorEastAsia" w:cs="Times New Roman"/>
                <w:noProof/>
              </w:rPr>
              <w:t>热插卡拔卡</w:t>
            </w:r>
            <w:r w:rsidR="00013135" w:rsidRPr="0082621B">
              <w:rPr>
                <w:rStyle w:val="ab"/>
                <w:rFonts w:eastAsiaTheme="majorEastAsia" w:cs="Times New Roman"/>
                <w:noProof/>
              </w:rPr>
              <w:t>/</w:t>
            </w:r>
            <w:r w:rsidR="00013135" w:rsidRPr="0082621B">
              <w:rPr>
                <w:rStyle w:val="ab"/>
                <w:rFonts w:eastAsiaTheme="majorEastAsia" w:cs="Times New Roman"/>
                <w:noProof/>
              </w:rPr>
              <w:t>开卡、关卡</w:t>
            </w:r>
            <w:r w:rsidR="00013135">
              <w:rPr>
                <w:noProof/>
                <w:webHidden/>
              </w:rPr>
              <w:tab/>
            </w:r>
            <w:r w:rsidR="00013135">
              <w:rPr>
                <w:noProof/>
                <w:webHidden/>
              </w:rPr>
              <w:fldChar w:fldCharType="begin"/>
            </w:r>
            <w:r w:rsidR="00013135">
              <w:rPr>
                <w:noProof/>
                <w:webHidden/>
              </w:rPr>
              <w:instrText xml:space="preserve"> PAGEREF _Toc87714754 \h </w:instrText>
            </w:r>
            <w:r w:rsidR="00013135">
              <w:rPr>
                <w:noProof/>
                <w:webHidden/>
              </w:rPr>
            </w:r>
            <w:r w:rsidR="00013135">
              <w:rPr>
                <w:noProof/>
                <w:webHidden/>
              </w:rPr>
              <w:fldChar w:fldCharType="separate"/>
            </w:r>
            <w:r w:rsidR="00013135">
              <w:rPr>
                <w:noProof/>
                <w:webHidden/>
              </w:rPr>
              <w:t>97</w:t>
            </w:r>
            <w:r w:rsidR="00013135">
              <w:rPr>
                <w:noProof/>
                <w:webHidden/>
              </w:rPr>
              <w:fldChar w:fldCharType="end"/>
            </w:r>
          </w:hyperlink>
        </w:p>
        <w:p w14:paraId="4A92F3C7" w14:textId="495C8AC0" w:rsidR="00013135" w:rsidRDefault="00C7676F">
          <w:pPr>
            <w:pStyle w:val="31"/>
            <w:tabs>
              <w:tab w:val="left" w:pos="1680"/>
              <w:tab w:val="right" w:leader="dot" w:pos="8296"/>
            </w:tabs>
            <w:rPr>
              <w:rFonts w:asciiTheme="minorHAnsi" w:hAnsiTheme="minorHAnsi"/>
              <w:noProof/>
            </w:rPr>
          </w:pPr>
          <w:hyperlink w:anchor="_Toc87714755" w:history="1">
            <w:r w:rsidR="00013135" w:rsidRPr="0082621B">
              <w:rPr>
                <w:rStyle w:val="ab"/>
                <w:rFonts w:eastAsiaTheme="majorEastAsia" w:cs="Times New Roman"/>
                <w:noProof/>
              </w:rPr>
              <w:t>8.3.14</w:t>
            </w:r>
            <w:r w:rsidR="00013135">
              <w:rPr>
                <w:rFonts w:asciiTheme="minorHAnsi" w:hAnsiTheme="minorHAnsi"/>
                <w:noProof/>
              </w:rPr>
              <w:tab/>
            </w:r>
            <w:r w:rsidR="00013135" w:rsidRPr="0082621B">
              <w:rPr>
                <w:rStyle w:val="ab"/>
                <w:rFonts w:eastAsiaTheme="majorEastAsia" w:cs="Times New Roman"/>
                <w:noProof/>
              </w:rPr>
              <w:t>切换数据卡</w:t>
            </w:r>
            <w:r w:rsidR="00013135">
              <w:rPr>
                <w:noProof/>
                <w:webHidden/>
              </w:rPr>
              <w:tab/>
            </w:r>
            <w:r w:rsidR="00013135">
              <w:rPr>
                <w:noProof/>
                <w:webHidden/>
              </w:rPr>
              <w:fldChar w:fldCharType="begin"/>
            </w:r>
            <w:r w:rsidR="00013135">
              <w:rPr>
                <w:noProof/>
                <w:webHidden/>
              </w:rPr>
              <w:instrText xml:space="preserve"> PAGEREF _Toc87714755 \h </w:instrText>
            </w:r>
            <w:r w:rsidR="00013135">
              <w:rPr>
                <w:noProof/>
                <w:webHidden/>
              </w:rPr>
            </w:r>
            <w:r w:rsidR="00013135">
              <w:rPr>
                <w:noProof/>
                <w:webHidden/>
              </w:rPr>
              <w:fldChar w:fldCharType="separate"/>
            </w:r>
            <w:r w:rsidR="00013135">
              <w:rPr>
                <w:noProof/>
                <w:webHidden/>
              </w:rPr>
              <w:t>98</w:t>
            </w:r>
            <w:r w:rsidR="00013135">
              <w:rPr>
                <w:noProof/>
                <w:webHidden/>
              </w:rPr>
              <w:fldChar w:fldCharType="end"/>
            </w:r>
          </w:hyperlink>
        </w:p>
        <w:p w14:paraId="029EE69F" w14:textId="709C2466" w:rsidR="00013135" w:rsidRDefault="00C7676F">
          <w:pPr>
            <w:pStyle w:val="31"/>
            <w:tabs>
              <w:tab w:val="left" w:pos="1680"/>
              <w:tab w:val="right" w:leader="dot" w:pos="8296"/>
            </w:tabs>
            <w:rPr>
              <w:rFonts w:asciiTheme="minorHAnsi" w:hAnsiTheme="minorHAnsi"/>
              <w:noProof/>
            </w:rPr>
          </w:pPr>
          <w:hyperlink w:anchor="_Toc87714756" w:history="1">
            <w:r w:rsidR="00013135" w:rsidRPr="0082621B">
              <w:rPr>
                <w:rStyle w:val="ab"/>
                <w:rFonts w:eastAsiaTheme="majorEastAsia" w:cs="Times New Roman"/>
                <w:noProof/>
              </w:rPr>
              <w:t>8.3.15</w:t>
            </w:r>
            <w:r w:rsidR="00013135">
              <w:rPr>
                <w:rFonts w:asciiTheme="minorHAnsi" w:hAnsiTheme="minorHAnsi"/>
                <w:noProof/>
              </w:rPr>
              <w:tab/>
            </w:r>
            <w:r w:rsidR="00013135" w:rsidRPr="0082621B">
              <w:rPr>
                <w:rStyle w:val="ab"/>
                <w:rFonts w:eastAsiaTheme="majorEastAsia" w:cs="Times New Roman"/>
                <w:noProof/>
              </w:rPr>
              <w:t>开关双</w:t>
            </w:r>
            <w:r w:rsidR="00013135" w:rsidRPr="0082621B">
              <w:rPr>
                <w:rStyle w:val="ab"/>
                <w:rFonts w:eastAsiaTheme="majorEastAsia" w:cs="Times New Roman"/>
                <w:noProof/>
              </w:rPr>
              <w:t>4G</w:t>
            </w:r>
            <w:r w:rsidR="00013135">
              <w:rPr>
                <w:noProof/>
                <w:webHidden/>
              </w:rPr>
              <w:tab/>
            </w:r>
            <w:r w:rsidR="00013135">
              <w:rPr>
                <w:noProof/>
                <w:webHidden/>
              </w:rPr>
              <w:fldChar w:fldCharType="begin"/>
            </w:r>
            <w:r w:rsidR="00013135">
              <w:rPr>
                <w:noProof/>
                <w:webHidden/>
              </w:rPr>
              <w:instrText xml:space="preserve"> PAGEREF _Toc87714756 \h </w:instrText>
            </w:r>
            <w:r w:rsidR="00013135">
              <w:rPr>
                <w:noProof/>
                <w:webHidden/>
              </w:rPr>
            </w:r>
            <w:r w:rsidR="00013135">
              <w:rPr>
                <w:noProof/>
                <w:webHidden/>
              </w:rPr>
              <w:fldChar w:fldCharType="separate"/>
            </w:r>
            <w:r w:rsidR="00013135">
              <w:rPr>
                <w:noProof/>
                <w:webHidden/>
              </w:rPr>
              <w:t>100</w:t>
            </w:r>
            <w:r w:rsidR="00013135">
              <w:rPr>
                <w:noProof/>
                <w:webHidden/>
              </w:rPr>
              <w:fldChar w:fldCharType="end"/>
            </w:r>
          </w:hyperlink>
        </w:p>
        <w:p w14:paraId="2502269F" w14:textId="1D6BCBDE" w:rsidR="00013135" w:rsidRDefault="00C7676F">
          <w:pPr>
            <w:pStyle w:val="31"/>
            <w:tabs>
              <w:tab w:val="left" w:pos="1680"/>
              <w:tab w:val="right" w:leader="dot" w:pos="8296"/>
            </w:tabs>
            <w:rPr>
              <w:rFonts w:asciiTheme="minorHAnsi" w:hAnsiTheme="minorHAnsi"/>
              <w:noProof/>
            </w:rPr>
          </w:pPr>
          <w:hyperlink w:anchor="_Toc87714757" w:history="1">
            <w:r w:rsidR="00013135" w:rsidRPr="0082621B">
              <w:rPr>
                <w:rStyle w:val="ab"/>
                <w:rFonts w:eastAsiaTheme="majorEastAsia" w:cs="Times New Roman"/>
                <w:noProof/>
              </w:rPr>
              <w:t>8.3.16</w:t>
            </w:r>
            <w:r w:rsidR="00013135">
              <w:rPr>
                <w:rFonts w:asciiTheme="minorHAnsi" w:hAnsiTheme="minorHAnsi"/>
                <w:noProof/>
              </w:rPr>
              <w:tab/>
            </w:r>
            <w:r w:rsidR="00013135" w:rsidRPr="0082621B">
              <w:rPr>
                <w:rStyle w:val="ab"/>
                <w:rFonts w:eastAsiaTheme="majorEastAsia" w:cs="Times New Roman"/>
                <w:noProof/>
              </w:rPr>
              <w:t>卡能力变更</w:t>
            </w:r>
            <w:r w:rsidR="00013135">
              <w:rPr>
                <w:noProof/>
                <w:webHidden/>
              </w:rPr>
              <w:tab/>
            </w:r>
            <w:r w:rsidR="00013135">
              <w:rPr>
                <w:noProof/>
                <w:webHidden/>
              </w:rPr>
              <w:fldChar w:fldCharType="begin"/>
            </w:r>
            <w:r w:rsidR="00013135">
              <w:rPr>
                <w:noProof/>
                <w:webHidden/>
              </w:rPr>
              <w:instrText xml:space="preserve"> PAGEREF _Toc87714757 \h </w:instrText>
            </w:r>
            <w:r w:rsidR="00013135">
              <w:rPr>
                <w:noProof/>
                <w:webHidden/>
              </w:rPr>
            </w:r>
            <w:r w:rsidR="00013135">
              <w:rPr>
                <w:noProof/>
                <w:webHidden/>
              </w:rPr>
              <w:fldChar w:fldCharType="separate"/>
            </w:r>
            <w:r w:rsidR="00013135">
              <w:rPr>
                <w:noProof/>
                <w:webHidden/>
              </w:rPr>
              <w:t>100</w:t>
            </w:r>
            <w:r w:rsidR="00013135">
              <w:rPr>
                <w:noProof/>
                <w:webHidden/>
              </w:rPr>
              <w:fldChar w:fldCharType="end"/>
            </w:r>
          </w:hyperlink>
        </w:p>
        <w:p w14:paraId="5E9078D4" w14:textId="3044CA02" w:rsidR="00013135" w:rsidRDefault="00C7676F">
          <w:pPr>
            <w:pStyle w:val="31"/>
            <w:tabs>
              <w:tab w:val="left" w:pos="1680"/>
              <w:tab w:val="right" w:leader="dot" w:pos="8296"/>
            </w:tabs>
            <w:rPr>
              <w:rFonts w:asciiTheme="minorHAnsi" w:hAnsiTheme="minorHAnsi"/>
              <w:noProof/>
            </w:rPr>
          </w:pPr>
          <w:hyperlink w:anchor="_Toc87714758" w:history="1">
            <w:r w:rsidR="00013135" w:rsidRPr="0082621B">
              <w:rPr>
                <w:rStyle w:val="ab"/>
                <w:rFonts w:eastAsiaTheme="majorEastAsia" w:cs="Times New Roman"/>
                <w:noProof/>
              </w:rPr>
              <w:t>8.3.17</w:t>
            </w:r>
            <w:r w:rsidR="00013135">
              <w:rPr>
                <w:rFonts w:asciiTheme="minorHAnsi" w:hAnsiTheme="minorHAnsi"/>
                <w:noProof/>
              </w:rPr>
              <w:tab/>
            </w:r>
            <w:r w:rsidR="00013135" w:rsidRPr="0082621B">
              <w:rPr>
                <w:rStyle w:val="ab"/>
                <w:rFonts w:eastAsiaTheme="majorEastAsia" w:cs="Times New Roman"/>
                <w:noProof/>
              </w:rPr>
              <w:t>激活</w:t>
            </w:r>
            <w:r w:rsidR="00013135" w:rsidRPr="0082621B">
              <w:rPr>
                <w:rStyle w:val="ab"/>
                <w:rFonts w:eastAsiaTheme="majorEastAsia" w:cs="Times New Roman"/>
                <w:noProof/>
              </w:rPr>
              <w:t>/</w:t>
            </w:r>
            <w:r w:rsidR="00013135" w:rsidRPr="0082621B">
              <w:rPr>
                <w:rStyle w:val="ab"/>
                <w:rFonts w:eastAsiaTheme="majorEastAsia" w:cs="Times New Roman"/>
                <w:noProof/>
              </w:rPr>
              <w:t>去激活数据业务</w:t>
            </w:r>
            <w:r w:rsidR="00013135">
              <w:rPr>
                <w:noProof/>
                <w:webHidden/>
              </w:rPr>
              <w:tab/>
            </w:r>
            <w:r w:rsidR="00013135">
              <w:rPr>
                <w:noProof/>
                <w:webHidden/>
              </w:rPr>
              <w:fldChar w:fldCharType="begin"/>
            </w:r>
            <w:r w:rsidR="00013135">
              <w:rPr>
                <w:noProof/>
                <w:webHidden/>
              </w:rPr>
              <w:instrText xml:space="preserve"> PAGEREF _Toc87714758 \h </w:instrText>
            </w:r>
            <w:r w:rsidR="00013135">
              <w:rPr>
                <w:noProof/>
                <w:webHidden/>
              </w:rPr>
            </w:r>
            <w:r w:rsidR="00013135">
              <w:rPr>
                <w:noProof/>
                <w:webHidden/>
              </w:rPr>
              <w:fldChar w:fldCharType="separate"/>
            </w:r>
            <w:r w:rsidR="00013135">
              <w:rPr>
                <w:noProof/>
                <w:webHidden/>
              </w:rPr>
              <w:t>101</w:t>
            </w:r>
            <w:r w:rsidR="00013135">
              <w:rPr>
                <w:noProof/>
                <w:webHidden/>
              </w:rPr>
              <w:fldChar w:fldCharType="end"/>
            </w:r>
          </w:hyperlink>
        </w:p>
        <w:p w14:paraId="67785067" w14:textId="02C63C82" w:rsidR="00013135" w:rsidRDefault="00C7676F">
          <w:pPr>
            <w:pStyle w:val="31"/>
            <w:tabs>
              <w:tab w:val="left" w:pos="1680"/>
              <w:tab w:val="right" w:leader="dot" w:pos="8296"/>
            </w:tabs>
            <w:rPr>
              <w:rFonts w:asciiTheme="minorHAnsi" w:hAnsiTheme="minorHAnsi"/>
              <w:noProof/>
            </w:rPr>
          </w:pPr>
          <w:hyperlink w:anchor="_Toc87714759" w:history="1">
            <w:r w:rsidR="00013135" w:rsidRPr="0082621B">
              <w:rPr>
                <w:rStyle w:val="ab"/>
                <w:rFonts w:eastAsiaTheme="majorEastAsia" w:cs="Times New Roman"/>
                <w:noProof/>
              </w:rPr>
              <w:t>8.3.18</w:t>
            </w:r>
            <w:r w:rsidR="00013135">
              <w:rPr>
                <w:rFonts w:asciiTheme="minorHAnsi" w:hAnsiTheme="minorHAnsi"/>
                <w:noProof/>
              </w:rPr>
              <w:tab/>
            </w:r>
            <w:r w:rsidR="00013135" w:rsidRPr="0082621B">
              <w:rPr>
                <w:rStyle w:val="ab"/>
                <w:rFonts w:eastAsiaTheme="majorEastAsia" w:cs="Times New Roman"/>
                <w:noProof/>
              </w:rPr>
              <w:t>开数据</w:t>
            </w:r>
            <w:r w:rsidR="00013135" w:rsidRPr="0082621B">
              <w:rPr>
                <w:rStyle w:val="ab"/>
                <w:rFonts w:eastAsiaTheme="majorEastAsia" w:cs="Times New Roman"/>
                <w:noProof/>
              </w:rPr>
              <w:t>/</w:t>
            </w:r>
            <w:r w:rsidR="00013135" w:rsidRPr="0082621B">
              <w:rPr>
                <w:rStyle w:val="ab"/>
                <w:rFonts w:eastAsiaTheme="majorEastAsia" w:cs="Times New Roman"/>
                <w:noProof/>
              </w:rPr>
              <w:t>关数据</w:t>
            </w:r>
            <w:r w:rsidR="00013135">
              <w:rPr>
                <w:noProof/>
                <w:webHidden/>
              </w:rPr>
              <w:tab/>
            </w:r>
            <w:r w:rsidR="00013135">
              <w:rPr>
                <w:noProof/>
                <w:webHidden/>
              </w:rPr>
              <w:fldChar w:fldCharType="begin"/>
            </w:r>
            <w:r w:rsidR="00013135">
              <w:rPr>
                <w:noProof/>
                <w:webHidden/>
              </w:rPr>
              <w:instrText xml:space="preserve"> PAGEREF _Toc87714759 \h </w:instrText>
            </w:r>
            <w:r w:rsidR="00013135">
              <w:rPr>
                <w:noProof/>
                <w:webHidden/>
              </w:rPr>
            </w:r>
            <w:r w:rsidR="00013135">
              <w:rPr>
                <w:noProof/>
                <w:webHidden/>
              </w:rPr>
              <w:fldChar w:fldCharType="separate"/>
            </w:r>
            <w:r w:rsidR="00013135">
              <w:rPr>
                <w:noProof/>
                <w:webHidden/>
              </w:rPr>
              <w:t>102</w:t>
            </w:r>
            <w:r w:rsidR="00013135">
              <w:rPr>
                <w:noProof/>
                <w:webHidden/>
              </w:rPr>
              <w:fldChar w:fldCharType="end"/>
            </w:r>
          </w:hyperlink>
        </w:p>
        <w:p w14:paraId="0DB17522" w14:textId="7755E063" w:rsidR="00013135" w:rsidRDefault="00C7676F">
          <w:pPr>
            <w:pStyle w:val="31"/>
            <w:tabs>
              <w:tab w:val="left" w:pos="1680"/>
              <w:tab w:val="right" w:leader="dot" w:pos="8296"/>
            </w:tabs>
            <w:rPr>
              <w:rFonts w:asciiTheme="minorHAnsi" w:hAnsiTheme="minorHAnsi"/>
              <w:noProof/>
            </w:rPr>
          </w:pPr>
          <w:hyperlink w:anchor="_Toc87714760" w:history="1">
            <w:r w:rsidR="00013135" w:rsidRPr="0082621B">
              <w:rPr>
                <w:rStyle w:val="ab"/>
                <w:rFonts w:eastAsiaTheme="majorEastAsia" w:cs="Times New Roman"/>
                <w:noProof/>
              </w:rPr>
              <w:t>8.3.19</w:t>
            </w:r>
            <w:r w:rsidR="00013135">
              <w:rPr>
                <w:rFonts w:asciiTheme="minorHAnsi" w:hAnsiTheme="minorHAnsi"/>
                <w:noProof/>
              </w:rPr>
              <w:tab/>
            </w:r>
            <w:r w:rsidR="00013135" w:rsidRPr="0082621B">
              <w:rPr>
                <w:rStyle w:val="ab"/>
                <w:rFonts w:eastAsiaTheme="majorEastAsia" w:cs="Times New Roman"/>
                <w:noProof/>
              </w:rPr>
              <w:t>数据当前状态查看</w:t>
            </w:r>
            <w:r w:rsidR="00013135">
              <w:rPr>
                <w:noProof/>
                <w:webHidden/>
              </w:rPr>
              <w:tab/>
            </w:r>
            <w:r w:rsidR="00013135">
              <w:rPr>
                <w:noProof/>
                <w:webHidden/>
              </w:rPr>
              <w:fldChar w:fldCharType="begin"/>
            </w:r>
            <w:r w:rsidR="00013135">
              <w:rPr>
                <w:noProof/>
                <w:webHidden/>
              </w:rPr>
              <w:instrText xml:space="preserve"> PAGEREF _Toc87714760 \h </w:instrText>
            </w:r>
            <w:r w:rsidR="00013135">
              <w:rPr>
                <w:noProof/>
                <w:webHidden/>
              </w:rPr>
            </w:r>
            <w:r w:rsidR="00013135">
              <w:rPr>
                <w:noProof/>
                <w:webHidden/>
              </w:rPr>
              <w:fldChar w:fldCharType="separate"/>
            </w:r>
            <w:r w:rsidR="00013135">
              <w:rPr>
                <w:noProof/>
                <w:webHidden/>
              </w:rPr>
              <w:t>103</w:t>
            </w:r>
            <w:r w:rsidR="00013135">
              <w:rPr>
                <w:noProof/>
                <w:webHidden/>
              </w:rPr>
              <w:fldChar w:fldCharType="end"/>
            </w:r>
          </w:hyperlink>
        </w:p>
        <w:p w14:paraId="6BE75A89" w14:textId="285233FA" w:rsidR="00013135" w:rsidRDefault="00C7676F">
          <w:pPr>
            <w:pStyle w:val="31"/>
            <w:tabs>
              <w:tab w:val="left" w:pos="1680"/>
              <w:tab w:val="right" w:leader="dot" w:pos="8296"/>
            </w:tabs>
            <w:rPr>
              <w:rFonts w:asciiTheme="minorHAnsi" w:hAnsiTheme="minorHAnsi"/>
              <w:noProof/>
            </w:rPr>
          </w:pPr>
          <w:hyperlink w:anchor="_Toc87714761" w:history="1">
            <w:r w:rsidR="00013135" w:rsidRPr="0082621B">
              <w:rPr>
                <w:rStyle w:val="ab"/>
                <w:rFonts w:eastAsiaTheme="majorEastAsia" w:cs="Times New Roman"/>
                <w:noProof/>
              </w:rPr>
              <w:t>8.3.20</w:t>
            </w:r>
            <w:r w:rsidR="00013135">
              <w:rPr>
                <w:rFonts w:asciiTheme="minorHAnsi" w:hAnsiTheme="minorHAnsi"/>
                <w:noProof/>
              </w:rPr>
              <w:tab/>
            </w:r>
            <w:r w:rsidR="00013135" w:rsidRPr="0082621B">
              <w:rPr>
                <w:rStyle w:val="ab"/>
                <w:rFonts w:eastAsiaTheme="majorEastAsia" w:cs="Times New Roman"/>
                <w:noProof/>
              </w:rPr>
              <w:t>数据低延迟模式设置</w:t>
            </w:r>
            <w:r w:rsidR="00013135">
              <w:rPr>
                <w:noProof/>
                <w:webHidden/>
              </w:rPr>
              <w:tab/>
            </w:r>
            <w:r w:rsidR="00013135">
              <w:rPr>
                <w:noProof/>
                <w:webHidden/>
              </w:rPr>
              <w:fldChar w:fldCharType="begin"/>
            </w:r>
            <w:r w:rsidR="00013135">
              <w:rPr>
                <w:noProof/>
                <w:webHidden/>
              </w:rPr>
              <w:instrText xml:space="preserve"> PAGEREF _Toc87714761 \h </w:instrText>
            </w:r>
            <w:r w:rsidR="00013135">
              <w:rPr>
                <w:noProof/>
                <w:webHidden/>
              </w:rPr>
            </w:r>
            <w:r w:rsidR="00013135">
              <w:rPr>
                <w:noProof/>
                <w:webHidden/>
              </w:rPr>
              <w:fldChar w:fldCharType="separate"/>
            </w:r>
            <w:r w:rsidR="00013135">
              <w:rPr>
                <w:noProof/>
                <w:webHidden/>
              </w:rPr>
              <w:t>103</w:t>
            </w:r>
            <w:r w:rsidR="00013135">
              <w:rPr>
                <w:noProof/>
                <w:webHidden/>
              </w:rPr>
              <w:fldChar w:fldCharType="end"/>
            </w:r>
          </w:hyperlink>
        </w:p>
        <w:p w14:paraId="25893B06" w14:textId="521D0D51" w:rsidR="00013135" w:rsidRDefault="00C7676F">
          <w:pPr>
            <w:pStyle w:val="31"/>
            <w:tabs>
              <w:tab w:val="left" w:pos="1680"/>
              <w:tab w:val="right" w:leader="dot" w:pos="8296"/>
            </w:tabs>
            <w:rPr>
              <w:rFonts w:asciiTheme="minorHAnsi" w:hAnsiTheme="minorHAnsi"/>
              <w:noProof/>
            </w:rPr>
          </w:pPr>
          <w:hyperlink w:anchor="_Toc87714762" w:history="1">
            <w:r w:rsidR="00013135" w:rsidRPr="0082621B">
              <w:rPr>
                <w:rStyle w:val="ab"/>
                <w:rFonts w:eastAsiaTheme="majorEastAsia" w:cs="Times New Roman"/>
                <w:noProof/>
              </w:rPr>
              <w:t>8.3.21</w:t>
            </w:r>
            <w:r w:rsidR="00013135">
              <w:rPr>
                <w:rFonts w:asciiTheme="minorHAnsi" w:hAnsiTheme="minorHAnsi"/>
                <w:noProof/>
              </w:rPr>
              <w:tab/>
            </w:r>
            <w:r w:rsidR="00013135" w:rsidRPr="0082621B">
              <w:rPr>
                <w:rStyle w:val="ab"/>
                <w:rFonts w:eastAsiaTheme="majorEastAsia" w:cs="Times New Roman"/>
                <w:noProof/>
              </w:rPr>
              <w:t>数据连接状态</w:t>
            </w:r>
            <w:r w:rsidR="00013135">
              <w:rPr>
                <w:noProof/>
                <w:webHidden/>
              </w:rPr>
              <w:tab/>
            </w:r>
            <w:r w:rsidR="00013135">
              <w:rPr>
                <w:noProof/>
                <w:webHidden/>
              </w:rPr>
              <w:fldChar w:fldCharType="begin"/>
            </w:r>
            <w:r w:rsidR="00013135">
              <w:rPr>
                <w:noProof/>
                <w:webHidden/>
              </w:rPr>
              <w:instrText xml:space="preserve"> PAGEREF _Toc87714762 \h </w:instrText>
            </w:r>
            <w:r w:rsidR="00013135">
              <w:rPr>
                <w:noProof/>
                <w:webHidden/>
              </w:rPr>
            </w:r>
            <w:r w:rsidR="00013135">
              <w:rPr>
                <w:noProof/>
                <w:webHidden/>
              </w:rPr>
              <w:fldChar w:fldCharType="separate"/>
            </w:r>
            <w:r w:rsidR="00013135">
              <w:rPr>
                <w:noProof/>
                <w:webHidden/>
              </w:rPr>
              <w:t>104</w:t>
            </w:r>
            <w:r w:rsidR="00013135">
              <w:rPr>
                <w:noProof/>
                <w:webHidden/>
              </w:rPr>
              <w:fldChar w:fldCharType="end"/>
            </w:r>
          </w:hyperlink>
        </w:p>
        <w:p w14:paraId="1CAA1565" w14:textId="2F334F95" w:rsidR="00013135" w:rsidRDefault="00C7676F">
          <w:pPr>
            <w:pStyle w:val="31"/>
            <w:tabs>
              <w:tab w:val="left" w:pos="1680"/>
              <w:tab w:val="right" w:leader="dot" w:pos="8296"/>
            </w:tabs>
            <w:rPr>
              <w:rFonts w:asciiTheme="minorHAnsi" w:hAnsiTheme="minorHAnsi"/>
              <w:noProof/>
            </w:rPr>
          </w:pPr>
          <w:hyperlink w:anchor="_Toc87714763" w:history="1">
            <w:r w:rsidR="00013135" w:rsidRPr="0082621B">
              <w:rPr>
                <w:rStyle w:val="ab"/>
                <w:rFonts w:eastAsiaTheme="majorEastAsia" w:cs="Times New Roman"/>
                <w:noProof/>
              </w:rPr>
              <w:t>8.3.22</w:t>
            </w:r>
            <w:r w:rsidR="00013135">
              <w:rPr>
                <w:rFonts w:asciiTheme="minorHAnsi" w:hAnsiTheme="minorHAnsi"/>
                <w:noProof/>
              </w:rPr>
              <w:tab/>
            </w:r>
            <w:r w:rsidR="00013135" w:rsidRPr="0082621B">
              <w:rPr>
                <w:rStyle w:val="ab"/>
                <w:rFonts w:eastAsiaTheme="majorEastAsia" w:cs="Times New Roman"/>
                <w:noProof/>
              </w:rPr>
              <w:t>DTMF</w:t>
            </w:r>
            <w:r w:rsidR="00013135" w:rsidRPr="0082621B">
              <w:rPr>
                <w:rStyle w:val="ab"/>
                <w:rFonts w:eastAsiaTheme="majorEastAsia" w:cs="Times New Roman"/>
                <w:noProof/>
              </w:rPr>
              <w:t>发送</w:t>
            </w:r>
            <w:r w:rsidR="00013135">
              <w:rPr>
                <w:noProof/>
                <w:webHidden/>
              </w:rPr>
              <w:tab/>
            </w:r>
            <w:r w:rsidR="00013135">
              <w:rPr>
                <w:noProof/>
                <w:webHidden/>
              </w:rPr>
              <w:fldChar w:fldCharType="begin"/>
            </w:r>
            <w:r w:rsidR="00013135">
              <w:rPr>
                <w:noProof/>
                <w:webHidden/>
              </w:rPr>
              <w:instrText xml:space="preserve"> PAGEREF _Toc87714763 \h </w:instrText>
            </w:r>
            <w:r w:rsidR="00013135">
              <w:rPr>
                <w:noProof/>
                <w:webHidden/>
              </w:rPr>
            </w:r>
            <w:r w:rsidR="00013135">
              <w:rPr>
                <w:noProof/>
                <w:webHidden/>
              </w:rPr>
              <w:fldChar w:fldCharType="separate"/>
            </w:r>
            <w:r w:rsidR="00013135">
              <w:rPr>
                <w:noProof/>
                <w:webHidden/>
              </w:rPr>
              <w:t>104</w:t>
            </w:r>
            <w:r w:rsidR="00013135">
              <w:rPr>
                <w:noProof/>
                <w:webHidden/>
              </w:rPr>
              <w:fldChar w:fldCharType="end"/>
            </w:r>
          </w:hyperlink>
        </w:p>
        <w:p w14:paraId="440390B8" w14:textId="55BB805A" w:rsidR="00013135" w:rsidRDefault="00C7676F">
          <w:pPr>
            <w:pStyle w:val="31"/>
            <w:tabs>
              <w:tab w:val="left" w:pos="1680"/>
              <w:tab w:val="right" w:leader="dot" w:pos="8296"/>
            </w:tabs>
            <w:rPr>
              <w:rFonts w:asciiTheme="minorHAnsi" w:hAnsiTheme="minorHAnsi"/>
              <w:noProof/>
            </w:rPr>
          </w:pPr>
          <w:hyperlink w:anchor="_Toc87714764" w:history="1">
            <w:r w:rsidR="00013135" w:rsidRPr="0082621B">
              <w:rPr>
                <w:rStyle w:val="ab"/>
                <w:rFonts w:eastAsiaTheme="majorEastAsia" w:cs="Times New Roman"/>
                <w:noProof/>
              </w:rPr>
              <w:t>8.3.23</w:t>
            </w:r>
            <w:r w:rsidR="00013135">
              <w:rPr>
                <w:rFonts w:asciiTheme="minorHAnsi" w:hAnsiTheme="minorHAnsi"/>
                <w:noProof/>
              </w:rPr>
              <w:tab/>
            </w:r>
            <w:r w:rsidR="00013135" w:rsidRPr="0082621B">
              <w:rPr>
                <w:rStyle w:val="ab"/>
                <w:rFonts w:eastAsiaTheme="majorEastAsia" w:cs="Times New Roman"/>
                <w:noProof/>
              </w:rPr>
              <w:t xml:space="preserve">VoLTE DTMF </w:t>
            </w:r>
            <w:r w:rsidR="00013135" w:rsidRPr="0082621B">
              <w:rPr>
                <w:rStyle w:val="ab"/>
                <w:rFonts w:eastAsiaTheme="majorEastAsia" w:cs="Times New Roman"/>
                <w:noProof/>
              </w:rPr>
              <w:t>对应到</w:t>
            </w:r>
            <w:r w:rsidR="00013135" w:rsidRPr="0082621B">
              <w:rPr>
                <w:rStyle w:val="ab"/>
                <w:rFonts w:eastAsiaTheme="majorEastAsia" w:cs="Times New Roman"/>
                <w:noProof/>
              </w:rPr>
              <w:t>RTP</w:t>
            </w:r>
            <w:r w:rsidR="00013135" w:rsidRPr="0082621B">
              <w:rPr>
                <w:rStyle w:val="ab"/>
                <w:rFonts w:eastAsiaTheme="majorEastAsia" w:cs="Times New Roman"/>
                <w:noProof/>
              </w:rPr>
              <w:t>报文</w:t>
            </w:r>
            <w:r w:rsidR="00013135">
              <w:rPr>
                <w:noProof/>
                <w:webHidden/>
              </w:rPr>
              <w:tab/>
            </w:r>
            <w:r w:rsidR="00013135">
              <w:rPr>
                <w:noProof/>
                <w:webHidden/>
              </w:rPr>
              <w:fldChar w:fldCharType="begin"/>
            </w:r>
            <w:r w:rsidR="00013135">
              <w:rPr>
                <w:noProof/>
                <w:webHidden/>
              </w:rPr>
              <w:instrText xml:space="preserve"> PAGEREF _Toc87714764 \h </w:instrText>
            </w:r>
            <w:r w:rsidR="00013135">
              <w:rPr>
                <w:noProof/>
                <w:webHidden/>
              </w:rPr>
            </w:r>
            <w:r w:rsidR="00013135">
              <w:rPr>
                <w:noProof/>
                <w:webHidden/>
              </w:rPr>
              <w:fldChar w:fldCharType="separate"/>
            </w:r>
            <w:r w:rsidR="00013135">
              <w:rPr>
                <w:noProof/>
                <w:webHidden/>
              </w:rPr>
              <w:t>105</w:t>
            </w:r>
            <w:r w:rsidR="00013135">
              <w:rPr>
                <w:noProof/>
                <w:webHidden/>
              </w:rPr>
              <w:fldChar w:fldCharType="end"/>
            </w:r>
          </w:hyperlink>
        </w:p>
        <w:p w14:paraId="57D3B231" w14:textId="3DECF67E" w:rsidR="00013135" w:rsidRDefault="00C7676F">
          <w:pPr>
            <w:pStyle w:val="31"/>
            <w:tabs>
              <w:tab w:val="left" w:pos="1680"/>
              <w:tab w:val="right" w:leader="dot" w:pos="8296"/>
            </w:tabs>
            <w:rPr>
              <w:rFonts w:asciiTheme="minorHAnsi" w:hAnsiTheme="minorHAnsi"/>
              <w:noProof/>
            </w:rPr>
          </w:pPr>
          <w:hyperlink w:anchor="_Toc87714765" w:history="1">
            <w:r w:rsidR="00013135" w:rsidRPr="0082621B">
              <w:rPr>
                <w:rStyle w:val="ab"/>
                <w:rFonts w:eastAsiaTheme="majorEastAsia" w:cs="Times New Roman"/>
                <w:noProof/>
              </w:rPr>
              <w:t>8.3.24</w:t>
            </w:r>
            <w:r w:rsidR="00013135">
              <w:rPr>
                <w:rFonts w:asciiTheme="minorHAnsi" w:hAnsiTheme="minorHAnsi"/>
                <w:noProof/>
              </w:rPr>
              <w:tab/>
            </w:r>
            <w:r w:rsidR="00013135" w:rsidRPr="0082621B">
              <w:rPr>
                <w:rStyle w:val="ab"/>
                <w:rFonts w:eastAsiaTheme="majorEastAsia" w:cs="Times New Roman"/>
                <w:noProof/>
              </w:rPr>
              <w:t>VoLTE</w:t>
            </w:r>
            <w:r w:rsidR="00013135" w:rsidRPr="0082621B">
              <w:rPr>
                <w:rStyle w:val="ab"/>
                <w:rFonts w:eastAsiaTheme="majorEastAsia" w:cs="Times New Roman"/>
                <w:noProof/>
              </w:rPr>
              <w:t>开关打开和关闭</w:t>
            </w:r>
            <w:r w:rsidR="00013135">
              <w:rPr>
                <w:noProof/>
                <w:webHidden/>
              </w:rPr>
              <w:tab/>
            </w:r>
            <w:r w:rsidR="00013135">
              <w:rPr>
                <w:noProof/>
                <w:webHidden/>
              </w:rPr>
              <w:fldChar w:fldCharType="begin"/>
            </w:r>
            <w:r w:rsidR="00013135">
              <w:rPr>
                <w:noProof/>
                <w:webHidden/>
              </w:rPr>
              <w:instrText xml:space="preserve"> PAGEREF _Toc87714765 \h </w:instrText>
            </w:r>
            <w:r w:rsidR="00013135">
              <w:rPr>
                <w:noProof/>
                <w:webHidden/>
              </w:rPr>
            </w:r>
            <w:r w:rsidR="00013135">
              <w:rPr>
                <w:noProof/>
                <w:webHidden/>
              </w:rPr>
              <w:fldChar w:fldCharType="separate"/>
            </w:r>
            <w:r w:rsidR="00013135">
              <w:rPr>
                <w:noProof/>
                <w:webHidden/>
              </w:rPr>
              <w:t>106</w:t>
            </w:r>
            <w:r w:rsidR="00013135">
              <w:rPr>
                <w:noProof/>
                <w:webHidden/>
              </w:rPr>
              <w:fldChar w:fldCharType="end"/>
            </w:r>
          </w:hyperlink>
        </w:p>
        <w:p w14:paraId="6F67E959" w14:textId="2A115E4C" w:rsidR="00013135" w:rsidRDefault="00C7676F">
          <w:pPr>
            <w:pStyle w:val="31"/>
            <w:tabs>
              <w:tab w:val="left" w:pos="1680"/>
              <w:tab w:val="right" w:leader="dot" w:pos="8296"/>
            </w:tabs>
            <w:rPr>
              <w:rFonts w:asciiTheme="minorHAnsi" w:hAnsiTheme="minorHAnsi"/>
              <w:noProof/>
            </w:rPr>
          </w:pPr>
          <w:hyperlink w:anchor="_Toc87714766" w:history="1">
            <w:r w:rsidR="00013135" w:rsidRPr="0082621B">
              <w:rPr>
                <w:rStyle w:val="ab"/>
                <w:rFonts w:eastAsiaTheme="majorEastAsia" w:cs="Times New Roman"/>
                <w:noProof/>
              </w:rPr>
              <w:t>8.3.25</w:t>
            </w:r>
            <w:r w:rsidR="00013135">
              <w:rPr>
                <w:rFonts w:asciiTheme="minorHAnsi" w:hAnsiTheme="minorHAnsi"/>
                <w:noProof/>
              </w:rPr>
              <w:tab/>
            </w:r>
            <w:r w:rsidR="00013135" w:rsidRPr="0082621B">
              <w:rPr>
                <w:rStyle w:val="ab"/>
                <w:rFonts w:eastAsiaTheme="majorEastAsia" w:cs="Times New Roman"/>
                <w:noProof/>
              </w:rPr>
              <w:t>VoLTE</w:t>
            </w:r>
            <w:r w:rsidR="00013135" w:rsidRPr="0082621B">
              <w:rPr>
                <w:rStyle w:val="ab"/>
                <w:rFonts w:eastAsiaTheme="majorEastAsia" w:cs="Times New Roman"/>
                <w:noProof/>
              </w:rPr>
              <w:t>升级和降级</w:t>
            </w:r>
            <w:r w:rsidR="00013135">
              <w:rPr>
                <w:noProof/>
                <w:webHidden/>
              </w:rPr>
              <w:tab/>
            </w:r>
            <w:r w:rsidR="00013135">
              <w:rPr>
                <w:noProof/>
                <w:webHidden/>
              </w:rPr>
              <w:fldChar w:fldCharType="begin"/>
            </w:r>
            <w:r w:rsidR="00013135">
              <w:rPr>
                <w:noProof/>
                <w:webHidden/>
              </w:rPr>
              <w:instrText xml:space="preserve"> PAGEREF _Toc87714766 \h </w:instrText>
            </w:r>
            <w:r w:rsidR="00013135">
              <w:rPr>
                <w:noProof/>
                <w:webHidden/>
              </w:rPr>
            </w:r>
            <w:r w:rsidR="00013135">
              <w:rPr>
                <w:noProof/>
                <w:webHidden/>
              </w:rPr>
              <w:fldChar w:fldCharType="separate"/>
            </w:r>
            <w:r w:rsidR="00013135">
              <w:rPr>
                <w:noProof/>
                <w:webHidden/>
              </w:rPr>
              <w:t>107</w:t>
            </w:r>
            <w:r w:rsidR="00013135">
              <w:rPr>
                <w:noProof/>
                <w:webHidden/>
              </w:rPr>
              <w:fldChar w:fldCharType="end"/>
            </w:r>
          </w:hyperlink>
        </w:p>
        <w:p w14:paraId="006FFC96" w14:textId="11513539" w:rsidR="00013135" w:rsidRDefault="00C7676F">
          <w:pPr>
            <w:pStyle w:val="31"/>
            <w:tabs>
              <w:tab w:val="left" w:pos="1680"/>
              <w:tab w:val="right" w:leader="dot" w:pos="8296"/>
            </w:tabs>
            <w:rPr>
              <w:rFonts w:asciiTheme="minorHAnsi" w:hAnsiTheme="minorHAnsi"/>
              <w:noProof/>
            </w:rPr>
          </w:pPr>
          <w:hyperlink w:anchor="_Toc87714767" w:history="1">
            <w:r w:rsidR="00013135" w:rsidRPr="0082621B">
              <w:rPr>
                <w:rStyle w:val="ab"/>
                <w:rFonts w:eastAsiaTheme="majorEastAsia" w:cs="Times New Roman"/>
                <w:noProof/>
              </w:rPr>
              <w:t>8.3.26</w:t>
            </w:r>
            <w:r w:rsidR="00013135">
              <w:rPr>
                <w:rFonts w:asciiTheme="minorHAnsi" w:hAnsiTheme="minorHAnsi"/>
                <w:noProof/>
              </w:rPr>
              <w:tab/>
            </w:r>
            <w:r w:rsidR="00013135" w:rsidRPr="0082621B">
              <w:rPr>
                <w:rStyle w:val="ab"/>
                <w:rFonts w:eastAsiaTheme="majorEastAsia" w:cs="Times New Roman"/>
                <w:noProof/>
              </w:rPr>
              <w:t>网络模式变化，如设置</w:t>
            </w:r>
            <w:r w:rsidR="00013135" w:rsidRPr="0082621B">
              <w:rPr>
                <w:rStyle w:val="ab"/>
                <w:rFonts w:eastAsiaTheme="majorEastAsia" w:cs="Times New Roman"/>
                <w:noProof/>
              </w:rPr>
              <w:t>4G</w:t>
            </w:r>
            <w:r w:rsidR="00013135" w:rsidRPr="0082621B">
              <w:rPr>
                <w:rStyle w:val="ab"/>
                <w:rFonts w:eastAsiaTheme="majorEastAsia" w:cs="Times New Roman"/>
                <w:noProof/>
              </w:rPr>
              <w:t>网络优先操作</w:t>
            </w:r>
            <w:r w:rsidR="00013135">
              <w:rPr>
                <w:noProof/>
                <w:webHidden/>
              </w:rPr>
              <w:tab/>
            </w:r>
            <w:r w:rsidR="00013135">
              <w:rPr>
                <w:noProof/>
                <w:webHidden/>
              </w:rPr>
              <w:fldChar w:fldCharType="begin"/>
            </w:r>
            <w:r w:rsidR="00013135">
              <w:rPr>
                <w:noProof/>
                <w:webHidden/>
              </w:rPr>
              <w:instrText xml:space="preserve"> PAGEREF _Toc87714767 \h </w:instrText>
            </w:r>
            <w:r w:rsidR="00013135">
              <w:rPr>
                <w:noProof/>
                <w:webHidden/>
              </w:rPr>
            </w:r>
            <w:r w:rsidR="00013135">
              <w:rPr>
                <w:noProof/>
                <w:webHidden/>
              </w:rPr>
              <w:fldChar w:fldCharType="separate"/>
            </w:r>
            <w:r w:rsidR="00013135">
              <w:rPr>
                <w:noProof/>
                <w:webHidden/>
              </w:rPr>
              <w:t>111</w:t>
            </w:r>
            <w:r w:rsidR="00013135">
              <w:rPr>
                <w:noProof/>
                <w:webHidden/>
              </w:rPr>
              <w:fldChar w:fldCharType="end"/>
            </w:r>
          </w:hyperlink>
        </w:p>
        <w:p w14:paraId="6339C6B4" w14:textId="773C4ED2" w:rsidR="00013135" w:rsidRDefault="00C7676F">
          <w:pPr>
            <w:pStyle w:val="31"/>
            <w:tabs>
              <w:tab w:val="left" w:pos="1680"/>
              <w:tab w:val="right" w:leader="dot" w:pos="8296"/>
            </w:tabs>
            <w:rPr>
              <w:rFonts w:asciiTheme="minorHAnsi" w:hAnsiTheme="minorHAnsi"/>
              <w:noProof/>
            </w:rPr>
          </w:pPr>
          <w:hyperlink w:anchor="_Toc87714768" w:history="1">
            <w:r w:rsidR="00013135" w:rsidRPr="0082621B">
              <w:rPr>
                <w:rStyle w:val="ab"/>
                <w:rFonts w:eastAsiaTheme="majorEastAsia" w:cs="Times New Roman"/>
                <w:noProof/>
              </w:rPr>
              <w:t>8.3.27</w:t>
            </w:r>
            <w:r w:rsidR="00013135">
              <w:rPr>
                <w:rFonts w:asciiTheme="minorHAnsi" w:hAnsiTheme="minorHAnsi"/>
                <w:noProof/>
              </w:rPr>
              <w:tab/>
            </w:r>
            <w:r w:rsidR="00013135" w:rsidRPr="0082621B">
              <w:rPr>
                <w:rStyle w:val="ab"/>
                <w:rFonts w:eastAsiaTheme="majorEastAsia" w:cs="Times New Roman"/>
                <w:noProof/>
              </w:rPr>
              <w:t>关闭自动选择网络</w:t>
            </w:r>
            <w:r w:rsidR="00013135" w:rsidRPr="0082621B">
              <w:rPr>
                <w:rStyle w:val="ab"/>
                <w:rFonts w:eastAsiaTheme="majorEastAsia" w:cs="Times New Roman"/>
                <w:noProof/>
              </w:rPr>
              <w:t>-</w:t>
            </w:r>
            <w:r w:rsidR="00013135" w:rsidRPr="0082621B">
              <w:rPr>
                <w:rStyle w:val="ab"/>
                <w:rFonts w:eastAsiaTheme="majorEastAsia" w:cs="Times New Roman"/>
                <w:noProof/>
              </w:rPr>
              <w:t>手机返回可用网络列表</w:t>
            </w:r>
            <w:r w:rsidR="00013135">
              <w:rPr>
                <w:noProof/>
                <w:webHidden/>
              </w:rPr>
              <w:tab/>
            </w:r>
            <w:r w:rsidR="00013135">
              <w:rPr>
                <w:noProof/>
                <w:webHidden/>
              </w:rPr>
              <w:fldChar w:fldCharType="begin"/>
            </w:r>
            <w:r w:rsidR="00013135">
              <w:rPr>
                <w:noProof/>
                <w:webHidden/>
              </w:rPr>
              <w:instrText xml:space="preserve"> PAGEREF _Toc87714768 \h </w:instrText>
            </w:r>
            <w:r w:rsidR="00013135">
              <w:rPr>
                <w:noProof/>
                <w:webHidden/>
              </w:rPr>
            </w:r>
            <w:r w:rsidR="00013135">
              <w:rPr>
                <w:noProof/>
                <w:webHidden/>
              </w:rPr>
              <w:fldChar w:fldCharType="separate"/>
            </w:r>
            <w:r w:rsidR="00013135">
              <w:rPr>
                <w:noProof/>
                <w:webHidden/>
              </w:rPr>
              <w:t>115</w:t>
            </w:r>
            <w:r w:rsidR="00013135">
              <w:rPr>
                <w:noProof/>
                <w:webHidden/>
              </w:rPr>
              <w:fldChar w:fldCharType="end"/>
            </w:r>
          </w:hyperlink>
        </w:p>
        <w:p w14:paraId="3A88DAC8" w14:textId="11539B80" w:rsidR="00013135" w:rsidRDefault="00C7676F">
          <w:pPr>
            <w:pStyle w:val="31"/>
            <w:tabs>
              <w:tab w:val="left" w:pos="1680"/>
              <w:tab w:val="right" w:leader="dot" w:pos="8296"/>
            </w:tabs>
            <w:rPr>
              <w:rFonts w:asciiTheme="minorHAnsi" w:hAnsiTheme="minorHAnsi"/>
              <w:noProof/>
            </w:rPr>
          </w:pPr>
          <w:hyperlink w:anchor="_Toc87714769" w:history="1">
            <w:r w:rsidR="00013135" w:rsidRPr="0082621B">
              <w:rPr>
                <w:rStyle w:val="ab"/>
                <w:rFonts w:eastAsiaTheme="majorEastAsia" w:cs="Times New Roman"/>
                <w:noProof/>
              </w:rPr>
              <w:t>8.3.28</w:t>
            </w:r>
            <w:r w:rsidR="00013135">
              <w:rPr>
                <w:rFonts w:asciiTheme="minorHAnsi" w:hAnsiTheme="minorHAnsi"/>
                <w:noProof/>
              </w:rPr>
              <w:tab/>
            </w:r>
            <w:r w:rsidR="00013135" w:rsidRPr="0082621B">
              <w:rPr>
                <w:rStyle w:val="ab"/>
                <w:rFonts w:eastAsiaTheme="majorEastAsia" w:cs="Times New Roman"/>
                <w:noProof/>
              </w:rPr>
              <w:t>省电模式</w:t>
            </w:r>
            <w:r w:rsidR="00013135">
              <w:rPr>
                <w:noProof/>
                <w:webHidden/>
              </w:rPr>
              <w:tab/>
            </w:r>
            <w:r w:rsidR="00013135">
              <w:rPr>
                <w:noProof/>
                <w:webHidden/>
              </w:rPr>
              <w:fldChar w:fldCharType="begin"/>
            </w:r>
            <w:r w:rsidR="00013135">
              <w:rPr>
                <w:noProof/>
                <w:webHidden/>
              </w:rPr>
              <w:instrText xml:space="preserve"> PAGEREF _Toc87714769 \h </w:instrText>
            </w:r>
            <w:r w:rsidR="00013135">
              <w:rPr>
                <w:noProof/>
                <w:webHidden/>
              </w:rPr>
            </w:r>
            <w:r w:rsidR="00013135">
              <w:rPr>
                <w:noProof/>
                <w:webHidden/>
              </w:rPr>
              <w:fldChar w:fldCharType="separate"/>
            </w:r>
            <w:r w:rsidR="00013135">
              <w:rPr>
                <w:noProof/>
                <w:webHidden/>
              </w:rPr>
              <w:t>117</w:t>
            </w:r>
            <w:r w:rsidR="00013135">
              <w:rPr>
                <w:noProof/>
                <w:webHidden/>
              </w:rPr>
              <w:fldChar w:fldCharType="end"/>
            </w:r>
          </w:hyperlink>
        </w:p>
        <w:p w14:paraId="2F3E0578" w14:textId="2B26D515" w:rsidR="00013135" w:rsidRDefault="00C7676F">
          <w:pPr>
            <w:pStyle w:val="31"/>
            <w:tabs>
              <w:tab w:val="left" w:pos="1680"/>
              <w:tab w:val="right" w:leader="dot" w:pos="8296"/>
            </w:tabs>
            <w:rPr>
              <w:rFonts w:asciiTheme="minorHAnsi" w:hAnsiTheme="minorHAnsi"/>
              <w:noProof/>
            </w:rPr>
          </w:pPr>
          <w:hyperlink w:anchor="_Toc87714770" w:history="1">
            <w:r w:rsidR="00013135" w:rsidRPr="0082621B">
              <w:rPr>
                <w:rStyle w:val="ab"/>
                <w:rFonts w:eastAsiaTheme="majorEastAsia" w:cs="Times New Roman"/>
                <w:noProof/>
              </w:rPr>
              <w:t>8.3.29</w:t>
            </w:r>
            <w:r w:rsidR="00013135">
              <w:rPr>
                <w:rFonts w:asciiTheme="minorHAnsi" w:hAnsiTheme="minorHAnsi"/>
                <w:noProof/>
              </w:rPr>
              <w:tab/>
            </w:r>
            <w:r w:rsidR="00013135" w:rsidRPr="0082621B">
              <w:rPr>
                <w:rStyle w:val="ab"/>
                <w:rFonts w:eastAsiaTheme="majorEastAsia" w:cs="Times New Roman"/>
                <w:noProof/>
              </w:rPr>
              <w:t>手动搜网</w:t>
            </w:r>
            <w:r w:rsidR="00013135">
              <w:rPr>
                <w:noProof/>
                <w:webHidden/>
              </w:rPr>
              <w:tab/>
            </w:r>
            <w:r w:rsidR="00013135">
              <w:rPr>
                <w:noProof/>
                <w:webHidden/>
              </w:rPr>
              <w:fldChar w:fldCharType="begin"/>
            </w:r>
            <w:r w:rsidR="00013135">
              <w:rPr>
                <w:noProof/>
                <w:webHidden/>
              </w:rPr>
              <w:instrText xml:space="preserve"> PAGEREF _Toc87714770 \h </w:instrText>
            </w:r>
            <w:r w:rsidR="00013135">
              <w:rPr>
                <w:noProof/>
                <w:webHidden/>
              </w:rPr>
            </w:r>
            <w:r w:rsidR="00013135">
              <w:rPr>
                <w:noProof/>
                <w:webHidden/>
              </w:rPr>
              <w:fldChar w:fldCharType="separate"/>
            </w:r>
            <w:r w:rsidR="00013135">
              <w:rPr>
                <w:noProof/>
                <w:webHidden/>
              </w:rPr>
              <w:t>117</w:t>
            </w:r>
            <w:r w:rsidR="00013135">
              <w:rPr>
                <w:noProof/>
                <w:webHidden/>
              </w:rPr>
              <w:fldChar w:fldCharType="end"/>
            </w:r>
          </w:hyperlink>
        </w:p>
        <w:p w14:paraId="7964AC20" w14:textId="0B2E5F2B" w:rsidR="00013135" w:rsidRDefault="00C7676F">
          <w:pPr>
            <w:pStyle w:val="31"/>
            <w:tabs>
              <w:tab w:val="left" w:pos="1680"/>
              <w:tab w:val="right" w:leader="dot" w:pos="8296"/>
            </w:tabs>
            <w:rPr>
              <w:rFonts w:asciiTheme="minorHAnsi" w:hAnsiTheme="minorHAnsi"/>
              <w:noProof/>
            </w:rPr>
          </w:pPr>
          <w:hyperlink w:anchor="_Toc87714771" w:history="1">
            <w:r w:rsidR="00013135" w:rsidRPr="0082621B">
              <w:rPr>
                <w:rStyle w:val="ab"/>
                <w:rFonts w:eastAsiaTheme="majorEastAsia" w:cs="Times New Roman"/>
                <w:noProof/>
              </w:rPr>
              <w:t>8.3.30</w:t>
            </w:r>
            <w:r w:rsidR="00013135">
              <w:rPr>
                <w:rFonts w:asciiTheme="minorHAnsi" w:hAnsiTheme="minorHAnsi"/>
                <w:noProof/>
              </w:rPr>
              <w:tab/>
            </w:r>
            <w:r w:rsidR="00013135" w:rsidRPr="0082621B">
              <w:rPr>
                <w:rStyle w:val="ab"/>
                <w:rFonts w:eastAsiaTheme="majorEastAsia" w:cs="Times New Roman"/>
                <w:noProof/>
              </w:rPr>
              <w:t>开关</w:t>
            </w:r>
            <w:r w:rsidR="00013135" w:rsidRPr="0082621B">
              <w:rPr>
                <w:rStyle w:val="ab"/>
                <w:rFonts w:eastAsiaTheme="majorEastAsia" w:cs="Times New Roman"/>
                <w:noProof/>
              </w:rPr>
              <w:t>VoLTE</w:t>
            </w:r>
            <w:r w:rsidR="00013135" w:rsidRPr="0082621B">
              <w:rPr>
                <w:rStyle w:val="ab"/>
                <w:rFonts w:eastAsiaTheme="majorEastAsia" w:cs="Times New Roman"/>
                <w:noProof/>
              </w:rPr>
              <w:t>开关</w:t>
            </w:r>
            <w:r w:rsidR="00013135" w:rsidRPr="0082621B">
              <w:rPr>
                <w:rStyle w:val="ab"/>
                <w:rFonts w:eastAsiaTheme="majorEastAsia" w:cs="Times New Roman"/>
                <w:noProof/>
              </w:rPr>
              <w:t>—</w:t>
            </w:r>
            <w:r w:rsidR="00013135" w:rsidRPr="0082621B">
              <w:rPr>
                <w:rStyle w:val="ab"/>
                <w:rFonts w:eastAsiaTheme="majorEastAsia" w:cs="Times New Roman"/>
                <w:noProof/>
              </w:rPr>
              <w:t>待补充</w:t>
            </w:r>
            <w:r w:rsidR="00013135">
              <w:rPr>
                <w:noProof/>
                <w:webHidden/>
              </w:rPr>
              <w:tab/>
            </w:r>
            <w:r w:rsidR="00013135">
              <w:rPr>
                <w:noProof/>
                <w:webHidden/>
              </w:rPr>
              <w:fldChar w:fldCharType="begin"/>
            </w:r>
            <w:r w:rsidR="00013135">
              <w:rPr>
                <w:noProof/>
                <w:webHidden/>
              </w:rPr>
              <w:instrText xml:space="preserve"> PAGEREF _Toc87714771 \h </w:instrText>
            </w:r>
            <w:r w:rsidR="00013135">
              <w:rPr>
                <w:noProof/>
                <w:webHidden/>
              </w:rPr>
            </w:r>
            <w:r w:rsidR="00013135">
              <w:rPr>
                <w:noProof/>
                <w:webHidden/>
              </w:rPr>
              <w:fldChar w:fldCharType="separate"/>
            </w:r>
            <w:r w:rsidR="00013135">
              <w:rPr>
                <w:noProof/>
                <w:webHidden/>
              </w:rPr>
              <w:t>117</w:t>
            </w:r>
            <w:r w:rsidR="00013135">
              <w:rPr>
                <w:noProof/>
                <w:webHidden/>
              </w:rPr>
              <w:fldChar w:fldCharType="end"/>
            </w:r>
          </w:hyperlink>
        </w:p>
        <w:p w14:paraId="262C382B" w14:textId="72B56992" w:rsidR="00013135" w:rsidRDefault="00C7676F">
          <w:pPr>
            <w:pStyle w:val="31"/>
            <w:tabs>
              <w:tab w:val="left" w:pos="1680"/>
              <w:tab w:val="right" w:leader="dot" w:pos="8296"/>
            </w:tabs>
            <w:rPr>
              <w:rFonts w:asciiTheme="minorHAnsi" w:hAnsiTheme="minorHAnsi"/>
              <w:noProof/>
            </w:rPr>
          </w:pPr>
          <w:hyperlink w:anchor="_Toc87714772" w:history="1">
            <w:r w:rsidR="00013135" w:rsidRPr="0082621B">
              <w:rPr>
                <w:rStyle w:val="ab"/>
                <w:noProof/>
              </w:rPr>
              <w:t>8.3.31</w:t>
            </w:r>
            <w:r w:rsidR="00013135">
              <w:rPr>
                <w:rFonts w:asciiTheme="minorHAnsi" w:hAnsiTheme="minorHAnsi"/>
                <w:noProof/>
              </w:rPr>
              <w:tab/>
            </w:r>
            <w:r w:rsidR="00013135" w:rsidRPr="0082621B">
              <w:rPr>
                <w:rStyle w:val="ab"/>
                <w:noProof/>
              </w:rPr>
              <w:t>设置</w:t>
            </w:r>
            <w:r w:rsidR="00013135" w:rsidRPr="0082621B">
              <w:rPr>
                <w:rStyle w:val="ab"/>
                <w:noProof/>
              </w:rPr>
              <w:t>SIM</w:t>
            </w:r>
            <w:r w:rsidR="00013135" w:rsidRPr="0082621B">
              <w:rPr>
                <w:rStyle w:val="ab"/>
                <w:noProof/>
              </w:rPr>
              <w:t>的固定拨号</w:t>
            </w:r>
            <w:r w:rsidR="00013135">
              <w:rPr>
                <w:noProof/>
                <w:webHidden/>
              </w:rPr>
              <w:tab/>
            </w:r>
            <w:r w:rsidR="00013135">
              <w:rPr>
                <w:noProof/>
                <w:webHidden/>
              </w:rPr>
              <w:fldChar w:fldCharType="begin"/>
            </w:r>
            <w:r w:rsidR="00013135">
              <w:rPr>
                <w:noProof/>
                <w:webHidden/>
              </w:rPr>
              <w:instrText xml:space="preserve"> PAGEREF _Toc87714772 \h </w:instrText>
            </w:r>
            <w:r w:rsidR="00013135">
              <w:rPr>
                <w:noProof/>
                <w:webHidden/>
              </w:rPr>
            </w:r>
            <w:r w:rsidR="00013135">
              <w:rPr>
                <w:noProof/>
                <w:webHidden/>
              </w:rPr>
              <w:fldChar w:fldCharType="separate"/>
            </w:r>
            <w:r w:rsidR="00013135">
              <w:rPr>
                <w:noProof/>
                <w:webHidden/>
              </w:rPr>
              <w:t>117</w:t>
            </w:r>
            <w:r w:rsidR="00013135">
              <w:rPr>
                <w:noProof/>
                <w:webHidden/>
              </w:rPr>
              <w:fldChar w:fldCharType="end"/>
            </w:r>
          </w:hyperlink>
        </w:p>
        <w:p w14:paraId="09739CDF" w14:textId="08040A7B" w:rsidR="00013135" w:rsidRDefault="00C7676F">
          <w:pPr>
            <w:pStyle w:val="21"/>
            <w:tabs>
              <w:tab w:val="left" w:pos="1260"/>
              <w:tab w:val="right" w:leader="dot" w:pos="8296"/>
            </w:tabs>
            <w:rPr>
              <w:rFonts w:asciiTheme="minorHAnsi" w:hAnsiTheme="minorHAnsi"/>
              <w:noProof/>
            </w:rPr>
          </w:pPr>
          <w:hyperlink w:anchor="_Toc87714773" w:history="1">
            <w:r w:rsidR="00013135" w:rsidRPr="0082621B">
              <w:rPr>
                <w:rStyle w:val="ab"/>
                <w:noProof/>
              </w:rPr>
              <w:t>8.4</w:t>
            </w:r>
            <w:r w:rsidR="00013135">
              <w:rPr>
                <w:rFonts w:asciiTheme="minorHAnsi" w:hAnsiTheme="minorHAnsi"/>
                <w:noProof/>
              </w:rPr>
              <w:tab/>
            </w:r>
            <w:r w:rsidR="00013135" w:rsidRPr="0082621B">
              <w:rPr>
                <w:rStyle w:val="ab"/>
                <w:noProof/>
              </w:rPr>
              <w:t>信号强度上报</w:t>
            </w:r>
            <w:r w:rsidR="00013135">
              <w:rPr>
                <w:noProof/>
                <w:webHidden/>
              </w:rPr>
              <w:tab/>
            </w:r>
            <w:r w:rsidR="00013135">
              <w:rPr>
                <w:noProof/>
                <w:webHidden/>
              </w:rPr>
              <w:fldChar w:fldCharType="begin"/>
            </w:r>
            <w:r w:rsidR="00013135">
              <w:rPr>
                <w:noProof/>
                <w:webHidden/>
              </w:rPr>
              <w:instrText xml:space="preserve"> PAGEREF _Toc87714773 \h </w:instrText>
            </w:r>
            <w:r w:rsidR="00013135">
              <w:rPr>
                <w:noProof/>
                <w:webHidden/>
              </w:rPr>
            </w:r>
            <w:r w:rsidR="00013135">
              <w:rPr>
                <w:noProof/>
                <w:webHidden/>
              </w:rPr>
              <w:fldChar w:fldCharType="separate"/>
            </w:r>
            <w:r w:rsidR="00013135">
              <w:rPr>
                <w:noProof/>
                <w:webHidden/>
              </w:rPr>
              <w:t>118</w:t>
            </w:r>
            <w:r w:rsidR="00013135">
              <w:rPr>
                <w:noProof/>
                <w:webHidden/>
              </w:rPr>
              <w:fldChar w:fldCharType="end"/>
            </w:r>
          </w:hyperlink>
        </w:p>
        <w:p w14:paraId="3355C2EC" w14:textId="3E7640B1" w:rsidR="00013135" w:rsidRDefault="00C7676F">
          <w:pPr>
            <w:pStyle w:val="31"/>
            <w:tabs>
              <w:tab w:val="left" w:pos="1680"/>
              <w:tab w:val="right" w:leader="dot" w:pos="8296"/>
            </w:tabs>
            <w:rPr>
              <w:rFonts w:asciiTheme="minorHAnsi" w:hAnsiTheme="minorHAnsi"/>
              <w:noProof/>
            </w:rPr>
          </w:pPr>
          <w:hyperlink w:anchor="_Toc87714774" w:history="1">
            <w:r w:rsidR="00013135" w:rsidRPr="0082621B">
              <w:rPr>
                <w:rStyle w:val="ab"/>
                <w:noProof/>
              </w:rPr>
              <w:t>8.4.1</w:t>
            </w:r>
            <w:r w:rsidR="00013135">
              <w:rPr>
                <w:rFonts w:asciiTheme="minorHAnsi" w:hAnsiTheme="minorHAnsi"/>
                <w:noProof/>
              </w:rPr>
              <w:tab/>
            </w:r>
            <w:r w:rsidR="00013135" w:rsidRPr="0082621B">
              <w:rPr>
                <w:rStyle w:val="ab"/>
                <w:noProof/>
              </w:rPr>
              <w:t>NR</w:t>
            </w:r>
            <w:r w:rsidR="00013135" w:rsidRPr="0082621B">
              <w:rPr>
                <w:rStyle w:val="ab"/>
                <w:noProof/>
              </w:rPr>
              <w:t>信号强度上报</w:t>
            </w:r>
            <w:r w:rsidR="00013135">
              <w:rPr>
                <w:noProof/>
                <w:webHidden/>
              </w:rPr>
              <w:tab/>
            </w:r>
            <w:r w:rsidR="00013135">
              <w:rPr>
                <w:noProof/>
                <w:webHidden/>
              </w:rPr>
              <w:fldChar w:fldCharType="begin"/>
            </w:r>
            <w:r w:rsidR="00013135">
              <w:rPr>
                <w:noProof/>
                <w:webHidden/>
              </w:rPr>
              <w:instrText xml:space="preserve"> PAGEREF _Toc87714774 \h </w:instrText>
            </w:r>
            <w:r w:rsidR="00013135">
              <w:rPr>
                <w:noProof/>
                <w:webHidden/>
              </w:rPr>
            </w:r>
            <w:r w:rsidR="00013135">
              <w:rPr>
                <w:noProof/>
                <w:webHidden/>
              </w:rPr>
              <w:fldChar w:fldCharType="separate"/>
            </w:r>
            <w:r w:rsidR="00013135">
              <w:rPr>
                <w:noProof/>
                <w:webHidden/>
              </w:rPr>
              <w:t>118</w:t>
            </w:r>
            <w:r w:rsidR="00013135">
              <w:rPr>
                <w:noProof/>
                <w:webHidden/>
              </w:rPr>
              <w:fldChar w:fldCharType="end"/>
            </w:r>
          </w:hyperlink>
        </w:p>
        <w:p w14:paraId="7C239C24" w14:textId="63F35ABA" w:rsidR="00013135" w:rsidRDefault="00C7676F">
          <w:pPr>
            <w:pStyle w:val="31"/>
            <w:tabs>
              <w:tab w:val="left" w:pos="1680"/>
              <w:tab w:val="right" w:leader="dot" w:pos="8296"/>
            </w:tabs>
            <w:rPr>
              <w:rFonts w:asciiTheme="minorHAnsi" w:hAnsiTheme="minorHAnsi"/>
              <w:noProof/>
            </w:rPr>
          </w:pPr>
          <w:hyperlink w:anchor="_Toc87714775" w:history="1">
            <w:r w:rsidR="00013135" w:rsidRPr="0082621B">
              <w:rPr>
                <w:rStyle w:val="ab"/>
                <w:noProof/>
              </w:rPr>
              <w:t>8.4.2</w:t>
            </w:r>
            <w:r w:rsidR="00013135">
              <w:rPr>
                <w:rFonts w:asciiTheme="minorHAnsi" w:hAnsiTheme="minorHAnsi"/>
                <w:noProof/>
              </w:rPr>
              <w:tab/>
            </w:r>
            <w:r w:rsidR="00013135" w:rsidRPr="0082621B">
              <w:rPr>
                <w:rStyle w:val="ab"/>
                <w:noProof/>
              </w:rPr>
              <w:t>LTE</w:t>
            </w:r>
            <w:r w:rsidR="00013135" w:rsidRPr="0082621B">
              <w:rPr>
                <w:rStyle w:val="ab"/>
                <w:noProof/>
              </w:rPr>
              <w:t>信号状态上报</w:t>
            </w:r>
            <w:r w:rsidR="00013135">
              <w:rPr>
                <w:noProof/>
                <w:webHidden/>
              </w:rPr>
              <w:tab/>
            </w:r>
            <w:r w:rsidR="00013135">
              <w:rPr>
                <w:noProof/>
                <w:webHidden/>
              </w:rPr>
              <w:fldChar w:fldCharType="begin"/>
            </w:r>
            <w:r w:rsidR="00013135">
              <w:rPr>
                <w:noProof/>
                <w:webHidden/>
              </w:rPr>
              <w:instrText xml:space="preserve"> PAGEREF _Toc87714775 \h </w:instrText>
            </w:r>
            <w:r w:rsidR="00013135">
              <w:rPr>
                <w:noProof/>
                <w:webHidden/>
              </w:rPr>
            </w:r>
            <w:r w:rsidR="00013135">
              <w:rPr>
                <w:noProof/>
                <w:webHidden/>
              </w:rPr>
              <w:fldChar w:fldCharType="separate"/>
            </w:r>
            <w:r w:rsidR="00013135">
              <w:rPr>
                <w:noProof/>
                <w:webHidden/>
              </w:rPr>
              <w:t>118</w:t>
            </w:r>
            <w:r w:rsidR="00013135">
              <w:rPr>
                <w:noProof/>
                <w:webHidden/>
              </w:rPr>
              <w:fldChar w:fldCharType="end"/>
            </w:r>
          </w:hyperlink>
        </w:p>
        <w:p w14:paraId="7D2A0B0F" w14:textId="506198A6" w:rsidR="00013135" w:rsidRDefault="00C7676F">
          <w:pPr>
            <w:pStyle w:val="31"/>
            <w:tabs>
              <w:tab w:val="left" w:pos="1680"/>
              <w:tab w:val="right" w:leader="dot" w:pos="8296"/>
            </w:tabs>
            <w:rPr>
              <w:rFonts w:asciiTheme="minorHAnsi" w:hAnsiTheme="minorHAnsi"/>
              <w:noProof/>
            </w:rPr>
          </w:pPr>
          <w:hyperlink w:anchor="_Toc87714776" w:history="1">
            <w:r w:rsidR="00013135" w:rsidRPr="0082621B">
              <w:rPr>
                <w:rStyle w:val="ab"/>
                <w:noProof/>
              </w:rPr>
              <w:t>8.4.3</w:t>
            </w:r>
            <w:r w:rsidR="00013135">
              <w:rPr>
                <w:rFonts w:asciiTheme="minorHAnsi" w:hAnsiTheme="minorHAnsi"/>
                <w:noProof/>
              </w:rPr>
              <w:tab/>
            </w:r>
            <w:r w:rsidR="00013135" w:rsidRPr="0082621B">
              <w:rPr>
                <w:rStyle w:val="ab"/>
                <w:noProof/>
              </w:rPr>
              <w:t>WCDMA</w:t>
            </w:r>
            <w:r w:rsidR="00013135" w:rsidRPr="0082621B">
              <w:rPr>
                <w:rStyle w:val="ab"/>
                <w:noProof/>
              </w:rPr>
              <w:t>信号状态上报</w:t>
            </w:r>
            <w:r w:rsidR="00013135">
              <w:rPr>
                <w:noProof/>
                <w:webHidden/>
              </w:rPr>
              <w:tab/>
            </w:r>
            <w:r w:rsidR="00013135">
              <w:rPr>
                <w:noProof/>
                <w:webHidden/>
              </w:rPr>
              <w:fldChar w:fldCharType="begin"/>
            </w:r>
            <w:r w:rsidR="00013135">
              <w:rPr>
                <w:noProof/>
                <w:webHidden/>
              </w:rPr>
              <w:instrText xml:space="preserve"> PAGEREF _Toc87714776 \h </w:instrText>
            </w:r>
            <w:r w:rsidR="00013135">
              <w:rPr>
                <w:noProof/>
                <w:webHidden/>
              </w:rPr>
            </w:r>
            <w:r w:rsidR="00013135">
              <w:rPr>
                <w:noProof/>
                <w:webHidden/>
              </w:rPr>
              <w:fldChar w:fldCharType="separate"/>
            </w:r>
            <w:r w:rsidR="00013135">
              <w:rPr>
                <w:noProof/>
                <w:webHidden/>
              </w:rPr>
              <w:t>119</w:t>
            </w:r>
            <w:r w:rsidR="00013135">
              <w:rPr>
                <w:noProof/>
                <w:webHidden/>
              </w:rPr>
              <w:fldChar w:fldCharType="end"/>
            </w:r>
          </w:hyperlink>
        </w:p>
        <w:p w14:paraId="50F73390" w14:textId="259D73BC" w:rsidR="00013135" w:rsidRDefault="00C7676F">
          <w:pPr>
            <w:pStyle w:val="31"/>
            <w:tabs>
              <w:tab w:val="left" w:pos="1680"/>
              <w:tab w:val="right" w:leader="dot" w:pos="8296"/>
            </w:tabs>
            <w:rPr>
              <w:rFonts w:asciiTheme="minorHAnsi" w:hAnsiTheme="minorHAnsi"/>
              <w:noProof/>
            </w:rPr>
          </w:pPr>
          <w:hyperlink w:anchor="_Toc87714777" w:history="1">
            <w:r w:rsidR="00013135" w:rsidRPr="0082621B">
              <w:rPr>
                <w:rStyle w:val="ab"/>
                <w:noProof/>
              </w:rPr>
              <w:t>8.4.4</w:t>
            </w:r>
            <w:r w:rsidR="00013135">
              <w:rPr>
                <w:rFonts w:asciiTheme="minorHAnsi" w:hAnsiTheme="minorHAnsi"/>
                <w:noProof/>
              </w:rPr>
              <w:tab/>
            </w:r>
            <w:r w:rsidR="00013135" w:rsidRPr="0082621B">
              <w:rPr>
                <w:rStyle w:val="ab"/>
                <w:noProof/>
              </w:rPr>
              <w:t>GSM</w:t>
            </w:r>
            <w:r w:rsidR="00013135" w:rsidRPr="0082621B">
              <w:rPr>
                <w:rStyle w:val="ab"/>
                <w:noProof/>
              </w:rPr>
              <w:t>信号状态上报</w:t>
            </w:r>
            <w:r w:rsidR="00013135">
              <w:rPr>
                <w:noProof/>
                <w:webHidden/>
              </w:rPr>
              <w:tab/>
            </w:r>
            <w:r w:rsidR="00013135">
              <w:rPr>
                <w:noProof/>
                <w:webHidden/>
              </w:rPr>
              <w:fldChar w:fldCharType="begin"/>
            </w:r>
            <w:r w:rsidR="00013135">
              <w:rPr>
                <w:noProof/>
                <w:webHidden/>
              </w:rPr>
              <w:instrText xml:space="preserve"> PAGEREF _Toc87714777 \h </w:instrText>
            </w:r>
            <w:r w:rsidR="00013135">
              <w:rPr>
                <w:noProof/>
                <w:webHidden/>
              </w:rPr>
            </w:r>
            <w:r w:rsidR="00013135">
              <w:rPr>
                <w:noProof/>
                <w:webHidden/>
              </w:rPr>
              <w:fldChar w:fldCharType="separate"/>
            </w:r>
            <w:r w:rsidR="00013135">
              <w:rPr>
                <w:noProof/>
                <w:webHidden/>
              </w:rPr>
              <w:t>120</w:t>
            </w:r>
            <w:r w:rsidR="00013135">
              <w:rPr>
                <w:noProof/>
                <w:webHidden/>
              </w:rPr>
              <w:fldChar w:fldCharType="end"/>
            </w:r>
          </w:hyperlink>
        </w:p>
        <w:p w14:paraId="3681F18E" w14:textId="2642151F" w:rsidR="00013135" w:rsidRDefault="00C7676F">
          <w:pPr>
            <w:pStyle w:val="31"/>
            <w:tabs>
              <w:tab w:val="left" w:pos="1680"/>
              <w:tab w:val="right" w:leader="dot" w:pos="8296"/>
            </w:tabs>
            <w:rPr>
              <w:rFonts w:asciiTheme="minorHAnsi" w:hAnsiTheme="minorHAnsi"/>
              <w:noProof/>
            </w:rPr>
          </w:pPr>
          <w:hyperlink w:anchor="_Toc87714778" w:history="1">
            <w:r w:rsidR="00013135" w:rsidRPr="0082621B">
              <w:rPr>
                <w:rStyle w:val="ab"/>
                <w:noProof/>
              </w:rPr>
              <w:t>8.4.5</w:t>
            </w:r>
            <w:r w:rsidR="00013135">
              <w:rPr>
                <w:rFonts w:asciiTheme="minorHAnsi" w:hAnsiTheme="minorHAnsi"/>
                <w:noProof/>
              </w:rPr>
              <w:tab/>
            </w:r>
            <w:r w:rsidR="00013135" w:rsidRPr="0082621B">
              <w:rPr>
                <w:rStyle w:val="ab"/>
                <w:noProof/>
              </w:rPr>
              <w:t>CDMA 1X</w:t>
            </w:r>
            <w:r w:rsidR="00013135" w:rsidRPr="0082621B">
              <w:rPr>
                <w:rStyle w:val="ab"/>
                <w:noProof/>
              </w:rPr>
              <w:t>信号强度获取</w:t>
            </w:r>
            <w:r w:rsidR="00013135">
              <w:rPr>
                <w:noProof/>
                <w:webHidden/>
              </w:rPr>
              <w:tab/>
            </w:r>
            <w:r w:rsidR="00013135">
              <w:rPr>
                <w:noProof/>
                <w:webHidden/>
              </w:rPr>
              <w:fldChar w:fldCharType="begin"/>
            </w:r>
            <w:r w:rsidR="00013135">
              <w:rPr>
                <w:noProof/>
                <w:webHidden/>
              </w:rPr>
              <w:instrText xml:space="preserve"> PAGEREF _Toc87714778 \h </w:instrText>
            </w:r>
            <w:r w:rsidR="00013135">
              <w:rPr>
                <w:noProof/>
                <w:webHidden/>
              </w:rPr>
            </w:r>
            <w:r w:rsidR="00013135">
              <w:rPr>
                <w:noProof/>
                <w:webHidden/>
              </w:rPr>
              <w:fldChar w:fldCharType="separate"/>
            </w:r>
            <w:r w:rsidR="00013135">
              <w:rPr>
                <w:noProof/>
                <w:webHidden/>
              </w:rPr>
              <w:t>120</w:t>
            </w:r>
            <w:r w:rsidR="00013135">
              <w:rPr>
                <w:noProof/>
                <w:webHidden/>
              </w:rPr>
              <w:fldChar w:fldCharType="end"/>
            </w:r>
          </w:hyperlink>
        </w:p>
        <w:p w14:paraId="321CB10C" w14:textId="5CE6D04E" w:rsidR="00013135" w:rsidRDefault="00C7676F">
          <w:pPr>
            <w:pStyle w:val="21"/>
            <w:tabs>
              <w:tab w:val="left" w:pos="1260"/>
              <w:tab w:val="right" w:leader="dot" w:pos="8296"/>
            </w:tabs>
            <w:rPr>
              <w:rFonts w:asciiTheme="minorHAnsi" w:hAnsiTheme="minorHAnsi"/>
              <w:noProof/>
            </w:rPr>
          </w:pPr>
          <w:hyperlink w:anchor="_Toc87714779" w:history="1">
            <w:r w:rsidR="00013135" w:rsidRPr="0082621B">
              <w:rPr>
                <w:rStyle w:val="ab"/>
                <w:noProof/>
              </w:rPr>
              <w:t>8.5</w:t>
            </w:r>
            <w:r w:rsidR="00013135">
              <w:rPr>
                <w:rFonts w:asciiTheme="minorHAnsi" w:hAnsiTheme="minorHAnsi"/>
                <w:noProof/>
              </w:rPr>
              <w:tab/>
            </w:r>
            <w:r w:rsidR="00013135" w:rsidRPr="0082621B">
              <w:rPr>
                <w:rStyle w:val="ab"/>
                <w:noProof/>
              </w:rPr>
              <w:t>注册状态查看</w:t>
            </w:r>
            <w:r w:rsidR="00013135">
              <w:rPr>
                <w:noProof/>
                <w:webHidden/>
              </w:rPr>
              <w:tab/>
            </w:r>
            <w:r w:rsidR="00013135">
              <w:rPr>
                <w:noProof/>
                <w:webHidden/>
              </w:rPr>
              <w:fldChar w:fldCharType="begin"/>
            </w:r>
            <w:r w:rsidR="00013135">
              <w:rPr>
                <w:noProof/>
                <w:webHidden/>
              </w:rPr>
              <w:instrText xml:space="preserve"> PAGEREF _Toc87714779 \h </w:instrText>
            </w:r>
            <w:r w:rsidR="00013135">
              <w:rPr>
                <w:noProof/>
                <w:webHidden/>
              </w:rPr>
            </w:r>
            <w:r w:rsidR="00013135">
              <w:rPr>
                <w:noProof/>
                <w:webHidden/>
              </w:rPr>
              <w:fldChar w:fldCharType="separate"/>
            </w:r>
            <w:r w:rsidR="00013135">
              <w:rPr>
                <w:noProof/>
                <w:webHidden/>
              </w:rPr>
              <w:t>120</w:t>
            </w:r>
            <w:r w:rsidR="00013135">
              <w:rPr>
                <w:noProof/>
                <w:webHidden/>
              </w:rPr>
              <w:fldChar w:fldCharType="end"/>
            </w:r>
          </w:hyperlink>
        </w:p>
        <w:p w14:paraId="11C0F8BF" w14:textId="1746F60C" w:rsidR="00013135" w:rsidRDefault="00C7676F">
          <w:pPr>
            <w:pStyle w:val="31"/>
            <w:tabs>
              <w:tab w:val="left" w:pos="1680"/>
              <w:tab w:val="right" w:leader="dot" w:pos="8296"/>
            </w:tabs>
            <w:rPr>
              <w:rFonts w:asciiTheme="minorHAnsi" w:hAnsiTheme="minorHAnsi"/>
              <w:noProof/>
            </w:rPr>
          </w:pPr>
          <w:hyperlink w:anchor="_Toc87714780" w:history="1">
            <w:r w:rsidR="00013135" w:rsidRPr="0082621B">
              <w:rPr>
                <w:rStyle w:val="ab"/>
                <w:noProof/>
              </w:rPr>
              <w:t>8.5.1</w:t>
            </w:r>
            <w:r w:rsidR="00013135">
              <w:rPr>
                <w:rFonts w:asciiTheme="minorHAnsi" w:hAnsiTheme="minorHAnsi"/>
                <w:noProof/>
              </w:rPr>
              <w:tab/>
            </w:r>
            <w:r w:rsidR="00013135" w:rsidRPr="0082621B">
              <w:rPr>
                <w:rStyle w:val="ab"/>
                <w:noProof/>
              </w:rPr>
              <w:t>IMS</w:t>
            </w:r>
            <w:r w:rsidR="00013135" w:rsidRPr="0082621B">
              <w:rPr>
                <w:rStyle w:val="ab"/>
                <w:noProof/>
              </w:rPr>
              <w:t>注册状态查看</w:t>
            </w:r>
            <w:r w:rsidR="00013135">
              <w:rPr>
                <w:noProof/>
                <w:webHidden/>
              </w:rPr>
              <w:tab/>
            </w:r>
            <w:r w:rsidR="00013135">
              <w:rPr>
                <w:noProof/>
                <w:webHidden/>
              </w:rPr>
              <w:fldChar w:fldCharType="begin"/>
            </w:r>
            <w:r w:rsidR="00013135">
              <w:rPr>
                <w:noProof/>
                <w:webHidden/>
              </w:rPr>
              <w:instrText xml:space="preserve"> PAGEREF _Toc87714780 \h </w:instrText>
            </w:r>
            <w:r w:rsidR="00013135">
              <w:rPr>
                <w:noProof/>
                <w:webHidden/>
              </w:rPr>
            </w:r>
            <w:r w:rsidR="00013135">
              <w:rPr>
                <w:noProof/>
                <w:webHidden/>
              </w:rPr>
              <w:fldChar w:fldCharType="separate"/>
            </w:r>
            <w:r w:rsidR="00013135">
              <w:rPr>
                <w:noProof/>
                <w:webHidden/>
              </w:rPr>
              <w:t>120</w:t>
            </w:r>
            <w:r w:rsidR="00013135">
              <w:rPr>
                <w:noProof/>
                <w:webHidden/>
              </w:rPr>
              <w:fldChar w:fldCharType="end"/>
            </w:r>
          </w:hyperlink>
        </w:p>
        <w:p w14:paraId="331373A1" w14:textId="43202305" w:rsidR="00013135" w:rsidRDefault="00C7676F">
          <w:pPr>
            <w:pStyle w:val="21"/>
            <w:tabs>
              <w:tab w:val="left" w:pos="1260"/>
              <w:tab w:val="right" w:leader="dot" w:pos="8296"/>
            </w:tabs>
            <w:rPr>
              <w:rFonts w:asciiTheme="minorHAnsi" w:hAnsiTheme="minorHAnsi"/>
              <w:noProof/>
            </w:rPr>
          </w:pPr>
          <w:hyperlink w:anchor="_Toc87714781" w:history="1">
            <w:r w:rsidR="00013135" w:rsidRPr="0082621B">
              <w:rPr>
                <w:rStyle w:val="ab"/>
                <w:noProof/>
              </w:rPr>
              <w:t>8.6</w:t>
            </w:r>
            <w:r w:rsidR="00013135">
              <w:rPr>
                <w:rFonts w:asciiTheme="minorHAnsi" w:hAnsiTheme="minorHAnsi"/>
                <w:noProof/>
              </w:rPr>
              <w:tab/>
            </w:r>
            <w:r w:rsidR="00013135" w:rsidRPr="0082621B">
              <w:rPr>
                <w:rStyle w:val="ab"/>
                <w:noProof/>
              </w:rPr>
              <w:t>双卡情况</w:t>
            </w:r>
            <w:r w:rsidR="00013135" w:rsidRPr="0082621B">
              <w:rPr>
                <w:rStyle w:val="ab"/>
                <w:noProof/>
              </w:rPr>
              <w:t>RF</w:t>
            </w:r>
            <w:r w:rsidR="00013135" w:rsidRPr="0082621B">
              <w:rPr>
                <w:rStyle w:val="ab"/>
                <w:noProof/>
              </w:rPr>
              <w:t>不可用关键字搜索</w:t>
            </w:r>
            <w:r w:rsidR="00013135">
              <w:rPr>
                <w:noProof/>
                <w:webHidden/>
              </w:rPr>
              <w:tab/>
            </w:r>
            <w:r w:rsidR="00013135">
              <w:rPr>
                <w:noProof/>
                <w:webHidden/>
              </w:rPr>
              <w:fldChar w:fldCharType="begin"/>
            </w:r>
            <w:r w:rsidR="00013135">
              <w:rPr>
                <w:noProof/>
                <w:webHidden/>
              </w:rPr>
              <w:instrText xml:space="preserve"> PAGEREF _Toc87714781 \h </w:instrText>
            </w:r>
            <w:r w:rsidR="00013135">
              <w:rPr>
                <w:noProof/>
                <w:webHidden/>
              </w:rPr>
            </w:r>
            <w:r w:rsidR="00013135">
              <w:rPr>
                <w:noProof/>
                <w:webHidden/>
              </w:rPr>
              <w:fldChar w:fldCharType="separate"/>
            </w:r>
            <w:r w:rsidR="00013135">
              <w:rPr>
                <w:noProof/>
                <w:webHidden/>
              </w:rPr>
              <w:t>124</w:t>
            </w:r>
            <w:r w:rsidR="00013135">
              <w:rPr>
                <w:noProof/>
                <w:webHidden/>
              </w:rPr>
              <w:fldChar w:fldCharType="end"/>
            </w:r>
          </w:hyperlink>
        </w:p>
        <w:p w14:paraId="0C47C2D4" w14:textId="5EAFF434" w:rsidR="00013135" w:rsidRDefault="00C7676F">
          <w:pPr>
            <w:pStyle w:val="21"/>
            <w:tabs>
              <w:tab w:val="left" w:pos="1260"/>
              <w:tab w:val="right" w:leader="dot" w:pos="8296"/>
            </w:tabs>
            <w:rPr>
              <w:rFonts w:asciiTheme="minorHAnsi" w:hAnsiTheme="minorHAnsi"/>
              <w:noProof/>
            </w:rPr>
          </w:pPr>
          <w:hyperlink w:anchor="_Toc87714782" w:history="1">
            <w:r w:rsidR="00013135" w:rsidRPr="0082621B">
              <w:rPr>
                <w:rStyle w:val="ab"/>
                <w:noProof/>
              </w:rPr>
              <w:t>8.7</w:t>
            </w:r>
            <w:r w:rsidR="00013135">
              <w:rPr>
                <w:rFonts w:asciiTheme="minorHAnsi" w:hAnsiTheme="minorHAnsi"/>
                <w:noProof/>
              </w:rPr>
              <w:tab/>
            </w:r>
            <w:r w:rsidR="00013135" w:rsidRPr="0082621B">
              <w:rPr>
                <w:rStyle w:val="ab"/>
                <w:noProof/>
              </w:rPr>
              <w:t>NV</w:t>
            </w:r>
            <w:r w:rsidR="00013135" w:rsidRPr="0082621B">
              <w:rPr>
                <w:rStyle w:val="ab"/>
                <w:noProof/>
              </w:rPr>
              <w:t>整理</w:t>
            </w:r>
            <w:r w:rsidR="00013135">
              <w:rPr>
                <w:noProof/>
                <w:webHidden/>
              </w:rPr>
              <w:tab/>
            </w:r>
            <w:r w:rsidR="00013135">
              <w:rPr>
                <w:noProof/>
                <w:webHidden/>
              </w:rPr>
              <w:fldChar w:fldCharType="begin"/>
            </w:r>
            <w:r w:rsidR="00013135">
              <w:rPr>
                <w:noProof/>
                <w:webHidden/>
              </w:rPr>
              <w:instrText xml:space="preserve"> PAGEREF _Toc87714782 \h </w:instrText>
            </w:r>
            <w:r w:rsidR="00013135">
              <w:rPr>
                <w:noProof/>
                <w:webHidden/>
              </w:rPr>
            </w:r>
            <w:r w:rsidR="00013135">
              <w:rPr>
                <w:noProof/>
                <w:webHidden/>
              </w:rPr>
              <w:fldChar w:fldCharType="separate"/>
            </w:r>
            <w:r w:rsidR="00013135">
              <w:rPr>
                <w:noProof/>
                <w:webHidden/>
              </w:rPr>
              <w:t>124</w:t>
            </w:r>
            <w:r w:rsidR="00013135">
              <w:rPr>
                <w:noProof/>
                <w:webHidden/>
              </w:rPr>
              <w:fldChar w:fldCharType="end"/>
            </w:r>
          </w:hyperlink>
        </w:p>
        <w:p w14:paraId="380A029A" w14:textId="15B9D12F" w:rsidR="00013135" w:rsidRDefault="00C7676F">
          <w:pPr>
            <w:pStyle w:val="31"/>
            <w:tabs>
              <w:tab w:val="left" w:pos="1680"/>
              <w:tab w:val="right" w:leader="dot" w:pos="8296"/>
            </w:tabs>
            <w:rPr>
              <w:rFonts w:asciiTheme="minorHAnsi" w:hAnsiTheme="minorHAnsi"/>
              <w:noProof/>
            </w:rPr>
          </w:pPr>
          <w:hyperlink w:anchor="_Toc87714783" w:history="1">
            <w:r w:rsidR="00013135" w:rsidRPr="0082621B">
              <w:rPr>
                <w:rStyle w:val="ab"/>
                <w:noProof/>
              </w:rPr>
              <w:t>8.7.1</w:t>
            </w:r>
            <w:r w:rsidR="00013135">
              <w:rPr>
                <w:rFonts w:asciiTheme="minorHAnsi" w:hAnsiTheme="minorHAnsi"/>
                <w:noProof/>
              </w:rPr>
              <w:tab/>
            </w:r>
            <w:r w:rsidR="00013135" w:rsidRPr="0082621B">
              <w:rPr>
                <w:rStyle w:val="ab"/>
                <w:noProof/>
              </w:rPr>
              <w:t>NV2508-EDGE</w:t>
            </w:r>
            <w:r w:rsidR="00013135" w:rsidRPr="0082621B">
              <w:rPr>
                <w:rStyle w:val="ab"/>
                <w:noProof/>
              </w:rPr>
              <w:t>关闭方法</w:t>
            </w:r>
            <w:r w:rsidR="00013135">
              <w:rPr>
                <w:noProof/>
                <w:webHidden/>
              </w:rPr>
              <w:tab/>
            </w:r>
            <w:r w:rsidR="00013135">
              <w:rPr>
                <w:noProof/>
                <w:webHidden/>
              </w:rPr>
              <w:fldChar w:fldCharType="begin"/>
            </w:r>
            <w:r w:rsidR="00013135">
              <w:rPr>
                <w:noProof/>
                <w:webHidden/>
              </w:rPr>
              <w:instrText xml:space="preserve"> PAGEREF _Toc87714783 \h </w:instrText>
            </w:r>
            <w:r w:rsidR="00013135">
              <w:rPr>
                <w:noProof/>
                <w:webHidden/>
              </w:rPr>
            </w:r>
            <w:r w:rsidR="00013135">
              <w:rPr>
                <w:noProof/>
                <w:webHidden/>
              </w:rPr>
              <w:fldChar w:fldCharType="separate"/>
            </w:r>
            <w:r w:rsidR="00013135">
              <w:rPr>
                <w:noProof/>
                <w:webHidden/>
              </w:rPr>
              <w:t>124</w:t>
            </w:r>
            <w:r w:rsidR="00013135">
              <w:rPr>
                <w:noProof/>
                <w:webHidden/>
              </w:rPr>
              <w:fldChar w:fldCharType="end"/>
            </w:r>
          </w:hyperlink>
        </w:p>
        <w:p w14:paraId="7312A1A3" w14:textId="41891112" w:rsidR="00013135" w:rsidRDefault="00C7676F">
          <w:pPr>
            <w:pStyle w:val="31"/>
            <w:tabs>
              <w:tab w:val="left" w:pos="1680"/>
              <w:tab w:val="right" w:leader="dot" w:pos="8296"/>
            </w:tabs>
            <w:rPr>
              <w:rFonts w:asciiTheme="minorHAnsi" w:hAnsiTheme="minorHAnsi"/>
              <w:noProof/>
            </w:rPr>
          </w:pPr>
          <w:hyperlink w:anchor="_Toc87714784" w:history="1">
            <w:r w:rsidR="00013135" w:rsidRPr="0082621B">
              <w:rPr>
                <w:rStyle w:val="ab"/>
                <w:noProof/>
              </w:rPr>
              <w:t>8.7.2</w:t>
            </w:r>
            <w:r w:rsidR="00013135">
              <w:rPr>
                <w:rFonts w:asciiTheme="minorHAnsi" w:hAnsiTheme="minorHAnsi"/>
                <w:noProof/>
              </w:rPr>
              <w:tab/>
            </w:r>
            <w:r w:rsidR="00013135" w:rsidRPr="0082621B">
              <w:rPr>
                <w:rStyle w:val="ab"/>
                <w:rFonts w:eastAsiaTheme="majorEastAsia" w:cs="Times New Roman"/>
                <w:noProof/>
              </w:rPr>
              <w:t>NV74460-</w:t>
            </w:r>
            <w:r w:rsidR="00013135" w:rsidRPr="0082621B">
              <w:rPr>
                <w:rStyle w:val="ab"/>
                <w:noProof/>
              </w:rPr>
              <w:t>紧急电话后测量</w:t>
            </w:r>
            <w:r w:rsidR="00013135" w:rsidRPr="0082621B">
              <w:rPr>
                <w:rStyle w:val="ab"/>
                <w:noProof/>
              </w:rPr>
              <w:t>SA</w:t>
            </w:r>
            <w:r w:rsidR="00013135" w:rsidRPr="0082621B">
              <w:rPr>
                <w:rStyle w:val="ab"/>
                <w:noProof/>
              </w:rPr>
              <w:t>的延迟定时器设置</w:t>
            </w:r>
            <w:r w:rsidR="00013135">
              <w:rPr>
                <w:noProof/>
                <w:webHidden/>
              </w:rPr>
              <w:tab/>
            </w:r>
            <w:r w:rsidR="00013135">
              <w:rPr>
                <w:noProof/>
                <w:webHidden/>
              </w:rPr>
              <w:fldChar w:fldCharType="begin"/>
            </w:r>
            <w:r w:rsidR="00013135">
              <w:rPr>
                <w:noProof/>
                <w:webHidden/>
              </w:rPr>
              <w:instrText xml:space="preserve"> PAGEREF _Toc87714784 \h </w:instrText>
            </w:r>
            <w:r w:rsidR="00013135">
              <w:rPr>
                <w:noProof/>
                <w:webHidden/>
              </w:rPr>
            </w:r>
            <w:r w:rsidR="00013135">
              <w:rPr>
                <w:noProof/>
                <w:webHidden/>
              </w:rPr>
              <w:fldChar w:fldCharType="separate"/>
            </w:r>
            <w:r w:rsidR="00013135">
              <w:rPr>
                <w:noProof/>
                <w:webHidden/>
              </w:rPr>
              <w:t>124</w:t>
            </w:r>
            <w:r w:rsidR="00013135">
              <w:rPr>
                <w:noProof/>
                <w:webHidden/>
              </w:rPr>
              <w:fldChar w:fldCharType="end"/>
            </w:r>
          </w:hyperlink>
        </w:p>
        <w:p w14:paraId="2CCFE64C" w14:textId="66460A9F" w:rsidR="00013135" w:rsidRDefault="00C7676F">
          <w:pPr>
            <w:pStyle w:val="21"/>
            <w:tabs>
              <w:tab w:val="left" w:pos="1260"/>
              <w:tab w:val="right" w:leader="dot" w:pos="8296"/>
            </w:tabs>
            <w:rPr>
              <w:rFonts w:asciiTheme="minorHAnsi" w:hAnsiTheme="minorHAnsi"/>
              <w:noProof/>
            </w:rPr>
          </w:pPr>
          <w:hyperlink w:anchor="_Toc87714785" w:history="1">
            <w:r w:rsidR="00013135" w:rsidRPr="0082621B">
              <w:rPr>
                <w:rStyle w:val="ab"/>
                <w:rFonts w:cs="Times New Roman"/>
                <w:noProof/>
              </w:rPr>
              <w:t>8.8</w:t>
            </w:r>
            <w:r w:rsidR="00013135">
              <w:rPr>
                <w:rFonts w:asciiTheme="minorHAnsi" w:hAnsiTheme="minorHAnsi"/>
                <w:noProof/>
              </w:rPr>
              <w:tab/>
            </w:r>
            <w:r w:rsidR="00013135" w:rsidRPr="0082621B">
              <w:rPr>
                <w:rStyle w:val="ab"/>
                <w:rFonts w:cs="Times New Roman"/>
                <w:noProof/>
              </w:rPr>
              <w:t>5G</w:t>
            </w:r>
            <w:r w:rsidR="00013135" w:rsidRPr="0082621B">
              <w:rPr>
                <w:rStyle w:val="ab"/>
                <w:rFonts w:cs="Times New Roman"/>
                <w:noProof/>
              </w:rPr>
              <w:t>随机接入超时</w:t>
            </w:r>
            <w:r w:rsidR="00013135">
              <w:rPr>
                <w:noProof/>
                <w:webHidden/>
              </w:rPr>
              <w:tab/>
            </w:r>
            <w:r w:rsidR="00013135">
              <w:rPr>
                <w:noProof/>
                <w:webHidden/>
              </w:rPr>
              <w:fldChar w:fldCharType="begin"/>
            </w:r>
            <w:r w:rsidR="00013135">
              <w:rPr>
                <w:noProof/>
                <w:webHidden/>
              </w:rPr>
              <w:instrText xml:space="preserve"> PAGEREF _Toc87714785 \h </w:instrText>
            </w:r>
            <w:r w:rsidR="00013135">
              <w:rPr>
                <w:noProof/>
                <w:webHidden/>
              </w:rPr>
            </w:r>
            <w:r w:rsidR="00013135">
              <w:rPr>
                <w:noProof/>
                <w:webHidden/>
              </w:rPr>
              <w:fldChar w:fldCharType="separate"/>
            </w:r>
            <w:r w:rsidR="00013135">
              <w:rPr>
                <w:noProof/>
                <w:webHidden/>
              </w:rPr>
              <w:t>124</w:t>
            </w:r>
            <w:r w:rsidR="00013135">
              <w:rPr>
                <w:noProof/>
                <w:webHidden/>
              </w:rPr>
              <w:fldChar w:fldCharType="end"/>
            </w:r>
          </w:hyperlink>
        </w:p>
        <w:p w14:paraId="3EC2C3A8" w14:textId="347EAD17" w:rsidR="00013135" w:rsidRDefault="00C7676F">
          <w:pPr>
            <w:pStyle w:val="21"/>
            <w:tabs>
              <w:tab w:val="left" w:pos="1260"/>
              <w:tab w:val="right" w:leader="dot" w:pos="8296"/>
            </w:tabs>
            <w:rPr>
              <w:rFonts w:asciiTheme="minorHAnsi" w:hAnsiTheme="minorHAnsi"/>
              <w:noProof/>
            </w:rPr>
          </w:pPr>
          <w:hyperlink w:anchor="_Toc87714786" w:history="1">
            <w:r w:rsidR="00013135" w:rsidRPr="0082621B">
              <w:rPr>
                <w:rStyle w:val="ab"/>
                <w:rFonts w:cs="Times New Roman"/>
                <w:noProof/>
              </w:rPr>
              <w:t>8.9</w:t>
            </w:r>
            <w:r w:rsidR="00013135">
              <w:rPr>
                <w:rFonts w:asciiTheme="minorHAnsi" w:hAnsiTheme="minorHAnsi"/>
                <w:noProof/>
              </w:rPr>
              <w:tab/>
            </w:r>
            <w:r w:rsidR="00013135" w:rsidRPr="0082621B">
              <w:rPr>
                <w:rStyle w:val="ab"/>
                <w:rFonts w:cs="Times New Roman"/>
                <w:noProof/>
              </w:rPr>
              <w:t>设置呼叫转移</w:t>
            </w:r>
            <w:r w:rsidR="00013135" w:rsidRPr="0082621B">
              <w:rPr>
                <w:rStyle w:val="ab"/>
                <w:rFonts w:cs="Times New Roman"/>
                <w:noProof/>
              </w:rPr>
              <w:t>/</w:t>
            </w:r>
            <w:r w:rsidR="00013135" w:rsidRPr="0082621B">
              <w:rPr>
                <w:rStyle w:val="ab"/>
                <w:rFonts w:cs="Times New Roman"/>
                <w:noProof/>
              </w:rPr>
              <w:t>等待</w:t>
            </w:r>
            <w:r w:rsidR="00013135" w:rsidRPr="0082621B">
              <w:rPr>
                <w:rStyle w:val="ab"/>
                <w:rFonts w:cs="Times New Roman"/>
                <w:noProof/>
              </w:rPr>
              <w:t>/</w:t>
            </w:r>
            <w:r w:rsidR="00013135" w:rsidRPr="0082621B">
              <w:rPr>
                <w:rStyle w:val="ab"/>
                <w:rFonts w:cs="Times New Roman"/>
                <w:noProof/>
              </w:rPr>
              <w:t>限制</w:t>
            </w:r>
            <w:r w:rsidR="00013135">
              <w:rPr>
                <w:noProof/>
                <w:webHidden/>
              </w:rPr>
              <w:tab/>
            </w:r>
            <w:r w:rsidR="00013135">
              <w:rPr>
                <w:noProof/>
                <w:webHidden/>
              </w:rPr>
              <w:fldChar w:fldCharType="begin"/>
            </w:r>
            <w:r w:rsidR="00013135">
              <w:rPr>
                <w:noProof/>
                <w:webHidden/>
              </w:rPr>
              <w:instrText xml:space="preserve"> PAGEREF _Toc87714786 \h </w:instrText>
            </w:r>
            <w:r w:rsidR="00013135">
              <w:rPr>
                <w:noProof/>
                <w:webHidden/>
              </w:rPr>
            </w:r>
            <w:r w:rsidR="00013135">
              <w:rPr>
                <w:noProof/>
                <w:webHidden/>
              </w:rPr>
              <w:fldChar w:fldCharType="separate"/>
            </w:r>
            <w:r w:rsidR="00013135">
              <w:rPr>
                <w:noProof/>
                <w:webHidden/>
              </w:rPr>
              <w:t>125</w:t>
            </w:r>
            <w:r w:rsidR="00013135">
              <w:rPr>
                <w:noProof/>
                <w:webHidden/>
              </w:rPr>
              <w:fldChar w:fldCharType="end"/>
            </w:r>
          </w:hyperlink>
        </w:p>
        <w:p w14:paraId="50D8D9E6" w14:textId="75079945" w:rsidR="00013135" w:rsidRDefault="00C7676F">
          <w:pPr>
            <w:pStyle w:val="21"/>
            <w:tabs>
              <w:tab w:val="left" w:pos="1260"/>
              <w:tab w:val="right" w:leader="dot" w:pos="8296"/>
            </w:tabs>
            <w:rPr>
              <w:rFonts w:asciiTheme="minorHAnsi" w:hAnsiTheme="minorHAnsi"/>
              <w:noProof/>
            </w:rPr>
          </w:pPr>
          <w:hyperlink w:anchor="_Toc87714787" w:history="1">
            <w:r w:rsidR="00013135" w:rsidRPr="0082621B">
              <w:rPr>
                <w:rStyle w:val="ab"/>
                <w:rFonts w:cs="Times New Roman"/>
                <w:noProof/>
              </w:rPr>
              <w:t>8.10</w:t>
            </w:r>
            <w:r w:rsidR="00013135">
              <w:rPr>
                <w:rFonts w:asciiTheme="minorHAnsi" w:hAnsiTheme="minorHAnsi"/>
                <w:noProof/>
              </w:rPr>
              <w:tab/>
            </w:r>
            <w:r w:rsidR="00013135" w:rsidRPr="0082621B">
              <w:rPr>
                <w:rStyle w:val="ab"/>
                <w:rFonts w:cs="Times New Roman"/>
                <w:noProof/>
              </w:rPr>
              <w:t>游戏模式</w:t>
            </w:r>
            <w:r w:rsidR="00013135">
              <w:rPr>
                <w:noProof/>
                <w:webHidden/>
              </w:rPr>
              <w:tab/>
            </w:r>
            <w:r w:rsidR="00013135">
              <w:rPr>
                <w:noProof/>
                <w:webHidden/>
              </w:rPr>
              <w:fldChar w:fldCharType="begin"/>
            </w:r>
            <w:r w:rsidR="00013135">
              <w:rPr>
                <w:noProof/>
                <w:webHidden/>
              </w:rPr>
              <w:instrText xml:space="preserve"> PAGEREF _Toc87714787 \h </w:instrText>
            </w:r>
            <w:r w:rsidR="00013135">
              <w:rPr>
                <w:noProof/>
                <w:webHidden/>
              </w:rPr>
            </w:r>
            <w:r w:rsidR="00013135">
              <w:rPr>
                <w:noProof/>
                <w:webHidden/>
              </w:rPr>
              <w:fldChar w:fldCharType="separate"/>
            </w:r>
            <w:r w:rsidR="00013135">
              <w:rPr>
                <w:noProof/>
                <w:webHidden/>
              </w:rPr>
              <w:t>125</w:t>
            </w:r>
            <w:r w:rsidR="00013135">
              <w:rPr>
                <w:noProof/>
                <w:webHidden/>
              </w:rPr>
              <w:fldChar w:fldCharType="end"/>
            </w:r>
          </w:hyperlink>
        </w:p>
        <w:p w14:paraId="2A2C2C8A" w14:textId="4420E337" w:rsidR="00013135" w:rsidRDefault="00C7676F">
          <w:pPr>
            <w:pStyle w:val="21"/>
            <w:tabs>
              <w:tab w:val="left" w:pos="1260"/>
              <w:tab w:val="right" w:leader="dot" w:pos="8296"/>
            </w:tabs>
            <w:rPr>
              <w:rFonts w:asciiTheme="minorHAnsi" w:hAnsiTheme="minorHAnsi"/>
              <w:noProof/>
            </w:rPr>
          </w:pPr>
          <w:hyperlink w:anchor="_Toc87714788" w:history="1">
            <w:r w:rsidR="00013135" w:rsidRPr="0082621B">
              <w:rPr>
                <w:rStyle w:val="ab"/>
                <w:rFonts w:cs="Times New Roman"/>
                <w:noProof/>
              </w:rPr>
              <w:t>8.11</w:t>
            </w:r>
            <w:r w:rsidR="00013135">
              <w:rPr>
                <w:rFonts w:asciiTheme="minorHAnsi" w:hAnsiTheme="minorHAnsi"/>
                <w:noProof/>
              </w:rPr>
              <w:tab/>
            </w:r>
            <w:r w:rsidR="00013135" w:rsidRPr="0082621B">
              <w:rPr>
                <w:rStyle w:val="ab"/>
                <w:rFonts w:cs="Times New Roman"/>
                <w:noProof/>
              </w:rPr>
              <w:t>手机云控权限添加</w:t>
            </w:r>
            <w:r w:rsidR="00013135">
              <w:rPr>
                <w:noProof/>
                <w:webHidden/>
              </w:rPr>
              <w:tab/>
            </w:r>
            <w:r w:rsidR="00013135">
              <w:rPr>
                <w:noProof/>
                <w:webHidden/>
              </w:rPr>
              <w:fldChar w:fldCharType="begin"/>
            </w:r>
            <w:r w:rsidR="00013135">
              <w:rPr>
                <w:noProof/>
                <w:webHidden/>
              </w:rPr>
              <w:instrText xml:space="preserve"> PAGEREF _Toc87714788 \h </w:instrText>
            </w:r>
            <w:r w:rsidR="00013135">
              <w:rPr>
                <w:noProof/>
                <w:webHidden/>
              </w:rPr>
            </w:r>
            <w:r w:rsidR="00013135">
              <w:rPr>
                <w:noProof/>
                <w:webHidden/>
              </w:rPr>
              <w:fldChar w:fldCharType="separate"/>
            </w:r>
            <w:r w:rsidR="00013135">
              <w:rPr>
                <w:noProof/>
                <w:webHidden/>
              </w:rPr>
              <w:t>126</w:t>
            </w:r>
            <w:r w:rsidR="00013135">
              <w:rPr>
                <w:noProof/>
                <w:webHidden/>
              </w:rPr>
              <w:fldChar w:fldCharType="end"/>
            </w:r>
          </w:hyperlink>
        </w:p>
        <w:p w14:paraId="7BB577C1" w14:textId="4F886624" w:rsidR="00013135" w:rsidRDefault="00C7676F">
          <w:pPr>
            <w:pStyle w:val="11"/>
            <w:tabs>
              <w:tab w:val="left" w:pos="420"/>
              <w:tab w:val="right" w:leader="dot" w:pos="8296"/>
            </w:tabs>
            <w:rPr>
              <w:rFonts w:asciiTheme="minorHAnsi" w:hAnsiTheme="minorHAnsi"/>
              <w:noProof/>
            </w:rPr>
          </w:pPr>
          <w:hyperlink w:anchor="_Toc87714789" w:history="1">
            <w:r w:rsidR="00013135" w:rsidRPr="0082621B">
              <w:rPr>
                <w:rStyle w:val="ab"/>
                <w:rFonts w:eastAsiaTheme="majorEastAsia" w:cs="Times New Roman"/>
                <w:noProof/>
              </w:rPr>
              <w:t>9</w:t>
            </w:r>
            <w:r w:rsidR="00013135">
              <w:rPr>
                <w:rFonts w:asciiTheme="minorHAnsi" w:hAnsiTheme="minorHAnsi"/>
                <w:noProof/>
              </w:rPr>
              <w:tab/>
            </w:r>
            <w:r w:rsidR="00013135" w:rsidRPr="0082621B">
              <w:rPr>
                <w:rStyle w:val="ab"/>
                <w:rFonts w:eastAsiaTheme="majorEastAsia" w:cs="Times New Roman"/>
                <w:noProof/>
              </w:rPr>
              <w:t>MTK</w:t>
            </w:r>
            <w:r w:rsidR="00013135" w:rsidRPr="0082621B">
              <w:rPr>
                <w:rStyle w:val="ab"/>
                <w:rFonts w:eastAsiaTheme="majorEastAsia" w:cs="Times New Roman"/>
                <w:noProof/>
              </w:rPr>
              <w:t>平台相关问题整理</w:t>
            </w:r>
            <w:r w:rsidR="00013135">
              <w:rPr>
                <w:noProof/>
                <w:webHidden/>
              </w:rPr>
              <w:tab/>
            </w:r>
            <w:r w:rsidR="00013135">
              <w:rPr>
                <w:noProof/>
                <w:webHidden/>
              </w:rPr>
              <w:fldChar w:fldCharType="begin"/>
            </w:r>
            <w:r w:rsidR="00013135">
              <w:rPr>
                <w:noProof/>
                <w:webHidden/>
              </w:rPr>
              <w:instrText xml:space="preserve"> PAGEREF _Toc87714789 \h </w:instrText>
            </w:r>
            <w:r w:rsidR="00013135">
              <w:rPr>
                <w:noProof/>
                <w:webHidden/>
              </w:rPr>
            </w:r>
            <w:r w:rsidR="00013135">
              <w:rPr>
                <w:noProof/>
                <w:webHidden/>
              </w:rPr>
              <w:fldChar w:fldCharType="separate"/>
            </w:r>
            <w:r w:rsidR="00013135">
              <w:rPr>
                <w:noProof/>
                <w:webHidden/>
              </w:rPr>
              <w:t>127</w:t>
            </w:r>
            <w:r w:rsidR="00013135">
              <w:rPr>
                <w:noProof/>
                <w:webHidden/>
              </w:rPr>
              <w:fldChar w:fldCharType="end"/>
            </w:r>
          </w:hyperlink>
        </w:p>
        <w:p w14:paraId="7BC02E35" w14:textId="040BC138" w:rsidR="00013135" w:rsidRDefault="00C7676F">
          <w:pPr>
            <w:pStyle w:val="21"/>
            <w:tabs>
              <w:tab w:val="left" w:pos="1260"/>
              <w:tab w:val="right" w:leader="dot" w:pos="8296"/>
            </w:tabs>
            <w:rPr>
              <w:rFonts w:asciiTheme="minorHAnsi" w:hAnsiTheme="minorHAnsi"/>
              <w:noProof/>
            </w:rPr>
          </w:pPr>
          <w:hyperlink w:anchor="_Toc87714790" w:history="1">
            <w:r w:rsidR="00013135" w:rsidRPr="0082621B">
              <w:rPr>
                <w:rStyle w:val="ab"/>
                <w:rFonts w:cs="Times New Roman"/>
                <w:noProof/>
              </w:rPr>
              <w:t>9.1</w:t>
            </w:r>
            <w:r w:rsidR="00013135">
              <w:rPr>
                <w:rFonts w:asciiTheme="minorHAnsi" w:hAnsiTheme="minorHAnsi"/>
                <w:noProof/>
              </w:rPr>
              <w:tab/>
            </w:r>
            <w:r w:rsidR="00013135" w:rsidRPr="0082621B">
              <w:rPr>
                <w:rStyle w:val="ab"/>
                <w:rFonts w:cs="Times New Roman"/>
                <w:noProof/>
              </w:rPr>
              <w:t>MTK IMS customization</w:t>
            </w:r>
            <w:r w:rsidR="00013135">
              <w:rPr>
                <w:noProof/>
                <w:webHidden/>
              </w:rPr>
              <w:tab/>
            </w:r>
            <w:r w:rsidR="00013135">
              <w:rPr>
                <w:noProof/>
                <w:webHidden/>
              </w:rPr>
              <w:fldChar w:fldCharType="begin"/>
            </w:r>
            <w:r w:rsidR="00013135">
              <w:rPr>
                <w:noProof/>
                <w:webHidden/>
              </w:rPr>
              <w:instrText xml:space="preserve"> PAGEREF _Toc87714790 \h </w:instrText>
            </w:r>
            <w:r w:rsidR="00013135">
              <w:rPr>
                <w:noProof/>
                <w:webHidden/>
              </w:rPr>
            </w:r>
            <w:r w:rsidR="00013135">
              <w:rPr>
                <w:noProof/>
                <w:webHidden/>
              </w:rPr>
              <w:fldChar w:fldCharType="separate"/>
            </w:r>
            <w:r w:rsidR="00013135">
              <w:rPr>
                <w:noProof/>
                <w:webHidden/>
              </w:rPr>
              <w:t>127</w:t>
            </w:r>
            <w:r w:rsidR="00013135">
              <w:rPr>
                <w:noProof/>
                <w:webHidden/>
              </w:rPr>
              <w:fldChar w:fldCharType="end"/>
            </w:r>
          </w:hyperlink>
        </w:p>
        <w:p w14:paraId="16B99447" w14:textId="68447AC0" w:rsidR="00013135" w:rsidRDefault="00C7676F">
          <w:pPr>
            <w:pStyle w:val="31"/>
            <w:tabs>
              <w:tab w:val="left" w:pos="1680"/>
              <w:tab w:val="right" w:leader="dot" w:pos="8296"/>
            </w:tabs>
            <w:rPr>
              <w:rFonts w:asciiTheme="minorHAnsi" w:hAnsiTheme="minorHAnsi"/>
              <w:noProof/>
            </w:rPr>
          </w:pPr>
          <w:hyperlink w:anchor="_Toc87714791" w:history="1">
            <w:r w:rsidR="00013135" w:rsidRPr="0082621B">
              <w:rPr>
                <w:rStyle w:val="ab"/>
                <w:rFonts w:eastAsiaTheme="majorEastAsia" w:cs="Times New Roman"/>
                <w:noProof/>
              </w:rPr>
              <w:t>9.1.1</w:t>
            </w:r>
            <w:r w:rsidR="00013135">
              <w:rPr>
                <w:rFonts w:asciiTheme="minorHAnsi" w:hAnsiTheme="minorHAnsi"/>
                <w:noProof/>
              </w:rPr>
              <w:tab/>
            </w:r>
            <w:r w:rsidR="00013135" w:rsidRPr="0082621B">
              <w:rPr>
                <w:rStyle w:val="ab"/>
                <w:rFonts w:eastAsiaTheme="majorEastAsia" w:cs="Times New Roman"/>
                <w:noProof/>
              </w:rPr>
              <w:t>IMC parameter customization path by engineer mode</w:t>
            </w:r>
            <w:r w:rsidR="00013135">
              <w:rPr>
                <w:noProof/>
                <w:webHidden/>
              </w:rPr>
              <w:tab/>
            </w:r>
            <w:r w:rsidR="00013135">
              <w:rPr>
                <w:noProof/>
                <w:webHidden/>
              </w:rPr>
              <w:fldChar w:fldCharType="begin"/>
            </w:r>
            <w:r w:rsidR="00013135">
              <w:rPr>
                <w:noProof/>
                <w:webHidden/>
              </w:rPr>
              <w:instrText xml:space="preserve"> PAGEREF _Toc87714791 \h </w:instrText>
            </w:r>
            <w:r w:rsidR="00013135">
              <w:rPr>
                <w:noProof/>
                <w:webHidden/>
              </w:rPr>
            </w:r>
            <w:r w:rsidR="00013135">
              <w:rPr>
                <w:noProof/>
                <w:webHidden/>
              </w:rPr>
              <w:fldChar w:fldCharType="separate"/>
            </w:r>
            <w:r w:rsidR="00013135">
              <w:rPr>
                <w:noProof/>
                <w:webHidden/>
              </w:rPr>
              <w:t>127</w:t>
            </w:r>
            <w:r w:rsidR="00013135">
              <w:rPr>
                <w:noProof/>
                <w:webHidden/>
              </w:rPr>
              <w:fldChar w:fldCharType="end"/>
            </w:r>
          </w:hyperlink>
        </w:p>
        <w:p w14:paraId="687A265B" w14:textId="37831758" w:rsidR="00013135" w:rsidRDefault="00C7676F">
          <w:pPr>
            <w:pStyle w:val="31"/>
            <w:tabs>
              <w:tab w:val="left" w:pos="1680"/>
              <w:tab w:val="right" w:leader="dot" w:pos="8296"/>
            </w:tabs>
            <w:rPr>
              <w:rFonts w:asciiTheme="minorHAnsi" w:hAnsiTheme="minorHAnsi"/>
              <w:noProof/>
            </w:rPr>
          </w:pPr>
          <w:hyperlink w:anchor="_Toc87714792" w:history="1">
            <w:r w:rsidR="00013135" w:rsidRPr="0082621B">
              <w:rPr>
                <w:rStyle w:val="ab"/>
                <w:rFonts w:eastAsiaTheme="majorEastAsia" w:cs="Times New Roman"/>
                <w:noProof/>
              </w:rPr>
              <w:t>9.1.2</w:t>
            </w:r>
            <w:r w:rsidR="00013135">
              <w:rPr>
                <w:rFonts w:asciiTheme="minorHAnsi" w:hAnsiTheme="minorHAnsi"/>
                <w:noProof/>
              </w:rPr>
              <w:tab/>
            </w:r>
            <w:r w:rsidR="00013135" w:rsidRPr="0082621B">
              <w:rPr>
                <w:rStyle w:val="ab"/>
                <w:rFonts w:eastAsiaTheme="majorEastAsia" w:cs="Times New Roman"/>
                <w:noProof/>
              </w:rPr>
              <w:t>WO parameter customization path by engineer mode</w:t>
            </w:r>
            <w:r w:rsidR="00013135">
              <w:rPr>
                <w:noProof/>
                <w:webHidden/>
              </w:rPr>
              <w:tab/>
            </w:r>
            <w:r w:rsidR="00013135">
              <w:rPr>
                <w:noProof/>
                <w:webHidden/>
              </w:rPr>
              <w:fldChar w:fldCharType="begin"/>
            </w:r>
            <w:r w:rsidR="00013135">
              <w:rPr>
                <w:noProof/>
                <w:webHidden/>
              </w:rPr>
              <w:instrText xml:space="preserve"> PAGEREF _Toc87714792 \h </w:instrText>
            </w:r>
            <w:r w:rsidR="00013135">
              <w:rPr>
                <w:noProof/>
                <w:webHidden/>
              </w:rPr>
            </w:r>
            <w:r w:rsidR="00013135">
              <w:rPr>
                <w:noProof/>
                <w:webHidden/>
              </w:rPr>
              <w:fldChar w:fldCharType="separate"/>
            </w:r>
            <w:r w:rsidR="00013135">
              <w:rPr>
                <w:noProof/>
                <w:webHidden/>
              </w:rPr>
              <w:t>127</w:t>
            </w:r>
            <w:r w:rsidR="00013135">
              <w:rPr>
                <w:noProof/>
                <w:webHidden/>
              </w:rPr>
              <w:fldChar w:fldCharType="end"/>
            </w:r>
          </w:hyperlink>
        </w:p>
        <w:p w14:paraId="311E6499" w14:textId="5E4231B8" w:rsidR="00013135" w:rsidRDefault="00C7676F">
          <w:pPr>
            <w:pStyle w:val="31"/>
            <w:tabs>
              <w:tab w:val="left" w:pos="1680"/>
              <w:tab w:val="right" w:leader="dot" w:pos="8296"/>
            </w:tabs>
            <w:rPr>
              <w:rFonts w:asciiTheme="minorHAnsi" w:hAnsiTheme="minorHAnsi"/>
              <w:noProof/>
            </w:rPr>
          </w:pPr>
          <w:hyperlink w:anchor="_Toc87714793" w:history="1">
            <w:r w:rsidR="00013135" w:rsidRPr="0082621B">
              <w:rPr>
                <w:rStyle w:val="ab"/>
                <w:rFonts w:eastAsiaTheme="majorEastAsia" w:cs="Times New Roman"/>
                <w:noProof/>
              </w:rPr>
              <w:t>9.1.3</w:t>
            </w:r>
            <w:r w:rsidR="00013135">
              <w:rPr>
                <w:rFonts w:asciiTheme="minorHAnsi" w:hAnsiTheme="minorHAnsi"/>
                <w:noProof/>
              </w:rPr>
              <w:tab/>
            </w:r>
            <w:r w:rsidR="00013135" w:rsidRPr="0082621B">
              <w:rPr>
                <w:rStyle w:val="ab"/>
                <w:rFonts w:eastAsiaTheme="majorEastAsia" w:cs="Times New Roman"/>
                <w:noProof/>
              </w:rPr>
              <w:t>IMS parameter customization path by AT command;</w:t>
            </w:r>
            <w:r w:rsidR="00013135">
              <w:rPr>
                <w:noProof/>
                <w:webHidden/>
              </w:rPr>
              <w:tab/>
            </w:r>
            <w:r w:rsidR="00013135">
              <w:rPr>
                <w:noProof/>
                <w:webHidden/>
              </w:rPr>
              <w:fldChar w:fldCharType="begin"/>
            </w:r>
            <w:r w:rsidR="00013135">
              <w:rPr>
                <w:noProof/>
                <w:webHidden/>
              </w:rPr>
              <w:instrText xml:space="preserve"> PAGEREF _Toc87714793 \h </w:instrText>
            </w:r>
            <w:r w:rsidR="00013135">
              <w:rPr>
                <w:noProof/>
                <w:webHidden/>
              </w:rPr>
            </w:r>
            <w:r w:rsidR="00013135">
              <w:rPr>
                <w:noProof/>
                <w:webHidden/>
              </w:rPr>
              <w:fldChar w:fldCharType="separate"/>
            </w:r>
            <w:r w:rsidR="00013135">
              <w:rPr>
                <w:noProof/>
                <w:webHidden/>
              </w:rPr>
              <w:t>128</w:t>
            </w:r>
            <w:r w:rsidR="00013135">
              <w:rPr>
                <w:noProof/>
                <w:webHidden/>
              </w:rPr>
              <w:fldChar w:fldCharType="end"/>
            </w:r>
          </w:hyperlink>
        </w:p>
        <w:p w14:paraId="76061EDD" w14:textId="27E7B7E2" w:rsidR="00013135" w:rsidRDefault="00C7676F">
          <w:pPr>
            <w:pStyle w:val="21"/>
            <w:tabs>
              <w:tab w:val="left" w:pos="1260"/>
              <w:tab w:val="right" w:leader="dot" w:pos="8296"/>
            </w:tabs>
            <w:rPr>
              <w:rFonts w:asciiTheme="minorHAnsi" w:hAnsiTheme="minorHAnsi"/>
              <w:noProof/>
            </w:rPr>
          </w:pPr>
          <w:hyperlink w:anchor="_Toc87714794" w:history="1">
            <w:r w:rsidR="00013135" w:rsidRPr="0082621B">
              <w:rPr>
                <w:rStyle w:val="ab"/>
                <w:rFonts w:cs="Times New Roman"/>
                <w:noProof/>
              </w:rPr>
              <w:t>9.2</w:t>
            </w:r>
            <w:r w:rsidR="00013135">
              <w:rPr>
                <w:rFonts w:asciiTheme="minorHAnsi" w:hAnsiTheme="minorHAnsi"/>
                <w:noProof/>
              </w:rPr>
              <w:tab/>
            </w:r>
            <w:r w:rsidR="00013135" w:rsidRPr="0082621B">
              <w:rPr>
                <w:rStyle w:val="ab"/>
                <w:rFonts w:cs="Times New Roman"/>
                <w:noProof/>
              </w:rPr>
              <w:t>MTK Modem Log</w:t>
            </w:r>
            <w:r w:rsidR="00013135" w:rsidRPr="0082621B">
              <w:rPr>
                <w:rStyle w:val="ab"/>
                <w:rFonts w:cs="Times New Roman"/>
                <w:noProof/>
              </w:rPr>
              <w:t>抓取</w:t>
            </w:r>
            <w:r w:rsidR="00013135">
              <w:rPr>
                <w:noProof/>
                <w:webHidden/>
              </w:rPr>
              <w:tab/>
            </w:r>
            <w:r w:rsidR="00013135">
              <w:rPr>
                <w:noProof/>
                <w:webHidden/>
              </w:rPr>
              <w:fldChar w:fldCharType="begin"/>
            </w:r>
            <w:r w:rsidR="00013135">
              <w:rPr>
                <w:noProof/>
                <w:webHidden/>
              </w:rPr>
              <w:instrText xml:space="preserve"> PAGEREF _Toc87714794 \h </w:instrText>
            </w:r>
            <w:r w:rsidR="00013135">
              <w:rPr>
                <w:noProof/>
                <w:webHidden/>
              </w:rPr>
            </w:r>
            <w:r w:rsidR="00013135">
              <w:rPr>
                <w:noProof/>
                <w:webHidden/>
              </w:rPr>
              <w:fldChar w:fldCharType="separate"/>
            </w:r>
            <w:r w:rsidR="00013135">
              <w:rPr>
                <w:noProof/>
                <w:webHidden/>
              </w:rPr>
              <w:t>128</w:t>
            </w:r>
            <w:r w:rsidR="00013135">
              <w:rPr>
                <w:noProof/>
                <w:webHidden/>
              </w:rPr>
              <w:fldChar w:fldCharType="end"/>
            </w:r>
          </w:hyperlink>
        </w:p>
        <w:p w14:paraId="63DB09F5" w14:textId="54569B34" w:rsidR="00013135" w:rsidRDefault="00C7676F">
          <w:pPr>
            <w:pStyle w:val="31"/>
            <w:tabs>
              <w:tab w:val="left" w:pos="1680"/>
              <w:tab w:val="right" w:leader="dot" w:pos="8296"/>
            </w:tabs>
            <w:rPr>
              <w:rFonts w:asciiTheme="minorHAnsi" w:hAnsiTheme="minorHAnsi"/>
              <w:noProof/>
            </w:rPr>
          </w:pPr>
          <w:hyperlink w:anchor="_Toc87714795" w:history="1">
            <w:r w:rsidR="00013135" w:rsidRPr="0082621B">
              <w:rPr>
                <w:rStyle w:val="ab"/>
                <w:rFonts w:eastAsiaTheme="majorEastAsia" w:cs="Times New Roman"/>
                <w:noProof/>
              </w:rPr>
              <w:t>9.2.1</w:t>
            </w:r>
            <w:r w:rsidR="00013135">
              <w:rPr>
                <w:rFonts w:asciiTheme="minorHAnsi" w:hAnsiTheme="minorHAnsi"/>
                <w:noProof/>
              </w:rPr>
              <w:tab/>
            </w:r>
            <w:r w:rsidR="00013135" w:rsidRPr="0082621B">
              <w:rPr>
                <w:rStyle w:val="ab"/>
                <w:rFonts w:eastAsiaTheme="majorEastAsia" w:cs="Times New Roman"/>
                <w:noProof/>
              </w:rPr>
              <w:t>MTK</w:t>
            </w:r>
            <w:r w:rsidR="00013135" w:rsidRPr="0082621B">
              <w:rPr>
                <w:rStyle w:val="ab"/>
                <w:rFonts w:eastAsiaTheme="majorEastAsia" w:cs="Times New Roman"/>
                <w:noProof/>
              </w:rPr>
              <w:t>离线</w:t>
            </w:r>
            <w:r w:rsidR="00013135" w:rsidRPr="0082621B">
              <w:rPr>
                <w:rStyle w:val="ab"/>
                <w:rFonts w:eastAsiaTheme="majorEastAsia" w:cs="Times New Roman"/>
                <w:noProof/>
              </w:rPr>
              <w:t>Log</w:t>
            </w:r>
            <w:r w:rsidR="00013135" w:rsidRPr="0082621B">
              <w:rPr>
                <w:rStyle w:val="ab"/>
                <w:rFonts w:eastAsiaTheme="majorEastAsia" w:cs="Times New Roman"/>
                <w:noProof/>
              </w:rPr>
              <w:t>抓取方法</w:t>
            </w:r>
            <w:r w:rsidR="00013135">
              <w:rPr>
                <w:noProof/>
                <w:webHidden/>
              </w:rPr>
              <w:tab/>
            </w:r>
            <w:r w:rsidR="00013135">
              <w:rPr>
                <w:noProof/>
                <w:webHidden/>
              </w:rPr>
              <w:fldChar w:fldCharType="begin"/>
            </w:r>
            <w:r w:rsidR="00013135">
              <w:rPr>
                <w:noProof/>
                <w:webHidden/>
              </w:rPr>
              <w:instrText xml:space="preserve"> PAGEREF _Toc87714795 \h </w:instrText>
            </w:r>
            <w:r w:rsidR="00013135">
              <w:rPr>
                <w:noProof/>
                <w:webHidden/>
              </w:rPr>
            </w:r>
            <w:r w:rsidR="00013135">
              <w:rPr>
                <w:noProof/>
                <w:webHidden/>
              </w:rPr>
              <w:fldChar w:fldCharType="separate"/>
            </w:r>
            <w:r w:rsidR="00013135">
              <w:rPr>
                <w:noProof/>
                <w:webHidden/>
              </w:rPr>
              <w:t>128</w:t>
            </w:r>
            <w:r w:rsidR="00013135">
              <w:rPr>
                <w:noProof/>
                <w:webHidden/>
              </w:rPr>
              <w:fldChar w:fldCharType="end"/>
            </w:r>
          </w:hyperlink>
        </w:p>
        <w:p w14:paraId="6519D7A4" w14:textId="0507736D" w:rsidR="00013135" w:rsidRDefault="00C7676F">
          <w:pPr>
            <w:pStyle w:val="31"/>
            <w:tabs>
              <w:tab w:val="left" w:pos="1680"/>
              <w:tab w:val="right" w:leader="dot" w:pos="8296"/>
            </w:tabs>
            <w:rPr>
              <w:rFonts w:asciiTheme="minorHAnsi" w:hAnsiTheme="minorHAnsi"/>
              <w:noProof/>
            </w:rPr>
          </w:pPr>
          <w:hyperlink w:anchor="_Toc87714796" w:history="1">
            <w:r w:rsidR="00013135" w:rsidRPr="0082621B">
              <w:rPr>
                <w:rStyle w:val="ab"/>
                <w:rFonts w:eastAsiaTheme="majorEastAsia" w:cs="Times New Roman"/>
                <w:noProof/>
              </w:rPr>
              <w:t>9.2.2</w:t>
            </w:r>
            <w:r w:rsidR="00013135">
              <w:rPr>
                <w:rFonts w:asciiTheme="minorHAnsi" w:hAnsiTheme="minorHAnsi"/>
                <w:noProof/>
              </w:rPr>
              <w:tab/>
            </w:r>
            <w:r w:rsidR="00013135" w:rsidRPr="0082621B">
              <w:rPr>
                <w:rStyle w:val="ab"/>
                <w:rFonts w:eastAsiaTheme="majorEastAsia" w:cs="Times New Roman"/>
                <w:noProof/>
              </w:rPr>
              <w:t>MTK</w:t>
            </w:r>
            <w:r w:rsidR="00013135" w:rsidRPr="0082621B">
              <w:rPr>
                <w:rStyle w:val="ab"/>
                <w:rFonts w:eastAsiaTheme="majorEastAsia" w:cs="Times New Roman"/>
                <w:noProof/>
              </w:rPr>
              <w:t>在线</w:t>
            </w:r>
            <w:r w:rsidR="00013135" w:rsidRPr="0082621B">
              <w:rPr>
                <w:rStyle w:val="ab"/>
                <w:rFonts w:eastAsiaTheme="majorEastAsia" w:cs="Times New Roman"/>
                <w:noProof/>
              </w:rPr>
              <w:t>Log</w:t>
            </w:r>
            <w:r w:rsidR="00013135" w:rsidRPr="0082621B">
              <w:rPr>
                <w:rStyle w:val="ab"/>
                <w:rFonts w:eastAsiaTheme="majorEastAsia" w:cs="Times New Roman"/>
                <w:noProof/>
              </w:rPr>
              <w:t>抓取方法</w:t>
            </w:r>
            <w:r w:rsidR="00013135">
              <w:rPr>
                <w:noProof/>
                <w:webHidden/>
              </w:rPr>
              <w:tab/>
            </w:r>
            <w:r w:rsidR="00013135">
              <w:rPr>
                <w:noProof/>
                <w:webHidden/>
              </w:rPr>
              <w:fldChar w:fldCharType="begin"/>
            </w:r>
            <w:r w:rsidR="00013135">
              <w:rPr>
                <w:noProof/>
                <w:webHidden/>
              </w:rPr>
              <w:instrText xml:space="preserve"> PAGEREF _Toc87714796 \h </w:instrText>
            </w:r>
            <w:r w:rsidR="00013135">
              <w:rPr>
                <w:noProof/>
                <w:webHidden/>
              </w:rPr>
            </w:r>
            <w:r w:rsidR="00013135">
              <w:rPr>
                <w:noProof/>
                <w:webHidden/>
              </w:rPr>
              <w:fldChar w:fldCharType="separate"/>
            </w:r>
            <w:r w:rsidR="00013135">
              <w:rPr>
                <w:noProof/>
                <w:webHidden/>
              </w:rPr>
              <w:t>128</w:t>
            </w:r>
            <w:r w:rsidR="00013135">
              <w:rPr>
                <w:noProof/>
                <w:webHidden/>
              </w:rPr>
              <w:fldChar w:fldCharType="end"/>
            </w:r>
          </w:hyperlink>
        </w:p>
        <w:p w14:paraId="2B728E0A" w14:textId="0F824BA7" w:rsidR="00013135" w:rsidRDefault="00C7676F">
          <w:pPr>
            <w:pStyle w:val="31"/>
            <w:tabs>
              <w:tab w:val="left" w:pos="1680"/>
              <w:tab w:val="right" w:leader="dot" w:pos="8296"/>
            </w:tabs>
            <w:rPr>
              <w:rFonts w:asciiTheme="minorHAnsi" w:hAnsiTheme="minorHAnsi"/>
              <w:noProof/>
            </w:rPr>
          </w:pPr>
          <w:hyperlink w:anchor="_Toc87714797" w:history="1">
            <w:r w:rsidR="00013135" w:rsidRPr="0082621B">
              <w:rPr>
                <w:rStyle w:val="ab"/>
                <w:noProof/>
              </w:rPr>
              <w:t>9.2.3</w:t>
            </w:r>
            <w:r w:rsidR="00013135">
              <w:rPr>
                <w:rFonts w:asciiTheme="minorHAnsi" w:hAnsiTheme="minorHAnsi"/>
                <w:noProof/>
              </w:rPr>
              <w:tab/>
            </w:r>
            <w:r w:rsidR="00013135" w:rsidRPr="0082621B">
              <w:rPr>
                <w:rStyle w:val="ab"/>
                <w:noProof/>
              </w:rPr>
              <w:t>MTK</w:t>
            </w:r>
            <w:r w:rsidR="00013135" w:rsidRPr="0082621B">
              <w:rPr>
                <w:rStyle w:val="ab"/>
                <w:noProof/>
              </w:rPr>
              <w:t>抓取</w:t>
            </w:r>
            <w:r w:rsidR="00013135" w:rsidRPr="0082621B">
              <w:rPr>
                <w:rStyle w:val="ab"/>
                <w:noProof/>
              </w:rPr>
              <w:t>Modem Dump</w:t>
            </w:r>
            <w:r w:rsidR="00013135" w:rsidRPr="0082621B">
              <w:rPr>
                <w:rStyle w:val="ab"/>
                <w:noProof/>
              </w:rPr>
              <w:t>方法</w:t>
            </w:r>
            <w:r w:rsidR="00013135">
              <w:rPr>
                <w:noProof/>
                <w:webHidden/>
              </w:rPr>
              <w:tab/>
            </w:r>
            <w:r w:rsidR="00013135">
              <w:rPr>
                <w:noProof/>
                <w:webHidden/>
              </w:rPr>
              <w:fldChar w:fldCharType="begin"/>
            </w:r>
            <w:r w:rsidR="00013135">
              <w:rPr>
                <w:noProof/>
                <w:webHidden/>
              </w:rPr>
              <w:instrText xml:space="preserve"> PAGEREF _Toc87714797 \h </w:instrText>
            </w:r>
            <w:r w:rsidR="00013135">
              <w:rPr>
                <w:noProof/>
                <w:webHidden/>
              </w:rPr>
            </w:r>
            <w:r w:rsidR="00013135">
              <w:rPr>
                <w:noProof/>
                <w:webHidden/>
              </w:rPr>
              <w:fldChar w:fldCharType="separate"/>
            </w:r>
            <w:r w:rsidR="00013135">
              <w:rPr>
                <w:noProof/>
                <w:webHidden/>
              </w:rPr>
              <w:t>129</w:t>
            </w:r>
            <w:r w:rsidR="00013135">
              <w:rPr>
                <w:noProof/>
                <w:webHidden/>
              </w:rPr>
              <w:fldChar w:fldCharType="end"/>
            </w:r>
          </w:hyperlink>
        </w:p>
        <w:p w14:paraId="64BFD8D7" w14:textId="309899B9" w:rsidR="00013135" w:rsidRDefault="00C7676F">
          <w:pPr>
            <w:pStyle w:val="21"/>
            <w:tabs>
              <w:tab w:val="left" w:pos="1260"/>
              <w:tab w:val="right" w:leader="dot" w:pos="8296"/>
            </w:tabs>
            <w:rPr>
              <w:rFonts w:asciiTheme="minorHAnsi" w:hAnsiTheme="minorHAnsi"/>
              <w:noProof/>
            </w:rPr>
          </w:pPr>
          <w:hyperlink w:anchor="_Toc87714798" w:history="1">
            <w:r w:rsidR="00013135" w:rsidRPr="0082621B">
              <w:rPr>
                <w:rStyle w:val="ab"/>
                <w:rFonts w:cs="Times New Roman"/>
                <w:noProof/>
              </w:rPr>
              <w:t>9.3</w:t>
            </w:r>
            <w:r w:rsidR="00013135">
              <w:rPr>
                <w:rFonts w:asciiTheme="minorHAnsi" w:hAnsiTheme="minorHAnsi"/>
                <w:noProof/>
              </w:rPr>
              <w:tab/>
            </w:r>
            <w:r w:rsidR="00013135" w:rsidRPr="0082621B">
              <w:rPr>
                <w:rStyle w:val="ab"/>
                <w:rFonts w:cs="Times New Roman"/>
                <w:noProof/>
              </w:rPr>
              <w:t>MTK</w:t>
            </w:r>
            <w:r w:rsidR="00013135" w:rsidRPr="0082621B">
              <w:rPr>
                <w:rStyle w:val="ab"/>
                <w:rFonts w:cs="Times New Roman"/>
                <w:noProof/>
              </w:rPr>
              <w:t>常用的</w:t>
            </w:r>
            <w:r w:rsidR="00013135" w:rsidRPr="0082621B">
              <w:rPr>
                <w:rStyle w:val="ab"/>
                <w:rFonts w:cs="Times New Roman"/>
                <w:noProof/>
              </w:rPr>
              <w:t>Log</w:t>
            </w:r>
            <w:r w:rsidR="00013135" w:rsidRPr="0082621B">
              <w:rPr>
                <w:rStyle w:val="ab"/>
                <w:rFonts w:cs="Times New Roman"/>
                <w:noProof/>
              </w:rPr>
              <w:t>关键字搜索！！！</w:t>
            </w:r>
            <w:r w:rsidR="00013135">
              <w:rPr>
                <w:noProof/>
                <w:webHidden/>
              </w:rPr>
              <w:tab/>
            </w:r>
            <w:r w:rsidR="00013135">
              <w:rPr>
                <w:noProof/>
                <w:webHidden/>
              </w:rPr>
              <w:fldChar w:fldCharType="begin"/>
            </w:r>
            <w:r w:rsidR="00013135">
              <w:rPr>
                <w:noProof/>
                <w:webHidden/>
              </w:rPr>
              <w:instrText xml:space="preserve"> PAGEREF _Toc87714798 \h </w:instrText>
            </w:r>
            <w:r w:rsidR="00013135">
              <w:rPr>
                <w:noProof/>
                <w:webHidden/>
              </w:rPr>
            </w:r>
            <w:r w:rsidR="00013135">
              <w:rPr>
                <w:noProof/>
                <w:webHidden/>
              </w:rPr>
              <w:fldChar w:fldCharType="separate"/>
            </w:r>
            <w:r w:rsidR="00013135">
              <w:rPr>
                <w:noProof/>
                <w:webHidden/>
              </w:rPr>
              <w:t>130</w:t>
            </w:r>
            <w:r w:rsidR="00013135">
              <w:rPr>
                <w:noProof/>
                <w:webHidden/>
              </w:rPr>
              <w:fldChar w:fldCharType="end"/>
            </w:r>
          </w:hyperlink>
        </w:p>
        <w:p w14:paraId="2EEEADB0" w14:textId="01BAEC3F" w:rsidR="00013135" w:rsidRDefault="00C7676F">
          <w:pPr>
            <w:pStyle w:val="31"/>
            <w:tabs>
              <w:tab w:val="left" w:pos="1680"/>
              <w:tab w:val="right" w:leader="dot" w:pos="8296"/>
            </w:tabs>
            <w:rPr>
              <w:rFonts w:asciiTheme="minorHAnsi" w:hAnsiTheme="minorHAnsi"/>
              <w:noProof/>
            </w:rPr>
          </w:pPr>
          <w:hyperlink w:anchor="_Toc87714799" w:history="1">
            <w:r w:rsidR="00013135" w:rsidRPr="0082621B">
              <w:rPr>
                <w:rStyle w:val="ab"/>
                <w:rFonts w:eastAsiaTheme="majorEastAsia" w:cs="Times New Roman"/>
                <w:noProof/>
              </w:rPr>
              <w:t>9.3.1</w:t>
            </w:r>
            <w:r w:rsidR="00013135">
              <w:rPr>
                <w:rFonts w:asciiTheme="minorHAnsi" w:hAnsiTheme="minorHAnsi"/>
                <w:noProof/>
              </w:rPr>
              <w:tab/>
            </w:r>
            <w:r w:rsidR="00013135" w:rsidRPr="0082621B">
              <w:rPr>
                <w:rStyle w:val="ab"/>
                <w:rFonts w:eastAsiaTheme="majorEastAsia" w:cs="Times New Roman"/>
                <w:noProof/>
              </w:rPr>
              <w:t>MTK</w:t>
            </w:r>
            <w:r w:rsidR="00013135" w:rsidRPr="0082621B">
              <w:rPr>
                <w:rStyle w:val="ab"/>
                <w:rFonts w:eastAsiaTheme="majorEastAsia" w:cs="Times New Roman"/>
                <w:noProof/>
              </w:rPr>
              <w:t>常用的</w:t>
            </w:r>
            <w:r w:rsidR="00013135" w:rsidRPr="0082621B">
              <w:rPr>
                <w:rStyle w:val="ab"/>
                <w:rFonts w:eastAsiaTheme="majorEastAsia" w:cs="Times New Roman"/>
                <w:noProof/>
              </w:rPr>
              <w:t>Log Mask</w:t>
            </w:r>
            <w:r w:rsidR="00013135" w:rsidRPr="0082621B">
              <w:rPr>
                <w:rStyle w:val="ab"/>
                <w:rFonts w:eastAsiaTheme="majorEastAsia" w:cs="Times New Roman"/>
                <w:noProof/>
              </w:rPr>
              <w:t>说明</w:t>
            </w:r>
            <w:r w:rsidR="00013135">
              <w:rPr>
                <w:noProof/>
                <w:webHidden/>
              </w:rPr>
              <w:tab/>
            </w:r>
            <w:r w:rsidR="00013135">
              <w:rPr>
                <w:noProof/>
                <w:webHidden/>
              </w:rPr>
              <w:fldChar w:fldCharType="begin"/>
            </w:r>
            <w:r w:rsidR="00013135">
              <w:rPr>
                <w:noProof/>
                <w:webHidden/>
              </w:rPr>
              <w:instrText xml:space="preserve"> PAGEREF _Toc87714799 \h </w:instrText>
            </w:r>
            <w:r w:rsidR="00013135">
              <w:rPr>
                <w:noProof/>
                <w:webHidden/>
              </w:rPr>
            </w:r>
            <w:r w:rsidR="00013135">
              <w:rPr>
                <w:noProof/>
                <w:webHidden/>
              </w:rPr>
              <w:fldChar w:fldCharType="separate"/>
            </w:r>
            <w:r w:rsidR="00013135">
              <w:rPr>
                <w:noProof/>
                <w:webHidden/>
              </w:rPr>
              <w:t>130</w:t>
            </w:r>
            <w:r w:rsidR="00013135">
              <w:rPr>
                <w:noProof/>
                <w:webHidden/>
              </w:rPr>
              <w:fldChar w:fldCharType="end"/>
            </w:r>
          </w:hyperlink>
        </w:p>
        <w:p w14:paraId="1589FCE6" w14:textId="64E90B22" w:rsidR="00013135" w:rsidRDefault="00C7676F">
          <w:pPr>
            <w:pStyle w:val="21"/>
            <w:tabs>
              <w:tab w:val="left" w:pos="1260"/>
              <w:tab w:val="right" w:leader="dot" w:pos="8296"/>
            </w:tabs>
            <w:rPr>
              <w:rFonts w:asciiTheme="minorHAnsi" w:hAnsiTheme="minorHAnsi"/>
              <w:noProof/>
            </w:rPr>
          </w:pPr>
          <w:hyperlink w:anchor="_Toc87714800" w:history="1">
            <w:r w:rsidR="00013135" w:rsidRPr="0082621B">
              <w:rPr>
                <w:rStyle w:val="ab"/>
                <w:rFonts w:cs="Times New Roman"/>
                <w:noProof/>
              </w:rPr>
              <w:t>9.4</w:t>
            </w:r>
            <w:r w:rsidR="00013135">
              <w:rPr>
                <w:rFonts w:asciiTheme="minorHAnsi" w:hAnsiTheme="minorHAnsi"/>
                <w:noProof/>
              </w:rPr>
              <w:tab/>
            </w:r>
            <w:r w:rsidR="00013135" w:rsidRPr="0082621B">
              <w:rPr>
                <w:rStyle w:val="ab"/>
                <w:rFonts w:cs="Times New Roman"/>
                <w:noProof/>
              </w:rPr>
              <w:t>IMEI</w:t>
            </w:r>
            <w:r w:rsidR="00013135" w:rsidRPr="0082621B">
              <w:rPr>
                <w:rStyle w:val="ab"/>
                <w:rFonts w:cs="Times New Roman"/>
                <w:noProof/>
              </w:rPr>
              <w:t>签名相关问题</w:t>
            </w:r>
            <w:r w:rsidR="00013135">
              <w:rPr>
                <w:noProof/>
                <w:webHidden/>
              </w:rPr>
              <w:tab/>
            </w:r>
            <w:r w:rsidR="00013135">
              <w:rPr>
                <w:noProof/>
                <w:webHidden/>
              </w:rPr>
              <w:fldChar w:fldCharType="begin"/>
            </w:r>
            <w:r w:rsidR="00013135">
              <w:rPr>
                <w:noProof/>
                <w:webHidden/>
              </w:rPr>
              <w:instrText xml:space="preserve"> PAGEREF _Toc87714800 \h </w:instrText>
            </w:r>
            <w:r w:rsidR="00013135">
              <w:rPr>
                <w:noProof/>
                <w:webHidden/>
              </w:rPr>
            </w:r>
            <w:r w:rsidR="00013135">
              <w:rPr>
                <w:noProof/>
                <w:webHidden/>
              </w:rPr>
              <w:fldChar w:fldCharType="separate"/>
            </w:r>
            <w:r w:rsidR="00013135">
              <w:rPr>
                <w:noProof/>
                <w:webHidden/>
              </w:rPr>
              <w:t>130</w:t>
            </w:r>
            <w:r w:rsidR="00013135">
              <w:rPr>
                <w:noProof/>
                <w:webHidden/>
              </w:rPr>
              <w:fldChar w:fldCharType="end"/>
            </w:r>
          </w:hyperlink>
        </w:p>
        <w:p w14:paraId="69B7D3BA" w14:textId="7374AF1F" w:rsidR="00013135" w:rsidRDefault="00C7676F">
          <w:pPr>
            <w:pStyle w:val="31"/>
            <w:tabs>
              <w:tab w:val="left" w:pos="1680"/>
              <w:tab w:val="right" w:leader="dot" w:pos="8296"/>
            </w:tabs>
            <w:rPr>
              <w:rFonts w:asciiTheme="minorHAnsi" w:hAnsiTheme="minorHAnsi"/>
              <w:noProof/>
            </w:rPr>
          </w:pPr>
          <w:hyperlink w:anchor="_Toc87714801" w:history="1">
            <w:r w:rsidR="00013135" w:rsidRPr="0082621B">
              <w:rPr>
                <w:rStyle w:val="ab"/>
                <w:rFonts w:eastAsiaTheme="majorEastAsia" w:cs="Times New Roman"/>
                <w:noProof/>
              </w:rPr>
              <w:t>9.4.1</w:t>
            </w:r>
            <w:r w:rsidR="00013135">
              <w:rPr>
                <w:rFonts w:asciiTheme="minorHAnsi" w:hAnsiTheme="minorHAnsi"/>
                <w:noProof/>
              </w:rPr>
              <w:tab/>
            </w:r>
            <w:r w:rsidR="00013135" w:rsidRPr="0082621B">
              <w:rPr>
                <w:rStyle w:val="ab"/>
                <w:rFonts w:eastAsiaTheme="majorEastAsia" w:cs="Times New Roman"/>
                <w:noProof/>
              </w:rPr>
              <w:t>CTS</w:t>
            </w:r>
            <w:r w:rsidR="00013135" w:rsidRPr="0082621B">
              <w:rPr>
                <w:rStyle w:val="ab"/>
                <w:rFonts w:eastAsiaTheme="majorEastAsia" w:cs="Times New Roman"/>
                <w:noProof/>
              </w:rPr>
              <w:t>测试</w:t>
            </w:r>
            <w:r w:rsidR="00013135" w:rsidRPr="0082621B">
              <w:rPr>
                <w:rStyle w:val="ab"/>
                <w:rFonts w:eastAsiaTheme="majorEastAsia" w:cs="Times New Roman"/>
                <w:noProof/>
              </w:rPr>
              <w:t xml:space="preserve"> </w:t>
            </w:r>
            <w:r w:rsidR="00013135" w:rsidRPr="0082621B">
              <w:rPr>
                <w:rStyle w:val="ab"/>
                <w:rFonts w:eastAsiaTheme="majorEastAsia" w:cs="Times New Roman"/>
                <w:noProof/>
              </w:rPr>
              <w:t>替换了</w:t>
            </w:r>
            <w:r w:rsidR="00013135" w:rsidRPr="0082621B">
              <w:rPr>
                <w:rStyle w:val="ab"/>
                <w:rFonts w:eastAsiaTheme="majorEastAsia" w:cs="Times New Roman"/>
                <w:noProof/>
              </w:rPr>
              <w:t>system.img</w:t>
            </w:r>
            <w:r w:rsidR="00013135" w:rsidRPr="0082621B">
              <w:rPr>
                <w:rStyle w:val="ab"/>
                <w:rFonts w:eastAsiaTheme="majorEastAsia" w:cs="Times New Roman"/>
                <w:noProof/>
              </w:rPr>
              <w:t>文件，不能使用暗码抓</w:t>
            </w:r>
            <w:r w:rsidR="00013135" w:rsidRPr="0082621B">
              <w:rPr>
                <w:rStyle w:val="ab"/>
                <w:rFonts w:eastAsiaTheme="majorEastAsia" w:cs="Times New Roman"/>
                <w:noProof/>
              </w:rPr>
              <w:t>Modem Log</w:t>
            </w:r>
            <w:r w:rsidR="00013135">
              <w:rPr>
                <w:noProof/>
                <w:webHidden/>
              </w:rPr>
              <w:tab/>
            </w:r>
            <w:r w:rsidR="00013135">
              <w:rPr>
                <w:noProof/>
                <w:webHidden/>
              </w:rPr>
              <w:fldChar w:fldCharType="begin"/>
            </w:r>
            <w:r w:rsidR="00013135">
              <w:rPr>
                <w:noProof/>
                <w:webHidden/>
              </w:rPr>
              <w:instrText xml:space="preserve"> PAGEREF _Toc87714801 \h </w:instrText>
            </w:r>
            <w:r w:rsidR="00013135">
              <w:rPr>
                <w:noProof/>
                <w:webHidden/>
              </w:rPr>
            </w:r>
            <w:r w:rsidR="00013135">
              <w:rPr>
                <w:noProof/>
                <w:webHidden/>
              </w:rPr>
              <w:fldChar w:fldCharType="separate"/>
            </w:r>
            <w:r w:rsidR="00013135">
              <w:rPr>
                <w:noProof/>
                <w:webHidden/>
              </w:rPr>
              <w:t>130</w:t>
            </w:r>
            <w:r w:rsidR="00013135">
              <w:rPr>
                <w:noProof/>
                <w:webHidden/>
              </w:rPr>
              <w:fldChar w:fldCharType="end"/>
            </w:r>
          </w:hyperlink>
        </w:p>
        <w:p w14:paraId="4C426E0C" w14:textId="0FF6A449" w:rsidR="00013135" w:rsidRDefault="00C7676F">
          <w:pPr>
            <w:pStyle w:val="21"/>
            <w:tabs>
              <w:tab w:val="left" w:pos="1260"/>
              <w:tab w:val="right" w:leader="dot" w:pos="8296"/>
            </w:tabs>
            <w:rPr>
              <w:rFonts w:asciiTheme="minorHAnsi" w:hAnsiTheme="minorHAnsi"/>
              <w:noProof/>
            </w:rPr>
          </w:pPr>
          <w:hyperlink w:anchor="_Toc87714802" w:history="1">
            <w:r w:rsidR="00013135" w:rsidRPr="0082621B">
              <w:rPr>
                <w:rStyle w:val="ab"/>
                <w:rFonts w:cs="Times New Roman"/>
                <w:noProof/>
              </w:rPr>
              <w:t>9.5</w:t>
            </w:r>
            <w:r w:rsidR="00013135">
              <w:rPr>
                <w:rFonts w:asciiTheme="minorHAnsi" w:hAnsiTheme="minorHAnsi"/>
                <w:noProof/>
              </w:rPr>
              <w:tab/>
            </w:r>
            <w:r w:rsidR="00013135" w:rsidRPr="0082621B">
              <w:rPr>
                <w:rStyle w:val="ab"/>
                <w:rFonts w:cs="Times New Roman"/>
                <w:noProof/>
              </w:rPr>
              <w:t>MTK</w:t>
            </w:r>
            <w:r w:rsidR="00013135" w:rsidRPr="0082621B">
              <w:rPr>
                <w:rStyle w:val="ab"/>
                <w:rFonts w:cs="Times New Roman"/>
                <w:noProof/>
              </w:rPr>
              <w:t>信号强度的查看</w:t>
            </w:r>
            <w:r w:rsidR="00013135">
              <w:rPr>
                <w:noProof/>
                <w:webHidden/>
              </w:rPr>
              <w:tab/>
            </w:r>
            <w:r w:rsidR="00013135">
              <w:rPr>
                <w:noProof/>
                <w:webHidden/>
              </w:rPr>
              <w:fldChar w:fldCharType="begin"/>
            </w:r>
            <w:r w:rsidR="00013135">
              <w:rPr>
                <w:noProof/>
                <w:webHidden/>
              </w:rPr>
              <w:instrText xml:space="preserve"> PAGEREF _Toc87714802 \h </w:instrText>
            </w:r>
            <w:r w:rsidR="00013135">
              <w:rPr>
                <w:noProof/>
                <w:webHidden/>
              </w:rPr>
            </w:r>
            <w:r w:rsidR="00013135">
              <w:rPr>
                <w:noProof/>
                <w:webHidden/>
              </w:rPr>
              <w:fldChar w:fldCharType="separate"/>
            </w:r>
            <w:r w:rsidR="00013135">
              <w:rPr>
                <w:noProof/>
                <w:webHidden/>
              </w:rPr>
              <w:t>130</w:t>
            </w:r>
            <w:r w:rsidR="00013135">
              <w:rPr>
                <w:noProof/>
                <w:webHidden/>
              </w:rPr>
              <w:fldChar w:fldCharType="end"/>
            </w:r>
          </w:hyperlink>
        </w:p>
        <w:p w14:paraId="2B849648" w14:textId="49BB8650" w:rsidR="00013135" w:rsidRDefault="00C7676F">
          <w:pPr>
            <w:pStyle w:val="31"/>
            <w:tabs>
              <w:tab w:val="left" w:pos="1680"/>
              <w:tab w:val="right" w:leader="dot" w:pos="8296"/>
            </w:tabs>
            <w:rPr>
              <w:rFonts w:asciiTheme="minorHAnsi" w:hAnsiTheme="minorHAnsi"/>
              <w:noProof/>
            </w:rPr>
          </w:pPr>
          <w:hyperlink w:anchor="_Toc87714803" w:history="1">
            <w:r w:rsidR="00013135" w:rsidRPr="0082621B">
              <w:rPr>
                <w:rStyle w:val="ab"/>
                <w:rFonts w:eastAsiaTheme="majorEastAsia" w:cs="Times New Roman"/>
                <w:noProof/>
              </w:rPr>
              <w:t>9.5.1</w:t>
            </w:r>
            <w:r w:rsidR="00013135">
              <w:rPr>
                <w:rFonts w:asciiTheme="minorHAnsi" w:hAnsiTheme="minorHAnsi"/>
                <w:noProof/>
              </w:rPr>
              <w:tab/>
            </w:r>
            <w:r w:rsidR="00013135" w:rsidRPr="0082621B">
              <w:rPr>
                <w:rStyle w:val="ab"/>
                <w:rFonts w:eastAsiaTheme="majorEastAsia" w:cs="Times New Roman"/>
                <w:noProof/>
              </w:rPr>
              <w:t>CDMA</w:t>
            </w:r>
            <w:r w:rsidR="00013135" w:rsidRPr="0082621B">
              <w:rPr>
                <w:rStyle w:val="ab"/>
                <w:rFonts w:eastAsiaTheme="majorEastAsia" w:cs="Times New Roman"/>
                <w:noProof/>
              </w:rPr>
              <w:t>信号强度查看</w:t>
            </w:r>
            <w:r w:rsidR="00013135">
              <w:rPr>
                <w:noProof/>
                <w:webHidden/>
              </w:rPr>
              <w:tab/>
            </w:r>
            <w:r w:rsidR="00013135">
              <w:rPr>
                <w:noProof/>
                <w:webHidden/>
              </w:rPr>
              <w:fldChar w:fldCharType="begin"/>
            </w:r>
            <w:r w:rsidR="00013135">
              <w:rPr>
                <w:noProof/>
                <w:webHidden/>
              </w:rPr>
              <w:instrText xml:space="preserve"> PAGEREF _Toc87714803 \h </w:instrText>
            </w:r>
            <w:r w:rsidR="00013135">
              <w:rPr>
                <w:noProof/>
                <w:webHidden/>
              </w:rPr>
            </w:r>
            <w:r w:rsidR="00013135">
              <w:rPr>
                <w:noProof/>
                <w:webHidden/>
              </w:rPr>
              <w:fldChar w:fldCharType="separate"/>
            </w:r>
            <w:r w:rsidR="00013135">
              <w:rPr>
                <w:noProof/>
                <w:webHidden/>
              </w:rPr>
              <w:t>130</w:t>
            </w:r>
            <w:r w:rsidR="00013135">
              <w:rPr>
                <w:noProof/>
                <w:webHidden/>
              </w:rPr>
              <w:fldChar w:fldCharType="end"/>
            </w:r>
          </w:hyperlink>
        </w:p>
        <w:p w14:paraId="18860C6B" w14:textId="18C4D906" w:rsidR="00013135" w:rsidRDefault="00C7676F">
          <w:pPr>
            <w:pStyle w:val="31"/>
            <w:tabs>
              <w:tab w:val="left" w:pos="1680"/>
              <w:tab w:val="right" w:leader="dot" w:pos="8296"/>
            </w:tabs>
            <w:rPr>
              <w:rFonts w:asciiTheme="minorHAnsi" w:hAnsiTheme="minorHAnsi"/>
              <w:noProof/>
            </w:rPr>
          </w:pPr>
          <w:hyperlink w:anchor="_Toc87714804" w:history="1">
            <w:r w:rsidR="00013135" w:rsidRPr="0082621B">
              <w:rPr>
                <w:rStyle w:val="ab"/>
                <w:rFonts w:eastAsiaTheme="majorEastAsia" w:cs="Times New Roman"/>
                <w:noProof/>
              </w:rPr>
              <w:t>9.5.2</w:t>
            </w:r>
            <w:r w:rsidR="00013135">
              <w:rPr>
                <w:rFonts w:asciiTheme="minorHAnsi" w:hAnsiTheme="minorHAnsi"/>
                <w:noProof/>
              </w:rPr>
              <w:tab/>
            </w:r>
            <w:r w:rsidR="00013135" w:rsidRPr="0082621B">
              <w:rPr>
                <w:rStyle w:val="ab"/>
                <w:rFonts w:eastAsiaTheme="majorEastAsia" w:cs="Times New Roman"/>
                <w:noProof/>
              </w:rPr>
              <w:t>CDMA</w:t>
            </w:r>
            <w:r w:rsidR="00013135" w:rsidRPr="0082621B">
              <w:rPr>
                <w:rStyle w:val="ab"/>
                <w:rFonts w:eastAsiaTheme="majorEastAsia" w:cs="Times New Roman"/>
                <w:noProof/>
              </w:rPr>
              <w:t>解码统计查看</w:t>
            </w:r>
            <w:r w:rsidR="00013135">
              <w:rPr>
                <w:noProof/>
                <w:webHidden/>
              </w:rPr>
              <w:tab/>
            </w:r>
            <w:r w:rsidR="00013135">
              <w:rPr>
                <w:noProof/>
                <w:webHidden/>
              </w:rPr>
              <w:fldChar w:fldCharType="begin"/>
            </w:r>
            <w:r w:rsidR="00013135">
              <w:rPr>
                <w:noProof/>
                <w:webHidden/>
              </w:rPr>
              <w:instrText xml:space="preserve"> PAGEREF _Toc87714804 \h </w:instrText>
            </w:r>
            <w:r w:rsidR="00013135">
              <w:rPr>
                <w:noProof/>
                <w:webHidden/>
              </w:rPr>
            </w:r>
            <w:r w:rsidR="00013135">
              <w:rPr>
                <w:noProof/>
                <w:webHidden/>
              </w:rPr>
              <w:fldChar w:fldCharType="separate"/>
            </w:r>
            <w:r w:rsidR="00013135">
              <w:rPr>
                <w:noProof/>
                <w:webHidden/>
              </w:rPr>
              <w:t>131</w:t>
            </w:r>
            <w:r w:rsidR="00013135">
              <w:rPr>
                <w:noProof/>
                <w:webHidden/>
              </w:rPr>
              <w:fldChar w:fldCharType="end"/>
            </w:r>
          </w:hyperlink>
        </w:p>
        <w:p w14:paraId="69972A8D" w14:textId="57DB9CCF" w:rsidR="00013135" w:rsidRDefault="00C7676F">
          <w:pPr>
            <w:pStyle w:val="21"/>
            <w:tabs>
              <w:tab w:val="left" w:pos="1260"/>
              <w:tab w:val="right" w:leader="dot" w:pos="8296"/>
            </w:tabs>
            <w:rPr>
              <w:rFonts w:asciiTheme="minorHAnsi" w:hAnsiTheme="minorHAnsi"/>
              <w:noProof/>
            </w:rPr>
          </w:pPr>
          <w:hyperlink w:anchor="_Toc87714805" w:history="1">
            <w:r w:rsidR="00013135" w:rsidRPr="0082621B">
              <w:rPr>
                <w:rStyle w:val="ab"/>
                <w:rFonts w:cs="Times New Roman"/>
                <w:noProof/>
              </w:rPr>
              <w:t>9.6</w:t>
            </w:r>
            <w:r w:rsidR="00013135">
              <w:rPr>
                <w:rFonts w:asciiTheme="minorHAnsi" w:hAnsiTheme="minorHAnsi"/>
                <w:noProof/>
              </w:rPr>
              <w:tab/>
            </w:r>
            <w:r w:rsidR="00013135" w:rsidRPr="0082621B">
              <w:rPr>
                <w:rStyle w:val="ab"/>
                <w:rFonts w:cs="Times New Roman"/>
                <w:noProof/>
              </w:rPr>
              <w:t>MTK</w:t>
            </w:r>
            <w:r w:rsidR="00013135" w:rsidRPr="0082621B">
              <w:rPr>
                <w:rStyle w:val="ab"/>
                <w:rFonts w:cs="Times New Roman"/>
                <w:noProof/>
              </w:rPr>
              <w:t>用户反馈断流问题分析！！！</w:t>
            </w:r>
            <w:r w:rsidR="00013135">
              <w:rPr>
                <w:noProof/>
                <w:webHidden/>
              </w:rPr>
              <w:tab/>
            </w:r>
            <w:r w:rsidR="00013135">
              <w:rPr>
                <w:noProof/>
                <w:webHidden/>
              </w:rPr>
              <w:fldChar w:fldCharType="begin"/>
            </w:r>
            <w:r w:rsidR="00013135">
              <w:rPr>
                <w:noProof/>
                <w:webHidden/>
              </w:rPr>
              <w:instrText xml:space="preserve"> PAGEREF _Toc87714805 \h </w:instrText>
            </w:r>
            <w:r w:rsidR="00013135">
              <w:rPr>
                <w:noProof/>
                <w:webHidden/>
              </w:rPr>
            </w:r>
            <w:r w:rsidR="00013135">
              <w:rPr>
                <w:noProof/>
                <w:webHidden/>
              </w:rPr>
              <w:fldChar w:fldCharType="separate"/>
            </w:r>
            <w:r w:rsidR="00013135">
              <w:rPr>
                <w:noProof/>
                <w:webHidden/>
              </w:rPr>
              <w:t>131</w:t>
            </w:r>
            <w:r w:rsidR="00013135">
              <w:rPr>
                <w:noProof/>
                <w:webHidden/>
              </w:rPr>
              <w:fldChar w:fldCharType="end"/>
            </w:r>
          </w:hyperlink>
        </w:p>
        <w:p w14:paraId="67486093" w14:textId="1A8A1D30" w:rsidR="00013135" w:rsidRDefault="00C7676F">
          <w:pPr>
            <w:pStyle w:val="31"/>
            <w:tabs>
              <w:tab w:val="left" w:pos="1680"/>
              <w:tab w:val="right" w:leader="dot" w:pos="8296"/>
            </w:tabs>
            <w:rPr>
              <w:rFonts w:asciiTheme="minorHAnsi" w:hAnsiTheme="minorHAnsi"/>
              <w:noProof/>
            </w:rPr>
          </w:pPr>
          <w:hyperlink w:anchor="_Toc87714806" w:history="1">
            <w:r w:rsidR="00013135" w:rsidRPr="0082621B">
              <w:rPr>
                <w:rStyle w:val="ab"/>
                <w:rFonts w:eastAsiaTheme="majorEastAsia" w:cs="Times New Roman"/>
                <w:noProof/>
              </w:rPr>
              <w:t>9.6.1</w:t>
            </w:r>
            <w:r w:rsidR="00013135">
              <w:rPr>
                <w:rFonts w:asciiTheme="minorHAnsi" w:hAnsiTheme="minorHAnsi"/>
                <w:noProof/>
              </w:rPr>
              <w:tab/>
            </w:r>
            <w:r w:rsidR="00013135" w:rsidRPr="0082621B">
              <w:rPr>
                <w:rStyle w:val="ab"/>
                <w:rFonts w:eastAsiaTheme="majorEastAsia" w:cs="Times New Roman"/>
                <w:noProof/>
              </w:rPr>
              <w:t>断流问题分析步骤</w:t>
            </w:r>
            <w:r w:rsidR="00013135">
              <w:rPr>
                <w:noProof/>
                <w:webHidden/>
              </w:rPr>
              <w:tab/>
            </w:r>
            <w:r w:rsidR="00013135">
              <w:rPr>
                <w:noProof/>
                <w:webHidden/>
              </w:rPr>
              <w:fldChar w:fldCharType="begin"/>
            </w:r>
            <w:r w:rsidR="00013135">
              <w:rPr>
                <w:noProof/>
                <w:webHidden/>
              </w:rPr>
              <w:instrText xml:space="preserve"> PAGEREF _Toc87714806 \h </w:instrText>
            </w:r>
            <w:r w:rsidR="00013135">
              <w:rPr>
                <w:noProof/>
                <w:webHidden/>
              </w:rPr>
            </w:r>
            <w:r w:rsidR="00013135">
              <w:rPr>
                <w:noProof/>
                <w:webHidden/>
              </w:rPr>
              <w:fldChar w:fldCharType="separate"/>
            </w:r>
            <w:r w:rsidR="00013135">
              <w:rPr>
                <w:noProof/>
                <w:webHidden/>
              </w:rPr>
              <w:t>131</w:t>
            </w:r>
            <w:r w:rsidR="00013135">
              <w:rPr>
                <w:noProof/>
                <w:webHidden/>
              </w:rPr>
              <w:fldChar w:fldCharType="end"/>
            </w:r>
          </w:hyperlink>
        </w:p>
        <w:p w14:paraId="5EADE32F" w14:textId="2AD994CB" w:rsidR="00013135" w:rsidRDefault="00C7676F">
          <w:pPr>
            <w:pStyle w:val="31"/>
            <w:tabs>
              <w:tab w:val="left" w:pos="1680"/>
              <w:tab w:val="right" w:leader="dot" w:pos="8296"/>
            </w:tabs>
            <w:rPr>
              <w:rFonts w:asciiTheme="minorHAnsi" w:hAnsiTheme="minorHAnsi"/>
              <w:noProof/>
            </w:rPr>
          </w:pPr>
          <w:hyperlink w:anchor="_Toc87714807" w:history="1">
            <w:r w:rsidR="00013135" w:rsidRPr="0082621B">
              <w:rPr>
                <w:rStyle w:val="ab"/>
                <w:rFonts w:eastAsiaTheme="majorEastAsia" w:cs="Times New Roman"/>
                <w:noProof/>
              </w:rPr>
              <w:t>9.6.2</w:t>
            </w:r>
            <w:r w:rsidR="00013135">
              <w:rPr>
                <w:rFonts w:asciiTheme="minorHAnsi" w:hAnsiTheme="minorHAnsi"/>
                <w:noProof/>
              </w:rPr>
              <w:tab/>
            </w:r>
            <w:r w:rsidR="00013135" w:rsidRPr="0082621B">
              <w:rPr>
                <w:rStyle w:val="ab"/>
                <w:rFonts w:eastAsiaTheme="majorEastAsia" w:cs="Times New Roman"/>
                <w:noProof/>
              </w:rPr>
              <w:t>assertion failed at sched_avg.c:1001</w:t>
            </w:r>
            <w:r w:rsidR="00013135">
              <w:rPr>
                <w:noProof/>
                <w:webHidden/>
              </w:rPr>
              <w:tab/>
            </w:r>
            <w:r w:rsidR="00013135">
              <w:rPr>
                <w:noProof/>
                <w:webHidden/>
              </w:rPr>
              <w:fldChar w:fldCharType="begin"/>
            </w:r>
            <w:r w:rsidR="00013135">
              <w:rPr>
                <w:noProof/>
                <w:webHidden/>
              </w:rPr>
              <w:instrText xml:space="preserve"> PAGEREF _Toc87714807 \h </w:instrText>
            </w:r>
            <w:r w:rsidR="00013135">
              <w:rPr>
                <w:noProof/>
                <w:webHidden/>
              </w:rPr>
            </w:r>
            <w:r w:rsidR="00013135">
              <w:rPr>
                <w:noProof/>
                <w:webHidden/>
              </w:rPr>
              <w:fldChar w:fldCharType="separate"/>
            </w:r>
            <w:r w:rsidR="00013135">
              <w:rPr>
                <w:noProof/>
                <w:webHidden/>
              </w:rPr>
              <w:t>134</w:t>
            </w:r>
            <w:r w:rsidR="00013135">
              <w:rPr>
                <w:noProof/>
                <w:webHidden/>
              </w:rPr>
              <w:fldChar w:fldCharType="end"/>
            </w:r>
          </w:hyperlink>
        </w:p>
        <w:p w14:paraId="4FF15E9C" w14:textId="10EA2E0F" w:rsidR="00013135" w:rsidRDefault="00C7676F">
          <w:pPr>
            <w:pStyle w:val="21"/>
            <w:tabs>
              <w:tab w:val="left" w:pos="1260"/>
              <w:tab w:val="right" w:leader="dot" w:pos="8296"/>
            </w:tabs>
            <w:rPr>
              <w:rFonts w:asciiTheme="minorHAnsi" w:hAnsiTheme="minorHAnsi"/>
              <w:noProof/>
            </w:rPr>
          </w:pPr>
          <w:hyperlink w:anchor="_Toc87714808" w:history="1">
            <w:r w:rsidR="00013135" w:rsidRPr="0082621B">
              <w:rPr>
                <w:rStyle w:val="ab"/>
                <w:rFonts w:cs="Times New Roman"/>
                <w:noProof/>
              </w:rPr>
              <w:t>9.7</w:t>
            </w:r>
            <w:r w:rsidR="00013135">
              <w:rPr>
                <w:rFonts w:asciiTheme="minorHAnsi" w:hAnsiTheme="minorHAnsi"/>
                <w:noProof/>
              </w:rPr>
              <w:tab/>
            </w:r>
            <w:r w:rsidR="00013135" w:rsidRPr="0082621B">
              <w:rPr>
                <w:rStyle w:val="ab"/>
                <w:rFonts w:cs="Times New Roman"/>
                <w:noProof/>
              </w:rPr>
              <w:t>MTK</w:t>
            </w:r>
            <w:r w:rsidR="00013135" w:rsidRPr="0082621B">
              <w:rPr>
                <w:rStyle w:val="ab"/>
                <w:rFonts w:cs="Times New Roman"/>
                <w:noProof/>
              </w:rPr>
              <w:t>主叫的域选过程</w:t>
            </w:r>
            <w:r w:rsidR="00013135" w:rsidRPr="0082621B">
              <w:rPr>
                <w:rStyle w:val="ab"/>
                <w:rFonts w:cs="Times New Roman"/>
                <w:noProof/>
              </w:rPr>
              <w:t>—TD</w:t>
            </w:r>
            <w:r w:rsidR="00013135">
              <w:rPr>
                <w:noProof/>
                <w:webHidden/>
              </w:rPr>
              <w:tab/>
            </w:r>
            <w:r w:rsidR="00013135">
              <w:rPr>
                <w:noProof/>
                <w:webHidden/>
              </w:rPr>
              <w:fldChar w:fldCharType="begin"/>
            </w:r>
            <w:r w:rsidR="00013135">
              <w:rPr>
                <w:noProof/>
                <w:webHidden/>
              </w:rPr>
              <w:instrText xml:space="preserve"> PAGEREF _Toc87714808 \h </w:instrText>
            </w:r>
            <w:r w:rsidR="00013135">
              <w:rPr>
                <w:noProof/>
                <w:webHidden/>
              </w:rPr>
            </w:r>
            <w:r w:rsidR="00013135">
              <w:rPr>
                <w:noProof/>
                <w:webHidden/>
              </w:rPr>
              <w:fldChar w:fldCharType="separate"/>
            </w:r>
            <w:r w:rsidR="00013135">
              <w:rPr>
                <w:noProof/>
                <w:webHidden/>
              </w:rPr>
              <w:t>135</w:t>
            </w:r>
            <w:r w:rsidR="00013135">
              <w:rPr>
                <w:noProof/>
                <w:webHidden/>
              </w:rPr>
              <w:fldChar w:fldCharType="end"/>
            </w:r>
          </w:hyperlink>
        </w:p>
        <w:p w14:paraId="79C76D05" w14:textId="7D94BDB7" w:rsidR="00013135" w:rsidRDefault="00C7676F">
          <w:pPr>
            <w:pStyle w:val="31"/>
            <w:tabs>
              <w:tab w:val="left" w:pos="1680"/>
              <w:tab w:val="right" w:leader="dot" w:pos="8296"/>
            </w:tabs>
            <w:rPr>
              <w:rFonts w:asciiTheme="minorHAnsi" w:hAnsiTheme="minorHAnsi"/>
              <w:noProof/>
            </w:rPr>
          </w:pPr>
          <w:hyperlink w:anchor="_Toc87714809" w:history="1">
            <w:r w:rsidR="00013135" w:rsidRPr="0082621B">
              <w:rPr>
                <w:rStyle w:val="ab"/>
                <w:rFonts w:eastAsiaTheme="majorEastAsia" w:cs="Times New Roman"/>
                <w:noProof/>
              </w:rPr>
              <w:t>9.7.1</w:t>
            </w:r>
            <w:r w:rsidR="00013135">
              <w:rPr>
                <w:rFonts w:asciiTheme="minorHAnsi" w:hAnsiTheme="minorHAnsi"/>
                <w:noProof/>
              </w:rPr>
              <w:tab/>
            </w:r>
            <w:r w:rsidR="00013135" w:rsidRPr="0082621B">
              <w:rPr>
                <w:rStyle w:val="ab"/>
                <w:rFonts w:eastAsiaTheme="majorEastAsia" w:cs="Times New Roman"/>
                <w:noProof/>
              </w:rPr>
              <w:t>MTK</w:t>
            </w:r>
            <w:r w:rsidR="00013135" w:rsidRPr="0082621B">
              <w:rPr>
                <w:rStyle w:val="ab"/>
                <w:rFonts w:eastAsiaTheme="majorEastAsia" w:cs="Times New Roman"/>
                <w:noProof/>
              </w:rPr>
              <w:t>主叫域选失败</w:t>
            </w:r>
            <w:r w:rsidR="00013135">
              <w:rPr>
                <w:noProof/>
                <w:webHidden/>
              </w:rPr>
              <w:tab/>
            </w:r>
            <w:r w:rsidR="00013135">
              <w:rPr>
                <w:noProof/>
                <w:webHidden/>
              </w:rPr>
              <w:fldChar w:fldCharType="begin"/>
            </w:r>
            <w:r w:rsidR="00013135">
              <w:rPr>
                <w:noProof/>
                <w:webHidden/>
              </w:rPr>
              <w:instrText xml:space="preserve"> PAGEREF _Toc87714809 \h </w:instrText>
            </w:r>
            <w:r w:rsidR="00013135">
              <w:rPr>
                <w:noProof/>
                <w:webHidden/>
              </w:rPr>
            </w:r>
            <w:r w:rsidR="00013135">
              <w:rPr>
                <w:noProof/>
                <w:webHidden/>
              </w:rPr>
              <w:fldChar w:fldCharType="separate"/>
            </w:r>
            <w:r w:rsidR="00013135">
              <w:rPr>
                <w:noProof/>
                <w:webHidden/>
              </w:rPr>
              <w:t>136</w:t>
            </w:r>
            <w:r w:rsidR="00013135">
              <w:rPr>
                <w:noProof/>
                <w:webHidden/>
              </w:rPr>
              <w:fldChar w:fldCharType="end"/>
            </w:r>
          </w:hyperlink>
        </w:p>
        <w:p w14:paraId="72AE5DA9" w14:textId="4E01603D" w:rsidR="00013135" w:rsidRDefault="00C7676F">
          <w:pPr>
            <w:pStyle w:val="21"/>
            <w:tabs>
              <w:tab w:val="left" w:pos="1260"/>
              <w:tab w:val="right" w:leader="dot" w:pos="8296"/>
            </w:tabs>
            <w:rPr>
              <w:rFonts w:asciiTheme="minorHAnsi" w:hAnsiTheme="minorHAnsi"/>
              <w:noProof/>
            </w:rPr>
          </w:pPr>
          <w:hyperlink w:anchor="_Toc87714810" w:history="1">
            <w:r w:rsidR="00013135" w:rsidRPr="0082621B">
              <w:rPr>
                <w:rStyle w:val="ab"/>
                <w:rFonts w:cs="Times New Roman"/>
                <w:noProof/>
              </w:rPr>
              <w:t>9.8</w:t>
            </w:r>
            <w:r w:rsidR="00013135">
              <w:rPr>
                <w:rFonts w:asciiTheme="minorHAnsi" w:hAnsiTheme="minorHAnsi"/>
                <w:noProof/>
              </w:rPr>
              <w:tab/>
            </w:r>
            <w:r w:rsidR="00013135" w:rsidRPr="0082621B">
              <w:rPr>
                <w:rStyle w:val="ab"/>
                <w:rFonts w:cs="Times New Roman"/>
                <w:noProof/>
              </w:rPr>
              <w:t>MTK</w:t>
            </w:r>
            <w:r w:rsidR="00013135" w:rsidRPr="0082621B">
              <w:rPr>
                <w:rStyle w:val="ab"/>
                <w:rFonts w:cs="Times New Roman"/>
                <w:noProof/>
              </w:rPr>
              <w:t>驻网相关问题</w:t>
            </w:r>
            <w:r w:rsidR="00013135">
              <w:rPr>
                <w:noProof/>
                <w:webHidden/>
              </w:rPr>
              <w:tab/>
            </w:r>
            <w:r w:rsidR="00013135">
              <w:rPr>
                <w:noProof/>
                <w:webHidden/>
              </w:rPr>
              <w:fldChar w:fldCharType="begin"/>
            </w:r>
            <w:r w:rsidR="00013135">
              <w:rPr>
                <w:noProof/>
                <w:webHidden/>
              </w:rPr>
              <w:instrText xml:space="preserve"> PAGEREF _Toc87714810 \h </w:instrText>
            </w:r>
            <w:r w:rsidR="00013135">
              <w:rPr>
                <w:noProof/>
                <w:webHidden/>
              </w:rPr>
            </w:r>
            <w:r w:rsidR="00013135">
              <w:rPr>
                <w:noProof/>
                <w:webHidden/>
              </w:rPr>
              <w:fldChar w:fldCharType="separate"/>
            </w:r>
            <w:r w:rsidR="00013135">
              <w:rPr>
                <w:noProof/>
                <w:webHidden/>
              </w:rPr>
              <w:t>136</w:t>
            </w:r>
            <w:r w:rsidR="00013135">
              <w:rPr>
                <w:noProof/>
                <w:webHidden/>
              </w:rPr>
              <w:fldChar w:fldCharType="end"/>
            </w:r>
          </w:hyperlink>
        </w:p>
        <w:p w14:paraId="264C1E8C" w14:textId="73E590EE" w:rsidR="00013135" w:rsidRDefault="00C7676F">
          <w:pPr>
            <w:pStyle w:val="31"/>
            <w:tabs>
              <w:tab w:val="left" w:pos="1680"/>
              <w:tab w:val="right" w:leader="dot" w:pos="8296"/>
            </w:tabs>
            <w:rPr>
              <w:rFonts w:asciiTheme="minorHAnsi" w:hAnsiTheme="minorHAnsi"/>
              <w:noProof/>
            </w:rPr>
          </w:pPr>
          <w:hyperlink w:anchor="_Toc87714811" w:history="1">
            <w:r w:rsidR="00013135" w:rsidRPr="0082621B">
              <w:rPr>
                <w:rStyle w:val="ab"/>
                <w:rFonts w:eastAsiaTheme="majorEastAsia" w:cs="Times New Roman"/>
                <w:noProof/>
              </w:rPr>
              <w:t>9.8.1</w:t>
            </w:r>
            <w:r w:rsidR="00013135">
              <w:rPr>
                <w:rFonts w:asciiTheme="minorHAnsi" w:hAnsiTheme="minorHAnsi"/>
                <w:noProof/>
              </w:rPr>
              <w:tab/>
            </w:r>
            <w:r w:rsidR="00013135" w:rsidRPr="0082621B">
              <w:rPr>
                <w:rStyle w:val="ab"/>
                <w:rFonts w:eastAsiaTheme="majorEastAsia" w:cs="Times New Roman"/>
                <w:noProof/>
              </w:rPr>
              <w:t>手动选网失败后自动返回上次驻留的</w:t>
            </w:r>
            <w:r w:rsidR="00013135" w:rsidRPr="0082621B">
              <w:rPr>
                <w:rStyle w:val="ab"/>
                <w:rFonts w:eastAsiaTheme="majorEastAsia" w:cs="Times New Roman"/>
                <w:noProof/>
              </w:rPr>
              <w:t>PLMN</w:t>
            </w:r>
            <w:r w:rsidR="00013135" w:rsidRPr="0082621B">
              <w:rPr>
                <w:rStyle w:val="ab"/>
                <w:rFonts w:eastAsiaTheme="majorEastAsia" w:cs="Times New Roman"/>
                <w:noProof/>
              </w:rPr>
              <w:t>，但是</w:t>
            </w:r>
            <w:r w:rsidR="00013135" w:rsidRPr="0082621B">
              <w:rPr>
                <w:rStyle w:val="ab"/>
                <w:rFonts w:eastAsiaTheme="majorEastAsia" w:cs="Times New Roman"/>
                <w:noProof/>
              </w:rPr>
              <w:t>AP</w:t>
            </w:r>
            <w:r w:rsidR="00013135" w:rsidRPr="0082621B">
              <w:rPr>
                <w:rStyle w:val="ab"/>
                <w:rFonts w:eastAsiaTheme="majorEastAsia" w:cs="Times New Roman"/>
                <w:noProof/>
              </w:rPr>
              <w:t>自动选择运营商的开关不会自动打开</w:t>
            </w:r>
            <w:r w:rsidR="00013135">
              <w:rPr>
                <w:noProof/>
                <w:webHidden/>
              </w:rPr>
              <w:tab/>
            </w:r>
            <w:r w:rsidR="00013135">
              <w:rPr>
                <w:noProof/>
                <w:webHidden/>
              </w:rPr>
              <w:fldChar w:fldCharType="begin"/>
            </w:r>
            <w:r w:rsidR="00013135">
              <w:rPr>
                <w:noProof/>
                <w:webHidden/>
              </w:rPr>
              <w:instrText xml:space="preserve"> PAGEREF _Toc87714811 \h </w:instrText>
            </w:r>
            <w:r w:rsidR="00013135">
              <w:rPr>
                <w:noProof/>
                <w:webHidden/>
              </w:rPr>
            </w:r>
            <w:r w:rsidR="00013135">
              <w:rPr>
                <w:noProof/>
                <w:webHidden/>
              </w:rPr>
              <w:fldChar w:fldCharType="separate"/>
            </w:r>
            <w:r w:rsidR="00013135">
              <w:rPr>
                <w:noProof/>
                <w:webHidden/>
              </w:rPr>
              <w:t>136</w:t>
            </w:r>
            <w:r w:rsidR="00013135">
              <w:rPr>
                <w:noProof/>
                <w:webHidden/>
              </w:rPr>
              <w:fldChar w:fldCharType="end"/>
            </w:r>
          </w:hyperlink>
        </w:p>
        <w:p w14:paraId="513CA7F7" w14:textId="5DBB7FFF" w:rsidR="00013135" w:rsidRDefault="00C7676F">
          <w:pPr>
            <w:pStyle w:val="31"/>
            <w:tabs>
              <w:tab w:val="left" w:pos="1680"/>
              <w:tab w:val="right" w:leader="dot" w:pos="8296"/>
            </w:tabs>
            <w:rPr>
              <w:rFonts w:asciiTheme="minorHAnsi" w:hAnsiTheme="minorHAnsi"/>
              <w:noProof/>
            </w:rPr>
          </w:pPr>
          <w:hyperlink w:anchor="_Toc87714812" w:history="1">
            <w:r w:rsidR="00013135" w:rsidRPr="0082621B">
              <w:rPr>
                <w:rStyle w:val="ab"/>
                <w:rFonts w:eastAsiaTheme="majorEastAsia" w:cs="Times New Roman"/>
                <w:noProof/>
              </w:rPr>
              <w:t>9.8.2</w:t>
            </w:r>
            <w:r w:rsidR="00013135">
              <w:rPr>
                <w:rFonts w:asciiTheme="minorHAnsi" w:hAnsiTheme="minorHAnsi"/>
                <w:noProof/>
              </w:rPr>
              <w:tab/>
            </w:r>
            <w:r w:rsidR="00013135" w:rsidRPr="0082621B">
              <w:rPr>
                <w:rStyle w:val="ab"/>
                <w:rFonts w:eastAsiaTheme="majorEastAsia" w:cs="Times New Roman"/>
                <w:noProof/>
              </w:rPr>
              <w:t>IMS</w:t>
            </w:r>
            <w:r w:rsidR="00013135" w:rsidRPr="0082621B">
              <w:rPr>
                <w:rStyle w:val="ab"/>
                <w:rFonts w:eastAsiaTheme="majorEastAsia" w:cs="Times New Roman"/>
                <w:noProof/>
              </w:rPr>
              <w:t>注册</w:t>
            </w:r>
            <w:r w:rsidR="00013135" w:rsidRPr="0082621B">
              <w:rPr>
                <w:rStyle w:val="ab"/>
                <w:rFonts w:eastAsiaTheme="majorEastAsia" w:cs="Times New Roman"/>
                <w:noProof/>
              </w:rPr>
              <w:t>403</w:t>
            </w:r>
            <w:r w:rsidR="00013135" w:rsidRPr="0082621B">
              <w:rPr>
                <w:rStyle w:val="ab"/>
                <w:rFonts w:eastAsiaTheme="majorEastAsia" w:cs="Times New Roman"/>
                <w:noProof/>
              </w:rPr>
              <w:t>响应处理</w:t>
            </w:r>
            <w:r w:rsidR="00013135">
              <w:rPr>
                <w:noProof/>
                <w:webHidden/>
              </w:rPr>
              <w:tab/>
            </w:r>
            <w:r w:rsidR="00013135">
              <w:rPr>
                <w:noProof/>
                <w:webHidden/>
              </w:rPr>
              <w:fldChar w:fldCharType="begin"/>
            </w:r>
            <w:r w:rsidR="00013135">
              <w:rPr>
                <w:noProof/>
                <w:webHidden/>
              </w:rPr>
              <w:instrText xml:space="preserve"> PAGEREF _Toc87714812 \h </w:instrText>
            </w:r>
            <w:r w:rsidR="00013135">
              <w:rPr>
                <w:noProof/>
                <w:webHidden/>
              </w:rPr>
            </w:r>
            <w:r w:rsidR="00013135">
              <w:rPr>
                <w:noProof/>
                <w:webHidden/>
              </w:rPr>
              <w:fldChar w:fldCharType="separate"/>
            </w:r>
            <w:r w:rsidR="00013135">
              <w:rPr>
                <w:noProof/>
                <w:webHidden/>
              </w:rPr>
              <w:t>136</w:t>
            </w:r>
            <w:r w:rsidR="00013135">
              <w:rPr>
                <w:noProof/>
                <w:webHidden/>
              </w:rPr>
              <w:fldChar w:fldCharType="end"/>
            </w:r>
          </w:hyperlink>
        </w:p>
        <w:p w14:paraId="1F049708" w14:textId="72B6AE7C" w:rsidR="00013135" w:rsidRDefault="00C7676F">
          <w:pPr>
            <w:pStyle w:val="31"/>
            <w:tabs>
              <w:tab w:val="left" w:pos="1680"/>
              <w:tab w:val="right" w:leader="dot" w:pos="8296"/>
            </w:tabs>
            <w:rPr>
              <w:rFonts w:asciiTheme="minorHAnsi" w:hAnsiTheme="minorHAnsi"/>
              <w:noProof/>
            </w:rPr>
          </w:pPr>
          <w:hyperlink w:anchor="_Toc87714813" w:history="1">
            <w:r w:rsidR="00013135" w:rsidRPr="0082621B">
              <w:rPr>
                <w:rStyle w:val="ab"/>
                <w:rFonts w:eastAsiaTheme="majorEastAsia" w:cs="Times New Roman"/>
                <w:noProof/>
              </w:rPr>
              <w:t>9.8.3</w:t>
            </w:r>
            <w:r w:rsidR="00013135">
              <w:rPr>
                <w:rFonts w:asciiTheme="minorHAnsi" w:hAnsiTheme="minorHAnsi"/>
                <w:noProof/>
              </w:rPr>
              <w:tab/>
            </w:r>
            <w:r w:rsidR="00013135" w:rsidRPr="0082621B">
              <w:rPr>
                <w:rStyle w:val="ab"/>
                <w:rFonts w:eastAsiaTheme="majorEastAsia" w:cs="Times New Roman"/>
                <w:noProof/>
              </w:rPr>
              <w:t>WorldMode</w:t>
            </w:r>
            <w:r w:rsidR="00013135">
              <w:rPr>
                <w:noProof/>
                <w:webHidden/>
              </w:rPr>
              <w:tab/>
            </w:r>
            <w:r w:rsidR="00013135">
              <w:rPr>
                <w:noProof/>
                <w:webHidden/>
              </w:rPr>
              <w:fldChar w:fldCharType="begin"/>
            </w:r>
            <w:r w:rsidR="00013135">
              <w:rPr>
                <w:noProof/>
                <w:webHidden/>
              </w:rPr>
              <w:instrText xml:space="preserve"> PAGEREF _Toc87714813 \h </w:instrText>
            </w:r>
            <w:r w:rsidR="00013135">
              <w:rPr>
                <w:noProof/>
                <w:webHidden/>
              </w:rPr>
            </w:r>
            <w:r w:rsidR="00013135">
              <w:rPr>
                <w:noProof/>
                <w:webHidden/>
              </w:rPr>
              <w:fldChar w:fldCharType="separate"/>
            </w:r>
            <w:r w:rsidR="00013135">
              <w:rPr>
                <w:noProof/>
                <w:webHidden/>
              </w:rPr>
              <w:t>137</w:t>
            </w:r>
            <w:r w:rsidR="00013135">
              <w:rPr>
                <w:noProof/>
                <w:webHidden/>
              </w:rPr>
              <w:fldChar w:fldCharType="end"/>
            </w:r>
          </w:hyperlink>
        </w:p>
        <w:p w14:paraId="0E22E1C1" w14:textId="78FD760A" w:rsidR="00013135" w:rsidRDefault="00C7676F">
          <w:pPr>
            <w:pStyle w:val="31"/>
            <w:tabs>
              <w:tab w:val="left" w:pos="1680"/>
              <w:tab w:val="right" w:leader="dot" w:pos="8296"/>
            </w:tabs>
            <w:rPr>
              <w:rFonts w:asciiTheme="minorHAnsi" w:hAnsiTheme="minorHAnsi"/>
              <w:noProof/>
            </w:rPr>
          </w:pPr>
          <w:hyperlink w:anchor="_Toc87714814" w:history="1">
            <w:r w:rsidR="00013135" w:rsidRPr="0082621B">
              <w:rPr>
                <w:rStyle w:val="ab"/>
                <w:rFonts w:eastAsiaTheme="majorEastAsia" w:cs="Times New Roman"/>
                <w:noProof/>
              </w:rPr>
              <w:t>9.8.4</w:t>
            </w:r>
            <w:r w:rsidR="00013135">
              <w:rPr>
                <w:rFonts w:asciiTheme="minorHAnsi" w:hAnsiTheme="minorHAnsi"/>
                <w:noProof/>
              </w:rPr>
              <w:tab/>
            </w:r>
            <w:r w:rsidR="00013135" w:rsidRPr="0082621B">
              <w:rPr>
                <w:rStyle w:val="ab"/>
                <w:rFonts w:eastAsiaTheme="majorEastAsia" w:cs="Times New Roman"/>
                <w:noProof/>
              </w:rPr>
              <w:t>HPPLMN Search</w:t>
            </w:r>
            <w:r w:rsidR="00013135">
              <w:rPr>
                <w:noProof/>
                <w:webHidden/>
              </w:rPr>
              <w:tab/>
            </w:r>
            <w:r w:rsidR="00013135">
              <w:rPr>
                <w:noProof/>
                <w:webHidden/>
              </w:rPr>
              <w:fldChar w:fldCharType="begin"/>
            </w:r>
            <w:r w:rsidR="00013135">
              <w:rPr>
                <w:noProof/>
                <w:webHidden/>
              </w:rPr>
              <w:instrText xml:space="preserve"> PAGEREF _Toc87714814 \h </w:instrText>
            </w:r>
            <w:r w:rsidR="00013135">
              <w:rPr>
                <w:noProof/>
                <w:webHidden/>
              </w:rPr>
            </w:r>
            <w:r w:rsidR="00013135">
              <w:rPr>
                <w:noProof/>
                <w:webHidden/>
              </w:rPr>
              <w:fldChar w:fldCharType="separate"/>
            </w:r>
            <w:r w:rsidR="00013135">
              <w:rPr>
                <w:noProof/>
                <w:webHidden/>
              </w:rPr>
              <w:t>137</w:t>
            </w:r>
            <w:r w:rsidR="00013135">
              <w:rPr>
                <w:noProof/>
                <w:webHidden/>
              </w:rPr>
              <w:fldChar w:fldCharType="end"/>
            </w:r>
          </w:hyperlink>
        </w:p>
        <w:p w14:paraId="6B3B6667" w14:textId="16C8B557" w:rsidR="00013135" w:rsidRDefault="00C7676F">
          <w:pPr>
            <w:pStyle w:val="21"/>
            <w:tabs>
              <w:tab w:val="left" w:pos="1260"/>
              <w:tab w:val="right" w:leader="dot" w:pos="8296"/>
            </w:tabs>
            <w:rPr>
              <w:rFonts w:asciiTheme="minorHAnsi" w:hAnsiTheme="minorHAnsi"/>
              <w:noProof/>
            </w:rPr>
          </w:pPr>
          <w:hyperlink w:anchor="_Toc87714815" w:history="1">
            <w:r w:rsidR="00013135" w:rsidRPr="0082621B">
              <w:rPr>
                <w:rStyle w:val="ab"/>
                <w:rFonts w:cs="Times New Roman"/>
                <w:noProof/>
              </w:rPr>
              <w:t>9.9</w:t>
            </w:r>
            <w:r w:rsidR="00013135">
              <w:rPr>
                <w:rFonts w:asciiTheme="minorHAnsi" w:hAnsiTheme="minorHAnsi"/>
                <w:noProof/>
              </w:rPr>
              <w:tab/>
            </w:r>
            <w:r w:rsidR="00013135" w:rsidRPr="0082621B">
              <w:rPr>
                <w:rStyle w:val="ab"/>
                <w:rFonts w:cs="Times New Roman"/>
                <w:noProof/>
              </w:rPr>
              <w:t>5G</w:t>
            </w:r>
            <w:r w:rsidR="00013135" w:rsidRPr="0082621B">
              <w:rPr>
                <w:rStyle w:val="ab"/>
                <w:rFonts w:cs="Times New Roman"/>
                <w:noProof/>
              </w:rPr>
              <w:t>相关问题</w:t>
            </w:r>
            <w:r w:rsidR="00013135">
              <w:rPr>
                <w:noProof/>
                <w:webHidden/>
              </w:rPr>
              <w:tab/>
            </w:r>
            <w:r w:rsidR="00013135">
              <w:rPr>
                <w:noProof/>
                <w:webHidden/>
              </w:rPr>
              <w:fldChar w:fldCharType="begin"/>
            </w:r>
            <w:r w:rsidR="00013135">
              <w:rPr>
                <w:noProof/>
                <w:webHidden/>
              </w:rPr>
              <w:instrText xml:space="preserve"> PAGEREF _Toc87714815 \h </w:instrText>
            </w:r>
            <w:r w:rsidR="00013135">
              <w:rPr>
                <w:noProof/>
                <w:webHidden/>
              </w:rPr>
            </w:r>
            <w:r w:rsidR="00013135">
              <w:rPr>
                <w:noProof/>
                <w:webHidden/>
              </w:rPr>
              <w:fldChar w:fldCharType="separate"/>
            </w:r>
            <w:r w:rsidR="00013135">
              <w:rPr>
                <w:noProof/>
                <w:webHidden/>
              </w:rPr>
              <w:t>139</w:t>
            </w:r>
            <w:r w:rsidR="00013135">
              <w:rPr>
                <w:noProof/>
                <w:webHidden/>
              </w:rPr>
              <w:fldChar w:fldCharType="end"/>
            </w:r>
          </w:hyperlink>
        </w:p>
        <w:p w14:paraId="60D46D95" w14:textId="50F92AFB" w:rsidR="00013135" w:rsidRDefault="00C7676F">
          <w:pPr>
            <w:pStyle w:val="31"/>
            <w:tabs>
              <w:tab w:val="left" w:pos="1680"/>
              <w:tab w:val="right" w:leader="dot" w:pos="8296"/>
            </w:tabs>
            <w:rPr>
              <w:rFonts w:asciiTheme="minorHAnsi" w:hAnsiTheme="minorHAnsi"/>
              <w:noProof/>
            </w:rPr>
          </w:pPr>
          <w:hyperlink w:anchor="_Toc87714816" w:history="1">
            <w:r w:rsidR="00013135" w:rsidRPr="0082621B">
              <w:rPr>
                <w:rStyle w:val="ab"/>
                <w:rFonts w:eastAsiaTheme="majorEastAsia" w:cs="Times New Roman"/>
                <w:noProof/>
              </w:rPr>
              <w:t>9.9.1</w:t>
            </w:r>
            <w:r w:rsidR="00013135">
              <w:rPr>
                <w:rFonts w:asciiTheme="minorHAnsi" w:hAnsiTheme="minorHAnsi"/>
                <w:noProof/>
              </w:rPr>
              <w:tab/>
            </w:r>
            <w:r w:rsidR="00013135" w:rsidRPr="0082621B">
              <w:rPr>
                <w:rStyle w:val="ab"/>
                <w:rFonts w:eastAsiaTheme="majorEastAsia" w:cs="Times New Roman"/>
                <w:noProof/>
              </w:rPr>
              <w:t>手机无法驻留到双</w:t>
            </w:r>
            <w:r w:rsidR="00013135" w:rsidRPr="0082621B">
              <w:rPr>
                <w:rStyle w:val="ab"/>
                <w:rFonts w:eastAsiaTheme="majorEastAsia" w:cs="Times New Roman"/>
                <w:noProof/>
              </w:rPr>
              <w:t>5G</w:t>
            </w:r>
            <w:r w:rsidR="00013135">
              <w:rPr>
                <w:noProof/>
                <w:webHidden/>
              </w:rPr>
              <w:tab/>
            </w:r>
            <w:r w:rsidR="00013135">
              <w:rPr>
                <w:noProof/>
                <w:webHidden/>
              </w:rPr>
              <w:fldChar w:fldCharType="begin"/>
            </w:r>
            <w:r w:rsidR="00013135">
              <w:rPr>
                <w:noProof/>
                <w:webHidden/>
              </w:rPr>
              <w:instrText xml:space="preserve"> PAGEREF _Toc87714816 \h </w:instrText>
            </w:r>
            <w:r w:rsidR="00013135">
              <w:rPr>
                <w:noProof/>
                <w:webHidden/>
              </w:rPr>
            </w:r>
            <w:r w:rsidR="00013135">
              <w:rPr>
                <w:noProof/>
                <w:webHidden/>
              </w:rPr>
              <w:fldChar w:fldCharType="separate"/>
            </w:r>
            <w:r w:rsidR="00013135">
              <w:rPr>
                <w:noProof/>
                <w:webHidden/>
              </w:rPr>
              <w:t>139</w:t>
            </w:r>
            <w:r w:rsidR="00013135">
              <w:rPr>
                <w:noProof/>
                <w:webHidden/>
              </w:rPr>
              <w:fldChar w:fldCharType="end"/>
            </w:r>
          </w:hyperlink>
        </w:p>
        <w:p w14:paraId="507CEA2F" w14:textId="0DB2C1C1" w:rsidR="00013135" w:rsidRDefault="00C7676F">
          <w:pPr>
            <w:pStyle w:val="31"/>
            <w:tabs>
              <w:tab w:val="left" w:pos="1680"/>
              <w:tab w:val="right" w:leader="dot" w:pos="8296"/>
            </w:tabs>
            <w:rPr>
              <w:rFonts w:asciiTheme="minorHAnsi" w:hAnsiTheme="minorHAnsi"/>
              <w:noProof/>
            </w:rPr>
          </w:pPr>
          <w:hyperlink w:anchor="_Toc87714817" w:history="1">
            <w:r w:rsidR="00013135" w:rsidRPr="0082621B">
              <w:rPr>
                <w:rStyle w:val="ab"/>
                <w:rFonts w:eastAsiaTheme="majorEastAsia" w:cs="Times New Roman"/>
                <w:noProof/>
              </w:rPr>
              <w:t>9.9.2</w:t>
            </w:r>
            <w:r w:rsidR="00013135">
              <w:rPr>
                <w:rFonts w:asciiTheme="minorHAnsi" w:hAnsiTheme="minorHAnsi"/>
                <w:noProof/>
              </w:rPr>
              <w:tab/>
            </w:r>
            <w:r w:rsidR="00013135" w:rsidRPr="0082621B">
              <w:rPr>
                <w:rStyle w:val="ab"/>
                <w:rFonts w:eastAsiaTheme="majorEastAsia" w:cs="Times New Roman"/>
                <w:noProof/>
              </w:rPr>
              <w:t>AP</w:t>
            </w:r>
            <w:r w:rsidR="00013135" w:rsidRPr="0082621B">
              <w:rPr>
                <w:rStyle w:val="ab"/>
                <w:rFonts w:eastAsiaTheme="majorEastAsia" w:cs="Times New Roman"/>
                <w:noProof/>
              </w:rPr>
              <w:t>侧开关</w:t>
            </w:r>
            <w:r w:rsidR="00013135" w:rsidRPr="0082621B">
              <w:rPr>
                <w:rStyle w:val="ab"/>
                <w:rFonts w:eastAsiaTheme="majorEastAsia" w:cs="Times New Roman"/>
                <w:noProof/>
              </w:rPr>
              <w:t>ENDC</w:t>
            </w:r>
            <w:r w:rsidR="00013135" w:rsidRPr="0082621B">
              <w:rPr>
                <w:rStyle w:val="ab"/>
                <w:rFonts w:eastAsiaTheme="majorEastAsia" w:cs="Times New Roman"/>
                <w:noProof/>
              </w:rPr>
              <w:t>能力</w:t>
            </w:r>
            <w:r w:rsidR="00013135">
              <w:rPr>
                <w:noProof/>
                <w:webHidden/>
              </w:rPr>
              <w:tab/>
            </w:r>
            <w:r w:rsidR="00013135">
              <w:rPr>
                <w:noProof/>
                <w:webHidden/>
              </w:rPr>
              <w:fldChar w:fldCharType="begin"/>
            </w:r>
            <w:r w:rsidR="00013135">
              <w:rPr>
                <w:noProof/>
                <w:webHidden/>
              </w:rPr>
              <w:instrText xml:space="preserve"> PAGEREF _Toc87714817 \h </w:instrText>
            </w:r>
            <w:r w:rsidR="00013135">
              <w:rPr>
                <w:noProof/>
                <w:webHidden/>
              </w:rPr>
            </w:r>
            <w:r w:rsidR="00013135">
              <w:rPr>
                <w:noProof/>
                <w:webHidden/>
              </w:rPr>
              <w:fldChar w:fldCharType="separate"/>
            </w:r>
            <w:r w:rsidR="00013135">
              <w:rPr>
                <w:noProof/>
                <w:webHidden/>
              </w:rPr>
              <w:t>139</w:t>
            </w:r>
            <w:r w:rsidR="00013135">
              <w:rPr>
                <w:noProof/>
                <w:webHidden/>
              </w:rPr>
              <w:fldChar w:fldCharType="end"/>
            </w:r>
          </w:hyperlink>
        </w:p>
        <w:p w14:paraId="6330ECFB" w14:textId="6946E1B0" w:rsidR="00013135" w:rsidRDefault="00C7676F">
          <w:pPr>
            <w:pStyle w:val="31"/>
            <w:tabs>
              <w:tab w:val="left" w:pos="1680"/>
              <w:tab w:val="right" w:leader="dot" w:pos="8296"/>
            </w:tabs>
            <w:rPr>
              <w:rFonts w:asciiTheme="minorHAnsi" w:hAnsiTheme="minorHAnsi"/>
              <w:noProof/>
            </w:rPr>
          </w:pPr>
          <w:hyperlink w:anchor="_Toc87714818" w:history="1">
            <w:r w:rsidR="00013135" w:rsidRPr="0082621B">
              <w:rPr>
                <w:rStyle w:val="ab"/>
                <w:rFonts w:eastAsiaTheme="majorEastAsia" w:cs="Times New Roman"/>
                <w:noProof/>
              </w:rPr>
              <w:t>9.9.3</w:t>
            </w:r>
            <w:r w:rsidR="00013135">
              <w:rPr>
                <w:rFonts w:asciiTheme="minorHAnsi" w:hAnsiTheme="minorHAnsi"/>
                <w:noProof/>
              </w:rPr>
              <w:tab/>
            </w:r>
            <w:r w:rsidR="00013135" w:rsidRPr="0082621B">
              <w:rPr>
                <w:rStyle w:val="ab"/>
                <w:rFonts w:eastAsiaTheme="majorEastAsia" w:cs="Times New Roman"/>
                <w:noProof/>
              </w:rPr>
              <w:t>主卡</w:t>
            </w:r>
            <w:r w:rsidR="00013135" w:rsidRPr="0082621B">
              <w:rPr>
                <w:rStyle w:val="ab"/>
                <w:rFonts w:eastAsiaTheme="majorEastAsia" w:cs="Times New Roman"/>
                <w:noProof/>
              </w:rPr>
              <w:t>NSA ENDC</w:t>
            </w:r>
            <w:r w:rsidR="00013135" w:rsidRPr="0082621B">
              <w:rPr>
                <w:rStyle w:val="ab"/>
                <w:rFonts w:eastAsiaTheme="majorEastAsia" w:cs="Times New Roman"/>
                <w:noProof/>
              </w:rPr>
              <w:t>连接状态下，</w:t>
            </w:r>
            <w:r w:rsidR="00013135" w:rsidRPr="0082621B">
              <w:rPr>
                <w:rStyle w:val="ab"/>
                <w:rFonts w:eastAsiaTheme="majorEastAsia" w:cs="Times New Roman"/>
                <w:noProof/>
              </w:rPr>
              <w:t>CSFB</w:t>
            </w:r>
            <w:r w:rsidR="00013135" w:rsidRPr="0082621B">
              <w:rPr>
                <w:rStyle w:val="ab"/>
                <w:rFonts w:eastAsiaTheme="majorEastAsia" w:cs="Times New Roman"/>
                <w:noProof/>
              </w:rPr>
              <w:t>后仍然显示</w:t>
            </w:r>
            <w:r w:rsidR="00013135" w:rsidRPr="0082621B">
              <w:rPr>
                <w:rStyle w:val="ab"/>
                <w:rFonts w:eastAsiaTheme="majorEastAsia" w:cs="Times New Roman"/>
                <w:noProof/>
              </w:rPr>
              <w:t>5G</w:t>
            </w:r>
            <w:r w:rsidR="00013135">
              <w:rPr>
                <w:noProof/>
                <w:webHidden/>
              </w:rPr>
              <w:tab/>
            </w:r>
            <w:r w:rsidR="00013135">
              <w:rPr>
                <w:noProof/>
                <w:webHidden/>
              </w:rPr>
              <w:fldChar w:fldCharType="begin"/>
            </w:r>
            <w:r w:rsidR="00013135">
              <w:rPr>
                <w:noProof/>
                <w:webHidden/>
              </w:rPr>
              <w:instrText xml:space="preserve"> PAGEREF _Toc87714818 \h </w:instrText>
            </w:r>
            <w:r w:rsidR="00013135">
              <w:rPr>
                <w:noProof/>
                <w:webHidden/>
              </w:rPr>
            </w:r>
            <w:r w:rsidR="00013135">
              <w:rPr>
                <w:noProof/>
                <w:webHidden/>
              </w:rPr>
              <w:fldChar w:fldCharType="separate"/>
            </w:r>
            <w:r w:rsidR="00013135">
              <w:rPr>
                <w:noProof/>
                <w:webHidden/>
              </w:rPr>
              <w:t>140</w:t>
            </w:r>
            <w:r w:rsidR="00013135">
              <w:rPr>
                <w:noProof/>
                <w:webHidden/>
              </w:rPr>
              <w:fldChar w:fldCharType="end"/>
            </w:r>
          </w:hyperlink>
        </w:p>
        <w:p w14:paraId="67004634" w14:textId="4E8308BD" w:rsidR="00013135" w:rsidRDefault="00C7676F">
          <w:pPr>
            <w:pStyle w:val="21"/>
            <w:tabs>
              <w:tab w:val="left" w:pos="1260"/>
              <w:tab w:val="right" w:leader="dot" w:pos="8296"/>
            </w:tabs>
            <w:rPr>
              <w:rFonts w:asciiTheme="minorHAnsi" w:hAnsiTheme="minorHAnsi"/>
              <w:noProof/>
            </w:rPr>
          </w:pPr>
          <w:hyperlink w:anchor="_Toc87714819" w:history="1">
            <w:r w:rsidR="00013135" w:rsidRPr="0082621B">
              <w:rPr>
                <w:rStyle w:val="ab"/>
                <w:rFonts w:cs="Times New Roman"/>
                <w:noProof/>
              </w:rPr>
              <w:t>9.10</w:t>
            </w:r>
            <w:r w:rsidR="00013135">
              <w:rPr>
                <w:rFonts w:asciiTheme="minorHAnsi" w:hAnsiTheme="minorHAnsi"/>
                <w:noProof/>
              </w:rPr>
              <w:tab/>
            </w:r>
            <w:r w:rsidR="00013135" w:rsidRPr="0082621B">
              <w:rPr>
                <w:rStyle w:val="ab"/>
                <w:rFonts w:cs="Times New Roman"/>
                <w:noProof/>
              </w:rPr>
              <w:t>DSDA</w:t>
            </w:r>
            <w:r w:rsidR="00013135">
              <w:rPr>
                <w:noProof/>
                <w:webHidden/>
              </w:rPr>
              <w:tab/>
            </w:r>
            <w:r w:rsidR="00013135">
              <w:rPr>
                <w:noProof/>
                <w:webHidden/>
              </w:rPr>
              <w:fldChar w:fldCharType="begin"/>
            </w:r>
            <w:r w:rsidR="00013135">
              <w:rPr>
                <w:noProof/>
                <w:webHidden/>
              </w:rPr>
              <w:instrText xml:space="preserve"> PAGEREF _Toc87714819 \h </w:instrText>
            </w:r>
            <w:r w:rsidR="00013135">
              <w:rPr>
                <w:noProof/>
                <w:webHidden/>
              </w:rPr>
            </w:r>
            <w:r w:rsidR="00013135">
              <w:rPr>
                <w:noProof/>
                <w:webHidden/>
              </w:rPr>
              <w:fldChar w:fldCharType="separate"/>
            </w:r>
            <w:r w:rsidR="00013135">
              <w:rPr>
                <w:noProof/>
                <w:webHidden/>
              </w:rPr>
              <w:t>141</w:t>
            </w:r>
            <w:r w:rsidR="00013135">
              <w:rPr>
                <w:noProof/>
                <w:webHidden/>
              </w:rPr>
              <w:fldChar w:fldCharType="end"/>
            </w:r>
          </w:hyperlink>
        </w:p>
        <w:p w14:paraId="10921DBF" w14:textId="1B10E633" w:rsidR="00013135" w:rsidRDefault="00C7676F">
          <w:pPr>
            <w:pStyle w:val="31"/>
            <w:tabs>
              <w:tab w:val="left" w:pos="1680"/>
              <w:tab w:val="right" w:leader="dot" w:pos="8296"/>
            </w:tabs>
            <w:rPr>
              <w:rFonts w:asciiTheme="minorHAnsi" w:hAnsiTheme="minorHAnsi"/>
              <w:noProof/>
            </w:rPr>
          </w:pPr>
          <w:hyperlink w:anchor="_Toc87714820" w:history="1">
            <w:r w:rsidR="00013135" w:rsidRPr="0082621B">
              <w:rPr>
                <w:rStyle w:val="ab"/>
                <w:rFonts w:eastAsiaTheme="majorEastAsia" w:cs="Times New Roman"/>
                <w:noProof/>
              </w:rPr>
              <w:t>9.10.1</w:t>
            </w:r>
            <w:r w:rsidR="00013135">
              <w:rPr>
                <w:rFonts w:asciiTheme="minorHAnsi" w:hAnsiTheme="minorHAnsi"/>
                <w:noProof/>
              </w:rPr>
              <w:tab/>
            </w:r>
            <w:r w:rsidR="00013135" w:rsidRPr="0082621B">
              <w:rPr>
                <w:rStyle w:val="ab"/>
                <w:rFonts w:eastAsiaTheme="majorEastAsia" w:cs="Times New Roman"/>
                <w:noProof/>
              </w:rPr>
              <w:t>DSDA</w:t>
            </w:r>
            <w:r w:rsidR="00013135" w:rsidRPr="0082621B">
              <w:rPr>
                <w:rStyle w:val="ab"/>
                <w:rFonts w:eastAsiaTheme="majorEastAsia" w:cs="Times New Roman"/>
                <w:noProof/>
              </w:rPr>
              <w:t>介绍</w:t>
            </w:r>
            <w:r w:rsidR="00013135">
              <w:rPr>
                <w:noProof/>
                <w:webHidden/>
              </w:rPr>
              <w:tab/>
            </w:r>
            <w:r w:rsidR="00013135">
              <w:rPr>
                <w:noProof/>
                <w:webHidden/>
              </w:rPr>
              <w:fldChar w:fldCharType="begin"/>
            </w:r>
            <w:r w:rsidR="00013135">
              <w:rPr>
                <w:noProof/>
                <w:webHidden/>
              </w:rPr>
              <w:instrText xml:space="preserve"> PAGEREF _Toc87714820 \h </w:instrText>
            </w:r>
            <w:r w:rsidR="00013135">
              <w:rPr>
                <w:noProof/>
                <w:webHidden/>
              </w:rPr>
            </w:r>
            <w:r w:rsidR="00013135">
              <w:rPr>
                <w:noProof/>
                <w:webHidden/>
              </w:rPr>
              <w:fldChar w:fldCharType="separate"/>
            </w:r>
            <w:r w:rsidR="00013135">
              <w:rPr>
                <w:noProof/>
                <w:webHidden/>
              </w:rPr>
              <w:t>141</w:t>
            </w:r>
            <w:r w:rsidR="00013135">
              <w:rPr>
                <w:noProof/>
                <w:webHidden/>
              </w:rPr>
              <w:fldChar w:fldCharType="end"/>
            </w:r>
          </w:hyperlink>
        </w:p>
        <w:p w14:paraId="508BEE98" w14:textId="0CFE1F71" w:rsidR="00013135" w:rsidRDefault="00C7676F">
          <w:pPr>
            <w:pStyle w:val="31"/>
            <w:tabs>
              <w:tab w:val="left" w:pos="1680"/>
              <w:tab w:val="right" w:leader="dot" w:pos="8296"/>
            </w:tabs>
            <w:rPr>
              <w:rFonts w:asciiTheme="minorHAnsi" w:hAnsiTheme="minorHAnsi"/>
              <w:noProof/>
            </w:rPr>
          </w:pPr>
          <w:hyperlink w:anchor="_Toc87714821" w:history="1">
            <w:r w:rsidR="00013135" w:rsidRPr="0082621B">
              <w:rPr>
                <w:rStyle w:val="ab"/>
                <w:rFonts w:eastAsiaTheme="majorEastAsia" w:cs="Times New Roman"/>
                <w:noProof/>
              </w:rPr>
              <w:t>9.10.2</w:t>
            </w:r>
            <w:r w:rsidR="00013135">
              <w:rPr>
                <w:rFonts w:asciiTheme="minorHAnsi" w:hAnsiTheme="minorHAnsi"/>
                <w:noProof/>
              </w:rPr>
              <w:tab/>
            </w:r>
            <w:r w:rsidR="00013135" w:rsidRPr="0082621B">
              <w:rPr>
                <w:rStyle w:val="ab"/>
                <w:rFonts w:eastAsiaTheme="majorEastAsia" w:cs="Times New Roman"/>
                <w:noProof/>
              </w:rPr>
              <w:t>相关的</w:t>
            </w:r>
            <w:r w:rsidR="00013135" w:rsidRPr="0082621B">
              <w:rPr>
                <w:rStyle w:val="ab"/>
                <w:rFonts w:eastAsiaTheme="majorEastAsia" w:cs="Times New Roman"/>
                <w:noProof/>
              </w:rPr>
              <w:t>AT</w:t>
            </w:r>
            <w:r w:rsidR="00013135" w:rsidRPr="0082621B">
              <w:rPr>
                <w:rStyle w:val="ab"/>
                <w:rFonts w:eastAsiaTheme="majorEastAsia" w:cs="Times New Roman"/>
                <w:noProof/>
              </w:rPr>
              <w:t>命令</w:t>
            </w:r>
            <w:r w:rsidR="00013135">
              <w:rPr>
                <w:noProof/>
                <w:webHidden/>
              </w:rPr>
              <w:tab/>
            </w:r>
            <w:r w:rsidR="00013135">
              <w:rPr>
                <w:noProof/>
                <w:webHidden/>
              </w:rPr>
              <w:fldChar w:fldCharType="begin"/>
            </w:r>
            <w:r w:rsidR="00013135">
              <w:rPr>
                <w:noProof/>
                <w:webHidden/>
              </w:rPr>
              <w:instrText xml:space="preserve"> PAGEREF _Toc87714821 \h </w:instrText>
            </w:r>
            <w:r w:rsidR="00013135">
              <w:rPr>
                <w:noProof/>
                <w:webHidden/>
              </w:rPr>
            </w:r>
            <w:r w:rsidR="00013135">
              <w:rPr>
                <w:noProof/>
                <w:webHidden/>
              </w:rPr>
              <w:fldChar w:fldCharType="separate"/>
            </w:r>
            <w:r w:rsidR="00013135">
              <w:rPr>
                <w:noProof/>
                <w:webHidden/>
              </w:rPr>
              <w:t>141</w:t>
            </w:r>
            <w:r w:rsidR="00013135">
              <w:rPr>
                <w:noProof/>
                <w:webHidden/>
              </w:rPr>
              <w:fldChar w:fldCharType="end"/>
            </w:r>
          </w:hyperlink>
        </w:p>
        <w:p w14:paraId="234D1EA1" w14:textId="6ADD6999" w:rsidR="00013135" w:rsidRDefault="00C7676F">
          <w:pPr>
            <w:pStyle w:val="31"/>
            <w:tabs>
              <w:tab w:val="left" w:pos="1680"/>
              <w:tab w:val="right" w:leader="dot" w:pos="8296"/>
            </w:tabs>
            <w:rPr>
              <w:rFonts w:asciiTheme="minorHAnsi" w:hAnsiTheme="minorHAnsi"/>
              <w:noProof/>
            </w:rPr>
          </w:pPr>
          <w:hyperlink w:anchor="_Toc87714822" w:history="1">
            <w:r w:rsidR="00013135" w:rsidRPr="0082621B">
              <w:rPr>
                <w:rStyle w:val="ab"/>
                <w:rFonts w:eastAsiaTheme="majorEastAsia" w:cs="Times New Roman"/>
                <w:noProof/>
              </w:rPr>
              <w:t>9.10.3</w:t>
            </w:r>
            <w:r w:rsidR="00013135">
              <w:rPr>
                <w:rFonts w:asciiTheme="minorHAnsi" w:hAnsiTheme="minorHAnsi"/>
                <w:noProof/>
              </w:rPr>
              <w:tab/>
            </w:r>
            <w:r w:rsidR="00013135" w:rsidRPr="0082621B">
              <w:rPr>
                <w:rStyle w:val="ab"/>
                <w:rFonts w:eastAsiaTheme="majorEastAsia" w:cs="Times New Roman"/>
                <w:noProof/>
              </w:rPr>
              <w:t>DSDA</w:t>
            </w:r>
            <w:r w:rsidR="00013135" w:rsidRPr="0082621B">
              <w:rPr>
                <w:rStyle w:val="ab"/>
                <w:rFonts w:eastAsiaTheme="majorEastAsia" w:cs="Times New Roman"/>
                <w:noProof/>
              </w:rPr>
              <w:t>触发流程和问题</w:t>
            </w:r>
            <w:r w:rsidR="00013135" w:rsidRPr="0082621B">
              <w:rPr>
                <w:rStyle w:val="ab"/>
                <w:rFonts w:eastAsiaTheme="majorEastAsia" w:cs="Times New Roman"/>
                <w:noProof/>
              </w:rPr>
              <w:t>Debug</w:t>
            </w:r>
            <w:r w:rsidR="00013135" w:rsidRPr="0082621B">
              <w:rPr>
                <w:rStyle w:val="ab"/>
                <w:rFonts w:eastAsiaTheme="majorEastAsia" w:cs="Times New Roman"/>
                <w:noProof/>
              </w:rPr>
              <w:t>步骤</w:t>
            </w:r>
            <w:r w:rsidR="00013135">
              <w:rPr>
                <w:noProof/>
                <w:webHidden/>
              </w:rPr>
              <w:tab/>
            </w:r>
            <w:r w:rsidR="00013135">
              <w:rPr>
                <w:noProof/>
                <w:webHidden/>
              </w:rPr>
              <w:fldChar w:fldCharType="begin"/>
            </w:r>
            <w:r w:rsidR="00013135">
              <w:rPr>
                <w:noProof/>
                <w:webHidden/>
              </w:rPr>
              <w:instrText xml:space="preserve"> PAGEREF _Toc87714822 \h </w:instrText>
            </w:r>
            <w:r w:rsidR="00013135">
              <w:rPr>
                <w:noProof/>
                <w:webHidden/>
              </w:rPr>
            </w:r>
            <w:r w:rsidR="00013135">
              <w:rPr>
                <w:noProof/>
                <w:webHidden/>
              </w:rPr>
              <w:fldChar w:fldCharType="separate"/>
            </w:r>
            <w:r w:rsidR="00013135">
              <w:rPr>
                <w:noProof/>
                <w:webHidden/>
              </w:rPr>
              <w:t>141</w:t>
            </w:r>
            <w:r w:rsidR="00013135">
              <w:rPr>
                <w:noProof/>
                <w:webHidden/>
              </w:rPr>
              <w:fldChar w:fldCharType="end"/>
            </w:r>
          </w:hyperlink>
        </w:p>
        <w:p w14:paraId="609CBF0F" w14:textId="475B5F06" w:rsidR="00013135" w:rsidRDefault="00C7676F">
          <w:pPr>
            <w:pStyle w:val="31"/>
            <w:tabs>
              <w:tab w:val="left" w:pos="1680"/>
              <w:tab w:val="right" w:leader="dot" w:pos="8296"/>
            </w:tabs>
            <w:rPr>
              <w:rFonts w:asciiTheme="minorHAnsi" w:hAnsiTheme="minorHAnsi"/>
              <w:noProof/>
            </w:rPr>
          </w:pPr>
          <w:hyperlink w:anchor="_Toc87714823" w:history="1">
            <w:r w:rsidR="00013135" w:rsidRPr="0082621B">
              <w:rPr>
                <w:rStyle w:val="ab"/>
                <w:rFonts w:eastAsiaTheme="majorEastAsia" w:cs="Times New Roman"/>
                <w:noProof/>
              </w:rPr>
              <w:t>9.10.4</w:t>
            </w:r>
            <w:r w:rsidR="00013135">
              <w:rPr>
                <w:rFonts w:asciiTheme="minorHAnsi" w:hAnsiTheme="minorHAnsi"/>
                <w:noProof/>
              </w:rPr>
              <w:tab/>
            </w:r>
            <w:r w:rsidR="00013135" w:rsidRPr="0082621B">
              <w:rPr>
                <w:rStyle w:val="ab"/>
                <w:rFonts w:eastAsiaTheme="majorEastAsia" w:cs="Times New Roman"/>
                <w:noProof/>
              </w:rPr>
              <w:t>DSDA</w:t>
            </w:r>
            <w:r w:rsidR="00013135" w:rsidRPr="0082621B">
              <w:rPr>
                <w:rStyle w:val="ab"/>
                <w:rFonts w:eastAsiaTheme="majorEastAsia" w:cs="Times New Roman"/>
                <w:noProof/>
              </w:rPr>
              <w:t>的全流程，可以查看如下</w:t>
            </w:r>
            <w:r w:rsidR="00013135" w:rsidRPr="0082621B">
              <w:rPr>
                <w:rStyle w:val="ab"/>
                <w:rFonts w:eastAsiaTheme="majorEastAsia" w:cs="Times New Roman"/>
                <w:noProof/>
              </w:rPr>
              <w:t>JIRA</w:t>
            </w:r>
            <w:r w:rsidR="00013135" w:rsidRPr="0082621B">
              <w:rPr>
                <w:rStyle w:val="ab"/>
                <w:rFonts w:eastAsiaTheme="majorEastAsia" w:cs="Times New Roman"/>
                <w:noProof/>
              </w:rPr>
              <w:t>：</w:t>
            </w:r>
            <w:r w:rsidR="00013135" w:rsidRPr="0082621B">
              <w:rPr>
                <w:rStyle w:val="ab"/>
                <w:rFonts w:eastAsiaTheme="majorEastAsia" w:cs="Times New Roman"/>
                <w:noProof/>
              </w:rPr>
              <w:t xml:space="preserve">AGATE-5549 – </w:t>
            </w:r>
            <w:r w:rsidR="00013135" w:rsidRPr="0082621B">
              <w:rPr>
                <w:rStyle w:val="ab"/>
                <w:rFonts w:eastAsiaTheme="majorEastAsia" w:cs="Times New Roman"/>
                <w:noProof/>
              </w:rPr>
              <w:t>待办</w:t>
            </w:r>
            <w:r w:rsidR="00013135">
              <w:rPr>
                <w:noProof/>
                <w:webHidden/>
              </w:rPr>
              <w:tab/>
            </w:r>
            <w:r w:rsidR="00013135">
              <w:rPr>
                <w:noProof/>
                <w:webHidden/>
              </w:rPr>
              <w:fldChar w:fldCharType="begin"/>
            </w:r>
            <w:r w:rsidR="00013135">
              <w:rPr>
                <w:noProof/>
                <w:webHidden/>
              </w:rPr>
              <w:instrText xml:space="preserve"> PAGEREF _Toc87714823 \h </w:instrText>
            </w:r>
            <w:r w:rsidR="00013135">
              <w:rPr>
                <w:noProof/>
                <w:webHidden/>
              </w:rPr>
            </w:r>
            <w:r w:rsidR="00013135">
              <w:rPr>
                <w:noProof/>
                <w:webHidden/>
              </w:rPr>
              <w:fldChar w:fldCharType="separate"/>
            </w:r>
            <w:r w:rsidR="00013135">
              <w:rPr>
                <w:noProof/>
                <w:webHidden/>
              </w:rPr>
              <w:t>142</w:t>
            </w:r>
            <w:r w:rsidR="00013135">
              <w:rPr>
                <w:noProof/>
                <w:webHidden/>
              </w:rPr>
              <w:fldChar w:fldCharType="end"/>
            </w:r>
          </w:hyperlink>
        </w:p>
        <w:p w14:paraId="785A819B" w14:textId="40B5193B" w:rsidR="00013135" w:rsidRDefault="00C7676F">
          <w:pPr>
            <w:pStyle w:val="31"/>
            <w:tabs>
              <w:tab w:val="left" w:pos="1680"/>
              <w:tab w:val="right" w:leader="dot" w:pos="8296"/>
            </w:tabs>
            <w:rPr>
              <w:rFonts w:asciiTheme="minorHAnsi" w:hAnsiTheme="minorHAnsi"/>
              <w:noProof/>
            </w:rPr>
          </w:pPr>
          <w:hyperlink w:anchor="_Toc87714824" w:history="1">
            <w:r w:rsidR="00013135" w:rsidRPr="0082621B">
              <w:rPr>
                <w:rStyle w:val="ab"/>
                <w:rFonts w:eastAsiaTheme="majorEastAsia" w:cs="Times New Roman"/>
                <w:noProof/>
              </w:rPr>
              <w:t>9.10.5</w:t>
            </w:r>
            <w:r w:rsidR="00013135">
              <w:rPr>
                <w:rFonts w:asciiTheme="minorHAnsi" w:hAnsiTheme="minorHAnsi"/>
                <w:noProof/>
              </w:rPr>
              <w:tab/>
            </w:r>
            <w:r w:rsidR="00013135" w:rsidRPr="0082621B">
              <w:rPr>
                <w:rStyle w:val="ab"/>
                <w:rFonts w:eastAsiaTheme="majorEastAsia" w:cs="Times New Roman"/>
                <w:noProof/>
                <w:shd w:val="clear" w:color="auto" w:fill="F5F6FA"/>
              </w:rPr>
              <w:t>示例</w:t>
            </w:r>
            <w:r w:rsidR="00013135" w:rsidRPr="0082621B">
              <w:rPr>
                <w:rStyle w:val="ab"/>
                <w:rFonts w:eastAsiaTheme="majorEastAsia" w:cs="Times New Roman"/>
                <w:noProof/>
                <w:shd w:val="clear" w:color="auto" w:fill="F5F6FA"/>
              </w:rPr>
              <w:t>Log</w:t>
            </w:r>
            <w:r w:rsidR="00013135">
              <w:rPr>
                <w:noProof/>
                <w:webHidden/>
              </w:rPr>
              <w:tab/>
            </w:r>
            <w:r w:rsidR="00013135">
              <w:rPr>
                <w:noProof/>
                <w:webHidden/>
              </w:rPr>
              <w:fldChar w:fldCharType="begin"/>
            </w:r>
            <w:r w:rsidR="00013135">
              <w:rPr>
                <w:noProof/>
                <w:webHidden/>
              </w:rPr>
              <w:instrText xml:space="preserve"> PAGEREF _Toc87714824 \h </w:instrText>
            </w:r>
            <w:r w:rsidR="00013135">
              <w:rPr>
                <w:noProof/>
                <w:webHidden/>
              </w:rPr>
            </w:r>
            <w:r w:rsidR="00013135">
              <w:rPr>
                <w:noProof/>
                <w:webHidden/>
              </w:rPr>
              <w:fldChar w:fldCharType="separate"/>
            </w:r>
            <w:r w:rsidR="00013135">
              <w:rPr>
                <w:noProof/>
                <w:webHidden/>
              </w:rPr>
              <w:t>142</w:t>
            </w:r>
            <w:r w:rsidR="00013135">
              <w:rPr>
                <w:noProof/>
                <w:webHidden/>
              </w:rPr>
              <w:fldChar w:fldCharType="end"/>
            </w:r>
          </w:hyperlink>
        </w:p>
        <w:p w14:paraId="432B0B5F" w14:textId="45AA5FC7" w:rsidR="00013135" w:rsidRDefault="00C7676F">
          <w:pPr>
            <w:pStyle w:val="31"/>
            <w:tabs>
              <w:tab w:val="left" w:pos="1680"/>
              <w:tab w:val="right" w:leader="dot" w:pos="8296"/>
            </w:tabs>
            <w:rPr>
              <w:rFonts w:asciiTheme="minorHAnsi" w:hAnsiTheme="minorHAnsi"/>
              <w:noProof/>
            </w:rPr>
          </w:pPr>
          <w:hyperlink w:anchor="_Toc87714825" w:history="1">
            <w:r w:rsidR="00013135" w:rsidRPr="0082621B">
              <w:rPr>
                <w:rStyle w:val="ab"/>
                <w:rFonts w:eastAsiaTheme="majorEastAsia" w:cs="Times New Roman"/>
                <w:noProof/>
              </w:rPr>
              <w:t>9.10.6</w:t>
            </w:r>
            <w:r w:rsidR="00013135">
              <w:rPr>
                <w:rFonts w:asciiTheme="minorHAnsi" w:hAnsiTheme="minorHAnsi"/>
                <w:noProof/>
              </w:rPr>
              <w:tab/>
            </w:r>
            <w:r w:rsidR="00013135" w:rsidRPr="0082621B">
              <w:rPr>
                <w:rStyle w:val="ab"/>
                <w:rFonts w:eastAsiaTheme="majorEastAsia" w:cs="Times New Roman"/>
                <w:noProof/>
              </w:rPr>
              <w:t>DSDS/DSDA</w:t>
            </w:r>
            <w:r w:rsidR="00013135" w:rsidRPr="0082621B">
              <w:rPr>
                <w:rStyle w:val="ab"/>
                <w:rFonts w:eastAsiaTheme="majorEastAsia" w:cs="Times New Roman"/>
                <w:noProof/>
              </w:rPr>
              <w:t>组合支持的</w:t>
            </w:r>
            <w:r w:rsidR="00013135" w:rsidRPr="0082621B">
              <w:rPr>
                <w:rStyle w:val="ab"/>
                <w:rFonts w:eastAsiaTheme="majorEastAsia" w:cs="Times New Roman"/>
                <w:noProof/>
              </w:rPr>
              <w:t>Log</w:t>
            </w:r>
            <w:r w:rsidR="00013135" w:rsidRPr="0082621B">
              <w:rPr>
                <w:rStyle w:val="ab"/>
                <w:rFonts w:eastAsiaTheme="majorEastAsia" w:cs="Times New Roman"/>
                <w:noProof/>
              </w:rPr>
              <w:t>查看</w:t>
            </w:r>
            <w:r w:rsidR="00013135">
              <w:rPr>
                <w:noProof/>
                <w:webHidden/>
              </w:rPr>
              <w:tab/>
            </w:r>
            <w:r w:rsidR="00013135">
              <w:rPr>
                <w:noProof/>
                <w:webHidden/>
              </w:rPr>
              <w:fldChar w:fldCharType="begin"/>
            </w:r>
            <w:r w:rsidR="00013135">
              <w:rPr>
                <w:noProof/>
                <w:webHidden/>
              </w:rPr>
              <w:instrText xml:space="preserve"> PAGEREF _Toc87714825 \h </w:instrText>
            </w:r>
            <w:r w:rsidR="00013135">
              <w:rPr>
                <w:noProof/>
                <w:webHidden/>
              </w:rPr>
            </w:r>
            <w:r w:rsidR="00013135">
              <w:rPr>
                <w:noProof/>
                <w:webHidden/>
              </w:rPr>
              <w:fldChar w:fldCharType="separate"/>
            </w:r>
            <w:r w:rsidR="00013135">
              <w:rPr>
                <w:noProof/>
                <w:webHidden/>
              </w:rPr>
              <w:t>142</w:t>
            </w:r>
            <w:r w:rsidR="00013135">
              <w:rPr>
                <w:noProof/>
                <w:webHidden/>
              </w:rPr>
              <w:fldChar w:fldCharType="end"/>
            </w:r>
          </w:hyperlink>
        </w:p>
        <w:p w14:paraId="65602349" w14:textId="793DB901" w:rsidR="00013135" w:rsidRDefault="00C7676F">
          <w:pPr>
            <w:pStyle w:val="31"/>
            <w:tabs>
              <w:tab w:val="left" w:pos="1680"/>
              <w:tab w:val="right" w:leader="dot" w:pos="8296"/>
            </w:tabs>
            <w:rPr>
              <w:rFonts w:asciiTheme="minorHAnsi" w:hAnsiTheme="minorHAnsi"/>
              <w:noProof/>
            </w:rPr>
          </w:pPr>
          <w:hyperlink w:anchor="_Toc87714826" w:history="1">
            <w:r w:rsidR="00013135" w:rsidRPr="0082621B">
              <w:rPr>
                <w:rStyle w:val="ab"/>
                <w:rFonts w:eastAsiaTheme="majorEastAsia" w:cs="Times New Roman"/>
                <w:noProof/>
              </w:rPr>
              <w:t>9.10.7</w:t>
            </w:r>
            <w:r w:rsidR="00013135">
              <w:rPr>
                <w:rFonts w:asciiTheme="minorHAnsi" w:hAnsiTheme="minorHAnsi"/>
                <w:noProof/>
              </w:rPr>
              <w:tab/>
            </w:r>
            <w:r w:rsidR="00013135" w:rsidRPr="0082621B">
              <w:rPr>
                <w:rStyle w:val="ab"/>
                <w:rFonts w:eastAsiaTheme="majorEastAsia" w:cs="Times New Roman"/>
                <w:noProof/>
              </w:rPr>
              <w:t>参考文档</w:t>
            </w:r>
            <w:r w:rsidR="00013135">
              <w:rPr>
                <w:noProof/>
                <w:webHidden/>
              </w:rPr>
              <w:tab/>
            </w:r>
            <w:r w:rsidR="00013135">
              <w:rPr>
                <w:noProof/>
                <w:webHidden/>
              </w:rPr>
              <w:fldChar w:fldCharType="begin"/>
            </w:r>
            <w:r w:rsidR="00013135">
              <w:rPr>
                <w:noProof/>
                <w:webHidden/>
              </w:rPr>
              <w:instrText xml:space="preserve"> PAGEREF _Toc87714826 \h </w:instrText>
            </w:r>
            <w:r w:rsidR="00013135">
              <w:rPr>
                <w:noProof/>
                <w:webHidden/>
              </w:rPr>
            </w:r>
            <w:r w:rsidR="00013135">
              <w:rPr>
                <w:noProof/>
                <w:webHidden/>
              </w:rPr>
              <w:fldChar w:fldCharType="separate"/>
            </w:r>
            <w:r w:rsidR="00013135">
              <w:rPr>
                <w:noProof/>
                <w:webHidden/>
              </w:rPr>
              <w:t>143</w:t>
            </w:r>
            <w:r w:rsidR="00013135">
              <w:rPr>
                <w:noProof/>
                <w:webHidden/>
              </w:rPr>
              <w:fldChar w:fldCharType="end"/>
            </w:r>
          </w:hyperlink>
        </w:p>
        <w:p w14:paraId="34369750" w14:textId="4019459D" w:rsidR="00013135" w:rsidRDefault="00C7676F">
          <w:pPr>
            <w:pStyle w:val="21"/>
            <w:tabs>
              <w:tab w:val="left" w:pos="1260"/>
              <w:tab w:val="right" w:leader="dot" w:pos="8296"/>
            </w:tabs>
            <w:rPr>
              <w:rFonts w:asciiTheme="minorHAnsi" w:hAnsiTheme="minorHAnsi"/>
              <w:noProof/>
            </w:rPr>
          </w:pPr>
          <w:hyperlink w:anchor="_Toc87714827" w:history="1">
            <w:r w:rsidR="00013135" w:rsidRPr="0082621B">
              <w:rPr>
                <w:rStyle w:val="ab"/>
                <w:rFonts w:cs="Times New Roman"/>
                <w:noProof/>
              </w:rPr>
              <w:t>9.11</w:t>
            </w:r>
            <w:r w:rsidR="00013135">
              <w:rPr>
                <w:rFonts w:asciiTheme="minorHAnsi" w:hAnsiTheme="minorHAnsi"/>
                <w:noProof/>
              </w:rPr>
              <w:tab/>
            </w:r>
            <w:r w:rsidR="00013135" w:rsidRPr="0082621B">
              <w:rPr>
                <w:rStyle w:val="ab"/>
                <w:rFonts w:cs="Times New Roman"/>
                <w:noProof/>
                <w:highlight w:val="yellow"/>
              </w:rPr>
              <w:t>MTK</w:t>
            </w:r>
            <w:r w:rsidR="00013135" w:rsidRPr="0082621B">
              <w:rPr>
                <w:rStyle w:val="ab"/>
                <w:rFonts w:cs="Times New Roman"/>
                <w:noProof/>
              </w:rPr>
              <w:t xml:space="preserve"> </w:t>
            </w:r>
            <w:r w:rsidR="00013135" w:rsidRPr="0082621B">
              <w:rPr>
                <w:rStyle w:val="ab"/>
                <w:rFonts w:cs="Times New Roman"/>
                <w:noProof/>
                <w:highlight w:val="yellow"/>
              </w:rPr>
              <w:t>SS</w:t>
            </w:r>
            <w:r w:rsidR="00013135">
              <w:rPr>
                <w:noProof/>
                <w:webHidden/>
              </w:rPr>
              <w:tab/>
            </w:r>
            <w:r w:rsidR="00013135">
              <w:rPr>
                <w:noProof/>
                <w:webHidden/>
              </w:rPr>
              <w:fldChar w:fldCharType="begin"/>
            </w:r>
            <w:r w:rsidR="00013135">
              <w:rPr>
                <w:noProof/>
                <w:webHidden/>
              </w:rPr>
              <w:instrText xml:space="preserve"> PAGEREF _Toc87714827 \h </w:instrText>
            </w:r>
            <w:r w:rsidR="00013135">
              <w:rPr>
                <w:noProof/>
                <w:webHidden/>
              </w:rPr>
            </w:r>
            <w:r w:rsidR="00013135">
              <w:rPr>
                <w:noProof/>
                <w:webHidden/>
              </w:rPr>
              <w:fldChar w:fldCharType="separate"/>
            </w:r>
            <w:r w:rsidR="00013135">
              <w:rPr>
                <w:noProof/>
                <w:webHidden/>
              </w:rPr>
              <w:t>143</w:t>
            </w:r>
            <w:r w:rsidR="00013135">
              <w:rPr>
                <w:noProof/>
                <w:webHidden/>
              </w:rPr>
              <w:fldChar w:fldCharType="end"/>
            </w:r>
          </w:hyperlink>
        </w:p>
        <w:p w14:paraId="2D57B234" w14:textId="3DBE6596" w:rsidR="00013135" w:rsidRDefault="00C7676F">
          <w:pPr>
            <w:pStyle w:val="21"/>
            <w:tabs>
              <w:tab w:val="left" w:pos="1260"/>
              <w:tab w:val="right" w:leader="dot" w:pos="8296"/>
            </w:tabs>
            <w:rPr>
              <w:rFonts w:asciiTheme="minorHAnsi" w:hAnsiTheme="minorHAnsi"/>
              <w:noProof/>
            </w:rPr>
          </w:pPr>
          <w:hyperlink w:anchor="_Toc87714828" w:history="1">
            <w:r w:rsidR="00013135" w:rsidRPr="0082621B">
              <w:rPr>
                <w:rStyle w:val="ab"/>
                <w:rFonts w:cs="Times New Roman"/>
                <w:noProof/>
              </w:rPr>
              <w:t>9.12</w:t>
            </w:r>
            <w:r w:rsidR="00013135">
              <w:rPr>
                <w:rFonts w:asciiTheme="minorHAnsi" w:hAnsiTheme="minorHAnsi"/>
                <w:noProof/>
              </w:rPr>
              <w:tab/>
            </w:r>
            <w:r w:rsidR="00013135" w:rsidRPr="0082621B">
              <w:rPr>
                <w:rStyle w:val="ab"/>
                <w:rFonts w:cs="Times New Roman"/>
                <w:noProof/>
              </w:rPr>
              <w:t>呼叫相关问题</w:t>
            </w:r>
            <w:r w:rsidR="00013135">
              <w:rPr>
                <w:noProof/>
                <w:webHidden/>
              </w:rPr>
              <w:tab/>
            </w:r>
            <w:r w:rsidR="00013135">
              <w:rPr>
                <w:noProof/>
                <w:webHidden/>
              </w:rPr>
              <w:fldChar w:fldCharType="begin"/>
            </w:r>
            <w:r w:rsidR="00013135">
              <w:rPr>
                <w:noProof/>
                <w:webHidden/>
              </w:rPr>
              <w:instrText xml:space="preserve"> PAGEREF _Toc87714828 \h </w:instrText>
            </w:r>
            <w:r w:rsidR="00013135">
              <w:rPr>
                <w:noProof/>
                <w:webHidden/>
              </w:rPr>
            </w:r>
            <w:r w:rsidR="00013135">
              <w:rPr>
                <w:noProof/>
                <w:webHidden/>
              </w:rPr>
              <w:fldChar w:fldCharType="separate"/>
            </w:r>
            <w:r w:rsidR="00013135">
              <w:rPr>
                <w:noProof/>
                <w:webHidden/>
              </w:rPr>
              <w:t>143</w:t>
            </w:r>
            <w:r w:rsidR="00013135">
              <w:rPr>
                <w:noProof/>
                <w:webHidden/>
              </w:rPr>
              <w:fldChar w:fldCharType="end"/>
            </w:r>
          </w:hyperlink>
        </w:p>
        <w:p w14:paraId="185C3C13" w14:textId="2109D580" w:rsidR="00013135" w:rsidRDefault="00C7676F">
          <w:pPr>
            <w:pStyle w:val="31"/>
            <w:tabs>
              <w:tab w:val="left" w:pos="1680"/>
              <w:tab w:val="right" w:leader="dot" w:pos="8296"/>
            </w:tabs>
            <w:rPr>
              <w:rFonts w:asciiTheme="minorHAnsi" w:hAnsiTheme="minorHAnsi"/>
              <w:noProof/>
            </w:rPr>
          </w:pPr>
          <w:hyperlink w:anchor="_Toc87714829" w:history="1">
            <w:r w:rsidR="00013135" w:rsidRPr="0082621B">
              <w:rPr>
                <w:rStyle w:val="ab"/>
                <w:rFonts w:eastAsiaTheme="majorEastAsia" w:cs="Times New Roman"/>
                <w:noProof/>
              </w:rPr>
              <w:t>9.12.1</w:t>
            </w:r>
            <w:r w:rsidR="00013135">
              <w:rPr>
                <w:rFonts w:asciiTheme="minorHAnsi" w:hAnsiTheme="minorHAnsi"/>
                <w:noProof/>
              </w:rPr>
              <w:tab/>
            </w:r>
            <w:r w:rsidR="00013135" w:rsidRPr="0082621B">
              <w:rPr>
                <w:rStyle w:val="ab"/>
                <w:rFonts w:eastAsiaTheme="majorEastAsia" w:cs="Times New Roman"/>
                <w:noProof/>
              </w:rPr>
              <w:t>VoLTE</w:t>
            </w:r>
            <w:r w:rsidR="00013135" w:rsidRPr="0082621B">
              <w:rPr>
                <w:rStyle w:val="ab"/>
                <w:rFonts w:eastAsiaTheme="majorEastAsia" w:cs="Times New Roman"/>
                <w:noProof/>
              </w:rPr>
              <w:t>被叫时无下行</w:t>
            </w:r>
            <w:r w:rsidR="00013135" w:rsidRPr="0082621B">
              <w:rPr>
                <w:rStyle w:val="ab"/>
                <w:rFonts w:eastAsiaTheme="majorEastAsia" w:cs="Times New Roman"/>
                <w:noProof/>
              </w:rPr>
              <w:t>RTP</w:t>
            </w:r>
            <w:r w:rsidR="00013135" w:rsidRPr="0082621B">
              <w:rPr>
                <w:rStyle w:val="ab"/>
                <w:rFonts w:eastAsiaTheme="majorEastAsia" w:cs="Times New Roman"/>
                <w:noProof/>
              </w:rPr>
              <w:t>包导致无声</w:t>
            </w:r>
            <w:r w:rsidR="00013135">
              <w:rPr>
                <w:noProof/>
                <w:webHidden/>
              </w:rPr>
              <w:tab/>
            </w:r>
            <w:r w:rsidR="00013135">
              <w:rPr>
                <w:noProof/>
                <w:webHidden/>
              </w:rPr>
              <w:fldChar w:fldCharType="begin"/>
            </w:r>
            <w:r w:rsidR="00013135">
              <w:rPr>
                <w:noProof/>
                <w:webHidden/>
              </w:rPr>
              <w:instrText xml:space="preserve"> PAGEREF _Toc87714829 \h </w:instrText>
            </w:r>
            <w:r w:rsidR="00013135">
              <w:rPr>
                <w:noProof/>
                <w:webHidden/>
              </w:rPr>
            </w:r>
            <w:r w:rsidR="00013135">
              <w:rPr>
                <w:noProof/>
                <w:webHidden/>
              </w:rPr>
              <w:fldChar w:fldCharType="separate"/>
            </w:r>
            <w:r w:rsidR="00013135">
              <w:rPr>
                <w:noProof/>
                <w:webHidden/>
              </w:rPr>
              <w:t>143</w:t>
            </w:r>
            <w:r w:rsidR="00013135">
              <w:rPr>
                <w:noProof/>
                <w:webHidden/>
              </w:rPr>
              <w:fldChar w:fldCharType="end"/>
            </w:r>
          </w:hyperlink>
        </w:p>
        <w:p w14:paraId="25796DCF" w14:textId="3DEAFCD0" w:rsidR="00013135" w:rsidRDefault="00C7676F">
          <w:pPr>
            <w:pStyle w:val="31"/>
            <w:tabs>
              <w:tab w:val="left" w:pos="1680"/>
              <w:tab w:val="right" w:leader="dot" w:pos="8296"/>
            </w:tabs>
            <w:rPr>
              <w:rFonts w:asciiTheme="minorHAnsi" w:hAnsiTheme="minorHAnsi"/>
              <w:noProof/>
            </w:rPr>
          </w:pPr>
          <w:hyperlink w:anchor="_Toc87714830" w:history="1">
            <w:r w:rsidR="00013135" w:rsidRPr="0082621B">
              <w:rPr>
                <w:rStyle w:val="ab"/>
                <w:rFonts w:eastAsiaTheme="majorEastAsia" w:cs="Times New Roman"/>
                <w:noProof/>
              </w:rPr>
              <w:t>9.12.2</w:t>
            </w:r>
            <w:r w:rsidR="00013135">
              <w:rPr>
                <w:rFonts w:asciiTheme="minorHAnsi" w:hAnsiTheme="minorHAnsi"/>
                <w:noProof/>
              </w:rPr>
              <w:tab/>
            </w:r>
            <w:r w:rsidR="00013135" w:rsidRPr="0082621B">
              <w:rPr>
                <w:rStyle w:val="ab"/>
                <w:rFonts w:eastAsiaTheme="majorEastAsia" w:cs="Times New Roman"/>
                <w:noProof/>
              </w:rPr>
              <w:t>VoLTE</w:t>
            </w:r>
            <w:r w:rsidR="00013135" w:rsidRPr="0082621B">
              <w:rPr>
                <w:rStyle w:val="ab"/>
                <w:rFonts w:eastAsiaTheme="majorEastAsia" w:cs="Times New Roman"/>
                <w:noProof/>
              </w:rPr>
              <w:t>通话过程中</w:t>
            </w:r>
            <w:r w:rsidR="00013135" w:rsidRPr="0082621B">
              <w:rPr>
                <w:rStyle w:val="ab"/>
                <w:rFonts w:eastAsiaTheme="majorEastAsia" w:cs="Times New Roman"/>
                <w:noProof/>
              </w:rPr>
              <w:t>20s</w:t>
            </w:r>
            <w:r w:rsidR="00013135" w:rsidRPr="0082621B">
              <w:rPr>
                <w:rStyle w:val="ab"/>
                <w:rFonts w:eastAsiaTheme="majorEastAsia" w:cs="Times New Roman"/>
                <w:noProof/>
              </w:rPr>
              <w:t>无下行</w:t>
            </w:r>
            <w:r w:rsidR="00013135" w:rsidRPr="0082621B">
              <w:rPr>
                <w:rStyle w:val="ab"/>
                <w:rFonts w:eastAsiaTheme="majorEastAsia" w:cs="Times New Roman"/>
                <w:noProof/>
              </w:rPr>
              <w:t>RTP</w:t>
            </w:r>
            <w:r w:rsidR="00013135" w:rsidRPr="0082621B">
              <w:rPr>
                <w:rStyle w:val="ab"/>
                <w:rFonts w:eastAsiaTheme="majorEastAsia" w:cs="Times New Roman"/>
                <w:noProof/>
              </w:rPr>
              <w:t>包自动挂断</w:t>
            </w:r>
            <w:r w:rsidR="00013135">
              <w:rPr>
                <w:noProof/>
                <w:webHidden/>
              </w:rPr>
              <w:tab/>
            </w:r>
            <w:r w:rsidR="00013135">
              <w:rPr>
                <w:noProof/>
                <w:webHidden/>
              </w:rPr>
              <w:fldChar w:fldCharType="begin"/>
            </w:r>
            <w:r w:rsidR="00013135">
              <w:rPr>
                <w:noProof/>
                <w:webHidden/>
              </w:rPr>
              <w:instrText xml:space="preserve"> PAGEREF _Toc87714830 \h </w:instrText>
            </w:r>
            <w:r w:rsidR="00013135">
              <w:rPr>
                <w:noProof/>
                <w:webHidden/>
              </w:rPr>
            </w:r>
            <w:r w:rsidR="00013135">
              <w:rPr>
                <w:noProof/>
                <w:webHidden/>
              </w:rPr>
              <w:fldChar w:fldCharType="separate"/>
            </w:r>
            <w:r w:rsidR="00013135">
              <w:rPr>
                <w:noProof/>
                <w:webHidden/>
              </w:rPr>
              <w:t>144</w:t>
            </w:r>
            <w:r w:rsidR="00013135">
              <w:rPr>
                <w:noProof/>
                <w:webHidden/>
              </w:rPr>
              <w:fldChar w:fldCharType="end"/>
            </w:r>
          </w:hyperlink>
        </w:p>
        <w:p w14:paraId="3E766DEC" w14:textId="00AB7467" w:rsidR="00013135" w:rsidRDefault="00C7676F">
          <w:pPr>
            <w:pStyle w:val="21"/>
            <w:tabs>
              <w:tab w:val="left" w:pos="1260"/>
              <w:tab w:val="right" w:leader="dot" w:pos="8296"/>
            </w:tabs>
            <w:rPr>
              <w:rFonts w:asciiTheme="minorHAnsi" w:hAnsiTheme="minorHAnsi"/>
              <w:noProof/>
            </w:rPr>
          </w:pPr>
          <w:hyperlink w:anchor="_Toc87714831" w:history="1">
            <w:r w:rsidR="00013135" w:rsidRPr="0082621B">
              <w:rPr>
                <w:rStyle w:val="ab"/>
                <w:rFonts w:cs="Times New Roman"/>
                <w:noProof/>
              </w:rPr>
              <w:t>9.13</w:t>
            </w:r>
            <w:r w:rsidR="00013135">
              <w:rPr>
                <w:rFonts w:asciiTheme="minorHAnsi" w:hAnsiTheme="minorHAnsi"/>
                <w:noProof/>
              </w:rPr>
              <w:tab/>
            </w:r>
            <w:r w:rsidR="00013135" w:rsidRPr="0082621B">
              <w:rPr>
                <w:rStyle w:val="ab"/>
                <w:rFonts w:cs="Times New Roman"/>
                <w:noProof/>
              </w:rPr>
              <w:t>Meta</w:t>
            </w:r>
            <w:r w:rsidR="00013135" w:rsidRPr="0082621B">
              <w:rPr>
                <w:rStyle w:val="ab"/>
                <w:rFonts w:cs="Times New Roman"/>
                <w:noProof/>
              </w:rPr>
              <w:t>工具问题</w:t>
            </w:r>
            <w:r w:rsidR="00013135">
              <w:rPr>
                <w:noProof/>
                <w:webHidden/>
              </w:rPr>
              <w:tab/>
            </w:r>
            <w:r w:rsidR="00013135">
              <w:rPr>
                <w:noProof/>
                <w:webHidden/>
              </w:rPr>
              <w:fldChar w:fldCharType="begin"/>
            </w:r>
            <w:r w:rsidR="00013135">
              <w:rPr>
                <w:noProof/>
                <w:webHidden/>
              </w:rPr>
              <w:instrText xml:space="preserve"> PAGEREF _Toc87714831 \h </w:instrText>
            </w:r>
            <w:r w:rsidR="00013135">
              <w:rPr>
                <w:noProof/>
                <w:webHidden/>
              </w:rPr>
            </w:r>
            <w:r w:rsidR="00013135">
              <w:rPr>
                <w:noProof/>
                <w:webHidden/>
              </w:rPr>
              <w:fldChar w:fldCharType="separate"/>
            </w:r>
            <w:r w:rsidR="00013135">
              <w:rPr>
                <w:noProof/>
                <w:webHidden/>
              </w:rPr>
              <w:t>145</w:t>
            </w:r>
            <w:r w:rsidR="00013135">
              <w:rPr>
                <w:noProof/>
                <w:webHidden/>
              </w:rPr>
              <w:fldChar w:fldCharType="end"/>
            </w:r>
          </w:hyperlink>
        </w:p>
        <w:p w14:paraId="6063DAC3" w14:textId="442A055F" w:rsidR="00013135" w:rsidRDefault="00C7676F">
          <w:pPr>
            <w:pStyle w:val="31"/>
            <w:tabs>
              <w:tab w:val="left" w:pos="1680"/>
              <w:tab w:val="right" w:leader="dot" w:pos="8296"/>
            </w:tabs>
            <w:rPr>
              <w:rFonts w:asciiTheme="minorHAnsi" w:hAnsiTheme="minorHAnsi"/>
              <w:noProof/>
            </w:rPr>
          </w:pPr>
          <w:hyperlink w:anchor="_Toc87714832" w:history="1">
            <w:r w:rsidR="00013135" w:rsidRPr="0082621B">
              <w:rPr>
                <w:rStyle w:val="ab"/>
                <w:rFonts w:eastAsiaTheme="majorEastAsia" w:cs="Times New Roman"/>
                <w:noProof/>
              </w:rPr>
              <w:t>9.13.1</w:t>
            </w:r>
            <w:r w:rsidR="00013135">
              <w:rPr>
                <w:rFonts w:asciiTheme="minorHAnsi" w:hAnsiTheme="minorHAnsi"/>
                <w:noProof/>
              </w:rPr>
              <w:tab/>
            </w:r>
            <w:r w:rsidR="00013135" w:rsidRPr="0082621B">
              <w:rPr>
                <w:rStyle w:val="ab"/>
                <w:rFonts w:eastAsiaTheme="majorEastAsia" w:cs="Times New Roman"/>
                <w:noProof/>
              </w:rPr>
              <w:t>Meta</w:t>
            </w:r>
            <w:r w:rsidR="00013135" w:rsidRPr="0082621B">
              <w:rPr>
                <w:rStyle w:val="ab"/>
                <w:rFonts w:eastAsiaTheme="majorEastAsia" w:cs="Times New Roman"/>
                <w:noProof/>
              </w:rPr>
              <w:t>备份</w:t>
            </w:r>
            <w:r w:rsidR="00013135" w:rsidRPr="0082621B">
              <w:rPr>
                <w:rStyle w:val="ab"/>
                <w:rFonts w:eastAsiaTheme="majorEastAsia" w:cs="Times New Roman"/>
                <w:noProof/>
              </w:rPr>
              <w:t>K11T NV</w:t>
            </w:r>
            <w:r w:rsidR="00013135" w:rsidRPr="0082621B">
              <w:rPr>
                <w:rStyle w:val="ab"/>
                <w:rFonts w:eastAsiaTheme="majorEastAsia" w:cs="Times New Roman"/>
                <w:noProof/>
              </w:rPr>
              <w:t>数据发生</w:t>
            </w:r>
            <w:r w:rsidR="00013135" w:rsidRPr="0082621B">
              <w:rPr>
                <w:rStyle w:val="ab"/>
                <w:rFonts w:eastAsiaTheme="majorEastAsia" w:cs="Times New Roman"/>
                <w:noProof/>
              </w:rPr>
              <w:t>Modem SLA is not verified</w:t>
            </w:r>
            <w:r w:rsidR="00013135">
              <w:rPr>
                <w:noProof/>
                <w:webHidden/>
              </w:rPr>
              <w:tab/>
            </w:r>
            <w:r w:rsidR="00013135">
              <w:rPr>
                <w:noProof/>
                <w:webHidden/>
              </w:rPr>
              <w:fldChar w:fldCharType="begin"/>
            </w:r>
            <w:r w:rsidR="00013135">
              <w:rPr>
                <w:noProof/>
                <w:webHidden/>
              </w:rPr>
              <w:instrText xml:space="preserve"> PAGEREF _Toc87714832 \h </w:instrText>
            </w:r>
            <w:r w:rsidR="00013135">
              <w:rPr>
                <w:noProof/>
                <w:webHidden/>
              </w:rPr>
            </w:r>
            <w:r w:rsidR="00013135">
              <w:rPr>
                <w:noProof/>
                <w:webHidden/>
              </w:rPr>
              <w:fldChar w:fldCharType="separate"/>
            </w:r>
            <w:r w:rsidR="00013135">
              <w:rPr>
                <w:noProof/>
                <w:webHidden/>
              </w:rPr>
              <w:t>145</w:t>
            </w:r>
            <w:r w:rsidR="00013135">
              <w:rPr>
                <w:noProof/>
                <w:webHidden/>
              </w:rPr>
              <w:fldChar w:fldCharType="end"/>
            </w:r>
          </w:hyperlink>
        </w:p>
        <w:p w14:paraId="71CC577C" w14:textId="1D75EE88" w:rsidR="00013135" w:rsidRDefault="00C7676F">
          <w:pPr>
            <w:pStyle w:val="21"/>
            <w:tabs>
              <w:tab w:val="left" w:pos="1260"/>
              <w:tab w:val="right" w:leader="dot" w:pos="8296"/>
            </w:tabs>
            <w:rPr>
              <w:rFonts w:asciiTheme="minorHAnsi" w:hAnsiTheme="minorHAnsi"/>
              <w:noProof/>
            </w:rPr>
          </w:pPr>
          <w:hyperlink w:anchor="_Toc87714833" w:history="1">
            <w:r w:rsidR="00013135" w:rsidRPr="0082621B">
              <w:rPr>
                <w:rStyle w:val="ab"/>
                <w:rFonts w:cs="Times New Roman"/>
                <w:noProof/>
              </w:rPr>
              <w:t>9.14</w:t>
            </w:r>
            <w:r w:rsidR="00013135">
              <w:rPr>
                <w:rFonts w:asciiTheme="minorHAnsi" w:hAnsiTheme="minorHAnsi"/>
                <w:noProof/>
              </w:rPr>
              <w:tab/>
            </w:r>
            <w:r w:rsidR="00013135" w:rsidRPr="0082621B">
              <w:rPr>
                <w:rStyle w:val="ab"/>
                <w:rFonts w:cs="Times New Roman"/>
                <w:noProof/>
              </w:rPr>
              <w:t>MTK</w:t>
            </w:r>
            <w:r w:rsidR="00013135" w:rsidRPr="0082621B">
              <w:rPr>
                <w:rStyle w:val="ab"/>
                <w:rFonts w:cs="Times New Roman"/>
                <w:noProof/>
              </w:rPr>
              <w:t>编译相关问题</w:t>
            </w:r>
            <w:r w:rsidR="00013135">
              <w:rPr>
                <w:noProof/>
                <w:webHidden/>
              </w:rPr>
              <w:tab/>
            </w:r>
            <w:r w:rsidR="00013135">
              <w:rPr>
                <w:noProof/>
                <w:webHidden/>
              </w:rPr>
              <w:fldChar w:fldCharType="begin"/>
            </w:r>
            <w:r w:rsidR="00013135">
              <w:rPr>
                <w:noProof/>
                <w:webHidden/>
              </w:rPr>
              <w:instrText xml:space="preserve"> PAGEREF _Toc87714833 \h </w:instrText>
            </w:r>
            <w:r w:rsidR="00013135">
              <w:rPr>
                <w:noProof/>
                <w:webHidden/>
              </w:rPr>
            </w:r>
            <w:r w:rsidR="00013135">
              <w:rPr>
                <w:noProof/>
                <w:webHidden/>
              </w:rPr>
              <w:fldChar w:fldCharType="separate"/>
            </w:r>
            <w:r w:rsidR="00013135">
              <w:rPr>
                <w:noProof/>
                <w:webHidden/>
              </w:rPr>
              <w:t>146</w:t>
            </w:r>
            <w:r w:rsidR="00013135">
              <w:rPr>
                <w:noProof/>
                <w:webHidden/>
              </w:rPr>
              <w:fldChar w:fldCharType="end"/>
            </w:r>
          </w:hyperlink>
        </w:p>
        <w:p w14:paraId="4745186C" w14:textId="5BF3FE4F" w:rsidR="00013135" w:rsidRDefault="00C7676F">
          <w:pPr>
            <w:pStyle w:val="31"/>
            <w:tabs>
              <w:tab w:val="left" w:pos="1680"/>
              <w:tab w:val="right" w:leader="dot" w:pos="8296"/>
            </w:tabs>
            <w:rPr>
              <w:rFonts w:asciiTheme="minorHAnsi" w:hAnsiTheme="minorHAnsi"/>
              <w:noProof/>
            </w:rPr>
          </w:pPr>
          <w:hyperlink w:anchor="_Toc87714834" w:history="1">
            <w:r w:rsidR="00013135" w:rsidRPr="0082621B">
              <w:rPr>
                <w:rStyle w:val="ab"/>
                <w:rFonts w:eastAsiaTheme="majorEastAsia" w:cs="Times New Roman"/>
                <w:noProof/>
              </w:rPr>
              <w:t>9.14.1</w:t>
            </w:r>
            <w:r w:rsidR="00013135">
              <w:rPr>
                <w:rFonts w:asciiTheme="minorHAnsi" w:hAnsiTheme="minorHAnsi"/>
                <w:noProof/>
              </w:rPr>
              <w:tab/>
            </w:r>
            <w:r w:rsidR="00013135" w:rsidRPr="0082621B">
              <w:rPr>
                <w:rStyle w:val="ab"/>
                <w:rFonts w:eastAsiaTheme="majorEastAsia" w:cs="Times New Roman"/>
                <w:noProof/>
              </w:rPr>
              <w:t>查看目前所有定义过的宏</w:t>
            </w:r>
            <w:r w:rsidR="00013135">
              <w:rPr>
                <w:noProof/>
                <w:webHidden/>
              </w:rPr>
              <w:tab/>
            </w:r>
            <w:r w:rsidR="00013135">
              <w:rPr>
                <w:noProof/>
                <w:webHidden/>
              </w:rPr>
              <w:fldChar w:fldCharType="begin"/>
            </w:r>
            <w:r w:rsidR="00013135">
              <w:rPr>
                <w:noProof/>
                <w:webHidden/>
              </w:rPr>
              <w:instrText xml:space="preserve"> PAGEREF _Toc87714834 \h </w:instrText>
            </w:r>
            <w:r w:rsidR="00013135">
              <w:rPr>
                <w:noProof/>
                <w:webHidden/>
              </w:rPr>
            </w:r>
            <w:r w:rsidR="00013135">
              <w:rPr>
                <w:noProof/>
                <w:webHidden/>
              </w:rPr>
              <w:fldChar w:fldCharType="separate"/>
            </w:r>
            <w:r w:rsidR="00013135">
              <w:rPr>
                <w:noProof/>
                <w:webHidden/>
              </w:rPr>
              <w:t>146</w:t>
            </w:r>
            <w:r w:rsidR="00013135">
              <w:rPr>
                <w:noProof/>
                <w:webHidden/>
              </w:rPr>
              <w:fldChar w:fldCharType="end"/>
            </w:r>
          </w:hyperlink>
        </w:p>
        <w:p w14:paraId="40C6C21F" w14:textId="5BF1F872" w:rsidR="00013135" w:rsidRDefault="00C7676F">
          <w:pPr>
            <w:pStyle w:val="21"/>
            <w:tabs>
              <w:tab w:val="left" w:pos="1260"/>
              <w:tab w:val="right" w:leader="dot" w:pos="8296"/>
            </w:tabs>
            <w:rPr>
              <w:rFonts w:asciiTheme="minorHAnsi" w:hAnsiTheme="minorHAnsi"/>
              <w:noProof/>
            </w:rPr>
          </w:pPr>
          <w:hyperlink w:anchor="_Toc87714835" w:history="1">
            <w:r w:rsidR="00013135" w:rsidRPr="0082621B">
              <w:rPr>
                <w:rStyle w:val="ab"/>
                <w:rFonts w:cs="Times New Roman"/>
                <w:noProof/>
              </w:rPr>
              <w:t>9.15</w:t>
            </w:r>
            <w:r w:rsidR="00013135">
              <w:rPr>
                <w:rFonts w:asciiTheme="minorHAnsi" w:hAnsiTheme="minorHAnsi"/>
                <w:noProof/>
              </w:rPr>
              <w:tab/>
            </w:r>
            <w:r w:rsidR="00013135" w:rsidRPr="0082621B">
              <w:rPr>
                <w:rStyle w:val="ab"/>
                <w:rFonts w:cs="Times New Roman"/>
                <w:noProof/>
              </w:rPr>
              <w:t>MTK</w:t>
            </w:r>
            <w:r w:rsidR="00013135" w:rsidRPr="0082621B">
              <w:rPr>
                <w:rStyle w:val="ab"/>
                <w:rFonts w:cs="Times New Roman"/>
                <w:noProof/>
              </w:rPr>
              <w:t>工程模式相关</w:t>
            </w:r>
            <w:r w:rsidR="00013135">
              <w:rPr>
                <w:noProof/>
                <w:webHidden/>
              </w:rPr>
              <w:tab/>
            </w:r>
            <w:r w:rsidR="00013135">
              <w:rPr>
                <w:noProof/>
                <w:webHidden/>
              </w:rPr>
              <w:fldChar w:fldCharType="begin"/>
            </w:r>
            <w:r w:rsidR="00013135">
              <w:rPr>
                <w:noProof/>
                <w:webHidden/>
              </w:rPr>
              <w:instrText xml:space="preserve"> PAGEREF _Toc87714835 \h </w:instrText>
            </w:r>
            <w:r w:rsidR="00013135">
              <w:rPr>
                <w:noProof/>
                <w:webHidden/>
              </w:rPr>
            </w:r>
            <w:r w:rsidR="00013135">
              <w:rPr>
                <w:noProof/>
                <w:webHidden/>
              </w:rPr>
              <w:fldChar w:fldCharType="separate"/>
            </w:r>
            <w:r w:rsidR="00013135">
              <w:rPr>
                <w:noProof/>
                <w:webHidden/>
              </w:rPr>
              <w:t>146</w:t>
            </w:r>
            <w:r w:rsidR="00013135">
              <w:rPr>
                <w:noProof/>
                <w:webHidden/>
              </w:rPr>
              <w:fldChar w:fldCharType="end"/>
            </w:r>
          </w:hyperlink>
        </w:p>
        <w:p w14:paraId="241205C4" w14:textId="2AC88329" w:rsidR="00013135" w:rsidRDefault="00C7676F">
          <w:pPr>
            <w:pStyle w:val="31"/>
            <w:tabs>
              <w:tab w:val="left" w:pos="1680"/>
              <w:tab w:val="right" w:leader="dot" w:pos="8296"/>
            </w:tabs>
            <w:rPr>
              <w:rFonts w:asciiTheme="minorHAnsi" w:hAnsiTheme="minorHAnsi"/>
              <w:noProof/>
            </w:rPr>
          </w:pPr>
          <w:hyperlink w:anchor="_Toc87714836" w:history="1">
            <w:r w:rsidR="00013135" w:rsidRPr="0082621B">
              <w:rPr>
                <w:rStyle w:val="ab"/>
                <w:rFonts w:eastAsiaTheme="majorEastAsia" w:cs="Times New Roman"/>
                <w:noProof/>
              </w:rPr>
              <w:t>9.15.1</w:t>
            </w:r>
            <w:r w:rsidR="00013135">
              <w:rPr>
                <w:rFonts w:asciiTheme="minorHAnsi" w:hAnsiTheme="minorHAnsi"/>
                <w:noProof/>
              </w:rPr>
              <w:tab/>
            </w:r>
            <w:r w:rsidR="00013135" w:rsidRPr="0082621B">
              <w:rPr>
                <w:rStyle w:val="ab"/>
                <w:rFonts w:eastAsiaTheme="majorEastAsia" w:cs="Times New Roman"/>
                <w:noProof/>
              </w:rPr>
              <w:t>锁频点</w:t>
            </w:r>
            <w:r w:rsidR="00013135">
              <w:rPr>
                <w:noProof/>
                <w:webHidden/>
              </w:rPr>
              <w:tab/>
            </w:r>
            <w:r w:rsidR="00013135">
              <w:rPr>
                <w:noProof/>
                <w:webHidden/>
              </w:rPr>
              <w:fldChar w:fldCharType="begin"/>
            </w:r>
            <w:r w:rsidR="00013135">
              <w:rPr>
                <w:noProof/>
                <w:webHidden/>
              </w:rPr>
              <w:instrText xml:space="preserve"> PAGEREF _Toc87714836 \h </w:instrText>
            </w:r>
            <w:r w:rsidR="00013135">
              <w:rPr>
                <w:noProof/>
                <w:webHidden/>
              </w:rPr>
            </w:r>
            <w:r w:rsidR="00013135">
              <w:rPr>
                <w:noProof/>
                <w:webHidden/>
              </w:rPr>
              <w:fldChar w:fldCharType="separate"/>
            </w:r>
            <w:r w:rsidR="00013135">
              <w:rPr>
                <w:noProof/>
                <w:webHidden/>
              </w:rPr>
              <w:t>146</w:t>
            </w:r>
            <w:r w:rsidR="00013135">
              <w:rPr>
                <w:noProof/>
                <w:webHidden/>
              </w:rPr>
              <w:fldChar w:fldCharType="end"/>
            </w:r>
          </w:hyperlink>
        </w:p>
        <w:p w14:paraId="6273F642" w14:textId="3006FADC" w:rsidR="00013135" w:rsidRDefault="00C7676F">
          <w:pPr>
            <w:pStyle w:val="31"/>
            <w:tabs>
              <w:tab w:val="left" w:pos="1680"/>
              <w:tab w:val="right" w:leader="dot" w:pos="8296"/>
            </w:tabs>
            <w:rPr>
              <w:rFonts w:asciiTheme="minorHAnsi" w:hAnsiTheme="minorHAnsi"/>
              <w:noProof/>
            </w:rPr>
          </w:pPr>
          <w:hyperlink w:anchor="_Toc87714837" w:history="1">
            <w:r w:rsidR="00013135" w:rsidRPr="0082621B">
              <w:rPr>
                <w:rStyle w:val="ab"/>
                <w:rFonts w:eastAsiaTheme="majorEastAsia" w:cs="Times New Roman"/>
                <w:noProof/>
              </w:rPr>
              <w:t>9.15.2</w:t>
            </w:r>
            <w:r w:rsidR="00013135">
              <w:rPr>
                <w:rFonts w:asciiTheme="minorHAnsi" w:hAnsiTheme="minorHAnsi"/>
                <w:noProof/>
              </w:rPr>
              <w:tab/>
            </w:r>
            <w:r w:rsidR="00013135" w:rsidRPr="0082621B">
              <w:rPr>
                <w:rStyle w:val="ab"/>
                <w:rFonts w:eastAsiaTheme="majorEastAsia" w:cs="Times New Roman"/>
                <w:noProof/>
              </w:rPr>
              <w:t>如何通过工程模式发送</w:t>
            </w:r>
            <w:r w:rsidR="00013135" w:rsidRPr="0082621B">
              <w:rPr>
                <w:rStyle w:val="ab"/>
                <w:rFonts w:eastAsiaTheme="majorEastAsia" w:cs="Times New Roman"/>
                <w:noProof/>
              </w:rPr>
              <w:t>AT</w:t>
            </w:r>
            <w:r w:rsidR="00013135" w:rsidRPr="0082621B">
              <w:rPr>
                <w:rStyle w:val="ab"/>
                <w:rFonts w:eastAsiaTheme="majorEastAsia" w:cs="Times New Roman"/>
                <w:noProof/>
              </w:rPr>
              <w:t>命令</w:t>
            </w:r>
            <w:r w:rsidR="00013135">
              <w:rPr>
                <w:noProof/>
                <w:webHidden/>
              </w:rPr>
              <w:tab/>
            </w:r>
            <w:r w:rsidR="00013135">
              <w:rPr>
                <w:noProof/>
                <w:webHidden/>
              </w:rPr>
              <w:fldChar w:fldCharType="begin"/>
            </w:r>
            <w:r w:rsidR="00013135">
              <w:rPr>
                <w:noProof/>
                <w:webHidden/>
              </w:rPr>
              <w:instrText xml:space="preserve"> PAGEREF _Toc87714837 \h </w:instrText>
            </w:r>
            <w:r w:rsidR="00013135">
              <w:rPr>
                <w:noProof/>
                <w:webHidden/>
              </w:rPr>
            </w:r>
            <w:r w:rsidR="00013135">
              <w:rPr>
                <w:noProof/>
                <w:webHidden/>
              </w:rPr>
              <w:fldChar w:fldCharType="separate"/>
            </w:r>
            <w:r w:rsidR="00013135">
              <w:rPr>
                <w:noProof/>
                <w:webHidden/>
              </w:rPr>
              <w:t>146</w:t>
            </w:r>
            <w:r w:rsidR="00013135">
              <w:rPr>
                <w:noProof/>
                <w:webHidden/>
              </w:rPr>
              <w:fldChar w:fldCharType="end"/>
            </w:r>
          </w:hyperlink>
        </w:p>
        <w:p w14:paraId="15BB3BD0" w14:textId="0B782765" w:rsidR="00013135" w:rsidRDefault="00C7676F">
          <w:pPr>
            <w:pStyle w:val="31"/>
            <w:tabs>
              <w:tab w:val="left" w:pos="1680"/>
              <w:tab w:val="right" w:leader="dot" w:pos="8296"/>
            </w:tabs>
            <w:rPr>
              <w:rFonts w:asciiTheme="minorHAnsi" w:hAnsiTheme="minorHAnsi"/>
              <w:noProof/>
            </w:rPr>
          </w:pPr>
          <w:hyperlink w:anchor="_Toc87714838" w:history="1">
            <w:r w:rsidR="00013135" w:rsidRPr="0082621B">
              <w:rPr>
                <w:rStyle w:val="ab"/>
                <w:rFonts w:eastAsiaTheme="majorEastAsia" w:cs="Times New Roman"/>
                <w:noProof/>
              </w:rPr>
              <w:t>9.15.3</w:t>
            </w:r>
            <w:r w:rsidR="00013135">
              <w:rPr>
                <w:rFonts w:asciiTheme="minorHAnsi" w:hAnsiTheme="minorHAnsi"/>
                <w:noProof/>
              </w:rPr>
              <w:tab/>
            </w:r>
            <w:r w:rsidR="00013135" w:rsidRPr="0082621B">
              <w:rPr>
                <w:rStyle w:val="ab"/>
                <w:rFonts w:eastAsiaTheme="majorEastAsia" w:cs="Times New Roman"/>
                <w:noProof/>
              </w:rPr>
              <w:t>将测试</w:t>
            </w:r>
            <w:r w:rsidR="00013135" w:rsidRPr="0082621B">
              <w:rPr>
                <w:rStyle w:val="ab"/>
                <w:rFonts w:eastAsiaTheme="majorEastAsia" w:cs="Times New Roman"/>
                <w:noProof/>
              </w:rPr>
              <w:t>SIM</w:t>
            </w:r>
            <w:r w:rsidR="00013135" w:rsidRPr="0082621B">
              <w:rPr>
                <w:rStyle w:val="ab"/>
                <w:rFonts w:eastAsiaTheme="majorEastAsia" w:cs="Times New Roman"/>
                <w:noProof/>
              </w:rPr>
              <w:t>卡强制识别为正常</w:t>
            </w:r>
            <w:r w:rsidR="00013135" w:rsidRPr="0082621B">
              <w:rPr>
                <w:rStyle w:val="ab"/>
                <w:rFonts w:eastAsiaTheme="majorEastAsia" w:cs="Times New Roman"/>
                <w:noProof/>
              </w:rPr>
              <w:t>USIM</w:t>
            </w:r>
            <w:r w:rsidR="00013135" w:rsidRPr="0082621B">
              <w:rPr>
                <w:rStyle w:val="ab"/>
                <w:rFonts w:eastAsiaTheme="majorEastAsia" w:cs="Times New Roman"/>
                <w:noProof/>
              </w:rPr>
              <w:t>卡</w:t>
            </w:r>
            <w:r w:rsidR="00013135">
              <w:rPr>
                <w:noProof/>
                <w:webHidden/>
              </w:rPr>
              <w:tab/>
            </w:r>
            <w:r w:rsidR="00013135">
              <w:rPr>
                <w:noProof/>
                <w:webHidden/>
              </w:rPr>
              <w:fldChar w:fldCharType="begin"/>
            </w:r>
            <w:r w:rsidR="00013135">
              <w:rPr>
                <w:noProof/>
                <w:webHidden/>
              </w:rPr>
              <w:instrText xml:space="preserve"> PAGEREF _Toc87714838 \h </w:instrText>
            </w:r>
            <w:r w:rsidR="00013135">
              <w:rPr>
                <w:noProof/>
                <w:webHidden/>
              </w:rPr>
            </w:r>
            <w:r w:rsidR="00013135">
              <w:rPr>
                <w:noProof/>
                <w:webHidden/>
              </w:rPr>
              <w:fldChar w:fldCharType="separate"/>
            </w:r>
            <w:r w:rsidR="00013135">
              <w:rPr>
                <w:noProof/>
                <w:webHidden/>
              </w:rPr>
              <w:t>147</w:t>
            </w:r>
            <w:r w:rsidR="00013135">
              <w:rPr>
                <w:noProof/>
                <w:webHidden/>
              </w:rPr>
              <w:fldChar w:fldCharType="end"/>
            </w:r>
          </w:hyperlink>
        </w:p>
        <w:p w14:paraId="4AF25B60" w14:textId="29C7E522" w:rsidR="00013135" w:rsidRDefault="00C7676F">
          <w:pPr>
            <w:pStyle w:val="21"/>
            <w:tabs>
              <w:tab w:val="left" w:pos="1260"/>
              <w:tab w:val="right" w:leader="dot" w:pos="8296"/>
            </w:tabs>
            <w:rPr>
              <w:rFonts w:asciiTheme="minorHAnsi" w:hAnsiTheme="minorHAnsi"/>
              <w:noProof/>
            </w:rPr>
          </w:pPr>
          <w:hyperlink w:anchor="_Toc87714839" w:history="1">
            <w:r w:rsidR="00013135" w:rsidRPr="0082621B">
              <w:rPr>
                <w:rStyle w:val="ab"/>
                <w:rFonts w:cs="Times New Roman"/>
                <w:noProof/>
              </w:rPr>
              <w:t>9.16</w:t>
            </w:r>
            <w:r w:rsidR="00013135">
              <w:rPr>
                <w:rFonts w:asciiTheme="minorHAnsi" w:hAnsiTheme="minorHAnsi"/>
                <w:noProof/>
              </w:rPr>
              <w:tab/>
            </w:r>
            <w:r w:rsidR="00013135" w:rsidRPr="0082621B">
              <w:rPr>
                <w:rStyle w:val="ab"/>
                <w:rFonts w:cs="Times New Roman"/>
                <w:noProof/>
              </w:rPr>
              <w:t>MTK</w:t>
            </w:r>
            <w:r w:rsidR="00013135" w:rsidRPr="0082621B">
              <w:rPr>
                <w:rStyle w:val="ab"/>
                <w:rFonts w:cs="Times New Roman"/>
                <w:noProof/>
              </w:rPr>
              <w:t>锁卡流程</w:t>
            </w:r>
            <w:r w:rsidR="00013135">
              <w:rPr>
                <w:noProof/>
                <w:webHidden/>
              </w:rPr>
              <w:tab/>
            </w:r>
            <w:r w:rsidR="00013135">
              <w:rPr>
                <w:noProof/>
                <w:webHidden/>
              </w:rPr>
              <w:fldChar w:fldCharType="begin"/>
            </w:r>
            <w:r w:rsidR="00013135">
              <w:rPr>
                <w:noProof/>
                <w:webHidden/>
              </w:rPr>
              <w:instrText xml:space="preserve"> PAGEREF _Toc87714839 \h </w:instrText>
            </w:r>
            <w:r w:rsidR="00013135">
              <w:rPr>
                <w:noProof/>
                <w:webHidden/>
              </w:rPr>
            </w:r>
            <w:r w:rsidR="00013135">
              <w:rPr>
                <w:noProof/>
                <w:webHidden/>
              </w:rPr>
              <w:fldChar w:fldCharType="separate"/>
            </w:r>
            <w:r w:rsidR="00013135">
              <w:rPr>
                <w:noProof/>
                <w:webHidden/>
              </w:rPr>
              <w:t>148</w:t>
            </w:r>
            <w:r w:rsidR="00013135">
              <w:rPr>
                <w:noProof/>
                <w:webHidden/>
              </w:rPr>
              <w:fldChar w:fldCharType="end"/>
            </w:r>
          </w:hyperlink>
        </w:p>
        <w:p w14:paraId="4EA85049" w14:textId="7CD196BE" w:rsidR="00013135" w:rsidRDefault="00C7676F">
          <w:pPr>
            <w:pStyle w:val="31"/>
            <w:tabs>
              <w:tab w:val="left" w:pos="1680"/>
              <w:tab w:val="right" w:leader="dot" w:pos="8296"/>
            </w:tabs>
            <w:rPr>
              <w:rFonts w:asciiTheme="minorHAnsi" w:hAnsiTheme="minorHAnsi"/>
              <w:noProof/>
            </w:rPr>
          </w:pPr>
          <w:hyperlink w:anchor="_Toc87714840" w:history="1">
            <w:r w:rsidR="00013135" w:rsidRPr="0082621B">
              <w:rPr>
                <w:rStyle w:val="ab"/>
                <w:rFonts w:eastAsiaTheme="majorEastAsia" w:cs="Times New Roman"/>
                <w:noProof/>
              </w:rPr>
              <w:t>9.16.1</w:t>
            </w:r>
            <w:r w:rsidR="00013135">
              <w:rPr>
                <w:rFonts w:asciiTheme="minorHAnsi" w:hAnsiTheme="minorHAnsi"/>
                <w:noProof/>
              </w:rPr>
              <w:tab/>
            </w:r>
            <w:r w:rsidR="00013135" w:rsidRPr="0082621B">
              <w:rPr>
                <w:rStyle w:val="ab"/>
                <w:rFonts w:eastAsiaTheme="majorEastAsia" w:cs="Times New Roman"/>
                <w:noProof/>
              </w:rPr>
              <w:t>锁卡和解锁的流程</w:t>
            </w:r>
            <w:r w:rsidR="00013135">
              <w:rPr>
                <w:noProof/>
                <w:webHidden/>
              </w:rPr>
              <w:tab/>
            </w:r>
            <w:r w:rsidR="00013135">
              <w:rPr>
                <w:noProof/>
                <w:webHidden/>
              </w:rPr>
              <w:fldChar w:fldCharType="begin"/>
            </w:r>
            <w:r w:rsidR="00013135">
              <w:rPr>
                <w:noProof/>
                <w:webHidden/>
              </w:rPr>
              <w:instrText xml:space="preserve"> PAGEREF _Toc87714840 \h </w:instrText>
            </w:r>
            <w:r w:rsidR="00013135">
              <w:rPr>
                <w:noProof/>
                <w:webHidden/>
              </w:rPr>
            </w:r>
            <w:r w:rsidR="00013135">
              <w:rPr>
                <w:noProof/>
                <w:webHidden/>
              </w:rPr>
              <w:fldChar w:fldCharType="separate"/>
            </w:r>
            <w:r w:rsidR="00013135">
              <w:rPr>
                <w:noProof/>
                <w:webHidden/>
              </w:rPr>
              <w:t>148</w:t>
            </w:r>
            <w:r w:rsidR="00013135">
              <w:rPr>
                <w:noProof/>
                <w:webHidden/>
              </w:rPr>
              <w:fldChar w:fldCharType="end"/>
            </w:r>
          </w:hyperlink>
        </w:p>
        <w:p w14:paraId="2A1CD544" w14:textId="04118AC3" w:rsidR="00013135" w:rsidRDefault="00C7676F">
          <w:pPr>
            <w:pStyle w:val="31"/>
            <w:tabs>
              <w:tab w:val="left" w:pos="1680"/>
              <w:tab w:val="right" w:leader="dot" w:pos="8296"/>
            </w:tabs>
            <w:rPr>
              <w:rFonts w:asciiTheme="minorHAnsi" w:hAnsiTheme="minorHAnsi"/>
              <w:noProof/>
            </w:rPr>
          </w:pPr>
          <w:hyperlink w:anchor="_Toc87714841" w:history="1">
            <w:r w:rsidR="00013135" w:rsidRPr="0082621B">
              <w:rPr>
                <w:rStyle w:val="ab"/>
                <w:rFonts w:eastAsiaTheme="majorEastAsia" w:cs="Times New Roman"/>
                <w:noProof/>
              </w:rPr>
              <w:t>9.16.2</w:t>
            </w:r>
            <w:r w:rsidR="00013135">
              <w:rPr>
                <w:rFonts w:asciiTheme="minorHAnsi" w:hAnsiTheme="minorHAnsi"/>
                <w:noProof/>
              </w:rPr>
              <w:tab/>
            </w:r>
            <w:r w:rsidR="00013135" w:rsidRPr="0082621B">
              <w:rPr>
                <w:rStyle w:val="ab"/>
                <w:rFonts w:eastAsiaTheme="majorEastAsia" w:cs="Times New Roman"/>
                <w:noProof/>
              </w:rPr>
              <w:t>AT</w:t>
            </w:r>
            <w:r w:rsidR="00013135" w:rsidRPr="0082621B">
              <w:rPr>
                <w:rStyle w:val="ab"/>
                <w:rFonts w:eastAsiaTheme="majorEastAsia" w:cs="Times New Roman"/>
                <w:noProof/>
              </w:rPr>
              <w:t>命令整理</w:t>
            </w:r>
            <w:r w:rsidR="00013135">
              <w:rPr>
                <w:noProof/>
                <w:webHidden/>
              </w:rPr>
              <w:tab/>
            </w:r>
            <w:r w:rsidR="00013135">
              <w:rPr>
                <w:noProof/>
                <w:webHidden/>
              </w:rPr>
              <w:fldChar w:fldCharType="begin"/>
            </w:r>
            <w:r w:rsidR="00013135">
              <w:rPr>
                <w:noProof/>
                <w:webHidden/>
              </w:rPr>
              <w:instrText xml:space="preserve"> PAGEREF _Toc87714841 \h </w:instrText>
            </w:r>
            <w:r w:rsidR="00013135">
              <w:rPr>
                <w:noProof/>
                <w:webHidden/>
              </w:rPr>
            </w:r>
            <w:r w:rsidR="00013135">
              <w:rPr>
                <w:noProof/>
                <w:webHidden/>
              </w:rPr>
              <w:fldChar w:fldCharType="separate"/>
            </w:r>
            <w:r w:rsidR="00013135">
              <w:rPr>
                <w:noProof/>
                <w:webHidden/>
              </w:rPr>
              <w:t>148</w:t>
            </w:r>
            <w:r w:rsidR="00013135">
              <w:rPr>
                <w:noProof/>
                <w:webHidden/>
              </w:rPr>
              <w:fldChar w:fldCharType="end"/>
            </w:r>
          </w:hyperlink>
        </w:p>
        <w:p w14:paraId="2F2E55E4" w14:textId="575775EA" w:rsidR="00013135" w:rsidRDefault="00C7676F">
          <w:pPr>
            <w:pStyle w:val="31"/>
            <w:tabs>
              <w:tab w:val="left" w:pos="1680"/>
              <w:tab w:val="right" w:leader="dot" w:pos="8296"/>
            </w:tabs>
            <w:rPr>
              <w:rFonts w:asciiTheme="minorHAnsi" w:hAnsiTheme="minorHAnsi"/>
              <w:noProof/>
            </w:rPr>
          </w:pPr>
          <w:hyperlink w:anchor="_Toc87714842" w:history="1">
            <w:r w:rsidR="00013135" w:rsidRPr="0082621B">
              <w:rPr>
                <w:rStyle w:val="ab"/>
                <w:rFonts w:eastAsiaTheme="majorEastAsia" w:cs="Times New Roman"/>
                <w:noProof/>
              </w:rPr>
              <w:t>9.16.3</w:t>
            </w:r>
            <w:r w:rsidR="00013135">
              <w:rPr>
                <w:rFonts w:asciiTheme="minorHAnsi" w:hAnsiTheme="minorHAnsi"/>
                <w:noProof/>
              </w:rPr>
              <w:tab/>
            </w:r>
            <w:r w:rsidR="00013135" w:rsidRPr="0082621B">
              <w:rPr>
                <w:rStyle w:val="ab"/>
                <w:rFonts w:eastAsiaTheme="majorEastAsia" w:cs="Times New Roman"/>
                <w:noProof/>
              </w:rPr>
              <w:t>J22</w:t>
            </w:r>
            <w:r w:rsidR="00013135" w:rsidRPr="0082621B">
              <w:rPr>
                <w:rStyle w:val="ab"/>
                <w:rFonts w:eastAsiaTheme="majorEastAsia" w:cs="Times New Roman"/>
                <w:noProof/>
              </w:rPr>
              <w:t>锁卡项目介绍</w:t>
            </w:r>
            <w:r w:rsidR="00013135">
              <w:rPr>
                <w:noProof/>
                <w:webHidden/>
              </w:rPr>
              <w:tab/>
            </w:r>
            <w:r w:rsidR="00013135">
              <w:rPr>
                <w:noProof/>
                <w:webHidden/>
              </w:rPr>
              <w:fldChar w:fldCharType="begin"/>
            </w:r>
            <w:r w:rsidR="00013135">
              <w:rPr>
                <w:noProof/>
                <w:webHidden/>
              </w:rPr>
              <w:instrText xml:space="preserve"> PAGEREF _Toc87714842 \h </w:instrText>
            </w:r>
            <w:r w:rsidR="00013135">
              <w:rPr>
                <w:noProof/>
                <w:webHidden/>
              </w:rPr>
            </w:r>
            <w:r w:rsidR="00013135">
              <w:rPr>
                <w:noProof/>
                <w:webHidden/>
              </w:rPr>
              <w:fldChar w:fldCharType="separate"/>
            </w:r>
            <w:r w:rsidR="00013135">
              <w:rPr>
                <w:noProof/>
                <w:webHidden/>
              </w:rPr>
              <w:t>148</w:t>
            </w:r>
            <w:r w:rsidR="00013135">
              <w:rPr>
                <w:noProof/>
                <w:webHidden/>
              </w:rPr>
              <w:fldChar w:fldCharType="end"/>
            </w:r>
          </w:hyperlink>
        </w:p>
        <w:p w14:paraId="1FA1CA8C" w14:textId="41B518C5" w:rsidR="00013135" w:rsidRDefault="00C7676F">
          <w:pPr>
            <w:pStyle w:val="31"/>
            <w:tabs>
              <w:tab w:val="left" w:pos="1680"/>
              <w:tab w:val="right" w:leader="dot" w:pos="8296"/>
            </w:tabs>
            <w:rPr>
              <w:rFonts w:asciiTheme="minorHAnsi" w:hAnsiTheme="minorHAnsi"/>
              <w:noProof/>
            </w:rPr>
          </w:pPr>
          <w:hyperlink w:anchor="_Toc87714843" w:history="1">
            <w:r w:rsidR="00013135" w:rsidRPr="0082621B">
              <w:rPr>
                <w:rStyle w:val="ab"/>
                <w:rFonts w:eastAsiaTheme="majorEastAsia" w:cs="Times New Roman"/>
                <w:noProof/>
              </w:rPr>
              <w:t>9.16.4</w:t>
            </w:r>
            <w:r w:rsidR="00013135">
              <w:rPr>
                <w:rFonts w:asciiTheme="minorHAnsi" w:hAnsiTheme="minorHAnsi"/>
                <w:noProof/>
              </w:rPr>
              <w:tab/>
            </w:r>
            <w:r w:rsidR="00013135" w:rsidRPr="0082621B">
              <w:rPr>
                <w:rStyle w:val="ab"/>
                <w:rFonts w:eastAsiaTheme="majorEastAsia" w:cs="Times New Roman"/>
                <w:noProof/>
              </w:rPr>
              <w:t>锁卡变化</w:t>
            </w:r>
            <w:r w:rsidR="00013135" w:rsidRPr="0082621B">
              <w:rPr>
                <w:rStyle w:val="ab"/>
                <w:rFonts w:eastAsiaTheme="majorEastAsia" w:cs="Times New Roman"/>
                <w:noProof/>
              </w:rPr>
              <w:t>NVRAM</w:t>
            </w:r>
            <w:r w:rsidR="00013135" w:rsidRPr="0082621B">
              <w:rPr>
                <w:rStyle w:val="ab"/>
                <w:rFonts w:eastAsiaTheme="majorEastAsia" w:cs="Times New Roman"/>
                <w:noProof/>
              </w:rPr>
              <w:t>空间的副作用</w:t>
            </w:r>
            <w:r w:rsidR="00013135">
              <w:rPr>
                <w:noProof/>
                <w:webHidden/>
              </w:rPr>
              <w:tab/>
            </w:r>
            <w:r w:rsidR="00013135">
              <w:rPr>
                <w:noProof/>
                <w:webHidden/>
              </w:rPr>
              <w:fldChar w:fldCharType="begin"/>
            </w:r>
            <w:r w:rsidR="00013135">
              <w:rPr>
                <w:noProof/>
                <w:webHidden/>
              </w:rPr>
              <w:instrText xml:space="preserve"> PAGEREF _Toc87714843 \h </w:instrText>
            </w:r>
            <w:r w:rsidR="00013135">
              <w:rPr>
                <w:noProof/>
                <w:webHidden/>
              </w:rPr>
            </w:r>
            <w:r w:rsidR="00013135">
              <w:rPr>
                <w:noProof/>
                <w:webHidden/>
              </w:rPr>
              <w:fldChar w:fldCharType="separate"/>
            </w:r>
            <w:r w:rsidR="00013135">
              <w:rPr>
                <w:noProof/>
                <w:webHidden/>
              </w:rPr>
              <w:t>148</w:t>
            </w:r>
            <w:r w:rsidR="00013135">
              <w:rPr>
                <w:noProof/>
                <w:webHidden/>
              </w:rPr>
              <w:fldChar w:fldCharType="end"/>
            </w:r>
          </w:hyperlink>
        </w:p>
        <w:p w14:paraId="1CE4119D" w14:textId="1EB5FEDA" w:rsidR="00013135" w:rsidRDefault="00C7676F">
          <w:pPr>
            <w:pStyle w:val="21"/>
            <w:tabs>
              <w:tab w:val="left" w:pos="1260"/>
              <w:tab w:val="right" w:leader="dot" w:pos="8296"/>
            </w:tabs>
            <w:rPr>
              <w:rFonts w:asciiTheme="minorHAnsi" w:hAnsiTheme="minorHAnsi"/>
              <w:noProof/>
            </w:rPr>
          </w:pPr>
          <w:hyperlink w:anchor="_Toc87714844" w:history="1">
            <w:r w:rsidR="00013135" w:rsidRPr="0082621B">
              <w:rPr>
                <w:rStyle w:val="ab"/>
                <w:rFonts w:cs="Times New Roman"/>
                <w:noProof/>
              </w:rPr>
              <w:t>9.17</w:t>
            </w:r>
            <w:r w:rsidR="00013135">
              <w:rPr>
                <w:rFonts w:asciiTheme="minorHAnsi" w:hAnsiTheme="minorHAnsi"/>
                <w:noProof/>
              </w:rPr>
              <w:tab/>
            </w:r>
            <w:r w:rsidR="00013135" w:rsidRPr="0082621B">
              <w:rPr>
                <w:rStyle w:val="ab"/>
                <w:rFonts w:cs="Times New Roman"/>
                <w:noProof/>
              </w:rPr>
              <w:t>SIM</w:t>
            </w:r>
            <w:r w:rsidR="00013135" w:rsidRPr="0082621B">
              <w:rPr>
                <w:rStyle w:val="ab"/>
                <w:rFonts w:cs="Times New Roman"/>
                <w:noProof/>
              </w:rPr>
              <w:t>相关问题</w:t>
            </w:r>
            <w:r w:rsidR="00013135">
              <w:rPr>
                <w:noProof/>
                <w:webHidden/>
              </w:rPr>
              <w:tab/>
            </w:r>
            <w:r w:rsidR="00013135">
              <w:rPr>
                <w:noProof/>
                <w:webHidden/>
              </w:rPr>
              <w:fldChar w:fldCharType="begin"/>
            </w:r>
            <w:r w:rsidR="00013135">
              <w:rPr>
                <w:noProof/>
                <w:webHidden/>
              </w:rPr>
              <w:instrText xml:space="preserve"> PAGEREF _Toc87714844 \h </w:instrText>
            </w:r>
            <w:r w:rsidR="00013135">
              <w:rPr>
                <w:noProof/>
                <w:webHidden/>
              </w:rPr>
            </w:r>
            <w:r w:rsidR="00013135">
              <w:rPr>
                <w:noProof/>
                <w:webHidden/>
              </w:rPr>
              <w:fldChar w:fldCharType="separate"/>
            </w:r>
            <w:r w:rsidR="00013135">
              <w:rPr>
                <w:noProof/>
                <w:webHidden/>
              </w:rPr>
              <w:t>148</w:t>
            </w:r>
            <w:r w:rsidR="00013135">
              <w:rPr>
                <w:noProof/>
                <w:webHidden/>
              </w:rPr>
              <w:fldChar w:fldCharType="end"/>
            </w:r>
          </w:hyperlink>
        </w:p>
        <w:p w14:paraId="748462B6" w14:textId="48A3D3B3" w:rsidR="00013135" w:rsidRDefault="00C7676F">
          <w:pPr>
            <w:pStyle w:val="31"/>
            <w:tabs>
              <w:tab w:val="left" w:pos="1680"/>
              <w:tab w:val="right" w:leader="dot" w:pos="8296"/>
            </w:tabs>
            <w:rPr>
              <w:rFonts w:asciiTheme="minorHAnsi" w:hAnsiTheme="minorHAnsi"/>
              <w:noProof/>
            </w:rPr>
          </w:pPr>
          <w:hyperlink w:anchor="_Toc87714845" w:history="1">
            <w:r w:rsidR="00013135" w:rsidRPr="0082621B">
              <w:rPr>
                <w:rStyle w:val="ab"/>
                <w:rFonts w:eastAsiaTheme="majorEastAsia" w:cs="Times New Roman"/>
                <w:noProof/>
              </w:rPr>
              <w:t>9.17.1</w:t>
            </w:r>
            <w:r w:rsidR="00013135">
              <w:rPr>
                <w:rFonts w:asciiTheme="minorHAnsi" w:hAnsiTheme="minorHAnsi"/>
                <w:noProof/>
              </w:rPr>
              <w:tab/>
            </w:r>
            <w:r w:rsidR="00013135" w:rsidRPr="0082621B">
              <w:rPr>
                <w:rStyle w:val="ab"/>
                <w:rFonts w:eastAsiaTheme="majorEastAsia" w:cs="Times New Roman"/>
                <w:noProof/>
              </w:rPr>
              <w:t>SIM</w:t>
            </w:r>
            <w:r w:rsidR="00013135" w:rsidRPr="0082621B">
              <w:rPr>
                <w:rStyle w:val="ab"/>
                <w:rFonts w:eastAsiaTheme="majorEastAsia" w:cs="Times New Roman"/>
                <w:noProof/>
              </w:rPr>
              <w:t>卡掉卡问题</w:t>
            </w:r>
            <w:r w:rsidR="00013135">
              <w:rPr>
                <w:noProof/>
                <w:webHidden/>
              </w:rPr>
              <w:tab/>
            </w:r>
            <w:r w:rsidR="00013135">
              <w:rPr>
                <w:noProof/>
                <w:webHidden/>
              </w:rPr>
              <w:fldChar w:fldCharType="begin"/>
            </w:r>
            <w:r w:rsidR="00013135">
              <w:rPr>
                <w:noProof/>
                <w:webHidden/>
              </w:rPr>
              <w:instrText xml:space="preserve"> PAGEREF _Toc87714845 \h </w:instrText>
            </w:r>
            <w:r w:rsidR="00013135">
              <w:rPr>
                <w:noProof/>
                <w:webHidden/>
              </w:rPr>
            </w:r>
            <w:r w:rsidR="00013135">
              <w:rPr>
                <w:noProof/>
                <w:webHidden/>
              </w:rPr>
              <w:fldChar w:fldCharType="separate"/>
            </w:r>
            <w:r w:rsidR="00013135">
              <w:rPr>
                <w:noProof/>
                <w:webHidden/>
              </w:rPr>
              <w:t>148</w:t>
            </w:r>
            <w:r w:rsidR="00013135">
              <w:rPr>
                <w:noProof/>
                <w:webHidden/>
              </w:rPr>
              <w:fldChar w:fldCharType="end"/>
            </w:r>
          </w:hyperlink>
        </w:p>
        <w:p w14:paraId="15CBE68B" w14:textId="5B4EE8D3" w:rsidR="00013135" w:rsidRDefault="00C7676F">
          <w:pPr>
            <w:pStyle w:val="31"/>
            <w:tabs>
              <w:tab w:val="left" w:pos="1680"/>
              <w:tab w:val="right" w:leader="dot" w:pos="8296"/>
            </w:tabs>
            <w:rPr>
              <w:rFonts w:asciiTheme="minorHAnsi" w:hAnsiTheme="minorHAnsi"/>
              <w:noProof/>
            </w:rPr>
          </w:pPr>
          <w:hyperlink w:anchor="_Toc87714846" w:history="1">
            <w:r w:rsidR="00013135" w:rsidRPr="0082621B">
              <w:rPr>
                <w:rStyle w:val="ab"/>
                <w:rFonts w:eastAsiaTheme="majorEastAsia" w:cs="Times New Roman"/>
                <w:noProof/>
              </w:rPr>
              <w:t>9.17.2</w:t>
            </w:r>
            <w:r w:rsidR="00013135">
              <w:rPr>
                <w:rFonts w:asciiTheme="minorHAnsi" w:hAnsiTheme="minorHAnsi"/>
                <w:noProof/>
              </w:rPr>
              <w:tab/>
            </w:r>
            <w:r w:rsidR="00013135" w:rsidRPr="0082621B">
              <w:rPr>
                <w:rStyle w:val="ab"/>
                <w:rFonts w:eastAsiaTheme="majorEastAsia" w:cs="Times New Roman"/>
                <w:noProof/>
              </w:rPr>
              <w:t>测试卡强制设置为实际</w:t>
            </w:r>
            <w:r w:rsidR="00013135" w:rsidRPr="0082621B">
              <w:rPr>
                <w:rStyle w:val="ab"/>
                <w:rFonts w:eastAsiaTheme="majorEastAsia" w:cs="Times New Roman"/>
                <w:noProof/>
              </w:rPr>
              <w:t>SIM</w:t>
            </w:r>
            <w:r w:rsidR="00013135" w:rsidRPr="0082621B">
              <w:rPr>
                <w:rStyle w:val="ab"/>
                <w:rFonts w:eastAsiaTheme="majorEastAsia" w:cs="Times New Roman"/>
                <w:noProof/>
              </w:rPr>
              <w:t>卡</w:t>
            </w:r>
            <w:r w:rsidR="00013135">
              <w:rPr>
                <w:noProof/>
                <w:webHidden/>
              </w:rPr>
              <w:tab/>
            </w:r>
            <w:r w:rsidR="00013135">
              <w:rPr>
                <w:noProof/>
                <w:webHidden/>
              </w:rPr>
              <w:fldChar w:fldCharType="begin"/>
            </w:r>
            <w:r w:rsidR="00013135">
              <w:rPr>
                <w:noProof/>
                <w:webHidden/>
              </w:rPr>
              <w:instrText xml:space="preserve"> PAGEREF _Toc87714846 \h </w:instrText>
            </w:r>
            <w:r w:rsidR="00013135">
              <w:rPr>
                <w:noProof/>
                <w:webHidden/>
              </w:rPr>
            </w:r>
            <w:r w:rsidR="00013135">
              <w:rPr>
                <w:noProof/>
                <w:webHidden/>
              </w:rPr>
              <w:fldChar w:fldCharType="separate"/>
            </w:r>
            <w:r w:rsidR="00013135">
              <w:rPr>
                <w:noProof/>
                <w:webHidden/>
              </w:rPr>
              <w:t>149</w:t>
            </w:r>
            <w:r w:rsidR="00013135">
              <w:rPr>
                <w:noProof/>
                <w:webHidden/>
              </w:rPr>
              <w:fldChar w:fldCharType="end"/>
            </w:r>
          </w:hyperlink>
        </w:p>
        <w:p w14:paraId="4A5810E0" w14:textId="0EDDB674" w:rsidR="00013135" w:rsidRDefault="00C7676F">
          <w:pPr>
            <w:pStyle w:val="21"/>
            <w:tabs>
              <w:tab w:val="left" w:pos="1260"/>
              <w:tab w:val="right" w:leader="dot" w:pos="8296"/>
            </w:tabs>
            <w:rPr>
              <w:rFonts w:asciiTheme="minorHAnsi" w:hAnsiTheme="minorHAnsi"/>
              <w:noProof/>
            </w:rPr>
          </w:pPr>
          <w:hyperlink w:anchor="_Toc87714847" w:history="1">
            <w:r w:rsidR="00013135" w:rsidRPr="0082621B">
              <w:rPr>
                <w:rStyle w:val="ab"/>
                <w:rFonts w:cs="Times New Roman"/>
                <w:noProof/>
              </w:rPr>
              <w:t>9.18</w:t>
            </w:r>
            <w:r w:rsidR="00013135">
              <w:rPr>
                <w:rFonts w:asciiTheme="minorHAnsi" w:hAnsiTheme="minorHAnsi"/>
                <w:noProof/>
              </w:rPr>
              <w:tab/>
            </w:r>
            <w:r w:rsidR="00013135" w:rsidRPr="0082621B">
              <w:rPr>
                <w:rStyle w:val="ab"/>
                <w:rFonts w:cs="Times New Roman"/>
                <w:noProof/>
              </w:rPr>
              <w:t>MTK</w:t>
            </w:r>
            <w:r w:rsidR="00013135" w:rsidRPr="0082621B">
              <w:rPr>
                <w:rStyle w:val="ab"/>
                <w:rFonts w:cs="Times New Roman"/>
                <w:noProof/>
              </w:rPr>
              <w:t>掉网上报</w:t>
            </w:r>
            <w:r w:rsidR="00013135">
              <w:rPr>
                <w:noProof/>
                <w:webHidden/>
              </w:rPr>
              <w:tab/>
            </w:r>
            <w:r w:rsidR="00013135">
              <w:rPr>
                <w:noProof/>
                <w:webHidden/>
              </w:rPr>
              <w:fldChar w:fldCharType="begin"/>
            </w:r>
            <w:r w:rsidR="00013135">
              <w:rPr>
                <w:noProof/>
                <w:webHidden/>
              </w:rPr>
              <w:instrText xml:space="preserve"> PAGEREF _Toc87714847 \h </w:instrText>
            </w:r>
            <w:r w:rsidR="00013135">
              <w:rPr>
                <w:noProof/>
                <w:webHidden/>
              </w:rPr>
            </w:r>
            <w:r w:rsidR="00013135">
              <w:rPr>
                <w:noProof/>
                <w:webHidden/>
              </w:rPr>
              <w:fldChar w:fldCharType="separate"/>
            </w:r>
            <w:r w:rsidR="00013135">
              <w:rPr>
                <w:noProof/>
                <w:webHidden/>
              </w:rPr>
              <w:t>149</w:t>
            </w:r>
            <w:r w:rsidR="00013135">
              <w:rPr>
                <w:noProof/>
                <w:webHidden/>
              </w:rPr>
              <w:fldChar w:fldCharType="end"/>
            </w:r>
          </w:hyperlink>
        </w:p>
        <w:p w14:paraId="2F8C4BED" w14:textId="53A965A9" w:rsidR="00013135" w:rsidRDefault="00C7676F">
          <w:pPr>
            <w:pStyle w:val="21"/>
            <w:tabs>
              <w:tab w:val="left" w:pos="1260"/>
              <w:tab w:val="right" w:leader="dot" w:pos="8296"/>
            </w:tabs>
            <w:rPr>
              <w:rFonts w:asciiTheme="minorHAnsi" w:hAnsiTheme="minorHAnsi"/>
              <w:noProof/>
            </w:rPr>
          </w:pPr>
          <w:hyperlink w:anchor="_Toc87714848" w:history="1">
            <w:r w:rsidR="00013135" w:rsidRPr="0082621B">
              <w:rPr>
                <w:rStyle w:val="ab"/>
                <w:rFonts w:cs="Times New Roman"/>
                <w:noProof/>
              </w:rPr>
              <w:t>9.19</w:t>
            </w:r>
            <w:r w:rsidR="00013135">
              <w:rPr>
                <w:rFonts w:asciiTheme="minorHAnsi" w:hAnsiTheme="minorHAnsi"/>
                <w:noProof/>
              </w:rPr>
              <w:tab/>
            </w:r>
            <w:r w:rsidR="00013135" w:rsidRPr="0082621B">
              <w:rPr>
                <w:rStyle w:val="ab"/>
                <w:rFonts w:cs="Times New Roman"/>
                <w:noProof/>
              </w:rPr>
              <w:t>MTK</w:t>
            </w:r>
            <w:r w:rsidR="00013135" w:rsidRPr="0082621B">
              <w:rPr>
                <w:rStyle w:val="ab"/>
                <w:rFonts w:cs="Times New Roman"/>
                <w:noProof/>
              </w:rPr>
              <w:t>补充服务</w:t>
            </w:r>
            <w:r w:rsidR="00013135">
              <w:rPr>
                <w:noProof/>
                <w:webHidden/>
              </w:rPr>
              <w:tab/>
            </w:r>
            <w:r w:rsidR="00013135">
              <w:rPr>
                <w:noProof/>
                <w:webHidden/>
              </w:rPr>
              <w:fldChar w:fldCharType="begin"/>
            </w:r>
            <w:r w:rsidR="00013135">
              <w:rPr>
                <w:noProof/>
                <w:webHidden/>
              </w:rPr>
              <w:instrText xml:space="preserve"> PAGEREF _Toc87714848 \h </w:instrText>
            </w:r>
            <w:r w:rsidR="00013135">
              <w:rPr>
                <w:noProof/>
                <w:webHidden/>
              </w:rPr>
            </w:r>
            <w:r w:rsidR="00013135">
              <w:rPr>
                <w:noProof/>
                <w:webHidden/>
              </w:rPr>
              <w:fldChar w:fldCharType="separate"/>
            </w:r>
            <w:r w:rsidR="00013135">
              <w:rPr>
                <w:noProof/>
                <w:webHidden/>
              </w:rPr>
              <w:t>149</w:t>
            </w:r>
            <w:r w:rsidR="00013135">
              <w:rPr>
                <w:noProof/>
                <w:webHidden/>
              </w:rPr>
              <w:fldChar w:fldCharType="end"/>
            </w:r>
          </w:hyperlink>
        </w:p>
        <w:p w14:paraId="344981D0" w14:textId="7790B9CA" w:rsidR="00013135" w:rsidRDefault="00C7676F">
          <w:pPr>
            <w:pStyle w:val="21"/>
            <w:tabs>
              <w:tab w:val="left" w:pos="1260"/>
              <w:tab w:val="right" w:leader="dot" w:pos="8296"/>
            </w:tabs>
            <w:rPr>
              <w:rFonts w:asciiTheme="minorHAnsi" w:hAnsiTheme="minorHAnsi"/>
              <w:noProof/>
            </w:rPr>
          </w:pPr>
          <w:hyperlink w:anchor="_Toc87714849" w:history="1">
            <w:r w:rsidR="00013135" w:rsidRPr="0082621B">
              <w:rPr>
                <w:rStyle w:val="ab"/>
                <w:rFonts w:cs="Times New Roman"/>
                <w:noProof/>
              </w:rPr>
              <w:t>9.20</w:t>
            </w:r>
            <w:r w:rsidR="00013135">
              <w:rPr>
                <w:rFonts w:asciiTheme="minorHAnsi" w:hAnsiTheme="minorHAnsi"/>
                <w:noProof/>
              </w:rPr>
              <w:tab/>
            </w:r>
            <w:r w:rsidR="00013135" w:rsidRPr="0082621B">
              <w:rPr>
                <w:rStyle w:val="ab"/>
                <w:rFonts w:cs="Times New Roman"/>
                <w:noProof/>
              </w:rPr>
              <w:t>WCDMA</w:t>
            </w:r>
            <w:r w:rsidR="00013135" w:rsidRPr="0082621B">
              <w:rPr>
                <w:rStyle w:val="ab"/>
                <w:rFonts w:cs="Times New Roman"/>
                <w:noProof/>
              </w:rPr>
              <w:t>通话过程中彩信发送失败</w:t>
            </w:r>
            <w:r w:rsidR="00013135">
              <w:rPr>
                <w:noProof/>
                <w:webHidden/>
              </w:rPr>
              <w:tab/>
            </w:r>
            <w:r w:rsidR="00013135">
              <w:rPr>
                <w:noProof/>
                <w:webHidden/>
              </w:rPr>
              <w:fldChar w:fldCharType="begin"/>
            </w:r>
            <w:r w:rsidR="00013135">
              <w:rPr>
                <w:noProof/>
                <w:webHidden/>
              </w:rPr>
              <w:instrText xml:space="preserve"> PAGEREF _Toc87714849 \h </w:instrText>
            </w:r>
            <w:r w:rsidR="00013135">
              <w:rPr>
                <w:noProof/>
                <w:webHidden/>
              </w:rPr>
            </w:r>
            <w:r w:rsidR="00013135">
              <w:rPr>
                <w:noProof/>
                <w:webHidden/>
              </w:rPr>
              <w:fldChar w:fldCharType="separate"/>
            </w:r>
            <w:r w:rsidR="00013135">
              <w:rPr>
                <w:noProof/>
                <w:webHidden/>
              </w:rPr>
              <w:t>150</w:t>
            </w:r>
            <w:r w:rsidR="00013135">
              <w:rPr>
                <w:noProof/>
                <w:webHidden/>
              </w:rPr>
              <w:fldChar w:fldCharType="end"/>
            </w:r>
          </w:hyperlink>
        </w:p>
        <w:p w14:paraId="0305E3AE" w14:textId="05AD3A61" w:rsidR="00013135" w:rsidRDefault="00C7676F">
          <w:pPr>
            <w:pStyle w:val="11"/>
            <w:tabs>
              <w:tab w:val="left" w:pos="840"/>
              <w:tab w:val="right" w:leader="dot" w:pos="8296"/>
            </w:tabs>
            <w:rPr>
              <w:rFonts w:asciiTheme="minorHAnsi" w:hAnsiTheme="minorHAnsi"/>
              <w:noProof/>
            </w:rPr>
          </w:pPr>
          <w:hyperlink w:anchor="_Toc87714850" w:history="1">
            <w:r w:rsidR="00013135" w:rsidRPr="0082621B">
              <w:rPr>
                <w:rStyle w:val="ab"/>
                <w:rFonts w:eastAsiaTheme="majorEastAsia" w:cs="Times New Roman"/>
                <w:noProof/>
              </w:rPr>
              <w:t>10</w:t>
            </w:r>
            <w:r w:rsidR="00013135">
              <w:rPr>
                <w:rFonts w:asciiTheme="minorHAnsi" w:hAnsiTheme="minorHAnsi"/>
                <w:noProof/>
              </w:rPr>
              <w:tab/>
            </w:r>
            <w:r w:rsidR="00013135" w:rsidRPr="0082621B">
              <w:rPr>
                <w:rStyle w:val="ab"/>
                <w:rFonts w:eastAsiaTheme="majorEastAsia" w:cs="Times New Roman"/>
                <w:noProof/>
              </w:rPr>
              <w:t>MTK AT</w:t>
            </w:r>
            <w:r w:rsidR="00013135" w:rsidRPr="0082621B">
              <w:rPr>
                <w:rStyle w:val="ab"/>
                <w:rFonts w:eastAsiaTheme="majorEastAsia" w:cs="Times New Roman"/>
                <w:noProof/>
              </w:rPr>
              <w:t>命令</w:t>
            </w:r>
            <w:r w:rsidR="00013135">
              <w:rPr>
                <w:noProof/>
                <w:webHidden/>
              </w:rPr>
              <w:tab/>
            </w:r>
            <w:r w:rsidR="00013135">
              <w:rPr>
                <w:noProof/>
                <w:webHidden/>
              </w:rPr>
              <w:fldChar w:fldCharType="begin"/>
            </w:r>
            <w:r w:rsidR="00013135">
              <w:rPr>
                <w:noProof/>
                <w:webHidden/>
              </w:rPr>
              <w:instrText xml:space="preserve"> PAGEREF _Toc87714850 \h </w:instrText>
            </w:r>
            <w:r w:rsidR="00013135">
              <w:rPr>
                <w:noProof/>
                <w:webHidden/>
              </w:rPr>
            </w:r>
            <w:r w:rsidR="00013135">
              <w:rPr>
                <w:noProof/>
                <w:webHidden/>
              </w:rPr>
              <w:fldChar w:fldCharType="separate"/>
            </w:r>
            <w:r w:rsidR="00013135">
              <w:rPr>
                <w:noProof/>
                <w:webHidden/>
              </w:rPr>
              <w:t>151</w:t>
            </w:r>
            <w:r w:rsidR="00013135">
              <w:rPr>
                <w:noProof/>
                <w:webHidden/>
              </w:rPr>
              <w:fldChar w:fldCharType="end"/>
            </w:r>
          </w:hyperlink>
        </w:p>
        <w:p w14:paraId="13FC38E5" w14:textId="33B5FA84" w:rsidR="00013135" w:rsidRDefault="00C7676F">
          <w:pPr>
            <w:pStyle w:val="21"/>
            <w:tabs>
              <w:tab w:val="left" w:pos="1260"/>
              <w:tab w:val="right" w:leader="dot" w:pos="8296"/>
            </w:tabs>
            <w:rPr>
              <w:rFonts w:asciiTheme="minorHAnsi" w:hAnsiTheme="minorHAnsi"/>
              <w:noProof/>
            </w:rPr>
          </w:pPr>
          <w:hyperlink w:anchor="_Toc87714851" w:history="1">
            <w:r w:rsidR="00013135" w:rsidRPr="0082621B">
              <w:rPr>
                <w:rStyle w:val="ab"/>
                <w:rFonts w:cs="Times New Roman"/>
                <w:noProof/>
              </w:rPr>
              <w:t>10.1</w:t>
            </w:r>
            <w:r w:rsidR="00013135">
              <w:rPr>
                <w:rFonts w:asciiTheme="minorHAnsi" w:hAnsiTheme="minorHAnsi"/>
                <w:noProof/>
              </w:rPr>
              <w:tab/>
            </w:r>
            <w:r w:rsidR="00013135" w:rsidRPr="0082621B">
              <w:rPr>
                <w:rStyle w:val="ab"/>
                <w:rFonts w:cs="Times New Roman"/>
                <w:noProof/>
              </w:rPr>
              <w:t>驻网相关命令</w:t>
            </w:r>
            <w:r w:rsidR="00013135">
              <w:rPr>
                <w:noProof/>
                <w:webHidden/>
              </w:rPr>
              <w:tab/>
            </w:r>
            <w:r w:rsidR="00013135">
              <w:rPr>
                <w:noProof/>
                <w:webHidden/>
              </w:rPr>
              <w:fldChar w:fldCharType="begin"/>
            </w:r>
            <w:r w:rsidR="00013135">
              <w:rPr>
                <w:noProof/>
                <w:webHidden/>
              </w:rPr>
              <w:instrText xml:space="preserve"> PAGEREF _Toc87714851 \h </w:instrText>
            </w:r>
            <w:r w:rsidR="00013135">
              <w:rPr>
                <w:noProof/>
                <w:webHidden/>
              </w:rPr>
            </w:r>
            <w:r w:rsidR="00013135">
              <w:rPr>
                <w:noProof/>
                <w:webHidden/>
              </w:rPr>
              <w:fldChar w:fldCharType="separate"/>
            </w:r>
            <w:r w:rsidR="00013135">
              <w:rPr>
                <w:noProof/>
                <w:webHidden/>
              </w:rPr>
              <w:t>151</w:t>
            </w:r>
            <w:r w:rsidR="00013135">
              <w:rPr>
                <w:noProof/>
                <w:webHidden/>
              </w:rPr>
              <w:fldChar w:fldCharType="end"/>
            </w:r>
          </w:hyperlink>
        </w:p>
        <w:p w14:paraId="4E1F62E3" w14:textId="75CBECA3" w:rsidR="00013135" w:rsidRDefault="00C7676F">
          <w:pPr>
            <w:pStyle w:val="31"/>
            <w:tabs>
              <w:tab w:val="left" w:pos="1680"/>
              <w:tab w:val="right" w:leader="dot" w:pos="8296"/>
            </w:tabs>
            <w:rPr>
              <w:rFonts w:asciiTheme="minorHAnsi" w:hAnsiTheme="minorHAnsi"/>
              <w:noProof/>
            </w:rPr>
          </w:pPr>
          <w:hyperlink w:anchor="_Toc87714852" w:history="1">
            <w:r w:rsidR="00013135" w:rsidRPr="0082621B">
              <w:rPr>
                <w:rStyle w:val="ab"/>
                <w:rFonts w:eastAsiaTheme="majorEastAsia" w:cs="Times New Roman"/>
                <w:noProof/>
              </w:rPr>
              <w:t>10.1.1</w:t>
            </w:r>
            <w:r w:rsidR="00013135">
              <w:rPr>
                <w:rFonts w:asciiTheme="minorHAnsi" w:hAnsiTheme="minorHAnsi"/>
                <w:noProof/>
              </w:rPr>
              <w:tab/>
            </w:r>
            <w:r w:rsidR="00013135" w:rsidRPr="0082621B">
              <w:rPr>
                <w:rStyle w:val="ab"/>
                <w:rFonts w:eastAsiaTheme="majorEastAsia" w:cs="Times New Roman"/>
                <w:noProof/>
              </w:rPr>
              <w:t xml:space="preserve">AT+ERAT </w:t>
            </w:r>
            <w:r w:rsidR="00013135" w:rsidRPr="0082621B">
              <w:rPr>
                <w:rStyle w:val="ab"/>
                <w:rFonts w:eastAsiaTheme="majorEastAsia" w:cs="Times New Roman"/>
                <w:noProof/>
              </w:rPr>
              <w:t>驻网模式切换命令</w:t>
            </w:r>
            <w:r w:rsidR="00013135">
              <w:rPr>
                <w:noProof/>
                <w:webHidden/>
              </w:rPr>
              <w:tab/>
            </w:r>
            <w:r w:rsidR="00013135">
              <w:rPr>
                <w:noProof/>
                <w:webHidden/>
              </w:rPr>
              <w:fldChar w:fldCharType="begin"/>
            </w:r>
            <w:r w:rsidR="00013135">
              <w:rPr>
                <w:noProof/>
                <w:webHidden/>
              </w:rPr>
              <w:instrText xml:space="preserve"> PAGEREF _Toc87714852 \h </w:instrText>
            </w:r>
            <w:r w:rsidR="00013135">
              <w:rPr>
                <w:noProof/>
                <w:webHidden/>
              </w:rPr>
            </w:r>
            <w:r w:rsidR="00013135">
              <w:rPr>
                <w:noProof/>
                <w:webHidden/>
              </w:rPr>
              <w:fldChar w:fldCharType="separate"/>
            </w:r>
            <w:r w:rsidR="00013135">
              <w:rPr>
                <w:noProof/>
                <w:webHidden/>
              </w:rPr>
              <w:t>151</w:t>
            </w:r>
            <w:r w:rsidR="00013135">
              <w:rPr>
                <w:noProof/>
                <w:webHidden/>
              </w:rPr>
              <w:fldChar w:fldCharType="end"/>
            </w:r>
          </w:hyperlink>
        </w:p>
        <w:p w14:paraId="25218A10" w14:textId="28AB1841" w:rsidR="00013135" w:rsidRDefault="00C7676F">
          <w:pPr>
            <w:pStyle w:val="31"/>
            <w:tabs>
              <w:tab w:val="left" w:pos="1680"/>
              <w:tab w:val="right" w:leader="dot" w:pos="8296"/>
            </w:tabs>
            <w:rPr>
              <w:rFonts w:asciiTheme="minorHAnsi" w:hAnsiTheme="minorHAnsi"/>
              <w:noProof/>
            </w:rPr>
          </w:pPr>
          <w:hyperlink w:anchor="_Toc87714853" w:history="1">
            <w:r w:rsidR="00013135" w:rsidRPr="0082621B">
              <w:rPr>
                <w:rStyle w:val="ab"/>
                <w:rFonts w:eastAsiaTheme="majorEastAsia" w:cs="Times New Roman"/>
                <w:noProof/>
              </w:rPr>
              <w:t>10.1.2</w:t>
            </w:r>
            <w:r w:rsidR="00013135">
              <w:rPr>
                <w:rFonts w:asciiTheme="minorHAnsi" w:hAnsiTheme="minorHAnsi"/>
                <w:noProof/>
              </w:rPr>
              <w:tab/>
            </w:r>
            <w:r w:rsidR="00013135" w:rsidRPr="0082621B">
              <w:rPr>
                <w:rStyle w:val="ab"/>
                <w:rFonts w:eastAsiaTheme="majorEastAsia" w:cs="Times New Roman"/>
                <w:noProof/>
              </w:rPr>
              <w:t xml:space="preserve">AT+EREG </w:t>
            </w:r>
            <w:r w:rsidR="00013135" w:rsidRPr="0082621B">
              <w:rPr>
                <w:rStyle w:val="ab"/>
                <w:rFonts w:eastAsiaTheme="majorEastAsia" w:cs="Times New Roman"/>
                <w:noProof/>
              </w:rPr>
              <w:t>驻网状态</w:t>
            </w:r>
            <w:r w:rsidR="00013135">
              <w:rPr>
                <w:noProof/>
                <w:webHidden/>
              </w:rPr>
              <w:tab/>
            </w:r>
            <w:r w:rsidR="00013135">
              <w:rPr>
                <w:noProof/>
                <w:webHidden/>
              </w:rPr>
              <w:fldChar w:fldCharType="begin"/>
            </w:r>
            <w:r w:rsidR="00013135">
              <w:rPr>
                <w:noProof/>
                <w:webHidden/>
              </w:rPr>
              <w:instrText xml:space="preserve"> PAGEREF _Toc87714853 \h </w:instrText>
            </w:r>
            <w:r w:rsidR="00013135">
              <w:rPr>
                <w:noProof/>
                <w:webHidden/>
              </w:rPr>
            </w:r>
            <w:r w:rsidR="00013135">
              <w:rPr>
                <w:noProof/>
                <w:webHidden/>
              </w:rPr>
              <w:fldChar w:fldCharType="separate"/>
            </w:r>
            <w:r w:rsidR="00013135">
              <w:rPr>
                <w:noProof/>
                <w:webHidden/>
              </w:rPr>
              <w:t>152</w:t>
            </w:r>
            <w:r w:rsidR="00013135">
              <w:rPr>
                <w:noProof/>
                <w:webHidden/>
              </w:rPr>
              <w:fldChar w:fldCharType="end"/>
            </w:r>
          </w:hyperlink>
        </w:p>
        <w:p w14:paraId="12BA5B5C" w14:textId="60A669C3" w:rsidR="00013135" w:rsidRDefault="00C7676F">
          <w:pPr>
            <w:pStyle w:val="31"/>
            <w:tabs>
              <w:tab w:val="left" w:pos="1680"/>
              <w:tab w:val="right" w:leader="dot" w:pos="8296"/>
            </w:tabs>
            <w:rPr>
              <w:rFonts w:asciiTheme="minorHAnsi" w:hAnsiTheme="minorHAnsi"/>
              <w:noProof/>
            </w:rPr>
          </w:pPr>
          <w:hyperlink w:anchor="_Toc87714854" w:history="1">
            <w:r w:rsidR="00013135" w:rsidRPr="0082621B">
              <w:rPr>
                <w:rStyle w:val="ab"/>
                <w:rFonts w:eastAsiaTheme="majorEastAsia" w:cs="Times New Roman"/>
                <w:noProof/>
              </w:rPr>
              <w:t>10.1.3</w:t>
            </w:r>
            <w:r w:rsidR="00013135">
              <w:rPr>
                <w:rFonts w:asciiTheme="minorHAnsi" w:hAnsiTheme="minorHAnsi"/>
                <w:noProof/>
              </w:rPr>
              <w:tab/>
            </w:r>
            <w:r w:rsidR="00013135" w:rsidRPr="0082621B">
              <w:rPr>
                <w:rStyle w:val="ab"/>
                <w:rFonts w:eastAsiaTheme="majorEastAsia" w:cs="Times New Roman"/>
                <w:noProof/>
              </w:rPr>
              <w:t xml:space="preserve">AT+CESQ </w:t>
            </w:r>
            <w:r w:rsidR="00013135" w:rsidRPr="0082621B">
              <w:rPr>
                <w:rStyle w:val="ab"/>
                <w:rFonts w:eastAsiaTheme="majorEastAsia" w:cs="Times New Roman"/>
                <w:noProof/>
              </w:rPr>
              <w:t>信号强度计算</w:t>
            </w:r>
            <w:r w:rsidR="00013135">
              <w:rPr>
                <w:noProof/>
                <w:webHidden/>
              </w:rPr>
              <w:tab/>
            </w:r>
            <w:r w:rsidR="00013135">
              <w:rPr>
                <w:noProof/>
                <w:webHidden/>
              </w:rPr>
              <w:fldChar w:fldCharType="begin"/>
            </w:r>
            <w:r w:rsidR="00013135">
              <w:rPr>
                <w:noProof/>
                <w:webHidden/>
              </w:rPr>
              <w:instrText xml:space="preserve"> PAGEREF _Toc87714854 \h </w:instrText>
            </w:r>
            <w:r w:rsidR="00013135">
              <w:rPr>
                <w:noProof/>
                <w:webHidden/>
              </w:rPr>
            </w:r>
            <w:r w:rsidR="00013135">
              <w:rPr>
                <w:noProof/>
                <w:webHidden/>
              </w:rPr>
              <w:fldChar w:fldCharType="separate"/>
            </w:r>
            <w:r w:rsidR="00013135">
              <w:rPr>
                <w:noProof/>
                <w:webHidden/>
              </w:rPr>
              <w:t>153</w:t>
            </w:r>
            <w:r w:rsidR="00013135">
              <w:rPr>
                <w:noProof/>
                <w:webHidden/>
              </w:rPr>
              <w:fldChar w:fldCharType="end"/>
            </w:r>
          </w:hyperlink>
        </w:p>
        <w:p w14:paraId="124FA035" w14:textId="6B98666A" w:rsidR="00013135" w:rsidRDefault="00C7676F">
          <w:pPr>
            <w:pStyle w:val="31"/>
            <w:tabs>
              <w:tab w:val="left" w:pos="1680"/>
              <w:tab w:val="right" w:leader="dot" w:pos="8296"/>
            </w:tabs>
            <w:rPr>
              <w:rFonts w:asciiTheme="minorHAnsi" w:hAnsiTheme="minorHAnsi"/>
              <w:noProof/>
            </w:rPr>
          </w:pPr>
          <w:hyperlink w:anchor="_Toc87714855" w:history="1">
            <w:r w:rsidR="00013135" w:rsidRPr="0082621B">
              <w:rPr>
                <w:rStyle w:val="ab"/>
                <w:rFonts w:eastAsiaTheme="majorEastAsia" w:cs="Times New Roman"/>
                <w:noProof/>
              </w:rPr>
              <w:t>10.1.4</w:t>
            </w:r>
            <w:r w:rsidR="00013135">
              <w:rPr>
                <w:rFonts w:asciiTheme="minorHAnsi" w:hAnsiTheme="minorHAnsi"/>
                <w:noProof/>
              </w:rPr>
              <w:tab/>
            </w:r>
            <w:r w:rsidR="00013135" w:rsidRPr="0082621B">
              <w:rPr>
                <w:rStyle w:val="ab"/>
                <w:rFonts w:eastAsiaTheme="majorEastAsia" w:cs="Times New Roman"/>
                <w:noProof/>
              </w:rPr>
              <w:t>AT+ECSQ RAT</w:t>
            </w:r>
            <w:r w:rsidR="00013135" w:rsidRPr="0082621B">
              <w:rPr>
                <w:rStyle w:val="ab"/>
                <w:rFonts w:eastAsiaTheme="majorEastAsia" w:cs="Times New Roman"/>
                <w:noProof/>
              </w:rPr>
              <w:t>信号强度上报</w:t>
            </w:r>
            <w:r w:rsidR="00013135">
              <w:rPr>
                <w:noProof/>
                <w:webHidden/>
              </w:rPr>
              <w:tab/>
            </w:r>
            <w:r w:rsidR="00013135">
              <w:rPr>
                <w:noProof/>
                <w:webHidden/>
              </w:rPr>
              <w:fldChar w:fldCharType="begin"/>
            </w:r>
            <w:r w:rsidR="00013135">
              <w:rPr>
                <w:noProof/>
                <w:webHidden/>
              </w:rPr>
              <w:instrText xml:space="preserve"> PAGEREF _Toc87714855 \h </w:instrText>
            </w:r>
            <w:r w:rsidR="00013135">
              <w:rPr>
                <w:noProof/>
                <w:webHidden/>
              </w:rPr>
            </w:r>
            <w:r w:rsidR="00013135">
              <w:rPr>
                <w:noProof/>
                <w:webHidden/>
              </w:rPr>
              <w:fldChar w:fldCharType="separate"/>
            </w:r>
            <w:r w:rsidR="00013135">
              <w:rPr>
                <w:noProof/>
                <w:webHidden/>
              </w:rPr>
              <w:t>154</w:t>
            </w:r>
            <w:r w:rsidR="00013135">
              <w:rPr>
                <w:noProof/>
                <w:webHidden/>
              </w:rPr>
              <w:fldChar w:fldCharType="end"/>
            </w:r>
          </w:hyperlink>
        </w:p>
        <w:p w14:paraId="13C1C52F" w14:textId="151E6DC4" w:rsidR="00013135" w:rsidRDefault="00C7676F">
          <w:pPr>
            <w:pStyle w:val="31"/>
            <w:tabs>
              <w:tab w:val="left" w:pos="1680"/>
              <w:tab w:val="right" w:leader="dot" w:pos="8296"/>
            </w:tabs>
            <w:rPr>
              <w:rFonts w:asciiTheme="minorHAnsi" w:hAnsiTheme="minorHAnsi"/>
              <w:noProof/>
            </w:rPr>
          </w:pPr>
          <w:hyperlink w:anchor="_Toc87714856" w:history="1">
            <w:r w:rsidR="00013135" w:rsidRPr="0082621B">
              <w:rPr>
                <w:rStyle w:val="ab"/>
                <w:rFonts w:eastAsiaTheme="majorEastAsia" w:cs="Times New Roman"/>
                <w:noProof/>
              </w:rPr>
              <w:t>10.1.5</w:t>
            </w:r>
            <w:r w:rsidR="00013135">
              <w:rPr>
                <w:rFonts w:asciiTheme="minorHAnsi" w:hAnsiTheme="minorHAnsi"/>
                <w:noProof/>
              </w:rPr>
              <w:tab/>
            </w:r>
            <w:r w:rsidR="00013135" w:rsidRPr="0082621B">
              <w:rPr>
                <w:rStyle w:val="ab"/>
                <w:rFonts w:eastAsiaTheme="majorEastAsia" w:cs="Times New Roman"/>
                <w:noProof/>
              </w:rPr>
              <w:t xml:space="preserve">AT+EFUN </w:t>
            </w:r>
            <w:r w:rsidR="00013135" w:rsidRPr="0082621B">
              <w:rPr>
                <w:rStyle w:val="ab"/>
                <w:rFonts w:eastAsiaTheme="majorEastAsia" w:cs="Times New Roman"/>
                <w:noProof/>
              </w:rPr>
              <w:t>双卡</w:t>
            </w:r>
            <w:r w:rsidR="00013135" w:rsidRPr="0082621B">
              <w:rPr>
                <w:rStyle w:val="ab"/>
                <w:rFonts w:eastAsiaTheme="majorEastAsia" w:cs="Times New Roman"/>
                <w:noProof/>
              </w:rPr>
              <w:t>RadioON/OFF</w:t>
            </w:r>
            <w:r w:rsidR="00013135" w:rsidRPr="0082621B">
              <w:rPr>
                <w:rStyle w:val="ab"/>
                <w:rFonts w:eastAsiaTheme="majorEastAsia" w:cs="Times New Roman"/>
                <w:noProof/>
              </w:rPr>
              <w:t>设置</w:t>
            </w:r>
            <w:r w:rsidR="00013135">
              <w:rPr>
                <w:noProof/>
                <w:webHidden/>
              </w:rPr>
              <w:tab/>
            </w:r>
            <w:r w:rsidR="00013135">
              <w:rPr>
                <w:noProof/>
                <w:webHidden/>
              </w:rPr>
              <w:fldChar w:fldCharType="begin"/>
            </w:r>
            <w:r w:rsidR="00013135">
              <w:rPr>
                <w:noProof/>
                <w:webHidden/>
              </w:rPr>
              <w:instrText xml:space="preserve"> PAGEREF _Toc87714856 \h </w:instrText>
            </w:r>
            <w:r w:rsidR="00013135">
              <w:rPr>
                <w:noProof/>
                <w:webHidden/>
              </w:rPr>
            </w:r>
            <w:r w:rsidR="00013135">
              <w:rPr>
                <w:noProof/>
                <w:webHidden/>
              </w:rPr>
              <w:fldChar w:fldCharType="separate"/>
            </w:r>
            <w:r w:rsidR="00013135">
              <w:rPr>
                <w:noProof/>
                <w:webHidden/>
              </w:rPr>
              <w:t>155</w:t>
            </w:r>
            <w:r w:rsidR="00013135">
              <w:rPr>
                <w:noProof/>
                <w:webHidden/>
              </w:rPr>
              <w:fldChar w:fldCharType="end"/>
            </w:r>
          </w:hyperlink>
        </w:p>
        <w:p w14:paraId="0BB64AD5" w14:textId="523CAA9C" w:rsidR="00013135" w:rsidRDefault="00C7676F">
          <w:pPr>
            <w:pStyle w:val="31"/>
            <w:tabs>
              <w:tab w:val="left" w:pos="1680"/>
              <w:tab w:val="right" w:leader="dot" w:pos="8296"/>
            </w:tabs>
            <w:rPr>
              <w:rFonts w:asciiTheme="minorHAnsi" w:hAnsiTheme="minorHAnsi"/>
              <w:noProof/>
            </w:rPr>
          </w:pPr>
          <w:hyperlink w:anchor="_Toc87714857" w:history="1">
            <w:r w:rsidR="00013135" w:rsidRPr="0082621B">
              <w:rPr>
                <w:rStyle w:val="ab"/>
                <w:rFonts w:eastAsiaTheme="majorEastAsia" w:cs="Times New Roman"/>
                <w:noProof/>
              </w:rPr>
              <w:t>10.1.6</w:t>
            </w:r>
            <w:r w:rsidR="00013135">
              <w:rPr>
                <w:rFonts w:asciiTheme="minorHAnsi" w:hAnsiTheme="minorHAnsi"/>
                <w:noProof/>
              </w:rPr>
              <w:tab/>
            </w:r>
            <w:r w:rsidR="00013135" w:rsidRPr="0082621B">
              <w:rPr>
                <w:rStyle w:val="ab"/>
                <w:rFonts w:eastAsiaTheme="majorEastAsia" w:cs="Times New Roman"/>
                <w:noProof/>
              </w:rPr>
              <w:t>AT+E5GOPT 5G</w:t>
            </w:r>
            <w:r w:rsidR="00013135" w:rsidRPr="0082621B">
              <w:rPr>
                <w:rStyle w:val="ab"/>
                <w:rFonts w:eastAsiaTheme="majorEastAsia" w:cs="Times New Roman"/>
                <w:noProof/>
              </w:rPr>
              <w:t>支持能力设置</w:t>
            </w:r>
            <w:r w:rsidR="00013135">
              <w:rPr>
                <w:noProof/>
                <w:webHidden/>
              </w:rPr>
              <w:tab/>
            </w:r>
            <w:r w:rsidR="00013135">
              <w:rPr>
                <w:noProof/>
                <w:webHidden/>
              </w:rPr>
              <w:fldChar w:fldCharType="begin"/>
            </w:r>
            <w:r w:rsidR="00013135">
              <w:rPr>
                <w:noProof/>
                <w:webHidden/>
              </w:rPr>
              <w:instrText xml:space="preserve"> PAGEREF _Toc87714857 \h </w:instrText>
            </w:r>
            <w:r w:rsidR="00013135">
              <w:rPr>
                <w:noProof/>
                <w:webHidden/>
              </w:rPr>
            </w:r>
            <w:r w:rsidR="00013135">
              <w:rPr>
                <w:noProof/>
                <w:webHidden/>
              </w:rPr>
              <w:fldChar w:fldCharType="separate"/>
            </w:r>
            <w:r w:rsidR="00013135">
              <w:rPr>
                <w:noProof/>
                <w:webHidden/>
              </w:rPr>
              <w:t>155</w:t>
            </w:r>
            <w:r w:rsidR="00013135">
              <w:rPr>
                <w:noProof/>
                <w:webHidden/>
              </w:rPr>
              <w:fldChar w:fldCharType="end"/>
            </w:r>
          </w:hyperlink>
        </w:p>
        <w:p w14:paraId="6B618E0A" w14:textId="088E0DF1" w:rsidR="00013135" w:rsidRDefault="00C7676F">
          <w:pPr>
            <w:pStyle w:val="31"/>
            <w:tabs>
              <w:tab w:val="left" w:pos="1680"/>
              <w:tab w:val="right" w:leader="dot" w:pos="8296"/>
            </w:tabs>
            <w:rPr>
              <w:rFonts w:asciiTheme="minorHAnsi" w:hAnsiTheme="minorHAnsi"/>
              <w:noProof/>
            </w:rPr>
          </w:pPr>
          <w:hyperlink w:anchor="_Toc87714858" w:history="1">
            <w:r w:rsidR="00013135" w:rsidRPr="0082621B">
              <w:rPr>
                <w:rStyle w:val="ab"/>
                <w:rFonts w:eastAsiaTheme="majorEastAsia" w:cs="Times New Roman"/>
                <w:noProof/>
              </w:rPr>
              <w:t>10.1.7</w:t>
            </w:r>
            <w:r w:rsidR="00013135">
              <w:rPr>
                <w:rFonts w:asciiTheme="minorHAnsi" w:hAnsiTheme="minorHAnsi"/>
                <w:noProof/>
              </w:rPr>
              <w:tab/>
            </w:r>
            <w:r w:rsidR="00013135" w:rsidRPr="0082621B">
              <w:rPr>
                <w:rStyle w:val="ab"/>
                <w:rFonts w:eastAsiaTheme="majorEastAsia" w:cs="Times New Roman"/>
                <w:noProof/>
              </w:rPr>
              <w:t>AT+EFD Fast Dormancy</w:t>
            </w:r>
            <w:r w:rsidR="00013135" w:rsidRPr="0082621B">
              <w:rPr>
                <w:rStyle w:val="ab"/>
                <w:rFonts w:eastAsiaTheme="majorEastAsia" w:cs="Times New Roman"/>
                <w:noProof/>
              </w:rPr>
              <w:t>设置</w:t>
            </w:r>
            <w:r w:rsidR="00013135">
              <w:rPr>
                <w:noProof/>
                <w:webHidden/>
              </w:rPr>
              <w:tab/>
            </w:r>
            <w:r w:rsidR="00013135">
              <w:rPr>
                <w:noProof/>
                <w:webHidden/>
              </w:rPr>
              <w:fldChar w:fldCharType="begin"/>
            </w:r>
            <w:r w:rsidR="00013135">
              <w:rPr>
                <w:noProof/>
                <w:webHidden/>
              </w:rPr>
              <w:instrText xml:space="preserve"> PAGEREF _Toc87714858 \h </w:instrText>
            </w:r>
            <w:r w:rsidR="00013135">
              <w:rPr>
                <w:noProof/>
                <w:webHidden/>
              </w:rPr>
            </w:r>
            <w:r w:rsidR="00013135">
              <w:rPr>
                <w:noProof/>
                <w:webHidden/>
              </w:rPr>
              <w:fldChar w:fldCharType="separate"/>
            </w:r>
            <w:r w:rsidR="00013135">
              <w:rPr>
                <w:noProof/>
                <w:webHidden/>
              </w:rPr>
              <w:t>156</w:t>
            </w:r>
            <w:r w:rsidR="00013135">
              <w:rPr>
                <w:noProof/>
                <w:webHidden/>
              </w:rPr>
              <w:fldChar w:fldCharType="end"/>
            </w:r>
          </w:hyperlink>
        </w:p>
        <w:p w14:paraId="18930C79" w14:textId="7BFB0C4F" w:rsidR="00013135" w:rsidRDefault="00C7676F">
          <w:pPr>
            <w:pStyle w:val="31"/>
            <w:tabs>
              <w:tab w:val="left" w:pos="1680"/>
              <w:tab w:val="right" w:leader="dot" w:pos="8296"/>
            </w:tabs>
            <w:rPr>
              <w:rFonts w:asciiTheme="minorHAnsi" w:hAnsiTheme="minorHAnsi"/>
              <w:noProof/>
            </w:rPr>
          </w:pPr>
          <w:hyperlink w:anchor="_Toc87714859" w:history="1">
            <w:r w:rsidR="00013135" w:rsidRPr="0082621B">
              <w:rPr>
                <w:rStyle w:val="ab"/>
                <w:rFonts w:eastAsiaTheme="majorEastAsia" w:cs="Times New Roman"/>
                <w:noProof/>
              </w:rPr>
              <w:t>10.1.8</w:t>
            </w:r>
            <w:r w:rsidR="00013135">
              <w:rPr>
                <w:rFonts w:asciiTheme="minorHAnsi" w:hAnsiTheme="minorHAnsi"/>
                <w:noProof/>
              </w:rPr>
              <w:tab/>
            </w:r>
            <w:r w:rsidR="00013135" w:rsidRPr="0082621B">
              <w:rPr>
                <w:rStyle w:val="ab"/>
                <w:rFonts w:eastAsiaTheme="majorEastAsia" w:cs="Times New Roman"/>
                <w:noProof/>
              </w:rPr>
              <w:t xml:space="preserve">AT+EIAREG </w:t>
            </w:r>
            <w:r w:rsidR="00013135" w:rsidRPr="0082621B">
              <w:rPr>
                <w:rStyle w:val="ab"/>
                <w:rFonts w:eastAsiaTheme="majorEastAsia" w:cs="Times New Roman"/>
                <w:noProof/>
              </w:rPr>
              <w:t>初始附着注册是否发送</w:t>
            </w:r>
            <w:r w:rsidR="00013135" w:rsidRPr="0082621B">
              <w:rPr>
                <w:rStyle w:val="ab"/>
                <w:rFonts w:eastAsiaTheme="majorEastAsia" w:cs="Times New Roman"/>
                <w:noProof/>
              </w:rPr>
              <w:t>URC</w:t>
            </w:r>
            <w:r w:rsidR="00013135">
              <w:rPr>
                <w:noProof/>
                <w:webHidden/>
              </w:rPr>
              <w:tab/>
            </w:r>
            <w:r w:rsidR="00013135">
              <w:rPr>
                <w:noProof/>
                <w:webHidden/>
              </w:rPr>
              <w:fldChar w:fldCharType="begin"/>
            </w:r>
            <w:r w:rsidR="00013135">
              <w:rPr>
                <w:noProof/>
                <w:webHidden/>
              </w:rPr>
              <w:instrText xml:space="preserve"> PAGEREF _Toc87714859 \h </w:instrText>
            </w:r>
            <w:r w:rsidR="00013135">
              <w:rPr>
                <w:noProof/>
                <w:webHidden/>
              </w:rPr>
            </w:r>
            <w:r w:rsidR="00013135">
              <w:rPr>
                <w:noProof/>
                <w:webHidden/>
              </w:rPr>
              <w:fldChar w:fldCharType="separate"/>
            </w:r>
            <w:r w:rsidR="00013135">
              <w:rPr>
                <w:noProof/>
                <w:webHidden/>
              </w:rPr>
              <w:t>156</w:t>
            </w:r>
            <w:r w:rsidR="00013135">
              <w:rPr>
                <w:noProof/>
                <w:webHidden/>
              </w:rPr>
              <w:fldChar w:fldCharType="end"/>
            </w:r>
          </w:hyperlink>
        </w:p>
        <w:p w14:paraId="5C5234BA" w14:textId="0435F0E3" w:rsidR="00013135" w:rsidRDefault="00C7676F">
          <w:pPr>
            <w:pStyle w:val="31"/>
            <w:tabs>
              <w:tab w:val="left" w:pos="1680"/>
              <w:tab w:val="right" w:leader="dot" w:pos="8296"/>
            </w:tabs>
            <w:rPr>
              <w:rFonts w:asciiTheme="minorHAnsi" w:hAnsiTheme="minorHAnsi"/>
              <w:noProof/>
            </w:rPr>
          </w:pPr>
          <w:hyperlink w:anchor="_Toc87714860" w:history="1">
            <w:r w:rsidR="00013135" w:rsidRPr="0082621B">
              <w:rPr>
                <w:rStyle w:val="ab"/>
                <w:rFonts w:eastAsiaTheme="majorEastAsia" w:cs="Times New Roman"/>
                <w:noProof/>
              </w:rPr>
              <w:t>10.1.9</w:t>
            </w:r>
            <w:r w:rsidR="00013135">
              <w:rPr>
                <w:rFonts w:asciiTheme="minorHAnsi" w:hAnsiTheme="minorHAnsi"/>
                <w:noProof/>
              </w:rPr>
              <w:tab/>
            </w:r>
            <w:r w:rsidR="00013135" w:rsidRPr="0082621B">
              <w:rPr>
                <w:rStyle w:val="ab"/>
                <w:rFonts w:eastAsiaTheme="majorEastAsia" w:cs="Times New Roman"/>
                <w:noProof/>
              </w:rPr>
              <w:t xml:space="preserve">AT+ESIMS </w:t>
            </w:r>
            <w:r w:rsidR="00013135" w:rsidRPr="0082621B">
              <w:rPr>
                <w:rStyle w:val="ab"/>
                <w:rFonts w:eastAsiaTheme="majorEastAsia" w:cs="Times New Roman"/>
                <w:noProof/>
              </w:rPr>
              <w:t>查看</w:t>
            </w:r>
            <w:r w:rsidR="00013135" w:rsidRPr="0082621B">
              <w:rPr>
                <w:rStyle w:val="ab"/>
                <w:rFonts w:eastAsiaTheme="majorEastAsia" w:cs="Times New Roman"/>
                <w:noProof/>
              </w:rPr>
              <w:t>SIM</w:t>
            </w:r>
            <w:r w:rsidR="00013135" w:rsidRPr="0082621B">
              <w:rPr>
                <w:rStyle w:val="ab"/>
                <w:rFonts w:eastAsiaTheme="majorEastAsia" w:cs="Times New Roman"/>
                <w:noProof/>
              </w:rPr>
              <w:t>卡状态</w:t>
            </w:r>
            <w:r w:rsidR="00013135">
              <w:rPr>
                <w:noProof/>
                <w:webHidden/>
              </w:rPr>
              <w:tab/>
            </w:r>
            <w:r w:rsidR="00013135">
              <w:rPr>
                <w:noProof/>
                <w:webHidden/>
              </w:rPr>
              <w:fldChar w:fldCharType="begin"/>
            </w:r>
            <w:r w:rsidR="00013135">
              <w:rPr>
                <w:noProof/>
                <w:webHidden/>
              </w:rPr>
              <w:instrText xml:space="preserve"> PAGEREF _Toc87714860 \h </w:instrText>
            </w:r>
            <w:r w:rsidR="00013135">
              <w:rPr>
                <w:noProof/>
                <w:webHidden/>
              </w:rPr>
            </w:r>
            <w:r w:rsidR="00013135">
              <w:rPr>
                <w:noProof/>
                <w:webHidden/>
              </w:rPr>
              <w:fldChar w:fldCharType="separate"/>
            </w:r>
            <w:r w:rsidR="00013135">
              <w:rPr>
                <w:noProof/>
                <w:webHidden/>
              </w:rPr>
              <w:t>156</w:t>
            </w:r>
            <w:r w:rsidR="00013135">
              <w:rPr>
                <w:noProof/>
                <w:webHidden/>
              </w:rPr>
              <w:fldChar w:fldCharType="end"/>
            </w:r>
          </w:hyperlink>
        </w:p>
        <w:p w14:paraId="58BDBB4E" w14:textId="608CEEF8" w:rsidR="00013135" w:rsidRDefault="00C7676F">
          <w:pPr>
            <w:pStyle w:val="31"/>
            <w:tabs>
              <w:tab w:val="left" w:pos="2100"/>
              <w:tab w:val="right" w:leader="dot" w:pos="8296"/>
            </w:tabs>
            <w:rPr>
              <w:rFonts w:asciiTheme="minorHAnsi" w:hAnsiTheme="minorHAnsi"/>
              <w:noProof/>
            </w:rPr>
          </w:pPr>
          <w:hyperlink w:anchor="_Toc87714861" w:history="1">
            <w:r w:rsidR="00013135" w:rsidRPr="0082621B">
              <w:rPr>
                <w:rStyle w:val="ab"/>
                <w:rFonts w:eastAsiaTheme="majorEastAsia" w:cs="Times New Roman"/>
                <w:noProof/>
              </w:rPr>
              <w:t>10.1.10</w:t>
            </w:r>
            <w:r w:rsidR="00013135">
              <w:rPr>
                <w:rFonts w:asciiTheme="minorHAnsi" w:hAnsiTheme="minorHAnsi"/>
                <w:noProof/>
              </w:rPr>
              <w:tab/>
            </w:r>
            <w:r w:rsidR="00013135" w:rsidRPr="0082621B">
              <w:rPr>
                <w:rStyle w:val="ab"/>
                <w:rFonts w:eastAsiaTheme="majorEastAsia" w:cs="Times New Roman"/>
                <w:noProof/>
              </w:rPr>
              <w:t xml:space="preserve">AT+ESIMPOWER </w:t>
            </w:r>
            <w:r w:rsidR="00013135" w:rsidRPr="0082621B">
              <w:rPr>
                <w:rStyle w:val="ab"/>
                <w:rFonts w:eastAsiaTheme="majorEastAsia" w:cs="Times New Roman"/>
                <w:noProof/>
              </w:rPr>
              <w:t>启用和关闭</w:t>
            </w:r>
            <w:r w:rsidR="00013135" w:rsidRPr="0082621B">
              <w:rPr>
                <w:rStyle w:val="ab"/>
                <w:rFonts w:eastAsiaTheme="majorEastAsia" w:cs="Times New Roman"/>
                <w:noProof/>
              </w:rPr>
              <w:t>SIM</w:t>
            </w:r>
            <w:r w:rsidR="00013135" w:rsidRPr="0082621B">
              <w:rPr>
                <w:rStyle w:val="ab"/>
                <w:rFonts w:eastAsiaTheme="majorEastAsia" w:cs="Times New Roman"/>
                <w:noProof/>
              </w:rPr>
              <w:t>卡</w:t>
            </w:r>
            <w:r w:rsidR="00013135">
              <w:rPr>
                <w:noProof/>
                <w:webHidden/>
              </w:rPr>
              <w:tab/>
            </w:r>
            <w:r w:rsidR="00013135">
              <w:rPr>
                <w:noProof/>
                <w:webHidden/>
              </w:rPr>
              <w:fldChar w:fldCharType="begin"/>
            </w:r>
            <w:r w:rsidR="00013135">
              <w:rPr>
                <w:noProof/>
                <w:webHidden/>
              </w:rPr>
              <w:instrText xml:space="preserve"> PAGEREF _Toc87714861 \h </w:instrText>
            </w:r>
            <w:r w:rsidR="00013135">
              <w:rPr>
                <w:noProof/>
                <w:webHidden/>
              </w:rPr>
            </w:r>
            <w:r w:rsidR="00013135">
              <w:rPr>
                <w:noProof/>
                <w:webHidden/>
              </w:rPr>
              <w:fldChar w:fldCharType="separate"/>
            </w:r>
            <w:r w:rsidR="00013135">
              <w:rPr>
                <w:noProof/>
                <w:webHidden/>
              </w:rPr>
              <w:t>157</w:t>
            </w:r>
            <w:r w:rsidR="00013135">
              <w:rPr>
                <w:noProof/>
                <w:webHidden/>
              </w:rPr>
              <w:fldChar w:fldCharType="end"/>
            </w:r>
          </w:hyperlink>
        </w:p>
        <w:p w14:paraId="01C78338" w14:textId="5E806AC0" w:rsidR="00013135" w:rsidRDefault="00C7676F">
          <w:pPr>
            <w:pStyle w:val="31"/>
            <w:tabs>
              <w:tab w:val="left" w:pos="1680"/>
              <w:tab w:val="right" w:leader="dot" w:pos="8296"/>
            </w:tabs>
            <w:rPr>
              <w:rFonts w:asciiTheme="minorHAnsi" w:hAnsiTheme="minorHAnsi"/>
              <w:noProof/>
            </w:rPr>
          </w:pPr>
          <w:hyperlink w:anchor="_Toc87714862" w:history="1">
            <w:r w:rsidR="00013135" w:rsidRPr="0082621B">
              <w:rPr>
                <w:rStyle w:val="ab"/>
                <w:rFonts w:eastAsiaTheme="majorEastAsia" w:cs="Times New Roman"/>
                <w:noProof/>
              </w:rPr>
              <w:t>10.1.11</w:t>
            </w:r>
            <w:r w:rsidR="00013135">
              <w:rPr>
                <w:rFonts w:asciiTheme="minorHAnsi" w:hAnsiTheme="minorHAnsi"/>
                <w:noProof/>
              </w:rPr>
              <w:tab/>
            </w:r>
            <w:r w:rsidR="00013135" w:rsidRPr="0082621B">
              <w:rPr>
                <w:rStyle w:val="ab"/>
                <w:rFonts w:eastAsiaTheme="majorEastAsia" w:cs="Times New Roman"/>
                <w:noProof/>
              </w:rPr>
              <w:t xml:space="preserve">AT+ESADM </w:t>
            </w:r>
            <w:r w:rsidR="00013135" w:rsidRPr="0082621B">
              <w:rPr>
                <w:rStyle w:val="ab"/>
                <w:rFonts w:eastAsiaTheme="majorEastAsia" w:cs="Times New Roman"/>
                <w:noProof/>
              </w:rPr>
              <w:t>单</w:t>
            </w:r>
            <w:r w:rsidR="00013135" w:rsidRPr="0082621B">
              <w:rPr>
                <w:rStyle w:val="ab"/>
                <w:rFonts w:eastAsiaTheme="majorEastAsia" w:cs="Times New Roman"/>
                <w:noProof/>
              </w:rPr>
              <w:t>AP</w:t>
            </w:r>
            <w:r w:rsidR="00013135" w:rsidRPr="0082621B">
              <w:rPr>
                <w:rStyle w:val="ab"/>
                <w:rFonts w:eastAsiaTheme="majorEastAsia" w:cs="Times New Roman"/>
                <w:noProof/>
              </w:rPr>
              <w:t>双卡设置</w:t>
            </w:r>
            <w:r w:rsidR="00013135">
              <w:rPr>
                <w:noProof/>
                <w:webHidden/>
              </w:rPr>
              <w:tab/>
            </w:r>
            <w:r w:rsidR="00013135">
              <w:rPr>
                <w:noProof/>
                <w:webHidden/>
              </w:rPr>
              <w:fldChar w:fldCharType="begin"/>
            </w:r>
            <w:r w:rsidR="00013135">
              <w:rPr>
                <w:noProof/>
                <w:webHidden/>
              </w:rPr>
              <w:instrText xml:space="preserve"> PAGEREF _Toc87714862 \h </w:instrText>
            </w:r>
            <w:r w:rsidR="00013135">
              <w:rPr>
                <w:noProof/>
                <w:webHidden/>
              </w:rPr>
            </w:r>
            <w:r w:rsidR="00013135">
              <w:rPr>
                <w:noProof/>
                <w:webHidden/>
              </w:rPr>
              <w:fldChar w:fldCharType="separate"/>
            </w:r>
            <w:r w:rsidR="00013135">
              <w:rPr>
                <w:noProof/>
                <w:webHidden/>
              </w:rPr>
              <w:t>157</w:t>
            </w:r>
            <w:r w:rsidR="00013135">
              <w:rPr>
                <w:noProof/>
                <w:webHidden/>
              </w:rPr>
              <w:fldChar w:fldCharType="end"/>
            </w:r>
          </w:hyperlink>
        </w:p>
        <w:p w14:paraId="5E01B3B0" w14:textId="4ABDF3CE" w:rsidR="00013135" w:rsidRDefault="00C7676F">
          <w:pPr>
            <w:pStyle w:val="31"/>
            <w:tabs>
              <w:tab w:val="left" w:pos="2100"/>
              <w:tab w:val="right" w:leader="dot" w:pos="8296"/>
            </w:tabs>
            <w:rPr>
              <w:rFonts w:asciiTheme="minorHAnsi" w:hAnsiTheme="minorHAnsi"/>
              <w:noProof/>
            </w:rPr>
          </w:pPr>
          <w:hyperlink w:anchor="_Toc87714863" w:history="1">
            <w:r w:rsidR="00013135" w:rsidRPr="0082621B">
              <w:rPr>
                <w:rStyle w:val="ab"/>
                <w:rFonts w:eastAsiaTheme="majorEastAsia" w:cs="Times New Roman"/>
                <w:noProof/>
              </w:rPr>
              <w:t>10.1.12</w:t>
            </w:r>
            <w:r w:rsidR="00013135">
              <w:rPr>
                <w:rFonts w:asciiTheme="minorHAnsi" w:hAnsiTheme="minorHAnsi"/>
                <w:noProof/>
              </w:rPr>
              <w:tab/>
            </w:r>
            <w:r w:rsidR="00013135" w:rsidRPr="0082621B">
              <w:rPr>
                <w:rStyle w:val="ab"/>
                <w:rFonts w:eastAsiaTheme="majorEastAsia" w:cs="Times New Roman"/>
                <w:noProof/>
              </w:rPr>
              <w:t xml:space="preserve">+ESMLSTATUS </w:t>
            </w:r>
            <w:r w:rsidR="00013135" w:rsidRPr="0082621B">
              <w:rPr>
                <w:rStyle w:val="ab"/>
                <w:rFonts w:eastAsiaTheme="majorEastAsia" w:cs="Times New Roman"/>
                <w:noProof/>
              </w:rPr>
              <w:t>上报</w:t>
            </w:r>
            <w:r w:rsidR="00013135" w:rsidRPr="0082621B">
              <w:rPr>
                <w:rStyle w:val="ab"/>
                <w:rFonts w:eastAsiaTheme="majorEastAsia" w:cs="Times New Roman"/>
                <w:noProof/>
              </w:rPr>
              <w:t>SIM ME Lock Rule</w:t>
            </w:r>
            <w:r w:rsidR="00013135">
              <w:rPr>
                <w:noProof/>
                <w:webHidden/>
              </w:rPr>
              <w:tab/>
            </w:r>
            <w:r w:rsidR="00013135">
              <w:rPr>
                <w:noProof/>
                <w:webHidden/>
              </w:rPr>
              <w:fldChar w:fldCharType="begin"/>
            </w:r>
            <w:r w:rsidR="00013135">
              <w:rPr>
                <w:noProof/>
                <w:webHidden/>
              </w:rPr>
              <w:instrText xml:space="preserve"> PAGEREF _Toc87714863 \h </w:instrText>
            </w:r>
            <w:r w:rsidR="00013135">
              <w:rPr>
                <w:noProof/>
                <w:webHidden/>
              </w:rPr>
            </w:r>
            <w:r w:rsidR="00013135">
              <w:rPr>
                <w:noProof/>
                <w:webHidden/>
              </w:rPr>
              <w:fldChar w:fldCharType="separate"/>
            </w:r>
            <w:r w:rsidR="00013135">
              <w:rPr>
                <w:noProof/>
                <w:webHidden/>
              </w:rPr>
              <w:t>157</w:t>
            </w:r>
            <w:r w:rsidR="00013135">
              <w:rPr>
                <w:noProof/>
                <w:webHidden/>
              </w:rPr>
              <w:fldChar w:fldCharType="end"/>
            </w:r>
          </w:hyperlink>
        </w:p>
        <w:p w14:paraId="02575790" w14:textId="415982BB" w:rsidR="00013135" w:rsidRDefault="00C7676F">
          <w:pPr>
            <w:pStyle w:val="31"/>
            <w:tabs>
              <w:tab w:val="left" w:pos="2100"/>
              <w:tab w:val="right" w:leader="dot" w:pos="8296"/>
            </w:tabs>
            <w:rPr>
              <w:rFonts w:asciiTheme="minorHAnsi" w:hAnsiTheme="minorHAnsi"/>
              <w:noProof/>
            </w:rPr>
          </w:pPr>
          <w:hyperlink w:anchor="_Toc87714864" w:history="1">
            <w:r w:rsidR="00013135" w:rsidRPr="0082621B">
              <w:rPr>
                <w:rStyle w:val="ab"/>
                <w:rFonts w:eastAsiaTheme="majorEastAsia" w:cs="Times New Roman"/>
                <w:noProof/>
              </w:rPr>
              <w:t>10.1.13</w:t>
            </w:r>
            <w:r w:rsidR="00013135">
              <w:rPr>
                <w:rFonts w:asciiTheme="minorHAnsi" w:hAnsiTheme="minorHAnsi"/>
                <w:noProof/>
              </w:rPr>
              <w:tab/>
            </w:r>
            <w:r w:rsidR="00013135" w:rsidRPr="0082621B">
              <w:rPr>
                <w:rStyle w:val="ab"/>
                <w:rFonts w:eastAsiaTheme="majorEastAsia" w:cs="Times New Roman"/>
                <w:noProof/>
              </w:rPr>
              <w:t xml:space="preserve">+CGMR </w:t>
            </w:r>
            <w:r w:rsidR="00013135" w:rsidRPr="0082621B">
              <w:rPr>
                <w:rStyle w:val="ab"/>
                <w:rFonts w:eastAsiaTheme="majorEastAsia" w:cs="Times New Roman"/>
                <w:noProof/>
              </w:rPr>
              <w:t>上报当前</w:t>
            </w:r>
            <w:r w:rsidR="00013135" w:rsidRPr="0082621B">
              <w:rPr>
                <w:rStyle w:val="ab"/>
                <w:rFonts w:eastAsiaTheme="majorEastAsia" w:cs="Times New Roman"/>
                <w:noProof/>
              </w:rPr>
              <w:t>Modem</w:t>
            </w:r>
            <w:r w:rsidR="00013135" w:rsidRPr="0082621B">
              <w:rPr>
                <w:rStyle w:val="ab"/>
                <w:rFonts w:eastAsiaTheme="majorEastAsia" w:cs="Times New Roman"/>
                <w:noProof/>
              </w:rPr>
              <w:t>的版本号</w:t>
            </w:r>
            <w:r w:rsidR="00013135">
              <w:rPr>
                <w:noProof/>
                <w:webHidden/>
              </w:rPr>
              <w:tab/>
            </w:r>
            <w:r w:rsidR="00013135">
              <w:rPr>
                <w:noProof/>
                <w:webHidden/>
              </w:rPr>
              <w:fldChar w:fldCharType="begin"/>
            </w:r>
            <w:r w:rsidR="00013135">
              <w:rPr>
                <w:noProof/>
                <w:webHidden/>
              </w:rPr>
              <w:instrText xml:space="preserve"> PAGEREF _Toc87714864 \h </w:instrText>
            </w:r>
            <w:r w:rsidR="00013135">
              <w:rPr>
                <w:noProof/>
                <w:webHidden/>
              </w:rPr>
            </w:r>
            <w:r w:rsidR="00013135">
              <w:rPr>
                <w:noProof/>
                <w:webHidden/>
              </w:rPr>
              <w:fldChar w:fldCharType="separate"/>
            </w:r>
            <w:r w:rsidR="00013135">
              <w:rPr>
                <w:noProof/>
                <w:webHidden/>
              </w:rPr>
              <w:t>158</w:t>
            </w:r>
            <w:r w:rsidR="00013135">
              <w:rPr>
                <w:noProof/>
                <w:webHidden/>
              </w:rPr>
              <w:fldChar w:fldCharType="end"/>
            </w:r>
          </w:hyperlink>
        </w:p>
        <w:p w14:paraId="6BC6D3A6" w14:textId="1A58CD84" w:rsidR="00013135" w:rsidRDefault="00C7676F">
          <w:pPr>
            <w:pStyle w:val="31"/>
            <w:tabs>
              <w:tab w:val="left" w:pos="2100"/>
              <w:tab w:val="right" w:leader="dot" w:pos="8296"/>
            </w:tabs>
            <w:rPr>
              <w:rFonts w:asciiTheme="minorHAnsi" w:hAnsiTheme="minorHAnsi"/>
              <w:noProof/>
            </w:rPr>
          </w:pPr>
          <w:hyperlink w:anchor="_Toc87714865" w:history="1">
            <w:r w:rsidR="00013135" w:rsidRPr="0082621B">
              <w:rPr>
                <w:rStyle w:val="ab"/>
                <w:rFonts w:eastAsiaTheme="majorEastAsia" w:cs="Times New Roman"/>
                <w:noProof/>
              </w:rPr>
              <w:t>10.1.14</w:t>
            </w:r>
            <w:r w:rsidR="00013135">
              <w:rPr>
                <w:rFonts w:asciiTheme="minorHAnsi" w:hAnsiTheme="minorHAnsi"/>
                <w:noProof/>
              </w:rPr>
              <w:tab/>
            </w:r>
            <w:r w:rsidR="00013135" w:rsidRPr="0082621B">
              <w:rPr>
                <w:rStyle w:val="ab"/>
                <w:rFonts w:eastAsiaTheme="majorEastAsia" w:cs="Times New Roman"/>
                <w:noProof/>
              </w:rPr>
              <w:t>使能或禁止</w:t>
            </w:r>
            <w:r w:rsidR="00013135" w:rsidRPr="0082621B">
              <w:rPr>
                <w:rStyle w:val="ab"/>
                <w:rFonts w:eastAsiaTheme="majorEastAsia" w:cs="Times New Roman"/>
                <w:noProof/>
              </w:rPr>
              <w:t>WIFI</w:t>
            </w:r>
            <w:r w:rsidR="00013135">
              <w:rPr>
                <w:noProof/>
                <w:webHidden/>
              </w:rPr>
              <w:tab/>
            </w:r>
            <w:r w:rsidR="00013135">
              <w:rPr>
                <w:noProof/>
                <w:webHidden/>
              </w:rPr>
              <w:fldChar w:fldCharType="begin"/>
            </w:r>
            <w:r w:rsidR="00013135">
              <w:rPr>
                <w:noProof/>
                <w:webHidden/>
              </w:rPr>
              <w:instrText xml:space="preserve"> PAGEREF _Toc87714865 \h </w:instrText>
            </w:r>
            <w:r w:rsidR="00013135">
              <w:rPr>
                <w:noProof/>
                <w:webHidden/>
              </w:rPr>
            </w:r>
            <w:r w:rsidR="00013135">
              <w:rPr>
                <w:noProof/>
                <w:webHidden/>
              </w:rPr>
              <w:fldChar w:fldCharType="separate"/>
            </w:r>
            <w:r w:rsidR="00013135">
              <w:rPr>
                <w:noProof/>
                <w:webHidden/>
              </w:rPr>
              <w:t>158</w:t>
            </w:r>
            <w:r w:rsidR="00013135">
              <w:rPr>
                <w:noProof/>
                <w:webHidden/>
              </w:rPr>
              <w:fldChar w:fldCharType="end"/>
            </w:r>
          </w:hyperlink>
        </w:p>
        <w:p w14:paraId="45B28B2E" w14:textId="326A140C" w:rsidR="00013135" w:rsidRDefault="00C7676F">
          <w:pPr>
            <w:pStyle w:val="31"/>
            <w:tabs>
              <w:tab w:val="left" w:pos="2100"/>
              <w:tab w:val="right" w:leader="dot" w:pos="8296"/>
            </w:tabs>
            <w:rPr>
              <w:rFonts w:asciiTheme="minorHAnsi" w:hAnsiTheme="minorHAnsi"/>
              <w:noProof/>
            </w:rPr>
          </w:pPr>
          <w:hyperlink w:anchor="_Toc87714866" w:history="1">
            <w:r w:rsidR="00013135" w:rsidRPr="0082621B">
              <w:rPr>
                <w:rStyle w:val="ab"/>
                <w:rFonts w:eastAsiaTheme="majorEastAsia" w:cs="Times New Roman"/>
                <w:noProof/>
              </w:rPr>
              <w:t>10.1.15</w:t>
            </w:r>
            <w:r w:rsidR="00013135">
              <w:rPr>
                <w:rFonts w:asciiTheme="minorHAnsi" w:hAnsiTheme="minorHAnsi"/>
                <w:noProof/>
              </w:rPr>
              <w:tab/>
            </w:r>
            <w:r w:rsidR="00013135" w:rsidRPr="0082621B">
              <w:rPr>
                <w:rStyle w:val="ab"/>
                <w:rFonts w:eastAsiaTheme="majorEastAsia" w:cs="Times New Roman"/>
                <w:noProof/>
              </w:rPr>
              <w:t>+EGREG NSA 5G</w:t>
            </w:r>
            <w:r w:rsidR="00013135" w:rsidRPr="0082621B">
              <w:rPr>
                <w:rStyle w:val="ab"/>
                <w:rFonts w:eastAsiaTheme="majorEastAsia" w:cs="Times New Roman"/>
                <w:noProof/>
              </w:rPr>
              <w:t>图标显示</w:t>
            </w:r>
            <w:r w:rsidR="00013135">
              <w:rPr>
                <w:noProof/>
                <w:webHidden/>
              </w:rPr>
              <w:tab/>
            </w:r>
            <w:r w:rsidR="00013135">
              <w:rPr>
                <w:noProof/>
                <w:webHidden/>
              </w:rPr>
              <w:fldChar w:fldCharType="begin"/>
            </w:r>
            <w:r w:rsidR="00013135">
              <w:rPr>
                <w:noProof/>
                <w:webHidden/>
              </w:rPr>
              <w:instrText xml:space="preserve"> PAGEREF _Toc87714866 \h </w:instrText>
            </w:r>
            <w:r w:rsidR="00013135">
              <w:rPr>
                <w:noProof/>
                <w:webHidden/>
              </w:rPr>
            </w:r>
            <w:r w:rsidR="00013135">
              <w:rPr>
                <w:noProof/>
                <w:webHidden/>
              </w:rPr>
              <w:fldChar w:fldCharType="separate"/>
            </w:r>
            <w:r w:rsidR="00013135">
              <w:rPr>
                <w:noProof/>
                <w:webHidden/>
              </w:rPr>
              <w:t>159</w:t>
            </w:r>
            <w:r w:rsidR="00013135">
              <w:rPr>
                <w:noProof/>
                <w:webHidden/>
              </w:rPr>
              <w:fldChar w:fldCharType="end"/>
            </w:r>
          </w:hyperlink>
        </w:p>
        <w:p w14:paraId="6D9248A3" w14:textId="64ECA9A4" w:rsidR="00013135" w:rsidRDefault="00C7676F">
          <w:pPr>
            <w:pStyle w:val="31"/>
            <w:tabs>
              <w:tab w:val="left" w:pos="2100"/>
              <w:tab w:val="right" w:leader="dot" w:pos="8296"/>
            </w:tabs>
            <w:rPr>
              <w:rFonts w:asciiTheme="minorHAnsi" w:hAnsiTheme="minorHAnsi"/>
              <w:noProof/>
            </w:rPr>
          </w:pPr>
          <w:hyperlink w:anchor="_Toc87714867" w:history="1">
            <w:r w:rsidR="00013135" w:rsidRPr="0082621B">
              <w:rPr>
                <w:rStyle w:val="ab"/>
                <w:rFonts w:eastAsiaTheme="majorEastAsia" w:cs="Times New Roman"/>
                <w:noProof/>
              </w:rPr>
              <w:t>10.1.16</w:t>
            </w:r>
            <w:r w:rsidR="00013135">
              <w:rPr>
                <w:rFonts w:asciiTheme="minorHAnsi" w:hAnsiTheme="minorHAnsi"/>
                <w:noProof/>
              </w:rPr>
              <w:tab/>
            </w:r>
            <w:r w:rsidR="00013135" w:rsidRPr="0082621B">
              <w:rPr>
                <w:rStyle w:val="ab"/>
                <w:rFonts w:eastAsiaTheme="majorEastAsia" w:cs="Times New Roman"/>
                <w:noProof/>
              </w:rPr>
              <w:t>Telephony 5G</w:t>
            </w:r>
            <w:r w:rsidR="00013135" w:rsidRPr="0082621B">
              <w:rPr>
                <w:rStyle w:val="ab"/>
                <w:rFonts w:eastAsiaTheme="majorEastAsia" w:cs="Times New Roman"/>
                <w:noProof/>
              </w:rPr>
              <w:t>显示规则</w:t>
            </w:r>
            <w:r w:rsidR="00013135">
              <w:rPr>
                <w:noProof/>
                <w:webHidden/>
              </w:rPr>
              <w:tab/>
            </w:r>
            <w:r w:rsidR="00013135">
              <w:rPr>
                <w:noProof/>
                <w:webHidden/>
              </w:rPr>
              <w:fldChar w:fldCharType="begin"/>
            </w:r>
            <w:r w:rsidR="00013135">
              <w:rPr>
                <w:noProof/>
                <w:webHidden/>
              </w:rPr>
              <w:instrText xml:space="preserve"> PAGEREF _Toc87714867 \h </w:instrText>
            </w:r>
            <w:r w:rsidR="00013135">
              <w:rPr>
                <w:noProof/>
                <w:webHidden/>
              </w:rPr>
            </w:r>
            <w:r w:rsidR="00013135">
              <w:rPr>
                <w:noProof/>
                <w:webHidden/>
              </w:rPr>
              <w:fldChar w:fldCharType="separate"/>
            </w:r>
            <w:r w:rsidR="00013135">
              <w:rPr>
                <w:noProof/>
                <w:webHidden/>
              </w:rPr>
              <w:t>159</w:t>
            </w:r>
            <w:r w:rsidR="00013135">
              <w:rPr>
                <w:noProof/>
                <w:webHidden/>
              </w:rPr>
              <w:fldChar w:fldCharType="end"/>
            </w:r>
          </w:hyperlink>
        </w:p>
        <w:p w14:paraId="1FF988C2" w14:textId="1C071D92" w:rsidR="00013135" w:rsidRDefault="00C7676F">
          <w:pPr>
            <w:pStyle w:val="31"/>
            <w:tabs>
              <w:tab w:val="left" w:pos="2100"/>
              <w:tab w:val="right" w:leader="dot" w:pos="8296"/>
            </w:tabs>
            <w:rPr>
              <w:rFonts w:asciiTheme="minorHAnsi" w:hAnsiTheme="minorHAnsi"/>
              <w:noProof/>
            </w:rPr>
          </w:pPr>
          <w:hyperlink w:anchor="_Toc87714868" w:history="1">
            <w:r w:rsidR="00013135" w:rsidRPr="0082621B">
              <w:rPr>
                <w:rStyle w:val="ab"/>
                <w:rFonts w:eastAsiaTheme="majorEastAsia" w:cs="Times New Roman"/>
                <w:noProof/>
              </w:rPr>
              <w:t>10.1.17</w:t>
            </w:r>
            <w:r w:rsidR="00013135">
              <w:rPr>
                <w:rFonts w:asciiTheme="minorHAnsi" w:hAnsiTheme="minorHAnsi"/>
                <w:noProof/>
              </w:rPr>
              <w:tab/>
            </w:r>
            <w:r w:rsidR="00013135" w:rsidRPr="0082621B">
              <w:rPr>
                <w:rStyle w:val="ab"/>
                <w:rFonts w:eastAsiaTheme="majorEastAsia" w:cs="Times New Roman"/>
                <w:noProof/>
              </w:rPr>
              <w:t>AT+CIREG IMS</w:t>
            </w:r>
            <w:r w:rsidR="00013135" w:rsidRPr="0082621B">
              <w:rPr>
                <w:rStyle w:val="ab"/>
                <w:rFonts w:eastAsiaTheme="majorEastAsia" w:cs="Times New Roman"/>
                <w:noProof/>
              </w:rPr>
              <w:t>注册状态查询</w:t>
            </w:r>
            <w:r w:rsidR="00013135">
              <w:rPr>
                <w:noProof/>
                <w:webHidden/>
              </w:rPr>
              <w:tab/>
            </w:r>
            <w:r w:rsidR="00013135">
              <w:rPr>
                <w:noProof/>
                <w:webHidden/>
              </w:rPr>
              <w:fldChar w:fldCharType="begin"/>
            </w:r>
            <w:r w:rsidR="00013135">
              <w:rPr>
                <w:noProof/>
                <w:webHidden/>
              </w:rPr>
              <w:instrText xml:space="preserve"> PAGEREF _Toc87714868 \h </w:instrText>
            </w:r>
            <w:r w:rsidR="00013135">
              <w:rPr>
                <w:noProof/>
                <w:webHidden/>
              </w:rPr>
            </w:r>
            <w:r w:rsidR="00013135">
              <w:rPr>
                <w:noProof/>
                <w:webHidden/>
              </w:rPr>
              <w:fldChar w:fldCharType="separate"/>
            </w:r>
            <w:r w:rsidR="00013135">
              <w:rPr>
                <w:noProof/>
                <w:webHidden/>
              </w:rPr>
              <w:t>160</w:t>
            </w:r>
            <w:r w:rsidR="00013135">
              <w:rPr>
                <w:noProof/>
                <w:webHidden/>
              </w:rPr>
              <w:fldChar w:fldCharType="end"/>
            </w:r>
          </w:hyperlink>
        </w:p>
        <w:p w14:paraId="4300318D" w14:textId="1980A481" w:rsidR="00013135" w:rsidRDefault="00C7676F">
          <w:pPr>
            <w:pStyle w:val="31"/>
            <w:tabs>
              <w:tab w:val="left" w:pos="2100"/>
              <w:tab w:val="right" w:leader="dot" w:pos="8296"/>
            </w:tabs>
            <w:rPr>
              <w:rFonts w:asciiTheme="minorHAnsi" w:hAnsiTheme="minorHAnsi"/>
              <w:noProof/>
            </w:rPr>
          </w:pPr>
          <w:hyperlink w:anchor="_Toc87714869" w:history="1">
            <w:r w:rsidR="00013135" w:rsidRPr="0082621B">
              <w:rPr>
                <w:rStyle w:val="ab"/>
                <w:rFonts w:eastAsiaTheme="majorEastAsia" w:cs="Times New Roman"/>
                <w:noProof/>
              </w:rPr>
              <w:t>10.1.18</w:t>
            </w:r>
            <w:r w:rsidR="00013135">
              <w:rPr>
                <w:rFonts w:asciiTheme="minorHAnsi" w:hAnsiTheme="minorHAnsi"/>
                <w:noProof/>
              </w:rPr>
              <w:tab/>
            </w:r>
            <w:r w:rsidR="00013135" w:rsidRPr="0082621B">
              <w:rPr>
                <w:rStyle w:val="ab"/>
                <w:rFonts w:eastAsiaTheme="majorEastAsia" w:cs="Times New Roman"/>
                <w:noProof/>
              </w:rPr>
              <w:t>EGMC</w:t>
            </w:r>
            <w:r w:rsidR="00013135">
              <w:rPr>
                <w:noProof/>
                <w:webHidden/>
              </w:rPr>
              <w:tab/>
            </w:r>
            <w:r w:rsidR="00013135">
              <w:rPr>
                <w:noProof/>
                <w:webHidden/>
              </w:rPr>
              <w:fldChar w:fldCharType="begin"/>
            </w:r>
            <w:r w:rsidR="00013135">
              <w:rPr>
                <w:noProof/>
                <w:webHidden/>
              </w:rPr>
              <w:instrText xml:space="preserve"> PAGEREF _Toc87714869 \h </w:instrText>
            </w:r>
            <w:r w:rsidR="00013135">
              <w:rPr>
                <w:noProof/>
                <w:webHidden/>
              </w:rPr>
            </w:r>
            <w:r w:rsidR="00013135">
              <w:rPr>
                <w:noProof/>
                <w:webHidden/>
              </w:rPr>
              <w:fldChar w:fldCharType="separate"/>
            </w:r>
            <w:r w:rsidR="00013135">
              <w:rPr>
                <w:noProof/>
                <w:webHidden/>
              </w:rPr>
              <w:t>161</w:t>
            </w:r>
            <w:r w:rsidR="00013135">
              <w:rPr>
                <w:noProof/>
                <w:webHidden/>
              </w:rPr>
              <w:fldChar w:fldCharType="end"/>
            </w:r>
          </w:hyperlink>
        </w:p>
        <w:p w14:paraId="7979B51A" w14:textId="16D3828A" w:rsidR="00013135" w:rsidRDefault="00C7676F">
          <w:pPr>
            <w:pStyle w:val="31"/>
            <w:tabs>
              <w:tab w:val="left" w:pos="2100"/>
              <w:tab w:val="right" w:leader="dot" w:pos="8296"/>
            </w:tabs>
            <w:rPr>
              <w:rFonts w:asciiTheme="minorHAnsi" w:hAnsiTheme="minorHAnsi"/>
              <w:noProof/>
            </w:rPr>
          </w:pPr>
          <w:hyperlink w:anchor="_Toc87714870" w:history="1">
            <w:r w:rsidR="00013135" w:rsidRPr="0082621B">
              <w:rPr>
                <w:rStyle w:val="ab"/>
                <w:rFonts w:eastAsiaTheme="majorEastAsia" w:cs="Times New Roman"/>
                <w:noProof/>
              </w:rPr>
              <w:t>10.1.19</w:t>
            </w:r>
            <w:r w:rsidR="00013135">
              <w:rPr>
                <w:rFonts w:asciiTheme="minorHAnsi" w:hAnsiTheme="minorHAnsi"/>
                <w:noProof/>
              </w:rPr>
              <w:tab/>
            </w:r>
            <w:r w:rsidR="00013135" w:rsidRPr="0082621B">
              <w:rPr>
                <w:rStyle w:val="ab"/>
                <w:rFonts w:eastAsiaTheme="majorEastAsia" w:cs="Times New Roman"/>
                <w:noProof/>
              </w:rPr>
              <w:t>AT+ECUSD</w:t>
            </w:r>
            <w:r w:rsidR="00013135" w:rsidRPr="0082621B">
              <w:rPr>
                <w:rStyle w:val="ab"/>
                <w:rFonts w:eastAsiaTheme="majorEastAsia" w:cs="Times New Roman"/>
                <w:noProof/>
              </w:rPr>
              <w:t>补充业务</w:t>
            </w:r>
            <w:r w:rsidR="00013135" w:rsidRPr="0082621B">
              <w:rPr>
                <w:rStyle w:val="ab"/>
                <w:rFonts w:eastAsiaTheme="majorEastAsia" w:cs="Times New Roman"/>
                <w:noProof/>
              </w:rPr>
              <w:t xml:space="preserve"> – </w:t>
            </w:r>
            <w:r w:rsidR="00013135" w:rsidRPr="0082621B">
              <w:rPr>
                <w:rStyle w:val="ab"/>
                <w:rFonts w:eastAsiaTheme="majorEastAsia" w:cs="Times New Roman"/>
                <w:noProof/>
              </w:rPr>
              <w:t>待补充</w:t>
            </w:r>
            <w:r w:rsidR="00013135">
              <w:rPr>
                <w:noProof/>
                <w:webHidden/>
              </w:rPr>
              <w:tab/>
            </w:r>
            <w:r w:rsidR="00013135">
              <w:rPr>
                <w:noProof/>
                <w:webHidden/>
              </w:rPr>
              <w:fldChar w:fldCharType="begin"/>
            </w:r>
            <w:r w:rsidR="00013135">
              <w:rPr>
                <w:noProof/>
                <w:webHidden/>
              </w:rPr>
              <w:instrText xml:space="preserve"> PAGEREF _Toc87714870 \h </w:instrText>
            </w:r>
            <w:r w:rsidR="00013135">
              <w:rPr>
                <w:noProof/>
                <w:webHidden/>
              </w:rPr>
            </w:r>
            <w:r w:rsidR="00013135">
              <w:rPr>
                <w:noProof/>
                <w:webHidden/>
              </w:rPr>
              <w:fldChar w:fldCharType="separate"/>
            </w:r>
            <w:r w:rsidR="00013135">
              <w:rPr>
                <w:noProof/>
                <w:webHidden/>
              </w:rPr>
              <w:t>161</w:t>
            </w:r>
            <w:r w:rsidR="00013135">
              <w:rPr>
                <w:noProof/>
                <w:webHidden/>
              </w:rPr>
              <w:fldChar w:fldCharType="end"/>
            </w:r>
          </w:hyperlink>
        </w:p>
        <w:p w14:paraId="4D25A034" w14:textId="3DBE5BEA" w:rsidR="00013135" w:rsidRDefault="00C7676F">
          <w:pPr>
            <w:pStyle w:val="31"/>
            <w:tabs>
              <w:tab w:val="left" w:pos="2100"/>
              <w:tab w:val="right" w:leader="dot" w:pos="8296"/>
            </w:tabs>
            <w:rPr>
              <w:rFonts w:asciiTheme="minorHAnsi" w:hAnsiTheme="minorHAnsi"/>
              <w:noProof/>
            </w:rPr>
          </w:pPr>
          <w:hyperlink w:anchor="_Toc87714871" w:history="1">
            <w:r w:rsidR="00013135" w:rsidRPr="0082621B">
              <w:rPr>
                <w:rStyle w:val="ab"/>
                <w:rFonts w:eastAsiaTheme="majorEastAsia" w:cs="Times New Roman"/>
                <w:noProof/>
              </w:rPr>
              <w:t>10.1.20</w:t>
            </w:r>
            <w:r w:rsidR="00013135">
              <w:rPr>
                <w:rFonts w:asciiTheme="minorHAnsi" w:hAnsiTheme="minorHAnsi"/>
                <w:noProof/>
              </w:rPr>
              <w:tab/>
            </w:r>
            <w:r w:rsidR="00013135" w:rsidRPr="0082621B">
              <w:rPr>
                <w:rStyle w:val="ab"/>
                <w:rFonts w:eastAsiaTheme="majorEastAsia" w:cs="Times New Roman"/>
                <w:noProof/>
              </w:rPr>
              <w:t>AT+EAPNACT PDN</w:t>
            </w:r>
            <w:r w:rsidR="00013135" w:rsidRPr="0082621B">
              <w:rPr>
                <w:rStyle w:val="ab"/>
                <w:rFonts w:eastAsiaTheme="majorEastAsia" w:cs="Times New Roman"/>
                <w:noProof/>
              </w:rPr>
              <w:t>激活</w:t>
            </w:r>
            <w:r w:rsidR="00013135" w:rsidRPr="0082621B">
              <w:rPr>
                <w:rStyle w:val="ab"/>
                <w:rFonts w:eastAsiaTheme="majorEastAsia" w:cs="Times New Roman"/>
                <w:noProof/>
              </w:rPr>
              <w:t>/</w:t>
            </w:r>
            <w:r w:rsidR="00013135" w:rsidRPr="0082621B">
              <w:rPr>
                <w:rStyle w:val="ab"/>
                <w:rFonts w:eastAsiaTheme="majorEastAsia" w:cs="Times New Roman"/>
                <w:noProof/>
              </w:rPr>
              <w:t>去激活</w:t>
            </w:r>
            <w:r w:rsidR="00013135">
              <w:rPr>
                <w:noProof/>
                <w:webHidden/>
              </w:rPr>
              <w:tab/>
            </w:r>
            <w:r w:rsidR="00013135">
              <w:rPr>
                <w:noProof/>
                <w:webHidden/>
              </w:rPr>
              <w:fldChar w:fldCharType="begin"/>
            </w:r>
            <w:r w:rsidR="00013135">
              <w:rPr>
                <w:noProof/>
                <w:webHidden/>
              </w:rPr>
              <w:instrText xml:space="preserve"> PAGEREF _Toc87714871 \h </w:instrText>
            </w:r>
            <w:r w:rsidR="00013135">
              <w:rPr>
                <w:noProof/>
                <w:webHidden/>
              </w:rPr>
            </w:r>
            <w:r w:rsidR="00013135">
              <w:rPr>
                <w:noProof/>
                <w:webHidden/>
              </w:rPr>
              <w:fldChar w:fldCharType="separate"/>
            </w:r>
            <w:r w:rsidR="00013135">
              <w:rPr>
                <w:noProof/>
                <w:webHidden/>
              </w:rPr>
              <w:t>161</w:t>
            </w:r>
            <w:r w:rsidR="00013135">
              <w:rPr>
                <w:noProof/>
                <w:webHidden/>
              </w:rPr>
              <w:fldChar w:fldCharType="end"/>
            </w:r>
          </w:hyperlink>
        </w:p>
        <w:p w14:paraId="377FCB2D" w14:textId="413631B1" w:rsidR="00013135" w:rsidRDefault="00C7676F">
          <w:pPr>
            <w:pStyle w:val="31"/>
            <w:tabs>
              <w:tab w:val="left" w:pos="2100"/>
              <w:tab w:val="right" w:leader="dot" w:pos="8296"/>
            </w:tabs>
            <w:rPr>
              <w:rFonts w:asciiTheme="minorHAnsi" w:hAnsiTheme="minorHAnsi"/>
              <w:noProof/>
            </w:rPr>
          </w:pPr>
          <w:hyperlink w:anchor="_Toc87714872" w:history="1">
            <w:r w:rsidR="00013135" w:rsidRPr="0082621B">
              <w:rPr>
                <w:rStyle w:val="ab"/>
                <w:rFonts w:eastAsiaTheme="majorEastAsia" w:cs="Times New Roman"/>
                <w:noProof/>
              </w:rPr>
              <w:t>10.1.21</w:t>
            </w:r>
            <w:r w:rsidR="00013135">
              <w:rPr>
                <w:rFonts w:asciiTheme="minorHAnsi" w:hAnsiTheme="minorHAnsi"/>
                <w:noProof/>
              </w:rPr>
              <w:tab/>
            </w:r>
            <w:r w:rsidR="00013135" w:rsidRPr="0082621B">
              <w:rPr>
                <w:rStyle w:val="ab"/>
                <w:rFonts w:eastAsiaTheme="majorEastAsia" w:cs="Times New Roman"/>
                <w:noProof/>
              </w:rPr>
              <w:t>DSDA</w:t>
            </w:r>
            <w:r w:rsidR="00013135">
              <w:rPr>
                <w:noProof/>
                <w:webHidden/>
              </w:rPr>
              <w:tab/>
            </w:r>
            <w:r w:rsidR="00013135">
              <w:rPr>
                <w:noProof/>
                <w:webHidden/>
              </w:rPr>
              <w:fldChar w:fldCharType="begin"/>
            </w:r>
            <w:r w:rsidR="00013135">
              <w:rPr>
                <w:noProof/>
                <w:webHidden/>
              </w:rPr>
              <w:instrText xml:space="preserve"> PAGEREF _Toc87714872 \h </w:instrText>
            </w:r>
            <w:r w:rsidR="00013135">
              <w:rPr>
                <w:noProof/>
                <w:webHidden/>
              </w:rPr>
            </w:r>
            <w:r w:rsidR="00013135">
              <w:rPr>
                <w:noProof/>
                <w:webHidden/>
              </w:rPr>
              <w:fldChar w:fldCharType="separate"/>
            </w:r>
            <w:r w:rsidR="00013135">
              <w:rPr>
                <w:noProof/>
                <w:webHidden/>
              </w:rPr>
              <w:t>162</w:t>
            </w:r>
            <w:r w:rsidR="00013135">
              <w:rPr>
                <w:noProof/>
                <w:webHidden/>
              </w:rPr>
              <w:fldChar w:fldCharType="end"/>
            </w:r>
          </w:hyperlink>
        </w:p>
        <w:p w14:paraId="3CA2407C" w14:textId="6025C482" w:rsidR="00013135" w:rsidRDefault="00C7676F">
          <w:pPr>
            <w:pStyle w:val="31"/>
            <w:tabs>
              <w:tab w:val="left" w:pos="2100"/>
              <w:tab w:val="right" w:leader="dot" w:pos="8296"/>
            </w:tabs>
            <w:rPr>
              <w:rFonts w:asciiTheme="minorHAnsi" w:hAnsiTheme="minorHAnsi"/>
              <w:noProof/>
            </w:rPr>
          </w:pPr>
          <w:hyperlink w:anchor="_Toc87714873" w:history="1">
            <w:r w:rsidR="00013135" w:rsidRPr="0082621B">
              <w:rPr>
                <w:rStyle w:val="ab"/>
                <w:rFonts w:eastAsiaTheme="majorEastAsia" w:cs="Times New Roman"/>
                <w:noProof/>
              </w:rPr>
              <w:t>10.1.22</w:t>
            </w:r>
            <w:r w:rsidR="00013135">
              <w:rPr>
                <w:rFonts w:asciiTheme="minorHAnsi" w:hAnsiTheme="minorHAnsi"/>
                <w:noProof/>
              </w:rPr>
              <w:tab/>
            </w:r>
            <w:r w:rsidR="00013135" w:rsidRPr="0082621B">
              <w:rPr>
                <w:rStyle w:val="ab"/>
                <w:rFonts w:eastAsiaTheme="majorEastAsia" w:cs="Times New Roman"/>
                <w:noProof/>
              </w:rPr>
              <w:t>+EIRAT RAT</w:t>
            </w:r>
            <w:r w:rsidR="00013135" w:rsidRPr="0082621B">
              <w:rPr>
                <w:rStyle w:val="ab"/>
                <w:rFonts w:eastAsiaTheme="majorEastAsia" w:cs="Times New Roman"/>
                <w:noProof/>
              </w:rPr>
              <w:t>间切换的状态上报</w:t>
            </w:r>
            <w:r w:rsidR="00013135">
              <w:rPr>
                <w:noProof/>
                <w:webHidden/>
              </w:rPr>
              <w:tab/>
            </w:r>
            <w:r w:rsidR="00013135">
              <w:rPr>
                <w:noProof/>
                <w:webHidden/>
              </w:rPr>
              <w:fldChar w:fldCharType="begin"/>
            </w:r>
            <w:r w:rsidR="00013135">
              <w:rPr>
                <w:noProof/>
                <w:webHidden/>
              </w:rPr>
              <w:instrText xml:space="preserve"> PAGEREF _Toc87714873 \h </w:instrText>
            </w:r>
            <w:r w:rsidR="00013135">
              <w:rPr>
                <w:noProof/>
                <w:webHidden/>
              </w:rPr>
            </w:r>
            <w:r w:rsidR="00013135">
              <w:rPr>
                <w:noProof/>
                <w:webHidden/>
              </w:rPr>
              <w:fldChar w:fldCharType="separate"/>
            </w:r>
            <w:r w:rsidR="00013135">
              <w:rPr>
                <w:noProof/>
                <w:webHidden/>
              </w:rPr>
              <w:t>163</w:t>
            </w:r>
            <w:r w:rsidR="00013135">
              <w:rPr>
                <w:noProof/>
                <w:webHidden/>
              </w:rPr>
              <w:fldChar w:fldCharType="end"/>
            </w:r>
          </w:hyperlink>
        </w:p>
        <w:p w14:paraId="3790A54C" w14:textId="6906B316" w:rsidR="00013135" w:rsidRDefault="00C7676F">
          <w:pPr>
            <w:pStyle w:val="21"/>
            <w:tabs>
              <w:tab w:val="left" w:pos="1260"/>
              <w:tab w:val="right" w:leader="dot" w:pos="8296"/>
            </w:tabs>
            <w:rPr>
              <w:rFonts w:asciiTheme="minorHAnsi" w:hAnsiTheme="minorHAnsi"/>
              <w:noProof/>
            </w:rPr>
          </w:pPr>
          <w:hyperlink w:anchor="_Toc87714874" w:history="1">
            <w:r w:rsidR="00013135" w:rsidRPr="0082621B">
              <w:rPr>
                <w:rStyle w:val="ab"/>
                <w:rFonts w:cs="Times New Roman"/>
                <w:noProof/>
              </w:rPr>
              <w:t>10.2</w:t>
            </w:r>
            <w:r w:rsidR="00013135">
              <w:rPr>
                <w:rFonts w:asciiTheme="minorHAnsi" w:hAnsiTheme="minorHAnsi"/>
                <w:noProof/>
              </w:rPr>
              <w:tab/>
            </w:r>
            <w:r w:rsidR="00013135" w:rsidRPr="0082621B">
              <w:rPr>
                <w:rStyle w:val="ab"/>
                <w:rFonts w:cs="Times New Roman"/>
                <w:noProof/>
              </w:rPr>
              <w:t>数据相关命令</w:t>
            </w:r>
            <w:r w:rsidR="00013135">
              <w:rPr>
                <w:noProof/>
                <w:webHidden/>
              </w:rPr>
              <w:tab/>
            </w:r>
            <w:r w:rsidR="00013135">
              <w:rPr>
                <w:noProof/>
                <w:webHidden/>
              </w:rPr>
              <w:fldChar w:fldCharType="begin"/>
            </w:r>
            <w:r w:rsidR="00013135">
              <w:rPr>
                <w:noProof/>
                <w:webHidden/>
              </w:rPr>
              <w:instrText xml:space="preserve"> PAGEREF _Toc87714874 \h </w:instrText>
            </w:r>
            <w:r w:rsidR="00013135">
              <w:rPr>
                <w:noProof/>
                <w:webHidden/>
              </w:rPr>
            </w:r>
            <w:r w:rsidR="00013135">
              <w:rPr>
                <w:noProof/>
                <w:webHidden/>
              </w:rPr>
              <w:fldChar w:fldCharType="separate"/>
            </w:r>
            <w:r w:rsidR="00013135">
              <w:rPr>
                <w:noProof/>
                <w:webHidden/>
              </w:rPr>
              <w:t>164</w:t>
            </w:r>
            <w:r w:rsidR="00013135">
              <w:rPr>
                <w:noProof/>
                <w:webHidden/>
              </w:rPr>
              <w:fldChar w:fldCharType="end"/>
            </w:r>
          </w:hyperlink>
        </w:p>
        <w:p w14:paraId="43221CB1" w14:textId="4CAEFB0B" w:rsidR="00013135" w:rsidRDefault="00C7676F">
          <w:pPr>
            <w:pStyle w:val="31"/>
            <w:tabs>
              <w:tab w:val="left" w:pos="1680"/>
              <w:tab w:val="right" w:leader="dot" w:pos="8296"/>
            </w:tabs>
            <w:rPr>
              <w:rFonts w:asciiTheme="minorHAnsi" w:hAnsiTheme="minorHAnsi"/>
              <w:noProof/>
            </w:rPr>
          </w:pPr>
          <w:hyperlink w:anchor="_Toc87714875" w:history="1">
            <w:r w:rsidR="00013135" w:rsidRPr="0082621B">
              <w:rPr>
                <w:rStyle w:val="ab"/>
                <w:rFonts w:eastAsiaTheme="majorEastAsia" w:cs="Times New Roman"/>
                <w:noProof/>
              </w:rPr>
              <w:t>10.2.1</w:t>
            </w:r>
            <w:r w:rsidR="00013135">
              <w:rPr>
                <w:rFonts w:asciiTheme="minorHAnsi" w:hAnsiTheme="minorHAnsi"/>
                <w:noProof/>
              </w:rPr>
              <w:tab/>
            </w:r>
            <w:r w:rsidR="00013135" w:rsidRPr="0082621B">
              <w:rPr>
                <w:rStyle w:val="ab"/>
                <w:rFonts w:eastAsiaTheme="majorEastAsia" w:cs="Times New Roman"/>
                <w:noProof/>
              </w:rPr>
              <w:t>AT+ECNCFG</w:t>
            </w:r>
            <w:r w:rsidR="00013135">
              <w:rPr>
                <w:noProof/>
                <w:webHidden/>
              </w:rPr>
              <w:tab/>
            </w:r>
            <w:r w:rsidR="00013135">
              <w:rPr>
                <w:noProof/>
                <w:webHidden/>
              </w:rPr>
              <w:fldChar w:fldCharType="begin"/>
            </w:r>
            <w:r w:rsidR="00013135">
              <w:rPr>
                <w:noProof/>
                <w:webHidden/>
              </w:rPr>
              <w:instrText xml:space="preserve"> PAGEREF _Toc87714875 \h </w:instrText>
            </w:r>
            <w:r w:rsidR="00013135">
              <w:rPr>
                <w:noProof/>
                <w:webHidden/>
              </w:rPr>
            </w:r>
            <w:r w:rsidR="00013135">
              <w:rPr>
                <w:noProof/>
                <w:webHidden/>
              </w:rPr>
              <w:fldChar w:fldCharType="separate"/>
            </w:r>
            <w:r w:rsidR="00013135">
              <w:rPr>
                <w:noProof/>
                <w:webHidden/>
              </w:rPr>
              <w:t>164</w:t>
            </w:r>
            <w:r w:rsidR="00013135">
              <w:rPr>
                <w:noProof/>
                <w:webHidden/>
              </w:rPr>
              <w:fldChar w:fldCharType="end"/>
            </w:r>
          </w:hyperlink>
        </w:p>
        <w:p w14:paraId="0EB3821A" w14:textId="1D593525" w:rsidR="00013135" w:rsidRDefault="00C7676F">
          <w:pPr>
            <w:pStyle w:val="21"/>
            <w:tabs>
              <w:tab w:val="left" w:pos="1260"/>
              <w:tab w:val="right" w:leader="dot" w:pos="8296"/>
            </w:tabs>
            <w:rPr>
              <w:rFonts w:asciiTheme="minorHAnsi" w:hAnsiTheme="minorHAnsi"/>
              <w:noProof/>
            </w:rPr>
          </w:pPr>
          <w:hyperlink w:anchor="_Toc87714876" w:history="1">
            <w:r w:rsidR="00013135" w:rsidRPr="0082621B">
              <w:rPr>
                <w:rStyle w:val="ab"/>
                <w:rFonts w:cs="Times New Roman"/>
                <w:noProof/>
              </w:rPr>
              <w:t>10.3</w:t>
            </w:r>
            <w:r w:rsidR="00013135">
              <w:rPr>
                <w:rFonts w:asciiTheme="minorHAnsi" w:hAnsiTheme="minorHAnsi"/>
                <w:noProof/>
              </w:rPr>
              <w:tab/>
            </w:r>
            <w:r w:rsidR="00013135" w:rsidRPr="0082621B">
              <w:rPr>
                <w:rStyle w:val="ab"/>
                <w:rFonts w:cs="Times New Roman"/>
                <w:noProof/>
              </w:rPr>
              <w:t>呼叫相关命令</w:t>
            </w:r>
            <w:r w:rsidR="00013135">
              <w:rPr>
                <w:noProof/>
                <w:webHidden/>
              </w:rPr>
              <w:tab/>
            </w:r>
            <w:r w:rsidR="00013135">
              <w:rPr>
                <w:noProof/>
                <w:webHidden/>
              </w:rPr>
              <w:fldChar w:fldCharType="begin"/>
            </w:r>
            <w:r w:rsidR="00013135">
              <w:rPr>
                <w:noProof/>
                <w:webHidden/>
              </w:rPr>
              <w:instrText xml:space="preserve"> PAGEREF _Toc87714876 \h </w:instrText>
            </w:r>
            <w:r w:rsidR="00013135">
              <w:rPr>
                <w:noProof/>
                <w:webHidden/>
              </w:rPr>
            </w:r>
            <w:r w:rsidR="00013135">
              <w:rPr>
                <w:noProof/>
                <w:webHidden/>
              </w:rPr>
              <w:fldChar w:fldCharType="separate"/>
            </w:r>
            <w:r w:rsidR="00013135">
              <w:rPr>
                <w:noProof/>
                <w:webHidden/>
              </w:rPr>
              <w:t>165</w:t>
            </w:r>
            <w:r w:rsidR="00013135">
              <w:rPr>
                <w:noProof/>
                <w:webHidden/>
              </w:rPr>
              <w:fldChar w:fldCharType="end"/>
            </w:r>
          </w:hyperlink>
        </w:p>
        <w:p w14:paraId="1792E415" w14:textId="14C039D2" w:rsidR="00013135" w:rsidRDefault="00C7676F">
          <w:pPr>
            <w:pStyle w:val="31"/>
            <w:tabs>
              <w:tab w:val="left" w:pos="1680"/>
              <w:tab w:val="right" w:leader="dot" w:pos="8296"/>
            </w:tabs>
            <w:rPr>
              <w:rFonts w:asciiTheme="minorHAnsi" w:hAnsiTheme="minorHAnsi"/>
              <w:noProof/>
            </w:rPr>
          </w:pPr>
          <w:hyperlink w:anchor="_Toc87714877" w:history="1">
            <w:r w:rsidR="00013135" w:rsidRPr="0082621B">
              <w:rPr>
                <w:rStyle w:val="ab"/>
                <w:rFonts w:eastAsiaTheme="majorEastAsia" w:cs="Times New Roman"/>
                <w:noProof/>
              </w:rPr>
              <w:t>10.3.1</w:t>
            </w:r>
            <w:r w:rsidR="00013135">
              <w:rPr>
                <w:rFonts w:asciiTheme="minorHAnsi" w:hAnsiTheme="minorHAnsi"/>
                <w:noProof/>
              </w:rPr>
              <w:tab/>
            </w:r>
            <w:r w:rsidR="00013135" w:rsidRPr="0082621B">
              <w:rPr>
                <w:rStyle w:val="ab"/>
                <w:rFonts w:eastAsiaTheme="majorEastAsia" w:cs="Times New Roman"/>
                <w:noProof/>
              </w:rPr>
              <w:t xml:space="preserve">AT+EVVS </w:t>
            </w:r>
            <w:r w:rsidR="00013135" w:rsidRPr="0082621B">
              <w:rPr>
                <w:rStyle w:val="ab"/>
                <w:rFonts w:eastAsiaTheme="majorEastAsia" w:cs="Times New Roman"/>
                <w:noProof/>
              </w:rPr>
              <w:t>语音域状态变化指示</w:t>
            </w:r>
            <w:r w:rsidR="00013135">
              <w:rPr>
                <w:noProof/>
                <w:webHidden/>
              </w:rPr>
              <w:tab/>
            </w:r>
            <w:r w:rsidR="00013135">
              <w:rPr>
                <w:noProof/>
                <w:webHidden/>
              </w:rPr>
              <w:fldChar w:fldCharType="begin"/>
            </w:r>
            <w:r w:rsidR="00013135">
              <w:rPr>
                <w:noProof/>
                <w:webHidden/>
              </w:rPr>
              <w:instrText xml:space="preserve"> PAGEREF _Toc87714877 \h </w:instrText>
            </w:r>
            <w:r w:rsidR="00013135">
              <w:rPr>
                <w:noProof/>
                <w:webHidden/>
              </w:rPr>
            </w:r>
            <w:r w:rsidR="00013135">
              <w:rPr>
                <w:noProof/>
                <w:webHidden/>
              </w:rPr>
              <w:fldChar w:fldCharType="separate"/>
            </w:r>
            <w:r w:rsidR="00013135">
              <w:rPr>
                <w:noProof/>
                <w:webHidden/>
              </w:rPr>
              <w:t>165</w:t>
            </w:r>
            <w:r w:rsidR="00013135">
              <w:rPr>
                <w:noProof/>
                <w:webHidden/>
              </w:rPr>
              <w:fldChar w:fldCharType="end"/>
            </w:r>
          </w:hyperlink>
        </w:p>
        <w:p w14:paraId="7944BBCA" w14:textId="14A4EB87" w:rsidR="00013135" w:rsidRDefault="00C7676F">
          <w:pPr>
            <w:pStyle w:val="31"/>
            <w:tabs>
              <w:tab w:val="left" w:pos="1680"/>
              <w:tab w:val="right" w:leader="dot" w:pos="8296"/>
            </w:tabs>
            <w:rPr>
              <w:rFonts w:asciiTheme="minorHAnsi" w:hAnsiTheme="minorHAnsi"/>
              <w:noProof/>
            </w:rPr>
          </w:pPr>
          <w:hyperlink w:anchor="_Toc87714878" w:history="1">
            <w:r w:rsidR="00013135" w:rsidRPr="0082621B">
              <w:rPr>
                <w:rStyle w:val="ab"/>
                <w:rFonts w:eastAsiaTheme="majorEastAsia" w:cs="Times New Roman"/>
                <w:noProof/>
              </w:rPr>
              <w:t>10.3.2</w:t>
            </w:r>
            <w:r w:rsidR="00013135">
              <w:rPr>
                <w:rFonts w:asciiTheme="minorHAnsi" w:hAnsiTheme="minorHAnsi"/>
                <w:noProof/>
              </w:rPr>
              <w:tab/>
            </w:r>
            <w:r w:rsidR="00013135" w:rsidRPr="0082621B">
              <w:rPr>
                <w:rStyle w:val="ab"/>
                <w:rFonts w:eastAsiaTheme="majorEastAsia" w:cs="Times New Roman"/>
                <w:noProof/>
              </w:rPr>
              <w:t xml:space="preserve">AT+EHVOLTE </w:t>
            </w:r>
            <w:r w:rsidR="00013135" w:rsidRPr="0082621B">
              <w:rPr>
                <w:rStyle w:val="ab"/>
                <w:rFonts w:eastAsiaTheme="majorEastAsia" w:cs="Times New Roman"/>
                <w:noProof/>
              </w:rPr>
              <w:t>为</w:t>
            </w:r>
            <w:r w:rsidR="00013135" w:rsidRPr="0082621B">
              <w:rPr>
                <w:rStyle w:val="ab"/>
                <w:rFonts w:eastAsiaTheme="majorEastAsia" w:cs="Times New Roman"/>
                <w:noProof/>
              </w:rPr>
              <w:t>silent redial</w:t>
            </w:r>
            <w:r w:rsidR="00013135" w:rsidRPr="0082621B">
              <w:rPr>
                <w:rStyle w:val="ab"/>
                <w:rFonts w:eastAsiaTheme="majorEastAsia" w:cs="Times New Roman"/>
                <w:noProof/>
              </w:rPr>
              <w:t>更新</w:t>
            </w:r>
            <w:r w:rsidR="00013135" w:rsidRPr="0082621B">
              <w:rPr>
                <w:rStyle w:val="ab"/>
                <w:rFonts w:eastAsiaTheme="majorEastAsia" w:cs="Times New Roman"/>
                <w:noProof/>
              </w:rPr>
              <w:t>hVoLTE</w:t>
            </w:r>
            <w:r w:rsidR="00013135" w:rsidRPr="0082621B">
              <w:rPr>
                <w:rStyle w:val="ab"/>
                <w:rFonts w:eastAsiaTheme="majorEastAsia" w:cs="Times New Roman"/>
                <w:noProof/>
              </w:rPr>
              <w:t>模式</w:t>
            </w:r>
            <w:r w:rsidR="00013135">
              <w:rPr>
                <w:noProof/>
                <w:webHidden/>
              </w:rPr>
              <w:tab/>
            </w:r>
            <w:r w:rsidR="00013135">
              <w:rPr>
                <w:noProof/>
                <w:webHidden/>
              </w:rPr>
              <w:fldChar w:fldCharType="begin"/>
            </w:r>
            <w:r w:rsidR="00013135">
              <w:rPr>
                <w:noProof/>
                <w:webHidden/>
              </w:rPr>
              <w:instrText xml:space="preserve"> PAGEREF _Toc87714878 \h </w:instrText>
            </w:r>
            <w:r w:rsidR="00013135">
              <w:rPr>
                <w:noProof/>
                <w:webHidden/>
              </w:rPr>
            </w:r>
            <w:r w:rsidR="00013135">
              <w:rPr>
                <w:noProof/>
                <w:webHidden/>
              </w:rPr>
              <w:fldChar w:fldCharType="separate"/>
            </w:r>
            <w:r w:rsidR="00013135">
              <w:rPr>
                <w:noProof/>
                <w:webHidden/>
              </w:rPr>
              <w:t>165</w:t>
            </w:r>
            <w:r w:rsidR="00013135">
              <w:rPr>
                <w:noProof/>
                <w:webHidden/>
              </w:rPr>
              <w:fldChar w:fldCharType="end"/>
            </w:r>
          </w:hyperlink>
        </w:p>
        <w:p w14:paraId="5CE51D22" w14:textId="0D64EBA9" w:rsidR="00013135" w:rsidRDefault="00C7676F">
          <w:pPr>
            <w:pStyle w:val="31"/>
            <w:tabs>
              <w:tab w:val="left" w:pos="1680"/>
              <w:tab w:val="right" w:leader="dot" w:pos="8296"/>
            </w:tabs>
            <w:rPr>
              <w:rFonts w:asciiTheme="minorHAnsi" w:hAnsiTheme="minorHAnsi"/>
              <w:noProof/>
            </w:rPr>
          </w:pPr>
          <w:hyperlink w:anchor="_Toc87714879" w:history="1">
            <w:r w:rsidR="00013135" w:rsidRPr="0082621B">
              <w:rPr>
                <w:rStyle w:val="ab"/>
                <w:rFonts w:eastAsiaTheme="majorEastAsia" w:cs="Times New Roman"/>
                <w:noProof/>
              </w:rPr>
              <w:t>10.3.3</w:t>
            </w:r>
            <w:r w:rsidR="00013135">
              <w:rPr>
                <w:rFonts w:asciiTheme="minorHAnsi" w:hAnsiTheme="minorHAnsi"/>
                <w:noProof/>
              </w:rPr>
              <w:tab/>
            </w:r>
            <w:r w:rsidR="00013135" w:rsidRPr="0082621B">
              <w:rPr>
                <w:rStyle w:val="ab"/>
                <w:rFonts w:eastAsiaTheme="majorEastAsia" w:cs="Times New Roman"/>
                <w:noProof/>
              </w:rPr>
              <w:t>ATD</w:t>
            </w:r>
            <w:r w:rsidR="00013135">
              <w:rPr>
                <w:noProof/>
                <w:webHidden/>
              </w:rPr>
              <w:tab/>
            </w:r>
            <w:r w:rsidR="00013135">
              <w:rPr>
                <w:noProof/>
                <w:webHidden/>
              </w:rPr>
              <w:fldChar w:fldCharType="begin"/>
            </w:r>
            <w:r w:rsidR="00013135">
              <w:rPr>
                <w:noProof/>
                <w:webHidden/>
              </w:rPr>
              <w:instrText xml:space="preserve"> PAGEREF _Toc87714879 \h </w:instrText>
            </w:r>
            <w:r w:rsidR="00013135">
              <w:rPr>
                <w:noProof/>
                <w:webHidden/>
              </w:rPr>
            </w:r>
            <w:r w:rsidR="00013135">
              <w:rPr>
                <w:noProof/>
                <w:webHidden/>
              </w:rPr>
              <w:fldChar w:fldCharType="separate"/>
            </w:r>
            <w:r w:rsidR="00013135">
              <w:rPr>
                <w:noProof/>
                <w:webHidden/>
              </w:rPr>
              <w:t>166</w:t>
            </w:r>
            <w:r w:rsidR="00013135">
              <w:rPr>
                <w:noProof/>
                <w:webHidden/>
              </w:rPr>
              <w:fldChar w:fldCharType="end"/>
            </w:r>
          </w:hyperlink>
        </w:p>
        <w:p w14:paraId="5C9B78CB" w14:textId="08DA74E9" w:rsidR="00013135" w:rsidRDefault="00C7676F">
          <w:pPr>
            <w:pStyle w:val="31"/>
            <w:tabs>
              <w:tab w:val="left" w:pos="1680"/>
              <w:tab w:val="right" w:leader="dot" w:pos="8296"/>
            </w:tabs>
            <w:rPr>
              <w:rFonts w:asciiTheme="minorHAnsi" w:hAnsiTheme="minorHAnsi"/>
              <w:noProof/>
            </w:rPr>
          </w:pPr>
          <w:hyperlink w:anchor="_Toc87714880" w:history="1">
            <w:r w:rsidR="00013135" w:rsidRPr="0082621B">
              <w:rPr>
                <w:rStyle w:val="ab"/>
                <w:rFonts w:eastAsiaTheme="majorEastAsia" w:cs="Times New Roman"/>
                <w:noProof/>
              </w:rPr>
              <w:t>10.3.4</w:t>
            </w:r>
            <w:r w:rsidR="00013135">
              <w:rPr>
                <w:rFonts w:asciiTheme="minorHAnsi" w:hAnsiTheme="minorHAnsi"/>
                <w:noProof/>
              </w:rPr>
              <w:tab/>
            </w:r>
            <w:r w:rsidR="00013135" w:rsidRPr="0082621B">
              <w:rPr>
                <w:rStyle w:val="ab"/>
                <w:rFonts w:eastAsiaTheme="majorEastAsia" w:cs="Times New Roman"/>
                <w:noProof/>
              </w:rPr>
              <w:t>ATH</w:t>
            </w:r>
            <w:r w:rsidR="00013135">
              <w:rPr>
                <w:noProof/>
                <w:webHidden/>
              </w:rPr>
              <w:tab/>
            </w:r>
            <w:r w:rsidR="00013135">
              <w:rPr>
                <w:noProof/>
                <w:webHidden/>
              </w:rPr>
              <w:fldChar w:fldCharType="begin"/>
            </w:r>
            <w:r w:rsidR="00013135">
              <w:rPr>
                <w:noProof/>
                <w:webHidden/>
              </w:rPr>
              <w:instrText xml:space="preserve"> PAGEREF _Toc87714880 \h </w:instrText>
            </w:r>
            <w:r w:rsidR="00013135">
              <w:rPr>
                <w:noProof/>
                <w:webHidden/>
              </w:rPr>
            </w:r>
            <w:r w:rsidR="00013135">
              <w:rPr>
                <w:noProof/>
                <w:webHidden/>
              </w:rPr>
              <w:fldChar w:fldCharType="separate"/>
            </w:r>
            <w:r w:rsidR="00013135">
              <w:rPr>
                <w:noProof/>
                <w:webHidden/>
              </w:rPr>
              <w:t>166</w:t>
            </w:r>
            <w:r w:rsidR="00013135">
              <w:rPr>
                <w:noProof/>
                <w:webHidden/>
              </w:rPr>
              <w:fldChar w:fldCharType="end"/>
            </w:r>
          </w:hyperlink>
        </w:p>
        <w:p w14:paraId="5375DC9C" w14:textId="11EE7859" w:rsidR="00013135" w:rsidRDefault="00C7676F">
          <w:pPr>
            <w:pStyle w:val="31"/>
            <w:tabs>
              <w:tab w:val="left" w:pos="1680"/>
              <w:tab w:val="right" w:leader="dot" w:pos="8296"/>
            </w:tabs>
            <w:rPr>
              <w:rFonts w:asciiTheme="minorHAnsi" w:hAnsiTheme="minorHAnsi"/>
              <w:noProof/>
            </w:rPr>
          </w:pPr>
          <w:hyperlink w:anchor="_Toc87714881" w:history="1">
            <w:r w:rsidR="00013135" w:rsidRPr="0082621B">
              <w:rPr>
                <w:rStyle w:val="ab"/>
                <w:rFonts w:eastAsiaTheme="majorEastAsia" w:cs="Times New Roman"/>
                <w:noProof/>
              </w:rPr>
              <w:t>10.3.5</w:t>
            </w:r>
            <w:r w:rsidR="00013135">
              <w:rPr>
                <w:rFonts w:asciiTheme="minorHAnsi" w:hAnsiTheme="minorHAnsi"/>
                <w:noProof/>
              </w:rPr>
              <w:tab/>
            </w:r>
            <w:r w:rsidR="00013135" w:rsidRPr="0082621B">
              <w:rPr>
                <w:rStyle w:val="ab"/>
                <w:rFonts w:eastAsiaTheme="majorEastAsia" w:cs="Times New Roman"/>
                <w:noProof/>
              </w:rPr>
              <w:t>CHLD</w:t>
            </w:r>
            <w:r w:rsidR="00013135">
              <w:rPr>
                <w:noProof/>
                <w:webHidden/>
              </w:rPr>
              <w:tab/>
            </w:r>
            <w:r w:rsidR="00013135">
              <w:rPr>
                <w:noProof/>
                <w:webHidden/>
              </w:rPr>
              <w:fldChar w:fldCharType="begin"/>
            </w:r>
            <w:r w:rsidR="00013135">
              <w:rPr>
                <w:noProof/>
                <w:webHidden/>
              </w:rPr>
              <w:instrText xml:space="preserve"> PAGEREF _Toc87714881 \h </w:instrText>
            </w:r>
            <w:r w:rsidR="00013135">
              <w:rPr>
                <w:noProof/>
                <w:webHidden/>
              </w:rPr>
            </w:r>
            <w:r w:rsidR="00013135">
              <w:rPr>
                <w:noProof/>
                <w:webHidden/>
              </w:rPr>
              <w:fldChar w:fldCharType="separate"/>
            </w:r>
            <w:r w:rsidR="00013135">
              <w:rPr>
                <w:noProof/>
                <w:webHidden/>
              </w:rPr>
              <w:t>166</w:t>
            </w:r>
            <w:r w:rsidR="00013135">
              <w:rPr>
                <w:noProof/>
                <w:webHidden/>
              </w:rPr>
              <w:fldChar w:fldCharType="end"/>
            </w:r>
          </w:hyperlink>
        </w:p>
        <w:p w14:paraId="6B9D36D8" w14:textId="3B08080A" w:rsidR="00013135" w:rsidRDefault="00C7676F">
          <w:pPr>
            <w:pStyle w:val="31"/>
            <w:tabs>
              <w:tab w:val="left" w:pos="1680"/>
              <w:tab w:val="right" w:leader="dot" w:pos="8296"/>
            </w:tabs>
            <w:rPr>
              <w:rFonts w:asciiTheme="minorHAnsi" w:hAnsiTheme="minorHAnsi"/>
              <w:noProof/>
            </w:rPr>
          </w:pPr>
          <w:hyperlink w:anchor="_Toc87714882" w:history="1">
            <w:r w:rsidR="00013135" w:rsidRPr="0082621B">
              <w:rPr>
                <w:rStyle w:val="ab"/>
                <w:rFonts w:eastAsiaTheme="majorEastAsia" w:cs="Times New Roman"/>
                <w:noProof/>
              </w:rPr>
              <w:t>10.3.6</w:t>
            </w:r>
            <w:r w:rsidR="00013135">
              <w:rPr>
                <w:rFonts w:asciiTheme="minorHAnsi" w:hAnsiTheme="minorHAnsi"/>
                <w:noProof/>
              </w:rPr>
              <w:tab/>
            </w:r>
            <w:r w:rsidR="00013135" w:rsidRPr="0082621B">
              <w:rPr>
                <w:rStyle w:val="ab"/>
                <w:rFonts w:eastAsiaTheme="majorEastAsia" w:cs="Times New Roman"/>
                <w:noProof/>
              </w:rPr>
              <w:t>CHUP</w:t>
            </w:r>
            <w:r w:rsidR="00013135">
              <w:rPr>
                <w:noProof/>
                <w:webHidden/>
              </w:rPr>
              <w:tab/>
            </w:r>
            <w:r w:rsidR="00013135">
              <w:rPr>
                <w:noProof/>
                <w:webHidden/>
              </w:rPr>
              <w:fldChar w:fldCharType="begin"/>
            </w:r>
            <w:r w:rsidR="00013135">
              <w:rPr>
                <w:noProof/>
                <w:webHidden/>
              </w:rPr>
              <w:instrText xml:space="preserve"> PAGEREF _Toc87714882 \h </w:instrText>
            </w:r>
            <w:r w:rsidR="00013135">
              <w:rPr>
                <w:noProof/>
                <w:webHidden/>
              </w:rPr>
            </w:r>
            <w:r w:rsidR="00013135">
              <w:rPr>
                <w:noProof/>
                <w:webHidden/>
              </w:rPr>
              <w:fldChar w:fldCharType="separate"/>
            </w:r>
            <w:r w:rsidR="00013135">
              <w:rPr>
                <w:noProof/>
                <w:webHidden/>
              </w:rPr>
              <w:t>166</w:t>
            </w:r>
            <w:r w:rsidR="00013135">
              <w:rPr>
                <w:noProof/>
                <w:webHidden/>
              </w:rPr>
              <w:fldChar w:fldCharType="end"/>
            </w:r>
          </w:hyperlink>
        </w:p>
        <w:p w14:paraId="094DE513" w14:textId="5BEAAD51" w:rsidR="00013135" w:rsidRDefault="00C7676F">
          <w:pPr>
            <w:pStyle w:val="31"/>
            <w:tabs>
              <w:tab w:val="left" w:pos="1680"/>
              <w:tab w:val="right" w:leader="dot" w:pos="8296"/>
            </w:tabs>
            <w:rPr>
              <w:rFonts w:asciiTheme="minorHAnsi" w:hAnsiTheme="minorHAnsi"/>
              <w:noProof/>
            </w:rPr>
          </w:pPr>
          <w:hyperlink w:anchor="_Toc87714883" w:history="1">
            <w:r w:rsidR="00013135" w:rsidRPr="0082621B">
              <w:rPr>
                <w:rStyle w:val="ab"/>
                <w:rFonts w:eastAsiaTheme="majorEastAsia" w:cs="Times New Roman"/>
                <w:noProof/>
              </w:rPr>
              <w:t>10.3.7</w:t>
            </w:r>
            <w:r w:rsidR="00013135">
              <w:rPr>
                <w:rFonts w:asciiTheme="minorHAnsi" w:hAnsiTheme="minorHAnsi"/>
                <w:noProof/>
              </w:rPr>
              <w:tab/>
            </w:r>
            <w:r w:rsidR="00013135" w:rsidRPr="0082621B">
              <w:rPr>
                <w:rStyle w:val="ab"/>
                <w:rFonts w:eastAsiaTheme="majorEastAsia" w:cs="Times New Roman"/>
                <w:noProof/>
              </w:rPr>
              <w:t>ECPI</w:t>
            </w:r>
            <w:r w:rsidR="00013135">
              <w:rPr>
                <w:noProof/>
                <w:webHidden/>
              </w:rPr>
              <w:tab/>
            </w:r>
            <w:r w:rsidR="00013135">
              <w:rPr>
                <w:noProof/>
                <w:webHidden/>
              </w:rPr>
              <w:fldChar w:fldCharType="begin"/>
            </w:r>
            <w:r w:rsidR="00013135">
              <w:rPr>
                <w:noProof/>
                <w:webHidden/>
              </w:rPr>
              <w:instrText xml:space="preserve"> PAGEREF _Toc87714883 \h </w:instrText>
            </w:r>
            <w:r w:rsidR="00013135">
              <w:rPr>
                <w:noProof/>
                <w:webHidden/>
              </w:rPr>
            </w:r>
            <w:r w:rsidR="00013135">
              <w:rPr>
                <w:noProof/>
                <w:webHidden/>
              </w:rPr>
              <w:fldChar w:fldCharType="separate"/>
            </w:r>
            <w:r w:rsidR="00013135">
              <w:rPr>
                <w:noProof/>
                <w:webHidden/>
              </w:rPr>
              <w:t>166</w:t>
            </w:r>
            <w:r w:rsidR="00013135">
              <w:rPr>
                <w:noProof/>
                <w:webHidden/>
              </w:rPr>
              <w:fldChar w:fldCharType="end"/>
            </w:r>
          </w:hyperlink>
        </w:p>
        <w:p w14:paraId="0C59ACE6" w14:textId="77638143" w:rsidR="00013135" w:rsidRDefault="00C7676F">
          <w:pPr>
            <w:pStyle w:val="31"/>
            <w:tabs>
              <w:tab w:val="left" w:pos="1680"/>
              <w:tab w:val="right" w:leader="dot" w:pos="8296"/>
            </w:tabs>
            <w:rPr>
              <w:rFonts w:asciiTheme="minorHAnsi" w:hAnsiTheme="minorHAnsi"/>
              <w:noProof/>
            </w:rPr>
          </w:pPr>
          <w:hyperlink w:anchor="_Toc87714884" w:history="1">
            <w:r w:rsidR="00013135" w:rsidRPr="0082621B">
              <w:rPr>
                <w:rStyle w:val="ab"/>
                <w:rFonts w:eastAsiaTheme="majorEastAsia" w:cs="Times New Roman"/>
                <w:noProof/>
              </w:rPr>
              <w:t>10.3.8</w:t>
            </w:r>
            <w:r w:rsidR="00013135">
              <w:rPr>
                <w:rFonts w:asciiTheme="minorHAnsi" w:hAnsiTheme="minorHAnsi"/>
                <w:noProof/>
              </w:rPr>
              <w:tab/>
            </w:r>
            <w:r w:rsidR="00013135" w:rsidRPr="0082621B">
              <w:rPr>
                <w:rStyle w:val="ab"/>
                <w:rFonts w:eastAsiaTheme="majorEastAsia" w:cs="Times New Roman"/>
                <w:noProof/>
              </w:rPr>
              <w:t>ATA</w:t>
            </w:r>
            <w:r w:rsidR="00013135">
              <w:rPr>
                <w:noProof/>
                <w:webHidden/>
              </w:rPr>
              <w:tab/>
            </w:r>
            <w:r w:rsidR="00013135">
              <w:rPr>
                <w:noProof/>
                <w:webHidden/>
              </w:rPr>
              <w:fldChar w:fldCharType="begin"/>
            </w:r>
            <w:r w:rsidR="00013135">
              <w:rPr>
                <w:noProof/>
                <w:webHidden/>
              </w:rPr>
              <w:instrText xml:space="preserve"> PAGEREF _Toc87714884 \h </w:instrText>
            </w:r>
            <w:r w:rsidR="00013135">
              <w:rPr>
                <w:noProof/>
                <w:webHidden/>
              </w:rPr>
            </w:r>
            <w:r w:rsidR="00013135">
              <w:rPr>
                <w:noProof/>
                <w:webHidden/>
              </w:rPr>
              <w:fldChar w:fldCharType="separate"/>
            </w:r>
            <w:r w:rsidR="00013135">
              <w:rPr>
                <w:noProof/>
                <w:webHidden/>
              </w:rPr>
              <w:t>166</w:t>
            </w:r>
            <w:r w:rsidR="00013135">
              <w:rPr>
                <w:noProof/>
                <w:webHidden/>
              </w:rPr>
              <w:fldChar w:fldCharType="end"/>
            </w:r>
          </w:hyperlink>
        </w:p>
        <w:p w14:paraId="674AA05C" w14:textId="2A54A9E1" w:rsidR="00013135" w:rsidRDefault="00C7676F">
          <w:pPr>
            <w:pStyle w:val="31"/>
            <w:tabs>
              <w:tab w:val="left" w:pos="1680"/>
              <w:tab w:val="right" w:leader="dot" w:pos="8296"/>
            </w:tabs>
            <w:rPr>
              <w:rFonts w:asciiTheme="minorHAnsi" w:hAnsiTheme="minorHAnsi"/>
              <w:noProof/>
            </w:rPr>
          </w:pPr>
          <w:hyperlink w:anchor="_Toc87714885" w:history="1">
            <w:r w:rsidR="00013135" w:rsidRPr="0082621B">
              <w:rPr>
                <w:rStyle w:val="ab"/>
                <w:rFonts w:eastAsiaTheme="majorEastAsia" w:cs="Times New Roman"/>
                <w:noProof/>
              </w:rPr>
              <w:t>10.3.9</w:t>
            </w:r>
            <w:r w:rsidR="00013135">
              <w:rPr>
                <w:rFonts w:asciiTheme="minorHAnsi" w:hAnsiTheme="minorHAnsi"/>
                <w:noProof/>
              </w:rPr>
              <w:tab/>
            </w:r>
            <w:r w:rsidR="00013135" w:rsidRPr="0082621B">
              <w:rPr>
                <w:rStyle w:val="ab"/>
                <w:rFonts w:eastAsiaTheme="majorEastAsia" w:cs="Times New Roman"/>
                <w:noProof/>
              </w:rPr>
              <w:t>EUSIM SIM</w:t>
            </w:r>
            <w:r w:rsidR="00013135" w:rsidRPr="0082621B">
              <w:rPr>
                <w:rStyle w:val="ab"/>
                <w:rFonts w:eastAsiaTheme="majorEastAsia" w:cs="Times New Roman"/>
                <w:noProof/>
              </w:rPr>
              <w:t>卡相关问题</w:t>
            </w:r>
            <w:r w:rsidR="00013135">
              <w:rPr>
                <w:noProof/>
                <w:webHidden/>
              </w:rPr>
              <w:tab/>
            </w:r>
            <w:r w:rsidR="00013135">
              <w:rPr>
                <w:noProof/>
                <w:webHidden/>
              </w:rPr>
              <w:fldChar w:fldCharType="begin"/>
            </w:r>
            <w:r w:rsidR="00013135">
              <w:rPr>
                <w:noProof/>
                <w:webHidden/>
              </w:rPr>
              <w:instrText xml:space="preserve"> PAGEREF _Toc87714885 \h </w:instrText>
            </w:r>
            <w:r w:rsidR="00013135">
              <w:rPr>
                <w:noProof/>
                <w:webHidden/>
              </w:rPr>
            </w:r>
            <w:r w:rsidR="00013135">
              <w:rPr>
                <w:noProof/>
                <w:webHidden/>
              </w:rPr>
              <w:fldChar w:fldCharType="separate"/>
            </w:r>
            <w:r w:rsidR="00013135">
              <w:rPr>
                <w:noProof/>
                <w:webHidden/>
              </w:rPr>
              <w:t>166</w:t>
            </w:r>
            <w:r w:rsidR="00013135">
              <w:rPr>
                <w:noProof/>
                <w:webHidden/>
              </w:rPr>
              <w:fldChar w:fldCharType="end"/>
            </w:r>
          </w:hyperlink>
        </w:p>
        <w:p w14:paraId="34F6DB17" w14:textId="79031555" w:rsidR="00013135" w:rsidRDefault="00C7676F">
          <w:pPr>
            <w:pStyle w:val="21"/>
            <w:tabs>
              <w:tab w:val="left" w:pos="1260"/>
              <w:tab w:val="right" w:leader="dot" w:pos="8296"/>
            </w:tabs>
            <w:rPr>
              <w:rFonts w:asciiTheme="minorHAnsi" w:hAnsiTheme="minorHAnsi"/>
              <w:noProof/>
            </w:rPr>
          </w:pPr>
          <w:hyperlink w:anchor="_Toc87714886" w:history="1">
            <w:r w:rsidR="00013135" w:rsidRPr="0082621B">
              <w:rPr>
                <w:rStyle w:val="ab"/>
                <w:rFonts w:cs="Times New Roman"/>
                <w:noProof/>
              </w:rPr>
              <w:t>10.4</w:t>
            </w:r>
            <w:r w:rsidR="00013135">
              <w:rPr>
                <w:rFonts w:asciiTheme="minorHAnsi" w:hAnsiTheme="minorHAnsi"/>
                <w:noProof/>
              </w:rPr>
              <w:tab/>
            </w:r>
            <w:r w:rsidR="00013135" w:rsidRPr="0082621B">
              <w:rPr>
                <w:rStyle w:val="ab"/>
                <w:rFonts w:cs="Times New Roman"/>
                <w:noProof/>
              </w:rPr>
              <w:t>VoLTE</w:t>
            </w:r>
            <w:r w:rsidR="00013135" w:rsidRPr="0082621B">
              <w:rPr>
                <w:rStyle w:val="ab"/>
                <w:rFonts w:cs="Times New Roman"/>
                <w:noProof/>
              </w:rPr>
              <w:t>相关的</w:t>
            </w:r>
            <w:r w:rsidR="00013135" w:rsidRPr="0082621B">
              <w:rPr>
                <w:rStyle w:val="ab"/>
                <w:rFonts w:cs="Times New Roman"/>
                <w:noProof/>
              </w:rPr>
              <w:t>AT</w:t>
            </w:r>
            <w:r w:rsidR="00013135" w:rsidRPr="0082621B">
              <w:rPr>
                <w:rStyle w:val="ab"/>
                <w:rFonts w:cs="Times New Roman"/>
                <w:noProof/>
              </w:rPr>
              <w:t>命令</w:t>
            </w:r>
            <w:r w:rsidR="00013135">
              <w:rPr>
                <w:noProof/>
                <w:webHidden/>
              </w:rPr>
              <w:tab/>
            </w:r>
            <w:r w:rsidR="00013135">
              <w:rPr>
                <w:noProof/>
                <w:webHidden/>
              </w:rPr>
              <w:fldChar w:fldCharType="begin"/>
            </w:r>
            <w:r w:rsidR="00013135">
              <w:rPr>
                <w:noProof/>
                <w:webHidden/>
              </w:rPr>
              <w:instrText xml:space="preserve"> PAGEREF _Toc87714886 \h </w:instrText>
            </w:r>
            <w:r w:rsidR="00013135">
              <w:rPr>
                <w:noProof/>
                <w:webHidden/>
              </w:rPr>
            </w:r>
            <w:r w:rsidR="00013135">
              <w:rPr>
                <w:noProof/>
                <w:webHidden/>
              </w:rPr>
              <w:fldChar w:fldCharType="separate"/>
            </w:r>
            <w:r w:rsidR="00013135">
              <w:rPr>
                <w:noProof/>
                <w:webHidden/>
              </w:rPr>
              <w:t>166</w:t>
            </w:r>
            <w:r w:rsidR="00013135">
              <w:rPr>
                <w:noProof/>
                <w:webHidden/>
              </w:rPr>
              <w:fldChar w:fldCharType="end"/>
            </w:r>
          </w:hyperlink>
        </w:p>
        <w:p w14:paraId="7D3FC9E2" w14:textId="11DDCA90" w:rsidR="00013135" w:rsidRDefault="00C7676F">
          <w:pPr>
            <w:pStyle w:val="31"/>
            <w:tabs>
              <w:tab w:val="left" w:pos="1680"/>
              <w:tab w:val="right" w:leader="dot" w:pos="8296"/>
            </w:tabs>
            <w:rPr>
              <w:rFonts w:asciiTheme="minorHAnsi" w:hAnsiTheme="minorHAnsi"/>
              <w:noProof/>
            </w:rPr>
          </w:pPr>
          <w:hyperlink w:anchor="_Toc87714887" w:history="1">
            <w:r w:rsidR="00013135" w:rsidRPr="0082621B">
              <w:rPr>
                <w:rStyle w:val="ab"/>
                <w:rFonts w:eastAsiaTheme="majorEastAsia" w:cs="Times New Roman"/>
                <w:noProof/>
              </w:rPr>
              <w:t>10.4.1</w:t>
            </w:r>
            <w:r w:rsidR="00013135">
              <w:rPr>
                <w:rFonts w:asciiTheme="minorHAnsi" w:hAnsiTheme="minorHAnsi"/>
                <w:noProof/>
              </w:rPr>
              <w:tab/>
            </w:r>
            <w:r w:rsidR="00013135" w:rsidRPr="0082621B">
              <w:rPr>
                <w:rStyle w:val="ab"/>
                <w:rFonts w:eastAsiaTheme="majorEastAsia" w:cs="Times New Roman"/>
                <w:noProof/>
              </w:rPr>
              <w:t>EIMSPDN</w:t>
            </w:r>
            <w:r w:rsidR="00013135">
              <w:rPr>
                <w:noProof/>
                <w:webHidden/>
              </w:rPr>
              <w:tab/>
            </w:r>
            <w:r w:rsidR="00013135">
              <w:rPr>
                <w:noProof/>
                <w:webHidden/>
              </w:rPr>
              <w:fldChar w:fldCharType="begin"/>
            </w:r>
            <w:r w:rsidR="00013135">
              <w:rPr>
                <w:noProof/>
                <w:webHidden/>
              </w:rPr>
              <w:instrText xml:space="preserve"> PAGEREF _Toc87714887 \h </w:instrText>
            </w:r>
            <w:r w:rsidR="00013135">
              <w:rPr>
                <w:noProof/>
                <w:webHidden/>
              </w:rPr>
            </w:r>
            <w:r w:rsidR="00013135">
              <w:rPr>
                <w:noProof/>
                <w:webHidden/>
              </w:rPr>
              <w:fldChar w:fldCharType="separate"/>
            </w:r>
            <w:r w:rsidR="00013135">
              <w:rPr>
                <w:noProof/>
                <w:webHidden/>
              </w:rPr>
              <w:t>166</w:t>
            </w:r>
            <w:r w:rsidR="00013135">
              <w:rPr>
                <w:noProof/>
                <w:webHidden/>
              </w:rPr>
              <w:fldChar w:fldCharType="end"/>
            </w:r>
          </w:hyperlink>
        </w:p>
        <w:p w14:paraId="1330DCB7" w14:textId="2A4416F0" w:rsidR="00013135" w:rsidRDefault="00C7676F">
          <w:pPr>
            <w:pStyle w:val="31"/>
            <w:tabs>
              <w:tab w:val="left" w:pos="1680"/>
              <w:tab w:val="right" w:leader="dot" w:pos="8296"/>
            </w:tabs>
            <w:rPr>
              <w:rFonts w:asciiTheme="minorHAnsi" w:hAnsiTheme="minorHAnsi"/>
              <w:noProof/>
            </w:rPr>
          </w:pPr>
          <w:hyperlink w:anchor="_Toc87714888" w:history="1">
            <w:r w:rsidR="00013135" w:rsidRPr="0082621B">
              <w:rPr>
                <w:rStyle w:val="ab"/>
                <w:rFonts w:eastAsiaTheme="majorEastAsia" w:cs="Times New Roman"/>
                <w:noProof/>
              </w:rPr>
              <w:t>10.4.2</w:t>
            </w:r>
            <w:r w:rsidR="00013135">
              <w:rPr>
                <w:rFonts w:asciiTheme="minorHAnsi" w:hAnsiTheme="minorHAnsi"/>
                <w:noProof/>
              </w:rPr>
              <w:tab/>
            </w:r>
            <w:r w:rsidR="00013135" w:rsidRPr="0082621B">
              <w:rPr>
                <w:rStyle w:val="ab"/>
                <w:rFonts w:eastAsiaTheme="majorEastAsia" w:cs="Times New Roman"/>
                <w:noProof/>
              </w:rPr>
              <w:t>AT+EIMSCFG IMS</w:t>
            </w:r>
            <w:r w:rsidR="00013135" w:rsidRPr="0082621B">
              <w:rPr>
                <w:rStyle w:val="ab"/>
                <w:rFonts w:eastAsiaTheme="majorEastAsia" w:cs="Times New Roman"/>
                <w:noProof/>
              </w:rPr>
              <w:t>相关能力设置</w:t>
            </w:r>
            <w:r w:rsidR="00013135">
              <w:rPr>
                <w:noProof/>
                <w:webHidden/>
              </w:rPr>
              <w:tab/>
            </w:r>
            <w:r w:rsidR="00013135">
              <w:rPr>
                <w:noProof/>
                <w:webHidden/>
              </w:rPr>
              <w:fldChar w:fldCharType="begin"/>
            </w:r>
            <w:r w:rsidR="00013135">
              <w:rPr>
                <w:noProof/>
                <w:webHidden/>
              </w:rPr>
              <w:instrText xml:space="preserve"> PAGEREF _Toc87714888 \h </w:instrText>
            </w:r>
            <w:r w:rsidR="00013135">
              <w:rPr>
                <w:noProof/>
                <w:webHidden/>
              </w:rPr>
            </w:r>
            <w:r w:rsidR="00013135">
              <w:rPr>
                <w:noProof/>
                <w:webHidden/>
              </w:rPr>
              <w:fldChar w:fldCharType="separate"/>
            </w:r>
            <w:r w:rsidR="00013135">
              <w:rPr>
                <w:noProof/>
                <w:webHidden/>
              </w:rPr>
              <w:t>166</w:t>
            </w:r>
            <w:r w:rsidR="00013135">
              <w:rPr>
                <w:noProof/>
                <w:webHidden/>
              </w:rPr>
              <w:fldChar w:fldCharType="end"/>
            </w:r>
          </w:hyperlink>
        </w:p>
        <w:p w14:paraId="54900476" w14:textId="6EA7B990" w:rsidR="00013135" w:rsidRDefault="00C7676F">
          <w:pPr>
            <w:pStyle w:val="31"/>
            <w:tabs>
              <w:tab w:val="left" w:pos="1680"/>
              <w:tab w:val="right" w:leader="dot" w:pos="8296"/>
            </w:tabs>
            <w:rPr>
              <w:rFonts w:asciiTheme="minorHAnsi" w:hAnsiTheme="minorHAnsi"/>
              <w:noProof/>
            </w:rPr>
          </w:pPr>
          <w:hyperlink w:anchor="_Toc87714889" w:history="1">
            <w:r w:rsidR="00013135" w:rsidRPr="0082621B">
              <w:rPr>
                <w:rStyle w:val="ab"/>
                <w:rFonts w:eastAsiaTheme="majorEastAsia" w:cs="Times New Roman"/>
                <w:noProof/>
              </w:rPr>
              <w:t>10.4.3</w:t>
            </w:r>
            <w:r w:rsidR="00013135">
              <w:rPr>
                <w:rFonts w:asciiTheme="minorHAnsi" w:hAnsiTheme="minorHAnsi"/>
                <w:noProof/>
              </w:rPr>
              <w:tab/>
            </w:r>
            <w:r w:rsidR="00013135" w:rsidRPr="0082621B">
              <w:rPr>
                <w:rStyle w:val="ab"/>
                <w:rFonts w:eastAsiaTheme="majorEastAsia" w:cs="Times New Roman"/>
                <w:noProof/>
              </w:rPr>
              <w:t xml:space="preserve">+EIMSVCAP </w:t>
            </w:r>
            <w:r w:rsidR="00013135" w:rsidRPr="0082621B">
              <w:rPr>
                <w:rStyle w:val="ab"/>
                <w:rFonts w:eastAsiaTheme="majorEastAsia" w:cs="Times New Roman"/>
                <w:noProof/>
              </w:rPr>
              <w:t>上报</w:t>
            </w:r>
            <w:r w:rsidR="00013135" w:rsidRPr="0082621B">
              <w:rPr>
                <w:rStyle w:val="ab"/>
                <w:rFonts w:eastAsiaTheme="majorEastAsia" w:cs="Times New Roman"/>
                <w:noProof/>
              </w:rPr>
              <w:t>video</w:t>
            </w:r>
            <w:r w:rsidR="00013135" w:rsidRPr="0082621B">
              <w:rPr>
                <w:rStyle w:val="ab"/>
                <w:rFonts w:eastAsiaTheme="majorEastAsia" w:cs="Times New Roman"/>
                <w:noProof/>
              </w:rPr>
              <w:t>能力</w:t>
            </w:r>
            <w:r w:rsidR="00013135">
              <w:rPr>
                <w:noProof/>
                <w:webHidden/>
              </w:rPr>
              <w:tab/>
            </w:r>
            <w:r w:rsidR="00013135">
              <w:rPr>
                <w:noProof/>
                <w:webHidden/>
              </w:rPr>
              <w:fldChar w:fldCharType="begin"/>
            </w:r>
            <w:r w:rsidR="00013135">
              <w:rPr>
                <w:noProof/>
                <w:webHidden/>
              </w:rPr>
              <w:instrText xml:space="preserve"> PAGEREF _Toc87714889 \h </w:instrText>
            </w:r>
            <w:r w:rsidR="00013135">
              <w:rPr>
                <w:noProof/>
                <w:webHidden/>
              </w:rPr>
            </w:r>
            <w:r w:rsidR="00013135">
              <w:rPr>
                <w:noProof/>
                <w:webHidden/>
              </w:rPr>
              <w:fldChar w:fldCharType="separate"/>
            </w:r>
            <w:r w:rsidR="00013135">
              <w:rPr>
                <w:noProof/>
                <w:webHidden/>
              </w:rPr>
              <w:t>166</w:t>
            </w:r>
            <w:r w:rsidR="00013135">
              <w:rPr>
                <w:noProof/>
                <w:webHidden/>
              </w:rPr>
              <w:fldChar w:fldCharType="end"/>
            </w:r>
          </w:hyperlink>
        </w:p>
        <w:p w14:paraId="3408149C" w14:textId="1060DFE7" w:rsidR="00013135" w:rsidRDefault="00C7676F">
          <w:pPr>
            <w:pStyle w:val="21"/>
            <w:tabs>
              <w:tab w:val="left" w:pos="1260"/>
              <w:tab w:val="right" w:leader="dot" w:pos="8296"/>
            </w:tabs>
            <w:rPr>
              <w:rFonts w:asciiTheme="minorHAnsi" w:hAnsiTheme="minorHAnsi"/>
              <w:noProof/>
            </w:rPr>
          </w:pPr>
          <w:hyperlink w:anchor="_Toc87714890" w:history="1">
            <w:r w:rsidR="00013135" w:rsidRPr="0082621B">
              <w:rPr>
                <w:rStyle w:val="ab"/>
                <w:rFonts w:cs="Times New Roman"/>
                <w:noProof/>
              </w:rPr>
              <w:t>10.5</w:t>
            </w:r>
            <w:r w:rsidR="00013135">
              <w:rPr>
                <w:rFonts w:asciiTheme="minorHAnsi" w:hAnsiTheme="minorHAnsi"/>
                <w:noProof/>
              </w:rPr>
              <w:tab/>
            </w:r>
            <w:r w:rsidR="00013135" w:rsidRPr="0082621B">
              <w:rPr>
                <w:rStyle w:val="ab"/>
                <w:rFonts w:cs="Times New Roman"/>
                <w:noProof/>
              </w:rPr>
              <w:t>短信相关</w:t>
            </w:r>
            <w:r w:rsidR="00013135">
              <w:rPr>
                <w:noProof/>
                <w:webHidden/>
              </w:rPr>
              <w:tab/>
            </w:r>
            <w:r w:rsidR="00013135">
              <w:rPr>
                <w:noProof/>
                <w:webHidden/>
              </w:rPr>
              <w:fldChar w:fldCharType="begin"/>
            </w:r>
            <w:r w:rsidR="00013135">
              <w:rPr>
                <w:noProof/>
                <w:webHidden/>
              </w:rPr>
              <w:instrText xml:space="preserve"> PAGEREF _Toc87714890 \h </w:instrText>
            </w:r>
            <w:r w:rsidR="00013135">
              <w:rPr>
                <w:noProof/>
                <w:webHidden/>
              </w:rPr>
            </w:r>
            <w:r w:rsidR="00013135">
              <w:rPr>
                <w:noProof/>
                <w:webHidden/>
              </w:rPr>
              <w:fldChar w:fldCharType="separate"/>
            </w:r>
            <w:r w:rsidR="00013135">
              <w:rPr>
                <w:noProof/>
                <w:webHidden/>
              </w:rPr>
              <w:t>166</w:t>
            </w:r>
            <w:r w:rsidR="00013135">
              <w:rPr>
                <w:noProof/>
                <w:webHidden/>
              </w:rPr>
              <w:fldChar w:fldCharType="end"/>
            </w:r>
          </w:hyperlink>
        </w:p>
        <w:p w14:paraId="350B742C" w14:textId="345B86CD" w:rsidR="00013135" w:rsidRDefault="00C7676F">
          <w:pPr>
            <w:pStyle w:val="31"/>
            <w:tabs>
              <w:tab w:val="left" w:pos="1680"/>
              <w:tab w:val="right" w:leader="dot" w:pos="8296"/>
            </w:tabs>
            <w:rPr>
              <w:rFonts w:asciiTheme="minorHAnsi" w:hAnsiTheme="minorHAnsi"/>
              <w:noProof/>
            </w:rPr>
          </w:pPr>
          <w:hyperlink w:anchor="_Toc87714891" w:history="1">
            <w:r w:rsidR="00013135" w:rsidRPr="0082621B">
              <w:rPr>
                <w:rStyle w:val="ab"/>
                <w:rFonts w:eastAsiaTheme="majorEastAsia" w:cs="Times New Roman"/>
                <w:noProof/>
              </w:rPr>
              <w:t>10.5.1</w:t>
            </w:r>
            <w:r w:rsidR="00013135">
              <w:rPr>
                <w:rFonts w:asciiTheme="minorHAnsi" w:hAnsiTheme="minorHAnsi"/>
                <w:noProof/>
              </w:rPr>
              <w:tab/>
            </w:r>
            <w:r w:rsidR="00013135" w:rsidRPr="0082621B">
              <w:rPr>
                <w:rStyle w:val="ab"/>
                <w:rFonts w:eastAsiaTheme="majorEastAsia" w:cs="Times New Roman"/>
                <w:noProof/>
              </w:rPr>
              <w:t>AT+CMGS Text Mode</w:t>
            </w:r>
            <w:r w:rsidR="00013135" w:rsidRPr="0082621B">
              <w:rPr>
                <w:rStyle w:val="ab"/>
                <w:rFonts w:eastAsiaTheme="majorEastAsia" w:cs="Times New Roman"/>
                <w:noProof/>
              </w:rPr>
              <w:t>短信发送</w:t>
            </w:r>
            <w:r w:rsidR="00013135">
              <w:rPr>
                <w:noProof/>
                <w:webHidden/>
              </w:rPr>
              <w:tab/>
            </w:r>
            <w:r w:rsidR="00013135">
              <w:rPr>
                <w:noProof/>
                <w:webHidden/>
              </w:rPr>
              <w:fldChar w:fldCharType="begin"/>
            </w:r>
            <w:r w:rsidR="00013135">
              <w:rPr>
                <w:noProof/>
                <w:webHidden/>
              </w:rPr>
              <w:instrText xml:space="preserve"> PAGEREF _Toc87714891 \h </w:instrText>
            </w:r>
            <w:r w:rsidR="00013135">
              <w:rPr>
                <w:noProof/>
                <w:webHidden/>
              </w:rPr>
            </w:r>
            <w:r w:rsidR="00013135">
              <w:rPr>
                <w:noProof/>
                <w:webHidden/>
              </w:rPr>
              <w:fldChar w:fldCharType="separate"/>
            </w:r>
            <w:r w:rsidR="00013135">
              <w:rPr>
                <w:noProof/>
                <w:webHidden/>
              </w:rPr>
              <w:t>166</w:t>
            </w:r>
            <w:r w:rsidR="00013135">
              <w:rPr>
                <w:noProof/>
                <w:webHidden/>
              </w:rPr>
              <w:fldChar w:fldCharType="end"/>
            </w:r>
          </w:hyperlink>
        </w:p>
        <w:p w14:paraId="13748B1D" w14:textId="1288D775" w:rsidR="00013135" w:rsidRDefault="00C7676F">
          <w:pPr>
            <w:pStyle w:val="31"/>
            <w:tabs>
              <w:tab w:val="left" w:pos="1680"/>
              <w:tab w:val="right" w:leader="dot" w:pos="8296"/>
            </w:tabs>
            <w:rPr>
              <w:rFonts w:asciiTheme="minorHAnsi" w:hAnsiTheme="minorHAnsi"/>
              <w:noProof/>
            </w:rPr>
          </w:pPr>
          <w:hyperlink w:anchor="_Toc87714892" w:history="1">
            <w:r w:rsidR="00013135" w:rsidRPr="0082621B">
              <w:rPr>
                <w:rStyle w:val="ab"/>
                <w:rFonts w:eastAsiaTheme="majorEastAsia" w:cs="Times New Roman"/>
                <w:noProof/>
              </w:rPr>
              <w:t>10.5.2</w:t>
            </w:r>
            <w:r w:rsidR="00013135">
              <w:rPr>
                <w:rFonts w:asciiTheme="minorHAnsi" w:hAnsiTheme="minorHAnsi"/>
                <w:noProof/>
              </w:rPr>
              <w:tab/>
            </w:r>
            <w:r w:rsidR="00013135" w:rsidRPr="0082621B">
              <w:rPr>
                <w:rStyle w:val="ab"/>
                <w:rFonts w:eastAsiaTheme="majorEastAsia" w:cs="Times New Roman"/>
                <w:noProof/>
              </w:rPr>
              <w:t>使能或禁止</w:t>
            </w:r>
            <w:r w:rsidR="00013135" w:rsidRPr="0082621B">
              <w:rPr>
                <w:rStyle w:val="ab"/>
                <w:rFonts w:eastAsiaTheme="majorEastAsia" w:cs="Times New Roman"/>
                <w:noProof/>
              </w:rPr>
              <w:t>WIFI</w:t>
            </w:r>
            <w:r w:rsidR="00013135">
              <w:rPr>
                <w:noProof/>
                <w:webHidden/>
              </w:rPr>
              <w:tab/>
            </w:r>
            <w:r w:rsidR="00013135">
              <w:rPr>
                <w:noProof/>
                <w:webHidden/>
              </w:rPr>
              <w:fldChar w:fldCharType="begin"/>
            </w:r>
            <w:r w:rsidR="00013135">
              <w:rPr>
                <w:noProof/>
                <w:webHidden/>
              </w:rPr>
              <w:instrText xml:space="preserve"> PAGEREF _Toc87714892 \h </w:instrText>
            </w:r>
            <w:r w:rsidR="00013135">
              <w:rPr>
                <w:noProof/>
                <w:webHidden/>
              </w:rPr>
            </w:r>
            <w:r w:rsidR="00013135">
              <w:rPr>
                <w:noProof/>
                <w:webHidden/>
              </w:rPr>
              <w:fldChar w:fldCharType="separate"/>
            </w:r>
            <w:r w:rsidR="00013135">
              <w:rPr>
                <w:noProof/>
                <w:webHidden/>
              </w:rPr>
              <w:t>167</w:t>
            </w:r>
            <w:r w:rsidR="00013135">
              <w:rPr>
                <w:noProof/>
                <w:webHidden/>
              </w:rPr>
              <w:fldChar w:fldCharType="end"/>
            </w:r>
          </w:hyperlink>
        </w:p>
        <w:p w14:paraId="790983D1" w14:textId="7CB80ADC" w:rsidR="00013135" w:rsidRDefault="00C7676F">
          <w:pPr>
            <w:pStyle w:val="11"/>
            <w:tabs>
              <w:tab w:val="left" w:pos="840"/>
              <w:tab w:val="right" w:leader="dot" w:pos="8296"/>
            </w:tabs>
            <w:rPr>
              <w:rFonts w:asciiTheme="minorHAnsi" w:hAnsiTheme="minorHAnsi"/>
              <w:noProof/>
            </w:rPr>
          </w:pPr>
          <w:hyperlink w:anchor="_Toc87714893" w:history="1">
            <w:r w:rsidR="00013135" w:rsidRPr="0082621B">
              <w:rPr>
                <w:rStyle w:val="ab"/>
                <w:noProof/>
              </w:rPr>
              <w:t>11</w:t>
            </w:r>
            <w:r w:rsidR="00013135">
              <w:rPr>
                <w:rFonts w:asciiTheme="minorHAnsi" w:hAnsiTheme="minorHAnsi"/>
                <w:noProof/>
              </w:rPr>
              <w:tab/>
            </w:r>
            <w:r w:rsidR="00013135" w:rsidRPr="0082621B">
              <w:rPr>
                <w:rStyle w:val="ab"/>
                <w:noProof/>
              </w:rPr>
              <w:t>数据业务问题专项分析</w:t>
            </w:r>
            <w:r w:rsidR="00013135">
              <w:rPr>
                <w:noProof/>
                <w:webHidden/>
              </w:rPr>
              <w:tab/>
            </w:r>
            <w:r w:rsidR="00013135">
              <w:rPr>
                <w:noProof/>
                <w:webHidden/>
              </w:rPr>
              <w:fldChar w:fldCharType="begin"/>
            </w:r>
            <w:r w:rsidR="00013135">
              <w:rPr>
                <w:noProof/>
                <w:webHidden/>
              </w:rPr>
              <w:instrText xml:space="preserve"> PAGEREF _Toc87714893 \h </w:instrText>
            </w:r>
            <w:r w:rsidR="00013135">
              <w:rPr>
                <w:noProof/>
                <w:webHidden/>
              </w:rPr>
            </w:r>
            <w:r w:rsidR="00013135">
              <w:rPr>
                <w:noProof/>
                <w:webHidden/>
              </w:rPr>
              <w:fldChar w:fldCharType="separate"/>
            </w:r>
            <w:r w:rsidR="00013135">
              <w:rPr>
                <w:noProof/>
                <w:webHidden/>
              </w:rPr>
              <w:t>167</w:t>
            </w:r>
            <w:r w:rsidR="00013135">
              <w:rPr>
                <w:noProof/>
                <w:webHidden/>
              </w:rPr>
              <w:fldChar w:fldCharType="end"/>
            </w:r>
          </w:hyperlink>
        </w:p>
        <w:p w14:paraId="7D12D02C" w14:textId="41B176AE" w:rsidR="00013135" w:rsidRDefault="00C7676F">
          <w:pPr>
            <w:pStyle w:val="21"/>
            <w:tabs>
              <w:tab w:val="left" w:pos="1260"/>
              <w:tab w:val="right" w:leader="dot" w:pos="8296"/>
            </w:tabs>
            <w:rPr>
              <w:rFonts w:asciiTheme="minorHAnsi" w:hAnsiTheme="minorHAnsi"/>
              <w:noProof/>
            </w:rPr>
          </w:pPr>
          <w:hyperlink w:anchor="_Toc87714894" w:history="1">
            <w:r w:rsidR="00013135" w:rsidRPr="0082621B">
              <w:rPr>
                <w:rStyle w:val="ab"/>
                <w:noProof/>
              </w:rPr>
              <w:t>11.1</w:t>
            </w:r>
            <w:r w:rsidR="00013135">
              <w:rPr>
                <w:rFonts w:asciiTheme="minorHAnsi" w:hAnsiTheme="minorHAnsi"/>
                <w:noProof/>
              </w:rPr>
              <w:tab/>
            </w:r>
            <w:r w:rsidR="00013135" w:rsidRPr="0082621B">
              <w:rPr>
                <w:rStyle w:val="ab"/>
                <w:noProof/>
              </w:rPr>
              <w:t>数据业务问题的测试方法</w:t>
            </w:r>
            <w:r w:rsidR="00013135">
              <w:rPr>
                <w:noProof/>
                <w:webHidden/>
              </w:rPr>
              <w:tab/>
            </w:r>
            <w:r w:rsidR="00013135">
              <w:rPr>
                <w:noProof/>
                <w:webHidden/>
              </w:rPr>
              <w:fldChar w:fldCharType="begin"/>
            </w:r>
            <w:r w:rsidR="00013135">
              <w:rPr>
                <w:noProof/>
                <w:webHidden/>
              </w:rPr>
              <w:instrText xml:space="preserve"> PAGEREF _Toc87714894 \h </w:instrText>
            </w:r>
            <w:r w:rsidR="00013135">
              <w:rPr>
                <w:noProof/>
                <w:webHidden/>
              </w:rPr>
            </w:r>
            <w:r w:rsidR="00013135">
              <w:rPr>
                <w:noProof/>
                <w:webHidden/>
              </w:rPr>
              <w:fldChar w:fldCharType="separate"/>
            </w:r>
            <w:r w:rsidR="00013135">
              <w:rPr>
                <w:noProof/>
                <w:webHidden/>
              </w:rPr>
              <w:t>167</w:t>
            </w:r>
            <w:r w:rsidR="00013135">
              <w:rPr>
                <w:noProof/>
                <w:webHidden/>
              </w:rPr>
              <w:fldChar w:fldCharType="end"/>
            </w:r>
          </w:hyperlink>
        </w:p>
        <w:p w14:paraId="55C933E0" w14:textId="3AB194DA" w:rsidR="00013135" w:rsidRDefault="00C7676F">
          <w:pPr>
            <w:pStyle w:val="21"/>
            <w:tabs>
              <w:tab w:val="left" w:pos="1260"/>
              <w:tab w:val="right" w:leader="dot" w:pos="8296"/>
            </w:tabs>
            <w:rPr>
              <w:rFonts w:asciiTheme="minorHAnsi" w:hAnsiTheme="minorHAnsi"/>
              <w:noProof/>
            </w:rPr>
          </w:pPr>
          <w:hyperlink w:anchor="_Toc87714895" w:history="1">
            <w:r w:rsidR="00013135" w:rsidRPr="0082621B">
              <w:rPr>
                <w:rStyle w:val="ab"/>
                <w:noProof/>
              </w:rPr>
              <w:t>11.2</w:t>
            </w:r>
            <w:r w:rsidR="00013135">
              <w:rPr>
                <w:rFonts w:asciiTheme="minorHAnsi" w:hAnsiTheme="minorHAnsi"/>
                <w:noProof/>
              </w:rPr>
              <w:tab/>
            </w:r>
            <w:r w:rsidR="00013135" w:rsidRPr="0082621B">
              <w:rPr>
                <w:rStyle w:val="ab"/>
                <w:noProof/>
              </w:rPr>
              <w:t>数据业务分析的基本步骤</w:t>
            </w:r>
            <w:r w:rsidR="00013135">
              <w:rPr>
                <w:noProof/>
                <w:webHidden/>
              </w:rPr>
              <w:tab/>
            </w:r>
            <w:r w:rsidR="00013135">
              <w:rPr>
                <w:noProof/>
                <w:webHidden/>
              </w:rPr>
              <w:fldChar w:fldCharType="begin"/>
            </w:r>
            <w:r w:rsidR="00013135">
              <w:rPr>
                <w:noProof/>
                <w:webHidden/>
              </w:rPr>
              <w:instrText xml:space="preserve"> PAGEREF _Toc87714895 \h </w:instrText>
            </w:r>
            <w:r w:rsidR="00013135">
              <w:rPr>
                <w:noProof/>
                <w:webHidden/>
              </w:rPr>
            </w:r>
            <w:r w:rsidR="00013135">
              <w:rPr>
                <w:noProof/>
                <w:webHidden/>
              </w:rPr>
              <w:fldChar w:fldCharType="separate"/>
            </w:r>
            <w:r w:rsidR="00013135">
              <w:rPr>
                <w:noProof/>
                <w:webHidden/>
              </w:rPr>
              <w:t>167</w:t>
            </w:r>
            <w:r w:rsidR="00013135">
              <w:rPr>
                <w:noProof/>
                <w:webHidden/>
              </w:rPr>
              <w:fldChar w:fldCharType="end"/>
            </w:r>
          </w:hyperlink>
        </w:p>
        <w:p w14:paraId="22D7F703" w14:textId="674A721F" w:rsidR="00013135" w:rsidRDefault="00C7676F">
          <w:pPr>
            <w:pStyle w:val="31"/>
            <w:tabs>
              <w:tab w:val="left" w:pos="1680"/>
              <w:tab w:val="right" w:leader="dot" w:pos="8296"/>
            </w:tabs>
            <w:rPr>
              <w:rFonts w:asciiTheme="minorHAnsi" w:hAnsiTheme="minorHAnsi"/>
              <w:noProof/>
            </w:rPr>
          </w:pPr>
          <w:hyperlink w:anchor="_Toc87714896" w:history="1">
            <w:r w:rsidR="00013135" w:rsidRPr="0082621B">
              <w:rPr>
                <w:rStyle w:val="ab"/>
                <w:noProof/>
              </w:rPr>
              <w:t>11.2.1</w:t>
            </w:r>
            <w:r w:rsidR="00013135">
              <w:rPr>
                <w:rFonts w:asciiTheme="minorHAnsi" w:hAnsiTheme="minorHAnsi"/>
                <w:noProof/>
              </w:rPr>
              <w:tab/>
            </w:r>
            <w:r w:rsidR="00013135" w:rsidRPr="0082621B">
              <w:rPr>
                <w:rStyle w:val="ab"/>
                <w:noProof/>
              </w:rPr>
              <w:t>APP</w:t>
            </w:r>
            <w:r w:rsidR="00013135" w:rsidRPr="0082621B">
              <w:rPr>
                <w:rStyle w:val="ab"/>
                <w:noProof/>
              </w:rPr>
              <w:t>的网络协议使用情况初步分析</w:t>
            </w:r>
            <w:r w:rsidR="00013135">
              <w:rPr>
                <w:noProof/>
                <w:webHidden/>
              </w:rPr>
              <w:tab/>
            </w:r>
            <w:r w:rsidR="00013135">
              <w:rPr>
                <w:noProof/>
                <w:webHidden/>
              </w:rPr>
              <w:fldChar w:fldCharType="begin"/>
            </w:r>
            <w:r w:rsidR="00013135">
              <w:rPr>
                <w:noProof/>
                <w:webHidden/>
              </w:rPr>
              <w:instrText xml:space="preserve"> PAGEREF _Toc87714896 \h </w:instrText>
            </w:r>
            <w:r w:rsidR="00013135">
              <w:rPr>
                <w:noProof/>
                <w:webHidden/>
              </w:rPr>
            </w:r>
            <w:r w:rsidR="00013135">
              <w:rPr>
                <w:noProof/>
                <w:webHidden/>
              </w:rPr>
              <w:fldChar w:fldCharType="separate"/>
            </w:r>
            <w:r w:rsidR="00013135">
              <w:rPr>
                <w:noProof/>
                <w:webHidden/>
              </w:rPr>
              <w:t>167</w:t>
            </w:r>
            <w:r w:rsidR="00013135">
              <w:rPr>
                <w:noProof/>
                <w:webHidden/>
              </w:rPr>
              <w:fldChar w:fldCharType="end"/>
            </w:r>
          </w:hyperlink>
        </w:p>
        <w:p w14:paraId="522BF160" w14:textId="1CFB914D" w:rsidR="00013135" w:rsidRDefault="00C7676F">
          <w:pPr>
            <w:pStyle w:val="31"/>
            <w:tabs>
              <w:tab w:val="left" w:pos="1680"/>
              <w:tab w:val="right" w:leader="dot" w:pos="8296"/>
            </w:tabs>
            <w:rPr>
              <w:rFonts w:asciiTheme="minorHAnsi" w:hAnsiTheme="minorHAnsi"/>
              <w:noProof/>
            </w:rPr>
          </w:pPr>
          <w:hyperlink w:anchor="_Toc87714897" w:history="1">
            <w:r w:rsidR="00013135" w:rsidRPr="0082621B">
              <w:rPr>
                <w:rStyle w:val="ab"/>
                <w:noProof/>
              </w:rPr>
              <w:t>11.2.2</w:t>
            </w:r>
            <w:r w:rsidR="00013135">
              <w:rPr>
                <w:rFonts w:asciiTheme="minorHAnsi" w:hAnsiTheme="minorHAnsi"/>
                <w:noProof/>
              </w:rPr>
              <w:tab/>
            </w:r>
            <w:r w:rsidR="00013135" w:rsidRPr="0082621B">
              <w:rPr>
                <w:rStyle w:val="ab"/>
                <w:noProof/>
              </w:rPr>
              <w:t>UE IP</w:t>
            </w:r>
            <w:r w:rsidR="00013135" w:rsidRPr="0082621B">
              <w:rPr>
                <w:rStyle w:val="ab"/>
                <w:noProof/>
              </w:rPr>
              <w:t>的确认</w:t>
            </w:r>
            <w:r w:rsidR="00013135">
              <w:rPr>
                <w:noProof/>
                <w:webHidden/>
              </w:rPr>
              <w:tab/>
            </w:r>
            <w:r w:rsidR="00013135">
              <w:rPr>
                <w:noProof/>
                <w:webHidden/>
              </w:rPr>
              <w:fldChar w:fldCharType="begin"/>
            </w:r>
            <w:r w:rsidR="00013135">
              <w:rPr>
                <w:noProof/>
                <w:webHidden/>
              </w:rPr>
              <w:instrText xml:space="preserve"> PAGEREF _Toc87714897 \h </w:instrText>
            </w:r>
            <w:r w:rsidR="00013135">
              <w:rPr>
                <w:noProof/>
                <w:webHidden/>
              </w:rPr>
            </w:r>
            <w:r w:rsidR="00013135">
              <w:rPr>
                <w:noProof/>
                <w:webHidden/>
              </w:rPr>
              <w:fldChar w:fldCharType="separate"/>
            </w:r>
            <w:r w:rsidR="00013135">
              <w:rPr>
                <w:noProof/>
                <w:webHidden/>
              </w:rPr>
              <w:t>168</w:t>
            </w:r>
            <w:r w:rsidR="00013135">
              <w:rPr>
                <w:noProof/>
                <w:webHidden/>
              </w:rPr>
              <w:fldChar w:fldCharType="end"/>
            </w:r>
          </w:hyperlink>
        </w:p>
        <w:p w14:paraId="7AD7CE0E" w14:textId="140F11B5" w:rsidR="00013135" w:rsidRDefault="00C7676F">
          <w:pPr>
            <w:pStyle w:val="11"/>
            <w:tabs>
              <w:tab w:val="left" w:pos="840"/>
              <w:tab w:val="right" w:leader="dot" w:pos="8296"/>
            </w:tabs>
            <w:rPr>
              <w:rFonts w:asciiTheme="minorHAnsi" w:hAnsiTheme="minorHAnsi"/>
              <w:noProof/>
            </w:rPr>
          </w:pPr>
          <w:hyperlink w:anchor="_Toc87714898" w:history="1">
            <w:r w:rsidR="00013135" w:rsidRPr="0082621B">
              <w:rPr>
                <w:rStyle w:val="ab"/>
                <w:rFonts w:eastAsiaTheme="majorEastAsia" w:cs="Times New Roman"/>
                <w:noProof/>
              </w:rPr>
              <w:t>12</w:t>
            </w:r>
            <w:r w:rsidR="00013135">
              <w:rPr>
                <w:rFonts w:asciiTheme="minorHAnsi" w:hAnsiTheme="minorHAnsi"/>
                <w:noProof/>
              </w:rPr>
              <w:tab/>
            </w:r>
            <w:r w:rsidR="00013135" w:rsidRPr="0082621B">
              <w:rPr>
                <w:rStyle w:val="ab"/>
                <w:rFonts w:eastAsiaTheme="majorEastAsia" w:cs="Times New Roman"/>
                <w:noProof/>
              </w:rPr>
              <w:t>Bugreport</w:t>
            </w:r>
            <w:r w:rsidR="00013135" w:rsidRPr="0082621B">
              <w:rPr>
                <w:rStyle w:val="ab"/>
                <w:rFonts w:eastAsiaTheme="majorEastAsia" w:cs="Times New Roman"/>
                <w:noProof/>
              </w:rPr>
              <w:t>常用信息搜索</w:t>
            </w:r>
            <w:r w:rsidR="00013135">
              <w:rPr>
                <w:noProof/>
                <w:webHidden/>
              </w:rPr>
              <w:tab/>
            </w:r>
            <w:r w:rsidR="00013135">
              <w:rPr>
                <w:noProof/>
                <w:webHidden/>
              </w:rPr>
              <w:fldChar w:fldCharType="begin"/>
            </w:r>
            <w:r w:rsidR="00013135">
              <w:rPr>
                <w:noProof/>
                <w:webHidden/>
              </w:rPr>
              <w:instrText xml:space="preserve"> PAGEREF _Toc87714898 \h </w:instrText>
            </w:r>
            <w:r w:rsidR="00013135">
              <w:rPr>
                <w:noProof/>
                <w:webHidden/>
              </w:rPr>
            </w:r>
            <w:r w:rsidR="00013135">
              <w:rPr>
                <w:noProof/>
                <w:webHidden/>
              </w:rPr>
              <w:fldChar w:fldCharType="separate"/>
            </w:r>
            <w:r w:rsidR="00013135">
              <w:rPr>
                <w:noProof/>
                <w:webHidden/>
              </w:rPr>
              <w:t>168</w:t>
            </w:r>
            <w:r w:rsidR="00013135">
              <w:rPr>
                <w:noProof/>
                <w:webHidden/>
              </w:rPr>
              <w:fldChar w:fldCharType="end"/>
            </w:r>
          </w:hyperlink>
        </w:p>
        <w:p w14:paraId="4408FBA7" w14:textId="1DBA2CAF" w:rsidR="00013135" w:rsidRDefault="00C7676F">
          <w:pPr>
            <w:pStyle w:val="21"/>
            <w:tabs>
              <w:tab w:val="left" w:pos="1260"/>
              <w:tab w:val="right" w:leader="dot" w:pos="8296"/>
            </w:tabs>
            <w:rPr>
              <w:rFonts w:asciiTheme="minorHAnsi" w:hAnsiTheme="minorHAnsi"/>
              <w:noProof/>
            </w:rPr>
          </w:pPr>
          <w:hyperlink w:anchor="_Toc87714899" w:history="1">
            <w:r w:rsidR="00013135" w:rsidRPr="0082621B">
              <w:rPr>
                <w:rStyle w:val="ab"/>
                <w:rFonts w:cs="Times New Roman"/>
                <w:noProof/>
              </w:rPr>
              <w:t>12.1</w:t>
            </w:r>
            <w:r w:rsidR="00013135">
              <w:rPr>
                <w:rFonts w:asciiTheme="minorHAnsi" w:hAnsiTheme="minorHAnsi"/>
                <w:noProof/>
              </w:rPr>
              <w:tab/>
            </w:r>
            <w:r w:rsidR="00013135" w:rsidRPr="0082621B">
              <w:rPr>
                <w:rStyle w:val="ab"/>
                <w:rFonts w:cs="Times New Roman"/>
                <w:noProof/>
              </w:rPr>
              <w:t>数据业务相关</w:t>
            </w:r>
            <w:r w:rsidR="00013135">
              <w:rPr>
                <w:noProof/>
                <w:webHidden/>
              </w:rPr>
              <w:tab/>
            </w:r>
            <w:r w:rsidR="00013135">
              <w:rPr>
                <w:noProof/>
                <w:webHidden/>
              </w:rPr>
              <w:fldChar w:fldCharType="begin"/>
            </w:r>
            <w:r w:rsidR="00013135">
              <w:rPr>
                <w:noProof/>
                <w:webHidden/>
              </w:rPr>
              <w:instrText xml:space="preserve"> PAGEREF _Toc87714899 \h </w:instrText>
            </w:r>
            <w:r w:rsidR="00013135">
              <w:rPr>
                <w:noProof/>
                <w:webHidden/>
              </w:rPr>
            </w:r>
            <w:r w:rsidR="00013135">
              <w:rPr>
                <w:noProof/>
                <w:webHidden/>
              </w:rPr>
              <w:fldChar w:fldCharType="separate"/>
            </w:r>
            <w:r w:rsidR="00013135">
              <w:rPr>
                <w:noProof/>
                <w:webHidden/>
              </w:rPr>
              <w:t>168</w:t>
            </w:r>
            <w:r w:rsidR="00013135">
              <w:rPr>
                <w:noProof/>
                <w:webHidden/>
              </w:rPr>
              <w:fldChar w:fldCharType="end"/>
            </w:r>
          </w:hyperlink>
        </w:p>
        <w:p w14:paraId="27AB0638" w14:textId="7A46CD4F" w:rsidR="00013135" w:rsidRDefault="00C7676F">
          <w:pPr>
            <w:pStyle w:val="31"/>
            <w:tabs>
              <w:tab w:val="left" w:pos="1680"/>
              <w:tab w:val="right" w:leader="dot" w:pos="8296"/>
            </w:tabs>
            <w:rPr>
              <w:rFonts w:asciiTheme="minorHAnsi" w:hAnsiTheme="minorHAnsi"/>
              <w:noProof/>
            </w:rPr>
          </w:pPr>
          <w:hyperlink w:anchor="_Toc87714900" w:history="1">
            <w:r w:rsidR="00013135" w:rsidRPr="0082621B">
              <w:rPr>
                <w:rStyle w:val="ab"/>
                <w:rFonts w:eastAsiaTheme="majorEastAsia" w:cs="Times New Roman"/>
                <w:noProof/>
              </w:rPr>
              <w:t>12.1.1</w:t>
            </w:r>
            <w:r w:rsidR="00013135">
              <w:rPr>
                <w:rFonts w:asciiTheme="minorHAnsi" w:hAnsiTheme="minorHAnsi"/>
                <w:noProof/>
              </w:rPr>
              <w:tab/>
            </w:r>
            <w:r w:rsidR="00013135" w:rsidRPr="0082621B">
              <w:rPr>
                <w:rStyle w:val="ab"/>
                <w:rFonts w:eastAsiaTheme="majorEastAsia" w:cs="Times New Roman"/>
                <w:noProof/>
              </w:rPr>
              <w:t>设置数据卡</w:t>
            </w:r>
            <w:r w:rsidR="00013135">
              <w:rPr>
                <w:noProof/>
                <w:webHidden/>
              </w:rPr>
              <w:tab/>
            </w:r>
            <w:r w:rsidR="00013135">
              <w:rPr>
                <w:noProof/>
                <w:webHidden/>
              </w:rPr>
              <w:fldChar w:fldCharType="begin"/>
            </w:r>
            <w:r w:rsidR="00013135">
              <w:rPr>
                <w:noProof/>
                <w:webHidden/>
              </w:rPr>
              <w:instrText xml:space="preserve"> PAGEREF _Toc87714900 \h </w:instrText>
            </w:r>
            <w:r w:rsidR="00013135">
              <w:rPr>
                <w:noProof/>
                <w:webHidden/>
              </w:rPr>
            </w:r>
            <w:r w:rsidR="00013135">
              <w:rPr>
                <w:noProof/>
                <w:webHidden/>
              </w:rPr>
              <w:fldChar w:fldCharType="separate"/>
            </w:r>
            <w:r w:rsidR="00013135">
              <w:rPr>
                <w:noProof/>
                <w:webHidden/>
              </w:rPr>
              <w:t>168</w:t>
            </w:r>
            <w:r w:rsidR="00013135">
              <w:rPr>
                <w:noProof/>
                <w:webHidden/>
              </w:rPr>
              <w:fldChar w:fldCharType="end"/>
            </w:r>
          </w:hyperlink>
        </w:p>
        <w:p w14:paraId="671A4FEF" w14:textId="7E3BFF97" w:rsidR="00013135" w:rsidRDefault="00C7676F">
          <w:pPr>
            <w:pStyle w:val="31"/>
            <w:tabs>
              <w:tab w:val="left" w:pos="1680"/>
              <w:tab w:val="right" w:leader="dot" w:pos="8296"/>
            </w:tabs>
            <w:rPr>
              <w:rFonts w:asciiTheme="minorHAnsi" w:hAnsiTheme="minorHAnsi"/>
              <w:noProof/>
            </w:rPr>
          </w:pPr>
          <w:hyperlink w:anchor="_Toc87714901" w:history="1">
            <w:r w:rsidR="00013135" w:rsidRPr="0082621B">
              <w:rPr>
                <w:rStyle w:val="ab"/>
                <w:rFonts w:eastAsiaTheme="majorEastAsia" w:cs="Times New Roman"/>
                <w:noProof/>
              </w:rPr>
              <w:t>12.1.2</w:t>
            </w:r>
            <w:r w:rsidR="00013135">
              <w:rPr>
                <w:rFonts w:asciiTheme="minorHAnsi" w:hAnsiTheme="minorHAnsi"/>
                <w:noProof/>
              </w:rPr>
              <w:tab/>
            </w:r>
            <w:r w:rsidR="00013135" w:rsidRPr="0082621B">
              <w:rPr>
                <w:rStyle w:val="ab"/>
                <w:rFonts w:eastAsiaTheme="majorEastAsia" w:cs="Times New Roman"/>
                <w:noProof/>
              </w:rPr>
              <w:t>获取</w:t>
            </w:r>
            <w:r w:rsidR="00013135" w:rsidRPr="0082621B">
              <w:rPr>
                <w:rStyle w:val="ab"/>
                <w:rFonts w:eastAsiaTheme="majorEastAsia" w:cs="Times New Roman"/>
                <w:noProof/>
              </w:rPr>
              <w:t>SIM</w:t>
            </w:r>
            <w:r w:rsidR="00013135" w:rsidRPr="0082621B">
              <w:rPr>
                <w:rStyle w:val="ab"/>
                <w:rFonts w:eastAsiaTheme="majorEastAsia" w:cs="Times New Roman"/>
                <w:noProof/>
              </w:rPr>
              <w:t>卡状态</w:t>
            </w:r>
            <w:r w:rsidR="00013135">
              <w:rPr>
                <w:noProof/>
                <w:webHidden/>
              </w:rPr>
              <w:tab/>
            </w:r>
            <w:r w:rsidR="00013135">
              <w:rPr>
                <w:noProof/>
                <w:webHidden/>
              </w:rPr>
              <w:fldChar w:fldCharType="begin"/>
            </w:r>
            <w:r w:rsidR="00013135">
              <w:rPr>
                <w:noProof/>
                <w:webHidden/>
              </w:rPr>
              <w:instrText xml:space="preserve"> PAGEREF _Toc87714901 \h </w:instrText>
            </w:r>
            <w:r w:rsidR="00013135">
              <w:rPr>
                <w:noProof/>
                <w:webHidden/>
              </w:rPr>
            </w:r>
            <w:r w:rsidR="00013135">
              <w:rPr>
                <w:noProof/>
                <w:webHidden/>
              </w:rPr>
              <w:fldChar w:fldCharType="separate"/>
            </w:r>
            <w:r w:rsidR="00013135">
              <w:rPr>
                <w:noProof/>
                <w:webHidden/>
              </w:rPr>
              <w:t>168</w:t>
            </w:r>
            <w:r w:rsidR="00013135">
              <w:rPr>
                <w:noProof/>
                <w:webHidden/>
              </w:rPr>
              <w:fldChar w:fldCharType="end"/>
            </w:r>
          </w:hyperlink>
        </w:p>
        <w:p w14:paraId="77796980" w14:textId="6A5A7EBC" w:rsidR="00013135" w:rsidRDefault="00C7676F">
          <w:pPr>
            <w:pStyle w:val="31"/>
            <w:tabs>
              <w:tab w:val="left" w:pos="1680"/>
              <w:tab w:val="right" w:leader="dot" w:pos="8296"/>
            </w:tabs>
            <w:rPr>
              <w:rFonts w:asciiTheme="minorHAnsi" w:hAnsiTheme="minorHAnsi"/>
              <w:noProof/>
            </w:rPr>
          </w:pPr>
          <w:hyperlink w:anchor="_Toc87714902" w:history="1">
            <w:r w:rsidR="00013135" w:rsidRPr="0082621B">
              <w:rPr>
                <w:rStyle w:val="ab"/>
                <w:rFonts w:eastAsiaTheme="majorEastAsia" w:cs="Times New Roman"/>
                <w:noProof/>
              </w:rPr>
              <w:t>12.1.3</w:t>
            </w:r>
            <w:r w:rsidR="00013135">
              <w:rPr>
                <w:rFonts w:asciiTheme="minorHAnsi" w:hAnsiTheme="minorHAnsi"/>
                <w:noProof/>
              </w:rPr>
              <w:tab/>
            </w:r>
            <w:r w:rsidR="00013135" w:rsidRPr="0082621B">
              <w:rPr>
                <w:rStyle w:val="ab"/>
                <w:rFonts w:eastAsiaTheme="majorEastAsia" w:cs="Times New Roman"/>
                <w:noProof/>
              </w:rPr>
              <w:t>发起数据链路建立</w:t>
            </w:r>
            <w:r w:rsidR="00013135">
              <w:rPr>
                <w:noProof/>
                <w:webHidden/>
              </w:rPr>
              <w:tab/>
            </w:r>
            <w:r w:rsidR="00013135">
              <w:rPr>
                <w:noProof/>
                <w:webHidden/>
              </w:rPr>
              <w:fldChar w:fldCharType="begin"/>
            </w:r>
            <w:r w:rsidR="00013135">
              <w:rPr>
                <w:noProof/>
                <w:webHidden/>
              </w:rPr>
              <w:instrText xml:space="preserve"> PAGEREF _Toc87714902 \h </w:instrText>
            </w:r>
            <w:r w:rsidR="00013135">
              <w:rPr>
                <w:noProof/>
                <w:webHidden/>
              </w:rPr>
            </w:r>
            <w:r w:rsidR="00013135">
              <w:rPr>
                <w:noProof/>
                <w:webHidden/>
              </w:rPr>
              <w:fldChar w:fldCharType="separate"/>
            </w:r>
            <w:r w:rsidR="00013135">
              <w:rPr>
                <w:noProof/>
                <w:webHidden/>
              </w:rPr>
              <w:t>168</w:t>
            </w:r>
            <w:r w:rsidR="00013135">
              <w:rPr>
                <w:noProof/>
                <w:webHidden/>
              </w:rPr>
              <w:fldChar w:fldCharType="end"/>
            </w:r>
          </w:hyperlink>
        </w:p>
        <w:p w14:paraId="07D14000" w14:textId="39123989" w:rsidR="00013135" w:rsidRDefault="00C7676F">
          <w:pPr>
            <w:pStyle w:val="31"/>
            <w:tabs>
              <w:tab w:val="left" w:pos="1680"/>
              <w:tab w:val="right" w:leader="dot" w:pos="8296"/>
            </w:tabs>
            <w:rPr>
              <w:rFonts w:asciiTheme="minorHAnsi" w:hAnsiTheme="minorHAnsi"/>
              <w:noProof/>
            </w:rPr>
          </w:pPr>
          <w:hyperlink w:anchor="_Toc87714903" w:history="1">
            <w:r w:rsidR="00013135" w:rsidRPr="0082621B">
              <w:rPr>
                <w:rStyle w:val="ab"/>
                <w:rFonts w:eastAsiaTheme="majorEastAsia" w:cs="Times New Roman"/>
                <w:noProof/>
              </w:rPr>
              <w:t>12.1.4</w:t>
            </w:r>
            <w:r w:rsidR="00013135">
              <w:rPr>
                <w:rFonts w:asciiTheme="minorHAnsi" w:hAnsiTheme="minorHAnsi"/>
                <w:noProof/>
              </w:rPr>
              <w:tab/>
            </w:r>
            <w:r w:rsidR="00013135" w:rsidRPr="0082621B">
              <w:rPr>
                <w:rStyle w:val="ab"/>
                <w:rFonts w:eastAsiaTheme="majorEastAsia" w:cs="Times New Roman"/>
                <w:noProof/>
              </w:rPr>
              <w:t>显示数据图标</w:t>
            </w:r>
            <w:r w:rsidR="00013135">
              <w:rPr>
                <w:noProof/>
                <w:webHidden/>
              </w:rPr>
              <w:tab/>
            </w:r>
            <w:r w:rsidR="00013135">
              <w:rPr>
                <w:noProof/>
                <w:webHidden/>
              </w:rPr>
              <w:fldChar w:fldCharType="begin"/>
            </w:r>
            <w:r w:rsidR="00013135">
              <w:rPr>
                <w:noProof/>
                <w:webHidden/>
              </w:rPr>
              <w:instrText xml:space="preserve"> PAGEREF _Toc87714903 \h </w:instrText>
            </w:r>
            <w:r w:rsidR="00013135">
              <w:rPr>
                <w:noProof/>
                <w:webHidden/>
              </w:rPr>
            </w:r>
            <w:r w:rsidR="00013135">
              <w:rPr>
                <w:noProof/>
                <w:webHidden/>
              </w:rPr>
              <w:fldChar w:fldCharType="separate"/>
            </w:r>
            <w:r w:rsidR="00013135">
              <w:rPr>
                <w:noProof/>
                <w:webHidden/>
              </w:rPr>
              <w:t>168</w:t>
            </w:r>
            <w:r w:rsidR="00013135">
              <w:rPr>
                <w:noProof/>
                <w:webHidden/>
              </w:rPr>
              <w:fldChar w:fldCharType="end"/>
            </w:r>
          </w:hyperlink>
        </w:p>
        <w:p w14:paraId="0190F414" w14:textId="3AB3D157" w:rsidR="00013135" w:rsidRDefault="00C7676F">
          <w:pPr>
            <w:pStyle w:val="31"/>
            <w:tabs>
              <w:tab w:val="left" w:pos="1680"/>
              <w:tab w:val="right" w:leader="dot" w:pos="8296"/>
            </w:tabs>
            <w:rPr>
              <w:rFonts w:asciiTheme="minorHAnsi" w:hAnsiTheme="minorHAnsi"/>
              <w:noProof/>
            </w:rPr>
          </w:pPr>
          <w:hyperlink w:anchor="_Toc87714904" w:history="1">
            <w:r w:rsidR="00013135" w:rsidRPr="0082621B">
              <w:rPr>
                <w:rStyle w:val="ab"/>
                <w:rFonts w:eastAsiaTheme="majorEastAsia" w:cs="Times New Roman"/>
                <w:noProof/>
              </w:rPr>
              <w:t>12.1.5</w:t>
            </w:r>
            <w:r w:rsidR="00013135">
              <w:rPr>
                <w:rFonts w:asciiTheme="minorHAnsi" w:hAnsiTheme="minorHAnsi"/>
                <w:noProof/>
              </w:rPr>
              <w:tab/>
            </w:r>
            <w:r w:rsidR="00013135" w:rsidRPr="0082621B">
              <w:rPr>
                <w:rStyle w:val="ab"/>
                <w:rFonts w:eastAsiaTheme="majorEastAsia" w:cs="Times New Roman"/>
                <w:noProof/>
              </w:rPr>
              <w:t>5G</w:t>
            </w:r>
            <w:r w:rsidR="00013135" w:rsidRPr="0082621B">
              <w:rPr>
                <w:rStyle w:val="ab"/>
                <w:rFonts w:eastAsiaTheme="majorEastAsia" w:cs="Times New Roman"/>
                <w:noProof/>
              </w:rPr>
              <w:t>数据性能优化</w:t>
            </w:r>
            <w:r w:rsidR="00013135">
              <w:rPr>
                <w:noProof/>
                <w:webHidden/>
              </w:rPr>
              <w:tab/>
            </w:r>
            <w:r w:rsidR="00013135">
              <w:rPr>
                <w:noProof/>
                <w:webHidden/>
              </w:rPr>
              <w:fldChar w:fldCharType="begin"/>
            </w:r>
            <w:r w:rsidR="00013135">
              <w:rPr>
                <w:noProof/>
                <w:webHidden/>
              </w:rPr>
              <w:instrText xml:space="preserve"> PAGEREF _Toc87714904 \h </w:instrText>
            </w:r>
            <w:r w:rsidR="00013135">
              <w:rPr>
                <w:noProof/>
                <w:webHidden/>
              </w:rPr>
            </w:r>
            <w:r w:rsidR="00013135">
              <w:rPr>
                <w:noProof/>
                <w:webHidden/>
              </w:rPr>
              <w:fldChar w:fldCharType="separate"/>
            </w:r>
            <w:r w:rsidR="00013135">
              <w:rPr>
                <w:noProof/>
                <w:webHidden/>
              </w:rPr>
              <w:t>168</w:t>
            </w:r>
            <w:r w:rsidR="00013135">
              <w:rPr>
                <w:noProof/>
                <w:webHidden/>
              </w:rPr>
              <w:fldChar w:fldCharType="end"/>
            </w:r>
          </w:hyperlink>
        </w:p>
        <w:p w14:paraId="30F05FF5" w14:textId="7990BFF6" w:rsidR="00013135" w:rsidRDefault="00C7676F">
          <w:pPr>
            <w:pStyle w:val="21"/>
            <w:tabs>
              <w:tab w:val="left" w:pos="1260"/>
              <w:tab w:val="right" w:leader="dot" w:pos="8296"/>
            </w:tabs>
            <w:rPr>
              <w:rFonts w:asciiTheme="minorHAnsi" w:hAnsiTheme="minorHAnsi"/>
              <w:noProof/>
            </w:rPr>
          </w:pPr>
          <w:hyperlink w:anchor="_Toc87714905" w:history="1">
            <w:r w:rsidR="00013135" w:rsidRPr="0082621B">
              <w:rPr>
                <w:rStyle w:val="ab"/>
                <w:rFonts w:cs="Times New Roman"/>
                <w:noProof/>
              </w:rPr>
              <w:t>12.2</w:t>
            </w:r>
            <w:r w:rsidR="00013135">
              <w:rPr>
                <w:rFonts w:asciiTheme="minorHAnsi" w:hAnsiTheme="minorHAnsi"/>
                <w:noProof/>
              </w:rPr>
              <w:tab/>
            </w:r>
            <w:r w:rsidR="00013135" w:rsidRPr="0082621B">
              <w:rPr>
                <w:rStyle w:val="ab"/>
                <w:rFonts w:cs="Times New Roman"/>
                <w:noProof/>
              </w:rPr>
              <w:t>驻网</w:t>
            </w:r>
            <w:r w:rsidR="00013135">
              <w:rPr>
                <w:noProof/>
                <w:webHidden/>
              </w:rPr>
              <w:tab/>
            </w:r>
            <w:r w:rsidR="00013135">
              <w:rPr>
                <w:noProof/>
                <w:webHidden/>
              </w:rPr>
              <w:fldChar w:fldCharType="begin"/>
            </w:r>
            <w:r w:rsidR="00013135">
              <w:rPr>
                <w:noProof/>
                <w:webHidden/>
              </w:rPr>
              <w:instrText xml:space="preserve"> PAGEREF _Toc87714905 \h </w:instrText>
            </w:r>
            <w:r w:rsidR="00013135">
              <w:rPr>
                <w:noProof/>
                <w:webHidden/>
              </w:rPr>
            </w:r>
            <w:r w:rsidR="00013135">
              <w:rPr>
                <w:noProof/>
                <w:webHidden/>
              </w:rPr>
              <w:fldChar w:fldCharType="separate"/>
            </w:r>
            <w:r w:rsidR="00013135">
              <w:rPr>
                <w:noProof/>
                <w:webHidden/>
              </w:rPr>
              <w:t>169</w:t>
            </w:r>
            <w:r w:rsidR="00013135">
              <w:rPr>
                <w:noProof/>
                <w:webHidden/>
              </w:rPr>
              <w:fldChar w:fldCharType="end"/>
            </w:r>
          </w:hyperlink>
        </w:p>
        <w:p w14:paraId="109E18CB" w14:textId="1AB8EA3C" w:rsidR="00013135" w:rsidRDefault="00C7676F">
          <w:pPr>
            <w:pStyle w:val="31"/>
            <w:tabs>
              <w:tab w:val="left" w:pos="1680"/>
              <w:tab w:val="right" w:leader="dot" w:pos="8296"/>
            </w:tabs>
            <w:rPr>
              <w:rFonts w:asciiTheme="minorHAnsi" w:hAnsiTheme="minorHAnsi"/>
              <w:noProof/>
            </w:rPr>
          </w:pPr>
          <w:hyperlink w:anchor="_Toc87714906" w:history="1">
            <w:r w:rsidR="00013135" w:rsidRPr="0082621B">
              <w:rPr>
                <w:rStyle w:val="ab"/>
                <w:rFonts w:eastAsiaTheme="majorEastAsia" w:cs="Times New Roman"/>
                <w:noProof/>
              </w:rPr>
              <w:t>12.2.1</w:t>
            </w:r>
            <w:r w:rsidR="00013135">
              <w:rPr>
                <w:rFonts w:asciiTheme="minorHAnsi" w:hAnsiTheme="minorHAnsi"/>
                <w:noProof/>
              </w:rPr>
              <w:tab/>
            </w:r>
            <w:r w:rsidR="00013135" w:rsidRPr="0082621B">
              <w:rPr>
                <w:rStyle w:val="ab"/>
                <w:rFonts w:eastAsiaTheme="majorEastAsia" w:cs="Times New Roman"/>
                <w:noProof/>
              </w:rPr>
              <w:t>CS</w:t>
            </w:r>
            <w:r w:rsidR="00013135" w:rsidRPr="0082621B">
              <w:rPr>
                <w:rStyle w:val="ab"/>
                <w:rFonts w:eastAsiaTheme="majorEastAsia" w:cs="Times New Roman"/>
                <w:noProof/>
              </w:rPr>
              <w:t>域驻留信息</w:t>
            </w:r>
            <w:r w:rsidR="00013135">
              <w:rPr>
                <w:noProof/>
                <w:webHidden/>
              </w:rPr>
              <w:tab/>
            </w:r>
            <w:r w:rsidR="00013135">
              <w:rPr>
                <w:noProof/>
                <w:webHidden/>
              </w:rPr>
              <w:fldChar w:fldCharType="begin"/>
            </w:r>
            <w:r w:rsidR="00013135">
              <w:rPr>
                <w:noProof/>
                <w:webHidden/>
              </w:rPr>
              <w:instrText xml:space="preserve"> PAGEREF _Toc87714906 \h </w:instrText>
            </w:r>
            <w:r w:rsidR="00013135">
              <w:rPr>
                <w:noProof/>
                <w:webHidden/>
              </w:rPr>
            </w:r>
            <w:r w:rsidR="00013135">
              <w:rPr>
                <w:noProof/>
                <w:webHidden/>
              </w:rPr>
              <w:fldChar w:fldCharType="separate"/>
            </w:r>
            <w:r w:rsidR="00013135">
              <w:rPr>
                <w:noProof/>
                <w:webHidden/>
              </w:rPr>
              <w:t>169</w:t>
            </w:r>
            <w:r w:rsidR="00013135">
              <w:rPr>
                <w:noProof/>
                <w:webHidden/>
              </w:rPr>
              <w:fldChar w:fldCharType="end"/>
            </w:r>
          </w:hyperlink>
        </w:p>
        <w:p w14:paraId="1C29DA1C" w14:textId="0C3BA47D" w:rsidR="00013135" w:rsidRDefault="00C7676F">
          <w:pPr>
            <w:pStyle w:val="31"/>
            <w:tabs>
              <w:tab w:val="left" w:pos="1680"/>
              <w:tab w:val="right" w:leader="dot" w:pos="8296"/>
            </w:tabs>
            <w:rPr>
              <w:rFonts w:asciiTheme="minorHAnsi" w:hAnsiTheme="minorHAnsi"/>
              <w:noProof/>
            </w:rPr>
          </w:pPr>
          <w:hyperlink w:anchor="_Toc87714907" w:history="1">
            <w:r w:rsidR="00013135" w:rsidRPr="0082621B">
              <w:rPr>
                <w:rStyle w:val="ab"/>
                <w:rFonts w:eastAsiaTheme="majorEastAsia" w:cs="Times New Roman"/>
                <w:noProof/>
              </w:rPr>
              <w:t>12.2.2</w:t>
            </w:r>
            <w:r w:rsidR="00013135">
              <w:rPr>
                <w:rFonts w:asciiTheme="minorHAnsi" w:hAnsiTheme="minorHAnsi"/>
                <w:noProof/>
              </w:rPr>
              <w:tab/>
            </w:r>
            <w:r w:rsidR="00013135" w:rsidRPr="0082621B">
              <w:rPr>
                <w:rStyle w:val="ab"/>
                <w:rFonts w:eastAsiaTheme="majorEastAsia" w:cs="Times New Roman"/>
                <w:noProof/>
              </w:rPr>
              <w:t>PS</w:t>
            </w:r>
            <w:r w:rsidR="00013135" w:rsidRPr="0082621B">
              <w:rPr>
                <w:rStyle w:val="ab"/>
                <w:rFonts w:eastAsiaTheme="majorEastAsia" w:cs="Times New Roman"/>
                <w:noProof/>
              </w:rPr>
              <w:t>驻留信息</w:t>
            </w:r>
            <w:r w:rsidR="00013135">
              <w:rPr>
                <w:noProof/>
                <w:webHidden/>
              </w:rPr>
              <w:tab/>
            </w:r>
            <w:r w:rsidR="00013135">
              <w:rPr>
                <w:noProof/>
                <w:webHidden/>
              </w:rPr>
              <w:fldChar w:fldCharType="begin"/>
            </w:r>
            <w:r w:rsidR="00013135">
              <w:rPr>
                <w:noProof/>
                <w:webHidden/>
              </w:rPr>
              <w:instrText xml:space="preserve"> PAGEREF _Toc87714907 \h </w:instrText>
            </w:r>
            <w:r w:rsidR="00013135">
              <w:rPr>
                <w:noProof/>
                <w:webHidden/>
              </w:rPr>
            </w:r>
            <w:r w:rsidR="00013135">
              <w:rPr>
                <w:noProof/>
                <w:webHidden/>
              </w:rPr>
              <w:fldChar w:fldCharType="separate"/>
            </w:r>
            <w:r w:rsidR="00013135">
              <w:rPr>
                <w:noProof/>
                <w:webHidden/>
              </w:rPr>
              <w:t>169</w:t>
            </w:r>
            <w:r w:rsidR="00013135">
              <w:rPr>
                <w:noProof/>
                <w:webHidden/>
              </w:rPr>
              <w:fldChar w:fldCharType="end"/>
            </w:r>
          </w:hyperlink>
        </w:p>
        <w:p w14:paraId="0CA12267" w14:textId="2DA3BDB8" w:rsidR="00013135" w:rsidRDefault="00C7676F">
          <w:pPr>
            <w:pStyle w:val="31"/>
            <w:tabs>
              <w:tab w:val="left" w:pos="1680"/>
              <w:tab w:val="right" w:leader="dot" w:pos="8296"/>
            </w:tabs>
            <w:rPr>
              <w:rFonts w:asciiTheme="minorHAnsi" w:hAnsiTheme="minorHAnsi"/>
              <w:noProof/>
            </w:rPr>
          </w:pPr>
          <w:hyperlink w:anchor="_Toc87714908" w:history="1">
            <w:r w:rsidR="00013135" w:rsidRPr="0082621B">
              <w:rPr>
                <w:rStyle w:val="ab"/>
                <w:rFonts w:eastAsiaTheme="majorEastAsia" w:cs="Times New Roman"/>
                <w:noProof/>
              </w:rPr>
              <w:t>12.2.3</w:t>
            </w:r>
            <w:r w:rsidR="00013135">
              <w:rPr>
                <w:rFonts w:asciiTheme="minorHAnsi" w:hAnsiTheme="minorHAnsi"/>
                <w:noProof/>
              </w:rPr>
              <w:tab/>
            </w:r>
            <w:r w:rsidR="00013135" w:rsidRPr="0082621B">
              <w:rPr>
                <w:rStyle w:val="ab"/>
                <w:rFonts w:eastAsiaTheme="majorEastAsia" w:cs="Times New Roman"/>
                <w:noProof/>
              </w:rPr>
              <w:t>regstate</w:t>
            </w:r>
            <w:r w:rsidR="00013135" w:rsidRPr="0082621B">
              <w:rPr>
                <w:rStyle w:val="ab"/>
                <w:rFonts w:eastAsiaTheme="majorEastAsia" w:cs="Times New Roman"/>
                <w:noProof/>
              </w:rPr>
              <w:t>和</w:t>
            </w:r>
            <w:r w:rsidR="00013135" w:rsidRPr="0082621B">
              <w:rPr>
                <w:rStyle w:val="ab"/>
                <w:rFonts w:eastAsiaTheme="majorEastAsia" w:cs="Times New Roman"/>
                <w:noProof/>
              </w:rPr>
              <w:t>rat</w:t>
            </w:r>
            <w:r w:rsidR="00013135" w:rsidRPr="0082621B">
              <w:rPr>
                <w:rStyle w:val="ab"/>
                <w:rFonts w:eastAsiaTheme="majorEastAsia" w:cs="Times New Roman"/>
                <w:noProof/>
              </w:rPr>
              <w:t>的枚举</w:t>
            </w:r>
            <w:r w:rsidR="00013135">
              <w:rPr>
                <w:noProof/>
                <w:webHidden/>
              </w:rPr>
              <w:tab/>
            </w:r>
            <w:r w:rsidR="00013135">
              <w:rPr>
                <w:noProof/>
                <w:webHidden/>
              </w:rPr>
              <w:fldChar w:fldCharType="begin"/>
            </w:r>
            <w:r w:rsidR="00013135">
              <w:rPr>
                <w:noProof/>
                <w:webHidden/>
              </w:rPr>
              <w:instrText xml:space="preserve"> PAGEREF _Toc87714908 \h </w:instrText>
            </w:r>
            <w:r w:rsidR="00013135">
              <w:rPr>
                <w:noProof/>
                <w:webHidden/>
              </w:rPr>
            </w:r>
            <w:r w:rsidR="00013135">
              <w:rPr>
                <w:noProof/>
                <w:webHidden/>
              </w:rPr>
              <w:fldChar w:fldCharType="separate"/>
            </w:r>
            <w:r w:rsidR="00013135">
              <w:rPr>
                <w:noProof/>
                <w:webHidden/>
              </w:rPr>
              <w:t>169</w:t>
            </w:r>
            <w:r w:rsidR="00013135">
              <w:rPr>
                <w:noProof/>
                <w:webHidden/>
              </w:rPr>
              <w:fldChar w:fldCharType="end"/>
            </w:r>
          </w:hyperlink>
        </w:p>
        <w:p w14:paraId="1CB18A6C" w14:textId="398941B4" w:rsidR="00013135" w:rsidRDefault="00C7676F">
          <w:pPr>
            <w:pStyle w:val="31"/>
            <w:tabs>
              <w:tab w:val="left" w:pos="1680"/>
              <w:tab w:val="right" w:leader="dot" w:pos="8296"/>
            </w:tabs>
            <w:rPr>
              <w:rFonts w:asciiTheme="minorHAnsi" w:hAnsiTheme="minorHAnsi"/>
              <w:noProof/>
            </w:rPr>
          </w:pPr>
          <w:hyperlink w:anchor="_Toc87714909" w:history="1">
            <w:r w:rsidR="00013135" w:rsidRPr="0082621B">
              <w:rPr>
                <w:rStyle w:val="ab"/>
                <w:rFonts w:eastAsiaTheme="majorEastAsia" w:cs="Times New Roman"/>
                <w:noProof/>
              </w:rPr>
              <w:t>12.2.4</w:t>
            </w:r>
            <w:r w:rsidR="00013135">
              <w:rPr>
                <w:rFonts w:asciiTheme="minorHAnsi" w:hAnsiTheme="minorHAnsi"/>
                <w:noProof/>
              </w:rPr>
              <w:tab/>
            </w:r>
            <w:r w:rsidR="00013135" w:rsidRPr="0082621B">
              <w:rPr>
                <w:rStyle w:val="ab"/>
                <w:rFonts w:eastAsiaTheme="majorEastAsia" w:cs="Times New Roman"/>
                <w:noProof/>
              </w:rPr>
              <w:t>查看信号强度</w:t>
            </w:r>
            <w:r w:rsidR="00013135">
              <w:rPr>
                <w:noProof/>
                <w:webHidden/>
              </w:rPr>
              <w:tab/>
            </w:r>
            <w:r w:rsidR="00013135">
              <w:rPr>
                <w:noProof/>
                <w:webHidden/>
              </w:rPr>
              <w:fldChar w:fldCharType="begin"/>
            </w:r>
            <w:r w:rsidR="00013135">
              <w:rPr>
                <w:noProof/>
                <w:webHidden/>
              </w:rPr>
              <w:instrText xml:space="preserve"> PAGEREF _Toc87714909 \h </w:instrText>
            </w:r>
            <w:r w:rsidR="00013135">
              <w:rPr>
                <w:noProof/>
                <w:webHidden/>
              </w:rPr>
            </w:r>
            <w:r w:rsidR="00013135">
              <w:rPr>
                <w:noProof/>
                <w:webHidden/>
              </w:rPr>
              <w:fldChar w:fldCharType="separate"/>
            </w:r>
            <w:r w:rsidR="00013135">
              <w:rPr>
                <w:noProof/>
                <w:webHidden/>
              </w:rPr>
              <w:t>170</w:t>
            </w:r>
            <w:r w:rsidR="00013135">
              <w:rPr>
                <w:noProof/>
                <w:webHidden/>
              </w:rPr>
              <w:fldChar w:fldCharType="end"/>
            </w:r>
          </w:hyperlink>
        </w:p>
        <w:p w14:paraId="62180785" w14:textId="7EBFDD36" w:rsidR="00013135" w:rsidRDefault="00C7676F">
          <w:pPr>
            <w:pStyle w:val="31"/>
            <w:tabs>
              <w:tab w:val="left" w:pos="1680"/>
              <w:tab w:val="right" w:leader="dot" w:pos="8296"/>
            </w:tabs>
            <w:rPr>
              <w:rFonts w:asciiTheme="minorHAnsi" w:hAnsiTheme="minorHAnsi"/>
              <w:noProof/>
            </w:rPr>
          </w:pPr>
          <w:hyperlink w:anchor="_Toc87714910" w:history="1">
            <w:r w:rsidR="00013135" w:rsidRPr="0082621B">
              <w:rPr>
                <w:rStyle w:val="ab"/>
                <w:rFonts w:eastAsiaTheme="majorEastAsia" w:cs="Times New Roman"/>
                <w:noProof/>
              </w:rPr>
              <w:t>12.2.5</w:t>
            </w:r>
            <w:r w:rsidR="00013135">
              <w:rPr>
                <w:rFonts w:asciiTheme="minorHAnsi" w:hAnsiTheme="minorHAnsi"/>
                <w:noProof/>
              </w:rPr>
              <w:tab/>
            </w:r>
            <w:r w:rsidR="00013135" w:rsidRPr="0082621B">
              <w:rPr>
                <w:rStyle w:val="ab"/>
                <w:rFonts w:eastAsiaTheme="majorEastAsia" w:cs="Times New Roman"/>
                <w:noProof/>
              </w:rPr>
              <w:t>查看</w:t>
            </w:r>
            <w:r w:rsidR="00013135" w:rsidRPr="0082621B">
              <w:rPr>
                <w:rStyle w:val="ab"/>
                <w:rFonts w:eastAsiaTheme="majorEastAsia" w:cs="Times New Roman"/>
                <w:noProof/>
              </w:rPr>
              <w:t>PS</w:t>
            </w:r>
            <w:r w:rsidR="00013135" w:rsidRPr="0082621B">
              <w:rPr>
                <w:rStyle w:val="ab"/>
                <w:rFonts w:eastAsiaTheme="majorEastAsia" w:cs="Times New Roman"/>
                <w:noProof/>
              </w:rPr>
              <w:t>驻留的小区信息</w:t>
            </w:r>
            <w:r w:rsidR="00013135">
              <w:rPr>
                <w:noProof/>
                <w:webHidden/>
              </w:rPr>
              <w:tab/>
            </w:r>
            <w:r w:rsidR="00013135">
              <w:rPr>
                <w:noProof/>
                <w:webHidden/>
              </w:rPr>
              <w:fldChar w:fldCharType="begin"/>
            </w:r>
            <w:r w:rsidR="00013135">
              <w:rPr>
                <w:noProof/>
                <w:webHidden/>
              </w:rPr>
              <w:instrText xml:space="preserve"> PAGEREF _Toc87714910 \h </w:instrText>
            </w:r>
            <w:r w:rsidR="00013135">
              <w:rPr>
                <w:noProof/>
                <w:webHidden/>
              </w:rPr>
            </w:r>
            <w:r w:rsidR="00013135">
              <w:rPr>
                <w:noProof/>
                <w:webHidden/>
              </w:rPr>
              <w:fldChar w:fldCharType="separate"/>
            </w:r>
            <w:r w:rsidR="00013135">
              <w:rPr>
                <w:noProof/>
                <w:webHidden/>
              </w:rPr>
              <w:t>170</w:t>
            </w:r>
            <w:r w:rsidR="00013135">
              <w:rPr>
                <w:noProof/>
                <w:webHidden/>
              </w:rPr>
              <w:fldChar w:fldCharType="end"/>
            </w:r>
          </w:hyperlink>
        </w:p>
        <w:p w14:paraId="4EE556F0" w14:textId="358CF8CC" w:rsidR="00013135" w:rsidRDefault="00C7676F">
          <w:pPr>
            <w:pStyle w:val="31"/>
            <w:tabs>
              <w:tab w:val="left" w:pos="1680"/>
              <w:tab w:val="right" w:leader="dot" w:pos="8296"/>
            </w:tabs>
            <w:rPr>
              <w:rFonts w:asciiTheme="minorHAnsi" w:hAnsiTheme="minorHAnsi"/>
              <w:noProof/>
            </w:rPr>
          </w:pPr>
          <w:hyperlink w:anchor="_Toc87714911" w:history="1">
            <w:r w:rsidR="00013135" w:rsidRPr="0082621B">
              <w:rPr>
                <w:rStyle w:val="ab"/>
                <w:rFonts w:eastAsiaTheme="majorEastAsia" w:cs="Times New Roman"/>
                <w:noProof/>
              </w:rPr>
              <w:t>12.2.6</w:t>
            </w:r>
            <w:r w:rsidR="00013135">
              <w:rPr>
                <w:rFonts w:asciiTheme="minorHAnsi" w:hAnsiTheme="minorHAnsi"/>
                <w:noProof/>
              </w:rPr>
              <w:tab/>
            </w:r>
            <w:r w:rsidR="00013135" w:rsidRPr="0082621B">
              <w:rPr>
                <w:rStyle w:val="ab"/>
                <w:rFonts w:eastAsiaTheme="majorEastAsia" w:cs="Times New Roman"/>
                <w:noProof/>
              </w:rPr>
              <w:t>设置网络模式</w:t>
            </w:r>
            <w:r w:rsidR="00013135">
              <w:rPr>
                <w:noProof/>
                <w:webHidden/>
              </w:rPr>
              <w:tab/>
            </w:r>
            <w:r w:rsidR="00013135">
              <w:rPr>
                <w:noProof/>
                <w:webHidden/>
              </w:rPr>
              <w:fldChar w:fldCharType="begin"/>
            </w:r>
            <w:r w:rsidR="00013135">
              <w:rPr>
                <w:noProof/>
                <w:webHidden/>
              </w:rPr>
              <w:instrText xml:space="preserve"> PAGEREF _Toc87714911 \h </w:instrText>
            </w:r>
            <w:r w:rsidR="00013135">
              <w:rPr>
                <w:noProof/>
                <w:webHidden/>
              </w:rPr>
            </w:r>
            <w:r w:rsidR="00013135">
              <w:rPr>
                <w:noProof/>
                <w:webHidden/>
              </w:rPr>
              <w:fldChar w:fldCharType="separate"/>
            </w:r>
            <w:r w:rsidR="00013135">
              <w:rPr>
                <w:noProof/>
                <w:webHidden/>
              </w:rPr>
              <w:t>170</w:t>
            </w:r>
            <w:r w:rsidR="00013135">
              <w:rPr>
                <w:noProof/>
                <w:webHidden/>
              </w:rPr>
              <w:fldChar w:fldCharType="end"/>
            </w:r>
          </w:hyperlink>
        </w:p>
        <w:p w14:paraId="4F4520A2" w14:textId="2CF6F7D5" w:rsidR="00013135" w:rsidRDefault="00C7676F">
          <w:pPr>
            <w:pStyle w:val="21"/>
            <w:tabs>
              <w:tab w:val="left" w:pos="1260"/>
              <w:tab w:val="right" w:leader="dot" w:pos="8296"/>
            </w:tabs>
            <w:rPr>
              <w:rFonts w:asciiTheme="minorHAnsi" w:hAnsiTheme="minorHAnsi"/>
              <w:noProof/>
            </w:rPr>
          </w:pPr>
          <w:hyperlink w:anchor="_Toc87714912" w:history="1">
            <w:r w:rsidR="00013135" w:rsidRPr="0082621B">
              <w:rPr>
                <w:rStyle w:val="ab"/>
                <w:rFonts w:cs="Times New Roman"/>
                <w:noProof/>
              </w:rPr>
              <w:t>12.3</w:t>
            </w:r>
            <w:r w:rsidR="00013135">
              <w:rPr>
                <w:rFonts w:asciiTheme="minorHAnsi" w:hAnsiTheme="minorHAnsi"/>
                <w:noProof/>
              </w:rPr>
              <w:tab/>
            </w:r>
            <w:r w:rsidR="00013135" w:rsidRPr="0082621B">
              <w:rPr>
                <w:rStyle w:val="ab"/>
                <w:rFonts w:cs="Times New Roman"/>
                <w:noProof/>
              </w:rPr>
              <w:t>电话</w:t>
            </w:r>
            <w:r w:rsidR="00013135">
              <w:rPr>
                <w:noProof/>
                <w:webHidden/>
              </w:rPr>
              <w:tab/>
            </w:r>
            <w:r w:rsidR="00013135">
              <w:rPr>
                <w:noProof/>
                <w:webHidden/>
              </w:rPr>
              <w:fldChar w:fldCharType="begin"/>
            </w:r>
            <w:r w:rsidR="00013135">
              <w:rPr>
                <w:noProof/>
                <w:webHidden/>
              </w:rPr>
              <w:instrText xml:space="preserve"> PAGEREF _Toc87714912 \h </w:instrText>
            </w:r>
            <w:r w:rsidR="00013135">
              <w:rPr>
                <w:noProof/>
                <w:webHidden/>
              </w:rPr>
            </w:r>
            <w:r w:rsidR="00013135">
              <w:rPr>
                <w:noProof/>
                <w:webHidden/>
              </w:rPr>
              <w:fldChar w:fldCharType="separate"/>
            </w:r>
            <w:r w:rsidR="00013135">
              <w:rPr>
                <w:noProof/>
                <w:webHidden/>
              </w:rPr>
              <w:t>172</w:t>
            </w:r>
            <w:r w:rsidR="00013135">
              <w:rPr>
                <w:noProof/>
                <w:webHidden/>
              </w:rPr>
              <w:fldChar w:fldCharType="end"/>
            </w:r>
          </w:hyperlink>
        </w:p>
        <w:p w14:paraId="2A01D2D3" w14:textId="0F86F05F" w:rsidR="00013135" w:rsidRDefault="00C7676F">
          <w:pPr>
            <w:pStyle w:val="31"/>
            <w:tabs>
              <w:tab w:val="left" w:pos="1680"/>
              <w:tab w:val="right" w:leader="dot" w:pos="8296"/>
            </w:tabs>
            <w:rPr>
              <w:rFonts w:asciiTheme="minorHAnsi" w:hAnsiTheme="minorHAnsi"/>
              <w:noProof/>
            </w:rPr>
          </w:pPr>
          <w:hyperlink w:anchor="_Toc87714913" w:history="1">
            <w:r w:rsidR="00013135" w:rsidRPr="0082621B">
              <w:rPr>
                <w:rStyle w:val="ab"/>
                <w:rFonts w:eastAsiaTheme="majorEastAsia" w:cs="Times New Roman"/>
                <w:noProof/>
              </w:rPr>
              <w:t>12.3.1</w:t>
            </w:r>
            <w:r w:rsidR="00013135">
              <w:rPr>
                <w:rFonts w:asciiTheme="minorHAnsi" w:hAnsiTheme="minorHAnsi"/>
                <w:noProof/>
              </w:rPr>
              <w:tab/>
            </w:r>
            <w:r w:rsidR="00013135" w:rsidRPr="0082621B">
              <w:rPr>
                <w:rStyle w:val="ab"/>
                <w:rFonts w:eastAsiaTheme="majorEastAsia" w:cs="Times New Roman"/>
                <w:noProof/>
              </w:rPr>
              <w:t>CS</w:t>
            </w:r>
            <w:r w:rsidR="00013135" w:rsidRPr="0082621B">
              <w:rPr>
                <w:rStyle w:val="ab"/>
                <w:rFonts w:eastAsiaTheme="majorEastAsia" w:cs="Times New Roman"/>
                <w:noProof/>
              </w:rPr>
              <w:t>呼叫过程</w:t>
            </w:r>
            <w:r w:rsidR="00013135">
              <w:rPr>
                <w:noProof/>
                <w:webHidden/>
              </w:rPr>
              <w:tab/>
            </w:r>
            <w:r w:rsidR="00013135">
              <w:rPr>
                <w:noProof/>
                <w:webHidden/>
              </w:rPr>
              <w:fldChar w:fldCharType="begin"/>
            </w:r>
            <w:r w:rsidR="00013135">
              <w:rPr>
                <w:noProof/>
                <w:webHidden/>
              </w:rPr>
              <w:instrText xml:space="preserve"> PAGEREF _Toc87714913 \h </w:instrText>
            </w:r>
            <w:r w:rsidR="00013135">
              <w:rPr>
                <w:noProof/>
                <w:webHidden/>
              </w:rPr>
            </w:r>
            <w:r w:rsidR="00013135">
              <w:rPr>
                <w:noProof/>
                <w:webHidden/>
              </w:rPr>
              <w:fldChar w:fldCharType="separate"/>
            </w:r>
            <w:r w:rsidR="00013135">
              <w:rPr>
                <w:noProof/>
                <w:webHidden/>
              </w:rPr>
              <w:t>172</w:t>
            </w:r>
            <w:r w:rsidR="00013135">
              <w:rPr>
                <w:noProof/>
                <w:webHidden/>
              </w:rPr>
              <w:fldChar w:fldCharType="end"/>
            </w:r>
          </w:hyperlink>
        </w:p>
        <w:p w14:paraId="2301B8AE" w14:textId="60DEC215" w:rsidR="00013135" w:rsidRDefault="00C7676F">
          <w:pPr>
            <w:pStyle w:val="31"/>
            <w:tabs>
              <w:tab w:val="left" w:pos="1680"/>
              <w:tab w:val="right" w:leader="dot" w:pos="8296"/>
            </w:tabs>
            <w:rPr>
              <w:rFonts w:asciiTheme="minorHAnsi" w:hAnsiTheme="minorHAnsi"/>
              <w:noProof/>
            </w:rPr>
          </w:pPr>
          <w:hyperlink w:anchor="_Toc87714914" w:history="1">
            <w:r w:rsidR="00013135" w:rsidRPr="0082621B">
              <w:rPr>
                <w:rStyle w:val="ab"/>
                <w:rFonts w:eastAsiaTheme="majorEastAsia" w:cs="Times New Roman"/>
                <w:noProof/>
              </w:rPr>
              <w:t>12.3.2</w:t>
            </w:r>
            <w:r w:rsidR="00013135">
              <w:rPr>
                <w:rFonts w:asciiTheme="minorHAnsi" w:hAnsiTheme="minorHAnsi"/>
                <w:noProof/>
              </w:rPr>
              <w:tab/>
            </w:r>
            <w:r w:rsidR="00013135" w:rsidRPr="0082621B">
              <w:rPr>
                <w:rStyle w:val="ab"/>
                <w:rFonts w:eastAsiaTheme="majorEastAsia" w:cs="Times New Roman"/>
                <w:noProof/>
              </w:rPr>
              <w:t>IMS</w:t>
            </w:r>
            <w:r w:rsidR="00013135" w:rsidRPr="0082621B">
              <w:rPr>
                <w:rStyle w:val="ab"/>
                <w:rFonts w:eastAsiaTheme="majorEastAsia" w:cs="Times New Roman"/>
                <w:noProof/>
              </w:rPr>
              <w:t>的呼叫过程</w:t>
            </w:r>
            <w:r w:rsidR="00013135">
              <w:rPr>
                <w:noProof/>
                <w:webHidden/>
              </w:rPr>
              <w:tab/>
            </w:r>
            <w:r w:rsidR="00013135">
              <w:rPr>
                <w:noProof/>
                <w:webHidden/>
              </w:rPr>
              <w:fldChar w:fldCharType="begin"/>
            </w:r>
            <w:r w:rsidR="00013135">
              <w:rPr>
                <w:noProof/>
                <w:webHidden/>
              </w:rPr>
              <w:instrText xml:space="preserve"> PAGEREF _Toc87714914 \h </w:instrText>
            </w:r>
            <w:r w:rsidR="00013135">
              <w:rPr>
                <w:noProof/>
                <w:webHidden/>
              </w:rPr>
            </w:r>
            <w:r w:rsidR="00013135">
              <w:rPr>
                <w:noProof/>
                <w:webHidden/>
              </w:rPr>
              <w:fldChar w:fldCharType="separate"/>
            </w:r>
            <w:r w:rsidR="00013135">
              <w:rPr>
                <w:noProof/>
                <w:webHidden/>
              </w:rPr>
              <w:t>172</w:t>
            </w:r>
            <w:r w:rsidR="00013135">
              <w:rPr>
                <w:noProof/>
                <w:webHidden/>
              </w:rPr>
              <w:fldChar w:fldCharType="end"/>
            </w:r>
          </w:hyperlink>
        </w:p>
        <w:p w14:paraId="14169E64" w14:textId="3B145975" w:rsidR="00013135" w:rsidRDefault="00C7676F">
          <w:pPr>
            <w:pStyle w:val="21"/>
            <w:tabs>
              <w:tab w:val="left" w:pos="1260"/>
              <w:tab w:val="right" w:leader="dot" w:pos="8296"/>
            </w:tabs>
            <w:rPr>
              <w:rFonts w:asciiTheme="minorHAnsi" w:hAnsiTheme="minorHAnsi"/>
              <w:noProof/>
            </w:rPr>
          </w:pPr>
          <w:hyperlink w:anchor="_Toc87714915" w:history="1">
            <w:r w:rsidR="00013135" w:rsidRPr="0082621B">
              <w:rPr>
                <w:rStyle w:val="ab"/>
                <w:rFonts w:cs="Times New Roman"/>
                <w:noProof/>
              </w:rPr>
              <w:t>12.4</w:t>
            </w:r>
            <w:r w:rsidR="00013135">
              <w:rPr>
                <w:rFonts w:asciiTheme="minorHAnsi" w:hAnsiTheme="minorHAnsi"/>
                <w:noProof/>
              </w:rPr>
              <w:tab/>
            </w:r>
            <w:r w:rsidR="00013135" w:rsidRPr="0082621B">
              <w:rPr>
                <w:rStyle w:val="ab"/>
                <w:rFonts w:cs="Times New Roman"/>
                <w:noProof/>
              </w:rPr>
              <w:t>Crash</w:t>
            </w:r>
            <w:r w:rsidR="00013135" w:rsidRPr="0082621B">
              <w:rPr>
                <w:rStyle w:val="ab"/>
                <w:rFonts w:cs="Times New Roman"/>
                <w:noProof/>
              </w:rPr>
              <w:t>信息</w:t>
            </w:r>
            <w:r w:rsidR="00013135">
              <w:rPr>
                <w:noProof/>
                <w:webHidden/>
              </w:rPr>
              <w:tab/>
            </w:r>
            <w:r w:rsidR="00013135">
              <w:rPr>
                <w:noProof/>
                <w:webHidden/>
              </w:rPr>
              <w:fldChar w:fldCharType="begin"/>
            </w:r>
            <w:r w:rsidR="00013135">
              <w:rPr>
                <w:noProof/>
                <w:webHidden/>
              </w:rPr>
              <w:instrText xml:space="preserve"> PAGEREF _Toc87714915 \h </w:instrText>
            </w:r>
            <w:r w:rsidR="00013135">
              <w:rPr>
                <w:noProof/>
                <w:webHidden/>
              </w:rPr>
            </w:r>
            <w:r w:rsidR="00013135">
              <w:rPr>
                <w:noProof/>
                <w:webHidden/>
              </w:rPr>
              <w:fldChar w:fldCharType="separate"/>
            </w:r>
            <w:r w:rsidR="00013135">
              <w:rPr>
                <w:noProof/>
                <w:webHidden/>
              </w:rPr>
              <w:t>172</w:t>
            </w:r>
            <w:r w:rsidR="00013135">
              <w:rPr>
                <w:noProof/>
                <w:webHidden/>
              </w:rPr>
              <w:fldChar w:fldCharType="end"/>
            </w:r>
          </w:hyperlink>
        </w:p>
        <w:p w14:paraId="42C71820" w14:textId="1A3ED339" w:rsidR="00013135" w:rsidRDefault="00C7676F">
          <w:pPr>
            <w:pStyle w:val="21"/>
            <w:tabs>
              <w:tab w:val="left" w:pos="1260"/>
              <w:tab w:val="right" w:leader="dot" w:pos="8296"/>
            </w:tabs>
            <w:rPr>
              <w:rFonts w:asciiTheme="minorHAnsi" w:hAnsiTheme="minorHAnsi"/>
              <w:noProof/>
            </w:rPr>
          </w:pPr>
          <w:hyperlink w:anchor="_Toc87714916" w:history="1">
            <w:r w:rsidR="00013135" w:rsidRPr="0082621B">
              <w:rPr>
                <w:rStyle w:val="ab"/>
                <w:rFonts w:cs="Times New Roman"/>
                <w:noProof/>
              </w:rPr>
              <w:t>12.5</w:t>
            </w:r>
            <w:r w:rsidR="00013135">
              <w:rPr>
                <w:rFonts w:asciiTheme="minorHAnsi" w:hAnsiTheme="minorHAnsi"/>
                <w:noProof/>
              </w:rPr>
              <w:tab/>
            </w:r>
            <w:r w:rsidR="00013135" w:rsidRPr="0082621B">
              <w:rPr>
                <w:rStyle w:val="ab"/>
                <w:rFonts w:cs="Times New Roman"/>
                <w:noProof/>
              </w:rPr>
              <w:t>RIL</w:t>
            </w:r>
            <w:r w:rsidR="00013135" w:rsidRPr="0082621B">
              <w:rPr>
                <w:rStyle w:val="ab"/>
                <w:rFonts w:cs="Times New Roman"/>
                <w:noProof/>
              </w:rPr>
              <w:t>消息</w:t>
            </w:r>
            <w:r w:rsidR="00013135">
              <w:rPr>
                <w:noProof/>
                <w:webHidden/>
              </w:rPr>
              <w:tab/>
            </w:r>
            <w:r w:rsidR="00013135">
              <w:rPr>
                <w:noProof/>
                <w:webHidden/>
              </w:rPr>
              <w:fldChar w:fldCharType="begin"/>
            </w:r>
            <w:r w:rsidR="00013135">
              <w:rPr>
                <w:noProof/>
                <w:webHidden/>
              </w:rPr>
              <w:instrText xml:space="preserve"> PAGEREF _Toc87714916 \h </w:instrText>
            </w:r>
            <w:r w:rsidR="00013135">
              <w:rPr>
                <w:noProof/>
                <w:webHidden/>
              </w:rPr>
            </w:r>
            <w:r w:rsidR="00013135">
              <w:rPr>
                <w:noProof/>
                <w:webHidden/>
              </w:rPr>
              <w:fldChar w:fldCharType="separate"/>
            </w:r>
            <w:r w:rsidR="00013135">
              <w:rPr>
                <w:noProof/>
                <w:webHidden/>
              </w:rPr>
              <w:t>172</w:t>
            </w:r>
            <w:r w:rsidR="00013135">
              <w:rPr>
                <w:noProof/>
                <w:webHidden/>
              </w:rPr>
              <w:fldChar w:fldCharType="end"/>
            </w:r>
          </w:hyperlink>
        </w:p>
        <w:p w14:paraId="6AF56D7F" w14:textId="2B39EA5E" w:rsidR="00013135" w:rsidRDefault="00C7676F">
          <w:pPr>
            <w:pStyle w:val="11"/>
            <w:tabs>
              <w:tab w:val="left" w:pos="840"/>
              <w:tab w:val="right" w:leader="dot" w:pos="8296"/>
            </w:tabs>
            <w:rPr>
              <w:rFonts w:asciiTheme="minorHAnsi" w:hAnsiTheme="minorHAnsi"/>
              <w:noProof/>
            </w:rPr>
          </w:pPr>
          <w:hyperlink w:anchor="_Toc87714917" w:history="1">
            <w:r w:rsidR="00013135" w:rsidRPr="0082621B">
              <w:rPr>
                <w:rStyle w:val="ab"/>
                <w:rFonts w:eastAsiaTheme="majorEastAsia" w:cs="Times New Roman"/>
                <w:noProof/>
              </w:rPr>
              <w:t>13</w:t>
            </w:r>
            <w:r w:rsidR="00013135">
              <w:rPr>
                <w:rFonts w:asciiTheme="minorHAnsi" w:hAnsiTheme="minorHAnsi"/>
                <w:noProof/>
              </w:rPr>
              <w:tab/>
            </w:r>
            <w:r w:rsidR="00013135" w:rsidRPr="0082621B">
              <w:rPr>
                <w:rStyle w:val="ab"/>
                <w:rFonts w:eastAsiaTheme="majorEastAsia" w:cs="Times New Roman"/>
                <w:noProof/>
              </w:rPr>
              <w:t>待解问题</w:t>
            </w:r>
            <w:r w:rsidR="00013135">
              <w:rPr>
                <w:noProof/>
                <w:webHidden/>
              </w:rPr>
              <w:tab/>
            </w:r>
            <w:r w:rsidR="00013135">
              <w:rPr>
                <w:noProof/>
                <w:webHidden/>
              </w:rPr>
              <w:fldChar w:fldCharType="begin"/>
            </w:r>
            <w:r w:rsidR="00013135">
              <w:rPr>
                <w:noProof/>
                <w:webHidden/>
              </w:rPr>
              <w:instrText xml:space="preserve"> PAGEREF _Toc87714917 \h </w:instrText>
            </w:r>
            <w:r w:rsidR="00013135">
              <w:rPr>
                <w:noProof/>
                <w:webHidden/>
              </w:rPr>
            </w:r>
            <w:r w:rsidR="00013135">
              <w:rPr>
                <w:noProof/>
                <w:webHidden/>
              </w:rPr>
              <w:fldChar w:fldCharType="separate"/>
            </w:r>
            <w:r w:rsidR="00013135">
              <w:rPr>
                <w:noProof/>
                <w:webHidden/>
              </w:rPr>
              <w:t>172</w:t>
            </w:r>
            <w:r w:rsidR="00013135">
              <w:rPr>
                <w:noProof/>
                <w:webHidden/>
              </w:rPr>
              <w:fldChar w:fldCharType="end"/>
            </w:r>
          </w:hyperlink>
        </w:p>
        <w:p w14:paraId="6476943A" w14:textId="5E836FAC" w:rsidR="00013135" w:rsidRDefault="00C7676F">
          <w:pPr>
            <w:pStyle w:val="21"/>
            <w:tabs>
              <w:tab w:val="left" w:pos="1260"/>
              <w:tab w:val="right" w:leader="dot" w:pos="8296"/>
            </w:tabs>
            <w:rPr>
              <w:rFonts w:asciiTheme="minorHAnsi" w:hAnsiTheme="minorHAnsi"/>
              <w:noProof/>
            </w:rPr>
          </w:pPr>
          <w:hyperlink w:anchor="_Toc87714918" w:history="1">
            <w:r w:rsidR="00013135" w:rsidRPr="0082621B">
              <w:rPr>
                <w:rStyle w:val="ab"/>
                <w:rFonts w:cs="Times New Roman"/>
                <w:noProof/>
              </w:rPr>
              <w:t>13.1</w:t>
            </w:r>
            <w:r w:rsidR="00013135">
              <w:rPr>
                <w:rFonts w:asciiTheme="minorHAnsi" w:hAnsiTheme="minorHAnsi"/>
                <w:noProof/>
              </w:rPr>
              <w:tab/>
            </w:r>
            <w:r w:rsidR="00013135" w:rsidRPr="0082621B">
              <w:rPr>
                <w:rStyle w:val="ab"/>
                <w:rFonts w:cs="Times New Roman"/>
                <w:noProof/>
              </w:rPr>
              <w:t>平时问题收集</w:t>
            </w:r>
            <w:r w:rsidR="00013135">
              <w:rPr>
                <w:noProof/>
                <w:webHidden/>
              </w:rPr>
              <w:tab/>
            </w:r>
            <w:r w:rsidR="00013135">
              <w:rPr>
                <w:noProof/>
                <w:webHidden/>
              </w:rPr>
              <w:fldChar w:fldCharType="begin"/>
            </w:r>
            <w:r w:rsidR="00013135">
              <w:rPr>
                <w:noProof/>
                <w:webHidden/>
              </w:rPr>
              <w:instrText xml:space="preserve"> PAGEREF _Toc87714918 \h </w:instrText>
            </w:r>
            <w:r w:rsidR="00013135">
              <w:rPr>
                <w:noProof/>
                <w:webHidden/>
              </w:rPr>
            </w:r>
            <w:r w:rsidR="00013135">
              <w:rPr>
                <w:noProof/>
                <w:webHidden/>
              </w:rPr>
              <w:fldChar w:fldCharType="separate"/>
            </w:r>
            <w:r w:rsidR="00013135">
              <w:rPr>
                <w:noProof/>
                <w:webHidden/>
              </w:rPr>
              <w:t>172</w:t>
            </w:r>
            <w:r w:rsidR="00013135">
              <w:rPr>
                <w:noProof/>
                <w:webHidden/>
              </w:rPr>
              <w:fldChar w:fldCharType="end"/>
            </w:r>
          </w:hyperlink>
        </w:p>
        <w:p w14:paraId="34214EE9" w14:textId="088DC1F3" w:rsidR="00013135" w:rsidRDefault="00C7676F">
          <w:pPr>
            <w:pStyle w:val="31"/>
            <w:tabs>
              <w:tab w:val="left" w:pos="1680"/>
              <w:tab w:val="right" w:leader="dot" w:pos="8296"/>
            </w:tabs>
            <w:rPr>
              <w:rFonts w:asciiTheme="minorHAnsi" w:hAnsiTheme="minorHAnsi"/>
              <w:noProof/>
            </w:rPr>
          </w:pPr>
          <w:hyperlink w:anchor="_Toc87714919" w:history="1">
            <w:r w:rsidR="00013135" w:rsidRPr="0082621B">
              <w:rPr>
                <w:rStyle w:val="ab"/>
                <w:rFonts w:eastAsiaTheme="majorEastAsia" w:cs="Times New Roman"/>
                <w:noProof/>
              </w:rPr>
              <w:t>13.1.1</w:t>
            </w:r>
            <w:r w:rsidR="00013135">
              <w:rPr>
                <w:rFonts w:asciiTheme="minorHAnsi" w:hAnsiTheme="minorHAnsi"/>
                <w:noProof/>
              </w:rPr>
              <w:tab/>
            </w:r>
            <w:r w:rsidR="00013135" w:rsidRPr="0082621B">
              <w:rPr>
                <w:rStyle w:val="ab"/>
                <w:rFonts w:eastAsiaTheme="majorEastAsia" w:cs="Times New Roman"/>
                <w:noProof/>
              </w:rPr>
              <w:t>如果</w:t>
            </w:r>
            <w:r w:rsidR="00013135" w:rsidRPr="0082621B">
              <w:rPr>
                <w:rStyle w:val="ab"/>
                <w:rFonts w:eastAsiaTheme="majorEastAsia" w:cs="Times New Roman"/>
                <w:noProof/>
              </w:rPr>
              <w:t>LTE</w:t>
            </w:r>
            <w:r w:rsidR="00013135" w:rsidRPr="0082621B">
              <w:rPr>
                <w:rStyle w:val="ab"/>
                <w:rFonts w:eastAsiaTheme="majorEastAsia" w:cs="Times New Roman"/>
                <w:noProof/>
              </w:rPr>
              <w:t>掉网，是否还会接收到</w:t>
            </w:r>
            <w:r w:rsidR="00013135" w:rsidRPr="0082621B">
              <w:rPr>
                <w:rStyle w:val="ab"/>
                <w:rFonts w:eastAsiaTheme="majorEastAsia" w:cs="Times New Roman"/>
                <w:noProof/>
              </w:rPr>
              <w:t>Paging</w:t>
            </w:r>
            <w:r w:rsidR="00013135" w:rsidRPr="0082621B">
              <w:rPr>
                <w:rStyle w:val="ab"/>
                <w:rFonts w:eastAsiaTheme="majorEastAsia" w:cs="Times New Roman"/>
                <w:noProof/>
              </w:rPr>
              <w:t>消息？</w:t>
            </w:r>
            <w:r w:rsidR="00013135">
              <w:rPr>
                <w:noProof/>
                <w:webHidden/>
              </w:rPr>
              <w:tab/>
            </w:r>
            <w:r w:rsidR="00013135">
              <w:rPr>
                <w:noProof/>
                <w:webHidden/>
              </w:rPr>
              <w:fldChar w:fldCharType="begin"/>
            </w:r>
            <w:r w:rsidR="00013135">
              <w:rPr>
                <w:noProof/>
                <w:webHidden/>
              </w:rPr>
              <w:instrText xml:space="preserve"> PAGEREF _Toc87714919 \h </w:instrText>
            </w:r>
            <w:r w:rsidR="00013135">
              <w:rPr>
                <w:noProof/>
                <w:webHidden/>
              </w:rPr>
            </w:r>
            <w:r w:rsidR="00013135">
              <w:rPr>
                <w:noProof/>
                <w:webHidden/>
              </w:rPr>
              <w:fldChar w:fldCharType="separate"/>
            </w:r>
            <w:r w:rsidR="00013135">
              <w:rPr>
                <w:noProof/>
                <w:webHidden/>
              </w:rPr>
              <w:t>172</w:t>
            </w:r>
            <w:r w:rsidR="00013135">
              <w:rPr>
                <w:noProof/>
                <w:webHidden/>
              </w:rPr>
              <w:fldChar w:fldCharType="end"/>
            </w:r>
          </w:hyperlink>
        </w:p>
        <w:p w14:paraId="7CDD1250" w14:textId="735D15F8" w:rsidR="00013135" w:rsidRDefault="00C7676F">
          <w:pPr>
            <w:pStyle w:val="31"/>
            <w:tabs>
              <w:tab w:val="left" w:pos="1680"/>
              <w:tab w:val="right" w:leader="dot" w:pos="8296"/>
            </w:tabs>
            <w:rPr>
              <w:rFonts w:asciiTheme="minorHAnsi" w:hAnsiTheme="minorHAnsi"/>
              <w:noProof/>
            </w:rPr>
          </w:pPr>
          <w:hyperlink w:anchor="_Toc87714920" w:history="1">
            <w:r w:rsidR="00013135" w:rsidRPr="0082621B">
              <w:rPr>
                <w:rStyle w:val="ab"/>
                <w:rFonts w:eastAsiaTheme="majorEastAsia" w:cs="Times New Roman"/>
                <w:noProof/>
              </w:rPr>
              <w:t>13.1.2</w:t>
            </w:r>
            <w:r w:rsidR="00013135">
              <w:rPr>
                <w:rFonts w:asciiTheme="minorHAnsi" w:hAnsiTheme="minorHAnsi"/>
                <w:noProof/>
              </w:rPr>
              <w:tab/>
            </w:r>
            <w:r w:rsidR="00013135" w:rsidRPr="0082621B">
              <w:rPr>
                <w:rStyle w:val="ab"/>
                <w:rFonts w:eastAsiaTheme="majorEastAsia" w:cs="Times New Roman"/>
                <w:noProof/>
              </w:rPr>
              <w:t>高通各层消息过滤方法</w:t>
            </w:r>
            <w:r w:rsidR="00013135">
              <w:rPr>
                <w:noProof/>
                <w:webHidden/>
              </w:rPr>
              <w:tab/>
            </w:r>
            <w:r w:rsidR="00013135">
              <w:rPr>
                <w:noProof/>
                <w:webHidden/>
              </w:rPr>
              <w:fldChar w:fldCharType="begin"/>
            </w:r>
            <w:r w:rsidR="00013135">
              <w:rPr>
                <w:noProof/>
                <w:webHidden/>
              </w:rPr>
              <w:instrText xml:space="preserve"> PAGEREF _Toc87714920 \h </w:instrText>
            </w:r>
            <w:r w:rsidR="00013135">
              <w:rPr>
                <w:noProof/>
                <w:webHidden/>
              </w:rPr>
            </w:r>
            <w:r w:rsidR="00013135">
              <w:rPr>
                <w:noProof/>
                <w:webHidden/>
              </w:rPr>
              <w:fldChar w:fldCharType="separate"/>
            </w:r>
            <w:r w:rsidR="00013135">
              <w:rPr>
                <w:noProof/>
                <w:webHidden/>
              </w:rPr>
              <w:t>172</w:t>
            </w:r>
            <w:r w:rsidR="00013135">
              <w:rPr>
                <w:noProof/>
                <w:webHidden/>
              </w:rPr>
              <w:fldChar w:fldCharType="end"/>
            </w:r>
          </w:hyperlink>
        </w:p>
        <w:p w14:paraId="481486D1" w14:textId="069E3AEC" w:rsidR="00013135" w:rsidRDefault="00C7676F">
          <w:pPr>
            <w:pStyle w:val="31"/>
            <w:tabs>
              <w:tab w:val="left" w:pos="1680"/>
              <w:tab w:val="right" w:leader="dot" w:pos="8296"/>
            </w:tabs>
            <w:rPr>
              <w:rFonts w:asciiTheme="minorHAnsi" w:hAnsiTheme="minorHAnsi"/>
              <w:noProof/>
            </w:rPr>
          </w:pPr>
          <w:hyperlink w:anchor="_Toc87714921" w:history="1">
            <w:r w:rsidR="00013135" w:rsidRPr="0082621B">
              <w:rPr>
                <w:rStyle w:val="ab"/>
                <w:rFonts w:eastAsiaTheme="majorEastAsia" w:cs="Times New Roman"/>
                <w:noProof/>
              </w:rPr>
              <w:t>13.1.3</w:t>
            </w:r>
            <w:r w:rsidR="00013135">
              <w:rPr>
                <w:rFonts w:asciiTheme="minorHAnsi" w:hAnsiTheme="minorHAnsi"/>
                <w:noProof/>
              </w:rPr>
              <w:tab/>
            </w:r>
            <w:r w:rsidR="00013135" w:rsidRPr="0082621B">
              <w:rPr>
                <w:rStyle w:val="ab"/>
                <w:rFonts w:eastAsiaTheme="majorEastAsia" w:cs="Times New Roman"/>
                <w:noProof/>
              </w:rPr>
              <w:t>高通注册、掉网的查看方法</w:t>
            </w:r>
            <w:r w:rsidR="00013135">
              <w:rPr>
                <w:noProof/>
                <w:webHidden/>
              </w:rPr>
              <w:tab/>
            </w:r>
            <w:r w:rsidR="00013135">
              <w:rPr>
                <w:noProof/>
                <w:webHidden/>
              </w:rPr>
              <w:fldChar w:fldCharType="begin"/>
            </w:r>
            <w:r w:rsidR="00013135">
              <w:rPr>
                <w:noProof/>
                <w:webHidden/>
              </w:rPr>
              <w:instrText xml:space="preserve"> PAGEREF _Toc87714921 \h </w:instrText>
            </w:r>
            <w:r w:rsidR="00013135">
              <w:rPr>
                <w:noProof/>
                <w:webHidden/>
              </w:rPr>
            </w:r>
            <w:r w:rsidR="00013135">
              <w:rPr>
                <w:noProof/>
                <w:webHidden/>
              </w:rPr>
              <w:fldChar w:fldCharType="separate"/>
            </w:r>
            <w:r w:rsidR="00013135">
              <w:rPr>
                <w:noProof/>
                <w:webHidden/>
              </w:rPr>
              <w:t>172</w:t>
            </w:r>
            <w:r w:rsidR="00013135">
              <w:rPr>
                <w:noProof/>
                <w:webHidden/>
              </w:rPr>
              <w:fldChar w:fldCharType="end"/>
            </w:r>
          </w:hyperlink>
        </w:p>
        <w:p w14:paraId="5684CE3A" w14:textId="5C66766E" w:rsidR="00013135" w:rsidRDefault="00C7676F">
          <w:pPr>
            <w:pStyle w:val="31"/>
            <w:tabs>
              <w:tab w:val="left" w:pos="1680"/>
              <w:tab w:val="right" w:leader="dot" w:pos="8296"/>
            </w:tabs>
            <w:rPr>
              <w:rFonts w:asciiTheme="minorHAnsi" w:hAnsiTheme="minorHAnsi"/>
              <w:noProof/>
            </w:rPr>
          </w:pPr>
          <w:hyperlink w:anchor="_Toc87714922" w:history="1">
            <w:r w:rsidR="00013135" w:rsidRPr="0082621B">
              <w:rPr>
                <w:rStyle w:val="ab"/>
                <w:rFonts w:eastAsiaTheme="majorEastAsia" w:cs="Times New Roman"/>
                <w:noProof/>
              </w:rPr>
              <w:t>13.1.4</w:t>
            </w:r>
            <w:r w:rsidR="00013135">
              <w:rPr>
                <w:rFonts w:asciiTheme="minorHAnsi" w:hAnsiTheme="minorHAnsi"/>
                <w:noProof/>
              </w:rPr>
              <w:tab/>
            </w:r>
            <w:r w:rsidR="00013135" w:rsidRPr="0082621B">
              <w:rPr>
                <w:rStyle w:val="ab"/>
                <w:rFonts w:eastAsiaTheme="majorEastAsia" w:cs="Times New Roman"/>
                <w:noProof/>
              </w:rPr>
              <w:t>LTE</w:t>
            </w:r>
            <w:r w:rsidR="00013135" w:rsidRPr="0082621B">
              <w:rPr>
                <w:rStyle w:val="ab"/>
                <w:rFonts w:eastAsiaTheme="majorEastAsia" w:cs="Times New Roman"/>
                <w:noProof/>
              </w:rPr>
              <w:t>小区切换过程中，原有的</w:t>
            </w:r>
            <w:r w:rsidR="00013135" w:rsidRPr="0082621B">
              <w:rPr>
                <w:rStyle w:val="ab"/>
                <w:rFonts w:eastAsiaTheme="majorEastAsia" w:cs="Times New Roman"/>
                <w:noProof/>
              </w:rPr>
              <w:t>SRB</w:t>
            </w:r>
            <w:r w:rsidR="00013135" w:rsidRPr="0082621B">
              <w:rPr>
                <w:rStyle w:val="ab"/>
                <w:rFonts w:eastAsiaTheme="majorEastAsia" w:cs="Times New Roman"/>
                <w:noProof/>
              </w:rPr>
              <w:t>和</w:t>
            </w:r>
            <w:r w:rsidR="00013135" w:rsidRPr="0082621B">
              <w:rPr>
                <w:rStyle w:val="ab"/>
                <w:rFonts w:eastAsiaTheme="majorEastAsia" w:cs="Times New Roman"/>
                <w:noProof/>
              </w:rPr>
              <w:t>DRB</w:t>
            </w:r>
            <w:r w:rsidR="00013135" w:rsidRPr="0082621B">
              <w:rPr>
                <w:rStyle w:val="ab"/>
                <w:rFonts w:eastAsiaTheme="majorEastAsia" w:cs="Times New Roman"/>
                <w:noProof/>
              </w:rPr>
              <w:t>如何配置</w:t>
            </w:r>
            <w:r w:rsidR="00013135">
              <w:rPr>
                <w:noProof/>
                <w:webHidden/>
              </w:rPr>
              <w:tab/>
            </w:r>
            <w:r w:rsidR="00013135">
              <w:rPr>
                <w:noProof/>
                <w:webHidden/>
              </w:rPr>
              <w:fldChar w:fldCharType="begin"/>
            </w:r>
            <w:r w:rsidR="00013135">
              <w:rPr>
                <w:noProof/>
                <w:webHidden/>
              </w:rPr>
              <w:instrText xml:space="preserve"> PAGEREF _Toc87714922 \h </w:instrText>
            </w:r>
            <w:r w:rsidR="00013135">
              <w:rPr>
                <w:noProof/>
                <w:webHidden/>
              </w:rPr>
            </w:r>
            <w:r w:rsidR="00013135">
              <w:rPr>
                <w:noProof/>
                <w:webHidden/>
              </w:rPr>
              <w:fldChar w:fldCharType="separate"/>
            </w:r>
            <w:r w:rsidR="00013135">
              <w:rPr>
                <w:noProof/>
                <w:webHidden/>
              </w:rPr>
              <w:t>172</w:t>
            </w:r>
            <w:r w:rsidR="00013135">
              <w:rPr>
                <w:noProof/>
                <w:webHidden/>
              </w:rPr>
              <w:fldChar w:fldCharType="end"/>
            </w:r>
          </w:hyperlink>
        </w:p>
        <w:p w14:paraId="3FE859CB" w14:textId="6D10EB6D" w:rsidR="00013135" w:rsidRDefault="00C7676F">
          <w:pPr>
            <w:pStyle w:val="31"/>
            <w:tabs>
              <w:tab w:val="left" w:pos="1680"/>
              <w:tab w:val="right" w:leader="dot" w:pos="8296"/>
            </w:tabs>
            <w:rPr>
              <w:rFonts w:asciiTheme="minorHAnsi" w:hAnsiTheme="minorHAnsi"/>
              <w:noProof/>
            </w:rPr>
          </w:pPr>
          <w:hyperlink w:anchor="_Toc87714923" w:history="1">
            <w:r w:rsidR="00013135" w:rsidRPr="0082621B">
              <w:rPr>
                <w:rStyle w:val="ab"/>
                <w:rFonts w:eastAsiaTheme="majorEastAsia" w:cs="Times New Roman"/>
                <w:noProof/>
              </w:rPr>
              <w:t>13.1.5</w:t>
            </w:r>
            <w:r w:rsidR="00013135">
              <w:rPr>
                <w:rFonts w:asciiTheme="minorHAnsi" w:hAnsiTheme="minorHAnsi"/>
                <w:noProof/>
              </w:rPr>
              <w:tab/>
            </w:r>
            <w:r w:rsidR="00013135" w:rsidRPr="0082621B">
              <w:rPr>
                <w:rStyle w:val="ab"/>
                <w:rFonts w:eastAsiaTheme="majorEastAsia" w:cs="Times New Roman"/>
                <w:noProof/>
              </w:rPr>
              <w:t>pcap</w:t>
            </w:r>
            <w:r w:rsidR="00013135" w:rsidRPr="0082621B">
              <w:rPr>
                <w:rStyle w:val="ab"/>
                <w:rFonts w:eastAsiaTheme="majorEastAsia" w:cs="Times New Roman"/>
                <w:noProof/>
              </w:rPr>
              <w:t>文件解析为</w:t>
            </w:r>
            <w:r w:rsidR="00013135" w:rsidRPr="0082621B">
              <w:rPr>
                <w:rStyle w:val="ab"/>
                <w:rFonts w:eastAsiaTheme="majorEastAsia" w:cs="Times New Roman"/>
                <w:noProof/>
              </w:rPr>
              <w:t>AMR</w:t>
            </w:r>
            <w:r w:rsidR="00013135" w:rsidRPr="0082621B">
              <w:rPr>
                <w:rStyle w:val="ab"/>
                <w:rFonts w:eastAsiaTheme="majorEastAsia" w:cs="Times New Roman"/>
                <w:noProof/>
              </w:rPr>
              <w:t>文件</w:t>
            </w:r>
            <w:r w:rsidR="00013135">
              <w:rPr>
                <w:noProof/>
                <w:webHidden/>
              </w:rPr>
              <w:tab/>
            </w:r>
            <w:r w:rsidR="00013135">
              <w:rPr>
                <w:noProof/>
                <w:webHidden/>
              </w:rPr>
              <w:fldChar w:fldCharType="begin"/>
            </w:r>
            <w:r w:rsidR="00013135">
              <w:rPr>
                <w:noProof/>
                <w:webHidden/>
              </w:rPr>
              <w:instrText xml:space="preserve"> PAGEREF _Toc87714923 \h </w:instrText>
            </w:r>
            <w:r w:rsidR="00013135">
              <w:rPr>
                <w:noProof/>
                <w:webHidden/>
              </w:rPr>
            </w:r>
            <w:r w:rsidR="00013135">
              <w:rPr>
                <w:noProof/>
                <w:webHidden/>
              </w:rPr>
              <w:fldChar w:fldCharType="separate"/>
            </w:r>
            <w:r w:rsidR="00013135">
              <w:rPr>
                <w:noProof/>
                <w:webHidden/>
              </w:rPr>
              <w:t>172</w:t>
            </w:r>
            <w:r w:rsidR="00013135">
              <w:rPr>
                <w:noProof/>
                <w:webHidden/>
              </w:rPr>
              <w:fldChar w:fldCharType="end"/>
            </w:r>
          </w:hyperlink>
        </w:p>
        <w:p w14:paraId="4FC9889A" w14:textId="64227473" w:rsidR="00013135" w:rsidRDefault="00C7676F">
          <w:pPr>
            <w:pStyle w:val="31"/>
            <w:tabs>
              <w:tab w:val="left" w:pos="1680"/>
              <w:tab w:val="right" w:leader="dot" w:pos="8296"/>
            </w:tabs>
            <w:rPr>
              <w:rFonts w:asciiTheme="minorHAnsi" w:hAnsiTheme="minorHAnsi"/>
              <w:noProof/>
            </w:rPr>
          </w:pPr>
          <w:hyperlink w:anchor="_Toc87714924" w:history="1">
            <w:r w:rsidR="00013135" w:rsidRPr="0082621B">
              <w:rPr>
                <w:rStyle w:val="ab"/>
                <w:rFonts w:eastAsiaTheme="majorEastAsia" w:cs="Times New Roman"/>
                <w:noProof/>
              </w:rPr>
              <w:t>13.1.6</w:t>
            </w:r>
            <w:r w:rsidR="00013135">
              <w:rPr>
                <w:rFonts w:asciiTheme="minorHAnsi" w:hAnsiTheme="minorHAnsi"/>
                <w:noProof/>
              </w:rPr>
              <w:tab/>
            </w:r>
            <w:r w:rsidR="00013135" w:rsidRPr="0082621B">
              <w:rPr>
                <w:rStyle w:val="ab"/>
                <w:rFonts w:eastAsiaTheme="majorEastAsia" w:cs="Times New Roman"/>
                <w:noProof/>
              </w:rPr>
              <w:t>GSM</w:t>
            </w:r>
            <w:r w:rsidR="00013135" w:rsidRPr="0082621B">
              <w:rPr>
                <w:rStyle w:val="ab"/>
                <w:rFonts w:eastAsiaTheme="majorEastAsia" w:cs="Times New Roman"/>
                <w:noProof/>
              </w:rPr>
              <w:t>在什么场景下会发起</w:t>
            </w:r>
            <w:r w:rsidR="00013135" w:rsidRPr="0082621B">
              <w:rPr>
                <w:rStyle w:val="ab"/>
                <w:rFonts w:eastAsiaTheme="majorEastAsia" w:cs="Times New Roman"/>
                <w:noProof/>
              </w:rPr>
              <w:t>LU</w:t>
            </w:r>
            <w:r w:rsidR="00013135" w:rsidRPr="0082621B">
              <w:rPr>
                <w:rStyle w:val="ab"/>
                <w:rFonts w:eastAsiaTheme="majorEastAsia" w:cs="Times New Roman"/>
                <w:noProof/>
              </w:rPr>
              <w:t>流程</w:t>
            </w:r>
            <w:r w:rsidR="00013135">
              <w:rPr>
                <w:noProof/>
                <w:webHidden/>
              </w:rPr>
              <w:tab/>
            </w:r>
            <w:r w:rsidR="00013135">
              <w:rPr>
                <w:noProof/>
                <w:webHidden/>
              </w:rPr>
              <w:fldChar w:fldCharType="begin"/>
            </w:r>
            <w:r w:rsidR="00013135">
              <w:rPr>
                <w:noProof/>
                <w:webHidden/>
              </w:rPr>
              <w:instrText xml:space="preserve"> PAGEREF _Toc87714924 \h </w:instrText>
            </w:r>
            <w:r w:rsidR="00013135">
              <w:rPr>
                <w:noProof/>
                <w:webHidden/>
              </w:rPr>
            </w:r>
            <w:r w:rsidR="00013135">
              <w:rPr>
                <w:noProof/>
                <w:webHidden/>
              </w:rPr>
              <w:fldChar w:fldCharType="separate"/>
            </w:r>
            <w:r w:rsidR="00013135">
              <w:rPr>
                <w:noProof/>
                <w:webHidden/>
              </w:rPr>
              <w:t>172</w:t>
            </w:r>
            <w:r w:rsidR="00013135">
              <w:rPr>
                <w:noProof/>
                <w:webHidden/>
              </w:rPr>
              <w:fldChar w:fldCharType="end"/>
            </w:r>
          </w:hyperlink>
        </w:p>
        <w:p w14:paraId="018A5D35" w14:textId="38F5C34B" w:rsidR="00013135" w:rsidRDefault="00C7676F">
          <w:pPr>
            <w:pStyle w:val="31"/>
            <w:tabs>
              <w:tab w:val="left" w:pos="1680"/>
              <w:tab w:val="right" w:leader="dot" w:pos="8296"/>
            </w:tabs>
            <w:rPr>
              <w:rFonts w:asciiTheme="minorHAnsi" w:hAnsiTheme="minorHAnsi"/>
              <w:noProof/>
            </w:rPr>
          </w:pPr>
          <w:hyperlink w:anchor="_Toc87714925" w:history="1">
            <w:r w:rsidR="00013135" w:rsidRPr="0082621B">
              <w:rPr>
                <w:rStyle w:val="ab"/>
                <w:rFonts w:eastAsiaTheme="majorEastAsia" w:cs="Times New Roman"/>
                <w:noProof/>
              </w:rPr>
              <w:t>13.1.7</w:t>
            </w:r>
            <w:r w:rsidR="00013135">
              <w:rPr>
                <w:rFonts w:asciiTheme="minorHAnsi" w:hAnsiTheme="minorHAnsi"/>
                <w:noProof/>
              </w:rPr>
              <w:tab/>
            </w:r>
            <w:r w:rsidR="00013135" w:rsidRPr="0082621B">
              <w:rPr>
                <w:rStyle w:val="ab"/>
                <w:rFonts w:eastAsiaTheme="majorEastAsia" w:cs="Times New Roman"/>
                <w:noProof/>
              </w:rPr>
              <w:t>5G SA NAS</w:t>
            </w:r>
            <w:r w:rsidR="00013135" w:rsidRPr="0082621B">
              <w:rPr>
                <w:rStyle w:val="ab"/>
                <w:rFonts w:eastAsiaTheme="majorEastAsia" w:cs="Times New Roman"/>
                <w:noProof/>
              </w:rPr>
              <w:t>消息学习整理</w:t>
            </w:r>
            <w:r w:rsidR="00013135">
              <w:rPr>
                <w:noProof/>
                <w:webHidden/>
              </w:rPr>
              <w:tab/>
            </w:r>
            <w:r w:rsidR="00013135">
              <w:rPr>
                <w:noProof/>
                <w:webHidden/>
              </w:rPr>
              <w:fldChar w:fldCharType="begin"/>
            </w:r>
            <w:r w:rsidR="00013135">
              <w:rPr>
                <w:noProof/>
                <w:webHidden/>
              </w:rPr>
              <w:instrText xml:space="preserve"> PAGEREF _Toc87714925 \h </w:instrText>
            </w:r>
            <w:r w:rsidR="00013135">
              <w:rPr>
                <w:noProof/>
                <w:webHidden/>
              </w:rPr>
            </w:r>
            <w:r w:rsidR="00013135">
              <w:rPr>
                <w:noProof/>
                <w:webHidden/>
              </w:rPr>
              <w:fldChar w:fldCharType="separate"/>
            </w:r>
            <w:r w:rsidR="00013135">
              <w:rPr>
                <w:noProof/>
                <w:webHidden/>
              </w:rPr>
              <w:t>172</w:t>
            </w:r>
            <w:r w:rsidR="00013135">
              <w:rPr>
                <w:noProof/>
                <w:webHidden/>
              </w:rPr>
              <w:fldChar w:fldCharType="end"/>
            </w:r>
          </w:hyperlink>
        </w:p>
        <w:p w14:paraId="342664E4" w14:textId="047CAD22" w:rsidR="00013135" w:rsidRDefault="00C7676F">
          <w:pPr>
            <w:pStyle w:val="31"/>
            <w:tabs>
              <w:tab w:val="left" w:pos="1680"/>
              <w:tab w:val="right" w:leader="dot" w:pos="8296"/>
            </w:tabs>
            <w:rPr>
              <w:rFonts w:asciiTheme="minorHAnsi" w:hAnsiTheme="minorHAnsi"/>
              <w:noProof/>
            </w:rPr>
          </w:pPr>
          <w:hyperlink w:anchor="_Toc87714926" w:history="1">
            <w:r w:rsidR="00013135" w:rsidRPr="0082621B">
              <w:rPr>
                <w:rStyle w:val="ab"/>
                <w:rFonts w:eastAsiaTheme="majorEastAsia" w:cs="Times New Roman"/>
                <w:noProof/>
              </w:rPr>
              <w:t>13.1.8</w:t>
            </w:r>
            <w:r w:rsidR="00013135">
              <w:rPr>
                <w:rFonts w:asciiTheme="minorHAnsi" w:hAnsiTheme="minorHAnsi"/>
                <w:noProof/>
              </w:rPr>
              <w:tab/>
            </w:r>
            <w:r w:rsidR="00013135" w:rsidRPr="0082621B">
              <w:rPr>
                <w:rStyle w:val="ab"/>
                <w:rFonts w:eastAsiaTheme="majorEastAsia" w:cs="Times New Roman"/>
                <w:noProof/>
              </w:rPr>
              <w:t>高通</w:t>
            </w:r>
            <w:r w:rsidR="00013135" w:rsidRPr="0082621B">
              <w:rPr>
                <w:rStyle w:val="ab"/>
                <w:rFonts w:eastAsiaTheme="majorEastAsia" w:cs="Times New Roman"/>
                <w:noProof/>
              </w:rPr>
              <w:t>MMCP</w:t>
            </w:r>
            <w:r w:rsidR="00013135" w:rsidRPr="0082621B">
              <w:rPr>
                <w:rStyle w:val="ab"/>
                <w:rFonts w:eastAsiaTheme="majorEastAsia" w:cs="Times New Roman"/>
                <w:noProof/>
              </w:rPr>
              <w:t>代码走读</w:t>
            </w:r>
            <w:r w:rsidR="00013135">
              <w:rPr>
                <w:noProof/>
                <w:webHidden/>
              </w:rPr>
              <w:tab/>
            </w:r>
            <w:r w:rsidR="00013135">
              <w:rPr>
                <w:noProof/>
                <w:webHidden/>
              </w:rPr>
              <w:fldChar w:fldCharType="begin"/>
            </w:r>
            <w:r w:rsidR="00013135">
              <w:rPr>
                <w:noProof/>
                <w:webHidden/>
              </w:rPr>
              <w:instrText xml:space="preserve"> PAGEREF _Toc87714926 \h </w:instrText>
            </w:r>
            <w:r w:rsidR="00013135">
              <w:rPr>
                <w:noProof/>
                <w:webHidden/>
              </w:rPr>
            </w:r>
            <w:r w:rsidR="00013135">
              <w:rPr>
                <w:noProof/>
                <w:webHidden/>
              </w:rPr>
              <w:fldChar w:fldCharType="separate"/>
            </w:r>
            <w:r w:rsidR="00013135">
              <w:rPr>
                <w:noProof/>
                <w:webHidden/>
              </w:rPr>
              <w:t>172</w:t>
            </w:r>
            <w:r w:rsidR="00013135">
              <w:rPr>
                <w:noProof/>
                <w:webHidden/>
              </w:rPr>
              <w:fldChar w:fldCharType="end"/>
            </w:r>
          </w:hyperlink>
        </w:p>
        <w:p w14:paraId="3FF93FDE" w14:textId="5952CE4C" w:rsidR="00013135" w:rsidRDefault="00C7676F">
          <w:pPr>
            <w:pStyle w:val="11"/>
            <w:tabs>
              <w:tab w:val="left" w:pos="840"/>
              <w:tab w:val="right" w:leader="dot" w:pos="8296"/>
            </w:tabs>
            <w:rPr>
              <w:rFonts w:asciiTheme="minorHAnsi" w:hAnsiTheme="minorHAnsi"/>
              <w:noProof/>
            </w:rPr>
          </w:pPr>
          <w:hyperlink w:anchor="_Toc87714927" w:history="1">
            <w:r w:rsidR="00013135" w:rsidRPr="0082621B">
              <w:rPr>
                <w:rStyle w:val="ab"/>
                <w:rFonts w:eastAsiaTheme="majorEastAsia" w:cs="Times New Roman"/>
                <w:noProof/>
              </w:rPr>
              <w:t>14</w:t>
            </w:r>
            <w:r w:rsidR="00013135">
              <w:rPr>
                <w:rFonts w:asciiTheme="minorHAnsi" w:hAnsiTheme="minorHAnsi"/>
                <w:noProof/>
              </w:rPr>
              <w:tab/>
            </w:r>
            <w:r w:rsidR="00013135" w:rsidRPr="0082621B">
              <w:rPr>
                <w:rStyle w:val="ab"/>
                <w:rFonts w:eastAsiaTheme="majorEastAsia" w:cs="Times New Roman"/>
                <w:noProof/>
              </w:rPr>
              <w:t>J22</w:t>
            </w:r>
            <w:r w:rsidR="00013135" w:rsidRPr="0082621B">
              <w:rPr>
                <w:rStyle w:val="ab"/>
                <w:rFonts w:eastAsiaTheme="majorEastAsia" w:cs="Times New Roman"/>
                <w:noProof/>
              </w:rPr>
              <w:t>项目问题记录</w:t>
            </w:r>
            <w:r w:rsidR="00013135">
              <w:rPr>
                <w:noProof/>
                <w:webHidden/>
              </w:rPr>
              <w:tab/>
            </w:r>
            <w:r w:rsidR="00013135">
              <w:rPr>
                <w:noProof/>
                <w:webHidden/>
              </w:rPr>
              <w:fldChar w:fldCharType="begin"/>
            </w:r>
            <w:r w:rsidR="00013135">
              <w:rPr>
                <w:noProof/>
                <w:webHidden/>
              </w:rPr>
              <w:instrText xml:space="preserve"> PAGEREF _Toc87714927 \h </w:instrText>
            </w:r>
            <w:r w:rsidR="00013135">
              <w:rPr>
                <w:noProof/>
                <w:webHidden/>
              </w:rPr>
            </w:r>
            <w:r w:rsidR="00013135">
              <w:rPr>
                <w:noProof/>
                <w:webHidden/>
              </w:rPr>
              <w:fldChar w:fldCharType="separate"/>
            </w:r>
            <w:r w:rsidR="00013135">
              <w:rPr>
                <w:noProof/>
                <w:webHidden/>
              </w:rPr>
              <w:t>173</w:t>
            </w:r>
            <w:r w:rsidR="00013135">
              <w:rPr>
                <w:noProof/>
                <w:webHidden/>
              </w:rPr>
              <w:fldChar w:fldCharType="end"/>
            </w:r>
          </w:hyperlink>
        </w:p>
        <w:p w14:paraId="5814001A" w14:textId="23DB7E5E" w:rsidR="00013135" w:rsidRDefault="00C7676F">
          <w:pPr>
            <w:pStyle w:val="21"/>
            <w:tabs>
              <w:tab w:val="left" w:pos="1260"/>
              <w:tab w:val="right" w:leader="dot" w:pos="8296"/>
            </w:tabs>
            <w:rPr>
              <w:rFonts w:asciiTheme="minorHAnsi" w:hAnsiTheme="minorHAnsi"/>
              <w:noProof/>
            </w:rPr>
          </w:pPr>
          <w:hyperlink w:anchor="_Toc87714928" w:history="1">
            <w:r w:rsidR="00013135" w:rsidRPr="0082621B">
              <w:rPr>
                <w:rStyle w:val="ab"/>
                <w:rFonts w:cs="Times New Roman"/>
                <w:noProof/>
              </w:rPr>
              <w:t>14.1</w:t>
            </w:r>
            <w:r w:rsidR="00013135">
              <w:rPr>
                <w:rFonts w:asciiTheme="minorHAnsi" w:hAnsiTheme="minorHAnsi"/>
                <w:noProof/>
              </w:rPr>
              <w:tab/>
            </w:r>
            <w:r w:rsidR="00013135" w:rsidRPr="0082621B">
              <w:rPr>
                <w:rStyle w:val="ab"/>
                <w:rFonts w:cs="Times New Roman"/>
                <w:noProof/>
              </w:rPr>
              <w:t>J22 Softbank</w:t>
            </w:r>
            <w:r w:rsidR="00013135" w:rsidRPr="0082621B">
              <w:rPr>
                <w:rStyle w:val="ab"/>
                <w:rFonts w:cs="Times New Roman"/>
                <w:noProof/>
              </w:rPr>
              <w:t>定制机</w:t>
            </w:r>
            <w:r w:rsidR="00013135">
              <w:rPr>
                <w:noProof/>
                <w:webHidden/>
              </w:rPr>
              <w:tab/>
            </w:r>
            <w:r w:rsidR="00013135">
              <w:rPr>
                <w:noProof/>
                <w:webHidden/>
              </w:rPr>
              <w:fldChar w:fldCharType="begin"/>
            </w:r>
            <w:r w:rsidR="00013135">
              <w:rPr>
                <w:noProof/>
                <w:webHidden/>
              </w:rPr>
              <w:instrText xml:space="preserve"> PAGEREF _Toc87714928 \h </w:instrText>
            </w:r>
            <w:r w:rsidR="00013135">
              <w:rPr>
                <w:noProof/>
                <w:webHidden/>
              </w:rPr>
            </w:r>
            <w:r w:rsidR="00013135">
              <w:rPr>
                <w:noProof/>
                <w:webHidden/>
              </w:rPr>
              <w:fldChar w:fldCharType="separate"/>
            </w:r>
            <w:r w:rsidR="00013135">
              <w:rPr>
                <w:noProof/>
                <w:webHidden/>
              </w:rPr>
              <w:t>173</w:t>
            </w:r>
            <w:r w:rsidR="00013135">
              <w:rPr>
                <w:noProof/>
                <w:webHidden/>
              </w:rPr>
              <w:fldChar w:fldCharType="end"/>
            </w:r>
          </w:hyperlink>
        </w:p>
        <w:p w14:paraId="1254BC84" w14:textId="6A8B4253" w:rsidR="00013135" w:rsidRDefault="00C7676F">
          <w:pPr>
            <w:pStyle w:val="31"/>
            <w:tabs>
              <w:tab w:val="left" w:pos="1680"/>
              <w:tab w:val="right" w:leader="dot" w:pos="8296"/>
            </w:tabs>
            <w:rPr>
              <w:rFonts w:asciiTheme="minorHAnsi" w:hAnsiTheme="minorHAnsi"/>
              <w:noProof/>
            </w:rPr>
          </w:pPr>
          <w:hyperlink w:anchor="_Toc87714929" w:history="1">
            <w:r w:rsidR="00013135" w:rsidRPr="0082621B">
              <w:rPr>
                <w:rStyle w:val="ab"/>
                <w:rFonts w:eastAsiaTheme="majorEastAsia" w:cs="Times New Roman"/>
                <w:noProof/>
              </w:rPr>
              <w:t>14.1.1</w:t>
            </w:r>
            <w:r w:rsidR="00013135">
              <w:rPr>
                <w:rFonts w:asciiTheme="minorHAnsi" w:hAnsiTheme="minorHAnsi"/>
                <w:noProof/>
              </w:rPr>
              <w:tab/>
            </w:r>
            <w:r w:rsidR="00013135" w:rsidRPr="0082621B">
              <w:rPr>
                <w:rStyle w:val="ab"/>
                <w:rFonts w:eastAsiaTheme="majorEastAsia" w:cs="Times New Roman"/>
                <w:noProof/>
              </w:rPr>
              <w:t>J22 Softbank</w:t>
            </w:r>
            <w:r w:rsidR="00013135" w:rsidRPr="0082621B">
              <w:rPr>
                <w:rStyle w:val="ab"/>
                <w:rFonts w:eastAsiaTheme="majorEastAsia" w:cs="Times New Roman"/>
                <w:noProof/>
              </w:rPr>
              <w:t>定制机不能驻留到</w:t>
            </w:r>
            <w:r w:rsidR="00013135" w:rsidRPr="0082621B">
              <w:rPr>
                <w:rStyle w:val="ab"/>
                <w:rFonts w:eastAsiaTheme="majorEastAsia" w:cs="Times New Roman"/>
                <w:noProof/>
              </w:rPr>
              <w:t>4G</w:t>
            </w:r>
            <w:r w:rsidR="00013135">
              <w:rPr>
                <w:noProof/>
                <w:webHidden/>
              </w:rPr>
              <w:tab/>
            </w:r>
            <w:r w:rsidR="00013135">
              <w:rPr>
                <w:noProof/>
                <w:webHidden/>
              </w:rPr>
              <w:fldChar w:fldCharType="begin"/>
            </w:r>
            <w:r w:rsidR="00013135">
              <w:rPr>
                <w:noProof/>
                <w:webHidden/>
              </w:rPr>
              <w:instrText xml:space="preserve"> PAGEREF _Toc87714929 \h </w:instrText>
            </w:r>
            <w:r w:rsidR="00013135">
              <w:rPr>
                <w:noProof/>
                <w:webHidden/>
              </w:rPr>
            </w:r>
            <w:r w:rsidR="00013135">
              <w:rPr>
                <w:noProof/>
                <w:webHidden/>
              </w:rPr>
              <w:fldChar w:fldCharType="separate"/>
            </w:r>
            <w:r w:rsidR="00013135">
              <w:rPr>
                <w:noProof/>
                <w:webHidden/>
              </w:rPr>
              <w:t>173</w:t>
            </w:r>
            <w:r w:rsidR="00013135">
              <w:rPr>
                <w:noProof/>
                <w:webHidden/>
              </w:rPr>
              <w:fldChar w:fldCharType="end"/>
            </w:r>
          </w:hyperlink>
        </w:p>
        <w:p w14:paraId="57D0C9FA" w14:textId="62F8D2B3" w:rsidR="00013135" w:rsidRDefault="00C7676F">
          <w:pPr>
            <w:pStyle w:val="11"/>
            <w:tabs>
              <w:tab w:val="left" w:pos="840"/>
              <w:tab w:val="right" w:leader="dot" w:pos="8296"/>
            </w:tabs>
            <w:rPr>
              <w:rFonts w:asciiTheme="minorHAnsi" w:hAnsiTheme="minorHAnsi"/>
              <w:noProof/>
            </w:rPr>
          </w:pPr>
          <w:hyperlink w:anchor="_Toc87714930" w:history="1">
            <w:r w:rsidR="00013135" w:rsidRPr="0082621B">
              <w:rPr>
                <w:rStyle w:val="ab"/>
                <w:rFonts w:eastAsiaTheme="majorEastAsia" w:cs="Times New Roman"/>
                <w:noProof/>
              </w:rPr>
              <w:t>15</w:t>
            </w:r>
            <w:r w:rsidR="00013135">
              <w:rPr>
                <w:rFonts w:asciiTheme="minorHAnsi" w:hAnsiTheme="minorHAnsi"/>
                <w:noProof/>
              </w:rPr>
              <w:tab/>
            </w:r>
            <w:r w:rsidR="00013135" w:rsidRPr="0082621B">
              <w:rPr>
                <w:rStyle w:val="ab"/>
                <w:rFonts w:eastAsiaTheme="majorEastAsia" w:cs="Times New Roman"/>
                <w:noProof/>
              </w:rPr>
              <w:t>K11T</w:t>
            </w:r>
            <w:r w:rsidR="00013135" w:rsidRPr="0082621B">
              <w:rPr>
                <w:rStyle w:val="ab"/>
                <w:rFonts w:eastAsiaTheme="majorEastAsia" w:cs="Times New Roman"/>
                <w:noProof/>
              </w:rPr>
              <w:t>项目问题归纳</w:t>
            </w:r>
            <w:r w:rsidR="00013135">
              <w:rPr>
                <w:noProof/>
                <w:webHidden/>
              </w:rPr>
              <w:tab/>
            </w:r>
            <w:r w:rsidR="00013135">
              <w:rPr>
                <w:noProof/>
                <w:webHidden/>
              </w:rPr>
              <w:fldChar w:fldCharType="begin"/>
            </w:r>
            <w:r w:rsidR="00013135">
              <w:rPr>
                <w:noProof/>
                <w:webHidden/>
              </w:rPr>
              <w:instrText xml:space="preserve"> PAGEREF _Toc87714930 \h </w:instrText>
            </w:r>
            <w:r w:rsidR="00013135">
              <w:rPr>
                <w:noProof/>
                <w:webHidden/>
              </w:rPr>
            </w:r>
            <w:r w:rsidR="00013135">
              <w:rPr>
                <w:noProof/>
                <w:webHidden/>
              </w:rPr>
              <w:fldChar w:fldCharType="separate"/>
            </w:r>
            <w:r w:rsidR="00013135">
              <w:rPr>
                <w:noProof/>
                <w:webHidden/>
              </w:rPr>
              <w:t>174</w:t>
            </w:r>
            <w:r w:rsidR="00013135">
              <w:rPr>
                <w:noProof/>
                <w:webHidden/>
              </w:rPr>
              <w:fldChar w:fldCharType="end"/>
            </w:r>
          </w:hyperlink>
        </w:p>
        <w:p w14:paraId="7FE1543B" w14:textId="727119F3" w:rsidR="00013135" w:rsidRDefault="00C7676F">
          <w:pPr>
            <w:pStyle w:val="21"/>
            <w:tabs>
              <w:tab w:val="left" w:pos="1260"/>
              <w:tab w:val="right" w:leader="dot" w:pos="8296"/>
            </w:tabs>
            <w:rPr>
              <w:rFonts w:asciiTheme="minorHAnsi" w:hAnsiTheme="minorHAnsi"/>
              <w:noProof/>
            </w:rPr>
          </w:pPr>
          <w:hyperlink w:anchor="_Toc87714931" w:history="1">
            <w:r w:rsidR="00013135" w:rsidRPr="0082621B">
              <w:rPr>
                <w:rStyle w:val="ab"/>
                <w:rFonts w:cs="Times New Roman"/>
                <w:noProof/>
              </w:rPr>
              <w:t>15.1</w:t>
            </w:r>
            <w:r w:rsidR="00013135">
              <w:rPr>
                <w:rFonts w:asciiTheme="minorHAnsi" w:hAnsiTheme="minorHAnsi"/>
                <w:noProof/>
              </w:rPr>
              <w:tab/>
            </w:r>
            <w:r w:rsidR="00013135" w:rsidRPr="0082621B">
              <w:rPr>
                <w:rStyle w:val="ab"/>
                <w:rFonts w:cs="Times New Roman"/>
                <w:noProof/>
              </w:rPr>
              <w:t>Modem</w:t>
            </w:r>
            <w:r w:rsidR="00013135" w:rsidRPr="0082621B">
              <w:rPr>
                <w:rStyle w:val="ab"/>
                <w:rFonts w:cs="Times New Roman"/>
                <w:noProof/>
              </w:rPr>
              <w:t>相关问题</w:t>
            </w:r>
            <w:r w:rsidR="00013135">
              <w:rPr>
                <w:noProof/>
                <w:webHidden/>
              </w:rPr>
              <w:tab/>
            </w:r>
            <w:r w:rsidR="00013135">
              <w:rPr>
                <w:noProof/>
                <w:webHidden/>
              </w:rPr>
              <w:fldChar w:fldCharType="begin"/>
            </w:r>
            <w:r w:rsidR="00013135">
              <w:rPr>
                <w:noProof/>
                <w:webHidden/>
              </w:rPr>
              <w:instrText xml:space="preserve"> PAGEREF _Toc87714931 \h </w:instrText>
            </w:r>
            <w:r w:rsidR="00013135">
              <w:rPr>
                <w:noProof/>
                <w:webHidden/>
              </w:rPr>
            </w:r>
            <w:r w:rsidR="00013135">
              <w:rPr>
                <w:noProof/>
                <w:webHidden/>
              </w:rPr>
              <w:fldChar w:fldCharType="separate"/>
            </w:r>
            <w:r w:rsidR="00013135">
              <w:rPr>
                <w:noProof/>
                <w:webHidden/>
              </w:rPr>
              <w:t>174</w:t>
            </w:r>
            <w:r w:rsidR="00013135">
              <w:rPr>
                <w:noProof/>
                <w:webHidden/>
              </w:rPr>
              <w:fldChar w:fldCharType="end"/>
            </w:r>
          </w:hyperlink>
        </w:p>
        <w:p w14:paraId="02696887" w14:textId="667AE1FF" w:rsidR="00013135" w:rsidRDefault="00C7676F">
          <w:pPr>
            <w:pStyle w:val="31"/>
            <w:tabs>
              <w:tab w:val="left" w:pos="1680"/>
              <w:tab w:val="right" w:leader="dot" w:pos="8296"/>
            </w:tabs>
            <w:rPr>
              <w:rFonts w:asciiTheme="minorHAnsi" w:hAnsiTheme="minorHAnsi"/>
              <w:noProof/>
            </w:rPr>
          </w:pPr>
          <w:hyperlink w:anchor="_Toc87714932" w:history="1">
            <w:r w:rsidR="00013135" w:rsidRPr="0082621B">
              <w:rPr>
                <w:rStyle w:val="ab"/>
                <w:rFonts w:eastAsiaTheme="majorEastAsia" w:cs="Times New Roman"/>
                <w:noProof/>
              </w:rPr>
              <w:t>15.1.1</w:t>
            </w:r>
            <w:r w:rsidR="00013135">
              <w:rPr>
                <w:rFonts w:asciiTheme="minorHAnsi" w:hAnsiTheme="minorHAnsi"/>
                <w:noProof/>
              </w:rPr>
              <w:tab/>
            </w:r>
            <w:r w:rsidR="00013135" w:rsidRPr="0082621B">
              <w:rPr>
                <w:rStyle w:val="ab"/>
                <w:rFonts w:eastAsiaTheme="majorEastAsia" w:cs="Times New Roman"/>
                <w:noProof/>
              </w:rPr>
              <w:t>MTK</w:t>
            </w:r>
            <w:r w:rsidR="00013135" w:rsidRPr="0082621B">
              <w:rPr>
                <w:rStyle w:val="ab"/>
                <w:rFonts w:eastAsiaTheme="majorEastAsia" w:cs="Times New Roman"/>
                <w:noProof/>
              </w:rPr>
              <w:t>平台</w:t>
            </w:r>
            <w:r w:rsidR="00013135" w:rsidRPr="0082621B">
              <w:rPr>
                <w:rStyle w:val="ab"/>
                <w:rFonts w:eastAsiaTheme="majorEastAsia" w:cs="Times New Roman"/>
                <w:noProof/>
              </w:rPr>
              <w:t>Modem</w:t>
            </w:r>
            <w:r w:rsidR="00013135" w:rsidRPr="0082621B">
              <w:rPr>
                <w:rStyle w:val="ab"/>
                <w:rFonts w:eastAsiaTheme="majorEastAsia" w:cs="Times New Roman"/>
                <w:noProof/>
              </w:rPr>
              <w:t>侧功能适配列表</w:t>
            </w:r>
            <w:r w:rsidR="00013135">
              <w:rPr>
                <w:noProof/>
                <w:webHidden/>
              </w:rPr>
              <w:tab/>
            </w:r>
            <w:r w:rsidR="00013135">
              <w:rPr>
                <w:noProof/>
                <w:webHidden/>
              </w:rPr>
              <w:fldChar w:fldCharType="begin"/>
            </w:r>
            <w:r w:rsidR="00013135">
              <w:rPr>
                <w:noProof/>
                <w:webHidden/>
              </w:rPr>
              <w:instrText xml:space="preserve"> PAGEREF _Toc87714932 \h </w:instrText>
            </w:r>
            <w:r w:rsidR="00013135">
              <w:rPr>
                <w:noProof/>
                <w:webHidden/>
              </w:rPr>
            </w:r>
            <w:r w:rsidR="00013135">
              <w:rPr>
                <w:noProof/>
                <w:webHidden/>
              </w:rPr>
              <w:fldChar w:fldCharType="separate"/>
            </w:r>
            <w:r w:rsidR="00013135">
              <w:rPr>
                <w:noProof/>
                <w:webHidden/>
              </w:rPr>
              <w:t>174</w:t>
            </w:r>
            <w:r w:rsidR="00013135">
              <w:rPr>
                <w:noProof/>
                <w:webHidden/>
              </w:rPr>
              <w:fldChar w:fldCharType="end"/>
            </w:r>
          </w:hyperlink>
        </w:p>
        <w:p w14:paraId="20DBB7B8" w14:textId="0A464BAC" w:rsidR="00013135" w:rsidRDefault="00C7676F">
          <w:pPr>
            <w:pStyle w:val="31"/>
            <w:tabs>
              <w:tab w:val="left" w:pos="1680"/>
              <w:tab w:val="right" w:leader="dot" w:pos="8296"/>
            </w:tabs>
            <w:rPr>
              <w:rFonts w:asciiTheme="minorHAnsi" w:hAnsiTheme="minorHAnsi"/>
              <w:noProof/>
            </w:rPr>
          </w:pPr>
          <w:hyperlink w:anchor="_Toc87714933" w:history="1">
            <w:r w:rsidR="00013135" w:rsidRPr="0082621B">
              <w:rPr>
                <w:rStyle w:val="ab"/>
                <w:rFonts w:eastAsiaTheme="majorEastAsia" w:cs="Times New Roman"/>
                <w:noProof/>
              </w:rPr>
              <w:t>15.1.2</w:t>
            </w:r>
            <w:r w:rsidR="00013135">
              <w:rPr>
                <w:rFonts w:asciiTheme="minorHAnsi" w:hAnsiTheme="minorHAnsi"/>
                <w:noProof/>
              </w:rPr>
              <w:tab/>
            </w:r>
            <w:r w:rsidR="00013135" w:rsidRPr="0082621B">
              <w:rPr>
                <w:rStyle w:val="ab"/>
                <w:rFonts w:eastAsiaTheme="majorEastAsia" w:cs="Times New Roman"/>
                <w:noProof/>
              </w:rPr>
              <w:t>日本地区</w:t>
            </w:r>
            <w:r w:rsidR="00013135" w:rsidRPr="0082621B">
              <w:rPr>
                <w:rStyle w:val="ab"/>
                <w:rFonts w:eastAsiaTheme="majorEastAsia" w:cs="Times New Roman"/>
                <w:noProof/>
              </w:rPr>
              <w:t>B41</w:t>
            </w:r>
            <w:r w:rsidR="00013135" w:rsidRPr="0082621B">
              <w:rPr>
                <w:rStyle w:val="ab"/>
                <w:rFonts w:eastAsiaTheme="majorEastAsia" w:cs="Times New Roman"/>
                <w:noProof/>
              </w:rPr>
              <w:t>窄带需求</w:t>
            </w:r>
            <w:r w:rsidR="00013135">
              <w:rPr>
                <w:noProof/>
                <w:webHidden/>
              </w:rPr>
              <w:tab/>
            </w:r>
            <w:r w:rsidR="00013135">
              <w:rPr>
                <w:noProof/>
                <w:webHidden/>
              </w:rPr>
              <w:fldChar w:fldCharType="begin"/>
            </w:r>
            <w:r w:rsidR="00013135">
              <w:rPr>
                <w:noProof/>
                <w:webHidden/>
              </w:rPr>
              <w:instrText xml:space="preserve"> PAGEREF _Toc87714933 \h </w:instrText>
            </w:r>
            <w:r w:rsidR="00013135">
              <w:rPr>
                <w:noProof/>
                <w:webHidden/>
              </w:rPr>
            </w:r>
            <w:r w:rsidR="00013135">
              <w:rPr>
                <w:noProof/>
                <w:webHidden/>
              </w:rPr>
              <w:fldChar w:fldCharType="separate"/>
            </w:r>
            <w:r w:rsidR="00013135">
              <w:rPr>
                <w:noProof/>
                <w:webHidden/>
              </w:rPr>
              <w:t>175</w:t>
            </w:r>
            <w:r w:rsidR="00013135">
              <w:rPr>
                <w:noProof/>
                <w:webHidden/>
              </w:rPr>
              <w:fldChar w:fldCharType="end"/>
            </w:r>
          </w:hyperlink>
        </w:p>
        <w:p w14:paraId="2823DBEC" w14:textId="11A4B776" w:rsidR="00013135" w:rsidRDefault="00C7676F">
          <w:pPr>
            <w:pStyle w:val="31"/>
            <w:tabs>
              <w:tab w:val="left" w:pos="1680"/>
              <w:tab w:val="right" w:leader="dot" w:pos="8296"/>
            </w:tabs>
            <w:rPr>
              <w:rFonts w:asciiTheme="minorHAnsi" w:hAnsiTheme="minorHAnsi"/>
              <w:noProof/>
            </w:rPr>
          </w:pPr>
          <w:hyperlink w:anchor="_Toc87714934" w:history="1">
            <w:r w:rsidR="00013135" w:rsidRPr="0082621B">
              <w:rPr>
                <w:rStyle w:val="ab"/>
                <w:rFonts w:eastAsiaTheme="majorEastAsia" w:cs="Times New Roman"/>
                <w:noProof/>
              </w:rPr>
              <w:t>15.1.3</w:t>
            </w:r>
            <w:r w:rsidR="00013135">
              <w:rPr>
                <w:rFonts w:asciiTheme="minorHAnsi" w:hAnsiTheme="minorHAnsi"/>
                <w:noProof/>
              </w:rPr>
              <w:tab/>
            </w:r>
            <w:r w:rsidR="00013135" w:rsidRPr="0082621B">
              <w:rPr>
                <w:rStyle w:val="ab"/>
                <w:rFonts w:eastAsiaTheme="majorEastAsia" w:cs="Times New Roman"/>
                <w:noProof/>
              </w:rPr>
              <w:t>驻网类问题</w:t>
            </w:r>
            <w:r w:rsidR="00013135">
              <w:rPr>
                <w:noProof/>
                <w:webHidden/>
              </w:rPr>
              <w:tab/>
            </w:r>
            <w:r w:rsidR="00013135">
              <w:rPr>
                <w:noProof/>
                <w:webHidden/>
              </w:rPr>
              <w:fldChar w:fldCharType="begin"/>
            </w:r>
            <w:r w:rsidR="00013135">
              <w:rPr>
                <w:noProof/>
                <w:webHidden/>
              </w:rPr>
              <w:instrText xml:space="preserve"> PAGEREF _Toc87714934 \h </w:instrText>
            </w:r>
            <w:r w:rsidR="00013135">
              <w:rPr>
                <w:noProof/>
                <w:webHidden/>
              </w:rPr>
            </w:r>
            <w:r w:rsidR="00013135">
              <w:rPr>
                <w:noProof/>
                <w:webHidden/>
              </w:rPr>
              <w:fldChar w:fldCharType="separate"/>
            </w:r>
            <w:r w:rsidR="00013135">
              <w:rPr>
                <w:noProof/>
                <w:webHidden/>
              </w:rPr>
              <w:t>176</w:t>
            </w:r>
            <w:r w:rsidR="00013135">
              <w:rPr>
                <w:noProof/>
                <w:webHidden/>
              </w:rPr>
              <w:fldChar w:fldCharType="end"/>
            </w:r>
          </w:hyperlink>
        </w:p>
        <w:p w14:paraId="02B8C18F" w14:textId="3B10203B" w:rsidR="00013135" w:rsidRDefault="00C7676F">
          <w:pPr>
            <w:pStyle w:val="31"/>
            <w:tabs>
              <w:tab w:val="left" w:pos="1680"/>
              <w:tab w:val="right" w:leader="dot" w:pos="8296"/>
            </w:tabs>
            <w:rPr>
              <w:rFonts w:asciiTheme="minorHAnsi" w:hAnsiTheme="minorHAnsi"/>
              <w:noProof/>
            </w:rPr>
          </w:pPr>
          <w:hyperlink w:anchor="_Toc87714935" w:history="1">
            <w:r w:rsidR="00013135" w:rsidRPr="0082621B">
              <w:rPr>
                <w:rStyle w:val="ab"/>
                <w:rFonts w:eastAsiaTheme="majorEastAsia" w:cs="Times New Roman"/>
                <w:noProof/>
              </w:rPr>
              <w:t>15.1.4</w:t>
            </w:r>
            <w:r w:rsidR="00013135">
              <w:rPr>
                <w:rFonts w:asciiTheme="minorHAnsi" w:hAnsiTheme="minorHAnsi"/>
                <w:noProof/>
              </w:rPr>
              <w:tab/>
            </w:r>
            <w:r w:rsidR="00013135" w:rsidRPr="0082621B">
              <w:rPr>
                <w:rStyle w:val="ab"/>
                <w:rFonts w:eastAsiaTheme="majorEastAsia" w:cs="Times New Roman"/>
                <w:noProof/>
              </w:rPr>
              <w:t>手机信号塔测试</w:t>
            </w:r>
            <w:r w:rsidR="00013135">
              <w:rPr>
                <w:noProof/>
                <w:webHidden/>
              </w:rPr>
              <w:tab/>
            </w:r>
            <w:r w:rsidR="00013135">
              <w:rPr>
                <w:noProof/>
                <w:webHidden/>
              </w:rPr>
              <w:fldChar w:fldCharType="begin"/>
            </w:r>
            <w:r w:rsidR="00013135">
              <w:rPr>
                <w:noProof/>
                <w:webHidden/>
              </w:rPr>
              <w:instrText xml:space="preserve"> PAGEREF _Toc87714935 \h </w:instrText>
            </w:r>
            <w:r w:rsidR="00013135">
              <w:rPr>
                <w:noProof/>
                <w:webHidden/>
              </w:rPr>
            </w:r>
            <w:r w:rsidR="00013135">
              <w:rPr>
                <w:noProof/>
                <w:webHidden/>
              </w:rPr>
              <w:fldChar w:fldCharType="separate"/>
            </w:r>
            <w:r w:rsidR="00013135">
              <w:rPr>
                <w:noProof/>
                <w:webHidden/>
              </w:rPr>
              <w:t>179</w:t>
            </w:r>
            <w:r w:rsidR="00013135">
              <w:rPr>
                <w:noProof/>
                <w:webHidden/>
              </w:rPr>
              <w:fldChar w:fldCharType="end"/>
            </w:r>
          </w:hyperlink>
        </w:p>
        <w:p w14:paraId="04E62FBE" w14:textId="23ABA368" w:rsidR="00013135" w:rsidRDefault="00C7676F">
          <w:pPr>
            <w:pStyle w:val="21"/>
            <w:tabs>
              <w:tab w:val="left" w:pos="1260"/>
              <w:tab w:val="right" w:leader="dot" w:pos="8296"/>
            </w:tabs>
            <w:rPr>
              <w:rFonts w:asciiTheme="minorHAnsi" w:hAnsiTheme="minorHAnsi"/>
              <w:noProof/>
            </w:rPr>
          </w:pPr>
          <w:hyperlink w:anchor="_Toc87714936" w:history="1">
            <w:r w:rsidR="00013135" w:rsidRPr="0082621B">
              <w:rPr>
                <w:rStyle w:val="ab"/>
                <w:rFonts w:cs="Times New Roman"/>
                <w:noProof/>
              </w:rPr>
              <w:t>15.2</w:t>
            </w:r>
            <w:r w:rsidR="00013135">
              <w:rPr>
                <w:rFonts w:asciiTheme="minorHAnsi" w:hAnsiTheme="minorHAnsi"/>
                <w:noProof/>
              </w:rPr>
              <w:tab/>
            </w:r>
            <w:r w:rsidR="00013135" w:rsidRPr="0082621B">
              <w:rPr>
                <w:rStyle w:val="ab"/>
                <w:rFonts w:cs="Times New Roman"/>
                <w:noProof/>
              </w:rPr>
              <w:t>SAR</w:t>
            </w:r>
            <w:r w:rsidR="00013135" w:rsidRPr="0082621B">
              <w:rPr>
                <w:rStyle w:val="ab"/>
                <w:rFonts w:cs="Times New Roman"/>
                <w:noProof/>
              </w:rPr>
              <w:t>配置</w:t>
            </w:r>
            <w:r w:rsidR="00013135">
              <w:rPr>
                <w:noProof/>
                <w:webHidden/>
              </w:rPr>
              <w:tab/>
            </w:r>
            <w:r w:rsidR="00013135">
              <w:rPr>
                <w:noProof/>
                <w:webHidden/>
              </w:rPr>
              <w:fldChar w:fldCharType="begin"/>
            </w:r>
            <w:r w:rsidR="00013135">
              <w:rPr>
                <w:noProof/>
                <w:webHidden/>
              </w:rPr>
              <w:instrText xml:space="preserve"> PAGEREF _Toc87714936 \h </w:instrText>
            </w:r>
            <w:r w:rsidR="00013135">
              <w:rPr>
                <w:noProof/>
                <w:webHidden/>
              </w:rPr>
            </w:r>
            <w:r w:rsidR="00013135">
              <w:rPr>
                <w:noProof/>
                <w:webHidden/>
              </w:rPr>
              <w:fldChar w:fldCharType="separate"/>
            </w:r>
            <w:r w:rsidR="00013135">
              <w:rPr>
                <w:noProof/>
                <w:webHidden/>
              </w:rPr>
              <w:t>179</w:t>
            </w:r>
            <w:r w:rsidR="00013135">
              <w:rPr>
                <w:noProof/>
                <w:webHidden/>
              </w:rPr>
              <w:fldChar w:fldCharType="end"/>
            </w:r>
          </w:hyperlink>
        </w:p>
        <w:p w14:paraId="0DC246A0" w14:textId="494F4DD6" w:rsidR="00013135" w:rsidRDefault="00C7676F">
          <w:pPr>
            <w:pStyle w:val="21"/>
            <w:tabs>
              <w:tab w:val="left" w:pos="1260"/>
              <w:tab w:val="right" w:leader="dot" w:pos="8296"/>
            </w:tabs>
            <w:rPr>
              <w:rFonts w:asciiTheme="minorHAnsi" w:hAnsiTheme="minorHAnsi"/>
              <w:noProof/>
            </w:rPr>
          </w:pPr>
          <w:hyperlink w:anchor="_Toc87714937" w:history="1">
            <w:r w:rsidR="00013135" w:rsidRPr="0082621B">
              <w:rPr>
                <w:rStyle w:val="ab"/>
                <w:rFonts w:cs="Times New Roman"/>
                <w:noProof/>
              </w:rPr>
              <w:t>15.3</w:t>
            </w:r>
            <w:r w:rsidR="00013135">
              <w:rPr>
                <w:rFonts w:asciiTheme="minorHAnsi" w:hAnsiTheme="minorHAnsi"/>
                <w:noProof/>
              </w:rPr>
              <w:tab/>
            </w:r>
            <w:r w:rsidR="00013135" w:rsidRPr="0082621B">
              <w:rPr>
                <w:rStyle w:val="ab"/>
                <w:rFonts w:cs="Times New Roman"/>
                <w:noProof/>
              </w:rPr>
              <w:t>通话类问题</w:t>
            </w:r>
            <w:r w:rsidR="00013135">
              <w:rPr>
                <w:noProof/>
                <w:webHidden/>
              </w:rPr>
              <w:tab/>
            </w:r>
            <w:r w:rsidR="00013135">
              <w:rPr>
                <w:noProof/>
                <w:webHidden/>
              </w:rPr>
              <w:fldChar w:fldCharType="begin"/>
            </w:r>
            <w:r w:rsidR="00013135">
              <w:rPr>
                <w:noProof/>
                <w:webHidden/>
              </w:rPr>
              <w:instrText xml:space="preserve"> PAGEREF _Toc87714937 \h </w:instrText>
            </w:r>
            <w:r w:rsidR="00013135">
              <w:rPr>
                <w:noProof/>
                <w:webHidden/>
              </w:rPr>
            </w:r>
            <w:r w:rsidR="00013135">
              <w:rPr>
                <w:noProof/>
                <w:webHidden/>
              </w:rPr>
              <w:fldChar w:fldCharType="separate"/>
            </w:r>
            <w:r w:rsidR="00013135">
              <w:rPr>
                <w:noProof/>
                <w:webHidden/>
              </w:rPr>
              <w:t>179</w:t>
            </w:r>
            <w:r w:rsidR="00013135">
              <w:rPr>
                <w:noProof/>
                <w:webHidden/>
              </w:rPr>
              <w:fldChar w:fldCharType="end"/>
            </w:r>
          </w:hyperlink>
        </w:p>
        <w:p w14:paraId="711C0DE0" w14:textId="612AE53B" w:rsidR="00013135" w:rsidRDefault="00C7676F">
          <w:pPr>
            <w:pStyle w:val="21"/>
            <w:tabs>
              <w:tab w:val="left" w:pos="1260"/>
              <w:tab w:val="right" w:leader="dot" w:pos="8296"/>
            </w:tabs>
            <w:rPr>
              <w:rFonts w:asciiTheme="minorHAnsi" w:hAnsiTheme="minorHAnsi"/>
              <w:noProof/>
            </w:rPr>
          </w:pPr>
          <w:hyperlink w:anchor="_Toc87714938" w:history="1">
            <w:r w:rsidR="00013135" w:rsidRPr="0082621B">
              <w:rPr>
                <w:rStyle w:val="ab"/>
                <w:rFonts w:cs="Times New Roman"/>
                <w:noProof/>
              </w:rPr>
              <w:t>15.4</w:t>
            </w:r>
            <w:r w:rsidR="00013135">
              <w:rPr>
                <w:rFonts w:asciiTheme="minorHAnsi" w:hAnsiTheme="minorHAnsi"/>
                <w:noProof/>
              </w:rPr>
              <w:tab/>
            </w:r>
            <w:r w:rsidR="00013135" w:rsidRPr="0082621B">
              <w:rPr>
                <w:rStyle w:val="ab"/>
                <w:rFonts w:cs="Times New Roman"/>
                <w:noProof/>
              </w:rPr>
              <w:t>签名相关</w:t>
            </w:r>
            <w:r w:rsidR="00013135">
              <w:rPr>
                <w:noProof/>
                <w:webHidden/>
              </w:rPr>
              <w:tab/>
            </w:r>
            <w:r w:rsidR="00013135">
              <w:rPr>
                <w:noProof/>
                <w:webHidden/>
              </w:rPr>
              <w:fldChar w:fldCharType="begin"/>
            </w:r>
            <w:r w:rsidR="00013135">
              <w:rPr>
                <w:noProof/>
                <w:webHidden/>
              </w:rPr>
              <w:instrText xml:space="preserve"> PAGEREF _Toc87714938 \h </w:instrText>
            </w:r>
            <w:r w:rsidR="00013135">
              <w:rPr>
                <w:noProof/>
                <w:webHidden/>
              </w:rPr>
            </w:r>
            <w:r w:rsidR="00013135">
              <w:rPr>
                <w:noProof/>
                <w:webHidden/>
              </w:rPr>
              <w:fldChar w:fldCharType="separate"/>
            </w:r>
            <w:r w:rsidR="00013135">
              <w:rPr>
                <w:noProof/>
                <w:webHidden/>
              </w:rPr>
              <w:t>180</w:t>
            </w:r>
            <w:r w:rsidR="00013135">
              <w:rPr>
                <w:noProof/>
                <w:webHidden/>
              </w:rPr>
              <w:fldChar w:fldCharType="end"/>
            </w:r>
          </w:hyperlink>
        </w:p>
        <w:p w14:paraId="5C4D504F" w14:textId="2A3E6676" w:rsidR="00013135" w:rsidRDefault="00C7676F">
          <w:pPr>
            <w:pStyle w:val="21"/>
            <w:tabs>
              <w:tab w:val="left" w:pos="1260"/>
              <w:tab w:val="right" w:leader="dot" w:pos="8296"/>
            </w:tabs>
            <w:rPr>
              <w:rFonts w:asciiTheme="minorHAnsi" w:hAnsiTheme="minorHAnsi"/>
              <w:noProof/>
            </w:rPr>
          </w:pPr>
          <w:hyperlink w:anchor="_Toc87714939" w:history="1">
            <w:r w:rsidR="00013135" w:rsidRPr="0082621B">
              <w:rPr>
                <w:rStyle w:val="ab"/>
                <w:rFonts w:cs="Times New Roman"/>
                <w:noProof/>
              </w:rPr>
              <w:t>15.5</w:t>
            </w:r>
            <w:r w:rsidR="00013135">
              <w:rPr>
                <w:rFonts w:asciiTheme="minorHAnsi" w:hAnsiTheme="minorHAnsi"/>
                <w:noProof/>
              </w:rPr>
              <w:tab/>
            </w:r>
            <w:r w:rsidR="00013135" w:rsidRPr="0082621B">
              <w:rPr>
                <w:rStyle w:val="ab"/>
                <w:rFonts w:cs="Times New Roman"/>
                <w:noProof/>
              </w:rPr>
              <w:t>Meta</w:t>
            </w:r>
            <w:r w:rsidR="00013135" w:rsidRPr="0082621B">
              <w:rPr>
                <w:rStyle w:val="ab"/>
                <w:rFonts w:cs="Times New Roman"/>
                <w:noProof/>
              </w:rPr>
              <w:t>相关</w:t>
            </w:r>
            <w:r w:rsidR="00013135">
              <w:rPr>
                <w:noProof/>
                <w:webHidden/>
              </w:rPr>
              <w:tab/>
            </w:r>
            <w:r w:rsidR="00013135">
              <w:rPr>
                <w:noProof/>
                <w:webHidden/>
              </w:rPr>
              <w:fldChar w:fldCharType="begin"/>
            </w:r>
            <w:r w:rsidR="00013135">
              <w:rPr>
                <w:noProof/>
                <w:webHidden/>
              </w:rPr>
              <w:instrText xml:space="preserve"> PAGEREF _Toc87714939 \h </w:instrText>
            </w:r>
            <w:r w:rsidR="00013135">
              <w:rPr>
                <w:noProof/>
                <w:webHidden/>
              </w:rPr>
            </w:r>
            <w:r w:rsidR="00013135">
              <w:rPr>
                <w:noProof/>
                <w:webHidden/>
              </w:rPr>
              <w:fldChar w:fldCharType="separate"/>
            </w:r>
            <w:r w:rsidR="00013135">
              <w:rPr>
                <w:noProof/>
                <w:webHidden/>
              </w:rPr>
              <w:t>180</w:t>
            </w:r>
            <w:r w:rsidR="00013135">
              <w:rPr>
                <w:noProof/>
                <w:webHidden/>
              </w:rPr>
              <w:fldChar w:fldCharType="end"/>
            </w:r>
          </w:hyperlink>
        </w:p>
        <w:p w14:paraId="1D0EC795" w14:textId="215973C4" w:rsidR="00013135" w:rsidRDefault="00C7676F">
          <w:pPr>
            <w:pStyle w:val="31"/>
            <w:tabs>
              <w:tab w:val="left" w:pos="1680"/>
              <w:tab w:val="right" w:leader="dot" w:pos="8296"/>
            </w:tabs>
            <w:rPr>
              <w:rFonts w:asciiTheme="minorHAnsi" w:hAnsiTheme="minorHAnsi"/>
              <w:noProof/>
            </w:rPr>
          </w:pPr>
          <w:hyperlink w:anchor="_Toc87714940" w:history="1">
            <w:r w:rsidR="00013135" w:rsidRPr="0082621B">
              <w:rPr>
                <w:rStyle w:val="ab"/>
                <w:rFonts w:eastAsiaTheme="majorEastAsia" w:cs="Times New Roman"/>
                <w:noProof/>
              </w:rPr>
              <w:t>15.5.1</w:t>
            </w:r>
            <w:r w:rsidR="00013135">
              <w:rPr>
                <w:rFonts w:asciiTheme="minorHAnsi" w:hAnsiTheme="minorHAnsi"/>
                <w:noProof/>
              </w:rPr>
              <w:tab/>
            </w:r>
            <w:r w:rsidR="00013135" w:rsidRPr="0082621B">
              <w:rPr>
                <w:rStyle w:val="ab"/>
                <w:rFonts w:eastAsiaTheme="majorEastAsia" w:cs="Times New Roman"/>
                <w:noProof/>
              </w:rPr>
              <w:t>要求</w:t>
            </w:r>
            <w:r w:rsidR="00013135" w:rsidRPr="0082621B">
              <w:rPr>
                <w:rStyle w:val="ab"/>
                <w:rFonts w:eastAsiaTheme="majorEastAsia" w:cs="Times New Roman"/>
                <w:noProof/>
              </w:rPr>
              <w:t>MIUI</w:t>
            </w:r>
            <w:r w:rsidR="00013135" w:rsidRPr="0082621B">
              <w:rPr>
                <w:rStyle w:val="ab"/>
                <w:rFonts w:eastAsiaTheme="majorEastAsia" w:cs="Times New Roman"/>
                <w:noProof/>
              </w:rPr>
              <w:t>开机进</w:t>
            </w:r>
            <w:r w:rsidR="00013135" w:rsidRPr="0082621B">
              <w:rPr>
                <w:rStyle w:val="ab"/>
                <w:rFonts w:eastAsiaTheme="majorEastAsia" w:cs="Times New Roman"/>
                <w:noProof/>
              </w:rPr>
              <w:t>Meta</w:t>
            </w:r>
            <w:r w:rsidR="00013135">
              <w:rPr>
                <w:noProof/>
                <w:webHidden/>
              </w:rPr>
              <w:tab/>
            </w:r>
            <w:r w:rsidR="00013135">
              <w:rPr>
                <w:noProof/>
                <w:webHidden/>
              </w:rPr>
              <w:fldChar w:fldCharType="begin"/>
            </w:r>
            <w:r w:rsidR="00013135">
              <w:rPr>
                <w:noProof/>
                <w:webHidden/>
              </w:rPr>
              <w:instrText xml:space="preserve"> PAGEREF _Toc87714940 \h </w:instrText>
            </w:r>
            <w:r w:rsidR="00013135">
              <w:rPr>
                <w:noProof/>
                <w:webHidden/>
              </w:rPr>
            </w:r>
            <w:r w:rsidR="00013135">
              <w:rPr>
                <w:noProof/>
                <w:webHidden/>
              </w:rPr>
              <w:fldChar w:fldCharType="separate"/>
            </w:r>
            <w:r w:rsidR="00013135">
              <w:rPr>
                <w:noProof/>
                <w:webHidden/>
              </w:rPr>
              <w:t>180</w:t>
            </w:r>
            <w:r w:rsidR="00013135">
              <w:rPr>
                <w:noProof/>
                <w:webHidden/>
              </w:rPr>
              <w:fldChar w:fldCharType="end"/>
            </w:r>
          </w:hyperlink>
        </w:p>
        <w:p w14:paraId="5B0B73A6" w14:textId="01DC8785" w:rsidR="00013135" w:rsidRDefault="00C7676F">
          <w:pPr>
            <w:pStyle w:val="31"/>
            <w:tabs>
              <w:tab w:val="left" w:pos="1680"/>
              <w:tab w:val="right" w:leader="dot" w:pos="8296"/>
            </w:tabs>
            <w:rPr>
              <w:rFonts w:asciiTheme="minorHAnsi" w:hAnsiTheme="minorHAnsi"/>
              <w:noProof/>
            </w:rPr>
          </w:pPr>
          <w:hyperlink w:anchor="_Toc87714941" w:history="1">
            <w:r w:rsidR="00013135" w:rsidRPr="0082621B">
              <w:rPr>
                <w:rStyle w:val="ab"/>
                <w:rFonts w:eastAsiaTheme="majorEastAsia" w:cs="Times New Roman"/>
                <w:noProof/>
              </w:rPr>
              <w:t>15.5.2</w:t>
            </w:r>
            <w:r w:rsidR="00013135">
              <w:rPr>
                <w:rFonts w:asciiTheme="minorHAnsi" w:hAnsiTheme="minorHAnsi"/>
                <w:noProof/>
              </w:rPr>
              <w:tab/>
            </w:r>
            <w:r w:rsidR="00013135" w:rsidRPr="0082621B">
              <w:rPr>
                <w:rStyle w:val="ab"/>
                <w:rFonts w:eastAsiaTheme="majorEastAsia" w:cs="Times New Roman"/>
                <w:noProof/>
              </w:rPr>
              <w:t>Meta</w:t>
            </w:r>
            <w:r w:rsidR="00013135" w:rsidRPr="0082621B">
              <w:rPr>
                <w:rStyle w:val="ab"/>
                <w:rFonts w:eastAsiaTheme="majorEastAsia" w:cs="Times New Roman"/>
                <w:noProof/>
              </w:rPr>
              <w:t>口不枚举</w:t>
            </w:r>
            <w:r w:rsidR="00013135">
              <w:rPr>
                <w:noProof/>
                <w:webHidden/>
              </w:rPr>
              <w:tab/>
            </w:r>
            <w:r w:rsidR="00013135">
              <w:rPr>
                <w:noProof/>
                <w:webHidden/>
              </w:rPr>
              <w:fldChar w:fldCharType="begin"/>
            </w:r>
            <w:r w:rsidR="00013135">
              <w:rPr>
                <w:noProof/>
                <w:webHidden/>
              </w:rPr>
              <w:instrText xml:space="preserve"> PAGEREF _Toc87714941 \h </w:instrText>
            </w:r>
            <w:r w:rsidR="00013135">
              <w:rPr>
                <w:noProof/>
                <w:webHidden/>
              </w:rPr>
            </w:r>
            <w:r w:rsidR="00013135">
              <w:rPr>
                <w:noProof/>
                <w:webHidden/>
              </w:rPr>
              <w:fldChar w:fldCharType="separate"/>
            </w:r>
            <w:r w:rsidR="00013135">
              <w:rPr>
                <w:noProof/>
                <w:webHidden/>
              </w:rPr>
              <w:t>180</w:t>
            </w:r>
            <w:r w:rsidR="00013135">
              <w:rPr>
                <w:noProof/>
                <w:webHidden/>
              </w:rPr>
              <w:fldChar w:fldCharType="end"/>
            </w:r>
          </w:hyperlink>
        </w:p>
        <w:p w14:paraId="61607CF2" w14:textId="2FD6C378" w:rsidR="00013135" w:rsidRDefault="00C7676F">
          <w:pPr>
            <w:pStyle w:val="31"/>
            <w:tabs>
              <w:tab w:val="left" w:pos="1680"/>
              <w:tab w:val="right" w:leader="dot" w:pos="8296"/>
            </w:tabs>
            <w:rPr>
              <w:rFonts w:asciiTheme="minorHAnsi" w:hAnsiTheme="minorHAnsi"/>
              <w:noProof/>
            </w:rPr>
          </w:pPr>
          <w:hyperlink w:anchor="_Toc87714942" w:history="1">
            <w:r w:rsidR="00013135" w:rsidRPr="0082621B">
              <w:rPr>
                <w:rStyle w:val="ab"/>
                <w:rFonts w:eastAsiaTheme="majorEastAsia" w:cs="Times New Roman"/>
                <w:noProof/>
              </w:rPr>
              <w:t>15.5.3</w:t>
            </w:r>
            <w:r w:rsidR="00013135">
              <w:rPr>
                <w:rFonts w:asciiTheme="minorHAnsi" w:hAnsiTheme="minorHAnsi"/>
                <w:noProof/>
              </w:rPr>
              <w:tab/>
            </w:r>
            <w:r w:rsidR="00013135" w:rsidRPr="0082621B">
              <w:rPr>
                <w:rStyle w:val="ab"/>
                <w:rFonts w:eastAsiaTheme="majorEastAsia" w:cs="Times New Roman"/>
                <w:noProof/>
              </w:rPr>
              <w:t>K11R P1.1</w:t>
            </w:r>
            <w:r w:rsidR="00013135" w:rsidRPr="0082621B">
              <w:rPr>
                <w:rStyle w:val="ab"/>
                <w:rFonts w:eastAsiaTheme="majorEastAsia" w:cs="Times New Roman"/>
                <w:noProof/>
              </w:rPr>
              <w:t>不进</w:t>
            </w:r>
            <w:r w:rsidR="00013135" w:rsidRPr="0082621B">
              <w:rPr>
                <w:rStyle w:val="ab"/>
                <w:rFonts w:eastAsiaTheme="majorEastAsia" w:cs="Times New Roman"/>
                <w:noProof/>
              </w:rPr>
              <w:t>Meta</w:t>
            </w:r>
            <w:r w:rsidR="00013135" w:rsidRPr="0082621B">
              <w:rPr>
                <w:rStyle w:val="ab"/>
                <w:rFonts w:eastAsiaTheme="majorEastAsia" w:cs="Times New Roman"/>
                <w:noProof/>
              </w:rPr>
              <w:t>问题</w:t>
            </w:r>
            <w:r w:rsidR="00013135">
              <w:rPr>
                <w:noProof/>
                <w:webHidden/>
              </w:rPr>
              <w:tab/>
            </w:r>
            <w:r w:rsidR="00013135">
              <w:rPr>
                <w:noProof/>
                <w:webHidden/>
              </w:rPr>
              <w:fldChar w:fldCharType="begin"/>
            </w:r>
            <w:r w:rsidR="00013135">
              <w:rPr>
                <w:noProof/>
                <w:webHidden/>
              </w:rPr>
              <w:instrText xml:space="preserve"> PAGEREF _Toc87714942 \h </w:instrText>
            </w:r>
            <w:r w:rsidR="00013135">
              <w:rPr>
                <w:noProof/>
                <w:webHidden/>
              </w:rPr>
            </w:r>
            <w:r w:rsidR="00013135">
              <w:rPr>
                <w:noProof/>
                <w:webHidden/>
              </w:rPr>
              <w:fldChar w:fldCharType="separate"/>
            </w:r>
            <w:r w:rsidR="00013135">
              <w:rPr>
                <w:noProof/>
                <w:webHidden/>
              </w:rPr>
              <w:t>181</w:t>
            </w:r>
            <w:r w:rsidR="00013135">
              <w:rPr>
                <w:noProof/>
                <w:webHidden/>
              </w:rPr>
              <w:fldChar w:fldCharType="end"/>
            </w:r>
          </w:hyperlink>
        </w:p>
        <w:p w14:paraId="4DA6415B" w14:textId="3E3A57A2" w:rsidR="00013135" w:rsidRDefault="00C7676F">
          <w:pPr>
            <w:pStyle w:val="21"/>
            <w:tabs>
              <w:tab w:val="left" w:pos="1260"/>
              <w:tab w:val="right" w:leader="dot" w:pos="8296"/>
            </w:tabs>
            <w:rPr>
              <w:rFonts w:asciiTheme="minorHAnsi" w:hAnsiTheme="minorHAnsi"/>
              <w:noProof/>
            </w:rPr>
          </w:pPr>
          <w:hyperlink w:anchor="_Toc87714943" w:history="1">
            <w:r w:rsidR="00013135" w:rsidRPr="0082621B">
              <w:rPr>
                <w:rStyle w:val="ab"/>
                <w:rFonts w:cs="Times New Roman"/>
                <w:noProof/>
              </w:rPr>
              <w:t>15.6</w:t>
            </w:r>
            <w:r w:rsidR="00013135">
              <w:rPr>
                <w:rFonts w:asciiTheme="minorHAnsi" w:hAnsiTheme="minorHAnsi"/>
                <w:noProof/>
              </w:rPr>
              <w:tab/>
            </w:r>
            <w:r w:rsidR="00013135" w:rsidRPr="0082621B">
              <w:rPr>
                <w:rStyle w:val="ab"/>
                <w:rFonts w:cs="Times New Roman"/>
                <w:noProof/>
              </w:rPr>
              <w:t>SpeechAnalyzer</w:t>
            </w:r>
            <w:r w:rsidR="00013135">
              <w:rPr>
                <w:noProof/>
                <w:webHidden/>
              </w:rPr>
              <w:tab/>
            </w:r>
            <w:r w:rsidR="00013135">
              <w:rPr>
                <w:noProof/>
                <w:webHidden/>
              </w:rPr>
              <w:fldChar w:fldCharType="begin"/>
            </w:r>
            <w:r w:rsidR="00013135">
              <w:rPr>
                <w:noProof/>
                <w:webHidden/>
              </w:rPr>
              <w:instrText xml:space="preserve"> PAGEREF _Toc87714943 \h </w:instrText>
            </w:r>
            <w:r w:rsidR="00013135">
              <w:rPr>
                <w:noProof/>
                <w:webHidden/>
              </w:rPr>
            </w:r>
            <w:r w:rsidR="00013135">
              <w:rPr>
                <w:noProof/>
                <w:webHidden/>
              </w:rPr>
              <w:fldChar w:fldCharType="separate"/>
            </w:r>
            <w:r w:rsidR="00013135">
              <w:rPr>
                <w:noProof/>
                <w:webHidden/>
              </w:rPr>
              <w:t>181</w:t>
            </w:r>
            <w:r w:rsidR="00013135">
              <w:rPr>
                <w:noProof/>
                <w:webHidden/>
              </w:rPr>
              <w:fldChar w:fldCharType="end"/>
            </w:r>
          </w:hyperlink>
        </w:p>
        <w:p w14:paraId="7E261A0B" w14:textId="16D6FD4A" w:rsidR="00013135" w:rsidRDefault="00C7676F">
          <w:pPr>
            <w:pStyle w:val="11"/>
            <w:tabs>
              <w:tab w:val="left" w:pos="840"/>
              <w:tab w:val="right" w:leader="dot" w:pos="8296"/>
            </w:tabs>
            <w:rPr>
              <w:rFonts w:asciiTheme="minorHAnsi" w:hAnsiTheme="minorHAnsi"/>
              <w:noProof/>
            </w:rPr>
          </w:pPr>
          <w:hyperlink w:anchor="_Toc87714944" w:history="1">
            <w:r w:rsidR="00013135" w:rsidRPr="0082621B">
              <w:rPr>
                <w:rStyle w:val="ab"/>
                <w:noProof/>
              </w:rPr>
              <w:t>16</w:t>
            </w:r>
            <w:r w:rsidR="00013135">
              <w:rPr>
                <w:rFonts w:asciiTheme="minorHAnsi" w:hAnsiTheme="minorHAnsi"/>
                <w:noProof/>
              </w:rPr>
              <w:tab/>
            </w:r>
            <w:r w:rsidR="00013135" w:rsidRPr="0082621B">
              <w:rPr>
                <w:rStyle w:val="ab"/>
                <w:noProof/>
              </w:rPr>
              <w:t>国内认证相关问题</w:t>
            </w:r>
            <w:r w:rsidR="00013135">
              <w:rPr>
                <w:noProof/>
                <w:webHidden/>
              </w:rPr>
              <w:tab/>
            </w:r>
            <w:r w:rsidR="00013135">
              <w:rPr>
                <w:noProof/>
                <w:webHidden/>
              </w:rPr>
              <w:fldChar w:fldCharType="begin"/>
            </w:r>
            <w:r w:rsidR="00013135">
              <w:rPr>
                <w:noProof/>
                <w:webHidden/>
              </w:rPr>
              <w:instrText xml:space="preserve"> PAGEREF _Toc87714944 \h </w:instrText>
            </w:r>
            <w:r w:rsidR="00013135">
              <w:rPr>
                <w:noProof/>
                <w:webHidden/>
              </w:rPr>
            </w:r>
            <w:r w:rsidR="00013135">
              <w:rPr>
                <w:noProof/>
                <w:webHidden/>
              </w:rPr>
              <w:fldChar w:fldCharType="separate"/>
            </w:r>
            <w:r w:rsidR="00013135">
              <w:rPr>
                <w:noProof/>
                <w:webHidden/>
              </w:rPr>
              <w:t>181</w:t>
            </w:r>
            <w:r w:rsidR="00013135">
              <w:rPr>
                <w:noProof/>
                <w:webHidden/>
              </w:rPr>
              <w:fldChar w:fldCharType="end"/>
            </w:r>
          </w:hyperlink>
        </w:p>
        <w:p w14:paraId="16C21DF9" w14:textId="45EAC08F" w:rsidR="00013135" w:rsidRDefault="00C7676F">
          <w:pPr>
            <w:pStyle w:val="21"/>
            <w:tabs>
              <w:tab w:val="left" w:pos="1260"/>
              <w:tab w:val="right" w:leader="dot" w:pos="8296"/>
            </w:tabs>
            <w:rPr>
              <w:rFonts w:asciiTheme="minorHAnsi" w:hAnsiTheme="minorHAnsi"/>
              <w:noProof/>
            </w:rPr>
          </w:pPr>
          <w:hyperlink w:anchor="_Toc87714945" w:history="1">
            <w:r w:rsidR="00013135" w:rsidRPr="0082621B">
              <w:rPr>
                <w:rStyle w:val="ab"/>
                <w:noProof/>
              </w:rPr>
              <w:t>16.1</w:t>
            </w:r>
            <w:r w:rsidR="00013135">
              <w:rPr>
                <w:rFonts w:asciiTheme="minorHAnsi" w:hAnsiTheme="minorHAnsi"/>
                <w:noProof/>
              </w:rPr>
              <w:tab/>
            </w:r>
            <w:r w:rsidR="00013135" w:rsidRPr="0082621B">
              <w:rPr>
                <w:rStyle w:val="ab"/>
                <w:noProof/>
              </w:rPr>
              <w:t>L3A</w:t>
            </w:r>
            <w:r w:rsidR="00013135" w:rsidRPr="0082621B">
              <w:rPr>
                <w:rStyle w:val="ab"/>
                <w:noProof/>
              </w:rPr>
              <w:t>入库测试问题</w:t>
            </w:r>
            <w:r w:rsidR="00013135">
              <w:rPr>
                <w:noProof/>
                <w:webHidden/>
              </w:rPr>
              <w:tab/>
            </w:r>
            <w:r w:rsidR="00013135">
              <w:rPr>
                <w:noProof/>
                <w:webHidden/>
              </w:rPr>
              <w:fldChar w:fldCharType="begin"/>
            </w:r>
            <w:r w:rsidR="00013135">
              <w:rPr>
                <w:noProof/>
                <w:webHidden/>
              </w:rPr>
              <w:instrText xml:space="preserve"> PAGEREF _Toc87714945 \h </w:instrText>
            </w:r>
            <w:r w:rsidR="00013135">
              <w:rPr>
                <w:noProof/>
                <w:webHidden/>
              </w:rPr>
            </w:r>
            <w:r w:rsidR="00013135">
              <w:rPr>
                <w:noProof/>
                <w:webHidden/>
              </w:rPr>
              <w:fldChar w:fldCharType="separate"/>
            </w:r>
            <w:r w:rsidR="00013135">
              <w:rPr>
                <w:noProof/>
                <w:webHidden/>
              </w:rPr>
              <w:t>181</w:t>
            </w:r>
            <w:r w:rsidR="00013135">
              <w:rPr>
                <w:noProof/>
                <w:webHidden/>
              </w:rPr>
              <w:fldChar w:fldCharType="end"/>
            </w:r>
          </w:hyperlink>
        </w:p>
        <w:p w14:paraId="3004843E" w14:textId="459864E5" w:rsidR="00013135" w:rsidRDefault="00C7676F">
          <w:pPr>
            <w:pStyle w:val="31"/>
            <w:tabs>
              <w:tab w:val="left" w:pos="1680"/>
              <w:tab w:val="right" w:leader="dot" w:pos="8296"/>
            </w:tabs>
            <w:rPr>
              <w:rFonts w:asciiTheme="minorHAnsi" w:hAnsiTheme="minorHAnsi"/>
              <w:noProof/>
            </w:rPr>
          </w:pPr>
          <w:hyperlink w:anchor="_Toc87714946" w:history="1">
            <w:r w:rsidR="00013135" w:rsidRPr="0082621B">
              <w:rPr>
                <w:rStyle w:val="ab"/>
                <w:noProof/>
              </w:rPr>
              <w:t>16.1.1</w:t>
            </w:r>
            <w:r w:rsidR="00013135">
              <w:rPr>
                <w:rFonts w:asciiTheme="minorHAnsi" w:hAnsiTheme="minorHAnsi"/>
                <w:noProof/>
              </w:rPr>
              <w:tab/>
            </w:r>
            <w:r w:rsidR="00013135" w:rsidRPr="0082621B">
              <w:rPr>
                <w:rStyle w:val="ab"/>
                <w:noProof/>
              </w:rPr>
              <w:t>CU SA</w:t>
            </w:r>
            <w:r w:rsidR="00013135" w:rsidRPr="0082621B">
              <w:rPr>
                <w:rStyle w:val="ab"/>
                <w:noProof/>
              </w:rPr>
              <w:t>发起</w:t>
            </w:r>
            <w:r w:rsidR="00013135" w:rsidRPr="0082621B">
              <w:rPr>
                <w:rStyle w:val="ab"/>
                <w:noProof/>
              </w:rPr>
              <w:t>VoLTE</w:t>
            </w:r>
            <w:r w:rsidR="00013135" w:rsidRPr="0082621B">
              <w:rPr>
                <w:rStyle w:val="ab"/>
                <w:noProof/>
              </w:rPr>
              <w:t>通话</w:t>
            </w:r>
            <w:r w:rsidR="00013135" w:rsidRPr="0082621B">
              <w:rPr>
                <w:rStyle w:val="ab"/>
                <w:noProof/>
              </w:rPr>
              <w:t>30s</w:t>
            </w:r>
            <w:r w:rsidR="00013135" w:rsidRPr="0082621B">
              <w:rPr>
                <w:rStyle w:val="ab"/>
                <w:noProof/>
              </w:rPr>
              <w:t>不回落</w:t>
            </w:r>
            <w:r w:rsidR="00013135" w:rsidRPr="0082621B">
              <w:rPr>
                <w:rStyle w:val="ab"/>
                <w:noProof/>
              </w:rPr>
              <w:t>4G</w:t>
            </w:r>
            <w:r w:rsidR="00013135">
              <w:rPr>
                <w:noProof/>
                <w:webHidden/>
              </w:rPr>
              <w:tab/>
            </w:r>
            <w:r w:rsidR="00013135">
              <w:rPr>
                <w:noProof/>
                <w:webHidden/>
              </w:rPr>
              <w:fldChar w:fldCharType="begin"/>
            </w:r>
            <w:r w:rsidR="00013135">
              <w:rPr>
                <w:noProof/>
                <w:webHidden/>
              </w:rPr>
              <w:instrText xml:space="preserve"> PAGEREF _Toc87714946 \h </w:instrText>
            </w:r>
            <w:r w:rsidR="00013135">
              <w:rPr>
                <w:noProof/>
                <w:webHidden/>
              </w:rPr>
            </w:r>
            <w:r w:rsidR="00013135">
              <w:rPr>
                <w:noProof/>
                <w:webHidden/>
              </w:rPr>
              <w:fldChar w:fldCharType="separate"/>
            </w:r>
            <w:r w:rsidR="00013135">
              <w:rPr>
                <w:noProof/>
                <w:webHidden/>
              </w:rPr>
              <w:t>181</w:t>
            </w:r>
            <w:r w:rsidR="00013135">
              <w:rPr>
                <w:noProof/>
                <w:webHidden/>
              </w:rPr>
              <w:fldChar w:fldCharType="end"/>
            </w:r>
          </w:hyperlink>
        </w:p>
        <w:p w14:paraId="38520D80" w14:textId="198B028B" w:rsidR="00013135" w:rsidRDefault="00C7676F">
          <w:pPr>
            <w:pStyle w:val="21"/>
            <w:tabs>
              <w:tab w:val="left" w:pos="1260"/>
              <w:tab w:val="right" w:leader="dot" w:pos="8296"/>
            </w:tabs>
            <w:rPr>
              <w:rFonts w:asciiTheme="minorHAnsi" w:hAnsiTheme="minorHAnsi"/>
              <w:noProof/>
            </w:rPr>
          </w:pPr>
          <w:hyperlink w:anchor="_Toc87714947" w:history="1">
            <w:r w:rsidR="00013135" w:rsidRPr="0082621B">
              <w:rPr>
                <w:rStyle w:val="ab"/>
                <w:noProof/>
              </w:rPr>
              <w:t>16.2</w:t>
            </w:r>
            <w:r w:rsidR="00013135">
              <w:rPr>
                <w:rFonts w:asciiTheme="minorHAnsi" w:hAnsiTheme="minorHAnsi"/>
                <w:noProof/>
              </w:rPr>
              <w:tab/>
            </w:r>
            <w:r w:rsidR="00013135" w:rsidRPr="0082621B">
              <w:rPr>
                <w:rStyle w:val="ab"/>
                <w:noProof/>
              </w:rPr>
              <w:t>AS</w:t>
            </w:r>
            <w:r w:rsidR="00013135" w:rsidRPr="0082621B">
              <w:rPr>
                <w:rStyle w:val="ab"/>
                <w:noProof/>
              </w:rPr>
              <w:t>层相关问题</w:t>
            </w:r>
            <w:r w:rsidR="00013135">
              <w:rPr>
                <w:noProof/>
                <w:webHidden/>
              </w:rPr>
              <w:tab/>
            </w:r>
            <w:r w:rsidR="00013135">
              <w:rPr>
                <w:noProof/>
                <w:webHidden/>
              </w:rPr>
              <w:fldChar w:fldCharType="begin"/>
            </w:r>
            <w:r w:rsidR="00013135">
              <w:rPr>
                <w:noProof/>
                <w:webHidden/>
              </w:rPr>
              <w:instrText xml:space="preserve"> PAGEREF _Toc87714947 \h </w:instrText>
            </w:r>
            <w:r w:rsidR="00013135">
              <w:rPr>
                <w:noProof/>
                <w:webHidden/>
              </w:rPr>
            </w:r>
            <w:r w:rsidR="00013135">
              <w:rPr>
                <w:noProof/>
                <w:webHidden/>
              </w:rPr>
              <w:fldChar w:fldCharType="separate"/>
            </w:r>
            <w:r w:rsidR="00013135">
              <w:rPr>
                <w:noProof/>
                <w:webHidden/>
              </w:rPr>
              <w:t>182</w:t>
            </w:r>
            <w:r w:rsidR="00013135">
              <w:rPr>
                <w:noProof/>
                <w:webHidden/>
              </w:rPr>
              <w:fldChar w:fldCharType="end"/>
            </w:r>
          </w:hyperlink>
        </w:p>
        <w:p w14:paraId="3EDCAC36" w14:textId="643914EF" w:rsidR="00013135" w:rsidRDefault="00C7676F">
          <w:pPr>
            <w:pStyle w:val="31"/>
            <w:tabs>
              <w:tab w:val="left" w:pos="1680"/>
              <w:tab w:val="right" w:leader="dot" w:pos="8296"/>
            </w:tabs>
            <w:rPr>
              <w:rFonts w:asciiTheme="minorHAnsi" w:hAnsiTheme="minorHAnsi"/>
              <w:noProof/>
            </w:rPr>
          </w:pPr>
          <w:hyperlink w:anchor="_Toc87714948" w:history="1">
            <w:r w:rsidR="00013135" w:rsidRPr="0082621B">
              <w:rPr>
                <w:rStyle w:val="ab"/>
                <w:noProof/>
              </w:rPr>
              <w:t>16.2.1</w:t>
            </w:r>
            <w:r w:rsidR="00013135">
              <w:rPr>
                <w:rFonts w:asciiTheme="minorHAnsi" w:hAnsiTheme="minorHAnsi"/>
                <w:noProof/>
              </w:rPr>
              <w:tab/>
            </w:r>
            <w:r w:rsidR="00013135" w:rsidRPr="0082621B">
              <w:rPr>
                <w:rStyle w:val="ab"/>
                <w:noProof/>
              </w:rPr>
              <w:t>N28/N41</w:t>
            </w:r>
            <w:r w:rsidR="00013135" w:rsidRPr="0082621B">
              <w:rPr>
                <w:rStyle w:val="ab"/>
                <w:noProof/>
              </w:rPr>
              <w:t>切换问题</w:t>
            </w:r>
            <w:r w:rsidR="00013135">
              <w:rPr>
                <w:noProof/>
                <w:webHidden/>
              </w:rPr>
              <w:tab/>
            </w:r>
            <w:r w:rsidR="00013135">
              <w:rPr>
                <w:noProof/>
                <w:webHidden/>
              </w:rPr>
              <w:fldChar w:fldCharType="begin"/>
            </w:r>
            <w:r w:rsidR="00013135">
              <w:rPr>
                <w:noProof/>
                <w:webHidden/>
              </w:rPr>
              <w:instrText xml:space="preserve"> PAGEREF _Toc87714948 \h </w:instrText>
            </w:r>
            <w:r w:rsidR="00013135">
              <w:rPr>
                <w:noProof/>
                <w:webHidden/>
              </w:rPr>
            </w:r>
            <w:r w:rsidR="00013135">
              <w:rPr>
                <w:noProof/>
                <w:webHidden/>
              </w:rPr>
              <w:fldChar w:fldCharType="separate"/>
            </w:r>
            <w:r w:rsidR="00013135">
              <w:rPr>
                <w:noProof/>
                <w:webHidden/>
              </w:rPr>
              <w:t>182</w:t>
            </w:r>
            <w:r w:rsidR="00013135">
              <w:rPr>
                <w:noProof/>
                <w:webHidden/>
              </w:rPr>
              <w:fldChar w:fldCharType="end"/>
            </w:r>
          </w:hyperlink>
        </w:p>
        <w:p w14:paraId="32C75CC0" w14:textId="38A55215" w:rsidR="00013135" w:rsidRDefault="00C7676F">
          <w:pPr>
            <w:pStyle w:val="31"/>
            <w:tabs>
              <w:tab w:val="left" w:pos="1680"/>
              <w:tab w:val="right" w:leader="dot" w:pos="8296"/>
            </w:tabs>
            <w:rPr>
              <w:rFonts w:asciiTheme="minorHAnsi" w:hAnsiTheme="minorHAnsi"/>
              <w:noProof/>
            </w:rPr>
          </w:pPr>
          <w:hyperlink w:anchor="_Toc87714949" w:history="1">
            <w:r w:rsidR="00013135" w:rsidRPr="0082621B">
              <w:rPr>
                <w:rStyle w:val="ab"/>
                <w:noProof/>
              </w:rPr>
              <w:t>16.2.2</w:t>
            </w:r>
            <w:r w:rsidR="00013135">
              <w:rPr>
                <w:rFonts w:asciiTheme="minorHAnsi" w:hAnsiTheme="minorHAnsi"/>
                <w:noProof/>
              </w:rPr>
              <w:tab/>
            </w:r>
            <w:r w:rsidR="00013135" w:rsidRPr="0082621B">
              <w:rPr>
                <w:rStyle w:val="ab"/>
                <w:noProof/>
              </w:rPr>
              <w:t>ShortDRX</w:t>
            </w:r>
            <w:r w:rsidR="00013135" w:rsidRPr="0082621B">
              <w:rPr>
                <w:rStyle w:val="ab"/>
                <w:noProof/>
              </w:rPr>
              <w:t>支持问题</w:t>
            </w:r>
            <w:r w:rsidR="00013135" w:rsidRPr="0082621B">
              <w:rPr>
                <w:rStyle w:val="ab"/>
                <w:noProof/>
              </w:rPr>
              <w:t xml:space="preserve"> – VoNR</w:t>
            </w:r>
            <w:r w:rsidR="00013135" w:rsidRPr="0082621B">
              <w:rPr>
                <w:rStyle w:val="ab"/>
                <w:noProof/>
              </w:rPr>
              <w:t>郑州联通联调问题</w:t>
            </w:r>
            <w:r w:rsidR="00013135">
              <w:rPr>
                <w:noProof/>
                <w:webHidden/>
              </w:rPr>
              <w:tab/>
            </w:r>
            <w:r w:rsidR="00013135">
              <w:rPr>
                <w:noProof/>
                <w:webHidden/>
              </w:rPr>
              <w:fldChar w:fldCharType="begin"/>
            </w:r>
            <w:r w:rsidR="00013135">
              <w:rPr>
                <w:noProof/>
                <w:webHidden/>
              </w:rPr>
              <w:instrText xml:space="preserve"> PAGEREF _Toc87714949 \h </w:instrText>
            </w:r>
            <w:r w:rsidR="00013135">
              <w:rPr>
                <w:noProof/>
                <w:webHidden/>
              </w:rPr>
            </w:r>
            <w:r w:rsidR="00013135">
              <w:rPr>
                <w:noProof/>
                <w:webHidden/>
              </w:rPr>
              <w:fldChar w:fldCharType="separate"/>
            </w:r>
            <w:r w:rsidR="00013135">
              <w:rPr>
                <w:noProof/>
                <w:webHidden/>
              </w:rPr>
              <w:t>182</w:t>
            </w:r>
            <w:r w:rsidR="00013135">
              <w:rPr>
                <w:noProof/>
                <w:webHidden/>
              </w:rPr>
              <w:fldChar w:fldCharType="end"/>
            </w:r>
          </w:hyperlink>
        </w:p>
        <w:p w14:paraId="253DF004" w14:textId="6ABA7B81" w:rsidR="00013135" w:rsidRDefault="00C7676F">
          <w:pPr>
            <w:pStyle w:val="31"/>
            <w:tabs>
              <w:tab w:val="left" w:pos="1680"/>
              <w:tab w:val="right" w:leader="dot" w:pos="8296"/>
            </w:tabs>
            <w:rPr>
              <w:rFonts w:asciiTheme="minorHAnsi" w:hAnsiTheme="minorHAnsi"/>
              <w:noProof/>
            </w:rPr>
          </w:pPr>
          <w:hyperlink w:anchor="_Toc87714950" w:history="1">
            <w:r w:rsidR="00013135" w:rsidRPr="0082621B">
              <w:rPr>
                <w:rStyle w:val="ab"/>
                <w:noProof/>
              </w:rPr>
              <w:t>16.2.3</w:t>
            </w:r>
            <w:r w:rsidR="00013135">
              <w:rPr>
                <w:rFonts w:asciiTheme="minorHAnsi" w:hAnsiTheme="minorHAnsi"/>
                <w:noProof/>
              </w:rPr>
              <w:tab/>
            </w:r>
            <w:r w:rsidR="00013135" w:rsidRPr="0082621B">
              <w:rPr>
                <w:rStyle w:val="ab"/>
                <w:noProof/>
              </w:rPr>
              <w:t>VoNR</w:t>
            </w:r>
            <w:r w:rsidR="00013135" w:rsidRPr="0082621B">
              <w:rPr>
                <w:rStyle w:val="ab"/>
                <w:noProof/>
              </w:rPr>
              <w:t>能力支持设置</w:t>
            </w:r>
            <w:r w:rsidR="00013135">
              <w:rPr>
                <w:noProof/>
                <w:webHidden/>
              </w:rPr>
              <w:tab/>
            </w:r>
            <w:r w:rsidR="00013135">
              <w:rPr>
                <w:noProof/>
                <w:webHidden/>
              </w:rPr>
              <w:fldChar w:fldCharType="begin"/>
            </w:r>
            <w:r w:rsidR="00013135">
              <w:rPr>
                <w:noProof/>
                <w:webHidden/>
              </w:rPr>
              <w:instrText xml:space="preserve"> PAGEREF _Toc87714950 \h </w:instrText>
            </w:r>
            <w:r w:rsidR="00013135">
              <w:rPr>
                <w:noProof/>
                <w:webHidden/>
              </w:rPr>
            </w:r>
            <w:r w:rsidR="00013135">
              <w:rPr>
                <w:noProof/>
                <w:webHidden/>
              </w:rPr>
              <w:fldChar w:fldCharType="separate"/>
            </w:r>
            <w:r w:rsidR="00013135">
              <w:rPr>
                <w:noProof/>
                <w:webHidden/>
              </w:rPr>
              <w:t>183</w:t>
            </w:r>
            <w:r w:rsidR="00013135">
              <w:rPr>
                <w:noProof/>
                <w:webHidden/>
              </w:rPr>
              <w:fldChar w:fldCharType="end"/>
            </w:r>
          </w:hyperlink>
        </w:p>
        <w:p w14:paraId="542DA11E" w14:textId="00CC76D7" w:rsidR="00013135" w:rsidRDefault="00C7676F">
          <w:pPr>
            <w:pStyle w:val="21"/>
            <w:tabs>
              <w:tab w:val="left" w:pos="1260"/>
              <w:tab w:val="right" w:leader="dot" w:pos="8296"/>
            </w:tabs>
            <w:rPr>
              <w:rFonts w:asciiTheme="minorHAnsi" w:hAnsiTheme="minorHAnsi"/>
              <w:noProof/>
            </w:rPr>
          </w:pPr>
          <w:hyperlink w:anchor="_Toc87714951" w:history="1">
            <w:r w:rsidR="00013135" w:rsidRPr="0082621B">
              <w:rPr>
                <w:rStyle w:val="ab"/>
                <w:noProof/>
              </w:rPr>
              <w:t>16.3</w:t>
            </w:r>
            <w:r w:rsidR="00013135">
              <w:rPr>
                <w:rFonts w:asciiTheme="minorHAnsi" w:hAnsiTheme="minorHAnsi"/>
                <w:noProof/>
              </w:rPr>
              <w:tab/>
            </w:r>
            <w:r w:rsidR="00013135" w:rsidRPr="0082621B">
              <w:rPr>
                <w:rStyle w:val="ab"/>
                <w:noProof/>
              </w:rPr>
              <w:t>IMS EVS</w:t>
            </w:r>
            <w:r w:rsidR="00013135" w:rsidRPr="0082621B">
              <w:rPr>
                <w:rStyle w:val="ab"/>
                <w:noProof/>
              </w:rPr>
              <w:t>参数配置</w:t>
            </w:r>
            <w:r w:rsidR="00013135">
              <w:rPr>
                <w:noProof/>
                <w:webHidden/>
              </w:rPr>
              <w:tab/>
            </w:r>
            <w:r w:rsidR="00013135">
              <w:rPr>
                <w:noProof/>
                <w:webHidden/>
              </w:rPr>
              <w:fldChar w:fldCharType="begin"/>
            </w:r>
            <w:r w:rsidR="00013135">
              <w:rPr>
                <w:noProof/>
                <w:webHidden/>
              </w:rPr>
              <w:instrText xml:space="preserve"> PAGEREF _Toc87714951 \h </w:instrText>
            </w:r>
            <w:r w:rsidR="00013135">
              <w:rPr>
                <w:noProof/>
                <w:webHidden/>
              </w:rPr>
            </w:r>
            <w:r w:rsidR="00013135">
              <w:rPr>
                <w:noProof/>
                <w:webHidden/>
              </w:rPr>
              <w:fldChar w:fldCharType="separate"/>
            </w:r>
            <w:r w:rsidR="00013135">
              <w:rPr>
                <w:noProof/>
                <w:webHidden/>
              </w:rPr>
              <w:t>183</w:t>
            </w:r>
            <w:r w:rsidR="00013135">
              <w:rPr>
                <w:noProof/>
                <w:webHidden/>
              </w:rPr>
              <w:fldChar w:fldCharType="end"/>
            </w:r>
          </w:hyperlink>
        </w:p>
        <w:p w14:paraId="758AE9AA" w14:textId="1CF1BC66" w:rsidR="00013135" w:rsidRDefault="00C7676F">
          <w:pPr>
            <w:pStyle w:val="31"/>
            <w:tabs>
              <w:tab w:val="left" w:pos="1680"/>
              <w:tab w:val="right" w:leader="dot" w:pos="8296"/>
            </w:tabs>
            <w:rPr>
              <w:rFonts w:asciiTheme="minorHAnsi" w:hAnsiTheme="minorHAnsi"/>
              <w:noProof/>
            </w:rPr>
          </w:pPr>
          <w:hyperlink w:anchor="_Toc87714952" w:history="1">
            <w:r w:rsidR="00013135" w:rsidRPr="0082621B">
              <w:rPr>
                <w:rStyle w:val="ab"/>
                <w:noProof/>
              </w:rPr>
              <w:t>16.3.1</w:t>
            </w:r>
            <w:r w:rsidR="00013135">
              <w:rPr>
                <w:rFonts w:asciiTheme="minorHAnsi" w:hAnsiTheme="minorHAnsi"/>
                <w:noProof/>
              </w:rPr>
              <w:tab/>
            </w:r>
            <w:r w:rsidR="00013135" w:rsidRPr="0082621B">
              <w:rPr>
                <w:rStyle w:val="ab"/>
                <w:noProof/>
              </w:rPr>
              <w:t>配置文件位置</w:t>
            </w:r>
            <w:r w:rsidR="00013135">
              <w:rPr>
                <w:noProof/>
                <w:webHidden/>
              </w:rPr>
              <w:tab/>
            </w:r>
            <w:r w:rsidR="00013135">
              <w:rPr>
                <w:noProof/>
                <w:webHidden/>
              </w:rPr>
              <w:fldChar w:fldCharType="begin"/>
            </w:r>
            <w:r w:rsidR="00013135">
              <w:rPr>
                <w:noProof/>
                <w:webHidden/>
              </w:rPr>
              <w:instrText xml:space="preserve"> PAGEREF _Toc87714952 \h </w:instrText>
            </w:r>
            <w:r w:rsidR="00013135">
              <w:rPr>
                <w:noProof/>
                <w:webHidden/>
              </w:rPr>
            </w:r>
            <w:r w:rsidR="00013135">
              <w:rPr>
                <w:noProof/>
                <w:webHidden/>
              </w:rPr>
              <w:fldChar w:fldCharType="separate"/>
            </w:r>
            <w:r w:rsidR="00013135">
              <w:rPr>
                <w:noProof/>
                <w:webHidden/>
              </w:rPr>
              <w:t>183</w:t>
            </w:r>
            <w:r w:rsidR="00013135">
              <w:rPr>
                <w:noProof/>
                <w:webHidden/>
              </w:rPr>
              <w:fldChar w:fldCharType="end"/>
            </w:r>
          </w:hyperlink>
        </w:p>
        <w:p w14:paraId="6D3322EE" w14:textId="5E031CDB" w:rsidR="00013135" w:rsidRDefault="00C7676F">
          <w:pPr>
            <w:pStyle w:val="31"/>
            <w:tabs>
              <w:tab w:val="left" w:pos="1680"/>
              <w:tab w:val="right" w:leader="dot" w:pos="8296"/>
            </w:tabs>
            <w:rPr>
              <w:rFonts w:asciiTheme="minorHAnsi" w:hAnsiTheme="minorHAnsi"/>
              <w:noProof/>
            </w:rPr>
          </w:pPr>
          <w:hyperlink w:anchor="_Toc87714953" w:history="1">
            <w:r w:rsidR="00013135" w:rsidRPr="0082621B">
              <w:rPr>
                <w:rStyle w:val="ab"/>
                <w:noProof/>
              </w:rPr>
              <w:t>16.3.2</w:t>
            </w:r>
            <w:r w:rsidR="00013135">
              <w:rPr>
                <w:rFonts w:asciiTheme="minorHAnsi" w:hAnsiTheme="minorHAnsi"/>
                <w:noProof/>
              </w:rPr>
              <w:tab/>
            </w:r>
            <w:r w:rsidR="00013135" w:rsidRPr="0082621B">
              <w:rPr>
                <w:rStyle w:val="ab"/>
                <w:noProof/>
              </w:rPr>
              <w:t>参数配置</w:t>
            </w:r>
            <w:r w:rsidR="00013135">
              <w:rPr>
                <w:noProof/>
                <w:webHidden/>
              </w:rPr>
              <w:tab/>
            </w:r>
            <w:r w:rsidR="00013135">
              <w:rPr>
                <w:noProof/>
                <w:webHidden/>
              </w:rPr>
              <w:fldChar w:fldCharType="begin"/>
            </w:r>
            <w:r w:rsidR="00013135">
              <w:rPr>
                <w:noProof/>
                <w:webHidden/>
              </w:rPr>
              <w:instrText xml:space="preserve"> PAGEREF _Toc87714953 \h </w:instrText>
            </w:r>
            <w:r w:rsidR="00013135">
              <w:rPr>
                <w:noProof/>
                <w:webHidden/>
              </w:rPr>
            </w:r>
            <w:r w:rsidR="00013135">
              <w:rPr>
                <w:noProof/>
                <w:webHidden/>
              </w:rPr>
              <w:fldChar w:fldCharType="separate"/>
            </w:r>
            <w:r w:rsidR="00013135">
              <w:rPr>
                <w:noProof/>
                <w:webHidden/>
              </w:rPr>
              <w:t>183</w:t>
            </w:r>
            <w:r w:rsidR="00013135">
              <w:rPr>
                <w:noProof/>
                <w:webHidden/>
              </w:rPr>
              <w:fldChar w:fldCharType="end"/>
            </w:r>
          </w:hyperlink>
        </w:p>
        <w:p w14:paraId="5DCFEE2F" w14:textId="44A90757" w:rsidR="00013135" w:rsidRDefault="00C7676F">
          <w:pPr>
            <w:pStyle w:val="31"/>
            <w:tabs>
              <w:tab w:val="left" w:pos="1680"/>
              <w:tab w:val="right" w:leader="dot" w:pos="8296"/>
            </w:tabs>
            <w:rPr>
              <w:rFonts w:asciiTheme="minorHAnsi" w:hAnsiTheme="minorHAnsi"/>
              <w:noProof/>
            </w:rPr>
          </w:pPr>
          <w:hyperlink w:anchor="_Toc87714954" w:history="1">
            <w:r w:rsidR="00013135" w:rsidRPr="0082621B">
              <w:rPr>
                <w:rStyle w:val="ab"/>
                <w:noProof/>
              </w:rPr>
              <w:t>16.3.3</w:t>
            </w:r>
            <w:r w:rsidR="00013135">
              <w:rPr>
                <w:rFonts w:asciiTheme="minorHAnsi" w:hAnsiTheme="minorHAnsi"/>
                <w:noProof/>
              </w:rPr>
              <w:tab/>
            </w:r>
            <w:r w:rsidR="00013135" w:rsidRPr="0082621B">
              <w:rPr>
                <w:rStyle w:val="ab"/>
                <w:noProof/>
              </w:rPr>
              <w:t>修改注意事项</w:t>
            </w:r>
            <w:r w:rsidR="00013135">
              <w:rPr>
                <w:noProof/>
                <w:webHidden/>
              </w:rPr>
              <w:tab/>
            </w:r>
            <w:r w:rsidR="00013135">
              <w:rPr>
                <w:noProof/>
                <w:webHidden/>
              </w:rPr>
              <w:fldChar w:fldCharType="begin"/>
            </w:r>
            <w:r w:rsidR="00013135">
              <w:rPr>
                <w:noProof/>
                <w:webHidden/>
              </w:rPr>
              <w:instrText xml:space="preserve"> PAGEREF _Toc87714954 \h </w:instrText>
            </w:r>
            <w:r w:rsidR="00013135">
              <w:rPr>
                <w:noProof/>
                <w:webHidden/>
              </w:rPr>
            </w:r>
            <w:r w:rsidR="00013135">
              <w:rPr>
                <w:noProof/>
                <w:webHidden/>
              </w:rPr>
              <w:fldChar w:fldCharType="separate"/>
            </w:r>
            <w:r w:rsidR="00013135">
              <w:rPr>
                <w:noProof/>
                <w:webHidden/>
              </w:rPr>
              <w:t>184</w:t>
            </w:r>
            <w:r w:rsidR="00013135">
              <w:rPr>
                <w:noProof/>
                <w:webHidden/>
              </w:rPr>
              <w:fldChar w:fldCharType="end"/>
            </w:r>
          </w:hyperlink>
        </w:p>
        <w:p w14:paraId="0CF1664E" w14:textId="6D7552DD" w:rsidR="00013135" w:rsidRDefault="00C7676F">
          <w:pPr>
            <w:pStyle w:val="31"/>
            <w:tabs>
              <w:tab w:val="left" w:pos="1680"/>
              <w:tab w:val="right" w:leader="dot" w:pos="8296"/>
            </w:tabs>
            <w:rPr>
              <w:rFonts w:asciiTheme="minorHAnsi" w:hAnsiTheme="minorHAnsi"/>
              <w:noProof/>
            </w:rPr>
          </w:pPr>
          <w:hyperlink w:anchor="_Toc87714955" w:history="1">
            <w:r w:rsidR="00013135" w:rsidRPr="0082621B">
              <w:rPr>
                <w:rStyle w:val="ab"/>
                <w:noProof/>
              </w:rPr>
              <w:t>16.3.4</w:t>
            </w:r>
            <w:r w:rsidR="00013135">
              <w:rPr>
                <w:rFonts w:asciiTheme="minorHAnsi" w:hAnsiTheme="minorHAnsi"/>
                <w:noProof/>
              </w:rPr>
              <w:tab/>
            </w:r>
            <w:r w:rsidR="00013135" w:rsidRPr="0082621B">
              <w:rPr>
                <w:rStyle w:val="ab"/>
                <w:noProof/>
              </w:rPr>
              <w:t>参数含义解释</w:t>
            </w:r>
            <w:r w:rsidR="00013135">
              <w:rPr>
                <w:noProof/>
                <w:webHidden/>
              </w:rPr>
              <w:tab/>
            </w:r>
            <w:r w:rsidR="00013135">
              <w:rPr>
                <w:noProof/>
                <w:webHidden/>
              </w:rPr>
              <w:fldChar w:fldCharType="begin"/>
            </w:r>
            <w:r w:rsidR="00013135">
              <w:rPr>
                <w:noProof/>
                <w:webHidden/>
              </w:rPr>
              <w:instrText xml:space="preserve"> PAGEREF _Toc87714955 \h </w:instrText>
            </w:r>
            <w:r w:rsidR="00013135">
              <w:rPr>
                <w:noProof/>
                <w:webHidden/>
              </w:rPr>
            </w:r>
            <w:r w:rsidR="00013135">
              <w:rPr>
                <w:noProof/>
                <w:webHidden/>
              </w:rPr>
              <w:fldChar w:fldCharType="separate"/>
            </w:r>
            <w:r w:rsidR="00013135">
              <w:rPr>
                <w:noProof/>
                <w:webHidden/>
              </w:rPr>
              <w:t>184</w:t>
            </w:r>
            <w:r w:rsidR="00013135">
              <w:rPr>
                <w:noProof/>
                <w:webHidden/>
              </w:rPr>
              <w:fldChar w:fldCharType="end"/>
            </w:r>
          </w:hyperlink>
        </w:p>
        <w:p w14:paraId="23EE8106" w14:textId="751EBAF4" w:rsidR="00013135" w:rsidRDefault="00C7676F">
          <w:pPr>
            <w:pStyle w:val="31"/>
            <w:tabs>
              <w:tab w:val="left" w:pos="1680"/>
              <w:tab w:val="right" w:leader="dot" w:pos="8296"/>
            </w:tabs>
            <w:rPr>
              <w:rFonts w:asciiTheme="minorHAnsi" w:hAnsiTheme="minorHAnsi"/>
              <w:noProof/>
            </w:rPr>
          </w:pPr>
          <w:hyperlink w:anchor="_Toc87714956" w:history="1">
            <w:r w:rsidR="00013135" w:rsidRPr="0082621B">
              <w:rPr>
                <w:rStyle w:val="ab"/>
                <w:noProof/>
              </w:rPr>
              <w:t>16.3.5</w:t>
            </w:r>
            <w:r w:rsidR="00013135">
              <w:rPr>
                <w:rFonts w:asciiTheme="minorHAnsi" w:hAnsiTheme="minorHAnsi"/>
                <w:noProof/>
              </w:rPr>
              <w:tab/>
            </w:r>
            <w:r w:rsidR="00013135" w:rsidRPr="0082621B">
              <w:rPr>
                <w:rStyle w:val="ab"/>
                <w:noProof/>
              </w:rPr>
              <w:t>导入方法</w:t>
            </w:r>
            <w:r w:rsidR="00013135">
              <w:rPr>
                <w:noProof/>
                <w:webHidden/>
              </w:rPr>
              <w:tab/>
            </w:r>
            <w:r w:rsidR="00013135">
              <w:rPr>
                <w:noProof/>
                <w:webHidden/>
              </w:rPr>
              <w:fldChar w:fldCharType="begin"/>
            </w:r>
            <w:r w:rsidR="00013135">
              <w:rPr>
                <w:noProof/>
                <w:webHidden/>
              </w:rPr>
              <w:instrText xml:space="preserve"> PAGEREF _Toc87714956 \h </w:instrText>
            </w:r>
            <w:r w:rsidR="00013135">
              <w:rPr>
                <w:noProof/>
                <w:webHidden/>
              </w:rPr>
            </w:r>
            <w:r w:rsidR="00013135">
              <w:rPr>
                <w:noProof/>
                <w:webHidden/>
              </w:rPr>
              <w:fldChar w:fldCharType="separate"/>
            </w:r>
            <w:r w:rsidR="00013135">
              <w:rPr>
                <w:noProof/>
                <w:webHidden/>
              </w:rPr>
              <w:t>186</w:t>
            </w:r>
            <w:r w:rsidR="00013135">
              <w:rPr>
                <w:noProof/>
                <w:webHidden/>
              </w:rPr>
              <w:fldChar w:fldCharType="end"/>
            </w:r>
          </w:hyperlink>
        </w:p>
        <w:p w14:paraId="0FD88FFC" w14:textId="61588C21" w:rsidR="00013135" w:rsidRDefault="00C7676F">
          <w:pPr>
            <w:pStyle w:val="31"/>
            <w:tabs>
              <w:tab w:val="left" w:pos="1680"/>
              <w:tab w:val="right" w:leader="dot" w:pos="8296"/>
            </w:tabs>
            <w:rPr>
              <w:rFonts w:asciiTheme="minorHAnsi" w:hAnsiTheme="minorHAnsi"/>
              <w:noProof/>
            </w:rPr>
          </w:pPr>
          <w:hyperlink w:anchor="_Toc87714957" w:history="1">
            <w:r w:rsidR="00013135" w:rsidRPr="0082621B">
              <w:rPr>
                <w:rStyle w:val="ab"/>
                <w:noProof/>
              </w:rPr>
              <w:t>16.3.6</w:t>
            </w:r>
            <w:r w:rsidR="00013135">
              <w:rPr>
                <w:rFonts w:asciiTheme="minorHAnsi" w:hAnsiTheme="minorHAnsi"/>
                <w:noProof/>
              </w:rPr>
              <w:tab/>
            </w:r>
            <w:r w:rsidR="00013135" w:rsidRPr="0082621B">
              <w:rPr>
                <w:rStyle w:val="ab"/>
                <w:noProof/>
              </w:rPr>
              <w:t>常见问题</w:t>
            </w:r>
            <w:r w:rsidR="00013135">
              <w:rPr>
                <w:noProof/>
                <w:webHidden/>
              </w:rPr>
              <w:tab/>
            </w:r>
            <w:r w:rsidR="00013135">
              <w:rPr>
                <w:noProof/>
                <w:webHidden/>
              </w:rPr>
              <w:fldChar w:fldCharType="begin"/>
            </w:r>
            <w:r w:rsidR="00013135">
              <w:rPr>
                <w:noProof/>
                <w:webHidden/>
              </w:rPr>
              <w:instrText xml:space="preserve"> PAGEREF _Toc87714957 \h </w:instrText>
            </w:r>
            <w:r w:rsidR="00013135">
              <w:rPr>
                <w:noProof/>
                <w:webHidden/>
              </w:rPr>
            </w:r>
            <w:r w:rsidR="00013135">
              <w:rPr>
                <w:noProof/>
                <w:webHidden/>
              </w:rPr>
              <w:fldChar w:fldCharType="separate"/>
            </w:r>
            <w:r w:rsidR="00013135">
              <w:rPr>
                <w:noProof/>
                <w:webHidden/>
              </w:rPr>
              <w:t>186</w:t>
            </w:r>
            <w:r w:rsidR="00013135">
              <w:rPr>
                <w:noProof/>
                <w:webHidden/>
              </w:rPr>
              <w:fldChar w:fldCharType="end"/>
            </w:r>
          </w:hyperlink>
        </w:p>
        <w:p w14:paraId="5CAF5B2C" w14:textId="3AD2FF84" w:rsidR="0046011F" w:rsidRPr="007F7AA4" w:rsidRDefault="0046011F" w:rsidP="0046011F">
          <w:pPr>
            <w:rPr>
              <w:rFonts w:eastAsiaTheme="majorEastAsia" w:cs="Times New Roman"/>
            </w:rPr>
            <w:sectPr w:rsidR="0046011F" w:rsidRPr="007F7AA4" w:rsidSect="00FE28CD">
              <w:pgSz w:w="11906" w:h="16838"/>
              <w:pgMar w:top="1440" w:right="1800" w:bottom="1440" w:left="1800" w:header="851" w:footer="992" w:gutter="0"/>
              <w:cols w:space="425"/>
              <w:docGrid w:type="lines" w:linePitch="312"/>
            </w:sectPr>
          </w:pPr>
          <w:r w:rsidRPr="007F7AA4">
            <w:rPr>
              <w:rFonts w:eastAsiaTheme="majorEastAsia" w:cs="Times New Roman"/>
              <w:b/>
              <w:bCs/>
              <w:lang w:val="zh-CN"/>
            </w:rPr>
            <w:fldChar w:fldCharType="end"/>
          </w:r>
        </w:p>
      </w:sdtContent>
    </w:sdt>
    <w:p w14:paraId="4E49A11E" w14:textId="77777777" w:rsidR="00C7024D" w:rsidRPr="007F7AA4" w:rsidRDefault="008B6549" w:rsidP="008B56E1">
      <w:pPr>
        <w:pStyle w:val="1"/>
        <w:spacing w:before="156" w:after="156"/>
        <w:rPr>
          <w:rFonts w:eastAsiaTheme="majorEastAsia" w:cs="Times New Roman"/>
        </w:rPr>
      </w:pPr>
      <w:bookmarkStart w:id="2" w:name="_Toc87714585"/>
      <w:r w:rsidRPr="007F7AA4">
        <w:rPr>
          <w:rFonts w:eastAsiaTheme="majorEastAsia" w:cs="Times New Roman"/>
        </w:rPr>
        <w:lastRenderedPageBreak/>
        <w:t>介绍</w:t>
      </w:r>
      <w:bookmarkEnd w:id="2"/>
    </w:p>
    <w:p w14:paraId="79B6E40C" w14:textId="77777777" w:rsidR="008B6549" w:rsidRPr="007F7AA4" w:rsidRDefault="008B6549" w:rsidP="008B56E1">
      <w:pPr>
        <w:pStyle w:val="2"/>
        <w:spacing w:before="156" w:after="156"/>
        <w:rPr>
          <w:rFonts w:cs="Times New Roman"/>
        </w:rPr>
      </w:pPr>
      <w:bookmarkStart w:id="3" w:name="_Toc87714586"/>
      <w:r w:rsidRPr="007F7AA4">
        <w:rPr>
          <w:rFonts w:cs="Times New Roman"/>
        </w:rPr>
        <w:t>文档目的</w:t>
      </w:r>
      <w:bookmarkEnd w:id="3"/>
    </w:p>
    <w:p w14:paraId="78578CA1" w14:textId="2F311800" w:rsidR="00516A93" w:rsidRPr="007F7AA4" w:rsidRDefault="00C67DE7" w:rsidP="00516A93">
      <w:pPr>
        <w:rPr>
          <w:rFonts w:eastAsiaTheme="majorEastAsia" w:cs="Times New Roman"/>
        </w:rPr>
      </w:pPr>
      <w:r w:rsidRPr="007F7AA4">
        <w:rPr>
          <w:rFonts w:eastAsiaTheme="majorEastAsia" w:cs="Times New Roman"/>
        </w:rPr>
        <w:t>整理</w:t>
      </w:r>
      <w:r w:rsidR="001A142E" w:rsidRPr="007F7AA4">
        <w:rPr>
          <w:rFonts w:eastAsiaTheme="majorEastAsia" w:cs="Times New Roman"/>
        </w:rPr>
        <w:t>在解决</w:t>
      </w:r>
      <w:r w:rsidR="001A142E" w:rsidRPr="007F7AA4">
        <w:rPr>
          <w:rFonts w:eastAsiaTheme="majorEastAsia" w:cs="Times New Roman"/>
        </w:rPr>
        <w:t>Modem</w:t>
      </w:r>
      <w:r w:rsidR="001A142E" w:rsidRPr="007F7AA4">
        <w:rPr>
          <w:rFonts w:eastAsiaTheme="majorEastAsia" w:cs="Times New Roman"/>
        </w:rPr>
        <w:t>各种问题的思路和步骤，用于为所有的</w:t>
      </w:r>
      <w:r w:rsidR="001A142E" w:rsidRPr="007F7AA4">
        <w:rPr>
          <w:rFonts w:eastAsiaTheme="majorEastAsia" w:cs="Times New Roman"/>
        </w:rPr>
        <w:t>Modem</w:t>
      </w:r>
      <w:r w:rsidR="001A142E" w:rsidRPr="007F7AA4">
        <w:rPr>
          <w:rFonts w:eastAsiaTheme="majorEastAsia" w:cs="Times New Roman"/>
        </w:rPr>
        <w:t>问题提供现有的解决思虑和方法，最大限度的降低重复问题反复问题带来的时间成本。</w:t>
      </w:r>
    </w:p>
    <w:p w14:paraId="09728973" w14:textId="31791BB2" w:rsidR="007E5A63" w:rsidRPr="007F7AA4" w:rsidRDefault="007E5A63" w:rsidP="00516A93">
      <w:pPr>
        <w:rPr>
          <w:rFonts w:eastAsiaTheme="majorEastAsia" w:cs="Times New Roman"/>
        </w:rPr>
      </w:pPr>
      <w:r w:rsidRPr="007F7AA4">
        <w:rPr>
          <w:rFonts w:eastAsiaTheme="majorEastAsia" w:cs="Times New Roman"/>
        </w:rPr>
        <w:t>复杂的问题简单化。</w:t>
      </w:r>
    </w:p>
    <w:p w14:paraId="0E283F8D" w14:textId="7D8E87D1" w:rsidR="007E5A63" w:rsidRPr="007F7AA4" w:rsidRDefault="007E5A63" w:rsidP="00516A93">
      <w:pPr>
        <w:rPr>
          <w:rFonts w:eastAsiaTheme="majorEastAsia" w:cs="Times New Roman"/>
        </w:rPr>
      </w:pPr>
      <w:r w:rsidRPr="007F7AA4">
        <w:rPr>
          <w:rFonts w:eastAsiaTheme="majorEastAsia" w:cs="Times New Roman"/>
        </w:rPr>
        <w:t>繁琐的问题流程化。</w:t>
      </w:r>
    </w:p>
    <w:p w14:paraId="51BAE876" w14:textId="77777777" w:rsidR="008B6549" w:rsidRPr="007F7AA4" w:rsidRDefault="008B6549" w:rsidP="008B56E1">
      <w:pPr>
        <w:pStyle w:val="2"/>
        <w:spacing w:before="156" w:after="156"/>
        <w:rPr>
          <w:rFonts w:cs="Times New Roman"/>
        </w:rPr>
      </w:pPr>
      <w:bookmarkStart w:id="4" w:name="_Toc87714587"/>
      <w:r w:rsidRPr="007F7AA4">
        <w:rPr>
          <w:rFonts w:cs="Times New Roman"/>
        </w:rPr>
        <w:t>术语和缩写</w:t>
      </w:r>
      <w:bookmarkEnd w:id="4"/>
    </w:p>
    <w:p w14:paraId="0A74C6F8" w14:textId="77777777" w:rsidR="00095AAB" w:rsidRPr="007F7AA4" w:rsidRDefault="00095AAB" w:rsidP="00095AAB">
      <w:pPr>
        <w:rPr>
          <w:rFonts w:eastAsiaTheme="majorEastAsia" w:cs="Times New Roman"/>
        </w:rPr>
      </w:pPr>
      <w:r w:rsidRPr="007F7AA4">
        <w:rPr>
          <w:rFonts w:eastAsiaTheme="majorEastAsia" w:cs="Times New Roman"/>
        </w:rPr>
        <w:t>Silver Bullet</w:t>
      </w:r>
      <w:r w:rsidRPr="007F7AA4">
        <w:rPr>
          <w:rFonts w:eastAsiaTheme="majorEastAsia" w:cs="Times New Roman"/>
        </w:rPr>
        <w:t>：银色子弹，是一种由</w:t>
      </w:r>
      <w:hyperlink r:id="rId11" w:tooltip="银" w:history="1">
        <w:r w:rsidRPr="007F7AA4">
          <w:rPr>
            <w:rFonts w:eastAsiaTheme="majorEastAsia" w:cs="Times New Roman"/>
          </w:rPr>
          <w:t>白银</w:t>
        </w:r>
      </w:hyperlink>
      <w:r w:rsidRPr="007F7AA4">
        <w:rPr>
          <w:rFonts w:eastAsiaTheme="majorEastAsia" w:cs="Times New Roman"/>
        </w:rPr>
        <w:t>制成的</w:t>
      </w:r>
      <w:hyperlink r:id="rId12" w:tooltip="子弹" w:history="1">
        <w:r w:rsidRPr="007F7AA4">
          <w:rPr>
            <w:rFonts w:eastAsiaTheme="majorEastAsia" w:cs="Times New Roman"/>
          </w:rPr>
          <w:t>子弹</w:t>
        </w:r>
      </w:hyperlink>
      <w:r w:rsidRPr="007F7AA4">
        <w:rPr>
          <w:rFonts w:eastAsiaTheme="majorEastAsia" w:cs="Times New Roman"/>
        </w:rPr>
        <w:t>，有时也被称为银弹。在西方的宗教信仰和传说中作为一种武器，是唯一能和</w:t>
      </w:r>
      <w:hyperlink r:id="rId13" w:tooltip="狼人" w:history="1">
        <w:r w:rsidRPr="007F7AA4">
          <w:rPr>
            <w:rFonts w:eastAsiaTheme="majorEastAsia" w:cs="Times New Roman"/>
          </w:rPr>
          <w:t>狼人</w:t>
        </w:r>
      </w:hyperlink>
      <w:r w:rsidRPr="007F7AA4">
        <w:rPr>
          <w:rFonts w:eastAsiaTheme="majorEastAsia" w:cs="Times New Roman"/>
        </w:rPr>
        <w:t>、</w:t>
      </w:r>
      <w:hyperlink r:id="rId14" w:tooltip="女巫" w:history="1">
        <w:r w:rsidRPr="007F7AA4">
          <w:rPr>
            <w:rFonts w:eastAsiaTheme="majorEastAsia" w:cs="Times New Roman"/>
          </w:rPr>
          <w:t>女巫</w:t>
        </w:r>
      </w:hyperlink>
      <w:r w:rsidRPr="007F7AA4">
        <w:rPr>
          <w:rFonts w:eastAsiaTheme="majorEastAsia" w:cs="Times New Roman"/>
        </w:rPr>
        <w:t>及其他怪物对抗的利器</w:t>
      </w:r>
      <w:r w:rsidR="003D3402" w:rsidRPr="007F7AA4">
        <w:rPr>
          <w:rFonts w:eastAsiaTheme="majorEastAsia" w:cs="Times New Roman"/>
        </w:rPr>
        <w:t>。</w:t>
      </w:r>
      <w:r w:rsidR="003D3402" w:rsidRPr="007F7AA4">
        <w:rPr>
          <w:rFonts w:eastAsiaTheme="majorEastAsia" w:cs="Times New Roman"/>
          <w:b/>
        </w:rPr>
        <w:t>银色子弹也可用于比喻强而有力、一劳永逸地适应各种场合的解决方案。</w:t>
      </w:r>
    </w:p>
    <w:p w14:paraId="3D01D23D" w14:textId="77777777" w:rsidR="008B6549" w:rsidRPr="007F7AA4" w:rsidRDefault="008B6549" w:rsidP="008B56E1">
      <w:pPr>
        <w:pStyle w:val="2"/>
        <w:spacing w:before="156" w:after="156"/>
        <w:rPr>
          <w:rFonts w:cs="Times New Roman"/>
        </w:rPr>
      </w:pPr>
      <w:bookmarkStart w:id="5" w:name="_Toc87714588"/>
      <w:r w:rsidRPr="007F7AA4">
        <w:rPr>
          <w:rFonts w:cs="Times New Roman"/>
        </w:rPr>
        <w:t>参考文档</w:t>
      </w:r>
      <w:bookmarkEnd w:id="5"/>
    </w:p>
    <w:p w14:paraId="09EB4634" w14:textId="77777777" w:rsidR="00F8716F" w:rsidRPr="007F7AA4" w:rsidRDefault="00886A41" w:rsidP="004E34CD">
      <w:pPr>
        <w:rPr>
          <w:rFonts w:eastAsiaTheme="majorEastAsia" w:cs="Times New Roman"/>
        </w:rPr>
        <w:sectPr w:rsidR="00F8716F" w:rsidRPr="007F7AA4" w:rsidSect="00FE28CD">
          <w:pgSz w:w="11906" w:h="16838"/>
          <w:pgMar w:top="1440" w:right="1800" w:bottom="1440" w:left="1800" w:header="851" w:footer="992" w:gutter="0"/>
          <w:cols w:space="425"/>
          <w:docGrid w:type="lines" w:linePitch="312"/>
        </w:sectPr>
      </w:pPr>
      <w:r w:rsidRPr="007F7AA4">
        <w:rPr>
          <w:rFonts w:eastAsiaTheme="majorEastAsia" w:cs="Times New Roman"/>
        </w:rPr>
        <w:t>《</w:t>
      </w:r>
      <w:r w:rsidR="00B8130A" w:rsidRPr="007F7AA4">
        <w:rPr>
          <w:rFonts w:eastAsiaTheme="majorEastAsia" w:cs="Times New Roman"/>
        </w:rPr>
        <w:t>TS 38.331</w:t>
      </w:r>
      <w:r w:rsidRPr="007F7AA4">
        <w:rPr>
          <w:rFonts w:eastAsiaTheme="majorEastAsia" w:cs="Times New Roman"/>
        </w:rPr>
        <w:t>》</w:t>
      </w:r>
      <w:r w:rsidR="005509B0" w:rsidRPr="007F7AA4">
        <w:rPr>
          <w:rFonts w:eastAsiaTheme="majorEastAsia" w:cs="Times New Roman"/>
          <w:lang w:val="en-GB"/>
        </w:rPr>
        <w:t>NR Radio Resource Control (RRC) protocol specification R15</w:t>
      </w:r>
    </w:p>
    <w:p w14:paraId="519BA9BA" w14:textId="79BC17E5" w:rsidR="00AE7E41" w:rsidRPr="007F7AA4" w:rsidRDefault="00AE7E41" w:rsidP="005B6D5A">
      <w:pPr>
        <w:pStyle w:val="1"/>
        <w:spacing w:before="156" w:after="156"/>
        <w:rPr>
          <w:rFonts w:eastAsiaTheme="majorEastAsia" w:cs="Times New Roman"/>
        </w:rPr>
      </w:pPr>
      <w:bookmarkStart w:id="6" w:name="_Toc87714589"/>
      <w:r w:rsidRPr="007F7AA4">
        <w:rPr>
          <w:rFonts w:eastAsiaTheme="majorEastAsia" w:cs="Times New Roman"/>
        </w:rPr>
        <w:lastRenderedPageBreak/>
        <w:t>Modem FAQ</w:t>
      </w:r>
      <w:bookmarkEnd w:id="6"/>
    </w:p>
    <w:p w14:paraId="3FEDAFE1" w14:textId="57FE0521" w:rsidR="00304D99" w:rsidRPr="007F7AA4" w:rsidRDefault="00304D99" w:rsidP="00E346FB">
      <w:pPr>
        <w:pStyle w:val="2"/>
        <w:spacing w:before="156" w:after="156"/>
        <w:rPr>
          <w:rFonts w:cs="Times New Roman"/>
        </w:rPr>
      </w:pPr>
      <w:bookmarkStart w:id="7" w:name="_Toc87714590"/>
      <w:r w:rsidRPr="007F7AA4">
        <w:rPr>
          <w:rFonts w:cs="Times New Roman"/>
        </w:rPr>
        <w:t>待办事项：</w:t>
      </w:r>
      <w:r w:rsidR="00E346FB" w:rsidRPr="007F7AA4">
        <w:rPr>
          <w:rFonts w:cs="Times New Roman"/>
        </w:rPr>
        <w:t xml:space="preserve"> </w:t>
      </w:r>
      <w:r w:rsidR="00E346FB" w:rsidRPr="007F7AA4">
        <w:rPr>
          <w:rFonts w:cs="Times New Roman"/>
        </w:rPr>
        <w:t>！！！！！！！！！</w:t>
      </w:r>
      <w:bookmarkEnd w:id="7"/>
    </w:p>
    <w:p w14:paraId="1227D279" w14:textId="5057E416" w:rsidR="00304D99" w:rsidRPr="007F7AA4" w:rsidRDefault="00C7676F" w:rsidP="00304D99">
      <w:pPr>
        <w:rPr>
          <w:rFonts w:eastAsiaTheme="majorEastAsia" w:cs="Times New Roman"/>
        </w:rPr>
      </w:pPr>
      <w:hyperlink r:id="rId15" w:history="1">
        <w:r w:rsidR="00304D99" w:rsidRPr="007F7AA4">
          <w:rPr>
            <w:rStyle w:val="ab"/>
            <w:rFonts w:eastAsiaTheme="majorEastAsia" w:cs="Times New Roman"/>
          </w:rPr>
          <w:t>https://blog.csdn.net/ZhongGuoRenMei/article/details/114850106</w:t>
        </w:r>
      </w:hyperlink>
    </w:p>
    <w:p w14:paraId="69D8FE66" w14:textId="7C0C4165" w:rsidR="00304D99" w:rsidRPr="007F7AA4" w:rsidRDefault="00C7676F" w:rsidP="00304D99">
      <w:pPr>
        <w:rPr>
          <w:rFonts w:eastAsiaTheme="majorEastAsia" w:cs="Times New Roman"/>
        </w:rPr>
      </w:pPr>
      <w:hyperlink r:id="rId16" w:history="1">
        <w:r w:rsidR="00304D99" w:rsidRPr="007F7AA4">
          <w:rPr>
            <w:rStyle w:val="ab"/>
            <w:rFonts w:eastAsiaTheme="majorEastAsia" w:cs="Times New Roman"/>
          </w:rPr>
          <w:t>https://jira.n.xiaomi.com/browse/PSYCHE-4452</w:t>
        </w:r>
      </w:hyperlink>
    </w:p>
    <w:p w14:paraId="536428C4" w14:textId="79F817EF" w:rsidR="00304D99" w:rsidRPr="007F7AA4" w:rsidRDefault="00304D99" w:rsidP="00304D99">
      <w:pPr>
        <w:rPr>
          <w:rFonts w:eastAsiaTheme="majorEastAsia" w:cs="Times New Roman"/>
        </w:rPr>
      </w:pPr>
      <w:r w:rsidRPr="007F7AA4">
        <w:rPr>
          <w:rFonts w:eastAsiaTheme="majorEastAsia" w:cs="Times New Roman"/>
        </w:rPr>
        <w:t>WCDMA</w:t>
      </w:r>
      <w:r w:rsidRPr="007F7AA4">
        <w:rPr>
          <w:rFonts w:eastAsiaTheme="majorEastAsia" w:cs="Times New Roman"/>
        </w:rPr>
        <w:t>的信令分析流程！！！</w:t>
      </w:r>
    </w:p>
    <w:p w14:paraId="5D4E57A8" w14:textId="7CB9B764" w:rsidR="00942B88" w:rsidRPr="007F7AA4" w:rsidRDefault="00942B88" w:rsidP="00942B88">
      <w:pPr>
        <w:pStyle w:val="2"/>
        <w:spacing w:before="156" w:after="156"/>
        <w:rPr>
          <w:rFonts w:cs="Times New Roman"/>
        </w:rPr>
      </w:pPr>
      <w:bookmarkStart w:id="8" w:name="_Toc87714591"/>
      <w:r w:rsidRPr="007F7AA4">
        <w:rPr>
          <w:rFonts w:cs="Times New Roman"/>
        </w:rPr>
        <w:t>常见问题问答</w:t>
      </w:r>
      <w:bookmarkEnd w:id="8"/>
    </w:p>
    <w:p w14:paraId="7BBD7EB8" w14:textId="3B20DA83" w:rsidR="00942B88" w:rsidRPr="007F7AA4" w:rsidRDefault="002817C6" w:rsidP="00942B88">
      <w:pPr>
        <w:rPr>
          <w:rFonts w:eastAsiaTheme="majorEastAsia" w:cs="Times New Roman"/>
        </w:rPr>
      </w:pPr>
      <w:r w:rsidRPr="007F7AA4">
        <w:rPr>
          <w:rFonts w:eastAsiaTheme="majorEastAsia" w:cs="Times New Roman"/>
        </w:rPr>
        <w:t>目前已经拆解为</w:t>
      </w:r>
      <w:r w:rsidRPr="007F7AA4">
        <w:rPr>
          <w:rFonts w:eastAsiaTheme="majorEastAsia" w:cs="Times New Roman"/>
        </w:rPr>
        <w:t>FAQ</w:t>
      </w:r>
      <w:r w:rsidRPr="007F7AA4">
        <w:rPr>
          <w:rFonts w:eastAsiaTheme="majorEastAsia" w:cs="Times New Roman"/>
        </w:rPr>
        <w:t>分配给各位应届生同学</w:t>
      </w:r>
    </w:p>
    <w:p w14:paraId="5BCB27A0" w14:textId="6641E009" w:rsidR="00AE7E41" w:rsidRPr="007F7AA4" w:rsidRDefault="002C7633" w:rsidP="00856631">
      <w:pPr>
        <w:pStyle w:val="2"/>
        <w:spacing w:before="156" w:after="156"/>
        <w:rPr>
          <w:rFonts w:cs="Times New Roman"/>
        </w:rPr>
      </w:pPr>
      <w:bookmarkStart w:id="9" w:name="_Toc87714592"/>
      <w:r w:rsidRPr="007F7AA4">
        <w:rPr>
          <w:rFonts w:cs="Times New Roman"/>
        </w:rPr>
        <w:t>工作中</w:t>
      </w:r>
      <w:r w:rsidR="00AE7E41" w:rsidRPr="007F7AA4">
        <w:rPr>
          <w:rFonts w:cs="Times New Roman"/>
        </w:rPr>
        <w:t>常见术语</w:t>
      </w:r>
      <w:bookmarkEnd w:id="9"/>
    </w:p>
    <w:p w14:paraId="36D986C6" w14:textId="32031E07" w:rsidR="002817C6" w:rsidRPr="007F7AA4" w:rsidRDefault="00C7676F" w:rsidP="00856631">
      <w:pPr>
        <w:rPr>
          <w:rStyle w:val="ab"/>
          <w:rFonts w:eastAsiaTheme="majorEastAsia" w:cs="Times New Roman"/>
        </w:rPr>
      </w:pPr>
      <w:hyperlink r:id="rId17" w:history="1">
        <w:r w:rsidR="002817C6" w:rsidRPr="007F7AA4">
          <w:rPr>
            <w:rStyle w:val="ab"/>
            <w:rFonts w:eastAsiaTheme="majorEastAsia" w:cs="Times New Roman"/>
          </w:rPr>
          <w:t>https://xiaomi.f.mioffice.cn/docs/dock4z9FKau8ePl8XtR7Xn37dOd</w:t>
        </w:r>
      </w:hyperlink>
    </w:p>
    <w:p w14:paraId="480077E0" w14:textId="21D3CA2C" w:rsidR="0022527D" w:rsidRPr="007F7AA4" w:rsidRDefault="0022527D" w:rsidP="0022527D">
      <w:pPr>
        <w:pStyle w:val="3"/>
        <w:spacing w:before="156" w:after="156"/>
        <w:rPr>
          <w:rFonts w:eastAsiaTheme="majorEastAsia" w:cs="Times New Roman"/>
        </w:rPr>
      </w:pPr>
      <w:bookmarkStart w:id="10" w:name="_Toc87714593"/>
      <w:r w:rsidRPr="007F7AA4">
        <w:rPr>
          <w:rFonts w:eastAsiaTheme="majorEastAsia" w:cs="Times New Roman"/>
        </w:rPr>
        <w:t>开发平台</w:t>
      </w:r>
      <w:r w:rsidRPr="007F7AA4">
        <w:rPr>
          <w:rFonts w:eastAsiaTheme="majorEastAsia" w:cs="Times New Roman"/>
        </w:rPr>
        <w:t>/</w:t>
      </w:r>
      <w:r w:rsidRPr="007F7AA4">
        <w:rPr>
          <w:rFonts w:eastAsiaTheme="majorEastAsia" w:cs="Times New Roman"/>
        </w:rPr>
        <w:t>测试</w:t>
      </w:r>
      <w:r w:rsidRPr="007F7AA4">
        <w:rPr>
          <w:rFonts w:eastAsiaTheme="majorEastAsia" w:cs="Times New Roman"/>
        </w:rPr>
        <w:t>/JIRA</w:t>
      </w:r>
      <w:r w:rsidRPr="007F7AA4">
        <w:rPr>
          <w:rFonts w:eastAsiaTheme="majorEastAsia" w:cs="Times New Roman"/>
        </w:rPr>
        <w:t>相关</w:t>
      </w:r>
      <w:bookmarkEnd w:id="10"/>
    </w:p>
    <w:p w14:paraId="55039CEC" w14:textId="77777777" w:rsidR="0022527D" w:rsidRPr="007F7AA4" w:rsidRDefault="0022527D" w:rsidP="004960FC">
      <w:pPr>
        <w:pStyle w:val="ac"/>
        <w:numPr>
          <w:ilvl w:val="0"/>
          <w:numId w:val="61"/>
        </w:numPr>
        <w:ind w:firstLineChars="0"/>
        <w:rPr>
          <w:rFonts w:eastAsiaTheme="majorEastAsia" w:cs="Times New Roman"/>
        </w:rPr>
      </w:pPr>
      <w:r w:rsidRPr="007F7AA4">
        <w:rPr>
          <w:rFonts w:eastAsiaTheme="majorEastAsia" w:cs="Times New Roman"/>
        </w:rPr>
        <w:t>JIRA:</w:t>
      </w:r>
      <w:r w:rsidRPr="007F7AA4">
        <w:rPr>
          <w:rFonts w:eastAsiaTheme="majorEastAsia" w:cs="Times New Roman"/>
        </w:rPr>
        <w:t>项目任务管理软件，</w:t>
      </w:r>
      <w:r w:rsidRPr="007F7AA4">
        <w:rPr>
          <w:rFonts w:eastAsiaTheme="majorEastAsia" w:cs="Times New Roman"/>
        </w:rPr>
        <w:t>JIRA</w:t>
      </w:r>
      <w:r w:rsidRPr="007F7AA4">
        <w:rPr>
          <w:rFonts w:eastAsiaTheme="majorEastAsia" w:cs="Times New Roman"/>
        </w:rPr>
        <w:t>是</w:t>
      </w:r>
      <w:r w:rsidRPr="007F7AA4">
        <w:rPr>
          <w:rFonts w:eastAsiaTheme="majorEastAsia" w:cs="Times New Roman"/>
        </w:rPr>
        <w:t>Atlassian</w:t>
      </w:r>
      <w:r w:rsidRPr="007F7AA4">
        <w:rPr>
          <w:rFonts w:eastAsiaTheme="majorEastAsia" w:cs="Times New Roman"/>
        </w:rPr>
        <w:t>公司的产品。</w:t>
      </w:r>
      <w:r w:rsidRPr="007F7AA4">
        <w:rPr>
          <w:rFonts w:eastAsiaTheme="majorEastAsia" w:cs="Times New Roman"/>
        </w:rPr>
        <w:t xml:space="preserve"> </w:t>
      </w:r>
    </w:p>
    <w:p w14:paraId="06A7EDB1" w14:textId="77777777" w:rsidR="0022527D" w:rsidRPr="007F7AA4" w:rsidRDefault="0022527D" w:rsidP="004960FC">
      <w:pPr>
        <w:pStyle w:val="ac"/>
        <w:numPr>
          <w:ilvl w:val="0"/>
          <w:numId w:val="61"/>
        </w:numPr>
        <w:ind w:firstLineChars="0"/>
        <w:rPr>
          <w:rFonts w:eastAsiaTheme="majorEastAsia" w:cs="Times New Roman"/>
        </w:rPr>
      </w:pPr>
      <w:r w:rsidRPr="007F7AA4">
        <w:rPr>
          <w:rFonts w:eastAsiaTheme="majorEastAsia" w:cs="Times New Roman"/>
        </w:rPr>
        <w:t>MIUI</w:t>
      </w:r>
      <w:r w:rsidRPr="007F7AA4">
        <w:rPr>
          <w:rFonts w:eastAsiaTheme="majorEastAsia" w:cs="Times New Roman"/>
        </w:rPr>
        <w:t>：</w:t>
      </w:r>
      <w:r w:rsidRPr="007F7AA4">
        <w:rPr>
          <w:rFonts w:eastAsiaTheme="majorEastAsia" w:cs="Times New Roman"/>
        </w:rPr>
        <w:t xml:space="preserve"> </w:t>
      </w:r>
      <w:r w:rsidRPr="007F7AA4">
        <w:rPr>
          <w:rFonts w:eastAsiaTheme="majorEastAsia" w:cs="Times New Roman"/>
        </w:rPr>
        <w:t>由小米基于</w:t>
      </w:r>
      <w:r w:rsidRPr="007F7AA4">
        <w:rPr>
          <w:rFonts w:eastAsiaTheme="majorEastAsia" w:cs="Times New Roman"/>
        </w:rPr>
        <w:t>Android</w:t>
      </w:r>
      <w:r w:rsidRPr="007F7AA4">
        <w:rPr>
          <w:rFonts w:eastAsiaTheme="majorEastAsia" w:cs="Times New Roman"/>
        </w:rPr>
        <w:t>原生</w:t>
      </w:r>
      <w:r w:rsidRPr="007F7AA4">
        <w:rPr>
          <w:rFonts w:eastAsiaTheme="majorEastAsia" w:cs="Times New Roman"/>
        </w:rPr>
        <w:t>ROM</w:t>
      </w:r>
      <w:r w:rsidRPr="007F7AA4">
        <w:rPr>
          <w:rFonts w:eastAsiaTheme="majorEastAsia" w:cs="Times New Roman"/>
        </w:rPr>
        <w:t>修改之后的系统。</w:t>
      </w:r>
      <w:r w:rsidRPr="007F7AA4">
        <w:rPr>
          <w:rFonts w:eastAsiaTheme="majorEastAsia" w:cs="Times New Roman"/>
        </w:rPr>
        <w:t xml:space="preserve"> </w:t>
      </w:r>
    </w:p>
    <w:p w14:paraId="73565E9D" w14:textId="77777777" w:rsidR="0022527D" w:rsidRPr="007F7AA4" w:rsidRDefault="0022527D" w:rsidP="004960FC">
      <w:pPr>
        <w:pStyle w:val="ac"/>
        <w:numPr>
          <w:ilvl w:val="0"/>
          <w:numId w:val="61"/>
        </w:numPr>
        <w:ind w:firstLineChars="0"/>
        <w:rPr>
          <w:rFonts w:eastAsiaTheme="majorEastAsia" w:cs="Times New Roman"/>
        </w:rPr>
      </w:pPr>
      <w:r w:rsidRPr="007F7AA4">
        <w:rPr>
          <w:rFonts w:eastAsiaTheme="majorEastAsia" w:cs="Times New Roman"/>
        </w:rPr>
        <w:t>BB: Build Break</w:t>
      </w:r>
      <w:r w:rsidRPr="007F7AA4">
        <w:rPr>
          <w:rFonts w:eastAsiaTheme="majorEastAsia" w:cs="Times New Roman"/>
        </w:rPr>
        <w:t>，编译中止。指的是由于某笔</w:t>
      </w:r>
      <w:r w:rsidRPr="007F7AA4">
        <w:rPr>
          <w:rFonts w:eastAsiaTheme="majorEastAsia" w:cs="Times New Roman"/>
        </w:rPr>
        <w:t>change</w:t>
      </w:r>
      <w:r w:rsidRPr="007F7AA4">
        <w:rPr>
          <w:rFonts w:eastAsiaTheme="majorEastAsia" w:cs="Times New Roman"/>
        </w:rPr>
        <w:t>提交导致整个版本编译失败。</w:t>
      </w:r>
      <w:r w:rsidRPr="007F7AA4">
        <w:rPr>
          <w:rFonts w:eastAsiaTheme="majorEastAsia" w:cs="Times New Roman"/>
        </w:rPr>
        <w:t xml:space="preserve"> </w:t>
      </w:r>
    </w:p>
    <w:p w14:paraId="53789988" w14:textId="77777777" w:rsidR="0022527D" w:rsidRPr="007F7AA4" w:rsidRDefault="0022527D" w:rsidP="004960FC">
      <w:pPr>
        <w:pStyle w:val="ac"/>
        <w:numPr>
          <w:ilvl w:val="0"/>
          <w:numId w:val="61"/>
        </w:numPr>
        <w:ind w:firstLineChars="0"/>
        <w:rPr>
          <w:rFonts w:eastAsiaTheme="majorEastAsia" w:cs="Times New Roman"/>
        </w:rPr>
      </w:pPr>
      <w:r w:rsidRPr="007F7AA4">
        <w:rPr>
          <w:rFonts w:eastAsiaTheme="majorEastAsia" w:cs="Times New Roman"/>
        </w:rPr>
        <w:t>284 Log</w:t>
      </w:r>
      <w:r w:rsidRPr="007F7AA4">
        <w:rPr>
          <w:rFonts w:eastAsiaTheme="majorEastAsia" w:cs="Times New Roman"/>
        </w:rPr>
        <w:t>：通过</w:t>
      </w:r>
      <w:r w:rsidRPr="007F7AA4">
        <w:rPr>
          <w:rFonts w:eastAsiaTheme="majorEastAsia" w:cs="Times New Roman"/>
        </w:rPr>
        <w:t>*#*#284#*#*</w:t>
      </w:r>
      <w:r w:rsidRPr="007F7AA4">
        <w:rPr>
          <w:rFonts w:eastAsiaTheme="majorEastAsia" w:cs="Times New Roman"/>
        </w:rPr>
        <w:t>暗码抓取的</w:t>
      </w:r>
      <w:r w:rsidRPr="007F7AA4">
        <w:rPr>
          <w:rFonts w:eastAsiaTheme="majorEastAsia" w:cs="Times New Roman"/>
        </w:rPr>
        <w:t>Bugreport Log</w:t>
      </w:r>
      <w:r w:rsidRPr="007F7AA4">
        <w:rPr>
          <w:rFonts w:eastAsiaTheme="majorEastAsia" w:cs="Times New Roman"/>
        </w:rPr>
        <w:t>文件。只需要在问题出现后执行一次即可得到</w:t>
      </w:r>
      <w:r w:rsidRPr="007F7AA4">
        <w:rPr>
          <w:rFonts w:eastAsiaTheme="majorEastAsia" w:cs="Times New Roman"/>
        </w:rPr>
        <w:t>Bugreport Log</w:t>
      </w:r>
      <w:r w:rsidRPr="007F7AA4">
        <w:rPr>
          <w:rFonts w:eastAsiaTheme="majorEastAsia" w:cs="Times New Roman"/>
        </w:rPr>
        <w:t>文件。</w:t>
      </w:r>
      <w:r w:rsidRPr="007F7AA4">
        <w:rPr>
          <w:rFonts w:eastAsiaTheme="majorEastAsia" w:cs="Times New Roman"/>
        </w:rPr>
        <w:t xml:space="preserve"> </w:t>
      </w:r>
    </w:p>
    <w:p w14:paraId="54A6D0D8" w14:textId="77777777" w:rsidR="0022527D" w:rsidRPr="007F7AA4" w:rsidRDefault="0022527D" w:rsidP="004960FC">
      <w:pPr>
        <w:pStyle w:val="ac"/>
        <w:numPr>
          <w:ilvl w:val="0"/>
          <w:numId w:val="61"/>
        </w:numPr>
        <w:ind w:firstLineChars="0"/>
        <w:rPr>
          <w:rFonts w:eastAsiaTheme="majorEastAsia" w:cs="Times New Roman"/>
        </w:rPr>
      </w:pPr>
      <w:r w:rsidRPr="007F7AA4">
        <w:rPr>
          <w:rFonts w:eastAsiaTheme="majorEastAsia" w:cs="Times New Roman"/>
        </w:rPr>
        <w:t>995 Log</w:t>
      </w:r>
      <w:r w:rsidRPr="007F7AA4">
        <w:rPr>
          <w:rFonts w:eastAsiaTheme="majorEastAsia" w:cs="Times New Roman"/>
        </w:rPr>
        <w:t>：通过</w:t>
      </w:r>
      <w:r w:rsidRPr="007F7AA4">
        <w:rPr>
          <w:rFonts w:eastAsiaTheme="majorEastAsia" w:cs="Times New Roman"/>
        </w:rPr>
        <w:t>*#*#995995#*#*</w:t>
      </w:r>
      <w:r w:rsidRPr="007F7AA4">
        <w:rPr>
          <w:rFonts w:eastAsiaTheme="majorEastAsia" w:cs="Times New Roman"/>
        </w:rPr>
        <w:t>开始抓取，结束后需要再执行一遍此暗码。这个过程抓取的是</w:t>
      </w:r>
      <w:r w:rsidRPr="007F7AA4">
        <w:rPr>
          <w:rFonts w:eastAsiaTheme="majorEastAsia" w:cs="Times New Roman"/>
        </w:rPr>
        <w:t>Modem Log</w:t>
      </w:r>
      <w:r w:rsidRPr="007F7AA4">
        <w:rPr>
          <w:rFonts w:eastAsiaTheme="majorEastAsia" w:cs="Times New Roman"/>
        </w:rPr>
        <w:t>，需要在问题出现前开始抓取，问题结束后再执行一遍结束抓取。</w:t>
      </w:r>
      <w:r w:rsidRPr="007F7AA4">
        <w:rPr>
          <w:rFonts w:eastAsiaTheme="majorEastAsia" w:cs="Times New Roman"/>
        </w:rPr>
        <w:t xml:space="preserve"> </w:t>
      </w:r>
    </w:p>
    <w:p w14:paraId="1EA6D187" w14:textId="77777777" w:rsidR="0022527D" w:rsidRPr="007F7AA4" w:rsidRDefault="0022527D" w:rsidP="004960FC">
      <w:pPr>
        <w:pStyle w:val="ac"/>
        <w:numPr>
          <w:ilvl w:val="0"/>
          <w:numId w:val="61"/>
        </w:numPr>
        <w:ind w:firstLineChars="0"/>
        <w:rPr>
          <w:rFonts w:eastAsiaTheme="majorEastAsia" w:cs="Times New Roman"/>
        </w:rPr>
      </w:pPr>
      <w:r w:rsidRPr="007F7AA4">
        <w:rPr>
          <w:rFonts w:eastAsiaTheme="majorEastAsia" w:cs="Times New Roman"/>
        </w:rPr>
        <w:t>DUT</w:t>
      </w:r>
      <w:r w:rsidRPr="007F7AA4">
        <w:rPr>
          <w:rFonts w:eastAsiaTheme="majorEastAsia" w:cs="Times New Roman"/>
        </w:rPr>
        <w:t>：</w:t>
      </w:r>
      <w:r w:rsidRPr="007F7AA4">
        <w:rPr>
          <w:rFonts w:eastAsiaTheme="majorEastAsia" w:cs="Times New Roman"/>
        </w:rPr>
        <w:t>Device Under Test</w:t>
      </w:r>
      <w:r w:rsidRPr="007F7AA4">
        <w:rPr>
          <w:rFonts w:eastAsiaTheme="majorEastAsia" w:cs="Times New Roman"/>
        </w:rPr>
        <w:t>，被测试设备。</w:t>
      </w:r>
      <w:r w:rsidRPr="007F7AA4">
        <w:rPr>
          <w:rFonts w:eastAsiaTheme="majorEastAsia" w:cs="Times New Roman"/>
        </w:rPr>
        <w:t xml:space="preserve"> </w:t>
      </w:r>
    </w:p>
    <w:p w14:paraId="00C0E078" w14:textId="77777777" w:rsidR="0022527D" w:rsidRPr="007F7AA4" w:rsidRDefault="0022527D" w:rsidP="004960FC">
      <w:pPr>
        <w:pStyle w:val="ac"/>
        <w:numPr>
          <w:ilvl w:val="0"/>
          <w:numId w:val="61"/>
        </w:numPr>
        <w:ind w:firstLineChars="0"/>
        <w:rPr>
          <w:rFonts w:eastAsiaTheme="majorEastAsia" w:cs="Times New Roman"/>
        </w:rPr>
      </w:pPr>
      <w:r w:rsidRPr="007F7AA4">
        <w:rPr>
          <w:rFonts w:eastAsiaTheme="majorEastAsia" w:cs="Times New Roman"/>
        </w:rPr>
        <w:t>REF</w:t>
      </w:r>
      <w:r w:rsidRPr="007F7AA4">
        <w:rPr>
          <w:rFonts w:eastAsiaTheme="majorEastAsia" w:cs="Times New Roman"/>
        </w:rPr>
        <w:t>：</w:t>
      </w:r>
      <w:r w:rsidRPr="007F7AA4">
        <w:rPr>
          <w:rFonts w:eastAsiaTheme="majorEastAsia" w:cs="Times New Roman"/>
        </w:rPr>
        <w:t>Reference</w:t>
      </w:r>
      <w:r w:rsidRPr="007F7AA4">
        <w:rPr>
          <w:rFonts w:eastAsiaTheme="majorEastAsia" w:cs="Times New Roman"/>
        </w:rPr>
        <w:t>，参考。项目测试中指的是参考机设备。</w:t>
      </w:r>
      <w:r w:rsidRPr="007F7AA4">
        <w:rPr>
          <w:rFonts w:eastAsiaTheme="majorEastAsia" w:cs="Times New Roman"/>
        </w:rPr>
        <w:t xml:space="preserve"> </w:t>
      </w:r>
    </w:p>
    <w:p w14:paraId="02700675" w14:textId="77777777" w:rsidR="0022527D" w:rsidRPr="007F7AA4" w:rsidRDefault="0022527D" w:rsidP="004960FC">
      <w:pPr>
        <w:pStyle w:val="ac"/>
        <w:numPr>
          <w:ilvl w:val="0"/>
          <w:numId w:val="61"/>
        </w:numPr>
        <w:ind w:firstLineChars="0"/>
        <w:rPr>
          <w:rFonts w:eastAsiaTheme="majorEastAsia" w:cs="Times New Roman"/>
        </w:rPr>
      </w:pPr>
      <w:r w:rsidRPr="007F7AA4">
        <w:rPr>
          <w:rFonts w:eastAsiaTheme="majorEastAsia" w:cs="Times New Roman"/>
        </w:rPr>
        <w:t>ASAP</w:t>
      </w:r>
      <w:r w:rsidRPr="007F7AA4">
        <w:rPr>
          <w:rFonts w:eastAsiaTheme="majorEastAsia" w:cs="Times New Roman"/>
        </w:rPr>
        <w:t>：</w:t>
      </w:r>
      <w:r w:rsidRPr="007F7AA4">
        <w:rPr>
          <w:rFonts w:eastAsiaTheme="majorEastAsia" w:cs="Times New Roman"/>
        </w:rPr>
        <w:t>As Soon As Possible</w:t>
      </w:r>
      <w:r w:rsidRPr="007F7AA4">
        <w:rPr>
          <w:rFonts w:eastAsiaTheme="majorEastAsia" w:cs="Times New Roman"/>
        </w:rPr>
        <w:t>，尽快。常用语邮件和</w:t>
      </w:r>
      <w:r w:rsidRPr="007F7AA4">
        <w:rPr>
          <w:rFonts w:eastAsiaTheme="majorEastAsia" w:cs="Times New Roman"/>
        </w:rPr>
        <w:t>Note</w:t>
      </w:r>
      <w:r w:rsidRPr="007F7AA4">
        <w:rPr>
          <w:rFonts w:eastAsiaTheme="majorEastAsia" w:cs="Times New Roman"/>
        </w:rPr>
        <w:t>留言，表示需要尽快处理。</w:t>
      </w:r>
      <w:r w:rsidRPr="007F7AA4">
        <w:rPr>
          <w:rFonts w:eastAsiaTheme="majorEastAsia" w:cs="Times New Roman"/>
        </w:rPr>
        <w:t xml:space="preserve"> </w:t>
      </w:r>
    </w:p>
    <w:p w14:paraId="1EB46616" w14:textId="77777777" w:rsidR="0022527D" w:rsidRPr="007F7AA4" w:rsidRDefault="0022527D" w:rsidP="004960FC">
      <w:pPr>
        <w:pStyle w:val="ac"/>
        <w:numPr>
          <w:ilvl w:val="0"/>
          <w:numId w:val="61"/>
        </w:numPr>
        <w:ind w:firstLineChars="0"/>
        <w:rPr>
          <w:rFonts w:eastAsiaTheme="majorEastAsia" w:cs="Times New Roman"/>
        </w:rPr>
      </w:pPr>
      <w:r w:rsidRPr="007F7AA4">
        <w:rPr>
          <w:rFonts w:eastAsiaTheme="majorEastAsia" w:cs="Times New Roman"/>
        </w:rPr>
        <w:t>MTBF</w:t>
      </w:r>
      <w:r w:rsidRPr="007F7AA4">
        <w:rPr>
          <w:rFonts w:eastAsiaTheme="majorEastAsia" w:cs="Times New Roman"/>
        </w:rPr>
        <w:t>：</w:t>
      </w:r>
      <w:r w:rsidRPr="007F7AA4">
        <w:rPr>
          <w:rFonts w:eastAsiaTheme="majorEastAsia" w:cs="Times New Roman"/>
        </w:rPr>
        <w:t>Mean Time Between Failure</w:t>
      </w:r>
      <w:r w:rsidRPr="007F7AA4">
        <w:rPr>
          <w:rFonts w:eastAsiaTheme="majorEastAsia" w:cs="Times New Roman"/>
        </w:rPr>
        <w:t>，平均无故障工作时间，是衡量一个产品（尤其是电器产品）的可靠性指标。</w:t>
      </w:r>
      <w:r w:rsidRPr="007F7AA4">
        <w:rPr>
          <w:rFonts w:eastAsiaTheme="majorEastAsia" w:cs="Times New Roman"/>
        </w:rPr>
        <w:t xml:space="preserve"> </w:t>
      </w:r>
      <w:r w:rsidRPr="007F7AA4">
        <w:rPr>
          <w:rFonts w:eastAsiaTheme="majorEastAsia" w:cs="Times New Roman"/>
        </w:rPr>
        <w:t>单位为</w:t>
      </w:r>
      <w:r w:rsidRPr="007F7AA4">
        <w:rPr>
          <w:rFonts w:eastAsiaTheme="majorEastAsia" w:cs="Times New Roman"/>
        </w:rPr>
        <w:t>“</w:t>
      </w:r>
      <w:r w:rsidRPr="007F7AA4">
        <w:rPr>
          <w:rFonts w:eastAsiaTheme="majorEastAsia" w:cs="Times New Roman"/>
        </w:rPr>
        <w:t>小时</w:t>
      </w:r>
      <w:r w:rsidRPr="007F7AA4">
        <w:rPr>
          <w:rFonts w:eastAsiaTheme="majorEastAsia" w:cs="Times New Roman"/>
        </w:rPr>
        <w:t>”</w:t>
      </w:r>
      <w:r w:rsidRPr="007F7AA4">
        <w:rPr>
          <w:rFonts w:eastAsiaTheme="majorEastAsia" w:cs="Times New Roman"/>
        </w:rPr>
        <w:t>。</w:t>
      </w:r>
      <w:r w:rsidRPr="007F7AA4">
        <w:rPr>
          <w:rFonts w:eastAsiaTheme="majorEastAsia" w:cs="Times New Roman"/>
        </w:rPr>
        <w:t xml:space="preserve"> </w:t>
      </w:r>
      <w:r w:rsidRPr="007F7AA4">
        <w:rPr>
          <w:rFonts w:eastAsiaTheme="majorEastAsia" w:cs="Times New Roman"/>
        </w:rPr>
        <w:t>它反映了产品的时间质量，是体现产品在规定时间内保持功能的一种能力。</w:t>
      </w:r>
      <w:r w:rsidRPr="007F7AA4">
        <w:rPr>
          <w:rFonts w:eastAsiaTheme="majorEastAsia" w:cs="Times New Roman"/>
        </w:rPr>
        <w:t xml:space="preserve"> </w:t>
      </w:r>
    </w:p>
    <w:p w14:paraId="09BD2615" w14:textId="77777777" w:rsidR="0022527D" w:rsidRPr="007F7AA4" w:rsidRDefault="0022527D" w:rsidP="004960FC">
      <w:pPr>
        <w:pStyle w:val="ac"/>
        <w:numPr>
          <w:ilvl w:val="0"/>
          <w:numId w:val="61"/>
        </w:numPr>
        <w:ind w:firstLineChars="0"/>
        <w:rPr>
          <w:rFonts w:eastAsiaTheme="majorEastAsia" w:cs="Times New Roman"/>
        </w:rPr>
      </w:pPr>
      <w:r w:rsidRPr="007F7AA4">
        <w:rPr>
          <w:rFonts w:eastAsiaTheme="majorEastAsia" w:cs="Times New Roman"/>
        </w:rPr>
        <w:t>Sanity Test</w:t>
      </w:r>
      <w:r w:rsidRPr="007F7AA4">
        <w:rPr>
          <w:rFonts w:eastAsiaTheme="majorEastAsia" w:cs="Times New Roman"/>
        </w:rPr>
        <w:t>：可用性测试。测试新特性的有限正常功能，深入测试。</w:t>
      </w:r>
      <w:r w:rsidRPr="007F7AA4">
        <w:rPr>
          <w:rFonts w:eastAsiaTheme="majorEastAsia" w:cs="Times New Roman"/>
        </w:rPr>
        <w:t xml:space="preserve"> </w:t>
      </w:r>
    </w:p>
    <w:p w14:paraId="386AB4C8" w14:textId="77777777" w:rsidR="0022527D" w:rsidRPr="007F7AA4" w:rsidRDefault="0022527D" w:rsidP="004960FC">
      <w:pPr>
        <w:pStyle w:val="ac"/>
        <w:numPr>
          <w:ilvl w:val="0"/>
          <w:numId w:val="61"/>
        </w:numPr>
        <w:ind w:firstLineChars="0"/>
        <w:rPr>
          <w:rFonts w:eastAsiaTheme="majorEastAsia" w:cs="Times New Roman"/>
        </w:rPr>
      </w:pPr>
      <w:r w:rsidRPr="007F7AA4">
        <w:rPr>
          <w:rFonts w:eastAsiaTheme="majorEastAsia" w:cs="Times New Roman"/>
        </w:rPr>
        <w:t>Smoke Testing</w:t>
      </w:r>
      <w:r w:rsidRPr="007F7AA4">
        <w:rPr>
          <w:rFonts w:eastAsiaTheme="majorEastAsia" w:cs="Times New Roman"/>
        </w:rPr>
        <w:t>：测试新特性有关的所有方面</w:t>
      </w:r>
      <w:r w:rsidRPr="007F7AA4">
        <w:rPr>
          <w:rFonts w:eastAsiaTheme="majorEastAsia" w:cs="Times New Roman"/>
        </w:rPr>
        <w:t xml:space="preserve"> (</w:t>
      </w:r>
      <w:r w:rsidRPr="007F7AA4">
        <w:rPr>
          <w:rFonts w:eastAsiaTheme="majorEastAsia" w:cs="Times New Roman"/>
        </w:rPr>
        <w:t>广度</w:t>
      </w:r>
      <w:r w:rsidRPr="007F7AA4">
        <w:rPr>
          <w:rFonts w:eastAsiaTheme="majorEastAsia" w:cs="Times New Roman"/>
        </w:rPr>
        <w:t xml:space="preserve">) </w:t>
      </w:r>
      <w:r w:rsidRPr="007F7AA4">
        <w:rPr>
          <w:rFonts w:eastAsiaTheme="majorEastAsia" w:cs="Times New Roman"/>
        </w:rPr>
        <w:t>，但不深入，用以判断我们是否需要执行进一步的测试。</w:t>
      </w:r>
      <w:r w:rsidRPr="007F7AA4">
        <w:rPr>
          <w:rFonts w:eastAsiaTheme="majorEastAsia" w:cs="Times New Roman"/>
        </w:rPr>
        <w:t xml:space="preserve"> </w:t>
      </w:r>
    </w:p>
    <w:p w14:paraId="70A620E0" w14:textId="77777777" w:rsidR="0022527D" w:rsidRPr="007F7AA4" w:rsidRDefault="0022527D" w:rsidP="004960FC">
      <w:pPr>
        <w:pStyle w:val="ac"/>
        <w:numPr>
          <w:ilvl w:val="0"/>
          <w:numId w:val="61"/>
        </w:numPr>
        <w:ind w:firstLineChars="0"/>
        <w:rPr>
          <w:rFonts w:eastAsiaTheme="majorEastAsia" w:cs="Times New Roman"/>
        </w:rPr>
      </w:pPr>
      <w:r w:rsidRPr="007F7AA4">
        <w:rPr>
          <w:rFonts w:eastAsiaTheme="majorEastAsia" w:cs="Times New Roman"/>
        </w:rPr>
        <w:t>Regression testing</w:t>
      </w:r>
      <w:r w:rsidRPr="007F7AA4">
        <w:rPr>
          <w:rFonts w:eastAsiaTheme="majorEastAsia" w:cs="Times New Roman"/>
        </w:rPr>
        <w:t>：回归新特性所有相关功能，避免引入代码变更存在问题以及引入新问题，深入全面。</w:t>
      </w:r>
      <w:r w:rsidRPr="007F7AA4">
        <w:rPr>
          <w:rFonts w:eastAsiaTheme="majorEastAsia" w:cs="Times New Roman"/>
        </w:rPr>
        <w:t xml:space="preserve"> </w:t>
      </w:r>
    </w:p>
    <w:p w14:paraId="30482D28" w14:textId="659655C9" w:rsidR="0022527D" w:rsidRPr="007F7AA4" w:rsidRDefault="0022527D" w:rsidP="0022527D">
      <w:pPr>
        <w:pStyle w:val="3"/>
        <w:spacing w:before="156" w:after="156"/>
        <w:rPr>
          <w:rFonts w:eastAsiaTheme="majorEastAsia" w:cs="Times New Roman"/>
        </w:rPr>
      </w:pPr>
      <w:bookmarkStart w:id="11" w:name="_Toc87714594"/>
      <w:r w:rsidRPr="007F7AA4">
        <w:rPr>
          <w:rFonts w:eastAsiaTheme="majorEastAsia" w:cs="Times New Roman"/>
        </w:rPr>
        <w:t>稳定版命名规则</w:t>
      </w:r>
      <w:bookmarkEnd w:id="11"/>
    </w:p>
    <w:p w14:paraId="5BF93411" w14:textId="77777777" w:rsidR="0022527D" w:rsidRPr="007F7AA4" w:rsidRDefault="0022527D" w:rsidP="0022527D">
      <w:pPr>
        <w:rPr>
          <w:rFonts w:eastAsiaTheme="majorEastAsia" w:cs="Times New Roman"/>
        </w:rPr>
      </w:pPr>
      <w:r w:rsidRPr="007F7AA4">
        <w:rPr>
          <w:rFonts w:eastAsiaTheme="majorEastAsia" w:cs="Times New Roman"/>
        </w:rPr>
        <w:t>参考如下</w:t>
      </w:r>
      <w:r w:rsidRPr="007F7AA4">
        <w:rPr>
          <w:rFonts w:eastAsiaTheme="majorEastAsia" w:cs="Times New Roman"/>
        </w:rPr>
        <w:t>WIKI</w:t>
      </w:r>
      <w:r w:rsidRPr="007F7AA4">
        <w:rPr>
          <w:rFonts w:eastAsiaTheme="majorEastAsia" w:cs="Times New Roman"/>
        </w:rPr>
        <w:t>，很详细。</w:t>
      </w:r>
    </w:p>
    <w:p w14:paraId="024F5688" w14:textId="6368B974" w:rsidR="0022527D" w:rsidRPr="007F7AA4" w:rsidRDefault="00C7676F" w:rsidP="0022527D">
      <w:pPr>
        <w:rPr>
          <w:rFonts w:eastAsiaTheme="majorEastAsia" w:cs="Times New Roman"/>
        </w:rPr>
      </w:pPr>
      <w:hyperlink r:id="rId18" w:history="1">
        <w:r w:rsidR="0022527D" w:rsidRPr="007F7AA4">
          <w:rPr>
            <w:rStyle w:val="ab"/>
            <w:rFonts w:eastAsiaTheme="majorEastAsia" w:cs="Times New Roman"/>
          </w:rPr>
          <w:t>https://wiki.n.miui.com/pages/viewpage.action?pageId=308568747</w:t>
        </w:r>
      </w:hyperlink>
    </w:p>
    <w:p w14:paraId="0CC8D0B5" w14:textId="118E606E" w:rsidR="0022527D" w:rsidRPr="007F7AA4" w:rsidRDefault="0022527D" w:rsidP="0022527D">
      <w:pPr>
        <w:rPr>
          <w:rFonts w:eastAsiaTheme="majorEastAsia" w:cs="Times New Roman"/>
        </w:rPr>
      </w:pPr>
      <w:r w:rsidRPr="007F7AA4">
        <w:rPr>
          <w:rFonts w:eastAsiaTheme="majorEastAsia" w:cs="Times New Roman"/>
        </w:rPr>
        <w:t>文档具体内容如下：</w:t>
      </w:r>
    </w:p>
    <w:p w14:paraId="4E89B7A2" w14:textId="77777777" w:rsidR="00AA448D" w:rsidRPr="007F7AA4" w:rsidRDefault="00AA448D" w:rsidP="000C3E6D">
      <w:pPr>
        <w:pStyle w:val="4"/>
        <w:spacing w:before="156" w:after="156"/>
        <w:rPr>
          <w:rFonts w:cs="Times New Roman"/>
        </w:rPr>
      </w:pPr>
      <w:r w:rsidRPr="007F7AA4">
        <w:rPr>
          <w:rStyle w:val="af6"/>
          <w:rFonts w:cs="Times New Roman"/>
          <w:b/>
          <w:bCs/>
          <w:color w:val="172B4D"/>
          <w:spacing w:val="-1"/>
          <w:szCs w:val="24"/>
        </w:rPr>
        <w:t>新版版本号规则</w:t>
      </w:r>
      <w:r w:rsidRPr="007F7AA4">
        <w:rPr>
          <w:rStyle w:val="af6"/>
          <w:rFonts w:cs="Times New Roman"/>
          <w:b/>
          <w:bCs/>
          <w:color w:val="172B4D"/>
          <w:spacing w:val="-1"/>
          <w:szCs w:val="24"/>
        </w:rPr>
        <w:t xml:space="preserve"> 2018</w:t>
      </w:r>
      <w:r w:rsidRPr="007F7AA4">
        <w:rPr>
          <w:rStyle w:val="af6"/>
          <w:rFonts w:cs="Times New Roman"/>
          <w:b/>
          <w:bCs/>
          <w:color w:val="172B4D"/>
          <w:spacing w:val="-1"/>
          <w:szCs w:val="24"/>
        </w:rPr>
        <w:t>年</w:t>
      </w:r>
      <w:r w:rsidRPr="007F7AA4">
        <w:rPr>
          <w:rStyle w:val="af6"/>
          <w:rFonts w:cs="Times New Roman"/>
          <w:b/>
          <w:bCs/>
          <w:color w:val="172B4D"/>
          <w:spacing w:val="-1"/>
          <w:szCs w:val="24"/>
        </w:rPr>
        <w:t>12</w:t>
      </w:r>
      <w:r w:rsidRPr="007F7AA4">
        <w:rPr>
          <w:rStyle w:val="af6"/>
          <w:rFonts w:cs="Times New Roman"/>
          <w:b/>
          <w:bCs/>
          <w:color w:val="172B4D"/>
          <w:spacing w:val="-1"/>
          <w:szCs w:val="24"/>
        </w:rPr>
        <w:t>月</w:t>
      </w:r>
      <w:r w:rsidRPr="007F7AA4">
        <w:rPr>
          <w:rStyle w:val="af6"/>
          <w:rFonts w:cs="Times New Roman"/>
          <w:b/>
          <w:bCs/>
          <w:color w:val="172B4D"/>
          <w:spacing w:val="-1"/>
          <w:szCs w:val="24"/>
        </w:rPr>
        <w:t>18</w:t>
      </w:r>
      <w:r w:rsidRPr="007F7AA4">
        <w:rPr>
          <w:rStyle w:val="af6"/>
          <w:rFonts w:cs="Times New Roman"/>
          <w:b/>
          <w:bCs/>
          <w:color w:val="172B4D"/>
          <w:spacing w:val="-1"/>
          <w:szCs w:val="24"/>
        </w:rPr>
        <w:t>日开始执行</w:t>
      </w:r>
    </w:p>
    <w:p w14:paraId="57ED9A80" w14:textId="77777777" w:rsidR="00AA448D" w:rsidRPr="007F7AA4" w:rsidRDefault="00AA448D" w:rsidP="00484FF1">
      <w:pPr>
        <w:rPr>
          <w:rFonts w:eastAsiaTheme="majorEastAsia" w:cs="Times New Roman"/>
        </w:rPr>
      </w:pPr>
      <w:r w:rsidRPr="007F7AA4">
        <w:rPr>
          <w:rFonts w:eastAsiaTheme="majorEastAsia" w:cs="Times New Roman"/>
        </w:rPr>
        <w:t>版本号格式：</w:t>
      </w:r>
      <w:r w:rsidRPr="007F7AA4">
        <w:rPr>
          <w:rStyle w:val="af6"/>
          <w:rFonts w:eastAsiaTheme="majorEastAsia" w:cs="Times New Roman"/>
          <w:color w:val="172B4D"/>
          <w:szCs w:val="21"/>
        </w:rPr>
        <w:t>&lt;MIUI</w:t>
      </w:r>
      <w:r w:rsidRPr="007F7AA4">
        <w:rPr>
          <w:rStyle w:val="af6"/>
          <w:rFonts w:eastAsiaTheme="majorEastAsia" w:cs="Times New Roman"/>
          <w:color w:val="172B4D"/>
          <w:szCs w:val="21"/>
        </w:rPr>
        <w:t>大版本号</w:t>
      </w:r>
      <w:r w:rsidRPr="007F7AA4">
        <w:rPr>
          <w:rStyle w:val="af6"/>
          <w:rFonts w:eastAsiaTheme="majorEastAsia" w:cs="Times New Roman"/>
          <w:color w:val="172B4D"/>
          <w:szCs w:val="21"/>
        </w:rPr>
        <w:t>&gt;.&lt;</w:t>
      </w:r>
      <w:r w:rsidRPr="007F7AA4">
        <w:rPr>
          <w:rStyle w:val="af6"/>
          <w:rFonts w:eastAsiaTheme="majorEastAsia" w:cs="Times New Roman"/>
          <w:color w:val="172B4D"/>
          <w:szCs w:val="21"/>
        </w:rPr>
        <w:t>稳定版</w:t>
      </w:r>
      <w:r w:rsidRPr="007F7AA4">
        <w:rPr>
          <w:rStyle w:val="af6"/>
          <w:rFonts w:eastAsiaTheme="majorEastAsia" w:cs="Times New Roman"/>
          <w:color w:val="172B4D"/>
          <w:szCs w:val="21"/>
        </w:rPr>
        <w:t>branch</w:t>
      </w:r>
      <w:r w:rsidRPr="007F7AA4">
        <w:rPr>
          <w:rStyle w:val="af6"/>
          <w:rFonts w:eastAsiaTheme="majorEastAsia" w:cs="Times New Roman"/>
          <w:color w:val="172B4D"/>
          <w:szCs w:val="21"/>
        </w:rPr>
        <w:t>号</w:t>
      </w:r>
      <w:r w:rsidRPr="007F7AA4">
        <w:rPr>
          <w:rStyle w:val="af6"/>
          <w:rFonts w:eastAsiaTheme="majorEastAsia" w:cs="Times New Roman"/>
          <w:color w:val="172B4D"/>
          <w:szCs w:val="21"/>
        </w:rPr>
        <w:t>&gt;.&lt;</w:t>
      </w:r>
      <w:r w:rsidRPr="007F7AA4">
        <w:rPr>
          <w:rStyle w:val="af6"/>
          <w:rFonts w:eastAsiaTheme="majorEastAsia" w:cs="Times New Roman"/>
          <w:color w:val="172B4D"/>
          <w:szCs w:val="21"/>
        </w:rPr>
        <w:t>内部编译版本号</w:t>
      </w:r>
      <w:r w:rsidRPr="007F7AA4">
        <w:rPr>
          <w:rStyle w:val="af6"/>
          <w:rFonts w:eastAsiaTheme="majorEastAsia" w:cs="Times New Roman"/>
          <w:color w:val="172B4D"/>
          <w:szCs w:val="21"/>
        </w:rPr>
        <w:t>1&gt;.&lt;</w:t>
      </w:r>
      <w:r w:rsidRPr="007F7AA4">
        <w:rPr>
          <w:rStyle w:val="af6"/>
          <w:rFonts w:eastAsiaTheme="majorEastAsia" w:cs="Times New Roman"/>
          <w:color w:val="172B4D"/>
          <w:szCs w:val="21"/>
        </w:rPr>
        <w:t>内部编译版本号</w:t>
      </w:r>
      <w:r w:rsidRPr="007F7AA4">
        <w:rPr>
          <w:rStyle w:val="af6"/>
          <w:rFonts w:eastAsiaTheme="majorEastAsia" w:cs="Times New Roman"/>
          <w:color w:val="172B4D"/>
          <w:szCs w:val="21"/>
        </w:rPr>
        <w:t>2&gt;.&lt;Android</w:t>
      </w:r>
      <w:r w:rsidRPr="007F7AA4">
        <w:rPr>
          <w:rStyle w:val="af6"/>
          <w:rFonts w:eastAsiaTheme="majorEastAsia" w:cs="Times New Roman"/>
          <w:color w:val="172B4D"/>
          <w:szCs w:val="21"/>
        </w:rPr>
        <w:t>版本代码</w:t>
      </w:r>
      <w:r w:rsidRPr="007F7AA4">
        <w:rPr>
          <w:rStyle w:val="af6"/>
          <w:rFonts w:eastAsiaTheme="majorEastAsia" w:cs="Times New Roman"/>
          <w:color w:val="172B4D"/>
          <w:szCs w:val="21"/>
        </w:rPr>
        <w:t>&gt;&lt;</w:t>
      </w:r>
      <w:r w:rsidRPr="007F7AA4">
        <w:rPr>
          <w:rStyle w:val="af6"/>
          <w:rFonts w:eastAsiaTheme="majorEastAsia" w:cs="Times New Roman"/>
          <w:color w:val="172B4D"/>
          <w:szCs w:val="21"/>
        </w:rPr>
        <w:t>机型编码</w:t>
      </w:r>
      <w:r w:rsidRPr="007F7AA4">
        <w:rPr>
          <w:rStyle w:val="af6"/>
          <w:rFonts w:eastAsiaTheme="majorEastAsia" w:cs="Times New Roman"/>
          <w:color w:val="172B4D"/>
          <w:szCs w:val="21"/>
        </w:rPr>
        <w:t>&gt;</w:t>
      </w:r>
      <w:r w:rsidRPr="007F7AA4">
        <w:rPr>
          <w:rStyle w:val="af6"/>
          <w:rFonts w:eastAsiaTheme="majorEastAsia" w:cs="Times New Roman"/>
          <w:color w:val="FF0000"/>
          <w:szCs w:val="21"/>
        </w:rPr>
        <w:t>&lt;</w:t>
      </w:r>
      <w:r w:rsidRPr="007F7AA4">
        <w:rPr>
          <w:rStyle w:val="af6"/>
          <w:rFonts w:eastAsiaTheme="majorEastAsia" w:cs="Times New Roman"/>
          <w:color w:val="FF0000"/>
          <w:szCs w:val="21"/>
        </w:rPr>
        <w:t>地区代码</w:t>
      </w:r>
      <w:r w:rsidRPr="007F7AA4">
        <w:rPr>
          <w:rStyle w:val="af6"/>
          <w:rFonts w:eastAsiaTheme="majorEastAsia" w:cs="Times New Roman"/>
          <w:color w:val="FF0000"/>
          <w:szCs w:val="21"/>
        </w:rPr>
        <w:t>(</w:t>
      </w:r>
      <w:r w:rsidRPr="007F7AA4">
        <w:rPr>
          <w:rStyle w:val="af6"/>
          <w:rFonts w:eastAsiaTheme="majorEastAsia" w:cs="Times New Roman"/>
          <w:color w:val="FF0000"/>
          <w:szCs w:val="21"/>
        </w:rPr>
        <w:t>占两位字符串</w:t>
      </w:r>
      <w:r w:rsidRPr="007F7AA4">
        <w:rPr>
          <w:rStyle w:val="af6"/>
          <w:rFonts w:eastAsiaTheme="majorEastAsia" w:cs="Times New Roman"/>
          <w:color w:val="FF0000"/>
          <w:szCs w:val="21"/>
        </w:rPr>
        <w:t>)&gt;&lt;</w:t>
      </w:r>
      <w:r w:rsidRPr="007F7AA4">
        <w:rPr>
          <w:rStyle w:val="af6"/>
          <w:rFonts w:eastAsiaTheme="majorEastAsia" w:cs="Times New Roman"/>
          <w:color w:val="FF0000"/>
          <w:szCs w:val="21"/>
        </w:rPr>
        <w:t>运营商代码</w:t>
      </w:r>
      <w:r w:rsidRPr="007F7AA4">
        <w:rPr>
          <w:rStyle w:val="af6"/>
          <w:rFonts w:eastAsiaTheme="majorEastAsia" w:cs="Times New Roman"/>
          <w:color w:val="FF0000"/>
          <w:szCs w:val="21"/>
        </w:rPr>
        <w:t>(</w:t>
      </w:r>
      <w:r w:rsidRPr="007F7AA4">
        <w:rPr>
          <w:rStyle w:val="af6"/>
          <w:rFonts w:eastAsiaTheme="majorEastAsia" w:cs="Times New Roman"/>
          <w:color w:val="FF0000"/>
          <w:szCs w:val="21"/>
        </w:rPr>
        <w:t>占两位字符串</w:t>
      </w:r>
      <w:r w:rsidRPr="007F7AA4">
        <w:rPr>
          <w:rStyle w:val="af6"/>
          <w:rFonts w:eastAsiaTheme="majorEastAsia" w:cs="Times New Roman"/>
          <w:color w:val="FF0000"/>
          <w:szCs w:val="21"/>
        </w:rPr>
        <w:t>)&gt; </w:t>
      </w:r>
    </w:p>
    <w:p w14:paraId="514D025B" w14:textId="77777777" w:rsidR="00AA448D" w:rsidRPr="007F7AA4" w:rsidRDefault="00AA448D" w:rsidP="00484FF1">
      <w:pPr>
        <w:rPr>
          <w:rFonts w:eastAsiaTheme="majorEastAsia" w:cs="Times New Roman"/>
        </w:rPr>
      </w:pPr>
      <w:r w:rsidRPr="007F7AA4">
        <w:rPr>
          <w:rFonts w:eastAsiaTheme="majorEastAsia" w:cs="Times New Roman"/>
        </w:rPr>
        <w:t>地区</w:t>
      </w:r>
      <w:r w:rsidRPr="007F7AA4">
        <w:rPr>
          <w:rFonts w:eastAsiaTheme="majorEastAsia" w:cs="Times New Roman"/>
        </w:rPr>
        <w:t>/</w:t>
      </w:r>
      <w:r w:rsidRPr="007F7AA4">
        <w:rPr>
          <w:rFonts w:eastAsiaTheme="majorEastAsia" w:cs="Times New Roman"/>
        </w:rPr>
        <w:t>运营商代码：</w:t>
      </w:r>
      <w:hyperlink r:id="rId19" w:history="1">
        <w:r w:rsidRPr="007F7AA4">
          <w:rPr>
            <w:rStyle w:val="ab"/>
            <w:rFonts w:eastAsiaTheme="majorEastAsia" w:cs="Times New Roman"/>
            <w:color w:val="0052CC"/>
            <w:szCs w:val="21"/>
          </w:rPr>
          <w:t>https://wiki.n.miui.com/pages/viewpage.action?pageId=247108799</w:t>
        </w:r>
      </w:hyperlink>
    </w:p>
    <w:p w14:paraId="12603F71" w14:textId="77777777" w:rsidR="00AA448D" w:rsidRPr="007F7AA4" w:rsidRDefault="00AA448D" w:rsidP="00484FF1">
      <w:pPr>
        <w:rPr>
          <w:rFonts w:eastAsiaTheme="majorEastAsia" w:cs="Times New Roman"/>
        </w:rPr>
      </w:pPr>
      <w:r w:rsidRPr="007F7AA4">
        <w:rPr>
          <w:rFonts w:eastAsiaTheme="majorEastAsia" w:cs="Times New Roman"/>
        </w:rPr>
        <w:t>其中，</w:t>
      </w:r>
    </w:p>
    <w:p w14:paraId="116E987D" w14:textId="77777777" w:rsidR="00AA448D" w:rsidRPr="007F7AA4" w:rsidRDefault="00AA448D" w:rsidP="00484FF1">
      <w:pPr>
        <w:rPr>
          <w:rFonts w:eastAsiaTheme="majorEastAsia" w:cs="Times New Roman"/>
        </w:rPr>
      </w:pPr>
      <w:r w:rsidRPr="007F7AA4">
        <w:rPr>
          <w:rFonts w:eastAsiaTheme="majorEastAsia" w:cs="Times New Roman"/>
        </w:rPr>
        <w:t>MIUI</w:t>
      </w:r>
      <w:r w:rsidRPr="007F7AA4">
        <w:rPr>
          <w:rFonts w:eastAsiaTheme="majorEastAsia" w:cs="Times New Roman"/>
        </w:rPr>
        <w:t>大版本号：由字母</w:t>
      </w:r>
      <w:r w:rsidRPr="007F7AA4">
        <w:rPr>
          <w:rFonts w:eastAsiaTheme="majorEastAsia" w:cs="Times New Roman"/>
        </w:rPr>
        <w:t>V</w:t>
      </w:r>
      <w:r w:rsidRPr="007F7AA4">
        <w:rPr>
          <w:rFonts w:eastAsiaTheme="majorEastAsia" w:cs="Times New Roman"/>
        </w:rPr>
        <w:t>和数字组成。比如，</w:t>
      </w:r>
      <w:r w:rsidRPr="007F7AA4">
        <w:rPr>
          <w:rFonts w:eastAsiaTheme="majorEastAsia" w:cs="Times New Roman"/>
        </w:rPr>
        <w:t>V10</w:t>
      </w:r>
      <w:r w:rsidRPr="007F7AA4">
        <w:rPr>
          <w:rFonts w:eastAsiaTheme="majorEastAsia" w:cs="Times New Roman"/>
        </w:rPr>
        <w:t>表示</w:t>
      </w:r>
      <w:r w:rsidRPr="007F7AA4">
        <w:rPr>
          <w:rFonts w:eastAsiaTheme="majorEastAsia" w:cs="Times New Roman"/>
        </w:rPr>
        <w:t>MIUI 10</w:t>
      </w:r>
    </w:p>
    <w:p w14:paraId="5ADC9CFE" w14:textId="77777777" w:rsidR="00AA448D" w:rsidRPr="007F7AA4" w:rsidRDefault="00AA448D" w:rsidP="00484FF1">
      <w:pPr>
        <w:rPr>
          <w:rFonts w:eastAsiaTheme="majorEastAsia" w:cs="Times New Roman"/>
        </w:rPr>
      </w:pPr>
      <w:r w:rsidRPr="007F7AA4">
        <w:rPr>
          <w:rFonts w:eastAsiaTheme="majorEastAsia" w:cs="Times New Roman"/>
        </w:rPr>
        <w:t>稳定版</w:t>
      </w:r>
      <w:r w:rsidRPr="007F7AA4">
        <w:rPr>
          <w:rFonts w:eastAsiaTheme="majorEastAsia" w:cs="Times New Roman"/>
        </w:rPr>
        <w:t>branch</w:t>
      </w:r>
      <w:r w:rsidRPr="007F7AA4">
        <w:rPr>
          <w:rFonts w:eastAsiaTheme="majorEastAsia" w:cs="Times New Roman"/>
        </w:rPr>
        <w:t>号</w:t>
      </w:r>
      <w:r w:rsidRPr="007F7AA4">
        <w:rPr>
          <w:rFonts w:eastAsiaTheme="majorEastAsia" w:cs="Times New Roman"/>
        </w:rPr>
        <w:t>:</w:t>
      </w:r>
      <w:r w:rsidRPr="007F7AA4">
        <w:rPr>
          <w:rFonts w:eastAsiaTheme="majorEastAsia" w:cs="Times New Roman"/>
        </w:rPr>
        <w:t>由数字组成。比如，</w:t>
      </w:r>
      <w:r w:rsidRPr="007F7AA4">
        <w:rPr>
          <w:rFonts w:eastAsiaTheme="majorEastAsia" w:cs="Times New Roman"/>
        </w:rPr>
        <w:t>2</w:t>
      </w:r>
      <w:r w:rsidRPr="007F7AA4">
        <w:rPr>
          <w:rFonts w:eastAsiaTheme="majorEastAsia" w:cs="Times New Roman"/>
        </w:rPr>
        <w:t>表示</w:t>
      </w:r>
      <w:r w:rsidRPr="007F7AA4">
        <w:rPr>
          <w:rFonts w:eastAsiaTheme="majorEastAsia" w:cs="Times New Roman"/>
        </w:rPr>
        <w:t>stable2x</w:t>
      </w:r>
    </w:p>
    <w:p w14:paraId="5C7FB535" w14:textId="77777777" w:rsidR="00AA448D" w:rsidRPr="007F7AA4" w:rsidRDefault="00AA448D" w:rsidP="00484FF1">
      <w:pPr>
        <w:rPr>
          <w:rFonts w:eastAsiaTheme="majorEastAsia" w:cs="Times New Roman"/>
        </w:rPr>
      </w:pPr>
      <w:r w:rsidRPr="007F7AA4">
        <w:rPr>
          <w:rFonts w:eastAsiaTheme="majorEastAsia" w:cs="Times New Roman"/>
        </w:rPr>
        <w:t>内部编译版本号</w:t>
      </w:r>
      <w:r w:rsidRPr="007F7AA4">
        <w:rPr>
          <w:rFonts w:eastAsiaTheme="majorEastAsia" w:cs="Times New Roman"/>
        </w:rPr>
        <w:t>1</w:t>
      </w:r>
      <w:r w:rsidRPr="007F7AA4">
        <w:rPr>
          <w:rFonts w:eastAsiaTheme="majorEastAsia" w:cs="Times New Roman"/>
        </w:rPr>
        <w:t>：由数字组成，表示某个</w:t>
      </w:r>
      <w:r w:rsidRPr="007F7AA4">
        <w:rPr>
          <w:rFonts w:eastAsiaTheme="majorEastAsia" w:cs="Times New Roman"/>
        </w:rPr>
        <w:t>branch</w:t>
      </w:r>
      <w:r w:rsidRPr="007F7AA4">
        <w:rPr>
          <w:rFonts w:eastAsiaTheme="majorEastAsia" w:cs="Times New Roman"/>
        </w:rPr>
        <w:t>的第</w:t>
      </w:r>
      <w:r w:rsidRPr="007F7AA4">
        <w:rPr>
          <w:rFonts w:eastAsiaTheme="majorEastAsia" w:cs="Times New Roman"/>
        </w:rPr>
        <w:t>n</w:t>
      </w:r>
      <w:r w:rsidRPr="007F7AA4">
        <w:rPr>
          <w:rFonts w:eastAsiaTheme="majorEastAsia" w:cs="Times New Roman"/>
        </w:rPr>
        <w:t>个版本，累加计算，但稳定</w:t>
      </w:r>
      <w:r w:rsidRPr="007F7AA4">
        <w:rPr>
          <w:rFonts w:eastAsiaTheme="majorEastAsia" w:cs="Times New Roman"/>
        </w:rPr>
        <w:t>branch</w:t>
      </w:r>
      <w:r w:rsidRPr="007F7AA4">
        <w:rPr>
          <w:rFonts w:eastAsiaTheme="majorEastAsia" w:cs="Times New Roman"/>
        </w:rPr>
        <w:t>版本号变动会置</w:t>
      </w:r>
      <w:r w:rsidRPr="007F7AA4">
        <w:rPr>
          <w:rFonts w:eastAsiaTheme="majorEastAsia" w:cs="Times New Roman"/>
        </w:rPr>
        <w:t>0</w:t>
      </w:r>
    </w:p>
    <w:p w14:paraId="2A57928A" w14:textId="77777777" w:rsidR="00AA448D" w:rsidRPr="007F7AA4" w:rsidRDefault="00AA448D" w:rsidP="00484FF1">
      <w:pPr>
        <w:rPr>
          <w:rFonts w:eastAsiaTheme="majorEastAsia" w:cs="Times New Roman"/>
        </w:rPr>
      </w:pPr>
      <w:r w:rsidRPr="007F7AA4">
        <w:rPr>
          <w:rFonts w:eastAsiaTheme="majorEastAsia" w:cs="Times New Roman"/>
        </w:rPr>
        <w:t>内部编译版本号</w:t>
      </w:r>
      <w:r w:rsidRPr="007F7AA4">
        <w:rPr>
          <w:rFonts w:eastAsiaTheme="majorEastAsia" w:cs="Times New Roman"/>
        </w:rPr>
        <w:t>2</w:t>
      </w:r>
      <w:r w:rsidRPr="007F7AA4">
        <w:rPr>
          <w:rFonts w:eastAsiaTheme="majorEastAsia" w:cs="Times New Roman"/>
        </w:rPr>
        <w:t>：由数字组成，累加计算。非</w:t>
      </w:r>
      <w:r w:rsidRPr="007F7AA4">
        <w:rPr>
          <w:rFonts w:eastAsiaTheme="majorEastAsia" w:cs="Times New Roman"/>
        </w:rPr>
        <w:t>0</w:t>
      </w:r>
      <w:r w:rsidRPr="007F7AA4">
        <w:rPr>
          <w:rFonts w:eastAsiaTheme="majorEastAsia" w:cs="Times New Roman"/>
        </w:rPr>
        <w:t>表示内部测试版本</w:t>
      </w:r>
      <w:r w:rsidRPr="007F7AA4">
        <w:rPr>
          <w:rFonts w:eastAsiaTheme="majorEastAsia" w:cs="Times New Roman"/>
        </w:rPr>
        <w:t>(</w:t>
      </w:r>
      <w:r w:rsidRPr="007F7AA4">
        <w:rPr>
          <w:rFonts w:eastAsiaTheme="majorEastAsia" w:cs="Times New Roman"/>
        </w:rPr>
        <w:t>小数版</w:t>
      </w:r>
      <w:r w:rsidRPr="007F7AA4">
        <w:rPr>
          <w:rFonts w:eastAsiaTheme="majorEastAsia" w:cs="Times New Roman"/>
        </w:rPr>
        <w:t>)</w:t>
      </w:r>
      <w:r w:rsidRPr="007F7AA4">
        <w:rPr>
          <w:rFonts w:eastAsiaTheme="majorEastAsia" w:cs="Times New Roman"/>
        </w:rPr>
        <w:t>，</w:t>
      </w:r>
      <w:r w:rsidRPr="007F7AA4">
        <w:rPr>
          <w:rFonts w:eastAsiaTheme="majorEastAsia" w:cs="Times New Roman"/>
        </w:rPr>
        <w:t>0</w:t>
      </w:r>
      <w:r w:rsidRPr="007F7AA4">
        <w:rPr>
          <w:rFonts w:eastAsiaTheme="majorEastAsia" w:cs="Times New Roman"/>
        </w:rPr>
        <w:t>表示计划外发版本（整数版）</w:t>
      </w:r>
    </w:p>
    <w:p w14:paraId="7C9D7B44" w14:textId="77777777" w:rsidR="00AA448D" w:rsidRPr="007F7AA4" w:rsidRDefault="00AA448D" w:rsidP="00484FF1">
      <w:pPr>
        <w:rPr>
          <w:rFonts w:eastAsiaTheme="majorEastAsia" w:cs="Times New Roman"/>
        </w:rPr>
      </w:pPr>
      <w:r w:rsidRPr="007F7AA4">
        <w:rPr>
          <w:rFonts w:eastAsiaTheme="majorEastAsia" w:cs="Times New Roman"/>
        </w:rPr>
        <w:t>Android</w:t>
      </w:r>
      <w:r w:rsidRPr="007F7AA4">
        <w:rPr>
          <w:rFonts w:eastAsiaTheme="majorEastAsia" w:cs="Times New Roman"/>
        </w:rPr>
        <w:t>版本代码：由一位字母组成。比如，</w:t>
      </w:r>
      <w:r w:rsidRPr="007F7AA4">
        <w:rPr>
          <w:rFonts w:eastAsiaTheme="majorEastAsia" w:cs="Times New Roman"/>
        </w:rPr>
        <w:t xml:space="preserve"> P</w:t>
      </w:r>
      <w:r w:rsidRPr="007F7AA4">
        <w:rPr>
          <w:rFonts w:eastAsiaTheme="majorEastAsia" w:cs="Times New Roman"/>
        </w:rPr>
        <w:t>表示</w:t>
      </w:r>
      <w:r w:rsidRPr="007F7AA4">
        <w:rPr>
          <w:rFonts w:eastAsiaTheme="majorEastAsia" w:cs="Times New Roman"/>
        </w:rPr>
        <w:t>Android 9.0</w:t>
      </w:r>
    </w:p>
    <w:p w14:paraId="408ED651" w14:textId="77777777" w:rsidR="00AA448D" w:rsidRPr="007F7AA4" w:rsidRDefault="00AA448D" w:rsidP="00484FF1">
      <w:pPr>
        <w:rPr>
          <w:rFonts w:eastAsiaTheme="majorEastAsia" w:cs="Times New Roman"/>
        </w:rPr>
      </w:pPr>
      <w:r w:rsidRPr="007F7AA4">
        <w:rPr>
          <w:rFonts w:eastAsiaTheme="majorEastAsia" w:cs="Times New Roman"/>
        </w:rPr>
        <w:t>机型编码：由两位字母组成。比如，</w:t>
      </w:r>
      <w:r w:rsidRPr="007F7AA4">
        <w:rPr>
          <w:rFonts w:eastAsiaTheme="majorEastAsia" w:cs="Times New Roman"/>
        </w:rPr>
        <w:t>EA</w:t>
      </w:r>
      <w:r w:rsidRPr="007F7AA4">
        <w:rPr>
          <w:rFonts w:eastAsiaTheme="majorEastAsia" w:cs="Times New Roman"/>
        </w:rPr>
        <w:t>表示小米</w:t>
      </w:r>
      <w:r w:rsidRPr="007F7AA4">
        <w:rPr>
          <w:rFonts w:eastAsiaTheme="majorEastAsia" w:cs="Times New Roman"/>
        </w:rPr>
        <w:t>8</w:t>
      </w:r>
      <w:r w:rsidRPr="007F7AA4">
        <w:rPr>
          <w:rFonts w:eastAsiaTheme="majorEastAsia" w:cs="Times New Roman"/>
        </w:rPr>
        <w:t>。更多机型编码请参考</w:t>
      </w:r>
      <w:hyperlink r:id="rId20" w:history="1">
        <w:r w:rsidRPr="007F7AA4">
          <w:rPr>
            <w:rStyle w:val="ab"/>
            <w:rFonts w:eastAsiaTheme="majorEastAsia" w:cs="Times New Roman"/>
            <w:color w:val="0052CC"/>
            <w:szCs w:val="21"/>
          </w:rPr>
          <w:t>打包分支信息</w:t>
        </w:r>
        <w:r w:rsidRPr="007F7AA4">
          <w:rPr>
            <w:rStyle w:val="ab"/>
            <w:rFonts w:eastAsiaTheme="majorEastAsia" w:cs="Times New Roman"/>
            <w:color w:val="0052CC"/>
            <w:szCs w:val="21"/>
          </w:rPr>
          <w:t>-</w:t>
        </w:r>
        <w:r w:rsidRPr="007F7AA4">
          <w:rPr>
            <w:rStyle w:val="ab"/>
            <w:rFonts w:eastAsiaTheme="majorEastAsia" w:cs="Times New Roman"/>
            <w:color w:val="0052CC"/>
            <w:szCs w:val="21"/>
          </w:rPr>
          <w:t>查看详情</w:t>
        </w:r>
      </w:hyperlink>
      <w:r w:rsidRPr="007F7AA4">
        <w:rPr>
          <w:rFonts w:eastAsiaTheme="majorEastAsia" w:cs="Times New Roman"/>
        </w:rPr>
        <w:t>，</w:t>
      </w:r>
      <w:hyperlink r:id="rId21" w:history="1">
        <w:r w:rsidRPr="007F7AA4">
          <w:rPr>
            <w:rStyle w:val="ab"/>
            <w:rFonts w:eastAsiaTheme="majorEastAsia" w:cs="Times New Roman"/>
            <w:color w:val="0052CC"/>
            <w:szCs w:val="21"/>
          </w:rPr>
          <w:t>版本号机型编码与项目代号对应关系表</w:t>
        </w:r>
      </w:hyperlink>
    </w:p>
    <w:p w14:paraId="42C0A995" w14:textId="77777777" w:rsidR="00AA448D" w:rsidRPr="007F7AA4" w:rsidRDefault="00AA448D" w:rsidP="00484FF1">
      <w:pPr>
        <w:rPr>
          <w:rFonts w:eastAsiaTheme="majorEastAsia" w:cs="Times New Roman"/>
          <w:color w:val="FF0000"/>
        </w:rPr>
      </w:pPr>
      <w:r w:rsidRPr="007F7AA4">
        <w:rPr>
          <w:rFonts w:eastAsiaTheme="majorEastAsia" w:cs="Times New Roman"/>
          <w:color w:val="FF0000"/>
        </w:rPr>
        <w:t>地区代码：国内版本采用</w:t>
      </w:r>
      <w:r w:rsidRPr="007F7AA4">
        <w:rPr>
          <w:rFonts w:eastAsiaTheme="majorEastAsia" w:cs="Times New Roman"/>
          <w:color w:val="FF0000"/>
        </w:rPr>
        <w:t>CN</w:t>
      </w:r>
      <w:r w:rsidRPr="007F7AA4">
        <w:rPr>
          <w:rFonts w:eastAsiaTheme="majorEastAsia" w:cs="Times New Roman"/>
          <w:color w:val="FF0000"/>
        </w:rPr>
        <w:t>，国际通用版本采用</w:t>
      </w:r>
      <w:r w:rsidRPr="007F7AA4">
        <w:rPr>
          <w:rFonts w:eastAsiaTheme="majorEastAsia" w:cs="Times New Roman"/>
          <w:color w:val="FF0000"/>
        </w:rPr>
        <w:t>MI</w:t>
      </w:r>
      <w:r w:rsidRPr="007F7AA4">
        <w:rPr>
          <w:rFonts w:eastAsiaTheme="majorEastAsia" w:cs="Times New Roman"/>
          <w:color w:val="FF0000"/>
        </w:rPr>
        <w:t>，各地区版本采用两位字符缩写如俄罗斯采用</w:t>
      </w:r>
      <w:r w:rsidRPr="007F7AA4">
        <w:rPr>
          <w:rFonts w:eastAsiaTheme="majorEastAsia" w:cs="Times New Roman"/>
          <w:color w:val="FF0000"/>
        </w:rPr>
        <w:t>RU</w:t>
      </w:r>
      <w:r w:rsidRPr="007F7AA4">
        <w:rPr>
          <w:rFonts w:eastAsiaTheme="majorEastAsia" w:cs="Times New Roman"/>
          <w:color w:val="FF0000"/>
        </w:rPr>
        <w:t>、印度采用</w:t>
      </w:r>
      <w:r w:rsidRPr="007F7AA4">
        <w:rPr>
          <w:rFonts w:eastAsiaTheme="majorEastAsia" w:cs="Times New Roman"/>
          <w:color w:val="FF0000"/>
        </w:rPr>
        <w:t>IN</w:t>
      </w:r>
      <w:r w:rsidRPr="007F7AA4">
        <w:rPr>
          <w:rFonts w:eastAsiaTheme="majorEastAsia" w:cs="Times New Roman"/>
          <w:color w:val="FF0000"/>
        </w:rPr>
        <w:t>、</w:t>
      </w:r>
      <w:r w:rsidRPr="007F7AA4">
        <w:rPr>
          <w:rFonts w:eastAsiaTheme="majorEastAsia" w:cs="Times New Roman"/>
          <w:color w:val="FF0000"/>
        </w:rPr>
        <w:t>EEA</w:t>
      </w:r>
      <w:r w:rsidRPr="007F7AA4">
        <w:rPr>
          <w:rFonts w:eastAsiaTheme="majorEastAsia" w:cs="Times New Roman"/>
          <w:color w:val="FF0000"/>
        </w:rPr>
        <w:t>地区采用</w:t>
      </w:r>
      <w:r w:rsidRPr="007F7AA4">
        <w:rPr>
          <w:rFonts w:eastAsiaTheme="majorEastAsia" w:cs="Times New Roman"/>
          <w:color w:val="FF0000"/>
        </w:rPr>
        <w:t>EU</w:t>
      </w:r>
      <w:r w:rsidRPr="007F7AA4">
        <w:rPr>
          <w:rFonts w:eastAsiaTheme="majorEastAsia" w:cs="Times New Roman"/>
          <w:color w:val="FF0000"/>
        </w:rPr>
        <w:t>等</w:t>
      </w:r>
    </w:p>
    <w:p w14:paraId="74368FE5" w14:textId="77777777" w:rsidR="00AA448D" w:rsidRPr="007F7AA4" w:rsidRDefault="00AA448D" w:rsidP="00484FF1">
      <w:pPr>
        <w:rPr>
          <w:rFonts w:eastAsiaTheme="majorEastAsia" w:cs="Times New Roman"/>
          <w:color w:val="FF0000"/>
        </w:rPr>
      </w:pPr>
      <w:r w:rsidRPr="007F7AA4">
        <w:rPr>
          <w:rFonts w:eastAsiaTheme="majorEastAsia" w:cs="Times New Roman"/>
          <w:color w:val="FF0000"/>
        </w:rPr>
        <w:t>运营商代码：非运营商定制版本，最后两位字符采用</w:t>
      </w:r>
      <w:r w:rsidRPr="007F7AA4">
        <w:rPr>
          <w:rFonts w:eastAsiaTheme="majorEastAsia" w:cs="Times New Roman"/>
          <w:color w:val="FF0000"/>
        </w:rPr>
        <w:t>XM</w:t>
      </w:r>
      <w:r w:rsidRPr="007F7AA4">
        <w:rPr>
          <w:rFonts w:eastAsiaTheme="majorEastAsia" w:cs="Times New Roman"/>
          <w:color w:val="FF0000"/>
        </w:rPr>
        <w:t>（小米的缩写），各运营商采用两位字符缩写，如</w:t>
      </w:r>
      <w:r w:rsidRPr="007F7AA4">
        <w:rPr>
          <w:rFonts w:eastAsiaTheme="majorEastAsia" w:cs="Times New Roman"/>
          <w:color w:val="FF0000"/>
        </w:rPr>
        <w:t>Orange</w:t>
      </w:r>
      <w:r w:rsidRPr="007F7AA4">
        <w:rPr>
          <w:rFonts w:eastAsiaTheme="majorEastAsia" w:cs="Times New Roman"/>
          <w:color w:val="FF0000"/>
        </w:rPr>
        <w:t>采用</w:t>
      </w:r>
      <w:r w:rsidRPr="007F7AA4">
        <w:rPr>
          <w:rFonts w:eastAsiaTheme="majorEastAsia" w:cs="Times New Roman"/>
          <w:color w:val="FF0000"/>
        </w:rPr>
        <w:t>OR</w:t>
      </w:r>
      <w:r w:rsidRPr="007F7AA4">
        <w:rPr>
          <w:rFonts w:eastAsiaTheme="majorEastAsia" w:cs="Times New Roman"/>
          <w:color w:val="FF0000"/>
        </w:rPr>
        <w:t>、</w:t>
      </w:r>
      <w:r w:rsidRPr="007F7AA4">
        <w:rPr>
          <w:rFonts w:eastAsiaTheme="majorEastAsia" w:cs="Times New Roman"/>
          <w:color w:val="FF0000"/>
        </w:rPr>
        <w:t>H3G</w:t>
      </w:r>
      <w:r w:rsidRPr="007F7AA4">
        <w:rPr>
          <w:rFonts w:eastAsiaTheme="majorEastAsia" w:cs="Times New Roman"/>
          <w:color w:val="FF0000"/>
        </w:rPr>
        <w:t>采用</w:t>
      </w:r>
      <w:r w:rsidRPr="007F7AA4">
        <w:rPr>
          <w:rFonts w:eastAsiaTheme="majorEastAsia" w:cs="Times New Roman"/>
          <w:color w:val="FF0000"/>
        </w:rPr>
        <w:t>HG</w:t>
      </w:r>
    </w:p>
    <w:p w14:paraId="6C3B2B11" w14:textId="77777777" w:rsidR="00AA448D" w:rsidRPr="007F7AA4" w:rsidRDefault="00AA448D" w:rsidP="00484FF1">
      <w:pPr>
        <w:rPr>
          <w:rFonts w:eastAsiaTheme="majorEastAsia" w:cs="Times New Roman"/>
        </w:rPr>
      </w:pPr>
      <w:r w:rsidRPr="007F7AA4">
        <w:rPr>
          <w:rFonts w:eastAsiaTheme="majorEastAsia" w:cs="Times New Roman"/>
        </w:rPr>
        <w:t>例如：</w:t>
      </w:r>
    </w:p>
    <w:p w14:paraId="34F01427" w14:textId="77777777" w:rsidR="00AA448D" w:rsidRPr="007F7AA4" w:rsidRDefault="00AA448D" w:rsidP="00484FF1">
      <w:pPr>
        <w:rPr>
          <w:rFonts w:eastAsiaTheme="majorEastAsia" w:cs="Times New Roman"/>
        </w:rPr>
      </w:pPr>
      <w:r w:rsidRPr="007F7AA4">
        <w:rPr>
          <w:rFonts w:eastAsiaTheme="majorEastAsia" w:cs="Times New Roman"/>
        </w:rPr>
        <w:t>如</w:t>
      </w:r>
      <w:r w:rsidRPr="007F7AA4">
        <w:rPr>
          <w:rFonts w:eastAsiaTheme="majorEastAsia" w:cs="Times New Roman"/>
        </w:rPr>
        <w:t xml:space="preserve">C3C </w:t>
      </w:r>
      <w:r w:rsidRPr="007F7AA4">
        <w:rPr>
          <w:rFonts w:eastAsiaTheme="majorEastAsia" w:cs="Times New Roman"/>
        </w:rPr>
        <w:t>国内通用版本，版本命名为：</w:t>
      </w:r>
      <w:r w:rsidRPr="007F7AA4">
        <w:rPr>
          <w:rFonts w:eastAsiaTheme="majorEastAsia" w:cs="Times New Roman"/>
        </w:rPr>
        <w:t>V10.0.1.0.OCBCNXM</w:t>
      </w:r>
      <w:r w:rsidRPr="007F7AA4">
        <w:rPr>
          <w:rFonts w:eastAsiaTheme="majorEastAsia" w:cs="Times New Roman"/>
        </w:rPr>
        <w:t>；</w:t>
      </w:r>
    </w:p>
    <w:p w14:paraId="7941E213" w14:textId="77777777" w:rsidR="00AA448D" w:rsidRPr="007F7AA4" w:rsidRDefault="00AA448D" w:rsidP="00484FF1">
      <w:pPr>
        <w:rPr>
          <w:rFonts w:eastAsiaTheme="majorEastAsia" w:cs="Times New Roman"/>
        </w:rPr>
      </w:pPr>
      <w:r w:rsidRPr="007F7AA4">
        <w:rPr>
          <w:rFonts w:eastAsiaTheme="majorEastAsia" w:cs="Times New Roman"/>
        </w:rPr>
        <w:t>如</w:t>
      </w:r>
      <w:r w:rsidRPr="007F7AA4">
        <w:rPr>
          <w:rFonts w:eastAsiaTheme="majorEastAsia" w:cs="Times New Roman"/>
        </w:rPr>
        <w:t xml:space="preserve">C3C </w:t>
      </w:r>
      <w:r w:rsidRPr="007F7AA4">
        <w:rPr>
          <w:rFonts w:eastAsiaTheme="majorEastAsia" w:cs="Times New Roman"/>
        </w:rPr>
        <w:t>国际通用版本，版本命名为：</w:t>
      </w:r>
      <w:r w:rsidRPr="007F7AA4">
        <w:rPr>
          <w:rFonts w:eastAsiaTheme="majorEastAsia" w:cs="Times New Roman"/>
        </w:rPr>
        <w:t>V10.0.1.0.OCBMIXM</w:t>
      </w:r>
      <w:r w:rsidRPr="007F7AA4">
        <w:rPr>
          <w:rFonts w:eastAsiaTheme="majorEastAsia" w:cs="Times New Roman"/>
        </w:rPr>
        <w:t>；</w:t>
      </w:r>
    </w:p>
    <w:p w14:paraId="6F8ADECC" w14:textId="77777777" w:rsidR="00AA448D" w:rsidRPr="007F7AA4" w:rsidRDefault="00AA448D" w:rsidP="00484FF1">
      <w:pPr>
        <w:rPr>
          <w:rFonts w:eastAsiaTheme="majorEastAsia" w:cs="Times New Roman"/>
        </w:rPr>
      </w:pPr>
      <w:r w:rsidRPr="007F7AA4">
        <w:rPr>
          <w:rFonts w:eastAsiaTheme="majorEastAsia" w:cs="Times New Roman"/>
        </w:rPr>
        <w:t>如</w:t>
      </w:r>
      <w:r w:rsidRPr="007F7AA4">
        <w:rPr>
          <w:rFonts w:eastAsiaTheme="majorEastAsia" w:cs="Times New Roman"/>
        </w:rPr>
        <w:t>C3C H3G</w:t>
      </w:r>
      <w:r w:rsidRPr="007F7AA4">
        <w:rPr>
          <w:rFonts w:eastAsiaTheme="majorEastAsia" w:cs="Times New Roman"/>
        </w:rPr>
        <w:t>全网定制版本，版本命名为：</w:t>
      </w:r>
      <w:r w:rsidRPr="007F7AA4">
        <w:rPr>
          <w:rFonts w:eastAsiaTheme="majorEastAsia" w:cs="Times New Roman"/>
        </w:rPr>
        <w:t>V10.0.1.0.OCBMIHG</w:t>
      </w:r>
      <w:r w:rsidRPr="007F7AA4">
        <w:rPr>
          <w:rFonts w:eastAsiaTheme="majorEastAsia" w:cs="Times New Roman"/>
        </w:rPr>
        <w:t>；</w:t>
      </w:r>
    </w:p>
    <w:p w14:paraId="3D922787" w14:textId="77777777" w:rsidR="00AA448D" w:rsidRPr="007F7AA4" w:rsidRDefault="00AA448D" w:rsidP="00484FF1">
      <w:pPr>
        <w:rPr>
          <w:rFonts w:eastAsiaTheme="majorEastAsia" w:cs="Times New Roman"/>
        </w:rPr>
      </w:pPr>
      <w:r w:rsidRPr="007F7AA4">
        <w:rPr>
          <w:rFonts w:eastAsiaTheme="majorEastAsia" w:cs="Times New Roman"/>
        </w:rPr>
        <w:t>如</w:t>
      </w:r>
      <w:r w:rsidRPr="007F7AA4">
        <w:rPr>
          <w:rFonts w:eastAsiaTheme="majorEastAsia" w:cs="Times New Roman"/>
        </w:rPr>
        <w:t>C3C </w:t>
      </w:r>
      <w:r w:rsidRPr="007F7AA4">
        <w:rPr>
          <w:rFonts w:eastAsiaTheme="majorEastAsia" w:cs="Times New Roman"/>
        </w:rPr>
        <w:t>英国</w:t>
      </w:r>
      <w:r w:rsidRPr="007F7AA4">
        <w:rPr>
          <w:rFonts w:eastAsiaTheme="majorEastAsia" w:cs="Times New Roman"/>
        </w:rPr>
        <w:t>H3G</w:t>
      </w:r>
      <w:r w:rsidRPr="007F7AA4">
        <w:rPr>
          <w:rFonts w:eastAsiaTheme="majorEastAsia" w:cs="Times New Roman"/>
        </w:rPr>
        <w:t>定制版本，版本命名为：</w:t>
      </w:r>
      <w:r w:rsidRPr="007F7AA4">
        <w:rPr>
          <w:rFonts w:eastAsiaTheme="majorEastAsia" w:cs="Times New Roman"/>
        </w:rPr>
        <w:t>V10.0.1.0.OCBUKHG</w:t>
      </w:r>
      <w:r w:rsidRPr="007F7AA4">
        <w:rPr>
          <w:rFonts w:eastAsiaTheme="majorEastAsia" w:cs="Times New Roman"/>
        </w:rPr>
        <w:t>；</w:t>
      </w:r>
    </w:p>
    <w:p w14:paraId="2B0343C8" w14:textId="77777777" w:rsidR="00AA448D" w:rsidRPr="007F7AA4" w:rsidRDefault="00AA448D" w:rsidP="00484FF1">
      <w:pPr>
        <w:rPr>
          <w:rFonts w:eastAsiaTheme="majorEastAsia" w:cs="Times New Roman"/>
        </w:rPr>
      </w:pPr>
      <w:r w:rsidRPr="007F7AA4">
        <w:rPr>
          <w:rFonts w:eastAsiaTheme="majorEastAsia" w:cs="Times New Roman"/>
        </w:rPr>
        <w:t>其中</w:t>
      </w:r>
      <w:r w:rsidRPr="007F7AA4">
        <w:rPr>
          <w:rFonts w:eastAsiaTheme="majorEastAsia" w:cs="Times New Roman"/>
        </w:rPr>
        <w:t>“V</w:t>
      </w:r>
      <w:r w:rsidRPr="007F7AA4">
        <w:rPr>
          <w:rFonts w:eastAsiaTheme="majorEastAsia" w:cs="Times New Roman"/>
          <w:color w:val="000000"/>
        </w:rPr>
        <w:t>10.0.1.0.OCBUKHG</w:t>
      </w:r>
      <w:r w:rsidRPr="007F7AA4">
        <w:rPr>
          <w:rFonts w:eastAsiaTheme="majorEastAsia" w:cs="Times New Roman"/>
        </w:rPr>
        <w:t>”</w:t>
      </w:r>
      <w:r w:rsidRPr="007F7AA4">
        <w:rPr>
          <w:rFonts w:eastAsiaTheme="majorEastAsia" w:cs="Times New Roman"/>
        </w:rPr>
        <w:t>详细表示以下信息</w:t>
      </w:r>
    </w:p>
    <w:p w14:paraId="374C0C0D" w14:textId="77777777" w:rsidR="00AA448D" w:rsidRPr="007F7AA4" w:rsidRDefault="00AA448D" w:rsidP="00484FF1">
      <w:pPr>
        <w:rPr>
          <w:rFonts w:eastAsiaTheme="majorEastAsia" w:cs="Times New Roman"/>
        </w:rPr>
      </w:pPr>
      <w:r w:rsidRPr="007F7AA4">
        <w:rPr>
          <w:rFonts w:eastAsiaTheme="majorEastAsia" w:cs="Times New Roman"/>
        </w:rPr>
        <w:t>MIUI-V10</w:t>
      </w:r>
    </w:p>
    <w:p w14:paraId="7B7711A1" w14:textId="2908367B" w:rsidR="00AA448D" w:rsidRPr="007F7AA4" w:rsidRDefault="00AA448D" w:rsidP="00484FF1">
      <w:pPr>
        <w:rPr>
          <w:rFonts w:eastAsiaTheme="majorEastAsia" w:cs="Times New Roman"/>
        </w:rPr>
      </w:pPr>
      <w:r w:rsidRPr="007F7AA4">
        <w:rPr>
          <w:rFonts w:eastAsiaTheme="majorEastAsia" w:cs="Times New Roman"/>
        </w:rPr>
        <w:t>在</w:t>
      </w:r>
      <w:r w:rsidRPr="007F7AA4">
        <w:rPr>
          <w:rFonts w:eastAsiaTheme="majorEastAsia" w:cs="Times New Roman"/>
        </w:rPr>
        <w:t>stable0x</w:t>
      </w:r>
      <w:r w:rsidRPr="007F7AA4">
        <w:rPr>
          <w:rFonts w:eastAsiaTheme="majorEastAsia" w:cs="Times New Roman"/>
        </w:rPr>
        <w:t>上编译的第</w:t>
      </w:r>
      <w:r w:rsidRPr="007F7AA4">
        <w:rPr>
          <w:rFonts w:eastAsiaTheme="majorEastAsia" w:cs="Times New Roman"/>
        </w:rPr>
        <w:t>1</w:t>
      </w:r>
      <w:r w:rsidRPr="007F7AA4">
        <w:rPr>
          <w:rFonts w:eastAsiaTheme="majorEastAsia" w:cs="Times New Roman"/>
        </w:rPr>
        <w:t>个外发版本</w:t>
      </w:r>
      <w:r w:rsidRPr="007F7AA4">
        <w:rPr>
          <w:rFonts w:eastAsiaTheme="majorEastAsia" w:cs="Times New Roman"/>
        </w:rPr>
        <w:t xml:space="preserve"> – 0.1.0</w:t>
      </w:r>
    </w:p>
    <w:p w14:paraId="21EC558F" w14:textId="6BDA80F1" w:rsidR="00AA448D" w:rsidRPr="007F7AA4" w:rsidRDefault="00AA448D" w:rsidP="00484FF1">
      <w:pPr>
        <w:rPr>
          <w:rFonts w:eastAsiaTheme="majorEastAsia" w:cs="Times New Roman"/>
        </w:rPr>
      </w:pPr>
      <w:r w:rsidRPr="007F7AA4">
        <w:rPr>
          <w:rFonts w:eastAsiaTheme="majorEastAsia" w:cs="Times New Roman"/>
        </w:rPr>
        <w:t>Android</w:t>
      </w:r>
      <w:r w:rsidRPr="007F7AA4">
        <w:rPr>
          <w:rFonts w:eastAsiaTheme="majorEastAsia" w:cs="Times New Roman"/>
        </w:rPr>
        <w:t>版本是</w:t>
      </w:r>
      <w:r w:rsidRPr="007F7AA4">
        <w:rPr>
          <w:rFonts w:eastAsiaTheme="majorEastAsia" w:cs="Times New Roman"/>
        </w:rPr>
        <w:t>8.0 - O</w:t>
      </w:r>
    </w:p>
    <w:p w14:paraId="029B2366" w14:textId="29DA72D3" w:rsidR="00AA448D" w:rsidRPr="007F7AA4" w:rsidRDefault="00AA448D" w:rsidP="00484FF1">
      <w:pPr>
        <w:rPr>
          <w:rFonts w:eastAsiaTheme="majorEastAsia" w:cs="Times New Roman"/>
        </w:rPr>
      </w:pPr>
      <w:r w:rsidRPr="007F7AA4">
        <w:rPr>
          <w:rFonts w:eastAsiaTheme="majorEastAsia" w:cs="Times New Roman"/>
        </w:rPr>
        <w:t>机型是小米</w:t>
      </w:r>
      <w:r w:rsidRPr="007F7AA4">
        <w:rPr>
          <w:rFonts w:eastAsiaTheme="majorEastAsia" w:cs="Times New Roman"/>
        </w:rPr>
        <w:t>C3C – CB</w:t>
      </w:r>
    </w:p>
    <w:p w14:paraId="14A9A85E" w14:textId="3BED0FF7" w:rsidR="00AA448D" w:rsidRPr="007F7AA4" w:rsidRDefault="00AA448D" w:rsidP="00484FF1">
      <w:pPr>
        <w:rPr>
          <w:rFonts w:eastAsiaTheme="majorEastAsia" w:cs="Times New Roman"/>
        </w:rPr>
      </w:pPr>
      <w:r w:rsidRPr="007F7AA4">
        <w:rPr>
          <w:rFonts w:eastAsiaTheme="majorEastAsia" w:cs="Times New Roman"/>
        </w:rPr>
        <w:t>英国地区</w:t>
      </w:r>
      <w:r w:rsidRPr="007F7AA4">
        <w:rPr>
          <w:rFonts w:eastAsiaTheme="majorEastAsia" w:cs="Times New Roman"/>
        </w:rPr>
        <w:t>-H3G</w:t>
      </w:r>
      <w:r w:rsidRPr="007F7AA4">
        <w:rPr>
          <w:rFonts w:eastAsiaTheme="majorEastAsia" w:cs="Times New Roman"/>
        </w:rPr>
        <w:t>运营商版本</w:t>
      </w:r>
      <w:r w:rsidRPr="007F7AA4">
        <w:rPr>
          <w:rFonts w:eastAsiaTheme="majorEastAsia" w:cs="Times New Roman"/>
        </w:rPr>
        <w:t xml:space="preserve"> – UKHG</w:t>
      </w:r>
    </w:p>
    <w:p w14:paraId="108A40B0" w14:textId="64C5FA17" w:rsidR="00D56C79" w:rsidRPr="007F7AA4" w:rsidRDefault="00D56C79" w:rsidP="00D56C79">
      <w:pPr>
        <w:pStyle w:val="4"/>
        <w:spacing w:before="156" w:after="156"/>
        <w:rPr>
          <w:rFonts w:cs="Times New Roman"/>
          <w:color w:val="172B4D"/>
          <w:szCs w:val="21"/>
        </w:rPr>
      </w:pPr>
      <w:r w:rsidRPr="007F7AA4">
        <w:rPr>
          <w:rFonts w:cs="Times New Roman"/>
          <w:color w:val="172B4D"/>
          <w:szCs w:val="21"/>
        </w:rPr>
        <w:t>Android</w:t>
      </w:r>
      <w:r w:rsidRPr="007F7AA4">
        <w:rPr>
          <w:rFonts w:cs="Times New Roman"/>
          <w:color w:val="172B4D"/>
          <w:szCs w:val="21"/>
        </w:rPr>
        <w:t>版本号</w:t>
      </w:r>
    </w:p>
    <w:tbl>
      <w:tblPr>
        <w:tblW w:w="5812" w:type="dxa"/>
        <w:tblInd w:w="108" w:type="dxa"/>
        <w:tblLook w:val="04A0" w:firstRow="1" w:lastRow="0" w:firstColumn="1" w:lastColumn="0" w:noHBand="0" w:noVBand="1"/>
      </w:tblPr>
      <w:tblGrid>
        <w:gridCol w:w="2200"/>
        <w:gridCol w:w="1960"/>
        <w:gridCol w:w="1652"/>
      </w:tblGrid>
      <w:tr w:rsidR="00D56C79" w:rsidRPr="00D56C79" w14:paraId="1F9D593A" w14:textId="77777777" w:rsidTr="00D56C79">
        <w:trPr>
          <w:trHeight w:val="300"/>
        </w:trPr>
        <w:tc>
          <w:tcPr>
            <w:tcW w:w="22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83A7155" w14:textId="77777777" w:rsidR="00D56C79" w:rsidRPr="00D56C79" w:rsidRDefault="00D56C79" w:rsidP="00D56C79">
            <w:pPr>
              <w:widowControl/>
              <w:kinsoku/>
              <w:adjustRightInd/>
              <w:rPr>
                <w:rFonts w:eastAsiaTheme="majorEastAsia" w:cs="Times New Roman"/>
                <w:color w:val="000000"/>
                <w:kern w:val="0"/>
                <w:sz w:val="22"/>
              </w:rPr>
            </w:pPr>
            <w:r w:rsidRPr="00D56C79">
              <w:rPr>
                <w:rFonts w:eastAsiaTheme="majorEastAsia" w:cs="Times New Roman"/>
                <w:color w:val="000000"/>
                <w:kern w:val="0"/>
                <w:sz w:val="22"/>
              </w:rPr>
              <w:t>Android</w:t>
            </w:r>
            <w:r w:rsidRPr="00D56C79">
              <w:rPr>
                <w:rFonts w:eastAsiaTheme="majorEastAsia" w:cs="Times New Roman"/>
                <w:color w:val="000000"/>
                <w:kern w:val="0"/>
                <w:sz w:val="22"/>
              </w:rPr>
              <w:t>数字版本号</w:t>
            </w:r>
          </w:p>
        </w:tc>
        <w:tc>
          <w:tcPr>
            <w:tcW w:w="1960" w:type="dxa"/>
            <w:tcBorders>
              <w:top w:val="single" w:sz="4" w:space="0" w:color="auto"/>
              <w:left w:val="nil"/>
              <w:bottom w:val="single" w:sz="4" w:space="0" w:color="auto"/>
              <w:right w:val="single" w:sz="4" w:space="0" w:color="auto"/>
            </w:tcBorders>
            <w:shd w:val="clear" w:color="auto" w:fill="auto"/>
            <w:noWrap/>
            <w:vAlign w:val="bottom"/>
            <w:hideMark/>
          </w:tcPr>
          <w:p w14:paraId="451A7483" w14:textId="77777777" w:rsidR="00D56C79" w:rsidRPr="00D56C79" w:rsidRDefault="00D56C79" w:rsidP="00D56C79">
            <w:pPr>
              <w:widowControl/>
              <w:kinsoku/>
              <w:adjustRightInd/>
              <w:rPr>
                <w:rFonts w:eastAsiaTheme="majorEastAsia" w:cs="Times New Roman"/>
                <w:color w:val="000000"/>
                <w:kern w:val="0"/>
                <w:sz w:val="22"/>
              </w:rPr>
            </w:pPr>
            <w:r w:rsidRPr="00D56C79">
              <w:rPr>
                <w:rFonts w:eastAsiaTheme="majorEastAsia" w:cs="Times New Roman"/>
                <w:color w:val="000000"/>
                <w:kern w:val="0"/>
                <w:sz w:val="22"/>
              </w:rPr>
              <w:t>Android</w:t>
            </w:r>
            <w:r w:rsidRPr="00D56C79">
              <w:rPr>
                <w:rFonts w:eastAsiaTheme="majorEastAsia" w:cs="Times New Roman"/>
                <w:color w:val="000000"/>
                <w:kern w:val="0"/>
                <w:sz w:val="22"/>
              </w:rPr>
              <w:t>字母简称</w:t>
            </w:r>
          </w:p>
        </w:tc>
        <w:tc>
          <w:tcPr>
            <w:tcW w:w="1652" w:type="dxa"/>
            <w:tcBorders>
              <w:top w:val="single" w:sz="4" w:space="0" w:color="auto"/>
              <w:left w:val="nil"/>
              <w:bottom w:val="single" w:sz="4" w:space="0" w:color="auto"/>
              <w:right w:val="single" w:sz="4" w:space="0" w:color="auto"/>
            </w:tcBorders>
            <w:shd w:val="clear" w:color="auto" w:fill="auto"/>
            <w:noWrap/>
            <w:vAlign w:val="bottom"/>
            <w:hideMark/>
          </w:tcPr>
          <w:p w14:paraId="22F4ACFE" w14:textId="77777777" w:rsidR="00D56C79" w:rsidRPr="00D56C79" w:rsidRDefault="00D56C79" w:rsidP="00D56C79">
            <w:pPr>
              <w:widowControl/>
              <w:kinsoku/>
              <w:adjustRightInd/>
              <w:rPr>
                <w:rFonts w:eastAsiaTheme="majorEastAsia" w:cs="Times New Roman"/>
                <w:color w:val="000000"/>
                <w:kern w:val="0"/>
                <w:sz w:val="22"/>
              </w:rPr>
            </w:pPr>
            <w:r w:rsidRPr="00D56C79">
              <w:rPr>
                <w:rFonts w:eastAsiaTheme="majorEastAsia" w:cs="Times New Roman"/>
                <w:color w:val="000000"/>
                <w:kern w:val="0"/>
                <w:sz w:val="22"/>
              </w:rPr>
              <w:t>升级年份</w:t>
            </w:r>
          </w:p>
        </w:tc>
      </w:tr>
      <w:tr w:rsidR="00D56C79" w:rsidRPr="00D56C79" w14:paraId="59FC83C7" w14:textId="77777777" w:rsidTr="00D56C79">
        <w:trPr>
          <w:trHeight w:val="300"/>
        </w:trPr>
        <w:tc>
          <w:tcPr>
            <w:tcW w:w="2200" w:type="dxa"/>
            <w:tcBorders>
              <w:top w:val="nil"/>
              <w:left w:val="single" w:sz="4" w:space="0" w:color="auto"/>
              <w:bottom w:val="single" w:sz="4" w:space="0" w:color="auto"/>
              <w:right w:val="single" w:sz="4" w:space="0" w:color="auto"/>
            </w:tcBorders>
            <w:shd w:val="clear" w:color="auto" w:fill="auto"/>
            <w:noWrap/>
            <w:vAlign w:val="bottom"/>
            <w:hideMark/>
          </w:tcPr>
          <w:p w14:paraId="7274CE73" w14:textId="77777777" w:rsidR="00D56C79" w:rsidRPr="00D56C79" w:rsidRDefault="00D56C79" w:rsidP="00D56C79">
            <w:pPr>
              <w:widowControl/>
              <w:kinsoku/>
              <w:adjustRightInd/>
              <w:rPr>
                <w:rFonts w:eastAsiaTheme="majorEastAsia" w:cs="Times New Roman"/>
                <w:color w:val="000000"/>
                <w:kern w:val="0"/>
                <w:sz w:val="22"/>
              </w:rPr>
            </w:pPr>
            <w:r w:rsidRPr="00D56C79">
              <w:rPr>
                <w:rFonts w:eastAsiaTheme="majorEastAsia" w:cs="Times New Roman"/>
                <w:color w:val="000000"/>
                <w:kern w:val="0"/>
                <w:sz w:val="22"/>
              </w:rPr>
              <w:t>8</w:t>
            </w:r>
          </w:p>
        </w:tc>
        <w:tc>
          <w:tcPr>
            <w:tcW w:w="1960" w:type="dxa"/>
            <w:tcBorders>
              <w:top w:val="nil"/>
              <w:left w:val="nil"/>
              <w:bottom w:val="single" w:sz="4" w:space="0" w:color="auto"/>
              <w:right w:val="single" w:sz="4" w:space="0" w:color="auto"/>
            </w:tcBorders>
            <w:shd w:val="clear" w:color="auto" w:fill="auto"/>
            <w:noWrap/>
            <w:vAlign w:val="bottom"/>
            <w:hideMark/>
          </w:tcPr>
          <w:p w14:paraId="0620FD74" w14:textId="77777777" w:rsidR="00D56C79" w:rsidRPr="00D56C79" w:rsidRDefault="00D56C79" w:rsidP="00D56C79">
            <w:pPr>
              <w:widowControl/>
              <w:kinsoku/>
              <w:adjustRightInd/>
              <w:rPr>
                <w:rFonts w:eastAsiaTheme="majorEastAsia" w:cs="Times New Roman"/>
                <w:color w:val="000000"/>
                <w:kern w:val="0"/>
                <w:sz w:val="22"/>
              </w:rPr>
            </w:pPr>
            <w:r w:rsidRPr="00D56C79">
              <w:rPr>
                <w:rFonts w:eastAsiaTheme="majorEastAsia" w:cs="Times New Roman"/>
                <w:color w:val="000000"/>
                <w:kern w:val="0"/>
                <w:sz w:val="22"/>
              </w:rPr>
              <w:t>Android O</w:t>
            </w:r>
          </w:p>
        </w:tc>
        <w:tc>
          <w:tcPr>
            <w:tcW w:w="1652" w:type="dxa"/>
            <w:tcBorders>
              <w:top w:val="nil"/>
              <w:left w:val="nil"/>
              <w:bottom w:val="single" w:sz="4" w:space="0" w:color="auto"/>
              <w:right w:val="single" w:sz="4" w:space="0" w:color="auto"/>
            </w:tcBorders>
            <w:shd w:val="clear" w:color="auto" w:fill="auto"/>
            <w:noWrap/>
            <w:vAlign w:val="bottom"/>
            <w:hideMark/>
          </w:tcPr>
          <w:p w14:paraId="3AA7FF5E" w14:textId="77777777" w:rsidR="00D56C79" w:rsidRPr="00D56C79" w:rsidRDefault="00D56C79" w:rsidP="00D56C79">
            <w:pPr>
              <w:widowControl/>
              <w:kinsoku/>
              <w:adjustRightInd/>
              <w:rPr>
                <w:rFonts w:eastAsiaTheme="majorEastAsia" w:cs="Times New Roman"/>
                <w:color w:val="000000"/>
                <w:kern w:val="0"/>
                <w:sz w:val="22"/>
              </w:rPr>
            </w:pPr>
            <w:r w:rsidRPr="00D56C79">
              <w:rPr>
                <w:rFonts w:eastAsiaTheme="majorEastAsia" w:cs="Times New Roman"/>
                <w:color w:val="000000"/>
                <w:kern w:val="0"/>
                <w:sz w:val="22"/>
              </w:rPr>
              <w:t>2017</w:t>
            </w:r>
          </w:p>
        </w:tc>
      </w:tr>
      <w:tr w:rsidR="00D56C79" w:rsidRPr="00D56C79" w14:paraId="0B415259" w14:textId="77777777" w:rsidTr="00D56C79">
        <w:trPr>
          <w:trHeight w:val="300"/>
        </w:trPr>
        <w:tc>
          <w:tcPr>
            <w:tcW w:w="2200" w:type="dxa"/>
            <w:tcBorders>
              <w:top w:val="nil"/>
              <w:left w:val="single" w:sz="4" w:space="0" w:color="auto"/>
              <w:bottom w:val="single" w:sz="4" w:space="0" w:color="auto"/>
              <w:right w:val="single" w:sz="4" w:space="0" w:color="auto"/>
            </w:tcBorders>
            <w:shd w:val="clear" w:color="auto" w:fill="auto"/>
            <w:noWrap/>
            <w:vAlign w:val="bottom"/>
            <w:hideMark/>
          </w:tcPr>
          <w:p w14:paraId="47583FD6" w14:textId="77777777" w:rsidR="00D56C79" w:rsidRPr="00D56C79" w:rsidRDefault="00D56C79" w:rsidP="00D56C79">
            <w:pPr>
              <w:widowControl/>
              <w:kinsoku/>
              <w:adjustRightInd/>
              <w:rPr>
                <w:rFonts w:eastAsiaTheme="majorEastAsia" w:cs="Times New Roman"/>
                <w:color w:val="000000"/>
                <w:kern w:val="0"/>
                <w:sz w:val="22"/>
              </w:rPr>
            </w:pPr>
            <w:r w:rsidRPr="00D56C79">
              <w:rPr>
                <w:rFonts w:eastAsiaTheme="majorEastAsia" w:cs="Times New Roman"/>
                <w:color w:val="000000"/>
                <w:kern w:val="0"/>
                <w:sz w:val="22"/>
              </w:rPr>
              <w:t>9</w:t>
            </w:r>
          </w:p>
        </w:tc>
        <w:tc>
          <w:tcPr>
            <w:tcW w:w="1960" w:type="dxa"/>
            <w:tcBorders>
              <w:top w:val="nil"/>
              <w:left w:val="nil"/>
              <w:bottom w:val="single" w:sz="4" w:space="0" w:color="auto"/>
              <w:right w:val="single" w:sz="4" w:space="0" w:color="auto"/>
            </w:tcBorders>
            <w:shd w:val="clear" w:color="auto" w:fill="auto"/>
            <w:noWrap/>
            <w:vAlign w:val="bottom"/>
            <w:hideMark/>
          </w:tcPr>
          <w:p w14:paraId="1F95C6B7" w14:textId="77777777" w:rsidR="00D56C79" w:rsidRPr="00D56C79" w:rsidRDefault="00D56C79" w:rsidP="00D56C79">
            <w:pPr>
              <w:widowControl/>
              <w:kinsoku/>
              <w:adjustRightInd/>
              <w:rPr>
                <w:rFonts w:eastAsiaTheme="majorEastAsia" w:cs="Times New Roman"/>
                <w:color w:val="000000"/>
                <w:kern w:val="0"/>
                <w:sz w:val="22"/>
              </w:rPr>
            </w:pPr>
            <w:r w:rsidRPr="00D56C79">
              <w:rPr>
                <w:rFonts w:eastAsiaTheme="majorEastAsia" w:cs="Times New Roman"/>
                <w:color w:val="000000"/>
                <w:kern w:val="0"/>
                <w:sz w:val="22"/>
              </w:rPr>
              <w:t>Android P</w:t>
            </w:r>
          </w:p>
        </w:tc>
        <w:tc>
          <w:tcPr>
            <w:tcW w:w="1652" w:type="dxa"/>
            <w:tcBorders>
              <w:top w:val="nil"/>
              <w:left w:val="nil"/>
              <w:bottom w:val="single" w:sz="4" w:space="0" w:color="auto"/>
              <w:right w:val="single" w:sz="4" w:space="0" w:color="auto"/>
            </w:tcBorders>
            <w:shd w:val="clear" w:color="auto" w:fill="auto"/>
            <w:noWrap/>
            <w:vAlign w:val="bottom"/>
            <w:hideMark/>
          </w:tcPr>
          <w:p w14:paraId="4FF52961" w14:textId="77777777" w:rsidR="00D56C79" w:rsidRPr="00D56C79" w:rsidRDefault="00D56C79" w:rsidP="00D56C79">
            <w:pPr>
              <w:widowControl/>
              <w:kinsoku/>
              <w:adjustRightInd/>
              <w:rPr>
                <w:rFonts w:eastAsiaTheme="majorEastAsia" w:cs="Times New Roman"/>
                <w:color w:val="000000"/>
                <w:kern w:val="0"/>
                <w:sz w:val="22"/>
              </w:rPr>
            </w:pPr>
            <w:r w:rsidRPr="00D56C79">
              <w:rPr>
                <w:rFonts w:eastAsiaTheme="majorEastAsia" w:cs="Times New Roman"/>
                <w:color w:val="000000"/>
                <w:kern w:val="0"/>
                <w:sz w:val="22"/>
              </w:rPr>
              <w:t>2018</w:t>
            </w:r>
          </w:p>
        </w:tc>
      </w:tr>
      <w:tr w:rsidR="00D56C79" w:rsidRPr="00D56C79" w14:paraId="0D337495" w14:textId="77777777" w:rsidTr="00D56C79">
        <w:trPr>
          <w:trHeight w:val="300"/>
        </w:trPr>
        <w:tc>
          <w:tcPr>
            <w:tcW w:w="2200" w:type="dxa"/>
            <w:tcBorders>
              <w:top w:val="nil"/>
              <w:left w:val="single" w:sz="4" w:space="0" w:color="auto"/>
              <w:bottom w:val="single" w:sz="4" w:space="0" w:color="auto"/>
              <w:right w:val="single" w:sz="4" w:space="0" w:color="auto"/>
            </w:tcBorders>
            <w:shd w:val="clear" w:color="auto" w:fill="auto"/>
            <w:noWrap/>
            <w:vAlign w:val="bottom"/>
            <w:hideMark/>
          </w:tcPr>
          <w:p w14:paraId="6400C738" w14:textId="77777777" w:rsidR="00D56C79" w:rsidRPr="00D56C79" w:rsidRDefault="00D56C79" w:rsidP="00D56C79">
            <w:pPr>
              <w:widowControl/>
              <w:kinsoku/>
              <w:adjustRightInd/>
              <w:rPr>
                <w:rFonts w:eastAsiaTheme="majorEastAsia" w:cs="Times New Roman"/>
                <w:color w:val="000000"/>
                <w:kern w:val="0"/>
                <w:sz w:val="22"/>
              </w:rPr>
            </w:pPr>
            <w:r w:rsidRPr="00D56C79">
              <w:rPr>
                <w:rFonts w:eastAsiaTheme="majorEastAsia" w:cs="Times New Roman"/>
                <w:color w:val="000000"/>
                <w:kern w:val="0"/>
                <w:sz w:val="22"/>
              </w:rPr>
              <w:t>10</w:t>
            </w:r>
          </w:p>
        </w:tc>
        <w:tc>
          <w:tcPr>
            <w:tcW w:w="1960" w:type="dxa"/>
            <w:tcBorders>
              <w:top w:val="nil"/>
              <w:left w:val="nil"/>
              <w:bottom w:val="single" w:sz="4" w:space="0" w:color="auto"/>
              <w:right w:val="single" w:sz="4" w:space="0" w:color="auto"/>
            </w:tcBorders>
            <w:shd w:val="clear" w:color="auto" w:fill="auto"/>
            <w:noWrap/>
            <w:vAlign w:val="bottom"/>
            <w:hideMark/>
          </w:tcPr>
          <w:p w14:paraId="0CE7939A" w14:textId="77777777" w:rsidR="00D56C79" w:rsidRPr="00D56C79" w:rsidRDefault="00D56C79" w:rsidP="00D56C79">
            <w:pPr>
              <w:widowControl/>
              <w:kinsoku/>
              <w:adjustRightInd/>
              <w:rPr>
                <w:rFonts w:eastAsiaTheme="majorEastAsia" w:cs="Times New Roman"/>
                <w:color w:val="000000"/>
                <w:kern w:val="0"/>
                <w:sz w:val="22"/>
              </w:rPr>
            </w:pPr>
            <w:r w:rsidRPr="00D56C79">
              <w:rPr>
                <w:rFonts w:eastAsiaTheme="majorEastAsia" w:cs="Times New Roman"/>
                <w:color w:val="000000"/>
                <w:kern w:val="0"/>
                <w:sz w:val="22"/>
              </w:rPr>
              <w:t>Android Q</w:t>
            </w:r>
          </w:p>
        </w:tc>
        <w:tc>
          <w:tcPr>
            <w:tcW w:w="1652" w:type="dxa"/>
            <w:tcBorders>
              <w:top w:val="nil"/>
              <w:left w:val="nil"/>
              <w:bottom w:val="single" w:sz="4" w:space="0" w:color="auto"/>
              <w:right w:val="single" w:sz="4" w:space="0" w:color="auto"/>
            </w:tcBorders>
            <w:shd w:val="clear" w:color="auto" w:fill="auto"/>
            <w:noWrap/>
            <w:vAlign w:val="bottom"/>
            <w:hideMark/>
          </w:tcPr>
          <w:p w14:paraId="2B162FC5" w14:textId="77777777" w:rsidR="00D56C79" w:rsidRPr="00D56C79" w:rsidRDefault="00D56C79" w:rsidP="00D56C79">
            <w:pPr>
              <w:widowControl/>
              <w:kinsoku/>
              <w:adjustRightInd/>
              <w:rPr>
                <w:rFonts w:eastAsiaTheme="majorEastAsia" w:cs="Times New Roman"/>
                <w:color w:val="000000"/>
                <w:kern w:val="0"/>
                <w:sz w:val="22"/>
              </w:rPr>
            </w:pPr>
            <w:r w:rsidRPr="00D56C79">
              <w:rPr>
                <w:rFonts w:eastAsiaTheme="majorEastAsia" w:cs="Times New Roman"/>
                <w:color w:val="000000"/>
                <w:kern w:val="0"/>
                <w:sz w:val="22"/>
              </w:rPr>
              <w:t>2019</w:t>
            </w:r>
          </w:p>
        </w:tc>
      </w:tr>
      <w:tr w:rsidR="00D56C79" w:rsidRPr="00D56C79" w14:paraId="1B94F34F" w14:textId="77777777" w:rsidTr="00D56C79">
        <w:trPr>
          <w:trHeight w:val="300"/>
        </w:trPr>
        <w:tc>
          <w:tcPr>
            <w:tcW w:w="2200" w:type="dxa"/>
            <w:tcBorders>
              <w:top w:val="nil"/>
              <w:left w:val="single" w:sz="4" w:space="0" w:color="auto"/>
              <w:bottom w:val="single" w:sz="4" w:space="0" w:color="auto"/>
              <w:right w:val="single" w:sz="4" w:space="0" w:color="auto"/>
            </w:tcBorders>
            <w:shd w:val="clear" w:color="auto" w:fill="auto"/>
            <w:noWrap/>
            <w:vAlign w:val="bottom"/>
            <w:hideMark/>
          </w:tcPr>
          <w:p w14:paraId="0A0C2DB5" w14:textId="77777777" w:rsidR="00D56C79" w:rsidRPr="00D56C79" w:rsidRDefault="00D56C79" w:rsidP="00D56C79">
            <w:pPr>
              <w:widowControl/>
              <w:kinsoku/>
              <w:adjustRightInd/>
              <w:rPr>
                <w:rFonts w:eastAsiaTheme="majorEastAsia" w:cs="Times New Roman"/>
                <w:color w:val="000000"/>
                <w:kern w:val="0"/>
                <w:sz w:val="22"/>
              </w:rPr>
            </w:pPr>
            <w:r w:rsidRPr="00D56C79">
              <w:rPr>
                <w:rFonts w:eastAsiaTheme="majorEastAsia" w:cs="Times New Roman"/>
                <w:color w:val="000000"/>
                <w:kern w:val="0"/>
                <w:sz w:val="22"/>
              </w:rPr>
              <w:t>11</w:t>
            </w:r>
          </w:p>
        </w:tc>
        <w:tc>
          <w:tcPr>
            <w:tcW w:w="1960" w:type="dxa"/>
            <w:tcBorders>
              <w:top w:val="nil"/>
              <w:left w:val="nil"/>
              <w:bottom w:val="single" w:sz="4" w:space="0" w:color="auto"/>
              <w:right w:val="single" w:sz="4" w:space="0" w:color="auto"/>
            </w:tcBorders>
            <w:shd w:val="clear" w:color="auto" w:fill="auto"/>
            <w:noWrap/>
            <w:vAlign w:val="bottom"/>
            <w:hideMark/>
          </w:tcPr>
          <w:p w14:paraId="1042275D" w14:textId="77777777" w:rsidR="00D56C79" w:rsidRPr="00D56C79" w:rsidRDefault="00D56C79" w:rsidP="00D56C79">
            <w:pPr>
              <w:widowControl/>
              <w:kinsoku/>
              <w:adjustRightInd/>
              <w:rPr>
                <w:rFonts w:eastAsiaTheme="majorEastAsia" w:cs="Times New Roman"/>
                <w:color w:val="000000"/>
                <w:kern w:val="0"/>
                <w:sz w:val="22"/>
              </w:rPr>
            </w:pPr>
            <w:r w:rsidRPr="00D56C79">
              <w:rPr>
                <w:rFonts w:eastAsiaTheme="majorEastAsia" w:cs="Times New Roman"/>
                <w:color w:val="000000"/>
                <w:kern w:val="0"/>
                <w:sz w:val="22"/>
              </w:rPr>
              <w:t>Android R</w:t>
            </w:r>
          </w:p>
        </w:tc>
        <w:tc>
          <w:tcPr>
            <w:tcW w:w="1652" w:type="dxa"/>
            <w:tcBorders>
              <w:top w:val="nil"/>
              <w:left w:val="nil"/>
              <w:bottom w:val="single" w:sz="4" w:space="0" w:color="auto"/>
              <w:right w:val="single" w:sz="4" w:space="0" w:color="auto"/>
            </w:tcBorders>
            <w:shd w:val="clear" w:color="auto" w:fill="auto"/>
            <w:noWrap/>
            <w:vAlign w:val="bottom"/>
            <w:hideMark/>
          </w:tcPr>
          <w:p w14:paraId="54ECCD83" w14:textId="77777777" w:rsidR="00D56C79" w:rsidRPr="00D56C79" w:rsidRDefault="00D56C79" w:rsidP="00D56C79">
            <w:pPr>
              <w:widowControl/>
              <w:kinsoku/>
              <w:adjustRightInd/>
              <w:rPr>
                <w:rFonts w:eastAsiaTheme="majorEastAsia" w:cs="Times New Roman"/>
                <w:color w:val="000000"/>
                <w:kern w:val="0"/>
                <w:sz w:val="22"/>
              </w:rPr>
            </w:pPr>
            <w:r w:rsidRPr="00D56C79">
              <w:rPr>
                <w:rFonts w:eastAsiaTheme="majorEastAsia" w:cs="Times New Roman"/>
                <w:color w:val="000000"/>
                <w:kern w:val="0"/>
                <w:sz w:val="22"/>
              </w:rPr>
              <w:t>2020</w:t>
            </w:r>
          </w:p>
        </w:tc>
      </w:tr>
      <w:tr w:rsidR="00D56C79" w:rsidRPr="00D56C79" w14:paraId="449B7FF8" w14:textId="77777777" w:rsidTr="00D56C79">
        <w:trPr>
          <w:trHeight w:val="300"/>
        </w:trPr>
        <w:tc>
          <w:tcPr>
            <w:tcW w:w="2200" w:type="dxa"/>
            <w:tcBorders>
              <w:top w:val="nil"/>
              <w:left w:val="single" w:sz="4" w:space="0" w:color="auto"/>
              <w:bottom w:val="single" w:sz="4" w:space="0" w:color="auto"/>
              <w:right w:val="single" w:sz="4" w:space="0" w:color="auto"/>
            </w:tcBorders>
            <w:shd w:val="clear" w:color="auto" w:fill="auto"/>
            <w:noWrap/>
            <w:vAlign w:val="bottom"/>
            <w:hideMark/>
          </w:tcPr>
          <w:p w14:paraId="3C46D393" w14:textId="77777777" w:rsidR="00D56C79" w:rsidRPr="00D56C79" w:rsidRDefault="00D56C79" w:rsidP="00D56C79">
            <w:pPr>
              <w:widowControl/>
              <w:kinsoku/>
              <w:adjustRightInd/>
              <w:rPr>
                <w:rFonts w:eastAsiaTheme="majorEastAsia" w:cs="Times New Roman"/>
                <w:color w:val="000000"/>
                <w:kern w:val="0"/>
                <w:sz w:val="22"/>
              </w:rPr>
            </w:pPr>
            <w:r w:rsidRPr="00D56C79">
              <w:rPr>
                <w:rFonts w:eastAsiaTheme="majorEastAsia" w:cs="Times New Roman"/>
                <w:color w:val="000000"/>
                <w:kern w:val="0"/>
                <w:sz w:val="22"/>
              </w:rPr>
              <w:lastRenderedPageBreak/>
              <w:t>12</w:t>
            </w:r>
          </w:p>
        </w:tc>
        <w:tc>
          <w:tcPr>
            <w:tcW w:w="1960" w:type="dxa"/>
            <w:tcBorders>
              <w:top w:val="nil"/>
              <w:left w:val="nil"/>
              <w:bottom w:val="single" w:sz="4" w:space="0" w:color="auto"/>
              <w:right w:val="single" w:sz="4" w:space="0" w:color="auto"/>
            </w:tcBorders>
            <w:shd w:val="clear" w:color="auto" w:fill="auto"/>
            <w:noWrap/>
            <w:vAlign w:val="bottom"/>
            <w:hideMark/>
          </w:tcPr>
          <w:p w14:paraId="042F78E3" w14:textId="77777777" w:rsidR="00D56C79" w:rsidRPr="00D56C79" w:rsidRDefault="00D56C79" w:rsidP="00D56C79">
            <w:pPr>
              <w:widowControl/>
              <w:kinsoku/>
              <w:adjustRightInd/>
              <w:rPr>
                <w:rFonts w:eastAsiaTheme="majorEastAsia" w:cs="Times New Roman"/>
                <w:color w:val="000000"/>
                <w:kern w:val="0"/>
                <w:sz w:val="22"/>
              </w:rPr>
            </w:pPr>
            <w:r w:rsidRPr="00D56C79">
              <w:rPr>
                <w:rFonts w:eastAsiaTheme="majorEastAsia" w:cs="Times New Roman"/>
                <w:color w:val="000000"/>
                <w:kern w:val="0"/>
                <w:sz w:val="22"/>
              </w:rPr>
              <w:t>Andorid S</w:t>
            </w:r>
          </w:p>
        </w:tc>
        <w:tc>
          <w:tcPr>
            <w:tcW w:w="1652" w:type="dxa"/>
            <w:tcBorders>
              <w:top w:val="nil"/>
              <w:left w:val="nil"/>
              <w:bottom w:val="single" w:sz="4" w:space="0" w:color="auto"/>
              <w:right w:val="single" w:sz="4" w:space="0" w:color="auto"/>
            </w:tcBorders>
            <w:shd w:val="clear" w:color="auto" w:fill="auto"/>
            <w:noWrap/>
            <w:vAlign w:val="bottom"/>
            <w:hideMark/>
          </w:tcPr>
          <w:p w14:paraId="2C3D3EB5" w14:textId="77777777" w:rsidR="00D56C79" w:rsidRPr="00D56C79" w:rsidRDefault="00D56C79" w:rsidP="00D56C79">
            <w:pPr>
              <w:widowControl/>
              <w:kinsoku/>
              <w:adjustRightInd/>
              <w:rPr>
                <w:rFonts w:eastAsiaTheme="majorEastAsia" w:cs="Times New Roman"/>
                <w:color w:val="000000"/>
                <w:kern w:val="0"/>
                <w:sz w:val="22"/>
              </w:rPr>
            </w:pPr>
            <w:r w:rsidRPr="00D56C79">
              <w:rPr>
                <w:rFonts w:eastAsiaTheme="majorEastAsia" w:cs="Times New Roman"/>
                <w:color w:val="000000"/>
                <w:kern w:val="0"/>
                <w:sz w:val="22"/>
              </w:rPr>
              <w:t>2021</w:t>
            </w:r>
          </w:p>
        </w:tc>
      </w:tr>
      <w:tr w:rsidR="00D56C79" w:rsidRPr="00D56C79" w14:paraId="53C1D6A3" w14:textId="77777777" w:rsidTr="00D56C79">
        <w:trPr>
          <w:trHeight w:val="300"/>
        </w:trPr>
        <w:tc>
          <w:tcPr>
            <w:tcW w:w="2200" w:type="dxa"/>
            <w:tcBorders>
              <w:top w:val="nil"/>
              <w:left w:val="single" w:sz="4" w:space="0" w:color="auto"/>
              <w:bottom w:val="single" w:sz="4" w:space="0" w:color="auto"/>
              <w:right w:val="single" w:sz="4" w:space="0" w:color="auto"/>
            </w:tcBorders>
            <w:shd w:val="clear" w:color="auto" w:fill="auto"/>
            <w:noWrap/>
            <w:vAlign w:val="bottom"/>
            <w:hideMark/>
          </w:tcPr>
          <w:p w14:paraId="1C891B3F" w14:textId="77777777" w:rsidR="00D56C79" w:rsidRPr="00D56C79" w:rsidRDefault="00D56C79" w:rsidP="00D56C79">
            <w:pPr>
              <w:widowControl/>
              <w:kinsoku/>
              <w:adjustRightInd/>
              <w:rPr>
                <w:rFonts w:eastAsiaTheme="majorEastAsia" w:cs="Times New Roman"/>
                <w:color w:val="000000"/>
                <w:kern w:val="0"/>
                <w:sz w:val="22"/>
              </w:rPr>
            </w:pPr>
            <w:r w:rsidRPr="00D56C79">
              <w:rPr>
                <w:rFonts w:eastAsiaTheme="majorEastAsia" w:cs="Times New Roman"/>
                <w:color w:val="000000"/>
                <w:kern w:val="0"/>
                <w:sz w:val="22"/>
              </w:rPr>
              <w:t>13</w:t>
            </w:r>
          </w:p>
        </w:tc>
        <w:tc>
          <w:tcPr>
            <w:tcW w:w="1960" w:type="dxa"/>
            <w:tcBorders>
              <w:top w:val="nil"/>
              <w:left w:val="nil"/>
              <w:bottom w:val="single" w:sz="4" w:space="0" w:color="auto"/>
              <w:right w:val="single" w:sz="4" w:space="0" w:color="auto"/>
            </w:tcBorders>
            <w:shd w:val="clear" w:color="auto" w:fill="auto"/>
            <w:noWrap/>
            <w:vAlign w:val="bottom"/>
            <w:hideMark/>
          </w:tcPr>
          <w:p w14:paraId="52E704AC" w14:textId="77777777" w:rsidR="00D56C79" w:rsidRPr="00D56C79" w:rsidRDefault="00D56C79" w:rsidP="00D56C79">
            <w:pPr>
              <w:widowControl/>
              <w:kinsoku/>
              <w:adjustRightInd/>
              <w:rPr>
                <w:rFonts w:eastAsiaTheme="majorEastAsia" w:cs="Times New Roman"/>
                <w:color w:val="000000"/>
                <w:kern w:val="0"/>
                <w:sz w:val="22"/>
              </w:rPr>
            </w:pPr>
            <w:r w:rsidRPr="00D56C79">
              <w:rPr>
                <w:rFonts w:eastAsiaTheme="majorEastAsia" w:cs="Times New Roman"/>
                <w:color w:val="000000"/>
                <w:kern w:val="0"/>
                <w:sz w:val="22"/>
              </w:rPr>
              <w:t>Andorid T</w:t>
            </w:r>
          </w:p>
        </w:tc>
        <w:tc>
          <w:tcPr>
            <w:tcW w:w="1652" w:type="dxa"/>
            <w:tcBorders>
              <w:top w:val="nil"/>
              <w:left w:val="nil"/>
              <w:bottom w:val="single" w:sz="4" w:space="0" w:color="auto"/>
              <w:right w:val="single" w:sz="4" w:space="0" w:color="auto"/>
            </w:tcBorders>
            <w:shd w:val="clear" w:color="auto" w:fill="auto"/>
            <w:noWrap/>
            <w:vAlign w:val="bottom"/>
            <w:hideMark/>
          </w:tcPr>
          <w:p w14:paraId="03AB0A96" w14:textId="77777777" w:rsidR="00D56C79" w:rsidRPr="00D56C79" w:rsidRDefault="00D56C79" w:rsidP="00D56C79">
            <w:pPr>
              <w:widowControl/>
              <w:kinsoku/>
              <w:adjustRightInd/>
              <w:rPr>
                <w:rFonts w:eastAsiaTheme="majorEastAsia" w:cs="Times New Roman"/>
                <w:color w:val="000000"/>
                <w:kern w:val="0"/>
                <w:sz w:val="22"/>
              </w:rPr>
            </w:pPr>
            <w:r w:rsidRPr="00D56C79">
              <w:rPr>
                <w:rFonts w:eastAsiaTheme="majorEastAsia" w:cs="Times New Roman"/>
                <w:color w:val="000000"/>
                <w:kern w:val="0"/>
                <w:sz w:val="22"/>
              </w:rPr>
              <w:t xml:space="preserve">　</w:t>
            </w:r>
          </w:p>
        </w:tc>
      </w:tr>
      <w:tr w:rsidR="00D56C79" w:rsidRPr="00D56C79" w14:paraId="0526C003" w14:textId="77777777" w:rsidTr="00D56C79">
        <w:trPr>
          <w:trHeight w:val="300"/>
        </w:trPr>
        <w:tc>
          <w:tcPr>
            <w:tcW w:w="2200" w:type="dxa"/>
            <w:tcBorders>
              <w:top w:val="nil"/>
              <w:left w:val="single" w:sz="4" w:space="0" w:color="auto"/>
              <w:bottom w:val="single" w:sz="4" w:space="0" w:color="auto"/>
              <w:right w:val="single" w:sz="4" w:space="0" w:color="auto"/>
            </w:tcBorders>
            <w:shd w:val="clear" w:color="auto" w:fill="auto"/>
            <w:noWrap/>
            <w:vAlign w:val="bottom"/>
            <w:hideMark/>
          </w:tcPr>
          <w:p w14:paraId="4E540341" w14:textId="77777777" w:rsidR="00D56C79" w:rsidRPr="00D56C79" w:rsidRDefault="00D56C79" w:rsidP="00D56C79">
            <w:pPr>
              <w:widowControl/>
              <w:kinsoku/>
              <w:adjustRightInd/>
              <w:rPr>
                <w:rFonts w:eastAsiaTheme="majorEastAsia" w:cs="Times New Roman"/>
                <w:color w:val="000000"/>
                <w:kern w:val="0"/>
                <w:sz w:val="22"/>
              </w:rPr>
            </w:pPr>
            <w:r w:rsidRPr="00D56C79">
              <w:rPr>
                <w:rFonts w:eastAsiaTheme="majorEastAsia" w:cs="Times New Roman"/>
                <w:color w:val="000000"/>
                <w:kern w:val="0"/>
                <w:sz w:val="22"/>
              </w:rPr>
              <w:t>14</w:t>
            </w:r>
          </w:p>
        </w:tc>
        <w:tc>
          <w:tcPr>
            <w:tcW w:w="1960" w:type="dxa"/>
            <w:tcBorders>
              <w:top w:val="nil"/>
              <w:left w:val="nil"/>
              <w:bottom w:val="single" w:sz="4" w:space="0" w:color="auto"/>
              <w:right w:val="single" w:sz="4" w:space="0" w:color="auto"/>
            </w:tcBorders>
            <w:shd w:val="clear" w:color="auto" w:fill="auto"/>
            <w:noWrap/>
            <w:vAlign w:val="bottom"/>
            <w:hideMark/>
          </w:tcPr>
          <w:p w14:paraId="080DBEDE" w14:textId="77777777" w:rsidR="00D56C79" w:rsidRPr="00D56C79" w:rsidRDefault="00D56C79" w:rsidP="00D56C79">
            <w:pPr>
              <w:widowControl/>
              <w:kinsoku/>
              <w:adjustRightInd/>
              <w:rPr>
                <w:rFonts w:eastAsiaTheme="majorEastAsia" w:cs="Times New Roman"/>
                <w:color w:val="000000"/>
                <w:kern w:val="0"/>
                <w:sz w:val="22"/>
              </w:rPr>
            </w:pPr>
            <w:r w:rsidRPr="00D56C79">
              <w:rPr>
                <w:rFonts w:eastAsiaTheme="majorEastAsia" w:cs="Times New Roman"/>
                <w:color w:val="000000"/>
                <w:kern w:val="0"/>
                <w:sz w:val="22"/>
              </w:rPr>
              <w:t>Android U</w:t>
            </w:r>
          </w:p>
        </w:tc>
        <w:tc>
          <w:tcPr>
            <w:tcW w:w="1652" w:type="dxa"/>
            <w:tcBorders>
              <w:top w:val="nil"/>
              <w:left w:val="nil"/>
              <w:bottom w:val="single" w:sz="4" w:space="0" w:color="auto"/>
              <w:right w:val="single" w:sz="4" w:space="0" w:color="auto"/>
            </w:tcBorders>
            <w:shd w:val="clear" w:color="auto" w:fill="auto"/>
            <w:noWrap/>
            <w:vAlign w:val="bottom"/>
            <w:hideMark/>
          </w:tcPr>
          <w:p w14:paraId="125FED7E" w14:textId="77777777" w:rsidR="00D56C79" w:rsidRPr="00D56C79" w:rsidRDefault="00D56C79" w:rsidP="00D56C79">
            <w:pPr>
              <w:widowControl/>
              <w:kinsoku/>
              <w:adjustRightInd/>
              <w:rPr>
                <w:rFonts w:eastAsiaTheme="majorEastAsia" w:cs="Times New Roman"/>
                <w:color w:val="000000"/>
                <w:kern w:val="0"/>
                <w:sz w:val="22"/>
              </w:rPr>
            </w:pPr>
            <w:r w:rsidRPr="00D56C79">
              <w:rPr>
                <w:rFonts w:eastAsiaTheme="majorEastAsia" w:cs="Times New Roman"/>
                <w:color w:val="000000"/>
                <w:kern w:val="0"/>
                <w:sz w:val="22"/>
              </w:rPr>
              <w:t xml:space="preserve">　</w:t>
            </w:r>
          </w:p>
        </w:tc>
      </w:tr>
    </w:tbl>
    <w:p w14:paraId="4EDF2B61" w14:textId="30123011" w:rsidR="00AA448D" w:rsidRPr="007F7AA4" w:rsidRDefault="00AA448D" w:rsidP="000433D4">
      <w:pPr>
        <w:pStyle w:val="4"/>
        <w:spacing w:before="156" w:after="156"/>
        <w:rPr>
          <w:rFonts w:cs="Times New Roman"/>
        </w:rPr>
      </w:pPr>
      <w:r w:rsidRPr="007F7AA4">
        <w:rPr>
          <w:rFonts w:cs="Times New Roman"/>
        </w:rPr>
        <w:t>现有运营商</w:t>
      </w:r>
    </w:p>
    <w:tbl>
      <w:tblPr>
        <w:tblW w:w="3980" w:type="dxa"/>
        <w:tblInd w:w="108" w:type="dxa"/>
        <w:tblLook w:val="04A0" w:firstRow="1" w:lastRow="0" w:firstColumn="1" w:lastColumn="0" w:noHBand="0" w:noVBand="1"/>
      </w:tblPr>
      <w:tblGrid>
        <w:gridCol w:w="720"/>
        <w:gridCol w:w="680"/>
        <w:gridCol w:w="1180"/>
        <w:gridCol w:w="1400"/>
      </w:tblGrid>
      <w:tr w:rsidR="000433D4" w:rsidRPr="007F7AA4" w14:paraId="0FC9BFA2" w14:textId="77777777" w:rsidTr="000433D4">
        <w:trPr>
          <w:trHeight w:val="300"/>
        </w:trPr>
        <w:tc>
          <w:tcPr>
            <w:tcW w:w="7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80AFAB0" w14:textId="77777777" w:rsidR="000433D4" w:rsidRPr="007F7AA4" w:rsidRDefault="000433D4" w:rsidP="000433D4">
            <w:pPr>
              <w:widowControl/>
              <w:kinsoku/>
              <w:adjustRightInd/>
              <w:rPr>
                <w:rFonts w:eastAsiaTheme="majorEastAsia" w:cs="Times New Roman"/>
                <w:color w:val="000000"/>
                <w:kern w:val="0"/>
                <w:sz w:val="22"/>
              </w:rPr>
            </w:pPr>
            <w:r w:rsidRPr="007F7AA4">
              <w:rPr>
                <w:rFonts w:eastAsiaTheme="majorEastAsia" w:cs="Times New Roman"/>
                <w:color w:val="000000"/>
                <w:kern w:val="0"/>
                <w:sz w:val="22"/>
              </w:rPr>
              <w:t>Index</w:t>
            </w:r>
          </w:p>
        </w:tc>
        <w:tc>
          <w:tcPr>
            <w:tcW w:w="680" w:type="dxa"/>
            <w:tcBorders>
              <w:top w:val="single" w:sz="4" w:space="0" w:color="auto"/>
              <w:left w:val="nil"/>
              <w:bottom w:val="single" w:sz="4" w:space="0" w:color="auto"/>
              <w:right w:val="single" w:sz="4" w:space="0" w:color="auto"/>
            </w:tcBorders>
            <w:shd w:val="clear" w:color="auto" w:fill="auto"/>
            <w:noWrap/>
            <w:vAlign w:val="bottom"/>
            <w:hideMark/>
          </w:tcPr>
          <w:p w14:paraId="68401DE8" w14:textId="77777777" w:rsidR="000433D4" w:rsidRPr="007F7AA4" w:rsidRDefault="000433D4" w:rsidP="000433D4">
            <w:pPr>
              <w:widowControl/>
              <w:kinsoku/>
              <w:adjustRightInd/>
              <w:rPr>
                <w:rFonts w:eastAsiaTheme="majorEastAsia" w:cs="Times New Roman"/>
                <w:color w:val="000000"/>
                <w:kern w:val="0"/>
                <w:sz w:val="22"/>
              </w:rPr>
            </w:pPr>
            <w:r w:rsidRPr="007F7AA4">
              <w:rPr>
                <w:rFonts w:eastAsiaTheme="majorEastAsia" w:cs="Times New Roman"/>
                <w:color w:val="000000"/>
                <w:kern w:val="0"/>
                <w:sz w:val="22"/>
              </w:rPr>
              <w:t>code</w:t>
            </w:r>
          </w:p>
        </w:tc>
        <w:tc>
          <w:tcPr>
            <w:tcW w:w="1180" w:type="dxa"/>
            <w:tcBorders>
              <w:top w:val="single" w:sz="4" w:space="0" w:color="auto"/>
              <w:left w:val="nil"/>
              <w:bottom w:val="single" w:sz="4" w:space="0" w:color="auto"/>
              <w:right w:val="single" w:sz="4" w:space="0" w:color="auto"/>
            </w:tcBorders>
            <w:shd w:val="clear" w:color="auto" w:fill="auto"/>
            <w:noWrap/>
            <w:vAlign w:val="bottom"/>
            <w:hideMark/>
          </w:tcPr>
          <w:p w14:paraId="7EC843AA" w14:textId="77777777" w:rsidR="000433D4" w:rsidRPr="007F7AA4" w:rsidRDefault="000433D4" w:rsidP="000433D4">
            <w:pPr>
              <w:widowControl/>
              <w:kinsoku/>
              <w:adjustRightInd/>
              <w:rPr>
                <w:rFonts w:eastAsiaTheme="majorEastAsia" w:cs="Times New Roman"/>
                <w:color w:val="000000"/>
                <w:kern w:val="0"/>
                <w:sz w:val="22"/>
              </w:rPr>
            </w:pPr>
            <w:r w:rsidRPr="007F7AA4">
              <w:rPr>
                <w:rFonts w:eastAsiaTheme="majorEastAsia" w:cs="Times New Roman"/>
                <w:color w:val="000000"/>
                <w:kern w:val="0"/>
                <w:sz w:val="22"/>
              </w:rPr>
              <w:t>buildCode</w:t>
            </w:r>
          </w:p>
        </w:tc>
        <w:tc>
          <w:tcPr>
            <w:tcW w:w="1400" w:type="dxa"/>
            <w:tcBorders>
              <w:top w:val="single" w:sz="4" w:space="0" w:color="auto"/>
              <w:left w:val="nil"/>
              <w:bottom w:val="single" w:sz="4" w:space="0" w:color="auto"/>
              <w:right w:val="single" w:sz="4" w:space="0" w:color="auto"/>
            </w:tcBorders>
            <w:shd w:val="clear" w:color="auto" w:fill="auto"/>
            <w:noWrap/>
            <w:vAlign w:val="bottom"/>
            <w:hideMark/>
          </w:tcPr>
          <w:p w14:paraId="63D8D0A9" w14:textId="77777777" w:rsidR="000433D4" w:rsidRPr="007F7AA4" w:rsidRDefault="000433D4" w:rsidP="000433D4">
            <w:pPr>
              <w:widowControl/>
              <w:kinsoku/>
              <w:adjustRightInd/>
              <w:rPr>
                <w:rFonts w:eastAsiaTheme="majorEastAsia" w:cs="Times New Roman"/>
                <w:color w:val="000000"/>
                <w:kern w:val="0"/>
                <w:sz w:val="22"/>
              </w:rPr>
            </w:pPr>
            <w:r w:rsidRPr="007F7AA4">
              <w:rPr>
                <w:rFonts w:eastAsiaTheme="majorEastAsia" w:cs="Times New Roman"/>
                <w:color w:val="000000"/>
                <w:kern w:val="0"/>
                <w:sz w:val="22"/>
              </w:rPr>
              <w:t>name</w:t>
            </w:r>
          </w:p>
        </w:tc>
      </w:tr>
      <w:tr w:rsidR="000433D4" w:rsidRPr="007F7AA4" w14:paraId="09A892A3" w14:textId="77777777" w:rsidTr="000433D4">
        <w:trPr>
          <w:trHeight w:val="300"/>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49C97454" w14:textId="77777777" w:rsidR="000433D4" w:rsidRPr="007F7AA4" w:rsidRDefault="000433D4" w:rsidP="000433D4">
            <w:pPr>
              <w:widowControl/>
              <w:kinsoku/>
              <w:adjustRightInd/>
              <w:jc w:val="right"/>
              <w:rPr>
                <w:rFonts w:eastAsiaTheme="majorEastAsia" w:cs="Times New Roman"/>
                <w:color w:val="000000"/>
                <w:kern w:val="0"/>
                <w:sz w:val="22"/>
              </w:rPr>
            </w:pPr>
            <w:r w:rsidRPr="007F7AA4">
              <w:rPr>
                <w:rFonts w:eastAsiaTheme="majorEastAsia" w:cs="Times New Roman"/>
                <w:color w:val="000000"/>
                <w:kern w:val="0"/>
                <w:sz w:val="22"/>
              </w:rPr>
              <w:t>1</w:t>
            </w:r>
          </w:p>
        </w:tc>
        <w:tc>
          <w:tcPr>
            <w:tcW w:w="680" w:type="dxa"/>
            <w:tcBorders>
              <w:top w:val="nil"/>
              <w:left w:val="nil"/>
              <w:bottom w:val="single" w:sz="4" w:space="0" w:color="auto"/>
              <w:right w:val="single" w:sz="4" w:space="0" w:color="auto"/>
            </w:tcBorders>
            <w:shd w:val="clear" w:color="000000" w:fill="FFFFFF"/>
            <w:hideMark/>
          </w:tcPr>
          <w:p w14:paraId="5080A97C"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AI </w:t>
            </w:r>
          </w:p>
        </w:tc>
        <w:tc>
          <w:tcPr>
            <w:tcW w:w="1180" w:type="dxa"/>
            <w:tcBorders>
              <w:top w:val="nil"/>
              <w:left w:val="nil"/>
              <w:bottom w:val="single" w:sz="4" w:space="0" w:color="auto"/>
              <w:right w:val="single" w:sz="4" w:space="0" w:color="auto"/>
            </w:tcBorders>
            <w:shd w:val="clear" w:color="000000" w:fill="FFFFFF"/>
            <w:hideMark/>
          </w:tcPr>
          <w:p w14:paraId="72F2D442"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ai      </w:t>
            </w:r>
          </w:p>
        </w:tc>
        <w:tc>
          <w:tcPr>
            <w:tcW w:w="1400" w:type="dxa"/>
            <w:tcBorders>
              <w:top w:val="nil"/>
              <w:left w:val="nil"/>
              <w:bottom w:val="single" w:sz="4" w:space="0" w:color="auto"/>
              <w:right w:val="single" w:sz="4" w:space="0" w:color="auto"/>
            </w:tcBorders>
            <w:shd w:val="clear" w:color="000000" w:fill="FFFFFF"/>
            <w:hideMark/>
          </w:tcPr>
          <w:p w14:paraId="68C5DC7D"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Airtel     </w:t>
            </w:r>
          </w:p>
        </w:tc>
      </w:tr>
      <w:tr w:rsidR="000433D4" w:rsidRPr="007F7AA4" w14:paraId="43733F8D" w14:textId="77777777" w:rsidTr="000433D4">
        <w:trPr>
          <w:trHeight w:val="300"/>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230E27EC" w14:textId="77777777" w:rsidR="000433D4" w:rsidRPr="007F7AA4" w:rsidRDefault="000433D4" w:rsidP="000433D4">
            <w:pPr>
              <w:widowControl/>
              <w:kinsoku/>
              <w:adjustRightInd/>
              <w:jc w:val="right"/>
              <w:rPr>
                <w:rFonts w:eastAsiaTheme="majorEastAsia" w:cs="Times New Roman"/>
                <w:color w:val="000000"/>
                <w:kern w:val="0"/>
                <w:sz w:val="22"/>
              </w:rPr>
            </w:pPr>
            <w:r w:rsidRPr="007F7AA4">
              <w:rPr>
                <w:rFonts w:eastAsiaTheme="majorEastAsia" w:cs="Times New Roman"/>
                <w:color w:val="000000"/>
                <w:kern w:val="0"/>
                <w:sz w:val="22"/>
              </w:rPr>
              <w:t>2</w:t>
            </w:r>
          </w:p>
        </w:tc>
        <w:tc>
          <w:tcPr>
            <w:tcW w:w="680" w:type="dxa"/>
            <w:tcBorders>
              <w:top w:val="nil"/>
              <w:left w:val="nil"/>
              <w:bottom w:val="single" w:sz="4" w:space="0" w:color="auto"/>
              <w:right w:val="single" w:sz="4" w:space="0" w:color="auto"/>
            </w:tcBorders>
            <w:shd w:val="clear" w:color="000000" w:fill="FFFFFF"/>
            <w:hideMark/>
          </w:tcPr>
          <w:p w14:paraId="711E3EC1"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AL </w:t>
            </w:r>
          </w:p>
        </w:tc>
        <w:tc>
          <w:tcPr>
            <w:tcW w:w="1180" w:type="dxa"/>
            <w:tcBorders>
              <w:top w:val="nil"/>
              <w:left w:val="nil"/>
              <w:bottom w:val="single" w:sz="4" w:space="0" w:color="auto"/>
              <w:right w:val="single" w:sz="4" w:space="0" w:color="auto"/>
            </w:tcBorders>
            <w:shd w:val="clear" w:color="000000" w:fill="FFFFFF"/>
            <w:hideMark/>
          </w:tcPr>
          <w:p w14:paraId="305A70E5"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al      </w:t>
            </w:r>
          </w:p>
        </w:tc>
        <w:tc>
          <w:tcPr>
            <w:tcW w:w="1400" w:type="dxa"/>
            <w:tcBorders>
              <w:top w:val="nil"/>
              <w:left w:val="nil"/>
              <w:bottom w:val="single" w:sz="4" w:space="0" w:color="auto"/>
              <w:right w:val="single" w:sz="4" w:space="0" w:color="auto"/>
            </w:tcBorders>
            <w:shd w:val="clear" w:color="000000" w:fill="FFFFFF"/>
            <w:hideMark/>
          </w:tcPr>
          <w:p w14:paraId="18A9C18F"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Altan      </w:t>
            </w:r>
          </w:p>
        </w:tc>
      </w:tr>
      <w:tr w:rsidR="000433D4" w:rsidRPr="007F7AA4" w14:paraId="49F8B7A9" w14:textId="77777777" w:rsidTr="000433D4">
        <w:trPr>
          <w:trHeight w:val="300"/>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3759CB55" w14:textId="77777777" w:rsidR="000433D4" w:rsidRPr="007F7AA4" w:rsidRDefault="000433D4" w:rsidP="000433D4">
            <w:pPr>
              <w:widowControl/>
              <w:kinsoku/>
              <w:adjustRightInd/>
              <w:jc w:val="right"/>
              <w:rPr>
                <w:rFonts w:eastAsiaTheme="majorEastAsia" w:cs="Times New Roman"/>
                <w:color w:val="000000"/>
                <w:kern w:val="0"/>
                <w:sz w:val="22"/>
              </w:rPr>
            </w:pPr>
            <w:r w:rsidRPr="007F7AA4">
              <w:rPr>
                <w:rFonts w:eastAsiaTheme="majorEastAsia" w:cs="Times New Roman"/>
                <w:color w:val="000000"/>
                <w:kern w:val="0"/>
                <w:sz w:val="22"/>
              </w:rPr>
              <w:t>3</w:t>
            </w:r>
          </w:p>
        </w:tc>
        <w:tc>
          <w:tcPr>
            <w:tcW w:w="680" w:type="dxa"/>
            <w:tcBorders>
              <w:top w:val="nil"/>
              <w:left w:val="nil"/>
              <w:bottom w:val="single" w:sz="4" w:space="0" w:color="auto"/>
              <w:right w:val="single" w:sz="4" w:space="0" w:color="auto"/>
            </w:tcBorders>
            <w:shd w:val="clear" w:color="000000" w:fill="FFFFFF"/>
            <w:hideMark/>
          </w:tcPr>
          <w:p w14:paraId="0ADA3DD2"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AS </w:t>
            </w:r>
          </w:p>
        </w:tc>
        <w:tc>
          <w:tcPr>
            <w:tcW w:w="1180" w:type="dxa"/>
            <w:tcBorders>
              <w:top w:val="nil"/>
              <w:left w:val="nil"/>
              <w:bottom w:val="single" w:sz="4" w:space="0" w:color="auto"/>
              <w:right w:val="single" w:sz="4" w:space="0" w:color="auto"/>
            </w:tcBorders>
            <w:shd w:val="clear" w:color="000000" w:fill="FFFFFF"/>
            <w:hideMark/>
          </w:tcPr>
          <w:p w14:paraId="71824EC5"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as      </w:t>
            </w:r>
          </w:p>
        </w:tc>
        <w:tc>
          <w:tcPr>
            <w:tcW w:w="1400" w:type="dxa"/>
            <w:tcBorders>
              <w:top w:val="nil"/>
              <w:left w:val="nil"/>
              <w:bottom w:val="single" w:sz="4" w:space="0" w:color="auto"/>
              <w:right w:val="single" w:sz="4" w:space="0" w:color="auto"/>
            </w:tcBorders>
            <w:shd w:val="clear" w:color="000000" w:fill="FFFFFF"/>
            <w:hideMark/>
          </w:tcPr>
          <w:p w14:paraId="2F14BF39"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AIS        </w:t>
            </w:r>
          </w:p>
        </w:tc>
      </w:tr>
      <w:tr w:rsidR="000433D4" w:rsidRPr="007F7AA4" w14:paraId="43B01986" w14:textId="77777777" w:rsidTr="000433D4">
        <w:trPr>
          <w:trHeight w:val="300"/>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65AAB2F2" w14:textId="77777777" w:rsidR="000433D4" w:rsidRPr="007F7AA4" w:rsidRDefault="000433D4" w:rsidP="000433D4">
            <w:pPr>
              <w:widowControl/>
              <w:kinsoku/>
              <w:adjustRightInd/>
              <w:jc w:val="right"/>
              <w:rPr>
                <w:rFonts w:eastAsiaTheme="majorEastAsia" w:cs="Times New Roman"/>
                <w:color w:val="000000"/>
                <w:kern w:val="0"/>
                <w:sz w:val="22"/>
              </w:rPr>
            </w:pPr>
            <w:r w:rsidRPr="007F7AA4">
              <w:rPr>
                <w:rFonts w:eastAsiaTheme="majorEastAsia" w:cs="Times New Roman"/>
                <w:color w:val="000000"/>
                <w:kern w:val="0"/>
                <w:sz w:val="22"/>
              </w:rPr>
              <w:t>4</w:t>
            </w:r>
          </w:p>
        </w:tc>
        <w:tc>
          <w:tcPr>
            <w:tcW w:w="680" w:type="dxa"/>
            <w:tcBorders>
              <w:top w:val="nil"/>
              <w:left w:val="nil"/>
              <w:bottom w:val="single" w:sz="4" w:space="0" w:color="auto"/>
              <w:right w:val="single" w:sz="4" w:space="0" w:color="auto"/>
            </w:tcBorders>
            <w:shd w:val="clear" w:color="000000" w:fill="FFFFFF"/>
            <w:hideMark/>
          </w:tcPr>
          <w:p w14:paraId="609FE4F9"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AT </w:t>
            </w:r>
          </w:p>
        </w:tc>
        <w:tc>
          <w:tcPr>
            <w:tcW w:w="1180" w:type="dxa"/>
            <w:tcBorders>
              <w:top w:val="nil"/>
              <w:left w:val="nil"/>
              <w:bottom w:val="single" w:sz="4" w:space="0" w:color="auto"/>
              <w:right w:val="single" w:sz="4" w:space="0" w:color="auto"/>
            </w:tcBorders>
            <w:shd w:val="clear" w:color="000000" w:fill="FFFFFF"/>
            <w:hideMark/>
          </w:tcPr>
          <w:p w14:paraId="71201658"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at      </w:t>
            </w:r>
          </w:p>
        </w:tc>
        <w:tc>
          <w:tcPr>
            <w:tcW w:w="1400" w:type="dxa"/>
            <w:tcBorders>
              <w:top w:val="nil"/>
              <w:left w:val="nil"/>
              <w:bottom w:val="single" w:sz="4" w:space="0" w:color="auto"/>
              <w:right w:val="single" w:sz="4" w:space="0" w:color="auto"/>
            </w:tcBorders>
            <w:shd w:val="clear" w:color="000000" w:fill="FFFFFF"/>
            <w:hideMark/>
          </w:tcPr>
          <w:p w14:paraId="770631C4"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AT&amp;T       </w:t>
            </w:r>
          </w:p>
        </w:tc>
      </w:tr>
      <w:tr w:rsidR="000433D4" w:rsidRPr="007F7AA4" w14:paraId="40B86C3B" w14:textId="77777777" w:rsidTr="000433D4">
        <w:trPr>
          <w:trHeight w:val="300"/>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55D0041E" w14:textId="77777777" w:rsidR="000433D4" w:rsidRPr="007F7AA4" w:rsidRDefault="000433D4" w:rsidP="000433D4">
            <w:pPr>
              <w:widowControl/>
              <w:kinsoku/>
              <w:adjustRightInd/>
              <w:jc w:val="right"/>
              <w:rPr>
                <w:rFonts w:eastAsiaTheme="majorEastAsia" w:cs="Times New Roman"/>
                <w:color w:val="000000"/>
                <w:kern w:val="0"/>
                <w:sz w:val="22"/>
              </w:rPr>
            </w:pPr>
            <w:r w:rsidRPr="007F7AA4">
              <w:rPr>
                <w:rFonts w:eastAsiaTheme="majorEastAsia" w:cs="Times New Roman"/>
                <w:color w:val="000000"/>
                <w:kern w:val="0"/>
                <w:sz w:val="22"/>
              </w:rPr>
              <w:t>5</w:t>
            </w:r>
          </w:p>
        </w:tc>
        <w:tc>
          <w:tcPr>
            <w:tcW w:w="680" w:type="dxa"/>
            <w:tcBorders>
              <w:top w:val="nil"/>
              <w:left w:val="nil"/>
              <w:bottom w:val="single" w:sz="4" w:space="0" w:color="auto"/>
              <w:right w:val="single" w:sz="4" w:space="0" w:color="auto"/>
            </w:tcBorders>
            <w:shd w:val="clear" w:color="000000" w:fill="FFFFFF"/>
            <w:hideMark/>
          </w:tcPr>
          <w:p w14:paraId="283AD5F5"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BY </w:t>
            </w:r>
          </w:p>
        </w:tc>
        <w:tc>
          <w:tcPr>
            <w:tcW w:w="1180" w:type="dxa"/>
            <w:tcBorders>
              <w:top w:val="nil"/>
              <w:left w:val="nil"/>
              <w:bottom w:val="single" w:sz="4" w:space="0" w:color="auto"/>
              <w:right w:val="single" w:sz="4" w:space="0" w:color="auto"/>
            </w:tcBorders>
            <w:shd w:val="clear" w:color="000000" w:fill="FFFFFF"/>
            <w:hideMark/>
          </w:tcPr>
          <w:p w14:paraId="742ED06C"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by      </w:t>
            </w:r>
          </w:p>
        </w:tc>
        <w:tc>
          <w:tcPr>
            <w:tcW w:w="1400" w:type="dxa"/>
            <w:tcBorders>
              <w:top w:val="nil"/>
              <w:left w:val="nil"/>
              <w:bottom w:val="single" w:sz="4" w:space="0" w:color="auto"/>
              <w:right w:val="single" w:sz="4" w:space="0" w:color="auto"/>
            </w:tcBorders>
            <w:shd w:val="clear" w:color="000000" w:fill="FFFFFF"/>
            <w:hideMark/>
          </w:tcPr>
          <w:p w14:paraId="42FEB6D2"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Bouygues   </w:t>
            </w:r>
          </w:p>
        </w:tc>
      </w:tr>
      <w:tr w:rsidR="000433D4" w:rsidRPr="007F7AA4" w14:paraId="0B62D251" w14:textId="77777777" w:rsidTr="000433D4">
        <w:trPr>
          <w:trHeight w:val="300"/>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7E1CFA62" w14:textId="77777777" w:rsidR="000433D4" w:rsidRPr="007F7AA4" w:rsidRDefault="000433D4" w:rsidP="000433D4">
            <w:pPr>
              <w:widowControl/>
              <w:kinsoku/>
              <w:adjustRightInd/>
              <w:jc w:val="right"/>
              <w:rPr>
                <w:rFonts w:eastAsiaTheme="majorEastAsia" w:cs="Times New Roman"/>
                <w:color w:val="000000"/>
                <w:kern w:val="0"/>
                <w:sz w:val="22"/>
              </w:rPr>
            </w:pPr>
            <w:r w:rsidRPr="007F7AA4">
              <w:rPr>
                <w:rFonts w:eastAsiaTheme="majorEastAsia" w:cs="Times New Roman"/>
                <w:color w:val="000000"/>
                <w:kern w:val="0"/>
                <w:sz w:val="22"/>
              </w:rPr>
              <w:t>6</w:t>
            </w:r>
          </w:p>
        </w:tc>
        <w:tc>
          <w:tcPr>
            <w:tcW w:w="680" w:type="dxa"/>
            <w:tcBorders>
              <w:top w:val="nil"/>
              <w:left w:val="nil"/>
              <w:bottom w:val="single" w:sz="4" w:space="0" w:color="auto"/>
              <w:right w:val="single" w:sz="4" w:space="0" w:color="auto"/>
            </w:tcBorders>
            <w:shd w:val="clear" w:color="000000" w:fill="FFFFFF"/>
            <w:hideMark/>
          </w:tcPr>
          <w:p w14:paraId="38BE7178"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CR </w:t>
            </w:r>
          </w:p>
        </w:tc>
        <w:tc>
          <w:tcPr>
            <w:tcW w:w="1180" w:type="dxa"/>
            <w:tcBorders>
              <w:top w:val="nil"/>
              <w:left w:val="nil"/>
              <w:bottom w:val="single" w:sz="4" w:space="0" w:color="auto"/>
              <w:right w:val="single" w:sz="4" w:space="0" w:color="auto"/>
            </w:tcBorders>
            <w:shd w:val="clear" w:color="000000" w:fill="FFFFFF"/>
            <w:hideMark/>
          </w:tcPr>
          <w:p w14:paraId="7D13E9C6"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cr      </w:t>
            </w:r>
          </w:p>
        </w:tc>
        <w:tc>
          <w:tcPr>
            <w:tcW w:w="1400" w:type="dxa"/>
            <w:tcBorders>
              <w:top w:val="nil"/>
              <w:left w:val="nil"/>
              <w:bottom w:val="single" w:sz="4" w:space="0" w:color="auto"/>
              <w:right w:val="single" w:sz="4" w:space="0" w:color="auto"/>
            </w:tcBorders>
            <w:shd w:val="clear" w:color="000000" w:fill="FFFFFF"/>
            <w:hideMark/>
          </w:tcPr>
          <w:p w14:paraId="7FFC4152"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Claro      </w:t>
            </w:r>
          </w:p>
        </w:tc>
      </w:tr>
      <w:tr w:rsidR="000433D4" w:rsidRPr="007F7AA4" w14:paraId="00930B59" w14:textId="77777777" w:rsidTr="000433D4">
        <w:trPr>
          <w:trHeight w:val="300"/>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692B13B6" w14:textId="77777777" w:rsidR="000433D4" w:rsidRPr="007F7AA4" w:rsidRDefault="000433D4" w:rsidP="000433D4">
            <w:pPr>
              <w:widowControl/>
              <w:kinsoku/>
              <w:adjustRightInd/>
              <w:jc w:val="right"/>
              <w:rPr>
                <w:rFonts w:eastAsiaTheme="majorEastAsia" w:cs="Times New Roman"/>
                <w:color w:val="000000"/>
                <w:kern w:val="0"/>
                <w:sz w:val="22"/>
              </w:rPr>
            </w:pPr>
            <w:r w:rsidRPr="007F7AA4">
              <w:rPr>
                <w:rFonts w:eastAsiaTheme="majorEastAsia" w:cs="Times New Roman"/>
                <w:color w:val="000000"/>
                <w:kern w:val="0"/>
                <w:sz w:val="22"/>
              </w:rPr>
              <w:t>7</w:t>
            </w:r>
          </w:p>
        </w:tc>
        <w:tc>
          <w:tcPr>
            <w:tcW w:w="680" w:type="dxa"/>
            <w:tcBorders>
              <w:top w:val="nil"/>
              <w:left w:val="nil"/>
              <w:bottom w:val="single" w:sz="4" w:space="0" w:color="auto"/>
              <w:right w:val="single" w:sz="4" w:space="0" w:color="auto"/>
            </w:tcBorders>
            <w:shd w:val="clear" w:color="000000" w:fill="FFFFFF"/>
            <w:hideMark/>
          </w:tcPr>
          <w:p w14:paraId="34A0265A" w14:textId="77777777" w:rsidR="000433D4" w:rsidRPr="007F7AA4" w:rsidRDefault="000433D4" w:rsidP="000433D4">
            <w:pPr>
              <w:widowControl/>
              <w:kinsoku/>
              <w:adjustRightInd/>
              <w:rPr>
                <w:rFonts w:eastAsiaTheme="majorEastAsia" w:cs="Times New Roman"/>
                <w:color w:val="FF0000"/>
                <w:kern w:val="0"/>
                <w:sz w:val="22"/>
              </w:rPr>
            </w:pPr>
            <w:r w:rsidRPr="007F7AA4">
              <w:rPr>
                <w:rFonts w:eastAsiaTheme="majorEastAsia" w:cs="Times New Roman"/>
                <w:color w:val="FF0000"/>
                <w:kern w:val="0"/>
                <w:sz w:val="22"/>
              </w:rPr>
              <w:t>DC</w:t>
            </w:r>
          </w:p>
        </w:tc>
        <w:tc>
          <w:tcPr>
            <w:tcW w:w="1180" w:type="dxa"/>
            <w:tcBorders>
              <w:top w:val="nil"/>
              <w:left w:val="nil"/>
              <w:bottom w:val="single" w:sz="4" w:space="0" w:color="auto"/>
              <w:right w:val="single" w:sz="4" w:space="0" w:color="auto"/>
            </w:tcBorders>
            <w:shd w:val="clear" w:color="000000" w:fill="FFFFFF"/>
            <w:hideMark/>
          </w:tcPr>
          <w:p w14:paraId="7EEC207C" w14:textId="77777777" w:rsidR="000433D4" w:rsidRPr="007F7AA4" w:rsidRDefault="000433D4" w:rsidP="000433D4">
            <w:pPr>
              <w:widowControl/>
              <w:kinsoku/>
              <w:adjustRightInd/>
              <w:rPr>
                <w:rFonts w:eastAsiaTheme="majorEastAsia" w:cs="Times New Roman"/>
                <w:color w:val="FF0000"/>
                <w:kern w:val="0"/>
                <w:sz w:val="22"/>
              </w:rPr>
            </w:pPr>
            <w:r w:rsidRPr="007F7AA4">
              <w:rPr>
                <w:rFonts w:eastAsiaTheme="majorEastAsia" w:cs="Times New Roman"/>
                <w:color w:val="FF0000"/>
                <w:kern w:val="0"/>
                <w:sz w:val="22"/>
              </w:rPr>
              <w:t>dc</w:t>
            </w:r>
          </w:p>
        </w:tc>
        <w:tc>
          <w:tcPr>
            <w:tcW w:w="1400" w:type="dxa"/>
            <w:tcBorders>
              <w:top w:val="nil"/>
              <w:left w:val="nil"/>
              <w:bottom w:val="single" w:sz="4" w:space="0" w:color="auto"/>
              <w:right w:val="single" w:sz="4" w:space="0" w:color="auto"/>
            </w:tcBorders>
            <w:shd w:val="clear" w:color="000000" w:fill="FFFFFF"/>
            <w:hideMark/>
          </w:tcPr>
          <w:p w14:paraId="43A7346D" w14:textId="77777777" w:rsidR="000433D4" w:rsidRPr="007F7AA4" w:rsidRDefault="000433D4" w:rsidP="000433D4">
            <w:pPr>
              <w:widowControl/>
              <w:kinsoku/>
              <w:adjustRightInd/>
              <w:rPr>
                <w:rFonts w:eastAsiaTheme="majorEastAsia" w:cs="Times New Roman"/>
                <w:color w:val="FF0000"/>
                <w:kern w:val="0"/>
                <w:sz w:val="22"/>
              </w:rPr>
            </w:pPr>
            <w:r w:rsidRPr="007F7AA4">
              <w:rPr>
                <w:rFonts w:eastAsiaTheme="majorEastAsia" w:cs="Times New Roman"/>
                <w:color w:val="FF0000"/>
                <w:kern w:val="0"/>
                <w:sz w:val="22"/>
              </w:rPr>
              <w:t>DTAC</w:t>
            </w:r>
          </w:p>
        </w:tc>
      </w:tr>
      <w:tr w:rsidR="000433D4" w:rsidRPr="007F7AA4" w14:paraId="21FF7804" w14:textId="77777777" w:rsidTr="000433D4">
        <w:trPr>
          <w:trHeight w:val="300"/>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24270F54" w14:textId="77777777" w:rsidR="000433D4" w:rsidRPr="007F7AA4" w:rsidRDefault="000433D4" w:rsidP="000433D4">
            <w:pPr>
              <w:widowControl/>
              <w:kinsoku/>
              <w:adjustRightInd/>
              <w:jc w:val="right"/>
              <w:rPr>
                <w:rFonts w:eastAsiaTheme="majorEastAsia" w:cs="Times New Roman"/>
                <w:color w:val="000000"/>
                <w:kern w:val="0"/>
                <w:sz w:val="22"/>
              </w:rPr>
            </w:pPr>
            <w:r w:rsidRPr="007F7AA4">
              <w:rPr>
                <w:rFonts w:eastAsiaTheme="majorEastAsia" w:cs="Times New Roman"/>
                <w:color w:val="000000"/>
                <w:kern w:val="0"/>
                <w:sz w:val="22"/>
              </w:rPr>
              <w:t>8</w:t>
            </w:r>
          </w:p>
        </w:tc>
        <w:tc>
          <w:tcPr>
            <w:tcW w:w="680" w:type="dxa"/>
            <w:tcBorders>
              <w:top w:val="nil"/>
              <w:left w:val="nil"/>
              <w:bottom w:val="single" w:sz="4" w:space="0" w:color="auto"/>
              <w:right w:val="single" w:sz="4" w:space="0" w:color="auto"/>
            </w:tcBorders>
            <w:shd w:val="clear" w:color="000000" w:fill="FFFFFF"/>
            <w:hideMark/>
          </w:tcPr>
          <w:p w14:paraId="0983D3A0"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DG </w:t>
            </w:r>
          </w:p>
        </w:tc>
        <w:tc>
          <w:tcPr>
            <w:tcW w:w="1180" w:type="dxa"/>
            <w:tcBorders>
              <w:top w:val="nil"/>
              <w:left w:val="nil"/>
              <w:bottom w:val="single" w:sz="4" w:space="0" w:color="auto"/>
              <w:right w:val="single" w:sz="4" w:space="0" w:color="auto"/>
            </w:tcBorders>
            <w:shd w:val="clear" w:color="000000" w:fill="FFFFFF"/>
            <w:hideMark/>
          </w:tcPr>
          <w:p w14:paraId="215A5264"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dg      </w:t>
            </w:r>
          </w:p>
        </w:tc>
        <w:tc>
          <w:tcPr>
            <w:tcW w:w="1400" w:type="dxa"/>
            <w:tcBorders>
              <w:top w:val="nil"/>
              <w:left w:val="nil"/>
              <w:bottom w:val="single" w:sz="4" w:space="0" w:color="auto"/>
              <w:right w:val="single" w:sz="4" w:space="0" w:color="auto"/>
            </w:tcBorders>
            <w:shd w:val="clear" w:color="000000" w:fill="FFFFFF"/>
            <w:hideMark/>
          </w:tcPr>
          <w:p w14:paraId="21179D6F"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DIGI       </w:t>
            </w:r>
          </w:p>
        </w:tc>
      </w:tr>
      <w:tr w:rsidR="000433D4" w:rsidRPr="007F7AA4" w14:paraId="500301DC" w14:textId="77777777" w:rsidTr="000433D4">
        <w:trPr>
          <w:trHeight w:val="300"/>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60ABF4A0" w14:textId="77777777" w:rsidR="000433D4" w:rsidRPr="007F7AA4" w:rsidRDefault="000433D4" w:rsidP="000433D4">
            <w:pPr>
              <w:widowControl/>
              <w:kinsoku/>
              <w:adjustRightInd/>
              <w:jc w:val="right"/>
              <w:rPr>
                <w:rFonts w:eastAsiaTheme="majorEastAsia" w:cs="Times New Roman"/>
                <w:color w:val="000000"/>
                <w:kern w:val="0"/>
                <w:sz w:val="22"/>
              </w:rPr>
            </w:pPr>
            <w:r w:rsidRPr="007F7AA4">
              <w:rPr>
                <w:rFonts w:eastAsiaTheme="majorEastAsia" w:cs="Times New Roman"/>
                <w:color w:val="000000"/>
                <w:kern w:val="0"/>
                <w:sz w:val="22"/>
              </w:rPr>
              <w:t>9</w:t>
            </w:r>
          </w:p>
        </w:tc>
        <w:tc>
          <w:tcPr>
            <w:tcW w:w="680" w:type="dxa"/>
            <w:tcBorders>
              <w:top w:val="nil"/>
              <w:left w:val="nil"/>
              <w:bottom w:val="single" w:sz="4" w:space="0" w:color="auto"/>
              <w:right w:val="single" w:sz="4" w:space="0" w:color="auto"/>
            </w:tcBorders>
            <w:shd w:val="clear" w:color="000000" w:fill="FFFFFF"/>
            <w:hideMark/>
          </w:tcPr>
          <w:p w14:paraId="3FD4850A"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DT </w:t>
            </w:r>
          </w:p>
        </w:tc>
        <w:tc>
          <w:tcPr>
            <w:tcW w:w="1180" w:type="dxa"/>
            <w:tcBorders>
              <w:top w:val="nil"/>
              <w:left w:val="nil"/>
              <w:bottom w:val="single" w:sz="4" w:space="0" w:color="auto"/>
              <w:right w:val="single" w:sz="4" w:space="0" w:color="auto"/>
            </w:tcBorders>
            <w:shd w:val="clear" w:color="000000" w:fill="FFFFFF"/>
            <w:hideMark/>
          </w:tcPr>
          <w:p w14:paraId="5700A9CC"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dt      </w:t>
            </w:r>
          </w:p>
        </w:tc>
        <w:tc>
          <w:tcPr>
            <w:tcW w:w="1400" w:type="dxa"/>
            <w:tcBorders>
              <w:top w:val="nil"/>
              <w:left w:val="nil"/>
              <w:bottom w:val="single" w:sz="4" w:space="0" w:color="auto"/>
              <w:right w:val="single" w:sz="4" w:space="0" w:color="auto"/>
            </w:tcBorders>
            <w:shd w:val="clear" w:color="000000" w:fill="FFFFFF"/>
            <w:hideMark/>
          </w:tcPr>
          <w:p w14:paraId="4F7ED6CB"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DTAG       </w:t>
            </w:r>
          </w:p>
        </w:tc>
      </w:tr>
      <w:tr w:rsidR="000433D4" w:rsidRPr="007F7AA4" w14:paraId="2B8C6C06" w14:textId="77777777" w:rsidTr="000433D4">
        <w:trPr>
          <w:trHeight w:val="300"/>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1E6B4624" w14:textId="77777777" w:rsidR="000433D4" w:rsidRPr="007F7AA4" w:rsidRDefault="000433D4" w:rsidP="000433D4">
            <w:pPr>
              <w:widowControl/>
              <w:kinsoku/>
              <w:adjustRightInd/>
              <w:jc w:val="right"/>
              <w:rPr>
                <w:rFonts w:eastAsiaTheme="majorEastAsia" w:cs="Times New Roman"/>
                <w:color w:val="000000"/>
                <w:kern w:val="0"/>
                <w:sz w:val="22"/>
              </w:rPr>
            </w:pPr>
            <w:r w:rsidRPr="007F7AA4">
              <w:rPr>
                <w:rFonts w:eastAsiaTheme="majorEastAsia" w:cs="Times New Roman"/>
                <w:color w:val="000000"/>
                <w:kern w:val="0"/>
                <w:sz w:val="22"/>
              </w:rPr>
              <w:t>10</w:t>
            </w:r>
          </w:p>
        </w:tc>
        <w:tc>
          <w:tcPr>
            <w:tcW w:w="680" w:type="dxa"/>
            <w:tcBorders>
              <w:top w:val="nil"/>
              <w:left w:val="nil"/>
              <w:bottom w:val="single" w:sz="4" w:space="0" w:color="auto"/>
              <w:right w:val="single" w:sz="4" w:space="0" w:color="auto"/>
            </w:tcBorders>
            <w:shd w:val="clear" w:color="000000" w:fill="FFFFFF"/>
            <w:hideMark/>
          </w:tcPr>
          <w:p w14:paraId="146E982A"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EE </w:t>
            </w:r>
          </w:p>
        </w:tc>
        <w:tc>
          <w:tcPr>
            <w:tcW w:w="1180" w:type="dxa"/>
            <w:tcBorders>
              <w:top w:val="nil"/>
              <w:left w:val="nil"/>
              <w:bottom w:val="single" w:sz="4" w:space="0" w:color="auto"/>
              <w:right w:val="single" w:sz="4" w:space="0" w:color="auto"/>
            </w:tcBorders>
            <w:shd w:val="clear" w:color="000000" w:fill="FFFFFF"/>
            <w:hideMark/>
          </w:tcPr>
          <w:p w14:paraId="71D048DD"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ee      </w:t>
            </w:r>
          </w:p>
        </w:tc>
        <w:tc>
          <w:tcPr>
            <w:tcW w:w="1400" w:type="dxa"/>
            <w:tcBorders>
              <w:top w:val="nil"/>
              <w:left w:val="nil"/>
              <w:bottom w:val="single" w:sz="4" w:space="0" w:color="auto"/>
              <w:right w:val="single" w:sz="4" w:space="0" w:color="auto"/>
            </w:tcBorders>
            <w:shd w:val="clear" w:color="000000" w:fill="FFFFFF"/>
            <w:hideMark/>
          </w:tcPr>
          <w:p w14:paraId="5E883CAC"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EE         </w:t>
            </w:r>
          </w:p>
        </w:tc>
      </w:tr>
      <w:tr w:rsidR="000433D4" w:rsidRPr="007F7AA4" w14:paraId="5FBA2638" w14:textId="77777777" w:rsidTr="000433D4">
        <w:trPr>
          <w:trHeight w:val="300"/>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4518FE57" w14:textId="77777777" w:rsidR="000433D4" w:rsidRPr="007F7AA4" w:rsidRDefault="000433D4" w:rsidP="000433D4">
            <w:pPr>
              <w:widowControl/>
              <w:kinsoku/>
              <w:adjustRightInd/>
              <w:jc w:val="right"/>
              <w:rPr>
                <w:rFonts w:eastAsiaTheme="majorEastAsia" w:cs="Times New Roman"/>
                <w:color w:val="000000"/>
                <w:kern w:val="0"/>
                <w:sz w:val="22"/>
              </w:rPr>
            </w:pPr>
            <w:r w:rsidRPr="007F7AA4">
              <w:rPr>
                <w:rFonts w:eastAsiaTheme="majorEastAsia" w:cs="Times New Roman"/>
                <w:color w:val="000000"/>
                <w:kern w:val="0"/>
                <w:sz w:val="22"/>
              </w:rPr>
              <w:t>11</w:t>
            </w:r>
          </w:p>
        </w:tc>
        <w:tc>
          <w:tcPr>
            <w:tcW w:w="680" w:type="dxa"/>
            <w:tcBorders>
              <w:top w:val="nil"/>
              <w:left w:val="nil"/>
              <w:bottom w:val="single" w:sz="4" w:space="0" w:color="auto"/>
              <w:right w:val="single" w:sz="4" w:space="0" w:color="auto"/>
            </w:tcBorders>
            <w:shd w:val="clear" w:color="000000" w:fill="FFFFFF"/>
            <w:hideMark/>
          </w:tcPr>
          <w:p w14:paraId="6AE2397A"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EL </w:t>
            </w:r>
          </w:p>
        </w:tc>
        <w:tc>
          <w:tcPr>
            <w:tcW w:w="1180" w:type="dxa"/>
            <w:tcBorders>
              <w:top w:val="nil"/>
              <w:left w:val="nil"/>
              <w:bottom w:val="single" w:sz="4" w:space="0" w:color="auto"/>
              <w:right w:val="single" w:sz="4" w:space="0" w:color="auto"/>
            </w:tcBorders>
            <w:shd w:val="clear" w:color="000000" w:fill="FFFFFF"/>
            <w:hideMark/>
          </w:tcPr>
          <w:p w14:paraId="03C3F06A"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el      </w:t>
            </w:r>
          </w:p>
        </w:tc>
        <w:tc>
          <w:tcPr>
            <w:tcW w:w="1400" w:type="dxa"/>
            <w:tcBorders>
              <w:top w:val="nil"/>
              <w:left w:val="nil"/>
              <w:bottom w:val="single" w:sz="4" w:space="0" w:color="auto"/>
              <w:right w:val="single" w:sz="4" w:space="0" w:color="auto"/>
            </w:tcBorders>
            <w:shd w:val="clear" w:color="000000" w:fill="FFFFFF"/>
            <w:hideMark/>
          </w:tcPr>
          <w:p w14:paraId="0EEAC5FD"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Elisa      </w:t>
            </w:r>
          </w:p>
        </w:tc>
      </w:tr>
      <w:tr w:rsidR="000433D4" w:rsidRPr="007F7AA4" w14:paraId="0D891DDC" w14:textId="77777777" w:rsidTr="000433D4">
        <w:trPr>
          <w:trHeight w:val="300"/>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03590BBD" w14:textId="77777777" w:rsidR="000433D4" w:rsidRPr="007F7AA4" w:rsidRDefault="000433D4" w:rsidP="000433D4">
            <w:pPr>
              <w:widowControl/>
              <w:kinsoku/>
              <w:adjustRightInd/>
              <w:jc w:val="right"/>
              <w:rPr>
                <w:rFonts w:eastAsiaTheme="majorEastAsia" w:cs="Times New Roman"/>
                <w:color w:val="000000"/>
                <w:kern w:val="0"/>
                <w:sz w:val="22"/>
              </w:rPr>
            </w:pPr>
            <w:r w:rsidRPr="007F7AA4">
              <w:rPr>
                <w:rFonts w:eastAsiaTheme="majorEastAsia" w:cs="Times New Roman"/>
                <w:color w:val="000000"/>
                <w:kern w:val="0"/>
                <w:sz w:val="22"/>
              </w:rPr>
              <w:t>12</w:t>
            </w:r>
          </w:p>
        </w:tc>
        <w:tc>
          <w:tcPr>
            <w:tcW w:w="680" w:type="dxa"/>
            <w:tcBorders>
              <w:top w:val="nil"/>
              <w:left w:val="nil"/>
              <w:bottom w:val="single" w:sz="4" w:space="0" w:color="auto"/>
              <w:right w:val="single" w:sz="4" w:space="0" w:color="auto"/>
            </w:tcBorders>
            <w:shd w:val="clear" w:color="000000" w:fill="FFFFFF"/>
            <w:hideMark/>
          </w:tcPr>
          <w:p w14:paraId="0A23F987"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EN </w:t>
            </w:r>
          </w:p>
        </w:tc>
        <w:tc>
          <w:tcPr>
            <w:tcW w:w="1180" w:type="dxa"/>
            <w:tcBorders>
              <w:top w:val="nil"/>
              <w:left w:val="nil"/>
              <w:bottom w:val="single" w:sz="4" w:space="0" w:color="auto"/>
              <w:right w:val="single" w:sz="4" w:space="0" w:color="auto"/>
            </w:tcBorders>
            <w:shd w:val="clear" w:color="000000" w:fill="FFFFFF"/>
            <w:hideMark/>
          </w:tcPr>
          <w:p w14:paraId="2128556F"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en      </w:t>
            </w:r>
          </w:p>
        </w:tc>
        <w:tc>
          <w:tcPr>
            <w:tcW w:w="1400" w:type="dxa"/>
            <w:tcBorders>
              <w:top w:val="nil"/>
              <w:left w:val="nil"/>
              <w:bottom w:val="single" w:sz="4" w:space="0" w:color="auto"/>
              <w:right w:val="single" w:sz="4" w:space="0" w:color="auto"/>
            </w:tcBorders>
            <w:shd w:val="clear" w:color="000000" w:fill="FFFFFF"/>
            <w:hideMark/>
          </w:tcPr>
          <w:p w14:paraId="23624F4E"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Entel      </w:t>
            </w:r>
          </w:p>
        </w:tc>
      </w:tr>
      <w:tr w:rsidR="000433D4" w:rsidRPr="007F7AA4" w14:paraId="78F364D8" w14:textId="77777777" w:rsidTr="000433D4">
        <w:trPr>
          <w:trHeight w:val="300"/>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604B2F13" w14:textId="77777777" w:rsidR="000433D4" w:rsidRPr="007F7AA4" w:rsidRDefault="000433D4" w:rsidP="000433D4">
            <w:pPr>
              <w:widowControl/>
              <w:kinsoku/>
              <w:adjustRightInd/>
              <w:jc w:val="right"/>
              <w:rPr>
                <w:rFonts w:eastAsiaTheme="majorEastAsia" w:cs="Times New Roman"/>
                <w:color w:val="000000"/>
                <w:kern w:val="0"/>
                <w:sz w:val="22"/>
              </w:rPr>
            </w:pPr>
            <w:r w:rsidRPr="007F7AA4">
              <w:rPr>
                <w:rFonts w:eastAsiaTheme="majorEastAsia" w:cs="Times New Roman"/>
                <w:color w:val="000000"/>
                <w:kern w:val="0"/>
                <w:sz w:val="22"/>
              </w:rPr>
              <w:t>13</w:t>
            </w:r>
          </w:p>
        </w:tc>
        <w:tc>
          <w:tcPr>
            <w:tcW w:w="680" w:type="dxa"/>
            <w:tcBorders>
              <w:top w:val="nil"/>
              <w:left w:val="nil"/>
              <w:bottom w:val="single" w:sz="4" w:space="0" w:color="auto"/>
              <w:right w:val="single" w:sz="4" w:space="0" w:color="auto"/>
            </w:tcBorders>
            <w:shd w:val="clear" w:color="000000" w:fill="FFFFFF"/>
            <w:hideMark/>
          </w:tcPr>
          <w:p w14:paraId="3F59E7E9"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FE </w:t>
            </w:r>
          </w:p>
        </w:tc>
        <w:tc>
          <w:tcPr>
            <w:tcW w:w="1180" w:type="dxa"/>
            <w:tcBorders>
              <w:top w:val="nil"/>
              <w:left w:val="nil"/>
              <w:bottom w:val="single" w:sz="4" w:space="0" w:color="auto"/>
              <w:right w:val="single" w:sz="4" w:space="0" w:color="auto"/>
            </w:tcBorders>
            <w:shd w:val="clear" w:color="000000" w:fill="FFFFFF"/>
            <w:hideMark/>
          </w:tcPr>
          <w:p w14:paraId="7722A0B8"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fe      </w:t>
            </w:r>
          </w:p>
        </w:tc>
        <w:tc>
          <w:tcPr>
            <w:tcW w:w="1400" w:type="dxa"/>
            <w:tcBorders>
              <w:top w:val="nil"/>
              <w:left w:val="nil"/>
              <w:bottom w:val="single" w:sz="4" w:space="0" w:color="auto"/>
              <w:right w:val="single" w:sz="4" w:space="0" w:color="auto"/>
            </w:tcBorders>
            <w:shd w:val="clear" w:color="000000" w:fill="FFFFFF"/>
            <w:hideMark/>
          </w:tcPr>
          <w:p w14:paraId="067CB333"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Free       </w:t>
            </w:r>
          </w:p>
        </w:tc>
      </w:tr>
      <w:tr w:rsidR="000433D4" w:rsidRPr="007F7AA4" w14:paraId="734BC75F" w14:textId="77777777" w:rsidTr="000433D4">
        <w:trPr>
          <w:trHeight w:val="300"/>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2C70B0F3" w14:textId="77777777" w:rsidR="000433D4" w:rsidRPr="007F7AA4" w:rsidRDefault="000433D4" w:rsidP="000433D4">
            <w:pPr>
              <w:widowControl/>
              <w:kinsoku/>
              <w:adjustRightInd/>
              <w:jc w:val="right"/>
              <w:rPr>
                <w:rFonts w:eastAsiaTheme="majorEastAsia" w:cs="Times New Roman"/>
                <w:color w:val="000000"/>
                <w:kern w:val="0"/>
                <w:sz w:val="22"/>
              </w:rPr>
            </w:pPr>
            <w:r w:rsidRPr="007F7AA4">
              <w:rPr>
                <w:rFonts w:eastAsiaTheme="majorEastAsia" w:cs="Times New Roman"/>
                <w:color w:val="000000"/>
                <w:kern w:val="0"/>
                <w:sz w:val="22"/>
              </w:rPr>
              <w:t>14</w:t>
            </w:r>
          </w:p>
        </w:tc>
        <w:tc>
          <w:tcPr>
            <w:tcW w:w="680" w:type="dxa"/>
            <w:tcBorders>
              <w:top w:val="nil"/>
              <w:left w:val="nil"/>
              <w:bottom w:val="single" w:sz="4" w:space="0" w:color="auto"/>
              <w:right w:val="single" w:sz="4" w:space="0" w:color="auto"/>
            </w:tcBorders>
            <w:shd w:val="clear" w:color="000000" w:fill="FFFFFF"/>
            <w:hideMark/>
          </w:tcPr>
          <w:p w14:paraId="7A412521"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FK</w:t>
            </w:r>
          </w:p>
        </w:tc>
        <w:tc>
          <w:tcPr>
            <w:tcW w:w="1180" w:type="dxa"/>
            <w:tcBorders>
              <w:top w:val="nil"/>
              <w:left w:val="nil"/>
              <w:bottom w:val="single" w:sz="4" w:space="0" w:color="auto"/>
              <w:right w:val="single" w:sz="4" w:space="0" w:color="auto"/>
            </w:tcBorders>
            <w:shd w:val="clear" w:color="000000" w:fill="FFFFFF"/>
            <w:hideMark/>
          </w:tcPr>
          <w:p w14:paraId="303A4E70"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Fk</w:t>
            </w:r>
          </w:p>
        </w:tc>
        <w:tc>
          <w:tcPr>
            <w:tcW w:w="1400" w:type="dxa"/>
            <w:tcBorders>
              <w:top w:val="nil"/>
              <w:left w:val="nil"/>
              <w:bottom w:val="single" w:sz="4" w:space="0" w:color="auto"/>
              <w:right w:val="single" w:sz="4" w:space="0" w:color="auto"/>
            </w:tcBorders>
            <w:shd w:val="clear" w:color="000000" w:fill="FFFFFF"/>
            <w:hideMark/>
          </w:tcPr>
          <w:p w14:paraId="47DFE472" w14:textId="77777777" w:rsidR="000433D4" w:rsidRPr="007F7AA4" w:rsidRDefault="000433D4" w:rsidP="000433D4">
            <w:pPr>
              <w:widowControl/>
              <w:kinsoku/>
              <w:adjustRightInd/>
              <w:rPr>
                <w:rFonts w:eastAsiaTheme="majorEastAsia" w:cs="Times New Roman"/>
                <w:i/>
                <w:iCs/>
                <w:color w:val="172B4D"/>
                <w:kern w:val="0"/>
                <w:sz w:val="22"/>
              </w:rPr>
            </w:pPr>
            <w:r w:rsidRPr="007F7AA4">
              <w:rPr>
                <w:rFonts w:eastAsiaTheme="majorEastAsia" w:cs="Times New Roman"/>
                <w:i/>
                <w:iCs/>
                <w:color w:val="172B4D"/>
                <w:kern w:val="0"/>
                <w:sz w:val="22"/>
              </w:rPr>
              <w:t>Flipkart</w:t>
            </w:r>
          </w:p>
        </w:tc>
      </w:tr>
      <w:tr w:rsidR="000433D4" w:rsidRPr="007F7AA4" w14:paraId="06562451" w14:textId="77777777" w:rsidTr="000433D4">
        <w:trPr>
          <w:trHeight w:val="300"/>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3D2C7F2C" w14:textId="77777777" w:rsidR="000433D4" w:rsidRPr="007F7AA4" w:rsidRDefault="000433D4" w:rsidP="000433D4">
            <w:pPr>
              <w:widowControl/>
              <w:kinsoku/>
              <w:adjustRightInd/>
              <w:jc w:val="right"/>
              <w:rPr>
                <w:rFonts w:eastAsiaTheme="majorEastAsia" w:cs="Times New Roman"/>
                <w:color w:val="000000"/>
                <w:kern w:val="0"/>
                <w:sz w:val="22"/>
              </w:rPr>
            </w:pPr>
            <w:r w:rsidRPr="007F7AA4">
              <w:rPr>
                <w:rFonts w:eastAsiaTheme="majorEastAsia" w:cs="Times New Roman"/>
                <w:color w:val="000000"/>
                <w:kern w:val="0"/>
                <w:sz w:val="22"/>
              </w:rPr>
              <w:t>15</w:t>
            </w:r>
          </w:p>
        </w:tc>
        <w:tc>
          <w:tcPr>
            <w:tcW w:w="680" w:type="dxa"/>
            <w:tcBorders>
              <w:top w:val="nil"/>
              <w:left w:val="nil"/>
              <w:bottom w:val="single" w:sz="4" w:space="0" w:color="auto"/>
              <w:right w:val="single" w:sz="4" w:space="0" w:color="auto"/>
            </w:tcBorders>
            <w:shd w:val="clear" w:color="000000" w:fill="FFFFFF"/>
            <w:hideMark/>
          </w:tcPr>
          <w:p w14:paraId="6F1797F8"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GU</w:t>
            </w:r>
          </w:p>
        </w:tc>
        <w:tc>
          <w:tcPr>
            <w:tcW w:w="1180" w:type="dxa"/>
            <w:tcBorders>
              <w:top w:val="nil"/>
              <w:left w:val="nil"/>
              <w:bottom w:val="single" w:sz="4" w:space="0" w:color="auto"/>
              <w:right w:val="single" w:sz="4" w:space="0" w:color="auto"/>
            </w:tcBorders>
            <w:shd w:val="clear" w:color="000000" w:fill="FFFFFF"/>
            <w:hideMark/>
          </w:tcPr>
          <w:p w14:paraId="772DEEE4"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gu</w:t>
            </w:r>
          </w:p>
        </w:tc>
        <w:tc>
          <w:tcPr>
            <w:tcW w:w="1400" w:type="dxa"/>
            <w:tcBorders>
              <w:top w:val="nil"/>
              <w:left w:val="nil"/>
              <w:bottom w:val="single" w:sz="4" w:space="0" w:color="auto"/>
              <w:right w:val="single" w:sz="4" w:space="0" w:color="auto"/>
            </w:tcBorders>
            <w:shd w:val="clear" w:color="000000" w:fill="FFFFFF"/>
            <w:hideMark/>
          </w:tcPr>
          <w:p w14:paraId="38328CF3"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LG U+</w:t>
            </w:r>
          </w:p>
        </w:tc>
      </w:tr>
      <w:tr w:rsidR="000433D4" w:rsidRPr="007F7AA4" w14:paraId="43705B8A" w14:textId="77777777" w:rsidTr="000433D4">
        <w:trPr>
          <w:trHeight w:val="300"/>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31BBE954" w14:textId="77777777" w:rsidR="000433D4" w:rsidRPr="007F7AA4" w:rsidRDefault="000433D4" w:rsidP="000433D4">
            <w:pPr>
              <w:widowControl/>
              <w:kinsoku/>
              <w:adjustRightInd/>
              <w:jc w:val="right"/>
              <w:rPr>
                <w:rFonts w:eastAsiaTheme="majorEastAsia" w:cs="Times New Roman"/>
                <w:color w:val="000000"/>
                <w:kern w:val="0"/>
                <w:sz w:val="22"/>
              </w:rPr>
            </w:pPr>
            <w:r w:rsidRPr="007F7AA4">
              <w:rPr>
                <w:rFonts w:eastAsiaTheme="majorEastAsia" w:cs="Times New Roman"/>
                <w:color w:val="000000"/>
                <w:kern w:val="0"/>
                <w:sz w:val="22"/>
              </w:rPr>
              <w:t>16</w:t>
            </w:r>
          </w:p>
        </w:tc>
        <w:tc>
          <w:tcPr>
            <w:tcW w:w="680" w:type="dxa"/>
            <w:tcBorders>
              <w:top w:val="nil"/>
              <w:left w:val="nil"/>
              <w:bottom w:val="single" w:sz="4" w:space="0" w:color="auto"/>
              <w:right w:val="single" w:sz="4" w:space="0" w:color="auto"/>
            </w:tcBorders>
            <w:shd w:val="clear" w:color="000000" w:fill="FFFFFF"/>
            <w:hideMark/>
          </w:tcPr>
          <w:p w14:paraId="10F3144F" w14:textId="77777777" w:rsidR="000433D4" w:rsidRPr="007F7AA4" w:rsidRDefault="000433D4" w:rsidP="000433D4">
            <w:pPr>
              <w:widowControl/>
              <w:kinsoku/>
              <w:adjustRightInd/>
              <w:rPr>
                <w:rFonts w:eastAsiaTheme="majorEastAsia" w:cs="Times New Roman"/>
                <w:color w:val="FF0000"/>
                <w:kern w:val="0"/>
                <w:sz w:val="22"/>
              </w:rPr>
            </w:pPr>
            <w:r w:rsidRPr="007F7AA4">
              <w:rPr>
                <w:rFonts w:eastAsiaTheme="majorEastAsia" w:cs="Times New Roman"/>
                <w:color w:val="FF0000"/>
                <w:kern w:val="0"/>
                <w:sz w:val="22"/>
              </w:rPr>
              <w:t>HG </w:t>
            </w:r>
          </w:p>
        </w:tc>
        <w:tc>
          <w:tcPr>
            <w:tcW w:w="1180" w:type="dxa"/>
            <w:tcBorders>
              <w:top w:val="nil"/>
              <w:left w:val="nil"/>
              <w:bottom w:val="single" w:sz="4" w:space="0" w:color="auto"/>
              <w:right w:val="single" w:sz="4" w:space="0" w:color="auto"/>
            </w:tcBorders>
            <w:shd w:val="clear" w:color="000000" w:fill="FFFFFF"/>
            <w:hideMark/>
          </w:tcPr>
          <w:p w14:paraId="585ED78A" w14:textId="77777777" w:rsidR="000433D4" w:rsidRPr="007F7AA4" w:rsidRDefault="000433D4" w:rsidP="000433D4">
            <w:pPr>
              <w:widowControl/>
              <w:kinsoku/>
              <w:adjustRightInd/>
              <w:rPr>
                <w:rFonts w:eastAsiaTheme="majorEastAsia" w:cs="Times New Roman"/>
                <w:color w:val="FF0000"/>
                <w:kern w:val="0"/>
                <w:sz w:val="22"/>
              </w:rPr>
            </w:pPr>
            <w:r w:rsidRPr="007F7AA4">
              <w:rPr>
                <w:rFonts w:eastAsiaTheme="majorEastAsia" w:cs="Times New Roman"/>
                <w:color w:val="FF0000"/>
                <w:kern w:val="0"/>
                <w:sz w:val="22"/>
              </w:rPr>
              <w:t>h3g     </w:t>
            </w:r>
          </w:p>
        </w:tc>
        <w:tc>
          <w:tcPr>
            <w:tcW w:w="1400" w:type="dxa"/>
            <w:tcBorders>
              <w:top w:val="nil"/>
              <w:left w:val="nil"/>
              <w:bottom w:val="single" w:sz="4" w:space="0" w:color="auto"/>
              <w:right w:val="single" w:sz="4" w:space="0" w:color="auto"/>
            </w:tcBorders>
            <w:shd w:val="clear" w:color="000000" w:fill="FFFFFF"/>
            <w:hideMark/>
          </w:tcPr>
          <w:p w14:paraId="497FB5DA" w14:textId="77777777" w:rsidR="000433D4" w:rsidRPr="007F7AA4" w:rsidRDefault="000433D4" w:rsidP="000433D4">
            <w:pPr>
              <w:widowControl/>
              <w:kinsoku/>
              <w:adjustRightInd/>
              <w:rPr>
                <w:rFonts w:eastAsiaTheme="majorEastAsia" w:cs="Times New Roman"/>
                <w:color w:val="FF0000"/>
                <w:kern w:val="0"/>
                <w:sz w:val="22"/>
              </w:rPr>
            </w:pPr>
            <w:r w:rsidRPr="007F7AA4">
              <w:rPr>
                <w:rFonts w:eastAsiaTheme="majorEastAsia" w:cs="Times New Roman"/>
                <w:color w:val="FF0000"/>
                <w:kern w:val="0"/>
                <w:sz w:val="22"/>
              </w:rPr>
              <w:t>H3G        </w:t>
            </w:r>
          </w:p>
        </w:tc>
      </w:tr>
      <w:tr w:rsidR="000433D4" w:rsidRPr="007F7AA4" w14:paraId="4D7E697C" w14:textId="77777777" w:rsidTr="000433D4">
        <w:trPr>
          <w:trHeight w:val="300"/>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487493D3" w14:textId="77777777" w:rsidR="000433D4" w:rsidRPr="007F7AA4" w:rsidRDefault="000433D4" w:rsidP="000433D4">
            <w:pPr>
              <w:widowControl/>
              <w:kinsoku/>
              <w:adjustRightInd/>
              <w:jc w:val="right"/>
              <w:rPr>
                <w:rFonts w:eastAsiaTheme="majorEastAsia" w:cs="Times New Roman"/>
                <w:color w:val="000000"/>
                <w:kern w:val="0"/>
                <w:sz w:val="22"/>
              </w:rPr>
            </w:pPr>
            <w:r w:rsidRPr="007F7AA4">
              <w:rPr>
                <w:rFonts w:eastAsiaTheme="majorEastAsia" w:cs="Times New Roman"/>
                <w:color w:val="000000"/>
                <w:kern w:val="0"/>
                <w:sz w:val="22"/>
              </w:rPr>
              <w:t>17</w:t>
            </w:r>
          </w:p>
        </w:tc>
        <w:tc>
          <w:tcPr>
            <w:tcW w:w="680" w:type="dxa"/>
            <w:tcBorders>
              <w:top w:val="nil"/>
              <w:left w:val="nil"/>
              <w:bottom w:val="single" w:sz="4" w:space="0" w:color="auto"/>
              <w:right w:val="single" w:sz="4" w:space="0" w:color="auto"/>
            </w:tcBorders>
            <w:shd w:val="clear" w:color="000000" w:fill="FFFFFF"/>
            <w:hideMark/>
          </w:tcPr>
          <w:p w14:paraId="3B57E590" w14:textId="77777777" w:rsidR="000433D4" w:rsidRPr="007F7AA4" w:rsidRDefault="000433D4" w:rsidP="000433D4">
            <w:pPr>
              <w:widowControl/>
              <w:kinsoku/>
              <w:adjustRightInd/>
              <w:rPr>
                <w:rFonts w:eastAsiaTheme="majorEastAsia" w:cs="Times New Roman"/>
                <w:color w:val="FF0000"/>
                <w:kern w:val="0"/>
                <w:sz w:val="22"/>
              </w:rPr>
            </w:pPr>
            <w:r w:rsidRPr="007F7AA4">
              <w:rPr>
                <w:rFonts w:eastAsiaTheme="majorEastAsia" w:cs="Times New Roman"/>
                <w:color w:val="FF0000"/>
                <w:kern w:val="0"/>
                <w:sz w:val="22"/>
              </w:rPr>
              <w:t>JO</w:t>
            </w:r>
          </w:p>
        </w:tc>
        <w:tc>
          <w:tcPr>
            <w:tcW w:w="1180" w:type="dxa"/>
            <w:tcBorders>
              <w:top w:val="nil"/>
              <w:left w:val="nil"/>
              <w:bottom w:val="single" w:sz="4" w:space="0" w:color="auto"/>
              <w:right w:val="single" w:sz="4" w:space="0" w:color="auto"/>
            </w:tcBorders>
            <w:shd w:val="clear" w:color="000000" w:fill="FFFFFF"/>
            <w:hideMark/>
          </w:tcPr>
          <w:p w14:paraId="360E8BF9" w14:textId="77777777" w:rsidR="000433D4" w:rsidRPr="007F7AA4" w:rsidRDefault="000433D4" w:rsidP="000433D4">
            <w:pPr>
              <w:widowControl/>
              <w:kinsoku/>
              <w:adjustRightInd/>
              <w:rPr>
                <w:rFonts w:eastAsiaTheme="majorEastAsia" w:cs="Times New Roman"/>
                <w:color w:val="FF0000"/>
                <w:kern w:val="0"/>
                <w:sz w:val="22"/>
              </w:rPr>
            </w:pPr>
            <w:r w:rsidRPr="007F7AA4">
              <w:rPr>
                <w:rFonts w:eastAsiaTheme="majorEastAsia" w:cs="Times New Roman"/>
                <w:color w:val="FF0000"/>
                <w:kern w:val="0"/>
                <w:sz w:val="22"/>
              </w:rPr>
              <w:t>jo</w:t>
            </w:r>
          </w:p>
        </w:tc>
        <w:tc>
          <w:tcPr>
            <w:tcW w:w="1400" w:type="dxa"/>
            <w:tcBorders>
              <w:top w:val="nil"/>
              <w:left w:val="nil"/>
              <w:bottom w:val="single" w:sz="4" w:space="0" w:color="auto"/>
              <w:right w:val="single" w:sz="4" w:space="0" w:color="auto"/>
            </w:tcBorders>
            <w:shd w:val="clear" w:color="000000" w:fill="FFFFFF"/>
            <w:hideMark/>
          </w:tcPr>
          <w:p w14:paraId="671C8DF2" w14:textId="77777777" w:rsidR="000433D4" w:rsidRPr="007F7AA4" w:rsidRDefault="000433D4" w:rsidP="000433D4">
            <w:pPr>
              <w:widowControl/>
              <w:kinsoku/>
              <w:adjustRightInd/>
              <w:rPr>
                <w:rFonts w:eastAsiaTheme="majorEastAsia" w:cs="Times New Roman"/>
                <w:color w:val="FF0000"/>
                <w:kern w:val="0"/>
                <w:sz w:val="22"/>
              </w:rPr>
            </w:pPr>
            <w:r w:rsidRPr="007F7AA4">
              <w:rPr>
                <w:rFonts w:eastAsiaTheme="majorEastAsia" w:cs="Times New Roman"/>
                <w:color w:val="FF0000"/>
                <w:kern w:val="0"/>
                <w:sz w:val="22"/>
              </w:rPr>
              <w:t>JIO</w:t>
            </w:r>
          </w:p>
        </w:tc>
      </w:tr>
      <w:tr w:rsidR="000433D4" w:rsidRPr="007F7AA4" w14:paraId="0F13584B" w14:textId="77777777" w:rsidTr="000433D4">
        <w:trPr>
          <w:trHeight w:val="300"/>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05A19B75" w14:textId="77777777" w:rsidR="000433D4" w:rsidRPr="007F7AA4" w:rsidRDefault="000433D4" w:rsidP="000433D4">
            <w:pPr>
              <w:widowControl/>
              <w:kinsoku/>
              <w:adjustRightInd/>
              <w:jc w:val="right"/>
              <w:rPr>
                <w:rFonts w:eastAsiaTheme="majorEastAsia" w:cs="Times New Roman"/>
                <w:color w:val="000000"/>
                <w:kern w:val="0"/>
                <w:sz w:val="22"/>
              </w:rPr>
            </w:pPr>
            <w:r w:rsidRPr="007F7AA4">
              <w:rPr>
                <w:rFonts w:eastAsiaTheme="majorEastAsia" w:cs="Times New Roman"/>
                <w:color w:val="000000"/>
                <w:kern w:val="0"/>
                <w:sz w:val="22"/>
              </w:rPr>
              <w:t>18</w:t>
            </w:r>
          </w:p>
        </w:tc>
        <w:tc>
          <w:tcPr>
            <w:tcW w:w="680" w:type="dxa"/>
            <w:tcBorders>
              <w:top w:val="nil"/>
              <w:left w:val="nil"/>
              <w:bottom w:val="single" w:sz="4" w:space="0" w:color="auto"/>
              <w:right w:val="single" w:sz="4" w:space="0" w:color="auto"/>
            </w:tcBorders>
            <w:shd w:val="clear" w:color="000000" w:fill="FFFFFF"/>
            <w:hideMark/>
          </w:tcPr>
          <w:p w14:paraId="23D59014"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KD </w:t>
            </w:r>
          </w:p>
        </w:tc>
        <w:tc>
          <w:tcPr>
            <w:tcW w:w="1180" w:type="dxa"/>
            <w:tcBorders>
              <w:top w:val="nil"/>
              <w:left w:val="nil"/>
              <w:bottom w:val="single" w:sz="4" w:space="0" w:color="auto"/>
              <w:right w:val="single" w:sz="4" w:space="0" w:color="auto"/>
            </w:tcBorders>
            <w:shd w:val="clear" w:color="000000" w:fill="FFFFFF"/>
            <w:hideMark/>
          </w:tcPr>
          <w:p w14:paraId="5305080F"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kd</w:t>
            </w:r>
          </w:p>
        </w:tc>
        <w:tc>
          <w:tcPr>
            <w:tcW w:w="1400" w:type="dxa"/>
            <w:tcBorders>
              <w:top w:val="nil"/>
              <w:left w:val="nil"/>
              <w:bottom w:val="single" w:sz="4" w:space="0" w:color="auto"/>
              <w:right w:val="single" w:sz="4" w:space="0" w:color="auto"/>
            </w:tcBorders>
            <w:shd w:val="clear" w:color="000000" w:fill="FFFFFF"/>
            <w:hideMark/>
          </w:tcPr>
          <w:p w14:paraId="03131B84"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KDDI</w:t>
            </w:r>
          </w:p>
        </w:tc>
      </w:tr>
      <w:tr w:rsidR="000433D4" w:rsidRPr="007F7AA4" w14:paraId="365596AC" w14:textId="77777777" w:rsidTr="000433D4">
        <w:trPr>
          <w:trHeight w:val="300"/>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742EF7B5" w14:textId="77777777" w:rsidR="000433D4" w:rsidRPr="007F7AA4" w:rsidRDefault="000433D4" w:rsidP="000433D4">
            <w:pPr>
              <w:widowControl/>
              <w:kinsoku/>
              <w:adjustRightInd/>
              <w:jc w:val="right"/>
              <w:rPr>
                <w:rFonts w:eastAsiaTheme="majorEastAsia" w:cs="Times New Roman"/>
                <w:color w:val="000000"/>
                <w:kern w:val="0"/>
                <w:sz w:val="22"/>
              </w:rPr>
            </w:pPr>
            <w:r w:rsidRPr="007F7AA4">
              <w:rPr>
                <w:rFonts w:eastAsiaTheme="majorEastAsia" w:cs="Times New Roman"/>
                <w:color w:val="000000"/>
                <w:kern w:val="0"/>
                <w:sz w:val="22"/>
              </w:rPr>
              <w:t>19</w:t>
            </w:r>
          </w:p>
        </w:tc>
        <w:tc>
          <w:tcPr>
            <w:tcW w:w="680" w:type="dxa"/>
            <w:tcBorders>
              <w:top w:val="nil"/>
              <w:left w:val="nil"/>
              <w:bottom w:val="single" w:sz="4" w:space="0" w:color="auto"/>
              <w:right w:val="single" w:sz="4" w:space="0" w:color="auto"/>
            </w:tcBorders>
            <w:shd w:val="clear" w:color="000000" w:fill="FFFFFF"/>
            <w:hideMark/>
          </w:tcPr>
          <w:p w14:paraId="48E1D004"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KN </w:t>
            </w:r>
          </w:p>
        </w:tc>
        <w:tc>
          <w:tcPr>
            <w:tcW w:w="1180" w:type="dxa"/>
            <w:tcBorders>
              <w:top w:val="nil"/>
              <w:left w:val="nil"/>
              <w:bottom w:val="single" w:sz="4" w:space="0" w:color="auto"/>
              <w:right w:val="single" w:sz="4" w:space="0" w:color="auto"/>
            </w:tcBorders>
            <w:shd w:val="clear" w:color="000000" w:fill="FFFFFF"/>
            <w:hideMark/>
          </w:tcPr>
          <w:p w14:paraId="19F60DA3"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kn      </w:t>
            </w:r>
          </w:p>
        </w:tc>
        <w:tc>
          <w:tcPr>
            <w:tcW w:w="1400" w:type="dxa"/>
            <w:tcBorders>
              <w:top w:val="nil"/>
              <w:left w:val="nil"/>
              <w:bottom w:val="single" w:sz="4" w:space="0" w:color="auto"/>
              <w:right w:val="single" w:sz="4" w:space="0" w:color="auto"/>
            </w:tcBorders>
            <w:shd w:val="clear" w:color="000000" w:fill="FFFFFF"/>
            <w:hideMark/>
          </w:tcPr>
          <w:p w14:paraId="0F75D413"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KPN        </w:t>
            </w:r>
          </w:p>
        </w:tc>
      </w:tr>
      <w:tr w:rsidR="000433D4" w:rsidRPr="007F7AA4" w14:paraId="0515CEF3" w14:textId="77777777" w:rsidTr="000433D4">
        <w:trPr>
          <w:trHeight w:val="300"/>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0C82200D" w14:textId="77777777" w:rsidR="000433D4" w:rsidRPr="007F7AA4" w:rsidRDefault="000433D4" w:rsidP="000433D4">
            <w:pPr>
              <w:widowControl/>
              <w:kinsoku/>
              <w:adjustRightInd/>
              <w:jc w:val="right"/>
              <w:rPr>
                <w:rFonts w:eastAsiaTheme="majorEastAsia" w:cs="Times New Roman"/>
                <w:color w:val="000000"/>
                <w:kern w:val="0"/>
                <w:sz w:val="22"/>
              </w:rPr>
            </w:pPr>
            <w:r w:rsidRPr="007F7AA4">
              <w:rPr>
                <w:rFonts w:eastAsiaTheme="majorEastAsia" w:cs="Times New Roman"/>
                <w:color w:val="000000"/>
                <w:kern w:val="0"/>
                <w:sz w:val="22"/>
              </w:rPr>
              <w:t>20</w:t>
            </w:r>
          </w:p>
        </w:tc>
        <w:tc>
          <w:tcPr>
            <w:tcW w:w="680" w:type="dxa"/>
            <w:tcBorders>
              <w:top w:val="nil"/>
              <w:left w:val="nil"/>
              <w:bottom w:val="single" w:sz="4" w:space="0" w:color="auto"/>
              <w:right w:val="single" w:sz="4" w:space="0" w:color="auto"/>
            </w:tcBorders>
            <w:shd w:val="clear" w:color="000000" w:fill="FFFFFF"/>
            <w:hideMark/>
          </w:tcPr>
          <w:p w14:paraId="771444D9"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KT</w:t>
            </w:r>
          </w:p>
        </w:tc>
        <w:tc>
          <w:tcPr>
            <w:tcW w:w="1180" w:type="dxa"/>
            <w:tcBorders>
              <w:top w:val="nil"/>
              <w:left w:val="nil"/>
              <w:bottom w:val="single" w:sz="4" w:space="0" w:color="auto"/>
              <w:right w:val="single" w:sz="4" w:space="0" w:color="auto"/>
            </w:tcBorders>
            <w:shd w:val="clear" w:color="000000" w:fill="FFFFFF"/>
            <w:hideMark/>
          </w:tcPr>
          <w:p w14:paraId="5FA22687"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kt</w:t>
            </w:r>
          </w:p>
        </w:tc>
        <w:tc>
          <w:tcPr>
            <w:tcW w:w="1400" w:type="dxa"/>
            <w:tcBorders>
              <w:top w:val="nil"/>
              <w:left w:val="nil"/>
              <w:bottom w:val="single" w:sz="4" w:space="0" w:color="auto"/>
              <w:right w:val="single" w:sz="4" w:space="0" w:color="auto"/>
            </w:tcBorders>
            <w:shd w:val="clear" w:color="000000" w:fill="FFFFFF"/>
            <w:hideMark/>
          </w:tcPr>
          <w:p w14:paraId="6AACDFE2"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KT</w:t>
            </w:r>
          </w:p>
        </w:tc>
      </w:tr>
      <w:tr w:rsidR="000433D4" w:rsidRPr="007F7AA4" w14:paraId="4B38CA23" w14:textId="77777777" w:rsidTr="000433D4">
        <w:trPr>
          <w:trHeight w:val="300"/>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30B0FEB2" w14:textId="77777777" w:rsidR="000433D4" w:rsidRPr="007F7AA4" w:rsidRDefault="000433D4" w:rsidP="000433D4">
            <w:pPr>
              <w:widowControl/>
              <w:kinsoku/>
              <w:adjustRightInd/>
              <w:jc w:val="right"/>
              <w:rPr>
                <w:rFonts w:eastAsiaTheme="majorEastAsia" w:cs="Times New Roman"/>
                <w:color w:val="000000"/>
                <w:kern w:val="0"/>
                <w:sz w:val="22"/>
              </w:rPr>
            </w:pPr>
            <w:r w:rsidRPr="007F7AA4">
              <w:rPr>
                <w:rFonts w:eastAsiaTheme="majorEastAsia" w:cs="Times New Roman"/>
                <w:color w:val="000000"/>
                <w:kern w:val="0"/>
                <w:sz w:val="22"/>
              </w:rPr>
              <w:t>21</w:t>
            </w:r>
          </w:p>
        </w:tc>
        <w:tc>
          <w:tcPr>
            <w:tcW w:w="680" w:type="dxa"/>
            <w:tcBorders>
              <w:top w:val="nil"/>
              <w:left w:val="nil"/>
              <w:bottom w:val="single" w:sz="4" w:space="0" w:color="auto"/>
              <w:right w:val="single" w:sz="4" w:space="0" w:color="auto"/>
            </w:tcBorders>
            <w:shd w:val="clear" w:color="000000" w:fill="FFFFFF"/>
            <w:hideMark/>
          </w:tcPr>
          <w:p w14:paraId="1127B1E8"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LG </w:t>
            </w:r>
          </w:p>
        </w:tc>
        <w:tc>
          <w:tcPr>
            <w:tcW w:w="1180" w:type="dxa"/>
            <w:tcBorders>
              <w:top w:val="nil"/>
              <w:left w:val="nil"/>
              <w:bottom w:val="single" w:sz="4" w:space="0" w:color="auto"/>
              <w:right w:val="single" w:sz="4" w:space="0" w:color="auto"/>
            </w:tcBorders>
            <w:shd w:val="clear" w:color="000000" w:fill="FFFFFF"/>
            <w:hideMark/>
          </w:tcPr>
          <w:p w14:paraId="3AE0D072"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lg      </w:t>
            </w:r>
          </w:p>
        </w:tc>
        <w:tc>
          <w:tcPr>
            <w:tcW w:w="1400" w:type="dxa"/>
            <w:tcBorders>
              <w:top w:val="nil"/>
              <w:left w:val="nil"/>
              <w:bottom w:val="single" w:sz="4" w:space="0" w:color="auto"/>
              <w:right w:val="single" w:sz="4" w:space="0" w:color="auto"/>
            </w:tcBorders>
            <w:shd w:val="clear" w:color="000000" w:fill="FFFFFF"/>
            <w:hideMark/>
          </w:tcPr>
          <w:p w14:paraId="5DA983F9"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UPC        </w:t>
            </w:r>
          </w:p>
        </w:tc>
      </w:tr>
      <w:tr w:rsidR="000433D4" w:rsidRPr="007F7AA4" w14:paraId="3BA58F53" w14:textId="77777777" w:rsidTr="000433D4">
        <w:trPr>
          <w:trHeight w:val="300"/>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5CAF8305" w14:textId="77777777" w:rsidR="000433D4" w:rsidRPr="007F7AA4" w:rsidRDefault="000433D4" w:rsidP="000433D4">
            <w:pPr>
              <w:widowControl/>
              <w:kinsoku/>
              <w:adjustRightInd/>
              <w:jc w:val="right"/>
              <w:rPr>
                <w:rFonts w:eastAsiaTheme="majorEastAsia" w:cs="Times New Roman"/>
                <w:color w:val="000000"/>
                <w:kern w:val="0"/>
                <w:sz w:val="22"/>
              </w:rPr>
            </w:pPr>
            <w:r w:rsidRPr="007F7AA4">
              <w:rPr>
                <w:rFonts w:eastAsiaTheme="majorEastAsia" w:cs="Times New Roman"/>
                <w:color w:val="000000"/>
                <w:kern w:val="0"/>
                <w:sz w:val="22"/>
              </w:rPr>
              <w:t>22</w:t>
            </w:r>
          </w:p>
        </w:tc>
        <w:tc>
          <w:tcPr>
            <w:tcW w:w="680" w:type="dxa"/>
            <w:tcBorders>
              <w:top w:val="nil"/>
              <w:left w:val="nil"/>
              <w:bottom w:val="single" w:sz="4" w:space="0" w:color="auto"/>
              <w:right w:val="single" w:sz="4" w:space="0" w:color="auto"/>
            </w:tcBorders>
            <w:shd w:val="clear" w:color="000000" w:fill="FFFFFF"/>
            <w:hideMark/>
          </w:tcPr>
          <w:p w14:paraId="54423CA5"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ME </w:t>
            </w:r>
          </w:p>
        </w:tc>
        <w:tc>
          <w:tcPr>
            <w:tcW w:w="1180" w:type="dxa"/>
            <w:tcBorders>
              <w:top w:val="nil"/>
              <w:left w:val="nil"/>
              <w:bottom w:val="single" w:sz="4" w:space="0" w:color="auto"/>
              <w:right w:val="single" w:sz="4" w:space="0" w:color="auto"/>
            </w:tcBorders>
            <w:shd w:val="clear" w:color="000000" w:fill="FFFFFF"/>
            <w:hideMark/>
          </w:tcPr>
          <w:p w14:paraId="0C1D5A04"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me      </w:t>
            </w:r>
          </w:p>
        </w:tc>
        <w:tc>
          <w:tcPr>
            <w:tcW w:w="1400" w:type="dxa"/>
            <w:tcBorders>
              <w:top w:val="nil"/>
              <w:left w:val="nil"/>
              <w:bottom w:val="single" w:sz="4" w:space="0" w:color="auto"/>
              <w:right w:val="single" w:sz="4" w:space="0" w:color="auto"/>
            </w:tcBorders>
            <w:shd w:val="clear" w:color="000000" w:fill="FFFFFF"/>
            <w:hideMark/>
          </w:tcPr>
          <w:p w14:paraId="5D12F749"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MEO        </w:t>
            </w:r>
          </w:p>
        </w:tc>
      </w:tr>
      <w:tr w:rsidR="000433D4" w:rsidRPr="007F7AA4" w14:paraId="41339D9B" w14:textId="77777777" w:rsidTr="000433D4">
        <w:trPr>
          <w:trHeight w:val="300"/>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59783AE4" w14:textId="77777777" w:rsidR="000433D4" w:rsidRPr="007F7AA4" w:rsidRDefault="000433D4" w:rsidP="000433D4">
            <w:pPr>
              <w:widowControl/>
              <w:kinsoku/>
              <w:adjustRightInd/>
              <w:jc w:val="right"/>
              <w:rPr>
                <w:rFonts w:eastAsiaTheme="majorEastAsia" w:cs="Times New Roman"/>
                <w:color w:val="000000"/>
                <w:kern w:val="0"/>
                <w:sz w:val="22"/>
              </w:rPr>
            </w:pPr>
            <w:r w:rsidRPr="007F7AA4">
              <w:rPr>
                <w:rFonts w:eastAsiaTheme="majorEastAsia" w:cs="Times New Roman"/>
                <w:color w:val="000000"/>
                <w:kern w:val="0"/>
                <w:sz w:val="22"/>
              </w:rPr>
              <w:t>23</w:t>
            </w:r>
          </w:p>
        </w:tc>
        <w:tc>
          <w:tcPr>
            <w:tcW w:w="680" w:type="dxa"/>
            <w:tcBorders>
              <w:top w:val="nil"/>
              <w:left w:val="nil"/>
              <w:bottom w:val="single" w:sz="4" w:space="0" w:color="auto"/>
              <w:right w:val="single" w:sz="4" w:space="0" w:color="auto"/>
            </w:tcBorders>
            <w:shd w:val="clear" w:color="000000" w:fill="FFFFFF"/>
            <w:hideMark/>
          </w:tcPr>
          <w:p w14:paraId="74783190"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MS </w:t>
            </w:r>
          </w:p>
        </w:tc>
        <w:tc>
          <w:tcPr>
            <w:tcW w:w="1180" w:type="dxa"/>
            <w:tcBorders>
              <w:top w:val="nil"/>
              <w:left w:val="nil"/>
              <w:bottom w:val="single" w:sz="4" w:space="0" w:color="auto"/>
              <w:right w:val="single" w:sz="4" w:space="0" w:color="auto"/>
            </w:tcBorders>
            <w:shd w:val="clear" w:color="000000" w:fill="FFFFFF"/>
            <w:hideMark/>
          </w:tcPr>
          <w:p w14:paraId="4212615D"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movistar</w:t>
            </w:r>
          </w:p>
        </w:tc>
        <w:tc>
          <w:tcPr>
            <w:tcW w:w="1400" w:type="dxa"/>
            <w:tcBorders>
              <w:top w:val="nil"/>
              <w:left w:val="nil"/>
              <w:bottom w:val="single" w:sz="4" w:space="0" w:color="auto"/>
              <w:right w:val="single" w:sz="4" w:space="0" w:color="auto"/>
            </w:tcBorders>
            <w:shd w:val="clear" w:color="000000" w:fill="FFFFFF"/>
            <w:hideMark/>
          </w:tcPr>
          <w:p w14:paraId="562E16F5"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Movistar   </w:t>
            </w:r>
          </w:p>
        </w:tc>
      </w:tr>
      <w:tr w:rsidR="000433D4" w:rsidRPr="007F7AA4" w14:paraId="190C2354" w14:textId="77777777" w:rsidTr="000433D4">
        <w:trPr>
          <w:trHeight w:val="300"/>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74320CA9" w14:textId="77777777" w:rsidR="000433D4" w:rsidRPr="007F7AA4" w:rsidRDefault="000433D4" w:rsidP="000433D4">
            <w:pPr>
              <w:widowControl/>
              <w:kinsoku/>
              <w:adjustRightInd/>
              <w:jc w:val="right"/>
              <w:rPr>
                <w:rFonts w:eastAsiaTheme="majorEastAsia" w:cs="Times New Roman"/>
                <w:color w:val="000000"/>
                <w:kern w:val="0"/>
                <w:sz w:val="22"/>
              </w:rPr>
            </w:pPr>
            <w:r w:rsidRPr="007F7AA4">
              <w:rPr>
                <w:rFonts w:eastAsiaTheme="majorEastAsia" w:cs="Times New Roman"/>
                <w:color w:val="000000"/>
                <w:kern w:val="0"/>
                <w:sz w:val="22"/>
              </w:rPr>
              <w:t>24</w:t>
            </w:r>
          </w:p>
        </w:tc>
        <w:tc>
          <w:tcPr>
            <w:tcW w:w="680" w:type="dxa"/>
            <w:tcBorders>
              <w:top w:val="nil"/>
              <w:left w:val="nil"/>
              <w:bottom w:val="single" w:sz="4" w:space="0" w:color="auto"/>
              <w:right w:val="single" w:sz="4" w:space="0" w:color="auto"/>
            </w:tcBorders>
            <w:shd w:val="clear" w:color="000000" w:fill="FFFFFF"/>
            <w:hideMark/>
          </w:tcPr>
          <w:p w14:paraId="3F1CA8EE"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MT </w:t>
            </w:r>
          </w:p>
        </w:tc>
        <w:tc>
          <w:tcPr>
            <w:tcW w:w="1180" w:type="dxa"/>
            <w:tcBorders>
              <w:top w:val="nil"/>
              <w:left w:val="nil"/>
              <w:bottom w:val="single" w:sz="4" w:space="0" w:color="auto"/>
              <w:right w:val="single" w:sz="4" w:space="0" w:color="auto"/>
            </w:tcBorders>
            <w:shd w:val="clear" w:color="000000" w:fill="FFFFFF"/>
            <w:hideMark/>
          </w:tcPr>
          <w:p w14:paraId="49897DEA"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mt      </w:t>
            </w:r>
          </w:p>
        </w:tc>
        <w:tc>
          <w:tcPr>
            <w:tcW w:w="1400" w:type="dxa"/>
            <w:tcBorders>
              <w:top w:val="nil"/>
              <w:left w:val="nil"/>
              <w:bottom w:val="single" w:sz="4" w:space="0" w:color="auto"/>
              <w:right w:val="single" w:sz="4" w:space="0" w:color="auto"/>
            </w:tcBorders>
            <w:shd w:val="clear" w:color="000000" w:fill="FFFFFF"/>
            <w:hideMark/>
          </w:tcPr>
          <w:p w14:paraId="3AB0507A"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MTN        </w:t>
            </w:r>
          </w:p>
        </w:tc>
      </w:tr>
      <w:tr w:rsidR="000433D4" w:rsidRPr="007F7AA4" w14:paraId="07B819A8" w14:textId="77777777" w:rsidTr="000433D4">
        <w:trPr>
          <w:trHeight w:val="300"/>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01B3FA2D" w14:textId="77777777" w:rsidR="000433D4" w:rsidRPr="007F7AA4" w:rsidRDefault="000433D4" w:rsidP="000433D4">
            <w:pPr>
              <w:widowControl/>
              <w:kinsoku/>
              <w:adjustRightInd/>
              <w:jc w:val="right"/>
              <w:rPr>
                <w:rFonts w:eastAsiaTheme="majorEastAsia" w:cs="Times New Roman"/>
                <w:color w:val="000000"/>
                <w:kern w:val="0"/>
                <w:sz w:val="22"/>
              </w:rPr>
            </w:pPr>
            <w:r w:rsidRPr="007F7AA4">
              <w:rPr>
                <w:rFonts w:eastAsiaTheme="majorEastAsia" w:cs="Times New Roman"/>
                <w:color w:val="000000"/>
                <w:kern w:val="0"/>
                <w:sz w:val="22"/>
              </w:rPr>
              <w:t>25</w:t>
            </w:r>
          </w:p>
        </w:tc>
        <w:tc>
          <w:tcPr>
            <w:tcW w:w="680" w:type="dxa"/>
            <w:tcBorders>
              <w:top w:val="nil"/>
              <w:left w:val="nil"/>
              <w:bottom w:val="single" w:sz="4" w:space="0" w:color="auto"/>
              <w:right w:val="single" w:sz="4" w:space="0" w:color="auto"/>
            </w:tcBorders>
            <w:shd w:val="clear" w:color="000000" w:fill="FFFFFF"/>
            <w:hideMark/>
          </w:tcPr>
          <w:p w14:paraId="70914DB6"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NT </w:t>
            </w:r>
          </w:p>
        </w:tc>
        <w:tc>
          <w:tcPr>
            <w:tcW w:w="1180" w:type="dxa"/>
            <w:tcBorders>
              <w:top w:val="nil"/>
              <w:left w:val="nil"/>
              <w:bottom w:val="single" w:sz="4" w:space="0" w:color="auto"/>
              <w:right w:val="single" w:sz="4" w:space="0" w:color="auto"/>
            </w:tcBorders>
            <w:shd w:val="clear" w:color="000000" w:fill="FFFFFF"/>
            <w:hideMark/>
          </w:tcPr>
          <w:p w14:paraId="115F3642"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nt      </w:t>
            </w:r>
          </w:p>
        </w:tc>
        <w:tc>
          <w:tcPr>
            <w:tcW w:w="1400" w:type="dxa"/>
            <w:tcBorders>
              <w:top w:val="nil"/>
              <w:left w:val="nil"/>
              <w:bottom w:val="single" w:sz="4" w:space="0" w:color="auto"/>
              <w:right w:val="single" w:sz="4" w:space="0" w:color="auto"/>
            </w:tcBorders>
            <w:shd w:val="clear" w:color="000000" w:fill="FFFFFF"/>
            <w:hideMark/>
          </w:tcPr>
          <w:p w14:paraId="0CB14531"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ntel       </w:t>
            </w:r>
          </w:p>
        </w:tc>
      </w:tr>
      <w:tr w:rsidR="000433D4" w:rsidRPr="007F7AA4" w14:paraId="10D92104" w14:textId="77777777" w:rsidTr="000433D4">
        <w:trPr>
          <w:trHeight w:val="300"/>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3CBD05FE" w14:textId="77777777" w:rsidR="000433D4" w:rsidRPr="007F7AA4" w:rsidRDefault="000433D4" w:rsidP="000433D4">
            <w:pPr>
              <w:widowControl/>
              <w:kinsoku/>
              <w:adjustRightInd/>
              <w:jc w:val="right"/>
              <w:rPr>
                <w:rFonts w:eastAsiaTheme="majorEastAsia" w:cs="Times New Roman"/>
                <w:color w:val="000000"/>
                <w:kern w:val="0"/>
                <w:sz w:val="22"/>
              </w:rPr>
            </w:pPr>
            <w:r w:rsidRPr="007F7AA4">
              <w:rPr>
                <w:rFonts w:eastAsiaTheme="majorEastAsia" w:cs="Times New Roman"/>
                <w:color w:val="000000"/>
                <w:kern w:val="0"/>
                <w:sz w:val="22"/>
              </w:rPr>
              <w:t>26</w:t>
            </w:r>
          </w:p>
        </w:tc>
        <w:tc>
          <w:tcPr>
            <w:tcW w:w="680" w:type="dxa"/>
            <w:tcBorders>
              <w:top w:val="nil"/>
              <w:left w:val="nil"/>
              <w:bottom w:val="single" w:sz="4" w:space="0" w:color="auto"/>
              <w:right w:val="single" w:sz="4" w:space="0" w:color="auto"/>
            </w:tcBorders>
            <w:shd w:val="clear" w:color="000000" w:fill="FFFFFF"/>
            <w:hideMark/>
          </w:tcPr>
          <w:p w14:paraId="3A9BB173" w14:textId="77777777" w:rsidR="000433D4" w:rsidRPr="007F7AA4" w:rsidRDefault="000433D4" w:rsidP="000433D4">
            <w:pPr>
              <w:widowControl/>
              <w:kinsoku/>
              <w:adjustRightInd/>
              <w:rPr>
                <w:rFonts w:eastAsiaTheme="majorEastAsia" w:cs="Times New Roman"/>
                <w:color w:val="FF0000"/>
                <w:kern w:val="0"/>
                <w:sz w:val="22"/>
              </w:rPr>
            </w:pPr>
            <w:r w:rsidRPr="007F7AA4">
              <w:rPr>
                <w:rFonts w:eastAsiaTheme="majorEastAsia" w:cs="Times New Roman"/>
                <w:color w:val="FF0000"/>
                <w:kern w:val="0"/>
                <w:sz w:val="22"/>
              </w:rPr>
              <w:t>OR </w:t>
            </w:r>
          </w:p>
        </w:tc>
        <w:tc>
          <w:tcPr>
            <w:tcW w:w="1180" w:type="dxa"/>
            <w:tcBorders>
              <w:top w:val="nil"/>
              <w:left w:val="nil"/>
              <w:bottom w:val="single" w:sz="4" w:space="0" w:color="auto"/>
              <w:right w:val="single" w:sz="4" w:space="0" w:color="auto"/>
            </w:tcBorders>
            <w:shd w:val="clear" w:color="000000" w:fill="FFFFFF"/>
            <w:hideMark/>
          </w:tcPr>
          <w:p w14:paraId="01F349E5" w14:textId="77777777" w:rsidR="000433D4" w:rsidRPr="007F7AA4" w:rsidRDefault="000433D4" w:rsidP="000433D4">
            <w:pPr>
              <w:widowControl/>
              <w:kinsoku/>
              <w:adjustRightInd/>
              <w:rPr>
                <w:rFonts w:eastAsiaTheme="majorEastAsia" w:cs="Times New Roman"/>
                <w:color w:val="FF0000"/>
                <w:kern w:val="0"/>
                <w:sz w:val="22"/>
              </w:rPr>
            </w:pPr>
            <w:r w:rsidRPr="007F7AA4">
              <w:rPr>
                <w:rFonts w:eastAsiaTheme="majorEastAsia" w:cs="Times New Roman"/>
                <w:color w:val="FF0000"/>
                <w:kern w:val="0"/>
                <w:sz w:val="22"/>
              </w:rPr>
              <w:t>orange  </w:t>
            </w:r>
          </w:p>
        </w:tc>
        <w:tc>
          <w:tcPr>
            <w:tcW w:w="1400" w:type="dxa"/>
            <w:tcBorders>
              <w:top w:val="nil"/>
              <w:left w:val="nil"/>
              <w:bottom w:val="single" w:sz="4" w:space="0" w:color="auto"/>
              <w:right w:val="single" w:sz="4" w:space="0" w:color="auto"/>
            </w:tcBorders>
            <w:shd w:val="clear" w:color="000000" w:fill="FFFFFF"/>
            <w:hideMark/>
          </w:tcPr>
          <w:p w14:paraId="6D6683BF" w14:textId="77777777" w:rsidR="000433D4" w:rsidRPr="007F7AA4" w:rsidRDefault="000433D4" w:rsidP="000433D4">
            <w:pPr>
              <w:widowControl/>
              <w:kinsoku/>
              <w:adjustRightInd/>
              <w:rPr>
                <w:rFonts w:eastAsiaTheme="majorEastAsia" w:cs="Times New Roman"/>
                <w:color w:val="FF0000"/>
                <w:kern w:val="0"/>
                <w:sz w:val="22"/>
              </w:rPr>
            </w:pPr>
            <w:r w:rsidRPr="007F7AA4">
              <w:rPr>
                <w:rFonts w:eastAsiaTheme="majorEastAsia" w:cs="Times New Roman"/>
                <w:color w:val="FF0000"/>
                <w:kern w:val="0"/>
                <w:sz w:val="22"/>
              </w:rPr>
              <w:t>Orange     </w:t>
            </w:r>
          </w:p>
        </w:tc>
      </w:tr>
      <w:tr w:rsidR="000433D4" w:rsidRPr="007F7AA4" w14:paraId="6C03642C" w14:textId="77777777" w:rsidTr="000433D4">
        <w:trPr>
          <w:trHeight w:val="300"/>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74D44CC6" w14:textId="77777777" w:rsidR="000433D4" w:rsidRPr="007F7AA4" w:rsidRDefault="000433D4" w:rsidP="000433D4">
            <w:pPr>
              <w:widowControl/>
              <w:kinsoku/>
              <w:adjustRightInd/>
              <w:jc w:val="right"/>
              <w:rPr>
                <w:rFonts w:eastAsiaTheme="majorEastAsia" w:cs="Times New Roman"/>
                <w:color w:val="000000"/>
                <w:kern w:val="0"/>
                <w:sz w:val="22"/>
              </w:rPr>
            </w:pPr>
            <w:r w:rsidRPr="007F7AA4">
              <w:rPr>
                <w:rFonts w:eastAsiaTheme="majorEastAsia" w:cs="Times New Roman"/>
                <w:color w:val="000000"/>
                <w:kern w:val="0"/>
                <w:sz w:val="22"/>
              </w:rPr>
              <w:t>27</w:t>
            </w:r>
          </w:p>
        </w:tc>
        <w:tc>
          <w:tcPr>
            <w:tcW w:w="680" w:type="dxa"/>
            <w:tcBorders>
              <w:top w:val="nil"/>
              <w:left w:val="nil"/>
              <w:bottom w:val="single" w:sz="4" w:space="0" w:color="auto"/>
              <w:right w:val="single" w:sz="4" w:space="0" w:color="auto"/>
            </w:tcBorders>
            <w:shd w:val="clear" w:color="000000" w:fill="FFFFFF"/>
            <w:hideMark/>
          </w:tcPr>
          <w:p w14:paraId="0F923C39"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PL </w:t>
            </w:r>
          </w:p>
        </w:tc>
        <w:tc>
          <w:tcPr>
            <w:tcW w:w="1180" w:type="dxa"/>
            <w:tcBorders>
              <w:top w:val="nil"/>
              <w:left w:val="nil"/>
              <w:bottom w:val="single" w:sz="4" w:space="0" w:color="auto"/>
              <w:right w:val="single" w:sz="4" w:space="0" w:color="auto"/>
            </w:tcBorders>
            <w:shd w:val="clear" w:color="000000" w:fill="FFFFFF"/>
            <w:hideMark/>
          </w:tcPr>
          <w:p w14:paraId="781D0695"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pl      </w:t>
            </w:r>
          </w:p>
        </w:tc>
        <w:tc>
          <w:tcPr>
            <w:tcW w:w="1400" w:type="dxa"/>
            <w:tcBorders>
              <w:top w:val="nil"/>
              <w:left w:val="nil"/>
              <w:bottom w:val="single" w:sz="4" w:space="0" w:color="auto"/>
              <w:right w:val="single" w:sz="4" w:space="0" w:color="auto"/>
            </w:tcBorders>
            <w:shd w:val="clear" w:color="000000" w:fill="FFFFFF"/>
            <w:hideMark/>
          </w:tcPr>
          <w:p w14:paraId="0C9284F5"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Play       </w:t>
            </w:r>
          </w:p>
        </w:tc>
      </w:tr>
      <w:tr w:rsidR="000433D4" w:rsidRPr="007F7AA4" w14:paraId="4D6B3E2C" w14:textId="77777777" w:rsidTr="000433D4">
        <w:trPr>
          <w:trHeight w:val="300"/>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5926DC87" w14:textId="77777777" w:rsidR="000433D4" w:rsidRPr="007F7AA4" w:rsidRDefault="000433D4" w:rsidP="000433D4">
            <w:pPr>
              <w:widowControl/>
              <w:kinsoku/>
              <w:adjustRightInd/>
              <w:jc w:val="right"/>
              <w:rPr>
                <w:rFonts w:eastAsiaTheme="majorEastAsia" w:cs="Times New Roman"/>
                <w:color w:val="000000"/>
                <w:kern w:val="0"/>
                <w:sz w:val="22"/>
              </w:rPr>
            </w:pPr>
            <w:r w:rsidRPr="007F7AA4">
              <w:rPr>
                <w:rFonts w:eastAsiaTheme="majorEastAsia" w:cs="Times New Roman"/>
                <w:color w:val="000000"/>
                <w:kern w:val="0"/>
                <w:sz w:val="22"/>
              </w:rPr>
              <w:t>28</w:t>
            </w:r>
          </w:p>
        </w:tc>
        <w:tc>
          <w:tcPr>
            <w:tcW w:w="680" w:type="dxa"/>
            <w:tcBorders>
              <w:top w:val="nil"/>
              <w:left w:val="nil"/>
              <w:bottom w:val="single" w:sz="4" w:space="0" w:color="auto"/>
              <w:right w:val="single" w:sz="4" w:space="0" w:color="auto"/>
            </w:tcBorders>
            <w:shd w:val="clear" w:color="000000" w:fill="FFFFFF"/>
            <w:hideMark/>
          </w:tcPr>
          <w:p w14:paraId="42E6FA4A"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PU </w:t>
            </w:r>
          </w:p>
        </w:tc>
        <w:tc>
          <w:tcPr>
            <w:tcW w:w="1180" w:type="dxa"/>
            <w:tcBorders>
              <w:top w:val="nil"/>
              <w:left w:val="nil"/>
              <w:bottom w:val="single" w:sz="4" w:space="0" w:color="auto"/>
              <w:right w:val="single" w:sz="4" w:space="0" w:color="auto"/>
            </w:tcBorders>
            <w:shd w:val="clear" w:color="000000" w:fill="FFFFFF"/>
            <w:hideMark/>
          </w:tcPr>
          <w:p w14:paraId="321CBB28"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pu      </w:t>
            </w:r>
          </w:p>
        </w:tc>
        <w:tc>
          <w:tcPr>
            <w:tcW w:w="1400" w:type="dxa"/>
            <w:tcBorders>
              <w:top w:val="nil"/>
              <w:left w:val="nil"/>
              <w:bottom w:val="single" w:sz="4" w:space="0" w:color="auto"/>
              <w:right w:val="single" w:sz="4" w:space="0" w:color="auto"/>
            </w:tcBorders>
            <w:shd w:val="clear" w:color="000000" w:fill="FFFFFF"/>
            <w:hideMark/>
          </w:tcPr>
          <w:p w14:paraId="1344B1F2"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Plus       </w:t>
            </w:r>
          </w:p>
        </w:tc>
      </w:tr>
      <w:tr w:rsidR="000433D4" w:rsidRPr="007F7AA4" w14:paraId="36B40459" w14:textId="77777777" w:rsidTr="000433D4">
        <w:trPr>
          <w:trHeight w:val="300"/>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263CECBC" w14:textId="77777777" w:rsidR="000433D4" w:rsidRPr="007F7AA4" w:rsidRDefault="000433D4" w:rsidP="000433D4">
            <w:pPr>
              <w:widowControl/>
              <w:kinsoku/>
              <w:adjustRightInd/>
              <w:jc w:val="right"/>
              <w:rPr>
                <w:rFonts w:eastAsiaTheme="majorEastAsia" w:cs="Times New Roman"/>
                <w:color w:val="000000"/>
                <w:kern w:val="0"/>
                <w:sz w:val="22"/>
              </w:rPr>
            </w:pPr>
            <w:r w:rsidRPr="007F7AA4">
              <w:rPr>
                <w:rFonts w:eastAsiaTheme="majorEastAsia" w:cs="Times New Roman"/>
                <w:color w:val="000000"/>
                <w:kern w:val="0"/>
                <w:sz w:val="22"/>
              </w:rPr>
              <w:t>29</w:t>
            </w:r>
          </w:p>
        </w:tc>
        <w:tc>
          <w:tcPr>
            <w:tcW w:w="680" w:type="dxa"/>
            <w:tcBorders>
              <w:top w:val="nil"/>
              <w:left w:val="nil"/>
              <w:bottom w:val="single" w:sz="4" w:space="0" w:color="auto"/>
              <w:right w:val="single" w:sz="4" w:space="0" w:color="auto"/>
            </w:tcBorders>
            <w:shd w:val="clear" w:color="000000" w:fill="FFFFFF"/>
            <w:hideMark/>
          </w:tcPr>
          <w:p w14:paraId="0A52BE78" w14:textId="77777777" w:rsidR="000433D4" w:rsidRPr="007F7AA4" w:rsidRDefault="000433D4" w:rsidP="000433D4">
            <w:pPr>
              <w:widowControl/>
              <w:kinsoku/>
              <w:adjustRightInd/>
              <w:rPr>
                <w:rFonts w:eastAsiaTheme="majorEastAsia" w:cs="Times New Roman"/>
                <w:color w:val="FF0000"/>
                <w:kern w:val="0"/>
                <w:sz w:val="22"/>
              </w:rPr>
            </w:pPr>
            <w:r w:rsidRPr="007F7AA4">
              <w:rPr>
                <w:rFonts w:eastAsiaTheme="majorEastAsia" w:cs="Times New Roman"/>
                <w:color w:val="FF0000"/>
                <w:kern w:val="0"/>
                <w:sz w:val="22"/>
              </w:rPr>
              <w:t>RF</w:t>
            </w:r>
          </w:p>
        </w:tc>
        <w:tc>
          <w:tcPr>
            <w:tcW w:w="1180" w:type="dxa"/>
            <w:tcBorders>
              <w:top w:val="nil"/>
              <w:left w:val="nil"/>
              <w:bottom w:val="single" w:sz="4" w:space="0" w:color="auto"/>
              <w:right w:val="single" w:sz="4" w:space="0" w:color="auto"/>
            </w:tcBorders>
            <w:shd w:val="clear" w:color="000000" w:fill="FFFFFF"/>
            <w:hideMark/>
          </w:tcPr>
          <w:p w14:paraId="2361B0BA" w14:textId="77777777" w:rsidR="000433D4" w:rsidRPr="007F7AA4" w:rsidRDefault="000433D4" w:rsidP="000433D4">
            <w:pPr>
              <w:widowControl/>
              <w:kinsoku/>
              <w:adjustRightInd/>
              <w:rPr>
                <w:rFonts w:eastAsiaTheme="majorEastAsia" w:cs="Times New Roman"/>
                <w:color w:val="FF0000"/>
                <w:kern w:val="0"/>
                <w:sz w:val="22"/>
              </w:rPr>
            </w:pPr>
            <w:r w:rsidRPr="007F7AA4">
              <w:rPr>
                <w:rFonts w:eastAsiaTheme="majorEastAsia" w:cs="Times New Roman"/>
                <w:color w:val="FF0000"/>
                <w:kern w:val="0"/>
                <w:sz w:val="22"/>
              </w:rPr>
              <w:t>rf</w:t>
            </w:r>
          </w:p>
        </w:tc>
        <w:tc>
          <w:tcPr>
            <w:tcW w:w="1400" w:type="dxa"/>
            <w:tcBorders>
              <w:top w:val="nil"/>
              <w:left w:val="nil"/>
              <w:bottom w:val="single" w:sz="4" w:space="0" w:color="auto"/>
              <w:right w:val="single" w:sz="4" w:space="0" w:color="auto"/>
            </w:tcBorders>
            <w:shd w:val="clear" w:color="000000" w:fill="FFFFFF"/>
            <w:hideMark/>
          </w:tcPr>
          <w:p w14:paraId="75C58CB5" w14:textId="77777777" w:rsidR="000433D4" w:rsidRPr="007F7AA4" w:rsidRDefault="000433D4" w:rsidP="000433D4">
            <w:pPr>
              <w:widowControl/>
              <w:kinsoku/>
              <w:adjustRightInd/>
              <w:rPr>
                <w:rFonts w:eastAsiaTheme="majorEastAsia" w:cs="Times New Roman"/>
                <w:color w:val="FF0000"/>
                <w:kern w:val="0"/>
                <w:sz w:val="22"/>
              </w:rPr>
            </w:pPr>
            <w:r w:rsidRPr="007F7AA4">
              <w:rPr>
                <w:rFonts w:eastAsiaTheme="majorEastAsia" w:cs="Times New Roman"/>
                <w:color w:val="FF0000"/>
                <w:kern w:val="0"/>
                <w:sz w:val="22"/>
              </w:rPr>
              <w:t>Refresh</w:t>
            </w:r>
          </w:p>
        </w:tc>
      </w:tr>
      <w:tr w:rsidR="000433D4" w:rsidRPr="007F7AA4" w14:paraId="57E83FB6" w14:textId="77777777" w:rsidTr="000433D4">
        <w:trPr>
          <w:trHeight w:val="300"/>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3317A944" w14:textId="77777777" w:rsidR="000433D4" w:rsidRPr="007F7AA4" w:rsidRDefault="000433D4" w:rsidP="000433D4">
            <w:pPr>
              <w:widowControl/>
              <w:kinsoku/>
              <w:adjustRightInd/>
              <w:jc w:val="right"/>
              <w:rPr>
                <w:rFonts w:eastAsiaTheme="majorEastAsia" w:cs="Times New Roman"/>
                <w:color w:val="000000"/>
                <w:kern w:val="0"/>
                <w:sz w:val="22"/>
              </w:rPr>
            </w:pPr>
            <w:r w:rsidRPr="007F7AA4">
              <w:rPr>
                <w:rFonts w:eastAsiaTheme="majorEastAsia" w:cs="Times New Roman"/>
                <w:color w:val="000000"/>
                <w:kern w:val="0"/>
                <w:sz w:val="22"/>
              </w:rPr>
              <w:t>30</w:t>
            </w:r>
          </w:p>
        </w:tc>
        <w:tc>
          <w:tcPr>
            <w:tcW w:w="680" w:type="dxa"/>
            <w:tcBorders>
              <w:top w:val="nil"/>
              <w:left w:val="nil"/>
              <w:bottom w:val="single" w:sz="4" w:space="0" w:color="auto"/>
              <w:right w:val="single" w:sz="4" w:space="0" w:color="auto"/>
            </w:tcBorders>
            <w:shd w:val="clear" w:color="000000" w:fill="FFFFFF"/>
            <w:hideMark/>
          </w:tcPr>
          <w:p w14:paraId="2DC574DD"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RL </w:t>
            </w:r>
          </w:p>
        </w:tc>
        <w:tc>
          <w:tcPr>
            <w:tcW w:w="1180" w:type="dxa"/>
            <w:tcBorders>
              <w:top w:val="nil"/>
              <w:left w:val="nil"/>
              <w:bottom w:val="single" w:sz="4" w:space="0" w:color="auto"/>
              <w:right w:val="single" w:sz="4" w:space="0" w:color="auto"/>
            </w:tcBorders>
            <w:shd w:val="clear" w:color="000000" w:fill="FFFFFF"/>
            <w:hideMark/>
          </w:tcPr>
          <w:p w14:paraId="0B210FFD"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rl      </w:t>
            </w:r>
          </w:p>
        </w:tc>
        <w:tc>
          <w:tcPr>
            <w:tcW w:w="1400" w:type="dxa"/>
            <w:tcBorders>
              <w:top w:val="nil"/>
              <w:left w:val="nil"/>
              <w:bottom w:val="single" w:sz="4" w:space="0" w:color="auto"/>
              <w:right w:val="single" w:sz="4" w:space="0" w:color="auto"/>
            </w:tcBorders>
            <w:shd w:val="clear" w:color="000000" w:fill="FFFFFF"/>
            <w:hideMark/>
          </w:tcPr>
          <w:p w14:paraId="0E6F1E40"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Reliance   </w:t>
            </w:r>
          </w:p>
        </w:tc>
      </w:tr>
      <w:tr w:rsidR="000433D4" w:rsidRPr="007F7AA4" w14:paraId="2B69EE7D" w14:textId="77777777" w:rsidTr="000433D4">
        <w:trPr>
          <w:trHeight w:val="300"/>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03E10762" w14:textId="77777777" w:rsidR="000433D4" w:rsidRPr="007F7AA4" w:rsidRDefault="000433D4" w:rsidP="000433D4">
            <w:pPr>
              <w:widowControl/>
              <w:kinsoku/>
              <w:adjustRightInd/>
              <w:jc w:val="right"/>
              <w:rPr>
                <w:rFonts w:eastAsiaTheme="majorEastAsia" w:cs="Times New Roman"/>
                <w:color w:val="000000"/>
                <w:kern w:val="0"/>
                <w:sz w:val="22"/>
              </w:rPr>
            </w:pPr>
            <w:r w:rsidRPr="007F7AA4">
              <w:rPr>
                <w:rFonts w:eastAsiaTheme="majorEastAsia" w:cs="Times New Roman"/>
                <w:color w:val="000000"/>
                <w:kern w:val="0"/>
                <w:sz w:val="22"/>
              </w:rPr>
              <w:t>31</w:t>
            </w:r>
          </w:p>
        </w:tc>
        <w:tc>
          <w:tcPr>
            <w:tcW w:w="680" w:type="dxa"/>
            <w:tcBorders>
              <w:top w:val="nil"/>
              <w:left w:val="nil"/>
              <w:bottom w:val="single" w:sz="4" w:space="0" w:color="auto"/>
              <w:right w:val="single" w:sz="4" w:space="0" w:color="auto"/>
            </w:tcBorders>
            <w:shd w:val="clear" w:color="000000" w:fill="FFFFFF"/>
            <w:hideMark/>
          </w:tcPr>
          <w:p w14:paraId="6AE4DB0B"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SA </w:t>
            </w:r>
          </w:p>
        </w:tc>
        <w:tc>
          <w:tcPr>
            <w:tcW w:w="1180" w:type="dxa"/>
            <w:tcBorders>
              <w:top w:val="nil"/>
              <w:left w:val="nil"/>
              <w:bottom w:val="single" w:sz="4" w:space="0" w:color="auto"/>
              <w:right w:val="single" w:sz="4" w:space="0" w:color="auto"/>
            </w:tcBorders>
            <w:shd w:val="clear" w:color="000000" w:fill="FFFFFF"/>
            <w:hideMark/>
          </w:tcPr>
          <w:p w14:paraId="68B427C9"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sa      </w:t>
            </w:r>
          </w:p>
        </w:tc>
        <w:tc>
          <w:tcPr>
            <w:tcW w:w="1400" w:type="dxa"/>
            <w:tcBorders>
              <w:top w:val="nil"/>
              <w:left w:val="nil"/>
              <w:bottom w:val="single" w:sz="4" w:space="0" w:color="auto"/>
              <w:right w:val="single" w:sz="4" w:space="0" w:color="auto"/>
            </w:tcBorders>
            <w:shd w:val="clear" w:color="000000" w:fill="FFFFFF"/>
            <w:hideMark/>
          </w:tcPr>
          <w:p w14:paraId="62672E59"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Safaricom  </w:t>
            </w:r>
          </w:p>
        </w:tc>
      </w:tr>
      <w:tr w:rsidR="000433D4" w:rsidRPr="007F7AA4" w14:paraId="55AD755B" w14:textId="77777777" w:rsidTr="000433D4">
        <w:trPr>
          <w:trHeight w:val="300"/>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19EF094E" w14:textId="77777777" w:rsidR="000433D4" w:rsidRPr="007F7AA4" w:rsidRDefault="000433D4" w:rsidP="000433D4">
            <w:pPr>
              <w:widowControl/>
              <w:kinsoku/>
              <w:adjustRightInd/>
              <w:jc w:val="right"/>
              <w:rPr>
                <w:rFonts w:eastAsiaTheme="majorEastAsia" w:cs="Times New Roman"/>
                <w:color w:val="000000"/>
                <w:kern w:val="0"/>
                <w:sz w:val="22"/>
              </w:rPr>
            </w:pPr>
            <w:r w:rsidRPr="007F7AA4">
              <w:rPr>
                <w:rFonts w:eastAsiaTheme="majorEastAsia" w:cs="Times New Roman"/>
                <w:color w:val="000000"/>
                <w:kern w:val="0"/>
                <w:sz w:val="22"/>
              </w:rPr>
              <w:t>32</w:t>
            </w:r>
          </w:p>
        </w:tc>
        <w:tc>
          <w:tcPr>
            <w:tcW w:w="680" w:type="dxa"/>
            <w:tcBorders>
              <w:top w:val="nil"/>
              <w:left w:val="nil"/>
              <w:bottom w:val="single" w:sz="4" w:space="0" w:color="auto"/>
              <w:right w:val="single" w:sz="4" w:space="0" w:color="auto"/>
            </w:tcBorders>
            <w:shd w:val="clear" w:color="000000" w:fill="FFFFFF"/>
            <w:hideMark/>
          </w:tcPr>
          <w:p w14:paraId="0244AB4A"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SE </w:t>
            </w:r>
          </w:p>
        </w:tc>
        <w:tc>
          <w:tcPr>
            <w:tcW w:w="1180" w:type="dxa"/>
            <w:tcBorders>
              <w:top w:val="nil"/>
              <w:left w:val="nil"/>
              <w:bottom w:val="single" w:sz="4" w:space="0" w:color="auto"/>
              <w:right w:val="single" w:sz="4" w:space="0" w:color="auto"/>
            </w:tcBorders>
            <w:shd w:val="clear" w:color="000000" w:fill="FFFFFF"/>
            <w:hideMark/>
          </w:tcPr>
          <w:p w14:paraId="1F6BE0F8"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se      </w:t>
            </w:r>
          </w:p>
        </w:tc>
        <w:tc>
          <w:tcPr>
            <w:tcW w:w="1400" w:type="dxa"/>
            <w:tcBorders>
              <w:top w:val="nil"/>
              <w:left w:val="nil"/>
              <w:bottom w:val="single" w:sz="4" w:space="0" w:color="auto"/>
              <w:right w:val="single" w:sz="4" w:space="0" w:color="auto"/>
            </w:tcBorders>
            <w:shd w:val="clear" w:color="000000" w:fill="FFFFFF"/>
            <w:hideMark/>
          </w:tcPr>
          <w:p w14:paraId="08A24E96"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Seatel     </w:t>
            </w:r>
          </w:p>
        </w:tc>
      </w:tr>
      <w:tr w:rsidR="000433D4" w:rsidRPr="007F7AA4" w14:paraId="7D211EC5" w14:textId="77777777" w:rsidTr="000433D4">
        <w:trPr>
          <w:trHeight w:val="300"/>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7A7C0BFB" w14:textId="77777777" w:rsidR="000433D4" w:rsidRPr="007F7AA4" w:rsidRDefault="000433D4" w:rsidP="000433D4">
            <w:pPr>
              <w:widowControl/>
              <w:kinsoku/>
              <w:adjustRightInd/>
              <w:jc w:val="right"/>
              <w:rPr>
                <w:rFonts w:eastAsiaTheme="majorEastAsia" w:cs="Times New Roman"/>
                <w:color w:val="000000"/>
                <w:kern w:val="0"/>
                <w:sz w:val="22"/>
              </w:rPr>
            </w:pPr>
            <w:r w:rsidRPr="007F7AA4">
              <w:rPr>
                <w:rFonts w:eastAsiaTheme="majorEastAsia" w:cs="Times New Roman"/>
                <w:color w:val="000000"/>
                <w:kern w:val="0"/>
                <w:sz w:val="22"/>
              </w:rPr>
              <w:t>33</w:t>
            </w:r>
          </w:p>
        </w:tc>
        <w:tc>
          <w:tcPr>
            <w:tcW w:w="680" w:type="dxa"/>
            <w:tcBorders>
              <w:top w:val="nil"/>
              <w:left w:val="nil"/>
              <w:bottom w:val="single" w:sz="4" w:space="0" w:color="auto"/>
              <w:right w:val="single" w:sz="4" w:space="0" w:color="auto"/>
            </w:tcBorders>
            <w:shd w:val="clear" w:color="000000" w:fill="FFFFFF"/>
            <w:hideMark/>
          </w:tcPr>
          <w:p w14:paraId="03E499EB"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SF </w:t>
            </w:r>
          </w:p>
        </w:tc>
        <w:tc>
          <w:tcPr>
            <w:tcW w:w="1180" w:type="dxa"/>
            <w:tcBorders>
              <w:top w:val="nil"/>
              <w:left w:val="nil"/>
              <w:bottom w:val="single" w:sz="4" w:space="0" w:color="auto"/>
              <w:right w:val="single" w:sz="4" w:space="0" w:color="auto"/>
            </w:tcBorders>
            <w:shd w:val="clear" w:color="000000" w:fill="FFFFFF"/>
            <w:hideMark/>
          </w:tcPr>
          <w:p w14:paraId="73F1780D"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sfr     </w:t>
            </w:r>
          </w:p>
        </w:tc>
        <w:tc>
          <w:tcPr>
            <w:tcW w:w="1400" w:type="dxa"/>
            <w:tcBorders>
              <w:top w:val="nil"/>
              <w:left w:val="nil"/>
              <w:bottom w:val="single" w:sz="4" w:space="0" w:color="auto"/>
              <w:right w:val="single" w:sz="4" w:space="0" w:color="auto"/>
            </w:tcBorders>
            <w:shd w:val="clear" w:color="000000" w:fill="FFFFFF"/>
            <w:hideMark/>
          </w:tcPr>
          <w:p w14:paraId="119786F5"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SFR        </w:t>
            </w:r>
          </w:p>
        </w:tc>
      </w:tr>
      <w:tr w:rsidR="000433D4" w:rsidRPr="007F7AA4" w14:paraId="1800F151" w14:textId="77777777" w:rsidTr="000433D4">
        <w:trPr>
          <w:trHeight w:val="300"/>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7AA66D7D" w14:textId="77777777" w:rsidR="000433D4" w:rsidRPr="007F7AA4" w:rsidRDefault="000433D4" w:rsidP="000433D4">
            <w:pPr>
              <w:widowControl/>
              <w:kinsoku/>
              <w:adjustRightInd/>
              <w:jc w:val="right"/>
              <w:rPr>
                <w:rFonts w:eastAsiaTheme="majorEastAsia" w:cs="Times New Roman"/>
                <w:color w:val="000000"/>
                <w:kern w:val="0"/>
                <w:sz w:val="22"/>
              </w:rPr>
            </w:pPr>
            <w:r w:rsidRPr="007F7AA4">
              <w:rPr>
                <w:rFonts w:eastAsiaTheme="majorEastAsia" w:cs="Times New Roman"/>
                <w:color w:val="000000"/>
                <w:kern w:val="0"/>
                <w:sz w:val="22"/>
              </w:rPr>
              <w:t>34</w:t>
            </w:r>
          </w:p>
        </w:tc>
        <w:tc>
          <w:tcPr>
            <w:tcW w:w="680" w:type="dxa"/>
            <w:tcBorders>
              <w:top w:val="nil"/>
              <w:left w:val="nil"/>
              <w:bottom w:val="single" w:sz="4" w:space="0" w:color="auto"/>
              <w:right w:val="single" w:sz="4" w:space="0" w:color="auto"/>
            </w:tcBorders>
            <w:shd w:val="clear" w:color="000000" w:fill="FFFFFF"/>
            <w:hideMark/>
          </w:tcPr>
          <w:p w14:paraId="5DC3536A"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SK </w:t>
            </w:r>
          </w:p>
        </w:tc>
        <w:tc>
          <w:tcPr>
            <w:tcW w:w="1180" w:type="dxa"/>
            <w:tcBorders>
              <w:top w:val="nil"/>
              <w:left w:val="nil"/>
              <w:bottom w:val="single" w:sz="4" w:space="0" w:color="auto"/>
              <w:right w:val="single" w:sz="4" w:space="0" w:color="auto"/>
            </w:tcBorders>
            <w:shd w:val="clear" w:color="000000" w:fill="FFFFFF"/>
            <w:hideMark/>
          </w:tcPr>
          <w:p w14:paraId="2963DEDA"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sk      </w:t>
            </w:r>
          </w:p>
        </w:tc>
        <w:tc>
          <w:tcPr>
            <w:tcW w:w="1400" w:type="dxa"/>
            <w:tcBorders>
              <w:top w:val="nil"/>
              <w:left w:val="nil"/>
              <w:bottom w:val="single" w:sz="4" w:space="0" w:color="auto"/>
              <w:right w:val="single" w:sz="4" w:space="0" w:color="auto"/>
            </w:tcBorders>
            <w:shd w:val="clear" w:color="000000" w:fill="FFFFFF"/>
            <w:hideMark/>
          </w:tcPr>
          <w:p w14:paraId="776926C3"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SKT        </w:t>
            </w:r>
          </w:p>
        </w:tc>
      </w:tr>
      <w:tr w:rsidR="000433D4" w:rsidRPr="007F7AA4" w14:paraId="6EC17A8F" w14:textId="77777777" w:rsidTr="000433D4">
        <w:trPr>
          <w:trHeight w:val="300"/>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7736683F" w14:textId="77777777" w:rsidR="000433D4" w:rsidRPr="007F7AA4" w:rsidRDefault="000433D4" w:rsidP="000433D4">
            <w:pPr>
              <w:widowControl/>
              <w:kinsoku/>
              <w:adjustRightInd/>
              <w:jc w:val="right"/>
              <w:rPr>
                <w:rFonts w:eastAsiaTheme="majorEastAsia" w:cs="Times New Roman"/>
                <w:color w:val="000000"/>
                <w:kern w:val="0"/>
                <w:sz w:val="22"/>
              </w:rPr>
            </w:pPr>
            <w:r w:rsidRPr="007F7AA4">
              <w:rPr>
                <w:rFonts w:eastAsiaTheme="majorEastAsia" w:cs="Times New Roman"/>
                <w:color w:val="000000"/>
                <w:kern w:val="0"/>
                <w:sz w:val="22"/>
              </w:rPr>
              <w:t>35</w:t>
            </w:r>
          </w:p>
        </w:tc>
        <w:tc>
          <w:tcPr>
            <w:tcW w:w="680" w:type="dxa"/>
            <w:tcBorders>
              <w:top w:val="nil"/>
              <w:left w:val="nil"/>
              <w:bottom w:val="single" w:sz="4" w:space="0" w:color="auto"/>
              <w:right w:val="single" w:sz="4" w:space="0" w:color="auto"/>
            </w:tcBorders>
            <w:shd w:val="clear" w:color="000000" w:fill="FFFFFF"/>
            <w:hideMark/>
          </w:tcPr>
          <w:p w14:paraId="7D4A1F16"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SM </w:t>
            </w:r>
          </w:p>
        </w:tc>
        <w:tc>
          <w:tcPr>
            <w:tcW w:w="1180" w:type="dxa"/>
            <w:tcBorders>
              <w:top w:val="nil"/>
              <w:left w:val="nil"/>
              <w:bottom w:val="single" w:sz="4" w:space="0" w:color="auto"/>
              <w:right w:val="single" w:sz="4" w:space="0" w:color="auto"/>
            </w:tcBorders>
            <w:shd w:val="clear" w:color="000000" w:fill="FFFFFF"/>
            <w:hideMark/>
          </w:tcPr>
          <w:p w14:paraId="1F9785E8"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sm      </w:t>
            </w:r>
          </w:p>
        </w:tc>
        <w:tc>
          <w:tcPr>
            <w:tcW w:w="1400" w:type="dxa"/>
            <w:tcBorders>
              <w:top w:val="nil"/>
              <w:left w:val="nil"/>
              <w:bottom w:val="single" w:sz="4" w:space="0" w:color="auto"/>
              <w:right w:val="single" w:sz="4" w:space="0" w:color="auto"/>
            </w:tcBorders>
            <w:shd w:val="clear" w:color="000000" w:fill="FFFFFF"/>
            <w:hideMark/>
          </w:tcPr>
          <w:p w14:paraId="12F8D2F3"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Smart      </w:t>
            </w:r>
          </w:p>
        </w:tc>
      </w:tr>
      <w:tr w:rsidR="000433D4" w:rsidRPr="007F7AA4" w14:paraId="7458A866" w14:textId="77777777" w:rsidTr="000433D4">
        <w:trPr>
          <w:trHeight w:val="300"/>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0F87A854" w14:textId="77777777" w:rsidR="000433D4" w:rsidRPr="007F7AA4" w:rsidRDefault="000433D4" w:rsidP="000433D4">
            <w:pPr>
              <w:widowControl/>
              <w:kinsoku/>
              <w:adjustRightInd/>
              <w:jc w:val="right"/>
              <w:rPr>
                <w:rFonts w:eastAsiaTheme="majorEastAsia" w:cs="Times New Roman"/>
                <w:color w:val="000000"/>
                <w:kern w:val="0"/>
                <w:sz w:val="22"/>
              </w:rPr>
            </w:pPr>
            <w:r w:rsidRPr="007F7AA4">
              <w:rPr>
                <w:rFonts w:eastAsiaTheme="majorEastAsia" w:cs="Times New Roman"/>
                <w:color w:val="000000"/>
                <w:kern w:val="0"/>
                <w:sz w:val="22"/>
              </w:rPr>
              <w:t>36</w:t>
            </w:r>
          </w:p>
        </w:tc>
        <w:tc>
          <w:tcPr>
            <w:tcW w:w="680" w:type="dxa"/>
            <w:tcBorders>
              <w:top w:val="nil"/>
              <w:left w:val="nil"/>
              <w:bottom w:val="single" w:sz="4" w:space="0" w:color="auto"/>
              <w:right w:val="single" w:sz="4" w:space="0" w:color="auto"/>
            </w:tcBorders>
            <w:shd w:val="clear" w:color="000000" w:fill="FFFFFF"/>
            <w:hideMark/>
          </w:tcPr>
          <w:p w14:paraId="6251530A" w14:textId="77777777" w:rsidR="000433D4" w:rsidRPr="007F7AA4" w:rsidRDefault="000433D4" w:rsidP="000433D4">
            <w:pPr>
              <w:widowControl/>
              <w:kinsoku/>
              <w:adjustRightInd/>
              <w:rPr>
                <w:rFonts w:eastAsiaTheme="majorEastAsia" w:cs="Times New Roman"/>
                <w:color w:val="FF0000"/>
                <w:kern w:val="0"/>
                <w:sz w:val="22"/>
              </w:rPr>
            </w:pPr>
            <w:r w:rsidRPr="007F7AA4">
              <w:rPr>
                <w:rFonts w:eastAsiaTheme="majorEastAsia" w:cs="Times New Roman"/>
                <w:color w:val="FF0000"/>
                <w:kern w:val="0"/>
                <w:sz w:val="22"/>
              </w:rPr>
              <w:t>TC </w:t>
            </w:r>
          </w:p>
        </w:tc>
        <w:tc>
          <w:tcPr>
            <w:tcW w:w="1180" w:type="dxa"/>
            <w:tcBorders>
              <w:top w:val="nil"/>
              <w:left w:val="nil"/>
              <w:bottom w:val="single" w:sz="4" w:space="0" w:color="auto"/>
              <w:right w:val="single" w:sz="4" w:space="0" w:color="auto"/>
            </w:tcBorders>
            <w:shd w:val="clear" w:color="000000" w:fill="FFFFFF"/>
            <w:hideMark/>
          </w:tcPr>
          <w:p w14:paraId="64EB8D22" w14:textId="77777777" w:rsidR="000433D4" w:rsidRPr="007F7AA4" w:rsidRDefault="000433D4" w:rsidP="000433D4">
            <w:pPr>
              <w:widowControl/>
              <w:kinsoku/>
              <w:adjustRightInd/>
              <w:rPr>
                <w:rFonts w:eastAsiaTheme="majorEastAsia" w:cs="Times New Roman"/>
                <w:color w:val="FF0000"/>
                <w:kern w:val="0"/>
                <w:sz w:val="22"/>
              </w:rPr>
            </w:pPr>
            <w:r w:rsidRPr="007F7AA4">
              <w:rPr>
                <w:rFonts w:eastAsiaTheme="majorEastAsia" w:cs="Times New Roman"/>
                <w:color w:val="FF0000"/>
                <w:kern w:val="0"/>
                <w:sz w:val="22"/>
              </w:rPr>
              <w:t>telcel  </w:t>
            </w:r>
          </w:p>
        </w:tc>
        <w:tc>
          <w:tcPr>
            <w:tcW w:w="1400" w:type="dxa"/>
            <w:tcBorders>
              <w:top w:val="nil"/>
              <w:left w:val="nil"/>
              <w:bottom w:val="single" w:sz="4" w:space="0" w:color="auto"/>
              <w:right w:val="single" w:sz="4" w:space="0" w:color="auto"/>
            </w:tcBorders>
            <w:shd w:val="clear" w:color="000000" w:fill="FFFFFF"/>
            <w:hideMark/>
          </w:tcPr>
          <w:p w14:paraId="3B923DC6" w14:textId="77777777" w:rsidR="000433D4" w:rsidRPr="007F7AA4" w:rsidRDefault="000433D4" w:rsidP="000433D4">
            <w:pPr>
              <w:widowControl/>
              <w:kinsoku/>
              <w:adjustRightInd/>
              <w:rPr>
                <w:rFonts w:eastAsiaTheme="majorEastAsia" w:cs="Times New Roman"/>
                <w:color w:val="FF0000"/>
                <w:kern w:val="0"/>
                <w:sz w:val="22"/>
              </w:rPr>
            </w:pPr>
            <w:r w:rsidRPr="007F7AA4">
              <w:rPr>
                <w:rFonts w:eastAsiaTheme="majorEastAsia" w:cs="Times New Roman"/>
                <w:color w:val="FF0000"/>
                <w:kern w:val="0"/>
                <w:sz w:val="22"/>
              </w:rPr>
              <w:t>Telcel     </w:t>
            </w:r>
          </w:p>
        </w:tc>
      </w:tr>
      <w:tr w:rsidR="000433D4" w:rsidRPr="007F7AA4" w14:paraId="7C0C8689" w14:textId="77777777" w:rsidTr="000433D4">
        <w:trPr>
          <w:trHeight w:val="300"/>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0841383C" w14:textId="77777777" w:rsidR="000433D4" w:rsidRPr="007F7AA4" w:rsidRDefault="000433D4" w:rsidP="000433D4">
            <w:pPr>
              <w:widowControl/>
              <w:kinsoku/>
              <w:adjustRightInd/>
              <w:jc w:val="right"/>
              <w:rPr>
                <w:rFonts w:eastAsiaTheme="majorEastAsia" w:cs="Times New Roman"/>
                <w:color w:val="000000"/>
                <w:kern w:val="0"/>
                <w:sz w:val="22"/>
              </w:rPr>
            </w:pPr>
            <w:r w:rsidRPr="007F7AA4">
              <w:rPr>
                <w:rFonts w:eastAsiaTheme="majorEastAsia" w:cs="Times New Roman"/>
                <w:color w:val="000000"/>
                <w:kern w:val="0"/>
                <w:sz w:val="22"/>
              </w:rPr>
              <w:t>37</w:t>
            </w:r>
          </w:p>
        </w:tc>
        <w:tc>
          <w:tcPr>
            <w:tcW w:w="680" w:type="dxa"/>
            <w:tcBorders>
              <w:top w:val="nil"/>
              <w:left w:val="nil"/>
              <w:bottom w:val="single" w:sz="4" w:space="0" w:color="auto"/>
              <w:right w:val="single" w:sz="4" w:space="0" w:color="auto"/>
            </w:tcBorders>
            <w:shd w:val="clear" w:color="000000" w:fill="FFFFFF"/>
            <w:hideMark/>
          </w:tcPr>
          <w:p w14:paraId="49170DEB" w14:textId="77777777" w:rsidR="000433D4" w:rsidRPr="007F7AA4" w:rsidRDefault="000433D4" w:rsidP="000433D4">
            <w:pPr>
              <w:widowControl/>
              <w:kinsoku/>
              <w:adjustRightInd/>
              <w:rPr>
                <w:rFonts w:eastAsiaTheme="majorEastAsia" w:cs="Times New Roman"/>
                <w:color w:val="FF0000"/>
                <w:kern w:val="0"/>
                <w:sz w:val="22"/>
              </w:rPr>
            </w:pPr>
            <w:r w:rsidRPr="007F7AA4">
              <w:rPr>
                <w:rFonts w:eastAsiaTheme="majorEastAsia" w:cs="Times New Roman"/>
                <w:color w:val="FF0000"/>
                <w:kern w:val="0"/>
                <w:sz w:val="22"/>
              </w:rPr>
              <w:t>TE</w:t>
            </w:r>
          </w:p>
        </w:tc>
        <w:tc>
          <w:tcPr>
            <w:tcW w:w="1180" w:type="dxa"/>
            <w:tcBorders>
              <w:top w:val="nil"/>
              <w:left w:val="nil"/>
              <w:bottom w:val="single" w:sz="4" w:space="0" w:color="auto"/>
              <w:right w:val="single" w:sz="4" w:space="0" w:color="auto"/>
            </w:tcBorders>
            <w:shd w:val="clear" w:color="000000" w:fill="FFFFFF"/>
            <w:hideMark/>
          </w:tcPr>
          <w:p w14:paraId="147DCC16" w14:textId="77777777" w:rsidR="000433D4" w:rsidRPr="007F7AA4" w:rsidRDefault="000433D4" w:rsidP="000433D4">
            <w:pPr>
              <w:widowControl/>
              <w:kinsoku/>
              <w:adjustRightInd/>
              <w:rPr>
                <w:rFonts w:eastAsiaTheme="majorEastAsia" w:cs="Times New Roman"/>
                <w:color w:val="FF0000"/>
                <w:kern w:val="0"/>
                <w:sz w:val="22"/>
              </w:rPr>
            </w:pPr>
            <w:r w:rsidRPr="007F7AA4">
              <w:rPr>
                <w:rFonts w:eastAsiaTheme="majorEastAsia" w:cs="Times New Roman"/>
                <w:color w:val="FF0000"/>
                <w:kern w:val="0"/>
                <w:sz w:val="22"/>
              </w:rPr>
              <w:t>te</w:t>
            </w:r>
          </w:p>
        </w:tc>
        <w:tc>
          <w:tcPr>
            <w:tcW w:w="1400" w:type="dxa"/>
            <w:tcBorders>
              <w:top w:val="nil"/>
              <w:left w:val="nil"/>
              <w:bottom w:val="single" w:sz="4" w:space="0" w:color="auto"/>
              <w:right w:val="single" w:sz="4" w:space="0" w:color="auto"/>
            </w:tcBorders>
            <w:shd w:val="clear" w:color="000000" w:fill="FFFFFF"/>
            <w:hideMark/>
          </w:tcPr>
          <w:p w14:paraId="390B280E" w14:textId="77777777" w:rsidR="000433D4" w:rsidRPr="007F7AA4" w:rsidRDefault="000433D4" w:rsidP="000433D4">
            <w:pPr>
              <w:widowControl/>
              <w:kinsoku/>
              <w:adjustRightInd/>
              <w:rPr>
                <w:rFonts w:eastAsiaTheme="majorEastAsia" w:cs="Times New Roman"/>
                <w:color w:val="FF0000"/>
                <w:kern w:val="0"/>
                <w:sz w:val="22"/>
              </w:rPr>
            </w:pPr>
            <w:r w:rsidRPr="007F7AA4">
              <w:rPr>
                <w:rFonts w:eastAsiaTheme="majorEastAsia" w:cs="Times New Roman"/>
                <w:color w:val="FF0000"/>
                <w:kern w:val="0"/>
                <w:sz w:val="22"/>
              </w:rPr>
              <w:t>TRUE</w:t>
            </w:r>
          </w:p>
        </w:tc>
      </w:tr>
      <w:tr w:rsidR="000433D4" w:rsidRPr="007F7AA4" w14:paraId="727CA130" w14:textId="77777777" w:rsidTr="000433D4">
        <w:trPr>
          <w:trHeight w:val="300"/>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079233BA" w14:textId="77777777" w:rsidR="000433D4" w:rsidRPr="007F7AA4" w:rsidRDefault="000433D4" w:rsidP="000433D4">
            <w:pPr>
              <w:widowControl/>
              <w:kinsoku/>
              <w:adjustRightInd/>
              <w:jc w:val="right"/>
              <w:rPr>
                <w:rFonts w:eastAsiaTheme="majorEastAsia" w:cs="Times New Roman"/>
                <w:color w:val="000000"/>
                <w:kern w:val="0"/>
                <w:sz w:val="22"/>
              </w:rPr>
            </w:pPr>
            <w:r w:rsidRPr="007F7AA4">
              <w:rPr>
                <w:rFonts w:eastAsiaTheme="majorEastAsia" w:cs="Times New Roman"/>
                <w:color w:val="000000"/>
                <w:kern w:val="0"/>
                <w:sz w:val="22"/>
              </w:rPr>
              <w:t>38</w:t>
            </w:r>
          </w:p>
        </w:tc>
        <w:tc>
          <w:tcPr>
            <w:tcW w:w="680" w:type="dxa"/>
            <w:tcBorders>
              <w:top w:val="nil"/>
              <w:left w:val="nil"/>
              <w:bottom w:val="single" w:sz="4" w:space="0" w:color="auto"/>
              <w:right w:val="single" w:sz="4" w:space="0" w:color="auto"/>
            </w:tcBorders>
            <w:shd w:val="clear" w:color="000000" w:fill="FFFFFF"/>
            <w:hideMark/>
          </w:tcPr>
          <w:p w14:paraId="0ED72716"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TF </w:t>
            </w:r>
          </w:p>
        </w:tc>
        <w:tc>
          <w:tcPr>
            <w:tcW w:w="1180" w:type="dxa"/>
            <w:tcBorders>
              <w:top w:val="nil"/>
              <w:left w:val="nil"/>
              <w:bottom w:val="single" w:sz="4" w:space="0" w:color="auto"/>
              <w:right w:val="single" w:sz="4" w:space="0" w:color="auto"/>
            </w:tcBorders>
            <w:shd w:val="clear" w:color="000000" w:fill="FFFFFF"/>
            <w:hideMark/>
          </w:tcPr>
          <w:p w14:paraId="6F033987"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tf      </w:t>
            </w:r>
          </w:p>
        </w:tc>
        <w:tc>
          <w:tcPr>
            <w:tcW w:w="1400" w:type="dxa"/>
            <w:tcBorders>
              <w:top w:val="nil"/>
              <w:left w:val="nil"/>
              <w:bottom w:val="single" w:sz="4" w:space="0" w:color="auto"/>
              <w:right w:val="single" w:sz="4" w:space="0" w:color="auto"/>
            </w:tcBorders>
            <w:shd w:val="clear" w:color="000000" w:fill="FFFFFF"/>
            <w:hideMark/>
          </w:tcPr>
          <w:p w14:paraId="69C2D545"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Telefonica </w:t>
            </w:r>
          </w:p>
        </w:tc>
      </w:tr>
      <w:tr w:rsidR="000433D4" w:rsidRPr="007F7AA4" w14:paraId="21A119D9" w14:textId="77777777" w:rsidTr="000433D4">
        <w:trPr>
          <w:trHeight w:val="300"/>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3240A892" w14:textId="77777777" w:rsidR="000433D4" w:rsidRPr="007F7AA4" w:rsidRDefault="000433D4" w:rsidP="000433D4">
            <w:pPr>
              <w:widowControl/>
              <w:kinsoku/>
              <w:adjustRightInd/>
              <w:jc w:val="right"/>
              <w:rPr>
                <w:rFonts w:eastAsiaTheme="majorEastAsia" w:cs="Times New Roman"/>
                <w:color w:val="000000"/>
                <w:kern w:val="0"/>
                <w:sz w:val="22"/>
              </w:rPr>
            </w:pPr>
            <w:r w:rsidRPr="007F7AA4">
              <w:rPr>
                <w:rFonts w:eastAsiaTheme="majorEastAsia" w:cs="Times New Roman"/>
                <w:color w:val="000000"/>
                <w:kern w:val="0"/>
                <w:sz w:val="22"/>
              </w:rPr>
              <w:t>39</w:t>
            </w:r>
          </w:p>
        </w:tc>
        <w:tc>
          <w:tcPr>
            <w:tcW w:w="680" w:type="dxa"/>
            <w:tcBorders>
              <w:top w:val="nil"/>
              <w:left w:val="nil"/>
              <w:bottom w:val="single" w:sz="4" w:space="0" w:color="auto"/>
              <w:right w:val="single" w:sz="4" w:space="0" w:color="auto"/>
            </w:tcBorders>
            <w:shd w:val="clear" w:color="000000" w:fill="FFFFFF"/>
            <w:hideMark/>
          </w:tcPr>
          <w:p w14:paraId="758FC5DF"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TG </w:t>
            </w:r>
          </w:p>
        </w:tc>
        <w:tc>
          <w:tcPr>
            <w:tcW w:w="1180" w:type="dxa"/>
            <w:tcBorders>
              <w:top w:val="nil"/>
              <w:left w:val="nil"/>
              <w:bottom w:val="single" w:sz="4" w:space="0" w:color="auto"/>
              <w:right w:val="single" w:sz="4" w:space="0" w:color="auto"/>
            </w:tcBorders>
            <w:shd w:val="clear" w:color="000000" w:fill="FFFFFF"/>
            <w:hideMark/>
          </w:tcPr>
          <w:p w14:paraId="27A6FE3D"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tg      </w:t>
            </w:r>
          </w:p>
        </w:tc>
        <w:tc>
          <w:tcPr>
            <w:tcW w:w="1400" w:type="dxa"/>
            <w:tcBorders>
              <w:top w:val="nil"/>
              <w:left w:val="nil"/>
              <w:bottom w:val="single" w:sz="4" w:space="0" w:color="auto"/>
              <w:right w:val="single" w:sz="4" w:space="0" w:color="auto"/>
            </w:tcBorders>
            <w:shd w:val="clear" w:color="000000" w:fill="FFFFFF"/>
            <w:hideMark/>
          </w:tcPr>
          <w:p w14:paraId="4C74384F"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Tigo       </w:t>
            </w:r>
          </w:p>
        </w:tc>
      </w:tr>
      <w:tr w:rsidR="000433D4" w:rsidRPr="007F7AA4" w14:paraId="6DC89426" w14:textId="77777777" w:rsidTr="000433D4">
        <w:trPr>
          <w:trHeight w:val="300"/>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3C6969EE" w14:textId="77777777" w:rsidR="000433D4" w:rsidRPr="007F7AA4" w:rsidRDefault="000433D4" w:rsidP="000433D4">
            <w:pPr>
              <w:widowControl/>
              <w:kinsoku/>
              <w:adjustRightInd/>
              <w:jc w:val="right"/>
              <w:rPr>
                <w:rFonts w:eastAsiaTheme="majorEastAsia" w:cs="Times New Roman"/>
                <w:color w:val="000000"/>
                <w:kern w:val="0"/>
                <w:sz w:val="22"/>
              </w:rPr>
            </w:pPr>
            <w:r w:rsidRPr="007F7AA4">
              <w:rPr>
                <w:rFonts w:eastAsiaTheme="majorEastAsia" w:cs="Times New Roman"/>
                <w:color w:val="000000"/>
                <w:kern w:val="0"/>
                <w:sz w:val="22"/>
              </w:rPr>
              <w:t>40</w:t>
            </w:r>
          </w:p>
        </w:tc>
        <w:tc>
          <w:tcPr>
            <w:tcW w:w="680" w:type="dxa"/>
            <w:tcBorders>
              <w:top w:val="nil"/>
              <w:left w:val="nil"/>
              <w:bottom w:val="single" w:sz="4" w:space="0" w:color="auto"/>
              <w:right w:val="single" w:sz="4" w:space="0" w:color="auto"/>
            </w:tcBorders>
            <w:shd w:val="clear" w:color="000000" w:fill="FFFFFF"/>
            <w:hideMark/>
          </w:tcPr>
          <w:p w14:paraId="3311AFF8"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TI </w:t>
            </w:r>
          </w:p>
        </w:tc>
        <w:tc>
          <w:tcPr>
            <w:tcW w:w="1180" w:type="dxa"/>
            <w:tcBorders>
              <w:top w:val="nil"/>
              <w:left w:val="nil"/>
              <w:bottom w:val="single" w:sz="4" w:space="0" w:color="auto"/>
              <w:right w:val="single" w:sz="4" w:space="0" w:color="auto"/>
            </w:tcBorders>
            <w:shd w:val="clear" w:color="000000" w:fill="FFFFFF"/>
            <w:hideMark/>
          </w:tcPr>
          <w:p w14:paraId="48989522"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tim     </w:t>
            </w:r>
          </w:p>
        </w:tc>
        <w:tc>
          <w:tcPr>
            <w:tcW w:w="1400" w:type="dxa"/>
            <w:tcBorders>
              <w:top w:val="nil"/>
              <w:left w:val="nil"/>
              <w:bottom w:val="single" w:sz="4" w:space="0" w:color="auto"/>
              <w:right w:val="single" w:sz="4" w:space="0" w:color="auto"/>
            </w:tcBorders>
            <w:shd w:val="clear" w:color="000000" w:fill="FFFFFF"/>
            <w:hideMark/>
          </w:tcPr>
          <w:p w14:paraId="209E239A"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TIM        </w:t>
            </w:r>
          </w:p>
        </w:tc>
      </w:tr>
      <w:tr w:rsidR="000433D4" w:rsidRPr="007F7AA4" w14:paraId="1A1019DC" w14:textId="77777777" w:rsidTr="000433D4">
        <w:trPr>
          <w:trHeight w:val="300"/>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42E86167" w14:textId="77777777" w:rsidR="000433D4" w:rsidRPr="007F7AA4" w:rsidRDefault="000433D4" w:rsidP="000433D4">
            <w:pPr>
              <w:widowControl/>
              <w:kinsoku/>
              <w:adjustRightInd/>
              <w:jc w:val="right"/>
              <w:rPr>
                <w:rFonts w:eastAsiaTheme="majorEastAsia" w:cs="Times New Roman"/>
                <w:color w:val="000000"/>
                <w:kern w:val="0"/>
                <w:sz w:val="22"/>
              </w:rPr>
            </w:pPr>
            <w:r w:rsidRPr="007F7AA4">
              <w:rPr>
                <w:rFonts w:eastAsiaTheme="majorEastAsia" w:cs="Times New Roman"/>
                <w:color w:val="000000"/>
                <w:kern w:val="0"/>
                <w:sz w:val="22"/>
              </w:rPr>
              <w:t>41</w:t>
            </w:r>
          </w:p>
        </w:tc>
        <w:tc>
          <w:tcPr>
            <w:tcW w:w="680" w:type="dxa"/>
            <w:tcBorders>
              <w:top w:val="nil"/>
              <w:left w:val="nil"/>
              <w:bottom w:val="single" w:sz="4" w:space="0" w:color="auto"/>
              <w:right w:val="single" w:sz="4" w:space="0" w:color="auto"/>
            </w:tcBorders>
            <w:shd w:val="clear" w:color="000000" w:fill="FFFFFF"/>
            <w:hideMark/>
          </w:tcPr>
          <w:p w14:paraId="67ED7FF6"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TK </w:t>
            </w:r>
          </w:p>
        </w:tc>
        <w:tc>
          <w:tcPr>
            <w:tcW w:w="1180" w:type="dxa"/>
            <w:tcBorders>
              <w:top w:val="nil"/>
              <w:left w:val="nil"/>
              <w:bottom w:val="single" w:sz="4" w:space="0" w:color="auto"/>
              <w:right w:val="single" w:sz="4" w:space="0" w:color="auto"/>
            </w:tcBorders>
            <w:shd w:val="clear" w:color="000000" w:fill="FFFFFF"/>
            <w:hideMark/>
          </w:tcPr>
          <w:p w14:paraId="1D52EE84"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tk      </w:t>
            </w:r>
          </w:p>
        </w:tc>
        <w:tc>
          <w:tcPr>
            <w:tcW w:w="1400" w:type="dxa"/>
            <w:tcBorders>
              <w:top w:val="nil"/>
              <w:left w:val="nil"/>
              <w:bottom w:val="single" w:sz="4" w:space="0" w:color="auto"/>
              <w:right w:val="single" w:sz="4" w:space="0" w:color="auto"/>
            </w:tcBorders>
            <w:shd w:val="clear" w:color="000000" w:fill="FFFFFF"/>
            <w:hideMark/>
          </w:tcPr>
          <w:p w14:paraId="1194F1E2"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Telekom    </w:t>
            </w:r>
          </w:p>
        </w:tc>
      </w:tr>
      <w:tr w:rsidR="000433D4" w:rsidRPr="007F7AA4" w14:paraId="3CB750B2" w14:textId="77777777" w:rsidTr="000433D4">
        <w:trPr>
          <w:trHeight w:val="300"/>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76BCCD95" w14:textId="77777777" w:rsidR="000433D4" w:rsidRPr="007F7AA4" w:rsidRDefault="000433D4" w:rsidP="000433D4">
            <w:pPr>
              <w:widowControl/>
              <w:kinsoku/>
              <w:adjustRightInd/>
              <w:jc w:val="right"/>
              <w:rPr>
                <w:rFonts w:eastAsiaTheme="majorEastAsia" w:cs="Times New Roman"/>
                <w:color w:val="000000"/>
                <w:kern w:val="0"/>
                <w:sz w:val="22"/>
              </w:rPr>
            </w:pPr>
            <w:r w:rsidRPr="007F7AA4">
              <w:rPr>
                <w:rFonts w:eastAsiaTheme="majorEastAsia" w:cs="Times New Roman"/>
                <w:color w:val="000000"/>
                <w:kern w:val="0"/>
                <w:sz w:val="22"/>
              </w:rPr>
              <w:t>42</w:t>
            </w:r>
          </w:p>
        </w:tc>
        <w:tc>
          <w:tcPr>
            <w:tcW w:w="680" w:type="dxa"/>
            <w:tcBorders>
              <w:top w:val="nil"/>
              <w:left w:val="nil"/>
              <w:bottom w:val="single" w:sz="4" w:space="0" w:color="auto"/>
              <w:right w:val="single" w:sz="4" w:space="0" w:color="auto"/>
            </w:tcBorders>
            <w:shd w:val="clear" w:color="000000" w:fill="FFFFFF"/>
            <w:hideMark/>
          </w:tcPr>
          <w:p w14:paraId="4427C3F7"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TL </w:t>
            </w:r>
          </w:p>
        </w:tc>
        <w:tc>
          <w:tcPr>
            <w:tcW w:w="1180" w:type="dxa"/>
            <w:tcBorders>
              <w:top w:val="nil"/>
              <w:left w:val="nil"/>
              <w:bottom w:val="single" w:sz="4" w:space="0" w:color="auto"/>
              <w:right w:val="single" w:sz="4" w:space="0" w:color="auto"/>
            </w:tcBorders>
            <w:shd w:val="clear" w:color="000000" w:fill="FFFFFF"/>
            <w:hideMark/>
          </w:tcPr>
          <w:p w14:paraId="4495B7DE"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tl      </w:t>
            </w:r>
          </w:p>
        </w:tc>
        <w:tc>
          <w:tcPr>
            <w:tcW w:w="1400" w:type="dxa"/>
            <w:tcBorders>
              <w:top w:val="nil"/>
              <w:left w:val="nil"/>
              <w:bottom w:val="single" w:sz="4" w:space="0" w:color="auto"/>
              <w:right w:val="single" w:sz="4" w:space="0" w:color="auto"/>
            </w:tcBorders>
            <w:shd w:val="clear" w:color="000000" w:fill="FFFFFF"/>
            <w:hideMark/>
          </w:tcPr>
          <w:p w14:paraId="3EBB9105"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Telia      </w:t>
            </w:r>
          </w:p>
        </w:tc>
      </w:tr>
      <w:tr w:rsidR="000433D4" w:rsidRPr="007F7AA4" w14:paraId="3EA2C400" w14:textId="77777777" w:rsidTr="000433D4">
        <w:trPr>
          <w:trHeight w:val="300"/>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5F9F9B5F" w14:textId="77777777" w:rsidR="000433D4" w:rsidRPr="007F7AA4" w:rsidRDefault="000433D4" w:rsidP="000433D4">
            <w:pPr>
              <w:widowControl/>
              <w:kinsoku/>
              <w:adjustRightInd/>
              <w:jc w:val="right"/>
              <w:rPr>
                <w:rFonts w:eastAsiaTheme="majorEastAsia" w:cs="Times New Roman"/>
                <w:color w:val="000000"/>
                <w:kern w:val="0"/>
                <w:sz w:val="22"/>
              </w:rPr>
            </w:pPr>
            <w:r w:rsidRPr="007F7AA4">
              <w:rPr>
                <w:rFonts w:eastAsiaTheme="majorEastAsia" w:cs="Times New Roman"/>
                <w:color w:val="000000"/>
                <w:kern w:val="0"/>
                <w:sz w:val="22"/>
              </w:rPr>
              <w:t>43</w:t>
            </w:r>
          </w:p>
        </w:tc>
        <w:tc>
          <w:tcPr>
            <w:tcW w:w="680" w:type="dxa"/>
            <w:tcBorders>
              <w:top w:val="nil"/>
              <w:left w:val="nil"/>
              <w:bottom w:val="single" w:sz="4" w:space="0" w:color="auto"/>
              <w:right w:val="single" w:sz="4" w:space="0" w:color="auto"/>
            </w:tcBorders>
            <w:shd w:val="clear" w:color="000000" w:fill="FFFFFF"/>
            <w:hideMark/>
          </w:tcPr>
          <w:p w14:paraId="09187C22"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TM </w:t>
            </w:r>
          </w:p>
        </w:tc>
        <w:tc>
          <w:tcPr>
            <w:tcW w:w="1180" w:type="dxa"/>
            <w:tcBorders>
              <w:top w:val="nil"/>
              <w:left w:val="nil"/>
              <w:bottom w:val="single" w:sz="4" w:space="0" w:color="auto"/>
              <w:right w:val="single" w:sz="4" w:space="0" w:color="auto"/>
            </w:tcBorders>
            <w:shd w:val="clear" w:color="000000" w:fill="FFFFFF"/>
            <w:hideMark/>
          </w:tcPr>
          <w:p w14:paraId="0B5ED80E"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tm      </w:t>
            </w:r>
          </w:p>
        </w:tc>
        <w:tc>
          <w:tcPr>
            <w:tcW w:w="1400" w:type="dxa"/>
            <w:tcBorders>
              <w:top w:val="nil"/>
              <w:left w:val="nil"/>
              <w:bottom w:val="single" w:sz="4" w:space="0" w:color="auto"/>
              <w:right w:val="single" w:sz="4" w:space="0" w:color="auto"/>
            </w:tcBorders>
            <w:shd w:val="clear" w:color="000000" w:fill="FFFFFF"/>
            <w:hideMark/>
          </w:tcPr>
          <w:p w14:paraId="5093514C"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T-Mobile   </w:t>
            </w:r>
          </w:p>
        </w:tc>
      </w:tr>
      <w:tr w:rsidR="000433D4" w:rsidRPr="007F7AA4" w14:paraId="4C815491" w14:textId="77777777" w:rsidTr="000433D4">
        <w:trPr>
          <w:trHeight w:val="300"/>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0546035A" w14:textId="77777777" w:rsidR="000433D4" w:rsidRPr="007F7AA4" w:rsidRDefault="000433D4" w:rsidP="000433D4">
            <w:pPr>
              <w:widowControl/>
              <w:kinsoku/>
              <w:adjustRightInd/>
              <w:jc w:val="right"/>
              <w:rPr>
                <w:rFonts w:eastAsiaTheme="majorEastAsia" w:cs="Times New Roman"/>
                <w:color w:val="000000"/>
                <w:kern w:val="0"/>
                <w:sz w:val="22"/>
              </w:rPr>
            </w:pPr>
            <w:r w:rsidRPr="007F7AA4">
              <w:rPr>
                <w:rFonts w:eastAsiaTheme="majorEastAsia" w:cs="Times New Roman"/>
                <w:color w:val="000000"/>
                <w:kern w:val="0"/>
                <w:sz w:val="22"/>
              </w:rPr>
              <w:t>44</w:t>
            </w:r>
          </w:p>
        </w:tc>
        <w:tc>
          <w:tcPr>
            <w:tcW w:w="680" w:type="dxa"/>
            <w:tcBorders>
              <w:top w:val="nil"/>
              <w:left w:val="nil"/>
              <w:bottom w:val="single" w:sz="4" w:space="0" w:color="auto"/>
              <w:right w:val="single" w:sz="4" w:space="0" w:color="auto"/>
            </w:tcBorders>
            <w:shd w:val="clear" w:color="000000" w:fill="FFFFFF"/>
            <w:hideMark/>
          </w:tcPr>
          <w:p w14:paraId="69FB54E1"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TN </w:t>
            </w:r>
          </w:p>
        </w:tc>
        <w:tc>
          <w:tcPr>
            <w:tcW w:w="1180" w:type="dxa"/>
            <w:tcBorders>
              <w:top w:val="nil"/>
              <w:left w:val="nil"/>
              <w:bottom w:val="single" w:sz="4" w:space="0" w:color="auto"/>
              <w:right w:val="single" w:sz="4" w:space="0" w:color="auto"/>
            </w:tcBorders>
            <w:shd w:val="clear" w:color="000000" w:fill="FFFFFF"/>
            <w:hideMark/>
          </w:tcPr>
          <w:p w14:paraId="69F43CFD"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tn      </w:t>
            </w:r>
          </w:p>
        </w:tc>
        <w:tc>
          <w:tcPr>
            <w:tcW w:w="1400" w:type="dxa"/>
            <w:tcBorders>
              <w:top w:val="nil"/>
              <w:left w:val="nil"/>
              <w:bottom w:val="single" w:sz="4" w:space="0" w:color="auto"/>
              <w:right w:val="single" w:sz="4" w:space="0" w:color="auto"/>
            </w:tcBorders>
            <w:shd w:val="clear" w:color="000000" w:fill="FFFFFF"/>
            <w:hideMark/>
          </w:tcPr>
          <w:p w14:paraId="59D49C69"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Telenor    </w:t>
            </w:r>
          </w:p>
        </w:tc>
      </w:tr>
      <w:tr w:rsidR="000433D4" w:rsidRPr="007F7AA4" w14:paraId="15D3EC1A" w14:textId="77777777" w:rsidTr="000433D4">
        <w:trPr>
          <w:trHeight w:val="300"/>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18961226" w14:textId="77777777" w:rsidR="000433D4" w:rsidRPr="007F7AA4" w:rsidRDefault="000433D4" w:rsidP="000433D4">
            <w:pPr>
              <w:widowControl/>
              <w:kinsoku/>
              <w:adjustRightInd/>
              <w:jc w:val="right"/>
              <w:rPr>
                <w:rFonts w:eastAsiaTheme="majorEastAsia" w:cs="Times New Roman"/>
                <w:color w:val="000000"/>
                <w:kern w:val="0"/>
                <w:sz w:val="22"/>
              </w:rPr>
            </w:pPr>
            <w:r w:rsidRPr="007F7AA4">
              <w:rPr>
                <w:rFonts w:eastAsiaTheme="majorEastAsia" w:cs="Times New Roman"/>
                <w:color w:val="000000"/>
                <w:kern w:val="0"/>
                <w:sz w:val="22"/>
              </w:rPr>
              <w:t>45</w:t>
            </w:r>
          </w:p>
        </w:tc>
        <w:tc>
          <w:tcPr>
            <w:tcW w:w="680" w:type="dxa"/>
            <w:tcBorders>
              <w:top w:val="nil"/>
              <w:left w:val="nil"/>
              <w:bottom w:val="single" w:sz="4" w:space="0" w:color="auto"/>
              <w:right w:val="single" w:sz="4" w:space="0" w:color="auto"/>
            </w:tcBorders>
            <w:shd w:val="clear" w:color="000000" w:fill="FFFFFF"/>
            <w:hideMark/>
          </w:tcPr>
          <w:p w14:paraId="5042FC9E"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TU </w:t>
            </w:r>
          </w:p>
        </w:tc>
        <w:tc>
          <w:tcPr>
            <w:tcW w:w="1180" w:type="dxa"/>
            <w:tcBorders>
              <w:top w:val="nil"/>
              <w:left w:val="nil"/>
              <w:bottom w:val="single" w:sz="4" w:space="0" w:color="auto"/>
              <w:right w:val="single" w:sz="4" w:space="0" w:color="auto"/>
            </w:tcBorders>
            <w:shd w:val="clear" w:color="000000" w:fill="FFFFFF"/>
            <w:hideMark/>
          </w:tcPr>
          <w:p w14:paraId="34E217CF"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turkcell</w:t>
            </w:r>
          </w:p>
        </w:tc>
        <w:tc>
          <w:tcPr>
            <w:tcW w:w="1400" w:type="dxa"/>
            <w:tcBorders>
              <w:top w:val="nil"/>
              <w:left w:val="nil"/>
              <w:bottom w:val="single" w:sz="4" w:space="0" w:color="auto"/>
              <w:right w:val="single" w:sz="4" w:space="0" w:color="auto"/>
            </w:tcBorders>
            <w:shd w:val="clear" w:color="000000" w:fill="FFFFFF"/>
            <w:hideMark/>
          </w:tcPr>
          <w:p w14:paraId="60B834F1"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Turkcell   </w:t>
            </w:r>
          </w:p>
        </w:tc>
      </w:tr>
      <w:tr w:rsidR="000433D4" w:rsidRPr="007F7AA4" w14:paraId="3AA7C8B8" w14:textId="77777777" w:rsidTr="000433D4">
        <w:trPr>
          <w:trHeight w:val="300"/>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7E156028" w14:textId="77777777" w:rsidR="000433D4" w:rsidRPr="007F7AA4" w:rsidRDefault="000433D4" w:rsidP="000433D4">
            <w:pPr>
              <w:widowControl/>
              <w:kinsoku/>
              <w:adjustRightInd/>
              <w:jc w:val="right"/>
              <w:rPr>
                <w:rFonts w:eastAsiaTheme="majorEastAsia" w:cs="Times New Roman"/>
                <w:color w:val="000000"/>
                <w:kern w:val="0"/>
                <w:sz w:val="22"/>
              </w:rPr>
            </w:pPr>
            <w:r w:rsidRPr="007F7AA4">
              <w:rPr>
                <w:rFonts w:eastAsiaTheme="majorEastAsia" w:cs="Times New Roman"/>
                <w:color w:val="000000"/>
                <w:kern w:val="0"/>
                <w:sz w:val="22"/>
              </w:rPr>
              <w:t>46</w:t>
            </w:r>
          </w:p>
        </w:tc>
        <w:tc>
          <w:tcPr>
            <w:tcW w:w="680" w:type="dxa"/>
            <w:tcBorders>
              <w:top w:val="nil"/>
              <w:left w:val="nil"/>
              <w:bottom w:val="single" w:sz="4" w:space="0" w:color="auto"/>
              <w:right w:val="single" w:sz="4" w:space="0" w:color="auto"/>
            </w:tcBorders>
            <w:shd w:val="clear" w:color="000000" w:fill="FFFFFF"/>
            <w:hideMark/>
          </w:tcPr>
          <w:p w14:paraId="1516E003"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VC </w:t>
            </w:r>
          </w:p>
        </w:tc>
        <w:tc>
          <w:tcPr>
            <w:tcW w:w="1180" w:type="dxa"/>
            <w:tcBorders>
              <w:top w:val="nil"/>
              <w:left w:val="nil"/>
              <w:bottom w:val="single" w:sz="4" w:space="0" w:color="auto"/>
              <w:right w:val="single" w:sz="4" w:space="0" w:color="auto"/>
            </w:tcBorders>
            <w:shd w:val="clear" w:color="000000" w:fill="FFFFFF"/>
            <w:hideMark/>
          </w:tcPr>
          <w:p w14:paraId="299C81C6"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vc      </w:t>
            </w:r>
          </w:p>
        </w:tc>
        <w:tc>
          <w:tcPr>
            <w:tcW w:w="1400" w:type="dxa"/>
            <w:tcBorders>
              <w:top w:val="nil"/>
              <w:left w:val="nil"/>
              <w:bottom w:val="single" w:sz="4" w:space="0" w:color="auto"/>
              <w:right w:val="single" w:sz="4" w:space="0" w:color="auto"/>
            </w:tcBorders>
            <w:shd w:val="clear" w:color="000000" w:fill="FFFFFF"/>
            <w:hideMark/>
          </w:tcPr>
          <w:p w14:paraId="742B429F"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Vodacom    </w:t>
            </w:r>
          </w:p>
        </w:tc>
      </w:tr>
      <w:tr w:rsidR="000433D4" w:rsidRPr="007F7AA4" w14:paraId="558392BD" w14:textId="77777777" w:rsidTr="000433D4">
        <w:trPr>
          <w:trHeight w:val="300"/>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51CC1787" w14:textId="77777777" w:rsidR="000433D4" w:rsidRPr="007F7AA4" w:rsidRDefault="000433D4" w:rsidP="000433D4">
            <w:pPr>
              <w:widowControl/>
              <w:kinsoku/>
              <w:adjustRightInd/>
              <w:jc w:val="right"/>
              <w:rPr>
                <w:rFonts w:eastAsiaTheme="majorEastAsia" w:cs="Times New Roman"/>
                <w:color w:val="000000"/>
                <w:kern w:val="0"/>
                <w:sz w:val="22"/>
              </w:rPr>
            </w:pPr>
            <w:r w:rsidRPr="007F7AA4">
              <w:rPr>
                <w:rFonts w:eastAsiaTheme="majorEastAsia" w:cs="Times New Roman"/>
                <w:color w:val="000000"/>
                <w:kern w:val="0"/>
                <w:sz w:val="22"/>
              </w:rPr>
              <w:t>47</w:t>
            </w:r>
          </w:p>
        </w:tc>
        <w:tc>
          <w:tcPr>
            <w:tcW w:w="680" w:type="dxa"/>
            <w:tcBorders>
              <w:top w:val="nil"/>
              <w:left w:val="nil"/>
              <w:bottom w:val="single" w:sz="4" w:space="0" w:color="auto"/>
              <w:right w:val="single" w:sz="4" w:space="0" w:color="auto"/>
            </w:tcBorders>
            <w:shd w:val="clear" w:color="000000" w:fill="FFFFFF"/>
            <w:hideMark/>
          </w:tcPr>
          <w:p w14:paraId="1DAF8A56" w14:textId="77777777" w:rsidR="000433D4" w:rsidRPr="007F7AA4" w:rsidRDefault="000433D4" w:rsidP="000433D4">
            <w:pPr>
              <w:widowControl/>
              <w:kinsoku/>
              <w:adjustRightInd/>
              <w:rPr>
                <w:rFonts w:eastAsiaTheme="majorEastAsia" w:cs="Times New Roman"/>
                <w:color w:val="FF0000"/>
                <w:kern w:val="0"/>
                <w:sz w:val="22"/>
              </w:rPr>
            </w:pPr>
            <w:r w:rsidRPr="007F7AA4">
              <w:rPr>
                <w:rFonts w:eastAsiaTheme="majorEastAsia" w:cs="Times New Roman"/>
                <w:color w:val="FF0000"/>
                <w:kern w:val="0"/>
                <w:sz w:val="22"/>
              </w:rPr>
              <w:t>VF </w:t>
            </w:r>
          </w:p>
        </w:tc>
        <w:tc>
          <w:tcPr>
            <w:tcW w:w="1180" w:type="dxa"/>
            <w:tcBorders>
              <w:top w:val="nil"/>
              <w:left w:val="nil"/>
              <w:bottom w:val="single" w:sz="4" w:space="0" w:color="auto"/>
              <w:right w:val="single" w:sz="4" w:space="0" w:color="auto"/>
            </w:tcBorders>
            <w:shd w:val="clear" w:color="000000" w:fill="FFFFFF"/>
            <w:hideMark/>
          </w:tcPr>
          <w:p w14:paraId="725AB51E" w14:textId="77777777" w:rsidR="000433D4" w:rsidRPr="007F7AA4" w:rsidRDefault="000433D4" w:rsidP="000433D4">
            <w:pPr>
              <w:widowControl/>
              <w:kinsoku/>
              <w:adjustRightInd/>
              <w:rPr>
                <w:rFonts w:eastAsiaTheme="majorEastAsia" w:cs="Times New Roman"/>
                <w:color w:val="FF0000"/>
                <w:kern w:val="0"/>
                <w:sz w:val="22"/>
              </w:rPr>
            </w:pPr>
            <w:r w:rsidRPr="007F7AA4">
              <w:rPr>
                <w:rFonts w:eastAsiaTheme="majorEastAsia" w:cs="Times New Roman"/>
                <w:color w:val="FF0000"/>
                <w:kern w:val="0"/>
                <w:sz w:val="22"/>
              </w:rPr>
              <w:t>vodafone</w:t>
            </w:r>
          </w:p>
        </w:tc>
        <w:tc>
          <w:tcPr>
            <w:tcW w:w="1400" w:type="dxa"/>
            <w:tcBorders>
              <w:top w:val="nil"/>
              <w:left w:val="nil"/>
              <w:bottom w:val="single" w:sz="4" w:space="0" w:color="auto"/>
              <w:right w:val="single" w:sz="4" w:space="0" w:color="auto"/>
            </w:tcBorders>
            <w:shd w:val="clear" w:color="000000" w:fill="FFFFFF"/>
            <w:hideMark/>
          </w:tcPr>
          <w:p w14:paraId="1CE342BA" w14:textId="77777777" w:rsidR="000433D4" w:rsidRPr="007F7AA4" w:rsidRDefault="000433D4" w:rsidP="000433D4">
            <w:pPr>
              <w:widowControl/>
              <w:kinsoku/>
              <w:adjustRightInd/>
              <w:rPr>
                <w:rFonts w:eastAsiaTheme="majorEastAsia" w:cs="Times New Roman"/>
                <w:color w:val="FF0000"/>
                <w:kern w:val="0"/>
                <w:sz w:val="22"/>
              </w:rPr>
            </w:pPr>
            <w:r w:rsidRPr="007F7AA4">
              <w:rPr>
                <w:rFonts w:eastAsiaTheme="majorEastAsia" w:cs="Times New Roman"/>
                <w:color w:val="FF0000"/>
                <w:kern w:val="0"/>
                <w:sz w:val="22"/>
              </w:rPr>
              <w:t>Vodafone   </w:t>
            </w:r>
          </w:p>
        </w:tc>
      </w:tr>
      <w:tr w:rsidR="000433D4" w:rsidRPr="007F7AA4" w14:paraId="0C3E3602" w14:textId="77777777" w:rsidTr="000433D4">
        <w:trPr>
          <w:trHeight w:val="300"/>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33A14D34" w14:textId="77777777" w:rsidR="000433D4" w:rsidRPr="007F7AA4" w:rsidRDefault="000433D4" w:rsidP="000433D4">
            <w:pPr>
              <w:widowControl/>
              <w:kinsoku/>
              <w:adjustRightInd/>
              <w:jc w:val="right"/>
              <w:rPr>
                <w:rFonts w:eastAsiaTheme="majorEastAsia" w:cs="Times New Roman"/>
                <w:color w:val="000000"/>
                <w:kern w:val="0"/>
                <w:sz w:val="22"/>
              </w:rPr>
            </w:pPr>
            <w:r w:rsidRPr="007F7AA4">
              <w:rPr>
                <w:rFonts w:eastAsiaTheme="majorEastAsia" w:cs="Times New Roman"/>
                <w:color w:val="000000"/>
                <w:kern w:val="0"/>
                <w:sz w:val="22"/>
              </w:rPr>
              <w:t>48</w:t>
            </w:r>
          </w:p>
        </w:tc>
        <w:tc>
          <w:tcPr>
            <w:tcW w:w="680" w:type="dxa"/>
            <w:tcBorders>
              <w:top w:val="nil"/>
              <w:left w:val="nil"/>
              <w:bottom w:val="single" w:sz="4" w:space="0" w:color="auto"/>
              <w:right w:val="single" w:sz="4" w:space="0" w:color="auto"/>
            </w:tcBorders>
            <w:shd w:val="clear" w:color="000000" w:fill="FFFFFF"/>
            <w:hideMark/>
          </w:tcPr>
          <w:p w14:paraId="4E1B96FC"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WO </w:t>
            </w:r>
          </w:p>
        </w:tc>
        <w:tc>
          <w:tcPr>
            <w:tcW w:w="1180" w:type="dxa"/>
            <w:tcBorders>
              <w:top w:val="nil"/>
              <w:left w:val="nil"/>
              <w:bottom w:val="single" w:sz="4" w:space="0" w:color="auto"/>
              <w:right w:val="single" w:sz="4" w:space="0" w:color="auto"/>
            </w:tcBorders>
            <w:shd w:val="clear" w:color="000000" w:fill="FFFFFF"/>
            <w:hideMark/>
          </w:tcPr>
          <w:p w14:paraId="137C2C3F"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wom     </w:t>
            </w:r>
          </w:p>
        </w:tc>
        <w:tc>
          <w:tcPr>
            <w:tcW w:w="1400" w:type="dxa"/>
            <w:tcBorders>
              <w:top w:val="nil"/>
              <w:left w:val="nil"/>
              <w:bottom w:val="single" w:sz="4" w:space="0" w:color="auto"/>
              <w:right w:val="single" w:sz="4" w:space="0" w:color="auto"/>
            </w:tcBorders>
            <w:shd w:val="clear" w:color="000000" w:fill="FFFFFF"/>
            <w:hideMark/>
          </w:tcPr>
          <w:p w14:paraId="1DBA398A"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WOM        </w:t>
            </w:r>
          </w:p>
        </w:tc>
      </w:tr>
      <w:tr w:rsidR="000433D4" w:rsidRPr="007F7AA4" w14:paraId="44D8F560" w14:textId="77777777" w:rsidTr="000433D4">
        <w:trPr>
          <w:trHeight w:val="300"/>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49AA9A28" w14:textId="77777777" w:rsidR="000433D4" w:rsidRPr="007F7AA4" w:rsidRDefault="000433D4" w:rsidP="000433D4">
            <w:pPr>
              <w:widowControl/>
              <w:kinsoku/>
              <w:adjustRightInd/>
              <w:jc w:val="right"/>
              <w:rPr>
                <w:rFonts w:eastAsiaTheme="majorEastAsia" w:cs="Times New Roman"/>
                <w:color w:val="000000"/>
                <w:kern w:val="0"/>
                <w:sz w:val="22"/>
              </w:rPr>
            </w:pPr>
            <w:r w:rsidRPr="007F7AA4">
              <w:rPr>
                <w:rFonts w:eastAsiaTheme="majorEastAsia" w:cs="Times New Roman"/>
                <w:color w:val="000000"/>
                <w:kern w:val="0"/>
                <w:sz w:val="22"/>
              </w:rPr>
              <w:t>49</w:t>
            </w:r>
          </w:p>
        </w:tc>
        <w:tc>
          <w:tcPr>
            <w:tcW w:w="680" w:type="dxa"/>
            <w:tcBorders>
              <w:top w:val="nil"/>
              <w:left w:val="nil"/>
              <w:bottom w:val="single" w:sz="4" w:space="0" w:color="auto"/>
              <w:right w:val="single" w:sz="4" w:space="0" w:color="auto"/>
            </w:tcBorders>
            <w:shd w:val="clear" w:color="000000" w:fill="FFFFFF"/>
            <w:hideMark/>
          </w:tcPr>
          <w:p w14:paraId="30E8C98C"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YG </w:t>
            </w:r>
          </w:p>
        </w:tc>
        <w:tc>
          <w:tcPr>
            <w:tcW w:w="1180" w:type="dxa"/>
            <w:tcBorders>
              <w:top w:val="nil"/>
              <w:left w:val="nil"/>
              <w:bottom w:val="single" w:sz="4" w:space="0" w:color="auto"/>
              <w:right w:val="single" w:sz="4" w:space="0" w:color="auto"/>
            </w:tcBorders>
            <w:shd w:val="clear" w:color="000000" w:fill="FFFFFF"/>
            <w:hideMark/>
          </w:tcPr>
          <w:p w14:paraId="6D88D19B"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yg      </w:t>
            </w:r>
          </w:p>
        </w:tc>
        <w:tc>
          <w:tcPr>
            <w:tcW w:w="1400" w:type="dxa"/>
            <w:tcBorders>
              <w:top w:val="nil"/>
              <w:left w:val="nil"/>
              <w:bottom w:val="single" w:sz="4" w:space="0" w:color="auto"/>
              <w:right w:val="single" w:sz="4" w:space="0" w:color="auto"/>
            </w:tcBorders>
            <w:shd w:val="clear" w:color="000000" w:fill="FFFFFF"/>
            <w:hideMark/>
          </w:tcPr>
          <w:p w14:paraId="34DE07AB"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Yoigo      </w:t>
            </w:r>
          </w:p>
        </w:tc>
      </w:tr>
    </w:tbl>
    <w:p w14:paraId="3E25DD3C" w14:textId="6129FAF3" w:rsidR="00AA448D" w:rsidRPr="007F7AA4" w:rsidRDefault="00AA448D" w:rsidP="000433D4">
      <w:pPr>
        <w:pStyle w:val="4"/>
        <w:spacing w:before="156" w:after="156"/>
        <w:rPr>
          <w:rFonts w:cs="Times New Roman"/>
        </w:rPr>
      </w:pPr>
      <w:r w:rsidRPr="007F7AA4">
        <w:rPr>
          <w:rFonts w:cs="Times New Roman"/>
        </w:rPr>
        <w:t>现有国家地区</w:t>
      </w:r>
      <w:r w:rsidR="000433D4" w:rsidRPr="007F7AA4">
        <w:rPr>
          <w:rFonts w:cs="Times New Roman"/>
        </w:rPr>
        <w:t>表</w:t>
      </w:r>
    </w:p>
    <w:tbl>
      <w:tblPr>
        <w:tblW w:w="8313" w:type="dxa"/>
        <w:tblInd w:w="108" w:type="dxa"/>
        <w:tblLook w:val="04A0" w:firstRow="1" w:lastRow="0" w:firstColumn="1" w:lastColumn="0" w:noHBand="0" w:noVBand="1"/>
      </w:tblPr>
      <w:tblGrid>
        <w:gridCol w:w="607"/>
        <w:gridCol w:w="766"/>
        <w:gridCol w:w="3140"/>
        <w:gridCol w:w="3800"/>
      </w:tblGrid>
      <w:tr w:rsidR="000433D4" w:rsidRPr="007F7AA4" w14:paraId="117D33B6" w14:textId="77777777" w:rsidTr="000433D4">
        <w:trPr>
          <w:trHeight w:val="300"/>
        </w:trPr>
        <w:tc>
          <w:tcPr>
            <w:tcW w:w="60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87E0FF9" w14:textId="77777777" w:rsidR="000433D4" w:rsidRPr="007F7AA4" w:rsidRDefault="000433D4" w:rsidP="000433D4">
            <w:pPr>
              <w:widowControl/>
              <w:kinsoku/>
              <w:adjustRightInd/>
              <w:rPr>
                <w:rFonts w:eastAsiaTheme="majorEastAsia" w:cs="Times New Roman"/>
                <w:color w:val="000000"/>
                <w:kern w:val="0"/>
                <w:sz w:val="22"/>
              </w:rPr>
            </w:pPr>
            <w:r w:rsidRPr="007F7AA4">
              <w:rPr>
                <w:rFonts w:eastAsiaTheme="majorEastAsia" w:cs="Times New Roman"/>
                <w:color w:val="000000"/>
                <w:kern w:val="0"/>
                <w:sz w:val="22"/>
              </w:rPr>
              <w:t>Inex</w:t>
            </w:r>
          </w:p>
        </w:tc>
        <w:tc>
          <w:tcPr>
            <w:tcW w:w="766" w:type="dxa"/>
            <w:tcBorders>
              <w:top w:val="single" w:sz="4" w:space="0" w:color="auto"/>
              <w:left w:val="nil"/>
              <w:bottom w:val="single" w:sz="4" w:space="0" w:color="auto"/>
              <w:right w:val="single" w:sz="4" w:space="0" w:color="auto"/>
            </w:tcBorders>
            <w:shd w:val="clear" w:color="auto" w:fill="auto"/>
            <w:noWrap/>
            <w:vAlign w:val="bottom"/>
            <w:hideMark/>
          </w:tcPr>
          <w:p w14:paraId="27378DA3" w14:textId="77777777" w:rsidR="000433D4" w:rsidRPr="007F7AA4" w:rsidRDefault="000433D4" w:rsidP="000433D4">
            <w:pPr>
              <w:widowControl/>
              <w:kinsoku/>
              <w:adjustRightInd/>
              <w:rPr>
                <w:rFonts w:eastAsiaTheme="majorEastAsia" w:cs="Times New Roman"/>
                <w:color w:val="000000"/>
                <w:kern w:val="0"/>
                <w:sz w:val="22"/>
              </w:rPr>
            </w:pPr>
            <w:r w:rsidRPr="007F7AA4">
              <w:rPr>
                <w:rFonts w:eastAsiaTheme="majorEastAsia" w:cs="Times New Roman"/>
                <w:color w:val="000000"/>
                <w:kern w:val="0"/>
                <w:sz w:val="22"/>
              </w:rPr>
              <w:t>Code</w:t>
            </w:r>
          </w:p>
        </w:tc>
        <w:tc>
          <w:tcPr>
            <w:tcW w:w="3140" w:type="dxa"/>
            <w:tcBorders>
              <w:top w:val="single" w:sz="4" w:space="0" w:color="auto"/>
              <w:left w:val="nil"/>
              <w:bottom w:val="single" w:sz="4" w:space="0" w:color="auto"/>
              <w:right w:val="single" w:sz="4" w:space="0" w:color="auto"/>
            </w:tcBorders>
            <w:shd w:val="clear" w:color="auto" w:fill="auto"/>
            <w:noWrap/>
            <w:vAlign w:val="bottom"/>
            <w:hideMark/>
          </w:tcPr>
          <w:p w14:paraId="19417950" w14:textId="77777777" w:rsidR="000433D4" w:rsidRPr="007F7AA4" w:rsidRDefault="000433D4" w:rsidP="000433D4">
            <w:pPr>
              <w:widowControl/>
              <w:kinsoku/>
              <w:adjustRightInd/>
              <w:rPr>
                <w:rFonts w:eastAsiaTheme="majorEastAsia" w:cs="Times New Roman"/>
                <w:color w:val="000000"/>
                <w:kern w:val="0"/>
                <w:sz w:val="22"/>
              </w:rPr>
            </w:pPr>
            <w:r w:rsidRPr="007F7AA4">
              <w:rPr>
                <w:rFonts w:eastAsiaTheme="majorEastAsia" w:cs="Times New Roman"/>
                <w:color w:val="000000"/>
                <w:kern w:val="0"/>
                <w:sz w:val="22"/>
              </w:rPr>
              <w:t>name_cn</w:t>
            </w:r>
          </w:p>
        </w:tc>
        <w:tc>
          <w:tcPr>
            <w:tcW w:w="3800" w:type="dxa"/>
            <w:tcBorders>
              <w:top w:val="single" w:sz="4" w:space="0" w:color="auto"/>
              <w:left w:val="nil"/>
              <w:bottom w:val="single" w:sz="4" w:space="0" w:color="auto"/>
              <w:right w:val="single" w:sz="4" w:space="0" w:color="auto"/>
            </w:tcBorders>
            <w:shd w:val="clear" w:color="auto" w:fill="auto"/>
            <w:noWrap/>
            <w:vAlign w:val="bottom"/>
            <w:hideMark/>
          </w:tcPr>
          <w:p w14:paraId="7FD7B665" w14:textId="77777777" w:rsidR="000433D4" w:rsidRPr="007F7AA4" w:rsidRDefault="000433D4" w:rsidP="000433D4">
            <w:pPr>
              <w:widowControl/>
              <w:kinsoku/>
              <w:adjustRightInd/>
              <w:rPr>
                <w:rFonts w:eastAsiaTheme="majorEastAsia" w:cs="Times New Roman"/>
                <w:color w:val="000000"/>
                <w:kern w:val="0"/>
                <w:sz w:val="22"/>
              </w:rPr>
            </w:pPr>
            <w:r w:rsidRPr="007F7AA4">
              <w:rPr>
                <w:rFonts w:eastAsiaTheme="majorEastAsia" w:cs="Times New Roman"/>
                <w:color w:val="000000"/>
                <w:kern w:val="0"/>
                <w:sz w:val="22"/>
              </w:rPr>
              <w:t>name_en</w:t>
            </w:r>
          </w:p>
        </w:tc>
      </w:tr>
      <w:tr w:rsidR="000433D4" w:rsidRPr="007F7AA4" w14:paraId="0AF20CD9" w14:textId="77777777" w:rsidTr="000433D4">
        <w:trPr>
          <w:trHeight w:val="300"/>
        </w:trPr>
        <w:tc>
          <w:tcPr>
            <w:tcW w:w="607" w:type="dxa"/>
            <w:tcBorders>
              <w:top w:val="nil"/>
              <w:left w:val="single" w:sz="4" w:space="0" w:color="auto"/>
              <w:bottom w:val="single" w:sz="4" w:space="0" w:color="auto"/>
              <w:right w:val="single" w:sz="4" w:space="0" w:color="auto"/>
            </w:tcBorders>
            <w:shd w:val="clear" w:color="auto" w:fill="auto"/>
            <w:noWrap/>
            <w:vAlign w:val="bottom"/>
            <w:hideMark/>
          </w:tcPr>
          <w:p w14:paraId="0B3579B4" w14:textId="77777777" w:rsidR="000433D4" w:rsidRPr="007F7AA4" w:rsidRDefault="000433D4" w:rsidP="000433D4">
            <w:pPr>
              <w:widowControl/>
              <w:kinsoku/>
              <w:adjustRightInd/>
              <w:jc w:val="right"/>
              <w:rPr>
                <w:rFonts w:eastAsiaTheme="majorEastAsia" w:cs="Times New Roman"/>
                <w:color w:val="000000"/>
                <w:kern w:val="0"/>
                <w:sz w:val="22"/>
              </w:rPr>
            </w:pPr>
            <w:r w:rsidRPr="007F7AA4">
              <w:rPr>
                <w:rFonts w:eastAsiaTheme="majorEastAsia" w:cs="Times New Roman"/>
                <w:color w:val="000000"/>
                <w:kern w:val="0"/>
                <w:sz w:val="22"/>
              </w:rPr>
              <w:t>1</w:t>
            </w:r>
          </w:p>
        </w:tc>
        <w:tc>
          <w:tcPr>
            <w:tcW w:w="766" w:type="dxa"/>
            <w:tcBorders>
              <w:top w:val="nil"/>
              <w:left w:val="nil"/>
              <w:bottom w:val="single" w:sz="4" w:space="0" w:color="auto"/>
              <w:right w:val="single" w:sz="4" w:space="0" w:color="auto"/>
            </w:tcBorders>
            <w:shd w:val="clear" w:color="000000" w:fill="FFEBE5"/>
            <w:hideMark/>
          </w:tcPr>
          <w:p w14:paraId="1D8AA4CA" w14:textId="77777777" w:rsidR="000433D4" w:rsidRPr="007F7AA4" w:rsidRDefault="000433D4" w:rsidP="000433D4">
            <w:pPr>
              <w:widowControl/>
              <w:kinsoku/>
              <w:adjustRightInd/>
              <w:rPr>
                <w:rFonts w:eastAsiaTheme="majorEastAsia" w:cs="Times New Roman"/>
                <w:color w:val="FF0000"/>
                <w:kern w:val="0"/>
                <w:sz w:val="22"/>
              </w:rPr>
            </w:pPr>
            <w:r w:rsidRPr="007F7AA4">
              <w:rPr>
                <w:rFonts w:eastAsiaTheme="majorEastAsia" w:cs="Times New Roman"/>
                <w:color w:val="FF0000"/>
                <w:kern w:val="0"/>
                <w:sz w:val="22"/>
              </w:rPr>
              <w:t>eea</w:t>
            </w:r>
          </w:p>
        </w:tc>
        <w:tc>
          <w:tcPr>
            <w:tcW w:w="3140" w:type="dxa"/>
            <w:tcBorders>
              <w:top w:val="nil"/>
              <w:left w:val="nil"/>
              <w:bottom w:val="single" w:sz="4" w:space="0" w:color="auto"/>
              <w:right w:val="single" w:sz="4" w:space="0" w:color="auto"/>
            </w:tcBorders>
            <w:shd w:val="clear" w:color="000000" w:fill="FFEBE5"/>
            <w:hideMark/>
          </w:tcPr>
          <w:p w14:paraId="6AE0AE46" w14:textId="77777777" w:rsidR="000433D4" w:rsidRPr="007F7AA4" w:rsidRDefault="000433D4" w:rsidP="000433D4">
            <w:pPr>
              <w:widowControl/>
              <w:kinsoku/>
              <w:adjustRightInd/>
              <w:rPr>
                <w:rFonts w:eastAsiaTheme="majorEastAsia" w:cs="Times New Roman"/>
                <w:color w:val="FF0000"/>
                <w:kern w:val="0"/>
                <w:sz w:val="22"/>
              </w:rPr>
            </w:pPr>
            <w:r w:rsidRPr="007F7AA4">
              <w:rPr>
                <w:rFonts w:eastAsiaTheme="majorEastAsia" w:cs="Times New Roman"/>
                <w:color w:val="FF0000"/>
                <w:kern w:val="0"/>
                <w:sz w:val="22"/>
              </w:rPr>
              <w:t>欧盟</w:t>
            </w:r>
          </w:p>
        </w:tc>
        <w:tc>
          <w:tcPr>
            <w:tcW w:w="3800" w:type="dxa"/>
            <w:tcBorders>
              <w:top w:val="nil"/>
              <w:left w:val="nil"/>
              <w:bottom w:val="single" w:sz="4" w:space="0" w:color="auto"/>
              <w:right w:val="single" w:sz="4" w:space="0" w:color="auto"/>
            </w:tcBorders>
            <w:shd w:val="clear" w:color="000000" w:fill="FFEBE5"/>
            <w:hideMark/>
          </w:tcPr>
          <w:p w14:paraId="488AABEA"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 xml:space="preserve">　</w:t>
            </w:r>
          </w:p>
        </w:tc>
      </w:tr>
      <w:tr w:rsidR="000433D4" w:rsidRPr="007F7AA4" w14:paraId="5C983B66" w14:textId="77777777" w:rsidTr="000433D4">
        <w:trPr>
          <w:trHeight w:val="300"/>
        </w:trPr>
        <w:tc>
          <w:tcPr>
            <w:tcW w:w="607" w:type="dxa"/>
            <w:tcBorders>
              <w:top w:val="nil"/>
              <w:left w:val="single" w:sz="4" w:space="0" w:color="auto"/>
              <w:bottom w:val="single" w:sz="4" w:space="0" w:color="auto"/>
              <w:right w:val="single" w:sz="4" w:space="0" w:color="auto"/>
            </w:tcBorders>
            <w:shd w:val="clear" w:color="auto" w:fill="auto"/>
            <w:noWrap/>
            <w:vAlign w:val="bottom"/>
            <w:hideMark/>
          </w:tcPr>
          <w:p w14:paraId="02E39656" w14:textId="77777777" w:rsidR="000433D4" w:rsidRPr="007F7AA4" w:rsidRDefault="000433D4" w:rsidP="000433D4">
            <w:pPr>
              <w:widowControl/>
              <w:kinsoku/>
              <w:adjustRightInd/>
              <w:jc w:val="right"/>
              <w:rPr>
                <w:rFonts w:eastAsiaTheme="majorEastAsia" w:cs="Times New Roman"/>
                <w:color w:val="000000"/>
                <w:kern w:val="0"/>
                <w:sz w:val="22"/>
              </w:rPr>
            </w:pPr>
            <w:r w:rsidRPr="007F7AA4">
              <w:rPr>
                <w:rFonts w:eastAsiaTheme="majorEastAsia" w:cs="Times New Roman"/>
                <w:color w:val="000000"/>
                <w:kern w:val="0"/>
                <w:sz w:val="22"/>
              </w:rPr>
              <w:t>2</w:t>
            </w:r>
          </w:p>
        </w:tc>
        <w:tc>
          <w:tcPr>
            <w:tcW w:w="766" w:type="dxa"/>
            <w:tcBorders>
              <w:top w:val="nil"/>
              <w:left w:val="nil"/>
              <w:bottom w:val="single" w:sz="4" w:space="0" w:color="auto"/>
              <w:right w:val="single" w:sz="4" w:space="0" w:color="auto"/>
            </w:tcBorders>
            <w:shd w:val="clear" w:color="000000" w:fill="FFEBE5"/>
            <w:hideMark/>
          </w:tcPr>
          <w:p w14:paraId="700B08E0" w14:textId="77777777" w:rsidR="000433D4" w:rsidRPr="007F7AA4" w:rsidRDefault="000433D4" w:rsidP="000433D4">
            <w:pPr>
              <w:widowControl/>
              <w:kinsoku/>
              <w:adjustRightInd/>
              <w:rPr>
                <w:rFonts w:eastAsiaTheme="majorEastAsia" w:cs="Times New Roman"/>
                <w:color w:val="FF0000"/>
                <w:kern w:val="0"/>
                <w:sz w:val="22"/>
              </w:rPr>
            </w:pPr>
            <w:r w:rsidRPr="007F7AA4">
              <w:rPr>
                <w:rFonts w:eastAsiaTheme="majorEastAsia" w:cs="Times New Roman"/>
                <w:color w:val="FF0000"/>
                <w:kern w:val="0"/>
                <w:sz w:val="22"/>
              </w:rPr>
              <w:t>global</w:t>
            </w:r>
          </w:p>
        </w:tc>
        <w:tc>
          <w:tcPr>
            <w:tcW w:w="3140" w:type="dxa"/>
            <w:tcBorders>
              <w:top w:val="nil"/>
              <w:left w:val="nil"/>
              <w:bottom w:val="single" w:sz="4" w:space="0" w:color="auto"/>
              <w:right w:val="single" w:sz="4" w:space="0" w:color="auto"/>
            </w:tcBorders>
            <w:shd w:val="clear" w:color="000000" w:fill="FFEBE5"/>
            <w:hideMark/>
          </w:tcPr>
          <w:p w14:paraId="72607CF3" w14:textId="77777777" w:rsidR="000433D4" w:rsidRPr="007F7AA4" w:rsidRDefault="000433D4" w:rsidP="000433D4">
            <w:pPr>
              <w:widowControl/>
              <w:kinsoku/>
              <w:adjustRightInd/>
              <w:rPr>
                <w:rFonts w:eastAsiaTheme="majorEastAsia" w:cs="Times New Roman"/>
                <w:color w:val="FF0000"/>
                <w:kern w:val="0"/>
                <w:sz w:val="22"/>
              </w:rPr>
            </w:pPr>
            <w:r w:rsidRPr="007F7AA4">
              <w:rPr>
                <w:rFonts w:eastAsiaTheme="majorEastAsia" w:cs="Times New Roman"/>
                <w:color w:val="FF0000"/>
                <w:kern w:val="0"/>
                <w:sz w:val="22"/>
              </w:rPr>
              <w:t>国际地区</w:t>
            </w:r>
          </w:p>
        </w:tc>
        <w:tc>
          <w:tcPr>
            <w:tcW w:w="3800" w:type="dxa"/>
            <w:tcBorders>
              <w:top w:val="nil"/>
              <w:left w:val="nil"/>
              <w:bottom w:val="single" w:sz="4" w:space="0" w:color="auto"/>
              <w:right w:val="single" w:sz="4" w:space="0" w:color="auto"/>
            </w:tcBorders>
            <w:shd w:val="clear" w:color="000000" w:fill="FFEBE5"/>
            <w:hideMark/>
          </w:tcPr>
          <w:p w14:paraId="7AA665B1"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 xml:space="preserve">　</w:t>
            </w:r>
          </w:p>
        </w:tc>
      </w:tr>
      <w:tr w:rsidR="000433D4" w:rsidRPr="007F7AA4" w14:paraId="151E81F0" w14:textId="77777777" w:rsidTr="000433D4">
        <w:trPr>
          <w:trHeight w:val="300"/>
        </w:trPr>
        <w:tc>
          <w:tcPr>
            <w:tcW w:w="607" w:type="dxa"/>
            <w:tcBorders>
              <w:top w:val="nil"/>
              <w:left w:val="single" w:sz="4" w:space="0" w:color="auto"/>
              <w:bottom w:val="single" w:sz="4" w:space="0" w:color="auto"/>
              <w:right w:val="single" w:sz="4" w:space="0" w:color="auto"/>
            </w:tcBorders>
            <w:shd w:val="clear" w:color="auto" w:fill="auto"/>
            <w:noWrap/>
            <w:vAlign w:val="bottom"/>
            <w:hideMark/>
          </w:tcPr>
          <w:p w14:paraId="572B9AE2" w14:textId="77777777" w:rsidR="000433D4" w:rsidRPr="007F7AA4" w:rsidRDefault="000433D4" w:rsidP="000433D4">
            <w:pPr>
              <w:widowControl/>
              <w:kinsoku/>
              <w:adjustRightInd/>
              <w:jc w:val="right"/>
              <w:rPr>
                <w:rFonts w:eastAsiaTheme="majorEastAsia" w:cs="Times New Roman"/>
                <w:color w:val="000000"/>
                <w:kern w:val="0"/>
                <w:sz w:val="22"/>
              </w:rPr>
            </w:pPr>
            <w:r w:rsidRPr="007F7AA4">
              <w:rPr>
                <w:rFonts w:eastAsiaTheme="majorEastAsia" w:cs="Times New Roman"/>
                <w:color w:val="000000"/>
                <w:kern w:val="0"/>
                <w:sz w:val="22"/>
              </w:rPr>
              <w:t>3</w:t>
            </w:r>
          </w:p>
        </w:tc>
        <w:tc>
          <w:tcPr>
            <w:tcW w:w="766" w:type="dxa"/>
            <w:tcBorders>
              <w:top w:val="nil"/>
              <w:left w:val="nil"/>
              <w:bottom w:val="single" w:sz="4" w:space="0" w:color="auto"/>
              <w:right w:val="single" w:sz="4" w:space="0" w:color="auto"/>
            </w:tcBorders>
            <w:shd w:val="clear" w:color="000000" w:fill="FFFFFF"/>
            <w:hideMark/>
          </w:tcPr>
          <w:p w14:paraId="3EE1C058" w14:textId="77777777" w:rsidR="000433D4" w:rsidRPr="007F7AA4" w:rsidRDefault="000433D4" w:rsidP="000433D4">
            <w:pPr>
              <w:widowControl/>
              <w:kinsoku/>
              <w:adjustRightInd/>
              <w:rPr>
                <w:rFonts w:eastAsiaTheme="majorEastAsia" w:cs="Times New Roman"/>
                <w:color w:val="FF0000"/>
                <w:kern w:val="0"/>
                <w:sz w:val="22"/>
              </w:rPr>
            </w:pPr>
            <w:r w:rsidRPr="007F7AA4">
              <w:rPr>
                <w:rFonts w:eastAsiaTheme="majorEastAsia" w:cs="Times New Roman"/>
                <w:color w:val="FF0000"/>
                <w:kern w:val="0"/>
                <w:sz w:val="22"/>
              </w:rPr>
              <w:t>cn   </w:t>
            </w:r>
          </w:p>
        </w:tc>
        <w:tc>
          <w:tcPr>
            <w:tcW w:w="3140" w:type="dxa"/>
            <w:tcBorders>
              <w:top w:val="nil"/>
              <w:left w:val="nil"/>
              <w:bottom w:val="single" w:sz="4" w:space="0" w:color="auto"/>
              <w:right w:val="single" w:sz="4" w:space="0" w:color="auto"/>
            </w:tcBorders>
            <w:shd w:val="clear" w:color="000000" w:fill="FFFFFF"/>
            <w:hideMark/>
          </w:tcPr>
          <w:p w14:paraId="759CCD8D" w14:textId="77777777" w:rsidR="000433D4" w:rsidRPr="007F7AA4" w:rsidRDefault="000433D4" w:rsidP="000433D4">
            <w:pPr>
              <w:widowControl/>
              <w:kinsoku/>
              <w:adjustRightInd/>
              <w:rPr>
                <w:rFonts w:eastAsiaTheme="majorEastAsia" w:cs="Times New Roman"/>
                <w:color w:val="FF0000"/>
                <w:kern w:val="0"/>
                <w:sz w:val="22"/>
              </w:rPr>
            </w:pPr>
            <w:r w:rsidRPr="007F7AA4">
              <w:rPr>
                <w:rFonts w:eastAsiaTheme="majorEastAsia" w:cs="Times New Roman"/>
                <w:color w:val="FF0000"/>
                <w:kern w:val="0"/>
                <w:sz w:val="22"/>
              </w:rPr>
              <w:t>中国大陆</w:t>
            </w:r>
            <w:r w:rsidRPr="007F7AA4">
              <w:rPr>
                <w:rFonts w:eastAsiaTheme="majorEastAsia" w:cs="Times New Roman"/>
                <w:color w:val="FF0000"/>
                <w:kern w:val="0"/>
                <w:sz w:val="22"/>
              </w:rPr>
              <w:t>               </w:t>
            </w:r>
          </w:p>
        </w:tc>
        <w:tc>
          <w:tcPr>
            <w:tcW w:w="3800" w:type="dxa"/>
            <w:tcBorders>
              <w:top w:val="nil"/>
              <w:left w:val="nil"/>
              <w:bottom w:val="single" w:sz="4" w:space="0" w:color="auto"/>
              <w:right w:val="single" w:sz="4" w:space="0" w:color="auto"/>
            </w:tcBorders>
            <w:shd w:val="clear" w:color="000000" w:fill="FFFFFF"/>
            <w:hideMark/>
          </w:tcPr>
          <w:p w14:paraId="1B869568" w14:textId="77777777" w:rsidR="000433D4" w:rsidRPr="007F7AA4" w:rsidRDefault="000433D4" w:rsidP="000433D4">
            <w:pPr>
              <w:widowControl/>
              <w:kinsoku/>
              <w:adjustRightInd/>
              <w:rPr>
                <w:rFonts w:eastAsiaTheme="majorEastAsia" w:cs="Times New Roman"/>
                <w:color w:val="FF0000"/>
                <w:kern w:val="0"/>
                <w:sz w:val="22"/>
              </w:rPr>
            </w:pPr>
            <w:r w:rsidRPr="007F7AA4">
              <w:rPr>
                <w:rFonts w:eastAsiaTheme="majorEastAsia" w:cs="Times New Roman"/>
                <w:color w:val="FF0000"/>
                <w:kern w:val="0"/>
                <w:sz w:val="22"/>
              </w:rPr>
              <w:t> China                                  </w:t>
            </w:r>
          </w:p>
        </w:tc>
      </w:tr>
      <w:tr w:rsidR="000433D4" w:rsidRPr="007F7AA4" w14:paraId="19A3628B" w14:textId="77777777" w:rsidTr="000433D4">
        <w:trPr>
          <w:trHeight w:val="300"/>
        </w:trPr>
        <w:tc>
          <w:tcPr>
            <w:tcW w:w="607" w:type="dxa"/>
            <w:tcBorders>
              <w:top w:val="nil"/>
              <w:left w:val="single" w:sz="4" w:space="0" w:color="auto"/>
              <w:bottom w:val="single" w:sz="4" w:space="0" w:color="auto"/>
              <w:right w:val="single" w:sz="4" w:space="0" w:color="auto"/>
            </w:tcBorders>
            <w:shd w:val="clear" w:color="auto" w:fill="auto"/>
            <w:noWrap/>
            <w:vAlign w:val="bottom"/>
            <w:hideMark/>
          </w:tcPr>
          <w:p w14:paraId="4E6B8EC8" w14:textId="77777777" w:rsidR="000433D4" w:rsidRPr="007F7AA4" w:rsidRDefault="000433D4" w:rsidP="000433D4">
            <w:pPr>
              <w:widowControl/>
              <w:kinsoku/>
              <w:adjustRightInd/>
              <w:jc w:val="right"/>
              <w:rPr>
                <w:rFonts w:eastAsiaTheme="majorEastAsia" w:cs="Times New Roman"/>
                <w:color w:val="000000"/>
                <w:kern w:val="0"/>
                <w:sz w:val="22"/>
              </w:rPr>
            </w:pPr>
            <w:r w:rsidRPr="007F7AA4">
              <w:rPr>
                <w:rFonts w:eastAsiaTheme="majorEastAsia" w:cs="Times New Roman"/>
                <w:color w:val="000000"/>
                <w:kern w:val="0"/>
                <w:sz w:val="22"/>
              </w:rPr>
              <w:t>4</w:t>
            </w:r>
          </w:p>
        </w:tc>
        <w:tc>
          <w:tcPr>
            <w:tcW w:w="766" w:type="dxa"/>
            <w:tcBorders>
              <w:top w:val="nil"/>
              <w:left w:val="nil"/>
              <w:bottom w:val="single" w:sz="4" w:space="0" w:color="auto"/>
              <w:right w:val="single" w:sz="4" w:space="0" w:color="auto"/>
            </w:tcBorders>
            <w:shd w:val="clear" w:color="000000" w:fill="FFFFFF"/>
            <w:hideMark/>
          </w:tcPr>
          <w:p w14:paraId="0F516A26"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al   </w:t>
            </w:r>
          </w:p>
        </w:tc>
        <w:tc>
          <w:tcPr>
            <w:tcW w:w="3140" w:type="dxa"/>
            <w:tcBorders>
              <w:top w:val="nil"/>
              <w:left w:val="nil"/>
              <w:bottom w:val="single" w:sz="4" w:space="0" w:color="auto"/>
              <w:right w:val="single" w:sz="4" w:space="0" w:color="auto"/>
            </w:tcBorders>
            <w:shd w:val="clear" w:color="000000" w:fill="FFFFFF"/>
            <w:hideMark/>
          </w:tcPr>
          <w:p w14:paraId="4161DEF7"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阿尔巴尼亚</w:t>
            </w:r>
            <w:r w:rsidRPr="007F7AA4">
              <w:rPr>
                <w:rFonts w:eastAsiaTheme="majorEastAsia" w:cs="Times New Roman"/>
                <w:color w:val="172B4D"/>
                <w:kern w:val="0"/>
                <w:sz w:val="22"/>
              </w:rPr>
              <w:t>             </w:t>
            </w:r>
          </w:p>
        </w:tc>
        <w:tc>
          <w:tcPr>
            <w:tcW w:w="3800" w:type="dxa"/>
            <w:tcBorders>
              <w:top w:val="nil"/>
              <w:left w:val="nil"/>
              <w:bottom w:val="single" w:sz="4" w:space="0" w:color="auto"/>
              <w:right w:val="single" w:sz="4" w:space="0" w:color="auto"/>
            </w:tcBorders>
            <w:shd w:val="clear" w:color="000000" w:fill="FFFFFF"/>
            <w:hideMark/>
          </w:tcPr>
          <w:p w14:paraId="62B3752E"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 Albania                                </w:t>
            </w:r>
          </w:p>
        </w:tc>
      </w:tr>
      <w:tr w:rsidR="000433D4" w:rsidRPr="007F7AA4" w14:paraId="0D8B63DA" w14:textId="77777777" w:rsidTr="000433D4">
        <w:trPr>
          <w:trHeight w:val="300"/>
        </w:trPr>
        <w:tc>
          <w:tcPr>
            <w:tcW w:w="607" w:type="dxa"/>
            <w:tcBorders>
              <w:top w:val="nil"/>
              <w:left w:val="single" w:sz="4" w:space="0" w:color="auto"/>
              <w:bottom w:val="single" w:sz="4" w:space="0" w:color="auto"/>
              <w:right w:val="single" w:sz="4" w:space="0" w:color="auto"/>
            </w:tcBorders>
            <w:shd w:val="clear" w:color="auto" w:fill="auto"/>
            <w:noWrap/>
            <w:vAlign w:val="bottom"/>
            <w:hideMark/>
          </w:tcPr>
          <w:p w14:paraId="2C083980" w14:textId="77777777" w:rsidR="000433D4" w:rsidRPr="007F7AA4" w:rsidRDefault="000433D4" w:rsidP="000433D4">
            <w:pPr>
              <w:widowControl/>
              <w:kinsoku/>
              <w:adjustRightInd/>
              <w:jc w:val="right"/>
              <w:rPr>
                <w:rFonts w:eastAsiaTheme="majorEastAsia" w:cs="Times New Roman"/>
                <w:color w:val="000000"/>
                <w:kern w:val="0"/>
                <w:sz w:val="22"/>
              </w:rPr>
            </w:pPr>
            <w:r w:rsidRPr="007F7AA4">
              <w:rPr>
                <w:rFonts w:eastAsiaTheme="majorEastAsia" w:cs="Times New Roman"/>
                <w:color w:val="000000"/>
                <w:kern w:val="0"/>
                <w:sz w:val="22"/>
              </w:rPr>
              <w:t>5</w:t>
            </w:r>
          </w:p>
        </w:tc>
        <w:tc>
          <w:tcPr>
            <w:tcW w:w="766" w:type="dxa"/>
            <w:tcBorders>
              <w:top w:val="nil"/>
              <w:left w:val="nil"/>
              <w:bottom w:val="single" w:sz="4" w:space="0" w:color="auto"/>
              <w:right w:val="single" w:sz="4" w:space="0" w:color="auto"/>
            </w:tcBorders>
            <w:shd w:val="clear" w:color="000000" w:fill="FFFFFF"/>
            <w:hideMark/>
          </w:tcPr>
          <w:p w14:paraId="5292B685"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dz   </w:t>
            </w:r>
          </w:p>
        </w:tc>
        <w:tc>
          <w:tcPr>
            <w:tcW w:w="3140" w:type="dxa"/>
            <w:tcBorders>
              <w:top w:val="nil"/>
              <w:left w:val="nil"/>
              <w:bottom w:val="single" w:sz="4" w:space="0" w:color="auto"/>
              <w:right w:val="single" w:sz="4" w:space="0" w:color="auto"/>
            </w:tcBorders>
            <w:shd w:val="clear" w:color="000000" w:fill="FFFFFF"/>
            <w:hideMark/>
          </w:tcPr>
          <w:p w14:paraId="6170F00B"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阿尔及利亚</w:t>
            </w:r>
            <w:r w:rsidRPr="007F7AA4">
              <w:rPr>
                <w:rFonts w:eastAsiaTheme="majorEastAsia" w:cs="Times New Roman"/>
                <w:color w:val="172B4D"/>
                <w:kern w:val="0"/>
                <w:sz w:val="22"/>
              </w:rPr>
              <w:t>             </w:t>
            </w:r>
          </w:p>
        </w:tc>
        <w:tc>
          <w:tcPr>
            <w:tcW w:w="3800" w:type="dxa"/>
            <w:tcBorders>
              <w:top w:val="nil"/>
              <w:left w:val="nil"/>
              <w:bottom w:val="single" w:sz="4" w:space="0" w:color="auto"/>
              <w:right w:val="single" w:sz="4" w:space="0" w:color="auto"/>
            </w:tcBorders>
            <w:shd w:val="clear" w:color="000000" w:fill="FFFFFF"/>
            <w:hideMark/>
          </w:tcPr>
          <w:p w14:paraId="44B5CD22"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 Algeria                                </w:t>
            </w:r>
          </w:p>
        </w:tc>
      </w:tr>
      <w:tr w:rsidR="000433D4" w:rsidRPr="007F7AA4" w14:paraId="5F4E9089" w14:textId="77777777" w:rsidTr="000433D4">
        <w:trPr>
          <w:trHeight w:val="300"/>
        </w:trPr>
        <w:tc>
          <w:tcPr>
            <w:tcW w:w="607" w:type="dxa"/>
            <w:tcBorders>
              <w:top w:val="nil"/>
              <w:left w:val="single" w:sz="4" w:space="0" w:color="auto"/>
              <w:bottom w:val="single" w:sz="4" w:space="0" w:color="auto"/>
              <w:right w:val="single" w:sz="4" w:space="0" w:color="auto"/>
            </w:tcBorders>
            <w:shd w:val="clear" w:color="auto" w:fill="auto"/>
            <w:noWrap/>
            <w:vAlign w:val="bottom"/>
            <w:hideMark/>
          </w:tcPr>
          <w:p w14:paraId="37825526" w14:textId="77777777" w:rsidR="000433D4" w:rsidRPr="007F7AA4" w:rsidRDefault="000433D4" w:rsidP="000433D4">
            <w:pPr>
              <w:widowControl/>
              <w:kinsoku/>
              <w:adjustRightInd/>
              <w:jc w:val="right"/>
              <w:rPr>
                <w:rFonts w:eastAsiaTheme="majorEastAsia" w:cs="Times New Roman"/>
                <w:color w:val="000000"/>
                <w:kern w:val="0"/>
                <w:sz w:val="22"/>
              </w:rPr>
            </w:pPr>
            <w:r w:rsidRPr="007F7AA4">
              <w:rPr>
                <w:rFonts w:eastAsiaTheme="majorEastAsia" w:cs="Times New Roman"/>
                <w:color w:val="000000"/>
                <w:kern w:val="0"/>
                <w:sz w:val="22"/>
              </w:rPr>
              <w:t>6</w:t>
            </w:r>
          </w:p>
        </w:tc>
        <w:tc>
          <w:tcPr>
            <w:tcW w:w="766" w:type="dxa"/>
            <w:tcBorders>
              <w:top w:val="nil"/>
              <w:left w:val="nil"/>
              <w:bottom w:val="single" w:sz="4" w:space="0" w:color="auto"/>
              <w:right w:val="single" w:sz="4" w:space="0" w:color="auto"/>
            </w:tcBorders>
            <w:shd w:val="clear" w:color="000000" w:fill="FFFFFF"/>
            <w:hideMark/>
          </w:tcPr>
          <w:p w14:paraId="1E095A10"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as   </w:t>
            </w:r>
          </w:p>
        </w:tc>
        <w:tc>
          <w:tcPr>
            <w:tcW w:w="3140" w:type="dxa"/>
            <w:tcBorders>
              <w:top w:val="nil"/>
              <w:left w:val="nil"/>
              <w:bottom w:val="single" w:sz="4" w:space="0" w:color="auto"/>
              <w:right w:val="single" w:sz="4" w:space="0" w:color="auto"/>
            </w:tcBorders>
            <w:shd w:val="clear" w:color="000000" w:fill="FFFFFF"/>
            <w:hideMark/>
          </w:tcPr>
          <w:p w14:paraId="67D0E7AF"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美属萨摩亚</w:t>
            </w:r>
            <w:r w:rsidRPr="007F7AA4">
              <w:rPr>
                <w:rFonts w:eastAsiaTheme="majorEastAsia" w:cs="Times New Roman"/>
                <w:color w:val="172B4D"/>
                <w:kern w:val="0"/>
                <w:sz w:val="22"/>
              </w:rPr>
              <w:t>             </w:t>
            </w:r>
          </w:p>
        </w:tc>
        <w:tc>
          <w:tcPr>
            <w:tcW w:w="3800" w:type="dxa"/>
            <w:tcBorders>
              <w:top w:val="nil"/>
              <w:left w:val="nil"/>
              <w:bottom w:val="single" w:sz="4" w:space="0" w:color="auto"/>
              <w:right w:val="single" w:sz="4" w:space="0" w:color="auto"/>
            </w:tcBorders>
            <w:shd w:val="clear" w:color="000000" w:fill="FFFFFF"/>
            <w:hideMark/>
          </w:tcPr>
          <w:p w14:paraId="5455168A"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 American Samoa                         </w:t>
            </w:r>
          </w:p>
        </w:tc>
      </w:tr>
      <w:tr w:rsidR="000433D4" w:rsidRPr="007F7AA4" w14:paraId="6C01B254" w14:textId="77777777" w:rsidTr="000433D4">
        <w:trPr>
          <w:trHeight w:val="300"/>
        </w:trPr>
        <w:tc>
          <w:tcPr>
            <w:tcW w:w="607" w:type="dxa"/>
            <w:tcBorders>
              <w:top w:val="nil"/>
              <w:left w:val="single" w:sz="4" w:space="0" w:color="auto"/>
              <w:bottom w:val="single" w:sz="4" w:space="0" w:color="auto"/>
              <w:right w:val="single" w:sz="4" w:space="0" w:color="auto"/>
            </w:tcBorders>
            <w:shd w:val="clear" w:color="auto" w:fill="auto"/>
            <w:noWrap/>
            <w:vAlign w:val="bottom"/>
            <w:hideMark/>
          </w:tcPr>
          <w:p w14:paraId="640BC0E4" w14:textId="77777777" w:rsidR="000433D4" w:rsidRPr="007F7AA4" w:rsidRDefault="000433D4" w:rsidP="000433D4">
            <w:pPr>
              <w:widowControl/>
              <w:kinsoku/>
              <w:adjustRightInd/>
              <w:jc w:val="right"/>
              <w:rPr>
                <w:rFonts w:eastAsiaTheme="majorEastAsia" w:cs="Times New Roman"/>
                <w:color w:val="000000"/>
                <w:kern w:val="0"/>
                <w:sz w:val="22"/>
              </w:rPr>
            </w:pPr>
            <w:r w:rsidRPr="007F7AA4">
              <w:rPr>
                <w:rFonts w:eastAsiaTheme="majorEastAsia" w:cs="Times New Roman"/>
                <w:color w:val="000000"/>
                <w:kern w:val="0"/>
                <w:sz w:val="22"/>
              </w:rPr>
              <w:t>7</w:t>
            </w:r>
          </w:p>
        </w:tc>
        <w:tc>
          <w:tcPr>
            <w:tcW w:w="766" w:type="dxa"/>
            <w:tcBorders>
              <w:top w:val="nil"/>
              <w:left w:val="nil"/>
              <w:bottom w:val="single" w:sz="4" w:space="0" w:color="auto"/>
              <w:right w:val="single" w:sz="4" w:space="0" w:color="auto"/>
            </w:tcBorders>
            <w:shd w:val="clear" w:color="000000" w:fill="FFFFFF"/>
            <w:hideMark/>
          </w:tcPr>
          <w:p w14:paraId="31F3E4F6"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ad   </w:t>
            </w:r>
          </w:p>
        </w:tc>
        <w:tc>
          <w:tcPr>
            <w:tcW w:w="3140" w:type="dxa"/>
            <w:tcBorders>
              <w:top w:val="nil"/>
              <w:left w:val="nil"/>
              <w:bottom w:val="single" w:sz="4" w:space="0" w:color="auto"/>
              <w:right w:val="single" w:sz="4" w:space="0" w:color="auto"/>
            </w:tcBorders>
            <w:shd w:val="clear" w:color="000000" w:fill="FFFFFF"/>
            <w:hideMark/>
          </w:tcPr>
          <w:p w14:paraId="74A38E0D"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安道尔共和国</w:t>
            </w:r>
            <w:r w:rsidRPr="007F7AA4">
              <w:rPr>
                <w:rFonts w:eastAsiaTheme="majorEastAsia" w:cs="Times New Roman"/>
                <w:color w:val="172B4D"/>
                <w:kern w:val="0"/>
                <w:sz w:val="22"/>
              </w:rPr>
              <w:t>           </w:t>
            </w:r>
          </w:p>
        </w:tc>
        <w:tc>
          <w:tcPr>
            <w:tcW w:w="3800" w:type="dxa"/>
            <w:tcBorders>
              <w:top w:val="nil"/>
              <w:left w:val="nil"/>
              <w:bottom w:val="single" w:sz="4" w:space="0" w:color="auto"/>
              <w:right w:val="single" w:sz="4" w:space="0" w:color="auto"/>
            </w:tcBorders>
            <w:shd w:val="clear" w:color="000000" w:fill="FFFFFF"/>
            <w:hideMark/>
          </w:tcPr>
          <w:p w14:paraId="418D7D03"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 Andorra                                </w:t>
            </w:r>
          </w:p>
        </w:tc>
      </w:tr>
      <w:tr w:rsidR="000433D4" w:rsidRPr="007F7AA4" w14:paraId="25BC3F3D" w14:textId="77777777" w:rsidTr="000433D4">
        <w:trPr>
          <w:trHeight w:val="300"/>
        </w:trPr>
        <w:tc>
          <w:tcPr>
            <w:tcW w:w="607" w:type="dxa"/>
            <w:tcBorders>
              <w:top w:val="nil"/>
              <w:left w:val="single" w:sz="4" w:space="0" w:color="auto"/>
              <w:bottom w:val="single" w:sz="4" w:space="0" w:color="auto"/>
              <w:right w:val="single" w:sz="4" w:space="0" w:color="auto"/>
            </w:tcBorders>
            <w:shd w:val="clear" w:color="auto" w:fill="auto"/>
            <w:noWrap/>
            <w:vAlign w:val="bottom"/>
            <w:hideMark/>
          </w:tcPr>
          <w:p w14:paraId="18234358" w14:textId="77777777" w:rsidR="000433D4" w:rsidRPr="007F7AA4" w:rsidRDefault="000433D4" w:rsidP="000433D4">
            <w:pPr>
              <w:widowControl/>
              <w:kinsoku/>
              <w:adjustRightInd/>
              <w:jc w:val="right"/>
              <w:rPr>
                <w:rFonts w:eastAsiaTheme="majorEastAsia" w:cs="Times New Roman"/>
                <w:color w:val="000000"/>
                <w:kern w:val="0"/>
                <w:sz w:val="22"/>
              </w:rPr>
            </w:pPr>
            <w:r w:rsidRPr="007F7AA4">
              <w:rPr>
                <w:rFonts w:eastAsiaTheme="majorEastAsia" w:cs="Times New Roman"/>
                <w:color w:val="000000"/>
                <w:kern w:val="0"/>
                <w:sz w:val="22"/>
              </w:rPr>
              <w:lastRenderedPageBreak/>
              <w:t>8</w:t>
            </w:r>
          </w:p>
        </w:tc>
        <w:tc>
          <w:tcPr>
            <w:tcW w:w="766" w:type="dxa"/>
            <w:tcBorders>
              <w:top w:val="nil"/>
              <w:left w:val="nil"/>
              <w:bottom w:val="single" w:sz="4" w:space="0" w:color="auto"/>
              <w:right w:val="single" w:sz="4" w:space="0" w:color="auto"/>
            </w:tcBorders>
            <w:shd w:val="clear" w:color="000000" w:fill="FFFFFF"/>
            <w:hideMark/>
          </w:tcPr>
          <w:p w14:paraId="1BDB4024"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ao   </w:t>
            </w:r>
          </w:p>
        </w:tc>
        <w:tc>
          <w:tcPr>
            <w:tcW w:w="3140" w:type="dxa"/>
            <w:tcBorders>
              <w:top w:val="nil"/>
              <w:left w:val="nil"/>
              <w:bottom w:val="single" w:sz="4" w:space="0" w:color="auto"/>
              <w:right w:val="single" w:sz="4" w:space="0" w:color="auto"/>
            </w:tcBorders>
            <w:shd w:val="clear" w:color="000000" w:fill="FFFFFF"/>
            <w:hideMark/>
          </w:tcPr>
          <w:p w14:paraId="45386F42"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安哥拉</w:t>
            </w:r>
            <w:r w:rsidRPr="007F7AA4">
              <w:rPr>
                <w:rFonts w:eastAsiaTheme="majorEastAsia" w:cs="Times New Roman"/>
                <w:color w:val="172B4D"/>
                <w:kern w:val="0"/>
                <w:sz w:val="22"/>
              </w:rPr>
              <w:t>                </w:t>
            </w:r>
          </w:p>
        </w:tc>
        <w:tc>
          <w:tcPr>
            <w:tcW w:w="3800" w:type="dxa"/>
            <w:tcBorders>
              <w:top w:val="nil"/>
              <w:left w:val="nil"/>
              <w:bottom w:val="single" w:sz="4" w:space="0" w:color="auto"/>
              <w:right w:val="single" w:sz="4" w:space="0" w:color="auto"/>
            </w:tcBorders>
            <w:shd w:val="clear" w:color="000000" w:fill="FFFFFF"/>
            <w:hideMark/>
          </w:tcPr>
          <w:p w14:paraId="21110A13"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 Angola                                 </w:t>
            </w:r>
          </w:p>
        </w:tc>
      </w:tr>
      <w:tr w:rsidR="000433D4" w:rsidRPr="007F7AA4" w14:paraId="4770EEC1" w14:textId="77777777" w:rsidTr="000433D4">
        <w:trPr>
          <w:trHeight w:val="300"/>
        </w:trPr>
        <w:tc>
          <w:tcPr>
            <w:tcW w:w="607" w:type="dxa"/>
            <w:tcBorders>
              <w:top w:val="nil"/>
              <w:left w:val="single" w:sz="4" w:space="0" w:color="auto"/>
              <w:bottom w:val="single" w:sz="4" w:space="0" w:color="auto"/>
              <w:right w:val="single" w:sz="4" w:space="0" w:color="auto"/>
            </w:tcBorders>
            <w:shd w:val="clear" w:color="auto" w:fill="auto"/>
            <w:noWrap/>
            <w:vAlign w:val="bottom"/>
            <w:hideMark/>
          </w:tcPr>
          <w:p w14:paraId="41D2D3D0" w14:textId="77777777" w:rsidR="000433D4" w:rsidRPr="007F7AA4" w:rsidRDefault="000433D4" w:rsidP="000433D4">
            <w:pPr>
              <w:widowControl/>
              <w:kinsoku/>
              <w:adjustRightInd/>
              <w:jc w:val="right"/>
              <w:rPr>
                <w:rFonts w:eastAsiaTheme="majorEastAsia" w:cs="Times New Roman"/>
                <w:color w:val="000000"/>
                <w:kern w:val="0"/>
                <w:sz w:val="22"/>
              </w:rPr>
            </w:pPr>
            <w:r w:rsidRPr="007F7AA4">
              <w:rPr>
                <w:rFonts w:eastAsiaTheme="majorEastAsia" w:cs="Times New Roman"/>
                <w:color w:val="000000"/>
                <w:kern w:val="0"/>
                <w:sz w:val="22"/>
              </w:rPr>
              <w:t>9</w:t>
            </w:r>
          </w:p>
        </w:tc>
        <w:tc>
          <w:tcPr>
            <w:tcW w:w="766" w:type="dxa"/>
            <w:tcBorders>
              <w:top w:val="nil"/>
              <w:left w:val="nil"/>
              <w:bottom w:val="single" w:sz="4" w:space="0" w:color="auto"/>
              <w:right w:val="single" w:sz="4" w:space="0" w:color="auto"/>
            </w:tcBorders>
            <w:shd w:val="clear" w:color="000000" w:fill="FFFFFF"/>
            <w:hideMark/>
          </w:tcPr>
          <w:p w14:paraId="5014A56F"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ai   </w:t>
            </w:r>
          </w:p>
        </w:tc>
        <w:tc>
          <w:tcPr>
            <w:tcW w:w="3140" w:type="dxa"/>
            <w:tcBorders>
              <w:top w:val="nil"/>
              <w:left w:val="nil"/>
              <w:bottom w:val="single" w:sz="4" w:space="0" w:color="auto"/>
              <w:right w:val="single" w:sz="4" w:space="0" w:color="auto"/>
            </w:tcBorders>
            <w:shd w:val="clear" w:color="000000" w:fill="FFFFFF"/>
            <w:hideMark/>
          </w:tcPr>
          <w:p w14:paraId="431B691E"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安圭拉</w:t>
            </w:r>
            <w:r w:rsidRPr="007F7AA4">
              <w:rPr>
                <w:rFonts w:eastAsiaTheme="majorEastAsia" w:cs="Times New Roman"/>
                <w:color w:val="172B4D"/>
                <w:kern w:val="0"/>
                <w:sz w:val="22"/>
              </w:rPr>
              <w:t>                </w:t>
            </w:r>
          </w:p>
        </w:tc>
        <w:tc>
          <w:tcPr>
            <w:tcW w:w="3800" w:type="dxa"/>
            <w:tcBorders>
              <w:top w:val="nil"/>
              <w:left w:val="nil"/>
              <w:bottom w:val="single" w:sz="4" w:space="0" w:color="auto"/>
              <w:right w:val="single" w:sz="4" w:space="0" w:color="auto"/>
            </w:tcBorders>
            <w:shd w:val="clear" w:color="000000" w:fill="FFFFFF"/>
            <w:hideMark/>
          </w:tcPr>
          <w:p w14:paraId="0D9C7CEB"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 Anguilla                               </w:t>
            </w:r>
          </w:p>
        </w:tc>
      </w:tr>
      <w:tr w:rsidR="000433D4" w:rsidRPr="007F7AA4" w14:paraId="4B919E01" w14:textId="77777777" w:rsidTr="000433D4">
        <w:trPr>
          <w:trHeight w:val="300"/>
        </w:trPr>
        <w:tc>
          <w:tcPr>
            <w:tcW w:w="607" w:type="dxa"/>
            <w:tcBorders>
              <w:top w:val="nil"/>
              <w:left w:val="single" w:sz="4" w:space="0" w:color="auto"/>
              <w:bottom w:val="single" w:sz="4" w:space="0" w:color="auto"/>
              <w:right w:val="single" w:sz="4" w:space="0" w:color="auto"/>
            </w:tcBorders>
            <w:shd w:val="clear" w:color="auto" w:fill="auto"/>
            <w:noWrap/>
            <w:vAlign w:val="bottom"/>
            <w:hideMark/>
          </w:tcPr>
          <w:p w14:paraId="52844278" w14:textId="77777777" w:rsidR="000433D4" w:rsidRPr="007F7AA4" w:rsidRDefault="000433D4" w:rsidP="000433D4">
            <w:pPr>
              <w:widowControl/>
              <w:kinsoku/>
              <w:adjustRightInd/>
              <w:jc w:val="right"/>
              <w:rPr>
                <w:rFonts w:eastAsiaTheme="majorEastAsia" w:cs="Times New Roman"/>
                <w:color w:val="000000"/>
                <w:kern w:val="0"/>
                <w:sz w:val="22"/>
              </w:rPr>
            </w:pPr>
            <w:r w:rsidRPr="007F7AA4">
              <w:rPr>
                <w:rFonts w:eastAsiaTheme="majorEastAsia" w:cs="Times New Roman"/>
                <w:color w:val="000000"/>
                <w:kern w:val="0"/>
                <w:sz w:val="22"/>
              </w:rPr>
              <w:t>10</w:t>
            </w:r>
          </w:p>
        </w:tc>
        <w:tc>
          <w:tcPr>
            <w:tcW w:w="766" w:type="dxa"/>
            <w:tcBorders>
              <w:top w:val="nil"/>
              <w:left w:val="nil"/>
              <w:bottom w:val="single" w:sz="4" w:space="0" w:color="auto"/>
              <w:right w:val="single" w:sz="4" w:space="0" w:color="auto"/>
            </w:tcBorders>
            <w:shd w:val="clear" w:color="000000" w:fill="FFFFFF"/>
            <w:hideMark/>
          </w:tcPr>
          <w:p w14:paraId="36F6E610"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ag   </w:t>
            </w:r>
          </w:p>
        </w:tc>
        <w:tc>
          <w:tcPr>
            <w:tcW w:w="3140" w:type="dxa"/>
            <w:tcBorders>
              <w:top w:val="nil"/>
              <w:left w:val="nil"/>
              <w:bottom w:val="single" w:sz="4" w:space="0" w:color="auto"/>
              <w:right w:val="single" w:sz="4" w:space="0" w:color="auto"/>
            </w:tcBorders>
            <w:shd w:val="clear" w:color="000000" w:fill="FFFFFF"/>
            <w:hideMark/>
          </w:tcPr>
          <w:p w14:paraId="38E4BFF1"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安提瓜和巴布达</w:t>
            </w:r>
            <w:r w:rsidRPr="007F7AA4">
              <w:rPr>
                <w:rFonts w:eastAsiaTheme="majorEastAsia" w:cs="Times New Roman"/>
                <w:color w:val="172B4D"/>
                <w:kern w:val="0"/>
                <w:sz w:val="22"/>
              </w:rPr>
              <w:t>          </w:t>
            </w:r>
          </w:p>
        </w:tc>
        <w:tc>
          <w:tcPr>
            <w:tcW w:w="3800" w:type="dxa"/>
            <w:tcBorders>
              <w:top w:val="nil"/>
              <w:left w:val="nil"/>
              <w:bottom w:val="single" w:sz="4" w:space="0" w:color="auto"/>
              <w:right w:val="single" w:sz="4" w:space="0" w:color="auto"/>
            </w:tcBorders>
            <w:shd w:val="clear" w:color="000000" w:fill="FFFFFF"/>
            <w:hideMark/>
          </w:tcPr>
          <w:p w14:paraId="3AA44902"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 Antigua &amp; Barbuda                      </w:t>
            </w:r>
          </w:p>
        </w:tc>
      </w:tr>
      <w:tr w:rsidR="000433D4" w:rsidRPr="007F7AA4" w14:paraId="0A76F855" w14:textId="77777777" w:rsidTr="000433D4">
        <w:trPr>
          <w:trHeight w:val="300"/>
        </w:trPr>
        <w:tc>
          <w:tcPr>
            <w:tcW w:w="607" w:type="dxa"/>
            <w:tcBorders>
              <w:top w:val="nil"/>
              <w:left w:val="single" w:sz="4" w:space="0" w:color="auto"/>
              <w:bottom w:val="single" w:sz="4" w:space="0" w:color="auto"/>
              <w:right w:val="single" w:sz="4" w:space="0" w:color="auto"/>
            </w:tcBorders>
            <w:shd w:val="clear" w:color="auto" w:fill="auto"/>
            <w:noWrap/>
            <w:vAlign w:val="bottom"/>
            <w:hideMark/>
          </w:tcPr>
          <w:p w14:paraId="2C6762C2" w14:textId="77777777" w:rsidR="000433D4" w:rsidRPr="007F7AA4" w:rsidRDefault="000433D4" w:rsidP="000433D4">
            <w:pPr>
              <w:widowControl/>
              <w:kinsoku/>
              <w:adjustRightInd/>
              <w:jc w:val="right"/>
              <w:rPr>
                <w:rFonts w:eastAsiaTheme="majorEastAsia" w:cs="Times New Roman"/>
                <w:color w:val="000000"/>
                <w:kern w:val="0"/>
                <w:sz w:val="22"/>
              </w:rPr>
            </w:pPr>
            <w:r w:rsidRPr="007F7AA4">
              <w:rPr>
                <w:rFonts w:eastAsiaTheme="majorEastAsia" w:cs="Times New Roman"/>
                <w:color w:val="000000"/>
                <w:kern w:val="0"/>
                <w:sz w:val="22"/>
              </w:rPr>
              <w:t>11</w:t>
            </w:r>
          </w:p>
        </w:tc>
        <w:tc>
          <w:tcPr>
            <w:tcW w:w="766" w:type="dxa"/>
            <w:tcBorders>
              <w:top w:val="nil"/>
              <w:left w:val="nil"/>
              <w:bottom w:val="single" w:sz="4" w:space="0" w:color="auto"/>
              <w:right w:val="single" w:sz="4" w:space="0" w:color="auto"/>
            </w:tcBorders>
            <w:shd w:val="clear" w:color="000000" w:fill="FFFFFF"/>
            <w:hideMark/>
          </w:tcPr>
          <w:p w14:paraId="15447084"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ar   </w:t>
            </w:r>
          </w:p>
        </w:tc>
        <w:tc>
          <w:tcPr>
            <w:tcW w:w="3140" w:type="dxa"/>
            <w:tcBorders>
              <w:top w:val="nil"/>
              <w:left w:val="nil"/>
              <w:bottom w:val="single" w:sz="4" w:space="0" w:color="auto"/>
              <w:right w:val="single" w:sz="4" w:space="0" w:color="auto"/>
            </w:tcBorders>
            <w:shd w:val="clear" w:color="000000" w:fill="FFFFFF"/>
            <w:hideMark/>
          </w:tcPr>
          <w:p w14:paraId="7D9D28BA"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阿根廷</w:t>
            </w:r>
            <w:r w:rsidRPr="007F7AA4">
              <w:rPr>
                <w:rFonts w:eastAsiaTheme="majorEastAsia" w:cs="Times New Roman"/>
                <w:color w:val="172B4D"/>
                <w:kern w:val="0"/>
                <w:sz w:val="22"/>
              </w:rPr>
              <w:t>                </w:t>
            </w:r>
          </w:p>
        </w:tc>
        <w:tc>
          <w:tcPr>
            <w:tcW w:w="3800" w:type="dxa"/>
            <w:tcBorders>
              <w:top w:val="nil"/>
              <w:left w:val="nil"/>
              <w:bottom w:val="single" w:sz="4" w:space="0" w:color="auto"/>
              <w:right w:val="single" w:sz="4" w:space="0" w:color="auto"/>
            </w:tcBorders>
            <w:shd w:val="clear" w:color="000000" w:fill="FFFFFF"/>
            <w:hideMark/>
          </w:tcPr>
          <w:p w14:paraId="1130714B"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 Argentina                              </w:t>
            </w:r>
          </w:p>
        </w:tc>
      </w:tr>
      <w:tr w:rsidR="000433D4" w:rsidRPr="007F7AA4" w14:paraId="7FD3E402" w14:textId="77777777" w:rsidTr="000433D4">
        <w:trPr>
          <w:trHeight w:val="300"/>
        </w:trPr>
        <w:tc>
          <w:tcPr>
            <w:tcW w:w="607" w:type="dxa"/>
            <w:tcBorders>
              <w:top w:val="nil"/>
              <w:left w:val="single" w:sz="4" w:space="0" w:color="auto"/>
              <w:bottom w:val="single" w:sz="4" w:space="0" w:color="auto"/>
              <w:right w:val="single" w:sz="4" w:space="0" w:color="auto"/>
            </w:tcBorders>
            <w:shd w:val="clear" w:color="auto" w:fill="auto"/>
            <w:noWrap/>
            <w:vAlign w:val="bottom"/>
            <w:hideMark/>
          </w:tcPr>
          <w:p w14:paraId="11217D32" w14:textId="77777777" w:rsidR="000433D4" w:rsidRPr="007F7AA4" w:rsidRDefault="000433D4" w:rsidP="000433D4">
            <w:pPr>
              <w:widowControl/>
              <w:kinsoku/>
              <w:adjustRightInd/>
              <w:jc w:val="right"/>
              <w:rPr>
                <w:rFonts w:eastAsiaTheme="majorEastAsia" w:cs="Times New Roman"/>
                <w:color w:val="000000"/>
                <w:kern w:val="0"/>
                <w:sz w:val="22"/>
              </w:rPr>
            </w:pPr>
            <w:r w:rsidRPr="007F7AA4">
              <w:rPr>
                <w:rFonts w:eastAsiaTheme="majorEastAsia" w:cs="Times New Roman"/>
                <w:color w:val="000000"/>
                <w:kern w:val="0"/>
                <w:sz w:val="22"/>
              </w:rPr>
              <w:t>12</w:t>
            </w:r>
          </w:p>
        </w:tc>
        <w:tc>
          <w:tcPr>
            <w:tcW w:w="766" w:type="dxa"/>
            <w:tcBorders>
              <w:top w:val="nil"/>
              <w:left w:val="nil"/>
              <w:bottom w:val="single" w:sz="4" w:space="0" w:color="auto"/>
              <w:right w:val="single" w:sz="4" w:space="0" w:color="auto"/>
            </w:tcBorders>
            <w:shd w:val="clear" w:color="000000" w:fill="FFFFFF"/>
            <w:hideMark/>
          </w:tcPr>
          <w:p w14:paraId="4CCC9000"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am   </w:t>
            </w:r>
          </w:p>
        </w:tc>
        <w:tc>
          <w:tcPr>
            <w:tcW w:w="3140" w:type="dxa"/>
            <w:tcBorders>
              <w:top w:val="nil"/>
              <w:left w:val="nil"/>
              <w:bottom w:val="single" w:sz="4" w:space="0" w:color="auto"/>
              <w:right w:val="single" w:sz="4" w:space="0" w:color="auto"/>
            </w:tcBorders>
            <w:shd w:val="clear" w:color="000000" w:fill="FFFFFF"/>
            <w:hideMark/>
          </w:tcPr>
          <w:p w14:paraId="5EBD299D"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亚美尼亚</w:t>
            </w:r>
            <w:r w:rsidRPr="007F7AA4">
              <w:rPr>
                <w:rFonts w:eastAsiaTheme="majorEastAsia" w:cs="Times New Roman"/>
                <w:color w:val="172B4D"/>
                <w:kern w:val="0"/>
                <w:sz w:val="22"/>
              </w:rPr>
              <w:t>               </w:t>
            </w:r>
          </w:p>
        </w:tc>
        <w:tc>
          <w:tcPr>
            <w:tcW w:w="3800" w:type="dxa"/>
            <w:tcBorders>
              <w:top w:val="nil"/>
              <w:left w:val="nil"/>
              <w:bottom w:val="single" w:sz="4" w:space="0" w:color="auto"/>
              <w:right w:val="single" w:sz="4" w:space="0" w:color="auto"/>
            </w:tcBorders>
            <w:shd w:val="clear" w:color="000000" w:fill="FFFFFF"/>
            <w:hideMark/>
          </w:tcPr>
          <w:p w14:paraId="19F24F2B"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 Armenia                                </w:t>
            </w:r>
          </w:p>
        </w:tc>
      </w:tr>
      <w:tr w:rsidR="000433D4" w:rsidRPr="007F7AA4" w14:paraId="6A41A85D" w14:textId="77777777" w:rsidTr="000433D4">
        <w:trPr>
          <w:trHeight w:val="300"/>
        </w:trPr>
        <w:tc>
          <w:tcPr>
            <w:tcW w:w="607" w:type="dxa"/>
            <w:tcBorders>
              <w:top w:val="nil"/>
              <w:left w:val="single" w:sz="4" w:space="0" w:color="auto"/>
              <w:bottom w:val="single" w:sz="4" w:space="0" w:color="auto"/>
              <w:right w:val="single" w:sz="4" w:space="0" w:color="auto"/>
            </w:tcBorders>
            <w:shd w:val="clear" w:color="auto" w:fill="auto"/>
            <w:noWrap/>
            <w:vAlign w:val="bottom"/>
            <w:hideMark/>
          </w:tcPr>
          <w:p w14:paraId="7EDF1430" w14:textId="77777777" w:rsidR="000433D4" w:rsidRPr="007F7AA4" w:rsidRDefault="000433D4" w:rsidP="000433D4">
            <w:pPr>
              <w:widowControl/>
              <w:kinsoku/>
              <w:adjustRightInd/>
              <w:jc w:val="right"/>
              <w:rPr>
                <w:rFonts w:eastAsiaTheme="majorEastAsia" w:cs="Times New Roman"/>
                <w:color w:val="000000"/>
                <w:kern w:val="0"/>
                <w:sz w:val="22"/>
              </w:rPr>
            </w:pPr>
            <w:r w:rsidRPr="007F7AA4">
              <w:rPr>
                <w:rFonts w:eastAsiaTheme="majorEastAsia" w:cs="Times New Roman"/>
                <w:color w:val="000000"/>
                <w:kern w:val="0"/>
                <w:sz w:val="22"/>
              </w:rPr>
              <w:t>13</w:t>
            </w:r>
          </w:p>
        </w:tc>
        <w:tc>
          <w:tcPr>
            <w:tcW w:w="766" w:type="dxa"/>
            <w:tcBorders>
              <w:top w:val="nil"/>
              <w:left w:val="nil"/>
              <w:bottom w:val="single" w:sz="4" w:space="0" w:color="auto"/>
              <w:right w:val="single" w:sz="4" w:space="0" w:color="auto"/>
            </w:tcBorders>
            <w:shd w:val="clear" w:color="000000" w:fill="FFFFFF"/>
            <w:hideMark/>
          </w:tcPr>
          <w:p w14:paraId="4F167231"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aw   </w:t>
            </w:r>
          </w:p>
        </w:tc>
        <w:tc>
          <w:tcPr>
            <w:tcW w:w="3140" w:type="dxa"/>
            <w:tcBorders>
              <w:top w:val="nil"/>
              <w:left w:val="nil"/>
              <w:bottom w:val="single" w:sz="4" w:space="0" w:color="auto"/>
              <w:right w:val="single" w:sz="4" w:space="0" w:color="auto"/>
            </w:tcBorders>
            <w:shd w:val="clear" w:color="000000" w:fill="FFFFFF"/>
            <w:hideMark/>
          </w:tcPr>
          <w:p w14:paraId="2B27AC47"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阿鲁巴</w:t>
            </w:r>
            <w:r w:rsidRPr="007F7AA4">
              <w:rPr>
                <w:rFonts w:eastAsiaTheme="majorEastAsia" w:cs="Times New Roman"/>
                <w:color w:val="172B4D"/>
                <w:kern w:val="0"/>
                <w:sz w:val="22"/>
              </w:rPr>
              <w:t>                </w:t>
            </w:r>
          </w:p>
        </w:tc>
        <w:tc>
          <w:tcPr>
            <w:tcW w:w="3800" w:type="dxa"/>
            <w:tcBorders>
              <w:top w:val="nil"/>
              <w:left w:val="nil"/>
              <w:bottom w:val="single" w:sz="4" w:space="0" w:color="auto"/>
              <w:right w:val="single" w:sz="4" w:space="0" w:color="auto"/>
            </w:tcBorders>
            <w:shd w:val="clear" w:color="000000" w:fill="FFFFFF"/>
            <w:hideMark/>
          </w:tcPr>
          <w:p w14:paraId="2C08D78B"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 Aruba                                  </w:t>
            </w:r>
          </w:p>
        </w:tc>
      </w:tr>
      <w:tr w:rsidR="000433D4" w:rsidRPr="007F7AA4" w14:paraId="3915ECAE" w14:textId="77777777" w:rsidTr="000433D4">
        <w:trPr>
          <w:trHeight w:val="300"/>
        </w:trPr>
        <w:tc>
          <w:tcPr>
            <w:tcW w:w="607" w:type="dxa"/>
            <w:tcBorders>
              <w:top w:val="nil"/>
              <w:left w:val="single" w:sz="4" w:space="0" w:color="auto"/>
              <w:bottom w:val="single" w:sz="4" w:space="0" w:color="auto"/>
              <w:right w:val="single" w:sz="4" w:space="0" w:color="auto"/>
            </w:tcBorders>
            <w:shd w:val="clear" w:color="auto" w:fill="auto"/>
            <w:noWrap/>
            <w:vAlign w:val="bottom"/>
            <w:hideMark/>
          </w:tcPr>
          <w:p w14:paraId="73E4F2D1" w14:textId="77777777" w:rsidR="000433D4" w:rsidRPr="007F7AA4" w:rsidRDefault="000433D4" w:rsidP="000433D4">
            <w:pPr>
              <w:widowControl/>
              <w:kinsoku/>
              <w:adjustRightInd/>
              <w:jc w:val="right"/>
              <w:rPr>
                <w:rFonts w:eastAsiaTheme="majorEastAsia" w:cs="Times New Roman"/>
                <w:color w:val="000000"/>
                <w:kern w:val="0"/>
                <w:sz w:val="22"/>
              </w:rPr>
            </w:pPr>
            <w:r w:rsidRPr="007F7AA4">
              <w:rPr>
                <w:rFonts w:eastAsiaTheme="majorEastAsia" w:cs="Times New Roman"/>
                <w:color w:val="000000"/>
                <w:kern w:val="0"/>
                <w:sz w:val="22"/>
              </w:rPr>
              <w:t>14</w:t>
            </w:r>
          </w:p>
        </w:tc>
        <w:tc>
          <w:tcPr>
            <w:tcW w:w="766" w:type="dxa"/>
            <w:tcBorders>
              <w:top w:val="nil"/>
              <w:left w:val="nil"/>
              <w:bottom w:val="single" w:sz="4" w:space="0" w:color="auto"/>
              <w:right w:val="single" w:sz="4" w:space="0" w:color="auto"/>
            </w:tcBorders>
            <w:shd w:val="clear" w:color="000000" w:fill="FFFFFF"/>
            <w:hideMark/>
          </w:tcPr>
          <w:p w14:paraId="31441F82"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au   </w:t>
            </w:r>
          </w:p>
        </w:tc>
        <w:tc>
          <w:tcPr>
            <w:tcW w:w="3140" w:type="dxa"/>
            <w:tcBorders>
              <w:top w:val="nil"/>
              <w:left w:val="nil"/>
              <w:bottom w:val="single" w:sz="4" w:space="0" w:color="auto"/>
              <w:right w:val="single" w:sz="4" w:space="0" w:color="auto"/>
            </w:tcBorders>
            <w:shd w:val="clear" w:color="000000" w:fill="FFFFFF"/>
            <w:hideMark/>
          </w:tcPr>
          <w:p w14:paraId="1D798124"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澳大利亚</w:t>
            </w:r>
            <w:r w:rsidRPr="007F7AA4">
              <w:rPr>
                <w:rFonts w:eastAsiaTheme="majorEastAsia" w:cs="Times New Roman"/>
                <w:color w:val="172B4D"/>
                <w:kern w:val="0"/>
                <w:sz w:val="22"/>
              </w:rPr>
              <w:t>               </w:t>
            </w:r>
          </w:p>
        </w:tc>
        <w:tc>
          <w:tcPr>
            <w:tcW w:w="3800" w:type="dxa"/>
            <w:tcBorders>
              <w:top w:val="nil"/>
              <w:left w:val="nil"/>
              <w:bottom w:val="single" w:sz="4" w:space="0" w:color="auto"/>
              <w:right w:val="single" w:sz="4" w:space="0" w:color="auto"/>
            </w:tcBorders>
            <w:shd w:val="clear" w:color="000000" w:fill="FFFFFF"/>
            <w:hideMark/>
          </w:tcPr>
          <w:p w14:paraId="595BFD6C"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 Australia                              </w:t>
            </w:r>
          </w:p>
        </w:tc>
      </w:tr>
      <w:tr w:rsidR="000433D4" w:rsidRPr="007F7AA4" w14:paraId="539A3354" w14:textId="77777777" w:rsidTr="000433D4">
        <w:trPr>
          <w:trHeight w:val="300"/>
        </w:trPr>
        <w:tc>
          <w:tcPr>
            <w:tcW w:w="607" w:type="dxa"/>
            <w:tcBorders>
              <w:top w:val="nil"/>
              <w:left w:val="single" w:sz="4" w:space="0" w:color="auto"/>
              <w:bottom w:val="single" w:sz="4" w:space="0" w:color="auto"/>
              <w:right w:val="single" w:sz="4" w:space="0" w:color="auto"/>
            </w:tcBorders>
            <w:shd w:val="clear" w:color="auto" w:fill="auto"/>
            <w:noWrap/>
            <w:vAlign w:val="bottom"/>
            <w:hideMark/>
          </w:tcPr>
          <w:p w14:paraId="19259DE3" w14:textId="77777777" w:rsidR="000433D4" w:rsidRPr="007F7AA4" w:rsidRDefault="000433D4" w:rsidP="000433D4">
            <w:pPr>
              <w:widowControl/>
              <w:kinsoku/>
              <w:adjustRightInd/>
              <w:jc w:val="right"/>
              <w:rPr>
                <w:rFonts w:eastAsiaTheme="majorEastAsia" w:cs="Times New Roman"/>
                <w:color w:val="000000"/>
                <w:kern w:val="0"/>
                <w:sz w:val="22"/>
              </w:rPr>
            </w:pPr>
            <w:r w:rsidRPr="007F7AA4">
              <w:rPr>
                <w:rFonts w:eastAsiaTheme="majorEastAsia" w:cs="Times New Roman"/>
                <w:color w:val="000000"/>
                <w:kern w:val="0"/>
                <w:sz w:val="22"/>
              </w:rPr>
              <w:t>15</w:t>
            </w:r>
          </w:p>
        </w:tc>
        <w:tc>
          <w:tcPr>
            <w:tcW w:w="766" w:type="dxa"/>
            <w:tcBorders>
              <w:top w:val="nil"/>
              <w:left w:val="nil"/>
              <w:bottom w:val="single" w:sz="4" w:space="0" w:color="auto"/>
              <w:right w:val="single" w:sz="4" w:space="0" w:color="auto"/>
            </w:tcBorders>
            <w:shd w:val="clear" w:color="000000" w:fill="FFFFFF"/>
            <w:hideMark/>
          </w:tcPr>
          <w:p w14:paraId="5326DCAA"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at   </w:t>
            </w:r>
          </w:p>
        </w:tc>
        <w:tc>
          <w:tcPr>
            <w:tcW w:w="3140" w:type="dxa"/>
            <w:tcBorders>
              <w:top w:val="nil"/>
              <w:left w:val="nil"/>
              <w:bottom w:val="single" w:sz="4" w:space="0" w:color="auto"/>
              <w:right w:val="single" w:sz="4" w:space="0" w:color="auto"/>
            </w:tcBorders>
            <w:shd w:val="clear" w:color="000000" w:fill="FFFFFF"/>
            <w:hideMark/>
          </w:tcPr>
          <w:p w14:paraId="14EC3F60"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奥地利</w:t>
            </w:r>
            <w:r w:rsidRPr="007F7AA4">
              <w:rPr>
                <w:rFonts w:eastAsiaTheme="majorEastAsia" w:cs="Times New Roman"/>
                <w:color w:val="172B4D"/>
                <w:kern w:val="0"/>
                <w:sz w:val="22"/>
              </w:rPr>
              <w:t>                </w:t>
            </w:r>
          </w:p>
        </w:tc>
        <w:tc>
          <w:tcPr>
            <w:tcW w:w="3800" w:type="dxa"/>
            <w:tcBorders>
              <w:top w:val="nil"/>
              <w:left w:val="nil"/>
              <w:bottom w:val="single" w:sz="4" w:space="0" w:color="auto"/>
              <w:right w:val="single" w:sz="4" w:space="0" w:color="auto"/>
            </w:tcBorders>
            <w:shd w:val="clear" w:color="000000" w:fill="FFFFFF"/>
            <w:hideMark/>
          </w:tcPr>
          <w:p w14:paraId="464802A4"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 Austria                                </w:t>
            </w:r>
          </w:p>
        </w:tc>
      </w:tr>
      <w:tr w:rsidR="000433D4" w:rsidRPr="007F7AA4" w14:paraId="65429556" w14:textId="77777777" w:rsidTr="000433D4">
        <w:trPr>
          <w:trHeight w:val="300"/>
        </w:trPr>
        <w:tc>
          <w:tcPr>
            <w:tcW w:w="607" w:type="dxa"/>
            <w:tcBorders>
              <w:top w:val="nil"/>
              <w:left w:val="single" w:sz="4" w:space="0" w:color="auto"/>
              <w:bottom w:val="single" w:sz="4" w:space="0" w:color="auto"/>
              <w:right w:val="single" w:sz="4" w:space="0" w:color="auto"/>
            </w:tcBorders>
            <w:shd w:val="clear" w:color="auto" w:fill="auto"/>
            <w:noWrap/>
            <w:vAlign w:val="bottom"/>
            <w:hideMark/>
          </w:tcPr>
          <w:p w14:paraId="5DB010FB" w14:textId="77777777" w:rsidR="000433D4" w:rsidRPr="007F7AA4" w:rsidRDefault="000433D4" w:rsidP="000433D4">
            <w:pPr>
              <w:widowControl/>
              <w:kinsoku/>
              <w:adjustRightInd/>
              <w:jc w:val="right"/>
              <w:rPr>
                <w:rFonts w:eastAsiaTheme="majorEastAsia" w:cs="Times New Roman"/>
                <w:color w:val="000000"/>
                <w:kern w:val="0"/>
                <w:sz w:val="22"/>
              </w:rPr>
            </w:pPr>
            <w:r w:rsidRPr="007F7AA4">
              <w:rPr>
                <w:rFonts w:eastAsiaTheme="majorEastAsia" w:cs="Times New Roman"/>
                <w:color w:val="000000"/>
                <w:kern w:val="0"/>
                <w:sz w:val="22"/>
              </w:rPr>
              <w:t>16</w:t>
            </w:r>
          </w:p>
        </w:tc>
        <w:tc>
          <w:tcPr>
            <w:tcW w:w="766" w:type="dxa"/>
            <w:tcBorders>
              <w:top w:val="nil"/>
              <w:left w:val="nil"/>
              <w:bottom w:val="single" w:sz="4" w:space="0" w:color="auto"/>
              <w:right w:val="single" w:sz="4" w:space="0" w:color="auto"/>
            </w:tcBorders>
            <w:shd w:val="clear" w:color="000000" w:fill="FFFFFF"/>
            <w:hideMark/>
          </w:tcPr>
          <w:p w14:paraId="46884380"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az   </w:t>
            </w:r>
          </w:p>
        </w:tc>
        <w:tc>
          <w:tcPr>
            <w:tcW w:w="3140" w:type="dxa"/>
            <w:tcBorders>
              <w:top w:val="nil"/>
              <w:left w:val="nil"/>
              <w:bottom w:val="single" w:sz="4" w:space="0" w:color="auto"/>
              <w:right w:val="single" w:sz="4" w:space="0" w:color="auto"/>
            </w:tcBorders>
            <w:shd w:val="clear" w:color="000000" w:fill="FFFFFF"/>
            <w:hideMark/>
          </w:tcPr>
          <w:p w14:paraId="749268ED"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阿塞拜疆</w:t>
            </w:r>
            <w:r w:rsidRPr="007F7AA4">
              <w:rPr>
                <w:rFonts w:eastAsiaTheme="majorEastAsia" w:cs="Times New Roman"/>
                <w:color w:val="172B4D"/>
                <w:kern w:val="0"/>
                <w:sz w:val="22"/>
              </w:rPr>
              <w:t>               </w:t>
            </w:r>
          </w:p>
        </w:tc>
        <w:tc>
          <w:tcPr>
            <w:tcW w:w="3800" w:type="dxa"/>
            <w:tcBorders>
              <w:top w:val="nil"/>
              <w:left w:val="nil"/>
              <w:bottom w:val="single" w:sz="4" w:space="0" w:color="auto"/>
              <w:right w:val="single" w:sz="4" w:space="0" w:color="auto"/>
            </w:tcBorders>
            <w:shd w:val="clear" w:color="000000" w:fill="FFFFFF"/>
            <w:hideMark/>
          </w:tcPr>
          <w:p w14:paraId="2FD04DBA"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 Azerbaijan                             </w:t>
            </w:r>
          </w:p>
        </w:tc>
      </w:tr>
      <w:tr w:rsidR="000433D4" w:rsidRPr="007F7AA4" w14:paraId="4880D483" w14:textId="77777777" w:rsidTr="000433D4">
        <w:trPr>
          <w:trHeight w:val="300"/>
        </w:trPr>
        <w:tc>
          <w:tcPr>
            <w:tcW w:w="607" w:type="dxa"/>
            <w:tcBorders>
              <w:top w:val="nil"/>
              <w:left w:val="single" w:sz="4" w:space="0" w:color="auto"/>
              <w:bottom w:val="single" w:sz="4" w:space="0" w:color="auto"/>
              <w:right w:val="single" w:sz="4" w:space="0" w:color="auto"/>
            </w:tcBorders>
            <w:shd w:val="clear" w:color="auto" w:fill="auto"/>
            <w:noWrap/>
            <w:vAlign w:val="bottom"/>
            <w:hideMark/>
          </w:tcPr>
          <w:p w14:paraId="4667E9FF" w14:textId="77777777" w:rsidR="000433D4" w:rsidRPr="007F7AA4" w:rsidRDefault="000433D4" w:rsidP="000433D4">
            <w:pPr>
              <w:widowControl/>
              <w:kinsoku/>
              <w:adjustRightInd/>
              <w:jc w:val="right"/>
              <w:rPr>
                <w:rFonts w:eastAsiaTheme="majorEastAsia" w:cs="Times New Roman"/>
                <w:color w:val="000000"/>
                <w:kern w:val="0"/>
                <w:sz w:val="22"/>
              </w:rPr>
            </w:pPr>
            <w:r w:rsidRPr="007F7AA4">
              <w:rPr>
                <w:rFonts w:eastAsiaTheme="majorEastAsia" w:cs="Times New Roman"/>
                <w:color w:val="000000"/>
                <w:kern w:val="0"/>
                <w:sz w:val="22"/>
              </w:rPr>
              <w:t>17</w:t>
            </w:r>
          </w:p>
        </w:tc>
        <w:tc>
          <w:tcPr>
            <w:tcW w:w="766" w:type="dxa"/>
            <w:tcBorders>
              <w:top w:val="nil"/>
              <w:left w:val="nil"/>
              <w:bottom w:val="single" w:sz="4" w:space="0" w:color="auto"/>
              <w:right w:val="single" w:sz="4" w:space="0" w:color="auto"/>
            </w:tcBorders>
            <w:shd w:val="clear" w:color="000000" w:fill="FFFFFF"/>
            <w:hideMark/>
          </w:tcPr>
          <w:p w14:paraId="1B88A8BE"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bs   </w:t>
            </w:r>
          </w:p>
        </w:tc>
        <w:tc>
          <w:tcPr>
            <w:tcW w:w="3140" w:type="dxa"/>
            <w:tcBorders>
              <w:top w:val="nil"/>
              <w:left w:val="nil"/>
              <w:bottom w:val="single" w:sz="4" w:space="0" w:color="auto"/>
              <w:right w:val="single" w:sz="4" w:space="0" w:color="auto"/>
            </w:tcBorders>
            <w:shd w:val="clear" w:color="000000" w:fill="FFFFFF"/>
            <w:hideMark/>
          </w:tcPr>
          <w:p w14:paraId="64BE30FA"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巴哈马</w:t>
            </w:r>
            <w:r w:rsidRPr="007F7AA4">
              <w:rPr>
                <w:rFonts w:eastAsiaTheme="majorEastAsia" w:cs="Times New Roman"/>
                <w:color w:val="172B4D"/>
                <w:kern w:val="0"/>
                <w:sz w:val="22"/>
              </w:rPr>
              <w:t>                </w:t>
            </w:r>
          </w:p>
        </w:tc>
        <w:tc>
          <w:tcPr>
            <w:tcW w:w="3800" w:type="dxa"/>
            <w:tcBorders>
              <w:top w:val="nil"/>
              <w:left w:val="nil"/>
              <w:bottom w:val="single" w:sz="4" w:space="0" w:color="auto"/>
              <w:right w:val="single" w:sz="4" w:space="0" w:color="auto"/>
            </w:tcBorders>
            <w:shd w:val="clear" w:color="000000" w:fill="FFFFFF"/>
            <w:hideMark/>
          </w:tcPr>
          <w:p w14:paraId="6F69CA3F"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 Bahamas                                </w:t>
            </w:r>
          </w:p>
        </w:tc>
      </w:tr>
      <w:tr w:rsidR="000433D4" w:rsidRPr="007F7AA4" w14:paraId="5521CB21" w14:textId="77777777" w:rsidTr="000433D4">
        <w:trPr>
          <w:trHeight w:val="300"/>
        </w:trPr>
        <w:tc>
          <w:tcPr>
            <w:tcW w:w="607" w:type="dxa"/>
            <w:tcBorders>
              <w:top w:val="nil"/>
              <w:left w:val="single" w:sz="4" w:space="0" w:color="auto"/>
              <w:bottom w:val="single" w:sz="4" w:space="0" w:color="auto"/>
              <w:right w:val="single" w:sz="4" w:space="0" w:color="auto"/>
            </w:tcBorders>
            <w:shd w:val="clear" w:color="auto" w:fill="auto"/>
            <w:noWrap/>
            <w:vAlign w:val="bottom"/>
            <w:hideMark/>
          </w:tcPr>
          <w:p w14:paraId="116588B9" w14:textId="77777777" w:rsidR="000433D4" w:rsidRPr="007F7AA4" w:rsidRDefault="000433D4" w:rsidP="000433D4">
            <w:pPr>
              <w:widowControl/>
              <w:kinsoku/>
              <w:adjustRightInd/>
              <w:jc w:val="right"/>
              <w:rPr>
                <w:rFonts w:eastAsiaTheme="majorEastAsia" w:cs="Times New Roman"/>
                <w:color w:val="000000"/>
                <w:kern w:val="0"/>
                <w:sz w:val="22"/>
              </w:rPr>
            </w:pPr>
            <w:r w:rsidRPr="007F7AA4">
              <w:rPr>
                <w:rFonts w:eastAsiaTheme="majorEastAsia" w:cs="Times New Roman"/>
                <w:color w:val="000000"/>
                <w:kern w:val="0"/>
                <w:sz w:val="22"/>
              </w:rPr>
              <w:t>18</w:t>
            </w:r>
          </w:p>
        </w:tc>
        <w:tc>
          <w:tcPr>
            <w:tcW w:w="766" w:type="dxa"/>
            <w:tcBorders>
              <w:top w:val="nil"/>
              <w:left w:val="nil"/>
              <w:bottom w:val="single" w:sz="4" w:space="0" w:color="auto"/>
              <w:right w:val="single" w:sz="4" w:space="0" w:color="auto"/>
            </w:tcBorders>
            <w:shd w:val="clear" w:color="000000" w:fill="FFFFFF"/>
            <w:hideMark/>
          </w:tcPr>
          <w:p w14:paraId="7F3AE098"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bh   </w:t>
            </w:r>
          </w:p>
        </w:tc>
        <w:tc>
          <w:tcPr>
            <w:tcW w:w="3140" w:type="dxa"/>
            <w:tcBorders>
              <w:top w:val="nil"/>
              <w:left w:val="nil"/>
              <w:bottom w:val="single" w:sz="4" w:space="0" w:color="auto"/>
              <w:right w:val="single" w:sz="4" w:space="0" w:color="auto"/>
            </w:tcBorders>
            <w:shd w:val="clear" w:color="000000" w:fill="FFFFFF"/>
            <w:hideMark/>
          </w:tcPr>
          <w:p w14:paraId="10C71AB0"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巴林王国</w:t>
            </w:r>
            <w:r w:rsidRPr="007F7AA4">
              <w:rPr>
                <w:rFonts w:eastAsiaTheme="majorEastAsia" w:cs="Times New Roman"/>
                <w:color w:val="172B4D"/>
                <w:kern w:val="0"/>
                <w:sz w:val="22"/>
              </w:rPr>
              <w:t>               </w:t>
            </w:r>
          </w:p>
        </w:tc>
        <w:tc>
          <w:tcPr>
            <w:tcW w:w="3800" w:type="dxa"/>
            <w:tcBorders>
              <w:top w:val="nil"/>
              <w:left w:val="nil"/>
              <w:bottom w:val="single" w:sz="4" w:space="0" w:color="auto"/>
              <w:right w:val="single" w:sz="4" w:space="0" w:color="auto"/>
            </w:tcBorders>
            <w:shd w:val="clear" w:color="000000" w:fill="FFFFFF"/>
            <w:hideMark/>
          </w:tcPr>
          <w:p w14:paraId="415781F7"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 Bahrain                                </w:t>
            </w:r>
          </w:p>
        </w:tc>
      </w:tr>
      <w:tr w:rsidR="000433D4" w:rsidRPr="007F7AA4" w14:paraId="541CA87E" w14:textId="77777777" w:rsidTr="000433D4">
        <w:trPr>
          <w:trHeight w:val="300"/>
        </w:trPr>
        <w:tc>
          <w:tcPr>
            <w:tcW w:w="607" w:type="dxa"/>
            <w:tcBorders>
              <w:top w:val="nil"/>
              <w:left w:val="single" w:sz="4" w:space="0" w:color="auto"/>
              <w:bottom w:val="single" w:sz="4" w:space="0" w:color="auto"/>
              <w:right w:val="single" w:sz="4" w:space="0" w:color="auto"/>
            </w:tcBorders>
            <w:shd w:val="clear" w:color="auto" w:fill="auto"/>
            <w:noWrap/>
            <w:vAlign w:val="bottom"/>
            <w:hideMark/>
          </w:tcPr>
          <w:p w14:paraId="0C7A8822" w14:textId="77777777" w:rsidR="000433D4" w:rsidRPr="007F7AA4" w:rsidRDefault="000433D4" w:rsidP="000433D4">
            <w:pPr>
              <w:widowControl/>
              <w:kinsoku/>
              <w:adjustRightInd/>
              <w:jc w:val="right"/>
              <w:rPr>
                <w:rFonts w:eastAsiaTheme="majorEastAsia" w:cs="Times New Roman"/>
                <w:color w:val="000000"/>
                <w:kern w:val="0"/>
                <w:sz w:val="22"/>
              </w:rPr>
            </w:pPr>
            <w:r w:rsidRPr="007F7AA4">
              <w:rPr>
                <w:rFonts w:eastAsiaTheme="majorEastAsia" w:cs="Times New Roman"/>
                <w:color w:val="000000"/>
                <w:kern w:val="0"/>
                <w:sz w:val="22"/>
              </w:rPr>
              <w:t>19</w:t>
            </w:r>
          </w:p>
        </w:tc>
        <w:tc>
          <w:tcPr>
            <w:tcW w:w="766" w:type="dxa"/>
            <w:tcBorders>
              <w:top w:val="nil"/>
              <w:left w:val="nil"/>
              <w:bottom w:val="single" w:sz="4" w:space="0" w:color="auto"/>
              <w:right w:val="single" w:sz="4" w:space="0" w:color="auto"/>
            </w:tcBorders>
            <w:shd w:val="clear" w:color="000000" w:fill="FFFFFF"/>
            <w:hideMark/>
          </w:tcPr>
          <w:p w14:paraId="53C53D58"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bd   </w:t>
            </w:r>
          </w:p>
        </w:tc>
        <w:tc>
          <w:tcPr>
            <w:tcW w:w="3140" w:type="dxa"/>
            <w:tcBorders>
              <w:top w:val="nil"/>
              <w:left w:val="nil"/>
              <w:bottom w:val="single" w:sz="4" w:space="0" w:color="auto"/>
              <w:right w:val="single" w:sz="4" w:space="0" w:color="auto"/>
            </w:tcBorders>
            <w:shd w:val="clear" w:color="000000" w:fill="FFFFFF"/>
            <w:hideMark/>
          </w:tcPr>
          <w:p w14:paraId="50CF2D43"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孟加拉国</w:t>
            </w:r>
            <w:r w:rsidRPr="007F7AA4">
              <w:rPr>
                <w:rFonts w:eastAsiaTheme="majorEastAsia" w:cs="Times New Roman"/>
                <w:color w:val="172B4D"/>
                <w:kern w:val="0"/>
                <w:sz w:val="22"/>
              </w:rPr>
              <w:t>               </w:t>
            </w:r>
          </w:p>
        </w:tc>
        <w:tc>
          <w:tcPr>
            <w:tcW w:w="3800" w:type="dxa"/>
            <w:tcBorders>
              <w:top w:val="nil"/>
              <w:left w:val="nil"/>
              <w:bottom w:val="single" w:sz="4" w:space="0" w:color="auto"/>
              <w:right w:val="single" w:sz="4" w:space="0" w:color="auto"/>
            </w:tcBorders>
            <w:shd w:val="clear" w:color="000000" w:fill="FFFFFF"/>
            <w:hideMark/>
          </w:tcPr>
          <w:p w14:paraId="37084A71"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 Bangladesh                             </w:t>
            </w:r>
          </w:p>
        </w:tc>
      </w:tr>
      <w:tr w:rsidR="000433D4" w:rsidRPr="007F7AA4" w14:paraId="47953D14" w14:textId="77777777" w:rsidTr="000433D4">
        <w:trPr>
          <w:trHeight w:val="300"/>
        </w:trPr>
        <w:tc>
          <w:tcPr>
            <w:tcW w:w="607" w:type="dxa"/>
            <w:tcBorders>
              <w:top w:val="nil"/>
              <w:left w:val="single" w:sz="4" w:space="0" w:color="auto"/>
              <w:bottom w:val="single" w:sz="4" w:space="0" w:color="auto"/>
              <w:right w:val="single" w:sz="4" w:space="0" w:color="auto"/>
            </w:tcBorders>
            <w:shd w:val="clear" w:color="auto" w:fill="auto"/>
            <w:noWrap/>
            <w:vAlign w:val="bottom"/>
            <w:hideMark/>
          </w:tcPr>
          <w:p w14:paraId="6A78C2A3" w14:textId="77777777" w:rsidR="000433D4" w:rsidRPr="007F7AA4" w:rsidRDefault="000433D4" w:rsidP="000433D4">
            <w:pPr>
              <w:widowControl/>
              <w:kinsoku/>
              <w:adjustRightInd/>
              <w:jc w:val="right"/>
              <w:rPr>
                <w:rFonts w:eastAsiaTheme="majorEastAsia" w:cs="Times New Roman"/>
                <w:color w:val="000000"/>
                <w:kern w:val="0"/>
                <w:sz w:val="22"/>
              </w:rPr>
            </w:pPr>
            <w:r w:rsidRPr="007F7AA4">
              <w:rPr>
                <w:rFonts w:eastAsiaTheme="majorEastAsia" w:cs="Times New Roman"/>
                <w:color w:val="000000"/>
                <w:kern w:val="0"/>
                <w:sz w:val="22"/>
              </w:rPr>
              <w:t>20</w:t>
            </w:r>
          </w:p>
        </w:tc>
        <w:tc>
          <w:tcPr>
            <w:tcW w:w="766" w:type="dxa"/>
            <w:tcBorders>
              <w:top w:val="nil"/>
              <w:left w:val="nil"/>
              <w:bottom w:val="single" w:sz="4" w:space="0" w:color="auto"/>
              <w:right w:val="single" w:sz="4" w:space="0" w:color="auto"/>
            </w:tcBorders>
            <w:shd w:val="clear" w:color="000000" w:fill="FFFFFF"/>
            <w:hideMark/>
          </w:tcPr>
          <w:p w14:paraId="35CFD164"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bb   </w:t>
            </w:r>
          </w:p>
        </w:tc>
        <w:tc>
          <w:tcPr>
            <w:tcW w:w="3140" w:type="dxa"/>
            <w:tcBorders>
              <w:top w:val="nil"/>
              <w:left w:val="nil"/>
              <w:bottom w:val="single" w:sz="4" w:space="0" w:color="auto"/>
              <w:right w:val="single" w:sz="4" w:space="0" w:color="auto"/>
            </w:tcBorders>
            <w:shd w:val="clear" w:color="000000" w:fill="FFFFFF"/>
            <w:hideMark/>
          </w:tcPr>
          <w:p w14:paraId="00A0AB92"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巴巴多斯</w:t>
            </w:r>
            <w:r w:rsidRPr="007F7AA4">
              <w:rPr>
                <w:rFonts w:eastAsiaTheme="majorEastAsia" w:cs="Times New Roman"/>
                <w:color w:val="172B4D"/>
                <w:kern w:val="0"/>
                <w:sz w:val="22"/>
              </w:rPr>
              <w:t>               </w:t>
            </w:r>
          </w:p>
        </w:tc>
        <w:tc>
          <w:tcPr>
            <w:tcW w:w="3800" w:type="dxa"/>
            <w:tcBorders>
              <w:top w:val="nil"/>
              <w:left w:val="nil"/>
              <w:bottom w:val="single" w:sz="4" w:space="0" w:color="auto"/>
              <w:right w:val="single" w:sz="4" w:space="0" w:color="auto"/>
            </w:tcBorders>
            <w:shd w:val="clear" w:color="000000" w:fill="FFFFFF"/>
            <w:hideMark/>
          </w:tcPr>
          <w:p w14:paraId="2EE2A308"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 Barbados                               </w:t>
            </w:r>
          </w:p>
        </w:tc>
      </w:tr>
      <w:tr w:rsidR="000433D4" w:rsidRPr="007F7AA4" w14:paraId="5AA7F966" w14:textId="77777777" w:rsidTr="000433D4">
        <w:trPr>
          <w:trHeight w:val="300"/>
        </w:trPr>
        <w:tc>
          <w:tcPr>
            <w:tcW w:w="607" w:type="dxa"/>
            <w:tcBorders>
              <w:top w:val="nil"/>
              <w:left w:val="single" w:sz="4" w:space="0" w:color="auto"/>
              <w:bottom w:val="single" w:sz="4" w:space="0" w:color="auto"/>
              <w:right w:val="single" w:sz="4" w:space="0" w:color="auto"/>
            </w:tcBorders>
            <w:shd w:val="clear" w:color="auto" w:fill="auto"/>
            <w:noWrap/>
            <w:vAlign w:val="bottom"/>
            <w:hideMark/>
          </w:tcPr>
          <w:p w14:paraId="4354FF12" w14:textId="77777777" w:rsidR="000433D4" w:rsidRPr="007F7AA4" w:rsidRDefault="000433D4" w:rsidP="000433D4">
            <w:pPr>
              <w:widowControl/>
              <w:kinsoku/>
              <w:adjustRightInd/>
              <w:jc w:val="right"/>
              <w:rPr>
                <w:rFonts w:eastAsiaTheme="majorEastAsia" w:cs="Times New Roman"/>
                <w:color w:val="000000"/>
                <w:kern w:val="0"/>
                <w:sz w:val="22"/>
              </w:rPr>
            </w:pPr>
            <w:r w:rsidRPr="007F7AA4">
              <w:rPr>
                <w:rFonts w:eastAsiaTheme="majorEastAsia" w:cs="Times New Roman"/>
                <w:color w:val="000000"/>
                <w:kern w:val="0"/>
                <w:sz w:val="22"/>
              </w:rPr>
              <w:t>21</w:t>
            </w:r>
          </w:p>
        </w:tc>
        <w:tc>
          <w:tcPr>
            <w:tcW w:w="766" w:type="dxa"/>
            <w:tcBorders>
              <w:top w:val="nil"/>
              <w:left w:val="nil"/>
              <w:bottom w:val="single" w:sz="4" w:space="0" w:color="auto"/>
              <w:right w:val="single" w:sz="4" w:space="0" w:color="auto"/>
            </w:tcBorders>
            <w:shd w:val="clear" w:color="000000" w:fill="FFFFFF"/>
            <w:hideMark/>
          </w:tcPr>
          <w:p w14:paraId="2ECA2CC2"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by   </w:t>
            </w:r>
          </w:p>
        </w:tc>
        <w:tc>
          <w:tcPr>
            <w:tcW w:w="3140" w:type="dxa"/>
            <w:tcBorders>
              <w:top w:val="nil"/>
              <w:left w:val="nil"/>
              <w:bottom w:val="single" w:sz="4" w:space="0" w:color="auto"/>
              <w:right w:val="single" w:sz="4" w:space="0" w:color="auto"/>
            </w:tcBorders>
            <w:shd w:val="clear" w:color="000000" w:fill="FFFFFF"/>
            <w:hideMark/>
          </w:tcPr>
          <w:p w14:paraId="1D23D270"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白俄罗斯</w:t>
            </w:r>
            <w:r w:rsidRPr="007F7AA4">
              <w:rPr>
                <w:rFonts w:eastAsiaTheme="majorEastAsia" w:cs="Times New Roman"/>
                <w:color w:val="172B4D"/>
                <w:kern w:val="0"/>
                <w:sz w:val="22"/>
              </w:rPr>
              <w:t>               </w:t>
            </w:r>
          </w:p>
        </w:tc>
        <w:tc>
          <w:tcPr>
            <w:tcW w:w="3800" w:type="dxa"/>
            <w:tcBorders>
              <w:top w:val="nil"/>
              <w:left w:val="nil"/>
              <w:bottom w:val="single" w:sz="4" w:space="0" w:color="auto"/>
              <w:right w:val="single" w:sz="4" w:space="0" w:color="auto"/>
            </w:tcBorders>
            <w:shd w:val="clear" w:color="000000" w:fill="FFFFFF"/>
            <w:hideMark/>
          </w:tcPr>
          <w:p w14:paraId="024CE2DD"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 Belarus                                </w:t>
            </w:r>
          </w:p>
        </w:tc>
      </w:tr>
      <w:tr w:rsidR="000433D4" w:rsidRPr="007F7AA4" w14:paraId="2742FF89" w14:textId="77777777" w:rsidTr="000433D4">
        <w:trPr>
          <w:trHeight w:val="300"/>
        </w:trPr>
        <w:tc>
          <w:tcPr>
            <w:tcW w:w="607" w:type="dxa"/>
            <w:tcBorders>
              <w:top w:val="nil"/>
              <w:left w:val="single" w:sz="4" w:space="0" w:color="auto"/>
              <w:bottom w:val="single" w:sz="4" w:space="0" w:color="auto"/>
              <w:right w:val="single" w:sz="4" w:space="0" w:color="auto"/>
            </w:tcBorders>
            <w:shd w:val="clear" w:color="auto" w:fill="auto"/>
            <w:noWrap/>
            <w:vAlign w:val="bottom"/>
            <w:hideMark/>
          </w:tcPr>
          <w:p w14:paraId="791791F9" w14:textId="77777777" w:rsidR="000433D4" w:rsidRPr="007F7AA4" w:rsidRDefault="000433D4" w:rsidP="000433D4">
            <w:pPr>
              <w:widowControl/>
              <w:kinsoku/>
              <w:adjustRightInd/>
              <w:jc w:val="right"/>
              <w:rPr>
                <w:rFonts w:eastAsiaTheme="majorEastAsia" w:cs="Times New Roman"/>
                <w:color w:val="000000"/>
                <w:kern w:val="0"/>
                <w:sz w:val="22"/>
              </w:rPr>
            </w:pPr>
            <w:r w:rsidRPr="007F7AA4">
              <w:rPr>
                <w:rFonts w:eastAsiaTheme="majorEastAsia" w:cs="Times New Roman"/>
                <w:color w:val="000000"/>
                <w:kern w:val="0"/>
                <w:sz w:val="22"/>
              </w:rPr>
              <w:t>22</w:t>
            </w:r>
          </w:p>
        </w:tc>
        <w:tc>
          <w:tcPr>
            <w:tcW w:w="766" w:type="dxa"/>
            <w:tcBorders>
              <w:top w:val="nil"/>
              <w:left w:val="nil"/>
              <w:bottom w:val="single" w:sz="4" w:space="0" w:color="auto"/>
              <w:right w:val="single" w:sz="4" w:space="0" w:color="auto"/>
            </w:tcBorders>
            <w:shd w:val="clear" w:color="000000" w:fill="FFFFFF"/>
            <w:hideMark/>
          </w:tcPr>
          <w:p w14:paraId="1847FF16"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be   </w:t>
            </w:r>
          </w:p>
        </w:tc>
        <w:tc>
          <w:tcPr>
            <w:tcW w:w="3140" w:type="dxa"/>
            <w:tcBorders>
              <w:top w:val="nil"/>
              <w:left w:val="nil"/>
              <w:bottom w:val="single" w:sz="4" w:space="0" w:color="auto"/>
              <w:right w:val="single" w:sz="4" w:space="0" w:color="auto"/>
            </w:tcBorders>
            <w:shd w:val="clear" w:color="000000" w:fill="FFFFFF"/>
            <w:hideMark/>
          </w:tcPr>
          <w:p w14:paraId="1D11ABC3"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比利时</w:t>
            </w:r>
            <w:r w:rsidRPr="007F7AA4">
              <w:rPr>
                <w:rFonts w:eastAsiaTheme="majorEastAsia" w:cs="Times New Roman"/>
                <w:color w:val="172B4D"/>
                <w:kern w:val="0"/>
                <w:sz w:val="22"/>
              </w:rPr>
              <w:t>                </w:t>
            </w:r>
          </w:p>
        </w:tc>
        <w:tc>
          <w:tcPr>
            <w:tcW w:w="3800" w:type="dxa"/>
            <w:tcBorders>
              <w:top w:val="nil"/>
              <w:left w:val="nil"/>
              <w:bottom w:val="single" w:sz="4" w:space="0" w:color="auto"/>
              <w:right w:val="single" w:sz="4" w:space="0" w:color="auto"/>
            </w:tcBorders>
            <w:shd w:val="clear" w:color="000000" w:fill="FFFFFF"/>
            <w:hideMark/>
          </w:tcPr>
          <w:p w14:paraId="49F7173B"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 Belgium                                </w:t>
            </w:r>
          </w:p>
        </w:tc>
      </w:tr>
      <w:tr w:rsidR="000433D4" w:rsidRPr="007F7AA4" w14:paraId="7D230B74" w14:textId="77777777" w:rsidTr="000433D4">
        <w:trPr>
          <w:trHeight w:val="300"/>
        </w:trPr>
        <w:tc>
          <w:tcPr>
            <w:tcW w:w="607" w:type="dxa"/>
            <w:tcBorders>
              <w:top w:val="nil"/>
              <w:left w:val="single" w:sz="4" w:space="0" w:color="auto"/>
              <w:bottom w:val="single" w:sz="4" w:space="0" w:color="auto"/>
              <w:right w:val="single" w:sz="4" w:space="0" w:color="auto"/>
            </w:tcBorders>
            <w:shd w:val="clear" w:color="auto" w:fill="auto"/>
            <w:noWrap/>
            <w:vAlign w:val="bottom"/>
            <w:hideMark/>
          </w:tcPr>
          <w:p w14:paraId="50520116" w14:textId="77777777" w:rsidR="000433D4" w:rsidRPr="007F7AA4" w:rsidRDefault="000433D4" w:rsidP="000433D4">
            <w:pPr>
              <w:widowControl/>
              <w:kinsoku/>
              <w:adjustRightInd/>
              <w:jc w:val="right"/>
              <w:rPr>
                <w:rFonts w:eastAsiaTheme="majorEastAsia" w:cs="Times New Roman"/>
                <w:color w:val="000000"/>
                <w:kern w:val="0"/>
                <w:sz w:val="22"/>
              </w:rPr>
            </w:pPr>
            <w:r w:rsidRPr="007F7AA4">
              <w:rPr>
                <w:rFonts w:eastAsiaTheme="majorEastAsia" w:cs="Times New Roman"/>
                <w:color w:val="000000"/>
                <w:kern w:val="0"/>
                <w:sz w:val="22"/>
              </w:rPr>
              <w:t>23</w:t>
            </w:r>
          </w:p>
        </w:tc>
        <w:tc>
          <w:tcPr>
            <w:tcW w:w="766" w:type="dxa"/>
            <w:tcBorders>
              <w:top w:val="nil"/>
              <w:left w:val="nil"/>
              <w:bottom w:val="single" w:sz="4" w:space="0" w:color="auto"/>
              <w:right w:val="single" w:sz="4" w:space="0" w:color="auto"/>
            </w:tcBorders>
            <w:shd w:val="clear" w:color="000000" w:fill="FFFFFF"/>
            <w:hideMark/>
          </w:tcPr>
          <w:p w14:paraId="75008C6B"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bz   </w:t>
            </w:r>
          </w:p>
        </w:tc>
        <w:tc>
          <w:tcPr>
            <w:tcW w:w="3140" w:type="dxa"/>
            <w:tcBorders>
              <w:top w:val="nil"/>
              <w:left w:val="nil"/>
              <w:bottom w:val="single" w:sz="4" w:space="0" w:color="auto"/>
              <w:right w:val="single" w:sz="4" w:space="0" w:color="auto"/>
            </w:tcBorders>
            <w:shd w:val="clear" w:color="000000" w:fill="FFFFFF"/>
            <w:hideMark/>
          </w:tcPr>
          <w:p w14:paraId="3117E680"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伯利兹</w:t>
            </w:r>
            <w:r w:rsidRPr="007F7AA4">
              <w:rPr>
                <w:rFonts w:eastAsiaTheme="majorEastAsia" w:cs="Times New Roman"/>
                <w:color w:val="172B4D"/>
                <w:kern w:val="0"/>
                <w:sz w:val="22"/>
              </w:rPr>
              <w:t>                </w:t>
            </w:r>
          </w:p>
        </w:tc>
        <w:tc>
          <w:tcPr>
            <w:tcW w:w="3800" w:type="dxa"/>
            <w:tcBorders>
              <w:top w:val="nil"/>
              <w:left w:val="nil"/>
              <w:bottom w:val="single" w:sz="4" w:space="0" w:color="auto"/>
              <w:right w:val="single" w:sz="4" w:space="0" w:color="auto"/>
            </w:tcBorders>
            <w:shd w:val="clear" w:color="000000" w:fill="FFFFFF"/>
            <w:hideMark/>
          </w:tcPr>
          <w:p w14:paraId="7CF27943"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 Belize                                 </w:t>
            </w:r>
          </w:p>
        </w:tc>
      </w:tr>
      <w:tr w:rsidR="000433D4" w:rsidRPr="007F7AA4" w14:paraId="6DF829C0" w14:textId="77777777" w:rsidTr="000433D4">
        <w:trPr>
          <w:trHeight w:val="300"/>
        </w:trPr>
        <w:tc>
          <w:tcPr>
            <w:tcW w:w="607" w:type="dxa"/>
            <w:tcBorders>
              <w:top w:val="nil"/>
              <w:left w:val="single" w:sz="4" w:space="0" w:color="auto"/>
              <w:bottom w:val="single" w:sz="4" w:space="0" w:color="auto"/>
              <w:right w:val="single" w:sz="4" w:space="0" w:color="auto"/>
            </w:tcBorders>
            <w:shd w:val="clear" w:color="auto" w:fill="auto"/>
            <w:noWrap/>
            <w:vAlign w:val="bottom"/>
            <w:hideMark/>
          </w:tcPr>
          <w:p w14:paraId="447B54C1" w14:textId="77777777" w:rsidR="000433D4" w:rsidRPr="007F7AA4" w:rsidRDefault="000433D4" w:rsidP="000433D4">
            <w:pPr>
              <w:widowControl/>
              <w:kinsoku/>
              <w:adjustRightInd/>
              <w:jc w:val="right"/>
              <w:rPr>
                <w:rFonts w:eastAsiaTheme="majorEastAsia" w:cs="Times New Roman"/>
                <w:color w:val="000000"/>
                <w:kern w:val="0"/>
                <w:sz w:val="22"/>
              </w:rPr>
            </w:pPr>
            <w:r w:rsidRPr="007F7AA4">
              <w:rPr>
                <w:rFonts w:eastAsiaTheme="majorEastAsia" w:cs="Times New Roman"/>
                <w:color w:val="000000"/>
                <w:kern w:val="0"/>
                <w:sz w:val="22"/>
              </w:rPr>
              <w:t>24</w:t>
            </w:r>
          </w:p>
        </w:tc>
        <w:tc>
          <w:tcPr>
            <w:tcW w:w="766" w:type="dxa"/>
            <w:tcBorders>
              <w:top w:val="nil"/>
              <w:left w:val="nil"/>
              <w:bottom w:val="single" w:sz="4" w:space="0" w:color="auto"/>
              <w:right w:val="single" w:sz="4" w:space="0" w:color="auto"/>
            </w:tcBorders>
            <w:shd w:val="clear" w:color="000000" w:fill="FFFFFF"/>
            <w:hideMark/>
          </w:tcPr>
          <w:p w14:paraId="4A6F5471"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bj   </w:t>
            </w:r>
          </w:p>
        </w:tc>
        <w:tc>
          <w:tcPr>
            <w:tcW w:w="3140" w:type="dxa"/>
            <w:tcBorders>
              <w:top w:val="nil"/>
              <w:left w:val="nil"/>
              <w:bottom w:val="single" w:sz="4" w:space="0" w:color="auto"/>
              <w:right w:val="single" w:sz="4" w:space="0" w:color="auto"/>
            </w:tcBorders>
            <w:shd w:val="clear" w:color="000000" w:fill="FFFFFF"/>
            <w:hideMark/>
          </w:tcPr>
          <w:p w14:paraId="2C075535"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贝宁</w:t>
            </w:r>
            <w:r w:rsidRPr="007F7AA4">
              <w:rPr>
                <w:rFonts w:eastAsiaTheme="majorEastAsia" w:cs="Times New Roman"/>
                <w:color w:val="172B4D"/>
                <w:kern w:val="0"/>
                <w:sz w:val="22"/>
              </w:rPr>
              <w:t>                  </w:t>
            </w:r>
          </w:p>
        </w:tc>
        <w:tc>
          <w:tcPr>
            <w:tcW w:w="3800" w:type="dxa"/>
            <w:tcBorders>
              <w:top w:val="nil"/>
              <w:left w:val="nil"/>
              <w:bottom w:val="single" w:sz="4" w:space="0" w:color="auto"/>
              <w:right w:val="single" w:sz="4" w:space="0" w:color="auto"/>
            </w:tcBorders>
            <w:shd w:val="clear" w:color="000000" w:fill="FFFFFF"/>
            <w:hideMark/>
          </w:tcPr>
          <w:p w14:paraId="305CAA25"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 Benin                                  </w:t>
            </w:r>
          </w:p>
        </w:tc>
      </w:tr>
      <w:tr w:rsidR="000433D4" w:rsidRPr="007F7AA4" w14:paraId="3C5C22C7" w14:textId="77777777" w:rsidTr="000433D4">
        <w:trPr>
          <w:trHeight w:val="300"/>
        </w:trPr>
        <w:tc>
          <w:tcPr>
            <w:tcW w:w="607" w:type="dxa"/>
            <w:tcBorders>
              <w:top w:val="nil"/>
              <w:left w:val="single" w:sz="4" w:space="0" w:color="auto"/>
              <w:bottom w:val="single" w:sz="4" w:space="0" w:color="auto"/>
              <w:right w:val="single" w:sz="4" w:space="0" w:color="auto"/>
            </w:tcBorders>
            <w:shd w:val="clear" w:color="auto" w:fill="auto"/>
            <w:noWrap/>
            <w:vAlign w:val="bottom"/>
            <w:hideMark/>
          </w:tcPr>
          <w:p w14:paraId="6466A28F" w14:textId="77777777" w:rsidR="000433D4" w:rsidRPr="007F7AA4" w:rsidRDefault="000433D4" w:rsidP="000433D4">
            <w:pPr>
              <w:widowControl/>
              <w:kinsoku/>
              <w:adjustRightInd/>
              <w:jc w:val="right"/>
              <w:rPr>
                <w:rFonts w:eastAsiaTheme="majorEastAsia" w:cs="Times New Roman"/>
                <w:color w:val="000000"/>
                <w:kern w:val="0"/>
                <w:sz w:val="22"/>
              </w:rPr>
            </w:pPr>
            <w:r w:rsidRPr="007F7AA4">
              <w:rPr>
                <w:rFonts w:eastAsiaTheme="majorEastAsia" w:cs="Times New Roman"/>
                <w:color w:val="000000"/>
                <w:kern w:val="0"/>
                <w:sz w:val="22"/>
              </w:rPr>
              <w:t>25</w:t>
            </w:r>
          </w:p>
        </w:tc>
        <w:tc>
          <w:tcPr>
            <w:tcW w:w="766" w:type="dxa"/>
            <w:tcBorders>
              <w:top w:val="nil"/>
              <w:left w:val="nil"/>
              <w:bottom w:val="single" w:sz="4" w:space="0" w:color="auto"/>
              <w:right w:val="single" w:sz="4" w:space="0" w:color="auto"/>
            </w:tcBorders>
            <w:shd w:val="clear" w:color="000000" w:fill="FFFFFF"/>
            <w:hideMark/>
          </w:tcPr>
          <w:p w14:paraId="507732DF"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bt   </w:t>
            </w:r>
          </w:p>
        </w:tc>
        <w:tc>
          <w:tcPr>
            <w:tcW w:w="3140" w:type="dxa"/>
            <w:tcBorders>
              <w:top w:val="nil"/>
              <w:left w:val="nil"/>
              <w:bottom w:val="single" w:sz="4" w:space="0" w:color="auto"/>
              <w:right w:val="single" w:sz="4" w:space="0" w:color="auto"/>
            </w:tcBorders>
            <w:shd w:val="clear" w:color="000000" w:fill="FFFFFF"/>
            <w:hideMark/>
          </w:tcPr>
          <w:p w14:paraId="07E77692"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不丹</w:t>
            </w:r>
            <w:r w:rsidRPr="007F7AA4">
              <w:rPr>
                <w:rFonts w:eastAsiaTheme="majorEastAsia" w:cs="Times New Roman"/>
                <w:color w:val="172B4D"/>
                <w:kern w:val="0"/>
                <w:sz w:val="22"/>
              </w:rPr>
              <w:t>                  </w:t>
            </w:r>
          </w:p>
        </w:tc>
        <w:tc>
          <w:tcPr>
            <w:tcW w:w="3800" w:type="dxa"/>
            <w:tcBorders>
              <w:top w:val="nil"/>
              <w:left w:val="nil"/>
              <w:bottom w:val="single" w:sz="4" w:space="0" w:color="auto"/>
              <w:right w:val="single" w:sz="4" w:space="0" w:color="auto"/>
            </w:tcBorders>
            <w:shd w:val="clear" w:color="000000" w:fill="FFFFFF"/>
            <w:hideMark/>
          </w:tcPr>
          <w:p w14:paraId="55BC858C"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 Bhutan                                 </w:t>
            </w:r>
          </w:p>
        </w:tc>
      </w:tr>
      <w:tr w:rsidR="000433D4" w:rsidRPr="007F7AA4" w14:paraId="75701E5E" w14:textId="77777777" w:rsidTr="000433D4">
        <w:trPr>
          <w:trHeight w:val="300"/>
        </w:trPr>
        <w:tc>
          <w:tcPr>
            <w:tcW w:w="607" w:type="dxa"/>
            <w:tcBorders>
              <w:top w:val="nil"/>
              <w:left w:val="single" w:sz="4" w:space="0" w:color="auto"/>
              <w:bottom w:val="single" w:sz="4" w:space="0" w:color="auto"/>
              <w:right w:val="single" w:sz="4" w:space="0" w:color="auto"/>
            </w:tcBorders>
            <w:shd w:val="clear" w:color="auto" w:fill="auto"/>
            <w:noWrap/>
            <w:vAlign w:val="bottom"/>
            <w:hideMark/>
          </w:tcPr>
          <w:p w14:paraId="35AEFABE" w14:textId="77777777" w:rsidR="000433D4" w:rsidRPr="007F7AA4" w:rsidRDefault="000433D4" w:rsidP="000433D4">
            <w:pPr>
              <w:widowControl/>
              <w:kinsoku/>
              <w:adjustRightInd/>
              <w:jc w:val="right"/>
              <w:rPr>
                <w:rFonts w:eastAsiaTheme="majorEastAsia" w:cs="Times New Roman"/>
                <w:color w:val="000000"/>
                <w:kern w:val="0"/>
                <w:sz w:val="22"/>
              </w:rPr>
            </w:pPr>
            <w:r w:rsidRPr="007F7AA4">
              <w:rPr>
                <w:rFonts w:eastAsiaTheme="majorEastAsia" w:cs="Times New Roman"/>
                <w:color w:val="000000"/>
                <w:kern w:val="0"/>
                <w:sz w:val="22"/>
              </w:rPr>
              <w:t>26</w:t>
            </w:r>
          </w:p>
        </w:tc>
        <w:tc>
          <w:tcPr>
            <w:tcW w:w="766" w:type="dxa"/>
            <w:tcBorders>
              <w:top w:val="nil"/>
              <w:left w:val="nil"/>
              <w:bottom w:val="single" w:sz="4" w:space="0" w:color="auto"/>
              <w:right w:val="single" w:sz="4" w:space="0" w:color="auto"/>
            </w:tcBorders>
            <w:shd w:val="clear" w:color="000000" w:fill="FFFFFF"/>
            <w:hideMark/>
          </w:tcPr>
          <w:p w14:paraId="14D62BAF"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bo   </w:t>
            </w:r>
          </w:p>
        </w:tc>
        <w:tc>
          <w:tcPr>
            <w:tcW w:w="3140" w:type="dxa"/>
            <w:tcBorders>
              <w:top w:val="nil"/>
              <w:left w:val="nil"/>
              <w:bottom w:val="single" w:sz="4" w:space="0" w:color="auto"/>
              <w:right w:val="single" w:sz="4" w:space="0" w:color="auto"/>
            </w:tcBorders>
            <w:shd w:val="clear" w:color="000000" w:fill="FFFFFF"/>
            <w:hideMark/>
          </w:tcPr>
          <w:p w14:paraId="7756982F"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玻利维亚</w:t>
            </w:r>
            <w:r w:rsidRPr="007F7AA4">
              <w:rPr>
                <w:rFonts w:eastAsiaTheme="majorEastAsia" w:cs="Times New Roman"/>
                <w:color w:val="172B4D"/>
                <w:kern w:val="0"/>
                <w:sz w:val="22"/>
              </w:rPr>
              <w:t>               </w:t>
            </w:r>
          </w:p>
        </w:tc>
        <w:tc>
          <w:tcPr>
            <w:tcW w:w="3800" w:type="dxa"/>
            <w:tcBorders>
              <w:top w:val="nil"/>
              <w:left w:val="nil"/>
              <w:bottom w:val="single" w:sz="4" w:space="0" w:color="auto"/>
              <w:right w:val="single" w:sz="4" w:space="0" w:color="auto"/>
            </w:tcBorders>
            <w:shd w:val="clear" w:color="000000" w:fill="FFFFFF"/>
            <w:hideMark/>
          </w:tcPr>
          <w:p w14:paraId="50194B71"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 Bolivia                                </w:t>
            </w:r>
          </w:p>
        </w:tc>
      </w:tr>
      <w:tr w:rsidR="000433D4" w:rsidRPr="007F7AA4" w14:paraId="7B45BB6B" w14:textId="77777777" w:rsidTr="000433D4">
        <w:trPr>
          <w:trHeight w:val="300"/>
        </w:trPr>
        <w:tc>
          <w:tcPr>
            <w:tcW w:w="607" w:type="dxa"/>
            <w:tcBorders>
              <w:top w:val="nil"/>
              <w:left w:val="single" w:sz="4" w:space="0" w:color="auto"/>
              <w:bottom w:val="single" w:sz="4" w:space="0" w:color="auto"/>
              <w:right w:val="single" w:sz="4" w:space="0" w:color="auto"/>
            </w:tcBorders>
            <w:shd w:val="clear" w:color="auto" w:fill="auto"/>
            <w:noWrap/>
            <w:vAlign w:val="bottom"/>
            <w:hideMark/>
          </w:tcPr>
          <w:p w14:paraId="6949E0B3" w14:textId="77777777" w:rsidR="000433D4" w:rsidRPr="007F7AA4" w:rsidRDefault="000433D4" w:rsidP="000433D4">
            <w:pPr>
              <w:widowControl/>
              <w:kinsoku/>
              <w:adjustRightInd/>
              <w:jc w:val="right"/>
              <w:rPr>
                <w:rFonts w:eastAsiaTheme="majorEastAsia" w:cs="Times New Roman"/>
                <w:color w:val="000000"/>
                <w:kern w:val="0"/>
                <w:sz w:val="22"/>
              </w:rPr>
            </w:pPr>
            <w:r w:rsidRPr="007F7AA4">
              <w:rPr>
                <w:rFonts w:eastAsiaTheme="majorEastAsia" w:cs="Times New Roman"/>
                <w:color w:val="000000"/>
                <w:kern w:val="0"/>
                <w:sz w:val="22"/>
              </w:rPr>
              <w:t>27</w:t>
            </w:r>
          </w:p>
        </w:tc>
        <w:tc>
          <w:tcPr>
            <w:tcW w:w="766" w:type="dxa"/>
            <w:tcBorders>
              <w:top w:val="nil"/>
              <w:left w:val="nil"/>
              <w:bottom w:val="single" w:sz="4" w:space="0" w:color="auto"/>
              <w:right w:val="single" w:sz="4" w:space="0" w:color="auto"/>
            </w:tcBorders>
            <w:shd w:val="clear" w:color="000000" w:fill="FFFFFF"/>
            <w:hideMark/>
          </w:tcPr>
          <w:p w14:paraId="523E2A3D"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ba   </w:t>
            </w:r>
          </w:p>
        </w:tc>
        <w:tc>
          <w:tcPr>
            <w:tcW w:w="3140" w:type="dxa"/>
            <w:tcBorders>
              <w:top w:val="nil"/>
              <w:left w:val="nil"/>
              <w:bottom w:val="single" w:sz="4" w:space="0" w:color="auto"/>
              <w:right w:val="single" w:sz="4" w:space="0" w:color="auto"/>
            </w:tcBorders>
            <w:shd w:val="clear" w:color="000000" w:fill="FFFFFF"/>
            <w:hideMark/>
          </w:tcPr>
          <w:p w14:paraId="35E73FA0"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波黑</w:t>
            </w:r>
            <w:r w:rsidRPr="007F7AA4">
              <w:rPr>
                <w:rFonts w:eastAsiaTheme="majorEastAsia" w:cs="Times New Roman"/>
                <w:color w:val="172B4D"/>
                <w:kern w:val="0"/>
                <w:sz w:val="22"/>
              </w:rPr>
              <w:t>                  </w:t>
            </w:r>
          </w:p>
        </w:tc>
        <w:tc>
          <w:tcPr>
            <w:tcW w:w="3800" w:type="dxa"/>
            <w:tcBorders>
              <w:top w:val="nil"/>
              <w:left w:val="nil"/>
              <w:bottom w:val="single" w:sz="4" w:space="0" w:color="auto"/>
              <w:right w:val="single" w:sz="4" w:space="0" w:color="auto"/>
            </w:tcBorders>
            <w:shd w:val="clear" w:color="000000" w:fill="FFFFFF"/>
            <w:hideMark/>
          </w:tcPr>
          <w:p w14:paraId="0380B253"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 Bosnia &amp; Herzegovina                   </w:t>
            </w:r>
          </w:p>
        </w:tc>
      </w:tr>
      <w:tr w:rsidR="000433D4" w:rsidRPr="007F7AA4" w14:paraId="2EA65CFF" w14:textId="77777777" w:rsidTr="000433D4">
        <w:trPr>
          <w:trHeight w:val="300"/>
        </w:trPr>
        <w:tc>
          <w:tcPr>
            <w:tcW w:w="607" w:type="dxa"/>
            <w:tcBorders>
              <w:top w:val="nil"/>
              <w:left w:val="single" w:sz="4" w:space="0" w:color="auto"/>
              <w:bottom w:val="single" w:sz="4" w:space="0" w:color="auto"/>
              <w:right w:val="single" w:sz="4" w:space="0" w:color="auto"/>
            </w:tcBorders>
            <w:shd w:val="clear" w:color="auto" w:fill="auto"/>
            <w:noWrap/>
            <w:vAlign w:val="bottom"/>
            <w:hideMark/>
          </w:tcPr>
          <w:p w14:paraId="3D33EA96" w14:textId="77777777" w:rsidR="000433D4" w:rsidRPr="007F7AA4" w:rsidRDefault="000433D4" w:rsidP="000433D4">
            <w:pPr>
              <w:widowControl/>
              <w:kinsoku/>
              <w:adjustRightInd/>
              <w:jc w:val="right"/>
              <w:rPr>
                <w:rFonts w:eastAsiaTheme="majorEastAsia" w:cs="Times New Roman"/>
                <w:color w:val="000000"/>
                <w:kern w:val="0"/>
                <w:sz w:val="22"/>
              </w:rPr>
            </w:pPr>
            <w:r w:rsidRPr="007F7AA4">
              <w:rPr>
                <w:rFonts w:eastAsiaTheme="majorEastAsia" w:cs="Times New Roman"/>
                <w:color w:val="000000"/>
                <w:kern w:val="0"/>
                <w:sz w:val="22"/>
              </w:rPr>
              <w:t>28</w:t>
            </w:r>
          </w:p>
        </w:tc>
        <w:tc>
          <w:tcPr>
            <w:tcW w:w="766" w:type="dxa"/>
            <w:tcBorders>
              <w:top w:val="nil"/>
              <w:left w:val="nil"/>
              <w:bottom w:val="single" w:sz="4" w:space="0" w:color="auto"/>
              <w:right w:val="single" w:sz="4" w:space="0" w:color="auto"/>
            </w:tcBorders>
            <w:shd w:val="clear" w:color="000000" w:fill="FFFFFF"/>
            <w:hideMark/>
          </w:tcPr>
          <w:p w14:paraId="0BBB59EE"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bw   </w:t>
            </w:r>
          </w:p>
        </w:tc>
        <w:tc>
          <w:tcPr>
            <w:tcW w:w="3140" w:type="dxa"/>
            <w:tcBorders>
              <w:top w:val="nil"/>
              <w:left w:val="nil"/>
              <w:bottom w:val="single" w:sz="4" w:space="0" w:color="auto"/>
              <w:right w:val="single" w:sz="4" w:space="0" w:color="auto"/>
            </w:tcBorders>
            <w:shd w:val="clear" w:color="000000" w:fill="FFFFFF"/>
            <w:hideMark/>
          </w:tcPr>
          <w:p w14:paraId="2D75C658"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博茨瓦纳</w:t>
            </w:r>
            <w:r w:rsidRPr="007F7AA4">
              <w:rPr>
                <w:rFonts w:eastAsiaTheme="majorEastAsia" w:cs="Times New Roman"/>
                <w:color w:val="172B4D"/>
                <w:kern w:val="0"/>
                <w:sz w:val="22"/>
              </w:rPr>
              <w:t>               </w:t>
            </w:r>
          </w:p>
        </w:tc>
        <w:tc>
          <w:tcPr>
            <w:tcW w:w="3800" w:type="dxa"/>
            <w:tcBorders>
              <w:top w:val="nil"/>
              <w:left w:val="nil"/>
              <w:bottom w:val="single" w:sz="4" w:space="0" w:color="auto"/>
              <w:right w:val="single" w:sz="4" w:space="0" w:color="auto"/>
            </w:tcBorders>
            <w:shd w:val="clear" w:color="000000" w:fill="FFFFFF"/>
            <w:hideMark/>
          </w:tcPr>
          <w:p w14:paraId="1A46F15E"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 Botswana                               </w:t>
            </w:r>
          </w:p>
        </w:tc>
      </w:tr>
      <w:tr w:rsidR="000433D4" w:rsidRPr="007F7AA4" w14:paraId="3FABDE2D" w14:textId="77777777" w:rsidTr="000433D4">
        <w:trPr>
          <w:trHeight w:val="300"/>
        </w:trPr>
        <w:tc>
          <w:tcPr>
            <w:tcW w:w="607" w:type="dxa"/>
            <w:tcBorders>
              <w:top w:val="nil"/>
              <w:left w:val="single" w:sz="4" w:space="0" w:color="auto"/>
              <w:bottom w:val="single" w:sz="4" w:space="0" w:color="auto"/>
              <w:right w:val="single" w:sz="4" w:space="0" w:color="auto"/>
            </w:tcBorders>
            <w:shd w:val="clear" w:color="auto" w:fill="auto"/>
            <w:noWrap/>
            <w:vAlign w:val="bottom"/>
            <w:hideMark/>
          </w:tcPr>
          <w:p w14:paraId="3F4A5ECE" w14:textId="77777777" w:rsidR="000433D4" w:rsidRPr="007F7AA4" w:rsidRDefault="000433D4" w:rsidP="000433D4">
            <w:pPr>
              <w:widowControl/>
              <w:kinsoku/>
              <w:adjustRightInd/>
              <w:jc w:val="right"/>
              <w:rPr>
                <w:rFonts w:eastAsiaTheme="majorEastAsia" w:cs="Times New Roman"/>
                <w:color w:val="000000"/>
                <w:kern w:val="0"/>
                <w:sz w:val="22"/>
              </w:rPr>
            </w:pPr>
            <w:r w:rsidRPr="007F7AA4">
              <w:rPr>
                <w:rFonts w:eastAsiaTheme="majorEastAsia" w:cs="Times New Roman"/>
                <w:color w:val="000000"/>
                <w:kern w:val="0"/>
                <w:sz w:val="22"/>
              </w:rPr>
              <w:t>29</w:t>
            </w:r>
          </w:p>
        </w:tc>
        <w:tc>
          <w:tcPr>
            <w:tcW w:w="766" w:type="dxa"/>
            <w:tcBorders>
              <w:top w:val="nil"/>
              <w:left w:val="nil"/>
              <w:bottom w:val="single" w:sz="4" w:space="0" w:color="auto"/>
              <w:right w:val="single" w:sz="4" w:space="0" w:color="auto"/>
            </w:tcBorders>
            <w:shd w:val="clear" w:color="000000" w:fill="FFFFFF"/>
            <w:hideMark/>
          </w:tcPr>
          <w:p w14:paraId="2323D935"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br   </w:t>
            </w:r>
          </w:p>
        </w:tc>
        <w:tc>
          <w:tcPr>
            <w:tcW w:w="3140" w:type="dxa"/>
            <w:tcBorders>
              <w:top w:val="nil"/>
              <w:left w:val="nil"/>
              <w:bottom w:val="single" w:sz="4" w:space="0" w:color="auto"/>
              <w:right w:val="single" w:sz="4" w:space="0" w:color="auto"/>
            </w:tcBorders>
            <w:shd w:val="clear" w:color="000000" w:fill="FFFFFF"/>
            <w:hideMark/>
          </w:tcPr>
          <w:p w14:paraId="31508DF6"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巴西</w:t>
            </w:r>
            <w:r w:rsidRPr="007F7AA4">
              <w:rPr>
                <w:rFonts w:eastAsiaTheme="majorEastAsia" w:cs="Times New Roman"/>
                <w:color w:val="172B4D"/>
                <w:kern w:val="0"/>
                <w:sz w:val="22"/>
              </w:rPr>
              <w:t>                  </w:t>
            </w:r>
          </w:p>
        </w:tc>
        <w:tc>
          <w:tcPr>
            <w:tcW w:w="3800" w:type="dxa"/>
            <w:tcBorders>
              <w:top w:val="nil"/>
              <w:left w:val="nil"/>
              <w:bottom w:val="single" w:sz="4" w:space="0" w:color="auto"/>
              <w:right w:val="single" w:sz="4" w:space="0" w:color="auto"/>
            </w:tcBorders>
            <w:shd w:val="clear" w:color="000000" w:fill="FFFFFF"/>
            <w:hideMark/>
          </w:tcPr>
          <w:p w14:paraId="7A62E9AF"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 Brazil                                 </w:t>
            </w:r>
          </w:p>
        </w:tc>
      </w:tr>
      <w:tr w:rsidR="000433D4" w:rsidRPr="007F7AA4" w14:paraId="3CC4175A" w14:textId="77777777" w:rsidTr="000433D4">
        <w:trPr>
          <w:trHeight w:val="300"/>
        </w:trPr>
        <w:tc>
          <w:tcPr>
            <w:tcW w:w="607" w:type="dxa"/>
            <w:tcBorders>
              <w:top w:val="nil"/>
              <w:left w:val="single" w:sz="4" w:space="0" w:color="auto"/>
              <w:bottom w:val="single" w:sz="4" w:space="0" w:color="auto"/>
              <w:right w:val="single" w:sz="4" w:space="0" w:color="auto"/>
            </w:tcBorders>
            <w:shd w:val="clear" w:color="auto" w:fill="auto"/>
            <w:noWrap/>
            <w:vAlign w:val="bottom"/>
            <w:hideMark/>
          </w:tcPr>
          <w:p w14:paraId="3F774B13" w14:textId="77777777" w:rsidR="000433D4" w:rsidRPr="007F7AA4" w:rsidRDefault="000433D4" w:rsidP="000433D4">
            <w:pPr>
              <w:widowControl/>
              <w:kinsoku/>
              <w:adjustRightInd/>
              <w:jc w:val="right"/>
              <w:rPr>
                <w:rFonts w:eastAsiaTheme="majorEastAsia" w:cs="Times New Roman"/>
                <w:color w:val="000000"/>
                <w:kern w:val="0"/>
                <w:sz w:val="22"/>
              </w:rPr>
            </w:pPr>
            <w:r w:rsidRPr="007F7AA4">
              <w:rPr>
                <w:rFonts w:eastAsiaTheme="majorEastAsia" w:cs="Times New Roman"/>
                <w:color w:val="000000"/>
                <w:kern w:val="0"/>
                <w:sz w:val="22"/>
              </w:rPr>
              <w:t>30</w:t>
            </w:r>
          </w:p>
        </w:tc>
        <w:tc>
          <w:tcPr>
            <w:tcW w:w="766" w:type="dxa"/>
            <w:tcBorders>
              <w:top w:val="nil"/>
              <w:left w:val="nil"/>
              <w:bottom w:val="single" w:sz="4" w:space="0" w:color="auto"/>
              <w:right w:val="single" w:sz="4" w:space="0" w:color="auto"/>
            </w:tcBorders>
            <w:shd w:val="clear" w:color="000000" w:fill="FFFFFF"/>
            <w:hideMark/>
          </w:tcPr>
          <w:p w14:paraId="5E87F2DD"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vg   </w:t>
            </w:r>
          </w:p>
        </w:tc>
        <w:tc>
          <w:tcPr>
            <w:tcW w:w="3140" w:type="dxa"/>
            <w:tcBorders>
              <w:top w:val="nil"/>
              <w:left w:val="nil"/>
              <w:bottom w:val="single" w:sz="4" w:space="0" w:color="auto"/>
              <w:right w:val="single" w:sz="4" w:space="0" w:color="auto"/>
            </w:tcBorders>
            <w:shd w:val="clear" w:color="000000" w:fill="FFFFFF"/>
            <w:hideMark/>
          </w:tcPr>
          <w:p w14:paraId="207CF5C2"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英属维尔京群岛</w:t>
            </w:r>
            <w:r w:rsidRPr="007F7AA4">
              <w:rPr>
                <w:rFonts w:eastAsiaTheme="majorEastAsia" w:cs="Times New Roman"/>
                <w:color w:val="172B4D"/>
                <w:kern w:val="0"/>
                <w:sz w:val="22"/>
              </w:rPr>
              <w:t>          </w:t>
            </w:r>
          </w:p>
        </w:tc>
        <w:tc>
          <w:tcPr>
            <w:tcW w:w="3800" w:type="dxa"/>
            <w:tcBorders>
              <w:top w:val="nil"/>
              <w:left w:val="nil"/>
              <w:bottom w:val="single" w:sz="4" w:space="0" w:color="auto"/>
              <w:right w:val="single" w:sz="4" w:space="0" w:color="auto"/>
            </w:tcBorders>
            <w:shd w:val="clear" w:color="000000" w:fill="FFFFFF"/>
            <w:hideMark/>
          </w:tcPr>
          <w:p w14:paraId="74ECD569"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 British Virgin Islands                 </w:t>
            </w:r>
          </w:p>
        </w:tc>
      </w:tr>
      <w:tr w:rsidR="000433D4" w:rsidRPr="007F7AA4" w14:paraId="16A28255" w14:textId="77777777" w:rsidTr="000433D4">
        <w:trPr>
          <w:trHeight w:val="300"/>
        </w:trPr>
        <w:tc>
          <w:tcPr>
            <w:tcW w:w="607" w:type="dxa"/>
            <w:tcBorders>
              <w:top w:val="nil"/>
              <w:left w:val="single" w:sz="4" w:space="0" w:color="auto"/>
              <w:bottom w:val="single" w:sz="4" w:space="0" w:color="auto"/>
              <w:right w:val="single" w:sz="4" w:space="0" w:color="auto"/>
            </w:tcBorders>
            <w:shd w:val="clear" w:color="auto" w:fill="auto"/>
            <w:noWrap/>
            <w:vAlign w:val="bottom"/>
            <w:hideMark/>
          </w:tcPr>
          <w:p w14:paraId="49C0BB6D" w14:textId="77777777" w:rsidR="000433D4" w:rsidRPr="007F7AA4" w:rsidRDefault="000433D4" w:rsidP="000433D4">
            <w:pPr>
              <w:widowControl/>
              <w:kinsoku/>
              <w:adjustRightInd/>
              <w:jc w:val="right"/>
              <w:rPr>
                <w:rFonts w:eastAsiaTheme="majorEastAsia" w:cs="Times New Roman"/>
                <w:color w:val="000000"/>
                <w:kern w:val="0"/>
                <w:sz w:val="22"/>
              </w:rPr>
            </w:pPr>
            <w:r w:rsidRPr="007F7AA4">
              <w:rPr>
                <w:rFonts w:eastAsiaTheme="majorEastAsia" w:cs="Times New Roman"/>
                <w:color w:val="000000"/>
                <w:kern w:val="0"/>
                <w:sz w:val="22"/>
              </w:rPr>
              <w:t>31</w:t>
            </w:r>
          </w:p>
        </w:tc>
        <w:tc>
          <w:tcPr>
            <w:tcW w:w="766" w:type="dxa"/>
            <w:tcBorders>
              <w:top w:val="nil"/>
              <w:left w:val="nil"/>
              <w:bottom w:val="single" w:sz="4" w:space="0" w:color="auto"/>
              <w:right w:val="single" w:sz="4" w:space="0" w:color="auto"/>
            </w:tcBorders>
            <w:shd w:val="clear" w:color="000000" w:fill="FFFFFF"/>
            <w:hideMark/>
          </w:tcPr>
          <w:p w14:paraId="01E31560"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bn   </w:t>
            </w:r>
          </w:p>
        </w:tc>
        <w:tc>
          <w:tcPr>
            <w:tcW w:w="3140" w:type="dxa"/>
            <w:tcBorders>
              <w:top w:val="nil"/>
              <w:left w:val="nil"/>
              <w:bottom w:val="single" w:sz="4" w:space="0" w:color="auto"/>
              <w:right w:val="single" w:sz="4" w:space="0" w:color="auto"/>
            </w:tcBorders>
            <w:shd w:val="clear" w:color="000000" w:fill="FFFFFF"/>
            <w:hideMark/>
          </w:tcPr>
          <w:p w14:paraId="7FB7B001"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文莱达鲁萨兰国</w:t>
            </w:r>
            <w:r w:rsidRPr="007F7AA4">
              <w:rPr>
                <w:rFonts w:eastAsiaTheme="majorEastAsia" w:cs="Times New Roman"/>
                <w:color w:val="172B4D"/>
                <w:kern w:val="0"/>
                <w:sz w:val="22"/>
              </w:rPr>
              <w:t>          </w:t>
            </w:r>
          </w:p>
        </w:tc>
        <w:tc>
          <w:tcPr>
            <w:tcW w:w="3800" w:type="dxa"/>
            <w:tcBorders>
              <w:top w:val="nil"/>
              <w:left w:val="nil"/>
              <w:bottom w:val="single" w:sz="4" w:space="0" w:color="auto"/>
              <w:right w:val="single" w:sz="4" w:space="0" w:color="auto"/>
            </w:tcBorders>
            <w:shd w:val="clear" w:color="000000" w:fill="FFFFFF"/>
            <w:hideMark/>
          </w:tcPr>
          <w:p w14:paraId="44E8160B"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 Brunei                                 </w:t>
            </w:r>
          </w:p>
        </w:tc>
      </w:tr>
      <w:tr w:rsidR="000433D4" w:rsidRPr="007F7AA4" w14:paraId="69E89444" w14:textId="77777777" w:rsidTr="000433D4">
        <w:trPr>
          <w:trHeight w:val="300"/>
        </w:trPr>
        <w:tc>
          <w:tcPr>
            <w:tcW w:w="607" w:type="dxa"/>
            <w:tcBorders>
              <w:top w:val="nil"/>
              <w:left w:val="single" w:sz="4" w:space="0" w:color="auto"/>
              <w:bottom w:val="single" w:sz="4" w:space="0" w:color="auto"/>
              <w:right w:val="single" w:sz="4" w:space="0" w:color="auto"/>
            </w:tcBorders>
            <w:shd w:val="clear" w:color="auto" w:fill="auto"/>
            <w:noWrap/>
            <w:vAlign w:val="bottom"/>
            <w:hideMark/>
          </w:tcPr>
          <w:p w14:paraId="736EC4A7" w14:textId="77777777" w:rsidR="000433D4" w:rsidRPr="007F7AA4" w:rsidRDefault="000433D4" w:rsidP="000433D4">
            <w:pPr>
              <w:widowControl/>
              <w:kinsoku/>
              <w:adjustRightInd/>
              <w:jc w:val="right"/>
              <w:rPr>
                <w:rFonts w:eastAsiaTheme="majorEastAsia" w:cs="Times New Roman"/>
                <w:color w:val="000000"/>
                <w:kern w:val="0"/>
                <w:sz w:val="22"/>
              </w:rPr>
            </w:pPr>
            <w:r w:rsidRPr="007F7AA4">
              <w:rPr>
                <w:rFonts w:eastAsiaTheme="majorEastAsia" w:cs="Times New Roman"/>
                <w:color w:val="000000"/>
                <w:kern w:val="0"/>
                <w:sz w:val="22"/>
              </w:rPr>
              <w:t>32</w:t>
            </w:r>
          </w:p>
        </w:tc>
        <w:tc>
          <w:tcPr>
            <w:tcW w:w="766" w:type="dxa"/>
            <w:tcBorders>
              <w:top w:val="nil"/>
              <w:left w:val="nil"/>
              <w:bottom w:val="single" w:sz="4" w:space="0" w:color="auto"/>
              <w:right w:val="single" w:sz="4" w:space="0" w:color="auto"/>
            </w:tcBorders>
            <w:shd w:val="clear" w:color="000000" w:fill="FFFFFF"/>
            <w:hideMark/>
          </w:tcPr>
          <w:p w14:paraId="7B7B2955"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bg   </w:t>
            </w:r>
          </w:p>
        </w:tc>
        <w:tc>
          <w:tcPr>
            <w:tcW w:w="3140" w:type="dxa"/>
            <w:tcBorders>
              <w:top w:val="nil"/>
              <w:left w:val="nil"/>
              <w:bottom w:val="single" w:sz="4" w:space="0" w:color="auto"/>
              <w:right w:val="single" w:sz="4" w:space="0" w:color="auto"/>
            </w:tcBorders>
            <w:shd w:val="clear" w:color="000000" w:fill="FFFFFF"/>
            <w:hideMark/>
          </w:tcPr>
          <w:p w14:paraId="3EEDAD05"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保加利亚</w:t>
            </w:r>
            <w:r w:rsidRPr="007F7AA4">
              <w:rPr>
                <w:rFonts w:eastAsiaTheme="majorEastAsia" w:cs="Times New Roman"/>
                <w:color w:val="172B4D"/>
                <w:kern w:val="0"/>
                <w:sz w:val="22"/>
              </w:rPr>
              <w:t>               </w:t>
            </w:r>
          </w:p>
        </w:tc>
        <w:tc>
          <w:tcPr>
            <w:tcW w:w="3800" w:type="dxa"/>
            <w:tcBorders>
              <w:top w:val="nil"/>
              <w:left w:val="nil"/>
              <w:bottom w:val="single" w:sz="4" w:space="0" w:color="auto"/>
              <w:right w:val="single" w:sz="4" w:space="0" w:color="auto"/>
            </w:tcBorders>
            <w:shd w:val="clear" w:color="000000" w:fill="FFFFFF"/>
            <w:hideMark/>
          </w:tcPr>
          <w:p w14:paraId="3F137E7F"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 Bulgaria                               </w:t>
            </w:r>
          </w:p>
        </w:tc>
      </w:tr>
      <w:tr w:rsidR="000433D4" w:rsidRPr="007F7AA4" w14:paraId="09F8530F" w14:textId="77777777" w:rsidTr="000433D4">
        <w:trPr>
          <w:trHeight w:val="300"/>
        </w:trPr>
        <w:tc>
          <w:tcPr>
            <w:tcW w:w="607" w:type="dxa"/>
            <w:tcBorders>
              <w:top w:val="nil"/>
              <w:left w:val="single" w:sz="4" w:space="0" w:color="auto"/>
              <w:bottom w:val="single" w:sz="4" w:space="0" w:color="auto"/>
              <w:right w:val="single" w:sz="4" w:space="0" w:color="auto"/>
            </w:tcBorders>
            <w:shd w:val="clear" w:color="auto" w:fill="auto"/>
            <w:noWrap/>
            <w:vAlign w:val="bottom"/>
            <w:hideMark/>
          </w:tcPr>
          <w:p w14:paraId="1A8CF582" w14:textId="77777777" w:rsidR="000433D4" w:rsidRPr="007F7AA4" w:rsidRDefault="000433D4" w:rsidP="000433D4">
            <w:pPr>
              <w:widowControl/>
              <w:kinsoku/>
              <w:adjustRightInd/>
              <w:jc w:val="right"/>
              <w:rPr>
                <w:rFonts w:eastAsiaTheme="majorEastAsia" w:cs="Times New Roman"/>
                <w:color w:val="000000"/>
                <w:kern w:val="0"/>
                <w:sz w:val="22"/>
              </w:rPr>
            </w:pPr>
            <w:r w:rsidRPr="007F7AA4">
              <w:rPr>
                <w:rFonts w:eastAsiaTheme="majorEastAsia" w:cs="Times New Roman"/>
                <w:color w:val="000000"/>
                <w:kern w:val="0"/>
                <w:sz w:val="22"/>
              </w:rPr>
              <w:t>33</w:t>
            </w:r>
          </w:p>
        </w:tc>
        <w:tc>
          <w:tcPr>
            <w:tcW w:w="766" w:type="dxa"/>
            <w:tcBorders>
              <w:top w:val="nil"/>
              <w:left w:val="nil"/>
              <w:bottom w:val="single" w:sz="4" w:space="0" w:color="auto"/>
              <w:right w:val="single" w:sz="4" w:space="0" w:color="auto"/>
            </w:tcBorders>
            <w:shd w:val="clear" w:color="000000" w:fill="FFFFFF"/>
            <w:hideMark/>
          </w:tcPr>
          <w:p w14:paraId="2CB338EC"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bf   </w:t>
            </w:r>
          </w:p>
        </w:tc>
        <w:tc>
          <w:tcPr>
            <w:tcW w:w="3140" w:type="dxa"/>
            <w:tcBorders>
              <w:top w:val="nil"/>
              <w:left w:val="nil"/>
              <w:bottom w:val="single" w:sz="4" w:space="0" w:color="auto"/>
              <w:right w:val="single" w:sz="4" w:space="0" w:color="auto"/>
            </w:tcBorders>
            <w:shd w:val="clear" w:color="000000" w:fill="FFFFFF"/>
            <w:hideMark/>
          </w:tcPr>
          <w:p w14:paraId="729B6E27"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布基纳法索</w:t>
            </w:r>
            <w:r w:rsidRPr="007F7AA4">
              <w:rPr>
                <w:rFonts w:eastAsiaTheme="majorEastAsia" w:cs="Times New Roman"/>
                <w:color w:val="172B4D"/>
                <w:kern w:val="0"/>
                <w:sz w:val="22"/>
              </w:rPr>
              <w:t>             </w:t>
            </w:r>
          </w:p>
        </w:tc>
        <w:tc>
          <w:tcPr>
            <w:tcW w:w="3800" w:type="dxa"/>
            <w:tcBorders>
              <w:top w:val="nil"/>
              <w:left w:val="nil"/>
              <w:bottom w:val="single" w:sz="4" w:space="0" w:color="auto"/>
              <w:right w:val="single" w:sz="4" w:space="0" w:color="auto"/>
            </w:tcBorders>
            <w:shd w:val="clear" w:color="000000" w:fill="FFFFFF"/>
            <w:hideMark/>
          </w:tcPr>
          <w:p w14:paraId="4FDDC5C1"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 Burkina Faso                           </w:t>
            </w:r>
          </w:p>
        </w:tc>
      </w:tr>
      <w:tr w:rsidR="000433D4" w:rsidRPr="007F7AA4" w14:paraId="51320DD6" w14:textId="77777777" w:rsidTr="000433D4">
        <w:trPr>
          <w:trHeight w:val="300"/>
        </w:trPr>
        <w:tc>
          <w:tcPr>
            <w:tcW w:w="607" w:type="dxa"/>
            <w:tcBorders>
              <w:top w:val="nil"/>
              <w:left w:val="single" w:sz="4" w:space="0" w:color="auto"/>
              <w:bottom w:val="single" w:sz="4" w:space="0" w:color="auto"/>
              <w:right w:val="single" w:sz="4" w:space="0" w:color="auto"/>
            </w:tcBorders>
            <w:shd w:val="clear" w:color="auto" w:fill="auto"/>
            <w:noWrap/>
            <w:vAlign w:val="bottom"/>
            <w:hideMark/>
          </w:tcPr>
          <w:p w14:paraId="1697270A" w14:textId="77777777" w:rsidR="000433D4" w:rsidRPr="007F7AA4" w:rsidRDefault="000433D4" w:rsidP="000433D4">
            <w:pPr>
              <w:widowControl/>
              <w:kinsoku/>
              <w:adjustRightInd/>
              <w:jc w:val="right"/>
              <w:rPr>
                <w:rFonts w:eastAsiaTheme="majorEastAsia" w:cs="Times New Roman"/>
                <w:color w:val="000000"/>
                <w:kern w:val="0"/>
                <w:sz w:val="22"/>
              </w:rPr>
            </w:pPr>
            <w:r w:rsidRPr="007F7AA4">
              <w:rPr>
                <w:rFonts w:eastAsiaTheme="majorEastAsia" w:cs="Times New Roman"/>
                <w:color w:val="000000"/>
                <w:kern w:val="0"/>
                <w:sz w:val="22"/>
              </w:rPr>
              <w:t>34</w:t>
            </w:r>
          </w:p>
        </w:tc>
        <w:tc>
          <w:tcPr>
            <w:tcW w:w="766" w:type="dxa"/>
            <w:tcBorders>
              <w:top w:val="nil"/>
              <w:left w:val="nil"/>
              <w:bottom w:val="single" w:sz="4" w:space="0" w:color="auto"/>
              <w:right w:val="single" w:sz="4" w:space="0" w:color="auto"/>
            </w:tcBorders>
            <w:shd w:val="clear" w:color="000000" w:fill="FFFFFF"/>
            <w:hideMark/>
          </w:tcPr>
          <w:p w14:paraId="3FC17423"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bi   </w:t>
            </w:r>
          </w:p>
        </w:tc>
        <w:tc>
          <w:tcPr>
            <w:tcW w:w="3140" w:type="dxa"/>
            <w:tcBorders>
              <w:top w:val="nil"/>
              <w:left w:val="nil"/>
              <w:bottom w:val="single" w:sz="4" w:space="0" w:color="auto"/>
              <w:right w:val="single" w:sz="4" w:space="0" w:color="auto"/>
            </w:tcBorders>
            <w:shd w:val="clear" w:color="000000" w:fill="FFFFFF"/>
            <w:hideMark/>
          </w:tcPr>
          <w:p w14:paraId="7B9143D2"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布隆迪</w:t>
            </w:r>
            <w:r w:rsidRPr="007F7AA4">
              <w:rPr>
                <w:rFonts w:eastAsiaTheme="majorEastAsia" w:cs="Times New Roman"/>
                <w:color w:val="172B4D"/>
                <w:kern w:val="0"/>
                <w:sz w:val="22"/>
              </w:rPr>
              <w:t>                </w:t>
            </w:r>
          </w:p>
        </w:tc>
        <w:tc>
          <w:tcPr>
            <w:tcW w:w="3800" w:type="dxa"/>
            <w:tcBorders>
              <w:top w:val="nil"/>
              <w:left w:val="nil"/>
              <w:bottom w:val="single" w:sz="4" w:space="0" w:color="auto"/>
              <w:right w:val="single" w:sz="4" w:space="0" w:color="auto"/>
            </w:tcBorders>
            <w:shd w:val="clear" w:color="000000" w:fill="FFFFFF"/>
            <w:hideMark/>
          </w:tcPr>
          <w:p w14:paraId="0EE3B8B7"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 Burundi                                </w:t>
            </w:r>
          </w:p>
        </w:tc>
      </w:tr>
      <w:tr w:rsidR="000433D4" w:rsidRPr="007F7AA4" w14:paraId="0CE0BF81" w14:textId="77777777" w:rsidTr="000433D4">
        <w:trPr>
          <w:trHeight w:val="300"/>
        </w:trPr>
        <w:tc>
          <w:tcPr>
            <w:tcW w:w="607" w:type="dxa"/>
            <w:tcBorders>
              <w:top w:val="nil"/>
              <w:left w:val="single" w:sz="4" w:space="0" w:color="auto"/>
              <w:bottom w:val="single" w:sz="4" w:space="0" w:color="auto"/>
              <w:right w:val="single" w:sz="4" w:space="0" w:color="auto"/>
            </w:tcBorders>
            <w:shd w:val="clear" w:color="auto" w:fill="auto"/>
            <w:noWrap/>
            <w:vAlign w:val="bottom"/>
            <w:hideMark/>
          </w:tcPr>
          <w:p w14:paraId="08499DEB" w14:textId="77777777" w:rsidR="000433D4" w:rsidRPr="007F7AA4" w:rsidRDefault="000433D4" w:rsidP="000433D4">
            <w:pPr>
              <w:widowControl/>
              <w:kinsoku/>
              <w:adjustRightInd/>
              <w:jc w:val="right"/>
              <w:rPr>
                <w:rFonts w:eastAsiaTheme="majorEastAsia" w:cs="Times New Roman"/>
                <w:color w:val="000000"/>
                <w:kern w:val="0"/>
                <w:sz w:val="22"/>
              </w:rPr>
            </w:pPr>
            <w:r w:rsidRPr="007F7AA4">
              <w:rPr>
                <w:rFonts w:eastAsiaTheme="majorEastAsia" w:cs="Times New Roman"/>
                <w:color w:val="000000"/>
                <w:kern w:val="0"/>
                <w:sz w:val="22"/>
              </w:rPr>
              <w:t>35</w:t>
            </w:r>
          </w:p>
        </w:tc>
        <w:tc>
          <w:tcPr>
            <w:tcW w:w="766" w:type="dxa"/>
            <w:tcBorders>
              <w:top w:val="nil"/>
              <w:left w:val="nil"/>
              <w:bottom w:val="single" w:sz="4" w:space="0" w:color="auto"/>
              <w:right w:val="single" w:sz="4" w:space="0" w:color="auto"/>
            </w:tcBorders>
            <w:shd w:val="clear" w:color="000000" w:fill="FFFFFF"/>
            <w:hideMark/>
          </w:tcPr>
          <w:p w14:paraId="0B3BE550"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kh   </w:t>
            </w:r>
          </w:p>
        </w:tc>
        <w:tc>
          <w:tcPr>
            <w:tcW w:w="3140" w:type="dxa"/>
            <w:tcBorders>
              <w:top w:val="nil"/>
              <w:left w:val="nil"/>
              <w:bottom w:val="single" w:sz="4" w:space="0" w:color="auto"/>
              <w:right w:val="single" w:sz="4" w:space="0" w:color="auto"/>
            </w:tcBorders>
            <w:shd w:val="clear" w:color="000000" w:fill="FFFFFF"/>
            <w:hideMark/>
          </w:tcPr>
          <w:p w14:paraId="13D8F699"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柬埔寨</w:t>
            </w:r>
            <w:r w:rsidRPr="007F7AA4">
              <w:rPr>
                <w:rFonts w:eastAsiaTheme="majorEastAsia" w:cs="Times New Roman"/>
                <w:color w:val="172B4D"/>
                <w:kern w:val="0"/>
                <w:sz w:val="22"/>
              </w:rPr>
              <w:t>                </w:t>
            </w:r>
          </w:p>
        </w:tc>
        <w:tc>
          <w:tcPr>
            <w:tcW w:w="3800" w:type="dxa"/>
            <w:tcBorders>
              <w:top w:val="nil"/>
              <w:left w:val="nil"/>
              <w:bottom w:val="single" w:sz="4" w:space="0" w:color="auto"/>
              <w:right w:val="single" w:sz="4" w:space="0" w:color="auto"/>
            </w:tcBorders>
            <w:shd w:val="clear" w:color="000000" w:fill="FFFFFF"/>
            <w:hideMark/>
          </w:tcPr>
          <w:p w14:paraId="0578F878"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 Cambodia                               </w:t>
            </w:r>
          </w:p>
        </w:tc>
      </w:tr>
      <w:tr w:rsidR="000433D4" w:rsidRPr="007F7AA4" w14:paraId="2B89131F" w14:textId="77777777" w:rsidTr="000433D4">
        <w:trPr>
          <w:trHeight w:val="300"/>
        </w:trPr>
        <w:tc>
          <w:tcPr>
            <w:tcW w:w="607" w:type="dxa"/>
            <w:tcBorders>
              <w:top w:val="nil"/>
              <w:left w:val="single" w:sz="4" w:space="0" w:color="auto"/>
              <w:bottom w:val="single" w:sz="4" w:space="0" w:color="auto"/>
              <w:right w:val="single" w:sz="4" w:space="0" w:color="auto"/>
            </w:tcBorders>
            <w:shd w:val="clear" w:color="auto" w:fill="auto"/>
            <w:noWrap/>
            <w:vAlign w:val="bottom"/>
            <w:hideMark/>
          </w:tcPr>
          <w:p w14:paraId="251F7C46" w14:textId="77777777" w:rsidR="000433D4" w:rsidRPr="007F7AA4" w:rsidRDefault="000433D4" w:rsidP="000433D4">
            <w:pPr>
              <w:widowControl/>
              <w:kinsoku/>
              <w:adjustRightInd/>
              <w:jc w:val="right"/>
              <w:rPr>
                <w:rFonts w:eastAsiaTheme="majorEastAsia" w:cs="Times New Roman"/>
                <w:color w:val="000000"/>
                <w:kern w:val="0"/>
                <w:sz w:val="22"/>
              </w:rPr>
            </w:pPr>
            <w:r w:rsidRPr="007F7AA4">
              <w:rPr>
                <w:rFonts w:eastAsiaTheme="majorEastAsia" w:cs="Times New Roman"/>
                <w:color w:val="000000"/>
                <w:kern w:val="0"/>
                <w:sz w:val="22"/>
              </w:rPr>
              <w:t>36</w:t>
            </w:r>
          </w:p>
        </w:tc>
        <w:tc>
          <w:tcPr>
            <w:tcW w:w="766" w:type="dxa"/>
            <w:tcBorders>
              <w:top w:val="nil"/>
              <w:left w:val="nil"/>
              <w:bottom w:val="single" w:sz="4" w:space="0" w:color="auto"/>
              <w:right w:val="single" w:sz="4" w:space="0" w:color="auto"/>
            </w:tcBorders>
            <w:shd w:val="clear" w:color="000000" w:fill="FFFFFF"/>
            <w:hideMark/>
          </w:tcPr>
          <w:p w14:paraId="43EF5D0D"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cm   </w:t>
            </w:r>
          </w:p>
        </w:tc>
        <w:tc>
          <w:tcPr>
            <w:tcW w:w="3140" w:type="dxa"/>
            <w:tcBorders>
              <w:top w:val="nil"/>
              <w:left w:val="nil"/>
              <w:bottom w:val="single" w:sz="4" w:space="0" w:color="auto"/>
              <w:right w:val="single" w:sz="4" w:space="0" w:color="auto"/>
            </w:tcBorders>
            <w:shd w:val="clear" w:color="000000" w:fill="FFFFFF"/>
            <w:hideMark/>
          </w:tcPr>
          <w:p w14:paraId="50D18A79"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喀麦隆</w:t>
            </w:r>
            <w:r w:rsidRPr="007F7AA4">
              <w:rPr>
                <w:rFonts w:eastAsiaTheme="majorEastAsia" w:cs="Times New Roman"/>
                <w:color w:val="172B4D"/>
                <w:kern w:val="0"/>
                <w:sz w:val="22"/>
              </w:rPr>
              <w:t>                </w:t>
            </w:r>
          </w:p>
        </w:tc>
        <w:tc>
          <w:tcPr>
            <w:tcW w:w="3800" w:type="dxa"/>
            <w:tcBorders>
              <w:top w:val="nil"/>
              <w:left w:val="nil"/>
              <w:bottom w:val="single" w:sz="4" w:space="0" w:color="auto"/>
              <w:right w:val="single" w:sz="4" w:space="0" w:color="auto"/>
            </w:tcBorders>
            <w:shd w:val="clear" w:color="000000" w:fill="FFFFFF"/>
            <w:hideMark/>
          </w:tcPr>
          <w:p w14:paraId="11BA1A21"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 Cameroon                               </w:t>
            </w:r>
          </w:p>
        </w:tc>
      </w:tr>
      <w:tr w:rsidR="000433D4" w:rsidRPr="007F7AA4" w14:paraId="1B38E9AD" w14:textId="77777777" w:rsidTr="000433D4">
        <w:trPr>
          <w:trHeight w:val="300"/>
        </w:trPr>
        <w:tc>
          <w:tcPr>
            <w:tcW w:w="607" w:type="dxa"/>
            <w:tcBorders>
              <w:top w:val="nil"/>
              <w:left w:val="single" w:sz="4" w:space="0" w:color="auto"/>
              <w:bottom w:val="single" w:sz="4" w:space="0" w:color="auto"/>
              <w:right w:val="single" w:sz="4" w:space="0" w:color="auto"/>
            </w:tcBorders>
            <w:shd w:val="clear" w:color="auto" w:fill="auto"/>
            <w:noWrap/>
            <w:vAlign w:val="bottom"/>
            <w:hideMark/>
          </w:tcPr>
          <w:p w14:paraId="44AF4967" w14:textId="77777777" w:rsidR="000433D4" w:rsidRPr="007F7AA4" w:rsidRDefault="000433D4" w:rsidP="000433D4">
            <w:pPr>
              <w:widowControl/>
              <w:kinsoku/>
              <w:adjustRightInd/>
              <w:jc w:val="right"/>
              <w:rPr>
                <w:rFonts w:eastAsiaTheme="majorEastAsia" w:cs="Times New Roman"/>
                <w:color w:val="000000"/>
                <w:kern w:val="0"/>
                <w:sz w:val="22"/>
              </w:rPr>
            </w:pPr>
            <w:r w:rsidRPr="007F7AA4">
              <w:rPr>
                <w:rFonts w:eastAsiaTheme="majorEastAsia" w:cs="Times New Roman"/>
                <w:color w:val="000000"/>
                <w:kern w:val="0"/>
                <w:sz w:val="22"/>
              </w:rPr>
              <w:t>37</w:t>
            </w:r>
          </w:p>
        </w:tc>
        <w:tc>
          <w:tcPr>
            <w:tcW w:w="766" w:type="dxa"/>
            <w:tcBorders>
              <w:top w:val="nil"/>
              <w:left w:val="nil"/>
              <w:bottom w:val="single" w:sz="4" w:space="0" w:color="auto"/>
              <w:right w:val="single" w:sz="4" w:space="0" w:color="auto"/>
            </w:tcBorders>
            <w:shd w:val="clear" w:color="000000" w:fill="FFFFFF"/>
            <w:hideMark/>
          </w:tcPr>
          <w:p w14:paraId="139FD6A7"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ca   </w:t>
            </w:r>
          </w:p>
        </w:tc>
        <w:tc>
          <w:tcPr>
            <w:tcW w:w="3140" w:type="dxa"/>
            <w:tcBorders>
              <w:top w:val="nil"/>
              <w:left w:val="nil"/>
              <w:bottom w:val="single" w:sz="4" w:space="0" w:color="auto"/>
              <w:right w:val="single" w:sz="4" w:space="0" w:color="auto"/>
            </w:tcBorders>
            <w:shd w:val="clear" w:color="000000" w:fill="FFFFFF"/>
            <w:hideMark/>
          </w:tcPr>
          <w:p w14:paraId="75FA7D29"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加拿大</w:t>
            </w:r>
            <w:r w:rsidRPr="007F7AA4">
              <w:rPr>
                <w:rFonts w:eastAsiaTheme="majorEastAsia" w:cs="Times New Roman"/>
                <w:color w:val="172B4D"/>
                <w:kern w:val="0"/>
                <w:sz w:val="22"/>
              </w:rPr>
              <w:t>                </w:t>
            </w:r>
          </w:p>
        </w:tc>
        <w:tc>
          <w:tcPr>
            <w:tcW w:w="3800" w:type="dxa"/>
            <w:tcBorders>
              <w:top w:val="nil"/>
              <w:left w:val="nil"/>
              <w:bottom w:val="single" w:sz="4" w:space="0" w:color="auto"/>
              <w:right w:val="single" w:sz="4" w:space="0" w:color="auto"/>
            </w:tcBorders>
            <w:shd w:val="clear" w:color="000000" w:fill="FFFFFF"/>
            <w:hideMark/>
          </w:tcPr>
          <w:p w14:paraId="25A08C73"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 Canada                                 </w:t>
            </w:r>
          </w:p>
        </w:tc>
      </w:tr>
      <w:tr w:rsidR="000433D4" w:rsidRPr="007F7AA4" w14:paraId="2DD941F5" w14:textId="77777777" w:rsidTr="000433D4">
        <w:trPr>
          <w:trHeight w:val="300"/>
        </w:trPr>
        <w:tc>
          <w:tcPr>
            <w:tcW w:w="607" w:type="dxa"/>
            <w:tcBorders>
              <w:top w:val="nil"/>
              <w:left w:val="single" w:sz="4" w:space="0" w:color="auto"/>
              <w:bottom w:val="single" w:sz="4" w:space="0" w:color="auto"/>
              <w:right w:val="single" w:sz="4" w:space="0" w:color="auto"/>
            </w:tcBorders>
            <w:shd w:val="clear" w:color="auto" w:fill="auto"/>
            <w:noWrap/>
            <w:vAlign w:val="bottom"/>
            <w:hideMark/>
          </w:tcPr>
          <w:p w14:paraId="716959C7" w14:textId="77777777" w:rsidR="000433D4" w:rsidRPr="007F7AA4" w:rsidRDefault="000433D4" w:rsidP="000433D4">
            <w:pPr>
              <w:widowControl/>
              <w:kinsoku/>
              <w:adjustRightInd/>
              <w:jc w:val="right"/>
              <w:rPr>
                <w:rFonts w:eastAsiaTheme="majorEastAsia" w:cs="Times New Roman"/>
                <w:color w:val="000000"/>
                <w:kern w:val="0"/>
                <w:sz w:val="22"/>
              </w:rPr>
            </w:pPr>
            <w:r w:rsidRPr="007F7AA4">
              <w:rPr>
                <w:rFonts w:eastAsiaTheme="majorEastAsia" w:cs="Times New Roman"/>
                <w:color w:val="000000"/>
                <w:kern w:val="0"/>
                <w:sz w:val="22"/>
              </w:rPr>
              <w:t>38</w:t>
            </w:r>
          </w:p>
        </w:tc>
        <w:tc>
          <w:tcPr>
            <w:tcW w:w="766" w:type="dxa"/>
            <w:tcBorders>
              <w:top w:val="nil"/>
              <w:left w:val="nil"/>
              <w:bottom w:val="single" w:sz="4" w:space="0" w:color="auto"/>
              <w:right w:val="single" w:sz="4" w:space="0" w:color="auto"/>
            </w:tcBorders>
            <w:shd w:val="clear" w:color="000000" w:fill="FFFFFF"/>
            <w:hideMark/>
          </w:tcPr>
          <w:p w14:paraId="71A60F84"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cv   </w:t>
            </w:r>
          </w:p>
        </w:tc>
        <w:tc>
          <w:tcPr>
            <w:tcW w:w="3140" w:type="dxa"/>
            <w:tcBorders>
              <w:top w:val="nil"/>
              <w:left w:val="nil"/>
              <w:bottom w:val="single" w:sz="4" w:space="0" w:color="auto"/>
              <w:right w:val="single" w:sz="4" w:space="0" w:color="auto"/>
            </w:tcBorders>
            <w:shd w:val="clear" w:color="000000" w:fill="FFFFFF"/>
            <w:hideMark/>
          </w:tcPr>
          <w:p w14:paraId="0AAE2E45"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佛得角</w:t>
            </w:r>
            <w:r w:rsidRPr="007F7AA4">
              <w:rPr>
                <w:rFonts w:eastAsiaTheme="majorEastAsia" w:cs="Times New Roman"/>
                <w:color w:val="172B4D"/>
                <w:kern w:val="0"/>
                <w:sz w:val="22"/>
              </w:rPr>
              <w:t>                </w:t>
            </w:r>
          </w:p>
        </w:tc>
        <w:tc>
          <w:tcPr>
            <w:tcW w:w="3800" w:type="dxa"/>
            <w:tcBorders>
              <w:top w:val="nil"/>
              <w:left w:val="nil"/>
              <w:bottom w:val="single" w:sz="4" w:space="0" w:color="auto"/>
              <w:right w:val="single" w:sz="4" w:space="0" w:color="auto"/>
            </w:tcBorders>
            <w:shd w:val="clear" w:color="000000" w:fill="FFFFFF"/>
            <w:hideMark/>
          </w:tcPr>
          <w:p w14:paraId="5731D585"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 Cape Verde                             </w:t>
            </w:r>
          </w:p>
        </w:tc>
      </w:tr>
      <w:tr w:rsidR="000433D4" w:rsidRPr="007F7AA4" w14:paraId="0A7B6971" w14:textId="77777777" w:rsidTr="000433D4">
        <w:trPr>
          <w:trHeight w:val="300"/>
        </w:trPr>
        <w:tc>
          <w:tcPr>
            <w:tcW w:w="607" w:type="dxa"/>
            <w:tcBorders>
              <w:top w:val="nil"/>
              <w:left w:val="single" w:sz="4" w:space="0" w:color="auto"/>
              <w:bottom w:val="single" w:sz="4" w:space="0" w:color="auto"/>
              <w:right w:val="single" w:sz="4" w:space="0" w:color="auto"/>
            </w:tcBorders>
            <w:shd w:val="clear" w:color="auto" w:fill="auto"/>
            <w:noWrap/>
            <w:vAlign w:val="bottom"/>
            <w:hideMark/>
          </w:tcPr>
          <w:p w14:paraId="02C42A66" w14:textId="77777777" w:rsidR="000433D4" w:rsidRPr="007F7AA4" w:rsidRDefault="000433D4" w:rsidP="000433D4">
            <w:pPr>
              <w:widowControl/>
              <w:kinsoku/>
              <w:adjustRightInd/>
              <w:jc w:val="right"/>
              <w:rPr>
                <w:rFonts w:eastAsiaTheme="majorEastAsia" w:cs="Times New Roman"/>
                <w:color w:val="000000"/>
                <w:kern w:val="0"/>
                <w:sz w:val="22"/>
              </w:rPr>
            </w:pPr>
            <w:r w:rsidRPr="007F7AA4">
              <w:rPr>
                <w:rFonts w:eastAsiaTheme="majorEastAsia" w:cs="Times New Roman"/>
                <w:color w:val="000000"/>
                <w:kern w:val="0"/>
                <w:sz w:val="22"/>
              </w:rPr>
              <w:t>39</w:t>
            </w:r>
          </w:p>
        </w:tc>
        <w:tc>
          <w:tcPr>
            <w:tcW w:w="766" w:type="dxa"/>
            <w:tcBorders>
              <w:top w:val="nil"/>
              <w:left w:val="nil"/>
              <w:bottom w:val="single" w:sz="4" w:space="0" w:color="auto"/>
              <w:right w:val="single" w:sz="4" w:space="0" w:color="auto"/>
            </w:tcBorders>
            <w:shd w:val="clear" w:color="000000" w:fill="FFFFFF"/>
            <w:hideMark/>
          </w:tcPr>
          <w:p w14:paraId="3A9B4F17"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bq   </w:t>
            </w:r>
          </w:p>
        </w:tc>
        <w:tc>
          <w:tcPr>
            <w:tcW w:w="3140" w:type="dxa"/>
            <w:tcBorders>
              <w:top w:val="nil"/>
              <w:left w:val="nil"/>
              <w:bottom w:val="single" w:sz="4" w:space="0" w:color="auto"/>
              <w:right w:val="single" w:sz="4" w:space="0" w:color="auto"/>
            </w:tcBorders>
            <w:shd w:val="clear" w:color="000000" w:fill="FFFFFF"/>
            <w:hideMark/>
          </w:tcPr>
          <w:p w14:paraId="7335FC7F"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荷兰加勒比区</w:t>
            </w:r>
            <w:r w:rsidRPr="007F7AA4">
              <w:rPr>
                <w:rFonts w:eastAsiaTheme="majorEastAsia" w:cs="Times New Roman"/>
                <w:color w:val="172B4D"/>
                <w:kern w:val="0"/>
                <w:sz w:val="22"/>
              </w:rPr>
              <w:t>           </w:t>
            </w:r>
          </w:p>
        </w:tc>
        <w:tc>
          <w:tcPr>
            <w:tcW w:w="3800" w:type="dxa"/>
            <w:tcBorders>
              <w:top w:val="nil"/>
              <w:left w:val="nil"/>
              <w:bottom w:val="single" w:sz="4" w:space="0" w:color="auto"/>
              <w:right w:val="single" w:sz="4" w:space="0" w:color="auto"/>
            </w:tcBorders>
            <w:shd w:val="clear" w:color="000000" w:fill="FFFFFF"/>
            <w:hideMark/>
          </w:tcPr>
          <w:p w14:paraId="79248E7E"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 Caribbean Netherlands                  </w:t>
            </w:r>
          </w:p>
        </w:tc>
      </w:tr>
      <w:tr w:rsidR="000433D4" w:rsidRPr="007F7AA4" w14:paraId="6CD3C2F8" w14:textId="77777777" w:rsidTr="000433D4">
        <w:trPr>
          <w:trHeight w:val="300"/>
        </w:trPr>
        <w:tc>
          <w:tcPr>
            <w:tcW w:w="607" w:type="dxa"/>
            <w:tcBorders>
              <w:top w:val="nil"/>
              <w:left w:val="single" w:sz="4" w:space="0" w:color="auto"/>
              <w:bottom w:val="single" w:sz="4" w:space="0" w:color="auto"/>
              <w:right w:val="single" w:sz="4" w:space="0" w:color="auto"/>
            </w:tcBorders>
            <w:shd w:val="clear" w:color="auto" w:fill="auto"/>
            <w:noWrap/>
            <w:vAlign w:val="bottom"/>
            <w:hideMark/>
          </w:tcPr>
          <w:p w14:paraId="3B88DCA8" w14:textId="77777777" w:rsidR="000433D4" w:rsidRPr="007F7AA4" w:rsidRDefault="000433D4" w:rsidP="000433D4">
            <w:pPr>
              <w:widowControl/>
              <w:kinsoku/>
              <w:adjustRightInd/>
              <w:jc w:val="right"/>
              <w:rPr>
                <w:rFonts w:eastAsiaTheme="majorEastAsia" w:cs="Times New Roman"/>
                <w:color w:val="000000"/>
                <w:kern w:val="0"/>
                <w:sz w:val="22"/>
              </w:rPr>
            </w:pPr>
            <w:r w:rsidRPr="007F7AA4">
              <w:rPr>
                <w:rFonts w:eastAsiaTheme="majorEastAsia" w:cs="Times New Roman"/>
                <w:color w:val="000000"/>
                <w:kern w:val="0"/>
                <w:sz w:val="22"/>
              </w:rPr>
              <w:t>40</w:t>
            </w:r>
          </w:p>
        </w:tc>
        <w:tc>
          <w:tcPr>
            <w:tcW w:w="766" w:type="dxa"/>
            <w:tcBorders>
              <w:top w:val="nil"/>
              <w:left w:val="nil"/>
              <w:bottom w:val="single" w:sz="4" w:space="0" w:color="auto"/>
              <w:right w:val="single" w:sz="4" w:space="0" w:color="auto"/>
            </w:tcBorders>
            <w:shd w:val="clear" w:color="000000" w:fill="FFFFFF"/>
            <w:hideMark/>
          </w:tcPr>
          <w:p w14:paraId="0C85F340"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ky   </w:t>
            </w:r>
          </w:p>
        </w:tc>
        <w:tc>
          <w:tcPr>
            <w:tcW w:w="3140" w:type="dxa"/>
            <w:tcBorders>
              <w:top w:val="nil"/>
              <w:left w:val="nil"/>
              <w:bottom w:val="single" w:sz="4" w:space="0" w:color="auto"/>
              <w:right w:val="single" w:sz="4" w:space="0" w:color="auto"/>
            </w:tcBorders>
            <w:shd w:val="clear" w:color="000000" w:fill="FFFFFF"/>
            <w:hideMark/>
          </w:tcPr>
          <w:p w14:paraId="09D1860A"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开曼群岛</w:t>
            </w:r>
            <w:r w:rsidRPr="007F7AA4">
              <w:rPr>
                <w:rFonts w:eastAsiaTheme="majorEastAsia" w:cs="Times New Roman"/>
                <w:color w:val="172B4D"/>
                <w:kern w:val="0"/>
                <w:sz w:val="22"/>
              </w:rPr>
              <w:t>               </w:t>
            </w:r>
          </w:p>
        </w:tc>
        <w:tc>
          <w:tcPr>
            <w:tcW w:w="3800" w:type="dxa"/>
            <w:tcBorders>
              <w:top w:val="nil"/>
              <w:left w:val="nil"/>
              <w:bottom w:val="single" w:sz="4" w:space="0" w:color="auto"/>
              <w:right w:val="single" w:sz="4" w:space="0" w:color="auto"/>
            </w:tcBorders>
            <w:shd w:val="clear" w:color="000000" w:fill="FFFFFF"/>
            <w:hideMark/>
          </w:tcPr>
          <w:p w14:paraId="460FF26B"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 Cayman Islands                         </w:t>
            </w:r>
          </w:p>
        </w:tc>
      </w:tr>
      <w:tr w:rsidR="000433D4" w:rsidRPr="007F7AA4" w14:paraId="3D91E767" w14:textId="77777777" w:rsidTr="000433D4">
        <w:trPr>
          <w:trHeight w:val="300"/>
        </w:trPr>
        <w:tc>
          <w:tcPr>
            <w:tcW w:w="607" w:type="dxa"/>
            <w:tcBorders>
              <w:top w:val="nil"/>
              <w:left w:val="single" w:sz="4" w:space="0" w:color="auto"/>
              <w:bottom w:val="single" w:sz="4" w:space="0" w:color="auto"/>
              <w:right w:val="single" w:sz="4" w:space="0" w:color="auto"/>
            </w:tcBorders>
            <w:shd w:val="clear" w:color="auto" w:fill="auto"/>
            <w:noWrap/>
            <w:vAlign w:val="bottom"/>
            <w:hideMark/>
          </w:tcPr>
          <w:p w14:paraId="12EB849B" w14:textId="77777777" w:rsidR="000433D4" w:rsidRPr="007F7AA4" w:rsidRDefault="000433D4" w:rsidP="000433D4">
            <w:pPr>
              <w:widowControl/>
              <w:kinsoku/>
              <w:adjustRightInd/>
              <w:jc w:val="right"/>
              <w:rPr>
                <w:rFonts w:eastAsiaTheme="majorEastAsia" w:cs="Times New Roman"/>
                <w:color w:val="000000"/>
                <w:kern w:val="0"/>
                <w:sz w:val="22"/>
              </w:rPr>
            </w:pPr>
            <w:r w:rsidRPr="007F7AA4">
              <w:rPr>
                <w:rFonts w:eastAsiaTheme="majorEastAsia" w:cs="Times New Roman"/>
                <w:color w:val="000000"/>
                <w:kern w:val="0"/>
                <w:sz w:val="22"/>
              </w:rPr>
              <w:t>41</w:t>
            </w:r>
          </w:p>
        </w:tc>
        <w:tc>
          <w:tcPr>
            <w:tcW w:w="766" w:type="dxa"/>
            <w:tcBorders>
              <w:top w:val="nil"/>
              <w:left w:val="nil"/>
              <w:bottom w:val="single" w:sz="4" w:space="0" w:color="auto"/>
              <w:right w:val="single" w:sz="4" w:space="0" w:color="auto"/>
            </w:tcBorders>
            <w:shd w:val="clear" w:color="000000" w:fill="FFFFFF"/>
            <w:hideMark/>
          </w:tcPr>
          <w:p w14:paraId="704ADFFC"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td   </w:t>
            </w:r>
          </w:p>
        </w:tc>
        <w:tc>
          <w:tcPr>
            <w:tcW w:w="3140" w:type="dxa"/>
            <w:tcBorders>
              <w:top w:val="nil"/>
              <w:left w:val="nil"/>
              <w:bottom w:val="single" w:sz="4" w:space="0" w:color="auto"/>
              <w:right w:val="single" w:sz="4" w:space="0" w:color="auto"/>
            </w:tcBorders>
            <w:shd w:val="clear" w:color="000000" w:fill="FFFFFF"/>
            <w:hideMark/>
          </w:tcPr>
          <w:p w14:paraId="037FB0CD"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乍得</w:t>
            </w:r>
            <w:r w:rsidRPr="007F7AA4">
              <w:rPr>
                <w:rFonts w:eastAsiaTheme="majorEastAsia" w:cs="Times New Roman"/>
                <w:color w:val="172B4D"/>
                <w:kern w:val="0"/>
                <w:sz w:val="22"/>
              </w:rPr>
              <w:t>                  </w:t>
            </w:r>
          </w:p>
        </w:tc>
        <w:tc>
          <w:tcPr>
            <w:tcW w:w="3800" w:type="dxa"/>
            <w:tcBorders>
              <w:top w:val="nil"/>
              <w:left w:val="nil"/>
              <w:bottom w:val="single" w:sz="4" w:space="0" w:color="auto"/>
              <w:right w:val="single" w:sz="4" w:space="0" w:color="auto"/>
            </w:tcBorders>
            <w:shd w:val="clear" w:color="000000" w:fill="FFFFFF"/>
            <w:hideMark/>
          </w:tcPr>
          <w:p w14:paraId="54AE4B77"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 Chad                                   </w:t>
            </w:r>
          </w:p>
        </w:tc>
      </w:tr>
      <w:tr w:rsidR="000433D4" w:rsidRPr="007F7AA4" w14:paraId="3EF95125" w14:textId="77777777" w:rsidTr="000433D4">
        <w:trPr>
          <w:trHeight w:val="300"/>
        </w:trPr>
        <w:tc>
          <w:tcPr>
            <w:tcW w:w="607" w:type="dxa"/>
            <w:tcBorders>
              <w:top w:val="nil"/>
              <w:left w:val="single" w:sz="4" w:space="0" w:color="auto"/>
              <w:bottom w:val="single" w:sz="4" w:space="0" w:color="auto"/>
              <w:right w:val="single" w:sz="4" w:space="0" w:color="auto"/>
            </w:tcBorders>
            <w:shd w:val="clear" w:color="auto" w:fill="auto"/>
            <w:noWrap/>
            <w:vAlign w:val="bottom"/>
            <w:hideMark/>
          </w:tcPr>
          <w:p w14:paraId="216725B9" w14:textId="77777777" w:rsidR="000433D4" w:rsidRPr="007F7AA4" w:rsidRDefault="000433D4" w:rsidP="000433D4">
            <w:pPr>
              <w:widowControl/>
              <w:kinsoku/>
              <w:adjustRightInd/>
              <w:jc w:val="right"/>
              <w:rPr>
                <w:rFonts w:eastAsiaTheme="majorEastAsia" w:cs="Times New Roman"/>
                <w:color w:val="000000"/>
                <w:kern w:val="0"/>
                <w:sz w:val="22"/>
              </w:rPr>
            </w:pPr>
            <w:r w:rsidRPr="007F7AA4">
              <w:rPr>
                <w:rFonts w:eastAsiaTheme="majorEastAsia" w:cs="Times New Roman"/>
                <w:color w:val="000000"/>
                <w:kern w:val="0"/>
                <w:sz w:val="22"/>
              </w:rPr>
              <w:t>42</w:t>
            </w:r>
          </w:p>
        </w:tc>
        <w:tc>
          <w:tcPr>
            <w:tcW w:w="766" w:type="dxa"/>
            <w:tcBorders>
              <w:top w:val="nil"/>
              <w:left w:val="nil"/>
              <w:bottom w:val="single" w:sz="4" w:space="0" w:color="auto"/>
              <w:right w:val="single" w:sz="4" w:space="0" w:color="auto"/>
            </w:tcBorders>
            <w:shd w:val="clear" w:color="000000" w:fill="FFFFFF"/>
            <w:hideMark/>
          </w:tcPr>
          <w:p w14:paraId="0D1EF2BE"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cl   </w:t>
            </w:r>
          </w:p>
        </w:tc>
        <w:tc>
          <w:tcPr>
            <w:tcW w:w="3140" w:type="dxa"/>
            <w:tcBorders>
              <w:top w:val="nil"/>
              <w:left w:val="nil"/>
              <w:bottom w:val="single" w:sz="4" w:space="0" w:color="auto"/>
              <w:right w:val="single" w:sz="4" w:space="0" w:color="auto"/>
            </w:tcBorders>
            <w:shd w:val="clear" w:color="000000" w:fill="FFFFFF"/>
            <w:hideMark/>
          </w:tcPr>
          <w:p w14:paraId="77530FE7"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智利</w:t>
            </w:r>
            <w:r w:rsidRPr="007F7AA4">
              <w:rPr>
                <w:rFonts w:eastAsiaTheme="majorEastAsia" w:cs="Times New Roman"/>
                <w:color w:val="172B4D"/>
                <w:kern w:val="0"/>
                <w:sz w:val="22"/>
              </w:rPr>
              <w:t>                  </w:t>
            </w:r>
          </w:p>
        </w:tc>
        <w:tc>
          <w:tcPr>
            <w:tcW w:w="3800" w:type="dxa"/>
            <w:tcBorders>
              <w:top w:val="nil"/>
              <w:left w:val="nil"/>
              <w:bottom w:val="single" w:sz="4" w:space="0" w:color="auto"/>
              <w:right w:val="single" w:sz="4" w:space="0" w:color="auto"/>
            </w:tcBorders>
            <w:shd w:val="clear" w:color="000000" w:fill="FFFFFF"/>
            <w:hideMark/>
          </w:tcPr>
          <w:p w14:paraId="4896098D"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 Chile                                  </w:t>
            </w:r>
          </w:p>
        </w:tc>
      </w:tr>
      <w:tr w:rsidR="000433D4" w:rsidRPr="007F7AA4" w14:paraId="39620461" w14:textId="77777777" w:rsidTr="000433D4">
        <w:trPr>
          <w:trHeight w:val="300"/>
        </w:trPr>
        <w:tc>
          <w:tcPr>
            <w:tcW w:w="607" w:type="dxa"/>
            <w:tcBorders>
              <w:top w:val="nil"/>
              <w:left w:val="single" w:sz="4" w:space="0" w:color="auto"/>
              <w:bottom w:val="single" w:sz="4" w:space="0" w:color="auto"/>
              <w:right w:val="single" w:sz="4" w:space="0" w:color="auto"/>
            </w:tcBorders>
            <w:shd w:val="clear" w:color="auto" w:fill="auto"/>
            <w:noWrap/>
            <w:vAlign w:val="bottom"/>
            <w:hideMark/>
          </w:tcPr>
          <w:p w14:paraId="7DAAD9FF" w14:textId="77777777" w:rsidR="000433D4" w:rsidRPr="007F7AA4" w:rsidRDefault="000433D4" w:rsidP="000433D4">
            <w:pPr>
              <w:widowControl/>
              <w:kinsoku/>
              <w:adjustRightInd/>
              <w:jc w:val="right"/>
              <w:rPr>
                <w:rFonts w:eastAsiaTheme="majorEastAsia" w:cs="Times New Roman"/>
                <w:color w:val="000000"/>
                <w:kern w:val="0"/>
                <w:sz w:val="22"/>
              </w:rPr>
            </w:pPr>
            <w:r w:rsidRPr="007F7AA4">
              <w:rPr>
                <w:rFonts w:eastAsiaTheme="majorEastAsia" w:cs="Times New Roman"/>
                <w:color w:val="000000"/>
                <w:kern w:val="0"/>
                <w:sz w:val="22"/>
              </w:rPr>
              <w:t>43</w:t>
            </w:r>
          </w:p>
        </w:tc>
        <w:tc>
          <w:tcPr>
            <w:tcW w:w="766" w:type="dxa"/>
            <w:tcBorders>
              <w:top w:val="nil"/>
              <w:left w:val="nil"/>
              <w:bottom w:val="single" w:sz="4" w:space="0" w:color="auto"/>
              <w:right w:val="single" w:sz="4" w:space="0" w:color="auto"/>
            </w:tcBorders>
            <w:shd w:val="clear" w:color="000000" w:fill="FFFFFF"/>
            <w:hideMark/>
          </w:tcPr>
          <w:p w14:paraId="1E79F883"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co   </w:t>
            </w:r>
          </w:p>
        </w:tc>
        <w:tc>
          <w:tcPr>
            <w:tcW w:w="3140" w:type="dxa"/>
            <w:tcBorders>
              <w:top w:val="nil"/>
              <w:left w:val="nil"/>
              <w:bottom w:val="single" w:sz="4" w:space="0" w:color="auto"/>
              <w:right w:val="single" w:sz="4" w:space="0" w:color="auto"/>
            </w:tcBorders>
            <w:shd w:val="clear" w:color="000000" w:fill="FFFFFF"/>
            <w:hideMark/>
          </w:tcPr>
          <w:p w14:paraId="483F6A38"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哥伦比亚</w:t>
            </w:r>
            <w:r w:rsidRPr="007F7AA4">
              <w:rPr>
                <w:rFonts w:eastAsiaTheme="majorEastAsia" w:cs="Times New Roman"/>
                <w:color w:val="172B4D"/>
                <w:kern w:val="0"/>
                <w:sz w:val="22"/>
              </w:rPr>
              <w:t>               </w:t>
            </w:r>
          </w:p>
        </w:tc>
        <w:tc>
          <w:tcPr>
            <w:tcW w:w="3800" w:type="dxa"/>
            <w:tcBorders>
              <w:top w:val="nil"/>
              <w:left w:val="nil"/>
              <w:bottom w:val="single" w:sz="4" w:space="0" w:color="auto"/>
              <w:right w:val="single" w:sz="4" w:space="0" w:color="auto"/>
            </w:tcBorders>
            <w:shd w:val="clear" w:color="000000" w:fill="FFFFFF"/>
            <w:hideMark/>
          </w:tcPr>
          <w:p w14:paraId="43DABBC3"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 Colombia                               </w:t>
            </w:r>
          </w:p>
        </w:tc>
      </w:tr>
      <w:tr w:rsidR="000433D4" w:rsidRPr="007F7AA4" w14:paraId="79209AE4" w14:textId="77777777" w:rsidTr="000433D4">
        <w:trPr>
          <w:trHeight w:val="300"/>
        </w:trPr>
        <w:tc>
          <w:tcPr>
            <w:tcW w:w="607" w:type="dxa"/>
            <w:tcBorders>
              <w:top w:val="nil"/>
              <w:left w:val="single" w:sz="4" w:space="0" w:color="auto"/>
              <w:bottom w:val="single" w:sz="4" w:space="0" w:color="auto"/>
              <w:right w:val="single" w:sz="4" w:space="0" w:color="auto"/>
            </w:tcBorders>
            <w:shd w:val="clear" w:color="auto" w:fill="auto"/>
            <w:noWrap/>
            <w:vAlign w:val="bottom"/>
            <w:hideMark/>
          </w:tcPr>
          <w:p w14:paraId="004EBD3B" w14:textId="77777777" w:rsidR="000433D4" w:rsidRPr="007F7AA4" w:rsidRDefault="000433D4" w:rsidP="000433D4">
            <w:pPr>
              <w:widowControl/>
              <w:kinsoku/>
              <w:adjustRightInd/>
              <w:jc w:val="right"/>
              <w:rPr>
                <w:rFonts w:eastAsiaTheme="majorEastAsia" w:cs="Times New Roman"/>
                <w:color w:val="000000"/>
                <w:kern w:val="0"/>
                <w:sz w:val="22"/>
              </w:rPr>
            </w:pPr>
            <w:r w:rsidRPr="007F7AA4">
              <w:rPr>
                <w:rFonts w:eastAsiaTheme="majorEastAsia" w:cs="Times New Roman"/>
                <w:color w:val="000000"/>
                <w:kern w:val="0"/>
                <w:sz w:val="22"/>
              </w:rPr>
              <w:t>44</w:t>
            </w:r>
          </w:p>
        </w:tc>
        <w:tc>
          <w:tcPr>
            <w:tcW w:w="766" w:type="dxa"/>
            <w:tcBorders>
              <w:top w:val="nil"/>
              <w:left w:val="nil"/>
              <w:bottom w:val="single" w:sz="4" w:space="0" w:color="auto"/>
              <w:right w:val="single" w:sz="4" w:space="0" w:color="auto"/>
            </w:tcBorders>
            <w:shd w:val="clear" w:color="000000" w:fill="FFFFFF"/>
            <w:hideMark/>
          </w:tcPr>
          <w:p w14:paraId="67BE388E"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km   </w:t>
            </w:r>
          </w:p>
        </w:tc>
        <w:tc>
          <w:tcPr>
            <w:tcW w:w="3140" w:type="dxa"/>
            <w:tcBorders>
              <w:top w:val="nil"/>
              <w:left w:val="nil"/>
              <w:bottom w:val="single" w:sz="4" w:space="0" w:color="auto"/>
              <w:right w:val="single" w:sz="4" w:space="0" w:color="auto"/>
            </w:tcBorders>
            <w:shd w:val="clear" w:color="000000" w:fill="FFFFFF"/>
            <w:hideMark/>
          </w:tcPr>
          <w:p w14:paraId="078C7B4E"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科摩罗</w:t>
            </w:r>
            <w:r w:rsidRPr="007F7AA4">
              <w:rPr>
                <w:rFonts w:eastAsiaTheme="majorEastAsia" w:cs="Times New Roman"/>
                <w:color w:val="172B4D"/>
                <w:kern w:val="0"/>
                <w:sz w:val="22"/>
              </w:rPr>
              <w:t>                </w:t>
            </w:r>
          </w:p>
        </w:tc>
        <w:tc>
          <w:tcPr>
            <w:tcW w:w="3800" w:type="dxa"/>
            <w:tcBorders>
              <w:top w:val="nil"/>
              <w:left w:val="nil"/>
              <w:bottom w:val="single" w:sz="4" w:space="0" w:color="auto"/>
              <w:right w:val="single" w:sz="4" w:space="0" w:color="auto"/>
            </w:tcBorders>
            <w:shd w:val="clear" w:color="000000" w:fill="FFFFFF"/>
            <w:hideMark/>
          </w:tcPr>
          <w:p w14:paraId="3363076C"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 Comoros                                </w:t>
            </w:r>
          </w:p>
        </w:tc>
      </w:tr>
      <w:tr w:rsidR="000433D4" w:rsidRPr="007F7AA4" w14:paraId="1319812D" w14:textId="77777777" w:rsidTr="000433D4">
        <w:trPr>
          <w:trHeight w:val="300"/>
        </w:trPr>
        <w:tc>
          <w:tcPr>
            <w:tcW w:w="607" w:type="dxa"/>
            <w:tcBorders>
              <w:top w:val="nil"/>
              <w:left w:val="single" w:sz="4" w:space="0" w:color="auto"/>
              <w:bottom w:val="single" w:sz="4" w:space="0" w:color="auto"/>
              <w:right w:val="single" w:sz="4" w:space="0" w:color="auto"/>
            </w:tcBorders>
            <w:shd w:val="clear" w:color="auto" w:fill="auto"/>
            <w:noWrap/>
            <w:vAlign w:val="bottom"/>
            <w:hideMark/>
          </w:tcPr>
          <w:p w14:paraId="72E302CE" w14:textId="77777777" w:rsidR="000433D4" w:rsidRPr="007F7AA4" w:rsidRDefault="000433D4" w:rsidP="000433D4">
            <w:pPr>
              <w:widowControl/>
              <w:kinsoku/>
              <w:adjustRightInd/>
              <w:jc w:val="right"/>
              <w:rPr>
                <w:rFonts w:eastAsiaTheme="majorEastAsia" w:cs="Times New Roman"/>
                <w:color w:val="000000"/>
                <w:kern w:val="0"/>
                <w:sz w:val="22"/>
              </w:rPr>
            </w:pPr>
            <w:r w:rsidRPr="007F7AA4">
              <w:rPr>
                <w:rFonts w:eastAsiaTheme="majorEastAsia" w:cs="Times New Roman"/>
                <w:color w:val="000000"/>
                <w:kern w:val="0"/>
                <w:sz w:val="22"/>
              </w:rPr>
              <w:t>45</w:t>
            </w:r>
          </w:p>
        </w:tc>
        <w:tc>
          <w:tcPr>
            <w:tcW w:w="766" w:type="dxa"/>
            <w:tcBorders>
              <w:top w:val="nil"/>
              <w:left w:val="nil"/>
              <w:bottom w:val="single" w:sz="4" w:space="0" w:color="auto"/>
              <w:right w:val="single" w:sz="4" w:space="0" w:color="auto"/>
            </w:tcBorders>
            <w:shd w:val="clear" w:color="000000" w:fill="FFFFFF"/>
            <w:hideMark/>
          </w:tcPr>
          <w:p w14:paraId="09EF7AEC"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cd   </w:t>
            </w:r>
          </w:p>
        </w:tc>
        <w:tc>
          <w:tcPr>
            <w:tcW w:w="3140" w:type="dxa"/>
            <w:tcBorders>
              <w:top w:val="nil"/>
              <w:left w:val="nil"/>
              <w:bottom w:val="single" w:sz="4" w:space="0" w:color="auto"/>
              <w:right w:val="single" w:sz="4" w:space="0" w:color="auto"/>
            </w:tcBorders>
            <w:shd w:val="clear" w:color="000000" w:fill="FFFFFF"/>
            <w:hideMark/>
          </w:tcPr>
          <w:p w14:paraId="434B5A5E"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刚果（金）</w:t>
            </w:r>
            <w:r w:rsidRPr="007F7AA4">
              <w:rPr>
                <w:rFonts w:eastAsiaTheme="majorEastAsia" w:cs="Times New Roman"/>
                <w:color w:val="172B4D"/>
                <w:kern w:val="0"/>
                <w:sz w:val="22"/>
              </w:rPr>
              <w:t>             </w:t>
            </w:r>
          </w:p>
        </w:tc>
        <w:tc>
          <w:tcPr>
            <w:tcW w:w="3800" w:type="dxa"/>
            <w:tcBorders>
              <w:top w:val="nil"/>
              <w:left w:val="nil"/>
              <w:bottom w:val="single" w:sz="4" w:space="0" w:color="auto"/>
              <w:right w:val="single" w:sz="4" w:space="0" w:color="auto"/>
            </w:tcBorders>
            <w:shd w:val="clear" w:color="000000" w:fill="FFFFFF"/>
            <w:hideMark/>
          </w:tcPr>
          <w:p w14:paraId="3CD6AF8D"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 Congo (DRC)                            </w:t>
            </w:r>
          </w:p>
        </w:tc>
      </w:tr>
      <w:tr w:rsidR="000433D4" w:rsidRPr="007F7AA4" w14:paraId="4A8345E9" w14:textId="77777777" w:rsidTr="000433D4">
        <w:trPr>
          <w:trHeight w:val="300"/>
        </w:trPr>
        <w:tc>
          <w:tcPr>
            <w:tcW w:w="607" w:type="dxa"/>
            <w:tcBorders>
              <w:top w:val="nil"/>
              <w:left w:val="single" w:sz="4" w:space="0" w:color="auto"/>
              <w:bottom w:val="single" w:sz="4" w:space="0" w:color="auto"/>
              <w:right w:val="single" w:sz="4" w:space="0" w:color="auto"/>
            </w:tcBorders>
            <w:shd w:val="clear" w:color="auto" w:fill="auto"/>
            <w:noWrap/>
            <w:vAlign w:val="bottom"/>
            <w:hideMark/>
          </w:tcPr>
          <w:p w14:paraId="547D63BA" w14:textId="77777777" w:rsidR="000433D4" w:rsidRPr="007F7AA4" w:rsidRDefault="000433D4" w:rsidP="000433D4">
            <w:pPr>
              <w:widowControl/>
              <w:kinsoku/>
              <w:adjustRightInd/>
              <w:jc w:val="right"/>
              <w:rPr>
                <w:rFonts w:eastAsiaTheme="majorEastAsia" w:cs="Times New Roman"/>
                <w:color w:val="000000"/>
                <w:kern w:val="0"/>
                <w:sz w:val="22"/>
              </w:rPr>
            </w:pPr>
            <w:r w:rsidRPr="007F7AA4">
              <w:rPr>
                <w:rFonts w:eastAsiaTheme="majorEastAsia" w:cs="Times New Roman"/>
                <w:color w:val="000000"/>
                <w:kern w:val="0"/>
                <w:sz w:val="22"/>
              </w:rPr>
              <w:t>46</w:t>
            </w:r>
          </w:p>
        </w:tc>
        <w:tc>
          <w:tcPr>
            <w:tcW w:w="766" w:type="dxa"/>
            <w:tcBorders>
              <w:top w:val="nil"/>
              <w:left w:val="nil"/>
              <w:bottom w:val="single" w:sz="4" w:space="0" w:color="auto"/>
              <w:right w:val="single" w:sz="4" w:space="0" w:color="auto"/>
            </w:tcBorders>
            <w:shd w:val="clear" w:color="000000" w:fill="FFFFFF"/>
            <w:hideMark/>
          </w:tcPr>
          <w:p w14:paraId="6967C23D"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ck   </w:t>
            </w:r>
          </w:p>
        </w:tc>
        <w:tc>
          <w:tcPr>
            <w:tcW w:w="3140" w:type="dxa"/>
            <w:tcBorders>
              <w:top w:val="nil"/>
              <w:left w:val="nil"/>
              <w:bottom w:val="single" w:sz="4" w:space="0" w:color="auto"/>
              <w:right w:val="single" w:sz="4" w:space="0" w:color="auto"/>
            </w:tcBorders>
            <w:shd w:val="clear" w:color="000000" w:fill="FFFFFF"/>
            <w:hideMark/>
          </w:tcPr>
          <w:p w14:paraId="4C939F09"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库克群岛</w:t>
            </w:r>
            <w:r w:rsidRPr="007F7AA4">
              <w:rPr>
                <w:rFonts w:eastAsiaTheme="majorEastAsia" w:cs="Times New Roman"/>
                <w:color w:val="172B4D"/>
                <w:kern w:val="0"/>
                <w:sz w:val="22"/>
              </w:rPr>
              <w:t>               </w:t>
            </w:r>
          </w:p>
        </w:tc>
        <w:tc>
          <w:tcPr>
            <w:tcW w:w="3800" w:type="dxa"/>
            <w:tcBorders>
              <w:top w:val="nil"/>
              <w:left w:val="nil"/>
              <w:bottom w:val="single" w:sz="4" w:space="0" w:color="auto"/>
              <w:right w:val="single" w:sz="4" w:space="0" w:color="auto"/>
            </w:tcBorders>
            <w:shd w:val="clear" w:color="000000" w:fill="FFFFFF"/>
            <w:hideMark/>
          </w:tcPr>
          <w:p w14:paraId="5649064B"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 Cook Islands                           </w:t>
            </w:r>
          </w:p>
        </w:tc>
      </w:tr>
      <w:tr w:rsidR="000433D4" w:rsidRPr="007F7AA4" w14:paraId="66FAD249" w14:textId="77777777" w:rsidTr="000433D4">
        <w:trPr>
          <w:trHeight w:val="300"/>
        </w:trPr>
        <w:tc>
          <w:tcPr>
            <w:tcW w:w="607" w:type="dxa"/>
            <w:tcBorders>
              <w:top w:val="nil"/>
              <w:left w:val="single" w:sz="4" w:space="0" w:color="auto"/>
              <w:bottom w:val="single" w:sz="4" w:space="0" w:color="auto"/>
              <w:right w:val="single" w:sz="4" w:space="0" w:color="auto"/>
            </w:tcBorders>
            <w:shd w:val="clear" w:color="auto" w:fill="auto"/>
            <w:noWrap/>
            <w:vAlign w:val="bottom"/>
            <w:hideMark/>
          </w:tcPr>
          <w:p w14:paraId="291DCD3E" w14:textId="77777777" w:rsidR="000433D4" w:rsidRPr="007F7AA4" w:rsidRDefault="000433D4" w:rsidP="000433D4">
            <w:pPr>
              <w:widowControl/>
              <w:kinsoku/>
              <w:adjustRightInd/>
              <w:jc w:val="right"/>
              <w:rPr>
                <w:rFonts w:eastAsiaTheme="majorEastAsia" w:cs="Times New Roman"/>
                <w:color w:val="000000"/>
                <w:kern w:val="0"/>
                <w:sz w:val="22"/>
              </w:rPr>
            </w:pPr>
            <w:r w:rsidRPr="007F7AA4">
              <w:rPr>
                <w:rFonts w:eastAsiaTheme="majorEastAsia" w:cs="Times New Roman"/>
                <w:color w:val="000000"/>
                <w:kern w:val="0"/>
                <w:sz w:val="22"/>
              </w:rPr>
              <w:t>47</w:t>
            </w:r>
          </w:p>
        </w:tc>
        <w:tc>
          <w:tcPr>
            <w:tcW w:w="766" w:type="dxa"/>
            <w:tcBorders>
              <w:top w:val="nil"/>
              <w:left w:val="nil"/>
              <w:bottom w:val="single" w:sz="4" w:space="0" w:color="auto"/>
              <w:right w:val="single" w:sz="4" w:space="0" w:color="auto"/>
            </w:tcBorders>
            <w:shd w:val="clear" w:color="000000" w:fill="FFFFFF"/>
            <w:hideMark/>
          </w:tcPr>
          <w:p w14:paraId="775795F1"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cr   </w:t>
            </w:r>
          </w:p>
        </w:tc>
        <w:tc>
          <w:tcPr>
            <w:tcW w:w="3140" w:type="dxa"/>
            <w:tcBorders>
              <w:top w:val="nil"/>
              <w:left w:val="nil"/>
              <w:bottom w:val="single" w:sz="4" w:space="0" w:color="auto"/>
              <w:right w:val="single" w:sz="4" w:space="0" w:color="auto"/>
            </w:tcBorders>
            <w:shd w:val="clear" w:color="000000" w:fill="FFFFFF"/>
            <w:hideMark/>
          </w:tcPr>
          <w:p w14:paraId="76203742"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哥斯达黎加</w:t>
            </w:r>
            <w:r w:rsidRPr="007F7AA4">
              <w:rPr>
                <w:rFonts w:eastAsiaTheme="majorEastAsia" w:cs="Times New Roman"/>
                <w:color w:val="172B4D"/>
                <w:kern w:val="0"/>
                <w:sz w:val="22"/>
              </w:rPr>
              <w:t>             </w:t>
            </w:r>
          </w:p>
        </w:tc>
        <w:tc>
          <w:tcPr>
            <w:tcW w:w="3800" w:type="dxa"/>
            <w:tcBorders>
              <w:top w:val="nil"/>
              <w:left w:val="nil"/>
              <w:bottom w:val="single" w:sz="4" w:space="0" w:color="auto"/>
              <w:right w:val="single" w:sz="4" w:space="0" w:color="auto"/>
            </w:tcBorders>
            <w:shd w:val="clear" w:color="000000" w:fill="FFFFFF"/>
            <w:hideMark/>
          </w:tcPr>
          <w:p w14:paraId="4CF4D0CB"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 Costa Rica                             </w:t>
            </w:r>
          </w:p>
        </w:tc>
      </w:tr>
      <w:tr w:rsidR="000433D4" w:rsidRPr="007F7AA4" w14:paraId="38CE58FD" w14:textId="77777777" w:rsidTr="000433D4">
        <w:trPr>
          <w:trHeight w:val="300"/>
        </w:trPr>
        <w:tc>
          <w:tcPr>
            <w:tcW w:w="607" w:type="dxa"/>
            <w:tcBorders>
              <w:top w:val="nil"/>
              <w:left w:val="single" w:sz="4" w:space="0" w:color="auto"/>
              <w:bottom w:val="single" w:sz="4" w:space="0" w:color="auto"/>
              <w:right w:val="single" w:sz="4" w:space="0" w:color="auto"/>
            </w:tcBorders>
            <w:shd w:val="clear" w:color="auto" w:fill="auto"/>
            <w:noWrap/>
            <w:vAlign w:val="bottom"/>
            <w:hideMark/>
          </w:tcPr>
          <w:p w14:paraId="3F6232DB" w14:textId="77777777" w:rsidR="000433D4" w:rsidRPr="007F7AA4" w:rsidRDefault="000433D4" w:rsidP="000433D4">
            <w:pPr>
              <w:widowControl/>
              <w:kinsoku/>
              <w:adjustRightInd/>
              <w:jc w:val="right"/>
              <w:rPr>
                <w:rFonts w:eastAsiaTheme="majorEastAsia" w:cs="Times New Roman"/>
                <w:color w:val="000000"/>
                <w:kern w:val="0"/>
                <w:sz w:val="22"/>
              </w:rPr>
            </w:pPr>
            <w:r w:rsidRPr="007F7AA4">
              <w:rPr>
                <w:rFonts w:eastAsiaTheme="majorEastAsia" w:cs="Times New Roman"/>
                <w:color w:val="000000"/>
                <w:kern w:val="0"/>
                <w:sz w:val="22"/>
              </w:rPr>
              <w:t>48</w:t>
            </w:r>
          </w:p>
        </w:tc>
        <w:tc>
          <w:tcPr>
            <w:tcW w:w="766" w:type="dxa"/>
            <w:tcBorders>
              <w:top w:val="nil"/>
              <w:left w:val="nil"/>
              <w:bottom w:val="single" w:sz="4" w:space="0" w:color="auto"/>
              <w:right w:val="single" w:sz="4" w:space="0" w:color="auto"/>
            </w:tcBorders>
            <w:shd w:val="clear" w:color="000000" w:fill="FFFFFF"/>
            <w:hideMark/>
          </w:tcPr>
          <w:p w14:paraId="3545CA76"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ci   </w:t>
            </w:r>
          </w:p>
        </w:tc>
        <w:tc>
          <w:tcPr>
            <w:tcW w:w="3140" w:type="dxa"/>
            <w:tcBorders>
              <w:top w:val="nil"/>
              <w:left w:val="nil"/>
              <w:bottom w:val="single" w:sz="4" w:space="0" w:color="auto"/>
              <w:right w:val="single" w:sz="4" w:space="0" w:color="auto"/>
            </w:tcBorders>
            <w:shd w:val="clear" w:color="000000" w:fill="FFFFFF"/>
            <w:hideMark/>
          </w:tcPr>
          <w:p w14:paraId="5174CE9B"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科特迪瓦</w:t>
            </w:r>
            <w:r w:rsidRPr="007F7AA4">
              <w:rPr>
                <w:rFonts w:eastAsiaTheme="majorEastAsia" w:cs="Times New Roman"/>
                <w:color w:val="172B4D"/>
                <w:kern w:val="0"/>
                <w:sz w:val="22"/>
              </w:rPr>
              <w:t>               </w:t>
            </w:r>
          </w:p>
        </w:tc>
        <w:tc>
          <w:tcPr>
            <w:tcW w:w="3800" w:type="dxa"/>
            <w:tcBorders>
              <w:top w:val="nil"/>
              <w:left w:val="nil"/>
              <w:bottom w:val="single" w:sz="4" w:space="0" w:color="auto"/>
              <w:right w:val="single" w:sz="4" w:space="0" w:color="auto"/>
            </w:tcBorders>
            <w:shd w:val="clear" w:color="000000" w:fill="FFFFFF"/>
            <w:hideMark/>
          </w:tcPr>
          <w:p w14:paraId="092703ED"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 Côte d'Ivoire                          </w:t>
            </w:r>
          </w:p>
        </w:tc>
      </w:tr>
      <w:tr w:rsidR="000433D4" w:rsidRPr="007F7AA4" w14:paraId="007EFB18" w14:textId="77777777" w:rsidTr="000433D4">
        <w:trPr>
          <w:trHeight w:val="300"/>
        </w:trPr>
        <w:tc>
          <w:tcPr>
            <w:tcW w:w="607" w:type="dxa"/>
            <w:tcBorders>
              <w:top w:val="nil"/>
              <w:left w:val="single" w:sz="4" w:space="0" w:color="auto"/>
              <w:bottom w:val="single" w:sz="4" w:space="0" w:color="auto"/>
              <w:right w:val="single" w:sz="4" w:space="0" w:color="auto"/>
            </w:tcBorders>
            <w:shd w:val="clear" w:color="auto" w:fill="auto"/>
            <w:noWrap/>
            <w:vAlign w:val="bottom"/>
            <w:hideMark/>
          </w:tcPr>
          <w:p w14:paraId="5F38BD19" w14:textId="77777777" w:rsidR="000433D4" w:rsidRPr="007F7AA4" w:rsidRDefault="000433D4" w:rsidP="000433D4">
            <w:pPr>
              <w:widowControl/>
              <w:kinsoku/>
              <w:adjustRightInd/>
              <w:jc w:val="right"/>
              <w:rPr>
                <w:rFonts w:eastAsiaTheme="majorEastAsia" w:cs="Times New Roman"/>
                <w:color w:val="000000"/>
                <w:kern w:val="0"/>
                <w:sz w:val="22"/>
              </w:rPr>
            </w:pPr>
            <w:r w:rsidRPr="007F7AA4">
              <w:rPr>
                <w:rFonts w:eastAsiaTheme="majorEastAsia" w:cs="Times New Roman"/>
                <w:color w:val="000000"/>
                <w:kern w:val="0"/>
                <w:sz w:val="22"/>
              </w:rPr>
              <w:t>49</w:t>
            </w:r>
          </w:p>
        </w:tc>
        <w:tc>
          <w:tcPr>
            <w:tcW w:w="766" w:type="dxa"/>
            <w:tcBorders>
              <w:top w:val="nil"/>
              <w:left w:val="nil"/>
              <w:bottom w:val="single" w:sz="4" w:space="0" w:color="auto"/>
              <w:right w:val="single" w:sz="4" w:space="0" w:color="auto"/>
            </w:tcBorders>
            <w:shd w:val="clear" w:color="000000" w:fill="FFFFFF"/>
            <w:hideMark/>
          </w:tcPr>
          <w:p w14:paraId="1EBB4419"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hr   </w:t>
            </w:r>
          </w:p>
        </w:tc>
        <w:tc>
          <w:tcPr>
            <w:tcW w:w="3140" w:type="dxa"/>
            <w:tcBorders>
              <w:top w:val="nil"/>
              <w:left w:val="nil"/>
              <w:bottom w:val="single" w:sz="4" w:space="0" w:color="auto"/>
              <w:right w:val="single" w:sz="4" w:space="0" w:color="auto"/>
            </w:tcBorders>
            <w:shd w:val="clear" w:color="000000" w:fill="FFFFFF"/>
            <w:hideMark/>
          </w:tcPr>
          <w:p w14:paraId="113028A9"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克罗地亚</w:t>
            </w:r>
            <w:r w:rsidRPr="007F7AA4">
              <w:rPr>
                <w:rFonts w:eastAsiaTheme="majorEastAsia" w:cs="Times New Roman"/>
                <w:color w:val="172B4D"/>
                <w:kern w:val="0"/>
                <w:sz w:val="22"/>
              </w:rPr>
              <w:t>               </w:t>
            </w:r>
          </w:p>
        </w:tc>
        <w:tc>
          <w:tcPr>
            <w:tcW w:w="3800" w:type="dxa"/>
            <w:tcBorders>
              <w:top w:val="nil"/>
              <w:left w:val="nil"/>
              <w:bottom w:val="single" w:sz="4" w:space="0" w:color="auto"/>
              <w:right w:val="single" w:sz="4" w:space="0" w:color="auto"/>
            </w:tcBorders>
            <w:shd w:val="clear" w:color="000000" w:fill="FFFFFF"/>
            <w:hideMark/>
          </w:tcPr>
          <w:p w14:paraId="7F9489FF"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 Croatia                                </w:t>
            </w:r>
          </w:p>
        </w:tc>
      </w:tr>
      <w:tr w:rsidR="000433D4" w:rsidRPr="007F7AA4" w14:paraId="28DB2782" w14:textId="77777777" w:rsidTr="000433D4">
        <w:trPr>
          <w:trHeight w:val="300"/>
        </w:trPr>
        <w:tc>
          <w:tcPr>
            <w:tcW w:w="607" w:type="dxa"/>
            <w:tcBorders>
              <w:top w:val="nil"/>
              <w:left w:val="single" w:sz="4" w:space="0" w:color="auto"/>
              <w:bottom w:val="single" w:sz="4" w:space="0" w:color="auto"/>
              <w:right w:val="single" w:sz="4" w:space="0" w:color="auto"/>
            </w:tcBorders>
            <w:shd w:val="clear" w:color="auto" w:fill="auto"/>
            <w:noWrap/>
            <w:vAlign w:val="bottom"/>
            <w:hideMark/>
          </w:tcPr>
          <w:p w14:paraId="22737A26" w14:textId="77777777" w:rsidR="000433D4" w:rsidRPr="007F7AA4" w:rsidRDefault="000433D4" w:rsidP="000433D4">
            <w:pPr>
              <w:widowControl/>
              <w:kinsoku/>
              <w:adjustRightInd/>
              <w:jc w:val="right"/>
              <w:rPr>
                <w:rFonts w:eastAsiaTheme="majorEastAsia" w:cs="Times New Roman"/>
                <w:color w:val="000000"/>
                <w:kern w:val="0"/>
                <w:sz w:val="22"/>
              </w:rPr>
            </w:pPr>
            <w:r w:rsidRPr="007F7AA4">
              <w:rPr>
                <w:rFonts w:eastAsiaTheme="majorEastAsia" w:cs="Times New Roman"/>
                <w:color w:val="000000"/>
                <w:kern w:val="0"/>
                <w:sz w:val="22"/>
              </w:rPr>
              <w:t>50</w:t>
            </w:r>
          </w:p>
        </w:tc>
        <w:tc>
          <w:tcPr>
            <w:tcW w:w="766" w:type="dxa"/>
            <w:tcBorders>
              <w:top w:val="nil"/>
              <w:left w:val="nil"/>
              <w:bottom w:val="single" w:sz="4" w:space="0" w:color="auto"/>
              <w:right w:val="single" w:sz="4" w:space="0" w:color="auto"/>
            </w:tcBorders>
            <w:shd w:val="clear" w:color="000000" w:fill="FFFFFF"/>
            <w:hideMark/>
          </w:tcPr>
          <w:p w14:paraId="4321C0A6"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cu   </w:t>
            </w:r>
          </w:p>
        </w:tc>
        <w:tc>
          <w:tcPr>
            <w:tcW w:w="3140" w:type="dxa"/>
            <w:tcBorders>
              <w:top w:val="nil"/>
              <w:left w:val="nil"/>
              <w:bottom w:val="single" w:sz="4" w:space="0" w:color="auto"/>
              <w:right w:val="single" w:sz="4" w:space="0" w:color="auto"/>
            </w:tcBorders>
            <w:shd w:val="clear" w:color="000000" w:fill="FFFFFF"/>
            <w:hideMark/>
          </w:tcPr>
          <w:p w14:paraId="00E8722B"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古巴</w:t>
            </w:r>
            <w:r w:rsidRPr="007F7AA4">
              <w:rPr>
                <w:rFonts w:eastAsiaTheme="majorEastAsia" w:cs="Times New Roman"/>
                <w:color w:val="172B4D"/>
                <w:kern w:val="0"/>
                <w:sz w:val="22"/>
              </w:rPr>
              <w:t>                  </w:t>
            </w:r>
          </w:p>
        </w:tc>
        <w:tc>
          <w:tcPr>
            <w:tcW w:w="3800" w:type="dxa"/>
            <w:tcBorders>
              <w:top w:val="nil"/>
              <w:left w:val="nil"/>
              <w:bottom w:val="single" w:sz="4" w:space="0" w:color="auto"/>
              <w:right w:val="single" w:sz="4" w:space="0" w:color="auto"/>
            </w:tcBorders>
            <w:shd w:val="clear" w:color="000000" w:fill="FFFFFF"/>
            <w:hideMark/>
          </w:tcPr>
          <w:p w14:paraId="70708CEC"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 Cuba                                   </w:t>
            </w:r>
          </w:p>
        </w:tc>
      </w:tr>
      <w:tr w:rsidR="000433D4" w:rsidRPr="007F7AA4" w14:paraId="4DA7C72F" w14:textId="77777777" w:rsidTr="000433D4">
        <w:trPr>
          <w:trHeight w:val="300"/>
        </w:trPr>
        <w:tc>
          <w:tcPr>
            <w:tcW w:w="607" w:type="dxa"/>
            <w:tcBorders>
              <w:top w:val="nil"/>
              <w:left w:val="single" w:sz="4" w:space="0" w:color="auto"/>
              <w:bottom w:val="single" w:sz="4" w:space="0" w:color="auto"/>
              <w:right w:val="single" w:sz="4" w:space="0" w:color="auto"/>
            </w:tcBorders>
            <w:shd w:val="clear" w:color="auto" w:fill="auto"/>
            <w:noWrap/>
            <w:vAlign w:val="bottom"/>
            <w:hideMark/>
          </w:tcPr>
          <w:p w14:paraId="7A876949" w14:textId="77777777" w:rsidR="000433D4" w:rsidRPr="007F7AA4" w:rsidRDefault="000433D4" w:rsidP="000433D4">
            <w:pPr>
              <w:widowControl/>
              <w:kinsoku/>
              <w:adjustRightInd/>
              <w:jc w:val="right"/>
              <w:rPr>
                <w:rFonts w:eastAsiaTheme="majorEastAsia" w:cs="Times New Roman"/>
                <w:color w:val="000000"/>
                <w:kern w:val="0"/>
                <w:sz w:val="22"/>
              </w:rPr>
            </w:pPr>
            <w:r w:rsidRPr="007F7AA4">
              <w:rPr>
                <w:rFonts w:eastAsiaTheme="majorEastAsia" w:cs="Times New Roman"/>
                <w:color w:val="000000"/>
                <w:kern w:val="0"/>
                <w:sz w:val="22"/>
              </w:rPr>
              <w:t>51</w:t>
            </w:r>
          </w:p>
        </w:tc>
        <w:tc>
          <w:tcPr>
            <w:tcW w:w="766" w:type="dxa"/>
            <w:tcBorders>
              <w:top w:val="nil"/>
              <w:left w:val="nil"/>
              <w:bottom w:val="single" w:sz="4" w:space="0" w:color="auto"/>
              <w:right w:val="single" w:sz="4" w:space="0" w:color="auto"/>
            </w:tcBorders>
            <w:shd w:val="clear" w:color="000000" w:fill="FFFFFF"/>
            <w:hideMark/>
          </w:tcPr>
          <w:p w14:paraId="37DF052A"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cy   </w:t>
            </w:r>
          </w:p>
        </w:tc>
        <w:tc>
          <w:tcPr>
            <w:tcW w:w="3140" w:type="dxa"/>
            <w:tcBorders>
              <w:top w:val="nil"/>
              <w:left w:val="nil"/>
              <w:bottom w:val="single" w:sz="4" w:space="0" w:color="auto"/>
              <w:right w:val="single" w:sz="4" w:space="0" w:color="auto"/>
            </w:tcBorders>
            <w:shd w:val="clear" w:color="000000" w:fill="FFFFFF"/>
            <w:hideMark/>
          </w:tcPr>
          <w:p w14:paraId="01D5E89D"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塞浦路斯</w:t>
            </w:r>
            <w:r w:rsidRPr="007F7AA4">
              <w:rPr>
                <w:rFonts w:eastAsiaTheme="majorEastAsia" w:cs="Times New Roman"/>
                <w:color w:val="172B4D"/>
                <w:kern w:val="0"/>
                <w:sz w:val="22"/>
              </w:rPr>
              <w:t>               </w:t>
            </w:r>
          </w:p>
        </w:tc>
        <w:tc>
          <w:tcPr>
            <w:tcW w:w="3800" w:type="dxa"/>
            <w:tcBorders>
              <w:top w:val="nil"/>
              <w:left w:val="nil"/>
              <w:bottom w:val="single" w:sz="4" w:space="0" w:color="auto"/>
              <w:right w:val="single" w:sz="4" w:space="0" w:color="auto"/>
            </w:tcBorders>
            <w:shd w:val="clear" w:color="000000" w:fill="FFFFFF"/>
            <w:hideMark/>
          </w:tcPr>
          <w:p w14:paraId="06498609"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 Cyprus                                 </w:t>
            </w:r>
          </w:p>
        </w:tc>
      </w:tr>
      <w:tr w:rsidR="000433D4" w:rsidRPr="007F7AA4" w14:paraId="6EBB0B94" w14:textId="77777777" w:rsidTr="000433D4">
        <w:trPr>
          <w:trHeight w:val="300"/>
        </w:trPr>
        <w:tc>
          <w:tcPr>
            <w:tcW w:w="607" w:type="dxa"/>
            <w:tcBorders>
              <w:top w:val="nil"/>
              <w:left w:val="single" w:sz="4" w:space="0" w:color="auto"/>
              <w:bottom w:val="single" w:sz="4" w:space="0" w:color="auto"/>
              <w:right w:val="single" w:sz="4" w:space="0" w:color="auto"/>
            </w:tcBorders>
            <w:shd w:val="clear" w:color="auto" w:fill="auto"/>
            <w:noWrap/>
            <w:vAlign w:val="bottom"/>
            <w:hideMark/>
          </w:tcPr>
          <w:p w14:paraId="38914496" w14:textId="77777777" w:rsidR="000433D4" w:rsidRPr="007F7AA4" w:rsidRDefault="000433D4" w:rsidP="000433D4">
            <w:pPr>
              <w:widowControl/>
              <w:kinsoku/>
              <w:adjustRightInd/>
              <w:jc w:val="right"/>
              <w:rPr>
                <w:rFonts w:eastAsiaTheme="majorEastAsia" w:cs="Times New Roman"/>
                <w:color w:val="000000"/>
                <w:kern w:val="0"/>
                <w:sz w:val="22"/>
              </w:rPr>
            </w:pPr>
            <w:r w:rsidRPr="007F7AA4">
              <w:rPr>
                <w:rFonts w:eastAsiaTheme="majorEastAsia" w:cs="Times New Roman"/>
                <w:color w:val="000000"/>
                <w:kern w:val="0"/>
                <w:sz w:val="22"/>
              </w:rPr>
              <w:t>52</w:t>
            </w:r>
          </w:p>
        </w:tc>
        <w:tc>
          <w:tcPr>
            <w:tcW w:w="766" w:type="dxa"/>
            <w:tcBorders>
              <w:top w:val="nil"/>
              <w:left w:val="nil"/>
              <w:bottom w:val="single" w:sz="4" w:space="0" w:color="auto"/>
              <w:right w:val="single" w:sz="4" w:space="0" w:color="auto"/>
            </w:tcBorders>
            <w:shd w:val="clear" w:color="000000" w:fill="FFFFFF"/>
            <w:hideMark/>
          </w:tcPr>
          <w:p w14:paraId="3800F5F9"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cz   </w:t>
            </w:r>
          </w:p>
        </w:tc>
        <w:tc>
          <w:tcPr>
            <w:tcW w:w="3140" w:type="dxa"/>
            <w:tcBorders>
              <w:top w:val="nil"/>
              <w:left w:val="nil"/>
              <w:bottom w:val="single" w:sz="4" w:space="0" w:color="auto"/>
              <w:right w:val="single" w:sz="4" w:space="0" w:color="auto"/>
            </w:tcBorders>
            <w:shd w:val="clear" w:color="000000" w:fill="FFFFFF"/>
            <w:hideMark/>
          </w:tcPr>
          <w:p w14:paraId="17E9363D"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捷克</w:t>
            </w:r>
            <w:r w:rsidRPr="007F7AA4">
              <w:rPr>
                <w:rFonts w:eastAsiaTheme="majorEastAsia" w:cs="Times New Roman"/>
                <w:color w:val="172B4D"/>
                <w:kern w:val="0"/>
                <w:sz w:val="22"/>
              </w:rPr>
              <w:t>                  </w:t>
            </w:r>
          </w:p>
        </w:tc>
        <w:tc>
          <w:tcPr>
            <w:tcW w:w="3800" w:type="dxa"/>
            <w:tcBorders>
              <w:top w:val="nil"/>
              <w:left w:val="nil"/>
              <w:bottom w:val="single" w:sz="4" w:space="0" w:color="auto"/>
              <w:right w:val="single" w:sz="4" w:space="0" w:color="auto"/>
            </w:tcBorders>
            <w:shd w:val="clear" w:color="000000" w:fill="FFFFFF"/>
            <w:hideMark/>
          </w:tcPr>
          <w:p w14:paraId="68D28166"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 Czech Republic                         </w:t>
            </w:r>
          </w:p>
        </w:tc>
      </w:tr>
      <w:tr w:rsidR="000433D4" w:rsidRPr="007F7AA4" w14:paraId="6BFC2D8F" w14:textId="77777777" w:rsidTr="000433D4">
        <w:trPr>
          <w:trHeight w:val="300"/>
        </w:trPr>
        <w:tc>
          <w:tcPr>
            <w:tcW w:w="607" w:type="dxa"/>
            <w:tcBorders>
              <w:top w:val="nil"/>
              <w:left w:val="single" w:sz="4" w:space="0" w:color="auto"/>
              <w:bottom w:val="single" w:sz="4" w:space="0" w:color="auto"/>
              <w:right w:val="single" w:sz="4" w:space="0" w:color="auto"/>
            </w:tcBorders>
            <w:shd w:val="clear" w:color="auto" w:fill="auto"/>
            <w:noWrap/>
            <w:vAlign w:val="bottom"/>
            <w:hideMark/>
          </w:tcPr>
          <w:p w14:paraId="18B831B1" w14:textId="77777777" w:rsidR="000433D4" w:rsidRPr="007F7AA4" w:rsidRDefault="000433D4" w:rsidP="000433D4">
            <w:pPr>
              <w:widowControl/>
              <w:kinsoku/>
              <w:adjustRightInd/>
              <w:jc w:val="right"/>
              <w:rPr>
                <w:rFonts w:eastAsiaTheme="majorEastAsia" w:cs="Times New Roman"/>
                <w:color w:val="000000"/>
                <w:kern w:val="0"/>
                <w:sz w:val="22"/>
              </w:rPr>
            </w:pPr>
            <w:r w:rsidRPr="007F7AA4">
              <w:rPr>
                <w:rFonts w:eastAsiaTheme="majorEastAsia" w:cs="Times New Roman"/>
                <w:color w:val="000000"/>
                <w:kern w:val="0"/>
                <w:sz w:val="22"/>
              </w:rPr>
              <w:t>53</w:t>
            </w:r>
          </w:p>
        </w:tc>
        <w:tc>
          <w:tcPr>
            <w:tcW w:w="766" w:type="dxa"/>
            <w:tcBorders>
              <w:top w:val="nil"/>
              <w:left w:val="nil"/>
              <w:bottom w:val="single" w:sz="4" w:space="0" w:color="auto"/>
              <w:right w:val="single" w:sz="4" w:space="0" w:color="auto"/>
            </w:tcBorders>
            <w:shd w:val="clear" w:color="000000" w:fill="FFFFFF"/>
            <w:hideMark/>
          </w:tcPr>
          <w:p w14:paraId="6D570FC4"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dk   </w:t>
            </w:r>
          </w:p>
        </w:tc>
        <w:tc>
          <w:tcPr>
            <w:tcW w:w="3140" w:type="dxa"/>
            <w:tcBorders>
              <w:top w:val="nil"/>
              <w:left w:val="nil"/>
              <w:bottom w:val="single" w:sz="4" w:space="0" w:color="auto"/>
              <w:right w:val="single" w:sz="4" w:space="0" w:color="auto"/>
            </w:tcBorders>
            <w:shd w:val="clear" w:color="000000" w:fill="FFFFFF"/>
            <w:hideMark/>
          </w:tcPr>
          <w:p w14:paraId="4004C272"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丹麦</w:t>
            </w:r>
            <w:r w:rsidRPr="007F7AA4">
              <w:rPr>
                <w:rFonts w:eastAsiaTheme="majorEastAsia" w:cs="Times New Roman"/>
                <w:color w:val="172B4D"/>
                <w:kern w:val="0"/>
                <w:sz w:val="22"/>
              </w:rPr>
              <w:t>                  </w:t>
            </w:r>
          </w:p>
        </w:tc>
        <w:tc>
          <w:tcPr>
            <w:tcW w:w="3800" w:type="dxa"/>
            <w:tcBorders>
              <w:top w:val="nil"/>
              <w:left w:val="nil"/>
              <w:bottom w:val="single" w:sz="4" w:space="0" w:color="auto"/>
              <w:right w:val="single" w:sz="4" w:space="0" w:color="auto"/>
            </w:tcBorders>
            <w:shd w:val="clear" w:color="000000" w:fill="FFFFFF"/>
            <w:hideMark/>
          </w:tcPr>
          <w:p w14:paraId="11A46D27"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 Denmark                                </w:t>
            </w:r>
          </w:p>
        </w:tc>
      </w:tr>
      <w:tr w:rsidR="000433D4" w:rsidRPr="007F7AA4" w14:paraId="78AE77D3" w14:textId="77777777" w:rsidTr="000433D4">
        <w:trPr>
          <w:trHeight w:val="300"/>
        </w:trPr>
        <w:tc>
          <w:tcPr>
            <w:tcW w:w="607" w:type="dxa"/>
            <w:tcBorders>
              <w:top w:val="nil"/>
              <w:left w:val="single" w:sz="4" w:space="0" w:color="auto"/>
              <w:bottom w:val="single" w:sz="4" w:space="0" w:color="auto"/>
              <w:right w:val="single" w:sz="4" w:space="0" w:color="auto"/>
            </w:tcBorders>
            <w:shd w:val="clear" w:color="auto" w:fill="auto"/>
            <w:noWrap/>
            <w:vAlign w:val="bottom"/>
            <w:hideMark/>
          </w:tcPr>
          <w:p w14:paraId="446CB039" w14:textId="77777777" w:rsidR="000433D4" w:rsidRPr="007F7AA4" w:rsidRDefault="000433D4" w:rsidP="000433D4">
            <w:pPr>
              <w:widowControl/>
              <w:kinsoku/>
              <w:adjustRightInd/>
              <w:jc w:val="right"/>
              <w:rPr>
                <w:rFonts w:eastAsiaTheme="majorEastAsia" w:cs="Times New Roman"/>
                <w:color w:val="000000"/>
                <w:kern w:val="0"/>
                <w:sz w:val="22"/>
              </w:rPr>
            </w:pPr>
            <w:r w:rsidRPr="007F7AA4">
              <w:rPr>
                <w:rFonts w:eastAsiaTheme="majorEastAsia" w:cs="Times New Roman"/>
                <w:color w:val="000000"/>
                <w:kern w:val="0"/>
                <w:sz w:val="22"/>
              </w:rPr>
              <w:t>54</w:t>
            </w:r>
          </w:p>
        </w:tc>
        <w:tc>
          <w:tcPr>
            <w:tcW w:w="766" w:type="dxa"/>
            <w:tcBorders>
              <w:top w:val="nil"/>
              <w:left w:val="nil"/>
              <w:bottom w:val="single" w:sz="4" w:space="0" w:color="auto"/>
              <w:right w:val="single" w:sz="4" w:space="0" w:color="auto"/>
            </w:tcBorders>
            <w:shd w:val="clear" w:color="000000" w:fill="FFFFFF"/>
            <w:hideMark/>
          </w:tcPr>
          <w:p w14:paraId="18B15C7E"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dj   </w:t>
            </w:r>
          </w:p>
        </w:tc>
        <w:tc>
          <w:tcPr>
            <w:tcW w:w="3140" w:type="dxa"/>
            <w:tcBorders>
              <w:top w:val="nil"/>
              <w:left w:val="nil"/>
              <w:bottom w:val="single" w:sz="4" w:space="0" w:color="auto"/>
              <w:right w:val="single" w:sz="4" w:space="0" w:color="auto"/>
            </w:tcBorders>
            <w:shd w:val="clear" w:color="000000" w:fill="FFFFFF"/>
            <w:hideMark/>
          </w:tcPr>
          <w:p w14:paraId="673602D2"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吉布提</w:t>
            </w:r>
            <w:r w:rsidRPr="007F7AA4">
              <w:rPr>
                <w:rFonts w:eastAsiaTheme="majorEastAsia" w:cs="Times New Roman"/>
                <w:color w:val="172B4D"/>
                <w:kern w:val="0"/>
                <w:sz w:val="22"/>
              </w:rPr>
              <w:t>                </w:t>
            </w:r>
          </w:p>
        </w:tc>
        <w:tc>
          <w:tcPr>
            <w:tcW w:w="3800" w:type="dxa"/>
            <w:tcBorders>
              <w:top w:val="nil"/>
              <w:left w:val="nil"/>
              <w:bottom w:val="single" w:sz="4" w:space="0" w:color="auto"/>
              <w:right w:val="single" w:sz="4" w:space="0" w:color="auto"/>
            </w:tcBorders>
            <w:shd w:val="clear" w:color="000000" w:fill="FFFFFF"/>
            <w:hideMark/>
          </w:tcPr>
          <w:p w14:paraId="1E172335"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 Djibouti                               </w:t>
            </w:r>
          </w:p>
        </w:tc>
      </w:tr>
      <w:tr w:rsidR="000433D4" w:rsidRPr="007F7AA4" w14:paraId="0756873F" w14:textId="77777777" w:rsidTr="000433D4">
        <w:trPr>
          <w:trHeight w:val="300"/>
        </w:trPr>
        <w:tc>
          <w:tcPr>
            <w:tcW w:w="607" w:type="dxa"/>
            <w:tcBorders>
              <w:top w:val="nil"/>
              <w:left w:val="single" w:sz="4" w:space="0" w:color="auto"/>
              <w:bottom w:val="single" w:sz="4" w:space="0" w:color="auto"/>
              <w:right w:val="single" w:sz="4" w:space="0" w:color="auto"/>
            </w:tcBorders>
            <w:shd w:val="clear" w:color="auto" w:fill="auto"/>
            <w:noWrap/>
            <w:vAlign w:val="bottom"/>
            <w:hideMark/>
          </w:tcPr>
          <w:p w14:paraId="5837D61B" w14:textId="77777777" w:rsidR="000433D4" w:rsidRPr="007F7AA4" w:rsidRDefault="000433D4" w:rsidP="000433D4">
            <w:pPr>
              <w:widowControl/>
              <w:kinsoku/>
              <w:adjustRightInd/>
              <w:jc w:val="right"/>
              <w:rPr>
                <w:rFonts w:eastAsiaTheme="majorEastAsia" w:cs="Times New Roman"/>
                <w:color w:val="000000"/>
                <w:kern w:val="0"/>
                <w:sz w:val="22"/>
              </w:rPr>
            </w:pPr>
            <w:r w:rsidRPr="007F7AA4">
              <w:rPr>
                <w:rFonts w:eastAsiaTheme="majorEastAsia" w:cs="Times New Roman"/>
                <w:color w:val="000000"/>
                <w:kern w:val="0"/>
                <w:sz w:val="22"/>
              </w:rPr>
              <w:t>55</w:t>
            </w:r>
          </w:p>
        </w:tc>
        <w:tc>
          <w:tcPr>
            <w:tcW w:w="766" w:type="dxa"/>
            <w:tcBorders>
              <w:top w:val="nil"/>
              <w:left w:val="nil"/>
              <w:bottom w:val="single" w:sz="4" w:space="0" w:color="auto"/>
              <w:right w:val="single" w:sz="4" w:space="0" w:color="auto"/>
            </w:tcBorders>
            <w:shd w:val="clear" w:color="000000" w:fill="FFFFFF"/>
            <w:hideMark/>
          </w:tcPr>
          <w:p w14:paraId="711DBEC5"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dm   </w:t>
            </w:r>
          </w:p>
        </w:tc>
        <w:tc>
          <w:tcPr>
            <w:tcW w:w="3140" w:type="dxa"/>
            <w:tcBorders>
              <w:top w:val="nil"/>
              <w:left w:val="nil"/>
              <w:bottom w:val="single" w:sz="4" w:space="0" w:color="auto"/>
              <w:right w:val="single" w:sz="4" w:space="0" w:color="auto"/>
            </w:tcBorders>
            <w:shd w:val="clear" w:color="000000" w:fill="FFFFFF"/>
            <w:hideMark/>
          </w:tcPr>
          <w:p w14:paraId="1D2C7A2A"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多米尼克</w:t>
            </w:r>
            <w:r w:rsidRPr="007F7AA4">
              <w:rPr>
                <w:rFonts w:eastAsiaTheme="majorEastAsia" w:cs="Times New Roman"/>
                <w:color w:val="172B4D"/>
                <w:kern w:val="0"/>
                <w:sz w:val="22"/>
              </w:rPr>
              <w:t>               </w:t>
            </w:r>
          </w:p>
        </w:tc>
        <w:tc>
          <w:tcPr>
            <w:tcW w:w="3800" w:type="dxa"/>
            <w:tcBorders>
              <w:top w:val="nil"/>
              <w:left w:val="nil"/>
              <w:bottom w:val="single" w:sz="4" w:space="0" w:color="auto"/>
              <w:right w:val="single" w:sz="4" w:space="0" w:color="auto"/>
            </w:tcBorders>
            <w:shd w:val="clear" w:color="000000" w:fill="FFFFFF"/>
            <w:hideMark/>
          </w:tcPr>
          <w:p w14:paraId="4E5754A1"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 Dominica                               </w:t>
            </w:r>
          </w:p>
        </w:tc>
      </w:tr>
      <w:tr w:rsidR="000433D4" w:rsidRPr="007F7AA4" w14:paraId="05D5B2A4" w14:textId="77777777" w:rsidTr="000433D4">
        <w:trPr>
          <w:trHeight w:val="300"/>
        </w:trPr>
        <w:tc>
          <w:tcPr>
            <w:tcW w:w="607" w:type="dxa"/>
            <w:tcBorders>
              <w:top w:val="nil"/>
              <w:left w:val="single" w:sz="4" w:space="0" w:color="auto"/>
              <w:bottom w:val="single" w:sz="4" w:space="0" w:color="auto"/>
              <w:right w:val="single" w:sz="4" w:space="0" w:color="auto"/>
            </w:tcBorders>
            <w:shd w:val="clear" w:color="auto" w:fill="auto"/>
            <w:noWrap/>
            <w:vAlign w:val="bottom"/>
            <w:hideMark/>
          </w:tcPr>
          <w:p w14:paraId="1D8F3ECD" w14:textId="77777777" w:rsidR="000433D4" w:rsidRPr="007F7AA4" w:rsidRDefault="000433D4" w:rsidP="000433D4">
            <w:pPr>
              <w:widowControl/>
              <w:kinsoku/>
              <w:adjustRightInd/>
              <w:jc w:val="right"/>
              <w:rPr>
                <w:rFonts w:eastAsiaTheme="majorEastAsia" w:cs="Times New Roman"/>
                <w:color w:val="000000"/>
                <w:kern w:val="0"/>
                <w:sz w:val="22"/>
              </w:rPr>
            </w:pPr>
            <w:r w:rsidRPr="007F7AA4">
              <w:rPr>
                <w:rFonts w:eastAsiaTheme="majorEastAsia" w:cs="Times New Roman"/>
                <w:color w:val="000000"/>
                <w:kern w:val="0"/>
                <w:sz w:val="22"/>
              </w:rPr>
              <w:t>56</w:t>
            </w:r>
          </w:p>
        </w:tc>
        <w:tc>
          <w:tcPr>
            <w:tcW w:w="766" w:type="dxa"/>
            <w:tcBorders>
              <w:top w:val="nil"/>
              <w:left w:val="nil"/>
              <w:bottom w:val="single" w:sz="4" w:space="0" w:color="auto"/>
              <w:right w:val="single" w:sz="4" w:space="0" w:color="auto"/>
            </w:tcBorders>
            <w:shd w:val="clear" w:color="000000" w:fill="FFFFFF"/>
            <w:hideMark/>
          </w:tcPr>
          <w:p w14:paraId="1B68F9D2"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do   </w:t>
            </w:r>
          </w:p>
        </w:tc>
        <w:tc>
          <w:tcPr>
            <w:tcW w:w="3140" w:type="dxa"/>
            <w:tcBorders>
              <w:top w:val="nil"/>
              <w:left w:val="nil"/>
              <w:bottom w:val="single" w:sz="4" w:space="0" w:color="auto"/>
              <w:right w:val="single" w:sz="4" w:space="0" w:color="auto"/>
            </w:tcBorders>
            <w:shd w:val="clear" w:color="000000" w:fill="FFFFFF"/>
            <w:hideMark/>
          </w:tcPr>
          <w:p w14:paraId="25449B5F"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多米尼加</w:t>
            </w:r>
            <w:r w:rsidRPr="007F7AA4">
              <w:rPr>
                <w:rFonts w:eastAsiaTheme="majorEastAsia" w:cs="Times New Roman"/>
                <w:color w:val="172B4D"/>
                <w:kern w:val="0"/>
                <w:sz w:val="22"/>
              </w:rPr>
              <w:t>               </w:t>
            </w:r>
          </w:p>
        </w:tc>
        <w:tc>
          <w:tcPr>
            <w:tcW w:w="3800" w:type="dxa"/>
            <w:tcBorders>
              <w:top w:val="nil"/>
              <w:left w:val="nil"/>
              <w:bottom w:val="single" w:sz="4" w:space="0" w:color="auto"/>
              <w:right w:val="single" w:sz="4" w:space="0" w:color="auto"/>
            </w:tcBorders>
            <w:shd w:val="clear" w:color="000000" w:fill="FFFFFF"/>
            <w:hideMark/>
          </w:tcPr>
          <w:p w14:paraId="54095A2F"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 Dominican Republic                     </w:t>
            </w:r>
          </w:p>
        </w:tc>
      </w:tr>
      <w:tr w:rsidR="000433D4" w:rsidRPr="007F7AA4" w14:paraId="2E0BA110" w14:textId="77777777" w:rsidTr="000433D4">
        <w:trPr>
          <w:trHeight w:val="300"/>
        </w:trPr>
        <w:tc>
          <w:tcPr>
            <w:tcW w:w="607" w:type="dxa"/>
            <w:tcBorders>
              <w:top w:val="nil"/>
              <w:left w:val="single" w:sz="4" w:space="0" w:color="auto"/>
              <w:bottom w:val="single" w:sz="4" w:space="0" w:color="auto"/>
              <w:right w:val="single" w:sz="4" w:space="0" w:color="auto"/>
            </w:tcBorders>
            <w:shd w:val="clear" w:color="auto" w:fill="auto"/>
            <w:noWrap/>
            <w:vAlign w:val="bottom"/>
            <w:hideMark/>
          </w:tcPr>
          <w:p w14:paraId="7232F0D4" w14:textId="77777777" w:rsidR="000433D4" w:rsidRPr="007F7AA4" w:rsidRDefault="000433D4" w:rsidP="000433D4">
            <w:pPr>
              <w:widowControl/>
              <w:kinsoku/>
              <w:adjustRightInd/>
              <w:jc w:val="right"/>
              <w:rPr>
                <w:rFonts w:eastAsiaTheme="majorEastAsia" w:cs="Times New Roman"/>
                <w:color w:val="000000"/>
                <w:kern w:val="0"/>
                <w:sz w:val="22"/>
              </w:rPr>
            </w:pPr>
            <w:r w:rsidRPr="007F7AA4">
              <w:rPr>
                <w:rFonts w:eastAsiaTheme="majorEastAsia" w:cs="Times New Roman"/>
                <w:color w:val="000000"/>
                <w:kern w:val="0"/>
                <w:sz w:val="22"/>
              </w:rPr>
              <w:t>57</w:t>
            </w:r>
          </w:p>
        </w:tc>
        <w:tc>
          <w:tcPr>
            <w:tcW w:w="766" w:type="dxa"/>
            <w:tcBorders>
              <w:top w:val="nil"/>
              <w:left w:val="nil"/>
              <w:bottom w:val="single" w:sz="4" w:space="0" w:color="auto"/>
              <w:right w:val="single" w:sz="4" w:space="0" w:color="auto"/>
            </w:tcBorders>
            <w:shd w:val="clear" w:color="000000" w:fill="FFFFFF"/>
            <w:hideMark/>
          </w:tcPr>
          <w:p w14:paraId="274DD826"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ec   </w:t>
            </w:r>
          </w:p>
        </w:tc>
        <w:tc>
          <w:tcPr>
            <w:tcW w:w="3140" w:type="dxa"/>
            <w:tcBorders>
              <w:top w:val="nil"/>
              <w:left w:val="nil"/>
              <w:bottom w:val="single" w:sz="4" w:space="0" w:color="auto"/>
              <w:right w:val="single" w:sz="4" w:space="0" w:color="auto"/>
            </w:tcBorders>
            <w:shd w:val="clear" w:color="000000" w:fill="FFFFFF"/>
            <w:hideMark/>
          </w:tcPr>
          <w:p w14:paraId="7069E944"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厄瓜多尔</w:t>
            </w:r>
            <w:r w:rsidRPr="007F7AA4">
              <w:rPr>
                <w:rFonts w:eastAsiaTheme="majorEastAsia" w:cs="Times New Roman"/>
                <w:color w:val="172B4D"/>
                <w:kern w:val="0"/>
                <w:sz w:val="22"/>
              </w:rPr>
              <w:t>               </w:t>
            </w:r>
          </w:p>
        </w:tc>
        <w:tc>
          <w:tcPr>
            <w:tcW w:w="3800" w:type="dxa"/>
            <w:tcBorders>
              <w:top w:val="nil"/>
              <w:left w:val="nil"/>
              <w:bottom w:val="single" w:sz="4" w:space="0" w:color="auto"/>
              <w:right w:val="single" w:sz="4" w:space="0" w:color="auto"/>
            </w:tcBorders>
            <w:shd w:val="clear" w:color="000000" w:fill="FFFFFF"/>
            <w:hideMark/>
          </w:tcPr>
          <w:p w14:paraId="2A26D023"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 Ecuador                                </w:t>
            </w:r>
          </w:p>
        </w:tc>
      </w:tr>
      <w:tr w:rsidR="000433D4" w:rsidRPr="007F7AA4" w14:paraId="648125D2" w14:textId="77777777" w:rsidTr="000433D4">
        <w:trPr>
          <w:trHeight w:val="300"/>
        </w:trPr>
        <w:tc>
          <w:tcPr>
            <w:tcW w:w="607" w:type="dxa"/>
            <w:tcBorders>
              <w:top w:val="nil"/>
              <w:left w:val="single" w:sz="4" w:space="0" w:color="auto"/>
              <w:bottom w:val="single" w:sz="4" w:space="0" w:color="auto"/>
              <w:right w:val="single" w:sz="4" w:space="0" w:color="auto"/>
            </w:tcBorders>
            <w:shd w:val="clear" w:color="auto" w:fill="auto"/>
            <w:noWrap/>
            <w:vAlign w:val="bottom"/>
            <w:hideMark/>
          </w:tcPr>
          <w:p w14:paraId="0F2EAE32" w14:textId="77777777" w:rsidR="000433D4" w:rsidRPr="007F7AA4" w:rsidRDefault="000433D4" w:rsidP="000433D4">
            <w:pPr>
              <w:widowControl/>
              <w:kinsoku/>
              <w:adjustRightInd/>
              <w:jc w:val="right"/>
              <w:rPr>
                <w:rFonts w:eastAsiaTheme="majorEastAsia" w:cs="Times New Roman"/>
                <w:color w:val="000000"/>
                <w:kern w:val="0"/>
                <w:sz w:val="22"/>
              </w:rPr>
            </w:pPr>
            <w:r w:rsidRPr="007F7AA4">
              <w:rPr>
                <w:rFonts w:eastAsiaTheme="majorEastAsia" w:cs="Times New Roman"/>
                <w:color w:val="000000"/>
                <w:kern w:val="0"/>
                <w:sz w:val="22"/>
              </w:rPr>
              <w:t>58</w:t>
            </w:r>
          </w:p>
        </w:tc>
        <w:tc>
          <w:tcPr>
            <w:tcW w:w="766" w:type="dxa"/>
            <w:tcBorders>
              <w:top w:val="nil"/>
              <w:left w:val="nil"/>
              <w:bottom w:val="single" w:sz="4" w:space="0" w:color="auto"/>
              <w:right w:val="single" w:sz="4" w:space="0" w:color="auto"/>
            </w:tcBorders>
            <w:shd w:val="clear" w:color="000000" w:fill="FFFFFF"/>
            <w:hideMark/>
          </w:tcPr>
          <w:p w14:paraId="0CDD5D4E"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eg   </w:t>
            </w:r>
          </w:p>
        </w:tc>
        <w:tc>
          <w:tcPr>
            <w:tcW w:w="3140" w:type="dxa"/>
            <w:tcBorders>
              <w:top w:val="nil"/>
              <w:left w:val="nil"/>
              <w:bottom w:val="single" w:sz="4" w:space="0" w:color="auto"/>
              <w:right w:val="single" w:sz="4" w:space="0" w:color="auto"/>
            </w:tcBorders>
            <w:shd w:val="clear" w:color="000000" w:fill="FFFFFF"/>
            <w:hideMark/>
          </w:tcPr>
          <w:p w14:paraId="23512219"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埃及</w:t>
            </w:r>
            <w:r w:rsidRPr="007F7AA4">
              <w:rPr>
                <w:rFonts w:eastAsiaTheme="majorEastAsia" w:cs="Times New Roman"/>
                <w:color w:val="172B4D"/>
                <w:kern w:val="0"/>
                <w:sz w:val="22"/>
              </w:rPr>
              <w:t>                  </w:t>
            </w:r>
          </w:p>
        </w:tc>
        <w:tc>
          <w:tcPr>
            <w:tcW w:w="3800" w:type="dxa"/>
            <w:tcBorders>
              <w:top w:val="nil"/>
              <w:left w:val="nil"/>
              <w:bottom w:val="single" w:sz="4" w:space="0" w:color="auto"/>
              <w:right w:val="single" w:sz="4" w:space="0" w:color="auto"/>
            </w:tcBorders>
            <w:shd w:val="clear" w:color="000000" w:fill="FFFFFF"/>
            <w:hideMark/>
          </w:tcPr>
          <w:p w14:paraId="7A95EBBA"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 Egypt                                  </w:t>
            </w:r>
          </w:p>
        </w:tc>
      </w:tr>
      <w:tr w:rsidR="000433D4" w:rsidRPr="007F7AA4" w14:paraId="23F00113" w14:textId="77777777" w:rsidTr="000433D4">
        <w:trPr>
          <w:trHeight w:val="300"/>
        </w:trPr>
        <w:tc>
          <w:tcPr>
            <w:tcW w:w="607" w:type="dxa"/>
            <w:tcBorders>
              <w:top w:val="nil"/>
              <w:left w:val="single" w:sz="4" w:space="0" w:color="auto"/>
              <w:bottom w:val="single" w:sz="4" w:space="0" w:color="auto"/>
              <w:right w:val="single" w:sz="4" w:space="0" w:color="auto"/>
            </w:tcBorders>
            <w:shd w:val="clear" w:color="auto" w:fill="auto"/>
            <w:noWrap/>
            <w:vAlign w:val="bottom"/>
            <w:hideMark/>
          </w:tcPr>
          <w:p w14:paraId="4994CED1" w14:textId="77777777" w:rsidR="000433D4" w:rsidRPr="007F7AA4" w:rsidRDefault="000433D4" w:rsidP="000433D4">
            <w:pPr>
              <w:widowControl/>
              <w:kinsoku/>
              <w:adjustRightInd/>
              <w:jc w:val="right"/>
              <w:rPr>
                <w:rFonts w:eastAsiaTheme="majorEastAsia" w:cs="Times New Roman"/>
                <w:color w:val="000000"/>
                <w:kern w:val="0"/>
                <w:sz w:val="22"/>
              </w:rPr>
            </w:pPr>
            <w:r w:rsidRPr="007F7AA4">
              <w:rPr>
                <w:rFonts w:eastAsiaTheme="majorEastAsia" w:cs="Times New Roman"/>
                <w:color w:val="000000"/>
                <w:kern w:val="0"/>
                <w:sz w:val="22"/>
              </w:rPr>
              <w:t>59</w:t>
            </w:r>
          </w:p>
        </w:tc>
        <w:tc>
          <w:tcPr>
            <w:tcW w:w="766" w:type="dxa"/>
            <w:tcBorders>
              <w:top w:val="nil"/>
              <w:left w:val="nil"/>
              <w:bottom w:val="single" w:sz="4" w:space="0" w:color="auto"/>
              <w:right w:val="single" w:sz="4" w:space="0" w:color="auto"/>
            </w:tcBorders>
            <w:shd w:val="clear" w:color="000000" w:fill="FFFFFF"/>
            <w:hideMark/>
          </w:tcPr>
          <w:p w14:paraId="6CCF067C"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sv   </w:t>
            </w:r>
          </w:p>
        </w:tc>
        <w:tc>
          <w:tcPr>
            <w:tcW w:w="3140" w:type="dxa"/>
            <w:tcBorders>
              <w:top w:val="nil"/>
              <w:left w:val="nil"/>
              <w:bottom w:val="single" w:sz="4" w:space="0" w:color="auto"/>
              <w:right w:val="single" w:sz="4" w:space="0" w:color="auto"/>
            </w:tcBorders>
            <w:shd w:val="clear" w:color="000000" w:fill="FFFFFF"/>
            <w:hideMark/>
          </w:tcPr>
          <w:p w14:paraId="5D38A5BA"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萨尔瓦多</w:t>
            </w:r>
            <w:r w:rsidRPr="007F7AA4">
              <w:rPr>
                <w:rFonts w:eastAsiaTheme="majorEastAsia" w:cs="Times New Roman"/>
                <w:color w:val="172B4D"/>
                <w:kern w:val="0"/>
                <w:sz w:val="22"/>
              </w:rPr>
              <w:t>               </w:t>
            </w:r>
          </w:p>
        </w:tc>
        <w:tc>
          <w:tcPr>
            <w:tcW w:w="3800" w:type="dxa"/>
            <w:tcBorders>
              <w:top w:val="nil"/>
              <w:left w:val="nil"/>
              <w:bottom w:val="single" w:sz="4" w:space="0" w:color="auto"/>
              <w:right w:val="single" w:sz="4" w:space="0" w:color="auto"/>
            </w:tcBorders>
            <w:shd w:val="clear" w:color="000000" w:fill="FFFFFF"/>
            <w:hideMark/>
          </w:tcPr>
          <w:p w14:paraId="613AB2F3"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 El Salvador                            </w:t>
            </w:r>
          </w:p>
        </w:tc>
      </w:tr>
      <w:tr w:rsidR="000433D4" w:rsidRPr="007F7AA4" w14:paraId="58CD8E1B" w14:textId="77777777" w:rsidTr="000433D4">
        <w:trPr>
          <w:trHeight w:val="300"/>
        </w:trPr>
        <w:tc>
          <w:tcPr>
            <w:tcW w:w="607" w:type="dxa"/>
            <w:tcBorders>
              <w:top w:val="nil"/>
              <w:left w:val="single" w:sz="4" w:space="0" w:color="auto"/>
              <w:bottom w:val="single" w:sz="4" w:space="0" w:color="auto"/>
              <w:right w:val="single" w:sz="4" w:space="0" w:color="auto"/>
            </w:tcBorders>
            <w:shd w:val="clear" w:color="auto" w:fill="auto"/>
            <w:noWrap/>
            <w:vAlign w:val="bottom"/>
            <w:hideMark/>
          </w:tcPr>
          <w:p w14:paraId="496605DA" w14:textId="77777777" w:rsidR="000433D4" w:rsidRPr="007F7AA4" w:rsidRDefault="000433D4" w:rsidP="000433D4">
            <w:pPr>
              <w:widowControl/>
              <w:kinsoku/>
              <w:adjustRightInd/>
              <w:jc w:val="right"/>
              <w:rPr>
                <w:rFonts w:eastAsiaTheme="majorEastAsia" w:cs="Times New Roman"/>
                <w:color w:val="000000"/>
                <w:kern w:val="0"/>
                <w:sz w:val="22"/>
              </w:rPr>
            </w:pPr>
            <w:r w:rsidRPr="007F7AA4">
              <w:rPr>
                <w:rFonts w:eastAsiaTheme="majorEastAsia" w:cs="Times New Roman"/>
                <w:color w:val="000000"/>
                <w:kern w:val="0"/>
                <w:sz w:val="22"/>
              </w:rPr>
              <w:t>60</w:t>
            </w:r>
          </w:p>
        </w:tc>
        <w:tc>
          <w:tcPr>
            <w:tcW w:w="766" w:type="dxa"/>
            <w:tcBorders>
              <w:top w:val="nil"/>
              <w:left w:val="nil"/>
              <w:bottom w:val="single" w:sz="4" w:space="0" w:color="auto"/>
              <w:right w:val="single" w:sz="4" w:space="0" w:color="auto"/>
            </w:tcBorders>
            <w:shd w:val="clear" w:color="000000" w:fill="FFFFFF"/>
            <w:hideMark/>
          </w:tcPr>
          <w:p w14:paraId="69FB4EC4"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gq   </w:t>
            </w:r>
          </w:p>
        </w:tc>
        <w:tc>
          <w:tcPr>
            <w:tcW w:w="3140" w:type="dxa"/>
            <w:tcBorders>
              <w:top w:val="nil"/>
              <w:left w:val="nil"/>
              <w:bottom w:val="single" w:sz="4" w:space="0" w:color="auto"/>
              <w:right w:val="single" w:sz="4" w:space="0" w:color="auto"/>
            </w:tcBorders>
            <w:shd w:val="clear" w:color="000000" w:fill="FFFFFF"/>
            <w:hideMark/>
          </w:tcPr>
          <w:p w14:paraId="6909957C"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赤道几内亚</w:t>
            </w:r>
            <w:r w:rsidRPr="007F7AA4">
              <w:rPr>
                <w:rFonts w:eastAsiaTheme="majorEastAsia" w:cs="Times New Roman"/>
                <w:color w:val="172B4D"/>
                <w:kern w:val="0"/>
                <w:sz w:val="22"/>
              </w:rPr>
              <w:t>             </w:t>
            </w:r>
          </w:p>
        </w:tc>
        <w:tc>
          <w:tcPr>
            <w:tcW w:w="3800" w:type="dxa"/>
            <w:tcBorders>
              <w:top w:val="nil"/>
              <w:left w:val="nil"/>
              <w:bottom w:val="single" w:sz="4" w:space="0" w:color="auto"/>
              <w:right w:val="single" w:sz="4" w:space="0" w:color="auto"/>
            </w:tcBorders>
            <w:shd w:val="clear" w:color="000000" w:fill="FFFFFF"/>
            <w:hideMark/>
          </w:tcPr>
          <w:p w14:paraId="2FB89F8C"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 Equatorial Guinea                      </w:t>
            </w:r>
          </w:p>
        </w:tc>
      </w:tr>
      <w:tr w:rsidR="000433D4" w:rsidRPr="007F7AA4" w14:paraId="6AA165C5" w14:textId="77777777" w:rsidTr="000433D4">
        <w:trPr>
          <w:trHeight w:val="300"/>
        </w:trPr>
        <w:tc>
          <w:tcPr>
            <w:tcW w:w="607" w:type="dxa"/>
            <w:tcBorders>
              <w:top w:val="nil"/>
              <w:left w:val="single" w:sz="4" w:space="0" w:color="auto"/>
              <w:bottom w:val="single" w:sz="4" w:space="0" w:color="auto"/>
              <w:right w:val="single" w:sz="4" w:space="0" w:color="auto"/>
            </w:tcBorders>
            <w:shd w:val="clear" w:color="auto" w:fill="auto"/>
            <w:noWrap/>
            <w:vAlign w:val="bottom"/>
            <w:hideMark/>
          </w:tcPr>
          <w:p w14:paraId="60D19040" w14:textId="77777777" w:rsidR="000433D4" w:rsidRPr="007F7AA4" w:rsidRDefault="000433D4" w:rsidP="000433D4">
            <w:pPr>
              <w:widowControl/>
              <w:kinsoku/>
              <w:adjustRightInd/>
              <w:jc w:val="right"/>
              <w:rPr>
                <w:rFonts w:eastAsiaTheme="majorEastAsia" w:cs="Times New Roman"/>
                <w:color w:val="000000"/>
                <w:kern w:val="0"/>
                <w:sz w:val="22"/>
              </w:rPr>
            </w:pPr>
            <w:r w:rsidRPr="007F7AA4">
              <w:rPr>
                <w:rFonts w:eastAsiaTheme="majorEastAsia" w:cs="Times New Roman"/>
                <w:color w:val="000000"/>
                <w:kern w:val="0"/>
                <w:sz w:val="22"/>
              </w:rPr>
              <w:t>61</w:t>
            </w:r>
          </w:p>
        </w:tc>
        <w:tc>
          <w:tcPr>
            <w:tcW w:w="766" w:type="dxa"/>
            <w:tcBorders>
              <w:top w:val="nil"/>
              <w:left w:val="nil"/>
              <w:bottom w:val="single" w:sz="4" w:space="0" w:color="auto"/>
              <w:right w:val="single" w:sz="4" w:space="0" w:color="auto"/>
            </w:tcBorders>
            <w:shd w:val="clear" w:color="000000" w:fill="FFFFFF"/>
            <w:hideMark/>
          </w:tcPr>
          <w:p w14:paraId="6297DD69"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er   </w:t>
            </w:r>
          </w:p>
        </w:tc>
        <w:tc>
          <w:tcPr>
            <w:tcW w:w="3140" w:type="dxa"/>
            <w:tcBorders>
              <w:top w:val="nil"/>
              <w:left w:val="nil"/>
              <w:bottom w:val="single" w:sz="4" w:space="0" w:color="auto"/>
              <w:right w:val="single" w:sz="4" w:space="0" w:color="auto"/>
            </w:tcBorders>
            <w:shd w:val="clear" w:color="000000" w:fill="FFFFFF"/>
            <w:hideMark/>
          </w:tcPr>
          <w:p w14:paraId="7715F024"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厄立特里亚</w:t>
            </w:r>
            <w:r w:rsidRPr="007F7AA4">
              <w:rPr>
                <w:rFonts w:eastAsiaTheme="majorEastAsia" w:cs="Times New Roman"/>
                <w:color w:val="172B4D"/>
                <w:kern w:val="0"/>
                <w:sz w:val="22"/>
              </w:rPr>
              <w:t>             </w:t>
            </w:r>
          </w:p>
        </w:tc>
        <w:tc>
          <w:tcPr>
            <w:tcW w:w="3800" w:type="dxa"/>
            <w:tcBorders>
              <w:top w:val="nil"/>
              <w:left w:val="nil"/>
              <w:bottom w:val="single" w:sz="4" w:space="0" w:color="auto"/>
              <w:right w:val="single" w:sz="4" w:space="0" w:color="auto"/>
            </w:tcBorders>
            <w:shd w:val="clear" w:color="000000" w:fill="FFFFFF"/>
            <w:hideMark/>
          </w:tcPr>
          <w:p w14:paraId="1FAA7D9B"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 Eritrea                                </w:t>
            </w:r>
          </w:p>
        </w:tc>
      </w:tr>
      <w:tr w:rsidR="000433D4" w:rsidRPr="007F7AA4" w14:paraId="25F72E74" w14:textId="77777777" w:rsidTr="000433D4">
        <w:trPr>
          <w:trHeight w:val="300"/>
        </w:trPr>
        <w:tc>
          <w:tcPr>
            <w:tcW w:w="607" w:type="dxa"/>
            <w:tcBorders>
              <w:top w:val="nil"/>
              <w:left w:val="single" w:sz="4" w:space="0" w:color="auto"/>
              <w:bottom w:val="single" w:sz="4" w:space="0" w:color="auto"/>
              <w:right w:val="single" w:sz="4" w:space="0" w:color="auto"/>
            </w:tcBorders>
            <w:shd w:val="clear" w:color="auto" w:fill="auto"/>
            <w:noWrap/>
            <w:vAlign w:val="bottom"/>
            <w:hideMark/>
          </w:tcPr>
          <w:p w14:paraId="4CCA14D3" w14:textId="77777777" w:rsidR="000433D4" w:rsidRPr="007F7AA4" w:rsidRDefault="000433D4" w:rsidP="000433D4">
            <w:pPr>
              <w:widowControl/>
              <w:kinsoku/>
              <w:adjustRightInd/>
              <w:jc w:val="right"/>
              <w:rPr>
                <w:rFonts w:eastAsiaTheme="majorEastAsia" w:cs="Times New Roman"/>
                <w:color w:val="000000"/>
                <w:kern w:val="0"/>
                <w:sz w:val="22"/>
              </w:rPr>
            </w:pPr>
            <w:r w:rsidRPr="007F7AA4">
              <w:rPr>
                <w:rFonts w:eastAsiaTheme="majorEastAsia" w:cs="Times New Roman"/>
                <w:color w:val="000000"/>
                <w:kern w:val="0"/>
                <w:sz w:val="22"/>
              </w:rPr>
              <w:t>62</w:t>
            </w:r>
          </w:p>
        </w:tc>
        <w:tc>
          <w:tcPr>
            <w:tcW w:w="766" w:type="dxa"/>
            <w:tcBorders>
              <w:top w:val="nil"/>
              <w:left w:val="nil"/>
              <w:bottom w:val="single" w:sz="4" w:space="0" w:color="auto"/>
              <w:right w:val="single" w:sz="4" w:space="0" w:color="auto"/>
            </w:tcBorders>
            <w:shd w:val="clear" w:color="000000" w:fill="FFFFFF"/>
            <w:hideMark/>
          </w:tcPr>
          <w:p w14:paraId="7F8DCFD2"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ee   </w:t>
            </w:r>
          </w:p>
        </w:tc>
        <w:tc>
          <w:tcPr>
            <w:tcW w:w="3140" w:type="dxa"/>
            <w:tcBorders>
              <w:top w:val="nil"/>
              <w:left w:val="nil"/>
              <w:bottom w:val="single" w:sz="4" w:space="0" w:color="auto"/>
              <w:right w:val="single" w:sz="4" w:space="0" w:color="auto"/>
            </w:tcBorders>
            <w:shd w:val="clear" w:color="000000" w:fill="FFFFFF"/>
            <w:hideMark/>
          </w:tcPr>
          <w:p w14:paraId="7E6A9E13"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爱沙尼亚</w:t>
            </w:r>
            <w:r w:rsidRPr="007F7AA4">
              <w:rPr>
                <w:rFonts w:eastAsiaTheme="majorEastAsia" w:cs="Times New Roman"/>
                <w:color w:val="172B4D"/>
                <w:kern w:val="0"/>
                <w:sz w:val="22"/>
              </w:rPr>
              <w:t>               </w:t>
            </w:r>
          </w:p>
        </w:tc>
        <w:tc>
          <w:tcPr>
            <w:tcW w:w="3800" w:type="dxa"/>
            <w:tcBorders>
              <w:top w:val="nil"/>
              <w:left w:val="nil"/>
              <w:bottom w:val="single" w:sz="4" w:space="0" w:color="auto"/>
              <w:right w:val="single" w:sz="4" w:space="0" w:color="auto"/>
            </w:tcBorders>
            <w:shd w:val="clear" w:color="000000" w:fill="FFFFFF"/>
            <w:hideMark/>
          </w:tcPr>
          <w:p w14:paraId="5B3F4998"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 Estonia                                </w:t>
            </w:r>
          </w:p>
        </w:tc>
      </w:tr>
      <w:tr w:rsidR="000433D4" w:rsidRPr="007F7AA4" w14:paraId="5D0C7A69" w14:textId="77777777" w:rsidTr="000433D4">
        <w:trPr>
          <w:trHeight w:val="300"/>
        </w:trPr>
        <w:tc>
          <w:tcPr>
            <w:tcW w:w="607" w:type="dxa"/>
            <w:tcBorders>
              <w:top w:val="nil"/>
              <w:left w:val="single" w:sz="4" w:space="0" w:color="auto"/>
              <w:bottom w:val="single" w:sz="4" w:space="0" w:color="auto"/>
              <w:right w:val="single" w:sz="4" w:space="0" w:color="auto"/>
            </w:tcBorders>
            <w:shd w:val="clear" w:color="auto" w:fill="auto"/>
            <w:noWrap/>
            <w:vAlign w:val="bottom"/>
            <w:hideMark/>
          </w:tcPr>
          <w:p w14:paraId="16BDD0A4" w14:textId="77777777" w:rsidR="000433D4" w:rsidRPr="007F7AA4" w:rsidRDefault="000433D4" w:rsidP="000433D4">
            <w:pPr>
              <w:widowControl/>
              <w:kinsoku/>
              <w:adjustRightInd/>
              <w:jc w:val="right"/>
              <w:rPr>
                <w:rFonts w:eastAsiaTheme="majorEastAsia" w:cs="Times New Roman"/>
                <w:color w:val="000000"/>
                <w:kern w:val="0"/>
                <w:sz w:val="22"/>
              </w:rPr>
            </w:pPr>
            <w:r w:rsidRPr="007F7AA4">
              <w:rPr>
                <w:rFonts w:eastAsiaTheme="majorEastAsia" w:cs="Times New Roman"/>
                <w:color w:val="000000"/>
                <w:kern w:val="0"/>
                <w:sz w:val="22"/>
              </w:rPr>
              <w:t>63</w:t>
            </w:r>
          </w:p>
        </w:tc>
        <w:tc>
          <w:tcPr>
            <w:tcW w:w="766" w:type="dxa"/>
            <w:tcBorders>
              <w:top w:val="nil"/>
              <w:left w:val="nil"/>
              <w:bottom w:val="single" w:sz="4" w:space="0" w:color="auto"/>
              <w:right w:val="single" w:sz="4" w:space="0" w:color="auto"/>
            </w:tcBorders>
            <w:shd w:val="clear" w:color="000000" w:fill="FFFFFF"/>
            <w:hideMark/>
          </w:tcPr>
          <w:p w14:paraId="0AF9D569"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et   </w:t>
            </w:r>
          </w:p>
        </w:tc>
        <w:tc>
          <w:tcPr>
            <w:tcW w:w="3140" w:type="dxa"/>
            <w:tcBorders>
              <w:top w:val="nil"/>
              <w:left w:val="nil"/>
              <w:bottom w:val="single" w:sz="4" w:space="0" w:color="auto"/>
              <w:right w:val="single" w:sz="4" w:space="0" w:color="auto"/>
            </w:tcBorders>
            <w:shd w:val="clear" w:color="000000" w:fill="FFFFFF"/>
            <w:hideMark/>
          </w:tcPr>
          <w:p w14:paraId="2D7CC89B"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埃塞俄比亚</w:t>
            </w:r>
            <w:r w:rsidRPr="007F7AA4">
              <w:rPr>
                <w:rFonts w:eastAsiaTheme="majorEastAsia" w:cs="Times New Roman"/>
                <w:color w:val="172B4D"/>
                <w:kern w:val="0"/>
                <w:sz w:val="22"/>
              </w:rPr>
              <w:t>             </w:t>
            </w:r>
          </w:p>
        </w:tc>
        <w:tc>
          <w:tcPr>
            <w:tcW w:w="3800" w:type="dxa"/>
            <w:tcBorders>
              <w:top w:val="nil"/>
              <w:left w:val="nil"/>
              <w:bottom w:val="single" w:sz="4" w:space="0" w:color="auto"/>
              <w:right w:val="single" w:sz="4" w:space="0" w:color="auto"/>
            </w:tcBorders>
            <w:shd w:val="clear" w:color="000000" w:fill="FFFFFF"/>
            <w:hideMark/>
          </w:tcPr>
          <w:p w14:paraId="2728A346"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 Ethiopia                               </w:t>
            </w:r>
          </w:p>
        </w:tc>
      </w:tr>
      <w:tr w:rsidR="000433D4" w:rsidRPr="007F7AA4" w14:paraId="0081202F" w14:textId="77777777" w:rsidTr="000433D4">
        <w:trPr>
          <w:trHeight w:val="300"/>
        </w:trPr>
        <w:tc>
          <w:tcPr>
            <w:tcW w:w="607" w:type="dxa"/>
            <w:tcBorders>
              <w:top w:val="nil"/>
              <w:left w:val="single" w:sz="4" w:space="0" w:color="auto"/>
              <w:bottom w:val="single" w:sz="4" w:space="0" w:color="auto"/>
              <w:right w:val="single" w:sz="4" w:space="0" w:color="auto"/>
            </w:tcBorders>
            <w:shd w:val="clear" w:color="auto" w:fill="auto"/>
            <w:noWrap/>
            <w:vAlign w:val="bottom"/>
            <w:hideMark/>
          </w:tcPr>
          <w:p w14:paraId="42C10102" w14:textId="77777777" w:rsidR="000433D4" w:rsidRPr="007F7AA4" w:rsidRDefault="000433D4" w:rsidP="000433D4">
            <w:pPr>
              <w:widowControl/>
              <w:kinsoku/>
              <w:adjustRightInd/>
              <w:jc w:val="right"/>
              <w:rPr>
                <w:rFonts w:eastAsiaTheme="majorEastAsia" w:cs="Times New Roman"/>
                <w:color w:val="000000"/>
                <w:kern w:val="0"/>
                <w:sz w:val="22"/>
              </w:rPr>
            </w:pPr>
            <w:r w:rsidRPr="007F7AA4">
              <w:rPr>
                <w:rFonts w:eastAsiaTheme="majorEastAsia" w:cs="Times New Roman"/>
                <w:color w:val="000000"/>
                <w:kern w:val="0"/>
                <w:sz w:val="22"/>
              </w:rPr>
              <w:t>64</w:t>
            </w:r>
          </w:p>
        </w:tc>
        <w:tc>
          <w:tcPr>
            <w:tcW w:w="766" w:type="dxa"/>
            <w:tcBorders>
              <w:top w:val="nil"/>
              <w:left w:val="nil"/>
              <w:bottom w:val="single" w:sz="4" w:space="0" w:color="auto"/>
              <w:right w:val="single" w:sz="4" w:space="0" w:color="auto"/>
            </w:tcBorders>
            <w:shd w:val="clear" w:color="000000" w:fill="FFFFFF"/>
            <w:hideMark/>
          </w:tcPr>
          <w:p w14:paraId="01509507"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fk   </w:t>
            </w:r>
          </w:p>
        </w:tc>
        <w:tc>
          <w:tcPr>
            <w:tcW w:w="3140" w:type="dxa"/>
            <w:tcBorders>
              <w:top w:val="nil"/>
              <w:left w:val="nil"/>
              <w:bottom w:val="single" w:sz="4" w:space="0" w:color="auto"/>
              <w:right w:val="single" w:sz="4" w:space="0" w:color="auto"/>
            </w:tcBorders>
            <w:shd w:val="clear" w:color="000000" w:fill="FFFFFF"/>
            <w:hideMark/>
          </w:tcPr>
          <w:p w14:paraId="0B71E538"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福克兰群岛</w:t>
            </w:r>
            <w:r w:rsidRPr="007F7AA4">
              <w:rPr>
                <w:rFonts w:eastAsiaTheme="majorEastAsia" w:cs="Times New Roman"/>
                <w:color w:val="172B4D"/>
                <w:kern w:val="0"/>
                <w:sz w:val="22"/>
              </w:rPr>
              <w:t>             </w:t>
            </w:r>
          </w:p>
        </w:tc>
        <w:tc>
          <w:tcPr>
            <w:tcW w:w="3800" w:type="dxa"/>
            <w:tcBorders>
              <w:top w:val="nil"/>
              <w:left w:val="nil"/>
              <w:bottom w:val="single" w:sz="4" w:space="0" w:color="auto"/>
              <w:right w:val="single" w:sz="4" w:space="0" w:color="auto"/>
            </w:tcBorders>
            <w:shd w:val="clear" w:color="000000" w:fill="FFFFFF"/>
            <w:hideMark/>
          </w:tcPr>
          <w:p w14:paraId="2B734740"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 Falkland Islands (Islas Malvinas)      </w:t>
            </w:r>
          </w:p>
        </w:tc>
      </w:tr>
      <w:tr w:rsidR="000433D4" w:rsidRPr="007F7AA4" w14:paraId="32327DBD" w14:textId="77777777" w:rsidTr="000433D4">
        <w:trPr>
          <w:trHeight w:val="300"/>
        </w:trPr>
        <w:tc>
          <w:tcPr>
            <w:tcW w:w="607" w:type="dxa"/>
            <w:tcBorders>
              <w:top w:val="nil"/>
              <w:left w:val="single" w:sz="4" w:space="0" w:color="auto"/>
              <w:bottom w:val="single" w:sz="4" w:space="0" w:color="auto"/>
              <w:right w:val="single" w:sz="4" w:space="0" w:color="auto"/>
            </w:tcBorders>
            <w:shd w:val="clear" w:color="auto" w:fill="auto"/>
            <w:noWrap/>
            <w:vAlign w:val="bottom"/>
            <w:hideMark/>
          </w:tcPr>
          <w:p w14:paraId="74BC5033" w14:textId="77777777" w:rsidR="000433D4" w:rsidRPr="007F7AA4" w:rsidRDefault="000433D4" w:rsidP="000433D4">
            <w:pPr>
              <w:widowControl/>
              <w:kinsoku/>
              <w:adjustRightInd/>
              <w:jc w:val="right"/>
              <w:rPr>
                <w:rFonts w:eastAsiaTheme="majorEastAsia" w:cs="Times New Roman"/>
                <w:color w:val="000000"/>
                <w:kern w:val="0"/>
                <w:sz w:val="22"/>
              </w:rPr>
            </w:pPr>
            <w:r w:rsidRPr="007F7AA4">
              <w:rPr>
                <w:rFonts w:eastAsiaTheme="majorEastAsia" w:cs="Times New Roman"/>
                <w:color w:val="000000"/>
                <w:kern w:val="0"/>
                <w:sz w:val="22"/>
              </w:rPr>
              <w:t>65</w:t>
            </w:r>
          </w:p>
        </w:tc>
        <w:tc>
          <w:tcPr>
            <w:tcW w:w="766" w:type="dxa"/>
            <w:tcBorders>
              <w:top w:val="nil"/>
              <w:left w:val="nil"/>
              <w:bottom w:val="single" w:sz="4" w:space="0" w:color="auto"/>
              <w:right w:val="single" w:sz="4" w:space="0" w:color="auto"/>
            </w:tcBorders>
            <w:shd w:val="clear" w:color="000000" w:fill="FFFFFF"/>
            <w:hideMark/>
          </w:tcPr>
          <w:p w14:paraId="775DA1A9"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fo   </w:t>
            </w:r>
          </w:p>
        </w:tc>
        <w:tc>
          <w:tcPr>
            <w:tcW w:w="3140" w:type="dxa"/>
            <w:tcBorders>
              <w:top w:val="nil"/>
              <w:left w:val="nil"/>
              <w:bottom w:val="single" w:sz="4" w:space="0" w:color="auto"/>
              <w:right w:val="single" w:sz="4" w:space="0" w:color="auto"/>
            </w:tcBorders>
            <w:shd w:val="clear" w:color="000000" w:fill="FFFFFF"/>
            <w:hideMark/>
          </w:tcPr>
          <w:p w14:paraId="5E0FB805"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法罗群岛</w:t>
            </w:r>
            <w:r w:rsidRPr="007F7AA4">
              <w:rPr>
                <w:rFonts w:eastAsiaTheme="majorEastAsia" w:cs="Times New Roman"/>
                <w:color w:val="172B4D"/>
                <w:kern w:val="0"/>
                <w:sz w:val="22"/>
              </w:rPr>
              <w:t>               </w:t>
            </w:r>
          </w:p>
        </w:tc>
        <w:tc>
          <w:tcPr>
            <w:tcW w:w="3800" w:type="dxa"/>
            <w:tcBorders>
              <w:top w:val="nil"/>
              <w:left w:val="nil"/>
              <w:bottom w:val="single" w:sz="4" w:space="0" w:color="auto"/>
              <w:right w:val="single" w:sz="4" w:space="0" w:color="auto"/>
            </w:tcBorders>
            <w:shd w:val="clear" w:color="000000" w:fill="FFFFFF"/>
            <w:hideMark/>
          </w:tcPr>
          <w:p w14:paraId="1C1379C0"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 Faroe Islands                          </w:t>
            </w:r>
          </w:p>
        </w:tc>
      </w:tr>
      <w:tr w:rsidR="000433D4" w:rsidRPr="007F7AA4" w14:paraId="0F1AB27D" w14:textId="77777777" w:rsidTr="000433D4">
        <w:trPr>
          <w:trHeight w:val="300"/>
        </w:trPr>
        <w:tc>
          <w:tcPr>
            <w:tcW w:w="607" w:type="dxa"/>
            <w:tcBorders>
              <w:top w:val="nil"/>
              <w:left w:val="single" w:sz="4" w:space="0" w:color="auto"/>
              <w:bottom w:val="single" w:sz="4" w:space="0" w:color="auto"/>
              <w:right w:val="single" w:sz="4" w:space="0" w:color="auto"/>
            </w:tcBorders>
            <w:shd w:val="clear" w:color="auto" w:fill="auto"/>
            <w:noWrap/>
            <w:vAlign w:val="bottom"/>
            <w:hideMark/>
          </w:tcPr>
          <w:p w14:paraId="560E7DF8" w14:textId="77777777" w:rsidR="000433D4" w:rsidRPr="007F7AA4" w:rsidRDefault="000433D4" w:rsidP="000433D4">
            <w:pPr>
              <w:widowControl/>
              <w:kinsoku/>
              <w:adjustRightInd/>
              <w:jc w:val="right"/>
              <w:rPr>
                <w:rFonts w:eastAsiaTheme="majorEastAsia" w:cs="Times New Roman"/>
                <w:color w:val="000000"/>
                <w:kern w:val="0"/>
                <w:sz w:val="22"/>
              </w:rPr>
            </w:pPr>
            <w:r w:rsidRPr="007F7AA4">
              <w:rPr>
                <w:rFonts w:eastAsiaTheme="majorEastAsia" w:cs="Times New Roman"/>
                <w:color w:val="000000"/>
                <w:kern w:val="0"/>
                <w:sz w:val="22"/>
              </w:rPr>
              <w:t>66</w:t>
            </w:r>
          </w:p>
        </w:tc>
        <w:tc>
          <w:tcPr>
            <w:tcW w:w="766" w:type="dxa"/>
            <w:tcBorders>
              <w:top w:val="nil"/>
              <w:left w:val="nil"/>
              <w:bottom w:val="single" w:sz="4" w:space="0" w:color="auto"/>
              <w:right w:val="single" w:sz="4" w:space="0" w:color="auto"/>
            </w:tcBorders>
            <w:shd w:val="clear" w:color="000000" w:fill="FFFFFF"/>
            <w:hideMark/>
          </w:tcPr>
          <w:p w14:paraId="050389C9"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fj   </w:t>
            </w:r>
          </w:p>
        </w:tc>
        <w:tc>
          <w:tcPr>
            <w:tcW w:w="3140" w:type="dxa"/>
            <w:tcBorders>
              <w:top w:val="nil"/>
              <w:left w:val="nil"/>
              <w:bottom w:val="single" w:sz="4" w:space="0" w:color="auto"/>
              <w:right w:val="single" w:sz="4" w:space="0" w:color="auto"/>
            </w:tcBorders>
            <w:shd w:val="clear" w:color="000000" w:fill="FFFFFF"/>
            <w:hideMark/>
          </w:tcPr>
          <w:p w14:paraId="73C98CB4"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斐济</w:t>
            </w:r>
            <w:r w:rsidRPr="007F7AA4">
              <w:rPr>
                <w:rFonts w:eastAsiaTheme="majorEastAsia" w:cs="Times New Roman"/>
                <w:color w:val="172B4D"/>
                <w:kern w:val="0"/>
                <w:sz w:val="22"/>
              </w:rPr>
              <w:t>                  </w:t>
            </w:r>
          </w:p>
        </w:tc>
        <w:tc>
          <w:tcPr>
            <w:tcW w:w="3800" w:type="dxa"/>
            <w:tcBorders>
              <w:top w:val="nil"/>
              <w:left w:val="nil"/>
              <w:bottom w:val="single" w:sz="4" w:space="0" w:color="auto"/>
              <w:right w:val="single" w:sz="4" w:space="0" w:color="auto"/>
            </w:tcBorders>
            <w:shd w:val="clear" w:color="000000" w:fill="FFFFFF"/>
            <w:hideMark/>
          </w:tcPr>
          <w:p w14:paraId="1627C76F"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 Fiji                                   </w:t>
            </w:r>
          </w:p>
        </w:tc>
      </w:tr>
      <w:tr w:rsidR="000433D4" w:rsidRPr="007F7AA4" w14:paraId="7DB50CB5" w14:textId="77777777" w:rsidTr="000433D4">
        <w:trPr>
          <w:trHeight w:val="300"/>
        </w:trPr>
        <w:tc>
          <w:tcPr>
            <w:tcW w:w="607" w:type="dxa"/>
            <w:tcBorders>
              <w:top w:val="nil"/>
              <w:left w:val="single" w:sz="4" w:space="0" w:color="auto"/>
              <w:bottom w:val="single" w:sz="4" w:space="0" w:color="auto"/>
              <w:right w:val="single" w:sz="4" w:space="0" w:color="auto"/>
            </w:tcBorders>
            <w:shd w:val="clear" w:color="auto" w:fill="auto"/>
            <w:noWrap/>
            <w:vAlign w:val="bottom"/>
            <w:hideMark/>
          </w:tcPr>
          <w:p w14:paraId="0E3E0BA1" w14:textId="77777777" w:rsidR="000433D4" w:rsidRPr="007F7AA4" w:rsidRDefault="000433D4" w:rsidP="000433D4">
            <w:pPr>
              <w:widowControl/>
              <w:kinsoku/>
              <w:adjustRightInd/>
              <w:jc w:val="right"/>
              <w:rPr>
                <w:rFonts w:eastAsiaTheme="majorEastAsia" w:cs="Times New Roman"/>
                <w:color w:val="000000"/>
                <w:kern w:val="0"/>
                <w:sz w:val="22"/>
              </w:rPr>
            </w:pPr>
            <w:r w:rsidRPr="007F7AA4">
              <w:rPr>
                <w:rFonts w:eastAsiaTheme="majorEastAsia" w:cs="Times New Roman"/>
                <w:color w:val="000000"/>
                <w:kern w:val="0"/>
                <w:sz w:val="22"/>
              </w:rPr>
              <w:t>67</w:t>
            </w:r>
          </w:p>
        </w:tc>
        <w:tc>
          <w:tcPr>
            <w:tcW w:w="766" w:type="dxa"/>
            <w:tcBorders>
              <w:top w:val="nil"/>
              <w:left w:val="nil"/>
              <w:bottom w:val="single" w:sz="4" w:space="0" w:color="auto"/>
              <w:right w:val="single" w:sz="4" w:space="0" w:color="auto"/>
            </w:tcBorders>
            <w:shd w:val="clear" w:color="000000" w:fill="FFFFFF"/>
            <w:hideMark/>
          </w:tcPr>
          <w:p w14:paraId="7D50C506"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fi   </w:t>
            </w:r>
          </w:p>
        </w:tc>
        <w:tc>
          <w:tcPr>
            <w:tcW w:w="3140" w:type="dxa"/>
            <w:tcBorders>
              <w:top w:val="nil"/>
              <w:left w:val="nil"/>
              <w:bottom w:val="single" w:sz="4" w:space="0" w:color="auto"/>
              <w:right w:val="single" w:sz="4" w:space="0" w:color="auto"/>
            </w:tcBorders>
            <w:shd w:val="clear" w:color="000000" w:fill="FFFFFF"/>
            <w:hideMark/>
          </w:tcPr>
          <w:p w14:paraId="1EA37776"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芬兰</w:t>
            </w:r>
            <w:r w:rsidRPr="007F7AA4">
              <w:rPr>
                <w:rFonts w:eastAsiaTheme="majorEastAsia" w:cs="Times New Roman"/>
                <w:color w:val="172B4D"/>
                <w:kern w:val="0"/>
                <w:sz w:val="22"/>
              </w:rPr>
              <w:t>                  </w:t>
            </w:r>
          </w:p>
        </w:tc>
        <w:tc>
          <w:tcPr>
            <w:tcW w:w="3800" w:type="dxa"/>
            <w:tcBorders>
              <w:top w:val="nil"/>
              <w:left w:val="nil"/>
              <w:bottom w:val="single" w:sz="4" w:space="0" w:color="auto"/>
              <w:right w:val="single" w:sz="4" w:space="0" w:color="auto"/>
            </w:tcBorders>
            <w:shd w:val="clear" w:color="000000" w:fill="FFFFFF"/>
            <w:hideMark/>
          </w:tcPr>
          <w:p w14:paraId="002A9C26"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 Finland                                </w:t>
            </w:r>
          </w:p>
        </w:tc>
      </w:tr>
      <w:tr w:rsidR="000433D4" w:rsidRPr="007F7AA4" w14:paraId="79C85A80" w14:textId="77777777" w:rsidTr="000433D4">
        <w:trPr>
          <w:trHeight w:val="300"/>
        </w:trPr>
        <w:tc>
          <w:tcPr>
            <w:tcW w:w="607" w:type="dxa"/>
            <w:tcBorders>
              <w:top w:val="nil"/>
              <w:left w:val="single" w:sz="4" w:space="0" w:color="auto"/>
              <w:bottom w:val="single" w:sz="4" w:space="0" w:color="auto"/>
              <w:right w:val="single" w:sz="4" w:space="0" w:color="auto"/>
            </w:tcBorders>
            <w:shd w:val="clear" w:color="auto" w:fill="auto"/>
            <w:noWrap/>
            <w:vAlign w:val="bottom"/>
            <w:hideMark/>
          </w:tcPr>
          <w:p w14:paraId="25B570B8" w14:textId="77777777" w:rsidR="000433D4" w:rsidRPr="007F7AA4" w:rsidRDefault="000433D4" w:rsidP="000433D4">
            <w:pPr>
              <w:widowControl/>
              <w:kinsoku/>
              <w:adjustRightInd/>
              <w:jc w:val="right"/>
              <w:rPr>
                <w:rFonts w:eastAsiaTheme="majorEastAsia" w:cs="Times New Roman"/>
                <w:color w:val="000000"/>
                <w:kern w:val="0"/>
                <w:sz w:val="22"/>
              </w:rPr>
            </w:pPr>
            <w:r w:rsidRPr="007F7AA4">
              <w:rPr>
                <w:rFonts w:eastAsiaTheme="majorEastAsia" w:cs="Times New Roman"/>
                <w:color w:val="000000"/>
                <w:kern w:val="0"/>
                <w:sz w:val="22"/>
              </w:rPr>
              <w:t>68</w:t>
            </w:r>
          </w:p>
        </w:tc>
        <w:tc>
          <w:tcPr>
            <w:tcW w:w="766" w:type="dxa"/>
            <w:tcBorders>
              <w:top w:val="nil"/>
              <w:left w:val="nil"/>
              <w:bottom w:val="single" w:sz="4" w:space="0" w:color="auto"/>
              <w:right w:val="single" w:sz="4" w:space="0" w:color="auto"/>
            </w:tcBorders>
            <w:shd w:val="clear" w:color="000000" w:fill="FFFFFF"/>
            <w:hideMark/>
          </w:tcPr>
          <w:p w14:paraId="3CB21989"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fr   </w:t>
            </w:r>
          </w:p>
        </w:tc>
        <w:tc>
          <w:tcPr>
            <w:tcW w:w="3140" w:type="dxa"/>
            <w:tcBorders>
              <w:top w:val="nil"/>
              <w:left w:val="nil"/>
              <w:bottom w:val="single" w:sz="4" w:space="0" w:color="auto"/>
              <w:right w:val="single" w:sz="4" w:space="0" w:color="auto"/>
            </w:tcBorders>
            <w:shd w:val="clear" w:color="000000" w:fill="FFFFFF"/>
            <w:hideMark/>
          </w:tcPr>
          <w:p w14:paraId="178A7CAE"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法国</w:t>
            </w:r>
            <w:r w:rsidRPr="007F7AA4">
              <w:rPr>
                <w:rFonts w:eastAsiaTheme="majorEastAsia" w:cs="Times New Roman"/>
                <w:color w:val="172B4D"/>
                <w:kern w:val="0"/>
                <w:sz w:val="22"/>
              </w:rPr>
              <w:t>                  </w:t>
            </w:r>
          </w:p>
        </w:tc>
        <w:tc>
          <w:tcPr>
            <w:tcW w:w="3800" w:type="dxa"/>
            <w:tcBorders>
              <w:top w:val="nil"/>
              <w:left w:val="nil"/>
              <w:bottom w:val="single" w:sz="4" w:space="0" w:color="auto"/>
              <w:right w:val="single" w:sz="4" w:space="0" w:color="auto"/>
            </w:tcBorders>
            <w:shd w:val="clear" w:color="000000" w:fill="FFFFFF"/>
            <w:hideMark/>
          </w:tcPr>
          <w:p w14:paraId="36DDE5DF"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 France                                 </w:t>
            </w:r>
          </w:p>
        </w:tc>
      </w:tr>
      <w:tr w:rsidR="000433D4" w:rsidRPr="007F7AA4" w14:paraId="10281341" w14:textId="77777777" w:rsidTr="000433D4">
        <w:trPr>
          <w:trHeight w:val="300"/>
        </w:trPr>
        <w:tc>
          <w:tcPr>
            <w:tcW w:w="607" w:type="dxa"/>
            <w:tcBorders>
              <w:top w:val="nil"/>
              <w:left w:val="single" w:sz="4" w:space="0" w:color="auto"/>
              <w:bottom w:val="single" w:sz="4" w:space="0" w:color="auto"/>
              <w:right w:val="single" w:sz="4" w:space="0" w:color="auto"/>
            </w:tcBorders>
            <w:shd w:val="clear" w:color="auto" w:fill="auto"/>
            <w:noWrap/>
            <w:vAlign w:val="bottom"/>
            <w:hideMark/>
          </w:tcPr>
          <w:p w14:paraId="1644CD13" w14:textId="77777777" w:rsidR="000433D4" w:rsidRPr="007F7AA4" w:rsidRDefault="000433D4" w:rsidP="000433D4">
            <w:pPr>
              <w:widowControl/>
              <w:kinsoku/>
              <w:adjustRightInd/>
              <w:jc w:val="right"/>
              <w:rPr>
                <w:rFonts w:eastAsiaTheme="majorEastAsia" w:cs="Times New Roman"/>
                <w:color w:val="000000"/>
                <w:kern w:val="0"/>
                <w:sz w:val="22"/>
              </w:rPr>
            </w:pPr>
            <w:r w:rsidRPr="007F7AA4">
              <w:rPr>
                <w:rFonts w:eastAsiaTheme="majorEastAsia" w:cs="Times New Roman"/>
                <w:color w:val="000000"/>
                <w:kern w:val="0"/>
                <w:sz w:val="22"/>
              </w:rPr>
              <w:t>69</w:t>
            </w:r>
          </w:p>
        </w:tc>
        <w:tc>
          <w:tcPr>
            <w:tcW w:w="766" w:type="dxa"/>
            <w:tcBorders>
              <w:top w:val="nil"/>
              <w:left w:val="nil"/>
              <w:bottom w:val="single" w:sz="4" w:space="0" w:color="auto"/>
              <w:right w:val="single" w:sz="4" w:space="0" w:color="auto"/>
            </w:tcBorders>
            <w:shd w:val="clear" w:color="000000" w:fill="FFFFFF"/>
            <w:hideMark/>
          </w:tcPr>
          <w:p w14:paraId="687C0D05"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gf   </w:t>
            </w:r>
          </w:p>
        </w:tc>
        <w:tc>
          <w:tcPr>
            <w:tcW w:w="3140" w:type="dxa"/>
            <w:tcBorders>
              <w:top w:val="nil"/>
              <w:left w:val="nil"/>
              <w:bottom w:val="single" w:sz="4" w:space="0" w:color="auto"/>
              <w:right w:val="single" w:sz="4" w:space="0" w:color="auto"/>
            </w:tcBorders>
            <w:shd w:val="clear" w:color="000000" w:fill="FFFFFF"/>
            <w:hideMark/>
          </w:tcPr>
          <w:p w14:paraId="7A0C5EB7"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法属圭亚那</w:t>
            </w:r>
            <w:r w:rsidRPr="007F7AA4">
              <w:rPr>
                <w:rFonts w:eastAsiaTheme="majorEastAsia" w:cs="Times New Roman"/>
                <w:color w:val="172B4D"/>
                <w:kern w:val="0"/>
                <w:sz w:val="22"/>
              </w:rPr>
              <w:t>             </w:t>
            </w:r>
          </w:p>
        </w:tc>
        <w:tc>
          <w:tcPr>
            <w:tcW w:w="3800" w:type="dxa"/>
            <w:tcBorders>
              <w:top w:val="nil"/>
              <w:left w:val="nil"/>
              <w:bottom w:val="single" w:sz="4" w:space="0" w:color="auto"/>
              <w:right w:val="single" w:sz="4" w:space="0" w:color="auto"/>
            </w:tcBorders>
            <w:shd w:val="clear" w:color="000000" w:fill="FFFFFF"/>
            <w:hideMark/>
          </w:tcPr>
          <w:p w14:paraId="479A93E2"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 French Guiana                          </w:t>
            </w:r>
          </w:p>
        </w:tc>
      </w:tr>
      <w:tr w:rsidR="000433D4" w:rsidRPr="007F7AA4" w14:paraId="51FD3A9A" w14:textId="77777777" w:rsidTr="000433D4">
        <w:trPr>
          <w:trHeight w:val="300"/>
        </w:trPr>
        <w:tc>
          <w:tcPr>
            <w:tcW w:w="607" w:type="dxa"/>
            <w:tcBorders>
              <w:top w:val="nil"/>
              <w:left w:val="single" w:sz="4" w:space="0" w:color="auto"/>
              <w:bottom w:val="single" w:sz="4" w:space="0" w:color="auto"/>
              <w:right w:val="single" w:sz="4" w:space="0" w:color="auto"/>
            </w:tcBorders>
            <w:shd w:val="clear" w:color="auto" w:fill="auto"/>
            <w:noWrap/>
            <w:vAlign w:val="bottom"/>
            <w:hideMark/>
          </w:tcPr>
          <w:p w14:paraId="6C776965" w14:textId="77777777" w:rsidR="000433D4" w:rsidRPr="007F7AA4" w:rsidRDefault="000433D4" w:rsidP="000433D4">
            <w:pPr>
              <w:widowControl/>
              <w:kinsoku/>
              <w:adjustRightInd/>
              <w:jc w:val="right"/>
              <w:rPr>
                <w:rFonts w:eastAsiaTheme="majorEastAsia" w:cs="Times New Roman"/>
                <w:color w:val="000000"/>
                <w:kern w:val="0"/>
                <w:sz w:val="22"/>
              </w:rPr>
            </w:pPr>
            <w:r w:rsidRPr="007F7AA4">
              <w:rPr>
                <w:rFonts w:eastAsiaTheme="majorEastAsia" w:cs="Times New Roman"/>
                <w:color w:val="000000"/>
                <w:kern w:val="0"/>
                <w:sz w:val="22"/>
              </w:rPr>
              <w:t>70</w:t>
            </w:r>
          </w:p>
        </w:tc>
        <w:tc>
          <w:tcPr>
            <w:tcW w:w="766" w:type="dxa"/>
            <w:tcBorders>
              <w:top w:val="nil"/>
              <w:left w:val="nil"/>
              <w:bottom w:val="single" w:sz="4" w:space="0" w:color="auto"/>
              <w:right w:val="single" w:sz="4" w:space="0" w:color="auto"/>
            </w:tcBorders>
            <w:shd w:val="clear" w:color="000000" w:fill="FFFFFF"/>
            <w:hideMark/>
          </w:tcPr>
          <w:p w14:paraId="3C133E27"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pf   </w:t>
            </w:r>
          </w:p>
        </w:tc>
        <w:tc>
          <w:tcPr>
            <w:tcW w:w="3140" w:type="dxa"/>
            <w:tcBorders>
              <w:top w:val="nil"/>
              <w:left w:val="nil"/>
              <w:bottom w:val="single" w:sz="4" w:space="0" w:color="auto"/>
              <w:right w:val="single" w:sz="4" w:space="0" w:color="auto"/>
            </w:tcBorders>
            <w:shd w:val="clear" w:color="000000" w:fill="FFFFFF"/>
            <w:hideMark/>
          </w:tcPr>
          <w:p w14:paraId="49443EC0"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法属波利尼西亚</w:t>
            </w:r>
            <w:r w:rsidRPr="007F7AA4">
              <w:rPr>
                <w:rFonts w:eastAsiaTheme="majorEastAsia" w:cs="Times New Roman"/>
                <w:color w:val="172B4D"/>
                <w:kern w:val="0"/>
                <w:sz w:val="22"/>
              </w:rPr>
              <w:t>          </w:t>
            </w:r>
          </w:p>
        </w:tc>
        <w:tc>
          <w:tcPr>
            <w:tcW w:w="3800" w:type="dxa"/>
            <w:tcBorders>
              <w:top w:val="nil"/>
              <w:left w:val="nil"/>
              <w:bottom w:val="single" w:sz="4" w:space="0" w:color="auto"/>
              <w:right w:val="single" w:sz="4" w:space="0" w:color="auto"/>
            </w:tcBorders>
            <w:shd w:val="clear" w:color="000000" w:fill="FFFFFF"/>
            <w:hideMark/>
          </w:tcPr>
          <w:p w14:paraId="5A282AC2"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 French Polynesia                       </w:t>
            </w:r>
          </w:p>
        </w:tc>
      </w:tr>
      <w:tr w:rsidR="000433D4" w:rsidRPr="007F7AA4" w14:paraId="0E9A988B" w14:textId="77777777" w:rsidTr="000433D4">
        <w:trPr>
          <w:trHeight w:val="300"/>
        </w:trPr>
        <w:tc>
          <w:tcPr>
            <w:tcW w:w="607" w:type="dxa"/>
            <w:tcBorders>
              <w:top w:val="nil"/>
              <w:left w:val="single" w:sz="4" w:space="0" w:color="auto"/>
              <w:bottom w:val="single" w:sz="4" w:space="0" w:color="auto"/>
              <w:right w:val="single" w:sz="4" w:space="0" w:color="auto"/>
            </w:tcBorders>
            <w:shd w:val="clear" w:color="auto" w:fill="auto"/>
            <w:noWrap/>
            <w:vAlign w:val="bottom"/>
            <w:hideMark/>
          </w:tcPr>
          <w:p w14:paraId="7ABE15E3" w14:textId="77777777" w:rsidR="000433D4" w:rsidRPr="007F7AA4" w:rsidRDefault="000433D4" w:rsidP="000433D4">
            <w:pPr>
              <w:widowControl/>
              <w:kinsoku/>
              <w:adjustRightInd/>
              <w:jc w:val="right"/>
              <w:rPr>
                <w:rFonts w:eastAsiaTheme="majorEastAsia" w:cs="Times New Roman"/>
                <w:color w:val="000000"/>
                <w:kern w:val="0"/>
                <w:sz w:val="22"/>
              </w:rPr>
            </w:pPr>
            <w:r w:rsidRPr="007F7AA4">
              <w:rPr>
                <w:rFonts w:eastAsiaTheme="majorEastAsia" w:cs="Times New Roman"/>
                <w:color w:val="000000"/>
                <w:kern w:val="0"/>
                <w:sz w:val="22"/>
              </w:rPr>
              <w:t>71</w:t>
            </w:r>
          </w:p>
        </w:tc>
        <w:tc>
          <w:tcPr>
            <w:tcW w:w="766" w:type="dxa"/>
            <w:tcBorders>
              <w:top w:val="nil"/>
              <w:left w:val="nil"/>
              <w:bottom w:val="single" w:sz="4" w:space="0" w:color="auto"/>
              <w:right w:val="single" w:sz="4" w:space="0" w:color="auto"/>
            </w:tcBorders>
            <w:shd w:val="clear" w:color="000000" w:fill="FFFFFF"/>
            <w:hideMark/>
          </w:tcPr>
          <w:p w14:paraId="695A8D8A"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ga   </w:t>
            </w:r>
          </w:p>
        </w:tc>
        <w:tc>
          <w:tcPr>
            <w:tcW w:w="3140" w:type="dxa"/>
            <w:tcBorders>
              <w:top w:val="nil"/>
              <w:left w:val="nil"/>
              <w:bottom w:val="single" w:sz="4" w:space="0" w:color="auto"/>
              <w:right w:val="single" w:sz="4" w:space="0" w:color="auto"/>
            </w:tcBorders>
            <w:shd w:val="clear" w:color="000000" w:fill="FFFFFF"/>
            <w:hideMark/>
          </w:tcPr>
          <w:p w14:paraId="51F4CC83"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加蓬</w:t>
            </w:r>
            <w:r w:rsidRPr="007F7AA4">
              <w:rPr>
                <w:rFonts w:eastAsiaTheme="majorEastAsia" w:cs="Times New Roman"/>
                <w:color w:val="172B4D"/>
                <w:kern w:val="0"/>
                <w:sz w:val="22"/>
              </w:rPr>
              <w:t>                  </w:t>
            </w:r>
          </w:p>
        </w:tc>
        <w:tc>
          <w:tcPr>
            <w:tcW w:w="3800" w:type="dxa"/>
            <w:tcBorders>
              <w:top w:val="nil"/>
              <w:left w:val="nil"/>
              <w:bottom w:val="single" w:sz="4" w:space="0" w:color="auto"/>
              <w:right w:val="single" w:sz="4" w:space="0" w:color="auto"/>
            </w:tcBorders>
            <w:shd w:val="clear" w:color="000000" w:fill="FFFFFF"/>
            <w:hideMark/>
          </w:tcPr>
          <w:p w14:paraId="37568E37"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 Gabon                                  </w:t>
            </w:r>
          </w:p>
        </w:tc>
      </w:tr>
      <w:tr w:rsidR="000433D4" w:rsidRPr="007F7AA4" w14:paraId="1F7EDEFE" w14:textId="77777777" w:rsidTr="000433D4">
        <w:trPr>
          <w:trHeight w:val="300"/>
        </w:trPr>
        <w:tc>
          <w:tcPr>
            <w:tcW w:w="607" w:type="dxa"/>
            <w:tcBorders>
              <w:top w:val="nil"/>
              <w:left w:val="single" w:sz="4" w:space="0" w:color="auto"/>
              <w:bottom w:val="single" w:sz="4" w:space="0" w:color="auto"/>
              <w:right w:val="single" w:sz="4" w:space="0" w:color="auto"/>
            </w:tcBorders>
            <w:shd w:val="clear" w:color="auto" w:fill="auto"/>
            <w:noWrap/>
            <w:vAlign w:val="bottom"/>
            <w:hideMark/>
          </w:tcPr>
          <w:p w14:paraId="5BDAC7B0" w14:textId="77777777" w:rsidR="000433D4" w:rsidRPr="007F7AA4" w:rsidRDefault="000433D4" w:rsidP="000433D4">
            <w:pPr>
              <w:widowControl/>
              <w:kinsoku/>
              <w:adjustRightInd/>
              <w:jc w:val="right"/>
              <w:rPr>
                <w:rFonts w:eastAsiaTheme="majorEastAsia" w:cs="Times New Roman"/>
                <w:color w:val="000000"/>
                <w:kern w:val="0"/>
                <w:sz w:val="22"/>
              </w:rPr>
            </w:pPr>
            <w:r w:rsidRPr="007F7AA4">
              <w:rPr>
                <w:rFonts w:eastAsiaTheme="majorEastAsia" w:cs="Times New Roman"/>
                <w:color w:val="000000"/>
                <w:kern w:val="0"/>
                <w:sz w:val="22"/>
              </w:rPr>
              <w:t>72</w:t>
            </w:r>
          </w:p>
        </w:tc>
        <w:tc>
          <w:tcPr>
            <w:tcW w:w="766" w:type="dxa"/>
            <w:tcBorders>
              <w:top w:val="nil"/>
              <w:left w:val="nil"/>
              <w:bottom w:val="single" w:sz="4" w:space="0" w:color="auto"/>
              <w:right w:val="single" w:sz="4" w:space="0" w:color="auto"/>
            </w:tcBorders>
            <w:shd w:val="clear" w:color="000000" w:fill="FFFFFF"/>
            <w:hideMark/>
          </w:tcPr>
          <w:p w14:paraId="732B97CE"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gm   </w:t>
            </w:r>
          </w:p>
        </w:tc>
        <w:tc>
          <w:tcPr>
            <w:tcW w:w="3140" w:type="dxa"/>
            <w:tcBorders>
              <w:top w:val="nil"/>
              <w:left w:val="nil"/>
              <w:bottom w:val="single" w:sz="4" w:space="0" w:color="auto"/>
              <w:right w:val="single" w:sz="4" w:space="0" w:color="auto"/>
            </w:tcBorders>
            <w:shd w:val="clear" w:color="000000" w:fill="FFFFFF"/>
            <w:hideMark/>
          </w:tcPr>
          <w:p w14:paraId="6A6BB71D"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冈比亚</w:t>
            </w:r>
            <w:r w:rsidRPr="007F7AA4">
              <w:rPr>
                <w:rFonts w:eastAsiaTheme="majorEastAsia" w:cs="Times New Roman"/>
                <w:color w:val="172B4D"/>
                <w:kern w:val="0"/>
                <w:sz w:val="22"/>
              </w:rPr>
              <w:t>                </w:t>
            </w:r>
          </w:p>
        </w:tc>
        <w:tc>
          <w:tcPr>
            <w:tcW w:w="3800" w:type="dxa"/>
            <w:tcBorders>
              <w:top w:val="nil"/>
              <w:left w:val="nil"/>
              <w:bottom w:val="single" w:sz="4" w:space="0" w:color="auto"/>
              <w:right w:val="single" w:sz="4" w:space="0" w:color="auto"/>
            </w:tcBorders>
            <w:shd w:val="clear" w:color="000000" w:fill="FFFFFF"/>
            <w:hideMark/>
          </w:tcPr>
          <w:p w14:paraId="415CC859"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 Gambia                                 </w:t>
            </w:r>
          </w:p>
        </w:tc>
      </w:tr>
      <w:tr w:rsidR="000433D4" w:rsidRPr="007F7AA4" w14:paraId="02CC2E61" w14:textId="77777777" w:rsidTr="000433D4">
        <w:trPr>
          <w:trHeight w:val="300"/>
        </w:trPr>
        <w:tc>
          <w:tcPr>
            <w:tcW w:w="607" w:type="dxa"/>
            <w:tcBorders>
              <w:top w:val="nil"/>
              <w:left w:val="single" w:sz="4" w:space="0" w:color="auto"/>
              <w:bottom w:val="single" w:sz="4" w:space="0" w:color="auto"/>
              <w:right w:val="single" w:sz="4" w:space="0" w:color="auto"/>
            </w:tcBorders>
            <w:shd w:val="clear" w:color="auto" w:fill="auto"/>
            <w:noWrap/>
            <w:vAlign w:val="bottom"/>
            <w:hideMark/>
          </w:tcPr>
          <w:p w14:paraId="613D75E3" w14:textId="77777777" w:rsidR="000433D4" w:rsidRPr="007F7AA4" w:rsidRDefault="000433D4" w:rsidP="000433D4">
            <w:pPr>
              <w:widowControl/>
              <w:kinsoku/>
              <w:adjustRightInd/>
              <w:jc w:val="right"/>
              <w:rPr>
                <w:rFonts w:eastAsiaTheme="majorEastAsia" w:cs="Times New Roman"/>
                <w:color w:val="000000"/>
                <w:kern w:val="0"/>
                <w:sz w:val="22"/>
              </w:rPr>
            </w:pPr>
            <w:r w:rsidRPr="007F7AA4">
              <w:rPr>
                <w:rFonts w:eastAsiaTheme="majorEastAsia" w:cs="Times New Roman"/>
                <w:color w:val="000000"/>
                <w:kern w:val="0"/>
                <w:sz w:val="22"/>
              </w:rPr>
              <w:lastRenderedPageBreak/>
              <w:t>73</w:t>
            </w:r>
          </w:p>
        </w:tc>
        <w:tc>
          <w:tcPr>
            <w:tcW w:w="766" w:type="dxa"/>
            <w:tcBorders>
              <w:top w:val="nil"/>
              <w:left w:val="nil"/>
              <w:bottom w:val="single" w:sz="4" w:space="0" w:color="auto"/>
              <w:right w:val="single" w:sz="4" w:space="0" w:color="auto"/>
            </w:tcBorders>
            <w:shd w:val="clear" w:color="000000" w:fill="FFFFFF"/>
            <w:hideMark/>
          </w:tcPr>
          <w:p w14:paraId="0DE06779"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ge   </w:t>
            </w:r>
          </w:p>
        </w:tc>
        <w:tc>
          <w:tcPr>
            <w:tcW w:w="3140" w:type="dxa"/>
            <w:tcBorders>
              <w:top w:val="nil"/>
              <w:left w:val="nil"/>
              <w:bottom w:val="single" w:sz="4" w:space="0" w:color="auto"/>
              <w:right w:val="single" w:sz="4" w:space="0" w:color="auto"/>
            </w:tcBorders>
            <w:shd w:val="clear" w:color="000000" w:fill="FFFFFF"/>
            <w:hideMark/>
          </w:tcPr>
          <w:p w14:paraId="74EE56E9"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格鲁吉亚</w:t>
            </w:r>
            <w:r w:rsidRPr="007F7AA4">
              <w:rPr>
                <w:rFonts w:eastAsiaTheme="majorEastAsia" w:cs="Times New Roman"/>
                <w:color w:val="172B4D"/>
                <w:kern w:val="0"/>
                <w:sz w:val="22"/>
              </w:rPr>
              <w:t>               </w:t>
            </w:r>
          </w:p>
        </w:tc>
        <w:tc>
          <w:tcPr>
            <w:tcW w:w="3800" w:type="dxa"/>
            <w:tcBorders>
              <w:top w:val="nil"/>
              <w:left w:val="nil"/>
              <w:bottom w:val="single" w:sz="4" w:space="0" w:color="auto"/>
              <w:right w:val="single" w:sz="4" w:space="0" w:color="auto"/>
            </w:tcBorders>
            <w:shd w:val="clear" w:color="000000" w:fill="FFFFFF"/>
            <w:hideMark/>
          </w:tcPr>
          <w:p w14:paraId="76890D32"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 Georgia                                </w:t>
            </w:r>
          </w:p>
        </w:tc>
      </w:tr>
      <w:tr w:rsidR="000433D4" w:rsidRPr="007F7AA4" w14:paraId="30611FF3" w14:textId="77777777" w:rsidTr="000433D4">
        <w:trPr>
          <w:trHeight w:val="300"/>
        </w:trPr>
        <w:tc>
          <w:tcPr>
            <w:tcW w:w="607" w:type="dxa"/>
            <w:tcBorders>
              <w:top w:val="nil"/>
              <w:left w:val="single" w:sz="4" w:space="0" w:color="auto"/>
              <w:bottom w:val="single" w:sz="4" w:space="0" w:color="auto"/>
              <w:right w:val="single" w:sz="4" w:space="0" w:color="auto"/>
            </w:tcBorders>
            <w:shd w:val="clear" w:color="auto" w:fill="auto"/>
            <w:noWrap/>
            <w:vAlign w:val="bottom"/>
            <w:hideMark/>
          </w:tcPr>
          <w:p w14:paraId="6E1BF269" w14:textId="77777777" w:rsidR="000433D4" w:rsidRPr="007F7AA4" w:rsidRDefault="000433D4" w:rsidP="000433D4">
            <w:pPr>
              <w:widowControl/>
              <w:kinsoku/>
              <w:adjustRightInd/>
              <w:jc w:val="right"/>
              <w:rPr>
                <w:rFonts w:eastAsiaTheme="majorEastAsia" w:cs="Times New Roman"/>
                <w:color w:val="000000"/>
                <w:kern w:val="0"/>
                <w:sz w:val="22"/>
              </w:rPr>
            </w:pPr>
            <w:r w:rsidRPr="007F7AA4">
              <w:rPr>
                <w:rFonts w:eastAsiaTheme="majorEastAsia" w:cs="Times New Roman"/>
                <w:color w:val="000000"/>
                <w:kern w:val="0"/>
                <w:sz w:val="22"/>
              </w:rPr>
              <w:t>74</w:t>
            </w:r>
          </w:p>
        </w:tc>
        <w:tc>
          <w:tcPr>
            <w:tcW w:w="766" w:type="dxa"/>
            <w:tcBorders>
              <w:top w:val="nil"/>
              <w:left w:val="nil"/>
              <w:bottom w:val="single" w:sz="4" w:space="0" w:color="auto"/>
              <w:right w:val="single" w:sz="4" w:space="0" w:color="auto"/>
            </w:tcBorders>
            <w:shd w:val="clear" w:color="000000" w:fill="FFFFFF"/>
            <w:hideMark/>
          </w:tcPr>
          <w:p w14:paraId="412FA8AC"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de   </w:t>
            </w:r>
          </w:p>
        </w:tc>
        <w:tc>
          <w:tcPr>
            <w:tcW w:w="3140" w:type="dxa"/>
            <w:tcBorders>
              <w:top w:val="nil"/>
              <w:left w:val="nil"/>
              <w:bottom w:val="single" w:sz="4" w:space="0" w:color="auto"/>
              <w:right w:val="single" w:sz="4" w:space="0" w:color="auto"/>
            </w:tcBorders>
            <w:shd w:val="clear" w:color="000000" w:fill="FFFFFF"/>
            <w:hideMark/>
          </w:tcPr>
          <w:p w14:paraId="5C66A912"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德国</w:t>
            </w:r>
            <w:r w:rsidRPr="007F7AA4">
              <w:rPr>
                <w:rFonts w:eastAsiaTheme="majorEastAsia" w:cs="Times New Roman"/>
                <w:color w:val="172B4D"/>
                <w:kern w:val="0"/>
                <w:sz w:val="22"/>
              </w:rPr>
              <w:t>                  </w:t>
            </w:r>
          </w:p>
        </w:tc>
        <w:tc>
          <w:tcPr>
            <w:tcW w:w="3800" w:type="dxa"/>
            <w:tcBorders>
              <w:top w:val="nil"/>
              <w:left w:val="nil"/>
              <w:bottom w:val="single" w:sz="4" w:space="0" w:color="auto"/>
              <w:right w:val="single" w:sz="4" w:space="0" w:color="auto"/>
            </w:tcBorders>
            <w:shd w:val="clear" w:color="000000" w:fill="FFFFFF"/>
            <w:hideMark/>
          </w:tcPr>
          <w:p w14:paraId="69710887"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 Germany                                </w:t>
            </w:r>
          </w:p>
        </w:tc>
      </w:tr>
      <w:tr w:rsidR="000433D4" w:rsidRPr="007F7AA4" w14:paraId="7F6A5A71" w14:textId="77777777" w:rsidTr="000433D4">
        <w:trPr>
          <w:trHeight w:val="300"/>
        </w:trPr>
        <w:tc>
          <w:tcPr>
            <w:tcW w:w="607" w:type="dxa"/>
            <w:tcBorders>
              <w:top w:val="nil"/>
              <w:left w:val="single" w:sz="4" w:space="0" w:color="auto"/>
              <w:bottom w:val="single" w:sz="4" w:space="0" w:color="auto"/>
              <w:right w:val="single" w:sz="4" w:space="0" w:color="auto"/>
            </w:tcBorders>
            <w:shd w:val="clear" w:color="auto" w:fill="auto"/>
            <w:noWrap/>
            <w:vAlign w:val="bottom"/>
            <w:hideMark/>
          </w:tcPr>
          <w:p w14:paraId="19137F40" w14:textId="77777777" w:rsidR="000433D4" w:rsidRPr="007F7AA4" w:rsidRDefault="000433D4" w:rsidP="000433D4">
            <w:pPr>
              <w:widowControl/>
              <w:kinsoku/>
              <w:adjustRightInd/>
              <w:jc w:val="right"/>
              <w:rPr>
                <w:rFonts w:eastAsiaTheme="majorEastAsia" w:cs="Times New Roman"/>
                <w:color w:val="000000"/>
                <w:kern w:val="0"/>
                <w:sz w:val="22"/>
              </w:rPr>
            </w:pPr>
            <w:r w:rsidRPr="007F7AA4">
              <w:rPr>
                <w:rFonts w:eastAsiaTheme="majorEastAsia" w:cs="Times New Roman"/>
                <w:color w:val="000000"/>
                <w:kern w:val="0"/>
                <w:sz w:val="22"/>
              </w:rPr>
              <w:t>75</w:t>
            </w:r>
          </w:p>
        </w:tc>
        <w:tc>
          <w:tcPr>
            <w:tcW w:w="766" w:type="dxa"/>
            <w:tcBorders>
              <w:top w:val="nil"/>
              <w:left w:val="nil"/>
              <w:bottom w:val="single" w:sz="4" w:space="0" w:color="auto"/>
              <w:right w:val="single" w:sz="4" w:space="0" w:color="auto"/>
            </w:tcBorders>
            <w:shd w:val="clear" w:color="000000" w:fill="FFFFFF"/>
            <w:hideMark/>
          </w:tcPr>
          <w:p w14:paraId="1C058927"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gh   </w:t>
            </w:r>
          </w:p>
        </w:tc>
        <w:tc>
          <w:tcPr>
            <w:tcW w:w="3140" w:type="dxa"/>
            <w:tcBorders>
              <w:top w:val="nil"/>
              <w:left w:val="nil"/>
              <w:bottom w:val="single" w:sz="4" w:space="0" w:color="auto"/>
              <w:right w:val="single" w:sz="4" w:space="0" w:color="auto"/>
            </w:tcBorders>
            <w:shd w:val="clear" w:color="000000" w:fill="FFFFFF"/>
            <w:hideMark/>
          </w:tcPr>
          <w:p w14:paraId="1B6B5AE9"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加纳</w:t>
            </w:r>
            <w:r w:rsidRPr="007F7AA4">
              <w:rPr>
                <w:rFonts w:eastAsiaTheme="majorEastAsia" w:cs="Times New Roman"/>
                <w:color w:val="172B4D"/>
                <w:kern w:val="0"/>
                <w:sz w:val="22"/>
              </w:rPr>
              <w:t>                  </w:t>
            </w:r>
          </w:p>
        </w:tc>
        <w:tc>
          <w:tcPr>
            <w:tcW w:w="3800" w:type="dxa"/>
            <w:tcBorders>
              <w:top w:val="nil"/>
              <w:left w:val="nil"/>
              <w:bottom w:val="single" w:sz="4" w:space="0" w:color="auto"/>
              <w:right w:val="single" w:sz="4" w:space="0" w:color="auto"/>
            </w:tcBorders>
            <w:shd w:val="clear" w:color="000000" w:fill="FFFFFF"/>
            <w:hideMark/>
          </w:tcPr>
          <w:p w14:paraId="008B69E6"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 Ghana                                  </w:t>
            </w:r>
          </w:p>
        </w:tc>
      </w:tr>
      <w:tr w:rsidR="000433D4" w:rsidRPr="007F7AA4" w14:paraId="21B8CFD6" w14:textId="77777777" w:rsidTr="000433D4">
        <w:trPr>
          <w:trHeight w:val="300"/>
        </w:trPr>
        <w:tc>
          <w:tcPr>
            <w:tcW w:w="607" w:type="dxa"/>
            <w:tcBorders>
              <w:top w:val="nil"/>
              <w:left w:val="single" w:sz="4" w:space="0" w:color="auto"/>
              <w:bottom w:val="single" w:sz="4" w:space="0" w:color="auto"/>
              <w:right w:val="single" w:sz="4" w:space="0" w:color="auto"/>
            </w:tcBorders>
            <w:shd w:val="clear" w:color="auto" w:fill="auto"/>
            <w:noWrap/>
            <w:vAlign w:val="bottom"/>
            <w:hideMark/>
          </w:tcPr>
          <w:p w14:paraId="2E1CA29B" w14:textId="77777777" w:rsidR="000433D4" w:rsidRPr="007F7AA4" w:rsidRDefault="000433D4" w:rsidP="000433D4">
            <w:pPr>
              <w:widowControl/>
              <w:kinsoku/>
              <w:adjustRightInd/>
              <w:jc w:val="right"/>
              <w:rPr>
                <w:rFonts w:eastAsiaTheme="majorEastAsia" w:cs="Times New Roman"/>
                <w:color w:val="000000"/>
                <w:kern w:val="0"/>
                <w:sz w:val="22"/>
              </w:rPr>
            </w:pPr>
            <w:r w:rsidRPr="007F7AA4">
              <w:rPr>
                <w:rFonts w:eastAsiaTheme="majorEastAsia" w:cs="Times New Roman"/>
                <w:color w:val="000000"/>
                <w:kern w:val="0"/>
                <w:sz w:val="22"/>
              </w:rPr>
              <w:t>76</w:t>
            </w:r>
          </w:p>
        </w:tc>
        <w:tc>
          <w:tcPr>
            <w:tcW w:w="766" w:type="dxa"/>
            <w:tcBorders>
              <w:top w:val="nil"/>
              <w:left w:val="nil"/>
              <w:bottom w:val="single" w:sz="4" w:space="0" w:color="auto"/>
              <w:right w:val="single" w:sz="4" w:space="0" w:color="auto"/>
            </w:tcBorders>
            <w:shd w:val="clear" w:color="000000" w:fill="FFFFFF"/>
            <w:hideMark/>
          </w:tcPr>
          <w:p w14:paraId="1B96D593"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gi   </w:t>
            </w:r>
          </w:p>
        </w:tc>
        <w:tc>
          <w:tcPr>
            <w:tcW w:w="3140" w:type="dxa"/>
            <w:tcBorders>
              <w:top w:val="nil"/>
              <w:left w:val="nil"/>
              <w:bottom w:val="single" w:sz="4" w:space="0" w:color="auto"/>
              <w:right w:val="single" w:sz="4" w:space="0" w:color="auto"/>
            </w:tcBorders>
            <w:shd w:val="clear" w:color="000000" w:fill="FFFFFF"/>
            <w:hideMark/>
          </w:tcPr>
          <w:p w14:paraId="048C23E6"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直布罗陀</w:t>
            </w:r>
            <w:r w:rsidRPr="007F7AA4">
              <w:rPr>
                <w:rFonts w:eastAsiaTheme="majorEastAsia" w:cs="Times New Roman"/>
                <w:color w:val="172B4D"/>
                <w:kern w:val="0"/>
                <w:sz w:val="22"/>
              </w:rPr>
              <w:t>               </w:t>
            </w:r>
          </w:p>
        </w:tc>
        <w:tc>
          <w:tcPr>
            <w:tcW w:w="3800" w:type="dxa"/>
            <w:tcBorders>
              <w:top w:val="nil"/>
              <w:left w:val="nil"/>
              <w:bottom w:val="single" w:sz="4" w:space="0" w:color="auto"/>
              <w:right w:val="single" w:sz="4" w:space="0" w:color="auto"/>
            </w:tcBorders>
            <w:shd w:val="clear" w:color="000000" w:fill="FFFFFF"/>
            <w:hideMark/>
          </w:tcPr>
          <w:p w14:paraId="0F49EA93"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 Gibraltar                              </w:t>
            </w:r>
          </w:p>
        </w:tc>
      </w:tr>
      <w:tr w:rsidR="000433D4" w:rsidRPr="007F7AA4" w14:paraId="4F190C81" w14:textId="77777777" w:rsidTr="000433D4">
        <w:trPr>
          <w:trHeight w:val="300"/>
        </w:trPr>
        <w:tc>
          <w:tcPr>
            <w:tcW w:w="607" w:type="dxa"/>
            <w:tcBorders>
              <w:top w:val="nil"/>
              <w:left w:val="single" w:sz="4" w:space="0" w:color="auto"/>
              <w:bottom w:val="single" w:sz="4" w:space="0" w:color="auto"/>
              <w:right w:val="single" w:sz="4" w:space="0" w:color="auto"/>
            </w:tcBorders>
            <w:shd w:val="clear" w:color="auto" w:fill="auto"/>
            <w:noWrap/>
            <w:vAlign w:val="bottom"/>
            <w:hideMark/>
          </w:tcPr>
          <w:p w14:paraId="4A0A14B1" w14:textId="77777777" w:rsidR="000433D4" w:rsidRPr="007F7AA4" w:rsidRDefault="000433D4" w:rsidP="000433D4">
            <w:pPr>
              <w:widowControl/>
              <w:kinsoku/>
              <w:adjustRightInd/>
              <w:jc w:val="right"/>
              <w:rPr>
                <w:rFonts w:eastAsiaTheme="majorEastAsia" w:cs="Times New Roman"/>
                <w:color w:val="000000"/>
                <w:kern w:val="0"/>
                <w:sz w:val="22"/>
              </w:rPr>
            </w:pPr>
            <w:r w:rsidRPr="007F7AA4">
              <w:rPr>
                <w:rFonts w:eastAsiaTheme="majorEastAsia" w:cs="Times New Roman"/>
                <w:color w:val="000000"/>
                <w:kern w:val="0"/>
                <w:sz w:val="22"/>
              </w:rPr>
              <w:t>77</w:t>
            </w:r>
          </w:p>
        </w:tc>
        <w:tc>
          <w:tcPr>
            <w:tcW w:w="766" w:type="dxa"/>
            <w:tcBorders>
              <w:top w:val="nil"/>
              <w:left w:val="nil"/>
              <w:bottom w:val="single" w:sz="4" w:space="0" w:color="auto"/>
              <w:right w:val="single" w:sz="4" w:space="0" w:color="auto"/>
            </w:tcBorders>
            <w:shd w:val="clear" w:color="000000" w:fill="FFFFFF"/>
            <w:hideMark/>
          </w:tcPr>
          <w:p w14:paraId="7FC89CDE"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gr   </w:t>
            </w:r>
          </w:p>
        </w:tc>
        <w:tc>
          <w:tcPr>
            <w:tcW w:w="3140" w:type="dxa"/>
            <w:tcBorders>
              <w:top w:val="nil"/>
              <w:left w:val="nil"/>
              <w:bottom w:val="single" w:sz="4" w:space="0" w:color="auto"/>
              <w:right w:val="single" w:sz="4" w:space="0" w:color="auto"/>
            </w:tcBorders>
            <w:shd w:val="clear" w:color="000000" w:fill="FFFFFF"/>
            <w:hideMark/>
          </w:tcPr>
          <w:p w14:paraId="4E36F74B"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希腊</w:t>
            </w:r>
            <w:r w:rsidRPr="007F7AA4">
              <w:rPr>
                <w:rFonts w:eastAsiaTheme="majorEastAsia" w:cs="Times New Roman"/>
                <w:color w:val="172B4D"/>
                <w:kern w:val="0"/>
                <w:sz w:val="22"/>
              </w:rPr>
              <w:t>                  </w:t>
            </w:r>
          </w:p>
        </w:tc>
        <w:tc>
          <w:tcPr>
            <w:tcW w:w="3800" w:type="dxa"/>
            <w:tcBorders>
              <w:top w:val="nil"/>
              <w:left w:val="nil"/>
              <w:bottom w:val="single" w:sz="4" w:space="0" w:color="auto"/>
              <w:right w:val="single" w:sz="4" w:space="0" w:color="auto"/>
            </w:tcBorders>
            <w:shd w:val="clear" w:color="000000" w:fill="FFFFFF"/>
            <w:hideMark/>
          </w:tcPr>
          <w:p w14:paraId="2DB9E1D2"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 Greece                                 </w:t>
            </w:r>
          </w:p>
        </w:tc>
      </w:tr>
      <w:tr w:rsidR="000433D4" w:rsidRPr="007F7AA4" w14:paraId="421E0CD5" w14:textId="77777777" w:rsidTr="000433D4">
        <w:trPr>
          <w:trHeight w:val="300"/>
        </w:trPr>
        <w:tc>
          <w:tcPr>
            <w:tcW w:w="607" w:type="dxa"/>
            <w:tcBorders>
              <w:top w:val="nil"/>
              <w:left w:val="single" w:sz="4" w:space="0" w:color="auto"/>
              <w:bottom w:val="single" w:sz="4" w:space="0" w:color="auto"/>
              <w:right w:val="single" w:sz="4" w:space="0" w:color="auto"/>
            </w:tcBorders>
            <w:shd w:val="clear" w:color="auto" w:fill="auto"/>
            <w:noWrap/>
            <w:vAlign w:val="bottom"/>
            <w:hideMark/>
          </w:tcPr>
          <w:p w14:paraId="0F019B31" w14:textId="77777777" w:rsidR="000433D4" w:rsidRPr="007F7AA4" w:rsidRDefault="000433D4" w:rsidP="000433D4">
            <w:pPr>
              <w:widowControl/>
              <w:kinsoku/>
              <w:adjustRightInd/>
              <w:jc w:val="right"/>
              <w:rPr>
                <w:rFonts w:eastAsiaTheme="majorEastAsia" w:cs="Times New Roman"/>
                <w:color w:val="000000"/>
                <w:kern w:val="0"/>
                <w:sz w:val="22"/>
              </w:rPr>
            </w:pPr>
            <w:r w:rsidRPr="007F7AA4">
              <w:rPr>
                <w:rFonts w:eastAsiaTheme="majorEastAsia" w:cs="Times New Roman"/>
                <w:color w:val="000000"/>
                <w:kern w:val="0"/>
                <w:sz w:val="22"/>
              </w:rPr>
              <w:t>78</w:t>
            </w:r>
          </w:p>
        </w:tc>
        <w:tc>
          <w:tcPr>
            <w:tcW w:w="766" w:type="dxa"/>
            <w:tcBorders>
              <w:top w:val="nil"/>
              <w:left w:val="nil"/>
              <w:bottom w:val="single" w:sz="4" w:space="0" w:color="auto"/>
              <w:right w:val="single" w:sz="4" w:space="0" w:color="auto"/>
            </w:tcBorders>
            <w:shd w:val="clear" w:color="000000" w:fill="FFFFFF"/>
            <w:hideMark/>
          </w:tcPr>
          <w:p w14:paraId="4BAB509C"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gl   </w:t>
            </w:r>
          </w:p>
        </w:tc>
        <w:tc>
          <w:tcPr>
            <w:tcW w:w="3140" w:type="dxa"/>
            <w:tcBorders>
              <w:top w:val="nil"/>
              <w:left w:val="nil"/>
              <w:bottom w:val="single" w:sz="4" w:space="0" w:color="auto"/>
              <w:right w:val="single" w:sz="4" w:space="0" w:color="auto"/>
            </w:tcBorders>
            <w:shd w:val="clear" w:color="000000" w:fill="FFFFFF"/>
            <w:hideMark/>
          </w:tcPr>
          <w:p w14:paraId="06405827"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格陵兰</w:t>
            </w:r>
            <w:r w:rsidRPr="007F7AA4">
              <w:rPr>
                <w:rFonts w:eastAsiaTheme="majorEastAsia" w:cs="Times New Roman"/>
                <w:color w:val="172B4D"/>
                <w:kern w:val="0"/>
                <w:sz w:val="22"/>
              </w:rPr>
              <w:t>                </w:t>
            </w:r>
          </w:p>
        </w:tc>
        <w:tc>
          <w:tcPr>
            <w:tcW w:w="3800" w:type="dxa"/>
            <w:tcBorders>
              <w:top w:val="nil"/>
              <w:left w:val="nil"/>
              <w:bottom w:val="single" w:sz="4" w:space="0" w:color="auto"/>
              <w:right w:val="single" w:sz="4" w:space="0" w:color="auto"/>
            </w:tcBorders>
            <w:shd w:val="clear" w:color="000000" w:fill="FFFFFF"/>
            <w:hideMark/>
          </w:tcPr>
          <w:p w14:paraId="6D827DB9"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 Greenland                              </w:t>
            </w:r>
          </w:p>
        </w:tc>
      </w:tr>
      <w:tr w:rsidR="000433D4" w:rsidRPr="007F7AA4" w14:paraId="547A7E86" w14:textId="77777777" w:rsidTr="000433D4">
        <w:trPr>
          <w:trHeight w:val="300"/>
        </w:trPr>
        <w:tc>
          <w:tcPr>
            <w:tcW w:w="607" w:type="dxa"/>
            <w:tcBorders>
              <w:top w:val="nil"/>
              <w:left w:val="single" w:sz="4" w:space="0" w:color="auto"/>
              <w:bottom w:val="single" w:sz="4" w:space="0" w:color="auto"/>
              <w:right w:val="single" w:sz="4" w:space="0" w:color="auto"/>
            </w:tcBorders>
            <w:shd w:val="clear" w:color="auto" w:fill="auto"/>
            <w:noWrap/>
            <w:vAlign w:val="bottom"/>
            <w:hideMark/>
          </w:tcPr>
          <w:p w14:paraId="15DF0D24" w14:textId="77777777" w:rsidR="000433D4" w:rsidRPr="007F7AA4" w:rsidRDefault="000433D4" w:rsidP="000433D4">
            <w:pPr>
              <w:widowControl/>
              <w:kinsoku/>
              <w:adjustRightInd/>
              <w:jc w:val="right"/>
              <w:rPr>
                <w:rFonts w:eastAsiaTheme="majorEastAsia" w:cs="Times New Roman"/>
                <w:color w:val="000000"/>
                <w:kern w:val="0"/>
                <w:sz w:val="22"/>
              </w:rPr>
            </w:pPr>
            <w:r w:rsidRPr="007F7AA4">
              <w:rPr>
                <w:rFonts w:eastAsiaTheme="majorEastAsia" w:cs="Times New Roman"/>
                <w:color w:val="000000"/>
                <w:kern w:val="0"/>
                <w:sz w:val="22"/>
              </w:rPr>
              <w:t>79</w:t>
            </w:r>
          </w:p>
        </w:tc>
        <w:tc>
          <w:tcPr>
            <w:tcW w:w="766" w:type="dxa"/>
            <w:tcBorders>
              <w:top w:val="nil"/>
              <w:left w:val="nil"/>
              <w:bottom w:val="single" w:sz="4" w:space="0" w:color="auto"/>
              <w:right w:val="single" w:sz="4" w:space="0" w:color="auto"/>
            </w:tcBorders>
            <w:shd w:val="clear" w:color="000000" w:fill="FFFFFF"/>
            <w:hideMark/>
          </w:tcPr>
          <w:p w14:paraId="2907D5AD"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gd   </w:t>
            </w:r>
          </w:p>
        </w:tc>
        <w:tc>
          <w:tcPr>
            <w:tcW w:w="3140" w:type="dxa"/>
            <w:tcBorders>
              <w:top w:val="nil"/>
              <w:left w:val="nil"/>
              <w:bottom w:val="single" w:sz="4" w:space="0" w:color="auto"/>
              <w:right w:val="single" w:sz="4" w:space="0" w:color="auto"/>
            </w:tcBorders>
            <w:shd w:val="clear" w:color="000000" w:fill="FFFFFF"/>
            <w:hideMark/>
          </w:tcPr>
          <w:p w14:paraId="2C9D1F25"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格林纳达</w:t>
            </w:r>
            <w:r w:rsidRPr="007F7AA4">
              <w:rPr>
                <w:rFonts w:eastAsiaTheme="majorEastAsia" w:cs="Times New Roman"/>
                <w:color w:val="172B4D"/>
                <w:kern w:val="0"/>
                <w:sz w:val="22"/>
              </w:rPr>
              <w:t>               </w:t>
            </w:r>
          </w:p>
        </w:tc>
        <w:tc>
          <w:tcPr>
            <w:tcW w:w="3800" w:type="dxa"/>
            <w:tcBorders>
              <w:top w:val="nil"/>
              <w:left w:val="nil"/>
              <w:bottom w:val="single" w:sz="4" w:space="0" w:color="auto"/>
              <w:right w:val="single" w:sz="4" w:space="0" w:color="auto"/>
            </w:tcBorders>
            <w:shd w:val="clear" w:color="000000" w:fill="FFFFFF"/>
            <w:hideMark/>
          </w:tcPr>
          <w:p w14:paraId="22C0AB5B"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 Grenada                                </w:t>
            </w:r>
          </w:p>
        </w:tc>
      </w:tr>
      <w:tr w:rsidR="000433D4" w:rsidRPr="007F7AA4" w14:paraId="0B5F2781" w14:textId="77777777" w:rsidTr="000433D4">
        <w:trPr>
          <w:trHeight w:val="300"/>
        </w:trPr>
        <w:tc>
          <w:tcPr>
            <w:tcW w:w="607" w:type="dxa"/>
            <w:tcBorders>
              <w:top w:val="nil"/>
              <w:left w:val="single" w:sz="4" w:space="0" w:color="auto"/>
              <w:bottom w:val="single" w:sz="4" w:space="0" w:color="auto"/>
              <w:right w:val="single" w:sz="4" w:space="0" w:color="auto"/>
            </w:tcBorders>
            <w:shd w:val="clear" w:color="auto" w:fill="auto"/>
            <w:noWrap/>
            <w:vAlign w:val="bottom"/>
            <w:hideMark/>
          </w:tcPr>
          <w:p w14:paraId="7A54CAEB" w14:textId="77777777" w:rsidR="000433D4" w:rsidRPr="007F7AA4" w:rsidRDefault="000433D4" w:rsidP="000433D4">
            <w:pPr>
              <w:widowControl/>
              <w:kinsoku/>
              <w:adjustRightInd/>
              <w:jc w:val="right"/>
              <w:rPr>
                <w:rFonts w:eastAsiaTheme="majorEastAsia" w:cs="Times New Roman"/>
                <w:color w:val="000000"/>
                <w:kern w:val="0"/>
                <w:sz w:val="22"/>
              </w:rPr>
            </w:pPr>
            <w:r w:rsidRPr="007F7AA4">
              <w:rPr>
                <w:rFonts w:eastAsiaTheme="majorEastAsia" w:cs="Times New Roman"/>
                <w:color w:val="000000"/>
                <w:kern w:val="0"/>
                <w:sz w:val="22"/>
              </w:rPr>
              <w:t>80</w:t>
            </w:r>
          </w:p>
        </w:tc>
        <w:tc>
          <w:tcPr>
            <w:tcW w:w="766" w:type="dxa"/>
            <w:tcBorders>
              <w:top w:val="nil"/>
              <w:left w:val="nil"/>
              <w:bottom w:val="single" w:sz="4" w:space="0" w:color="auto"/>
              <w:right w:val="single" w:sz="4" w:space="0" w:color="auto"/>
            </w:tcBorders>
            <w:shd w:val="clear" w:color="000000" w:fill="FFFFFF"/>
            <w:hideMark/>
          </w:tcPr>
          <w:p w14:paraId="21F99D52"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gu   </w:t>
            </w:r>
          </w:p>
        </w:tc>
        <w:tc>
          <w:tcPr>
            <w:tcW w:w="3140" w:type="dxa"/>
            <w:tcBorders>
              <w:top w:val="nil"/>
              <w:left w:val="nil"/>
              <w:bottom w:val="single" w:sz="4" w:space="0" w:color="auto"/>
              <w:right w:val="single" w:sz="4" w:space="0" w:color="auto"/>
            </w:tcBorders>
            <w:shd w:val="clear" w:color="000000" w:fill="FFFFFF"/>
            <w:hideMark/>
          </w:tcPr>
          <w:p w14:paraId="001527B0"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关岛</w:t>
            </w:r>
            <w:r w:rsidRPr="007F7AA4">
              <w:rPr>
                <w:rFonts w:eastAsiaTheme="majorEastAsia" w:cs="Times New Roman"/>
                <w:color w:val="172B4D"/>
                <w:kern w:val="0"/>
                <w:sz w:val="22"/>
              </w:rPr>
              <w:t>                  </w:t>
            </w:r>
          </w:p>
        </w:tc>
        <w:tc>
          <w:tcPr>
            <w:tcW w:w="3800" w:type="dxa"/>
            <w:tcBorders>
              <w:top w:val="nil"/>
              <w:left w:val="nil"/>
              <w:bottom w:val="single" w:sz="4" w:space="0" w:color="auto"/>
              <w:right w:val="single" w:sz="4" w:space="0" w:color="auto"/>
            </w:tcBorders>
            <w:shd w:val="clear" w:color="000000" w:fill="FFFFFF"/>
            <w:hideMark/>
          </w:tcPr>
          <w:p w14:paraId="46A036B2"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 Guam                                   </w:t>
            </w:r>
          </w:p>
        </w:tc>
      </w:tr>
      <w:tr w:rsidR="000433D4" w:rsidRPr="007F7AA4" w14:paraId="5A46CDA9" w14:textId="77777777" w:rsidTr="000433D4">
        <w:trPr>
          <w:trHeight w:val="300"/>
        </w:trPr>
        <w:tc>
          <w:tcPr>
            <w:tcW w:w="607" w:type="dxa"/>
            <w:tcBorders>
              <w:top w:val="nil"/>
              <w:left w:val="single" w:sz="4" w:space="0" w:color="auto"/>
              <w:bottom w:val="single" w:sz="4" w:space="0" w:color="auto"/>
              <w:right w:val="single" w:sz="4" w:space="0" w:color="auto"/>
            </w:tcBorders>
            <w:shd w:val="clear" w:color="auto" w:fill="auto"/>
            <w:noWrap/>
            <w:vAlign w:val="bottom"/>
            <w:hideMark/>
          </w:tcPr>
          <w:p w14:paraId="5C7B42FF" w14:textId="77777777" w:rsidR="000433D4" w:rsidRPr="007F7AA4" w:rsidRDefault="000433D4" w:rsidP="000433D4">
            <w:pPr>
              <w:widowControl/>
              <w:kinsoku/>
              <w:adjustRightInd/>
              <w:jc w:val="right"/>
              <w:rPr>
                <w:rFonts w:eastAsiaTheme="majorEastAsia" w:cs="Times New Roman"/>
                <w:color w:val="000000"/>
                <w:kern w:val="0"/>
                <w:sz w:val="22"/>
              </w:rPr>
            </w:pPr>
            <w:r w:rsidRPr="007F7AA4">
              <w:rPr>
                <w:rFonts w:eastAsiaTheme="majorEastAsia" w:cs="Times New Roman"/>
                <w:color w:val="000000"/>
                <w:kern w:val="0"/>
                <w:sz w:val="22"/>
              </w:rPr>
              <w:t>81</w:t>
            </w:r>
          </w:p>
        </w:tc>
        <w:tc>
          <w:tcPr>
            <w:tcW w:w="766" w:type="dxa"/>
            <w:tcBorders>
              <w:top w:val="nil"/>
              <w:left w:val="nil"/>
              <w:bottom w:val="single" w:sz="4" w:space="0" w:color="auto"/>
              <w:right w:val="single" w:sz="4" w:space="0" w:color="auto"/>
            </w:tcBorders>
            <w:shd w:val="clear" w:color="000000" w:fill="FFFFFF"/>
            <w:hideMark/>
          </w:tcPr>
          <w:p w14:paraId="7FC6273F"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gt   </w:t>
            </w:r>
          </w:p>
        </w:tc>
        <w:tc>
          <w:tcPr>
            <w:tcW w:w="3140" w:type="dxa"/>
            <w:tcBorders>
              <w:top w:val="nil"/>
              <w:left w:val="nil"/>
              <w:bottom w:val="single" w:sz="4" w:space="0" w:color="auto"/>
              <w:right w:val="single" w:sz="4" w:space="0" w:color="auto"/>
            </w:tcBorders>
            <w:shd w:val="clear" w:color="000000" w:fill="FFFFFF"/>
            <w:hideMark/>
          </w:tcPr>
          <w:p w14:paraId="6FDC8A54"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危地马拉</w:t>
            </w:r>
            <w:r w:rsidRPr="007F7AA4">
              <w:rPr>
                <w:rFonts w:eastAsiaTheme="majorEastAsia" w:cs="Times New Roman"/>
                <w:color w:val="172B4D"/>
                <w:kern w:val="0"/>
                <w:sz w:val="22"/>
              </w:rPr>
              <w:t>               </w:t>
            </w:r>
          </w:p>
        </w:tc>
        <w:tc>
          <w:tcPr>
            <w:tcW w:w="3800" w:type="dxa"/>
            <w:tcBorders>
              <w:top w:val="nil"/>
              <w:left w:val="nil"/>
              <w:bottom w:val="single" w:sz="4" w:space="0" w:color="auto"/>
              <w:right w:val="single" w:sz="4" w:space="0" w:color="auto"/>
            </w:tcBorders>
            <w:shd w:val="clear" w:color="000000" w:fill="FFFFFF"/>
            <w:hideMark/>
          </w:tcPr>
          <w:p w14:paraId="7AB3AED3"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 Guatemala                              </w:t>
            </w:r>
          </w:p>
        </w:tc>
      </w:tr>
      <w:tr w:rsidR="000433D4" w:rsidRPr="007F7AA4" w14:paraId="1D61981B" w14:textId="77777777" w:rsidTr="000433D4">
        <w:trPr>
          <w:trHeight w:val="300"/>
        </w:trPr>
        <w:tc>
          <w:tcPr>
            <w:tcW w:w="607" w:type="dxa"/>
            <w:tcBorders>
              <w:top w:val="nil"/>
              <w:left w:val="single" w:sz="4" w:space="0" w:color="auto"/>
              <w:bottom w:val="single" w:sz="4" w:space="0" w:color="auto"/>
              <w:right w:val="single" w:sz="4" w:space="0" w:color="auto"/>
            </w:tcBorders>
            <w:shd w:val="clear" w:color="auto" w:fill="auto"/>
            <w:noWrap/>
            <w:vAlign w:val="bottom"/>
            <w:hideMark/>
          </w:tcPr>
          <w:p w14:paraId="694CB3B8" w14:textId="77777777" w:rsidR="000433D4" w:rsidRPr="007F7AA4" w:rsidRDefault="000433D4" w:rsidP="000433D4">
            <w:pPr>
              <w:widowControl/>
              <w:kinsoku/>
              <w:adjustRightInd/>
              <w:jc w:val="right"/>
              <w:rPr>
                <w:rFonts w:eastAsiaTheme="majorEastAsia" w:cs="Times New Roman"/>
                <w:color w:val="000000"/>
                <w:kern w:val="0"/>
                <w:sz w:val="22"/>
              </w:rPr>
            </w:pPr>
            <w:r w:rsidRPr="007F7AA4">
              <w:rPr>
                <w:rFonts w:eastAsiaTheme="majorEastAsia" w:cs="Times New Roman"/>
                <w:color w:val="000000"/>
                <w:kern w:val="0"/>
                <w:sz w:val="22"/>
              </w:rPr>
              <w:t>82</w:t>
            </w:r>
          </w:p>
        </w:tc>
        <w:tc>
          <w:tcPr>
            <w:tcW w:w="766" w:type="dxa"/>
            <w:tcBorders>
              <w:top w:val="nil"/>
              <w:left w:val="nil"/>
              <w:bottom w:val="single" w:sz="4" w:space="0" w:color="auto"/>
              <w:right w:val="single" w:sz="4" w:space="0" w:color="auto"/>
            </w:tcBorders>
            <w:shd w:val="clear" w:color="000000" w:fill="FFFFFF"/>
            <w:hideMark/>
          </w:tcPr>
          <w:p w14:paraId="3E978631"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gg   </w:t>
            </w:r>
          </w:p>
        </w:tc>
        <w:tc>
          <w:tcPr>
            <w:tcW w:w="3140" w:type="dxa"/>
            <w:tcBorders>
              <w:top w:val="nil"/>
              <w:left w:val="nil"/>
              <w:bottom w:val="single" w:sz="4" w:space="0" w:color="auto"/>
              <w:right w:val="single" w:sz="4" w:space="0" w:color="auto"/>
            </w:tcBorders>
            <w:shd w:val="clear" w:color="000000" w:fill="FFFFFF"/>
            <w:hideMark/>
          </w:tcPr>
          <w:p w14:paraId="5603D24D"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格恩西岛</w:t>
            </w:r>
            <w:r w:rsidRPr="007F7AA4">
              <w:rPr>
                <w:rFonts w:eastAsiaTheme="majorEastAsia" w:cs="Times New Roman"/>
                <w:color w:val="172B4D"/>
                <w:kern w:val="0"/>
                <w:sz w:val="22"/>
              </w:rPr>
              <w:t>               </w:t>
            </w:r>
          </w:p>
        </w:tc>
        <w:tc>
          <w:tcPr>
            <w:tcW w:w="3800" w:type="dxa"/>
            <w:tcBorders>
              <w:top w:val="nil"/>
              <w:left w:val="nil"/>
              <w:bottom w:val="single" w:sz="4" w:space="0" w:color="auto"/>
              <w:right w:val="single" w:sz="4" w:space="0" w:color="auto"/>
            </w:tcBorders>
            <w:shd w:val="clear" w:color="000000" w:fill="FFFFFF"/>
            <w:hideMark/>
          </w:tcPr>
          <w:p w14:paraId="6BA7BF45"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 Guernsey                               </w:t>
            </w:r>
          </w:p>
        </w:tc>
      </w:tr>
      <w:tr w:rsidR="000433D4" w:rsidRPr="007F7AA4" w14:paraId="06029CCA" w14:textId="77777777" w:rsidTr="000433D4">
        <w:trPr>
          <w:trHeight w:val="300"/>
        </w:trPr>
        <w:tc>
          <w:tcPr>
            <w:tcW w:w="607" w:type="dxa"/>
            <w:tcBorders>
              <w:top w:val="nil"/>
              <w:left w:val="single" w:sz="4" w:space="0" w:color="auto"/>
              <w:bottom w:val="single" w:sz="4" w:space="0" w:color="auto"/>
              <w:right w:val="single" w:sz="4" w:space="0" w:color="auto"/>
            </w:tcBorders>
            <w:shd w:val="clear" w:color="auto" w:fill="auto"/>
            <w:noWrap/>
            <w:vAlign w:val="bottom"/>
            <w:hideMark/>
          </w:tcPr>
          <w:p w14:paraId="4414F5C9" w14:textId="77777777" w:rsidR="000433D4" w:rsidRPr="007F7AA4" w:rsidRDefault="000433D4" w:rsidP="000433D4">
            <w:pPr>
              <w:widowControl/>
              <w:kinsoku/>
              <w:adjustRightInd/>
              <w:jc w:val="right"/>
              <w:rPr>
                <w:rFonts w:eastAsiaTheme="majorEastAsia" w:cs="Times New Roman"/>
                <w:color w:val="000000"/>
                <w:kern w:val="0"/>
                <w:sz w:val="22"/>
              </w:rPr>
            </w:pPr>
            <w:r w:rsidRPr="007F7AA4">
              <w:rPr>
                <w:rFonts w:eastAsiaTheme="majorEastAsia" w:cs="Times New Roman"/>
                <w:color w:val="000000"/>
                <w:kern w:val="0"/>
                <w:sz w:val="22"/>
              </w:rPr>
              <w:t>83</w:t>
            </w:r>
          </w:p>
        </w:tc>
        <w:tc>
          <w:tcPr>
            <w:tcW w:w="766" w:type="dxa"/>
            <w:tcBorders>
              <w:top w:val="nil"/>
              <w:left w:val="nil"/>
              <w:bottom w:val="single" w:sz="4" w:space="0" w:color="auto"/>
              <w:right w:val="single" w:sz="4" w:space="0" w:color="auto"/>
            </w:tcBorders>
            <w:shd w:val="clear" w:color="000000" w:fill="FFFFFF"/>
            <w:hideMark/>
          </w:tcPr>
          <w:p w14:paraId="7325FFC6"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gn   </w:t>
            </w:r>
          </w:p>
        </w:tc>
        <w:tc>
          <w:tcPr>
            <w:tcW w:w="3140" w:type="dxa"/>
            <w:tcBorders>
              <w:top w:val="nil"/>
              <w:left w:val="nil"/>
              <w:bottom w:val="single" w:sz="4" w:space="0" w:color="auto"/>
              <w:right w:val="single" w:sz="4" w:space="0" w:color="auto"/>
            </w:tcBorders>
            <w:shd w:val="clear" w:color="000000" w:fill="FFFFFF"/>
            <w:hideMark/>
          </w:tcPr>
          <w:p w14:paraId="13D25461"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几内亚</w:t>
            </w:r>
            <w:r w:rsidRPr="007F7AA4">
              <w:rPr>
                <w:rFonts w:eastAsiaTheme="majorEastAsia" w:cs="Times New Roman"/>
                <w:color w:val="172B4D"/>
                <w:kern w:val="0"/>
                <w:sz w:val="22"/>
              </w:rPr>
              <w:t>                </w:t>
            </w:r>
          </w:p>
        </w:tc>
        <w:tc>
          <w:tcPr>
            <w:tcW w:w="3800" w:type="dxa"/>
            <w:tcBorders>
              <w:top w:val="nil"/>
              <w:left w:val="nil"/>
              <w:bottom w:val="single" w:sz="4" w:space="0" w:color="auto"/>
              <w:right w:val="single" w:sz="4" w:space="0" w:color="auto"/>
            </w:tcBorders>
            <w:shd w:val="clear" w:color="000000" w:fill="FFFFFF"/>
            <w:hideMark/>
          </w:tcPr>
          <w:p w14:paraId="06FBD40D"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 Guinea                                 </w:t>
            </w:r>
          </w:p>
        </w:tc>
      </w:tr>
      <w:tr w:rsidR="000433D4" w:rsidRPr="007F7AA4" w14:paraId="64FA31F7" w14:textId="77777777" w:rsidTr="000433D4">
        <w:trPr>
          <w:trHeight w:val="300"/>
        </w:trPr>
        <w:tc>
          <w:tcPr>
            <w:tcW w:w="607" w:type="dxa"/>
            <w:tcBorders>
              <w:top w:val="nil"/>
              <w:left w:val="single" w:sz="4" w:space="0" w:color="auto"/>
              <w:bottom w:val="single" w:sz="4" w:space="0" w:color="auto"/>
              <w:right w:val="single" w:sz="4" w:space="0" w:color="auto"/>
            </w:tcBorders>
            <w:shd w:val="clear" w:color="auto" w:fill="auto"/>
            <w:noWrap/>
            <w:vAlign w:val="bottom"/>
            <w:hideMark/>
          </w:tcPr>
          <w:p w14:paraId="2D45AF5A" w14:textId="77777777" w:rsidR="000433D4" w:rsidRPr="007F7AA4" w:rsidRDefault="000433D4" w:rsidP="000433D4">
            <w:pPr>
              <w:widowControl/>
              <w:kinsoku/>
              <w:adjustRightInd/>
              <w:jc w:val="right"/>
              <w:rPr>
                <w:rFonts w:eastAsiaTheme="majorEastAsia" w:cs="Times New Roman"/>
                <w:color w:val="000000"/>
                <w:kern w:val="0"/>
                <w:sz w:val="22"/>
              </w:rPr>
            </w:pPr>
            <w:r w:rsidRPr="007F7AA4">
              <w:rPr>
                <w:rFonts w:eastAsiaTheme="majorEastAsia" w:cs="Times New Roman"/>
                <w:color w:val="000000"/>
                <w:kern w:val="0"/>
                <w:sz w:val="22"/>
              </w:rPr>
              <w:t>84</w:t>
            </w:r>
          </w:p>
        </w:tc>
        <w:tc>
          <w:tcPr>
            <w:tcW w:w="766" w:type="dxa"/>
            <w:tcBorders>
              <w:top w:val="nil"/>
              <w:left w:val="nil"/>
              <w:bottom w:val="single" w:sz="4" w:space="0" w:color="auto"/>
              <w:right w:val="single" w:sz="4" w:space="0" w:color="auto"/>
            </w:tcBorders>
            <w:shd w:val="clear" w:color="000000" w:fill="FFFFFF"/>
            <w:hideMark/>
          </w:tcPr>
          <w:p w14:paraId="6564CB7C"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gw   </w:t>
            </w:r>
          </w:p>
        </w:tc>
        <w:tc>
          <w:tcPr>
            <w:tcW w:w="3140" w:type="dxa"/>
            <w:tcBorders>
              <w:top w:val="nil"/>
              <w:left w:val="nil"/>
              <w:bottom w:val="single" w:sz="4" w:space="0" w:color="auto"/>
              <w:right w:val="single" w:sz="4" w:space="0" w:color="auto"/>
            </w:tcBorders>
            <w:shd w:val="clear" w:color="000000" w:fill="FFFFFF"/>
            <w:hideMark/>
          </w:tcPr>
          <w:p w14:paraId="66DF524D"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几内亚比绍</w:t>
            </w:r>
            <w:r w:rsidRPr="007F7AA4">
              <w:rPr>
                <w:rFonts w:eastAsiaTheme="majorEastAsia" w:cs="Times New Roman"/>
                <w:color w:val="172B4D"/>
                <w:kern w:val="0"/>
                <w:sz w:val="22"/>
              </w:rPr>
              <w:t>             </w:t>
            </w:r>
          </w:p>
        </w:tc>
        <w:tc>
          <w:tcPr>
            <w:tcW w:w="3800" w:type="dxa"/>
            <w:tcBorders>
              <w:top w:val="nil"/>
              <w:left w:val="nil"/>
              <w:bottom w:val="single" w:sz="4" w:space="0" w:color="auto"/>
              <w:right w:val="single" w:sz="4" w:space="0" w:color="auto"/>
            </w:tcBorders>
            <w:shd w:val="clear" w:color="000000" w:fill="FFFFFF"/>
            <w:hideMark/>
          </w:tcPr>
          <w:p w14:paraId="20653049"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 Guinea-Bissau                          </w:t>
            </w:r>
          </w:p>
        </w:tc>
      </w:tr>
      <w:tr w:rsidR="000433D4" w:rsidRPr="007F7AA4" w14:paraId="63F3906A" w14:textId="77777777" w:rsidTr="000433D4">
        <w:trPr>
          <w:trHeight w:val="300"/>
        </w:trPr>
        <w:tc>
          <w:tcPr>
            <w:tcW w:w="607" w:type="dxa"/>
            <w:tcBorders>
              <w:top w:val="nil"/>
              <w:left w:val="single" w:sz="4" w:space="0" w:color="auto"/>
              <w:bottom w:val="single" w:sz="4" w:space="0" w:color="auto"/>
              <w:right w:val="single" w:sz="4" w:space="0" w:color="auto"/>
            </w:tcBorders>
            <w:shd w:val="clear" w:color="auto" w:fill="auto"/>
            <w:noWrap/>
            <w:vAlign w:val="bottom"/>
            <w:hideMark/>
          </w:tcPr>
          <w:p w14:paraId="6D5BBB93" w14:textId="77777777" w:rsidR="000433D4" w:rsidRPr="007F7AA4" w:rsidRDefault="000433D4" w:rsidP="000433D4">
            <w:pPr>
              <w:widowControl/>
              <w:kinsoku/>
              <w:adjustRightInd/>
              <w:jc w:val="right"/>
              <w:rPr>
                <w:rFonts w:eastAsiaTheme="majorEastAsia" w:cs="Times New Roman"/>
                <w:color w:val="000000"/>
                <w:kern w:val="0"/>
                <w:sz w:val="22"/>
              </w:rPr>
            </w:pPr>
            <w:r w:rsidRPr="007F7AA4">
              <w:rPr>
                <w:rFonts w:eastAsiaTheme="majorEastAsia" w:cs="Times New Roman"/>
                <w:color w:val="000000"/>
                <w:kern w:val="0"/>
                <w:sz w:val="22"/>
              </w:rPr>
              <w:t>85</w:t>
            </w:r>
          </w:p>
        </w:tc>
        <w:tc>
          <w:tcPr>
            <w:tcW w:w="766" w:type="dxa"/>
            <w:tcBorders>
              <w:top w:val="nil"/>
              <w:left w:val="nil"/>
              <w:bottom w:val="single" w:sz="4" w:space="0" w:color="auto"/>
              <w:right w:val="single" w:sz="4" w:space="0" w:color="auto"/>
            </w:tcBorders>
            <w:shd w:val="clear" w:color="000000" w:fill="FFFFFF"/>
            <w:hideMark/>
          </w:tcPr>
          <w:p w14:paraId="7337F75A"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gy   </w:t>
            </w:r>
          </w:p>
        </w:tc>
        <w:tc>
          <w:tcPr>
            <w:tcW w:w="3140" w:type="dxa"/>
            <w:tcBorders>
              <w:top w:val="nil"/>
              <w:left w:val="nil"/>
              <w:bottom w:val="single" w:sz="4" w:space="0" w:color="auto"/>
              <w:right w:val="single" w:sz="4" w:space="0" w:color="auto"/>
            </w:tcBorders>
            <w:shd w:val="clear" w:color="000000" w:fill="FFFFFF"/>
            <w:hideMark/>
          </w:tcPr>
          <w:p w14:paraId="451928C3"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圭亚那</w:t>
            </w:r>
            <w:r w:rsidRPr="007F7AA4">
              <w:rPr>
                <w:rFonts w:eastAsiaTheme="majorEastAsia" w:cs="Times New Roman"/>
                <w:color w:val="172B4D"/>
                <w:kern w:val="0"/>
                <w:sz w:val="22"/>
              </w:rPr>
              <w:t>                </w:t>
            </w:r>
          </w:p>
        </w:tc>
        <w:tc>
          <w:tcPr>
            <w:tcW w:w="3800" w:type="dxa"/>
            <w:tcBorders>
              <w:top w:val="nil"/>
              <w:left w:val="nil"/>
              <w:bottom w:val="single" w:sz="4" w:space="0" w:color="auto"/>
              <w:right w:val="single" w:sz="4" w:space="0" w:color="auto"/>
            </w:tcBorders>
            <w:shd w:val="clear" w:color="000000" w:fill="FFFFFF"/>
            <w:hideMark/>
          </w:tcPr>
          <w:p w14:paraId="713D9E6C"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 Guyana                                 </w:t>
            </w:r>
          </w:p>
        </w:tc>
      </w:tr>
      <w:tr w:rsidR="000433D4" w:rsidRPr="007F7AA4" w14:paraId="56FAEAD5" w14:textId="77777777" w:rsidTr="000433D4">
        <w:trPr>
          <w:trHeight w:val="300"/>
        </w:trPr>
        <w:tc>
          <w:tcPr>
            <w:tcW w:w="607" w:type="dxa"/>
            <w:tcBorders>
              <w:top w:val="nil"/>
              <w:left w:val="single" w:sz="4" w:space="0" w:color="auto"/>
              <w:bottom w:val="single" w:sz="4" w:space="0" w:color="auto"/>
              <w:right w:val="single" w:sz="4" w:space="0" w:color="auto"/>
            </w:tcBorders>
            <w:shd w:val="clear" w:color="auto" w:fill="auto"/>
            <w:noWrap/>
            <w:vAlign w:val="bottom"/>
            <w:hideMark/>
          </w:tcPr>
          <w:p w14:paraId="11F82407" w14:textId="77777777" w:rsidR="000433D4" w:rsidRPr="007F7AA4" w:rsidRDefault="000433D4" w:rsidP="000433D4">
            <w:pPr>
              <w:widowControl/>
              <w:kinsoku/>
              <w:adjustRightInd/>
              <w:jc w:val="right"/>
              <w:rPr>
                <w:rFonts w:eastAsiaTheme="majorEastAsia" w:cs="Times New Roman"/>
                <w:color w:val="000000"/>
                <w:kern w:val="0"/>
                <w:sz w:val="22"/>
              </w:rPr>
            </w:pPr>
            <w:r w:rsidRPr="007F7AA4">
              <w:rPr>
                <w:rFonts w:eastAsiaTheme="majorEastAsia" w:cs="Times New Roman"/>
                <w:color w:val="000000"/>
                <w:kern w:val="0"/>
                <w:sz w:val="22"/>
              </w:rPr>
              <w:t>86</w:t>
            </w:r>
          </w:p>
        </w:tc>
        <w:tc>
          <w:tcPr>
            <w:tcW w:w="766" w:type="dxa"/>
            <w:tcBorders>
              <w:top w:val="nil"/>
              <w:left w:val="nil"/>
              <w:bottom w:val="single" w:sz="4" w:space="0" w:color="auto"/>
              <w:right w:val="single" w:sz="4" w:space="0" w:color="auto"/>
            </w:tcBorders>
            <w:shd w:val="clear" w:color="000000" w:fill="FFFFFF"/>
            <w:hideMark/>
          </w:tcPr>
          <w:p w14:paraId="778ADB22"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ht   </w:t>
            </w:r>
          </w:p>
        </w:tc>
        <w:tc>
          <w:tcPr>
            <w:tcW w:w="3140" w:type="dxa"/>
            <w:tcBorders>
              <w:top w:val="nil"/>
              <w:left w:val="nil"/>
              <w:bottom w:val="single" w:sz="4" w:space="0" w:color="auto"/>
              <w:right w:val="single" w:sz="4" w:space="0" w:color="auto"/>
            </w:tcBorders>
            <w:shd w:val="clear" w:color="000000" w:fill="FFFFFF"/>
            <w:hideMark/>
          </w:tcPr>
          <w:p w14:paraId="2505A934"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海地</w:t>
            </w:r>
            <w:r w:rsidRPr="007F7AA4">
              <w:rPr>
                <w:rFonts w:eastAsiaTheme="majorEastAsia" w:cs="Times New Roman"/>
                <w:color w:val="172B4D"/>
                <w:kern w:val="0"/>
                <w:sz w:val="22"/>
              </w:rPr>
              <w:t>                  </w:t>
            </w:r>
          </w:p>
        </w:tc>
        <w:tc>
          <w:tcPr>
            <w:tcW w:w="3800" w:type="dxa"/>
            <w:tcBorders>
              <w:top w:val="nil"/>
              <w:left w:val="nil"/>
              <w:bottom w:val="single" w:sz="4" w:space="0" w:color="auto"/>
              <w:right w:val="single" w:sz="4" w:space="0" w:color="auto"/>
            </w:tcBorders>
            <w:shd w:val="clear" w:color="000000" w:fill="FFFFFF"/>
            <w:hideMark/>
          </w:tcPr>
          <w:p w14:paraId="6539017C"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 Haiti                                  </w:t>
            </w:r>
          </w:p>
        </w:tc>
      </w:tr>
      <w:tr w:rsidR="000433D4" w:rsidRPr="007F7AA4" w14:paraId="72162E72" w14:textId="77777777" w:rsidTr="000433D4">
        <w:trPr>
          <w:trHeight w:val="300"/>
        </w:trPr>
        <w:tc>
          <w:tcPr>
            <w:tcW w:w="607" w:type="dxa"/>
            <w:tcBorders>
              <w:top w:val="nil"/>
              <w:left w:val="single" w:sz="4" w:space="0" w:color="auto"/>
              <w:bottom w:val="single" w:sz="4" w:space="0" w:color="auto"/>
              <w:right w:val="single" w:sz="4" w:space="0" w:color="auto"/>
            </w:tcBorders>
            <w:shd w:val="clear" w:color="auto" w:fill="auto"/>
            <w:noWrap/>
            <w:vAlign w:val="bottom"/>
            <w:hideMark/>
          </w:tcPr>
          <w:p w14:paraId="730FBFB9" w14:textId="77777777" w:rsidR="000433D4" w:rsidRPr="007F7AA4" w:rsidRDefault="000433D4" w:rsidP="000433D4">
            <w:pPr>
              <w:widowControl/>
              <w:kinsoku/>
              <w:adjustRightInd/>
              <w:jc w:val="right"/>
              <w:rPr>
                <w:rFonts w:eastAsiaTheme="majorEastAsia" w:cs="Times New Roman"/>
                <w:color w:val="000000"/>
                <w:kern w:val="0"/>
                <w:sz w:val="22"/>
              </w:rPr>
            </w:pPr>
            <w:r w:rsidRPr="007F7AA4">
              <w:rPr>
                <w:rFonts w:eastAsiaTheme="majorEastAsia" w:cs="Times New Roman"/>
                <w:color w:val="000000"/>
                <w:kern w:val="0"/>
                <w:sz w:val="22"/>
              </w:rPr>
              <w:t>87</w:t>
            </w:r>
          </w:p>
        </w:tc>
        <w:tc>
          <w:tcPr>
            <w:tcW w:w="766" w:type="dxa"/>
            <w:tcBorders>
              <w:top w:val="nil"/>
              <w:left w:val="nil"/>
              <w:bottom w:val="single" w:sz="4" w:space="0" w:color="auto"/>
              <w:right w:val="single" w:sz="4" w:space="0" w:color="auto"/>
            </w:tcBorders>
            <w:shd w:val="clear" w:color="000000" w:fill="FFFFFF"/>
            <w:hideMark/>
          </w:tcPr>
          <w:p w14:paraId="3E3B0DF3"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hn   </w:t>
            </w:r>
          </w:p>
        </w:tc>
        <w:tc>
          <w:tcPr>
            <w:tcW w:w="3140" w:type="dxa"/>
            <w:tcBorders>
              <w:top w:val="nil"/>
              <w:left w:val="nil"/>
              <w:bottom w:val="single" w:sz="4" w:space="0" w:color="auto"/>
              <w:right w:val="single" w:sz="4" w:space="0" w:color="auto"/>
            </w:tcBorders>
            <w:shd w:val="clear" w:color="000000" w:fill="FFFFFF"/>
            <w:hideMark/>
          </w:tcPr>
          <w:p w14:paraId="7A92F2EC"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洪都拉斯</w:t>
            </w:r>
            <w:r w:rsidRPr="007F7AA4">
              <w:rPr>
                <w:rFonts w:eastAsiaTheme="majorEastAsia" w:cs="Times New Roman"/>
                <w:color w:val="172B4D"/>
                <w:kern w:val="0"/>
                <w:sz w:val="22"/>
              </w:rPr>
              <w:t>               </w:t>
            </w:r>
          </w:p>
        </w:tc>
        <w:tc>
          <w:tcPr>
            <w:tcW w:w="3800" w:type="dxa"/>
            <w:tcBorders>
              <w:top w:val="nil"/>
              <w:left w:val="nil"/>
              <w:bottom w:val="single" w:sz="4" w:space="0" w:color="auto"/>
              <w:right w:val="single" w:sz="4" w:space="0" w:color="auto"/>
            </w:tcBorders>
            <w:shd w:val="clear" w:color="000000" w:fill="FFFFFF"/>
            <w:hideMark/>
          </w:tcPr>
          <w:p w14:paraId="727E4B28"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 Honduras                               </w:t>
            </w:r>
          </w:p>
        </w:tc>
      </w:tr>
      <w:tr w:rsidR="000433D4" w:rsidRPr="007F7AA4" w14:paraId="5B8102C8" w14:textId="77777777" w:rsidTr="000433D4">
        <w:trPr>
          <w:trHeight w:val="300"/>
        </w:trPr>
        <w:tc>
          <w:tcPr>
            <w:tcW w:w="607" w:type="dxa"/>
            <w:tcBorders>
              <w:top w:val="nil"/>
              <w:left w:val="single" w:sz="4" w:space="0" w:color="auto"/>
              <w:bottom w:val="single" w:sz="4" w:space="0" w:color="auto"/>
              <w:right w:val="single" w:sz="4" w:space="0" w:color="auto"/>
            </w:tcBorders>
            <w:shd w:val="clear" w:color="auto" w:fill="auto"/>
            <w:noWrap/>
            <w:vAlign w:val="bottom"/>
            <w:hideMark/>
          </w:tcPr>
          <w:p w14:paraId="5800C16D" w14:textId="77777777" w:rsidR="000433D4" w:rsidRPr="007F7AA4" w:rsidRDefault="000433D4" w:rsidP="000433D4">
            <w:pPr>
              <w:widowControl/>
              <w:kinsoku/>
              <w:adjustRightInd/>
              <w:jc w:val="right"/>
              <w:rPr>
                <w:rFonts w:eastAsiaTheme="majorEastAsia" w:cs="Times New Roman"/>
                <w:color w:val="000000"/>
                <w:kern w:val="0"/>
                <w:sz w:val="22"/>
              </w:rPr>
            </w:pPr>
            <w:r w:rsidRPr="007F7AA4">
              <w:rPr>
                <w:rFonts w:eastAsiaTheme="majorEastAsia" w:cs="Times New Roman"/>
                <w:color w:val="000000"/>
                <w:kern w:val="0"/>
                <w:sz w:val="22"/>
              </w:rPr>
              <w:t>88</w:t>
            </w:r>
          </w:p>
        </w:tc>
        <w:tc>
          <w:tcPr>
            <w:tcW w:w="766" w:type="dxa"/>
            <w:tcBorders>
              <w:top w:val="nil"/>
              <w:left w:val="nil"/>
              <w:bottom w:val="single" w:sz="4" w:space="0" w:color="auto"/>
              <w:right w:val="single" w:sz="4" w:space="0" w:color="auto"/>
            </w:tcBorders>
            <w:shd w:val="clear" w:color="000000" w:fill="FFFFFF"/>
            <w:hideMark/>
          </w:tcPr>
          <w:p w14:paraId="30094FBC"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hk   </w:t>
            </w:r>
          </w:p>
        </w:tc>
        <w:tc>
          <w:tcPr>
            <w:tcW w:w="3140" w:type="dxa"/>
            <w:tcBorders>
              <w:top w:val="nil"/>
              <w:left w:val="nil"/>
              <w:bottom w:val="single" w:sz="4" w:space="0" w:color="auto"/>
              <w:right w:val="single" w:sz="4" w:space="0" w:color="auto"/>
            </w:tcBorders>
            <w:shd w:val="clear" w:color="000000" w:fill="FFFFFF"/>
            <w:hideMark/>
          </w:tcPr>
          <w:p w14:paraId="7044B0AB"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中国香港</w:t>
            </w:r>
            <w:r w:rsidRPr="007F7AA4">
              <w:rPr>
                <w:rFonts w:eastAsiaTheme="majorEastAsia" w:cs="Times New Roman"/>
                <w:color w:val="172B4D"/>
                <w:kern w:val="0"/>
                <w:sz w:val="22"/>
              </w:rPr>
              <w:t>               </w:t>
            </w:r>
          </w:p>
        </w:tc>
        <w:tc>
          <w:tcPr>
            <w:tcW w:w="3800" w:type="dxa"/>
            <w:tcBorders>
              <w:top w:val="nil"/>
              <w:left w:val="nil"/>
              <w:bottom w:val="single" w:sz="4" w:space="0" w:color="auto"/>
              <w:right w:val="single" w:sz="4" w:space="0" w:color="auto"/>
            </w:tcBorders>
            <w:shd w:val="clear" w:color="000000" w:fill="FFFFFF"/>
            <w:hideMark/>
          </w:tcPr>
          <w:p w14:paraId="163A7401"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 Hong Kong                              </w:t>
            </w:r>
          </w:p>
        </w:tc>
      </w:tr>
      <w:tr w:rsidR="000433D4" w:rsidRPr="007F7AA4" w14:paraId="05F962A3" w14:textId="77777777" w:rsidTr="000433D4">
        <w:trPr>
          <w:trHeight w:val="300"/>
        </w:trPr>
        <w:tc>
          <w:tcPr>
            <w:tcW w:w="607" w:type="dxa"/>
            <w:tcBorders>
              <w:top w:val="nil"/>
              <w:left w:val="single" w:sz="4" w:space="0" w:color="auto"/>
              <w:bottom w:val="single" w:sz="4" w:space="0" w:color="auto"/>
              <w:right w:val="single" w:sz="4" w:space="0" w:color="auto"/>
            </w:tcBorders>
            <w:shd w:val="clear" w:color="auto" w:fill="auto"/>
            <w:noWrap/>
            <w:vAlign w:val="bottom"/>
            <w:hideMark/>
          </w:tcPr>
          <w:p w14:paraId="7F54AA3D" w14:textId="77777777" w:rsidR="000433D4" w:rsidRPr="007F7AA4" w:rsidRDefault="000433D4" w:rsidP="000433D4">
            <w:pPr>
              <w:widowControl/>
              <w:kinsoku/>
              <w:adjustRightInd/>
              <w:jc w:val="right"/>
              <w:rPr>
                <w:rFonts w:eastAsiaTheme="majorEastAsia" w:cs="Times New Roman"/>
                <w:color w:val="000000"/>
                <w:kern w:val="0"/>
                <w:sz w:val="22"/>
              </w:rPr>
            </w:pPr>
            <w:r w:rsidRPr="007F7AA4">
              <w:rPr>
                <w:rFonts w:eastAsiaTheme="majorEastAsia" w:cs="Times New Roman"/>
                <w:color w:val="000000"/>
                <w:kern w:val="0"/>
                <w:sz w:val="22"/>
              </w:rPr>
              <w:t>89</w:t>
            </w:r>
          </w:p>
        </w:tc>
        <w:tc>
          <w:tcPr>
            <w:tcW w:w="766" w:type="dxa"/>
            <w:tcBorders>
              <w:top w:val="nil"/>
              <w:left w:val="nil"/>
              <w:bottom w:val="single" w:sz="4" w:space="0" w:color="auto"/>
              <w:right w:val="single" w:sz="4" w:space="0" w:color="auto"/>
            </w:tcBorders>
            <w:shd w:val="clear" w:color="000000" w:fill="FFFFFF"/>
            <w:hideMark/>
          </w:tcPr>
          <w:p w14:paraId="6E13E277"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hu   </w:t>
            </w:r>
          </w:p>
        </w:tc>
        <w:tc>
          <w:tcPr>
            <w:tcW w:w="3140" w:type="dxa"/>
            <w:tcBorders>
              <w:top w:val="nil"/>
              <w:left w:val="nil"/>
              <w:bottom w:val="single" w:sz="4" w:space="0" w:color="auto"/>
              <w:right w:val="single" w:sz="4" w:space="0" w:color="auto"/>
            </w:tcBorders>
            <w:shd w:val="clear" w:color="000000" w:fill="FFFFFF"/>
            <w:hideMark/>
          </w:tcPr>
          <w:p w14:paraId="0BE3D643"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匈牙利</w:t>
            </w:r>
            <w:r w:rsidRPr="007F7AA4">
              <w:rPr>
                <w:rFonts w:eastAsiaTheme="majorEastAsia" w:cs="Times New Roman"/>
                <w:color w:val="172B4D"/>
                <w:kern w:val="0"/>
                <w:sz w:val="22"/>
              </w:rPr>
              <w:t>                </w:t>
            </w:r>
          </w:p>
        </w:tc>
        <w:tc>
          <w:tcPr>
            <w:tcW w:w="3800" w:type="dxa"/>
            <w:tcBorders>
              <w:top w:val="nil"/>
              <w:left w:val="nil"/>
              <w:bottom w:val="single" w:sz="4" w:space="0" w:color="auto"/>
              <w:right w:val="single" w:sz="4" w:space="0" w:color="auto"/>
            </w:tcBorders>
            <w:shd w:val="clear" w:color="000000" w:fill="FFFFFF"/>
            <w:hideMark/>
          </w:tcPr>
          <w:p w14:paraId="3E9F7286"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 Hungary                                </w:t>
            </w:r>
          </w:p>
        </w:tc>
      </w:tr>
      <w:tr w:rsidR="000433D4" w:rsidRPr="007F7AA4" w14:paraId="1F87DC81" w14:textId="77777777" w:rsidTr="000433D4">
        <w:trPr>
          <w:trHeight w:val="300"/>
        </w:trPr>
        <w:tc>
          <w:tcPr>
            <w:tcW w:w="607" w:type="dxa"/>
            <w:tcBorders>
              <w:top w:val="nil"/>
              <w:left w:val="single" w:sz="4" w:space="0" w:color="auto"/>
              <w:bottom w:val="single" w:sz="4" w:space="0" w:color="auto"/>
              <w:right w:val="single" w:sz="4" w:space="0" w:color="auto"/>
            </w:tcBorders>
            <w:shd w:val="clear" w:color="auto" w:fill="auto"/>
            <w:noWrap/>
            <w:vAlign w:val="bottom"/>
            <w:hideMark/>
          </w:tcPr>
          <w:p w14:paraId="4B49C687" w14:textId="77777777" w:rsidR="000433D4" w:rsidRPr="007F7AA4" w:rsidRDefault="000433D4" w:rsidP="000433D4">
            <w:pPr>
              <w:widowControl/>
              <w:kinsoku/>
              <w:adjustRightInd/>
              <w:jc w:val="right"/>
              <w:rPr>
                <w:rFonts w:eastAsiaTheme="majorEastAsia" w:cs="Times New Roman"/>
                <w:color w:val="000000"/>
                <w:kern w:val="0"/>
                <w:sz w:val="22"/>
              </w:rPr>
            </w:pPr>
            <w:r w:rsidRPr="007F7AA4">
              <w:rPr>
                <w:rFonts w:eastAsiaTheme="majorEastAsia" w:cs="Times New Roman"/>
                <w:color w:val="000000"/>
                <w:kern w:val="0"/>
                <w:sz w:val="22"/>
              </w:rPr>
              <w:t>90</w:t>
            </w:r>
          </w:p>
        </w:tc>
        <w:tc>
          <w:tcPr>
            <w:tcW w:w="766" w:type="dxa"/>
            <w:tcBorders>
              <w:top w:val="nil"/>
              <w:left w:val="nil"/>
              <w:bottom w:val="single" w:sz="4" w:space="0" w:color="auto"/>
              <w:right w:val="single" w:sz="4" w:space="0" w:color="auto"/>
            </w:tcBorders>
            <w:shd w:val="clear" w:color="000000" w:fill="FFFFFF"/>
            <w:hideMark/>
          </w:tcPr>
          <w:p w14:paraId="68521589"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is   </w:t>
            </w:r>
          </w:p>
        </w:tc>
        <w:tc>
          <w:tcPr>
            <w:tcW w:w="3140" w:type="dxa"/>
            <w:tcBorders>
              <w:top w:val="nil"/>
              <w:left w:val="nil"/>
              <w:bottom w:val="single" w:sz="4" w:space="0" w:color="auto"/>
              <w:right w:val="single" w:sz="4" w:space="0" w:color="auto"/>
            </w:tcBorders>
            <w:shd w:val="clear" w:color="000000" w:fill="FFFFFF"/>
            <w:hideMark/>
          </w:tcPr>
          <w:p w14:paraId="30112993"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冰岛</w:t>
            </w:r>
            <w:r w:rsidRPr="007F7AA4">
              <w:rPr>
                <w:rFonts w:eastAsiaTheme="majorEastAsia" w:cs="Times New Roman"/>
                <w:color w:val="172B4D"/>
                <w:kern w:val="0"/>
                <w:sz w:val="22"/>
              </w:rPr>
              <w:t>                  </w:t>
            </w:r>
          </w:p>
        </w:tc>
        <w:tc>
          <w:tcPr>
            <w:tcW w:w="3800" w:type="dxa"/>
            <w:tcBorders>
              <w:top w:val="nil"/>
              <w:left w:val="nil"/>
              <w:bottom w:val="single" w:sz="4" w:space="0" w:color="auto"/>
              <w:right w:val="single" w:sz="4" w:space="0" w:color="auto"/>
            </w:tcBorders>
            <w:shd w:val="clear" w:color="000000" w:fill="FFFFFF"/>
            <w:hideMark/>
          </w:tcPr>
          <w:p w14:paraId="1D74A919"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 Iceland                                </w:t>
            </w:r>
          </w:p>
        </w:tc>
      </w:tr>
      <w:tr w:rsidR="000433D4" w:rsidRPr="007F7AA4" w14:paraId="4D0087F5" w14:textId="77777777" w:rsidTr="000433D4">
        <w:trPr>
          <w:trHeight w:val="300"/>
        </w:trPr>
        <w:tc>
          <w:tcPr>
            <w:tcW w:w="607" w:type="dxa"/>
            <w:tcBorders>
              <w:top w:val="nil"/>
              <w:left w:val="single" w:sz="4" w:space="0" w:color="auto"/>
              <w:bottom w:val="single" w:sz="4" w:space="0" w:color="auto"/>
              <w:right w:val="single" w:sz="4" w:space="0" w:color="auto"/>
            </w:tcBorders>
            <w:shd w:val="clear" w:color="auto" w:fill="auto"/>
            <w:noWrap/>
            <w:vAlign w:val="bottom"/>
            <w:hideMark/>
          </w:tcPr>
          <w:p w14:paraId="3A231216" w14:textId="77777777" w:rsidR="000433D4" w:rsidRPr="007F7AA4" w:rsidRDefault="000433D4" w:rsidP="000433D4">
            <w:pPr>
              <w:widowControl/>
              <w:kinsoku/>
              <w:adjustRightInd/>
              <w:jc w:val="right"/>
              <w:rPr>
                <w:rFonts w:eastAsiaTheme="majorEastAsia" w:cs="Times New Roman"/>
                <w:color w:val="000000"/>
                <w:kern w:val="0"/>
                <w:sz w:val="22"/>
              </w:rPr>
            </w:pPr>
            <w:r w:rsidRPr="007F7AA4">
              <w:rPr>
                <w:rFonts w:eastAsiaTheme="majorEastAsia" w:cs="Times New Roman"/>
                <w:color w:val="000000"/>
                <w:kern w:val="0"/>
                <w:sz w:val="22"/>
              </w:rPr>
              <w:t>91</w:t>
            </w:r>
          </w:p>
        </w:tc>
        <w:tc>
          <w:tcPr>
            <w:tcW w:w="766" w:type="dxa"/>
            <w:tcBorders>
              <w:top w:val="nil"/>
              <w:left w:val="nil"/>
              <w:bottom w:val="single" w:sz="4" w:space="0" w:color="auto"/>
              <w:right w:val="single" w:sz="4" w:space="0" w:color="auto"/>
            </w:tcBorders>
            <w:shd w:val="clear" w:color="000000" w:fill="FFFFFF"/>
            <w:hideMark/>
          </w:tcPr>
          <w:p w14:paraId="6E79ABEF" w14:textId="77777777" w:rsidR="000433D4" w:rsidRPr="007F7AA4" w:rsidRDefault="000433D4" w:rsidP="000433D4">
            <w:pPr>
              <w:widowControl/>
              <w:kinsoku/>
              <w:adjustRightInd/>
              <w:rPr>
                <w:rFonts w:eastAsiaTheme="majorEastAsia" w:cs="Times New Roman"/>
                <w:color w:val="FF0000"/>
                <w:kern w:val="0"/>
                <w:sz w:val="22"/>
              </w:rPr>
            </w:pPr>
            <w:r w:rsidRPr="007F7AA4">
              <w:rPr>
                <w:rFonts w:eastAsiaTheme="majorEastAsia" w:cs="Times New Roman"/>
                <w:color w:val="FF0000"/>
                <w:kern w:val="0"/>
                <w:sz w:val="22"/>
              </w:rPr>
              <w:t>in   </w:t>
            </w:r>
          </w:p>
        </w:tc>
        <w:tc>
          <w:tcPr>
            <w:tcW w:w="3140" w:type="dxa"/>
            <w:tcBorders>
              <w:top w:val="nil"/>
              <w:left w:val="nil"/>
              <w:bottom w:val="single" w:sz="4" w:space="0" w:color="auto"/>
              <w:right w:val="single" w:sz="4" w:space="0" w:color="auto"/>
            </w:tcBorders>
            <w:shd w:val="clear" w:color="000000" w:fill="FFFFFF"/>
            <w:hideMark/>
          </w:tcPr>
          <w:p w14:paraId="4CC5D6C6" w14:textId="77777777" w:rsidR="000433D4" w:rsidRPr="007F7AA4" w:rsidRDefault="000433D4" w:rsidP="000433D4">
            <w:pPr>
              <w:widowControl/>
              <w:kinsoku/>
              <w:adjustRightInd/>
              <w:rPr>
                <w:rFonts w:eastAsiaTheme="majorEastAsia" w:cs="Times New Roman"/>
                <w:color w:val="FF0000"/>
                <w:kern w:val="0"/>
                <w:sz w:val="22"/>
              </w:rPr>
            </w:pPr>
            <w:r w:rsidRPr="007F7AA4">
              <w:rPr>
                <w:rFonts w:eastAsiaTheme="majorEastAsia" w:cs="Times New Roman"/>
                <w:color w:val="FF0000"/>
                <w:kern w:val="0"/>
                <w:sz w:val="22"/>
              </w:rPr>
              <w:t>印度</w:t>
            </w:r>
            <w:r w:rsidRPr="007F7AA4">
              <w:rPr>
                <w:rFonts w:eastAsiaTheme="majorEastAsia" w:cs="Times New Roman"/>
                <w:color w:val="FF0000"/>
                <w:kern w:val="0"/>
                <w:sz w:val="22"/>
              </w:rPr>
              <w:t>                  </w:t>
            </w:r>
          </w:p>
        </w:tc>
        <w:tc>
          <w:tcPr>
            <w:tcW w:w="3800" w:type="dxa"/>
            <w:tcBorders>
              <w:top w:val="nil"/>
              <w:left w:val="nil"/>
              <w:bottom w:val="single" w:sz="4" w:space="0" w:color="auto"/>
              <w:right w:val="single" w:sz="4" w:space="0" w:color="auto"/>
            </w:tcBorders>
            <w:shd w:val="clear" w:color="000000" w:fill="FFFFFF"/>
            <w:hideMark/>
          </w:tcPr>
          <w:p w14:paraId="5CCD59F2" w14:textId="77777777" w:rsidR="000433D4" w:rsidRPr="007F7AA4" w:rsidRDefault="000433D4" w:rsidP="000433D4">
            <w:pPr>
              <w:widowControl/>
              <w:kinsoku/>
              <w:adjustRightInd/>
              <w:rPr>
                <w:rFonts w:eastAsiaTheme="majorEastAsia" w:cs="Times New Roman"/>
                <w:color w:val="FF0000"/>
                <w:kern w:val="0"/>
                <w:sz w:val="22"/>
              </w:rPr>
            </w:pPr>
            <w:r w:rsidRPr="007F7AA4">
              <w:rPr>
                <w:rFonts w:eastAsiaTheme="majorEastAsia" w:cs="Times New Roman"/>
                <w:color w:val="FF0000"/>
                <w:kern w:val="0"/>
                <w:sz w:val="22"/>
              </w:rPr>
              <w:t> India                                  </w:t>
            </w:r>
          </w:p>
        </w:tc>
      </w:tr>
      <w:tr w:rsidR="000433D4" w:rsidRPr="007F7AA4" w14:paraId="0445E45B" w14:textId="77777777" w:rsidTr="000433D4">
        <w:trPr>
          <w:trHeight w:val="300"/>
        </w:trPr>
        <w:tc>
          <w:tcPr>
            <w:tcW w:w="607" w:type="dxa"/>
            <w:tcBorders>
              <w:top w:val="nil"/>
              <w:left w:val="single" w:sz="4" w:space="0" w:color="auto"/>
              <w:bottom w:val="single" w:sz="4" w:space="0" w:color="auto"/>
              <w:right w:val="single" w:sz="4" w:space="0" w:color="auto"/>
            </w:tcBorders>
            <w:shd w:val="clear" w:color="auto" w:fill="auto"/>
            <w:noWrap/>
            <w:vAlign w:val="bottom"/>
            <w:hideMark/>
          </w:tcPr>
          <w:p w14:paraId="286CA330" w14:textId="77777777" w:rsidR="000433D4" w:rsidRPr="007F7AA4" w:rsidRDefault="000433D4" w:rsidP="000433D4">
            <w:pPr>
              <w:widowControl/>
              <w:kinsoku/>
              <w:adjustRightInd/>
              <w:jc w:val="right"/>
              <w:rPr>
                <w:rFonts w:eastAsiaTheme="majorEastAsia" w:cs="Times New Roman"/>
                <w:color w:val="000000"/>
                <w:kern w:val="0"/>
                <w:sz w:val="22"/>
              </w:rPr>
            </w:pPr>
            <w:r w:rsidRPr="007F7AA4">
              <w:rPr>
                <w:rFonts w:eastAsiaTheme="majorEastAsia" w:cs="Times New Roman"/>
                <w:color w:val="000000"/>
                <w:kern w:val="0"/>
                <w:sz w:val="22"/>
              </w:rPr>
              <w:t>92</w:t>
            </w:r>
          </w:p>
        </w:tc>
        <w:tc>
          <w:tcPr>
            <w:tcW w:w="766" w:type="dxa"/>
            <w:tcBorders>
              <w:top w:val="nil"/>
              <w:left w:val="nil"/>
              <w:bottom w:val="single" w:sz="4" w:space="0" w:color="auto"/>
              <w:right w:val="single" w:sz="4" w:space="0" w:color="auto"/>
            </w:tcBorders>
            <w:shd w:val="clear" w:color="000000" w:fill="FFFFFF"/>
            <w:hideMark/>
          </w:tcPr>
          <w:p w14:paraId="6ABD3277" w14:textId="77777777" w:rsidR="000433D4" w:rsidRPr="007F7AA4" w:rsidRDefault="000433D4" w:rsidP="000433D4">
            <w:pPr>
              <w:widowControl/>
              <w:kinsoku/>
              <w:adjustRightInd/>
              <w:rPr>
                <w:rFonts w:eastAsiaTheme="majorEastAsia" w:cs="Times New Roman"/>
                <w:color w:val="FF0000"/>
                <w:kern w:val="0"/>
                <w:sz w:val="22"/>
              </w:rPr>
            </w:pPr>
            <w:r w:rsidRPr="007F7AA4">
              <w:rPr>
                <w:rFonts w:eastAsiaTheme="majorEastAsia" w:cs="Times New Roman"/>
                <w:color w:val="FF0000"/>
                <w:kern w:val="0"/>
                <w:sz w:val="22"/>
              </w:rPr>
              <w:t>id   </w:t>
            </w:r>
          </w:p>
        </w:tc>
        <w:tc>
          <w:tcPr>
            <w:tcW w:w="3140" w:type="dxa"/>
            <w:tcBorders>
              <w:top w:val="nil"/>
              <w:left w:val="nil"/>
              <w:bottom w:val="single" w:sz="4" w:space="0" w:color="auto"/>
              <w:right w:val="single" w:sz="4" w:space="0" w:color="auto"/>
            </w:tcBorders>
            <w:shd w:val="clear" w:color="000000" w:fill="FFFFFF"/>
            <w:hideMark/>
          </w:tcPr>
          <w:p w14:paraId="7745EAC0" w14:textId="77777777" w:rsidR="000433D4" w:rsidRPr="007F7AA4" w:rsidRDefault="000433D4" w:rsidP="000433D4">
            <w:pPr>
              <w:widowControl/>
              <w:kinsoku/>
              <w:adjustRightInd/>
              <w:rPr>
                <w:rFonts w:eastAsiaTheme="majorEastAsia" w:cs="Times New Roman"/>
                <w:color w:val="FF0000"/>
                <w:kern w:val="0"/>
                <w:sz w:val="22"/>
              </w:rPr>
            </w:pPr>
            <w:r w:rsidRPr="007F7AA4">
              <w:rPr>
                <w:rFonts w:eastAsiaTheme="majorEastAsia" w:cs="Times New Roman"/>
                <w:color w:val="FF0000"/>
                <w:kern w:val="0"/>
                <w:sz w:val="22"/>
              </w:rPr>
              <w:t>印度尼西亚</w:t>
            </w:r>
            <w:r w:rsidRPr="007F7AA4">
              <w:rPr>
                <w:rFonts w:eastAsiaTheme="majorEastAsia" w:cs="Times New Roman"/>
                <w:color w:val="FF0000"/>
                <w:kern w:val="0"/>
                <w:sz w:val="22"/>
              </w:rPr>
              <w:t>             </w:t>
            </w:r>
          </w:p>
        </w:tc>
        <w:tc>
          <w:tcPr>
            <w:tcW w:w="3800" w:type="dxa"/>
            <w:tcBorders>
              <w:top w:val="nil"/>
              <w:left w:val="nil"/>
              <w:bottom w:val="single" w:sz="4" w:space="0" w:color="auto"/>
              <w:right w:val="single" w:sz="4" w:space="0" w:color="auto"/>
            </w:tcBorders>
            <w:shd w:val="clear" w:color="000000" w:fill="FFFFFF"/>
            <w:hideMark/>
          </w:tcPr>
          <w:p w14:paraId="504BBAB0" w14:textId="77777777" w:rsidR="000433D4" w:rsidRPr="007F7AA4" w:rsidRDefault="000433D4" w:rsidP="000433D4">
            <w:pPr>
              <w:widowControl/>
              <w:kinsoku/>
              <w:adjustRightInd/>
              <w:rPr>
                <w:rFonts w:eastAsiaTheme="majorEastAsia" w:cs="Times New Roman"/>
                <w:color w:val="FF0000"/>
                <w:kern w:val="0"/>
                <w:sz w:val="22"/>
              </w:rPr>
            </w:pPr>
            <w:r w:rsidRPr="007F7AA4">
              <w:rPr>
                <w:rFonts w:eastAsiaTheme="majorEastAsia" w:cs="Times New Roman"/>
                <w:color w:val="FF0000"/>
                <w:kern w:val="0"/>
                <w:sz w:val="22"/>
              </w:rPr>
              <w:t> Indonesia                              </w:t>
            </w:r>
          </w:p>
        </w:tc>
      </w:tr>
      <w:tr w:rsidR="000433D4" w:rsidRPr="007F7AA4" w14:paraId="5EE7799F" w14:textId="77777777" w:rsidTr="000433D4">
        <w:trPr>
          <w:trHeight w:val="300"/>
        </w:trPr>
        <w:tc>
          <w:tcPr>
            <w:tcW w:w="607" w:type="dxa"/>
            <w:tcBorders>
              <w:top w:val="nil"/>
              <w:left w:val="single" w:sz="4" w:space="0" w:color="auto"/>
              <w:bottom w:val="single" w:sz="4" w:space="0" w:color="auto"/>
              <w:right w:val="single" w:sz="4" w:space="0" w:color="auto"/>
            </w:tcBorders>
            <w:shd w:val="clear" w:color="auto" w:fill="auto"/>
            <w:noWrap/>
            <w:vAlign w:val="bottom"/>
            <w:hideMark/>
          </w:tcPr>
          <w:p w14:paraId="0856388D" w14:textId="77777777" w:rsidR="000433D4" w:rsidRPr="007F7AA4" w:rsidRDefault="000433D4" w:rsidP="000433D4">
            <w:pPr>
              <w:widowControl/>
              <w:kinsoku/>
              <w:adjustRightInd/>
              <w:jc w:val="right"/>
              <w:rPr>
                <w:rFonts w:eastAsiaTheme="majorEastAsia" w:cs="Times New Roman"/>
                <w:color w:val="000000"/>
                <w:kern w:val="0"/>
                <w:sz w:val="22"/>
              </w:rPr>
            </w:pPr>
            <w:r w:rsidRPr="007F7AA4">
              <w:rPr>
                <w:rFonts w:eastAsiaTheme="majorEastAsia" w:cs="Times New Roman"/>
                <w:color w:val="000000"/>
                <w:kern w:val="0"/>
                <w:sz w:val="22"/>
              </w:rPr>
              <w:t>93</w:t>
            </w:r>
          </w:p>
        </w:tc>
        <w:tc>
          <w:tcPr>
            <w:tcW w:w="766" w:type="dxa"/>
            <w:tcBorders>
              <w:top w:val="nil"/>
              <w:left w:val="nil"/>
              <w:bottom w:val="single" w:sz="4" w:space="0" w:color="auto"/>
              <w:right w:val="single" w:sz="4" w:space="0" w:color="auto"/>
            </w:tcBorders>
            <w:shd w:val="clear" w:color="000000" w:fill="FFFFFF"/>
            <w:hideMark/>
          </w:tcPr>
          <w:p w14:paraId="6EC42341"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ir   </w:t>
            </w:r>
          </w:p>
        </w:tc>
        <w:tc>
          <w:tcPr>
            <w:tcW w:w="3140" w:type="dxa"/>
            <w:tcBorders>
              <w:top w:val="nil"/>
              <w:left w:val="nil"/>
              <w:bottom w:val="single" w:sz="4" w:space="0" w:color="auto"/>
              <w:right w:val="single" w:sz="4" w:space="0" w:color="auto"/>
            </w:tcBorders>
            <w:shd w:val="clear" w:color="000000" w:fill="FFFFFF"/>
            <w:hideMark/>
          </w:tcPr>
          <w:p w14:paraId="758970FE"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伊朗</w:t>
            </w:r>
            <w:r w:rsidRPr="007F7AA4">
              <w:rPr>
                <w:rFonts w:eastAsiaTheme="majorEastAsia" w:cs="Times New Roman"/>
                <w:color w:val="172B4D"/>
                <w:kern w:val="0"/>
                <w:sz w:val="22"/>
              </w:rPr>
              <w:t>                  </w:t>
            </w:r>
          </w:p>
        </w:tc>
        <w:tc>
          <w:tcPr>
            <w:tcW w:w="3800" w:type="dxa"/>
            <w:tcBorders>
              <w:top w:val="nil"/>
              <w:left w:val="nil"/>
              <w:bottom w:val="single" w:sz="4" w:space="0" w:color="auto"/>
              <w:right w:val="single" w:sz="4" w:space="0" w:color="auto"/>
            </w:tcBorders>
            <w:shd w:val="clear" w:color="000000" w:fill="FFFFFF"/>
            <w:hideMark/>
          </w:tcPr>
          <w:p w14:paraId="34C0AE32"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 Iran                                   </w:t>
            </w:r>
          </w:p>
        </w:tc>
      </w:tr>
      <w:tr w:rsidR="000433D4" w:rsidRPr="007F7AA4" w14:paraId="0D507B46" w14:textId="77777777" w:rsidTr="000433D4">
        <w:trPr>
          <w:trHeight w:val="300"/>
        </w:trPr>
        <w:tc>
          <w:tcPr>
            <w:tcW w:w="607" w:type="dxa"/>
            <w:tcBorders>
              <w:top w:val="nil"/>
              <w:left w:val="single" w:sz="4" w:space="0" w:color="auto"/>
              <w:bottom w:val="single" w:sz="4" w:space="0" w:color="auto"/>
              <w:right w:val="single" w:sz="4" w:space="0" w:color="auto"/>
            </w:tcBorders>
            <w:shd w:val="clear" w:color="auto" w:fill="auto"/>
            <w:noWrap/>
            <w:vAlign w:val="bottom"/>
            <w:hideMark/>
          </w:tcPr>
          <w:p w14:paraId="7131B136" w14:textId="77777777" w:rsidR="000433D4" w:rsidRPr="007F7AA4" w:rsidRDefault="000433D4" w:rsidP="000433D4">
            <w:pPr>
              <w:widowControl/>
              <w:kinsoku/>
              <w:adjustRightInd/>
              <w:jc w:val="right"/>
              <w:rPr>
                <w:rFonts w:eastAsiaTheme="majorEastAsia" w:cs="Times New Roman"/>
                <w:color w:val="000000"/>
                <w:kern w:val="0"/>
                <w:sz w:val="22"/>
              </w:rPr>
            </w:pPr>
            <w:r w:rsidRPr="007F7AA4">
              <w:rPr>
                <w:rFonts w:eastAsiaTheme="majorEastAsia" w:cs="Times New Roman"/>
                <w:color w:val="000000"/>
                <w:kern w:val="0"/>
                <w:sz w:val="22"/>
              </w:rPr>
              <w:t>94</w:t>
            </w:r>
          </w:p>
        </w:tc>
        <w:tc>
          <w:tcPr>
            <w:tcW w:w="766" w:type="dxa"/>
            <w:tcBorders>
              <w:top w:val="nil"/>
              <w:left w:val="nil"/>
              <w:bottom w:val="single" w:sz="4" w:space="0" w:color="auto"/>
              <w:right w:val="single" w:sz="4" w:space="0" w:color="auto"/>
            </w:tcBorders>
            <w:shd w:val="clear" w:color="000000" w:fill="FFFFFF"/>
            <w:hideMark/>
          </w:tcPr>
          <w:p w14:paraId="1A684667"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iq   </w:t>
            </w:r>
          </w:p>
        </w:tc>
        <w:tc>
          <w:tcPr>
            <w:tcW w:w="3140" w:type="dxa"/>
            <w:tcBorders>
              <w:top w:val="nil"/>
              <w:left w:val="nil"/>
              <w:bottom w:val="single" w:sz="4" w:space="0" w:color="auto"/>
              <w:right w:val="single" w:sz="4" w:space="0" w:color="auto"/>
            </w:tcBorders>
            <w:shd w:val="clear" w:color="000000" w:fill="FFFFFF"/>
            <w:hideMark/>
          </w:tcPr>
          <w:p w14:paraId="2D61928B"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伊拉克</w:t>
            </w:r>
            <w:r w:rsidRPr="007F7AA4">
              <w:rPr>
                <w:rFonts w:eastAsiaTheme="majorEastAsia" w:cs="Times New Roman"/>
                <w:color w:val="172B4D"/>
                <w:kern w:val="0"/>
                <w:sz w:val="22"/>
              </w:rPr>
              <w:t>                </w:t>
            </w:r>
          </w:p>
        </w:tc>
        <w:tc>
          <w:tcPr>
            <w:tcW w:w="3800" w:type="dxa"/>
            <w:tcBorders>
              <w:top w:val="nil"/>
              <w:left w:val="nil"/>
              <w:bottom w:val="single" w:sz="4" w:space="0" w:color="auto"/>
              <w:right w:val="single" w:sz="4" w:space="0" w:color="auto"/>
            </w:tcBorders>
            <w:shd w:val="clear" w:color="000000" w:fill="FFFFFF"/>
            <w:hideMark/>
          </w:tcPr>
          <w:p w14:paraId="133FB005"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 Iraq                                   </w:t>
            </w:r>
          </w:p>
        </w:tc>
      </w:tr>
      <w:tr w:rsidR="000433D4" w:rsidRPr="007F7AA4" w14:paraId="41809780" w14:textId="77777777" w:rsidTr="000433D4">
        <w:trPr>
          <w:trHeight w:val="300"/>
        </w:trPr>
        <w:tc>
          <w:tcPr>
            <w:tcW w:w="607" w:type="dxa"/>
            <w:tcBorders>
              <w:top w:val="nil"/>
              <w:left w:val="single" w:sz="4" w:space="0" w:color="auto"/>
              <w:bottom w:val="single" w:sz="4" w:space="0" w:color="auto"/>
              <w:right w:val="single" w:sz="4" w:space="0" w:color="auto"/>
            </w:tcBorders>
            <w:shd w:val="clear" w:color="auto" w:fill="auto"/>
            <w:noWrap/>
            <w:vAlign w:val="bottom"/>
            <w:hideMark/>
          </w:tcPr>
          <w:p w14:paraId="6395DC88" w14:textId="77777777" w:rsidR="000433D4" w:rsidRPr="007F7AA4" w:rsidRDefault="000433D4" w:rsidP="000433D4">
            <w:pPr>
              <w:widowControl/>
              <w:kinsoku/>
              <w:adjustRightInd/>
              <w:jc w:val="right"/>
              <w:rPr>
                <w:rFonts w:eastAsiaTheme="majorEastAsia" w:cs="Times New Roman"/>
                <w:color w:val="000000"/>
                <w:kern w:val="0"/>
                <w:sz w:val="22"/>
              </w:rPr>
            </w:pPr>
            <w:r w:rsidRPr="007F7AA4">
              <w:rPr>
                <w:rFonts w:eastAsiaTheme="majorEastAsia" w:cs="Times New Roman"/>
                <w:color w:val="000000"/>
                <w:kern w:val="0"/>
                <w:sz w:val="22"/>
              </w:rPr>
              <w:t>95</w:t>
            </w:r>
          </w:p>
        </w:tc>
        <w:tc>
          <w:tcPr>
            <w:tcW w:w="766" w:type="dxa"/>
            <w:tcBorders>
              <w:top w:val="nil"/>
              <w:left w:val="nil"/>
              <w:bottom w:val="single" w:sz="4" w:space="0" w:color="auto"/>
              <w:right w:val="single" w:sz="4" w:space="0" w:color="auto"/>
            </w:tcBorders>
            <w:shd w:val="clear" w:color="000000" w:fill="FFFFFF"/>
            <w:hideMark/>
          </w:tcPr>
          <w:p w14:paraId="073A3EC7"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ie   </w:t>
            </w:r>
          </w:p>
        </w:tc>
        <w:tc>
          <w:tcPr>
            <w:tcW w:w="3140" w:type="dxa"/>
            <w:tcBorders>
              <w:top w:val="nil"/>
              <w:left w:val="nil"/>
              <w:bottom w:val="single" w:sz="4" w:space="0" w:color="auto"/>
              <w:right w:val="single" w:sz="4" w:space="0" w:color="auto"/>
            </w:tcBorders>
            <w:shd w:val="clear" w:color="000000" w:fill="FFFFFF"/>
            <w:hideMark/>
          </w:tcPr>
          <w:p w14:paraId="608704F3"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爱尔兰</w:t>
            </w:r>
            <w:r w:rsidRPr="007F7AA4">
              <w:rPr>
                <w:rFonts w:eastAsiaTheme="majorEastAsia" w:cs="Times New Roman"/>
                <w:color w:val="172B4D"/>
                <w:kern w:val="0"/>
                <w:sz w:val="22"/>
              </w:rPr>
              <w:t>                </w:t>
            </w:r>
          </w:p>
        </w:tc>
        <w:tc>
          <w:tcPr>
            <w:tcW w:w="3800" w:type="dxa"/>
            <w:tcBorders>
              <w:top w:val="nil"/>
              <w:left w:val="nil"/>
              <w:bottom w:val="single" w:sz="4" w:space="0" w:color="auto"/>
              <w:right w:val="single" w:sz="4" w:space="0" w:color="auto"/>
            </w:tcBorders>
            <w:shd w:val="clear" w:color="000000" w:fill="FFFFFF"/>
            <w:hideMark/>
          </w:tcPr>
          <w:p w14:paraId="36D5C202"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 Ireland                                </w:t>
            </w:r>
          </w:p>
        </w:tc>
      </w:tr>
      <w:tr w:rsidR="000433D4" w:rsidRPr="007F7AA4" w14:paraId="32937791" w14:textId="77777777" w:rsidTr="000433D4">
        <w:trPr>
          <w:trHeight w:val="300"/>
        </w:trPr>
        <w:tc>
          <w:tcPr>
            <w:tcW w:w="607" w:type="dxa"/>
            <w:tcBorders>
              <w:top w:val="nil"/>
              <w:left w:val="single" w:sz="4" w:space="0" w:color="auto"/>
              <w:bottom w:val="single" w:sz="4" w:space="0" w:color="auto"/>
              <w:right w:val="single" w:sz="4" w:space="0" w:color="auto"/>
            </w:tcBorders>
            <w:shd w:val="clear" w:color="auto" w:fill="auto"/>
            <w:noWrap/>
            <w:vAlign w:val="bottom"/>
            <w:hideMark/>
          </w:tcPr>
          <w:p w14:paraId="7D40DBFE" w14:textId="77777777" w:rsidR="000433D4" w:rsidRPr="007F7AA4" w:rsidRDefault="000433D4" w:rsidP="000433D4">
            <w:pPr>
              <w:widowControl/>
              <w:kinsoku/>
              <w:adjustRightInd/>
              <w:jc w:val="right"/>
              <w:rPr>
                <w:rFonts w:eastAsiaTheme="majorEastAsia" w:cs="Times New Roman"/>
                <w:color w:val="000000"/>
                <w:kern w:val="0"/>
                <w:sz w:val="22"/>
              </w:rPr>
            </w:pPr>
            <w:r w:rsidRPr="007F7AA4">
              <w:rPr>
                <w:rFonts w:eastAsiaTheme="majorEastAsia" w:cs="Times New Roman"/>
                <w:color w:val="000000"/>
                <w:kern w:val="0"/>
                <w:sz w:val="22"/>
              </w:rPr>
              <w:t>96</w:t>
            </w:r>
          </w:p>
        </w:tc>
        <w:tc>
          <w:tcPr>
            <w:tcW w:w="766" w:type="dxa"/>
            <w:tcBorders>
              <w:top w:val="nil"/>
              <w:left w:val="nil"/>
              <w:bottom w:val="single" w:sz="4" w:space="0" w:color="auto"/>
              <w:right w:val="single" w:sz="4" w:space="0" w:color="auto"/>
            </w:tcBorders>
            <w:shd w:val="clear" w:color="000000" w:fill="FFFFFF"/>
            <w:hideMark/>
          </w:tcPr>
          <w:p w14:paraId="3C449EF4"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im   </w:t>
            </w:r>
          </w:p>
        </w:tc>
        <w:tc>
          <w:tcPr>
            <w:tcW w:w="3140" w:type="dxa"/>
            <w:tcBorders>
              <w:top w:val="nil"/>
              <w:left w:val="nil"/>
              <w:bottom w:val="single" w:sz="4" w:space="0" w:color="auto"/>
              <w:right w:val="single" w:sz="4" w:space="0" w:color="auto"/>
            </w:tcBorders>
            <w:shd w:val="clear" w:color="000000" w:fill="FFFFFF"/>
            <w:hideMark/>
          </w:tcPr>
          <w:p w14:paraId="2F92BDE6"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曼岛</w:t>
            </w:r>
            <w:r w:rsidRPr="007F7AA4">
              <w:rPr>
                <w:rFonts w:eastAsiaTheme="majorEastAsia" w:cs="Times New Roman"/>
                <w:color w:val="172B4D"/>
                <w:kern w:val="0"/>
                <w:sz w:val="22"/>
              </w:rPr>
              <w:t>                  </w:t>
            </w:r>
          </w:p>
        </w:tc>
        <w:tc>
          <w:tcPr>
            <w:tcW w:w="3800" w:type="dxa"/>
            <w:tcBorders>
              <w:top w:val="nil"/>
              <w:left w:val="nil"/>
              <w:bottom w:val="single" w:sz="4" w:space="0" w:color="auto"/>
              <w:right w:val="single" w:sz="4" w:space="0" w:color="auto"/>
            </w:tcBorders>
            <w:shd w:val="clear" w:color="000000" w:fill="FFFFFF"/>
            <w:hideMark/>
          </w:tcPr>
          <w:p w14:paraId="2B8BF06E"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 Isle of Man                            </w:t>
            </w:r>
          </w:p>
        </w:tc>
      </w:tr>
      <w:tr w:rsidR="000433D4" w:rsidRPr="007F7AA4" w14:paraId="48A7774F" w14:textId="77777777" w:rsidTr="000433D4">
        <w:trPr>
          <w:trHeight w:val="300"/>
        </w:trPr>
        <w:tc>
          <w:tcPr>
            <w:tcW w:w="607" w:type="dxa"/>
            <w:tcBorders>
              <w:top w:val="nil"/>
              <w:left w:val="single" w:sz="4" w:space="0" w:color="auto"/>
              <w:bottom w:val="single" w:sz="4" w:space="0" w:color="auto"/>
              <w:right w:val="single" w:sz="4" w:space="0" w:color="auto"/>
            </w:tcBorders>
            <w:shd w:val="clear" w:color="auto" w:fill="auto"/>
            <w:noWrap/>
            <w:vAlign w:val="bottom"/>
            <w:hideMark/>
          </w:tcPr>
          <w:p w14:paraId="5E5EB3B7" w14:textId="77777777" w:rsidR="000433D4" w:rsidRPr="007F7AA4" w:rsidRDefault="000433D4" w:rsidP="000433D4">
            <w:pPr>
              <w:widowControl/>
              <w:kinsoku/>
              <w:adjustRightInd/>
              <w:jc w:val="right"/>
              <w:rPr>
                <w:rFonts w:eastAsiaTheme="majorEastAsia" w:cs="Times New Roman"/>
                <w:color w:val="000000"/>
                <w:kern w:val="0"/>
                <w:sz w:val="22"/>
              </w:rPr>
            </w:pPr>
            <w:r w:rsidRPr="007F7AA4">
              <w:rPr>
                <w:rFonts w:eastAsiaTheme="majorEastAsia" w:cs="Times New Roman"/>
                <w:color w:val="000000"/>
                <w:kern w:val="0"/>
                <w:sz w:val="22"/>
              </w:rPr>
              <w:t>97</w:t>
            </w:r>
          </w:p>
        </w:tc>
        <w:tc>
          <w:tcPr>
            <w:tcW w:w="766" w:type="dxa"/>
            <w:tcBorders>
              <w:top w:val="nil"/>
              <w:left w:val="nil"/>
              <w:bottom w:val="single" w:sz="4" w:space="0" w:color="auto"/>
              <w:right w:val="single" w:sz="4" w:space="0" w:color="auto"/>
            </w:tcBorders>
            <w:shd w:val="clear" w:color="000000" w:fill="FFFFFF"/>
            <w:hideMark/>
          </w:tcPr>
          <w:p w14:paraId="72215C9A"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il   </w:t>
            </w:r>
          </w:p>
        </w:tc>
        <w:tc>
          <w:tcPr>
            <w:tcW w:w="3140" w:type="dxa"/>
            <w:tcBorders>
              <w:top w:val="nil"/>
              <w:left w:val="nil"/>
              <w:bottom w:val="single" w:sz="4" w:space="0" w:color="auto"/>
              <w:right w:val="single" w:sz="4" w:space="0" w:color="auto"/>
            </w:tcBorders>
            <w:shd w:val="clear" w:color="000000" w:fill="FFFFFF"/>
            <w:hideMark/>
          </w:tcPr>
          <w:p w14:paraId="04EA7A15"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以色列</w:t>
            </w:r>
            <w:r w:rsidRPr="007F7AA4">
              <w:rPr>
                <w:rFonts w:eastAsiaTheme="majorEastAsia" w:cs="Times New Roman"/>
                <w:color w:val="172B4D"/>
                <w:kern w:val="0"/>
                <w:sz w:val="22"/>
              </w:rPr>
              <w:t>                </w:t>
            </w:r>
          </w:p>
        </w:tc>
        <w:tc>
          <w:tcPr>
            <w:tcW w:w="3800" w:type="dxa"/>
            <w:tcBorders>
              <w:top w:val="nil"/>
              <w:left w:val="nil"/>
              <w:bottom w:val="single" w:sz="4" w:space="0" w:color="auto"/>
              <w:right w:val="single" w:sz="4" w:space="0" w:color="auto"/>
            </w:tcBorders>
            <w:shd w:val="clear" w:color="000000" w:fill="FFFFFF"/>
            <w:hideMark/>
          </w:tcPr>
          <w:p w14:paraId="325A2E1A"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 Israel                                 </w:t>
            </w:r>
          </w:p>
        </w:tc>
      </w:tr>
      <w:tr w:rsidR="000433D4" w:rsidRPr="007F7AA4" w14:paraId="7DEC340F" w14:textId="77777777" w:rsidTr="000433D4">
        <w:trPr>
          <w:trHeight w:val="300"/>
        </w:trPr>
        <w:tc>
          <w:tcPr>
            <w:tcW w:w="607" w:type="dxa"/>
            <w:tcBorders>
              <w:top w:val="nil"/>
              <w:left w:val="single" w:sz="4" w:space="0" w:color="auto"/>
              <w:bottom w:val="single" w:sz="4" w:space="0" w:color="auto"/>
              <w:right w:val="single" w:sz="4" w:space="0" w:color="auto"/>
            </w:tcBorders>
            <w:shd w:val="clear" w:color="auto" w:fill="auto"/>
            <w:noWrap/>
            <w:vAlign w:val="bottom"/>
            <w:hideMark/>
          </w:tcPr>
          <w:p w14:paraId="5B98DFB3" w14:textId="77777777" w:rsidR="000433D4" w:rsidRPr="007F7AA4" w:rsidRDefault="000433D4" w:rsidP="000433D4">
            <w:pPr>
              <w:widowControl/>
              <w:kinsoku/>
              <w:adjustRightInd/>
              <w:jc w:val="right"/>
              <w:rPr>
                <w:rFonts w:eastAsiaTheme="majorEastAsia" w:cs="Times New Roman"/>
                <w:color w:val="000000"/>
                <w:kern w:val="0"/>
                <w:sz w:val="22"/>
              </w:rPr>
            </w:pPr>
            <w:r w:rsidRPr="007F7AA4">
              <w:rPr>
                <w:rFonts w:eastAsiaTheme="majorEastAsia" w:cs="Times New Roman"/>
                <w:color w:val="000000"/>
                <w:kern w:val="0"/>
                <w:sz w:val="22"/>
              </w:rPr>
              <w:t>98</w:t>
            </w:r>
          </w:p>
        </w:tc>
        <w:tc>
          <w:tcPr>
            <w:tcW w:w="766" w:type="dxa"/>
            <w:tcBorders>
              <w:top w:val="nil"/>
              <w:left w:val="nil"/>
              <w:bottom w:val="single" w:sz="4" w:space="0" w:color="auto"/>
              <w:right w:val="single" w:sz="4" w:space="0" w:color="auto"/>
            </w:tcBorders>
            <w:shd w:val="clear" w:color="000000" w:fill="FFFFFF"/>
            <w:hideMark/>
          </w:tcPr>
          <w:p w14:paraId="12CAB33E" w14:textId="77777777" w:rsidR="000433D4" w:rsidRPr="007F7AA4" w:rsidRDefault="000433D4" w:rsidP="000433D4">
            <w:pPr>
              <w:widowControl/>
              <w:kinsoku/>
              <w:adjustRightInd/>
              <w:rPr>
                <w:rFonts w:eastAsiaTheme="majorEastAsia" w:cs="Times New Roman"/>
                <w:color w:val="FF0000"/>
                <w:kern w:val="0"/>
                <w:sz w:val="22"/>
              </w:rPr>
            </w:pPr>
            <w:r w:rsidRPr="007F7AA4">
              <w:rPr>
                <w:rFonts w:eastAsiaTheme="majorEastAsia" w:cs="Times New Roman"/>
                <w:color w:val="FF0000"/>
                <w:kern w:val="0"/>
                <w:sz w:val="22"/>
              </w:rPr>
              <w:t>it   </w:t>
            </w:r>
          </w:p>
        </w:tc>
        <w:tc>
          <w:tcPr>
            <w:tcW w:w="3140" w:type="dxa"/>
            <w:tcBorders>
              <w:top w:val="nil"/>
              <w:left w:val="nil"/>
              <w:bottom w:val="single" w:sz="4" w:space="0" w:color="auto"/>
              <w:right w:val="single" w:sz="4" w:space="0" w:color="auto"/>
            </w:tcBorders>
            <w:shd w:val="clear" w:color="000000" w:fill="FFFFFF"/>
            <w:hideMark/>
          </w:tcPr>
          <w:p w14:paraId="054B0381" w14:textId="77777777" w:rsidR="000433D4" w:rsidRPr="007F7AA4" w:rsidRDefault="000433D4" w:rsidP="000433D4">
            <w:pPr>
              <w:widowControl/>
              <w:kinsoku/>
              <w:adjustRightInd/>
              <w:rPr>
                <w:rFonts w:eastAsiaTheme="majorEastAsia" w:cs="Times New Roman"/>
                <w:color w:val="FF0000"/>
                <w:kern w:val="0"/>
                <w:sz w:val="22"/>
              </w:rPr>
            </w:pPr>
            <w:r w:rsidRPr="007F7AA4">
              <w:rPr>
                <w:rFonts w:eastAsiaTheme="majorEastAsia" w:cs="Times New Roman"/>
                <w:color w:val="FF0000"/>
                <w:kern w:val="0"/>
                <w:sz w:val="22"/>
              </w:rPr>
              <w:t>意大利</w:t>
            </w:r>
            <w:r w:rsidRPr="007F7AA4">
              <w:rPr>
                <w:rFonts w:eastAsiaTheme="majorEastAsia" w:cs="Times New Roman"/>
                <w:color w:val="FF0000"/>
                <w:kern w:val="0"/>
                <w:sz w:val="22"/>
              </w:rPr>
              <w:t>                </w:t>
            </w:r>
          </w:p>
        </w:tc>
        <w:tc>
          <w:tcPr>
            <w:tcW w:w="3800" w:type="dxa"/>
            <w:tcBorders>
              <w:top w:val="nil"/>
              <w:left w:val="nil"/>
              <w:bottom w:val="single" w:sz="4" w:space="0" w:color="auto"/>
              <w:right w:val="single" w:sz="4" w:space="0" w:color="auto"/>
            </w:tcBorders>
            <w:shd w:val="clear" w:color="000000" w:fill="FFFFFF"/>
            <w:hideMark/>
          </w:tcPr>
          <w:p w14:paraId="29D22543" w14:textId="77777777" w:rsidR="000433D4" w:rsidRPr="007F7AA4" w:rsidRDefault="000433D4" w:rsidP="000433D4">
            <w:pPr>
              <w:widowControl/>
              <w:kinsoku/>
              <w:adjustRightInd/>
              <w:rPr>
                <w:rFonts w:eastAsiaTheme="majorEastAsia" w:cs="Times New Roman"/>
                <w:color w:val="FF0000"/>
                <w:kern w:val="0"/>
                <w:sz w:val="22"/>
              </w:rPr>
            </w:pPr>
            <w:r w:rsidRPr="007F7AA4">
              <w:rPr>
                <w:rFonts w:eastAsiaTheme="majorEastAsia" w:cs="Times New Roman"/>
                <w:color w:val="FF0000"/>
                <w:kern w:val="0"/>
                <w:sz w:val="22"/>
              </w:rPr>
              <w:t> Italy                                  </w:t>
            </w:r>
          </w:p>
        </w:tc>
      </w:tr>
      <w:tr w:rsidR="000433D4" w:rsidRPr="007F7AA4" w14:paraId="126913F2" w14:textId="77777777" w:rsidTr="000433D4">
        <w:trPr>
          <w:trHeight w:val="300"/>
        </w:trPr>
        <w:tc>
          <w:tcPr>
            <w:tcW w:w="607" w:type="dxa"/>
            <w:tcBorders>
              <w:top w:val="nil"/>
              <w:left w:val="single" w:sz="4" w:space="0" w:color="auto"/>
              <w:bottom w:val="single" w:sz="4" w:space="0" w:color="auto"/>
              <w:right w:val="single" w:sz="4" w:space="0" w:color="auto"/>
            </w:tcBorders>
            <w:shd w:val="clear" w:color="auto" w:fill="auto"/>
            <w:noWrap/>
            <w:vAlign w:val="bottom"/>
            <w:hideMark/>
          </w:tcPr>
          <w:p w14:paraId="6996108B" w14:textId="77777777" w:rsidR="000433D4" w:rsidRPr="007F7AA4" w:rsidRDefault="000433D4" w:rsidP="000433D4">
            <w:pPr>
              <w:widowControl/>
              <w:kinsoku/>
              <w:adjustRightInd/>
              <w:jc w:val="right"/>
              <w:rPr>
                <w:rFonts w:eastAsiaTheme="majorEastAsia" w:cs="Times New Roman"/>
                <w:color w:val="000000"/>
                <w:kern w:val="0"/>
                <w:sz w:val="22"/>
              </w:rPr>
            </w:pPr>
            <w:r w:rsidRPr="007F7AA4">
              <w:rPr>
                <w:rFonts w:eastAsiaTheme="majorEastAsia" w:cs="Times New Roman"/>
                <w:color w:val="000000"/>
                <w:kern w:val="0"/>
                <w:sz w:val="22"/>
              </w:rPr>
              <w:t>99</w:t>
            </w:r>
          </w:p>
        </w:tc>
        <w:tc>
          <w:tcPr>
            <w:tcW w:w="766" w:type="dxa"/>
            <w:tcBorders>
              <w:top w:val="nil"/>
              <w:left w:val="nil"/>
              <w:bottom w:val="single" w:sz="4" w:space="0" w:color="auto"/>
              <w:right w:val="single" w:sz="4" w:space="0" w:color="auto"/>
            </w:tcBorders>
            <w:shd w:val="clear" w:color="000000" w:fill="FFFFFF"/>
            <w:hideMark/>
          </w:tcPr>
          <w:p w14:paraId="3D059052"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jm   </w:t>
            </w:r>
          </w:p>
        </w:tc>
        <w:tc>
          <w:tcPr>
            <w:tcW w:w="3140" w:type="dxa"/>
            <w:tcBorders>
              <w:top w:val="nil"/>
              <w:left w:val="nil"/>
              <w:bottom w:val="single" w:sz="4" w:space="0" w:color="auto"/>
              <w:right w:val="single" w:sz="4" w:space="0" w:color="auto"/>
            </w:tcBorders>
            <w:shd w:val="clear" w:color="000000" w:fill="FFFFFF"/>
            <w:hideMark/>
          </w:tcPr>
          <w:p w14:paraId="197E5BE1"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牙买加</w:t>
            </w:r>
            <w:r w:rsidRPr="007F7AA4">
              <w:rPr>
                <w:rFonts w:eastAsiaTheme="majorEastAsia" w:cs="Times New Roman"/>
                <w:color w:val="172B4D"/>
                <w:kern w:val="0"/>
                <w:sz w:val="22"/>
              </w:rPr>
              <w:t>                </w:t>
            </w:r>
          </w:p>
        </w:tc>
        <w:tc>
          <w:tcPr>
            <w:tcW w:w="3800" w:type="dxa"/>
            <w:tcBorders>
              <w:top w:val="nil"/>
              <w:left w:val="nil"/>
              <w:bottom w:val="single" w:sz="4" w:space="0" w:color="auto"/>
              <w:right w:val="single" w:sz="4" w:space="0" w:color="auto"/>
            </w:tcBorders>
            <w:shd w:val="clear" w:color="000000" w:fill="FFFFFF"/>
            <w:hideMark/>
          </w:tcPr>
          <w:p w14:paraId="1F978229"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 Jamaica                                </w:t>
            </w:r>
          </w:p>
        </w:tc>
      </w:tr>
      <w:tr w:rsidR="000433D4" w:rsidRPr="007F7AA4" w14:paraId="1E1817DD" w14:textId="77777777" w:rsidTr="000433D4">
        <w:trPr>
          <w:trHeight w:val="300"/>
        </w:trPr>
        <w:tc>
          <w:tcPr>
            <w:tcW w:w="607" w:type="dxa"/>
            <w:tcBorders>
              <w:top w:val="nil"/>
              <w:left w:val="single" w:sz="4" w:space="0" w:color="auto"/>
              <w:bottom w:val="single" w:sz="4" w:space="0" w:color="auto"/>
              <w:right w:val="single" w:sz="4" w:space="0" w:color="auto"/>
            </w:tcBorders>
            <w:shd w:val="clear" w:color="auto" w:fill="auto"/>
            <w:noWrap/>
            <w:vAlign w:val="bottom"/>
            <w:hideMark/>
          </w:tcPr>
          <w:p w14:paraId="642EF577" w14:textId="77777777" w:rsidR="000433D4" w:rsidRPr="007F7AA4" w:rsidRDefault="000433D4" w:rsidP="000433D4">
            <w:pPr>
              <w:widowControl/>
              <w:kinsoku/>
              <w:adjustRightInd/>
              <w:jc w:val="right"/>
              <w:rPr>
                <w:rFonts w:eastAsiaTheme="majorEastAsia" w:cs="Times New Roman"/>
                <w:color w:val="000000"/>
                <w:kern w:val="0"/>
                <w:sz w:val="22"/>
              </w:rPr>
            </w:pPr>
            <w:r w:rsidRPr="007F7AA4">
              <w:rPr>
                <w:rFonts w:eastAsiaTheme="majorEastAsia" w:cs="Times New Roman"/>
                <w:color w:val="000000"/>
                <w:kern w:val="0"/>
                <w:sz w:val="22"/>
              </w:rPr>
              <w:t>100</w:t>
            </w:r>
          </w:p>
        </w:tc>
        <w:tc>
          <w:tcPr>
            <w:tcW w:w="766" w:type="dxa"/>
            <w:tcBorders>
              <w:top w:val="nil"/>
              <w:left w:val="nil"/>
              <w:bottom w:val="single" w:sz="4" w:space="0" w:color="auto"/>
              <w:right w:val="single" w:sz="4" w:space="0" w:color="auto"/>
            </w:tcBorders>
            <w:shd w:val="clear" w:color="000000" w:fill="FFFFFF"/>
            <w:hideMark/>
          </w:tcPr>
          <w:p w14:paraId="788BCC2A"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jp   </w:t>
            </w:r>
          </w:p>
        </w:tc>
        <w:tc>
          <w:tcPr>
            <w:tcW w:w="3140" w:type="dxa"/>
            <w:tcBorders>
              <w:top w:val="nil"/>
              <w:left w:val="nil"/>
              <w:bottom w:val="single" w:sz="4" w:space="0" w:color="auto"/>
              <w:right w:val="single" w:sz="4" w:space="0" w:color="auto"/>
            </w:tcBorders>
            <w:shd w:val="clear" w:color="000000" w:fill="FFFFFF"/>
            <w:hideMark/>
          </w:tcPr>
          <w:p w14:paraId="262463B7"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日本</w:t>
            </w:r>
            <w:r w:rsidRPr="007F7AA4">
              <w:rPr>
                <w:rFonts w:eastAsiaTheme="majorEastAsia" w:cs="Times New Roman"/>
                <w:color w:val="172B4D"/>
                <w:kern w:val="0"/>
                <w:sz w:val="22"/>
              </w:rPr>
              <w:t>                  </w:t>
            </w:r>
          </w:p>
        </w:tc>
        <w:tc>
          <w:tcPr>
            <w:tcW w:w="3800" w:type="dxa"/>
            <w:tcBorders>
              <w:top w:val="nil"/>
              <w:left w:val="nil"/>
              <w:bottom w:val="single" w:sz="4" w:space="0" w:color="auto"/>
              <w:right w:val="single" w:sz="4" w:space="0" w:color="auto"/>
            </w:tcBorders>
            <w:shd w:val="clear" w:color="000000" w:fill="FFFFFF"/>
            <w:hideMark/>
          </w:tcPr>
          <w:p w14:paraId="5D123214"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 Japan                                  </w:t>
            </w:r>
          </w:p>
        </w:tc>
      </w:tr>
      <w:tr w:rsidR="000433D4" w:rsidRPr="007F7AA4" w14:paraId="29DF0E16" w14:textId="77777777" w:rsidTr="000433D4">
        <w:trPr>
          <w:trHeight w:val="300"/>
        </w:trPr>
        <w:tc>
          <w:tcPr>
            <w:tcW w:w="607" w:type="dxa"/>
            <w:tcBorders>
              <w:top w:val="nil"/>
              <w:left w:val="single" w:sz="4" w:space="0" w:color="auto"/>
              <w:bottom w:val="single" w:sz="4" w:space="0" w:color="auto"/>
              <w:right w:val="single" w:sz="4" w:space="0" w:color="auto"/>
            </w:tcBorders>
            <w:shd w:val="clear" w:color="auto" w:fill="auto"/>
            <w:noWrap/>
            <w:vAlign w:val="bottom"/>
            <w:hideMark/>
          </w:tcPr>
          <w:p w14:paraId="1D5830A9" w14:textId="77777777" w:rsidR="000433D4" w:rsidRPr="007F7AA4" w:rsidRDefault="000433D4" w:rsidP="000433D4">
            <w:pPr>
              <w:widowControl/>
              <w:kinsoku/>
              <w:adjustRightInd/>
              <w:jc w:val="right"/>
              <w:rPr>
                <w:rFonts w:eastAsiaTheme="majorEastAsia" w:cs="Times New Roman"/>
                <w:color w:val="000000"/>
                <w:kern w:val="0"/>
                <w:sz w:val="22"/>
              </w:rPr>
            </w:pPr>
            <w:r w:rsidRPr="007F7AA4">
              <w:rPr>
                <w:rFonts w:eastAsiaTheme="majorEastAsia" w:cs="Times New Roman"/>
                <w:color w:val="000000"/>
                <w:kern w:val="0"/>
                <w:sz w:val="22"/>
              </w:rPr>
              <w:t>101</w:t>
            </w:r>
          </w:p>
        </w:tc>
        <w:tc>
          <w:tcPr>
            <w:tcW w:w="766" w:type="dxa"/>
            <w:tcBorders>
              <w:top w:val="nil"/>
              <w:left w:val="nil"/>
              <w:bottom w:val="single" w:sz="4" w:space="0" w:color="auto"/>
              <w:right w:val="single" w:sz="4" w:space="0" w:color="auto"/>
            </w:tcBorders>
            <w:shd w:val="clear" w:color="000000" w:fill="FFFFFF"/>
            <w:hideMark/>
          </w:tcPr>
          <w:p w14:paraId="5B4F7FC9"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je   </w:t>
            </w:r>
          </w:p>
        </w:tc>
        <w:tc>
          <w:tcPr>
            <w:tcW w:w="3140" w:type="dxa"/>
            <w:tcBorders>
              <w:top w:val="nil"/>
              <w:left w:val="nil"/>
              <w:bottom w:val="single" w:sz="4" w:space="0" w:color="auto"/>
              <w:right w:val="single" w:sz="4" w:space="0" w:color="auto"/>
            </w:tcBorders>
            <w:shd w:val="clear" w:color="000000" w:fill="FFFFFF"/>
            <w:hideMark/>
          </w:tcPr>
          <w:p w14:paraId="13E62B4C"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泽西岛</w:t>
            </w:r>
            <w:r w:rsidRPr="007F7AA4">
              <w:rPr>
                <w:rFonts w:eastAsiaTheme="majorEastAsia" w:cs="Times New Roman"/>
                <w:color w:val="172B4D"/>
                <w:kern w:val="0"/>
                <w:sz w:val="22"/>
              </w:rPr>
              <w:t>                </w:t>
            </w:r>
          </w:p>
        </w:tc>
        <w:tc>
          <w:tcPr>
            <w:tcW w:w="3800" w:type="dxa"/>
            <w:tcBorders>
              <w:top w:val="nil"/>
              <w:left w:val="nil"/>
              <w:bottom w:val="single" w:sz="4" w:space="0" w:color="auto"/>
              <w:right w:val="single" w:sz="4" w:space="0" w:color="auto"/>
            </w:tcBorders>
            <w:shd w:val="clear" w:color="000000" w:fill="FFFFFF"/>
            <w:hideMark/>
          </w:tcPr>
          <w:p w14:paraId="0017BDF5"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 Jersey                                 </w:t>
            </w:r>
          </w:p>
        </w:tc>
      </w:tr>
      <w:tr w:rsidR="000433D4" w:rsidRPr="007F7AA4" w14:paraId="558DEF68" w14:textId="77777777" w:rsidTr="000433D4">
        <w:trPr>
          <w:trHeight w:val="300"/>
        </w:trPr>
        <w:tc>
          <w:tcPr>
            <w:tcW w:w="607" w:type="dxa"/>
            <w:tcBorders>
              <w:top w:val="nil"/>
              <w:left w:val="single" w:sz="4" w:space="0" w:color="auto"/>
              <w:bottom w:val="single" w:sz="4" w:space="0" w:color="auto"/>
              <w:right w:val="single" w:sz="4" w:space="0" w:color="auto"/>
            </w:tcBorders>
            <w:shd w:val="clear" w:color="auto" w:fill="auto"/>
            <w:noWrap/>
            <w:vAlign w:val="bottom"/>
            <w:hideMark/>
          </w:tcPr>
          <w:p w14:paraId="6D2C30AA" w14:textId="77777777" w:rsidR="000433D4" w:rsidRPr="007F7AA4" w:rsidRDefault="000433D4" w:rsidP="000433D4">
            <w:pPr>
              <w:widowControl/>
              <w:kinsoku/>
              <w:adjustRightInd/>
              <w:jc w:val="right"/>
              <w:rPr>
                <w:rFonts w:eastAsiaTheme="majorEastAsia" w:cs="Times New Roman"/>
                <w:color w:val="000000"/>
                <w:kern w:val="0"/>
                <w:sz w:val="22"/>
              </w:rPr>
            </w:pPr>
            <w:r w:rsidRPr="007F7AA4">
              <w:rPr>
                <w:rFonts w:eastAsiaTheme="majorEastAsia" w:cs="Times New Roman"/>
                <w:color w:val="000000"/>
                <w:kern w:val="0"/>
                <w:sz w:val="22"/>
              </w:rPr>
              <w:t>102</w:t>
            </w:r>
          </w:p>
        </w:tc>
        <w:tc>
          <w:tcPr>
            <w:tcW w:w="766" w:type="dxa"/>
            <w:tcBorders>
              <w:top w:val="nil"/>
              <w:left w:val="nil"/>
              <w:bottom w:val="single" w:sz="4" w:space="0" w:color="auto"/>
              <w:right w:val="single" w:sz="4" w:space="0" w:color="auto"/>
            </w:tcBorders>
            <w:shd w:val="clear" w:color="000000" w:fill="FFFFFF"/>
            <w:hideMark/>
          </w:tcPr>
          <w:p w14:paraId="5353ECF5"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jo   </w:t>
            </w:r>
          </w:p>
        </w:tc>
        <w:tc>
          <w:tcPr>
            <w:tcW w:w="3140" w:type="dxa"/>
            <w:tcBorders>
              <w:top w:val="nil"/>
              <w:left w:val="nil"/>
              <w:bottom w:val="single" w:sz="4" w:space="0" w:color="auto"/>
              <w:right w:val="single" w:sz="4" w:space="0" w:color="auto"/>
            </w:tcBorders>
            <w:shd w:val="clear" w:color="000000" w:fill="FFFFFF"/>
            <w:hideMark/>
          </w:tcPr>
          <w:p w14:paraId="55B64EF1"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约旦</w:t>
            </w:r>
            <w:r w:rsidRPr="007F7AA4">
              <w:rPr>
                <w:rFonts w:eastAsiaTheme="majorEastAsia" w:cs="Times New Roman"/>
                <w:color w:val="172B4D"/>
                <w:kern w:val="0"/>
                <w:sz w:val="22"/>
              </w:rPr>
              <w:t>                  </w:t>
            </w:r>
          </w:p>
        </w:tc>
        <w:tc>
          <w:tcPr>
            <w:tcW w:w="3800" w:type="dxa"/>
            <w:tcBorders>
              <w:top w:val="nil"/>
              <w:left w:val="nil"/>
              <w:bottom w:val="single" w:sz="4" w:space="0" w:color="auto"/>
              <w:right w:val="single" w:sz="4" w:space="0" w:color="auto"/>
            </w:tcBorders>
            <w:shd w:val="clear" w:color="000000" w:fill="FFFFFF"/>
            <w:hideMark/>
          </w:tcPr>
          <w:p w14:paraId="4DFF4885"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 Jordan                                 </w:t>
            </w:r>
          </w:p>
        </w:tc>
      </w:tr>
      <w:tr w:rsidR="000433D4" w:rsidRPr="007F7AA4" w14:paraId="5D57CCB6" w14:textId="77777777" w:rsidTr="000433D4">
        <w:trPr>
          <w:trHeight w:val="300"/>
        </w:trPr>
        <w:tc>
          <w:tcPr>
            <w:tcW w:w="607" w:type="dxa"/>
            <w:tcBorders>
              <w:top w:val="nil"/>
              <w:left w:val="single" w:sz="4" w:space="0" w:color="auto"/>
              <w:bottom w:val="single" w:sz="4" w:space="0" w:color="auto"/>
              <w:right w:val="single" w:sz="4" w:space="0" w:color="auto"/>
            </w:tcBorders>
            <w:shd w:val="clear" w:color="auto" w:fill="auto"/>
            <w:noWrap/>
            <w:vAlign w:val="bottom"/>
            <w:hideMark/>
          </w:tcPr>
          <w:p w14:paraId="4126417F" w14:textId="77777777" w:rsidR="000433D4" w:rsidRPr="007F7AA4" w:rsidRDefault="000433D4" w:rsidP="000433D4">
            <w:pPr>
              <w:widowControl/>
              <w:kinsoku/>
              <w:adjustRightInd/>
              <w:jc w:val="right"/>
              <w:rPr>
                <w:rFonts w:eastAsiaTheme="majorEastAsia" w:cs="Times New Roman"/>
                <w:color w:val="000000"/>
                <w:kern w:val="0"/>
                <w:sz w:val="22"/>
              </w:rPr>
            </w:pPr>
            <w:r w:rsidRPr="007F7AA4">
              <w:rPr>
                <w:rFonts w:eastAsiaTheme="majorEastAsia" w:cs="Times New Roman"/>
                <w:color w:val="000000"/>
                <w:kern w:val="0"/>
                <w:sz w:val="22"/>
              </w:rPr>
              <w:t>103</w:t>
            </w:r>
          </w:p>
        </w:tc>
        <w:tc>
          <w:tcPr>
            <w:tcW w:w="766" w:type="dxa"/>
            <w:tcBorders>
              <w:top w:val="nil"/>
              <w:left w:val="nil"/>
              <w:bottom w:val="single" w:sz="4" w:space="0" w:color="auto"/>
              <w:right w:val="single" w:sz="4" w:space="0" w:color="auto"/>
            </w:tcBorders>
            <w:shd w:val="clear" w:color="000000" w:fill="FFFFFF"/>
            <w:hideMark/>
          </w:tcPr>
          <w:p w14:paraId="73AB815F"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kz   </w:t>
            </w:r>
          </w:p>
        </w:tc>
        <w:tc>
          <w:tcPr>
            <w:tcW w:w="3140" w:type="dxa"/>
            <w:tcBorders>
              <w:top w:val="nil"/>
              <w:left w:val="nil"/>
              <w:bottom w:val="single" w:sz="4" w:space="0" w:color="auto"/>
              <w:right w:val="single" w:sz="4" w:space="0" w:color="auto"/>
            </w:tcBorders>
            <w:shd w:val="clear" w:color="000000" w:fill="FFFFFF"/>
            <w:hideMark/>
          </w:tcPr>
          <w:p w14:paraId="158F0A5B"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哈萨克斯坦</w:t>
            </w:r>
            <w:r w:rsidRPr="007F7AA4">
              <w:rPr>
                <w:rFonts w:eastAsiaTheme="majorEastAsia" w:cs="Times New Roman"/>
                <w:color w:val="172B4D"/>
                <w:kern w:val="0"/>
                <w:sz w:val="22"/>
              </w:rPr>
              <w:t>             </w:t>
            </w:r>
          </w:p>
        </w:tc>
        <w:tc>
          <w:tcPr>
            <w:tcW w:w="3800" w:type="dxa"/>
            <w:tcBorders>
              <w:top w:val="nil"/>
              <w:left w:val="nil"/>
              <w:bottom w:val="single" w:sz="4" w:space="0" w:color="auto"/>
              <w:right w:val="single" w:sz="4" w:space="0" w:color="auto"/>
            </w:tcBorders>
            <w:shd w:val="clear" w:color="000000" w:fill="FFFFFF"/>
            <w:hideMark/>
          </w:tcPr>
          <w:p w14:paraId="2B8D0DD1"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 Kazakhstan                             </w:t>
            </w:r>
          </w:p>
        </w:tc>
      </w:tr>
      <w:tr w:rsidR="000433D4" w:rsidRPr="007F7AA4" w14:paraId="4CB8C9A4" w14:textId="77777777" w:rsidTr="000433D4">
        <w:trPr>
          <w:trHeight w:val="300"/>
        </w:trPr>
        <w:tc>
          <w:tcPr>
            <w:tcW w:w="607" w:type="dxa"/>
            <w:tcBorders>
              <w:top w:val="nil"/>
              <w:left w:val="single" w:sz="4" w:space="0" w:color="auto"/>
              <w:bottom w:val="single" w:sz="4" w:space="0" w:color="auto"/>
              <w:right w:val="single" w:sz="4" w:space="0" w:color="auto"/>
            </w:tcBorders>
            <w:shd w:val="clear" w:color="auto" w:fill="auto"/>
            <w:noWrap/>
            <w:vAlign w:val="bottom"/>
            <w:hideMark/>
          </w:tcPr>
          <w:p w14:paraId="0C554E64" w14:textId="77777777" w:rsidR="000433D4" w:rsidRPr="007F7AA4" w:rsidRDefault="000433D4" w:rsidP="000433D4">
            <w:pPr>
              <w:widowControl/>
              <w:kinsoku/>
              <w:adjustRightInd/>
              <w:jc w:val="right"/>
              <w:rPr>
                <w:rFonts w:eastAsiaTheme="majorEastAsia" w:cs="Times New Roman"/>
                <w:color w:val="000000"/>
                <w:kern w:val="0"/>
                <w:sz w:val="22"/>
              </w:rPr>
            </w:pPr>
            <w:r w:rsidRPr="007F7AA4">
              <w:rPr>
                <w:rFonts w:eastAsiaTheme="majorEastAsia" w:cs="Times New Roman"/>
                <w:color w:val="000000"/>
                <w:kern w:val="0"/>
                <w:sz w:val="22"/>
              </w:rPr>
              <w:t>104</w:t>
            </w:r>
          </w:p>
        </w:tc>
        <w:tc>
          <w:tcPr>
            <w:tcW w:w="766" w:type="dxa"/>
            <w:tcBorders>
              <w:top w:val="nil"/>
              <w:left w:val="nil"/>
              <w:bottom w:val="single" w:sz="4" w:space="0" w:color="auto"/>
              <w:right w:val="single" w:sz="4" w:space="0" w:color="auto"/>
            </w:tcBorders>
            <w:shd w:val="clear" w:color="000000" w:fill="FFFFFF"/>
            <w:hideMark/>
          </w:tcPr>
          <w:p w14:paraId="3FAD17DD"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ke   </w:t>
            </w:r>
          </w:p>
        </w:tc>
        <w:tc>
          <w:tcPr>
            <w:tcW w:w="3140" w:type="dxa"/>
            <w:tcBorders>
              <w:top w:val="nil"/>
              <w:left w:val="nil"/>
              <w:bottom w:val="single" w:sz="4" w:space="0" w:color="auto"/>
              <w:right w:val="single" w:sz="4" w:space="0" w:color="auto"/>
            </w:tcBorders>
            <w:shd w:val="clear" w:color="000000" w:fill="FFFFFF"/>
            <w:hideMark/>
          </w:tcPr>
          <w:p w14:paraId="6E794256"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肯尼亚</w:t>
            </w:r>
            <w:r w:rsidRPr="007F7AA4">
              <w:rPr>
                <w:rFonts w:eastAsiaTheme="majorEastAsia" w:cs="Times New Roman"/>
                <w:color w:val="172B4D"/>
                <w:kern w:val="0"/>
                <w:sz w:val="22"/>
              </w:rPr>
              <w:t>                </w:t>
            </w:r>
          </w:p>
        </w:tc>
        <w:tc>
          <w:tcPr>
            <w:tcW w:w="3800" w:type="dxa"/>
            <w:tcBorders>
              <w:top w:val="nil"/>
              <w:left w:val="nil"/>
              <w:bottom w:val="single" w:sz="4" w:space="0" w:color="auto"/>
              <w:right w:val="single" w:sz="4" w:space="0" w:color="auto"/>
            </w:tcBorders>
            <w:shd w:val="clear" w:color="000000" w:fill="FFFFFF"/>
            <w:hideMark/>
          </w:tcPr>
          <w:p w14:paraId="3CF2E144"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 Kenya                                  </w:t>
            </w:r>
          </w:p>
        </w:tc>
      </w:tr>
      <w:tr w:rsidR="000433D4" w:rsidRPr="007F7AA4" w14:paraId="6DA01611" w14:textId="77777777" w:rsidTr="000433D4">
        <w:trPr>
          <w:trHeight w:val="300"/>
        </w:trPr>
        <w:tc>
          <w:tcPr>
            <w:tcW w:w="607" w:type="dxa"/>
            <w:tcBorders>
              <w:top w:val="nil"/>
              <w:left w:val="single" w:sz="4" w:space="0" w:color="auto"/>
              <w:bottom w:val="single" w:sz="4" w:space="0" w:color="auto"/>
              <w:right w:val="single" w:sz="4" w:space="0" w:color="auto"/>
            </w:tcBorders>
            <w:shd w:val="clear" w:color="auto" w:fill="auto"/>
            <w:noWrap/>
            <w:vAlign w:val="bottom"/>
            <w:hideMark/>
          </w:tcPr>
          <w:p w14:paraId="681C6D8B" w14:textId="77777777" w:rsidR="000433D4" w:rsidRPr="007F7AA4" w:rsidRDefault="000433D4" w:rsidP="000433D4">
            <w:pPr>
              <w:widowControl/>
              <w:kinsoku/>
              <w:adjustRightInd/>
              <w:jc w:val="right"/>
              <w:rPr>
                <w:rFonts w:eastAsiaTheme="majorEastAsia" w:cs="Times New Roman"/>
                <w:color w:val="000000"/>
                <w:kern w:val="0"/>
                <w:sz w:val="22"/>
              </w:rPr>
            </w:pPr>
            <w:r w:rsidRPr="007F7AA4">
              <w:rPr>
                <w:rFonts w:eastAsiaTheme="majorEastAsia" w:cs="Times New Roman"/>
                <w:color w:val="000000"/>
                <w:kern w:val="0"/>
                <w:sz w:val="22"/>
              </w:rPr>
              <w:t>105</w:t>
            </w:r>
          </w:p>
        </w:tc>
        <w:tc>
          <w:tcPr>
            <w:tcW w:w="766" w:type="dxa"/>
            <w:tcBorders>
              <w:top w:val="nil"/>
              <w:left w:val="nil"/>
              <w:bottom w:val="single" w:sz="4" w:space="0" w:color="auto"/>
              <w:right w:val="single" w:sz="4" w:space="0" w:color="auto"/>
            </w:tcBorders>
            <w:shd w:val="clear" w:color="000000" w:fill="FFFFFF"/>
            <w:hideMark/>
          </w:tcPr>
          <w:p w14:paraId="25A36CF3"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ki   </w:t>
            </w:r>
          </w:p>
        </w:tc>
        <w:tc>
          <w:tcPr>
            <w:tcW w:w="3140" w:type="dxa"/>
            <w:tcBorders>
              <w:top w:val="nil"/>
              <w:left w:val="nil"/>
              <w:bottom w:val="single" w:sz="4" w:space="0" w:color="auto"/>
              <w:right w:val="single" w:sz="4" w:space="0" w:color="auto"/>
            </w:tcBorders>
            <w:shd w:val="clear" w:color="000000" w:fill="FFFFFF"/>
            <w:hideMark/>
          </w:tcPr>
          <w:p w14:paraId="09977EFF"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基里巴斯</w:t>
            </w:r>
            <w:r w:rsidRPr="007F7AA4">
              <w:rPr>
                <w:rFonts w:eastAsiaTheme="majorEastAsia" w:cs="Times New Roman"/>
                <w:color w:val="172B4D"/>
                <w:kern w:val="0"/>
                <w:sz w:val="22"/>
              </w:rPr>
              <w:t>               </w:t>
            </w:r>
          </w:p>
        </w:tc>
        <w:tc>
          <w:tcPr>
            <w:tcW w:w="3800" w:type="dxa"/>
            <w:tcBorders>
              <w:top w:val="nil"/>
              <w:left w:val="nil"/>
              <w:bottom w:val="single" w:sz="4" w:space="0" w:color="auto"/>
              <w:right w:val="single" w:sz="4" w:space="0" w:color="auto"/>
            </w:tcBorders>
            <w:shd w:val="clear" w:color="000000" w:fill="FFFFFF"/>
            <w:hideMark/>
          </w:tcPr>
          <w:p w14:paraId="13EFB283"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 Kiribati                               </w:t>
            </w:r>
          </w:p>
        </w:tc>
      </w:tr>
      <w:tr w:rsidR="000433D4" w:rsidRPr="007F7AA4" w14:paraId="5E48204C" w14:textId="77777777" w:rsidTr="000433D4">
        <w:trPr>
          <w:trHeight w:val="300"/>
        </w:trPr>
        <w:tc>
          <w:tcPr>
            <w:tcW w:w="607" w:type="dxa"/>
            <w:tcBorders>
              <w:top w:val="nil"/>
              <w:left w:val="single" w:sz="4" w:space="0" w:color="auto"/>
              <w:bottom w:val="single" w:sz="4" w:space="0" w:color="auto"/>
              <w:right w:val="single" w:sz="4" w:space="0" w:color="auto"/>
            </w:tcBorders>
            <w:shd w:val="clear" w:color="auto" w:fill="auto"/>
            <w:noWrap/>
            <w:vAlign w:val="bottom"/>
            <w:hideMark/>
          </w:tcPr>
          <w:p w14:paraId="317B7925" w14:textId="77777777" w:rsidR="000433D4" w:rsidRPr="007F7AA4" w:rsidRDefault="000433D4" w:rsidP="000433D4">
            <w:pPr>
              <w:widowControl/>
              <w:kinsoku/>
              <w:adjustRightInd/>
              <w:jc w:val="right"/>
              <w:rPr>
                <w:rFonts w:eastAsiaTheme="majorEastAsia" w:cs="Times New Roman"/>
                <w:color w:val="000000"/>
                <w:kern w:val="0"/>
                <w:sz w:val="22"/>
              </w:rPr>
            </w:pPr>
            <w:r w:rsidRPr="007F7AA4">
              <w:rPr>
                <w:rFonts w:eastAsiaTheme="majorEastAsia" w:cs="Times New Roman"/>
                <w:color w:val="000000"/>
                <w:kern w:val="0"/>
                <w:sz w:val="22"/>
              </w:rPr>
              <w:t>106</w:t>
            </w:r>
          </w:p>
        </w:tc>
        <w:tc>
          <w:tcPr>
            <w:tcW w:w="766" w:type="dxa"/>
            <w:tcBorders>
              <w:top w:val="nil"/>
              <w:left w:val="nil"/>
              <w:bottom w:val="single" w:sz="4" w:space="0" w:color="auto"/>
              <w:right w:val="single" w:sz="4" w:space="0" w:color="auto"/>
            </w:tcBorders>
            <w:shd w:val="clear" w:color="000000" w:fill="FFFFFF"/>
            <w:hideMark/>
          </w:tcPr>
          <w:p w14:paraId="68E35ABA"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kw   </w:t>
            </w:r>
          </w:p>
        </w:tc>
        <w:tc>
          <w:tcPr>
            <w:tcW w:w="3140" w:type="dxa"/>
            <w:tcBorders>
              <w:top w:val="nil"/>
              <w:left w:val="nil"/>
              <w:bottom w:val="single" w:sz="4" w:space="0" w:color="auto"/>
              <w:right w:val="single" w:sz="4" w:space="0" w:color="auto"/>
            </w:tcBorders>
            <w:shd w:val="clear" w:color="000000" w:fill="FFFFFF"/>
            <w:hideMark/>
          </w:tcPr>
          <w:p w14:paraId="751C8D0D"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科威特</w:t>
            </w:r>
            <w:r w:rsidRPr="007F7AA4">
              <w:rPr>
                <w:rFonts w:eastAsiaTheme="majorEastAsia" w:cs="Times New Roman"/>
                <w:color w:val="172B4D"/>
                <w:kern w:val="0"/>
                <w:sz w:val="22"/>
              </w:rPr>
              <w:t>                </w:t>
            </w:r>
          </w:p>
        </w:tc>
        <w:tc>
          <w:tcPr>
            <w:tcW w:w="3800" w:type="dxa"/>
            <w:tcBorders>
              <w:top w:val="nil"/>
              <w:left w:val="nil"/>
              <w:bottom w:val="single" w:sz="4" w:space="0" w:color="auto"/>
              <w:right w:val="single" w:sz="4" w:space="0" w:color="auto"/>
            </w:tcBorders>
            <w:shd w:val="clear" w:color="000000" w:fill="FFFFFF"/>
            <w:hideMark/>
          </w:tcPr>
          <w:p w14:paraId="635C12BF"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 Kuwait                                 </w:t>
            </w:r>
          </w:p>
        </w:tc>
      </w:tr>
      <w:tr w:rsidR="000433D4" w:rsidRPr="007F7AA4" w14:paraId="2ECEF166" w14:textId="77777777" w:rsidTr="000433D4">
        <w:trPr>
          <w:trHeight w:val="300"/>
        </w:trPr>
        <w:tc>
          <w:tcPr>
            <w:tcW w:w="607" w:type="dxa"/>
            <w:tcBorders>
              <w:top w:val="nil"/>
              <w:left w:val="single" w:sz="4" w:space="0" w:color="auto"/>
              <w:bottom w:val="single" w:sz="4" w:space="0" w:color="auto"/>
              <w:right w:val="single" w:sz="4" w:space="0" w:color="auto"/>
            </w:tcBorders>
            <w:shd w:val="clear" w:color="auto" w:fill="auto"/>
            <w:noWrap/>
            <w:vAlign w:val="bottom"/>
            <w:hideMark/>
          </w:tcPr>
          <w:p w14:paraId="100BE791" w14:textId="77777777" w:rsidR="000433D4" w:rsidRPr="007F7AA4" w:rsidRDefault="000433D4" w:rsidP="000433D4">
            <w:pPr>
              <w:widowControl/>
              <w:kinsoku/>
              <w:adjustRightInd/>
              <w:jc w:val="right"/>
              <w:rPr>
                <w:rFonts w:eastAsiaTheme="majorEastAsia" w:cs="Times New Roman"/>
                <w:color w:val="000000"/>
                <w:kern w:val="0"/>
                <w:sz w:val="22"/>
              </w:rPr>
            </w:pPr>
            <w:r w:rsidRPr="007F7AA4">
              <w:rPr>
                <w:rFonts w:eastAsiaTheme="majorEastAsia" w:cs="Times New Roman"/>
                <w:color w:val="000000"/>
                <w:kern w:val="0"/>
                <w:sz w:val="22"/>
              </w:rPr>
              <w:t>107</w:t>
            </w:r>
          </w:p>
        </w:tc>
        <w:tc>
          <w:tcPr>
            <w:tcW w:w="766" w:type="dxa"/>
            <w:tcBorders>
              <w:top w:val="nil"/>
              <w:left w:val="nil"/>
              <w:bottom w:val="single" w:sz="4" w:space="0" w:color="auto"/>
              <w:right w:val="single" w:sz="4" w:space="0" w:color="auto"/>
            </w:tcBorders>
            <w:shd w:val="clear" w:color="000000" w:fill="FFFFFF"/>
            <w:hideMark/>
          </w:tcPr>
          <w:p w14:paraId="33BF64FE"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kg   </w:t>
            </w:r>
          </w:p>
        </w:tc>
        <w:tc>
          <w:tcPr>
            <w:tcW w:w="3140" w:type="dxa"/>
            <w:tcBorders>
              <w:top w:val="nil"/>
              <w:left w:val="nil"/>
              <w:bottom w:val="single" w:sz="4" w:space="0" w:color="auto"/>
              <w:right w:val="single" w:sz="4" w:space="0" w:color="auto"/>
            </w:tcBorders>
            <w:shd w:val="clear" w:color="000000" w:fill="FFFFFF"/>
            <w:hideMark/>
          </w:tcPr>
          <w:p w14:paraId="50922A68"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吉尔吉斯坦</w:t>
            </w:r>
            <w:r w:rsidRPr="007F7AA4">
              <w:rPr>
                <w:rFonts w:eastAsiaTheme="majorEastAsia" w:cs="Times New Roman"/>
                <w:color w:val="172B4D"/>
                <w:kern w:val="0"/>
                <w:sz w:val="22"/>
              </w:rPr>
              <w:t>             </w:t>
            </w:r>
          </w:p>
        </w:tc>
        <w:tc>
          <w:tcPr>
            <w:tcW w:w="3800" w:type="dxa"/>
            <w:tcBorders>
              <w:top w:val="nil"/>
              <w:left w:val="nil"/>
              <w:bottom w:val="single" w:sz="4" w:space="0" w:color="auto"/>
              <w:right w:val="single" w:sz="4" w:space="0" w:color="auto"/>
            </w:tcBorders>
            <w:shd w:val="clear" w:color="000000" w:fill="FFFFFF"/>
            <w:hideMark/>
          </w:tcPr>
          <w:p w14:paraId="1271B239"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 Kyrgyzstan                             </w:t>
            </w:r>
          </w:p>
        </w:tc>
      </w:tr>
      <w:tr w:rsidR="000433D4" w:rsidRPr="007F7AA4" w14:paraId="2D8271E1" w14:textId="77777777" w:rsidTr="000433D4">
        <w:trPr>
          <w:trHeight w:val="300"/>
        </w:trPr>
        <w:tc>
          <w:tcPr>
            <w:tcW w:w="607" w:type="dxa"/>
            <w:tcBorders>
              <w:top w:val="nil"/>
              <w:left w:val="single" w:sz="4" w:space="0" w:color="auto"/>
              <w:bottom w:val="single" w:sz="4" w:space="0" w:color="auto"/>
              <w:right w:val="single" w:sz="4" w:space="0" w:color="auto"/>
            </w:tcBorders>
            <w:shd w:val="clear" w:color="auto" w:fill="auto"/>
            <w:noWrap/>
            <w:vAlign w:val="bottom"/>
            <w:hideMark/>
          </w:tcPr>
          <w:p w14:paraId="540FB4D7" w14:textId="77777777" w:rsidR="000433D4" w:rsidRPr="007F7AA4" w:rsidRDefault="000433D4" w:rsidP="000433D4">
            <w:pPr>
              <w:widowControl/>
              <w:kinsoku/>
              <w:adjustRightInd/>
              <w:jc w:val="right"/>
              <w:rPr>
                <w:rFonts w:eastAsiaTheme="majorEastAsia" w:cs="Times New Roman"/>
                <w:color w:val="000000"/>
                <w:kern w:val="0"/>
                <w:sz w:val="22"/>
              </w:rPr>
            </w:pPr>
            <w:r w:rsidRPr="007F7AA4">
              <w:rPr>
                <w:rFonts w:eastAsiaTheme="majorEastAsia" w:cs="Times New Roman"/>
                <w:color w:val="000000"/>
                <w:kern w:val="0"/>
                <w:sz w:val="22"/>
              </w:rPr>
              <w:t>108</w:t>
            </w:r>
          </w:p>
        </w:tc>
        <w:tc>
          <w:tcPr>
            <w:tcW w:w="766" w:type="dxa"/>
            <w:tcBorders>
              <w:top w:val="nil"/>
              <w:left w:val="nil"/>
              <w:bottom w:val="single" w:sz="4" w:space="0" w:color="auto"/>
              <w:right w:val="single" w:sz="4" w:space="0" w:color="auto"/>
            </w:tcBorders>
            <w:shd w:val="clear" w:color="000000" w:fill="FFFFFF"/>
            <w:hideMark/>
          </w:tcPr>
          <w:p w14:paraId="79996D53"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la   </w:t>
            </w:r>
          </w:p>
        </w:tc>
        <w:tc>
          <w:tcPr>
            <w:tcW w:w="3140" w:type="dxa"/>
            <w:tcBorders>
              <w:top w:val="nil"/>
              <w:left w:val="nil"/>
              <w:bottom w:val="single" w:sz="4" w:space="0" w:color="auto"/>
              <w:right w:val="single" w:sz="4" w:space="0" w:color="auto"/>
            </w:tcBorders>
            <w:shd w:val="clear" w:color="000000" w:fill="FFFFFF"/>
            <w:hideMark/>
          </w:tcPr>
          <w:p w14:paraId="0E040576"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老挝</w:t>
            </w:r>
            <w:r w:rsidRPr="007F7AA4">
              <w:rPr>
                <w:rFonts w:eastAsiaTheme="majorEastAsia" w:cs="Times New Roman"/>
                <w:color w:val="172B4D"/>
                <w:kern w:val="0"/>
                <w:sz w:val="22"/>
              </w:rPr>
              <w:t>                  </w:t>
            </w:r>
          </w:p>
        </w:tc>
        <w:tc>
          <w:tcPr>
            <w:tcW w:w="3800" w:type="dxa"/>
            <w:tcBorders>
              <w:top w:val="nil"/>
              <w:left w:val="nil"/>
              <w:bottom w:val="single" w:sz="4" w:space="0" w:color="auto"/>
              <w:right w:val="single" w:sz="4" w:space="0" w:color="auto"/>
            </w:tcBorders>
            <w:shd w:val="clear" w:color="000000" w:fill="FFFFFF"/>
            <w:hideMark/>
          </w:tcPr>
          <w:p w14:paraId="4B524088"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 Laos                                   </w:t>
            </w:r>
          </w:p>
        </w:tc>
      </w:tr>
      <w:tr w:rsidR="000433D4" w:rsidRPr="007F7AA4" w14:paraId="3DB58E32" w14:textId="77777777" w:rsidTr="000433D4">
        <w:trPr>
          <w:trHeight w:val="300"/>
        </w:trPr>
        <w:tc>
          <w:tcPr>
            <w:tcW w:w="607" w:type="dxa"/>
            <w:tcBorders>
              <w:top w:val="nil"/>
              <w:left w:val="single" w:sz="4" w:space="0" w:color="auto"/>
              <w:bottom w:val="single" w:sz="4" w:space="0" w:color="auto"/>
              <w:right w:val="single" w:sz="4" w:space="0" w:color="auto"/>
            </w:tcBorders>
            <w:shd w:val="clear" w:color="auto" w:fill="auto"/>
            <w:noWrap/>
            <w:vAlign w:val="bottom"/>
            <w:hideMark/>
          </w:tcPr>
          <w:p w14:paraId="0057A1BA" w14:textId="77777777" w:rsidR="000433D4" w:rsidRPr="007F7AA4" w:rsidRDefault="000433D4" w:rsidP="000433D4">
            <w:pPr>
              <w:widowControl/>
              <w:kinsoku/>
              <w:adjustRightInd/>
              <w:jc w:val="right"/>
              <w:rPr>
                <w:rFonts w:eastAsiaTheme="majorEastAsia" w:cs="Times New Roman"/>
                <w:color w:val="000000"/>
                <w:kern w:val="0"/>
                <w:sz w:val="22"/>
              </w:rPr>
            </w:pPr>
            <w:r w:rsidRPr="007F7AA4">
              <w:rPr>
                <w:rFonts w:eastAsiaTheme="majorEastAsia" w:cs="Times New Roman"/>
                <w:color w:val="000000"/>
                <w:kern w:val="0"/>
                <w:sz w:val="22"/>
              </w:rPr>
              <w:t>109</w:t>
            </w:r>
          </w:p>
        </w:tc>
        <w:tc>
          <w:tcPr>
            <w:tcW w:w="766" w:type="dxa"/>
            <w:tcBorders>
              <w:top w:val="nil"/>
              <w:left w:val="nil"/>
              <w:bottom w:val="single" w:sz="4" w:space="0" w:color="auto"/>
              <w:right w:val="single" w:sz="4" w:space="0" w:color="auto"/>
            </w:tcBorders>
            <w:shd w:val="clear" w:color="000000" w:fill="FFFFFF"/>
            <w:hideMark/>
          </w:tcPr>
          <w:p w14:paraId="3CE42002"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lv   </w:t>
            </w:r>
          </w:p>
        </w:tc>
        <w:tc>
          <w:tcPr>
            <w:tcW w:w="3140" w:type="dxa"/>
            <w:tcBorders>
              <w:top w:val="nil"/>
              <w:left w:val="nil"/>
              <w:bottom w:val="single" w:sz="4" w:space="0" w:color="auto"/>
              <w:right w:val="single" w:sz="4" w:space="0" w:color="auto"/>
            </w:tcBorders>
            <w:shd w:val="clear" w:color="000000" w:fill="FFFFFF"/>
            <w:hideMark/>
          </w:tcPr>
          <w:p w14:paraId="16ACB27D"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拉脱维亚</w:t>
            </w:r>
            <w:r w:rsidRPr="007F7AA4">
              <w:rPr>
                <w:rFonts w:eastAsiaTheme="majorEastAsia" w:cs="Times New Roman"/>
                <w:color w:val="172B4D"/>
                <w:kern w:val="0"/>
                <w:sz w:val="22"/>
              </w:rPr>
              <w:t>               </w:t>
            </w:r>
          </w:p>
        </w:tc>
        <w:tc>
          <w:tcPr>
            <w:tcW w:w="3800" w:type="dxa"/>
            <w:tcBorders>
              <w:top w:val="nil"/>
              <w:left w:val="nil"/>
              <w:bottom w:val="single" w:sz="4" w:space="0" w:color="auto"/>
              <w:right w:val="single" w:sz="4" w:space="0" w:color="auto"/>
            </w:tcBorders>
            <w:shd w:val="clear" w:color="000000" w:fill="FFFFFF"/>
            <w:hideMark/>
          </w:tcPr>
          <w:p w14:paraId="7A482B64"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 Latvia                                 </w:t>
            </w:r>
          </w:p>
        </w:tc>
      </w:tr>
      <w:tr w:rsidR="000433D4" w:rsidRPr="007F7AA4" w14:paraId="4AAB23EF" w14:textId="77777777" w:rsidTr="000433D4">
        <w:trPr>
          <w:trHeight w:val="300"/>
        </w:trPr>
        <w:tc>
          <w:tcPr>
            <w:tcW w:w="607" w:type="dxa"/>
            <w:tcBorders>
              <w:top w:val="nil"/>
              <w:left w:val="single" w:sz="4" w:space="0" w:color="auto"/>
              <w:bottom w:val="single" w:sz="4" w:space="0" w:color="auto"/>
              <w:right w:val="single" w:sz="4" w:space="0" w:color="auto"/>
            </w:tcBorders>
            <w:shd w:val="clear" w:color="auto" w:fill="auto"/>
            <w:noWrap/>
            <w:vAlign w:val="bottom"/>
            <w:hideMark/>
          </w:tcPr>
          <w:p w14:paraId="791CD92B" w14:textId="77777777" w:rsidR="000433D4" w:rsidRPr="007F7AA4" w:rsidRDefault="000433D4" w:rsidP="000433D4">
            <w:pPr>
              <w:widowControl/>
              <w:kinsoku/>
              <w:adjustRightInd/>
              <w:jc w:val="right"/>
              <w:rPr>
                <w:rFonts w:eastAsiaTheme="majorEastAsia" w:cs="Times New Roman"/>
                <w:color w:val="000000"/>
                <w:kern w:val="0"/>
                <w:sz w:val="22"/>
              </w:rPr>
            </w:pPr>
            <w:r w:rsidRPr="007F7AA4">
              <w:rPr>
                <w:rFonts w:eastAsiaTheme="majorEastAsia" w:cs="Times New Roman"/>
                <w:color w:val="000000"/>
                <w:kern w:val="0"/>
                <w:sz w:val="22"/>
              </w:rPr>
              <w:t>110</w:t>
            </w:r>
          </w:p>
        </w:tc>
        <w:tc>
          <w:tcPr>
            <w:tcW w:w="766" w:type="dxa"/>
            <w:tcBorders>
              <w:top w:val="nil"/>
              <w:left w:val="nil"/>
              <w:bottom w:val="single" w:sz="4" w:space="0" w:color="auto"/>
              <w:right w:val="single" w:sz="4" w:space="0" w:color="auto"/>
            </w:tcBorders>
            <w:shd w:val="clear" w:color="000000" w:fill="FFFFFF"/>
            <w:hideMark/>
          </w:tcPr>
          <w:p w14:paraId="62C451FC"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lb   </w:t>
            </w:r>
          </w:p>
        </w:tc>
        <w:tc>
          <w:tcPr>
            <w:tcW w:w="3140" w:type="dxa"/>
            <w:tcBorders>
              <w:top w:val="nil"/>
              <w:left w:val="nil"/>
              <w:bottom w:val="single" w:sz="4" w:space="0" w:color="auto"/>
              <w:right w:val="single" w:sz="4" w:space="0" w:color="auto"/>
            </w:tcBorders>
            <w:shd w:val="clear" w:color="000000" w:fill="FFFFFF"/>
            <w:hideMark/>
          </w:tcPr>
          <w:p w14:paraId="208A2B0F"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黎巴嫩</w:t>
            </w:r>
            <w:r w:rsidRPr="007F7AA4">
              <w:rPr>
                <w:rFonts w:eastAsiaTheme="majorEastAsia" w:cs="Times New Roman"/>
                <w:color w:val="172B4D"/>
                <w:kern w:val="0"/>
                <w:sz w:val="22"/>
              </w:rPr>
              <w:t>                </w:t>
            </w:r>
          </w:p>
        </w:tc>
        <w:tc>
          <w:tcPr>
            <w:tcW w:w="3800" w:type="dxa"/>
            <w:tcBorders>
              <w:top w:val="nil"/>
              <w:left w:val="nil"/>
              <w:bottom w:val="single" w:sz="4" w:space="0" w:color="auto"/>
              <w:right w:val="single" w:sz="4" w:space="0" w:color="auto"/>
            </w:tcBorders>
            <w:shd w:val="clear" w:color="000000" w:fill="FFFFFF"/>
            <w:hideMark/>
          </w:tcPr>
          <w:p w14:paraId="6FA2913F"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 Lebanon                                </w:t>
            </w:r>
          </w:p>
        </w:tc>
      </w:tr>
      <w:tr w:rsidR="000433D4" w:rsidRPr="007F7AA4" w14:paraId="084AEE5F" w14:textId="77777777" w:rsidTr="000433D4">
        <w:trPr>
          <w:trHeight w:val="300"/>
        </w:trPr>
        <w:tc>
          <w:tcPr>
            <w:tcW w:w="607" w:type="dxa"/>
            <w:tcBorders>
              <w:top w:val="nil"/>
              <w:left w:val="single" w:sz="4" w:space="0" w:color="auto"/>
              <w:bottom w:val="single" w:sz="4" w:space="0" w:color="auto"/>
              <w:right w:val="single" w:sz="4" w:space="0" w:color="auto"/>
            </w:tcBorders>
            <w:shd w:val="clear" w:color="auto" w:fill="auto"/>
            <w:noWrap/>
            <w:vAlign w:val="bottom"/>
            <w:hideMark/>
          </w:tcPr>
          <w:p w14:paraId="228E6004" w14:textId="77777777" w:rsidR="000433D4" w:rsidRPr="007F7AA4" w:rsidRDefault="000433D4" w:rsidP="000433D4">
            <w:pPr>
              <w:widowControl/>
              <w:kinsoku/>
              <w:adjustRightInd/>
              <w:jc w:val="right"/>
              <w:rPr>
                <w:rFonts w:eastAsiaTheme="majorEastAsia" w:cs="Times New Roman"/>
                <w:color w:val="000000"/>
                <w:kern w:val="0"/>
                <w:sz w:val="22"/>
              </w:rPr>
            </w:pPr>
            <w:r w:rsidRPr="007F7AA4">
              <w:rPr>
                <w:rFonts w:eastAsiaTheme="majorEastAsia" w:cs="Times New Roman"/>
                <w:color w:val="000000"/>
                <w:kern w:val="0"/>
                <w:sz w:val="22"/>
              </w:rPr>
              <w:t>111</w:t>
            </w:r>
          </w:p>
        </w:tc>
        <w:tc>
          <w:tcPr>
            <w:tcW w:w="766" w:type="dxa"/>
            <w:tcBorders>
              <w:top w:val="nil"/>
              <w:left w:val="nil"/>
              <w:bottom w:val="single" w:sz="4" w:space="0" w:color="auto"/>
              <w:right w:val="single" w:sz="4" w:space="0" w:color="auto"/>
            </w:tcBorders>
            <w:shd w:val="clear" w:color="000000" w:fill="FFFFFF"/>
            <w:hideMark/>
          </w:tcPr>
          <w:p w14:paraId="4B064B46"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ls   </w:t>
            </w:r>
          </w:p>
        </w:tc>
        <w:tc>
          <w:tcPr>
            <w:tcW w:w="3140" w:type="dxa"/>
            <w:tcBorders>
              <w:top w:val="nil"/>
              <w:left w:val="nil"/>
              <w:bottom w:val="single" w:sz="4" w:space="0" w:color="auto"/>
              <w:right w:val="single" w:sz="4" w:space="0" w:color="auto"/>
            </w:tcBorders>
            <w:shd w:val="clear" w:color="000000" w:fill="FFFFFF"/>
            <w:hideMark/>
          </w:tcPr>
          <w:p w14:paraId="4B82A3C1"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莱索托</w:t>
            </w:r>
            <w:r w:rsidRPr="007F7AA4">
              <w:rPr>
                <w:rFonts w:eastAsiaTheme="majorEastAsia" w:cs="Times New Roman"/>
                <w:color w:val="172B4D"/>
                <w:kern w:val="0"/>
                <w:sz w:val="22"/>
              </w:rPr>
              <w:t>                </w:t>
            </w:r>
          </w:p>
        </w:tc>
        <w:tc>
          <w:tcPr>
            <w:tcW w:w="3800" w:type="dxa"/>
            <w:tcBorders>
              <w:top w:val="nil"/>
              <w:left w:val="nil"/>
              <w:bottom w:val="single" w:sz="4" w:space="0" w:color="auto"/>
              <w:right w:val="single" w:sz="4" w:space="0" w:color="auto"/>
            </w:tcBorders>
            <w:shd w:val="clear" w:color="000000" w:fill="FFFFFF"/>
            <w:hideMark/>
          </w:tcPr>
          <w:p w14:paraId="6DD10F75"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 Lesotho                                </w:t>
            </w:r>
          </w:p>
        </w:tc>
      </w:tr>
      <w:tr w:rsidR="000433D4" w:rsidRPr="007F7AA4" w14:paraId="552C3998" w14:textId="77777777" w:rsidTr="000433D4">
        <w:trPr>
          <w:trHeight w:val="300"/>
        </w:trPr>
        <w:tc>
          <w:tcPr>
            <w:tcW w:w="607" w:type="dxa"/>
            <w:tcBorders>
              <w:top w:val="nil"/>
              <w:left w:val="single" w:sz="4" w:space="0" w:color="auto"/>
              <w:bottom w:val="single" w:sz="4" w:space="0" w:color="auto"/>
              <w:right w:val="single" w:sz="4" w:space="0" w:color="auto"/>
            </w:tcBorders>
            <w:shd w:val="clear" w:color="auto" w:fill="auto"/>
            <w:noWrap/>
            <w:vAlign w:val="bottom"/>
            <w:hideMark/>
          </w:tcPr>
          <w:p w14:paraId="3DA77785" w14:textId="77777777" w:rsidR="000433D4" w:rsidRPr="007F7AA4" w:rsidRDefault="000433D4" w:rsidP="000433D4">
            <w:pPr>
              <w:widowControl/>
              <w:kinsoku/>
              <w:adjustRightInd/>
              <w:jc w:val="right"/>
              <w:rPr>
                <w:rFonts w:eastAsiaTheme="majorEastAsia" w:cs="Times New Roman"/>
                <w:color w:val="000000"/>
                <w:kern w:val="0"/>
                <w:sz w:val="22"/>
              </w:rPr>
            </w:pPr>
            <w:r w:rsidRPr="007F7AA4">
              <w:rPr>
                <w:rFonts w:eastAsiaTheme="majorEastAsia" w:cs="Times New Roman"/>
                <w:color w:val="000000"/>
                <w:kern w:val="0"/>
                <w:sz w:val="22"/>
              </w:rPr>
              <w:t>112</w:t>
            </w:r>
          </w:p>
        </w:tc>
        <w:tc>
          <w:tcPr>
            <w:tcW w:w="766" w:type="dxa"/>
            <w:tcBorders>
              <w:top w:val="nil"/>
              <w:left w:val="nil"/>
              <w:bottom w:val="single" w:sz="4" w:space="0" w:color="auto"/>
              <w:right w:val="single" w:sz="4" w:space="0" w:color="auto"/>
            </w:tcBorders>
            <w:shd w:val="clear" w:color="000000" w:fill="FFFFFF"/>
            <w:hideMark/>
          </w:tcPr>
          <w:p w14:paraId="5CA10E51"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lr   </w:t>
            </w:r>
          </w:p>
        </w:tc>
        <w:tc>
          <w:tcPr>
            <w:tcW w:w="3140" w:type="dxa"/>
            <w:tcBorders>
              <w:top w:val="nil"/>
              <w:left w:val="nil"/>
              <w:bottom w:val="single" w:sz="4" w:space="0" w:color="auto"/>
              <w:right w:val="single" w:sz="4" w:space="0" w:color="auto"/>
            </w:tcBorders>
            <w:shd w:val="clear" w:color="000000" w:fill="FFFFFF"/>
            <w:hideMark/>
          </w:tcPr>
          <w:p w14:paraId="29AF33EF"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利比里亚</w:t>
            </w:r>
            <w:r w:rsidRPr="007F7AA4">
              <w:rPr>
                <w:rFonts w:eastAsiaTheme="majorEastAsia" w:cs="Times New Roman"/>
                <w:color w:val="172B4D"/>
                <w:kern w:val="0"/>
                <w:sz w:val="22"/>
              </w:rPr>
              <w:t>               </w:t>
            </w:r>
          </w:p>
        </w:tc>
        <w:tc>
          <w:tcPr>
            <w:tcW w:w="3800" w:type="dxa"/>
            <w:tcBorders>
              <w:top w:val="nil"/>
              <w:left w:val="nil"/>
              <w:bottom w:val="single" w:sz="4" w:space="0" w:color="auto"/>
              <w:right w:val="single" w:sz="4" w:space="0" w:color="auto"/>
            </w:tcBorders>
            <w:shd w:val="clear" w:color="000000" w:fill="FFFFFF"/>
            <w:hideMark/>
          </w:tcPr>
          <w:p w14:paraId="416830FD"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 Liberia                                </w:t>
            </w:r>
          </w:p>
        </w:tc>
      </w:tr>
      <w:tr w:rsidR="000433D4" w:rsidRPr="007F7AA4" w14:paraId="28F14075" w14:textId="77777777" w:rsidTr="000433D4">
        <w:trPr>
          <w:trHeight w:val="300"/>
        </w:trPr>
        <w:tc>
          <w:tcPr>
            <w:tcW w:w="607" w:type="dxa"/>
            <w:tcBorders>
              <w:top w:val="nil"/>
              <w:left w:val="single" w:sz="4" w:space="0" w:color="auto"/>
              <w:bottom w:val="single" w:sz="4" w:space="0" w:color="auto"/>
              <w:right w:val="single" w:sz="4" w:space="0" w:color="auto"/>
            </w:tcBorders>
            <w:shd w:val="clear" w:color="auto" w:fill="auto"/>
            <w:noWrap/>
            <w:vAlign w:val="bottom"/>
            <w:hideMark/>
          </w:tcPr>
          <w:p w14:paraId="1CAA5456" w14:textId="77777777" w:rsidR="000433D4" w:rsidRPr="007F7AA4" w:rsidRDefault="000433D4" w:rsidP="000433D4">
            <w:pPr>
              <w:widowControl/>
              <w:kinsoku/>
              <w:adjustRightInd/>
              <w:jc w:val="right"/>
              <w:rPr>
                <w:rFonts w:eastAsiaTheme="majorEastAsia" w:cs="Times New Roman"/>
                <w:color w:val="000000"/>
                <w:kern w:val="0"/>
                <w:sz w:val="22"/>
              </w:rPr>
            </w:pPr>
            <w:r w:rsidRPr="007F7AA4">
              <w:rPr>
                <w:rFonts w:eastAsiaTheme="majorEastAsia" w:cs="Times New Roman"/>
                <w:color w:val="000000"/>
                <w:kern w:val="0"/>
                <w:sz w:val="22"/>
              </w:rPr>
              <w:t>113</w:t>
            </w:r>
          </w:p>
        </w:tc>
        <w:tc>
          <w:tcPr>
            <w:tcW w:w="766" w:type="dxa"/>
            <w:tcBorders>
              <w:top w:val="nil"/>
              <w:left w:val="nil"/>
              <w:bottom w:val="single" w:sz="4" w:space="0" w:color="auto"/>
              <w:right w:val="single" w:sz="4" w:space="0" w:color="auto"/>
            </w:tcBorders>
            <w:shd w:val="clear" w:color="000000" w:fill="FFFFFF"/>
            <w:hideMark/>
          </w:tcPr>
          <w:p w14:paraId="4D723218"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ly   </w:t>
            </w:r>
          </w:p>
        </w:tc>
        <w:tc>
          <w:tcPr>
            <w:tcW w:w="3140" w:type="dxa"/>
            <w:tcBorders>
              <w:top w:val="nil"/>
              <w:left w:val="nil"/>
              <w:bottom w:val="single" w:sz="4" w:space="0" w:color="auto"/>
              <w:right w:val="single" w:sz="4" w:space="0" w:color="auto"/>
            </w:tcBorders>
            <w:shd w:val="clear" w:color="000000" w:fill="FFFFFF"/>
            <w:hideMark/>
          </w:tcPr>
          <w:p w14:paraId="30F8AE2B"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利比亚</w:t>
            </w:r>
            <w:r w:rsidRPr="007F7AA4">
              <w:rPr>
                <w:rFonts w:eastAsiaTheme="majorEastAsia" w:cs="Times New Roman"/>
                <w:color w:val="172B4D"/>
                <w:kern w:val="0"/>
                <w:sz w:val="22"/>
              </w:rPr>
              <w:t>                </w:t>
            </w:r>
          </w:p>
        </w:tc>
        <w:tc>
          <w:tcPr>
            <w:tcW w:w="3800" w:type="dxa"/>
            <w:tcBorders>
              <w:top w:val="nil"/>
              <w:left w:val="nil"/>
              <w:bottom w:val="single" w:sz="4" w:space="0" w:color="auto"/>
              <w:right w:val="single" w:sz="4" w:space="0" w:color="auto"/>
            </w:tcBorders>
            <w:shd w:val="clear" w:color="000000" w:fill="FFFFFF"/>
            <w:hideMark/>
          </w:tcPr>
          <w:p w14:paraId="4F3E6D3B"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 Libya                                  </w:t>
            </w:r>
          </w:p>
        </w:tc>
      </w:tr>
      <w:tr w:rsidR="000433D4" w:rsidRPr="007F7AA4" w14:paraId="2C8BC303" w14:textId="77777777" w:rsidTr="000433D4">
        <w:trPr>
          <w:trHeight w:val="300"/>
        </w:trPr>
        <w:tc>
          <w:tcPr>
            <w:tcW w:w="607" w:type="dxa"/>
            <w:tcBorders>
              <w:top w:val="nil"/>
              <w:left w:val="single" w:sz="4" w:space="0" w:color="auto"/>
              <w:bottom w:val="single" w:sz="4" w:space="0" w:color="auto"/>
              <w:right w:val="single" w:sz="4" w:space="0" w:color="auto"/>
            </w:tcBorders>
            <w:shd w:val="clear" w:color="auto" w:fill="auto"/>
            <w:noWrap/>
            <w:vAlign w:val="bottom"/>
            <w:hideMark/>
          </w:tcPr>
          <w:p w14:paraId="4A42A20B" w14:textId="77777777" w:rsidR="000433D4" w:rsidRPr="007F7AA4" w:rsidRDefault="000433D4" w:rsidP="000433D4">
            <w:pPr>
              <w:widowControl/>
              <w:kinsoku/>
              <w:adjustRightInd/>
              <w:jc w:val="right"/>
              <w:rPr>
                <w:rFonts w:eastAsiaTheme="majorEastAsia" w:cs="Times New Roman"/>
                <w:color w:val="000000"/>
                <w:kern w:val="0"/>
                <w:sz w:val="22"/>
              </w:rPr>
            </w:pPr>
            <w:r w:rsidRPr="007F7AA4">
              <w:rPr>
                <w:rFonts w:eastAsiaTheme="majorEastAsia" w:cs="Times New Roman"/>
                <w:color w:val="000000"/>
                <w:kern w:val="0"/>
                <w:sz w:val="22"/>
              </w:rPr>
              <w:t>114</w:t>
            </w:r>
          </w:p>
        </w:tc>
        <w:tc>
          <w:tcPr>
            <w:tcW w:w="766" w:type="dxa"/>
            <w:tcBorders>
              <w:top w:val="nil"/>
              <w:left w:val="nil"/>
              <w:bottom w:val="single" w:sz="4" w:space="0" w:color="auto"/>
              <w:right w:val="single" w:sz="4" w:space="0" w:color="auto"/>
            </w:tcBorders>
            <w:shd w:val="clear" w:color="000000" w:fill="FFFFFF"/>
            <w:hideMark/>
          </w:tcPr>
          <w:p w14:paraId="794F5C28"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li   </w:t>
            </w:r>
          </w:p>
        </w:tc>
        <w:tc>
          <w:tcPr>
            <w:tcW w:w="3140" w:type="dxa"/>
            <w:tcBorders>
              <w:top w:val="nil"/>
              <w:left w:val="nil"/>
              <w:bottom w:val="single" w:sz="4" w:space="0" w:color="auto"/>
              <w:right w:val="single" w:sz="4" w:space="0" w:color="auto"/>
            </w:tcBorders>
            <w:shd w:val="clear" w:color="000000" w:fill="FFFFFF"/>
            <w:hideMark/>
          </w:tcPr>
          <w:p w14:paraId="748F5467"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列支敦士登</w:t>
            </w:r>
            <w:r w:rsidRPr="007F7AA4">
              <w:rPr>
                <w:rFonts w:eastAsiaTheme="majorEastAsia" w:cs="Times New Roman"/>
                <w:color w:val="172B4D"/>
                <w:kern w:val="0"/>
                <w:sz w:val="22"/>
              </w:rPr>
              <w:t>             </w:t>
            </w:r>
          </w:p>
        </w:tc>
        <w:tc>
          <w:tcPr>
            <w:tcW w:w="3800" w:type="dxa"/>
            <w:tcBorders>
              <w:top w:val="nil"/>
              <w:left w:val="nil"/>
              <w:bottom w:val="single" w:sz="4" w:space="0" w:color="auto"/>
              <w:right w:val="single" w:sz="4" w:space="0" w:color="auto"/>
            </w:tcBorders>
            <w:shd w:val="clear" w:color="000000" w:fill="FFFFFF"/>
            <w:hideMark/>
          </w:tcPr>
          <w:p w14:paraId="39A5E695"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 Liechtenstein                          </w:t>
            </w:r>
          </w:p>
        </w:tc>
      </w:tr>
      <w:tr w:rsidR="000433D4" w:rsidRPr="007F7AA4" w14:paraId="08DFAACF" w14:textId="77777777" w:rsidTr="000433D4">
        <w:trPr>
          <w:trHeight w:val="300"/>
        </w:trPr>
        <w:tc>
          <w:tcPr>
            <w:tcW w:w="607" w:type="dxa"/>
            <w:tcBorders>
              <w:top w:val="nil"/>
              <w:left w:val="single" w:sz="4" w:space="0" w:color="auto"/>
              <w:bottom w:val="single" w:sz="4" w:space="0" w:color="auto"/>
              <w:right w:val="single" w:sz="4" w:space="0" w:color="auto"/>
            </w:tcBorders>
            <w:shd w:val="clear" w:color="auto" w:fill="auto"/>
            <w:noWrap/>
            <w:vAlign w:val="bottom"/>
            <w:hideMark/>
          </w:tcPr>
          <w:p w14:paraId="08C51E9D" w14:textId="77777777" w:rsidR="000433D4" w:rsidRPr="007F7AA4" w:rsidRDefault="000433D4" w:rsidP="000433D4">
            <w:pPr>
              <w:widowControl/>
              <w:kinsoku/>
              <w:adjustRightInd/>
              <w:jc w:val="right"/>
              <w:rPr>
                <w:rFonts w:eastAsiaTheme="majorEastAsia" w:cs="Times New Roman"/>
                <w:color w:val="000000"/>
                <w:kern w:val="0"/>
                <w:sz w:val="22"/>
              </w:rPr>
            </w:pPr>
            <w:r w:rsidRPr="007F7AA4">
              <w:rPr>
                <w:rFonts w:eastAsiaTheme="majorEastAsia" w:cs="Times New Roman"/>
                <w:color w:val="000000"/>
                <w:kern w:val="0"/>
                <w:sz w:val="22"/>
              </w:rPr>
              <w:t>115</w:t>
            </w:r>
          </w:p>
        </w:tc>
        <w:tc>
          <w:tcPr>
            <w:tcW w:w="766" w:type="dxa"/>
            <w:tcBorders>
              <w:top w:val="nil"/>
              <w:left w:val="nil"/>
              <w:bottom w:val="single" w:sz="4" w:space="0" w:color="auto"/>
              <w:right w:val="single" w:sz="4" w:space="0" w:color="auto"/>
            </w:tcBorders>
            <w:shd w:val="clear" w:color="000000" w:fill="FFFFFF"/>
            <w:hideMark/>
          </w:tcPr>
          <w:p w14:paraId="0D341C51"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lt   </w:t>
            </w:r>
          </w:p>
        </w:tc>
        <w:tc>
          <w:tcPr>
            <w:tcW w:w="3140" w:type="dxa"/>
            <w:tcBorders>
              <w:top w:val="nil"/>
              <w:left w:val="nil"/>
              <w:bottom w:val="single" w:sz="4" w:space="0" w:color="auto"/>
              <w:right w:val="single" w:sz="4" w:space="0" w:color="auto"/>
            </w:tcBorders>
            <w:shd w:val="clear" w:color="000000" w:fill="FFFFFF"/>
            <w:hideMark/>
          </w:tcPr>
          <w:p w14:paraId="232F1A82"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立陶宛</w:t>
            </w:r>
            <w:r w:rsidRPr="007F7AA4">
              <w:rPr>
                <w:rFonts w:eastAsiaTheme="majorEastAsia" w:cs="Times New Roman"/>
                <w:color w:val="172B4D"/>
                <w:kern w:val="0"/>
                <w:sz w:val="22"/>
              </w:rPr>
              <w:t>                </w:t>
            </w:r>
          </w:p>
        </w:tc>
        <w:tc>
          <w:tcPr>
            <w:tcW w:w="3800" w:type="dxa"/>
            <w:tcBorders>
              <w:top w:val="nil"/>
              <w:left w:val="nil"/>
              <w:bottom w:val="single" w:sz="4" w:space="0" w:color="auto"/>
              <w:right w:val="single" w:sz="4" w:space="0" w:color="auto"/>
            </w:tcBorders>
            <w:shd w:val="clear" w:color="000000" w:fill="FFFFFF"/>
            <w:hideMark/>
          </w:tcPr>
          <w:p w14:paraId="6118A0DA"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 Lithuania                              </w:t>
            </w:r>
          </w:p>
        </w:tc>
      </w:tr>
      <w:tr w:rsidR="000433D4" w:rsidRPr="007F7AA4" w14:paraId="0D7A7A23" w14:textId="77777777" w:rsidTr="000433D4">
        <w:trPr>
          <w:trHeight w:val="300"/>
        </w:trPr>
        <w:tc>
          <w:tcPr>
            <w:tcW w:w="607" w:type="dxa"/>
            <w:tcBorders>
              <w:top w:val="nil"/>
              <w:left w:val="single" w:sz="4" w:space="0" w:color="auto"/>
              <w:bottom w:val="single" w:sz="4" w:space="0" w:color="auto"/>
              <w:right w:val="single" w:sz="4" w:space="0" w:color="auto"/>
            </w:tcBorders>
            <w:shd w:val="clear" w:color="auto" w:fill="auto"/>
            <w:noWrap/>
            <w:vAlign w:val="bottom"/>
            <w:hideMark/>
          </w:tcPr>
          <w:p w14:paraId="07A871FD" w14:textId="77777777" w:rsidR="000433D4" w:rsidRPr="007F7AA4" w:rsidRDefault="000433D4" w:rsidP="000433D4">
            <w:pPr>
              <w:widowControl/>
              <w:kinsoku/>
              <w:adjustRightInd/>
              <w:jc w:val="right"/>
              <w:rPr>
                <w:rFonts w:eastAsiaTheme="majorEastAsia" w:cs="Times New Roman"/>
                <w:color w:val="000000"/>
                <w:kern w:val="0"/>
                <w:sz w:val="22"/>
              </w:rPr>
            </w:pPr>
            <w:r w:rsidRPr="007F7AA4">
              <w:rPr>
                <w:rFonts w:eastAsiaTheme="majorEastAsia" w:cs="Times New Roman"/>
                <w:color w:val="000000"/>
                <w:kern w:val="0"/>
                <w:sz w:val="22"/>
              </w:rPr>
              <w:t>116</w:t>
            </w:r>
          </w:p>
        </w:tc>
        <w:tc>
          <w:tcPr>
            <w:tcW w:w="766" w:type="dxa"/>
            <w:tcBorders>
              <w:top w:val="nil"/>
              <w:left w:val="nil"/>
              <w:bottom w:val="single" w:sz="4" w:space="0" w:color="auto"/>
              <w:right w:val="single" w:sz="4" w:space="0" w:color="auto"/>
            </w:tcBorders>
            <w:shd w:val="clear" w:color="000000" w:fill="FFFFFF"/>
            <w:hideMark/>
          </w:tcPr>
          <w:p w14:paraId="64299F85"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lu   </w:t>
            </w:r>
          </w:p>
        </w:tc>
        <w:tc>
          <w:tcPr>
            <w:tcW w:w="3140" w:type="dxa"/>
            <w:tcBorders>
              <w:top w:val="nil"/>
              <w:left w:val="nil"/>
              <w:bottom w:val="single" w:sz="4" w:space="0" w:color="auto"/>
              <w:right w:val="single" w:sz="4" w:space="0" w:color="auto"/>
            </w:tcBorders>
            <w:shd w:val="clear" w:color="000000" w:fill="FFFFFF"/>
            <w:hideMark/>
          </w:tcPr>
          <w:p w14:paraId="2BD99C64"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卢森堡</w:t>
            </w:r>
            <w:r w:rsidRPr="007F7AA4">
              <w:rPr>
                <w:rFonts w:eastAsiaTheme="majorEastAsia" w:cs="Times New Roman"/>
                <w:color w:val="172B4D"/>
                <w:kern w:val="0"/>
                <w:sz w:val="22"/>
              </w:rPr>
              <w:t>                </w:t>
            </w:r>
          </w:p>
        </w:tc>
        <w:tc>
          <w:tcPr>
            <w:tcW w:w="3800" w:type="dxa"/>
            <w:tcBorders>
              <w:top w:val="nil"/>
              <w:left w:val="nil"/>
              <w:bottom w:val="single" w:sz="4" w:space="0" w:color="auto"/>
              <w:right w:val="single" w:sz="4" w:space="0" w:color="auto"/>
            </w:tcBorders>
            <w:shd w:val="clear" w:color="000000" w:fill="FFFFFF"/>
            <w:hideMark/>
          </w:tcPr>
          <w:p w14:paraId="56517175"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 Luxembourg                             </w:t>
            </w:r>
          </w:p>
        </w:tc>
      </w:tr>
      <w:tr w:rsidR="000433D4" w:rsidRPr="007F7AA4" w14:paraId="00CF4C02" w14:textId="77777777" w:rsidTr="000433D4">
        <w:trPr>
          <w:trHeight w:val="300"/>
        </w:trPr>
        <w:tc>
          <w:tcPr>
            <w:tcW w:w="607" w:type="dxa"/>
            <w:tcBorders>
              <w:top w:val="nil"/>
              <w:left w:val="single" w:sz="4" w:space="0" w:color="auto"/>
              <w:bottom w:val="single" w:sz="4" w:space="0" w:color="auto"/>
              <w:right w:val="single" w:sz="4" w:space="0" w:color="auto"/>
            </w:tcBorders>
            <w:shd w:val="clear" w:color="auto" w:fill="auto"/>
            <w:noWrap/>
            <w:vAlign w:val="bottom"/>
            <w:hideMark/>
          </w:tcPr>
          <w:p w14:paraId="2EAC4205" w14:textId="77777777" w:rsidR="000433D4" w:rsidRPr="007F7AA4" w:rsidRDefault="000433D4" w:rsidP="000433D4">
            <w:pPr>
              <w:widowControl/>
              <w:kinsoku/>
              <w:adjustRightInd/>
              <w:jc w:val="right"/>
              <w:rPr>
                <w:rFonts w:eastAsiaTheme="majorEastAsia" w:cs="Times New Roman"/>
                <w:color w:val="000000"/>
                <w:kern w:val="0"/>
                <w:sz w:val="22"/>
              </w:rPr>
            </w:pPr>
            <w:r w:rsidRPr="007F7AA4">
              <w:rPr>
                <w:rFonts w:eastAsiaTheme="majorEastAsia" w:cs="Times New Roman"/>
                <w:color w:val="000000"/>
                <w:kern w:val="0"/>
                <w:sz w:val="22"/>
              </w:rPr>
              <w:t>117</w:t>
            </w:r>
          </w:p>
        </w:tc>
        <w:tc>
          <w:tcPr>
            <w:tcW w:w="766" w:type="dxa"/>
            <w:tcBorders>
              <w:top w:val="nil"/>
              <w:left w:val="nil"/>
              <w:bottom w:val="single" w:sz="4" w:space="0" w:color="auto"/>
              <w:right w:val="single" w:sz="4" w:space="0" w:color="auto"/>
            </w:tcBorders>
            <w:shd w:val="clear" w:color="000000" w:fill="FFFFFF"/>
            <w:hideMark/>
          </w:tcPr>
          <w:p w14:paraId="216D813A"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mo   </w:t>
            </w:r>
          </w:p>
        </w:tc>
        <w:tc>
          <w:tcPr>
            <w:tcW w:w="3140" w:type="dxa"/>
            <w:tcBorders>
              <w:top w:val="nil"/>
              <w:left w:val="nil"/>
              <w:bottom w:val="single" w:sz="4" w:space="0" w:color="auto"/>
              <w:right w:val="single" w:sz="4" w:space="0" w:color="auto"/>
            </w:tcBorders>
            <w:shd w:val="clear" w:color="000000" w:fill="FFFFFF"/>
            <w:hideMark/>
          </w:tcPr>
          <w:p w14:paraId="01034585"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中国澳门</w:t>
            </w:r>
            <w:r w:rsidRPr="007F7AA4">
              <w:rPr>
                <w:rFonts w:eastAsiaTheme="majorEastAsia" w:cs="Times New Roman"/>
                <w:color w:val="172B4D"/>
                <w:kern w:val="0"/>
                <w:sz w:val="22"/>
              </w:rPr>
              <w:t>               </w:t>
            </w:r>
          </w:p>
        </w:tc>
        <w:tc>
          <w:tcPr>
            <w:tcW w:w="3800" w:type="dxa"/>
            <w:tcBorders>
              <w:top w:val="nil"/>
              <w:left w:val="nil"/>
              <w:bottom w:val="single" w:sz="4" w:space="0" w:color="auto"/>
              <w:right w:val="single" w:sz="4" w:space="0" w:color="auto"/>
            </w:tcBorders>
            <w:shd w:val="clear" w:color="000000" w:fill="FFFFFF"/>
            <w:hideMark/>
          </w:tcPr>
          <w:p w14:paraId="758EC2AD"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 Macau                                  </w:t>
            </w:r>
          </w:p>
        </w:tc>
      </w:tr>
      <w:tr w:rsidR="000433D4" w:rsidRPr="007F7AA4" w14:paraId="48A90BCB" w14:textId="77777777" w:rsidTr="000433D4">
        <w:trPr>
          <w:trHeight w:val="300"/>
        </w:trPr>
        <w:tc>
          <w:tcPr>
            <w:tcW w:w="607" w:type="dxa"/>
            <w:tcBorders>
              <w:top w:val="nil"/>
              <w:left w:val="single" w:sz="4" w:space="0" w:color="auto"/>
              <w:bottom w:val="single" w:sz="4" w:space="0" w:color="auto"/>
              <w:right w:val="single" w:sz="4" w:space="0" w:color="auto"/>
            </w:tcBorders>
            <w:shd w:val="clear" w:color="auto" w:fill="auto"/>
            <w:noWrap/>
            <w:vAlign w:val="bottom"/>
            <w:hideMark/>
          </w:tcPr>
          <w:p w14:paraId="2BA3899F" w14:textId="77777777" w:rsidR="000433D4" w:rsidRPr="007F7AA4" w:rsidRDefault="000433D4" w:rsidP="000433D4">
            <w:pPr>
              <w:widowControl/>
              <w:kinsoku/>
              <w:adjustRightInd/>
              <w:jc w:val="right"/>
              <w:rPr>
                <w:rFonts w:eastAsiaTheme="majorEastAsia" w:cs="Times New Roman"/>
                <w:color w:val="000000"/>
                <w:kern w:val="0"/>
                <w:sz w:val="22"/>
              </w:rPr>
            </w:pPr>
            <w:r w:rsidRPr="007F7AA4">
              <w:rPr>
                <w:rFonts w:eastAsiaTheme="majorEastAsia" w:cs="Times New Roman"/>
                <w:color w:val="000000"/>
                <w:kern w:val="0"/>
                <w:sz w:val="22"/>
              </w:rPr>
              <w:t>118</w:t>
            </w:r>
          </w:p>
        </w:tc>
        <w:tc>
          <w:tcPr>
            <w:tcW w:w="766" w:type="dxa"/>
            <w:tcBorders>
              <w:top w:val="nil"/>
              <w:left w:val="nil"/>
              <w:bottom w:val="single" w:sz="4" w:space="0" w:color="auto"/>
              <w:right w:val="single" w:sz="4" w:space="0" w:color="auto"/>
            </w:tcBorders>
            <w:shd w:val="clear" w:color="000000" w:fill="FFFFFF"/>
            <w:hideMark/>
          </w:tcPr>
          <w:p w14:paraId="3BE368A3"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mk   </w:t>
            </w:r>
          </w:p>
        </w:tc>
        <w:tc>
          <w:tcPr>
            <w:tcW w:w="3140" w:type="dxa"/>
            <w:tcBorders>
              <w:top w:val="nil"/>
              <w:left w:val="nil"/>
              <w:bottom w:val="single" w:sz="4" w:space="0" w:color="auto"/>
              <w:right w:val="single" w:sz="4" w:space="0" w:color="auto"/>
            </w:tcBorders>
            <w:shd w:val="clear" w:color="000000" w:fill="FFFFFF"/>
            <w:hideMark/>
          </w:tcPr>
          <w:p w14:paraId="1E320C52"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马其顿</w:t>
            </w:r>
            <w:r w:rsidRPr="007F7AA4">
              <w:rPr>
                <w:rFonts w:eastAsiaTheme="majorEastAsia" w:cs="Times New Roman"/>
                <w:color w:val="172B4D"/>
                <w:kern w:val="0"/>
                <w:sz w:val="22"/>
              </w:rPr>
              <w:t>                </w:t>
            </w:r>
          </w:p>
        </w:tc>
        <w:tc>
          <w:tcPr>
            <w:tcW w:w="3800" w:type="dxa"/>
            <w:tcBorders>
              <w:top w:val="nil"/>
              <w:left w:val="nil"/>
              <w:bottom w:val="single" w:sz="4" w:space="0" w:color="auto"/>
              <w:right w:val="single" w:sz="4" w:space="0" w:color="auto"/>
            </w:tcBorders>
            <w:shd w:val="clear" w:color="000000" w:fill="FFFFFF"/>
            <w:hideMark/>
          </w:tcPr>
          <w:p w14:paraId="010F7285"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 Macedonia (FYROM)                      </w:t>
            </w:r>
          </w:p>
        </w:tc>
      </w:tr>
      <w:tr w:rsidR="000433D4" w:rsidRPr="007F7AA4" w14:paraId="4E1DC2D5" w14:textId="77777777" w:rsidTr="000433D4">
        <w:trPr>
          <w:trHeight w:val="300"/>
        </w:trPr>
        <w:tc>
          <w:tcPr>
            <w:tcW w:w="607" w:type="dxa"/>
            <w:tcBorders>
              <w:top w:val="nil"/>
              <w:left w:val="single" w:sz="4" w:space="0" w:color="auto"/>
              <w:bottom w:val="single" w:sz="4" w:space="0" w:color="auto"/>
              <w:right w:val="single" w:sz="4" w:space="0" w:color="auto"/>
            </w:tcBorders>
            <w:shd w:val="clear" w:color="auto" w:fill="auto"/>
            <w:noWrap/>
            <w:vAlign w:val="bottom"/>
            <w:hideMark/>
          </w:tcPr>
          <w:p w14:paraId="18363C6C" w14:textId="77777777" w:rsidR="000433D4" w:rsidRPr="007F7AA4" w:rsidRDefault="000433D4" w:rsidP="000433D4">
            <w:pPr>
              <w:widowControl/>
              <w:kinsoku/>
              <w:adjustRightInd/>
              <w:jc w:val="right"/>
              <w:rPr>
                <w:rFonts w:eastAsiaTheme="majorEastAsia" w:cs="Times New Roman"/>
                <w:color w:val="000000"/>
                <w:kern w:val="0"/>
                <w:sz w:val="22"/>
              </w:rPr>
            </w:pPr>
            <w:r w:rsidRPr="007F7AA4">
              <w:rPr>
                <w:rFonts w:eastAsiaTheme="majorEastAsia" w:cs="Times New Roman"/>
                <w:color w:val="000000"/>
                <w:kern w:val="0"/>
                <w:sz w:val="22"/>
              </w:rPr>
              <w:t>119</w:t>
            </w:r>
          </w:p>
        </w:tc>
        <w:tc>
          <w:tcPr>
            <w:tcW w:w="766" w:type="dxa"/>
            <w:tcBorders>
              <w:top w:val="nil"/>
              <w:left w:val="nil"/>
              <w:bottom w:val="single" w:sz="4" w:space="0" w:color="auto"/>
              <w:right w:val="single" w:sz="4" w:space="0" w:color="auto"/>
            </w:tcBorders>
            <w:shd w:val="clear" w:color="000000" w:fill="FFFFFF"/>
            <w:hideMark/>
          </w:tcPr>
          <w:p w14:paraId="73B8B9B9"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mg   </w:t>
            </w:r>
          </w:p>
        </w:tc>
        <w:tc>
          <w:tcPr>
            <w:tcW w:w="3140" w:type="dxa"/>
            <w:tcBorders>
              <w:top w:val="nil"/>
              <w:left w:val="nil"/>
              <w:bottom w:val="single" w:sz="4" w:space="0" w:color="auto"/>
              <w:right w:val="single" w:sz="4" w:space="0" w:color="auto"/>
            </w:tcBorders>
            <w:shd w:val="clear" w:color="000000" w:fill="FFFFFF"/>
            <w:hideMark/>
          </w:tcPr>
          <w:p w14:paraId="10B9DAC8"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马达加斯加</w:t>
            </w:r>
            <w:r w:rsidRPr="007F7AA4">
              <w:rPr>
                <w:rFonts w:eastAsiaTheme="majorEastAsia" w:cs="Times New Roman"/>
                <w:color w:val="172B4D"/>
                <w:kern w:val="0"/>
                <w:sz w:val="22"/>
              </w:rPr>
              <w:t>             </w:t>
            </w:r>
          </w:p>
        </w:tc>
        <w:tc>
          <w:tcPr>
            <w:tcW w:w="3800" w:type="dxa"/>
            <w:tcBorders>
              <w:top w:val="nil"/>
              <w:left w:val="nil"/>
              <w:bottom w:val="single" w:sz="4" w:space="0" w:color="auto"/>
              <w:right w:val="single" w:sz="4" w:space="0" w:color="auto"/>
            </w:tcBorders>
            <w:shd w:val="clear" w:color="000000" w:fill="FFFFFF"/>
            <w:hideMark/>
          </w:tcPr>
          <w:p w14:paraId="450AE5C6"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 Madagascar                             </w:t>
            </w:r>
          </w:p>
        </w:tc>
      </w:tr>
      <w:tr w:rsidR="000433D4" w:rsidRPr="007F7AA4" w14:paraId="484CE952" w14:textId="77777777" w:rsidTr="000433D4">
        <w:trPr>
          <w:trHeight w:val="300"/>
        </w:trPr>
        <w:tc>
          <w:tcPr>
            <w:tcW w:w="607" w:type="dxa"/>
            <w:tcBorders>
              <w:top w:val="nil"/>
              <w:left w:val="single" w:sz="4" w:space="0" w:color="auto"/>
              <w:bottom w:val="single" w:sz="4" w:space="0" w:color="auto"/>
              <w:right w:val="single" w:sz="4" w:space="0" w:color="auto"/>
            </w:tcBorders>
            <w:shd w:val="clear" w:color="auto" w:fill="auto"/>
            <w:noWrap/>
            <w:vAlign w:val="bottom"/>
            <w:hideMark/>
          </w:tcPr>
          <w:p w14:paraId="66C8406A" w14:textId="77777777" w:rsidR="000433D4" w:rsidRPr="007F7AA4" w:rsidRDefault="000433D4" w:rsidP="000433D4">
            <w:pPr>
              <w:widowControl/>
              <w:kinsoku/>
              <w:adjustRightInd/>
              <w:jc w:val="right"/>
              <w:rPr>
                <w:rFonts w:eastAsiaTheme="majorEastAsia" w:cs="Times New Roman"/>
                <w:color w:val="000000"/>
                <w:kern w:val="0"/>
                <w:sz w:val="22"/>
              </w:rPr>
            </w:pPr>
            <w:r w:rsidRPr="007F7AA4">
              <w:rPr>
                <w:rFonts w:eastAsiaTheme="majorEastAsia" w:cs="Times New Roman"/>
                <w:color w:val="000000"/>
                <w:kern w:val="0"/>
                <w:sz w:val="22"/>
              </w:rPr>
              <w:t>120</w:t>
            </w:r>
          </w:p>
        </w:tc>
        <w:tc>
          <w:tcPr>
            <w:tcW w:w="766" w:type="dxa"/>
            <w:tcBorders>
              <w:top w:val="nil"/>
              <w:left w:val="nil"/>
              <w:bottom w:val="single" w:sz="4" w:space="0" w:color="auto"/>
              <w:right w:val="single" w:sz="4" w:space="0" w:color="auto"/>
            </w:tcBorders>
            <w:shd w:val="clear" w:color="000000" w:fill="FFFFFF"/>
            <w:hideMark/>
          </w:tcPr>
          <w:p w14:paraId="2B5C16F3"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mw   </w:t>
            </w:r>
          </w:p>
        </w:tc>
        <w:tc>
          <w:tcPr>
            <w:tcW w:w="3140" w:type="dxa"/>
            <w:tcBorders>
              <w:top w:val="nil"/>
              <w:left w:val="nil"/>
              <w:bottom w:val="single" w:sz="4" w:space="0" w:color="auto"/>
              <w:right w:val="single" w:sz="4" w:space="0" w:color="auto"/>
            </w:tcBorders>
            <w:shd w:val="clear" w:color="000000" w:fill="FFFFFF"/>
            <w:hideMark/>
          </w:tcPr>
          <w:p w14:paraId="06E92619"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马拉维</w:t>
            </w:r>
            <w:r w:rsidRPr="007F7AA4">
              <w:rPr>
                <w:rFonts w:eastAsiaTheme="majorEastAsia" w:cs="Times New Roman"/>
                <w:color w:val="172B4D"/>
                <w:kern w:val="0"/>
                <w:sz w:val="22"/>
              </w:rPr>
              <w:t>                </w:t>
            </w:r>
          </w:p>
        </w:tc>
        <w:tc>
          <w:tcPr>
            <w:tcW w:w="3800" w:type="dxa"/>
            <w:tcBorders>
              <w:top w:val="nil"/>
              <w:left w:val="nil"/>
              <w:bottom w:val="single" w:sz="4" w:space="0" w:color="auto"/>
              <w:right w:val="single" w:sz="4" w:space="0" w:color="auto"/>
            </w:tcBorders>
            <w:shd w:val="clear" w:color="000000" w:fill="FFFFFF"/>
            <w:hideMark/>
          </w:tcPr>
          <w:p w14:paraId="39673AF0"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 Malawi                                 </w:t>
            </w:r>
          </w:p>
        </w:tc>
      </w:tr>
      <w:tr w:rsidR="000433D4" w:rsidRPr="007F7AA4" w14:paraId="1A933AA1" w14:textId="77777777" w:rsidTr="000433D4">
        <w:trPr>
          <w:trHeight w:val="300"/>
        </w:trPr>
        <w:tc>
          <w:tcPr>
            <w:tcW w:w="607" w:type="dxa"/>
            <w:tcBorders>
              <w:top w:val="nil"/>
              <w:left w:val="single" w:sz="4" w:space="0" w:color="auto"/>
              <w:bottom w:val="single" w:sz="4" w:space="0" w:color="auto"/>
              <w:right w:val="single" w:sz="4" w:space="0" w:color="auto"/>
            </w:tcBorders>
            <w:shd w:val="clear" w:color="auto" w:fill="auto"/>
            <w:noWrap/>
            <w:vAlign w:val="bottom"/>
            <w:hideMark/>
          </w:tcPr>
          <w:p w14:paraId="499FCA5A" w14:textId="77777777" w:rsidR="000433D4" w:rsidRPr="007F7AA4" w:rsidRDefault="000433D4" w:rsidP="000433D4">
            <w:pPr>
              <w:widowControl/>
              <w:kinsoku/>
              <w:adjustRightInd/>
              <w:jc w:val="right"/>
              <w:rPr>
                <w:rFonts w:eastAsiaTheme="majorEastAsia" w:cs="Times New Roman"/>
                <w:color w:val="000000"/>
                <w:kern w:val="0"/>
                <w:sz w:val="22"/>
              </w:rPr>
            </w:pPr>
            <w:r w:rsidRPr="007F7AA4">
              <w:rPr>
                <w:rFonts w:eastAsiaTheme="majorEastAsia" w:cs="Times New Roman"/>
                <w:color w:val="000000"/>
                <w:kern w:val="0"/>
                <w:sz w:val="22"/>
              </w:rPr>
              <w:t>121</w:t>
            </w:r>
          </w:p>
        </w:tc>
        <w:tc>
          <w:tcPr>
            <w:tcW w:w="766" w:type="dxa"/>
            <w:tcBorders>
              <w:top w:val="nil"/>
              <w:left w:val="nil"/>
              <w:bottom w:val="single" w:sz="4" w:space="0" w:color="auto"/>
              <w:right w:val="single" w:sz="4" w:space="0" w:color="auto"/>
            </w:tcBorders>
            <w:shd w:val="clear" w:color="000000" w:fill="FFFFFF"/>
            <w:hideMark/>
          </w:tcPr>
          <w:p w14:paraId="1222B730"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my   </w:t>
            </w:r>
          </w:p>
        </w:tc>
        <w:tc>
          <w:tcPr>
            <w:tcW w:w="3140" w:type="dxa"/>
            <w:tcBorders>
              <w:top w:val="nil"/>
              <w:left w:val="nil"/>
              <w:bottom w:val="single" w:sz="4" w:space="0" w:color="auto"/>
              <w:right w:val="single" w:sz="4" w:space="0" w:color="auto"/>
            </w:tcBorders>
            <w:shd w:val="clear" w:color="000000" w:fill="FFFFFF"/>
            <w:hideMark/>
          </w:tcPr>
          <w:p w14:paraId="58DA73C5"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马来西亚</w:t>
            </w:r>
            <w:r w:rsidRPr="007F7AA4">
              <w:rPr>
                <w:rFonts w:eastAsiaTheme="majorEastAsia" w:cs="Times New Roman"/>
                <w:color w:val="172B4D"/>
                <w:kern w:val="0"/>
                <w:sz w:val="22"/>
              </w:rPr>
              <w:t>               </w:t>
            </w:r>
          </w:p>
        </w:tc>
        <w:tc>
          <w:tcPr>
            <w:tcW w:w="3800" w:type="dxa"/>
            <w:tcBorders>
              <w:top w:val="nil"/>
              <w:left w:val="nil"/>
              <w:bottom w:val="single" w:sz="4" w:space="0" w:color="auto"/>
              <w:right w:val="single" w:sz="4" w:space="0" w:color="auto"/>
            </w:tcBorders>
            <w:shd w:val="clear" w:color="000000" w:fill="FFFFFF"/>
            <w:hideMark/>
          </w:tcPr>
          <w:p w14:paraId="4F982368"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 Malaysia                               </w:t>
            </w:r>
          </w:p>
        </w:tc>
      </w:tr>
      <w:tr w:rsidR="000433D4" w:rsidRPr="007F7AA4" w14:paraId="29AD423A" w14:textId="77777777" w:rsidTr="000433D4">
        <w:trPr>
          <w:trHeight w:val="300"/>
        </w:trPr>
        <w:tc>
          <w:tcPr>
            <w:tcW w:w="607" w:type="dxa"/>
            <w:tcBorders>
              <w:top w:val="nil"/>
              <w:left w:val="single" w:sz="4" w:space="0" w:color="auto"/>
              <w:bottom w:val="single" w:sz="4" w:space="0" w:color="auto"/>
              <w:right w:val="single" w:sz="4" w:space="0" w:color="auto"/>
            </w:tcBorders>
            <w:shd w:val="clear" w:color="auto" w:fill="auto"/>
            <w:noWrap/>
            <w:vAlign w:val="bottom"/>
            <w:hideMark/>
          </w:tcPr>
          <w:p w14:paraId="1D3CF0E8" w14:textId="77777777" w:rsidR="000433D4" w:rsidRPr="007F7AA4" w:rsidRDefault="000433D4" w:rsidP="000433D4">
            <w:pPr>
              <w:widowControl/>
              <w:kinsoku/>
              <w:adjustRightInd/>
              <w:jc w:val="right"/>
              <w:rPr>
                <w:rFonts w:eastAsiaTheme="majorEastAsia" w:cs="Times New Roman"/>
                <w:color w:val="000000"/>
                <w:kern w:val="0"/>
                <w:sz w:val="22"/>
              </w:rPr>
            </w:pPr>
            <w:r w:rsidRPr="007F7AA4">
              <w:rPr>
                <w:rFonts w:eastAsiaTheme="majorEastAsia" w:cs="Times New Roman"/>
                <w:color w:val="000000"/>
                <w:kern w:val="0"/>
                <w:sz w:val="22"/>
              </w:rPr>
              <w:t>122</w:t>
            </w:r>
          </w:p>
        </w:tc>
        <w:tc>
          <w:tcPr>
            <w:tcW w:w="766" w:type="dxa"/>
            <w:tcBorders>
              <w:top w:val="nil"/>
              <w:left w:val="nil"/>
              <w:bottom w:val="single" w:sz="4" w:space="0" w:color="auto"/>
              <w:right w:val="single" w:sz="4" w:space="0" w:color="auto"/>
            </w:tcBorders>
            <w:shd w:val="clear" w:color="000000" w:fill="FFFFFF"/>
            <w:hideMark/>
          </w:tcPr>
          <w:p w14:paraId="45F2B385"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mv   </w:t>
            </w:r>
          </w:p>
        </w:tc>
        <w:tc>
          <w:tcPr>
            <w:tcW w:w="3140" w:type="dxa"/>
            <w:tcBorders>
              <w:top w:val="nil"/>
              <w:left w:val="nil"/>
              <w:bottom w:val="single" w:sz="4" w:space="0" w:color="auto"/>
              <w:right w:val="single" w:sz="4" w:space="0" w:color="auto"/>
            </w:tcBorders>
            <w:shd w:val="clear" w:color="000000" w:fill="FFFFFF"/>
            <w:hideMark/>
          </w:tcPr>
          <w:p w14:paraId="0ADDDAD9"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马尔代夫</w:t>
            </w:r>
            <w:r w:rsidRPr="007F7AA4">
              <w:rPr>
                <w:rFonts w:eastAsiaTheme="majorEastAsia" w:cs="Times New Roman"/>
                <w:color w:val="172B4D"/>
                <w:kern w:val="0"/>
                <w:sz w:val="22"/>
              </w:rPr>
              <w:t>               </w:t>
            </w:r>
          </w:p>
        </w:tc>
        <w:tc>
          <w:tcPr>
            <w:tcW w:w="3800" w:type="dxa"/>
            <w:tcBorders>
              <w:top w:val="nil"/>
              <w:left w:val="nil"/>
              <w:bottom w:val="single" w:sz="4" w:space="0" w:color="auto"/>
              <w:right w:val="single" w:sz="4" w:space="0" w:color="auto"/>
            </w:tcBorders>
            <w:shd w:val="clear" w:color="000000" w:fill="FFFFFF"/>
            <w:hideMark/>
          </w:tcPr>
          <w:p w14:paraId="7C216F06"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 Maldives                               </w:t>
            </w:r>
          </w:p>
        </w:tc>
      </w:tr>
      <w:tr w:rsidR="000433D4" w:rsidRPr="007F7AA4" w14:paraId="713DC686" w14:textId="77777777" w:rsidTr="000433D4">
        <w:trPr>
          <w:trHeight w:val="300"/>
        </w:trPr>
        <w:tc>
          <w:tcPr>
            <w:tcW w:w="607" w:type="dxa"/>
            <w:tcBorders>
              <w:top w:val="nil"/>
              <w:left w:val="single" w:sz="4" w:space="0" w:color="auto"/>
              <w:bottom w:val="single" w:sz="4" w:space="0" w:color="auto"/>
              <w:right w:val="single" w:sz="4" w:space="0" w:color="auto"/>
            </w:tcBorders>
            <w:shd w:val="clear" w:color="auto" w:fill="auto"/>
            <w:noWrap/>
            <w:vAlign w:val="bottom"/>
            <w:hideMark/>
          </w:tcPr>
          <w:p w14:paraId="76D26716" w14:textId="77777777" w:rsidR="000433D4" w:rsidRPr="007F7AA4" w:rsidRDefault="000433D4" w:rsidP="000433D4">
            <w:pPr>
              <w:widowControl/>
              <w:kinsoku/>
              <w:adjustRightInd/>
              <w:jc w:val="right"/>
              <w:rPr>
                <w:rFonts w:eastAsiaTheme="majorEastAsia" w:cs="Times New Roman"/>
                <w:color w:val="000000"/>
                <w:kern w:val="0"/>
                <w:sz w:val="22"/>
              </w:rPr>
            </w:pPr>
            <w:r w:rsidRPr="007F7AA4">
              <w:rPr>
                <w:rFonts w:eastAsiaTheme="majorEastAsia" w:cs="Times New Roman"/>
                <w:color w:val="000000"/>
                <w:kern w:val="0"/>
                <w:sz w:val="22"/>
              </w:rPr>
              <w:t>123</w:t>
            </w:r>
          </w:p>
        </w:tc>
        <w:tc>
          <w:tcPr>
            <w:tcW w:w="766" w:type="dxa"/>
            <w:tcBorders>
              <w:top w:val="nil"/>
              <w:left w:val="nil"/>
              <w:bottom w:val="single" w:sz="4" w:space="0" w:color="auto"/>
              <w:right w:val="single" w:sz="4" w:space="0" w:color="auto"/>
            </w:tcBorders>
            <w:shd w:val="clear" w:color="000000" w:fill="FFFFFF"/>
            <w:hideMark/>
          </w:tcPr>
          <w:p w14:paraId="00C9A3CB"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ml   </w:t>
            </w:r>
          </w:p>
        </w:tc>
        <w:tc>
          <w:tcPr>
            <w:tcW w:w="3140" w:type="dxa"/>
            <w:tcBorders>
              <w:top w:val="nil"/>
              <w:left w:val="nil"/>
              <w:bottom w:val="single" w:sz="4" w:space="0" w:color="auto"/>
              <w:right w:val="single" w:sz="4" w:space="0" w:color="auto"/>
            </w:tcBorders>
            <w:shd w:val="clear" w:color="000000" w:fill="FFFFFF"/>
            <w:hideMark/>
          </w:tcPr>
          <w:p w14:paraId="529D4C55"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马里</w:t>
            </w:r>
            <w:r w:rsidRPr="007F7AA4">
              <w:rPr>
                <w:rFonts w:eastAsiaTheme="majorEastAsia" w:cs="Times New Roman"/>
                <w:color w:val="172B4D"/>
                <w:kern w:val="0"/>
                <w:sz w:val="22"/>
              </w:rPr>
              <w:t>                  </w:t>
            </w:r>
          </w:p>
        </w:tc>
        <w:tc>
          <w:tcPr>
            <w:tcW w:w="3800" w:type="dxa"/>
            <w:tcBorders>
              <w:top w:val="nil"/>
              <w:left w:val="nil"/>
              <w:bottom w:val="single" w:sz="4" w:space="0" w:color="auto"/>
              <w:right w:val="single" w:sz="4" w:space="0" w:color="auto"/>
            </w:tcBorders>
            <w:shd w:val="clear" w:color="000000" w:fill="FFFFFF"/>
            <w:hideMark/>
          </w:tcPr>
          <w:p w14:paraId="77862B73"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 Mali                                   </w:t>
            </w:r>
          </w:p>
        </w:tc>
      </w:tr>
      <w:tr w:rsidR="000433D4" w:rsidRPr="007F7AA4" w14:paraId="0D8AA8F0" w14:textId="77777777" w:rsidTr="000433D4">
        <w:trPr>
          <w:trHeight w:val="300"/>
        </w:trPr>
        <w:tc>
          <w:tcPr>
            <w:tcW w:w="607" w:type="dxa"/>
            <w:tcBorders>
              <w:top w:val="nil"/>
              <w:left w:val="single" w:sz="4" w:space="0" w:color="auto"/>
              <w:bottom w:val="single" w:sz="4" w:space="0" w:color="auto"/>
              <w:right w:val="single" w:sz="4" w:space="0" w:color="auto"/>
            </w:tcBorders>
            <w:shd w:val="clear" w:color="auto" w:fill="auto"/>
            <w:noWrap/>
            <w:vAlign w:val="bottom"/>
            <w:hideMark/>
          </w:tcPr>
          <w:p w14:paraId="69F5E44F" w14:textId="77777777" w:rsidR="000433D4" w:rsidRPr="007F7AA4" w:rsidRDefault="000433D4" w:rsidP="000433D4">
            <w:pPr>
              <w:widowControl/>
              <w:kinsoku/>
              <w:adjustRightInd/>
              <w:jc w:val="right"/>
              <w:rPr>
                <w:rFonts w:eastAsiaTheme="majorEastAsia" w:cs="Times New Roman"/>
                <w:color w:val="000000"/>
                <w:kern w:val="0"/>
                <w:sz w:val="22"/>
              </w:rPr>
            </w:pPr>
            <w:r w:rsidRPr="007F7AA4">
              <w:rPr>
                <w:rFonts w:eastAsiaTheme="majorEastAsia" w:cs="Times New Roman"/>
                <w:color w:val="000000"/>
                <w:kern w:val="0"/>
                <w:sz w:val="22"/>
              </w:rPr>
              <w:t>124</w:t>
            </w:r>
          </w:p>
        </w:tc>
        <w:tc>
          <w:tcPr>
            <w:tcW w:w="766" w:type="dxa"/>
            <w:tcBorders>
              <w:top w:val="nil"/>
              <w:left w:val="nil"/>
              <w:bottom w:val="single" w:sz="4" w:space="0" w:color="auto"/>
              <w:right w:val="single" w:sz="4" w:space="0" w:color="auto"/>
            </w:tcBorders>
            <w:shd w:val="clear" w:color="000000" w:fill="FFFFFF"/>
            <w:hideMark/>
          </w:tcPr>
          <w:p w14:paraId="19449E9E"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mt   </w:t>
            </w:r>
          </w:p>
        </w:tc>
        <w:tc>
          <w:tcPr>
            <w:tcW w:w="3140" w:type="dxa"/>
            <w:tcBorders>
              <w:top w:val="nil"/>
              <w:left w:val="nil"/>
              <w:bottom w:val="single" w:sz="4" w:space="0" w:color="auto"/>
              <w:right w:val="single" w:sz="4" w:space="0" w:color="auto"/>
            </w:tcBorders>
            <w:shd w:val="clear" w:color="000000" w:fill="FFFFFF"/>
            <w:hideMark/>
          </w:tcPr>
          <w:p w14:paraId="7885C6CC"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马耳他</w:t>
            </w:r>
            <w:r w:rsidRPr="007F7AA4">
              <w:rPr>
                <w:rFonts w:eastAsiaTheme="majorEastAsia" w:cs="Times New Roman"/>
                <w:color w:val="172B4D"/>
                <w:kern w:val="0"/>
                <w:sz w:val="22"/>
              </w:rPr>
              <w:t>                </w:t>
            </w:r>
          </w:p>
        </w:tc>
        <w:tc>
          <w:tcPr>
            <w:tcW w:w="3800" w:type="dxa"/>
            <w:tcBorders>
              <w:top w:val="nil"/>
              <w:left w:val="nil"/>
              <w:bottom w:val="single" w:sz="4" w:space="0" w:color="auto"/>
              <w:right w:val="single" w:sz="4" w:space="0" w:color="auto"/>
            </w:tcBorders>
            <w:shd w:val="clear" w:color="000000" w:fill="FFFFFF"/>
            <w:hideMark/>
          </w:tcPr>
          <w:p w14:paraId="3F28712D"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 Malta                                  </w:t>
            </w:r>
          </w:p>
        </w:tc>
      </w:tr>
      <w:tr w:rsidR="000433D4" w:rsidRPr="007F7AA4" w14:paraId="529F33D7" w14:textId="77777777" w:rsidTr="000433D4">
        <w:trPr>
          <w:trHeight w:val="300"/>
        </w:trPr>
        <w:tc>
          <w:tcPr>
            <w:tcW w:w="607" w:type="dxa"/>
            <w:tcBorders>
              <w:top w:val="nil"/>
              <w:left w:val="single" w:sz="4" w:space="0" w:color="auto"/>
              <w:bottom w:val="single" w:sz="4" w:space="0" w:color="auto"/>
              <w:right w:val="single" w:sz="4" w:space="0" w:color="auto"/>
            </w:tcBorders>
            <w:shd w:val="clear" w:color="auto" w:fill="auto"/>
            <w:noWrap/>
            <w:vAlign w:val="bottom"/>
            <w:hideMark/>
          </w:tcPr>
          <w:p w14:paraId="1B7FADA5" w14:textId="77777777" w:rsidR="000433D4" w:rsidRPr="007F7AA4" w:rsidRDefault="000433D4" w:rsidP="000433D4">
            <w:pPr>
              <w:widowControl/>
              <w:kinsoku/>
              <w:adjustRightInd/>
              <w:jc w:val="right"/>
              <w:rPr>
                <w:rFonts w:eastAsiaTheme="majorEastAsia" w:cs="Times New Roman"/>
                <w:color w:val="000000"/>
                <w:kern w:val="0"/>
                <w:sz w:val="22"/>
              </w:rPr>
            </w:pPr>
            <w:r w:rsidRPr="007F7AA4">
              <w:rPr>
                <w:rFonts w:eastAsiaTheme="majorEastAsia" w:cs="Times New Roman"/>
                <w:color w:val="000000"/>
                <w:kern w:val="0"/>
                <w:sz w:val="22"/>
              </w:rPr>
              <w:t>125</w:t>
            </w:r>
          </w:p>
        </w:tc>
        <w:tc>
          <w:tcPr>
            <w:tcW w:w="766" w:type="dxa"/>
            <w:tcBorders>
              <w:top w:val="nil"/>
              <w:left w:val="nil"/>
              <w:bottom w:val="single" w:sz="4" w:space="0" w:color="auto"/>
              <w:right w:val="single" w:sz="4" w:space="0" w:color="auto"/>
            </w:tcBorders>
            <w:shd w:val="clear" w:color="000000" w:fill="FFFFFF"/>
            <w:hideMark/>
          </w:tcPr>
          <w:p w14:paraId="0C355E19"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mh   </w:t>
            </w:r>
          </w:p>
        </w:tc>
        <w:tc>
          <w:tcPr>
            <w:tcW w:w="3140" w:type="dxa"/>
            <w:tcBorders>
              <w:top w:val="nil"/>
              <w:left w:val="nil"/>
              <w:bottom w:val="single" w:sz="4" w:space="0" w:color="auto"/>
              <w:right w:val="single" w:sz="4" w:space="0" w:color="auto"/>
            </w:tcBorders>
            <w:shd w:val="clear" w:color="000000" w:fill="FFFFFF"/>
            <w:hideMark/>
          </w:tcPr>
          <w:p w14:paraId="76679FAC"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马绍尔群岛</w:t>
            </w:r>
            <w:r w:rsidRPr="007F7AA4">
              <w:rPr>
                <w:rFonts w:eastAsiaTheme="majorEastAsia" w:cs="Times New Roman"/>
                <w:color w:val="172B4D"/>
                <w:kern w:val="0"/>
                <w:sz w:val="22"/>
              </w:rPr>
              <w:t>             </w:t>
            </w:r>
          </w:p>
        </w:tc>
        <w:tc>
          <w:tcPr>
            <w:tcW w:w="3800" w:type="dxa"/>
            <w:tcBorders>
              <w:top w:val="nil"/>
              <w:left w:val="nil"/>
              <w:bottom w:val="single" w:sz="4" w:space="0" w:color="auto"/>
              <w:right w:val="single" w:sz="4" w:space="0" w:color="auto"/>
            </w:tcBorders>
            <w:shd w:val="clear" w:color="000000" w:fill="FFFFFF"/>
            <w:hideMark/>
          </w:tcPr>
          <w:p w14:paraId="00658B57"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 Marshall Islands                       </w:t>
            </w:r>
          </w:p>
        </w:tc>
      </w:tr>
      <w:tr w:rsidR="000433D4" w:rsidRPr="007F7AA4" w14:paraId="537767BE" w14:textId="77777777" w:rsidTr="000433D4">
        <w:trPr>
          <w:trHeight w:val="300"/>
        </w:trPr>
        <w:tc>
          <w:tcPr>
            <w:tcW w:w="607" w:type="dxa"/>
            <w:tcBorders>
              <w:top w:val="nil"/>
              <w:left w:val="single" w:sz="4" w:space="0" w:color="auto"/>
              <w:bottom w:val="single" w:sz="4" w:space="0" w:color="auto"/>
              <w:right w:val="single" w:sz="4" w:space="0" w:color="auto"/>
            </w:tcBorders>
            <w:shd w:val="clear" w:color="auto" w:fill="auto"/>
            <w:noWrap/>
            <w:vAlign w:val="bottom"/>
            <w:hideMark/>
          </w:tcPr>
          <w:p w14:paraId="40949187" w14:textId="77777777" w:rsidR="000433D4" w:rsidRPr="007F7AA4" w:rsidRDefault="000433D4" w:rsidP="000433D4">
            <w:pPr>
              <w:widowControl/>
              <w:kinsoku/>
              <w:adjustRightInd/>
              <w:jc w:val="right"/>
              <w:rPr>
                <w:rFonts w:eastAsiaTheme="majorEastAsia" w:cs="Times New Roman"/>
                <w:color w:val="000000"/>
                <w:kern w:val="0"/>
                <w:sz w:val="22"/>
              </w:rPr>
            </w:pPr>
            <w:r w:rsidRPr="007F7AA4">
              <w:rPr>
                <w:rFonts w:eastAsiaTheme="majorEastAsia" w:cs="Times New Roman"/>
                <w:color w:val="000000"/>
                <w:kern w:val="0"/>
                <w:sz w:val="22"/>
              </w:rPr>
              <w:t>126</w:t>
            </w:r>
          </w:p>
        </w:tc>
        <w:tc>
          <w:tcPr>
            <w:tcW w:w="766" w:type="dxa"/>
            <w:tcBorders>
              <w:top w:val="nil"/>
              <w:left w:val="nil"/>
              <w:bottom w:val="single" w:sz="4" w:space="0" w:color="auto"/>
              <w:right w:val="single" w:sz="4" w:space="0" w:color="auto"/>
            </w:tcBorders>
            <w:shd w:val="clear" w:color="000000" w:fill="FFFFFF"/>
            <w:hideMark/>
          </w:tcPr>
          <w:p w14:paraId="1E9FC8C7"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mr   </w:t>
            </w:r>
          </w:p>
        </w:tc>
        <w:tc>
          <w:tcPr>
            <w:tcW w:w="3140" w:type="dxa"/>
            <w:tcBorders>
              <w:top w:val="nil"/>
              <w:left w:val="nil"/>
              <w:bottom w:val="single" w:sz="4" w:space="0" w:color="auto"/>
              <w:right w:val="single" w:sz="4" w:space="0" w:color="auto"/>
            </w:tcBorders>
            <w:shd w:val="clear" w:color="000000" w:fill="FFFFFF"/>
            <w:hideMark/>
          </w:tcPr>
          <w:p w14:paraId="72E640DF"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毛里塔尼亚</w:t>
            </w:r>
            <w:r w:rsidRPr="007F7AA4">
              <w:rPr>
                <w:rFonts w:eastAsiaTheme="majorEastAsia" w:cs="Times New Roman"/>
                <w:color w:val="172B4D"/>
                <w:kern w:val="0"/>
                <w:sz w:val="22"/>
              </w:rPr>
              <w:t>             </w:t>
            </w:r>
          </w:p>
        </w:tc>
        <w:tc>
          <w:tcPr>
            <w:tcW w:w="3800" w:type="dxa"/>
            <w:tcBorders>
              <w:top w:val="nil"/>
              <w:left w:val="nil"/>
              <w:bottom w:val="single" w:sz="4" w:space="0" w:color="auto"/>
              <w:right w:val="single" w:sz="4" w:space="0" w:color="auto"/>
            </w:tcBorders>
            <w:shd w:val="clear" w:color="000000" w:fill="FFFFFF"/>
            <w:hideMark/>
          </w:tcPr>
          <w:p w14:paraId="0653AF44"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 Mauritania                             </w:t>
            </w:r>
          </w:p>
        </w:tc>
      </w:tr>
      <w:tr w:rsidR="000433D4" w:rsidRPr="007F7AA4" w14:paraId="4B753BDD" w14:textId="77777777" w:rsidTr="000433D4">
        <w:trPr>
          <w:trHeight w:val="300"/>
        </w:trPr>
        <w:tc>
          <w:tcPr>
            <w:tcW w:w="607" w:type="dxa"/>
            <w:tcBorders>
              <w:top w:val="nil"/>
              <w:left w:val="single" w:sz="4" w:space="0" w:color="auto"/>
              <w:bottom w:val="single" w:sz="4" w:space="0" w:color="auto"/>
              <w:right w:val="single" w:sz="4" w:space="0" w:color="auto"/>
            </w:tcBorders>
            <w:shd w:val="clear" w:color="auto" w:fill="auto"/>
            <w:noWrap/>
            <w:vAlign w:val="bottom"/>
            <w:hideMark/>
          </w:tcPr>
          <w:p w14:paraId="26D3CC07" w14:textId="77777777" w:rsidR="000433D4" w:rsidRPr="007F7AA4" w:rsidRDefault="000433D4" w:rsidP="000433D4">
            <w:pPr>
              <w:widowControl/>
              <w:kinsoku/>
              <w:adjustRightInd/>
              <w:jc w:val="right"/>
              <w:rPr>
                <w:rFonts w:eastAsiaTheme="majorEastAsia" w:cs="Times New Roman"/>
                <w:color w:val="000000"/>
                <w:kern w:val="0"/>
                <w:sz w:val="22"/>
              </w:rPr>
            </w:pPr>
            <w:r w:rsidRPr="007F7AA4">
              <w:rPr>
                <w:rFonts w:eastAsiaTheme="majorEastAsia" w:cs="Times New Roman"/>
                <w:color w:val="000000"/>
                <w:kern w:val="0"/>
                <w:sz w:val="22"/>
              </w:rPr>
              <w:t>127</w:t>
            </w:r>
          </w:p>
        </w:tc>
        <w:tc>
          <w:tcPr>
            <w:tcW w:w="766" w:type="dxa"/>
            <w:tcBorders>
              <w:top w:val="nil"/>
              <w:left w:val="nil"/>
              <w:bottom w:val="single" w:sz="4" w:space="0" w:color="auto"/>
              <w:right w:val="single" w:sz="4" w:space="0" w:color="auto"/>
            </w:tcBorders>
            <w:shd w:val="clear" w:color="000000" w:fill="FFFFFF"/>
            <w:hideMark/>
          </w:tcPr>
          <w:p w14:paraId="2646E084"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mu   </w:t>
            </w:r>
          </w:p>
        </w:tc>
        <w:tc>
          <w:tcPr>
            <w:tcW w:w="3140" w:type="dxa"/>
            <w:tcBorders>
              <w:top w:val="nil"/>
              <w:left w:val="nil"/>
              <w:bottom w:val="single" w:sz="4" w:space="0" w:color="auto"/>
              <w:right w:val="single" w:sz="4" w:space="0" w:color="auto"/>
            </w:tcBorders>
            <w:shd w:val="clear" w:color="000000" w:fill="FFFFFF"/>
            <w:hideMark/>
          </w:tcPr>
          <w:p w14:paraId="081FF5BC"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毛里求斯</w:t>
            </w:r>
            <w:r w:rsidRPr="007F7AA4">
              <w:rPr>
                <w:rFonts w:eastAsiaTheme="majorEastAsia" w:cs="Times New Roman"/>
                <w:color w:val="172B4D"/>
                <w:kern w:val="0"/>
                <w:sz w:val="22"/>
              </w:rPr>
              <w:t>               </w:t>
            </w:r>
          </w:p>
        </w:tc>
        <w:tc>
          <w:tcPr>
            <w:tcW w:w="3800" w:type="dxa"/>
            <w:tcBorders>
              <w:top w:val="nil"/>
              <w:left w:val="nil"/>
              <w:bottom w:val="single" w:sz="4" w:space="0" w:color="auto"/>
              <w:right w:val="single" w:sz="4" w:space="0" w:color="auto"/>
            </w:tcBorders>
            <w:shd w:val="clear" w:color="000000" w:fill="FFFFFF"/>
            <w:hideMark/>
          </w:tcPr>
          <w:p w14:paraId="4D22CF3D"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 Mauritius                              </w:t>
            </w:r>
          </w:p>
        </w:tc>
      </w:tr>
      <w:tr w:rsidR="000433D4" w:rsidRPr="007F7AA4" w14:paraId="754F0B38" w14:textId="77777777" w:rsidTr="000433D4">
        <w:trPr>
          <w:trHeight w:val="300"/>
        </w:trPr>
        <w:tc>
          <w:tcPr>
            <w:tcW w:w="607" w:type="dxa"/>
            <w:tcBorders>
              <w:top w:val="nil"/>
              <w:left w:val="single" w:sz="4" w:space="0" w:color="auto"/>
              <w:bottom w:val="single" w:sz="4" w:space="0" w:color="auto"/>
              <w:right w:val="single" w:sz="4" w:space="0" w:color="auto"/>
            </w:tcBorders>
            <w:shd w:val="clear" w:color="auto" w:fill="auto"/>
            <w:noWrap/>
            <w:vAlign w:val="bottom"/>
            <w:hideMark/>
          </w:tcPr>
          <w:p w14:paraId="6B866BEB" w14:textId="77777777" w:rsidR="000433D4" w:rsidRPr="007F7AA4" w:rsidRDefault="000433D4" w:rsidP="000433D4">
            <w:pPr>
              <w:widowControl/>
              <w:kinsoku/>
              <w:adjustRightInd/>
              <w:jc w:val="right"/>
              <w:rPr>
                <w:rFonts w:eastAsiaTheme="majorEastAsia" w:cs="Times New Roman"/>
                <w:color w:val="000000"/>
                <w:kern w:val="0"/>
                <w:sz w:val="22"/>
              </w:rPr>
            </w:pPr>
            <w:r w:rsidRPr="007F7AA4">
              <w:rPr>
                <w:rFonts w:eastAsiaTheme="majorEastAsia" w:cs="Times New Roman"/>
                <w:color w:val="000000"/>
                <w:kern w:val="0"/>
                <w:sz w:val="22"/>
              </w:rPr>
              <w:t>128</w:t>
            </w:r>
          </w:p>
        </w:tc>
        <w:tc>
          <w:tcPr>
            <w:tcW w:w="766" w:type="dxa"/>
            <w:tcBorders>
              <w:top w:val="nil"/>
              <w:left w:val="nil"/>
              <w:bottom w:val="single" w:sz="4" w:space="0" w:color="auto"/>
              <w:right w:val="single" w:sz="4" w:space="0" w:color="auto"/>
            </w:tcBorders>
            <w:shd w:val="clear" w:color="000000" w:fill="FFFFFF"/>
            <w:hideMark/>
          </w:tcPr>
          <w:p w14:paraId="1EE70006"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yt   </w:t>
            </w:r>
          </w:p>
        </w:tc>
        <w:tc>
          <w:tcPr>
            <w:tcW w:w="3140" w:type="dxa"/>
            <w:tcBorders>
              <w:top w:val="nil"/>
              <w:left w:val="nil"/>
              <w:bottom w:val="single" w:sz="4" w:space="0" w:color="auto"/>
              <w:right w:val="single" w:sz="4" w:space="0" w:color="auto"/>
            </w:tcBorders>
            <w:shd w:val="clear" w:color="000000" w:fill="FFFFFF"/>
            <w:hideMark/>
          </w:tcPr>
          <w:p w14:paraId="1EF89E27"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马约特岛</w:t>
            </w:r>
            <w:r w:rsidRPr="007F7AA4">
              <w:rPr>
                <w:rFonts w:eastAsiaTheme="majorEastAsia" w:cs="Times New Roman"/>
                <w:color w:val="172B4D"/>
                <w:kern w:val="0"/>
                <w:sz w:val="22"/>
              </w:rPr>
              <w:t>               </w:t>
            </w:r>
          </w:p>
        </w:tc>
        <w:tc>
          <w:tcPr>
            <w:tcW w:w="3800" w:type="dxa"/>
            <w:tcBorders>
              <w:top w:val="nil"/>
              <w:left w:val="nil"/>
              <w:bottom w:val="single" w:sz="4" w:space="0" w:color="auto"/>
              <w:right w:val="single" w:sz="4" w:space="0" w:color="auto"/>
            </w:tcBorders>
            <w:shd w:val="clear" w:color="000000" w:fill="FFFFFF"/>
            <w:hideMark/>
          </w:tcPr>
          <w:p w14:paraId="42D80BF2"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 Mayotte                                </w:t>
            </w:r>
          </w:p>
        </w:tc>
      </w:tr>
      <w:tr w:rsidR="000433D4" w:rsidRPr="007F7AA4" w14:paraId="5DB29176" w14:textId="77777777" w:rsidTr="000433D4">
        <w:trPr>
          <w:trHeight w:val="300"/>
        </w:trPr>
        <w:tc>
          <w:tcPr>
            <w:tcW w:w="607" w:type="dxa"/>
            <w:tcBorders>
              <w:top w:val="nil"/>
              <w:left w:val="single" w:sz="4" w:space="0" w:color="auto"/>
              <w:bottom w:val="single" w:sz="4" w:space="0" w:color="auto"/>
              <w:right w:val="single" w:sz="4" w:space="0" w:color="auto"/>
            </w:tcBorders>
            <w:shd w:val="clear" w:color="auto" w:fill="auto"/>
            <w:noWrap/>
            <w:vAlign w:val="bottom"/>
            <w:hideMark/>
          </w:tcPr>
          <w:p w14:paraId="746E480B" w14:textId="77777777" w:rsidR="000433D4" w:rsidRPr="007F7AA4" w:rsidRDefault="000433D4" w:rsidP="000433D4">
            <w:pPr>
              <w:widowControl/>
              <w:kinsoku/>
              <w:adjustRightInd/>
              <w:jc w:val="right"/>
              <w:rPr>
                <w:rFonts w:eastAsiaTheme="majorEastAsia" w:cs="Times New Roman"/>
                <w:color w:val="000000"/>
                <w:kern w:val="0"/>
                <w:sz w:val="22"/>
              </w:rPr>
            </w:pPr>
            <w:r w:rsidRPr="007F7AA4">
              <w:rPr>
                <w:rFonts w:eastAsiaTheme="majorEastAsia" w:cs="Times New Roman"/>
                <w:color w:val="000000"/>
                <w:kern w:val="0"/>
                <w:sz w:val="22"/>
              </w:rPr>
              <w:t>129</w:t>
            </w:r>
          </w:p>
        </w:tc>
        <w:tc>
          <w:tcPr>
            <w:tcW w:w="766" w:type="dxa"/>
            <w:tcBorders>
              <w:top w:val="nil"/>
              <w:left w:val="nil"/>
              <w:bottom w:val="single" w:sz="4" w:space="0" w:color="auto"/>
              <w:right w:val="single" w:sz="4" w:space="0" w:color="auto"/>
            </w:tcBorders>
            <w:shd w:val="clear" w:color="000000" w:fill="FFFFFF"/>
            <w:hideMark/>
          </w:tcPr>
          <w:p w14:paraId="45CED2FE"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mx   </w:t>
            </w:r>
          </w:p>
        </w:tc>
        <w:tc>
          <w:tcPr>
            <w:tcW w:w="3140" w:type="dxa"/>
            <w:tcBorders>
              <w:top w:val="nil"/>
              <w:left w:val="nil"/>
              <w:bottom w:val="single" w:sz="4" w:space="0" w:color="auto"/>
              <w:right w:val="single" w:sz="4" w:space="0" w:color="auto"/>
            </w:tcBorders>
            <w:shd w:val="clear" w:color="000000" w:fill="FFFFFF"/>
            <w:hideMark/>
          </w:tcPr>
          <w:p w14:paraId="2A814400"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墨西哥</w:t>
            </w:r>
            <w:r w:rsidRPr="007F7AA4">
              <w:rPr>
                <w:rFonts w:eastAsiaTheme="majorEastAsia" w:cs="Times New Roman"/>
                <w:color w:val="172B4D"/>
                <w:kern w:val="0"/>
                <w:sz w:val="22"/>
              </w:rPr>
              <w:t>                </w:t>
            </w:r>
          </w:p>
        </w:tc>
        <w:tc>
          <w:tcPr>
            <w:tcW w:w="3800" w:type="dxa"/>
            <w:tcBorders>
              <w:top w:val="nil"/>
              <w:left w:val="nil"/>
              <w:bottom w:val="single" w:sz="4" w:space="0" w:color="auto"/>
              <w:right w:val="single" w:sz="4" w:space="0" w:color="auto"/>
            </w:tcBorders>
            <w:shd w:val="clear" w:color="000000" w:fill="FFFFFF"/>
            <w:hideMark/>
          </w:tcPr>
          <w:p w14:paraId="3C1A72CA"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 Mexico                                 </w:t>
            </w:r>
          </w:p>
        </w:tc>
      </w:tr>
      <w:tr w:rsidR="000433D4" w:rsidRPr="007F7AA4" w14:paraId="12199A7C" w14:textId="77777777" w:rsidTr="000433D4">
        <w:trPr>
          <w:trHeight w:val="300"/>
        </w:trPr>
        <w:tc>
          <w:tcPr>
            <w:tcW w:w="607" w:type="dxa"/>
            <w:tcBorders>
              <w:top w:val="nil"/>
              <w:left w:val="single" w:sz="4" w:space="0" w:color="auto"/>
              <w:bottom w:val="single" w:sz="4" w:space="0" w:color="auto"/>
              <w:right w:val="single" w:sz="4" w:space="0" w:color="auto"/>
            </w:tcBorders>
            <w:shd w:val="clear" w:color="auto" w:fill="auto"/>
            <w:noWrap/>
            <w:vAlign w:val="bottom"/>
            <w:hideMark/>
          </w:tcPr>
          <w:p w14:paraId="26835328" w14:textId="77777777" w:rsidR="000433D4" w:rsidRPr="007F7AA4" w:rsidRDefault="000433D4" w:rsidP="000433D4">
            <w:pPr>
              <w:widowControl/>
              <w:kinsoku/>
              <w:adjustRightInd/>
              <w:jc w:val="right"/>
              <w:rPr>
                <w:rFonts w:eastAsiaTheme="majorEastAsia" w:cs="Times New Roman"/>
                <w:color w:val="000000"/>
                <w:kern w:val="0"/>
                <w:sz w:val="22"/>
              </w:rPr>
            </w:pPr>
            <w:r w:rsidRPr="007F7AA4">
              <w:rPr>
                <w:rFonts w:eastAsiaTheme="majorEastAsia" w:cs="Times New Roman"/>
                <w:color w:val="000000"/>
                <w:kern w:val="0"/>
                <w:sz w:val="22"/>
              </w:rPr>
              <w:t>130</w:t>
            </w:r>
          </w:p>
        </w:tc>
        <w:tc>
          <w:tcPr>
            <w:tcW w:w="766" w:type="dxa"/>
            <w:tcBorders>
              <w:top w:val="nil"/>
              <w:left w:val="nil"/>
              <w:bottom w:val="single" w:sz="4" w:space="0" w:color="auto"/>
              <w:right w:val="single" w:sz="4" w:space="0" w:color="auto"/>
            </w:tcBorders>
            <w:shd w:val="clear" w:color="000000" w:fill="FFFFFF"/>
            <w:hideMark/>
          </w:tcPr>
          <w:p w14:paraId="1719DF9A"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fm   </w:t>
            </w:r>
          </w:p>
        </w:tc>
        <w:tc>
          <w:tcPr>
            <w:tcW w:w="3140" w:type="dxa"/>
            <w:tcBorders>
              <w:top w:val="nil"/>
              <w:left w:val="nil"/>
              <w:bottom w:val="single" w:sz="4" w:space="0" w:color="auto"/>
              <w:right w:val="single" w:sz="4" w:space="0" w:color="auto"/>
            </w:tcBorders>
            <w:shd w:val="clear" w:color="000000" w:fill="FFFFFF"/>
            <w:hideMark/>
          </w:tcPr>
          <w:p w14:paraId="56A3E804"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密克罗尼西亚联邦</w:t>
            </w:r>
            <w:r w:rsidRPr="007F7AA4">
              <w:rPr>
                <w:rFonts w:eastAsiaTheme="majorEastAsia" w:cs="Times New Roman"/>
                <w:color w:val="172B4D"/>
                <w:kern w:val="0"/>
                <w:sz w:val="22"/>
              </w:rPr>
              <w:t>        </w:t>
            </w:r>
          </w:p>
        </w:tc>
        <w:tc>
          <w:tcPr>
            <w:tcW w:w="3800" w:type="dxa"/>
            <w:tcBorders>
              <w:top w:val="nil"/>
              <w:left w:val="nil"/>
              <w:bottom w:val="single" w:sz="4" w:space="0" w:color="auto"/>
              <w:right w:val="single" w:sz="4" w:space="0" w:color="auto"/>
            </w:tcBorders>
            <w:shd w:val="clear" w:color="000000" w:fill="FFFFFF"/>
            <w:hideMark/>
          </w:tcPr>
          <w:p w14:paraId="6908CFD2"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 xml:space="preserve">　</w:t>
            </w:r>
          </w:p>
        </w:tc>
      </w:tr>
      <w:tr w:rsidR="000433D4" w:rsidRPr="007F7AA4" w14:paraId="3093C0AC" w14:textId="77777777" w:rsidTr="000433D4">
        <w:trPr>
          <w:trHeight w:val="300"/>
        </w:trPr>
        <w:tc>
          <w:tcPr>
            <w:tcW w:w="607" w:type="dxa"/>
            <w:tcBorders>
              <w:top w:val="nil"/>
              <w:left w:val="single" w:sz="4" w:space="0" w:color="auto"/>
              <w:bottom w:val="single" w:sz="4" w:space="0" w:color="auto"/>
              <w:right w:val="single" w:sz="4" w:space="0" w:color="auto"/>
            </w:tcBorders>
            <w:shd w:val="clear" w:color="auto" w:fill="auto"/>
            <w:noWrap/>
            <w:vAlign w:val="bottom"/>
            <w:hideMark/>
          </w:tcPr>
          <w:p w14:paraId="7B484FCD" w14:textId="77777777" w:rsidR="000433D4" w:rsidRPr="007F7AA4" w:rsidRDefault="000433D4" w:rsidP="000433D4">
            <w:pPr>
              <w:widowControl/>
              <w:kinsoku/>
              <w:adjustRightInd/>
              <w:jc w:val="right"/>
              <w:rPr>
                <w:rFonts w:eastAsiaTheme="majorEastAsia" w:cs="Times New Roman"/>
                <w:color w:val="000000"/>
                <w:kern w:val="0"/>
                <w:sz w:val="22"/>
              </w:rPr>
            </w:pPr>
            <w:r w:rsidRPr="007F7AA4">
              <w:rPr>
                <w:rFonts w:eastAsiaTheme="majorEastAsia" w:cs="Times New Roman"/>
                <w:color w:val="000000"/>
                <w:kern w:val="0"/>
                <w:sz w:val="22"/>
              </w:rPr>
              <w:t>131</w:t>
            </w:r>
          </w:p>
        </w:tc>
        <w:tc>
          <w:tcPr>
            <w:tcW w:w="766" w:type="dxa"/>
            <w:tcBorders>
              <w:top w:val="nil"/>
              <w:left w:val="nil"/>
              <w:bottom w:val="single" w:sz="4" w:space="0" w:color="auto"/>
              <w:right w:val="single" w:sz="4" w:space="0" w:color="auto"/>
            </w:tcBorders>
            <w:shd w:val="clear" w:color="000000" w:fill="FFFFFF"/>
            <w:hideMark/>
          </w:tcPr>
          <w:p w14:paraId="202A53A0"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md   </w:t>
            </w:r>
          </w:p>
        </w:tc>
        <w:tc>
          <w:tcPr>
            <w:tcW w:w="3140" w:type="dxa"/>
            <w:tcBorders>
              <w:top w:val="nil"/>
              <w:left w:val="nil"/>
              <w:bottom w:val="single" w:sz="4" w:space="0" w:color="auto"/>
              <w:right w:val="single" w:sz="4" w:space="0" w:color="auto"/>
            </w:tcBorders>
            <w:shd w:val="clear" w:color="000000" w:fill="FFFFFF"/>
            <w:hideMark/>
          </w:tcPr>
          <w:p w14:paraId="12D6E730"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摩尔多瓦</w:t>
            </w:r>
            <w:r w:rsidRPr="007F7AA4">
              <w:rPr>
                <w:rFonts w:eastAsiaTheme="majorEastAsia" w:cs="Times New Roman"/>
                <w:color w:val="172B4D"/>
                <w:kern w:val="0"/>
                <w:sz w:val="22"/>
              </w:rPr>
              <w:t>               </w:t>
            </w:r>
          </w:p>
        </w:tc>
        <w:tc>
          <w:tcPr>
            <w:tcW w:w="3800" w:type="dxa"/>
            <w:tcBorders>
              <w:top w:val="nil"/>
              <w:left w:val="nil"/>
              <w:bottom w:val="single" w:sz="4" w:space="0" w:color="auto"/>
              <w:right w:val="single" w:sz="4" w:space="0" w:color="auto"/>
            </w:tcBorders>
            <w:shd w:val="clear" w:color="000000" w:fill="FFFFFF"/>
            <w:hideMark/>
          </w:tcPr>
          <w:p w14:paraId="596FC98B"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 Moldova                                </w:t>
            </w:r>
          </w:p>
        </w:tc>
      </w:tr>
      <w:tr w:rsidR="000433D4" w:rsidRPr="007F7AA4" w14:paraId="5F5AA8F7" w14:textId="77777777" w:rsidTr="000433D4">
        <w:trPr>
          <w:trHeight w:val="300"/>
        </w:trPr>
        <w:tc>
          <w:tcPr>
            <w:tcW w:w="607" w:type="dxa"/>
            <w:tcBorders>
              <w:top w:val="nil"/>
              <w:left w:val="single" w:sz="4" w:space="0" w:color="auto"/>
              <w:bottom w:val="single" w:sz="4" w:space="0" w:color="auto"/>
              <w:right w:val="single" w:sz="4" w:space="0" w:color="auto"/>
            </w:tcBorders>
            <w:shd w:val="clear" w:color="auto" w:fill="auto"/>
            <w:noWrap/>
            <w:vAlign w:val="bottom"/>
            <w:hideMark/>
          </w:tcPr>
          <w:p w14:paraId="2F5364E5" w14:textId="77777777" w:rsidR="000433D4" w:rsidRPr="007F7AA4" w:rsidRDefault="000433D4" w:rsidP="000433D4">
            <w:pPr>
              <w:widowControl/>
              <w:kinsoku/>
              <w:adjustRightInd/>
              <w:jc w:val="right"/>
              <w:rPr>
                <w:rFonts w:eastAsiaTheme="majorEastAsia" w:cs="Times New Roman"/>
                <w:color w:val="000000"/>
                <w:kern w:val="0"/>
                <w:sz w:val="22"/>
              </w:rPr>
            </w:pPr>
            <w:r w:rsidRPr="007F7AA4">
              <w:rPr>
                <w:rFonts w:eastAsiaTheme="majorEastAsia" w:cs="Times New Roman"/>
                <w:color w:val="000000"/>
                <w:kern w:val="0"/>
                <w:sz w:val="22"/>
              </w:rPr>
              <w:t>132</w:t>
            </w:r>
          </w:p>
        </w:tc>
        <w:tc>
          <w:tcPr>
            <w:tcW w:w="766" w:type="dxa"/>
            <w:tcBorders>
              <w:top w:val="nil"/>
              <w:left w:val="nil"/>
              <w:bottom w:val="single" w:sz="4" w:space="0" w:color="auto"/>
              <w:right w:val="single" w:sz="4" w:space="0" w:color="auto"/>
            </w:tcBorders>
            <w:shd w:val="clear" w:color="000000" w:fill="FFFFFF"/>
            <w:hideMark/>
          </w:tcPr>
          <w:p w14:paraId="2D5279F0"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mn   </w:t>
            </w:r>
          </w:p>
        </w:tc>
        <w:tc>
          <w:tcPr>
            <w:tcW w:w="3140" w:type="dxa"/>
            <w:tcBorders>
              <w:top w:val="nil"/>
              <w:left w:val="nil"/>
              <w:bottom w:val="single" w:sz="4" w:space="0" w:color="auto"/>
              <w:right w:val="single" w:sz="4" w:space="0" w:color="auto"/>
            </w:tcBorders>
            <w:shd w:val="clear" w:color="000000" w:fill="FFFFFF"/>
            <w:hideMark/>
          </w:tcPr>
          <w:p w14:paraId="501CB05F"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蒙古国</w:t>
            </w:r>
            <w:r w:rsidRPr="007F7AA4">
              <w:rPr>
                <w:rFonts w:eastAsiaTheme="majorEastAsia" w:cs="Times New Roman"/>
                <w:color w:val="172B4D"/>
                <w:kern w:val="0"/>
                <w:sz w:val="22"/>
              </w:rPr>
              <w:t>                </w:t>
            </w:r>
          </w:p>
        </w:tc>
        <w:tc>
          <w:tcPr>
            <w:tcW w:w="3800" w:type="dxa"/>
            <w:tcBorders>
              <w:top w:val="nil"/>
              <w:left w:val="nil"/>
              <w:bottom w:val="single" w:sz="4" w:space="0" w:color="auto"/>
              <w:right w:val="single" w:sz="4" w:space="0" w:color="auto"/>
            </w:tcBorders>
            <w:shd w:val="clear" w:color="000000" w:fill="FFFFFF"/>
            <w:hideMark/>
          </w:tcPr>
          <w:p w14:paraId="77A71196"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 Mongolia                               </w:t>
            </w:r>
          </w:p>
        </w:tc>
      </w:tr>
      <w:tr w:rsidR="000433D4" w:rsidRPr="007F7AA4" w14:paraId="33365E34" w14:textId="77777777" w:rsidTr="000433D4">
        <w:trPr>
          <w:trHeight w:val="300"/>
        </w:trPr>
        <w:tc>
          <w:tcPr>
            <w:tcW w:w="607" w:type="dxa"/>
            <w:tcBorders>
              <w:top w:val="nil"/>
              <w:left w:val="single" w:sz="4" w:space="0" w:color="auto"/>
              <w:bottom w:val="single" w:sz="4" w:space="0" w:color="auto"/>
              <w:right w:val="single" w:sz="4" w:space="0" w:color="auto"/>
            </w:tcBorders>
            <w:shd w:val="clear" w:color="auto" w:fill="auto"/>
            <w:noWrap/>
            <w:vAlign w:val="bottom"/>
            <w:hideMark/>
          </w:tcPr>
          <w:p w14:paraId="34110723" w14:textId="77777777" w:rsidR="000433D4" w:rsidRPr="007F7AA4" w:rsidRDefault="000433D4" w:rsidP="000433D4">
            <w:pPr>
              <w:widowControl/>
              <w:kinsoku/>
              <w:adjustRightInd/>
              <w:jc w:val="right"/>
              <w:rPr>
                <w:rFonts w:eastAsiaTheme="majorEastAsia" w:cs="Times New Roman"/>
                <w:color w:val="000000"/>
                <w:kern w:val="0"/>
                <w:sz w:val="22"/>
              </w:rPr>
            </w:pPr>
            <w:r w:rsidRPr="007F7AA4">
              <w:rPr>
                <w:rFonts w:eastAsiaTheme="majorEastAsia" w:cs="Times New Roman"/>
                <w:color w:val="000000"/>
                <w:kern w:val="0"/>
                <w:sz w:val="22"/>
              </w:rPr>
              <w:t>133</w:t>
            </w:r>
          </w:p>
        </w:tc>
        <w:tc>
          <w:tcPr>
            <w:tcW w:w="766" w:type="dxa"/>
            <w:tcBorders>
              <w:top w:val="nil"/>
              <w:left w:val="nil"/>
              <w:bottom w:val="single" w:sz="4" w:space="0" w:color="auto"/>
              <w:right w:val="single" w:sz="4" w:space="0" w:color="auto"/>
            </w:tcBorders>
            <w:shd w:val="clear" w:color="000000" w:fill="FFFFFF"/>
            <w:hideMark/>
          </w:tcPr>
          <w:p w14:paraId="0C4BA9C7"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me   </w:t>
            </w:r>
          </w:p>
        </w:tc>
        <w:tc>
          <w:tcPr>
            <w:tcW w:w="3140" w:type="dxa"/>
            <w:tcBorders>
              <w:top w:val="nil"/>
              <w:left w:val="nil"/>
              <w:bottom w:val="single" w:sz="4" w:space="0" w:color="auto"/>
              <w:right w:val="single" w:sz="4" w:space="0" w:color="auto"/>
            </w:tcBorders>
            <w:shd w:val="clear" w:color="000000" w:fill="FFFFFF"/>
            <w:hideMark/>
          </w:tcPr>
          <w:p w14:paraId="4DBCE586"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黑山</w:t>
            </w:r>
            <w:r w:rsidRPr="007F7AA4">
              <w:rPr>
                <w:rFonts w:eastAsiaTheme="majorEastAsia" w:cs="Times New Roman"/>
                <w:color w:val="172B4D"/>
                <w:kern w:val="0"/>
                <w:sz w:val="22"/>
              </w:rPr>
              <w:t>                  </w:t>
            </w:r>
          </w:p>
        </w:tc>
        <w:tc>
          <w:tcPr>
            <w:tcW w:w="3800" w:type="dxa"/>
            <w:tcBorders>
              <w:top w:val="nil"/>
              <w:left w:val="nil"/>
              <w:bottom w:val="single" w:sz="4" w:space="0" w:color="auto"/>
              <w:right w:val="single" w:sz="4" w:space="0" w:color="auto"/>
            </w:tcBorders>
            <w:shd w:val="clear" w:color="000000" w:fill="FFFFFF"/>
            <w:hideMark/>
          </w:tcPr>
          <w:p w14:paraId="62BE224A"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 Montenegro                             </w:t>
            </w:r>
          </w:p>
        </w:tc>
      </w:tr>
      <w:tr w:rsidR="000433D4" w:rsidRPr="007F7AA4" w14:paraId="7018F1F2" w14:textId="77777777" w:rsidTr="000433D4">
        <w:trPr>
          <w:trHeight w:val="300"/>
        </w:trPr>
        <w:tc>
          <w:tcPr>
            <w:tcW w:w="607" w:type="dxa"/>
            <w:tcBorders>
              <w:top w:val="nil"/>
              <w:left w:val="single" w:sz="4" w:space="0" w:color="auto"/>
              <w:bottom w:val="single" w:sz="4" w:space="0" w:color="auto"/>
              <w:right w:val="single" w:sz="4" w:space="0" w:color="auto"/>
            </w:tcBorders>
            <w:shd w:val="clear" w:color="auto" w:fill="auto"/>
            <w:noWrap/>
            <w:vAlign w:val="bottom"/>
            <w:hideMark/>
          </w:tcPr>
          <w:p w14:paraId="47C8CB41" w14:textId="77777777" w:rsidR="000433D4" w:rsidRPr="007F7AA4" w:rsidRDefault="000433D4" w:rsidP="000433D4">
            <w:pPr>
              <w:widowControl/>
              <w:kinsoku/>
              <w:adjustRightInd/>
              <w:jc w:val="right"/>
              <w:rPr>
                <w:rFonts w:eastAsiaTheme="majorEastAsia" w:cs="Times New Roman"/>
                <w:color w:val="000000"/>
                <w:kern w:val="0"/>
                <w:sz w:val="22"/>
              </w:rPr>
            </w:pPr>
            <w:r w:rsidRPr="007F7AA4">
              <w:rPr>
                <w:rFonts w:eastAsiaTheme="majorEastAsia" w:cs="Times New Roman"/>
                <w:color w:val="000000"/>
                <w:kern w:val="0"/>
                <w:sz w:val="22"/>
              </w:rPr>
              <w:t>134</w:t>
            </w:r>
          </w:p>
        </w:tc>
        <w:tc>
          <w:tcPr>
            <w:tcW w:w="766" w:type="dxa"/>
            <w:tcBorders>
              <w:top w:val="nil"/>
              <w:left w:val="nil"/>
              <w:bottom w:val="single" w:sz="4" w:space="0" w:color="auto"/>
              <w:right w:val="single" w:sz="4" w:space="0" w:color="auto"/>
            </w:tcBorders>
            <w:shd w:val="clear" w:color="000000" w:fill="FFFFFF"/>
            <w:hideMark/>
          </w:tcPr>
          <w:p w14:paraId="7D2A58B2"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ms   </w:t>
            </w:r>
          </w:p>
        </w:tc>
        <w:tc>
          <w:tcPr>
            <w:tcW w:w="3140" w:type="dxa"/>
            <w:tcBorders>
              <w:top w:val="nil"/>
              <w:left w:val="nil"/>
              <w:bottom w:val="single" w:sz="4" w:space="0" w:color="auto"/>
              <w:right w:val="single" w:sz="4" w:space="0" w:color="auto"/>
            </w:tcBorders>
            <w:shd w:val="clear" w:color="000000" w:fill="FFFFFF"/>
            <w:hideMark/>
          </w:tcPr>
          <w:p w14:paraId="5C99ADEE"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蒙特塞拉特</w:t>
            </w:r>
            <w:r w:rsidRPr="007F7AA4">
              <w:rPr>
                <w:rFonts w:eastAsiaTheme="majorEastAsia" w:cs="Times New Roman"/>
                <w:color w:val="172B4D"/>
                <w:kern w:val="0"/>
                <w:sz w:val="22"/>
              </w:rPr>
              <w:t>             </w:t>
            </w:r>
          </w:p>
        </w:tc>
        <w:tc>
          <w:tcPr>
            <w:tcW w:w="3800" w:type="dxa"/>
            <w:tcBorders>
              <w:top w:val="nil"/>
              <w:left w:val="nil"/>
              <w:bottom w:val="single" w:sz="4" w:space="0" w:color="auto"/>
              <w:right w:val="single" w:sz="4" w:space="0" w:color="auto"/>
            </w:tcBorders>
            <w:shd w:val="clear" w:color="000000" w:fill="FFFFFF"/>
            <w:hideMark/>
          </w:tcPr>
          <w:p w14:paraId="0EB27AAD"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 Montserrat                             </w:t>
            </w:r>
          </w:p>
        </w:tc>
      </w:tr>
      <w:tr w:rsidR="000433D4" w:rsidRPr="007F7AA4" w14:paraId="57204184" w14:textId="77777777" w:rsidTr="000433D4">
        <w:trPr>
          <w:trHeight w:val="300"/>
        </w:trPr>
        <w:tc>
          <w:tcPr>
            <w:tcW w:w="607" w:type="dxa"/>
            <w:tcBorders>
              <w:top w:val="nil"/>
              <w:left w:val="single" w:sz="4" w:space="0" w:color="auto"/>
              <w:bottom w:val="single" w:sz="4" w:space="0" w:color="auto"/>
              <w:right w:val="single" w:sz="4" w:space="0" w:color="auto"/>
            </w:tcBorders>
            <w:shd w:val="clear" w:color="auto" w:fill="auto"/>
            <w:noWrap/>
            <w:vAlign w:val="bottom"/>
            <w:hideMark/>
          </w:tcPr>
          <w:p w14:paraId="0806CC79" w14:textId="77777777" w:rsidR="000433D4" w:rsidRPr="007F7AA4" w:rsidRDefault="000433D4" w:rsidP="000433D4">
            <w:pPr>
              <w:widowControl/>
              <w:kinsoku/>
              <w:adjustRightInd/>
              <w:jc w:val="right"/>
              <w:rPr>
                <w:rFonts w:eastAsiaTheme="majorEastAsia" w:cs="Times New Roman"/>
                <w:color w:val="000000"/>
                <w:kern w:val="0"/>
                <w:sz w:val="22"/>
              </w:rPr>
            </w:pPr>
            <w:r w:rsidRPr="007F7AA4">
              <w:rPr>
                <w:rFonts w:eastAsiaTheme="majorEastAsia" w:cs="Times New Roman"/>
                <w:color w:val="000000"/>
                <w:kern w:val="0"/>
                <w:sz w:val="22"/>
              </w:rPr>
              <w:t>135</w:t>
            </w:r>
          </w:p>
        </w:tc>
        <w:tc>
          <w:tcPr>
            <w:tcW w:w="766" w:type="dxa"/>
            <w:tcBorders>
              <w:top w:val="nil"/>
              <w:left w:val="nil"/>
              <w:bottom w:val="single" w:sz="4" w:space="0" w:color="auto"/>
              <w:right w:val="single" w:sz="4" w:space="0" w:color="auto"/>
            </w:tcBorders>
            <w:shd w:val="clear" w:color="000000" w:fill="FFFFFF"/>
            <w:hideMark/>
          </w:tcPr>
          <w:p w14:paraId="07DF05AB"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ma   </w:t>
            </w:r>
          </w:p>
        </w:tc>
        <w:tc>
          <w:tcPr>
            <w:tcW w:w="3140" w:type="dxa"/>
            <w:tcBorders>
              <w:top w:val="nil"/>
              <w:left w:val="nil"/>
              <w:bottom w:val="single" w:sz="4" w:space="0" w:color="auto"/>
              <w:right w:val="single" w:sz="4" w:space="0" w:color="auto"/>
            </w:tcBorders>
            <w:shd w:val="clear" w:color="000000" w:fill="FFFFFF"/>
            <w:hideMark/>
          </w:tcPr>
          <w:p w14:paraId="11E91E15"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摩洛哥</w:t>
            </w:r>
            <w:r w:rsidRPr="007F7AA4">
              <w:rPr>
                <w:rFonts w:eastAsiaTheme="majorEastAsia" w:cs="Times New Roman"/>
                <w:color w:val="172B4D"/>
                <w:kern w:val="0"/>
                <w:sz w:val="22"/>
              </w:rPr>
              <w:t>                </w:t>
            </w:r>
          </w:p>
        </w:tc>
        <w:tc>
          <w:tcPr>
            <w:tcW w:w="3800" w:type="dxa"/>
            <w:tcBorders>
              <w:top w:val="nil"/>
              <w:left w:val="nil"/>
              <w:bottom w:val="single" w:sz="4" w:space="0" w:color="auto"/>
              <w:right w:val="single" w:sz="4" w:space="0" w:color="auto"/>
            </w:tcBorders>
            <w:shd w:val="clear" w:color="000000" w:fill="FFFFFF"/>
            <w:hideMark/>
          </w:tcPr>
          <w:p w14:paraId="3733BE82"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 Morocco                                </w:t>
            </w:r>
          </w:p>
        </w:tc>
      </w:tr>
      <w:tr w:rsidR="000433D4" w:rsidRPr="007F7AA4" w14:paraId="0F87A0A6" w14:textId="77777777" w:rsidTr="000433D4">
        <w:trPr>
          <w:trHeight w:val="300"/>
        </w:trPr>
        <w:tc>
          <w:tcPr>
            <w:tcW w:w="607" w:type="dxa"/>
            <w:tcBorders>
              <w:top w:val="nil"/>
              <w:left w:val="single" w:sz="4" w:space="0" w:color="auto"/>
              <w:bottom w:val="single" w:sz="4" w:space="0" w:color="auto"/>
              <w:right w:val="single" w:sz="4" w:space="0" w:color="auto"/>
            </w:tcBorders>
            <w:shd w:val="clear" w:color="auto" w:fill="auto"/>
            <w:noWrap/>
            <w:vAlign w:val="bottom"/>
            <w:hideMark/>
          </w:tcPr>
          <w:p w14:paraId="0B7E38F4" w14:textId="77777777" w:rsidR="000433D4" w:rsidRPr="007F7AA4" w:rsidRDefault="000433D4" w:rsidP="000433D4">
            <w:pPr>
              <w:widowControl/>
              <w:kinsoku/>
              <w:adjustRightInd/>
              <w:jc w:val="right"/>
              <w:rPr>
                <w:rFonts w:eastAsiaTheme="majorEastAsia" w:cs="Times New Roman"/>
                <w:color w:val="000000"/>
                <w:kern w:val="0"/>
                <w:sz w:val="22"/>
              </w:rPr>
            </w:pPr>
            <w:r w:rsidRPr="007F7AA4">
              <w:rPr>
                <w:rFonts w:eastAsiaTheme="majorEastAsia" w:cs="Times New Roman"/>
                <w:color w:val="000000"/>
                <w:kern w:val="0"/>
                <w:sz w:val="22"/>
              </w:rPr>
              <w:t>136</w:t>
            </w:r>
          </w:p>
        </w:tc>
        <w:tc>
          <w:tcPr>
            <w:tcW w:w="766" w:type="dxa"/>
            <w:tcBorders>
              <w:top w:val="nil"/>
              <w:left w:val="nil"/>
              <w:bottom w:val="single" w:sz="4" w:space="0" w:color="auto"/>
              <w:right w:val="single" w:sz="4" w:space="0" w:color="auto"/>
            </w:tcBorders>
            <w:shd w:val="clear" w:color="000000" w:fill="FFFFFF"/>
            <w:hideMark/>
          </w:tcPr>
          <w:p w14:paraId="045B8D82"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mz   </w:t>
            </w:r>
          </w:p>
        </w:tc>
        <w:tc>
          <w:tcPr>
            <w:tcW w:w="3140" w:type="dxa"/>
            <w:tcBorders>
              <w:top w:val="nil"/>
              <w:left w:val="nil"/>
              <w:bottom w:val="single" w:sz="4" w:space="0" w:color="auto"/>
              <w:right w:val="single" w:sz="4" w:space="0" w:color="auto"/>
            </w:tcBorders>
            <w:shd w:val="clear" w:color="000000" w:fill="FFFFFF"/>
            <w:hideMark/>
          </w:tcPr>
          <w:p w14:paraId="475075CA"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莫桑比克</w:t>
            </w:r>
            <w:r w:rsidRPr="007F7AA4">
              <w:rPr>
                <w:rFonts w:eastAsiaTheme="majorEastAsia" w:cs="Times New Roman"/>
                <w:color w:val="172B4D"/>
                <w:kern w:val="0"/>
                <w:sz w:val="22"/>
              </w:rPr>
              <w:t>               </w:t>
            </w:r>
          </w:p>
        </w:tc>
        <w:tc>
          <w:tcPr>
            <w:tcW w:w="3800" w:type="dxa"/>
            <w:tcBorders>
              <w:top w:val="nil"/>
              <w:left w:val="nil"/>
              <w:bottom w:val="single" w:sz="4" w:space="0" w:color="auto"/>
              <w:right w:val="single" w:sz="4" w:space="0" w:color="auto"/>
            </w:tcBorders>
            <w:shd w:val="clear" w:color="000000" w:fill="FFFFFF"/>
            <w:hideMark/>
          </w:tcPr>
          <w:p w14:paraId="74C39DBF"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 Mozambique                             </w:t>
            </w:r>
          </w:p>
        </w:tc>
      </w:tr>
      <w:tr w:rsidR="000433D4" w:rsidRPr="007F7AA4" w14:paraId="57AD1015" w14:textId="77777777" w:rsidTr="000433D4">
        <w:trPr>
          <w:trHeight w:val="300"/>
        </w:trPr>
        <w:tc>
          <w:tcPr>
            <w:tcW w:w="607" w:type="dxa"/>
            <w:tcBorders>
              <w:top w:val="nil"/>
              <w:left w:val="single" w:sz="4" w:space="0" w:color="auto"/>
              <w:bottom w:val="single" w:sz="4" w:space="0" w:color="auto"/>
              <w:right w:val="single" w:sz="4" w:space="0" w:color="auto"/>
            </w:tcBorders>
            <w:shd w:val="clear" w:color="auto" w:fill="auto"/>
            <w:noWrap/>
            <w:vAlign w:val="bottom"/>
            <w:hideMark/>
          </w:tcPr>
          <w:p w14:paraId="612AC84F" w14:textId="77777777" w:rsidR="000433D4" w:rsidRPr="007F7AA4" w:rsidRDefault="000433D4" w:rsidP="000433D4">
            <w:pPr>
              <w:widowControl/>
              <w:kinsoku/>
              <w:adjustRightInd/>
              <w:jc w:val="right"/>
              <w:rPr>
                <w:rFonts w:eastAsiaTheme="majorEastAsia" w:cs="Times New Roman"/>
                <w:color w:val="000000"/>
                <w:kern w:val="0"/>
                <w:sz w:val="22"/>
              </w:rPr>
            </w:pPr>
            <w:r w:rsidRPr="007F7AA4">
              <w:rPr>
                <w:rFonts w:eastAsiaTheme="majorEastAsia" w:cs="Times New Roman"/>
                <w:color w:val="000000"/>
                <w:kern w:val="0"/>
                <w:sz w:val="22"/>
              </w:rPr>
              <w:t>137</w:t>
            </w:r>
          </w:p>
        </w:tc>
        <w:tc>
          <w:tcPr>
            <w:tcW w:w="766" w:type="dxa"/>
            <w:tcBorders>
              <w:top w:val="nil"/>
              <w:left w:val="nil"/>
              <w:bottom w:val="single" w:sz="4" w:space="0" w:color="auto"/>
              <w:right w:val="single" w:sz="4" w:space="0" w:color="auto"/>
            </w:tcBorders>
            <w:shd w:val="clear" w:color="000000" w:fill="FFFFFF"/>
            <w:hideMark/>
          </w:tcPr>
          <w:p w14:paraId="41536DE5"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mm   </w:t>
            </w:r>
          </w:p>
        </w:tc>
        <w:tc>
          <w:tcPr>
            <w:tcW w:w="3140" w:type="dxa"/>
            <w:tcBorders>
              <w:top w:val="nil"/>
              <w:left w:val="nil"/>
              <w:bottom w:val="single" w:sz="4" w:space="0" w:color="auto"/>
              <w:right w:val="single" w:sz="4" w:space="0" w:color="auto"/>
            </w:tcBorders>
            <w:shd w:val="clear" w:color="000000" w:fill="FFFFFF"/>
            <w:hideMark/>
          </w:tcPr>
          <w:p w14:paraId="38ABB2F3"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缅甸</w:t>
            </w:r>
            <w:r w:rsidRPr="007F7AA4">
              <w:rPr>
                <w:rFonts w:eastAsiaTheme="majorEastAsia" w:cs="Times New Roman"/>
                <w:color w:val="172B4D"/>
                <w:kern w:val="0"/>
                <w:sz w:val="22"/>
              </w:rPr>
              <w:t>                  </w:t>
            </w:r>
          </w:p>
        </w:tc>
        <w:tc>
          <w:tcPr>
            <w:tcW w:w="3800" w:type="dxa"/>
            <w:tcBorders>
              <w:top w:val="nil"/>
              <w:left w:val="nil"/>
              <w:bottom w:val="single" w:sz="4" w:space="0" w:color="auto"/>
              <w:right w:val="single" w:sz="4" w:space="0" w:color="auto"/>
            </w:tcBorders>
            <w:shd w:val="clear" w:color="000000" w:fill="FFFFFF"/>
            <w:hideMark/>
          </w:tcPr>
          <w:p w14:paraId="2DFCD611"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 Myanmar (Burma)                        </w:t>
            </w:r>
          </w:p>
        </w:tc>
      </w:tr>
      <w:tr w:rsidR="000433D4" w:rsidRPr="007F7AA4" w14:paraId="738FB797" w14:textId="77777777" w:rsidTr="000433D4">
        <w:trPr>
          <w:trHeight w:val="300"/>
        </w:trPr>
        <w:tc>
          <w:tcPr>
            <w:tcW w:w="607" w:type="dxa"/>
            <w:tcBorders>
              <w:top w:val="nil"/>
              <w:left w:val="single" w:sz="4" w:space="0" w:color="auto"/>
              <w:bottom w:val="single" w:sz="4" w:space="0" w:color="auto"/>
              <w:right w:val="single" w:sz="4" w:space="0" w:color="auto"/>
            </w:tcBorders>
            <w:shd w:val="clear" w:color="auto" w:fill="auto"/>
            <w:noWrap/>
            <w:vAlign w:val="bottom"/>
            <w:hideMark/>
          </w:tcPr>
          <w:p w14:paraId="254EE187" w14:textId="77777777" w:rsidR="000433D4" w:rsidRPr="007F7AA4" w:rsidRDefault="000433D4" w:rsidP="000433D4">
            <w:pPr>
              <w:widowControl/>
              <w:kinsoku/>
              <w:adjustRightInd/>
              <w:jc w:val="right"/>
              <w:rPr>
                <w:rFonts w:eastAsiaTheme="majorEastAsia" w:cs="Times New Roman"/>
                <w:color w:val="000000"/>
                <w:kern w:val="0"/>
                <w:sz w:val="22"/>
              </w:rPr>
            </w:pPr>
            <w:r w:rsidRPr="007F7AA4">
              <w:rPr>
                <w:rFonts w:eastAsiaTheme="majorEastAsia" w:cs="Times New Roman"/>
                <w:color w:val="000000"/>
                <w:kern w:val="0"/>
                <w:sz w:val="22"/>
              </w:rPr>
              <w:lastRenderedPageBreak/>
              <w:t>138</w:t>
            </w:r>
          </w:p>
        </w:tc>
        <w:tc>
          <w:tcPr>
            <w:tcW w:w="766" w:type="dxa"/>
            <w:tcBorders>
              <w:top w:val="nil"/>
              <w:left w:val="nil"/>
              <w:bottom w:val="single" w:sz="4" w:space="0" w:color="auto"/>
              <w:right w:val="single" w:sz="4" w:space="0" w:color="auto"/>
            </w:tcBorders>
            <w:shd w:val="clear" w:color="000000" w:fill="FFFFFF"/>
            <w:hideMark/>
          </w:tcPr>
          <w:p w14:paraId="5E2EC119"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na   </w:t>
            </w:r>
          </w:p>
        </w:tc>
        <w:tc>
          <w:tcPr>
            <w:tcW w:w="3140" w:type="dxa"/>
            <w:tcBorders>
              <w:top w:val="nil"/>
              <w:left w:val="nil"/>
              <w:bottom w:val="single" w:sz="4" w:space="0" w:color="auto"/>
              <w:right w:val="single" w:sz="4" w:space="0" w:color="auto"/>
            </w:tcBorders>
            <w:shd w:val="clear" w:color="000000" w:fill="FFFFFF"/>
            <w:hideMark/>
          </w:tcPr>
          <w:p w14:paraId="42B2B9BE"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纳米比亚</w:t>
            </w:r>
            <w:r w:rsidRPr="007F7AA4">
              <w:rPr>
                <w:rFonts w:eastAsiaTheme="majorEastAsia" w:cs="Times New Roman"/>
                <w:color w:val="172B4D"/>
                <w:kern w:val="0"/>
                <w:sz w:val="22"/>
              </w:rPr>
              <w:t>               </w:t>
            </w:r>
          </w:p>
        </w:tc>
        <w:tc>
          <w:tcPr>
            <w:tcW w:w="3800" w:type="dxa"/>
            <w:tcBorders>
              <w:top w:val="nil"/>
              <w:left w:val="nil"/>
              <w:bottom w:val="single" w:sz="4" w:space="0" w:color="auto"/>
              <w:right w:val="single" w:sz="4" w:space="0" w:color="auto"/>
            </w:tcBorders>
            <w:shd w:val="clear" w:color="000000" w:fill="FFFFFF"/>
            <w:hideMark/>
          </w:tcPr>
          <w:p w14:paraId="5D8C89CF"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 Namibia                                </w:t>
            </w:r>
          </w:p>
        </w:tc>
      </w:tr>
      <w:tr w:rsidR="000433D4" w:rsidRPr="007F7AA4" w14:paraId="206F1AF0" w14:textId="77777777" w:rsidTr="000433D4">
        <w:trPr>
          <w:trHeight w:val="300"/>
        </w:trPr>
        <w:tc>
          <w:tcPr>
            <w:tcW w:w="607" w:type="dxa"/>
            <w:tcBorders>
              <w:top w:val="nil"/>
              <w:left w:val="single" w:sz="4" w:space="0" w:color="auto"/>
              <w:bottom w:val="single" w:sz="4" w:space="0" w:color="auto"/>
              <w:right w:val="single" w:sz="4" w:space="0" w:color="auto"/>
            </w:tcBorders>
            <w:shd w:val="clear" w:color="auto" w:fill="auto"/>
            <w:noWrap/>
            <w:vAlign w:val="bottom"/>
            <w:hideMark/>
          </w:tcPr>
          <w:p w14:paraId="6B83238C" w14:textId="77777777" w:rsidR="000433D4" w:rsidRPr="007F7AA4" w:rsidRDefault="000433D4" w:rsidP="000433D4">
            <w:pPr>
              <w:widowControl/>
              <w:kinsoku/>
              <w:adjustRightInd/>
              <w:jc w:val="right"/>
              <w:rPr>
                <w:rFonts w:eastAsiaTheme="majorEastAsia" w:cs="Times New Roman"/>
                <w:color w:val="000000"/>
                <w:kern w:val="0"/>
                <w:sz w:val="22"/>
              </w:rPr>
            </w:pPr>
            <w:r w:rsidRPr="007F7AA4">
              <w:rPr>
                <w:rFonts w:eastAsiaTheme="majorEastAsia" w:cs="Times New Roman"/>
                <w:color w:val="000000"/>
                <w:kern w:val="0"/>
                <w:sz w:val="22"/>
              </w:rPr>
              <w:t>139</w:t>
            </w:r>
          </w:p>
        </w:tc>
        <w:tc>
          <w:tcPr>
            <w:tcW w:w="766" w:type="dxa"/>
            <w:tcBorders>
              <w:top w:val="nil"/>
              <w:left w:val="nil"/>
              <w:bottom w:val="single" w:sz="4" w:space="0" w:color="auto"/>
              <w:right w:val="single" w:sz="4" w:space="0" w:color="auto"/>
            </w:tcBorders>
            <w:shd w:val="clear" w:color="000000" w:fill="FFFFFF"/>
            <w:hideMark/>
          </w:tcPr>
          <w:p w14:paraId="20F7B044"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nr   </w:t>
            </w:r>
          </w:p>
        </w:tc>
        <w:tc>
          <w:tcPr>
            <w:tcW w:w="3140" w:type="dxa"/>
            <w:tcBorders>
              <w:top w:val="nil"/>
              <w:left w:val="nil"/>
              <w:bottom w:val="single" w:sz="4" w:space="0" w:color="auto"/>
              <w:right w:val="single" w:sz="4" w:space="0" w:color="auto"/>
            </w:tcBorders>
            <w:shd w:val="clear" w:color="000000" w:fill="FFFFFF"/>
            <w:hideMark/>
          </w:tcPr>
          <w:p w14:paraId="5931E4A9"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瑙鲁</w:t>
            </w:r>
            <w:r w:rsidRPr="007F7AA4">
              <w:rPr>
                <w:rFonts w:eastAsiaTheme="majorEastAsia" w:cs="Times New Roman"/>
                <w:color w:val="172B4D"/>
                <w:kern w:val="0"/>
                <w:sz w:val="22"/>
              </w:rPr>
              <w:t>                  </w:t>
            </w:r>
          </w:p>
        </w:tc>
        <w:tc>
          <w:tcPr>
            <w:tcW w:w="3800" w:type="dxa"/>
            <w:tcBorders>
              <w:top w:val="nil"/>
              <w:left w:val="nil"/>
              <w:bottom w:val="single" w:sz="4" w:space="0" w:color="auto"/>
              <w:right w:val="single" w:sz="4" w:space="0" w:color="auto"/>
            </w:tcBorders>
            <w:shd w:val="clear" w:color="000000" w:fill="FFFFFF"/>
            <w:hideMark/>
          </w:tcPr>
          <w:p w14:paraId="6A1E1DEE"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 Nauru                                  </w:t>
            </w:r>
          </w:p>
        </w:tc>
      </w:tr>
      <w:tr w:rsidR="000433D4" w:rsidRPr="007F7AA4" w14:paraId="01F96244" w14:textId="77777777" w:rsidTr="000433D4">
        <w:trPr>
          <w:trHeight w:val="300"/>
        </w:trPr>
        <w:tc>
          <w:tcPr>
            <w:tcW w:w="607" w:type="dxa"/>
            <w:tcBorders>
              <w:top w:val="nil"/>
              <w:left w:val="single" w:sz="4" w:space="0" w:color="auto"/>
              <w:bottom w:val="single" w:sz="4" w:space="0" w:color="auto"/>
              <w:right w:val="single" w:sz="4" w:space="0" w:color="auto"/>
            </w:tcBorders>
            <w:shd w:val="clear" w:color="auto" w:fill="auto"/>
            <w:noWrap/>
            <w:vAlign w:val="bottom"/>
            <w:hideMark/>
          </w:tcPr>
          <w:p w14:paraId="61693D1B" w14:textId="77777777" w:rsidR="000433D4" w:rsidRPr="007F7AA4" w:rsidRDefault="000433D4" w:rsidP="000433D4">
            <w:pPr>
              <w:widowControl/>
              <w:kinsoku/>
              <w:adjustRightInd/>
              <w:jc w:val="right"/>
              <w:rPr>
                <w:rFonts w:eastAsiaTheme="majorEastAsia" w:cs="Times New Roman"/>
                <w:color w:val="000000"/>
                <w:kern w:val="0"/>
                <w:sz w:val="22"/>
              </w:rPr>
            </w:pPr>
            <w:r w:rsidRPr="007F7AA4">
              <w:rPr>
                <w:rFonts w:eastAsiaTheme="majorEastAsia" w:cs="Times New Roman"/>
                <w:color w:val="000000"/>
                <w:kern w:val="0"/>
                <w:sz w:val="22"/>
              </w:rPr>
              <w:t>140</w:t>
            </w:r>
          </w:p>
        </w:tc>
        <w:tc>
          <w:tcPr>
            <w:tcW w:w="766" w:type="dxa"/>
            <w:tcBorders>
              <w:top w:val="nil"/>
              <w:left w:val="nil"/>
              <w:bottom w:val="single" w:sz="4" w:space="0" w:color="auto"/>
              <w:right w:val="single" w:sz="4" w:space="0" w:color="auto"/>
            </w:tcBorders>
            <w:shd w:val="clear" w:color="000000" w:fill="FFFFFF"/>
            <w:hideMark/>
          </w:tcPr>
          <w:p w14:paraId="1D5A1F6F"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np   </w:t>
            </w:r>
          </w:p>
        </w:tc>
        <w:tc>
          <w:tcPr>
            <w:tcW w:w="3140" w:type="dxa"/>
            <w:tcBorders>
              <w:top w:val="nil"/>
              <w:left w:val="nil"/>
              <w:bottom w:val="single" w:sz="4" w:space="0" w:color="auto"/>
              <w:right w:val="single" w:sz="4" w:space="0" w:color="auto"/>
            </w:tcBorders>
            <w:shd w:val="clear" w:color="000000" w:fill="FFFFFF"/>
            <w:hideMark/>
          </w:tcPr>
          <w:p w14:paraId="2574AB02"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尼泊尔</w:t>
            </w:r>
            <w:r w:rsidRPr="007F7AA4">
              <w:rPr>
                <w:rFonts w:eastAsiaTheme="majorEastAsia" w:cs="Times New Roman"/>
                <w:color w:val="172B4D"/>
                <w:kern w:val="0"/>
                <w:sz w:val="22"/>
              </w:rPr>
              <w:t>                </w:t>
            </w:r>
          </w:p>
        </w:tc>
        <w:tc>
          <w:tcPr>
            <w:tcW w:w="3800" w:type="dxa"/>
            <w:tcBorders>
              <w:top w:val="nil"/>
              <w:left w:val="nil"/>
              <w:bottom w:val="single" w:sz="4" w:space="0" w:color="auto"/>
              <w:right w:val="single" w:sz="4" w:space="0" w:color="auto"/>
            </w:tcBorders>
            <w:shd w:val="clear" w:color="000000" w:fill="FFFFFF"/>
            <w:hideMark/>
          </w:tcPr>
          <w:p w14:paraId="07D142B9"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 Nepal                                  </w:t>
            </w:r>
          </w:p>
        </w:tc>
      </w:tr>
      <w:tr w:rsidR="000433D4" w:rsidRPr="007F7AA4" w14:paraId="217A19F9" w14:textId="77777777" w:rsidTr="000433D4">
        <w:trPr>
          <w:trHeight w:val="300"/>
        </w:trPr>
        <w:tc>
          <w:tcPr>
            <w:tcW w:w="607" w:type="dxa"/>
            <w:tcBorders>
              <w:top w:val="nil"/>
              <w:left w:val="single" w:sz="4" w:space="0" w:color="auto"/>
              <w:bottom w:val="single" w:sz="4" w:space="0" w:color="auto"/>
              <w:right w:val="single" w:sz="4" w:space="0" w:color="auto"/>
            </w:tcBorders>
            <w:shd w:val="clear" w:color="auto" w:fill="auto"/>
            <w:noWrap/>
            <w:vAlign w:val="bottom"/>
            <w:hideMark/>
          </w:tcPr>
          <w:p w14:paraId="573B80E0" w14:textId="77777777" w:rsidR="000433D4" w:rsidRPr="007F7AA4" w:rsidRDefault="000433D4" w:rsidP="000433D4">
            <w:pPr>
              <w:widowControl/>
              <w:kinsoku/>
              <w:adjustRightInd/>
              <w:jc w:val="right"/>
              <w:rPr>
                <w:rFonts w:eastAsiaTheme="majorEastAsia" w:cs="Times New Roman"/>
                <w:color w:val="000000"/>
                <w:kern w:val="0"/>
                <w:sz w:val="22"/>
              </w:rPr>
            </w:pPr>
            <w:r w:rsidRPr="007F7AA4">
              <w:rPr>
                <w:rFonts w:eastAsiaTheme="majorEastAsia" w:cs="Times New Roman"/>
                <w:color w:val="000000"/>
                <w:kern w:val="0"/>
                <w:sz w:val="22"/>
              </w:rPr>
              <w:t>141</w:t>
            </w:r>
          </w:p>
        </w:tc>
        <w:tc>
          <w:tcPr>
            <w:tcW w:w="766" w:type="dxa"/>
            <w:tcBorders>
              <w:top w:val="nil"/>
              <w:left w:val="nil"/>
              <w:bottom w:val="single" w:sz="4" w:space="0" w:color="auto"/>
              <w:right w:val="single" w:sz="4" w:space="0" w:color="auto"/>
            </w:tcBorders>
            <w:shd w:val="clear" w:color="000000" w:fill="FFFFFF"/>
            <w:hideMark/>
          </w:tcPr>
          <w:p w14:paraId="20CBF7BB"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nl   </w:t>
            </w:r>
          </w:p>
        </w:tc>
        <w:tc>
          <w:tcPr>
            <w:tcW w:w="3140" w:type="dxa"/>
            <w:tcBorders>
              <w:top w:val="nil"/>
              <w:left w:val="nil"/>
              <w:bottom w:val="single" w:sz="4" w:space="0" w:color="auto"/>
              <w:right w:val="single" w:sz="4" w:space="0" w:color="auto"/>
            </w:tcBorders>
            <w:shd w:val="clear" w:color="000000" w:fill="FFFFFF"/>
            <w:hideMark/>
          </w:tcPr>
          <w:p w14:paraId="4BEB900F"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荷兰</w:t>
            </w:r>
            <w:r w:rsidRPr="007F7AA4">
              <w:rPr>
                <w:rFonts w:eastAsiaTheme="majorEastAsia" w:cs="Times New Roman"/>
                <w:color w:val="172B4D"/>
                <w:kern w:val="0"/>
                <w:sz w:val="22"/>
              </w:rPr>
              <w:t>                  </w:t>
            </w:r>
          </w:p>
        </w:tc>
        <w:tc>
          <w:tcPr>
            <w:tcW w:w="3800" w:type="dxa"/>
            <w:tcBorders>
              <w:top w:val="nil"/>
              <w:left w:val="nil"/>
              <w:bottom w:val="single" w:sz="4" w:space="0" w:color="auto"/>
              <w:right w:val="single" w:sz="4" w:space="0" w:color="auto"/>
            </w:tcBorders>
            <w:shd w:val="clear" w:color="000000" w:fill="FFFFFF"/>
            <w:hideMark/>
          </w:tcPr>
          <w:p w14:paraId="27026219"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 Netherlands                            </w:t>
            </w:r>
          </w:p>
        </w:tc>
      </w:tr>
      <w:tr w:rsidR="000433D4" w:rsidRPr="007F7AA4" w14:paraId="74484183" w14:textId="77777777" w:rsidTr="000433D4">
        <w:trPr>
          <w:trHeight w:val="300"/>
        </w:trPr>
        <w:tc>
          <w:tcPr>
            <w:tcW w:w="607" w:type="dxa"/>
            <w:tcBorders>
              <w:top w:val="nil"/>
              <w:left w:val="single" w:sz="4" w:space="0" w:color="auto"/>
              <w:bottom w:val="single" w:sz="4" w:space="0" w:color="auto"/>
              <w:right w:val="single" w:sz="4" w:space="0" w:color="auto"/>
            </w:tcBorders>
            <w:shd w:val="clear" w:color="auto" w:fill="auto"/>
            <w:noWrap/>
            <w:vAlign w:val="bottom"/>
            <w:hideMark/>
          </w:tcPr>
          <w:p w14:paraId="64432478" w14:textId="77777777" w:rsidR="000433D4" w:rsidRPr="007F7AA4" w:rsidRDefault="000433D4" w:rsidP="000433D4">
            <w:pPr>
              <w:widowControl/>
              <w:kinsoku/>
              <w:adjustRightInd/>
              <w:jc w:val="right"/>
              <w:rPr>
                <w:rFonts w:eastAsiaTheme="majorEastAsia" w:cs="Times New Roman"/>
                <w:color w:val="000000"/>
                <w:kern w:val="0"/>
                <w:sz w:val="22"/>
              </w:rPr>
            </w:pPr>
            <w:r w:rsidRPr="007F7AA4">
              <w:rPr>
                <w:rFonts w:eastAsiaTheme="majorEastAsia" w:cs="Times New Roman"/>
                <w:color w:val="000000"/>
                <w:kern w:val="0"/>
                <w:sz w:val="22"/>
              </w:rPr>
              <w:t>142</w:t>
            </w:r>
          </w:p>
        </w:tc>
        <w:tc>
          <w:tcPr>
            <w:tcW w:w="766" w:type="dxa"/>
            <w:tcBorders>
              <w:top w:val="nil"/>
              <w:left w:val="nil"/>
              <w:bottom w:val="single" w:sz="4" w:space="0" w:color="auto"/>
              <w:right w:val="single" w:sz="4" w:space="0" w:color="auto"/>
            </w:tcBorders>
            <w:shd w:val="clear" w:color="000000" w:fill="FFFFFF"/>
            <w:hideMark/>
          </w:tcPr>
          <w:p w14:paraId="7EDB0694"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nc   </w:t>
            </w:r>
          </w:p>
        </w:tc>
        <w:tc>
          <w:tcPr>
            <w:tcW w:w="3140" w:type="dxa"/>
            <w:tcBorders>
              <w:top w:val="nil"/>
              <w:left w:val="nil"/>
              <w:bottom w:val="single" w:sz="4" w:space="0" w:color="auto"/>
              <w:right w:val="single" w:sz="4" w:space="0" w:color="auto"/>
            </w:tcBorders>
            <w:shd w:val="clear" w:color="000000" w:fill="FFFFFF"/>
            <w:hideMark/>
          </w:tcPr>
          <w:p w14:paraId="339846B0"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新喀里多尼亚</w:t>
            </w:r>
            <w:r w:rsidRPr="007F7AA4">
              <w:rPr>
                <w:rFonts w:eastAsiaTheme="majorEastAsia" w:cs="Times New Roman"/>
                <w:color w:val="172B4D"/>
                <w:kern w:val="0"/>
                <w:sz w:val="22"/>
              </w:rPr>
              <w:t>           </w:t>
            </w:r>
          </w:p>
        </w:tc>
        <w:tc>
          <w:tcPr>
            <w:tcW w:w="3800" w:type="dxa"/>
            <w:tcBorders>
              <w:top w:val="nil"/>
              <w:left w:val="nil"/>
              <w:bottom w:val="single" w:sz="4" w:space="0" w:color="auto"/>
              <w:right w:val="single" w:sz="4" w:space="0" w:color="auto"/>
            </w:tcBorders>
            <w:shd w:val="clear" w:color="000000" w:fill="FFFFFF"/>
            <w:hideMark/>
          </w:tcPr>
          <w:p w14:paraId="73DCAF91"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 New Caledonia                          </w:t>
            </w:r>
          </w:p>
        </w:tc>
      </w:tr>
      <w:tr w:rsidR="000433D4" w:rsidRPr="007F7AA4" w14:paraId="1415E96E" w14:textId="77777777" w:rsidTr="000433D4">
        <w:trPr>
          <w:trHeight w:val="300"/>
        </w:trPr>
        <w:tc>
          <w:tcPr>
            <w:tcW w:w="607" w:type="dxa"/>
            <w:tcBorders>
              <w:top w:val="nil"/>
              <w:left w:val="single" w:sz="4" w:space="0" w:color="auto"/>
              <w:bottom w:val="single" w:sz="4" w:space="0" w:color="auto"/>
              <w:right w:val="single" w:sz="4" w:space="0" w:color="auto"/>
            </w:tcBorders>
            <w:shd w:val="clear" w:color="auto" w:fill="auto"/>
            <w:noWrap/>
            <w:vAlign w:val="bottom"/>
            <w:hideMark/>
          </w:tcPr>
          <w:p w14:paraId="130637E7" w14:textId="77777777" w:rsidR="000433D4" w:rsidRPr="007F7AA4" w:rsidRDefault="000433D4" w:rsidP="000433D4">
            <w:pPr>
              <w:widowControl/>
              <w:kinsoku/>
              <w:adjustRightInd/>
              <w:jc w:val="right"/>
              <w:rPr>
                <w:rFonts w:eastAsiaTheme="majorEastAsia" w:cs="Times New Roman"/>
                <w:color w:val="000000"/>
                <w:kern w:val="0"/>
                <w:sz w:val="22"/>
              </w:rPr>
            </w:pPr>
            <w:r w:rsidRPr="007F7AA4">
              <w:rPr>
                <w:rFonts w:eastAsiaTheme="majorEastAsia" w:cs="Times New Roman"/>
                <w:color w:val="000000"/>
                <w:kern w:val="0"/>
                <w:sz w:val="22"/>
              </w:rPr>
              <w:t>143</w:t>
            </w:r>
          </w:p>
        </w:tc>
        <w:tc>
          <w:tcPr>
            <w:tcW w:w="766" w:type="dxa"/>
            <w:tcBorders>
              <w:top w:val="nil"/>
              <w:left w:val="nil"/>
              <w:bottom w:val="single" w:sz="4" w:space="0" w:color="auto"/>
              <w:right w:val="single" w:sz="4" w:space="0" w:color="auto"/>
            </w:tcBorders>
            <w:shd w:val="clear" w:color="000000" w:fill="FFFFFF"/>
            <w:hideMark/>
          </w:tcPr>
          <w:p w14:paraId="709B4F63"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nz   </w:t>
            </w:r>
          </w:p>
        </w:tc>
        <w:tc>
          <w:tcPr>
            <w:tcW w:w="3140" w:type="dxa"/>
            <w:tcBorders>
              <w:top w:val="nil"/>
              <w:left w:val="nil"/>
              <w:bottom w:val="single" w:sz="4" w:space="0" w:color="auto"/>
              <w:right w:val="single" w:sz="4" w:space="0" w:color="auto"/>
            </w:tcBorders>
            <w:shd w:val="clear" w:color="000000" w:fill="FFFFFF"/>
            <w:hideMark/>
          </w:tcPr>
          <w:p w14:paraId="11418B32"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新西兰</w:t>
            </w:r>
            <w:r w:rsidRPr="007F7AA4">
              <w:rPr>
                <w:rFonts w:eastAsiaTheme="majorEastAsia" w:cs="Times New Roman"/>
                <w:color w:val="172B4D"/>
                <w:kern w:val="0"/>
                <w:sz w:val="22"/>
              </w:rPr>
              <w:t>                </w:t>
            </w:r>
          </w:p>
        </w:tc>
        <w:tc>
          <w:tcPr>
            <w:tcW w:w="3800" w:type="dxa"/>
            <w:tcBorders>
              <w:top w:val="nil"/>
              <w:left w:val="nil"/>
              <w:bottom w:val="single" w:sz="4" w:space="0" w:color="auto"/>
              <w:right w:val="single" w:sz="4" w:space="0" w:color="auto"/>
            </w:tcBorders>
            <w:shd w:val="clear" w:color="000000" w:fill="FFFFFF"/>
            <w:hideMark/>
          </w:tcPr>
          <w:p w14:paraId="1A85A4F4"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 New Zealand                            </w:t>
            </w:r>
          </w:p>
        </w:tc>
      </w:tr>
      <w:tr w:rsidR="000433D4" w:rsidRPr="007F7AA4" w14:paraId="56F5702A" w14:textId="77777777" w:rsidTr="000433D4">
        <w:trPr>
          <w:trHeight w:val="300"/>
        </w:trPr>
        <w:tc>
          <w:tcPr>
            <w:tcW w:w="607" w:type="dxa"/>
            <w:tcBorders>
              <w:top w:val="nil"/>
              <w:left w:val="single" w:sz="4" w:space="0" w:color="auto"/>
              <w:bottom w:val="single" w:sz="4" w:space="0" w:color="auto"/>
              <w:right w:val="single" w:sz="4" w:space="0" w:color="auto"/>
            </w:tcBorders>
            <w:shd w:val="clear" w:color="auto" w:fill="auto"/>
            <w:noWrap/>
            <w:vAlign w:val="bottom"/>
            <w:hideMark/>
          </w:tcPr>
          <w:p w14:paraId="27A8CAB3" w14:textId="77777777" w:rsidR="000433D4" w:rsidRPr="007F7AA4" w:rsidRDefault="000433D4" w:rsidP="000433D4">
            <w:pPr>
              <w:widowControl/>
              <w:kinsoku/>
              <w:adjustRightInd/>
              <w:jc w:val="right"/>
              <w:rPr>
                <w:rFonts w:eastAsiaTheme="majorEastAsia" w:cs="Times New Roman"/>
                <w:color w:val="000000"/>
                <w:kern w:val="0"/>
                <w:sz w:val="22"/>
              </w:rPr>
            </w:pPr>
            <w:r w:rsidRPr="007F7AA4">
              <w:rPr>
                <w:rFonts w:eastAsiaTheme="majorEastAsia" w:cs="Times New Roman"/>
                <w:color w:val="000000"/>
                <w:kern w:val="0"/>
                <w:sz w:val="22"/>
              </w:rPr>
              <w:t>144</w:t>
            </w:r>
          </w:p>
        </w:tc>
        <w:tc>
          <w:tcPr>
            <w:tcW w:w="766" w:type="dxa"/>
            <w:tcBorders>
              <w:top w:val="nil"/>
              <w:left w:val="nil"/>
              <w:bottom w:val="single" w:sz="4" w:space="0" w:color="auto"/>
              <w:right w:val="single" w:sz="4" w:space="0" w:color="auto"/>
            </w:tcBorders>
            <w:shd w:val="clear" w:color="000000" w:fill="FFFFFF"/>
            <w:hideMark/>
          </w:tcPr>
          <w:p w14:paraId="1174EF2D"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ni   </w:t>
            </w:r>
          </w:p>
        </w:tc>
        <w:tc>
          <w:tcPr>
            <w:tcW w:w="3140" w:type="dxa"/>
            <w:tcBorders>
              <w:top w:val="nil"/>
              <w:left w:val="nil"/>
              <w:bottom w:val="single" w:sz="4" w:space="0" w:color="auto"/>
              <w:right w:val="single" w:sz="4" w:space="0" w:color="auto"/>
            </w:tcBorders>
            <w:shd w:val="clear" w:color="000000" w:fill="FFFFFF"/>
            <w:hideMark/>
          </w:tcPr>
          <w:p w14:paraId="4E084306"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尼加拉瓜</w:t>
            </w:r>
            <w:r w:rsidRPr="007F7AA4">
              <w:rPr>
                <w:rFonts w:eastAsiaTheme="majorEastAsia" w:cs="Times New Roman"/>
                <w:color w:val="172B4D"/>
                <w:kern w:val="0"/>
                <w:sz w:val="22"/>
              </w:rPr>
              <w:t>               </w:t>
            </w:r>
          </w:p>
        </w:tc>
        <w:tc>
          <w:tcPr>
            <w:tcW w:w="3800" w:type="dxa"/>
            <w:tcBorders>
              <w:top w:val="nil"/>
              <w:left w:val="nil"/>
              <w:bottom w:val="single" w:sz="4" w:space="0" w:color="auto"/>
              <w:right w:val="single" w:sz="4" w:space="0" w:color="auto"/>
            </w:tcBorders>
            <w:shd w:val="clear" w:color="000000" w:fill="FFFFFF"/>
            <w:hideMark/>
          </w:tcPr>
          <w:p w14:paraId="2E00276E"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 Nicaragua                              </w:t>
            </w:r>
          </w:p>
        </w:tc>
      </w:tr>
      <w:tr w:rsidR="000433D4" w:rsidRPr="007F7AA4" w14:paraId="78E2B98F" w14:textId="77777777" w:rsidTr="000433D4">
        <w:trPr>
          <w:trHeight w:val="300"/>
        </w:trPr>
        <w:tc>
          <w:tcPr>
            <w:tcW w:w="607" w:type="dxa"/>
            <w:tcBorders>
              <w:top w:val="nil"/>
              <w:left w:val="single" w:sz="4" w:space="0" w:color="auto"/>
              <w:bottom w:val="single" w:sz="4" w:space="0" w:color="auto"/>
              <w:right w:val="single" w:sz="4" w:space="0" w:color="auto"/>
            </w:tcBorders>
            <w:shd w:val="clear" w:color="auto" w:fill="auto"/>
            <w:noWrap/>
            <w:vAlign w:val="bottom"/>
            <w:hideMark/>
          </w:tcPr>
          <w:p w14:paraId="20DCE6DB" w14:textId="77777777" w:rsidR="000433D4" w:rsidRPr="007F7AA4" w:rsidRDefault="000433D4" w:rsidP="000433D4">
            <w:pPr>
              <w:widowControl/>
              <w:kinsoku/>
              <w:adjustRightInd/>
              <w:jc w:val="right"/>
              <w:rPr>
                <w:rFonts w:eastAsiaTheme="majorEastAsia" w:cs="Times New Roman"/>
                <w:color w:val="000000"/>
                <w:kern w:val="0"/>
                <w:sz w:val="22"/>
              </w:rPr>
            </w:pPr>
            <w:r w:rsidRPr="007F7AA4">
              <w:rPr>
                <w:rFonts w:eastAsiaTheme="majorEastAsia" w:cs="Times New Roman"/>
                <w:color w:val="000000"/>
                <w:kern w:val="0"/>
                <w:sz w:val="22"/>
              </w:rPr>
              <w:t>145</w:t>
            </w:r>
          </w:p>
        </w:tc>
        <w:tc>
          <w:tcPr>
            <w:tcW w:w="766" w:type="dxa"/>
            <w:tcBorders>
              <w:top w:val="nil"/>
              <w:left w:val="nil"/>
              <w:bottom w:val="single" w:sz="4" w:space="0" w:color="auto"/>
              <w:right w:val="single" w:sz="4" w:space="0" w:color="auto"/>
            </w:tcBorders>
            <w:shd w:val="clear" w:color="000000" w:fill="FFFFFF"/>
            <w:hideMark/>
          </w:tcPr>
          <w:p w14:paraId="5591331A"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ng   </w:t>
            </w:r>
          </w:p>
        </w:tc>
        <w:tc>
          <w:tcPr>
            <w:tcW w:w="3140" w:type="dxa"/>
            <w:tcBorders>
              <w:top w:val="nil"/>
              <w:left w:val="nil"/>
              <w:bottom w:val="single" w:sz="4" w:space="0" w:color="auto"/>
              <w:right w:val="single" w:sz="4" w:space="0" w:color="auto"/>
            </w:tcBorders>
            <w:shd w:val="clear" w:color="000000" w:fill="FFFFFF"/>
            <w:hideMark/>
          </w:tcPr>
          <w:p w14:paraId="3E625A97"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尼日利亚</w:t>
            </w:r>
            <w:r w:rsidRPr="007F7AA4">
              <w:rPr>
                <w:rFonts w:eastAsiaTheme="majorEastAsia" w:cs="Times New Roman"/>
                <w:color w:val="172B4D"/>
                <w:kern w:val="0"/>
                <w:sz w:val="22"/>
              </w:rPr>
              <w:t>               </w:t>
            </w:r>
          </w:p>
        </w:tc>
        <w:tc>
          <w:tcPr>
            <w:tcW w:w="3800" w:type="dxa"/>
            <w:tcBorders>
              <w:top w:val="nil"/>
              <w:left w:val="nil"/>
              <w:bottom w:val="single" w:sz="4" w:space="0" w:color="auto"/>
              <w:right w:val="single" w:sz="4" w:space="0" w:color="auto"/>
            </w:tcBorders>
            <w:shd w:val="clear" w:color="000000" w:fill="FFFFFF"/>
            <w:hideMark/>
          </w:tcPr>
          <w:p w14:paraId="5E3A2D24"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 Nigeria                                </w:t>
            </w:r>
          </w:p>
        </w:tc>
      </w:tr>
      <w:tr w:rsidR="000433D4" w:rsidRPr="007F7AA4" w14:paraId="1A14D6C3" w14:textId="77777777" w:rsidTr="000433D4">
        <w:trPr>
          <w:trHeight w:val="300"/>
        </w:trPr>
        <w:tc>
          <w:tcPr>
            <w:tcW w:w="607" w:type="dxa"/>
            <w:tcBorders>
              <w:top w:val="nil"/>
              <w:left w:val="single" w:sz="4" w:space="0" w:color="auto"/>
              <w:bottom w:val="single" w:sz="4" w:space="0" w:color="auto"/>
              <w:right w:val="single" w:sz="4" w:space="0" w:color="auto"/>
            </w:tcBorders>
            <w:shd w:val="clear" w:color="auto" w:fill="auto"/>
            <w:noWrap/>
            <w:vAlign w:val="bottom"/>
            <w:hideMark/>
          </w:tcPr>
          <w:p w14:paraId="2CF589FA" w14:textId="77777777" w:rsidR="000433D4" w:rsidRPr="007F7AA4" w:rsidRDefault="000433D4" w:rsidP="000433D4">
            <w:pPr>
              <w:widowControl/>
              <w:kinsoku/>
              <w:adjustRightInd/>
              <w:jc w:val="right"/>
              <w:rPr>
                <w:rFonts w:eastAsiaTheme="majorEastAsia" w:cs="Times New Roman"/>
                <w:color w:val="000000"/>
                <w:kern w:val="0"/>
                <w:sz w:val="22"/>
              </w:rPr>
            </w:pPr>
            <w:r w:rsidRPr="007F7AA4">
              <w:rPr>
                <w:rFonts w:eastAsiaTheme="majorEastAsia" w:cs="Times New Roman"/>
                <w:color w:val="000000"/>
                <w:kern w:val="0"/>
                <w:sz w:val="22"/>
              </w:rPr>
              <w:t>146</w:t>
            </w:r>
          </w:p>
        </w:tc>
        <w:tc>
          <w:tcPr>
            <w:tcW w:w="766" w:type="dxa"/>
            <w:tcBorders>
              <w:top w:val="nil"/>
              <w:left w:val="nil"/>
              <w:bottom w:val="single" w:sz="4" w:space="0" w:color="auto"/>
              <w:right w:val="single" w:sz="4" w:space="0" w:color="auto"/>
            </w:tcBorders>
            <w:shd w:val="clear" w:color="000000" w:fill="FFFFFF"/>
            <w:hideMark/>
          </w:tcPr>
          <w:p w14:paraId="62BB0C5E"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nu   </w:t>
            </w:r>
          </w:p>
        </w:tc>
        <w:tc>
          <w:tcPr>
            <w:tcW w:w="3140" w:type="dxa"/>
            <w:tcBorders>
              <w:top w:val="nil"/>
              <w:left w:val="nil"/>
              <w:bottom w:val="single" w:sz="4" w:space="0" w:color="auto"/>
              <w:right w:val="single" w:sz="4" w:space="0" w:color="auto"/>
            </w:tcBorders>
            <w:shd w:val="clear" w:color="000000" w:fill="FFFFFF"/>
            <w:hideMark/>
          </w:tcPr>
          <w:p w14:paraId="3CD6561A"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纽埃岛</w:t>
            </w:r>
            <w:r w:rsidRPr="007F7AA4">
              <w:rPr>
                <w:rFonts w:eastAsiaTheme="majorEastAsia" w:cs="Times New Roman"/>
                <w:color w:val="172B4D"/>
                <w:kern w:val="0"/>
                <w:sz w:val="22"/>
              </w:rPr>
              <w:t>                </w:t>
            </w:r>
          </w:p>
        </w:tc>
        <w:tc>
          <w:tcPr>
            <w:tcW w:w="3800" w:type="dxa"/>
            <w:tcBorders>
              <w:top w:val="nil"/>
              <w:left w:val="nil"/>
              <w:bottom w:val="single" w:sz="4" w:space="0" w:color="auto"/>
              <w:right w:val="single" w:sz="4" w:space="0" w:color="auto"/>
            </w:tcBorders>
            <w:shd w:val="clear" w:color="000000" w:fill="FFFFFF"/>
            <w:hideMark/>
          </w:tcPr>
          <w:p w14:paraId="05B20920"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 Niue                                   </w:t>
            </w:r>
          </w:p>
        </w:tc>
      </w:tr>
      <w:tr w:rsidR="000433D4" w:rsidRPr="007F7AA4" w14:paraId="11BBACC8" w14:textId="77777777" w:rsidTr="000433D4">
        <w:trPr>
          <w:trHeight w:val="300"/>
        </w:trPr>
        <w:tc>
          <w:tcPr>
            <w:tcW w:w="607" w:type="dxa"/>
            <w:tcBorders>
              <w:top w:val="nil"/>
              <w:left w:val="single" w:sz="4" w:space="0" w:color="auto"/>
              <w:bottom w:val="single" w:sz="4" w:space="0" w:color="auto"/>
              <w:right w:val="single" w:sz="4" w:space="0" w:color="auto"/>
            </w:tcBorders>
            <w:shd w:val="clear" w:color="auto" w:fill="auto"/>
            <w:noWrap/>
            <w:vAlign w:val="bottom"/>
            <w:hideMark/>
          </w:tcPr>
          <w:p w14:paraId="2C7FAAEB" w14:textId="77777777" w:rsidR="000433D4" w:rsidRPr="007F7AA4" w:rsidRDefault="000433D4" w:rsidP="000433D4">
            <w:pPr>
              <w:widowControl/>
              <w:kinsoku/>
              <w:adjustRightInd/>
              <w:jc w:val="right"/>
              <w:rPr>
                <w:rFonts w:eastAsiaTheme="majorEastAsia" w:cs="Times New Roman"/>
                <w:color w:val="000000"/>
                <w:kern w:val="0"/>
                <w:sz w:val="22"/>
              </w:rPr>
            </w:pPr>
            <w:r w:rsidRPr="007F7AA4">
              <w:rPr>
                <w:rFonts w:eastAsiaTheme="majorEastAsia" w:cs="Times New Roman"/>
                <w:color w:val="000000"/>
                <w:kern w:val="0"/>
                <w:sz w:val="22"/>
              </w:rPr>
              <w:t>147</w:t>
            </w:r>
          </w:p>
        </w:tc>
        <w:tc>
          <w:tcPr>
            <w:tcW w:w="766" w:type="dxa"/>
            <w:tcBorders>
              <w:top w:val="nil"/>
              <w:left w:val="nil"/>
              <w:bottom w:val="single" w:sz="4" w:space="0" w:color="auto"/>
              <w:right w:val="single" w:sz="4" w:space="0" w:color="auto"/>
            </w:tcBorders>
            <w:shd w:val="clear" w:color="000000" w:fill="FFFFFF"/>
            <w:hideMark/>
          </w:tcPr>
          <w:p w14:paraId="38CCB610"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nf   </w:t>
            </w:r>
          </w:p>
        </w:tc>
        <w:tc>
          <w:tcPr>
            <w:tcW w:w="3140" w:type="dxa"/>
            <w:tcBorders>
              <w:top w:val="nil"/>
              <w:left w:val="nil"/>
              <w:bottom w:val="single" w:sz="4" w:space="0" w:color="auto"/>
              <w:right w:val="single" w:sz="4" w:space="0" w:color="auto"/>
            </w:tcBorders>
            <w:shd w:val="clear" w:color="000000" w:fill="FFFFFF"/>
            <w:hideMark/>
          </w:tcPr>
          <w:p w14:paraId="20716299"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诺福克岛</w:t>
            </w:r>
            <w:r w:rsidRPr="007F7AA4">
              <w:rPr>
                <w:rFonts w:eastAsiaTheme="majorEastAsia" w:cs="Times New Roman"/>
                <w:color w:val="172B4D"/>
                <w:kern w:val="0"/>
                <w:sz w:val="22"/>
              </w:rPr>
              <w:t>               </w:t>
            </w:r>
          </w:p>
        </w:tc>
        <w:tc>
          <w:tcPr>
            <w:tcW w:w="3800" w:type="dxa"/>
            <w:tcBorders>
              <w:top w:val="nil"/>
              <w:left w:val="nil"/>
              <w:bottom w:val="single" w:sz="4" w:space="0" w:color="auto"/>
              <w:right w:val="single" w:sz="4" w:space="0" w:color="auto"/>
            </w:tcBorders>
            <w:shd w:val="clear" w:color="000000" w:fill="FFFFFF"/>
            <w:hideMark/>
          </w:tcPr>
          <w:p w14:paraId="38E058CE"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 Norfolk Island                         </w:t>
            </w:r>
          </w:p>
        </w:tc>
      </w:tr>
      <w:tr w:rsidR="000433D4" w:rsidRPr="007F7AA4" w14:paraId="6BADFA07" w14:textId="77777777" w:rsidTr="000433D4">
        <w:trPr>
          <w:trHeight w:val="300"/>
        </w:trPr>
        <w:tc>
          <w:tcPr>
            <w:tcW w:w="607" w:type="dxa"/>
            <w:tcBorders>
              <w:top w:val="nil"/>
              <w:left w:val="single" w:sz="4" w:space="0" w:color="auto"/>
              <w:bottom w:val="single" w:sz="4" w:space="0" w:color="auto"/>
              <w:right w:val="single" w:sz="4" w:space="0" w:color="auto"/>
            </w:tcBorders>
            <w:shd w:val="clear" w:color="auto" w:fill="auto"/>
            <w:noWrap/>
            <w:vAlign w:val="bottom"/>
            <w:hideMark/>
          </w:tcPr>
          <w:p w14:paraId="67E0353E" w14:textId="77777777" w:rsidR="000433D4" w:rsidRPr="007F7AA4" w:rsidRDefault="000433D4" w:rsidP="000433D4">
            <w:pPr>
              <w:widowControl/>
              <w:kinsoku/>
              <w:adjustRightInd/>
              <w:jc w:val="right"/>
              <w:rPr>
                <w:rFonts w:eastAsiaTheme="majorEastAsia" w:cs="Times New Roman"/>
                <w:color w:val="000000"/>
                <w:kern w:val="0"/>
                <w:sz w:val="22"/>
              </w:rPr>
            </w:pPr>
            <w:r w:rsidRPr="007F7AA4">
              <w:rPr>
                <w:rFonts w:eastAsiaTheme="majorEastAsia" w:cs="Times New Roman"/>
                <w:color w:val="000000"/>
                <w:kern w:val="0"/>
                <w:sz w:val="22"/>
              </w:rPr>
              <w:t>148</w:t>
            </w:r>
          </w:p>
        </w:tc>
        <w:tc>
          <w:tcPr>
            <w:tcW w:w="766" w:type="dxa"/>
            <w:tcBorders>
              <w:top w:val="nil"/>
              <w:left w:val="nil"/>
              <w:bottom w:val="single" w:sz="4" w:space="0" w:color="auto"/>
              <w:right w:val="single" w:sz="4" w:space="0" w:color="auto"/>
            </w:tcBorders>
            <w:shd w:val="clear" w:color="000000" w:fill="FFFFFF"/>
            <w:hideMark/>
          </w:tcPr>
          <w:p w14:paraId="1F677B65"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kp   </w:t>
            </w:r>
          </w:p>
        </w:tc>
        <w:tc>
          <w:tcPr>
            <w:tcW w:w="3140" w:type="dxa"/>
            <w:tcBorders>
              <w:top w:val="nil"/>
              <w:left w:val="nil"/>
              <w:bottom w:val="single" w:sz="4" w:space="0" w:color="auto"/>
              <w:right w:val="single" w:sz="4" w:space="0" w:color="auto"/>
            </w:tcBorders>
            <w:shd w:val="clear" w:color="000000" w:fill="FFFFFF"/>
            <w:hideMark/>
          </w:tcPr>
          <w:p w14:paraId="5FF58C6F"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朝鲜</w:t>
            </w:r>
            <w:r w:rsidRPr="007F7AA4">
              <w:rPr>
                <w:rFonts w:eastAsiaTheme="majorEastAsia" w:cs="Times New Roman"/>
                <w:color w:val="172B4D"/>
                <w:kern w:val="0"/>
                <w:sz w:val="22"/>
              </w:rPr>
              <w:t>                  </w:t>
            </w:r>
          </w:p>
        </w:tc>
        <w:tc>
          <w:tcPr>
            <w:tcW w:w="3800" w:type="dxa"/>
            <w:tcBorders>
              <w:top w:val="nil"/>
              <w:left w:val="nil"/>
              <w:bottom w:val="single" w:sz="4" w:space="0" w:color="auto"/>
              <w:right w:val="single" w:sz="4" w:space="0" w:color="auto"/>
            </w:tcBorders>
            <w:shd w:val="clear" w:color="000000" w:fill="FFFFFF"/>
            <w:hideMark/>
          </w:tcPr>
          <w:p w14:paraId="6A1967BF"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 North Korea                            </w:t>
            </w:r>
          </w:p>
        </w:tc>
      </w:tr>
      <w:tr w:rsidR="000433D4" w:rsidRPr="007F7AA4" w14:paraId="69E934AD" w14:textId="77777777" w:rsidTr="000433D4">
        <w:trPr>
          <w:trHeight w:val="300"/>
        </w:trPr>
        <w:tc>
          <w:tcPr>
            <w:tcW w:w="607" w:type="dxa"/>
            <w:tcBorders>
              <w:top w:val="nil"/>
              <w:left w:val="single" w:sz="4" w:space="0" w:color="auto"/>
              <w:bottom w:val="single" w:sz="4" w:space="0" w:color="auto"/>
              <w:right w:val="single" w:sz="4" w:space="0" w:color="auto"/>
            </w:tcBorders>
            <w:shd w:val="clear" w:color="auto" w:fill="auto"/>
            <w:noWrap/>
            <w:vAlign w:val="bottom"/>
            <w:hideMark/>
          </w:tcPr>
          <w:p w14:paraId="0C5DD11D" w14:textId="77777777" w:rsidR="000433D4" w:rsidRPr="007F7AA4" w:rsidRDefault="000433D4" w:rsidP="000433D4">
            <w:pPr>
              <w:widowControl/>
              <w:kinsoku/>
              <w:adjustRightInd/>
              <w:jc w:val="right"/>
              <w:rPr>
                <w:rFonts w:eastAsiaTheme="majorEastAsia" w:cs="Times New Roman"/>
                <w:color w:val="000000"/>
                <w:kern w:val="0"/>
                <w:sz w:val="22"/>
              </w:rPr>
            </w:pPr>
            <w:r w:rsidRPr="007F7AA4">
              <w:rPr>
                <w:rFonts w:eastAsiaTheme="majorEastAsia" w:cs="Times New Roman"/>
                <w:color w:val="000000"/>
                <w:kern w:val="0"/>
                <w:sz w:val="22"/>
              </w:rPr>
              <w:t>149</w:t>
            </w:r>
          </w:p>
        </w:tc>
        <w:tc>
          <w:tcPr>
            <w:tcW w:w="766" w:type="dxa"/>
            <w:tcBorders>
              <w:top w:val="nil"/>
              <w:left w:val="nil"/>
              <w:bottom w:val="single" w:sz="4" w:space="0" w:color="auto"/>
              <w:right w:val="single" w:sz="4" w:space="0" w:color="auto"/>
            </w:tcBorders>
            <w:shd w:val="clear" w:color="000000" w:fill="FFFFFF"/>
            <w:hideMark/>
          </w:tcPr>
          <w:p w14:paraId="062BEEAD"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mp   </w:t>
            </w:r>
          </w:p>
        </w:tc>
        <w:tc>
          <w:tcPr>
            <w:tcW w:w="3140" w:type="dxa"/>
            <w:tcBorders>
              <w:top w:val="nil"/>
              <w:left w:val="nil"/>
              <w:bottom w:val="single" w:sz="4" w:space="0" w:color="auto"/>
              <w:right w:val="single" w:sz="4" w:space="0" w:color="auto"/>
            </w:tcBorders>
            <w:shd w:val="clear" w:color="000000" w:fill="FFFFFF"/>
            <w:hideMark/>
          </w:tcPr>
          <w:p w14:paraId="5E700B9B"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北马里亚纳群岛</w:t>
            </w:r>
            <w:r w:rsidRPr="007F7AA4">
              <w:rPr>
                <w:rFonts w:eastAsiaTheme="majorEastAsia" w:cs="Times New Roman"/>
                <w:color w:val="172B4D"/>
                <w:kern w:val="0"/>
                <w:sz w:val="22"/>
              </w:rPr>
              <w:t>          </w:t>
            </w:r>
          </w:p>
        </w:tc>
        <w:tc>
          <w:tcPr>
            <w:tcW w:w="3800" w:type="dxa"/>
            <w:tcBorders>
              <w:top w:val="nil"/>
              <w:left w:val="nil"/>
              <w:bottom w:val="single" w:sz="4" w:space="0" w:color="auto"/>
              <w:right w:val="single" w:sz="4" w:space="0" w:color="auto"/>
            </w:tcBorders>
            <w:shd w:val="clear" w:color="000000" w:fill="FFFFFF"/>
            <w:hideMark/>
          </w:tcPr>
          <w:p w14:paraId="0B7A3252"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 Northern Mariana Islands               </w:t>
            </w:r>
          </w:p>
        </w:tc>
      </w:tr>
      <w:tr w:rsidR="000433D4" w:rsidRPr="007F7AA4" w14:paraId="36C40736" w14:textId="77777777" w:rsidTr="000433D4">
        <w:trPr>
          <w:trHeight w:val="300"/>
        </w:trPr>
        <w:tc>
          <w:tcPr>
            <w:tcW w:w="607" w:type="dxa"/>
            <w:tcBorders>
              <w:top w:val="nil"/>
              <w:left w:val="single" w:sz="4" w:space="0" w:color="auto"/>
              <w:bottom w:val="single" w:sz="4" w:space="0" w:color="auto"/>
              <w:right w:val="single" w:sz="4" w:space="0" w:color="auto"/>
            </w:tcBorders>
            <w:shd w:val="clear" w:color="auto" w:fill="auto"/>
            <w:noWrap/>
            <w:vAlign w:val="bottom"/>
            <w:hideMark/>
          </w:tcPr>
          <w:p w14:paraId="3296B63A" w14:textId="77777777" w:rsidR="000433D4" w:rsidRPr="007F7AA4" w:rsidRDefault="000433D4" w:rsidP="000433D4">
            <w:pPr>
              <w:widowControl/>
              <w:kinsoku/>
              <w:adjustRightInd/>
              <w:jc w:val="right"/>
              <w:rPr>
                <w:rFonts w:eastAsiaTheme="majorEastAsia" w:cs="Times New Roman"/>
                <w:color w:val="000000"/>
                <w:kern w:val="0"/>
                <w:sz w:val="22"/>
              </w:rPr>
            </w:pPr>
            <w:r w:rsidRPr="007F7AA4">
              <w:rPr>
                <w:rFonts w:eastAsiaTheme="majorEastAsia" w:cs="Times New Roman"/>
                <w:color w:val="000000"/>
                <w:kern w:val="0"/>
                <w:sz w:val="22"/>
              </w:rPr>
              <w:t>150</w:t>
            </w:r>
          </w:p>
        </w:tc>
        <w:tc>
          <w:tcPr>
            <w:tcW w:w="766" w:type="dxa"/>
            <w:tcBorders>
              <w:top w:val="nil"/>
              <w:left w:val="nil"/>
              <w:bottom w:val="single" w:sz="4" w:space="0" w:color="auto"/>
              <w:right w:val="single" w:sz="4" w:space="0" w:color="auto"/>
            </w:tcBorders>
            <w:shd w:val="clear" w:color="000000" w:fill="FFFFFF"/>
            <w:hideMark/>
          </w:tcPr>
          <w:p w14:paraId="5AD99FB1"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no   </w:t>
            </w:r>
          </w:p>
        </w:tc>
        <w:tc>
          <w:tcPr>
            <w:tcW w:w="3140" w:type="dxa"/>
            <w:tcBorders>
              <w:top w:val="nil"/>
              <w:left w:val="nil"/>
              <w:bottom w:val="single" w:sz="4" w:space="0" w:color="auto"/>
              <w:right w:val="single" w:sz="4" w:space="0" w:color="auto"/>
            </w:tcBorders>
            <w:shd w:val="clear" w:color="000000" w:fill="FFFFFF"/>
            <w:hideMark/>
          </w:tcPr>
          <w:p w14:paraId="69D03439"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挪威</w:t>
            </w:r>
            <w:r w:rsidRPr="007F7AA4">
              <w:rPr>
                <w:rFonts w:eastAsiaTheme="majorEastAsia" w:cs="Times New Roman"/>
                <w:color w:val="172B4D"/>
                <w:kern w:val="0"/>
                <w:sz w:val="22"/>
              </w:rPr>
              <w:t>                  </w:t>
            </w:r>
          </w:p>
        </w:tc>
        <w:tc>
          <w:tcPr>
            <w:tcW w:w="3800" w:type="dxa"/>
            <w:tcBorders>
              <w:top w:val="nil"/>
              <w:left w:val="nil"/>
              <w:bottom w:val="single" w:sz="4" w:space="0" w:color="auto"/>
              <w:right w:val="single" w:sz="4" w:space="0" w:color="auto"/>
            </w:tcBorders>
            <w:shd w:val="clear" w:color="000000" w:fill="FFFFFF"/>
            <w:hideMark/>
          </w:tcPr>
          <w:p w14:paraId="73705043"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 Norway                                 </w:t>
            </w:r>
          </w:p>
        </w:tc>
      </w:tr>
      <w:tr w:rsidR="000433D4" w:rsidRPr="007F7AA4" w14:paraId="7974E510" w14:textId="77777777" w:rsidTr="000433D4">
        <w:trPr>
          <w:trHeight w:val="300"/>
        </w:trPr>
        <w:tc>
          <w:tcPr>
            <w:tcW w:w="607" w:type="dxa"/>
            <w:tcBorders>
              <w:top w:val="nil"/>
              <w:left w:val="single" w:sz="4" w:space="0" w:color="auto"/>
              <w:bottom w:val="single" w:sz="4" w:space="0" w:color="auto"/>
              <w:right w:val="single" w:sz="4" w:space="0" w:color="auto"/>
            </w:tcBorders>
            <w:shd w:val="clear" w:color="auto" w:fill="auto"/>
            <w:noWrap/>
            <w:vAlign w:val="bottom"/>
            <w:hideMark/>
          </w:tcPr>
          <w:p w14:paraId="1955799D" w14:textId="77777777" w:rsidR="000433D4" w:rsidRPr="007F7AA4" w:rsidRDefault="000433D4" w:rsidP="000433D4">
            <w:pPr>
              <w:widowControl/>
              <w:kinsoku/>
              <w:adjustRightInd/>
              <w:jc w:val="right"/>
              <w:rPr>
                <w:rFonts w:eastAsiaTheme="majorEastAsia" w:cs="Times New Roman"/>
                <w:color w:val="000000"/>
                <w:kern w:val="0"/>
                <w:sz w:val="22"/>
              </w:rPr>
            </w:pPr>
            <w:r w:rsidRPr="007F7AA4">
              <w:rPr>
                <w:rFonts w:eastAsiaTheme="majorEastAsia" w:cs="Times New Roman"/>
                <w:color w:val="000000"/>
                <w:kern w:val="0"/>
                <w:sz w:val="22"/>
              </w:rPr>
              <w:t>151</w:t>
            </w:r>
          </w:p>
        </w:tc>
        <w:tc>
          <w:tcPr>
            <w:tcW w:w="766" w:type="dxa"/>
            <w:tcBorders>
              <w:top w:val="nil"/>
              <w:left w:val="nil"/>
              <w:bottom w:val="single" w:sz="4" w:space="0" w:color="auto"/>
              <w:right w:val="single" w:sz="4" w:space="0" w:color="auto"/>
            </w:tcBorders>
            <w:shd w:val="clear" w:color="000000" w:fill="FFFFFF"/>
            <w:hideMark/>
          </w:tcPr>
          <w:p w14:paraId="7F272B16"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om   </w:t>
            </w:r>
          </w:p>
        </w:tc>
        <w:tc>
          <w:tcPr>
            <w:tcW w:w="3140" w:type="dxa"/>
            <w:tcBorders>
              <w:top w:val="nil"/>
              <w:left w:val="nil"/>
              <w:bottom w:val="single" w:sz="4" w:space="0" w:color="auto"/>
              <w:right w:val="single" w:sz="4" w:space="0" w:color="auto"/>
            </w:tcBorders>
            <w:shd w:val="clear" w:color="000000" w:fill="FFFFFF"/>
            <w:hideMark/>
          </w:tcPr>
          <w:p w14:paraId="1CACEDE5"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阿曼</w:t>
            </w:r>
            <w:r w:rsidRPr="007F7AA4">
              <w:rPr>
                <w:rFonts w:eastAsiaTheme="majorEastAsia" w:cs="Times New Roman"/>
                <w:color w:val="172B4D"/>
                <w:kern w:val="0"/>
                <w:sz w:val="22"/>
              </w:rPr>
              <w:t>                  </w:t>
            </w:r>
          </w:p>
        </w:tc>
        <w:tc>
          <w:tcPr>
            <w:tcW w:w="3800" w:type="dxa"/>
            <w:tcBorders>
              <w:top w:val="nil"/>
              <w:left w:val="nil"/>
              <w:bottom w:val="single" w:sz="4" w:space="0" w:color="auto"/>
              <w:right w:val="single" w:sz="4" w:space="0" w:color="auto"/>
            </w:tcBorders>
            <w:shd w:val="clear" w:color="000000" w:fill="FFFFFF"/>
            <w:hideMark/>
          </w:tcPr>
          <w:p w14:paraId="312F2A42"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 Oman                                   </w:t>
            </w:r>
          </w:p>
        </w:tc>
      </w:tr>
      <w:tr w:rsidR="000433D4" w:rsidRPr="007F7AA4" w14:paraId="38494819" w14:textId="77777777" w:rsidTr="000433D4">
        <w:trPr>
          <w:trHeight w:val="300"/>
        </w:trPr>
        <w:tc>
          <w:tcPr>
            <w:tcW w:w="607" w:type="dxa"/>
            <w:tcBorders>
              <w:top w:val="nil"/>
              <w:left w:val="single" w:sz="4" w:space="0" w:color="auto"/>
              <w:bottom w:val="single" w:sz="4" w:space="0" w:color="auto"/>
              <w:right w:val="single" w:sz="4" w:space="0" w:color="auto"/>
            </w:tcBorders>
            <w:shd w:val="clear" w:color="auto" w:fill="auto"/>
            <w:noWrap/>
            <w:vAlign w:val="bottom"/>
            <w:hideMark/>
          </w:tcPr>
          <w:p w14:paraId="148494C5" w14:textId="77777777" w:rsidR="000433D4" w:rsidRPr="007F7AA4" w:rsidRDefault="000433D4" w:rsidP="000433D4">
            <w:pPr>
              <w:widowControl/>
              <w:kinsoku/>
              <w:adjustRightInd/>
              <w:jc w:val="right"/>
              <w:rPr>
                <w:rFonts w:eastAsiaTheme="majorEastAsia" w:cs="Times New Roman"/>
                <w:color w:val="000000"/>
                <w:kern w:val="0"/>
                <w:sz w:val="22"/>
              </w:rPr>
            </w:pPr>
            <w:r w:rsidRPr="007F7AA4">
              <w:rPr>
                <w:rFonts w:eastAsiaTheme="majorEastAsia" w:cs="Times New Roman"/>
                <w:color w:val="000000"/>
                <w:kern w:val="0"/>
                <w:sz w:val="22"/>
              </w:rPr>
              <w:t>152</w:t>
            </w:r>
          </w:p>
        </w:tc>
        <w:tc>
          <w:tcPr>
            <w:tcW w:w="766" w:type="dxa"/>
            <w:tcBorders>
              <w:top w:val="nil"/>
              <w:left w:val="nil"/>
              <w:bottom w:val="single" w:sz="4" w:space="0" w:color="auto"/>
              <w:right w:val="single" w:sz="4" w:space="0" w:color="auto"/>
            </w:tcBorders>
            <w:shd w:val="clear" w:color="000000" w:fill="FFFFFF"/>
            <w:hideMark/>
          </w:tcPr>
          <w:p w14:paraId="3D4C0A15"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pk   </w:t>
            </w:r>
          </w:p>
        </w:tc>
        <w:tc>
          <w:tcPr>
            <w:tcW w:w="3140" w:type="dxa"/>
            <w:tcBorders>
              <w:top w:val="nil"/>
              <w:left w:val="nil"/>
              <w:bottom w:val="single" w:sz="4" w:space="0" w:color="auto"/>
              <w:right w:val="single" w:sz="4" w:space="0" w:color="auto"/>
            </w:tcBorders>
            <w:shd w:val="clear" w:color="000000" w:fill="FFFFFF"/>
            <w:hideMark/>
          </w:tcPr>
          <w:p w14:paraId="292B8A2B"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巴基斯坦</w:t>
            </w:r>
            <w:r w:rsidRPr="007F7AA4">
              <w:rPr>
                <w:rFonts w:eastAsiaTheme="majorEastAsia" w:cs="Times New Roman"/>
                <w:color w:val="172B4D"/>
                <w:kern w:val="0"/>
                <w:sz w:val="22"/>
              </w:rPr>
              <w:t>               </w:t>
            </w:r>
          </w:p>
        </w:tc>
        <w:tc>
          <w:tcPr>
            <w:tcW w:w="3800" w:type="dxa"/>
            <w:tcBorders>
              <w:top w:val="nil"/>
              <w:left w:val="nil"/>
              <w:bottom w:val="single" w:sz="4" w:space="0" w:color="auto"/>
              <w:right w:val="single" w:sz="4" w:space="0" w:color="auto"/>
            </w:tcBorders>
            <w:shd w:val="clear" w:color="000000" w:fill="FFFFFF"/>
            <w:hideMark/>
          </w:tcPr>
          <w:p w14:paraId="0660527D"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 Pakistan                               </w:t>
            </w:r>
          </w:p>
        </w:tc>
      </w:tr>
      <w:tr w:rsidR="000433D4" w:rsidRPr="007F7AA4" w14:paraId="754D6129" w14:textId="77777777" w:rsidTr="000433D4">
        <w:trPr>
          <w:trHeight w:val="300"/>
        </w:trPr>
        <w:tc>
          <w:tcPr>
            <w:tcW w:w="607" w:type="dxa"/>
            <w:tcBorders>
              <w:top w:val="nil"/>
              <w:left w:val="single" w:sz="4" w:space="0" w:color="auto"/>
              <w:bottom w:val="single" w:sz="4" w:space="0" w:color="auto"/>
              <w:right w:val="single" w:sz="4" w:space="0" w:color="auto"/>
            </w:tcBorders>
            <w:shd w:val="clear" w:color="auto" w:fill="auto"/>
            <w:noWrap/>
            <w:vAlign w:val="bottom"/>
            <w:hideMark/>
          </w:tcPr>
          <w:p w14:paraId="6E5FB3E2" w14:textId="77777777" w:rsidR="000433D4" w:rsidRPr="007F7AA4" w:rsidRDefault="000433D4" w:rsidP="000433D4">
            <w:pPr>
              <w:widowControl/>
              <w:kinsoku/>
              <w:adjustRightInd/>
              <w:jc w:val="right"/>
              <w:rPr>
                <w:rFonts w:eastAsiaTheme="majorEastAsia" w:cs="Times New Roman"/>
                <w:color w:val="000000"/>
                <w:kern w:val="0"/>
                <w:sz w:val="22"/>
              </w:rPr>
            </w:pPr>
            <w:r w:rsidRPr="007F7AA4">
              <w:rPr>
                <w:rFonts w:eastAsiaTheme="majorEastAsia" w:cs="Times New Roman"/>
                <w:color w:val="000000"/>
                <w:kern w:val="0"/>
                <w:sz w:val="22"/>
              </w:rPr>
              <w:t>153</w:t>
            </w:r>
          </w:p>
        </w:tc>
        <w:tc>
          <w:tcPr>
            <w:tcW w:w="766" w:type="dxa"/>
            <w:tcBorders>
              <w:top w:val="nil"/>
              <w:left w:val="nil"/>
              <w:bottom w:val="single" w:sz="4" w:space="0" w:color="auto"/>
              <w:right w:val="single" w:sz="4" w:space="0" w:color="auto"/>
            </w:tcBorders>
            <w:shd w:val="clear" w:color="000000" w:fill="FFFFFF"/>
            <w:hideMark/>
          </w:tcPr>
          <w:p w14:paraId="6884C5E8"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pw   </w:t>
            </w:r>
          </w:p>
        </w:tc>
        <w:tc>
          <w:tcPr>
            <w:tcW w:w="3140" w:type="dxa"/>
            <w:tcBorders>
              <w:top w:val="nil"/>
              <w:left w:val="nil"/>
              <w:bottom w:val="single" w:sz="4" w:space="0" w:color="auto"/>
              <w:right w:val="single" w:sz="4" w:space="0" w:color="auto"/>
            </w:tcBorders>
            <w:shd w:val="clear" w:color="000000" w:fill="FFFFFF"/>
            <w:hideMark/>
          </w:tcPr>
          <w:p w14:paraId="48A94932"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帕劳</w:t>
            </w:r>
            <w:r w:rsidRPr="007F7AA4">
              <w:rPr>
                <w:rFonts w:eastAsiaTheme="majorEastAsia" w:cs="Times New Roman"/>
                <w:color w:val="172B4D"/>
                <w:kern w:val="0"/>
                <w:sz w:val="22"/>
              </w:rPr>
              <w:t>                  </w:t>
            </w:r>
          </w:p>
        </w:tc>
        <w:tc>
          <w:tcPr>
            <w:tcW w:w="3800" w:type="dxa"/>
            <w:tcBorders>
              <w:top w:val="nil"/>
              <w:left w:val="nil"/>
              <w:bottom w:val="single" w:sz="4" w:space="0" w:color="auto"/>
              <w:right w:val="single" w:sz="4" w:space="0" w:color="auto"/>
            </w:tcBorders>
            <w:shd w:val="clear" w:color="000000" w:fill="FFFFFF"/>
            <w:hideMark/>
          </w:tcPr>
          <w:p w14:paraId="2169DCEE"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 Palau                                  </w:t>
            </w:r>
          </w:p>
        </w:tc>
      </w:tr>
      <w:tr w:rsidR="000433D4" w:rsidRPr="007F7AA4" w14:paraId="152AAD31" w14:textId="77777777" w:rsidTr="000433D4">
        <w:trPr>
          <w:trHeight w:val="300"/>
        </w:trPr>
        <w:tc>
          <w:tcPr>
            <w:tcW w:w="607" w:type="dxa"/>
            <w:tcBorders>
              <w:top w:val="nil"/>
              <w:left w:val="single" w:sz="4" w:space="0" w:color="auto"/>
              <w:bottom w:val="single" w:sz="4" w:space="0" w:color="auto"/>
              <w:right w:val="single" w:sz="4" w:space="0" w:color="auto"/>
            </w:tcBorders>
            <w:shd w:val="clear" w:color="auto" w:fill="auto"/>
            <w:noWrap/>
            <w:vAlign w:val="bottom"/>
            <w:hideMark/>
          </w:tcPr>
          <w:p w14:paraId="349565C5" w14:textId="77777777" w:rsidR="000433D4" w:rsidRPr="007F7AA4" w:rsidRDefault="000433D4" w:rsidP="000433D4">
            <w:pPr>
              <w:widowControl/>
              <w:kinsoku/>
              <w:adjustRightInd/>
              <w:jc w:val="right"/>
              <w:rPr>
                <w:rFonts w:eastAsiaTheme="majorEastAsia" w:cs="Times New Roman"/>
                <w:color w:val="000000"/>
                <w:kern w:val="0"/>
                <w:sz w:val="22"/>
              </w:rPr>
            </w:pPr>
            <w:r w:rsidRPr="007F7AA4">
              <w:rPr>
                <w:rFonts w:eastAsiaTheme="majorEastAsia" w:cs="Times New Roman"/>
                <w:color w:val="000000"/>
                <w:kern w:val="0"/>
                <w:sz w:val="22"/>
              </w:rPr>
              <w:t>154</w:t>
            </w:r>
          </w:p>
        </w:tc>
        <w:tc>
          <w:tcPr>
            <w:tcW w:w="766" w:type="dxa"/>
            <w:tcBorders>
              <w:top w:val="nil"/>
              <w:left w:val="nil"/>
              <w:bottom w:val="single" w:sz="4" w:space="0" w:color="auto"/>
              <w:right w:val="single" w:sz="4" w:space="0" w:color="auto"/>
            </w:tcBorders>
            <w:shd w:val="clear" w:color="000000" w:fill="FFFFFF"/>
            <w:hideMark/>
          </w:tcPr>
          <w:p w14:paraId="626E046A"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ps   </w:t>
            </w:r>
          </w:p>
        </w:tc>
        <w:tc>
          <w:tcPr>
            <w:tcW w:w="3140" w:type="dxa"/>
            <w:tcBorders>
              <w:top w:val="nil"/>
              <w:left w:val="nil"/>
              <w:bottom w:val="single" w:sz="4" w:space="0" w:color="auto"/>
              <w:right w:val="single" w:sz="4" w:space="0" w:color="auto"/>
            </w:tcBorders>
            <w:shd w:val="clear" w:color="000000" w:fill="FFFFFF"/>
            <w:hideMark/>
          </w:tcPr>
          <w:p w14:paraId="31AC4C25"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巴勒斯坦</w:t>
            </w:r>
            <w:r w:rsidRPr="007F7AA4">
              <w:rPr>
                <w:rFonts w:eastAsiaTheme="majorEastAsia" w:cs="Times New Roman"/>
                <w:color w:val="172B4D"/>
                <w:kern w:val="0"/>
                <w:sz w:val="22"/>
              </w:rPr>
              <w:t>               </w:t>
            </w:r>
          </w:p>
        </w:tc>
        <w:tc>
          <w:tcPr>
            <w:tcW w:w="3800" w:type="dxa"/>
            <w:tcBorders>
              <w:top w:val="nil"/>
              <w:left w:val="nil"/>
              <w:bottom w:val="single" w:sz="4" w:space="0" w:color="auto"/>
              <w:right w:val="single" w:sz="4" w:space="0" w:color="auto"/>
            </w:tcBorders>
            <w:shd w:val="clear" w:color="000000" w:fill="FFFFFF"/>
            <w:hideMark/>
          </w:tcPr>
          <w:p w14:paraId="39F20806"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 Palestine                              </w:t>
            </w:r>
          </w:p>
        </w:tc>
      </w:tr>
      <w:tr w:rsidR="000433D4" w:rsidRPr="007F7AA4" w14:paraId="4533362E" w14:textId="77777777" w:rsidTr="000433D4">
        <w:trPr>
          <w:trHeight w:val="300"/>
        </w:trPr>
        <w:tc>
          <w:tcPr>
            <w:tcW w:w="607" w:type="dxa"/>
            <w:tcBorders>
              <w:top w:val="nil"/>
              <w:left w:val="single" w:sz="4" w:space="0" w:color="auto"/>
              <w:bottom w:val="single" w:sz="4" w:space="0" w:color="auto"/>
              <w:right w:val="single" w:sz="4" w:space="0" w:color="auto"/>
            </w:tcBorders>
            <w:shd w:val="clear" w:color="auto" w:fill="auto"/>
            <w:noWrap/>
            <w:vAlign w:val="bottom"/>
            <w:hideMark/>
          </w:tcPr>
          <w:p w14:paraId="2142F091" w14:textId="77777777" w:rsidR="000433D4" w:rsidRPr="007F7AA4" w:rsidRDefault="000433D4" w:rsidP="000433D4">
            <w:pPr>
              <w:widowControl/>
              <w:kinsoku/>
              <w:adjustRightInd/>
              <w:jc w:val="right"/>
              <w:rPr>
                <w:rFonts w:eastAsiaTheme="majorEastAsia" w:cs="Times New Roman"/>
                <w:color w:val="000000"/>
                <w:kern w:val="0"/>
                <w:sz w:val="22"/>
              </w:rPr>
            </w:pPr>
            <w:r w:rsidRPr="007F7AA4">
              <w:rPr>
                <w:rFonts w:eastAsiaTheme="majorEastAsia" w:cs="Times New Roman"/>
                <w:color w:val="000000"/>
                <w:kern w:val="0"/>
                <w:sz w:val="22"/>
              </w:rPr>
              <w:t>155</w:t>
            </w:r>
          </w:p>
        </w:tc>
        <w:tc>
          <w:tcPr>
            <w:tcW w:w="766" w:type="dxa"/>
            <w:tcBorders>
              <w:top w:val="nil"/>
              <w:left w:val="nil"/>
              <w:bottom w:val="single" w:sz="4" w:space="0" w:color="auto"/>
              <w:right w:val="single" w:sz="4" w:space="0" w:color="auto"/>
            </w:tcBorders>
            <w:shd w:val="clear" w:color="000000" w:fill="FFFFFF"/>
            <w:hideMark/>
          </w:tcPr>
          <w:p w14:paraId="2013B442"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pa   </w:t>
            </w:r>
          </w:p>
        </w:tc>
        <w:tc>
          <w:tcPr>
            <w:tcW w:w="3140" w:type="dxa"/>
            <w:tcBorders>
              <w:top w:val="nil"/>
              <w:left w:val="nil"/>
              <w:bottom w:val="single" w:sz="4" w:space="0" w:color="auto"/>
              <w:right w:val="single" w:sz="4" w:space="0" w:color="auto"/>
            </w:tcBorders>
            <w:shd w:val="clear" w:color="000000" w:fill="FFFFFF"/>
            <w:hideMark/>
          </w:tcPr>
          <w:p w14:paraId="2EF709B1"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巴拿马</w:t>
            </w:r>
            <w:r w:rsidRPr="007F7AA4">
              <w:rPr>
                <w:rFonts w:eastAsiaTheme="majorEastAsia" w:cs="Times New Roman"/>
                <w:color w:val="172B4D"/>
                <w:kern w:val="0"/>
                <w:sz w:val="22"/>
              </w:rPr>
              <w:t>                </w:t>
            </w:r>
          </w:p>
        </w:tc>
        <w:tc>
          <w:tcPr>
            <w:tcW w:w="3800" w:type="dxa"/>
            <w:tcBorders>
              <w:top w:val="nil"/>
              <w:left w:val="nil"/>
              <w:bottom w:val="single" w:sz="4" w:space="0" w:color="auto"/>
              <w:right w:val="single" w:sz="4" w:space="0" w:color="auto"/>
            </w:tcBorders>
            <w:shd w:val="clear" w:color="000000" w:fill="FFFFFF"/>
            <w:hideMark/>
          </w:tcPr>
          <w:p w14:paraId="563B8A3D"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 Panama                                 </w:t>
            </w:r>
          </w:p>
        </w:tc>
      </w:tr>
      <w:tr w:rsidR="000433D4" w:rsidRPr="007F7AA4" w14:paraId="6F6DF14F" w14:textId="77777777" w:rsidTr="000433D4">
        <w:trPr>
          <w:trHeight w:val="300"/>
        </w:trPr>
        <w:tc>
          <w:tcPr>
            <w:tcW w:w="607" w:type="dxa"/>
            <w:tcBorders>
              <w:top w:val="nil"/>
              <w:left w:val="single" w:sz="4" w:space="0" w:color="auto"/>
              <w:bottom w:val="single" w:sz="4" w:space="0" w:color="auto"/>
              <w:right w:val="single" w:sz="4" w:space="0" w:color="auto"/>
            </w:tcBorders>
            <w:shd w:val="clear" w:color="auto" w:fill="auto"/>
            <w:noWrap/>
            <w:vAlign w:val="bottom"/>
            <w:hideMark/>
          </w:tcPr>
          <w:p w14:paraId="58B24B64" w14:textId="77777777" w:rsidR="000433D4" w:rsidRPr="007F7AA4" w:rsidRDefault="000433D4" w:rsidP="000433D4">
            <w:pPr>
              <w:widowControl/>
              <w:kinsoku/>
              <w:adjustRightInd/>
              <w:jc w:val="right"/>
              <w:rPr>
                <w:rFonts w:eastAsiaTheme="majorEastAsia" w:cs="Times New Roman"/>
                <w:color w:val="000000"/>
                <w:kern w:val="0"/>
                <w:sz w:val="22"/>
              </w:rPr>
            </w:pPr>
            <w:r w:rsidRPr="007F7AA4">
              <w:rPr>
                <w:rFonts w:eastAsiaTheme="majorEastAsia" w:cs="Times New Roman"/>
                <w:color w:val="000000"/>
                <w:kern w:val="0"/>
                <w:sz w:val="22"/>
              </w:rPr>
              <w:t>156</w:t>
            </w:r>
          </w:p>
        </w:tc>
        <w:tc>
          <w:tcPr>
            <w:tcW w:w="766" w:type="dxa"/>
            <w:tcBorders>
              <w:top w:val="nil"/>
              <w:left w:val="nil"/>
              <w:bottom w:val="single" w:sz="4" w:space="0" w:color="auto"/>
              <w:right w:val="single" w:sz="4" w:space="0" w:color="auto"/>
            </w:tcBorders>
            <w:shd w:val="clear" w:color="000000" w:fill="FFFFFF"/>
            <w:hideMark/>
          </w:tcPr>
          <w:p w14:paraId="4B031C83"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pg   </w:t>
            </w:r>
          </w:p>
        </w:tc>
        <w:tc>
          <w:tcPr>
            <w:tcW w:w="3140" w:type="dxa"/>
            <w:tcBorders>
              <w:top w:val="nil"/>
              <w:left w:val="nil"/>
              <w:bottom w:val="single" w:sz="4" w:space="0" w:color="auto"/>
              <w:right w:val="single" w:sz="4" w:space="0" w:color="auto"/>
            </w:tcBorders>
            <w:shd w:val="clear" w:color="000000" w:fill="FFFFFF"/>
            <w:hideMark/>
          </w:tcPr>
          <w:p w14:paraId="5169979E"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巴布亚新几内亚</w:t>
            </w:r>
            <w:r w:rsidRPr="007F7AA4">
              <w:rPr>
                <w:rFonts w:eastAsiaTheme="majorEastAsia" w:cs="Times New Roman"/>
                <w:color w:val="172B4D"/>
                <w:kern w:val="0"/>
                <w:sz w:val="22"/>
              </w:rPr>
              <w:t>          </w:t>
            </w:r>
          </w:p>
        </w:tc>
        <w:tc>
          <w:tcPr>
            <w:tcW w:w="3800" w:type="dxa"/>
            <w:tcBorders>
              <w:top w:val="nil"/>
              <w:left w:val="nil"/>
              <w:bottom w:val="single" w:sz="4" w:space="0" w:color="auto"/>
              <w:right w:val="single" w:sz="4" w:space="0" w:color="auto"/>
            </w:tcBorders>
            <w:shd w:val="clear" w:color="000000" w:fill="FFFFFF"/>
            <w:hideMark/>
          </w:tcPr>
          <w:p w14:paraId="5AEA73EB"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 Papua New Guinea                       </w:t>
            </w:r>
          </w:p>
        </w:tc>
      </w:tr>
      <w:tr w:rsidR="000433D4" w:rsidRPr="007F7AA4" w14:paraId="1CA6A4DC" w14:textId="77777777" w:rsidTr="000433D4">
        <w:trPr>
          <w:trHeight w:val="300"/>
        </w:trPr>
        <w:tc>
          <w:tcPr>
            <w:tcW w:w="607" w:type="dxa"/>
            <w:tcBorders>
              <w:top w:val="nil"/>
              <w:left w:val="single" w:sz="4" w:space="0" w:color="auto"/>
              <w:bottom w:val="single" w:sz="4" w:space="0" w:color="auto"/>
              <w:right w:val="single" w:sz="4" w:space="0" w:color="auto"/>
            </w:tcBorders>
            <w:shd w:val="clear" w:color="auto" w:fill="auto"/>
            <w:noWrap/>
            <w:vAlign w:val="bottom"/>
            <w:hideMark/>
          </w:tcPr>
          <w:p w14:paraId="67CF55F6" w14:textId="77777777" w:rsidR="000433D4" w:rsidRPr="007F7AA4" w:rsidRDefault="000433D4" w:rsidP="000433D4">
            <w:pPr>
              <w:widowControl/>
              <w:kinsoku/>
              <w:adjustRightInd/>
              <w:jc w:val="right"/>
              <w:rPr>
                <w:rFonts w:eastAsiaTheme="majorEastAsia" w:cs="Times New Roman"/>
                <w:color w:val="000000"/>
                <w:kern w:val="0"/>
                <w:sz w:val="22"/>
              </w:rPr>
            </w:pPr>
            <w:r w:rsidRPr="007F7AA4">
              <w:rPr>
                <w:rFonts w:eastAsiaTheme="majorEastAsia" w:cs="Times New Roman"/>
                <w:color w:val="000000"/>
                <w:kern w:val="0"/>
                <w:sz w:val="22"/>
              </w:rPr>
              <w:t>157</w:t>
            </w:r>
          </w:p>
        </w:tc>
        <w:tc>
          <w:tcPr>
            <w:tcW w:w="766" w:type="dxa"/>
            <w:tcBorders>
              <w:top w:val="nil"/>
              <w:left w:val="nil"/>
              <w:bottom w:val="single" w:sz="4" w:space="0" w:color="auto"/>
              <w:right w:val="single" w:sz="4" w:space="0" w:color="auto"/>
            </w:tcBorders>
            <w:shd w:val="clear" w:color="000000" w:fill="FFFFFF"/>
            <w:hideMark/>
          </w:tcPr>
          <w:p w14:paraId="1821BEB9"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py   </w:t>
            </w:r>
          </w:p>
        </w:tc>
        <w:tc>
          <w:tcPr>
            <w:tcW w:w="3140" w:type="dxa"/>
            <w:tcBorders>
              <w:top w:val="nil"/>
              <w:left w:val="nil"/>
              <w:bottom w:val="single" w:sz="4" w:space="0" w:color="auto"/>
              <w:right w:val="single" w:sz="4" w:space="0" w:color="auto"/>
            </w:tcBorders>
            <w:shd w:val="clear" w:color="000000" w:fill="FFFFFF"/>
            <w:hideMark/>
          </w:tcPr>
          <w:p w14:paraId="619E7873"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巴拉圭</w:t>
            </w:r>
            <w:r w:rsidRPr="007F7AA4">
              <w:rPr>
                <w:rFonts w:eastAsiaTheme="majorEastAsia" w:cs="Times New Roman"/>
                <w:color w:val="172B4D"/>
                <w:kern w:val="0"/>
                <w:sz w:val="22"/>
              </w:rPr>
              <w:t>                </w:t>
            </w:r>
          </w:p>
        </w:tc>
        <w:tc>
          <w:tcPr>
            <w:tcW w:w="3800" w:type="dxa"/>
            <w:tcBorders>
              <w:top w:val="nil"/>
              <w:left w:val="nil"/>
              <w:bottom w:val="single" w:sz="4" w:space="0" w:color="auto"/>
              <w:right w:val="single" w:sz="4" w:space="0" w:color="auto"/>
            </w:tcBorders>
            <w:shd w:val="clear" w:color="000000" w:fill="FFFFFF"/>
            <w:hideMark/>
          </w:tcPr>
          <w:p w14:paraId="177FCB4A"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 Paraguay                               </w:t>
            </w:r>
          </w:p>
        </w:tc>
      </w:tr>
      <w:tr w:rsidR="000433D4" w:rsidRPr="007F7AA4" w14:paraId="338A99D7" w14:textId="77777777" w:rsidTr="000433D4">
        <w:trPr>
          <w:trHeight w:val="300"/>
        </w:trPr>
        <w:tc>
          <w:tcPr>
            <w:tcW w:w="607" w:type="dxa"/>
            <w:tcBorders>
              <w:top w:val="nil"/>
              <w:left w:val="single" w:sz="4" w:space="0" w:color="auto"/>
              <w:bottom w:val="single" w:sz="4" w:space="0" w:color="auto"/>
              <w:right w:val="single" w:sz="4" w:space="0" w:color="auto"/>
            </w:tcBorders>
            <w:shd w:val="clear" w:color="auto" w:fill="auto"/>
            <w:noWrap/>
            <w:vAlign w:val="bottom"/>
            <w:hideMark/>
          </w:tcPr>
          <w:p w14:paraId="400F50A2" w14:textId="77777777" w:rsidR="000433D4" w:rsidRPr="007F7AA4" w:rsidRDefault="000433D4" w:rsidP="000433D4">
            <w:pPr>
              <w:widowControl/>
              <w:kinsoku/>
              <w:adjustRightInd/>
              <w:jc w:val="right"/>
              <w:rPr>
                <w:rFonts w:eastAsiaTheme="majorEastAsia" w:cs="Times New Roman"/>
                <w:color w:val="000000"/>
                <w:kern w:val="0"/>
                <w:sz w:val="22"/>
              </w:rPr>
            </w:pPr>
            <w:r w:rsidRPr="007F7AA4">
              <w:rPr>
                <w:rFonts w:eastAsiaTheme="majorEastAsia" w:cs="Times New Roman"/>
                <w:color w:val="000000"/>
                <w:kern w:val="0"/>
                <w:sz w:val="22"/>
              </w:rPr>
              <w:t>158</w:t>
            </w:r>
          </w:p>
        </w:tc>
        <w:tc>
          <w:tcPr>
            <w:tcW w:w="766" w:type="dxa"/>
            <w:tcBorders>
              <w:top w:val="nil"/>
              <w:left w:val="nil"/>
              <w:bottom w:val="single" w:sz="4" w:space="0" w:color="auto"/>
              <w:right w:val="single" w:sz="4" w:space="0" w:color="auto"/>
            </w:tcBorders>
            <w:shd w:val="clear" w:color="000000" w:fill="FFFFFF"/>
            <w:hideMark/>
          </w:tcPr>
          <w:p w14:paraId="26951FFC"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pe   </w:t>
            </w:r>
          </w:p>
        </w:tc>
        <w:tc>
          <w:tcPr>
            <w:tcW w:w="3140" w:type="dxa"/>
            <w:tcBorders>
              <w:top w:val="nil"/>
              <w:left w:val="nil"/>
              <w:bottom w:val="single" w:sz="4" w:space="0" w:color="auto"/>
              <w:right w:val="single" w:sz="4" w:space="0" w:color="auto"/>
            </w:tcBorders>
            <w:shd w:val="clear" w:color="000000" w:fill="FFFFFF"/>
            <w:hideMark/>
          </w:tcPr>
          <w:p w14:paraId="41F8C4D0"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秘鲁</w:t>
            </w:r>
            <w:r w:rsidRPr="007F7AA4">
              <w:rPr>
                <w:rFonts w:eastAsiaTheme="majorEastAsia" w:cs="Times New Roman"/>
                <w:color w:val="172B4D"/>
                <w:kern w:val="0"/>
                <w:sz w:val="22"/>
              </w:rPr>
              <w:t>                  </w:t>
            </w:r>
          </w:p>
        </w:tc>
        <w:tc>
          <w:tcPr>
            <w:tcW w:w="3800" w:type="dxa"/>
            <w:tcBorders>
              <w:top w:val="nil"/>
              <w:left w:val="nil"/>
              <w:bottom w:val="single" w:sz="4" w:space="0" w:color="auto"/>
              <w:right w:val="single" w:sz="4" w:space="0" w:color="auto"/>
            </w:tcBorders>
            <w:shd w:val="clear" w:color="000000" w:fill="FFFFFF"/>
            <w:hideMark/>
          </w:tcPr>
          <w:p w14:paraId="7FA3373A"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 Peru                                   </w:t>
            </w:r>
          </w:p>
        </w:tc>
      </w:tr>
      <w:tr w:rsidR="000433D4" w:rsidRPr="007F7AA4" w14:paraId="3D316632" w14:textId="77777777" w:rsidTr="000433D4">
        <w:trPr>
          <w:trHeight w:val="300"/>
        </w:trPr>
        <w:tc>
          <w:tcPr>
            <w:tcW w:w="607" w:type="dxa"/>
            <w:tcBorders>
              <w:top w:val="nil"/>
              <w:left w:val="single" w:sz="4" w:space="0" w:color="auto"/>
              <w:bottom w:val="single" w:sz="4" w:space="0" w:color="auto"/>
              <w:right w:val="single" w:sz="4" w:space="0" w:color="auto"/>
            </w:tcBorders>
            <w:shd w:val="clear" w:color="auto" w:fill="auto"/>
            <w:noWrap/>
            <w:vAlign w:val="bottom"/>
            <w:hideMark/>
          </w:tcPr>
          <w:p w14:paraId="673CAAFD" w14:textId="77777777" w:rsidR="000433D4" w:rsidRPr="007F7AA4" w:rsidRDefault="000433D4" w:rsidP="000433D4">
            <w:pPr>
              <w:widowControl/>
              <w:kinsoku/>
              <w:adjustRightInd/>
              <w:jc w:val="right"/>
              <w:rPr>
                <w:rFonts w:eastAsiaTheme="majorEastAsia" w:cs="Times New Roman"/>
                <w:color w:val="000000"/>
                <w:kern w:val="0"/>
                <w:sz w:val="22"/>
              </w:rPr>
            </w:pPr>
            <w:r w:rsidRPr="007F7AA4">
              <w:rPr>
                <w:rFonts w:eastAsiaTheme="majorEastAsia" w:cs="Times New Roman"/>
                <w:color w:val="000000"/>
                <w:kern w:val="0"/>
                <w:sz w:val="22"/>
              </w:rPr>
              <w:t>159</w:t>
            </w:r>
          </w:p>
        </w:tc>
        <w:tc>
          <w:tcPr>
            <w:tcW w:w="766" w:type="dxa"/>
            <w:tcBorders>
              <w:top w:val="nil"/>
              <w:left w:val="nil"/>
              <w:bottom w:val="single" w:sz="4" w:space="0" w:color="auto"/>
              <w:right w:val="single" w:sz="4" w:space="0" w:color="auto"/>
            </w:tcBorders>
            <w:shd w:val="clear" w:color="000000" w:fill="FFFFFF"/>
            <w:hideMark/>
          </w:tcPr>
          <w:p w14:paraId="1D789C9B"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ph   </w:t>
            </w:r>
          </w:p>
        </w:tc>
        <w:tc>
          <w:tcPr>
            <w:tcW w:w="3140" w:type="dxa"/>
            <w:tcBorders>
              <w:top w:val="nil"/>
              <w:left w:val="nil"/>
              <w:bottom w:val="single" w:sz="4" w:space="0" w:color="auto"/>
              <w:right w:val="single" w:sz="4" w:space="0" w:color="auto"/>
            </w:tcBorders>
            <w:shd w:val="clear" w:color="000000" w:fill="FFFFFF"/>
            <w:hideMark/>
          </w:tcPr>
          <w:p w14:paraId="371CA0FA"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菲律宾</w:t>
            </w:r>
            <w:r w:rsidRPr="007F7AA4">
              <w:rPr>
                <w:rFonts w:eastAsiaTheme="majorEastAsia" w:cs="Times New Roman"/>
                <w:color w:val="172B4D"/>
                <w:kern w:val="0"/>
                <w:sz w:val="22"/>
              </w:rPr>
              <w:t>                </w:t>
            </w:r>
          </w:p>
        </w:tc>
        <w:tc>
          <w:tcPr>
            <w:tcW w:w="3800" w:type="dxa"/>
            <w:tcBorders>
              <w:top w:val="nil"/>
              <w:left w:val="nil"/>
              <w:bottom w:val="single" w:sz="4" w:space="0" w:color="auto"/>
              <w:right w:val="single" w:sz="4" w:space="0" w:color="auto"/>
            </w:tcBorders>
            <w:shd w:val="clear" w:color="000000" w:fill="FFFFFF"/>
            <w:hideMark/>
          </w:tcPr>
          <w:p w14:paraId="60587946"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 Philippines                            </w:t>
            </w:r>
          </w:p>
        </w:tc>
      </w:tr>
      <w:tr w:rsidR="000433D4" w:rsidRPr="007F7AA4" w14:paraId="6E1EAA82" w14:textId="77777777" w:rsidTr="000433D4">
        <w:trPr>
          <w:trHeight w:val="300"/>
        </w:trPr>
        <w:tc>
          <w:tcPr>
            <w:tcW w:w="607" w:type="dxa"/>
            <w:tcBorders>
              <w:top w:val="nil"/>
              <w:left w:val="single" w:sz="4" w:space="0" w:color="auto"/>
              <w:bottom w:val="single" w:sz="4" w:space="0" w:color="auto"/>
              <w:right w:val="single" w:sz="4" w:space="0" w:color="auto"/>
            </w:tcBorders>
            <w:shd w:val="clear" w:color="auto" w:fill="auto"/>
            <w:noWrap/>
            <w:vAlign w:val="bottom"/>
            <w:hideMark/>
          </w:tcPr>
          <w:p w14:paraId="2B2A57FE" w14:textId="77777777" w:rsidR="000433D4" w:rsidRPr="007F7AA4" w:rsidRDefault="000433D4" w:rsidP="000433D4">
            <w:pPr>
              <w:widowControl/>
              <w:kinsoku/>
              <w:adjustRightInd/>
              <w:jc w:val="right"/>
              <w:rPr>
                <w:rFonts w:eastAsiaTheme="majorEastAsia" w:cs="Times New Roman"/>
                <w:color w:val="000000"/>
                <w:kern w:val="0"/>
                <w:sz w:val="22"/>
              </w:rPr>
            </w:pPr>
            <w:r w:rsidRPr="007F7AA4">
              <w:rPr>
                <w:rFonts w:eastAsiaTheme="majorEastAsia" w:cs="Times New Roman"/>
                <w:color w:val="000000"/>
                <w:kern w:val="0"/>
                <w:sz w:val="22"/>
              </w:rPr>
              <w:t>160</w:t>
            </w:r>
          </w:p>
        </w:tc>
        <w:tc>
          <w:tcPr>
            <w:tcW w:w="766" w:type="dxa"/>
            <w:tcBorders>
              <w:top w:val="nil"/>
              <w:left w:val="nil"/>
              <w:bottom w:val="single" w:sz="4" w:space="0" w:color="auto"/>
              <w:right w:val="single" w:sz="4" w:space="0" w:color="auto"/>
            </w:tcBorders>
            <w:shd w:val="clear" w:color="000000" w:fill="FFFFFF"/>
            <w:hideMark/>
          </w:tcPr>
          <w:p w14:paraId="127E7E39"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pl   </w:t>
            </w:r>
          </w:p>
        </w:tc>
        <w:tc>
          <w:tcPr>
            <w:tcW w:w="3140" w:type="dxa"/>
            <w:tcBorders>
              <w:top w:val="nil"/>
              <w:left w:val="nil"/>
              <w:bottom w:val="single" w:sz="4" w:space="0" w:color="auto"/>
              <w:right w:val="single" w:sz="4" w:space="0" w:color="auto"/>
            </w:tcBorders>
            <w:shd w:val="clear" w:color="000000" w:fill="FFFFFF"/>
            <w:hideMark/>
          </w:tcPr>
          <w:p w14:paraId="19BD071C"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波兰</w:t>
            </w:r>
            <w:r w:rsidRPr="007F7AA4">
              <w:rPr>
                <w:rFonts w:eastAsiaTheme="majorEastAsia" w:cs="Times New Roman"/>
                <w:color w:val="172B4D"/>
                <w:kern w:val="0"/>
                <w:sz w:val="22"/>
              </w:rPr>
              <w:t>                  </w:t>
            </w:r>
          </w:p>
        </w:tc>
        <w:tc>
          <w:tcPr>
            <w:tcW w:w="3800" w:type="dxa"/>
            <w:tcBorders>
              <w:top w:val="nil"/>
              <w:left w:val="nil"/>
              <w:bottom w:val="single" w:sz="4" w:space="0" w:color="auto"/>
              <w:right w:val="single" w:sz="4" w:space="0" w:color="auto"/>
            </w:tcBorders>
            <w:shd w:val="clear" w:color="000000" w:fill="FFFFFF"/>
            <w:hideMark/>
          </w:tcPr>
          <w:p w14:paraId="03C66BB5"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 Poland                                 </w:t>
            </w:r>
          </w:p>
        </w:tc>
      </w:tr>
      <w:tr w:rsidR="000433D4" w:rsidRPr="007F7AA4" w14:paraId="5BEBAE77" w14:textId="77777777" w:rsidTr="000433D4">
        <w:trPr>
          <w:trHeight w:val="300"/>
        </w:trPr>
        <w:tc>
          <w:tcPr>
            <w:tcW w:w="607" w:type="dxa"/>
            <w:tcBorders>
              <w:top w:val="nil"/>
              <w:left w:val="single" w:sz="4" w:space="0" w:color="auto"/>
              <w:bottom w:val="single" w:sz="4" w:space="0" w:color="auto"/>
              <w:right w:val="single" w:sz="4" w:space="0" w:color="auto"/>
            </w:tcBorders>
            <w:shd w:val="clear" w:color="auto" w:fill="auto"/>
            <w:noWrap/>
            <w:vAlign w:val="bottom"/>
            <w:hideMark/>
          </w:tcPr>
          <w:p w14:paraId="2980406D" w14:textId="77777777" w:rsidR="000433D4" w:rsidRPr="007F7AA4" w:rsidRDefault="000433D4" w:rsidP="000433D4">
            <w:pPr>
              <w:widowControl/>
              <w:kinsoku/>
              <w:adjustRightInd/>
              <w:jc w:val="right"/>
              <w:rPr>
                <w:rFonts w:eastAsiaTheme="majorEastAsia" w:cs="Times New Roman"/>
                <w:color w:val="000000"/>
                <w:kern w:val="0"/>
                <w:sz w:val="22"/>
              </w:rPr>
            </w:pPr>
            <w:r w:rsidRPr="007F7AA4">
              <w:rPr>
                <w:rFonts w:eastAsiaTheme="majorEastAsia" w:cs="Times New Roman"/>
                <w:color w:val="000000"/>
                <w:kern w:val="0"/>
                <w:sz w:val="22"/>
              </w:rPr>
              <w:t>161</w:t>
            </w:r>
          </w:p>
        </w:tc>
        <w:tc>
          <w:tcPr>
            <w:tcW w:w="766" w:type="dxa"/>
            <w:tcBorders>
              <w:top w:val="nil"/>
              <w:left w:val="nil"/>
              <w:bottom w:val="single" w:sz="4" w:space="0" w:color="auto"/>
              <w:right w:val="single" w:sz="4" w:space="0" w:color="auto"/>
            </w:tcBorders>
            <w:shd w:val="clear" w:color="000000" w:fill="FFFFFF"/>
            <w:hideMark/>
          </w:tcPr>
          <w:p w14:paraId="38347189"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pt   </w:t>
            </w:r>
          </w:p>
        </w:tc>
        <w:tc>
          <w:tcPr>
            <w:tcW w:w="3140" w:type="dxa"/>
            <w:tcBorders>
              <w:top w:val="nil"/>
              <w:left w:val="nil"/>
              <w:bottom w:val="single" w:sz="4" w:space="0" w:color="auto"/>
              <w:right w:val="single" w:sz="4" w:space="0" w:color="auto"/>
            </w:tcBorders>
            <w:shd w:val="clear" w:color="000000" w:fill="FFFFFF"/>
            <w:hideMark/>
          </w:tcPr>
          <w:p w14:paraId="4EF469BD"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葡萄牙</w:t>
            </w:r>
            <w:r w:rsidRPr="007F7AA4">
              <w:rPr>
                <w:rFonts w:eastAsiaTheme="majorEastAsia" w:cs="Times New Roman"/>
                <w:color w:val="172B4D"/>
                <w:kern w:val="0"/>
                <w:sz w:val="22"/>
              </w:rPr>
              <w:t>                </w:t>
            </w:r>
          </w:p>
        </w:tc>
        <w:tc>
          <w:tcPr>
            <w:tcW w:w="3800" w:type="dxa"/>
            <w:tcBorders>
              <w:top w:val="nil"/>
              <w:left w:val="nil"/>
              <w:bottom w:val="single" w:sz="4" w:space="0" w:color="auto"/>
              <w:right w:val="single" w:sz="4" w:space="0" w:color="auto"/>
            </w:tcBorders>
            <w:shd w:val="clear" w:color="000000" w:fill="FFFFFF"/>
            <w:hideMark/>
          </w:tcPr>
          <w:p w14:paraId="118950C1"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 Portugal                               </w:t>
            </w:r>
          </w:p>
        </w:tc>
      </w:tr>
      <w:tr w:rsidR="000433D4" w:rsidRPr="007F7AA4" w14:paraId="59B15B72" w14:textId="77777777" w:rsidTr="000433D4">
        <w:trPr>
          <w:trHeight w:val="300"/>
        </w:trPr>
        <w:tc>
          <w:tcPr>
            <w:tcW w:w="607" w:type="dxa"/>
            <w:tcBorders>
              <w:top w:val="nil"/>
              <w:left w:val="single" w:sz="4" w:space="0" w:color="auto"/>
              <w:bottom w:val="single" w:sz="4" w:space="0" w:color="auto"/>
              <w:right w:val="single" w:sz="4" w:space="0" w:color="auto"/>
            </w:tcBorders>
            <w:shd w:val="clear" w:color="auto" w:fill="auto"/>
            <w:noWrap/>
            <w:vAlign w:val="bottom"/>
            <w:hideMark/>
          </w:tcPr>
          <w:p w14:paraId="7B90E777" w14:textId="77777777" w:rsidR="000433D4" w:rsidRPr="007F7AA4" w:rsidRDefault="000433D4" w:rsidP="000433D4">
            <w:pPr>
              <w:widowControl/>
              <w:kinsoku/>
              <w:adjustRightInd/>
              <w:jc w:val="right"/>
              <w:rPr>
                <w:rFonts w:eastAsiaTheme="majorEastAsia" w:cs="Times New Roman"/>
                <w:color w:val="000000"/>
                <w:kern w:val="0"/>
                <w:sz w:val="22"/>
              </w:rPr>
            </w:pPr>
            <w:r w:rsidRPr="007F7AA4">
              <w:rPr>
                <w:rFonts w:eastAsiaTheme="majorEastAsia" w:cs="Times New Roman"/>
                <w:color w:val="000000"/>
                <w:kern w:val="0"/>
                <w:sz w:val="22"/>
              </w:rPr>
              <w:t>162</w:t>
            </w:r>
          </w:p>
        </w:tc>
        <w:tc>
          <w:tcPr>
            <w:tcW w:w="766" w:type="dxa"/>
            <w:tcBorders>
              <w:top w:val="nil"/>
              <w:left w:val="nil"/>
              <w:bottom w:val="single" w:sz="4" w:space="0" w:color="auto"/>
              <w:right w:val="single" w:sz="4" w:space="0" w:color="auto"/>
            </w:tcBorders>
            <w:shd w:val="clear" w:color="000000" w:fill="FFFFFF"/>
            <w:hideMark/>
          </w:tcPr>
          <w:p w14:paraId="010CB114"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pr   </w:t>
            </w:r>
          </w:p>
        </w:tc>
        <w:tc>
          <w:tcPr>
            <w:tcW w:w="3140" w:type="dxa"/>
            <w:tcBorders>
              <w:top w:val="nil"/>
              <w:left w:val="nil"/>
              <w:bottom w:val="single" w:sz="4" w:space="0" w:color="auto"/>
              <w:right w:val="single" w:sz="4" w:space="0" w:color="auto"/>
            </w:tcBorders>
            <w:shd w:val="clear" w:color="000000" w:fill="FFFFFF"/>
            <w:hideMark/>
          </w:tcPr>
          <w:p w14:paraId="5EF1EEA8"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波多黎各</w:t>
            </w:r>
            <w:r w:rsidRPr="007F7AA4">
              <w:rPr>
                <w:rFonts w:eastAsiaTheme="majorEastAsia" w:cs="Times New Roman"/>
                <w:color w:val="172B4D"/>
                <w:kern w:val="0"/>
                <w:sz w:val="22"/>
              </w:rPr>
              <w:t>               </w:t>
            </w:r>
          </w:p>
        </w:tc>
        <w:tc>
          <w:tcPr>
            <w:tcW w:w="3800" w:type="dxa"/>
            <w:tcBorders>
              <w:top w:val="nil"/>
              <w:left w:val="nil"/>
              <w:bottom w:val="single" w:sz="4" w:space="0" w:color="auto"/>
              <w:right w:val="single" w:sz="4" w:space="0" w:color="auto"/>
            </w:tcBorders>
            <w:shd w:val="clear" w:color="000000" w:fill="FFFFFF"/>
            <w:hideMark/>
          </w:tcPr>
          <w:p w14:paraId="025D8B30"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 Puerto Rico                            </w:t>
            </w:r>
          </w:p>
        </w:tc>
      </w:tr>
      <w:tr w:rsidR="000433D4" w:rsidRPr="007F7AA4" w14:paraId="7E61F275" w14:textId="77777777" w:rsidTr="000433D4">
        <w:trPr>
          <w:trHeight w:val="300"/>
        </w:trPr>
        <w:tc>
          <w:tcPr>
            <w:tcW w:w="607" w:type="dxa"/>
            <w:tcBorders>
              <w:top w:val="nil"/>
              <w:left w:val="single" w:sz="4" w:space="0" w:color="auto"/>
              <w:bottom w:val="single" w:sz="4" w:space="0" w:color="auto"/>
              <w:right w:val="single" w:sz="4" w:space="0" w:color="auto"/>
            </w:tcBorders>
            <w:shd w:val="clear" w:color="auto" w:fill="auto"/>
            <w:noWrap/>
            <w:vAlign w:val="bottom"/>
            <w:hideMark/>
          </w:tcPr>
          <w:p w14:paraId="040E084D" w14:textId="77777777" w:rsidR="000433D4" w:rsidRPr="007F7AA4" w:rsidRDefault="000433D4" w:rsidP="000433D4">
            <w:pPr>
              <w:widowControl/>
              <w:kinsoku/>
              <w:adjustRightInd/>
              <w:jc w:val="right"/>
              <w:rPr>
                <w:rFonts w:eastAsiaTheme="majorEastAsia" w:cs="Times New Roman"/>
                <w:color w:val="000000"/>
                <w:kern w:val="0"/>
                <w:sz w:val="22"/>
              </w:rPr>
            </w:pPr>
            <w:r w:rsidRPr="007F7AA4">
              <w:rPr>
                <w:rFonts w:eastAsiaTheme="majorEastAsia" w:cs="Times New Roman"/>
                <w:color w:val="000000"/>
                <w:kern w:val="0"/>
                <w:sz w:val="22"/>
              </w:rPr>
              <w:t>163</w:t>
            </w:r>
          </w:p>
        </w:tc>
        <w:tc>
          <w:tcPr>
            <w:tcW w:w="766" w:type="dxa"/>
            <w:tcBorders>
              <w:top w:val="nil"/>
              <w:left w:val="nil"/>
              <w:bottom w:val="single" w:sz="4" w:space="0" w:color="auto"/>
              <w:right w:val="single" w:sz="4" w:space="0" w:color="auto"/>
            </w:tcBorders>
            <w:shd w:val="clear" w:color="000000" w:fill="FFFFFF"/>
            <w:hideMark/>
          </w:tcPr>
          <w:p w14:paraId="29611AF6"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qa   </w:t>
            </w:r>
          </w:p>
        </w:tc>
        <w:tc>
          <w:tcPr>
            <w:tcW w:w="3140" w:type="dxa"/>
            <w:tcBorders>
              <w:top w:val="nil"/>
              <w:left w:val="nil"/>
              <w:bottom w:val="single" w:sz="4" w:space="0" w:color="auto"/>
              <w:right w:val="single" w:sz="4" w:space="0" w:color="auto"/>
            </w:tcBorders>
            <w:shd w:val="clear" w:color="000000" w:fill="FFFFFF"/>
            <w:hideMark/>
          </w:tcPr>
          <w:p w14:paraId="0D54108F"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卡塔尔</w:t>
            </w:r>
            <w:r w:rsidRPr="007F7AA4">
              <w:rPr>
                <w:rFonts w:eastAsiaTheme="majorEastAsia" w:cs="Times New Roman"/>
                <w:color w:val="172B4D"/>
                <w:kern w:val="0"/>
                <w:sz w:val="22"/>
              </w:rPr>
              <w:t>                </w:t>
            </w:r>
          </w:p>
        </w:tc>
        <w:tc>
          <w:tcPr>
            <w:tcW w:w="3800" w:type="dxa"/>
            <w:tcBorders>
              <w:top w:val="nil"/>
              <w:left w:val="nil"/>
              <w:bottom w:val="single" w:sz="4" w:space="0" w:color="auto"/>
              <w:right w:val="single" w:sz="4" w:space="0" w:color="auto"/>
            </w:tcBorders>
            <w:shd w:val="clear" w:color="000000" w:fill="FFFFFF"/>
            <w:hideMark/>
          </w:tcPr>
          <w:p w14:paraId="6D0BF279"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 Qatar                                  </w:t>
            </w:r>
          </w:p>
        </w:tc>
      </w:tr>
      <w:tr w:rsidR="000433D4" w:rsidRPr="007F7AA4" w14:paraId="0E35FE55" w14:textId="77777777" w:rsidTr="000433D4">
        <w:trPr>
          <w:trHeight w:val="300"/>
        </w:trPr>
        <w:tc>
          <w:tcPr>
            <w:tcW w:w="607" w:type="dxa"/>
            <w:tcBorders>
              <w:top w:val="nil"/>
              <w:left w:val="single" w:sz="4" w:space="0" w:color="auto"/>
              <w:bottom w:val="single" w:sz="4" w:space="0" w:color="auto"/>
              <w:right w:val="single" w:sz="4" w:space="0" w:color="auto"/>
            </w:tcBorders>
            <w:shd w:val="clear" w:color="auto" w:fill="auto"/>
            <w:noWrap/>
            <w:vAlign w:val="bottom"/>
            <w:hideMark/>
          </w:tcPr>
          <w:p w14:paraId="0E9F5EEE" w14:textId="77777777" w:rsidR="000433D4" w:rsidRPr="007F7AA4" w:rsidRDefault="000433D4" w:rsidP="000433D4">
            <w:pPr>
              <w:widowControl/>
              <w:kinsoku/>
              <w:adjustRightInd/>
              <w:jc w:val="right"/>
              <w:rPr>
                <w:rFonts w:eastAsiaTheme="majorEastAsia" w:cs="Times New Roman"/>
                <w:color w:val="000000"/>
                <w:kern w:val="0"/>
                <w:sz w:val="22"/>
              </w:rPr>
            </w:pPr>
            <w:r w:rsidRPr="007F7AA4">
              <w:rPr>
                <w:rFonts w:eastAsiaTheme="majorEastAsia" w:cs="Times New Roman"/>
                <w:color w:val="000000"/>
                <w:kern w:val="0"/>
                <w:sz w:val="22"/>
              </w:rPr>
              <w:t>164</w:t>
            </w:r>
          </w:p>
        </w:tc>
        <w:tc>
          <w:tcPr>
            <w:tcW w:w="766" w:type="dxa"/>
            <w:tcBorders>
              <w:top w:val="nil"/>
              <w:left w:val="nil"/>
              <w:bottom w:val="single" w:sz="4" w:space="0" w:color="auto"/>
              <w:right w:val="single" w:sz="4" w:space="0" w:color="auto"/>
            </w:tcBorders>
            <w:shd w:val="clear" w:color="000000" w:fill="FFFFFF"/>
            <w:hideMark/>
          </w:tcPr>
          <w:p w14:paraId="13097DA5"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ro   </w:t>
            </w:r>
          </w:p>
        </w:tc>
        <w:tc>
          <w:tcPr>
            <w:tcW w:w="3140" w:type="dxa"/>
            <w:tcBorders>
              <w:top w:val="nil"/>
              <w:left w:val="nil"/>
              <w:bottom w:val="single" w:sz="4" w:space="0" w:color="auto"/>
              <w:right w:val="single" w:sz="4" w:space="0" w:color="auto"/>
            </w:tcBorders>
            <w:shd w:val="clear" w:color="000000" w:fill="FFFFFF"/>
            <w:hideMark/>
          </w:tcPr>
          <w:p w14:paraId="6E25EAB8"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罗马尼亚</w:t>
            </w:r>
            <w:r w:rsidRPr="007F7AA4">
              <w:rPr>
                <w:rFonts w:eastAsiaTheme="majorEastAsia" w:cs="Times New Roman"/>
                <w:color w:val="172B4D"/>
                <w:kern w:val="0"/>
                <w:sz w:val="22"/>
              </w:rPr>
              <w:t>               </w:t>
            </w:r>
          </w:p>
        </w:tc>
        <w:tc>
          <w:tcPr>
            <w:tcW w:w="3800" w:type="dxa"/>
            <w:tcBorders>
              <w:top w:val="nil"/>
              <w:left w:val="nil"/>
              <w:bottom w:val="single" w:sz="4" w:space="0" w:color="auto"/>
              <w:right w:val="single" w:sz="4" w:space="0" w:color="auto"/>
            </w:tcBorders>
            <w:shd w:val="clear" w:color="000000" w:fill="FFFFFF"/>
            <w:hideMark/>
          </w:tcPr>
          <w:p w14:paraId="3FAA957F"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 Romania                                </w:t>
            </w:r>
          </w:p>
        </w:tc>
      </w:tr>
      <w:tr w:rsidR="000433D4" w:rsidRPr="007F7AA4" w14:paraId="26B41A41" w14:textId="77777777" w:rsidTr="000433D4">
        <w:trPr>
          <w:trHeight w:val="300"/>
        </w:trPr>
        <w:tc>
          <w:tcPr>
            <w:tcW w:w="607" w:type="dxa"/>
            <w:tcBorders>
              <w:top w:val="nil"/>
              <w:left w:val="single" w:sz="4" w:space="0" w:color="auto"/>
              <w:bottom w:val="single" w:sz="4" w:space="0" w:color="auto"/>
              <w:right w:val="single" w:sz="4" w:space="0" w:color="auto"/>
            </w:tcBorders>
            <w:shd w:val="clear" w:color="auto" w:fill="auto"/>
            <w:noWrap/>
            <w:vAlign w:val="bottom"/>
            <w:hideMark/>
          </w:tcPr>
          <w:p w14:paraId="486ACA83" w14:textId="77777777" w:rsidR="000433D4" w:rsidRPr="007F7AA4" w:rsidRDefault="000433D4" w:rsidP="000433D4">
            <w:pPr>
              <w:widowControl/>
              <w:kinsoku/>
              <w:adjustRightInd/>
              <w:jc w:val="right"/>
              <w:rPr>
                <w:rFonts w:eastAsiaTheme="majorEastAsia" w:cs="Times New Roman"/>
                <w:color w:val="000000"/>
                <w:kern w:val="0"/>
                <w:sz w:val="22"/>
              </w:rPr>
            </w:pPr>
            <w:r w:rsidRPr="007F7AA4">
              <w:rPr>
                <w:rFonts w:eastAsiaTheme="majorEastAsia" w:cs="Times New Roman"/>
                <w:color w:val="000000"/>
                <w:kern w:val="0"/>
                <w:sz w:val="22"/>
              </w:rPr>
              <w:t>165</w:t>
            </w:r>
          </w:p>
        </w:tc>
        <w:tc>
          <w:tcPr>
            <w:tcW w:w="766" w:type="dxa"/>
            <w:tcBorders>
              <w:top w:val="nil"/>
              <w:left w:val="nil"/>
              <w:bottom w:val="single" w:sz="4" w:space="0" w:color="auto"/>
              <w:right w:val="single" w:sz="4" w:space="0" w:color="auto"/>
            </w:tcBorders>
            <w:shd w:val="clear" w:color="000000" w:fill="FFFFFF"/>
            <w:hideMark/>
          </w:tcPr>
          <w:p w14:paraId="43E7CFF1" w14:textId="77777777" w:rsidR="000433D4" w:rsidRPr="007F7AA4" w:rsidRDefault="000433D4" w:rsidP="000433D4">
            <w:pPr>
              <w:widowControl/>
              <w:kinsoku/>
              <w:adjustRightInd/>
              <w:rPr>
                <w:rFonts w:eastAsiaTheme="majorEastAsia" w:cs="Times New Roman"/>
                <w:color w:val="FF0000"/>
                <w:kern w:val="0"/>
                <w:sz w:val="22"/>
              </w:rPr>
            </w:pPr>
            <w:r w:rsidRPr="007F7AA4">
              <w:rPr>
                <w:rFonts w:eastAsiaTheme="majorEastAsia" w:cs="Times New Roman"/>
                <w:color w:val="FF0000"/>
                <w:kern w:val="0"/>
                <w:sz w:val="22"/>
              </w:rPr>
              <w:t>ru   </w:t>
            </w:r>
          </w:p>
        </w:tc>
        <w:tc>
          <w:tcPr>
            <w:tcW w:w="3140" w:type="dxa"/>
            <w:tcBorders>
              <w:top w:val="nil"/>
              <w:left w:val="nil"/>
              <w:bottom w:val="single" w:sz="4" w:space="0" w:color="auto"/>
              <w:right w:val="single" w:sz="4" w:space="0" w:color="auto"/>
            </w:tcBorders>
            <w:shd w:val="clear" w:color="000000" w:fill="FFFFFF"/>
            <w:hideMark/>
          </w:tcPr>
          <w:p w14:paraId="2F212DEA" w14:textId="77777777" w:rsidR="000433D4" w:rsidRPr="007F7AA4" w:rsidRDefault="000433D4" w:rsidP="000433D4">
            <w:pPr>
              <w:widowControl/>
              <w:kinsoku/>
              <w:adjustRightInd/>
              <w:rPr>
                <w:rFonts w:eastAsiaTheme="majorEastAsia" w:cs="Times New Roman"/>
                <w:color w:val="FF0000"/>
                <w:kern w:val="0"/>
                <w:sz w:val="22"/>
              </w:rPr>
            </w:pPr>
            <w:r w:rsidRPr="007F7AA4">
              <w:rPr>
                <w:rFonts w:eastAsiaTheme="majorEastAsia" w:cs="Times New Roman"/>
                <w:color w:val="FF0000"/>
                <w:kern w:val="0"/>
                <w:sz w:val="22"/>
              </w:rPr>
              <w:t>俄罗斯</w:t>
            </w:r>
            <w:r w:rsidRPr="007F7AA4">
              <w:rPr>
                <w:rFonts w:eastAsiaTheme="majorEastAsia" w:cs="Times New Roman"/>
                <w:color w:val="FF0000"/>
                <w:kern w:val="0"/>
                <w:sz w:val="22"/>
              </w:rPr>
              <w:t>                </w:t>
            </w:r>
          </w:p>
        </w:tc>
        <w:tc>
          <w:tcPr>
            <w:tcW w:w="3800" w:type="dxa"/>
            <w:tcBorders>
              <w:top w:val="nil"/>
              <w:left w:val="nil"/>
              <w:bottom w:val="single" w:sz="4" w:space="0" w:color="auto"/>
              <w:right w:val="single" w:sz="4" w:space="0" w:color="auto"/>
            </w:tcBorders>
            <w:shd w:val="clear" w:color="000000" w:fill="FFFFFF"/>
            <w:hideMark/>
          </w:tcPr>
          <w:p w14:paraId="26EB29EC" w14:textId="77777777" w:rsidR="000433D4" w:rsidRPr="007F7AA4" w:rsidRDefault="000433D4" w:rsidP="000433D4">
            <w:pPr>
              <w:widowControl/>
              <w:kinsoku/>
              <w:adjustRightInd/>
              <w:rPr>
                <w:rFonts w:eastAsiaTheme="majorEastAsia" w:cs="Times New Roman"/>
                <w:color w:val="FF0000"/>
                <w:kern w:val="0"/>
                <w:sz w:val="22"/>
              </w:rPr>
            </w:pPr>
            <w:r w:rsidRPr="007F7AA4">
              <w:rPr>
                <w:rFonts w:eastAsiaTheme="majorEastAsia" w:cs="Times New Roman"/>
                <w:color w:val="FF0000"/>
                <w:kern w:val="0"/>
                <w:sz w:val="22"/>
              </w:rPr>
              <w:t> Russia                                 </w:t>
            </w:r>
          </w:p>
        </w:tc>
      </w:tr>
      <w:tr w:rsidR="000433D4" w:rsidRPr="007F7AA4" w14:paraId="719E42FE" w14:textId="77777777" w:rsidTr="000433D4">
        <w:trPr>
          <w:trHeight w:val="300"/>
        </w:trPr>
        <w:tc>
          <w:tcPr>
            <w:tcW w:w="607" w:type="dxa"/>
            <w:tcBorders>
              <w:top w:val="nil"/>
              <w:left w:val="single" w:sz="4" w:space="0" w:color="auto"/>
              <w:bottom w:val="single" w:sz="4" w:space="0" w:color="auto"/>
              <w:right w:val="single" w:sz="4" w:space="0" w:color="auto"/>
            </w:tcBorders>
            <w:shd w:val="clear" w:color="auto" w:fill="auto"/>
            <w:noWrap/>
            <w:vAlign w:val="bottom"/>
            <w:hideMark/>
          </w:tcPr>
          <w:p w14:paraId="665FE915" w14:textId="77777777" w:rsidR="000433D4" w:rsidRPr="007F7AA4" w:rsidRDefault="000433D4" w:rsidP="000433D4">
            <w:pPr>
              <w:widowControl/>
              <w:kinsoku/>
              <w:adjustRightInd/>
              <w:jc w:val="right"/>
              <w:rPr>
                <w:rFonts w:eastAsiaTheme="majorEastAsia" w:cs="Times New Roman"/>
                <w:color w:val="000000"/>
                <w:kern w:val="0"/>
                <w:sz w:val="22"/>
              </w:rPr>
            </w:pPr>
            <w:r w:rsidRPr="007F7AA4">
              <w:rPr>
                <w:rFonts w:eastAsiaTheme="majorEastAsia" w:cs="Times New Roman"/>
                <w:color w:val="000000"/>
                <w:kern w:val="0"/>
                <w:sz w:val="22"/>
              </w:rPr>
              <w:t>166</w:t>
            </w:r>
          </w:p>
        </w:tc>
        <w:tc>
          <w:tcPr>
            <w:tcW w:w="766" w:type="dxa"/>
            <w:tcBorders>
              <w:top w:val="nil"/>
              <w:left w:val="nil"/>
              <w:bottom w:val="single" w:sz="4" w:space="0" w:color="auto"/>
              <w:right w:val="single" w:sz="4" w:space="0" w:color="auto"/>
            </w:tcBorders>
            <w:shd w:val="clear" w:color="000000" w:fill="FFFFFF"/>
            <w:hideMark/>
          </w:tcPr>
          <w:p w14:paraId="087DB0AF"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rw   </w:t>
            </w:r>
          </w:p>
        </w:tc>
        <w:tc>
          <w:tcPr>
            <w:tcW w:w="3140" w:type="dxa"/>
            <w:tcBorders>
              <w:top w:val="nil"/>
              <w:left w:val="nil"/>
              <w:bottom w:val="single" w:sz="4" w:space="0" w:color="auto"/>
              <w:right w:val="single" w:sz="4" w:space="0" w:color="auto"/>
            </w:tcBorders>
            <w:shd w:val="clear" w:color="000000" w:fill="FFFFFF"/>
            <w:hideMark/>
          </w:tcPr>
          <w:p w14:paraId="58EFEC2F"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卢旺达</w:t>
            </w:r>
            <w:r w:rsidRPr="007F7AA4">
              <w:rPr>
                <w:rFonts w:eastAsiaTheme="majorEastAsia" w:cs="Times New Roman"/>
                <w:color w:val="172B4D"/>
                <w:kern w:val="0"/>
                <w:sz w:val="22"/>
              </w:rPr>
              <w:t>                </w:t>
            </w:r>
          </w:p>
        </w:tc>
        <w:tc>
          <w:tcPr>
            <w:tcW w:w="3800" w:type="dxa"/>
            <w:tcBorders>
              <w:top w:val="nil"/>
              <w:left w:val="nil"/>
              <w:bottom w:val="single" w:sz="4" w:space="0" w:color="auto"/>
              <w:right w:val="single" w:sz="4" w:space="0" w:color="auto"/>
            </w:tcBorders>
            <w:shd w:val="clear" w:color="000000" w:fill="FFFFFF"/>
            <w:hideMark/>
          </w:tcPr>
          <w:p w14:paraId="0744B346"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 Rwanda                                 </w:t>
            </w:r>
          </w:p>
        </w:tc>
      </w:tr>
      <w:tr w:rsidR="000433D4" w:rsidRPr="007F7AA4" w14:paraId="074B6559" w14:textId="77777777" w:rsidTr="000433D4">
        <w:trPr>
          <w:trHeight w:val="300"/>
        </w:trPr>
        <w:tc>
          <w:tcPr>
            <w:tcW w:w="607" w:type="dxa"/>
            <w:tcBorders>
              <w:top w:val="nil"/>
              <w:left w:val="single" w:sz="4" w:space="0" w:color="auto"/>
              <w:bottom w:val="single" w:sz="4" w:space="0" w:color="auto"/>
              <w:right w:val="single" w:sz="4" w:space="0" w:color="auto"/>
            </w:tcBorders>
            <w:shd w:val="clear" w:color="auto" w:fill="auto"/>
            <w:noWrap/>
            <w:vAlign w:val="bottom"/>
            <w:hideMark/>
          </w:tcPr>
          <w:p w14:paraId="5F7CFDD0" w14:textId="77777777" w:rsidR="000433D4" w:rsidRPr="007F7AA4" w:rsidRDefault="000433D4" w:rsidP="000433D4">
            <w:pPr>
              <w:widowControl/>
              <w:kinsoku/>
              <w:adjustRightInd/>
              <w:jc w:val="right"/>
              <w:rPr>
                <w:rFonts w:eastAsiaTheme="majorEastAsia" w:cs="Times New Roman"/>
                <w:color w:val="000000"/>
                <w:kern w:val="0"/>
                <w:sz w:val="22"/>
              </w:rPr>
            </w:pPr>
            <w:r w:rsidRPr="007F7AA4">
              <w:rPr>
                <w:rFonts w:eastAsiaTheme="majorEastAsia" w:cs="Times New Roman"/>
                <w:color w:val="000000"/>
                <w:kern w:val="0"/>
                <w:sz w:val="22"/>
              </w:rPr>
              <w:t>167</w:t>
            </w:r>
          </w:p>
        </w:tc>
        <w:tc>
          <w:tcPr>
            <w:tcW w:w="766" w:type="dxa"/>
            <w:tcBorders>
              <w:top w:val="nil"/>
              <w:left w:val="nil"/>
              <w:bottom w:val="single" w:sz="4" w:space="0" w:color="auto"/>
              <w:right w:val="single" w:sz="4" w:space="0" w:color="auto"/>
            </w:tcBorders>
            <w:shd w:val="clear" w:color="000000" w:fill="FFFFFF"/>
            <w:hideMark/>
          </w:tcPr>
          <w:p w14:paraId="5921F1FF"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sh   </w:t>
            </w:r>
          </w:p>
        </w:tc>
        <w:tc>
          <w:tcPr>
            <w:tcW w:w="3140" w:type="dxa"/>
            <w:tcBorders>
              <w:top w:val="nil"/>
              <w:left w:val="nil"/>
              <w:bottom w:val="single" w:sz="4" w:space="0" w:color="auto"/>
              <w:right w:val="single" w:sz="4" w:space="0" w:color="auto"/>
            </w:tcBorders>
            <w:shd w:val="clear" w:color="000000" w:fill="FFFFFF"/>
            <w:hideMark/>
          </w:tcPr>
          <w:p w14:paraId="064DB0E3"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圣赫勒拿岛</w:t>
            </w:r>
            <w:r w:rsidRPr="007F7AA4">
              <w:rPr>
                <w:rFonts w:eastAsiaTheme="majorEastAsia" w:cs="Times New Roman"/>
                <w:color w:val="172B4D"/>
                <w:kern w:val="0"/>
                <w:sz w:val="22"/>
              </w:rPr>
              <w:t>             </w:t>
            </w:r>
          </w:p>
        </w:tc>
        <w:tc>
          <w:tcPr>
            <w:tcW w:w="3800" w:type="dxa"/>
            <w:tcBorders>
              <w:top w:val="nil"/>
              <w:left w:val="nil"/>
              <w:bottom w:val="single" w:sz="4" w:space="0" w:color="auto"/>
              <w:right w:val="single" w:sz="4" w:space="0" w:color="auto"/>
            </w:tcBorders>
            <w:shd w:val="clear" w:color="000000" w:fill="FFFFFF"/>
            <w:hideMark/>
          </w:tcPr>
          <w:p w14:paraId="6D87A17F"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 St. Helena                             </w:t>
            </w:r>
          </w:p>
        </w:tc>
      </w:tr>
      <w:tr w:rsidR="000433D4" w:rsidRPr="007F7AA4" w14:paraId="664F856D" w14:textId="77777777" w:rsidTr="000433D4">
        <w:trPr>
          <w:trHeight w:val="300"/>
        </w:trPr>
        <w:tc>
          <w:tcPr>
            <w:tcW w:w="607" w:type="dxa"/>
            <w:tcBorders>
              <w:top w:val="nil"/>
              <w:left w:val="single" w:sz="4" w:space="0" w:color="auto"/>
              <w:bottom w:val="single" w:sz="4" w:space="0" w:color="auto"/>
              <w:right w:val="single" w:sz="4" w:space="0" w:color="auto"/>
            </w:tcBorders>
            <w:shd w:val="clear" w:color="auto" w:fill="auto"/>
            <w:noWrap/>
            <w:vAlign w:val="bottom"/>
            <w:hideMark/>
          </w:tcPr>
          <w:p w14:paraId="727BC37F" w14:textId="77777777" w:rsidR="000433D4" w:rsidRPr="007F7AA4" w:rsidRDefault="000433D4" w:rsidP="000433D4">
            <w:pPr>
              <w:widowControl/>
              <w:kinsoku/>
              <w:adjustRightInd/>
              <w:jc w:val="right"/>
              <w:rPr>
                <w:rFonts w:eastAsiaTheme="majorEastAsia" w:cs="Times New Roman"/>
                <w:color w:val="000000"/>
                <w:kern w:val="0"/>
                <w:sz w:val="22"/>
              </w:rPr>
            </w:pPr>
            <w:r w:rsidRPr="007F7AA4">
              <w:rPr>
                <w:rFonts w:eastAsiaTheme="majorEastAsia" w:cs="Times New Roman"/>
                <w:color w:val="000000"/>
                <w:kern w:val="0"/>
                <w:sz w:val="22"/>
              </w:rPr>
              <w:t>168</w:t>
            </w:r>
          </w:p>
        </w:tc>
        <w:tc>
          <w:tcPr>
            <w:tcW w:w="766" w:type="dxa"/>
            <w:tcBorders>
              <w:top w:val="nil"/>
              <w:left w:val="nil"/>
              <w:bottom w:val="single" w:sz="4" w:space="0" w:color="auto"/>
              <w:right w:val="single" w:sz="4" w:space="0" w:color="auto"/>
            </w:tcBorders>
            <w:shd w:val="clear" w:color="000000" w:fill="FFFFFF"/>
            <w:hideMark/>
          </w:tcPr>
          <w:p w14:paraId="1107D9DF"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kn   </w:t>
            </w:r>
          </w:p>
        </w:tc>
        <w:tc>
          <w:tcPr>
            <w:tcW w:w="3140" w:type="dxa"/>
            <w:tcBorders>
              <w:top w:val="nil"/>
              <w:left w:val="nil"/>
              <w:bottom w:val="single" w:sz="4" w:space="0" w:color="auto"/>
              <w:right w:val="single" w:sz="4" w:space="0" w:color="auto"/>
            </w:tcBorders>
            <w:shd w:val="clear" w:color="000000" w:fill="FFFFFF"/>
            <w:hideMark/>
          </w:tcPr>
          <w:p w14:paraId="753E07DD"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圣卢西亚</w:t>
            </w:r>
            <w:r w:rsidRPr="007F7AA4">
              <w:rPr>
                <w:rFonts w:eastAsiaTheme="majorEastAsia" w:cs="Times New Roman"/>
                <w:color w:val="172B4D"/>
                <w:kern w:val="0"/>
                <w:sz w:val="22"/>
              </w:rPr>
              <w:t>               </w:t>
            </w:r>
          </w:p>
        </w:tc>
        <w:tc>
          <w:tcPr>
            <w:tcW w:w="3800" w:type="dxa"/>
            <w:tcBorders>
              <w:top w:val="nil"/>
              <w:left w:val="nil"/>
              <w:bottom w:val="single" w:sz="4" w:space="0" w:color="auto"/>
              <w:right w:val="single" w:sz="4" w:space="0" w:color="auto"/>
            </w:tcBorders>
            <w:shd w:val="clear" w:color="000000" w:fill="FFFFFF"/>
            <w:hideMark/>
          </w:tcPr>
          <w:p w14:paraId="67C0B0E7"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 St. Kitts &amp; Nevis                      </w:t>
            </w:r>
          </w:p>
        </w:tc>
      </w:tr>
      <w:tr w:rsidR="000433D4" w:rsidRPr="007F7AA4" w14:paraId="2B1CFA8F" w14:textId="77777777" w:rsidTr="000433D4">
        <w:trPr>
          <w:trHeight w:val="300"/>
        </w:trPr>
        <w:tc>
          <w:tcPr>
            <w:tcW w:w="607" w:type="dxa"/>
            <w:tcBorders>
              <w:top w:val="nil"/>
              <w:left w:val="single" w:sz="4" w:space="0" w:color="auto"/>
              <w:bottom w:val="single" w:sz="4" w:space="0" w:color="auto"/>
              <w:right w:val="single" w:sz="4" w:space="0" w:color="auto"/>
            </w:tcBorders>
            <w:shd w:val="clear" w:color="auto" w:fill="auto"/>
            <w:noWrap/>
            <w:vAlign w:val="bottom"/>
            <w:hideMark/>
          </w:tcPr>
          <w:p w14:paraId="13BE9BF0" w14:textId="77777777" w:rsidR="000433D4" w:rsidRPr="007F7AA4" w:rsidRDefault="000433D4" w:rsidP="000433D4">
            <w:pPr>
              <w:widowControl/>
              <w:kinsoku/>
              <w:adjustRightInd/>
              <w:jc w:val="right"/>
              <w:rPr>
                <w:rFonts w:eastAsiaTheme="majorEastAsia" w:cs="Times New Roman"/>
                <w:color w:val="000000"/>
                <w:kern w:val="0"/>
                <w:sz w:val="22"/>
              </w:rPr>
            </w:pPr>
            <w:r w:rsidRPr="007F7AA4">
              <w:rPr>
                <w:rFonts w:eastAsiaTheme="majorEastAsia" w:cs="Times New Roman"/>
                <w:color w:val="000000"/>
                <w:kern w:val="0"/>
                <w:sz w:val="22"/>
              </w:rPr>
              <w:t>169</w:t>
            </w:r>
          </w:p>
        </w:tc>
        <w:tc>
          <w:tcPr>
            <w:tcW w:w="766" w:type="dxa"/>
            <w:tcBorders>
              <w:top w:val="nil"/>
              <w:left w:val="nil"/>
              <w:bottom w:val="single" w:sz="4" w:space="0" w:color="auto"/>
              <w:right w:val="single" w:sz="4" w:space="0" w:color="auto"/>
            </w:tcBorders>
            <w:shd w:val="clear" w:color="000000" w:fill="FFFFFF"/>
            <w:hideMark/>
          </w:tcPr>
          <w:p w14:paraId="12710AE6"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lc   </w:t>
            </w:r>
          </w:p>
        </w:tc>
        <w:tc>
          <w:tcPr>
            <w:tcW w:w="3140" w:type="dxa"/>
            <w:tcBorders>
              <w:top w:val="nil"/>
              <w:left w:val="nil"/>
              <w:bottom w:val="single" w:sz="4" w:space="0" w:color="auto"/>
              <w:right w:val="single" w:sz="4" w:space="0" w:color="auto"/>
            </w:tcBorders>
            <w:shd w:val="clear" w:color="000000" w:fill="FFFFFF"/>
            <w:hideMark/>
          </w:tcPr>
          <w:p w14:paraId="15BBE2B0"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圣卢西亚岛</w:t>
            </w:r>
            <w:r w:rsidRPr="007F7AA4">
              <w:rPr>
                <w:rFonts w:eastAsiaTheme="majorEastAsia" w:cs="Times New Roman"/>
                <w:color w:val="172B4D"/>
                <w:kern w:val="0"/>
                <w:sz w:val="22"/>
              </w:rPr>
              <w:t>             </w:t>
            </w:r>
          </w:p>
        </w:tc>
        <w:tc>
          <w:tcPr>
            <w:tcW w:w="3800" w:type="dxa"/>
            <w:tcBorders>
              <w:top w:val="nil"/>
              <w:left w:val="nil"/>
              <w:bottom w:val="single" w:sz="4" w:space="0" w:color="auto"/>
              <w:right w:val="single" w:sz="4" w:space="0" w:color="auto"/>
            </w:tcBorders>
            <w:shd w:val="clear" w:color="000000" w:fill="FFFFFF"/>
            <w:hideMark/>
          </w:tcPr>
          <w:p w14:paraId="63F43833"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 St. Lucia                              </w:t>
            </w:r>
          </w:p>
        </w:tc>
      </w:tr>
      <w:tr w:rsidR="000433D4" w:rsidRPr="007F7AA4" w14:paraId="1F4FADD7" w14:textId="77777777" w:rsidTr="000433D4">
        <w:trPr>
          <w:trHeight w:val="300"/>
        </w:trPr>
        <w:tc>
          <w:tcPr>
            <w:tcW w:w="607" w:type="dxa"/>
            <w:tcBorders>
              <w:top w:val="nil"/>
              <w:left w:val="single" w:sz="4" w:space="0" w:color="auto"/>
              <w:bottom w:val="single" w:sz="4" w:space="0" w:color="auto"/>
              <w:right w:val="single" w:sz="4" w:space="0" w:color="auto"/>
            </w:tcBorders>
            <w:shd w:val="clear" w:color="auto" w:fill="auto"/>
            <w:noWrap/>
            <w:vAlign w:val="bottom"/>
            <w:hideMark/>
          </w:tcPr>
          <w:p w14:paraId="11C5075C" w14:textId="77777777" w:rsidR="000433D4" w:rsidRPr="007F7AA4" w:rsidRDefault="000433D4" w:rsidP="000433D4">
            <w:pPr>
              <w:widowControl/>
              <w:kinsoku/>
              <w:adjustRightInd/>
              <w:jc w:val="right"/>
              <w:rPr>
                <w:rFonts w:eastAsiaTheme="majorEastAsia" w:cs="Times New Roman"/>
                <w:color w:val="000000"/>
                <w:kern w:val="0"/>
                <w:sz w:val="22"/>
              </w:rPr>
            </w:pPr>
            <w:r w:rsidRPr="007F7AA4">
              <w:rPr>
                <w:rFonts w:eastAsiaTheme="majorEastAsia" w:cs="Times New Roman"/>
                <w:color w:val="000000"/>
                <w:kern w:val="0"/>
                <w:sz w:val="22"/>
              </w:rPr>
              <w:t>170</w:t>
            </w:r>
          </w:p>
        </w:tc>
        <w:tc>
          <w:tcPr>
            <w:tcW w:w="766" w:type="dxa"/>
            <w:tcBorders>
              <w:top w:val="nil"/>
              <w:left w:val="nil"/>
              <w:bottom w:val="single" w:sz="4" w:space="0" w:color="auto"/>
              <w:right w:val="single" w:sz="4" w:space="0" w:color="auto"/>
            </w:tcBorders>
            <w:shd w:val="clear" w:color="000000" w:fill="FFFFFF"/>
            <w:hideMark/>
          </w:tcPr>
          <w:p w14:paraId="4EB80BDE"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pm   </w:t>
            </w:r>
          </w:p>
        </w:tc>
        <w:tc>
          <w:tcPr>
            <w:tcW w:w="3140" w:type="dxa"/>
            <w:tcBorders>
              <w:top w:val="nil"/>
              <w:left w:val="nil"/>
              <w:bottom w:val="single" w:sz="4" w:space="0" w:color="auto"/>
              <w:right w:val="single" w:sz="4" w:space="0" w:color="auto"/>
            </w:tcBorders>
            <w:shd w:val="clear" w:color="000000" w:fill="FFFFFF"/>
            <w:hideMark/>
          </w:tcPr>
          <w:p w14:paraId="05AC2D60"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圣皮埃尔和密克隆</w:t>
            </w:r>
            <w:r w:rsidRPr="007F7AA4">
              <w:rPr>
                <w:rFonts w:eastAsiaTheme="majorEastAsia" w:cs="Times New Roman"/>
                <w:color w:val="172B4D"/>
                <w:kern w:val="0"/>
                <w:sz w:val="22"/>
              </w:rPr>
              <w:t>        </w:t>
            </w:r>
          </w:p>
        </w:tc>
        <w:tc>
          <w:tcPr>
            <w:tcW w:w="3800" w:type="dxa"/>
            <w:tcBorders>
              <w:top w:val="nil"/>
              <w:left w:val="nil"/>
              <w:bottom w:val="single" w:sz="4" w:space="0" w:color="auto"/>
              <w:right w:val="single" w:sz="4" w:space="0" w:color="auto"/>
            </w:tcBorders>
            <w:shd w:val="clear" w:color="000000" w:fill="FFFFFF"/>
            <w:hideMark/>
          </w:tcPr>
          <w:p w14:paraId="39557AAA"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 xml:space="preserve">　</w:t>
            </w:r>
          </w:p>
        </w:tc>
      </w:tr>
      <w:tr w:rsidR="000433D4" w:rsidRPr="007F7AA4" w14:paraId="5AA35F5B" w14:textId="77777777" w:rsidTr="000433D4">
        <w:trPr>
          <w:trHeight w:val="300"/>
        </w:trPr>
        <w:tc>
          <w:tcPr>
            <w:tcW w:w="607" w:type="dxa"/>
            <w:tcBorders>
              <w:top w:val="nil"/>
              <w:left w:val="single" w:sz="4" w:space="0" w:color="auto"/>
              <w:bottom w:val="single" w:sz="4" w:space="0" w:color="auto"/>
              <w:right w:val="single" w:sz="4" w:space="0" w:color="auto"/>
            </w:tcBorders>
            <w:shd w:val="clear" w:color="auto" w:fill="auto"/>
            <w:noWrap/>
            <w:vAlign w:val="bottom"/>
            <w:hideMark/>
          </w:tcPr>
          <w:p w14:paraId="4ECCE207" w14:textId="77777777" w:rsidR="000433D4" w:rsidRPr="007F7AA4" w:rsidRDefault="000433D4" w:rsidP="000433D4">
            <w:pPr>
              <w:widowControl/>
              <w:kinsoku/>
              <w:adjustRightInd/>
              <w:jc w:val="right"/>
              <w:rPr>
                <w:rFonts w:eastAsiaTheme="majorEastAsia" w:cs="Times New Roman"/>
                <w:color w:val="000000"/>
                <w:kern w:val="0"/>
                <w:sz w:val="22"/>
              </w:rPr>
            </w:pPr>
            <w:r w:rsidRPr="007F7AA4">
              <w:rPr>
                <w:rFonts w:eastAsiaTheme="majorEastAsia" w:cs="Times New Roman"/>
                <w:color w:val="000000"/>
                <w:kern w:val="0"/>
                <w:sz w:val="22"/>
              </w:rPr>
              <w:t>171</w:t>
            </w:r>
          </w:p>
        </w:tc>
        <w:tc>
          <w:tcPr>
            <w:tcW w:w="766" w:type="dxa"/>
            <w:tcBorders>
              <w:top w:val="nil"/>
              <w:left w:val="nil"/>
              <w:bottom w:val="single" w:sz="4" w:space="0" w:color="auto"/>
              <w:right w:val="single" w:sz="4" w:space="0" w:color="auto"/>
            </w:tcBorders>
            <w:shd w:val="clear" w:color="000000" w:fill="FFFFFF"/>
            <w:hideMark/>
          </w:tcPr>
          <w:p w14:paraId="250806FA"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vc   </w:t>
            </w:r>
          </w:p>
        </w:tc>
        <w:tc>
          <w:tcPr>
            <w:tcW w:w="3140" w:type="dxa"/>
            <w:tcBorders>
              <w:top w:val="nil"/>
              <w:left w:val="nil"/>
              <w:bottom w:val="single" w:sz="4" w:space="0" w:color="auto"/>
              <w:right w:val="single" w:sz="4" w:space="0" w:color="auto"/>
            </w:tcBorders>
            <w:shd w:val="clear" w:color="000000" w:fill="FFFFFF"/>
            <w:hideMark/>
          </w:tcPr>
          <w:p w14:paraId="400075E5"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圣文森特和格林纳丁斯</w:t>
            </w:r>
            <w:r w:rsidRPr="007F7AA4">
              <w:rPr>
                <w:rFonts w:eastAsiaTheme="majorEastAsia" w:cs="Times New Roman"/>
                <w:color w:val="172B4D"/>
                <w:kern w:val="0"/>
                <w:sz w:val="22"/>
              </w:rPr>
              <w:t>    </w:t>
            </w:r>
          </w:p>
        </w:tc>
        <w:tc>
          <w:tcPr>
            <w:tcW w:w="3800" w:type="dxa"/>
            <w:tcBorders>
              <w:top w:val="nil"/>
              <w:left w:val="nil"/>
              <w:bottom w:val="single" w:sz="4" w:space="0" w:color="auto"/>
              <w:right w:val="single" w:sz="4" w:space="0" w:color="auto"/>
            </w:tcBorders>
            <w:shd w:val="clear" w:color="000000" w:fill="FFFFFF"/>
            <w:hideMark/>
          </w:tcPr>
          <w:p w14:paraId="6CB79A32"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 xml:space="preserve">　</w:t>
            </w:r>
          </w:p>
        </w:tc>
      </w:tr>
      <w:tr w:rsidR="000433D4" w:rsidRPr="007F7AA4" w14:paraId="5866B044" w14:textId="77777777" w:rsidTr="000433D4">
        <w:trPr>
          <w:trHeight w:val="300"/>
        </w:trPr>
        <w:tc>
          <w:tcPr>
            <w:tcW w:w="607" w:type="dxa"/>
            <w:tcBorders>
              <w:top w:val="nil"/>
              <w:left w:val="single" w:sz="4" w:space="0" w:color="auto"/>
              <w:bottom w:val="single" w:sz="4" w:space="0" w:color="auto"/>
              <w:right w:val="single" w:sz="4" w:space="0" w:color="auto"/>
            </w:tcBorders>
            <w:shd w:val="clear" w:color="auto" w:fill="auto"/>
            <w:noWrap/>
            <w:vAlign w:val="bottom"/>
            <w:hideMark/>
          </w:tcPr>
          <w:p w14:paraId="488E152D" w14:textId="77777777" w:rsidR="000433D4" w:rsidRPr="007F7AA4" w:rsidRDefault="000433D4" w:rsidP="000433D4">
            <w:pPr>
              <w:widowControl/>
              <w:kinsoku/>
              <w:adjustRightInd/>
              <w:jc w:val="right"/>
              <w:rPr>
                <w:rFonts w:eastAsiaTheme="majorEastAsia" w:cs="Times New Roman"/>
                <w:color w:val="000000"/>
                <w:kern w:val="0"/>
                <w:sz w:val="22"/>
              </w:rPr>
            </w:pPr>
            <w:r w:rsidRPr="007F7AA4">
              <w:rPr>
                <w:rFonts w:eastAsiaTheme="majorEastAsia" w:cs="Times New Roman"/>
                <w:color w:val="000000"/>
                <w:kern w:val="0"/>
                <w:sz w:val="22"/>
              </w:rPr>
              <w:t>172</w:t>
            </w:r>
          </w:p>
        </w:tc>
        <w:tc>
          <w:tcPr>
            <w:tcW w:w="766" w:type="dxa"/>
            <w:tcBorders>
              <w:top w:val="nil"/>
              <w:left w:val="nil"/>
              <w:bottom w:val="single" w:sz="4" w:space="0" w:color="auto"/>
              <w:right w:val="single" w:sz="4" w:space="0" w:color="auto"/>
            </w:tcBorders>
            <w:shd w:val="clear" w:color="000000" w:fill="FFFFFF"/>
            <w:hideMark/>
          </w:tcPr>
          <w:p w14:paraId="0DCF4780"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ws   </w:t>
            </w:r>
          </w:p>
        </w:tc>
        <w:tc>
          <w:tcPr>
            <w:tcW w:w="3140" w:type="dxa"/>
            <w:tcBorders>
              <w:top w:val="nil"/>
              <w:left w:val="nil"/>
              <w:bottom w:val="single" w:sz="4" w:space="0" w:color="auto"/>
              <w:right w:val="single" w:sz="4" w:space="0" w:color="auto"/>
            </w:tcBorders>
            <w:shd w:val="clear" w:color="000000" w:fill="FFFFFF"/>
            <w:hideMark/>
          </w:tcPr>
          <w:p w14:paraId="63F6BF68"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萨摩亚</w:t>
            </w:r>
            <w:r w:rsidRPr="007F7AA4">
              <w:rPr>
                <w:rFonts w:eastAsiaTheme="majorEastAsia" w:cs="Times New Roman"/>
                <w:color w:val="172B4D"/>
                <w:kern w:val="0"/>
                <w:sz w:val="22"/>
              </w:rPr>
              <w:t>                </w:t>
            </w:r>
          </w:p>
        </w:tc>
        <w:tc>
          <w:tcPr>
            <w:tcW w:w="3800" w:type="dxa"/>
            <w:tcBorders>
              <w:top w:val="nil"/>
              <w:left w:val="nil"/>
              <w:bottom w:val="single" w:sz="4" w:space="0" w:color="auto"/>
              <w:right w:val="single" w:sz="4" w:space="0" w:color="auto"/>
            </w:tcBorders>
            <w:shd w:val="clear" w:color="000000" w:fill="FFFFFF"/>
            <w:hideMark/>
          </w:tcPr>
          <w:p w14:paraId="0C19E4AE"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 Samoa                                  </w:t>
            </w:r>
          </w:p>
        </w:tc>
      </w:tr>
      <w:tr w:rsidR="000433D4" w:rsidRPr="007F7AA4" w14:paraId="42E418E3" w14:textId="77777777" w:rsidTr="000433D4">
        <w:trPr>
          <w:trHeight w:val="300"/>
        </w:trPr>
        <w:tc>
          <w:tcPr>
            <w:tcW w:w="607" w:type="dxa"/>
            <w:tcBorders>
              <w:top w:val="nil"/>
              <w:left w:val="single" w:sz="4" w:space="0" w:color="auto"/>
              <w:bottom w:val="single" w:sz="4" w:space="0" w:color="auto"/>
              <w:right w:val="single" w:sz="4" w:space="0" w:color="auto"/>
            </w:tcBorders>
            <w:shd w:val="clear" w:color="auto" w:fill="auto"/>
            <w:noWrap/>
            <w:vAlign w:val="bottom"/>
            <w:hideMark/>
          </w:tcPr>
          <w:p w14:paraId="7684FE5C" w14:textId="77777777" w:rsidR="000433D4" w:rsidRPr="007F7AA4" w:rsidRDefault="000433D4" w:rsidP="000433D4">
            <w:pPr>
              <w:widowControl/>
              <w:kinsoku/>
              <w:adjustRightInd/>
              <w:jc w:val="right"/>
              <w:rPr>
                <w:rFonts w:eastAsiaTheme="majorEastAsia" w:cs="Times New Roman"/>
                <w:color w:val="000000"/>
                <w:kern w:val="0"/>
                <w:sz w:val="22"/>
              </w:rPr>
            </w:pPr>
            <w:r w:rsidRPr="007F7AA4">
              <w:rPr>
                <w:rFonts w:eastAsiaTheme="majorEastAsia" w:cs="Times New Roman"/>
                <w:color w:val="000000"/>
                <w:kern w:val="0"/>
                <w:sz w:val="22"/>
              </w:rPr>
              <w:t>173</w:t>
            </w:r>
          </w:p>
        </w:tc>
        <w:tc>
          <w:tcPr>
            <w:tcW w:w="766" w:type="dxa"/>
            <w:tcBorders>
              <w:top w:val="nil"/>
              <w:left w:val="nil"/>
              <w:bottom w:val="single" w:sz="4" w:space="0" w:color="auto"/>
              <w:right w:val="single" w:sz="4" w:space="0" w:color="auto"/>
            </w:tcBorders>
            <w:shd w:val="clear" w:color="000000" w:fill="FFFFFF"/>
            <w:hideMark/>
          </w:tcPr>
          <w:p w14:paraId="671F1192"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sm   </w:t>
            </w:r>
          </w:p>
        </w:tc>
        <w:tc>
          <w:tcPr>
            <w:tcW w:w="3140" w:type="dxa"/>
            <w:tcBorders>
              <w:top w:val="nil"/>
              <w:left w:val="nil"/>
              <w:bottom w:val="single" w:sz="4" w:space="0" w:color="auto"/>
              <w:right w:val="single" w:sz="4" w:space="0" w:color="auto"/>
            </w:tcBorders>
            <w:shd w:val="clear" w:color="000000" w:fill="FFFFFF"/>
            <w:hideMark/>
          </w:tcPr>
          <w:p w14:paraId="2DF1FB83"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圣马力诺</w:t>
            </w:r>
            <w:r w:rsidRPr="007F7AA4">
              <w:rPr>
                <w:rFonts w:eastAsiaTheme="majorEastAsia" w:cs="Times New Roman"/>
                <w:color w:val="172B4D"/>
                <w:kern w:val="0"/>
                <w:sz w:val="22"/>
              </w:rPr>
              <w:t>               </w:t>
            </w:r>
          </w:p>
        </w:tc>
        <w:tc>
          <w:tcPr>
            <w:tcW w:w="3800" w:type="dxa"/>
            <w:tcBorders>
              <w:top w:val="nil"/>
              <w:left w:val="nil"/>
              <w:bottom w:val="single" w:sz="4" w:space="0" w:color="auto"/>
              <w:right w:val="single" w:sz="4" w:space="0" w:color="auto"/>
            </w:tcBorders>
            <w:shd w:val="clear" w:color="000000" w:fill="FFFFFF"/>
            <w:hideMark/>
          </w:tcPr>
          <w:p w14:paraId="374A9287"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 San Marino                             </w:t>
            </w:r>
          </w:p>
        </w:tc>
      </w:tr>
      <w:tr w:rsidR="000433D4" w:rsidRPr="007F7AA4" w14:paraId="10E19BB8" w14:textId="77777777" w:rsidTr="000433D4">
        <w:trPr>
          <w:trHeight w:val="300"/>
        </w:trPr>
        <w:tc>
          <w:tcPr>
            <w:tcW w:w="607" w:type="dxa"/>
            <w:tcBorders>
              <w:top w:val="nil"/>
              <w:left w:val="single" w:sz="4" w:space="0" w:color="auto"/>
              <w:bottom w:val="single" w:sz="4" w:space="0" w:color="auto"/>
              <w:right w:val="single" w:sz="4" w:space="0" w:color="auto"/>
            </w:tcBorders>
            <w:shd w:val="clear" w:color="auto" w:fill="auto"/>
            <w:noWrap/>
            <w:vAlign w:val="bottom"/>
            <w:hideMark/>
          </w:tcPr>
          <w:p w14:paraId="439BA01F" w14:textId="77777777" w:rsidR="000433D4" w:rsidRPr="007F7AA4" w:rsidRDefault="000433D4" w:rsidP="000433D4">
            <w:pPr>
              <w:widowControl/>
              <w:kinsoku/>
              <w:adjustRightInd/>
              <w:jc w:val="right"/>
              <w:rPr>
                <w:rFonts w:eastAsiaTheme="majorEastAsia" w:cs="Times New Roman"/>
                <w:color w:val="000000"/>
                <w:kern w:val="0"/>
                <w:sz w:val="22"/>
              </w:rPr>
            </w:pPr>
            <w:r w:rsidRPr="007F7AA4">
              <w:rPr>
                <w:rFonts w:eastAsiaTheme="majorEastAsia" w:cs="Times New Roman"/>
                <w:color w:val="000000"/>
                <w:kern w:val="0"/>
                <w:sz w:val="22"/>
              </w:rPr>
              <w:t>174</w:t>
            </w:r>
          </w:p>
        </w:tc>
        <w:tc>
          <w:tcPr>
            <w:tcW w:w="766" w:type="dxa"/>
            <w:tcBorders>
              <w:top w:val="nil"/>
              <w:left w:val="nil"/>
              <w:bottom w:val="single" w:sz="4" w:space="0" w:color="auto"/>
              <w:right w:val="single" w:sz="4" w:space="0" w:color="auto"/>
            </w:tcBorders>
            <w:shd w:val="clear" w:color="000000" w:fill="FFFFFF"/>
            <w:hideMark/>
          </w:tcPr>
          <w:p w14:paraId="445A8F11"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st   </w:t>
            </w:r>
          </w:p>
        </w:tc>
        <w:tc>
          <w:tcPr>
            <w:tcW w:w="3140" w:type="dxa"/>
            <w:tcBorders>
              <w:top w:val="nil"/>
              <w:left w:val="nil"/>
              <w:bottom w:val="single" w:sz="4" w:space="0" w:color="auto"/>
              <w:right w:val="single" w:sz="4" w:space="0" w:color="auto"/>
            </w:tcBorders>
            <w:shd w:val="clear" w:color="000000" w:fill="FFFFFF"/>
            <w:hideMark/>
          </w:tcPr>
          <w:p w14:paraId="612F55CB"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圣多美和普林西比</w:t>
            </w:r>
            <w:r w:rsidRPr="007F7AA4">
              <w:rPr>
                <w:rFonts w:eastAsiaTheme="majorEastAsia" w:cs="Times New Roman"/>
                <w:color w:val="172B4D"/>
                <w:kern w:val="0"/>
                <w:sz w:val="22"/>
              </w:rPr>
              <w:t>        </w:t>
            </w:r>
          </w:p>
        </w:tc>
        <w:tc>
          <w:tcPr>
            <w:tcW w:w="3800" w:type="dxa"/>
            <w:tcBorders>
              <w:top w:val="nil"/>
              <w:left w:val="nil"/>
              <w:bottom w:val="single" w:sz="4" w:space="0" w:color="auto"/>
              <w:right w:val="single" w:sz="4" w:space="0" w:color="auto"/>
            </w:tcBorders>
            <w:shd w:val="clear" w:color="000000" w:fill="FFFFFF"/>
            <w:hideMark/>
          </w:tcPr>
          <w:p w14:paraId="6FFB25AF"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 xml:space="preserve">　</w:t>
            </w:r>
          </w:p>
        </w:tc>
      </w:tr>
      <w:tr w:rsidR="000433D4" w:rsidRPr="007F7AA4" w14:paraId="06EA59C8" w14:textId="77777777" w:rsidTr="000433D4">
        <w:trPr>
          <w:trHeight w:val="300"/>
        </w:trPr>
        <w:tc>
          <w:tcPr>
            <w:tcW w:w="607" w:type="dxa"/>
            <w:tcBorders>
              <w:top w:val="nil"/>
              <w:left w:val="single" w:sz="4" w:space="0" w:color="auto"/>
              <w:bottom w:val="single" w:sz="4" w:space="0" w:color="auto"/>
              <w:right w:val="single" w:sz="4" w:space="0" w:color="auto"/>
            </w:tcBorders>
            <w:shd w:val="clear" w:color="auto" w:fill="auto"/>
            <w:noWrap/>
            <w:vAlign w:val="bottom"/>
            <w:hideMark/>
          </w:tcPr>
          <w:p w14:paraId="3A1FA01C" w14:textId="77777777" w:rsidR="000433D4" w:rsidRPr="007F7AA4" w:rsidRDefault="000433D4" w:rsidP="000433D4">
            <w:pPr>
              <w:widowControl/>
              <w:kinsoku/>
              <w:adjustRightInd/>
              <w:jc w:val="right"/>
              <w:rPr>
                <w:rFonts w:eastAsiaTheme="majorEastAsia" w:cs="Times New Roman"/>
                <w:color w:val="000000"/>
                <w:kern w:val="0"/>
                <w:sz w:val="22"/>
              </w:rPr>
            </w:pPr>
            <w:r w:rsidRPr="007F7AA4">
              <w:rPr>
                <w:rFonts w:eastAsiaTheme="majorEastAsia" w:cs="Times New Roman"/>
                <w:color w:val="000000"/>
                <w:kern w:val="0"/>
                <w:sz w:val="22"/>
              </w:rPr>
              <w:t>175</w:t>
            </w:r>
          </w:p>
        </w:tc>
        <w:tc>
          <w:tcPr>
            <w:tcW w:w="766" w:type="dxa"/>
            <w:tcBorders>
              <w:top w:val="nil"/>
              <w:left w:val="nil"/>
              <w:bottom w:val="single" w:sz="4" w:space="0" w:color="auto"/>
              <w:right w:val="single" w:sz="4" w:space="0" w:color="auto"/>
            </w:tcBorders>
            <w:shd w:val="clear" w:color="000000" w:fill="FFFFFF"/>
            <w:hideMark/>
          </w:tcPr>
          <w:p w14:paraId="6A4E29D6"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sa   </w:t>
            </w:r>
          </w:p>
        </w:tc>
        <w:tc>
          <w:tcPr>
            <w:tcW w:w="3140" w:type="dxa"/>
            <w:tcBorders>
              <w:top w:val="nil"/>
              <w:left w:val="nil"/>
              <w:bottom w:val="single" w:sz="4" w:space="0" w:color="auto"/>
              <w:right w:val="single" w:sz="4" w:space="0" w:color="auto"/>
            </w:tcBorders>
            <w:shd w:val="clear" w:color="000000" w:fill="FFFFFF"/>
            <w:hideMark/>
          </w:tcPr>
          <w:p w14:paraId="53A7E483"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沙特阿拉伯</w:t>
            </w:r>
            <w:r w:rsidRPr="007F7AA4">
              <w:rPr>
                <w:rFonts w:eastAsiaTheme="majorEastAsia" w:cs="Times New Roman"/>
                <w:color w:val="172B4D"/>
                <w:kern w:val="0"/>
                <w:sz w:val="22"/>
              </w:rPr>
              <w:t>             </w:t>
            </w:r>
          </w:p>
        </w:tc>
        <w:tc>
          <w:tcPr>
            <w:tcW w:w="3800" w:type="dxa"/>
            <w:tcBorders>
              <w:top w:val="nil"/>
              <w:left w:val="nil"/>
              <w:bottom w:val="single" w:sz="4" w:space="0" w:color="auto"/>
              <w:right w:val="single" w:sz="4" w:space="0" w:color="auto"/>
            </w:tcBorders>
            <w:shd w:val="clear" w:color="000000" w:fill="FFFFFF"/>
            <w:hideMark/>
          </w:tcPr>
          <w:p w14:paraId="6AF65366"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 Saudi Arabia                           </w:t>
            </w:r>
          </w:p>
        </w:tc>
      </w:tr>
      <w:tr w:rsidR="000433D4" w:rsidRPr="007F7AA4" w14:paraId="2C7CC98B" w14:textId="77777777" w:rsidTr="000433D4">
        <w:trPr>
          <w:trHeight w:val="300"/>
        </w:trPr>
        <w:tc>
          <w:tcPr>
            <w:tcW w:w="607" w:type="dxa"/>
            <w:tcBorders>
              <w:top w:val="nil"/>
              <w:left w:val="single" w:sz="4" w:space="0" w:color="auto"/>
              <w:bottom w:val="single" w:sz="4" w:space="0" w:color="auto"/>
              <w:right w:val="single" w:sz="4" w:space="0" w:color="auto"/>
            </w:tcBorders>
            <w:shd w:val="clear" w:color="auto" w:fill="auto"/>
            <w:noWrap/>
            <w:vAlign w:val="bottom"/>
            <w:hideMark/>
          </w:tcPr>
          <w:p w14:paraId="67830C85" w14:textId="77777777" w:rsidR="000433D4" w:rsidRPr="007F7AA4" w:rsidRDefault="000433D4" w:rsidP="000433D4">
            <w:pPr>
              <w:widowControl/>
              <w:kinsoku/>
              <w:adjustRightInd/>
              <w:jc w:val="right"/>
              <w:rPr>
                <w:rFonts w:eastAsiaTheme="majorEastAsia" w:cs="Times New Roman"/>
                <w:color w:val="000000"/>
                <w:kern w:val="0"/>
                <w:sz w:val="22"/>
              </w:rPr>
            </w:pPr>
            <w:r w:rsidRPr="007F7AA4">
              <w:rPr>
                <w:rFonts w:eastAsiaTheme="majorEastAsia" w:cs="Times New Roman"/>
                <w:color w:val="000000"/>
                <w:kern w:val="0"/>
                <w:sz w:val="22"/>
              </w:rPr>
              <w:t>176</w:t>
            </w:r>
          </w:p>
        </w:tc>
        <w:tc>
          <w:tcPr>
            <w:tcW w:w="766" w:type="dxa"/>
            <w:tcBorders>
              <w:top w:val="nil"/>
              <w:left w:val="nil"/>
              <w:bottom w:val="single" w:sz="4" w:space="0" w:color="auto"/>
              <w:right w:val="single" w:sz="4" w:space="0" w:color="auto"/>
            </w:tcBorders>
            <w:shd w:val="clear" w:color="000000" w:fill="FFFFFF"/>
            <w:hideMark/>
          </w:tcPr>
          <w:p w14:paraId="2984335E"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sn   </w:t>
            </w:r>
          </w:p>
        </w:tc>
        <w:tc>
          <w:tcPr>
            <w:tcW w:w="3140" w:type="dxa"/>
            <w:tcBorders>
              <w:top w:val="nil"/>
              <w:left w:val="nil"/>
              <w:bottom w:val="single" w:sz="4" w:space="0" w:color="auto"/>
              <w:right w:val="single" w:sz="4" w:space="0" w:color="auto"/>
            </w:tcBorders>
            <w:shd w:val="clear" w:color="000000" w:fill="FFFFFF"/>
            <w:hideMark/>
          </w:tcPr>
          <w:p w14:paraId="4FB369F3"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塞内加尔</w:t>
            </w:r>
            <w:r w:rsidRPr="007F7AA4">
              <w:rPr>
                <w:rFonts w:eastAsiaTheme="majorEastAsia" w:cs="Times New Roman"/>
                <w:color w:val="172B4D"/>
                <w:kern w:val="0"/>
                <w:sz w:val="22"/>
              </w:rPr>
              <w:t>               </w:t>
            </w:r>
          </w:p>
        </w:tc>
        <w:tc>
          <w:tcPr>
            <w:tcW w:w="3800" w:type="dxa"/>
            <w:tcBorders>
              <w:top w:val="nil"/>
              <w:left w:val="nil"/>
              <w:bottom w:val="single" w:sz="4" w:space="0" w:color="auto"/>
              <w:right w:val="single" w:sz="4" w:space="0" w:color="auto"/>
            </w:tcBorders>
            <w:shd w:val="clear" w:color="000000" w:fill="FFFFFF"/>
            <w:hideMark/>
          </w:tcPr>
          <w:p w14:paraId="30F47016"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 Senegal                                </w:t>
            </w:r>
          </w:p>
        </w:tc>
      </w:tr>
      <w:tr w:rsidR="000433D4" w:rsidRPr="007F7AA4" w14:paraId="44397A8A" w14:textId="77777777" w:rsidTr="000433D4">
        <w:trPr>
          <w:trHeight w:val="300"/>
        </w:trPr>
        <w:tc>
          <w:tcPr>
            <w:tcW w:w="607" w:type="dxa"/>
            <w:tcBorders>
              <w:top w:val="nil"/>
              <w:left w:val="single" w:sz="4" w:space="0" w:color="auto"/>
              <w:bottom w:val="single" w:sz="4" w:space="0" w:color="auto"/>
              <w:right w:val="single" w:sz="4" w:space="0" w:color="auto"/>
            </w:tcBorders>
            <w:shd w:val="clear" w:color="auto" w:fill="auto"/>
            <w:noWrap/>
            <w:vAlign w:val="bottom"/>
            <w:hideMark/>
          </w:tcPr>
          <w:p w14:paraId="4A4CB343" w14:textId="77777777" w:rsidR="000433D4" w:rsidRPr="007F7AA4" w:rsidRDefault="000433D4" w:rsidP="000433D4">
            <w:pPr>
              <w:widowControl/>
              <w:kinsoku/>
              <w:adjustRightInd/>
              <w:jc w:val="right"/>
              <w:rPr>
                <w:rFonts w:eastAsiaTheme="majorEastAsia" w:cs="Times New Roman"/>
                <w:color w:val="000000"/>
                <w:kern w:val="0"/>
                <w:sz w:val="22"/>
              </w:rPr>
            </w:pPr>
            <w:r w:rsidRPr="007F7AA4">
              <w:rPr>
                <w:rFonts w:eastAsiaTheme="majorEastAsia" w:cs="Times New Roman"/>
                <w:color w:val="000000"/>
                <w:kern w:val="0"/>
                <w:sz w:val="22"/>
              </w:rPr>
              <w:t>177</w:t>
            </w:r>
          </w:p>
        </w:tc>
        <w:tc>
          <w:tcPr>
            <w:tcW w:w="766" w:type="dxa"/>
            <w:tcBorders>
              <w:top w:val="nil"/>
              <w:left w:val="nil"/>
              <w:bottom w:val="single" w:sz="4" w:space="0" w:color="auto"/>
              <w:right w:val="single" w:sz="4" w:space="0" w:color="auto"/>
            </w:tcBorders>
            <w:shd w:val="clear" w:color="000000" w:fill="FFFFFF"/>
            <w:hideMark/>
          </w:tcPr>
          <w:p w14:paraId="7B85DC0A"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rs   </w:t>
            </w:r>
          </w:p>
        </w:tc>
        <w:tc>
          <w:tcPr>
            <w:tcW w:w="3140" w:type="dxa"/>
            <w:tcBorders>
              <w:top w:val="nil"/>
              <w:left w:val="nil"/>
              <w:bottom w:val="single" w:sz="4" w:space="0" w:color="auto"/>
              <w:right w:val="single" w:sz="4" w:space="0" w:color="auto"/>
            </w:tcBorders>
            <w:shd w:val="clear" w:color="000000" w:fill="FFFFFF"/>
            <w:hideMark/>
          </w:tcPr>
          <w:p w14:paraId="59576F81"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塞尔维亚</w:t>
            </w:r>
            <w:r w:rsidRPr="007F7AA4">
              <w:rPr>
                <w:rFonts w:eastAsiaTheme="majorEastAsia" w:cs="Times New Roman"/>
                <w:color w:val="172B4D"/>
                <w:kern w:val="0"/>
                <w:sz w:val="22"/>
              </w:rPr>
              <w:t>               </w:t>
            </w:r>
          </w:p>
        </w:tc>
        <w:tc>
          <w:tcPr>
            <w:tcW w:w="3800" w:type="dxa"/>
            <w:tcBorders>
              <w:top w:val="nil"/>
              <w:left w:val="nil"/>
              <w:bottom w:val="single" w:sz="4" w:space="0" w:color="auto"/>
              <w:right w:val="single" w:sz="4" w:space="0" w:color="auto"/>
            </w:tcBorders>
            <w:shd w:val="clear" w:color="000000" w:fill="FFFFFF"/>
            <w:hideMark/>
          </w:tcPr>
          <w:p w14:paraId="0A5D9C15"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 Serbia                                 </w:t>
            </w:r>
          </w:p>
        </w:tc>
      </w:tr>
      <w:tr w:rsidR="000433D4" w:rsidRPr="007F7AA4" w14:paraId="37660910" w14:textId="77777777" w:rsidTr="000433D4">
        <w:trPr>
          <w:trHeight w:val="300"/>
        </w:trPr>
        <w:tc>
          <w:tcPr>
            <w:tcW w:w="607" w:type="dxa"/>
            <w:tcBorders>
              <w:top w:val="nil"/>
              <w:left w:val="single" w:sz="4" w:space="0" w:color="auto"/>
              <w:bottom w:val="single" w:sz="4" w:space="0" w:color="auto"/>
              <w:right w:val="single" w:sz="4" w:space="0" w:color="auto"/>
            </w:tcBorders>
            <w:shd w:val="clear" w:color="auto" w:fill="auto"/>
            <w:noWrap/>
            <w:vAlign w:val="bottom"/>
            <w:hideMark/>
          </w:tcPr>
          <w:p w14:paraId="6C1EE0B7" w14:textId="77777777" w:rsidR="000433D4" w:rsidRPr="007F7AA4" w:rsidRDefault="000433D4" w:rsidP="000433D4">
            <w:pPr>
              <w:widowControl/>
              <w:kinsoku/>
              <w:adjustRightInd/>
              <w:jc w:val="right"/>
              <w:rPr>
                <w:rFonts w:eastAsiaTheme="majorEastAsia" w:cs="Times New Roman"/>
                <w:color w:val="000000"/>
                <w:kern w:val="0"/>
                <w:sz w:val="22"/>
              </w:rPr>
            </w:pPr>
            <w:r w:rsidRPr="007F7AA4">
              <w:rPr>
                <w:rFonts w:eastAsiaTheme="majorEastAsia" w:cs="Times New Roman"/>
                <w:color w:val="000000"/>
                <w:kern w:val="0"/>
                <w:sz w:val="22"/>
              </w:rPr>
              <w:t>178</w:t>
            </w:r>
          </w:p>
        </w:tc>
        <w:tc>
          <w:tcPr>
            <w:tcW w:w="766" w:type="dxa"/>
            <w:tcBorders>
              <w:top w:val="nil"/>
              <w:left w:val="nil"/>
              <w:bottom w:val="single" w:sz="4" w:space="0" w:color="auto"/>
              <w:right w:val="single" w:sz="4" w:space="0" w:color="auto"/>
            </w:tcBorders>
            <w:shd w:val="clear" w:color="000000" w:fill="FFFFFF"/>
            <w:hideMark/>
          </w:tcPr>
          <w:p w14:paraId="779FAB7D"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sc   </w:t>
            </w:r>
          </w:p>
        </w:tc>
        <w:tc>
          <w:tcPr>
            <w:tcW w:w="3140" w:type="dxa"/>
            <w:tcBorders>
              <w:top w:val="nil"/>
              <w:left w:val="nil"/>
              <w:bottom w:val="single" w:sz="4" w:space="0" w:color="auto"/>
              <w:right w:val="single" w:sz="4" w:space="0" w:color="auto"/>
            </w:tcBorders>
            <w:shd w:val="clear" w:color="000000" w:fill="FFFFFF"/>
            <w:hideMark/>
          </w:tcPr>
          <w:p w14:paraId="4382C08A"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塞舌尔群岛</w:t>
            </w:r>
            <w:r w:rsidRPr="007F7AA4">
              <w:rPr>
                <w:rFonts w:eastAsiaTheme="majorEastAsia" w:cs="Times New Roman"/>
                <w:color w:val="172B4D"/>
                <w:kern w:val="0"/>
                <w:sz w:val="22"/>
              </w:rPr>
              <w:t>             </w:t>
            </w:r>
          </w:p>
        </w:tc>
        <w:tc>
          <w:tcPr>
            <w:tcW w:w="3800" w:type="dxa"/>
            <w:tcBorders>
              <w:top w:val="nil"/>
              <w:left w:val="nil"/>
              <w:bottom w:val="single" w:sz="4" w:space="0" w:color="auto"/>
              <w:right w:val="single" w:sz="4" w:space="0" w:color="auto"/>
            </w:tcBorders>
            <w:shd w:val="clear" w:color="000000" w:fill="FFFFFF"/>
            <w:hideMark/>
          </w:tcPr>
          <w:p w14:paraId="0A2137CA"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 Seychelles                             </w:t>
            </w:r>
          </w:p>
        </w:tc>
      </w:tr>
      <w:tr w:rsidR="000433D4" w:rsidRPr="007F7AA4" w14:paraId="2A683E33" w14:textId="77777777" w:rsidTr="000433D4">
        <w:trPr>
          <w:trHeight w:val="300"/>
        </w:trPr>
        <w:tc>
          <w:tcPr>
            <w:tcW w:w="607" w:type="dxa"/>
            <w:tcBorders>
              <w:top w:val="nil"/>
              <w:left w:val="single" w:sz="4" w:space="0" w:color="auto"/>
              <w:bottom w:val="single" w:sz="4" w:space="0" w:color="auto"/>
              <w:right w:val="single" w:sz="4" w:space="0" w:color="auto"/>
            </w:tcBorders>
            <w:shd w:val="clear" w:color="auto" w:fill="auto"/>
            <w:noWrap/>
            <w:vAlign w:val="bottom"/>
            <w:hideMark/>
          </w:tcPr>
          <w:p w14:paraId="60768BFE" w14:textId="77777777" w:rsidR="000433D4" w:rsidRPr="007F7AA4" w:rsidRDefault="000433D4" w:rsidP="000433D4">
            <w:pPr>
              <w:widowControl/>
              <w:kinsoku/>
              <w:adjustRightInd/>
              <w:jc w:val="right"/>
              <w:rPr>
                <w:rFonts w:eastAsiaTheme="majorEastAsia" w:cs="Times New Roman"/>
                <w:color w:val="000000"/>
                <w:kern w:val="0"/>
                <w:sz w:val="22"/>
              </w:rPr>
            </w:pPr>
            <w:r w:rsidRPr="007F7AA4">
              <w:rPr>
                <w:rFonts w:eastAsiaTheme="majorEastAsia" w:cs="Times New Roman"/>
                <w:color w:val="000000"/>
                <w:kern w:val="0"/>
                <w:sz w:val="22"/>
              </w:rPr>
              <w:t>179</w:t>
            </w:r>
          </w:p>
        </w:tc>
        <w:tc>
          <w:tcPr>
            <w:tcW w:w="766" w:type="dxa"/>
            <w:tcBorders>
              <w:top w:val="nil"/>
              <w:left w:val="nil"/>
              <w:bottom w:val="single" w:sz="4" w:space="0" w:color="auto"/>
              <w:right w:val="single" w:sz="4" w:space="0" w:color="auto"/>
            </w:tcBorders>
            <w:shd w:val="clear" w:color="000000" w:fill="FFFFFF"/>
            <w:hideMark/>
          </w:tcPr>
          <w:p w14:paraId="3EE57FAB"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sl   </w:t>
            </w:r>
          </w:p>
        </w:tc>
        <w:tc>
          <w:tcPr>
            <w:tcW w:w="3140" w:type="dxa"/>
            <w:tcBorders>
              <w:top w:val="nil"/>
              <w:left w:val="nil"/>
              <w:bottom w:val="single" w:sz="4" w:space="0" w:color="auto"/>
              <w:right w:val="single" w:sz="4" w:space="0" w:color="auto"/>
            </w:tcBorders>
            <w:shd w:val="clear" w:color="000000" w:fill="FFFFFF"/>
            <w:hideMark/>
          </w:tcPr>
          <w:p w14:paraId="055F8849"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塞拉利昂</w:t>
            </w:r>
            <w:r w:rsidRPr="007F7AA4">
              <w:rPr>
                <w:rFonts w:eastAsiaTheme="majorEastAsia" w:cs="Times New Roman"/>
                <w:color w:val="172B4D"/>
                <w:kern w:val="0"/>
                <w:sz w:val="22"/>
              </w:rPr>
              <w:t>               </w:t>
            </w:r>
          </w:p>
        </w:tc>
        <w:tc>
          <w:tcPr>
            <w:tcW w:w="3800" w:type="dxa"/>
            <w:tcBorders>
              <w:top w:val="nil"/>
              <w:left w:val="nil"/>
              <w:bottom w:val="single" w:sz="4" w:space="0" w:color="auto"/>
              <w:right w:val="single" w:sz="4" w:space="0" w:color="auto"/>
            </w:tcBorders>
            <w:shd w:val="clear" w:color="000000" w:fill="FFFFFF"/>
            <w:hideMark/>
          </w:tcPr>
          <w:p w14:paraId="3CFBFEBC"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 Sierra Leone                           </w:t>
            </w:r>
          </w:p>
        </w:tc>
      </w:tr>
      <w:tr w:rsidR="000433D4" w:rsidRPr="007F7AA4" w14:paraId="2E9AD292" w14:textId="77777777" w:rsidTr="000433D4">
        <w:trPr>
          <w:trHeight w:val="300"/>
        </w:trPr>
        <w:tc>
          <w:tcPr>
            <w:tcW w:w="607" w:type="dxa"/>
            <w:tcBorders>
              <w:top w:val="nil"/>
              <w:left w:val="single" w:sz="4" w:space="0" w:color="auto"/>
              <w:bottom w:val="single" w:sz="4" w:space="0" w:color="auto"/>
              <w:right w:val="single" w:sz="4" w:space="0" w:color="auto"/>
            </w:tcBorders>
            <w:shd w:val="clear" w:color="auto" w:fill="auto"/>
            <w:noWrap/>
            <w:vAlign w:val="bottom"/>
            <w:hideMark/>
          </w:tcPr>
          <w:p w14:paraId="7C270470" w14:textId="77777777" w:rsidR="000433D4" w:rsidRPr="007F7AA4" w:rsidRDefault="000433D4" w:rsidP="000433D4">
            <w:pPr>
              <w:widowControl/>
              <w:kinsoku/>
              <w:adjustRightInd/>
              <w:jc w:val="right"/>
              <w:rPr>
                <w:rFonts w:eastAsiaTheme="majorEastAsia" w:cs="Times New Roman"/>
                <w:color w:val="000000"/>
                <w:kern w:val="0"/>
                <w:sz w:val="22"/>
              </w:rPr>
            </w:pPr>
            <w:r w:rsidRPr="007F7AA4">
              <w:rPr>
                <w:rFonts w:eastAsiaTheme="majorEastAsia" w:cs="Times New Roman"/>
                <w:color w:val="000000"/>
                <w:kern w:val="0"/>
                <w:sz w:val="22"/>
              </w:rPr>
              <w:t>180</w:t>
            </w:r>
          </w:p>
        </w:tc>
        <w:tc>
          <w:tcPr>
            <w:tcW w:w="766" w:type="dxa"/>
            <w:tcBorders>
              <w:top w:val="nil"/>
              <w:left w:val="nil"/>
              <w:bottom w:val="single" w:sz="4" w:space="0" w:color="auto"/>
              <w:right w:val="single" w:sz="4" w:space="0" w:color="auto"/>
            </w:tcBorders>
            <w:shd w:val="clear" w:color="000000" w:fill="FFFFFF"/>
            <w:hideMark/>
          </w:tcPr>
          <w:p w14:paraId="7FE23BB0"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sg   </w:t>
            </w:r>
          </w:p>
        </w:tc>
        <w:tc>
          <w:tcPr>
            <w:tcW w:w="3140" w:type="dxa"/>
            <w:tcBorders>
              <w:top w:val="nil"/>
              <w:left w:val="nil"/>
              <w:bottom w:val="single" w:sz="4" w:space="0" w:color="auto"/>
              <w:right w:val="single" w:sz="4" w:space="0" w:color="auto"/>
            </w:tcBorders>
            <w:shd w:val="clear" w:color="000000" w:fill="FFFFFF"/>
            <w:hideMark/>
          </w:tcPr>
          <w:p w14:paraId="2518CAA5"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新加坡</w:t>
            </w:r>
            <w:r w:rsidRPr="007F7AA4">
              <w:rPr>
                <w:rFonts w:eastAsiaTheme="majorEastAsia" w:cs="Times New Roman"/>
                <w:color w:val="172B4D"/>
                <w:kern w:val="0"/>
                <w:sz w:val="22"/>
              </w:rPr>
              <w:t>                </w:t>
            </w:r>
          </w:p>
        </w:tc>
        <w:tc>
          <w:tcPr>
            <w:tcW w:w="3800" w:type="dxa"/>
            <w:tcBorders>
              <w:top w:val="nil"/>
              <w:left w:val="nil"/>
              <w:bottom w:val="single" w:sz="4" w:space="0" w:color="auto"/>
              <w:right w:val="single" w:sz="4" w:space="0" w:color="auto"/>
            </w:tcBorders>
            <w:shd w:val="clear" w:color="000000" w:fill="FFFFFF"/>
            <w:hideMark/>
          </w:tcPr>
          <w:p w14:paraId="4322F196"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 Singapore                              </w:t>
            </w:r>
          </w:p>
        </w:tc>
      </w:tr>
      <w:tr w:rsidR="000433D4" w:rsidRPr="007F7AA4" w14:paraId="464D8021" w14:textId="77777777" w:rsidTr="000433D4">
        <w:trPr>
          <w:trHeight w:val="300"/>
        </w:trPr>
        <w:tc>
          <w:tcPr>
            <w:tcW w:w="607" w:type="dxa"/>
            <w:tcBorders>
              <w:top w:val="nil"/>
              <w:left w:val="single" w:sz="4" w:space="0" w:color="auto"/>
              <w:bottom w:val="single" w:sz="4" w:space="0" w:color="auto"/>
              <w:right w:val="single" w:sz="4" w:space="0" w:color="auto"/>
            </w:tcBorders>
            <w:shd w:val="clear" w:color="auto" w:fill="auto"/>
            <w:noWrap/>
            <w:vAlign w:val="bottom"/>
            <w:hideMark/>
          </w:tcPr>
          <w:p w14:paraId="048D0508" w14:textId="77777777" w:rsidR="000433D4" w:rsidRPr="007F7AA4" w:rsidRDefault="000433D4" w:rsidP="000433D4">
            <w:pPr>
              <w:widowControl/>
              <w:kinsoku/>
              <w:adjustRightInd/>
              <w:jc w:val="right"/>
              <w:rPr>
                <w:rFonts w:eastAsiaTheme="majorEastAsia" w:cs="Times New Roman"/>
                <w:color w:val="000000"/>
                <w:kern w:val="0"/>
                <w:sz w:val="22"/>
              </w:rPr>
            </w:pPr>
            <w:r w:rsidRPr="007F7AA4">
              <w:rPr>
                <w:rFonts w:eastAsiaTheme="majorEastAsia" w:cs="Times New Roman"/>
                <w:color w:val="000000"/>
                <w:kern w:val="0"/>
                <w:sz w:val="22"/>
              </w:rPr>
              <w:t>181</w:t>
            </w:r>
          </w:p>
        </w:tc>
        <w:tc>
          <w:tcPr>
            <w:tcW w:w="766" w:type="dxa"/>
            <w:tcBorders>
              <w:top w:val="nil"/>
              <w:left w:val="nil"/>
              <w:bottom w:val="single" w:sz="4" w:space="0" w:color="auto"/>
              <w:right w:val="single" w:sz="4" w:space="0" w:color="auto"/>
            </w:tcBorders>
            <w:shd w:val="clear" w:color="000000" w:fill="FFFFFF"/>
            <w:hideMark/>
          </w:tcPr>
          <w:p w14:paraId="3106BD27"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sk   </w:t>
            </w:r>
          </w:p>
        </w:tc>
        <w:tc>
          <w:tcPr>
            <w:tcW w:w="3140" w:type="dxa"/>
            <w:tcBorders>
              <w:top w:val="nil"/>
              <w:left w:val="nil"/>
              <w:bottom w:val="single" w:sz="4" w:space="0" w:color="auto"/>
              <w:right w:val="single" w:sz="4" w:space="0" w:color="auto"/>
            </w:tcBorders>
            <w:shd w:val="clear" w:color="000000" w:fill="FFFFFF"/>
            <w:hideMark/>
          </w:tcPr>
          <w:p w14:paraId="6A935250"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斯洛伐克</w:t>
            </w:r>
            <w:r w:rsidRPr="007F7AA4">
              <w:rPr>
                <w:rFonts w:eastAsiaTheme="majorEastAsia" w:cs="Times New Roman"/>
                <w:color w:val="172B4D"/>
                <w:kern w:val="0"/>
                <w:sz w:val="22"/>
              </w:rPr>
              <w:t>               </w:t>
            </w:r>
          </w:p>
        </w:tc>
        <w:tc>
          <w:tcPr>
            <w:tcW w:w="3800" w:type="dxa"/>
            <w:tcBorders>
              <w:top w:val="nil"/>
              <w:left w:val="nil"/>
              <w:bottom w:val="single" w:sz="4" w:space="0" w:color="auto"/>
              <w:right w:val="single" w:sz="4" w:space="0" w:color="auto"/>
            </w:tcBorders>
            <w:shd w:val="clear" w:color="000000" w:fill="FFFFFF"/>
            <w:hideMark/>
          </w:tcPr>
          <w:p w14:paraId="30C9BC67"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 Slovakia                               </w:t>
            </w:r>
          </w:p>
        </w:tc>
      </w:tr>
      <w:tr w:rsidR="000433D4" w:rsidRPr="007F7AA4" w14:paraId="6107A73B" w14:textId="77777777" w:rsidTr="000433D4">
        <w:trPr>
          <w:trHeight w:val="300"/>
        </w:trPr>
        <w:tc>
          <w:tcPr>
            <w:tcW w:w="607" w:type="dxa"/>
            <w:tcBorders>
              <w:top w:val="nil"/>
              <w:left w:val="single" w:sz="4" w:space="0" w:color="auto"/>
              <w:bottom w:val="single" w:sz="4" w:space="0" w:color="auto"/>
              <w:right w:val="single" w:sz="4" w:space="0" w:color="auto"/>
            </w:tcBorders>
            <w:shd w:val="clear" w:color="auto" w:fill="auto"/>
            <w:noWrap/>
            <w:vAlign w:val="bottom"/>
            <w:hideMark/>
          </w:tcPr>
          <w:p w14:paraId="26393B1F" w14:textId="77777777" w:rsidR="000433D4" w:rsidRPr="007F7AA4" w:rsidRDefault="000433D4" w:rsidP="000433D4">
            <w:pPr>
              <w:widowControl/>
              <w:kinsoku/>
              <w:adjustRightInd/>
              <w:jc w:val="right"/>
              <w:rPr>
                <w:rFonts w:eastAsiaTheme="majorEastAsia" w:cs="Times New Roman"/>
                <w:color w:val="000000"/>
                <w:kern w:val="0"/>
                <w:sz w:val="22"/>
              </w:rPr>
            </w:pPr>
            <w:r w:rsidRPr="007F7AA4">
              <w:rPr>
                <w:rFonts w:eastAsiaTheme="majorEastAsia" w:cs="Times New Roman"/>
                <w:color w:val="000000"/>
                <w:kern w:val="0"/>
                <w:sz w:val="22"/>
              </w:rPr>
              <w:t>182</w:t>
            </w:r>
          </w:p>
        </w:tc>
        <w:tc>
          <w:tcPr>
            <w:tcW w:w="766" w:type="dxa"/>
            <w:tcBorders>
              <w:top w:val="nil"/>
              <w:left w:val="nil"/>
              <w:bottom w:val="single" w:sz="4" w:space="0" w:color="auto"/>
              <w:right w:val="single" w:sz="4" w:space="0" w:color="auto"/>
            </w:tcBorders>
            <w:shd w:val="clear" w:color="000000" w:fill="FFFFFF"/>
            <w:hideMark/>
          </w:tcPr>
          <w:p w14:paraId="7C9DD286"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si   </w:t>
            </w:r>
          </w:p>
        </w:tc>
        <w:tc>
          <w:tcPr>
            <w:tcW w:w="3140" w:type="dxa"/>
            <w:tcBorders>
              <w:top w:val="nil"/>
              <w:left w:val="nil"/>
              <w:bottom w:val="single" w:sz="4" w:space="0" w:color="auto"/>
              <w:right w:val="single" w:sz="4" w:space="0" w:color="auto"/>
            </w:tcBorders>
            <w:shd w:val="clear" w:color="000000" w:fill="FFFFFF"/>
            <w:hideMark/>
          </w:tcPr>
          <w:p w14:paraId="4DA25CB5"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斯洛文尼亚</w:t>
            </w:r>
            <w:r w:rsidRPr="007F7AA4">
              <w:rPr>
                <w:rFonts w:eastAsiaTheme="majorEastAsia" w:cs="Times New Roman"/>
                <w:color w:val="172B4D"/>
                <w:kern w:val="0"/>
                <w:sz w:val="22"/>
              </w:rPr>
              <w:t>             </w:t>
            </w:r>
          </w:p>
        </w:tc>
        <w:tc>
          <w:tcPr>
            <w:tcW w:w="3800" w:type="dxa"/>
            <w:tcBorders>
              <w:top w:val="nil"/>
              <w:left w:val="nil"/>
              <w:bottom w:val="single" w:sz="4" w:space="0" w:color="auto"/>
              <w:right w:val="single" w:sz="4" w:space="0" w:color="auto"/>
            </w:tcBorders>
            <w:shd w:val="clear" w:color="000000" w:fill="FFFFFF"/>
            <w:hideMark/>
          </w:tcPr>
          <w:p w14:paraId="68CB79AC"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 Slovenia                               </w:t>
            </w:r>
          </w:p>
        </w:tc>
      </w:tr>
      <w:tr w:rsidR="000433D4" w:rsidRPr="007F7AA4" w14:paraId="6BEC9D7B" w14:textId="77777777" w:rsidTr="000433D4">
        <w:trPr>
          <w:trHeight w:val="300"/>
        </w:trPr>
        <w:tc>
          <w:tcPr>
            <w:tcW w:w="607" w:type="dxa"/>
            <w:tcBorders>
              <w:top w:val="nil"/>
              <w:left w:val="single" w:sz="4" w:space="0" w:color="auto"/>
              <w:bottom w:val="single" w:sz="4" w:space="0" w:color="auto"/>
              <w:right w:val="single" w:sz="4" w:space="0" w:color="auto"/>
            </w:tcBorders>
            <w:shd w:val="clear" w:color="auto" w:fill="auto"/>
            <w:noWrap/>
            <w:vAlign w:val="bottom"/>
            <w:hideMark/>
          </w:tcPr>
          <w:p w14:paraId="7DA763E9" w14:textId="77777777" w:rsidR="000433D4" w:rsidRPr="007F7AA4" w:rsidRDefault="000433D4" w:rsidP="000433D4">
            <w:pPr>
              <w:widowControl/>
              <w:kinsoku/>
              <w:adjustRightInd/>
              <w:jc w:val="right"/>
              <w:rPr>
                <w:rFonts w:eastAsiaTheme="majorEastAsia" w:cs="Times New Roman"/>
                <w:color w:val="000000"/>
                <w:kern w:val="0"/>
                <w:sz w:val="22"/>
              </w:rPr>
            </w:pPr>
            <w:r w:rsidRPr="007F7AA4">
              <w:rPr>
                <w:rFonts w:eastAsiaTheme="majorEastAsia" w:cs="Times New Roman"/>
                <w:color w:val="000000"/>
                <w:kern w:val="0"/>
                <w:sz w:val="22"/>
              </w:rPr>
              <w:t>183</w:t>
            </w:r>
          </w:p>
        </w:tc>
        <w:tc>
          <w:tcPr>
            <w:tcW w:w="766" w:type="dxa"/>
            <w:tcBorders>
              <w:top w:val="nil"/>
              <w:left w:val="nil"/>
              <w:bottom w:val="single" w:sz="4" w:space="0" w:color="auto"/>
              <w:right w:val="single" w:sz="4" w:space="0" w:color="auto"/>
            </w:tcBorders>
            <w:shd w:val="clear" w:color="000000" w:fill="FFFFFF"/>
            <w:hideMark/>
          </w:tcPr>
          <w:p w14:paraId="19B0EDEA"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sb   </w:t>
            </w:r>
          </w:p>
        </w:tc>
        <w:tc>
          <w:tcPr>
            <w:tcW w:w="3140" w:type="dxa"/>
            <w:tcBorders>
              <w:top w:val="nil"/>
              <w:left w:val="nil"/>
              <w:bottom w:val="single" w:sz="4" w:space="0" w:color="auto"/>
              <w:right w:val="single" w:sz="4" w:space="0" w:color="auto"/>
            </w:tcBorders>
            <w:shd w:val="clear" w:color="000000" w:fill="FFFFFF"/>
            <w:hideMark/>
          </w:tcPr>
          <w:p w14:paraId="33A3DEAF"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所罗门群岛</w:t>
            </w:r>
            <w:r w:rsidRPr="007F7AA4">
              <w:rPr>
                <w:rFonts w:eastAsiaTheme="majorEastAsia" w:cs="Times New Roman"/>
                <w:color w:val="172B4D"/>
                <w:kern w:val="0"/>
                <w:sz w:val="22"/>
              </w:rPr>
              <w:t>             </w:t>
            </w:r>
          </w:p>
        </w:tc>
        <w:tc>
          <w:tcPr>
            <w:tcW w:w="3800" w:type="dxa"/>
            <w:tcBorders>
              <w:top w:val="nil"/>
              <w:left w:val="nil"/>
              <w:bottom w:val="single" w:sz="4" w:space="0" w:color="auto"/>
              <w:right w:val="single" w:sz="4" w:space="0" w:color="auto"/>
            </w:tcBorders>
            <w:shd w:val="clear" w:color="000000" w:fill="FFFFFF"/>
            <w:hideMark/>
          </w:tcPr>
          <w:p w14:paraId="30A2ADA7"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 Solomon Islands                        </w:t>
            </w:r>
          </w:p>
        </w:tc>
      </w:tr>
      <w:tr w:rsidR="000433D4" w:rsidRPr="007F7AA4" w14:paraId="60FBD53D" w14:textId="77777777" w:rsidTr="000433D4">
        <w:trPr>
          <w:trHeight w:val="300"/>
        </w:trPr>
        <w:tc>
          <w:tcPr>
            <w:tcW w:w="607" w:type="dxa"/>
            <w:tcBorders>
              <w:top w:val="nil"/>
              <w:left w:val="single" w:sz="4" w:space="0" w:color="auto"/>
              <w:bottom w:val="single" w:sz="4" w:space="0" w:color="auto"/>
              <w:right w:val="single" w:sz="4" w:space="0" w:color="auto"/>
            </w:tcBorders>
            <w:shd w:val="clear" w:color="auto" w:fill="auto"/>
            <w:noWrap/>
            <w:vAlign w:val="bottom"/>
            <w:hideMark/>
          </w:tcPr>
          <w:p w14:paraId="6F627244" w14:textId="77777777" w:rsidR="000433D4" w:rsidRPr="007F7AA4" w:rsidRDefault="000433D4" w:rsidP="000433D4">
            <w:pPr>
              <w:widowControl/>
              <w:kinsoku/>
              <w:adjustRightInd/>
              <w:jc w:val="right"/>
              <w:rPr>
                <w:rFonts w:eastAsiaTheme="majorEastAsia" w:cs="Times New Roman"/>
                <w:color w:val="000000"/>
                <w:kern w:val="0"/>
                <w:sz w:val="22"/>
              </w:rPr>
            </w:pPr>
            <w:r w:rsidRPr="007F7AA4">
              <w:rPr>
                <w:rFonts w:eastAsiaTheme="majorEastAsia" w:cs="Times New Roman"/>
                <w:color w:val="000000"/>
                <w:kern w:val="0"/>
                <w:sz w:val="22"/>
              </w:rPr>
              <w:t>184</w:t>
            </w:r>
          </w:p>
        </w:tc>
        <w:tc>
          <w:tcPr>
            <w:tcW w:w="766" w:type="dxa"/>
            <w:tcBorders>
              <w:top w:val="nil"/>
              <w:left w:val="nil"/>
              <w:bottom w:val="single" w:sz="4" w:space="0" w:color="auto"/>
              <w:right w:val="single" w:sz="4" w:space="0" w:color="auto"/>
            </w:tcBorders>
            <w:shd w:val="clear" w:color="000000" w:fill="FFFFFF"/>
            <w:hideMark/>
          </w:tcPr>
          <w:p w14:paraId="2EC67AD6"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so   </w:t>
            </w:r>
          </w:p>
        </w:tc>
        <w:tc>
          <w:tcPr>
            <w:tcW w:w="3140" w:type="dxa"/>
            <w:tcBorders>
              <w:top w:val="nil"/>
              <w:left w:val="nil"/>
              <w:bottom w:val="single" w:sz="4" w:space="0" w:color="auto"/>
              <w:right w:val="single" w:sz="4" w:space="0" w:color="auto"/>
            </w:tcBorders>
            <w:shd w:val="clear" w:color="000000" w:fill="FFFFFF"/>
            <w:hideMark/>
          </w:tcPr>
          <w:p w14:paraId="0F633F62"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索马里</w:t>
            </w:r>
            <w:r w:rsidRPr="007F7AA4">
              <w:rPr>
                <w:rFonts w:eastAsiaTheme="majorEastAsia" w:cs="Times New Roman"/>
                <w:color w:val="172B4D"/>
                <w:kern w:val="0"/>
                <w:sz w:val="22"/>
              </w:rPr>
              <w:t>                </w:t>
            </w:r>
          </w:p>
        </w:tc>
        <w:tc>
          <w:tcPr>
            <w:tcW w:w="3800" w:type="dxa"/>
            <w:tcBorders>
              <w:top w:val="nil"/>
              <w:left w:val="nil"/>
              <w:bottom w:val="single" w:sz="4" w:space="0" w:color="auto"/>
              <w:right w:val="single" w:sz="4" w:space="0" w:color="auto"/>
            </w:tcBorders>
            <w:shd w:val="clear" w:color="000000" w:fill="FFFFFF"/>
            <w:hideMark/>
          </w:tcPr>
          <w:p w14:paraId="6D834BB2"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 Somalia                                </w:t>
            </w:r>
          </w:p>
        </w:tc>
      </w:tr>
      <w:tr w:rsidR="000433D4" w:rsidRPr="007F7AA4" w14:paraId="74AE4326" w14:textId="77777777" w:rsidTr="000433D4">
        <w:trPr>
          <w:trHeight w:val="300"/>
        </w:trPr>
        <w:tc>
          <w:tcPr>
            <w:tcW w:w="607" w:type="dxa"/>
            <w:tcBorders>
              <w:top w:val="nil"/>
              <w:left w:val="single" w:sz="4" w:space="0" w:color="auto"/>
              <w:bottom w:val="single" w:sz="4" w:space="0" w:color="auto"/>
              <w:right w:val="single" w:sz="4" w:space="0" w:color="auto"/>
            </w:tcBorders>
            <w:shd w:val="clear" w:color="auto" w:fill="auto"/>
            <w:noWrap/>
            <w:vAlign w:val="bottom"/>
            <w:hideMark/>
          </w:tcPr>
          <w:p w14:paraId="38305C74" w14:textId="77777777" w:rsidR="000433D4" w:rsidRPr="007F7AA4" w:rsidRDefault="000433D4" w:rsidP="000433D4">
            <w:pPr>
              <w:widowControl/>
              <w:kinsoku/>
              <w:adjustRightInd/>
              <w:jc w:val="right"/>
              <w:rPr>
                <w:rFonts w:eastAsiaTheme="majorEastAsia" w:cs="Times New Roman"/>
                <w:color w:val="000000"/>
                <w:kern w:val="0"/>
                <w:sz w:val="22"/>
              </w:rPr>
            </w:pPr>
            <w:r w:rsidRPr="007F7AA4">
              <w:rPr>
                <w:rFonts w:eastAsiaTheme="majorEastAsia" w:cs="Times New Roman"/>
                <w:color w:val="000000"/>
                <w:kern w:val="0"/>
                <w:sz w:val="22"/>
              </w:rPr>
              <w:t>185</w:t>
            </w:r>
          </w:p>
        </w:tc>
        <w:tc>
          <w:tcPr>
            <w:tcW w:w="766" w:type="dxa"/>
            <w:tcBorders>
              <w:top w:val="nil"/>
              <w:left w:val="nil"/>
              <w:bottom w:val="single" w:sz="4" w:space="0" w:color="auto"/>
              <w:right w:val="single" w:sz="4" w:space="0" w:color="auto"/>
            </w:tcBorders>
            <w:shd w:val="clear" w:color="000000" w:fill="FFFFFF"/>
            <w:hideMark/>
          </w:tcPr>
          <w:p w14:paraId="32579912"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za   </w:t>
            </w:r>
          </w:p>
        </w:tc>
        <w:tc>
          <w:tcPr>
            <w:tcW w:w="3140" w:type="dxa"/>
            <w:tcBorders>
              <w:top w:val="nil"/>
              <w:left w:val="nil"/>
              <w:bottom w:val="single" w:sz="4" w:space="0" w:color="auto"/>
              <w:right w:val="single" w:sz="4" w:space="0" w:color="auto"/>
            </w:tcBorders>
            <w:shd w:val="clear" w:color="000000" w:fill="FFFFFF"/>
            <w:hideMark/>
          </w:tcPr>
          <w:p w14:paraId="65981397"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南非</w:t>
            </w:r>
            <w:r w:rsidRPr="007F7AA4">
              <w:rPr>
                <w:rFonts w:eastAsiaTheme="majorEastAsia" w:cs="Times New Roman"/>
                <w:color w:val="172B4D"/>
                <w:kern w:val="0"/>
                <w:sz w:val="22"/>
              </w:rPr>
              <w:t>                  </w:t>
            </w:r>
          </w:p>
        </w:tc>
        <w:tc>
          <w:tcPr>
            <w:tcW w:w="3800" w:type="dxa"/>
            <w:tcBorders>
              <w:top w:val="nil"/>
              <w:left w:val="nil"/>
              <w:bottom w:val="single" w:sz="4" w:space="0" w:color="auto"/>
              <w:right w:val="single" w:sz="4" w:space="0" w:color="auto"/>
            </w:tcBorders>
            <w:shd w:val="clear" w:color="000000" w:fill="FFFFFF"/>
            <w:hideMark/>
          </w:tcPr>
          <w:p w14:paraId="16346FB5"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 South Africa                           </w:t>
            </w:r>
          </w:p>
        </w:tc>
      </w:tr>
      <w:tr w:rsidR="000433D4" w:rsidRPr="007F7AA4" w14:paraId="67F94F53" w14:textId="77777777" w:rsidTr="000433D4">
        <w:trPr>
          <w:trHeight w:val="300"/>
        </w:trPr>
        <w:tc>
          <w:tcPr>
            <w:tcW w:w="607" w:type="dxa"/>
            <w:tcBorders>
              <w:top w:val="nil"/>
              <w:left w:val="single" w:sz="4" w:space="0" w:color="auto"/>
              <w:bottom w:val="single" w:sz="4" w:space="0" w:color="auto"/>
              <w:right w:val="single" w:sz="4" w:space="0" w:color="auto"/>
            </w:tcBorders>
            <w:shd w:val="clear" w:color="auto" w:fill="auto"/>
            <w:noWrap/>
            <w:vAlign w:val="bottom"/>
            <w:hideMark/>
          </w:tcPr>
          <w:p w14:paraId="5C53052F" w14:textId="77777777" w:rsidR="000433D4" w:rsidRPr="007F7AA4" w:rsidRDefault="000433D4" w:rsidP="000433D4">
            <w:pPr>
              <w:widowControl/>
              <w:kinsoku/>
              <w:adjustRightInd/>
              <w:jc w:val="right"/>
              <w:rPr>
                <w:rFonts w:eastAsiaTheme="majorEastAsia" w:cs="Times New Roman"/>
                <w:color w:val="000000"/>
                <w:kern w:val="0"/>
                <w:sz w:val="22"/>
              </w:rPr>
            </w:pPr>
            <w:r w:rsidRPr="007F7AA4">
              <w:rPr>
                <w:rFonts w:eastAsiaTheme="majorEastAsia" w:cs="Times New Roman"/>
                <w:color w:val="000000"/>
                <w:kern w:val="0"/>
                <w:sz w:val="22"/>
              </w:rPr>
              <w:t>186</w:t>
            </w:r>
          </w:p>
        </w:tc>
        <w:tc>
          <w:tcPr>
            <w:tcW w:w="766" w:type="dxa"/>
            <w:tcBorders>
              <w:top w:val="nil"/>
              <w:left w:val="nil"/>
              <w:bottom w:val="single" w:sz="4" w:space="0" w:color="auto"/>
              <w:right w:val="single" w:sz="4" w:space="0" w:color="auto"/>
            </w:tcBorders>
            <w:shd w:val="clear" w:color="000000" w:fill="FFFFFF"/>
            <w:hideMark/>
          </w:tcPr>
          <w:p w14:paraId="77FAC9FE"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gs   </w:t>
            </w:r>
          </w:p>
        </w:tc>
        <w:tc>
          <w:tcPr>
            <w:tcW w:w="3140" w:type="dxa"/>
            <w:tcBorders>
              <w:top w:val="nil"/>
              <w:left w:val="nil"/>
              <w:bottom w:val="single" w:sz="4" w:space="0" w:color="auto"/>
              <w:right w:val="single" w:sz="4" w:space="0" w:color="auto"/>
            </w:tcBorders>
            <w:shd w:val="clear" w:color="000000" w:fill="FFFFFF"/>
            <w:hideMark/>
          </w:tcPr>
          <w:p w14:paraId="6B240105"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南乔治亚岛和南桑威齐群岛</w:t>
            </w:r>
            <w:r w:rsidRPr="007F7AA4">
              <w:rPr>
                <w:rFonts w:eastAsiaTheme="majorEastAsia" w:cs="Times New Roman"/>
                <w:color w:val="172B4D"/>
                <w:kern w:val="0"/>
                <w:sz w:val="22"/>
              </w:rPr>
              <w:t> </w:t>
            </w:r>
          </w:p>
        </w:tc>
        <w:tc>
          <w:tcPr>
            <w:tcW w:w="3800" w:type="dxa"/>
            <w:tcBorders>
              <w:top w:val="nil"/>
              <w:left w:val="nil"/>
              <w:bottom w:val="single" w:sz="4" w:space="0" w:color="auto"/>
              <w:right w:val="single" w:sz="4" w:space="0" w:color="auto"/>
            </w:tcBorders>
            <w:shd w:val="clear" w:color="000000" w:fill="FFFFFF"/>
            <w:hideMark/>
          </w:tcPr>
          <w:p w14:paraId="5F47FE72"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 xml:space="preserve">　</w:t>
            </w:r>
          </w:p>
        </w:tc>
      </w:tr>
      <w:tr w:rsidR="000433D4" w:rsidRPr="007F7AA4" w14:paraId="405EF1B2" w14:textId="77777777" w:rsidTr="000433D4">
        <w:trPr>
          <w:trHeight w:val="300"/>
        </w:trPr>
        <w:tc>
          <w:tcPr>
            <w:tcW w:w="607" w:type="dxa"/>
            <w:tcBorders>
              <w:top w:val="nil"/>
              <w:left w:val="single" w:sz="4" w:space="0" w:color="auto"/>
              <w:bottom w:val="single" w:sz="4" w:space="0" w:color="auto"/>
              <w:right w:val="single" w:sz="4" w:space="0" w:color="auto"/>
            </w:tcBorders>
            <w:shd w:val="clear" w:color="auto" w:fill="auto"/>
            <w:noWrap/>
            <w:vAlign w:val="bottom"/>
            <w:hideMark/>
          </w:tcPr>
          <w:p w14:paraId="62652347" w14:textId="77777777" w:rsidR="000433D4" w:rsidRPr="007F7AA4" w:rsidRDefault="000433D4" w:rsidP="000433D4">
            <w:pPr>
              <w:widowControl/>
              <w:kinsoku/>
              <w:adjustRightInd/>
              <w:jc w:val="right"/>
              <w:rPr>
                <w:rFonts w:eastAsiaTheme="majorEastAsia" w:cs="Times New Roman"/>
                <w:color w:val="000000"/>
                <w:kern w:val="0"/>
                <w:sz w:val="22"/>
              </w:rPr>
            </w:pPr>
            <w:r w:rsidRPr="007F7AA4">
              <w:rPr>
                <w:rFonts w:eastAsiaTheme="majorEastAsia" w:cs="Times New Roman"/>
                <w:color w:val="000000"/>
                <w:kern w:val="0"/>
                <w:sz w:val="22"/>
              </w:rPr>
              <w:t>187</w:t>
            </w:r>
          </w:p>
        </w:tc>
        <w:tc>
          <w:tcPr>
            <w:tcW w:w="766" w:type="dxa"/>
            <w:tcBorders>
              <w:top w:val="nil"/>
              <w:left w:val="nil"/>
              <w:bottom w:val="single" w:sz="4" w:space="0" w:color="auto"/>
              <w:right w:val="single" w:sz="4" w:space="0" w:color="auto"/>
            </w:tcBorders>
            <w:shd w:val="clear" w:color="000000" w:fill="FFFFFF"/>
            <w:hideMark/>
          </w:tcPr>
          <w:p w14:paraId="5D074BDC"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kr   </w:t>
            </w:r>
          </w:p>
        </w:tc>
        <w:tc>
          <w:tcPr>
            <w:tcW w:w="3140" w:type="dxa"/>
            <w:tcBorders>
              <w:top w:val="nil"/>
              <w:left w:val="nil"/>
              <w:bottom w:val="single" w:sz="4" w:space="0" w:color="auto"/>
              <w:right w:val="single" w:sz="4" w:space="0" w:color="auto"/>
            </w:tcBorders>
            <w:shd w:val="clear" w:color="000000" w:fill="FFFFFF"/>
            <w:hideMark/>
          </w:tcPr>
          <w:p w14:paraId="7BF6146E"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韩国</w:t>
            </w:r>
            <w:r w:rsidRPr="007F7AA4">
              <w:rPr>
                <w:rFonts w:eastAsiaTheme="majorEastAsia" w:cs="Times New Roman"/>
                <w:color w:val="172B4D"/>
                <w:kern w:val="0"/>
                <w:sz w:val="22"/>
              </w:rPr>
              <w:t>                  </w:t>
            </w:r>
          </w:p>
        </w:tc>
        <w:tc>
          <w:tcPr>
            <w:tcW w:w="3800" w:type="dxa"/>
            <w:tcBorders>
              <w:top w:val="nil"/>
              <w:left w:val="nil"/>
              <w:bottom w:val="single" w:sz="4" w:space="0" w:color="auto"/>
              <w:right w:val="single" w:sz="4" w:space="0" w:color="auto"/>
            </w:tcBorders>
            <w:shd w:val="clear" w:color="000000" w:fill="FFFFFF"/>
            <w:hideMark/>
          </w:tcPr>
          <w:p w14:paraId="2A7AB42D"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 South Korea                            </w:t>
            </w:r>
          </w:p>
        </w:tc>
      </w:tr>
      <w:tr w:rsidR="000433D4" w:rsidRPr="007F7AA4" w14:paraId="3732168B" w14:textId="77777777" w:rsidTr="000433D4">
        <w:trPr>
          <w:trHeight w:val="300"/>
        </w:trPr>
        <w:tc>
          <w:tcPr>
            <w:tcW w:w="607" w:type="dxa"/>
            <w:tcBorders>
              <w:top w:val="nil"/>
              <w:left w:val="single" w:sz="4" w:space="0" w:color="auto"/>
              <w:bottom w:val="single" w:sz="4" w:space="0" w:color="auto"/>
              <w:right w:val="single" w:sz="4" w:space="0" w:color="auto"/>
            </w:tcBorders>
            <w:shd w:val="clear" w:color="auto" w:fill="auto"/>
            <w:noWrap/>
            <w:vAlign w:val="bottom"/>
            <w:hideMark/>
          </w:tcPr>
          <w:p w14:paraId="156B2138" w14:textId="77777777" w:rsidR="000433D4" w:rsidRPr="007F7AA4" w:rsidRDefault="000433D4" w:rsidP="000433D4">
            <w:pPr>
              <w:widowControl/>
              <w:kinsoku/>
              <w:adjustRightInd/>
              <w:jc w:val="right"/>
              <w:rPr>
                <w:rFonts w:eastAsiaTheme="majorEastAsia" w:cs="Times New Roman"/>
                <w:color w:val="000000"/>
                <w:kern w:val="0"/>
                <w:sz w:val="22"/>
              </w:rPr>
            </w:pPr>
            <w:r w:rsidRPr="007F7AA4">
              <w:rPr>
                <w:rFonts w:eastAsiaTheme="majorEastAsia" w:cs="Times New Roman"/>
                <w:color w:val="000000"/>
                <w:kern w:val="0"/>
                <w:sz w:val="22"/>
              </w:rPr>
              <w:t>188</w:t>
            </w:r>
          </w:p>
        </w:tc>
        <w:tc>
          <w:tcPr>
            <w:tcW w:w="766" w:type="dxa"/>
            <w:tcBorders>
              <w:top w:val="nil"/>
              <w:left w:val="nil"/>
              <w:bottom w:val="single" w:sz="4" w:space="0" w:color="auto"/>
              <w:right w:val="single" w:sz="4" w:space="0" w:color="auto"/>
            </w:tcBorders>
            <w:shd w:val="clear" w:color="000000" w:fill="FFFFFF"/>
            <w:hideMark/>
          </w:tcPr>
          <w:p w14:paraId="49E615DE"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ss   </w:t>
            </w:r>
          </w:p>
        </w:tc>
        <w:tc>
          <w:tcPr>
            <w:tcW w:w="3140" w:type="dxa"/>
            <w:tcBorders>
              <w:top w:val="nil"/>
              <w:left w:val="nil"/>
              <w:bottom w:val="single" w:sz="4" w:space="0" w:color="auto"/>
              <w:right w:val="single" w:sz="4" w:space="0" w:color="auto"/>
            </w:tcBorders>
            <w:shd w:val="clear" w:color="000000" w:fill="FFFFFF"/>
            <w:hideMark/>
          </w:tcPr>
          <w:p w14:paraId="1AE1CC27"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南苏丹</w:t>
            </w:r>
            <w:r w:rsidRPr="007F7AA4">
              <w:rPr>
                <w:rFonts w:eastAsiaTheme="majorEastAsia" w:cs="Times New Roman"/>
                <w:color w:val="172B4D"/>
                <w:kern w:val="0"/>
                <w:sz w:val="22"/>
              </w:rPr>
              <w:t>                </w:t>
            </w:r>
          </w:p>
        </w:tc>
        <w:tc>
          <w:tcPr>
            <w:tcW w:w="3800" w:type="dxa"/>
            <w:tcBorders>
              <w:top w:val="nil"/>
              <w:left w:val="nil"/>
              <w:bottom w:val="single" w:sz="4" w:space="0" w:color="auto"/>
              <w:right w:val="single" w:sz="4" w:space="0" w:color="auto"/>
            </w:tcBorders>
            <w:shd w:val="clear" w:color="000000" w:fill="FFFFFF"/>
            <w:hideMark/>
          </w:tcPr>
          <w:p w14:paraId="6361BA39"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 South Sudan                            </w:t>
            </w:r>
          </w:p>
        </w:tc>
      </w:tr>
      <w:tr w:rsidR="000433D4" w:rsidRPr="007F7AA4" w14:paraId="09659DAB" w14:textId="77777777" w:rsidTr="000433D4">
        <w:trPr>
          <w:trHeight w:val="300"/>
        </w:trPr>
        <w:tc>
          <w:tcPr>
            <w:tcW w:w="607" w:type="dxa"/>
            <w:tcBorders>
              <w:top w:val="nil"/>
              <w:left w:val="single" w:sz="4" w:space="0" w:color="auto"/>
              <w:bottom w:val="single" w:sz="4" w:space="0" w:color="auto"/>
              <w:right w:val="single" w:sz="4" w:space="0" w:color="auto"/>
            </w:tcBorders>
            <w:shd w:val="clear" w:color="auto" w:fill="auto"/>
            <w:noWrap/>
            <w:vAlign w:val="bottom"/>
            <w:hideMark/>
          </w:tcPr>
          <w:p w14:paraId="17979350" w14:textId="77777777" w:rsidR="000433D4" w:rsidRPr="007F7AA4" w:rsidRDefault="000433D4" w:rsidP="000433D4">
            <w:pPr>
              <w:widowControl/>
              <w:kinsoku/>
              <w:adjustRightInd/>
              <w:jc w:val="right"/>
              <w:rPr>
                <w:rFonts w:eastAsiaTheme="majorEastAsia" w:cs="Times New Roman"/>
                <w:color w:val="000000"/>
                <w:kern w:val="0"/>
                <w:sz w:val="22"/>
              </w:rPr>
            </w:pPr>
            <w:r w:rsidRPr="007F7AA4">
              <w:rPr>
                <w:rFonts w:eastAsiaTheme="majorEastAsia" w:cs="Times New Roman"/>
                <w:color w:val="000000"/>
                <w:kern w:val="0"/>
                <w:sz w:val="22"/>
              </w:rPr>
              <w:t>189</w:t>
            </w:r>
          </w:p>
        </w:tc>
        <w:tc>
          <w:tcPr>
            <w:tcW w:w="766" w:type="dxa"/>
            <w:tcBorders>
              <w:top w:val="nil"/>
              <w:left w:val="nil"/>
              <w:bottom w:val="single" w:sz="4" w:space="0" w:color="auto"/>
              <w:right w:val="single" w:sz="4" w:space="0" w:color="auto"/>
            </w:tcBorders>
            <w:shd w:val="clear" w:color="000000" w:fill="FFFFFF"/>
            <w:hideMark/>
          </w:tcPr>
          <w:p w14:paraId="2CFB1C1C"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es   </w:t>
            </w:r>
          </w:p>
        </w:tc>
        <w:tc>
          <w:tcPr>
            <w:tcW w:w="3140" w:type="dxa"/>
            <w:tcBorders>
              <w:top w:val="nil"/>
              <w:left w:val="nil"/>
              <w:bottom w:val="single" w:sz="4" w:space="0" w:color="auto"/>
              <w:right w:val="single" w:sz="4" w:space="0" w:color="auto"/>
            </w:tcBorders>
            <w:shd w:val="clear" w:color="000000" w:fill="FFFFFF"/>
            <w:hideMark/>
          </w:tcPr>
          <w:p w14:paraId="387232EB"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西班牙</w:t>
            </w:r>
            <w:r w:rsidRPr="007F7AA4">
              <w:rPr>
                <w:rFonts w:eastAsiaTheme="majorEastAsia" w:cs="Times New Roman"/>
                <w:color w:val="172B4D"/>
                <w:kern w:val="0"/>
                <w:sz w:val="22"/>
              </w:rPr>
              <w:t>                </w:t>
            </w:r>
          </w:p>
        </w:tc>
        <w:tc>
          <w:tcPr>
            <w:tcW w:w="3800" w:type="dxa"/>
            <w:tcBorders>
              <w:top w:val="nil"/>
              <w:left w:val="nil"/>
              <w:bottom w:val="single" w:sz="4" w:space="0" w:color="auto"/>
              <w:right w:val="single" w:sz="4" w:space="0" w:color="auto"/>
            </w:tcBorders>
            <w:shd w:val="clear" w:color="000000" w:fill="FFFFFF"/>
            <w:hideMark/>
          </w:tcPr>
          <w:p w14:paraId="1018258F"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 Spain                                  </w:t>
            </w:r>
          </w:p>
        </w:tc>
      </w:tr>
      <w:tr w:rsidR="000433D4" w:rsidRPr="007F7AA4" w14:paraId="46EDC3E1" w14:textId="77777777" w:rsidTr="000433D4">
        <w:trPr>
          <w:trHeight w:val="300"/>
        </w:trPr>
        <w:tc>
          <w:tcPr>
            <w:tcW w:w="607" w:type="dxa"/>
            <w:tcBorders>
              <w:top w:val="nil"/>
              <w:left w:val="single" w:sz="4" w:space="0" w:color="auto"/>
              <w:bottom w:val="single" w:sz="4" w:space="0" w:color="auto"/>
              <w:right w:val="single" w:sz="4" w:space="0" w:color="auto"/>
            </w:tcBorders>
            <w:shd w:val="clear" w:color="auto" w:fill="auto"/>
            <w:noWrap/>
            <w:vAlign w:val="bottom"/>
            <w:hideMark/>
          </w:tcPr>
          <w:p w14:paraId="1A5E5DE0" w14:textId="77777777" w:rsidR="000433D4" w:rsidRPr="007F7AA4" w:rsidRDefault="000433D4" w:rsidP="000433D4">
            <w:pPr>
              <w:widowControl/>
              <w:kinsoku/>
              <w:adjustRightInd/>
              <w:jc w:val="right"/>
              <w:rPr>
                <w:rFonts w:eastAsiaTheme="majorEastAsia" w:cs="Times New Roman"/>
                <w:color w:val="000000"/>
                <w:kern w:val="0"/>
                <w:sz w:val="22"/>
              </w:rPr>
            </w:pPr>
            <w:r w:rsidRPr="007F7AA4">
              <w:rPr>
                <w:rFonts w:eastAsiaTheme="majorEastAsia" w:cs="Times New Roman"/>
                <w:color w:val="000000"/>
                <w:kern w:val="0"/>
                <w:sz w:val="22"/>
              </w:rPr>
              <w:t>190</w:t>
            </w:r>
          </w:p>
        </w:tc>
        <w:tc>
          <w:tcPr>
            <w:tcW w:w="766" w:type="dxa"/>
            <w:tcBorders>
              <w:top w:val="nil"/>
              <w:left w:val="nil"/>
              <w:bottom w:val="single" w:sz="4" w:space="0" w:color="auto"/>
              <w:right w:val="single" w:sz="4" w:space="0" w:color="auto"/>
            </w:tcBorders>
            <w:shd w:val="clear" w:color="000000" w:fill="FFFFFF"/>
            <w:hideMark/>
          </w:tcPr>
          <w:p w14:paraId="3144090E"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lk   </w:t>
            </w:r>
          </w:p>
        </w:tc>
        <w:tc>
          <w:tcPr>
            <w:tcW w:w="3140" w:type="dxa"/>
            <w:tcBorders>
              <w:top w:val="nil"/>
              <w:left w:val="nil"/>
              <w:bottom w:val="single" w:sz="4" w:space="0" w:color="auto"/>
              <w:right w:val="single" w:sz="4" w:space="0" w:color="auto"/>
            </w:tcBorders>
            <w:shd w:val="clear" w:color="000000" w:fill="FFFFFF"/>
            <w:hideMark/>
          </w:tcPr>
          <w:p w14:paraId="1A1C3E26"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斯里兰卡</w:t>
            </w:r>
            <w:r w:rsidRPr="007F7AA4">
              <w:rPr>
                <w:rFonts w:eastAsiaTheme="majorEastAsia" w:cs="Times New Roman"/>
                <w:color w:val="172B4D"/>
                <w:kern w:val="0"/>
                <w:sz w:val="22"/>
              </w:rPr>
              <w:t>               </w:t>
            </w:r>
          </w:p>
        </w:tc>
        <w:tc>
          <w:tcPr>
            <w:tcW w:w="3800" w:type="dxa"/>
            <w:tcBorders>
              <w:top w:val="nil"/>
              <w:left w:val="nil"/>
              <w:bottom w:val="single" w:sz="4" w:space="0" w:color="auto"/>
              <w:right w:val="single" w:sz="4" w:space="0" w:color="auto"/>
            </w:tcBorders>
            <w:shd w:val="clear" w:color="000000" w:fill="FFFFFF"/>
            <w:hideMark/>
          </w:tcPr>
          <w:p w14:paraId="4888E609"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 Sri Lanka                              </w:t>
            </w:r>
          </w:p>
        </w:tc>
      </w:tr>
      <w:tr w:rsidR="000433D4" w:rsidRPr="007F7AA4" w14:paraId="7517F776" w14:textId="77777777" w:rsidTr="000433D4">
        <w:trPr>
          <w:trHeight w:val="300"/>
        </w:trPr>
        <w:tc>
          <w:tcPr>
            <w:tcW w:w="607" w:type="dxa"/>
            <w:tcBorders>
              <w:top w:val="nil"/>
              <w:left w:val="single" w:sz="4" w:space="0" w:color="auto"/>
              <w:bottom w:val="single" w:sz="4" w:space="0" w:color="auto"/>
              <w:right w:val="single" w:sz="4" w:space="0" w:color="auto"/>
            </w:tcBorders>
            <w:shd w:val="clear" w:color="auto" w:fill="auto"/>
            <w:noWrap/>
            <w:vAlign w:val="bottom"/>
            <w:hideMark/>
          </w:tcPr>
          <w:p w14:paraId="2A807C0F" w14:textId="77777777" w:rsidR="000433D4" w:rsidRPr="007F7AA4" w:rsidRDefault="000433D4" w:rsidP="000433D4">
            <w:pPr>
              <w:widowControl/>
              <w:kinsoku/>
              <w:adjustRightInd/>
              <w:jc w:val="right"/>
              <w:rPr>
                <w:rFonts w:eastAsiaTheme="majorEastAsia" w:cs="Times New Roman"/>
                <w:color w:val="000000"/>
                <w:kern w:val="0"/>
                <w:sz w:val="22"/>
              </w:rPr>
            </w:pPr>
            <w:r w:rsidRPr="007F7AA4">
              <w:rPr>
                <w:rFonts w:eastAsiaTheme="majorEastAsia" w:cs="Times New Roman"/>
                <w:color w:val="000000"/>
                <w:kern w:val="0"/>
                <w:sz w:val="22"/>
              </w:rPr>
              <w:t>191</w:t>
            </w:r>
          </w:p>
        </w:tc>
        <w:tc>
          <w:tcPr>
            <w:tcW w:w="766" w:type="dxa"/>
            <w:tcBorders>
              <w:top w:val="nil"/>
              <w:left w:val="nil"/>
              <w:bottom w:val="single" w:sz="4" w:space="0" w:color="auto"/>
              <w:right w:val="single" w:sz="4" w:space="0" w:color="auto"/>
            </w:tcBorders>
            <w:shd w:val="clear" w:color="000000" w:fill="FFFFFF"/>
            <w:hideMark/>
          </w:tcPr>
          <w:p w14:paraId="1E2425D1"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sd   </w:t>
            </w:r>
          </w:p>
        </w:tc>
        <w:tc>
          <w:tcPr>
            <w:tcW w:w="3140" w:type="dxa"/>
            <w:tcBorders>
              <w:top w:val="nil"/>
              <w:left w:val="nil"/>
              <w:bottom w:val="single" w:sz="4" w:space="0" w:color="auto"/>
              <w:right w:val="single" w:sz="4" w:space="0" w:color="auto"/>
            </w:tcBorders>
            <w:shd w:val="clear" w:color="000000" w:fill="FFFFFF"/>
            <w:hideMark/>
          </w:tcPr>
          <w:p w14:paraId="6BCB78A6"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苏丹</w:t>
            </w:r>
            <w:r w:rsidRPr="007F7AA4">
              <w:rPr>
                <w:rFonts w:eastAsiaTheme="majorEastAsia" w:cs="Times New Roman"/>
                <w:color w:val="172B4D"/>
                <w:kern w:val="0"/>
                <w:sz w:val="22"/>
              </w:rPr>
              <w:t>                  </w:t>
            </w:r>
          </w:p>
        </w:tc>
        <w:tc>
          <w:tcPr>
            <w:tcW w:w="3800" w:type="dxa"/>
            <w:tcBorders>
              <w:top w:val="nil"/>
              <w:left w:val="nil"/>
              <w:bottom w:val="single" w:sz="4" w:space="0" w:color="auto"/>
              <w:right w:val="single" w:sz="4" w:space="0" w:color="auto"/>
            </w:tcBorders>
            <w:shd w:val="clear" w:color="000000" w:fill="FFFFFF"/>
            <w:hideMark/>
          </w:tcPr>
          <w:p w14:paraId="77E05B35"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 Sudan                                  </w:t>
            </w:r>
          </w:p>
        </w:tc>
      </w:tr>
      <w:tr w:rsidR="000433D4" w:rsidRPr="007F7AA4" w14:paraId="0373D7DE" w14:textId="77777777" w:rsidTr="000433D4">
        <w:trPr>
          <w:trHeight w:val="300"/>
        </w:trPr>
        <w:tc>
          <w:tcPr>
            <w:tcW w:w="607" w:type="dxa"/>
            <w:tcBorders>
              <w:top w:val="nil"/>
              <w:left w:val="single" w:sz="4" w:space="0" w:color="auto"/>
              <w:bottom w:val="single" w:sz="4" w:space="0" w:color="auto"/>
              <w:right w:val="single" w:sz="4" w:space="0" w:color="auto"/>
            </w:tcBorders>
            <w:shd w:val="clear" w:color="auto" w:fill="auto"/>
            <w:noWrap/>
            <w:vAlign w:val="bottom"/>
            <w:hideMark/>
          </w:tcPr>
          <w:p w14:paraId="337D69C5" w14:textId="77777777" w:rsidR="000433D4" w:rsidRPr="007F7AA4" w:rsidRDefault="000433D4" w:rsidP="000433D4">
            <w:pPr>
              <w:widowControl/>
              <w:kinsoku/>
              <w:adjustRightInd/>
              <w:jc w:val="right"/>
              <w:rPr>
                <w:rFonts w:eastAsiaTheme="majorEastAsia" w:cs="Times New Roman"/>
                <w:color w:val="000000"/>
                <w:kern w:val="0"/>
                <w:sz w:val="22"/>
              </w:rPr>
            </w:pPr>
            <w:r w:rsidRPr="007F7AA4">
              <w:rPr>
                <w:rFonts w:eastAsiaTheme="majorEastAsia" w:cs="Times New Roman"/>
                <w:color w:val="000000"/>
                <w:kern w:val="0"/>
                <w:sz w:val="22"/>
              </w:rPr>
              <w:t>192</w:t>
            </w:r>
          </w:p>
        </w:tc>
        <w:tc>
          <w:tcPr>
            <w:tcW w:w="766" w:type="dxa"/>
            <w:tcBorders>
              <w:top w:val="nil"/>
              <w:left w:val="nil"/>
              <w:bottom w:val="single" w:sz="4" w:space="0" w:color="auto"/>
              <w:right w:val="single" w:sz="4" w:space="0" w:color="auto"/>
            </w:tcBorders>
            <w:shd w:val="clear" w:color="000000" w:fill="FFFFFF"/>
            <w:hideMark/>
          </w:tcPr>
          <w:p w14:paraId="6D4F86CD"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sr   </w:t>
            </w:r>
          </w:p>
        </w:tc>
        <w:tc>
          <w:tcPr>
            <w:tcW w:w="3140" w:type="dxa"/>
            <w:tcBorders>
              <w:top w:val="nil"/>
              <w:left w:val="nil"/>
              <w:bottom w:val="single" w:sz="4" w:space="0" w:color="auto"/>
              <w:right w:val="single" w:sz="4" w:space="0" w:color="auto"/>
            </w:tcBorders>
            <w:shd w:val="clear" w:color="000000" w:fill="FFFFFF"/>
            <w:hideMark/>
          </w:tcPr>
          <w:p w14:paraId="1EF35751"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苏里南</w:t>
            </w:r>
            <w:r w:rsidRPr="007F7AA4">
              <w:rPr>
                <w:rFonts w:eastAsiaTheme="majorEastAsia" w:cs="Times New Roman"/>
                <w:color w:val="172B4D"/>
                <w:kern w:val="0"/>
                <w:sz w:val="22"/>
              </w:rPr>
              <w:t>                </w:t>
            </w:r>
          </w:p>
        </w:tc>
        <w:tc>
          <w:tcPr>
            <w:tcW w:w="3800" w:type="dxa"/>
            <w:tcBorders>
              <w:top w:val="nil"/>
              <w:left w:val="nil"/>
              <w:bottom w:val="single" w:sz="4" w:space="0" w:color="auto"/>
              <w:right w:val="single" w:sz="4" w:space="0" w:color="auto"/>
            </w:tcBorders>
            <w:shd w:val="clear" w:color="000000" w:fill="FFFFFF"/>
            <w:hideMark/>
          </w:tcPr>
          <w:p w14:paraId="7869872E"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 Suriname                               </w:t>
            </w:r>
          </w:p>
        </w:tc>
      </w:tr>
      <w:tr w:rsidR="000433D4" w:rsidRPr="007F7AA4" w14:paraId="73F79247" w14:textId="77777777" w:rsidTr="000433D4">
        <w:trPr>
          <w:trHeight w:val="300"/>
        </w:trPr>
        <w:tc>
          <w:tcPr>
            <w:tcW w:w="607" w:type="dxa"/>
            <w:tcBorders>
              <w:top w:val="nil"/>
              <w:left w:val="single" w:sz="4" w:space="0" w:color="auto"/>
              <w:bottom w:val="single" w:sz="4" w:space="0" w:color="auto"/>
              <w:right w:val="single" w:sz="4" w:space="0" w:color="auto"/>
            </w:tcBorders>
            <w:shd w:val="clear" w:color="auto" w:fill="auto"/>
            <w:noWrap/>
            <w:vAlign w:val="bottom"/>
            <w:hideMark/>
          </w:tcPr>
          <w:p w14:paraId="0E2CFF59" w14:textId="77777777" w:rsidR="000433D4" w:rsidRPr="007F7AA4" w:rsidRDefault="000433D4" w:rsidP="000433D4">
            <w:pPr>
              <w:widowControl/>
              <w:kinsoku/>
              <w:adjustRightInd/>
              <w:jc w:val="right"/>
              <w:rPr>
                <w:rFonts w:eastAsiaTheme="majorEastAsia" w:cs="Times New Roman"/>
                <w:color w:val="000000"/>
                <w:kern w:val="0"/>
                <w:sz w:val="22"/>
              </w:rPr>
            </w:pPr>
            <w:r w:rsidRPr="007F7AA4">
              <w:rPr>
                <w:rFonts w:eastAsiaTheme="majorEastAsia" w:cs="Times New Roman"/>
                <w:color w:val="000000"/>
                <w:kern w:val="0"/>
                <w:sz w:val="22"/>
              </w:rPr>
              <w:t>193</w:t>
            </w:r>
          </w:p>
        </w:tc>
        <w:tc>
          <w:tcPr>
            <w:tcW w:w="766" w:type="dxa"/>
            <w:tcBorders>
              <w:top w:val="nil"/>
              <w:left w:val="nil"/>
              <w:bottom w:val="single" w:sz="4" w:space="0" w:color="auto"/>
              <w:right w:val="single" w:sz="4" w:space="0" w:color="auto"/>
            </w:tcBorders>
            <w:shd w:val="clear" w:color="000000" w:fill="FFFFFF"/>
            <w:hideMark/>
          </w:tcPr>
          <w:p w14:paraId="6F4CA670"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sz   </w:t>
            </w:r>
          </w:p>
        </w:tc>
        <w:tc>
          <w:tcPr>
            <w:tcW w:w="3140" w:type="dxa"/>
            <w:tcBorders>
              <w:top w:val="nil"/>
              <w:left w:val="nil"/>
              <w:bottom w:val="single" w:sz="4" w:space="0" w:color="auto"/>
              <w:right w:val="single" w:sz="4" w:space="0" w:color="auto"/>
            </w:tcBorders>
            <w:shd w:val="clear" w:color="000000" w:fill="FFFFFF"/>
            <w:hideMark/>
          </w:tcPr>
          <w:p w14:paraId="6A99FDDD"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斯威士兰</w:t>
            </w:r>
            <w:r w:rsidRPr="007F7AA4">
              <w:rPr>
                <w:rFonts w:eastAsiaTheme="majorEastAsia" w:cs="Times New Roman"/>
                <w:color w:val="172B4D"/>
                <w:kern w:val="0"/>
                <w:sz w:val="22"/>
              </w:rPr>
              <w:t>               </w:t>
            </w:r>
          </w:p>
        </w:tc>
        <w:tc>
          <w:tcPr>
            <w:tcW w:w="3800" w:type="dxa"/>
            <w:tcBorders>
              <w:top w:val="nil"/>
              <w:left w:val="nil"/>
              <w:bottom w:val="single" w:sz="4" w:space="0" w:color="auto"/>
              <w:right w:val="single" w:sz="4" w:space="0" w:color="auto"/>
            </w:tcBorders>
            <w:shd w:val="clear" w:color="000000" w:fill="FFFFFF"/>
            <w:hideMark/>
          </w:tcPr>
          <w:p w14:paraId="30ACE5C5"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 Swaziland                              </w:t>
            </w:r>
          </w:p>
        </w:tc>
      </w:tr>
      <w:tr w:rsidR="000433D4" w:rsidRPr="007F7AA4" w14:paraId="19D8480B" w14:textId="77777777" w:rsidTr="000433D4">
        <w:trPr>
          <w:trHeight w:val="300"/>
        </w:trPr>
        <w:tc>
          <w:tcPr>
            <w:tcW w:w="607" w:type="dxa"/>
            <w:tcBorders>
              <w:top w:val="nil"/>
              <w:left w:val="single" w:sz="4" w:space="0" w:color="auto"/>
              <w:bottom w:val="single" w:sz="4" w:space="0" w:color="auto"/>
              <w:right w:val="single" w:sz="4" w:space="0" w:color="auto"/>
            </w:tcBorders>
            <w:shd w:val="clear" w:color="auto" w:fill="auto"/>
            <w:noWrap/>
            <w:vAlign w:val="bottom"/>
            <w:hideMark/>
          </w:tcPr>
          <w:p w14:paraId="7BB39437" w14:textId="77777777" w:rsidR="000433D4" w:rsidRPr="007F7AA4" w:rsidRDefault="000433D4" w:rsidP="000433D4">
            <w:pPr>
              <w:widowControl/>
              <w:kinsoku/>
              <w:adjustRightInd/>
              <w:jc w:val="right"/>
              <w:rPr>
                <w:rFonts w:eastAsiaTheme="majorEastAsia" w:cs="Times New Roman"/>
                <w:color w:val="000000"/>
                <w:kern w:val="0"/>
                <w:sz w:val="22"/>
              </w:rPr>
            </w:pPr>
            <w:r w:rsidRPr="007F7AA4">
              <w:rPr>
                <w:rFonts w:eastAsiaTheme="majorEastAsia" w:cs="Times New Roman"/>
                <w:color w:val="000000"/>
                <w:kern w:val="0"/>
                <w:sz w:val="22"/>
              </w:rPr>
              <w:t>194</w:t>
            </w:r>
          </w:p>
        </w:tc>
        <w:tc>
          <w:tcPr>
            <w:tcW w:w="766" w:type="dxa"/>
            <w:tcBorders>
              <w:top w:val="nil"/>
              <w:left w:val="nil"/>
              <w:bottom w:val="single" w:sz="4" w:space="0" w:color="auto"/>
              <w:right w:val="single" w:sz="4" w:space="0" w:color="auto"/>
            </w:tcBorders>
            <w:shd w:val="clear" w:color="000000" w:fill="FFFFFF"/>
            <w:hideMark/>
          </w:tcPr>
          <w:p w14:paraId="334A0DDF"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se   </w:t>
            </w:r>
          </w:p>
        </w:tc>
        <w:tc>
          <w:tcPr>
            <w:tcW w:w="3140" w:type="dxa"/>
            <w:tcBorders>
              <w:top w:val="nil"/>
              <w:left w:val="nil"/>
              <w:bottom w:val="single" w:sz="4" w:space="0" w:color="auto"/>
              <w:right w:val="single" w:sz="4" w:space="0" w:color="auto"/>
            </w:tcBorders>
            <w:shd w:val="clear" w:color="000000" w:fill="FFFFFF"/>
            <w:hideMark/>
          </w:tcPr>
          <w:p w14:paraId="3B0302A6"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瑞典</w:t>
            </w:r>
            <w:r w:rsidRPr="007F7AA4">
              <w:rPr>
                <w:rFonts w:eastAsiaTheme="majorEastAsia" w:cs="Times New Roman"/>
                <w:color w:val="172B4D"/>
                <w:kern w:val="0"/>
                <w:sz w:val="22"/>
              </w:rPr>
              <w:t>                  </w:t>
            </w:r>
          </w:p>
        </w:tc>
        <w:tc>
          <w:tcPr>
            <w:tcW w:w="3800" w:type="dxa"/>
            <w:tcBorders>
              <w:top w:val="nil"/>
              <w:left w:val="nil"/>
              <w:bottom w:val="single" w:sz="4" w:space="0" w:color="auto"/>
              <w:right w:val="single" w:sz="4" w:space="0" w:color="auto"/>
            </w:tcBorders>
            <w:shd w:val="clear" w:color="000000" w:fill="FFFFFF"/>
            <w:hideMark/>
          </w:tcPr>
          <w:p w14:paraId="7D895D96"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 Sweden                                 </w:t>
            </w:r>
          </w:p>
        </w:tc>
      </w:tr>
      <w:tr w:rsidR="000433D4" w:rsidRPr="007F7AA4" w14:paraId="3F1158BD" w14:textId="77777777" w:rsidTr="000433D4">
        <w:trPr>
          <w:trHeight w:val="300"/>
        </w:trPr>
        <w:tc>
          <w:tcPr>
            <w:tcW w:w="607" w:type="dxa"/>
            <w:tcBorders>
              <w:top w:val="nil"/>
              <w:left w:val="single" w:sz="4" w:space="0" w:color="auto"/>
              <w:bottom w:val="single" w:sz="4" w:space="0" w:color="auto"/>
              <w:right w:val="single" w:sz="4" w:space="0" w:color="auto"/>
            </w:tcBorders>
            <w:shd w:val="clear" w:color="auto" w:fill="auto"/>
            <w:noWrap/>
            <w:vAlign w:val="bottom"/>
            <w:hideMark/>
          </w:tcPr>
          <w:p w14:paraId="19508DEA" w14:textId="77777777" w:rsidR="000433D4" w:rsidRPr="007F7AA4" w:rsidRDefault="000433D4" w:rsidP="000433D4">
            <w:pPr>
              <w:widowControl/>
              <w:kinsoku/>
              <w:adjustRightInd/>
              <w:jc w:val="right"/>
              <w:rPr>
                <w:rFonts w:eastAsiaTheme="majorEastAsia" w:cs="Times New Roman"/>
                <w:color w:val="000000"/>
                <w:kern w:val="0"/>
                <w:sz w:val="22"/>
              </w:rPr>
            </w:pPr>
            <w:r w:rsidRPr="007F7AA4">
              <w:rPr>
                <w:rFonts w:eastAsiaTheme="majorEastAsia" w:cs="Times New Roman"/>
                <w:color w:val="000000"/>
                <w:kern w:val="0"/>
                <w:sz w:val="22"/>
              </w:rPr>
              <w:t>195</w:t>
            </w:r>
          </w:p>
        </w:tc>
        <w:tc>
          <w:tcPr>
            <w:tcW w:w="766" w:type="dxa"/>
            <w:tcBorders>
              <w:top w:val="nil"/>
              <w:left w:val="nil"/>
              <w:bottom w:val="single" w:sz="4" w:space="0" w:color="auto"/>
              <w:right w:val="single" w:sz="4" w:space="0" w:color="auto"/>
            </w:tcBorders>
            <w:shd w:val="clear" w:color="000000" w:fill="FFFFFF"/>
            <w:hideMark/>
          </w:tcPr>
          <w:p w14:paraId="4260FB29"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ch   </w:t>
            </w:r>
          </w:p>
        </w:tc>
        <w:tc>
          <w:tcPr>
            <w:tcW w:w="3140" w:type="dxa"/>
            <w:tcBorders>
              <w:top w:val="nil"/>
              <w:left w:val="nil"/>
              <w:bottom w:val="single" w:sz="4" w:space="0" w:color="auto"/>
              <w:right w:val="single" w:sz="4" w:space="0" w:color="auto"/>
            </w:tcBorders>
            <w:shd w:val="clear" w:color="000000" w:fill="FFFFFF"/>
            <w:hideMark/>
          </w:tcPr>
          <w:p w14:paraId="1D9033BB"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瑞士</w:t>
            </w:r>
            <w:r w:rsidRPr="007F7AA4">
              <w:rPr>
                <w:rFonts w:eastAsiaTheme="majorEastAsia" w:cs="Times New Roman"/>
                <w:color w:val="172B4D"/>
                <w:kern w:val="0"/>
                <w:sz w:val="22"/>
              </w:rPr>
              <w:t>                  </w:t>
            </w:r>
          </w:p>
        </w:tc>
        <w:tc>
          <w:tcPr>
            <w:tcW w:w="3800" w:type="dxa"/>
            <w:tcBorders>
              <w:top w:val="nil"/>
              <w:left w:val="nil"/>
              <w:bottom w:val="single" w:sz="4" w:space="0" w:color="auto"/>
              <w:right w:val="single" w:sz="4" w:space="0" w:color="auto"/>
            </w:tcBorders>
            <w:shd w:val="clear" w:color="000000" w:fill="FFFFFF"/>
            <w:hideMark/>
          </w:tcPr>
          <w:p w14:paraId="401D4C9F"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 Switzerland                            </w:t>
            </w:r>
          </w:p>
        </w:tc>
      </w:tr>
      <w:tr w:rsidR="000433D4" w:rsidRPr="007F7AA4" w14:paraId="33C6FBAD" w14:textId="77777777" w:rsidTr="000433D4">
        <w:trPr>
          <w:trHeight w:val="300"/>
        </w:trPr>
        <w:tc>
          <w:tcPr>
            <w:tcW w:w="607" w:type="dxa"/>
            <w:tcBorders>
              <w:top w:val="nil"/>
              <w:left w:val="single" w:sz="4" w:space="0" w:color="auto"/>
              <w:bottom w:val="single" w:sz="4" w:space="0" w:color="auto"/>
              <w:right w:val="single" w:sz="4" w:space="0" w:color="auto"/>
            </w:tcBorders>
            <w:shd w:val="clear" w:color="auto" w:fill="auto"/>
            <w:noWrap/>
            <w:vAlign w:val="bottom"/>
            <w:hideMark/>
          </w:tcPr>
          <w:p w14:paraId="1786107F" w14:textId="77777777" w:rsidR="000433D4" w:rsidRPr="007F7AA4" w:rsidRDefault="000433D4" w:rsidP="000433D4">
            <w:pPr>
              <w:widowControl/>
              <w:kinsoku/>
              <w:adjustRightInd/>
              <w:jc w:val="right"/>
              <w:rPr>
                <w:rFonts w:eastAsiaTheme="majorEastAsia" w:cs="Times New Roman"/>
                <w:color w:val="000000"/>
                <w:kern w:val="0"/>
                <w:sz w:val="22"/>
              </w:rPr>
            </w:pPr>
            <w:r w:rsidRPr="007F7AA4">
              <w:rPr>
                <w:rFonts w:eastAsiaTheme="majorEastAsia" w:cs="Times New Roman"/>
                <w:color w:val="000000"/>
                <w:kern w:val="0"/>
                <w:sz w:val="22"/>
              </w:rPr>
              <w:t>196</w:t>
            </w:r>
          </w:p>
        </w:tc>
        <w:tc>
          <w:tcPr>
            <w:tcW w:w="766" w:type="dxa"/>
            <w:tcBorders>
              <w:top w:val="nil"/>
              <w:left w:val="nil"/>
              <w:bottom w:val="single" w:sz="4" w:space="0" w:color="auto"/>
              <w:right w:val="single" w:sz="4" w:space="0" w:color="auto"/>
            </w:tcBorders>
            <w:shd w:val="clear" w:color="000000" w:fill="FFFFFF"/>
            <w:hideMark/>
          </w:tcPr>
          <w:p w14:paraId="0D3396B5"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sy   </w:t>
            </w:r>
          </w:p>
        </w:tc>
        <w:tc>
          <w:tcPr>
            <w:tcW w:w="3140" w:type="dxa"/>
            <w:tcBorders>
              <w:top w:val="nil"/>
              <w:left w:val="nil"/>
              <w:bottom w:val="single" w:sz="4" w:space="0" w:color="auto"/>
              <w:right w:val="single" w:sz="4" w:space="0" w:color="auto"/>
            </w:tcBorders>
            <w:shd w:val="clear" w:color="000000" w:fill="FFFFFF"/>
            <w:hideMark/>
          </w:tcPr>
          <w:p w14:paraId="0F294492"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叙利亚</w:t>
            </w:r>
            <w:r w:rsidRPr="007F7AA4">
              <w:rPr>
                <w:rFonts w:eastAsiaTheme="majorEastAsia" w:cs="Times New Roman"/>
                <w:color w:val="172B4D"/>
                <w:kern w:val="0"/>
                <w:sz w:val="22"/>
              </w:rPr>
              <w:t>                </w:t>
            </w:r>
          </w:p>
        </w:tc>
        <w:tc>
          <w:tcPr>
            <w:tcW w:w="3800" w:type="dxa"/>
            <w:tcBorders>
              <w:top w:val="nil"/>
              <w:left w:val="nil"/>
              <w:bottom w:val="single" w:sz="4" w:space="0" w:color="auto"/>
              <w:right w:val="single" w:sz="4" w:space="0" w:color="auto"/>
            </w:tcBorders>
            <w:shd w:val="clear" w:color="000000" w:fill="FFFFFF"/>
            <w:hideMark/>
          </w:tcPr>
          <w:p w14:paraId="3D384BF6"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 Syria                                  </w:t>
            </w:r>
          </w:p>
        </w:tc>
      </w:tr>
      <w:tr w:rsidR="000433D4" w:rsidRPr="007F7AA4" w14:paraId="3818B806" w14:textId="77777777" w:rsidTr="000433D4">
        <w:trPr>
          <w:trHeight w:val="300"/>
        </w:trPr>
        <w:tc>
          <w:tcPr>
            <w:tcW w:w="607" w:type="dxa"/>
            <w:tcBorders>
              <w:top w:val="nil"/>
              <w:left w:val="single" w:sz="4" w:space="0" w:color="auto"/>
              <w:bottom w:val="single" w:sz="4" w:space="0" w:color="auto"/>
              <w:right w:val="single" w:sz="4" w:space="0" w:color="auto"/>
            </w:tcBorders>
            <w:shd w:val="clear" w:color="auto" w:fill="auto"/>
            <w:noWrap/>
            <w:vAlign w:val="bottom"/>
            <w:hideMark/>
          </w:tcPr>
          <w:p w14:paraId="73B1F77B" w14:textId="77777777" w:rsidR="000433D4" w:rsidRPr="007F7AA4" w:rsidRDefault="000433D4" w:rsidP="000433D4">
            <w:pPr>
              <w:widowControl/>
              <w:kinsoku/>
              <w:adjustRightInd/>
              <w:jc w:val="right"/>
              <w:rPr>
                <w:rFonts w:eastAsiaTheme="majorEastAsia" w:cs="Times New Roman"/>
                <w:color w:val="000000"/>
                <w:kern w:val="0"/>
                <w:sz w:val="22"/>
              </w:rPr>
            </w:pPr>
            <w:r w:rsidRPr="007F7AA4">
              <w:rPr>
                <w:rFonts w:eastAsiaTheme="majorEastAsia" w:cs="Times New Roman"/>
                <w:color w:val="000000"/>
                <w:kern w:val="0"/>
                <w:sz w:val="22"/>
              </w:rPr>
              <w:t>197</w:t>
            </w:r>
          </w:p>
        </w:tc>
        <w:tc>
          <w:tcPr>
            <w:tcW w:w="766" w:type="dxa"/>
            <w:tcBorders>
              <w:top w:val="nil"/>
              <w:left w:val="nil"/>
              <w:bottom w:val="single" w:sz="4" w:space="0" w:color="auto"/>
              <w:right w:val="single" w:sz="4" w:space="0" w:color="auto"/>
            </w:tcBorders>
            <w:shd w:val="clear" w:color="000000" w:fill="FFFFFF"/>
            <w:hideMark/>
          </w:tcPr>
          <w:p w14:paraId="0D702F82"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tw   </w:t>
            </w:r>
          </w:p>
        </w:tc>
        <w:tc>
          <w:tcPr>
            <w:tcW w:w="3140" w:type="dxa"/>
            <w:tcBorders>
              <w:top w:val="nil"/>
              <w:left w:val="nil"/>
              <w:bottom w:val="single" w:sz="4" w:space="0" w:color="auto"/>
              <w:right w:val="single" w:sz="4" w:space="0" w:color="auto"/>
            </w:tcBorders>
            <w:shd w:val="clear" w:color="000000" w:fill="FFFFFF"/>
            <w:hideMark/>
          </w:tcPr>
          <w:p w14:paraId="23DB5197"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中国台湾</w:t>
            </w:r>
            <w:r w:rsidRPr="007F7AA4">
              <w:rPr>
                <w:rFonts w:eastAsiaTheme="majorEastAsia" w:cs="Times New Roman"/>
                <w:color w:val="172B4D"/>
                <w:kern w:val="0"/>
                <w:sz w:val="22"/>
              </w:rPr>
              <w:t>               </w:t>
            </w:r>
          </w:p>
        </w:tc>
        <w:tc>
          <w:tcPr>
            <w:tcW w:w="3800" w:type="dxa"/>
            <w:tcBorders>
              <w:top w:val="nil"/>
              <w:left w:val="nil"/>
              <w:bottom w:val="single" w:sz="4" w:space="0" w:color="auto"/>
              <w:right w:val="single" w:sz="4" w:space="0" w:color="auto"/>
            </w:tcBorders>
            <w:shd w:val="clear" w:color="000000" w:fill="FFFFFF"/>
            <w:hideMark/>
          </w:tcPr>
          <w:p w14:paraId="2FD5CCA6"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 Taiwan                                 </w:t>
            </w:r>
          </w:p>
        </w:tc>
      </w:tr>
      <w:tr w:rsidR="000433D4" w:rsidRPr="007F7AA4" w14:paraId="4B2E50DE" w14:textId="77777777" w:rsidTr="000433D4">
        <w:trPr>
          <w:trHeight w:val="300"/>
        </w:trPr>
        <w:tc>
          <w:tcPr>
            <w:tcW w:w="607" w:type="dxa"/>
            <w:tcBorders>
              <w:top w:val="nil"/>
              <w:left w:val="single" w:sz="4" w:space="0" w:color="auto"/>
              <w:bottom w:val="single" w:sz="4" w:space="0" w:color="auto"/>
              <w:right w:val="single" w:sz="4" w:space="0" w:color="auto"/>
            </w:tcBorders>
            <w:shd w:val="clear" w:color="auto" w:fill="auto"/>
            <w:noWrap/>
            <w:vAlign w:val="bottom"/>
            <w:hideMark/>
          </w:tcPr>
          <w:p w14:paraId="27588F1B" w14:textId="77777777" w:rsidR="000433D4" w:rsidRPr="007F7AA4" w:rsidRDefault="000433D4" w:rsidP="000433D4">
            <w:pPr>
              <w:widowControl/>
              <w:kinsoku/>
              <w:adjustRightInd/>
              <w:jc w:val="right"/>
              <w:rPr>
                <w:rFonts w:eastAsiaTheme="majorEastAsia" w:cs="Times New Roman"/>
                <w:color w:val="000000"/>
                <w:kern w:val="0"/>
                <w:sz w:val="22"/>
              </w:rPr>
            </w:pPr>
            <w:r w:rsidRPr="007F7AA4">
              <w:rPr>
                <w:rFonts w:eastAsiaTheme="majorEastAsia" w:cs="Times New Roman"/>
                <w:color w:val="000000"/>
                <w:kern w:val="0"/>
                <w:sz w:val="22"/>
              </w:rPr>
              <w:t>198</w:t>
            </w:r>
          </w:p>
        </w:tc>
        <w:tc>
          <w:tcPr>
            <w:tcW w:w="766" w:type="dxa"/>
            <w:tcBorders>
              <w:top w:val="nil"/>
              <w:left w:val="nil"/>
              <w:bottom w:val="single" w:sz="4" w:space="0" w:color="auto"/>
              <w:right w:val="single" w:sz="4" w:space="0" w:color="auto"/>
            </w:tcBorders>
            <w:shd w:val="clear" w:color="000000" w:fill="FFFFFF"/>
            <w:hideMark/>
          </w:tcPr>
          <w:p w14:paraId="0B76B8E2"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tj   </w:t>
            </w:r>
          </w:p>
        </w:tc>
        <w:tc>
          <w:tcPr>
            <w:tcW w:w="3140" w:type="dxa"/>
            <w:tcBorders>
              <w:top w:val="nil"/>
              <w:left w:val="nil"/>
              <w:bottom w:val="single" w:sz="4" w:space="0" w:color="auto"/>
              <w:right w:val="single" w:sz="4" w:space="0" w:color="auto"/>
            </w:tcBorders>
            <w:shd w:val="clear" w:color="000000" w:fill="FFFFFF"/>
            <w:hideMark/>
          </w:tcPr>
          <w:p w14:paraId="649F60CF"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塔吉克斯坦</w:t>
            </w:r>
            <w:r w:rsidRPr="007F7AA4">
              <w:rPr>
                <w:rFonts w:eastAsiaTheme="majorEastAsia" w:cs="Times New Roman"/>
                <w:color w:val="172B4D"/>
                <w:kern w:val="0"/>
                <w:sz w:val="22"/>
              </w:rPr>
              <w:t>             </w:t>
            </w:r>
          </w:p>
        </w:tc>
        <w:tc>
          <w:tcPr>
            <w:tcW w:w="3800" w:type="dxa"/>
            <w:tcBorders>
              <w:top w:val="nil"/>
              <w:left w:val="nil"/>
              <w:bottom w:val="single" w:sz="4" w:space="0" w:color="auto"/>
              <w:right w:val="single" w:sz="4" w:space="0" w:color="auto"/>
            </w:tcBorders>
            <w:shd w:val="clear" w:color="000000" w:fill="FFFFFF"/>
            <w:hideMark/>
          </w:tcPr>
          <w:p w14:paraId="5151D391"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 Tajikistan                             </w:t>
            </w:r>
          </w:p>
        </w:tc>
      </w:tr>
      <w:tr w:rsidR="000433D4" w:rsidRPr="007F7AA4" w14:paraId="7C6E7A8A" w14:textId="77777777" w:rsidTr="000433D4">
        <w:trPr>
          <w:trHeight w:val="300"/>
        </w:trPr>
        <w:tc>
          <w:tcPr>
            <w:tcW w:w="607" w:type="dxa"/>
            <w:tcBorders>
              <w:top w:val="nil"/>
              <w:left w:val="single" w:sz="4" w:space="0" w:color="auto"/>
              <w:bottom w:val="single" w:sz="4" w:space="0" w:color="auto"/>
              <w:right w:val="single" w:sz="4" w:space="0" w:color="auto"/>
            </w:tcBorders>
            <w:shd w:val="clear" w:color="auto" w:fill="auto"/>
            <w:noWrap/>
            <w:vAlign w:val="bottom"/>
            <w:hideMark/>
          </w:tcPr>
          <w:p w14:paraId="4AE143C4" w14:textId="77777777" w:rsidR="000433D4" w:rsidRPr="007F7AA4" w:rsidRDefault="000433D4" w:rsidP="000433D4">
            <w:pPr>
              <w:widowControl/>
              <w:kinsoku/>
              <w:adjustRightInd/>
              <w:jc w:val="right"/>
              <w:rPr>
                <w:rFonts w:eastAsiaTheme="majorEastAsia" w:cs="Times New Roman"/>
                <w:color w:val="000000"/>
                <w:kern w:val="0"/>
                <w:sz w:val="22"/>
              </w:rPr>
            </w:pPr>
            <w:r w:rsidRPr="007F7AA4">
              <w:rPr>
                <w:rFonts w:eastAsiaTheme="majorEastAsia" w:cs="Times New Roman"/>
                <w:color w:val="000000"/>
                <w:kern w:val="0"/>
                <w:sz w:val="22"/>
              </w:rPr>
              <w:t>199</w:t>
            </w:r>
          </w:p>
        </w:tc>
        <w:tc>
          <w:tcPr>
            <w:tcW w:w="766" w:type="dxa"/>
            <w:tcBorders>
              <w:top w:val="nil"/>
              <w:left w:val="nil"/>
              <w:bottom w:val="single" w:sz="4" w:space="0" w:color="auto"/>
              <w:right w:val="single" w:sz="4" w:space="0" w:color="auto"/>
            </w:tcBorders>
            <w:shd w:val="clear" w:color="000000" w:fill="FFFFFF"/>
            <w:hideMark/>
          </w:tcPr>
          <w:p w14:paraId="3EF19E5B"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tz   </w:t>
            </w:r>
          </w:p>
        </w:tc>
        <w:tc>
          <w:tcPr>
            <w:tcW w:w="3140" w:type="dxa"/>
            <w:tcBorders>
              <w:top w:val="nil"/>
              <w:left w:val="nil"/>
              <w:bottom w:val="single" w:sz="4" w:space="0" w:color="auto"/>
              <w:right w:val="single" w:sz="4" w:space="0" w:color="auto"/>
            </w:tcBorders>
            <w:shd w:val="clear" w:color="000000" w:fill="FFFFFF"/>
            <w:hideMark/>
          </w:tcPr>
          <w:p w14:paraId="5654CEF7"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坦桑尼亚</w:t>
            </w:r>
            <w:r w:rsidRPr="007F7AA4">
              <w:rPr>
                <w:rFonts w:eastAsiaTheme="majorEastAsia" w:cs="Times New Roman"/>
                <w:color w:val="172B4D"/>
                <w:kern w:val="0"/>
                <w:sz w:val="22"/>
              </w:rPr>
              <w:t>               </w:t>
            </w:r>
          </w:p>
        </w:tc>
        <w:tc>
          <w:tcPr>
            <w:tcW w:w="3800" w:type="dxa"/>
            <w:tcBorders>
              <w:top w:val="nil"/>
              <w:left w:val="nil"/>
              <w:bottom w:val="single" w:sz="4" w:space="0" w:color="auto"/>
              <w:right w:val="single" w:sz="4" w:space="0" w:color="auto"/>
            </w:tcBorders>
            <w:shd w:val="clear" w:color="000000" w:fill="FFFFFF"/>
            <w:hideMark/>
          </w:tcPr>
          <w:p w14:paraId="0E94C5A1"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 Tanzania                               </w:t>
            </w:r>
          </w:p>
        </w:tc>
      </w:tr>
      <w:tr w:rsidR="000433D4" w:rsidRPr="007F7AA4" w14:paraId="723AB721" w14:textId="77777777" w:rsidTr="000433D4">
        <w:trPr>
          <w:trHeight w:val="300"/>
        </w:trPr>
        <w:tc>
          <w:tcPr>
            <w:tcW w:w="607" w:type="dxa"/>
            <w:tcBorders>
              <w:top w:val="nil"/>
              <w:left w:val="single" w:sz="4" w:space="0" w:color="auto"/>
              <w:bottom w:val="single" w:sz="4" w:space="0" w:color="auto"/>
              <w:right w:val="single" w:sz="4" w:space="0" w:color="auto"/>
            </w:tcBorders>
            <w:shd w:val="clear" w:color="auto" w:fill="auto"/>
            <w:noWrap/>
            <w:vAlign w:val="bottom"/>
            <w:hideMark/>
          </w:tcPr>
          <w:p w14:paraId="35600428" w14:textId="77777777" w:rsidR="000433D4" w:rsidRPr="007F7AA4" w:rsidRDefault="000433D4" w:rsidP="000433D4">
            <w:pPr>
              <w:widowControl/>
              <w:kinsoku/>
              <w:adjustRightInd/>
              <w:jc w:val="right"/>
              <w:rPr>
                <w:rFonts w:eastAsiaTheme="majorEastAsia" w:cs="Times New Roman"/>
                <w:color w:val="000000"/>
                <w:kern w:val="0"/>
                <w:sz w:val="22"/>
              </w:rPr>
            </w:pPr>
            <w:r w:rsidRPr="007F7AA4">
              <w:rPr>
                <w:rFonts w:eastAsiaTheme="majorEastAsia" w:cs="Times New Roman"/>
                <w:color w:val="000000"/>
                <w:kern w:val="0"/>
                <w:sz w:val="22"/>
              </w:rPr>
              <w:t>200</w:t>
            </w:r>
          </w:p>
        </w:tc>
        <w:tc>
          <w:tcPr>
            <w:tcW w:w="766" w:type="dxa"/>
            <w:tcBorders>
              <w:top w:val="nil"/>
              <w:left w:val="nil"/>
              <w:bottom w:val="single" w:sz="4" w:space="0" w:color="auto"/>
              <w:right w:val="single" w:sz="4" w:space="0" w:color="auto"/>
            </w:tcBorders>
            <w:shd w:val="clear" w:color="000000" w:fill="FFFFFF"/>
            <w:hideMark/>
          </w:tcPr>
          <w:p w14:paraId="3F8C4E78"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th   </w:t>
            </w:r>
          </w:p>
        </w:tc>
        <w:tc>
          <w:tcPr>
            <w:tcW w:w="3140" w:type="dxa"/>
            <w:tcBorders>
              <w:top w:val="nil"/>
              <w:left w:val="nil"/>
              <w:bottom w:val="single" w:sz="4" w:space="0" w:color="auto"/>
              <w:right w:val="single" w:sz="4" w:space="0" w:color="auto"/>
            </w:tcBorders>
            <w:shd w:val="clear" w:color="000000" w:fill="FFFFFF"/>
            <w:hideMark/>
          </w:tcPr>
          <w:p w14:paraId="04AB2691"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泰国</w:t>
            </w:r>
            <w:r w:rsidRPr="007F7AA4">
              <w:rPr>
                <w:rFonts w:eastAsiaTheme="majorEastAsia" w:cs="Times New Roman"/>
                <w:color w:val="172B4D"/>
                <w:kern w:val="0"/>
                <w:sz w:val="22"/>
              </w:rPr>
              <w:t>                  </w:t>
            </w:r>
          </w:p>
        </w:tc>
        <w:tc>
          <w:tcPr>
            <w:tcW w:w="3800" w:type="dxa"/>
            <w:tcBorders>
              <w:top w:val="nil"/>
              <w:left w:val="nil"/>
              <w:bottom w:val="single" w:sz="4" w:space="0" w:color="auto"/>
              <w:right w:val="single" w:sz="4" w:space="0" w:color="auto"/>
            </w:tcBorders>
            <w:shd w:val="clear" w:color="000000" w:fill="FFFFFF"/>
            <w:hideMark/>
          </w:tcPr>
          <w:p w14:paraId="34F33B67"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 Thailand                               </w:t>
            </w:r>
          </w:p>
        </w:tc>
      </w:tr>
      <w:tr w:rsidR="000433D4" w:rsidRPr="007F7AA4" w14:paraId="013366B7" w14:textId="77777777" w:rsidTr="000433D4">
        <w:trPr>
          <w:trHeight w:val="300"/>
        </w:trPr>
        <w:tc>
          <w:tcPr>
            <w:tcW w:w="607" w:type="dxa"/>
            <w:tcBorders>
              <w:top w:val="nil"/>
              <w:left w:val="single" w:sz="4" w:space="0" w:color="auto"/>
              <w:bottom w:val="single" w:sz="4" w:space="0" w:color="auto"/>
              <w:right w:val="single" w:sz="4" w:space="0" w:color="auto"/>
            </w:tcBorders>
            <w:shd w:val="clear" w:color="auto" w:fill="auto"/>
            <w:noWrap/>
            <w:vAlign w:val="bottom"/>
            <w:hideMark/>
          </w:tcPr>
          <w:p w14:paraId="51906F96" w14:textId="77777777" w:rsidR="000433D4" w:rsidRPr="007F7AA4" w:rsidRDefault="000433D4" w:rsidP="000433D4">
            <w:pPr>
              <w:widowControl/>
              <w:kinsoku/>
              <w:adjustRightInd/>
              <w:jc w:val="right"/>
              <w:rPr>
                <w:rFonts w:eastAsiaTheme="majorEastAsia" w:cs="Times New Roman"/>
                <w:color w:val="000000"/>
                <w:kern w:val="0"/>
                <w:sz w:val="22"/>
              </w:rPr>
            </w:pPr>
            <w:r w:rsidRPr="007F7AA4">
              <w:rPr>
                <w:rFonts w:eastAsiaTheme="majorEastAsia" w:cs="Times New Roman"/>
                <w:color w:val="000000"/>
                <w:kern w:val="0"/>
                <w:sz w:val="22"/>
              </w:rPr>
              <w:t>201</w:t>
            </w:r>
          </w:p>
        </w:tc>
        <w:tc>
          <w:tcPr>
            <w:tcW w:w="766" w:type="dxa"/>
            <w:tcBorders>
              <w:top w:val="nil"/>
              <w:left w:val="nil"/>
              <w:bottom w:val="single" w:sz="4" w:space="0" w:color="auto"/>
              <w:right w:val="single" w:sz="4" w:space="0" w:color="auto"/>
            </w:tcBorders>
            <w:shd w:val="clear" w:color="000000" w:fill="FFFFFF"/>
            <w:hideMark/>
          </w:tcPr>
          <w:p w14:paraId="2D15BE69"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tl   </w:t>
            </w:r>
          </w:p>
        </w:tc>
        <w:tc>
          <w:tcPr>
            <w:tcW w:w="3140" w:type="dxa"/>
            <w:tcBorders>
              <w:top w:val="nil"/>
              <w:left w:val="nil"/>
              <w:bottom w:val="single" w:sz="4" w:space="0" w:color="auto"/>
              <w:right w:val="single" w:sz="4" w:space="0" w:color="auto"/>
            </w:tcBorders>
            <w:shd w:val="clear" w:color="000000" w:fill="FFFFFF"/>
            <w:hideMark/>
          </w:tcPr>
          <w:p w14:paraId="363691B8"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东帝汶</w:t>
            </w:r>
            <w:r w:rsidRPr="007F7AA4">
              <w:rPr>
                <w:rFonts w:eastAsiaTheme="majorEastAsia" w:cs="Times New Roman"/>
                <w:color w:val="172B4D"/>
                <w:kern w:val="0"/>
                <w:sz w:val="22"/>
              </w:rPr>
              <w:t>                </w:t>
            </w:r>
          </w:p>
        </w:tc>
        <w:tc>
          <w:tcPr>
            <w:tcW w:w="3800" w:type="dxa"/>
            <w:tcBorders>
              <w:top w:val="nil"/>
              <w:left w:val="nil"/>
              <w:bottom w:val="single" w:sz="4" w:space="0" w:color="auto"/>
              <w:right w:val="single" w:sz="4" w:space="0" w:color="auto"/>
            </w:tcBorders>
            <w:shd w:val="clear" w:color="000000" w:fill="FFFFFF"/>
            <w:hideMark/>
          </w:tcPr>
          <w:p w14:paraId="668115EF"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 Timor-Leste                            </w:t>
            </w:r>
          </w:p>
        </w:tc>
      </w:tr>
      <w:tr w:rsidR="000433D4" w:rsidRPr="007F7AA4" w14:paraId="746700B5" w14:textId="77777777" w:rsidTr="000433D4">
        <w:trPr>
          <w:trHeight w:val="300"/>
        </w:trPr>
        <w:tc>
          <w:tcPr>
            <w:tcW w:w="607" w:type="dxa"/>
            <w:tcBorders>
              <w:top w:val="nil"/>
              <w:left w:val="single" w:sz="4" w:space="0" w:color="auto"/>
              <w:bottom w:val="single" w:sz="4" w:space="0" w:color="auto"/>
              <w:right w:val="single" w:sz="4" w:space="0" w:color="auto"/>
            </w:tcBorders>
            <w:shd w:val="clear" w:color="auto" w:fill="auto"/>
            <w:noWrap/>
            <w:vAlign w:val="bottom"/>
            <w:hideMark/>
          </w:tcPr>
          <w:p w14:paraId="2BF83BBF" w14:textId="77777777" w:rsidR="000433D4" w:rsidRPr="007F7AA4" w:rsidRDefault="000433D4" w:rsidP="000433D4">
            <w:pPr>
              <w:widowControl/>
              <w:kinsoku/>
              <w:adjustRightInd/>
              <w:jc w:val="right"/>
              <w:rPr>
                <w:rFonts w:eastAsiaTheme="majorEastAsia" w:cs="Times New Roman"/>
                <w:color w:val="000000"/>
                <w:kern w:val="0"/>
                <w:sz w:val="22"/>
              </w:rPr>
            </w:pPr>
            <w:r w:rsidRPr="007F7AA4">
              <w:rPr>
                <w:rFonts w:eastAsiaTheme="majorEastAsia" w:cs="Times New Roman"/>
                <w:color w:val="000000"/>
                <w:kern w:val="0"/>
                <w:sz w:val="22"/>
              </w:rPr>
              <w:t>202</w:t>
            </w:r>
          </w:p>
        </w:tc>
        <w:tc>
          <w:tcPr>
            <w:tcW w:w="766" w:type="dxa"/>
            <w:tcBorders>
              <w:top w:val="nil"/>
              <w:left w:val="nil"/>
              <w:bottom w:val="single" w:sz="4" w:space="0" w:color="auto"/>
              <w:right w:val="single" w:sz="4" w:space="0" w:color="auto"/>
            </w:tcBorders>
            <w:shd w:val="clear" w:color="000000" w:fill="FFFFFF"/>
            <w:hideMark/>
          </w:tcPr>
          <w:p w14:paraId="6D18C9E1"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tg   </w:t>
            </w:r>
          </w:p>
        </w:tc>
        <w:tc>
          <w:tcPr>
            <w:tcW w:w="3140" w:type="dxa"/>
            <w:tcBorders>
              <w:top w:val="nil"/>
              <w:left w:val="nil"/>
              <w:bottom w:val="single" w:sz="4" w:space="0" w:color="auto"/>
              <w:right w:val="single" w:sz="4" w:space="0" w:color="auto"/>
            </w:tcBorders>
            <w:shd w:val="clear" w:color="000000" w:fill="FFFFFF"/>
            <w:hideMark/>
          </w:tcPr>
          <w:p w14:paraId="6B05AA9E"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多哥</w:t>
            </w:r>
            <w:r w:rsidRPr="007F7AA4">
              <w:rPr>
                <w:rFonts w:eastAsiaTheme="majorEastAsia" w:cs="Times New Roman"/>
                <w:color w:val="172B4D"/>
                <w:kern w:val="0"/>
                <w:sz w:val="22"/>
              </w:rPr>
              <w:t>                  </w:t>
            </w:r>
          </w:p>
        </w:tc>
        <w:tc>
          <w:tcPr>
            <w:tcW w:w="3800" w:type="dxa"/>
            <w:tcBorders>
              <w:top w:val="nil"/>
              <w:left w:val="nil"/>
              <w:bottom w:val="single" w:sz="4" w:space="0" w:color="auto"/>
              <w:right w:val="single" w:sz="4" w:space="0" w:color="auto"/>
            </w:tcBorders>
            <w:shd w:val="clear" w:color="000000" w:fill="FFFFFF"/>
            <w:hideMark/>
          </w:tcPr>
          <w:p w14:paraId="536F6AF4"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 Togo                                   </w:t>
            </w:r>
          </w:p>
        </w:tc>
      </w:tr>
      <w:tr w:rsidR="000433D4" w:rsidRPr="007F7AA4" w14:paraId="08C3C79E" w14:textId="77777777" w:rsidTr="000433D4">
        <w:trPr>
          <w:trHeight w:val="300"/>
        </w:trPr>
        <w:tc>
          <w:tcPr>
            <w:tcW w:w="607" w:type="dxa"/>
            <w:tcBorders>
              <w:top w:val="nil"/>
              <w:left w:val="single" w:sz="4" w:space="0" w:color="auto"/>
              <w:bottom w:val="single" w:sz="4" w:space="0" w:color="auto"/>
              <w:right w:val="single" w:sz="4" w:space="0" w:color="auto"/>
            </w:tcBorders>
            <w:shd w:val="clear" w:color="auto" w:fill="auto"/>
            <w:noWrap/>
            <w:vAlign w:val="bottom"/>
            <w:hideMark/>
          </w:tcPr>
          <w:p w14:paraId="2E931970" w14:textId="77777777" w:rsidR="000433D4" w:rsidRPr="007F7AA4" w:rsidRDefault="000433D4" w:rsidP="000433D4">
            <w:pPr>
              <w:widowControl/>
              <w:kinsoku/>
              <w:adjustRightInd/>
              <w:jc w:val="right"/>
              <w:rPr>
                <w:rFonts w:eastAsiaTheme="majorEastAsia" w:cs="Times New Roman"/>
                <w:color w:val="000000"/>
                <w:kern w:val="0"/>
                <w:sz w:val="22"/>
              </w:rPr>
            </w:pPr>
            <w:r w:rsidRPr="007F7AA4">
              <w:rPr>
                <w:rFonts w:eastAsiaTheme="majorEastAsia" w:cs="Times New Roman"/>
                <w:color w:val="000000"/>
                <w:kern w:val="0"/>
                <w:sz w:val="22"/>
              </w:rPr>
              <w:lastRenderedPageBreak/>
              <w:t>203</w:t>
            </w:r>
          </w:p>
        </w:tc>
        <w:tc>
          <w:tcPr>
            <w:tcW w:w="766" w:type="dxa"/>
            <w:tcBorders>
              <w:top w:val="nil"/>
              <w:left w:val="nil"/>
              <w:bottom w:val="single" w:sz="4" w:space="0" w:color="auto"/>
              <w:right w:val="single" w:sz="4" w:space="0" w:color="auto"/>
            </w:tcBorders>
            <w:shd w:val="clear" w:color="000000" w:fill="FFFFFF"/>
            <w:hideMark/>
          </w:tcPr>
          <w:p w14:paraId="5C43B6ED"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tk   </w:t>
            </w:r>
          </w:p>
        </w:tc>
        <w:tc>
          <w:tcPr>
            <w:tcW w:w="3140" w:type="dxa"/>
            <w:tcBorders>
              <w:top w:val="nil"/>
              <w:left w:val="nil"/>
              <w:bottom w:val="single" w:sz="4" w:space="0" w:color="auto"/>
              <w:right w:val="single" w:sz="4" w:space="0" w:color="auto"/>
            </w:tcBorders>
            <w:shd w:val="clear" w:color="000000" w:fill="FFFFFF"/>
            <w:hideMark/>
          </w:tcPr>
          <w:p w14:paraId="2CCD88C0"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托克劳</w:t>
            </w:r>
            <w:r w:rsidRPr="007F7AA4">
              <w:rPr>
                <w:rFonts w:eastAsiaTheme="majorEastAsia" w:cs="Times New Roman"/>
                <w:color w:val="172B4D"/>
                <w:kern w:val="0"/>
                <w:sz w:val="22"/>
              </w:rPr>
              <w:t>                </w:t>
            </w:r>
          </w:p>
        </w:tc>
        <w:tc>
          <w:tcPr>
            <w:tcW w:w="3800" w:type="dxa"/>
            <w:tcBorders>
              <w:top w:val="nil"/>
              <w:left w:val="nil"/>
              <w:bottom w:val="single" w:sz="4" w:space="0" w:color="auto"/>
              <w:right w:val="single" w:sz="4" w:space="0" w:color="auto"/>
            </w:tcBorders>
            <w:shd w:val="clear" w:color="000000" w:fill="FFFFFF"/>
            <w:hideMark/>
          </w:tcPr>
          <w:p w14:paraId="640401BE"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 Tokelau                                </w:t>
            </w:r>
          </w:p>
        </w:tc>
      </w:tr>
      <w:tr w:rsidR="000433D4" w:rsidRPr="007F7AA4" w14:paraId="7B82E9F1" w14:textId="77777777" w:rsidTr="000433D4">
        <w:trPr>
          <w:trHeight w:val="300"/>
        </w:trPr>
        <w:tc>
          <w:tcPr>
            <w:tcW w:w="607" w:type="dxa"/>
            <w:tcBorders>
              <w:top w:val="nil"/>
              <w:left w:val="single" w:sz="4" w:space="0" w:color="auto"/>
              <w:bottom w:val="single" w:sz="4" w:space="0" w:color="auto"/>
              <w:right w:val="single" w:sz="4" w:space="0" w:color="auto"/>
            </w:tcBorders>
            <w:shd w:val="clear" w:color="auto" w:fill="auto"/>
            <w:noWrap/>
            <w:vAlign w:val="bottom"/>
            <w:hideMark/>
          </w:tcPr>
          <w:p w14:paraId="59CDB9F6" w14:textId="77777777" w:rsidR="000433D4" w:rsidRPr="007F7AA4" w:rsidRDefault="000433D4" w:rsidP="000433D4">
            <w:pPr>
              <w:widowControl/>
              <w:kinsoku/>
              <w:adjustRightInd/>
              <w:jc w:val="right"/>
              <w:rPr>
                <w:rFonts w:eastAsiaTheme="majorEastAsia" w:cs="Times New Roman"/>
                <w:color w:val="000000"/>
                <w:kern w:val="0"/>
                <w:sz w:val="22"/>
              </w:rPr>
            </w:pPr>
            <w:r w:rsidRPr="007F7AA4">
              <w:rPr>
                <w:rFonts w:eastAsiaTheme="majorEastAsia" w:cs="Times New Roman"/>
                <w:color w:val="000000"/>
                <w:kern w:val="0"/>
                <w:sz w:val="22"/>
              </w:rPr>
              <w:t>204</w:t>
            </w:r>
          </w:p>
        </w:tc>
        <w:tc>
          <w:tcPr>
            <w:tcW w:w="766" w:type="dxa"/>
            <w:tcBorders>
              <w:top w:val="nil"/>
              <w:left w:val="nil"/>
              <w:bottom w:val="single" w:sz="4" w:space="0" w:color="auto"/>
              <w:right w:val="single" w:sz="4" w:space="0" w:color="auto"/>
            </w:tcBorders>
            <w:shd w:val="clear" w:color="000000" w:fill="FFFFFF"/>
            <w:hideMark/>
          </w:tcPr>
          <w:p w14:paraId="4463E9BC"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to   </w:t>
            </w:r>
          </w:p>
        </w:tc>
        <w:tc>
          <w:tcPr>
            <w:tcW w:w="3140" w:type="dxa"/>
            <w:tcBorders>
              <w:top w:val="nil"/>
              <w:left w:val="nil"/>
              <w:bottom w:val="single" w:sz="4" w:space="0" w:color="auto"/>
              <w:right w:val="single" w:sz="4" w:space="0" w:color="auto"/>
            </w:tcBorders>
            <w:shd w:val="clear" w:color="000000" w:fill="FFFFFF"/>
            <w:hideMark/>
          </w:tcPr>
          <w:p w14:paraId="480AA331"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汤加群岛</w:t>
            </w:r>
            <w:r w:rsidRPr="007F7AA4">
              <w:rPr>
                <w:rFonts w:eastAsiaTheme="majorEastAsia" w:cs="Times New Roman"/>
                <w:color w:val="172B4D"/>
                <w:kern w:val="0"/>
                <w:sz w:val="22"/>
              </w:rPr>
              <w:t>               </w:t>
            </w:r>
          </w:p>
        </w:tc>
        <w:tc>
          <w:tcPr>
            <w:tcW w:w="3800" w:type="dxa"/>
            <w:tcBorders>
              <w:top w:val="nil"/>
              <w:left w:val="nil"/>
              <w:bottom w:val="single" w:sz="4" w:space="0" w:color="auto"/>
              <w:right w:val="single" w:sz="4" w:space="0" w:color="auto"/>
            </w:tcBorders>
            <w:shd w:val="clear" w:color="000000" w:fill="FFFFFF"/>
            <w:hideMark/>
          </w:tcPr>
          <w:p w14:paraId="5B237D18"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 Tonga                                  </w:t>
            </w:r>
          </w:p>
        </w:tc>
      </w:tr>
      <w:tr w:rsidR="000433D4" w:rsidRPr="007F7AA4" w14:paraId="2C3B0AD6" w14:textId="77777777" w:rsidTr="000433D4">
        <w:trPr>
          <w:trHeight w:val="300"/>
        </w:trPr>
        <w:tc>
          <w:tcPr>
            <w:tcW w:w="607" w:type="dxa"/>
            <w:tcBorders>
              <w:top w:val="nil"/>
              <w:left w:val="single" w:sz="4" w:space="0" w:color="auto"/>
              <w:bottom w:val="single" w:sz="4" w:space="0" w:color="auto"/>
              <w:right w:val="single" w:sz="4" w:space="0" w:color="auto"/>
            </w:tcBorders>
            <w:shd w:val="clear" w:color="auto" w:fill="auto"/>
            <w:noWrap/>
            <w:vAlign w:val="bottom"/>
            <w:hideMark/>
          </w:tcPr>
          <w:p w14:paraId="6855B5CA" w14:textId="77777777" w:rsidR="000433D4" w:rsidRPr="007F7AA4" w:rsidRDefault="000433D4" w:rsidP="000433D4">
            <w:pPr>
              <w:widowControl/>
              <w:kinsoku/>
              <w:adjustRightInd/>
              <w:jc w:val="right"/>
              <w:rPr>
                <w:rFonts w:eastAsiaTheme="majorEastAsia" w:cs="Times New Roman"/>
                <w:color w:val="000000"/>
                <w:kern w:val="0"/>
                <w:sz w:val="22"/>
              </w:rPr>
            </w:pPr>
            <w:r w:rsidRPr="007F7AA4">
              <w:rPr>
                <w:rFonts w:eastAsiaTheme="majorEastAsia" w:cs="Times New Roman"/>
                <w:color w:val="000000"/>
                <w:kern w:val="0"/>
                <w:sz w:val="22"/>
              </w:rPr>
              <w:t>205</w:t>
            </w:r>
          </w:p>
        </w:tc>
        <w:tc>
          <w:tcPr>
            <w:tcW w:w="766" w:type="dxa"/>
            <w:tcBorders>
              <w:top w:val="nil"/>
              <w:left w:val="nil"/>
              <w:bottom w:val="single" w:sz="4" w:space="0" w:color="auto"/>
              <w:right w:val="single" w:sz="4" w:space="0" w:color="auto"/>
            </w:tcBorders>
            <w:shd w:val="clear" w:color="000000" w:fill="FFFFFF"/>
            <w:hideMark/>
          </w:tcPr>
          <w:p w14:paraId="3B2BEE4F"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tt   </w:t>
            </w:r>
          </w:p>
        </w:tc>
        <w:tc>
          <w:tcPr>
            <w:tcW w:w="3140" w:type="dxa"/>
            <w:tcBorders>
              <w:top w:val="nil"/>
              <w:left w:val="nil"/>
              <w:bottom w:val="single" w:sz="4" w:space="0" w:color="auto"/>
              <w:right w:val="single" w:sz="4" w:space="0" w:color="auto"/>
            </w:tcBorders>
            <w:shd w:val="clear" w:color="000000" w:fill="FFFFFF"/>
            <w:hideMark/>
          </w:tcPr>
          <w:p w14:paraId="1F622411"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特立尼达和多巴哥</w:t>
            </w:r>
            <w:r w:rsidRPr="007F7AA4">
              <w:rPr>
                <w:rFonts w:eastAsiaTheme="majorEastAsia" w:cs="Times New Roman"/>
                <w:color w:val="172B4D"/>
                <w:kern w:val="0"/>
                <w:sz w:val="22"/>
              </w:rPr>
              <w:t>        </w:t>
            </w:r>
          </w:p>
        </w:tc>
        <w:tc>
          <w:tcPr>
            <w:tcW w:w="3800" w:type="dxa"/>
            <w:tcBorders>
              <w:top w:val="nil"/>
              <w:left w:val="nil"/>
              <w:bottom w:val="single" w:sz="4" w:space="0" w:color="auto"/>
              <w:right w:val="single" w:sz="4" w:space="0" w:color="auto"/>
            </w:tcBorders>
            <w:shd w:val="clear" w:color="000000" w:fill="FFFFFF"/>
            <w:hideMark/>
          </w:tcPr>
          <w:p w14:paraId="130E7213"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 xml:space="preserve">　</w:t>
            </w:r>
          </w:p>
        </w:tc>
      </w:tr>
      <w:tr w:rsidR="000433D4" w:rsidRPr="007F7AA4" w14:paraId="4569760C" w14:textId="77777777" w:rsidTr="000433D4">
        <w:trPr>
          <w:trHeight w:val="300"/>
        </w:trPr>
        <w:tc>
          <w:tcPr>
            <w:tcW w:w="607" w:type="dxa"/>
            <w:tcBorders>
              <w:top w:val="nil"/>
              <w:left w:val="single" w:sz="4" w:space="0" w:color="auto"/>
              <w:bottom w:val="single" w:sz="4" w:space="0" w:color="auto"/>
              <w:right w:val="single" w:sz="4" w:space="0" w:color="auto"/>
            </w:tcBorders>
            <w:shd w:val="clear" w:color="auto" w:fill="auto"/>
            <w:noWrap/>
            <w:vAlign w:val="bottom"/>
            <w:hideMark/>
          </w:tcPr>
          <w:p w14:paraId="701B759A" w14:textId="77777777" w:rsidR="000433D4" w:rsidRPr="007F7AA4" w:rsidRDefault="000433D4" w:rsidP="000433D4">
            <w:pPr>
              <w:widowControl/>
              <w:kinsoku/>
              <w:adjustRightInd/>
              <w:jc w:val="right"/>
              <w:rPr>
                <w:rFonts w:eastAsiaTheme="majorEastAsia" w:cs="Times New Roman"/>
                <w:color w:val="000000"/>
                <w:kern w:val="0"/>
                <w:sz w:val="22"/>
              </w:rPr>
            </w:pPr>
            <w:r w:rsidRPr="007F7AA4">
              <w:rPr>
                <w:rFonts w:eastAsiaTheme="majorEastAsia" w:cs="Times New Roman"/>
                <w:color w:val="000000"/>
                <w:kern w:val="0"/>
                <w:sz w:val="22"/>
              </w:rPr>
              <w:t>206</w:t>
            </w:r>
          </w:p>
        </w:tc>
        <w:tc>
          <w:tcPr>
            <w:tcW w:w="766" w:type="dxa"/>
            <w:tcBorders>
              <w:top w:val="nil"/>
              <w:left w:val="nil"/>
              <w:bottom w:val="single" w:sz="4" w:space="0" w:color="auto"/>
              <w:right w:val="single" w:sz="4" w:space="0" w:color="auto"/>
            </w:tcBorders>
            <w:shd w:val="clear" w:color="000000" w:fill="FFFFFF"/>
            <w:hideMark/>
          </w:tcPr>
          <w:p w14:paraId="687B882F"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tn   </w:t>
            </w:r>
          </w:p>
        </w:tc>
        <w:tc>
          <w:tcPr>
            <w:tcW w:w="3140" w:type="dxa"/>
            <w:tcBorders>
              <w:top w:val="nil"/>
              <w:left w:val="nil"/>
              <w:bottom w:val="single" w:sz="4" w:space="0" w:color="auto"/>
              <w:right w:val="single" w:sz="4" w:space="0" w:color="auto"/>
            </w:tcBorders>
            <w:shd w:val="clear" w:color="000000" w:fill="FFFFFF"/>
            <w:hideMark/>
          </w:tcPr>
          <w:p w14:paraId="66245AFF"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突尼斯</w:t>
            </w:r>
            <w:r w:rsidRPr="007F7AA4">
              <w:rPr>
                <w:rFonts w:eastAsiaTheme="majorEastAsia" w:cs="Times New Roman"/>
                <w:color w:val="172B4D"/>
                <w:kern w:val="0"/>
                <w:sz w:val="22"/>
              </w:rPr>
              <w:t>                </w:t>
            </w:r>
          </w:p>
        </w:tc>
        <w:tc>
          <w:tcPr>
            <w:tcW w:w="3800" w:type="dxa"/>
            <w:tcBorders>
              <w:top w:val="nil"/>
              <w:left w:val="nil"/>
              <w:bottom w:val="single" w:sz="4" w:space="0" w:color="auto"/>
              <w:right w:val="single" w:sz="4" w:space="0" w:color="auto"/>
            </w:tcBorders>
            <w:shd w:val="clear" w:color="000000" w:fill="FFFFFF"/>
            <w:hideMark/>
          </w:tcPr>
          <w:p w14:paraId="1BC3E65E"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 Tunisia                                </w:t>
            </w:r>
          </w:p>
        </w:tc>
      </w:tr>
      <w:tr w:rsidR="000433D4" w:rsidRPr="007F7AA4" w14:paraId="6B72F9FB" w14:textId="77777777" w:rsidTr="000433D4">
        <w:trPr>
          <w:trHeight w:val="300"/>
        </w:trPr>
        <w:tc>
          <w:tcPr>
            <w:tcW w:w="607" w:type="dxa"/>
            <w:tcBorders>
              <w:top w:val="nil"/>
              <w:left w:val="single" w:sz="4" w:space="0" w:color="auto"/>
              <w:bottom w:val="single" w:sz="4" w:space="0" w:color="auto"/>
              <w:right w:val="single" w:sz="4" w:space="0" w:color="auto"/>
            </w:tcBorders>
            <w:shd w:val="clear" w:color="auto" w:fill="auto"/>
            <w:noWrap/>
            <w:vAlign w:val="bottom"/>
            <w:hideMark/>
          </w:tcPr>
          <w:p w14:paraId="79E2724A" w14:textId="77777777" w:rsidR="000433D4" w:rsidRPr="007F7AA4" w:rsidRDefault="000433D4" w:rsidP="000433D4">
            <w:pPr>
              <w:widowControl/>
              <w:kinsoku/>
              <w:adjustRightInd/>
              <w:jc w:val="right"/>
              <w:rPr>
                <w:rFonts w:eastAsiaTheme="majorEastAsia" w:cs="Times New Roman"/>
                <w:color w:val="000000"/>
                <w:kern w:val="0"/>
                <w:sz w:val="22"/>
              </w:rPr>
            </w:pPr>
            <w:r w:rsidRPr="007F7AA4">
              <w:rPr>
                <w:rFonts w:eastAsiaTheme="majorEastAsia" w:cs="Times New Roman"/>
                <w:color w:val="000000"/>
                <w:kern w:val="0"/>
                <w:sz w:val="22"/>
              </w:rPr>
              <w:t>207</w:t>
            </w:r>
          </w:p>
        </w:tc>
        <w:tc>
          <w:tcPr>
            <w:tcW w:w="766" w:type="dxa"/>
            <w:tcBorders>
              <w:top w:val="nil"/>
              <w:left w:val="nil"/>
              <w:bottom w:val="single" w:sz="4" w:space="0" w:color="auto"/>
              <w:right w:val="single" w:sz="4" w:space="0" w:color="auto"/>
            </w:tcBorders>
            <w:shd w:val="clear" w:color="000000" w:fill="FFFFFF"/>
            <w:hideMark/>
          </w:tcPr>
          <w:p w14:paraId="7F47691B" w14:textId="77777777" w:rsidR="000433D4" w:rsidRPr="007F7AA4" w:rsidRDefault="000433D4" w:rsidP="000433D4">
            <w:pPr>
              <w:widowControl/>
              <w:kinsoku/>
              <w:adjustRightInd/>
              <w:rPr>
                <w:rFonts w:eastAsiaTheme="majorEastAsia" w:cs="Times New Roman"/>
                <w:color w:val="FF0000"/>
                <w:kern w:val="0"/>
                <w:sz w:val="22"/>
              </w:rPr>
            </w:pPr>
            <w:r w:rsidRPr="007F7AA4">
              <w:rPr>
                <w:rFonts w:eastAsiaTheme="majorEastAsia" w:cs="Times New Roman"/>
                <w:color w:val="FF0000"/>
                <w:kern w:val="0"/>
                <w:sz w:val="22"/>
              </w:rPr>
              <w:t>tr   </w:t>
            </w:r>
          </w:p>
        </w:tc>
        <w:tc>
          <w:tcPr>
            <w:tcW w:w="3140" w:type="dxa"/>
            <w:tcBorders>
              <w:top w:val="nil"/>
              <w:left w:val="nil"/>
              <w:bottom w:val="single" w:sz="4" w:space="0" w:color="auto"/>
              <w:right w:val="single" w:sz="4" w:space="0" w:color="auto"/>
            </w:tcBorders>
            <w:shd w:val="clear" w:color="000000" w:fill="FFFFFF"/>
            <w:hideMark/>
          </w:tcPr>
          <w:p w14:paraId="7198241F" w14:textId="77777777" w:rsidR="000433D4" w:rsidRPr="007F7AA4" w:rsidRDefault="000433D4" w:rsidP="000433D4">
            <w:pPr>
              <w:widowControl/>
              <w:kinsoku/>
              <w:adjustRightInd/>
              <w:rPr>
                <w:rFonts w:eastAsiaTheme="majorEastAsia" w:cs="Times New Roman"/>
                <w:color w:val="FF0000"/>
                <w:kern w:val="0"/>
                <w:sz w:val="22"/>
              </w:rPr>
            </w:pPr>
            <w:r w:rsidRPr="007F7AA4">
              <w:rPr>
                <w:rFonts w:eastAsiaTheme="majorEastAsia" w:cs="Times New Roman"/>
                <w:color w:val="FF0000"/>
                <w:kern w:val="0"/>
                <w:sz w:val="22"/>
              </w:rPr>
              <w:t>土耳其</w:t>
            </w:r>
            <w:r w:rsidRPr="007F7AA4">
              <w:rPr>
                <w:rFonts w:eastAsiaTheme="majorEastAsia" w:cs="Times New Roman"/>
                <w:color w:val="FF0000"/>
                <w:kern w:val="0"/>
                <w:sz w:val="22"/>
              </w:rPr>
              <w:t>                </w:t>
            </w:r>
          </w:p>
        </w:tc>
        <w:tc>
          <w:tcPr>
            <w:tcW w:w="3800" w:type="dxa"/>
            <w:tcBorders>
              <w:top w:val="nil"/>
              <w:left w:val="nil"/>
              <w:bottom w:val="single" w:sz="4" w:space="0" w:color="auto"/>
              <w:right w:val="single" w:sz="4" w:space="0" w:color="auto"/>
            </w:tcBorders>
            <w:shd w:val="clear" w:color="000000" w:fill="FFFFFF"/>
            <w:hideMark/>
          </w:tcPr>
          <w:p w14:paraId="74AEA814" w14:textId="77777777" w:rsidR="000433D4" w:rsidRPr="007F7AA4" w:rsidRDefault="000433D4" w:rsidP="000433D4">
            <w:pPr>
              <w:widowControl/>
              <w:kinsoku/>
              <w:adjustRightInd/>
              <w:rPr>
                <w:rFonts w:eastAsiaTheme="majorEastAsia" w:cs="Times New Roman"/>
                <w:color w:val="FF0000"/>
                <w:kern w:val="0"/>
                <w:sz w:val="22"/>
              </w:rPr>
            </w:pPr>
            <w:r w:rsidRPr="007F7AA4">
              <w:rPr>
                <w:rFonts w:eastAsiaTheme="majorEastAsia" w:cs="Times New Roman"/>
                <w:color w:val="FF0000"/>
                <w:kern w:val="0"/>
                <w:sz w:val="22"/>
              </w:rPr>
              <w:t> Turkey                                 </w:t>
            </w:r>
          </w:p>
        </w:tc>
      </w:tr>
      <w:tr w:rsidR="000433D4" w:rsidRPr="007F7AA4" w14:paraId="7DEC2702" w14:textId="77777777" w:rsidTr="000433D4">
        <w:trPr>
          <w:trHeight w:val="300"/>
        </w:trPr>
        <w:tc>
          <w:tcPr>
            <w:tcW w:w="607" w:type="dxa"/>
            <w:tcBorders>
              <w:top w:val="nil"/>
              <w:left w:val="single" w:sz="4" w:space="0" w:color="auto"/>
              <w:bottom w:val="single" w:sz="4" w:space="0" w:color="auto"/>
              <w:right w:val="single" w:sz="4" w:space="0" w:color="auto"/>
            </w:tcBorders>
            <w:shd w:val="clear" w:color="auto" w:fill="auto"/>
            <w:noWrap/>
            <w:vAlign w:val="bottom"/>
            <w:hideMark/>
          </w:tcPr>
          <w:p w14:paraId="34ECEF9F" w14:textId="77777777" w:rsidR="000433D4" w:rsidRPr="007F7AA4" w:rsidRDefault="000433D4" w:rsidP="000433D4">
            <w:pPr>
              <w:widowControl/>
              <w:kinsoku/>
              <w:adjustRightInd/>
              <w:jc w:val="right"/>
              <w:rPr>
                <w:rFonts w:eastAsiaTheme="majorEastAsia" w:cs="Times New Roman"/>
                <w:color w:val="000000"/>
                <w:kern w:val="0"/>
                <w:sz w:val="22"/>
              </w:rPr>
            </w:pPr>
            <w:r w:rsidRPr="007F7AA4">
              <w:rPr>
                <w:rFonts w:eastAsiaTheme="majorEastAsia" w:cs="Times New Roman"/>
                <w:color w:val="000000"/>
                <w:kern w:val="0"/>
                <w:sz w:val="22"/>
              </w:rPr>
              <w:t>208</w:t>
            </w:r>
          </w:p>
        </w:tc>
        <w:tc>
          <w:tcPr>
            <w:tcW w:w="766" w:type="dxa"/>
            <w:tcBorders>
              <w:top w:val="nil"/>
              <w:left w:val="nil"/>
              <w:bottom w:val="single" w:sz="4" w:space="0" w:color="auto"/>
              <w:right w:val="single" w:sz="4" w:space="0" w:color="auto"/>
            </w:tcBorders>
            <w:shd w:val="clear" w:color="000000" w:fill="FFFFFF"/>
            <w:hideMark/>
          </w:tcPr>
          <w:p w14:paraId="00B16DB9"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tm   </w:t>
            </w:r>
          </w:p>
        </w:tc>
        <w:tc>
          <w:tcPr>
            <w:tcW w:w="3140" w:type="dxa"/>
            <w:tcBorders>
              <w:top w:val="nil"/>
              <w:left w:val="nil"/>
              <w:bottom w:val="single" w:sz="4" w:space="0" w:color="auto"/>
              <w:right w:val="single" w:sz="4" w:space="0" w:color="auto"/>
            </w:tcBorders>
            <w:shd w:val="clear" w:color="000000" w:fill="FFFFFF"/>
            <w:hideMark/>
          </w:tcPr>
          <w:p w14:paraId="31CB0635"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土库曼斯坦</w:t>
            </w:r>
            <w:r w:rsidRPr="007F7AA4">
              <w:rPr>
                <w:rFonts w:eastAsiaTheme="majorEastAsia" w:cs="Times New Roman"/>
                <w:color w:val="172B4D"/>
                <w:kern w:val="0"/>
                <w:sz w:val="22"/>
              </w:rPr>
              <w:t>             </w:t>
            </w:r>
          </w:p>
        </w:tc>
        <w:tc>
          <w:tcPr>
            <w:tcW w:w="3800" w:type="dxa"/>
            <w:tcBorders>
              <w:top w:val="nil"/>
              <w:left w:val="nil"/>
              <w:bottom w:val="single" w:sz="4" w:space="0" w:color="auto"/>
              <w:right w:val="single" w:sz="4" w:space="0" w:color="auto"/>
            </w:tcBorders>
            <w:shd w:val="clear" w:color="000000" w:fill="FFFFFF"/>
            <w:hideMark/>
          </w:tcPr>
          <w:p w14:paraId="54B9FB57"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 Turkmenistan                           </w:t>
            </w:r>
          </w:p>
        </w:tc>
      </w:tr>
      <w:tr w:rsidR="000433D4" w:rsidRPr="007F7AA4" w14:paraId="6EDFB315" w14:textId="77777777" w:rsidTr="000433D4">
        <w:trPr>
          <w:trHeight w:val="300"/>
        </w:trPr>
        <w:tc>
          <w:tcPr>
            <w:tcW w:w="607" w:type="dxa"/>
            <w:tcBorders>
              <w:top w:val="nil"/>
              <w:left w:val="single" w:sz="4" w:space="0" w:color="auto"/>
              <w:bottom w:val="single" w:sz="4" w:space="0" w:color="auto"/>
              <w:right w:val="single" w:sz="4" w:space="0" w:color="auto"/>
            </w:tcBorders>
            <w:shd w:val="clear" w:color="auto" w:fill="auto"/>
            <w:noWrap/>
            <w:vAlign w:val="bottom"/>
            <w:hideMark/>
          </w:tcPr>
          <w:p w14:paraId="67A17D8C" w14:textId="77777777" w:rsidR="000433D4" w:rsidRPr="007F7AA4" w:rsidRDefault="000433D4" w:rsidP="000433D4">
            <w:pPr>
              <w:widowControl/>
              <w:kinsoku/>
              <w:adjustRightInd/>
              <w:jc w:val="right"/>
              <w:rPr>
                <w:rFonts w:eastAsiaTheme="majorEastAsia" w:cs="Times New Roman"/>
                <w:color w:val="000000"/>
                <w:kern w:val="0"/>
                <w:sz w:val="22"/>
              </w:rPr>
            </w:pPr>
            <w:r w:rsidRPr="007F7AA4">
              <w:rPr>
                <w:rFonts w:eastAsiaTheme="majorEastAsia" w:cs="Times New Roman"/>
                <w:color w:val="000000"/>
                <w:kern w:val="0"/>
                <w:sz w:val="22"/>
              </w:rPr>
              <w:t>209</w:t>
            </w:r>
          </w:p>
        </w:tc>
        <w:tc>
          <w:tcPr>
            <w:tcW w:w="766" w:type="dxa"/>
            <w:tcBorders>
              <w:top w:val="nil"/>
              <w:left w:val="nil"/>
              <w:bottom w:val="single" w:sz="4" w:space="0" w:color="auto"/>
              <w:right w:val="single" w:sz="4" w:space="0" w:color="auto"/>
            </w:tcBorders>
            <w:shd w:val="clear" w:color="000000" w:fill="FFFFFF"/>
            <w:hideMark/>
          </w:tcPr>
          <w:p w14:paraId="395A4D95"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tv   </w:t>
            </w:r>
          </w:p>
        </w:tc>
        <w:tc>
          <w:tcPr>
            <w:tcW w:w="3140" w:type="dxa"/>
            <w:tcBorders>
              <w:top w:val="nil"/>
              <w:left w:val="nil"/>
              <w:bottom w:val="single" w:sz="4" w:space="0" w:color="auto"/>
              <w:right w:val="single" w:sz="4" w:space="0" w:color="auto"/>
            </w:tcBorders>
            <w:shd w:val="clear" w:color="000000" w:fill="FFFFFF"/>
            <w:hideMark/>
          </w:tcPr>
          <w:p w14:paraId="585F3248"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图瓦卢</w:t>
            </w:r>
            <w:r w:rsidRPr="007F7AA4">
              <w:rPr>
                <w:rFonts w:eastAsiaTheme="majorEastAsia" w:cs="Times New Roman"/>
                <w:color w:val="172B4D"/>
                <w:kern w:val="0"/>
                <w:sz w:val="22"/>
              </w:rPr>
              <w:t>                </w:t>
            </w:r>
          </w:p>
        </w:tc>
        <w:tc>
          <w:tcPr>
            <w:tcW w:w="3800" w:type="dxa"/>
            <w:tcBorders>
              <w:top w:val="nil"/>
              <w:left w:val="nil"/>
              <w:bottom w:val="single" w:sz="4" w:space="0" w:color="auto"/>
              <w:right w:val="single" w:sz="4" w:space="0" w:color="auto"/>
            </w:tcBorders>
            <w:shd w:val="clear" w:color="000000" w:fill="FFFFFF"/>
            <w:hideMark/>
          </w:tcPr>
          <w:p w14:paraId="5718D63C"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 Tuvalu                                 </w:t>
            </w:r>
          </w:p>
        </w:tc>
      </w:tr>
      <w:tr w:rsidR="000433D4" w:rsidRPr="007F7AA4" w14:paraId="74503757" w14:textId="77777777" w:rsidTr="000433D4">
        <w:trPr>
          <w:trHeight w:val="300"/>
        </w:trPr>
        <w:tc>
          <w:tcPr>
            <w:tcW w:w="607" w:type="dxa"/>
            <w:tcBorders>
              <w:top w:val="nil"/>
              <w:left w:val="single" w:sz="4" w:space="0" w:color="auto"/>
              <w:bottom w:val="single" w:sz="4" w:space="0" w:color="auto"/>
              <w:right w:val="single" w:sz="4" w:space="0" w:color="auto"/>
            </w:tcBorders>
            <w:shd w:val="clear" w:color="auto" w:fill="auto"/>
            <w:noWrap/>
            <w:vAlign w:val="bottom"/>
            <w:hideMark/>
          </w:tcPr>
          <w:p w14:paraId="16E60D11" w14:textId="77777777" w:rsidR="000433D4" w:rsidRPr="007F7AA4" w:rsidRDefault="000433D4" w:rsidP="000433D4">
            <w:pPr>
              <w:widowControl/>
              <w:kinsoku/>
              <w:adjustRightInd/>
              <w:jc w:val="right"/>
              <w:rPr>
                <w:rFonts w:eastAsiaTheme="majorEastAsia" w:cs="Times New Roman"/>
                <w:color w:val="000000"/>
                <w:kern w:val="0"/>
                <w:sz w:val="22"/>
              </w:rPr>
            </w:pPr>
            <w:r w:rsidRPr="007F7AA4">
              <w:rPr>
                <w:rFonts w:eastAsiaTheme="majorEastAsia" w:cs="Times New Roman"/>
                <w:color w:val="000000"/>
                <w:kern w:val="0"/>
                <w:sz w:val="22"/>
              </w:rPr>
              <w:t>210</w:t>
            </w:r>
          </w:p>
        </w:tc>
        <w:tc>
          <w:tcPr>
            <w:tcW w:w="766" w:type="dxa"/>
            <w:tcBorders>
              <w:top w:val="nil"/>
              <w:left w:val="nil"/>
              <w:bottom w:val="single" w:sz="4" w:space="0" w:color="auto"/>
              <w:right w:val="single" w:sz="4" w:space="0" w:color="auto"/>
            </w:tcBorders>
            <w:shd w:val="clear" w:color="000000" w:fill="FFFFFF"/>
            <w:hideMark/>
          </w:tcPr>
          <w:p w14:paraId="128FEFF7"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ug   </w:t>
            </w:r>
          </w:p>
        </w:tc>
        <w:tc>
          <w:tcPr>
            <w:tcW w:w="3140" w:type="dxa"/>
            <w:tcBorders>
              <w:top w:val="nil"/>
              <w:left w:val="nil"/>
              <w:bottom w:val="single" w:sz="4" w:space="0" w:color="auto"/>
              <w:right w:val="single" w:sz="4" w:space="0" w:color="auto"/>
            </w:tcBorders>
            <w:shd w:val="clear" w:color="000000" w:fill="FFFFFF"/>
            <w:hideMark/>
          </w:tcPr>
          <w:p w14:paraId="36F57F58"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乌干达</w:t>
            </w:r>
            <w:r w:rsidRPr="007F7AA4">
              <w:rPr>
                <w:rFonts w:eastAsiaTheme="majorEastAsia" w:cs="Times New Roman"/>
                <w:color w:val="172B4D"/>
                <w:kern w:val="0"/>
                <w:sz w:val="22"/>
              </w:rPr>
              <w:t>                </w:t>
            </w:r>
          </w:p>
        </w:tc>
        <w:tc>
          <w:tcPr>
            <w:tcW w:w="3800" w:type="dxa"/>
            <w:tcBorders>
              <w:top w:val="nil"/>
              <w:left w:val="nil"/>
              <w:bottom w:val="single" w:sz="4" w:space="0" w:color="auto"/>
              <w:right w:val="single" w:sz="4" w:space="0" w:color="auto"/>
            </w:tcBorders>
            <w:shd w:val="clear" w:color="000000" w:fill="FFFFFF"/>
            <w:hideMark/>
          </w:tcPr>
          <w:p w14:paraId="032317AF"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 Uganda                                 </w:t>
            </w:r>
          </w:p>
        </w:tc>
      </w:tr>
      <w:tr w:rsidR="000433D4" w:rsidRPr="007F7AA4" w14:paraId="29DE1B3B" w14:textId="77777777" w:rsidTr="000433D4">
        <w:trPr>
          <w:trHeight w:val="300"/>
        </w:trPr>
        <w:tc>
          <w:tcPr>
            <w:tcW w:w="607" w:type="dxa"/>
            <w:tcBorders>
              <w:top w:val="nil"/>
              <w:left w:val="single" w:sz="4" w:space="0" w:color="auto"/>
              <w:bottom w:val="single" w:sz="4" w:space="0" w:color="auto"/>
              <w:right w:val="single" w:sz="4" w:space="0" w:color="auto"/>
            </w:tcBorders>
            <w:shd w:val="clear" w:color="auto" w:fill="auto"/>
            <w:noWrap/>
            <w:vAlign w:val="bottom"/>
            <w:hideMark/>
          </w:tcPr>
          <w:p w14:paraId="4467E93D" w14:textId="77777777" w:rsidR="000433D4" w:rsidRPr="007F7AA4" w:rsidRDefault="000433D4" w:rsidP="000433D4">
            <w:pPr>
              <w:widowControl/>
              <w:kinsoku/>
              <w:adjustRightInd/>
              <w:jc w:val="right"/>
              <w:rPr>
                <w:rFonts w:eastAsiaTheme="majorEastAsia" w:cs="Times New Roman"/>
                <w:color w:val="000000"/>
                <w:kern w:val="0"/>
                <w:sz w:val="22"/>
              </w:rPr>
            </w:pPr>
            <w:r w:rsidRPr="007F7AA4">
              <w:rPr>
                <w:rFonts w:eastAsiaTheme="majorEastAsia" w:cs="Times New Roman"/>
                <w:color w:val="000000"/>
                <w:kern w:val="0"/>
                <w:sz w:val="22"/>
              </w:rPr>
              <w:t>211</w:t>
            </w:r>
          </w:p>
        </w:tc>
        <w:tc>
          <w:tcPr>
            <w:tcW w:w="766" w:type="dxa"/>
            <w:tcBorders>
              <w:top w:val="nil"/>
              <w:left w:val="nil"/>
              <w:bottom w:val="single" w:sz="4" w:space="0" w:color="auto"/>
              <w:right w:val="single" w:sz="4" w:space="0" w:color="auto"/>
            </w:tcBorders>
            <w:shd w:val="clear" w:color="000000" w:fill="FFFFFF"/>
            <w:hideMark/>
          </w:tcPr>
          <w:p w14:paraId="616B9177"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ua   </w:t>
            </w:r>
          </w:p>
        </w:tc>
        <w:tc>
          <w:tcPr>
            <w:tcW w:w="3140" w:type="dxa"/>
            <w:tcBorders>
              <w:top w:val="nil"/>
              <w:left w:val="nil"/>
              <w:bottom w:val="single" w:sz="4" w:space="0" w:color="auto"/>
              <w:right w:val="single" w:sz="4" w:space="0" w:color="auto"/>
            </w:tcBorders>
            <w:shd w:val="clear" w:color="000000" w:fill="FFFFFF"/>
            <w:hideMark/>
          </w:tcPr>
          <w:p w14:paraId="76B866EE"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乌克兰</w:t>
            </w:r>
            <w:r w:rsidRPr="007F7AA4">
              <w:rPr>
                <w:rFonts w:eastAsiaTheme="majorEastAsia" w:cs="Times New Roman"/>
                <w:color w:val="172B4D"/>
                <w:kern w:val="0"/>
                <w:sz w:val="22"/>
              </w:rPr>
              <w:t>                </w:t>
            </w:r>
          </w:p>
        </w:tc>
        <w:tc>
          <w:tcPr>
            <w:tcW w:w="3800" w:type="dxa"/>
            <w:tcBorders>
              <w:top w:val="nil"/>
              <w:left w:val="nil"/>
              <w:bottom w:val="single" w:sz="4" w:space="0" w:color="auto"/>
              <w:right w:val="single" w:sz="4" w:space="0" w:color="auto"/>
            </w:tcBorders>
            <w:shd w:val="clear" w:color="000000" w:fill="FFFFFF"/>
            <w:hideMark/>
          </w:tcPr>
          <w:p w14:paraId="1B51BD76"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 Ukraine                                </w:t>
            </w:r>
          </w:p>
        </w:tc>
      </w:tr>
      <w:tr w:rsidR="000433D4" w:rsidRPr="007F7AA4" w14:paraId="32C07DA4" w14:textId="77777777" w:rsidTr="000433D4">
        <w:trPr>
          <w:trHeight w:val="300"/>
        </w:trPr>
        <w:tc>
          <w:tcPr>
            <w:tcW w:w="607" w:type="dxa"/>
            <w:tcBorders>
              <w:top w:val="nil"/>
              <w:left w:val="single" w:sz="4" w:space="0" w:color="auto"/>
              <w:bottom w:val="single" w:sz="4" w:space="0" w:color="auto"/>
              <w:right w:val="single" w:sz="4" w:space="0" w:color="auto"/>
            </w:tcBorders>
            <w:shd w:val="clear" w:color="auto" w:fill="auto"/>
            <w:noWrap/>
            <w:vAlign w:val="bottom"/>
            <w:hideMark/>
          </w:tcPr>
          <w:p w14:paraId="48C76539" w14:textId="77777777" w:rsidR="000433D4" w:rsidRPr="007F7AA4" w:rsidRDefault="000433D4" w:rsidP="000433D4">
            <w:pPr>
              <w:widowControl/>
              <w:kinsoku/>
              <w:adjustRightInd/>
              <w:jc w:val="right"/>
              <w:rPr>
                <w:rFonts w:eastAsiaTheme="majorEastAsia" w:cs="Times New Roman"/>
                <w:color w:val="000000"/>
                <w:kern w:val="0"/>
                <w:sz w:val="22"/>
              </w:rPr>
            </w:pPr>
            <w:r w:rsidRPr="007F7AA4">
              <w:rPr>
                <w:rFonts w:eastAsiaTheme="majorEastAsia" w:cs="Times New Roman"/>
                <w:color w:val="000000"/>
                <w:kern w:val="0"/>
                <w:sz w:val="22"/>
              </w:rPr>
              <w:t>212</w:t>
            </w:r>
          </w:p>
        </w:tc>
        <w:tc>
          <w:tcPr>
            <w:tcW w:w="766" w:type="dxa"/>
            <w:tcBorders>
              <w:top w:val="nil"/>
              <w:left w:val="nil"/>
              <w:bottom w:val="single" w:sz="4" w:space="0" w:color="auto"/>
              <w:right w:val="single" w:sz="4" w:space="0" w:color="auto"/>
            </w:tcBorders>
            <w:shd w:val="clear" w:color="000000" w:fill="FFFFFF"/>
            <w:hideMark/>
          </w:tcPr>
          <w:p w14:paraId="24831DCA"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ae   </w:t>
            </w:r>
          </w:p>
        </w:tc>
        <w:tc>
          <w:tcPr>
            <w:tcW w:w="3140" w:type="dxa"/>
            <w:tcBorders>
              <w:top w:val="nil"/>
              <w:left w:val="nil"/>
              <w:bottom w:val="single" w:sz="4" w:space="0" w:color="auto"/>
              <w:right w:val="single" w:sz="4" w:space="0" w:color="auto"/>
            </w:tcBorders>
            <w:shd w:val="clear" w:color="000000" w:fill="FFFFFF"/>
            <w:hideMark/>
          </w:tcPr>
          <w:p w14:paraId="551A9F4E"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阿拉伯联合酋长国</w:t>
            </w:r>
            <w:r w:rsidRPr="007F7AA4">
              <w:rPr>
                <w:rFonts w:eastAsiaTheme="majorEastAsia" w:cs="Times New Roman"/>
                <w:color w:val="172B4D"/>
                <w:kern w:val="0"/>
                <w:sz w:val="22"/>
              </w:rPr>
              <w:t>        </w:t>
            </w:r>
          </w:p>
        </w:tc>
        <w:tc>
          <w:tcPr>
            <w:tcW w:w="3800" w:type="dxa"/>
            <w:tcBorders>
              <w:top w:val="nil"/>
              <w:left w:val="nil"/>
              <w:bottom w:val="single" w:sz="4" w:space="0" w:color="auto"/>
              <w:right w:val="single" w:sz="4" w:space="0" w:color="auto"/>
            </w:tcBorders>
            <w:shd w:val="clear" w:color="000000" w:fill="FFFFFF"/>
            <w:hideMark/>
          </w:tcPr>
          <w:p w14:paraId="795E53C4"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 xml:space="preserve">　</w:t>
            </w:r>
          </w:p>
        </w:tc>
      </w:tr>
      <w:tr w:rsidR="000433D4" w:rsidRPr="007F7AA4" w14:paraId="7581DDF8" w14:textId="77777777" w:rsidTr="000433D4">
        <w:trPr>
          <w:trHeight w:val="300"/>
        </w:trPr>
        <w:tc>
          <w:tcPr>
            <w:tcW w:w="607" w:type="dxa"/>
            <w:tcBorders>
              <w:top w:val="nil"/>
              <w:left w:val="single" w:sz="4" w:space="0" w:color="auto"/>
              <w:bottom w:val="single" w:sz="4" w:space="0" w:color="auto"/>
              <w:right w:val="single" w:sz="4" w:space="0" w:color="auto"/>
            </w:tcBorders>
            <w:shd w:val="clear" w:color="auto" w:fill="auto"/>
            <w:noWrap/>
            <w:vAlign w:val="bottom"/>
            <w:hideMark/>
          </w:tcPr>
          <w:p w14:paraId="1DA0C4BD" w14:textId="77777777" w:rsidR="000433D4" w:rsidRPr="007F7AA4" w:rsidRDefault="000433D4" w:rsidP="000433D4">
            <w:pPr>
              <w:widowControl/>
              <w:kinsoku/>
              <w:adjustRightInd/>
              <w:jc w:val="right"/>
              <w:rPr>
                <w:rFonts w:eastAsiaTheme="majorEastAsia" w:cs="Times New Roman"/>
                <w:color w:val="000000"/>
                <w:kern w:val="0"/>
                <w:sz w:val="22"/>
              </w:rPr>
            </w:pPr>
            <w:r w:rsidRPr="007F7AA4">
              <w:rPr>
                <w:rFonts w:eastAsiaTheme="majorEastAsia" w:cs="Times New Roman"/>
                <w:color w:val="000000"/>
                <w:kern w:val="0"/>
                <w:sz w:val="22"/>
              </w:rPr>
              <w:t>213</w:t>
            </w:r>
          </w:p>
        </w:tc>
        <w:tc>
          <w:tcPr>
            <w:tcW w:w="766" w:type="dxa"/>
            <w:tcBorders>
              <w:top w:val="nil"/>
              <w:left w:val="nil"/>
              <w:bottom w:val="single" w:sz="4" w:space="0" w:color="auto"/>
              <w:right w:val="single" w:sz="4" w:space="0" w:color="auto"/>
            </w:tcBorders>
            <w:shd w:val="clear" w:color="000000" w:fill="FFFFFF"/>
            <w:hideMark/>
          </w:tcPr>
          <w:p w14:paraId="3BA83710"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gb   </w:t>
            </w:r>
          </w:p>
        </w:tc>
        <w:tc>
          <w:tcPr>
            <w:tcW w:w="3140" w:type="dxa"/>
            <w:tcBorders>
              <w:top w:val="nil"/>
              <w:left w:val="nil"/>
              <w:bottom w:val="single" w:sz="4" w:space="0" w:color="auto"/>
              <w:right w:val="single" w:sz="4" w:space="0" w:color="auto"/>
            </w:tcBorders>
            <w:shd w:val="clear" w:color="000000" w:fill="FFFFFF"/>
            <w:hideMark/>
          </w:tcPr>
          <w:p w14:paraId="3F5547B0"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英国</w:t>
            </w:r>
            <w:r w:rsidRPr="007F7AA4">
              <w:rPr>
                <w:rFonts w:eastAsiaTheme="majorEastAsia" w:cs="Times New Roman"/>
                <w:color w:val="172B4D"/>
                <w:kern w:val="0"/>
                <w:sz w:val="22"/>
              </w:rPr>
              <w:t>                  </w:t>
            </w:r>
          </w:p>
        </w:tc>
        <w:tc>
          <w:tcPr>
            <w:tcW w:w="3800" w:type="dxa"/>
            <w:tcBorders>
              <w:top w:val="nil"/>
              <w:left w:val="nil"/>
              <w:bottom w:val="single" w:sz="4" w:space="0" w:color="auto"/>
              <w:right w:val="single" w:sz="4" w:space="0" w:color="auto"/>
            </w:tcBorders>
            <w:shd w:val="clear" w:color="000000" w:fill="FFFFFF"/>
            <w:hideMark/>
          </w:tcPr>
          <w:p w14:paraId="45AC13D6"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 United Kingdom                         </w:t>
            </w:r>
          </w:p>
        </w:tc>
      </w:tr>
      <w:tr w:rsidR="000433D4" w:rsidRPr="007F7AA4" w14:paraId="76CD6EDE" w14:textId="77777777" w:rsidTr="000433D4">
        <w:trPr>
          <w:trHeight w:val="300"/>
        </w:trPr>
        <w:tc>
          <w:tcPr>
            <w:tcW w:w="607" w:type="dxa"/>
            <w:tcBorders>
              <w:top w:val="nil"/>
              <w:left w:val="single" w:sz="4" w:space="0" w:color="auto"/>
              <w:bottom w:val="single" w:sz="4" w:space="0" w:color="auto"/>
              <w:right w:val="single" w:sz="4" w:space="0" w:color="auto"/>
            </w:tcBorders>
            <w:shd w:val="clear" w:color="auto" w:fill="auto"/>
            <w:noWrap/>
            <w:vAlign w:val="bottom"/>
            <w:hideMark/>
          </w:tcPr>
          <w:p w14:paraId="122D5C25" w14:textId="77777777" w:rsidR="000433D4" w:rsidRPr="007F7AA4" w:rsidRDefault="000433D4" w:rsidP="000433D4">
            <w:pPr>
              <w:widowControl/>
              <w:kinsoku/>
              <w:adjustRightInd/>
              <w:jc w:val="right"/>
              <w:rPr>
                <w:rFonts w:eastAsiaTheme="majorEastAsia" w:cs="Times New Roman"/>
                <w:color w:val="000000"/>
                <w:kern w:val="0"/>
                <w:sz w:val="22"/>
              </w:rPr>
            </w:pPr>
            <w:r w:rsidRPr="007F7AA4">
              <w:rPr>
                <w:rFonts w:eastAsiaTheme="majorEastAsia" w:cs="Times New Roman"/>
                <w:color w:val="000000"/>
                <w:kern w:val="0"/>
                <w:sz w:val="22"/>
              </w:rPr>
              <w:t>214</w:t>
            </w:r>
          </w:p>
        </w:tc>
        <w:tc>
          <w:tcPr>
            <w:tcW w:w="766" w:type="dxa"/>
            <w:tcBorders>
              <w:top w:val="nil"/>
              <w:left w:val="nil"/>
              <w:bottom w:val="single" w:sz="4" w:space="0" w:color="auto"/>
              <w:right w:val="single" w:sz="4" w:space="0" w:color="auto"/>
            </w:tcBorders>
            <w:shd w:val="clear" w:color="000000" w:fill="FFFFFF"/>
            <w:hideMark/>
          </w:tcPr>
          <w:p w14:paraId="7134C464"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us   </w:t>
            </w:r>
          </w:p>
        </w:tc>
        <w:tc>
          <w:tcPr>
            <w:tcW w:w="3140" w:type="dxa"/>
            <w:tcBorders>
              <w:top w:val="nil"/>
              <w:left w:val="nil"/>
              <w:bottom w:val="single" w:sz="4" w:space="0" w:color="auto"/>
              <w:right w:val="single" w:sz="4" w:space="0" w:color="auto"/>
            </w:tcBorders>
            <w:shd w:val="clear" w:color="000000" w:fill="FFFFFF"/>
            <w:hideMark/>
          </w:tcPr>
          <w:p w14:paraId="105F1F13"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美国</w:t>
            </w:r>
            <w:r w:rsidRPr="007F7AA4">
              <w:rPr>
                <w:rFonts w:eastAsiaTheme="majorEastAsia" w:cs="Times New Roman"/>
                <w:color w:val="172B4D"/>
                <w:kern w:val="0"/>
                <w:sz w:val="22"/>
              </w:rPr>
              <w:t>                  </w:t>
            </w:r>
          </w:p>
        </w:tc>
        <w:tc>
          <w:tcPr>
            <w:tcW w:w="3800" w:type="dxa"/>
            <w:tcBorders>
              <w:top w:val="nil"/>
              <w:left w:val="nil"/>
              <w:bottom w:val="single" w:sz="4" w:space="0" w:color="auto"/>
              <w:right w:val="single" w:sz="4" w:space="0" w:color="auto"/>
            </w:tcBorders>
            <w:shd w:val="clear" w:color="000000" w:fill="FFFFFF"/>
            <w:hideMark/>
          </w:tcPr>
          <w:p w14:paraId="2C37E15D"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 United States                          </w:t>
            </w:r>
          </w:p>
        </w:tc>
      </w:tr>
      <w:tr w:rsidR="000433D4" w:rsidRPr="007F7AA4" w14:paraId="45EA8DFE" w14:textId="77777777" w:rsidTr="000433D4">
        <w:trPr>
          <w:trHeight w:val="300"/>
        </w:trPr>
        <w:tc>
          <w:tcPr>
            <w:tcW w:w="607" w:type="dxa"/>
            <w:tcBorders>
              <w:top w:val="nil"/>
              <w:left w:val="single" w:sz="4" w:space="0" w:color="auto"/>
              <w:bottom w:val="single" w:sz="4" w:space="0" w:color="auto"/>
              <w:right w:val="single" w:sz="4" w:space="0" w:color="auto"/>
            </w:tcBorders>
            <w:shd w:val="clear" w:color="auto" w:fill="auto"/>
            <w:noWrap/>
            <w:vAlign w:val="bottom"/>
            <w:hideMark/>
          </w:tcPr>
          <w:p w14:paraId="422342CB" w14:textId="77777777" w:rsidR="000433D4" w:rsidRPr="007F7AA4" w:rsidRDefault="000433D4" w:rsidP="000433D4">
            <w:pPr>
              <w:widowControl/>
              <w:kinsoku/>
              <w:adjustRightInd/>
              <w:jc w:val="right"/>
              <w:rPr>
                <w:rFonts w:eastAsiaTheme="majorEastAsia" w:cs="Times New Roman"/>
                <w:color w:val="000000"/>
                <w:kern w:val="0"/>
                <w:sz w:val="22"/>
              </w:rPr>
            </w:pPr>
            <w:r w:rsidRPr="007F7AA4">
              <w:rPr>
                <w:rFonts w:eastAsiaTheme="majorEastAsia" w:cs="Times New Roman"/>
                <w:color w:val="000000"/>
                <w:kern w:val="0"/>
                <w:sz w:val="22"/>
              </w:rPr>
              <w:t>215</w:t>
            </w:r>
          </w:p>
        </w:tc>
        <w:tc>
          <w:tcPr>
            <w:tcW w:w="766" w:type="dxa"/>
            <w:tcBorders>
              <w:top w:val="nil"/>
              <w:left w:val="nil"/>
              <w:bottom w:val="single" w:sz="4" w:space="0" w:color="auto"/>
              <w:right w:val="single" w:sz="4" w:space="0" w:color="auto"/>
            </w:tcBorders>
            <w:shd w:val="clear" w:color="000000" w:fill="FFFFFF"/>
            <w:hideMark/>
          </w:tcPr>
          <w:p w14:paraId="5DC6413B"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uy   </w:t>
            </w:r>
          </w:p>
        </w:tc>
        <w:tc>
          <w:tcPr>
            <w:tcW w:w="3140" w:type="dxa"/>
            <w:tcBorders>
              <w:top w:val="nil"/>
              <w:left w:val="nil"/>
              <w:bottom w:val="single" w:sz="4" w:space="0" w:color="auto"/>
              <w:right w:val="single" w:sz="4" w:space="0" w:color="auto"/>
            </w:tcBorders>
            <w:shd w:val="clear" w:color="000000" w:fill="FFFFFF"/>
            <w:hideMark/>
          </w:tcPr>
          <w:p w14:paraId="19C16C52"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乌拉圭</w:t>
            </w:r>
            <w:r w:rsidRPr="007F7AA4">
              <w:rPr>
                <w:rFonts w:eastAsiaTheme="majorEastAsia" w:cs="Times New Roman"/>
                <w:color w:val="172B4D"/>
                <w:kern w:val="0"/>
                <w:sz w:val="22"/>
              </w:rPr>
              <w:t>                </w:t>
            </w:r>
          </w:p>
        </w:tc>
        <w:tc>
          <w:tcPr>
            <w:tcW w:w="3800" w:type="dxa"/>
            <w:tcBorders>
              <w:top w:val="nil"/>
              <w:left w:val="nil"/>
              <w:bottom w:val="single" w:sz="4" w:space="0" w:color="auto"/>
              <w:right w:val="single" w:sz="4" w:space="0" w:color="auto"/>
            </w:tcBorders>
            <w:shd w:val="clear" w:color="000000" w:fill="FFFFFF"/>
            <w:hideMark/>
          </w:tcPr>
          <w:p w14:paraId="2C65513E"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 Uruguay                                </w:t>
            </w:r>
          </w:p>
        </w:tc>
      </w:tr>
      <w:tr w:rsidR="000433D4" w:rsidRPr="007F7AA4" w14:paraId="0A811151" w14:textId="77777777" w:rsidTr="000433D4">
        <w:trPr>
          <w:trHeight w:val="300"/>
        </w:trPr>
        <w:tc>
          <w:tcPr>
            <w:tcW w:w="607" w:type="dxa"/>
            <w:tcBorders>
              <w:top w:val="nil"/>
              <w:left w:val="single" w:sz="4" w:space="0" w:color="auto"/>
              <w:bottom w:val="single" w:sz="4" w:space="0" w:color="auto"/>
              <w:right w:val="single" w:sz="4" w:space="0" w:color="auto"/>
            </w:tcBorders>
            <w:shd w:val="clear" w:color="auto" w:fill="auto"/>
            <w:noWrap/>
            <w:vAlign w:val="bottom"/>
            <w:hideMark/>
          </w:tcPr>
          <w:p w14:paraId="52561447" w14:textId="77777777" w:rsidR="000433D4" w:rsidRPr="007F7AA4" w:rsidRDefault="000433D4" w:rsidP="000433D4">
            <w:pPr>
              <w:widowControl/>
              <w:kinsoku/>
              <w:adjustRightInd/>
              <w:jc w:val="right"/>
              <w:rPr>
                <w:rFonts w:eastAsiaTheme="majorEastAsia" w:cs="Times New Roman"/>
                <w:color w:val="000000"/>
                <w:kern w:val="0"/>
                <w:sz w:val="22"/>
              </w:rPr>
            </w:pPr>
            <w:r w:rsidRPr="007F7AA4">
              <w:rPr>
                <w:rFonts w:eastAsiaTheme="majorEastAsia" w:cs="Times New Roman"/>
                <w:color w:val="000000"/>
                <w:kern w:val="0"/>
                <w:sz w:val="22"/>
              </w:rPr>
              <w:t>216</w:t>
            </w:r>
          </w:p>
        </w:tc>
        <w:tc>
          <w:tcPr>
            <w:tcW w:w="766" w:type="dxa"/>
            <w:tcBorders>
              <w:top w:val="nil"/>
              <w:left w:val="nil"/>
              <w:bottom w:val="single" w:sz="4" w:space="0" w:color="auto"/>
              <w:right w:val="single" w:sz="4" w:space="0" w:color="auto"/>
            </w:tcBorders>
            <w:shd w:val="clear" w:color="000000" w:fill="FFFFFF"/>
            <w:hideMark/>
          </w:tcPr>
          <w:p w14:paraId="4B54BAD0"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uz   </w:t>
            </w:r>
          </w:p>
        </w:tc>
        <w:tc>
          <w:tcPr>
            <w:tcW w:w="3140" w:type="dxa"/>
            <w:tcBorders>
              <w:top w:val="nil"/>
              <w:left w:val="nil"/>
              <w:bottom w:val="single" w:sz="4" w:space="0" w:color="auto"/>
              <w:right w:val="single" w:sz="4" w:space="0" w:color="auto"/>
            </w:tcBorders>
            <w:shd w:val="clear" w:color="000000" w:fill="FFFFFF"/>
            <w:hideMark/>
          </w:tcPr>
          <w:p w14:paraId="0C8FA14C"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乌兹别克斯坦</w:t>
            </w:r>
            <w:r w:rsidRPr="007F7AA4">
              <w:rPr>
                <w:rFonts w:eastAsiaTheme="majorEastAsia" w:cs="Times New Roman"/>
                <w:color w:val="172B4D"/>
                <w:kern w:val="0"/>
                <w:sz w:val="22"/>
              </w:rPr>
              <w:t>           </w:t>
            </w:r>
          </w:p>
        </w:tc>
        <w:tc>
          <w:tcPr>
            <w:tcW w:w="3800" w:type="dxa"/>
            <w:tcBorders>
              <w:top w:val="nil"/>
              <w:left w:val="nil"/>
              <w:bottom w:val="single" w:sz="4" w:space="0" w:color="auto"/>
              <w:right w:val="single" w:sz="4" w:space="0" w:color="auto"/>
            </w:tcBorders>
            <w:shd w:val="clear" w:color="000000" w:fill="FFFFFF"/>
            <w:hideMark/>
          </w:tcPr>
          <w:p w14:paraId="7D2B8B04"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 Uzbekistan                             </w:t>
            </w:r>
          </w:p>
        </w:tc>
      </w:tr>
      <w:tr w:rsidR="000433D4" w:rsidRPr="007F7AA4" w14:paraId="1EA66313" w14:textId="77777777" w:rsidTr="000433D4">
        <w:trPr>
          <w:trHeight w:val="300"/>
        </w:trPr>
        <w:tc>
          <w:tcPr>
            <w:tcW w:w="607" w:type="dxa"/>
            <w:tcBorders>
              <w:top w:val="nil"/>
              <w:left w:val="single" w:sz="4" w:space="0" w:color="auto"/>
              <w:bottom w:val="single" w:sz="4" w:space="0" w:color="auto"/>
              <w:right w:val="single" w:sz="4" w:space="0" w:color="auto"/>
            </w:tcBorders>
            <w:shd w:val="clear" w:color="auto" w:fill="auto"/>
            <w:noWrap/>
            <w:vAlign w:val="bottom"/>
            <w:hideMark/>
          </w:tcPr>
          <w:p w14:paraId="14820374" w14:textId="77777777" w:rsidR="000433D4" w:rsidRPr="007F7AA4" w:rsidRDefault="000433D4" w:rsidP="000433D4">
            <w:pPr>
              <w:widowControl/>
              <w:kinsoku/>
              <w:adjustRightInd/>
              <w:jc w:val="right"/>
              <w:rPr>
                <w:rFonts w:eastAsiaTheme="majorEastAsia" w:cs="Times New Roman"/>
                <w:color w:val="000000"/>
                <w:kern w:val="0"/>
                <w:sz w:val="22"/>
              </w:rPr>
            </w:pPr>
            <w:r w:rsidRPr="007F7AA4">
              <w:rPr>
                <w:rFonts w:eastAsiaTheme="majorEastAsia" w:cs="Times New Roman"/>
                <w:color w:val="000000"/>
                <w:kern w:val="0"/>
                <w:sz w:val="22"/>
              </w:rPr>
              <w:t>217</w:t>
            </w:r>
          </w:p>
        </w:tc>
        <w:tc>
          <w:tcPr>
            <w:tcW w:w="766" w:type="dxa"/>
            <w:tcBorders>
              <w:top w:val="nil"/>
              <w:left w:val="nil"/>
              <w:bottom w:val="single" w:sz="4" w:space="0" w:color="auto"/>
              <w:right w:val="single" w:sz="4" w:space="0" w:color="auto"/>
            </w:tcBorders>
            <w:shd w:val="clear" w:color="000000" w:fill="FFFFFF"/>
            <w:hideMark/>
          </w:tcPr>
          <w:p w14:paraId="5ACB475D"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vu   </w:t>
            </w:r>
          </w:p>
        </w:tc>
        <w:tc>
          <w:tcPr>
            <w:tcW w:w="3140" w:type="dxa"/>
            <w:tcBorders>
              <w:top w:val="nil"/>
              <w:left w:val="nil"/>
              <w:bottom w:val="single" w:sz="4" w:space="0" w:color="auto"/>
              <w:right w:val="single" w:sz="4" w:space="0" w:color="auto"/>
            </w:tcBorders>
            <w:shd w:val="clear" w:color="000000" w:fill="FFFFFF"/>
            <w:hideMark/>
          </w:tcPr>
          <w:p w14:paraId="437DACE7"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瓦努阿图</w:t>
            </w:r>
            <w:r w:rsidRPr="007F7AA4">
              <w:rPr>
                <w:rFonts w:eastAsiaTheme="majorEastAsia" w:cs="Times New Roman"/>
                <w:color w:val="172B4D"/>
                <w:kern w:val="0"/>
                <w:sz w:val="22"/>
              </w:rPr>
              <w:t>               </w:t>
            </w:r>
          </w:p>
        </w:tc>
        <w:tc>
          <w:tcPr>
            <w:tcW w:w="3800" w:type="dxa"/>
            <w:tcBorders>
              <w:top w:val="nil"/>
              <w:left w:val="nil"/>
              <w:bottom w:val="single" w:sz="4" w:space="0" w:color="auto"/>
              <w:right w:val="single" w:sz="4" w:space="0" w:color="auto"/>
            </w:tcBorders>
            <w:shd w:val="clear" w:color="000000" w:fill="FFFFFF"/>
            <w:hideMark/>
          </w:tcPr>
          <w:p w14:paraId="475EE5E5"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 Vanuatu                                </w:t>
            </w:r>
          </w:p>
        </w:tc>
      </w:tr>
      <w:tr w:rsidR="000433D4" w:rsidRPr="007F7AA4" w14:paraId="02380383" w14:textId="77777777" w:rsidTr="000433D4">
        <w:trPr>
          <w:trHeight w:val="300"/>
        </w:trPr>
        <w:tc>
          <w:tcPr>
            <w:tcW w:w="607" w:type="dxa"/>
            <w:tcBorders>
              <w:top w:val="nil"/>
              <w:left w:val="single" w:sz="4" w:space="0" w:color="auto"/>
              <w:bottom w:val="single" w:sz="4" w:space="0" w:color="auto"/>
              <w:right w:val="single" w:sz="4" w:space="0" w:color="auto"/>
            </w:tcBorders>
            <w:shd w:val="clear" w:color="auto" w:fill="auto"/>
            <w:noWrap/>
            <w:vAlign w:val="bottom"/>
            <w:hideMark/>
          </w:tcPr>
          <w:p w14:paraId="7033A46B" w14:textId="77777777" w:rsidR="000433D4" w:rsidRPr="007F7AA4" w:rsidRDefault="000433D4" w:rsidP="000433D4">
            <w:pPr>
              <w:widowControl/>
              <w:kinsoku/>
              <w:adjustRightInd/>
              <w:jc w:val="right"/>
              <w:rPr>
                <w:rFonts w:eastAsiaTheme="majorEastAsia" w:cs="Times New Roman"/>
                <w:color w:val="000000"/>
                <w:kern w:val="0"/>
                <w:sz w:val="22"/>
              </w:rPr>
            </w:pPr>
            <w:r w:rsidRPr="007F7AA4">
              <w:rPr>
                <w:rFonts w:eastAsiaTheme="majorEastAsia" w:cs="Times New Roman"/>
                <w:color w:val="000000"/>
                <w:kern w:val="0"/>
                <w:sz w:val="22"/>
              </w:rPr>
              <w:t>218</w:t>
            </w:r>
          </w:p>
        </w:tc>
        <w:tc>
          <w:tcPr>
            <w:tcW w:w="766" w:type="dxa"/>
            <w:tcBorders>
              <w:top w:val="nil"/>
              <w:left w:val="nil"/>
              <w:bottom w:val="single" w:sz="4" w:space="0" w:color="auto"/>
              <w:right w:val="single" w:sz="4" w:space="0" w:color="auto"/>
            </w:tcBorders>
            <w:shd w:val="clear" w:color="000000" w:fill="FFFFFF"/>
            <w:hideMark/>
          </w:tcPr>
          <w:p w14:paraId="083798E2"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ve   </w:t>
            </w:r>
          </w:p>
        </w:tc>
        <w:tc>
          <w:tcPr>
            <w:tcW w:w="3140" w:type="dxa"/>
            <w:tcBorders>
              <w:top w:val="nil"/>
              <w:left w:val="nil"/>
              <w:bottom w:val="single" w:sz="4" w:space="0" w:color="auto"/>
              <w:right w:val="single" w:sz="4" w:space="0" w:color="auto"/>
            </w:tcBorders>
            <w:shd w:val="clear" w:color="000000" w:fill="FFFFFF"/>
            <w:hideMark/>
          </w:tcPr>
          <w:p w14:paraId="57F0BAE4"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委内瑞拉</w:t>
            </w:r>
            <w:r w:rsidRPr="007F7AA4">
              <w:rPr>
                <w:rFonts w:eastAsiaTheme="majorEastAsia" w:cs="Times New Roman"/>
                <w:color w:val="172B4D"/>
                <w:kern w:val="0"/>
                <w:sz w:val="22"/>
              </w:rPr>
              <w:t>               </w:t>
            </w:r>
          </w:p>
        </w:tc>
        <w:tc>
          <w:tcPr>
            <w:tcW w:w="3800" w:type="dxa"/>
            <w:tcBorders>
              <w:top w:val="nil"/>
              <w:left w:val="nil"/>
              <w:bottom w:val="single" w:sz="4" w:space="0" w:color="auto"/>
              <w:right w:val="single" w:sz="4" w:space="0" w:color="auto"/>
            </w:tcBorders>
            <w:shd w:val="clear" w:color="000000" w:fill="FFFFFF"/>
            <w:hideMark/>
          </w:tcPr>
          <w:p w14:paraId="493E9DC9"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 Venezuela                              </w:t>
            </w:r>
          </w:p>
        </w:tc>
      </w:tr>
      <w:tr w:rsidR="000433D4" w:rsidRPr="007F7AA4" w14:paraId="2355FA0E" w14:textId="77777777" w:rsidTr="000433D4">
        <w:trPr>
          <w:trHeight w:val="300"/>
        </w:trPr>
        <w:tc>
          <w:tcPr>
            <w:tcW w:w="607" w:type="dxa"/>
            <w:tcBorders>
              <w:top w:val="nil"/>
              <w:left w:val="single" w:sz="4" w:space="0" w:color="auto"/>
              <w:bottom w:val="single" w:sz="4" w:space="0" w:color="auto"/>
              <w:right w:val="single" w:sz="4" w:space="0" w:color="auto"/>
            </w:tcBorders>
            <w:shd w:val="clear" w:color="auto" w:fill="auto"/>
            <w:noWrap/>
            <w:vAlign w:val="bottom"/>
            <w:hideMark/>
          </w:tcPr>
          <w:p w14:paraId="39EB63C0" w14:textId="77777777" w:rsidR="000433D4" w:rsidRPr="007F7AA4" w:rsidRDefault="000433D4" w:rsidP="000433D4">
            <w:pPr>
              <w:widowControl/>
              <w:kinsoku/>
              <w:adjustRightInd/>
              <w:jc w:val="right"/>
              <w:rPr>
                <w:rFonts w:eastAsiaTheme="majorEastAsia" w:cs="Times New Roman"/>
                <w:color w:val="000000"/>
                <w:kern w:val="0"/>
                <w:sz w:val="22"/>
              </w:rPr>
            </w:pPr>
            <w:r w:rsidRPr="007F7AA4">
              <w:rPr>
                <w:rFonts w:eastAsiaTheme="majorEastAsia" w:cs="Times New Roman"/>
                <w:color w:val="000000"/>
                <w:kern w:val="0"/>
                <w:sz w:val="22"/>
              </w:rPr>
              <w:t>219</w:t>
            </w:r>
          </w:p>
        </w:tc>
        <w:tc>
          <w:tcPr>
            <w:tcW w:w="766" w:type="dxa"/>
            <w:tcBorders>
              <w:top w:val="nil"/>
              <w:left w:val="nil"/>
              <w:bottom w:val="single" w:sz="4" w:space="0" w:color="auto"/>
              <w:right w:val="single" w:sz="4" w:space="0" w:color="auto"/>
            </w:tcBorders>
            <w:shd w:val="clear" w:color="000000" w:fill="FFFFFF"/>
            <w:hideMark/>
          </w:tcPr>
          <w:p w14:paraId="165E8835"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vn   </w:t>
            </w:r>
          </w:p>
        </w:tc>
        <w:tc>
          <w:tcPr>
            <w:tcW w:w="3140" w:type="dxa"/>
            <w:tcBorders>
              <w:top w:val="nil"/>
              <w:left w:val="nil"/>
              <w:bottom w:val="single" w:sz="4" w:space="0" w:color="auto"/>
              <w:right w:val="single" w:sz="4" w:space="0" w:color="auto"/>
            </w:tcBorders>
            <w:shd w:val="clear" w:color="000000" w:fill="FFFFFF"/>
            <w:hideMark/>
          </w:tcPr>
          <w:p w14:paraId="439C205C"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越南</w:t>
            </w:r>
            <w:r w:rsidRPr="007F7AA4">
              <w:rPr>
                <w:rFonts w:eastAsiaTheme="majorEastAsia" w:cs="Times New Roman"/>
                <w:color w:val="172B4D"/>
                <w:kern w:val="0"/>
                <w:sz w:val="22"/>
              </w:rPr>
              <w:t>                  </w:t>
            </w:r>
          </w:p>
        </w:tc>
        <w:tc>
          <w:tcPr>
            <w:tcW w:w="3800" w:type="dxa"/>
            <w:tcBorders>
              <w:top w:val="nil"/>
              <w:left w:val="nil"/>
              <w:bottom w:val="single" w:sz="4" w:space="0" w:color="auto"/>
              <w:right w:val="single" w:sz="4" w:space="0" w:color="auto"/>
            </w:tcBorders>
            <w:shd w:val="clear" w:color="000000" w:fill="FFFFFF"/>
            <w:hideMark/>
          </w:tcPr>
          <w:p w14:paraId="579251B9"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 Vietnam                                </w:t>
            </w:r>
          </w:p>
        </w:tc>
      </w:tr>
      <w:tr w:rsidR="000433D4" w:rsidRPr="007F7AA4" w14:paraId="3035E79A" w14:textId="77777777" w:rsidTr="000433D4">
        <w:trPr>
          <w:trHeight w:val="300"/>
        </w:trPr>
        <w:tc>
          <w:tcPr>
            <w:tcW w:w="607" w:type="dxa"/>
            <w:tcBorders>
              <w:top w:val="nil"/>
              <w:left w:val="single" w:sz="4" w:space="0" w:color="auto"/>
              <w:bottom w:val="single" w:sz="4" w:space="0" w:color="auto"/>
              <w:right w:val="single" w:sz="4" w:space="0" w:color="auto"/>
            </w:tcBorders>
            <w:shd w:val="clear" w:color="auto" w:fill="auto"/>
            <w:noWrap/>
            <w:vAlign w:val="bottom"/>
            <w:hideMark/>
          </w:tcPr>
          <w:p w14:paraId="3466A861" w14:textId="77777777" w:rsidR="000433D4" w:rsidRPr="007F7AA4" w:rsidRDefault="000433D4" w:rsidP="000433D4">
            <w:pPr>
              <w:widowControl/>
              <w:kinsoku/>
              <w:adjustRightInd/>
              <w:jc w:val="right"/>
              <w:rPr>
                <w:rFonts w:eastAsiaTheme="majorEastAsia" w:cs="Times New Roman"/>
                <w:color w:val="000000"/>
                <w:kern w:val="0"/>
                <w:sz w:val="22"/>
              </w:rPr>
            </w:pPr>
            <w:r w:rsidRPr="007F7AA4">
              <w:rPr>
                <w:rFonts w:eastAsiaTheme="majorEastAsia" w:cs="Times New Roman"/>
                <w:color w:val="000000"/>
                <w:kern w:val="0"/>
                <w:sz w:val="22"/>
              </w:rPr>
              <w:t>220</w:t>
            </w:r>
          </w:p>
        </w:tc>
        <w:tc>
          <w:tcPr>
            <w:tcW w:w="766" w:type="dxa"/>
            <w:tcBorders>
              <w:top w:val="nil"/>
              <w:left w:val="nil"/>
              <w:bottom w:val="single" w:sz="4" w:space="0" w:color="auto"/>
              <w:right w:val="single" w:sz="4" w:space="0" w:color="auto"/>
            </w:tcBorders>
            <w:shd w:val="clear" w:color="000000" w:fill="FFFFFF"/>
            <w:hideMark/>
          </w:tcPr>
          <w:p w14:paraId="61565B0A"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ye   </w:t>
            </w:r>
          </w:p>
        </w:tc>
        <w:tc>
          <w:tcPr>
            <w:tcW w:w="3140" w:type="dxa"/>
            <w:tcBorders>
              <w:top w:val="nil"/>
              <w:left w:val="nil"/>
              <w:bottom w:val="single" w:sz="4" w:space="0" w:color="auto"/>
              <w:right w:val="single" w:sz="4" w:space="0" w:color="auto"/>
            </w:tcBorders>
            <w:shd w:val="clear" w:color="000000" w:fill="FFFFFF"/>
            <w:hideMark/>
          </w:tcPr>
          <w:p w14:paraId="48EF8B9D"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也门</w:t>
            </w:r>
            <w:r w:rsidRPr="007F7AA4">
              <w:rPr>
                <w:rFonts w:eastAsiaTheme="majorEastAsia" w:cs="Times New Roman"/>
                <w:color w:val="172B4D"/>
                <w:kern w:val="0"/>
                <w:sz w:val="22"/>
              </w:rPr>
              <w:t>                  </w:t>
            </w:r>
          </w:p>
        </w:tc>
        <w:tc>
          <w:tcPr>
            <w:tcW w:w="3800" w:type="dxa"/>
            <w:tcBorders>
              <w:top w:val="nil"/>
              <w:left w:val="nil"/>
              <w:bottom w:val="single" w:sz="4" w:space="0" w:color="auto"/>
              <w:right w:val="single" w:sz="4" w:space="0" w:color="auto"/>
            </w:tcBorders>
            <w:shd w:val="clear" w:color="000000" w:fill="FFFFFF"/>
            <w:hideMark/>
          </w:tcPr>
          <w:p w14:paraId="28CBDEFA"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 Yemen                                  </w:t>
            </w:r>
          </w:p>
        </w:tc>
      </w:tr>
      <w:tr w:rsidR="000433D4" w:rsidRPr="007F7AA4" w14:paraId="5808E344" w14:textId="77777777" w:rsidTr="000433D4">
        <w:trPr>
          <w:trHeight w:val="300"/>
        </w:trPr>
        <w:tc>
          <w:tcPr>
            <w:tcW w:w="607" w:type="dxa"/>
            <w:tcBorders>
              <w:top w:val="nil"/>
              <w:left w:val="single" w:sz="4" w:space="0" w:color="auto"/>
              <w:bottom w:val="single" w:sz="4" w:space="0" w:color="auto"/>
              <w:right w:val="single" w:sz="4" w:space="0" w:color="auto"/>
            </w:tcBorders>
            <w:shd w:val="clear" w:color="auto" w:fill="auto"/>
            <w:noWrap/>
            <w:vAlign w:val="bottom"/>
            <w:hideMark/>
          </w:tcPr>
          <w:p w14:paraId="1F02BD10" w14:textId="77777777" w:rsidR="000433D4" w:rsidRPr="007F7AA4" w:rsidRDefault="000433D4" w:rsidP="000433D4">
            <w:pPr>
              <w:widowControl/>
              <w:kinsoku/>
              <w:adjustRightInd/>
              <w:jc w:val="right"/>
              <w:rPr>
                <w:rFonts w:eastAsiaTheme="majorEastAsia" w:cs="Times New Roman"/>
                <w:color w:val="000000"/>
                <w:kern w:val="0"/>
                <w:sz w:val="22"/>
              </w:rPr>
            </w:pPr>
            <w:r w:rsidRPr="007F7AA4">
              <w:rPr>
                <w:rFonts w:eastAsiaTheme="majorEastAsia" w:cs="Times New Roman"/>
                <w:color w:val="000000"/>
                <w:kern w:val="0"/>
                <w:sz w:val="22"/>
              </w:rPr>
              <w:t>221</w:t>
            </w:r>
          </w:p>
        </w:tc>
        <w:tc>
          <w:tcPr>
            <w:tcW w:w="766" w:type="dxa"/>
            <w:tcBorders>
              <w:top w:val="nil"/>
              <w:left w:val="nil"/>
              <w:bottom w:val="single" w:sz="4" w:space="0" w:color="auto"/>
              <w:right w:val="single" w:sz="4" w:space="0" w:color="auto"/>
            </w:tcBorders>
            <w:shd w:val="clear" w:color="000000" w:fill="FFFFFF"/>
            <w:hideMark/>
          </w:tcPr>
          <w:p w14:paraId="471BD88B"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zm   </w:t>
            </w:r>
          </w:p>
        </w:tc>
        <w:tc>
          <w:tcPr>
            <w:tcW w:w="3140" w:type="dxa"/>
            <w:tcBorders>
              <w:top w:val="nil"/>
              <w:left w:val="nil"/>
              <w:bottom w:val="single" w:sz="4" w:space="0" w:color="auto"/>
              <w:right w:val="single" w:sz="4" w:space="0" w:color="auto"/>
            </w:tcBorders>
            <w:shd w:val="clear" w:color="000000" w:fill="FFFFFF"/>
            <w:hideMark/>
          </w:tcPr>
          <w:p w14:paraId="124F1C26"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赞比亚</w:t>
            </w:r>
            <w:r w:rsidRPr="007F7AA4">
              <w:rPr>
                <w:rFonts w:eastAsiaTheme="majorEastAsia" w:cs="Times New Roman"/>
                <w:color w:val="172B4D"/>
                <w:kern w:val="0"/>
                <w:sz w:val="22"/>
              </w:rPr>
              <w:t>                </w:t>
            </w:r>
          </w:p>
        </w:tc>
        <w:tc>
          <w:tcPr>
            <w:tcW w:w="3800" w:type="dxa"/>
            <w:tcBorders>
              <w:top w:val="nil"/>
              <w:left w:val="nil"/>
              <w:bottom w:val="single" w:sz="4" w:space="0" w:color="auto"/>
              <w:right w:val="single" w:sz="4" w:space="0" w:color="auto"/>
            </w:tcBorders>
            <w:shd w:val="clear" w:color="000000" w:fill="FFFFFF"/>
            <w:hideMark/>
          </w:tcPr>
          <w:p w14:paraId="7FF79480"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 Zambia                                 </w:t>
            </w:r>
          </w:p>
        </w:tc>
      </w:tr>
      <w:tr w:rsidR="000433D4" w:rsidRPr="007F7AA4" w14:paraId="5E92B628" w14:textId="77777777" w:rsidTr="000433D4">
        <w:trPr>
          <w:trHeight w:val="300"/>
        </w:trPr>
        <w:tc>
          <w:tcPr>
            <w:tcW w:w="607" w:type="dxa"/>
            <w:tcBorders>
              <w:top w:val="nil"/>
              <w:left w:val="single" w:sz="4" w:space="0" w:color="auto"/>
              <w:bottom w:val="single" w:sz="4" w:space="0" w:color="auto"/>
              <w:right w:val="single" w:sz="4" w:space="0" w:color="auto"/>
            </w:tcBorders>
            <w:shd w:val="clear" w:color="auto" w:fill="auto"/>
            <w:noWrap/>
            <w:vAlign w:val="bottom"/>
            <w:hideMark/>
          </w:tcPr>
          <w:p w14:paraId="68038FC7" w14:textId="77777777" w:rsidR="000433D4" w:rsidRPr="007F7AA4" w:rsidRDefault="000433D4" w:rsidP="000433D4">
            <w:pPr>
              <w:widowControl/>
              <w:kinsoku/>
              <w:adjustRightInd/>
              <w:jc w:val="right"/>
              <w:rPr>
                <w:rFonts w:eastAsiaTheme="majorEastAsia" w:cs="Times New Roman"/>
                <w:color w:val="000000"/>
                <w:kern w:val="0"/>
                <w:sz w:val="22"/>
              </w:rPr>
            </w:pPr>
            <w:r w:rsidRPr="007F7AA4">
              <w:rPr>
                <w:rFonts w:eastAsiaTheme="majorEastAsia" w:cs="Times New Roman"/>
                <w:color w:val="000000"/>
                <w:kern w:val="0"/>
                <w:sz w:val="22"/>
              </w:rPr>
              <w:t>222</w:t>
            </w:r>
          </w:p>
        </w:tc>
        <w:tc>
          <w:tcPr>
            <w:tcW w:w="766" w:type="dxa"/>
            <w:tcBorders>
              <w:top w:val="nil"/>
              <w:left w:val="nil"/>
              <w:bottom w:val="single" w:sz="4" w:space="0" w:color="auto"/>
              <w:right w:val="single" w:sz="4" w:space="0" w:color="auto"/>
            </w:tcBorders>
            <w:shd w:val="clear" w:color="000000" w:fill="FFFFFF"/>
            <w:hideMark/>
          </w:tcPr>
          <w:p w14:paraId="6BAFAA98"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zw   </w:t>
            </w:r>
          </w:p>
        </w:tc>
        <w:tc>
          <w:tcPr>
            <w:tcW w:w="3140" w:type="dxa"/>
            <w:tcBorders>
              <w:top w:val="nil"/>
              <w:left w:val="nil"/>
              <w:bottom w:val="single" w:sz="4" w:space="0" w:color="auto"/>
              <w:right w:val="single" w:sz="4" w:space="0" w:color="auto"/>
            </w:tcBorders>
            <w:shd w:val="clear" w:color="000000" w:fill="FFFFFF"/>
            <w:hideMark/>
          </w:tcPr>
          <w:p w14:paraId="4D30793C"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津巴布韦</w:t>
            </w:r>
            <w:r w:rsidRPr="007F7AA4">
              <w:rPr>
                <w:rFonts w:eastAsiaTheme="majorEastAsia" w:cs="Times New Roman"/>
                <w:color w:val="172B4D"/>
                <w:kern w:val="0"/>
                <w:sz w:val="22"/>
              </w:rPr>
              <w:t>               </w:t>
            </w:r>
          </w:p>
        </w:tc>
        <w:tc>
          <w:tcPr>
            <w:tcW w:w="3800" w:type="dxa"/>
            <w:tcBorders>
              <w:top w:val="nil"/>
              <w:left w:val="nil"/>
              <w:bottom w:val="single" w:sz="4" w:space="0" w:color="auto"/>
              <w:right w:val="single" w:sz="4" w:space="0" w:color="auto"/>
            </w:tcBorders>
            <w:shd w:val="clear" w:color="000000" w:fill="FFFFFF"/>
            <w:hideMark/>
          </w:tcPr>
          <w:p w14:paraId="57A7E1EA" w14:textId="77777777" w:rsidR="000433D4" w:rsidRPr="007F7AA4" w:rsidRDefault="000433D4" w:rsidP="000433D4">
            <w:pPr>
              <w:widowControl/>
              <w:kinsoku/>
              <w:adjustRightInd/>
              <w:rPr>
                <w:rFonts w:eastAsiaTheme="majorEastAsia" w:cs="Times New Roman"/>
                <w:color w:val="172B4D"/>
                <w:kern w:val="0"/>
                <w:sz w:val="22"/>
              </w:rPr>
            </w:pPr>
            <w:r w:rsidRPr="007F7AA4">
              <w:rPr>
                <w:rFonts w:eastAsiaTheme="majorEastAsia" w:cs="Times New Roman"/>
                <w:color w:val="172B4D"/>
                <w:kern w:val="0"/>
                <w:sz w:val="22"/>
              </w:rPr>
              <w:t> Zimbabwe                               </w:t>
            </w:r>
          </w:p>
        </w:tc>
      </w:tr>
      <w:tr w:rsidR="000433D4" w:rsidRPr="007F7AA4" w14:paraId="512EA007" w14:textId="77777777" w:rsidTr="000433D4">
        <w:trPr>
          <w:trHeight w:val="300"/>
        </w:trPr>
        <w:tc>
          <w:tcPr>
            <w:tcW w:w="607" w:type="dxa"/>
            <w:tcBorders>
              <w:top w:val="nil"/>
              <w:left w:val="single" w:sz="4" w:space="0" w:color="auto"/>
              <w:bottom w:val="single" w:sz="4" w:space="0" w:color="auto"/>
              <w:right w:val="single" w:sz="4" w:space="0" w:color="auto"/>
            </w:tcBorders>
            <w:shd w:val="clear" w:color="auto" w:fill="auto"/>
            <w:noWrap/>
            <w:vAlign w:val="bottom"/>
            <w:hideMark/>
          </w:tcPr>
          <w:p w14:paraId="3D6308CE" w14:textId="77777777" w:rsidR="000433D4" w:rsidRPr="007F7AA4" w:rsidRDefault="000433D4" w:rsidP="000433D4">
            <w:pPr>
              <w:widowControl/>
              <w:kinsoku/>
              <w:adjustRightInd/>
              <w:jc w:val="right"/>
              <w:rPr>
                <w:rFonts w:eastAsiaTheme="majorEastAsia" w:cs="Times New Roman"/>
                <w:color w:val="000000"/>
                <w:kern w:val="0"/>
                <w:sz w:val="22"/>
              </w:rPr>
            </w:pPr>
            <w:r w:rsidRPr="007F7AA4">
              <w:rPr>
                <w:rFonts w:eastAsiaTheme="majorEastAsia" w:cs="Times New Roman"/>
                <w:color w:val="000000"/>
                <w:kern w:val="0"/>
                <w:sz w:val="22"/>
              </w:rPr>
              <w:t>223</w:t>
            </w:r>
          </w:p>
        </w:tc>
        <w:tc>
          <w:tcPr>
            <w:tcW w:w="766" w:type="dxa"/>
            <w:tcBorders>
              <w:top w:val="nil"/>
              <w:left w:val="nil"/>
              <w:bottom w:val="single" w:sz="4" w:space="0" w:color="auto"/>
              <w:right w:val="single" w:sz="4" w:space="0" w:color="auto"/>
            </w:tcBorders>
            <w:shd w:val="clear" w:color="000000" w:fill="FFFFFF"/>
            <w:hideMark/>
          </w:tcPr>
          <w:p w14:paraId="1B558C5F" w14:textId="77777777" w:rsidR="000433D4" w:rsidRPr="007F7AA4" w:rsidRDefault="000433D4" w:rsidP="000433D4">
            <w:pPr>
              <w:widowControl/>
              <w:kinsoku/>
              <w:adjustRightInd/>
              <w:rPr>
                <w:rFonts w:eastAsiaTheme="majorEastAsia" w:cs="Times New Roman"/>
                <w:color w:val="FF0000"/>
                <w:kern w:val="0"/>
                <w:sz w:val="22"/>
              </w:rPr>
            </w:pPr>
            <w:r w:rsidRPr="007F7AA4">
              <w:rPr>
                <w:rFonts w:eastAsiaTheme="majorEastAsia" w:cs="Times New Roman"/>
                <w:color w:val="FF0000"/>
                <w:kern w:val="0"/>
                <w:sz w:val="22"/>
              </w:rPr>
              <w:t>lm   </w:t>
            </w:r>
          </w:p>
        </w:tc>
        <w:tc>
          <w:tcPr>
            <w:tcW w:w="3140" w:type="dxa"/>
            <w:tcBorders>
              <w:top w:val="nil"/>
              <w:left w:val="nil"/>
              <w:bottom w:val="single" w:sz="4" w:space="0" w:color="auto"/>
              <w:right w:val="single" w:sz="4" w:space="0" w:color="auto"/>
            </w:tcBorders>
            <w:shd w:val="clear" w:color="000000" w:fill="FFFFFF"/>
            <w:hideMark/>
          </w:tcPr>
          <w:p w14:paraId="3BF6E191" w14:textId="77777777" w:rsidR="000433D4" w:rsidRPr="007F7AA4" w:rsidRDefault="000433D4" w:rsidP="000433D4">
            <w:pPr>
              <w:widowControl/>
              <w:kinsoku/>
              <w:adjustRightInd/>
              <w:rPr>
                <w:rFonts w:eastAsiaTheme="majorEastAsia" w:cs="Times New Roman"/>
                <w:color w:val="FF0000"/>
                <w:kern w:val="0"/>
                <w:sz w:val="22"/>
              </w:rPr>
            </w:pPr>
            <w:r w:rsidRPr="007F7AA4">
              <w:rPr>
                <w:rFonts w:eastAsiaTheme="majorEastAsia" w:cs="Times New Roman"/>
                <w:color w:val="FF0000"/>
                <w:kern w:val="0"/>
                <w:sz w:val="22"/>
              </w:rPr>
              <w:t>拉丁美洲</w:t>
            </w:r>
            <w:r w:rsidRPr="007F7AA4">
              <w:rPr>
                <w:rFonts w:eastAsiaTheme="majorEastAsia" w:cs="Times New Roman"/>
                <w:color w:val="FF0000"/>
                <w:kern w:val="0"/>
                <w:sz w:val="22"/>
              </w:rPr>
              <w:t>               </w:t>
            </w:r>
          </w:p>
        </w:tc>
        <w:tc>
          <w:tcPr>
            <w:tcW w:w="3800" w:type="dxa"/>
            <w:tcBorders>
              <w:top w:val="nil"/>
              <w:left w:val="nil"/>
              <w:bottom w:val="single" w:sz="4" w:space="0" w:color="auto"/>
              <w:right w:val="single" w:sz="4" w:space="0" w:color="auto"/>
            </w:tcBorders>
            <w:shd w:val="clear" w:color="000000" w:fill="FFFFFF"/>
            <w:hideMark/>
          </w:tcPr>
          <w:p w14:paraId="09385557" w14:textId="77777777" w:rsidR="000433D4" w:rsidRPr="007F7AA4" w:rsidRDefault="000433D4" w:rsidP="000433D4">
            <w:pPr>
              <w:widowControl/>
              <w:kinsoku/>
              <w:adjustRightInd/>
              <w:rPr>
                <w:rFonts w:eastAsiaTheme="majorEastAsia" w:cs="Times New Roman"/>
                <w:color w:val="FF0000"/>
                <w:kern w:val="0"/>
                <w:sz w:val="22"/>
              </w:rPr>
            </w:pPr>
            <w:r w:rsidRPr="007F7AA4">
              <w:rPr>
                <w:rFonts w:eastAsiaTheme="majorEastAsia" w:cs="Times New Roman"/>
                <w:color w:val="FF0000"/>
                <w:kern w:val="0"/>
                <w:sz w:val="22"/>
              </w:rPr>
              <w:t> Latin America    </w:t>
            </w:r>
          </w:p>
        </w:tc>
      </w:tr>
    </w:tbl>
    <w:p w14:paraId="236AEB5B" w14:textId="7B8A0A5B" w:rsidR="000433D4" w:rsidRPr="007F7AA4" w:rsidRDefault="000433D4" w:rsidP="0022527D">
      <w:pPr>
        <w:rPr>
          <w:rFonts w:eastAsiaTheme="majorEastAsia" w:cs="Times New Roman"/>
        </w:rPr>
      </w:pPr>
    </w:p>
    <w:p w14:paraId="35DF958A" w14:textId="77777777" w:rsidR="000433D4" w:rsidRPr="007F7AA4" w:rsidRDefault="000433D4" w:rsidP="0022527D">
      <w:pPr>
        <w:rPr>
          <w:rFonts w:eastAsiaTheme="majorEastAsia" w:cs="Times New Roman"/>
        </w:rPr>
      </w:pPr>
    </w:p>
    <w:p w14:paraId="38B75787" w14:textId="4110EBD0" w:rsidR="0022527D" w:rsidRPr="007F7AA4" w:rsidRDefault="0022527D" w:rsidP="0022527D">
      <w:pPr>
        <w:pStyle w:val="3"/>
        <w:spacing w:before="156" w:after="156"/>
        <w:rPr>
          <w:rFonts w:eastAsiaTheme="majorEastAsia" w:cs="Times New Roman"/>
        </w:rPr>
      </w:pPr>
      <w:bookmarkStart w:id="12" w:name="_Toc87714595"/>
      <w:r w:rsidRPr="007F7AA4">
        <w:rPr>
          <w:rFonts w:eastAsiaTheme="majorEastAsia" w:cs="Times New Roman"/>
        </w:rPr>
        <w:t>项目开发有关简称</w:t>
      </w:r>
      <w:bookmarkEnd w:id="12"/>
    </w:p>
    <w:p w14:paraId="6CA5B1C1" w14:textId="77777777" w:rsidR="0022527D" w:rsidRPr="007F7AA4" w:rsidRDefault="0022527D" w:rsidP="004960FC">
      <w:pPr>
        <w:pStyle w:val="ac"/>
        <w:numPr>
          <w:ilvl w:val="0"/>
          <w:numId w:val="60"/>
        </w:numPr>
        <w:ind w:firstLineChars="0"/>
        <w:rPr>
          <w:rFonts w:eastAsiaTheme="majorEastAsia" w:cs="Times New Roman"/>
        </w:rPr>
      </w:pPr>
      <w:r w:rsidRPr="007F7AA4">
        <w:rPr>
          <w:rFonts w:eastAsiaTheme="majorEastAsia" w:cs="Times New Roman"/>
        </w:rPr>
        <w:t>DI</w:t>
      </w:r>
      <w:r w:rsidRPr="007F7AA4">
        <w:rPr>
          <w:rFonts w:eastAsiaTheme="majorEastAsia" w:cs="Times New Roman"/>
        </w:rPr>
        <w:t>：</w:t>
      </w:r>
      <w:r w:rsidRPr="007F7AA4">
        <w:rPr>
          <w:rFonts w:eastAsiaTheme="majorEastAsia" w:cs="Times New Roman"/>
        </w:rPr>
        <w:t>DI:Defect Index(</w:t>
      </w:r>
      <w:r w:rsidRPr="007F7AA4">
        <w:rPr>
          <w:rFonts w:eastAsiaTheme="majorEastAsia" w:cs="Times New Roman"/>
        </w:rPr>
        <w:t>缺陷率</w:t>
      </w:r>
      <w:r w:rsidRPr="007F7AA4">
        <w:rPr>
          <w:rFonts w:eastAsiaTheme="majorEastAsia" w:cs="Times New Roman"/>
        </w:rPr>
        <w:t>)</w:t>
      </w:r>
      <w:r w:rsidRPr="007F7AA4">
        <w:rPr>
          <w:rFonts w:eastAsiaTheme="majorEastAsia" w:cs="Times New Roman"/>
        </w:rPr>
        <w:t>，定义：</w:t>
      </w:r>
      <w:r w:rsidRPr="007F7AA4">
        <w:rPr>
          <w:rFonts w:eastAsiaTheme="majorEastAsia" w:cs="Times New Roman"/>
        </w:rPr>
        <w:t>DI</w:t>
      </w:r>
      <w:r w:rsidRPr="007F7AA4">
        <w:rPr>
          <w:rFonts w:eastAsiaTheme="majorEastAsia" w:cs="Times New Roman"/>
        </w:rPr>
        <w:t>值是衡量软件质量的高低的指标之一。计算公式：</w:t>
      </w:r>
      <w:r w:rsidRPr="007F7AA4">
        <w:rPr>
          <w:rFonts w:eastAsiaTheme="majorEastAsia" w:cs="Times New Roman"/>
        </w:rPr>
        <w:t xml:space="preserve">DI= </w:t>
      </w:r>
      <w:r w:rsidRPr="007F7AA4">
        <w:rPr>
          <w:rFonts w:eastAsiaTheme="majorEastAsia" w:cs="Times New Roman"/>
        </w:rPr>
        <w:t>致命级别的问题个数</w:t>
      </w:r>
      <w:r w:rsidRPr="007F7AA4">
        <w:rPr>
          <w:rFonts w:eastAsiaTheme="majorEastAsia" w:cs="Times New Roman"/>
        </w:rPr>
        <w:t>*10+</w:t>
      </w:r>
      <w:r w:rsidRPr="007F7AA4">
        <w:rPr>
          <w:rFonts w:eastAsiaTheme="majorEastAsia" w:cs="Times New Roman"/>
        </w:rPr>
        <w:t>严重级别的问题个数</w:t>
      </w:r>
      <w:r w:rsidRPr="007F7AA4">
        <w:rPr>
          <w:rFonts w:eastAsiaTheme="majorEastAsia" w:cs="Times New Roman"/>
        </w:rPr>
        <w:t>*3+</w:t>
      </w:r>
      <w:r w:rsidRPr="007F7AA4">
        <w:rPr>
          <w:rFonts w:eastAsiaTheme="majorEastAsia" w:cs="Times New Roman"/>
        </w:rPr>
        <w:t>一般级别的问题个数</w:t>
      </w:r>
      <w:r w:rsidRPr="007F7AA4">
        <w:rPr>
          <w:rFonts w:eastAsiaTheme="majorEastAsia" w:cs="Times New Roman"/>
        </w:rPr>
        <w:t>*1+</w:t>
      </w:r>
      <w:r w:rsidRPr="007F7AA4">
        <w:rPr>
          <w:rFonts w:eastAsiaTheme="majorEastAsia" w:cs="Times New Roman"/>
        </w:rPr>
        <w:t>提示级别的问题个数</w:t>
      </w:r>
      <w:r w:rsidRPr="007F7AA4">
        <w:rPr>
          <w:rFonts w:eastAsiaTheme="majorEastAsia" w:cs="Times New Roman"/>
        </w:rPr>
        <w:t xml:space="preserve">*0.1 </w:t>
      </w:r>
    </w:p>
    <w:p w14:paraId="2BA1368B" w14:textId="77777777" w:rsidR="0022527D" w:rsidRPr="007F7AA4" w:rsidRDefault="0022527D" w:rsidP="004960FC">
      <w:pPr>
        <w:pStyle w:val="ac"/>
        <w:numPr>
          <w:ilvl w:val="0"/>
          <w:numId w:val="60"/>
        </w:numPr>
        <w:ind w:firstLineChars="0"/>
        <w:rPr>
          <w:rFonts w:eastAsiaTheme="majorEastAsia" w:cs="Times New Roman"/>
        </w:rPr>
      </w:pPr>
      <w:r w:rsidRPr="007F7AA4">
        <w:rPr>
          <w:rFonts w:eastAsiaTheme="majorEastAsia" w:cs="Times New Roman"/>
        </w:rPr>
        <w:t>FC</w:t>
      </w:r>
      <w:r w:rsidRPr="007F7AA4">
        <w:rPr>
          <w:rFonts w:eastAsiaTheme="majorEastAsia" w:cs="Times New Roman"/>
        </w:rPr>
        <w:t>：</w:t>
      </w:r>
      <w:r w:rsidRPr="007F7AA4">
        <w:rPr>
          <w:rFonts w:eastAsiaTheme="majorEastAsia" w:cs="Times New Roman"/>
        </w:rPr>
        <w:t xml:space="preserve"> Feature Complete</w:t>
      </w:r>
      <w:r w:rsidRPr="007F7AA4">
        <w:rPr>
          <w:rFonts w:eastAsiaTheme="majorEastAsia" w:cs="Times New Roman"/>
        </w:rPr>
        <w:t>，是软件开发的一个阶段，用于完成计划中的所有</w:t>
      </w:r>
      <w:r w:rsidRPr="007F7AA4">
        <w:rPr>
          <w:rFonts w:eastAsiaTheme="majorEastAsia" w:cs="Times New Roman"/>
        </w:rPr>
        <w:t>Feature</w:t>
      </w:r>
      <w:r w:rsidRPr="007F7AA4">
        <w:rPr>
          <w:rFonts w:eastAsiaTheme="majorEastAsia" w:cs="Times New Roman"/>
        </w:rPr>
        <w:t>。根据经验，我司在</w:t>
      </w:r>
      <w:r w:rsidRPr="007F7AA4">
        <w:rPr>
          <w:rFonts w:eastAsiaTheme="majorEastAsia" w:cs="Times New Roman"/>
        </w:rPr>
        <w:t>P1</w:t>
      </w:r>
      <w:r w:rsidRPr="007F7AA4">
        <w:rPr>
          <w:rFonts w:eastAsiaTheme="majorEastAsia" w:cs="Times New Roman"/>
        </w:rPr>
        <w:t>阶段完成。</w:t>
      </w:r>
      <w:r w:rsidRPr="007F7AA4">
        <w:rPr>
          <w:rFonts w:eastAsiaTheme="majorEastAsia" w:cs="Times New Roman"/>
        </w:rPr>
        <w:t xml:space="preserve"> </w:t>
      </w:r>
    </w:p>
    <w:p w14:paraId="62B64F08" w14:textId="77777777" w:rsidR="0022527D" w:rsidRPr="007F7AA4" w:rsidRDefault="0022527D" w:rsidP="0022527D">
      <w:pPr>
        <w:rPr>
          <w:rFonts w:eastAsiaTheme="majorEastAsia" w:cs="Times New Roman"/>
        </w:rPr>
      </w:pPr>
    </w:p>
    <w:p w14:paraId="0702CC43" w14:textId="7D0BACA1" w:rsidR="0022527D" w:rsidRPr="007F7AA4" w:rsidRDefault="0022527D" w:rsidP="0022527D">
      <w:pPr>
        <w:pStyle w:val="2"/>
        <w:spacing w:before="156" w:after="156"/>
        <w:rPr>
          <w:rFonts w:cs="Times New Roman"/>
        </w:rPr>
      </w:pPr>
      <w:bookmarkStart w:id="13" w:name="_Toc87714596"/>
      <w:r w:rsidRPr="007F7AA4">
        <w:rPr>
          <w:rFonts w:cs="Times New Roman"/>
        </w:rPr>
        <w:t>高通项目相关</w:t>
      </w:r>
      <w:bookmarkEnd w:id="13"/>
    </w:p>
    <w:p w14:paraId="1162DE77" w14:textId="77777777" w:rsidR="0022527D" w:rsidRPr="007F7AA4" w:rsidRDefault="0022527D" w:rsidP="004960FC">
      <w:pPr>
        <w:pStyle w:val="ac"/>
        <w:numPr>
          <w:ilvl w:val="0"/>
          <w:numId w:val="59"/>
        </w:numPr>
        <w:ind w:firstLineChars="0"/>
        <w:rPr>
          <w:rFonts w:eastAsiaTheme="majorEastAsia" w:cs="Times New Roman"/>
        </w:rPr>
      </w:pPr>
      <w:r w:rsidRPr="007F7AA4">
        <w:rPr>
          <w:rFonts w:eastAsiaTheme="majorEastAsia" w:cs="Times New Roman"/>
        </w:rPr>
        <w:t>MBN</w:t>
      </w:r>
      <w:r w:rsidRPr="007F7AA4">
        <w:rPr>
          <w:rFonts w:eastAsiaTheme="majorEastAsia" w:cs="Times New Roman"/>
        </w:rPr>
        <w:t>：</w:t>
      </w:r>
      <w:r w:rsidRPr="007F7AA4">
        <w:rPr>
          <w:rFonts w:eastAsiaTheme="majorEastAsia" w:cs="Times New Roman"/>
        </w:rPr>
        <w:t>Modem BiNary</w:t>
      </w:r>
      <w:r w:rsidRPr="007F7AA4">
        <w:rPr>
          <w:rFonts w:eastAsiaTheme="majorEastAsia" w:cs="Times New Roman"/>
        </w:rPr>
        <w:t>，调制解调器二进制，是高通的</w:t>
      </w:r>
      <w:r w:rsidRPr="007F7AA4">
        <w:rPr>
          <w:rFonts w:eastAsiaTheme="majorEastAsia" w:cs="Times New Roman"/>
        </w:rPr>
        <w:t>NV</w:t>
      </w:r>
      <w:r w:rsidRPr="007F7AA4">
        <w:rPr>
          <w:rFonts w:eastAsiaTheme="majorEastAsia" w:cs="Times New Roman"/>
        </w:rPr>
        <w:t>编译生成文件</w:t>
      </w:r>
      <w:r w:rsidRPr="007F7AA4">
        <w:rPr>
          <w:rFonts w:eastAsiaTheme="majorEastAsia" w:cs="Times New Roman"/>
        </w:rPr>
        <w:t xml:space="preserve"> </w:t>
      </w:r>
    </w:p>
    <w:p w14:paraId="18FD3095" w14:textId="77777777" w:rsidR="0022527D" w:rsidRPr="007F7AA4" w:rsidRDefault="0022527D" w:rsidP="004960FC">
      <w:pPr>
        <w:pStyle w:val="ac"/>
        <w:numPr>
          <w:ilvl w:val="0"/>
          <w:numId w:val="59"/>
        </w:numPr>
        <w:ind w:firstLineChars="0"/>
        <w:rPr>
          <w:rFonts w:eastAsiaTheme="majorEastAsia" w:cs="Times New Roman"/>
        </w:rPr>
      </w:pPr>
      <w:r w:rsidRPr="007F7AA4">
        <w:rPr>
          <w:rFonts w:eastAsiaTheme="majorEastAsia" w:cs="Times New Roman"/>
        </w:rPr>
        <w:t>TLV</w:t>
      </w:r>
      <w:r w:rsidRPr="007F7AA4">
        <w:rPr>
          <w:rFonts w:eastAsiaTheme="majorEastAsia" w:cs="Times New Roman"/>
        </w:rPr>
        <w:t>：</w:t>
      </w:r>
      <w:r w:rsidRPr="007F7AA4">
        <w:rPr>
          <w:rFonts w:eastAsiaTheme="majorEastAsia" w:cs="Times New Roman"/>
        </w:rPr>
        <w:t>Type-Length-Value</w:t>
      </w:r>
      <w:r w:rsidRPr="007F7AA4">
        <w:rPr>
          <w:rFonts w:eastAsiaTheme="majorEastAsia" w:cs="Times New Roman"/>
        </w:rPr>
        <w:t>，类型</w:t>
      </w:r>
      <w:r w:rsidRPr="007F7AA4">
        <w:rPr>
          <w:rFonts w:eastAsiaTheme="majorEastAsia" w:cs="Times New Roman"/>
        </w:rPr>
        <w:t>-</w:t>
      </w:r>
      <w:r w:rsidRPr="007F7AA4">
        <w:rPr>
          <w:rFonts w:eastAsiaTheme="majorEastAsia" w:cs="Times New Roman"/>
        </w:rPr>
        <w:t>长度</w:t>
      </w:r>
      <w:r w:rsidRPr="007F7AA4">
        <w:rPr>
          <w:rFonts w:eastAsiaTheme="majorEastAsia" w:cs="Times New Roman"/>
        </w:rPr>
        <w:t>-</w:t>
      </w:r>
      <w:r w:rsidRPr="007F7AA4">
        <w:rPr>
          <w:rFonts w:eastAsiaTheme="majorEastAsia" w:cs="Times New Roman"/>
        </w:rPr>
        <w:t>值，是消息的一种编码方案，使用灵活，但是需要预定义</w:t>
      </w:r>
      <w:r w:rsidRPr="007F7AA4">
        <w:rPr>
          <w:rFonts w:eastAsiaTheme="majorEastAsia" w:cs="Times New Roman"/>
        </w:rPr>
        <w:t>Type</w:t>
      </w:r>
      <w:r w:rsidRPr="007F7AA4">
        <w:rPr>
          <w:rFonts w:eastAsiaTheme="majorEastAsia" w:cs="Times New Roman"/>
        </w:rPr>
        <w:t>的具体含义。</w:t>
      </w:r>
      <w:r w:rsidRPr="007F7AA4">
        <w:rPr>
          <w:rFonts w:eastAsiaTheme="majorEastAsia" w:cs="Times New Roman"/>
        </w:rPr>
        <w:t xml:space="preserve"> </w:t>
      </w:r>
    </w:p>
    <w:p w14:paraId="4CFA0532" w14:textId="49476884" w:rsidR="00595BCC" w:rsidRPr="007F7AA4" w:rsidRDefault="00595BCC" w:rsidP="004960FC">
      <w:pPr>
        <w:pStyle w:val="ac"/>
        <w:numPr>
          <w:ilvl w:val="0"/>
          <w:numId w:val="59"/>
        </w:numPr>
        <w:ind w:firstLineChars="0"/>
        <w:rPr>
          <w:rFonts w:eastAsiaTheme="majorEastAsia" w:cs="Times New Roman"/>
        </w:rPr>
      </w:pPr>
      <w:r w:rsidRPr="007F7AA4">
        <w:rPr>
          <w:rFonts w:eastAsiaTheme="majorEastAsia" w:cs="Times New Roman"/>
        </w:rPr>
        <w:t>DDS</w:t>
      </w:r>
      <w:r w:rsidRPr="007F7AA4">
        <w:rPr>
          <w:rFonts w:eastAsiaTheme="majorEastAsia" w:cs="Times New Roman"/>
        </w:rPr>
        <w:t>：有多种解释，含义都是数据卡。全称有</w:t>
      </w:r>
      <w:r w:rsidRPr="007F7AA4">
        <w:rPr>
          <w:rFonts w:eastAsiaTheme="majorEastAsia" w:cs="Times New Roman"/>
        </w:rPr>
        <w:t>Data Default Subscription</w:t>
      </w:r>
      <w:r w:rsidRPr="007F7AA4">
        <w:rPr>
          <w:rFonts w:eastAsiaTheme="majorEastAsia" w:cs="Times New Roman"/>
        </w:rPr>
        <w:t>，默认数据卡，</w:t>
      </w:r>
      <w:r w:rsidRPr="007F7AA4">
        <w:rPr>
          <w:rFonts w:eastAsiaTheme="majorEastAsia" w:cs="Times New Roman"/>
        </w:rPr>
        <w:t>Dedicated Data Subscription</w:t>
      </w:r>
      <w:r w:rsidRPr="007F7AA4">
        <w:rPr>
          <w:rFonts w:eastAsiaTheme="majorEastAsia" w:cs="Times New Roman"/>
        </w:rPr>
        <w:t>，专用数据卡，还有</w:t>
      </w:r>
      <w:r w:rsidRPr="007F7AA4">
        <w:rPr>
          <w:rFonts w:eastAsiaTheme="majorEastAsia" w:cs="Times New Roman"/>
        </w:rPr>
        <w:t>Designated Data Subscription</w:t>
      </w:r>
      <w:r w:rsidRPr="007F7AA4">
        <w:rPr>
          <w:rFonts w:eastAsiaTheme="majorEastAsia" w:cs="Times New Roman"/>
        </w:rPr>
        <w:t>，指定的数据卡，高通文档中用的是这个解释。</w:t>
      </w:r>
    </w:p>
    <w:p w14:paraId="07053142" w14:textId="77777777" w:rsidR="0022527D" w:rsidRPr="007F7AA4" w:rsidRDefault="0022527D" w:rsidP="004960FC">
      <w:pPr>
        <w:pStyle w:val="ac"/>
        <w:numPr>
          <w:ilvl w:val="0"/>
          <w:numId w:val="59"/>
        </w:numPr>
        <w:ind w:firstLineChars="0"/>
        <w:rPr>
          <w:rFonts w:eastAsiaTheme="majorEastAsia" w:cs="Times New Roman"/>
        </w:rPr>
      </w:pPr>
      <w:r w:rsidRPr="007F7AA4">
        <w:rPr>
          <w:rFonts w:eastAsiaTheme="majorEastAsia" w:cs="Times New Roman"/>
        </w:rPr>
        <w:t>Scons</w:t>
      </w:r>
      <w:r w:rsidRPr="007F7AA4">
        <w:rPr>
          <w:rFonts w:eastAsiaTheme="majorEastAsia" w:cs="Times New Roman"/>
        </w:rPr>
        <w:t>：一种软件开发工具程序，功能类似于</w:t>
      </w:r>
      <w:r w:rsidRPr="007F7AA4">
        <w:rPr>
          <w:rFonts w:eastAsiaTheme="majorEastAsia" w:cs="Times New Roman"/>
        </w:rPr>
        <w:t>UNIX</w:t>
      </w:r>
      <w:r w:rsidRPr="007F7AA4">
        <w:rPr>
          <w:rFonts w:eastAsiaTheme="majorEastAsia" w:cs="Times New Roman"/>
        </w:rPr>
        <w:t>上的</w:t>
      </w:r>
      <w:r w:rsidRPr="007F7AA4">
        <w:rPr>
          <w:rFonts w:eastAsiaTheme="majorEastAsia" w:cs="Times New Roman"/>
        </w:rPr>
        <w:t>make</w:t>
      </w:r>
      <w:r w:rsidRPr="007F7AA4">
        <w:rPr>
          <w:rFonts w:eastAsiaTheme="majorEastAsia" w:cs="Times New Roman"/>
        </w:rPr>
        <w:t>、</w:t>
      </w:r>
      <w:r w:rsidRPr="007F7AA4">
        <w:rPr>
          <w:rFonts w:eastAsiaTheme="majorEastAsia" w:cs="Times New Roman"/>
        </w:rPr>
        <w:t>autoconf</w:t>
      </w:r>
      <w:r w:rsidRPr="007F7AA4">
        <w:rPr>
          <w:rFonts w:eastAsiaTheme="majorEastAsia" w:cs="Times New Roman"/>
        </w:rPr>
        <w:t>与</w:t>
      </w:r>
      <w:r w:rsidRPr="007F7AA4">
        <w:rPr>
          <w:rFonts w:eastAsiaTheme="majorEastAsia" w:cs="Times New Roman"/>
        </w:rPr>
        <w:t>automake</w:t>
      </w:r>
      <w:r w:rsidRPr="007F7AA4">
        <w:rPr>
          <w:rFonts w:eastAsiaTheme="majorEastAsia" w:cs="Times New Roman"/>
        </w:rPr>
        <w:t>工具。它是一个开放源代码计划，采用</w:t>
      </w:r>
      <w:r w:rsidRPr="007F7AA4">
        <w:rPr>
          <w:rFonts w:eastAsiaTheme="majorEastAsia" w:cs="Times New Roman"/>
        </w:rPr>
        <w:t>MIT</w:t>
      </w:r>
      <w:r w:rsidRPr="007F7AA4">
        <w:rPr>
          <w:rFonts w:eastAsiaTheme="majorEastAsia" w:cs="Times New Roman"/>
        </w:rPr>
        <w:t>许可，原作者是史蒂芬</w:t>
      </w:r>
      <w:r w:rsidRPr="007F7AA4">
        <w:rPr>
          <w:rFonts w:eastAsiaTheme="majorEastAsia" w:cs="Times New Roman"/>
        </w:rPr>
        <w:t>·</w:t>
      </w:r>
      <w:r w:rsidRPr="007F7AA4">
        <w:rPr>
          <w:rFonts w:eastAsiaTheme="majorEastAsia" w:cs="Times New Roman"/>
        </w:rPr>
        <w:t>奈特（</w:t>
      </w:r>
      <w:r w:rsidRPr="007F7AA4">
        <w:rPr>
          <w:rFonts w:eastAsiaTheme="majorEastAsia" w:cs="Times New Roman"/>
        </w:rPr>
        <w:t>Steven Knight</w:t>
      </w:r>
      <w:r w:rsidRPr="007F7AA4">
        <w:rPr>
          <w:rFonts w:eastAsiaTheme="majorEastAsia" w:cs="Times New Roman"/>
        </w:rPr>
        <w:t>），使用</w:t>
      </w:r>
      <w:r w:rsidRPr="007F7AA4">
        <w:rPr>
          <w:rFonts w:eastAsiaTheme="majorEastAsia" w:cs="Times New Roman"/>
        </w:rPr>
        <w:t>Python</w:t>
      </w:r>
      <w:r w:rsidRPr="007F7AA4">
        <w:rPr>
          <w:rFonts w:eastAsiaTheme="majorEastAsia" w:cs="Times New Roman"/>
        </w:rPr>
        <w:t>语言开发。第一个正式版本在</w:t>
      </w:r>
      <w:r w:rsidRPr="007F7AA4">
        <w:rPr>
          <w:rFonts w:eastAsiaTheme="majorEastAsia" w:cs="Times New Roman"/>
        </w:rPr>
        <w:t>2010</w:t>
      </w:r>
      <w:r w:rsidRPr="007F7AA4">
        <w:rPr>
          <w:rFonts w:eastAsiaTheme="majorEastAsia" w:cs="Times New Roman"/>
        </w:rPr>
        <w:t>年</w:t>
      </w:r>
      <w:r w:rsidRPr="007F7AA4">
        <w:rPr>
          <w:rFonts w:eastAsiaTheme="majorEastAsia" w:cs="Times New Roman"/>
        </w:rPr>
        <w:t>3</w:t>
      </w:r>
      <w:r w:rsidRPr="007F7AA4">
        <w:rPr>
          <w:rFonts w:eastAsiaTheme="majorEastAsia" w:cs="Times New Roman"/>
        </w:rPr>
        <w:t>月</w:t>
      </w:r>
      <w:r w:rsidRPr="007F7AA4">
        <w:rPr>
          <w:rFonts w:eastAsiaTheme="majorEastAsia" w:cs="Times New Roman"/>
        </w:rPr>
        <w:t>23</w:t>
      </w:r>
      <w:r w:rsidRPr="007F7AA4">
        <w:rPr>
          <w:rFonts w:eastAsiaTheme="majorEastAsia" w:cs="Times New Roman"/>
        </w:rPr>
        <w:t>日发布。与</w:t>
      </w:r>
      <w:r w:rsidRPr="007F7AA4">
        <w:rPr>
          <w:rFonts w:eastAsiaTheme="majorEastAsia" w:cs="Times New Roman"/>
        </w:rPr>
        <w:t>Linux</w:t>
      </w:r>
      <w:r w:rsidRPr="007F7AA4">
        <w:rPr>
          <w:rFonts w:eastAsiaTheme="majorEastAsia" w:cs="Times New Roman"/>
        </w:rPr>
        <w:t>中常见的</w:t>
      </w:r>
      <w:r w:rsidRPr="007F7AA4">
        <w:rPr>
          <w:rFonts w:eastAsiaTheme="majorEastAsia" w:cs="Times New Roman"/>
        </w:rPr>
        <w:t>Makefile</w:t>
      </w:r>
      <w:r w:rsidRPr="007F7AA4">
        <w:rPr>
          <w:rFonts w:eastAsiaTheme="majorEastAsia" w:cs="Times New Roman"/>
        </w:rPr>
        <w:t>有相同的作用，用于指定程序编译的对应的源文件、生成文件等。</w:t>
      </w:r>
      <w:r w:rsidRPr="007F7AA4">
        <w:rPr>
          <w:rFonts w:eastAsiaTheme="majorEastAsia" w:cs="Times New Roman"/>
        </w:rPr>
        <w:t xml:space="preserve"> </w:t>
      </w:r>
    </w:p>
    <w:p w14:paraId="6D3F6234" w14:textId="77777777" w:rsidR="0022527D" w:rsidRPr="007F7AA4" w:rsidRDefault="0022527D" w:rsidP="004960FC">
      <w:pPr>
        <w:pStyle w:val="ac"/>
        <w:numPr>
          <w:ilvl w:val="0"/>
          <w:numId w:val="59"/>
        </w:numPr>
        <w:ind w:firstLineChars="0"/>
        <w:rPr>
          <w:rFonts w:eastAsiaTheme="majorEastAsia" w:cs="Times New Roman"/>
        </w:rPr>
      </w:pPr>
      <w:r w:rsidRPr="007F7AA4">
        <w:rPr>
          <w:rFonts w:eastAsiaTheme="majorEastAsia" w:cs="Times New Roman"/>
        </w:rPr>
        <w:t>MPSS</w:t>
      </w:r>
      <w:r w:rsidRPr="007F7AA4">
        <w:rPr>
          <w:rFonts w:eastAsiaTheme="majorEastAsia" w:cs="Times New Roman"/>
        </w:rPr>
        <w:t>：</w:t>
      </w:r>
      <w:r w:rsidRPr="007F7AA4">
        <w:rPr>
          <w:rFonts w:eastAsiaTheme="majorEastAsia" w:cs="Times New Roman"/>
        </w:rPr>
        <w:t xml:space="preserve">Modem Processor Subsystem </w:t>
      </w:r>
      <w:r w:rsidRPr="007F7AA4">
        <w:rPr>
          <w:rFonts w:eastAsiaTheme="majorEastAsia" w:cs="Times New Roman"/>
        </w:rPr>
        <w:t>，</w:t>
      </w:r>
      <w:r w:rsidRPr="007F7AA4">
        <w:rPr>
          <w:rFonts w:eastAsiaTheme="majorEastAsia" w:cs="Times New Roman"/>
        </w:rPr>
        <w:t>Modem</w:t>
      </w:r>
      <w:r w:rsidRPr="007F7AA4">
        <w:rPr>
          <w:rFonts w:eastAsiaTheme="majorEastAsia" w:cs="Times New Roman"/>
        </w:rPr>
        <w:t>处理器子系统</w:t>
      </w:r>
      <w:r w:rsidRPr="007F7AA4">
        <w:rPr>
          <w:rFonts w:eastAsiaTheme="majorEastAsia" w:cs="Times New Roman"/>
        </w:rPr>
        <w:t xml:space="preserve"> </w:t>
      </w:r>
    </w:p>
    <w:p w14:paraId="33A74BB1" w14:textId="77777777" w:rsidR="0022527D" w:rsidRPr="007F7AA4" w:rsidRDefault="0022527D" w:rsidP="004960FC">
      <w:pPr>
        <w:pStyle w:val="ac"/>
        <w:numPr>
          <w:ilvl w:val="0"/>
          <w:numId w:val="59"/>
        </w:numPr>
        <w:ind w:firstLineChars="0"/>
        <w:rPr>
          <w:rFonts w:eastAsiaTheme="majorEastAsia" w:cs="Times New Roman"/>
        </w:rPr>
      </w:pPr>
      <w:r w:rsidRPr="007F7AA4">
        <w:rPr>
          <w:rFonts w:eastAsiaTheme="majorEastAsia" w:cs="Times New Roman"/>
        </w:rPr>
        <w:t>HLOS</w:t>
      </w:r>
      <w:r w:rsidRPr="007F7AA4">
        <w:rPr>
          <w:rFonts w:eastAsiaTheme="majorEastAsia" w:cs="Times New Roman"/>
        </w:rPr>
        <w:t>：</w:t>
      </w:r>
      <w:r w:rsidRPr="007F7AA4">
        <w:rPr>
          <w:rFonts w:eastAsiaTheme="majorEastAsia" w:cs="Times New Roman"/>
        </w:rPr>
        <w:t>High Level OS</w:t>
      </w:r>
      <w:r w:rsidRPr="007F7AA4">
        <w:rPr>
          <w:rFonts w:eastAsiaTheme="majorEastAsia" w:cs="Times New Roman"/>
        </w:rPr>
        <w:t>，</w:t>
      </w:r>
      <w:r w:rsidRPr="007F7AA4">
        <w:rPr>
          <w:rFonts w:eastAsiaTheme="majorEastAsia" w:cs="Times New Roman"/>
        </w:rPr>
        <w:t xml:space="preserve"> </w:t>
      </w:r>
      <w:r w:rsidRPr="007F7AA4">
        <w:rPr>
          <w:rFonts w:eastAsiaTheme="majorEastAsia" w:cs="Times New Roman"/>
        </w:rPr>
        <w:t>高层操作系统，与</w:t>
      </w:r>
      <w:r w:rsidRPr="007F7AA4">
        <w:rPr>
          <w:rFonts w:eastAsiaTheme="majorEastAsia" w:cs="Times New Roman"/>
        </w:rPr>
        <w:t>Non-HLOS</w:t>
      </w:r>
      <w:r w:rsidRPr="007F7AA4">
        <w:rPr>
          <w:rFonts w:eastAsiaTheme="majorEastAsia" w:cs="Times New Roman"/>
        </w:rPr>
        <w:t>对应。包括三个方面：</w:t>
      </w:r>
      <w:r w:rsidRPr="007F7AA4">
        <w:rPr>
          <w:rFonts w:eastAsiaTheme="majorEastAsia" w:cs="Times New Roman"/>
        </w:rPr>
        <w:t xml:space="preserve">Linux Android </w:t>
      </w:r>
      <w:r w:rsidRPr="007F7AA4">
        <w:rPr>
          <w:rFonts w:eastAsiaTheme="majorEastAsia" w:cs="Times New Roman"/>
        </w:rPr>
        <w:t>编译、</w:t>
      </w:r>
      <w:r w:rsidRPr="007F7AA4">
        <w:rPr>
          <w:rFonts w:eastAsiaTheme="majorEastAsia" w:cs="Times New Roman"/>
        </w:rPr>
        <w:t xml:space="preserve">Linux </w:t>
      </w:r>
      <w:r w:rsidRPr="007F7AA4">
        <w:rPr>
          <w:rFonts w:eastAsiaTheme="majorEastAsia" w:cs="Times New Roman"/>
        </w:rPr>
        <w:t>内核、</w:t>
      </w:r>
      <w:r w:rsidRPr="007F7AA4">
        <w:rPr>
          <w:rFonts w:eastAsiaTheme="majorEastAsia" w:cs="Times New Roman"/>
        </w:rPr>
        <w:t>Android OS</w:t>
      </w:r>
      <w:r w:rsidRPr="007F7AA4">
        <w:rPr>
          <w:rFonts w:eastAsiaTheme="majorEastAsia" w:cs="Times New Roman"/>
        </w:rPr>
        <w:t>（用户空间）</w:t>
      </w:r>
      <w:r w:rsidRPr="007F7AA4">
        <w:rPr>
          <w:rFonts w:eastAsiaTheme="majorEastAsia" w:cs="Times New Roman"/>
        </w:rPr>
        <w:t xml:space="preserve"> </w:t>
      </w:r>
    </w:p>
    <w:p w14:paraId="340FA73C" w14:textId="77777777" w:rsidR="0022527D" w:rsidRPr="007F7AA4" w:rsidRDefault="0022527D" w:rsidP="004960FC">
      <w:pPr>
        <w:pStyle w:val="ac"/>
        <w:numPr>
          <w:ilvl w:val="0"/>
          <w:numId w:val="59"/>
        </w:numPr>
        <w:ind w:firstLineChars="0"/>
        <w:rPr>
          <w:rFonts w:eastAsiaTheme="majorEastAsia" w:cs="Times New Roman"/>
        </w:rPr>
      </w:pPr>
      <w:r w:rsidRPr="007F7AA4">
        <w:rPr>
          <w:rFonts w:eastAsiaTheme="majorEastAsia" w:cs="Times New Roman"/>
        </w:rPr>
        <w:t>Non-HLOS</w:t>
      </w:r>
      <w:r w:rsidRPr="007F7AA4">
        <w:rPr>
          <w:rFonts w:eastAsiaTheme="majorEastAsia" w:cs="Times New Roman"/>
        </w:rPr>
        <w:t>：</w:t>
      </w:r>
      <w:r w:rsidRPr="007F7AA4">
        <w:rPr>
          <w:rFonts w:eastAsiaTheme="majorEastAsia" w:cs="Times New Roman"/>
        </w:rPr>
        <w:t xml:space="preserve">Basically Non-HLOS can be considered the core BSP and other supported software package, which performs the bare minimum functionalities at system boot-up including loading the HIgh Level OS(Linux/ Android/ Windows). Non HLOS is typically provided by the vendors owning the HW platform. </w:t>
      </w:r>
    </w:p>
    <w:p w14:paraId="578F6BC8" w14:textId="74070BAB" w:rsidR="0022527D" w:rsidRPr="007F7AA4" w:rsidRDefault="0022527D" w:rsidP="0022527D">
      <w:pPr>
        <w:pStyle w:val="3"/>
        <w:spacing w:before="156" w:after="156"/>
        <w:rPr>
          <w:rFonts w:eastAsiaTheme="majorEastAsia" w:cs="Times New Roman"/>
        </w:rPr>
      </w:pPr>
      <w:bookmarkStart w:id="14" w:name="_Toc87714597"/>
      <w:r w:rsidRPr="007F7AA4">
        <w:rPr>
          <w:rFonts w:eastAsiaTheme="majorEastAsia" w:cs="Times New Roman"/>
        </w:rPr>
        <w:t>高通</w:t>
      </w:r>
      <w:r w:rsidRPr="007F7AA4">
        <w:rPr>
          <w:rFonts w:eastAsiaTheme="majorEastAsia" w:cs="Times New Roman"/>
        </w:rPr>
        <w:t>Modem</w:t>
      </w:r>
      <w:r w:rsidRPr="007F7AA4">
        <w:rPr>
          <w:rFonts w:eastAsiaTheme="majorEastAsia" w:cs="Times New Roman"/>
        </w:rPr>
        <w:t>软件相关术语</w:t>
      </w:r>
      <w:bookmarkEnd w:id="14"/>
    </w:p>
    <w:p w14:paraId="3426C055" w14:textId="77777777" w:rsidR="0022527D" w:rsidRPr="007F7AA4" w:rsidRDefault="0022527D" w:rsidP="004960FC">
      <w:pPr>
        <w:pStyle w:val="ac"/>
        <w:numPr>
          <w:ilvl w:val="0"/>
          <w:numId w:val="58"/>
        </w:numPr>
        <w:ind w:firstLineChars="0"/>
        <w:rPr>
          <w:rFonts w:eastAsiaTheme="majorEastAsia" w:cs="Times New Roman"/>
        </w:rPr>
      </w:pPr>
      <w:r w:rsidRPr="007F7AA4">
        <w:rPr>
          <w:rFonts w:eastAsiaTheme="majorEastAsia" w:cs="Times New Roman"/>
        </w:rPr>
        <w:t>QMI</w:t>
      </w:r>
      <w:r w:rsidRPr="007F7AA4">
        <w:rPr>
          <w:rFonts w:eastAsiaTheme="majorEastAsia" w:cs="Times New Roman"/>
        </w:rPr>
        <w:t>：</w:t>
      </w:r>
      <w:r w:rsidRPr="007F7AA4">
        <w:rPr>
          <w:rFonts w:eastAsiaTheme="majorEastAsia" w:cs="Times New Roman"/>
        </w:rPr>
        <w:t>Qualcomm Messaging Interface</w:t>
      </w:r>
      <w:r w:rsidRPr="007F7AA4">
        <w:rPr>
          <w:rFonts w:eastAsiaTheme="majorEastAsia" w:cs="Times New Roman"/>
        </w:rPr>
        <w:t>，高通消息接口</w:t>
      </w:r>
      <w:r w:rsidRPr="007F7AA4">
        <w:rPr>
          <w:rFonts w:eastAsiaTheme="majorEastAsia" w:cs="Times New Roman"/>
        </w:rPr>
        <w:t xml:space="preserve"> </w:t>
      </w:r>
    </w:p>
    <w:p w14:paraId="4DAD4D34" w14:textId="77777777" w:rsidR="0022527D" w:rsidRPr="007F7AA4" w:rsidRDefault="0022527D" w:rsidP="004960FC">
      <w:pPr>
        <w:pStyle w:val="ac"/>
        <w:numPr>
          <w:ilvl w:val="0"/>
          <w:numId w:val="58"/>
        </w:numPr>
        <w:ind w:firstLineChars="0"/>
        <w:rPr>
          <w:rFonts w:eastAsiaTheme="majorEastAsia" w:cs="Times New Roman"/>
        </w:rPr>
      </w:pPr>
      <w:r w:rsidRPr="007F7AA4">
        <w:rPr>
          <w:rFonts w:eastAsiaTheme="majorEastAsia" w:cs="Times New Roman"/>
        </w:rPr>
        <w:t>CM</w:t>
      </w:r>
      <w:r w:rsidRPr="007F7AA4">
        <w:rPr>
          <w:rFonts w:eastAsiaTheme="majorEastAsia" w:cs="Times New Roman"/>
        </w:rPr>
        <w:t>：</w:t>
      </w:r>
      <w:r w:rsidRPr="007F7AA4">
        <w:rPr>
          <w:rFonts w:eastAsiaTheme="majorEastAsia" w:cs="Times New Roman"/>
        </w:rPr>
        <w:t>Call Manager</w:t>
      </w:r>
      <w:r w:rsidRPr="007F7AA4">
        <w:rPr>
          <w:rFonts w:eastAsiaTheme="majorEastAsia" w:cs="Times New Roman"/>
        </w:rPr>
        <w:t>，呼叫管理模块。属于</w:t>
      </w:r>
      <w:r w:rsidRPr="007F7AA4">
        <w:rPr>
          <w:rFonts w:eastAsiaTheme="majorEastAsia" w:cs="Times New Roman"/>
        </w:rPr>
        <w:t>Modem NAS</w:t>
      </w:r>
      <w:r w:rsidRPr="007F7AA4">
        <w:rPr>
          <w:rFonts w:eastAsiaTheme="majorEastAsia" w:cs="Times New Roman"/>
        </w:rPr>
        <w:t>层的模块。</w:t>
      </w:r>
      <w:r w:rsidRPr="007F7AA4">
        <w:rPr>
          <w:rFonts w:eastAsiaTheme="majorEastAsia" w:cs="Times New Roman"/>
        </w:rPr>
        <w:t xml:space="preserve"> </w:t>
      </w:r>
    </w:p>
    <w:p w14:paraId="0C7792F2" w14:textId="77777777" w:rsidR="0022527D" w:rsidRPr="007F7AA4" w:rsidRDefault="0022527D" w:rsidP="0022527D">
      <w:pPr>
        <w:rPr>
          <w:rFonts w:eastAsiaTheme="majorEastAsia" w:cs="Times New Roman"/>
        </w:rPr>
      </w:pPr>
    </w:p>
    <w:p w14:paraId="624CF33A" w14:textId="078EC6FA" w:rsidR="0022527D" w:rsidRPr="007F7AA4" w:rsidRDefault="0022527D" w:rsidP="0022527D">
      <w:pPr>
        <w:pStyle w:val="2"/>
        <w:spacing w:before="156" w:after="156"/>
        <w:rPr>
          <w:rFonts w:cs="Times New Roman"/>
        </w:rPr>
      </w:pPr>
      <w:bookmarkStart w:id="15" w:name="_Toc87714598"/>
      <w:r w:rsidRPr="007F7AA4">
        <w:rPr>
          <w:rFonts w:cs="Times New Roman"/>
        </w:rPr>
        <w:t>MTK</w:t>
      </w:r>
      <w:r w:rsidRPr="007F7AA4">
        <w:rPr>
          <w:rFonts w:cs="Times New Roman"/>
        </w:rPr>
        <w:t>项目相关缩写</w:t>
      </w:r>
      <w:bookmarkEnd w:id="15"/>
    </w:p>
    <w:p w14:paraId="3D1BE371" w14:textId="77777777" w:rsidR="0022527D" w:rsidRPr="007F7AA4" w:rsidRDefault="0022527D" w:rsidP="0022527D">
      <w:pPr>
        <w:rPr>
          <w:rFonts w:eastAsiaTheme="majorEastAsia" w:cs="Times New Roman"/>
        </w:rPr>
      </w:pPr>
      <w:r w:rsidRPr="007F7AA4">
        <w:rPr>
          <w:rFonts w:eastAsiaTheme="majorEastAsia" w:cs="Times New Roman"/>
        </w:rPr>
        <w:t>eService</w:t>
      </w:r>
      <w:r w:rsidRPr="007F7AA4">
        <w:rPr>
          <w:rFonts w:eastAsiaTheme="majorEastAsia" w:cs="Times New Roman"/>
        </w:rPr>
        <w:t>：</w:t>
      </w:r>
    </w:p>
    <w:p w14:paraId="71F14B0D" w14:textId="47F06E58" w:rsidR="0022527D" w:rsidRPr="007F7AA4" w:rsidRDefault="0022527D" w:rsidP="0022527D">
      <w:pPr>
        <w:pStyle w:val="2"/>
        <w:spacing w:before="156" w:after="156"/>
        <w:rPr>
          <w:rFonts w:cs="Times New Roman"/>
        </w:rPr>
      </w:pPr>
      <w:bookmarkStart w:id="16" w:name="_Toc87714599"/>
      <w:r w:rsidRPr="007F7AA4">
        <w:rPr>
          <w:rFonts w:cs="Times New Roman"/>
        </w:rPr>
        <w:t>通信相关术语</w:t>
      </w:r>
      <w:bookmarkEnd w:id="16"/>
    </w:p>
    <w:p w14:paraId="50D92C3B" w14:textId="77777777" w:rsidR="0022527D" w:rsidRPr="007F7AA4" w:rsidRDefault="0022527D" w:rsidP="004960FC">
      <w:pPr>
        <w:pStyle w:val="ac"/>
        <w:numPr>
          <w:ilvl w:val="0"/>
          <w:numId w:val="57"/>
        </w:numPr>
        <w:ind w:firstLineChars="0"/>
        <w:rPr>
          <w:rFonts w:eastAsiaTheme="majorEastAsia" w:cs="Times New Roman"/>
        </w:rPr>
      </w:pPr>
      <w:r w:rsidRPr="007F7AA4">
        <w:rPr>
          <w:rFonts w:eastAsiaTheme="majorEastAsia" w:cs="Times New Roman"/>
        </w:rPr>
        <w:t>Modem</w:t>
      </w:r>
      <w:r w:rsidRPr="007F7AA4">
        <w:rPr>
          <w:rFonts w:eastAsiaTheme="majorEastAsia" w:cs="Times New Roman"/>
        </w:rPr>
        <w:t>：调制解调器，完成信号的发送和接收处理，用于承载用户的移动数据、电话、短信业务。</w:t>
      </w:r>
      <w:r w:rsidRPr="007F7AA4">
        <w:rPr>
          <w:rFonts w:eastAsiaTheme="majorEastAsia" w:cs="Times New Roman"/>
        </w:rPr>
        <w:t xml:space="preserve"> </w:t>
      </w:r>
    </w:p>
    <w:p w14:paraId="3682ACAD" w14:textId="77777777" w:rsidR="0022527D" w:rsidRPr="007F7AA4" w:rsidRDefault="0022527D" w:rsidP="004960FC">
      <w:pPr>
        <w:pStyle w:val="ac"/>
        <w:numPr>
          <w:ilvl w:val="0"/>
          <w:numId w:val="57"/>
        </w:numPr>
        <w:ind w:firstLineChars="0"/>
        <w:rPr>
          <w:rFonts w:eastAsiaTheme="majorEastAsia" w:cs="Times New Roman"/>
        </w:rPr>
      </w:pPr>
      <w:r w:rsidRPr="007F7AA4">
        <w:rPr>
          <w:rFonts w:eastAsiaTheme="majorEastAsia" w:cs="Times New Roman"/>
        </w:rPr>
        <w:t>ESIM</w:t>
      </w:r>
      <w:r w:rsidRPr="007F7AA4">
        <w:rPr>
          <w:rFonts w:eastAsiaTheme="majorEastAsia" w:cs="Times New Roman"/>
        </w:rPr>
        <w:t>：</w:t>
      </w:r>
      <w:r w:rsidRPr="007F7AA4">
        <w:rPr>
          <w:rFonts w:eastAsiaTheme="majorEastAsia" w:cs="Times New Roman"/>
        </w:rPr>
        <w:t>Embedded-SIM</w:t>
      </w:r>
      <w:r w:rsidRPr="007F7AA4">
        <w:rPr>
          <w:rFonts w:eastAsiaTheme="majorEastAsia" w:cs="Times New Roman"/>
        </w:rPr>
        <w:t>，</w:t>
      </w:r>
      <w:r w:rsidRPr="007F7AA4">
        <w:rPr>
          <w:rFonts w:eastAsiaTheme="majorEastAsia" w:cs="Times New Roman"/>
        </w:rPr>
        <w:t>eSIM</w:t>
      </w:r>
      <w:r w:rsidRPr="007F7AA4">
        <w:rPr>
          <w:rFonts w:eastAsiaTheme="majorEastAsia" w:cs="Times New Roman"/>
        </w:rPr>
        <w:t>卡的概念就是将传统</w:t>
      </w:r>
      <w:r w:rsidRPr="007F7AA4">
        <w:rPr>
          <w:rFonts w:eastAsiaTheme="majorEastAsia" w:cs="Times New Roman"/>
        </w:rPr>
        <w:t>SIM</w:t>
      </w:r>
      <w:r w:rsidRPr="007F7AA4">
        <w:rPr>
          <w:rFonts w:eastAsiaTheme="majorEastAsia" w:cs="Times New Roman"/>
        </w:rPr>
        <w:t>卡直接嵌入到设备芯片上，而不是作为独立的可移除零部件加入设备中，用户无需插入物理</w:t>
      </w:r>
      <w:r w:rsidRPr="007F7AA4">
        <w:rPr>
          <w:rFonts w:eastAsiaTheme="majorEastAsia" w:cs="Times New Roman"/>
        </w:rPr>
        <w:t>SIM</w:t>
      </w:r>
      <w:r w:rsidRPr="007F7AA4">
        <w:rPr>
          <w:rFonts w:eastAsiaTheme="majorEastAsia" w:cs="Times New Roman"/>
        </w:rPr>
        <w:t>卡。</w:t>
      </w:r>
      <w:r w:rsidRPr="007F7AA4">
        <w:rPr>
          <w:rFonts w:eastAsiaTheme="majorEastAsia" w:cs="Times New Roman"/>
        </w:rPr>
        <w:t xml:space="preserve"> </w:t>
      </w:r>
    </w:p>
    <w:p w14:paraId="4E272923" w14:textId="77777777" w:rsidR="0022527D" w:rsidRPr="007F7AA4" w:rsidRDefault="0022527D" w:rsidP="004960FC">
      <w:pPr>
        <w:pStyle w:val="ac"/>
        <w:numPr>
          <w:ilvl w:val="0"/>
          <w:numId w:val="57"/>
        </w:numPr>
        <w:ind w:firstLineChars="0"/>
        <w:rPr>
          <w:rFonts w:eastAsiaTheme="majorEastAsia" w:cs="Times New Roman"/>
        </w:rPr>
      </w:pPr>
      <w:r w:rsidRPr="007F7AA4">
        <w:rPr>
          <w:rFonts w:eastAsiaTheme="majorEastAsia" w:cs="Times New Roman"/>
        </w:rPr>
        <w:t>SGSN</w:t>
      </w:r>
      <w:r w:rsidRPr="007F7AA4">
        <w:rPr>
          <w:rFonts w:eastAsiaTheme="majorEastAsia" w:cs="Times New Roman"/>
        </w:rPr>
        <w:t>：</w:t>
      </w:r>
      <w:r w:rsidRPr="007F7AA4">
        <w:rPr>
          <w:rFonts w:eastAsiaTheme="majorEastAsia" w:cs="Times New Roman"/>
        </w:rPr>
        <w:t>Serving GPRS Support Node</w:t>
      </w:r>
      <w:r w:rsidRPr="007F7AA4">
        <w:rPr>
          <w:rFonts w:eastAsiaTheme="majorEastAsia" w:cs="Times New Roman"/>
        </w:rPr>
        <w:t>，业务</w:t>
      </w:r>
      <w:r w:rsidRPr="007F7AA4">
        <w:rPr>
          <w:rFonts w:eastAsiaTheme="majorEastAsia" w:cs="Times New Roman"/>
        </w:rPr>
        <w:t>GPRS</w:t>
      </w:r>
      <w:r w:rsidRPr="007F7AA4">
        <w:rPr>
          <w:rFonts w:eastAsiaTheme="majorEastAsia" w:cs="Times New Roman"/>
        </w:rPr>
        <w:t>支撑节点。</w:t>
      </w:r>
      <w:r w:rsidRPr="007F7AA4">
        <w:rPr>
          <w:rFonts w:eastAsiaTheme="majorEastAsia" w:cs="Times New Roman"/>
        </w:rPr>
        <w:t>SGSN</w:t>
      </w:r>
      <w:r w:rsidRPr="007F7AA4">
        <w:rPr>
          <w:rFonts w:eastAsiaTheme="majorEastAsia" w:cs="Times New Roman"/>
        </w:rPr>
        <w:t>属于</w:t>
      </w:r>
      <w:r w:rsidRPr="007F7AA4">
        <w:rPr>
          <w:rFonts w:eastAsiaTheme="majorEastAsia" w:cs="Times New Roman"/>
        </w:rPr>
        <w:t>GPRS</w:t>
      </w:r>
      <w:r w:rsidRPr="007F7AA4">
        <w:rPr>
          <w:rFonts w:eastAsiaTheme="majorEastAsia" w:cs="Times New Roman"/>
        </w:rPr>
        <w:t>数据核心网络的网元。</w:t>
      </w:r>
      <w:r w:rsidRPr="007F7AA4">
        <w:rPr>
          <w:rFonts w:eastAsiaTheme="majorEastAsia" w:cs="Times New Roman"/>
        </w:rPr>
        <w:t>SGSN</w:t>
      </w:r>
      <w:r w:rsidRPr="007F7AA4">
        <w:rPr>
          <w:rFonts w:eastAsiaTheme="majorEastAsia" w:cs="Times New Roman"/>
        </w:rPr>
        <w:t>负责在它的地理位置服务区域内从移动台接收或向其发送数据包。类似于</w:t>
      </w:r>
      <w:r w:rsidRPr="007F7AA4">
        <w:rPr>
          <w:rFonts w:eastAsiaTheme="majorEastAsia" w:cs="Times New Roman"/>
        </w:rPr>
        <w:t>LTE</w:t>
      </w:r>
      <w:r w:rsidRPr="007F7AA4">
        <w:rPr>
          <w:rFonts w:eastAsiaTheme="majorEastAsia" w:cs="Times New Roman"/>
        </w:rPr>
        <w:t>核心网络中的</w:t>
      </w:r>
      <w:r w:rsidRPr="007F7AA4">
        <w:rPr>
          <w:rFonts w:eastAsiaTheme="majorEastAsia" w:cs="Times New Roman"/>
        </w:rPr>
        <w:t>S-GW</w:t>
      </w:r>
      <w:r w:rsidRPr="007F7AA4">
        <w:rPr>
          <w:rFonts w:eastAsiaTheme="majorEastAsia" w:cs="Times New Roman"/>
        </w:rPr>
        <w:t>中的功能。</w:t>
      </w:r>
      <w:r w:rsidRPr="007F7AA4">
        <w:rPr>
          <w:rFonts w:eastAsiaTheme="majorEastAsia" w:cs="Times New Roman"/>
        </w:rPr>
        <w:t xml:space="preserve"> </w:t>
      </w:r>
    </w:p>
    <w:p w14:paraId="4F61F7B5" w14:textId="77777777" w:rsidR="0022527D" w:rsidRPr="007F7AA4" w:rsidRDefault="0022527D" w:rsidP="004960FC">
      <w:pPr>
        <w:pStyle w:val="ac"/>
        <w:numPr>
          <w:ilvl w:val="0"/>
          <w:numId w:val="57"/>
        </w:numPr>
        <w:ind w:firstLineChars="0"/>
        <w:rPr>
          <w:rFonts w:eastAsiaTheme="majorEastAsia" w:cs="Times New Roman"/>
        </w:rPr>
      </w:pPr>
      <w:r w:rsidRPr="007F7AA4">
        <w:rPr>
          <w:rFonts w:eastAsiaTheme="majorEastAsia" w:cs="Times New Roman"/>
        </w:rPr>
        <w:t>RFC</w:t>
      </w:r>
      <w:r w:rsidRPr="007F7AA4">
        <w:rPr>
          <w:rFonts w:eastAsiaTheme="majorEastAsia" w:cs="Times New Roman"/>
        </w:rPr>
        <w:t>：</w:t>
      </w:r>
      <w:r w:rsidRPr="007F7AA4">
        <w:rPr>
          <w:rFonts w:eastAsiaTheme="majorEastAsia" w:cs="Times New Roman"/>
        </w:rPr>
        <w:t>Request for Comments</w:t>
      </w:r>
      <w:r w:rsidRPr="007F7AA4">
        <w:rPr>
          <w:rFonts w:eastAsiaTheme="majorEastAsia" w:cs="Times New Roman"/>
        </w:rPr>
        <w:t>，请求意见稿。又翻译作意见征求，意见请求，请求评论是由互联网工程任务组（</w:t>
      </w:r>
      <w:r w:rsidRPr="007F7AA4">
        <w:rPr>
          <w:rFonts w:eastAsiaTheme="majorEastAsia" w:cs="Times New Roman"/>
        </w:rPr>
        <w:t>IETF</w:t>
      </w:r>
      <w:r w:rsidRPr="007F7AA4">
        <w:rPr>
          <w:rFonts w:eastAsiaTheme="majorEastAsia" w:cs="Times New Roman"/>
        </w:rPr>
        <w:t>）发布的一系列备忘录。文件收集了有关互联网相关信息，以及</w:t>
      </w:r>
      <w:r w:rsidRPr="007F7AA4">
        <w:rPr>
          <w:rFonts w:eastAsiaTheme="majorEastAsia" w:cs="Times New Roman"/>
        </w:rPr>
        <w:t>UNIX</w:t>
      </w:r>
      <w:r w:rsidRPr="007F7AA4">
        <w:rPr>
          <w:rFonts w:eastAsiaTheme="majorEastAsia" w:cs="Times New Roman"/>
        </w:rPr>
        <w:t>和互联网社群的软件文件，以编号排定。目前</w:t>
      </w:r>
      <w:r w:rsidRPr="007F7AA4">
        <w:rPr>
          <w:rFonts w:eastAsiaTheme="majorEastAsia" w:cs="Times New Roman"/>
        </w:rPr>
        <w:t>RFC</w:t>
      </w:r>
      <w:r w:rsidRPr="007F7AA4">
        <w:rPr>
          <w:rFonts w:eastAsiaTheme="majorEastAsia" w:cs="Times New Roman"/>
        </w:rPr>
        <w:t>文件是由互联网协会（</w:t>
      </w:r>
      <w:r w:rsidRPr="007F7AA4">
        <w:rPr>
          <w:rFonts w:eastAsiaTheme="majorEastAsia" w:cs="Times New Roman"/>
        </w:rPr>
        <w:t>ISOC</w:t>
      </w:r>
      <w:r w:rsidRPr="007F7AA4">
        <w:rPr>
          <w:rFonts w:eastAsiaTheme="majorEastAsia" w:cs="Times New Roman"/>
        </w:rPr>
        <w:t>）赞助发行。</w:t>
      </w:r>
      <w:r w:rsidRPr="007F7AA4">
        <w:rPr>
          <w:rFonts w:eastAsiaTheme="majorEastAsia" w:cs="Times New Roman"/>
        </w:rPr>
        <w:t xml:space="preserve"> </w:t>
      </w:r>
    </w:p>
    <w:p w14:paraId="56D2C5F1" w14:textId="0BD45333" w:rsidR="00397087" w:rsidRPr="007F7AA4" w:rsidRDefault="0022527D" w:rsidP="004960FC">
      <w:pPr>
        <w:pStyle w:val="ac"/>
        <w:numPr>
          <w:ilvl w:val="0"/>
          <w:numId w:val="57"/>
        </w:numPr>
        <w:ind w:firstLineChars="0"/>
        <w:rPr>
          <w:rFonts w:eastAsiaTheme="majorEastAsia" w:cs="Times New Roman"/>
        </w:rPr>
      </w:pPr>
      <w:r w:rsidRPr="007F7AA4">
        <w:rPr>
          <w:rFonts w:eastAsiaTheme="majorEastAsia" w:cs="Times New Roman"/>
        </w:rPr>
        <w:t>RAT</w:t>
      </w:r>
      <w:r w:rsidRPr="007F7AA4">
        <w:rPr>
          <w:rFonts w:eastAsiaTheme="majorEastAsia" w:cs="Times New Roman"/>
        </w:rPr>
        <w:t>：</w:t>
      </w:r>
      <w:r w:rsidRPr="007F7AA4">
        <w:rPr>
          <w:rFonts w:eastAsiaTheme="majorEastAsia" w:cs="Times New Roman"/>
        </w:rPr>
        <w:t xml:space="preserve">Radio Access Technology, </w:t>
      </w:r>
      <w:r w:rsidRPr="007F7AA4">
        <w:rPr>
          <w:rFonts w:eastAsiaTheme="majorEastAsia" w:cs="Times New Roman"/>
        </w:rPr>
        <w:t>无线接入技术。目前已有的无线接入技术有</w:t>
      </w:r>
      <w:r w:rsidRPr="007F7AA4">
        <w:rPr>
          <w:rFonts w:eastAsiaTheme="majorEastAsia" w:cs="Times New Roman"/>
        </w:rPr>
        <w:t>GSM</w:t>
      </w:r>
      <w:r w:rsidRPr="007F7AA4">
        <w:rPr>
          <w:rFonts w:eastAsiaTheme="majorEastAsia" w:cs="Times New Roman"/>
        </w:rPr>
        <w:t>、</w:t>
      </w:r>
      <w:r w:rsidRPr="007F7AA4">
        <w:rPr>
          <w:rFonts w:eastAsiaTheme="majorEastAsia" w:cs="Times New Roman"/>
        </w:rPr>
        <w:t>WCDMA</w:t>
      </w:r>
      <w:r w:rsidRPr="007F7AA4">
        <w:rPr>
          <w:rFonts w:eastAsiaTheme="majorEastAsia" w:cs="Times New Roman"/>
        </w:rPr>
        <w:t>、</w:t>
      </w:r>
      <w:r w:rsidRPr="007F7AA4">
        <w:rPr>
          <w:rFonts w:eastAsiaTheme="majorEastAsia" w:cs="Times New Roman"/>
        </w:rPr>
        <w:t>CDMA1X</w:t>
      </w:r>
      <w:r w:rsidRPr="007F7AA4">
        <w:rPr>
          <w:rFonts w:eastAsiaTheme="majorEastAsia" w:cs="Times New Roman"/>
        </w:rPr>
        <w:t>、</w:t>
      </w:r>
      <w:r w:rsidRPr="007F7AA4">
        <w:rPr>
          <w:rFonts w:eastAsiaTheme="majorEastAsia" w:cs="Times New Roman"/>
        </w:rPr>
        <w:t>EVDO</w:t>
      </w:r>
      <w:r w:rsidRPr="007F7AA4">
        <w:rPr>
          <w:rFonts w:eastAsiaTheme="majorEastAsia" w:cs="Times New Roman"/>
        </w:rPr>
        <w:t>、</w:t>
      </w:r>
      <w:r w:rsidRPr="007F7AA4">
        <w:rPr>
          <w:rFonts w:eastAsiaTheme="majorEastAsia" w:cs="Times New Roman"/>
        </w:rPr>
        <w:t>LTE</w:t>
      </w:r>
      <w:r w:rsidRPr="007F7AA4">
        <w:rPr>
          <w:rFonts w:eastAsiaTheme="majorEastAsia" w:cs="Times New Roman"/>
        </w:rPr>
        <w:t>、</w:t>
      </w:r>
      <w:r w:rsidRPr="007F7AA4">
        <w:rPr>
          <w:rFonts w:eastAsiaTheme="majorEastAsia" w:cs="Times New Roman"/>
        </w:rPr>
        <w:t>NR</w:t>
      </w:r>
      <w:r w:rsidRPr="007F7AA4">
        <w:rPr>
          <w:rFonts w:eastAsiaTheme="majorEastAsia" w:cs="Times New Roman"/>
        </w:rPr>
        <w:t>、</w:t>
      </w:r>
      <w:r w:rsidRPr="007F7AA4">
        <w:rPr>
          <w:rFonts w:eastAsiaTheme="majorEastAsia" w:cs="Times New Roman"/>
        </w:rPr>
        <w:t>WIFI</w:t>
      </w:r>
      <w:r w:rsidRPr="007F7AA4">
        <w:rPr>
          <w:rFonts w:eastAsiaTheme="majorEastAsia" w:cs="Times New Roman"/>
        </w:rPr>
        <w:t>、蓝牙等。</w:t>
      </w:r>
      <w:r w:rsidRPr="007F7AA4">
        <w:rPr>
          <w:rFonts w:eastAsiaTheme="majorEastAsia" w:cs="Times New Roman"/>
        </w:rPr>
        <w:t xml:space="preserve"> </w:t>
      </w:r>
    </w:p>
    <w:p w14:paraId="5292DAD9" w14:textId="7F36814D" w:rsidR="00397087" w:rsidRPr="007F7AA4" w:rsidRDefault="00397087" w:rsidP="00397087">
      <w:pPr>
        <w:pStyle w:val="2"/>
        <w:spacing w:before="156" w:after="156"/>
        <w:rPr>
          <w:rFonts w:cs="Times New Roman"/>
        </w:rPr>
      </w:pPr>
      <w:bookmarkStart w:id="17" w:name="_Toc87714600"/>
      <w:r w:rsidRPr="007F7AA4">
        <w:rPr>
          <w:rFonts w:cs="Times New Roman"/>
        </w:rPr>
        <w:lastRenderedPageBreak/>
        <w:t>常见问题的分析步骤</w:t>
      </w:r>
      <w:bookmarkEnd w:id="17"/>
    </w:p>
    <w:p w14:paraId="00A530D6" w14:textId="0739B3A4" w:rsidR="00397087" w:rsidRPr="007F7AA4" w:rsidRDefault="00397087" w:rsidP="00932ADD">
      <w:pPr>
        <w:pStyle w:val="3"/>
        <w:spacing w:before="156" w:after="156"/>
        <w:rPr>
          <w:rFonts w:eastAsiaTheme="majorEastAsia" w:cs="Times New Roman"/>
        </w:rPr>
      </w:pPr>
      <w:bookmarkStart w:id="18" w:name="_Toc87714601"/>
      <w:r w:rsidRPr="007F7AA4">
        <w:rPr>
          <w:rFonts w:eastAsiaTheme="majorEastAsia" w:cs="Times New Roman"/>
        </w:rPr>
        <w:t>高通平台</w:t>
      </w:r>
      <w:bookmarkEnd w:id="18"/>
    </w:p>
    <w:p w14:paraId="7E96F553" w14:textId="7FF79ED2" w:rsidR="00932ADD" w:rsidRPr="007F7AA4" w:rsidRDefault="00932ADD" w:rsidP="00932ADD">
      <w:pPr>
        <w:pStyle w:val="4"/>
        <w:spacing w:before="156" w:after="156"/>
        <w:rPr>
          <w:rFonts w:cs="Times New Roman"/>
        </w:rPr>
      </w:pPr>
      <w:r w:rsidRPr="007F7AA4">
        <w:rPr>
          <w:rFonts w:cs="Times New Roman"/>
        </w:rPr>
        <w:t>呼叫流程存在问题</w:t>
      </w:r>
    </w:p>
    <w:p w14:paraId="62EDD3F6" w14:textId="0A226ACF" w:rsidR="00932ADD" w:rsidRPr="007F7AA4" w:rsidRDefault="00932ADD" w:rsidP="00932ADD">
      <w:pPr>
        <w:rPr>
          <w:rFonts w:eastAsiaTheme="majorEastAsia" w:cs="Times New Roman"/>
        </w:rPr>
      </w:pPr>
      <w:r w:rsidRPr="007F7AA4">
        <w:rPr>
          <w:rFonts w:eastAsiaTheme="majorEastAsia" w:cs="Times New Roman"/>
        </w:rPr>
        <w:t>呼叫流程与标准的正常流程存在差异的问题处理过程，例如呼叫失败、异常挂断等等。</w:t>
      </w:r>
      <w:r w:rsidR="003D4B1C" w:rsidRPr="007F7AA4">
        <w:rPr>
          <w:rFonts w:eastAsiaTheme="majorEastAsia" w:cs="Times New Roman"/>
        </w:rPr>
        <w:t>基本思路是先确定发生问题的时间点、然后从</w:t>
      </w:r>
      <w:r w:rsidR="003D4B1C" w:rsidRPr="007F7AA4">
        <w:rPr>
          <w:rFonts w:eastAsiaTheme="majorEastAsia" w:cs="Times New Roman"/>
        </w:rPr>
        <w:t>AP</w:t>
      </w:r>
      <w:r w:rsidR="003D4B1C" w:rsidRPr="007F7AA4">
        <w:rPr>
          <w:rFonts w:eastAsiaTheme="majorEastAsia" w:cs="Times New Roman"/>
        </w:rPr>
        <w:t>、</w:t>
      </w:r>
      <w:r w:rsidR="003D4B1C" w:rsidRPr="007F7AA4">
        <w:rPr>
          <w:rFonts w:eastAsiaTheme="majorEastAsia" w:cs="Times New Roman"/>
        </w:rPr>
        <w:t>OTA</w:t>
      </w:r>
      <w:r w:rsidR="003D4B1C" w:rsidRPr="007F7AA4">
        <w:rPr>
          <w:rFonts w:eastAsiaTheme="majorEastAsia" w:cs="Times New Roman"/>
        </w:rPr>
        <w:t>逐步排查确认问题发生的具体流程，确定问题原因。</w:t>
      </w:r>
    </w:p>
    <w:p w14:paraId="416F27C8" w14:textId="6C1F482E" w:rsidR="00297398" w:rsidRPr="007F7AA4" w:rsidRDefault="00297398" w:rsidP="006A1992">
      <w:pPr>
        <w:pStyle w:val="ac"/>
        <w:numPr>
          <w:ilvl w:val="0"/>
          <w:numId w:val="51"/>
        </w:numPr>
        <w:ind w:firstLineChars="0"/>
        <w:rPr>
          <w:rFonts w:eastAsiaTheme="majorEastAsia" w:cs="Times New Roman"/>
        </w:rPr>
      </w:pPr>
      <w:r w:rsidRPr="007F7AA4">
        <w:rPr>
          <w:rFonts w:eastAsiaTheme="majorEastAsia" w:cs="Times New Roman"/>
        </w:rPr>
        <w:t>确定问题流程</w:t>
      </w:r>
    </w:p>
    <w:p w14:paraId="64A62834" w14:textId="0C93D37B" w:rsidR="00397087" w:rsidRPr="007F7AA4" w:rsidRDefault="00397087" w:rsidP="00397087">
      <w:pPr>
        <w:rPr>
          <w:rFonts w:eastAsiaTheme="majorEastAsia" w:cs="Times New Roman"/>
        </w:rPr>
      </w:pPr>
      <w:r w:rsidRPr="007F7AA4">
        <w:rPr>
          <w:rFonts w:eastAsiaTheme="majorEastAsia" w:cs="Times New Roman"/>
        </w:rPr>
        <w:t>首先过滤得到</w:t>
      </w:r>
      <w:r w:rsidRPr="007F7AA4">
        <w:rPr>
          <w:rFonts w:eastAsiaTheme="majorEastAsia" w:cs="Times New Roman"/>
        </w:rPr>
        <w:t>QMI</w:t>
      </w:r>
      <w:r w:rsidRPr="007F7AA4">
        <w:rPr>
          <w:rFonts w:eastAsiaTheme="majorEastAsia" w:cs="Times New Roman"/>
        </w:rPr>
        <w:t>相关的消息。</w:t>
      </w:r>
    </w:p>
    <w:p w14:paraId="1E24E02A" w14:textId="5E52AB47" w:rsidR="00397087" w:rsidRPr="007F7AA4" w:rsidRDefault="0019176E" w:rsidP="00397087">
      <w:pPr>
        <w:rPr>
          <w:rFonts w:eastAsiaTheme="majorEastAsia" w:cs="Times New Roman"/>
          <w:color w:val="FF0000"/>
        </w:rPr>
      </w:pPr>
      <w:r w:rsidRPr="007F7AA4">
        <w:rPr>
          <w:rFonts w:eastAsiaTheme="majorEastAsia" w:cs="Times New Roman"/>
          <w:color w:val="FF0000"/>
          <w:highlight w:val="yellow"/>
        </w:rPr>
        <w:t>在</w:t>
      </w:r>
      <w:r w:rsidRPr="007F7AA4">
        <w:rPr>
          <w:rFonts w:eastAsiaTheme="majorEastAsia" w:cs="Times New Roman"/>
          <w:color w:val="FF0000"/>
          <w:highlight w:val="yellow"/>
        </w:rPr>
        <w:t>QMI</w:t>
      </w:r>
      <w:r w:rsidRPr="007F7AA4">
        <w:rPr>
          <w:rFonts w:eastAsiaTheme="majorEastAsia" w:cs="Times New Roman"/>
          <w:color w:val="FF0000"/>
          <w:highlight w:val="yellow"/>
        </w:rPr>
        <w:t>消息中，通过</w:t>
      </w:r>
      <w:r w:rsidRPr="007F7AA4">
        <w:rPr>
          <w:rFonts w:eastAsiaTheme="majorEastAsia" w:cs="Times New Roman"/>
          <w:color w:val="FF0000"/>
          <w:highlight w:val="yellow"/>
        </w:rPr>
        <w:t>Match Items</w:t>
      </w:r>
      <w:r w:rsidRPr="007F7AA4">
        <w:rPr>
          <w:rFonts w:eastAsiaTheme="majorEastAsia" w:cs="Times New Roman"/>
          <w:color w:val="FF0000"/>
          <w:highlight w:val="yellow"/>
        </w:rPr>
        <w:t>（设置</w:t>
      </w:r>
      <w:r w:rsidRPr="007F7AA4">
        <w:rPr>
          <w:rFonts w:eastAsiaTheme="majorEastAsia" w:cs="Times New Roman"/>
          <w:color w:val="FF0000"/>
          <w:highlight w:val="yellow"/>
        </w:rPr>
        <w:t>Options:Include Full Parsed Text</w:t>
      </w:r>
      <w:r w:rsidRPr="007F7AA4">
        <w:rPr>
          <w:rFonts w:eastAsiaTheme="majorEastAsia" w:cs="Times New Roman"/>
          <w:color w:val="FF0000"/>
          <w:highlight w:val="yellow"/>
        </w:rPr>
        <w:t>，</w:t>
      </w:r>
      <w:r w:rsidRPr="007F7AA4">
        <w:rPr>
          <w:rFonts w:eastAsiaTheme="majorEastAsia" w:cs="Times New Roman"/>
          <w:color w:val="FF0000"/>
          <w:highlight w:val="yellow"/>
        </w:rPr>
        <w:t>Content to Search</w:t>
      </w:r>
      <w:r w:rsidRPr="007F7AA4">
        <w:rPr>
          <w:rFonts w:eastAsiaTheme="majorEastAsia" w:cs="Times New Roman"/>
          <w:color w:val="FF0000"/>
          <w:highlight w:val="yellow"/>
        </w:rPr>
        <w:t>：</w:t>
      </w:r>
      <w:r w:rsidRPr="007F7AA4">
        <w:rPr>
          <w:rFonts w:eastAsiaTheme="majorEastAsia" w:cs="Times New Roman"/>
          <w:color w:val="FF0000"/>
          <w:highlight w:val="yellow"/>
        </w:rPr>
        <w:t>Payload</w:t>
      </w:r>
      <w:r w:rsidRPr="007F7AA4">
        <w:rPr>
          <w:rFonts w:eastAsiaTheme="majorEastAsia" w:cs="Times New Roman"/>
          <w:color w:val="FF0000"/>
          <w:highlight w:val="yellow"/>
        </w:rPr>
        <w:t>），搜索字符串</w:t>
      </w:r>
      <w:r w:rsidRPr="007F7AA4">
        <w:rPr>
          <w:rFonts w:eastAsiaTheme="majorEastAsia" w:cs="Times New Roman"/>
          <w:color w:val="FF0000"/>
          <w:highlight w:val="yellow"/>
        </w:rPr>
        <w:t>“</w:t>
      </w:r>
      <w:r w:rsidRPr="007F7AA4">
        <w:rPr>
          <w:rFonts w:eastAsiaTheme="majorEastAsia" w:cs="Times New Roman"/>
          <w:b/>
          <w:color w:val="FF0000"/>
          <w:highlight w:val="yellow"/>
        </w:rPr>
        <w:t>ServiceId = VOICE</w:t>
      </w:r>
      <w:r w:rsidRPr="007F7AA4">
        <w:rPr>
          <w:rFonts w:eastAsiaTheme="majorEastAsia" w:cs="Times New Roman"/>
          <w:color w:val="FF0000"/>
          <w:highlight w:val="yellow"/>
        </w:rPr>
        <w:t>”</w:t>
      </w:r>
      <w:r w:rsidRPr="007F7AA4">
        <w:rPr>
          <w:rFonts w:eastAsiaTheme="majorEastAsia" w:cs="Times New Roman"/>
          <w:color w:val="FF0000"/>
          <w:highlight w:val="yellow"/>
        </w:rPr>
        <w:t>。得到所有与呼叫相关的</w:t>
      </w:r>
      <w:r w:rsidRPr="007F7AA4">
        <w:rPr>
          <w:rFonts w:eastAsiaTheme="majorEastAsia" w:cs="Times New Roman"/>
          <w:color w:val="FF0000"/>
          <w:highlight w:val="yellow"/>
        </w:rPr>
        <w:t>QMI</w:t>
      </w:r>
      <w:r w:rsidRPr="007F7AA4">
        <w:rPr>
          <w:rFonts w:eastAsiaTheme="majorEastAsia" w:cs="Times New Roman"/>
          <w:color w:val="FF0000"/>
          <w:highlight w:val="yellow"/>
        </w:rPr>
        <w:t>消息。</w:t>
      </w:r>
    </w:p>
    <w:p w14:paraId="2481A1A7" w14:textId="2AEA0B81" w:rsidR="00297398" w:rsidRPr="007F7AA4" w:rsidRDefault="00297398" w:rsidP="00397087">
      <w:pPr>
        <w:rPr>
          <w:rFonts w:eastAsiaTheme="majorEastAsia" w:cs="Times New Roman"/>
        </w:rPr>
      </w:pPr>
      <w:r w:rsidRPr="007F7AA4">
        <w:rPr>
          <w:rFonts w:eastAsiaTheme="majorEastAsia" w:cs="Times New Roman"/>
        </w:rPr>
        <w:t>呼叫发起的</w:t>
      </w:r>
      <w:r w:rsidRPr="007F7AA4">
        <w:rPr>
          <w:rFonts w:eastAsiaTheme="majorEastAsia" w:cs="Times New Roman"/>
        </w:rPr>
        <w:t>QMI</w:t>
      </w:r>
      <w:r w:rsidRPr="007F7AA4">
        <w:rPr>
          <w:rFonts w:eastAsiaTheme="majorEastAsia" w:cs="Times New Roman"/>
        </w:rPr>
        <w:t>：</w:t>
      </w:r>
      <w:r w:rsidRPr="007F7AA4">
        <w:rPr>
          <w:rFonts w:eastAsiaTheme="majorEastAsia" w:cs="Times New Roman"/>
        </w:rPr>
        <w:t>VOICE_DIAL_CALL_REQ</w:t>
      </w:r>
    </w:p>
    <w:p w14:paraId="14E4125D" w14:textId="77777777" w:rsidR="009A463E" w:rsidRPr="007F7AA4" w:rsidRDefault="00297398" w:rsidP="00397087">
      <w:pPr>
        <w:rPr>
          <w:rFonts w:eastAsiaTheme="majorEastAsia" w:cs="Times New Roman"/>
        </w:rPr>
      </w:pPr>
      <w:r w:rsidRPr="007F7AA4">
        <w:rPr>
          <w:rFonts w:eastAsiaTheme="majorEastAsia" w:cs="Times New Roman"/>
        </w:rPr>
        <w:t>呼叫状态上报</w:t>
      </w:r>
      <w:r w:rsidRPr="007F7AA4">
        <w:rPr>
          <w:rFonts w:eastAsiaTheme="majorEastAsia" w:cs="Times New Roman"/>
        </w:rPr>
        <w:t>QMI</w:t>
      </w:r>
      <w:r w:rsidR="000D06A9" w:rsidRPr="007F7AA4">
        <w:rPr>
          <w:rFonts w:eastAsiaTheme="majorEastAsia" w:cs="Times New Roman"/>
        </w:rPr>
        <w:t>：</w:t>
      </w:r>
      <w:r w:rsidR="000D06A9" w:rsidRPr="007F7AA4">
        <w:rPr>
          <w:rFonts w:eastAsiaTheme="majorEastAsia" w:cs="Times New Roman"/>
        </w:rPr>
        <w:t>VIOICE_ALL_CALL_STATUS_IND</w:t>
      </w:r>
      <w:r w:rsidR="000D06A9" w:rsidRPr="007F7AA4">
        <w:rPr>
          <w:rFonts w:eastAsiaTheme="majorEastAsia" w:cs="Times New Roman"/>
        </w:rPr>
        <w:t>，其中的</w:t>
      </w:r>
      <w:r w:rsidR="000D06A9" w:rsidRPr="007F7AA4">
        <w:rPr>
          <w:rFonts w:eastAsiaTheme="majorEastAsia" w:cs="Times New Roman"/>
        </w:rPr>
        <w:t>call_state</w:t>
      </w:r>
      <w:r w:rsidR="000D06A9" w:rsidRPr="007F7AA4">
        <w:rPr>
          <w:rFonts w:eastAsiaTheme="majorEastAsia" w:cs="Times New Roman"/>
        </w:rPr>
        <w:t>指示了呼叫所处的阶段：</w:t>
      </w:r>
    </w:p>
    <w:p w14:paraId="2DE1D072" w14:textId="77777777" w:rsidR="009A463E" w:rsidRPr="007F7AA4" w:rsidRDefault="007671B3" w:rsidP="006A1992">
      <w:pPr>
        <w:pStyle w:val="ac"/>
        <w:numPr>
          <w:ilvl w:val="0"/>
          <w:numId w:val="52"/>
        </w:numPr>
        <w:ind w:firstLineChars="0"/>
        <w:rPr>
          <w:rFonts w:eastAsiaTheme="majorEastAsia" w:cs="Times New Roman"/>
        </w:rPr>
      </w:pPr>
      <w:r w:rsidRPr="007F7AA4">
        <w:rPr>
          <w:rFonts w:eastAsiaTheme="majorEastAsia" w:cs="Times New Roman"/>
        </w:rPr>
        <w:t>CALL_STATE_CC_IN_PROGRESS</w:t>
      </w:r>
      <w:r w:rsidR="006922DF" w:rsidRPr="007F7AA4">
        <w:rPr>
          <w:rFonts w:eastAsiaTheme="majorEastAsia" w:cs="Times New Roman"/>
        </w:rPr>
        <w:t>（呼叫处理过程中还未发出到</w:t>
      </w:r>
      <w:r w:rsidR="006922DF" w:rsidRPr="007F7AA4">
        <w:rPr>
          <w:rFonts w:eastAsiaTheme="majorEastAsia" w:cs="Times New Roman"/>
        </w:rPr>
        <w:t>OTA</w:t>
      </w:r>
      <w:r w:rsidR="006922DF" w:rsidRPr="007F7AA4">
        <w:rPr>
          <w:rFonts w:eastAsiaTheme="majorEastAsia" w:cs="Times New Roman"/>
        </w:rPr>
        <w:t>）</w:t>
      </w:r>
      <w:r w:rsidRPr="007F7AA4">
        <w:rPr>
          <w:rFonts w:eastAsiaTheme="majorEastAsia" w:cs="Times New Roman"/>
        </w:rPr>
        <w:t>、</w:t>
      </w:r>
    </w:p>
    <w:p w14:paraId="425CD846" w14:textId="494EF21D" w:rsidR="009A463E" w:rsidRPr="007F7AA4" w:rsidRDefault="007671B3" w:rsidP="006A1992">
      <w:pPr>
        <w:pStyle w:val="ac"/>
        <w:numPr>
          <w:ilvl w:val="0"/>
          <w:numId w:val="52"/>
        </w:numPr>
        <w:ind w:firstLineChars="0"/>
        <w:rPr>
          <w:rFonts w:eastAsiaTheme="majorEastAsia" w:cs="Times New Roman"/>
        </w:rPr>
      </w:pPr>
      <w:r w:rsidRPr="007F7AA4">
        <w:rPr>
          <w:rFonts w:eastAsiaTheme="majorEastAsia" w:cs="Times New Roman"/>
        </w:rPr>
        <w:t>CALL_STATE_ORIGINATING</w:t>
      </w:r>
      <w:r w:rsidR="006922DF" w:rsidRPr="007F7AA4">
        <w:rPr>
          <w:rFonts w:eastAsiaTheme="majorEastAsia" w:cs="Times New Roman"/>
        </w:rPr>
        <w:t>（呼叫已发出）</w:t>
      </w:r>
      <w:r w:rsidRPr="007F7AA4">
        <w:rPr>
          <w:rFonts w:eastAsiaTheme="majorEastAsia" w:cs="Times New Roman"/>
        </w:rPr>
        <w:t>，</w:t>
      </w:r>
    </w:p>
    <w:p w14:paraId="74AB3027" w14:textId="40691E17" w:rsidR="009A463E" w:rsidRPr="007F7AA4" w:rsidRDefault="009A463E" w:rsidP="006A1992">
      <w:pPr>
        <w:pStyle w:val="ac"/>
        <w:numPr>
          <w:ilvl w:val="0"/>
          <w:numId w:val="52"/>
        </w:numPr>
        <w:ind w:firstLineChars="0"/>
        <w:rPr>
          <w:rFonts w:eastAsiaTheme="majorEastAsia" w:cs="Times New Roman"/>
        </w:rPr>
      </w:pPr>
      <w:r w:rsidRPr="007F7AA4">
        <w:rPr>
          <w:rFonts w:eastAsiaTheme="majorEastAsia" w:cs="Times New Roman"/>
        </w:rPr>
        <w:t>CALL_STATE_INCOMING</w:t>
      </w:r>
      <w:r w:rsidRPr="007F7AA4">
        <w:rPr>
          <w:rFonts w:eastAsiaTheme="majorEastAsia" w:cs="Times New Roman"/>
        </w:rPr>
        <w:t>（被叫收到呼叫消息后的第一个状态）</w:t>
      </w:r>
    </w:p>
    <w:p w14:paraId="07D29198" w14:textId="77777777" w:rsidR="009A463E" w:rsidRPr="007F7AA4" w:rsidRDefault="00297398" w:rsidP="006A1992">
      <w:pPr>
        <w:pStyle w:val="ac"/>
        <w:numPr>
          <w:ilvl w:val="0"/>
          <w:numId w:val="52"/>
        </w:numPr>
        <w:ind w:firstLineChars="0"/>
        <w:rPr>
          <w:rFonts w:eastAsiaTheme="majorEastAsia" w:cs="Times New Roman"/>
        </w:rPr>
      </w:pPr>
      <w:r w:rsidRPr="007F7AA4">
        <w:rPr>
          <w:rFonts w:eastAsiaTheme="majorEastAsia" w:cs="Times New Roman"/>
        </w:rPr>
        <w:t>CALL_STATE_ALERTING</w:t>
      </w:r>
      <w:r w:rsidR="009A00FA" w:rsidRPr="007F7AA4">
        <w:rPr>
          <w:rFonts w:eastAsiaTheme="majorEastAsia" w:cs="Times New Roman"/>
        </w:rPr>
        <w:t>（收到</w:t>
      </w:r>
      <w:r w:rsidR="009A00FA" w:rsidRPr="007F7AA4">
        <w:rPr>
          <w:rFonts w:eastAsiaTheme="majorEastAsia" w:cs="Times New Roman"/>
        </w:rPr>
        <w:t>CALL PROCESS</w:t>
      </w:r>
      <w:r w:rsidR="009A00FA" w:rsidRPr="007F7AA4">
        <w:rPr>
          <w:rFonts w:eastAsiaTheme="majorEastAsia" w:cs="Times New Roman"/>
        </w:rPr>
        <w:t>后状态设置为</w:t>
      </w:r>
      <w:r w:rsidR="009A00FA" w:rsidRPr="007F7AA4">
        <w:rPr>
          <w:rFonts w:eastAsiaTheme="majorEastAsia" w:cs="Times New Roman"/>
        </w:rPr>
        <w:t>Alerting</w:t>
      </w:r>
      <w:r w:rsidR="009A00FA" w:rsidRPr="007F7AA4">
        <w:rPr>
          <w:rFonts w:eastAsiaTheme="majorEastAsia" w:cs="Times New Roman"/>
        </w:rPr>
        <w:t>）</w:t>
      </w:r>
      <w:r w:rsidR="007671B3" w:rsidRPr="007F7AA4">
        <w:rPr>
          <w:rFonts w:eastAsiaTheme="majorEastAsia" w:cs="Times New Roman"/>
        </w:rPr>
        <w:t>、</w:t>
      </w:r>
    </w:p>
    <w:p w14:paraId="2C933862" w14:textId="77777777" w:rsidR="009A463E" w:rsidRPr="007F7AA4" w:rsidRDefault="007671B3" w:rsidP="006A1992">
      <w:pPr>
        <w:pStyle w:val="ac"/>
        <w:numPr>
          <w:ilvl w:val="0"/>
          <w:numId w:val="52"/>
        </w:numPr>
        <w:ind w:firstLineChars="0"/>
        <w:rPr>
          <w:rFonts w:eastAsiaTheme="majorEastAsia" w:cs="Times New Roman"/>
        </w:rPr>
      </w:pPr>
      <w:r w:rsidRPr="007F7AA4">
        <w:rPr>
          <w:rFonts w:eastAsiaTheme="majorEastAsia" w:cs="Times New Roman"/>
        </w:rPr>
        <w:t>CALL_STATE_CONVERSATION</w:t>
      </w:r>
      <w:r w:rsidRPr="007F7AA4">
        <w:rPr>
          <w:rFonts w:eastAsiaTheme="majorEastAsia" w:cs="Times New Roman"/>
        </w:rPr>
        <w:t>（</w:t>
      </w:r>
      <w:r w:rsidR="00B257B8" w:rsidRPr="007F7AA4">
        <w:rPr>
          <w:rFonts w:eastAsiaTheme="majorEastAsia" w:cs="Times New Roman"/>
        </w:rPr>
        <w:t>收到</w:t>
      </w:r>
      <w:r w:rsidR="00B257B8" w:rsidRPr="007F7AA4">
        <w:rPr>
          <w:rFonts w:eastAsiaTheme="majorEastAsia" w:cs="Times New Roman"/>
        </w:rPr>
        <w:t>CONNECT</w:t>
      </w:r>
      <w:r w:rsidR="00B257B8" w:rsidRPr="007F7AA4">
        <w:rPr>
          <w:rFonts w:eastAsiaTheme="majorEastAsia" w:cs="Times New Roman"/>
        </w:rPr>
        <w:t>，</w:t>
      </w:r>
      <w:r w:rsidRPr="007F7AA4">
        <w:rPr>
          <w:rFonts w:eastAsiaTheme="majorEastAsia" w:cs="Times New Roman"/>
        </w:rPr>
        <w:t>电话接通）、</w:t>
      </w:r>
    </w:p>
    <w:p w14:paraId="7C2828E3" w14:textId="77777777" w:rsidR="009A463E" w:rsidRPr="007F7AA4" w:rsidRDefault="00304E0B" w:rsidP="006A1992">
      <w:pPr>
        <w:pStyle w:val="ac"/>
        <w:numPr>
          <w:ilvl w:val="0"/>
          <w:numId w:val="52"/>
        </w:numPr>
        <w:ind w:firstLineChars="0"/>
        <w:rPr>
          <w:rFonts w:eastAsiaTheme="majorEastAsia" w:cs="Times New Roman"/>
        </w:rPr>
      </w:pPr>
      <w:r w:rsidRPr="007F7AA4">
        <w:rPr>
          <w:rFonts w:eastAsiaTheme="majorEastAsia" w:cs="Times New Roman"/>
        </w:rPr>
        <w:t>CALL_STATE_DISCONNECTING</w:t>
      </w:r>
      <w:r w:rsidR="00B257B8" w:rsidRPr="007F7AA4">
        <w:rPr>
          <w:rFonts w:eastAsiaTheme="majorEastAsia" w:cs="Times New Roman"/>
        </w:rPr>
        <w:t>（发送</w:t>
      </w:r>
      <w:r w:rsidR="00B257B8" w:rsidRPr="007F7AA4">
        <w:rPr>
          <w:rFonts w:eastAsiaTheme="majorEastAsia" w:cs="Times New Roman"/>
        </w:rPr>
        <w:t>DISCONNECT</w:t>
      </w:r>
      <w:r w:rsidR="00B257B8" w:rsidRPr="007F7AA4">
        <w:rPr>
          <w:rFonts w:eastAsiaTheme="majorEastAsia" w:cs="Times New Roman"/>
        </w:rPr>
        <w:t>，未收到</w:t>
      </w:r>
      <w:r w:rsidR="00B257B8" w:rsidRPr="007F7AA4">
        <w:rPr>
          <w:rFonts w:eastAsiaTheme="majorEastAsia" w:cs="Times New Roman"/>
        </w:rPr>
        <w:t>RELEASE</w:t>
      </w:r>
      <w:r w:rsidR="00B257B8" w:rsidRPr="007F7AA4">
        <w:rPr>
          <w:rFonts w:eastAsiaTheme="majorEastAsia" w:cs="Times New Roman"/>
        </w:rPr>
        <w:t>）</w:t>
      </w:r>
      <w:r w:rsidRPr="007F7AA4">
        <w:rPr>
          <w:rFonts w:eastAsiaTheme="majorEastAsia" w:cs="Times New Roman"/>
        </w:rPr>
        <w:t>、</w:t>
      </w:r>
    </w:p>
    <w:p w14:paraId="0E234B54" w14:textId="59C52BA4" w:rsidR="009A53B0" w:rsidRPr="007F7AA4" w:rsidRDefault="00304E0B" w:rsidP="006A1992">
      <w:pPr>
        <w:pStyle w:val="ac"/>
        <w:numPr>
          <w:ilvl w:val="0"/>
          <w:numId w:val="52"/>
        </w:numPr>
        <w:ind w:firstLineChars="0"/>
        <w:rPr>
          <w:rFonts w:eastAsiaTheme="majorEastAsia" w:cs="Times New Roman"/>
        </w:rPr>
      </w:pPr>
      <w:r w:rsidRPr="007F7AA4">
        <w:rPr>
          <w:rFonts w:eastAsiaTheme="majorEastAsia" w:cs="Times New Roman"/>
        </w:rPr>
        <w:t>CALL_STATE_END</w:t>
      </w:r>
      <w:r w:rsidR="00B257B8" w:rsidRPr="007F7AA4">
        <w:rPr>
          <w:rFonts w:eastAsiaTheme="majorEastAsia" w:cs="Times New Roman"/>
        </w:rPr>
        <w:t>（收到</w:t>
      </w:r>
      <w:r w:rsidR="00B257B8" w:rsidRPr="007F7AA4">
        <w:rPr>
          <w:rFonts w:eastAsiaTheme="majorEastAsia" w:cs="Times New Roman"/>
        </w:rPr>
        <w:t>RELEASE</w:t>
      </w:r>
      <w:r w:rsidR="00B257B8" w:rsidRPr="007F7AA4">
        <w:rPr>
          <w:rFonts w:eastAsiaTheme="majorEastAsia" w:cs="Times New Roman"/>
        </w:rPr>
        <w:t>）</w:t>
      </w:r>
    </w:p>
    <w:p w14:paraId="39BCC675" w14:textId="6036F6EE" w:rsidR="009A53B0" w:rsidRPr="007F7AA4" w:rsidRDefault="009A53B0" w:rsidP="00397087">
      <w:pPr>
        <w:rPr>
          <w:rFonts w:eastAsiaTheme="majorEastAsia" w:cs="Times New Roman"/>
        </w:rPr>
      </w:pPr>
      <w:r w:rsidRPr="007F7AA4">
        <w:rPr>
          <w:rFonts w:eastAsiaTheme="majorEastAsia" w:cs="Times New Roman"/>
        </w:rPr>
        <w:t>呼叫挂断的</w:t>
      </w:r>
      <w:r w:rsidRPr="007F7AA4">
        <w:rPr>
          <w:rFonts w:eastAsiaTheme="majorEastAsia" w:cs="Times New Roman"/>
        </w:rPr>
        <w:t>QMI</w:t>
      </w:r>
      <w:r w:rsidRPr="007F7AA4">
        <w:rPr>
          <w:rFonts w:eastAsiaTheme="majorEastAsia" w:cs="Times New Roman"/>
        </w:rPr>
        <w:t>：</w:t>
      </w:r>
      <w:r w:rsidRPr="007F7AA4">
        <w:rPr>
          <w:rFonts w:eastAsiaTheme="majorEastAsia" w:cs="Times New Roman"/>
        </w:rPr>
        <w:t>VOICE_END_CALL_REQ</w:t>
      </w:r>
    </w:p>
    <w:p w14:paraId="37ABE36D" w14:textId="4899FF98" w:rsidR="00D01AF2" w:rsidRPr="007F7AA4" w:rsidRDefault="00D01AF2" w:rsidP="00397087">
      <w:pPr>
        <w:rPr>
          <w:rFonts w:eastAsiaTheme="majorEastAsia" w:cs="Times New Roman"/>
        </w:rPr>
      </w:pPr>
      <w:r w:rsidRPr="007F7AA4">
        <w:rPr>
          <w:rFonts w:eastAsiaTheme="majorEastAsia" w:cs="Times New Roman"/>
        </w:rPr>
        <w:t>呼叫应答的</w:t>
      </w:r>
      <w:r w:rsidRPr="007F7AA4">
        <w:rPr>
          <w:rFonts w:eastAsiaTheme="majorEastAsia" w:cs="Times New Roman"/>
        </w:rPr>
        <w:t>QMI</w:t>
      </w:r>
      <w:r w:rsidRPr="007F7AA4">
        <w:rPr>
          <w:rFonts w:eastAsiaTheme="majorEastAsia" w:cs="Times New Roman"/>
        </w:rPr>
        <w:t>：</w:t>
      </w:r>
      <w:r w:rsidRPr="007F7AA4">
        <w:rPr>
          <w:rFonts w:eastAsiaTheme="majorEastAsia" w:cs="Times New Roman"/>
        </w:rPr>
        <w:t>VOICE_ANSWER_CALL_REQ</w:t>
      </w:r>
    </w:p>
    <w:p w14:paraId="51A2F1F3" w14:textId="1727B8E3" w:rsidR="00397087" w:rsidRPr="007F7AA4" w:rsidRDefault="00371EFE" w:rsidP="006A1992">
      <w:pPr>
        <w:pStyle w:val="ac"/>
        <w:numPr>
          <w:ilvl w:val="0"/>
          <w:numId w:val="51"/>
        </w:numPr>
        <w:ind w:firstLineChars="0"/>
        <w:rPr>
          <w:rFonts w:eastAsiaTheme="majorEastAsia" w:cs="Times New Roman"/>
        </w:rPr>
      </w:pPr>
      <w:r w:rsidRPr="007F7AA4">
        <w:rPr>
          <w:rFonts w:eastAsiaTheme="majorEastAsia" w:cs="Times New Roman"/>
        </w:rPr>
        <w:t>确认流程的异常点</w:t>
      </w:r>
    </w:p>
    <w:p w14:paraId="69ECA1D9" w14:textId="1E5FFE3E" w:rsidR="00371EFE" w:rsidRPr="007F7AA4" w:rsidRDefault="00371EFE" w:rsidP="00371EFE">
      <w:pPr>
        <w:rPr>
          <w:rFonts w:eastAsiaTheme="majorEastAsia" w:cs="Times New Roman"/>
        </w:rPr>
      </w:pPr>
      <w:r w:rsidRPr="007F7AA4">
        <w:rPr>
          <w:rFonts w:eastAsiaTheme="majorEastAsia" w:cs="Times New Roman"/>
        </w:rPr>
        <w:t>确认流程中哪个消息不符合正常的流程。</w:t>
      </w:r>
    </w:p>
    <w:p w14:paraId="4BA0A85D" w14:textId="439B8C95" w:rsidR="00D80202" w:rsidRPr="007F7AA4" w:rsidRDefault="00D80202" w:rsidP="006A1992">
      <w:pPr>
        <w:pStyle w:val="ac"/>
        <w:numPr>
          <w:ilvl w:val="0"/>
          <w:numId w:val="51"/>
        </w:numPr>
        <w:ind w:firstLineChars="0"/>
        <w:rPr>
          <w:rFonts w:eastAsiaTheme="majorEastAsia" w:cs="Times New Roman"/>
        </w:rPr>
      </w:pPr>
      <w:r w:rsidRPr="007F7AA4">
        <w:rPr>
          <w:rFonts w:eastAsiaTheme="majorEastAsia" w:cs="Times New Roman"/>
        </w:rPr>
        <w:t>查看对应的</w:t>
      </w:r>
      <w:r w:rsidRPr="007F7AA4">
        <w:rPr>
          <w:rFonts w:eastAsiaTheme="majorEastAsia" w:cs="Times New Roman"/>
        </w:rPr>
        <w:t>OTA</w:t>
      </w:r>
      <w:r w:rsidRPr="007F7AA4">
        <w:rPr>
          <w:rFonts w:eastAsiaTheme="majorEastAsia" w:cs="Times New Roman"/>
        </w:rPr>
        <w:t>消息，确认异常原因</w:t>
      </w:r>
    </w:p>
    <w:p w14:paraId="63BD63E9" w14:textId="73ADECD1" w:rsidR="00280663" w:rsidRPr="007F7AA4" w:rsidRDefault="00D80202" w:rsidP="00D80202">
      <w:pPr>
        <w:rPr>
          <w:rFonts w:eastAsiaTheme="majorEastAsia" w:cs="Times New Roman"/>
        </w:rPr>
      </w:pPr>
      <w:r w:rsidRPr="007F7AA4">
        <w:rPr>
          <w:rFonts w:eastAsiaTheme="majorEastAsia" w:cs="Times New Roman"/>
        </w:rPr>
        <w:t>根据</w:t>
      </w:r>
      <w:r w:rsidRPr="007F7AA4">
        <w:rPr>
          <w:rFonts w:eastAsiaTheme="majorEastAsia" w:cs="Times New Roman"/>
        </w:rPr>
        <w:t>QMI</w:t>
      </w:r>
      <w:r w:rsidRPr="007F7AA4">
        <w:rPr>
          <w:rFonts w:eastAsiaTheme="majorEastAsia" w:cs="Times New Roman"/>
        </w:rPr>
        <w:t>异常点，确认</w:t>
      </w:r>
      <w:r w:rsidRPr="007F7AA4">
        <w:rPr>
          <w:rFonts w:eastAsiaTheme="majorEastAsia" w:cs="Times New Roman"/>
        </w:rPr>
        <w:t>OTA</w:t>
      </w:r>
      <w:r w:rsidRPr="007F7AA4">
        <w:rPr>
          <w:rFonts w:eastAsiaTheme="majorEastAsia" w:cs="Times New Roman"/>
        </w:rPr>
        <w:t>消息中那条存在异常。确认异常的原因</w:t>
      </w:r>
      <w:r w:rsidR="006A2750" w:rsidRPr="007F7AA4">
        <w:rPr>
          <w:rFonts w:eastAsiaTheme="majorEastAsia" w:cs="Times New Roman"/>
        </w:rPr>
        <w:t>，如未收到接通响应、呼叫消息未发出等。</w:t>
      </w:r>
    </w:p>
    <w:p w14:paraId="7262FBC5" w14:textId="68DC7A65" w:rsidR="00280663" w:rsidRPr="007F7AA4" w:rsidRDefault="00280663" w:rsidP="006A1992">
      <w:pPr>
        <w:pStyle w:val="ac"/>
        <w:numPr>
          <w:ilvl w:val="0"/>
          <w:numId w:val="51"/>
        </w:numPr>
        <w:ind w:firstLineChars="0"/>
        <w:rPr>
          <w:rFonts w:eastAsiaTheme="majorEastAsia" w:cs="Times New Roman"/>
        </w:rPr>
      </w:pPr>
      <w:r w:rsidRPr="007F7AA4">
        <w:rPr>
          <w:rFonts w:eastAsiaTheme="majorEastAsia" w:cs="Times New Roman"/>
        </w:rPr>
        <w:t>其他模块消息如</w:t>
      </w:r>
      <w:r w:rsidRPr="007F7AA4">
        <w:rPr>
          <w:rFonts w:eastAsiaTheme="majorEastAsia" w:cs="Times New Roman"/>
        </w:rPr>
        <w:t>RRC</w:t>
      </w:r>
      <w:r w:rsidRPr="007F7AA4">
        <w:rPr>
          <w:rFonts w:eastAsiaTheme="majorEastAsia" w:cs="Times New Roman"/>
        </w:rPr>
        <w:t>，</w:t>
      </w:r>
      <w:r w:rsidRPr="007F7AA4">
        <w:rPr>
          <w:rFonts w:eastAsiaTheme="majorEastAsia" w:cs="Times New Roman"/>
        </w:rPr>
        <w:t>NAS</w:t>
      </w:r>
      <w:r w:rsidRPr="007F7AA4">
        <w:rPr>
          <w:rFonts w:eastAsiaTheme="majorEastAsia" w:cs="Times New Roman"/>
        </w:rPr>
        <w:t>需要根据经验和代码确认具体问题。</w:t>
      </w:r>
    </w:p>
    <w:p w14:paraId="79F15018" w14:textId="5C9D4FA8" w:rsidR="00D7742C" w:rsidRPr="007F7AA4" w:rsidRDefault="00D7742C" w:rsidP="00D7742C">
      <w:pPr>
        <w:pStyle w:val="3"/>
        <w:spacing w:before="156" w:after="156"/>
        <w:rPr>
          <w:rFonts w:eastAsiaTheme="majorEastAsia" w:cs="Times New Roman"/>
        </w:rPr>
      </w:pPr>
      <w:bookmarkStart w:id="19" w:name="_Toc87714602"/>
      <w:r w:rsidRPr="007F7AA4">
        <w:rPr>
          <w:rFonts w:eastAsiaTheme="majorEastAsia" w:cs="Times New Roman"/>
        </w:rPr>
        <w:t>搜网</w:t>
      </w:r>
      <w:r w:rsidRPr="007F7AA4">
        <w:rPr>
          <w:rFonts w:eastAsiaTheme="majorEastAsia" w:cs="Times New Roman"/>
        </w:rPr>
        <w:t>/</w:t>
      </w:r>
      <w:r w:rsidRPr="007F7AA4">
        <w:rPr>
          <w:rFonts w:eastAsiaTheme="majorEastAsia" w:cs="Times New Roman"/>
        </w:rPr>
        <w:t>注册</w:t>
      </w:r>
      <w:bookmarkEnd w:id="19"/>
    </w:p>
    <w:p w14:paraId="1A05B839" w14:textId="1A764F44" w:rsidR="00ED6D4A" w:rsidRPr="007F7AA4" w:rsidRDefault="00ED6D4A" w:rsidP="00ED6D4A">
      <w:pPr>
        <w:rPr>
          <w:rFonts w:eastAsiaTheme="majorEastAsia" w:cs="Times New Roman"/>
        </w:rPr>
      </w:pPr>
      <w:r w:rsidRPr="007F7AA4">
        <w:rPr>
          <w:rFonts w:eastAsiaTheme="majorEastAsia" w:cs="Times New Roman"/>
        </w:rPr>
        <w:t>对应的</w:t>
      </w:r>
      <w:r w:rsidRPr="007F7AA4">
        <w:rPr>
          <w:rFonts w:eastAsiaTheme="majorEastAsia" w:cs="Times New Roman"/>
        </w:rPr>
        <w:t>QMI</w:t>
      </w:r>
      <w:r w:rsidRPr="007F7AA4">
        <w:rPr>
          <w:rFonts w:eastAsiaTheme="majorEastAsia" w:cs="Times New Roman"/>
        </w:rPr>
        <w:t>模块：</w:t>
      </w:r>
      <w:r w:rsidRPr="007F7AA4">
        <w:rPr>
          <w:rFonts w:eastAsiaTheme="majorEastAsia" w:cs="Times New Roman"/>
        </w:rPr>
        <w:t>ServiceId = NAS</w:t>
      </w:r>
    </w:p>
    <w:p w14:paraId="47CB954E" w14:textId="1D2AE0C1" w:rsidR="00C16E1B" w:rsidRPr="007F7AA4" w:rsidRDefault="00C16E1B" w:rsidP="00C16E1B">
      <w:pPr>
        <w:pStyle w:val="4"/>
        <w:spacing w:before="156" w:after="156"/>
        <w:rPr>
          <w:rFonts w:cs="Times New Roman"/>
        </w:rPr>
      </w:pPr>
      <w:r w:rsidRPr="007F7AA4">
        <w:rPr>
          <w:rFonts w:cs="Times New Roman"/>
        </w:rPr>
        <w:t>网络模式切换</w:t>
      </w:r>
    </w:p>
    <w:p w14:paraId="1D86E9B4" w14:textId="77777777" w:rsidR="00423A80" w:rsidRPr="007F7AA4" w:rsidRDefault="00423A80" w:rsidP="00423A80">
      <w:pPr>
        <w:rPr>
          <w:rFonts w:eastAsiaTheme="majorEastAsia" w:cs="Times New Roman"/>
        </w:rPr>
      </w:pPr>
      <w:r w:rsidRPr="007F7AA4">
        <w:rPr>
          <w:rFonts w:eastAsiaTheme="majorEastAsia" w:cs="Times New Roman"/>
        </w:rPr>
        <w:t>自动选网：</w:t>
      </w:r>
      <w:r w:rsidRPr="007F7AA4">
        <w:rPr>
          <w:rFonts w:eastAsiaTheme="majorEastAsia" w:cs="Times New Roman"/>
        </w:rPr>
        <w:t>net_sel_pref = NAS_NET_SEL_PREF_AUTOMATIC</w:t>
      </w:r>
    </w:p>
    <w:p w14:paraId="63030A65" w14:textId="7E51BA80" w:rsidR="00423A80" w:rsidRPr="007F7AA4" w:rsidRDefault="00423A80" w:rsidP="00423A80">
      <w:pPr>
        <w:rPr>
          <w:rFonts w:eastAsiaTheme="majorEastAsia" w:cs="Times New Roman"/>
        </w:rPr>
      </w:pPr>
      <w:r w:rsidRPr="007F7AA4">
        <w:rPr>
          <w:rFonts w:eastAsiaTheme="majorEastAsia" w:cs="Times New Roman"/>
        </w:rPr>
        <w:t>手动选网：</w:t>
      </w:r>
      <w:r w:rsidRPr="007F7AA4">
        <w:rPr>
          <w:rFonts w:eastAsiaTheme="majorEastAsia" w:cs="Times New Roman"/>
        </w:rPr>
        <w:t xml:space="preserve"> net_sel_pref = NAS_NET_SEL_PREF_MANUAL</w:t>
      </w:r>
    </w:p>
    <w:tbl>
      <w:tblPr>
        <w:tblStyle w:val="a7"/>
        <w:tblW w:w="0" w:type="auto"/>
        <w:tblLook w:val="04A0" w:firstRow="1" w:lastRow="0" w:firstColumn="1" w:lastColumn="0" w:noHBand="0" w:noVBand="1"/>
      </w:tblPr>
      <w:tblGrid>
        <w:gridCol w:w="13454"/>
      </w:tblGrid>
      <w:tr w:rsidR="00431772" w:rsidRPr="007F7AA4" w14:paraId="728175F6" w14:textId="77777777" w:rsidTr="00431772">
        <w:tc>
          <w:tcPr>
            <w:tcW w:w="13454" w:type="dxa"/>
          </w:tcPr>
          <w:p w14:paraId="1C9E7BDA" w14:textId="77777777" w:rsidR="00431772" w:rsidRPr="007F7AA4" w:rsidRDefault="00431772" w:rsidP="00431772">
            <w:pPr>
              <w:widowControl/>
              <w:kinsoku/>
              <w:adjustRightInd/>
              <w:rPr>
                <w:rFonts w:eastAsiaTheme="majorEastAsia" w:cs="Times New Roman"/>
                <w:kern w:val="0"/>
                <w:sz w:val="24"/>
                <w:szCs w:val="24"/>
              </w:rPr>
            </w:pPr>
            <w:r w:rsidRPr="007F7AA4">
              <w:rPr>
                <w:rFonts w:eastAsiaTheme="majorEastAsia" w:cs="Times New Roman"/>
                <w:kern w:val="0"/>
                <w:sz w:val="24"/>
                <w:szCs w:val="24"/>
              </w:rPr>
              <w:t>Service_NAS {</w:t>
            </w:r>
          </w:p>
          <w:p w14:paraId="070222A8" w14:textId="77777777" w:rsidR="00431772" w:rsidRPr="007F7AA4" w:rsidRDefault="00431772" w:rsidP="00431772">
            <w:pPr>
              <w:widowControl/>
              <w:kinsoku/>
              <w:adjustRightInd/>
              <w:rPr>
                <w:rFonts w:eastAsiaTheme="majorEastAsia" w:cs="Times New Roman"/>
                <w:kern w:val="0"/>
                <w:sz w:val="24"/>
                <w:szCs w:val="24"/>
              </w:rPr>
            </w:pPr>
            <w:r w:rsidRPr="007F7AA4">
              <w:rPr>
                <w:rFonts w:eastAsiaTheme="majorEastAsia" w:cs="Times New Roman"/>
                <w:kern w:val="0"/>
                <w:sz w:val="24"/>
                <w:szCs w:val="24"/>
              </w:rPr>
              <w:t>ServiceNASV1 {</w:t>
            </w:r>
          </w:p>
          <w:p w14:paraId="77F82CF1" w14:textId="77777777" w:rsidR="00431772" w:rsidRPr="007F7AA4" w:rsidRDefault="00431772" w:rsidP="00431772">
            <w:pPr>
              <w:widowControl/>
              <w:kinsoku/>
              <w:adjustRightInd/>
              <w:rPr>
                <w:rFonts w:eastAsiaTheme="majorEastAsia" w:cs="Times New Roman"/>
                <w:kern w:val="0"/>
                <w:sz w:val="24"/>
                <w:szCs w:val="24"/>
              </w:rPr>
            </w:pPr>
            <w:r w:rsidRPr="007F7AA4">
              <w:rPr>
                <w:rFonts w:eastAsiaTheme="majorEastAsia" w:cs="Times New Roman"/>
                <w:kern w:val="0"/>
                <w:sz w:val="24"/>
                <w:szCs w:val="24"/>
              </w:rPr>
              <w:t>nas_set_system_selection_preference {</w:t>
            </w:r>
          </w:p>
          <w:p w14:paraId="06E1164F" w14:textId="77777777" w:rsidR="00431772" w:rsidRPr="007F7AA4" w:rsidRDefault="00431772" w:rsidP="00431772">
            <w:pPr>
              <w:widowControl/>
              <w:kinsoku/>
              <w:adjustRightInd/>
              <w:rPr>
                <w:rFonts w:eastAsiaTheme="majorEastAsia" w:cs="Times New Roman"/>
                <w:kern w:val="0"/>
                <w:sz w:val="24"/>
                <w:szCs w:val="24"/>
              </w:rPr>
            </w:pPr>
            <w:r w:rsidRPr="007F7AA4">
              <w:rPr>
                <w:rFonts w:eastAsiaTheme="majorEastAsia" w:cs="Times New Roman"/>
                <w:kern w:val="0"/>
                <w:sz w:val="24"/>
                <w:szCs w:val="24"/>
              </w:rPr>
              <w:t>nas_set_system_selection_preference_reqTlvs[0] {</w:t>
            </w:r>
          </w:p>
          <w:p w14:paraId="042198D0" w14:textId="77777777" w:rsidR="00431772" w:rsidRPr="007F7AA4" w:rsidRDefault="00431772" w:rsidP="00431772">
            <w:pPr>
              <w:widowControl/>
              <w:kinsoku/>
              <w:adjustRightInd/>
              <w:rPr>
                <w:rFonts w:eastAsiaTheme="majorEastAsia" w:cs="Times New Roman"/>
                <w:kern w:val="0"/>
                <w:sz w:val="24"/>
                <w:szCs w:val="24"/>
              </w:rPr>
            </w:pPr>
            <w:r w:rsidRPr="007F7AA4">
              <w:rPr>
                <w:rFonts w:eastAsiaTheme="majorEastAsia" w:cs="Times New Roman"/>
                <w:kern w:val="0"/>
                <w:sz w:val="24"/>
                <w:szCs w:val="24"/>
              </w:rPr>
              <w:t>Type = 0x16</w:t>
            </w:r>
          </w:p>
          <w:p w14:paraId="17F01B50" w14:textId="77777777" w:rsidR="00431772" w:rsidRPr="007F7AA4" w:rsidRDefault="00431772" w:rsidP="00431772">
            <w:pPr>
              <w:widowControl/>
              <w:kinsoku/>
              <w:adjustRightInd/>
              <w:rPr>
                <w:rFonts w:eastAsiaTheme="majorEastAsia" w:cs="Times New Roman"/>
                <w:kern w:val="0"/>
                <w:sz w:val="24"/>
                <w:szCs w:val="24"/>
              </w:rPr>
            </w:pPr>
            <w:r w:rsidRPr="007F7AA4">
              <w:rPr>
                <w:rFonts w:eastAsiaTheme="majorEastAsia" w:cs="Times New Roman"/>
                <w:kern w:val="0"/>
                <w:sz w:val="24"/>
                <w:szCs w:val="24"/>
              </w:rPr>
              <w:t>Length = 5</w:t>
            </w:r>
          </w:p>
          <w:p w14:paraId="715484EE" w14:textId="77777777" w:rsidR="00431772" w:rsidRPr="007F7AA4" w:rsidRDefault="00431772" w:rsidP="00431772">
            <w:pPr>
              <w:widowControl/>
              <w:kinsoku/>
              <w:adjustRightInd/>
              <w:rPr>
                <w:rFonts w:eastAsiaTheme="majorEastAsia" w:cs="Times New Roman"/>
                <w:kern w:val="0"/>
                <w:sz w:val="24"/>
                <w:szCs w:val="24"/>
              </w:rPr>
            </w:pPr>
            <w:r w:rsidRPr="007F7AA4">
              <w:rPr>
                <w:rFonts w:eastAsiaTheme="majorEastAsia" w:cs="Times New Roman"/>
                <w:kern w:val="0"/>
                <w:sz w:val="24"/>
                <w:szCs w:val="24"/>
              </w:rPr>
              <w:t>net_sel_pref {</w:t>
            </w:r>
          </w:p>
          <w:p w14:paraId="527C997E" w14:textId="77777777" w:rsidR="00431772" w:rsidRPr="007F7AA4" w:rsidRDefault="00431772" w:rsidP="00431772">
            <w:pPr>
              <w:widowControl/>
              <w:kinsoku/>
              <w:adjustRightInd/>
              <w:rPr>
                <w:rFonts w:eastAsiaTheme="majorEastAsia" w:cs="Times New Roman"/>
                <w:color w:val="FF0000"/>
                <w:kern w:val="0"/>
                <w:sz w:val="24"/>
                <w:szCs w:val="24"/>
              </w:rPr>
            </w:pPr>
            <w:r w:rsidRPr="007F7AA4">
              <w:rPr>
                <w:rFonts w:eastAsiaTheme="majorEastAsia" w:cs="Times New Roman"/>
                <w:color w:val="FF0000"/>
                <w:kern w:val="0"/>
                <w:sz w:val="24"/>
                <w:szCs w:val="24"/>
              </w:rPr>
              <w:t>net_sel_pref = NAS_NET_SEL_PREF_MANUAL</w:t>
            </w:r>
          </w:p>
          <w:p w14:paraId="11195A82" w14:textId="77777777" w:rsidR="00431772" w:rsidRPr="007F7AA4" w:rsidRDefault="00431772" w:rsidP="00431772">
            <w:pPr>
              <w:widowControl/>
              <w:kinsoku/>
              <w:adjustRightInd/>
              <w:rPr>
                <w:rFonts w:eastAsiaTheme="majorEastAsia" w:cs="Times New Roman"/>
                <w:kern w:val="0"/>
                <w:sz w:val="24"/>
                <w:szCs w:val="24"/>
              </w:rPr>
            </w:pPr>
            <w:r w:rsidRPr="007F7AA4">
              <w:rPr>
                <w:rFonts w:eastAsiaTheme="majorEastAsia" w:cs="Times New Roman"/>
                <w:kern w:val="0"/>
                <w:sz w:val="24"/>
                <w:szCs w:val="24"/>
              </w:rPr>
              <w:t>mcc = 460</w:t>
            </w:r>
          </w:p>
          <w:p w14:paraId="14B1D7A4" w14:textId="77777777" w:rsidR="00431772" w:rsidRPr="007F7AA4" w:rsidRDefault="00431772" w:rsidP="00431772">
            <w:pPr>
              <w:widowControl/>
              <w:kinsoku/>
              <w:adjustRightInd/>
              <w:rPr>
                <w:rFonts w:eastAsiaTheme="majorEastAsia" w:cs="Times New Roman"/>
                <w:kern w:val="0"/>
                <w:sz w:val="24"/>
                <w:szCs w:val="24"/>
              </w:rPr>
            </w:pPr>
            <w:r w:rsidRPr="007F7AA4">
              <w:rPr>
                <w:rFonts w:eastAsiaTheme="majorEastAsia" w:cs="Times New Roman"/>
                <w:kern w:val="0"/>
                <w:sz w:val="24"/>
                <w:szCs w:val="24"/>
              </w:rPr>
              <w:t>mnc = 0</w:t>
            </w:r>
          </w:p>
          <w:p w14:paraId="05AA5AB7" w14:textId="77777777" w:rsidR="00431772" w:rsidRPr="007F7AA4" w:rsidRDefault="00431772" w:rsidP="00431772">
            <w:pPr>
              <w:widowControl/>
              <w:kinsoku/>
              <w:adjustRightInd/>
              <w:rPr>
                <w:rFonts w:eastAsiaTheme="majorEastAsia" w:cs="Times New Roman"/>
                <w:kern w:val="0"/>
                <w:sz w:val="24"/>
                <w:szCs w:val="24"/>
              </w:rPr>
            </w:pPr>
            <w:r w:rsidRPr="007F7AA4">
              <w:rPr>
                <w:rFonts w:eastAsiaTheme="majorEastAsia" w:cs="Times New Roman"/>
                <w:kern w:val="0"/>
                <w:sz w:val="24"/>
                <w:szCs w:val="24"/>
              </w:rPr>
              <w:t>}</w:t>
            </w:r>
          </w:p>
          <w:p w14:paraId="7366D16E" w14:textId="77777777" w:rsidR="00431772" w:rsidRPr="007F7AA4" w:rsidRDefault="00431772" w:rsidP="00431772">
            <w:pPr>
              <w:widowControl/>
              <w:kinsoku/>
              <w:adjustRightInd/>
              <w:rPr>
                <w:rFonts w:eastAsiaTheme="majorEastAsia" w:cs="Times New Roman"/>
                <w:kern w:val="0"/>
                <w:sz w:val="24"/>
                <w:szCs w:val="24"/>
              </w:rPr>
            </w:pPr>
            <w:r w:rsidRPr="007F7AA4">
              <w:rPr>
                <w:rFonts w:eastAsiaTheme="majorEastAsia" w:cs="Times New Roman"/>
                <w:kern w:val="0"/>
                <w:sz w:val="24"/>
                <w:szCs w:val="24"/>
              </w:rPr>
              <w:t>}</w:t>
            </w:r>
          </w:p>
          <w:p w14:paraId="4A7D5695" w14:textId="77777777" w:rsidR="00431772" w:rsidRPr="007F7AA4" w:rsidRDefault="00431772" w:rsidP="00431772">
            <w:pPr>
              <w:widowControl/>
              <w:kinsoku/>
              <w:adjustRightInd/>
              <w:rPr>
                <w:rFonts w:eastAsiaTheme="majorEastAsia" w:cs="Times New Roman"/>
                <w:kern w:val="0"/>
                <w:sz w:val="24"/>
                <w:szCs w:val="24"/>
              </w:rPr>
            </w:pPr>
            <w:r w:rsidRPr="007F7AA4">
              <w:rPr>
                <w:rFonts w:eastAsiaTheme="majorEastAsia" w:cs="Times New Roman"/>
                <w:kern w:val="0"/>
                <w:sz w:val="24"/>
                <w:szCs w:val="24"/>
              </w:rPr>
              <w:t>nas_set_system_selection_preference_reqTlvs[1] {</w:t>
            </w:r>
          </w:p>
          <w:p w14:paraId="456F6214" w14:textId="77777777" w:rsidR="00431772" w:rsidRPr="007F7AA4" w:rsidRDefault="00431772" w:rsidP="00431772">
            <w:pPr>
              <w:widowControl/>
              <w:kinsoku/>
              <w:adjustRightInd/>
              <w:rPr>
                <w:rFonts w:eastAsiaTheme="majorEastAsia" w:cs="Times New Roman"/>
                <w:kern w:val="0"/>
                <w:sz w:val="24"/>
                <w:szCs w:val="24"/>
              </w:rPr>
            </w:pPr>
            <w:r w:rsidRPr="007F7AA4">
              <w:rPr>
                <w:rFonts w:eastAsiaTheme="majorEastAsia" w:cs="Times New Roman"/>
                <w:kern w:val="0"/>
                <w:sz w:val="24"/>
                <w:szCs w:val="24"/>
              </w:rPr>
              <w:t>Type = 0x22</w:t>
            </w:r>
          </w:p>
          <w:p w14:paraId="5D126BD6" w14:textId="77777777" w:rsidR="00431772" w:rsidRPr="007F7AA4" w:rsidRDefault="00431772" w:rsidP="00431772">
            <w:pPr>
              <w:widowControl/>
              <w:kinsoku/>
              <w:adjustRightInd/>
              <w:rPr>
                <w:rFonts w:eastAsiaTheme="majorEastAsia" w:cs="Times New Roman"/>
                <w:kern w:val="0"/>
                <w:sz w:val="24"/>
                <w:szCs w:val="24"/>
              </w:rPr>
            </w:pPr>
            <w:r w:rsidRPr="007F7AA4">
              <w:rPr>
                <w:rFonts w:eastAsiaTheme="majorEastAsia" w:cs="Times New Roman"/>
                <w:kern w:val="0"/>
                <w:sz w:val="24"/>
                <w:szCs w:val="24"/>
              </w:rPr>
              <w:t>Length = 1</w:t>
            </w:r>
          </w:p>
          <w:p w14:paraId="26BFD107" w14:textId="77777777" w:rsidR="00431772" w:rsidRPr="007F7AA4" w:rsidRDefault="00431772" w:rsidP="00431772">
            <w:pPr>
              <w:widowControl/>
              <w:kinsoku/>
              <w:adjustRightInd/>
              <w:rPr>
                <w:rFonts w:eastAsiaTheme="majorEastAsia" w:cs="Times New Roman"/>
                <w:kern w:val="0"/>
                <w:sz w:val="24"/>
                <w:szCs w:val="24"/>
              </w:rPr>
            </w:pPr>
            <w:r w:rsidRPr="007F7AA4">
              <w:rPr>
                <w:rFonts w:eastAsiaTheme="majorEastAsia" w:cs="Times New Roman"/>
                <w:kern w:val="0"/>
                <w:sz w:val="24"/>
                <w:szCs w:val="24"/>
              </w:rPr>
              <w:t>rat {</w:t>
            </w:r>
          </w:p>
          <w:p w14:paraId="27C2BCAE" w14:textId="77777777" w:rsidR="00431772" w:rsidRPr="007F7AA4" w:rsidRDefault="00431772" w:rsidP="00431772">
            <w:pPr>
              <w:widowControl/>
              <w:kinsoku/>
              <w:adjustRightInd/>
              <w:rPr>
                <w:rFonts w:eastAsiaTheme="majorEastAsia" w:cs="Times New Roman"/>
                <w:color w:val="FF0000"/>
                <w:kern w:val="0"/>
                <w:sz w:val="24"/>
                <w:szCs w:val="24"/>
              </w:rPr>
            </w:pPr>
            <w:r w:rsidRPr="007F7AA4">
              <w:rPr>
                <w:rFonts w:eastAsiaTheme="majorEastAsia" w:cs="Times New Roman"/>
                <w:color w:val="FF0000"/>
                <w:kern w:val="0"/>
                <w:sz w:val="24"/>
                <w:szCs w:val="24"/>
                <w:highlight w:val="yellow"/>
              </w:rPr>
              <w:t>rat = NAS_RADIO_IF_GSM</w:t>
            </w:r>
          </w:p>
          <w:p w14:paraId="3EE857EA" w14:textId="5D65FC64" w:rsidR="00431772" w:rsidRPr="007F7AA4" w:rsidRDefault="00431772" w:rsidP="004144D2">
            <w:pPr>
              <w:widowControl/>
              <w:kinsoku/>
              <w:adjustRightInd/>
              <w:rPr>
                <w:rFonts w:eastAsiaTheme="majorEastAsia" w:cs="Times New Roman"/>
                <w:kern w:val="0"/>
                <w:sz w:val="24"/>
                <w:szCs w:val="24"/>
              </w:rPr>
            </w:pPr>
            <w:r w:rsidRPr="007F7AA4">
              <w:rPr>
                <w:rFonts w:eastAsiaTheme="majorEastAsia" w:cs="Times New Roman"/>
                <w:kern w:val="0"/>
                <w:sz w:val="24"/>
                <w:szCs w:val="24"/>
              </w:rPr>
              <w:t>}</w:t>
            </w:r>
          </w:p>
        </w:tc>
      </w:tr>
    </w:tbl>
    <w:p w14:paraId="133509EE" w14:textId="6A963428" w:rsidR="00D7742C" w:rsidRPr="007F7AA4" w:rsidRDefault="00D7742C" w:rsidP="00D7742C">
      <w:pPr>
        <w:pStyle w:val="3"/>
        <w:spacing w:before="156" w:after="156"/>
        <w:rPr>
          <w:rFonts w:eastAsiaTheme="majorEastAsia" w:cs="Times New Roman"/>
        </w:rPr>
      </w:pPr>
      <w:bookmarkStart w:id="20" w:name="_Toc87714603"/>
      <w:r w:rsidRPr="007F7AA4">
        <w:rPr>
          <w:rFonts w:eastAsiaTheme="majorEastAsia" w:cs="Times New Roman"/>
        </w:rPr>
        <w:t>短息</w:t>
      </w:r>
      <w:bookmarkEnd w:id="20"/>
    </w:p>
    <w:p w14:paraId="1F5BC6B6" w14:textId="536FBF3F" w:rsidR="00D7742C" w:rsidRPr="007F7AA4" w:rsidRDefault="00D7742C" w:rsidP="00D7742C">
      <w:pPr>
        <w:pStyle w:val="3"/>
        <w:spacing w:before="156" w:after="156"/>
        <w:rPr>
          <w:rFonts w:eastAsiaTheme="majorEastAsia" w:cs="Times New Roman"/>
        </w:rPr>
      </w:pPr>
      <w:bookmarkStart w:id="21" w:name="_Toc87714604"/>
      <w:r w:rsidRPr="007F7AA4">
        <w:rPr>
          <w:rFonts w:eastAsiaTheme="majorEastAsia" w:cs="Times New Roman"/>
        </w:rPr>
        <w:t>彩信</w:t>
      </w:r>
      <w:bookmarkEnd w:id="21"/>
    </w:p>
    <w:p w14:paraId="5067472E" w14:textId="77777777" w:rsidR="00120DAE" w:rsidRPr="007F7AA4" w:rsidRDefault="00120DAE" w:rsidP="00120DAE">
      <w:pPr>
        <w:pStyle w:val="4"/>
        <w:spacing w:before="156" w:after="156"/>
      </w:pPr>
      <w:r w:rsidRPr="007F7AA4">
        <w:t>彩信收发问题</w:t>
      </w:r>
    </w:p>
    <w:p w14:paraId="25228ECC" w14:textId="77777777" w:rsidR="00120DAE" w:rsidRPr="007F7AA4" w:rsidRDefault="00120DAE" w:rsidP="00120DAE">
      <w:pPr>
        <w:rPr>
          <w:rFonts w:eastAsiaTheme="majorEastAsia" w:cs="Times New Roman"/>
        </w:rPr>
      </w:pPr>
      <w:r w:rsidRPr="007F7AA4">
        <w:rPr>
          <w:rFonts w:eastAsiaTheme="majorEastAsia" w:cs="Times New Roman"/>
        </w:rPr>
        <w:t>彩信收发的步骤：</w:t>
      </w:r>
    </w:p>
    <w:p w14:paraId="39CCEED8" w14:textId="77777777" w:rsidR="00120DAE" w:rsidRPr="007F7AA4" w:rsidRDefault="00120DAE" w:rsidP="00120DAE">
      <w:pPr>
        <w:pStyle w:val="ac"/>
        <w:numPr>
          <w:ilvl w:val="0"/>
          <w:numId w:val="11"/>
        </w:numPr>
        <w:ind w:firstLineChars="0"/>
        <w:rPr>
          <w:rFonts w:eastAsiaTheme="majorEastAsia" w:cs="Times New Roman"/>
        </w:rPr>
      </w:pPr>
      <w:r w:rsidRPr="007F7AA4">
        <w:rPr>
          <w:rFonts w:eastAsiaTheme="majorEastAsia" w:cs="Times New Roman"/>
        </w:rPr>
        <w:t>建立运营商对应彩信</w:t>
      </w:r>
      <w:r w:rsidRPr="007F7AA4">
        <w:rPr>
          <w:rFonts w:eastAsiaTheme="majorEastAsia" w:cs="Times New Roman"/>
        </w:rPr>
        <w:t>APN</w:t>
      </w:r>
      <w:r w:rsidRPr="007F7AA4">
        <w:rPr>
          <w:rFonts w:eastAsiaTheme="majorEastAsia" w:cs="Times New Roman"/>
        </w:rPr>
        <w:t>的</w:t>
      </w:r>
      <w:r w:rsidRPr="007F7AA4">
        <w:rPr>
          <w:rFonts w:eastAsiaTheme="majorEastAsia" w:cs="Times New Roman"/>
        </w:rPr>
        <w:t>PDN</w:t>
      </w:r>
      <w:r w:rsidRPr="007F7AA4">
        <w:rPr>
          <w:rFonts w:eastAsiaTheme="majorEastAsia" w:cs="Times New Roman"/>
        </w:rPr>
        <w:t>连接。</w:t>
      </w:r>
    </w:p>
    <w:p w14:paraId="05F399EE" w14:textId="77777777" w:rsidR="00120DAE" w:rsidRPr="007F7AA4" w:rsidRDefault="00120DAE" w:rsidP="00120DAE">
      <w:pPr>
        <w:rPr>
          <w:rFonts w:eastAsiaTheme="majorEastAsia" w:cs="Times New Roman"/>
          <w:b/>
          <w:color w:val="FF0000"/>
        </w:rPr>
      </w:pPr>
      <w:r w:rsidRPr="007F7AA4">
        <w:rPr>
          <w:rFonts w:eastAsiaTheme="majorEastAsia" w:cs="Times New Roman"/>
          <w:b/>
          <w:color w:val="FF0000"/>
        </w:rPr>
        <w:t>移动：</w:t>
      </w:r>
      <w:r w:rsidRPr="007F7AA4">
        <w:rPr>
          <w:rFonts w:eastAsiaTheme="majorEastAsia" w:cs="Times New Roman"/>
          <w:b/>
          <w:color w:val="FF0000"/>
        </w:rPr>
        <w:t>cmwap</w:t>
      </w:r>
      <w:r w:rsidRPr="007F7AA4">
        <w:rPr>
          <w:rFonts w:eastAsiaTheme="majorEastAsia" w:cs="Times New Roman"/>
          <w:b/>
          <w:color w:val="FF0000"/>
        </w:rPr>
        <w:t>，电信：</w:t>
      </w:r>
      <w:r w:rsidRPr="007F7AA4">
        <w:rPr>
          <w:rFonts w:eastAsiaTheme="majorEastAsia" w:cs="Times New Roman"/>
          <w:b/>
          <w:color w:val="FF0000"/>
        </w:rPr>
        <w:t>ctwap</w:t>
      </w:r>
      <w:r w:rsidRPr="007F7AA4">
        <w:rPr>
          <w:rFonts w:eastAsiaTheme="majorEastAsia" w:cs="Times New Roman"/>
          <w:b/>
          <w:color w:val="FF0000"/>
        </w:rPr>
        <w:t>，联通：</w:t>
      </w:r>
      <w:r w:rsidRPr="007F7AA4">
        <w:rPr>
          <w:rFonts w:eastAsiaTheme="majorEastAsia" w:cs="Times New Roman"/>
          <w:b/>
          <w:color w:val="FF0000"/>
        </w:rPr>
        <w:t>3gwap</w:t>
      </w:r>
    </w:p>
    <w:tbl>
      <w:tblPr>
        <w:tblStyle w:val="a7"/>
        <w:tblW w:w="0" w:type="auto"/>
        <w:tblLook w:val="04A0" w:firstRow="1" w:lastRow="0" w:firstColumn="1" w:lastColumn="0" w:noHBand="0" w:noVBand="1"/>
      </w:tblPr>
      <w:tblGrid>
        <w:gridCol w:w="13454"/>
      </w:tblGrid>
      <w:tr w:rsidR="00120DAE" w:rsidRPr="007F7AA4" w14:paraId="76CCB7F6" w14:textId="77777777" w:rsidTr="00120DAE">
        <w:tc>
          <w:tcPr>
            <w:tcW w:w="13454" w:type="dxa"/>
          </w:tcPr>
          <w:p w14:paraId="6D65018C" w14:textId="77777777" w:rsidR="00120DAE" w:rsidRPr="007F7AA4" w:rsidRDefault="00120DAE" w:rsidP="00120DAE">
            <w:pPr>
              <w:rPr>
                <w:rFonts w:eastAsiaTheme="majorEastAsia" w:cs="Times New Roman"/>
              </w:rPr>
            </w:pPr>
            <w:r w:rsidRPr="007F7AA4">
              <w:rPr>
                <w:rFonts w:eastAsiaTheme="majorEastAsia" w:cs="Times New Roman"/>
              </w:rPr>
              <w:t>SYS</w:t>
            </w:r>
            <w:r w:rsidRPr="007F7AA4">
              <w:rPr>
                <w:rFonts w:eastAsiaTheme="majorEastAsia" w:cs="Times New Roman"/>
              </w:rPr>
              <w:tab/>
              <w:t>1786379</w:t>
            </w:r>
            <w:r w:rsidRPr="007F7AA4">
              <w:rPr>
                <w:rFonts w:eastAsiaTheme="majorEastAsia" w:cs="Times New Roman"/>
              </w:rPr>
              <w:tab/>
              <w:t>9809660</w:t>
            </w:r>
            <w:r w:rsidRPr="007F7AA4">
              <w:rPr>
                <w:rFonts w:eastAsiaTheme="majorEastAsia" w:cs="Times New Roman"/>
              </w:rPr>
              <w:tab/>
              <w:t>16:44:49:279</w:t>
            </w:r>
            <w:r w:rsidRPr="007F7AA4">
              <w:rPr>
                <w:rFonts w:eastAsiaTheme="majorEastAsia" w:cs="Times New Roman"/>
              </w:rPr>
              <w:tab/>
              <w:t>NIL</w:t>
            </w:r>
            <w:r w:rsidRPr="007F7AA4">
              <w:rPr>
                <w:rFonts w:eastAsiaTheme="majorEastAsia" w:cs="Times New Roman"/>
              </w:rPr>
              <w:tab/>
              <w:t>[AT_RX p58,ch0]AT+EAPNACT=1,"3gwap","mms",0</w:t>
            </w:r>
          </w:p>
          <w:p w14:paraId="56F939A4" w14:textId="77777777" w:rsidR="00120DAE" w:rsidRPr="007F7AA4" w:rsidRDefault="00120DAE" w:rsidP="00120DAE">
            <w:pPr>
              <w:rPr>
                <w:rFonts w:eastAsiaTheme="majorEastAsia" w:cs="Times New Roman"/>
              </w:rPr>
            </w:pPr>
            <w:r w:rsidRPr="007F7AA4">
              <w:rPr>
                <w:rFonts w:eastAsiaTheme="majorEastAsia" w:cs="Times New Roman"/>
              </w:rPr>
              <w:t xml:space="preserve"> =&gt; Decode:PDP context activate or deactivate without the cid +EAPNACT</w:t>
            </w:r>
          </w:p>
          <w:p w14:paraId="32252411" w14:textId="77777777" w:rsidR="00120DAE" w:rsidRPr="007F7AA4" w:rsidRDefault="00120DAE" w:rsidP="00120DAE">
            <w:pPr>
              <w:rPr>
                <w:rFonts w:eastAsiaTheme="majorEastAsia" w:cs="Times New Roman"/>
              </w:rPr>
            </w:pPr>
            <w:r w:rsidRPr="007F7AA4">
              <w:rPr>
                <w:rFonts w:eastAsiaTheme="majorEastAsia" w:cs="Times New Roman"/>
              </w:rPr>
              <w:t>&lt;state&gt; : 1(activated)</w:t>
            </w:r>
          </w:p>
          <w:p w14:paraId="55E571B2" w14:textId="77777777" w:rsidR="00120DAE" w:rsidRPr="007F7AA4" w:rsidRDefault="00120DAE" w:rsidP="00120DAE">
            <w:pPr>
              <w:rPr>
                <w:rFonts w:eastAsiaTheme="majorEastAsia" w:cs="Times New Roman"/>
              </w:rPr>
            </w:pPr>
            <w:r w:rsidRPr="007F7AA4">
              <w:rPr>
                <w:rFonts w:eastAsiaTheme="majorEastAsia" w:cs="Times New Roman"/>
              </w:rPr>
              <w:t>&lt;apn_name&gt; : "3gwap"</w:t>
            </w:r>
          </w:p>
          <w:p w14:paraId="5E47AB7B" w14:textId="77777777" w:rsidR="00120DAE" w:rsidRPr="007F7AA4" w:rsidRDefault="00120DAE" w:rsidP="00120DAE">
            <w:pPr>
              <w:rPr>
                <w:rFonts w:eastAsiaTheme="majorEastAsia" w:cs="Times New Roman"/>
              </w:rPr>
            </w:pPr>
            <w:r w:rsidRPr="007F7AA4">
              <w:rPr>
                <w:rFonts w:eastAsiaTheme="majorEastAsia" w:cs="Times New Roman"/>
              </w:rPr>
              <w:t>&lt;apn_type&gt; : "mms",0</w:t>
            </w:r>
          </w:p>
          <w:p w14:paraId="7E8A6426" w14:textId="77777777" w:rsidR="00120DAE" w:rsidRPr="007F7AA4" w:rsidRDefault="00120DAE" w:rsidP="00120DAE">
            <w:pPr>
              <w:rPr>
                <w:rFonts w:eastAsiaTheme="majorEastAsia" w:cs="Times New Roman"/>
              </w:rPr>
            </w:pPr>
            <w:r w:rsidRPr="007F7AA4">
              <w:rPr>
                <w:rFonts w:eastAsiaTheme="majorEastAsia" w:cs="Times New Roman"/>
              </w:rPr>
              <w:tab/>
            </w:r>
            <w:r w:rsidRPr="007F7AA4">
              <w:rPr>
                <w:rFonts w:eastAsiaTheme="majorEastAsia" w:cs="Times New Roman"/>
              </w:rPr>
              <w:tab/>
            </w:r>
          </w:p>
          <w:p w14:paraId="1E30F72C" w14:textId="77777777" w:rsidR="00120DAE" w:rsidRPr="007F7AA4" w:rsidRDefault="00120DAE" w:rsidP="00120DAE">
            <w:pPr>
              <w:rPr>
                <w:rFonts w:eastAsiaTheme="majorEastAsia" w:cs="Times New Roman"/>
              </w:rPr>
            </w:pPr>
            <w:r w:rsidRPr="007F7AA4">
              <w:rPr>
                <w:rFonts w:eastAsiaTheme="majorEastAsia" w:cs="Times New Roman"/>
              </w:rPr>
              <w:t>OTA</w:t>
            </w:r>
            <w:r w:rsidRPr="007F7AA4">
              <w:rPr>
                <w:rFonts w:eastAsiaTheme="majorEastAsia" w:cs="Times New Roman"/>
              </w:rPr>
              <w:tab/>
              <w:t>1788010</w:t>
            </w:r>
            <w:r w:rsidRPr="007F7AA4">
              <w:rPr>
                <w:rFonts w:eastAsiaTheme="majorEastAsia" w:cs="Times New Roman"/>
              </w:rPr>
              <w:tab/>
              <w:t>9809800</w:t>
            </w:r>
            <w:r w:rsidRPr="007F7AA4">
              <w:rPr>
                <w:rFonts w:eastAsiaTheme="majorEastAsia" w:cs="Times New Roman"/>
              </w:rPr>
              <w:tab/>
              <w:t>16:44:49:279</w:t>
            </w:r>
            <w:r w:rsidRPr="007F7AA4">
              <w:rPr>
                <w:rFonts w:eastAsiaTheme="majorEastAsia" w:cs="Times New Roman"/>
              </w:rPr>
              <w:tab/>
              <w:t>VGSM</w:t>
            </w:r>
            <w:r w:rsidRPr="007F7AA4">
              <w:rPr>
                <w:rFonts w:eastAsiaTheme="majorEastAsia" w:cs="Times New Roman"/>
              </w:rPr>
              <w:tab/>
              <w:t>[MS-&gt;NW] VGSM_PDU_SESSION_ESTABLISHMENT_REQUEST (PTI:4, PSI:6)</w:t>
            </w:r>
            <w:r w:rsidRPr="007F7AA4">
              <w:rPr>
                <w:rFonts w:eastAsiaTheme="majorEastAsia" w:cs="Times New Roman"/>
              </w:rPr>
              <w:tab/>
            </w:r>
            <w:r w:rsidRPr="007F7AA4">
              <w:rPr>
                <w:rFonts w:eastAsiaTheme="majorEastAsia" w:cs="Times New Roman"/>
              </w:rPr>
              <w:tab/>
            </w:r>
          </w:p>
          <w:p w14:paraId="57872614" w14:textId="77777777" w:rsidR="00120DAE" w:rsidRPr="007F7AA4" w:rsidRDefault="00120DAE" w:rsidP="00120DAE">
            <w:pPr>
              <w:rPr>
                <w:rFonts w:eastAsiaTheme="majorEastAsia" w:cs="Times New Roman"/>
              </w:rPr>
            </w:pPr>
            <w:r w:rsidRPr="007F7AA4">
              <w:rPr>
                <w:rFonts w:eastAsiaTheme="majorEastAsia" w:cs="Times New Roman"/>
              </w:rPr>
              <w:lastRenderedPageBreak/>
              <w:t>OTA</w:t>
            </w:r>
            <w:r w:rsidRPr="007F7AA4">
              <w:rPr>
                <w:rFonts w:eastAsiaTheme="majorEastAsia" w:cs="Times New Roman"/>
              </w:rPr>
              <w:tab/>
              <w:t>1796422</w:t>
            </w:r>
            <w:r w:rsidRPr="007F7AA4">
              <w:rPr>
                <w:rFonts w:eastAsiaTheme="majorEastAsia" w:cs="Times New Roman"/>
              </w:rPr>
              <w:tab/>
              <w:t>9814241</w:t>
            </w:r>
            <w:r w:rsidRPr="007F7AA4">
              <w:rPr>
                <w:rFonts w:eastAsiaTheme="majorEastAsia" w:cs="Times New Roman"/>
              </w:rPr>
              <w:tab/>
              <w:t>16:44:49:679</w:t>
            </w:r>
            <w:r w:rsidRPr="007F7AA4">
              <w:rPr>
                <w:rFonts w:eastAsiaTheme="majorEastAsia" w:cs="Times New Roman"/>
              </w:rPr>
              <w:tab/>
              <w:t>VGSM</w:t>
            </w:r>
            <w:r w:rsidRPr="007F7AA4">
              <w:rPr>
                <w:rFonts w:eastAsiaTheme="majorEastAsia" w:cs="Times New Roman"/>
              </w:rPr>
              <w:tab/>
              <w:t>[NW-&gt;MS] VGSM_PDU_SESSION_ESTABLISHMENT_ACCEPT (PTI:4, PSI:6)</w:t>
            </w:r>
            <w:r w:rsidRPr="007F7AA4">
              <w:rPr>
                <w:rFonts w:eastAsiaTheme="majorEastAsia" w:cs="Times New Roman"/>
              </w:rPr>
              <w:tab/>
            </w:r>
            <w:r w:rsidRPr="007F7AA4">
              <w:rPr>
                <w:rFonts w:eastAsiaTheme="majorEastAsia" w:cs="Times New Roman"/>
              </w:rPr>
              <w:tab/>
            </w:r>
          </w:p>
        </w:tc>
      </w:tr>
    </w:tbl>
    <w:p w14:paraId="26BA4B62" w14:textId="77777777" w:rsidR="00120DAE" w:rsidRPr="007F7AA4" w:rsidRDefault="00120DAE" w:rsidP="00120DAE">
      <w:pPr>
        <w:pStyle w:val="ac"/>
        <w:numPr>
          <w:ilvl w:val="0"/>
          <w:numId w:val="11"/>
        </w:numPr>
        <w:ind w:firstLineChars="0"/>
        <w:rPr>
          <w:rFonts w:eastAsiaTheme="majorEastAsia" w:cs="Times New Roman"/>
        </w:rPr>
      </w:pPr>
      <w:r w:rsidRPr="007F7AA4">
        <w:rPr>
          <w:rFonts w:eastAsiaTheme="majorEastAsia" w:cs="Times New Roman"/>
        </w:rPr>
        <w:lastRenderedPageBreak/>
        <w:t>查看</w:t>
      </w:r>
      <w:r w:rsidRPr="007F7AA4">
        <w:rPr>
          <w:rFonts w:eastAsiaTheme="majorEastAsia" w:cs="Times New Roman"/>
        </w:rPr>
        <w:t>tcp log</w:t>
      </w:r>
      <w:r w:rsidRPr="007F7AA4">
        <w:rPr>
          <w:rFonts w:eastAsiaTheme="majorEastAsia" w:cs="Times New Roman"/>
        </w:rPr>
        <w:t>确认彩信数据是否发送正常</w:t>
      </w:r>
    </w:p>
    <w:p w14:paraId="53EAC18C" w14:textId="77777777" w:rsidR="00120DAE" w:rsidRPr="007F7AA4" w:rsidRDefault="00120DAE" w:rsidP="00120DAE">
      <w:pPr>
        <w:rPr>
          <w:rFonts w:eastAsiaTheme="majorEastAsia" w:cs="Times New Roman"/>
        </w:rPr>
      </w:pPr>
      <w:r w:rsidRPr="007F7AA4">
        <w:rPr>
          <w:rFonts w:eastAsiaTheme="majorEastAsia" w:cs="Times New Roman"/>
        </w:rPr>
        <w:t>MTK Log</w:t>
      </w:r>
      <w:r w:rsidRPr="007F7AA4">
        <w:rPr>
          <w:rFonts w:eastAsiaTheme="majorEastAsia" w:cs="Times New Roman"/>
        </w:rPr>
        <w:t>查看</w:t>
      </w:r>
      <w:r w:rsidRPr="007F7AA4">
        <w:rPr>
          <w:rFonts w:eastAsiaTheme="majorEastAsia" w:cs="Times New Roman"/>
        </w:rPr>
        <w:t>debuglogger</w:t>
      </w:r>
      <w:r w:rsidRPr="007F7AA4">
        <w:rPr>
          <w:rFonts w:eastAsiaTheme="majorEastAsia" w:cs="Times New Roman"/>
        </w:rPr>
        <w:t>目录下的</w:t>
      </w:r>
      <w:r w:rsidRPr="007F7AA4">
        <w:rPr>
          <w:rFonts w:eastAsiaTheme="majorEastAsia" w:cs="Times New Roman"/>
        </w:rPr>
        <w:t>netlog</w:t>
      </w:r>
      <w:r w:rsidRPr="007F7AA4">
        <w:rPr>
          <w:rFonts w:eastAsiaTheme="majorEastAsia" w:cs="Times New Roman"/>
        </w:rPr>
        <w:t>目录中的</w:t>
      </w:r>
      <w:r w:rsidRPr="007F7AA4">
        <w:rPr>
          <w:rFonts w:eastAsiaTheme="majorEastAsia" w:cs="Times New Roman"/>
        </w:rPr>
        <w:t>tcpdup</w:t>
      </w:r>
      <w:r w:rsidRPr="007F7AA4">
        <w:rPr>
          <w:rFonts w:eastAsiaTheme="majorEastAsia" w:cs="Times New Roman"/>
        </w:rPr>
        <w:t>文件。</w:t>
      </w:r>
    </w:p>
    <w:p w14:paraId="700FF49E" w14:textId="77777777" w:rsidR="00120DAE" w:rsidRPr="007F7AA4" w:rsidRDefault="00120DAE" w:rsidP="00120DAE">
      <w:pPr>
        <w:rPr>
          <w:rFonts w:eastAsiaTheme="majorEastAsia" w:cs="Times New Roman"/>
        </w:rPr>
      </w:pPr>
      <w:r w:rsidRPr="007F7AA4">
        <w:rPr>
          <w:rFonts w:eastAsiaTheme="majorEastAsia" w:cs="Times New Roman"/>
        </w:rPr>
        <w:t>根据三大运营商的彩信服务器</w:t>
      </w:r>
      <w:r w:rsidRPr="007F7AA4">
        <w:rPr>
          <w:rFonts w:eastAsiaTheme="majorEastAsia" w:cs="Times New Roman"/>
        </w:rPr>
        <w:t>IP</w:t>
      </w:r>
      <w:r w:rsidRPr="007F7AA4">
        <w:rPr>
          <w:rFonts w:eastAsiaTheme="majorEastAsia" w:cs="Times New Roman"/>
        </w:rPr>
        <w:t>地址过滤得到彩信</w:t>
      </w:r>
      <w:r w:rsidRPr="007F7AA4">
        <w:rPr>
          <w:rFonts w:eastAsiaTheme="majorEastAsia" w:cs="Times New Roman"/>
        </w:rPr>
        <w:t>TCP</w:t>
      </w:r>
      <w:r w:rsidRPr="007F7AA4">
        <w:rPr>
          <w:rFonts w:eastAsiaTheme="majorEastAsia" w:cs="Times New Roman"/>
        </w:rPr>
        <w:t>流是否正常。</w:t>
      </w:r>
    </w:p>
    <w:p w14:paraId="2F284CA8" w14:textId="77777777" w:rsidR="00120DAE" w:rsidRPr="007F7AA4" w:rsidRDefault="00120DAE" w:rsidP="00120DAE">
      <w:pPr>
        <w:widowControl/>
        <w:kinsoku/>
        <w:adjustRightInd/>
        <w:rPr>
          <w:rFonts w:eastAsiaTheme="majorEastAsia" w:cs="Times New Roman"/>
          <w:color w:val="FF0000"/>
        </w:rPr>
      </w:pPr>
      <w:r w:rsidRPr="007F7AA4">
        <w:rPr>
          <w:rStyle w:val="text-only1"/>
          <w:rFonts w:eastAsiaTheme="majorEastAsia" w:cs="Times New Roman"/>
          <w:color w:val="FF0000"/>
        </w:rPr>
        <w:t>联通和移动的彩信代理</w:t>
      </w:r>
      <w:r w:rsidRPr="007F7AA4">
        <w:rPr>
          <w:rStyle w:val="text-only1"/>
          <w:rFonts w:eastAsiaTheme="majorEastAsia" w:cs="Times New Roman"/>
          <w:color w:val="FF0000"/>
        </w:rPr>
        <w:t xml:space="preserve">ip </w:t>
      </w:r>
      <w:r w:rsidRPr="007F7AA4">
        <w:rPr>
          <w:rStyle w:val="text-only1"/>
          <w:rFonts w:eastAsiaTheme="majorEastAsia" w:cs="Times New Roman"/>
          <w:color w:val="FF0000"/>
        </w:rPr>
        <w:t>是</w:t>
      </w:r>
      <w:hyperlink r:id="rId22" w:tgtFrame="_blank" w:history="1">
        <w:r w:rsidRPr="007F7AA4">
          <w:rPr>
            <w:rStyle w:val="ab"/>
            <w:rFonts w:eastAsiaTheme="majorEastAsia" w:cs="Times New Roman"/>
            <w:color w:val="FF0000"/>
          </w:rPr>
          <w:t>10.0.0.172</w:t>
        </w:r>
      </w:hyperlink>
    </w:p>
    <w:p w14:paraId="38119B3A" w14:textId="77777777" w:rsidR="00120DAE" w:rsidRPr="007F7AA4" w:rsidRDefault="00120DAE" w:rsidP="00120DAE">
      <w:pPr>
        <w:widowControl/>
        <w:kinsoku/>
        <w:adjustRightInd/>
        <w:rPr>
          <w:rStyle w:val="ab"/>
          <w:rFonts w:eastAsiaTheme="majorEastAsia" w:cs="Times New Roman"/>
          <w:color w:val="FF0000"/>
        </w:rPr>
      </w:pPr>
      <w:r w:rsidRPr="007F7AA4">
        <w:rPr>
          <w:rStyle w:val="text-only1"/>
          <w:rFonts w:eastAsiaTheme="majorEastAsia" w:cs="Times New Roman"/>
          <w:color w:val="FF0000"/>
        </w:rPr>
        <w:t>电信是</w:t>
      </w:r>
      <w:hyperlink r:id="rId23" w:tgtFrame="_blank" w:history="1">
        <w:r w:rsidRPr="007F7AA4">
          <w:rPr>
            <w:rStyle w:val="ab"/>
            <w:rFonts w:eastAsiaTheme="majorEastAsia" w:cs="Times New Roman"/>
            <w:color w:val="FF0000"/>
          </w:rPr>
          <w:t>10.0.0.200</w:t>
        </w:r>
      </w:hyperlink>
    </w:p>
    <w:p w14:paraId="167CE3E1" w14:textId="77777777" w:rsidR="00120DAE" w:rsidRPr="007F7AA4" w:rsidRDefault="00120DAE" w:rsidP="00120DAE">
      <w:pPr>
        <w:widowControl/>
        <w:kinsoku/>
        <w:adjustRightInd/>
        <w:rPr>
          <w:rStyle w:val="ab"/>
          <w:rFonts w:eastAsiaTheme="majorEastAsia" w:cs="Times New Roman"/>
        </w:rPr>
      </w:pPr>
    </w:p>
    <w:p w14:paraId="503EE01E" w14:textId="77777777" w:rsidR="00120DAE" w:rsidRPr="007F7AA4" w:rsidRDefault="00120DAE" w:rsidP="00120DAE">
      <w:pPr>
        <w:widowControl/>
        <w:kinsoku/>
        <w:adjustRightInd/>
        <w:rPr>
          <w:rStyle w:val="text-only1"/>
          <w:rFonts w:eastAsiaTheme="majorEastAsia" w:cs="Times New Roman"/>
        </w:rPr>
      </w:pPr>
      <w:r w:rsidRPr="007F7AA4">
        <w:rPr>
          <w:rStyle w:val="text-only1"/>
          <w:rFonts w:eastAsiaTheme="majorEastAsia" w:cs="Times New Roman"/>
        </w:rPr>
        <w:t>参考</w:t>
      </w:r>
      <w:r w:rsidRPr="007F7AA4">
        <w:rPr>
          <w:rStyle w:val="text-only1"/>
          <w:rFonts w:eastAsiaTheme="majorEastAsia" w:cs="Times New Roman"/>
        </w:rPr>
        <w:t>JIRA</w:t>
      </w:r>
    </w:p>
    <w:p w14:paraId="1728AD47" w14:textId="77777777" w:rsidR="00120DAE" w:rsidRPr="007F7AA4" w:rsidRDefault="00C7676F" w:rsidP="00120DAE">
      <w:pPr>
        <w:widowControl/>
        <w:kinsoku/>
        <w:adjustRightInd/>
        <w:rPr>
          <w:rStyle w:val="text-only1"/>
          <w:rFonts w:eastAsiaTheme="majorEastAsia" w:cs="Times New Roman"/>
        </w:rPr>
      </w:pPr>
      <w:hyperlink r:id="rId24" w:history="1">
        <w:r w:rsidR="00120DAE" w:rsidRPr="007F7AA4">
          <w:rPr>
            <w:rStyle w:val="text-only1"/>
            <w:rFonts w:eastAsiaTheme="majorEastAsia" w:cs="Times New Roman"/>
          </w:rPr>
          <w:t>AGATE-8035</w:t>
        </w:r>
      </w:hyperlink>
      <w:r w:rsidR="00120DAE" w:rsidRPr="007F7AA4">
        <w:rPr>
          <w:rStyle w:val="text-only1"/>
          <w:rFonts w:eastAsiaTheme="majorEastAsia" w:cs="Times New Roman"/>
        </w:rPr>
        <w:t xml:space="preserve"> [FT][K11R][Singapore][StarHub] [Subject Feature Test-3010]</w:t>
      </w:r>
      <w:r w:rsidR="00120DAE" w:rsidRPr="007F7AA4">
        <w:rPr>
          <w:rStyle w:val="text-only1"/>
          <w:rFonts w:eastAsiaTheme="majorEastAsia" w:cs="Times New Roman"/>
        </w:rPr>
        <w:t>测试机收到彩信点击下载按钮超过两分钟未下载完成，对比机</w:t>
      </w:r>
      <w:r w:rsidR="00120DAE" w:rsidRPr="007F7AA4">
        <w:rPr>
          <w:rStyle w:val="text-only1"/>
          <w:rFonts w:eastAsiaTheme="majorEastAsia" w:cs="Times New Roman"/>
        </w:rPr>
        <w:t>K191</w:t>
      </w:r>
      <w:r w:rsidR="00120DAE" w:rsidRPr="007F7AA4">
        <w:rPr>
          <w:rStyle w:val="text-only1"/>
          <w:rFonts w:eastAsiaTheme="majorEastAsia" w:cs="Times New Roman"/>
        </w:rPr>
        <w:t>次超过</w:t>
      </w:r>
      <w:r w:rsidR="00120DAE" w:rsidRPr="007F7AA4">
        <w:rPr>
          <w:rStyle w:val="text-only1"/>
          <w:rFonts w:eastAsiaTheme="majorEastAsia" w:cs="Times New Roman"/>
        </w:rPr>
        <w:t>2</w:t>
      </w:r>
      <w:r w:rsidR="00120DAE" w:rsidRPr="007F7AA4">
        <w:rPr>
          <w:rStyle w:val="text-only1"/>
          <w:rFonts w:eastAsiaTheme="majorEastAsia" w:cs="Times New Roman"/>
        </w:rPr>
        <w:t>分钟未下载完成</w:t>
      </w:r>
    </w:p>
    <w:p w14:paraId="0E8C301F" w14:textId="77777777" w:rsidR="00120DAE" w:rsidRPr="007F7AA4" w:rsidRDefault="00120DAE" w:rsidP="00120DAE">
      <w:pPr>
        <w:widowControl/>
        <w:kinsoku/>
        <w:adjustRightInd/>
        <w:rPr>
          <w:rStyle w:val="text-only1"/>
          <w:rFonts w:eastAsiaTheme="majorEastAsia" w:cs="Times New Roman"/>
        </w:rPr>
      </w:pPr>
      <w:r w:rsidRPr="007F7AA4">
        <w:rPr>
          <w:rStyle w:val="text-only1"/>
          <w:rFonts w:eastAsiaTheme="majorEastAsia" w:cs="Times New Roman"/>
        </w:rPr>
        <w:t>分析要点：</w:t>
      </w:r>
    </w:p>
    <w:p w14:paraId="331ED8FF" w14:textId="77777777" w:rsidR="00120DAE" w:rsidRPr="007F7AA4" w:rsidRDefault="00120DAE" w:rsidP="00120DAE">
      <w:pPr>
        <w:widowControl/>
        <w:kinsoku/>
        <w:adjustRightInd/>
        <w:rPr>
          <w:rStyle w:val="text-only1"/>
          <w:rFonts w:eastAsiaTheme="majorEastAsia" w:cs="Times New Roman"/>
        </w:rPr>
      </w:pPr>
      <w:r w:rsidRPr="007F7AA4">
        <w:rPr>
          <w:rStyle w:val="text-only1"/>
          <w:rFonts w:eastAsiaTheme="majorEastAsia" w:cs="Times New Roman"/>
        </w:rPr>
        <w:t>MMS</w:t>
      </w:r>
      <w:r w:rsidRPr="007F7AA4">
        <w:rPr>
          <w:rStyle w:val="text-only1"/>
          <w:rFonts w:eastAsiaTheme="majorEastAsia" w:cs="Times New Roman"/>
        </w:rPr>
        <w:t>接收是否成功，需要查看</w:t>
      </w:r>
      <w:r w:rsidRPr="007F7AA4">
        <w:rPr>
          <w:rStyle w:val="text-only1"/>
          <w:rFonts w:eastAsiaTheme="majorEastAsia" w:cs="Times New Roman"/>
        </w:rPr>
        <w:t>HTTP GET</w:t>
      </w:r>
      <w:r w:rsidRPr="007F7AA4">
        <w:rPr>
          <w:rStyle w:val="text-only1"/>
          <w:rFonts w:eastAsiaTheme="majorEastAsia" w:cs="Times New Roman"/>
        </w:rPr>
        <w:t>请求是否返回了</w:t>
      </w:r>
      <w:r w:rsidRPr="007F7AA4">
        <w:rPr>
          <w:rStyle w:val="text-only1"/>
          <w:rFonts w:eastAsiaTheme="majorEastAsia" w:cs="Times New Roman"/>
        </w:rPr>
        <w:t>200 OK</w:t>
      </w:r>
      <w:r w:rsidRPr="007F7AA4">
        <w:rPr>
          <w:rStyle w:val="text-only1"/>
          <w:rFonts w:eastAsiaTheme="majorEastAsia" w:cs="Times New Roman"/>
        </w:rPr>
        <w:t>消息。根据</w:t>
      </w:r>
      <w:r w:rsidRPr="007F7AA4">
        <w:rPr>
          <w:rStyle w:val="text-only1"/>
          <w:rFonts w:eastAsiaTheme="majorEastAsia" w:cs="Times New Roman"/>
        </w:rPr>
        <w:t>IP</w:t>
      </w:r>
      <w:r w:rsidRPr="007F7AA4">
        <w:rPr>
          <w:rStyle w:val="text-only1"/>
          <w:rFonts w:eastAsiaTheme="majorEastAsia" w:cs="Times New Roman"/>
        </w:rPr>
        <w:t>地址过滤</w:t>
      </w:r>
      <w:r w:rsidRPr="007F7AA4">
        <w:rPr>
          <w:rStyle w:val="text-only1"/>
          <w:rFonts w:eastAsiaTheme="majorEastAsia" w:cs="Times New Roman"/>
        </w:rPr>
        <w:t>wireshark</w:t>
      </w:r>
      <w:r w:rsidRPr="007F7AA4">
        <w:rPr>
          <w:rStyle w:val="text-only1"/>
          <w:rFonts w:eastAsiaTheme="majorEastAsia" w:cs="Times New Roman"/>
        </w:rPr>
        <w:t>的报文。</w:t>
      </w:r>
    </w:p>
    <w:tbl>
      <w:tblPr>
        <w:tblStyle w:val="a7"/>
        <w:tblW w:w="0" w:type="auto"/>
        <w:tblLook w:val="04A0" w:firstRow="1" w:lastRow="0" w:firstColumn="1" w:lastColumn="0" w:noHBand="0" w:noVBand="1"/>
      </w:tblPr>
      <w:tblGrid>
        <w:gridCol w:w="13454"/>
      </w:tblGrid>
      <w:tr w:rsidR="00120DAE" w:rsidRPr="007F7AA4" w14:paraId="65946EF9" w14:textId="77777777" w:rsidTr="00120DAE">
        <w:tc>
          <w:tcPr>
            <w:tcW w:w="13454" w:type="dxa"/>
          </w:tcPr>
          <w:p w14:paraId="41779045" w14:textId="77777777" w:rsidR="00120DAE" w:rsidRPr="007F7AA4" w:rsidRDefault="00120DAE" w:rsidP="00120DAE">
            <w:pPr>
              <w:pStyle w:val="af2"/>
              <w:shd w:val="clear" w:color="auto" w:fill="FFFFFF"/>
              <w:spacing w:before="150" w:beforeAutospacing="0" w:after="0" w:afterAutospacing="0"/>
              <w:rPr>
                <w:rFonts w:ascii="Times New Roman" w:eastAsiaTheme="majorEastAsia" w:hAnsi="Times New Roman" w:cs="Times New Roman"/>
                <w:color w:val="172B4D"/>
                <w:sz w:val="21"/>
                <w:szCs w:val="21"/>
              </w:rPr>
            </w:pPr>
            <w:r w:rsidRPr="007F7AA4">
              <w:rPr>
                <w:rFonts w:ascii="Times New Roman" w:eastAsiaTheme="majorEastAsia" w:hAnsi="Times New Roman" w:cs="Times New Roman"/>
                <w:b/>
                <w:bCs/>
                <w:color w:val="172B4D"/>
                <w:sz w:val="21"/>
                <w:szCs w:val="21"/>
              </w:rPr>
              <w:t xml:space="preserve">// </w:t>
            </w:r>
            <w:r w:rsidRPr="007F7AA4">
              <w:rPr>
                <w:rFonts w:ascii="Times New Roman" w:eastAsiaTheme="majorEastAsia" w:hAnsi="Times New Roman" w:cs="Times New Roman"/>
                <w:b/>
                <w:bCs/>
                <w:color w:val="172B4D"/>
                <w:sz w:val="21"/>
                <w:szCs w:val="21"/>
              </w:rPr>
              <w:t>接收失败</w:t>
            </w:r>
          </w:p>
          <w:p w14:paraId="22E6748B" w14:textId="77777777" w:rsidR="00120DAE" w:rsidRPr="007F7AA4" w:rsidRDefault="00120DAE" w:rsidP="00120DAE">
            <w:pPr>
              <w:pStyle w:val="af2"/>
              <w:shd w:val="clear" w:color="auto" w:fill="FFFFFF"/>
              <w:spacing w:before="150" w:beforeAutospacing="0" w:after="0" w:afterAutospacing="0"/>
              <w:rPr>
                <w:rFonts w:ascii="Times New Roman" w:eastAsiaTheme="majorEastAsia" w:hAnsi="Times New Roman" w:cs="Times New Roman"/>
                <w:color w:val="172B4D"/>
                <w:sz w:val="21"/>
                <w:szCs w:val="21"/>
              </w:rPr>
            </w:pPr>
            <w:r w:rsidRPr="007F7AA4">
              <w:rPr>
                <w:rFonts w:ascii="Times New Roman" w:eastAsiaTheme="majorEastAsia" w:hAnsi="Times New Roman" w:cs="Times New Roman"/>
                <w:color w:val="172B4D"/>
                <w:sz w:val="21"/>
                <w:szCs w:val="21"/>
              </w:rPr>
              <w:t>SYS 6355480 153297942 20:52:03:356 NIL </w:t>
            </w:r>
            <w:r w:rsidRPr="007F7AA4">
              <w:rPr>
                <w:rStyle w:val="error"/>
                <w:rFonts w:ascii="Times New Roman" w:eastAsiaTheme="majorEastAsia" w:hAnsi="Times New Roman" w:cs="Times New Roman"/>
                <w:color w:val="172B4D"/>
                <w:sz w:val="21"/>
                <w:szCs w:val="21"/>
              </w:rPr>
              <w:t>[AT_RX p58,ch0]</w:t>
            </w:r>
            <w:r w:rsidRPr="007F7AA4">
              <w:rPr>
                <w:rFonts w:ascii="Times New Roman" w:eastAsiaTheme="majorEastAsia" w:hAnsi="Times New Roman" w:cs="Times New Roman"/>
                <w:color w:val="172B4D"/>
                <w:sz w:val="21"/>
                <w:szCs w:val="21"/>
              </w:rPr>
              <w:t>AT+EAPNACT=1,"3gwap","mms",0</w:t>
            </w:r>
          </w:p>
          <w:p w14:paraId="7E11CB4A" w14:textId="77777777" w:rsidR="00120DAE" w:rsidRPr="007F7AA4" w:rsidRDefault="00120DAE" w:rsidP="00120DAE">
            <w:pPr>
              <w:pStyle w:val="af2"/>
              <w:shd w:val="clear" w:color="auto" w:fill="FFFFFF"/>
              <w:spacing w:before="150" w:beforeAutospacing="0" w:after="0" w:afterAutospacing="0"/>
              <w:rPr>
                <w:rFonts w:ascii="Times New Roman" w:eastAsiaTheme="majorEastAsia" w:hAnsi="Times New Roman" w:cs="Times New Roman"/>
                <w:color w:val="172B4D"/>
                <w:sz w:val="21"/>
                <w:szCs w:val="21"/>
              </w:rPr>
            </w:pPr>
            <w:r w:rsidRPr="007F7AA4">
              <w:rPr>
                <w:rFonts w:ascii="Times New Roman" w:eastAsiaTheme="majorEastAsia" w:hAnsi="Times New Roman" w:cs="Times New Roman"/>
                <w:color w:val="172B4D"/>
                <w:sz w:val="21"/>
                <w:szCs w:val="21"/>
              </w:rPr>
              <w:t>OTA 6357250 153298105 20:52:03:356 ESM </w:t>
            </w:r>
            <w:r w:rsidRPr="007F7AA4">
              <w:rPr>
                <w:rStyle w:val="error"/>
                <w:rFonts w:ascii="Times New Roman" w:eastAsiaTheme="majorEastAsia" w:hAnsi="Times New Roman" w:cs="Times New Roman"/>
                <w:color w:val="172B4D"/>
                <w:sz w:val="21"/>
                <w:szCs w:val="21"/>
              </w:rPr>
              <w:t>[MS-&gt;NW]</w:t>
            </w:r>
            <w:r w:rsidRPr="007F7AA4">
              <w:rPr>
                <w:rFonts w:ascii="Times New Roman" w:eastAsiaTheme="majorEastAsia" w:hAnsi="Times New Roman" w:cs="Times New Roman"/>
                <w:color w:val="172B4D"/>
                <w:sz w:val="21"/>
                <w:szCs w:val="21"/>
              </w:rPr>
              <w:t> ESM_MSG_PDN_CONNECTIVITY_REQUEST (PTI:53, EBI:0)</w:t>
            </w:r>
          </w:p>
          <w:p w14:paraId="0BB0CB13" w14:textId="77777777" w:rsidR="00120DAE" w:rsidRPr="007F7AA4" w:rsidRDefault="00120DAE" w:rsidP="00120DAE">
            <w:pPr>
              <w:pStyle w:val="af2"/>
              <w:shd w:val="clear" w:color="auto" w:fill="FFFFFF"/>
              <w:spacing w:before="150" w:beforeAutospacing="0" w:after="0" w:afterAutospacing="0"/>
              <w:rPr>
                <w:rFonts w:ascii="Times New Roman" w:eastAsiaTheme="majorEastAsia" w:hAnsi="Times New Roman" w:cs="Times New Roman"/>
                <w:color w:val="172B4D"/>
                <w:sz w:val="21"/>
                <w:szCs w:val="21"/>
              </w:rPr>
            </w:pPr>
            <w:r w:rsidRPr="007F7AA4">
              <w:rPr>
                <w:rFonts w:ascii="Times New Roman" w:eastAsiaTheme="majorEastAsia" w:hAnsi="Times New Roman" w:cs="Times New Roman"/>
                <w:color w:val="172B4D"/>
                <w:sz w:val="21"/>
                <w:szCs w:val="21"/>
              </w:rPr>
              <w:t>OTA 6359508 153299991 20:52:03:356 ESM </w:t>
            </w:r>
            <w:r w:rsidRPr="007F7AA4">
              <w:rPr>
                <w:rStyle w:val="error"/>
                <w:rFonts w:ascii="Times New Roman" w:eastAsiaTheme="majorEastAsia" w:hAnsi="Times New Roman" w:cs="Times New Roman"/>
                <w:color w:val="172B4D"/>
                <w:sz w:val="21"/>
                <w:szCs w:val="21"/>
              </w:rPr>
              <w:t>[NW-&gt;MS]</w:t>
            </w:r>
            <w:r w:rsidRPr="007F7AA4">
              <w:rPr>
                <w:rFonts w:ascii="Times New Roman" w:eastAsiaTheme="majorEastAsia" w:hAnsi="Times New Roman" w:cs="Times New Roman"/>
                <w:color w:val="172B4D"/>
                <w:sz w:val="21"/>
                <w:szCs w:val="21"/>
              </w:rPr>
              <w:t> ESM_MSG_ACTIVATE_DEFAULT_EPS_BEARER_CONTEXT_REQUEST (PTI:53, EBI:6)</w:t>
            </w:r>
          </w:p>
          <w:p w14:paraId="186B4EAD" w14:textId="77777777" w:rsidR="00120DAE" w:rsidRPr="007F7AA4" w:rsidRDefault="00120DAE" w:rsidP="00120DAE">
            <w:pPr>
              <w:pStyle w:val="af2"/>
              <w:shd w:val="clear" w:color="auto" w:fill="FFFFFF"/>
              <w:spacing w:before="150" w:beforeAutospacing="0" w:after="0" w:afterAutospacing="0"/>
              <w:rPr>
                <w:rFonts w:ascii="Times New Roman" w:eastAsiaTheme="majorEastAsia" w:hAnsi="Times New Roman" w:cs="Times New Roman"/>
                <w:color w:val="172B4D"/>
                <w:sz w:val="21"/>
                <w:szCs w:val="21"/>
              </w:rPr>
            </w:pPr>
            <w:r w:rsidRPr="007F7AA4">
              <w:rPr>
                <w:rFonts w:ascii="Times New Roman" w:eastAsiaTheme="majorEastAsia" w:hAnsi="Times New Roman" w:cs="Times New Roman"/>
                <w:color w:val="172B4D"/>
                <w:sz w:val="21"/>
                <w:szCs w:val="21"/>
              </w:rPr>
              <w:t>OTA 6359825 153300027 20:52:03:356 ESM </w:t>
            </w:r>
            <w:r w:rsidRPr="007F7AA4">
              <w:rPr>
                <w:rStyle w:val="error"/>
                <w:rFonts w:ascii="Times New Roman" w:eastAsiaTheme="majorEastAsia" w:hAnsi="Times New Roman" w:cs="Times New Roman"/>
                <w:color w:val="172B4D"/>
                <w:sz w:val="21"/>
                <w:szCs w:val="21"/>
              </w:rPr>
              <w:t>[MS-&gt;NW]</w:t>
            </w:r>
            <w:r w:rsidRPr="007F7AA4">
              <w:rPr>
                <w:rFonts w:ascii="Times New Roman" w:eastAsiaTheme="majorEastAsia" w:hAnsi="Times New Roman" w:cs="Times New Roman"/>
                <w:color w:val="172B4D"/>
                <w:sz w:val="21"/>
                <w:szCs w:val="21"/>
              </w:rPr>
              <w:t> ESM_MSG_ACTIVATE_DEFAULT_EPS_BEARER_CONTEXT_ACCEPT (PTI:0, EBI:6)</w:t>
            </w:r>
          </w:p>
          <w:p w14:paraId="67B61438" w14:textId="77777777" w:rsidR="00120DAE" w:rsidRPr="007F7AA4" w:rsidRDefault="00120DAE" w:rsidP="00120DAE">
            <w:pPr>
              <w:pStyle w:val="af2"/>
              <w:shd w:val="clear" w:color="auto" w:fill="FFFFFF"/>
              <w:spacing w:before="150" w:beforeAutospacing="0" w:after="0" w:afterAutospacing="0"/>
              <w:rPr>
                <w:rFonts w:ascii="Times New Roman" w:eastAsiaTheme="majorEastAsia" w:hAnsi="Times New Roman" w:cs="Times New Roman"/>
                <w:color w:val="172B4D"/>
                <w:sz w:val="21"/>
                <w:szCs w:val="21"/>
              </w:rPr>
            </w:pPr>
            <w:r w:rsidRPr="007F7AA4">
              <w:rPr>
                <w:rFonts w:ascii="Times New Roman" w:eastAsiaTheme="majorEastAsia" w:hAnsi="Times New Roman" w:cs="Times New Roman"/>
                <w:b/>
                <w:bCs/>
                <w:color w:val="172B4D"/>
                <w:sz w:val="21"/>
                <w:szCs w:val="21"/>
                <w:highlight w:val="yellow"/>
              </w:rPr>
              <w:t>// UE</w:t>
            </w:r>
            <w:r w:rsidRPr="007F7AA4">
              <w:rPr>
                <w:rFonts w:ascii="Times New Roman" w:eastAsiaTheme="majorEastAsia" w:hAnsi="Times New Roman" w:cs="Times New Roman"/>
                <w:b/>
                <w:bCs/>
                <w:color w:val="172B4D"/>
                <w:sz w:val="21"/>
                <w:szCs w:val="21"/>
                <w:highlight w:val="yellow"/>
              </w:rPr>
              <w:t>端发起</w:t>
            </w:r>
            <w:r w:rsidRPr="007F7AA4">
              <w:rPr>
                <w:rFonts w:ascii="Times New Roman" w:eastAsiaTheme="majorEastAsia" w:hAnsi="Times New Roman" w:cs="Times New Roman"/>
                <w:b/>
                <w:bCs/>
                <w:color w:val="172B4D"/>
                <w:sz w:val="21"/>
                <w:szCs w:val="21"/>
                <w:highlight w:val="yellow"/>
              </w:rPr>
              <w:t>TCP</w:t>
            </w:r>
            <w:r w:rsidRPr="007F7AA4">
              <w:rPr>
                <w:rFonts w:ascii="Times New Roman" w:eastAsiaTheme="majorEastAsia" w:hAnsi="Times New Roman" w:cs="Times New Roman"/>
                <w:b/>
                <w:bCs/>
                <w:color w:val="172B4D"/>
                <w:sz w:val="21"/>
                <w:szCs w:val="21"/>
                <w:highlight w:val="yellow"/>
              </w:rPr>
              <w:t>连接，但是</w:t>
            </w:r>
            <w:r w:rsidRPr="007F7AA4">
              <w:rPr>
                <w:rFonts w:ascii="Times New Roman" w:eastAsiaTheme="majorEastAsia" w:hAnsi="Times New Roman" w:cs="Times New Roman"/>
                <w:b/>
                <w:bCs/>
                <w:color w:val="172B4D"/>
                <w:sz w:val="21"/>
                <w:szCs w:val="21"/>
                <w:highlight w:val="yellow"/>
              </w:rPr>
              <w:t>MMS</w:t>
            </w:r>
            <w:r w:rsidRPr="007F7AA4">
              <w:rPr>
                <w:rFonts w:ascii="Times New Roman" w:eastAsiaTheme="majorEastAsia" w:hAnsi="Times New Roman" w:cs="Times New Roman"/>
                <w:b/>
                <w:bCs/>
                <w:color w:val="172B4D"/>
                <w:sz w:val="21"/>
                <w:szCs w:val="21"/>
                <w:highlight w:val="yellow"/>
              </w:rPr>
              <w:t>服务器没有正确响应，多次发送</w:t>
            </w:r>
            <w:r w:rsidRPr="007F7AA4">
              <w:rPr>
                <w:rFonts w:ascii="Times New Roman" w:eastAsiaTheme="majorEastAsia" w:hAnsi="Times New Roman" w:cs="Times New Roman"/>
                <w:b/>
                <w:bCs/>
                <w:color w:val="172B4D"/>
                <w:sz w:val="21"/>
                <w:szCs w:val="21"/>
                <w:highlight w:val="yellow"/>
              </w:rPr>
              <w:t>RST</w:t>
            </w:r>
            <w:r w:rsidRPr="007F7AA4">
              <w:rPr>
                <w:rFonts w:ascii="Times New Roman" w:eastAsiaTheme="majorEastAsia" w:hAnsi="Times New Roman" w:cs="Times New Roman"/>
                <w:b/>
                <w:bCs/>
                <w:color w:val="172B4D"/>
                <w:sz w:val="21"/>
                <w:szCs w:val="21"/>
                <w:highlight w:val="yellow"/>
              </w:rPr>
              <w:t>包。</w:t>
            </w:r>
            <w:r w:rsidRPr="007F7AA4">
              <w:rPr>
                <w:rFonts w:ascii="Times New Roman" w:eastAsiaTheme="majorEastAsia" w:hAnsi="Times New Roman" w:cs="Times New Roman"/>
                <w:b/>
                <w:bCs/>
                <w:color w:val="172B4D"/>
                <w:sz w:val="21"/>
                <w:szCs w:val="21"/>
                <w:highlight w:val="yellow"/>
              </w:rPr>
              <w:t>MMS</w:t>
            </w:r>
            <w:r w:rsidRPr="007F7AA4">
              <w:rPr>
                <w:rFonts w:ascii="Times New Roman" w:eastAsiaTheme="majorEastAsia" w:hAnsi="Times New Roman" w:cs="Times New Roman"/>
                <w:b/>
                <w:bCs/>
                <w:color w:val="172B4D"/>
                <w:sz w:val="21"/>
                <w:szCs w:val="21"/>
                <w:highlight w:val="yellow"/>
              </w:rPr>
              <w:t>服务器存在异常。</w:t>
            </w:r>
          </w:p>
          <w:p w14:paraId="4F328C39" w14:textId="77777777" w:rsidR="00120DAE" w:rsidRPr="007F7AA4" w:rsidRDefault="00120DAE" w:rsidP="00120DAE">
            <w:pPr>
              <w:pStyle w:val="af2"/>
              <w:shd w:val="clear" w:color="auto" w:fill="FFFFFF"/>
              <w:spacing w:before="150" w:beforeAutospacing="0" w:after="0" w:afterAutospacing="0"/>
              <w:rPr>
                <w:rFonts w:ascii="Times New Roman" w:eastAsiaTheme="majorEastAsia" w:hAnsi="Times New Roman" w:cs="Times New Roman"/>
                <w:color w:val="172B4D"/>
                <w:sz w:val="21"/>
                <w:szCs w:val="21"/>
              </w:rPr>
            </w:pPr>
            <w:r w:rsidRPr="007F7AA4">
              <w:rPr>
                <w:rFonts w:ascii="Times New Roman" w:eastAsiaTheme="majorEastAsia" w:hAnsi="Times New Roman" w:cs="Times New Roman"/>
                <w:color w:val="172B4D"/>
                <w:sz w:val="21"/>
                <w:szCs w:val="21"/>
              </w:rPr>
              <w:t>8602 2021-07-19 20:52:03.936380 10.19.3.44 10.0.0.172 TCP 76 37816 → 80 </w:t>
            </w:r>
            <w:r w:rsidRPr="007F7AA4">
              <w:rPr>
                <w:rStyle w:val="error"/>
                <w:rFonts w:ascii="Times New Roman" w:eastAsiaTheme="majorEastAsia" w:hAnsi="Times New Roman" w:cs="Times New Roman"/>
                <w:color w:val="172B4D"/>
                <w:sz w:val="21"/>
                <w:szCs w:val="21"/>
              </w:rPr>
              <w:t>[SYN]</w:t>
            </w:r>
            <w:r w:rsidRPr="007F7AA4">
              <w:rPr>
                <w:rFonts w:ascii="Times New Roman" w:eastAsiaTheme="majorEastAsia" w:hAnsi="Times New Roman" w:cs="Times New Roman"/>
                <w:color w:val="172B4D"/>
                <w:sz w:val="21"/>
                <w:szCs w:val="21"/>
              </w:rPr>
              <w:t> Seq=0 Win=65535 Len=0 MSS=1360 SACK_PERM=1 TSval=1088231543 TSecr=0 WS=256</w:t>
            </w:r>
          </w:p>
          <w:p w14:paraId="613A456A" w14:textId="77777777" w:rsidR="00120DAE" w:rsidRPr="007F7AA4" w:rsidRDefault="00120DAE" w:rsidP="00120DAE">
            <w:pPr>
              <w:pStyle w:val="af2"/>
              <w:shd w:val="clear" w:color="auto" w:fill="FFFFFF"/>
              <w:spacing w:before="150" w:beforeAutospacing="0" w:after="0" w:afterAutospacing="0"/>
              <w:rPr>
                <w:rFonts w:ascii="Times New Roman" w:eastAsiaTheme="majorEastAsia" w:hAnsi="Times New Roman" w:cs="Times New Roman"/>
                <w:color w:val="172B4D"/>
                <w:sz w:val="21"/>
                <w:szCs w:val="21"/>
              </w:rPr>
            </w:pPr>
            <w:r w:rsidRPr="007F7AA4">
              <w:rPr>
                <w:rFonts w:ascii="Times New Roman" w:eastAsiaTheme="majorEastAsia" w:hAnsi="Times New Roman" w:cs="Times New Roman"/>
                <w:color w:val="172B4D"/>
                <w:sz w:val="21"/>
                <w:szCs w:val="21"/>
              </w:rPr>
              <w:t>8604 2021-07-19 20:52:03.939770 10.19.3.44 10.0.0.172 TCP 76 37818 → 80 </w:t>
            </w:r>
            <w:r w:rsidRPr="007F7AA4">
              <w:rPr>
                <w:rStyle w:val="error"/>
                <w:rFonts w:ascii="Times New Roman" w:eastAsiaTheme="majorEastAsia" w:hAnsi="Times New Roman" w:cs="Times New Roman"/>
                <w:color w:val="172B4D"/>
                <w:sz w:val="21"/>
                <w:szCs w:val="21"/>
              </w:rPr>
              <w:t>[SYN]</w:t>
            </w:r>
            <w:r w:rsidRPr="007F7AA4">
              <w:rPr>
                <w:rFonts w:ascii="Times New Roman" w:eastAsiaTheme="majorEastAsia" w:hAnsi="Times New Roman" w:cs="Times New Roman"/>
                <w:color w:val="172B4D"/>
                <w:sz w:val="21"/>
                <w:szCs w:val="21"/>
              </w:rPr>
              <w:t> Seq=0 Win=65535 Len=0 MSS=1360 SACK_PERM=1 TSval=1088231546 TSecr=0 WS=256</w:t>
            </w:r>
          </w:p>
          <w:p w14:paraId="1385E421" w14:textId="77777777" w:rsidR="00120DAE" w:rsidRPr="007F7AA4" w:rsidRDefault="00120DAE" w:rsidP="00120DAE">
            <w:pPr>
              <w:pStyle w:val="af2"/>
              <w:shd w:val="clear" w:color="auto" w:fill="FFFFFF"/>
              <w:spacing w:before="150" w:beforeAutospacing="0" w:after="0" w:afterAutospacing="0"/>
              <w:rPr>
                <w:rFonts w:ascii="Times New Roman" w:eastAsiaTheme="majorEastAsia" w:hAnsi="Times New Roman" w:cs="Times New Roman"/>
                <w:color w:val="172B4D"/>
                <w:sz w:val="21"/>
                <w:szCs w:val="21"/>
              </w:rPr>
            </w:pPr>
            <w:r w:rsidRPr="007F7AA4">
              <w:rPr>
                <w:rFonts w:ascii="Times New Roman" w:eastAsiaTheme="majorEastAsia" w:hAnsi="Times New Roman" w:cs="Times New Roman"/>
                <w:color w:val="172B4D"/>
                <w:sz w:val="21"/>
                <w:szCs w:val="21"/>
                <w:highlight w:val="yellow"/>
              </w:rPr>
              <w:t>8619 2021-07-19 20:52:04.966910 10.19.3.44 10.0.0.172 TCP 76 </w:t>
            </w:r>
            <w:r w:rsidRPr="007F7AA4">
              <w:rPr>
                <w:rStyle w:val="error"/>
                <w:rFonts w:ascii="Times New Roman" w:eastAsiaTheme="majorEastAsia" w:hAnsi="Times New Roman" w:cs="Times New Roman"/>
                <w:color w:val="172B4D"/>
                <w:sz w:val="21"/>
                <w:szCs w:val="21"/>
                <w:highlight w:val="yellow"/>
              </w:rPr>
              <w:t>[TCP Retransmission]</w:t>
            </w:r>
            <w:r w:rsidRPr="007F7AA4">
              <w:rPr>
                <w:rFonts w:ascii="Times New Roman" w:eastAsiaTheme="majorEastAsia" w:hAnsi="Times New Roman" w:cs="Times New Roman"/>
                <w:color w:val="172B4D"/>
                <w:sz w:val="21"/>
                <w:szCs w:val="21"/>
                <w:highlight w:val="yellow"/>
              </w:rPr>
              <w:t> 37816 → 80 </w:t>
            </w:r>
            <w:r w:rsidRPr="007F7AA4">
              <w:rPr>
                <w:rStyle w:val="error"/>
                <w:rFonts w:ascii="Times New Roman" w:eastAsiaTheme="majorEastAsia" w:hAnsi="Times New Roman" w:cs="Times New Roman"/>
                <w:color w:val="172B4D"/>
                <w:sz w:val="21"/>
                <w:szCs w:val="21"/>
                <w:highlight w:val="yellow"/>
              </w:rPr>
              <w:t>[SYN]</w:t>
            </w:r>
            <w:r w:rsidRPr="007F7AA4">
              <w:rPr>
                <w:rFonts w:ascii="Times New Roman" w:eastAsiaTheme="majorEastAsia" w:hAnsi="Times New Roman" w:cs="Times New Roman"/>
                <w:color w:val="172B4D"/>
                <w:sz w:val="21"/>
                <w:szCs w:val="21"/>
                <w:highlight w:val="yellow"/>
              </w:rPr>
              <w:t> Seq=0 Win=65535 Len=0 MSS=1360 SACK_PERM=1 TSval=1088232573 TSecr=0 WS=256</w:t>
            </w:r>
          </w:p>
          <w:p w14:paraId="128D79B1" w14:textId="77777777" w:rsidR="00120DAE" w:rsidRPr="007F7AA4" w:rsidRDefault="00120DAE" w:rsidP="00120DAE">
            <w:pPr>
              <w:pStyle w:val="af2"/>
              <w:shd w:val="clear" w:color="auto" w:fill="FFFFFF"/>
              <w:spacing w:before="150" w:beforeAutospacing="0" w:after="0" w:afterAutospacing="0"/>
              <w:rPr>
                <w:rFonts w:ascii="Times New Roman" w:eastAsiaTheme="majorEastAsia" w:hAnsi="Times New Roman" w:cs="Times New Roman"/>
                <w:color w:val="172B4D"/>
                <w:sz w:val="21"/>
                <w:szCs w:val="21"/>
              </w:rPr>
            </w:pPr>
            <w:r w:rsidRPr="007F7AA4">
              <w:rPr>
                <w:rFonts w:ascii="Times New Roman" w:eastAsiaTheme="majorEastAsia" w:hAnsi="Times New Roman" w:cs="Times New Roman"/>
                <w:color w:val="172B4D"/>
                <w:sz w:val="21"/>
                <w:szCs w:val="21"/>
                <w:highlight w:val="yellow"/>
              </w:rPr>
              <w:t>8621 2021-07-19 20:52:04.970909 10.19.3.44 10.0.0.172 TCP 76 </w:t>
            </w:r>
            <w:r w:rsidRPr="007F7AA4">
              <w:rPr>
                <w:rStyle w:val="error"/>
                <w:rFonts w:ascii="Times New Roman" w:eastAsiaTheme="majorEastAsia" w:hAnsi="Times New Roman" w:cs="Times New Roman"/>
                <w:color w:val="172B4D"/>
                <w:sz w:val="21"/>
                <w:szCs w:val="21"/>
                <w:highlight w:val="yellow"/>
              </w:rPr>
              <w:t>[TCP Retransmission]</w:t>
            </w:r>
            <w:r w:rsidRPr="007F7AA4">
              <w:rPr>
                <w:rFonts w:ascii="Times New Roman" w:eastAsiaTheme="majorEastAsia" w:hAnsi="Times New Roman" w:cs="Times New Roman"/>
                <w:color w:val="172B4D"/>
                <w:sz w:val="21"/>
                <w:szCs w:val="21"/>
                <w:highlight w:val="yellow"/>
              </w:rPr>
              <w:t> 37818 → 80 </w:t>
            </w:r>
            <w:r w:rsidRPr="007F7AA4">
              <w:rPr>
                <w:rStyle w:val="error"/>
                <w:rFonts w:ascii="Times New Roman" w:eastAsiaTheme="majorEastAsia" w:hAnsi="Times New Roman" w:cs="Times New Roman"/>
                <w:color w:val="172B4D"/>
                <w:sz w:val="21"/>
                <w:szCs w:val="21"/>
                <w:highlight w:val="yellow"/>
              </w:rPr>
              <w:t>[SYN]</w:t>
            </w:r>
            <w:r w:rsidRPr="007F7AA4">
              <w:rPr>
                <w:rFonts w:ascii="Times New Roman" w:eastAsiaTheme="majorEastAsia" w:hAnsi="Times New Roman" w:cs="Times New Roman"/>
                <w:color w:val="172B4D"/>
                <w:sz w:val="21"/>
                <w:szCs w:val="21"/>
                <w:highlight w:val="yellow"/>
              </w:rPr>
              <w:t> Seq=0 Win=65535 Len=0 MSS=1360 SACK_PERM=1 TSval=1088232577 TSecr=0 WS=256</w:t>
            </w:r>
          </w:p>
          <w:p w14:paraId="58823B83" w14:textId="77777777" w:rsidR="00120DAE" w:rsidRPr="007F7AA4" w:rsidRDefault="00120DAE" w:rsidP="00120DAE">
            <w:pPr>
              <w:pStyle w:val="af2"/>
              <w:shd w:val="clear" w:color="auto" w:fill="FFFFFF"/>
              <w:spacing w:before="150" w:beforeAutospacing="0" w:after="0" w:afterAutospacing="0"/>
              <w:rPr>
                <w:rFonts w:ascii="Times New Roman" w:eastAsiaTheme="majorEastAsia" w:hAnsi="Times New Roman" w:cs="Times New Roman"/>
                <w:color w:val="172B4D"/>
                <w:sz w:val="21"/>
                <w:szCs w:val="21"/>
              </w:rPr>
            </w:pPr>
            <w:r w:rsidRPr="007F7AA4">
              <w:rPr>
                <w:rFonts w:ascii="Times New Roman" w:eastAsiaTheme="majorEastAsia" w:hAnsi="Times New Roman" w:cs="Times New Roman"/>
                <w:color w:val="172B4D"/>
                <w:sz w:val="21"/>
                <w:szCs w:val="21"/>
              </w:rPr>
              <w:t>8624 2021-07-19 20:52:05.060122 10.0.0.172 10.19.3.44 TCP 56 80 → 37816 </w:t>
            </w:r>
            <w:r w:rsidRPr="007F7AA4">
              <w:rPr>
                <w:rStyle w:val="error"/>
                <w:rFonts w:ascii="Times New Roman" w:eastAsiaTheme="majorEastAsia" w:hAnsi="Times New Roman" w:cs="Times New Roman"/>
                <w:color w:val="172B4D"/>
                <w:sz w:val="21"/>
                <w:szCs w:val="21"/>
              </w:rPr>
              <w:t>[RST, ACK]</w:t>
            </w:r>
            <w:r w:rsidRPr="007F7AA4">
              <w:rPr>
                <w:rFonts w:ascii="Times New Roman" w:eastAsiaTheme="majorEastAsia" w:hAnsi="Times New Roman" w:cs="Times New Roman"/>
                <w:color w:val="172B4D"/>
                <w:sz w:val="21"/>
                <w:szCs w:val="21"/>
              </w:rPr>
              <w:t> Seq=1 Ack=1 Win=0 Len=0</w:t>
            </w:r>
          </w:p>
          <w:p w14:paraId="173203FB" w14:textId="77777777" w:rsidR="00120DAE" w:rsidRPr="007F7AA4" w:rsidRDefault="00120DAE" w:rsidP="00120DAE">
            <w:pPr>
              <w:pStyle w:val="af2"/>
              <w:shd w:val="clear" w:color="auto" w:fill="FFFFFF"/>
              <w:spacing w:before="150" w:beforeAutospacing="0" w:after="0" w:afterAutospacing="0"/>
              <w:rPr>
                <w:rFonts w:ascii="Times New Roman" w:eastAsiaTheme="majorEastAsia" w:hAnsi="Times New Roman" w:cs="Times New Roman"/>
                <w:color w:val="172B4D"/>
                <w:sz w:val="21"/>
                <w:szCs w:val="21"/>
              </w:rPr>
            </w:pPr>
            <w:r w:rsidRPr="007F7AA4">
              <w:rPr>
                <w:rFonts w:ascii="Times New Roman" w:eastAsiaTheme="majorEastAsia" w:hAnsi="Times New Roman" w:cs="Times New Roman"/>
                <w:color w:val="172B4D"/>
                <w:sz w:val="21"/>
                <w:szCs w:val="21"/>
              </w:rPr>
              <w:t>8625 2021-07-19 20:52:05.065146 10.0.0.172 10.19.3.44 TCP 56 80 → 37818 </w:t>
            </w:r>
            <w:r w:rsidRPr="007F7AA4">
              <w:rPr>
                <w:rStyle w:val="error"/>
                <w:rFonts w:ascii="Times New Roman" w:eastAsiaTheme="majorEastAsia" w:hAnsi="Times New Roman" w:cs="Times New Roman"/>
                <w:color w:val="172B4D"/>
                <w:sz w:val="21"/>
                <w:szCs w:val="21"/>
              </w:rPr>
              <w:t>[RST, ACK]</w:t>
            </w:r>
            <w:r w:rsidRPr="007F7AA4">
              <w:rPr>
                <w:rFonts w:ascii="Times New Roman" w:eastAsiaTheme="majorEastAsia" w:hAnsi="Times New Roman" w:cs="Times New Roman"/>
                <w:color w:val="172B4D"/>
                <w:sz w:val="21"/>
                <w:szCs w:val="21"/>
              </w:rPr>
              <w:t> Seq=1 Ack=1 Win=0 Len=0</w:t>
            </w:r>
          </w:p>
          <w:p w14:paraId="74CF8388" w14:textId="77777777" w:rsidR="00120DAE" w:rsidRPr="007F7AA4" w:rsidRDefault="00120DAE" w:rsidP="00120DAE">
            <w:pPr>
              <w:pStyle w:val="af2"/>
              <w:shd w:val="clear" w:color="auto" w:fill="FFFFFF"/>
              <w:spacing w:before="150" w:beforeAutospacing="0" w:after="0" w:afterAutospacing="0"/>
              <w:rPr>
                <w:rFonts w:ascii="Times New Roman" w:eastAsiaTheme="majorEastAsia" w:hAnsi="Times New Roman" w:cs="Times New Roman"/>
                <w:color w:val="172B4D"/>
                <w:sz w:val="21"/>
                <w:szCs w:val="21"/>
              </w:rPr>
            </w:pPr>
            <w:r w:rsidRPr="007F7AA4">
              <w:rPr>
                <w:rFonts w:ascii="Times New Roman" w:eastAsiaTheme="majorEastAsia" w:hAnsi="Times New Roman" w:cs="Times New Roman"/>
                <w:color w:val="172B4D"/>
                <w:sz w:val="21"/>
                <w:szCs w:val="21"/>
              </w:rPr>
              <w:t>8651 2021-07-19 20:52:05.774745 10.19.3.44 10.0.0.172 TCP 76 37824 → 80 </w:t>
            </w:r>
            <w:r w:rsidRPr="007F7AA4">
              <w:rPr>
                <w:rStyle w:val="error"/>
                <w:rFonts w:ascii="Times New Roman" w:eastAsiaTheme="majorEastAsia" w:hAnsi="Times New Roman" w:cs="Times New Roman"/>
                <w:color w:val="172B4D"/>
                <w:sz w:val="21"/>
                <w:szCs w:val="21"/>
              </w:rPr>
              <w:t>[SYN]</w:t>
            </w:r>
            <w:r w:rsidRPr="007F7AA4">
              <w:rPr>
                <w:rFonts w:ascii="Times New Roman" w:eastAsiaTheme="majorEastAsia" w:hAnsi="Times New Roman" w:cs="Times New Roman"/>
                <w:color w:val="172B4D"/>
                <w:sz w:val="21"/>
                <w:szCs w:val="21"/>
              </w:rPr>
              <w:t> Seq=0 Win=65535 Len=0 MSS=1360 SACK_PERM=1 TSval=1088233381 TSecr=0 WS=256</w:t>
            </w:r>
          </w:p>
          <w:p w14:paraId="57F5DFF5" w14:textId="77777777" w:rsidR="00120DAE" w:rsidRPr="007F7AA4" w:rsidRDefault="00120DAE" w:rsidP="00120DAE">
            <w:pPr>
              <w:pStyle w:val="af2"/>
              <w:shd w:val="clear" w:color="auto" w:fill="FFFFFF"/>
              <w:spacing w:before="150" w:beforeAutospacing="0" w:after="0" w:afterAutospacing="0"/>
              <w:rPr>
                <w:rFonts w:ascii="Times New Roman" w:eastAsiaTheme="majorEastAsia" w:hAnsi="Times New Roman" w:cs="Times New Roman"/>
                <w:color w:val="172B4D"/>
                <w:sz w:val="21"/>
                <w:szCs w:val="21"/>
              </w:rPr>
            </w:pPr>
            <w:r w:rsidRPr="007F7AA4">
              <w:rPr>
                <w:rFonts w:ascii="Times New Roman" w:eastAsiaTheme="majorEastAsia" w:hAnsi="Times New Roman" w:cs="Times New Roman"/>
                <w:color w:val="172B4D"/>
                <w:sz w:val="21"/>
                <w:szCs w:val="21"/>
              </w:rPr>
              <w:t>8656 2021-07-19 20:52:05.957700 10.19.3.44 10.0.0.172 TCP 76 37826 → 80 </w:t>
            </w:r>
            <w:r w:rsidRPr="007F7AA4">
              <w:rPr>
                <w:rStyle w:val="error"/>
                <w:rFonts w:ascii="Times New Roman" w:eastAsiaTheme="majorEastAsia" w:hAnsi="Times New Roman" w:cs="Times New Roman"/>
                <w:color w:val="172B4D"/>
                <w:sz w:val="21"/>
                <w:szCs w:val="21"/>
              </w:rPr>
              <w:t>[SYN]</w:t>
            </w:r>
            <w:r w:rsidRPr="007F7AA4">
              <w:rPr>
                <w:rFonts w:ascii="Times New Roman" w:eastAsiaTheme="majorEastAsia" w:hAnsi="Times New Roman" w:cs="Times New Roman"/>
                <w:color w:val="172B4D"/>
                <w:sz w:val="21"/>
                <w:szCs w:val="21"/>
              </w:rPr>
              <w:t> Seq=0 Win=65535 Len=0 MSS=1360 SACK_PERM=1 TSval=1088233564 TSecr=0 WS=256</w:t>
            </w:r>
          </w:p>
          <w:p w14:paraId="0E9D950C" w14:textId="77777777" w:rsidR="00120DAE" w:rsidRPr="007F7AA4" w:rsidRDefault="00120DAE" w:rsidP="00120DAE">
            <w:pPr>
              <w:pStyle w:val="af2"/>
              <w:shd w:val="clear" w:color="auto" w:fill="FFFFFF"/>
              <w:spacing w:before="150" w:beforeAutospacing="0" w:after="0" w:afterAutospacing="0"/>
              <w:rPr>
                <w:rFonts w:ascii="Times New Roman" w:eastAsiaTheme="majorEastAsia" w:hAnsi="Times New Roman" w:cs="Times New Roman"/>
                <w:color w:val="172B4D"/>
                <w:sz w:val="21"/>
                <w:szCs w:val="21"/>
              </w:rPr>
            </w:pPr>
            <w:r w:rsidRPr="007F7AA4">
              <w:rPr>
                <w:rFonts w:ascii="Times New Roman" w:eastAsiaTheme="majorEastAsia" w:hAnsi="Times New Roman" w:cs="Times New Roman"/>
                <w:color w:val="172B4D"/>
                <w:sz w:val="21"/>
                <w:szCs w:val="21"/>
              </w:rPr>
              <w:t>8657 2021-07-19 20:52:06.057267 10.0.0.172 10.19.3.44 TCP 56 80 → 37826 </w:t>
            </w:r>
            <w:r w:rsidRPr="007F7AA4">
              <w:rPr>
                <w:rStyle w:val="error"/>
                <w:rFonts w:ascii="Times New Roman" w:eastAsiaTheme="majorEastAsia" w:hAnsi="Times New Roman" w:cs="Times New Roman"/>
                <w:color w:val="172B4D"/>
                <w:sz w:val="21"/>
                <w:szCs w:val="21"/>
              </w:rPr>
              <w:t>[RST, ACK]</w:t>
            </w:r>
            <w:r w:rsidRPr="007F7AA4">
              <w:rPr>
                <w:rFonts w:ascii="Times New Roman" w:eastAsiaTheme="majorEastAsia" w:hAnsi="Times New Roman" w:cs="Times New Roman"/>
                <w:color w:val="172B4D"/>
                <w:sz w:val="21"/>
                <w:szCs w:val="21"/>
              </w:rPr>
              <w:t> Seq=1 Ack=1 Win=0 Len=0</w:t>
            </w:r>
          </w:p>
          <w:p w14:paraId="4E6B9512" w14:textId="77777777" w:rsidR="00120DAE" w:rsidRPr="007F7AA4" w:rsidRDefault="00120DAE" w:rsidP="00120DAE">
            <w:pPr>
              <w:pStyle w:val="af2"/>
              <w:shd w:val="clear" w:color="auto" w:fill="FFFFFF"/>
              <w:spacing w:before="150" w:beforeAutospacing="0" w:after="0" w:afterAutospacing="0"/>
              <w:rPr>
                <w:rFonts w:ascii="Times New Roman" w:eastAsiaTheme="majorEastAsia" w:hAnsi="Times New Roman" w:cs="Times New Roman"/>
                <w:color w:val="172B4D"/>
                <w:sz w:val="21"/>
                <w:szCs w:val="21"/>
              </w:rPr>
            </w:pPr>
            <w:r w:rsidRPr="007F7AA4">
              <w:rPr>
                <w:rFonts w:ascii="Times New Roman" w:eastAsiaTheme="majorEastAsia" w:hAnsi="Times New Roman" w:cs="Times New Roman"/>
                <w:color w:val="172B4D"/>
                <w:sz w:val="21"/>
                <w:szCs w:val="21"/>
              </w:rPr>
              <w:t>8660 2021-07-19 20:52:06.197300 10.19.3.44 10.0.0.172 TCP 76 37828 → 80 </w:t>
            </w:r>
            <w:r w:rsidRPr="007F7AA4">
              <w:rPr>
                <w:rStyle w:val="error"/>
                <w:rFonts w:ascii="Times New Roman" w:eastAsiaTheme="majorEastAsia" w:hAnsi="Times New Roman" w:cs="Times New Roman"/>
                <w:color w:val="172B4D"/>
                <w:sz w:val="21"/>
                <w:szCs w:val="21"/>
              </w:rPr>
              <w:t>[SYN]</w:t>
            </w:r>
            <w:r w:rsidRPr="007F7AA4">
              <w:rPr>
                <w:rFonts w:ascii="Times New Roman" w:eastAsiaTheme="majorEastAsia" w:hAnsi="Times New Roman" w:cs="Times New Roman"/>
                <w:color w:val="172B4D"/>
                <w:sz w:val="21"/>
                <w:szCs w:val="21"/>
              </w:rPr>
              <w:t> Seq=0 Win=65535 Len=0 MSS=1360 SACK_PERM=1 TSval=1088233803 TSecr=0 WS=256</w:t>
            </w:r>
          </w:p>
          <w:p w14:paraId="1042B7B9" w14:textId="77777777" w:rsidR="00120DAE" w:rsidRPr="007F7AA4" w:rsidRDefault="00120DAE" w:rsidP="00120DAE">
            <w:pPr>
              <w:pStyle w:val="af2"/>
              <w:shd w:val="clear" w:color="auto" w:fill="FFFFFF"/>
              <w:spacing w:before="150" w:beforeAutospacing="0" w:after="0" w:afterAutospacing="0"/>
              <w:rPr>
                <w:rFonts w:ascii="Times New Roman" w:eastAsiaTheme="majorEastAsia" w:hAnsi="Times New Roman" w:cs="Times New Roman"/>
                <w:color w:val="172B4D"/>
                <w:sz w:val="21"/>
                <w:szCs w:val="21"/>
              </w:rPr>
            </w:pPr>
            <w:r w:rsidRPr="007F7AA4">
              <w:rPr>
                <w:rFonts w:ascii="Times New Roman" w:eastAsiaTheme="majorEastAsia" w:hAnsi="Times New Roman" w:cs="Times New Roman"/>
                <w:color w:val="172B4D"/>
                <w:sz w:val="21"/>
                <w:szCs w:val="21"/>
              </w:rPr>
              <w:t>8661 2021-07-19 20:52:06.284237 10.0.0.172 10.19.3.44 TCP 56 80 → 37828 </w:t>
            </w:r>
            <w:r w:rsidRPr="007F7AA4">
              <w:rPr>
                <w:rStyle w:val="error"/>
                <w:rFonts w:ascii="Times New Roman" w:eastAsiaTheme="majorEastAsia" w:hAnsi="Times New Roman" w:cs="Times New Roman"/>
                <w:color w:val="172B4D"/>
                <w:sz w:val="21"/>
                <w:szCs w:val="21"/>
              </w:rPr>
              <w:t>[RST, ACK]</w:t>
            </w:r>
            <w:r w:rsidRPr="007F7AA4">
              <w:rPr>
                <w:rFonts w:ascii="Times New Roman" w:eastAsiaTheme="majorEastAsia" w:hAnsi="Times New Roman" w:cs="Times New Roman"/>
                <w:color w:val="172B4D"/>
                <w:sz w:val="21"/>
                <w:szCs w:val="21"/>
              </w:rPr>
              <w:t> Seq=1 Ack=1 Win=0 Len=0</w:t>
            </w:r>
          </w:p>
          <w:p w14:paraId="6A8EE210" w14:textId="77777777" w:rsidR="00120DAE" w:rsidRPr="007F7AA4" w:rsidRDefault="00120DAE" w:rsidP="00120DAE">
            <w:pPr>
              <w:pStyle w:val="af2"/>
              <w:shd w:val="clear" w:color="auto" w:fill="FFFFFF"/>
              <w:spacing w:before="150" w:beforeAutospacing="0" w:after="0" w:afterAutospacing="0"/>
              <w:rPr>
                <w:rFonts w:ascii="Times New Roman" w:eastAsiaTheme="majorEastAsia" w:hAnsi="Times New Roman" w:cs="Times New Roman"/>
                <w:color w:val="172B4D"/>
                <w:sz w:val="21"/>
                <w:szCs w:val="21"/>
              </w:rPr>
            </w:pPr>
            <w:r w:rsidRPr="007F7AA4">
              <w:rPr>
                <w:rFonts w:ascii="Times New Roman" w:eastAsiaTheme="majorEastAsia" w:hAnsi="Times New Roman" w:cs="Times New Roman"/>
                <w:color w:val="172B4D"/>
                <w:sz w:val="21"/>
                <w:szCs w:val="21"/>
              </w:rPr>
              <w:t>OTA 7685405 157387848 20:56:25:003 ESM </w:t>
            </w:r>
            <w:r w:rsidRPr="007F7AA4">
              <w:rPr>
                <w:rStyle w:val="error"/>
                <w:rFonts w:ascii="Times New Roman" w:eastAsiaTheme="majorEastAsia" w:hAnsi="Times New Roman" w:cs="Times New Roman"/>
                <w:color w:val="172B4D"/>
                <w:sz w:val="21"/>
                <w:szCs w:val="21"/>
              </w:rPr>
              <w:t>[MS-&gt;NW]</w:t>
            </w:r>
            <w:r w:rsidRPr="007F7AA4">
              <w:rPr>
                <w:rFonts w:ascii="Times New Roman" w:eastAsiaTheme="majorEastAsia" w:hAnsi="Times New Roman" w:cs="Times New Roman"/>
                <w:color w:val="172B4D"/>
                <w:sz w:val="21"/>
                <w:szCs w:val="21"/>
              </w:rPr>
              <w:t> ESM_MSG_PDN_DISCONNECT_REQUEST (PTI:54, EBI:0)</w:t>
            </w:r>
          </w:p>
          <w:p w14:paraId="06835FF3" w14:textId="77777777" w:rsidR="00120DAE" w:rsidRPr="007F7AA4" w:rsidRDefault="00120DAE" w:rsidP="00120DAE">
            <w:pPr>
              <w:pStyle w:val="af2"/>
              <w:shd w:val="clear" w:color="auto" w:fill="FFFFFF"/>
              <w:spacing w:before="150" w:beforeAutospacing="0" w:after="0" w:afterAutospacing="0"/>
              <w:rPr>
                <w:rFonts w:ascii="Times New Roman" w:eastAsiaTheme="majorEastAsia" w:hAnsi="Times New Roman" w:cs="Times New Roman"/>
                <w:color w:val="172B4D"/>
                <w:sz w:val="21"/>
                <w:szCs w:val="21"/>
              </w:rPr>
            </w:pPr>
            <w:r w:rsidRPr="007F7AA4">
              <w:rPr>
                <w:rFonts w:ascii="Times New Roman" w:eastAsiaTheme="majorEastAsia" w:hAnsi="Times New Roman" w:cs="Times New Roman"/>
                <w:color w:val="172B4D"/>
                <w:sz w:val="21"/>
                <w:szCs w:val="21"/>
              </w:rPr>
              <w:t>OTA 7687618 157389581 20:56:25:204 ESM </w:t>
            </w:r>
            <w:r w:rsidRPr="007F7AA4">
              <w:rPr>
                <w:rStyle w:val="error"/>
                <w:rFonts w:ascii="Times New Roman" w:eastAsiaTheme="majorEastAsia" w:hAnsi="Times New Roman" w:cs="Times New Roman"/>
                <w:color w:val="172B4D"/>
                <w:sz w:val="21"/>
                <w:szCs w:val="21"/>
              </w:rPr>
              <w:t>[NW-&gt;MS]</w:t>
            </w:r>
            <w:r w:rsidRPr="007F7AA4">
              <w:rPr>
                <w:rFonts w:ascii="Times New Roman" w:eastAsiaTheme="majorEastAsia" w:hAnsi="Times New Roman" w:cs="Times New Roman"/>
                <w:color w:val="172B4D"/>
                <w:sz w:val="21"/>
                <w:szCs w:val="21"/>
              </w:rPr>
              <w:t> ESM_MSG_DEACTIVATE_EPS_BEARER_CONTEXT_REQUEST (PTI:54, EBI:6)</w:t>
            </w:r>
          </w:p>
          <w:p w14:paraId="7904A279" w14:textId="77777777" w:rsidR="00120DAE" w:rsidRPr="007F7AA4" w:rsidRDefault="00120DAE" w:rsidP="00120DAE">
            <w:pPr>
              <w:pStyle w:val="af2"/>
              <w:shd w:val="clear" w:color="auto" w:fill="FFFFFF"/>
              <w:spacing w:before="150" w:beforeAutospacing="0" w:after="0" w:afterAutospacing="0"/>
              <w:rPr>
                <w:rFonts w:ascii="Times New Roman" w:eastAsiaTheme="majorEastAsia" w:hAnsi="Times New Roman" w:cs="Times New Roman"/>
                <w:color w:val="172B4D"/>
                <w:sz w:val="21"/>
                <w:szCs w:val="21"/>
              </w:rPr>
            </w:pPr>
            <w:r w:rsidRPr="007F7AA4">
              <w:rPr>
                <w:rFonts w:ascii="Times New Roman" w:eastAsiaTheme="majorEastAsia" w:hAnsi="Times New Roman" w:cs="Times New Roman"/>
                <w:color w:val="172B4D"/>
                <w:sz w:val="21"/>
                <w:szCs w:val="21"/>
              </w:rPr>
              <w:t>OTA 7687809 157389594 20:56:25:204 ESM </w:t>
            </w:r>
            <w:r w:rsidRPr="007F7AA4">
              <w:rPr>
                <w:rStyle w:val="error"/>
                <w:rFonts w:ascii="Times New Roman" w:eastAsiaTheme="majorEastAsia" w:hAnsi="Times New Roman" w:cs="Times New Roman"/>
                <w:color w:val="172B4D"/>
                <w:sz w:val="21"/>
                <w:szCs w:val="21"/>
              </w:rPr>
              <w:t>[MS-&gt;NW]</w:t>
            </w:r>
            <w:r w:rsidRPr="007F7AA4">
              <w:rPr>
                <w:rFonts w:ascii="Times New Roman" w:eastAsiaTheme="majorEastAsia" w:hAnsi="Times New Roman" w:cs="Times New Roman"/>
                <w:color w:val="172B4D"/>
                <w:sz w:val="21"/>
                <w:szCs w:val="21"/>
              </w:rPr>
              <w:t> ESM_MSG_DEACTIVATE_EPS_BEARER_CONTEXT_ACCEPT (PTI:0, EBI:6)</w:t>
            </w:r>
          </w:p>
          <w:p w14:paraId="41D9FAD0" w14:textId="77777777" w:rsidR="00120DAE" w:rsidRPr="007F7AA4" w:rsidRDefault="00120DAE" w:rsidP="00120DAE">
            <w:pPr>
              <w:pStyle w:val="af2"/>
              <w:shd w:val="clear" w:color="auto" w:fill="FFFFFF"/>
              <w:spacing w:before="150" w:beforeAutospacing="0" w:after="0" w:afterAutospacing="0"/>
              <w:rPr>
                <w:rFonts w:ascii="Times New Roman" w:eastAsiaTheme="majorEastAsia" w:hAnsi="Times New Roman" w:cs="Times New Roman"/>
                <w:color w:val="172B4D"/>
                <w:sz w:val="21"/>
                <w:szCs w:val="21"/>
              </w:rPr>
            </w:pPr>
          </w:p>
          <w:p w14:paraId="6277C4F8" w14:textId="77777777" w:rsidR="00120DAE" w:rsidRPr="007F7AA4" w:rsidRDefault="00120DAE" w:rsidP="00120DAE">
            <w:pPr>
              <w:pStyle w:val="af2"/>
              <w:shd w:val="clear" w:color="auto" w:fill="FFFFFF"/>
              <w:spacing w:before="150" w:beforeAutospacing="0" w:after="0" w:afterAutospacing="0"/>
              <w:rPr>
                <w:rFonts w:ascii="Times New Roman" w:eastAsiaTheme="majorEastAsia" w:hAnsi="Times New Roman" w:cs="Times New Roman"/>
                <w:color w:val="172B4D"/>
                <w:sz w:val="21"/>
                <w:szCs w:val="21"/>
              </w:rPr>
            </w:pPr>
            <w:r w:rsidRPr="007F7AA4">
              <w:rPr>
                <w:rFonts w:ascii="Times New Roman" w:eastAsiaTheme="majorEastAsia" w:hAnsi="Times New Roman" w:cs="Times New Roman"/>
                <w:color w:val="172B4D"/>
                <w:sz w:val="21"/>
                <w:szCs w:val="21"/>
              </w:rPr>
              <w:t>Telephony Bugreport Log</w:t>
            </w:r>
          </w:p>
          <w:p w14:paraId="27CC3BE8" w14:textId="77777777" w:rsidR="00120DAE" w:rsidRPr="007F7AA4" w:rsidRDefault="00120DAE" w:rsidP="00120DAE">
            <w:pPr>
              <w:pStyle w:val="af2"/>
              <w:shd w:val="clear" w:color="auto" w:fill="FFFFFF"/>
              <w:spacing w:before="150"/>
              <w:rPr>
                <w:rFonts w:ascii="Times New Roman" w:eastAsiaTheme="majorEastAsia" w:hAnsi="Times New Roman" w:cs="Times New Roman"/>
                <w:color w:val="172B4D"/>
                <w:sz w:val="21"/>
                <w:szCs w:val="21"/>
              </w:rPr>
            </w:pPr>
            <w:r w:rsidRPr="007F7AA4">
              <w:rPr>
                <w:rFonts w:ascii="Times New Roman" w:eastAsiaTheme="majorEastAsia" w:hAnsi="Times New Roman" w:cs="Times New Roman"/>
                <w:color w:val="172B4D"/>
                <w:sz w:val="21"/>
                <w:szCs w:val="21"/>
              </w:rPr>
              <w:tab/>
            </w:r>
            <w:r w:rsidRPr="007F7AA4">
              <w:rPr>
                <w:rFonts w:ascii="Times New Roman" w:eastAsiaTheme="majorEastAsia" w:hAnsi="Times New Roman" w:cs="Times New Roman"/>
                <w:color w:val="172B4D"/>
                <w:sz w:val="21"/>
                <w:szCs w:val="21"/>
              </w:rPr>
              <w:t>行</w:t>
            </w:r>
            <w:r w:rsidRPr="007F7AA4">
              <w:rPr>
                <w:rFonts w:ascii="Times New Roman" w:eastAsiaTheme="majorEastAsia" w:hAnsi="Times New Roman" w:cs="Times New Roman"/>
                <w:color w:val="172B4D"/>
                <w:sz w:val="21"/>
                <w:szCs w:val="21"/>
              </w:rPr>
              <w:t xml:space="preserve"> 162629: 07-19 20:52:03.932 radio  2251 24297 I MmsService: [DownloadRequest@c4cbb6b messageId: 0] Using APN [type=mms mmsc=http://mmsc.myuni.com.cn mmsproxy=10.0.0.172 mmsport=80 name=</w:t>
            </w:r>
            <w:r w:rsidRPr="007F7AA4">
              <w:rPr>
                <w:rFonts w:ascii="Times New Roman" w:eastAsiaTheme="majorEastAsia" w:hAnsi="Times New Roman" w:cs="Times New Roman"/>
                <w:color w:val="172B4D"/>
                <w:sz w:val="21"/>
                <w:szCs w:val="21"/>
              </w:rPr>
              <w:t>联通彩信</w:t>
            </w:r>
            <w:r w:rsidRPr="007F7AA4">
              <w:rPr>
                <w:rFonts w:ascii="Times New Roman" w:eastAsiaTheme="majorEastAsia" w:hAnsi="Times New Roman" w:cs="Times New Roman"/>
                <w:color w:val="172B4D"/>
                <w:sz w:val="21"/>
                <w:szCs w:val="21"/>
              </w:rPr>
              <w:t xml:space="preserve"> apn=3gwap bearer_bitmask=0 protocol=IPV4V6 roaming_protocol=IPV4V6 authtype=-1 proxy=10.0.0.172 port=80]</w:t>
            </w:r>
          </w:p>
          <w:p w14:paraId="6122F6A4" w14:textId="77777777" w:rsidR="00120DAE" w:rsidRPr="007F7AA4" w:rsidRDefault="00120DAE" w:rsidP="00120DAE">
            <w:pPr>
              <w:pStyle w:val="af2"/>
              <w:shd w:val="clear" w:color="auto" w:fill="FFFFFF"/>
              <w:spacing w:before="150"/>
              <w:rPr>
                <w:rFonts w:ascii="Times New Roman" w:eastAsiaTheme="majorEastAsia" w:hAnsi="Times New Roman" w:cs="Times New Roman"/>
                <w:color w:val="172B4D"/>
                <w:sz w:val="21"/>
                <w:szCs w:val="21"/>
              </w:rPr>
            </w:pPr>
            <w:r w:rsidRPr="007F7AA4">
              <w:rPr>
                <w:rFonts w:ascii="Times New Roman" w:eastAsiaTheme="majorEastAsia" w:hAnsi="Times New Roman" w:cs="Times New Roman"/>
                <w:color w:val="172B4D"/>
                <w:sz w:val="21"/>
                <w:szCs w:val="21"/>
              </w:rPr>
              <w:tab/>
            </w:r>
            <w:r w:rsidRPr="007F7AA4">
              <w:rPr>
                <w:rFonts w:ascii="Times New Roman" w:eastAsiaTheme="majorEastAsia" w:hAnsi="Times New Roman" w:cs="Times New Roman"/>
                <w:color w:val="172B4D"/>
                <w:sz w:val="21"/>
                <w:szCs w:val="21"/>
                <w:highlight w:val="yellow"/>
              </w:rPr>
              <w:t>行</w:t>
            </w:r>
            <w:r w:rsidRPr="007F7AA4">
              <w:rPr>
                <w:rFonts w:ascii="Times New Roman" w:eastAsiaTheme="majorEastAsia" w:hAnsi="Times New Roman" w:cs="Times New Roman"/>
                <w:color w:val="172B4D"/>
                <w:sz w:val="21"/>
                <w:szCs w:val="21"/>
                <w:highlight w:val="yellow"/>
              </w:rPr>
              <w:t xml:space="preserve"> 162632: 07-19 20:52:03.932 radio  2251 24297 D MmsService: [DownloadRequest@c4cbb6b messageId: 0] HTTP: GET http://10.74.15.10[31], proxy=10.0.0.172:80, PDU size=0</w:t>
            </w:r>
          </w:p>
          <w:p w14:paraId="155CD6BC" w14:textId="77777777" w:rsidR="00120DAE" w:rsidRPr="007F7AA4" w:rsidRDefault="00120DAE" w:rsidP="00120DAE">
            <w:pPr>
              <w:pStyle w:val="af2"/>
              <w:shd w:val="clear" w:color="auto" w:fill="FFFFFF"/>
              <w:spacing w:before="150"/>
              <w:rPr>
                <w:rFonts w:ascii="Times New Roman" w:eastAsiaTheme="majorEastAsia" w:hAnsi="Times New Roman" w:cs="Times New Roman"/>
                <w:color w:val="172B4D"/>
                <w:sz w:val="21"/>
                <w:szCs w:val="21"/>
              </w:rPr>
            </w:pPr>
            <w:r w:rsidRPr="007F7AA4">
              <w:rPr>
                <w:rFonts w:ascii="Times New Roman" w:eastAsiaTheme="majorEastAsia" w:hAnsi="Times New Roman" w:cs="Times New Roman"/>
                <w:color w:val="172B4D"/>
                <w:sz w:val="21"/>
                <w:szCs w:val="21"/>
              </w:rPr>
              <w:tab/>
            </w:r>
            <w:r w:rsidRPr="007F7AA4">
              <w:rPr>
                <w:rFonts w:ascii="Times New Roman" w:eastAsiaTheme="majorEastAsia" w:hAnsi="Times New Roman" w:cs="Times New Roman"/>
                <w:color w:val="172B4D"/>
                <w:sz w:val="21"/>
                <w:szCs w:val="21"/>
              </w:rPr>
              <w:t>行</w:t>
            </w:r>
            <w:r w:rsidRPr="007F7AA4">
              <w:rPr>
                <w:rFonts w:ascii="Times New Roman" w:eastAsiaTheme="majorEastAsia" w:hAnsi="Times New Roman" w:cs="Times New Roman"/>
                <w:color w:val="172B4D"/>
                <w:sz w:val="21"/>
                <w:szCs w:val="21"/>
              </w:rPr>
              <w:t xml:space="preserve"> 162648: 07-19 20:52:03.933 radio  2251 24297 I MmsService: [DownloadRequest@c4cbb6b messageId: 0] HTTP: IPv4 provisioned</w:t>
            </w:r>
          </w:p>
          <w:p w14:paraId="25A6A604" w14:textId="77777777" w:rsidR="00120DAE" w:rsidRPr="007F7AA4" w:rsidRDefault="00120DAE" w:rsidP="00120DAE">
            <w:pPr>
              <w:pStyle w:val="af2"/>
              <w:shd w:val="clear" w:color="auto" w:fill="FFFFFF"/>
              <w:spacing w:before="150"/>
              <w:rPr>
                <w:rFonts w:ascii="Times New Roman" w:eastAsiaTheme="majorEastAsia" w:hAnsi="Times New Roman" w:cs="Times New Roman"/>
                <w:color w:val="172B4D"/>
                <w:sz w:val="21"/>
                <w:szCs w:val="21"/>
              </w:rPr>
            </w:pPr>
            <w:r w:rsidRPr="007F7AA4">
              <w:rPr>
                <w:rFonts w:ascii="Times New Roman" w:eastAsiaTheme="majorEastAsia" w:hAnsi="Times New Roman" w:cs="Times New Roman"/>
                <w:color w:val="172B4D"/>
                <w:sz w:val="21"/>
                <w:szCs w:val="21"/>
              </w:rPr>
              <w:tab/>
            </w:r>
            <w:r w:rsidRPr="007F7AA4">
              <w:rPr>
                <w:rFonts w:ascii="Times New Roman" w:eastAsiaTheme="majorEastAsia" w:hAnsi="Times New Roman" w:cs="Times New Roman"/>
                <w:color w:val="172B4D"/>
                <w:sz w:val="21"/>
                <w:szCs w:val="21"/>
              </w:rPr>
              <w:t>行</w:t>
            </w:r>
            <w:r w:rsidRPr="007F7AA4">
              <w:rPr>
                <w:rFonts w:ascii="Times New Roman" w:eastAsiaTheme="majorEastAsia" w:hAnsi="Times New Roman" w:cs="Times New Roman"/>
                <w:color w:val="172B4D"/>
                <w:sz w:val="21"/>
                <w:szCs w:val="21"/>
              </w:rPr>
              <w:t xml:space="preserve"> 162650: 07-19 20:52:03.933 radio  2251 24297 I MmsService: [DownloadRequest@c4cbb6b messageId: 0] HTTP: User-Agent=Android-Mms/0.1</w:t>
            </w:r>
          </w:p>
          <w:p w14:paraId="053BB861" w14:textId="77777777" w:rsidR="00120DAE" w:rsidRPr="007F7AA4" w:rsidRDefault="00120DAE" w:rsidP="00120DAE">
            <w:pPr>
              <w:pStyle w:val="af2"/>
              <w:shd w:val="clear" w:color="auto" w:fill="FFFFFF"/>
              <w:spacing w:before="150"/>
              <w:rPr>
                <w:rFonts w:ascii="Times New Roman" w:eastAsiaTheme="majorEastAsia" w:hAnsi="Times New Roman" w:cs="Times New Roman"/>
                <w:color w:val="172B4D"/>
                <w:sz w:val="21"/>
                <w:szCs w:val="21"/>
              </w:rPr>
            </w:pPr>
            <w:r w:rsidRPr="007F7AA4">
              <w:rPr>
                <w:rFonts w:ascii="Times New Roman" w:eastAsiaTheme="majorEastAsia" w:hAnsi="Times New Roman" w:cs="Times New Roman"/>
                <w:color w:val="172B4D"/>
                <w:sz w:val="21"/>
                <w:szCs w:val="21"/>
              </w:rPr>
              <w:tab/>
            </w:r>
            <w:r w:rsidRPr="007F7AA4">
              <w:rPr>
                <w:rFonts w:ascii="Times New Roman" w:eastAsiaTheme="majorEastAsia" w:hAnsi="Times New Roman" w:cs="Times New Roman"/>
                <w:color w:val="172B4D"/>
                <w:sz w:val="21"/>
                <w:szCs w:val="21"/>
              </w:rPr>
              <w:t>行</w:t>
            </w:r>
            <w:r w:rsidRPr="007F7AA4">
              <w:rPr>
                <w:rFonts w:ascii="Times New Roman" w:eastAsiaTheme="majorEastAsia" w:hAnsi="Times New Roman" w:cs="Times New Roman"/>
                <w:color w:val="172B4D"/>
                <w:sz w:val="21"/>
                <w:szCs w:val="21"/>
              </w:rPr>
              <w:t xml:space="preserve"> 162651: 07-19 20:52:03.933 radio  2251 24297 I MmsService: [DownloadRequest@c4cbb6b messageId: 0] HTTP: UaProfUrl=http://www.google.com/oha/rdf/ua-profile-kila.xml, UaProfUrlTagName=x-wap-profile</w:t>
            </w:r>
          </w:p>
          <w:p w14:paraId="5F1D1B4E" w14:textId="77777777" w:rsidR="00120DAE" w:rsidRPr="007F7AA4" w:rsidRDefault="00120DAE" w:rsidP="00120DAE">
            <w:pPr>
              <w:pStyle w:val="af2"/>
              <w:shd w:val="clear" w:color="auto" w:fill="FFFFFF"/>
              <w:spacing w:before="150" w:beforeAutospacing="0" w:after="0" w:afterAutospacing="0"/>
              <w:rPr>
                <w:rFonts w:ascii="Times New Roman" w:eastAsiaTheme="majorEastAsia" w:hAnsi="Times New Roman" w:cs="Times New Roman"/>
                <w:color w:val="172B4D"/>
                <w:sz w:val="21"/>
                <w:szCs w:val="21"/>
              </w:rPr>
            </w:pPr>
            <w:r w:rsidRPr="007F7AA4">
              <w:rPr>
                <w:rFonts w:ascii="Times New Roman" w:eastAsiaTheme="majorEastAsia" w:hAnsi="Times New Roman" w:cs="Times New Roman"/>
                <w:color w:val="172B4D"/>
                <w:sz w:val="21"/>
                <w:szCs w:val="21"/>
              </w:rPr>
              <w:lastRenderedPageBreak/>
              <w:tab/>
            </w:r>
            <w:r w:rsidRPr="007F7AA4">
              <w:rPr>
                <w:rFonts w:ascii="Times New Roman" w:eastAsiaTheme="majorEastAsia" w:hAnsi="Times New Roman" w:cs="Times New Roman"/>
                <w:color w:val="172B4D"/>
                <w:sz w:val="21"/>
                <w:szCs w:val="21"/>
                <w:highlight w:val="yellow"/>
              </w:rPr>
              <w:t>行</w:t>
            </w:r>
            <w:r w:rsidRPr="007F7AA4">
              <w:rPr>
                <w:rFonts w:ascii="Times New Roman" w:eastAsiaTheme="majorEastAsia" w:hAnsi="Times New Roman" w:cs="Times New Roman"/>
                <w:color w:val="172B4D"/>
                <w:sz w:val="21"/>
                <w:szCs w:val="21"/>
                <w:highlight w:val="yellow"/>
              </w:rPr>
              <w:t xml:space="preserve"> 163436: 07-19 20:52:05.061 radio  2251 24297 E MmsService: [DownloadRequest@c4cbb6b messageId: 0] HTTP: IO failure</w:t>
            </w:r>
          </w:p>
          <w:p w14:paraId="7AAD76C5" w14:textId="77777777" w:rsidR="00120DAE" w:rsidRPr="007F7AA4" w:rsidRDefault="00120DAE" w:rsidP="00120DAE">
            <w:pPr>
              <w:pStyle w:val="af2"/>
              <w:shd w:val="clear" w:color="auto" w:fill="FFFFFF"/>
              <w:spacing w:before="150" w:beforeAutospacing="0" w:after="0" w:afterAutospacing="0"/>
              <w:rPr>
                <w:rFonts w:ascii="Times New Roman" w:eastAsiaTheme="majorEastAsia" w:hAnsi="Times New Roman" w:cs="Times New Roman"/>
                <w:color w:val="172B4D"/>
                <w:sz w:val="21"/>
                <w:szCs w:val="21"/>
              </w:rPr>
            </w:pPr>
          </w:p>
          <w:p w14:paraId="6BB251EF" w14:textId="77777777" w:rsidR="00120DAE" w:rsidRPr="007F7AA4" w:rsidRDefault="00120DAE" w:rsidP="00120DAE">
            <w:pPr>
              <w:pStyle w:val="af2"/>
              <w:shd w:val="clear" w:color="auto" w:fill="FFFFFF"/>
              <w:spacing w:before="150" w:beforeAutospacing="0" w:after="0" w:afterAutospacing="0"/>
              <w:rPr>
                <w:rFonts w:ascii="Times New Roman" w:eastAsiaTheme="majorEastAsia" w:hAnsi="Times New Roman" w:cs="Times New Roman"/>
                <w:color w:val="172B4D"/>
                <w:sz w:val="21"/>
                <w:szCs w:val="21"/>
              </w:rPr>
            </w:pPr>
            <w:r w:rsidRPr="007F7AA4">
              <w:rPr>
                <w:rFonts w:ascii="Times New Roman" w:eastAsiaTheme="majorEastAsia" w:hAnsi="Times New Roman" w:cs="Times New Roman"/>
                <w:b/>
                <w:bCs/>
                <w:color w:val="172B4D"/>
                <w:sz w:val="21"/>
                <w:szCs w:val="21"/>
              </w:rPr>
              <w:t xml:space="preserve">// </w:t>
            </w:r>
            <w:r w:rsidRPr="007F7AA4">
              <w:rPr>
                <w:rFonts w:ascii="Times New Roman" w:eastAsiaTheme="majorEastAsia" w:hAnsi="Times New Roman" w:cs="Times New Roman"/>
                <w:b/>
                <w:bCs/>
                <w:color w:val="172B4D"/>
                <w:sz w:val="21"/>
                <w:szCs w:val="21"/>
              </w:rPr>
              <w:t>本次彩信接收成功</w:t>
            </w:r>
          </w:p>
          <w:p w14:paraId="32FE2D18" w14:textId="77777777" w:rsidR="00120DAE" w:rsidRPr="007F7AA4" w:rsidRDefault="00120DAE" w:rsidP="00120DAE">
            <w:pPr>
              <w:pStyle w:val="af2"/>
              <w:shd w:val="clear" w:color="auto" w:fill="FFFFFF"/>
              <w:spacing w:before="150" w:beforeAutospacing="0" w:after="0" w:afterAutospacing="0"/>
              <w:rPr>
                <w:rFonts w:ascii="Times New Roman" w:eastAsiaTheme="majorEastAsia" w:hAnsi="Times New Roman" w:cs="Times New Roman"/>
                <w:color w:val="172B4D"/>
                <w:sz w:val="21"/>
                <w:szCs w:val="21"/>
              </w:rPr>
            </w:pPr>
            <w:r w:rsidRPr="007F7AA4">
              <w:rPr>
                <w:rFonts w:ascii="Times New Roman" w:eastAsiaTheme="majorEastAsia" w:hAnsi="Times New Roman" w:cs="Times New Roman"/>
                <w:color w:val="172B4D"/>
                <w:sz w:val="21"/>
                <w:szCs w:val="21"/>
              </w:rPr>
              <w:t>SYS 7710290 157548194 20:56:35:414 NIL </w:t>
            </w:r>
            <w:r w:rsidRPr="007F7AA4">
              <w:rPr>
                <w:rStyle w:val="error"/>
                <w:rFonts w:ascii="Times New Roman" w:eastAsiaTheme="majorEastAsia" w:hAnsi="Times New Roman" w:cs="Times New Roman"/>
                <w:color w:val="172B4D"/>
                <w:sz w:val="21"/>
                <w:szCs w:val="21"/>
              </w:rPr>
              <w:t>[AT_RX p58,ch0]</w:t>
            </w:r>
            <w:r w:rsidRPr="007F7AA4">
              <w:rPr>
                <w:rFonts w:ascii="Times New Roman" w:eastAsiaTheme="majorEastAsia" w:hAnsi="Times New Roman" w:cs="Times New Roman"/>
                <w:color w:val="172B4D"/>
                <w:sz w:val="21"/>
                <w:szCs w:val="21"/>
              </w:rPr>
              <w:t>AT+EAPNACT=1,"3gnet","default",100</w:t>
            </w:r>
          </w:p>
          <w:p w14:paraId="5C14C184" w14:textId="77777777" w:rsidR="00120DAE" w:rsidRPr="007F7AA4" w:rsidRDefault="00120DAE" w:rsidP="00120DAE">
            <w:pPr>
              <w:pStyle w:val="af2"/>
              <w:shd w:val="clear" w:color="auto" w:fill="FFFFFF"/>
              <w:spacing w:before="150" w:beforeAutospacing="0" w:after="0" w:afterAutospacing="0"/>
              <w:rPr>
                <w:rFonts w:ascii="Times New Roman" w:eastAsiaTheme="majorEastAsia" w:hAnsi="Times New Roman" w:cs="Times New Roman"/>
                <w:color w:val="172B4D"/>
                <w:sz w:val="21"/>
                <w:szCs w:val="21"/>
              </w:rPr>
            </w:pPr>
            <w:r w:rsidRPr="007F7AA4">
              <w:rPr>
                <w:rFonts w:ascii="Times New Roman" w:eastAsiaTheme="majorEastAsia" w:hAnsi="Times New Roman" w:cs="Times New Roman"/>
                <w:color w:val="172B4D"/>
                <w:sz w:val="21"/>
                <w:szCs w:val="21"/>
              </w:rPr>
              <w:t>9700 2021-07-19 20:56:43.552954 10.19.7.16 10.0.0.172 HTTP 379 GET </w:t>
            </w:r>
            <w:hyperlink r:id="rId25" w:tgtFrame="_blank" w:history="1">
              <w:r w:rsidRPr="007F7AA4">
                <w:rPr>
                  <w:rStyle w:val="ab"/>
                  <w:rFonts w:ascii="Times New Roman" w:eastAsiaTheme="majorEastAsia" w:hAnsi="Times New Roman" w:cs="Times New Roman"/>
                  <w:color w:val="0052CC"/>
                  <w:sz w:val="21"/>
                  <w:szCs w:val="21"/>
                </w:rPr>
                <w:t>http://10.74.15.10/TUuqpWXzkdnG</w:t>
              </w:r>
            </w:hyperlink>
            <w:r w:rsidRPr="007F7AA4">
              <w:rPr>
                <w:rFonts w:ascii="Times New Roman" w:eastAsiaTheme="majorEastAsia" w:hAnsi="Times New Roman" w:cs="Times New Roman"/>
                <w:color w:val="172B4D"/>
                <w:sz w:val="21"/>
                <w:szCs w:val="21"/>
              </w:rPr>
              <w:t> HTTP/1.1</w:t>
            </w:r>
          </w:p>
          <w:p w14:paraId="2350CFF4" w14:textId="77777777" w:rsidR="00120DAE" w:rsidRPr="007F7AA4" w:rsidRDefault="00120DAE" w:rsidP="00120DAE">
            <w:pPr>
              <w:pStyle w:val="af2"/>
              <w:shd w:val="clear" w:color="auto" w:fill="FFFFFF"/>
              <w:spacing w:before="150" w:beforeAutospacing="0" w:after="0" w:afterAutospacing="0"/>
              <w:rPr>
                <w:rFonts w:ascii="Times New Roman" w:eastAsiaTheme="majorEastAsia" w:hAnsi="Times New Roman" w:cs="Times New Roman"/>
                <w:color w:val="172B4D"/>
                <w:sz w:val="21"/>
                <w:szCs w:val="21"/>
              </w:rPr>
            </w:pPr>
            <w:r w:rsidRPr="007F7AA4">
              <w:rPr>
                <w:rFonts w:ascii="Times New Roman" w:eastAsiaTheme="majorEastAsia" w:hAnsi="Times New Roman" w:cs="Times New Roman"/>
                <w:color w:val="172B4D"/>
                <w:sz w:val="21"/>
                <w:szCs w:val="21"/>
              </w:rPr>
              <w:t>9920 2021-07-19 20:56:47.041070 10.19.7.16 10.0.0.172 MMSE 465 MMS m-acknowledge-ind</w:t>
            </w:r>
          </w:p>
          <w:p w14:paraId="6E4685CD" w14:textId="77777777" w:rsidR="00120DAE" w:rsidRPr="007F7AA4" w:rsidRDefault="00120DAE" w:rsidP="00120DAE">
            <w:pPr>
              <w:pStyle w:val="af2"/>
              <w:shd w:val="clear" w:color="auto" w:fill="FFFFFF"/>
              <w:spacing w:before="150" w:beforeAutospacing="0" w:after="0" w:afterAutospacing="0"/>
              <w:rPr>
                <w:rFonts w:ascii="Times New Roman" w:eastAsiaTheme="majorEastAsia" w:hAnsi="Times New Roman" w:cs="Times New Roman"/>
                <w:color w:val="172B4D"/>
                <w:sz w:val="21"/>
                <w:szCs w:val="21"/>
              </w:rPr>
            </w:pPr>
            <w:r w:rsidRPr="007F7AA4">
              <w:rPr>
                <w:rFonts w:ascii="Times New Roman" w:eastAsiaTheme="majorEastAsia" w:hAnsi="Times New Roman" w:cs="Times New Roman"/>
                <w:b/>
                <w:bCs/>
                <w:color w:val="172B4D"/>
                <w:sz w:val="21"/>
                <w:szCs w:val="21"/>
              </w:rPr>
              <w:t>9924 2021-07-19 20:56:47.505062 10.0.0.172 10.19.7.16 HTTP 157 HTTP/1.1 200 OK</w:t>
            </w:r>
          </w:p>
          <w:p w14:paraId="2287F239" w14:textId="77777777" w:rsidR="00120DAE" w:rsidRPr="007F7AA4" w:rsidRDefault="00120DAE" w:rsidP="00120DAE">
            <w:pPr>
              <w:pStyle w:val="af2"/>
              <w:shd w:val="clear" w:color="auto" w:fill="FFFFFF"/>
              <w:spacing w:before="150" w:beforeAutospacing="0" w:after="0" w:afterAutospacing="0"/>
              <w:rPr>
                <w:rFonts w:ascii="Times New Roman" w:eastAsiaTheme="majorEastAsia" w:hAnsi="Times New Roman" w:cs="Times New Roman"/>
                <w:color w:val="172B4D"/>
                <w:sz w:val="21"/>
                <w:szCs w:val="21"/>
              </w:rPr>
            </w:pPr>
            <w:r w:rsidRPr="007F7AA4">
              <w:rPr>
                <w:rFonts w:ascii="Times New Roman" w:eastAsiaTheme="majorEastAsia" w:hAnsi="Times New Roman" w:cs="Times New Roman"/>
                <w:color w:val="172B4D"/>
                <w:sz w:val="21"/>
                <w:szCs w:val="21"/>
              </w:rPr>
              <w:t>SYS 7739622 157648995 20:56:41:785 NIL </w:t>
            </w:r>
            <w:r w:rsidRPr="007F7AA4">
              <w:rPr>
                <w:rStyle w:val="error"/>
                <w:rFonts w:ascii="Times New Roman" w:eastAsiaTheme="majorEastAsia" w:hAnsi="Times New Roman" w:cs="Times New Roman"/>
                <w:color w:val="172B4D"/>
                <w:sz w:val="21"/>
                <w:szCs w:val="21"/>
              </w:rPr>
              <w:t>[AT_RX p58,ch0]</w:t>
            </w:r>
            <w:r w:rsidRPr="007F7AA4">
              <w:rPr>
                <w:rFonts w:ascii="Times New Roman" w:eastAsiaTheme="majorEastAsia" w:hAnsi="Times New Roman" w:cs="Times New Roman"/>
                <w:color w:val="172B4D"/>
                <w:sz w:val="21"/>
                <w:szCs w:val="21"/>
              </w:rPr>
              <w:t>AT+EAPNACT=1,"3gwap","mms",0</w:t>
            </w:r>
          </w:p>
          <w:p w14:paraId="54644C26" w14:textId="77777777" w:rsidR="00120DAE" w:rsidRPr="007F7AA4" w:rsidRDefault="00120DAE" w:rsidP="00120DAE">
            <w:pPr>
              <w:pStyle w:val="af2"/>
              <w:shd w:val="clear" w:color="auto" w:fill="FFFFFF"/>
              <w:spacing w:before="150" w:beforeAutospacing="0" w:after="0" w:afterAutospacing="0"/>
              <w:rPr>
                <w:rFonts w:ascii="Times New Roman" w:eastAsiaTheme="majorEastAsia" w:hAnsi="Times New Roman" w:cs="Times New Roman"/>
                <w:color w:val="172B4D"/>
                <w:sz w:val="21"/>
                <w:szCs w:val="21"/>
              </w:rPr>
            </w:pPr>
            <w:r w:rsidRPr="007F7AA4">
              <w:rPr>
                <w:rFonts w:ascii="Times New Roman" w:eastAsiaTheme="majorEastAsia" w:hAnsi="Times New Roman" w:cs="Times New Roman"/>
                <w:color w:val="172B4D"/>
                <w:sz w:val="21"/>
                <w:szCs w:val="21"/>
              </w:rPr>
              <w:t>OTA 7741275 157649117 20:56:41:785 ESM </w:t>
            </w:r>
            <w:r w:rsidRPr="007F7AA4">
              <w:rPr>
                <w:rStyle w:val="error"/>
                <w:rFonts w:ascii="Times New Roman" w:eastAsiaTheme="majorEastAsia" w:hAnsi="Times New Roman" w:cs="Times New Roman"/>
                <w:color w:val="172B4D"/>
                <w:sz w:val="21"/>
                <w:szCs w:val="21"/>
              </w:rPr>
              <w:t>[MS-&gt;NW]</w:t>
            </w:r>
            <w:r w:rsidRPr="007F7AA4">
              <w:rPr>
                <w:rFonts w:ascii="Times New Roman" w:eastAsiaTheme="majorEastAsia" w:hAnsi="Times New Roman" w:cs="Times New Roman"/>
                <w:color w:val="172B4D"/>
                <w:sz w:val="21"/>
                <w:szCs w:val="21"/>
              </w:rPr>
              <w:t> ESM_MSG_PDN_CONNECTIVITY_REQUEST (PTI:55, EBI:0)</w:t>
            </w:r>
          </w:p>
          <w:p w14:paraId="26CA26AC" w14:textId="77777777" w:rsidR="00120DAE" w:rsidRPr="007F7AA4" w:rsidRDefault="00120DAE" w:rsidP="00120DAE">
            <w:pPr>
              <w:pStyle w:val="af2"/>
              <w:shd w:val="clear" w:color="auto" w:fill="FFFFFF"/>
              <w:spacing w:before="150" w:beforeAutospacing="0" w:after="0" w:afterAutospacing="0"/>
              <w:rPr>
                <w:rFonts w:ascii="Times New Roman" w:eastAsiaTheme="majorEastAsia" w:hAnsi="Times New Roman" w:cs="Times New Roman"/>
                <w:color w:val="172B4D"/>
                <w:sz w:val="21"/>
                <w:szCs w:val="21"/>
              </w:rPr>
            </w:pPr>
            <w:r w:rsidRPr="007F7AA4">
              <w:rPr>
                <w:rFonts w:ascii="Times New Roman" w:eastAsiaTheme="majorEastAsia" w:hAnsi="Times New Roman" w:cs="Times New Roman"/>
                <w:color w:val="172B4D"/>
                <w:sz w:val="21"/>
                <w:szCs w:val="21"/>
              </w:rPr>
              <w:t>OTA 7743488 157651304 20:56:41:986 ESM </w:t>
            </w:r>
            <w:r w:rsidRPr="007F7AA4">
              <w:rPr>
                <w:rStyle w:val="error"/>
                <w:rFonts w:ascii="Times New Roman" w:eastAsiaTheme="majorEastAsia" w:hAnsi="Times New Roman" w:cs="Times New Roman"/>
                <w:color w:val="172B4D"/>
                <w:sz w:val="21"/>
                <w:szCs w:val="21"/>
              </w:rPr>
              <w:t>[NW-&gt;MS]</w:t>
            </w:r>
            <w:r w:rsidRPr="007F7AA4">
              <w:rPr>
                <w:rFonts w:ascii="Times New Roman" w:eastAsiaTheme="majorEastAsia" w:hAnsi="Times New Roman" w:cs="Times New Roman"/>
                <w:color w:val="172B4D"/>
                <w:sz w:val="21"/>
                <w:szCs w:val="21"/>
              </w:rPr>
              <w:t> ESM_MSG_ACTIVATE_DEFAULT_EPS_BEARER_CONTEXT_REQUEST (PTI:55, EBI:6)</w:t>
            </w:r>
          </w:p>
          <w:p w14:paraId="343A584C" w14:textId="77777777" w:rsidR="00120DAE" w:rsidRPr="007F7AA4" w:rsidRDefault="00120DAE" w:rsidP="00120DAE">
            <w:pPr>
              <w:pStyle w:val="af2"/>
              <w:shd w:val="clear" w:color="auto" w:fill="FFFFFF"/>
              <w:spacing w:before="150" w:beforeAutospacing="0" w:after="0" w:afterAutospacing="0"/>
              <w:rPr>
                <w:rFonts w:ascii="Times New Roman" w:eastAsiaTheme="majorEastAsia" w:hAnsi="Times New Roman" w:cs="Times New Roman"/>
                <w:color w:val="172B4D"/>
                <w:sz w:val="21"/>
                <w:szCs w:val="21"/>
              </w:rPr>
            </w:pPr>
            <w:r w:rsidRPr="007F7AA4">
              <w:rPr>
                <w:rFonts w:ascii="Times New Roman" w:eastAsiaTheme="majorEastAsia" w:hAnsi="Times New Roman" w:cs="Times New Roman"/>
                <w:color w:val="172B4D"/>
                <w:sz w:val="21"/>
                <w:szCs w:val="21"/>
              </w:rPr>
              <w:t>OTA 7743967 157651350 20:56:41:986 ESM </w:t>
            </w:r>
            <w:r w:rsidRPr="007F7AA4">
              <w:rPr>
                <w:rStyle w:val="error"/>
                <w:rFonts w:ascii="Times New Roman" w:eastAsiaTheme="majorEastAsia" w:hAnsi="Times New Roman" w:cs="Times New Roman"/>
                <w:color w:val="172B4D"/>
                <w:sz w:val="21"/>
                <w:szCs w:val="21"/>
              </w:rPr>
              <w:t>[MS-&gt;NW]</w:t>
            </w:r>
            <w:r w:rsidRPr="007F7AA4">
              <w:rPr>
                <w:rFonts w:ascii="Times New Roman" w:eastAsiaTheme="majorEastAsia" w:hAnsi="Times New Roman" w:cs="Times New Roman"/>
                <w:color w:val="172B4D"/>
                <w:sz w:val="21"/>
                <w:szCs w:val="21"/>
              </w:rPr>
              <w:t> ESM_MSG_ACTIVATE_DEFAULT_EPS_BEARER_CONTEXT_ACCEPT (PTI:0, EBI:6)</w:t>
            </w:r>
          </w:p>
          <w:p w14:paraId="3D5A1DD9" w14:textId="77777777" w:rsidR="00120DAE" w:rsidRPr="007F7AA4" w:rsidRDefault="00120DAE" w:rsidP="00120DAE">
            <w:pPr>
              <w:pStyle w:val="af2"/>
              <w:shd w:val="clear" w:color="auto" w:fill="FFFFFF"/>
              <w:spacing w:before="150" w:beforeAutospacing="0" w:after="0" w:afterAutospacing="0"/>
              <w:rPr>
                <w:rFonts w:ascii="Times New Roman" w:eastAsiaTheme="majorEastAsia" w:hAnsi="Times New Roman" w:cs="Times New Roman"/>
                <w:color w:val="172B4D"/>
                <w:sz w:val="21"/>
                <w:szCs w:val="21"/>
              </w:rPr>
            </w:pPr>
            <w:r w:rsidRPr="007F7AA4">
              <w:rPr>
                <w:rFonts w:ascii="Times New Roman" w:eastAsiaTheme="majorEastAsia" w:hAnsi="Times New Roman" w:cs="Times New Roman"/>
                <w:color w:val="172B4D"/>
                <w:sz w:val="21"/>
                <w:szCs w:val="21"/>
              </w:rPr>
              <w:t>OTA 7781315 157733788 20:56:47:212 ESM </w:t>
            </w:r>
            <w:r w:rsidRPr="007F7AA4">
              <w:rPr>
                <w:rStyle w:val="error"/>
                <w:rFonts w:ascii="Times New Roman" w:eastAsiaTheme="majorEastAsia" w:hAnsi="Times New Roman" w:cs="Times New Roman"/>
                <w:color w:val="172B4D"/>
                <w:sz w:val="21"/>
                <w:szCs w:val="21"/>
              </w:rPr>
              <w:t>[MS-&gt;NW]</w:t>
            </w:r>
            <w:r w:rsidRPr="007F7AA4">
              <w:rPr>
                <w:rFonts w:ascii="Times New Roman" w:eastAsiaTheme="majorEastAsia" w:hAnsi="Times New Roman" w:cs="Times New Roman"/>
                <w:color w:val="172B4D"/>
                <w:sz w:val="21"/>
                <w:szCs w:val="21"/>
              </w:rPr>
              <w:t> ESM_MSG_PDN_DISCONNECT_REQUEST (PTI:56, EBI:0)</w:t>
            </w:r>
          </w:p>
          <w:p w14:paraId="4537D730" w14:textId="77777777" w:rsidR="00120DAE" w:rsidRPr="007F7AA4" w:rsidRDefault="00120DAE" w:rsidP="00120DAE">
            <w:pPr>
              <w:pStyle w:val="af2"/>
              <w:shd w:val="clear" w:color="auto" w:fill="FFFFFF"/>
              <w:spacing w:before="150" w:beforeAutospacing="0" w:after="0" w:afterAutospacing="0"/>
              <w:rPr>
                <w:rFonts w:ascii="Times New Roman" w:eastAsiaTheme="majorEastAsia" w:hAnsi="Times New Roman" w:cs="Times New Roman"/>
                <w:color w:val="172B4D"/>
                <w:sz w:val="21"/>
                <w:szCs w:val="21"/>
              </w:rPr>
            </w:pPr>
            <w:r w:rsidRPr="007F7AA4">
              <w:rPr>
                <w:rFonts w:ascii="Times New Roman" w:eastAsiaTheme="majorEastAsia" w:hAnsi="Times New Roman" w:cs="Times New Roman"/>
                <w:color w:val="172B4D"/>
                <w:sz w:val="21"/>
                <w:szCs w:val="21"/>
              </w:rPr>
              <w:t>OTA 7783344 157735507 20:56:47:212 ESM </w:t>
            </w:r>
            <w:r w:rsidRPr="007F7AA4">
              <w:rPr>
                <w:rStyle w:val="error"/>
                <w:rFonts w:ascii="Times New Roman" w:eastAsiaTheme="majorEastAsia" w:hAnsi="Times New Roman" w:cs="Times New Roman"/>
                <w:color w:val="172B4D"/>
                <w:sz w:val="21"/>
                <w:szCs w:val="21"/>
              </w:rPr>
              <w:t>[NW-&gt;MS]</w:t>
            </w:r>
            <w:r w:rsidRPr="007F7AA4">
              <w:rPr>
                <w:rFonts w:ascii="Times New Roman" w:eastAsiaTheme="majorEastAsia" w:hAnsi="Times New Roman" w:cs="Times New Roman"/>
                <w:color w:val="172B4D"/>
                <w:sz w:val="21"/>
                <w:szCs w:val="21"/>
              </w:rPr>
              <w:t> ESM_MSG_DEACTIVATE_EPS_BEARER_CONTEXT_REQUEST (PTI:56, EBI:6)</w:t>
            </w:r>
          </w:p>
          <w:p w14:paraId="0A471F9D" w14:textId="77777777" w:rsidR="00120DAE" w:rsidRPr="007F7AA4" w:rsidRDefault="00120DAE" w:rsidP="00120DAE">
            <w:pPr>
              <w:pStyle w:val="af2"/>
              <w:shd w:val="clear" w:color="auto" w:fill="FFFFFF"/>
              <w:spacing w:before="150" w:beforeAutospacing="0" w:after="0" w:afterAutospacing="0"/>
              <w:rPr>
                <w:rStyle w:val="text-only1"/>
                <w:rFonts w:ascii="Times New Roman" w:eastAsiaTheme="majorEastAsia" w:hAnsi="Times New Roman" w:cs="Times New Roman"/>
                <w:color w:val="172B4D"/>
                <w:sz w:val="21"/>
                <w:szCs w:val="21"/>
              </w:rPr>
            </w:pPr>
            <w:r w:rsidRPr="007F7AA4">
              <w:rPr>
                <w:rFonts w:ascii="Times New Roman" w:eastAsiaTheme="majorEastAsia" w:hAnsi="Times New Roman" w:cs="Times New Roman"/>
                <w:color w:val="172B4D"/>
                <w:sz w:val="21"/>
                <w:szCs w:val="21"/>
              </w:rPr>
              <w:t>OTA 7783560 157735524 20:56:47:212 ESM </w:t>
            </w:r>
            <w:r w:rsidRPr="007F7AA4">
              <w:rPr>
                <w:rStyle w:val="error"/>
                <w:rFonts w:ascii="Times New Roman" w:eastAsiaTheme="majorEastAsia" w:hAnsi="Times New Roman" w:cs="Times New Roman"/>
                <w:color w:val="172B4D"/>
                <w:sz w:val="21"/>
                <w:szCs w:val="21"/>
              </w:rPr>
              <w:t>[MS-&gt;NW]</w:t>
            </w:r>
            <w:r w:rsidRPr="007F7AA4">
              <w:rPr>
                <w:rFonts w:ascii="Times New Roman" w:eastAsiaTheme="majorEastAsia" w:hAnsi="Times New Roman" w:cs="Times New Roman"/>
                <w:color w:val="172B4D"/>
                <w:sz w:val="21"/>
                <w:szCs w:val="21"/>
              </w:rPr>
              <w:t> ESM_MSG_DEACTIVATE_EPS_BEARER_CONTEXT_ACCEPT (PTI:0, EBI:6)</w:t>
            </w:r>
          </w:p>
        </w:tc>
      </w:tr>
    </w:tbl>
    <w:p w14:paraId="0A72355B" w14:textId="77777777" w:rsidR="00120DAE" w:rsidRPr="007F7AA4" w:rsidRDefault="00120DAE" w:rsidP="00120DAE">
      <w:pPr>
        <w:rPr>
          <w:rFonts w:eastAsiaTheme="majorEastAsia" w:cs="Times New Roman"/>
        </w:rPr>
      </w:pPr>
      <w:r w:rsidRPr="007F7AA4">
        <w:rPr>
          <w:rFonts w:eastAsiaTheme="majorEastAsia" w:cs="Times New Roman"/>
        </w:rPr>
        <w:lastRenderedPageBreak/>
        <w:t>参考</w:t>
      </w:r>
      <w:r w:rsidRPr="007F7AA4">
        <w:rPr>
          <w:rFonts w:eastAsiaTheme="majorEastAsia" w:cs="Times New Roman"/>
        </w:rPr>
        <w:t>JIRA</w:t>
      </w:r>
      <w:r w:rsidRPr="007F7AA4">
        <w:rPr>
          <w:rFonts w:eastAsiaTheme="majorEastAsia" w:cs="Times New Roman"/>
        </w:rPr>
        <w:t>：</w:t>
      </w:r>
    </w:p>
    <w:p w14:paraId="5A7590F0" w14:textId="77777777" w:rsidR="00120DAE" w:rsidRPr="007F7AA4" w:rsidRDefault="00C7676F" w:rsidP="00120DAE">
      <w:pPr>
        <w:rPr>
          <w:rFonts w:eastAsiaTheme="majorEastAsia" w:cs="Times New Roman"/>
        </w:rPr>
      </w:pPr>
      <w:hyperlink r:id="rId26" w:history="1">
        <w:r w:rsidR="00120DAE" w:rsidRPr="007F7AA4">
          <w:rPr>
            <w:rStyle w:val="ab"/>
            <w:rFonts w:eastAsiaTheme="majorEastAsia" w:cs="Times New Roman"/>
          </w:rPr>
          <w:t>https://jira.n.xiaomi.com/browse/ARES-5074</w:t>
        </w:r>
      </w:hyperlink>
    </w:p>
    <w:p w14:paraId="43DECAEF" w14:textId="743EDB98" w:rsidR="00397087" w:rsidRPr="007F7AA4" w:rsidRDefault="00D7742C" w:rsidP="00D7742C">
      <w:pPr>
        <w:pStyle w:val="3"/>
        <w:spacing w:before="156" w:after="156"/>
        <w:rPr>
          <w:rFonts w:eastAsiaTheme="majorEastAsia" w:cs="Times New Roman"/>
        </w:rPr>
      </w:pPr>
      <w:bookmarkStart w:id="22" w:name="_Toc87714605"/>
      <w:r w:rsidRPr="007F7AA4">
        <w:rPr>
          <w:rFonts w:eastAsiaTheme="majorEastAsia" w:cs="Times New Roman"/>
        </w:rPr>
        <w:t>MTK</w:t>
      </w:r>
      <w:r w:rsidRPr="007F7AA4">
        <w:rPr>
          <w:rFonts w:eastAsiaTheme="majorEastAsia" w:cs="Times New Roman"/>
        </w:rPr>
        <w:t>平台常见问题分析</w:t>
      </w:r>
      <w:bookmarkEnd w:id="22"/>
    </w:p>
    <w:p w14:paraId="2A7B53A6" w14:textId="0763F860" w:rsidR="00D7742C" w:rsidRPr="007F7AA4" w:rsidRDefault="00D7742C" w:rsidP="00D7742C">
      <w:pPr>
        <w:pStyle w:val="4"/>
        <w:spacing w:before="156" w:after="156"/>
        <w:rPr>
          <w:rFonts w:cs="Times New Roman"/>
        </w:rPr>
      </w:pPr>
      <w:r w:rsidRPr="007F7AA4">
        <w:rPr>
          <w:rFonts w:cs="Times New Roman"/>
        </w:rPr>
        <w:t>呼叫</w:t>
      </w:r>
    </w:p>
    <w:p w14:paraId="1FE692EF" w14:textId="77777777" w:rsidR="00D7742C" w:rsidRPr="007F7AA4" w:rsidRDefault="00D7742C" w:rsidP="00D7742C">
      <w:pPr>
        <w:pStyle w:val="4"/>
        <w:spacing w:before="156" w:after="156"/>
        <w:rPr>
          <w:rFonts w:cs="Times New Roman"/>
        </w:rPr>
      </w:pPr>
      <w:r w:rsidRPr="007F7AA4">
        <w:rPr>
          <w:rFonts w:cs="Times New Roman"/>
        </w:rPr>
        <w:t>搜网</w:t>
      </w:r>
      <w:r w:rsidRPr="007F7AA4">
        <w:rPr>
          <w:rFonts w:cs="Times New Roman"/>
        </w:rPr>
        <w:t>/</w:t>
      </w:r>
      <w:r w:rsidRPr="007F7AA4">
        <w:rPr>
          <w:rFonts w:cs="Times New Roman"/>
        </w:rPr>
        <w:t>注册</w:t>
      </w:r>
    </w:p>
    <w:p w14:paraId="6B9F8D66" w14:textId="77777777" w:rsidR="00D7742C" w:rsidRPr="007F7AA4" w:rsidRDefault="00D7742C" w:rsidP="00D7742C">
      <w:pPr>
        <w:pStyle w:val="4"/>
        <w:spacing w:before="156" w:after="156"/>
        <w:rPr>
          <w:rFonts w:cs="Times New Roman"/>
        </w:rPr>
      </w:pPr>
      <w:r w:rsidRPr="007F7AA4">
        <w:rPr>
          <w:rFonts w:cs="Times New Roman"/>
        </w:rPr>
        <w:t>短息</w:t>
      </w:r>
    </w:p>
    <w:p w14:paraId="63007332" w14:textId="77777777" w:rsidR="00D7742C" w:rsidRPr="007F7AA4" w:rsidRDefault="00D7742C" w:rsidP="00D7742C">
      <w:pPr>
        <w:pStyle w:val="4"/>
        <w:spacing w:before="156" w:after="156"/>
        <w:rPr>
          <w:rFonts w:cs="Times New Roman"/>
        </w:rPr>
      </w:pPr>
      <w:r w:rsidRPr="007F7AA4">
        <w:rPr>
          <w:rFonts w:cs="Times New Roman"/>
        </w:rPr>
        <w:t>彩信</w:t>
      </w:r>
    </w:p>
    <w:p w14:paraId="21F0FCC7" w14:textId="3EA8458D" w:rsidR="00F14A98" w:rsidRPr="007F7AA4" w:rsidRDefault="00AE7E41" w:rsidP="005B6D5A">
      <w:pPr>
        <w:pStyle w:val="1"/>
        <w:spacing w:before="156" w:after="156"/>
        <w:rPr>
          <w:rFonts w:eastAsiaTheme="majorEastAsia" w:cs="Times New Roman"/>
        </w:rPr>
      </w:pPr>
      <w:bookmarkStart w:id="23" w:name="_Toc87714606"/>
      <w:r w:rsidRPr="007F7AA4">
        <w:rPr>
          <w:rFonts w:eastAsiaTheme="majorEastAsia" w:cs="Times New Roman"/>
        </w:rPr>
        <w:t>协议相关的流程梳理</w:t>
      </w:r>
      <w:bookmarkEnd w:id="23"/>
    </w:p>
    <w:p w14:paraId="351E2780" w14:textId="128E151E" w:rsidR="0034548B" w:rsidRPr="007F7AA4" w:rsidRDefault="0034548B" w:rsidP="0034548B">
      <w:pPr>
        <w:pStyle w:val="2"/>
        <w:spacing w:before="156" w:after="156"/>
        <w:rPr>
          <w:rFonts w:cs="Times New Roman"/>
        </w:rPr>
      </w:pPr>
      <w:bookmarkStart w:id="24" w:name="_Toc87714607"/>
      <w:r w:rsidRPr="007F7AA4">
        <w:rPr>
          <w:rFonts w:cs="Times New Roman"/>
        </w:rPr>
        <w:t>常用流程的协议整理</w:t>
      </w:r>
      <w:bookmarkEnd w:id="24"/>
    </w:p>
    <w:p w14:paraId="6FCCE6EE" w14:textId="1DF70C58" w:rsidR="00050BFD" w:rsidRPr="007F7AA4" w:rsidRDefault="00050BFD" w:rsidP="00050BFD">
      <w:pPr>
        <w:rPr>
          <w:rFonts w:eastAsiaTheme="majorEastAsia" w:cs="Times New Roman"/>
        </w:rPr>
      </w:pPr>
      <w:r w:rsidRPr="007F7AA4">
        <w:rPr>
          <w:rFonts w:eastAsiaTheme="majorEastAsia" w:cs="Times New Roman"/>
        </w:rPr>
        <w:t>可参考</w:t>
      </w:r>
      <w:r w:rsidRPr="007F7AA4">
        <w:rPr>
          <w:rFonts w:eastAsiaTheme="majorEastAsia" w:cs="Times New Roman"/>
        </w:rPr>
        <w:t>MTK</w:t>
      </w:r>
      <w:r w:rsidRPr="007F7AA4">
        <w:rPr>
          <w:rFonts w:eastAsiaTheme="majorEastAsia" w:cs="Times New Roman"/>
        </w:rPr>
        <w:t>官网整理的文档。</w:t>
      </w:r>
    </w:p>
    <w:p w14:paraId="60DE1EBB" w14:textId="77777777" w:rsidR="0034548B" w:rsidRPr="007F7AA4" w:rsidRDefault="00C7676F" w:rsidP="0034548B">
      <w:pPr>
        <w:rPr>
          <w:rFonts w:eastAsiaTheme="majorEastAsia" w:cs="Times New Roman"/>
        </w:rPr>
      </w:pPr>
      <w:hyperlink r:id="rId27" w:anchor="QSS01552" w:history="1">
        <w:r w:rsidR="00743DE7" w:rsidRPr="007F7AA4">
          <w:rPr>
            <w:rStyle w:val="ab"/>
            <w:rFonts w:eastAsiaTheme="majorEastAsia" w:cs="Times New Roman"/>
          </w:rPr>
          <w:t>https://online.mediatek.com/QuickStart/QS00145#QSS01552</w:t>
        </w:r>
      </w:hyperlink>
    </w:p>
    <w:p w14:paraId="444DE5D8" w14:textId="72072761" w:rsidR="00743DE7" w:rsidRPr="007F7AA4" w:rsidRDefault="00743DE7" w:rsidP="00743DE7">
      <w:pPr>
        <w:pStyle w:val="2"/>
        <w:spacing w:before="156" w:after="156"/>
        <w:rPr>
          <w:rFonts w:cs="Times New Roman"/>
        </w:rPr>
      </w:pPr>
      <w:bookmarkStart w:id="25" w:name="_Toc87714608"/>
      <w:r w:rsidRPr="007F7AA4">
        <w:rPr>
          <w:rFonts w:cs="Times New Roman"/>
        </w:rPr>
        <w:t>SRB</w:t>
      </w:r>
      <w:r w:rsidRPr="007F7AA4">
        <w:rPr>
          <w:rFonts w:cs="Times New Roman"/>
        </w:rPr>
        <w:t>、</w:t>
      </w:r>
      <w:r w:rsidRPr="007F7AA4">
        <w:rPr>
          <w:rFonts w:cs="Times New Roman"/>
        </w:rPr>
        <w:t>DRB</w:t>
      </w:r>
      <w:r w:rsidRPr="007F7AA4">
        <w:rPr>
          <w:rFonts w:cs="Times New Roman"/>
        </w:rPr>
        <w:t>的作用和配置流程</w:t>
      </w:r>
      <w:bookmarkEnd w:id="25"/>
    </w:p>
    <w:p w14:paraId="177E9F77" w14:textId="5626C775" w:rsidR="007B07CD" w:rsidRPr="007F7AA4" w:rsidRDefault="007B07CD" w:rsidP="007B07CD">
      <w:pPr>
        <w:pStyle w:val="2"/>
        <w:spacing w:before="156" w:after="156"/>
        <w:rPr>
          <w:rFonts w:cs="Times New Roman"/>
        </w:rPr>
      </w:pPr>
      <w:bookmarkStart w:id="26" w:name="_Toc87714609"/>
      <w:r w:rsidRPr="007F7AA4">
        <w:rPr>
          <w:rFonts w:cs="Times New Roman"/>
        </w:rPr>
        <w:t>CDMA Paging</w:t>
      </w:r>
      <w:r w:rsidRPr="007F7AA4">
        <w:rPr>
          <w:rFonts w:cs="Times New Roman"/>
        </w:rPr>
        <w:t>周期</w:t>
      </w:r>
      <w:bookmarkEnd w:id="26"/>
    </w:p>
    <w:p w14:paraId="53370BDA" w14:textId="77777777" w:rsidR="007B07CD" w:rsidRPr="007F7AA4" w:rsidRDefault="007B07CD" w:rsidP="007B07CD">
      <w:pPr>
        <w:rPr>
          <w:rFonts w:eastAsiaTheme="majorEastAsia" w:cs="Times New Roman"/>
          <w:b/>
          <w:color w:val="FF0000"/>
        </w:rPr>
      </w:pPr>
      <w:r w:rsidRPr="007F7AA4">
        <w:rPr>
          <w:rFonts w:eastAsiaTheme="majorEastAsia" w:cs="Times New Roman"/>
          <w:b/>
          <w:color w:val="FF0000"/>
        </w:rPr>
        <w:t>PCH</w:t>
      </w:r>
      <w:r w:rsidRPr="007F7AA4">
        <w:rPr>
          <w:rFonts w:eastAsiaTheme="majorEastAsia" w:cs="Times New Roman"/>
          <w:b/>
          <w:color w:val="FF0000"/>
        </w:rPr>
        <w:t>的周期为</w:t>
      </w:r>
      <w:r w:rsidRPr="007F7AA4">
        <w:rPr>
          <w:rFonts w:eastAsiaTheme="majorEastAsia" w:cs="Times New Roman"/>
          <w:b/>
          <w:color w:val="FF0000"/>
        </w:rPr>
        <w:t>20ms</w:t>
      </w:r>
    </w:p>
    <w:p w14:paraId="01CE925A" w14:textId="70ADF00F" w:rsidR="007B07CD" w:rsidRPr="007F7AA4" w:rsidRDefault="007B07CD" w:rsidP="007B07CD">
      <w:pPr>
        <w:rPr>
          <w:rFonts w:eastAsiaTheme="majorEastAsia" w:cs="Times New Roman"/>
          <w:b/>
          <w:color w:val="FF0000"/>
        </w:rPr>
      </w:pPr>
      <w:r w:rsidRPr="007F7AA4">
        <w:rPr>
          <w:rFonts w:eastAsiaTheme="majorEastAsia" w:cs="Times New Roman"/>
          <w:b/>
          <w:color w:val="FF0000"/>
        </w:rPr>
        <w:t>QPCH</w:t>
      </w:r>
      <w:r w:rsidRPr="007F7AA4">
        <w:rPr>
          <w:rFonts w:eastAsiaTheme="majorEastAsia" w:cs="Times New Roman"/>
          <w:b/>
          <w:color w:val="FF0000"/>
        </w:rPr>
        <w:t>的周期为</w:t>
      </w:r>
      <w:r w:rsidRPr="007F7AA4">
        <w:rPr>
          <w:rFonts w:eastAsiaTheme="majorEastAsia" w:cs="Times New Roman"/>
          <w:b/>
          <w:color w:val="FF0000"/>
        </w:rPr>
        <w:t>1.28*2^i , i</w:t>
      </w:r>
      <w:r w:rsidRPr="007F7AA4">
        <w:rPr>
          <w:rFonts w:eastAsiaTheme="majorEastAsia" w:cs="Times New Roman"/>
          <w:b/>
          <w:color w:val="FF0000"/>
        </w:rPr>
        <w:t>是</w:t>
      </w:r>
      <w:r w:rsidRPr="007F7AA4">
        <w:rPr>
          <w:rFonts w:eastAsiaTheme="majorEastAsia" w:cs="Times New Roman"/>
          <w:b/>
          <w:color w:val="FF0000"/>
        </w:rPr>
        <w:t>slot cycle index</w:t>
      </w:r>
      <w:r w:rsidRPr="007F7AA4">
        <w:rPr>
          <w:rFonts w:eastAsiaTheme="majorEastAsia" w:cs="Times New Roman"/>
          <w:b/>
          <w:color w:val="FF0000"/>
        </w:rPr>
        <w:t>，是</w:t>
      </w:r>
      <w:r w:rsidRPr="007F7AA4">
        <w:rPr>
          <w:rFonts w:eastAsiaTheme="majorEastAsia" w:cs="Times New Roman"/>
          <w:b/>
          <w:color w:val="FF0000"/>
        </w:rPr>
        <w:t>UE</w:t>
      </w:r>
      <w:r w:rsidRPr="007F7AA4">
        <w:rPr>
          <w:rFonts w:eastAsiaTheme="majorEastAsia" w:cs="Times New Roman"/>
          <w:b/>
          <w:color w:val="FF0000"/>
        </w:rPr>
        <w:t>和基站协商出来的值。最小周期</w:t>
      </w:r>
      <w:r w:rsidRPr="007F7AA4">
        <w:rPr>
          <w:rFonts w:eastAsiaTheme="majorEastAsia" w:cs="Times New Roman"/>
          <w:b/>
          <w:color w:val="FF0000"/>
        </w:rPr>
        <w:t>1.28s</w:t>
      </w:r>
    </w:p>
    <w:p w14:paraId="5BDF6F33" w14:textId="4F600B6D" w:rsidR="00BD6F4C" w:rsidRPr="007F7AA4" w:rsidRDefault="00BD6F4C" w:rsidP="007B07CD">
      <w:pPr>
        <w:rPr>
          <w:rFonts w:eastAsiaTheme="majorEastAsia" w:cs="Times New Roman"/>
        </w:rPr>
      </w:pPr>
      <w:r w:rsidRPr="007F7AA4">
        <w:rPr>
          <w:rFonts w:eastAsiaTheme="majorEastAsia" w:cs="Times New Roman"/>
        </w:rPr>
        <w:t>关于</w:t>
      </w:r>
      <w:r w:rsidRPr="007F7AA4">
        <w:rPr>
          <w:rFonts w:eastAsiaTheme="majorEastAsia" w:cs="Times New Roman"/>
        </w:rPr>
        <w:t>QPCH</w:t>
      </w:r>
      <w:r w:rsidRPr="007F7AA4">
        <w:rPr>
          <w:rFonts w:eastAsiaTheme="majorEastAsia" w:cs="Times New Roman"/>
        </w:rPr>
        <w:t>的要求的协议原文：</w:t>
      </w:r>
      <w:r w:rsidRPr="007F7AA4">
        <w:rPr>
          <w:rFonts w:eastAsiaTheme="majorEastAsia" w:cs="Times New Roman"/>
        </w:rPr>
        <w:t>C.S0005 P55</w:t>
      </w:r>
    </w:p>
    <w:p w14:paraId="28BEA913" w14:textId="754B9974" w:rsidR="007B07CD" w:rsidRPr="007F7AA4" w:rsidRDefault="00BD6F4C" w:rsidP="007B07CD">
      <w:pPr>
        <w:rPr>
          <w:rFonts w:eastAsiaTheme="majorEastAsia" w:cs="Times New Roman"/>
        </w:rPr>
      </w:pPr>
      <w:r w:rsidRPr="007F7AA4">
        <w:rPr>
          <w:rFonts w:eastAsiaTheme="majorEastAsia" w:cs="Times New Roman"/>
          <w:noProof/>
        </w:rPr>
        <w:drawing>
          <wp:inline distT="0" distB="0" distL="0" distR="0" wp14:anchorId="39DEFFFF" wp14:editId="375AF84C">
            <wp:extent cx="6203289" cy="3009331"/>
            <wp:effectExtent l="0" t="0" r="7620" b="63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207317" cy="3011285"/>
                    </a:xfrm>
                    <a:prstGeom prst="rect">
                      <a:avLst/>
                    </a:prstGeom>
                  </pic:spPr>
                </pic:pic>
              </a:graphicData>
            </a:graphic>
          </wp:inline>
        </w:drawing>
      </w:r>
    </w:p>
    <w:p w14:paraId="704AFB63" w14:textId="43907C40" w:rsidR="00FA4304" w:rsidRPr="007F7AA4" w:rsidRDefault="00FA4304" w:rsidP="007B07CD">
      <w:pPr>
        <w:rPr>
          <w:rFonts w:eastAsiaTheme="majorEastAsia" w:cs="Times New Roman"/>
        </w:rPr>
      </w:pPr>
    </w:p>
    <w:p w14:paraId="18FB71DA" w14:textId="1BF44A8D" w:rsidR="00FA4304" w:rsidRPr="007F7AA4" w:rsidRDefault="00FA4304" w:rsidP="007B07CD">
      <w:pPr>
        <w:rPr>
          <w:rFonts w:eastAsiaTheme="majorEastAsia" w:cs="Times New Roman"/>
        </w:rPr>
      </w:pPr>
      <w:r w:rsidRPr="007F7AA4">
        <w:rPr>
          <w:rFonts w:eastAsiaTheme="majorEastAsia" w:cs="Times New Roman"/>
          <w:noProof/>
        </w:rPr>
        <w:lastRenderedPageBreak/>
        <w:drawing>
          <wp:inline distT="0" distB="0" distL="0" distR="0" wp14:anchorId="05DCC863" wp14:editId="4B2E1DEC">
            <wp:extent cx="8406130" cy="482155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8406130" cy="4821555"/>
                    </a:xfrm>
                    <a:prstGeom prst="rect">
                      <a:avLst/>
                    </a:prstGeom>
                  </pic:spPr>
                </pic:pic>
              </a:graphicData>
            </a:graphic>
          </wp:inline>
        </w:drawing>
      </w:r>
    </w:p>
    <w:p w14:paraId="7B77573F" w14:textId="77777777" w:rsidR="009741CA" w:rsidRPr="007F7AA4" w:rsidRDefault="009741CA" w:rsidP="009741CA">
      <w:pPr>
        <w:pStyle w:val="2"/>
        <w:spacing w:before="156" w:after="156"/>
        <w:rPr>
          <w:rFonts w:cs="Times New Roman"/>
        </w:rPr>
      </w:pPr>
      <w:bookmarkStart w:id="27" w:name="_Toc87714610"/>
      <w:r w:rsidRPr="007F7AA4">
        <w:rPr>
          <w:rFonts w:cs="Times New Roman"/>
        </w:rPr>
        <w:t>信号强度的计算整理</w:t>
      </w:r>
      <w:bookmarkEnd w:id="27"/>
    </w:p>
    <w:p w14:paraId="2C5B0C8A" w14:textId="77777777" w:rsidR="009741CA" w:rsidRPr="007F7AA4" w:rsidRDefault="009741CA" w:rsidP="009741CA">
      <w:pPr>
        <w:pStyle w:val="4"/>
        <w:spacing w:before="156" w:after="156"/>
        <w:rPr>
          <w:rFonts w:cs="Times New Roman"/>
        </w:rPr>
      </w:pPr>
      <w:r w:rsidRPr="007F7AA4">
        <w:rPr>
          <w:rFonts w:cs="Times New Roman"/>
        </w:rPr>
        <w:t>GSM rxlev</w:t>
      </w:r>
    </w:p>
    <w:p w14:paraId="3BFCDF54" w14:textId="77777777" w:rsidR="009741CA" w:rsidRPr="007F7AA4" w:rsidRDefault="009741CA" w:rsidP="009741CA">
      <w:pPr>
        <w:rPr>
          <w:rFonts w:eastAsiaTheme="majorEastAsia" w:cs="Times New Roman"/>
        </w:rPr>
      </w:pPr>
      <w:r w:rsidRPr="007F7AA4">
        <w:rPr>
          <w:rFonts w:eastAsiaTheme="majorEastAsia" w:cs="Times New Roman"/>
        </w:rPr>
        <w:t>&lt;rxlev&gt;: integer type, received signal strength level (see 3GPP TS 45.008 [20] subclause 8.1.4).</w:t>
      </w:r>
    </w:p>
    <w:p w14:paraId="6F106125" w14:textId="77777777" w:rsidR="009741CA" w:rsidRPr="007F7AA4" w:rsidRDefault="009741CA" w:rsidP="009741CA">
      <w:pPr>
        <w:rPr>
          <w:rFonts w:eastAsiaTheme="majorEastAsia" w:cs="Times New Roman"/>
        </w:rPr>
      </w:pPr>
      <w:r w:rsidRPr="007F7AA4">
        <w:rPr>
          <w:rFonts w:eastAsiaTheme="majorEastAsia" w:cs="Times New Roman"/>
        </w:rPr>
        <w:t>0 rssi &lt; -110 dBm</w:t>
      </w:r>
    </w:p>
    <w:p w14:paraId="626BBB28" w14:textId="77777777" w:rsidR="009741CA" w:rsidRPr="007F7AA4" w:rsidRDefault="009741CA" w:rsidP="009741CA">
      <w:pPr>
        <w:rPr>
          <w:rFonts w:eastAsiaTheme="majorEastAsia" w:cs="Times New Roman"/>
        </w:rPr>
      </w:pPr>
      <w:r w:rsidRPr="007F7AA4">
        <w:rPr>
          <w:rFonts w:eastAsiaTheme="majorEastAsia" w:cs="Times New Roman"/>
        </w:rPr>
        <w:t>1 -110 dBm &lt; rssi &lt; -109 dBm</w:t>
      </w:r>
    </w:p>
    <w:p w14:paraId="59F7CAF7" w14:textId="77777777" w:rsidR="009741CA" w:rsidRPr="007F7AA4" w:rsidRDefault="009741CA" w:rsidP="009741CA">
      <w:pPr>
        <w:rPr>
          <w:rFonts w:eastAsiaTheme="majorEastAsia" w:cs="Times New Roman"/>
        </w:rPr>
      </w:pPr>
      <w:r w:rsidRPr="007F7AA4">
        <w:rPr>
          <w:rFonts w:eastAsiaTheme="majorEastAsia" w:cs="Times New Roman"/>
        </w:rPr>
        <w:t>2 -109 dBm &lt; rssi &lt; -108 dBm</w:t>
      </w:r>
    </w:p>
    <w:p w14:paraId="123252FB" w14:textId="77777777" w:rsidR="009741CA" w:rsidRPr="007F7AA4" w:rsidRDefault="009741CA" w:rsidP="009741CA">
      <w:pPr>
        <w:rPr>
          <w:rFonts w:eastAsiaTheme="majorEastAsia" w:cs="Times New Roman"/>
        </w:rPr>
      </w:pPr>
      <w:r w:rsidRPr="007F7AA4">
        <w:rPr>
          <w:rFonts w:eastAsiaTheme="majorEastAsia" w:cs="Times New Roman"/>
        </w:rPr>
        <w:t>: : : :</w:t>
      </w:r>
    </w:p>
    <w:p w14:paraId="2FA61438" w14:textId="77777777" w:rsidR="009741CA" w:rsidRPr="007F7AA4" w:rsidRDefault="009741CA" w:rsidP="009741CA">
      <w:pPr>
        <w:rPr>
          <w:rFonts w:eastAsiaTheme="majorEastAsia" w:cs="Times New Roman"/>
        </w:rPr>
      </w:pPr>
      <w:r w:rsidRPr="007F7AA4">
        <w:rPr>
          <w:rFonts w:eastAsiaTheme="majorEastAsia" w:cs="Times New Roman"/>
        </w:rPr>
        <w:t>61 -50 dBm &lt; rssi &lt; -49 dBm</w:t>
      </w:r>
    </w:p>
    <w:p w14:paraId="11626231" w14:textId="77777777" w:rsidR="009741CA" w:rsidRPr="007F7AA4" w:rsidRDefault="009741CA" w:rsidP="009741CA">
      <w:pPr>
        <w:rPr>
          <w:rFonts w:eastAsiaTheme="majorEastAsia" w:cs="Times New Roman"/>
        </w:rPr>
      </w:pPr>
      <w:r w:rsidRPr="007F7AA4">
        <w:rPr>
          <w:rFonts w:eastAsiaTheme="majorEastAsia" w:cs="Times New Roman"/>
        </w:rPr>
        <w:t>62 -49 dBm &lt; rssi &lt; -48 dBm</w:t>
      </w:r>
    </w:p>
    <w:p w14:paraId="065DADF9" w14:textId="77777777" w:rsidR="009741CA" w:rsidRPr="007F7AA4" w:rsidRDefault="009741CA" w:rsidP="009741CA">
      <w:pPr>
        <w:rPr>
          <w:rFonts w:eastAsiaTheme="majorEastAsia" w:cs="Times New Roman"/>
        </w:rPr>
      </w:pPr>
      <w:r w:rsidRPr="007F7AA4">
        <w:rPr>
          <w:rFonts w:eastAsiaTheme="majorEastAsia" w:cs="Times New Roman"/>
        </w:rPr>
        <w:t>63 -48 dBm &lt; rssi</w:t>
      </w:r>
    </w:p>
    <w:p w14:paraId="52E7D776" w14:textId="777B6B99" w:rsidR="009741CA" w:rsidRPr="007F7AA4" w:rsidRDefault="009741CA" w:rsidP="009741CA">
      <w:pPr>
        <w:rPr>
          <w:rFonts w:eastAsiaTheme="majorEastAsia" w:cs="Times New Roman"/>
        </w:rPr>
      </w:pPr>
      <w:r w:rsidRPr="007F7AA4">
        <w:rPr>
          <w:rFonts w:eastAsiaTheme="majorEastAsia" w:cs="Times New Roman"/>
        </w:rPr>
        <w:t>99 not known or not detectable</w:t>
      </w:r>
    </w:p>
    <w:p w14:paraId="54DBC8E3" w14:textId="098A01F4" w:rsidR="004F4A05" w:rsidRPr="007F7AA4" w:rsidRDefault="004F4A05" w:rsidP="009741CA">
      <w:pPr>
        <w:rPr>
          <w:rFonts w:eastAsiaTheme="majorEastAsia" w:cs="Times New Roman"/>
        </w:rPr>
      </w:pPr>
      <w:r w:rsidRPr="007F7AA4">
        <w:rPr>
          <w:rFonts w:eastAsiaTheme="majorEastAsia" w:cs="Times New Roman"/>
          <w:noProof/>
        </w:rPr>
        <w:drawing>
          <wp:inline distT="0" distB="0" distL="0" distR="0" wp14:anchorId="0E79B666" wp14:editId="3EA5B6DB">
            <wp:extent cx="8406130" cy="145288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8406130" cy="1452880"/>
                    </a:xfrm>
                    <a:prstGeom prst="rect">
                      <a:avLst/>
                    </a:prstGeom>
                  </pic:spPr>
                </pic:pic>
              </a:graphicData>
            </a:graphic>
          </wp:inline>
        </w:drawing>
      </w:r>
    </w:p>
    <w:p w14:paraId="2341B7F0" w14:textId="77777777" w:rsidR="009741CA" w:rsidRPr="007F7AA4" w:rsidRDefault="009741CA" w:rsidP="009741CA">
      <w:pPr>
        <w:rPr>
          <w:rFonts w:eastAsiaTheme="majorEastAsia" w:cs="Times New Roman"/>
        </w:rPr>
      </w:pPr>
    </w:p>
    <w:p w14:paraId="2B3A4582" w14:textId="77777777" w:rsidR="00BF3420" w:rsidRPr="007F7AA4" w:rsidRDefault="00BF3420" w:rsidP="00BF3420">
      <w:pPr>
        <w:pStyle w:val="4"/>
        <w:spacing w:before="156" w:after="156"/>
        <w:rPr>
          <w:rFonts w:cs="Times New Roman"/>
        </w:rPr>
      </w:pPr>
      <w:r w:rsidRPr="007F7AA4">
        <w:rPr>
          <w:rFonts w:cs="Times New Roman"/>
        </w:rPr>
        <w:t>GSM ber</w:t>
      </w:r>
    </w:p>
    <w:p w14:paraId="75896577" w14:textId="77777777" w:rsidR="009741CA" w:rsidRPr="007F7AA4" w:rsidRDefault="009741CA" w:rsidP="009741CA">
      <w:pPr>
        <w:rPr>
          <w:rFonts w:eastAsiaTheme="majorEastAsia" w:cs="Times New Roman"/>
        </w:rPr>
      </w:pPr>
      <w:r w:rsidRPr="007F7AA4">
        <w:rPr>
          <w:rFonts w:eastAsiaTheme="majorEastAsia" w:cs="Times New Roman"/>
        </w:rPr>
        <w:t>&lt;ber&gt;: integer type; channel bit error rate (in percent)</w:t>
      </w:r>
    </w:p>
    <w:p w14:paraId="33066CE2" w14:textId="77777777" w:rsidR="009741CA" w:rsidRPr="007F7AA4" w:rsidRDefault="009741CA" w:rsidP="009741CA">
      <w:pPr>
        <w:rPr>
          <w:rFonts w:eastAsiaTheme="majorEastAsia" w:cs="Times New Roman"/>
        </w:rPr>
      </w:pPr>
      <w:r w:rsidRPr="007F7AA4">
        <w:rPr>
          <w:rFonts w:eastAsiaTheme="majorEastAsia" w:cs="Times New Roman"/>
        </w:rPr>
        <w:t>0...7 as RXQUAL values in the table in 3GPP TS 45.008 [20] subclause 8.2.4</w:t>
      </w:r>
    </w:p>
    <w:p w14:paraId="188BEE40" w14:textId="69714131" w:rsidR="009741CA" w:rsidRPr="007F7AA4" w:rsidRDefault="009741CA" w:rsidP="009741CA">
      <w:pPr>
        <w:rPr>
          <w:rFonts w:eastAsiaTheme="majorEastAsia" w:cs="Times New Roman"/>
        </w:rPr>
      </w:pPr>
      <w:r w:rsidRPr="007F7AA4">
        <w:rPr>
          <w:rFonts w:eastAsiaTheme="majorEastAsia" w:cs="Times New Roman"/>
        </w:rPr>
        <w:t>99 not known or not detectable</w:t>
      </w:r>
    </w:p>
    <w:p w14:paraId="38DEDD7A" w14:textId="749BDA38" w:rsidR="00BF797C" w:rsidRPr="007F7AA4" w:rsidRDefault="00BF797C" w:rsidP="009741CA">
      <w:pPr>
        <w:rPr>
          <w:rFonts w:eastAsiaTheme="majorEastAsia" w:cs="Times New Roman"/>
        </w:rPr>
      </w:pPr>
      <w:r w:rsidRPr="007F7AA4">
        <w:rPr>
          <w:rFonts w:eastAsiaTheme="majorEastAsia" w:cs="Times New Roman"/>
        </w:rPr>
        <w:t>RXQUAL</w:t>
      </w:r>
      <w:r w:rsidRPr="007F7AA4">
        <w:rPr>
          <w:rFonts w:eastAsiaTheme="majorEastAsia" w:cs="Times New Roman"/>
        </w:rPr>
        <w:t>各个值代表的含义如下。值越大，表示误码率越高，例如</w:t>
      </w:r>
      <w:r w:rsidRPr="007F7AA4">
        <w:rPr>
          <w:rFonts w:eastAsiaTheme="majorEastAsia" w:cs="Times New Roman"/>
        </w:rPr>
        <w:t>7</w:t>
      </w:r>
      <w:r w:rsidRPr="007F7AA4">
        <w:rPr>
          <w:rFonts w:eastAsiaTheme="majorEastAsia" w:cs="Times New Roman"/>
        </w:rPr>
        <w:t>表示下行误码率已经达到了</w:t>
      </w:r>
      <w:r w:rsidRPr="007F7AA4">
        <w:rPr>
          <w:rFonts w:eastAsiaTheme="majorEastAsia" w:cs="Times New Roman"/>
        </w:rPr>
        <w:t>12.8~18.1%</w:t>
      </w:r>
      <w:r w:rsidRPr="007F7AA4">
        <w:rPr>
          <w:rFonts w:eastAsiaTheme="majorEastAsia" w:cs="Times New Roman"/>
        </w:rPr>
        <w:t>之间。</w:t>
      </w:r>
    </w:p>
    <w:p w14:paraId="043B9142" w14:textId="77777777" w:rsidR="00911FF7" w:rsidRPr="007F7AA4" w:rsidRDefault="00BF797C" w:rsidP="00BF797C">
      <w:pPr>
        <w:rPr>
          <w:rFonts w:eastAsiaTheme="majorEastAsia" w:cs="Times New Roman"/>
        </w:rPr>
      </w:pPr>
      <w:r w:rsidRPr="007F7AA4">
        <w:rPr>
          <w:rFonts w:eastAsiaTheme="majorEastAsia" w:cs="Times New Roman"/>
        </w:rPr>
        <w:t>RXQUAL_0</w:t>
      </w:r>
      <w:r w:rsidRPr="007F7AA4">
        <w:rPr>
          <w:rFonts w:eastAsiaTheme="majorEastAsia" w:cs="Times New Roman"/>
        </w:rPr>
        <w:tab/>
      </w:r>
      <w:r w:rsidRPr="007F7AA4">
        <w:rPr>
          <w:rFonts w:eastAsiaTheme="majorEastAsia" w:cs="Times New Roman"/>
        </w:rPr>
        <w:tab/>
        <w:t>BER</w:t>
      </w:r>
      <w:r w:rsidRPr="007F7AA4">
        <w:rPr>
          <w:rFonts w:eastAsiaTheme="majorEastAsia" w:cs="Times New Roman"/>
        </w:rPr>
        <w:tab/>
        <w:t>&lt;</w:t>
      </w:r>
      <w:r w:rsidRPr="007F7AA4">
        <w:rPr>
          <w:rFonts w:eastAsiaTheme="majorEastAsia" w:cs="Times New Roman"/>
        </w:rPr>
        <w:tab/>
        <w:t>0,2 %</w:t>
      </w:r>
      <w:r w:rsidRPr="007F7AA4">
        <w:rPr>
          <w:rFonts w:eastAsiaTheme="majorEastAsia" w:cs="Times New Roman"/>
        </w:rPr>
        <w:tab/>
        <w:t>Assumed value =</w:t>
      </w:r>
      <w:r w:rsidRPr="007F7AA4">
        <w:rPr>
          <w:rFonts w:eastAsiaTheme="majorEastAsia" w:cs="Times New Roman"/>
        </w:rPr>
        <w:tab/>
        <w:t>0,14 %</w:t>
      </w:r>
    </w:p>
    <w:p w14:paraId="48276C78" w14:textId="77777777" w:rsidR="00911FF7" w:rsidRPr="007F7AA4" w:rsidRDefault="00BF797C" w:rsidP="00BF797C">
      <w:pPr>
        <w:rPr>
          <w:rFonts w:eastAsiaTheme="majorEastAsia" w:cs="Times New Roman"/>
        </w:rPr>
      </w:pPr>
      <w:r w:rsidRPr="007F7AA4">
        <w:rPr>
          <w:rFonts w:eastAsiaTheme="majorEastAsia" w:cs="Times New Roman"/>
        </w:rPr>
        <w:t>RXQUAL_1</w:t>
      </w:r>
      <w:r w:rsidRPr="007F7AA4">
        <w:rPr>
          <w:rFonts w:eastAsiaTheme="majorEastAsia" w:cs="Times New Roman"/>
        </w:rPr>
        <w:tab/>
        <w:t>0,2 %</w:t>
      </w:r>
      <w:r w:rsidRPr="007F7AA4">
        <w:rPr>
          <w:rFonts w:eastAsiaTheme="majorEastAsia" w:cs="Times New Roman"/>
        </w:rPr>
        <w:tab/>
        <w:t>&lt;</w:t>
      </w:r>
      <w:r w:rsidRPr="007F7AA4">
        <w:rPr>
          <w:rFonts w:eastAsiaTheme="majorEastAsia" w:cs="Times New Roman"/>
        </w:rPr>
        <w:tab/>
        <w:t>BER</w:t>
      </w:r>
      <w:r w:rsidRPr="007F7AA4">
        <w:rPr>
          <w:rFonts w:eastAsiaTheme="majorEastAsia" w:cs="Times New Roman"/>
        </w:rPr>
        <w:tab/>
        <w:t>&lt;</w:t>
      </w:r>
      <w:r w:rsidRPr="007F7AA4">
        <w:rPr>
          <w:rFonts w:eastAsiaTheme="majorEastAsia" w:cs="Times New Roman"/>
        </w:rPr>
        <w:tab/>
        <w:t>0,4 %</w:t>
      </w:r>
      <w:r w:rsidRPr="007F7AA4">
        <w:rPr>
          <w:rFonts w:eastAsiaTheme="majorEastAsia" w:cs="Times New Roman"/>
        </w:rPr>
        <w:tab/>
        <w:t>Assumed value =</w:t>
      </w:r>
      <w:r w:rsidRPr="007F7AA4">
        <w:rPr>
          <w:rFonts w:eastAsiaTheme="majorEastAsia" w:cs="Times New Roman"/>
        </w:rPr>
        <w:tab/>
        <w:t>0,28 %</w:t>
      </w:r>
    </w:p>
    <w:p w14:paraId="5DCFAA4E" w14:textId="77777777" w:rsidR="00911FF7" w:rsidRPr="007F7AA4" w:rsidRDefault="00BF797C" w:rsidP="00BF797C">
      <w:pPr>
        <w:rPr>
          <w:rFonts w:eastAsiaTheme="majorEastAsia" w:cs="Times New Roman"/>
        </w:rPr>
      </w:pPr>
      <w:r w:rsidRPr="007F7AA4">
        <w:rPr>
          <w:rFonts w:eastAsiaTheme="majorEastAsia" w:cs="Times New Roman"/>
        </w:rPr>
        <w:t>RXQUAL_2</w:t>
      </w:r>
      <w:r w:rsidRPr="007F7AA4">
        <w:rPr>
          <w:rFonts w:eastAsiaTheme="majorEastAsia" w:cs="Times New Roman"/>
        </w:rPr>
        <w:tab/>
        <w:t>0,4 %</w:t>
      </w:r>
      <w:r w:rsidRPr="007F7AA4">
        <w:rPr>
          <w:rFonts w:eastAsiaTheme="majorEastAsia" w:cs="Times New Roman"/>
        </w:rPr>
        <w:tab/>
        <w:t>&lt;</w:t>
      </w:r>
      <w:r w:rsidRPr="007F7AA4">
        <w:rPr>
          <w:rFonts w:eastAsiaTheme="majorEastAsia" w:cs="Times New Roman"/>
        </w:rPr>
        <w:tab/>
        <w:t>BER</w:t>
      </w:r>
      <w:r w:rsidRPr="007F7AA4">
        <w:rPr>
          <w:rFonts w:eastAsiaTheme="majorEastAsia" w:cs="Times New Roman"/>
        </w:rPr>
        <w:tab/>
        <w:t>&lt;</w:t>
      </w:r>
      <w:r w:rsidRPr="007F7AA4">
        <w:rPr>
          <w:rFonts w:eastAsiaTheme="majorEastAsia" w:cs="Times New Roman"/>
        </w:rPr>
        <w:tab/>
        <w:t>0,8 %</w:t>
      </w:r>
      <w:r w:rsidRPr="007F7AA4">
        <w:rPr>
          <w:rFonts w:eastAsiaTheme="majorEastAsia" w:cs="Times New Roman"/>
        </w:rPr>
        <w:tab/>
        <w:t>Assumed value =</w:t>
      </w:r>
      <w:r w:rsidRPr="007F7AA4">
        <w:rPr>
          <w:rFonts w:eastAsiaTheme="majorEastAsia" w:cs="Times New Roman"/>
        </w:rPr>
        <w:tab/>
        <w:t>0,57 %</w:t>
      </w:r>
    </w:p>
    <w:p w14:paraId="6A2FBC2B" w14:textId="77777777" w:rsidR="00911FF7" w:rsidRPr="007F7AA4" w:rsidRDefault="00BF797C" w:rsidP="00BF797C">
      <w:pPr>
        <w:rPr>
          <w:rFonts w:eastAsiaTheme="majorEastAsia" w:cs="Times New Roman"/>
        </w:rPr>
      </w:pPr>
      <w:r w:rsidRPr="007F7AA4">
        <w:rPr>
          <w:rFonts w:eastAsiaTheme="majorEastAsia" w:cs="Times New Roman"/>
        </w:rPr>
        <w:t>RXQUAL_3</w:t>
      </w:r>
      <w:r w:rsidRPr="007F7AA4">
        <w:rPr>
          <w:rFonts w:eastAsiaTheme="majorEastAsia" w:cs="Times New Roman"/>
        </w:rPr>
        <w:tab/>
        <w:t>0,8 %</w:t>
      </w:r>
      <w:r w:rsidRPr="007F7AA4">
        <w:rPr>
          <w:rFonts w:eastAsiaTheme="majorEastAsia" w:cs="Times New Roman"/>
        </w:rPr>
        <w:tab/>
        <w:t>&lt;</w:t>
      </w:r>
      <w:r w:rsidRPr="007F7AA4">
        <w:rPr>
          <w:rFonts w:eastAsiaTheme="majorEastAsia" w:cs="Times New Roman"/>
        </w:rPr>
        <w:tab/>
        <w:t>BER</w:t>
      </w:r>
      <w:r w:rsidRPr="007F7AA4">
        <w:rPr>
          <w:rFonts w:eastAsiaTheme="majorEastAsia" w:cs="Times New Roman"/>
        </w:rPr>
        <w:tab/>
        <w:t>&lt;</w:t>
      </w:r>
      <w:r w:rsidRPr="007F7AA4">
        <w:rPr>
          <w:rFonts w:eastAsiaTheme="majorEastAsia" w:cs="Times New Roman"/>
        </w:rPr>
        <w:tab/>
        <w:t>1,6 %</w:t>
      </w:r>
      <w:r w:rsidRPr="007F7AA4">
        <w:rPr>
          <w:rFonts w:eastAsiaTheme="majorEastAsia" w:cs="Times New Roman"/>
        </w:rPr>
        <w:tab/>
        <w:t>Assumed value =</w:t>
      </w:r>
      <w:r w:rsidRPr="007F7AA4">
        <w:rPr>
          <w:rFonts w:eastAsiaTheme="majorEastAsia" w:cs="Times New Roman"/>
        </w:rPr>
        <w:tab/>
        <w:t>1,13 %</w:t>
      </w:r>
    </w:p>
    <w:p w14:paraId="30EDE282" w14:textId="77777777" w:rsidR="00911FF7" w:rsidRPr="007F7AA4" w:rsidRDefault="00BF797C" w:rsidP="00BF797C">
      <w:pPr>
        <w:rPr>
          <w:rFonts w:eastAsiaTheme="majorEastAsia" w:cs="Times New Roman"/>
        </w:rPr>
      </w:pPr>
      <w:r w:rsidRPr="007F7AA4">
        <w:rPr>
          <w:rFonts w:eastAsiaTheme="majorEastAsia" w:cs="Times New Roman"/>
        </w:rPr>
        <w:t>RXQUAL_4</w:t>
      </w:r>
      <w:r w:rsidRPr="007F7AA4">
        <w:rPr>
          <w:rFonts w:eastAsiaTheme="majorEastAsia" w:cs="Times New Roman"/>
        </w:rPr>
        <w:tab/>
        <w:t>1,6 %</w:t>
      </w:r>
      <w:r w:rsidRPr="007F7AA4">
        <w:rPr>
          <w:rFonts w:eastAsiaTheme="majorEastAsia" w:cs="Times New Roman"/>
        </w:rPr>
        <w:tab/>
        <w:t>&lt;</w:t>
      </w:r>
      <w:r w:rsidRPr="007F7AA4">
        <w:rPr>
          <w:rFonts w:eastAsiaTheme="majorEastAsia" w:cs="Times New Roman"/>
        </w:rPr>
        <w:tab/>
        <w:t>BER</w:t>
      </w:r>
      <w:r w:rsidRPr="007F7AA4">
        <w:rPr>
          <w:rFonts w:eastAsiaTheme="majorEastAsia" w:cs="Times New Roman"/>
        </w:rPr>
        <w:tab/>
        <w:t>&lt;</w:t>
      </w:r>
      <w:r w:rsidRPr="007F7AA4">
        <w:rPr>
          <w:rFonts w:eastAsiaTheme="majorEastAsia" w:cs="Times New Roman"/>
        </w:rPr>
        <w:tab/>
        <w:t>3,2 %</w:t>
      </w:r>
      <w:r w:rsidRPr="007F7AA4">
        <w:rPr>
          <w:rFonts w:eastAsiaTheme="majorEastAsia" w:cs="Times New Roman"/>
        </w:rPr>
        <w:tab/>
        <w:t>Assumed value =</w:t>
      </w:r>
      <w:r w:rsidRPr="007F7AA4">
        <w:rPr>
          <w:rFonts w:eastAsiaTheme="majorEastAsia" w:cs="Times New Roman"/>
        </w:rPr>
        <w:tab/>
        <w:t>2,26 %</w:t>
      </w:r>
    </w:p>
    <w:p w14:paraId="67C8367B" w14:textId="77777777" w:rsidR="00911FF7" w:rsidRPr="007F7AA4" w:rsidRDefault="00BF797C" w:rsidP="00BF797C">
      <w:pPr>
        <w:rPr>
          <w:rFonts w:eastAsiaTheme="majorEastAsia" w:cs="Times New Roman"/>
        </w:rPr>
      </w:pPr>
      <w:r w:rsidRPr="007F7AA4">
        <w:rPr>
          <w:rFonts w:eastAsiaTheme="majorEastAsia" w:cs="Times New Roman"/>
        </w:rPr>
        <w:t>RXQUAL_5</w:t>
      </w:r>
      <w:r w:rsidRPr="007F7AA4">
        <w:rPr>
          <w:rFonts w:eastAsiaTheme="majorEastAsia" w:cs="Times New Roman"/>
        </w:rPr>
        <w:tab/>
        <w:t>3,2 %</w:t>
      </w:r>
      <w:r w:rsidRPr="007F7AA4">
        <w:rPr>
          <w:rFonts w:eastAsiaTheme="majorEastAsia" w:cs="Times New Roman"/>
        </w:rPr>
        <w:tab/>
        <w:t>&lt;</w:t>
      </w:r>
      <w:r w:rsidRPr="007F7AA4">
        <w:rPr>
          <w:rFonts w:eastAsiaTheme="majorEastAsia" w:cs="Times New Roman"/>
        </w:rPr>
        <w:tab/>
        <w:t>BER</w:t>
      </w:r>
      <w:r w:rsidRPr="007F7AA4">
        <w:rPr>
          <w:rFonts w:eastAsiaTheme="majorEastAsia" w:cs="Times New Roman"/>
        </w:rPr>
        <w:tab/>
        <w:t>&lt;</w:t>
      </w:r>
      <w:r w:rsidRPr="007F7AA4">
        <w:rPr>
          <w:rFonts w:eastAsiaTheme="majorEastAsia" w:cs="Times New Roman"/>
        </w:rPr>
        <w:tab/>
        <w:t>6,4 %</w:t>
      </w:r>
      <w:r w:rsidRPr="007F7AA4">
        <w:rPr>
          <w:rFonts w:eastAsiaTheme="majorEastAsia" w:cs="Times New Roman"/>
        </w:rPr>
        <w:tab/>
        <w:t>Assumed value =</w:t>
      </w:r>
      <w:r w:rsidRPr="007F7AA4">
        <w:rPr>
          <w:rFonts w:eastAsiaTheme="majorEastAsia" w:cs="Times New Roman"/>
        </w:rPr>
        <w:tab/>
        <w:t>4,53 %</w:t>
      </w:r>
    </w:p>
    <w:p w14:paraId="31AB83EE" w14:textId="77777777" w:rsidR="00911FF7" w:rsidRPr="007F7AA4" w:rsidRDefault="00BF797C" w:rsidP="00BF797C">
      <w:pPr>
        <w:rPr>
          <w:rFonts w:eastAsiaTheme="majorEastAsia" w:cs="Times New Roman"/>
        </w:rPr>
      </w:pPr>
      <w:r w:rsidRPr="007F7AA4">
        <w:rPr>
          <w:rFonts w:eastAsiaTheme="majorEastAsia" w:cs="Times New Roman"/>
        </w:rPr>
        <w:t>RXQUAL_6</w:t>
      </w:r>
      <w:r w:rsidRPr="007F7AA4">
        <w:rPr>
          <w:rFonts w:eastAsiaTheme="majorEastAsia" w:cs="Times New Roman"/>
        </w:rPr>
        <w:tab/>
        <w:t>6,4 %</w:t>
      </w:r>
      <w:r w:rsidRPr="007F7AA4">
        <w:rPr>
          <w:rFonts w:eastAsiaTheme="majorEastAsia" w:cs="Times New Roman"/>
        </w:rPr>
        <w:tab/>
        <w:t>&lt;</w:t>
      </w:r>
      <w:r w:rsidRPr="007F7AA4">
        <w:rPr>
          <w:rFonts w:eastAsiaTheme="majorEastAsia" w:cs="Times New Roman"/>
        </w:rPr>
        <w:tab/>
        <w:t>BER</w:t>
      </w:r>
      <w:r w:rsidRPr="007F7AA4">
        <w:rPr>
          <w:rFonts w:eastAsiaTheme="majorEastAsia" w:cs="Times New Roman"/>
        </w:rPr>
        <w:tab/>
        <w:t>&lt;</w:t>
      </w:r>
      <w:r w:rsidRPr="007F7AA4">
        <w:rPr>
          <w:rFonts w:eastAsiaTheme="majorEastAsia" w:cs="Times New Roman"/>
        </w:rPr>
        <w:tab/>
        <w:t>12,8 %</w:t>
      </w:r>
      <w:r w:rsidRPr="007F7AA4">
        <w:rPr>
          <w:rFonts w:eastAsiaTheme="majorEastAsia" w:cs="Times New Roman"/>
        </w:rPr>
        <w:tab/>
        <w:t>Assumed value =</w:t>
      </w:r>
      <w:r w:rsidRPr="007F7AA4">
        <w:rPr>
          <w:rFonts w:eastAsiaTheme="majorEastAsia" w:cs="Times New Roman"/>
        </w:rPr>
        <w:tab/>
        <w:t>9,05 %</w:t>
      </w:r>
    </w:p>
    <w:p w14:paraId="5951AA17" w14:textId="06DEF00B" w:rsidR="00BF797C" w:rsidRPr="007F7AA4" w:rsidRDefault="00BF797C" w:rsidP="00BF797C">
      <w:pPr>
        <w:rPr>
          <w:rFonts w:eastAsiaTheme="majorEastAsia" w:cs="Times New Roman"/>
        </w:rPr>
      </w:pPr>
      <w:r w:rsidRPr="007F7AA4">
        <w:rPr>
          <w:rFonts w:eastAsiaTheme="majorEastAsia" w:cs="Times New Roman"/>
          <w:color w:val="FF0000"/>
        </w:rPr>
        <w:t>RXQUAL_7</w:t>
      </w:r>
      <w:r w:rsidRPr="007F7AA4">
        <w:rPr>
          <w:rFonts w:eastAsiaTheme="majorEastAsia" w:cs="Times New Roman"/>
          <w:color w:val="FF0000"/>
        </w:rPr>
        <w:tab/>
        <w:t>12,8 %</w:t>
      </w:r>
      <w:r w:rsidRPr="007F7AA4">
        <w:rPr>
          <w:rFonts w:eastAsiaTheme="majorEastAsia" w:cs="Times New Roman"/>
          <w:color w:val="FF0000"/>
        </w:rPr>
        <w:tab/>
        <w:t>&lt;</w:t>
      </w:r>
      <w:r w:rsidRPr="007F7AA4">
        <w:rPr>
          <w:rFonts w:eastAsiaTheme="majorEastAsia" w:cs="Times New Roman"/>
          <w:color w:val="FF0000"/>
        </w:rPr>
        <w:tab/>
        <w:t>BER</w:t>
      </w:r>
      <w:r w:rsidRPr="007F7AA4">
        <w:rPr>
          <w:rFonts w:eastAsiaTheme="majorEastAsia" w:cs="Times New Roman"/>
          <w:color w:val="FF0000"/>
        </w:rPr>
        <w:tab/>
      </w:r>
      <w:r w:rsidRPr="007F7AA4">
        <w:rPr>
          <w:rFonts w:eastAsiaTheme="majorEastAsia" w:cs="Times New Roman"/>
          <w:color w:val="FF0000"/>
        </w:rPr>
        <w:tab/>
        <w:t>Assumed value =</w:t>
      </w:r>
      <w:r w:rsidRPr="007F7AA4">
        <w:rPr>
          <w:rFonts w:eastAsiaTheme="majorEastAsia" w:cs="Times New Roman"/>
          <w:color w:val="FF0000"/>
        </w:rPr>
        <w:tab/>
        <w:t>18,10 %</w:t>
      </w:r>
    </w:p>
    <w:p w14:paraId="67B79267" w14:textId="77777777" w:rsidR="00BF3420" w:rsidRPr="007F7AA4" w:rsidRDefault="00BF3420" w:rsidP="00BF3420">
      <w:pPr>
        <w:pStyle w:val="4"/>
        <w:spacing w:before="156" w:after="156"/>
        <w:rPr>
          <w:rFonts w:cs="Times New Roman"/>
        </w:rPr>
      </w:pPr>
      <w:r w:rsidRPr="007F7AA4">
        <w:rPr>
          <w:rFonts w:cs="Times New Roman"/>
        </w:rPr>
        <w:t>UMTS rscp</w:t>
      </w:r>
    </w:p>
    <w:p w14:paraId="087877E7" w14:textId="77777777" w:rsidR="009741CA" w:rsidRPr="007F7AA4" w:rsidRDefault="009741CA" w:rsidP="009741CA">
      <w:pPr>
        <w:rPr>
          <w:rFonts w:eastAsiaTheme="majorEastAsia" w:cs="Times New Roman"/>
        </w:rPr>
      </w:pPr>
      <w:r w:rsidRPr="007F7AA4">
        <w:rPr>
          <w:rFonts w:eastAsiaTheme="majorEastAsia" w:cs="Times New Roman"/>
        </w:rPr>
        <w:t>&lt;rscp&gt;: integer type, received signal code power (see 3GPP TS 25.133 [95] subclause 9.1.</w:t>
      </w:r>
    </w:p>
    <w:p w14:paraId="109C7D69" w14:textId="77777777" w:rsidR="009741CA" w:rsidRPr="007F7AA4" w:rsidRDefault="009741CA" w:rsidP="009741CA">
      <w:pPr>
        <w:rPr>
          <w:rFonts w:eastAsiaTheme="majorEastAsia" w:cs="Times New Roman"/>
        </w:rPr>
      </w:pPr>
      <w:r w:rsidRPr="007F7AA4">
        <w:rPr>
          <w:rFonts w:eastAsiaTheme="majorEastAsia" w:cs="Times New Roman"/>
        </w:rPr>
        <w:t>and 3GPP TS 25.123 [96] subclause 9.1.1.1.3).</w:t>
      </w:r>
    </w:p>
    <w:p w14:paraId="5E83EA3A" w14:textId="77777777" w:rsidR="009741CA" w:rsidRPr="007F7AA4" w:rsidRDefault="009741CA" w:rsidP="009741CA">
      <w:pPr>
        <w:rPr>
          <w:rFonts w:eastAsiaTheme="majorEastAsia" w:cs="Times New Roman"/>
        </w:rPr>
      </w:pPr>
      <w:r w:rsidRPr="007F7AA4">
        <w:rPr>
          <w:rFonts w:eastAsiaTheme="majorEastAsia" w:cs="Times New Roman"/>
        </w:rPr>
        <w:t>0 rscp &lt; -120 dBm</w:t>
      </w:r>
    </w:p>
    <w:p w14:paraId="05BD9F0C" w14:textId="77777777" w:rsidR="009741CA" w:rsidRPr="007F7AA4" w:rsidRDefault="009741CA" w:rsidP="009741CA">
      <w:pPr>
        <w:rPr>
          <w:rFonts w:eastAsiaTheme="majorEastAsia" w:cs="Times New Roman"/>
        </w:rPr>
      </w:pPr>
      <w:r w:rsidRPr="007F7AA4">
        <w:rPr>
          <w:rFonts w:eastAsiaTheme="majorEastAsia" w:cs="Times New Roman"/>
        </w:rPr>
        <w:t>1 -120 dBm &lt; rscp &lt; -119 dBm</w:t>
      </w:r>
    </w:p>
    <w:p w14:paraId="568B3905" w14:textId="77777777" w:rsidR="009741CA" w:rsidRPr="007F7AA4" w:rsidRDefault="009741CA" w:rsidP="009741CA">
      <w:pPr>
        <w:rPr>
          <w:rFonts w:eastAsiaTheme="majorEastAsia" w:cs="Times New Roman"/>
        </w:rPr>
      </w:pPr>
      <w:r w:rsidRPr="007F7AA4">
        <w:rPr>
          <w:rFonts w:eastAsiaTheme="majorEastAsia" w:cs="Times New Roman"/>
        </w:rPr>
        <w:lastRenderedPageBreak/>
        <w:t>2 -119 dBm &lt; rscp &lt; -118 dBm</w:t>
      </w:r>
    </w:p>
    <w:p w14:paraId="36174E5B" w14:textId="77777777" w:rsidR="009741CA" w:rsidRPr="007F7AA4" w:rsidRDefault="009741CA" w:rsidP="009741CA">
      <w:pPr>
        <w:rPr>
          <w:rFonts w:eastAsiaTheme="majorEastAsia" w:cs="Times New Roman"/>
        </w:rPr>
      </w:pPr>
      <w:r w:rsidRPr="007F7AA4">
        <w:rPr>
          <w:rFonts w:eastAsiaTheme="majorEastAsia" w:cs="Times New Roman"/>
        </w:rPr>
        <w:t>: : : :</w:t>
      </w:r>
    </w:p>
    <w:p w14:paraId="3725D539" w14:textId="77777777" w:rsidR="009741CA" w:rsidRPr="007F7AA4" w:rsidRDefault="009741CA" w:rsidP="009741CA">
      <w:pPr>
        <w:rPr>
          <w:rFonts w:eastAsiaTheme="majorEastAsia" w:cs="Times New Roman"/>
        </w:rPr>
      </w:pPr>
      <w:r w:rsidRPr="007F7AA4">
        <w:rPr>
          <w:rFonts w:eastAsiaTheme="majorEastAsia" w:cs="Times New Roman"/>
        </w:rPr>
        <w:t>94 -27 dBm &lt; rscp &lt; -26 dBm</w:t>
      </w:r>
    </w:p>
    <w:p w14:paraId="4171AF38" w14:textId="77777777" w:rsidR="009741CA" w:rsidRPr="007F7AA4" w:rsidRDefault="009741CA" w:rsidP="009741CA">
      <w:pPr>
        <w:rPr>
          <w:rFonts w:eastAsiaTheme="majorEastAsia" w:cs="Times New Roman"/>
        </w:rPr>
      </w:pPr>
      <w:r w:rsidRPr="007F7AA4">
        <w:rPr>
          <w:rFonts w:eastAsiaTheme="majorEastAsia" w:cs="Times New Roman"/>
        </w:rPr>
        <w:t>95 -26 dBm &lt; rscp &lt; -25 dBm</w:t>
      </w:r>
    </w:p>
    <w:p w14:paraId="415BC412" w14:textId="77777777" w:rsidR="009741CA" w:rsidRPr="007F7AA4" w:rsidRDefault="009741CA" w:rsidP="009741CA">
      <w:pPr>
        <w:rPr>
          <w:rFonts w:eastAsiaTheme="majorEastAsia" w:cs="Times New Roman"/>
        </w:rPr>
      </w:pPr>
      <w:r w:rsidRPr="007F7AA4">
        <w:rPr>
          <w:rFonts w:eastAsiaTheme="majorEastAsia" w:cs="Times New Roman"/>
        </w:rPr>
        <w:t>96 - 25 dBm &lt; rscp</w:t>
      </w:r>
    </w:p>
    <w:p w14:paraId="787DC060" w14:textId="77777777" w:rsidR="009741CA" w:rsidRPr="007F7AA4" w:rsidRDefault="009741CA" w:rsidP="009741CA">
      <w:pPr>
        <w:rPr>
          <w:rFonts w:eastAsiaTheme="majorEastAsia" w:cs="Times New Roman"/>
        </w:rPr>
      </w:pPr>
      <w:r w:rsidRPr="007F7AA4">
        <w:rPr>
          <w:rFonts w:eastAsiaTheme="majorEastAsia" w:cs="Times New Roman"/>
        </w:rPr>
        <w:t>255 not known or not detectable</w:t>
      </w:r>
    </w:p>
    <w:p w14:paraId="0B4A1AEA" w14:textId="77777777" w:rsidR="009741CA" w:rsidRPr="007F7AA4" w:rsidRDefault="009741CA" w:rsidP="009741CA">
      <w:pPr>
        <w:rPr>
          <w:rFonts w:eastAsiaTheme="majorEastAsia" w:cs="Times New Roman"/>
        </w:rPr>
      </w:pPr>
    </w:p>
    <w:p w14:paraId="34F7362F" w14:textId="77777777" w:rsidR="009741CA" w:rsidRPr="007F7AA4" w:rsidRDefault="00BF3420" w:rsidP="00BF3420">
      <w:pPr>
        <w:pStyle w:val="4"/>
        <w:spacing w:before="156" w:after="156"/>
        <w:rPr>
          <w:rFonts w:cs="Times New Roman"/>
        </w:rPr>
      </w:pPr>
      <w:r w:rsidRPr="007F7AA4">
        <w:rPr>
          <w:rFonts w:cs="Times New Roman"/>
        </w:rPr>
        <w:t>CMA ecn0</w:t>
      </w:r>
    </w:p>
    <w:p w14:paraId="0AE6853D" w14:textId="77777777" w:rsidR="009741CA" w:rsidRPr="007F7AA4" w:rsidRDefault="009741CA" w:rsidP="009741CA">
      <w:pPr>
        <w:rPr>
          <w:rFonts w:eastAsiaTheme="majorEastAsia" w:cs="Times New Roman"/>
        </w:rPr>
      </w:pPr>
      <w:r w:rsidRPr="007F7AA4">
        <w:rPr>
          <w:rFonts w:eastAsiaTheme="majorEastAsia" w:cs="Times New Roman"/>
        </w:rPr>
        <w:t>&lt;ecn0&gt;: integer type, ratio of the received energy per PN chip to the total received power spectral density (see 3GPP TS 25.133 [95] subclause)</w:t>
      </w:r>
    </w:p>
    <w:p w14:paraId="489238AC" w14:textId="77777777" w:rsidR="009741CA" w:rsidRPr="007F7AA4" w:rsidRDefault="009741CA" w:rsidP="009741CA">
      <w:pPr>
        <w:rPr>
          <w:rFonts w:eastAsiaTheme="majorEastAsia" w:cs="Times New Roman"/>
        </w:rPr>
      </w:pPr>
      <w:r w:rsidRPr="007F7AA4">
        <w:rPr>
          <w:rFonts w:eastAsiaTheme="majorEastAsia" w:cs="Times New Roman"/>
        </w:rPr>
        <w:t>0 Ec/Io &lt; -24 dB</w:t>
      </w:r>
    </w:p>
    <w:p w14:paraId="2C94EB36" w14:textId="77777777" w:rsidR="009741CA" w:rsidRPr="007F7AA4" w:rsidRDefault="009741CA" w:rsidP="009741CA">
      <w:pPr>
        <w:rPr>
          <w:rFonts w:eastAsiaTheme="majorEastAsia" w:cs="Times New Roman"/>
        </w:rPr>
      </w:pPr>
      <w:r w:rsidRPr="007F7AA4">
        <w:rPr>
          <w:rFonts w:eastAsiaTheme="majorEastAsia" w:cs="Times New Roman"/>
        </w:rPr>
        <w:t>1 -24 dB &lt; Ec/Io &lt; -23.5 dB</w:t>
      </w:r>
    </w:p>
    <w:p w14:paraId="68105074" w14:textId="77777777" w:rsidR="009741CA" w:rsidRPr="007F7AA4" w:rsidRDefault="009741CA" w:rsidP="009741CA">
      <w:pPr>
        <w:rPr>
          <w:rFonts w:eastAsiaTheme="majorEastAsia" w:cs="Times New Roman"/>
        </w:rPr>
      </w:pPr>
      <w:r w:rsidRPr="007F7AA4">
        <w:rPr>
          <w:rFonts w:eastAsiaTheme="majorEastAsia" w:cs="Times New Roman"/>
        </w:rPr>
        <w:t>2 -23.5 dB &lt; Ec/Io &lt; -23 dB</w:t>
      </w:r>
    </w:p>
    <w:p w14:paraId="54EB6A2D" w14:textId="77777777" w:rsidR="009741CA" w:rsidRPr="007F7AA4" w:rsidRDefault="009741CA" w:rsidP="009741CA">
      <w:pPr>
        <w:rPr>
          <w:rFonts w:eastAsiaTheme="majorEastAsia" w:cs="Times New Roman"/>
        </w:rPr>
      </w:pPr>
      <w:r w:rsidRPr="007F7AA4">
        <w:rPr>
          <w:rFonts w:eastAsiaTheme="majorEastAsia" w:cs="Times New Roman"/>
        </w:rPr>
        <w:t>: : : :</w:t>
      </w:r>
    </w:p>
    <w:p w14:paraId="665519BC" w14:textId="77777777" w:rsidR="009741CA" w:rsidRPr="007F7AA4" w:rsidRDefault="009741CA" w:rsidP="009741CA">
      <w:pPr>
        <w:rPr>
          <w:rFonts w:eastAsiaTheme="majorEastAsia" w:cs="Times New Roman"/>
        </w:rPr>
      </w:pPr>
      <w:r w:rsidRPr="007F7AA4">
        <w:rPr>
          <w:rFonts w:eastAsiaTheme="majorEastAsia" w:cs="Times New Roman"/>
        </w:rPr>
        <w:t>47 -1 dB &lt; Ec/Io &lt; -0.5 dB</w:t>
      </w:r>
    </w:p>
    <w:p w14:paraId="69C935E2" w14:textId="77777777" w:rsidR="009741CA" w:rsidRPr="007F7AA4" w:rsidRDefault="009741CA" w:rsidP="009741CA">
      <w:pPr>
        <w:rPr>
          <w:rFonts w:eastAsiaTheme="majorEastAsia" w:cs="Times New Roman"/>
        </w:rPr>
      </w:pPr>
      <w:r w:rsidRPr="007F7AA4">
        <w:rPr>
          <w:rFonts w:eastAsiaTheme="majorEastAsia" w:cs="Times New Roman"/>
        </w:rPr>
        <w:t>48 -0.5 dB &lt; Ec/Io &lt; 0 dB</w:t>
      </w:r>
    </w:p>
    <w:p w14:paraId="67251137" w14:textId="77777777" w:rsidR="009741CA" w:rsidRPr="007F7AA4" w:rsidRDefault="009741CA" w:rsidP="009741CA">
      <w:pPr>
        <w:rPr>
          <w:rFonts w:eastAsiaTheme="majorEastAsia" w:cs="Times New Roman"/>
        </w:rPr>
      </w:pPr>
      <w:r w:rsidRPr="007F7AA4">
        <w:rPr>
          <w:rFonts w:eastAsiaTheme="majorEastAsia" w:cs="Times New Roman"/>
        </w:rPr>
        <w:t>49 0 dB &lt; Ec/Io</w:t>
      </w:r>
    </w:p>
    <w:p w14:paraId="14125D53" w14:textId="31224A19" w:rsidR="009741CA" w:rsidRPr="007F7AA4" w:rsidRDefault="009741CA" w:rsidP="009741CA">
      <w:pPr>
        <w:rPr>
          <w:rFonts w:eastAsiaTheme="majorEastAsia" w:cs="Times New Roman"/>
        </w:rPr>
      </w:pPr>
      <w:r w:rsidRPr="007F7AA4">
        <w:rPr>
          <w:rFonts w:eastAsiaTheme="majorEastAsia" w:cs="Times New Roman"/>
        </w:rPr>
        <w:t>255 not known or not detectable</w:t>
      </w:r>
    </w:p>
    <w:p w14:paraId="0B816126" w14:textId="655B6845" w:rsidR="004F4A05" w:rsidRPr="007F7AA4" w:rsidRDefault="006B1D91" w:rsidP="006B1D91">
      <w:pPr>
        <w:pStyle w:val="4"/>
        <w:spacing w:before="156" w:after="156"/>
        <w:rPr>
          <w:rFonts w:cs="Times New Roman"/>
        </w:rPr>
      </w:pPr>
      <w:r w:rsidRPr="007F7AA4">
        <w:rPr>
          <w:rFonts w:cs="Times New Roman"/>
        </w:rPr>
        <w:t>UMTS</w:t>
      </w:r>
      <w:r w:rsidRPr="007F7AA4">
        <w:rPr>
          <w:rFonts w:cs="Times New Roman"/>
        </w:rPr>
        <w:t>和</w:t>
      </w:r>
      <w:r w:rsidRPr="007F7AA4">
        <w:rPr>
          <w:rFonts w:cs="Times New Roman"/>
        </w:rPr>
        <w:t>CDMA</w:t>
      </w:r>
      <w:r w:rsidRPr="007F7AA4">
        <w:rPr>
          <w:rFonts w:cs="Times New Roman"/>
        </w:rPr>
        <w:t>的信号优劣的判断表</w:t>
      </w:r>
    </w:p>
    <w:p w14:paraId="54E7B230" w14:textId="7BBFC5BB" w:rsidR="00BE3AF7" w:rsidRPr="007F7AA4" w:rsidRDefault="00BE3AF7" w:rsidP="00BE3AF7">
      <w:pPr>
        <w:rPr>
          <w:rFonts w:eastAsiaTheme="majorEastAsia" w:cs="Times New Roman"/>
        </w:rPr>
      </w:pPr>
      <w:r w:rsidRPr="007F7AA4">
        <w:rPr>
          <w:rFonts w:eastAsiaTheme="majorEastAsia" w:cs="Times New Roman"/>
        </w:rPr>
        <w:t>参考文档：</w:t>
      </w:r>
      <w:hyperlink r:id="rId31" w:history="1">
        <w:r w:rsidRPr="007F7AA4">
          <w:rPr>
            <w:rStyle w:val="ab"/>
            <w:rFonts w:eastAsiaTheme="majorEastAsia" w:cs="Times New Roman"/>
          </w:rPr>
          <w:t>https://wiki.teltonika-networks.com/view/Mobile_Signal_Strength_Recommendations</w:t>
        </w:r>
      </w:hyperlink>
    </w:p>
    <w:p w14:paraId="6BBE5321" w14:textId="27745036" w:rsidR="004F4A05" w:rsidRPr="007F7AA4" w:rsidRDefault="004F4A05" w:rsidP="009741CA">
      <w:pPr>
        <w:rPr>
          <w:rFonts w:eastAsiaTheme="majorEastAsia" w:cs="Times New Roman"/>
        </w:rPr>
      </w:pPr>
      <w:r w:rsidRPr="007F7AA4">
        <w:rPr>
          <w:rFonts w:eastAsiaTheme="majorEastAsia" w:cs="Times New Roman"/>
          <w:noProof/>
        </w:rPr>
        <w:drawing>
          <wp:inline distT="0" distB="0" distL="0" distR="0" wp14:anchorId="3435E44F" wp14:editId="49BA4FAE">
            <wp:extent cx="8406130" cy="4185285"/>
            <wp:effectExtent l="0" t="0" r="0" b="571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8406130" cy="4185285"/>
                    </a:xfrm>
                    <a:prstGeom prst="rect">
                      <a:avLst/>
                    </a:prstGeom>
                  </pic:spPr>
                </pic:pic>
              </a:graphicData>
            </a:graphic>
          </wp:inline>
        </w:drawing>
      </w:r>
    </w:p>
    <w:p w14:paraId="1F92F3AC" w14:textId="77777777" w:rsidR="009741CA" w:rsidRPr="007F7AA4" w:rsidRDefault="009741CA" w:rsidP="009741CA">
      <w:pPr>
        <w:rPr>
          <w:rFonts w:eastAsiaTheme="majorEastAsia" w:cs="Times New Roman"/>
        </w:rPr>
      </w:pPr>
    </w:p>
    <w:p w14:paraId="639AE200" w14:textId="77777777" w:rsidR="009741CA" w:rsidRPr="007F7AA4" w:rsidRDefault="00BF3420" w:rsidP="00BF3420">
      <w:pPr>
        <w:pStyle w:val="4"/>
        <w:spacing w:before="156" w:after="156"/>
        <w:rPr>
          <w:rFonts w:cs="Times New Roman"/>
        </w:rPr>
      </w:pPr>
      <w:r w:rsidRPr="007F7AA4">
        <w:rPr>
          <w:rFonts w:cs="Times New Roman"/>
        </w:rPr>
        <w:t>LTE rsrq</w:t>
      </w:r>
    </w:p>
    <w:p w14:paraId="47DD1602" w14:textId="77777777" w:rsidR="009741CA" w:rsidRPr="007F7AA4" w:rsidRDefault="009741CA" w:rsidP="009741CA">
      <w:pPr>
        <w:rPr>
          <w:rFonts w:eastAsiaTheme="majorEastAsia" w:cs="Times New Roman"/>
        </w:rPr>
      </w:pPr>
      <w:r w:rsidRPr="007F7AA4">
        <w:rPr>
          <w:rFonts w:eastAsiaTheme="majorEastAsia" w:cs="Times New Roman"/>
        </w:rPr>
        <w:t>&lt;rsrq&gt;: integer type, reference signal received quality (see 3GPP TS 36.133 [96] subclause 9.1.7).</w:t>
      </w:r>
    </w:p>
    <w:p w14:paraId="07A215CF" w14:textId="77777777" w:rsidR="009741CA" w:rsidRPr="007F7AA4" w:rsidRDefault="009741CA" w:rsidP="009741CA">
      <w:pPr>
        <w:rPr>
          <w:rFonts w:eastAsiaTheme="majorEastAsia" w:cs="Times New Roman"/>
        </w:rPr>
      </w:pPr>
      <w:r w:rsidRPr="007F7AA4">
        <w:rPr>
          <w:rFonts w:eastAsiaTheme="majorEastAsia" w:cs="Times New Roman"/>
        </w:rPr>
        <w:t>0 rsrq &lt; -19.5 dB</w:t>
      </w:r>
    </w:p>
    <w:p w14:paraId="702B59D2" w14:textId="77777777" w:rsidR="009741CA" w:rsidRPr="007F7AA4" w:rsidRDefault="009741CA" w:rsidP="009741CA">
      <w:pPr>
        <w:rPr>
          <w:rFonts w:eastAsiaTheme="majorEastAsia" w:cs="Times New Roman"/>
        </w:rPr>
      </w:pPr>
      <w:r w:rsidRPr="007F7AA4">
        <w:rPr>
          <w:rFonts w:eastAsiaTheme="majorEastAsia" w:cs="Times New Roman"/>
        </w:rPr>
        <w:t>1 -19.5 dB &lt; rsrq &lt; -19 dB</w:t>
      </w:r>
    </w:p>
    <w:p w14:paraId="4A21D343" w14:textId="77777777" w:rsidR="009741CA" w:rsidRPr="007F7AA4" w:rsidRDefault="009741CA" w:rsidP="009741CA">
      <w:pPr>
        <w:rPr>
          <w:rFonts w:eastAsiaTheme="majorEastAsia" w:cs="Times New Roman"/>
        </w:rPr>
      </w:pPr>
      <w:r w:rsidRPr="007F7AA4">
        <w:rPr>
          <w:rFonts w:eastAsiaTheme="majorEastAsia" w:cs="Times New Roman"/>
        </w:rPr>
        <w:t>2 -19 dB &lt; rsrq &lt; -18.5 dB</w:t>
      </w:r>
    </w:p>
    <w:p w14:paraId="0EB2827E" w14:textId="77777777" w:rsidR="009741CA" w:rsidRPr="007F7AA4" w:rsidRDefault="009741CA" w:rsidP="009741CA">
      <w:pPr>
        <w:rPr>
          <w:rFonts w:eastAsiaTheme="majorEastAsia" w:cs="Times New Roman"/>
        </w:rPr>
      </w:pPr>
      <w:r w:rsidRPr="007F7AA4">
        <w:rPr>
          <w:rFonts w:eastAsiaTheme="majorEastAsia" w:cs="Times New Roman"/>
        </w:rPr>
        <w:t>: : : :</w:t>
      </w:r>
    </w:p>
    <w:p w14:paraId="7144C462" w14:textId="77777777" w:rsidR="009741CA" w:rsidRPr="007F7AA4" w:rsidRDefault="009741CA" w:rsidP="009741CA">
      <w:pPr>
        <w:rPr>
          <w:rFonts w:eastAsiaTheme="majorEastAsia" w:cs="Times New Roman"/>
        </w:rPr>
      </w:pPr>
      <w:r w:rsidRPr="007F7AA4">
        <w:rPr>
          <w:rFonts w:eastAsiaTheme="majorEastAsia" w:cs="Times New Roman"/>
        </w:rPr>
        <w:t>32 -4 dB &lt; rsrq &lt; -3.5 dB</w:t>
      </w:r>
    </w:p>
    <w:p w14:paraId="762ECEAC" w14:textId="77777777" w:rsidR="009741CA" w:rsidRPr="007F7AA4" w:rsidRDefault="009741CA" w:rsidP="009741CA">
      <w:pPr>
        <w:rPr>
          <w:rFonts w:eastAsiaTheme="majorEastAsia" w:cs="Times New Roman"/>
        </w:rPr>
      </w:pPr>
      <w:r w:rsidRPr="007F7AA4">
        <w:rPr>
          <w:rFonts w:eastAsiaTheme="majorEastAsia" w:cs="Times New Roman"/>
        </w:rPr>
        <w:t>33 -3.5 dB &lt; rsrq &lt; -3 dB</w:t>
      </w:r>
    </w:p>
    <w:p w14:paraId="7CBB8C0D" w14:textId="77777777" w:rsidR="009741CA" w:rsidRPr="007F7AA4" w:rsidRDefault="009741CA" w:rsidP="009741CA">
      <w:pPr>
        <w:rPr>
          <w:rFonts w:eastAsiaTheme="majorEastAsia" w:cs="Times New Roman"/>
        </w:rPr>
      </w:pPr>
      <w:r w:rsidRPr="007F7AA4">
        <w:rPr>
          <w:rFonts w:eastAsiaTheme="majorEastAsia" w:cs="Times New Roman"/>
        </w:rPr>
        <w:t>34 -3 dB &lt; rsrq</w:t>
      </w:r>
    </w:p>
    <w:p w14:paraId="41F8BA65" w14:textId="77777777" w:rsidR="009741CA" w:rsidRPr="007F7AA4" w:rsidRDefault="009741CA" w:rsidP="009741CA">
      <w:pPr>
        <w:rPr>
          <w:rFonts w:eastAsiaTheme="majorEastAsia" w:cs="Times New Roman"/>
        </w:rPr>
      </w:pPr>
      <w:r w:rsidRPr="007F7AA4">
        <w:rPr>
          <w:rFonts w:eastAsiaTheme="majorEastAsia" w:cs="Times New Roman"/>
        </w:rPr>
        <w:t>255 not known or not detectable</w:t>
      </w:r>
    </w:p>
    <w:p w14:paraId="7E138F47" w14:textId="77777777" w:rsidR="009741CA" w:rsidRPr="007F7AA4" w:rsidRDefault="009741CA" w:rsidP="009741CA">
      <w:pPr>
        <w:rPr>
          <w:rFonts w:eastAsiaTheme="majorEastAsia" w:cs="Times New Roman"/>
        </w:rPr>
      </w:pPr>
    </w:p>
    <w:p w14:paraId="4F6C87C9" w14:textId="77777777" w:rsidR="00BF3420" w:rsidRPr="007F7AA4" w:rsidRDefault="00BF3420" w:rsidP="00BF3420">
      <w:pPr>
        <w:pStyle w:val="4"/>
        <w:spacing w:before="156" w:after="156"/>
        <w:rPr>
          <w:rFonts w:cs="Times New Roman"/>
        </w:rPr>
      </w:pPr>
      <w:r w:rsidRPr="007F7AA4">
        <w:rPr>
          <w:rFonts w:cs="Times New Roman"/>
        </w:rPr>
        <w:t>LTE rsrp</w:t>
      </w:r>
    </w:p>
    <w:p w14:paraId="11A20091" w14:textId="77777777" w:rsidR="00C73F02" w:rsidRPr="007F7AA4" w:rsidRDefault="00C73F02" w:rsidP="00C73F02">
      <w:pPr>
        <w:rPr>
          <w:rFonts w:eastAsiaTheme="majorEastAsia" w:cs="Times New Roman"/>
          <w:b/>
          <w:color w:val="FF0000"/>
        </w:rPr>
      </w:pPr>
      <w:r w:rsidRPr="007F7AA4">
        <w:rPr>
          <w:rFonts w:eastAsiaTheme="majorEastAsia" w:cs="Times New Roman"/>
          <w:b/>
          <w:color w:val="FF0000"/>
        </w:rPr>
        <w:t>RSRP value = Reported Value – 1</w:t>
      </w:r>
      <w:r w:rsidR="005812BA" w:rsidRPr="007F7AA4">
        <w:rPr>
          <w:rFonts w:eastAsiaTheme="majorEastAsia" w:cs="Times New Roman"/>
          <w:b/>
          <w:color w:val="FF0000"/>
        </w:rPr>
        <w:t>40</w:t>
      </w:r>
      <w:r w:rsidRPr="007F7AA4">
        <w:rPr>
          <w:rFonts w:eastAsiaTheme="majorEastAsia" w:cs="Times New Roman"/>
          <w:b/>
          <w:color w:val="FF0000"/>
        </w:rPr>
        <w:t>(dBm)</w:t>
      </w:r>
    </w:p>
    <w:p w14:paraId="0EFC664A" w14:textId="77777777" w:rsidR="009741CA" w:rsidRPr="007F7AA4" w:rsidRDefault="009741CA" w:rsidP="009741CA">
      <w:pPr>
        <w:rPr>
          <w:rFonts w:eastAsiaTheme="majorEastAsia" w:cs="Times New Roman"/>
        </w:rPr>
      </w:pPr>
      <w:r w:rsidRPr="007F7AA4">
        <w:rPr>
          <w:rFonts w:eastAsiaTheme="majorEastAsia" w:cs="Times New Roman"/>
        </w:rPr>
        <w:t>&lt;rsrp&gt;: integer type, reference signal received power (see 3GPP TS 36.133 [96] subclause 9.1.4).</w:t>
      </w:r>
    </w:p>
    <w:p w14:paraId="03ECCD6C" w14:textId="77777777" w:rsidR="009741CA" w:rsidRPr="007F7AA4" w:rsidRDefault="009741CA" w:rsidP="009741CA">
      <w:pPr>
        <w:rPr>
          <w:rFonts w:eastAsiaTheme="majorEastAsia" w:cs="Times New Roman"/>
        </w:rPr>
      </w:pPr>
      <w:r w:rsidRPr="007F7AA4">
        <w:rPr>
          <w:rFonts w:eastAsiaTheme="majorEastAsia" w:cs="Times New Roman"/>
        </w:rPr>
        <w:t>0 rsrp &lt; -140 dBm</w:t>
      </w:r>
    </w:p>
    <w:p w14:paraId="2E9165FA" w14:textId="77777777" w:rsidR="009741CA" w:rsidRPr="007F7AA4" w:rsidRDefault="009741CA" w:rsidP="009741CA">
      <w:pPr>
        <w:rPr>
          <w:rFonts w:eastAsiaTheme="majorEastAsia" w:cs="Times New Roman"/>
        </w:rPr>
      </w:pPr>
      <w:r w:rsidRPr="007F7AA4">
        <w:rPr>
          <w:rFonts w:eastAsiaTheme="majorEastAsia" w:cs="Times New Roman"/>
        </w:rPr>
        <w:t>1 -140 dBm &lt; rsrp &lt; -139 dBm</w:t>
      </w:r>
    </w:p>
    <w:p w14:paraId="1B01F513" w14:textId="77777777" w:rsidR="009741CA" w:rsidRPr="007F7AA4" w:rsidRDefault="009741CA" w:rsidP="009741CA">
      <w:pPr>
        <w:rPr>
          <w:rFonts w:eastAsiaTheme="majorEastAsia" w:cs="Times New Roman"/>
        </w:rPr>
      </w:pPr>
      <w:r w:rsidRPr="007F7AA4">
        <w:rPr>
          <w:rFonts w:eastAsiaTheme="majorEastAsia" w:cs="Times New Roman"/>
        </w:rPr>
        <w:t>2 -139 dBm &lt; rsrp &lt; -138 dBm</w:t>
      </w:r>
    </w:p>
    <w:p w14:paraId="352397CB" w14:textId="77777777" w:rsidR="009741CA" w:rsidRPr="007F7AA4" w:rsidRDefault="009741CA" w:rsidP="009741CA">
      <w:pPr>
        <w:rPr>
          <w:rFonts w:eastAsiaTheme="majorEastAsia" w:cs="Times New Roman"/>
        </w:rPr>
      </w:pPr>
      <w:r w:rsidRPr="007F7AA4">
        <w:rPr>
          <w:rFonts w:eastAsiaTheme="majorEastAsia" w:cs="Times New Roman"/>
        </w:rPr>
        <w:t>: : : :</w:t>
      </w:r>
    </w:p>
    <w:p w14:paraId="318321EF" w14:textId="77777777" w:rsidR="009741CA" w:rsidRPr="007F7AA4" w:rsidRDefault="009741CA" w:rsidP="009741CA">
      <w:pPr>
        <w:rPr>
          <w:rFonts w:eastAsiaTheme="majorEastAsia" w:cs="Times New Roman"/>
        </w:rPr>
      </w:pPr>
      <w:r w:rsidRPr="007F7AA4">
        <w:rPr>
          <w:rFonts w:eastAsiaTheme="majorEastAsia" w:cs="Times New Roman"/>
        </w:rPr>
        <w:t>95 -46 dBm &lt; rsrp &lt; -45 dBm</w:t>
      </w:r>
    </w:p>
    <w:p w14:paraId="0EB9A9D7" w14:textId="77777777" w:rsidR="009741CA" w:rsidRPr="007F7AA4" w:rsidRDefault="009741CA" w:rsidP="009741CA">
      <w:pPr>
        <w:rPr>
          <w:rFonts w:eastAsiaTheme="majorEastAsia" w:cs="Times New Roman"/>
        </w:rPr>
      </w:pPr>
      <w:r w:rsidRPr="007F7AA4">
        <w:rPr>
          <w:rFonts w:eastAsiaTheme="majorEastAsia" w:cs="Times New Roman"/>
        </w:rPr>
        <w:t>96 -45 dBm &lt; rsrp &lt; -44 dBm</w:t>
      </w:r>
    </w:p>
    <w:p w14:paraId="03B552AF" w14:textId="77777777" w:rsidR="009741CA" w:rsidRPr="007F7AA4" w:rsidRDefault="009741CA" w:rsidP="009741CA">
      <w:pPr>
        <w:rPr>
          <w:rFonts w:eastAsiaTheme="majorEastAsia" w:cs="Times New Roman"/>
        </w:rPr>
      </w:pPr>
      <w:r w:rsidRPr="007F7AA4">
        <w:rPr>
          <w:rFonts w:eastAsiaTheme="majorEastAsia" w:cs="Times New Roman"/>
        </w:rPr>
        <w:t>97 -44 dBm &lt; rsrp</w:t>
      </w:r>
    </w:p>
    <w:p w14:paraId="5E31B22E" w14:textId="7B1AD08F" w:rsidR="009741CA" w:rsidRPr="007F7AA4" w:rsidRDefault="009741CA" w:rsidP="009741CA">
      <w:pPr>
        <w:rPr>
          <w:rFonts w:eastAsiaTheme="majorEastAsia" w:cs="Times New Roman"/>
        </w:rPr>
      </w:pPr>
      <w:r w:rsidRPr="007F7AA4">
        <w:rPr>
          <w:rFonts w:eastAsiaTheme="majorEastAsia" w:cs="Times New Roman"/>
        </w:rPr>
        <w:lastRenderedPageBreak/>
        <w:t>255 not known or not detectable</w:t>
      </w:r>
    </w:p>
    <w:p w14:paraId="4EC0045F" w14:textId="07DA1834" w:rsidR="00B52790" w:rsidRPr="007F7AA4" w:rsidRDefault="00B52790" w:rsidP="009741CA">
      <w:pPr>
        <w:rPr>
          <w:rFonts w:eastAsiaTheme="majorEastAsia" w:cs="Times New Roman"/>
        </w:rPr>
      </w:pPr>
      <w:r w:rsidRPr="007F7AA4">
        <w:rPr>
          <w:rFonts w:eastAsiaTheme="majorEastAsia" w:cs="Times New Roman"/>
          <w:noProof/>
        </w:rPr>
        <w:drawing>
          <wp:inline distT="0" distB="0" distL="0" distR="0" wp14:anchorId="25A6C84D" wp14:editId="455D4FC5">
            <wp:extent cx="8406130" cy="4281170"/>
            <wp:effectExtent l="0" t="0" r="0" b="508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8406130" cy="4281170"/>
                    </a:xfrm>
                    <a:prstGeom prst="rect">
                      <a:avLst/>
                    </a:prstGeom>
                  </pic:spPr>
                </pic:pic>
              </a:graphicData>
            </a:graphic>
          </wp:inline>
        </w:drawing>
      </w:r>
    </w:p>
    <w:p w14:paraId="54DF3ADC" w14:textId="62C31C11" w:rsidR="00D83E8D" w:rsidRPr="007F7AA4" w:rsidRDefault="00D83E8D" w:rsidP="009741CA">
      <w:pPr>
        <w:rPr>
          <w:rFonts w:eastAsiaTheme="majorEastAsia" w:cs="Times New Roman"/>
        </w:rPr>
      </w:pPr>
      <w:r w:rsidRPr="007F7AA4">
        <w:rPr>
          <w:rFonts w:eastAsiaTheme="majorEastAsia" w:cs="Times New Roman"/>
          <w:noProof/>
        </w:rPr>
        <w:drawing>
          <wp:inline distT="0" distB="0" distL="0" distR="0" wp14:anchorId="7218A472" wp14:editId="2A3214BD">
            <wp:extent cx="8406130" cy="145034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8406130" cy="1450340"/>
                    </a:xfrm>
                    <a:prstGeom prst="rect">
                      <a:avLst/>
                    </a:prstGeom>
                  </pic:spPr>
                </pic:pic>
              </a:graphicData>
            </a:graphic>
          </wp:inline>
        </w:drawing>
      </w:r>
    </w:p>
    <w:p w14:paraId="338D67CD" w14:textId="528613CD" w:rsidR="00972656" w:rsidRPr="007F7AA4" w:rsidRDefault="005812BA" w:rsidP="00E94250">
      <w:pPr>
        <w:pStyle w:val="4"/>
        <w:spacing w:before="156" w:after="156"/>
        <w:rPr>
          <w:rFonts w:cs="Times New Roman"/>
        </w:rPr>
      </w:pPr>
      <w:r w:rsidRPr="007F7AA4">
        <w:rPr>
          <w:rFonts w:cs="Times New Roman"/>
        </w:rPr>
        <w:t>NR</w:t>
      </w:r>
      <w:r w:rsidR="00E94250" w:rsidRPr="007F7AA4">
        <w:rPr>
          <w:rFonts w:cs="Times New Roman"/>
        </w:rPr>
        <w:t xml:space="preserve"> RSRP</w:t>
      </w:r>
    </w:p>
    <w:p w14:paraId="52D3FC30" w14:textId="77777777" w:rsidR="001427BC" w:rsidRPr="007F7AA4" w:rsidRDefault="001427BC" w:rsidP="00E94250">
      <w:pPr>
        <w:pStyle w:val="5"/>
        <w:rPr>
          <w:rFonts w:eastAsiaTheme="majorEastAsia" w:cs="Times New Roman"/>
        </w:rPr>
      </w:pPr>
      <w:r w:rsidRPr="007F7AA4">
        <w:rPr>
          <w:rFonts w:eastAsiaTheme="majorEastAsia" w:cs="Times New Roman"/>
        </w:rPr>
        <w:t>测量报告的上报</w:t>
      </w:r>
    </w:p>
    <w:p w14:paraId="297E99AD" w14:textId="77777777" w:rsidR="001427BC" w:rsidRPr="007F7AA4" w:rsidRDefault="00972656" w:rsidP="00972656">
      <w:pPr>
        <w:rPr>
          <w:rFonts w:eastAsiaTheme="majorEastAsia" w:cs="Times New Roman"/>
        </w:rPr>
      </w:pPr>
      <w:r w:rsidRPr="007F7AA4">
        <w:rPr>
          <w:rFonts w:eastAsiaTheme="majorEastAsia" w:cs="Times New Roman"/>
        </w:rPr>
        <w:t>在</w:t>
      </w:r>
      <w:r w:rsidRPr="007F7AA4">
        <w:rPr>
          <w:rFonts w:eastAsiaTheme="majorEastAsia" w:cs="Times New Roman"/>
        </w:rPr>
        <w:t>5G NR</w:t>
      </w:r>
      <w:r w:rsidRPr="007F7AA4">
        <w:rPr>
          <w:rFonts w:eastAsiaTheme="majorEastAsia" w:cs="Times New Roman"/>
        </w:rPr>
        <w:t>系统中，</w:t>
      </w:r>
      <w:r w:rsidRPr="007F7AA4">
        <w:rPr>
          <w:rFonts w:eastAsiaTheme="majorEastAsia" w:cs="Times New Roman"/>
        </w:rPr>
        <w:t>RSRP</w:t>
      </w:r>
      <w:r w:rsidRPr="007F7AA4">
        <w:rPr>
          <w:rFonts w:eastAsiaTheme="majorEastAsia" w:cs="Times New Roman"/>
        </w:rPr>
        <w:t>的测量在</w:t>
      </w:r>
      <w:r w:rsidRPr="007F7AA4">
        <w:rPr>
          <w:rFonts w:eastAsiaTheme="majorEastAsia" w:cs="Times New Roman"/>
        </w:rPr>
        <w:t>L1(Physical Layer)</w:t>
      </w:r>
      <w:r w:rsidRPr="007F7AA4">
        <w:rPr>
          <w:rFonts w:eastAsiaTheme="majorEastAsia" w:cs="Times New Roman"/>
        </w:rPr>
        <w:t>和</w:t>
      </w:r>
      <w:r w:rsidRPr="007F7AA4">
        <w:rPr>
          <w:rFonts w:eastAsiaTheme="majorEastAsia" w:cs="Times New Roman"/>
        </w:rPr>
        <w:t>Layer3(RRC Layer)</w:t>
      </w:r>
      <w:r w:rsidRPr="007F7AA4">
        <w:rPr>
          <w:rFonts w:eastAsiaTheme="majorEastAsia" w:cs="Times New Roman"/>
        </w:rPr>
        <w:t>中执行和上报。例如</w:t>
      </w:r>
      <w:r w:rsidRPr="007F7AA4">
        <w:rPr>
          <w:rFonts w:eastAsiaTheme="majorEastAsia" w:cs="Times New Roman"/>
        </w:rPr>
        <w:t>5G</w:t>
      </w:r>
      <w:r w:rsidRPr="007F7AA4">
        <w:rPr>
          <w:rFonts w:eastAsiaTheme="majorEastAsia" w:cs="Times New Roman"/>
        </w:rPr>
        <w:t>设备可以在</w:t>
      </w:r>
      <w:r w:rsidRPr="007F7AA4">
        <w:rPr>
          <w:rFonts w:eastAsiaTheme="majorEastAsia" w:cs="Times New Roman"/>
        </w:rPr>
        <w:t>Layer1</w:t>
      </w:r>
      <w:r w:rsidRPr="007F7AA4">
        <w:rPr>
          <w:rFonts w:eastAsiaTheme="majorEastAsia" w:cs="Times New Roman"/>
        </w:rPr>
        <w:t>发送</w:t>
      </w:r>
      <w:r w:rsidRPr="007F7AA4">
        <w:rPr>
          <w:rFonts w:eastAsiaTheme="majorEastAsia" w:cs="Times New Roman"/>
        </w:rPr>
        <w:t>CSI(Channel State Information)</w:t>
      </w:r>
      <w:r w:rsidRPr="007F7AA4">
        <w:rPr>
          <w:rFonts w:eastAsiaTheme="majorEastAsia" w:cs="Times New Roman"/>
        </w:rPr>
        <w:t>是提供</w:t>
      </w:r>
      <w:r w:rsidRPr="007F7AA4">
        <w:rPr>
          <w:rFonts w:eastAsiaTheme="majorEastAsia" w:cs="Times New Roman"/>
        </w:rPr>
        <w:t>SS-RSRP</w:t>
      </w:r>
      <w:r w:rsidRPr="007F7AA4">
        <w:rPr>
          <w:rFonts w:eastAsiaTheme="majorEastAsia" w:cs="Times New Roman"/>
        </w:rPr>
        <w:t>测量，</w:t>
      </w:r>
      <w:r w:rsidRPr="007F7AA4">
        <w:rPr>
          <w:rFonts w:eastAsiaTheme="majorEastAsia" w:cs="Times New Roman"/>
        </w:rPr>
        <w:t>Layer3</w:t>
      </w:r>
      <w:r w:rsidRPr="007F7AA4">
        <w:rPr>
          <w:rFonts w:eastAsiaTheme="majorEastAsia" w:cs="Times New Roman"/>
        </w:rPr>
        <w:t>在发送</w:t>
      </w:r>
      <w:r w:rsidRPr="007F7AA4">
        <w:rPr>
          <w:rFonts w:eastAsiaTheme="majorEastAsia" w:cs="Times New Roman"/>
        </w:rPr>
        <w:t>Measurement Report</w:t>
      </w:r>
      <w:r w:rsidRPr="007F7AA4">
        <w:rPr>
          <w:rFonts w:eastAsiaTheme="majorEastAsia" w:cs="Times New Roman"/>
        </w:rPr>
        <w:t>给</w:t>
      </w:r>
      <w:r w:rsidRPr="007F7AA4">
        <w:rPr>
          <w:rFonts w:eastAsiaTheme="majorEastAsia" w:cs="Times New Roman"/>
        </w:rPr>
        <w:t>gNB</w:t>
      </w:r>
      <w:r w:rsidRPr="007F7AA4">
        <w:rPr>
          <w:rFonts w:eastAsiaTheme="majorEastAsia" w:cs="Times New Roman"/>
        </w:rPr>
        <w:t>时提供。</w:t>
      </w:r>
    </w:p>
    <w:p w14:paraId="78DA4C53" w14:textId="77777777" w:rsidR="001427BC" w:rsidRPr="007F7AA4" w:rsidRDefault="001427BC" w:rsidP="00E94250">
      <w:pPr>
        <w:pStyle w:val="5"/>
        <w:rPr>
          <w:rFonts w:eastAsiaTheme="majorEastAsia" w:cs="Times New Roman"/>
        </w:rPr>
      </w:pPr>
      <w:r w:rsidRPr="007F7AA4">
        <w:rPr>
          <w:rFonts w:eastAsiaTheme="majorEastAsia" w:cs="Times New Roman"/>
        </w:rPr>
        <w:t>RSRP</w:t>
      </w:r>
      <w:r w:rsidRPr="007F7AA4">
        <w:rPr>
          <w:rFonts w:eastAsiaTheme="majorEastAsia" w:cs="Times New Roman"/>
        </w:rPr>
        <w:t>测量的执行</w:t>
      </w:r>
    </w:p>
    <w:p w14:paraId="69AEFB1E" w14:textId="77777777" w:rsidR="001427BC" w:rsidRPr="007F7AA4" w:rsidRDefault="00E75488" w:rsidP="00972656">
      <w:pPr>
        <w:rPr>
          <w:rFonts w:eastAsiaTheme="majorEastAsia" w:cs="Times New Roman"/>
        </w:rPr>
      </w:pPr>
      <w:r w:rsidRPr="007F7AA4">
        <w:rPr>
          <w:rFonts w:eastAsiaTheme="majorEastAsia" w:cs="Times New Roman"/>
        </w:rPr>
        <w:t>为了产生</w:t>
      </w:r>
      <w:r w:rsidRPr="007F7AA4">
        <w:rPr>
          <w:rFonts w:eastAsiaTheme="majorEastAsia" w:cs="Times New Roman"/>
        </w:rPr>
        <w:t>SS-RSRP</w:t>
      </w:r>
      <w:r w:rsidRPr="007F7AA4">
        <w:rPr>
          <w:rFonts w:eastAsiaTheme="majorEastAsia" w:cs="Times New Roman"/>
        </w:rPr>
        <w:t>测量报告，</w:t>
      </w:r>
      <w:r w:rsidRPr="007F7AA4">
        <w:rPr>
          <w:rFonts w:eastAsiaTheme="majorEastAsia" w:cs="Times New Roman"/>
        </w:rPr>
        <w:t>5G UE</w:t>
      </w:r>
      <w:r w:rsidRPr="007F7AA4">
        <w:rPr>
          <w:rFonts w:eastAsiaTheme="majorEastAsia" w:cs="Times New Roman"/>
        </w:rPr>
        <w:t>允许测量</w:t>
      </w:r>
      <w:r w:rsidRPr="007F7AA4">
        <w:rPr>
          <w:rFonts w:eastAsiaTheme="majorEastAsia" w:cs="Times New Roman"/>
        </w:rPr>
        <w:t>PBCH-DMRS</w:t>
      </w:r>
      <w:r w:rsidRPr="007F7AA4">
        <w:rPr>
          <w:rFonts w:eastAsiaTheme="majorEastAsia" w:cs="Times New Roman"/>
        </w:rPr>
        <w:t>信号。</w:t>
      </w:r>
      <w:r w:rsidRPr="007F7AA4">
        <w:rPr>
          <w:rFonts w:eastAsiaTheme="majorEastAsia" w:cs="Times New Roman"/>
        </w:rPr>
        <w:t>DMRS</w:t>
      </w:r>
      <w:r w:rsidRPr="007F7AA4">
        <w:rPr>
          <w:rFonts w:eastAsiaTheme="majorEastAsia" w:cs="Times New Roman"/>
        </w:rPr>
        <w:t>和</w:t>
      </w:r>
      <w:r w:rsidRPr="007F7AA4">
        <w:rPr>
          <w:rFonts w:eastAsiaTheme="majorEastAsia" w:cs="Times New Roman"/>
        </w:rPr>
        <w:t>SS</w:t>
      </w:r>
      <w:r w:rsidRPr="007F7AA4">
        <w:rPr>
          <w:rFonts w:eastAsiaTheme="majorEastAsia" w:cs="Times New Roman"/>
        </w:rPr>
        <w:t>信号以相同的功率传输，所以结果可以取平均。</w:t>
      </w:r>
      <w:r w:rsidR="00B34EA0" w:rsidRPr="007F7AA4">
        <w:rPr>
          <w:rFonts w:eastAsiaTheme="majorEastAsia" w:cs="Times New Roman"/>
        </w:rPr>
        <w:t>在</w:t>
      </w:r>
      <w:r w:rsidR="00B34EA0" w:rsidRPr="007F7AA4">
        <w:rPr>
          <w:rFonts w:eastAsiaTheme="majorEastAsia" w:cs="Times New Roman"/>
        </w:rPr>
        <w:t>L1</w:t>
      </w:r>
      <w:r w:rsidR="00B34EA0" w:rsidRPr="007F7AA4">
        <w:rPr>
          <w:rFonts w:eastAsiaTheme="majorEastAsia" w:cs="Times New Roman"/>
        </w:rPr>
        <w:t>执行</w:t>
      </w:r>
      <w:r w:rsidR="00B34EA0" w:rsidRPr="007F7AA4">
        <w:rPr>
          <w:rFonts w:eastAsiaTheme="majorEastAsia" w:cs="Times New Roman"/>
        </w:rPr>
        <w:t>SS-RSRP</w:t>
      </w:r>
      <w:r w:rsidR="00B34EA0" w:rsidRPr="007F7AA4">
        <w:rPr>
          <w:rFonts w:eastAsiaTheme="majorEastAsia" w:cs="Times New Roman"/>
        </w:rPr>
        <w:t>测量时，</w:t>
      </w:r>
      <w:r w:rsidR="00B34EA0" w:rsidRPr="007F7AA4">
        <w:rPr>
          <w:rFonts w:eastAsiaTheme="majorEastAsia" w:cs="Times New Roman"/>
        </w:rPr>
        <w:t>UE</w:t>
      </w:r>
      <w:r w:rsidR="00B34EA0" w:rsidRPr="007F7AA4">
        <w:rPr>
          <w:rFonts w:eastAsiaTheme="majorEastAsia" w:cs="Times New Roman"/>
        </w:rPr>
        <w:t>也可以配置测量</w:t>
      </w:r>
      <w:r w:rsidR="00B34EA0" w:rsidRPr="007F7AA4">
        <w:rPr>
          <w:rFonts w:eastAsiaTheme="majorEastAsia" w:cs="Times New Roman"/>
        </w:rPr>
        <w:t>CSI-RS</w:t>
      </w:r>
      <w:r w:rsidR="00B34EA0" w:rsidRPr="007F7AA4">
        <w:rPr>
          <w:rFonts w:eastAsiaTheme="majorEastAsia" w:cs="Times New Roman"/>
        </w:rPr>
        <w:t>。</w:t>
      </w:r>
      <w:r w:rsidR="009F4FA4" w:rsidRPr="007F7AA4">
        <w:rPr>
          <w:rFonts w:eastAsiaTheme="majorEastAsia" w:cs="Times New Roman"/>
        </w:rPr>
        <w:t>CSI-RS</w:t>
      </w:r>
      <w:r w:rsidR="009F4FA4" w:rsidRPr="007F7AA4">
        <w:rPr>
          <w:rFonts w:eastAsiaTheme="majorEastAsia" w:cs="Times New Roman"/>
        </w:rPr>
        <w:t>可能与</w:t>
      </w:r>
      <w:r w:rsidR="009F4FA4" w:rsidRPr="007F7AA4">
        <w:rPr>
          <w:rFonts w:eastAsiaTheme="majorEastAsia" w:cs="Times New Roman"/>
        </w:rPr>
        <w:t>SS(Sync Signals)</w:t>
      </w:r>
      <w:r w:rsidR="009F4FA4" w:rsidRPr="007F7AA4">
        <w:rPr>
          <w:rFonts w:eastAsiaTheme="majorEastAsia" w:cs="Times New Roman"/>
        </w:rPr>
        <w:t>和</w:t>
      </w:r>
      <w:r w:rsidR="009F4FA4" w:rsidRPr="007F7AA4">
        <w:rPr>
          <w:rFonts w:eastAsiaTheme="majorEastAsia" w:cs="Times New Roman"/>
        </w:rPr>
        <w:t>PBCH-DMRS</w:t>
      </w:r>
      <w:r w:rsidR="009F4FA4" w:rsidRPr="007F7AA4">
        <w:rPr>
          <w:rFonts w:eastAsiaTheme="majorEastAsia" w:cs="Times New Roman"/>
        </w:rPr>
        <w:t>传输的功率不同。</w:t>
      </w:r>
      <w:r w:rsidR="00C8589C" w:rsidRPr="007F7AA4">
        <w:rPr>
          <w:rFonts w:eastAsiaTheme="majorEastAsia" w:cs="Times New Roman"/>
        </w:rPr>
        <w:t>在这种场景下，</w:t>
      </w:r>
      <w:r w:rsidR="00C8589C" w:rsidRPr="007F7AA4">
        <w:rPr>
          <w:rFonts w:eastAsiaTheme="majorEastAsia" w:cs="Times New Roman"/>
        </w:rPr>
        <w:t>gNB</w:t>
      </w:r>
      <w:r w:rsidR="00C8589C" w:rsidRPr="007F7AA4">
        <w:rPr>
          <w:rFonts w:eastAsiaTheme="majorEastAsia" w:cs="Times New Roman"/>
        </w:rPr>
        <w:t>应提供偏移信息给</w:t>
      </w:r>
      <w:r w:rsidR="00C8589C" w:rsidRPr="007F7AA4">
        <w:rPr>
          <w:rFonts w:eastAsiaTheme="majorEastAsia" w:cs="Times New Roman"/>
        </w:rPr>
        <w:t>UE</w:t>
      </w:r>
      <w:r w:rsidR="00C8589C" w:rsidRPr="007F7AA4">
        <w:rPr>
          <w:rFonts w:eastAsiaTheme="majorEastAsia" w:cs="Times New Roman"/>
        </w:rPr>
        <w:t>，以便在测量过程中予以考虑。</w:t>
      </w:r>
    </w:p>
    <w:p w14:paraId="78E4AE8C" w14:textId="77777777" w:rsidR="00972656" w:rsidRPr="007F7AA4" w:rsidRDefault="00972656" w:rsidP="00972656">
      <w:pPr>
        <w:rPr>
          <w:rFonts w:eastAsiaTheme="majorEastAsia" w:cs="Times New Roman"/>
        </w:rPr>
      </w:pPr>
    </w:p>
    <w:p w14:paraId="78092C57" w14:textId="77777777" w:rsidR="00972656" w:rsidRPr="007F7AA4" w:rsidRDefault="00972656" w:rsidP="00972656">
      <w:pPr>
        <w:rPr>
          <w:rFonts w:eastAsiaTheme="majorEastAsia" w:cs="Times New Roman"/>
        </w:rPr>
      </w:pPr>
    </w:p>
    <w:p w14:paraId="12F6ECA3" w14:textId="77777777" w:rsidR="00E059EB" w:rsidRPr="007F7AA4" w:rsidRDefault="00E059EB" w:rsidP="00E059EB">
      <w:pPr>
        <w:rPr>
          <w:rFonts w:eastAsiaTheme="majorEastAsia" w:cs="Times New Roman"/>
        </w:rPr>
      </w:pPr>
      <w:r w:rsidRPr="007F7AA4">
        <w:rPr>
          <w:rFonts w:eastAsiaTheme="majorEastAsia" w:cs="Times New Roman"/>
        </w:rPr>
        <w:t>NR</w:t>
      </w:r>
      <w:r w:rsidRPr="007F7AA4">
        <w:rPr>
          <w:rFonts w:eastAsiaTheme="majorEastAsia" w:cs="Times New Roman"/>
        </w:rPr>
        <w:t>有两种</w:t>
      </w:r>
      <w:r w:rsidRPr="007F7AA4">
        <w:rPr>
          <w:rFonts w:eastAsiaTheme="majorEastAsia" w:cs="Times New Roman"/>
        </w:rPr>
        <w:t>RSRP</w:t>
      </w:r>
      <w:r w:rsidRPr="007F7AA4">
        <w:rPr>
          <w:rFonts w:eastAsiaTheme="majorEastAsia" w:cs="Times New Roman"/>
        </w:rPr>
        <w:t>类型：</w:t>
      </w:r>
      <w:r w:rsidRPr="007F7AA4">
        <w:rPr>
          <w:rFonts w:eastAsiaTheme="majorEastAsia" w:cs="Times New Roman"/>
        </w:rPr>
        <w:t>SS-RSRP</w:t>
      </w:r>
      <w:r w:rsidRPr="007F7AA4">
        <w:rPr>
          <w:rFonts w:eastAsiaTheme="majorEastAsia" w:cs="Times New Roman"/>
        </w:rPr>
        <w:t>和</w:t>
      </w:r>
      <w:r w:rsidRPr="007F7AA4">
        <w:rPr>
          <w:rFonts w:eastAsiaTheme="majorEastAsia" w:cs="Times New Roman"/>
        </w:rPr>
        <w:t>CSI-RSRP</w:t>
      </w:r>
      <w:r w:rsidRPr="007F7AA4">
        <w:rPr>
          <w:rFonts w:eastAsiaTheme="majorEastAsia" w:cs="Times New Roman"/>
        </w:rPr>
        <w:t>。通常使用</w:t>
      </w:r>
      <w:r w:rsidRPr="007F7AA4">
        <w:rPr>
          <w:rFonts w:eastAsiaTheme="majorEastAsia" w:cs="Times New Roman"/>
        </w:rPr>
        <w:t>SS-RSRP</w:t>
      </w:r>
      <w:r w:rsidRPr="007F7AA4">
        <w:rPr>
          <w:rFonts w:eastAsiaTheme="majorEastAsia" w:cs="Times New Roman"/>
        </w:rPr>
        <w:t>表示当前</w:t>
      </w:r>
      <w:r w:rsidRPr="007F7AA4">
        <w:rPr>
          <w:rFonts w:eastAsiaTheme="majorEastAsia" w:cs="Times New Roman"/>
        </w:rPr>
        <w:t>5G</w:t>
      </w:r>
      <w:r w:rsidRPr="007F7AA4">
        <w:rPr>
          <w:rFonts w:eastAsiaTheme="majorEastAsia" w:cs="Times New Roman"/>
        </w:rPr>
        <w:t>的信号强度。</w:t>
      </w:r>
    </w:p>
    <w:p w14:paraId="25E0D367" w14:textId="77777777" w:rsidR="005812BA" w:rsidRPr="007F7AA4" w:rsidRDefault="005812BA" w:rsidP="005812BA">
      <w:pPr>
        <w:rPr>
          <w:rFonts w:eastAsiaTheme="majorEastAsia" w:cs="Times New Roman"/>
          <w:b/>
          <w:color w:val="FF0000"/>
        </w:rPr>
      </w:pPr>
      <w:r w:rsidRPr="007F7AA4">
        <w:rPr>
          <w:rFonts w:eastAsiaTheme="majorEastAsia" w:cs="Times New Roman"/>
          <w:b/>
          <w:color w:val="FF0000"/>
        </w:rPr>
        <w:t>RSRP value = Reported Value – 156 (dBm)</w:t>
      </w:r>
    </w:p>
    <w:p w14:paraId="3D1AD402" w14:textId="77777777" w:rsidR="00E059EB" w:rsidRPr="007F7AA4" w:rsidRDefault="00E059EB" w:rsidP="005812BA">
      <w:pPr>
        <w:rPr>
          <w:rFonts w:eastAsiaTheme="majorEastAsia" w:cs="Times New Roman"/>
        </w:rPr>
      </w:pPr>
      <w:r w:rsidRPr="007F7AA4">
        <w:rPr>
          <w:rFonts w:eastAsiaTheme="majorEastAsia" w:cs="Times New Roman"/>
        </w:rPr>
        <w:t>L3</w:t>
      </w:r>
      <w:r w:rsidRPr="007F7AA4">
        <w:rPr>
          <w:rFonts w:eastAsiaTheme="majorEastAsia" w:cs="Times New Roman"/>
        </w:rPr>
        <w:t>的</w:t>
      </w:r>
      <w:r w:rsidRPr="007F7AA4">
        <w:rPr>
          <w:rFonts w:eastAsiaTheme="majorEastAsia" w:cs="Times New Roman"/>
        </w:rPr>
        <w:t>SS-RSRP</w:t>
      </w:r>
      <w:r w:rsidRPr="007F7AA4">
        <w:rPr>
          <w:rFonts w:eastAsiaTheme="majorEastAsia" w:cs="Times New Roman"/>
        </w:rPr>
        <w:t>的测量范围：</w:t>
      </w:r>
      <w:r w:rsidRPr="007F7AA4">
        <w:rPr>
          <w:rFonts w:eastAsiaTheme="majorEastAsia" w:cs="Times New Roman"/>
        </w:rPr>
        <w:t>-156 dBm</w:t>
      </w:r>
      <w:r w:rsidRPr="007F7AA4">
        <w:rPr>
          <w:rFonts w:eastAsiaTheme="majorEastAsia" w:cs="Times New Roman"/>
        </w:rPr>
        <w:t>到</w:t>
      </w:r>
      <w:r w:rsidRPr="007F7AA4">
        <w:rPr>
          <w:rFonts w:eastAsiaTheme="majorEastAsia" w:cs="Times New Roman"/>
        </w:rPr>
        <w:t>-31dBm</w:t>
      </w:r>
      <w:r w:rsidRPr="007F7AA4">
        <w:rPr>
          <w:rFonts w:eastAsiaTheme="majorEastAsia" w:cs="Times New Roman"/>
        </w:rPr>
        <w:t>，分辨率为</w:t>
      </w:r>
      <w:r w:rsidRPr="007F7AA4">
        <w:rPr>
          <w:rFonts w:eastAsiaTheme="majorEastAsia" w:cs="Times New Roman"/>
        </w:rPr>
        <w:t>1dBm</w:t>
      </w:r>
      <w:r w:rsidRPr="007F7AA4">
        <w:rPr>
          <w:rFonts w:eastAsiaTheme="majorEastAsia" w:cs="Times New Roman"/>
        </w:rPr>
        <w:t>。</w:t>
      </w:r>
    </w:p>
    <w:p w14:paraId="49443667" w14:textId="77777777" w:rsidR="00007E18" w:rsidRPr="007F7AA4" w:rsidRDefault="00007E18" w:rsidP="005812BA">
      <w:pPr>
        <w:rPr>
          <w:rFonts w:eastAsiaTheme="majorEastAsia" w:cs="Times New Roman"/>
        </w:rPr>
      </w:pPr>
      <w:r w:rsidRPr="007F7AA4">
        <w:rPr>
          <w:rFonts w:eastAsiaTheme="majorEastAsia" w:cs="Times New Roman"/>
        </w:rPr>
        <w:t>L1</w:t>
      </w:r>
      <w:r w:rsidRPr="007F7AA4">
        <w:rPr>
          <w:rFonts w:eastAsiaTheme="majorEastAsia" w:cs="Times New Roman"/>
        </w:rPr>
        <w:t>的</w:t>
      </w:r>
      <w:r w:rsidRPr="007F7AA4">
        <w:rPr>
          <w:rFonts w:eastAsiaTheme="majorEastAsia" w:cs="Times New Roman"/>
        </w:rPr>
        <w:t>SS-RSRP</w:t>
      </w:r>
      <w:r w:rsidRPr="007F7AA4">
        <w:rPr>
          <w:rFonts w:eastAsiaTheme="majorEastAsia" w:cs="Times New Roman"/>
        </w:rPr>
        <w:t>和</w:t>
      </w:r>
      <w:r w:rsidRPr="007F7AA4">
        <w:rPr>
          <w:rFonts w:eastAsiaTheme="majorEastAsia" w:cs="Times New Roman"/>
        </w:rPr>
        <w:t>CSI-RSRP</w:t>
      </w:r>
      <w:r w:rsidRPr="007F7AA4">
        <w:rPr>
          <w:rFonts w:eastAsiaTheme="majorEastAsia" w:cs="Times New Roman"/>
        </w:rPr>
        <w:t>的范围为</w:t>
      </w:r>
      <w:r w:rsidRPr="007F7AA4">
        <w:rPr>
          <w:rFonts w:eastAsiaTheme="majorEastAsia" w:cs="Times New Roman"/>
        </w:rPr>
        <w:t>-140dBm</w:t>
      </w:r>
      <w:r w:rsidRPr="007F7AA4">
        <w:rPr>
          <w:rFonts w:eastAsiaTheme="majorEastAsia" w:cs="Times New Roman"/>
        </w:rPr>
        <w:t>到</w:t>
      </w:r>
      <w:r w:rsidRPr="007F7AA4">
        <w:rPr>
          <w:rFonts w:eastAsiaTheme="majorEastAsia" w:cs="Times New Roman"/>
        </w:rPr>
        <w:t>-40dBm</w:t>
      </w:r>
      <w:r w:rsidRPr="007F7AA4">
        <w:rPr>
          <w:rFonts w:eastAsiaTheme="majorEastAsia" w:cs="Times New Roman"/>
        </w:rPr>
        <w:t>。上报的值中</w:t>
      </w:r>
      <w:r w:rsidRPr="007F7AA4">
        <w:rPr>
          <w:rFonts w:eastAsiaTheme="majorEastAsia" w:cs="Times New Roman"/>
        </w:rPr>
        <w:t>0-16</w:t>
      </w:r>
      <w:r w:rsidRPr="007F7AA4">
        <w:rPr>
          <w:rFonts w:eastAsiaTheme="majorEastAsia" w:cs="Times New Roman"/>
        </w:rPr>
        <w:t>和</w:t>
      </w:r>
      <w:r w:rsidRPr="007F7AA4">
        <w:rPr>
          <w:rFonts w:eastAsiaTheme="majorEastAsia" w:cs="Times New Roman"/>
        </w:rPr>
        <w:t>113-127</w:t>
      </w:r>
      <w:r w:rsidRPr="007F7AA4">
        <w:rPr>
          <w:rFonts w:eastAsiaTheme="majorEastAsia" w:cs="Times New Roman"/>
        </w:rPr>
        <w:t>在</w:t>
      </w:r>
      <w:r w:rsidRPr="007F7AA4">
        <w:rPr>
          <w:rFonts w:eastAsiaTheme="majorEastAsia" w:cs="Times New Roman"/>
        </w:rPr>
        <w:t>L1</w:t>
      </w:r>
      <w:r w:rsidRPr="007F7AA4">
        <w:rPr>
          <w:rFonts w:eastAsiaTheme="majorEastAsia" w:cs="Times New Roman"/>
        </w:rPr>
        <w:t>测量中为无效值。</w:t>
      </w:r>
    </w:p>
    <w:p w14:paraId="58E7F9EA" w14:textId="77777777" w:rsidR="00E059EB" w:rsidRPr="007F7AA4" w:rsidRDefault="00E059EB" w:rsidP="005812BA">
      <w:pPr>
        <w:rPr>
          <w:rFonts w:eastAsiaTheme="majorEastAsia" w:cs="Times New Roman"/>
        </w:rPr>
      </w:pPr>
      <w:r w:rsidRPr="007F7AA4">
        <w:rPr>
          <w:rFonts w:eastAsiaTheme="majorEastAsia" w:cs="Times New Roman"/>
        </w:rPr>
        <w:t>0</w:t>
      </w:r>
      <w:r w:rsidRPr="007F7AA4">
        <w:rPr>
          <w:rFonts w:eastAsiaTheme="majorEastAsia" w:cs="Times New Roman"/>
        </w:rPr>
        <w:t>表示</w:t>
      </w:r>
      <w:r w:rsidRPr="007F7AA4">
        <w:rPr>
          <w:rFonts w:eastAsiaTheme="majorEastAsia" w:cs="Times New Roman"/>
        </w:rPr>
        <w:t>-156dBm</w:t>
      </w:r>
    </w:p>
    <w:p w14:paraId="566B6072" w14:textId="77777777" w:rsidR="00E059EB" w:rsidRPr="007F7AA4" w:rsidRDefault="00E059EB" w:rsidP="005812BA">
      <w:pPr>
        <w:rPr>
          <w:rFonts w:eastAsiaTheme="majorEastAsia" w:cs="Times New Roman"/>
        </w:rPr>
      </w:pPr>
      <w:r w:rsidRPr="007F7AA4">
        <w:rPr>
          <w:rFonts w:eastAsiaTheme="majorEastAsia" w:cs="Times New Roman"/>
        </w:rPr>
        <w:t>126</w:t>
      </w:r>
      <w:r w:rsidRPr="007F7AA4">
        <w:rPr>
          <w:rFonts w:eastAsiaTheme="majorEastAsia" w:cs="Times New Roman"/>
        </w:rPr>
        <w:t>表示</w:t>
      </w:r>
      <w:r w:rsidRPr="007F7AA4">
        <w:rPr>
          <w:rFonts w:eastAsiaTheme="majorEastAsia" w:cs="Times New Roman"/>
        </w:rPr>
        <w:t>-31dBm</w:t>
      </w:r>
    </w:p>
    <w:p w14:paraId="705FD877" w14:textId="77777777" w:rsidR="005812BA" w:rsidRPr="007F7AA4" w:rsidRDefault="00E672B8" w:rsidP="009741CA">
      <w:pPr>
        <w:rPr>
          <w:rFonts w:eastAsiaTheme="majorEastAsia" w:cs="Times New Roman"/>
        </w:rPr>
      </w:pPr>
      <w:r w:rsidRPr="007F7AA4">
        <w:rPr>
          <w:rFonts w:eastAsiaTheme="majorEastAsia" w:cs="Times New Roman"/>
          <w:noProof/>
        </w:rPr>
        <w:lastRenderedPageBreak/>
        <w:drawing>
          <wp:inline distT="0" distB="0" distL="0" distR="0" wp14:anchorId="5E48E2C3" wp14:editId="2D304D46">
            <wp:extent cx="4432300" cy="7880350"/>
            <wp:effectExtent l="0" t="0" r="6350" b="6350"/>
            <wp:docPr id="14" name="图片 14" descr="http://www.techplayon.com/wp-content/uploads/2020/06/RSRP-Mappap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techplayon.com/wp-content/uploads/2020/06/RSRP-Mappaping.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432300" cy="7880350"/>
                    </a:xfrm>
                    <a:prstGeom prst="rect">
                      <a:avLst/>
                    </a:prstGeom>
                    <a:noFill/>
                    <a:ln>
                      <a:noFill/>
                    </a:ln>
                  </pic:spPr>
                </pic:pic>
              </a:graphicData>
            </a:graphic>
          </wp:inline>
        </w:drawing>
      </w:r>
    </w:p>
    <w:p w14:paraId="28005261" w14:textId="77777777" w:rsidR="009741CA" w:rsidRPr="007F7AA4" w:rsidRDefault="009741CA" w:rsidP="009741CA">
      <w:pPr>
        <w:rPr>
          <w:rFonts w:eastAsiaTheme="majorEastAsia" w:cs="Times New Roman"/>
        </w:rPr>
      </w:pPr>
    </w:p>
    <w:p w14:paraId="2F652489" w14:textId="77777777" w:rsidR="009741CA" w:rsidRPr="007F7AA4" w:rsidRDefault="00C7676F" w:rsidP="00DC5433">
      <w:pPr>
        <w:pStyle w:val="2"/>
        <w:spacing w:before="156" w:after="156"/>
        <w:rPr>
          <w:rFonts w:cs="Times New Roman"/>
          <w:szCs w:val="24"/>
        </w:rPr>
      </w:pPr>
      <w:hyperlink r:id="rId36" w:history="1">
        <w:bookmarkStart w:id="28" w:name="_Toc87714611"/>
        <w:r w:rsidR="009741CA" w:rsidRPr="007F7AA4">
          <w:rPr>
            <w:rFonts w:cs="Times New Roman"/>
            <w:szCs w:val="24"/>
          </w:rPr>
          <w:t>MIUI 5G</w:t>
        </w:r>
        <w:r w:rsidR="009741CA" w:rsidRPr="007F7AA4">
          <w:rPr>
            <w:rFonts w:cs="Times New Roman"/>
            <w:szCs w:val="24"/>
          </w:rPr>
          <w:t>信号强度划分标准</w:t>
        </w:r>
        <w:bookmarkEnd w:id="28"/>
      </w:hyperlink>
    </w:p>
    <w:p w14:paraId="563778AE" w14:textId="77777777" w:rsidR="009741CA" w:rsidRPr="007F7AA4" w:rsidRDefault="009741CA" w:rsidP="009741CA">
      <w:pPr>
        <w:pStyle w:val="af2"/>
        <w:spacing w:before="150" w:beforeAutospacing="0" w:after="0" w:afterAutospacing="0"/>
        <w:rPr>
          <w:rFonts w:ascii="Times New Roman" w:eastAsiaTheme="majorEastAsia" w:hAnsi="Times New Roman" w:cs="Times New Roman"/>
        </w:rPr>
      </w:pPr>
      <w:r w:rsidRPr="007F7AA4">
        <w:rPr>
          <w:rFonts w:ascii="Times New Roman" w:eastAsiaTheme="majorEastAsia" w:hAnsi="Times New Roman" w:cs="Times New Roman"/>
        </w:rPr>
        <w:t>国内版本</w:t>
      </w:r>
    </w:p>
    <w:tbl>
      <w:tblPr>
        <w:tblW w:w="12660" w:type="dxa"/>
        <w:tblCellMar>
          <w:top w:w="15" w:type="dxa"/>
          <w:left w:w="15" w:type="dxa"/>
          <w:bottom w:w="15" w:type="dxa"/>
          <w:right w:w="15" w:type="dxa"/>
        </w:tblCellMar>
        <w:tblLook w:val="04A0" w:firstRow="1" w:lastRow="0" w:firstColumn="1" w:lastColumn="0" w:noHBand="0" w:noVBand="1"/>
      </w:tblPr>
      <w:tblGrid>
        <w:gridCol w:w="746"/>
        <w:gridCol w:w="1594"/>
        <w:gridCol w:w="1174"/>
        <w:gridCol w:w="1833"/>
        <w:gridCol w:w="1824"/>
        <w:gridCol w:w="1816"/>
        <w:gridCol w:w="1824"/>
        <w:gridCol w:w="1849"/>
      </w:tblGrid>
      <w:tr w:rsidR="009741CA" w:rsidRPr="007F7AA4" w14:paraId="3A55643F" w14:textId="77777777" w:rsidTr="009741CA">
        <w:trPr>
          <w:tblHeader/>
        </w:trPr>
        <w:tc>
          <w:tcPr>
            <w:tcW w:w="0" w:type="auto"/>
            <w:tcBorders>
              <w:top w:val="single" w:sz="6" w:space="0" w:color="C1C7D0"/>
              <w:left w:val="single" w:sz="6" w:space="0" w:color="C1C7D0"/>
              <w:bottom w:val="single" w:sz="6" w:space="0" w:color="C1C7D0"/>
              <w:right w:val="single" w:sz="6" w:space="0" w:color="C1C7D0"/>
            </w:tcBorders>
            <w:shd w:val="clear" w:color="auto" w:fill="F4F5F7"/>
            <w:tcMar>
              <w:top w:w="105" w:type="dxa"/>
              <w:left w:w="150" w:type="dxa"/>
              <w:bottom w:w="105" w:type="dxa"/>
              <w:right w:w="225" w:type="dxa"/>
            </w:tcMar>
            <w:hideMark/>
          </w:tcPr>
          <w:p w14:paraId="291D8E0B" w14:textId="77777777" w:rsidR="009741CA" w:rsidRPr="007F7AA4" w:rsidRDefault="009741CA" w:rsidP="009741CA">
            <w:pPr>
              <w:rPr>
                <w:rFonts w:eastAsiaTheme="majorEastAsia" w:cs="Times New Roman"/>
                <w:b/>
                <w:bCs/>
                <w:color w:val="172B4D"/>
              </w:rPr>
            </w:pPr>
            <w:r w:rsidRPr="007F7AA4">
              <w:rPr>
                <w:rFonts w:eastAsiaTheme="majorEastAsia" w:cs="Times New Roman"/>
                <w:b/>
                <w:bCs/>
                <w:color w:val="172B4D"/>
              </w:rPr>
              <w:t>5G</w:t>
            </w:r>
          </w:p>
        </w:tc>
        <w:tc>
          <w:tcPr>
            <w:tcW w:w="0" w:type="auto"/>
            <w:tcBorders>
              <w:top w:val="single" w:sz="6" w:space="0" w:color="C1C7D0"/>
              <w:left w:val="single" w:sz="6" w:space="0" w:color="C1C7D0"/>
              <w:bottom w:val="single" w:sz="6" w:space="0" w:color="C1C7D0"/>
              <w:right w:val="single" w:sz="6" w:space="0" w:color="C1C7D0"/>
            </w:tcBorders>
            <w:shd w:val="clear" w:color="auto" w:fill="F4F5F7"/>
            <w:tcMar>
              <w:top w:w="105" w:type="dxa"/>
              <w:left w:w="150" w:type="dxa"/>
              <w:bottom w:w="105" w:type="dxa"/>
              <w:right w:w="225" w:type="dxa"/>
            </w:tcMar>
            <w:hideMark/>
          </w:tcPr>
          <w:p w14:paraId="6DDF05DF" w14:textId="77777777" w:rsidR="009741CA" w:rsidRPr="007F7AA4" w:rsidRDefault="009741CA" w:rsidP="009741CA">
            <w:pPr>
              <w:rPr>
                <w:rFonts w:eastAsiaTheme="majorEastAsia" w:cs="Times New Roman"/>
                <w:b/>
                <w:bCs/>
                <w:color w:val="172B4D"/>
              </w:rPr>
            </w:pPr>
            <w:r w:rsidRPr="007F7AA4">
              <w:rPr>
                <w:rFonts w:eastAsiaTheme="majorEastAsia" w:cs="Times New Roman"/>
                <w:b/>
                <w:bCs/>
                <w:color w:val="172B4D"/>
              </w:rPr>
              <w:t>显示要求</w:t>
            </w:r>
            <w:r w:rsidRPr="007F7AA4">
              <w:rPr>
                <w:rFonts w:eastAsiaTheme="majorEastAsia" w:cs="Times New Roman"/>
                <w:b/>
                <w:bCs/>
                <w:color w:val="172B4D"/>
              </w:rPr>
              <w:t>x</w:t>
            </w:r>
          </w:p>
        </w:tc>
        <w:tc>
          <w:tcPr>
            <w:tcW w:w="0" w:type="auto"/>
            <w:tcBorders>
              <w:top w:val="single" w:sz="6" w:space="0" w:color="C1C7D0"/>
              <w:left w:val="single" w:sz="6" w:space="0" w:color="C1C7D0"/>
              <w:bottom w:val="single" w:sz="6" w:space="0" w:color="C1C7D0"/>
              <w:right w:val="single" w:sz="6" w:space="0" w:color="C1C7D0"/>
            </w:tcBorders>
            <w:shd w:val="clear" w:color="auto" w:fill="F4F5F7"/>
            <w:tcMar>
              <w:top w:w="105" w:type="dxa"/>
              <w:left w:w="150" w:type="dxa"/>
              <w:bottom w:w="105" w:type="dxa"/>
              <w:right w:w="225" w:type="dxa"/>
            </w:tcMar>
            <w:hideMark/>
          </w:tcPr>
          <w:p w14:paraId="1FF13FF6" w14:textId="77777777" w:rsidR="009741CA" w:rsidRPr="007F7AA4" w:rsidRDefault="009741CA" w:rsidP="009741CA">
            <w:pPr>
              <w:rPr>
                <w:rFonts w:eastAsiaTheme="majorEastAsia" w:cs="Times New Roman"/>
                <w:b/>
                <w:bCs/>
                <w:color w:val="172B4D"/>
              </w:rPr>
            </w:pPr>
            <w:r w:rsidRPr="007F7AA4">
              <w:rPr>
                <w:rFonts w:eastAsiaTheme="majorEastAsia" w:cs="Times New Roman"/>
                <w:b/>
                <w:bCs/>
                <w:color w:val="172B4D"/>
              </w:rPr>
              <w:t>空</w:t>
            </w:r>
          </w:p>
        </w:tc>
        <w:tc>
          <w:tcPr>
            <w:tcW w:w="0" w:type="auto"/>
            <w:tcBorders>
              <w:top w:val="single" w:sz="6" w:space="0" w:color="C1C7D0"/>
              <w:left w:val="single" w:sz="6" w:space="0" w:color="C1C7D0"/>
              <w:bottom w:val="single" w:sz="6" w:space="0" w:color="C1C7D0"/>
              <w:right w:val="single" w:sz="6" w:space="0" w:color="C1C7D0"/>
            </w:tcBorders>
            <w:shd w:val="clear" w:color="auto" w:fill="F4F5F7"/>
            <w:tcMar>
              <w:top w:w="105" w:type="dxa"/>
              <w:left w:w="150" w:type="dxa"/>
              <w:bottom w:w="105" w:type="dxa"/>
              <w:right w:w="225" w:type="dxa"/>
            </w:tcMar>
            <w:hideMark/>
          </w:tcPr>
          <w:p w14:paraId="052F9544" w14:textId="77777777" w:rsidR="009741CA" w:rsidRPr="007F7AA4" w:rsidRDefault="009741CA" w:rsidP="009741CA">
            <w:pPr>
              <w:rPr>
                <w:rFonts w:eastAsiaTheme="majorEastAsia" w:cs="Times New Roman"/>
                <w:b/>
                <w:bCs/>
                <w:color w:val="172B4D"/>
              </w:rPr>
            </w:pPr>
            <w:r w:rsidRPr="007F7AA4">
              <w:rPr>
                <w:rFonts w:eastAsiaTheme="majorEastAsia" w:cs="Times New Roman"/>
                <w:b/>
                <w:bCs/>
                <w:color w:val="172B4D"/>
              </w:rPr>
              <w:t>1</w:t>
            </w:r>
            <w:r w:rsidRPr="007F7AA4">
              <w:rPr>
                <w:rStyle w:val="font5"/>
                <w:rFonts w:eastAsiaTheme="majorEastAsia" w:cs="Times New Roman"/>
                <w:b/>
                <w:bCs/>
                <w:color w:val="172B4D"/>
              </w:rPr>
              <w:t>格</w:t>
            </w:r>
          </w:p>
        </w:tc>
        <w:tc>
          <w:tcPr>
            <w:tcW w:w="0" w:type="auto"/>
            <w:tcBorders>
              <w:top w:val="single" w:sz="6" w:space="0" w:color="C1C7D0"/>
              <w:left w:val="single" w:sz="6" w:space="0" w:color="C1C7D0"/>
              <w:bottom w:val="single" w:sz="6" w:space="0" w:color="C1C7D0"/>
              <w:right w:val="single" w:sz="6" w:space="0" w:color="C1C7D0"/>
            </w:tcBorders>
            <w:shd w:val="clear" w:color="auto" w:fill="F4F5F7"/>
            <w:tcMar>
              <w:top w:w="105" w:type="dxa"/>
              <w:left w:w="150" w:type="dxa"/>
              <w:bottom w:w="105" w:type="dxa"/>
              <w:right w:w="225" w:type="dxa"/>
            </w:tcMar>
            <w:hideMark/>
          </w:tcPr>
          <w:p w14:paraId="0D7DFD77" w14:textId="77777777" w:rsidR="009741CA" w:rsidRPr="007F7AA4" w:rsidRDefault="009741CA" w:rsidP="009741CA">
            <w:pPr>
              <w:rPr>
                <w:rFonts w:eastAsiaTheme="majorEastAsia" w:cs="Times New Roman"/>
                <w:b/>
                <w:bCs/>
                <w:color w:val="172B4D"/>
              </w:rPr>
            </w:pPr>
            <w:r w:rsidRPr="007F7AA4">
              <w:rPr>
                <w:rFonts w:eastAsiaTheme="majorEastAsia" w:cs="Times New Roman"/>
                <w:b/>
                <w:bCs/>
                <w:color w:val="172B4D"/>
              </w:rPr>
              <w:t>2</w:t>
            </w:r>
            <w:r w:rsidRPr="007F7AA4">
              <w:rPr>
                <w:rStyle w:val="font5"/>
                <w:rFonts w:eastAsiaTheme="majorEastAsia" w:cs="Times New Roman"/>
                <w:b/>
                <w:bCs/>
                <w:color w:val="172B4D"/>
              </w:rPr>
              <w:t>格</w:t>
            </w:r>
          </w:p>
        </w:tc>
        <w:tc>
          <w:tcPr>
            <w:tcW w:w="0" w:type="auto"/>
            <w:tcBorders>
              <w:top w:val="single" w:sz="6" w:space="0" w:color="C1C7D0"/>
              <w:left w:val="single" w:sz="6" w:space="0" w:color="C1C7D0"/>
              <w:bottom w:val="single" w:sz="6" w:space="0" w:color="C1C7D0"/>
              <w:right w:val="single" w:sz="6" w:space="0" w:color="C1C7D0"/>
            </w:tcBorders>
            <w:shd w:val="clear" w:color="auto" w:fill="F4F5F7"/>
            <w:tcMar>
              <w:top w:w="105" w:type="dxa"/>
              <w:left w:w="150" w:type="dxa"/>
              <w:bottom w:w="105" w:type="dxa"/>
              <w:right w:w="225" w:type="dxa"/>
            </w:tcMar>
            <w:hideMark/>
          </w:tcPr>
          <w:p w14:paraId="357174B4" w14:textId="77777777" w:rsidR="009741CA" w:rsidRPr="007F7AA4" w:rsidRDefault="009741CA" w:rsidP="009741CA">
            <w:pPr>
              <w:rPr>
                <w:rFonts w:eastAsiaTheme="majorEastAsia" w:cs="Times New Roman"/>
                <w:b/>
                <w:bCs/>
                <w:color w:val="172B4D"/>
              </w:rPr>
            </w:pPr>
            <w:r w:rsidRPr="007F7AA4">
              <w:rPr>
                <w:rFonts w:eastAsiaTheme="majorEastAsia" w:cs="Times New Roman"/>
                <w:b/>
                <w:bCs/>
                <w:color w:val="172B4D"/>
              </w:rPr>
              <w:t>3</w:t>
            </w:r>
            <w:r w:rsidRPr="007F7AA4">
              <w:rPr>
                <w:rStyle w:val="font5"/>
                <w:rFonts w:eastAsiaTheme="majorEastAsia" w:cs="Times New Roman"/>
                <w:b/>
                <w:bCs/>
                <w:color w:val="172B4D"/>
              </w:rPr>
              <w:t>格</w:t>
            </w:r>
          </w:p>
        </w:tc>
        <w:tc>
          <w:tcPr>
            <w:tcW w:w="0" w:type="auto"/>
            <w:tcBorders>
              <w:top w:val="single" w:sz="6" w:space="0" w:color="C1C7D0"/>
              <w:left w:val="single" w:sz="6" w:space="0" w:color="C1C7D0"/>
              <w:bottom w:val="single" w:sz="6" w:space="0" w:color="C1C7D0"/>
              <w:right w:val="single" w:sz="6" w:space="0" w:color="C1C7D0"/>
            </w:tcBorders>
            <w:shd w:val="clear" w:color="auto" w:fill="F4F5F7"/>
            <w:tcMar>
              <w:top w:w="105" w:type="dxa"/>
              <w:left w:w="150" w:type="dxa"/>
              <w:bottom w:w="105" w:type="dxa"/>
              <w:right w:w="225" w:type="dxa"/>
            </w:tcMar>
            <w:hideMark/>
          </w:tcPr>
          <w:p w14:paraId="5C96F940" w14:textId="77777777" w:rsidR="009741CA" w:rsidRPr="007F7AA4" w:rsidRDefault="009741CA" w:rsidP="009741CA">
            <w:pPr>
              <w:rPr>
                <w:rFonts w:eastAsiaTheme="majorEastAsia" w:cs="Times New Roman"/>
                <w:b/>
                <w:bCs/>
                <w:color w:val="172B4D"/>
              </w:rPr>
            </w:pPr>
            <w:r w:rsidRPr="007F7AA4">
              <w:rPr>
                <w:rFonts w:eastAsiaTheme="majorEastAsia" w:cs="Times New Roman"/>
                <w:b/>
                <w:bCs/>
                <w:color w:val="172B4D"/>
              </w:rPr>
              <w:t>4</w:t>
            </w:r>
            <w:r w:rsidRPr="007F7AA4">
              <w:rPr>
                <w:rStyle w:val="font5"/>
                <w:rFonts w:eastAsiaTheme="majorEastAsia" w:cs="Times New Roman"/>
                <w:b/>
                <w:bCs/>
                <w:color w:val="172B4D"/>
              </w:rPr>
              <w:t>格</w:t>
            </w:r>
          </w:p>
        </w:tc>
        <w:tc>
          <w:tcPr>
            <w:tcW w:w="0" w:type="auto"/>
            <w:tcBorders>
              <w:top w:val="single" w:sz="6" w:space="0" w:color="C1C7D0"/>
              <w:left w:val="single" w:sz="6" w:space="0" w:color="C1C7D0"/>
              <w:bottom w:val="single" w:sz="6" w:space="0" w:color="C1C7D0"/>
              <w:right w:val="single" w:sz="6" w:space="0" w:color="C1C7D0"/>
            </w:tcBorders>
            <w:shd w:val="clear" w:color="auto" w:fill="F4F5F7"/>
            <w:tcMar>
              <w:top w:w="105" w:type="dxa"/>
              <w:left w:w="150" w:type="dxa"/>
              <w:bottom w:w="105" w:type="dxa"/>
              <w:right w:w="225" w:type="dxa"/>
            </w:tcMar>
            <w:hideMark/>
          </w:tcPr>
          <w:p w14:paraId="26E5009E" w14:textId="77777777" w:rsidR="009741CA" w:rsidRPr="007F7AA4" w:rsidRDefault="009741CA" w:rsidP="009741CA">
            <w:pPr>
              <w:rPr>
                <w:rFonts w:eastAsiaTheme="majorEastAsia" w:cs="Times New Roman"/>
                <w:b/>
                <w:bCs/>
                <w:color w:val="172B4D"/>
              </w:rPr>
            </w:pPr>
            <w:r w:rsidRPr="007F7AA4">
              <w:rPr>
                <w:rStyle w:val="font5"/>
                <w:rFonts w:eastAsiaTheme="majorEastAsia" w:cs="Times New Roman"/>
                <w:b/>
                <w:bCs/>
                <w:color w:val="172B4D"/>
              </w:rPr>
              <w:t>5</w:t>
            </w:r>
            <w:r w:rsidRPr="007F7AA4">
              <w:rPr>
                <w:rStyle w:val="font5"/>
                <w:rFonts w:eastAsiaTheme="majorEastAsia" w:cs="Times New Roman"/>
                <w:b/>
                <w:bCs/>
                <w:color w:val="172B4D"/>
              </w:rPr>
              <w:t>格</w:t>
            </w:r>
          </w:p>
        </w:tc>
      </w:tr>
      <w:tr w:rsidR="009741CA" w:rsidRPr="007F7AA4" w14:paraId="50C013C1" w14:textId="77777777" w:rsidTr="009741CA">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78F39D39" w14:textId="77777777" w:rsidR="009741CA" w:rsidRPr="007F7AA4" w:rsidRDefault="009741CA">
            <w:pPr>
              <w:rPr>
                <w:rFonts w:eastAsiaTheme="majorEastAsia" w:cs="Times New Roman"/>
              </w:rPr>
            </w:pP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34E399D4" w14:textId="77777777" w:rsidR="009741CA" w:rsidRPr="007F7AA4" w:rsidRDefault="009741CA">
            <w:pPr>
              <w:rPr>
                <w:rFonts w:eastAsiaTheme="majorEastAsia" w:cs="Times New Roman"/>
              </w:rPr>
            </w:pPr>
            <w:r w:rsidRPr="007F7AA4">
              <w:rPr>
                <w:rFonts w:eastAsiaTheme="majorEastAsia" w:cs="Times New Roman"/>
              </w:rPr>
              <w:t>rsrp</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1A913941" w14:textId="77777777" w:rsidR="009741CA" w:rsidRPr="007F7AA4" w:rsidRDefault="009741CA">
            <w:pPr>
              <w:rPr>
                <w:rFonts w:eastAsiaTheme="majorEastAsia" w:cs="Times New Roman"/>
              </w:rPr>
            </w:pPr>
            <w:r w:rsidRPr="007F7AA4">
              <w:rPr>
                <w:rFonts w:eastAsiaTheme="majorEastAsia" w:cs="Times New Roman"/>
              </w:rPr>
              <w:t>x &lt; -140</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504E20EB" w14:textId="77777777" w:rsidR="009741CA" w:rsidRPr="007F7AA4" w:rsidRDefault="009741CA">
            <w:pPr>
              <w:rPr>
                <w:rFonts w:eastAsiaTheme="majorEastAsia" w:cs="Times New Roman"/>
              </w:rPr>
            </w:pPr>
            <w:r w:rsidRPr="007F7AA4">
              <w:rPr>
                <w:rFonts w:eastAsiaTheme="majorEastAsia" w:cs="Times New Roman"/>
              </w:rPr>
              <w:t>-140 &lt;=x&lt;-125</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6051BAF3" w14:textId="77777777" w:rsidR="009741CA" w:rsidRPr="007F7AA4" w:rsidRDefault="009741CA">
            <w:pPr>
              <w:rPr>
                <w:rFonts w:eastAsiaTheme="majorEastAsia" w:cs="Times New Roman"/>
              </w:rPr>
            </w:pPr>
            <w:r w:rsidRPr="007F7AA4">
              <w:rPr>
                <w:rFonts w:eastAsiaTheme="majorEastAsia" w:cs="Times New Roman"/>
              </w:rPr>
              <w:t>-125 &lt;=x&lt;-115</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3A7DE57A" w14:textId="77777777" w:rsidR="009741CA" w:rsidRPr="007F7AA4" w:rsidRDefault="009741CA">
            <w:pPr>
              <w:rPr>
                <w:rFonts w:eastAsiaTheme="majorEastAsia" w:cs="Times New Roman"/>
              </w:rPr>
            </w:pPr>
            <w:r w:rsidRPr="007F7AA4">
              <w:rPr>
                <w:rFonts w:eastAsiaTheme="majorEastAsia" w:cs="Times New Roman"/>
              </w:rPr>
              <w:t>-115 &lt;=x&lt;-110</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0AD95410" w14:textId="77777777" w:rsidR="009741CA" w:rsidRPr="007F7AA4" w:rsidRDefault="009741CA">
            <w:pPr>
              <w:rPr>
                <w:rFonts w:eastAsiaTheme="majorEastAsia" w:cs="Times New Roman"/>
              </w:rPr>
            </w:pPr>
            <w:r w:rsidRPr="007F7AA4">
              <w:rPr>
                <w:rFonts w:eastAsiaTheme="majorEastAsia" w:cs="Times New Roman"/>
              </w:rPr>
              <w:t>-110 &lt;=x&lt;-102</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4E7A9C04" w14:textId="77777777" w:rsidR="009741CA" w:rsidRPr="007F7AA4" w:rsidRDefault="009741CA">
            <w:pPr>
              <w:rPr>
                <w:rFonts w:eastAsiaTheme="majorEastAsia" w:cs="Times New Roman"/>
              </w:rPr>
            </w:pPr>
            <w:r w:rsidRPr="007F7AA4">
              <w:rPr>
                <w:rFonts w:eastAsiaTheme="majorEastAsia" w:cs="Times New Roman"/>
              </w:rPr>
              <w:t>-102 &lt;=x&lt;=-44</w:t>
            </w:r>
          </w:p>
        </w:tc>
      </w:tr>
    </w:tbl>
    <w:p w14:paraId="73C2A5D5" w14:textId="77777777" w:rsidR="009741CA" w:rsidRPr="007F7AA4" w:rsidRDefault="009741CA" w:rsidP="009741CA">
      <w:pPr>
        <w:pStyle w:val="af2"/>
        <w:spacing w:before="150" w:beforeAutospacing="0" w:after="0" w:afterAutospacing="0"/>
        <w:rPr>
          <w:rFonts w:ascii="Times New Roman" w:eastAsiaTheme="majorEastAsia" w:hAnsi="Times New Roman" w:cs="Times New Roman"/>
        </w:rPr>
      </w:pPr>
      <w:r w:rsidRPr="007F7AA4">
        <w:rPr>
          <w:rFonts w:ascii="Times New Roman" w:eastAsiaTheme="majorEastAsia" w:hAnsi="Times New Roman" w:cs="Times New Roman"/>
        </w:rPr>
        <w:t>国际版本</w:t>
      </w:r>
    </w:p>
    <w:tbl>
      <w:tblPr>
        <w:tblW w:w="0" w:type="auto"/>
        <w:tblCellMar>
          <w:top w:w="15" w:type="dxa"/>
          <w:left w:w="15" w:type="dxa"/>
          <w:bottom w:w="15" w:type="dxa"/>
          <w:right w:w="15" w:type="dxa"/>
        </w:tblCellMar>
        <w:tblLook w:val="04A0" w:firstRow="1" w:lastRow="0" w:firstColumn="1" w:lastColumn="0" w:noHBand="0" w:noVBand="1"/>
      </w:tblPr>
      <w:tblGrid>
        <w:gridCol w:w="1235"/>
        <w:gridCol w:w="1954"/>
        <w:gridCol w:w="1947"/>
        <w:gridCol w:w="1954"/>
        <w:gridCol w:w="1857"/>
        <w:gridCol w:w="1249"/>
      </w:tblGrid>
      <w:tr w:rsidR="009741CA" w:rsidRPr="007F7AA4" w14:paraId="56232A86" w14:textId="77777777" w:rsidTr="009741CA">
        <w:trPr>
          <w:tblHeader/>
        </w:trPr>
        <w:tc>
          <w:tcPr>
            <w:tcW w:w="0" w:type="auto"/>
            <w:tcBorders>
              <w:top w:val="single" w:sz="6" w:space="0" w:color="C1C7D0"/>
              <w:left w:val="single" w:sz="6" w:space="0" w:color="C1C7D0"/>
              <w:bottom w:val="single" w:sz="6" w:space="0" w:color="C1C7D0"/>
              <w:right w:val="single" w:sz="6" w:space="0" w:color="C1C7D0"/>
            </w:tcBorders>
            <w:shd w:val="clear" w:color="auto" w:fill="F4F5F7"/>
            <w:tcMar>
              <w:top w:w="105" w:type="dxa"/>
              <w:left w:w="150" w:type="dxa"/>
              <w:bottom w:w="105" w:type="dxa"/>
              <w:right w:w="225" w:type="dxa"/>
            </w:tcMar>
            <w:hideMark/>
          </w:tcPr>
          <w:p w14:paraId="0D60CA9A" w14:textId="77777777" w:rsidR="009741CA" w:rsidRPr="007F7AA4" w:rsidRDefault="009741CA" w:rsidP="009741CA">
            <w:pPr>
              <w:rPr>
                <w:rFonts w:eastAsiaTheme="majorEastAsia" w:cs="Times New Roman"/>
                <w:b/>
                <w:bCs/>
                <w:color w:val="172B4D"/>
              </w:rPr>
            </w:pPr>
            <w:r w:rsidRPr="007F7AA4">
              <w:rPr>
                <w:rFonts w:eastAsiaTheme="majorEastAsia" w:cs="Times New Roman"/>
                <w:b/>
                <w:bCs/>
                <w:color w:val="172B4D"/>
              </w:rPr>
              <w:t>zero bar</w:t>
            </w:r>
          </w:p>
        </w:tc>
        <w:tc>
          <w:tcPr>
            <w:tcW w:w="0" w:type="auto"/>
            <w:tcBorders>
              <w:top w:val="single" w:sz="6" w:space="0" w:color="C1C7D0"/>
              <w:left w:val="single" w:sz="6" w:space="0" w:color="C1C7D0"/>
              <w:bottom w:val="single" w:sz="6" w:space="0" w:color="C1C7D0"/>
              <w:right w:val="single" w:sz="6" w:space="0" w:color="C1C7D0"/>
            </w:tcBorders>
            <w:shd w:val="clear" w:color="auto" w:fill="F4F5F7"/>
            <w:tcMar>
              <w:top w:w="105" w:type="dxa"/>
              <w:left w:w="150" w:type="dxa"/>
              <w:bottom w:w="105" w:type="dxa"/>
              <w:right w:w="225" w:type="dxa"/>
            </w:tcMar>
            <w:hideMark/>
          </w:tcPr>
          <w:p w14:paraId="554930EA" w14:textId="77777777" w:rsidR="009741CA" w:rsidRPr="007F7AA4" w:rsidRDefault="009741CA" w:rsidP="009741CA">
            <w:pPr>
              <w:rPr>
                <w:rFonts w:eastAsiaTheme="majorEastAsia" w:cs="Times New Roman"/>
                <w:b/>
                <w:bCs/>
                <w:color w:val="172B4D"/>
              </w:rPr>
            </w:pPr>
            <w:r w:rsidRPr="007F7AA4">
              <w:rPr>
                <w:rFonts w:eastAsiaTheme="majorEastAsia" w:cs="Times New Roman"/>
                <w:b/>
                <w:bCs/>
                <w:color w:val="172B4D"/>
              </w:rPr>
              <w:t>1 bar</w:t>
            </w:r>
          </w:p>
        </w:tc>
        <w:tc>
          <w:tcPr>
            <w:tcW w:w="0" w:type="auto"/>
            <w:tcBorders>
              <w:top w:val="single" w:sz="6" w:space="0" w:color="C1C7D0"/>
              <w:left w:val="single" w:sz="6" w:space="0" w:color="C1C7D0"/>
              <w:bottom w:val="single" w:sz="6" w:space="0" w:color="C1C7D0"/>
              <w:right w:val="single" w:sz="6" w:space="0" w:color="C1C7D0"/>
            </w:tcBorders>
            <w:shd w:val="clear" w:color="auto" w:fill="F4F5F7"/>
            <w:tcMar>
              <w:top w:w="105" w:type="dxa"/>
              <w:left w:w="150" w:type="dxa"/>
              <w:bottom w:w="105" w:type="dxa"/>
              <w:right w:w="225" w:type="dxa"/>
            </w:tcMar>
            <w:hideMark/>
          </w:tcPr>
          <w:p w14:paraId="73E658F9" w14:textId="77777777" w:rsidR="009741CA" w:rsidRPr="007F7AA4" w:rsidRDefault="009741CA" w:rsidP="009741CA">
            <w:pPr>
              <w:rPr>
                <w:rFonts w:eastAsiaTheme="majorEastAsia" w:cs="Times New Roman"/>
                <w:b/>
                <w:bCs/>
                <w:color w:val="172B4D"/>
              </w:rPr>
            </w:pPr>
            <w:r w:rsidRPr="007F7AA4">
              <w:rPr>
                <w:rFonts w:eastAsiaTheme="majorEastAsia" w:cs="Times New Roman"/>
                <w:b/>
                <w:bCs/>
                <w:color w:val="172B4D"/>
              </w:rPr>
              <w:t>2 bars</w:t>
            </w:r>
          </w:p>
        </w:tc>
        <w:tc>
          <w:tcPr>
            <w:tcW w:w="0" w:type="auto"/>
            <w:tcBorders>
              <w:top w:val="single" w:sz="6" w:space="0" w:color="C1C7D0"/>
              <w:left w:val="single" w:sz="6" w:space="0" w:color="C1C7D0"/>
              <w:bottom w:val="single" w:sz="6" w:space="0" w:color="C1C7D0"/>
              <w:right w:val="single" w:sz="6" w:space="0" w:color="C1C7D0"/>
            </w:tcBorders>
            <w:shd w:val="clear" w:color="auto" w:fill="F4F5F7"/>
            <w:tcMar>
              <w:top w:w="105" w:type="dxa"/>
              <w:left w:w="150" w:type="dxa"/>
              <w:bottom w:w="105" w:type="dxa"/>
              <w:right w:w="225" w:type="dxa"/>
            </w:tcMar>
            <w:hideMark/>
          </w:tcPr>
          <w:p w14:paraId="66F02BBC" w14:textId="77777777" w:rsidR="009741CA" w:rsidRPr="007F7AA4" w:rsidRDefault="009741CA" w:rsidP="009741CA">
            <w:pPr>
              <w:rPr>
                <w:rFonts w:eastAsiaTheme="majorEastAsia" w:cs="Times New Roman"/>
                <w:b/>
                <w:bCs/>
                <w:color w:val="172B4D"/>
              </w:rPr>
            </w:pPr>
            <w:r w:rsidRPr="007F7AA4">
              <w:rPr>
                <w:rFonts w:eastAsiaTheme="majorEastAsia" w:cs="Times New Roman"/>
                <w:b/>
                <w:bCs/>
                <w:color w:val="172B4D"/>
              </w:rPr>
              <w:t>3 bars</w:t>
            </w:r>
          </w:p>
        </w:tc>
        <w:tc>
          <w:tcPr>
            <w:tcW w:w="0" w:type="auto"/>
            <w:tcBorders>
              <w:top w:val="single" w:sz="6" w:space="0" w:color="C1C7D0"/>
              <w:left w:val="single" w:sz="6" w:space="0" w:color="C1C7D0"/>
              <w:bottom w:val="single" w:sz="6" w:space="0" w:color="C1C7D0"/>
              <w:right w:val="single" w:sz="6" w:space="0" w:color="C1C7D0"/>
            </w:tcBorders>
            <w:shd w:val="clear" w:color="auto" w:fill="F4F5F7"/>
            <w:tcMar>
              <w:top w:w="105" w:type="dxa"/>
              <w:left w:w="150" w:type="dxa"/>
              <w:bottom w:w="105" w:type="dxa"/>
              <w:right w:w="225" w:type="dxa"/>
            </w:tcMar>
            <w:hideMark/>
          </w:tcPr>
          <w:p w14:paraId="26CABF10" w14:textId="77777777" w:rsidR="009741CA" w:rsidRPr="007F7AA4" w:rsidRDefault="009741CA" w:rsidP="009741CA">
            <w:pPr>
              <w:rPr>
                <w:rFonts w:eastAsiaTheme="majorEastAsia" w:cs="Times New Roman"/>
                <w:b/>
                <w:bCs/>
                <w:color w:val="172B4D"/>
              </w:rPr>
            </w:pPr>
            <w:r w:rsidRPr="007F7AA4">
              <w:rPr>
                <w:rFonts w:eastAsiaTheme="majorEastAsia" w:cs="Times New Roman"/>
                <w:b/>
                <w:bCs/>
                <w:color w:val="172B4D"/>
              </w:rPr>
              <w:t>4 bars</w:t>
            </w:r>
          </w:p>
        </w:tc>
        <w:tc>
          <w:tcPr>
            <w:tcW w:w="0" w:type="auto"/>
            <w:tcBorders>
              <w:top w:val="single" w:sz="6" w:space="0" w:color="C1C7D0"/>
              <w:left w:val="single" w:sz="6" w:space="0" w:color="C1C7D0"/>
              <w:bottom w:val="single" w:sz="6" w:space="0" w:color="C1C7D0"/>
              <w:right w:val="single" w:sz="6" w:space="0" w:color="C1C7D0"/>
            </w:tcBorders>
            <w:shd w:val="clear" w:color="auto" w:fill="F4F5F7"/>
            <w:tcMar>
              <w:top w:w="105" w:type="dxa"/>
              <w:left w:w="150" w:type="dxa"/>
              <w:bottom w:w="105" w:type="dxa"/>
              <w:right w:w="225" w:type="dxa"/>
            </w:tcMar>
            <w:hideMark/>
          </w:tcPr>
          <w:p w14:paraId="4B1094A4" w14:textId="77777777" w:rsidR="009741CA" w:rsidRPr="007F7AA4" w:rsidRDefault="009741CA" w:rsidP="009741CA">
            <w:pPr>
              <w:rPr>
                <w:rFonts w:eastAsiaTheme="majorEastAsia" w:cs="Times New Roman"/>
                <w:b/>
                <w:bCs/>
                <w:color w:val="172B4D"/>
              </w:rPr>
            </w:pPr>
            <w:r w:rsidRPr="007F7AA4">
              <w:rPr>
                <w:rFonts w:eastAsiaTheme="majorEastAsia" w:cs="Times New Roman"/>
                <w:b/>
                <w:bCs/>
                <w:color w:val="172B4D"/>
              </w:rPr>
              <w:t>5 bars</w:t>
            </w:r>
          </w:p>
        </w:tc>
      </w:tr>
      <w:tr w:rsidR="009741CA" w:rsidRPr="007F7AA4" w14:paraId="25F11B42" w14:textId="77777777" w:rsidTr="009741CA">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1E233371" w14:textId="77777777" w:rsidR="009741CA" w:rsidRPr="007F7AA4" w:rsidRDefault="009741CA">
            <w:pPr>
              <w:rPr>
                <w:rFonts w:eastAsiaTheme="majorEastAsia" w:cs="Times New Roman"/>
              </w:rPr>
            </w:pPr>
            <w:r w:rsidRPr="007F7AA4">
              <w:rPr>
                <w:rFonts w:eastAsiaTheme="majorEastAsia" w:cs="Times New Roman"/>
              </w:rPr>
              <w:t>rsrp &lt; -120</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47794AF2" w14:textId="77777777" w:rsidR="009741CA" w:rsidRPr="007F7AA4" w:rsidRDefault="009741CA">
            <w:pPr>
              <w:rPr>
                <w:rFonts w:eastAsiaTheme="majorEastAsia" w:cs="Times New Roman"/>
              </w:rPr>
            </w:pPr>
            <w:r w:rsidRPr="007F7AA4">
              <w:rPr>
                <w:rFonts w:eastAsiaTheme="majorEastAsia" w:cs="Times New Roman"/>
              </w:rPr>
              <w:t>-120 &lt;= rsrp &lt; -115</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133CF80A" w14:textId="77777777" w:rsidR="009741CA" w:rsidRPr="007F7AA4" w:rsidRDefault="009741CA">
            <w:pPr>
              <w:rPr>
                <w:rFonts w:eastAsiaTheme="majorEastAsia" w:cs="Times New Roman"/>
              </w:rPr>
            </w:pPr>
            <w:r w:rsidRPr="007F7AA4">
              <w:rPr>
                <w:rFonts w:eastAsiaTheme="majorEastAsia" w:cs="Times New Roman"/>
              </w:rPr>
              <w:t>-115 &lt;= rsrp &lt; -110</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25044E1C" w14:textId="77777777" w:rsidR="009741CA" w:rsidRPr="007F7AA4" w:rsidRDefault="009741CA">
            <w:pPr>
              <w:rPr>
                <w:rFonts w:eastAsiaTheme="majorEastAsia" w:cs="Times New Roman"/>
              </w:rPr>
            </w:pPr>
            <w:r w:rsidRPr="007F7AA4">
              <w:rPr>
                <w:rFonts w:eastAsiaTheme="majorEastAsia" w:cs="Times New Roman"/>
              </w:rPr>
              <w:t>-110 &lt;= rsrp &lt; -105</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31353DAC" w14:textId="77777777" w:rsidR="009741CA" w:rsidRPr="007F7AA4" w:rsidRDefault="009741CA">
            <w:pPr>
              <w:rPr>
                <w:rFonts w:eastAsiaTheme="majorEastAsia" w:cs="Times New Roman"/>
              </w:rPr>
            </w:pPr>
            <w:r w:rsidRPr="007F7AA4">
              <w:rPr>
                <w:rFonts w:eastAsiaTheme="majorEastAsia" w:cs="Times New Roman"/>
              </w:rPr>
              <w:t>-105 &lt;= rsrp &lt; -97</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628BBD7C" w14:textId="77777777" w:rsidR="009741CA" w:rsidRPr="007F7AA4" w:rsidRDefault="009741CA">
            <w:pPr>
              <w:rPr>
                <w:rFonts w:eastAsiaTheme="majorEastAsia" w:cs="Times New Roman"/>
              </w:rPr>
            </w:pPr>
            <w:r w:rsidRPr="007F7AA4">
              <w:rPr>
                <w:rFonts w:eastAsiaTheme="majorEastAsia" w:cs="Times New Roman"/>
              </w:rPr>
              <w:t>-97 &lt;= rsrp</w:t>
            </w:r>
          </w:p>
        </w:tc>
      </w:tr>
    </w:tbl>
    <w:p w14:paraId="2DAF8B52" w14:textId="77777777" w:rsidR="009741CA" w:rsidRPr="007F7AA4" w:rsidRDefault="009741CA" w:rsidP="009741CA">
      <w:pPr>
        <w:pStyle w:val="HTML"/>
        <w:spacing w:before="150"/>
        <w:rPr>
          <w:rFonts w:ascii="Times New Roman" w:eastAsiaTheme="majorEastAsia" w:hAnsi="Times New Roman" w:cs="Times New Roman"/>
        </w:rPr>
      </w:pPr>
    </w:p>
    <w:p w14:paraId="4280822F" w14:textId="77777777" w:rsidR="009741CA" w:rsidRPr="007F7AA4" w:rsidRDefault="009741CA" w:rsidP="00D23E22">
      <w:pPr>
        <w:rPr>
          <w:rFonts w:eastAsiaTheme="majorEastAsia" w:cs="Times New Roman"/>
        </w:rPr>
      </w:pPr>
      <w:r w:rsidRPr="007F7AA4">
        <w:rPr>
          <w:rFonts w:eastAsiaTheme="majorEastAsia" w:cs="Times New Roman"/>
        </w:rPr>
        <w:t>Qcom</w:t>
      </w:r>
      <w:r w:rsidRPr="007F7AA4">
        <w:rPr>
          <w:rFonts w:eastAsiaTheme="majorEastAsia" w:cs="Times New Roman"/>
        </w:rPr>
        <w:t>和</w:t>
      </w:r>
      <w:r w:rsidRPr="007F7AA4">
        <w:rPr>
          <w:rFonts w:eastAsiaTheme="majorEastAsia" w:cs="Times New Roman"/>
        </w:rPr>
        <w:t xml:space="preserve">MTK </w:t>
      </w:r>
      <w:r w:rsidRPr="007F7AA4">
        <w:rPr>
          <w:rFonts w:eastAsiaTheme="majorEastAsia" w:cs="Times New Roman"/>
        </w:rPr>
        <w:t>状态栏</w:t>
      </w:r>
      <w:r w:rsidRPr="007F7AA4">
        <w:rPr>
          <w:rFonts w:eastAsiaTheme="majorEastAsia" w:cs="Times New Roman"/>
        </w:rPr>
        <w:t>5G</w:t>
      </w:r>
      <w:r w:rsidRPr="007F7AA4">
        <w:rPr>
          <w:rFonts w:eastAsiaTheme="majorEastAsia" w:cs="Times New Roman"/>
        </w:rPr>
        <w:t>信号强度显示逻辑区别：</w:t>
      </w:r>
    </w:p>
    <w:p w14:paraId="570F2428" w14:textId="77777777" w:rsidR="009741CA" w:rsidRPr="007F7AA4" w:rsidRDefault="009741CA" w:rsidP="00D23E22">
      <w:pPr>
        <w:rPr>
          <w:rFonts w:eastAsiaTheme="majorEastAsia" w:cs="Times New Roman"/>
        </w:rPr>
      </w:pPr>
      <w:r w:rsidRPr="007F7AA4">
        <w:rPr>
          <w:rFonts w:eastAsiaTheme="majorEastAsia" w:cs="Times New Roman"/>
        </w:rPr>
        <w:t>1. Qcom</w:t>
      </w:r>
      <w:r w:rsidRPr="007F7AA4">
        <w:rPr>
          <w:rFonts w:eastAsiaTheme="majorEastAsia" w:cs="Times New Roman"/>
        </w:rPr>
        <w:t>：</w:t>
      </w:r>
    </w:p>
    <w:p w14:paraId="7AEAFFA0" w14:textId="77777777" w:rsidR="009741CA" w:rsidRPr="007F7AA4" w:rsidRDefault="009741CA" w:rsidP="00D23E22">
      <w:pPr>
        <w:rPr>
          <w:rFonts w:eastAsiaTheme="majorEastAsia" w:cs="Times New Roman"/>
        </w:rPr>
      </w:pPr>
      <w:r w:rsidRPr="007F7AA4">
        <w:rPr>
          <w:rFonts w:eastAsiaTheme="majorEastAsia" w:cs="Times New Roman"/>
        </w:rPr>
        <w:t>     </w:t>
      </w:r>
      <w:r w:rsidRPr="007F7AA4">
        <w:rPr>
          <w:rFonts w:eastAsiaTheme="majorEastAsia" w:cs="Times New Roman"/>
        </w:rPr>
        <w:t>（</w:t>
      </w:r>
      <w:r w:rsidRPr="007F7AA4">
        <w:rPr>
          <w:rFonts w:eastAsiaTheme="majorEastAsia" w:cs="Times New Roman"/>
        </w:rPr>
        <w:t>1</w:t>
      </w:r>
      <w:r w:rsidRPr="007F7AA4">
        <w:rPr>
          <w:rFonts w:eastAsiaTheme="majorEastAsia" w:cs="Times New Roman"/>
        </w:rPr>
        <w:t>）连接态且有</w:t>
      </w:r>
      <w:r w:rsidRPr="007F7AA4">
        <w:rPr>
          <w:rFonts w:eastAsiaTheme="majorEastAsia" w:cs="Times New Roman"/>
        </w:rPr>
        <w:t>SCG</w:t>
      </w:r>
      <w:r w:rsidRPr="007F7AA4">
        <w:rPr>
          <w:rFonts w:eastAsiaTheme="majorEastAsia" w:cs="Times New Roman"/>
        </w:rPr>
        <w:t>时：显示</w:t>
      </w:r>
      <w:r w:rsidRPr="007F7AA4">
        <w:rPr>
          <w:rFonts w:eastAsiaTheme="majorEastAsia" w:cs="Times New Roman"/>
        </w:rPr>
        <w:t xml:space="preserve">NR </w:t>
      </w:r>
      <w:r w:rsidRPr="007F7AA4">
        <w:rPr>
          <w:rFonts w:eastAsiaTheme="majorEastAsia" w:cs="Times New Roman"/>
        </w:rPr>
        <w:t>的信号强度</w:t>
      </w:r>
    </w:p>
    <w:p w14:paraId="245D88F3" w14:textId="77777777" w:rsidR="009741CA" w:rsidRPr="007F7AA4" w:rsidRDefault="009741CA" w:rsidP="00D23E22">
      <w:pPr>
        <w:rPr>
          <w:rFonts w:eastAsiaTheme="majorEastAsia" w:cs="Times New Roman"/>
        </w:rPr>
      </w:pPr>
      <w:r w:rsidRPr="007F7AA4">
        <w:rPr>
          <w:rFonts w:eastAsiaTheme="majorEastAsia" w:cs="Times New Roman"/>
        </w:rPr>
        <w:t>     </w:t>
      </w:r>
      <w:r w:rsidRPr="007F7AA4">
        <w:rPr>
          <w:rFonts w:eastAsiaTheme="majorEastAsia" w:cs="Times New Roman"/>
        </w:rPr>
        <w:t>（</w:t>
      </w:r>
      <w:r w:rsidRPr="007F7AA4">
        <w:rPr>
          <w:rFonts w:eastAsiaTheme="majorEastAsia" w:cs="Times New Roman"/>
        </w:rPr>
        <w:t>2</w:t>
      </w:r>
      <w:r w:rsidRPr="007F7AA4">
        <w:rPr>
          <w:rFonts w:eastAsiaTheme="majorEastAsia" w:cs="Times New Roman"/>
        </w:rPr>
        <w:t>）非上述场景时时</w:t>
      </w:r>
      <w:r w:rsidRPr="007F7AA4">
        <w:rPr>
          <w:rFonts w:eastAsiaTheme="majorEastAsia" w:cs="Times New Roman"/>
        </w:rPr>
        <w:t>  </w:t>
      </w:r>
      <w:r w:rsidRPr="007F7AA4">
        <w:rPr>
          <w:rFonts w:eastAsiaTheme="majorEastAsia" w:cs="Times New Roman"/>
        </w:rPr>
        <w:t>：</w:t>
      </w:r>
      <w:r w:rsidRPr="007F7AA4">
        <w:rPr>
          <w:rFonts w:eastAsiaTheme="majorEastAsia" w:cs="Times New Roman"/>
        </w:rPr>
        <w:t xml:space="preserve"> </w:t>
      </w:r>
      <w:r w:rsidRPr="007F7AA4">
        <w:rPr>
          <w:rFonts w:eastAsiaTheme="majorEastAsia" w:cs="Times New Roman"/>
        </w:rPr>
        <w:t>显示</w:t>
      </w:r>
      <w:r w:rsidRPr="007F7AA4">
        <w:rPr>
          <w:rFonts w:eastAsiaTheme="majorEastAsia" w:cs="Times New Roman"/>
        </w:rPr>
        <w:t>LTE</w:t>
      </w:r>
      <w:r w:rsidRPr="007F7AA4">
        <w:rPr>
          <w:rFonts w:eastAsiaTheme="majorEastAsia" w:cs="Times New Roman"/>
        </w:rPr>
        <w:t>的信号强度</w:t>
      </w:r>
    </w:p>
    <w:p w14:paraId="5B5A7570" w14:textId="2AAD08B5" w:rsidR="009741CA" w:rsidRPr="007F7AA4" w:rsidRDefault="009741CA" w:rsidP="00D23E22">
      <w:pPr>
        <w:rPr>
          <w:rFonts w:eastAsiaTheme="majorEastAsia" w:cs="Times New Roman"/>
        </w:rPr>
      </w:pPr>
      <w:r w:rsidRPr="007F7AA4">
        <w:rPr>
          <w:rFonts w:eastAsiaTheme="majorEastAsia" w:cs="Times New Roman"/>
        </w:rPr>
        <w:t>        </w:t>
      </w:r>
      <w:r w:rsidRPr="007F7AA4">
        <w:rPr>
          <w:rFonts w:eastAsiaTheme="majorEastAsia" w:cs="Times New Roman"/>
        </w:rPr>
        <w:t>缺点：</w:t>
      </w:r>
      <w:r w:rsidRPr="007F7AA4">
        <w:rPr>
          <w:rFonts w:eastAsiaTheme="majorEastAsia" w:cs="Times New Roman"/>
        </w:rPr>
        <w:t>NR</w:t>
      </w:r>
      <w:r w:rsidRPr="007F7AA4">
        <w:rPr>
          <w:rFonts w:eastAsiaTheme="majorEastAsia" w:cs="Times New Roman"/>
        </w:rPr>
        <w:t>的信号不一定比</w:t>
      </w:r>
      <w:r w:rsidRPr="007F7AA4">
        <w:rPr>
          <w:rFonts w:eastAsiaTheme="majorEastAsia" w:cs="Times New Roman"/>
        </w:rPr>
        <w:t>LTE</w:t>
      </w:r>
      <w:r w:rsidRPr="007F7AA4">
        <w:rPr>
          <w:rFonts w:eastAsiaTheme="majorEastAsia" w:cs="Times New Roman"/>
        </w:rPr>
        <w:t>强</w:t>
      </w:r>
    </w:p>
    <w:p w14:paraId="385820FB" w14:textId="77777777" w:rsidR="009741CA" w:rsidRPr="007F7AA4" w:rsidRDefault="009741CA" w:rsidP="00D23E22">
      <w:pPr>
        <w:rPr>
          <w:rFonts w:eastAsiaTheme="majorEastAsia" w:cs="Times New Roman"/>
        </w:rPr>
      </w:pPr>
      <w:r w:rsidRPr="007F7AA4">
        <w:rPr>
          <w:rFonts w:eastAsiaTheme="majorEastAsia" w:cs="Times New Roman"/>
        </w:rPr>
        <w:t>2. MTK</w:t>
      </w:r>
      <w:r w:rsidRPr="007F7AA4">
        <w:rPr>
          <w:rFonts w:eastAsiaTheme="majorEastAsia" w:cs="Times New Roman"/>
        </w:rPr>
        <w:t>：</w:t>
      </w:r>
    </w:p>
    <w:p w14:paraId="27F6081D" w14:textId="77777777" w:rsidR="00057A16" w:rsidRPr="007F7AA4" w:rsidRDefault="009741CA" w:rsidP="00D23E22">
      <w:pPr>
        <w:rPr>
          <w:rFonts w:eastAsiaTheme="majorEastAsia" w:cs="Times New Roman"/>
        </w:rPr>
      </w:pPr>
      <w:r w:rsidRPr="007F7AA4">
        <w:rPr>
          <w:rFonts w:eastAsiaTheme="majorEastAsia" w:cs="Times New Roman"/>
        </w:rPr>
        <w:t>        LTE</w:t>
      </w:r>
      <w:r w:rsidRPr="007F7AA4">
        <w:rPr>
          <w:rFonts w:eastAsiaTheme="majorEastAsia" w:cs="Times New Roman"/>
        </w:rPr>
        <w:t>信号强度数值正常时，就使用</w:t>
      </w:r>
      <w:r w:rsidRPr="007F7AA4">
        <w:rPr>
          <w:rFonts w:eastAsiaTheme="majorEastAsia" w:cs="Times New Roman"/>
        </w:rPr>
        <w:t>LTE</w:t>
      </w:r>
      <w:r w:rsidRPr="007F7AA4">
        <w:rPr>
          <w:rFonts w:eastAsiaTheme="majorEastAsia" w:cs="Times New Roman"/>
        </w:rPr>
        <w:t>信号强度；否则尝试使用</w:t>
      </w:r>
      <w:r w:rsidRPr="007F7AA4">
        <w:rPr>
          <w:rFonts w:eastAsiaTheme="majorEastAsia" w:cs="Times New Roman"/>
        </w:rPr>
        <w:t>NR</w:t>
      </w:r>
      <w:r w:rsidRPr="007F7AA4">
        <w:rPr>
          <w:rFonts w:eastAsiaTheme="majorEastAsia" w:cs="Times New Roman"/>
        </w:rPr>
        <w:t>的信号强度</w:t>
      </w:r>
    </w:p>
    <w:p w14:paraId="1198065F" w14:textId="37BDAACD" w:rsidR="00743DE7" w:rsidRPr="007F7AA4" w:rsidRDefault="009741CA" w:rsidP="0034548B">
      <w:pPr>
        <w:rPr>
          <w:rFonts w:eastAsiaTheme="majorEastAsia" w:cs="Times New Roman"/>
        </w:rPr>
      </w:pPr>
      <w:r w:rsidRPr="007F7AA4">
        <w:rPr>
          <w:rFonts w:eastAsiaTheme="majorEastAsia" w:cs="Times New Roman"/>
        </w:rPr>
        <w:t xml:space="preserve">        </w:t>
      </w:r>
      <w:r w:rsidRPr="007F7AA4">
        <w:rPr>
          <w:rFonts w:eastAsiaTheme="majorEastAsia" w:cs="Times New Roman"/>
        </w:rPr>
        <w:t>缺点：在</w:t>
      </w:r>
      <w:r w:rsidRPr="007F7AA4">
        <w:rPr>
          <w:rFonts w:eastAsiaTheme="majorEastAsia" w:cs="Times New Roman"/>
        </w:rPr>
        <w:t>NSA</w:t>
      </w:r>
      <w:r w:rsidRPr="007F7AA4">
        <w:rPr>
          <w:rFonts w:eastAsiaTheme="majorEastAsia" w:cs="Times New Roman"/>
        </w:rPr>
        <w:t>网络下，几乎都显示的</w:t>
      </w:r>
      <w:r w:rsidRPr="007F7AA4">
        <w:rPr>
          <w:rFonts w:eastAsiaTheme="majorEastAsia" w:cs="Times New Roman"/>
        </w:rPr>
        <w:t>LTE</w:t>
      </w:r>
      <w:r w:rsidRPr="007F7AA4">
        <w:rPr>
          <w:rFonts w:eastAsiaTheme="majorEastAsia" w:cs="Times New Roman"/>
        </w:rPr>
        <w:t>，即便</w:t>
      </w:r>
      <w:r w:rsidRPr="007F7AA4">
        <w:rPr>
          <w:rFonts w:eastAsiaTheme="majorEastAsia" w:cs="Times New Roman"/>
        </w:rPr>
        <w:t>NR</w:t>
      </w:r>
      <w:r w:rsidRPr="007F7AA4">
        <w:rPr>
          <w:rFonts w:eastAsiaTheme="majorEastAsia" w:cs="Times New Roman"/>
        </w:rPr>
        <w:t>信号更强</w:t>
      </w:r>
    </w:p>
    <w:p w14:paraId="7ED01BEC" w14:textId="638181DC" w:rsidR="00B631E1" w:rsidRPr="007F7AA4" w:rsidRDefault="006A0E47" w:rsidP="00E23346">
      <w:pPr>
        <w:pStyle w:val="1"/>
        <w:spacing w:before="156" w:after="156"/>
        <w:rPr>
          <w:rFonts w:eastAsiaTheme="majorEastAsia" w:cs="Times New Roman"/>
        </w:rPr>
      </w:pPr>
      <w:bookmarkStart w:id="29" w:name="_Toc87714612"/>
      <w:r w:rsidRPr="007F7AA4">
        <w:rPr>
          <w:rFonts w:eastAsiaTheme="majorEastAsia" w:cs="Times New Roman"/>
        </w:rPr>
        <w:lastRenderedPageBreak/>
        <w:t>JIRA</w:t>
      </w:r>
      <w:r w:rsidRPr="007F7AA4">
        <w:rPr>
          <w:rFonts w:eastAsiaTheme="majorEastAsia" w:cs="Times New Roman"/>
        </w:rPr>
        <w:t>解决问题归纳整理</w:t>
      </w:r>
      <w:bookmarkEnd w:id="29"/>
    </w:p>
    <w:p w14:paraId="7A5FBC8B" w14:textId="5E2D7371" w:rsidR="00E23346" w:rsidRPr="007F7AA4" w:rsidRDefault="00E23346" w:rsidP="00E23346">
      <w:pPr>
        <w:pStyle w:val="2"/>
        <w:spacing w:before="156" w:after="156"/>
        <w:rPr>
          <w:rFonts w:cs="Times New Roman"/>
        </w:rPr>
      </w:pPr>
      <w:bookmarkStart w:id="30" w:name="_Toc87714613"/>
      <w:r w:rsidRPr="007F7AA4">
        <w:rPr>
          <w:rFonts w:cs="Times New Roman"/>
        </w:rPr>
        <w:t>丢</w:t>
      </w:r>
      <w:r w:rsidRPr="007F7AA4">
        <w:rPr>
          <w:rFonts w:cs="Times New Roman"/>
        </w:rPr>
        <w:t>Paging</w:t>
      </w:r>
      <w:r w:rsidRPr="007F7AA4">
        <w:rPr>
          <w:rFonts w:cs="Times New Roman"/>
        </w:rPr>
        <w:t>问题归纳</w:t>
      </w:r>
      <w:bookmarkEnd w:id="30"/>
    </w:p>
    <w:p w14:paraId="10B29A02" w14:textId="0D6754BB" w:rsidR="00E23346" w:rsidRPr="007F7AA4" w:rsidRDefault="00E23346" w:rsidP="00E23346">
      <w:pPr>
        <w:pStyle w:val="3"/>
        <w:spacing w:before="156" w:after="156"/>
        <w:rPr>
          <w:rFonts w:eastAsiaTheme="majorEastAsia" w:cs="Times New Roman"/>
        </w:rPr>
      </w:pPr>
      <w:bookmarkStart w:id="31" w:name="_Toc87714614"/>
      <w:r w:rsidRPr="007F7AA4">
        <w:rPr>
          <w:rFonts w:eastAsiaTheme="majorEastAsia" w:cs="Times New Roman"/>
        </w:rPr>
        <w:t>副卡大概率丢</w:t>
      </w:r>
      <w:r w:rsidRPr="007F7AA4">
        <w:rPr>
          <w:rFonts w:eastAsiaTheme="majorEastAsia" w:cs="Times New Roman"/>
        </w:rPr>
        <w:t>Paging</w:t>
      </w:r>
      <w:bookmarkEnd w:id="31"/>
    </w:p>
    <w:p w14:paraId="2D6812F0" w14:textId="0395C095" w:rsidR="00E23346" w:rsidRPr="007F7AA4" w:rsidRDefault="00E23346" w:rsidP="00E23346">
      <w:pPr>
        <w:rPr>
          <w:rFonts w:eastAsiaTheme="majorEastAsia" w:cs="Times New Roman"/>
          <w:color w:val="FF0000"/>
        </w:rPr>
      </w:pPr>
      <w:r w:rsidRPr="007F7AA4">
        <w:rPr>
          <w:rFonts w:eastAsiaTheme="majorEastAsia" w:cs="Times New Roman"/>
        </w:rPr>
        <w:t>副卡在被叫的过程中无法正常接通</w:t>
      </w:r>
      <w:r w:rsidR="00FD739E" w:rsidRPr="007F7AA4">
        <w:rPr>
          <w:rFonts w:eastAsiaTheme="majorEastAsia" w:cs="Times New Roman"/>
        </w:rPr>
        <w:t>，查看现象是未收到</w:t>
      </w:r>
      <w:r w:rsidR="00FD739E" w:rsidRPr="007F7AA4">
        <w:rPr>
          <w:rFonts w:eastAsiaTheme="majorEastAsia" w:cs="Times New Roman"/>
        </w:rPr>
        <w:t>CS/PS Paging</w:t>
      </w:r>
      <w:r w:rsidR="00FD739E" w:rsidRPr="007F7AA4">
        <w:rPr>
          <w:rFonts w:eastAsiaTheme="majorEastAsia" w:cs="Times New Roman"/>
        </w:rPr>
        <w:t>消息。</w:t>
      </w:r>
      <w:r w:rsidR="005F44E8" w:rsidRPr="007F7AA4">
        <w:rPr>
          <w:rFonts w:eastAsiaTheme="majorEastAsia" w:cs="Times New Roman"/>
          <w:color w:val="FF0000"/>
          <w:highlight w:val="yellow"/>
        </w:rPr>
        <w:t>有一种可能性是副卡</w:t>
      </w:r>
      <w:r w:rsidR="005F44E8" w:rsidRPr="007F7AA4">
        <w:rPr>
          <w:rFonts w:eastAsiaTheme="majorEastAsia" w:cs="Times New Roman"/>
          <w:color w:val="FF0000"/>
          <w:highlight w:val="yellow"/>
        </w:rPr>
        <w:t>TAU</w:t>
      </w:r>
      <w:r w:rsidR="005F44E8" w:rsidRPr="007F7AA4">
        <w:rPr>
          <w:rFonts w:eastAsiaTheme="majorEastAsia" w:cs="Times New Roman"/>
          <w:color w:val="FF0000"/>
          <w:highlight w:val="yellow"/>
        </w:rPr>
        <w:t>请求网络释放</w:t>
      </w:r>
      <w:r w:rsidR="005F44E8" w:rsidRPr="007F7AA4">
        <w:rPr>
          <w:rFonts w:eastAsiaTheme="majorEastAsia" w:cs="Times New Roman"/>
          <w:color w:val="FF0000"/>
          <w:highlight w:val="yellow"/>
        </w:rPr>
        <w:t>RRC</w:t>
      </w:r>
      <w:r w:rsidR="005F44E8" w:rsidRPr="007F7AA4">
        <w:rPr>
          <w:rFonts w:eastAsiaTheme="majorEastAsia" w:cs="Times New Roman"/>
          <w:color w:val="FF0000"/>
          <w:highlight w:val="yellow"/>
        </w:rPr>
        <w:t>连接，让出</w:t>
      </w:r>
      <w:r w:rsidR="005F44E8" w:rsidRPr="007F7AA4">
        <w:rPr>
          <w:rFonts w:eastAsiaTheme="majorEastAsia" w:cs="Times New Roman"/>
          <w:color w:val="FF0000"/>
          <w:highlight w:val="yellow"/>
        </w:rPr>
        <w:t>RF</w:t>
      </w:r>
      <w:r w:rsidR="005F44E8" w:rsidRPr="007F7AA4">
        <w:rPr>
          <w:rFonts w:eastAsiaTheme="majorEastAsia" w:cs="Times New Roman"/>
          <w:color w:val="FF0000"/>
          <w:highlight w:val="yellow"/>
        </w:rPr>
        <w:t>给主卡使用。但是网络未按照</w:t>
      </w:r>
      <w:r w:rsidR="005F44E8" w:rsidRPr="007F7AA4">
        <w:rPr>
          <w:rFonts w:eastAsiaTheme="majorEastAsia" w:cs="Times New Roman"/>
          <w:color w:val="FF0000"/>
          <w:highlight w:val="yellow"/>
        </w:rPr>
        <w:t>TAU Request</w:t>
      </w:r>
      <w:r w:rsidR="005F44E8" w:rsidRPr="007F7AA4">
        <w:rPr>
          <w:rFonts w:eastAsiaTheme="majorEastAsia" w:cs="Times New Roman"/>
          <w:color w:val="FF0000"/>
          <w:highlight w:val="yellow"/>
        </w:rPr>
        <w:t>消息中的</w:t>
      </w:r>
      <w:r w:rsidR="005F44E8" w:rsidRPr="007F7AA4">
        <w:rPr>
          <w:rFonts w:eastAsiaTheme="majorEastAsia" w:cs="Times New Roman"/>
          <w:color w:val="FF0000"/>
          <w:highlight w:val="yellow"/>
        </w:rPr>
        <w:t>active flag</w:t>
      </w:r>
      <w:r w:rsidR="005F44E8" w:rsidRPr="007F7AA4">
        <w:rPr>
          <w:rFonts w:eastAsiaTheme="majorEastAsia" w:cs="Times New Roman"/>
          <w:color w:val="FF0000"/>
          <w:highlight w:val="yellow"/>
        </w:rPr>
        <w:t>为</w:t>
      </w:r>
      <w:r w:rsidR="005F44E8" w:rsidRPr="007F7AA4">
        <w:rPr>
          <w:rFonts w:eastAsiaTheme="majorEastAsia" w:cs="Times New Roman"/>
          <w:color w:val="FF0000"/>
          <w:highlight w:val="yellow"/>
        </w:rPr>
        <w:t>0</w:t>
      </w:r>
      <w:r w:rsidR="005F44E8" w:rsidRPr="007F7AA4">
        <w:rPr>
          <w:rFonts w:eastAsiaTheme="majorEastAsia" w:cs="Times New Roman"/>
          <w:color w:val="FF0000"/>
          <w:highlight w:val="yellow"/>
        </w:rPr>
        <w:t>的设置来释放</w:t>
      </w:r>
      <w:r w:rsidR="005F44E8" w:rsidRPr="007F7AA4">
        <w:rPr>
          <w:rFonts w:eastAsiaTheme="majorEastAsia" w:cs="Times New Roman"/>
          <w:color w:val="FF0000"/>
          <w:highlight w:val="yellow"/>
        </w:rPr>
        <w:t>RRC</w:t>
      </w:r>
      <w:r w:rsidR="005F44E8" w:rsidRPr="007F7AA4">
        <w:rPr>
          <w:rFonts w:eastAsiaTheme="majorEastAsia" w:cs="Times New Roman"/>
          <w:color w:val="FF0000"/>
          <w:highlight w:val="yellow"/>
        </w:rPr>
        <w:t>连接，此时</w:t>
      </w:r>
      <w:r w:rsidR="005F44E8" w:rsidRPr="007F7AA4">
        <w:rPr>
          <w:rFonts w:eastAsiaTheme="majorEastAsia" w:cs="Times New Roman"/>
          <w:color w:val="FF0000"/>
          <w:highlight w:val="yellow"/>
        </w:rPr>
        <w:t>Modem</w:t>
      </w:r>
      <w:r w:rsidR="005F44E8" w:rsidRPr="007F7AA4">
        <w:rPr>
          <w:rFonts w:eastAsiaTheme="majorEastAsia" w:cs="Times New Roman"/>
          <w:color w:val="FF0000"/>
          <w:highlight w:val="yellow"/>
        </w:rPr>
        <w:t>会先将副卡</w:t>
      </w:r>
      <w:r w:rsidR="005F44E8" w:rsidRPr="007F7AA4">
        <w:rPr>
          <w:rFonts w:eastAsiaTheme="majorEastAsia" w:cs="Times New Roman"/>
          <w:color w:val="FF0000"/>
          <w:highlight w:val="yellow"/>
        </w:rPr>
        <w:t>RRC Local release</w:t>
      </w:r>
      <w:r w:rsidR="005F44E8" w:rsidRPr="007F7AA4">
        <w:rPr>
          <w:rFonts w:eastAsiaTheme="majorEastAsia" w:cs="Times New Roman"/>
          <w:color w:val="FF0000"/>
          <w:highlight w:val="yellow"/>
        </w:rPr>
        <w:t>，</w:t>
      </w:r>
      <w:r w:rsidR="002C4470" w:rsidRPr="007F7AA4">
        <w:rPr>
          <w:rFonts w:eastAsiaTheme="majorEastAsia" w:cs="Times New Roman"/>
          <w:color w:val="FF0000"/>
          <w:highlight w:val="yellow"/>
        </w:rPr>
        <w:t>10s</w:t>
      </w:r>
      <w:r w:rsidR="002C4470" w:rsidRPr="007F7AA4">
        <w:rPr>
          <w:rFonts w:eastAsiaTheme="majorEastAsia" w:cs="Times New Roman"/>
          <w:color w:val="FF0000"/>
          <w:highlight w:val="yellow"/>
        </w:rPr>
        <w:t>后做</w:t>
      </w:r>
      <w:r w:rsidR="002C4470" w:rsidRPr="007F7AA4">
        <w:rPr>
          <w:rFonts w:eastAsiaTheme="majorEastAsia" w:cs="Times New Roman"/>
          <w:color w:val="FF0000"/>
          <w:highlight w:val="yellow"/>
        </w:rPr>
        <w:t>TAU</w:t>
      </w:r>
      <w:r w:rsidR="002C4470" w:rsidRPr="007F7AA4">
        <w:rPr>
          <w:rFonts w:eastAsiaTheme="majorEastAsia" w:cs="Times New Roman"/>
          <w:color w:val="FF0000"/>
          <w:highlight w:val="yellow"/>
        </w:rPr>
        <w:t>与网络同步。这</w:t>
      </w:r>
      <w:r w:rsidR="002C4470" w:rsidRPr="007F7AA4">
        <w:rPr>
          <w:rFonts w:eastAsiaTheme="majorEastAsia" w:cs="Times New Roman"/>
          <w:color w:val="FF0000"/>
          <w:highlight w:val="yellow"/>
        </w:rPr>
        <w:t>10s</w:t>
      </w:r>
      <w:r w:rsidR="002C4470" w:rsidRPr="007F7AA4">
        <w:rPr>
          <w:rFonts w:eastAsiaTheme="majorEastAsia" w:cs="Times New Roman"/>
          <w:color w:val="FF0000"/>
          <w:highlight w:val="yellow"/>
        </w:rPr>
        <w:t>内，副卡和网络的</w:t>
      </w:r>
      <w:r w:rsidR="002C4470" w:rsidRPr="007F7AA4">
        <w:rPr>
          <w:rFonts w:eastAsiaTheme="majorEastAsia" w:cs="Times New Roman"/>
          <w:color w:val="FF0000"/>
          <w:highlight w:val="yellow"/>
        </w:rPr>
        <w:t>RRC</w:t>
      </w:r>
      <w:r w:rsidR="002C4470" w:rsidRPr="007F7AA4">
        <w:rPr>
          <w:rFonts w:eastAsiaTheme="majorEastAsia" w:cs="Times New Roman"/>
          <w:color w:val="FF0000"/>
          <w:highlight w:val="yellow"/>
        </w:rPr>
        <w:t>状态不同步，大概率会丢</w:t>
      </w:r>
      <w:r w:rsidR="002C4470" w:rsidRPr="007F7AA4">
        <w:rPr>
          <w:rFonts w:eastAsiaTheme="majorEastAsia" w:cs="Times New Roman"/>
          <w:color w:val="FF0000"/>
          <w:highlight w:val="yellow"/>
        </w:rPr>
        <w:t>Paging</w:t>
      </w:r>
      <w:r w:rsidR="002C4470" w:rsidRPr="007F7AA4">
        <w:rPr>
          <w:rFonts w:eastAsiaTheme="majorEastAsia" w:cs="Times New Roman"/>
          <w:color w:val="FF0000"/>
          <w:highlight w:val="yellow"/>
        </w:rPr>
        <w:t>。</w:t>
      </w:r>
    </w:p>
    <w:p w14:paraId="2309B613" w14:textId="0D0B639D" w:rsidR="00EF178B" w:rsidRPr="007F7AA4" w:rsidRDefault="00EF178B" w:rsidP="00E23346">
      <w:pPr>
        <w:rPr>
          <w:rFonts w:eastAsiaTheme="majorEastAsia" w:cs="Times New Roman"/>
          <w:color w:val="FF0000"/>
        </w:rPr>
      </w:pPr>
      <w:r w:rsidRPr="007F7AA4">
        <w:rPr>
          <w:rFonts w:eastAsiaTheme="majorEastAsia" w:cs="Times New Roman"/>
          <w:color w:val="FF0000"/>
        </w:rPr>
        <w:t>分析流程：查看副卡在</w:t>
      </w:r>
      <w:r w:rsidRPr="007F7AA4">
        <w:rPr>
          <w:rFonts w:eastAsiaTheme="majorEastAsia" w:cs="Times New Roman"/>
          <w:color w:val="FF0000"/>
        </w:rPr>
        <w:t>TAU Request</w:t>
      </w:r>
      <w:r w:rsidRPr="007F7AA4">
        <w:rPr>
          <w:rFonts w:eastAsiaTheme="majorEastAsia" w:cs="Times New Roman"/>
          <w:color w:val="FF0000"/>
        </w:rPr>
        <w:t>（</w:t>
      </w:r>
      <w:r w:rsidRPr="007F7AA4">
        <w:rPr>
          <w:rFonts w:eastAsiaTheme="majorEastAsia" w:cs="Times New Roman"/>
        </w:rPr>
        <w:tab/>
        <w:t xml:space="preserve">ACTIVE flag </w:t>
      </w:r>
      <w:r w:rsidRPr="007F7AA4">
        <w:rPr>
          <w:rFonts w:eastAsiaTheme="majorEastAsia" w:cs="Times New Roman"/>
        </w:rPr>
        <w:t>为</w:t>
      </w:r>
      <w:r w:rsidRPr="007F7AA4">
        <w:rPr>
          <w:rFonts w:eastAsiaTheme="majorEastAsia" w:cs="Times New Roman"/>
        </w:rPr>
        <w:t>false</w:t>
      </w:r>
      <w:r w:rsidRPr="007F7AA4">
        <w:rPr>
          <w:rFonts w:eastAsiaTheme="majorEastAsia" w:cs="Times New Roman"/>
          <w:color w:val="FF0000"/>
        </w:rPr>
        <w:t>）后，是否存在网络下发</w:t>
      </w:r>
      <w:r w:rsidRPr="007F7AA4">
        <w:rPr>
          <w:rFonts w:eastAsiaTheme="majorEastAsia" w:cs="Times New Roman"/>
          <w:color w:val="FF0000"/>
        </w:rPr>
        <w:t>RRCConnectionRelease</w:t>
      </w:r>
      <w:r w:rsidRPr="007F7AA4">
        <w:rPr>
          <w:rFonts w:eastAsiaTheme="majorEastAsia" w:cs="Times New Roman"/>
          <w:color w:val="FF0000"/>
        </w:rPr>
        <w:t>消息，若未发送，则</w:t>
      </w:r>
      <w:r w:rsidRPr="007F7AA4">
        <w:rPr>
          <w:rFonts w:eastAsiaTheme="majorEastAsia" w:cs="Times New Roman"/>
          <w:color w:val="FF0000"/>
        </w:rPr>
        <w:t>UE</w:t>
      </w:r>
      <w:r w:rsidRPr="007F7AA4">
        <w:rPr>
          <w:rFonts w:eastAsiaTheme="majorEastAsia" w:cs="Times New Roman"/>
          <w:color w:val="FF0000"/>
        </w:rPr>
        <w:t>侧副卡会</w:t>
      </w:r>
      <w:r w:rsidRPr="007F7AA4">
        <w:rPr>
          <w:rFonts w:eastAsiaTheme="majorEastAsia" w:cs="Times New Roman"/>
          <w:color w:val="FF0000"/>
        </w:rPr>
        <w:t>local release RRC</w:t>
      </w:r>
      <w:r w:rsidRPr="007F7AA4">
        <w:rPr>
          <w:rFonts w:eastAsiaTheme="majorEastAsia" w:cs="Times New Roman"/>
          <w:color w:val="FF0000"/>
        </w:rPr>
        <w:t>连接导致</w:t>
      </w:r>
      <w:r w:rsidRPr="007F7AA4">
        <w:rPr>
          <w:rFonts w:eastAsiaTheme="majorEastAsia" w:cs="Times New Roman"/>
          <w:color w:val="FF0000"/>
        </w:rPr>
        <w:t>UE</w:t>
      </w:r>
      <w:r w:rsidRPr="007F7AA4">
        <w:rPr>
          <w:rFonts w:eastAsiaTheme="majorEastAsia" w:cs="Times New Roman"/>
          <w:color w:val="FF0000"/>
        </w:rPr>
        <w:t>侧副卡与网络</w:t>
      </w:r>
      <w:r w:rsidRPr="007F7AA4">
        <w:rPr>
          <w:rFonts w:eastAsiaTheme="majorEastAsia" w:cs="Times New Roman"/>
          <w:color w:val="FF0000"/>
        </w:rPr>
        <w:t>RRC</w:t>
      </w:r>
      <w:r w:rsidRPr="007F7AA4">
        <w:rPr>
          <w:rFonts w:eastAsiaTheme="majorEastAsia" w:cs="Times New Roman"/>
          <w:color w:val="FF0000"/>
        </w:rPr>
        <w:t>的连接状态不同步，从而产生丢寻呼消息。</w:t>
      </w:r>
    </w:p>
    <w:p w14:paraId="502A32C5" w14:textId="52FFC5B1" w:rsidR="00E23346" w:rsidRPr="007F7AA4" w:rsidRDefault="00534F16" w:rsidP="00E23346">
      <w:pPr>
        <w:rPr>
          <w:rFonts w:eastAsiaTheme="majorEastAsia" w:cs="Times New Roman"/>
        </w:rPr>
      </w:pPr>
      <w:r w:rsidRPr="007F7AA4">
        <w:rPr>
          <w:rFonts w:eastAsiaTheme="majorEastAsia" w:cs="Times New Roman"/>
        </w:rPr>
        <w:t>A</w:t>
      </w:r>
      <w:hyperlink r:id="rId37" w:history="1">
        <w:r w:rsidR="00E23346" w:rsidRPr="007F7AA4">
          <w:rPr>
            <w:rFonts w:eastAsiaTheme="majorEastAsia" w:cs="Times New Roman"/>
          </w:rPr>
          <w:t>GATE-6627</w:t>
        </w:r>
      </w:hyperlink>
      <w:r w:rsidR="00E23346" w:rsidRPr="007F7AA4">
        <w:rPr>
          <w:rFonts w:eastAsiaTheme="majorEastAsia" w:cs="Times New Roman"/>
        </w:rPr>
        <w:t xml:space="preserve"> FT_K11T_XiaMen_</w:t>
      </w:r>
      <w:r w:rsidR="00E23346" w:rsidRPr="007F7AA4">
        <w:rPr>
          <w:rFonts w:eastAsiaTheme="majorEastAsia" w:cs="Times New Roman"/>
        </w:rPr>
        <w:t>联通</w:t>
      </w:r>
      <w:r w:rsidR="00E23346" w:rsidRPr="007F7AA4">
        <w:rPr>
          <w:rFonts w:eastAsiaTheme="majorEastAsia" w:cs="Times New Roman"/>
        </w:rPr>
        <w:t>5G NSA VoLTE</w:t>
      </w:r>
      <w:r w:rsidR="00E23346" w:rsidRPr="007F7AA4">
        <w:rPr>
          <w:rFonts w:eastAsiaTheme="majorEastAsia" w:cs="Times New Roman"/>
        </w:rPr>
        <w:t>主卡</w:t>
      </w:r>
      <w:r w:rsidR="00E23346" w:rsidRPr="007F7AA4">
        <w:rPr>
          <w:rFonts w:eastAsiaTheme="majorEastAsia" w:cs="Times New Roman"/>
        </w:rPr>
        <w:t>+</w:t>
      </w:r>
      <w:r w:rsidR="00E23346" w:rsidRPr="007F7AA4">
        <w:rPr>
          <w:rFonts w:eastAsiaTheme="majorEastAsia" w:cs="Times New Roman"/>
        </w:rPr>
        <w:t>移动</w:t>
      </w:r>
      <w:r w:rsidR="00E23346" w:rsidRPr="007F7AA4">
        <w:rPr>
          <w:rFonts w:eastAsiaTheme="majorEastAsia" w:cs="Times New Roman"/>
        </w:rPr>
        <w:t>5G NSA VoLTE</w:t>
      </w:r>
      <w:r w:rsidR="00E23346" w:rsidRPr="007F7AA4">
        <w:rPr>
          <w:rFonts w:eastAsiaTheme="majorEastAsia" w:cs="Times New Roman"/>
        </w:rPr>
        <w:t>副卡</w:t>
      </w:r>
      <w:r w:rsidR="00E23346" w:rsidRPr="007F7AA4">
        <w:rPr>
          <w:rFonts w:eastAsiaTheme="majorEastAsia" w:cs="Times New Roman"/>
        </w:rPr>
        <w:t>,</w:t>
      </w:r>
      <w:r w:rsidR="00E23346" w:rsidRPr="007F7AA4">
        <w:rPr>
          <w:rFonts w:eastAsiaTheme="majorEastAsia" w:cs="Times New Roman"/>
        </w:rPr>
        <w:t>副卡通话，高概率</w:t>
      </w:r>
      <w:r w:rsidR="00E23346" w:rsidRPr="007F7AA4">
        <w:rPr>
          <w:rFonts w:eastAsiaTheme="majorEastAsia" w:cs="Times New Roman"/>
        </w:rPr>
        <w:t>Call Fail(4/5)_0622</w:t>
      </w:r>
    </w:p>
    <w:tbl>
      <w:tblPr>
        <w:tblStyle w:val="a7"/>
        <w:tblW w:w="0" w:type="auto"/>
        <w:tblLook w:val="04A0" w:firstRow="1" w:lastRow="0" w:firstColumn="1" w:lastColumn="0" w:noHBand="0" w:noVBand="1"/>
      </w:tblPr>
      <w:tblGrid>
        <w:gridCol w:w="13454"/>
      </w:tblGrid>
      <w:tr w:rsidR="00534F16" w:rsidRPr="007F7AA4" w14:paraId="462EC8D6" w14:textId="77777777" w:rsidTr="00534F16">
        <w:tc>
          <w:tcPr>
            <w:tcW w:w="13454" w:type="dxa"/>
          </w:tcPr>
          <w:p w14:paraId="7585C5EC" w14:textId="77777777" w:rsidR="00534F16" w:rsidRPr="007F7AA4" w:rsidRDefault="00534F16" w:rsidP="00534F16">
            <w:pPr>
              <w:rPr>
                <w:rFonts w:eastAsiaTheme="majorEastAsia" w:cs="Times New Roman"/>
              </w:rPr>
            </w:pPr>
            <w:r w:rsidRPr="007F7AA4">
              <w:rPr>
                <w:rFonts w:eastAsiaTheme="majorEastAsia" w:cs="Times New Roman"/>
              </w:rPr>
              <w:t>Analysis of logs with log prints</w:t>
            </w:r>
            <w:r w:rsidRPr="007F7AA4">
              <w:rPr>
                <w:rFonts w:eastAsiaTheme="majorEastAsia" w:cs="Times New Roman"/>
              </w:rPr>
              <w:t>：</w:t>
            </w:r>
          </w:p>
          <w:p w14:paraId="2B73407F" w14:textId="6042CB9C" w:rsidR="00534F16" w:rsidRPr="007F7AA4" w:rsidRDefault="00534F16" w:rsidP="00534F16">
            <w:pPr>
              <w:rPr>
                <w:rFonts w:eastAsiaTheme="majorEastAsia" w:cs="Times New Roman"/>
              </w:rPr>
            </w:pPr>
            <w:r w:rsidRPr="007F7AA4">
              <w:rPr>
                <w:rFonts w:eastAsiaTheme="majorEastAsia" w:cs="Times New Roman"/>
              </w:rPr>
              <w:t>//MT</w:t>
            </w:r>
          </w:p>
          <w:p w14:paraId="7F7E0DBE" w14:textId="77777777" w:rsidR="00534F16" w:rsidRPr="007F7AA4" w:rsidRDefault="00534F16" w:rsidP="00534F16">
            <w:pPr>
              <w:rPr>
                <w:rFonts w:eastAsiaTheme="majorEastAsia" w:cs="Times New Roman"/>
              </w:rPr>
            </w:pPr>
            <w:r w:rsidRPr="007F7AA4">
              <w:rPr>
                <w:rFonts w:eastAsiaTheme="majorEastAsia" w:cs="Times New Roman"/>
              </w:rPr>
              <w:t>Type</w:t>
            </w:r>
            <w:r w:rsidRPr="007F7AA4">
              <w:rPr>
                <w:rFonts w:eastAsiaTheme="majorEastAsia" w:cs="Times New Roman"/>
              </w:rPr>
              <w:tab/>
              <w:t>Index</w:t>
            </w:r>
            <w:r w:rsidRPr="007F7AA4">
              <w:rPr>
                <w:rFonts w:eastAsiaTheme="majorEastAsia" w:cs="Times New Roman"/>
              </w:rPr>
              <w:tab/>
              <w:t>Time</w:t>
            </w:r>
            <w:r w:rsidRPr="007F7AA4">
              <w:rPr>
                <w:rFonts w:eastAsiaTheme="majorEastAsia" w:cs="Times New Roman"/>
              </w:rPr>
              <w:tab/>
              <w:t>Local Time</w:t>
            </w:r>
            <w:r w:rsidRPr="007F7AA4">
              <w:rPr>
                <w:rFonts w:eastAsiaTheme="majorEastAsia" w:cs="Times New Roman"/>
              </w:rPr>
              <w:tab/>
              <w:t>Module</w:t>
            </w:r>
            <w:r w:rsidRPr="007F7AA4">
              <w:rPr>
                <w:rFonts w:eastAsiaTheme="majorEastAsia" w:cs="Times New Roman"/>
              </w:rPr>
              <w:tab/>
              <w:t>Message</w:t>
            </w:r>
            <w:r w:rsidRPr="007F7AA4">
              <w:rPr>
                <w:rFonts w:eastAsiaTheme="majorEastAsia" w:cs="Times New Roman"/>
              </w:rPr>
              <w:tab/>
              <w:t>Comment</w:t>
            </w:r>
            <w:r w:rsidRPr="007F7AA4">
              <w:rPr>
                <w:rFonts w:eastAsiaTheme="majorEastAsia" w:cs="Times New Roman"/>
              </w:rPr>
              <w:tab/>
              <w:t>Time Differences</w:t>
            </w:r>
          </w:p>
          <w:p w14:paraId="21E2286A" w14:textId="77777777" w:rsidR="00534F16" w:rsidRPr="007F7AA4" w:rsidRDefault="00534F16" w:rsidP="00534F16">
            <w:pPr>
              <w:rPr>
                <w:rFonts w:eastAsiaTheme="majorEastAsia" w:cs="Times New Roman"/>
              </w:rPr>
            </w:pPr>
            <w:r w:rsidRPr="007F7AA4">
              <w:rPr>
                <w:rFonts w:eastAsiaTheme="majorEastAsia" w:cs="Times New Roman"/>
              </w:rPr>
              <w:t>SYS</w:t>
            </w:r>
            <w:r w:rsidRPr="007F7AA4">
              <w:rPr>
                <w:rFonts w:eastAsiaTheme="majorEastAsia" w:cs="Times New Roman"/>
              </w:rPr>
              <w:tab/>
              <w:t>725856</w:t>
            </w:r>
            <w:r w:rsidRPr="007F7AA4">
              <w:rPr>
                <w:rFonts w:eastAsiaTheme="majorEastAsia" w:cs="Times New Roman"/>
              </w:rPr>
              <w:tab/>
              <w:t>55540528</w:t>
            </w:r>
            <w:r w:rsidRPr="007F7AA4">
              <w:rPr>
                <w:rFonts w:eastAsiaTheme="majorEastAsia" w:cs="Times New Roman"/>
              </w:rPr>
              <w:tab/>
              <w:t>14:44:31:228</w:t>
            </w:r>
            <w:r w:rsidRPr="007F7AA4">
              <w:rPr>
                <w:rFonts w:eastAsiaTheme="majorEastAsia" w:cs="Times New Roman"/>
              </w:rPr>
              <w:tab/>
              <w:t>NIL</w:t>
            </w:r>
            <w:r w:rsidRPr="007F7AA4">
              <w:rPr>
                <w:rFonts w:eastAsiaTheme="majorEastAsia" w:cs="Times New Roman"/>
              </w:rPr>
              <w:tab/>
              <w:t>[AT_RX p58,ch0]AT+EDATASIM=2</w:t>
            </w:r>
            <w:r w:rsidRPr="007F7AA4">
              <w:rPr>
                <w:rFonts w:eastAsiaTheme="majorEastAsia" w:cs="Times New Roman"/>
              </w:rPr>
              <w:tab/>
              <w:t xml:space="preserve"> </w:t>
            </w:r>
            <w:r w:rsidRPr="007F7AA4">
              <w:rPr>
                <w:rFonts w:eastAsiaTheme="majorEastAsia" w:cs="Times New Roman"/>
              </w:rPr>
              <w:tab/>
              <w:t xml:space="preserve"> </w:t>
            </w:r>
          </w:p>
          <w:p w14:paraId="7C351DAE" w14:textId="77777777" w:rsidR="00534F16" w:rsidRPr="007F7AA4" w:rsidRDefault="00534F16" w:rsidP="00534F16">
            <w:pPr>
              <w:rPr>
                <w:rFonts w:eastAsiaTheme="majorEastAsia" w:cs="Times New Roman"/>
              </w:rPr>
            </w:pPr>
            <w:r w:rsidRPr="007F7AA4">
              <w:rPr>
                <w:rFonts w:eastAsiaTheme="majorEastAsia" w:cs="Times New Roman"/>
              </w:rPr>
              <w:t>PS</w:t>
            </w:r>
            <w:r w:rsidRPr="007F7AA4">
              <w:rPr>
                <w:rFonts w:eastAsiaTheme="majorEastAsia" w:cs="Times New Roman"/>
              </w:rPr>
              <w:tab/>
              <w:t>725871</w:t>
            </w:r>
            <w:r w:rsidRPr="007F7AA4">
              <w:rPr>
                <w:rFonts w:eastAsiaTheme="majorEastAsia" w:cs="Times New Roman"/>
              </w:rPr>
              <w:tab/>
              <w:t>55540531</w:t>
            </w:r>
            <w:r w:rsidRPr="007F7AA4">
              <w:rPr>
                <w:rFonts w:eastAsiaTheme="majorEastAsia" w:cs="Times New Roman"/>
              </w:rPr>
              <w:tab/>
              <w:t>14:44:31:228</w:t>
            </w:r>
            <w:r w:rsidRPr="007F7AA4">
              <w:rPr>
                <w:rFonts w:eastAsiaTheme="majorEastAsia" w:cs="Times New Roman"/>
              </w:rPr>
              <w:tab/>
              <w:t>D2AM</w:t>
            </w:r>
            <w:r w:rsidRPr="007F7AA4">
              <w:rPr>
                <w:rFonts w:eastAsiaTheme="majorEastAsia" w:cs="Times New Roman"/>
              </w:rPr>
              <w:tab/>
              <w:t>receive datasim default sim_slot = 2</w:t>
            </w:r>
            <w:r w:rsidRPr="007F7AA4">
              <w:rPr>
                <w:rFonts w:eastAsiaTheme="majorEastAsia" w:cs="Times New Roman"/>
              </w:rPr>
              <w:tab/>
              <w:t xml:space="preserve"> </w:t>
            </w:r>
            <w:r w:rsidRPr="007F7AA4">
              <w:rPr>
                <w:rFonts w:eastAsiaTheme="majorEastAsia" w:cs="Times New Roman"/>
              </w:rPr>
              <w:tab/>
              <w:t xml:space="preserve"> </w:t>
            </w:r>
          </w:p>
          <w:p w14:paraId="1CC09EBD" w14:textId="77777777" w:rsidR="00534F16" w:rsidRPr="007F7AA4" w:rsidRDefault="00534F16" w:rsidP="00534F16">
            <w:pPr>
              <w:rPr>
                <w:rFonts w:eastAsiaTheme="majorEastAsia" w:cs="Times New Roman"/>
              </w:rPr>
            </w:pPr>
            <w:r w:rsidRPr="007F7AA4">
              <w:rPr>
                <w:rFonts w:eastAsiaTheme="majorEastAsia" w:cs="Times New Roman"/>
              </w:rPr>
              <w:t>PS</w:t>
            </w:r>
            <w:r w:rsidRPr="007F7AA4">
              <w:rPr>
                <w:rFonts w:eastAsiaTheme="majorEastAsia" w:cs="Times New Roman"/>
              </w:rPr>
              <w:tab/>
              <w:t>725876</w:t>
            </w:r>
            <w:r w:rsidRPr="007F7AA4">
              <w:rPr>
                <w:rFonts w:eastAsiaTheme="majorEastAsia" w:cs="Times New Roman"/>
              </w:rPr>
              <w:tab/>
              <w:t>55540531</w:t>
            </w:r>
            <w:r w:rsidRPr="007F7AA4">
              <w:rPr>
                <w:rFonts w:eastAsiaTheme="majorEastAsia" w:cs="Times New Roman"/>
              </w:rPr>
              <w:tab/>
              <w:t>14:44:31:228</w:t>
            </w:r>
            <w:r w:rsidRPr="007F7AA4">
              <w:rPr>
                <w:rFonts w:eastAsiaTheme="majorEastAsia" w:cs="Times New Roman"/>
              </w:rPr>
              <w:tab/>
              <w:t>D2AM</w:t>
            </w:r>
            <w:r w:rsidRPr="007F7AA4">
              <w:rPr>
                <w:rFonts w:eastAsiaTheme="majorEastAsia" w:cs="Times New Roman"/>
              </w:rPr>
              <w:tab/>
              <w:t>NVRAM set prefered sim slot = 2</w:t>
            </w:r>
            <w:r w:rsidRPr="007F7AA4">
              <w:rPr>
                <w:rFonts w:eastAsiaTheme="majorEastAsia" w:cs="Times New Roman"/>
              </w:rPr>
              <w:tab/>
              <w:t xml:space="preserve"> </w:t>
            </w:r>
            <w:r w:rsidRPr="007F7AA4">
              <w:rPr>
                <w:rFonts w:eastAsiaTheme="majorEastAsia" w:cs="Times New Roman"/>
              </w:rPr>
              <w:tab/>
              <w:t xml:space="preserve"> </w:t>
            </w:r>
          </w:p>
          <w:p w14:paraId="24967C53" w14:textId="77777777" w:rsidR="00534F16" w:rsidRPr="007F7AA4" w:rsidRDefault="00534F16" w:rsidP="00534F16">
            <w:pPr>
              <w:rPr>
                <w:rFonts w:eastAsiaTheme="majorEastAsia" w:cs="Times New Roman"/>
              </w:rPr>
            </w:pPr>
            <w:r w:rsidRPr="007F7AA4">
              <w:rPr>
                <w:rFonts w:eastAsiaTheme="majorEastAsia" w:cs="Times New Roman"/>
              </w:rPr>
              <w:t>OTA</w:t>
            </w:r>
            <w:r w:rsidRPr="007F7AA4">
              <w:rPr>
                <w:rFonts w:eastAsiaTheme="majorEastAsia" w:cs="Times New Roman"/>
              </w:rPr>
              <w:tab/>
              <w:t>781954</w:t>
            </w:r>
            <w:r w:rsidRPr="007F7AA4">
              <w:rPr>
                <w:rFonts w:eastAsiaTheme="majorEastAsia" w:cs="Times New Roman"/>
              </w:rPr>
              <w:tab/>
              <w:t>55567934</w:t>
            </w:r>
            <w:r w:rsidRPr="007F7AA4">
              <w:rPr>
                <w:rFonts w:eastAsiaTheme="majorEastAsia" w:cs="Times New Roman"/>
              </w:rPr>
              <w:tab/>
              <w:t>14:44:32:829</w:t>
            </w:r>
            <w:r w:rsidRPr="007F7AA4">
              <w:rPr>
                <w:rFonts w:eastAsiaTheme="majorEastAsia" w:cs="Times New Roman"/>
              </w:rPr>
              <w:tab/>
              <w:t>ERRC_MOB_2</w:t>
            </w:r>
            <w:r w:rsidRPr="007F7AA4">
              <w:rPr>
                <w:rFonts w:eastAsiaTheme="majorEastAsia" w:cs="Times New Roman"/>
              </w:rPr>
              <w:tab/>
              <w:t>[MS-&gt;NW] ERRC_MeasurementReport (EARFCN[3750], PCI[297]) (measID[7] periodic earfcn[3750])</w:t>
            </w:r>
            <w:r w:rsidRPr="007F7AA4">
              <w:rPr>
                <w:rFonts w:eastAsiaTheme="majorEastAsia" w:cs="Times New Roman"/>
              </w:rPr>
              <w:tab/>
              <w:t xml:space="preserve"> </w:t>
            </w:r>
            <w:r w:rsidRPr="007F7AA4">
              <w:rPr>
                <w:rFonts w:eastAsiaTheme="majorEastAsia" w:cs="Times New Roman"/>
              </w:rPr>
              <w:tab/>
              <w:t xml:space="preserve"> </w:t>
            </w:r>
          </w:p>
          <w:p w14:paraId="3C2C3074" w14:textId="77777777" w:rsidR="00534F16" w:rsidRPr="007F7AA4" w:rsidRDefault="00534F16" w:rsidP="00534F16">
            <w:pPr>
              <w:rPr>
                <w:rFonts w:eastAsiaTheme="majorEastAsia" w:cs="Times New Roman"/>
              </w:rPr>
            </w:pPr>
            <w:r w:rsidRPr="007F7AA4">
              <w:rPr>
                <w:rFonts w:eastAsiaTheme="majorEastAsia" w:cs="Times New Roman"/>
                <w:highlight w:val="yellow"/>
              </w:rPr>
              <w:t>OTA</w:t>
            </w:r>
            <w:r w:rsidRPr="007F7AA4">
              <w:rPr>
                <w:rFonts w:eastAsiaTheme="majorEastAsia" w:cs="Times New Roman"/>
                <w:highlight w:val="yellow"/>
              </w:rPr>
              <w:tab/>
              <w:t>791609</w:t>
            </w:r>
            <w:r w:rsidRPr="007F7AA4">
              <w:rPr>
                <w:rFonts w:eastAsiaTheme="majorEastAsia" w:cs="Times New Roman"/>
                <w:highlight w:val="yellow"/>
              </w:rPr>
              <w:tab/>
              <w:t>55574122</w:t>
            </w:r>
            <w:r w:rsidRPr="007F7AA4">
              <w:rPr>
                <w:rFonts w:eastAsiaTheme="majorEastAsia" w:cs="Times New Roman"/>
                <w:highlight w:val="yellow"/>
              </w:rPr>
              <w:tab/>
              <w:t>14:44:33:230</w:t>
            </w:r>
            <w:r w:rsidRPr="007F7AA4">
              <w:rPr>
                <w:rFonts w:eastAsiaTheme="majorEastAsia" w:cs="Times New Roman"/>
                <w:highlight w:val="yellow"/>
              </w:rPr>
              <w:tab/>
              <w:t>EMM_NASMSG</w:t>
            </w:r>
            <w:r w:rsidRPr="007F7AA4">
              <w:rPr>
                <w:rFonts w:eastAsiaTheme="majorEastAsia" w:cs="Times New Roman"/>
                <w:highlight w:val="yellow"/>
              </w:rPr>
              <w:tab/>
              <w:t>[MS-&gt;NW] EMM_Tracking_Area_Update_Request(EPS update type="EMM_UPDATE_TYPE_COMBINED_TAU", active flag="KAL_FALSE")</w:t>
            </w:r>
            <w:r w:rsidRPr="007F7AA4">
              <w:rPr>
                <w:rFonts w:eastAsiaTheme="majorEastAsia" w:cs="Times New Roman"/>
                <w:highlight w:val="yellow"/>
              </w:rPr>
              <w:tab/>
              <w:t xml:space="preserve">ACTIVE flag </w:t>
            </w:r>
            <w:r w:rsidRPr="007F7AA4">
              <w:rPr>
                <w:rFonts w:eastAsiaTheme="majorEastAsia" w:cs="Times New Roman"/>
                <w:highlight w:val="yellow"/>
              </w:rPr>
              <w:t>带</w:t>
            </w:r>
            <w:r w:rsidRPr="007F7AA4">
              <w:rPr>
                <w:rFonts w:eastAsiaTheme="majorEastAsia" w:cs="Times New Roman"/>
                <w:highlight w:val="yellow"/>
              </w:rPr>
              <w:t>false</w:t>
            </w:r>
            <w:r w:rsidRPr="007F7AA4">
              <w:rPr>
                <w:rFonts w:eastAsiaTheme="majorEastAsia" w:cs="Times New Roman"/>
              </w:rPr>
              <w:tab/>
              <w:t xml:space="preserve"> </w:t>
            </w:r>
          </w:p>
          <w:p w14:paraId="064BA3BE" w14:textId="77777777" w:rsidR="00534F16" w:rsidRPr="007F7AA4" w:rsidRDefault="00534F16" w:rsidP="00534F16">
            <w:pPr>
              <w:rPr>
                <w:rFonts w:eastAsiaTheme="majorEastAsia" w:cs="Times New Roman"/>
              </w:rPr>
            </w:pPr>
            <w:r w:rsidRPr="007F7AA4">
              <w:rPr>
                <w:rFonts w:eastAsiaTheme="majorEastAsia" w:cs="Times New Roman"/>
              </w:rPr>
              <w:t>OTA</w:t>
            </w:r>
            <w:r w:rsidRPr="007F7AA4">
              <w:rPr>
                <w:rFonts w:eastAsiaTheme="majorEastAsia" w:cs="Times New Roman"/>
              </w:rPr>
              <w:tab/>
              <w:t>795545</w:t>
            </w:r>
            <w:r w:rsidRPr="007F7AA4">
              <w:rPr>
                <w:rFonts w:eastAsiaTheme="majorEastAsia" w:cs="Times New Roman"/>
              </w:rPr>
              <w:tab/>
              <w:t>55576363</w:t>
            </w:r>
            <w:r w:rsidRPr="007F7AA4">
              <w:rPr>
                <w:rFonts w:eastAsiaTheme="majorEastAsia" w:cs="Times New Roman"/>
              </w:rPr>
              <w:tab/>
              <w:t>14:44:33:431</w:t>
            </w:r>
            <w:r w:rsidRPr="007F7AA4">
              <w:rPr>
                <w:rFonts w:eastAsiaTheme="majorEastAsia" w:cs="Times New Roman"/>
              </w:rPr>
              <w:tab/>
              <w:t>EMM_NASMSG</w:t>
            </w:r>
            <w:r w:rsidRPr="007F7AA4">
              <w:rPr>
                <w:rFonts w:eastAsiaTheme="majorEastAsia" w:cs="Times New Roman"/>
              </w:rPr>
              <w:tab/>
              <w:t>[NW-&gt;MS] EMM_Tracking_Area_Update_Accept(EPS update result="EMM_UPDATE_RESULT_COMBINED_UPDATED")</w:t>
            </w:r>
            <w:r w:rsidRPr="007F7AA4">
              <w:rPr>
                <w:rFonts w:eastAsiaTheme="majorEastAsia" w:cs="Times New Roman"/>
              </w:rPr>
              <w:tab/>
              <w:t xml:space="preserve"> </w:t>
            </w:r>
            <w:r w:rsidRPr="007F7AA4">
              <w:rPr>
                <w:rFonts w:eastAsiaTheme="majorEastAsia" w:cs="Times New Roman"/>
              </w:rPr>
              <w:tab/>
              <w:t xml:space="preserve"> </w:t>
            </w:r>
          </w:p>
          <w:p w14:paraId="1ED55C15" w14:textId="77777777" w:rsidR="00534F16" w:rsidRPr="007F7AA4" w:rsidRDefault="00534F16" w:rsidP="00534F16">
            <w:pPr>
              <w:rPr>
                <w:rFonts w:eastAsiaTheme="majorEastAsia" w:cs="Times New Roman"/>
              </w:rPr>
            </w:pPr>
            <w:r w:rsidRPr="007F7AA4">
              <w:rPr>
                <w:rFonts w:eastAsiaTheme="majorEastAsia" w:cs="Times New Roman"/>
              </w:rPr>
              <w:t>OTA</w:t>
            </w:r>
            <w:r w:rsidRPr="007F7AA4">
              <w:rPr>
                <w:rFonts w:eastAsiaTheme="majorEastAsia" w:cs="Times New Roman"/>
              </w:rPr>
              <w:tab/>
              <w:t>795999</w:t>
            </w:r>
            <w:r w:rsidRPr="007F7AA4">
              <w:rPr>
                <w:rFonts w:eastAsiaTheme="majorEastAsia" w:cs="Times New Roman"/>
              </w:rPr>
              <w:tab/>
              <w:t>55576387</w:t>
            </w:r>
            <w:r w:rsidRPr="007F7AA4">
              <w:rPr>
                <w:rFonts w:eastAsiaTheme="majorEastAsia" w:cs="Times New Roman"/>
              </w:rPr>
              <w:tab/>
              <w:t>14:44:33:431</w:t>
            </w:r>
            <w:r w:rsidRPr="007F7AA4">
              <w:rPr>
                <w:rFonts w:eastAsiaTheme="majorEastAsia" w:cs="Times New Roman"/>
              </w:rPr>
              <w:tab/>
              <w:t>EMM_NASMSG</w:t>
            </w:r>
            <w:r w:rsidRPr="007F7AA4">
              <w:rPr>
                <w:rFonts w:eastAsiaTheme="majorEastAsia" w:cs="Times New Roman"/>
              </w:rPr>
              <w:tab/>
              <w:t>[MS-&gt;NW] EMM_Tracking_Area_Update_Complete</w:t>
            </w:r>
            <w:r w:rsidRPr="007F7AA4">
              <w:rPr>
                <w:rFonts w:eastAsiaTheme="majorEastAsia" w:cs="Times New Roman"/>
              </w:rPr>
              <w:tab/>
              <w:t xml:space="preserve"> </w:t>
            </w:r>
            <w:r w:rsidRPr="007F7AA4">
              <w:rPr>
                <w:rFonts w:eastAsiaTheme="majorEastAsia" w:cs="Times New Roman"/>
              </w:rPr>
              <w:tab/>
              <w:t xml:space="preserve"> </w:t>
            </w:r>
          </w:p>
          <w:p w14:paraId="7A3A63F9" w14:textId="77777777" w:rsidR="00534F16" w:rsidRPr="007F7AA4" w:rsidRDefault="00534F16" w:rsidP="00534F16">
            <w:pPr>
              <w:rPr>
                <w:rFonts w:eastAsiaTheme="majorEastAsia" w:cs="Times New Roman"/>
              </w:rPr>
            </w:pPr>
            <w:r w:rsidRPr="007F7AA4">
              <w:rPr>
                <w:rFonts w:eastAsiaTheme="majorEastAsia" w:cs="Times New Roman"/>
              </w:rPr>
              <w:t>PS</w:t>
            </w:r>
            <w:r w:rsidRPr="007F7AA4">
              <w:rPr>
                <w:rFonts w:eastAsiaTheme="majorEastAsia" w:cs="Times New Roman"/>
              </w:rPr>
              <w:tab/>
              <w:t>797300</w:t>
            </w:r>
            <w:r w:rsidRPr="007F7AA4">
              <w:rPr>
                <w:rFonts w:eastAsiaTheme="majorEastAsia" w:cs="Times New Roman"/>
              </w:rPr>
              <w:tab/>
              <w:t>55576640</w:t>
            </w:r>
            <w:r w:rsidRPr="007F7AA4">
              <w:rPr>
                <w:rFonts w:eastAsiaTheme="majorEastAsia" w:cs="Times New Roman"/>
              </w:rPr>
              <w:tab/>
              <w:t>14:44:33:431</w:t>
            </w:r>
            <w:r w:rsidRPr="007F7AA4">
              <w:rPr>
                <w:rFonts w:eastAsiaTheme="majorEastAsia" w:cs="Times New Roman"/>
              </w:rPr>
              <w:tab/>
              <w:t>EMM</w:t>
            </w:r>
            <w:r w:rsidRPr="007F7AA4">
              <w:rPr>
                <w:rFonts w:eastAsiaTheme="majorEastAsia" w:cs="Times New Roman"/>
              </w:rPr>
              <w:tab/>
              <w:t>[EMM TIMER] TIMER ID: EMM_T_PROTECT_ERRC_FAKE_PROCEDURE is started by EMM (timer value:1)</w:t>
            </w:r>
            <w:r w:rsidRPr="007F7AA4">
              <w:rPr>
                <w:rFonts w:eastAsiaTheme="majorEastAsia" w:cs="Times New Roman"/>
              </w:rPr>
              <w:tab/>
              <w:t xml:space="preserve"> </w:t>
            </w:r>
            <w:r w:rsidRPr="007F7AA4">
              <w:rPr>
                <w:rFonts w:eastAsiaTheme="majorEastAsia" w:cs="Times New Roman"/>
              </w:rPr>
              <w:tab/>
              <w:t xml:space="preserve"> </w:t>
            </w:r>
          </w:p>
          <w:p w14:paraId="2D1A3933" w14:textId="77777777" w:rsidR="00534F16" w:rsidRPr="007F7AA4" w:rsidRDefault="00534F16" w:rsidP="00534F16">
            <w:pPr>
              <w:rPr>
                <w:rFonts w:eastAsiaTheme="majorEastAsia" w:cs="Times New Roman"/>
              </w:rPr>
            </w:pPr>
            <w:r w:rsidRPr="007F7AA4">
              <w:rPr>
                <w:rFonts w:eastAsiaTheme="majorEastAsia" w:cs="Times New Roman"/>
              </w:rPr>
              <w:t>OTA</w:t>
            </w:r>
            <w:r w:rsidRPr="007F7AA4">
              <w:rPr>
                <w:rFonts w:eastAsiaTheme="majorEastAsia" w:cs="Times New Roman"/>
              </w:rPr>
              <w:tab/>
              <w:t>806318</w:t>
            </w:r>
            <w:r w:rsidRPr="007F7AA4">
              <w:rPr>
                <w:rFonts w:eastAsiaTheme="majorEastAsia" w:cs="Times New Roman"/>
              </w:rPr>
              <w:tab/>
              <w:t>55587229</w:t>
            </w:r>
            <w:r w:rsidRPr="007F7AA4">
              <w:rPr>
                <w:rFonts w:eastAsiaTheme="majorEastAsia" w:cs="Times New Roman"/>
              </w:rPr>
              <w:tab/>
              <w:t>14:44:34:234</w:t>
            </w:r>
            <w:r w:rsidRPr="007F7AA4">
              <w:rPr>
                <w:rFonts w:eastAsiaTheme="majorEastAsia" w:cs="Times New Roman"/>
              </w:rPr>
              <w:tab/>
              <w:t>ERRC_CONN</w:t>
            </w:r>
            <w:r w:rsidRPr="007F7AA4">
              <w:rPr>
                <w:rFonts w:eastAsiaTheme="majorEastAsia" w:cs="Times New Roman"/>
              </w:rPr>
              <w:tab/>
              <w:t>[MS-&gt;NW] ERRC_RRCConnectionReconfigurationComplete(EARFCN[1300], PCI[314])</w:t>
            </w:r>
            <w:r w:rsidRPr="007F7AA4">
              <w:rPr>
                <w:rFonts w:eastAsiaTheme="majorEastAsia" w:cs="Times New Roman"/>
              </w:rPr>
              <w:tab/>
              <w:t xml:space="preserve"> </w:t>
            </w:r>
            <w:r w:rsidRPr="007F7AA4">
              <w:rPr>
                <w:rFonts w:eastAsiaTheme="majorEastAsia" w:cs="Times New Roman"/>
              </w:rPr>
              <w:tab/>
              <w:t xml:space="preserve"> </w:t>
            </w:r>
          </w:p>
          <w:p w14:paraId="6211292D" w14:textId="77777777" w:rsidR="00534F16" w:rsidRPr="007F7AA4" w:rsidRDefault="00534F16" w:rsidP="00534F16">
            <w:pPr>
              <w:rPr>
                <w:rFonts w:eastAsiaTheme="majorEastAsia" w:cs="Times New Roman"/>
              </w:rPr>
            </w:pPr>
            <w:r w:rsidRPr="007F7AA4">
              <w:rPr>
                <w:rFonts w:eastAsiaTheme="majorEastAsia" w:cs="Times New Roman"/>
              </w:rPr>
              <w:t>PS</w:t>
            </w:r>
            <w:r w:rsidRPr="007F7AA4">
              <w:rPr>
                <w:rFonts w:eastAsiaTheme="majorEastAsia" w:cs="Times New Roman"/>
              </w:rPr>
              <w:tab/>
              <w:t>806472</w:t>
            </w:r>
            <w:r w:rsidRPr="007F7AA4">
              <w:rPr>
                <w:rFonts w:eastAsiaTheme="majorEastAsia" w:cs="Times New Roman"/>
              </w:rPr>
              <w:tab/>
              <w:t>55587570</w:t>
            </w:r>
            <w:r w:rsidRPr="007F7AA4">
              <w:rPr>
                <w:rFonts w:eastAsiaTheme="majorEastAsia" w:cs="Times New Roman"/>
              </w:rPr>
              <w:tab/>
              <w:t>14:44:34:234</w:t>
            </w:r>
            <w:r w:rsidRPr="007F7AA4">
              <w:rPr>
                <w:rFonts w:eastAsiaTheme="majorEastAsia" w:cs="Times New Roman"/>
              </w:rPr>
              <w:tab/>
              <w:t>MSPM</w:t>
            </w:r>
            <w:r w:rsidRPr="007F7AA4">
              <w:rPr>
                <w:rFonts w:eastAsiaTheme="majorEastAsia" w:cs="Times New Roman"/>
              </w:rPr>
              <w:tab/>
              <w:t>[MSPM] Current RF owner : MSPM_SIM1, RF owner priority : 11, Dominator : MSPM_EMM_TAU</w:t>
            </w:r>
            <w:r w:rsidRPr="007F7AA4">
              <w:rPr>
                <w:rFonts w:eastAsiaTheme="majorEastAsia" w:cs="Times New Roman"/>
              </w:rPr>
              <w:tab/>
              <w:t xml:space="preserve"> </w:t>
            </w:r>
            <w:r w:rsidRPr="007F7AA4">
              <w:rPr>
                <w:rFonts w:eastAsiaTheme="majorEastAsia" w:cs="Times New Roman"/>
              </w:rPr>
              <w:tab/>
              <w:t xml:space="preserve"> </w:t>
            </w:r>
          </w:p>
          <w:p w14:paraId="47658069" w14:textId="77777777" w:rsidR="00534F16" w:rsidRPr="007F7AA4" w:rsidRDefault="00534F16" w:rsidP="00534F16">
            <w:pPr>
              <w:rPr>
                <w:rFonts w:eastAsiaTheme="majorEastAsia" w:cs="Times New Roman"/>
              </w:rPr>
            </w:pPr>
            <w:r w:rsidRPr="007F7AA4">
              <w:rPr>
                <w:rFonts w:eastAsiaTheme="majorEastAsia" w:cs="Times New Roman"/>
              </w:rPr>
              <w:t>PS</w:t>
            </w:r>
            <w:r w:rsidRPr="007F7AA4">
              <w:rPr>
                <w:rFonts w:eastAsiaTheme="majorEastAsia" w:cs="Times New Roman"/>
              </w:rPr>
              <w:tab/>
              <w:t>806480</w:t>
            </w:r>
            <w:r w:rsidRPr="007F7AA4">
              <w:rPr>
                <w:rFonts w:eastAsiaTheme="majorEastAsia" w:cs="Times New Roman"/>
              </w:rPr>
              <w:tab/>
              <w:t>55587570</w:t>
            </w:r>
            <w:r w:rsidRPr="007F7AA4">
              <w:rPr>
                <w:rFonts w:eastAsiaTheme="majorEastAsia" w:cs="Times New Roman"/>
              </w:rPr>
              <w:tab/>
              <w:t>14:44:34:234</w:t>
            </w:r>
            <w:r w:rsidRPr="007F7AA4">
              <w:rPr>
                <w:rFonts w:eastAsiaTheme="majorEastAsia" w:cs="Times New Roman"/>
              </w:rPr>
              <w:tab/>
              <w:t>MSPM</w:t>
            </w:r>
            <w:r w:rsidRPr="007F7AA4">
              <w:rPr>
                <w:rFonts w:eastAsiaTheme="majorEastAsia" w:cs="Times New Roman"/>
              </w:rPr>
              <w:tab/>
              <w:t>[MSPM] Ongoing proc : MSPM_SIM1, MSPM_EMM_TAU</w:t>
            </w:r>
            <w:r w:rsidRPr="007F7AA4">
              <w:rPr>
                <w:rFonts w:eastAsiaTheme="majorEastAsia" w:cs="Times New Roman"/>
              </w:rPr>
              <w:tab/>
              <w:t xml:space="preserve"> </w:t>
            </w:r>
            <w:r w:rsidRPr="007F7AA4">
              <w:rPr>
                <w:rFonts w:eastAsiaTheme="majorEastAsia" w:cs="Times New Roman"/>
              </w:rPr>
              <w:tab/>
              <w:t xml:space="preserve"> </w:t>
            </w:r>
          </w:p>
          <w:p w14:paraId="1BFC068D" w14:textId="77777777" w:rsidR="00534F16" w:rsidRPr="007F7AA4" w:rsidRDefault="00534F16" w:rsidP="00534F16">
            <w:pPr>
              <w:rPr>
                <w:rFonts w:eastAsiaTheme="majorEastAsia" w:cs="Times New Roman"/>
              </w:rPr>
            </w:pPr>
            <w:r w:rsidRPr="007F7AA4">
              <w:rPr>
                <w:rFonts w:eastAsiaTheme="majorEastAsia" w:cs="Times New Roman"/>
              </w:rPr>
              <w:t>PS</w:t>
            </w:r>
            <w:r w:rsidRPr="007F7AA4">
              <w:rPr>
                <w:rFonts w:eastAsiaTheme="majorEastAsia" w:cs="Times New Roman"/>
              </w:rPr>
              <w:tab/>
              <w:t>806483</w:t>
            </w:r>
            <w:r w:rsidRPr="007F7AA4">
              <w:rPr>
                <w:rFonts w:eastAsiaTheme="majorEastAsia" w:cs="Times New Roman"/>
              </w:rPr>
              <w:tab/>
              <w:t>55587570</w:t>
            </w:r>
            <w:r w:rsidRPr="007F7AA4">
              <w:rPr>
                <w:rFonts w:eastAsiaTheme="majorEastAsia" w:cs="Times New Roman"/>
              </w:rPr>
              <w:tab/>
              <w:t>14:44:34:234</w:t>
            </w:r>
            <w:r w:rsidRPr="007F7AA4">
              <w:rPr>
                <w:rFonts w:eastAsiaTheme="majorEastAsia" w:cs="Times New Roman"/>
              </w:rPr>
              <w:tab/>
              <w:t>MSPM</w:t>
            </w:r>
            <w:r w:rsidRPr="007F7AA4">
              <w:rPr>
                <w:rFonts w:eastAsiaTheme="majorEastAsia" w:cs="Times New Roman"/>
              </w:rPr>
              <w:tab/>
              <w:t>[MSPM] Ongoing proc : MSPM_SIM2, MSPM_DATA_SIM</w:t>
            </w:r>
            <w:r w:rsidRPr="007F7AA4">
              <w:rPr>
                <w:rFonts w:eastAsiaTheme="majorEastAsia" w:cs="Times New Roman"/>
              </w:rPr>
              <w:tab/>
              <w:t xml:space="preserve"> </w:t>
            </w:r>
            <w:r w:rsidRPr="007F7AA4">
              <w:rPr>
                <w:rFonts w:eastAsiaTheme="majorEastAsia" w:cs="Times New Roman"/>
              </w:rPr>
              <w:tab/>
              <w:t xml:space="preserve"> </w:t>
            </w:r>
          </w:p>
          <w:p w14:paraId="2E9410DC" w14:textId="77777777" w:rsidR="00534F16" w:rsidRPr="007F7AA4" w:rsidRDefault="00534F16" w:rsidP="00534F16">
            <w:pPr>
              <w:rPr>
                <w:rFonts w:eastAsiaTheme="majorEastAsia" w:cs="Times New Roman"/>
              </w:rPr>
            </w:pPr>
            <w:r w:rsidRPr="007F7AA4">
              <w:rPr>
                <w:rFonts w:eastAsiaTheme="majorEastAsia" w:cs="Times New Roman"/>
              </w:rPr>
              <w:t>PS</w:t>
            </w:r>
            <w:r w:rsidRPr="007F7AA4">
              <w:rPr>
                <w:rFonts w:eastAsiaTheme="majorEastAsia" w:cs="Times New Roman"/>
              </w:rPr>
              <w:tab/>
              <w:t>809564</w:t>
            </w:r>
            <w:r w:rsidRPr="007F7AA4">
              <w:rPr>
                <w:rFonts w:eastAsiaTheme="majorEastAsia" w:cs="Times New Roman"/>
              </w:rPr>
              <w:tab/>
              <w:t>55592836</w:t>
            </w:r>
            <w:r w:rsidRPr="007F7AA4">
              <w:rPr>
                <w:rFonts w:eastAsiaTheme="majorEastAsia" w:cs="Times New Roman"/>
              </w:rPr>
              <w:tab/>
              <w:t>14:44:34:450</w:t>
            </w:r>
            <w:r w:rsidRPr="007F7AA4">
              <w:rPr>
                <w:rFonts w:eastAsiaTheme="majorEastAsia" w:cs="Times New Roman"/>
              </w:rPr>
              <w:tab/>
              <w:t>EMM</w:t>
            </w:r>
            <w:r w:rsidRPr="007F7AA4">
              <w:rPr>
                <w:rFonts w:eastAsiaTheme="majorEastAsia" w:cs="Times New Roman"/>
              </w:rPr>
              <w:tab/>
              <w:t>[EMM TIMER] TIMER ID: EMM_T_PROTECT_ERRC_FAKE_PROCEDURE is expired</w:t>
            </w:r>
            <w:r w:rsidRPr="007F7AA4">
              <w:rPr>
                <w:rFonts w:eastAsiaTheme="majorEastAsia" w:cs="Times New Roman"/>
              </w:rPr>
              <w:tab/>
              <w:t xml:space="preserve"> </w:t>
            </w:r>
            <w:r w:rsidRPr="007F7AA4">
              <w:rPr>
                <w:rFonts w:eastAsiaTheme="majorEastAsia" w:cs="Times New Roman"/>
              </w:rPr>
              <w:tab/>
              <w:t xml:space="preserve"> </w:t>
            </w:r>
          </w:p>
          <w:p w14:paraId="0157A643" w14:textId="77777777" w:rsidR="00534F16" w:rsidRPr="007F7AA4" w:rsidRDefault="00534F16" w:rsidP="00534F16">
            <w:pPr>
              <w:rPr>
                <w:rFonts w:eastAsiaTheme="majorEastAsia" w:cs="Times New Roman"/>
              </w:rPr>
            </w:pPr>
            <w:r w:rsidRPr="007F7AA4">
              <w:rPr>
                <w:rFonts w:eastAsiaTheme="majorEastAsia" w:cs="Times New Roman"/>
              </w:rPr>
              <w:t>PS</w:t>
            </w:r>
            <w:r w:rsidRPr="007F7AA4">
              <w:rPr>
                <w:rFonts w:eastAsiaTheme="majorEastAsia" w:cs="Times New Roman"/>
              </w:rPr>
              <w:tab/>
              <w:t>809568</w:t>
            </w:r>
            <w:r w:rsidRPr="007F7AA4">
              <w:rPr>
                <w:rFonts w:eastAsiaTheme="majorEastAsia" w:cs="Times New Roman"/>
              </w:rPr>
              <w:tab/>
              <w:t>55592837</w:t>
            </w:r>
            <w:r w:rsidRPr="007F7AA4">
              <w:rPr>
                <w:rFonts w:eastAsiaTheme="majorEastAsia" w:cs="Times New Roman"/>
              </w:rPr>
              <w:tab/>
              <w:t>14:44:34:450</w:t>
            </w:r>
            <w:r w:rsidRPr="007F7AA4">
              <w:rPr>
                <w:rFonts w:eastAsiaTheme="majorEastAsia" w:cs="Times New Roman"/>
              </w:rPr>
              <w:tab/>
              <w:t>EMM_TIMERMNG - EMM_REG</w:t>
            </w:r>
            <w:r w:rsidRPr="007F7AA4">
              <w:rPr>
                <w:rFonts w:eastAsiaTheme="majorEastAsia" w:cs="Times New Roman"/>
              </w:rPr>
              <w:tab/>
              <w:t>MSG_ID_EMM_TIMERMNG_REG_T_PROTECT_ERRC_FAKE_PROCEDURE_TIMEOUT_IND</w:t>
            </w:r>
            <w:r w:rsidRPr="007F7AA4">
              <w:rPr>
                <w:rFonts w:eastAsiaTheme="majorEastAsia" w:cs="Times New Roman"/>
              </w:rPr>
              <w:tab/>
              <w:t xml:space="preserve"> </w:t>
            </w:r>
            <w:r w:rsidRPr="007F7AA4">
              <w:rPr>
                <w:rFonts w:eastAsiaTheme="majorEastAsia" w:cs="Times New Roman"/>
              </w:rPr>
              <w:tab/>
              <w:t xml:space="preserve"> </w:t>
            </w:r>
          </w:p>
          <w:p w14:paraId="1A91FFC1" w14:textId="77777777" w:rsidR="00534F16" w:rsidRPr="007F7AA4" w:rsidRDefault="00534F16" w:rsidP="00534F16">
            <w:pPr>
              <w:rPr>
                <w:rFonts w:eastAsiaTheme="majorEastAsia" w:cs="Times New Roman"/>
              </w:rPr>
            </w:pPr>
            <w:r w:rsidRPr="007F7AA4">
              <w:rPr>
                <w:rFonts w:eastAsiaTheme="majorEastAsia" w:cs="Times New Roman"/>
              </w:rPr>
              <w:t>PS</w:t>
            </w:r>
            <w:r w:rsidRPr="007F7AA4">
              <w:rPr>
                <w:rFonts w:eastAsiaTheme="majorEastAsia" w:cs="Times New Roman"/>
              </w:rPr>
              <w:tab/>
              <w:t>809587</w:t>
            </w:r>
            <w:r w:rsidRPr="007F7AA4">
              <w:rPr>
                <w:rFonts w:eastAsiaTheme="majorEastAsia" w:cs="Times New Roman"/>
              </w:rPr>
              <w:tab/>
              <w:t>55592838</w:t>
            </w:r>
            <w:r w:rsidRPr="007F7AA4">
              <w:rPr>
                <w:rFonts w:eastAsiaTheme="majorEastAsia" w:cs="Times New Roman"/>
              </w:rPr>
              <w:tab/>
              <w:t>14:44:34:450</w:t>
            </w:r>
            <w:r w:rsidRPr="007F7AA4">
              <w:rPr>
                <w:rFonts w:eastAsiaTheme="majorEastAsia" w:cs="Times New Roman"/>
              </w:rPr>
              <w:tab/>
              <w:t>EMM - MSPM</w:t>
            </w:r>
            <w:r w:rsidRPr="007F7AA4">
              <w:rPr>
                <w:rFonts w:eastAsiaTheme="majorEastAsia" w:cs="Times New Roman"/>
              </w:rPr>
              <w:tab/>
              <w:t>MSG_ID_MSPM_SESSION_END_NTF</w:t>
            </w:r>
            <w:r w:rsidRPr="007F7AA4">
              <w:rPr>
                <w:rFonts w:eastAsiaTheme="majorEastAsia" w:cs="Times New Roman"/>
              </w:rPr>
              <w:tab/>
              <w:t xml:space="preserve"> </w:t>
            </w:r>
            <w:r w:rsidRPr="007F7AA4">
              <w:rPr>
                <w:rFonts w:eastAsiaTheme="majorEastAsia" w:cs="Times New Roman"/>
              </w:rPr>
              <w:tab/>
              <w:t xml:space="preserve"> </w:t>
            </w:r>
          </w:p>
          <w:p w14:paraId="6E0D576B" w14:textId="77777777" w:rsidR="00534F16" w:rsidRPr="007F7AA4" w:rsidRDefault="00534F16" w:rsidP="00534F16">
            <w:pPr>
              <w:rPr>
                <w:rFonts w:eastAsiaTheme="majorEastAsia" w:cs="Times New Roman"/>
              </w:rPr>
            </w:pPr>
            <w:r w:rsidRPr="007F7AA4">
              <w:rPr>
                <w:rFonts w:eastAsiaTheme="majorEastAsia" w:cs="Times New Roman"/>
              </w:rPr>
              <w:t>PS</w:t>
            </w:r>
            <w:r w:rsidRPr="007F7AA4">
              <w:rPr>
                <w:rFonts w:eastAsiaTheme="majorEastAsia" w:cs="Times New Roman"/>
              </w:rPr>
              <w:tab/>
              <w:t>809588</w:t>
            </w:r>
            <w:r w:rsidRPr="007F7AA4">
              <w:rPr>
                <w:rFonts w:eastAsiaTheme="majorEastAsia" w:cs="Times New Roman"/>
              </w:rPr>
              <w:tab/>
              <w:t>55592839</w:t>
            </w:r>
            <w:r w:rsidRPr="007F7AA4">
              <w:rPr>
                <w:rFonts w:eastAsiaTheme="majorEastAsia" w:cs="Times New Roman"/>
              </w:rPr>
              <w:tab/>
              <w:t>14:44:34:450</w:t>
            </w:r>
            <w:r w:rsidRPr="007F7AA4">
              <w:rPr>
                <w:rFonts w:eastAsiaTheme="majorEastAsia" w:cs="Times New Roman"/>
              </w:rPr>
              <w:tab/>
              <w:t>MSPM</w:t>
            </w:r>
            <w:r w:rsidRPr="007F7AA4">
              <w:rPr>
                <w:rFonts w:eastAsiaTheme="majorEastAsia" w:cs="Times New Roman"/>
              </w:rPr>
              <w:tab/>
              <w:t>[MSPM] Current RF owner : MSPM_SIM1, RF owner priority : 11, Dominator : MSPM_EMM_TAU</w:t>
            </w:r>
            <w:r w:rsidRPr="007F7AA4">
              <w:rPr>
                <w:rFonts w:eastAsiaTheme="majorEastAsia" w:cs="Times New Roman"/>
              </w:rPr>
              <w:tab/>
              <w:t xml:space="preserve"> </w:t>
            </w:r>
            <w:r w:rsidRPr="007F7AA4">
              <w:rPr>
                <w:rFonts w:eastAsiaTheme="majorEastAsia" w:cs="Times New Roman"/>
              </w:rPr>
              <w:tab/>
              <w:t xml:space="preserve"> </w:t>
            </w:r>
          </w:p>
          <w:p w14:paraId="10DF9414" w14:textId="77777777" w:rsidR="00534F16" w:rsidRPr="007F7AA4" w:rsidRDefault="00534F16" w:rsidP="00534F16">
            <w:pPr>
              <w:rPr>
                <w:rFonts w:eastAsiaTheme="majorEastAsia" w:cs="Times New Roman"/>
              </w:rPr>
            </w:pPr>
            <w:r w:rsidRPr="007F7AA4">
              <w:rPr>
                <w:rFonts w:eastAsiaTheme="majorEastAsia" w:cs="Times New Roman"/>
              </w:rPr>
              <w:t>PS</w:t>
            </w:r>
            <w:r w:rsidRPr="007F7AA4">
              <w:rPr>
                <w:rFonts w:eastAsiaTheme="majorEastAsia" w:cs="Times New Roman"/>
              </w:rPr>
              <w:tab/>
              <w:t>809600</w:t>
            </w:r>
            <w:r w:rsidRPr="007F7AA4">
              <w:rPr>
                <w:rFonts w:eastAsiaTheme="majorEastAsia" w:cs="Times New Roman"/>
              </w:rPr>
              <w:tab/>
              <w:t>55592839</w:t>
            </w:r>
            <w:r w:rsidRPr="007F7AA4">
              <w:rPr>
                <w:rFonts w:eastAsiaTheme="majorEastAsia" w:cs="Times New Roman"/>
              </w:rPr>
              <w:tab/>
              <w:t>14:44:34:450</w:t>
            </w:r>
            <w:r w:rsidRPr="007F7AA4">
              <w:rPr>
                <w:rFonts w:eastAsiaTheme="majorEastAsia" w:cs="Times New Roman"/>
              </w:rPr>
              <w:tab/>
              <w:t>MSPM</w:t>
            </w:r>
            <w:r w:rsidRPr="007F7AA4">
              <w:rPr>
                <w:rFonts w:eastAsiaTheme="majorEastAsia" w:cs="Times New Roman"/>
              </w:rPr>
              <w:tab/>
              <w:t>[MSPM] End session : MSPM_SIM1, MSPM_EMM_TAU</w:t>
            </w:r>
            <w:r w:rsidRPr="007F7AA4">
              <w:rPr>
                <w:rFonts w:eastAsiaTheme="majorEastAsia" w:cs="Times New Roman"/>
              </w:rPr>
              <w:tab/>
              <w:t>end sim1 tau procedure</w:t>
            </w:r>
            <w:r w:rsidRPr="007F7AA4">
              <w:rPr>
                <w:rFonts w:eastAsiaTheme="majorEastAsia" w:cs="Times New Roman"/>
              </w:rPr>
              <w:t>，延迟</w:t>
            </w:r>
            <w:r w:rsidRPr="007F7AA4">
              <w:rPr>
                <w:rFonts w:eastAsiaTheme="majorEastAsia" w:cs="Times New Roman"/>
              </w:rPr>
              <w:t>10s</w:t>
            </w:r>
            <w:r w:rsidRPr="007F7AA4">
              <w:rPr>
                <w:rFonts w:eastAsiaTheme="majorEastAsia" w:cs="Times New Roman"/>
              </w:rPr>
              <w:t>再做，</w:t>
            </w:r>
            <w:r w:rsidRPr="007F7AA4">
              <w:rPr>
                <w:rFonts w:eastAsiaTheme="majorEastAsia" w:cs="Times New Roman"/>
              </w:rPr>
              <w:t xml:space="preserve">sim1 </w:t>
            </w:r>
            <w:r w:rsidRPr="007F7AA4">
              <w:rPr>
                <w:rFonts w:eastAsiaTheme="majorEastAsia" w:cs="Times New Roman"/>
              </w:rPr>
              <w:t>准备</w:t>
            </w:r>
            <w:r w:rsidRPr="007F7AA4">
              <w:rPr>
                <w:rFonts w:eastAsiaTheme="majorEastAsia" w:cs="Times New Roman"/>
              </w:rPr>
              <w:t>local release</w:t>
            </w:r>
            <w:r w:rsidRPr="007F7AA4">
              <w:rPr>
                <w:rFonts w:eastAsiaTheme="majorEastAsia" w:cs="Times New Roman"/>
              </w:rPr>
              <w:tab/>
              <w:t xml:space="preserve"> </w:t>
            </w:r>
          </w:p>
          <w:p w14:paraId="6C408A38" w14:textId="77777777" w:rsidR="00534F16" w:rsidRPr="007F7AA4" w:rsidRDefault="00534F16" w:rsidP="00534F16">
            <w:pPr>
              <w:rPr>
                <w:rFonts w:eastAsiaTheme="majorEastAsia" w:cs="Times New Roman"/>
              </w:rPr>
            </w:pPr>
            <w:r w:rsidRPr="007F7AA4">
              <w:rPr>
                <w:rFonts w:eastAsiaTheme="majorEastAsia" w:cs="Times New Roman"/>
              </w:rPr>
              <w:t>PS</w:t>
            </w:r>
            <w:r w:rsidRPr="007F7AA4">
              <w:rPr>
                <w:rFonts w:eastAsiaTheme="majorEastAsia" w:cs="Times New Roman"/>
              </w:rPr>
              <w:tab/>
              <w:t>809612</w:t>
            </w:r>
            <w:r w:rsidRPr="007F7AA4">
              <w:rPr>
                <w:rFonts w:eastAsiaTheme="majorEastAsia" w:cs="Times New Roman"/>
              </w:rPr>
              <w:tab/>
              <w:t>55592841</w:t>
            </w:r>
            <w:r w:rsidRPr="007F7AA4">
              <w:rPr>
                <w:rFonts w:eastAsiaTheme="majorEastAsia" w:cs="Times New Roman"/>
              </w:rPr>
              <w:tab/>
              <w:t>14:44:34:450</w:t>
            </w:r>
            <w:r w:rsidRPr="007F7AA4">
              <w:rPr>
                <w:rFonts w:eastAsiaTheme="majorEastAsia" w:cs="Times New Roman"/>
              </w:rPr>
              <w:tab/>
              <w:t>MSPM</w:t>
            </w:r>
            <w:r w:rsidRPr="007F7AA4">
              <w:rPr>
                <w:rFonts w:eastAsiaTheme="majorEastAsia" w:cs="Times New Roman"/>
              </w:rPr>
              <w:tab/>
              <w:t>[MSPM] Start session : MSPM_SIM1, MSPM_GEMINI_ABORT_4G_PROTECT, Priority : 11</w:t>
            </w:r>
            <w:r w:rsidRPr="007F7AA4">
              <w:rPr>
                <w:rFonts w:eastAsiaTheme="majorEastAsia" w:cs="Times New Roman"/>
              </w:rPr>
              <w:tab/>
              <w:t xml:space="preserve"> </w:t>
            </w:r>
            <w:r w:rsidRPr="007F7AA4">
              <w:rPr>
                <w:rFonts w:eastAsiaTheme="majorEastAsia" w:cs="Times New Roman"/>
              </w:rPr>
              <w:tab/>
              <w:t xml:space="preserve"> </w:t>
            </w:r>
          </w:p>
          <w:p w14:paraId="03038713" w14:textId="77777777" w:rsidR="00534F16" w:rsidRPr="007F7AA4" w:rsidRDefault="00534F16" w:rsidP="00534F16">
            <w:pPr>
              <w:rPr>
                <w:rFonts w:eastAsiaTheme="majorEastAsia" w:cs="Times New Roman"/>
              </w:rPr>
            </w:pPr>
            <w:r w:rsidRPr="007F7AA4">
              <w:rPr>
                <w:rFonts w:eastAsiaTheme="majorEastAsia" w:cs="Times New Roman"/>
              </w:rPr>
              <w:t>PS</w:t>
            </w:r>
            <w:r w:rsidRPr="007F7AA4">
              <w:rPr>
                <w:rFonts w:eastAsiaTheme="majorEastAsia" w:cs="Times New Roman"/>
              </w:rPr>
              <w:tab/>
              <w:t>809616</w:t>
            </w:r>
            <w:r w:rsidRPr="007F7AA4">
              <w:rPr>
                <w:rFonts w:eastAsiaTheme="majorEastAsia" w:cs="Times New Roman"/>
              </w:rPr>
              <w:tab/>
              <w:t>55592841</w:t>
            </w:r>
            <w:r w:rsidRPr="007F7AA4">
              <w:rPr>
                <w:rFonts w:eastAsiaTheme="majorEastAsia" w:cs="Times New Roman"/>
              </w:rPr>
              <w:tab/>
              <w:t>14:44:34:450</w:t>
            </w:r>
            <w:r w:rsidRPr="007F7AA4">
              <w:rPr>
                <w:rFonts w:eastAsiaTheme="majorEastAsia" w:cs="Times New Roman"/>
              </w:rPr>
              <w:tab/>
              <w:t>MSPM</w:t>
            </w:r>
            <w:r w:rsidRPr="007F7AA4">
              <w:rPr>
                <w:rFonts w:eastAsiaTheme="majorEastAsia" w:cs="Times New Roman"/>
              </w:rPr>
              <w:tab/>
              <w:t>[MSPM] Setting : MSPM_GEMINI_ABORT_4G_PROTECT, MSPM_PROC_ATTR_PREEMPTED_BY_PEER_NOT_ALLOWED : KAL_TRUE</w:t>
            </w:r>
            <w:r w:rsidRPr="007F7AA4">
              <w:rPr>
                <w:rFonts w:eastAsiaTheme="majorEastAsia" w:cs="Times New Roman"/>
              </w:rPr>
              <w:tab/>
              <w:t xml:space="preserve"> </w:t>
            </w:r>
            <w:r w:rsidRPr="007F7AA4">
              <w:rPr>
                <w:rFonts w:eastAsiaTheme="majorEastAsia" w:cs="Times New Roman"/>
              </w:rPr>
              <w:tab/>
              <w:t xml:space="preserve"> </w:t>
            </w:r>
          </w:p>
          <w:p w14:paraId="396199C7" w14:textId="77777777" w:rsidR="00534F16" w:rsidRPr="007F7AA4" w:rsidRDefault="00534F16" w:rsidP="00534F16">
            <w:pPr>
              <w:rPr>
                <w:rFonts w:eastAsiaTheme="majorEastAsia" w:cs="Times New Roman"/>
              </w:rPr>
            </w:pPr>
            <w:r w:rsidRPr="007F7AA4">
              <w:rPr>
                <w:rFonts w:eastAsiaTheme="majorEastAsia" w:cs="Times New Roman"/>
              </w:rPr>
              <w:t>PS</w:t>
            </w:r>
            <w:r w:rsidRPr="007F7AA4">
              <w:rPr>
                <w:rFonts w:eastAsiaTheme="majorEastAsia" w:cs="Times New Roman"/>
              </w:rPr>
              <w:tab/>
              <w:t>809617</w:t>
            </w:r>
            <w:r w:rsidRPr="007F7AA4">
              <w:rPr>
                <w:rFonts w:eastAsiaTheme="majorEastAsia" w:cs="Times New Roman"/>
              </w:rPr>
              <w:tab/>
              <w:t>55592841</w:t>
            </w:r>
            <w:r w:rsidRPr="007F7AA4">
              <w:rPr>
                <w:rFonts w:eastAsiaTheme="majorEastAsia" w:cs="Times New Roman"/>
              </w:rPr>
              <w:tab/>
              <w:t>14:44:34:450</w:t>
            </w:r>
            <w:r w:rsidRPr="007F7AA4">
              <w:rPr>
                <w:rFonts w:eastAsiaTheme="majorEastAsia" w:cs="Times New Roman"/>
              </w:rPr>
              <w:tab/>
              <w:t>MSPM</w:t>
            </w:r>
            <w:r w:rsidRPr="007F7AA4">
              <w:rPr>
                <w:rFonts w:eastAsiaTheme="majorEastAsia" w:cs="Times New Roman"/>
              </w:rPr>
              <w:tab/>
              <w:t>[MSPM] Setting : MSPM_GEMINI_ABORT_4G_PROTECT, MSPM_PROC_ATTR_OCCUPY_RF_IMMEDIATELY : KAL_TRUE</w:t>
            </w:r>
            <w:r w:rsidRPr="007F7AA4">
              <w:rPr>
                <w:rFonts w:eastAsiaTheme="majorEastAsia" w:cs="Times New Roman"/>
              </w:rPr>
              <w:tab/>
              <w:t xml:space="preserve"> </w:t>
            </w:r>
            <w:r w:rsidRPr="007F7AA4">
              <w:rPr>
                <w:rFonts w:eastAsiaTheme="majorEastAsia" w:cs="Times New Roman"/>
              </w:rPr>
              <w:tab/>
              <w:t xml:space="preserve"> </w:t>
            </w:r>
          </w:p>
          <w:p w14:paraId="705531C5" w14:textId="77777777" w:rsidR="00534F16" w:rsidRPr="007F7AA4" w:rsidRDefault="00534F16" w:rsidP="00534F16">
            <w:pPr>
              <w:rPr>
                <w:rFonts w:eastAsiaTheme="majorEastAsia" w:cs="Times New Roman"/>
              </w:rPr>
            </w:pPr>
            <w:r w:rsidRPr="007F7AA4">
              <w:rPr>
                <w:rFonts w:eastAsiaTheme="majorEastAsia" w:cs="Times New Roman"/>
              </w:rPr>
              <w:t>PS</w:t>
            </w:r>
            <w:r w:rsidRPr="007F7AA4">
              <w:rPr>
                <w:rFonts w:eastAsiaTheme="majorEastAsia" w:cs="Times New Roman"/>
              </w:rPr>
              <w:tab/>
              <w:t>809631</w:t>
            </w:r>
            <w:r w:rsidRPr="007F7AA4">
              <w:rPr>
                <w:rFonts w:eastAsiaTheme="majorEastAsia" w:cs="Times New Roman"/>
              </w:rPr>
              <w:tab/>
              <w:t>55592844</w:t>
            </w:r>
            <w:r w:rsidRPr="007F7AA4">
              <w:rPr>
                <w:rFonts w:eastAsiaTheme="majorEastAsia" w:cs="Times New Roman"/>
              </w:rPr>
              <w:tab/>
              <w:t>14:44:34:450</w:t>
            </w:r>
            <w:r w:rsidRPr="007F7AA4">
              <w:rPr>
                <w:rFonts w:eastAsiaTheme="majorEastAsia" w:cs="Times New Roman"/>
              </w:rPr>
              <w:tab/>
              <w:t>MSPM - RSVAS</w:t>
            </w:r>
            <w:r w:rsidRPr="007F7AA4">
              <w:rPr>
                <w:rFonts w:eastAsiaTheme="majorEastAsia" w:cs="Times New Roman"/>
              </w:rPr>
              <w:tab/>
              <w:t>MSG_ID_MSPM_RSVAS_GEMINI_STATE_ASSIGN_REQ</w:t>
            </w:r>
            <w:r w:rsidRPr="007F7AA4">
              <w:rPr>
                <w:rFonts w:eastAsiaTheme="majorEastAsia" w:cs="Times New Roman"/>
              </w:rPr>
              <w:tab/>
              <w:t>idle, vc</w:t>
            </w:r>
            <w:r w:rsidRPr="007F7AA4">
              <w:rPr>
                <w:rFonts w:eastAsiaTheme="majorEastAsia" w:cs="Times New Roman"/>
              </w:rPr>
              <w:tab/>
              <w:t xml:space="preserve"> </w:t>
            </w:r>
          </w:p>
          <w:p w14:paraId="0F63588B" w14:textId="77777777" w:rsidR="00534F16" w:rsidRPr="007F7AA4" w:rsidRDefault="00534F16" w:rsidP="00534F16">
            <w:pPr>
              <w:rPr>
                <w:rFonts w:eastAsiaTheme="majorEastAsia" w:cs="Times New Roman"/>
              </w:rPr>
            </w:pPr>
            <w:r w:rsidRPr="007F7AA4">
              <w:rPr>
                <w:rFonts w:eastAsiaTheme="majorEastAsia" w:cs="Times New Roman"/>
              </w:rPr>
              <w:t>PS</w:t>
            </w:r>
            <w:r w:rsidRPr="007F7AA4">
              <w:rPr>
                <w:rFonts w:eastAsiaTheme="majorEastAsia" w:cs="Times New Roman"/>
              </w:rPr>
              <w:tab/>
              <w:t>809636</w:t>
            </w:r>
            <w:r w:rsidRPr="007F7AA4">
              <w:rPr>
                <w:rFonts w:eastAsiaTheme="majorEastAsia" w:cs="Times New Roman"/>
              </w:rPr>
              <w:tab/>
              <w:t>55592845</w:t>
            </w:r>
            <w:r w:rsidRPr="007F7AA4">
              <w:rPr>
                <w:rFonts w:eastAsiaTheme="majorEastAsia" w:cs="Times New Roman"/>
              </w:rPr>
              <w:tab/>
              <w:t>14:44:34:450</w:t>
            </w:r>
            <w:r w:rsidRPr="007F7AA4">
              <w:rPr>
                <w:rFonts w:eastAsiaTheme="majorEastAsia" w:cs="Times New Roman"/>
              </w:rPr>
              <w:tab/>
              <w:t>RSVAS - ERRC</w:t>
            </w:r>
            <w:r w:rsidRPr="007F7AA4">
              <w:rPr>
                <w:rFonts w:eastAsiaTheme="majorEastAsia" w:cs="Times New Roman"/>
              </w:rPr>
              <w:tab/>
              <w:t>MSG_ID_RSVAS_EAS_ABORT_SERVICE_REQ</w:t>
            </w:r>
            <w:r w:rsidRPr="007F7AA4">
              <w:rPr>
                <w:rFonts w:eastAsiaTheme="majorEastAsia" w:cs="Times New Roman"/>
              </w:rPr>
              <w:tab/>
              <w:t xml:space="preserve"> </w:t>
            </w:r>
            <w:r w:rsidRPr="007F7AA4">
              <w:rPr>
                <w:rFonts w:eastAsiaTheme="majorEastAsia" w:cs="Times New Roman"/>
              </w:rPr>
              <w:tab/>
              <w:t xml:space="preserve"> </w:t>
            </w:r>
          </w:p>
          <w:p w14:paraId="71487747" w14:textId="77777777" w:rsidR="00534F16" w:rsidRPr="007F7AA4" w:rsidRDefault="00534F16" w:rsidP="00534F16">
            <w:pPr>
              <w:rPr>
                <w:rFonts w:eastAsiaTheme="majorEastAsia" w:cs="Times New Roman"/>
              </w:rPr>
            </w:pPr>
            <w:r w:rsidRPr="007F7AA4">
              <w:rPr>
                <w:rFonts w:eastAsiaTheme="majorEastAsia" w:cs="Times New Roman"/>
              </w:rPr>
              <w:t>PS</w:t>
            </w:r>
            <w:r w:rsidRPr="007F7AA4">
              <w:rPr>
                <w:rFonts w:eastAsiaTheme="majorEastAsia" w:cs="Times New Roman"/>
              </w:rPr>
              <w:tab/>
              <w:t>809693</w:t>
            </w:r>
            <w:r w:rsidRPr="007F7AA4">
              <w:rPr>
                <w:rFonts w:eastAsiaTheme="majorEastAsia" w:cs="Times New Roman"/>
              </w:rPr>
              <w:tab/>
              <w:t>55592856</w:t>
            </w:r>
            <w:r w:rsidRPr="007F7AA4">
              <w:rPr>
                <w:rFonts w:eastAsiaTheme="majorEastAsia" w:cs="Times New Roman"/>
              </w:rPr>
              <w:tab/>
              <w:t>14:44:34:450</w:t>
            </w:r>
            <w:r w:rsidRPr="007F7AA4">
              <w:rPr>
                <w:rFonts w:eastAsiaTheme="majorEastAsia" w:cs="Times New Roman"/>
              </w:rPr>
              <w:tab/>
              <w:t>ERRC - EMM</w:t>
            </w:r>
            <w:r w:rsidRPr="007F7AA4">
              <w:rPr>
                <w:rFonts w:eastAsiaTheme="majorEastAsia" w:cs="Times New Roman"/>
              </w:rPr>
              <w:tab/>
              <w:t>MSG_ID_EMM_ERRC_RELEASE_IND</w:t>
            </w:r>
            <w:r w:rsidRPr="007F7AA4">
              <w:rPr>
                <w:rFonts w:eastAsiaTheme="majorEastAsia" w:cs="Times New Roman"/>
              </w:rPr>
              <w:tab/>
              <w:t>cause = ENASAS_REL_GEMINI_ABORT (enum 4)</w:t>
            </w:r>
            <w:r w:rsidRPr="007F7AA4">
              <w:rPr>
                <w:rFonts w:eastAsiaTheme="majorEastAsia" w:cs="Times New Roman"/>
              </w:rPr>
              <w:tab/>
              <w:t xml:space="preserve"> </w:t>
            </w:r>
          </w:p>
          <w:p w14:paraId="0414D422" w14:textId="77777777" w:rsidR="00534F16" w:rsidRPr="007F7AA4" w:rsidRDefault="00534F16" w:rsidP="00534F16">
            <w:pPr>
              <w:rPr>
                <w:rFonts w:eastAsiaTheme="majorEastAsia" w:cs="Times New Roman"/>
              </w:rPr>
            </w:pPr>
            <w:r w:rsidRPr="007F7AA4">
              <w:rPr>
                <w:rFonts w:eastAsiaTheme="majorEastAsia" w:cs="Times New Roman"/>
                <w:highlight w:val="yellow"/>
              </w:rPr>
              <w:t>PS</w:t>
            </w:r>
            <w:r w:rsidRPr="007F7AA4">
              <w:rPr>
                <w:rFonts w:eastAsiaTheme="majorEastAsia" w:cs="Times New Roman"/>
                <w:highlight w:val="yellow"/>
              </w:rPr>
              <w:tab/>
              <w:t>810377</w:t>
            </w:r>
            <w:r w:rsidRPr="007F7AA4">
              <w:rPr>
                <w:rFonts w:eastAsiaTheme="majorEastAsia" w:cs="Times New Roman"/>
                <w:highlight w:val="yellow"/>
              </w:rPr>
              <w:tab/>
              <w:t>55592902</w:t>
            </w:r>
            <w:r w:rsidRPr="007F7AA4">
              <w:rPr>
                <w:rFonts w:eastAsiaTheme="majorEastAsia" w:cs="Times New Roman"/>
                <w:highlight w:val="yellow"/>
              </w:rPr>
              <w:tab/>
              <w:t>14:44:34:450</w:t>
            </w:r>
            <w:r w:rsidRPr="007F7AA4">
              <w:rPr>
                <w:rFonts w:eastAsiaTheme="majorEastAsia" w:cs="Times New Roman"/>
                <w:highlight w:val="yellow"/>
              </w:rPr>
              <w:tab/>
              <w:t>EMM</w:t>
            </w:r>
            <w:r w:rsidRPr="007F7AA4">
              <w:rPr>
                <w:rFonts w:eastAsiaTheme="majorEastAsia" w:cs="Times New Roman"/>
                <w:highlight w:val="yellow"/>
              </w:rPr>
              <w:tab/>
              <w:t>[EMM TIMER] TIMER ID: EMM_T_NAS_RECOVERY_BACKOFF is started by EMM (timer value:10)</w:t>
            </w:r>
            <w:r w:rsidRPr="007F7AA4">
              <w:rPr>
                <w:rFonts w:eastAsiaTheme="majorEastAsia" w:cs="Times New Roman"/>
                <w:highlight w:val="yellow"/>
              </w:rPr>
              <w:tab/>
            </w:r>
            <w:r w:rsidRPr="007F7AA4">
              <w:rPr>
                <w:rFonts w:eastAsiaTheme="majorEastAsia" w:cs="Times New Roman"/>
                <w:highlight w:val="yellow"/>
              </w:rPr>
              <w:t>起</w:t>
            </w:r>
            <w:r w:rsidRPr="007F7AA4">
              <w:rPr>
                <w:rFonts w:eastAsiaTheme="majorEastAsia" w:cs="Times New Roman"/>
                <w:highlight w:val="yellow"/>
              </w:rPr>
              <w:t>10s timer</w:t>
            </w:r>
            <w:r w:rsidRPr="007F7AA4">
              <w:rPr>
                <w:rFonts w:eastAsiaTheme="majorEastAsia" w:cs="Times New Roman"/>
                <w:highlight w:val="yellow"/>
              </w:rPr>
              <w:t>，准备</w:t>
            </w:r>
            <w:r w:rsidRPr="007F7AA4">
              <w:rPr>
                <w:rFonts w:eastAsiaTheme="majorEastAsia" w:cs="Times New Roman"/>
                <w:highlight w:val="yellow"/>
              </w:rPr>
              <w:t>10s</w:t>
            </w:r>
            <w:r w:rsidRPr="007F7AA4">
              <w:rPr>
                <w:rFonts w:eastAsiaTheme="majorEastAsia" w:cs="Times New Roman"/>
                <w:highlight w:val="yellow"/>
              </w:rPr>
              <w:t>后做</w:t>
            </w:r>
            <w:r w:rsidRPr="007F7AA4">
              <w:rPr>
                <w:rFonts w:eastAsiaTheme="majorEastAsia" w:cs="Times New Roman"/>
                <w:highlight w:val="yellow"/>
              </w:rPr>
              <w:t>tau</w:t>
            </w:r>
            <w:r w:rsidRPr="007F7AA4">
              <w:rPr>
                <w:rFonts w:eastAsiaTheme="majorEastAsia" w:cs="Times New Roman"/>
              </w:rPr>
              <w:tab/>
              <w:t xml:space="preserve"> </w:t>
            </w:r>
          </w:p>
          <w:p w14:paraId="2E1AE136" w14:textId="77777777" w:rsidR="00534F16" w:rsidRPr="007F7AA4" w:rsidRDefault="00534F16" w:rsidP="00534F16">
            <w:pPr>
              <w:rPr>
                <w:rFonts w:eastAsiaTheme="majorEastAsia" w:cs="Times New Roman"/>
              </w:rPr>
            </w:pPr>
            <w:r w:rsidRPr="007F7AA4">
              <w:rPr>
                <w:rFonts w:eastAsiaTheme="majorEastAsia" w:cs="Times New Roman"/>
              </w:rPr>
              <w:t>PS</w:t>
            </w:r>
            <w:r w:rsidRPr="007F7AA4">
              <w:rPr>
                <w:rFonts w:eastAsiaTheme="majorEastAsia" w:cs="Times New Roman"/>
              </w:rPr>
              <w:tab/>
              <w:t>814752</w:t>
            </w:r>
            <w:r w:rsidRPr="007F7AA4">
              <w:rPr>
                <w:rFonts w:eastAsiaTheme="majorEastAsia" w:cs="Times New Roman"/>
              </w:rPr>
              <w:tab/>
              <w:t>55593787</w:t>
            </w:r>
            <w:r w:rsidRPr="007F7AA4">
              <w:rPr>
                <w:rFonts w:eastAsiaTheme="majorEastAsia" w:cs="Times New Roman"/>
              </w:rPr>
              <w:tab/>
              <w:t>14:44:34:650</w:t>
            </w:r>
            <w:r w:rsidRPr="007F7AA4">
              <w:rPr>
                <w:rFonts w:eastAsiaTheme="majorEastAsia" w:cs="Times New Roman"/>
              </w:rPr>
              <w:tab/>
              <w:t>MSPM</w:t>
            </w:r>
            <w:r w:rsidRPr="007F7AA4">
              <w:rPr>
                <w:rFonts w:eastAsiaTheme="majorEastAsia" w:cs="Times New Roman"/>
              </w:rPr>
              <w:tab/>
              <w:t>[MSPM] Current RF owner : MSPM_SIM1, RF owner priority : 11, Dominator : MSPM_GEMINI_ABORT_4G_PROTECT</w:t>
            </w:r>
            <w:r w:rsidRPr="007F7AA4">
              <w:rPr>
                <w:rFonts w:eastAsiaTheme="majorEastAsia" w:cs="Times New Roman"/>
              </w:rPr>
              <w:tab/>
              <w:t xml:space="preserve"> </w:t>
            </w:r>
            <w:r w:rsidRPr="007F7AA4">
              <w:rPr>
                <w:rFonts w:eastAsiaTheme="majorEastAsia" w:cs="Times New Roman"/>
              </w:rPr>
              <w:tab/>
              <w:t xml:space="preserve"> </w:t>
            </w:r>
          </w:p>
          <w:p w14:paraId="583EABAF" w14:textId="77777777" w:rsidR="00534F16" w:rsidRPr="007F7AA4" w:rsidRDefault="00534F16" w:rsidP="00534F16">
            <w:pPr>
              <w:rPr>
                <w:rFonts w:eastAsiaTheme="majorEastAsia" w:cs="Times New Roman"/>
              </w:rPr>
            </w:pPr>
            <w:r w:rsidRPr="007F7AA4">
              <w:rPr>
                <w:rFonts w:eastAsiaTheme="majorEastAsia" w:cs="Times New Roman"/>
              </w:rPr>
              <w:t>PS</w:t>
            </w:r>
            <w:r w:rsidRPr="007F7AA4">
              <w:rPr>
                <w:rFonts w:eastAsiaTheme="majorEastAsia" w:cs="Times New Roman"/>
              </w:rPr>
              <w:tab/>
              <w:t>817465</w:t>
            </w:r>
            <w:r w:rsidRPr="007F7AA4">
              <w:rPr>
                <w:rFonts w:eastAsiaTheme="majorEastAsia" w:cs="Times New Roman"/>
              </w:rPr>
              <w:tab/>
              <w:t>55597529</w:t>
            </w:r>
            <w:r w:rsidRPr="007F7AA4">
              <w:rPr>
                <w:rFonts w:eastAsiaTheme="majorEastAsia" w:cs="Times New Roman"/>
              </w:rPr>
              <w:tab/>
              <w:t>14:44:34:898</w:t>
            </w:r>
            <w:r w:rsidRPr="007F7AA4">
              <w:rPr>
                <w:rFonts w:eastAsiaTheme="majorEastAsia" w:cs="Times New Roman"/>
              </w:rPr>
              <w:tab/>
              <w:t>MSPM - RSVAS</w:t>
            </w:r>
            <w:r w:rsidRPr="007F7AA4">
              <w:rPr>
                <w:rFonts w:eastAsiaTheme="majorEastAsia" w:cs="Times New Roman"/>
              </w:rPr>
              <w:tab/>
              <w:t>MSG_ID_MSPM_RSVAS_GEMINI_STATE_ASSIGN_REQ</w:t>
            </w:r>
            <w:r w:rsidRPr="007F7AA4">
              <w:rPr>
                <w:rFonts w:eastAsiaTheme="majorEastAsia" w:cs="Times New Roman"/>
              </w:rPr>
              <w:tab/>
              <w:t>virtual, connected</w:t>
            </w:r>
            <w:r w:rsidRPr="007F7AA4">
              <w:rPr>
                <w:rFonts w:eastAsiaTheme="majorEastAsia" w:cs="Times New Roman"/>
              </w:rPr>
              <w:tab/>
              <w:t xml:space="preserve"> </w:t>
            </w:r>
          </w:p>
          <w:p w14:paraId="774D34F5" w14:textId="77777777" w:rsidR="00534F16" w:rsidRPr="007F7AA4" w:rsidRDefault="00534F16" w:rsidP="00534F16">
            <w:pPr>
              <w:rPr>
                <w:rFonts w:eastAsiaTheme="majorEastAsia" w:cs="Times New Roman"/>
              </w:rPr>
            </w:pPr>
            <w:r w:rsidRPr="007F7AA4">
              <w:rPr>
                <w:rFonts w:eastAsiaTheme="majorEastAsia" w:cs="Times New Roman"/>
              </w:rPr>
              <w:t>PS</w:t>
            </w:r>
            <w:r w:rsidRPr="007F7AA4">
              <w:rPr>
                <w:rFonts w:eastAsiaTheme="majorEastAsia" w:cs="Times New Roman"/>
              </w:rPr>
              <w:tab/>
              <w:t>817470</w:t>
            </w:r>
            <w:r w:rsidRPr="007F7AA4">
              <w:rPr>
                <w:rFonts w:eastAsiaTheme="majorEastAsia" w:cs="Times New Roman"/>
              </w:rPr>
              <w:tab/>
              <w:t>55597530</w:t>
            </w:r>
            <w:r w:rsidRPr="007F7AA4">
              <w:rPr>
                <w:rFonts w:eastAsiaTheme="majorEastAsia" w:cs="Times New Roman"/>
              </w:rPr>
              <w:tab/>
              <w:t>14:44:34:898</w:t>
            </w:r>
            <w:r w:rsidRPr="007F7AA4">
              <w:rPr>
                <w:rFonts w:eastAsiaTheme="majorEastAsia" w:cs="Times New Roman"/>
              </w:rPr>
              <w:tab/>
              <w:t>RSVAS - NRRC</w:t>
            </w:r>
            <w:r w:rsidRPr="007F7AA4">
              <w:rPr>
                <w:rFonts w:eastAsiaTheme="majorEastAsia" w:cs="Times New Roman"/>
              </w:rPr>
              <w:tab/>
              <w:t>MSG_ID_RSVAS_NRRC_VIRTUAL_SUSPEND_SERVICE_REQ</w:t>
            </w:r>
            <w:r w:rsidRPr="007F7AA4">
              <w:rPr>
                <w:rFonts w:eastAsiaTheme="majorEastAsia" w:cs="Times New Roman"/>
              </w:rPr>
              <w:tab/>
              <w:t xml:space="preserve">sim1 </w:t>
            </w:r>
            <w:r w:rsidRPr="007F7AA4">
              <w:rPr>
                <w:rFonts w:eastAsiaTheme="majorEastAsia" w:cs="Times New Roman"/>
              </w:rPr>
              <w:t>被</w:t>
            </w:r>
            <w:r w:rsidRPr="007F7AA4">
              <w:rPr>
                <w:rFonts w:eastAsiaTheme="majorEastAsia" w:cs="Times New Roman"/>
              </w:rPr>
              <w:t>virtual suspend</w:t>
            </w:r>
            <w:r w:rsidRPr="007F7AA4">
              <w:rPr>
                <w:rFonts w:eastAsiaTheme="majorEastAsia" w:cs="Times New Roman"/>
              </w:rPr>
              <w:t>，让给</w:t>
            </w:r>
            <w:r w:rsidRPr="007F7AA4">
              <w:rPr>
                <w:rFonts w:eastAsiaTheme="majorEastAsia" w:cs="Times New Roman"/>
              </w:rPr>
              <w:t xml:space="preserve">sim2 </w:t>
            </w:r>
            <w:r w:rsidRPr="007F7AA4">
              <w:rPr>
                <w:rFonts w:eastAsiaTheme="majorEastAsia" w:cs="Times New Roman"/>
              </w:rPr>
              <w:t>做业务</w:t>
            </w:r>
            <w:r w:rsidRPr="007F7AA4">
              <w:rPr>
                <w:rFonts w:eastAsiaTheme="majorEastAsia" w:cs="Times New Roman"/>
              </w:rPr>
              <w:tab/>
              <w:t xml:space="preserve"> </w:t>
            </w:r>
          </w:p>
          <w:p w14:paraId="67F599C8" w14:textId="77777777" w:rsidR="00534F16" w:rsidRPr="007F7AA4" w:rsidRDefault="00534F16" w:rsidP="00534F16">
            <w:pPr>
              <w:rPr>
                <w:rFonts w:eastAsiaTheme="majorEastAsia" w:cs="Times New Roman"/>
              </w:rPr>
            </w:pPr>
            <w:r w:rsidRPr="007F7AA4">
              <w:rPr>
                <w:rFonts w:eastAsiaTheme="majorEastAsia" w:cs="Times New Roman"/>
              </w:rPr>
              <w:t>PS</w:t>
            </w:r>
            <w:r w:rsidRPr="007F7AA4">
              <w:rPr>
                <w:rFonts w:eastAsiaTheme="majorEastAsia" w:cs="Times New Roman"/>
              </w:rPr>
              <w:tab/>
              <w:t>817471</w:t>
            </w:r>
            <w:r w:rsidRPr="007F7AA4">
              <w:rPr>
                <w:rFonts w:eastAsiaTheme="majorEastAsia" w:cs="Times New Roman"/>
              </w:rPr>
              <w:tab/>
              <w:t>55597531</w:t>
            </w:r>
            <w:r w:rsidRPr="007F7AA4">
              <w:rPr>
                <w:rFonts w:eastAsiaTheme="majorEastAsia" w:cs="Times New Roman"/>
              </w:rPr>
              <w:tab/>
              <w:t>14:44:34:898</w:t>
            </w:r>
            <w:r w:rsidRPr="007F7AA4">
              <w:rPr>
                <w:rFonts w:eastAsiaTheme="majorEastAsia" w:cs="Times New Roman"/>
              </w:rPr>
              <w:tab/>
              <w:t>RSVAS - ERRC</w:t>
            </w:r>
            <w:r w:rsidRPr="007F7AA4">
              <w:rPr>
                <w:rFonts w:eastAsiaTheme="majorEastAsia" w:cs="Times New Roman"/>
              </w:rPr>
              <w:tab/>
              <w:t>MSG_ID_RSVAS_EAS_VIRTUAL_SUSPEND_SERVICE_REQ</w:t>
            </w:r>
            <w:r w:rsidRPr="007F7AA4">
              <w:rPr>
                <w:rFonts w:eastAsiaTheme="majorEastAsia" w:cs="Times New Roman"/>
              </w:rPr>
              <w:tab/>
              <w:t xml:space="preserve"> </w:t>
            </w:r>
            <w:r w:rsidRPr="007F7AA4">
              <w:rPr>
                <w:rFonts w:eastAsiaTheme="majorEastAsia" w:cs="Times New Roman"/>
              </w:rPr>
              <w:tab/>
              <w:t xml:space="preserve"> </w:t>
            </w:r>
          </w:p>
          <w:p w14:paraId="54197462" w14:textId="77777777" w:rsidR="00534F16" w:rsidRPr="007F7AA4" w:rsidRDefault="00534F16" w:rsidP="00534F16">
            <w:pPr>
              <w:rPr>
                <w:rFonts w:eastAsiaTheme="majorEastAsia" w:cs="Times New Roman"/>
              </w:rPr>
            </w:pPr>
            <w:r w:rsidRPr="007F7AA4">
              <w:rPr>
                <w:rFonts w:eastAsiaTheme="majorEastAsia" w:cs="Times New Roman"/>
              </w:rPr>
              <w:t>PS</w:t>
            </w:r>
            <w:r w:rsidRPr="007F7AA4">
              <w:rPr>
                <w:rFonts w:eastAsiaTheme="majorEastAsia" w:cs="Times New Roman"/>
              </w:rPr>
              <w:tab/>
              <w:t>818294</w:t>
            </w:r>
            <w:r w:rsidRPr="007F7AA4">
              <w:rPr>
                <w:rFonts w:eastAsiaTheme="majorEastAsia" w:cs="Times New Roman"/>
              </w:rPr>
              <w:tab/>
              <w:t>55598040</w:t>
            </w:r>
            <w:r w:rsidRPr="007F7AA4">
              <w:rPr>
                <w:rFonts w:eastAsiaTheme="majorEastAsia" w:cs="Times New Roman"/>
              </w:rPr>
              <w:tab/>
              <w:t>14:44:34:898</w:t>
            </w:r>
            <w:r w:rsidRPr="007F7AA4">
              <w:rPr>
                <w:rFonts w:eastAsiaTheme="majorEastAsia" w:cs="Times New Roman"/>
              </w:rPr>
              <w:tab/>
              <w:t>RSVAS - ERRC_2</w:t>
            </w:r>
            <w:r w:rsidRPr="007F7AA4">
              <w:rPr>
                <w:rFonts w:eastAsiaTheme="majorEastAsia" w:cs="Times New Roman"/>
              </w:rPr>
              <w:tab/>
              <w:t>MSG_ID_RSVAS_EAS_VIRTUAL_CONNECTED_RESUME_REQ</w:t>
            </w:r>
            <w:r w:rsidRPr="007F7AA4">
              <w:rPr>
                <w:rFonts w:eastAsiaTheme="majorEastAsia" w:cs="Times New Roman"/>
              </w:rPr>
              <w:tab/>
              <w:t>resume_action = RSVAS_CONNECTED_AFTER_VC_RESUME (enum 0)</w:t>
            </w:r>
            <w:r w:rsidRPr="007F7AA4">
              <w:rPr>
                <w:rFonts w:eastAsiaTheme="majorEastAsia" w:cs="Times New Roman"/>
              </w:rPr>
              <w:tab/>
              <w:t xml:space="preserve"> </w:t>
            </w:r>
          </w:p>
          <w:p w14:paraId="6F92AE90" w14:textId="77777777" w:rsidR="00534F16" w:rsidRPr="007F7AA4" w:rsidRDefault="00534F16" w:rsidP="00534F16">
            <w:pPr>
              <w:rPr>
                <w:rFonts w:eastAsiaTheme="majorEastAsia" w:cs="Times New Roman"/>
              </w:rPr>
            </w:pPr>
            <w:r w:rsidRPr="007F7AA4">
              <w:rPr>
                <w:rFonts w:eastAsiaTheme="majorEastAsia" w:cs="Times New Roman"/>
              </w:rPr>
              <w:t>PS</w:t>
            </w:r>
            <w:r w:rsidRPr="007F7AA4">
              <w:rPr>
                <w:rFonts w:eastAsiaTheme="majorEastAsia" w:cs="Times New Roman"/>
              </w:rPr>
              <w:tab/>
              <w:t>818530</w:t>
            </w:r>
            <w:r w:rsidRPr="007F7AA4">
              <w:rPr>
                <w:rFonts w:eastAsiaTheme="majorEastAsia" w:cs="Times New Roman"/>
              </w:rPr>
              <w:tab/>
              <w:t>55598334</w:t>
            </w:r>
            <w:r w:rsidRPr="007F7AA4">
              <w:rPr>
                <w:rFonts w:eastAsiaTheme="majorEastAsia" w:cs="Times New Roman"/>
              </w:rPr>
              <w:tab/>
              <w:t>14:44:34:898</w:t>
            </w:r>
            <w:r w:rsidRPr="007F7AA4">
              <w:rPr>
                <w:rFonts w:eastAsiaTheme="majorEastAsia" w:cs="Times New Roman"/>
              </w:rPr>
              <w:tab/>
              <w:t>MSPM</w:t>
            </w:r>
            <w:r w:rsidRPr="007F7AA4">
              <w:rPr>
                <w:rFonts w:eastAsiaTheme="majorEastAsia" w:cs="Times New Roman"/>
              </w:rPr>
              <w:tab/>
              <w:t>[MSPM] Current RF owner : MSPM_SIM2, RF owner priority : 29, Dominator : MSPM_DATA_SIM</w:t>
            </w:r>
            <w:r w:rsidRPr="007F7AA4">
              <w:rPr>
                <w:rFonts w:eastAsiaTheme="majorEastAsia" w:cs="Times New Roman"/>
              </w:rPr>
              <w:tab/>
              <w:t xml:space="preserve"> </w:t>
            </w:r>
            <w:r w:rsidRPr="007F7AA4">
              <w:rPr>
                <w:rFonts w:eastAsiaTheme="majorEastAsia" w:cs="Times New Roman"/>
              </w:rPr>
              <w:tab/>
              <w:t xml:space="preserve"> </w:t>
            </w:r>
          </w:p>
          <w:p w14:paraId="693FB7C8" w14:textId="77777777" w:rsidR="00534F16" w:rsidRPr="007F7AA4" w:rsidRDefault="00534F16" w:rsidP="00534F16">
            <w:pPr>
              <w:rPr>
                <w:rFonts w:eastAsiaTheme="majorEastAsia" w:cs="Times New Roman"/>
              </w:rPr>
            </w:pPr>
            <w:r w:rsidRPr="007F7AA4">
              <w:rPr>
                <w:rFonts w:eastAsiaTheme="majorEastAsia" w:cs="Times New Roman"/>
              </w:rPr>
              <w:t>OTA</w:t>
            </w:r>
            <w:r w:rsidRPr="007F7AA4">
              <w:rPr>
                <w:rFonts w:eastAsiaTheme="majorEastAsia" w:cs="Times New Roman"/>
              </w:rPr>
              <w:tab/>
              <w:t>819948</w:t>
            </w:r>
            <w:r w:rsidRPr="007F7AA4">
              <w:rPr>
                <w:rFonts w:eastAsiaTheme="majorEastAsia" w:cs="Times New Roman"/>
              </w:rPr>
              <w:tab/>
              <w:t>55598834</w:t>
            </w:r>
            <w:r w:rsidRPr="007F7AA4">
              <w:rPr>
                <w:rFonts w:eastAsiaTheme="majorEastAsia" w:cs="Times New Roman"/>
              </w:rPr>
              <w:tab/>
              <w:t>14:44:34:898</w:t>
            </w:r>
            <w:r w:rsidRPr="007F7AA4">
              <w:rPr>
                <w:rFonts w:eastAsiaTheme="majorEastAsia" w:cs="Times New Roman"/>
              </w:rPr>
              <w:tab/>
              <w:t>ERRC_SYS_2</w:t>
            </w:r>
            <w:r w:rsidRPr="007F7AA4">
              <w:rPr>
                <w:rFonts w:eastAsiaTheme="majorEastAsia" w:cs="Times New Roman"/>
              </w:rPr>
              <w:tab/>
              <w:t>[NW-&gt;MS] MasterInformationBlock (EARFCN[3750], PCI[297])</w:t>
            </w:r>
            <w:r w:rsidRPr="007F7AA4">
              <w:rPr>
                <w:rFonts w:eastAsiaTheme="majorEastAsia" w:cs="Times New Roman"/>
              </w:rPr>
              <w:tab/>
              <w:t xml:space="preserve"> </w:t>
            </w:r>
            <w:r w:rsidRPr="007F7AA4">
              <w:rPr>
                <w:rFonts w:eastAsiaTheme="majorEastAsia" w:cs="Times New Roman"/>
              </w:rPr>
              <w:tab/>
              <w:t xml:space="preserve"> </w:t>
            </w:r>
          </w:p>
          <w:p w14:paraId="4C7A5C08" w14:textId="77777777" w:rsidR="00534F16" w:rsidRPr="007F7AA4" w:rsidRDefault="00534F16" w:rsidP="00534F16">
            <w:pPr>
              <w:rPr>
                <w:rFonts w:eastAsiaTheme="majorEastAsia" w:cs="Times New Roman"/>
              </w:rPr>
            </w:pPr>
            <w:r w:rsidRPr="007F7AA4">
              <w:rPr>
                <w:rFonts w:eastAsiaTheme="majorEastAsia" w:cs="Times New Roman"/>
              </w:rPr>
              <w:t>OTA</w:t>
            </w:r>
            <w:r w:rsidRPr="007F7AA4">
              <w:rPr>
                <w:rFonts w:eastAsiaTheme="majorEastAsia" w:cs="Times New Roman"/>
              </w:rPr>
              <w:tab/>
              <w:t>824536</w:t>
            </w:r>
            <w:r w:rsidRPr="007F7AA4">
              <w:rPr>
                <w:rFonts w:eastAsiaTheme="majorEastAsia" w:cs="Times New Roman"/>
              </w:rPr>
              <w:tab/>
              <w:t>55600419</w:t>
            </w:r>
            <w:r w:rsidRPr="007F7AA4">
              <w:rPr>
                <w:rFonts w:eastAsiaTheme="majorEastAsia" w:cs="Times New Roman"/>
              </w:rPr>
              <w:tab/>
              <w:t>14:44:34:898</w:t>
            </w:r>
            <w:r w:rsidRPr="007F7AA4">
              <w:rPr>
                <w:rFonts w:eastAsiaTheme="majorEastAsia" w:cs="Times New Roman"/>
              </w:rPr>
              <w:tab/>
              <w:t>NRRC_2</w:t>
            </w:r>
            <w:r w:rsidRPr="007F7AA4">
              <w:rPr>
                <w:rFonts w:eastAsiaTheme="majorEastAsia" w:cs="Times New Roman"/>
              </w:rPr>
              <w:tab/>
              <w:t>[NW-&gt;MS] NR_RRCReconfiguration (secondaryCellGroup[1], SCGreconfigurationWithSync[1], measConfig[1])</w:t>
            </w:r>
            <w:r w:rsidRPr="007F7AA4">
              <w:rPr>
                <w:rFonts w:eastAsiaTheme="majorEastAsia" w:cs="Times New Roman"/>
              </w:rPr>
              <w:tab/>
              <w:t xml:space="preserve"> </w:t>
            </w:r>
            <w:r w:rsidRPr="007F7AA4">
              <w:rPr>
                <w:rFonts w:eastAsiaTheme="majorEastAsia" w:cs="Times New Roman"/>
              </w:rPr>
              <w:tab/>
              <w:t xml:space="preserve"> </w:t>
            </w:r>
          </w:p>
          <w:p w14:paraId="0D2979B9" w14:textId="77777777" w:rsidR="00534F16" w:rsidRPr="007F7AA4" w:rsidRDefault="00534F16" w:rsidP="00534F16">
            <w:pPr>
              <w:rPr>
                <w:rFonts w:eastAsiaTheme="majorEastAsia" w:cs="Times New Roman"/>
              </w:rPr>
            </w:pPr>
            <w:r w:rsidRPr="007F7AA4">
              <w:rPr>
                <w:rFonts w:eastAsiaTheme="majorEastAsia" w:cs="Times New Roman"/>
                <w:highlight w:val="yellow"/>
              </w:rPr>
              <w:t>PS</w:t>
            </w:r>
            <w:r w:rsidRPr="007F7AA4">
              <w:rPr>
                <w:rFonts w:eastAsiaTheme="majorEastAsia" w:cs="Times New Roman"/>
                <w:highlight w:val="yellow"/>
              </w:rPr>
              <w:tab/>
              <w:t>1012398</w:t>
            </w:r>
            <w:r w:rsidRPr="007F7AA4">
              <w:rPr>
                <w:rFonts w:eastAsiaTheme="majorEastAsia" w:cs="Times New Roman"/>
                <w:highlight w:val="yellow"/>
              </w:rPr>
              <w:tab/>
              <w:t>55749152</w:t>
            </w:r>
            <w:r w:rsidRPr="007F7AA4">
              <w:rPr>
                <w:rFonts w:eastAsiaTheme="majorEastAsia" w:cs="Times New Roman"/>
                <w:highlight w:val="yellow"/>
              </w:rPr>
              <w:tab/>
              <w:t>14:44:44:498</w:t>
            </w:r>
            <w:r w:rsidRPr="007F7AA4">
              <w:rPr>
                <w:rFonts w:eastAsiaTheme="majorEastAsia" w:cs="Times New Roman"/>
                <w:highlight w:val="yellow"/>
              </w:rPr>
              <w:tab/>
              <w:t>EMM</w:t>
            </w:r>
            <w:r w:rsidRPr="007F7AA4">
              <w:rPr>
                <w:rFonts w:eastAsiaTheme="majorEastAsia" w:cs="Times New Roman"/>
                <w:highlight w:val="yellow"/>
              </w:rPr>
              <w:tab/>
              <w:t>[EMM TIMER] TIMER ID: EMM_T_NAS_RECOVERY_BACKOFF is expired</w:t>
            </w:r>
            <w:r w:rsidRPr="007F7AA4">
              <w:rPr>
                <w:rFonts w:eastAsiaTheme="majorEastAsia" w:cs="Times New Roman"/>
                <w:highlight w:val="yellow"/>
              </w:rPr>
              <w:tab/>
              <w:t xml:space="preserve">10s timer </w:t>
            </w:r>
            <w:r w:rsidRPr="007F7AA4">
              <w:rPr>
                <w:rFonts w:eastAsiaTheme="majorEastAsia" w:cs="Times New Roman"/>
                <w:highlight w:val="yellow"/>
              </w:rPr>
              <w:t>超时，</w:t>
            </w:r>
            <w:r w:rsidRPr="007F7AA4">
              <w:rPr>
                <w:rFonts w:eastAsiaTheme="majorEastAsia" w:cs="Times New Roman"/>
                <w:highlight w:val="yellow"/>
              </w:rPr>
              <w:lastRenderedPageBreak/>
              <w:t>sim1</w:t>
            </w:r>
            <w:r w:rsidRPr="007F7AA4">
              <w:rPr>
                <w:rFonts w:eastAsiaTheme="majorEastAsia" w:cs="Times New Roman"/>
                <w:highlight w:val="yellow"/>
              </w:rPr>
              <w:t>做</w:t>
            </w:r>
            <w:r w:rsidRPr="007F7AA4">
              <w:rPr>
                <w:rFonts w:eastAsiaTheme="majorEastAsia" w:cs="Times New Roman"/>
                <w:highlight w:val="yellow"/>
              </w:rPr>
              <w:t>tau</w:t>
            </w:r>
            <w:r w:rsidRPr="007F7AA4">
              <w:rPr>
                <w:rFonts w:eastAsiaTheme="majorEastAsia" w:cs="Times New Roman"/>
              </w:rPr>
              <w:tab/>
              <w:t xml:space="preserve"> </w:t>
            </w:r>
          </w:p>
          <w:p w14:paraId="0B2F6762" w14:textId="77777777" w:rsidR="00534F16" w:rsidRPr="007F7AA4" w:rsidRDefault="00534F16" w:rsidP="00534F16">
            <w:pPr>
              <w:rPr>
                <w:rFonts w:eastAsiaTheme="majorEastAsia" w:cs="Times New Roman"/>
              </w:rPr>
            </w:pPr>
            <w:r w:rsidRPr="007F7AA4">
              <w:rPr>
                <w:rFonts w:eastAsiaTheme="majorEastAsia" w:cs="Times New Roman"/>
              </w:rPr>
              <w:t>PS</w:t>
            </w:r>
            <w:r w:rsidRPr="007F7AA4">
              <w:rPr>
                <w:rFonts w:eastAsiaTheme="majorEastAsia" w:cs="Times New Roman"/>
              </w:rPr>
              <w:tab/>
              <w:t>1012882</w:t>
            </w:r>
            <w:r w:rsidRPr="007F7AA4">
              <w:rPr>
                <w:rFonts w:eastAsiaTheme="majorEastAsia" w:cs="Times New Roman"/>
              </w:rPr>
              <w:tab/>
              <w:t>55749178</w:t>
            </w:r>
            <w:r w:rsidRPr="007F7AA4">
              <w:rPr>
                <w:rFonts w:eastAsiaTheme="majorEastAsia" w:cs="Times New Roman"/>
              </w:rPr>
              <w:tab/>
              <w:t>14:44:44:498</w:t>
            </w:r>
            <w:r w:rsidRPr="007F7AA4">
              <w:rPr>
                <w:rFonts w:eastAsiaTheme="majorEastAsia" w:cs="Times New Roman"/>
              </w:rPr>
              <w:tab/>
              <w:t>MSPM - RSVAS</w:t>
            </w:r>
            <w:r w:rsidRPr="007F7AA4">
              <w:rPr>
                <w:rFonts w:eastAsiaTheme="majorEastAsia" w:cs="Times New Roman"/>
              </w:rPr>
              <w:tab/>
              <w:t>MSG_ID_MSPM_RSVAS_GEMINI_STATE_ASSIGN_REQ</w:t>
            </w:r>
            <w:r w:rsidRPr="007F7AA4">
              <w:rPr>
                <w:rFonts w:eastAsiaTheme="majorEastAsia" w:cs="Times New Roman"/>
              </w:rPr>
              <w:tab/>
              <w:t>connected, vc</w:t>
            </w:r>
            <w:r w:rsidRPr="007F7AA4">
              <w:rPr>
                <w:rFonts w:eastAsiaTheme="majorEastAsia" w:cs="Times New Roman"/>
              </w:rPr>
              <w:tab/>
              <w:t xml:space="preserve"> </w:t>
            </w:r>
          </w:p>
          <w:p w14:paraId="349DBE6B" w14:textId="77777777" w:rsidR="00534F16" w:rsidRPr="007F7AA4" w:rsidRDefault="00534F16" w:rsidP="00534F16">
            <w:pPr>
              <w:rPr>
                <w:rFonts w:eastAsiaTheme="majorEastAsia" w:cs="Times New Roman"/>
              </w:rPr>
            </w:pPr>
            <w:r w:rsidRPr="007F7AA4">
              <w:rPr>
                <w:rFonts w:eastAsiaTheme="majorEastAsia" w:cs="Times New Roman"/>
              </w:rPr>
              <w:t>OTA</w:t>
            </w:r>
            <w:r w:rsidRPr="007F7AA4">
              <w:rPr>
                <w:rFonts w:eastAsiaTheme="majorEastAsia" w:cs="Times New Roman"/>
              </w:rPr>
              <w:tab/>
              <w:t>1015496</w:t>
            </w:r>
            <w:r w:rsidRPr="007F7AA4">
              <w:rPr>
                <w:rFonts w:eastAsiaTheme="majorEastAsia" w:cs="Times New Roman"/>
              </w:rPr>
              <w:tab/>
              <w:t>55749684</w:t>
            </w:r>
            <w:r w:rsidRPr="007F7AA4">
              <w:rPr>
                <w:rFonts w:eastAsiaTheme="majorEastAsia" w:cs="Times New Roman"/>
              </w:rPr>
              <w:tab/>
              <w:t>14:44:44:498</w:t>
            </w:r>
            <w:r w:rsidRPr="007F7AA4">
              <w:rPr>
                <w:rFonts w:eastAsiaTheme="majorEastAsia" w:cs="Times New Roman"/>
              </w:rPr>
              <w:tab/>
              <w:t>ERRC_CONN</w:t>
            </w:r>
            <w:r w:rsidRPr="007F7AA4">
              <w:rPr>
                <w:rFonts w:eastAsiaTheme="majorEastAsia" w:cs="Times New Roman"/>
              </w:rPr>
              <w:tab/>
              <w:t>[MS-&gt;NW] ERRC_RRCConnectionRequest(EARFCN[1300], PCI[314])</w:t>
            </w:r>
            <w:r w:rsidRPr="007F7AA4">
              <w:rPr>
                <w:rFonts w:eastAsiaTheme="majorEastAsia" w:cs="Times New Roman"/>
              </w:rPr>
              <w:tab/>
              <w:t xml:space="preserve"> </w:t>
            </w:r>
            <w:r w:rsidRPr="007F7AA4">
              <w:rPr>
                <w:rFonts w:eastAsiaTheme="majorEastAsia" w:cs="Times New Roman"/>
              </w:rPr>
              <w:tab/>
              <w:t xml:space="preserve"> </w:t>
            </w:r>
          </w:p>
          <w:p w14:paraId="229EE1F8" w14:textId="77777777" w:rsidR="00534F16" w:rsidRPr="007F7AA4" w:rsidRDefault="00534F16" w:rsidP="00534F16">
            <w:pPr>
              <w:rPr>
                <w:rFonts w:eastAsiaTheme="majorEastAsia" w:cs="Times New Roman"/>
              </w:rPr>
            </w:pPr>
            <w:r w:rsidRPr="007F7AA4">
              <w:rPr>
                <w:rFonts w:eastAsiaTheme="majorEastAsia" w:cs="Times New Roman"/>
                <w:color w:val="FF0000"/>
                <w:highlight w:val="yellow"/>
              </w:rPr>
              <w:t>OTA</w:t>
            </w:r>
            <w:r w:rsidRPr="007F7AA4">
              <w:rPr>
                <w:rFonts w:eastAsiaTheme="majorEastAsia" w:cs="Times New Roman"/>
                <w:color w:val="FF0000"/>
                <w:highlight w:val="yellow"/>
              </w:rPr>
              <w:tab/>
              <w:t>1016957</w:t>
            </w:r>
            <w:r w:rsidRPr="007F7AA4">
              <w:rPr>
                <w:rFonts w:eastAsiaTheme="majorEastAsia" w:cs="Times New Roman"/>
                <w:color w:val="FF0000"/>
                <w:highlight w:val="yellow"/>
              </w:rPr>
              <w:tab/>
              <w:t>55750197</w:t>
            </w:r>
            <w:r w:rsidRPr="007F7AA4">
              <w:rPr>
                <w:rFonts w:eastAsiaTheme="majorEastAsia" w:cs="Times New Roman"/>
                <w:color w:val="FF0000"/>
                <w:highlight w:val="yellow"/>
              </w:rPr>
              <w:tab/>
              <w:t>14:44:44:498</w:t>
            </w:r>
            <w:r w:rsidRPr="007F7AA4">
              <w:rPr>
                <w:rFonts w:eastAsiaTheme="majorEastAsia" w:cs="Times New Roman"/>
                <w:color w:val="FF0000"/>
                <w:highlight w:val="yellow"/>
              </w:rPr>
              <w:tab/>
              <w:t>EMM_NASMSG</w:t>
            </w:r>
            <w:r w:rsidRPr="007F7AA4">
              <w:rPr>
                <w:rFonts w:eastAsiaTheme="majorEastAsia" w:cs="Times New Roman"/>
                <w:color w:val="FF0000"/>
                <w:highlight w:val="yellow"/>
              </w:rPr>
              <w:tab/>
              <w:t>[MS-&gt;NW] EMM_Tracking_Area_Update_Request(EPS update type="EMM_UPDATE_TYPE_COMBINED_TAU", active flag="KAL_FALSE")</w:t>
            </w:r>
            <w:r w:rsidRPr="007F7AA4">
              <w:rPr>
                <w:rFonts w:eastAsiaTheme="majorEastAsia" w:cs="Times New Roman"/>
                <w:color w:val="FF0000"/>
              </w:rPr>
              <w:tab/>
              <w:t xml:space="preserve"> </w:t>
            </w:r>
            <w:r w:rsidRPr="007F7AA4">
              <w:rPr>
                <w:rFonts w:eastAsiaTheme="majorEastAsia" w:cs="Times New Roman"/>
              </w:rPr>
              <w:tab/>
              <w:t xml:space="preserve"> </w:t>
            </w:r>
          </w:p>
          <w:p w14:paraId="444FAB6E" w14:textId="77777777" w:rsidR="00534F16" w:rsidRPr="007F7AA4" w:rsidRDefault="00534F16" w:rsidP="00534F16">
            <w:pPr>
              <w:rPr>
                <w:rFonts w:eastAsiaTheme="majorEastAsia" w:cs="Times New Roman"/>
              </w:rPr>
            </w:pPr>
            <w:r w:rsidRPr="007F7AA4">
              <w:rPr>
                <w:rFonts w:eastAsiaTheme="majorEastAsia" w:cs="Times New Roman"/>
              </w:rPr>
              <w:t>Root Cause / Suspected Root Cause</w:t>
            </w:r>
            <w:r w:rsidRPr="007F7AA4">
              <w:rPr>
                <w:rFonts w:eastAsiaTheme="majorEastAsia" w:cs="Times New Roman"/>
              </w:rPr>
              <w:t>：</w:t>
            </w:r>
          </w:p>
          <w:p w14:paraId="3F70679D" w14:textId="77777777" w:rsidR="00534F16" w:rsidRPr="007F7AA4" w:rsidRDefault="00534F16" w:rsidP="00534F16">
            <w:pPr>
              <w:rPr>
                <w:rFonts w:eastAsiaTheme="majorEastAsia" w:cs="Times New Roman"/>
              </w:rPr>
            </w:pPr>
            <w:r w:rsidRPr="007F7AA4">
              <w:rPr>
                <w:rFonts w:eastAsiaTheme="majorEastAsia" w:cs="Times New Roman"/>
              </w:rPr>
              <w:t xml:space="preserve"> SIM2 </w:t>
            </w:r>
            <w:r w:rsidRPr="007F7AA4">
              <w:rPr>
                <w:rFonts w:eastAsiaTheme="majorEastAsia" w:cs="Times New Roman"/>
              </w:rPr>
              <w:t>是</w:t>
            </w:r>
            <w:r w:rsidRPr="007F7AA4">
              <w:rPr>
                <w:rFonts w:eastAsiaTheme="majorEastAsia" w:cs="Times New Roman"/>
              </w:rPr>
              <w:t>data card</w:t>
            </w:r>
            <w:r w:rsidRPr="007F7AA4">
              <w:rPr>
                <w:rFonts w:eastAsiaTheme="majorEastAsia" w:cs="Times New Roman"/>
              </w:rPr>
              <w:t>，</w:t>
            </w:r>
            <w:r w:rsidRPr="007F7AA4">
              <w:rPr>
                <w:rFonts w:eastAsiaTheme="majorEastAsia" w:cs="Times New Roman"/>
              </w:rPr>
              <w:t>sim1</w:t>
            </w:r>
            <w:r w:rsidRPr="007F7AA4">
              <w:rPr>
                <w:rFonts w:eastAsiaTheme="majorEastAsia" w:cs="Times New Roman"/>
              </w:rPr>
              <w:t>上做</w:t>
            </w:r>
            <w:r w:rsidRPr="007F7AA4">
              <w:rPr>
                <w:rFonts w:eastAsiaTheme="majorEastAsia" w:cs="Times New Roman"/>
              </w:rPr>
              <w:t>tau</w:t>
            </w:r>
            <w:r w:rsidRPr="007F7AA4">
              <w:rPr>
                <w:rFonts w:eastAsiaTheme="majorEastAsia" w:cs="Times New Roman"/>
              </w:rPr>
              <w:t>，带的</w:t>
            </w:r>
            <w:r w:rsidRPr="007F7AA4">
              <w:rPr>
                <w:rFonts w:eastAsiaTheme="majorEastAsia" w:cs="Times New Roman"/>
              </w:rPr>
              <w:t>flag</w:t>
            </w:r>
            <w:r w:rsidRPr="007F7AA4">
              <w:rPr>
                <w:rFonts w:eastAsiaTheme="majorEastAsia" w:cs="Times New Roman"/>
              </w:rPr>
              <w:t>是</w:t>
            </w:r>
            <w:r w:rsidRPr="007F7AA4">
              <w:rPr>
                <w:rFonts w:eastAsiaTheme="majorEastAsia" w:cs="Times New Roman"/>
              </w:rPr>
              <w:t>false</w:t>
            </w:r>
            <w:r w:rsidRPr="007F7AA4">
              <w:rPr>
                <w:rFonts w:eastAsiaTheme="majorEastAsia" w:cs="Times New Roman"/>
              </w:rPr>
              <w:t>，但是</w:t>
            </w:r>
            <w:r w:rsidRPr="007F7AA4">
              <w:rPr>
                <w:rFonts w:eastAsiaTheme="majorEastAsia" w:cs="Times New Roman"/>
              </w:rPr>
              <w:t>tau</w:t>
            </w:r>
            <w:r w:rsidRPr="007F7AA4">
              <w:rPr>
                <w:rFonts w:eastAsiaTheme="majorEastAsia" w:cs="Times New Roman"/>
              </w:rPr>
              <w:t>做完之后，</w:t>
            </w:r>
            <w:r w:rsidRPr="007F7AA4">
              <w:rPr>
                <w:rFonts w:eastAsiaTheme="majorEastAsia" w:cs="Times New Roman"/>
              </w:rPr>
              <w:t>nw</w:t>
            </w:r>
            <w:r w:rsidRPr="007F7AA4">
              <w:rPr>
                <w:rFonts w:eastAsiaTheme="majorEastAsia" w:cs="Times New Roman"/>
              </w:rPr>
              <w:t>没有</w:t>
            </w:r>
            <w:r w:rsidRPr="007F7AA4">
              <w:rPr>
                <w:rFonts w:eastAsiaTheme="majorEastAsia" w:cs="Times New Roman"/>
              </w:rPr>
              <w:t>release errc connection</w:t>
            </w:r>
            <w:r w:rsidRPr="007F7AA4">
              <w:rPr>
                <w:rFonts w:eastAsiaTheme="majorEastAsia" w:cs="Times New Roman"/>
              </w:rPr>
              <w:t>。此时把</w:t>
            </w:r>
            <w:r w:rsidRPr="007F7AA4">
              <w:rPr>
                <w:rFonts w:eastAsiaTheme="majorEastAsia" w:cs="Times New Roman"/>
              </w:rPr>
              <w:t>sim1 local release</w:t>
            </w:r>
            <w:r w:rsidRPr="007F7AA4">
              <w:rPr>
                <w:rFonts w:eastAsiaTheme="majorEastAsia" w:cs="Times New Roman"/>
              </w:rPr>
              <w:t>，是为了把</w:t>
            </w:r>
            <w:r w:rsidRPr="007F7AA4">
              <w:rPr>
                <w:rFonts w:eastAsiaTheme="majorEastAsia" w:cs="Times New Roman"/>
              </w:rPr>
              <w:t>rf</w:t>
            </w:r>
            <w:r w:rsidRPr="007F7AA4">
              <w:rPr>
                <w:rFonts w:eastAsiaTheme="majorEastAsia" w:cs="Times New Roman"/>
              </w:rPr>
              <w:t>让给</w:t>
            </w:r>
            <w:r w:rsidRPr="007F7AA4">
              <w:rPr>
                <w:rFonts w:eastAsiaTheme="majorEastAsia" w:cs="Times New Roman"/>
              </w:rPr>
              <w:t xml:space="preserve">sim2 </w:t>
            </w:r>
            <w:r w:rsidRPr="007F7AA4">
              <w:rPr>
                <w:rFonts w:eastAsiaTheme="majorEastAsia" w:cs="Times New Roman"/>
              </w:rPr>
              <w:t>做业务，</w:t>
            </w:r>
            <w:r w:rsidRPr="007F7AA4">
              <w:rPr>
                <w:rFonts w:eastAsiaTheme="majorEastAsia" w:cs="Times New Roman"/>
              </w:rPr>
              <w:t>sim1 10s</w:t>
            </w:r>
            <w:r w:rsidRPr="007F7AA4">
              <w:rPr>
                <w:rFonts w:eastAsiaTheme="majorEastAsia" w:cs="Times New Roman"/>
              </w:rPr>
              <w:t>后再做</w:t>
            </w:r>
            <w:r w:rsidRPr="007F7AA4">
              <w:rPr>
                <w:rFonts w:eastAsiaTheme="majorEastAsia" w:cs="Times New Roman"/>
              </w:rPr>
              <w:t>tau</w:t>
            </w:r>
            <w:r w:rsidRPr="007F7AA4">
              <w:rPr>
                <w:rFonts w:eastAsiaTheme="majorEastAsia" w:cs="Times New Roman"/>
              </w:rPr>
              <w:t>和</w:t>
            </w:r>
            <w:r w:rsidRPr="007F7AA4">
              <w:rPr>
                <w:rFonts w:eastAsiaTheme="majorEastAsia" w:cs="Times New Roman"/>
              </w:rPr>
              <w:t>nw sync</w:t>
            </w:r>
            <w:r w:rsidRPr="007F7AA4">
              <w:rPr>
                <w:rFonts w:eastAsiaTheme="majorEastAsia" w:cs="Times New Roman"/>
              </w:rPr>
              <w:t>。</w:t>
            </w:r>
            <w:r w:rsidRPr="007F7AA4">
              <w:rPr>
                <w:rFonts w:eastAsiaTheme="majorEastAsia" w:cs="Times New Roman"/>
              </w:rPr>
              <w:t xml:space="preserve"> sim1 local release </w:t>
            </w:r>
            <w:r w:rsidRPr="007F7AA4">
              <w:rPr>
                <w:rFonts w:eastAsiaTheme="majorEastAsia" w:cs="Times New Roman"/>
              </w:rPr>
              <w:t>到再次</w:t>
            </w:r>
            <w:r w:rsidRPr="007F7AA4">
              <w:rPr>
                <w:rFonts w:eastAsiaTheme="majorEastAsia" w:cs="Times New Roman"/>
              </w:rPr>
              <w:t xml:space="preserve">tau </w:t>
            </w:r>
            <w:r w:rsidRPr="007F7AA4">
              <w:rPr>
                <w:rFonts w:eastAsiaTheme="majorEastAsia" w:cs="Times New Roman"/>
              </w:rPr>
              <w:t>之间</w:t>
            </w:r>
            <w:r w:rsidRPr="007F7AA4">
              <w:rPr>
                <w:rFonts w:eastAsiaTheme="majorEastAsia" w:cs="Times New Roman"/>
              </w:rPr>
              <w:t>10s</w:t>
            </w:r>
            <w:r w:rsidRPr="007F7AA4">
              <w:rPr>
                <w:rFonts w:eastAsiaTheme="majorEastAsia" w:cs="Times New Roman"/>
              </w:rPr>
              <w:t>的时间内，是跟</w:t>
            </w:r>
            <w:r w:rsidRPr="007F7AA4">
              <w:rPr>
                <w:rFonts w:eastAsiaTheme="majorEastAsia" w:cs="Times New Roman"/>
              </w:rPr>
              <w:t xml:space="preserve">nw </w:t>
            </w:r>
            <w:r w:rsidRPr="007F7AA4">
              <w:rPr>
                <w:rFonts w:eastAsiaTheme="majorEastAsia" w:cs="Times New Roman"/>
              </w:rPr>
              <w:t>不</w:t>
            </w:r>
            <w:r w:rsidRPr="007F7AA4">
              <w:rPr>
                <w:rFonts w:eastAsiaTheme="majorEastAsia" w:cs="Times New Roman"/>
              </w:rPr>
              <w:t>sync</w:t>
            </w:r>
            <w:r w:rsidRPr="007F7AA4">
              <w:rPr>
                <w:rFonts w:eastAsiaTheme="majorEastAsia" w:cs="Times New Roman"/>
              </w:rPr>
              <w:t>的，会漏收</w:t>
            </w:r>
            <w:r w:rsidRPr="007F7AA4">
              <w:rPr>
                <w:rFonts w:eastAsiaTheme="majorEastAsia" w:cs="Times New Roman"/>
              </w:rPr>
              <w:t>call</w:t>
            </w:r>
            <w:r w:rsidRPr="007F7AA4">
              <w:rPr>
                <w:rFonts w:eastAsiaTheme="majorEastAsia" w:cs="Times New Roman"/>
              </w:rPr>
              <w:t>。此做法是双卡单通的</w:t>
            </w:r>
            <w:r w:rsidRPr="007F7AA4">
              <w:rPr>
                <w:rFonts w:eastAsiaTheme="majorEastAsia" w:cs="Times New Roman"/>
              </w:rPr>
              <w:t>design</w:t>
            </w:r>
            <w:r w:rsidRPr="007F7AA4">
              <w:rPr>
                <w:rFonts w:eastAsiaTheme="majorEastAsia" w:cs="Times New Roman"/>
              </w:rPr>
              <w:t>。主要原因是，带</w:t>
            </w:r>
            <w:r w:rsidRPr="007F7AA4">
              <w:rPr>
                <w:rFonts w:eastAsiaTheme="majorEastAsia" w:cs="Times New Roman"/>
              </w:rPr>
              <w:t>active flag false</w:t>
            </w:r>
            <w:r w:rsidRPr="007F7AA4">
              <w:rPr>
                <w:rFonts w:eastAsiaTheme="majorEastAsia" w:cs="Times New Roman"/>
              </w:rPr>
              <w:t>的时候，</w:t>
            </w:r>
            <w:r w:rsidRPr="007F7AA4">
              <w:rPr>
                <w:rFonts w:eastAsiaTheme="majorEastAsia" w:cs="Times New Roman"/>
              </w:rPr>
              <w:t>nw</w:t>
            </w:r>
            <w:r w:rsidRPr="007F7AA4">
              <w:rPr>
                <w:rFonts w:eastAsiaTheme="majorEastAsia" w:cs="Times New Roman"/>
              </w:rPr>
              <w:t>应该</w:t>
            </w:r>
            <w:r w:rsidRPr="007F7AA4">
              <w:rPr>
                <w:rFonts w:eastAsiaTheme="majorEastAsia" w:cs="Times New Roman"/>
              </w:rPr>
              <w:t>release ue</w:t>
            </w:r>
            <w:r w:rsidRPr="007F7AA4">
              <w:rPr>
                <w:rFonts w:eastAsiaTheme="majorEastAsia" w:cs="Times New Roman"/>
              </w:rPr>
              <w:t>。</w:t>
            </w:r>
          </w:p>
          <w:p w14:paraId="5643C4E8" w14:textId="77777777" w:rsidR="00534F16" w:rsidRPr="007F7AA4" w:rsidRDefault="00534F16" w:rsidP="00534F16">
            <w:pPr>
              <w:rPr>
                <w:rFonts w:eastAsiaTheme="majorEastAsia" w:cs="Times New Roman"/>
              </w:rPr>
            </w:pPr>
            <w:r w:rsidRPr="007F7AA4">
              <w:rPr>
                <w:rFonts w:eastAsiaTheme="majorEastAsia" w:cs="Times New Roman"/>
              </w:rPr>
              <w:t xml:space="preserve"> </w:t>
            </w:r>
            <w:r w:rsidRPr="007F7AA4">
              <w:rPr>
                <w:rFonts w:eastAsiaTheme="majorEastAsia" w:cs="Times New Roman"/>
              </w:rPr>
              <w:t>这</w:t>
            </w:r>
            <w:r w:rsidRPr="007F7AA4">
              <w:rPr>
                <w:rFonts w:eastAsiaTheme="majorEastAsia" w:cs="Times New Roman"/>
              </w:rPr>
              <w:t>4</w:t>
            </w:r>
            <w:r w:rsidRPr="007F7AA4">
              <w:rPr>
                <w:rFonts w:eastAsiaTheme="majorEastAsia" w:cs="Times New Roman"/>
              </w:rPr>
              <w:t>次</w:t>
            </w:r>
            <w:r w:rsidRPr="007F7AA4">
              <w:rPr>
                <w:rFonts w:eastAsiaTheme="majorEastAsia" w:cs="Times New Roman"/>
              </w:rPr>
              <w:t xml:space="preserve">call </w:t>
            </w:r>
            <w:r w:rsidRPr="007F7AA4">
              <w:rPr>
                <w:rFonts w:eastAsiaTheme="majorEastAsia" w:cs="Times New Roman"/>
              </w:rPr>
              <w:t>漏掉都是这个原因</w:t>
            </w:r>
          </w:p>
          <w:p w14:paraId="3BBFBFD3" w14:textId="00E5CE14" w:rsidR="00534F16" w:rsidRPr="007F7AA4" w:rsidRDefault="00534F16" w:rsidP="00534F16">
            <w:pPr>
              <w:rPr>
                <w:rFonts w:eastAsiaTheme="majorEastAsia" w:cs="Times New Roman"/>
              </w:rPr>
            </w:pPr>
            <w:r w:rsidRPr="007F7AA4">
              <w:rPr>
                <w:rFonts w:eastAsiaTheme="majorEastAsia" w:cs="Times New Roman"/>
              </w:rPr>
              <w:t>Next Action</w:t>
            </w:r>
            <w:r w:rsidRPr="007F7AA4">
              <w:rPr>
                <w:rFonts w:eastAsiaTheme="majorEastAsia" w:cs="Times New Roman"/>
              </w:rPr>
              <w:t>：</w:t>
            </w:r>
          </w:p>
        </w:tc>
      </w:tr>
    </w:tbl>
    <w:p w14:paraId="395006A5" w14:textId="77777777" w:rsidR="00534F16" w:rsidRPr="007F7AA4" w:rsidRDefault="00534F16" w:rsidP="00E23346">
      <w:pPr>
        <w:rPr>
          <w:rFonts w:eastAsiaTheme="majorEastAsia" w:cs="Times New Roman"/>
        </w:rPr>
      </w:pPr>
    </w:p>
    <w:p w14:paraId="4623B846" w14:textId="77777777" w:rsidR="00534F16" w:rsidRPr="007F7AA4" w:rsidRDefault="00534F16" w:rsidP="00E23346">
      <w:pPr>
        <w:rPr>
          <w:rFonts w:eastAsiaTheme="majorEastAsia" w:cs="Times New Roman"/>
        </w:rPr>
      </w:pPr>
    </w:p>
    <w:p w14:paraId="10CC1DF4" w14:textId="77777777" w:rsidR="00B631E1" w:rsidRPr="007F7AA4" w:rsidRDefault="00B71329" w:rsidP="00B631E1">
      <w:pPr>
        <w:pStyle w:val="2"/>
        <w:spacing w:before="156" w:after="156"/>
        <w:rPr>
          <w:rFonts w:cs="Times New Roman"/>
        </w:rPr>
      </w:pPr>
      <w:bookmarkStart w:id="32" w:name="_Toc87714615"/>
      <w:r w:rsidRPr="007F7AA4">
        <w:rPr>
          <w:rFonts w:cs="Times New Roman"/>
        </w:rPr>
        <w:t>VoLTE</w:t>
      </w:r>
      <w:r w:rsidRPr="007F7AA4">
        <w:rPr>
          <w:rFonts w:cs="Times New Roman"/>
        </w:rPr>
        <w:t>呼叫过程中掉</w:t>
      </w:r>
      <w:r w:rsidRPr="007F7AA4">
        <w:rPr>
          <w:rFonts w:cs="Times New Roman"/>
        </w:rPr>
        <w:t>VoLTE</w:t>
      </w:r>
      <w:bookmarkEnd w:id="32"/>
    </w:p>
    <w:p w14:paraId="01A5DECE" w14:textId="77777777" w:rsidR="004726CC" w:rsidRPr="007F7AA4" w:rsidRDefault="004726CC" w:rsidP="004726CC">
      <w:pPr>
        <w:rPr>
          <w:rFonts w:eastAsiaTheme="majorEastAsia" w:cs="Times New Roman"/>
        </w:rPr>
      </w:pPr>
      <w:r w:rsidRPr="007F7AA4">
        <w:rPr>
          <w:rFonts w:eastAsiaTheme="majorEastAsia" w:cs="Times New Roman"/>
        </w:rPr>
        <w:t>该专题主要用于整理</w:t>
      </w:r>
      <w:r w:rsidRPr="007F7AA4">
        <w:rPr>
          <w:rFonts w:eastAsiaTheme="majorEastAsia" w:cs="Times New Roman"/>
        </w:rPr>
        <w:t>MO/MT</w:t>
      </w:r>
      <w:r w:rsidRPr="007F7AA4">
        <w:rPr>
          <w:rFonts w:eastAsiaTheme="majorEastAsia" w:cs="Times New Roman"/>
        </w:rPr>
        <w:t>在呼叫前驻留在</w:t>
      </w:r>
      <w:r w:rsidRPr="007F7AA4">
        <w:rPr>
          <w:rFonts w:eastAsiaTheme="majorEastAsia" w:cs="Times New Roman"/>
        </w:rPr>
        <w:t>IMS VoLTE</w:t>
      </w:r>
      <w:r w:rsidRPr="007F7AA4">
        <w:rPr>
          <w:rFonts w:eastAsiaTheme="majorEastAsia" w:cs="Times New Roman"/>
        </w:rPr>
        <w:t>，在呼叫过程中或者呼叫建立之后掉</w:t>
      </w:r>
      <w:r w:rsidRPr="007F7AA4">
        <w:rPr>
          <w:rFonts w:eastAsiaTheme="majorEastAsia" w:cs="Times New Roman"/>
        </w:rPr>
        <w:t>VoLTE</w:t>
      </w:r>
      <w:r w:rsidRPr="007F7AA4">
        <w:rPr>
          <w:rFonts w:eastAsiaTheme="majorEastAsia" w:cs="Times New Roman"/>
        </w:rPr>
        <w:t>的案例。</w:t>
      </w:r>
    </w:p>
    <w:p w14:paraId="53612B0C" w14:textId="77777777" w:rsidR="004726CC" w:rsidRPr="007F7AA4" w:rsidRDefault="004726CC" w:rsidP="004726CC">
      <w:pPr>
        <w:pStyle w:val="3"/>
        <w:spacing w:before="156" w:after="156"/>
        <w:rPr>
          <w:rFonts w:eastAsiaTheme="majorEastAsia" w:cs="Times New Roman"/>
        </w:rPr>
      </w:pPr>
      <w:bookmarkStart w:id="33" w:name="_Toc87714616"/>
      <w:r w:rsidRPr="007F7AA4">
        <w:rPr>
          <w:rFonts w:eastAsiaTheme="majorEastAsia" w:cs="Times New Roman"/>
        </w:rPr>
        <w:t>MO</w:t>
      </w:r>
      <w:r w:rsidRPr="007F7AA4">
        <w:rPr>
          <w:rFonts w:eastAsiaTheme="majorEastAsia" w:cs="Times New Roman"/>
        </w:rPr>
        <w:t>起呼过程中掉</w:t>
      </w:r>
      <w:r w:rsidRPr="007F7AA4">
        <w:rPr>
          <w:rFonts w:eastAsiaTheme="majorEastAsia" w:cs="Times New Roman"/>
        </w:rPr>
        <w:t>VoLTE</w:t>
      </w:r>
      <w:r w:rsidR="00BA7769" w:rsidRPr="007F7AA4">
        <w:rPr>
          <w:rFonts w:eastAsiaTheme="majorEastAsia" w:cs="Times New Roman"/>
        </w:rPr>
        <w:t xml:space="preserve"> SRVCC</w:t>
      </w:r>
      <w:bookmarkEnd w:id="33"/>
    </w:p>
    <w:p w14:paraId="51BD5DA0" w14:textId="77777777" w:rsidR="00995547" w:rsidRPr="007F7AA4" w:rsidRDefault="00150152" w:rsidP="00995547">
      <w:pPr>
        <w:rPr>
          <w:rFonts w:eastAsiaTheme="majorEastAsia" w:cs="Times New Roman"/>
        </w:rPr>
      </w:pPr>
      <w:r w:rsidRPr="007F7AA4">
        <w:rPr>
          <w:rFonts w:eastAsiaTheme="majorEastAsia" w:cs="Times New Roman"/>
        </w:rPr>
        <w:t>MO</w:t>
      </w:r>
      <w:r w:rsidRPr="007F7AA4">
        <w:rPr>
          <w:rFonts w:eastAsiaTheme="majorEastAsia" w:cs="Times New Roman"/>
        </w:rPr>
        <w:t>在</w:t>
      </w:r>
      <w:r w:rsidR="00BC29F9" w:rsidRPr="007F7AA4">
        <w:rPr>
          <w:rFonts w:eastAsiaTheme="majorEastAsia" w:cs="Times New Roman"/>
        </w:rPr>
        <w:t>VoLTE</w:t>
      </w:r>
      <w:r w:rsidRPr="007F7AA4">
        <w:rPr>
          <w:rFonts w:eastAsiaTheme="majorEastAsia" w:cs="Times New Roman"/>
        </w:rPr>
        <w:t>通话</w:t>
      </w:r>
      <w:r w:rsidR="00BC29F9" w:rsidRPr="007F7AA4">
        <w:rPr>
          <w:rFonts w:eastAsiaTheme="majorEastAsia" w:cs="Times New Roman"/>
        </w:rPr>
        <w:t>建立</w:t>
      </w:r>
      <w:r w:rsidRPr="007F7AA4">
        <w:rPr>
          <w:rFonts w:eastAsiaTheme="majorEastAsia" w:cs="Times New Roman"/>
        </w:rPr>
        <w:t>过程中上报</w:t>
      </w:r>
      <w:r w:rsidRPr="007F7AA4">
        <w:rPr>
          <w:rFonts w:eastAsiaTheme="majorEastAsia" w:cs="Times New Roman"/>
        </w:rPr>
        <w:t>B2</w:t>
      </w:r>
      <w:r w:rsidRPr="007F7AA4">
        <w:rPr>
          <w:rFonts w:eastAsiaTheme="majorEastAsia" w:cs="Times New Roman"/>
        </w:rPr>
        <w:t>测量事件，网络将</w:t>
      </w:r>
      <w:r w:rsidRPr="007F7AA4">
        <w:rPr>
          <w:rFonts w:eastAsiaTheme="majorEastAsia" w:cs="Times New Roman"/>
        </w:rPr>
        <w:t>MO Handover</w:t>
      </w:r>
      <w:r w:rsidRPr="007F7AA4">
        <w:rPr>
          <w:rFonts w:eastAsiaTheme="majorEastAsia" w:cs="Times New Roman"/>
        </w:rPr>
        <w:t>到</w:t>
      </w:r>
      <w:r w:rsidRPr="007F7AA4">
        <w:rPr>
          <w:rFonts w:eastAsiaTheme="majorEastAsia" w:cs="Times New Roman"/>
        </w:rPr>
        <w:t>WCDMA</w:t>
      </w:r>
      <w:r w:rsidRPr="007F7AA4">
        <w:rPr>
          <w:rFonts w:eastAsiaTheme="majorEastAsia" w:cs="Times New Roman"/>
        </w:rPr>
        <w:t>，完成通话</w:t>
      </w:r>
      <w:r w:rsidR="0046743C" w:rsidRPr="007F7AA4">
        <w:rPr>
          <w:rFonts w:eastAsiaTheme="majorEastAsia" w:cs="Times New Roman"/>
        </w:rPr>
        <w:t>建立</w:t>
      </w:r>
      <w:r w:rsidRPr="007F7AA4">
        <w:rPr>
          <w:rFonts w:eastAsiaTheme="majorEastAsia" w:cs="Times New Roman"/>
        </w:rPr>
        <w:t>过程中的</w:t>
      </w:r>
      <w:r w:rsidRPr="007F7AA4">
        <w:rPr>
          <w:rFonts w:eastAsiaTheme="majorEastAsia" w:cs="Times New Roman"/>
        </w:rPr>
        <w:t>RAT</w:t>
      </w:r>
      <w:r w:rsidRPr="007F7AA4">
        <w:rPr>
          <w:rFonts w:eastAsiaTheme="majorEastAsia" w:cs="Times New Roman"/>
        </w:rPr>
        <w:t>变化。主要原因为</w:t>
      </w:r>
      <w:r w:rsidRPr="007F7AA4">
        <w:rPr>
          <w:rFonts w:eastAsiaTheme="majorEastAsia" w:cs="Times New Roman"/>
        </w:rPr>
        <w:t>LTE</w:t>
      </w:r>
      <w:r w:rsidRPr="007F7AA4">
        <w:rPr>
          <w:rFonts w:eastAsiaTheme="majorEastAsia" w:cs="Times New Roman"/>
        </w:rPr>
        <w:t>的信号强度和信噪比变差，邻区</w:t>
      </w:r>
      <w:r w:rsidRPr="007F7AA4">
        <w:rPr>
          <w:rFonts w:eastAsiaTheme="majorEastAsia" w:cs="Times New Roman"/>
        </w:rPr>
        <w:t>WCDMA</w:t>
      </w:r>
      <w:r w:rsidRPr="007F7AA4">
        <w:rPr>
          <w:rFonts w:eastAsiaTheme="majorEastAsia" w:cs="Times New Roman"/>
        </w:rPr>
        <w:t>信号强度良好。此类问题为</w:t>
      </w:r>
      <w:r w:rsidRPr="007F7AA4">
        <w:rPr>
          <w:rFonts w:eastAsiaTheme="majorEastAsia" w:cs="Times New Roman"/>
        </w:rPr>
        <w:t>LTE</w:t>
      </w:r>
      <w:r w:rsidRPr="007F7AA4">
        <w:rPr>
          <w:rFonts w:eastAsiaTheme="majorEastAsia" w:cs="Times New Roman"/>
        </w:rPr>
        <w:t>网络信号差导致。</w:t>
      </w:r>
    </w:p>
    <w:p w14:paraId="68BDA880" w14:textId="77777777" w:rsidR="00995547" w:rsidRPr="007F7AA4" w:rsidRDefault="00995547" w:rsidP="00995547">
      <w:pPr>
        <w:rPr>
          <w:rFonts w:eastAsiaTheme="majorEastAsia" w:cs="Times New Roman"/>
        </w:rPr>
      </w:pPr>
    </w:p>
    <w:p w14:paraId="4388BB35" w14:textId="77777777" w:rsidR="003650EE" w:rsidRPr="007F7AA4" w:rsidRDefault="004726CC" w:rsidP="001C336C">
      <w:pPr>
        <w:rPr>
          <w:rFonts w:eastAsiaTheme="majorEastAsia" w:cs="Times New Roman"/>
        </w:rPr>
      </w:pPr>
      <w:r w:rsidRPr="007F7AA4">
        <w:rPr>
          <w:rFonts w:eastAsiaTheme="majorEastAsia" w:cs="Times New Roman"/>
        </w:rPr>
        <w:t>示例</w:t>
      </w:r>
      <w:r w:rsidRPr="007F7AA4">
        <w:rPr>
          <w:rFonts w:eastAsiaTheme="majorEastAsia" w:cs="Times New Roman"/>
        </w:rPr>
        <w:t>JIRA</w:t>
      </w:r>
      <w:r w:rsidRPr="007F7AA4">
        <w:rPr>
          <w:rFonts w:eastAsiaTheme="majorEastAsia" w:cs="Times New Roman"/>
        </w:rPr>
        <w:t>：</w:t>
      </w:r>
      <w:r w:rsidRPr="007F7AA4">
        <w:rPr>
          <w:rFonts w:eastAsiaTheme="majorEastAsia" w:cs="Times New Roman"/>
        </w:rPr>
        <w:t>UPGR5G-4012 FT_G7-R_ShenZhen_</w:t>
      </w:r>
      <w:r w:rsidRPr="007F7AA4">
        <w:rPr>
          <w:rFonts w:eastAsiaTheme="majorEastAsia" w:cs="Times New Roman"/>
        </w:rPr>
        <w:t>卡</w:t>
      </w:r>
      <w:r w:rsidRPr="007F7AA4">
        <w:rPr>
          <w:rFonts w:eastAsiaTheme="majorEastAsia" w:cs="Times New Roman"/>
        </w:rPr>
        <w:t>1</w:t>
      </w:r>
      <w:r w:rsidRPr="007F7AA4">
        <w:rPr>
          <w:rFonts w:eastAsiaTheme="majorEastAsia" w:cs="Times New Roman"/>
        </w:rPr>
        <w:t>主卡联通</w:t>
      </w:r>
      <w:r w:rsidRPr="007F7AA4">
        <w:rPr>
          <w:rFonts w:eastAsiaTheme="majorEastAsia" w:cs="Times New Roman"/>
        </w:rPr>
        <w:t>4V+</w:t>
      </w:r>
      <w:r w:rsidRPr="007F7AA4">
        <w:rPr>
          <w:rFonts w:eastAsiaTheme="majorEastAsia" w:cs="Times New Roman"/>
        </w:rPr>
        <w:t>卡</w:t>
      </w:r>
      <w:r w:rsidRPr="007F7AA4">
        <w:rPr>
          <w:rFonts w:eastAsiaTheme="majorEastAsia" w:cs="Times New Roman"/>
        </w:rPr>
        <w:t>2</w:t>
      </w:r>
      <w:r w:rsidRPr="007F7AA4">
        <w:rPr>
          <w:rFonts w:eastAsiaTheme="majorEastAsia" w:cs="Times New Roman"/>
        </w:rPr>
        <w:t>副卡电信</w:t>
      </w:r>
      <w:r w:rsidRPr="007F7AA4">
        <w:rPr>
          <w:rFonts w:eastAsiaTheme="majorEastAsia" w:cs="Times New Roman"/>
        </w:rPr>
        <w:t>4V_idle&amp;ps</w:t>
      </w:r>
      <w:r w:rsidRPr="007F7AA4">
        <w:rPr>
          <w:rFonts w:eastAsiaTheme="majorEastAsia" w:cs="Times New Roman"/>
        </w:rPr>
        <w:t>态，偶现起呼及通话时掉</w:t>
      </w:r>
      <w:r w:rsidRPr="007F7AA4">
        <w:rPr>
          <w:rFonts w:eastAsiaTheme="majorEastAsia" w:cs="Times New Roman"/>
        </w:rPr>
        <w:t>VOLTE</w:t>
      </w:r>
      <w:r w:rsidRPr="007F7AA4">
        <w:rPr>
          <w:rFonts w:eastAsiaTheme="majorEastAsia" w:cs="Times New Roman"/>
        </w:rPr>
        <w:t>（</w:t>
      </w:r>
      <w:r w:rsidRPr="007F7AA4">
        <w:rPr>
          <w:rFonts w:eastAsiaTheme="majorEastAsia" w:cs="Times New Roman"/>
        </w:rPr>
        <w:t>rate</w:t>
      </w:r>
      <w:r w:rsidRPr="007F7AA4">
        <w:rPr>
          <w:rFonts w:eastAsiaTheme="majorEastAsia" w:cs="Times New Roman"/>
        </w:rPr>
        <w:t>：</w:t>
      </w:r>
      <w:r w:rsidRPr="007F7AA4">
        <w:rPr>
          <w:rFonts w:eastAsiaTheme="majorEastAsia" w:cs="Times New Roman"/>
        </w:rPr>
        <w:t>3/60</w:t>
      </w:r>
      <w:r w:rsidRPr="007F7AA4">
        <w:rPr>
          <w:rFonts w:eastAsiaTheme="majorEastAsia" w:cs="Times New Roman"/>
        </w:rPr>
        <w:t>）</w:t>
      </w:r>
      <w:r w:rsidRPr="007F7AA4">
        <w:rPr>
          <w:rFonts w:eastAsiaTheme="majorEastAsia" w:cs="Times New Roman"/>
        </w:rPr>
        <w:t xml:space="preserve">_0115 </w:t>
      </w:r>
    </w:p>
    <w:tbl>
      <w:tblPr>
        <w:tblStyle w:val="a7"/>
        <w:tblW w:w="0" w:type="auto"/>
        <w:tblLook w:val="04A0" w:firstRow="1" w:lastRow="0" w:firstColumn="1" w:lastColumn="0" w:noHBand="0" w:noVBand="1"/>
      </w:tblPr>
      <w:tblGrid>
        <w:gridCol w:w="13454"/>
      </w:tblGrid>
      <w:tr w:rsidR="003650EE" w:rsidRPr="007F7AA4" w14:paraId="4070C3A7" w14:textId="77777777" w:rsidTr="003650EE">
        <w:tc>
          <w:tcPr>
            <w:tcW w:w="13454" w:type="dxa"/>
          </w:tcPr>
          <w:p w14:paraId="152B8FB5" w14:textId="77777777" w:rsidR="003650EE" w:rsidRPr="007F7AA4" w:rsidRDefault="003650EE" w:rsidP="003650EE">
            <w:pPr>
              <w:rPr>
                <w:rFonts w:eastAsiaTheme="majorEastAsia" w:cs="Times New Roman"/>
              </w:rPr>
            </w:pPr>
            <w:r w:rsidRPr="007F7AA4">
              <w:rPr>
                <w:rFonts w:eastAsiaTheme="majorEastAsia" w:cs="Times New Roman"/>
              </w:rPr>
              <w:t>#2 Log</w:t>
            </w:r>
            <w:r w:rsidRPr="007F7AA4">
              <w:rPr>
                <w:rFonts w:eastAsiaTheme="majorEastAsia" w:cs="Times New Roman"/>
              </w:rPr>
              <w:t>分析</w:t>
            </w:r>
          </w:p>
          <w:p w14:paraId="4334D511" w14:textId="77777777" w:rsidR="003650EE" w:rsidRPr="007F7AA4" w:rsidRDefault="003650EE" w:rsidP="003650EE">
            <w:pPr>
              <w:rPr>
                <w:rFonts w:eastAsiaTheme="majorEastAsia" w:cs="Times New Roman"/>
                <w:sz w:val="20"/>
              </w:rPr>
            </w:pPr>
            <w:r w:rsidRPr="007F7AA4">
              <w:rPr>
                <w:rFonts w:eastAsiaTheme="majorEastAsia" w:cs="Times New Roman"/>
                <w:sz w:val="20"/>
              </w:rPr>
              <w:t>Type</w:t>
            </w:r>
            <w:r w:rsidRPr="007F7AA4">
              <w:rPr>
                <w:rFonts w:eastAsiaTheme="majorEastAsia" w:cs="Times New Roman"/>
                <w:sz w:val="20"/>
              </w:rPr>
              <w:tab/>
              <w:t>Index</w:t>
            </w:r>
            <w:r w:rsidRPr="007F7AA4">
              <w:rPr>
                <w:rFonts w:eastAsiaTheme="majorEastAsia" w:cs="Times New Roman"/>
                <w:sz w:val="20"/>
              </w:rPr>
              <w:tab/>
              <w:t>Time</w:t>
            </w:r>
            <w:r w:rsidRPr="007F7AA4">
              <w:rPr>
                <w:rFonts w:eastAsiaTheme="majorEastAsia" w:cs="Times New Roman"/>
                <w:sz w:val="20"/>
              </w:rPr>
              <w:tab/>
              <w:t>Local Time</w:t>
            </w:r>
            <w:r w:rsidRPr="007F7AA4">
              <w:rPr>
                <w:rFonts w:eastAsiaTheme="majorEastAsia" w:cs="Times New Roman"/>
                <w:sz w:val="20"/>
              </w:rPr>
              <w:tab/>
              <w:t>Module</w:t>
            </w:r>
            <w:r w:rsidRPr="007F7AA4">
              <w:rPr>
                <w:rFonts w:eastAsiaTheme="majorEastAsia" w:cs="Times New Roman"/>
                <w:sz w:val="20"/>
              </w:rPr>
              <w:tab/>
              <w:t>Message</w:t>
            </w:r>
            <w:r w:rsidRPr="007F7AA4">
              <w:rPr>
                <w:rFonts w:eastAsiaTheme="majorEastAsia" w:cs="Times New Roman"/>
                <w:sz w:val="20"/>
              </w:rPr>
              <w:tab/>
              <w:t>Comment</w:t>
            </w:r>
            <w:r w:rsidRPr="007F7AA4">
              <w:rPr>
                <w:rFonts w:eastAsiaTheme="majorEastAsia" w:cs="Times New Roman"/>
                <w:sz w:val="20"/>
              </w:rPr>
              <w:tab/>
              <w:t>Time Differences</w:t>
            </w:r>
          </w:p>
          <w:p w14:paraId="5CDEBD7F" w14:textId="77777777" w:rsidR="003650EE" w:rsidRPr="007F7AA4" w:rsidRDefault="003650EE" w:rsidP="003650EE">
            <w:pPr>
              <w:rPr>
                <w:rFonts w:eastAsiaTheme="majorEastAsia" w:cs="Times New Roman"/>
                <w:sz w:val="20"/>
              </w:rPr>
            </w:pPr>
            <w:r w:rsidRPr="007F7AA4">
              <w:rPr>
                <w:rFonts w:eastAsiaTheme="majorEastAsia" w:cs="Times New Roman"/>
                <w:sz w:val="20"/>
              </w:rPr>
              <w:t>SIP</w:t>
            </w:r>
            <w:r w:rsidRPr="007F7AA4">
              <w:rPr>
                <w:rFonts w:eastAsiaTheme="majorEastAsia" w:cs="Times New Roman"/>
                <w:sz w:val="20"/>
              </w:rPr>
              <w:tab/>
              <w:t>16</w:t>
            </w:r>
            <w:r w:rsidRPr="007F7AA4">
              <w:rPr>
                <w:rFonts w:eastAsiaTheme="majorEastAsia" w:cs="Times New Roman"/>
                <w:sz w:val="20"/>
              </w:rPr>
              <w:tab/>
              <w:t>68240232</w:t>
            </w:r>
            <w:r w:rsidRPr="007F7AA4">
              <w:rPr>
                <w:rFonts w:eastAsiaTheme="majorEastAsia" w:cs="Times New Roman"/>
                <w:sz w:val="20"/>
              </w:rPr>
              <w:tab/>
              <w:t>11:23:07:195</w:t>
            </w:r>
            <w:r w:rsidRPr="007F7AA4">
              <w:rPr>
                <w:rFonts w:eastAsiaTheme="majorEastAsia" w:cs="Times New Roman"/>
                <w:sz w:val="20"/>
              </w:rPr>
              <w:tab/>
            </w:r>
            <w:r w:rsidRPr="007F7AA4">
              <w:rPr>
                <w:rFonts w:eastAsiaTheme="majorEastAsia" w:cs="Times New Roman"/>
                <w:sz w:val="20"/>
              </w:rPr>
              <w:tab/>
              <w:t>[MS-&gt;NW][P1][S1]INVITE tel:18027442476;phone-context=ims.mnc001.mcc460.3gppnetwork.org SIP/2.0</w:t>
            </w:r>
          </w:p>
          <w:p w14:paraId="6818A68C" w14:textId="77777777" w:rsidR="003650EE" w:rsidRPr="007F7AA4" w:rsidRDefault="003650EE" w:rsidP="003650EE">
            <w:pPr>
              <w:rPr>
                <w:rFonts w:eastAsiaTheme="majorEastAsia" w:cs="Times New Roman"/>
                <w:sz w:val="20"/>
              </w:rPr>
            </w:pPr>
            <w:r w:rsidRPr="007F7AA4">
              <w:rPr>
                <w:rFonts w:eastAsiaTheme="majorEastAsia" w:cs="Times New Roman"/>
                <w:sz w:val="20"/>
              </w:rPr>
              <w:t>SIP</w:t>
            </w:r>
            <w:r w:rsidRPr="007F7AA4">
              <w:rPr>
                <w:rFonts w:eastAsiaTheme="majorEastAsia" w:cs="Times New Roman"/>
                <w:sz w:val="20"/>
              </w:rPr>
              <w:tab/>
              <w:t>17</w:t>
            </w:r>
            <w:r w:rsidRPr="007F7AA4">
              <w:rPr>
                <w:rFonts w:eastAsiaTheme="majorEastAsia" w:cs="Times New Roman"/>
                <w:sz w:val="20"/>
              </w:rPr>
              <w:tab/>
              <w:t>68240940</w:t>
            </w:r>
            <w:r w:rsidRPr="007F7AA4">
              <w:rPr>
                <w:rFonts w:eastAsiaTheme="majorEastAsia" w:cs="Times New Roman"/>
                <w:sz w:val="20"/>
              </w:rPr>
              <w:tab/>
              <w:t>11:23:07:395</w:t>
            </w:r>
            <w:r w:rsidRPr="007F7AA4">
              <w:rPr>
                <w:rFonts w:eastAsiaTheme="majorEastAsia" w:cs="Times New Roman"/>
                <w:sz w:val="20"/>
              </w:rPr>
              <w:tab/>
            </w:r>
            <w:r w:rsidRPr="007F7AA4">
              <w:rPr>
                <w:rFonts w:eastAsiaTheme="majorEastAsia" w:cs="Times New Roman"/>
                <w:sz w:val="20"/>
              </w:rPr>
              <w:tab/>
              <w:t>[NW-&gt;MS][P1][S1]SIP/2.0 100 Trying</w:t>
            </w:r>
          </w:p>
          <w:p w14:paraId="14BA3AE7" w14:textId="77777777" w:rsidR="003650EE" w:rsidRPr="007F7AA4" w:rsidRDefault="003650EE" w:rsidP="003650EE">
            <w:pPr>
              <w:rPr>
                <w:rFonts w:eastAsiaTheme="majorEastAsia" w:cs="Times New Roman"/>
                <w:sz w:val="20"/>
              </w:rPr>
            </w:pPr>
            <w:r w:rsidRPr="007F7AA4">
              <w:rPr>
                <w:rFonts w:eastAsiaTheme="majorEastAsia" w:cs="Times New Roman"/>
                <w:sz w:val="20"/>
              </w:rPr>
              <w:t>SIP</w:t>
            </w:r>
            <w:r w:rsidRPr="007F7AA4">
              <w:rPr>
                <w:rFonts w:eastAsiaTheme="majorEastAsia" w:cs="Times New Roman"/>
                <w:sz w:val="20"/>
              </w:rPr>
              <w:tab/>
              <w:t>18</w:t>
            </w:r>
            <w:r w:rsidRPr="007F7AA4">
              <w:rPr>
                <w:rFonts w:eastAsiaTheme="majorEastAsia" w:cs="Times New Roman"/>
                <w:sz w:val="20"/>
              </w:rPr>
              <w:tab/>
              <w:t>68249899</w:t>
            </w:r>
            <w:r w:rsidRPr="007F7AA4">
              <w:rPr>
                <w:rFonts w:eastAsiaTheme="majorEastAsia" w:cs="Times New Roman"/>
                <w:sz w:val="20"/>
              </w:rPr>
              <w:tab/>
              <w:t>11:23:07:795</w:t>
            </w:r>
            <w:r w:rsidRPr="007F7AA4">
              <w:rPr>
                <w:rFonts w:eastAsiaTheme="majorEastAsia" w:cs="Times New Roman"/>
                <w:sz w:val="20"/>
              </w:rPr>
              <w:tab/>
            </w:r>
            <w:r w:rsidRPr="007F7AA4">
              <w:rPr>
                <w:rFonts w:eastAsiaTheme="majorEastAsia" w:cs="Times New Roman"/>
                <w:sz w:val="20"/>
              </w:rPr>
              <w:tab/>
              <w:t>[NW-&gt;MS][P1][S1]SIP/2.0 183 Session Progress</w:t>
            </w:r>
          </w:p>
          <w:p w14:paraId="477274ED" w14:textId="77777777" w:rsidR="003650EE" w:rsidRPr="007F7AA4" w:rsidRDefault="003650EE" w:rsidP="003650EE">
            <w:pPr>
              <w:rPr>
                <w:rFonts w:eastAsiaTheme="majorEastAsia" w:cs="Times New Roman"/>
                <w:sz w:val="20"/>
              </w:rPr>
            </w:pPr>
            <w:r w:rsidRPr="007F7AA4">
              <w:rPr>
                <w:rFonts w:eastAsiaTheme="majorEastAsia" w:cs="Times New Roman"/>
                <w:sz w:val="20"/>
              </w:rPr>
              <w:t>SIP</w:t>
            </w:r>
            <w:r w:rsidRPr="007F7AA4">
              <w:rPr>
                <w:rFonts w:eastAsiaTheme="majorEastAsia" w:cs="Times New Roman"/>
                <w:sz w:val="20"/>
              </w:rPr>
              <w:tab/>
              <w:t>23</w:t>
            </w:r>
            <w:r w:rsidRPr="007F7AA4">
              <w:rPr>
                <w:rFonts w:eastAsiaTheme="majorEastAsia" w:cs="Times New Roman"/>
                <w:sz w:val="20"/>
              </w:rPr>
              <w:tab/>
              <w:t>68299686</w:t>
            </w:r>
            <w:r w:rsidRPr="007F7AA4">
              <w:rPr>
                <w:rFonts w:eastAsiaTheme="majorEastAsia" w:cs="Times New Roman"/>
                <w:sz w:val="20"/>
              </w:rPr>
              <w:tab/>
              <w:t>11:23:10:995</w:t>
            </w:r>
            <w:r w:rsidRPr="007F7AA4">
              <w:rPr>
                <w:rFonts w:eastAsiaTheme="majorEastAsia" w:cs="Times New Roman"/>
                <w:sz w:val="20"/>
              </w:rPr>
              <w:tab/>
            </w:r>
            <w:r w:rsidRPr="007F7AA4">
              <w:rPr>
                <w:rFonts w:eastAsiaTheme="majorEastAsia" w:cs="Times New Roman"/>
                <w:sz w:val="20"/>
              </w:rPr>
              <w:tab/>
              <w:t>[NW-&gt;MS][P1][S1]SIP/2.0 180 Ringing</w:t>
            </w:r>
          </w:p>
          <w:p w14:paraId="0CFC8D1B" w14:textId="77777777" w:rsidR="003650EE" w:rsidRPr="007F7AA4" w:rsidRDefault="003650EE" w:rsidP="003650EE">
            <w:pPr>
              <w:rPr>
                <w:rFonts w:eastAsiaTheme="majorEastAsia" w:cs="Times New Roman"/>
                <w:sz w:val="20"/>
              </w:rPr>
            </w:pPr>
            <w:r w:rsidRPr="007F7AA4">
              <w:rPr>
                <w:rFonts w:eastAsiaTheme="majorEastAsia" w:cs="Times New Roman"/>
                <w:sz w:val="20"/>
              </w:rPr>
              <w:t>SIP</w:t>
            </w:r>
            <w:r w:rsidRPr="007F7AA4">
              <w:rPr>
                <w:rFonts w:eastAsiaTheme="majorEastAsia" w:cs="Times New Roman"/>
                <w:sz w:val="20"/>
              </w:rPr>
              <w:tab/>
              <w:t>24</w:t>
            </w:r>
            <w:r w:rsidRPr="007F7AA4">
              <w:rPr>
                <w:rFonts w:eastAsiaTheme="majorEastAsia" w:cs="Times New Roman"/>
                <w:sz w:val="20"/>
              </w:rPr>
              <w:tab/>
              <w:t>68299794</w:t>
            </w:r>
            <w:r w:rsidRPr="007F7AA4">
              <w:rPr>
                <w:rFonts w:eastAsiaTheme="majorEastAsia" w:cs="Times New Roman"/>
                <w:sz w:val="20"/>
              </w:rPr>
              <w:tab/>
              <w:t>11:23:10:995</w:t>
            </w:r>
            <w:r w:rsidRPr="007F7AA4">
              <w:rPr>
                <w:rFonts w:eastAsiaTheme="majorEastAsia" w:cs="Times New Roman"/>
                <w:sz w:val="20"/>
              </w:rPr>
              <w:tab/>
            </w:r>
            <w:r w:rsidRPr="007F7AA4">
              <w:rPr>
                <w:rFonts w:eastAsiaTheme="majorEastAsia" w:cs="Times New Roman"/>
                <w:sz w:val="20"/>
              </w:rPr>
              <w:tab/>
              <w:t>[MS-&gt;NW][P1][S1]PRACK sip:[2408:8142:6001:0501:0000:0000:0000:0000]:9900;Hpt=8f22_16;CxtId=3;TRC=ffffffff-ffffffff SIP/2.0</w:t>
            </w:r>
          </w:p>
          <w:p w14:paraId="4FBDF297" w14:textId="77777777" w:rsidR="003650EE" w:rsidRPr="007F7AA4" w:rsidRDefault="003650EE" w:rsidP="003650EE">
            <w:pPr>
              <w:rPr>
                <w:rFonts w:eastAsiaTheme="majorEastAsia" w:cs="Times New Roman"/>
                <w:sz w:val="20"/>
              </w:rPr>
            </w:pPr>
            <w:r w:rsidRPr="007F7AA4">
              <w:rPr>
                <w:rFonts w:eastAsiaTheme="majorEastAsia" w:cs="Times New Roman"/>
                <w:sz w:val="20"/>
              </w:rPr>
              <w:t>SIP</w:t>
            </w:r>
            <w:r w:rsidRPr="007F7AA4">
              <w:rPr>
                <w:rFonts w:eastAsiaTheme="majorEastAsia" w:cs="Times New Roman"/>
                <w:sz w:val="20"/>
              </w:rPr>
              <w:tab/>
              <w:t>25</w:t>
            </w:r>
            <w:r w:rsidRPr="007F7AA4">
              <w:rPr>
                <w:rFonts w:eastAsiaTheme="majorEastAsia" w:cs="Times New Roman"/>
                <w:sz w:val="20"/>
              </w:rPr>
              <w:tab/>
              <w:t>68302513</w:t>
            </w:r>
            <w:r w:rsidRPr="007F7AA4">
              <w:rPr>
                <w:rFonts w:eastAsiaTheme="majorEastAsia" w:cs="Times New Roman"/>
                <w:sz w:val="20"/>
              </w:rPr>
              <w:tab/>
              <w:t>11:23:11:195</w:t>
            </w:r>
            <w:r w:rsidRPr="007F7AA4">
              <w:rPr>
                <w:rFonts w:eastAsiaTheme="majorEastAsia" w:cs="Times New Roman"/>
                <w:sz w:val="20"/>
              </w:rPr>
              <w:tab/>
            </w:r>
            <w:r w:rsidRPr="007F7AA4">
              <w:rPr>
                <w:rFonts w:eastAsiaTheme="majorEastAsia" w:cs="Times New Roman"/>
                <w:sz w:val="20"/>
              </w:rPr>
              <w:tab/>
              <w:t>[NW-&gt;MS][P1][S1]SIP/2.0 200 OK</w:t>
            </w:r>
          </w:p>
          <w:p w14:paraId="45106405" w14:textId="77777777" w:rsidR="003650EE" w:rsidRPr="007F7AA4" w:rsidRDefault="003650EE" w:rsidP="003650EE">
            <w:pPr>
              <w:rPr>
                <w:rFonts w:eastAsiaTheme="majorEastAsia" w:cs="Times New Roman"/>
                <w:sz w:val="20"/>
              </w:rPr>
            </w:pPr>
          </w:p>
          <w:p w14:paraId="20D9F381" w14:textId="77777777" w:rsidR="003650EE" w:rsidRPr="007F7AA4" w:rsidRDefault="003650EE" w:rsidP="003650EE">
            <w:pPr>
              <w:rPr>
                <w:rFonts w:eastAsiaTheme="majorEastAsia" w:cs="Times New Roman"/>
                <w:b/>
                <w:sz w:val="20"/>
              </w:rPr>
            </w:pPr>
            <w:r w:rsidRPr="007F7AA4">
              <w:rPr>
                <w:rFonts w:eastAsiaTheme="majorEastAsia" w:cs="Times New Roman"/>
                <w:b/>
                <w:sz w:val="20"/>
              </w:rPr>
              <w:t>// VoLTE</w:t>
            </w:r>
            <w:r w:rsidRPr="007F7AA4">
              <w:rPr>
                <w:rFonts w:eastAsiaTheme="majorEastAsia" w:cs="Times New Roman"/>
                <w:b/>
                <w:sz w:val="20"/>
              </w:rPr>
              <w:t>呼叫过程中，网路配置</w:t>
            </w:r>
            <w:r w:rsidRPr="007F7AA4">
              <w:rPr>
                <w:rFonts w:eastAsiaTheme="majorEastAsia" w:cs="Times New Roman"/>
                <w:b/>
                <w:sz w:val="20"/>
              </w:rPr>
              <w:t>UTRA</w:t>
            </w:r>
            <w:r w:rsidRPr="007F7AA4">
              <w:rPr>
                <w:rFonts w:eastAsiaTheme="majorEastAsia" w:cs="Times New Roman"/>
                <w:b/>
                <w:sz w:val="20"/>
              </w:rPr>
              <w:t>测量配置，</w:t>
            </w:r>
            <w:r w:rsidRPr="007F7AA4">
              <w:rPr>
                <w:rFonts w:eastAsiaTheme="majorEastAsia" w:cs="Times New Roman"/>
                <w:b/>
                <w:sz w:val="20"/>
              </w:rPr>
              <w:t>MO</w:t>
            </w:r>
            <w:r w:rsidRPr="007F7AA4">
              <w:rPr>
                <w:rFonts w:eastAsiaTheme="majorEastAsia" w:cs="Times New Roman"/>
                <w:b/>
                <w:sz w:val="20"/>
              </w:rPr>
              <w:t>上报</w:t>
            </w:r>
            <w:r w:rsidRPr="007F7AA4">
              <w:rPr>
                <w:rFonts w:eastAsiaTheme="majorEastAsia" w:cs="Times New Roman"/>
                <w:b/>
                <w:sz w:val="20"/>
              </w:rPr>
              <w:t>B2</w:t>
            </w:r>
            <w:r w:rsidRPr="007F7AA4">
              <w:rPr>
                <w:rFonts w:eastAsiaTheme="majorEastAsia" w:cs="Times New Roman"/>
                <w:b/>
                <w:sz w:val="20"/>
              </w:rPr>
              <w:t>事件</w:t>
            </w:r>
          </w:p>
          <w:p w14:paraId="645F4D9D" w14:textId="77777777" w:rsidR="003650EE" w:rsidRPr="007F7AA4" w:rsidRDefault="003650EE" w:rsidP="003650EE">
            <w:pPr>
              <w:rPr>
                <w:rFonts w:eastAsiaTheme="majorEastAsia" w:cs="Times New Roman"/>
                <w:sz w:val="20"/>
              </w:rPr>
            </w:pPr>
            <w:r w:rsidRPr="007F7AA4">
              <w:rPr>
                <w:rFonts w:eastAsiaTheme="majorEastAsia" w:cs="Times New Roman"/>
                <w:sz w:val="20"/>
                <w:highlight w:val="yellow"/>
              </w:rPr>
              <w:t>OTA</w:t>
            </w:r>
            <w:r w:rsidRPr="007F7AA4">
              <w:rPr>
                <w:rFonts w:eastAsiaTheme="majorEastAsia" w:cs="Times New Roman"/>
                <w:sz w:val="20"/>
                <w:highlight w:val="yellow"/>
              </w:rPr>
              <w:tab/>
              <w:t>1586300</w:t>
            </w:r>
            <w:r w:rsidRPr="007F7AA4">
              <w:rPr>
                <w:rFonts w:eastAsiaTheme="majorEastAsia" w:cs="Times New Roman"/>
                <w:sz w:val="20"/>
                <w:highlight w:val="yellow"/>
              </w:rPr>
              <w:tab/>
              <w:t>68352856</w:t>
            </w:r>
            <w:r w:rsidRPr="007F7AA4">
              <w:rPr>
                <w:rFonts w:eastAsiaTheme="majorEastAsia" w:cs="Times New Roman"/>
                <w:sz w:val="20"/>
                <w:highlight w:val="yellow"/>
              </w:rPr>
              <w:tab/>
              <w:t>11:23:14:395</w:t>
            </w:r>
            <w:r w:rsidRPr="007F7AA4">
              <w:rPr>
                <w:rFonts w:eastAsiaTheme="majorEastAsia" w:cs="Times New Roman"/>
                <w:sz w:val="20"/>
                <w:highlight w:val="yellow"/>
              </w:rPr>
              <w:tab/>
              <w:t>ERRC_CONN</w:t>
            </w:r>
            <w:r w:rsidRPr="007F7AA4">
              <w:rPr>
                <w:rFonts w:eastAsiaTheme="majorEastAsia" w:cs="Times New Roman"/>
                <w:sz w:val="20"/>
                <w:highlight w:val="yellow"/>
              </w:rPr>
              <w:tab/>
              <w:t>[NW-&gt;MS] ERRC_RRCConnectionReconfiguration(EARFCN[3740], PCI[176])(measCfg:[1],mobCtrlInfo:[0],dedInfoNASList:[0],radioresCfgDed:[0],secCfgHO:[0])</w:t>
            </w:r>
          </w:p>
          <w:p w14:paraId="37317141" w14:textId="77777777" w:rsidR="003650EE" w:rsidRPr="007F7AA4" w:rsidRDefault="003650EE" w:rsidP="003650EE">
            <w:pPr>
              <w:rPr>
                <w:rFonts w:eastAsiaTheme="majorEastAsia" w:cs="Times New Roman"/>
                <w:sz w:val="20"/>
              </w:rPr>
            </w:pPr>
            <w:r w:rsidRPr="007F7AA4">
              <w:rPr>
                <w:rFonts w:eastAsiaTheme="majorEastAsia" w:cs="Times New Roman"/>
                <w:sz w:val="20"/>
                <w:highlight w:val="yellow"/>
              </w:rPr>
              <w:t>OTA</w:t>
            </w:r>
            <w:r w:rsidRPr="007F7AA4">
              <w:rPr>
                <w:rFonts w:eastAsiaTheme="majorEastAsia" w:cs="Times New Roman"/>
                <w:sz w:val="20"/>
                <w:highlight w:val="yellow"/>
              </w:rPr>
              <w:tab/>
              <w:t>1595172</w:t>
            </w:r>
            <w:r w:rsidRPr="007F7AA4">
              <w:rPr>
                <w:rFonts w:eastAsiaTheme="majorEastAsia" w:cs="Times New Roman"/>
                <w:sz w:val="20"/>
                <w:highlight w:val="yellow"/>
              </w:rPr>
              <w:tab/>
              <w:t>68359873</w:t>
            </w:r>
            <w:r w:rsidRPr="007F7AA4">
              <w:rPr>
                <w:rFonts w:eastAsiaTheme="majorEastAsia" w:cs="Times New Roman"/>
                <w:sz w:val="20"/>
                <w:highlight w:val="yellow"/>
              </w:rPr>
              <w:tab/>
              <w:t>11:23:14:996</w:t>
            </w:r>
            <w:r w:rsidRPr="007F7AA4">
              <w:rPr>
                <w:rFonts w:eastAsiaTheme="majorEastAsia" w:cs="Times New Roman"/>
                <w:sz w:val="20"/>
                <w:highlight w:val="yellow"/>
              </w:rPr>
              <w:tab/>
              <w:t>ERRC_MOB</w:t>
            </w:r>
            <w:r w:rsidRPr="007F7AA4">
              <w:rPr>
                <w:rFonts w:eastAsiaTheme="majorEastAsia" w:cs="Times New Roman"/>
                <w:sz w:val="20"/>
                <w:highlight w:val="yellow"/>
              </w:rPr>
              <w:tab/>
              <w:t xml:space="preserve">[MS-&gt;NW] ERRC_MeasurementReport (EARFCN[3740], PCI[176]) (measID[5] </w:t>
            </w:r>
            <w:r w:rsidRPr="007F7AA4">
              <w:rPr>
                <w:rFonts w:eastAsiaTheme="majorEastAsia" w:cs="Times New Roman"/>
                <w:b/>
                <w:color w:val="FF0000"/>
                <w:sz w:val="20"/>
                <w:highlight w:val="yellow"/>
              </w:rPr>
              <w:t xml:space="preserve">eventB2 </w:t>
            </w:r>
            <w:r w:rsidRPr="007F7AA4">
              <w:rPr>
                <w:rFonts w:eastAsiaTheme="majorEastAsia" w:cs="Times New Roman"/>
                <w:sz w:val="20"/>
                <w:highlight w:val="yellow"/>
              </w:rPr>
              <w:t>UMTS ncell[10663/203] rslt[-277][-17] pcell[3740/176] rslt[-383][-47])</w:t>
            </w:r>
          </w:p>
          <w:p w14:paraId="7ED28FB2" w14:textId="77777777" w:rsidR="003650EE" w:rsidRPr="007F7AA4" w:rsidRDefault="003650EE" w:rsidP="003650EE">
            <w:pPr>
              <w:rPr>
                <w:rFonts w:eastAsiaTheme="majorEastAsia" w:cs="Times New Roman"/>
                <w:sz w:val="20"/>
              </w:rPr>
            </w:pPr>
          </w:p>
          <w:p w14:paraId="6EDF8BA2" w14:textId="77777777" w:rsidR="003650EE" w:rsidRPr="007F7AA4" w:rsidRDefault="003650EE" w:rsidP="003650EE">
            <w:pPr>
              <w:rPr>
                <w:rFonts w:eastAsiaTheme="majorEastAsia" w:cs="Times New Roman"/>
                <w:b/>
                <w:sz w:val="20"/>
              </w:rPr>
            </w:pPr>
            <w:r w:rsidRPr="007F7AA4">
              <w:rPr>
                <w:rFonts w:eastAsiaTheme="majorEastAsia" w:cs="Times New Roman"/>
                <w:b/>
                <w:sz w:val="20"/>
              </w:rPr>
              <w:t xml:space="preserve">// </w:t>
            </w:r>
            <w:r w:rsidRPr="007F7AA4">
              <w:rPr>
                <w:rFonts w:eastAsiaTheme="majorEastAsia" w:cs="Times New Roman"/>
                <w:b/>
                <w:sz w:val="20"/>
              </w:rPr>
              <w:t>网络查询</w:t>
            </w:r>
            <w:r w:rsidRPr="007F7AA4">
              <w:rPr>
                <w:rFonts w:eastAsiaTheme="majorEastAsia" w:cs="Times New Roman"/>
                <w:b/>
                <w:sz w:val="20"/>
              </w:rPr>
              <w:t>UMTS</w:t>
            </w:r>
            <w:r w:rsidRPr="007F7AA4">
              <w:rPr>
                <w:rFonts w:eastAsiaTheme="majorEastAsia" w:cs="Times New Roman"/>
                <w:b/>
                <w:sz w:val="20"/>
              </w:rPr>
              <w:t>能力</w:t>
            </w:r>
          </w:p>
          <w:p w14:paraId="10FCBC51" w14:textId="77777777" w:rsidR="003650EE" w:rsidRPr="007F7AA4" w:rsidRDefault="003650EE" w:rsidP="003650EE">
            <w:pPr>
              <w:rPr>
                <w:rFonts w:eastAsiaTheme="majorEastAsia" w:cs="Times New Roman"/>
                <w:sz w:val="20"/>
              </w:rPr>
            </w:pPr>
            <w:r w:rsidRPr="007F7AA4">
              <w:rPr>
                <w:rFonts w:eastAsiaTheme="majorEastAsia" w:cs="Times New Roman"/>
                <w:sz w:val="20"/>
              </w:rPr>
              <w:t>OTA</w:t>
            </w:r>
            <w:r w:rsidRPr="007F7AA4">
              <w:rPr>
                <w:rFonts w:eastAsiaTheme="majorEastAsia" w:cs="Times New Roman"/>
                <w:sz w:val="20"/>
              </w:rPr>
              <w:tab/>
              <w:t>1595651</w:t>
            </w:r>
            <w:r w:rsidRPr="007F7AA4">
              <w:rPr>
                <w:rFonts w:eastAsiaTheme="majorEastAsia" w:cs="Times New Roman"/>
                <w:sz w:val="20"/>
              </w:rPr>
              <w:tab/>
              <w:t>68360228</w:t>
            </w:r>
            <w:r w:rsidRPr="007F7AA4">
              <w:rPr>
                <w:rFonts w:eastAsiaTheme="majorEastAsia" w:cs="Times New Roman"/>
                <w:sz w:val="20"/>
              </w:rPr>
              <w:tab/>
              <w:t>11:23:14:996</w:t>
            </w:r>
            <w:r w:rsidRPr="007F7AA4">
              <w:rPr>
                <w:rFonts w:eastAsiaTheme="majorEastAsia" w:cs="Times New Roman"/>
                <w:sz w:val="20"/>
              </w:rPr>
              <w:tab/>
              <w:t>ERRC_RCM</w:t>
            </w:r>
            <w:r w:rsidRPr="007F7AA4">
              <w:rPr>
                <w:rFonts w:eastAsiaTheme="majorEastAsia" w:cs="Times New Roman"/>
                <w:sz w:val="20"/>
              </w:rPr>
              <w:tab/>
              <w:t>[NW-&gt;MS] UECapabilityEnquiry (EARFCN[3740], PCI[176])(EUTRA[0], UTRA[1], GERAN-CS[0], GERAN-PS[0], C2K-1xRTT[0])</w:t>
            </w:r>
          </w:p>
          <w:p w14:paraId="4AD129A5" w14:textId="77777777" w:rsidR="003650EE" w:rsidRPr="007F7AA4" w:rsidRDefault="003650EE" w:rsidP="003650EE">
            <w:pPr>
              <w:rPr>
                <w:rFonts w:eastAsiaTheme="majorEastAsia" w:cs="Times New Roman"/>
                <w:sz w:val="20"/>
              </w:rPr>
            </w:pPr>
            <w:r w:rsidRPr="007F7AA4">
              <w:rPr>
                <w:rFonts w:eastAsiaTheme="majorEastAsia" w:cs="Times New Roman"/>
                <w:sz w:val="20"/>
              </w:rPr>
              <w:t>OTA</w:t>
            </w:r>
            <w:r w:rsidRPr="007F7AA4">
              <w:rPr>
                <w:rFonts w:eastAsiaTheme="majorEastAsia" w:cs="Times New Roman"/>
                <w:sz w:val="20"/>
              </w:rPr>
              <w:tab/>
              <w:t>1595669</w:t>
            </w:r>
            <w:r w:rsidRPr="007F7AA4">
              <w:rPr>
                <w:rFonts w:eastAsiaTheme="majorEastAsia" w:cs="Times New Roman"/>
                <w:sz w:val="20"/>
              </w:rPr>
              <w:tab/>
              <w:t>68360231</w:t>
            </w:r>
            <w:r w:rsidRPr="007F7AA4">
              <w:rPr>
                <w:rFonts w:eastAsiaTheme="majorEastAsia" w:cs="Times New Roman"/>
                <w:sz w:val="20"/>
              </w:rPr>
              <w:tab/>
              <w:t>11:23:14:996</w:t>
            </w:r>
            <w:r w:rsidRPr="007F7AA4">
              <w:rPr>
                <w:rFonts w:eastAsiaTheme="majorEastAsia" w:cs="Times New Roman"/>
                <w:sz w:val="20"/>
              </w:rPr>
              <w:tab/>
              <w:t>ERRC_RCM</w:t>
            </w:r>
            <w:r w:rsidRPr="007F7AA4">
              <w:rPr>
                <w:rFonts w:eastAsiaTheme="majorEastAsia" w:cs="Times New Roman"/>
                <w:sz w:val="20"/>
              </w:rPr>
              <w:tab/>
              <w:t>[MS-&gt;NW] UECapabilityInformation (EARFCN[3740], PCI[176])(EUTRA[0], UTRA[1], GERAN-CS[0], GERAN-PS[0], C2K-1xRTT[0])</w:t>
            </w:r>
          </w:p>
          <w:p w14:paraId="55377DF3" w14:textId="77777777" w:rsidR="003650EE" w:rsidRPr="007F7AA4" w:rsidRDefault="003650EE" w:rsidP="003650EE">
            <w:pPr>
              <w:rPr>
                <w:rFonts w:eastAsiaTheme="majorEastAsia" w:cs="Times New Roman"/>
                <w:sz w:val="20"/>
              </w:rPr>
            </w:pPr>
          </w:p>
          <w:p w14:paraId="4CE7B967" w14:textId="77777777" w:rsidR="003650EE" w:rsidRPr="007F7AA4" w:rsidRDefault="003650EE" w:rsidP="003650EE">
            <w:pPr>
              <w:rPr>
                <w:rFonts w:eastAsiaTheme="majorEastAsia" w:cs="Times New Roman"/>
                <w:b/>
                <w:sz w:val="20"/>
              </w:rPr>
            </w:pPr>
            <w:r w:rsidRPr="007F7AA4">
              <w:rPr>
                <w:rFonts w:eastAsiaTheme="majorEastAsia" w:cs="Times New Roman"/>
                <w:b/>
                <w:sz w:val="20"/>
              </w:rPr>
              <w:t xml:space="preserve">// </w:t>
            </w:r>
            <w:r w:rsidRPr="007F7AA4">
              <w:rPr>
                <w:rFonts w:eastAsiaTheme="majorEastAsia" w:cs="Times New Roman"/>
                <w:b/>
                <w:sz w:val="20"/>
              </w:rPr>
              <w:t>网络发起</w:t>
            </w:r>
            <w:r w:rsidRPr="007F7AA4">
              <w:rPr>
                <w:rFonts w:eastAsiaTheme="majorEastAsia" w:cs="Times New Roman"/>
                <w:b/>
                <w:sz w:val="20"/>
              </w:rPr>
              <w:t>RAT</w:t>
            </w:r>
            <w:r w:rsidRPr="007F7AA4">
              <w:rPr>
                <w:rFonts w:eastAsiaTheme="majorEastAsia" w:cs="Times New Roman"/>
                <w:b/>
                <w:sz w:val="20"/>
              </w:rPr>
              <w:t>切换，从</w:t>
            </w:r>
            <w:r w:rsidRPr="007F7AA4">
              <w:rPr>
                <w:rFonts w:eastAsiaTheme="majorEastAsia" w:cs="Times New Roman"/>
                <w:b/>
                <w:sz w:val="20"/>
              </w:rPr>
              <w:t>LTE</w:t>
            </w:r>
            <w:r w:rsidRPr="007F7AA4">
              <w:rPr>
                <w:rFonts w:eastAsiaTheme="majorEastAsia" w:cs="Times New Roman"/>
                <w:b/>
                <w:sz w:val="20"/>
              </w:rPr>
              <w:t>切换至</w:t>
            </w:r>
            <w:r w:rsidRPr="007F7AA4">
              <w:rPr>
                <w:rFonts w:eastAsiaTheme="majorEastAsia" w:cs="Times New Roman"/>
                <w:b/>
                <w:sz w:val="20"/>
              </w:rPr>
              <w:t>WCDMA</w:t>
            </w:r>
          </w:p>
          <w:p w14:paraId="70C0945C" w14:textId="77777777" w:rsidR="003650EE" w:rsidRPr="007F7AA4" w:rsidRDefault="003650EE" w:rsidP="003650EE">
            <w:pPr>
              <w:rPr>
                <w:rFonts w:eastAsiaTheme="majorEastAsia" w:cs="Times New Roman"/>
                <w:sz w:val="20"/>
              </w:rPr>
            </w:pPr>
            <w:r w:rsidRPr="007F7AA4">
              <w:rPr>
                <w:rFonts w:eastAsiaTheme="majorEastAsia" w:cs="Times New Roman"/>
                <w:sz w:val="20"/>
              </w:rPr>
              <w:t>OTA</w:t>
            </w:r>
            <w:r w:rsidRPr="007F7AA4">
              <w:rPr>
                <w:rFonts w:eastAsiaTheme="majorEastAsia" w:cs="Times New Roman"/>
                <w:sz w:val="20"/>
              </w:rPr>
              <w:tab/>
              <w:t>1612755</w:t>
            </w:r>
            <w:r w:rsidRPr="007F7AA4">
              <w:rPr>
                <w:rFonts w:eastAsiaTheme="majorEastAsia" w:cs="Times New Roman"/>
                <w:sz w:val="20"/>
              </w:rPr>
              <w:tab/>
              <w:t>68375447</w:t>
            </w:r>
            <w:r w:rsidRPr="007F7AA4">
              <w:rPr>
                <w:rFonts w:eastAsiaTheme="majorEastAsia" w:cs="Times New Roman"/>
                <w:sz w:val="20"/>
              </w:rPr>
              <w:tab/>
              <w:t>11:23:15:996</w:t>
            </w:r>
            <w:r w:rsidRPr="007F7AA4">
              <w:rPr>
                <w:rFonts w:eastAsiaTheme="majorEastAsia" w:cs="Times New Roman"/>
                <w:sz w:val="20"/>
              </w:rPr>
              <w:tab/>
              <w:t>ERRC_CONN</w:t>
            </w:r>
            <w:r w:rsidRPr="007F7AA4">
              <w:rPr>
                <w:rFonts w:eastAsiaTheme="majorEastAsia" w:cs="Times New Roman"/>
                <w:sz w:val="20"/>
              </w:rPr>
              <w:tab/>
              <w:t>[NW-&gt;MS]</w:t>
            </w:r>
            <w:r w:rsidRPr="007F7AA4">
              <w:rPr>
                <w:rFonts w:eastAsiaTheme="majorEastAsia" w:cs="Times New Roman"/>
                <w:color w:val="FF0000"/>
                <w:sz w:val="20"/>
              </w:rPr>
              <w:t xml:space="preserve"> </w:t>
            </w:r>
            <w:r w:rsidRPr="007F7AA4">
              <w:rPr>
                <w:rFonts w:eastAsiaTheme="majorEastAsia" w:cs="Times New Roman"/>
                <w:color w:val="FF0000"/>
                <w:sz w:val="20"/>
                <w:highlight w:val="yellow"/>
              </w:rPr>
              <w:t>ERRC_MobilityFromEUTRACommand</w:t>
            </w:r>
            <w:r w:rsidRPr="007F7AA4">
              <w:rPr>
                <w:rFonts w:eastAsiaTheme="majorEastAsia" w:cs="Times New Roman"/>
                <w:sz w:val="20"/>
              </w:rPr>
              <w:t>(EARFCN[3740], PCI[176])(CSFB:[0],purpose:[MobilityFromEUTRACommand_r8_IEs_purpose_handover_selected],targetRAT:[Handover_targetRAT_Type_utra])</w:t>
            </w:r>
          </w:p>
          <w:p w14:paraId="27087580" w14:textId="77777777" w:rsidR="003650EE" w:rsidRPr="007F7AA4" w:rsidRDefault="003650EE" w:rsidP="003650EE">
            <w:pPr>
              <w:rPr>
                <w:rFonts w:eastAsiaTheme="majorEastAsia" w:cs="Times New Roman"/>
                <w:sz w:val="20"/>
              </w:rPr>
            </w:pPr>
            <w:r w:rsidRPr="007F7AA4">
              <w:rPr>
                <w:rFonts w:eastAsiaTheme="majorEastAsia" w:cs="Times New Roman"/>
                <w:sz w:val="20"/>
              </w:rPr>
              <w:t>OTA</w:t>
            </w:r>
            <w:r w:rsidRPr="007F7AA4">
              <w:rPr>
                <w:rFonts w:eastAsiaTheme="majorEastAsia" w:cs="Times New Roman"/>
                <w:sz w:val="20"/>
              </w:rPr>
              <w:tab/>
              <w:t>1612777</w:t>
            </w:r>
            <w:r w:rsidRPr="007F7AA4">
              <w:rPr>
                <w:rFonts w:eastAsiaTheme="majorEastAsia" w:cs="Times New Roman"/>
                <w:sz w:val="20"/>
              </w:rPr>
              <w:tab/>
              <w:t>68375455</w:t>
            </w:r>
            <w:r w:rsidRPr="007F7AA4">
              <w:rPr>
                <w:rFonts w:eastAsiaTheme="majorEastAsia" w:cs="Times New Roman"/>
                <w:sz w:val="20"/>
              </w:rPr>
              <w:tab/>
              <w:t>11:23:15:996</w:t>
            </w:r>
            <w:r w:rsidRPr="007F7AA4">
              <w:rPr>
                <w:rFonts w:eastAsiaTheme="majorEastAsia" w:cs="Times New Roman"/>
                <w:sz w:val="20"/>
              </w:rPr>
              <w:tab/>
              <w:t>RRCE_FDD</w:t>
            </w:r>
            <w:r w:rsidRPr="007F7AA4">
              <w:rPr>
                <w:rFonts w:eastAsiaTheme="majorEastAsia" w:cs="Times New Roman"/>
                <w:sz w:val="20"/>
              </w:rPr>
              <w:tab/>
              <w:t>[NW-&gt;MS]</w:t>
            </w:r>
            <w:r w:rsidRPr="007F7AA4">
              <w:rPr>
                <w:rFonts w:eastAsiaTheme="majorEastAsia" w:cs="Times New Roman"/>
                <w:color w:val="FF0000"/>
                <w:sz w:val="20"/>
              </w:rPr>
              <w:t xml:space="preserve"> </w:t>
            </w:r>
            <w:r w:rsidRPr="007F7AA4">
              <w:rPr>
                <w:rFonts w:eastAsiaTheme="majorEastAsia" w:cs="Times New Roman"/>
                <w:color w:val="FF0000"/>
                <w:sz w:val="20"/>
                <w:highlight w:val="yellow"/>
              </w:rPr>
              <w:t>RRC__HANDOVER_TO_UTRAN_COMMAND</w:t>
            </w:r>
          </w:p>
          <w:p w14:paraId="0A906E85" w14:textId="77777777" w:rsidR="003650EE" w:rsidRPr="007F7AA4" w:rsidRDefault="003650EE" w:rsidP="003650EE">
            <w:pPr>
              <w:rPr>
                <w:rFonts w:eastAsiaTheme="majorEastAsia" w:cs="Times New Roman"/>
                <w:sz w:val="20"/>
              </w:rPr>
            </w:pPr>
            <w:r w:rsidRPr="007F7AA4">
              <w:rPr>
                <w:rFonts w:eastAsiaTheme="majorEastAsia" w:cs="Times New Roman"/>
                <w:sz w:val="20"/>
              </w:rPr>
              <w:t>OTA</w:t>
            </w:r>
            <w:r w:rsidRPr="007F7AA4">
              <w:rPr>
                <w:rFonts w:eastAsiaTheme="majorEastAsia" w:cs="Times New Roman"/>
                <w:sz w:val="20"/>
              </w:rPr>
              <w:tab/>
              <w:t>1615955</w:t>
            </w:r>
            <w:r w:rsidRPr="007F7AA4">
              <w:rPr>
                <w:rFonts w:eastAsiaTheme="majorEastAsia" w:cs="Times New Roman"/>
                <w:sz w:val="20"/>
              </w:rPr>
              <w:tab/>
              <w:t>68378401</w:t>
            </w:r>
            <w:r w:rsidRPr="007F7AA4">
              <w:rPr>
                <w:rFonts w:eastAsiaTheme="majorEastAsia" w:cs="Times New Roman"/>
                <w:sz w:val="20"/>
              </w:rPr>
              <w:tab/>
              <w:t>11:23:16:196</w:t>
            </w:r>
            <w:r w:rsidRPr="007F7AA4">
              <w:rPr>
                <w:rFonts w:eastAsiaTheme="majorEastAsia" w:cs="Times New Roman"/>
                <w:sz w:val="20"/>
              </w:rPr>
              <w:tab/>
              <w:t>ADR_FDD</w:t>
            </w:r>
            <w:r w:rsidRPr="007F7AA4">
              <w:rPr>
                <w:rFonts w:eastAsiaTheme="majorEastAsia" w:cs="Times New Roman"/>
                <w:sz w:val="20"/>
              </w:rPr>
              <w:tab/>
              <w:t>[MS-&gt;NW] FDD_RRC__HANDOVER_TO_UTRAN_COMPLETE</w:t>
            </w:r>
          </w:p>
          <w:p w14:paraId="61EC8E93" w14:textId="77777777" w:rsidR="003650EE" w:rsidRPr="007F7AA4" w:rsidRDefault="003650EE" w:rsidP="003650EE">
            <w:pPr>
              <w:rPr>
                <w:rFonts w:eastAsiaTheme="majorEastAsia" w:cs="Times New Roman"/>
                <w:sz w:val="20"/>
              </w:rPr>
            </w:pPr>
            <w:r w:rsidRPr="007F7AA4">
              <w:rPr>
                <w:rFonts w:eastAsiaTheme="majorEastAsia" w:cs="Times New Roman"/>
                <w:sz w:val="20"/>
              </w:rPr>
              <w:t>OTA</w:t>
            </w:r>
            <w:r w:rsidRPr="007F7AA4">
              <w:rPr>
                <w:rFonts w:eastAsiaTheme="majorEastAsia" w:cs="Times New Roman"/>
                <w:sz w:val="20"/>
              </w:rPr>
              <w:tab/>
              <w:t>1625149</w:t>
            </w:r>
            <w:r w:rsidRPr="007F7AA4">
              <w:rPr>
                <w:rFonts w:eastAsiaTheme="majorEastAsia" w:cs="Times New Roman"/>
                <w:sz w:val="20"/>
              </w:rPr>
              <w:tab/>
              <w:t>68385417</w:t>
            </w:r>
            <w:r w:rsidRPr="007F7AA4">
              <w:rPr>
                <w:rFonts w:eastAsiaTheme="majorEastAsia" w:cs="Times New Roman"/>
                <w:sz w:val="20"/>
              </w:rPr>
              <w:tab/>
              <w:t>11:23:16:596</w:t>
            </w:r>
            <w:r w:rsidRPr="007F7AA4">
              <w:rPr>
                <w:rFonts w:eastAsiaTheme="majorEastAsia" w:cs="Times New Roman"/>
                <w:sz w:val="20"/>
              </w:rPr>
              <w:tab/>
              <w:t>ADR_FDD</w:t>
            </w:r>
            <w:r w:rsidRPr="007F7AA4">
              <w:rPr>
                <w:rFonts w:eastAsiaTheme="majorEastAsia" w:cs="Times New Roman"/>
                <w:sz w:val="20"/>
              </w:rPr>
              <w:tab/>
              <w:t>[NW-&gt;MS] FDD_RRC__UE_CAPABILITY_ENQUIRY</w:t>
            </w:r>
          </w:p>
          <w:p w14:paraId="4B268853" w14:textId="77777777" w:rsidR="003650EE" w:rsidRPr="007F7AA4" w:rsidRDefault="003650EE" w:rsidP="003650EE">
            <w:pPr>
              <w:rPr>
                <w:rFonts w:eastAsiaTheme="majorEastAsia" w:cs="Times New Roman"/>
                <w:sz w:val="20"/>
              </w:rPr>
            </w:pPr>
            <w:r w:rsidRPr="007F7AA4">
              <w:rPr>
                <w:rFonts w:eastAsiaTheme="majorEastAsia" w:cs="Times New Roman"/>
                <w:sz w:val="20"/>
              </w:rPr>
              <w:t>OTA</w:t>
            </w:r>
            <w:r w:rsidRPr="007F7AA4">
              <w:rPr>
                <w:rFonts w:eastAsiaTheme="majorEastAsia" w:cs="Times New Roman"/>
                <w:sz w:val="20"/>
              </w:rPr>
              <w:tab/>
              <w:t>1625196</w:t>
            </w:r>
            <w:r w:rsidRPr="007F7AA4">
              <w:rPr>
                <w:rFonts w:eastAsiaTheme="majorEastAsia" w:cs="Times New Roman"/>
                <w:sz w:val="20"/>
              </w:rPr>
              <w:tab/>
              <w:t>68385425</w:t>
            </w:r>
            <w:r w:rsidRPr="007F7AA4">
              <w:rPr>
                <w:rFonts w:eastAsiaTheme="majorEastAsia" w:cs="Times New Roman"/>
                <w:sz w:val="20"/>
              </w:rPr>
              <w:tab/>
              <w:t>11:23:16:596</w:t>
            </w:r>
            <w:r w:rsidRPr="007F7AA4">
              <w:rPr>
                <w:rFonts w:eastAsiaTheme="majorEastAsia" w:cs="Times New Roman"/>
                <w:sz w:val="20"/>
              </w:rPr>
              <w:tab/>
              <w:t>ADR_FDD</w:t>
            </w:r>
            <w:r w:rsidRPr="007F7AA4">
              <w:rPr>
                <w:rFonts w:eastAsiaTheme="majorEastAsia" w:cs="Times New Roman"/>
                <w:sz w:val="20"/>
              </w:rPr>
              <w:tab/>
              <w:t>[MS-&gt;NW] FDD_RRC__UE_CAPABILITY_INFORMATION</w:t>
            </w:r>
          </w:p>
          <w:p w14:paraId="2048B9B6" w14:textId="77777777" w:rsidR="003650EE" w:rsidRPr="007F7AA4" w:rsidRDefault="003650EE" w:rsidP="003650EE">
            <w:pPr>
              <w:rPr>
                <w:rFonts w:eastAsiaTheme="majorEastAsia" w:cs="Times New Roman"/>
                <w:sz w:val="20"/>
              </w:rPr>
            </w:pPr>
            <w:r w:rsidRPr="007F7AA4">
              <w:rPr>
                <w:rFonts w:eastAsiaTheme="majorEastAsia" w:cs="Times New Roman"/>
                <w:sz w:val="20"/>
              </w:rPr>
              <w:t>OTA</w:t>
            </w:r>
            <w:r w:rsidRPr="007F7AA4">
              <w:rPr>
                <w:rFonts w:eastAsiaTheme="majorEastAsia" w:cs="Times New Roman"/>
                <w:sz w:val="20"/>
              </w:rPr>
              <w:tab/>
              <w:t>1629701</w:t>
            </w:r>
            <w:r w:rsidRPr="007F7AA4">
              <w:rPr>
                <w:rFonts w:eastAsiaTheme="majorEastAsia" w:cs="Times New Roman"/>
                <w:sz w:val="20"/>
              </w:rPr>
              <w:tab/>
              <w:t>68394167</w:t>
            </w:r>
            <w:r w:rsidRPr="007F7AA4">
              <w:rPr>
                <w:rFonts w:eastAsiaTheme="majorEastAsia" w:cs="Times New Roman"/>
                <w:sz w:val="20"/>
              </w:rPr>
              <w:tab/>
              <w:t>11:23:17:196</w:t>
            </w:r>
            <w:r w:rsidRPr="007F7AA4">
              <w:rPr>
                <w:rFonts w:eastAsiaTheme="majorEastAsia" w:cs="Times New Roman"/>
                <w:sz w:val="20"/>
              </w:rPr>
              <w:tab/>
              <w:t>ADR_FDD</w:t>
            </w:r>
            <w:r w:rsidRPr="007F7AA4">
              <w:rPr>
                <w:rFonts w:eastAsiaTheme="majorEastAsia" w:cs="Times New Roman"/>
                <w:sz w:val="20"/>
              </w:rPr>
              <w:tab/>
              <w:t>[NW-&gt;MS] FDD_RRC__UE_CAPABILITY_INFORMATIONCONFIRM</w:t>
            </w:r>
          </w:p>
          <w:p w14:paraId="210941A0" w14:textId="77777777" w:rsidR="003650EE" w:rsidRPr="007F7AA4" w:rsidRDefault="003650EE" w:rsidP="003650EE">
            <w:pPr>
              <w:rPr>
                <w:rFonts w:eastAsiaTheme="majorEastAsia" w:cs="Times New Roman"/>
                <w:sz w:val="20"/>
              </w:rPr>
            </w:pPr>
            <w:r w:rsidRPr="007F7AA4">
              <w:rPr>
                <w:rFonts w:eastAsiaTheme="majorEastAsia" w:cs="Times New Roman"/>
                <w:sz w:val="20"/>
              </w:rPr>
              <w:t>OTA</w:t>
            </w:r>
            <w:r w:rsidRPr="007F7AA4">
              <w:rPr>
                <w:rFonts w:eastAsiaTheme="majorEastAsia" w:cs="Times New Roman"/>
                <w:sz w:val="20"/>
              </w:rPr>
              <w:tab/>
              <w:t>1630000</w:t>
            </w:r>
            <w:r w:rsidRPr="007F7AA4">
              <w:rPr>
                <w:rFonts w:eastAsiaTheme="majorEastAsia" w:cs="Times New Roman"/>
                <w:sz w:val="20"/>
              </w:rPr>
              <w:tab/>
              <w:t>68394792</w:t>
            </w:r>
            <w:r w:rsidRPr="007F7AA4">
              <w:rPr>
                <w:rFonts w:eastAsiaTheme="majorEastAsia" w:cs="Times New Roman"/>
                <w:sz w:val="20"/>
              </w:rPr>
              <w:tab/>
              <w:t>11:23:17:196</w:t>
            </w:r>
            <w:r w:rsidRPr="007F7AA4">
              <w:rPr>
                <w:rFonts w:eastAsiaTheme="majorEastAsia" w:cs="Times New Roman"/>
                <w:sz w:val="20"/>
              </w:rPr>
              <w:tab/>
              <w:t>ADR_FDD</w:t>
            </w:r>
            <w:r w:rsidRPr="007F7AA4">
              <w:rPr>
                <w:rFonts w:eastAsiaTheme="majorEastAsia" w:cs="Times New Roman"/>
                <w:sz w:val="20"/>
              </w:rPr>
              <w:tab/>
              <w:t>[NW-&gt;MS] FDD_RRC__UTRAN_MOBILITY_INFORMATION</w:t>
            </w:r>
          </w:p>
          <w:p w14:paraId="7B276E0A" w14:textId="77777777" w:rsidR="003650EE" w:rsidRPr="007F7AA4" w:rsidRDefault="003650EE" w:rsidP="003650EE">
            <w:pPr>
              <w:rPr>
                <w:rFonts w:eastAsiaTheme="majorEastAsia" w:cs="Times New Roman"/>
                <w:sz w:val="20"/>
              </w:rPr>
            </w:pPr>
            <w:r w:rsidRPr="007F7AA4">
              <w:rPr>
                <w:rFonts w:eastAsiaTheme="majorEastAsia" w:cs="Times New Roman"/>
                <w:sz w:val="20"/>
              </w:rPr>
              <w:t>OTA</w:t>
            </w:r>
            <w:r w:rsidRPr="007F7AA4">
              <w:rPr>
                <w:rFonts w:eastAsiaTheme="majorEastAsia" w:cs="Times New Roman"/>
                <w:sz w:val="20"/>
              </w:rPr>
              <w:tab/>
              <w:t>1630254</w:t>
            </w:r>
            <w:r w:rsidRPr="007F7AA4">
              <w:rPr>
                <w:rFonts w:eastAsiaTheme="majorEastAsia" w:cs="Times New Roman"/>
                <w:sz w:val="20"/>
              </w:rPr>
              <w:tab/>
              <w:t>68394825</w:t>
            </w:r>
            <w:r w:rsidRPr="007F7AA4">
              <w:rPr>
                <w:rFonts w:eastAsiaTheme="majorEastAsia" w:cs="Times New Roman"/>
                <w:sz w:val="20"/>
              </w:rPr>
              <w:tab/>
              <w:t>11:23:17:196</w:t>
            </w:r>
            <w:r w:rsidRPr="007F7AA4">
              <w:rPr>
                <w:rFonts w:eastAsiaTheme="majorEastAsia" w:cs="Times New Roman"/>
                <w:sz w:val="20"/>
              </w:rPr>
              <w:tab/>
              <w:t>MM</w:t>
            </w:r>
            <w:r w:rsidRPr="007F7AA4">
              <w:rPr>
                <w:rFonts w:eastAsiaTheme="majorEastAsia" w:cs="Times New Roman"/>
                <w:sz w:val="20"/>
              </w:rPr>
              <w:tab/>
              <w:t>[MS-&gt;NW] GMM__ROUTING_AREA_UPDATE_REQUEST</w:t>
            </w:r>
          </w:p>
          <w:p w14:paraId="32B56A72" w14:textId="77777777" w:rsidR="003650EE" w:rsidRPr="007F7AA4" w:rsidRDefault="003650EE" w:rsidP="003650EE">
            <w:pPr>
              <w:rPr>
                <w:rFonts w:eastAsiaTheme="majorEastAsia" w:cs="Times New Roman"/>
                <w:sz w:val="20"/>
              </w:rPr>
            </w:pPr>
            <w:r w:rsidRPr="007F7AA4">
              <w:rPr>
                <w:rFonts w:eastAsiaTheme="majorEastAsia" w:cs="Times New Roman"/>
                <w:sz w:val="20"/>
              </w:rPr>
              <w:t>OTA</w:t>
            </w:r>
            <w:r w:rsidRPr="007F7AA4">
              <w:rPr>
                <w:rFonts w:eastAsiaTheme="majorEastAsia" w:cs="Times New Roman"/>
                <w:sz w:val="20"/>
              </w:rPr>
              <w:tab/>
              <w:t>1631720</w:t>
            </w:r>
            <w:r w:rsidRPr="007F7AA4">
              <w:rPr>
                <w:rFonts w:eastAsiaTheme="majorEastAsia" w:cs="Times New Roman"/>
                <w:sz w:val="20"/>
              </w:rPr>
              <w:tab/>
              <w:t>68395419</w:t>
            </w:r>
            <w:r w:rsidRPr="007F7AA4">
              <w:rPr>
                <w:rFonts w:eastAsiaTheme="majorEastAsia" w:cs="Times New Roman"/>
                <w:sz w:val="20"/>
              </w:rPr>
              <w:tab/>
              <w:t>11:23:17:196</w:t>
            </w:r>
            <w:r w:rsidRPr="007F7AA4">
              <w:rPr>
                <w:rFonts w:eastAsiaTheme="majorEastAsia" w:cs="Times New Roman"/>
                <w:sz w:val="20"/>
              </w:rPr>
              <w:tab/>
              <w:t>ADR_FDD</w:t>
            </w:r>
            <w:r w:rsidRPr="007F7AA4">
              <w:rPr>
                <w:rFonts w:eastAsiaTheme="majorEastAsia" w:cs="Times New Roman"/>
                <w:sz w:val="20"/>
              </w:rPr>
              <w:tab/>
              <w:t>[MS-&gt;NW] FDD_RRC__UTRAN_MOBILITY_INFORMATION_CONFIRM</w:t>
            </w:r>
          </w:p>
          <w:p w14:paraId="74C17825" w14:textId="77777777" w:rsidR="003650EE" w:rsidRPr="007F7AA4" w:rsidRDefault="003650EE" w:rsidP="003650EE">
            <w:pPr>
              <w:rPr>
                <w:rFonts w:eastAsiaTheme="majorEastAsia" w:cs="Times New Roman"/>
                <w:sz w:val="20"/>
              </w:rPr>
            </w:pPr>
            <w:r w:rsidRPr="007F7AA4">
              <w:rPr>
                <w:rFonts w:eastAsiaTheme="majorEastAsia" w:cs="Times New Roman"/>
                <w:sz w:val="20"/>
              </w:rPr>
              <w:t>OTA</w:t>
            </w:r>
            <w:r w:rsidRPr="007F7AA4">
              <w:rPr>
                <w:rFonts w:eastAsiaTheme="majorEastAsia" w:cs="Times New Roman"/>
                <w:sz w:val="20"/>
              </w:rPr>
              <w:tab/>
              <w:t>1634074</w:t>
            </w:r>
            <w:r w:rsidRPr="007F7AA4">
              <w:rPr>
                <w:rFonts w:eastAsiaTheme="majorEastAsia" w:cs="Times New Roman"/>
                <w:sz w:val="20"/>
              </w:rPr>
              <w:tab/>
              <w:t>68399792</w:t>
            </w:r>
            <w:r w:rsidRPr="007F7AA4">
              <w:rPr>
                <w:rFonts w:eastAsiaTheme="majorEastAsia" w:cs="Times New Roman"/>
                <w:sz w:val="20"/>
              </w:rPr>
              <w:tab/>
              <w:t>11:23:17:396</w:t>
            </w:r>
            <w:r w:rsidRPr="007F7AA4">
              <w:rPr>
                <w:rFonts w:eastAsiaTheme="majorEastAsia" w:cs="Times New Roman"/>
                <w:sz w:val="20"/>
              </w:rPr>
              <w:tab/>
              <w:t>ADR_FDD</w:t>
            </w:r>
            <w:r w:rsidRPr="007F7AA4">
              <w:rPr>
                <w:rFonts w:eastAsiaTheme="majorEastAsia" w:cs="Times New Roman"/>
                <w:sz w:val="20"/>
              </w:rPr>
              <w:tab/>
              <w:t>[NW-&gt;MS] FDD_RRC__SECURITY_MODE_COMMAND</w:t>
            </w:r>
          </w:p>
          <w:p w14:paraId="3D2B1063" w14:textId="77777777" w:rsidR="003650EE" w:rsidRPr="007F7AA4" w:rsidRDefault="003650EE" w:rsidP="003650EE">
            <w:pPr>
              <w:rPr>
                <w:rFonts w:eastAsiaTheme="majorEastAsia" w:cs="Times New Roman"/>
                <w:sz w:val="20"/>
              </w:rPr>
            </w:pPr>
            <w:r w:rsidRPr="007F7AA4">
              <w:rPr>
                <w:rFonts w:eastAsiaTheme="majorEastAsia" w:cs="Times New Roman"/>
                <w:sz w:val="20"/>
              </w:rPr>
              <w:t>OTA</w:t>
            </w:r>
            <w:r w:rsidRPr="007F7AA4">
              <w:rPr>
                <w:rFonts w:eastAsiaTheme="majorEastAsia" w:cs="Times New Roman"/>
                <w:sz w:val="20"/>
              </w:rPr>
              <w:tab/>
              <w:t>1634203</w:t>
            </w:r>
            <w:r w:rsidRPr="007F7AA4">
              <w:rPr>
                <w:rFonts w:eastAsiaTheme="majorEastAsia" w:cs="Times New Roman"/>
                <w:sz w:val="20"/>
              </w:rPr>
              <w:tab/>
              <w:t>68399812</w:t>
            </w:r>
            <w:r w:rsidRPr="007F7AA4">
              <w:rPr>
                <w:rFonts w:eastAsiaTheme="majorEastAsia" w:cs="Times New Roman"/>
                <w:sz w:val="20"/>
              </w:rPr>
              <w:tab/>
              <w:t>11:23:17:396</w:t>
            </w:r>
            <w:r w:rsidRPr="007F7AA4">
              <w:rPr>
                <w:rFonts w:eastAsiaTheme="majorEastAsia" w:cs="Times New Roman"/>
                <w:sz w:val="20"/>
              </w:rPr>
              <w:tab/>
              <w:t>ADR_FDD</w:t>
            </w:r>
            <w:r w:rsidRPr="007F7AA4">
              <w:rPr>
                <w:rFonts w:eastAsiaTheme="majorEastAsia" w:cs="Times New Roman"/>
                <w:sz w:val="20"/>
              </w:rPr>
              <w:tab/>
              <w:t>[MS-&gt;NW] FDD_RRC__SECURITY_MODE_COMPLETE</w:t>
            </w:r>
          </w:p>
          <w:p w14:paraId="38208400" w14:textId="77777777" w:rsidR="003650EE" w:rsidRPr="007F7AA4" w:rsidRDefault="003650EE" w:rsidP="003650EE">
            <w:pPr>
              <w:rPr>
                <w:rFonts w:eastAsiaTheme="majorEastAsia" w:cs="Times New Roman"/>
                <w:sz w:val="20"/>
              </w:rPr>
            </w:pPr>
            <w:r w:rsidRPr="007F7AA4">
              <w:rPr>
                <w:rFonts w:eastAsiaTheme="majorEastAsia" w:cs="Times New Roman"/>
                <w:sz w:val="20"/>
              </w:rPr>
              <w:t>OTA</w:t>
            </w:r>
            <w:r w:rsidRPr="007F7AA4">
              <w:rPr>
                <w:rFonts w:eastAsiaTheme="majorEastAsia" w:cs="Times New Roman"/>
                <w:sz w:val="20"/>
              </w:rPr>
              <w:tab/>
              <w:t>1637538</w:t>
            </w:r>
            <w:r w:rsidRPr="007F7AA4">
              <w:rPr>
                <w:rFonts w:eastAsiaTheme="majorEastAsia" w:cs="Times New Roman"/>
                <w:sz w:val="20"/>
              </w:rPr>
              <w:tab/>
              <w:t>68406669</w:t>
            </w:r>
            <w:r w:rsidRPr="007F7AA4">
              <w:rPr>
                <w:rFonts w:eastAsiaTheme="majorEastAsia" w:cs="Times New Roman"/>
                <w:sz w:val="20"/>
              </w:rPr>
              <w:tab/>
              <w:t>11:23:17:996</w:t>
            </w:r>
            <w:r w:rsidRPr="007F7AA4">
              <w:rPr>
                <w:rFonts w:eastAsiaTheme="majorEastAsia" w:cs="Times New Roman"/>
                <w:sz w:val="20"/>
              </w:rPr>
              <w:tab/>
              <w:t>MM</w:t>
            </w:r>
            <w:r w:rsidRPr="007F7AA4">
              <w:rPr>
                <w:rFonts w:eastAsiaTheme="majorEastAsia" w:cs="Times New Roman"/>
                <w:sz w:val="20"/>
              </w:rPr>
              <w:tab/>
              <w:t>[NW-&gt;MS] MM__TMSI_REALLOCATION_COMMAND</w:t>
            </w:r>
          </w:p>
          <w:p w14:paraId="5274CC44" w14:textId="77777777" w:rsidR="003650EE" w:rsidRPr="007F7AA4" w:rsidRDefault="003650EE" w:rsidP="003650EE">
            <w:pPr>
              <w:rPr>
                <w:rFonts w:eastAsiaTheme="majorEastAsia" w:cs="Times New Roman"/>
                <w:sz w:val="20"/>
              </w:rPr>
            </w:pPr>
            <w:r w:rsidRPr="007F7AA4">
              <w:rPr>
                <w:rFonts w:eastAsiaTheme="majorEastAsia" w:cs="Times New Roman"/>
                <w:sz w:val="20"/>
              </w:rPr>
              <w:t>OTA</w:t>
            </w:r>
            <w:r w:rsidRPr="007F7AA4">
              <w:rPr>
                <w:rFonts w:eastAsiaTheme="majorEastAsia" w:cs="Times New Roman"/>
                <w:sz w:val="20"/>
              </w:rPr>
              <w:tab/>
              <w:t>1637556</w:t>
            </w:r>
            <w:r w:rsidRPr="007F7AA4">
              <w:rPr>
                <w:rFonts w:eastAsiaTheme="majorEastAsia" w:cs="Times New Roman"/>
                <w:sz w:val="20"/>
              </w:rPr>
              <w:tab/>
              <w:t>68406672</w:t>
            </w:r>
            <w:r w:rsidRPr="007F7AA4">
              <w:rPr>
                <w:rFonts w:eastAsiaTheme="majorEastAsia" w:cs="Times New Roman"/>
                <w:sz w:val="20"/>
              </w:rPr>
              <w:tab/>
              <w:t>11:23:17:996</w:t>
            </w:r>
            <w:r w:rsidRPr="007F7AA4">
              <w:rPr>
                <w:rFonts w:eastAsiaTheme="majorEastAsia" w:cs="Times New Roman"/>
                <w:sz w:val="20"/>
              </w:rPr>
              <w:tab/>
              <w:t>MM</w:t>
            </w:r>
            <w:r w:rsidRPr="007F7AA4">
              <w:rPr>
                <w:rFonts w:eastAsiaTheme="majorEastAsia" w:cs="Times New Roman"/>
                <w:sz w:val="20"/>
              </w:rPr>
              <w:tab/>
              <w:t>[MS-&gt;NW] MM__TMSI_REALLOCATION_COMPLETE</w:t>
            </w:r>
          </w:p>
          <w:p w14:paraId="65CD257E" w14:textId="77777777" w:rsidR="003650EE" w:rsidRPr="007F7AA4" w:rsidRDefault="003650EE" w:rsidP="003650EE">
            <w:pPr>
              <w:rPr>
                <w:rFonts w:eastAsiaTheme="majorEastAsia" w:cs="Times New Roman"/>
                <w:sz w:val="20"/>
              </w:rPr>
            </w:pPr>
            <w:r w:rsidRPr="007F7AA4">
              <w:rPr>
                <w:rFonts w:eastAsiaTheme="majorEastAsia" w:cs="Times New Roman"/>
                <w:sz w:val="20"/>
              </w:rPr>
              <w:t>OTA</w:t>
            </w:r>
            <w:r w:rsidRPr="007F7AA4">
              <w:rPr>
                <w:rFonts w:eastAsiaTheme="majorEastAsia" w:cs="Times New Roman"/>
                <w:sz w:val="20"/>
              </w:rPr>
              <w:tab/>
              <w:t>1638821</w:t>
            </w:r>
            <w:r w:rsidRPr="007F7AA4">
              <w:rPr>
                <w:rFonts w:eastAsiaTheme="majorEastAsia" w:cs="Times New Roman"/>
                <w:sz w:val="20"/>
              </w:rPr>
              <w:tab/>
              <w:t>68409169</w:t>
            </w:r>
            <w:r w:rsidRPr="007F7AA4">
              <w:rPr>
                <w:rFonts w:eastAsiaTheme="majorEastAsia" w:cs="Times New Roman"/>
                <w:sz w:val="20"/>
              </w:rPr>
              <w:tab/>
              <w:t>11:23:17:996</w:t>
            </w:r>
            <w:r w:rsidRPr="007F7AA4">
              <w:rPr>
                <w:rFonts w:eastAsiaTheme="majorEastAsia" w:cs="Times New Roman"/>
                <w:sz w:val="20"/>
              </w:rPr>
              <w:tab/>
              <w:t>CC</w:t>
            </w:r>
            <w:r w:rsidRPr="007F7AA4">
              <w:rPr>
                <w:rFonts w:eastAsiaTheme="majorEastAsia" w:cs="Times New Roman"/>
                <w:sz w:val="20"/>
              </w:rPr>
              <w:tab/>
              <w:t>[NW-&gt;MS] CC__CONNECT</w:t>
            </w:r>
          </w:p>
          <w:p w14:paraId="0A2435FB" w14:textId="77777777" w:rsidR="003650EE" w:rsidRPr="007F7AA4" w:rsidRDefault="003650EE" w:rsidP="003650EE">
            <w:pPr>
              <w:rPr>
                <w:rFonts w:eastAsiaTheme="majorEastAsia" w:cs="Times New Roman"/>
                <w:sz w:val="20"/>
              </w:rPr>
            </w:pPr>
            <w:r w:rsidRPr="007F7AA4">
              <w:rPr>
                <w:rFonts w:eastAsiaTheme="majorEastAsia" w:cs="Times New Roman"/>
                <w:sz w:val="20"/>
              </w:rPr>
              <w:t>OTA</w:t>
            </w:r>
            <w:r w:rsidRPr="007F7AA4">
              <w:rPr>
                <w:rFonts w:eastAsiaTheme="majorEastAsia" w:cs="Times New Roman"/>
                <w:sz w:val="20"/>
              </w:rPr>
              <w:tab/>
              <w:t>1638823</w:t>
            </w:r>
            <w:r w:rsidRPr="007F7AA4">
              <w:rPr>
                <w:rFonts w:eastAsiaTheme="majorEastAsia" w:cs="Times New Roman"/>
                <w:sz w:val="20"/>
              </w:rPr>
              <w:tab/>
              <w:t>68409170</w:t>
            </w:r>
            <w:r w:rsidRPr="007F7AA4">
              <w:rPr>
                <w:rFonts w:eastAsiaTheme="majorEastAsia" w:cs="Times New Roman"/>
                <w:sz w:val="20"/>
              </w:rPr>
              <w:tab/>
              <w:t>11:23:17:996</w:t>
            </w:r>
            <w:r w:rsidRPr="007F7AA4">
              <w:rPr>
                <w:rFonts w:eastAsiaTheme="majorEastAsia" w:cs="Times New Roman"/>
                <w:sz w:val="20"/>
              </w:rPr>
              <w:tab/>
              <w:t>CC</w:t>
            </w:r>
            <w:r w:rsidRPr="007F7AA4">
              <w:rPr>
                <w:rFonts w:eastAsiaTheme="majorEastAsia" w:cs="Times New Roman"/>
                <w:sz w:val="20"/>
              </w:rPr>
              <w:tab/>
              <w:t>[MS-&gt;NW] CC__CONNECT_ACKNOWLEDGE</w:t>
            </w:r>
          </w:p>
          <w:p w14:paraId="2A37A48B" w14:textId="77777777" w:rsidR="003650EE" w:rsidRPr="007F7AA4" w:rsidRDefault="003650EE" w:rsidP="003650EE">
            <w:pPr>
              <w:rPr>
                <w:rFonts w:eastAsiaTheme="majorEastAsia" w:cs="Times New Roman"/>
                <w:sz w:val="20"/>
              </w:rPr>
            </w:pPr>
            <w:r w:rsidRPr="007F7AA4">
              <w:rPr>
                <w:rFonts w:eastAsiaTheme="majorEastAsia" w:cs="Times New Roman"/>
                <w:sz w:val="20"/>
              </w:rPr>
              <w:t>OTA</w:t>
            </w:r>
            <w:r w:rsidRPr="007F7AA4">
              <w:rPr>
                <w:rFonts w:eastAsiaTheme="majorEastAsia" w:cs="Times New Roman"/>
                <w:sz w:val="20"/>
              </w:rPr>
              <w:tab/>
              <w:t>1717340</w:t>
            </w:r>
            <w:r w:rsidRPr="007F7AA4">
              <w:rPr>
                <w:rFonts w:eastAsiaTheme="majorEastAsia" w:cs="Times New Roman"/>
                <w:sz w:val="20"/>
              </w:rPr>
              <w:tab/>
              <w:t>68541813</w:t>
            </w:r>
            <w:r w:rsidRPr="007F7AA4">
              <w:rPr>
                <w:rFonts w:eastAsiaTheme="majorEastAsia" w:cs="Times New Roman"/>
                <w:sz w:val="20"/>
              </w:rPr>
              <w:tab/>
              <w:t>11:23:26:596</w:t>
            </w:r>
            <w:r w:rsidRPr="007F7AA4">
              <w:rPr>
                <w:rFonts w:eastAsiaTheme="majorEastAsia" w:cs="Times New Roman"/>
                <w:sz w:val="20"/>
              </w:rPr>
              <w:tab/>
              <w:t>CC</w:t>
            </w:r>
            <w:r w:rsidRPr="007F7AA4">
              <w:rPr>
                <w:rFonts w:eastAsiaTheme="majorEastAsia" w:cs="Times New Roman"/>
                <w:sz w:val="20"/>
              </w:rPr>
              <w:tab/>
              <w:t>[MS-&gt;NW] CC__DISCONNECT</w:t>
            </w:r>
          </w:p>
          <w:p w14:paraId="33B0317A" w14:textId="77777777" w:rsidR="003650EE" w:rsidRPr="007F7AA4" w:rsidRDefault="003650EE" w:rsidP="003650EE">
            <w:pPr>
              <w:rPr>
                <w:rFonts w:eastAsiaTheme="majorEastAsia" w:cs="Times New Roman"/>
                <w:sz w:val="20"/>
              </w:rPr>
            </w:pPr>
            <w:r w:rsidRPr="007F7AA4">
              <w:rPr>
                <w:rFonts w:eastAsiaTheme="majorEastAsia" w:cs="Times New Roman"/>
                <w:sz w:val="20"/>
              </w:rPr>
              <w:t>OTA</w:t>
            </w:r>
            <w:r w:rsidRPr="007F7AA4">
              <w:rPr>
                <w:rFonts w:eastAsiaTheme="majorEastAsia" w:cs="Times New Roman"/>
                <w:sz w:val="20"/>
              </w:rPr>
              <w:tab/>
              <w:t>1721252</w:t>
            </w:r>
            <w:r w:rsidRPr="007F7AA4">
              <w:rPr>
                <w:rFonts w:eastAsiaTheme="majorEastAsia" w:cs="Times New Roman"/>
                <w:sz w:val="20"/>
              </w:rPr>
              <w:tab/>
              <w:t>68547926</w:t>
            </w:r>
            <w:r w:rsidRPr="007F7AA4">
              <w:rPr>
                <w:rFonts w:eastAsiaTheme="majorEastAsia" w:cs="Times New Roman"/>
                <w:sz w:val="20"/>
              </w:rPr>
              <w:tab/>
              <w:t>11:23:26:996</w:t>
            </w:r>
            <w:r w:rsidRPr="007F7AA4">
              <w:rPr>
                <w:rFonts w:eastAsiaTheme="majorEastAsia" w:cs="Times New Roman"/>
                <w:sz w:val="20"/>
              </w:rPr>
              <w:tab/>
              <w:t>CC</w:t>
            </w:r>
            <w:r w:rsidRPr="007F7AA4">
              <w:rPr>
                <w:rFonts w:eastAsiaTheme="majorEastAsia" w:cs="Times New Roman"/>
                <w:sz w:val="20"/>
              </w:rPr>
              <w:tab/>
              <w:t>[NW-&gt;MS] CC__RELEASE</w:t>
            </w:r>
          </w:p>
          <w:p w14:paraId="0966EC04" w14:textId="77777777" w:rsidR="003650EE" w:rsidRPr="007F7AA4" w:rsidRDefault="003650EE" w:rsidP="003650EE">
            <w:pPr>
              <w:rPr>
                <w:rFonts w:eastAsiaTheme="majorEastAsia" w:cs="Times New Roman"/>
                <w:sz w:val="20"/>
              </w:rPr>
            </w:pPr>
            <w:r w:rsidRPr="007F7AA4">
              <w:rPr>
                <w:rFonts w:eastAsiaTheme="majorEastAsia" w:cs="Times New Roman"/>
                <w:sz w:val="20"/>
              </w:rPr>
              <w:t>OTA</w:t>
            </w:r>
            <w:r w:rsidRPr="007F7AA4">
              <w:rPr>
                <w:rFonts w:eastAsiaTheme="majorEastAsia" w:cs="Times New Roman"/>
                <w:sz w:val="20"/>
              </w:rPr>
              <w:tab/>
              <w:t>1721255</w:t>
            </w:r>
            <w:r w:rsidRPr="007F7AA4">
              <w:rPr>
                <w:rFonts w:eastAsiaTheme="majorEastAsia" w:cs="Times New Roman"/>
                <w:sz w:val="20"/>
              </w:rPr>
              <w:tab/>
              <w:t>68547928</w:t>
            </w:r>
            <w:r w:rsidRPr="007F7AA4">
              <w:rPr>
                <w:rFonts w:eastAsiaTheme="majorEastAsia" w:cs="Times New Roman"/>
                <w:sz w:val="20"/>
              </w:rPr>
              <w:tab/>
              <w:t>11:23:26:996</w:t>
            </w:r>
            <w:r w:rsidRPr="007F7AA4">
              <w:rPr>
                <w:rFonts w:eastAsiaTheme="majorEastAsia" w:cs="Times New Roman"/>
                <w:sz w:val="20"/>
              </w:rPr>
              <w:tab/>
              <w:t>CC</w:t>
            </w:r>
            <w:r w:rsidRPr="007F7AA4">
              <w:rPr>
                <w:rFonts w:eastAsiaTheme="majorEastAsia" w:cs="Times New Roman"/>
                <w:sz w:val="20"/>
              </w:rPr>
              <w:tab/>
              <w:t>[MS-&gt;NW] CC__RELEASE_COMPLETE</w:t>
            </w:r>
          </w:p>
          <w:p w14:paraId="4C790EFF" w14:textId="77777777" w:rsidR="003650EE" w:rsidRPr="007F7AA4" w:rsidRDefault="003650EE" w:rsidP="003650EE">
            <w:pPr>
              <w:rPr>
                <w:rFonts w:eastAsiaTheme="majorEastAsia" w:cs="Times New Roman"/>
                <w:color w:val="FF0000"/>
                <w:sz w:val="20"/>
              </w:rPr>
            </w:pPr>
            <w:r w:rsidRPr="007F7AA4">
              <w:rPr>
                <w:rFonts w:eastAsiaTheme="majorEastAsia" w:cs="Times New Roman"/>
                <w:sz w:val="20"/>
              </w:rPr>
              <w:t>OTA</w:t>
            </w:r>
            <w:r w:rsidRPr="007F7AA4">
              <w:rPr>
                <w:rFonts w:eastAsiaTheme="majorEastAsia" w:cs="Times New Roman"/>
                <w:sz w:val="20"/>
              </w:rPr>
              <w:tab/>
              <w:t>1726068</w:t>
            </w:r>
            <w:r w:rsidRPr="007F7AA4">
              <w:rPr>
                <w:rFonts w:eastAsiaTheme="majorEastAsia" w:cs="Times New Roman"/>
                <w:sz w:val="20"/>
              </w:rPr>
              <w:tab/>
              <w:t>68556046</w:t>
            </w:r>
            <w:r w:rsidRPr="007F7AA4">
              <w:rPr>
                <w:rFonts w:eastAsiaTheme="majorEastAsia" w:cs="Times New Roman"/>
                <w:sz w:val="20"/>
              </w:rPr>
              <w:tab/>
              <w:t>11:23:27:396</w:t>
            </w:r>
            <w:r w:rsidRPr="007F7AA4">
              <w:rPr>
                <w:rFonts w:eastAsiaTheme="majorEastAsia" w:cs="Times New Roman"/>
                <w:sz w:val="20"/>
              </w:rPr>
              <w:tab/>
              <w:t>ADR_FDD</w:t>
            </w:r>
            <w:r w:rsidRPr="007F7AA4">
              <w:rPr>
                <w:rFonts w:eastAsiaTheme="majorEastAsia" w:cs="Times New Roman"/>
                <w:sz w:val="20"/>
              </w:rPr>
              <w:tab/>
              <w:t xml:space="preserve">[NW-&gt;MS] </w:t>
            </w:r>
            <w:r w:rsidRPr="007F7AA4">
              <w:rPr>
                <w:rFonts w:eastAsiaTheme="majorEastAsia" w:cs="Times New Roman"/>
                <w:color w:val="FF0000"/>
                <w:sz w:val="20"/>
                <w:highlight w:val="yellow"/>
              </w:rPr>
              <w:t>FDD_RRC__RRC_CONNECTION_RELEASE_DCCH</w:t>
            </w:r>
          </w:p>
          <w:p w14:paraId="5B4139A8" w14:textId="77777777" w:rsidR="003650EE" w:rsidRPr="007F7AA4" w:rsidRDefault="003650EE" w:rsidP="003650EE">
            <w:pPr>
              <w:rPr>
                <w:rFonts w:eastAsiaTheme="majorEastAsia" w:cs="Times New Roman"/>
                <w:sz w:val="20"/>
              </w:rPr>
            </w:pPr>
          </w:p>
          <w:p w14:paraId="704DC6E2" w14:textId="77777777" w:rsidR="003650EE" w:rsidRPr="007F7AA4" w:rsidRDefault="003650EE" w:rsidP="003650EE">
            <w:pPr>
              <w:rPr>
                <w:rFonts w:eastAsiaTheme="majorEastAsia" w:cs="Times New Roman"/>
                <w:b/>
                <w:sz w:val="20"/>
              </w:rPr>
            </w:pPr>
            <w:r w:rsidRPr="007F7AA4">
              <w:rPr>
                <w:rFonts w:eastAsiaTheme="majorEastAsia" w:cs="Times New Roman"/>
                <w:b/>
                <w:sz w:val="20"/>
              </w:rPr>
              <w:lastRenderedPageBreak/>
              <w:t xml:space="preserve">// </w:t>
            </w:r>
            <w:r w:rsidRPr="007F7AA4">
              <w:rPr>
                <w:rFonts w:eastAsiaTheme="majorEastAsia" w:cs="Times New Roman"/>
                <w:b/>
                <w:sz w:val="20"/>
              </w:rPr>
              <w:t>呼叫结束后</w:t>
            </w:r>
            <w:r w:rsidRPr="007F7AA4">
              <w:rPr>
                <w:rFonts w:eastAsiaTheme="majorEastAsia" w:cs="Times New Roman"/>
                <w:b/>
                <w:sz w:val="20"/>
              </w:rPr>
              <w:t>AFR</w:t>
            </w:r>
            <w:r w:rsidRPr="007F7AA4">
              <w:rPr>
                <w:rFonts w:eastAsiaTheme="majorEastAsia" w:cs="Times New Roman"/>
                <w:b/>
                <w:sz w:val="20"/>
              </w:rPr>
              <w:t>，在收到</w:t>
            </w:r>
            <w:r w:rsidRPr="007F7AA4">
              <w:rPr>
                <w:rFonts w:eastAsiaTheme="majorEastAsia" w:cs="Times New Roman"/>
                <w:b/>
                <w:sz w:val="20"/>
              </w:rPr>
              <w:t>RRC Connection Release</w:t>
            </w:r>
            <w:r w:rsidRPr="007F7AA4">
              <w:rPr>
                <w:rFonts w:eastAsiaTheme="majorEastAsia" w:cs="Times New Roman"/>
                <w:b/>
                <w:sz w:val="20"/>
              </w:rPr>
              <w:t>后，</w:t>
            </w:r>
            <w:r w:rsidRPr="007F7AA4">
              <w:rPr>
                <w:rFonts w:eastAsiaTheme="majorEastAsia" w:cs="Times New Roman"/>
                <w:b/>
                <w:sz w:val="20"/>
              </w:rPr>
              <w:t>UE</w:t>
            </w:r>
            <w:r w:rsidRPr="007F7AA4">
              <w:rPr>
                <w:rFonts w:eastAsiaTheme="majorEastAsia" w:cs="Times New Roman"/>
                <w:b/>
                <w:sz w:val="20"/>
              </w:rPr>
              <w:t>立即返回原来驻留的</w:t>
            </w:r>
            <w:r w:rsidRPr="007F7AA4">
              <w:rPr>
                <w:rFonts w:eastAsiaTheme="majorEastAsia" w:cs="Times New Roman"/>
                <w:b/>
                <w:sz w:val="20"/>
              </w:rPr>
              <w:t>LTE</w:t>
            </w:r>
            <w:r w:rsidRPr="007F7AA4">
              <w:rPr>
                <w:rFonts w:eastAsiaTheme="majorEastAsia" w:cs="Times New Roman"/>
                <w:b/>
                <w:sz w:val="20"/>
              </w:rPr>
              <w:t>小区</w:t>
            </w:r>
          </w:p>
          <w:p w14:paraId="72D3B8AB" w14:textId="77777777" w:rsidR="003650EE" w:rsidRPr="007F7AA4" w:rsidRDefault="003650EE" w:rsidP="003650EE">
            <w:pPr>
              <w:rPr>
                <w:rFonts w:eastAsiaTheme="majorEastAsia" w:cs="Times New Roman"/>
                <w:sz w:val="20"/>
              </w:rPr>
            </w:pPr>
            <w:r w:rsidRPr="007F7AA4">
              <w:rPr>
                <w:rFonts w:eastAsiaTheme="majorEastAsia" w:cs="Times New Roman"/>
                <w:sz w:val="20"/>
                <w:highlight w:val="yellow"/>
              </w:rPr>
              <w:t>PS</w:t>
            </w:r>
            <w:r w:rsidRPr="007F7AA4">
              <w:rPr>
                <w:rFonts w:eastAsiaTheme="majorEastAsia" w:cs="Times New Roman"/>
                <w:sz w:val="20"/>
                <w:highlight w:val="yellow"/>
              </w:rPr>
              <w:tab/>
              <w:t>1729135</w:t>
            </w:r>
            <w:r w:rsidRPr="007F7AA4">
              <w:rPr>
                <w:rFonts w:eastAsiaTheme="majorEastAsia" w:cs="Times New Roman"/>
                <w:sz w:val="20"/>
                <w:highlight w:val="yellow"/>
              </w:rPr>
              <w:tab/>
              <w:t>68558240</w:t>
            </w:r>
            <w:r w:rsidRPr="007F7AA4">
              <w:rPr>
                <w:rFonts w:eastAsiaTheme="majorEastAsia" w:cs="Times New Roman"/>
                <w:sz w:val="20"/>
                <w:highlight w:val="yellow"/>
              </w:rPr>
              <w:tab/>
              <w:t>11:23:27:596</w:t>
            </w:r>
            <w:r w:rsidRPr="007F7AA4">
              <w:rPr>
                <w:rFonts w:eastAsiaTheme="majorEastAsia" w:cs="Times New Roman"/>
                <w:sz w:val="20"/>
                <w:highlight w:val="yellow"/>
              </w:rPr>
              <w:tab/>
              <w:t>ERRC_CEL</w:t>
            </w:r>
            <w:r w:rsidRPr="007F7AA4">
              <w:rPr>
                <w:rFonts w:eastAsiaTheme="majorEastAsia" w:cs="Times New Roman"/>
                <w:sz w:val="20"/>
                <w:highlight w:val="yellow"/>
              </w:rPr>
              <w:tab/>
              <w:t>[CEL_DI/LV] IR to LTE begin, type[IR_TYPE_REDIRECT(AFR)], source_RAT[RAT_TYPE_UAS_FDD]</w:t>
            </w:r>
          </w:p>
          <w:p w14:paraId="3F607FF7" w14:textId="77777777" w:rsidR="003650EE" w:rsidRPr="007F7AA4" w:rsidRDefault="003650EE" w:rsidP="003650EE">
            <w:pPr>
              <w:rPr>
                <w:rFonts w:eastAsiaTheme="majorEastAsia" w:cs="Times New Roman"/>
                <w:sz w:val="20"/>
              </w:rPr>
            </w:pPr>
            <w:r w:rsidRPr="007F7AA4">
              <w:rPr>
                <w:rFonts w:eastAsiaTheme="majorEastAsia" w:cs="Times New Roman"/>
                <w:sz w:val="20"/>
              </w:rPr>
              <w:t>OTA</w:t>
            </w:r>
            <w:r w:rsidRPr="007F7AA4">
              <w:rPr>
                <w:rFonts w:eastAsiaTheme="majorEastAsia" w:cs="Times New Roman"/>
                <w:sz w:val="20"/>
              </w:rPr>
              <w:tab/>
              <w:t>1730178</w:t>
            </w:r>
            <w:r w:rsidRPr="007F7AA4">
              <w:rPr>
                <w:rFonts w:eastAsiaTheme="majorEastAsia" w:cs="Times New Roman"/>
                <w:sz w:val="20"/>
              </w:rPr>
              <w:tab/>
              <w:t>68559383</w:t>
            </w:r>
            <w:r w:rsidRPr="007F7AA4">
              <w:rPr>
                <w:rFonts w:eastAsiaTheme="majorEastAsia" w:cs="Times New Roman"/>
                <w:sz w:val="20"/>
              </w:rPr>
              <w:tab/>
              <w:t>11:23:27:596</w:t>
            </w:r>
            <w:r w:rsidRPr="007F7AA4">
              <w:rPr>
                <w:rFonts w:eastAsiaTheme="majorEastAsia" w:cs="Times New Roman"/>
                <w:sz w:val="20"/>
              </w:rPr>
              <w:tab/>
              <w:t>ERRC_SYS</w:t>
            </w:r>
            <w:r w:rsidRPr="007F7AA4">
              <w:rPr>
                <w:rFonts w:eastAsiaTheme="majorEastAsia" w:cs="Times New Roman"/>
                <w:sz w:val="20"/>
              </w:rPr>
              <w:tab/>
              <w:t>[NW-&gt;MS] SystemInformationBlockType1 (EARFCN[3740], PCI[176])</w:t>
            </w:r>
            <w:r w:rsidRPr="007F7AA4">
              <w:rPr>
                <w:rFonts w:eastAsiaTheme="majorEastAsia" w:cs="Times New Roman"/>
                <w:sz w:val="20"/>
              </w:rPr>
              <w:tab/>
            </w:r>
            <w:r w:rsidRPr="007F7AA4">
              <w:rPr>
                <w:rFonts w:eastAsiaTheme="majorEastAsia" w:cs="Times New Roman"/>
                <w:sz w:val="20"/>
              </w:rPr>
              <w:tab/>
            </w:r>
          </w:p>
          <w:p w14:paraId="741A0CB4" w14:textId="77777777" w:rsidR="003650EE" w:rsidRPr="007F7AA4" w:rsidRDefault="003650EE" w:rsidP="003650EE">
            <w:pPr>
              <w:rPr>
                <w:rFonts w:eastAsiaTheme="majorEastAsia" w:cs="Times New Roman"/>
                <w:sz w:val="20"/>
              </w:rPr>
            </w:pPr>
            <w:r w:rsidRPr="007F7AA4">
              <w:rPr>
                <w:rFonts w:eastAsiaTheme="majorEastAsia" w:cs="Times New Roman"/>
                <w:sz w:val="20"/>
              </w:rPr>
              <w:t>PS</w:t>
            </w:r>
            <w:r w:rsidRPr="007F7AA4">
              <w:rPr>
                <w:rFonts w:eastAsiaTheme="majorEastAsia" w:cs="Times New Roman"/>
                <w:sz w:val="20"/>
              </w:rPr>
              <w:tab/>
              <w:t>1732440</w:t>
            </w:r>
            <w:r w:rsidRPr="007F7AA4">
              <w:rPr>
                <w:rFonts w:eastAsiaTheme="majorEastAsia" w:cs="Times New Roman"/>
                <w:sz w:val="20"/>
              </w:rPr>
              <w:tab/>
              <w:t>68560978</w:t>
            </w:r>
            <w:r w:rsidRPr="007F7AA4">
              <w:rPr>
                <w:rFonts w:eastAsiaTheme="majorEastAsia" w:cs="Times New Roman"/>
                <w:sz w:val="20"/>
              </w:rPr>
              <w:tab/>
              <w:t>11:23:27:796</w:t>
            </w:r>
            <w:r w:rsidRPr="007F7AA4">
              <w:rPr>
                <w:rFonts w:eastAsiaTheme="majorEastAsia" w:cs="Times New Roman"/>
                <w:sz w:val="20"/>
              </w:rPr>
              <w:tab/>
              <w:t>ERRC_CEL</w:t>
            </w:r>
            <w:r w:rsidRPr="007F7AA4">
              <w:rPr>
                <w:rFonts w:eastAsiaTheme="majorEastAsia" w:cs="Times New Roman"/>
                <w:sz w:val="20"/>
              </w:rPr>
              <w:tab/>
              <w:t>[CEL_DI/LV] IR to LTE end--, type[IR_TYPE_REDIRECT(AFR)], source_RAT[RAT_TYPE_UAS_FDD], result[IR_RESULT_SUCCESS]</w:t>
            </w:r>
            <w:r w:rsidRPr="007F7AA4">
              <w:rPr>
                <w:rFonts w:eastAsiaTheme="majorEastAsia" w:cs="Times New Roman"/>
                <w:sz w:val="20"/>
              </w:rPr>
              <w:tab/>
            </w:r>
            <w:r w:rsidRPr="007F7AA4">
              <w:rPr>
                <w:rFonts w:eastAsiaTheme="majorEastAsia" w:cs="Times New Roman"/>
                <w:sz w:val="20"/>
              </w:rPr>
              <w:tab/>
            </w:r>
          </w:p>
          <w:p w14:paraId="26665DC3" w14:textId="77777777" w:rsidR="003650EE" w:rsidRPr="007F7AA4" w:rsidRDefault="003650EE" w:rsidP="003650EE">
            <w:pPr>
              <w:rPr>
                <w:rFonts w:eastAsiaTheme="majorEastAsia" w:cs="Times New Roman"/>
                <w:sz w:val="20"/>
              </w:rPr>
            </w:pPr>
            <w:r w:rsidRPr="007F7AA4">
              <w:rPr>
                <w:rFonts w:eastAsiaTheme="majorEastAsia" w:cs="Times New Roman"/>
                <w:sz w:val="20"/>
              </w:rPr>
              <w:t>OTA</w:t>
            </w:r>
            <w:r w:rsidRPr="007F7AA4">
              <w:rPr>
                <w:rFonts w:eastAsiaTheme="majorEastAsia" w:cs="Times New Roman"/>
                <w:sz w:val="20"/>
              </w:rPr>
              <w:tab/>
              <w:t>1737207</w:t>
            </w:r>
            <w:r w:rsidRPr="007F7AA4">
              <w:rPr>
                <w:rFonts w:eastAsiaTheme="majorEastAsia" w:cs="Times New Roman"/>
                <w:sz w:val="20"/>
              </w:rPr>
              <w:tab/>
              <w:t>68562934</w:t>
            </w:r>
            <w:r w:rsidRPr="007F7AA4">
              <w:rPr>
                <w:rFonts w:eastAsiaTheme="majorEastAsia" w:cs="Times New Roman"/>
                <w:sz w:val="20"/>
              </w:rPr>
              <w:tab/>
              <w:t>11:23:27:996</w:t>
            </w:r>
            <w:r w:rsidRPr="007F7AA4">
              <w:rPr>
                <w:rFonts w:eastAsiaTheme="majorEastAsia" w:cs="Times New Roman"/>
                <w:sz w:val="20"/>
              </w:rPr>
              <w:tab/>
              <w:t>EMM_NASMSG</w:t>
            </w:r>
            <w:r w:rsidRPr="007F7AA4">
              <w:rPr>
                <w:rFonts w:eastAsiaTheme="majorEastAsia" w:cs="Times New Roman"/>
                <w:sz w:val="20"/>
              </w:rPr>
              <w:tab/>
              <w:t>[MS-&gt;NW] EMM_Tracking_Area_Update_Request(EPS update type="EMM_UPDATE_TYPE_COMBINED_TAU_IMSI_ATTACH", active flag="KAL_TRUE")</w:t>
            </w:r>
            <w:r w:rsidRPr="007F7AA4">
              <w:rPr>
                <w:rFonts w:eastAsiaTheme="majorEastAsia" w:cs="Times New Roman"/>
                <w:sz w:val="20"/>
              </w:rPr>
              <w:tab/>
            </w:r>
            <w:r w:rsidRPr="007F7AA4">
              <w:rPr>
                <w:rFonts w:eastAsiaTheme="majorEastAsia" w:cs="Times New Roman"/>
                <w:sz w:val="20"/>
              </w:rPr>
              <w:tab/>
            </w:r>
          </w:p>
          <w:p w14:paraId="4027CBCB" w14:textId="77777777" w:rsidR="003650EE" w:rsidRPr="007F7AA4" w:rsidRDefault="003650EE" w:rsidP="003650EE">
            <w:pPr>
              <w:rPr>
                <w:rFonts w:eastAsiaTheme="majorEastAsia" w:cs="Times New Roman"/>
                <w:sz w:val="20"/>
              </w:rPr>
            </w:pPr>
            <w:r w:rsidRPr="007F7AA4">
              <w:rPr>
                <w:rFonts w:eastAsiaTheme="majorEastAsia" w:cs="Times New Roman"/>
                <w:sz w:val="20"/>
              </w:rPr>
              <w:t>OTA</w:t>
            </w:r>
            <w:r w:rsidRPr="007F7AA4">
              <w:rPr>
                <w:rFonts w:eastAsiaTheme="majorEastAsia" w:cs="Times New Roman"/>
                <w:sz w:val="20"/>
              </w:rPr>
              <w:tab/>
              <w:t>1745543</w:t>
            </w:r>
            <w:r w:rsidRPr="007F7AA4">
              <w:rPr>
                <w:rFonts w:eastAsiaTheme="majorEastAsia" w:cs="Times New Roman"/>
                <w:sz w:val="20"/>
              </w:rPr>
              <w:tab/>
              <w:t>68573423</w:t>
            </w:r>
            <w:r w:rsidRPr="007F7AA4">
              <w:rPr>
                <w:rFonts w:eastAsiaTheme="majorEastAsia" w:cs="Times New Roman"/>
                <w:sz w:val="20"/>
              </w:rPr>
              <w:tab/>
              <w:t>11:23:28:598</w:t>
            </w:r>
            <w:r w:rsidRPr="007F7AA4">
              <w:rPr>
                <w:rFonts w:eastAsiaTheme="majorEastAsia" w:cs="Times New Roman"/>
                <w:sz w:val="20"/>
              </w:rPr>
              <w:tab/>
              <w:t>EMM_NASMSG</w:t>
            </w:r>
            <w:r w:rsidRPr="007F7AA4">
              <w:rPr>
                <w:rFonts w:eastAsiaTheme="majorEastAsia" w:cs="Times New Roman"/>
                <w:sz w:val="20"/>
              </w:rPr>
              <w:tab/>
              <w:t>[NW-&gt;MS] EMM_Tracking_Area_Update_Accept(EPS update result="EMM_UPDATE_RESULT_COMBINED_UPDATED")</w:t>
            </w:r>
            <w:r w:rsidRPr="007F7AA4">
              <w:rPr>
                <w:rFonts w:eastAsiaTheme="majorEastAsia" w:cs="Times New Roman"/>
                <w:sz w:val="20"/>
              </w:rPr>
              <w:tab/>
            </w:r>
            <w:r w:rsidRPr="007F7AA4">
              <w:rPr>
                <w:rFonts w:eastAsiaTheme="majorEastAsia" w:cs="Times New Roman"/>
                <w:sz w:val="20"/>
              </w:rPr>
              <w:tab/>
            </w:r>
          </w:p>
          <w:p w14:paraId="09E8BB94" w14:textId="51C20F4D" w:rsidR="003650EE" w:rsidRPr="007F7AA4" w:rsidRDefault="003650EE" w:rsidP="003650EE">
            <w:pPr>
              <w:rPr>
                <w:rFonts w:eastAsiaTheme="majorEastAsia" w:cs="Times New Roman"/>
              </w:rPr>
            </w:pPr>
            <w:r w:rsidRPr="007F7AA4">
              <w:rPr>
                <w:rFonts w:eastAsiaTheme="majorEastAsia" w:cs="Times New Roman"/>
                <w:sz w:val="20"/>
              </w:rPr>
              <w:t>OTA</w:t>
            </w:r>
            <w:r w:rsidRPr="007F7AA4">
              <w:rPr>
                <w:rFonts w:eastAsiaTheme="majorEastAsia" w:cs="Times New Roman"/>
                <w:sz w:val="20"/>
              </w:rPr>
              <w:tab/>
              <w:t>1745777</w:t>
            </w:r>
            <w:r w:rsidRPr="007F7AA4">
              <w:rPr>
                <w:rFonts w:eastAsiaTheme="majorEastAsia" w:cs="Times New Roman"/>
                <w:sz w:val="20"/>
              </w:rPr>
              <w:tab/>
              <w:t>68573468</w:t>
            </w:r>
            <w:r w:rsidRPr="007F7AA4">
              <w:rPr>
                <w:rFonts w:eastAsiaTheme="majorEastAsia" w:cs="Times New Roman"/>
                <w:sz w:val="20"/>
              </w:rPr>
              <w:tab/>
              <w:t>11:23:28:598</w:t>
            </w:r>
            <w:r w:rsidRPr="007F7AA4">
              <w:rPr>
                <w:rFonts w:eastAsiaTheme="majorEastAsia" w:cs="Times New Roman"/>
                <w:sz w:val="20"/>
              </w:rPr>
              <w:tab/>
              <w:t>EMM_NASMSG</w:t>
            </w:r>
            <w:r w:rsidRPr="007F7AA4">
              <w:rPr>
                <w:rFonts w:eastAsiaTheme="majorEastAsia" w:cs="Times New Roman"/>
                <w:sz w:val="20"/>
              </w:rPr>
              <w:tab/>
              <w:t>[MS-&gt;NW] EMM_Tracking_Area_Update_Complete</w:t>
            </w:r>
            <w:r w:rsidRPr="007F7AA4">
              <w:rPr>
                <w:rFonts w:eastAsiaTheme="majorEastAsia" w:cs="Times New Roman"/>
                <w:sz w:val="20"/>
              </w:rPr>
              <w:tab/>
            </w:r>
          </w:p>
        </w:tc>
      </w:tr>
    </w:tbl>
    <w:p w14:paraId="6AA4EA85" w14:textId="77777777" w:rsidR="003650EE" w:rsidRPr="007F7AA4" w:rsidRDefault="003650EE" w:rsidP="001C336C">
      <w:pPr>
        <w:rPr>
          <w:rFonts w:eastAsiaTheme="majorEastAsia" w:cs="Times New Roman"/>
        </w:rPr>
      </w:pPr>
    </w:p>
    <w:p w14:paraId="101D8CA5" w14:textId="4546DE8A" w:rsidR="004726CC" w:rsidRPr="007F7AA4" w:rsidRDefault="001C336C" w:rsidP="001C336C">
      <w:pPr>
        <w:rPr>
          <w:rFonts w:eastAsiaTheme="majorEastAsia" w:cs="Times New Roman"/>
          <w:sz w:val="20"/>
        </w:rPr>
      </w:pPr>
      <w:r w:rsidRPr="007F7AA4">
        <w:rPr>
          <w:rFonts w:eastAsiaTheme="majorEastAsia" w:cs="Times New Roman"/>
          <w:sz w:val="20"/>
        </w:rPr>
        <w:tab/>
      </w:r>
      <w:r w:rsidR="004726CC" w:rsidRPr="007F7AA4">
        <w:rPr>
          <w:rFonts w:eastAsiaTheme="majorEastAsia" w:cs="Times New Roman"/>
          <w:sz w:val="20"/>
        </w:rPr>
        <w:tab/>
      </w:r>
    </w:p>
    <w:p w14:paraId="58A95B40" w14:textId="77777777" w:rsidR="00E0615E" w:rsidRPr="007F7AA4" w:rsidRDefault="00E0615E" w:rsidP="004726CC">
      <w:pPr>
        <w:rPr>
          <w:rFonts w:eastAsiaTheme="majorEastAsia" w:cs="Times New Roman"/>
        </w:rPr>
      </w:pPr>
    </w:p>
    <w:p w14:paraId="741E80C3" w14:textId="0AFC31FE" w:rsidR="00E0615E" w:rsidRPr="007F7AA4" w:rsidRDefault="00E0615E" w:rsidP="00E0615E">
      <w:pPr>
        <w:pStyle w:val="3"/>
        <w:spacing w:before="156" w:after="156"/>
        <w:rPr>
          <w:rFonts w:eastAsiaTheme="majorEastAsia" w:cs="Times New Roman"/>
        </w:rPr>
      </w:pPr>
      <w:bookmarkStart w:id="34" w:name="_Toc87714617"/>
      <w:r w:rsidRPr="007F7AA4">
        <w:rPr>
          <w:rFonts w:eastAsiaTheme="majorEastAsia" w:cs="Times New Roman"/>
        </w:rPr>
        <w:t>MO</w:t>
      </w:r>
      <w:r w:rsidRPr="007F7AA4">
        <w:rPr>
          <w:rFonts w:eastAsiaTheme="majorEastAsia" w:cs="Times New Roman"/>
        </w:rPr>
        <w:t>在通话过程中掉</w:t>
      </w:r>
      <w:r w:rsidRPr="007F7AA4">
        <w:rPr>
          <w:rFonts w:eastAsiaTheme="majorEastAsia" w:cs="Times New Roman"/>
        </w:rPr>
        <w:t>VoLTE</w:t>
      </w:r>
      <w:r w:rsidR="00BA7769" w:rsidRPr="007F7AA4">
        <w:rPr>
          <w:rFonts w:eastAsiaTheme="majorEastAsia" w:cs="Times New Roman"/>
        </w:rPr>
        <w:t xml:space="preserve"> SRVCC</w:t>
      </w:r>
      <w:bookmarkEnd w:id="34"/>
    </w:p>
    <w:p w14:paraId="513EA2DD" w14:textId="77777777" w:rsidR="00D8382F" w:rsidRPr="007F7AA4" w:rsidRDefault="00D8382F" w:rsidP="00D8382F">
      <w:pPr>
        <w:rPr>
          <w:rFonts w:eastAsiaTheme="majorEastAsia" w:cs="Times New Roman"/>
        </w:rPr>
      </w:pPr>
      <w:r w:rsidRPr="007F7AA4">
        <w:rPr>
          <w:rFonts w:eastAsiaTheme="majorEastAsia" w:cs="Times New Roman"/>
        </w:rPr>
        <w:t>MO</w:t>
      </w:r>
      <w:r w:rsidRPr="007F7AA4">
        <w:rPr>
          <w:rFonts w:eastAsiaTheme="majorEastAsia" w:cs="Times New Roman"/>
        </w:rPr>
        <w:t>在通话过程中上报</w:t>
      </w:r>
      <w:r w:rsidRPr="007F7AA4">
        <w:rPr>
          <w:rFonts w:eastAsiaTheme="majorEastAsia" w:cs="Times New Roman"/>
        </w:rPr>
        <w:t>B2</w:t>
      </w:r>
      <w:r w:rsidRPr="007F7AA4">
        <w:rPr>
          <w:rFonts w:eastAsiaTheme="majorEastAsia" w:cs="Times New Roman"/>
        </w:rPr>
        <w:t>测量事件，网络将</w:t>
      </w:r>
      <w:r w:rsidRPr="007F7AA4">
        <w:rPr>
          <w:rFonts w:eastAsiaTheme="majorEastAsia" w:cs="Times New Roman"/>
        </w:rPr>
        <w:t>MO Handover</w:t>
      </w:r>
      <w:r w:rsidRPr="007F7AA4">
        <w:rPr>
          <w:rFonts w:eastAsiaTheme="majorEastAsia" w:cs="Times New Roman"/>
        </w:rPr>
        <w:t>到</w:t>
      </w:r>
      <w:r w:rsidRPr="007F7AA4">
        <w:rPr>
          <w:rFonts w:eastAsiaTheme="majorEastAsia" w:cs="Times New Roman"/>
        </w:rPr>
        <w:t>WCDMA</w:t>
      </w:r>
      <w:r w:rsidRPr="007F7AA4">
        <w:rPr>
          <w:rFonts w:eastAsiaTheme="majorEastAsia" w:cs="Times New Roman"/>
        </w:rPr>
        <w:t>，完成通话过程中的</w:t>
      </w:r>
      <w:r w:rsidRPr="007F7AA4">
        <w:rPr>
          <w:rFonts w:eastAsiaTheme="majorEastAsia" w:cs="Times New Roman"/>
        </w:rPr>
        <w:t>RAT</w:t>
      </w:r>
      <w:r w:rsidRPr="007F7AA4">
        <w:rPr>
          <w:rFonts w:eastAsiaTheme="majorEastAsia" w:cs="Times New Roman"/>
        </w:rPr>
        <w:t>变化。</w:t>
      </w:r>
      <w:r w:rsidR="00F42485" w:rsidRPr="007F7AA4">
        <w:rPr>
          <w:rFonts w:eastAsiaTheme="majorEastAsia" w:cs="Times New Roman"/>
        </w:rPr>
        <w:t>主要原因为</w:t>
      </w:r>
      <w:r w:rsidR="00F42485" w:rsidRPr="007F7AA4">
        <w:rPr>
          <w:rFonts w:eastAsiaTheme="majorEastAsia" w:cs="Times New Roman"/>
        </w:rPr>
        <w:t>LTE</w:t>
      </w:r>
      <w:r w:rsidR="00F42485" w:rsidRPr="007F7AA4">
        <w:rPr>
          <w:rFonts w:eastAsiaTheme="majorEastAsia" w:cs="Times New Roman"/>
        </w:rPr>
        <w:t>的信号强度和信噪比变差，邻区</w:t>
      </w:r>
      <w:r w:rsidR="00F42485" w:rsidRPr="007F7AA4">
        <w:rPr>
          <w:rFonts w:eastAsiaTheme="majorEastAsia" w:cs="Times New Roman"/>
        </w:rPr>
        <w:t>WCDMA</w:t>
      </w:r>
      <w:r w:rsidR="00F42485" w:rsidRPr="007F7AA4">
        <w:rPr>
          <w:rFonts w:eastAsiaTheme="majorEastAsia" w:cs="Times New Roman"/>
        </w:rPr>
        <w:t>信号强度良好。</w:t>
      </w:r>
      <w:r w:rsidR="00B27B7D" w:rsidRPr="007F7AA4">
        <w:rPr>
          <w:rFonts w:eastAsiaTheme="majorEastAsia" w:cs="Times New Roman"/>
        </w:rPr>
        <w:t>此类问题为</w:t>
      </w:r>
      <w:r w:rsidR="00B27B7D" w:rsidRPr="007F7AA4">
        <w:rPr>
          <w:rFonts w:eastAsiaTheme="majorEastAsia" w:cs="Times New Roman"/>
        </w:rPr>
        <w:t>LTE</w:t>
      </w:r>
      <w:r w:rsidR="00B27B7D" w:rsidRPr="007F7AA4">
        <w:rPr>
          <w:rFonts w:eastAsiaTheme="majorEastAsia" w:cs="Times New Roman"/>
        </w:rPr>
        <w:t>网络信号差导致。</w:t>
      </w:r>
    </w:p>
    <w:p w14:paraId="6AFAD305" w14:textId="77777777" w:rsidR="00A50D13" w:rsidRPr="007F7AA4" w:rsidRDefault="00A50D13" w:rsidP="00D8382F">
      <w:pPr>
        <w:rPr>
          <w:rFonts w:eastAsiaTheme="majorEastAsia" w:cs="Times New Roman"/>
        </w:rPr>
      </w:pPr>
    </w:p>
    <w:p w14:paraId="337E65BF" w14:textId="20E44E7F" w:rsidR="00B22AAF" w:rsidRPr="007F7AA4" w:rsidRDefault="00A50D13" w:rsidP="00B22AAF">
      <w:pPr>
        <w:rPr>
          <w:rFonts w:eastAsiaTheme="majorEastAsia" w:cs="Times New Roman"/>
          <w:sz w:val="20"/>
        </w:rPr>
      </w:pPr>
      <w:r w:rsidRPr="007F7AA4">
        <w:rPr>
          <w:rFonts w:eastAsiaTheme="majorEastAsia" w:cs="Times New Roman"/>
        </w:rPr>
        <w:t>示例</w:t>
      </w:r>
      <w:r w:rsidRPr="007F7AA4">
        <w:rPr>
          <w:rFonts w:eastAsiaTheme="majorEastAsia" w:cs="Times New Roman"/>
        </w:rPr>
        <w:t>JIRA</w:t>
      </w:r>
      <w:r w:rsidRPr="007F7AA4">
        <w:rPr>
          <w:rFonts w:eastAsiaTheme="majorEastAsia" w:cs="Times New Roman"/>
        </w:rPr>
        <w:t>：</w:t>
      </w:r>
      <w:r w:rsidRPr="007F7AA4">
        <w:rPr>
          <w:rFonts w:eastAsiaTheme="majorEastAsia" w:cs="Times New Roman"/>
        </w:rPr>
        <w:t>UPGR5G-4012 FT_G7-R_ShenZhen_</w:t>
      </w:r>
      <w:r w:rsidRPr="007F7AA4">
        <w:rPr>
          <w:rFonts w:eastAsiaTheme="majorEastAsia" w:cs="Times New Roman"/>
        </w:rPr>
        <w:t>卡</w:t>
      </w:r>
      <w:r w:rsidRPr="007F7AA4">
        <w:rPr>
          <w:rFonts w:eastAsiaTheme="majorEastAsia" w:cs="Times New Roman"/>
        </w:rPr>
        <w:t>1</w:t>
      </w:r>
      <w:r w:rsidRPr="007F7AA4">
        <w:rPr>
          <w:rFonts w:eastAsiaTheme="majorEastAsia" w:cs="Times New Roman"/>
        </w:rPr>
        <w:t>主卡联通</w:t>
      </w:r>
      <w:r w:rsidRPr="007F7AA4">
        <w:rPr>
          <w:rFonts w:eastAsiaTheme="majorEastAsia" w:cs="Times New Roman"/>
        </w:rPr>
        <w:t>4V+</w:t>
      </w:r>
      <w:r w:rsidRPr="007F7AA4">
        <w:rPr>
          <w:rFonts w:eastAsiaTheme="majorEastAsia" w:cs="Times New Roman"/>
        </w:rPr>
        <w:t>卡</w:t>
      </w:r>
      <w:r w:rsidRPr="007F7AA4">
        <w:rPr>
          <w:rFonts w:eastAsiaTheme="majorEastAsia" w:cs="Times New Roman"/>
        </w:rPr>
        <w:t>2</w:t>
      </w:r>
      <w:r w:rsidRPr="007F7AA4">
        <w:rPr>
          <w:rFonts w:eastAsiaTheme="majorEastAsia" w:cs="Times New Roman"/>
        </w:rPr>
        <w:t>副卡电信</w:t>
      </w:r>
      <w:r w:rsidRPr="007F7AA4">
        <w:rPr>
          <w:rFonts w:eastAsiaTheme="majorEastAsia" w:cs="Times New Roman"/>
        </w:rPr>
        <w:t>4V_idle&amp;ps</w:t>
      </w:r>
      <w:r w:rsidRPr="007F7AA4">
        <w:rPr>
          <w:rFonts w:eastAsiaTheme="majorEastAsia" w:cs="Times New Roman"/>
        </w:rPr>
        <w:t>态，偶现起呼及通话时掉</w:t>
      </w:r>
      <w:r w:rsidRPr="007F7AA4">
        <w:rPr>
          <w:rFonts w:eastAsiaTheme="majorEastAsia" w:cs="Times New Roman"/>
        </w:rPr>
        <w:t>VOLTE</w:t>
      </w:r>
      <w:r w:rsidRPr="007F7AA4">
        <w:rPr>
          <w:rFonts w:eastAsiaTheme="majorEastAsia" w:cs="Times New Roman"/>
        </w:rPr>
        <w:t>（</w:t>
      </w:r>
      <w:r w:rsidRPr="007F7AA4">
        <w:rPr>
          <w:rFonts w:eastAsiaTheme="majorEastAsia" w:cs="Times New Roman"/>
        </w:rPr>
        <w:t>rate</w:t>
      </w:r>
      <w:r w:rsidRPr="007F7AA4">
        <w:rPr>
          <w:rFonts w:eastAsiaTheme="majorEastAsia" w:cs="Times New Roman"/>
        </w:rPr>
        <w:t>：</w:t>
      </w:r>
      <w:r w:rsidRPr="007F7AA4">
        <w:rPr>
          <w:rFonts w:eastAsiaTheme="majorEastAsia" w:cs="Times New Roman"/>
        </w:rPr>
        <w:t>3/60</w:t>
      </w:r>
      <w:r w:rsidRPr="007F7AA4">
        <w:rPr>
          <w:rFonts w:eastAsiaTheme="majorEastAsia" w:cs="Times New Roman"/>
        </w:rPr>
        <w:t>）</w:t>
      </w:r>
      <w:r w:rsidRPr="007F7AA4">
        <w:rPr>
          <w:rFonts w:eastAsiaTheme="majorEastAsia" w:cs="Times New Roman"/>
        </w:rPr>
        <w:t xml:space="preserve">_0115 </w:t>
      </w:r>
    </w:p>
    <w:tbl>
      <w:tblPr>
        <w:tblStyle w:val="a7"/>
        <w:tblW w:w="0" w:type="auto"/>
        <w:tblLook w:val="04A0" w:firstRow="1" w:lastRow="0" w:firstColumn="1" w:lastColumn="0" w:noHBand="0" w:noVBand="1"/>
      </w:tblPr>
      <w:tblGrid>
        <w:gridCol w:w="13454"/>
      </w:tblGrid>
      <w:tr w:rsidR="00B22AAF" w:rsidRPr="007F7AA4" w14:paraId="03154BA2" w14:textId="77777777" w:rsidTr="00B22AAF">
        <w:tc>
          <w:tcPr>
            <w:tcW w:w="13454" w:type="dxa"/>
          </w:tcPr>
          <w:p w14:paraId="19B016E2" w14:textId="77777777" w:rsidR="00B22AAF" w:rsidRPr="007F7AA4" w:rsidRDefault="00B22AAF" w:rsidP="00B22AAF">
            <w:pPr>
              <w:rPr>
                <w:rFonts w:eastAsiaTheme="majorEastAsia" w:cs="Times New Roman"/>
              </w:rPr>
            </w:pPr>
            <w:r w:rsidRPr="007F7AA4">
              <w:rPr>
                <w:rFonts w:eastAsiaTheme="majorEastAsia" w:cs="Times New Roman"/>
              </w:rPr>
              <w:t>#1 Log</w:t>
            </w:r>
            <w:r w:rsidRPr="007F7AA4">
              <w:rPr>
                <w:rFonts w:eastAsiaTheme="majorEastAsia" w:cs="Times New Roman"/>
              </w:rPr>
              <w:t>分析</w:t>
            </w:r>
          </w:p>
          <w:p w14:paraId="136AA89B" w14:textId="77777777" w:rsidR="00B22AAF" w:rsidRPr="007F7AA4" w:rsidRDefault="00B22AAF" w:rsidP="00B22AAF">
            <w:pPr>
              <w:rPr>
                <w:rFonts w:eastAsiaTheme="majorEastAsia" w:cs="Times New Roman"/>
              </w:rPr>
            </w:pPr>
          </w:p>
          <w:p w14:paraId="7DD3073D" w14:textId="77777777" w:rsidR="00B22AAF" w:rsidRPr="007F7AA4" w:rsidRDefault="00B22AAF" w:rsidP="00B22AAF">
            <w:pPr>
              <w:rPr>
                <w:rFonts w:eastAsiaTheme="majorEastAsia" w:cs="Times New Roman"/>
                <w:sz w:val="20"/>
              </w:rPr>
            </w:pPr>
            <w:r w:rsidRPr="007F7AA4">
              <w:rPr>
                <w:rFonts w:eastAsiaTheme="majorEastAsia" w:cs="Times New Roman"/>
                <w:sz w:val="20"/>
              </w:rPr>
              <w:t>Type</w:t>
            </w:r>
            <w:r w:rsidRPr="007F7AA4">
              <w:rPr>
                <w:rFonts w:eastAsiaTheme="majorEastAsia" w:cs="Times New Roman"/>
                <w:sz w:val="20"/>
              </w:rPr>
              <w:tab/>
              <w:t>Index</w:t>
            </w:r>
            <w:r w:rsidRPr="007F7AA4">
              <w:rPr>
                <w:rFonts w:eastAsiaTheme="majorEastAsia" w:cs="Times New Roman"/>
                <w:sz w:val="20"/>
              </w:rPr>
              <w:tab/>
              <w:t>Time</w:t>
            </w:r>
            <w:r w:rsidRPr="007F7AA4">
              <w:rPr>
                <w:rFonts w:eastAsiaTheme="majorEastAsia" w:cs="Times New Roman"/>
                <w:sz w:val="20"/>
              </w:rPr>
              <w:tab/>
              <w:t>Local Time</w:t>
            </w:r>
            <w:r w:rsidRPr="007F7AA4">
              <w:rPr>
                <w:rFonts w:eastAsiaTheme="majorEastAsia" w:cs="Times New Roman"/>
                <w:sz w:val="20"/>
              </w:rPr>
              <w:tab/>
              <w:t>Module</w:t>
            </w:r>
            <w:r w:rsidRPr="007F7AA4">
              <w:rPr>
                <w:rFonts w:eastAsiaTheme="majorEastAsia" w:cs="Times New Roman"/>
                <w:sz w:val="20"/>
              </w:rPr>
              <w:tab/>
              <w:t>Message</w:t>
            </w:r>
            <w:r w:rsidRPr="007F7AA4">
              <w:rPr>
                <w:rFonts w:eastAsiaTheme="majorEastAsia" w:cs="Times New Roman"/>
                <w:sz w:val="20"/>
              </w:rPr>
              <w:tab/>
              <w:t>Comment</w:t>
            </w:r>
            <w:r w:rsidRPr="007F7AA4">
              <w:rPr>
                <w:rFonts w:eastAsiaTheme="majorEastAsia" w:cs="Times New Roman"/>
                <w:sz w:val="20"/>
              </w:rPr>
              <w:tab/>
              <w:t>Time Differences</w:t>
            </w:r>
          </w:p>
          <w:p w14:paraId="23C9B38F" w14:textId="77777777" w:rsidR="00B22AAF" w:rsidRPr="007F7AA4" w:rsidRDefault="00B22AAF" w:rsidP="00B22AAF">
            <w:pPr>
              <w:rPr>
                <w:rFonts w:eastAsiaTheme="majorEastAsia" w:cs="Times New Roman"/>
                <w:sz w:val="20"/>
              </w:rPr>
            </w:pPr>
            <w:r w:rsidRPr="007F7AA4">
              <w:rPr>
                <w:rFonts w:eastAsiaTheme="majorEastAsia" w:cs="Times New Roman"/>
                <w:sz w:val="20"/>
              </w:rPr>
              <w:t>SYS</w:t>
            </w:r>
            <w:r w:rsidRPr="007F7AA4">
              <w:rPr>
                <w:rFonts w:eastAsiaTheme="majorEastAsia" w:cs="Times New Roman"/>
                <w:sz w:val="20"/>
              </w:rPr>
              <w:tab/>
              <w:t>1571345</w:t>
            </w:r>
            <w:r w:rsidRPr="007F7AA4">
              <w:rPr>
                <w:rFonts w:eastAsiaTheme="majorEastAsia" w:cs="Times New Roman"/>
                <w:sz w:val="20"/>
              </w:rPr>
              <w:tab/>
              <w:t>44317862</w:t>
            </w:r>
            <w:r w:rsidRPr="007F7AA4">
              <w:rPr>
                <w:rFonts w:eastAsiaTheme="majorEastAsia" w:cs="Times New Roman"/>
                <w:sz w:val="20"/>
              </w:rPr>
              <w:tab/>
              <w:t>10:56:18:165</w:t>
            </w:r>
            <w:r w:rsidRPr="007F7AA4">
              <w:rPr>
                <w:rFonts w:eastAsiaTheme="majorEastAsia" w:cs="Times New Roman"/>
                <w:sz w:val="20"/>
              </w:rPr>
              <w:tab/>
              <w:t>NIL</w:t>
            </w:r>
            <w:r w:rsidRPr="007F7AA4">
              <w:rPr>
                <w:rFonts w:eastAsiaTheme="majorEastAsia" w:cs="Times New Roman"/>
                <w:sz w:val="20"/>
              </w:rPr>
              <w:tab/>
              <w:t>[AT_RX p35,ch3]ATD18124209483;</w:t>
            </w:r>
          </w:p>
          <w:p w14:paraId="0BFA4D4B" w14:textId="77777777" w:rsidR="00B22AAF" w:rsidRPr="007F7AA4" w:rsidRDefault="00B22AAF" w:rsidP="00B22AAF">
            <w:pPr>
              <w:rPr>
                <w:rFonts w:eastAsiaTheme="majorEastAsia" w:cs="Times New Roman"/>
                <w:sz w:val="20"/>
              </w:rPr>
            </w:pPr>
          </w:p>
          <w:p w14:paraId="1C73EFA5" w14:textId="77777777" w:rsidR="00B22AAF" w:rsidRPr="007F7AA4" w:rsidRDefault="00B22AAF" w:rsidP="00B22AAF">
            <w:pPr>
              <w:rPr>
                <w:rFonts w:eastAsiaTheme="majorEastAsia" w:cs="Times New Roman"/>
                <w:sz w:val="20"/>
              </w:rPr>
            </w:pPr>
            <w:r w:rsidRPr="007F7AA4">
              <w:rPr>
                <w:rFonts w:eastAsiaTheme="majorEastAsia" w:cs="Times New Roman"/>
                <w:sz w:val="20"/>
              </w:rPr>
              <w:t>SIP</w:t>
            </w:r>
            <w:r w:rsidRPr="007F7AA4">
              <w:rPr>
                <w:rFonts w:eastAsiaTheme="majorEastAsia" w:cs="Times New Roman"/>
                <w:sz w:val="20"/>
              </w:rPr>
              <w:tab/>
              <w:t>88</w:t>
            </w:r>
            <w:r w:rsidRPr="007F7AA4">
              <w:rPr>
                <w:rFonts w:eastAsiaTheme="majorEastAsia" w:cs="Times New Roman"/>
                <w:sz w:val="20"/>
              </w:rPr>
              <w:tab/>
              <w:t>44320950</w:t>
            </w:r>
            <w:r w:rsidRPr="007F7AA4">
              <w:rPr>
                <w:rFonts w:eastAsiaTheme="majorEastAsia" w:cs="Times New Roman"/>
                <w:sz w:val="20"/>
              </w:rPr>
              <w:tab/>
              <w:t>10:56:18:372</w:t>
            </w:r>
            <w:r w:rsidRPr="007F7AA4">
              <w:rPr>
                <w:rFonts w:eastAsiaTheme="majorEastAsia" w:cs="Times New Roman"/>
                <w:sz w:val="20"/>
              </w:rPr>
              <w:tab/>
            </w:r>
            <w:r w:rsidRPr="007F7AA4">
              <w:rPr>
                <w:rFonts w:eastAsiaTheme="majorEastAsia" w:cs="Times New Roman"/>
                <w:sz w:val="20"/>
              </w:rPr>
              <w:tab/>
              <w:t>[MS-&gt;NW][P1][S1]INVITE tel:18124209483;phone-context=ims.mnc001.mcc460.3gppnetwork.org SIP/2.0</w:t>
            </w:r>
          </w:p>
          <w:p w14:paraId="26BD45AA" w14:textId="77777777" w:rsidR="00B22AAF" w:rsidRPr="007F7AA4" w:rsidRDefault="00B22AAF" w:rsidP="00B22AAF">
            <w:pPr>
              <w:rPr>
                <w:rFonts w:eastAsiaTheme="majorEastAsia" w:cs="Times New Roman"/>
                <w:sz w:val="20"/>
              </w:rPr>
            </w:pPr>
            <w:r w:rsidRPr="007F7AA4">
              <w:rPr>
                <w:rFonts w:eastAsiaTheme="majorEastAsia" w:cs="Times New Roman"/>
                <w:sz w:val="20"/>
              </w:rPr>
              <w:t>SIP</w:t>
            </w:r>
            <w:r w:rsidRPr="007F7AA4">
              <w:rPr>
                <w:rFonts w:eastAsiaTheme="majorEastAsia" w:cs="Times New Roman"/>
                <w:sz w:val="20"/>
              </w:rPr>
              <w:tab/>
              <w:t>89</w:t>
            </w:r>
            <w:r w:rsidRPr="007F7AA4">
              <w:rPr>
                <w:rFonts w:eastAsiaTheme="majorEastAsia" w:cs="Times New Roman"/>
                <w:sz w:val="20"/>
              </w:rPr>
              <w:tab/>
              <w:t>44326649</w:t>
            </w:r>
            <w:r w:rsidRPr="007F7AA4">
              <w:rPr>
                <w:rFonts w:eastAsiaTheme="majorEastAsia" w:cs="Times New Roman"/>
                <w:sz w:val="20"/>
              </w:rPr>
              <w:tab/>
              <w:t>10:56:18:773</w:t>
            </w:r>
            <w:r w:rsidRPr="007F7AA4">
              <w:rPr>
                <w:rFonts w:eastAsiaTheme="majorEastAsia" w:cs="Times New Roman"/>
                <w:sz w:val="20"/>
              </w:rPr>
              <w:tab/>
            </w:r>
            <w:r w:rsidRPr="007F7AA4">
              <w:rPr>
                <w:rFonts w:eastAsiaTheme="majorEastAsia" w:cs="Times New Roman"/>
                <w:sz w:val="20"/>
              </w:rPr>
              <w:tab/>
              <w:t>[NW-&gt;MS][P1][S1]SIP/2.0 100 Trying</w:t>
            </w:r>
          </w:p>
          <w:p w14:paraId="4626517D" w14:textId="77777777" w:rsidR="00B22AAF" w:rsidRPr="007F7AA4" w:rsidRDefault="00B22AAF" w:rsidP="00B22AAF">
            <w:pPr>
              <w:rPr>
                <w:rFonts w:eastAsiaTheme="majorEastAsia" w:cs="Times New Roman"/>
                <w:sz w:val="20"/>
              </w:rPr>
            </w:pPr>
            <w:r w:rsidRPr="007F7AA4">
              <w:rPr>
                <w:rFonts w:eastAsiaTheme="majorEastAsia" w:cs="Times New Roman"/>
                <w:sz w:val="20"/>
              </w:rPr>
              <w:t>SIP</w:t>
            </w:r>
            <w:r w:rsidRPr="007F7AA4">
              <w:rPr>
                <w:rFonts w:eastAsiaTheme="majorEastAsia" w:cs="Times New Roman"/>
                <w:sz w:val="20"/>
              </w:rPr>
              <w:tab/>
              <w:t>90</w:t>
            </w:r>
            <w:r w:rsidRPr="007F7AA4">
              <w:rPr>
                <w:rFonts w:eastAsiaTheme="majorEastAsia" w:cs="Times New Roman"/>
                <w:sz w:val="20"/>
              </w:rPr>
              <w:tab/>
              <w:t>44339223</w:t>
            </w:r>
            <w:r w:rsidRPr="007F7AA4">
              <w:rPr>
                <w:rFonts w:eastAsiaTheme="majorEastAsia" w:cs="Times New Roman"/>
                <w:sz w:val="20"/>
              </w:rPr>
              <w:tab/>
              <w:t>10:56:19:573</w:t>
            </w:r>
            <w:r w:rsidRPr="007F7AA4">
              <w:rPr>
                <w:rFonts w:eastAsiaTheme="majorEastAsia" w:cs="Times New Roman"/>
                <w:sz w:val="20"/>
              </w:rPr>
              <w:tab/>
            </w:r>
            <w:r w:rsidRPr="007F7AA4">
              <w:rPr>
                <w:rFonts w:eastAsiaTheme="majorEastAsia" w:cs="Times New Roman"/>
                <w:sz w:val="20"/>
              </w:rPr>
              <w:tab/>
              <w:t>[NW-&gt;MS][P1][S1]SIP/2.0 183 Session Progress</w:t>
            </w:r>
          </w:p>
          <w:p w14:paraId="4711143B" w14:textId="77777777" w:rsidR="00B22AAF" w:rsidRPr="007F7AA4" w:rsidRDefault="00B22AAF" w:rsidP="00B22AAF">
            <w:pPr>
              <w:rPr>
                <w:rFonts w:eastAsiaTheme="majorEastAsia" w:cs="Times New Roman"/>
                <w:sz w:val="20"/>
              </w:rPr>
            </w:pPr>
          </w:p>
          <w:p w14:paraId="754203E1" w14:textId="77777777" w:rsidR="00B22AAF" w:rsidRPr="007F7AA4" w:rsidRDefault="00B22AAF" w:rsidP="00B22AAF">
            <w:pPr>
              <w:rPr>
                <w:rFonts w:eastAsiaTheme="majorEastAsia" w:cs="Times New Roman"/>
                <w:b/>
                <w:sz w:val="20"/>
              </w:rPr>
            </w:pPr>
            <w:r w:rsidRPr="007F7AA4">
              <w:rPr>
                <w:rFonts w:eastAsiaTheme="majorEastAsia" w:cs="Times New Roman"/>
                <w:b/>
                <w:sz w:val="20"/>
              </w:rPr>
              <w:t xml:space="preserve">// </w:t>
            </w:r>
            <w:r w:rsidRPr="007F7AA4">
              <w:rPr>
                <w:rFonts w:eastAsiaTheme="majorEastAsia" w:cs="Times New Roman"/>
                <w:b/>
                <w:sz w:val="20"/>
              </w:rPr>
              <w:t>网路配置了</w:t>
            </w:r>
            <w:r w:rsidRPr="007F7AA4">
              <w:rPr>
                <w:rFonts w:eastAsiaTheme="majorEastAsia" w:cs="Times New Roman"/>
                <w:b/>
                <w:sz w:val="20"/>
              </w:rPr>
              <w:t>UTRA</w:t>
            </w:r>
            <w:r w:rsidRPr="007F7AA4">
              <w:rPr>
                <w:rFonts w:eastAsiaTheme="majorEastAsia" w:cs="Times New Roman"/>
                <w:b/>
                <w:sz w:val="20"/>
              </w:rPr>
              <w:t>的邻区测量</w:t>
            </w:r>
          </w:p>
          <w:p w14:paraId="009BD6E3" w14:textId="77777777" w:rsidR="00B22AAF" w:rsidRPr="007F7AA4" w:rsidRDefault="00B22AAF" w:rsidP="00B22AAF">
            <w:pPr>
              <w:rPr>
                <w:rFonts w:eastAsiaTheme="majorEastAsia" w:cs="Times New Roman"/>
                <w:sz w:val="20"/>
              </w:rPr>
            </w:pPr>
            <w:r w:rsidRPr="007F7AA4">
              <w:rPr>
                <w:rFonts w:eastAsiaTheme="majorEastAsia" w:cs="Times New Roman"/>
                <w:sz w:val="20"/>
              </w:rPr>
              <w:t>OTA</w:t>
            </w:r>
            <w:r w:rsidRPr="007F7AA4">
              <w:rPr>
                <w:rFonts w:eastAsiaTheme="majorEastAsia" w:cs="Times New Roman"/>
                <w:sz w:val="20"/>
              </w:rPr>
              <w:tab/>
              <w:t>1641045</w:t>
            </w:r>
            <w:r w:rsidRPr="007F7AA4">
              <w:rPr>
                <w:rFonts w:eastAsiaTheme="majorEastAsia" w:cs="Times New Roman"/>
                <w:sz w:val="20"/>
              </w:rPr>
              <w:tab/>
              <w:t>44387429</w:t>
            </w:r>
            <w:r w:rsidRPr="007F7AA4">
              <w:rPr>
                <w:rFonts w:eastAsiaTheme="majorEastAsia" w:cs="Times New Roman"/>
                <w:sz w:val="20"/>
              </w:rPr>
              <w:tab/>
              <w:t>10:56:22:777</w:t>
            </w:r>
            <w:r w:rsidRPr="007F7AA4">
              <w:rPr>
                <w:rFonts w:eastAsiaTheme="majorEastAsia" w:cs="Times New Roman"/>
                <w:sz w:val="20"/>
              </w:rPr>
              <w:tab/>
              <w:t>ERRC_CONN</w:t>
            </w:r>
            <w:r w:rsidRPr="007F7AA4">
              <w:rPr>
                <w:rFonts w:eastAsiaTheme="majorEastAsia" w:cs="Times New Roman"/>
                <w:sz w:val="20"/>
              </w:rPr>
              <w:tab/>
              <w:t>[NW-&gt;MS] ERRC_RRCConnectionReconfiguration(EARFCN[3740], PCI[198])</w:t>
            </w:r>
            <w:r w:rsidRPr="007F7AA4">
              <w:rPr>
                <w:rFonts w:eastAsiaTheme="majorEastAsia" w:cs="Times New Roman"/>
                <w:color w:val="FF0000"/>
                <w:sz w:val="20"/>
              </w:rPr>
              <w:t>(measCfg:[1]</w:t>
            </w:r>
            <w:r w:rsidRPr="007F7AA4">
              <w:rPr>
                <w:rFonts w:eastAsiaTheme="majorEastAsia" w:cs="Times New Roman"/>
                <w:sz w:val="20"/>
              </w:rPr>
              <w:t>,mobCtrlInfo:[0],dedInfoNASList:[0],radioresCfgDed:[0],secCfgHO:[0])</w:t>
            </w:r>
          </w:p>
          <w:p w14:paraId="758F7796" w14:textId="77777777" w:rsidR="00B22AAF" w:rsidRPr="007F7AA4" w:rsidRDefault="00B22AAF" w:rsidP="00B22AAF">
            <w:pPr>
              <w:rPr>
                <w:rFonts w:eastAsiaTheme="majorEastAsia" w:cs="Times New Roman"/>
                <w:sz w:val="20"/>
              </w:rPr>
            </w:pPr>
            <w:r w:rsidRPr="007F7AA4">
              <w:rPr>
                <w:rFonts w:eastAsiaTheme="majorEastAsia" w:cs="Times New Roman"/>
                <w:sz w:val="20"/>
              </w:rPr>
              <w:t>SIP</w:t>
            </w:r>
            <w:r w:rsidRPr="007F7AA4">
              <w:rPr>
                <w:rFonts w:eastAsiaTheme="majorEastAsia" w:cs="Times New Roman"/>
                <w:sz w:val="20"/>
              </w:rPr>
              <w:tab/>
              <w:t>95</w:t>
            </w:r>
            <w:r w:rsidRPr="007F7AA4">
              <w:rPr>
                <w:rFonts w:eastAsiaTheme="majorEastAsia" w:cs="Times New Roman"/>
                <w:sz w:val="20"/>
              </w:rPr>
              <w:tab/>
              <w:t>44387496</w:t>
            </w:r>
            <w:r w:rsidRPr="007F7AA4">
              <w:rPr>
                <w:rFonts w:eastAsiaTheme="majorEastAsia" w:cs="Times New Roman"/>
                <w:sz w:val="20"/>
              </w:rPr>
              <w:tab/>
              <w:t>10:56:22:777</w:t>
            </w:r>
            <w:r w:rsidRPr="007F7AA4">
              <w:rPr>
                <w:rFonts w:eastAsiaTheme="majorEastAsia" w:cs="Times New Roman"/>
                <w:sz w:val="20"/>
              </w:rPr>
              <w:tab/>
            </w:r>
            <w:r w:rsidRPr="007F7AA4">
              <w:rPr>
                <w:rFonts w:eastAsiaTheme="majorEastAsia" w:cs="Times New Roman"/>
                <w:sz w:val="20"/>
              </w:rPr>
              <w:tab/>
              <w:t>[NW-&gt;MS][P1][S1]SIP/2.0 180 Ringing</w:t>
            </w:r>
          </w:p>
          <w:p w14:paraId="1BEBAD62" w14:textId="77777777" w:rsidR="00B22AAF" w:rsidRPr="007F7AA4" w:rsidRDefault="00B22AAF" w:rsidP="00B22AAF">
            <w:pPr>
              <w:rPr>
                <w:rFonts w:eastAsiaTheme="majorEastAsia" w:cs="Times New Roman"/>
                <w:b/>
                <w:sz w:val="20"/>
              </w:rPr>
            </w:pPr>
            <w:r w:rsidRPr="007F7AA4">
              <w:rPr>
                <w:rFonts w:eastAsiaTheme="majorEastAsia" w:cs="Times New Roman"/>
                <w:b/>
                <w:sz w:val="20"/>
              </w:rPr>
              <w:t>// MO</w:t>
            </w:r>
            <w:r w:rsidRPr="007F7AA4">
              <w:rPr>
                <w:rFonts w:eastAsiaTheme="majorEastAsia" w:cs="Times New Roman"/>
                <w:b/>
                <w:sz w:val="20"/>
              </w:rPr>
              <w:t>端收到</w:t>
            </w:r>
            <w:r w:rsidRPr="007F7AA4">
              <w:rPr>
                <w:rFonts w:eastAsiaTheme="majorEastAsia" w:cs="Times New Roman"/>
                <w:b/>
                <w:sz w:val="20"/>
              </w:rPr>
              <w:t>MT</w:t>
            </w:r>
            <w:r w:rsidRPr="007F7AA4">
              <w:rPr>
                <w:rFonts w:eastAsiaTheme="majorEastAsia" w:cs="Times New Roman"/>
                <w:b/>
                <w:sz w:val="20"/>
              </w:rPr>
              <w:t>端的</w:t>
            </w:r>
            <w:r w:rsidRPr="007F7AA4">
              <w:rPr>
                <w:rFonts w:eastAsiaTheme="majorEastAsia" w:cs="Times New Roman"/>
                <w:b/>
                <w:sz w:val="20"/>
              </w:rPr>
              <w:t>200 OK</w:t>
            </w:r>
            <w:r w:rsidRPr="007F7AA4">
              <w:rPr>
                <w:rFonts w:eastAsiaTheme="majorEastAsia" w:cs="Times New Roman"/>
                <w:b/>
                <w:sz w:val="20"/>
              </w:rPr>
              <w:t>后，通话建立成功</w:t>
            </w:r>
          </w:p>
          <w:p w14:paraId="3B67393B" w14:textId="77777777" w:rsidR="00B22AAF" w:rsidRPr="007F7AA4" w:rsidRDefault="00B22AAF" w:rsidP="00B22AAF">
            <w:pPr>
              <w:rPr>
                <w:rFonts w:eastAsiaTheme="majorEastAsia" w:cs="Times New Roman"/>
                <w:sz w:val="20"/>
              </w:rPr>
            </w:pPr>
            <w:r w:rsidRPr="007F7AA4">
              <w:rPr>
                <w:rFonts w:eastAsiaTheme="majorEastAsia" w:cs="Times New Roman"/>
                <w:sz w:val="20"/>
              </w:rPr>
              <w:t>SIP</w:t>
            </w:r>
            <w:r w:rsidRPr="007F7AA4">
              <w:rPr>
                <w:rFonts w:eastAsiaTheme="majorEastAsia" w:cs="Times New Roman"/>
                <w:sz w:val="20"/>
              </w:rPr>
              <w:tab/>
              <w:t>98</w:t>
            </w:r>
            <w:r w:rsidRPr="007F7AA4">
              <w:rPr>
                <w:rFonts w:eastAsiaTheme="majorEastAsia" w:cs="Times New Roman"/>
                <w:sz w:val="20"/>
              </w:rPr>
              <w:tab/>
              <w:t>44432678</w:t>
            </w:r>
            <w:r w:rsidRPr="007F7AA4">
              <w:rPr>
                <w:rFonts w:eastAsiaTheme="majorEastAsia" w:cs="Times New Roman"/>
                <w:sz w:val="20"/>
              </w:rPr>
              <w:tab/>
              <w:t>10:56:25:577</w:t>
            </w:r>
            <w:r w:rsidRPr="007F7AA4">
              <w:rPr>
                <w:rFonts w:eastAsiaTheme="majorEastAsia" w:cs="Times New Roman"/>
                <w:sz w:val="20"/>
              </w:rPr>
              <w:tab/>
            </w:r>
            <w:r w:rsidRPr="007F7AA4">
              <w:rPr>
                <w:rFonts w:eastAsiaTheme="majorEastAsia" w:cs="Times New Roman"/>
                <w:sz w:val="20"/>
              </w:rPr>
              <w:tab/>
              <w:t>[NW-&gt;MS][P1][S1]SIP/2.0 200 OK</w:t>
            </w:r>
          </w:p>
          <w:p w14:paraId="020B61DB" w14:textId="77777777" w:rsidR="00B22AAF" w:rsidRPr="007F7AA4" w:rsidRDefault="00B22AAF" w:rsidP="00B22AAF">
            <w:pPr>
              <w:rPr>
                <w:rFonts w:eastAsiaTheme="majorEastAsia" w:cs="Times New Roman"/>
                <w:sz w:val="20"/>
              </w:rPr>
            </w:pPr>
            <w:r w:rsidRPr="007F7AA4">
              <w:rPr>
                <w:rFonts w:eastAsiaTheme="majorEastAsia" w:cs="Times New Roman"/>
                <w:sz w:val="20"/>
                <w:highlight w:val="yellow"/>
              </w:rPr>
              <w:t>SIP</w:t>
            </w:r>
            <w:r w:rsidRPr="007F7AA4">
              <w:rPr>
                <w:rFonts w:eastAsiaTheme="majorEastAsia" w:cs="Times New Roman"/>
                <w:sz w:val="20"/>
                <w:highlight w:val="yellow"/>
              </w:rPr>
              <w:tab/>
              <w:t>99</w:t>
            </w:r>
            <w:r w:rsidRPr="007F7AA4">
              <w:rPr>
                <w:rFonts w:eastAsiaTheme="majorEastAsia" w:cs="Times New Roman"/>
                <w:sz w:val="20"/>
                <w:highlight w:val="yellow"/>
              </w:rPr>
              <w:tab/>
              <w:t>44432883</w:t>
            </w:r>
            <w:r w:rsidRPr="007F7AA4">
              <w:rPr>
                <w:rFonts w:eastAsiaTheme="majorEastAsia" w:cs="Times New Roman"/>
                <w:sz w:val="20"/>
                <w:highlight w:val="yellow"/>
              </w:rPr>
              <w:tab/>
              <w:t>10:56:25:577</w:t>
            </w:r>
            <w:r w:rsidRPr="007F7AA4">
              <w:rPr>
                <w:rFonts w:eastAsiaTheme="majorEastAsia" w:cs="Times New Roman"/>
                <w:sz w:val="20"/>
                <w:highlight w:val="yellow"/>
              </w:rPr>
              <w:tab/>
            </w:r>
            <w:r w:rsidRPr="007F7AA4">
              <w:rPr>
                <w:rFonts w:eastAsiaTheme="majorEastAsia" w:cs="Times New Roman"/>
                <w:sz w:val="20"/>
                <w:highlight w:val="yellow"/>
              </w:rPr>
              <w:tab/>
              <w:t>[MS-&gt;NW][P1][S1]ACK sip:[2408:8142:6001:0101:0000:0000:0000:0000]:9900;Hpt=9082_16;CxtId=3;TRC=ffffffff-ffffffff SIP/2.0</w:t>
            </w:r>
          </w:p>
          <w:p w14:paraId="09B5C4BC" w14:textId="77777777" w:rsidR="00B22AAF" w:rsidRPr="007F7AA4" w:rsidRDefault="00B22AAF" w:rsidP="00B22AAF">
            <w:pPr>
              <w:rPr>
                <w:rFonts w:eastAsiaTheme="majorEastAsia" w:cs="Times New Roman"/>
                <w:b/>
                <w:sz w:val="20"/>
              </w:rPr>
            </w:pPr>
            <w:r w:rsidRPr="007F7AA4">
              <w:rPr>
                <w:rFonts w:eastAsiaTheme="majorEastAsia" w:cs="Times New Roman"/>
                <w:b/>
                <w:sz w:val="20"/>
              </w:rPr>
              <w:t>// UE</w:t>
            </w:r>
            <w:r w:rsidRPr="007F7AA4">
              <w:rPr>
                <w:rFonts w:eastAsiaTheme="majorEastAsia" w:cs="Times New Roman"/>
                <w:b/>
                <w:sz w:val="20"/>
              </w:rPr>
              <w:t>上报</w:t>
            </w:r>
            <w:r w:rsidRPr="007F7AA4">
              <w:rPr>
                <w:rFonts w:eastAsiaTheme="majorEastAsia" w:cs="Times New Roman"/>
                <w:b/>
                <w:sz w:val="20"/>
              </w:rPr>
              <w:t>B2</w:t>
            </w:r>
            <w:r w:rsidRPr="007F7AA4">
              <w:rPr>
                <w:rFonts w:eastAsiaTheme="majorEastAsia" w:cs="Times New Roman"/>
                <w:b/>
                <w:sz w:val="20"/>
              </w:rPr>
              <w:t>事件</w:t>
            </w:r>
            <w:r w:rsidRPr="007F7AA4">
              <w:rPr>
                <w:rFonts w:eastAsiaTheme="majorEastAsia" w:cs="Times New Roman"/>
                <w:b/>
                <w:sz w:val="20"/>
              </w:rPr>
              <w:t>(UMTS cell</w:t>
            </w:r>
            <w:r w:rsidRPr="007F7AA4">
              <w:rPr>
                <w:rFonts w:eastAsiaTheme="majorEastAsia" w:cs="Times New Roman"/>
                <w:b/>
                <w:sz w:val="20"/>
              </w:rPr>
              <w:t>信息和测量结果</w:t>
            </w:r>
            <w:r w:rsidRPr="007F7AA4">
              <w:rPr>
                <w:rFonts w:eastAsiaTheme="majorEastAsia" w:cs="Times New Roman"/>
                <w:b/>
                <w:sz w:val="20"/>
              </w:rPr>
              <w:t>)</w:t>
            </w:r>
          </w:p>
          <w:p w14:paraId="1D49204A" w14:textId="77777777" w:rsidR="00B22AAF" w:rsidRPr="007F7AA4" w:rsidRDefault="00B22AAF" w:rsidP="00B22AAF">
            <w:pPr>
              <w:rPr>
                <w:rFonts w:eastAsiaTheme="majorEastAsia" w:cs="Times New Roman"/>
                <w:sz w:val="20"/>
              </w:rPr>
            </w:pPr>
            <w:r w:rsidRPr="007F7AA4">
              <w:rPr>
                <w:rFonts w:eastAsiaTheme="majorEastAsia" w:cs="Times New Roman"/>
                <w:sz w:val="20"/>
              </w:rPr>
              <w:t>OTA</w:t>
            </w:r>
            <w:r w:rsidRPr="007F7AA4">
              <w:rPr>
                <w:rFonts w:eastAsiaTheme="majorEastAsia" w:cs="Times New Roman"/>
                <w:sz w:val="20"/>
              </w:rPr>
              <w:tab/>
              <w:t>1716658</w:t>
            </w:r>
            <w:r w:rsidRPr="007F7AA4">
              <w:rPr>
                <w:rFonts w:eastAsiaTheme="majorEastAsia" w:cs="Times New Roman"/>
                <w:sz w:val="20"/>
              </w:rPr>
              <w:tab/>
              <w:t>44456850</w:t>
            </w:r>
            <w:r w:rsidRPr="007F7AA4">
              <w:rPr>
                <w:rFonts w:eastAsiaTheme="majorEastAsia" w:cs="Times New Roman"/>
                <w:sz w:val="20"/>
              </w:rPr>
              <w:tab/>
              <w:t>10:56:27:177</w:t>
            </w:r>
            <w:r w:rsidRPr="007F7AA4">
              <w:rPr>
                <w:rFonts w:eastAsiaTheme="majorEastAsia" w:cs="Times New Roman"/>
                <w:sz w:val="20"/>
              </w:rPr>
              <w:tab/>
              <w:t>ERRC_MOB</w:t>
            </w:r>
            <w:r w:rsidRPr="007F7AA4">
              <w:rPr>
                <w:rFonts w:eastAsiaTheme="majorEastAsia" w:cs="Times New Roman"/>
                <w:sz w:val="20"/>
              </w:rPr>
              <w:tab/>
              <w:t>[MS-&gt;NW] ERRC_MeasurementReport (EARFCN[3740], PCI[198]) (measID[9] eventB2 UMTS ncell[10663/271] rslt[-369][-25] pcell[3740/198] rslt[-448][-61])</w:t>
            </w:r>
          </w:p>
          <w:p w14:paraId="19688600" w14:textId="77777777" w:rsidR="00B22AAF" w:rsidRPr="007F7AA4" w:rsidRDefault="00B22AAF" w:rsidP="00B22AAF">
            <w:pPr>
              <w:rPr>
                <w:rFonts w:eastAsiaTheme="majorEastAsia" w:cs="Times New Roman"/>
                <w:sz w:val="20"/>
              </w:rPr>
            </w:pPr>
          </w:p>
          <w:p w14:paraId="59E97166" w14:textId="77777777" w:rsidR="00B22AAF" w:rsidRPr="007F7AA4" w:rsidRDefault="00B22AAF" w:rsidP="00B22AAF">
            <w:pPr>
              <w:rPr>
                <w:rFonts w:eastAsiaTheme="majorEastAsia" w:cs="Times New Roman"/>
                <w:b/>
                <w:sz w:val="20"/>
              </w:rPr>
            </w:pPr>
            <w:r w:rsidRPr="007F7AA4">
              <w:rPr>
                <w:rFonts w:eastAsiaTheme="majorEastAsia" w:cs="Times New Roman"/>
                <w:b/>
                <w:sz w:val="20"/>
              </w:rPr>
              <w:t xml:space="preserve">// </w:t>
            </w:r>
            <w:r w:rsidRPr="007F7AA4">
              <w:rPr>
                <w:rFonts w:eastAsiaTheme="majorEastAsia" w:cs="Times New Roman"/>
                <w:b/>
                <w:sz w:val="20"/>
              </w:rPr>
              <w:t>网络查询</w:t>
            </w:r>
            <w:r w:rsidRPr="007F7AA4">
              <w:rPr>
                <w:rFonts w:eastAsiaTheme="majorEastAsia" w:cs="Times New Roman"/>
                <w:b/>
                <w:sz w:val="20"/>
              </w:rPr>
              <w:t>UE</w:t>
            </w:r>
            <w:r w:rsidRPr="007F7AA4">
              <w:rPr>
                <w:rFonts w:eastAsiaTheme="majorEastAsia" w:cs="Times New Roman"/>
                <w:b/>
                <w:sz w:val="20"/>
              </w:rPr>
              <w:t>的</w:t>
            </w:r>
            <w:r w:rsidRPr="007F7AA4">
              <w:rPr>
                <w:rFonts w:eastAsiaTheme="majorEastAsia" w:cs="Times New Roman"/>
                <w:b/>
                <w:sz w:val="20"/>
              </w:rPr>
              <w:t>UTRA</w:t>
            </w:r>
            <w:r w:rsidRPr="007F7AA4">
              <w:rPr>
                <w:rFonts w:eastAsiaTheme="majorEastAsia" w:cs="Times New Roman"/>
                <w:b/>
                <w:sz w:val="20"/>
              </w:rPr>
              <w:t>能力</w:t>
            </w:r>
          </w:p>
          <w:p w14:paraId="6BB02B82" w14:textId="77777777" w:rsidR="00B22AAF" w:rsidRPr="007F7AA4" w:rsidRDefault="00B22AAF" w:rsidP="00B22AAF">
            <w:pPr>
              <w:rPr>
                <w:rFonts w:eastAsiaTheme="majorEastAsia" w:cs="Times New Roman"/>
                <w:sz w:val="20"/>
              </w:rPr>
            </w:pPr>
            <w:r w:rsidRPr="007F7AA4">
              <w:rPr>
                <w:rFonts w:eastAsiaTheme="majorEastAsia" w:cs="Times New Roman"/>
                <w:sz w:val="20"/>
              </w:rPr>
              <w:t>OTA</w:t>
            </w:r>
            <w:r w:rsidRPr="007F7AA4">
              <w:rPr>
                <w:rFonts w:eastAsiaTheme="majorEastAsia" w:cs="Times New Roman"/>
                <w:sz w:val="20"/>
              </w:rPr>
              <w:tab/>
              <w:t>1716864</w:t>
            </w:r>
            <w:r w:rsidRPr="007F7AA4">
              <w:rPr>
                <w:rFonts w:eastAsiaTheme="majorEastAsia" w:cs="Times New Roman"/>
                <w:sz w:val="20"/>
              </w:rPr>
              <w:tab/>
              <w:t>44457066</w:t>
            </w:r>
            <w:r w:rsidRPr="007F7AA4">
              <w:rPr>
                <w:rFonts w:eastAsiaTheme="majorEastAsia" w:cs="Times New Roman"/>
                <w:sz w:val="20"/>
              </w:rPr>
              <w:tab/>
              <w:t>10:56:27:177</w:t>
            </w:r>
            <w:r w:rsidRPr="007F7AA4">
              <w:rPr>
                <w:rFonts w:eastAsiaTheme="majorEastAsia" w:cs="Times New Roman"/>
                <w:sz w:val="20"/>
              </w:rPr>
              <w:tab/>
              <w:t>ERRC_RCM</w:t>
            </w:r>
            <w:r w:rsidRPr="007F7AA4">
              <w:rPr>
                <w:rFonts w:eastAsiaTheme="majorEastAsia" w:cs="Times New Roman"/>
                <w:sz w:val="20"/>
              </w:rPr>
              <w:tab/>
              <w:t>[NW-&gt;MS] UECapabilityEnquiry (EARFCN[3740], PCI[198])(EUTRA[0], UTRA[1], GERAN-CS[0], GERAN-PS[0], C2K-1xRTT[0])</w:t>
            </w:r>
          </w:p>
          <w:p w14:paraId="60820D77" w14:textId="77777777" w:rsidR="00B22AAF" w:rsidRPr="007F7AA4" w:rsidRDefault="00B22AAF" w:rsidP="00B22AAF">
            <w:pPr>
              <w:rPr>
                <w:rFonts w:eastAsiaTheme="majorEastAsia" w:cs="Times New Roman"/>
                <w:sz w:val="20"/>
              </w:rPr>
            </w:pPr>
            <w:r w:rsidRPr="007F7AA4">
              <w:rPr>
                <w:rFonts w:eastAsiaTheme="majorEastAsia" w:cs="Times New Roman"/>
                <w:sz w:val="20"/>
              </w:rPr>
              <w:t>OTA</w:t>
            </w:r>
            <w:r w:rsidRPr="007F7AA4">
              <w:rPr>
                <w:rFonts w:eastAsiaTheme="majorEastAsia" w:cs="Times New Roman"/>
                <w:sz w:val="20"/>
              </w:rPr>
              <w:tab/>
              <w:t>1716881</w:t>
            </w:r>
            <w:r w:rsidRPr="007F7AA4">
              <w:rPr>
                <w:rFonts w:eastAsiaTheme="majorEastAsia" w:cs="Times New Roman"/>
                <w:sz w:val="20"/>
              </w:rPr>
              <w:tab/>
              <w:t>44457070</w:t>
            </w:r>
            <w:r w:rsidRPr="007F7AA4">
              <w:rPr>
                <w:rFonts w:eastAsiaTheme="majorEastAsia" w:cs="Times New Roman"/>
                <w:sz w:val="20"/>
              </w:rPr>
              <w:tab/>
              <w:t>10:56:27:177</w:t>
            </w:r>
            <w:r w:rsidRPr="007F7AA4">
              <w:rPr>
                <w:rFonts w:eastAsiaTheme="majorEastAsia" w:cs="Times New Roman"/>
                <w:sz w:val="20"/>
              </w:rPr>
              <w:tab/>
              <w:t>ERRC_RCM</w:t>
            </w:r>
            <w:r w:rsidRPr="007F7AA4">
              <w:rPr>
                <w:rFonts w:eastAsiaTheme="majorEastAsia" w:cs="Times New Roman"/>
                <w:sz w:val="20"/>
              </w:rPr>
              <w:tab/>
              <w:t>[MS-&gt;NW] UECapabilityInformation (EARFCN[3740], PCI[198])(EUTRA[0], UTRA[1], GERAN-CS[0], GERAN-PS[0], C2K-1xRTT[0])</w:t>
            </w:r>
          </w:p>
          <w:p w14:paraId="784B7627" w14:textId="77777777" w:rsidR="00B22AAF" w:rsidRPr="007F7AA4" w:rsidRDefault="00B22AAF" w:rsidP="00B22AAF">
            <w:pPr>
              <w:rPr>
                <w:rFonts w:eastAsiaTheme="majorEastAsia" w:cs="Times New Roman"/>
                <w:b/>
                <w:sz w:val="20"/>
              </w:rPr>
            </w:pPr>
          </w:p>
          <w:p w14:paraId="0200B3E7" w14:textId="77777777" w:rsidR="00B22AAF" w:rsidRPr="007F7AA4" w:rsidRDefault="00B22AAF" w:rsidP="00B22AAF">
            <w:pPr>
              <w:rPr>
                <w:rFonts w:eastAsiaTheme="majorEastAsia" w:cs="Times New Roman"/>
                <w:b/>
                <w:sz w:val="20"/>
              </w:rPr>
            </w:pPr>
            <w:r w:rsidRPr="007F7AA4">
              <w:rPr>
                <w:rFonts w:eastAsiaTheme="majorEastAsia" w:cs="Times New Roman"/>
                <w:b/>
                <w:sz w:val="20"/>
              </w:rPr>
              <w:t>// IRAT Handover</w:t>
            </w:r>
          </w:p>
          <w:p w14:paraId="70025099" w14:textId="77777777" w:rsidR="00B22AAF" w:rsidRPr="007F7AA4" w:rsidRDefault="00B22AAF" w:rsidP="00B22AAF">
            <w:pPr>
              <w:rPr>
                <w:rFonts w:eastAsiaTheme="majorEastAsia" w:cs="Times New Roman"/>
                <w:color w:val="FF0000"/>
                <w:sz w:val="20"/>
              </w:rPr>
            </w:pPr>
            <w:r w:rsidRPr="007F7AA4">
              <w:rPr>
                <w:rFonts w:eastAsiaTheme="majorEastAsia" w:cs="Times New Roman"/>
                <w:sz w:val="20"/>
              </w:rPr>
              <w:t>OTA</w:t>
            </w:r>
            <w:r w:rsidRPr="007F7AA4">
              <w:rPr>
                <w:rFonts w:eastAsiaTheme="majorEastAsia" w:cs="Times New Roman"/>
                <w:sz w:val="20"/>
              </w:rPr>
              <w:tab/>
              <w:t>1740149</w:t>
            </w:r>
            <w:r w:rsidRPr="007F7AA4">
              <w:rPr>
                <w:rFonts w:eastAsiaTheme="majorEastAsia" w:cs="Times New Roman"/>
                <w:sz w:val="20"/>
              </w:rPr>
              <w:tab/>
              <w:t>44474444</w:t>
            </w:r>
            <w:r w:rsidRPr="007F7AA4">
              <w:rPr>
                <w:rFonts w:eastAsiaTheme="majorEastAsia" w:cs="Times New Roman"/>
                <w:sz w:val="20"/>
              </w:rPr>
              <w:tab/>
              <w:t>10:56:28:177</w:t>
            </w:r>
            <w:r w:rsidRPr="007F7AA4">
              <w:rPr>
                <w:rFonts w:eastAsiaTheme="majorEastAsia" w:cs="Times New Roman"/>
                <w:sz w:val="20"/>
              </w:rPr>
              <w:tab/>
              <w:t>ERRC_CONN</w:t>
            </w:r>
            <w:r w:rsidRPr="007F7AA4">
              <w:rPr>
                <w:rFonts w:eastAsiaTheme="majorEastAsia" w:cs="Times New Roman"/>
                <w:sz w:val="20"/>
              </w:rPr>
              <w:tab/>
              <w:t>[NW-&gt;MS] ERRC_</w:t>
            </w:r>
            <w:r w:rsidRPr="007F7AA4">
              <w:rPr>
                <w:rFonts w:eastAsiaTheme="majorEastAsia" w:cs="Times New Roman"/>
                <w:b/>
                <w:color w:val="FF0000"/>
                <w:sz w:val="20"/>
                <w:highlight w:val="yellow"/>
              </w:rPr>
              <w:t>MobilityFromEUTRACommand</w:t>
            </w:r>
            <w:r w:rsidRPr="007F7AA4">
              <w:rPr>
                <w:rFonts w:eastAsiaTheme="majorEastAsia" w:cs="Times New Roman"/>
                <w:sz w:val="20"/>
              </w:rPr>
              <w:t xml:space="preserve">(EARFCN[3740], </w:t>
            </w:r>
            <w:r w:rsidRPr="007F7AA4">
              <w:rPr>
                <w:rFonts w:eastAsiaTheme="majorEastAsia" w:cs="Times New Roman"/>
                <w:color w:val="FF0000"/>
                <w:sz w:val="20"/>
              </w:rPr>
              <w:t>PCI[198])(CSFB:[0],purpose:[MobilityFromEUTRACommand_r8_IEs_purpose_handover_selected],</w:t>
            </w:r>
            <w:r w:rsidRPr="007F7AA4">
              <w:rPr>
                <w:rFonts w:eastAsiaTheme="majorEastAsia" w:cs="Times New Roman"/>
                <w:b/>
                <w:color w:val="FF0000"/>
                <w:sz w:val="20"/>
              </w:rPr>
              <w:t>targetRAT:[Handover_targetRAT_Type_utra]</w:t>
            </w:r>
            <w:r w:rsidRPr="007F7AA4">
              <w:rPr>
                <w:rFonts w:eastAsiaTheme="majorEastAsia" w:cs="Times New Roman"/>
                <w:color w:val="FF0000"/>
                <w:sz w:val="20"/>
              </w:rPr>
              <w:t>)</w:t>
            </w:r>
          </w:p>
          <w:p w14:paraId="23DAF9D1" w14:textId="77777777" w:rsidR="00B22AAF" w:rsidRPr="007F7AA4" w:rsidRDefault="00B22AAF" w:rsidP="00B22AAF">
            <w:pPr>
              <w:rPr>
                <w:rFonts w:eastAsiaTheme="majorEastAsia" w:cs="Times New Roman"/>
                <w:sz w:val="20"/>
              </w:rPr>
            </w:pPr>
          </w:p>
          <w:p w14:paraId="22AE97A0" w14:textId="77777777" w:rsidR="00B22AAF" w:rsidRPr="007F7AA4" w:rsidRDefault="00B22AAF" w:rsidP="00B22AAF">
            <w:pPr>
              <w:rPr>
                <w:rFonts w:eastAsiaTheme="majorEastAsia" w:cs="Times New Roman"/>
                <w:b/>
                <w:sz w:val="20"/>
              </w:rPr>
            </w:pPr>
            <w:r w:rsidRPr="007F7AA4">
              <w:rPr>
                <w:rFonts w:eastAsiaTheme="majorEastAsia" w:cs="Times New Roman"/>
                <w:b/>
                <w:sz w:val="20"/>
              </w:rPr>
              <w:t>// WCDMA</w:t>
            </w:r>
            <w:r w:rsidRPr="007F7AA4">
              <w:rPr>
                <w:rFonts w:eastAsiaTheme="majorEastAsia" w:cs="Times New Roman"/>
                <w:b/>
                <w:sz w:val="20"/>
              </w:rPr>
              <w:t>上的能力信息、鉴权、</w:t>
            </w:r>
            <w:r w:rsidRPr="007F7AA4">
              <w:rPr>
                <w:rFonts w:eastAsiaTheme="majorEastAsia" w:cs="Times New Roman"/>
                <w:b/>
                <w:sz w:val="20"/>
              </w:rPr>
              <w:t>TMSI</w:t>
            </w:r>
            <w:r w:rsidRPr="007F7AA4">
              <w:rPr>
                <w:rFonts w:eastAsiaTheme="majorEastAsia" w:cs="Times New Roman"/>
                <w:b/>
                <w:sz w:val="20"/>
              </w:rPr>
              <w:t>重分配等流程</w:t>
            </w:r>
          </w:p>
          <w:p w14:paraId="1EFBA0A8" w14:textId="77777777" w:rsidR="00B22AAF" w:rsidRPr="007F7AA4" w:rsidRDefault="00B22AAF" w:rsidP="00B22AAF">
            <w:pPr>
              <w:rPr>
                <w:rFonts w:eastAsiaTheme="majorEastAsia" w:cs="Times New Roman"/>
                <w:sz w:val="20"/>
              </w:rPr>
            </w:pPr>
            <w:r w:rsidRPr="007F7AA4">
              <w:rPr>
                <w:rFonts w:eastAsiaTheme="majorEastAsia" w:cs="Times New Roman"/>
                <w:sz w:val="20"/>
              </w:rPr>
              <w:t>OTA</w:t>
            </w:r>
            <w:r w:rsidRPr="007F7AA4">
              <w:rPr>
                <w:rFonts w:eastAsiaTheme="majorEastAsia" w:cs="Times New Roman"/>
                <w:sz w:val="20"/>
              </w:rPr>
              <w:tab/>
              <w:t>1740173</w:t>
            </w:r>
            <w:r w:rsidRPr="007F7AA4">
              <w:rPr>
                <w:rFonts w:eastAsiaTheme="majorEastAsia" w:cs="Times New Roman"/>
                <w:sz w:val="20"/>
              </w:rPr>
              <w:tab/>
              <w:t>44474448</w:t>
            </w:r>
            <w:r w:rsidRPr="007F7AA4">
              <w:rPr>
                <w:rFonts w:eastAsiaTheme="majorEastAsia" w:cs="Times New Roman"/>
                <w:sz w:val="20"/>
              </w:rPr>
              <w:tab/>
              <w:t>10:56:28:177</w:t>
            </w:r>
            <w:r w:rsidRPr="007F7AA4">
              <w:rPr>
                <w:rFonts w:eastAsiaTheme="majorEastAsia" w:cs="Times New Roman"/>
                <w:sz w:val="20"/>
              </w:rPr>
              <w:tab/>
              <w:t>RRCE_FDD</w:t>
            </w:r>
            <w:r w:rsidRPr="007F7AA4">
              <w:rPr>
                <w:rFonts w:eastAsiaTheme="majorEastAsia" w:cs="Times New Roman"/>
                <w:sz w:val="20"/>
              </w:rPr>
              <w:tab/>
              <w:t>[NW-&gt;MS] RRC__HANDOVER_TO_UTRAN_COMMAND</w:t>
            </w:r>
          </w:p>
          <w:p w14:paraId="364F041B" w14:textId="77777777" w:rsidR="00B22AAF" w:rsidRPr="007F7AA4" w:rsidRDefault="00B22AAF" w:rsidP="00B22AAF">
            <w:pPr>
              <w:rPr>
                <w:rFonts w:eastAsiaTheme="majorEastAsia" w:cs="Times New Roman"/>
                <w:sz w:val="20"/>
              </w:rPr>
            </w:pPr>
            <w:r w:rsidRPr="007F7AA4">
              <w:rPr>
                <w:rFonts w:eastAsiaTheme="majorEastAsia" w:cs="Times New Roman"/>
                <w:sz w:val="20"/>
              </w:rPr>
              <w:t>OTA</w:t>
            </w:r>
            <w:r w:rsidRPr="007F7AA4">
              <w:rPr>
                <w:rFonts w:eastAsiaTheme="majorEastAsia" w:cs="Times New Roman"/>
                <w:sz w:val="20"/>
              </w:rPr>
              <w:tab/>
              <w:t>1742509</w:t>
            </w:r>
            <w:r w:rsidRPr="007F7AA4">
              <w:rPr>
                <w:rFonts w:eastAsiaTheme="majorEastAsia" w:cs="Times New Roman"/>
                <w:sz w:val="20"/>
              </w:rPr>
              <w:tab/>
              <w:t>44477259</w:t>
            </w:r>
            <w:r w:rsidRPr="007F7AA4">
              <w:rPr>
                <w:rFonts w:eastAsiaTheme="majorEastAsia" w:cs="Times New Roman"/>
                <w:sz w:val="20"/>
              </w:rPr>
              <w:tab/>
              <w:t>10:56:28:377</w:t>
            </w:r>
            <w:r w:rsidRPr="007F7AA4">
              <w:rPr>
                <w:rFonts w:eastAsiaTheme="majorEastAsia" w:cs="Times New Roman"/>
                <w:sz w:val="20"/>
              </w:rPr>
              <w:tab/>
              <w:t>ADR_FDD</w:t>
            </w:r>
            <w:r w:rsidRPr="007F7AA4">
              <w:rPr>
                <w:rFonts w:eastAsiaTheme="majorEastAsia" w:cs="Times New Roman"/>
                <w:sz w:val="20"/>
              </w:rPr>
              <w:tab/>
              <w:t>[MS-&gt;NW] FDD_RRC__HANDOVER_TO_UTRAN_COMPLETE</w:t>
            </w:r>
          </w:p>
          <w:p w14:paraId="105D46B2" w14:textId="77777777" w:rsidR="00B22AAF" w:rsidRPr="007F7AA4" w:rsidRDefault="00B22AAF" w:rsidP="00B22AAF">
            <w:pPr>
              <w:rPr>
                <w:rFonts w:eastAsiaTheme="majorEastAsia" w:cs="Times New Roman"/>
                <w:sz w:val="20"/>
              </w:rPr>
            </w:pPr>
            <w:r w:rsidRPr="007F7AA4">
              <w:rPr>
                <w:rFonts w:eastAsiaTheme="majorEastAsia" w:cs="Times New Roman"/>
                <w:sz w:val="20"/>
              </w:rPr>
              <w:t>OTA</w:t>
            </w:r>
            <w:r w:rsidRPr="007F7AA4">
              <w:rPr>
                <w:rFonts w:eastAsiaTheme="majorEastAsia" w:cs="Times New Roman"/>
                <w:sz w:val="20"/>
              </w:rPr>
              <w:tab/>
              <w:t>1750083</w:t>
            </w:r>
            <w:r w:rsidRPr="007F7AA4">
              <w:rPr>
                <w:rFonts w:eastAsiaTheme="majorEastAsia" w:cs="Times New Roman"/>
                <w:sz w:val="20"/>
              </w:rPr>
              <w:tab/>
              <w:t>44485218</w:t>
            </w:r>
            <w:r w:rsidRPr="007F7AA4">
              <w:rPr>
                <w:rFonts w:eastAsiaTheme="majorEastAsia" w:cs="Times New Roman"/>
                <w:sz w:val="20"/>
              </w:rPr>
              <w:tab/>
              <w:t>10:56:28:978</w:t>
            </w:r>
            <w:r w:rsidRPr="007F7AA4">
              <w:rPr>
                <w:rFonts w:eastAsiaTheme="majorEastAsia" w:cs="Times New Roman"/>
                <w:sz w:val="20"/>
              </w:rPr>
              <w:tab/>
              <w:t>ADR_FDD</w:t>
            </w:r>
            <w:r w:rsidRPr="007F7AA4">
              <w:rPr>
                <w:rFonts w:eastAsiaTheme="majorEastAsia" w:cs="Times New Roman"/>
                <w:sz w:val="20"/>
              </w:rPr>
              <w:tab/>
              <w:t>[NW-&gt;MS] FDD_RRC__UE_CAPABILITY_ENQUIRY</w:t>
            </w:r>
          </w:p>
          <w:p w14:paraId="656DC7B2" w14:textId="77777777" w:rsidR="00B22AAF" w:rsidRPr="007F7AA4" w:rsidRDefault="00B22AAF" w:rsidP="00B22AAF">
            <w:pPr>
              <w:rPr>
                <w:rFonts w:eastAsiaTheme="majorEastAsia" w:cs="Times New Roman"/>
                <w:sz w:val="20"/>
              </w:rPr>
            </w:pPr>
            <w:r w:rsidRPr="007F7AA4">
              <w:rPr>
                <w:rFonts w:eastAsiaTheme="majorEastAsia" w:cs="Times New Roman"/>
                <w:sz w:val="20"/>
              </w:rPr>
              <w:t>OTA</w:t>
            </w:r>
            <w:r w:rsidRPr="007F7AA4">
              <w:rPr>
                <w:rFonts w:eastAsiaTheme="majorEastAsia" w:cs="Times New Roman"/>
                <w:sz w:val="20"/>
              </w:rPr>
              <w:tab/>
              <w:t>1750142</w:t>
            </w:r>
            <w:r w:rsidRPr="007F7AA4">
              <w:rPr>
                <w:rFonts w:eastAsiaTheme="majorEastAsia" w:cs="Times New Roman"/>
                <w:sz w:val="20"/>
              </w:rPr>
              <w:tab/>
              <w:t>44485233</w:t>
            </w:r>
            <w:r w:rsidRPr="007F7AA4">
              <w:rPr>
                <w:rFonts w:eastAsiaTheme="majorEastAsia" w:cs="Times New Roman"/>
                <w:sz w:val="20"/>
              </w:rPr>
              <w:tab/>
              <w:t>10:56:28:978</w:t>
            </w:r>
            <w:r w:rsidRPr="007F7AA4">
              <w:rPr>
                <w:rFonts w:eastAsiaTheme="majorEastAsia" w:cs="Times New Roman"/>
                <w:sz w:val="20"/>
              </w:rPr>
              <w:tab/>
              <w:t>ADR_FDD</w:t>
            </w:r>
            <w:r w:rsidRPr="007F7AA4">
              <w:rPr>
                <w:rFonts w:eastAsiaTheme="majorEastAsia" w:cs="Times New Roman"/>
                <w:sz w:val="20"/>
              </w:rPr>
              <w:tab/>
              <w:t>[MS-&gt;NW] FDD_RRC__UE_CAPABILITY_INFORMATION</w:t>
            </w:r>
          </w:p>
          <w:p w14:paraId="3F92D7DF" w14:textId="77777777" w:rsidR="00B22AAF" w:rsidRPr="007F7AA4" w:rsidRDefault="00B22AAF" w:rsidP="00B22AAF">
            <w:pPr>
              <w:rPr>
                <w:rFonts w:eastAsiaTheme="majorEastAsia" w:cs="Times New Roman"/>
                <w:sz w:val="20"/>
              </w:rPr>
            </w:pPr>
            <w:r w:rsidRPr="007F7AA4">
              <w:rPr>
                <w:rFonts w:eastAsiaTheme="majorEastAsia" w:cs="Times New Roman"/>
                <w:sz w:val="20"/>
              </w:rPr>
              <w:t>OTA</w:t>
            </w:r>
            <w:r w:rsidRPr="007F7AA4">
              <w:rPr>
                <w:rFonts w:eastAsiaTheme="majorEastAsia" w:cs="Times New Roman"/>
                <w:sz w:val="20"/>
              </w:rPr>
              <w:tab/>
              <w:t>1751843</w:t>
            </w:r>
            <w:r w:rsidRPr="007F7AA4">
              <w:rPr>
                <w:rFonts w:eastAsiaTheme="majorEastAsia" w:cs="Times New Roman"/>
                <w:sz w:val="20"/>
              </w:rPr>
              <w:tab/>
              <w:t>44492717</w:t>
            </w:r>
            <w:r w:rsidRPr="007F7AA4">
              <w:rPr>
                <w:rFonts w:eastAsiaTheme="majorEastAsia" w:cs="Times New Roman"/>
                <w:sz w:val="20"/>
              </w:rPr>
              <w:tab/>
              <w:t>10:56:29:378</w:t>
            </w:r>
            <w:r w:rsidRPr="007F7AA4">
              <w:rPr>
                <w:rFonts w:eastAsiaTheme="majorEastAsia" w:cs="Times New Roman"/>
                <w:sz w:val="20"/>
              </w:rPr>
              <w:tab/>
              <w:t>ADR_FDD</w:t>
            </w:r>
            <w:r w:rsidRPr="007F7AA4">
              <w:rPr>
                <w:rFonts w:eastAsiaTheme="majorEastAsia" w:cs="Times New Roman"/>
                <w:sz w:val="20"/>
              </w:rPr>
              <w:tab/>
              <w:t>[NW-&gt;MS] FDD_RRC__UE_CAPABILITY_INFORMATIONCONFIRM</w:t>
            </w:r>
          </w:p>
          <w:p w14:paraId="7F70688A" w14:textId="77777777" w:rsidR="00B22AAF" w:rsidRPr="007F7AA4" w:rsidRDefault="00B22AAF" w:rsidP="00B22AAF">
            <w:pPr>
              <w:rPr>
                <w:rFonts w:eastAsiaTheme="majorEastAsia" w:cs="Times New Roman"/>
                <w:sz w:val="20"/>
              </w:rPr>
            </w:pPr>
            <w:r w:rsidRPr="007F7AA4">
              <w:rPr>
                <w:rFonts w:eastAsiaTheme="majorEastAsia" w:cs="Times New Roman"/>
                <w:sz w:val="20"/>
              </w:rPr>
              <w:t>OTA</w:t>
            </w:r>
            <w:r w:rsidRPr="007F7AA4">
              <w:rPr>
                <w:rFonts w:eastAsiaTheme="majorEastAsia" w:cs="Times New Roman"/>
                <w:sz w:val="20"/>
              </w:rPr>
              <w:tab/>
              <w:t>1752117</w:t>
            </w:r>
            <w:r w:rsidRPr="007F7AA4">
              <w:rPr>
                <w:rFonts w:eastAsiaTheme="majorEastAsia" w:cs="Times New Roman"/>
                <w:sz w:val="20"/>
              </w:rPr>
              <w:tab/>
              <w:t>44493968</w:t>
            </w:r>
            <w:r w:rsidRPr="007F7AA4">
              <w:rPr>
                <w:rFonts w:eastAsiaTheme="majorEastAsia" w:cs="Times New Roman"/>
                <w:sz w:val="20"/>
              </w:rPr>
              <w:tab/>
              <w:t>10:56:29:578</w:t>
            </w:r>
            <w:r w:rsidRPr="007F7AA4">
              <w:rPr>
                <w:rFonts w:eastAsiaTheme="majorEastAsia" w:cs="Times New Roman"/>
                <w:sz w:val="20"/>
              </w:rPr>
              <w:tab/>
              <w:t>ADR_FDD</w:t>
            </w:r>
            <w:r w:rsidRPr="007F7AA4">
              <w:rPr>
                <w:rFonts w:eastAsiaTheme="majorEastAsia" w:cs="Times New Roman"/>
                <w:sz w:val="20"/>
              </w:rPr>
              <w:tab/>
              <w:t>[NW-&gt;MS] FDD_RRC__UTRAN_MOBILITY_INFORMATION</w:t>
            </w:r>
          </w:p>
          <w:p w14:paraId="166770DE" w14:textId="77777777" w:rsidR="00B22AAF" w:rsidRPr="007F7AA4" w:rsidRDefault="00B22AAF" w:rsidP="00B22AAF">
            <w:pPr>
              <w:rPr>
                <w:rFonts w:eastAsiaTheme="majorEastAsia" w:cs="Times New Roman"/>
                <w:sz w:val="20"/>
              </w:rPr>
            </w:pPr>
            <w:r w:rsidRPr="007F7AA4">
              <w:rPr>
                <w:rFonts w:eastAsiaTheme="majorEastAsia" w:cs="Times New Roman"/>
                <w:sz w:val="20"/>
              </w:rPr>
              <w:t>OTA</w:t>
            </w:r>
            <w:r w:rsidRPr="007F7AA4">
              <w:rPr>
                <w:rFonts w:eastAsiaTheme="majorEastAsia" w:cs="Times New Roman"/>
                <w:sz w:val="20"/>
              </w:rPr>
              <w:tab/>
              <w:t>1752397</w:t>
            </w:r>
            <w:r w:rsidRPr="007F7AA4">
              <w:rPr>
                <w:rFonts w:eastAsiaTheme="majorEastAsia" w:cs="Times New Roman"/>
                <w:sz w:val="20"/>
              </w:rPr>
              <w:tab/>
              <w:t>44494033</w:t>
            </w:r>
            <w:r w:rsidRPr="007F7AA4">
              <w:rPr>
                <w:rFonts w:eastAsiaTheme="majorEastAsia" w:cs="Times New Roman"/>
                <w:sz w:val="20"/>
              </w:rPr>
              <w:tab/>
              <w:t>10:56:29:578</w:t>
            </w:r>
            <w:r w:rsidRPr="007F7AA4">
              <w:rPr>
                <w:rFonts w:eastAsiaTheme="majorEastAsia" w:cs="Times New Roman"/>
                <w:sz w:val="20"/>
              </w:rPr>
              <w:tab/>
              <w:t>MM</w:t>
            </w:r>
            <w:r w:rsidRPr="007F7AA4">
              <w:rPr>
                <w:rFonts w:eastAsiaTheme="majorEastAsia" w:cs="Times New Roman"/>
                <w:sz w:val="20"/>
              </w:rPr>
              <w:tab/>
              <w:t>[MS-&gt;NW] GMM__ROUTING_AREA_UPDATE_REQUEST</w:t>
            </w:r>
          </w:p>
          <w:p w14:paraId="1961BC82" w14:textId="77777777" w:rsidR="00B22AAF" w:rsidRPr="007F7AA4" w:rsidRDefault="00B22AAF" w:rsidP="00B22AAF">
            <w:pPr>
              <w:rPr>
                <w:rFonts w:eastAsiaTheme="majorEastAsia" w:cs="Times New Roman"/>
                <w:sz w:val="20"/>
              </w:rPr>
            </w:pPr>
            <w:r w:rsidRPr="007F7AA4">
              <w:rPr>
                <w:rFonts w:eastAsiaTheme="majorEastAsia" w:cs="Times New Roman"/>
                <w:sz w:val="20"/>
              </w:rPr>
              <w:t>OTA</w:t>
            </w:r>
            <w:r w:rsidRPr="007F7AA4">
              <w:rPr>
                <w:rFonts w:eastAsiaTheme="majorEastAsia" w:cs="Times New Roman"/>
                <w:sz w:val="20"/>
              </w:rPr>
              <w:tab/>
              <w:t>1753647</w:t>
            </w:r>
            <w:r w:rsidRPr="007F7AA4">
              <w:rPr>
                <w:rFonts w:eastAsiaTheme="majorEastAsia" w:cs="Times New Roman"/>
                <w:sz w:val="20"/>
              </w:rPr>
              <w:tab/>
              <w:t>44494596</w:t>
            </w:r>
            <w:r w:rsidRPr="007F7AA4">
              <w:rPr>
                <w:rFonts w:eastAsiaTheme="majorEastAsia" w:cs="Times New Roman"/>
                <w:sz w:val="20"/>
              </w:rPr>
              <w:tab/>
              <w:t>10:56:29:578</w:t>
            </w:r>
            <w:r w:rsidRPr="007F7AA4">
              <w:rPr>
                <w:rFonts w:eastAsiaTheme="majorEastAsia" w:cs="Times New Roman"/>
                <w:sz w:val="20"/>
              </w:rPr>
              <w:tab/>
              <w:t>ADR_FDD</w:t>
            </w:r>
            <w:r w:rsidRPr="007F7AA4">
              <w:rPr>
                <w:rFonts w:eastAsiaTheme="majorEastAsia" w:cs="Times New Roman"/>
                <w:sz w:val="20"/>
              </w:rPr>
              <w:tab/>
              <w:t>[MS-&gt;NW] FDD_RRC__UTRAN_MOBILITY_INFORMATION_CONFIRM</w:t>
            </w:r>
          </w:p>
          <w:p w14:paraId="5589821F" w14:textId="77777777" w:rsidR="00B22AAF" w:rsidRPr="007F7AA4" w:rsidRDefault="00B22AAF" w:rsidP="00B22AAF">
            <w:pPr>
              <w:rPr>
                <w:rFonts w:eastAsiaTheme="majorEastAsia" w:cs="Times New Roman"/>
                <w:sz w:val="20"/>
              </w:rPr>
            </w:pPr>
            <w:r w:rsidRPr="007F7AA4">
              <w:rPr>
                <w:rFonts w:eastAsiaTheme="majorEastAsia" w:cs="Times New Roman"/>
                <w:sz w:val="20"/>
              </w:rPr>
              <w:t>OTA</w:t>
            </w:r>
            <w:r w:rsidRPr="007F7AA4">
              <w:rPr>
                <w:rFonts w:eastAsiaTheme="majorEastAsia" w:cs="Times New Roman"/>
                <w:sz w:val="20"/>
              </w:rPr>
              <w:tab/>
              <w:t>1756667</w:t>
            </w:r>
            <w:r w:rsidRPr="007F7AA4">
              <w:rPr>
                <w:rFonts w:eastAsiaTheme="majorEastAsia" w:cs="Times New Roman"/>
                <w:sz w:val="20"/>
              </w:rPr>
              <w:tab/>
              <w:t>44506468</w:t>
            </w:r>
            <w:r w:rsidRPr="007F7AA4">
              <w:rPr>
                <w:rFonts w:eastAsiaTheme="majorEastAsia" w:cs="Times New Roman"/>
                <w:sz w:val="20"/>
              </w:rPr>
              <w:tab/>
              <w:t>10:56:30:378</w:t>
            </w:r>
            <w:r w:rsidRPr="007F7AA4">
              <w:rPr>
                <w:rFonts w:eastAsiaTheme="majorEastAsia" w:cs="Times New Roman"/>
                <w:sz w:val="20"/>
              </w:rPr>
              <w:tab/>
              <w:t>ADR_FDD</w:t>
            </w:r>
            <w:r w:rsidRPr="007F7AA4">
              <w:rPr>
                <w:rFonts w:eastAsiaTheme="majorEastAsia" w:cs="Times New Roman"/>
                <w:sz w:val="20"/>
              </w:rPr>
              <w:tab/>
              <w:t>[NW-&gt;MS] FDD_RRC__SECURITY_MODE_COMMAND</w:t>
            </w:r>
          </w:p>
          <w:p w14:paraId="1751B043" w14:textId="77777777" w:rsidR="00B22AAF" w:rsidRPr="007F7AA4" w:rsidRDefault="00B22AAF" w:rsidP="00B22AAF">
            <w:pPr>
              <w:rPr>
                <w:rFonts w:eastAsiaTheme="majorEastAsia" w:cs="Times New Roman"/>
                <w:sz w:val="20"/>
              </w:rPr>
            </w:pPr>
            <w:r w:rsidRPr="007F7AA4">
              <w:rPr>
                <w:rFonts w:eastAsiaTheme="majorEastAsia" w:cs="Times New Roman"/>
                <w:sz w:val="20"/>
              </w:rPr>
              <w:t>OTA</w:t>
            </w:r>
            <w:r w:rsidRPr="007F7AA4">
              <w:rPr>
                <w:rFonts w:eastAsiaTheme="majorEastAsia" w:cs="Times New Roman"/>
                <w:sz w:val="20"/>
              </w:rPr>
              <w:tab/>
              <w:t>1756811</w:t>
            </w:r>
            <w:r w:rsidRPr="007F7AA4">
              <w:rPr>
                <w:rFonts w:eastAsiaTheme="majorEastAsia" w:cs="Times New Roman"/>
                <w:sz w:val="20"/>
              </w:rPr>
              <w:tab/>
              <w:t>44506504</w:t>
            </w:r>
            <w:r w:rsidRPr="007F7AA4">
              <w:rPr>
                <w:rFonts w:eastAsiaTheme="majorEastAsia" w:cs="Times New Roman"/>
                <w:sz w:val="20"/>
              </w:rPr>
              <w:tab/>
              <w:t>10:56:30:378</w:t>
            </w:r>
            <w:r w:rsidRPr="007F7AA4">
              <w:rPr>
                <w:rFonts w:eastAsiaTheme="majorEastAsia" w:cs="Times New Roman"/>
                <w:sz w:val="20"/>
              </w:rPr>
              <w:tab/>
              <w:t>ADR_FDD</w:t>
            </w:r>
            <w:r w:rsidRPr="007F7AA4">
              <w:rPr>
                <w:rFonts w:eastAsiaTheme="majorEastAsia" w:cs="Times New Roman"/>
                <w:sz w:val="20"/>
              </w:rPr>
              <w:tab/>
              <w:t>[MS-&gt;NW] FDD_RRC__SECURITY_MODE_COMPLETE</w:t>
            </w:r>
          </w:p>
          <w:p w14:paraId="33E3BB61" w14:textId="77777777" w:rsidR="00B22AAF" w:rsidRPr="007F7AA4" w:rsidRDefault="00B22AAF" w:rsidP="00B22AAF">
            <w:pPr>
              <w:rPr>
                <w:rFonts w:eastAsiaTheme="majorEastAsia" w:cs="Times New Roman"/>
                <w:sz w:val="20"/>
              </w:rPr>
            </w:pPr>
            <w:r w:rsidRPr="007F7AA4">
              <w:rPr>
                <w:rFonts w:eastAsiaTheme="majorEastAsia" w:cs="Times New Roman"/>
                <w:sz w:val="20"/>
              </w:rPr>
              <w:t>OTA</w:t>
            </w:r>
            <w:r w:rsidRPr="007F7AA4">
              <w:rPr>
                <w:rFonts w:eastAsiaTheme="majorEastAsia" w:cs="Times New Roman"/>
                <w:sz w:val="20"/>
              </w:rPr>
              <w:tab/>
              <w:t>1762019</w:t>
            </w:r>
            <w:r w:rsidRPr="007F7AA4">
              <w:rPr>
                <w:rFonts w:eastAsiaTheme="majorEastAsia" w:cs="Times New Roman"/>
                <w:sz w:val="20"/>
              </w:rPr>
              <w:tab/>
              <w:t>44527722</w:t>
            </w:r>
            <w:r w:rsidRPr="007F7AA4">
              <w:rPr>
                <w:rFonts w:eastAsiaTheme="majorEastAsia" w:cs="Times New Roman"/>
                <w:sz w:val="20"/>
              </w:rPr>
              <w:tab/>
              <w:t>10:56:31:578</w:t>
            </w:r>
            <w:r w:rsidRPr="007F7AA4">
              <w:rPr>
                <w:rFonts w:eastAsiaTheme="majorEastAsia" w:cs="Times New Roman"/>
                <w:sz w:val="20"/>
              </w:rPr>
              <w:tab/>
              <w:t>MM</w:t>
            </w:r>
            <w:r w:rsidRPr="007F7AA4">
              <w:rPr>
                <w:rFonts w:eastAsiaTheme="majorEastAsia" w:cs="Times New Roman"/>
                <w:sz w:val="20"/>
              </w:rPr>
              <w:tab/>
              <w:t>[NW-&gt;MS] MM__TMSI_REALLOCATION_COMMAND</w:t>
            </w:r>
          </w:p>
          <w:p w14:paraId="42984531" w14:textId="77777777" w:rsidR="00B22AAF" w:rsidRPr="007F7AA4" w:rsidRDefault="00B22AAF" w:rsidP="00B22AAF">
            <w:pPr>
              <w:rPr>
                <w:rFonts w:eastAsiaTheme="majorEastAsia" w:cs="Times New Roman"/>
                <w:sz w:val="20"/>
              </w:rPr>
            </w:pPr>
            <w:r w:rsidRPr="007F7AA4">
              <w:rPr>
                <w:rFonts w:eastAsiaTheme="majorEastAsia" w:cs="Times New Roman"/>
                <w:sz w:val="20"/>
              </w:rPr>
              <w:t>OTA</w:t>
            </w:r>
            <w:r w:rsidRPr="007F7AA4">
              <w:rPr>
                <w:rFonts w:eastAsiaTheme="majorEastAsia" w:cs="Times New Roman"/>
                <w:sz w:val="20"/>
              </w:rPr>
              <w:tab/>
              <w:t>1762043</w:t>
            </w:r>
            <w:r w:rsidRPr="007F7AA4">
              <w:rPr>
                <w:rFonts w:eastAsiaTheme="majorEastAsia" w:cs="Times New Roman"/>
                <w:sz w:val="20"/>
              </w:rPr>
              <w:tab/>
              <w:t>44527730</w:t>
            </w:r>
            <w:r w:rsidRPr="007F7AA4">
              <w:rPr>
                <w:rFonts w:eastAsiaTheme="majorEastAsia" w:cs="Times New Roman"/>
                <w:sz w:val="20"/>
              </w:rPr>
              <w:tab/>
              <w:t>10:56:31:578</w:t>
            </w:r>
            <w:r w:rsidRPr="007F7AA4">
              <w:rPr>
                <w:rFonts w:eastAsiaTheme="majorEastAsia" w:cs="Times New Roman"/>
                <w:sz w:val="20"/>
              </w:rPr>
              <w:tab/>
              <w:t>MM</w:t>
            </w:r>
            <w:r w:rsidRPr="007F7AA4">
              <w:rPr>
                <w:rFonts w:eastAsiaTheme="majorEastAsia" w:cs="Times New Roman"/>
                <w:sz w:val="20"/>
              </w:rPr>
              <w:tab/>
              <w:t>[MS-&gt;NW] MM__TMSI_REALLOCATION_COMPLETE</w:t>
            </w:r>
          </w:p>
          <w:p w14:paraId="66A3312E" w14:textId="77777777" w:rsidR="00B22AAF" w:rsidRPr="007F7AA4" w:rsidRDefault="00B22AAF" w:rsidP="00B22AAF">
            <w:pPr>
              <w:rPr>
                <w:rFonts w:eastAsiaTheme="majorEastAsia" w:cs="Times New Roman"/>
                <w:sz w:val="20"/>
              </w:rPr>
            </w:pPr>
            <w:r w:rsidRPr="007F7AA4">
              <w:rPr>
                <w:rFonts w:eastAsiaTheme="majorEastAsia" w:cs="Times New Roman"/>
                <w:sz w:val="20"/>
              </w:rPr>
              <w:t>OTA</w:t>
            </w:r>
            <w:r w:rsidRPr="007F7AA4">
              <w:rPr>
                <w:rFonts w:eastAsiaTheme="majorEastAsia" w:cs="Times New Roman"/>
                <w:sz w:val="20"/>
              </w:rPr>
              <w:tab/>
              <w:t>1763335</w:t>
            </w:r>
            <w:r w:rsidRPr="007F7AA4">
              <w:rPr>
                <w:rFonts w:eastAsiaTheme="majorEastAsia" w:cs="Times New Roman"/>
                <w:sz w:val="20"/>
              </w:rPr>
              <w:tab/>
              <w:t>44532722</w:t>
            </w:r>
            <w:r w:rsidRPr="007F7AA4">
              <w:rPr>
                <w:rFonts w:eastAsiaTheme="majorEastAsia" w:cs="Times New Roman"/>
                <w:sz w:val="20"/>
              </w:rPr>
              <w:tab/>
              <w:t>10:56:31:978</w:t>
            </w:r>
            <w:r w:rsidRPr="007F7AA4">
              <w:rPr>
                <w:rFonts w:eastAsiaTheme="majorEastAsia" w:cs="Times New Roman"/>
                <w:sz w:val="20"/>
              </w:rPr>
              <w:tab/>
              <w:t>CC</w:t>
            </w:r>
            <w:r w:rsidRPr="007F7AA4">
              <w:rPr>
                <w:rFonts w:eastAsiaTheme="majorEastAsia" w:cs="Times New Roman"/>
                <w:sz w:val="20"/>
              </w:rPr>
              <w:tab/>
              <w:t>[NW-&gt;MS] CC__DISCONNECT</w:t>
            </w:r>
          </w:p>
          <w:p w14:paraId="1DA29D63" w14:textId="77777777" w:rsidR="00B22AAF" w:rsidRPr="007F7AA4" w:rsidRDefault="00B22AAF" w:rsidP="00B22AAF">
            <w:pPr>
              <w:rPr>
                <w:rFonts w:eastAsiaTheme="majorEastAsia" w:cs="Times New Roman"/>
                <w:sz w:val="20"/>
              </w:rPr>
            </w:pPr>
            <w:r w:rsidRPr="007F7AA4">
              <w:rPr>
                <w:rFonts w:eastAsiaTheme="majorEastAsia" w:cs="Times New Roman"/>
                <w:sz w:val="20"/>
              </w:rPr>
              <w:t>OTA</w:t>
            </w:r>
            <w:r w:rsidRPr="007F7AA4">
              <w:rPr>
                <w:rFonts w:eastAsiaTheme="majorEastAsia" w:cs="Times New Roman"/>
                <w:sz w:val="20"/>
              </w:rPr>
              <w:tab/>
              <w:t>1763356</w:t>
            </w:r>
            <w:r w:rsidRPr="007F7AA4">
              <w:rPr>
                <w:rFonts w:eastAsiaTheme="majorEastAsia" w:cs="Times New Roman"/>
                <w:sz w:val="20"/>
              </w:rPr>
              <w:tab/>
              <w:t>44532727</w:t>
            </w:r>
            <w:r w:rsidRPr="007F7AA4">
              <w:rPr>
                <w:rFonts w:eastAsiaTheme="majorEastAsia" w:cs="Times New Roman"/>
                <w:sz w:val="20"/>
              </w:rPr>
              <w:tab/>
              <w:t>10:56:31:978</w:t>
            </w:r>
            <w:r w:rsidRPr="007F7AA4">
              <w:rPr>
                <w:rFonts w:eastAsiaTheme="majorEastAsia" w:cs="Times New Roman"/>
                <w:sz w:val="20"/>
              </w:rPr>
              <w:tab/>
              <w:t>CC</w:t>
            </w:r>
            <w:r w:rsidRPr="007F7AA4">
              <w:rPr>
                <w:rFonts w:eastAsiaTheme="majorEastAsia" w:cs="Times New Roman"/>
                <w:sz w:val="20"/>
              </w:rPr>
              <w:tab/>
              <w:t>[MS-&gt;NW] CC__RELEASE</w:t>
            </w:r>
          </w:p>
          <w:p w14:paraId="027C931E" w14:textId="77777777" w:rsidR="00B22AAF" w:rsidRPr="007F7AA4" w:rsidRDefault="00B22AAF" w:rsidP="00B22AAF">
            <w:pPr>
              <w:rPr>
                <w:rFonts w:eastAsiaTheme="majorEastAsia" w:cs="Times New Roman"/>
                <w:sz w:val="20"/>
              </w:rPr>
            </w:pPr>
          </w:p>
          <w:p w14:paraId="0024A990" w14:textId="77777777" w:rsidR="00B22AAF" w:rsidRPr="007F7AA4" w:rsidRDefault="00B22AAF" w:rsidP="00B22AAF">
            <w:pPr>
              <w:rPr>
                <w:rFonts w:eastAsiaTheme="majorEastAsia" w:cs="Times New Roman"/>
                <w:b/>
                <w:sz w:val="20"/>
              </w:rPr>
            </w:pPr>
            <w:r w:rsidRPr="007F7AA4">
              <w:rPr>
                <w:rFonts w:eastAsiaTheme="majorEastAsia" w:cs="Times New Roman"/>
                <w:b/>
                <w:sz w:val="20"/>
              </w:rPr>
              <w:t>// WCDMA</w:t>
            </w:r>
            <w:r w:rsidRPr="007F7AA4">
              <w:rPr>
                <w:rFonts w:eastAsiaTheme="majorEastAsia" w:cs="Times New Roman"/>
                <w:b/>
                <w:sz w:val="20"/>
              </w:rPr>
              <w:t>释放</w:t>
            </w:r>
            <w:r w:rsidRPr="007F7AA4">
              <w:rPr>
                <w:rFonts w:eastAsiaTheme="majorEastAsia" w:cs="Times New Roman"/>
                <w:b/>
                <w:sz w:val="20"/>
              </w:rPr>
              <w:t>RRC</w:t>
            </w:r>
            <w:r w:rsidRPr="007F7AA4">
              <w:rPr>
                <w:rFonts w:eastAsiaTheme="majorEastAsia" w:cs="Times New Roman"/>
                <w:b/>
                <w:sz w:val="20"/>
              </w:rPr>
              <w:t>的方法：发送</w:t>
            </w:r>
            <w:r w:rsidRPr="007F7AA4">
              <w:rPr>
                <w:rFonts w:eastAsiaTheme="majorEastAsia" w:cs="Times New Roman"/>
                <w:b/>
                <w:sz w:val="20"/>
              </w:rPr>
              <w:t>SIGNALLING_CONNECTION_RELEASE_INDICATION</w:t>
            </w:r>
            <w:r w:rsidRPr="007F7AA4">
              <w:rPr>
                <w:rFonts w:eastAsiaTheme="majorEastAsia" w:cs="Times New Roman"/>
                <w:b/>
                <w:sz w:val="20"/>
              </w:rPr>
              <w:t>消息给网络触发</w:t>
            </w:r>
            <w:r w:rsidRPr="007F7AA4">
              <w:rPr>
                <w:rFonts w:eastAsiaTheme="majorEastAsia" w:cs="Times New Roman"/>
                <w:b/>
                <w:sz w:val="20"/>
              </w:rPr>
              <w:t>RRC Release</w:t>
            </w:r>
          </w:p>
          <w:p w14:paraId="1989AD9E" w14:textId="77777777" w:rsidR="00B22AAF" w:rsidRPr="007F7AA4" w:rsidRDefault="00B22AAF" w:rsidP="00B22AAF">
            <w:pPr>
              <w:rPr>
                <w:rFonts w:eastAsiaTheme="majorEastAsia" w:cs="Times New Roman"/>
                <w:sz w:val="20"/>
              </w:rPr>
            </w:pPr>
            <w:r w:rsidRPr="007F7AA4">
              <w:rPr>
                <w:rFonts w:eastAsiaTheme="majorEastAsia" w:cs="Times New Roman"/>
                <w:sz w:val="20"/>
              </w:rPr>
              <w:t>OTA</w:t>
            </w:r>
            <w:r w:rsidRPr="007F7AA4">
              <w:rPr>
                <w:rFonts w:eastAsiaTheme="majorEastAsia" w:cs="Times New Roman"/>
                <w:sz w:val="20"/>
              </w:rPr>
              <w:tab/>
              <w:t>1815000</w:t>
            </w:r>
            <w:r w:rsidRPr="007F7AA4">
              <w:rPr>
                <w:rFonts w:eastAsiaTheme="majorEastAsia" w:cs="Times New Roman"/>
                <w:sz w:val="20"/>
              </w:rPr>
              <w:tab/>
              <w:t>44782192</w:t>
            </w:r>
            <w:r w:rsidRPr="007F7AA4">
              <w:rPr>
                <w:rFonts w:eastAsiaTheme="majorEastAsia" w:cs="Times New Roman"/>
                <w:sz w:val="20"/>
              </w:rPr>
              <w:tab/>
              <w:t>10:56:48:014</w:t>
            </w:r>
            <w:r w:rsidRPr="007F7AA4">
              <w:rPr>
                <w:rFonts w:eastAsiaTheme="majorEastAsia" w:cs="Times New Roman"/>
                <w:sz w:val="20"/>
              </w:rPr>
              <w:tab/>
              <w:t>ADR_FDD</w:t>
            </w:r>
            <w:r w:rsidRPr="007F7AA4">
              <w:rPr>
                <w:rFonts w:eastAsiaTheme="majorEastAsia" w:cs="Times New Roman"/>
                <w:sz w:val="20"/>
              </w:rPr>
              <w:tab/>
              <w:t>[MS-&gt;NW] FDD_RRC__SIGNALLING_CONNECTION_RELEASE_INDICATION</w:t>
            </w:r>
          </w:p>
          <w:p w14:paraId="51D648A1" w14:textId="77777777" w:rsidR="00B22AAF" w:rsidRPr="007F7AA4" w:rsidRDefault="00B22AAF" w:rsidP="00B22AAF">
            <w:pPr>
              <w:rPr>
                <w:rFonts w:eastAsiaTheme="majorEastAsia" w:cs="Times New Roman"/>
                <w:sz w:val="20"/>
              </w:rPr>
            </w:pPr>
            <w:r w:rsidRPr="007F7AA4">
              <w:rPr>
                <w:rFonts w:eastAsiaTheme="majorEastAsia" w:cs="Times New Roman"/>
                <w:sz w:val="20"/>
              </w:rPr>
              <w:t>OTA</w:t>
            </w:r>
            <w:r w:rsidRPr="007F7AA4">
              <w:rPr>
                <w:rFonts w:eastAsiaTheme="majorEastAsia" w:cs="Times New Roman"/>
                <w:sz w:val="20"/>
              </w:rPr>
              <w:tab/>
              <w:t>1820674</w:t>
            </w:r>
            <w:r w:rsidRPr="007F7AA4">
              <w:rPr>
                <w:rFonts w:eastAsiaTheme="majorEastAsia" w:cs="Times New Roman"/>
                <w:sz w:val="20"/>
              </w:rPr>
              <w:tab/>
              <w:t>44785841</w:t>
            </w:r>
            <w:r w:rsidRPr="007F7AA4">
              <w:rPr>
                <w:rFonts w:eastAsiaTheme="majorEastAsia" w:cs="Times New Roman"/>
                <w:sz w:val="20"/>
              </w:rPr>
              <w:tab/>
              <w:t>10:56:48:214</w:t>
            </w:r>
            <w:r w:rsidRPr="007F7AA4">
              <w:rPr>
                <w:rFonts w:eastAsiaTheme="majorEastAsia" w:cs="Times New Roman"/>
                <w:sz w:val="20"/>
              </w:rPr>
              <w:tab/>
              <w:t>ADR_FDD</w:t>
            </w:r>
            <w:r w:rsidRPr="007F7AA4">
              <w:rPr>
                <w:rFonts w:eastAsiaTheme="majorEastAsia" w:cs="Times New Roman"/>
                <w:sz w:val="20"/>
              </w:rPr>
              <w:tab/>
              <w:t>[NW-&gt;MS] FDD_RRC__RRC_CONNECTION_RELEASE_DCCH</w:t>
            </w:r>
          </w:p>
          <w:p w14:paraId="24AD27F3" w14:textId="77777777" w:rsidR="00B22AAF" w:rsidRPr="007F7AA4" w:rsidRDefault="00B22AAF" w:rsidP="00B22AAF">
            <w:pPr>
              <w:rPr>
                <w:rFonts w:eastAsiaTheme="majorEastAsia" w:cs="Times New Roman"/>
                <w:sz w:val="20"/>
              </w:rPr>
            </w:pPr>
            <w:r w:rsidRPr="007F7AA4">
              <w:rPr>
                <w:rFonts w:eastAsiaTheme="majorEastAsia" w:cs="Times New Roman"/>
                <w:sz w:val="20"/>
              </w:rPr>
              <w:t>OTA</w:t>
            </w:r>
            <w:r w:rsidRPr="007F7AA4">
              <w:rPr>
                <w:rFonts w:eastAsiaTheme="majorEastAsia" w:cs="Times New Roman"/>
                <w:sz w:val="20"/>
              </w:rPr>
              <w:tab/>
              <w:t>1820708</w:t>
            </w:r>
            <w:r w:rsidRPr="007F7AA4">
              <w:rPr>
                <w:rFonts w:eastAsiaTheme="majorEastAsia" w:cs="Times New Roman"/>
                <w:sz w:val="20"/>
              </w:rPr>
              <w:tab/>
              <w:t>44785847</w:t>
            </w:r>
            <w:r w:rsidRPr="007F7AA4">
              <w:rPr>
                <w:rFonts w:eastAsiaTheme="majorEastAsia" w:cs="Times New Roman"/>
                <w:sz w:val="20"/>
              </w:rPr>
              <w:tab/>
              <w:t>10:56:48:214</w:t>
            </w:r>
            <w:r w:rsidRPr="007F7AA4">
              <w:rPr>
                <w:rFonts w:eastAsiaTheme="majorEastAsia" w:cs="Times New Roman"/>
                <w:sz w:val="20"/>
              </w:rPr>
              <w:tab/>
              <w:t>ADR_FDD</w:t>
            </w:r>
            <w:r w:rsidRPr="007F7AA4">
              <w:rPr>
                <w:rFonts w:eastAsiaTheme="majorEastAsia" w:cs="Times New Roman"/>
                <w:sz w:val="20"/>
              </w:rPr>
              <w:tab/>
              <w:t>[MS-&gt;NW] FDD_RRC__RRC_CONNECTION_RELEASE_COMPLETE</w:t>
            </w:r>
          </w:p>
          <w:p w14:paraId="21E2587D" w14:textId="77777777" w:rsidR="00B22AAF" w:rsidRPr="007F7AA4" w:rsidRDefault="00B22AAF" w:rsidP="00B22AAF">
            <w:pPr>
              <w:rPr>
                <w:rFonts w:eastAsiaTheme="majorEastAsia" w:cs="Times New Roman"/>
                <w:sz w:val="20"/>
                <w:highlight w:val="yellow"/>
              </w:rPr>
            </w:pPr>
            <w:r w:rsidRPr="007F7AA4">
              <w:rPr>
                <w:rFonts w:eastAsiaTheme="majorEastAsia" w:cs="Times New Roman"/>
                <w:sz w:val="20"/>
                <w:highlight w:val="yellow"/>
              </w:rPr>
              <w:t>OTA</w:t>
            </w:r>
            <w:r w:rsidRPr="007F7AA4">
              <w:rPr>
                <w:rFonts w:eastAsiaTheme="majorEastAsia" w:cs="Times New Roman"/>
                <w:sz w:val="20"/>
                <w:highlight w:val="yellow"/>
              </w:rPr>
              <w:tab/>
              <w:t>1820787</w:t>
            </w:r>
            <w:r w:rsidRPr="007F7AA4">
              <w:rPr>
                <w:rFonts w:eastAsiaTheme="majorEastAsia" w:cs="Times New Roman"/>
                <w:sz w:val="20"/>
                <w:highlight w:val="yellow"/>
              </w:rPr>
              <w:tab/>
              <w:t>44786468</w:t>
            </w:r>
            <w:r w:rsidRPr="007F7AA4">
              <w:rPr>
                <w:rFonts w:eastAsiaTheme="majorEastAsia" w:cs="Times New Roman"/>
                <w:sz w:val="20"/>
                <w:highlight w:val="yellow"/>
              </w:rPr>
              <w:tab/>
              <w:t>10:56:48:214</w:t>
            </w:r>
            <w:r w:rsidRPr="007F7AA4">
              <w:rPr>
                <w:rFonts w:eastAsiaTheme="majorEastAsia" w:cs="Times New Roman"/>
                <w:sz w:val="20"/>
                <w:highlight w:val="yellow"/>
              </w:rPr>
              <w:tab/>
              <w:t>ADR_FDD</w:t>
            </w:r>
            <w:r w:rsidRPr="007F7AA4">
              <w:rPr>
                <w:rFonts w:eastAsiaTheme="majorEastAsia" w:cs="Times New Roman"/>
                <w:sz w:val="20"/>
                <w:highlight w:val="yellow"/>
              </w:rPr>
              <w:tab/>
              <w:t>[MS-&gt;NW] FDD_RRC__RRC_CONNECTION_RELEASE_COMPLETE</w:t>
            </w:r>
          </w:p>
          <w:p w14:paraId="03698AA1" w14:textId="77777777" w:rsidR="00B22AAF" w:rsidRPr="007F7AA4" w:rsidRDefault="00B22AAF" w:rsidP="00B22AAF">
            <w:pPr>
              <w:rPr>
                <w:rFonts w:eastAsiaTheme="majorEastAsia" w:cs="Times New Roman"/>
                <w:sz w:val="20"/>
              </w:rPr>
            </w:pPr>
            <w:r w:rsidRPr="007F7AA4">
              <w:rPr>
                <w:rFonts w:eastAsiaTheme="majorEastAsia" w:cs="Times New Roman"/>
                <w:sz w:val="20"/>
                <w:highlight w:val="yellow"/>
              </w:rPr>
              <w:t>WCDMA RRC</w:t>
            </w:r>
            <w:r w:rsidRPr="007F7AA4">
              <w:rPr>
                <w:rFonts w:eastAsiaTheme="majorEastAsia" w:cs="Times New Roman"/>
                <w:sz w:val="20"/>
                <w:highlight w:val="yellow"/>
              </w:rPr>
              <w:t>不释放，无法</w:t>
            </w:r>
            <w:r w:rsidRPr="007F7AA4">
              <w:rPr>
                <w:rFonts w:eastAsiaTheme="majorEastAsia" w:cs="Times New Roman"/>
                <w:sz w:val="20"/>
                <w:highlight w:val="yellow"/>
              </w:rPr>
              <w:t>AFR</w:t>
            </w:r>
            <w:r w:rsidRPr="007F7AA4">
              <w:rPr>
                <w:rFonts w:eastAsiaTheme="majorEastAsia" w:cs="Times New Roman"/>
                <w:sz w:val="20"/>
                <w:highlight w:val="yellow"/>
              </w:rPr>
              <w:t>到</w:t>
            </w:r>
            <w:r w:rsidRPr="007F7AA4">
              <w:rPr>
                <w:rFonts w:eastAsiaTheme="majorEastAsia" w:cs="Times New Roman"/>
                <w:sz w:val="20"/>
                <w:highlight w:val="yellow"/>
              </w:rPr>
              <w:t>LTE</w:t>
            </w:r>
          </w:p>
          <w:p w14:paraId="02F80674" w14:textId="77777777" w:rsidR="00B22AAF" w:rsidRPr="007F7AA4" w:rsidRDefault="00B22AAF" w:rsidP="00B22AAF">
            <w:pPr>
              <w:rPr>
                <w:rFonts w:eastAsiaTheme="majorEastAsia" w:cs="Times New Roman"/>
                <w:b/>
                <w:color w:val="FF0000"/>
                <w:sz w:val="20"/>
              </w:rPr>
            </w:pPr>
            <w:r w:rsidRPr="007F7AA4">
              <w:rPr>
                <w:rFonts w:eastAsiaTheme="majorEastAsia" w:cs="Times New Roman"/>
                <w:b/>
                <w:color w:val="FF0000"/>
                <w:sz w:val="20"/>
              </w:rPr>
              <w:t>// AFR</w:t>
            </w:r>
            <w:r w:rsidRPr="007F7AA4">
              <w:rPr>
                <w:rFonts w:eastAsiaTheme="majorEastAsia" w:cs="Times New Roman"/>
                <w:b/>
                <w:color w:val="FF0000"/>
                <w:sz w:val="20"/>
              </w:rPr>
              <w:t>重定向到</w:t>
            </w:r>
            <w:r w:rsidRPr="007F7AA4">
              <w:rPr>
                <w:rFonts w:eastAsiaTheme="majorEastAsia" w:cs="Times New Roman"/>
                <w:b/>
                <w:color w:val="FF0000"/>
                <w:sz w:val="20"/>
              </w:rPr>
              <w:t>LTE</w:t>
            </w:r>
          </w:p>
          <w:p w14:paraId="001C39F4" w14:textId="77777777" w:rsidR="00B22AAF" w:rsidRPr="007F7AA4" w:rsidRDefault="00B22AAF" w:rsidP="00B22AAF">
            <w:pPr>
              <w:rPr>
                <w:rFonts w:eastAsiaTheme="majorEastAsia" w:cs="Times New Roman"/>
                <w:b/>
                <w:sz w:val="20"/>
              </w:rPr>
            </w:pPr>
            <w:r w:rsidRPr="007F7AA4">
              <w:rPr>
                <w:rFonts w:eastAsiaTheme="majorEastAsia" w:cs="Times New Roman"/>
                <w:b/>
                <w:sz w:val="20"/>
              </w:rPr>
              <w:t>PS</w:t>
            </w:r>
            <w:r w:rsidRPr="007F7AA4">
              <w:rPr>
                <w:rFonts w:eastAsiaTheme="majorEastAsia" w:cs="Times New Roman"/>
                <w:b/>
                <w:sz w:val="20"/>
              </w:rPr>
              <w:tab/>
              <w:t>1822592</w:t>
            </w:r>
            <w:r w:rsidRPr="007F7AA4">
              <w:rPr>
                <w:rFonts w:eastAsiaTheme="majorEastAsia" w:cs="Times New Roman"/>
                <w:b/>
                <w:sz w:val="20"/>
              </w:rPr>
              <w:tab/>
              <w:t>44787953</w:t>
            </w:r>
            <w:r w:rsidRPr="007F7AA4">
              <w:rPr>
                <w:rFonts w:eastAsiaTheme="majorEastAsia" w:cs="Times New Roman"/>
                <w:b/>
                <w:sz w:val="20"/>
              </w:rPr>
              <w:tab/>
              <w:t>10:56:48:414</w:t>
            </w:r>
            <w:r w:rsidRPr="007F7AA4">
              <w:rPr>
                <w:rFonts w:eastAsiaTheme="majorEastAsia" w:cs="Times New Roman"/>
                <w:b/>
                <w:sz w:val="20"/>
              </w:rPr>
              <w:tab/>
              <w:t>ERRC_CEL</w:t>
            </w:r>
            <w:r w:rsidRPr="007F7AA4">
              <w:rPr>
                <w:rFonts w:eastAsiaTheme="majorEastAsia" w:cs="Times New Roman"/>
                <w:b/>
                <w:sz w:val="20"/>
              </w:rPr>
              <w:tab/>
              <w:t>[CEL_DI/LV] IR to LTE begin, type[IR_TYPE_REDIRECT(AFR)], source_RAT[RAT_TYPE_UAS_FDD]</w:t>
            </w:r>
          </w:p>
          <w:p w14:paraId="55E806C1" w14:textId="77777777" w:rsidR="00B22AAF" w:rsidRPr="007F7AA4" w:rsidRDefault="00B22AAF" w:rsidP="00B22AAF">
            <w:pPr>
              <w:rPr>
                <w:rFonts w:eastAsiaTheme="majorEastAsia" w:cs="Times New Roman"/>
                <w:sz w:val="20"/>
              </w:rPr>
            </w:pPr>
            <w:r w:rsidRPr="007F7AA4">
              <w:rPr>
                <w:rFonts w:eastAsiaTheme="majorEastAsia" w:cs="Times New Roman"/>
                <w:sz w:val="20"/>
              </w:rPr>
              <w:t>OTA</w:t>
            </w:r>
            <w:r w:rsidRPr="007F7AA4">
              <w:rPr>
                <w:rFonts w:eastAsiaTheme="majorEastAsia" w:cs="Times New Roman"/>
                <w:sz w:val="20"/>
              </w:rPr>
              <w:tab/>
              <w:t>1824070</w:t>
            </w:r>
            <w:r w:rsidRPr="007F7AA4">
              <w:rPr>
                <w:rFonts w:eastAsiaTheme="majorEastAsia" w:cs="Times New Roman"/>
                <w:sz w:val="20"/>
              </w:rPr>
              <w:tab/>
              <w:t>44789226</w:t>
            </w:r>
            <w:r w:rsidRPr="007F7AA4">
              <w:rPr>
                <w:rFonts w:eastAsiaTheme="majorEastAsia" w:cs="Times New Roman"/>
                <w:sz w:val="20"/>
              </w:rPr>
              <w:tab/>
              <w:t>10:56:48:414</w:t>
            </w:r>
            <w:r w:rsidRPr="007F7AA4">
              <w:rPr>
                <w:rFonts w:eastAsiaTheme="majorEastAsia" w:cs="Times New Roman"/>
                <w:sz w:val="20"/>
              </w:rPr>
              <w:tab/>
              <w:t>ERRC_SYS</w:t>
            </w:r>
            <w:r w:rsidRPr="007F7AA4">
              <w:rPr>
                <w:rFonts w:eastAsiaTheme="majorEastAsia" w:cs="Times New Roman"/>
                <w:sz w:val="20"/>
              </w:rPr>
              <w:tab/>
              <w:t>[NW-&gt;MS] SystemInformationBlockType1 (EARFCN[3740], PCI[198])</w:t>
            </w:r>
          </w:p>
          <w:p w14:paraId="41580508" w14:textId="77777777" w:rsidR="00B22AAF" w:rsidRPr="007F7AA4" w:rsidRDefault="00B22AAF" w:rsidP="00B22AAF">
            <w:pPr>
              <w:rPr>
                <w:rFonts w:eastAsiaTheme="majorEastAsia" w:cs="Times New Roman"/>
                <w:sz w:val="20"/>
              </w:rPr>
            </w:pPr>
            <w:r w:rsidRPr="007F7AA4">
              <w:rPr>
                <w:rFonts w:eastAsiaTheme="majorEastAsia" w:cs="Times New Roman"/>
                <w:sz w:val="20"/>
              </w:rPr>
              <w:t>PS</w:t>
            </w:r>
            <w:r w:rsidRPr="007F7AA4">
              <w:rPr>
                <w:rFonts w:eastAsiaTheme="majorEastAsia" w:cs="Times New Roman"/>
                <w:sz w:val="20"/>
              </w:rPr>
              <w:tab/>
              <w:t>1829354</w:t>
            </w:r>
            <w:r w:rsidRPr="007F7AA4">
              <w:rPr>
                <w:rFonts w:eastAsiaTheme="majorEastAsia" w:cs="Times New Roman"/>
                <w:sz w:val="20"/>
              </w:rPr>
              <w:tab/>
              <w:t>44793105</w:t>
            </w:r>
            <w:r w:rsidRPr="007F7AA4">
              <w:rPr>
                <w:rFonts w:eastAsiaTheme="majorEastAsia" w:cs="Times New Roman"/>
                <w:sz w:val="20"/>
              </w:rPr>
              <w:tab/>
              <w:t>10:56:48:620</w:t>
            </w:r>
            <w:r w:rsidRPr="007F7AA4">
              <w:rPr>
                <w:rFonts w:eastAsiaTheme="majorEastAsia" w:cs="Times New Roman"/>
                <w:sz w:val="20"/>
              </w:rPr>
              <w:tab/>
              <w:t>ERRC_CEL</w:t>
            </w:r>
            <w:r w:rsidRPr="007F7AA4">
              <w:rPr>
                <w:rFonts w:eastAsiaTheme="majorEastAsia" w:cs="Times New Roman"/>
                <w:sz w:val="20"/>
              </w:rPr>
              <w:tab/>
              <w:t>[CEL_DI/LV] IR to LTE end--, type[IR_TYPE_REDIRECT(AFR)], source_RAT[RAT_TYPE_UAS_FDD], result[IR_RESULT_SUCCESS]</w:t>
            </w:r>
          </w:p>
          <w:p w14:paraId="68C5D534" w14:textId="77777777" w:rsidR="00B22AAF" w:rsidRPr="007F7AA4" w:rsidRDefault="00B22AAF" w:rsidP="00B22AAF">
            <w:pPr>
              <w:rPr>
                <w:rFonts w:eastAsiaTheme="majorEastAsia" w:cs="Times New Roman"/>
                <w:sz w:val="20"/>
              </w:rPr>
            </w:pPr>
            <w:r w:rsidRPr="007F7AA4">
              <w:rPr>
                <w:rFonts w:eastAsiaTheme="majorEastAsia" w:cs="Times New Roman"/>
                <w:sz w:val="20"/>
              </w:rPr>
              <w:t>OTA</w:t>
            </w:r>
            <w:r w:rsidRPr="007F7AA4">
              <w:rPr>
                <w:rFonts w:eastAsiaTheme="majorEastAsia" w:cs="Times New Roman"/>
                <w:sz w:val="20"/>
              </w:rPr>
              <w:tab/>
              <w:t>1836498</w:t>
            </w:r>
            <w:r w:rsidRPr="007F7AA4">
              <w:rPr>
                <w:rFonts w:eastAsiaTheme="majorEastAsia" w:cs="Times New Roman"/>
                <w:sz w:val="20"/>
              </w:rPr>
              <w:tab/>
              <w:t>44794949</w:t>
            </w:r>
            <w:r w:rsidRPr="007F7AA4">
              <w:rPr>
                <w:rFonts w:eastAsiaTheme="majorEastAsia" w:cs="Times New Roman"/>
                <w:sz w:val="20"/>
              </w:rPr>
              <w:tab/>
              <w:t>10:56:48:821</w:t>
            </w:r>
            <w:r w:rsidRPr="007F7AA4">
              <w:rPr>
                <w:rFonts w:eastAsiaTheme="majorEastAsia" w:cs="Times New Roman"/>
                <w:sz w:val="20"/>
              </w:rPr>
              <w:tab/>
              <w:t>EMM_NASMSG</w:t>
            </w:r>
            <w:r w:rsidRPr="007F7AA4">
              <w:rPr>
                <w:rFonts w:eastAsiaTheme="majorEastAsia" w:cs="Times New Roman"/>
                <w:sz w:val="20"/>
              </w:rPr>
              <w:tab/>
              <w:t>[MS-&gt;NW] EMM_Attach_Request(EPS attach type="EMM_ATTACH_TYPE_COMBINED_ATTACH")</w:t>
            </w:r>
          </w:p>
          <w:p w14:paraId="089108CE" w14:textId="77777777" w:rsidR="00B22AAF" w:rsidRPr="007F7AA4" w:rsidRDefault="00B22AAF" w:rsidP="00B22AAF">
            <w:pPr>
              <w:rPr>
                <w:rFonts w:eastAsiaTheme="majorEastAsia" w:cs="Times New Roman"/>
                <w:sz w:val="20"/>
              </w:rPr>
            </w:pPr>
            <w:r w:rsidRPr="007F7AA4">
              <w:rPr>
                <w:rFonts w:eastAsiaTheme="majorEastAsia" w:cs="Times New Roman"/>
                <w:sz w:val="20"/>
              </w:rPr>
              <w:t>OTA</w:t>
            </w:r>
            <w:r w:rsidRPr="007F7AA4">
              <w:rPr>
                <w:rFonts w:eastAsiaTheme="majorEastAsia" w:cs="Times New Roman"/>
                <w:sz w:val="20"/>
              </w:rPr>
              <w:tab/>
              <w:t>1846084</w:t>
            </w:r>
            <w:r w:rsidRPr="007F7AA4">
              <w:rPr>
                <w:rFonts w:eastAsiaTheme="majorEastAsia" w:cs="Times New Roman"/>
                <w:sz w:val="20"/>
              </w:rPr>
              <w:tab/>
              <w:t>44810585</w:t>
            </w:r>
            <w:r w:rsidRPr="007F7AA4">
              <w:rPr>
                <w:rFonts w:eastAsiaTheme="majorEastAsia" w:cs="Times New Roman"/>
                <w:sz w:val="20"/>
              </w:rPr>
              <w:tab/>
              <w:t>10:56:49:821</w:t>
            </w:r>
            <w:r w:rsidRPr="007F7AA4">
              <w:rPr>
                <w:rFonts w:eastAsiaTheme="majorEastAsia" w:cs="Times New Roman"/>
                <w:sz w:val="20"/>
              </w:rPr>
              <w:tab/>
              <w:t>EMM_NASMSG</w:t>
            </w:r>
            <w:r w:rsidRPr="007F7AA4">
              <w:rPr>
                <w:rFonts w:eastAsiaTheme="majorEastAsia" w:cs="Times New Roman"/>
                <w:sz w:val="20"/>
              </w:rPr>
              <w:tab/>
              <w:t>[NW-&gt;MS] EMM_Attach_Accept(EPS attach result="EMM_ATTACH_RESULT_COMBINED_ATTACHED")</w:t>
            </w:r>
          </w:p>
          <w:p w14:paraId="3F0B834E" w14:textId="77777777" w:rsidR="00B22AAF" w:rsidRPr="007F7AA4" w:rsidRDefault="00B22AAF" w:rsidP="00B22AAF">
            <w:pPr>
              <w:rPr>
                <w:rFonts w:eastAsiaTheme="majorEastAsia" w:cs="Times New Roman"/>
                <w:sz w:val="20"/>
              </w:rPr>
            </w:pPr>
            <w:r w:rsidRPr="007F7AA4">
              <w:rPr>
                <w:rFonts w:eastAsiaTheme="majorEastAsia" w:cs="Times New Roman"/>
                <w:sz w:val="20"/>
              </w:rPr>
              <w:t>OTA</w:t>
            </w:r>
            <w:r w:rsidRPr="007F7AA4">
              <w:rPr>
                <w:rFonts w:eastAsiaTheme="majorEastAsia" w:cs="Times New Roman"/>
                <w:sz w:val="20"/>
              </w:rPr>
              <w:tab/>
              <w:t>1846630</w:t>
            </w:r>
            <w:r w:rsidRPr="007F7AA4">
              <w:rPr>
                <w:rFonts w:eastAsiaTheme="majorEastAsia" w:cs="Times New Roman"/>
                <w:sz w:val="20"/>
              </w:rPr>
              <w:tab/>
              <w:t>44810698</w:t>
            </w:r>
            <w:r w:rsidRPr="007F7AA4">
              <w:rPr>
                <w:rFonts w:eastAsiaTheme="majorEastAsia" w:cs="Times New Roman"/>
                <w:sz w:val="20"/>
              </w:rPr>
              <w:tab/>
              <w:t>10:56:49:821</w:t>
            </w:r>
            <w:r w:rsidRPr="007F7AA4">
              <w:rPr>
                <w:rFonts w:eastAsiaTheme="majorEastAsia" w:cs="Times New Roman"/>
                <w:sz w:val="20"/>
              </w:rPr>
              <w:tab/>
              <w:t>EMM_NASMSG</w:t>
            </w:r>
            <w:r w:rsidRPr="007F7AA4">
              <w:rPr>
                <w:rFonts w:eastAsiaTheme="majorEastAsia" w:cs="Times New Roman"/>
                <w:sz w:val="20"/>
              </w:rPr>
              <w:tab/>
              <w:t>[MS-&gt;NW] EMM_Attach_Complete</w:t>
            </w:r>
          </w:p>
          <w:p w14:paraId="37B91137" w14:textId="77777777" w:rsidR="00B22AAF" w:rsidRPr="007F7AA4" w:rsidRDefault="00B22AAF" w:rsidP="00B22AAF">
            <w:pPr>
              <w:rPr>
                <w:rFonts w:eastAsiaTheme="majorEastAsia" w:cs="Times New Roman"/>
                <w:b/>
                <w:sz w:val="20"/>
              </w:rPr>
            </w:pPr>
            <w:r w:rsidRPr="007F7AA4">
              <w:rPr>
                <w:rFonts w:eastAsiaTheme="majorEastAsia" w:cs="Times New Roman"/>
                <w:b/>
                <w:sz w:val="20"/>
              </w:rPr>
              <w:t>SIP</w:t>
            </w:r>
            <w:r w:rsidRPr="007F7AA4">
              <w:rPr>
                <w:rFonts w:eastAsiaTheme="majorEastAsia" w:cs="Times New Roman"/>
                <w:b/>
                <w:sz w:val="20"/>
              </w:rPr>
              <w:tab/>
              <w:t>101</w:t>
            </w:r>
            <w:r w:rsidRPr="007F7AA4">
              <w:rPr>
                <w:rFonts w:eastAsiaTheme="majorEastAsia" w:cs="Times New Roman"/>
                <w:b/>
                <w:sz w:val="20"/>
              </w:rPr>
              <w:tab/>
              <w:t>44824726</w:t>
            </w:r>
            <w:r w:rsidRPr="007F7AA4">
              <w:rPr>
                <w:rFonts w:eastAsiaTheme="majorEastAsia" w:cs="Times New Roman"/>
                <w:b/>
                <w:sz w:val="20"/>
              </w:rPr>
              <w:tab/>
              <w:t>10:56:50:624</w:t>
            </w:r>
            <w:r w:rsidRPr="007F7AA4">
              <w:rPr>
                <w:rFonts w:eastAsiaTheme="majorEastAsia" w:cs="Times New Roman"/>
                <w:b/>
                <w:sz w:val="20"/>
              </w:rPr>
              <w:tab/>
            </w:r>
            <w:r w:rsidRPr="007F7AA4">
              <w:rPr>
                <w:rFonts w:eastAsiaTheme="majorEastAsia" w:cs="Times New Roman"/>
                <w:b/>
                <w:sz w:val="20"/>
              </w:rPr>
              <w:tab/>
              <w:t>[MS-&gt;NW][P1][S1]REGISTER sip:ims.mnc001.mcc460.3gppnetwork.org SIP/2.0</w:t>
            </w:r>
          </w:p>
          <w:p w14:paraId="51D64891" w14:textId="77777777" w:rsidR="00B22AAF" w:rsidRPr="007F7AA4" w:rsidRDefault="00B22AAF" w:rsidP="00B22AAF">
            <w:pPr>
              <w:rPr>
                <w:rFonts w:eastAsiaTheme="majorEastAsia" w:cs="Times New Roman"/>
                <w:sz w:val="20"/>
              </w:rPr>
            </w:pPr>
            <w:r w:rsidRPr="007F7AA4">
              <w:rPr>
                <w:rFonts w:eastAsiaTheme="majorEastAsia" w:cs="Times New Roman"/>
                <w:sz w:val="20"/>
              </w:rPr>
              <w:t>SIP</w:t>
            </w:r>
            <w:r w:rsidRPr="007F7AA4">
              <w:rPr>
                <w:rFonts w:eastAsiaTheme="majorEastAsia" w:cs="Times New Roman"/>
                <w:sz w:val="20"/>
              </w:rPr>
              <w:tab/>
              <w:t>102</w:t>
            </w:r>
            <w:r w:rsidRPr="007F7AA4">
              <w:rPr>
                <w:rFonts w:eastAsiaTheme="majorEastAsia" w:cs="Times New Roman"/>
                <w:sz w:val="20"/>
              </w:rPr>
              <w:tab/>
              <w:t>44828717</w:t>
            </w:r>
            <w:r w:rsidRPr="007F7AA4">
              <w:rPr>
                <w:rFonts w:eastAsiaTheme="majorEastAsia" w:cs="Times New Roman"/>
                <w:sz w:val="20"/>
              </w:rPr>
              <w:tab/>
              <w:t>10:56:51:024</w:t>
            </w:r>
            <w:r w:rsidRPr="007F7AA4">
              <w:rPr>
                <w:rFonts w:eastAsiaTheme="majorEastAsia" w:cs="Times New Roman"/>
                <w:sz w:val="20"/>
              </w:rPr>
              <w:tab/>
            </w:r>
            <w:r w:rsidRPr="007F7AA4">
              <w:rPr>
                <w:rFonts w:eastAsiaTheme="majorEastAsia" w:cs="Times New Roman"/>
                <w:sz w:val="20"/>
              </w:rPr>
              <w:tab/>
              <w:t>[NW-&gt;MS][P1][S1]SIP/2.0 401 Unauthorized</w:t>
            </w:r>
          </w:p>
          <w:p w14:paraId="24AAB77F" w14:textId="77777777" w:rsidR="00B22AAF" w:rsidRPr="007F7AA4" w:rsidRDefault="00B22AAF" w:rsidP="00B22AAF">
            <w:pPr>
              <w:rPr>
                <w:rFonts w:eastAsiaTheme="majorEastAsia" w:cs="Times New Roman"/>
                <w:sz w:val="20"/>
              </w:rPr>
            </w:pPr>
            <w:r w:rsidRPr="007F7AA4">
              <w:rPr>
                <w:rFonts w:eastAsiaTheme="majorEastAsia" w:cs="Times New Roman"/>
                <w:sz w:val="20"/>
              </w:rPr>
              <w:t>SIP</w:t>
            </w:r>
            <w:r w:rsidRPr="007F7AA4">
              <w:rPr>
                <w:rFonts w:eastAsiaTheme="majorEastAsia" w:cs="Times New Roman"/>
                <w:sz w:val="20"/>
              </w:rPr>
              <w:tab/>
              <w:t>103</w:t>
            </w:r>
            <w:r w:rsidRPr="007F7AA4">
              <w:rPr>
                <w:rFonts w:eastAsiaTheme="majorEastAsia" w:cs="Times New Roman"/>
                <w:sz w:val="20"/>
              </w:rPr>
              <w:tab/>
              <w:t>44831479</w:t>
            </w:r>
            <w:r w:rsidRPr="007F7AA4">
              <w:rPr>
                <w:rFonts w:eastAsiaTheme="majorEastAsia" w:cs="Times New Roman"/>
                <w:sz w:val="20"/>
              </w:rPr>
              <w:tab/>
              <w:t>10:56:51:024</w:t>
            </w:r>
            <w:r w:rsidRPr="007F7AA4">
              <w:rPr>
                <w:rFonts w:eastAsiaTheme="majorEastAsia" w:cs="Times New Roman"/>
                <w:sz w:val="20"/>
              </w:rPr>
              <w:tab/>
            </w:r>
            <w:r w:rsidRPr="007F7AA4">
              <w:rPr>
                <w:rFonts w:eastAsiaTheme="majorEastAsia" w:cs="Times New Roman"/>
                <w:sz w:val="20"/>
              </w:rPr>
              <w:tab/>
              <w:t>[MS-&gt;NW][P1][S1]REGISTER sip:ims.mnc001.mcc460.3gppnetwork.org SIP/2.0</w:t>
            </w:r>
          </w:p>
          <w:p w14:paraId="53E4942C" w14:textId="444E4E4A" w:rsidR="00B22AAF" w:rsidRPr="007F7AA4" w:rsidRDefault="00B22AAF" w:rsidP="00B22AAF">
            <w:pPr>
              <w:rPr>
                <w:rFonts w:eastAsiaTheme="majorEastAsia" w:cs="Times New Roman"/>
                <w:sz w:val="20"/>
              </w:rPr>
            </w:pPr>
            <w:r w:rsidRPr="007F7AA4">
              <w:rPr>
                <w:rFonts w:eastAsiaTheme="majorEastAsia" w:cs="Times New Roman"/>
                <w:sz w:val="20"/>
              </w:rPr>
              <w:t>SIP</w:t>
            </w:r>
            <w:r w:rsidRPr="007F7AA4">
              <w:rPr>
                <w:rFonts w:eastAsiaTheme="majorEastAsia" w:cs="Times New Roman"/>
                <w:sz w:val="20"/>
              </w:rPr>
              <w:tab/>
              <w:t>104</w:t>
            </w:r>
            <w:r w:rsidRPr="007F7AA4">
              <w:rPr>
                <w:rFonts w:eastAsiaTheme="majorEastAsia" w:cs="Times New Roman"/>
                <w:sz w:val="20"/>
              </w:rPr>
              <w:tab/>
              <w:t>44834865</w:t>
            </w:r>
            <w:r w:rsidRPr="007F7AA4">
              <w:rPr>
                <w:rFonts w:eastAsiaTheme="majorEastAsia" w:cs="Times New Roman"/>
                <w:sz w:val="20"/>
              </w:rPr>
              <w:tab/>
              <w:t>10:56:51:424</w:t>
            </w:r>
            <w:r w:rsidRPr="007F7AA4">
              <w:rPr>
                <w:rFonts w:eastAsiaTheme="majorEastAsia" w:cs="Times New Roman"/>
                <w:sz w:val="20"/>
              </w:rPr>
              <w:tab/>
            </w:r>
            <w:r w:rsidRPr="007F7AA4">
              <w:rPr>
                <w:rFonts w:eastAsiaTheme="majorEastAsia" w:cs="Times New Roman"/>
                <w:sz w:val="20"/>
              </w:rPr>
              <w:tab/>
              <w:t>[NW-&gt;MS][P1][S1]SIP/2.0 200 OK</w:t>
            </w:r>
          </w:p>
        </w:tc>
      </w:tr>
    </w:tbl>
    <w:p w14:paraId="6939DAE0" w14:textId="3B24E939" w:rsidR="002B618B" w:rsidRDefault="002B618B" w:rsidP="00BA7769">
      <w:pPr>
        <w:pStyle w:val="3"/>
        <w:spacing w:before="156" w:after="156"/>
        <w:rPr>
          <w:rFonts w:eastAsiaTheme="majorEastAsia" w:cs="Times New Roman"/>
        </w:rPr>
      </w:pPr>
      <w:bookmarkStart w:id="35" w:name="_Toc87714618"/>
      <w:r>
        <w:rPr>
          <w:rFonts w:eastAsiaTheme="majorEastAsia" w:cs="Times New Roman" w:hint="eastAsia"/>
        </w:rPr>
        <w:lastRenderedPageBreak/>
        <w:t>MO</w:t>
      </w:r>
      <w:r>
        <w:rPr>
          <w:rFonts w:eastAsiaTheme="majorEastAsia" w:cs="Times New Roman" w:hint="eastAsia"/>
        </w:rPr>
        <w:t>在起呼过程中掉</w:t>
      </w:r>
      <w:r>
        <w:rPr>
          <w:rFonts w:eastAsiaTheme="majorEastAsia" w:cs="Times New Roman" w:hint="eastAsia"/>
        </w:rPr>
        <w:t>VoLTE</w:t>
      </w:r>
      <w:r>
        <w:rPr>
          <w:rFonts w:eastAsiaTheme="majorEastAsia" w:cs="Times New Roman"/>
        </w:rPr>
        <w:t xml:space="preserve"> </w:t>
      </w:r>
      <w:r>
        <w:rPr>
          <w:rFonts w:eastAsiaTheme="majorEastAsia" w:cs="Times New Roman" w:hint="eastAsia"/>
        </w:rPr>
        <w:t>副卡随机接入失败</w:t>
      </w:r>
      <w:bookmarkEnd w:id="35"/>
    </w:p>
    <w:p w14:paraId="1213FB03" w14:textId="6B001724" w:rsidR="002B618B" w:rsidRDefault="002B618B" w:rsidP="002B618B">
      <w:r>
        <w:rPr>
          <w:rFonts w:hint="eastAsia"/>
        </w:rPr>
        <w:t>副卡在发起</w:t>
      </w:r>
      <w:r>
        <w:rPr>
          <w:rFonts w:hint="eastAsia"/>
        </w:rPr>
        <w:t>VoLTE</w:t>
      </w:r>
      <w:r>
        <w:rPr>
          <w:rFonts w:hint="eastAsia"/>
        </w:rPr>
        <w:t>呼叫时，需要发起</w:t>
      </w:r>
      <w:r>
        <w:rPr>
          <w:rFonts w:hint="eastAsia"/>
        </w:rPr>
        <w:t>Service</w:t>
      </w:r>
      <w:r>
        <w:t xml:space="preserve"> </w:t>
      </w:r>
      <w:r>
        <w:rPr>
          <w:rFonts w:hint="eastAsia"/>
        </w:rPr>
        <w:t>Request</w:t>
      </w:r>
      <w:r>
        <w:rPr>
          <w:rFonts w:hint="eastAsia"/>
        </w:rPr>
        <w:t>，先要通过随机接入建立</w:t>
      </w:r>
      <w:r>
        <w:rPr>
          <w:rFonts w:hint="eastAsia"/>
        </w:rPr>
        <w:t>RRC</w:t>
      </w:r>
      <w:r>
        <w:rPr>
          <w:rFonts w:hint="eastAsia"/>
        </w:rPr>
        <w:t>连接然后发送</w:t>
      </w:r>
      <w:r>
        <w:rPr>
          <w:rFonts w:hint="eastAsia"/>
        </w:rPr>
        <w:t>INVITE</w:t>
      </w:r>
      <w:r>
        <w:rPr>
          <w:rFonts w:hint="eastAsia"/>
        </w:rPr>
        <w:t>消息。但是如果在随机接入过程中一直失败导致</w:t>
      </w:r>
      <w:r>
        <w:rPr>
          <w:rFonts w:hint="eastAsia"/>
        </w:rPr>
        <w:t>RRC</w:t>
      </w:r>
      <w:r>
        <w:rPr>
          <w:rFonts w:hint="eastAsia"/>
        </w:rPr>
        <w:t>连接无法正常建立，则</w:t>
      </w:r>
      <w:r>
        <w:rPr>
          <w:rFonts w:hint="eastAsia"/>
        </w:rPr>
        <w:t>UE</w:t>
      </w:r>
      <w:r>
        <w:rPr>
          <w:rFonts w:hint="eastAsia"/>
        </w:rPr>
        <w:t>会尝试以</w:t>
      </w:r>
      <w:r>
        <w:rPr>
          <w:rFonts w:hint="eastAsia"/>
        </w:rPr>
        <w:t>CS</w:t>
      </w:r>
      <w:r>
        <w:rPr>
          <w:rFonts w:hint="eastAsia"/>
        </w:rPr>
        <w:t>方式重新发起此次呼叫。这会产生掉</w:t>
      </w:r>
      <w:r>
        <w:rPr>
          <w:rFonts w:hint="eastAsia"/>
        </w:rPr>
        <w:t>VoLTE</w:t>
      </w:r>
      <w:r>
        <w:rPr>
          <w:rFonts w:hint="eastAsia"/>
        </w:rPr>
        <w:t>现象。</w:t>
      </w:r>
    </w:p>
    <w:p w14:paraId="7D84BCC1" w14:textId="5F5DC1D4" w:rsidR="002B618B" w:rsidRDefault="002B618B" w:rsidP="002B618B">
      <w:r>
        <w:rPr>
          <w:rFonts w:hint="eastAsia"/>
        </w:rPr>
        <w:t>示例</w:t>
      </w:r>
      <w:r>
        <w:rPr>
          <w:rFonts w:hint="eastAsia"/>
        </w:rPr>
        <w:t>JIRA</w:t>
      </w:r>
      <w:r>
        <w:rPr>
          <w:rFonts w:hint="eastAsia"/>
        </w:rPr>
        <w:t>：</w:t>
      </w:r>
      <w:hyperlink r:id="rId38" w:history="1">
        <w:r w:rsidRPr="002B618B">
          <w:t>PSYCHE-6201</w:t>
        </w:r>
      </w:hyperlink>
      <w:r>
        <w:t xml:space="preserve"> </w:t>
      </w:r>
      <w:r w:rsidRPr="002B618B">
        <w:t>FT_L3A_Jinan_</w:t>
      </w:r>
      <w:r w:rsidRPr="002B618B">
        <w:t>卡一主卡</w:t>
      </w:r>
      <w:r w:rsidRPr="002B618B">
        <w:t>CU SA+</w:t>
      </w:r>
      <w:r w:rsidRPr="002B618B">
        <w:t>卡二副卡</w:t>
      </w:r>
      <w:r w:rsidRPr="002B618B">
        <w:t>CT NSA VOLTE</w:t>
      </w:r>
      <w:r w:rsidRPr="002B618B">
        <w:t>，</w:t>
      </w:r>
      <w:r w:rsidRPr="002B618B">
        <w:t>PS</w:t>
      </w:r>
      <w:r w:rsidRPr="002B618B">
        <w:t>态，</w:t>
      </w:r>
      <w:r w:rsidRPr="002B618B">
        <w:t>MO</w:t>
      </w:r>
      <w:r w:rsidRPr="002B618B">
        <w:t>卡</w:t>
      </w:r>
      <w:r w:rsidRPr="002B618B">
        <w:t>2</w:t>
      </w:r>
      <w:r w:rsidRPr="002B618B">
        <w:t>呼叫</w:t>
      </w:r>
      <w:r w:rsidRPr="002B618B">
        <w:t>MT</w:t>
      </w:r>
      <w:r w:rsidRPr="002B618B">
        <w:t>卡</w:t>
      </w:r>
      <w:r w:rsidRPr="002B618B">
        <w:t>1</w:t>
      </w:r>
      <w:r w:rsidRPr="002B618B">
        <w:t>，</w:t>
      </w:r>
      <w:r w:rsidRPr="002B618B">
        <w:t>MO</w:t>
      </w:r>
      <w:r w:rsidRPr="002B618B">
        <w:t>端在呼出时卡</w:t>
      </w:r>
      <w:r w:rsidRPr="002B618B">
        <w:t>2</w:t>
      </w:r>
      <w:r w:rsidRPr="002B618B">
        <w:t>出现掉</w:t>
      </w:r>
      <w:r w:rsidRPr="002B618B">
        <w:t>G</w:t>
      </w:r>
      <w:r w:rsidRPr="002B618B">
        <w:t>现象</w:t>
      </w:r>
      <w:r w:rsidRPr="002B618B">
        <w:t>(1/20)_1008</w:t>
      </w:r>
    </w:p>
    <w:tbl>
      <w:tblPr>
        <w:tblStyle w:val="a7"/>
        <w:tblW w:w="0" w:type="auto"/>
        <w:tblLook w:val="04A0" w:firstRow="1" w:lastRow="0" w:firstColumn="1" w:lastColumn="0" w:noHBand="0" w:noVBand="1"/>
      </w:tblPr>
      <w:tblGrid>
        <w:gridCol w:w="13454"/>
      </w:tblGrid>
      <w:tr w:rsidR="002B618B" w:rsidRPr="002B618B" w14:paraId="2B882216" w14:textId="77777777" w:rsidTr="002B618B">
        <w:tc>
          <w:tcPr>
            <w:tcW w:w="13454" w:type="dxa"/>
            <w:shd w:val="clear" w:color="auto" w:fill="auto"/>
          </w:tcPr>
          <w:p w14:paraId="3C22DAE9" w14:textId="77777777" w:rsidR="002B618B" w:rsidRPr="002B618B" w:rsidRDefault="002B618B" w:rsidP="002B618B">
            <w:pPr>
              <w:widowControl/>
              <w:shd w:val="clear" w:color="auto" w:fill="F4F5F7"/>
              <w:kinsoku/>
              <w:adjustRightInd/>
              <w:rPr>
                <w:rFonts w:eastAsia="宋体" w:cs="Times New Roman"/>
                <w:color w:val="172B4D"/>
                <w:kern w:val="0"/>
                <w:szCs w:val="21"/>
              </w:rPr>
            </w:pPr>
            <w:r w:rsidRPr="002B618B">
              <w:rPr>
                <w:rFonts w:eastAsia="宋体" w:cs="Times New Roman"/>
                <w:b/>
                <w:bCs/>
                <w:color w:val="172B4D"/>
                <w:kern w:val="0"/>
                <w:szCs w:val="21"/>
              </w:rPr>
              <w:t>MO</w:t>
            </w:r>
            <w:r w:rsidRPr="002B618B">
              <w:rPr>
                <w:rFonts w:eastAsia="宋体" w:cs="Times New Roman"/>
                <w:b/>
                <w:bCs/>
                <w:color w:val="172B4D"/>
                <w:kern w:val="0"/>
                <w:szCs w:val="21"/>
              </w:rPr>
              <w:t>端在</w:t>
            </w:r>
            <w:r w:rsidRPr="002B618B">
              <w:rPr>
                <w:rFonts w:eastAsia="宋体" w:cs="Times New Roman"/>
                <w:b/>
                <w:bCs/>
                <w:color w:val="172B4D"/>
                <w:kern w:val="0"/>
                <w:szCs w:val="21"/>
              </w:rPr>
              <w:t>Physical Cell ID = 46</w:t>
            </w:r>
            <w:r w:rsidRPr="002B618B">
              <w:rPr>
                <w:rFonts w:eastAsia="宋体" w:cs="Times New Roman"/>
                <w:b/>
                <w:bCs/>
                <w:color w:val="172B4D"/>
                <w:kern w:val="0"/>
                <w:szCs w:val="21"/>
              </w:rPr>
              <w:t>，</w:t>
            </w:r>
            <w:r w:rsidRPr="002B618B">
              <w:rPr>
                <w:rFonts w:eastAsia="宋体" w:cs="Times New Roman"/>
                <w:b/>
                <w:bCs/>
                <w:color w:val="172B4D"/>
                <w:kern w:val="0"/>
                <w:szCs w:val="21"/>
              </w:rPr>
              <w:t>Freq = 1650</w:t>
            </w:r>
            <w:r w:rsidRPr="002B618B">
              <w:rPr>
                <w:rFonts w:eastAsia="宋体" w:cs="Times New Roman"/>
                <w:b/>
                <w:bCs/>
                <w:color w:val="172B4D"/>
                <w:kern w:val="0"/>
                <w:szCs w:val="21"/>
              </w:rPr>
              <w:t>小区上发起</w:t>
            </w:r>
            <w:r w:rsidRPr="002B618B">
              <w:rPr>
                <w:rFonts w:eastAsia="宋体" w:cs="Times New Roman"/>
                <w:b/>
                <w:bCs/>
                <w:color w:val="172B4D"/>
                <w:kern w:val="0"/>
                <w:szCs w:val="21"/>
              </w:rPr>
              <w:t>Service Request</w:t>
            </w:r>
            <w:r w:rsidRPr="002B618B">
              <w:rPr>
                <w:rFonts w:eastAsia="宋体" w:cs="Times New Roman"/>
                <w:b/>
                <w:bCs/>
                <w:color w:val="172B4D"/>
                <w:kern w:val="0"/>
                <w:szCs w:val="21"/>
              </w:rPr>
              <w:t>，尝试发出</w:t>
            </w:r>
            <w:r w:rsidRPr="002B618B">
              <w:rPr>
                <w:rFonts w:eastAsia="宋体" w:cs="Times New Roman"/>
                <w:b/>
                <w:bCs/>
                <w:color w:val="172B4D"/>
                <w:kern w:val="0"/>
                <w:szCs w:val="21"/>
              </w:rPr>
              <w:t>INVITE</w:t>
            </w:r>
            <w:r w:rsidRPr="002B618B">
              <w:rPr>
                <w:rFonts w:eastAsia="宋体" w:cs="Times New Roman"/>
                <w:b/>
                <w:bCs/>
                <w:color w:val="172B4D"/>
                <w:kern w:val="0"/>
                <w:szCs w:val="21"/>
              </w:rPr>
              <w:t>消息但是解析接入一直发生</w:t>
            </w:r>
            <w:r w:rsidRPr="002B618B">
              <w:rPr>
                <w:rFonts w:eastAsia="宋体" w:cs="Times New Roman"/>
                <w:b/>
                <w:bCs/>
                <w:color w:val="172B4D"/>
                <w:kern w:val="0"/>
                <w:szCs w:val="21"/>
              </w:rPr>
              <w:t>Failure at MSG2</w:t>
            </w:r>
            <w:r w:rsidRPr="002B618B">
              <w:rPr>
                <w:rFonts w:eastAsia="宋体" w:cs="Times New Roman"/>
                <w:b/>
                <w:bCs/>
                <w:color w:val="172B4D"/>
                <w:kern w:val="0"/>
                <w:szCs w:val="21"/>
              </w:rPr>
              <w:t>导致</w:t>
            </w:r>
            <w:r w:rsidRPr="002B618B">
              <w:rPr>
                <w:rFonts w:eastAsia="宋体" w:cs="Times New Roman"/>
                <w:b/>
                <w:bCs/>
                <w:color w:val="172B4D"/>
                <w:kern w:val="0"/>
                <w:szCs w:val="21"/>
              </w:rPr>
              <w:t>VoTLE</w:t>
            </w:r>
            <w:r w:rsidRPr="002B618B">
              <w:rPr>
                <w:rFonts w:eastAsia="宋体" w:cs="Times New Roman"/>
                <w:b/>
                <w:bCs/>
                <w:color w:val="172B4D"/>
                <w:kern w:val="0"/>
                <w:szCs w:val="21"/>
              </w:rPr>
              <w:t>呼叫无法正常发出。</w:t>
            </w:r>
            <w:r w:rsidRPr="002B618B">
              <w:rPr>
                <w:rFonts w:eastAsia="宋体" w:cs="Times New Roman"/>
                <w:b/>
                <w:bCs/>
                <w:color w:val="172B4D"/>
                <w:kern w:val="0"/>
                <w:szCs w:val="21"/>
              </w:rPr>
              <w:t>LTE</w:t>
            </w:r>
            <w:r w:rsidRPr="002B618B">
              <w:rPr>
                <w:rFonts w:eastAsia="宋体" w:cs="Times New Roman"/>
                <w:b/>
                <w:bCs/>
                <w:color w:val="172B4D"/>
                <w:kern w:val="0"/>
                <w:szCs w:val="21"/>
              </w:rPr>
              <w:t>基站存在问题。</w:t>
            </w:r>
          </w:p>
          <w:p w14:paraId="2C0037CA" w14:textId="77777777" w:rsidR="002B618B" w:rsidRPr="002B618B" w:rsidRDefault="002B618B" w:rsidP="002B618B">
            <w:pPr>
              <w:widowControl/>
              <w:shd w:val="clear" w:color="auto" w:fill="F4F5F7"/>
              <w:kinsoku/>
              <w:adjustRightInd/>
              <w:rPr>
                <w:rFonts w:eastAsia="宋体" w:cs="Times New Roman"/>
                <w:color w:val="172B4D"/>
                <w:kern w:val="0"/>
                <w:szCs w:val="21"/>
              </w:rPr>
            </w:pPr>
            <w:r w:rsidRPr="002B618B">
              <w:rPr>
                <w:rFonts w:eastAsia="宋体" w:cs="Times New Roman"/>
                <w:color w:val="172B4D"/>
                <w:kern w:val="0"/>
                <w:szCs w:val="21"/>
              </w:rPr>
              <w:t>[0x156E] 01:31:24.114680 IMS SIP Message Length: 2580 2</w:t>
            </w:r>
          </w:p>
          <w:p w14:paraId="19CA404D" w14:textId="77777777" w:rsidR="002B618B" w:rsidRPr="002B618B" w:rsidRDefault="002B618B" w:rsidP="002B618B">
            <w:pPr>
              <w:widowControl/>
              <w:shd w:val="clear" w:color="auto" w:fill="F4F5F7"/>
              <w:kinsoku/>
              <w:adjustRightInd/>
              <w:rPr>
                <w:rFonts w:eastAsia="宋体" w:cs="Times New Roman"/>
                <w:color w:val="172B4D"/>
                <w:kern w:val="0"/>
                <w:szCs w:val="21"/>
              </w:rPr>
            </w:pPr>
            <w:r w:rsidRPr="002B618B">
              <w:rPr>
                <w:rFonts w:eastAsia="宋体" w:cs="Times New Roman"/>
                <w:color w:val="172B4D"/>
                <w:kern w:val="0"/>
                <w:szCs w:val="21"/>
              </w:rPr>
              <w:t>INVITE tel:18580344843;phone-context=ims.mnc011.mcc460.3gppnetwork.org SIP/2.0</w:t>
            </w:r>
          </w:p>
          <w:p w14:paraId="5FA15872" w14:textId="77777777" w:rsidR="002B618B" w:rsidRPr="002B618B" w:rsidRDefault="002B618B" w:rsidP="002B618B">
            <w:pPr>
              <w:widowControl/>
              <w:shd w:val="clear" w:color="auto" w:fill="F4F5F7"/>
              <w:kinsoku/>
              <w:adjustRightInd/>
              <w:rPr>
                <w:rFonts w:eastAsia="宋体" w:cs="Times New Roman"/>
                <w:color w:val="172B4D"/>
                <w:kern w:val="0"/>
                <w:szCs w:val="21"/>
              </w:rPr>
            </w:pPr>
            <w:r w:rsidRPr="002B618B">
              <w:rPr>
                <w:rFonts w:eastAsia="宋体" w:cs="Times New Roman"/>
                <w:color w:val="172B4D"/>
                <w:kern w:val="0"/>
                <w:szCs w:val="21"/>
              </w:rPr>
              <w:t>[0xB0ED] 01:31:24.116762 LTE NAS EMM Plain OTA Outgoing MessageService Request Msg 2</w:t>
            </w:r>
          </w:p>
          <w:p w14:paraId="4245DDC1" w14:textId="7F118ED4" w:rsidR="002B618B" w:rsidRPr="002B618B" w:rsidRDefault="002B618B" w:rsidP="002B618B">
            <w:pPr>
              <w:widowControl/>
              <w:shd w:val="clear" w:color="auto" w:fill="F4F5F7"/>
              <w:kinsoku/>
              <w:adjustRightInd/>
              <w:rPr>
                <w:rFonts w:eastAsia="宋体" w:cs="Times New Roman"/>
                <w:color w:val="172B4D"/>
                <w:kern w:val="0"/>
                <w:szCs w:val="21"/>
              </w:rPr>
            </w:pPr>
            <w:r w:rsidRPr="002B618B">
              <w:rPr>
                <w:rFonts w:eastAsia="宋体" w:cs="Times New Roman"/>
                <w:color w:val="172B4D"/>
                <w:kern w:val="0"/>
                <w:szCs w:val="21"/>
              </w:rPr>
              <w:t>[0xB0C0] 01:31:24.117049 UL_CCCH / RRCConnectionRequestRadio Bearer ID: 0, Freq: 1650, SFN: 02</w:t>
            </w:r>
          </w:p>
          <w:p w14:paraId="427DF5A1" w14:textId="77777777" w:rsidR="002B618B" w:rsidRPr="002B618B" w:rsidRDefault="002B618B" w:rsidP="002B618B">
            <w:pPr>
              <w:widowControl/>
              <w:shd w:val="clear" w:color="auto" w:fill="F4F5F7"/>
              <w:kinsoku/>
              <w:adjustRightInd/>
              <w:spacing w:before="150"/>
              <w:rPr>
                <w:rFonts w:eastAsia="宋体" w:cs="Times New Roman"/>
                <w:color w:val="172B4D"/>
                <w:kern w:val="0"/>
                <w:szCs w:val="21"/>
              </w:rPr>
            </w:pPr>
            <w:r w:rsidRPr="002B618B">
              <w:rPr>
                <w:rFonts w:eastAsia="宋体" w:cs="Times New Roman"/>
                <w:b/>
                <w:bCs/>
                <w:color w:val="172B4D"/>
                <w:kern w:val="0"/>
                <w:szCs w:val="21"/>
              </w:rPr>
              <w:t xml:space="preserve">// </w:t>
            </w:r>
            <w:r w:rsidRPr="002B618B">
              <w:rPr>
                <w:rFonts w:eastAsia="宋体" w:cs="Times New Roman"/>
                <w:b/>
                <w:bCs/>
                <w:color w:val="172B4D"/>
                <w:kern w:val="0"/>
                <w:szCs w:val="21"/>
              </w:rPr>
              <w:t>随机接入一直发生</w:t>
            </w:r>
            <w:r w:rsidRPr="002B618B">
              <w:rPr>
                <w:rFonts w:eastAsia="宋体" w:cs="Times New Roman"/>
                <w:b/>
                <w:bCs/>
                <w:color w:val="172B4D"/>
                <w:kern w:val="0"/>
                <w:szCs w:val="21"/>
              </w:rPr>
              <w:t xml:space="preserve"> Failure at MSG2</w:t>
            </w:r>
          </w:p>
          <w:p w14:paraId="731CCF2B" w14:textId="77777777" w:rsidR="002B618B" w:rsidRPr="002B618B" w:rsidRDefault="002B618B" w:rsidP="002B618B">
            <w:pPr>
              <w:widowControl/>
              <w:shd w:val="clear" w:color="auto" w:fill="F4F5F7"/>
              <w:kinsoku/>
              <w:adjustRightInd/>
              <w:spacing w:before="150"/>
              <w:rPr>
                <w:rFonts w:eastAsia="宋体" w:cs="Times New Roman"/>
                <w:color w:val="172B4D"/>
                <w:kern w:val="0"/>
                <w:szCs w:val="21"/>
              </w:rPr>
            </w:pPr>
            <w:r w:rsidRPr="002B618B">
              <w:rPr>
                <w:rFonts w:eastAsia="宋体" w:cs="Times New Roman"/>
                <w:color w:val="172B4D"/>
                <w:kern w:val="0"/>
                <w:szCs w:val="21"/>
              </w:rPr>
              <w:t>[0xB061] 01:31:24.117096 LTE MAC Rach Trigger Length: 76 2</w:t>
            </w:r>
          </w:p>
          <w:p w14:paraId="679730E3" w14:textId="77777777" w:rsidR="002B618B" w:rsidRPr="002B618B" w:rsidRDefault="002B618B" w:rsidP="002B618B">
            <w:pPr>
              <w:widowControl/>
              <w:shd w:val="clear" w:color="auto" w:fill="F4F5F7"/>
              <w:kinsoku/>
              <w:adjustRightInd/>
              <w:spacing w:before="150"/>
              <w:rPr>
                <w:rFonts w:eastAsia="宋体" w:cs="Times New Roman"/>
                <w:color w:val="172B4D"/>
                <w:kern w:val="0"/>
                <w:szCs w:val="21"/>
              </w:rPr>
            </w:pPr>
            <w:r w:rsidRPr="002B618B">
              <w:rPr>
                <w:rFonts w:eastAsia="宋体" w:cs="Times New Roman"/>
                <w:color w:val="172B4D"/>
                <w:kern w:val="0"/>
                <w:szCs w:val="21"/>
              </w:rPr>
              <w:t>[0xB062] 01:31:24.213324 LTE MAC Rach Attempt Length: 72 2</w:t>
            </w:r>
          </w:p>
          <w:p w14:paraId="34ECEFDC" w14:textId="77777777" w:rsidR="002B618B" w:rsidRPr="002B618B" w:rsidRDefault="002B618B" w:rsidP="002B618B">
            <w:pPr>
              <w:widowControl/>
              <w:shd w:val="clear" w:color="auto" w:fill="F4F5F7"/>
              <w:kinsoku/>
              <w:adjustRightInd/>
              <w:spacing w:before="150"/>
              <w:rPr>
                <w:rFonts w:eastAsia="宋体" w:cs="Times New Roman"/>
                <w:color w:val="172B4D"/>
                <w:kern w:val="0"/>
                <w:szCs w:val="21"/>
              </w:rPr>
            </w:pPr>
            <w:r w:rsidRPr="002B618B">
              <w:rPr>
                <w:rFonts w:eastAsia="宋体" w:cs="Times New Roman"/>
                <w:b/>
                <w:bCs/>
                <w:color w:val="FF0000"/>
                <w:kern w:val="0"/>
                <w:szCs w:val="21"/>
              </w:rPr>
              <w:t>Rach result = Failure at MSG2</w:t>
            </w:r>
          </w:p>
          <w:p w14:paraId="14946FE7" w14:textId="77777777" w:rsidR="002B618B" w:rsidRPr="002B618B" w:rsidRDefault="002B618B" w:rsidP="002B618B">
            <w:pPr>
              <w:widowControl/>
              <w:shd w:val="clear" w:color="auto" w:fill="F4F5F7"/>
              <w:kinsoku/>
              <w:adjustRightInd/>
              <w:spacing w:before="150"/>
              <w:rPr>
                <w:rFonts w:eastAsia="宋体" w:cs="Times New Roman"/>
                <w:color w:val="172B4D"/>
                <w:kern w:val="0"/>
                <w:szCs w:val="21"/>
              </w:rPr>
            </w:pPr>
            <w:r w:rsidRPr="002B618B">
              <w:rPr>
                <w:rFonts w:eastAsia="宋体" w:cs="Times New Roman"/>
                <w:color w:val="172B4D"/>
                <w:kern w:val="0"/>
                <w:szCs w:val="21"/>
              </w:rPr>
              <w:t>Contention procedure = Contention Based RACH procedure</w:t>
            </w:r>
          </w:p>
          <w:p w14:paraId="0FF33DD3" w14:textId="77777777" w:rsidR="002B618B" w:rsidRPr="002B618B" w:rsidRDefault="002B618B" w:rsidP="002B618B">
            <w:pPr>
              <w:widowControl/>
              <w:shd w:val="clear" w:color="auto" w:fill="F4F5F7"/>
              <w:kinsoku/>
              <w:adjustRightInd/>
              <w:spacing w:before="150"/>
              <w:rPr>
                <w:rFonts w:eastAsia="宋体" w:cs="Times New Roman"/>
                <w:color w:val="172B4D"/>
                <w:kern w:val="0"/>
                <w:szCs w:val="21"/>
              </w:rPr>
            </w:pPr>
            <w:r w:rsidRPr="002B618B">
              <w:rPr>
                <w:rFonts w:eastAsia="宋体" w:cs="Times New Roman"/>
                <w:color w:val="172B4D"/>
                <w:kern w:val="0"/>
                <w:szCs w:val="21"/>
              </w:rPr>
              <w:t>[0xB062] 01:31:25.198616 LTE MAC Rach Attempt Length: 72 2</w:t>
            </w:r>
          </w:p>
          <w:p w14:paraId="2F0BB82E" w14:textId="77777777" w:rsidR="002B618B" w:rsidRPr="002B618B" w:rsidRDefault="002B618B" w:rsidP="002B618B">
            <w:pPr>
              <w:widowControl/>
              <w:shd w:val="clear" w:color="auto" w:fill="F4F5F7"/>
              <w:kinsoku/>
              <w:adjustRightInd/>
              <w:spacing w:before="150"/>
              <w:rPr>
                <w:rFonts w:eastAsia="宋体" w:cs="Times New Roman"/>
                <w:color w:val="172B4D"/>
                <w:kern w:val="0"/>
                <w:szCs w:val="21"/>
              </w:rPr>
            </w:pPr>
            <w:r w:rsidRPr="002B618B">
              <w:rPr>
                <w:rFonts w:eastAsia="宋体" w:cs="Times New Roman"/>
                <w:b/>
                <w:bCs/>
                <w:color w:val="172B4D"/>
                <w:kern w:val="0"/>
                <w:szCs w:val="21"/>
              </w:rPr>
              <w:t>Retx counter = 64</w:t>
            </w:r>
          </w:p>
          <w:p w14:paraId="39F4615B" w14:textId="77777777" w:rsidR="002B618B" w:rsidRPr="002B618B" w:rsidRDefault="002B618B" w:rsidP="002B618B">
            <w:pPr>
              <w:widowControl/>
              <w:shd w:val="clear" w:color="auto" w:fill="F4F5F7"/>
              <w:kinsoku/>
              <w:adjustRightInd/>
              <w:spacing w:before="150"/>
              <w:rPr>
                <w:rFonts w:eastAsia="宋体" w:cs="Times New Roman"/>
                <w:color w:val="172B4D"/>
                <w:kern w:val="0"/>
                <w:szCs w:val="21"/>
              </w:rPr>
            </w:pPr>
            <w:r w:rsidRPr="002B618B">
              <w:rPr>
                <w:rFonts w:eastAsia="宋体" w:cs="Times New Roman"/>
                <w:color w:val="172B4D"/>
                <w:kern w:val="0"/>
                <w:szCs w:val="21"/>
              </w:rPr>
              <w:t>Rach result = </w:t>
            </w:r>
            <w:r w:rsidRPr="002B618B">
              <w:rPr>
                <w:rFonts w:eastAsia="宋体" w:cs="Times New Roman"/>
                <w:b/>
                <w:bCs/>
                <w:color w:val="172B4D"/>
                <w:kern w:val="0"/>
                <w:szCs w:val="21"/>
              </w:rPr>
              <w:t>Aborted</w:t>
            </w:r>
          </w:p>
          <w:p w14:paraId="2CE4878A" w14:textId="77777777" w:rsidR="002B618B" w:rsidRPr="002B618B" w:rsidRDefault="002B618B" w:rsidP="002B618B">
            <w:pPr>
              <w:widowControl/>
              <w:shd w:val="clear" w:color="auto" w:fill="F4F5F7"/>
              <w:kinsoku/>
              <w:adjustRightInd/>
              <w:spacing w:before="150"/>
              <w:rPr>
                <w:rFonts w:eastAsia="宋体" w:cs="Times New Roman"/>
                <w:color w:val="172B4D"/>
                <w:kern w:val="0"/>
                <w:szCs w:val="21"/>
              </w:rPr>
            </w:pPr>
            <w:r w:rsidRPr="002B618B">
              <w:rPr>
                <w:rFonts w:eastAsia="宋体" w:cs="Times New Roman"/>
                <w:b/>
                <w:bCs/>
                <w:color w:val="172B4D"/>
                <w:kern w:val="0"/>
                <w:szCs w:val="21"/>
              </w:rPr>
              <w:t xml:space="preserve">// </w:t>
            </w:r>
            <w:r w:rsidRPr="002B618B">
              <w:rPr>
                <w:rFonts w:eastAsia="宋体" w:cs="Times New Roman"/>
                <w:b/>
                <w:bCs/>
                <w:color w:val="172B4D"/>
                <w:kern w:val="0"/>
                <w:szCs w:val="21"/>
              </w:rPr>
              <w:t>重试一次</w:t>
            </w:r>
          </w:p>
          <w:p w14:paraId="1EF0BE3D" w14:textId="77777777" w:rsidR="002B618B" w:rsidRPr="002B618B" w:rsidRDefault="002B618B" w:rsidP="002B618B">
            <w:pPr>
              <w:widowControl/>
              <w:shd w:val="clear" w:color="auto" w:fill="F4F5F7"/>
              <w:kinsoku/>
              <w:adjustRightInd/>
              <w:spacing w:before="150"/>
              <w:rPr>
                <w:rFonts w:eastAsia="宋体" w:cs="Times New Roman"/>
                <w:color w:val="172B4D"/>
                <w:kern w:val="0"/>
                <w:szCs w:val="21"/>
              </w:rPr>
            </w:pPr>
            <w:r w:rsidRPr="002B618B">
              <w:rPr>
                <w:rFonts w:eastAsia="宋体" w:cs="Times New Roman"/>
                <w:color w:val="172B4D"/>
                <w:kern w:val="0"/>
                <w:szCs w:val="21"/>
              </w:rPr>
              <w:t>[0xB0C0] 01:31:25.228091 UL_CCCH / RRCConnectionRequestRadio Bearer ID: 0, Freq: 1650, SFN: 02</w:t>
            </w:r>
          </w:p>
          <w:p w14:paraId="0D5911E1" w14:textId="5630887B" w:rsidR="002B618B" w:rsidRPr="002B618B" w:rsidRDefault="002B618B" w:rsidP="002B618B">
            <w:pPr>
              <w:widowControl/>
              <w:shd w:val="clear" w:color="auto" w:fill="F4F5F7"/>
              <w:kinsoku/>
              <w:adjustRightInd/>
              <w:spacing w:before="150"/>
              <w:rPr>
                <w:rFonts w:eastAsia="宋体" w:cs="Times New Roman"/>
                <w:color w:val="172B4D"/>
                <w:kern w:val="0"/>
                <w:szCs w:val="21"/>
              </w:rPr>
            </w:pPr>
            <w:r w:rsidRPr="002B618B">
              <w:rPr>
                <w:rFonts w:eastAsia="宋体" w:cs="Times New Roman"/>
                <w:color w:val="172B4D"/>
                <w:kern w:val="0"/>
                <w:szCs w:val="21"/>
              </w:rPr>
              <w:t>[0xB062] 01:31:26.273607 LTE MAC Rach Attempt Length: 72 2</w:t>
            </w:r>
          </w:p>
          <w:p w14:paraId="7971C613" w14:textId="77777777" w:rsidR="002B618B" w:rsidRPr="002B618B" w:rsidRDefault="002B618B" w:rsidP="002B618B">
            <w:pPr>
              <w:widowControl/>
              <w:shd w:val="clear" w:color="auto" w:fill="F4F5F7"/>
              <w:kinsoku/>
              <w:adjustRightInd/>
              <w:spacing w:before="150"/>
              <w:rPr>
                <w:rFonts w:eastAsia="宋体" w:cs="Times New Roman"/>
                <w:color w:val="172B4D"/>
                <w:kern w:val="0"/>
                <w:szCs w:val="21"/>
              </w:rPr>
            </w:pPr>
            <w:r w:rsidRPr="002B618B">
              <w:rPr>
                <w:rFonts w:eastAsia="宋体" w:cs="Times New Roman"/>
                <w:b/>
                <w:bCs/>
                <w:color w:val="FF0000"/>
                <w:kern w:val="0"/>
                <w:szCs w:val="21"/>
              </w:rPr>
              <w:t xml:space="preserve">// </w:t>
            </w:r>
            <w:r w:rsidRPr="002B618B">
              <w:rPr>
                <w:rFonts w:eastAsia="宋体" w:cs="Times New Roman"/>
                <w:b/>
                <w:bCs/>
                <w:color w:val="FF0000"/>
                <w:kern w:val="0"/>
                <w:szCs w:val="21"/>
              </w:rPr>
              <w:t>重试第三次</w:t>
            </w:r>
          </w:p>
          <w:p w14:paraId="5A944AB2" w14:textId="77777777" w:rsidR="002B618B" w:rsidRPr="002B618B" w:rsidRDefault="002B618B" w:rsidP="002B618B">
            <w:pPr>
              <w:widowControl/>
              <w:shd w:val="clear" w:color="auto" w:fill="F4F5F7"/>
              <w:kinsoku/>
              <w:adjustRightInd/>
              <w:spacing w:before="150"/>
              <w:rPr>
                <w:rFonts w:eastAsia="宋体" w:cs="Times New Roman"/>
                <w:color w:val="172B4D"/>
                <w:kern w:val="0"/>
                <w:szCs w:val="21"/>
              </w:rPr>
            </w:pPr>
            <w:r w:rsidRPr="002B618B">
              <w:rPr>
                <w:rFonts w:eastAsia="宋体" w:cs="Times New Roman"/>
                <w:color w:val="172B4D"/>
                <w:kern w:val="0"/>
                <w:szCs w:val="21"/>
              </w:rPr>
              <w:t>[0xB0C0] 01:31:26.303977 UL_CCCH / RRCConnectionRequestRadio Bearer ID: 0, Freq: 1650, SFN: 02</w:t>
            </w:r>
          </w:p>
          <w:p w14:paraId="287AEB7D" w14:textId="77777777" w:rsidR="002B618B" w:rsidRPr="002B618B" w:rsidRDefault="002B618B" w:rsidP="002B618B">
            <w:pPr>
              <w:widowControl/>
              <w:shd w:val="clear" w:color="auto" w:fill="F4F5F7"/>
              <w:kinsoku/>
              <w:adjustRightInd/>
              <w:spacing w:before="150"/>
              <w:rPr>
                <w:rFonts w:eastAsia="宋体" w:cs="Times New Roman"/>
                <w:color w:val="172B4D"/>
                <w:kern w:val="0"/>
                <w:szCs w:val="21"/>
              </w:rPr>
            </w:pPr>
            <w:r w:rsidRPr="002B618B">
              <w:rPr>
                <w:rFonts w:eastAsia="宋体" w:cs="Times New Roman"/>
                <w:color w:val="172B4D"/>
                <w:kern w:val="0"/>
                <w:szCs w:val="21"/>
              </w:rPr>
              <w:t>[0xB061] 01:31:26.304681 LTE MAC Rach Trigger Length: 76 2</w:t>
            </w:r>
          </w:p>
          <w:p w14:paraId="2D0F9345" w14:textId="06027CD0" w:rsidR="002B618B" w:rsidRPr="002B618B" w:rsidRDefault="002B618B" w:rsidP="002B618B">
            <w:pPr>
              <w:widowControl/>
              <w:shd w:val="clear" w:color="auto" w:fill="F4F5F7"/>
              <w:kinsoku/>
              <w:adjustRightInd/>
              <w:spacing w:before="150"/>
              <w:rPr>
                <w:rFonts w:eastAsia="宋体" w:cs="Times New Roman"/>
                <w:color w:val="172B4D"/>
                <w:kern w:val="0"/>
                <w:szCs w:val="21"/>
              </w:rPr>
            </w:pPr>
            <w:r w:rsidRPr="002B618B">
              <w:rPr>
                <w:rFonts w:eastAsia="宋体" w:cs="Times New Roman"/>
                <w:color w:val="172B4D"/>
                <w:kern w:val="0"/>
                <w:szCs w:val="21"/>
              </w:rPr>
              <w:t>[0xB062] 01:31:27.348608 LTE MAC Rach Attempt Length: 72 2</w:t>
            </w:r>
          </w:p>
          <w:p w14:paraId="01F9F513" w14:textId="77777777" w:rsidR="002B618B" w:rsidRPr="002B618B" w:rsidRDefault="002B618B" w:rsidP="002B618B">
            <w:pPr>
              <w:widowControl/>
              <w:shd w:val="clear" w:color="auto" w:fill="F4F5F7"/>
              <w:kinsoku/>
              <w:adjustRightInd/>
              <w:spacing w:before="150"/>
              <w:rPr>
                <w:rFonts w:eastAsia="宋体" w:cs="Times New Roman"/>
                <w:color w:val="172B4D"/>
                <w:kern w:val="0"/>
                <w:szCs w:val="21"/>
              </w:rPr>
            </w:pPr>
            <w:r w:rsidRPr="002B618B">
              <w:rPr>
                <w:rFonts w:eastAsia="宋体" w:cs="Times New Roman"/>
                <w:b/>
                <w:bCs/>
                <w:color w:val="172B4D"/>
                <w:kern w:val="0"/>
                <w:szCs w:val="21"/>
              </w:rPr>
              <w:t>// LTE</w:t>
            </w:r>
            <w:r w:rsidRPr="002B618B">
              <w:rPr>
                <w:rFonts w:eastAsia="宋体" w:cs="Times New Roman"/>
                <w:b/>
                <w:bCs/>
                <w:color w:val="172B4D"/>
                <w:kern w:val="0"/>
                <w:szCs w:val="21"/>
              </w:rPr>
              <w:t>小区随机接入失败导致</w:t>
            </w:r>
            <w:r w:rsidRPr="002B618B">
              <w:rPr>
                <w:rFonts w:eastAsia="宋体" w:cs="Times New Roman"/>
                <w:b/>
                <w:bCs/>
                <w:color w:val="172B4D"/>
                <w:kern w:val="0"/>
                <w:szCs w:val="21"/>
              </w:rPr>
              <w:t>VoLTE</w:t>
            </w:r>
            <w:r w:rsidRPr="002B618B">
              <w:rPr>
                <w:rFonts w:eastAsia="宋体" w:cs="Times New Roman"/>
                <w:b/>
                <w:bCs/>
                <w:color w:val="172B4D"/>
                <w:kern w:val="0"/>
                <w:szCs w:val="21"/>
              </w:rPr>
              <w:t>呼叫请求无法成功发出，继续在</w:t>
            </w:r>
            <w:r w:rsidRPr="002B618B">
              <w:rPr>
                <w:rFonts w:eastAsia="宋体" w:cs="Times New Roman"/>
                <w:b/>
                <w:bCs/>
                <w:color w:val="172B4D"/>
                <w:kern w:val="0"/>
                <w:szCs w:val="21"/>
              </w:rPr>
              <w:t>CDMA</w:t>
            </w:r>
            <w:r w:rsidRPr="002B618B">
              <w:rPr>
                <w:rFonts w:eastAsia="宋体" w:cs="Times New Roman"/>
                <w:b/>
                <w:bCs/>
                <w:color w:val="172B4D"/>
                <w:kern w:val="0"/>
                <w:szCs w:val="21"/>
              </w:rPr>
              <w:t>上重试</w:t>
            </w:r>
          </w:p>
          <w:p w14:paraId="1F444415" w14:textId="77777777" w:rsidR="002B618B" w:rsidRPr="002B618B" w:rsidRDefault="002B618B" w:rsidP="002B618B">
            <w:pPr>
              <w:widowControl/>
              <w:shd w:val="clear" w:color="auto" w:fill="F4F5F7"/>
              <w:kinsoku/>
              <w:adjustRightInd/>
              <w:spacing w:before="150"/>
              <w:rPr>
                <w:rFonts w:eastAsia="宋体" w:cs="Times New Roman"/>
                <w:color w:val="172B4D"/>
                <w:kern w:val="0"/>
                <w:szCs w:val="21"/>
              </w:rPr>
            </w:pPr>
            <w:r w:rsidRPr="002B618B">
              <w:rPr>
                <w:rFonts w:eastAsia="宋体" w:cs="Times New Roman"/>
                <w:color w:val="172B4D"/>
                <w:kern w:val="0"/>
                <w:szCs w:val="21"/>
              </w:rPr>
              <w:t>[0x1006/001] 00:23:36.486098 SYNC CHANNEL/Sync Channel MsgLength: 44</w:t>
            </w:r>
          </w:p>
          <w:p w14:paraId="78ED1571" w14:textId="77777777" w:rsidR="002B618B" w:rsidRPr="002B618B" w:rsidRDefault="002B618B" w:rsidP="002B618B">
            <w:pPr>
              <w:widowControl/>
              <w:shd w:val="clear" w:color="auto" w:fill="F4F5F7"/>
              <w:kinsoku/>
              <w:adjustRightInd/>
              <w:spacing w:before="150"/>
              <w:rPr>
                <w:rFonts w:eastAsia="宋体" w:cs="Times New Roman"/>
                <w:color w:val="172B4D"/>
                <w:kern w:val="0"/>
                <w:szCs w:val="21"/>
              </w:rPr>
            </w:pPr>
            <w:r w:rsidRPr="002B618B">
              <w:rPr>
                <w:rFonts w:eastAsia="宋体" w:cs="Times New Roman"/>
                <w:b/>
                <w:bCs/>
                <w:color w:val="FF0000"/>
                <w:kern w:val="0"/>
                <w:szCs w:val="21"/>
              </w:rPr>
              <w:t>[0x1004/004] 01:31:29.110037 ACCESS CHANNEL/Origination MsgLength: 68</w:t>
            </w:r>
          </w:p>
          <w:p w14:paraId="0CD496D4" w14:textId="77777777" w:rsidR="002B618B" w:rsidRPr="002B618B" w:rsidRDefault="002B618B" w:rsidP="002B618B">
            <w:pPr>
              <w:widowControl/>
              <w:shd w:val="clear" w:color="auto" w:fill="F4F5F7"/>
              <w:kinsoku/>
              <w:adjustRightInd/>
              <w:spacing w:before="150"/>
              <w:rPr>
                <w:rFonts w:eastAsia="宋体" w:cs="Times New Roman"/>
                <w:color w:val="172B4D"/>
                <w:kern w:val="0"/>
                <w:szCs w:val="21"/>
              </w:rPr>
            </w:pPr>
            <w:r w:rsidRPr="002B618B">
              <w:rPr>
                <w:rFonts w:eastAsia="宋体" w:cs="Times New Roman"/>
                <w:color w:val="172B4D"/>
                <w:kern w:val="0"/>
                <w:szCs w:val="21"/>
              </w:rPr>
              <w:t>[0x1007/021] 01:31:30.121271 PAGING CHANNEL/Extended Channel Assignment MsgLength: 45</w:t>
            </w:r>
          </w:p>
          <w:p w14:paraId="0434EC26" w14:textId="77777777" w:rsidR="002B618B" w:rsidRPr="002B618B" w:rsidRDefault="002B618B" w:rsidP="002B618B">
            <w:pPr>
              <w:widowControl/>
              <w:shd w:val="clear" w:color="auto" w:fill="F4F5F7"/>
              <w:kinsoku/>
              <w:adjustRightInd/>
              <w:spacing w:before="150"/>
              <w:rPr>
                <w:rFonts w:eastAsia="宋体" w:cs="Times New Roman"/>
                <w:color w:val="172B4D"/>
                <w:kern w:val="0"/>
                <w:szCs w:val="21"/>
              </w:rPr>
            </w:pPr>
            <w:r w:rsidRPr="002B618B">
              <w:rPr>
                <w:rFonts w:eastAsia="宋体" w:cs="Times New Roman"/>
                <w:color w:val="172B4D"/>
                <w:kern w:val="0"/>
                <w:szCs w:val="21"/>
              </w:rPr>
              <w:t>[0x1008/020] 01:31:30.642683 FORWARD FCH/Service Connect MsgLength: 47</w:t>
            </w:r>
          </w:p>
          <w:p w14:paraId="1D295461" w14:textId="77777777" w:rsidR="002B618B" w:rsidRPr="002B618B" w:rsidRDefault="002B618B" w:rsidP="002B618B">
            <w:pPr>
              <w:widowControl/>
              <w:shd w:val="clear" w:color="auto" w:fill="F4F5F7"/>
              <w:kinsoku/>
              <w:adjustRightInd/>
              <w:spacing w:before="150"/>
              <w:rPr>
                <w:rFonts w:eastAsia="宋体" w:cs="Times New Roman"/>
                <w:color w:val="172B4D"/>
                <w:kern w:val="0"/>
                <w:szCs w:val="21"/>
              </w:rPr>
            </w:pPr>
            <w:r w:rsidRPr="002B618B">
              <w:rPr>
                <w:rFonts w:eastAsia="宋体" w:cs="Times New Roman"/>
                <w:color w:val="172B4D"/>
                <w:kern w:val="0"/>
                <w:szCs w:val="21"/>
              </w:rPr>
              <w:t>[0x1005/014] 01:31:30.744050 REVERSE FCH/Service Connect Complete MsgLength: 22</w:t>
            </w:r>
          </w:p>
          <w:p w14:paraId="12AE46B1" w14:textId="77777777" w:rsidR="002B618B" w:rsidRPr="002B618B" w:rsidRDefault="002B618B" w:rsidP="002B618B">
            <w:pPr>
              <w:widowControl/>
              <w:shd w:val="clear" w:color="auto" w:fill="F4F5F7"/>
              <w:kinsoku/>
              <w:adjustRightInd/>
              <w:spacing w:before="150"/>
              <w:rPr>
                <w:rFonts w:eastAsia="宋体" w:cs="Times New Roman"/>
                <w:color w:val="172B4D"/>
                <w:kern w:val="0"/>
                <w:szCs w:val="21"/>
              </w:rPr>
            </w:pPr>
            <w:r w:rsidRPr="002B618B">
              <w:rPr>
                <w:rFonts w:eastAsia="宋体" w:cs="Times New Roman"/>
                <w:color w:val="172B4D"/>
                <w:kern w:val="0"/>
                <w:szCs w:val="21"/>
              </w:rPr>
              <w:t>[0x1008/001] 01:31:43.122697 FORWARD FCH/Order Msg Length: 24</w:t>
            </w:r>
          </w:p>
          <w:p w14:paraId="49919030" w14:textId="5596BBC5" w:rsidR="002B618B" w:rsidRPr="002B618B" w:rsidRDefault="002B618B" w:rsidP="002B618B">
            <w:pPr>
              <w:widowControl/>
              <w:shd w:val="clear" w:color="auto" w:fill="F4F5F7"/>
              <w:kinsoku/>
              <w:adjustRightInd/>
              <w:spacing w:before="150"/>
              <w:rPr>
                <w:rFonts w:eastAsia="宋体" w:cs="Times New Roman"/>
                <w:color w:val="172B4D"/>
                <w:kern w:val="0"/>
                <w:szCs w:val="21"/>
              </w:rPr>
            </w:pPr>
            <w:r w:rsidRPr="002B618B">
              <w:rPr>
                <w:rFonts w:eastAsia="宋体" w:cs="Times New Roman"/>
                <w:color w:val="172B4D"/>
                <w:kern w:val="0"/>
                <w:szCs w:val="21"/>
              </w:rPr>
              <w:lastRenderedPageBreak/>
              <w:t>[0x1005/001] 01:31:43.143752 REVERSE FCH/Order Msg Length: 23</w:t>
            </w:r>
          </w:p>
          <w:p w14:paraId="63400EE4" w14:textId="77777777" w:rsidR="002B618B" w:rsidRPr="002B618B" w:rsidRDefault="002B618B" w:rsidP="002B618B">
            <w:pPr>
              <w:rPr>
                <w:rFonts w:cs="Times New Roman"/>
              </w:rPr>
            </w:pPr>
          </w:p>
        </w:tc>
      </w:tr>
    </w:tbl>
    <w:p w14:paraId="53E96A97" w14:textId="3DF7DF2F" w:rsidR="00BA7769" w:rsidRPr="007F7AA4" w:rsidRDefault="00483718" w:rsidP="00BA7769">
      <w:pPr>
        <w:pStyle w:val="3"/>
        <w:spacing w:before="156" w:after="156"/>
        <w:rPr>
          <w:rFonts w:eastAsiaTheme="majorEastAsia" w:cs="Times New Roman"/>
        </w:rPr>
      </w:pPr>
      <w:bookmarkStart w:id="36" w:name="_Toc87714619"/>
      <w:r w:rsidRPr="007F7AA4">
        <w:rPr>
          <w:rFonts w:eastAsiaTheme="majorEastAsia" w:cs="Times New Roman"/>
        </w:rPr>
        <w:lastRenderedPageBreak/>
        <w:t xml:space="preserve">MO </w:t>
      </w:r>
      <w:r w:rsidR="00BA7769" w:rsidRPr="007F7AA4">
        <w:rPr>
          <w:rFonts w:eastAsiaTheme="majorEastAsia" w:cs="Times New Roman"/>
        </w:rPr>
        <w:t>Silent Retry CS</w:t>
      </w:r>
      <w:bookmarkEnd w:id="36"/>
    </w:p>
    <w:p w14:paraId="3CAAF5F4" w14:textId="77777777" w:rsidR="00522E1B" w:rsidRPr="007F7AA4" w:rsidRDefault="00A75695" w:rsidP="007E0361">
      <w:pPr>
        <w:rPr>
          <w:rFonts w:eastAsiaTheme="majorEastAsia" w:cs="Times New Roman"/>
        </w:rPr>
      </w:pPr>
      <w:r w:rsidRPr="007F7AA4">
        <w:rPr>
          <w:rFonts w:eastAsiaTheme="majorEastAsia" w:cs="Times New Roman"/>
        </w:rPr>
        <w:t>MO</w:t>
      </w:r>
      <w:r w:rsidRPr="007F7AA4">
        <w:rPr>
          <w:rFonts w:eastAsiaTheme="majorEastAsia" w:cs="Times New Roman"/>
        </w:rPr>
        <w:t>端驻留在</w:t>
      </w:r>
      <w:r w:rsidRPr="007F7AA4">
        <w:rPr>
          <w:rFonts w:eastAsiaTheme="majorEastAsia" w:cs="Times New Roman"/>
        </w:rPr>
        <w:t>VoLTE</w:t>
      </w:r>
      <w:r w:rsidRPr="007F7AA4">
        <w:rPr>
          <w:rFonts w:eastAsiaTheme="majorEastAsia" w:cs="Times New Roman"/>
        </w:rPr>
        <w:t>，呼叫发起时，发送</w:t>
      </w:r>
      <w:r w:rsidRPr="007F7AA4">
        <w:rPr>
          <w:rFonts w:eastAsiaTheme="majorEastAsia" w:cs="Times New Roman"/>
        </w:rPr>
        <w:t>INVITE</w:t>
      </w:r>
      <w:r w:rsidRPr="007F7AA4">
        <w:rPr>
          <w:rFonts w:eastAsiaTheme="majorEastAsia" w:cs="Times New Roman"/>
        </w:rPr>
        <w:t>消息，但是</w:t>
      </w:r>
      <w:r w:rsidRPr="007F7AA4">
        <w:rPr>
          <w:rFonts w:eastAsiaTheme="majorEastAsia" w:cs="Times New Roman"/>
          <w:color w:val="FF0000"/>
          <w:highlight w:val="yellow"/>
        </w:rPr>
        <w:t>在</w:t>
      </w:r>
      <w:r w:rsidRPr="007F7AA4">
        <w:rPr>
          <w:rFonts w:eastAsiaTheme="majorEastAsia" w:cs="Times New Roman"/>
          <w:color w:val="FF0000"/>
          <w:highlight w:val="yellow"/>
        </w:rPr>
        <w:t>6s</w:t>
      </w:r>
      <w:r w:rsidRPr="007F7AA4">
        <w:rPr>
          <w:rFonts w:eastAsiaTheme="majorEastAsia" w:cs="Times New Roman"/>
          <w:color w:val="FF0000"/>
          <w:highlight w:val="yellow"/>
        </w:rPr>
        <w:t>内收不到网络侧的</w:t>
      </w:r>
      <w:r w:rsidRPr="007F7AA4">
        <w:rPr>
          <w:rFonts w:eastAsiaTheme="majorEastAsia" w:cs="Times New Roman"/>
          <w:color w:val="FF0000"/>
          <w:highlight w:val="yellow"/>
        </w:rPr>
        <w:t>100 Trying</w:t>
      </w:r>
      <w:r w:rsidRPr="007F7AA4">
        <w:rPr>
          <w:rFonts w:eastAsiaTheme="majorEastAsia" w:cs="Times New Roman"/>
          <w:color w:val="FF0000"/>
          <w:highlight w:val="yellow"/>
        </w:rPr>
        <w:t>响应导致</w:t>
      </w:r>
      <w:r w:rsidRPr="007F7AA4">
        <w:rPr>
          <w:rFonts w:eastAsiaTheme="majorEastAsia" w:cs="Times New Roman"/>
          <w:color w:val="FF0000"/>
          <w:highlight w:val="yellow"/>
        </w:rPr>
        <w:t>MO</w:t>
      </w:r>
      <w:r w:rsidRPr="007F7AA4">
        <w:rPr>
          <w:rFonts w:eastAsiaTheme="majorEastAsia" w:cs="Times New Roman"/>
          <w:color w:val="FF0000"/>
          <w:highlight w:val="yellow"/>
        </w:rPr>
        <w:t>端自动回落到</w:t>
      </w:r>
      <w:r w:rsidRPr="007F7AA4">
        <w:rPr>
          <w:rFonts w:eastAsiaTheme="majorEastAsia" w:cs="Times New Roman"/>
          <w:color w:val="FF0000"/>
          <w:highlight w:val="yellow"/>
        </w:rPr>
        <w:t>CS</w:t>
      </w:r>
      <w:r w:rsidRPr="007F7AA4">
        <w:rPr>
          <w:rFonts w:eastAsiaTheme="majorEastAsia" w:cs="Times New Roman"/>
          <w:color w:val="FF0000"/>
          <w:highlight w:val="yellow"/>
        </w:rPr>
        <w:t>域重试呼叫</w:t>
      </w:r>
      <w:r w:rsidRPr="007F7AA4">
        <w:rPr>
          <w:rFonts w:eastAsiaTheme="majorEastAsia" w:cs="Times New Roman"/>
        </w:rPr>
        <w:t>。</w:t>
      </w:r>
      <w:r w:rsidRPr="007F7AA4">
        <w:rPr>
          <w:rFonts w:eastAsiaTheme="majorEastAsia" w:cs="Times New Roman"/>
        </w:rPr>
        <w:t>MO</w:t>
      </w:r>
      <w:r w:rsidRPr="007F7AA4">
        <w:rPr>
          <w:rFonts w:eastAsiaTheme="majorEastAsia" w:cs="Times New Roman"/>
        </w:rPr>
        <w:t>侧流程是正常的，这就是</w:t>
      </w:r>
      <w:r w:rsidRPr="007F7AA4">
        <w:rPr>
          <w:rFonts w:eastAsiaTheme="majorEastAsia" w:cs="Times New Roman"/>
        </w:rPr>
        <w:t>HVoLTE</w:t>
      </w:r>
      <w:r w:rsidRPr="007F7AA4">
        <w:rPr>
          <w:rFonts w:eastAsiaTheme="majorEastAsia" w:cs="Times New Roman"/>
        </w:rPr>
        <w:t>。</w:t>
      </w:r>
      <w:r w:rsidRPr="007F7AA4">
        <w:rPr>
          <w:rFonts w:eastAsiaTheme="majorEastAsia" w:cs="Times New Roman"/>
        </w:rPr>
        <w:t>IMS</w:t>
      </w:r>
      <w:r w:rsidRPr="007F7AA4">
        <w:rPr>
          <w:rFonts w:eastAsiaTheme="majorEastAsia" w:cs="Times New Roman"/>
        </w:rPr>
        <w:t>网络不回复</w:t>
      </w:r>
      <w:r w:rsidRPr="007F7AA4">
        <w:rPr>
          <w:rFonts w:eastAsiaTheme="majorEastAsia" w:cs="Times New Roman"/>
        </w:rPr>
        <w:t>100 Trying</w:t>
      </w:r>
      <w:r w:rsidRPr="007F7AA4">
        <w:rPr>
          <w:rFonts w:eastAsiaTheme="majorEastAsia" w:cs="Times New Roman"/>
        </w:rPr>
        <w:t>消息导致的掉</w:t>
      </w:r>
      <w:r w:rsidRPr="007F7AA4">
        <w:rPr>
          <w:rFonts w:eastAsiaTheme="majorEastAsia" w:cs="Times New Roman"/>
        </w:rPr>
        <w:t>VoTLE</w:t>
      </w:r>
      <w:r w:rsidRPr="007F7AA4">
        <w:rPr>
          <w:rFonts w:eastAsiaTheme="majorEastAsia" w:cs="Times New Roman"/>
        </w:rPr>
        <w:t>。</w:t>
      </w:r>
    </w:p>
    <w:p w14:paraId="05AA55FB" w14:textId="77777777" w:rsidR="00A75695" w:rsidRPr="007F7AA4" w:rsidRDefault="00A75695" w:rsidP="007E0361">
      <w:pPr>
        <w:rPr>
          <w:rFonts w:eastAsiaTheme="majorEastAsia" w:cs="Times New Roman"/>
        </w:rPr>
      </w:pPr>
    </w:p>
    <w:p w14:paraId="72B12478" w14:textId="77777777" w:rsidR="00A75695" w:rsidRPr="007F7AA4" w:rsidRDefault="00A75695" w:rsidP="00A75695">
      <w:pPr>
        <w:rPr>
          <w:rFonts w:eastAsiaTheme="majorEastAsia" w:cs="Times New Roman"/>
        </w:rPr>
      </w:pPr>
      <w:r w:rsidRPr="007F7AA4">
        <w:rPr>
          <w:rFonts w:eastAsiaTheme="majorEastAsia" w:cs="Times New Roman"/>
        </w:rPr>
        <w:t>示例</w:t>
      </w:r>
      <w:r w:rsidRPr="007F7AA4">
        <w:rPr>
          <w:rFonts w:eastAsiaTheme="majorEastAsia" w:cs="Times New Roman"/>
        </w:rPr>
        <w:t>JIRA</w:t>
      </w:r>
      <w:r w:rsidRPr="007F7AA4">
        <w:rPr>
          <w:rFonts w:eastAsiaTheme="majorEastAsia" w:cs="Times New Roman"/>
        </w:rPr>
        <w:t>：</w:t>
      </w:r>
      <w:r w:rsidRPr="007F7AA4">
        <w:rPr>
          <w:rFonts w:eastAsiaTheme="majorEastAsia" w:cs="Times New Roman"/>
        </w:rPr>
        <w:t>UPGR5G-4062 FT_G7-R_NanJing_</w:t>
      </w:r>
      <w:r w:rsidRPr="007F7AA4">
        <w:rPr>
          <w:rFonts w:eastAsiaTheme="majorEastAsia" w:cs="Times New Roman"/>
        </w:rPr>
        <w:t>卡一：联通</w:t>
      </w:r>
      <w:r w:rsidRPr="007F7AA4">
        <w:rPr>
          <w:rFonts w:eastAsiaTheme="majorEastAsia" w:cs="Times New Roman"/>
        </w:rPr>
        <w:t>4G</w:t>
      </w:r>
      <w:r w:rsidRPr="007F7AA4">
        <w:rPr>
          <w:rFonts w:eastAsiaTheme="majorEastAsia" w:cs="Times New Roman"/>
        </w:rPr>
        <w:t>，主卡；卡二：电信</w:t>
      </w:r>
      <w:r w:rsidRPr="007F7AA4">
        <w:rPr>
          <w:rFonts w:eastAsiaTheme="majorEastAsia" w:cs="Times New Roman"/>
        </w:rPr>
        <w:t>VoLTE</w:t>
      </w:r>
      <w:r w:rsidRPr="007F7AA4">
        <w:rPr>
          <w:rFonts w:eastAsiaTheme="majorEastAsia" w:cs="Times New Roman"/>
        </w:rPr>
        <w:t>；卡</w:t>
      </w:r>
      <w:r w:rsidRPr="007F7AA4">
        <w:rPr>
          <w:rFonts w:eastAsiaTheme="majorEastAsia" w:cs="Times New Roman"/>
        </w:rPr>
        <w:t>2</w:t>
      </w:r>
      <w:r w:rsidRPr="007F7AA4">
        <w:rPr>
          <w:rFonts w:eastAsiaTheme="majorEastAsia" w:cs="Times New Roman"/>
        </w:rPr>
        <w:t>打卡</w:t>
      </w:r>
      <w:r w:rsidRPr="007F7AA4">
        <w:rPr>
          <w:rFonts w:eastAsiaTheme="majorEastAsia" w:cs="Times New Roman"/>
        </w:rPr>
        <w:t>1</w:t>
      </w:r>
      <w:r w:rsidRPr="007F7AA4">
        <w:rPr>
          <w:rFonts w:eastAsiaTheme="majorEastAsia" w:cs="Times New Roman"/>
        </w:rPr>
        <w:t>，在通话中</w:t>
      </w:r>
      <w:r w:rsidRPr="007F7AA4">
        <w:rPr>
          <w:rFonts w:eastAsiaTheme="majorEastAsia" w:cs="Times New Roman"/>
        </w:rPr>
        <w:t>MO</w:t>
      </w:r>
      <w:r w:rsidRPr="007F7AA4">
        <w:rPr>
          <w:rFonts w:eastAsiaTheme="majorEastAsia" w:cs="Times New Roman"/>
        </w:rPr>
        <w:t>端手机卡</w:t>
      </w:r>
      <w:r w:rsidRPr="007F7AA4">
        <w:rPr>
          <w:rFonts w:eastAsiaTheme="majorEastAsia" w:cs="Times New Roman"/>
        </w:rPr>
        <w:t>2</w:t>
      </w:r>
      <w:r w:rsidRPr="007F7AA4">
        <w:rPr>
          <w:rFonts w:eastAsiaTheme="majorEastAsia" w:cs="Times New Roman"/>
        </w:rPr>
        <w:t>信号回落</w:t>
      </w:r>
      <w:r w:rsidRPr="007F7AA4">
        <w:rPr>
          <w:rFonts w:eastAsiaTheme="majorEastAsia" w:cs="Times New Roman"/>
        </w:rPr>
        <w:t>2G_1/25_0119</w:t>
      </w:r>
    </w:p>
    <w:tbl>
      <w:tblPr>
        <w:tblStyle w:val="a7"/>
        <w:tblW w:w="0" w:type="auto"/>
        <w:tblLook w:val="04A0" w:firstRow="1" w:lastRow="0" w:firstColumn="1" w:lastColumn="0" w:noHBand="0" w:noVBand="1"/>
      </w:tblPr>
      <w:tblGrid>
        <w:gridCol w:w="13454"/>
      </w:tblGrid>
      <w:tr w:rsidR="004D3694" w:rsidRPr="007F7AA4" w14:paraId="301B09B4" w14:textId="77777777" w:rsidTr="004D3694">
        <w:tc>
          <w:tcPr>
            <w:tcW w:w="13454" w:type="dxa"/>
          </w:tcPr>
          <w:p w14:paraId="29692118" w14:textId="77777777" w:rsidR="004D3694" w:rsidRPr="007F7AA4" w:rsidRDefault="004D3694" w:rsidP="004D3694">
            <w:pPr>
              <w:rPr>
                <w:rFonts w:eastAsiaTheme="majorEastAsia" w:cs="Times New Roman"/>
              </w:rPr>
            </w:pPr>
            <w:r w:rsidRPr="007F7AA4">
              <w:rPr>
                <w:rFonts w:eastAsiaTheme="majorEastAsia" w:cs="Times New Roman"/>
              </w:rPr>
              <w:t>MO</w:t>
            </w:r>
            <w:r w:rsidRPr="007F7AA4">
              <w:rPr>
                <w:rFonts w:eastAsiaTheme="majorEastAsia" w:cs="Times New Roman"/>
              </w:rPr>
              <w:t>端呼叫开始尝试通过</w:t>
            </w:r>
            <w:r w:rsidRPr="007F7AA4">
              <w:rPr>
                <w:rFonts w:eastAsiaTheme="majorEastAsia" w:cs="Times New Roman"/>
              </w:rPr>
              <w:t>VoLTE</w:t>
            </w:r>
            <w:r w:rsidRPr="007F7AA4">
              <w:rPr>
                <w:rFonts w:eastAsiaTheme="majorEastAsia" w:cs="Times New Roman"/>
              </w:rPr>
              <w:t>呼出，但是</w:t>
            </w:r>
            <w:r w:rsidRPr="007F7AA4">
              <w:rPr>
                <w:rFonts w:eastAsiaTheme="majorEastAsia" w:cs="Times New Roman"/>
              </w:rPr>
              <w:t>INVITE</w:t>
            </w:r>
            <w:r w:rsidRPr="007F7AA4">
              <w:rPr>
                <w:rFonts w:eastAsiaTheme="majorEastAsia" w:cs="Times New Roman"/>
              </w:rPr>
              <w:t>消息发出后，</w:t>
            </w:r>
            <w:r w:rsidRPr="007F7AA4">
              <w:rPr>
                <w:rFonts w:eastAsiaTheme="majorEastAsia" w:cs="Times New Roman"/>
              </w:rPr>
              <w:t>6s</w:t>
            </w:r>
            <w:r w:rsidRPr="007F7AA4">
              <w:rPr>
                <w:rFonts w:eastAsiaTheme="majorEastAsia" w:cs="Times New Roman"/>
              </w:rPr>
              <w:t>没有收到网络的</w:t>
            </w:r>
            <w:r w:rsidRPr="007F7AA4">
              <w:rPr>
                <w:rFonts w:eastAsiaTheme="majorEastAsia" w:cs="Times New Roman"/>
              </w:rPr>
              <w:t>100 Trying</w:t>
            </w:r>
            <w:r w:rsidRPr="007F7AA4">
              <w:rPr>
                <w:rFonts w:eastAsiaTheme="majorEastAsia" w:cs="Times New Roman"/>
              </w:rPr>
              <w:t>响应。</w:t>
            </w:r>
            <w:r w:rsidRPr="007F7AA4">
              <w:rPr>
                <w:rFonts w:eastAsiaTheme="majorEastAsia" w:cs="Times New Roman"/>
              </w:rPr>
              <w:t>UE</w:t>
            </w:r>
            <w:r w:rsidRPr="007F7AA4">
              <w:rPr>
                <w:rFonts w:eastAsiaTheme="majorEastAsia" w:cs="Times New Roman"/>
              </w:rPr>
              <w:t>通过回落</w:t>
            </w:r>
            <w:r w:rsidRPr="007F7AA4">
              <w:rPr>
                <w:rFonts w:eastAsiaTheme="majorEastAsia" w:cs="Times New Roman"/>
              </w:rPr>
              <w:t>CS</w:t>
            </w:r>
            <w:r w:rsidRPr="007F7AA4">
              <w:rPr>
                <w:rFonts w:eastAsiaTheme="majorEastAsia" w:cs="Times New Roman"/>
              </w:rPr>
              <w:t>方式重试呼叫。</w:t>
            </w:r>
            <w:r w:rsidRPr="007F7AA4">
              <w:rPr>
                <w:rFonts w:eastAsiaTheme="majorEastAsia" w:cs="Times New Roman"/>
              </w:rPr>
              <w:t>IMS</w:t>
            </w:r>
            <w:r w:rsidRPr="007F7AA4">
              <w:rPr>
                <w:rFonts w:eastAsiaTheme="majorEastAsia" w:cs="Times New Roman"/>
              </w:rPr>
              <w:t>网络未响应导致的信号回落。</w:t>
            </w:r>
            <w:r w:rsidRPr="007F7AA4">
              <w:rPr>
                <w:rFonts w:eastAsiaTheme="majorEastAsia" w:cs="Times New Roman"/>
              </w:rPr>
              <w:t>UE</w:t>
            </w:r>
            <w:r w:rsidRPr="007F7AA4">
              <w:rPr>
                <w:rFonts w:eastAsiaTheme="majorEastAsia" w:cs="Times New Roman"/>
              </w:rPr>
              <w:t>侧正常。</w:t>
            </w:r>
          </w:p>
          <w:p w14:paraId="41276093" w14:textId="77777777" w:rsidR="004D3694" w:rsidRPr="007F7AA4" w:rsidRDefault="004D3694" w:rsidP="004D3694">
            <w:pPr>
              <w:rPr>
                <w:rFonts w:eastAsiaTheme="majorEastAsia" w:cs="Times New Roman"/>
                <w:sz w:val="20"/>
              </w:rPr>
            </w:pPr>
            <w:r w:rsidRPr="007F7AA4">
              <w:rPr>
                <w:rFonts w:eastAsiaTheme="majorEastAsia" w:cs="Times New Roman"/>
                <w:sz w:val="20"/>
              </w:rPr>
              <w:t>// MO CT VoLTE</w:t>
            </w:r>
          </w:p>
          <w:p w14:paraId="1EB0AC7D" w14:textId="77777777" w:rsidR="004D3694" w:rsidRPr="007F7AA4" w:rsidRDefault="004D3694" w:rsidP="004D3694">
            <w:pPr>
              <w:rPr>
                <w:rFonts w:eastAsiaTheme="majorEastAsia" w:cs="Times New Roman"/>
                <w:sz w:val="20"/>
              </w:rPr>
            </w:pPr>
            <w:r w:rsidRPr="007F7AA4">
              <w:rPr>
                <w:rFonts w:eastAsiaTheme="majorEastAsia" w:cs="Times New Roman"/>
                <w:sz w:val="20"/>
              </w:rPr>
              <w:t>Type</w:t>
            </w:r>
            <w:r w:rsidRPr="007F7AA4">
              <w:rPr>
                <w:rFonts w:eastAsiaTheme="majorEastAsia" w:cs="Times New Roman"/>
                <w:sz w:val="20"/>
              </w:rPr>
              <w:tab/>
              <w:t>Index</w:t>
            </w:r>
            <w:r w:rsidRPr="007F7AA4">
              <w:rPr>
                <w:rFonts w:eastAsiaTheme="majorEastAsia" w:cs="Times New Roman"/>
                <w:sz w:val="20"/>
              </w:rPr>
              <w:tab/>
              <w:t>Time</w:t>
            </w:r>
            <w:r w:rsidRPr="007F7AA4">
              <w:rPr>
                <w:rFonts w:eastAsiaTheme="majorEastAsia" w:cs="Times New Roman"/>
                <w:sz w:val="20"/>
              </w:rPr>
              <w:tab/>
              <w:t>Local Time</w:t>
            </w:r>
            <w:r w:rsidRPr="007F7AA4">
              <w:rPr>
                <w:rFonts w:eastAsiaTheme="majorEastAsia" w:cs="Times New Roman"/>
                <w:sz w:val="20"/>
              </w:rPr>
              <w:tab/>
              <w:t>Module</w:t>
            </w:r>
            <w:r w:rsidRPr="007F7AA4">
              <w:rPr>
                <w:rFonts w:eastAsiaTheme="majorEastAsia" w:cs="Times New Roman"/>
                <w:sz w:val="20"/>
              </w:rPr>
              <w:tab/>
              <w:t>Message</w:t>
            </w:r>
            <w:r w:rsidRPr="007F7AA4">
              <w:rPr>
                <w:rFonts w:eastAsiaTheme="majorEastAsia" w:cs="Times New Roman"/>
                <w:sz w:val="20"/>
              </w:rPr>
              <w:tab/>
              <w:t>Comment</w:t>
            </w:r>
            <w:r w:rsidRPr="007F7AA4">
              <w:rPr>
                <w:rFonts w:eastAsiaTheme="majorEastAsia" w:cs="Times New Roman"/>
                <w:sz w:val="20"/>
              </w:rPr>
              <w:tab/>
              <w:t>Time Differences</w:t>
            </w:r>
          </w:p>
          <w:p w14:paraId="7AD5FD04" w14:textId="77777777" w:rsidR="004D3694" w:rsidRPr="007F7AA4" w:rsidRDefault="004D3694" w:rsidP="004D3694">
            <w:pPr>
              <w:rPr>
                <w:rFonts w:eastAsiaTheme="majorEastAsia" w:cs="Times New Roman"/>
                <w:sz w:val="20"/>
              </w:rPr>
            </w:pPr>
            <w:r w:rsidRPr="007F7AA4">
              <w:rPr>
                <w:rFonts w:eastAsiaTheme="majorEastAsia" w:cs="Times New Roman"/>
                <w:sz w:val="20"/>
                <w:highlight w:val="yellow"/>
              </w:rPr>
              <w:t>SIP</w:t>
            </w:r>
            <w:r w:rsidRPr="007F7AA4">
              <w:rPr>
                <w:rFonts w:eastAsiaTheme="majorEastAsia" w:cs="Times New Roman"/>
                <w:sz w:val="20"/>
                <w:highlight w:val="yellow"/>
              </w:rPr>
              <w:tab/>
              <w:t>151</w:t>
            </w:r>
            <w:r w:rsidRPr="007F7AA4">
              <w:rPr>
                <w:rFonts w:eastAsiaTheme="majorEastAsia" w:cs="Times New Roman"/>
                <w:sz w:val="20"/>
                <w:highlight w:val="yellow"/>
              </w:rPr>
              <w:tab/>
              <w:t>52877160</w:t>
            </w:r>
            <w:r w:rsidRPr="007F7AA4">
              <w:rPr>
                <w:rFonts w:eastAsiaTheme="majorEastAsia" w:cs="Times New Roman"/>
                <w:sz w:val="20"/>
                <w:highlight w:val="yellow"/>
              </w:rPr>
              <w:tab/>
              <w:t>10:36:32:147</w:t>
            </w:r>
            <w:r w:rsidRPr="007F7AA4">
              <w:rPr>
                <w:rFonts w:eastAsiaTheme="majorEastAsia" w:cs="Times New Roman"/>
                <w:sz w:val="20"/>
                <w:highlight w:val="yellow"/>
              </w:rPr>
              <w:tab/>
            </w:r>
            <w:r w:rsidRPr="007F7AA4">
              <w:rPr>
                <w:rFonts w:eastAsiaTheme="majorEastAsia" w:cs="Times New Roman"/>
                <w:sz w:val="20"/>
                <w:highlight w:val="yellow"/>
              </w:rPr>
              <w:tab/>
              <w:t>[MS-&gt;NW][P2][S2]INVITE tel:13168022107;phone-context=ims.mnc011.mcc460.3gppnetwork.org SIP/2.0</w:t>
            </w:r>
          </w:p>
          <w:p w14:paraId="7E5878D6" w14:textId="77777777" w:rsidR="004D3694" w:rsidRPr="007F7AA4" w:rsidRDefault="004D3694" w:rsidP="004D3694">
            <w:pPr>
              <w:rPr>
                <w:rFonts w:eastAsiaTheme="majorEastAsia" w:cs="Times New Roman"/>
                <w:sz w:val="20"/>
              </w:rPr>
            </w:pPr>
            <w:r w:rsidRPr="007F7AA4">
              <w:rPr>
                <w:rFonts w:eastAsiaTheme="majorEastAsia" w:cs="Times New Roman"/>
                <w:sz w:val="20"/>
              </w:rPr>
              <w:t>OTA</w:t>
            </w:r>
            <w:r w:rsidRPr="007F7AA4">
              <w:rPr>
                <w:rFonts w:eastAsiaTheme="majorEastAsia" w:cs="Times New Roman"/>
                <w:sz w:val="20"/>
              </w:rPr>
              <w:tab/>
              <w:t>2929294</w:t>
            </w:r>
            <w:r w:rsidRPr="007F7AA4">
              <w:rPr>
                <w:rFonts w:eastAsiaTheme="majorEastAsia" w:cs="Times New Roman"/>
                <w:sz w:val="20"/>
              </w:rPr>
              <w:tab/>
              <w:t>52878211</w:t>
            </w:r>
            <w:r w:rsidRPr="007F7AA4">
              <w:rPr>
                <w:rFonts w:eastAsiaTheme="majorEastAsia" w:cs="Times New Roman"/>
                <w:sz w:val="20"/>
              </w:rPr>
              <w:tab/>
              <w:t>10:36:32:347</w:t>
            </w:r>
            <w:r w:rsidRPr="007F7AA4">
              <w:rPr>
                <w:rFonts w:eastAsiaTheme="majorEastAsia" w:cs="Times New Roman"/>
                <w:sz w:val="20"/>
              </w:rPr>
              <w:tab/>
              <w:t>EMM_NASMSG_2</w:t>
            </w:r>
            <w:r w:rsidRPr="007F7AA4">
              <w:rPr>
                <w:rFonts w:eastAsiaTheme="majorEastAsia" w:cs="Times New Roman"/>
                <w:sz w:val="20"/>
              </w:rPr>
              <w:tab/>
              <w:t>[MS-&gt;NW] EMM_Service_Request</w:t>
            </w:r>
          </w:p>
          <w:p w14:paraId="2320A9A6" w14:textId="77777777" w:rsidR="004D3694" w:rsidRPr="007F7AA4" w:rsidRDefault="004D3694" w:rsidP="004D3694">
            <w:pPr>
              <w:rPr>
                <w:rFonts w:eastAsiaTheme="majorEastAsia" w:cs="Times New Roman"/>
                <w:b/>
                <w:sz w:val="20"/>
              </w:rPr>
            </w:pPr>
            <w:r w:rsidRPr="007F7AA4">
              <w:rPr>
                <w:rFonts w:eastAsiaTheme="majorEastAsia" w:cs="Times New Roman"/>
                <w:b/>
                <w:sz w:val="20"/>
              </w:rPr>
              <w:t xml:space="preserve">// </w:t>
            </w:r>
            <w:r w:rsidRPr="007F7AA4">
              <w:rPr>
                <w:rFonts w:eastAsiaTheme="majorEastAsia" w:cs="Times New Roman"/>
                <w:b/>
                <w:sz w:val="20"/>
              </w:rPr>
              <w:t>掉</w:t>
            </w:r>
            <w:r w:rsidRPr="007F7AA4">
              <w:rPr>
                <w:rFonts w:eastAsiaTheme="majorEastAsia" w:cs="Times New Roman"/>
                <w:b/>
                <w:sz w:val="20"/>
              </w:rPr>
              <w:t>VoLTE</w:t>
            </w:r>
            <w:r w:rsidRPr="007F7AA4">
              <w:rPr>
                <w:rFonts w:eastAsiaTheme="majorEastAsia" w:cs="Times New Roman"/>
                <w:b/>
                <w:sz w:val="20"/>
              </w:rPr>
              <w:t>到</w:t>
            </w:r>
            <w:r w:rsidRPr="007F7AA4">
              <w:rPr>
                <w:rFonts w:eastAsiaTheme="majorEastAsia" w:cs="Times New Roman"/>
                <w:b/>
                <w:sz w:val="20"/>
              </w:rPr>
              <w:t>CDMA 1X</w:t>
            </w:r>
            <w:r w:rsidRPr="007F7AA4">
              <w:rPr>
                <w:rFonts w:eastAsiaTheme="majorEastAsia" w:cs="Times New Roman"/>
                <w:b/>
                <w:sz w:val="20"/>
              </w:rPr>
              <w:t>，从</w:t>
            </w:r>
            <w:r w:rsidRPr="007F7AA4">
              <w:rPr>
                <w:rFonts w:eastAsiaTheme="majorEastAsia" w:cs="Times New Roman"/>
                <w:b/>
                <w:sz w:val="20"/>
              </w:rPr>
              <w:t>VoLTE</w:t>
            </w:r>
            <w:r w:rsidRPr="007F7AA4">
              <w:rPr>
                <w:rFonts w:eastAsiaTheme="majorEastAsia" w:cs="Times New Roman"/>
                <w:b/>
                <w:sz w:val="20"/>
              </w:rPr>
              <w:t>模式到</w:t>
            </w:r>
            <w:r w:rsidRPr="007F7AA4">
              <w:rPr>
                <w:rFonts w:eastAsiaTheme="majorEastAsia" w:cs="Times New Roman"/>
                <w:b/>
                <w:sz w:val="20"/>
              </w:rPr>
              <w:t>SRLTE</w:t>
            </w:r>
            <w:r w:rsidRPr="007F7AA4">
              <w:rPr>
                <w:rFonts w:eastAsiaTheme="majorEastAsia" w:cs="Times New Roman"/>
                <w:b/>
                <w:sz w:val="20"/>
              </w:rPr>
              <w:t>模式</w:t>
            </w:r>
          </w:p>
          <w:p w14:paraId="3718FB2E" w14:textId="77777777" w:rsidR="004D3694" w:rsidRPr="007F7AA4" w:rsidRDefault="004D3694" w:rsidP="004D3694">
            <w:pPr>
              <w:rPr>
                <w:rFonts w:eastAsiaTheme="majorEastAsia" w:cs="Times New Roman"/>
                <w:sz w:val="20"/>
              </w:rPr>
            </w:pPr>
            <w:r w:rsidRPr="007F7AA4">
              <w:rPr>
                <w:rFonts w:eastAsiaTheme="majorEastAsia" w:cs="Times New Roman"/>
                <w:sz w:val="20"/>
                <w:highlight w:val="yellow"/>
              </w:rPr>
              <w:t>OTA</w:t>
            </w:r>
            <w:r w:rsidRPr="007F7AA4">
              <w:rPr>
                <w:rFonts w:eastAsiaTheme="majorEastAsia" w:cs="Times New Roman"/>
                <w:sz w:val="20"/>
                <w:highlight w:val="yellow"/>
              </w:rPr>
              <w:tab/>
              <w:t>2977914</w:t>
            </w:r>
            <w:r w:rsidRPr="007F7AA4">
              <w:rPr>
                <w:rFonts w:eastAsiaTheme="majorEastAsia" w:cs="Times New Roman"/>
                <w:sz w:val="20"/>
                <w:highlight w:val="yellow"/>
              </w:rPr>
              <w:tab/>
              <w:t>52980455</w:t>
            </w:r>
            <w:r w:rsidRPr="007F7AA4">
              <w:rPr>
                <w:rFonts w:eastAsiaTheme="majorEastAsia" w:cs="Times New Roman"/>
                <w:sz w:val="20"/>
                <w:highlight w:val="yellow"/>
              </w:rPr>
              <w:tab/>
              <w:t>10:36:38:775</w:t>
            </w:r>
            <w:r w:rsidRPr="007F7AA4">
              <w:rPr>
                <w:rFonts w:eastAsiaTheme="majorEastAsia" w:cs="Times New Roman"/>
                <w:sz w:val="20"/>
                <w:highlight w:val="yellow"/>
              </w:rPr>
              <w:tab/>
              <w:t>CPSW</w:t>
            </w:r>
            <w:r w:rsidRPr="007F7AA4">
              <w:rPr>
                <w:rFonts w:eastAsiaTheme="majorEastAsia" w:cs="Times New Roman"/>
                <w:sz w:val="20"/>
                <w:highlight w:val="yellow"/>
              </w:rPr>
              <w:tab/>
              <w:t>[NW-&gt;MS] C2K1XRTT Sync Message</w:t>
            </w:r>
          </w:p>
          <w:p w14:paraId="5468DE30" w14:textId="77777777" w:rsidR="004D3694" w:rsidRPr="007F7AA4" w:rsidRDefault="004D3694" w:rsidP="004D3694">
            <w:pPr>
              <w:rPr>
                <w:rFonts w:eastAsiaTheme="majorEastAsia" w:cs="Times New Roman"/>
                <w:sz w:val="20"/>
              </w:rPr>
            </w:pPr>
            <w:r w:rsidRPr="007F7AA4">
              <w:rPr>
                <w:rFonts w:eastAsiaTheme="majorEastAsia" w:cs="Times New Roman"/>
                <w:sz w:val="20"/>
              </w:rPr>
              <w:t>OTA</w:t>
            </w:r>
            <w:r w:rsidRPr="007F7AA4">
              <w:rPr>
                <w:rFonts w:eastAsiaTheme="majorEastAsia" w:cs="Times New Roman"/>
                <w:sz w:val="20"/>
              </w:rPr>
              <w:tab/>
              <w:t>2983485</w:t>
            </w:r>
            <w:r w:rsidRPr="007F7AA4">
              <w:rPr>
                <w:rFonts w:eastAsiaTheme="majorEastAsia" w:cs="Times New Roman"/>
                <w:sz w:val="20"/>
              </w:rPr>
              <w:tab/>
              <w:t>52997266</w:t>
            </w:r>
            <w:r w:rsidRPr="007F7AA4">
              <w:rPr>
                <w:rFonts w:eastAsiaTheme="majorEastAsia" w:cs="Times New Roman"/>
                <w:sz w:val="20"/>
              </w:rPr>
              <w:tab/>
              <w:t>10:36:39:776</w:t>
            </w:r>
            <w:r w:rsidRPr="007F7AA4">
              <w:rPr>
                <w:rFonts w:eastAsiaTheme="majorEastAsia" w:cs="Times New Roman"/>
                <w:sz w:val="20"/>
              </w:rPr>
              <w:tab/>
              <w:t>CPSW</w:t>
            </w:r>
            <w:r w:rsidRPr="007F7AA4">
              <w:rPr>
                <w:rFonts w:eastAsiaTheme="majorEastAsia" w:cs="Times New Roman"/>
                <w:sz w:val="20"/>
              </w:rPr>
              <w:tab/>
              <w:t>[MS-&gt;NW] C2K1XRTT CP_ACH_ORIGINATION</w:t>
            </w:r>
          </w:p>
          <w:p w14:paraId="5620C668" w14:textId="77777777" w:rsidR="004D3694" w:rsidRPr="007F7AA4" w:rsidRDefault="004D3694" w:rsidP="004D3694">
            <w:pPr>
              <w:rPr>
                <w:rFonts w:eastAsiaTheme="majorEastAsia" w:cs="Times New Roman"/>
                <w:sz w:val="20"/>
              </w:rPr>
            </w:pPr>
            <w:r w:rsidRPr="007F7AA4">
              <w:rPr>
                <w:rFonts w:eastAsiaTheme="majorEastAsia" w:cs="Times New Roman"/>
                <w:sz w:val="20"/>
              </w:rPr>
              <w:t>OTA</w:t>
            </w:r>
            <w:r w:rsidRPr="007F7AA4">
              <w:rPr>
                <w:rFonts w:eastAsiaTheme="majorEastAsia" w:cs="Times New Roman"/>
                <w:sz w:val="20"/>
              </w:rPr>
              <w:tab/>
              <w:t>2985782</w:t>
            </w:r>
            <w:r w:rsidRPr="007F7AA4">
              <w:rPr>
                <w:rFonts w:eastAsiaTheme="majorEastAsia" w:cs="Times New Roman"/>
                <w:sz w:val="20"/>
              </w:rPr>
              <w:tab/>
              <w:t>53008516</w:t>
            </w:r>
            <w:r w:rsidRPr="007F7AA4">
              <w:rPr>
                <w:rFonts w:eastAsiaTheme="majorEastAsia" w:cs="Times New Roman"/>
                <w:sz w:val="20"/>
              </w:rPr>
              <w:tab/>
              <w:t>10:36:40:576</w:t>
            </w:r>
            <w:r w:rsidRPr="007F7AA4">
              <w:rPr>
                <w:rFonts w:eastAsiaTheme="majorEastAsia" w:cs="Times New Roman"/>
                <w:sz w:val="20"/>
              </w:rPr>
              <w:tab/>
              <w:t>CPSW</w:t>
            </w:r>
            <w:r w:rsidRPr="007F7AA4">
              <w:rPr>
                <w:rFonts w:eastAsiaTheme="majorEastAsia" w:cs="Times New Roman"/>
                <w:sz w:val="20"/>
              </w:rPr>
              <w:tab/>
              <w:t>[MS-&gt;NW] C2K1XRTT CP_ACH_ORIGINATION</w:t>
            </w:r>
          </w:p>
          <w:p w14:paraId="42685DFF" w14:textId="77777777" w:rsidR="004D3694" w:rsidRPr="007F7AA4" w:rsidRDefault="004D3694" w:rsidP="004D3694">
            <w:pPr>
              <w:rPr>
                <w:rFonts w:eastAsiaTheme="majorEastAsia" w:cs="Times New Roman"/>
                <w:sz w:val="20"/>
              </w:rPr>
            </w:pPr>
            <w:r w:rsidRPr="007F7AA4">
              <w:rPr>
                <w:rFonts w:eastAsiaTheme="majorEastAsia" w:cs="Times New Roman"/>
                <w:sz w:val="20"/>
              </w:rPr>
              <w:t>OTA</w:t>
            </w:r>
            <w:r w:rsidRPr="007F7AA4">
              <w:rPr>
                <w:rFonts w:eastAsiaTheme="majorEastAsia" w:cs="Times New Roman"/>
                <w:sz w:val="20"/>
              </w:rPr>
              <w:tab/>
              <w:t>2991017</w:t>
            </w:r>
            <w:r w:rsidRPr="007F7AA4">
              <w:rPr>
                <w:rFonts w:eastAsiaTheme="majorEastAsia" w:cs="Times New Roman"/>
                <w:sz w:val="20"/>
              </w:rPr>
              <w:tab/>
              <w:t>53032130</w:t>
            </w:r>
            <w:r w:rsidRPr="007F7AA4">
              <w:rPr>
                <w:rFonts w:eastAsiaTheme="majorEastAsia" w:cs="Times New Roman"/>
                <w:sz w:val="20"/>
              </w:rPr>
              <w:tab/>
              <w:t>10:36:42:176</w:t>
            </w:r>
            <w:r w:rsidRPr="007F7AA4">
              <w:rPr>
                <w:rFonts w:eastAsiaTheme="majorEastAsia" w:cs="Times New Roman"/>
                <w:sz w:val="20"/>
              </w:rPr>
              <w:tab/>
              <w:t>CPSW</w:t>
            </w:r>
            <w:r w:rsidRPr="007F7AA4">
              <w:rPr>
                <w:rFonts w:eastAsiaTheme="majorEastAsia" w:cs="Times New Roman"/>
                <w:sz w:val="20"/>
              </w:rPr>
              <w:tab/>
              <w:t>[MS-&gt;NW] C2K1XRTT CP_RTC_ORDER_MESSAGE</w:t>
            </w:r>
          </w:p>
          <w:p w14:paraId="38EACDCA" w14:textId="77777777" w:rsidR="004D3694" w:rsidRPr="007F7AA4" w:rsidRDefault="004D3694" w:rsidP="004D3694">
            <w:pPr>
              <w:rPr>
                <w:rFonts w:eastAsiaTheme="majorEastAsia" w:cs="Times New Roman"/>
                <w:sz w:val="20"/>
              </w:rPr>
            </w:pPr>
            <w:r w:rsidRPr="007F7AA4">
              <w:rPr>
                <w:rFonts w:eastAsiaTheme="majorEastAsia" w:cs="Times New Roman"/>
                <w:sz w:val="20"/>
              </w:rPr>
              <w:t>SYS</w:t>
            </w:r>
            <w:r w:rsidRPr="007F7AA4">
              <w:rPr>
                <w:rFonts w:eastAsiaTheme="majorEastAsia" w:cs="Times New Roman"/>
                <w:sz w:val="20"/>
              </w:rPr>
              <w:tab/>
              <w:t>3273507</w:t>
            </w:r>
            <w:r w:rsidRPr="007F7AA4">
              <w:rPr>
                <w:rFonts w:eastAsiaTheme="majorEastAsia" w:cs="Times New Roman"/>
                <w:sz w:val="20"/>
              </w:rPr>
              <w:tab/>
              <w:t>53522012</w:t>
            </w:r>
            <w:r w:rsidRPr="007F7AA4">
              <w:rPr>
                <w:rFonts w:eastAsiaTheme="majorEastAsia" w:cs="Times New Roman"/>
                <w:sz w:val="20"/>
              </w:rPr>
              <w:tab/>
              <w:t>10:37:13:382</w:t>
            </w:r>
            <w:r w:rsidRPr="007F7AA4">
              <w:rPr>
                <w:rFonts w:eastAsiaTheme="majorEastAsia" w:cs="Times New Roman"/>
                <w:sz w:val="20"/>
              </w:rPr>
              <w:tab/>
              <w:t>NIL</w:t>
            </w:r>
            <w:r w:rsidRPr="007F7AA4">
              <w:rPr>
                <w:rFonts w:eastAsiaTheme="majorEastAsia" w:cs="Times New Roman"/>
                <w:sz w:val="20"/>
              </w:rPr>
              <w:tab/>
              <w:t>[AT_RX p40,ch14]ATD13168022107;</w:t>
            </w:r>
          </w:p>
          <w:p w14:paraId="6A573F0F" w14:textId="77777777" w:rsidR="004D3694" w:rsidRPr="007F7AA4" w:rsidRDefault="004D3694" w:rsidP="00A75695">
            <w:pPr>
              <w:rPr>
                <w:rFonts w:eastAsiaTheme="majorEastAsia" w:cs="Times New Roman"/>
              </w:rPr>
            </w:pPr>
          </w:p>
        </w:tc>
      </w:tr>
    </w:tbl>
    <w:p w14:paraId="668B3157" w14:textId="77777777" w:rsidR="00522E1B" w:rsidRPr="007F7AA4" w:rsidRDefault="00522E1B" w:rsidP="00522E1B">
      <w:pPr>
        <w:pStyle w:val="3"/>
        <w:spacing w:before="156" w:after="156"/>
        <w:rPr>
          <w:rFonts w:eastAsiaTheme="majorEastAsia" w:cs="Times New Roman"/>
        </w:rPr>
      </w:pPr>
      <w:bookmarkStart w:id="37" w:name="_Toc87714620"/>
      <w:r w:rsidRPr="007F7AA4">
        <w:rPr>
          <w:rFonts w:eastAsiaTheme="majorEastAsia" w:cs="Times New Roman"/>
        </w:rPr>
        <w:t>MT</w:t>
      </w:r>
      <w:r w:rsidRPr="007F7AA4">
        <w:rPr>
          <w:rFonts w:eastAsiaTheme="majorEastAsia" w:cs="Times New Roman"/>
        </w:rPr>
        <w:t>在呼叫接通时掉落</w:t>
      </w:r>
      <w:r w:rsidRPr="007F7AA4">
        <w:rPr>
          <w:rFonts w:eastAsiaTheme="majorEastAsia" w:cs="Times New Roman"/>
        </w:rPr>
        <w:t>VoTLE</w:t>
      </w:r>
      <w:bookmarkEnd w:id="37"/>
    </w:p>
    <w:p w14:paraId="04F0B8B1" w14:textId="77777777" w:rsidR="00B5703D" w:rsidRPr="007F7AA4" w:rsidRDefault="00B5703D" w:rsidP="00522E1B">
      <w:pPr>
        <w:rPr>
          <w:rFonts w:eastAsiaTheme="majorEastAsia" w:cs="Times New Roman"/>
        </w:rPr>
      </w:pPr>
      <w:r w:rsidRPr="007F7AA4">
        <w:rPr>
          <w:rFonts w:eastAsiaTheme="majorEastAsia" w:cs="Times New Roman"/>
          <w:color w:val="FF0000"/>
        </w:rPr>
        <w:t>网络以</w:t>
      </w:r>
      <w:r w:rsidRPr="007F7AA4">
        <w:rPr>
          <w:rFonts w:eastAsiaTheme="majorEastAsia" w:cs="Times New Roman"/>
          <w:color w:val="FF0000"/>
        </w:rPr>
        <w:t>CS Service Notification</w:t>
      </w:r>
      <w:r w:rsidRPr="007F7AA4">
        <w:rPr>
          <w:rFonts w:eastAsiaTheme="majorEastAsia" w:cs="Times New Roman"/>
          <w:color w:val="FF0000"/>
        </w:rPr>
        <w:t>方式寻呼连接态的</w:t>
      </w:r>
      <w:r w:rsidRPr="007F7AA4">
        <w:rPr>
          <w:rFonts w:eastAsiaTheme="majorEastAsia" w:cs="Times New Roman"/>
          <w:color w:val="FF0000"/>
        </w:rPr>
        <w:t>MT</w:t>
      </w:r>
      <w:r w:rsidRPr="007F7AA4">
        <w:rPr>
          <w:rFonts w:eastAsiaTheme="majorEastAsia" w:cs="Times New Roman"/>
          <w:color w:val="FF0000"/>
        </w:rPr>
        <w:t>导致</w:t>
      </w:r>
      <w:r w:rsidRPr="007F7AA4">
        <w:rPr>
          <w:rFonts w:eastAsiaTheme="majorEastAsia" w:cs="Times New Roman"/>
          <w:color w:val="FF0000"/>
        </w:rPr>
        <w:t>MT</w:t>
      </w:r>
      <w:r w:rsidRPr="007F7AA4">
        <w:rPr>
          <w:rFonts w:eastAsiaTheme="majorEastAsia" w:cs="Times New Roman"/>
          <w:color w:val="FF0000"/>
        </w:rPr>
        <w:t>须要</w:t>
      </w:r>
      <w:r w:rsidRPr="007F7AA4">
        <w:rPr>
          <w:rFonts w:eastAsiaTheme="majorEastAsia" w:cs="Times New Roman"/>
          <w:color w:val="FF0000"/>
        </w:rPr>
        <w:t>CSFB</w:t>
      </w:r>
      <w:r w:rsidRPr="007F7AA4">
        <w:rPr>
          <w:rFonts w:eastAsiaTheme="majorEastAsia" w:cs="Times New Roman"/>
          <w:color w:val="FF0000"/>
        </w:rPr>
        <w:t>到</w:t>
      </w:r>
      <w:r w:rsidRPr="007F7AA4">
        <w:rPr>
          <w:rFonts w:eastAsiaTheme="majorEastAsia" w:cs="Times New Roman"/>
          <w:color w:val="FF0000"/>
        </w:rPr>
        <w:t>CS</w:t>
      </w:r>
      <w:r w:rsidRPr="007F7AA4">
        <w:rPr>
          <w:rFonts w:eastAsiaTheme="majorEastAsia" w:cs="Times New Roman"/>
          <w:color w:val="FF0000"/>
        </w:rPr>
        <w:t>域来接听电话</w:t>
      </w:r>
      <w:r w:rsidRPr="007F7AA4">
        <w:rPr>
          <w:rFonts w:eastAsiaTheme="majorEastAsia" w:cs="Times New Roman"/>
        </w:rPr>
        <w:t>，网络侧对</w:t>
      </w:r>
      <w:r w:rsidRPr="007F7AA4">
        <w:rPr>
          <w:rFonts w:eastAsiaTheme="majorEastAsia" w:cs="Times New Roman"/>
        </w:rPr>
        <w:t>MT</w:t>
      </w:r>
      <w:r w:rsidRPr="007F7AA4">
        <w:rPr>
          <w:rFonts w:eastAsiaTheme="majorEastAsia" w:cs="Times New Roman"/>
        </w:rPr>
        <w:t>端被叫域选到</w:t>
      </w:r>
      <w:r w:rsidRPr="007F7AA4">
        <w:rPr>
          <w:rFonts w:eastAsiaTheme="majorEastAsia" w:cs="Times New Roman"/>
        </w:rPr>
        <w:t>CS</w:t>
      </w:r>
      <w:r w:rsidRPr="007F7AA4">
        <w:rPr>
          <w:rFonts w:eastAsiaTheme="majorEastAsia" w:cs="Times New Roman"/>
        </w:rPr>
        <w:t>导致的回落。</w:t>
      </w:r>
    </w:p>
    <w:p w14:paraId="21EA08DD" w14:textId="77777777" w:rsidR="00B5703D" w:rsidRPr="007F7AA4" w:rsidRDefault="00B5703D" w:rsidP="00522E1B">
      <w:pPr>
        <w:rPr>
          <w:rFonts w:eastAsiaTheme="majorEastAsia" w:cs="Times New Roman"/>
        </w:rPr>
      </w:pPr>
      <w:r w:rsidRPr="007F7AA4">
        <w:rPr>
          <w:rFonts w:eastAsiaTheme="majorEastAsia" w:cs="Times New Roman"/>
        </w:rPr>
        <w:t>电话结束后，</w:t>
      </w:r>
      <w:r w:rsidRPr="007F7AA4">
        <w:rPr>
          <w:rFonts w:eastAsiaTheme="majorEastAsia" w:cs="Times New Roman"/>
        </w:rPr>
        <w:t>MT</w:t>
      </w:r>
      <w:r w:rsidRPr="007F7AA4">
        <w:rPr>
          <w:rFonts w:eastAsiaTheme="majorEastAsia" w:cs="Times New Roman"/>
        </w:rPr>
        <w:t>端重新</w:t>
      </w:r>
      <w:r w:rsidRPr="007F7AA4">
        <w:rPr>
          <w:rFonts w:eastAsiaTheme="majorEastAsia" w:cs="Times New Roman"/>
        </w:rPr>
        <w:t>Attach</w:t>
      </w:r>
      <w:r w:rsidRPr="007F7AA4">
        <w:rPr>
          <w:rFonts w:eastAsiaTheme="majorEastAsia" w:cs="Times New Roman"/>
        </w:rPr>
        <w:t>到</w:t>
      </w:r>
      <w:r w:rsidRPr="007F7AA4">
        <w:rPr>
          <w:rFonts w:eastAsiaTheme="majorEastAsia" w:cs="Times New Roman"/>
        </w:rPr>
        <w:t>LTE</w:t>
      </w:r>
      <w:r w:rsidRPr="007F7AA4">
        <w:rPr>
          <w:rFonts w:eastAsiaTheme="majorEastAsia" w:cs="Times New Roman"/>
        </w:rPr>
        <w:t>和重新注册</w:t>
      </w:r>
      <w:r w:rsidRPr="007F7AA4">
        <w:rPr>
          <w:rFonts w:eastAsiaTheme="majorEastAsia" w:cs="Times New Roman"/>
        </w:rPr>
        <w:t>IMS</w:t>
      </w:r>
      <w:r w:rsidRPr="007F7AA4">
        <w:rPr>
          <w:rFonts w:eastAsiaTheme="majorEastAsia" w:cs="Times New Roman"/>
        </w:rPr>
        <w:t>。</w:t>
      </w:r>
    </w:p>
    <w:p w14:paraId="2A62C05B" w14:textId="77777777" w:rsidR="00B5703D" w:rsidRPr="007F7AA4" w:rsidRDefault="00B5703D" w:rsidP="00522E1B">
      <w:pPr>
        <w:rPr>
          <w:rFonts w:eastAsiaTheme="majorEastAsia" w:cs="Times New Roman"/>
        </w:rPr>
      </w:pPr>
    </w:p>
    <w:p w14:paraId="05140D6F" w14:textId="77777777" w:rsidR="006458E6" w:rsidRPr="007F7AA4" w:rsidRDefault="00522E1B" w:rsidP="00AD25F7">
      <w:pPr>
        <w:rPr>
          <w:rFonts w:eastAsiaTheme="majorEastAsia" w:cs="Times New Roman"/>
        </w:rPr>
      </w:pPr>
      <w:r w:rsidRPr="007F7AA4">
        <w:rPr>
          <w:rFonts w:eastAsiaTheme="majorEastAsia" w:cs="Times New Roman"/>
        </w:rPr>
        <w:t>示例</w:t>
      </w:r>
      <w:r w:rsidRPr="007F7AA4">
        <w:rPr>
          <w:rFonts w:eastAsiaTheme="majorEastAsia" w:cs="Times New Roman"/>
        </w:rPr>
        <w:t>JIRA</w:t>
      </w:r>
      <w:r w:rsidRPr="007F7AA4">
        <w:rPr>
          <w:rFonts w:eastAsiaTheme="majorEastAsia" w:cs="Times New Roman"/>
        </w:rPr>
        <w:t>：</w:t>
      </w:r>
      <w:r w:rsidRPr="007F7AA4">
        <w:rPr>
          <w:rFonts w:eastAsiaTheme="majorEastAsia" w:cs="Times New Roman"/>
        </w:rPr>
        <w:t>UPGR5G-4012 FT_G7-R_ShenZhen_</w:t>
      </w:r>
      <w:r w:rsidRPr="007F7AA4">
        <w:rPr>
          <w:rFonts w:eastAsiaTheme="majorEastAsia" w:cs="Times New Roman"/>
        </w:rPr>
        <w:t>卡</w:t>
      </w:r>
      <w:r w:rsidRPr="007F7AA4">
        <w:rPr>
          <w:rFonts w:eastAsiaTheme="majorEastAsia" w:cs="Times New Roman"/>
        </w:rPr>
        <w:t>1</w:t>
      </w:r>
      <w:r w:rsidRPr="007F7AA4">
        <w:rPr>
          <w:rFonts w:eastAsiaTheme="majorEastAsia" w:cs="Times New Roman"/>
        </w:rPr>
        <w:t>主卡联通</w:t>
      </w:r>
      <w:r w:rsidRPr="007F7AA4">
        <w:rPr>
          <w:rFonts w:eastAsiaTheme="majorEastAsia" w:cs="Times New Roman"/>
        </w:rPr>
        <w:t>4V+</w:t>
      </w:r>
      <w:r w:rsidRPr="007F7AA4">
        <w:rPr>
          <w:rFonts w:eastAsiaTheme="majorEastAsia" w:cs="Times New Roman"/>
        </w:rPr>
        <w:t>卡</w:t>
      </w:r>
      <w:r w:rsidRPr="007F7AA4">
        <w:rPr>
          <w:rFonts w:eastAsiaTheme="majorEastAsia" w:cs="Times New Roman"/>
        </w:rPr>
        <w:t>2</w:t>
      </w:r>
      <w:r w:rsidRPr="007F7AA4">
        <w:rPr>
          <w:rFonts w:eastAsiaTheme="majorEastAsia" w:cs="Times New Roman"/>
        </w:rPr>
        <w:t>副卡电信</w:t>
      </w:r>
      <w:r w:rsidRPr="007F7AA4">
        <w:rPr>
          <w:rFonts w:eastAsiaTheme="majorEastAsia" w:cs="Times New Roman"/>
        </w:rPr>
        <w:t>4V_idle&amp;ps</w:t>
      </w:r>
      <w:r w:rsidRPr="007F7AA4">
        <w:rPr>
          <w:rFonts w:eastAsiaTheme="majorEastAsia" w:cs="Times New Roman"/>
        </w:rPr>
        <w:t>态，偶现起呼及通话时掉</w:t>
      </w:r>
      <w:r w:rsidRPr="007F7AA4">
        <w:rPr>
          <w:rFonts w:eastAsiaTheme="majorEastAsia" w:cs="Times New Roman"/>
        </w:rPr>
        <w:t>VOLTE</w:t>
      </w:r>
      <w:r w:rsidRPr="007F7AA4">
        <w:rPr>
          <w:rFonts w:eastAsiaTheme="majorEastAsia" w:cs="Times New Roman"/>
        </w:rPr>
        <w:t>（</w:t>
      </w:r>
      <w:r w:rsidRPr="007F7AA4">
        <w:rPr>
          <w:rFonts w:eastAsiaTheme="majorEastAsia" w:cs="Times New Roman"/>
        </w:rPr>
        <w:t>rate</w:t>
      </w:r>
      <w:r w:rsidRPr="007F7AA4">
        <w:rPr>
          <w:rFonts w:eastAsiaTheme="majorEastAsia" w:cs="Times New Roman"/>
        </w:rPr>
        <w:t>：</w:t>
      </w:r>
      <w:r w:rsidRPr="007F7AA4">
        <w:rPr>
          <w:rFonts w:eastAsiaTheme="majorEastAsia" w:cs="Times New Roman"/>
        </w:rPr>
        <w:t>3/60</w:t>
      </w:r>
      <w:r w:rsidRPr="007F7AA4">
        <w:rPr>
          <w:rFonts w:eastAsiaTheme="majorEastAsia" w:cs="Times New Roman"/>
        </w:rPr>
        <w:t>）</w:t>
      </w:r>
      <w:r w:rsidRPr="007F7AA4">
        <w:rPr>
          <w:rFonts w:eastAsiaTheme="majorEastAsia" w:cs="Times New Roman"/>
        </w:rPr>
        <w:t xml:space="preserve">_0115 </w:t>
      </w:r>
    </w:p>
    <w:tbl>
      <w:tblPr>
        <w:tblStyle w:val="a7"/>
        <w:tblW w:w="0" w:type="auto"/>
        <w:tblLook w:val="04A0" w:firstRow="1" w:lastRow="0" w:firstColumn="1" w:lastColumn="0" w:noHBand="0" w:noVBand="1"/>
      </w:tblPr>
      <w:tblGrid>
        <w:gridCol w:w="13454"/>
      </w:tblGrid>
      <w:tr w:rsidR="006458E6" w:rsidRPr="007F7AA4" w14:paraId="720A5743" w14:textId="77777777" w:rsidTr="006458E6">
        <w:tc>
          <w:tcPr>
            <w:tcW w:w="13454" w:type="dxa"/>
          </w:tcPr>
          <w:p w14:paraId="21375801" w14:textId="77777777" w:rsidR="006458E6" w:rsidRPr="007F7AA4" w:rsidRDefault="006458E6" w:rsidP="006458E6">
            <w:pPr>
              <w:rPr>
                <w:rFonts w:eastAsiaTheme="majorEastAsia" w:cs="Times New Roman"/>
              </w:rPr>
            </w:pPr>
            <w:r w:rsidRPr="007F7AA4">
              <w:rPr>
                <w:rFonts w:eastAsiaTheme="majorEastAsia" w:cs="Times New Roman"/>
              </w:rPr>
              <w:t>#3 Log</w:t>
            </w:r>
            <w:r w:rsidRPr="007F7AA4">
              <w:rPr>
                <w:rFonts w:eastAsiaTheme="majorEastAsia" w:cs="Times New Roman"/>
              </w:rPr>
              <w:t>分析</w:t>
            </w:r>
          </w:p>
          <w:p w14:paraId="6337F08F" w14:textId="77777777" w:rsidR="006458E6" w:rsidRPr="007F7AA4" w:rsidRDefault="006458E6" w:rsidP="006458E6">
            <w:pPr>
              <w:rPr>
                <w:rFonts w:eastAsiaTheme="majorEastAsia" w:cs="Times New Roman"/>
              </w:rPr>
            </w:pPr>
          </w:p>
          <w:p w14:paraId="741481C0" w14:textId="77777777" w:rsidR="006458E6" w:rsidRPr="007F7AA4" w:rsidRDefault="006458E6" w:rsidP="006458E6">
            <w:pPr>
              <w:rPr>
                <w:rFonts w:eastAsiaTheme="majorEastAsia" w:cs="Times New Roman"/>
                <w:sz w:val="20"/>
              </w:rPr>
            </w:pPr>
            <w:r w:rsidRPr="007F7AA4">
              <w:rPr>
                <w:rFonts w:eastAsiaTheme="majorEastAsia" w:cs="Times New Roman"/>
                <w:sz w:val="20"/>
              </w:rPr>
              <w:t>Type</w:t>
            </w:r>
            <w:r w:rsidRPr="007F7AA4">
              <w:rPr>
                <w:rFonts w:eastAsiaTheme="majorEastAsia" w:cs="Times New Roman"/>
                <w:sz w:val="20"/>
              </w:rPr>
              <w:tab/>
              <w:t>Index</w:t>
            </w:r>
            <w:r w:rsidRPr="007F7AA4">
              <w:rPr>
                <w:rFonts w:eastAsiaTheme="majorEastAsia" w:cs="Times New Roman"/>
                <w:sz w:val="20"/>
              </w:rPr>
              <w:tab/>
              <w:t>Time</w:t>
            </w:r>
            <w:r w:rsidRPr="007F7AA4">
              <w:rPr>
                <w:rFonts w:eastAsiaTheme="majorEastAsia" w:cs="Times New Roman"/>
                <w:sz w:val="20"/>
              </w:rPr>
              <w:tab/>
              <w:t>Local Time</w:t>
            </w:r>
            <w:r w:rsidRPr="007F7AA4">
              <w:rPr>
                <w:rFonts w:eastAsiaTheme="majorEastAsia" w:cs="Times New Roman"/>
                <w:sz w:val="20"/>
              </w:rPr>
              <w:tab/>
              <w:t>Module</w:t>
            </w:r>
            <w:r w:rsidRPr="007F7AA4">
              <w:rPr>
                <w:rFonts w:eastAsiaTheme="majorEastAsia" w:cs="Times New Roman"/>
                <w:sz w:val="20"/>
              </w:rPr>
              <w:tab/>
              <w:t>Message</w:t>
            </w:r>
            <w:r w:rsidRPr="007F7AA4">
              <w:rPr>
                <w:rFonts w:eastAsiaTheme="majorEastAsia" w:cs="Times New Roman"/>
                <w:sz w:val="20"/>
              </w:rPr>
              <w:tab/>
              <w:t>Comment</w:t>
            </w:r>
            <w:r w:rsidRPr="007F7AA4">
              <w:rPr>
                <w:rFonts w:eastAsiaTheme="majorEastAsia" w:cs="Times New Roman"/>
                <w:sz w:val="20"/>
              </w:rPr>
              <w:tab/>
              <w:t>Time Differences</w:t>
            </w:r>
          </w:p>
          <w:p w14:paraId="51C2A0DB" w14:textId="77777777" w:rsidR="006458E6" w:rsidRPr="007F7AA4" w:rsidRDefault="006458E6" w:rsidP="006458E6">
            <w:pPr>
              <w:rPr>
                <w:rFonts w:eastAsiaTheme="majorEastAsia" w:cs="Times New Roman"/>
                <w:sz w:val="20"/>
              </w:rPr>
            </w:pPr>
            <w:r w:rsidRPr="007F7AA4">
              <w:rPr>
                <w:rFonts w:eastAsiaTheme="majorEastAsia" w:cs="Times New Roman"/>
                <w:sz w:val="20"/>
              </w:rPr>
              <w:t>OTA</w:t>
            </w:r>
            <w:r w:rsidRPr="007F7AA4">
              <w:rPr>
                <w:rFonts w:eastAsiaTheme="majorEastAsia" w:cs="Times New Roman"/>
                <w:sz w:val="20"/>
              </w:rPr>
              <w:tab/>
              <w:t>146831</w:t>
            </w:r>
            <w:r w:rsidRPr="007F7AA4">
              <w:rPr>
                <w:rFonts w:eastAsiaTheme="majorEastAsia" w:cs="Times New Roman"/>
                <w:sz w:val="20"/>
              </w:rPr>
              <w:tab/>
              <w:t>73961091</w:t>
            </w:r>
            <w:r w:rsidRPr="007F7AA4">
              <w:rPr>
                <w:rFonts w:eastAsiaTheme="majorEastAsia" w:cs="Times New Roman"/>
                <w:sz w:val="20"/>
              </w:rPr>
              <w:tab/>
              <w:t>11:29:13:831</w:t>
            </w:r>
            <w:r w:rsidRPr="007F7AA4">
              <w:rPr>
                <w:rFonts w:eastAsiaTheme="majorEastAsia" w:cs="Times New Roman"/>
                <w:sz w:val="20"/>
              </w:rPr>
              <w:tab/>
              <w:t>EMM_NASMSG</w:t>
            </w:r>
            <w:r w:rsidRPr="007F7AA4">
              <w:rPr>
                <w:rFonts w:eastAsiaTheme="majorEastAsia" w:cs="Times New Roman"/>
                <w:sz w:val="20"/>
              </w:rPr>
              <w:tab/>
              <w:t xml:space="preserve">[NW-&gt;MS] </w:t>
            </w:r>
            <w:r w:rsidRPr="007F7AA4">
              <w:rPr>
                <w:rFonts w:eastAsiaTheme="majorEastAsia" w:cs="Times New Roman"/>
                <w:b/>
                <w:color w:val="FF0000"/>
                <w:sz w:val="20"/>
              </w:rPr>
              <w:t>EMM_CS_Service_Notification</w:t>
            </w:r>
            <w:r w:rsidRPr="007F7AA4">
              <w:rPr>
                <w:rFonts w:eastAsiaTheme="majorEastAsia" w:cs="Times New Roman"/>
                <w:sz w:val="20"/>
              </w:rPr>
              <w:t>(paging identity="TMSI_PAGING_TYPE")</w:t>
            </w:r>
          </w:p>
          <w:p w14:paraId="32A1C002" w14:textId="77777777" w:rsidR="006458E6" w:rsidRPr="007F7AA4" w:rsidRDefault="006458E6" w:rsidP="006458E6">
            <w:pPr>
              <w:rPr>
                <w:rFonts w:eastAsiaTheme="majorEastAsia" w:cs="Times New Roman"/>
                <w:sz w:val="20"/>
              </w:rPr>
            </w:pPr>
            <w:r w:rsidRPr="007F7AA4">
              <w:rPr>
                <w:rFonts w:eastAsiaTheme="majorEastAsia" w:cs="Times New Roman"/>
                <w:sz w:val="20"/>
              </w:rPr>
              <w:t>OTA</w:t>
            </w:r>
            <w:r w:rsidRPr="007F7AA4">
              <w:rPr>
                <w:rFonts w:eastAsiaTheme="majorEastAsia" w:cs="Times New Roman"/>
                <w:sz w:val="20"/>
              </w:rPr>
              <w:tab/>
              <w:t>147455</w:t>
            </w:r>
            <w:r w:rsidRPr="007F7AA4">
              <w:rPr>
                <w:rFonts w:eastAsiaTheme="majorEastAsia" w:cs="Times New Roman"/>
                <w:sz w:val="20"/>
              </w:rPr>
              <w:tab/>
              <w:t>73961149</w:t>
            </w:r>
            <w:r w:rsidRPr="007F7AA4">
              <w:rPr>
                <w:rFonts w:eastAsiaTheme="majorEastAsia" w:cs="Times New Roman"/>
                <w:sz w:val="20"/>
              </w:rPr>
              <w:tab/>
              <w:t>11:29:13:831</w:t>
            </w:r>
            <w:r w:rsidRPr="007F7AA4">
              <w:rPr>
                <w:rFonts w:eastAsiaTheme="majorEastAsia" w:cs="Times New Roman"/>
                <w:sz w:val="20"/>
              </w:rPr>
              <w:tab/>
              <w:t>EMM_NASMSG</w:t>
            </w:r>
            <w:r w:rsidRPr="007F7AA4">
              <w:rPr>
                <w:rFonts w:eastAsiaTheme="majorEastAsia" w:cs="Times New Roman"/>
                <w:sz w:val="20"/>
              </w:rPr>
              <w:tab/>
              <w:t xml:space="preserve">[MS-&gt;NW] </w:t>
            </w:r>
            <w:r w:rsidRPr="007F7AA4">
              <w:rPr>
                <w:rFonts w:eastAsiaTheme="majorEastAsia" w:cs="Times New Roman"/>
                <w:b/>
                <w:color w:val="FF0000"/>
                <w:sz w:val="20"/>
              </w:rPr>
              <w:t>EMM_Extended_Service_Request</w:t>
            </w:r>
            <w:r w:rsidRPr="007F7AA4">
              <w:rPr>
                <w:rFonts w:eastAsiaTheme="majorEastAsia" w:cs="Times New Roman"/>
                <w:sz w:val="20"/>
              </w:rPr>
              <w:t>(service type="MT_CSFB", CSFB response="CSFB_ACCEPTED_BY_UE")</w:t>
            </w:r>
          </w:p>
          <w:p w14:paraId="024FED63" w14:textId="77777777" w:rsidR="006458E6" w:rsidRPr="007F7AA4" w:rsidRDefault="006458E6" w:rsidP="006458E6">
            <w:pPr>
              <w:rPr>
                <w:rFonts w:eastAsiaTheme="majorEastAsia" w:cs="Times New Roman"/>
                <w:sz w:val="20"/>
              </w:rPr>
            </w:pPr>
            <w:r w:rsidRPr="007F7AA4">
              <w:rPr>
                <w:rFonts w:eastAsiaTheme="majorEastAsia" w:cs="Times New Roman"/>
                <w:sz w:val="20"/>
              </w:rPr>
              <w:t>PS</w:t>
            </w:r>
            <w:r w:rsidRPr="007F7AA4">
              <w:rPr>
                <w:rFonts w:eastAsiaTheme="majorEastAsia" w:cs="Times New Roman"/>
                <w:sz w:val="20"/>
              </w:rPr>
              <w:tab/>
              <w:t>150245</w:t>
            </w:r>
            <w:r w:rsidRPr="007F7AA4">
              <w:rPr>
                <w:rFonts w:eastAsiaTheme="majorEastAsia" w:cs="Times New Roman"/>
                <w:sz w:val="20"/>
              </w:rPr>
              <w:tab/>
              <w:t>73962841</w:t>
            </w:r>
            <w:r w:rsidRPr="007F7AA4">
              <w:rPr>
                <w:rFonts w:eastAsiaTheme="majorEastAsia" w:cs="Times New Roman"/>
                <w:sz w:val="20"/>
              </w:rPr>
              <w:tab/>
              <w:t>11:29:14:031</w:t>
            </w:r>
            <w:r w:rsidRPr="007F7AA4">
              <w:rPr>
                <w:rFonts w:eastAsiaTheme="majorEastAsia" w:cs="Times New Roman"/>
                <w:sz w:val="20"/>
              </w:rPr>
              <w:tab/>
              <w:t>ERRC_CEL</w:t>
            </w:r>
            <w:r w:rsidRPr="007F7AA4">
              <w:rPr>
                <w:rFonts w:eastAsiaTheme="majorEastAsia" w:cs="Times New Roman"/>
                <w:sz w:val="20"/>
              </w:rPr>
              <w:tab/>
              <w:t>[CEL_DI/LV] IR from LTE begin, type[IR_TYPE_REDIRECT], target_RAT[RAT_TYPE_UAS_FDD]</w:t>
            </w:r>
          </w:p>
          <w:p w14:paraId="4F52AE94" w14:textId="77777777" w:rsidR="006458E6" w:rsidRPr="007F7AA4" w:rsidRDefault="006458E6" w:rsidP="006458E6">
            <w:pPr>
              <w:rPr>
                <w:rFonts w:eastAsiaTheme="majorEastAsia" w:cs="Times New Roman"/>
                <w:sz w:val="20"/>
              </w:rPr>
            </w:pPr>
            <w:r w:rsidRPr="007F7AA4">
              <w:rPr>
                <w:rFonts w:eastAsiaTheme="majorEastAsia" w:cs="Times New Roman"/>
                <w:sz w:val="20"/>
              </w:rPr>
              <w:t>OTA</w:t>
            </w:r>
            <w:r w:rsidRPr="007F7AA4">
              <w:rPr>
                <w:rFonts w:eastAsiaTheme="majorEastAsia" w:cs="Times New Roman"/>
                <w:sz w:val="20"/>
              </w:rPr>
              <w:tab/>
              <w:t>151943</w:t>
            </w:r>
            <w:r w:rsidRPr="007F7AA4">
              <w:rPr>
                <w:rFonts w:eastAsiaTheme="majorEastAsia" w:cs="Times New Roman"/>
                <w:sz w:val="20"/>
              </w:rPr>
              <w:tab/>
              <w:t>73975630</w:t>
            </w:r>
            <w:r w:rsidRPr="007F7AA4">
              <w:rPr>
                <w:rFonts w:eastAsiaTheme="majorEastAsia" w:cs="Times New Roman"/>
                <w:sz w:val="20"/>
              </w:rPr>
              <w:tab/>
              <w:t>11:29:14:676</w:t>
            </w:r>
            <w:r w:rsidRPr="007F7AA4">
              <w:rPr>
                <w:rFonts w:eastAsiaTheme="majorEastAsia" w:cs="Times New Roman"/>
                <w:sz w:val="20"/>
              </w:rPr>
              <w:tab/>
              <w:t>MM</w:t>
            </w:r>
            <w:r w:rsidRPr="007F7AA4">
              <w:rPr>
                <w:rFonts w:eastAsiaTheme="majorEastAsia" w:cs="Times New Roman"/>
                <w:sz w:val="20"/>
              </w:rPr>
              <w:tab/>
              <w:t>[MS-&gt;NW] MM__PAGING_RESPONSE</w:t>
            </w:r>
          </w:p>
          <w:p w14:paraId="320045C6" w14:textId="77777777" w:rsidR="006458E6" w:rsidRPr="007F7AA4" w:rsidRDefault="006458E6" w:rsidP="006458E6">
            <w:pPr>
              <w:rPr>
                <w:rFonts w:eastAsiaTheme="majorEastAsia" w:cs="Times New Roman"/>
                <w:sz w:val="20"/>
              </w:rPr>
            </w:pPr>
            <w:r w:rsidRPr="007F7AA4">
              <w:rPr>
                <w:rFonts w:eastAsiaTheme="majorEastAsia" w:cs="Times New Roman"/>
                <w:sz w:val="20"/>
              </w:rPr>
              <w:t>PS</w:t>
            </w:r>
            <w:r w:rsidRPr="007F7AA4">
              <w:rPr>
                <w:rFonts w:eastAsiaTheme="majorEastAsia" w:cs="Times New Roman"/>
                <w:sz w:val="20"/>
              </w:rPr>
              <w:tab/>
              <w:t>152977</w:t>
            </w:r>
            <w:r w:rsidRPr="007F7AA4">
              <w:rPr>
                <w:rFonts w:eastAsiaTheme="majorEastAsia" w:cs="Times New Roman"/>
                <w:sz w:val="20"/>
              </w:rPr>
              <w:tab/>
              <w:t>73975742</w:t>
            </w:r>
            <w:r w:rsidRPr="007F7AA4">
              <w:rPr>
                <w:rFonts w:eastAsiaTheme="majorEastAsia" w:cs="Times New Roman"/>
                <w:sz w:val="20"/>
              </w:rPr>
              <w:tab/>
              <w:t>11:29:14:876</w:t>
            </w:r>
            <w:r w:rsidRPr="007F7AA4">
              <w:rPr>
                <w:rFonts w:eastAsiaTheme="majorEastAsia" w:cs="Times New Roman"/>
                <w:sz w:val="20"/>
              </w:rPr>
              <w:tab/>
              <w:t>ERRC_CEL</w:t>
            </w:r>
            <w:r w:rsidRPr="007F7AA4">
              <w:rPr>
                <w:rFonts w:eastAsiaTheme="majorEastAsia" w:cs="Times New Roman"/>
                <w:sz w:val="20"/>
              </w:rPr>
              <w:tab/>
              <w:t>[CEL_DI/LV] IR from LTE end--, type[IR_TYPE_REDIRECT], target_RAT[RAT_TYPE_UAS_FDD], result[IR_RESULT_SUCCESS]</w:t>
            </w:r>
          </w:p>
          <w:p w14:paraId="4F819DE3" w14:textId="77777777" w:rsidR="006458E6" w:rsidRPr="007F7AA4" w:rsidRDefault="006458E6" w:rsidP="006458E6">
            <w:pPr>
              <w:rPr>
                <w:rFonts w:eastAsiaTheme="majorEastAsia" w:cs="Times New Roman"/>
                <w:sz w:val="20"/>
              </w:rPr>
            </w:pPr>
            <w:r w:rsidRPr="007F7AA4">
              <w:rPr>
                <w:rFonts w:eastAsiaTheme="majorEastAsia" w:cs="Times New Roman"/>
                <w:sz w:val="20"/>
              </w:rPr>
              <w:t>OTA</w:t>
            </w:r>
            <w:r w:rsidRPr="007F7AA4">
              <w:rPr>
                <w:rFonts w:eastAsiaTheme="majorEastAsia" w:cs="Times New Roman"/>
                <w:sz w:val="20"/>
              </w:rPr>
              <w:tab/>
              <w:t>161298</w:t>
            </w:r>
            <w:r w:rsidRPr="007F7AA4">
              <w:rPr>
                <w:rFonts w:eastAsiaTheme="majorEastAsia" w:cs="Times New Roman"/>
                <w:sz w:val="20"/>
              </w:rPr>
              <w:tab/>
              <w:t>74004616</w:t>
            </w:r>
            <w:r w:rsidRPr="007F7AA4">
              <w:rPr>
                <w:rFonts w:eastAsiaTheme="majorEastAsia" w:cs="Times New Roman"/>
                <w:sz w:val="20"/>
              </w:rPr>
              <w:tab/>
              <w:t>11:29:16:677</w:t>
            </w:r>
            <w:r w:rsidRPr="007F7AA4">
              <w:rPr>
                <w:rFonts w:eastAsiaTheme="majorEastAsia" w:cs="Times New Roman"/>
                <w:sz w:val="20"/>
              </w:rPr>
              <w:tab/>
              <w:t>CC</w:t>
            </w:r>
            <w:r w:rsidRPr="007F7AA4">
              <w:rPr>
                <w:rFonts w:eastAsiaTheme="majorEastAsia" w:cs="Times New Roman"/>
                <w:sz w:val="20"/>
              </w:rPr>
              <w:tab/>
              <w:t>[NW-&gt;MS] CC__SETUP</w:t>
            </w:r>
          </w:p>
          <w:p w14:paraId="3A92E8F4" w14:textId="77777777" w:rsidR="006458E6" w:rsidRPr="007F7AA4" w:rsidRDefault="006458E6" w:rsidP="006458E6">
            <w:pPr>
              <w:rPr>
                <w:rFonts w:eastAsiaTheme="majorEastAsia" w:cs="Times New Roman"/>
                <w:sz w:val="20"/>
              </w:rPr>
            </w:pPr>
            <w:r w:rsidRPr="007F7AA4">
              <w:rPr>
                <w:rFonts w:eastAsiaTheme="majorEastAsia" w:cs="Times New Roman"/>
                <w:sz w:val="20"/>
              </w:rPr>
              <w:t>OTA</w:t>
            </w:r>
            <w:r w:rsidRPr="007F7AA4">
              <w:rPr>
                <w:rFonts w:eastAsiaTheme="majorEastAsia" w:cs="Times New Roman"/>
                <w:sz w:val="20"/>
              </w:rPr>
              <w:tab/>
              <w:t>161595</w:t>
            </w:r>
            <w:r w:rsidRPr="007F7AA4">
              <w:rPr>
                <w:rFonts w:eastAsiaTheme="majorEastAsia" w:cs="Times New Roman"/>
                <w:sz w:val="20"/>
              </w:rPr>
              <w:tab/>
              <w:t>74004705</w:t>
            </w:r>
            <w:r w:rsidRPr="007F7AA4">
              <w:rPr>
                <w:rFonts w:eastAsiaTheme="majorEastAsia" w:cs="Times New Roman"/>
                <w:sz w:val="20"/>
              </w:rPr>
              <w:tab/>
              <w:t>11:29:16:677</w:t>
            </w:r>
            <w:r w:rsidRPr="007F7AA4">
              <w:rPr>
                <w:rFonts w:eastAsiaTheme="majorEastAsia" w:cs="Times New Roman"/>
                <w:sz w:val="20"/>
              </w:rPr>
              <w:tab/>
              <w:t>CC</w:t>
            </w:r>
            <w:r w:rsidRPr="007F7AA4">
              <w:rPr>
                <w:rFonts w:eastAsiaTheme="majorEastAsia" w:cs="Times New Roman"/>
                <w:sz w:val="20"/>
              </w:rPr>
              <w:tab/>
              <w:t>[MS-&gt;NW] CC__CALL_CONFIRMED</w:t>
            </w:r>
          </w:p>
          <w:p w14:paraId="30FFAA2A" w14:textId="77777777" w:rsidR="006458E6" w:rsidRPr="007F7AA4" w:rsidRDefault="006458E6" w:rsidP="006458E6">
            <w:pPr>
              <w:rPr>
                <w:rFonts w:eastAsiaTheme="majorEastAsia" w:cs="Times New Roman"/>
                <w:sz w:val="20"/>
              </w:rPr>
            </w:pPr>
            <w:r w:rsidRPr="007F7AA4">
              <w:rPr>
                <w:rFonts w:eastAsiaTheme="majorEastAsia" w:cs="Times New Roman"/>
                <w:sz w:val="20"/>
              </w:rPr>
              <w:t>OTA</w:t>
            </w:r>
            <w:r w:rsidRPr="007F7AA4">
              <w:rPr>
                <w:rFonts w:eastAsiaTheme="majorEastAsia" w:cs="Times New Roman"/>
                <w:sz w:val="20"/>
              </w:rPr>
              <w:tab/>
              <w:t>163125</w:t>
            </w:r>
            <w:r w:rsidRPr="007F7AA4">
              <w:rPr>
                <w:rFonts w:eastAsiaTheme="majorEastAsia" w:cs="Times New Roman"/>
                <w:sz w:val="20"/>
              </w:rPr>
              <w:tab/>
              <w:t>74011814</w:t>
            </w:r>
            <w:r w:rsidRPr="007F7AA4">
              <w:rPr>
                <w:rFonts w:eastAsiaTheme="majorEastAsia" w:cs="Times New Roman"/>
                <w:sz w:val="20"/>
              </w:rPr>
              <w:tab/>
              <w:t>11:29:17:077</w:t>
            </w:r>
            <w:r w:rsidRPr="007F7AA4">
              <w:rPr>
                <w:rFonts w:eastAsiaTheme="majorEastAsia" w:cs="Times New Roman"/>
                <w:sz w:val="20"/>
              </w:rPr>
              <w:tab/>
              <w:t>CC</w:t>
            </w:r>
            <w:r w:rsidRPr="007F7AA4">
              <w:rPr>
                <w:rFonts w:eastAsiaTheme="majorEastAsia" w:cs="Times New Roman"/>
                <w:sz w:val="20"/>
              </w:rPr>
              <w:tab/>
              <w:t>[MS-&gt;NW] CC__ALERTING</w:t>
            </w:r>
          </w:p>
          <w:p w14:paraId="5B2FD8B6" w14:textId="77777777" w:rsidR="006458E6" w:rsidRPr="007F7AA4" w:rsidRDefault="006458E6" w:rsidP="006458E6">
            <w:pPr>
              <w:rPr>
                <w:rFonts w:eastAsiaTheme="majorEastAsia" w:cs="Times New Roman"/>
                <w:sz w:val="20"/>
              </w:rPr>
            </w:pPr>
            <w:r w:rsidRPr="007F7AA4">
              <w:rPr>
                <w:rFonts w:eastAsiaTheme="majorEastAsia" w:cs="Times New Roman"/>
                <w:sz w:val="20"/>
              </w:rPr>
              <w:t>SYS</w:t>
            </w:r>
            <w:r w:rsidRPr="007F7AA4">
              <w:rPr>
                <w:rFonts w:eastAsiaTheme="majorEastAsia" w:cs="Times New Roman"/>
                <w:sz w:val="20"/>
              </w:rPr>
              <w:tab/>
              <w:t>169048</w:t>
            </w:r>
            <w:r w:rsidRPr="007F7AA4">
              <w:rPr>
                <w:rFonts w:eastAsiaTheme="majorEastAsia" w:cs="Times New Roman"/>
                <w:sz w:val="20"/>
              </w:rPr>
              <w:tab/>
              <w:t>74053955</w:t>
            </w:r>
            <w:r w:rsidRPr="007F7AA4">
              <w:rPr>
                <w:rFonts w:eastAsiaTheme="majorEastAsia" w:cs="Times New Roman"/>
                <w:sz w:val="20"/>
              </w:rPr>
              <w:tab/>
              <w:t>11:29:19:878</w:t>
            </w:r>
            <w:r w:rsidRPr="007F7AA4">
              <w:rPr>
                <w:rFonts w:eastAsiaTheme="majorEastAsia" w:cs="Times New Roman"/>
                <w:sz w:val="20"/>
              </w:rPr>
              <w:tab/>
              <w:t>NIL</w:t>
            </w:r>
            <w:r w:rsidRPr="007F7AA4">
              <w:rPr>
                <w:rFonts w:eastAsiaTheme="majorEastAsia" w:cs="Times New Roman"/>
                <w:sz w:val="20"/>
              </w:rPr>
              <w:tab/>
              <w:t>[AT_RX p35,ch3]ATA</w:t>
            </w:r>
          </w:p>
          <w:p w14:paraId="55999495" w14:textId="77777777" w:rsidR="006458E6" w:rsidRPr="007F7AA4" w:rsidRDefault="006458E6" w:rsidP="006458E6">
            <w:pPr>
              <w:rPr>
                <w:rFonts w:eastAsiaTheme="majorEastAsia" w:cs="Times New Roman"/>
                <w:sz w:val="20"/>
              </w:rPr>
            </w:pPr>
          </w:p>
          <w:p w14:paraId="7FE6097E" w14:textId="77777777" w:rsidR="006458E6" w:rsidRPr="007F7AA4" w:rsidRDefault="006458E6" w:rsidP="006458E6">
            <w:pPr>
              <w:rPr>
                <w:rFonts w:eastAsiaTheme="majorEastAsia" w:cs="Times New Roman"/>
                <w:sz w:val="20"/>
              </w:rPr>
            </w:pPr>
            <w:r w:rsidRPr="007F7AA4">
              <w:rPr>
                <w:rFonts w:eastAsiaTheme="majorEastAsia" w:cs="Times New Roman"/>
                <w:sz w:val="20"/>
              </w:rPr>
              <w:t>OTA</w:t>
            </w:r>
            <w:r w:rsidRPr="007F7AA4">
              <w:rPr>
                <w:rFonts w:eastAsiaTheme="majorEastAsia" w:cs="Times New Roman"/>
                <w:sz w:val="20"/>
              </w:rPr>
              <w:tab/>
              <w:t>169077</w:t>
            </w:r>
            <w:r w:rsidRPr="007F7AA4">
              <w:rPr>
                <w:rFonts w:eastAsiaTheme="majorEastAsia" w:cs="Times New Roman"/>
                <w:sz w:val="20"/>
              </w:rPr>
              <w:tab/>
              <w:t>74053964</w:t>
            </w:r>
            <w:r w:rsidRPr="007F7AA4">
              <w:rPr>
                <w:rFonts w:eastAsiaTheme="majorEastAsia" w:cs="Times New Roman"/>
                <w:sz w:val="20"/>
              </w:rPr>
              <w:tab/>
              <w:t>11:29:19:878</w:t>
            </w:r>
            <w:r w:rsidRPr="007F7AA4">
              <w:rPr>
                <w:rFonts w:eastAsiaTheme="majorEastAsia" w:cs="Times New Roman"/>
                <w:sz w:val="20"/>
              </w:rPr>
              <w:tab/>
              <w:t>CC</w:t>
            </w:r>
            <w:r w:rsidRPr="007F7AA4">
              <w:rPr>
                <w:rFonts w:eastAsiaTheme="majorEastAsia" w:cs="Times New Roman"/>
                <w:sz w:val="20"/>
              </w:rPr>
              <w:tab/>
              <w:t>[MS-&gt;NW] CC__CONNECT</w:t>
            </w:r>
          </w:p>
          <w:p w14:paraId="37072028" w14:textId="77777777" w:rsidR="006458E6" w:rsidRPr="007F7AA4" w:rsidRDefault="006458E6" w:rsidP="006458E6">
            <w:pPr>
              <w:rPr>
                <w:rFonts w:eastAsiaTheme="majorEastAsia" w:cs="Times New Roman"/>
                <w:sz w:val="20"/>
              </w:rPr>
            </w:pPr>
            <w:r w:rsidRPr="007F7AA4">
              <w:rPr>
                <w:rFonts w:eastAsiaTheme="majorEastAsia" w:cs="Times New Roman"/>
                <w:sz w:val="20"/>
              </w:rPr>
              <w:t>OTA</w:t>
            </w:r>
            <w:r w:rsidRPr="007F7AA4">
              <w:rPr>
                <w:rFonts w:eastAsiaTheme="majorEastAsia" w:cs="Times New Roman"/>
                <w:sz w:val="20"/>
              </w:rPr>
              <w:tab/>
              <w:t>283853</w:t>
            </w:r>
            <w:r w:rsidRPr="007F7AA4">
              <w:rPr>
                <w:rFonts w:eastAsiaTheme="majorEastAsia" w:cs="Times New Roman"/>
                <w:sz w:val="20"/>
              </w:rPr>
              <w:tab/>
              <w:t>74228222</w:t>
            </w:r>
            <w:r w:rsidRPr="007F7AA4">
              <w:rPr>
                <w:rFonts w:eastAsiaTheme="majorEastAsia" w:cs="Times New Roman"/>
                <w:sz w:val="20"/>
              </w:rPr>
              <w:tab/>
              <w:t>11:29:30:888</w:t>
            </w:r>
            <w:r w:rsidRPr="007F7AA4">
              <w:rPr>
                <w:rFonts w:eastAsiaTheme="majorEastAsia" w:cs="Times New Roman"/>
                <w:sz w:val="20"/>
              </w:rPr>
              <w:tab/>
              <w:t>CC</w:t>
            </w:r>
            <w:r w:rsidRPr="007F7AA4">
              <w:rPr>
                <w:rFonts w:eastAsiaTheme="majorEastAsia" w:cs="Times New Roman"/>
                <w:sz w:val="20"/>
              </w:rPr>
              <w:tab/>
              <w:t>[MS-&gt;NW] CC__DISCONNECT</w:t>
            </w:r>
          </w:p>
          <w:p w14:paraId="27698243" w14:textId="77777777" w:rsidR="006458E6" w:rsidRPr="007F7AA4" w:rsidRDefault="006458E6" w:rsidP="006458E6">
            <w:pPr>
              <w:rPr>
                <w:rFonts w:eastAsiaTheme="majorEastAsia" w:cs="Times New Roman"/>
                <w:sz w:val="20"/>
              </w:rPr>
            </w:pPr>
            <w:r w:rsidRPr="007F7AA4">
              <w:rPr>
                <w:rFonts w:eastAsiaTheme="majorEastAsia" w:cs="Times New Roman"/>
                <w:sz w:val="20"/>
              </w:rPr>
              <w:t>OTA</w:t>
            </w:r>
            <w:r w:rsidRPr="007F7AA4">
              <w:rPr>
                <w:rFonts w:eastAsiaTheme="majorEastAsia" w:cs="Times New Roman"/>
                <w:sz w:val="20"/>
              </w:rPr>
              <w:tab/>
              <w:t>286396</w:t>
            </w:r>
            <w:r w:rsidRPr="007F7AA4">
              <w:rPr>
                <w:rFonts w:eastAsiaTheme="majorEastAsia" w:cs="Times New Roman"/>
                <w:sz w:val="20"/>
              </w:rPr>
              <w:tab/>
              <w:t>74231800</w:t>
            </w:r>
            <w:r w:rsidRPr="007F7AA4">
              <w:rPr>
                <w:rFonts w:eastAsiaTheme="majorEastAsia" w:cs="Times New Roman"/>
                <w:sz w:val="20"/>
              </w:rPr>
              <w:tab/>
              <w:t>11:29:31:088</w:t>
            </w:r>
            <w:r w:rsidRPr="007F7AA4">
              <w:rPr>
                <w:rFonts w:eastAsiaTheme="majorEastAsia" w:cs="Times New Roman"/>
                <w:sz w:val="20"/>
              </w:rPr>
              <w:tab/>
              <w:t>CC</w:t>
            </w:r>
            <w:r w:rsidRPr="007F7AA4">
              <w:rPr>
                <w:rFonts w:eastAsiaTheme="majorEastAsia" w:cs="Times New Roman"/>
                <w:sz w:val="20"/>
              </w:rPr>
              <w:tab/>
              <w:t>[NW-&gt;MS] CC__RELEASE</w:t>
            </w:r>
          </w:p>
          <w:p w14:paraId="15B7151E" w14:textId="77777777" w:rsidR="006458E6" w:rsidRPr="007F7AA4" w:rsidRDefault="006458E6" w:rsidP="006458E6">
            <w:pPr>
              <w:rPr>
                <w:rFonts w:eastAsiaTheme="majorEastAsia" w:cs="Times New Roman"/>
                <w:sz w:val="20"/>
              </w:rPr>
            </w:pPr>
            <w:r w:rsidRPr="007F7AA4">
              <w:rPr>
                <w:rFonts w:eastAsiaTheme="majorEastAsia" w:cs="Times New Roman"/>
                <w:sz w:val="20"/>
              </w:rPr>
              <w:t>OTA</w:t>
            </w:r>
            <w:r w:rsidRPr="007F7AA4">
              <w:rPr>
                <w:rFonts w:eastAsiaTheme="majorEastAsia" w:cs="Times New Roman"/>
                <w:sz w:val="20"/>
              </w:rPr>
              <w:tab/>
              <w:t>286400</w:t>
            </w:r>
            <w:r w:rsidRPr="007F7AA4">
              <w:rPr>
                <w:rFonts w:eastAsiaTheme="majorEastAsia" w:cs="Times New Roman"/>
                <w:sz w:val="20"/>
              </w:rPr>
              <w:tab/>
              <w:t>74231802</w:t>
            </w:r>
            <w:r w:rsidRPr="007F7AA4">
              <w:rPr>
                <w:rFonts w:eastAsiaTheme="majorEastAsia" w:cs="Times New Roman"/>
                <w:sz w:val="20"/>
              </w:rPr>
              <w:tab/>
              <w:t>11:29:31:088</w:t>
            </w:r>
            <w:r w:rsidRPr="007F7AA4">
              <w:rPr>
                <w:rFonts w:eastAsiaTheme="majorEastAsia" w:cs="Times New Roman"/>
                <w:sz w:val="20"/>
              </w:rPr>
              <w:tab/>
              <w:t>CC</w:t>
            </w:r>
            <w:r w:rsidRPr="007F7AA4">
              <w:rPr>
                <w:rFonts w:eastAsiaTheme="majorEastAsia" w:cs="Times New Roman"/>
                <w:sz w:val="20"/>
              </w:rPr>
              <w:tab/>
              <w:t>[MS-&gt;NW] CC__RELEASE_COMPLETE</w:t>
            </w:r>
          </w:p>
          <w:p w14:paraId="2BB1CC08" w14:textId="77777777" w:rsidR="006458E6" w:rsidRPr="007F7AA4" w:rsidRDefault="006458E6" w:rsidP="006458E6">
            <w:pPr>
              <w:rPr>
                <w:rFonts w:eastAsiaTheme="majorEastAsia" w:cs="Times New Roman"/>
                <w:sz w:val="20"/>
              </w:rPr>
            </w:pPr>
            <w:r w:rsidRPr="007F7AA4">
              <w:rPr>
                <w:rFonts w:eastAsiaTheme="majorEastAsia" w:cs="Times New Roman"/>
                <w:sz w:val="20"/>
              </w:rPr>
              <w:t>PS</w:t>
            </w:r>
            <w:r w:rsidRPr="007F7AA4">
              <w:rPr>
                <w:rFonts w:eastAsiaTheme="majorEastAsia" w:cs="Times New Roman"/>
                <w:sz w:val="20"/>
              </w:rPr>
              <w:tab/>
              <w:t>298496</w:t>
            </w:r>
            <w:r w:rsidRPr="007F7AA4">
              <w:rPr>
                <w:rFonts w:eastAsiaTheme="majorEastAsia" w:cs="Times New Roman"/>
                <w:sz w:val="20"/>
              </w:rPr>
              <w:tab/>
              <w:t>74241817</w:t>
            </w:r>
            <w:r w:rsidRPr="007F7AA4">
              <w:rPr>
                <w:rFonts w:eastAsiaTheme="majorEastAsia" w:cs="Times New Roman"/>
                <w:sz w:val="20"/>
              </w:rPr>
              <w:tab/>
              <w:t>11:29:31:888</w:t>
            </w:r>
            <w:r w:rsidRPr="007F7AA4">
              <w:rPr>
                <w:rFonts w:eastAsiaTheme="majorEastAsia" w:cs="Times New Roman"/>
                <w:sz w:val="20"/>
              </w:rPr>
              <w:tab/>
              <w:t>ERRC_CEL</w:t>
            </w:r>
            <w:r w:rsidRPr="007F7AA4">
              <w:rPr>
                <w:rFonts w:eastAsiaTheme="majorEastAsia" w:cs="Times New Roman"/>
                <w:sz w:val="20"/>
              </w:rPr>
              <w:tab/>
              <w:t>[CEL_DI/LV] IR to LTE begin, type[IR_TYPE_REDIRECT(AFR)], source_RAT[RAT_TYPE_UAS_FDD]</w:t>
            </w:r>
          </w:p>
          <w:p w14:paraId="5EED2838" w14:textId="77777777" w:rsidR="006458E6" w:rsidRPr="007F7AA4" w:rsidRDefault="006458E6" w:rsidP="006458E6">
            <w:pPr>
              <w:rPr>
                <w:rFonts w:eastAsiaTheme="majorEastAsia" w:cs="Times New Roman"/>
                <w:sz w:val="20"/>
              </w:rPr>
            </w:pPr>
            <w:r w:rsidRPr="007F7AA4">
              <w:rPr>
                <w:rFonts w:eastAsiaTheme="majorEastAsia" w:cs="Times New Roman"/>
                <w:sz w:val="20"/>
              </w:rPr>
              <w:t>OTA</w:t>
            </w:r>
            <w:r w:rsidRPr="007F7AA4">
              <w:rPr>
                <w:rFonts w:eastAsiaTheme="majorEastAsia" w:cs="Times New Roman"/>
                <w:sz w:val="20"/>
              </w:rPr>
              <w:tab/>
              <w:t>299395</w:t>
            </w:r>
            <w:r w:rsidRPr="007F7AA4">
              <w:rPr>
                <w:rFonts w:eastAsiaTheme="majorEastAsia" w:cs="Times New Roman"/>
                <w:sz w:val="20"/>
              </w:rPr>
              <w:tab/>
              <w:t>74242806</w:t>
            </w:r>
            <w:r w:rsidRPr="007F7AA4">
              <w:rPr>
                <w:rFonts w:eastAsiaTheme="majorEastAsia" w:cs="Times New Roman"/>
                <w:sz w:val="20"/>
              </w:rPr>
              <w:tab/>
              <w:t>11:29:31:888</w:t>
            </w:r>
            <w:r w:rsidRPr="007F7AA4">
              <w:rPr>
                <w:rFonts w:eastAsiaTheme="majorEastAsia" w:cs="Times New Roman"/>
                <w:sz w:val="20"/>
              </w:rPr>
              <w:tab/>
              <w:t>ERRC_SYS</w:t>
            </w:r>
            <w:r w:rsidRPr="007F7AA4">
              <w:rPr>
                <w:rFonts w:eastAsiaTheme="majorEastAsia" w:cs="Times New Roman"/>
                <w:sz w:val="20"/>
              </w:rPr>
              <w:tab/>
              <w:t>[NW-&gt;MS] SystemInformationBlockType1 (EARFCN[3740], PCI[14])</w:t>
            </w:r>
          </w:p>
          <w:p w14:paraId="4B2CD9F7" w14:textId="77777777" w:rsidR="006458E6" w:rsidRPr="007F7AA4" w:rsidRDefault="006458E6" w:rsidP="006458E6">
            <w:pPr>
              <w:rPr>
                <w:rFonts w:eastAsiaTheme="majorEastAsia" w:cs="Times New Roman"/>
                <w:sz w:val="20"/>
              </w:rPr>
            </w:pPr>
            <w:r w:rsidRPr="007F7AA4">
              <w:rPr>
                <w:rFonts w:eastAsiaTheme="majorEastAsia" w:cs="Times New Roman"/>
                <w:sz w:val="20"/>
              </w:rPr>
              <w:t>PS</w:t>
            </w:r>
            <w:r w:rsidRPr="007F7AA4">
              <w:rPr>
                <w:rFonts w:eastAsiaTheme="majorEastAsia" w:cs="Times New Roman"/>
                <w:sz w:val="20"/>
              </w:rPr>
              <w:tab/>
              <w:t>300530</w:t>
            </w:r>
            <w:r w:rsidRPr="007F7AA4">
              <w:rPr>
                <w:rFonts w:eastAsiaTheme="majorEastAsia" w:cs="Times New Roman"/>
                <w:sz w:val="20"/>
              </w:rPr>
              <w:tab/>
              <w:t>74243150</w:t>
            </w:r>
            <w:r w:rsidRPr="007F7AA4">
              <w:rPr>
                <w:rFonts w:eastAsiaTheme="majorEastAsia" w:cs="Times New Roman"/>
                <w:sz w:val="20"/>
              </w:rPr>
              <w:tab/>
              <w:t>11:29:31:888</w:t>
            </w:r>
            <w:r w:rsidRPr="007F7AA4">
              <w:rPr>
                <w:rFonts w:eastAsiaTheme="majorEastAsia" w:cs="Times New Roman"/>
                <w:sz w:val="20"/>
              </w:rPr>
              <w:tab/>
              <w:t>ERRC_CEL</w:t>
            </w:r>
            <w:r w:rsidRPr="007F7AA4">
              <w:rPr>
                <w:rFonts w:eastAsiaTheme="majorEastAsia" w:cs="Times New Roman"/>
                <w:sz w:val="20"/>
              </w:rPr>
              <w:tab/>
              <w:t>[CEL_DI/LV] IR to LTE end--, type[IR_TYPE_REDIRECT(AFR)], source_RAT[RAT_TYPE_UAS_FDD], result[IR_RESULT_SUCCESS]</w:t>
            </w:r>
          </w:p>
          <w:p w14:paraId="12B2A89B" w14:textId="77777777" w:rsidR="006458E6" w:rsidRPr="007F7AA4" w:rsidRDefault="006458E6" w:rsidP="006458E6">
            <w:pPr>
              <w:rPr>
                <w:rFonts w:eastAsiaTheme="majorEastAsia" w:cs="Times New Roman"/>
                <w:sz w:val="20"/>
              </w:rPr>
            </w:pPr>
            <w:r w:rsidRPr="007F7AA4">
              <w:rPr>
                <w:rFonts w:eastAsiaTheme="majorEastAsia" w:cs="Times New Roman"/>
                <w:sz w:val="20"/>
              </w:rPr>
              <w:t>PS</w:t>
            </w:r>
            <w:r w:rsidRPr="007F7AA4">
              <w:rPr>
                <w:rFonts w:eastAsiaTheme="majorEastAsia" w:cs="Times New Roman"/>
                <w:sz w:val="20"/>
              </w:rPr>
              <w:tab/>
              <w:t>307844</w:t>
            </w:r>
            <w:r w:rsidRPr="007F7AA4">
              <w:rPr>
                <w:rFonts w:eastAsiaTheme="majorEastAsia" w:cs="Times New Roman"/>
                <w:sz w:val="20"/>
              </w:rPr>
              <w:tab/>
              <w:t>74245081</w:t>
            </w:r>
            <w:r w:rsidRPr="007F7AA4">
              <w:rPr>
                <w:rFonts w:eastAsiaTheme="majorEastAsia" w:cs="Times New Roman"/>
                <w:sz w:val="20"/>
              </w:rPr>
              <w:tab/>
              <w:t>11:29:32:088</w:t>
            </w:r>
            <w:r w:rsidRPr="007F7AA4">
              <w:rPr>
                <w:rFonts w:eastAsiaTheme="majorEastAsia" w:cs="Times New Roman"/>
                <w:sz w:val="20"/>
              </w:rPr>
              <w:tab/>
              <w:t>EMM</w:t>
            </w:r>
            <w:r w:rsidRPr="007F7AA4">
              <w:rPr>
                <w:rFonts w:eastAsiaTheme="majorEastAsia" w:cs="Times New Roman"/>
                <w:sz w:val="20"/>
              </w:rPr>
              <w:tab/>
              <w:t>[EMM TIMER] TIMER ID: EMM_T3410 is started by EMM</w:t>
            </w:r>
          </w:p>
          <w:p w14:paraId="6AFB0DE9" w14:textId="77777777" w:rsidR="006458E6" w:rsidRPr="007F7AA4" w:rsidRDefault="006458E6" w:rsidP="006458E6">
            <w:pPr>
              <w:rPr>
                <w:rFonts w:eastAsiaTheme="majorEastAsia" w:cs="Times New Roman"/>
                <w:sz w:val="20"/>
              </w:rPr>
            </w:pPr>
            <w:r w:rsidRPr="007F7AA4">
              <w:rPr>
                <w:rFonts w:eastAsiaTheme="majorEastAsia" w:cs="Times New Roman"/>
                <w:sz w:val="20"/>
              </w:rPr>
              <w:t>OTA</w:t>
            </w:r>
            <w:r w:rsidRPr="007F7AA4">
              <w:rPr>
                <w:rFonts w:eastAsiaTheme="majorEastAsia" w:cs="Times New Roman"/>
                <w:sz w:val="20"/>
              </w:rPr>
              <w:tab/>
              <w:t>307896</w:t>
            </w:r>
            <w:r w:rsidRPr="007F7AA4">
              <w:rPr>
                <w:rFonts w:eastAsiaTheme="majorEastAsia" w:cs="Times New Roman"/>
                <w:sz w:val="20"/>
              </w:rPr>
              <w:tab/>
              <w:t>74245093</w:t>
            </w:r>
            <w:r w:rsidRPr="007F7AA4">
              <w:rPr>
                <w:rFonts w:eastAsiaTheme="majorEastAsia" w:cs="Times New Roman"/>
                <w:sz w:val="20"/>
              </w:rPr>
              <w:tab/>
              <w:t>11:29:32:088</w:t>
            </w:r>
            <w:r w:rsidRPr="007F7AA4">
              <w:rPr>
                <w:rFonts w:eastAsiaTheme="majorEastAsia" w:cs="Times New Roman"/>
                <w:sz w:val="20"/>
              </w:rPr>
              <w:tab/>
              <w:t>EMM_NASMSG</w:t>
            </w:r>
            <w:r w:rsidRPr="007F7AA4">
              <w:rPr>
                <w:rFonts w:eastAsiaTheme="majorEastAsia" w:cs="Times New Roman"/>
                <w:sz w:val="20"/>
              </w:rPr>
              <w:tab/>
              <w:t>[MS-&gt;NW] EMM_Attach_Request(EPS attach type="EMM_ATTACH_TYPE_COMBINED_ATTACH")</w:t>
            </w:r>
          </w:p>
          <w:p w14:paraId="3C51880D" w14:textId="77777777" w:rsidR="006458E6" w:rsidRPr="007F7AA4" w:rsidRDefault="006458E6" w:rsidP="006458E6">
            <w:pPr>
              <w:rPr>
                <w:rFonts w:eastAsiaTheme="majorEastAsia" w:cs="Times New Roman"/>
                <w:sz w:val="20"/>
              </w:rPr>
            </w:pPr>
            <w:r w:rsidRPr="007F7AA4">
              <w:rPr>
                <w:rFonts w:eastAsiaTheme="majorEastAsia" w:cs="Times New Roman"/>
                <w:sz w:val="20"/>
              </w:rPr>
              <w:t>OTA</w:t>
            </w:r>
            <w:r w:rsidRPr="007F7AA4">
              <w:rPr>
                <w:rFonts w:eastAsiaTheme="majorEastAsia" w:cs="Times New Roman"/>
                <w:sz w:val="20"/>
              </w:rPr>
              <w:tab/>
              <w:t>314157</w:t>
            </w:r>
            <w:r w:rsidRPr="007F7AA4">
              <w:rPr>
                <w:rFonts w:eastAsiaTheme="majorEastAsia" w:cs="Times New Roman"/>
                <w:sz w:val="20"/>
              </w:rPr>
              <w:tab/>
              <w:t>74257471</w:t>
            </w:r>
            <w:r w:rsidRPr="007F7AA4">
              <w:rPr>
                <w:rFonts w:eastAsiaTheme="majorEastAsia" w:cs="Times New Roman"/>
                <w:sz w:val="20"/>
              </w:rPr>
              <w:tab/>
              <w:t>11:29:32:890</w:t>
            </w:r>
            <w:r w:rsidRPr="007F7AA4">
              <w:rPr>
                <w:rFonts w:eastAsiaTheme="majorEastAsia" w:cs="Times New Roman"/>
                <w:sz w:val="20"/>
              </w:rPr>
              <w:tab/>
              <w:t>EMM_NASMSG</w:t>
            </w:r>
            <w:r w:rsidRPr="007F7AA4">
              <w:rPr>
                <w:rFonts w:eastAsiaTheme="majorEastAsia" w:cs="Times New Roman"/>
                <w:sz w:val="20"/>
              </w:rPr>
              <w:tab/>
              <w:t>[NW-&gt;MS] EMM_Attach_Accept(EPS attach result="EMM_ATTACH_RESULT_COMBINED_ATTACHED")</w:t>
            </w:r>
          </w:p>
          <w:p w14:paraId="1EDD1D7C" w14:textId="77777777" w:rsidR="006458E6" w:rsidRPr="007F7AA4" w:rsidRDefault="006458E6" w:rsidP="006458E6">
            <w:pPr>
              <w:rPr>
                <w:rFonts w:eastAsiaTheme="majorEastAsia" w:cs="Times New Roman"/>
                <w:sz w:val="20"/>
              </w:rPr>
            </w:pPr>
            <w:r w:rsidRPr="007F7AA4">
              <w:rPr>
                <w:rFonts w:eastAsiaTheme="majorEastAsia" w:cs="Times New Roman"/>
                <w:sz w:val="20"/>
              </w:rPr>
              <w:t>OTA</w:t>
            </w:r>
            <w:r w:rsidRPr="007F7AA4">
              <w:rPr>
                <w:rFonts w:eastAsiaTheme="majorEastAsia" w:cs="Times New Roman"/>
                <w:sz w:val="20"/>
              </w:rPr>
              <w:tab/>
              <w:t>314751</w:t>
            </w:r>
            <w:r w:rsidRPr="007F7AA4">
              <w:rPr>
                <w:rFonts w:eastAsiaTheme="majorEastAsia" w:cs="Times New Roman"/>
                <w:sz w:val="20"/>
              </w:rPr>
              <w:tab/>
              <w:t>74257597</w:t>
            </w:r>
            <w:r w:rsidRPr="007F7AA4">
              <w:rPr>
                <w:rFonts w:eastAsiaTheme="majorEastAsia" w:cs="Times New Roman"/>
                <w:sz w:val="20"/>
              </w:rPr>
              <w:tab/>
              <w:t>11:29:32:890</w:t>
            </w:r>
            <w:r w:rsidRPr="007F7AA4">
              <w:rPr>
                <w:rFonts w:eastAsiaTheme="majorEastAsia" w:cs="Times New Roman"/>
                <w:sz w:val="20"/>
              </w:rPr>
              <w:tab/>
              <w:t>EMM_NASMSG</w:t>
            </w:r>
            <w:r w:rsidRPr="007F7AA4">
              <w:rPr>
                <w:rFonts w:eastAsiaTheme="majorEastAsia" w:cs="Times New Roman"/>
                <w:sz w:val="20"/>
              </w:rPr>
              <w:tab/>
              <w:t>[MS-&gt;NW] EMM_Attach_Complete</w:t>
            </w:r>
          </w:p>
          <w:p w14:paraId="23C0F1D2" w14:textId="77777777" w:rsidR="006458E6" w:rsidRPr="007F7AA4" w:rsidRDefault="006458E6" w:rsidP="006458E6">
            <w:pPr>
              <w:rPr>
                <w:rFonts w:eastAsiaTheme="majorEastAsia" w:cs="Times New Roman"/>
                <w:sz w:val="20"/>
              </w:rPr>
            </w:pPr>
            <w:r w:rsidRPr="007F7AA4">
              <w:rPr>
                <w:rFonts w:eastAsiaTheme="majorEastAsia" w:cs="Times New Roman"/>
                <w:sz w:val="20"/>
              </w:rPr>
              <w:t>OTA</w:t>
            </w:r>
            <w:r w:rsidRPr="007F7AA4">
              <w:rPr>
                <w:rFonts w:eastAsiaTheme="majorEastAsia" w:cs="Times New Roman"/>
                <w:sz w:val="20"/>
              </w:rPr>
              <w:tab/>
              <w:t>327663</w:t>
            </w:r>
            <w:r w:rsidRPr="007F7AA4">
              <w:rPr>
                <w:rFonts w:eastAsiaTheme="majorEastAsia" w:cs="Times New Roman"/>
                <w:sz w:val="20"/>
              </w:rPr>
              <w:tab/>
              <w:t>74264802</w:t>
            </w:r>
            <w:r w:rsidRPr="007F7AA4">
              <w:rPr>
                <w:rFonts w:eastAsiaTheme="majorEastAsia" w:cs="Times New Roman"/>
                <w:sz w:val="20"/>
              </w:rPr>
              <w:tab/>
              <w:t>11:29:33:290</w:t>
            </w:r>
            <w:r w:rsidRPr="007F7AA4">
              <w:rPr>
                <w:rFonts w:eastAsiaTheme="majorEastAsia" w:cs="Times New Roman"/>
                <w:sz w:val="20"/>
              </w:rPr>
              <w:tab/>
              <w:t>ESM</w:t>
            </w:r>
            <w:r w:rsidRPr="007F7AA4">
              <w:rPr>
                <w:rFonts w:eastAsiaTheme="majorEastAsia" w:cs="Times New Roman"/>
                <w:sz w:val="20"/>
              </w:rPr>
              <w:tab/>
              <w:t>[NW-&gt;MS] ESM_MSG_ACTIVATE_DEFAULT_EPS_BEARER_CONTEXT_REQUEST (PTI:6, EBI:6)</w:t>
            </w:r>
          </w:p>
          <w:p w14:paraId="3C09BB9D" w14:textId="77777777" w:rsidR="006458E6" w:rsidRPr="007F7AA4" w:rsidRDefault="006458E6" w:rsidP="006458E6">
            <w:pPr>
              <w:rPr>
                <w:rFonts w:eastAsiaTheme="majorEastAsia" w:cs="Times New Roman"/>
                <w:sz w:val="20"/>
              </w:rPr>
            </w:pPr>
            <w:r w:rsidRPr="007F7AA4">
              <w:rPr>
                <w:rFonts w:eastAsiaTheme="majorEastAsia" w:cs="Times New Roman"/>
                <w:sz w:val="20"/>
              </w:rPr>
              <w:t>OTA</w:t>
            </w:r>
            <w:r w:rsidRPr="007F7AA4">
              <w:rPr>
                <w:rFonts w:eastAsiaTheme="majorEastAsia" w:cs="Times New Roman"/>
                <w:sz w:val="20"/>
              </w:rPr>
              <w:tab/>
              <w:t>327798</w:t>
            </w:r>
            <w:r w:rsidRPr="007F7AA4">
              <w:rPr>
                <w:rFonts w:eastAsiaTheme="majorEastAsia" w:cs="Times New Roman"/>
                <w:sz w:val="20"/>
              </w:rPr>
              <w:tab/>
              <w:t>74264828</w:t>
            </w:r>
            <w:r w:rsidRPr="007F7AA4">
              <w:rPr>
                <w:rFonts w:eastAsiaTheme="majorEastAsia" w:cs="Times New Roman"/>
                <w:sz w:val="20"/>
              </w:rPr>
              <w:tab/>
              <w:t>11:29:33:290</w:t>
            </w:r>
            <w:r w:rsidRPr="007F7AA4">
              <w:rPr>
                <w:rFonts w:eastAsiaTheme="majorEastAsia" w:cs="Times New Roman"/>
                <w:sz w:val="20"/>
              </w:rPr>
              <w:tab/>
              <w:t>ESM</w:t>
            </w:r>
            <w:r w:rsidRPr="007F7AA4">
              <w:rPr>
                <w:rFonts w:eastAsiaTheme="majorEastAsia" w:cs="Times New Roman"/>
                <w:sz w:val="20"/>
              </w:rPr>
              <w:tab/>
              <w:t>[MS-&gt;NW] ESM_MSG_ACTIVATE_DEFAULT_EPS_BEARER_CONTEXT_ACCEPT (PTI:0, EBI:6)</w:t>
            </w:r>
          </w:p>
          <w:p w14:paraId="5C6F43F6" w14:textId="77777777" w:rsidR="006458E6" w:rsidRPr="007F7AA4" w:rsidRDefault="006458E6" w:rsidP="006458E6">
            <w:pPr>
              <w:rPr>
                <w:rFonts w:eastAsiaTheme="majorEastAsia" w:cs="Times New Roman"/>
                <w:sz w:val="20"/>
              </w:rPr>
            </w:pPr>
            <w:r w:rsidRPr="007F7AA4">
              <w:rPr>
                <w:rFonts w:eastAsiaTheme="majorEastAsia" w:cs="Times New Roman"/>
                <w:sz w:val="20"/>
              </w:rPr>
              <w:t>SIP</w:t>
            </w:r>
            <w:r w:rsidRPr="007F7AA4">
              <w:rPr>
                <w:rFonts w:eastAsiaTheme="majorEastAsia" w:cs="Times New Roman"/>
                <w:sz w:val="20"/>
              </w:rPr>
              <w:tab/>
              <w:t>1</w:t>
            </w:r>
            <w:r w:rsidRPr="007F7AA4">
              <w:rPr>
                <w:rFonts w:eastAsiaTheme="majorEastAsia" w:cs="Times New Roman"/>
                <w:sz w:val="20"/>
              </w:rPr>
              <w:tab/>
              <w:t>74274713</w:t>
            </w:r>
            <w:r w:rsidRPr="007F7AA4">
              <w:rPr>
                <w:rFonts w:eastAsiaTheme="majorEastAsia" w:cs="Times New Roman"/>
                <w:sz w:val="20"/>
              </w:rPr>
              <w:tab/>
              <w:t>11:29:33:890</w:t>
            </w:r>
            <w:r w:rsidRPr="007F7AA4">
              <w:rPr>
                <w:rFonts w:eastAsiaTheme="majorEastAsia" w:cs="Times New Roman"/>
                <w:sz w:val="20"/>
              </w:rPr>
              <w:tab/>
            </w:r>
            <w:r w:rsidRPr="007F7AA4">
              <w:rPr>
                <w:rFonts w:eastAsiaTheme="majorEastAsia" w:cs="Times New Roman"/>
                <w:sz w:val="20"/>
              </w:rPr>
              <w:tab/>
              <w:t>[MS-&gt;NW][P1][S1]REGISTER sip:ims.mnc001.mcc460.3gppnetwork.org SIP/2.0</w:t>
            </w:r>
          </w:p>
          <w:p w14:paraId="338F0A9C" w14:textId="77777777" w:rsidR="006458E6" w:rsidRPr="007F7AA4" w:rsidRDefault="006458E6" w:rsidP="006458E6">
            <w:pPr>
              <w:rPr>
                <w:rFonts w:eastAsiaTheme="majorEastAsia" w:cs="Times New Roman"/>
                <w:sz w:val="20"/>
              </w:rPr>
            </w:pPr>
            <w:r w:rsidRPr="007F7AA4">
              <w:rPr>
                <w:rFonts w:eastAsiaTheme="majorEastAsia" w:cs="Times New Roman"/>
                <w:sz w:val="20"/>
              </w:rPr>
              <w:t>SIP</w:t>
            </w:r>
            <w:r w:rsidRPr="007F7AA4">
              <w:rPr>
                <w:rFonts w:eastAsiaTheme="majorEastAsia" w:cs="Times New Roman"/>
                <w:sz w:val="20"/>
              </w:rPr>
              <w:tab/>
              <w:t>2</w:t>
            </w:r>
            <w:r w:rsidRPr="007F7AA4">
              <w:rPr>
                <w:rFonts w:eastAsiaTheme="majorEastAsia" w:cs="Times New Roman"/>
                <w:sz w:val="20"/>
              </w:rPr>
              <w:tab/>
              <w:t>74277967</w:t>
            </w:r>
            <w:r w:rsidRPr="007F7AA4">
              <w:rPr>
                <w:rFonts w:eastAsiaTheme="majorEastAsia" w:cs="Times New Roman"/>
                <w:sz w:val="20"/>
              </w:rPr>
              <w:tab/>
              <w:t>11:29:34:090</w:t>
            </w:r>
            <w:r w:rsidRPr="007F7AA4">
              <w:rPr>
                <w:rFonts w:eastAsiaTheme="majorEastAsia" w:cs="Times New Roman"/>
                <w:sz w:val="20"/>
              </w:rPr>
              <w:tab/>
            </w:r>
            <w:r w:rsidRPr="007F7AA4">
              <w:rPr>
                <w:rFonts w:eastAsiaTheme="majorEastAsia" w:cs="Times New Roman"/>
                <w:sz w:val="20"/>
              </w:rPr>
              <w:tab/>
              <w:t>[NW-&gt;MS][P1][S1]SIP/2.0 401 Unauthorized</w:t>
            </w:r>
          </w:p>
          <w:p w14:paraId="1196DF23" w14:textId="77777777" w:rsidR="006458E6" w:rsidRPr="007F7AA4" w:rsidRDefault="006458E6" w:rsidP="006458E6">
            <w:pPr>
              <w:rPr>
                <w:rFonts w:eastAsiaTheme="majorEastAsia" w:cs="Times New Roman"/>
                <w:sz w:val="20"/>
              </w:rPr>
            </w:pPr>
            <w:r w:rsidRPr="007F7AA4">
              <w:rPr>
                <w:rFonts w:eastAsiaTheme="majorEastAsia" w:cs="Times New Roman"/>
                <w:sz w:val="20"/>
              </w:rPr>
              <w:t>SIP</w:t>
            </w:r>
            <w:r w:rsidRPr="007F7AA4">
              <w:rPr>
                <w:rFonts w:eastAsiaTheme="majorEastAsia" w:cs="Times New Roman"/>
                <w:sz w:val="20"/>
              </w:rPr>
              <w:tab/>
              <w:t>3</w:t>
            </w:r>
            <w:r w:rsidRPr="007F7AA4">
              <w:rPr>
                <w:rFonts w:eastAsiaTheme="majorEastAsia" w:cs="Times New Roman"/>
                <w:sz w:val="20"/>
              </w:rPr>
              <w:tab/>
              <w:t>74284549</w:t>
            </w:r>
            <w:r w:rsidRPr="007F7AA4">
              <w:rPr>
                <w:rFonts w:eastAsiaTheme="majorEastAsia" w:cs="Times New Roman"/>
                <w:sz w:val="20"/>
              </w:rPr>
              <w:tab/>
              <w:t>11:29:34:490</w:t>
            </w:r>
            <w:r w:rsidRPr="007F7AA4">
              <w:rPr>
                <w:rFonts w:eastAsiaTheme="majorEastAsia" w:cs="Times New Roman"/>
                <w:sz w:val="20"/>
              </w:rPr>
              <w:tab/>
            </w:r>
            <w:r w:rsidRPr="007F7AA4">
              <w:rPr>
                <w:rFonts w:eastAsiaTheme="majorEastAsia" w:cs="Times New Roman"/>
                <w:sz w:val="20"/>
              </w:rPr>
              <w:tab/>
              <w:t>[MS-&gt;NW][P1][S1]REGISTER sip:ims.mnc001.mcc460.3gppnetwork.org SIP/2.0</w:t>
            </w:r>
          </w:p>
          <w:p w14:paraId="63FAFABC" w14:textId="77777777" w:rsidR="006458E6" w:rsidRPr="007F7AA4" w:rsidRDefault="006458E6" w:rsidP="006458E6">
            <w:pPr>
              <w:rPr>
                <w:rFonts w:eastAsiaTheme="majorEastAsia" w:cs="Times New Roman"/>
                <w:sz w:val="20"/>
              </w:rPr>
            </w:pPr>
            <w:r w:rsidRPr="007F7AA4">
              <w:rPr>
                <w:rFonts w:eastAsiaTheme="majorEastAsia" w:cs="Times New Roman"/>
                <w:sz w:val="20"/>
              </w:rPr>
              <w:t>SIP</w:t>
            </w:r>
            <w:r w:rsidRPr="007F7AA4">
              <w:rPr>
                <w:rFonts w:eastAsiaTheme="majorEastAsia" w:cs="Times New Roman"/>
                <w:sz w:val="20"/>
              </w:rPr>
              <w:tab/>
              <w:t>4</w:t>
            </w:r>
            <w:r w:rsidRPr="007F7AA4">
              <w:rPr>
                <w:rFonts w:eastAsiaTheme="majorEastAsia" w:cs="Times New Roman"/>
                <w:sz w:val="20"/>
              </w:rPr>
              <w:tab/>
              <w:t>74287425</w:t>
            </w:r>
            <w:r w:rsidRPr="007F7AA4">
              <w:rPr>
                <w:rFonts w:eastAsiaTheme="majorEastAsia" w:cs="Times New Roman"/>
                <w:sz w:val="20"/>
              </w:rPr>
              <w:tab/>
              <w:t>11:29:34:690</w:t>
            </w:r>
            <w:r w:rsidRPr="007F7AA4">
              <w:rPr>
                <w:rFonts w:eastAsiaTheme="majorEastAsia" w:cs="Times New Roman"/>
                <w:sz w:val="20"/>
              </w:rPr>
              <w:tab/>
            </w:r>
            <w:r w:rsidRPr="007F7AA4">
              <w:rPr>
                <w:rFonts w:eastAsiaTheme="majorEastAsia" w:cs="Times New Roman"/>
                <w:sz w:val="20"/>
              </w:rPr>
              <w:tab/>
              <w:t>[NW-&gt;MS][P1][S1]SIP/2.0 200 OK</w:t>
            </w:r>
          </w:p>
          <w:p w14:paraId="2E04324C" w14:textId="77777777" w:rsidR="006458E6" w:rsidRPr="007F7AA4" w:rsidRDefault="006458E6" w:rsidP="00AD25F7">
            <w:pPr>
              <w:rPr>
                <w:rFonts w:eastAsiaTheme="majorEastAsia" w:cs="Times New Roman"/>
              </w:rPr>
            </w:pPr>
          </w:p>
        </w:tc>
      </w:tr>
    </w:tbl>
    <w:p w14:paraId="4EB25E2D" w14:textId="77777777" w:rsidR="006458E6" w:rsidRPr="007F7AA4" w:rsidRDefault="006458E6" w:rsidP="00AD25F7">
      <w:pPr>
        <w:rPr>
          <w:rFonts w:eastAsiaTheme="majorEastAsia" w:cs="Times New Roman"/>
        </w:rPr>
      </w:pPr>
    </w:p>
    <w:p w14:paraId="65F59FAB" w14:textId="77777777" w:rsidR="006F7B50" w:rsidRPr="007F7AA4" w:rsidRDefault="006F7B50" w:rsidP="006F7B50">
      <w:pPr>
        <w:pStyle w:val="3"/>
        <w:spacing w:before="156" w:after="156"/>
        <w:rPr>
          <w:rFonts w:eastAsiaTheme="majorEastAsia" w:cs="Times New Roman"/>
        </w:rPr>
      </w:pPr>
      <w:bookmarkStart w:id="38" w:name="_Toc87714621"/>
      <w:r w:rsidRPr="007F7AA4">
        <w:rPr>
          <w:rFonts w:eastAsiaTheme="majorEastAsia" w:cs="Times New Roman"/>
        </w:rPr>
        <w:lastRenderedPageBreak/>
        <w:t>MO</w:t>
      </w:r>
      <w:r w:rsidRPr="007F7AA4">
        <w:rPr>
          <w:rFonts w:eastAsiaTheme="majorEastAsia" w:cs="Times New Roman"/>
        </w:rPr>
        <w:t>起呼过程中被网络</w:t>
      </w:r>
      <w:r w:rsidRPr="007F7AA4">
        <w:rPr>
          <w:rFonts w:eastAsiaTheme="majorEastAsia" w:cs="Times New Roman"/>
        </w:rPr>
        <w:t>Detach</w:t>
      </w:r>
      <w:r w:rsidRPr="007F7AA4">
        <w:rPr>
          <w:rFonts w:eastAsiaTheme="majorEastAsia" w:cs="Times New Roman"/>
        </w:rPr>
        <w:t>导致掉</w:t>
      </w:r>
      <w:r w:rsidRPr="007F7AA4">
        <w:rPr>
          <w:rFonts w:eastAsiaTheme="majorEastAsia" w:cs="Times New Roman"/>
        </w:rPr>
        <w:t>VoLTE</w:t>
      </w:r>
      <w:bookmarkEnd w:id="38"/>
    </w:p>
    <w:p w14:paraId="1AFB5AA2" w14:textId="77777777" w:rsidR="006A5CE9" w:rsidRPr="007F7AA4" w:rsidRDefault="006A5CE9" w:rsidP="006A5CE9">
      <w:pPr>
        <w:rPr>
          <w:rFonts w:eastAsiaTheme="majorEastAsia" w:cs="Times New Roman"/>
        </w:rPr>
      </w:pPr>
      <w:r w:rsidRPr="007F7AA4">
        <w:rPr>
          <w:rFonts w:eastAsiaTheme="majorEastAsia" w:cs="Times New Roman"/>
        </w:rPr>
        <w:t>VoLTE</w:t>
      </w:r>
      <w:r w:rsidRPr="007F7AA4">
        <w:rPr>
          <w:rFonts w:eastAsiaTheme="majorEastAsia" w:cs="Times New Roman"/>
        </w:rPr>
        <w:t>呼叫建立过程中，收到了</w:t>
      </w:r>
      <w:r w:rsidRPr="007F7AA4">
        <w:rPr>
          <w:rFonts w:eastAsiaTheme="majorEastAsia" w:cs="Times New Roman"/>
          <w:color w:val="FF0000"/>
        </w:rPr>
        <w:t>网络端的</w:t>
      </w:r>
      <w:r w:rsidRPr="007F7AA4">
        <w:rPr>
          <w:rFonts w:eastAsiaTheme="majorEastAsia" w:cs="Times New Roman"/>
          <w:color w:val="FF0000"/>
        </w:rPr>
        <w:t>Detach</w:t>
      </w:r>
      <w:r w:rsidRPr="007F7AA4">
        <w:rPr>
          <w:rFonts w:eastAsiaTheme="majorEastAsia" w:cs="Times New Roman"/>
          <w:color w:val="FF0000"/>
        </w:rPr>
        <w:t>，</w:t>
      </w:r>
      <w:r w:rsidRPr="007F7AA4">
        <w:rPr>
          <w:rFonts w:eastAsiaTheme="majorEastAsia" w:cs="Times New Roman"/>
          <w:color w:val="FF0000"/>
        </w:rPr>
        <w:t>Detach Type</w:t>
      </w:r>
      <w:r w:rsidRPr="007F7AA4">
        <w:rPr>
          <w:rFonts w:eastAsiaTheme="majorEastAsia" w:cs="Times New Roman"/>
          <w:color w:val="FF0000"/>
        </w:rPr>
        <w:t>值为</w:t>
      </w:r>
      <w:r w:rsidRPr="007F7AA4">
        <w:rPr>
          <w:rFonts w:eastAsiaTheme="majorEastAsia" w:cs="Times New Roman"/>
          <w:color w:val="FF0000"/>
        </w:rPr>
        <w:t>Re-attach not required (2)</w:t>
      </w:r>
      <w:r w:rsidRPr="007F7AA4">
        <w:rPr>
          <w:rFonts w:eastAsiaTheme="majorEastAsia" w:cs="Times New Roman"/>
        </w:rPr>
        <w:t>。网络要求</w:t>
      </w:r>
      <w:r w:rsidRPr="007F7AA4">
        <w:rPr>
          <w:rFonts w:eastAsiaTheme="majorEastAsia" w:cs="Times New Roman"/>
        </w:rPr>
        <w:t>MO</w:t>
      </w:r>
      <w:r w:rsidRPr="007F7AA4">
        <w:rPr>
          <w:rFonts w:eastAsiaTheme="majorEastAsia" w:cs="Times New Roman"/>
        </w:rPr>
        <w:t>重新</w:t>
      </w:r>
      <w:r w:rsidRPr="007F7AA4">
        <w:rPr>
          <w:rFonts w:eastAsiaTheme="majorEastAsia" w:cs="Times New Roman"/>
        </w:rPr>
        <w:t>Attach</w:t>
      </w:r>
      <w:r w:rsidRPr="007F7AA4">
        <w:rPr>
          <w:rFonts w:eastAsiaTheme="majorEastAsia" w:cs="Times New Roman"/>
        </w:rPr>
        <w:t>，</w:t>
      </w:r>
      <w:r w:rsidRPr="007F7AA4">
        <w:rPr>
          <w:rFonts w:eastAsiaTheme="majorEastAsia" w:cs="Times New Roman"/>
        </w:rPr>
        <w:t>Attach</w:t>
      </w:r>
      <w:r w:rsidRPr="007F7AA4">
        <w:rPr>
          <w:rFonts w:eastAsiaTheme="majorEastAsia" w:cs="Times New Roman"/>
        </w:rPr>
        <w:t>成功后，立即通过</w:t>
      </w:r>
      <w:r w:rsidRPr="007F7AA4">
        <w:rPr>
          <w:rFonts w:eastAsiaTheme="majorEastAsia" w:cs="Times New Roman"/>
        </w:rPr>
        <w:t>CSFB</w:t>
      </w:r>
      <w:r w:rsidRPr="007F7AA4">
        <w:rPr>
          <w:rFonts w:eastAsiaTheme="majorEastAsia" w:cs="Times New Roman"/>
        </w:rPr>
        <w:t>方式将电话呼出，这是</w:t>
      </w:r>
      <w:r w:rsidRPr="007F7AA4">
        <w:rPr>
          <w:rFonts w:eastAsiaTheme="majorEastAsia" w:cs="Times New Roman"/>
        </w:rPr>
        <w:t>VoLTE</w:t>
      </w:r>
      <w:r w:rsidRPr="007F7AA4">
        <w:rPr>
          <w:rFonts w:eastAsiaTheme="majorEastAsia" w:cs="Times New Roman"/>
        </w:rPr>
        <w:t>业务还未注册，所以出现了掉</w:t>
      </w:r>
      <w:r w:rsidRPr="007F7AA4">
        <w:rPr>
          <w:rFonts w:eastAsiaTheme="majorEastAsia" w:cs="Times New Roman"/>
        </w:rPr>
        <w:t>VoLTE</w:t>
      </w:r>
      <w:r w:rsidRPr="007F7AA4">
        <w:rPr>
          <w:rFonts w:eastAsiaTheme="majorEastAsia" w:cs="Times New Roman"/>
        </w:rPr>
        <w:t>。</w:t>
      </w:r>
    </w:p>
    <w:p w14:paraId="37D0C7D4" w14:textId="77777777" w:rsidR="006A5CE9" w:rsidRPr="007F7AA4" w:rsidRDefault="006A5CE9" w:rsidP="006A5CE9">
      <w:pPr>
        <w:rPr>
          <w:rFonts w:eastAsiaTheme="majorEastAsia" w:cs="Times New Roman"/>
        </w:rPr>
      </w:pPr>
    </w:p>
    <w:p w14:paraId="5F8ED4B9" w14:textId="77777777" w:rsidR="006A5CE9" w:rsidRPr="007F7AA4" w:rsidRDefault="006A5CE9" w:rsidP="00F47B17">
      <w:pPr>
        <w:rPr>
          <w:rFonts w:eastAsiaTheme="majorEastAsia" w:cs="Times New Roman"/>
          <w:sz w:val="20"/>
        </w:rPr>
      </w:pPr>
      <w:r w:rsidRPr="007F7AA4">
        <w:rPr>
          <w:rFonts w:eastAsiaTheme="majorEastAsia" w:cs="Times New Roman"/>
          <w:sz w:val="20"/>
        </w:rPr>
        <w:t>示例</w:t>
      </w:r>
      <w:r w:rsidRPr="007F7AA4">
        <w:rPr>
          <w:rFonts w:eastAsiaTheme="majorEastAsia" w:cs="Times New Roman"/>
          <w:sz w:val="20"/>
        </w:rPr>
        <w:t>JIRA</w:t>
      </w:r>
      <w:r w:rsidRPr="007F7AA4">
        <w:rPr>
          <w:rFonts w:eastAsiaTheme="majorEastAsia" w:cs="Times New Roman"/>
          <w:sz w:val="20"/>
        </w:rPr>
        <w:t>：</w:t>
      </w:r>
      <w:r w:rsidRPr="007F7AA4">
        <w:rPr>
          <w:rFonts w:eastAsiaTheme="majorEastAsia" w:cs="Times New Roman"/>
          <w:sz w:val="20"/>
        </w:rPr>
        <w:t>UPGR5G-4295 FT_J22_BeiJing_</w:t>
      </w:r>
      <w:r w:rsidRPr="007F7AA4">
        <w:rPr>
          <w:rFonts w:eastAsiaTheme="majorEastAsia" w:cs="Times New Roman"/>
          <w:sz w:val="20"/>
        </w:rPr>
        <w:t>主卡卡一</w:t>
      </w:r>
      <w:r w:rsidRPr="007F7AA4">
        <w:rPr>
          <w:rFonts w:eastAsiaTheme="majorEastAsia" w:cs="Times New Roman"/>
          <w:sz w:val="20"/>
        </w:rPr>
        <w:t xml:space="preserve">CMCC 5G VOLTE + </w:t>
      </w:r>
      <w:r w:rsidRPr="007F7AA4">
        <w:rPr>
          <w:rFonts w:eastAsiaTheme="majorEastAsia" w:cs="Times New Roman"/>
          <w:sz w:val="20"/>
        </w:rPr>
        <w:t>副卡卡二</w:t>
      </w:r>
      <w:r w:rsidRPr="007F7AA4">
        <w:rPr>
          <w:rFonts w:eastAsiaTheme="majorEastAsia" w:cs="Times New Roman"/>
          <w:sz w:val="20"/>
        </w:rPr>
        <w:t>CMCC 5G VOLTE</w:t>
      </w:r>
      <w:r w:rsidRPr="007F7AA4">
        <w:rPr>
          <w:rFonts w:eastAsiaTheme="majorEastAsia" w:cs="Times New Roman"/>
          <w:sz w:val="20"/>
        </w:rPr>
        <w:t>，</w:t>
      </w:r>
      <w:r w:rsidRPr="007F7AA4">
        <w:rPr>
          <w:rFonts w:eastAsiaTheme="majorEastAsia" w:cs="Times New Roman"/>
          <w:sz w:val="20"/>
        </w:rPr>
        <w:t>IDLE</w:t>
      </w:r>
      <w:r w:rsidRPr="007F7AA4">
        <w:rPr>
          <w:rFonts w:eastAsiaTheme="majorEastAsia" w:cs="Times New Roman"/>
          <w:sz w:val="20"/>
        </w:rPr>
        <w:t>，</w:t>
      </w:r>
      <w:r w:rsidRPr="007F7AA4">
        <w:rPr>
          <w:rFonts w:eastAsiaTheme="majorEastAsia" w:cs="Times New Roman"/>
          <w:sz w:val="20"/>
        </w:rPr>
        <w:t>MO</w:t>
      </w:r>
      <w:r w:rsidRPr="007F7AA4">
        <w:rPr>
          <w:rFonts w:eastAsiaTheme="majorEastAsia" w:cs="Times New Roman"/>
          <w:sz w:val="20"/>
        </w:rPr>
        <w:t>端卡</w:t>
      </w:r>
      <w:r w:rsidRPr="007F7AA4">
        <w:rPr>
          <w:rFonts w:eastAsiaTheme="majorEastAsia" w:cs="Times New Roman"/>
          <w:sz w:val="20"/>
        </w:rPr>
        <w:t>1</w:t>
      </w:r>
      <w:r w:rsidRPr="007F7AA4">
        <w:rPr>
          <w:rFonts w:eastAsiaTheme="majorEastAsia" w:cs="Times New Roman"/>
          <w:sz w:val="20"/>
        </w:rPr>
        <w:t>打</w:t>
      </w:r>
      <w:r w:rsidRPr="007F7AA4">
        <w:rPr>
          <w:rFonts w:eastAsiaTheme="majorEastAsia" w:cs="Times New Roman"/>
          <w:sz w:val="20"/>
        </w:rPr>
        <w:t>MT</w:t>
      </w:r>
      <w:r w:rsidRPr="007F7AA4">
        <w:rPr>
          <w:rFonts w:eastAsiaTheme="majorEastAsia" w:cs="Times New Roman"/>
          <w:sz w:val="20"/>
        </w:rPr>
        <w:t>端卡</w:t>
      </w:r>
      <w:r w:rsidRPr="007F7AA4">
        <w:rPr>
          <w:rFonts w:eastAsiaTheme="majorEastAsia" w:cs="Times New Roman"/>
          <w:sz w:val="20"/>
        </w:rPr>
        <w:t>2</w:t>
      </w:r>
      <w:r w:rsidRPr="007F7AA4">
        <w:rPr>
          <w:rFonts w:eastAsiaTheme="majorEastAsia" w:cs="Times New Roman"/>
          <w:sz w:val="20"/>
        </w:rPr>
        <w:t>，电话接通后，</w:t>
      </w:r>
      <w:r w:rsidRPr="007F7AA4">
        <w:rPr>
          <w:rFonts w:eastAsiaTheme="majorEastAsia" w:cs="Times New Roman"/>
          <w:sz w:val="20"/>
        </w:rPr>
        <w:t>mo</w:t>
      </w:r>
      <w:r w:rsidRPr="007F7AA4">
        <w:rPr>
          <w:rFonts w:eastAsiaTheme="majorEastAsia" w:cs="Times New Roman"/>
          <w:sz w:val="20"/>
        </w:rPr>
        <w:t>端提示电话正在通话中请稍后再拨，</w:t>
      </w:r>
      <w:r w:rsidRPr="007F7AA4">
        <w:rPr>
          <w:rFonts w:eastAsiaTheme="majorEastAsia" w:cs="Times New Roman"/>
          <w:sz w:val="20"/>
        </w:rPr>
        <w:t>mt</w:t>
      </w:r>
      <w:r w:rsidRPr="007F7AA4">
        <w:rPr>
          <w:rFonts w:eastAsiaTheme="majorEastAsia" w:cs="Times New Roman"/>
          <w:sz w:val="20"/>
        </w:rPr>
        <w:t>端接通</w:t>
      </w:r>
      <w:r w:rsidRPr="007F7AA4">
        <w:rPr>
          <w:rFonts w:eastAsiaTheme="majorEastAsia" w:cs="Times New Roman"/>
          <w:sz w:val="20"/>
        </w:rPr>
        <w:t>5</w:t>
      </w:r>
      <w:r w:rsidRPr="007F7AA4">
        <w:rPr>
          <w:rFonts w:eastAsiaTheme="majorEastAsia" w:cs="Times New Roman"/>
          <w:sz w:val="20"/>
        </w:rPr>
        <w:t>秒后自动挂断（</w:t>
      </w:r>
      <w:r w:rsidRPr="007F7AA4">
        <w:rPr>
          <w:rFonts w:eastAsiaTheme="majorEastAsia" w:cs="Times New Roman"/>
          <w:sz w:val="20"/>
        </w:rPr>
        <w:t>1/20</w:t>
      </w:r>
      <w:r w:rsidRPr="007F7AA4">
        <w:rPr>
          <w:rFonts w:eastAsiaTheme="majorEastAsia" w:cs="Times New Roman"/>
          <w:sz w:val="20"/>
        </w:rPr>
        <w:t>）</w:t>
      </w:r>
      <w:r w:rsidRPr="007F7AA4">
        <w:rPr>
          <w:rFonts w:eastAsiaTheme="majorEastAsia" w:cs="Times New Roman"/>
          <w:sz w:val="20"/>
        </w:rPr>
        <w:t>_0127</w:t>
      </w:r>
    </w:p>
    <w:p w14:paraId="0583ACB4" w14:textId="77777777" w:rsidR="006A5CE9" w:rsidRPr="007F7AA4" w:rsidRDefault="006A5CE9" w:rsidP="00F47B17">
      <w:pPr>
        <w:rPr>
          <w:rFonts w:eastAsiaTheme="majorEastAsia" w:cs="Times New Roman"/>
          <w:b/>
          <w:sz w:val="20"/>
        </w:rPr>
      </w:pPr>
      <w:r w:rsidRPr="007F7AA4">
        <w:rPr>
          <w:rFonts w:eastAsiaTheme="majorEastAsia" w:cs="Times New Roman"/>
          <w:b/>
          <w:sz w:val="20"/>
        </w:rPr>
        <w:t>结论：</w:t>
      </w:r>
      <w:r w:rsidRPr="007F7AA4">
        <w:rPr>
          <w:rFonts w:eastAsiaTheme="majorEastAsia" w:cs="Times New Roman"/>
          <w:b/>
          <w:sz w:val="20"/>
        </w:rPr>
        <w:t>VoLTE</w:t>
      </w:r>
      <w:r w:rsidRPr="007F7AA4">
        <w:rPr>
          <w:rFonts w:eastAsiaTheme="majorEastAsia" w:cs="Times New Roman"/>
          <w:b/>
          <w:sz w:val="20"/>
        </w:rPr>
        <w:t>呼叫过程中，网络要求重注册，导致</w:t>
      </w:r>
      <w:r w:rsidRPr="007F7AA4">
        <w:rPr>
          <w:rFonts w:eastAsiaTheme="majorEastAsia" w:cs="Times New Roman"/>
          <w:b/>
          <w:sz w:val="20"/>
        </w:rPr>
        <w:t>VoLTE</w:t>
      </w:r>
      <w:r w:rsidRPr="007F7AA4">
        <w:rPr>
          <w:rFonts w:eastAsiaTheme="majorEastAsia" w:cs="Times New Roman"/>
          <w:b/>
          <w:sz w:val="20"/>
        </w:rPr>
        <w:t>呼叫流程异常中止，重注册后立即以</w:t>
      </w:r>
      <w:r w:rsidRPr="007F7AA4">
        <w:rPr>
          <w:rFonts w:eastAsiaTheme="majorEastAsia" w:cs="Times New Roman"/>
          <w:b/>
          <w:sz w:val="20"/>
        </w:rPr>
        <w:t>CSFB</w:t>
      </w:r>
      <w:r w:rsidRPr="007F7AA4">
        <w:rPr>
          <w:rFonts w:eastAsiaTheme="majorEastAsia" w:cs="Times New Roman"/>
          <w:b/>
          <w:sz w:val="20"/>
        </w:rPr>
        <w:t>方式呼出电话导致的掉</w:t>
      </w:r>
      <w:r w:rsidRPr="007F7AA4">
        <w:rPr>
          <w:rFonts w:eastAsiaTheme="majorEastAsia" w:cs="Times New Roman"/>
          <w:b/>
          <w:sz w:val="20"/>
        </w:rPr>
        <w:t>VoLTE</w:t>
      </w:r>
      <w:r w:rsidRPr="007F7AA4">
        <w:rPr>
          <w:rFonts w:eastAsiaTheme="majorEastAsia" w:cs="Times New Roman"/>
          <w:b/>
          <w:sz w:val="20"/>
        </w:rPr>
        <w:t>。</w:t>
      </w:r>
    </w:p>
    <w:tbl>
      <w:tblPr>
        <w:tblStyle w:val="a7"/>
        <w:tblW w:w="0" w:type="auto"/>
        <w:tblLook w:val="04A0" w:firstRow="1" w:lastRow="0" w:firstColumn="1" w:lastColumn="0" w:noHBand="0" w:noVBand="1"/>
      </w:tblPr>
      <w:tblGrid>
        <w:gridCol w:w="13454"/>
      </w:tblGrid>
      <w:tr w:rsidR="00F53A6C" w:rsidRPr="007F7AA4" w14:paraId="7C430AF2" w14:textId="77777777" w:rsidTr="00F53A6C">
        <w:tc>
          <w:tcPr>
            <w:tcW w:w="13454" w:type="dxa"/>
          </w:tcPr>
          <w:p w14:paraId="0B37AC1D" w14:textId="77777777" w:rsidR="00F53A6C" w:rsidRPr="007F7AA4" w:rsidRDefault="00F53A6C" w:rsidP="00F53A6C">
            <w:pPr>
              <w:rPr>
                <w:rFonts w:eastAsiaTheme="majorEastAsia" w:cs="Times New Roman"/>
                <w:sz w:val="20"/>
              </w:rPr>
            </w:pPr>
            <w:r w:rsidRPr="007F7AA4">
              <w:rPr>
                <w:rFonts w:eastAsiaTheme="majorEastAsia" w:cs="Times New Roman"/>
                <w:sz w:val="20"/>
              </w:rPr>
              <w:t>Type</w:t>
            </w:r>
            <w:r w:rsidRPr="007F7AA4">
              <w:rPr>
                <w:rFonts w:eastAsiaTheme="majorEastAsia" w:cs="Times New Roman"/>
                <w:sz w:val="20"/>
              </w:rPr>
              <w:tab/>
              <w:t>Index</w:t>
            </w:r>
            <w:r w:rsidRPr="007F7AA4">
              <w:rPr>
                <w:rFonts w:eastAsiaTheme="majorEastAsia" w:cs="Times New Roman"/>
                <w:sz w:val="20"/>
              </w:rPr>
              <w:tab/>
              <w:t>Time</w:t>
            </w:r>
            <w:r w:rsidRPr="007F7AA4">
              <w:rPr>
                <w:rFonts w:eastAsiaTheme="majorEastAsia" w:cs="Times New Roman"/>
                <w:sz w:val="20"/>
              </w:rPr>
              <w:tab/>
              <w:t>Local Time</w:t>
            </w:r>
            <w:r w:rsidRPr="007F7AA4">
              <w:rPr>
                <w:rFonts w:eastAsiaTheme="majorEastAsia" w:cs="Times New Roman"/>
                <w:sz w:val="20"/>
              </w:rPr>
              <w:tab/>
              <w:t>Module</w:t>
            </w:r>
            <w:r w:rsidRPr="007F7AA4">
              <w:rPr>
                <w:rFonts w:eastAsiaTheme="majorEastAsia" w:cs="Times New Roman"/>
                <w:sz w:val="20"/>
              </w:rPr>
              <w:tab/>
              <w:t>Message</w:t>
            </w:r>
            <w:r w:rsidRPr="007F7AA4">
              <w:rPr>
                <w:rFonts w:eastAsiaTheme="majorEastAsia" w:cs="Times New Roman"/>
                <w:sz w:val="20"/>
              </w:rPr>
              <w:tab/>
              <w:t>Comment</w:t>
            </w:r>
            <w:r w:rsidRPr="007F7AA4">
              <w:rPr>
                <w:rFonts w:eastAsiaTheme="majorEastAsia" w:cs="Times New Roman"/>
                <w:sz w:val="20"/>
              </w:rPr>
              <w:tab/>
              <w:t>Time Differences</w:t>
            </w:r>
          </w:p>
          <w:p w14:paraId="71D2980B" w14:textId="77777777" w:rsidR="00F53A6C" w:rsidRPr="007F7AA4" w:rsidRDefault="00F53A6C" w:rsidP="00F53A6C">
            <w:pPr>
              <w:rPr>
                <w:rFonts w:eastAsiaTheme="majorEastAsia" w:cs="Times New Roman"/>
                <w:sz w:val="20"/>
              </w:rPr>
            </w:pPr>
            <w:r w:rsidRPr="007F7AA4">
              <w:rPr>
                <w:rFonts w:eastAsiaTheme="majorEastAsia" w:cs="Times New Roman"/>
                <w:sz w:val="20"/>
              </w:rPr>
              <w:t>SYS</w:t>
            </w:r>
            <w:r w:rsidRPr="007F7AA4">
              <w:rPr>
                <w:rFonts w:eastAsiaTheme="majorEastAsia" w:cs="Times New Roman"/>
                <w:sz w:val="20"/>
              </w:rPr>
              <w:tab/>
              <w:t>291095</w:t>
            </w:r>
            <w:r w:rsidRPr="007F7AA4">
              <w:rPr>
                <w:rFonts w:eastAsiaTheme="majorEastAsia" w:cs="Times New Roman"/>
                <w:sz w:val="20"/>
              </w:rPr>
              <w:tab/>
              <w:t>272821170</w:t>
            </w:r>
            <w:r w:rsidRPr="007F7AA4">
              <w:rPr>
                <w:rFonts w:eastAsiaTheme="majorEastAsia" w:cs="Times New Roman"/>
                <w:sz w:val="20"/>
              </w:rPr>
              <w:tab/>
              <w:t>14:20:07:278</w:t>
            </w:r>
            <w:r w:rsidRPr="007F7AA4">
              <w:rPr>
                <w:rFonts w:eastAsiaTheme="majorEastAsia" w:cs="Times New Roman"/>
                <w:sz w:val="20"/>
              </w:rPr>
              <w:tab/>
              <w:t>NIL</w:t>
            </w:r>
            <w:r w:rsidRPr="007F7AA4">
              <w:rPr>
                <w:rFonts w:eastAsiaTheme="majorEastAsia" w:cs="Times New Roman"/>
                <w:sz w:val="20"/>
              </w:rPr>
              <w:tab/>
              <w:t>[AT_RX p46,ch14]ATD18822429519;</w:t>
            </w:r>
          </w:p>
          <w:p w14:paraId="371FD116" w14:textId="77777777" w:rsidR="00F53A6C" w:rsidRPr="007F7AA4" w:rsidRDefault="00F53A6C" w:rsidP="00F53A6C">
            <w:pPr>
              <w:rPr>
                <w:rFonts w:eastAsiaTheme="majorEastAsia" w:cs="Times New Roman"/>
                <w:sz w:val="20"/>
              </w:rPr>
            </w:pPr>
          </w:p>
          <w:p w14:paraId="5AA512D4" w14:textId="77777777" w:rsidR="00F53A6C" w:rsidRPr="007F7AA4" w:rsidRDefault="00F53A6C" w:rsidP="00F53A6C">
            <w:pPr>
              <w:rPr>
                <w:rFonts w:eastAsiaTheme="majorEastAsia" w:cs="Times New Roman"/>
                <w:sz w:val="20"/>
              </w:rPr>
            </w:pPr>
            <w:r w:rsidRPr="007F7AA4">
              <w:rPr>
                <w:rFonts w:eastAsiaTheme="majorEastAsia" w:cs="Times New Roman"/>
                <w:sz w:val="20"/>
              </w:rPr>
              <w:t>SIP</w:t>
            </w:r>
            <w:r w:rsidRPr="007F7AA4">
              <w:rPr>
                <w:rFonts w:eastAsiaTheme="majorEastAsia" w:cs="Times New Roman"/>
                <w:sz w:val="20"/>
              </w:rPr>
              <w:tab/>
              <w:t>0</w:t>
            </w:r>
            <w:r w:rsidRPr="007F7AA4">
              <w:rPr>
                <w:rFonts w:eastAsiaTheme="majorEastAsia" w:cs="Times New Roman"/>
                <w:sz w:val="20"/>
              </w:rPr>
              <w:tab/>
              <w:t>272821824</w:t>
            </w:r>
            <w:r w:rsidRPr="007F7AA4">
              <w:rPr>
                <w:rFonts w:eastAsiaTheme="majorEastAsia" w:cs="Times New Roman"/>
                <w:sz w:val="20"/>
              </w:rPr>
              <w:tab/>
              <w:t>14:20:07:278</w:t>
            </w:r>
            <w:r w:rsidRPr="007F7AA4">
              <w:rPr>
                <w:rFonts w:eastAsiaTheme="majorEastAsia" w:cs="Times New Roman"/>
                <w:sz w:val="20"/>
              </w:rPr>
              <w:tab/>
            </w:r>
            <w:r w:rsidRPr="007F7AA4">
              <w:rPr>
                <w:rFonts w:eastAsiaTheme="majorEastAsia" w:cs="Times New Roman"/>
                <w:sz w:val="20"/>
              </w:rPr>
              <w:tab/>
              <w:t>[MS-&gt;NW][P2][S1]INVITE tel:18822429519;phone-context=ims.mnc007.mcc460.3gppnetwork.org SIP/2.0</w:t>
            </w:r>
          </w:p>
          <w:p w14:paraId="09D0470E" w14:textId="77777777" w:rsidR="00F53A6C" w:rsidRPr="007F7AA4" w:rsidRDefault="00F53A6C" w:rsidP="00F53A6C">
            <w:pPr>
              <w:rPr>
                <w:rFonts w:eastAsiaTheme="majorEastAsia" w:cs="Times New Roman"/>
                <w:sz w:val="20"/>
              </w:rPr>
            </w:pPr>
            <w:r w:rsidRPr="007F7AA4">
              <w:rPr>
                <w:rFonts w:eastAsiaTheme="majorEastAsia" w:cs="Times New Roman"/>
                <w:sz w:val="20"/>
              </w:rPr>
              <w:t>SIP</w:t>
            </w:r>
            <w:r w:rsidRPr="007F7AA4">
              <w:rPr>
                <w:rFonts w:eastAsiaTheme="majorEastAsia" w:cs="Times New Roman"/>
                <w:sz w:val="20"/>
              </w:rPr>
              <w:tab/>
              <w:t>1</w:t>
            </w:r>
            <w:r w:rsidRPr="007F7AA4">
              <w:rPr>
                <w:rFonts w:eastAsiaTheme="majorEastAsia" w:cs="Times New Roman"/>
                <w:sz w:val="20"/>
              </w:rPr>
              <w:tab/>
              <w:t>272826061</w:t>
            </w:r>
            <w:r w:rsidRPr="007F7AA4">
              <w:rPr>
                <w:rFonts w:eastAsiaTheme="majorEastAsia" w:cs="Times New Roman"/>
                <w:sz w:val="20"/>
              </w:rPr>
              <w:tab/>
              <w:t>14:20:07:478</w:t>
            </w:r>
            <w:r w:rsidRPr="007F7AA4">
              <w:rPr>
                <w:rFonts w:eastAsiaTheme="majorEastAsia" w:cs="Times New Roman"/>
                <w:sz w:val="20"/>
              </w:rPr>
              <w:tab/>
            </w:r>
            <w:r w:rsidRPr="007F7AA4">
              <w:rPr>
                <w:rFonts w:eastAsiaTheme="majorEastAsia" w:cs="Times New Roman"/>
                <w:sz w:val="20"/>
              </w:rPr>
              <w:tab/>
              <w:t>[NW-&gt;MS][P2][S1]SIP/2.0 100 Trying</w:t>
            </w:r>
          </w:p>
          <w:p w14:paraId="1642971D" w14:textId="77777777" w:rsidR="00F53A6C" w:rsidRPr="007F7AA4" w:rsidRDefault="00F53A6C" w:rsidP="00F53A6C">
            <w:pPr>
              <w:rPr>
                <w:rFonts w:eastAsiaTheme="majorEastAsia" w:cs="Times New Roman"/>
                <w:sz w:val="20"/>
              </w:rPr>
            </w:pPr>
          </w:p>
          <w:p w14:paraId="13AC01C3" w14:textId="77777777" w:rsidR="00F53A6C" w:rsidRPr="007F7AA4" w:rsidRDefault="00F53A6C" w:rsidP="00F53A6C">
            <w:pPr>
              <w:rPr>
                <w:rFonts w:eastAsiaTheme="majorEastAsia" w:cs="Times New Roman"/>
                <w:b/>
                <w:sz w:val="20"/>
              </w:rPr>
            </w:pPr>
            <w:r w:rsidRPr="007F7AA4">
              <w:rPr>
                <w:rFonts w:eastAsiaTheme="majorEastAsia" w:cs="Times New Roman"/>
                <w:b/>
                <w:sz w:val="20"/>
              </w:rPr>
              <w:t xml:space="preserve">// </w:t>
            </w:r>
            <w:r w:rsidRPr="007F7AA4">
              <w:rPr>
                <w:rFonts w:eastAsiaTheme="majorEastAsia" w:cs="Times New Roman"/>
                <w:b/>
                <w:sz w:val="20"/>
              </w:rPr>
              <w:t>激活语音专有承载</w:t>
            </w:r>
          </w:p>
          <w:p w14:paraId="48CC6198" w14:textId="77777777" w:rsidR="00F53A6C" w:rsidRPr="007F7AA4" w:rsidRDefault="00F53A6C" w:rsidP="00F53A6C">
            <w:pPr>
              <w:rPr>
                <w:rFonts w:eastAsiaTheme="majorEastAsia" w:cs="Times New Roman"/>
                <w:sz w:val="20"/>
              </w:rPr>
            </w:pPr>
            <w:r w:rsidRPr="007F7AA4">
              <w:rPr>
                <w:rFonts w:eastAsiaTheme="majorEastAsia" w:cs="Times New Roman"/>
                <w:sz w:val="20"/>
              </w:rPr>
              <w:t>OTA</w:t>
            </w:r>
            <w:r w:rsidRPr="007F7AA4">
              <w:rPr>
                <w:rFonts w:eastAsiaTheme="majorEastAsia" w:cs="Times New Roman"/>
                <w:sz w:val="20"/>
              </w:rPr>
              <w:tab/>
              <w:t>328292</w:t>
            </w:r>
            <w:r w:rsidRPr="007F7AA4">
              <w:rPr>
                <w:rFonts w:eastAsiaTheme="majorEastAsia" w:cs="Times New Roman"/>
                <w:sz w:val="20"/>
              </w:rPr>
              <w:tab/>
              <w:t>272846534</w:t>
            </w:r>
            <w:r w:rsidRPr="007F7AA4">
              <w:rPr>
                <w:rFonts w:eastAsiaTheme="majorEastAsia" w:cs="Times New Roman"/>
                <w:sz w:val="20"/>
              </w:rPr>
              <w:tab/>
              <w:t>14:20:08:878</w:t>
            </w:r>
            <w:r w:rsidRPr="007F7AA4">
              <w:rPr>
                <w:rFonts w:eastAsiaTheme="majorEastAsia" w:cs="Times New Roman"/>
                <w:sz w:val="20"/>
              </w:rPr>
              <w:tab/>
              <w:t>ESM_2</w:t>
            </w:r>
            <w:r w:rsidRPr="007F7AA4">
              <w:rPr>
                <w:rFonts w:eastAsiaTheme="majorEastAsia" w:cs="Times New Roman"/>
                <w:sz w:val="20"/>
              </w:rPr>
              <w:tab/>
              <w:t>[NW-&gt;MS] ESM_MSG_ACTIVATE_DEDICATED_EPS_BEARER_CONTEXT_REQUEST (PTI:0, EBI:6)</w:t>
            </w:r>
          </w:p>
          <w:p w14:paraId="63C8D032" w14:textId="77777777" w:rsidR="00F53A6C" w:rsidRPr="007F7AA4" w:rsidRDefault="00F53A6C" w:rsidP="00F53A6C">
            <w:pPr>
              <w:rPr>
                <w:rFonts w:eastAsiaTheme="majorEastAsia" w:cs="Times New Roman"/>
                <w:sz w:val="20"/>
              </w:rPr>
            </w:pPr>
            <w:r w:rsidRPr="007F7AA4">
              <w:rPr>
                <w:rFonts w:eastAsiaTheme="majorEastAsia" w:cs="Times New Roman"/>
                <w:sz w:val="20"/>
              </w:rPr>
              <w:t>OTA</w:t>
            </w:r>
            <w:r w:rsidRPr="007F7AA4">
              <w:rPr>
                <w:rFonts w:eastAsiaTheme="majorEastAsia" w:cs="Times New Roman"/>
                <w:sz w:val="20"/>
              </w:rPr>
              <w:tab/>
              <w:t>329159</w:t>
            </w:r>
            <w:r w:rsidRPr="007F7AA4">
              <w:rPr>
                <w:rFonts w:eastAsiaTheme="majorEastAsia" w:cs="Times New Roman"/>
                <w:sz w:val="20"/>
              </w:rPr>
              <w:tab/>
              <w:t>272846569</w:t>
            </w:r>
            <w:r w:rsidRPr="007F7AA4">
              <w:rPr>
                <w:rFonts w:eastAsiaTheme="majorEastAsia" w:cs="Times New Roman"/>
                <w:sz w:val="20"/>
              </w:rPr>
              <w:tab/>
              <w:t>14:20:08:878</w:t>
            </w:r>
            <w:r w:rsidRPr="007F7AA4">
              <w:rPr>
                <w:rFonts w:eastAsiaTheme="majorEastAsia" w:cs="Times New Roman"/>
                <w:sz w:val="20"/>
              </w:rPr>
              <w:tab/>
              <w:t>ESM_2</w:t>
            </w:r>
            <w:r w:rsidRPr="007F7AA4">
              <w:rPr>
                <w:rFonts w:eastAsiaTheme="majorEastAsia" w:cs="Times New Roman"/>
                <w:sz w:val="20"/>
              </w:rPr>
              <w:tab/>
              <w:t>[MS-&gt;NW] ESM_MSG_ACTIVATE_DEDICATED_EPS_BEARER_CONTEXT_ACCEPT (PTI:0, EBI:6)</w:t>
            </w:r>
          </w:p>
          <w:p w14:paraId="29E7EF0C" w14:textId="77777777" w:rsidR="00F53A6C" w:rsidRPr="007F7AA4" w:rsidRDefault="00F53A6C" w:rsidP="00F53A6C">
            <w:pPr>
              <w:rPr>
                <w:rFonts w:eastAsiaTheme="majorEastAsia" w:cs="Times New Roman"/>
                <w:sz w:val="20"/>
              </w:rPr>
            </w:pPr>
            <w:r w:rsidRPr="007F7AA4">
              <w:rPr>
                <w:rFonts w:eastAsiaTheme="majorEastAsia" w:cs="Times New Roman"/>
                <w:sz w:val="20"/>
              </w:rPr>
              <w:t>SIP</w:t>
            </w:r>
            <w:r w:rsidRPr="007F7AA4">
              <w:rPr>
                <w:rFonts w:eastAsiaTheme="majorEastAsia" w:cs="Times New Roman"/>
                <w:sz w:val="20"/>
              </w:rPr>
              <w:tab/>
              <w:t>2</w:t>
            </w:r>
            <w:r w:rsidRPr="007F7AA4">
              <w:rPr>
                <w:rFonts w:eastAsiaTheme="majorEastAsia" w:cs="Times New Roman"/>
                <w:sz w:val="20"/>
              </w:rPr>
              <w:tab/>
              <w:t>272867207</w:t>
            </w:r>
            <w:r w:rsidRPr="007F7AA4">
              <w:rPr>
                <w:rFonts w:eastAsiaTheme="majorEastAsia" w:cs="Times New Roman"/>
                <w:sz w:val="20"/>
              </w:rPr>
              <w:tab/>
              <w:t>14:20:10:078</w:t>
            </w:r>
            <w:r w:rsidRPr="007F7AA4">
              <w:rPr>
                <w:rFonts w:eastAsiaTheme="majorEastAsia" w:cs="Times New Roman"/>
                <w:sz w:val="20"/>
              </w:rPr>
              <w:tab/>
            </w:r>
            <w:r w:rsidRPr="007F7AA4">
              <w:rPr>
                <w:rFonts w:eastAsiaTheme="majorEastAsia" w:cs="Times New Roman"/>
                <w:sz w:val="20"/>
              </w:rPr>
              <w:tab/>
              <w:t>[NW-&gt;MS][P2][S1]SIP/2.0 183 Session Progress</w:t>
            </w:r>
          </w:p>
          <w:p w14:paraId="41CA73E1" w14:textId="77777777" w:rsidR="00F53A6C" w:rsidRPr="007F7AA4" w:rsidRDefault="00F53A6C" w:rsidP="00F53A6C">
            <w:pPr>
              <w:rPr>
                <w:rFonts w:eastAsiaTheme="majorEastAsia" w:cs="Times New Roman"/>
                <w:sz w:val="20"/>
              </w:rPr>
            </w:pPr>
            <w:r w:rsidRPr="007F7AA4">
              <w:rPr>
                <w:rFonts w:eastAsiaTheme="majorEastAsia" w:cs="Times New Roman"/>
                <w:sz w:val="20"/>
              </w:rPr>
              <w:t>SIP</w:t>
            </w:r>
            <w:r w:rsidRPr="007F7AA4">
              <w:rPr>
                <w:rFonts w:eastAsiaTheme="majorEastAsia" w:cs="Times New Roman"/>
                <w:sz w:val="20"/>
              </w:rPr>
              <w:tab/>
              <w:t>3</w:t>
            </w:r>
            <w:r w:rsidRPr="007F7AA4">
              <w:rPr>
                <w:rFonts w:eastAsiaTheme="majorEastAsia" w:cs="Times New Roman"/>
                <w:sz w:val="20"/>
              </w:rPr>
              <w:tab/>
              <w:t>272867472</w:t>
            </w:r>
            <w:r w:rsidRPr="007F7AA4">
              <w:rPr>
                <w:rFonts w:eastAsiaTheme="majorEastAsia" w:cs="Times New Roman"/>
                <w:sz w:val="20"/>
              </w:rPr>
              <w:tab/>
              <w:t>14:20:10:078</w:t>
            </w:r>
            <w:r w:rsidRPr="007F7AA4">
              <w:rPr>
                <w:rFonts w:eastAsiaTheme="majorEastAsia" w:cs="Times New Roman"/>
                <w:sz w:val="20"/>
              </w:rPr>
              <w:tab/>
            </w:r>
            <w:r w:rsidRPr="007F7AA4">
              <w:rPr>
                <w:rFonts w:eastAsiaTheme="majorEastAsia" w:cs="Times New Roman"/>
                <w:sz w:val="20"/>
              </w:rPr>
              <w:tab/>
              <w:t>[MS-&gt;NW][P2][S1]PRACK sip:[2409:8010:8C10:0001:1005:1005:0000:0000]:9900;Hpt=8f72_16;CxtId=3;TRC=ffffffff-ffffffff SIP/2.0</w:t>
            </w:r>
          </w:p>
          <w:p w14:paraId="0ECC5462" w14:textId="77777777" w:rsidR="00F53A6C" w:rsidRPr="007F7AA4" w:rsidRDefault="00F53A6C" w:rsidP="00F53A6C">
            <w:pPr>
              <w:rPr>
                <w:rFonts w:eastAsiaTheme="majorEastAsia" w:cs="Times New Roman"/>
                <w:sz w:val="20"/>
              </w:rPr>
            </w:pPr>
            <w:r w:rsidRPr="007F7AA4">
              <w:rPr>
                <w:rFonts w:eastAsiaTheme="majorEastAsia" w:cs="Times New Roman"/>
                <w:sz w:val="20"/>
              </w:rPr>
              <w:t>SIP</w:t>
            </w:r>
            <w:r w:rsidRPr="007F7AA4">
              <w:rPr>
                <w:rFonts w:eastAsiaTheme="majorEastAsia" w:cs="Times New Roman"/>
                <w:sz w:val="20"/>
              </w:rPr>
              <w:tab/>
              <w:t>4</w:t>
            </w:r>
            <w:r w:rsidRPr="007F7AA4">
              <w:rPr>
                <w:rFonts w:eastAsiaTheme="majorEastAsia" w:cs="Times New Roman"/>
                <w:sz w:val="20"/>
              </w:rPr>
              <w:tab/>
              <w:t>272874048</w:t>
            </w:r>
            <w:r w:rsidRPr="007F7AA4">
              <w:rPr>
                <w:rFonts w:eastAsiaTheme="majorEastAsia" w:cs="Times New Roman"/>
                <w:sz w:val="20"/>
              </w:rPr>
              <w:tab/>
              <w:t>14:20:10:478</w:t>
            </w:r>
            <w:r w:rsidRPr="007F7AA4">
              <w:rPr>
                <w:rFonts w:eastAsiaTheme="majorEastAsia" w:cs="Times New Roman"/>
                <w:sz w:val="20"/>
              </w:rPr>
              <w:tab/>
            </w:r>
            <w:r w:rsidRPr="007F7AA4">
              <w:rPr>
                <w:rFonts w:eastAsiaTheme="majorEastAsia" w:cs="Times New Roman"/>
                <w:sz w:val="20"/>
              </w:rPr>
              <w:tab/>
              <w:t>[NW-&gt;MS][P2][S1]SIP/2.0 200 OK</w:t>
            </w:r>
          </w:p>
          <w:p w14:paraId="4FCDFEAE" w14:textId="77777777" w:rsidR="00F53A6C" w:rsidRPr="007F7AA4" w:rsidRDefault="00F53A6C" w:rsidP="00F53A6C">
            <w:pPr>
              <w:rPr>
                <w:rFonts w:eastAsiaTheme="majorEastAsia" w:cs="Times New Roman"/>
                <w:sz w:val="20"/>
              </w:rPr>
            </w:pPr>
            <w:r w:rsidRPr="007F7AA4">
              <w:rPr>
                <w:rFonts w:eastAsiaTheme="majorEastAsia" w:cs="Times New Roman"/>
                <w:sz w:val="20"/>
              </w:rPr>
              <w:t>SIP</w:t>
            </w:r>
            <w:r w:rsidRPr="007F7AA4">
              <w:rPr>
                <w:rFonts w:eastAsiaTheme="majorEastAsia" w:cs="Times New Roman"/>
                <w:sz w:val="20"/>
              </w:rPr>
              <w:tab/>
              <w:t>5</w:t>
            </w:r>
            <w:r w:rsidRPr="007F7AA4">
              <w:rPr>
                <w:rFonts w:eastAsiaTheme="majorEastAsia" w:cs="Times New Roman"/>
                <w:sz w:val="20"/>
              </w:rPr>
              <w:tab/>
              <w:t>272874222</w:t>
            </w:r>
            <w:r w:rsidRPr="007F7AA4">
              <w:rPr>
                <w:rFonts w:eastAsiaTheme="majorEastAsia" w:cs="Times New Roman"/>
                <w:sz w:val="20"/>
              </w:rPr>
              <w:tab/>
              <w:t>14:20:10:678</w:t>
            </w:r>
            <w:r w:rsidRPr="007F7AA4">
              <w:rPr>
                <w:rFonts w:eastAsiaTheme="majorEastAsia" w:cs="Times New Roman"/>
                <w:sz w:val="20"/>
              </w:rPr>
              <w:tab/>
            </w:r>
            <w:r w:rsidRPr="007F7AA4">
              <w:rPr>
                <w:rFonts w:eastAsiaTheme="majorEastAsia" w:cs="Times New Roman"/>
                <w:sz w:val="20"/>
              </w:rPr>
              <w:tab/>
              <w:t>[MS-&gt;NW][P2][S1]UPDATE sip:[2409:8010:8C10:0001:1005:1005:0000:0000]:9900;Hpt=8f72_16;CxtId=3;TRC=ffffffff-ffffffff SIP/2.0</w:t>
            </w:r>
          </w:p>
          <w:p w14:paraId="2CB03334" w14:textId="77777777" w:rsidR="00F53A6C" w:rsidRPr="007F7AA4" w:rsidRDefault="00F53A6C" w:rsidP="00F53A6C">
            <w:pPr>
              <w:rPr>
                <w:rFonts w:eastAsiaTheme="majorEastAsia" w:cs="Times New Roman"/>
                <w:sz w:val="20"/>
              </w:rPr>
            </w:pPr>
            <w:r w:rsidRPr="007F7AA4">
              <w:rPr>
                <w:rFonts w:eastAsiaTheme="majorEastAsia" w:cs="Times New Roman"/>
                <w:sz w:val="20"/>
              </w:rPr>
              <w:t>SIP</w:t>
            </w:r>
            <w:r w:rsidRPr="007F7AA4">
              <w:rPr>
                <w:rFonts w:eastAsiaTheme="majorEastAsia" w:cs="Times New Roman"/>
                <w:sz w:val="20"/>
              </w:rPr>
              <w:tab/>
              <w:t>6</w:t>
            </w:r>
            <w:r w:rsidRPr="007F7AA4">
              <w:rPr>
                <w:rFonts w:eastAsiaTheme="majorEastAsia" w:cs="Times New Roman"/>
                <w:sz w:val="20"/>
              </w:rPr>
              <w:tab/>
              <w:t>272883127</w:t>
            </w:r>
            <w:r w:rsidRPr="007F7AA4">
              <w:rPr>
                <w:rFonts w:eastAsiaTheme="majorEastAsia" w:cs="Times New Roman"/>
                <w:sz w:val="20"/>
              </w:rPr>
              <w:tab/>
              <w:t>14:20:11:078</w:t>
            </w:r>
            <w:r w:rsidRPr="007F7AA4">
              <w:rPr>
                <w:rFonts w:eastAsiaTheme="majorEastAsia" w:cs="Times New Roman"/>
                <w:sz w:val="20"/>
              </w:rPr>
              <w:tab/>
            </w:r>
            <w:r w:rsidRPr="007F7AA4">
              <w:rPr>
                <w:rFonts w:eastAsiaTheme="majorEastAsia" w:cs="Times New Roman"/>
                <w:sz w:val="20"/>
              </w:rPr>
              <w:tab/>
              <w:t>[NW-&gt;MS][P2][S1]SIP/2.0 200 OK</w:t>
            </w:r>
          </w:p>
          <w:p w14:paraId="7EA90B22" w14:textId="77777777" w:rsidR="00F53A6C" w:rsidRPr="007F7AA4" w:rsidRDefault="00F53A6C" w:rsidP="00F53A6C">
            <w:pPr>
              <w:rPr>
                <w:rFonts w:eastAsiaTheme="majorEastAsia" w:cs="Times New Roman"/>
                <w:sz w:val="20"/>
              </w:rPr>
            </w:pPr>
            <w:r w:rsidRPr="007F7AA4">
              <w:rPr>
                <w:rFonts w:eastAsiaTheme="majorEastAsia" w:cs="Times New Roman"/>
                <w:sz w:val="20"/>
              </w:rPr>
              <w:t>SIP</w:t>
            </w:r>
            <w:r w:rsidRPr="007F7AA4">
              <w:rPr>
                <w:rFonts w:eastAsiaTheme="majorEastAsia" w:cs="Times New Roman"/>
                <w:sz w:val="20"/>
              </w:rPr>
              <w:tab/>
              <w:t>7</w:t>
            </w:r>
            <w:r w:rsidRPr="007F7AA4">
              <w:rPr>
                <w:rFonts w:eastAsiaTheme="majorEastAsia" w:cs="Times New Roman"/>
                <w:sz w:val="20"/>
              </w:rPr>
              <w:tab/>
              <w:t>272883412</w:t>
            </w:r>
            <w:r w:rsidRPr="007F7AA4">
              <w:rPr>
                <w:rFonts w:eastAsiaTheme="majorEastAsia" w:cs="Times New Roman"/>
                <w:sz w:val="20"/>
              </w:rPr>
              <w:tab/>
              <w:t>14:20:11:078</w:t>
            </w:r>
            <w:r w:rsidRPr="007F7AA4">
              <w:rPr>
                <w:rFonts w:eastAsiaTheme="majorEastAsia" w:cs="Times New Roman"/>
                <w:sz w:val="20"/>
              </w:rPr>
              <w:tab/>
            </w:r>
            <w:r w:rsidRPr="007F7AA4">
              <w:rPr>
                <w:rFonts w:eastAsiaTheme="majorEastAsia" w:cs="Times New Roman"/>
                <w:sz w:val="20"/>
              </w:rPr>
              <w:tab/>
              <w:t>[NW-&gt;MS][P2][S1]UPDATE sip:+8618822430814@[2409:8100:1A80:0419:165D:FA12:8D17:100A]:50014 SIP/2.0</w:t>
            </w:r>
          </w:p>
          <w:p w14:paraId="361D0EDD" w14:textId="77777777" w:rsidR="00F53A6C" w:rsidRPr="007F7AA4" w:rsidRDefault="00F53A6C" w:rsidP="00F53A6C">
            <w:pPr>
              <w:rPr>
                <w:rFonts w:eastAsiaTheme="majorEastAsia" w:cs="Times New Roman"/>
                <w:sz w:val="20"/>
              </w:rPr>
            </w:pPr>
            <w:r w:rsidRPr="007F7AA4">
              <w:rPr>
                <w:rFonts w:eastAsiaTheme="majorEastAsia" w:cs="Times New Roman"/>
                <w:sz w:val="20"/>
              </w:rPr>
              <w:t>SIP</w:t>
            </w:r>
            <w:r w:rsidRPr="007F7AA4">
              <w:rPr>
                <w:rFonts w:eastAsiaTheme="majorEastAsia" w:cs="Times New Roman"/>
                <w:sz w:val="20"/>
              </w:rPr>
              <w:tab/>
              <w:t>8</w:t>
            </w:r>
            <w:r w:rsidRPr="007F7AA4">
              <w:rPr>
                <w:rFonts w:eastAsiaTheme="majorEastAsia" w:cs="Times New Roman"/>
                <w:sz w:val="20"/>
              </w:rPr>
              <w:tab/>
              <w:t>272883756</w:t>
            </w:r>
            <w:r w:rsidRPr="007F7AA4">
              <w:rPr>
                <w:rFonts w:eastAsiaTheme="majorEastAsia" w:cs="Times New Roman"/>
                <w:sz w:val="20"/>
              </w:rPr>
              <w:tab/>
              <w:t>14:20:11:278</w:t>
            </w:r>
            <w:r w:rsidRPr="007F7AA4">
              <w:rPr>
                <w:rFonts w:eastAsiaTheme="majorEastAsia" w:cs="Times New Roman"/>
                <w:sz w:val="20"/>
              </w:rPr>
              <w:tab/>
            </w:r>
            <w:r w:rsidRPr="007F7AA4">
              <w:rPr>
                <w:rFonts w:eastAsiaTheme="majorEastAsia" w:cs="Times New Roman"/>
                <w:sz w:val="20"/>
              </w:rPr>
              <w:tab/>
              <w:t>[MS-&gt;NW][P2][S1]SIP/2.0 200 OK</w:t>
            </w:r>
          </w:p>
          <w:p w14:paraId="13D00356" w14:textId="77777777" w:rsidR="00F53A6C" w:rsidRPr="007F7AA4" w:rsidRDefault="00F53A6C" w:rsidP="00F53A6C">
            <w:pPr>
              <w:rPr>
                <w:rFonts w:eastAsiaTheme="majorEastAsia" w:cs="Times New Roman"/>
                <w:sz w:val="20"/>
              </w:rPr>
            </w:pPr>
          </w:p>
          <w:p w14:paraId="2E1CC5EC" w14:textId="77777777" w:rsidR="00F53A6C" w:rsidRPr="007F7AA4" w:rsidRDefault="00F53A6C" w:rsidP="00F53A6C">
            <w:pPr>
              <w:rPr>
                <w:rFonts w:eastAsiaTheme="majorEastAsia" w:cs="Times New Roman"/>
                <w:b/>
                <w:sz w:val="20"/>
              </w:rPr>
            </w:pPr>
            <w:r w:rsidRPr="007F7AA4">
              <w:rPr>
                <w:rFonts w:eastAsiaTheme="majorEastAsia" w:cs="Times New Roman"/>
                <w:b/>
                <w:sz w:val="20"/>
              </w:rPr>
              <w:t xml:space="preserve">// </w:t>
            </w:r>
            <w:r w:rsidRPr="007F7AA4">
              <w:rPr>
                <w:rFonts w:eastAsiaTheme="majorEastAsia" w:cs="Times New Roman"/>
                <w:b/>
                <w:sz w:val="20"/>
              </w:rPr>
              <w:t>激活视频专有承载</w:t>
            </w:r>
          </w:p>
          <w:p w14:paraId="20E1B3BF" w14:textId="77777777" w:rsidR="00F53A6C" w:rsidRPr="007F7AA4" w:rsidRDefault="00F53A6C" w:rsidP="00F53A6C">
            <w:pPr>
              <w:rPr>
                <w:rFonts w:eastAsiaTheme="majorEastAsia" w:cs="Times New Roman"/>
                <w:sz w:val="20"/>
              </w:rPr>
            </w:pPr>
            <w:r w:rsidRPr="007F7AA4">
              <w:rPr>
                <w:rFonts w:eastAsiaTheme="majorEastAsia" w:cs="Times New Roman"/>
                <w:sz w:val="20"/>
              </w:rPr>
              <w:t>OTA</w:t>
            </w:r>
            <w:r w:rsidRPr="007F7AA4">
              <w:rPr>
                <w:rFonts w:eastAsiaTheme="majorEastAsia" w:cs="Times New Roman"/>
                <w:sz w:val="20"/>
              </w:rPr>
              <w:tab/>
              <w:t>346883</w:t>
            </w:r>
            <w:r w:rsidRPr="007F7AA4">
              <w:rPr>
                <w:rFonts w:eastAsiaTheme="majorEastAsia" w:cs="Times New Roman"/>
                <w:sz w:val="20"/>
              </w:rPr>
              <w:tab/>
              <w:t>272885424</w:t>
            </w:r>
            <w:r w:rsidRPr="007F7AA4">
              <w:rPr>
                <w:rFonts w:eastAsiaTheme="majorEastAsia" w:cs="Times New Roman"/>
                <w:sz w:val="20"/>
              </w:rPr>
              <w:tab/>
              <w:t>14:20:11:278</w:t>
            </w:r>
            <w:r w:rsidRPr="007F7AA4">
              <w:rPr>
                <w:rFonts w:eastAsiaTheme="majorEastAsia" w:cs="Times New Roman"/>
                <w:sz w:val="20"/>
              </w:rPr>
              <w:tab/>
              <w:t>ESM_2</w:t>
            </w:r>
            <w:r w:rsidRPr="007F7AA4">
              <w:rPr>
                <w:rFonts w:eastAsiaTheme="majorEastAsia" w:cs="Times New Roman"/>
                <w:sz w:val="20"/>
              </w:rPr>
              <w:tab/>
              <w:t>[NW-&gt;MS] ESM_MSG_ACTIVATE_DEDICATED_EPS_BEARER_CONTEXT_REQUEST (PTI:0, EBI:7)</w:t>
            </w:r>
          </w:p>
          <w:p w14:paraId="0DB96508" w14:textId="77777777" w:rsidR="00F53A6C" w:rsidRPr="007F7AA4" w:rsidRDefault="00F53A6C" w:rsidP="00F53A6C">
            <w:pPr>
              <w:rPr>
                <w:rFonts w:eastAsiaTheme="majorEastAsia" w:cs="Times New Roman"/>
                <w:sz w:val="20"/>
              </w:rPr>
            </w:pPr>
            <w:r w:rsidRPr="007F7AA4">
              <w:rPr>
                <w:rFonts w:eastAsiaTheme="majorEastAsia" w:cs="Times New Roman"/>
                <w:sz w:val="20"/>
              </w:rPr>
              <w:t>OTA</w:t>
            </w:r>
            <w:r w:rsidRPr="007F7AA4">
              <w:rPr>
                <w:rFonts w:eastAsiaTheme="majorEastAsia" w:cs="Times New Roman"/>
                <w:sz w:val="20"/>
              </w:rPr>
              <w:tab/>
              <w:t>347698</w:t>
            </w:r>
            <w:r w:rsidRPr="007F7AA4">
              <w:rPr>
                <w:rFonts w:eastAsiaTheme="majorEastAsia" w:cs="Times New Roman"/>
                <w:sz w:val="20"/>
              </w:rPr>
              <w:tab/>
              <w:t>272885507</w:t>
            </w:r>
            <w:r w:rsidRPr="007F7AA4">
              <w:rPr>
                <w:rFonts w:eastAsiaTheme="majorEastAsia" w:cs="Times New Roman"/>
                <w:sz w:val="20"/>
              </w:rPr>
              <w:tab/>
              <w:t>14:20:11:278</w:t>
            </w:r>
            <w:r w:rsidRPr="007F7AA4">
              <w:rPr>
                <w:rFonts w:eastAsiaTheme="majorEastAsia" w:cs="Times New Roman"/>
                <w:sz w:val="20"/>
              </w:rPr>
              <w:tab/>
              <w:t>ESM_2</w:t>
            </w:r>
            <w:r w:rsidRPr="007F7AA4">
              <w:rPr>
                <w:rFonts w:eastAsiaTheme="majorEastAsia" w:cs="Times New Roman"/>
                <w:sz w:val="20"/>
              </w:rPr>
              <w:tab/>
              <w:t>[MS-&gt;NW] ESM_MSG_ACTIVATE_DEDICATED_EPS_BEARER_CONTEXT_ACCEPT (PTI:0, EBI:7)</w:t>
            </w:r>
          </w:p>
          <w:p w14:paraId="1C6591B1" w14:textId="77777777" w:rsidR="00F53A6C" w:rsidRPr="007F7AA4" w:rsidRDefault="00F53A6C" w:rsidP="00F53A6C">
            <w:pPr>
              <w:rPr>
                <w:rFonts w:eastAsiaTheme="majorEastAsia" w:cs="Times New Roman"/>
                <w:sz w:val="20"/>
              </w:rPr>
            </w:pPr>
            <w:r w:rsidRPr="007F7AA4">
              <w:rPr>
                <w:rFonts w:eastAsiaTheme="majorEastAsia" w:cs="Times New Roman"/>
                <w:sz w:val="20"/>
              </w:rPr>
              <w:t>SIP</w:t>
            </w:r>
            <w:r w:rsidRPr="007F7AA4">
              <w:rPr>
                <w:rFonts w:eastAsiaTheme="majorEastAsia" w:cs="Times New Roman"/>
                <w:sz w:val="20"/>
              </w:rPr>
              <w:tab/>
              <w:t>9</w:t>
            </w:r>
            <w:r w:rsidRPr="007F7AA4">
              <w:rPr>
                <w:rFonts w:eastAsiaTheme="majorEastAsia" w:cs="Times New Roman"/>
                <w:sz w:val="20"/>
              </w:rPr>
              <w:tab/>
              <w:t>272886470</w:t>
            </w:r>
            <w:r w:rsidRPr="007F7AA4">
              <w:rPr>
                <w:rFonts w:eastAsiaTheme="majorEastAsia" w:cs="Times New Roman"/>
                <w:sz w:val="20"/>
              </w:rPr>
              <w:tab/>
              <w:t>14:20:11:278</w:t>
            </w:r>
            <w:r w:rsidRPr="007F7AA4">
              <w:rPr>
                <w:rFonts w:eastAsiaTheme="majorEastAsia" w:cs="Times New Roman"/>
                <w:sz w:val="20"/>
              </w:rPr>
              <w:tab/>
            </w:r>
            <w:r w:rsidRPr="007F7AA4">
              <w:rPr>
                <w:rFonts w:eastAsiaTheme="majorEastAsia" w:cs="Times New Roman"/>
                <w:sz w:val="20"/>
              </w:rPr>
              <w:tab/>
              <w:t>[MS-&gt;NW][P2][S1]UPDATE sip:[2409:8010:8C10:0001:1005:1005:0000:0000]:9900;Hpt=8f72_16;CxtId=3;TRC=ffffffff-ffffffff SIP/2.0</w:t>
            </w:r>
          </w:p>
          <w:p w14:paraId="7F92E619" w14:textId="77777777" w:rsidR="00F53A6C" w:rsidRPr="007F7AA4" w:rsidRDefault="00F53A6C" w:rsidP="00F53A6C">
            <w:pPr>
              <w:rPr>
                <w:rFonts w:eastAsiaTheme="majorEastAsia" w:cs="Times New Roman"/>
                <w:sz w:val="20"/>
              </w:rPr>
            </w:pPr>
          </w:p>
          <w:p w14:paraId="41925321" w14:textId="77777777" w:rsidR="00F53A6C" w:rsidRPr="007F7AA4" w:rsidRDefault="00F53A6C" w:rsidP="00F53A6C">
            <w:pPr>
              <w:rPr>
                <w:rFonts w:eastAsiaTheme="majorEastAsia" w:cs="Times New Roman"/>
                <w:b/>
                <w:sz w:val="20"/>
              </w:rPr>
            </w:pPr>
            <w:r w:rsidRPr="007F7AA4">
              <w:rPr>
                <w:rFonts w:eastAsiaTheme="majorEastAsia" w:cs="Times New Roman"/>
                <w:b/>
                <w:sz w:val="20"/>
              </w:rPr>
              <w:t xml:space="preserve">// </w:t>
            </w:r>
            <w:r w:rsidRPr="007F7AA4">
              <w:rPr>
                <w:rFonts w:eastAsiaTheme="majorEastAsia" w:cs="Times New Roman"/>
                <w:b/>
                <w:sz w:val="20"/>
              </w:rPr>
              <w:t>去激活视频专有承载</w:t>
            </w:r>
          </w:p>
          <w:p w14:paraId="258BF12E" w14:textId="77777777" w:rsidR="00F53A6C" w:rsidRPr="007F7AA4" w:rsidRDefault="00F53A6C" w:rsidP="00F53A6C">
            <w:pPr>
              <w:rPr>
                <w:rFonts w:eastAsiaTheme="majorEastAsia" w:cs="Times New Roman"/>
                <w:sz w:val="20"/>
              </w:rPr>
            </w:pPr>
            <w:r w:rsidRPr="007F7AA4">
              <w:rPr>
                <w:rFonts w:eastAsiaTheme="majorEastAsia" w:cs="Times New Roman"/>
                <w:sz w:val="20"/>
              </w:rPr>
              <w:t>OTA</w:t>
            </w:r>
            <w:r w:rsidRPr="007F7AA4">
              <w:rPr>
                <w:rFonts w:eastAsiaTheme="majorEastAsia" w:cs="Times New Roman"/>
                <w:sz w:val="20"/>
              </w:rPr>
              <w:tab/>
              <w:t>355822</w:t>
            </w:r>
            <w:r w:rsidRPr="007F7AA4">
              <w:rPr>
                <w:rFonts w:eastAsiaTheme="majorEastAsia" w:cs="Times New Roman"/>
                <w:sz w:val="20"/>
              </w:rPr>
              <w:tab/>
              <w:t>272888056</w:t>
            </w:r>
            <w:r w:rsidRPr="007F7AA4">
              <w:rPr>
                <w:rFonts w:eastAsiaTheme="majorEastAsia" w:cs="Times New Roman"/>
                <w:sz w:val="20"/>
              </w:rPr>
              <w:tab/>
              <w:t>14:20:11:478</w:t>
            </w:r>
            <w:r w:rsidRPr="007F7AA4">
              <w:rPr>
                <w:rFonts w:eastAsiaTheme="majorEastAsia" w:cs="Times New Roman"/>
                <w:sz w:val="20"/>
              </w:rPr>
              <w:tab/>
              <w:t>ESM_2</w:t>
            </w:r>
            <w:r w:rsidRPr="007F7AA4">
              <w:rPr>
                <w:rFonts w:eastAsiaTheme="majorEastAsia" w:cs="Times New Roman"/>
                <w:sz w:val="20"/>
              </w:rPr>
              <w:tab/>
              <w:t>[NW-&gt;MS] ESM_MSG_DEACTIVATE_EPS_BEARER_CONTEXT_REQUEST (PTI:0, EBI:7)</w:t>
            </w:r>
          </w:p>
          <w:p w14:paraId="04B04389" w14:textId="77777777" w:rsidR="00F53A6C" w:rsidRPr="007F7AA4" w:rsidRDefault="00F53A6C" w:rsidP="00F53A6C">
            <w:pPr>
              <w:rPr>
                <w:rFonts w:eastAsiaTheme="majorEastAsia" w:cs="Times New Roman"/>
                <w:sz w:val="20"/>
              </w:rPr>
            </w:pPr>
            <w:r w:rsidRPr="007F7AA4">
              <w:rPr>
                <w:rFonts w:eastAsiaTheme="majorEastAsia" w:cs="Times New Roman"/>
                <w:sz w:val="20"/>
              </w:rPr>
              <w:t>OTA</w:t>
            </w:r>
            <w:r w:rsidRPr="007F7AA4">
              <w:rPr>
                <w:rFonts w:eastAsiaTheme="majorEastAsia" w:cs="Times New Roman"/>
                <w:sz w:val="20"/>
              </w:rPr>
              <w:tab/>
              <w:t>355940</w:t>
            </w:r>
            <w:r w:rsidRPr="007F7AA4">
              <w:rPr>
                <w:rFonts w:eastAsiaTheme="majorEastAsia" w:cs="Times New Roman"/>
                <w:sz w:val="20"/>
              </w:rPr>
              <w:tab/>
              <w:t>272888069</w:t>
            </w:r>
            <w:r w:rsidRPr="007F7AA4">
              <w:rPr>
                <w:rFonts w:eastAsiaTheme="majorEastAsia" w:cs="Times New Roman"/>
                <w:sz w:val="20"/>
              </w:rPr>
              <w:tab/>
              <w:t>14:20:11:478</w:t>
            </w:r>
            <w:r w:rsidRPr="007F7AA4">
              <w:rPr>
                <w:rFonts w:eastAsiaTheme="majorEastAsia" w:cs="Times New Roman"/>
                <w:sz w:val="20"/>
              </w:rPr>
              <w:tab/>
              <w:t>ESM_2</w:t>
            </w:r>
            <w:r w:rsidRPr="007F7AA4">
              <w:rPr>
                <w:rFonts w:eastAsiaTheme="majorEastAsia" w:cs="Times New Roman"/>
                <w:sz w:val="20"/>
              </w:rPr>
              <w:tab/>
              <w:t>[MS-&gt;NW] ESM_MSG_DEACTIVATE_EPS_BEARER_CONTEXT_ACCEPT (PTI:0, EBI:7)</w:t>
            </w:r>
          </w:p>
          <w:p w14:paraId="791B9FBB" w14:textId="77777777" w:rsidR="00F53A6C" w:rsidRPr="007F7AA4" w:rsidRDefault="00F53A6C" w:rsidP="00F53A6C">
            <w:pPr>
              <w:rPr>
                <w:rFonts w:eastAsiaTheme="majorEastAsia" w:cs="Times New Roman"/>
                <w:sz w:val="20"/>
              </w:rPr>
            </w:pPr>
          </w:p>
          <w:p w14:paraId="33CBB548" w14:textId="77777777" w:rsidR="00F53A6C" w:rsidRPr="007F7AA4" w:rsidRDefault="00F53A6C" w:rsidP="00F53A6C">
            <w:pPr>
              <w:rPr>
                <w:rFonts w:eastAsiaTheme="majorEastAsia" w:cs="Times New Roman"/>
                <w:b/>
                <w:sz w:val="20"/>
              </w:rPr>
            </w:pPr>
            <w:r w:rsidRPr="007F7AA4">
              <w:rPr>
                <w:rFonts w:eastAsiaTheme="majorEastAsia" w:cs="Times New Roman"/>
                <w:b/>
                <w:sz w:val="20"/>
              </w:rPr>
              <w:t xml:space="preserve">// </w:t>
            </w:r>
            <w:r w:rsidRPr="007F7AA4">
              <w:rPr>
                <w:rFonts w:eastAsiaTheme="majorEastAsia" w:cs="Times New Roman"/>
                <w:b/>
                <w:sz w:val="20"/>
              </w:rPr>
              <w:t>网络去激活</w:t>
            </w:r>
            <w:r w:rsidRPr="007F7AA4">
              <w:rPr>
                <w:rFonts w:eastAsiaTheme="majorEastAsia" w:cs="Times New Roman"/>
                <w:b/>
                <w:sz w:val="20"/>
              </w:rPr>
              <w:t>MO</w:t>
            </w:r>
            <w:r w:rsidRPr="007F7AA4">
              <w:rPr>
                <w:rFonts w:eastAsiaTheme="majorEastAsia" w:cs="Times New Roman"/>
                <w:b/>
                <w:sz w:val="20"/>
              </w:rPr>
              <w:t>端</w:t>
            </w:r>
            <w:r w:rsidRPr="007F7AA4">
              <w:rPr>
                <w:rFonts w:eastAsiaTheme="majorEastAsia" w:cs="Times New Roman"/>
                <w:b/>
                <w:sz w:val="20"/>
              </w:rPr>
              <w:t>LTE</w:t>
            </w:r>
            <w:r w:rsidRPr="007F7AA4">
              <w:rPr>
                <w:rFonts w:eastAsiaTheme="majorEastAsia" w:cs="Times New Roman"/>
                <w:b/>
                <w:sz w:val="20"/>
              </w:rPr>
              <w:t>注册状态</w:t>
            </w:r>
          </w:p>
          <w:p w14:paraId="28F657CF" w14:textId="77777777" w:rsidR="00F53A6C" w:rsidRPr="007F7AA4" w:rsidRDefault="00F53A6C" w:rsidP="00F53A6C">
            <w:pPr>
              <w:rPr>
                <w:rFonts w:eastAsiaTheme="majorEastAsia" w:cs="Times New Roman"/>
                <w:sz w:val="20"/>
              </w:rPr>
            </w:pPr>
            <w:r w:rsidRPr="007F7AA4">
              <w:rPr>
                <w:rFonts w:eastAsiaTheme="majorEastAsia" w:cs="Times New Roman"/>
                <w:sz w:val="20"/>
              </w:rPr>
              <w:t>OTA</w:t>
            </w:r>
            <w:r w:rsidRPr="007F7AA4">
              <w:rPr>
                <w:rFonts w:eastAsiaTheme="majorEastAsia" w:cs="Times New Roman"/>
                <w:sz w:val="20"/>
              </w:rPr>
              <w:tab/>
              <w:t>357245</w:t>
            </w:r>
            <w:r w:rsidRPr="007F7AA4">
              <w:rPr>
                <w:rFonts w:eastAsiaTheme="majorEastAsia" w:cs="Times New Roman"/>
                <w:sz w:val="20"/>
              </w:rPr>
              <w:tab/>
              <w:t>272889288</w:t>
            </w:r>
            <w:r w:rsidRPr="007F7AA4">
              <w:rPr>
                <w:rFonts w:eastAsiaTheme="majorEastAsia" w:cs="Times New Roman"/>
                <w:sz w:val="20"/>
              </w:rPr>
              <w:tab/>
              <w:t>14:20:11:478</w:t>
            </w:r>
            <w:r w:rsidRPr="007F7AA4">
              <w:rPr>
                <w:rFonts w:eastAsiaTheme="majorEastAsia" w:cs="Times New Roman"/>
                <w:sz w:val="20"/>
              </w:rPr>
              <w:tab/>
              <w:t>EMM_NASMSG_2</w:t>
            </w:r>
            <w:r w:rsidRPr="007F7AA4">
              <w:rPr>
                <w:rFonts w:eastAsiaTheme="majorEastAsia" w:cs="Times New Roman"/>
                <w:sz w:val="20"/>
              </w:rPr>
              <w:tab/>
              <w:t>[NW-&gt;MS] EMM_Detach_Request(Detach type="MT_REATTACH_NOT_REQUIRED", EMM cause="EMM_CAUSE_NO_EPS_CTXT_ACT")</w:t>
            </w:r>
          </w:p>
          <w:p w14:paraId="0D937313" w14:textId="77777777" w:rsidR="00F53A6C" w:rsidRPr="007F7AA4" w:rsidRDefault="00F53A6C" w:rsidP="00F53A6C">
            <w:pPr>
              <w:rPr>
                <w:rFonts w:eastAsiaTheme="majorEastAsia" w:cs="Times New Roman"/>
                <w:sz w:val="20"/>
                <w:highlight w:val="yellow"/>
              </w:rPr>
            </w:pPr>
            <w:r w:rsidRPr="007F7AA4">
              <w:rPr>
                <w:rFonts w:eastAsiaTheme="majorEastAsia" w:cs="Times New Roman"/>
                <w:sz w:val="20"/>
                <w:highlight w:val="yellow"/>
              </w:rPr>
              <w:t>.... .010 = Detach Type: Re-attach not required (2)</w:t>
            </w:r>
          </w:p>
          <w:p w14:paraId="6CB24F54" w14:textId="77777777" w:rsidR="00F53A6C" w:rsidRPr="007F7AA4" w:rsidRDefault="00F53A6C" w:rsidP="00F53A6C">
            <w:pPr>
              <w:rPr>
                <w:rFonts w:eastAsiaTheme="majorEastAsia" w:cs="Times New Roman"/>
                <w:sz w:val="20"/>
                <w:highlight w:val="yellow"/>
              </w:rPr>
            </w:pPr>
            <w:r w:rsidRPr="007F7AA4">
              <w:rPr>
                <w:rFonts w:eastAsiaTheme="majorEastAsia" w:cs="Times New Roman"/>
                <w:sz w:val="20"/>
                <w:highlight w:val="yellow"/>
              </w:rPr>
              <w:t>EMM cause</w:t>
            </w:r>
          </w:p>
          <w:p w14:paraId="0F9A48E6" w14:textId="77777777" w:rsidR="00F53A6C" w:rsidRPr="007F7AA4" w:rsidRDefault="00F53A6C" w:rsidP="00F53A6C">
            <w:pPr>
              <w:rPr>
                <w:rFonts w:eastAsiaTheme="majorEastAsia" w:cs="Times New Roman"/>
                <w:sz w:val="20"/>
                <w:highlight w:val="yellow"/>
              </w:rPr>
            </w:pPr>
            <w:r w:rsidRPr="007F7AA4">
              <w:rPr>
                <w:rFonts w:eastAsiaTheme="majorEastAsia" w:cs="Times New Roman"/>
                <w:sz w:val="20"/>
                <w:highlight w:val="yellow"/>
              </w:rPr>
              <w:t>Element ID: 0x53</w:t>
            </w:r>
          </w:p>
          <w:p w14:paraId="2CEB4AF1" w14:textId="77777777" w:rsidR="00F53A6C" w:rsidRPr="007F7AA4" w:rsidRDefault="00F53A6C" w:rsidP="00F53A6C">
            <w:pPr>
              <w:rPr>
                <w:rFonts w:eastAsiaTheme="majorEastAsia" w:cs="Times New Roman"/>
                <w:color w:val="FF0000"/>
                <w:sz w:val="20"/>
              </w:rPr>
            </w:pPr>
            <w:r w:rsidRPr="007F7AA4">
              <w:rPr>
                <w:rFonts w:eastAsiaTheme="majorEastAsia" w:cs="Times New Roman"/>
                <w:sz w:val="20"/>
                <w:highlight w:val="yellow"/>
              </w:rPr>
              <w:t xml:space="preserve">Cause: </w:t>
            </w:r>
            <w:r w:rsidRPr="007F7AA4">
              <w:rPr>
                <w:rFonts w:eastAsiaTheme="majorEastAsia" w:cs="Times New Roman"/>
                <w:color w:val="FF0000"/>
                <w:sz w:val="20"/>
                <w:highlight w:val="yellow"/>
              </w:rPr>
              <w:t>No EPS bearer context activated (40)</w:t>
            </w:r>
          </w:p>
          <w:p w14:paraId="59A6B98B" w14:textId="77777777" w:rsidR="00F53A6C" w:rsidRPr="007F7AA4" w:rsidRDefault="00F53A6C" w:rsidP="00F53A6C">
            <w:pPr>
              <w:rPr>
                <w:rFonts w:eastAsiaTheme="majorEastAsia" w:cs="Times New Roman"/>
                <w:sz w:val="20"/>
              </w:rPr>
            </w:pPr>
            <w:r w:rsidRPr="007F7AA4">
              <w:rPr>
                <w:rFonts w:eastAsiaTheme="majorEastAsia" w:cs="Times New Roman"/>
                <w:sz w:val="20"/>
              </w:rPr>
              <w:t>OTA</w:t>
            </w:r>
            <w:r w:rsidRPr="007F7AA4">
              <w:rPr>
                <w:rFonts w:eastAsiaTheme="majorEastAsia" w:cs="Times New Roman"/>
                <w:sz w:val="20"/>
              </w:rPr>
              <w:tab/>
              <w:t>357478</w:t>
            </w:r>
            <w:r w:rsidRPr="007F7AA4">
              <w:rPr>
                <w:rFonts w:eastAsiaTheme="majorEastAsia" w:cs="Times New Roman"/>
                <w:sz w:val="20"/>
              </w:rPr>
              <w:tab/>
              <w:t>272889313</w:t>
            </w:r>
            <w:r w:rsidRPr="007F7AA4">
              <w:rPr>
                <w:rFonts w:eastAsiaTheme="majorEastAsia" w:cs="Times New Roman"/>
                <w:sz w:val="20"/>
              </w:rPr>
              <w:tab/>
              <w:t>14:20:11:478</w:t>
            </w:r>
            <w:r w:rsidRPr="007F7AA4">
              <w:rPr>
                <w:rFonts w:eastAsiaTheme="majorEastAsia" w:cs="Times New Roman"/>
                <w:sz w:val="20"/>
              </w:rPr>
              <w:tab/>
              <w:t>EMM_NASMSG_2</w:t>
            </w:r>
            <w:r w:rsidRPr="007F7AA4">
              <w:rPr>
                <w:rFonts w:eastAsiaTheme="majorEastAsia" w:cs="Times New Roman"/>
                <w:sz w:val="20"/>
              </w:rPr>
              <w:tab/>
              <w:t>[MS-&gt;NW] EMM_Detach_Accept</w:t>
            </w:r>
          </w:p>
          <w:p w14:paraId="6C28F9F6" w14:textId="77777777" w:rsidR="00F53A6C" w:rsidRPr="007F7AA4" w:rsidRDefault="00F53A6C" w:rsidP="00F53A6C">
            <w:pPr>
              <w:rPr>
                <w:rFonts w:eastAsiaTheme="majorEastAsia" w:cs="Times New Roman"/>
                <w:sz w:val="20"/>
              </w:rPr>
            </w:pPr>
          </w:p>
          <w:p w14:paraId="7B0A44DB" w14:textId="77777777" w:rsidR="00F53A6C" w:rsidRPr="007F7AA4" w:rsidRDefault="00F53A6C" w:rsidP="00F53A6C">
            <w:pPr>
              <w:rPr>
                <w:rFonts w:eastAsiaTheme="majorEastAsia" w:cs="Times New Roman"/>
                <w:b/>
                <w:sz w:val="20"/>
              </w:rPr>
            </w:pPr>
            <w:r w:rsidRPr="007F7AA4">
              <w:rPr>
                <w:rFonts w:eastAsiaTheme="majorEastAsia" w:cs="Times New Roman"/>
                <w:b/>
                <w:sz w:val="20"/>
              </w:rPr>
              <w:t xml:space="preserve">// </w:t>
            </w:r>
            <w:r w:rsidRPr="007F7AA4">
              <w:rPr>
                <w:rFonts w:eastAsiaTheme="majorEastAsia" w:cs="Times New Roman"/>
                <w:b/>
                <w:sz w:val="20"/>
              </w:rPr>
              <w:t>重新注册</w:t>
            </w:r>
          </w:p>
          <w:p w14:paraId="54007460" w14:textId="77777777" w:rsidR="00F53A6C" w:rsidRPr="007F7AA4" w:rsidRDefault="00F53A6C" w:rsidP="00F53A6C">
            <w:pPr>
              <w:rPr>
                <w:rFonts w:eastAsiaTheme="majorEastAsia" w:cs="Times New Roman"/>
                <w:sz w:val="20"/>
              </w:rPr>
            </w:pPr>
            <w:r w:rsidRPr="007F7AA4">
              <w:rPr>
                <w:rFonts w:eastAsiaTheme="majorEastAsia" w:cs="Times New Roman"/>
                <w:sz w:val="20"/>
              </w:rPr>
              <w:t>OTA</w:t>
            </w:r>
            <w:r w:rsidRPr="007F7AA4">
              <w:rPr>
                <w:rFonts w:eastAsiaTheme="majorEastAsia" w:cs="Times New Roman"/>
                <w:sz w:val="20"/>
              </w:rPr>
              <w:tab/>
              <w:t>375587</w:t>
            </w:r>
            <w:r w:rsidRPr="007F7AA4">
              <w:rPr>
                <w:rFonts w:eastAsiaTheme="majorEastAsia" w:cs="Times New Roman"/>
                <w:sz w:val="20"/>
              </w:rPr>
              <w:tab/>
              <w:t>272891915</w:t>
            </w:r>
            <w:r w:rsidRPr="007F7AA4">
              <w:rPr>
                <w:rFonts w:eastAsiaTheme="majorEastAsia" w:cs="Times New Roman"/>
                <w:sz w:val="20"/>
              </w:rPr>
              <w:tab/>
              <w:t>14:20:11:678</w:t>
            </w:r>
            <w:r w:rsidRPr="007F7AA4">
              <w:rPr>
                <w:rFonts w:eastAsiaTheme="majorEastAsia" w:cs="Times New Roman"/>
                <w:sz w:val="20"/>
              </w:rPr>
              <w:tab/>
              <w:t>EMM_NASMSG_2</w:t>
            </w:r>
            <w:r w:rsidRPr="007F7AA4">
              <w:rPr>
                <w:rFonts w:eastAsiaTheme="majorEastAsia" w:cs="Times New Roman"/>
                <w:sz w:val="20"/>
              </w:rPr>
              <w:tab/>
              <w:t>[MS-&gt;NW] EMM_Attach_Request(EPS attach type="EMM_ATTACH_TYPE_COMBINED_ATTACH")</w:t>
            </w:r>
          </w:p>
          <w:p w14:paraId="307D7997" w14:textId="77777777" w:rsidR="00F53A6C" w:rsidRPr="007F7AA4" w:rsidRDefault="00F53A6C" w:rsidP="00F53A6C">
            <w:pPr>
              <w:rPr>
                <w:rFonts w:eastAsiaTheme="majorEastAsia" w:cs="Times New Roman"/>
                <w:sz w:val="20"/>
              </w:rPr>
            </w:pPr>
            <w:r w:rsidRPr="007F7AA4">
              <w:rPr>
                <w:rFonts w:eastAsiaTheme="majorEastAsia" w:cs="Times New Roman"/>
                <w:sz w:val="20"/>
              </w:rPr>
              <w:t>OTA</w:t>
            </w:r>
            <w:r w:rsidRPr="007F7AA4">
              <w:rPr>
                <w:rFonts w:eastAsiaTheme="majorEastAsia" w:cs="Times New Roman"/>
                <w:sz w:val="20"/>
              </w:rPr>
              <w:tab/>
              <w:t>385368</w:t>
            </w:r>
            <w:r w:rsidRPr="007F7AA4">
              <w:rPr>
                <w:rFonts w:eastAsiaTheme="majorEastAsia" w:cs="Times New Roman"/>
                <w:sz w:val="20"/>
              </w:rPr>
              <w:tab/>
              <w:t>272906899</w:t>
            </w:r>
            <w:r w:rsidRPr="007F7AA4">
              <w:rPr>
                <w:rFonts w:eastAsiaTheme="majorEastAsia" w:cs="Times New Roman"/>
                <w:sz w:val="20"/>
              </w:rPr>
              <w:tab/>
              <w:t>14:20:12:678</w:t>
            </w:r>
            <w:r w:rsidRPr="007F7AA4">
              <w:rPr>
                <w:rFonts w:eastAsiaTheme="majorEastAsia" w:cs="Times New Roman"/>
                <w:sz w:val="20"/>
              </w:rPr>
              <w:tab/>
              <w:t>EMM_NASMSG_2</w:t>
            </w:r>
            <w:r w:rsidRPr="007F7AA4">
              <w:rPr>
                <w:rFonts w:eastAsiaTheme="majorEastAsia" w:cs="Times New Roman"/>
                <w:sz w:val="20"/>
              </w:rPr>
              <w:tab/>
              <w:t>[NW-&gt;MS] EMM_Attach_Accept(EPS attach result="EMM_ATTACH_RESULT_COMBINED_ATTACHED")</w:t>
            </w:r>
          </w:p>
          <w:p w14:paraId="58AE7337" w14:textId="77777777" w:rsidR="00F53A6C" w:rsidRPr="007F7AA4" w:rsidRDefault="00F53A6C" w:rsidP="00F53A6C">
            <w:pPr>
              <w:rPr>
                <w:rFonts w:eastAsiaTheme="majorEastAsia" w:cs="Times New Roman"/>
                <w:sz w:val="20"/>
              </w:rPr>
            </w:pPr>
            <w:r w:rsidRPr="007F7AA4">
              <w:rPr>
                <w:rFonts w:eastAsiaTheme="majorEastAsia" w:cs="Times New Roman"/>
                <w:sz w:val="20"/>
              </w:rPr>
              <w:t>OTA</w:t>
            </w:r>
            <w:r w:rsidRPr="007F7AA4">
              <w:rPr>
                <w:rFonts w:eastAsiaTheme="majorEastAsia" w:cs="Times New Roman"/>
                <w:sz w:val="20"/>
              </w:rPr>
              <w:tab/>
              <w:t>386696</w:t>
            </w:r>
            <w:r w:rsidRPr="007F7AA4">
              <w:rPr>
                <w:rFonts w:eastAsiaTheme="majorEastAsia" w:cs="Times New Roman"/>
                <w:sz w:val="20"/>
              </w:rPr>
              <w:tab/>
              <w:t>272906975</w:t>
            </w:r>
            <w:r w:rsidRPr="007F7AA4">
              <w:rPr>
                <w:rFonts w:eastAsiaTheme="majorEastAsia" w:cs="Times New Roman"/>
                <w:sz w:val="20"/>
              </w:rPr>
              <w:tab/>
              <w:t>14:20:12:678</w:t>
            </w:r>
            <w:r w:rsidRPr="007F7AA4">
              <w:rPr>
                <w:rFonts w:eastAsiaTheme="majorEastAsia" w:cs="Times New Roman"/>
                <w:sz w:val="20"/>
              </w:rPr>
              <w:tab/>
              <w:t>EMM_NASMSG_2</w:t>
            </w:r>
            <w:r w:rsidRPr="007F7AA4">
              <w:rPr>
                <w:rFonts w:eastAsiaTheme="majorEastAsia" w:cs="Times New Roman"/>
                <w:sz w:val="20"/>
              </w:rPr>
              <w:tab/>
              <w:t>[MS-&gt;NW] EMM_Attach_Complete</w:t>
            </w:r>
          </w:p>
          <w:p w14:paraId="3786EB42" w14:textId="77777777" w:rsidR="00F53A6C" w:rsidRPr="007F7AA4" w:rsidRDefault="00F53A6C" w:rsidP="00F53A6C">
            <w:pPr>
              <w:rPr>
                <w:rFonts w:eastAsiaTheme="majorEastAsia" w:cs="Times New Roman"/>
                <w:sz w:val="20"/>
              </w:rPr>
            </w:pPr>
          </w:p>
          <w:p w14:paraId="4DFC1A7E" w14:textId="77777777" w:rsidR="00F53A6C" w:rsidRPr="007F7AA4" w:rsidRDefault="00F53A6C" w:rsidP="00F53A6C">
            <w:pPr>
              <w:rPr>
                <w:rFonts w:eastAsiaTheme="majorEastAsia" w:cs="Times New Roman"/>
                <w:b/>
                <w:sz w:val="20"/>
              </w:rPr>
            </w:pPr>
            <w:r w:rsidRPr="007F7AA4">
              <w:rPr>
                <w:rFonts w:eastAsiaTheme="majorEastAsia" w:cs="Times New Roman"/>
                <w:b/>
                <w:sz w:val="20"/>
              </w:rPr>
              <w:t xml:space="preserve">// </w:t>
            </w:r>
            <w:r w:rsidRPr="007F7AA4">
              <w:rPr>
                <w:rFonts w:eastAsiaTheme="majorEastAsia" w:cs="Times New Roman"/>
                <w:b/>
                <w:sz w:val="20"/>
              </w:rPr>
              <w:t>通过</w:t>
            </w:r>
            <w:r w:rsidRPr="007F7AA4">
              <w:rPr>
                <w:rFonts w:eastAsiaTheme="majorEastAsia" w:cs="Times New Roman"/>
                <w:b/>
                <w:sz w:val="20"/>
              </w:rPr>
              <w:t>CSFB</w:t>
            </w:r>
            <w:r w:rsidRPr="007F7AA4">
              <w:rPr>
                <w:rFonts w:eastAsiaTheme="majorEastAsia" w:cs="Times New Roman"/>
                <w:b/>
                <w:sz w:val="20"/>
              </w:rPr>
              <w:t>方式重新呼出电话</w:t>
            </w:r>
          </w:p>
          <w:p w14:paraId="5B91339B" w14:textId="77777777" w:rsidR="00F53A6C" w:rsidRPr="007F7AA4" w:rsidRDefault="00F53A6C" w:rsidP="00F53A6C">
            <w:pPr>
              <w:rPr>
                <w:rFonts w:eastAsiaTheme="majorEastAsia" w:cs="Times New Roman"/>
                <w:sz w:val="20"/>
              </w:rPr>
            </w:pPr>
            <w:r w:rsidRPr="007F7AA4">
              <w:rPr>
                <w:rFonts w:eastAsiaTheme="majorEastAsia" w:cs="Times New Roman"/>
                <w:sz w:val="20"/>
              </w:rPr>
              <w:t>OTA</w:t>
            </w:r>
            <w:r w:rsidRPr="007F7AA4">
              <w:rPr>
                <w:rFonts w:eastAsiaTheme="majorEastAsia" w:cs="Times New Roman"/>
                <w:sz w:val="20"/>
              </w:rPr>
              <w:tab/>
              <w:t>390577</w:t>
            </w:r>
            <w:r w:rsidRPr="007F7AA4">
              <w:rPr>
                <w:rFonts w:eastAsiaTheme="majorEastAsia" w:cs="Times New Roman"/>
                <w:sz w:val="20"/>
              </w:rPr>
              <w:tab/>
              <w:t>272908145</w:t>
            </w:r>
            <w:r w:rsidRPr="007F7AA4">
              <w:rPr>
                <w:rFonts w:eastAsiaTheme="majorEastAsia" w:cs="Times New Roman"/>
                <w:sz w:val="20"/>
              </w:rPr>
              <w:tab/>
              <w:t>14:20:12:678</w:t>
            </w:r>
            <w:r w:rsidRPr="007F7AA4">
              <w:rPr>
                <w:rFonts w:eastAsiaTheme="majorEastAsia" w:cs="Times New Roman"/>
                <w:sz w:val="20"/>
              </w:rPr>
              <w:tab/>
              <w:t>EMM_NASMSG_2</w:t>
            </w:r>
            <w:r w:rsidRPr="007F7AA4">
              <w:rPr>
                <w:rFonts w:eastAsiaTheme="majorEastAsia" w:cs="Times New Roman"/>
                <w:sz w:val="20"/>
              </w:rPr>
              <w:tab/>
              <w:t xml:space="preserve">[MS-&gt;NW] </w:t>
            </w:r>
            <w:r w:rsidRPr="007F7AA4">
              <w:rPr>
                <w:rFonts w:eastAsiaTheme="majorEastAsia" w:cs="Times New Roman"/>
                <w:sz w:val="20"/>
                <w:highlight w:val="yellow"/>
              </w:rPr>
              <w:t>EMM_Extended_Service_Request(</w:t>
            </w:r>
            <w:r w:rsidRPr="007F7AA4">
              <w:rPr>
                <w:rFonts w:eastAsiaTheme="majorEastAsia" w:cs="Times New Roman"/>
                <w:sz w:val="20"/>
              </w:rPr>
              <w:t>service type="MO_CSFB", CSFB response="CSFB_UNUSED")</w:t>
            </w:r>
          </w:p>
          <w:p w14:paraId="6C75A75C" w14:textId="77777777" w:rsidR="00F53A6C" w:rsidRPr="007F7AA4" w:rsidRDefault="00F53A6C" w:rsidP="00F53A6C">
            <w:pPr>
              <w:rPr>
                <w:rFonts w:eastAsiaTheme="majorEastAsia" w:cs="Times New Roman"/>
                <w:sz w:val="20"/>
              </w:rPr>
            </w:pPr>
            <w:r w:rsidRPr="007F7AA4">
              <w:rPr>
                <w:rFonts w:eastAsiaTheme="majorEastAsia" w:cs="Times New Roman"/>
                <w:sz w:val="20"/>
              </w:rPr>
              <w:t>OTA</w:t>
            </w:r>
            <w:r w:rsidRPr="007F7AA4">
              <w:rPr>
                <w:rFonts w:eastAsiaTheme="majorEastAsia" w:cs="Times New Roman"/>
                <w:sz w:val="20"/>
              </w:rPr>
              <w:tab/>
              <w:t>412090</w:t>
            </w:r>
            <w:r w:rsidRPr="007F7AA4">
              <w:rPr>
                <w:rFonts w:eastAsiaTheme="majorEastAsia" w:cs="Times New Roman"/>
                <w:sz w:val="20"/>
              </w:rPr>
              <w:tab/>
              <w:t>272970012</w:t>
            </w:r>
            <w:r w:rsidRPr="007F7AA4">
              <w:rPr>
                <w:rFonts w:eastAsiaTheme="majorEastAsia" w:cs="Times New Roman"/>
                <w:sz w:val="20"/>
              </w:rPr>
              <w:tab/>
              <w:t>14:20:16:679</w:t>
            </w:r>
            <w:r w:rsidRPr="007F7AA4">
              <w:rPr>
                <w:rFonts w:eastAsiaTheme="majorEastAsia" w:cs="Times New Roman"/>
                <w:sz w:val="20"/>
              </w:rPr>
              <w:tab/>
              <w:t>CC_2</w:t>
            </w:r>
            <w:r w:rsidRPr="007F7AA4">
              <w:rPr>
                <w:rFonts w:eastAsiaTheme="majorEastAsia" w:cs="Times New Roman"/>
                <w:sz w:val="20"/>
              </w:rPr>
              <w:tab/>
              <w:t>[MS-&gt;NW] CC__SETUP</w:t>
            </w:r>
          </w:p>
          <w:p w14:paraId="78A25D65" w14:textId="77777777" w:rsidR="00F53A6C" w:rsidRPr="007F7AA4" w:rsidRDefault="00F53A6C" w:rsidP="00F53A6C">
            <w:pPr>
              <w:rPr>
                <w:rFonts w:eastAsiaTheme="majorEastAsia" w:cs="Times New Roman"/>
                <w:sz w:val="20"/>
              </w:rPr>
            </w:pPr>
            <w:r w:rsidRPr="007F7AA4">
              <w:rPr>
                <w:rFonts w:eastAsiaTheme="majorEastAsia" w:cs="Times New Roman"/>
                <w:sz w:val="20"/>
              </w:rPr>
              <w:t>OTA</w:t>
            </w:r>
            <w:r w:rsidRPr="007F7AA4">
              <w:rPr>
                <w:rFonts w:eastAsiaTheme="majorEastAsia" w:cs="Times New Roman"/>
                <w:sz w:val="20"/>
              </w:rPr>
              <w:tab/>
              <w:t>417084</w:t>
            </w:r>
            <w:r w:rsidRPr="007F7AA4">
              <w:rPr>
                <w:rFonts w:eastAsiaTheme="majorEastAsia" w:cs="Times New Roman"/>
                <w:sz w:val="20"/>
              </w:rPr>
              <w:tab/>
              <w:t>272981044</w:t>
            </w:r>
            <w:r w:rsidRPr="007F7AA4">
              <w:rPr>
                <w:rFonts w:eastAsiaTheme="majorEastAsia" w:cs="Times New Roman"/>
                <w:sz w:val="20"/>
              </w:rPr>
              <w:tab/>
              <w:t>14:20:17:479</w:t>
            </w:r>
            <w:r w:rsidRPr="007F7AA4">
              <w:rPr>
                <w:rFonts w:eastAsiaTheme="majorEastAsia" w:cs="Times New Roman"/>
                <w:sz w:val="20"/>
              </w:rPr>
              <w:tab/>
              <w:t>CC_2</w:t>
            </w:r>
            <w:r w:rsidRPr="007F7AA4">
              <w:rPr>
                <w:rFonts w:eastAsiaTheme="majorEastAsia" w:cs="Times New Roman"/>
                <w:sz w:val="20"/>
              </w:rPr>
              <w:tab/>
              <w:t>[NW-&gt;MS] CC__CALL_PROCEEDING</w:t>
            </w:r>
          </w:p>
          <w:p w14:paraId="07E5D7F7" w14:textId="77777777" w:rsidR="00F53A6C" w:rsidRPr="007F7AA4" w:rsidRDefault="00F53A6C" w:rsidP="00F53A6C">
            <w:pPr>
              <w:rPr>
                <w:rFonts w:eastAsiaTheme="majorEastAsia" w:cs="Times New Roman"/>
                <w:sz w:val="20"/>
              </w:rPr>
            </w:pPr>
            <w:r w:rsidRPr="007F7AA4">
              <w:rPr>
                <w:rFonts w:eastAsiaTheme="majorEastAsia" w:cs="Times New Roman"/>
                <w:sz w:val="20"/>
              </w:rPr>
              <w:t>OTA</w:t>
            </w:r>
            <w:r w:rsidRPr="007F7AA4">
              <w:rPr>
                <w:rFonts w:eastAsiaTheme="majorEastAsia" w:cs="Times New Roman"/>
                <w:sz w:val="20"/>
              </w:rPr>
              <w:tab/>
              <w:t>424760</w:t>
            </w:r>
            <w:r w:rsidRPr="007F7AA4">
              <w:rPr>
                <w:rFonts w:eastAsiaTheme="majorEastAsia" w:cs="Times New Roman"/>
                <w:sz w:val="20"/>
              </w:rPr>
              <w:tab/>
              <w:t>272994435</w:t>
            </w:r>
            <w:r w:rsidRPr="007F7AA4">
              <w:rPr>
                <w:rFonts w:eastAsiaTheme="majorEastAsia" w:cs="Times New Roman"/>
                <w:sz w:val="20"/>
              </w:rPr>
              <w:tab/>
              <w:t>14:20:18:288</w:t>
            </w:r>
            <w:r w:rsidRPr="007F7AA4">
              <w:rPr>
                <w:rFonts w:eastAsiaTheme="majorEastAsia" w:cs="Times New Roman"/>
                <w:sz w:val="20"/>
              </w:rPr>
              <w:tab/>
              <w:t>CC_2</w:t>
            </w:r>
            <w:r w:rsidRPr="007F7AA4">
              <w:rPr>
                <w:rFonts w:eastAsiaTheme="majorEastAsia" w:cs="Times New Roman"/>
                <w:sz w:val="20"/>
              </w:rPr>
              <w:tab/>
              <w:t>[NW-&gt;MS] CC__ALERTING</w:t>
            </w:r>
          </w:p>
          <w:p w14:paraId="179AE457" w14:textId="77777777" w:rsidR="00F53A6C" w:rsidRPr="007F7AA4" w:rsidRDefault="00F53A6C" w:rsidP="00F53A6C">
            <w:pPr>
              <w:rPr>
                <w:rFonts w:eastAsiaTheme="majorEastAsia" w:cs="Times New Roman"/>
                <w:sz w:val="20"/>
              </w:rPr>
            </w:pPr>
            <w:r w:rsidRPr="007F7AA4">
              <w:rPr>
                <w:rFonts w:eastAsiaTheme="majorEastAsia" w:cs="Times New Roman"/>
                <w:sz w:val="20"/>
              </w:rPr>
              <w:t>OTA</w:t>
            </w:r>
            <w:r w:rsidRPr="007F7AA4">
              <w:rPr>
                <w:rFonts w:eastAsiaTheme="majorEastAsia" w:cs="Times New Roman"/>
                <w:sz w:val="20"/>
              </w:rPr>
              <w:tab/>
              <w:t>427534</w:t>
            </w:r>
            <w:r w:rsidRPr="007F7AA4">
              <w:rPr>
                <w:rFonts w:eastAsiaTheme="majorEastAsia" w:cs="Times New Roman"/>
                <w:sz w:val="20"/>
              </w:rPr>
              <w:tab/>
              <w:t>273020991</w:t>
            </w:r>
            <w:r w:rsidRPr="007F7AA4">
              <w:rPr>
                <w:rFonts w:eastAsiaTheme="majorEastAsia" w:cs="Times New Roman"/>
                <w:sz w:val="20"/>
              </w:rPr>
              <w:tab/>
              <w:t>14:20:19:888</w:t>
            </w:r>
            <w:r w:rsidRPr="007F7AA4">
              <w:rPr>
                <w:rFonts w:eastAsiaTheme="majorEastAsia" w:cs="Times New Roman"/>
                <w:sz w:val="20"/>
              </w:rPr>
              <w:tab/>
              <w:t>CC_2</w:t>
            </w:r>
            <w:r w:rsidRPr="007F7AA4">
              <w:rPr>
                <w:rFonts w:eastAsiaTheme="majorEastAsia" w:cs="Times New Roman"/>
                <w:sz w:val="20"/>
              </w:rPr>
              <w:tab/>
              <w:t>[NW-&gt;MS] CC__PROGRESS</w:t>
            </w:r>
          </w:p>
          <w:p w14:paraId="2C36ADA1" w14:textId="77777777" w:rsidR="00F53A6C" w:rsidRPr="007F7AA4" w:rsidRDefault="00F53A6C" w:rsidP="00F53A6C">
            <w:pPr>
              <w:rPr>
                <w:rFonts w:eastAsiaTheme="majorEastAsia" w:cs="Times New Roman"/>
                <w:sz w:val="20"/>
              </w:rPr>
            </w:pPr>
            <w:r w:rsidRPr="007F7AA4">
              <w:rPr>
                <w:rFonts w:eastAsiaTheme="majorEastAsia" w:cs="Times New Roman"/>
                <w:sz w:val="20"/>
              </w:rPr>
              <w:t>OTA</w:t>
            </w:r>
            <w:r w:rsidRPr="007F7AA4">
              <w:rPr>
                <w:rFonts w:eastAsiaTheme="majorEastAsia" w:cs="Times New Roman"/>
                <w:sz w:val="20"/>
              </w:rPr>
              <w:tab/>
              <w:t>464051</w:t>
            </w:r>
            <w:r w:rsidRPr="007F7AA4">
              <w:rPr>
                <w:rFonts w:eastAsiaTheme="majorEastAsia" w:cs="Times New Roman"/>
                <w:sz w:val="20"/>
              </w:rPr>
              <w:tab/>
              <w:t>273266308</w:t>
            </w:r>
            <w:r w:rsidRPr="007F7AA4">
              <w:rPr>
                <w:rFonts w:eastAsiaTheme="majorEastAsia" w:cs="Times New Roman"/>
                <w:sz w:val="20"/>
              </w:rPr>
              <w:tab/>
              <w:t>14:20:35:688</w:t>
            </w:r>
            <w:r w:rsidRPr="007F7AA4">
              <w:rPr>
                <w:rFonts w:eastAsiaTheme="majorEastAsia" w:cs="Times New Roman"/>
                <w:sz w:val="20"/>
              </w:rPr>
              <w:tab/>
              <w:t>CC_2</w:t>
            </w:r>
            <w:r w:rsidRPr="007F7AA4">
              <w:rPr>
                <w:rFonts w:eastAsiaTheme="majorEastAsia" w:cs="Times New Roman"/>
                <w:sz w:val="20"/>
              </w:rPr>
              <w:tab/>
              <w:t>[MS-&gt;NW] CC__DISCONNECT</w:t>
            </w:r>
          </w:p>
          <w:p w14:paraId="48AFD307" w14:textId="77777777" w:rsidR="00F53A6C" w:rsidRPr="007F7AA4" w:rsidRDefault="00F53A6C" w:rsidP="00F53A6C">
            <w:pPr>
              <w:rPr>
                <w:rFonts w:eastAsiaTheme="majorEastAsia" w:cs="Times New Roman"/>
                <w:sz w:val="20"/>
              </w:rPr>
            </w:pPr>
            <w:r w:rsidRPr="007F7AA4">
              <w:rPr>
                <w:rFonts w:eastAsiaTheme="majorEastAsia" w:cs="Times New Roman"/>
                <w:sz w:val="20"/>
              </w:rPr>
              <w:t>OTA</w:t>
            </w:r>
            <w:r w:rsidRPr="007F7AA4">
              <w:rPr>
                <w:rFonts w:eastAsiaTheme="majorEastAsia" w:cs="Times New Roman"/>
                <w:sz w:val="20"/>
              </w:rPr>
              <w:tab/>
              <w:t>464306</w:t>
            </w:r>
            <w:r w:rsidRPr="007F7AA4">
              <w:rPr>
                <w:rFonts w:eastAsiaTheme="majorEastAsia" w:cs="Times New Roman"/>
                <w:sz w:val="20"/>
              </w:rPr>
              <w:tab/>
              <w:t>273268780</w:t>
            </w:r>
            <w:r w:rsidRPr="007F7AA4">
              <w:rPr>
                <w:rFonts w:eastAsiaTheme="majorEastAsia" w:cs="Times New Roman"/>
                <w:sz w:val="20"/>
              </w:rPr>
              <w:tab/>
              <w:t>14:20:35:888</w:t>
            </w:r>
            <w:r w:rsidRPr="007F7AA4">
              <w:rPr>
                <w:rFonts w:eastAsiaTheme="majorEastAsia" w:cs="Times New Roman"/>
                <w:sz w:val="20"/>
              </w:rPr>
              <w:tab/>
              <w:t>CC_2</w:t>
            </w:r>
            <w:r w:rsidRPr="007F7AA4">
              <w:rPr>
                <w:rFonts w:eastAsiaTheme="majorEastAsia" w:cs="Times New Roman"/>
                <w:sz w:val="20"/>
              </w:rPr>
              <w:tab/>
              <w:t>[NW-&gt;MS] CC__RELEASE</w:t>
            </w:r>
          </w:p>
          <w:p w14:paraId="41372995" w14:textId="1C3F8FB5" w:rsidR="00F53A6C" w:rsidRPr="007F7AA4" w:rsidRDefault="00F53A6C" w:rsidP="00F53A6C">
            <w:pPr>
              <w:rPr>
                <w:rFonts w:eastAsiaTheme="majorEastAsia" w:cs="Times New Roman"/>
                <w:b/>
                <w:sz w:val="20"/>
              </w:rPr>
            </w:pPr>
            <w:r w:rsidRPr="007F7AA4">
              <w:rPr>
                <w:rFonts w:eastAsiaTheme="majorEastAsia" w:cs="Times New Roman"/>
                <w:sz w:val="20"/>
              </w:rPr>
              <w:lastRenderedPageBreak/>
              <w:t>OTA</w:t>
            </w:r>
            <w:r w:rsidRPr="007F7AA4">
              <w:rPr>
                <w:rFonts w:eastAsiaTheme="majorEastAsia" w:cs="Times New Roman"/>
                <w:sz w:val="20"/>
              </w:rPr>
              <w:tab/>
              <w:t>464314</w:t>
            </w:r>
            <w:r w:rsidRPr="007F7AA4">
              <w:rPr>
                <w:rFonts w:eastAsiaTheme="majorEastAsia" w:cs="Times New Roman"/>
                <w:sz w:val="20"/>
              </w:rPr>
              <w:tab/>
              <w:t>273268780</w:t>
            </w:r>
            <w:r w:rsidRPr="007F7AA4">
              <w:rPr>
                <w:rFonts w:eastAsiaTheme="majorEastAsia" w:cs="Times New Roman"/>
                <w:sz w:val="20"/>
              </w:rPr>
              <w:tab/>
              <w:t>14:20:35:888</w:t>
            </w:r>
            <w:r w:rsidRPr="007F7AA4">
              <w:rPr>
                <w:rFonts w:eastAsiaTheme="majorEastAsia" w:cs="Times New Roman"/>
                <w:sz w:val="20"/>
              </w:rPr>
              <w:tab/>
              <w:t>CC_2</w:t>
            </w:r>
            <w:r w:rsidRPr="007F7AA4">
              <w:rPr>
                <w:rFonts w:eastAsiaTheme="majorEastAsia" w:cs="Times New Roman"/>
                <w:sz w:val="20"/>
              </w:rPr>
              <w:tab/>
              <w:t>[MS-&gt;NW] CC__RELEASE_COMPLETE</w:t>
            </w:r>
          </w:p>
        </w:tc>
      </w:tr>
    </w:tbl>
    <w:p w14:paraId="46D58B57" w14:textId="653F23FC" w:rsidR="00D819F7" w:rsidRPr="007F7AA4" w:rsidRDefault="00D819F7" w:rsidP="00D819F7">
      <w:pPr>
        <w:pStyle w:val="3"/>
        <w:spacing w:before="156" w:after="156"/>
        <w:rPr>
          <w:rFonts w:eastAsiaTheme="majorEastAsia" w:cs="Times New Roman"/>
        </w:rPr>
      </w:pPr>
      <w:bookmarkStart w:id="39" w:name="_Toc87714622"/>
      <w:r w:rsidRPr="007F7AA4">
        <w:rPr>
          <w:rFonts w:eastAsiaTheme="majorEastAsia" w:cs="Times New Roman"/>
        </w:rPr>
        <w:lastRenderedPageBreak/>
        <w:t>TAU</w:t>
      </w:r>
      <w:r w:rsidRPr="007F7AA4">
        <w:rPr>
          <w:rFonts w:eastAsiaTheme="majorEastAsia" w:cs="Times New Roman"/>
        </w:rPr>
        <w:t>过程中不处理</w:t>
      </w:r>
      <w:r w:rsidRPr="007F7AA4">
        <w:rPr>
          <w:rFonts w:eastAsiaTheme="majorEastAsia" w:cs="Times New Roman"/>
        </w:rPr>
        <w:t>ESM</w:t>
      </w:r>
      <w:r w:rsidRPr="007F7AA4">
        <w:rPr>
          <w:rFonts w:eastAsiaTheme="majorEastAsia" w:cs="Times New Roman"/>
        </w:rPr>
        <w:t>消息导致承载建立失败</w:t>
      </w:r>
      <w:bookmarkEnd w:id="39"/>
    </w:p>
    <w:p w14:paraId="425468B1" w14:textId="478B1E5A" w:rsidR="00DE7166" w:rsidRPr="007F7AA4" w:rsidRDefault="00297E2A" w:rsidP="00DE7166">
      <w:pPr>
        <w:rPr>
          <w:rFonts w:eastAsiaTheme="majorEastAsia" w:cs="Times New Roman"/>
          <w:color w:val="FF0000"/>
          <w:highlight w:val="yellow"/>
        </w:rPr>
      </w:pPr>
      <w:r w:rsidRPr="007F7AA4">
        <w:rPr>
          <w:rFonts w:eastAsiaTheme="majorEastAsia" w:cs="Times New Roman"/>
          <w:color w:val="FF0000"/>
          <w:highlight w:val="yellow"/>
        </w:rPr>
        <w:t>在</w:t>
      </w:r>
      <w:r w:rsidRPr="007F7AA4">
        <w:rPr>
          <w:rFonts w:eastAsiaTheme="majorEastAsia" w:cs="Times New Roman"/>
          <w:color w:val="FF0000"/>
          <w:highlight w:val="yellow"/>
        </w:rPr>
        <w:t>UE</w:t>
      </w:r>
      <w:r w:rsidRPr="007F7AA4">
        <w:rPr>
          <w:rFonts w:eastAsiaTheme="majorEastAsia" w:cs="Times New Roman"/>
          <w:color w:val="FF0000"/>
          <w:highlight w:val="yellow"/>
        </w:rPr>
        <w:t>侧，除了</w:t>
      </w:r>
      <w:r w:rsidRPr="007F7AA4">
        <w:rPr>
          <w:rFonts w:eastAsiaTheme="majorEastAsia" w:cs="Times New Roman"/>
          <w:color w:val="FF0000"/>
          <w:highlight w:val="yellow"/>
        </w:rPr>
        <w:t>Attach</w:t>
      </w:r>
      <w:r w:rsidRPr="007F7AA4">
        <w:rPr>
          <w:rFonts w:eastAsiaTheme="majorEastAsia" w:cs="Times New Roman"/>
          <w:color w:val="FF0000"/>
          <w:highlight w:val="yellow"/>
        </w:rPr>
        <w:t>流程，在</w:t>
      </w:r>
      <w:r w:rsidRPr="007F7AA4">
        <w:rPr>
          <w:rFonts w:eastAsiaTheme="majorEastAsia" w:cs="Times New Roman"/>
          <w:color w:val="FF0000"/>
          <w:highlight w:val="yellow"/>
        </w:rPr>
        <w:t>EMM</w:t>
      </w:r>
      <w:r w:rsidRPr="007F7AA4">
        <w:rPr>
          <w:rFonts w:eastAsiaTheme="majorEastAsia" w:cs="Times New Roman"/>
          <w:color w:val="FF0000"/>
          <w:highlight w:val="yellow"/>
        </w:rPr>
        <w:t>流程中，</w:t>
      </w:r>
      <w:r w:rsidRPr="007F7AA4">
        <w:rPr>
          <w:rFonts w:eastAsiaTheme="majorEastAsia" w:cs="Times New Roman"/>
          <w:color w:val="FF0000"/>
          <w:highlight w:val="yellow"/>
        </w:rPr>
        <w:t>UE</w:t>
      </w:r>
      <w:r w:rsidRPr="007F7AA4">
        <w:rPr>
          <w:rFonts w:eastAsiaTheme="majorEastAsia" w:cs="Times New Roman"/>
          <w:color w:val="FF0000"/>
          <w:highlight w:val="yellow"/>
        </w:rPr>
        <w:t>将中止</w:t>
      </w:r>
      <w:r w:rsidRPr="007F7AA4">
        <w:rPr>
          <w:rFonts w:eastAsiaTheme="majorEastAsia" w:cs="Times New Roman"/>
          <w:color w:val="FF0000"/>
          <w:highlight w:val="yellow"/>
        </w:rPr>
        <w:t>ESM</w:t>
      </w:r>
      <w:r w:rsidRPr="007F7AA4">
        <w:rPr>
          <w:rFonts w:eastAsiaTheme="majorEastAsia" w:cs="Times New Roman"/>
          <w:color w:val="FF0000"/>
          <w:highlight w:val="yellow"/>
        </w:rPr>
        <w:t>消息的传输，当然接收也会被中止。</w:t>
      </w:r>
    </w:p>
    <w:p w14:paraId="3F182FB9" w14:textId="296DEBD6" w:rsidR="00D241F6" w:rsidRPr="007F7AA4" w:rsidRDefault="00D241F6" w:rsidP="00DE7166">
      <w:pPr>
        <w:rPr>
          <w:rFonts w:eastAsiaTheme="majorEastAsia" w:cs="Times New Roman"/>
          <w:color w:val="FF0000"/>
        </w:rPr>
      </w:pPr>
      <w:r w:rsidRPr="007F7AA4">
        <w:rPr>
          <w:rFonts w:eastAsiaTheme="majorEastAsia" w:cs="Times New Roman"/>
          <w:color w:val="FF0000"/>
          <w:highlight w:val="yellow"/>
        </w:rPr>
        <w:t>在</w:t>
      </w:r>
      <w:r w:rsidRPr="007F7AA4">
        <w:rPr>
          <w:rFonts w:eastAsiaTheme="majorEastAsia" w:cs="Times New Roman"/>
          <w:color w:val="FF0000"/>
          <w:highlight w:val="yellow"/>
        </w:rPr>
        <w:t>MME</w:t>
      </w:r>
      <w:r w:rsidRPr="007F7AA4">
        <w:rPr>
          <w:rFonts w:eastAsiaTheme="majorEastAsia" w:cs="Times New Roman"/>
          <w:color w:val="FF0000"/>
          <w:highlight w:val="yellow"/>
        </w:rPr>
        <w:t>侧，除了</w:t>
      </w:r>
      <w:r w:rsidRPr="007F7AA4">
        <w:rPr>
          <w:rFonts w:eastAsiaTheme="majorEastAsia" w:cs="Times New Roman"/>
          <w:color w:val="FF0000"/>
          <w:highlight w:val="yellow"/>
        </w:rPr>
        <w:t>Attach</w:t>
      </w:r>
      <w:r w:rsidRPr="007F7AA4">
        <w:rPr>
          <w:rFonts w:eastAsiaTheme="majorEastAsia" w:cs="Times New Roman"/>
          <w:color w:val="FF0000"/>
          <w:highlight w:val="yellow"/>
        </w:rPr>
        <w:t>流程和</w:t>
      </w:r>
      <w:r w:rsidRPr="007F7AA4">
        <w:rPr>
          <w:rFonts w:eastAsiaTheme="majorEastAsia" w:cs="Times New Roman"/>
          <w:color w:val="FF0000"/>
          <w:highlight w:val="yellow"/>
        </w:rPr>
        <w:t>Service Request</w:t>
      </w:r>
      <w:r w:rsidRPr="007F7AA4">
        <w:rPr>
          <w:rFonts w:eastAsiaTheme="majorEastAsia" w:cs="Times New Roman"/>
          <w:color w:val="FF0000"/>
          <w:highlight w:val="yellow"/>
        </w:rPr>
        <w:t>流程，</w:t>
      </w:r>
      <w:r w:rsidRPr="007F7AA4">
        <w:rPr>
          <w:rFonts w:eastAsiaTheme="majorEastAsia" w:cs="Times New Roman"/>
          <w:color w:val="FF0000"/>
          <w:highlight w:val="yellow"/>
        </w:rPr>
        <w:t>MME</w:t>
      </w:r>
      <w:r w:rsidRPr="007F7AA4">
        <w:rPr>
          <w:rFonts w:eastAsiaTheme="majorEastAsia" w:cs="Times New Roman"/>
          <w:color w:val="FF0000"/>
          <w:highlight w:val="yellow"/>
        </w:rPr>
        <w:t>应当中止</w:t>
      </w:r>
      <w:r w:rsidRPr="007F7AA4">
        <w:rPr>
          <w:rFonts w:eastAsiaTheme="majorEastAsia" w:cs="Times New Roman"/>
          <w:color w:val="FF0000"/>
          <w:highlight w:val="yellow"/>
        </w:rPr>
        <w:t>ESM</w:t>
      </w:r>
      <w:r w:rsidRPr="007F7AA4">
        <w:rPr>
          <w:rFonts w:eastAsiaTheme="majorEastAsia" w:cs="Times New Roman"/>
          <w:color w:val="FF0000"/>
          <w:highlight w:val="yellow"/>
        </w:rPr>
        <w:t>消息的传输</w:t>
      </w:r>
      <w:r w:rsidR="002D6406" w:rsidRPr="007F7AA4">
        <w:rPr>
          <w:rFonts w:eastAsiaTheme="majorEastAsia" w:cs="Times New Roman"/>
          <w:color w:val="FF0000"/>
          <w:highlight w:val="yellow"/>
        </w:rPr>
        <w:t>。</w:t>
      </w:r>
    </w:p>
    <w:p w14:paraId="78FD2723" w14:textId="48BEEE64" w:rsidR="00590DEB" w:rsidRPr="007F7AA4" w:rsidRDefault="00590DEB" w:rsidP="00DE7166">
      <w:pPr>
        <w:rPr>
          <w:rFonts w:eastAsiaTheme="majorEastAsia" w:cs="Times New Roman"/>
        </w:rPr>
      </w:pPr>
      <w:r w:rsidRPr="007F7AA4">
        <w:rPr>
          <w:rFonts w:eastAsiaTheme="majorEastAsia" w:cs="Times New Roman"/>
        </w:rPr>
        <w:t>协议设定的原因推测：</w:t>
      </w:r>
    </w:p>
    <w:p w14:paraId="5FCC4E90" w14:textId="2D6984B6" w:rsidR="00590DEB" w:rsidRPr="007F7AA4" w:rsidRDefault="00D5531E" w:rsidP="00DE7166">
      <w:pPr>
        <w:rPr>
          <w:rFonts w:eastAsiaTheme="majorEastAsia" w:cs="Times New Roman"/>
        </w:rPr>
      </w:pPr>
      <w:r w:rsidRPr="007F7AA4">
        <w:rPr>
          <w:rFonts w:eastAsiaTheme="majorEastAsia" w:cs="Times New Roman"/>
        </w:rPr>
        <w:t>EMM</w:t>
      </w:r>
      <w:r w:rsidRPr="007F7AA4">
        <w:rPr>
          <w:rFonts w:eastAsiaTheme="majorEastAsia" w:cs="Times New Roman"/>
        </w:rPr>
        <w:t>流程包括有如下</w:t>
      </w:r>
      <w:r w:rsidRPr="007F7AA4">
        <w:rPr>
          <w:rFonts w:eastAsiaTheme="majorEastAsia" w:cs="Times New Roman"/>
        </w:rPr>
        <w:t>5</w:t>
      </w:r>
      <w:r w:rsidRPr="007F7AA4">
        <w:rPr>
          <w:rFonts w:eastAsiaTheme="majorEastAsia" w:cs="Times New Roman"/>
        </w:rPr>
        <w:t>种</w:t>
      </w:r>
      <w:r w:rsidRPr="007F7AA4">
        <w:rPr>
          <w:rFonts w:eastAsiaTheme="majorEastAsia" w:cs="Times New Roman"/>
        </w:rPr>
        <w:t>(ATTACH REQUEST</w:t>
      </w:r>
      <w:r w:rsidRPr="007F7AA4">
        <w:rPr>
          <w:rFonts w:eastAsiaTheme="majorEastAsia" w:cs="Times New Roman"/>
        </w:rPr>
        <w:t>、</w:t>
      </w:r>
      <w:r w:rsidRPr="007F7AA4">
        <w:rPr>
          <w:rFonts w:eastAsiaTheme="majorEastAsia" w:cs="Times New Roman"/>
        </w:rPr>
        <w:t>DETACH REQUEST</w:t>
      </w:r>
      <w:r w:rsidRPr="007F7AA4">
        <w:rPr>
          <w:rFonts w:eastAsiaTheme="majorEastAsia" w:cs="Times New Roman"/>
        </w:rPr>
        <w:t>、</w:t>
      </w:r>
      <w:r w:rsidRPr="007F7AA4">
        <w:rPr>
          <w:rFonts w:eastAsiaTheme="majorEastAsia" w:cs="Times New Roman"/>
        </w:rPr>
        <w:t>TRACKING AREA UPDATE REQUEST</w:t>
      </w:r>
      <w:r w:rsidRPr="007F7AA4">
        <w:rPr>
          <w:rFonts w:eastAsiaTheme="majorEastAsia" w:cs="Times New Roman"/>
        </w:rPr>
        <w:t>、</w:t>
      </w:r>
      <w:r w:rsidRPr="007F7AA4">
        <w:rPr>
          <w:rFonts w:eastAsiaTheme="majorEastAsia" w:cs="Times New Roman"/>
        </w:rPr>
        <w:t>SERVICE REQUEST</w:t>
      </w:r>
      <w:r w:rsidRPr="007F7AA4">
        <w:rPr>
          <w:rFonts w:eastAsiaTheme="majorEastAsia" w:cs="Times New Roman"/>
        </w:rPr>
        <w:t>、</w:t>
      </w:r>
      <w:r w:rsidRPr="007F7AA4">
        <w:rPr>
          <w:rFonts w:eastAsiaTheme="majorEastAsia" w:cs="Times New Roman"/>
        </w:rPr>
        <w:t>EXTENDED SERVICE REQUEST)</w:t>
      </w:r>
      <w:r w:rsidRPr="007F7AA4">
        <w:rPr>
          <w:rFonts w:eastAsiaTheme="majorEastAsia" w:cs="Times New Roman"/>
        </w:rPr>
        <w:t>，这</w:t>
      </w:r>
      <w:r w:rsidRPr="007F7AA4">
        <w:rPr>
          <w:rFonts w:eastAsiaTheme="majorEastAsia" w:cs="Times New Roman"/>
        </w:rPr>
        <w:t>5</w:t>
      </w:r>
      <w:r w:rsidRPr="007F7AA4">
        <w:rPr>
          <w:rFonts w:eastAsiaTheme="majorEastAsia" w:cs="Times New Roman"/>
        </w:rPr>
        <w:t>种都涉及到</w:t>
      </w:r>
      <w:r w:rsidRPr="007F7AA4">
        <w:rPr>
          <w:rFonts w:eastAsiaTheme="majorEastAsia" w:cs="Times New Roman"/>
        </w:rPr>
        <w:t>UE</w:t>
      </w:r>
      <w:r w:rsidRPr="007F7AA4">
        <w:rPr>
          <w:rFonts w:eastAsiaTheme="majorEastAsia" w:cs="Times New Roman"/>
        </w:rPr>
        <w:t>的注册状态变化、网络标识的变化、驻留网络变化等影响</w:t>
      </w:r>
      <w:r w:rsidRPr="007F7AA4">
        <w:rPr>
          <w:rFonts w:eastAsiaTheme="majorEastAsia" w:cs="Times New Roman"/>
        </w:rPr>
        <w:t>UE</w:t>
      </w:r>
      <w:r w:rsidRPr="007F7AA4">
        <w:rPr>
          <w:rFonts w:eastAsiaTheme="majorEastAsia" w:cs="Times New Roman"/>
        </w:rPr>
        <w:t>驻网参数。如果这个过程中激活了</w:t>
      </w:r>
      <w:r w:rsidRPr="007F7AA4">
        <w:rPr>
          <w:rFonts w:eastAsiaTheme="majorEastAsia" w:cs="Times New Roman"/>
        </w:rPr>
        <w:t>ESM</w:t>
      </w:r>
      <w:r w:rsidRPr="007F7AA4">
        <w:rPr>
          <w:rFonts w:eastAsiaTheme="majorEastAsia" w:cs="Times New Roman"/>
        </w:rPr>
        <w:t>相关的资源</w:t>
      </w:r>
      <w:r w:rsidRPr="007F7AA4">
        <w:rPr>
          <w:rFonts w:eastAsiaTheme="majorEastAsia" w:cs="Times New Roman"/>
        </w:rPr>
        <w:t>/</w:t>
      </w:r>
      <w:r w:rsidRPr="007F7AA4">
        <w:rPr>
          <w:rFonts w:eastAsiaTheme="majorEastAsia" w:cs="Times New Roman"/>
        </w:rPr>
        <w:t>承载</w:t>
      </w:r>
      <w:r w:rsidRPr="007F7AA4">
        <w:rPr>
          <w:rFonts w:eastAsiaTheme="majorEastAsia" w:cs="Times New Roman"/>
        </w:rPr>
        <w:t>(ESM component</w:t>
      </w:r>
      <w:r w:rsidRPr="007F7AA4">
        <w:rPr>
          <w:rFonts w:eastAsiaTheme="majorEastAsia" w:cs="Times New Roman"/>
        </w:rPr>
        <w:t>：</w:t>
      </w:r>
      <w:r w:rsidRPr="007F7AA4">
        <w:rPr>
          <w:rFonts w:eastAsiaTheme="majorEastAsia" w:cs="Times New Roman"/>
        </w:rPr>
        <w:t>the activation, deactivation and modification of</w:t>
      </w:r>
      <w:r w:rsidRPr="007F7AA4">
        <w:rPr>
          <w:rFonts w:eastAsiaTheme="majorEastAsia" w:cs="Times New Roman"/>
          <w:color w:val="FF0000"/>
        </w:rPr>
        <w:t xml:space="preserve"> </w:t>
      </w:r>
      <w:r w:rsidRPr="007F7AA4">
        <w:rPr>
          <w:rFonts w:eastAsiaTheme="majorEastAsia" w:cs="Times New Roman"/>
          <w:color w:val="FF0000"/>
          <w:highlight w:val="yellow"/>
        </w:rPr>
        <w:t>EPS bearer contexts</w:t>
      </w:r>
      <w:r w:rsidRPr="007F7AA4">
        <w:rPr>
          <w:rFonts w:eastAsiaTheme="majorEastAsia" w:cs="Times New Roman"/>
        </w:rPr>
        <w:t xml:space="preserve">; and </w:t>
      </w:r>
      <w:r w:rsidRPr="007F7AA4">
        <w:rPr>
          <w:rFonts w:eastAsiaTheme="majorEastAsia" w:cs="Times New Roman"/>
          <w:color w:val="FF0000"/>
          <w:highlight w:val="yellow"/>
        </w:rPr>
        <w:t>the request for resources</w:t>
      </w:r>
      <w:r w:rsidRPr="007F7AA4">
        <w:rPr>
          <w:rFonts w:eastAsiaTheme="majorEastAsia" w:cs="Times New Roman"/>
        </w:rPr>
        <w:t xml:space="preserve"> (IP connectivity to a PDN or dedicated bearer resources) by the UE.)</w:t>
      </w:r>
      <w:r w:rsidRPr="007F7AA4">
        <w:rPr>
          <w:rFonts w:eastAsiaTheme="majorEastAsia" w:cs="Times New Roman"/>
        </w:rPr>
        <w:t>则大概率可能出现不可用。</w:t>
      </w:r>
      <w:r w:rsidRPr="007F7AA4">
        <w:rPr>
          <w:rFonts w:eastAsiaTheme="majorEastAsia" w:cs="Times New Roman"/>
        </w:rPr>
        <w:t>ESM</w:t>
      </w:r>
      <w:r w:rsidRPr="007F7AA4">
        <w:rPr>
          <w:rFonts w:eastAsiaTheme="majorEastAsia" w:cs="Times New Roman"/>
        </w:rPr>
        <w:t>需要在</w:t>
      </w:r>
      <w:r w:rsidRPr="007F7AA4">
        <w:rPr>
          <w:rFonts w:eastAsiaTheme="majorEastAsia" w:cs="Times New Roman"/>
        </w:rPr>
        <w:t>EMM</w:t>
      </w:r>
      <w:r w:rsidRPr="007F7AA4">
        <w:rPr>
          <w:rFonts w:eastAsiaTheme="majorEastAsia" w:cs="Times New Roman"/>
        </w:rPr>
        <w:t>流程成功的基础上执行，所以</w:t>
      </w:r>
      <w:r w:rsidRPr="007F7AA4">
        <w:rPr>
          <w:rFonts w:eastAsiaTheme="majorEastAsia" w:cs="Times New Roman"/>
        </w:rPr>
        <w:t>TAU</w:t>
      </w:r>
      <w:r w:rsidRPr="007F7AA4">
        <w:rPr>
          <w:rFonts w:eastAsiaTheme="majorEastAsia" w:cs="Times New Roman"/>
        </w:rPr>
        <w:t>过程中的</w:t>
      </w:r>
      <w:r w:rsidRPr="007F7AA4">
        <w:rPr>
          <w:rFonts w:eastAsiaTheme="majorEastAsia" w:cs="Times New Roman"/>
        </w:rPr>
        <w:t>ESM</w:t>
      </w:r>
      <w:r w:rsidRPr="007F7AA4">
        <w:rPr>
          <w:rFonts w:eastAsiaTheme="majorEastAsia" w:cs="Times New Roman"/>
        </w:rPr>
        <w:t>流程被</w:t>
      </w:r>
      <w:r w:rsidRPr="007F7AA4">
        <w:rPr>
          <w:rFonts w:eastAsiaTheme="majorEastAsia" w:cs="Times New Roman"/>
        </w:rPr>
        <w:t>UE</w:t>
      </w:r>
      <w:r w:rsidRPr="007F7AA4">
        <w:rPr>
          <w:rFonts w:eastAsiaTheme="majorEastAsia" w:cs="Times New Roman"/>
        </w:rPr>
        <w:t>认为是无效消息，直接忽略是有据可依的！</w:t>
      </w:r>
    </w:p>
    <w:p w14:paraId="703A5A20" w14:textId="1D8E00A2" w:rsidR="00DE7166" w:rsidRPr="007F7AA4" w:rsidRDefault="00DE7166" w:rsidP="00D819F7">
      <w:pPr>
        <w:rPr>
          <w:rFonts w:eastAsiaTheme="majorEastAsia" w:cs="Times New Roman"/>
        </w:rPr>
      </w:pPr>
      <w:r w:rsidRPr="007F7AA4">
        <w:rPr>
          <w:rFonts w:eastAsiaTheme="majorEastAsia" w:cs="Times New Roman"/>
        </w:rPr>
        <w:t>Spec statement: 24.301</w:t>
      </w:r>
      <w:r w:rsidRPr="007F7AA4">
        <w:rPr>
          <w:rFonts w:eastAsiaTheme="majorEastAsia" w:cs="Times New Roman"/>
        </w:rPr>
        <w:t>协议原文：</w:t>
      </w:r>
    </w:p>
    <w:p w14:paraId="68CF8162" w14:textId="7545BF80" w:rsidR="00DE7166" w:rsidRPr="007F7AA4" w:rsidRDefault="00DE7166" w:rsidP="00D819F7">
      <w:pPr>
        <w:rPr>
          <w:rFonts w:eastAsiaTheme="majorEastAsia" w:cs="Times New Roman"/>
        </w:rPr>
      </w:pPr>
      <w:r w:rsidRPr="007F7AA4">
        <w:rPr>
          <w:rFonts w:eastAsiaTheme="majorEastAsia" w:cs="Times New Roman"/>
          <w:noProof/>
        </w:rPr>
        <w:drawing>
          <wp:inline distT="0" distB="0" distL="0" distR="0" wp14:anchorId="02E4BCA7" wp14:editId="04628AEE">
            <wp:extent cx="6196330" cy="2478438"/>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97225" cy="2478796"/>
                    </a:xfrm>
                    <a:prstGeom prst="rect">
                      <a:avLst/>
                    </a:prstGeom>
                  </pic:spPr>
                </pic:pic>
              </a:graphicData>
            </a:graphic>
          </wp:inline>
        </w:drawing>
      </w:r>
    </w:p>
    <w:p w14:paraId="0FD07B87" w14:textId="4F719B68" w:rsidR="00DE7166" w:rsidRPr="007F7AA4" w:rsidRDefault="00DE7166" w:rsidP="00D819F7">
      <w:pPr>
        <w:rPr>
          <w:rFonts w:eastAsiaTheme="majorEastAsia" w:cs="Times New Roman"/>
        </w:rPr>
      </w:pPr>
      <w:r w:rsidRPr="007F7AA4">
        <w:rPr>
          <w:rFonts w:eastAsiaTheme="majorEastAsia" w:cs="Times New Roman"/>
        </w:rPr>
        <w:t>示例</w:t>
      </w:r>
      <w:r w:rsidRPr="007F7AA4">
        <w:rPr>
          <w:rFonts w:eastAsiaTheme="majorEastAsia" w:cs="Times New Roman"/>
        </w:rPr>
        <w:t>JIRA</w:t>
      </w:r>
      <w:r w:rsidRPr="007F7AA4">
        <w:rPr>
          <w:rFonts w:eastAsiaTheme="majorEastAsia" w:cs="Times New Roman"/>
        </w:rPr>
        <w:t>：</w:t>
      </w:r>
    </w:p>
    <w:p w14:paraId="5463CFDA" w14:textId="6768865B" w:rsidR="00DE7166" w:rsidRPr="007F7AA4" w:rsidRDefault="00C7676F" w:rsidP="00DE7166">
      <w:pPr>
        <w:rPr>
          <w:rFonts w:eastAsiaTheme="majorEastAsia" w:cs="Times New Roman"/>
        </w:rPr>
      </w:pPr>
      <w:hyperlink r:id="rId40" w:history="1">
        <w:r w:rsidR="00DE7166" w:rsidRPr="007F7AA4">
          <w:rPr>
            <w:rFonts w:eastAsiaTheme="majorEastAsia" w:cs="Times New Roman"/>
          </w:rPr>
          <w:t>PSYCHE-5562</w:t>
        </w:r>
      </w:hyperlink>
      <w:r w:rsidR="00DE7166" w:rsidRPr="007F7AA4">
        <w:rPr>
          <w:rFonts w:eastAsiaTheme="majorEastAsia" w:cs="Times New Roman"/>
        </w:rPr>
        <w:t xml:space="preserve"> FT_L3A_Jinan_</w:t>
      </w:r>
      <w:r w:rsidR="00DE7166" w:rsidRPr="007F7AA4">
        <w:rPr>
          <w:rFonts w:eastAsiaTheme="majorEastAsia" w:cs="Times New Roman"/>
        </w:rPr>
        <w:t>卡一主卡</w:t>
      </w:r>
      <w:r w:rsidR="00DE7166" w:rsidRPr="007F7AA4">
        <w:rPr>
          <w:rFonts w:eastAsiaTheme="majorEastAsia" w:cs="Times New Roman"/>
        </w:rPr>
        <w:t>CU_SA VOLTE +</w:t>
      </w:r>
      <w:r w:rsidR="00DE7166" w:rsidRPr="007F7AA4">
        <w:rPr>
          <w:rFonts w:eastAsiaTheme="majorEastAsia" w:cs="Times New Roman"/>
        </w:rPr>
        <w:t>卡二副卡</w:t>
      </w:r>
      <w:r w:rsidR="00DE7166" w:rsidRPr="007F7AA4">
        <w:rPr>
          <w:rFonts w:eastAsiaTheme="majorEastAsia" w:cs="Times New Roman"/>
        </w:rPr>
        <w:t>CU_5G ,idle,MO</w:t>
      </w:r>
      <w:r w:rsidR="00DE7166" w:rsidRPr="007F7AA4">
        <w:rPr>
          <w:rFonts w:eastAsiaTheme="majorEastAsia" w:cs="Times New Roman"/>
        </w:rPr>
        <w:t>卡</w:t>
      </w:r>
      <w:r w:rsidR="00DE7166" w:rsidRPr="007F7AA4">
        <w:rPr>
          <w:rFonts w:eastAsiaTheme="majorEastAsia" w:cs="Times New Roman"/>
        </w:rPr>
        <w:t>2</w:t>
      </w:r>
      <w:r w:rsidR="00DE7166" w:rsidRPr="007F7AA4">
        <w:rPr>
          <w:rFonts w:eastAsiaTheme="majorEastAsia" w:cs="Times New Roman"/>
        </w:rPr>
        <w:t>呼叫</w:t>
      </w:r>
      <w:r w:rsidR="00DE7166" w:rsidRPr="007F7AA4">
        <w:rPr>
          <w:rFonts w:eastAsiaTheme="majorEastAsia" w:cs="Times New Roman"/>
        </w:rPr>
        <w:t>MT</w:t>
      </w:r>
      <w:r w:rsidR="00DE7166" w:rsidRPr="007F7AA4">
        <w:rPr>
          <w:rFonts w:eastAsiaTheme="majorEastAsia" w:cs="Times New Roman"/>
        </w:rPr>
        <w:t>卡</w:t>
      </w:r>
      <w:r w:rsidR="00DE7166" w:rsidRPr="007F7AA4">
        <w:rPr>
          <w:rFonts w:eastAsiaTheme="majorEastAsia" w:cs="Times New Roman"/>
        </w:rPr>
        <w:t>1</w:t>
      </w:r>
      <w:r w:rsidR="00DE7166" w:rsidRPr="007F7AA4">
        <w:rPr>
          <w:rFonts w:eastAsiaTheme="majorEastAsia" w:cs="Times New Roman"/>
        </w:rPr>
        <w:t>，</w:t>
      </w:r>
      <w:r w:rsidR="00DE7166" w:rsidRPr="007F7AA4">
        <w:rPr>
          <w:rFonts w:eastAsiaTheme="majorEastAsia" w:cs="Times New Roman"/>
        </w:rPr>
        <w:t>MT</w:t>
      </w:r>
      <w:r w:rsidR="00DE7166" w:rsidRPr="007F7AA4">
        <w:rPr>
          <w:rFonts w:eastAsiaTheme="majorEastAsia" w:cs="Times New Roman"/>
        </w:rPr>
        <w:t>端在呼入时卡</w:t>
      </w:r>
      <w:r w:rsidR="00DE7166" w:rsidRPr="007F7AA4">
        <w:rPr>
          <w:rFonts w:eastAsiaTheme="majorEastAsia" w:cs="Times New Roman"/>
        </w:rPr>
        <w:t>1</w:t>
      </w:r>
      <w:r w:rsidR="00DE7166" w:rsidRPr="007F7AA4">
        <w:rPr>
          <w:rFonts w:eastAsiaTheme="majorEastAsia" w:cs="Times New Roman"/>
        </w:rPr>
        <w:t>出现掉</w:t>
      </w:r>
      <w:r w:rsidR="00DE7166" w:rsidRPr="007F7AA4">
        <w:rPr>
          <w:rFonts w:eastAsiaTheme="majorEastAsia" w:cs="Times New Roman"/>
        </w:rPr>
        <w:t>G</w:t>
      </w:r>
      <w:r w:rsidR="00DE7166" w:rsidRPr="007F7AA4">
        <w:rPr>
          <w:rFonts w:eastAsiaTheme="majorEastAsia" w:cs="Times New Roman"/>
        </w:rPr>
        <w:t>现象，附截图</w:t>
      </w:r>
      <w:r w:rsidR="00DE7166" w:rsidRPr="007F7AA4">
        <w:rPr>
          <w:rFonts w:eastAsiaTheme="majorEastAsia" w:cs="Times New Roman"/>
        </w:rPr>
        <w:t>(1/10)_0928</w:t>
      </w:r>
    </w:p>
    <w:tbl>
      <w:tblPr>
        <w:tblStyle w:val="a7"/>
        <w:tblW w:w="0" w:type="auto"/>
        <w:tblLook w:val="04A0" w:firstRow="1" w:lastRow="0" w:firstColumn="1" w:lastColumn="0" w:noHBand="0" w:noVBand="1"/>
      </w:tblPr>
      <w:tblGrid>
        <w:gridCol w:w="13454"/>
      </w:tblGrid>
      <w:tr w:rsidR="00D819F7" w:rsidRPr="007F7AA4" w14:paraId="32580344" w14:textId="77777777" w:rsidTr="00D819F7">
        <w:tc>
          <w:tcPr>
            <w:tcW w:w="13454" w:type="dxa"/>
          </w:tcPr>
          <w:p w14:paraId="1C850F89" w14:textId="77777777" w:rsidR="00D819F7" w:rsidRPr="007F7AA4" w:rsidRDefault="00D819F7" w:rsidP="00D819F7">
            <w:pPr>
              <w:rPr>
                <w:rFonts w:eastAsiaTheme="majorEastAsia" w:cs="Times New Roman"/>
              </w:rPr>
            </w:pPr>
            <w:r w:rsidRPr="007F7AA4">
              <w:rPr>
                <w:rFonts w:eastAsiaTheme="majorEastAsia" w:cs="Times New Roman"/>
              </w:rPr>
              <w:t>// MT</w:t>
            </w:r>
            <w:r w:rsidRPr="007F7AA4">
              <w:rPr>
                <w:rFonts w:eastAsiaTheme="majorEastAsia" w:cs="Times New Roman"/>
              </w:rPr>
              <w:t>端收到呼叫</w:t>
            </w:r>
            <w:r w:rsidRPr="007F7AA4">
              <w:rPr>
                <w:rFonts w:eastAsiaTheme="majorEastAsia" w:cs="Times New Roman"/>
              </w:rPr>
              <w:t>INVITE</w:t>
            </w:r>
            <w:r w:rsidRPr="007F7AA4">
              <w:rPr>
                <w:rFonts w:eastAsiaTheme="majorEastAsia" w:cs="Times New Roman"/>
              </w:rPr>
              <w:t>消息</w:t>
            </w:r>
          </w:p>
          <w:p w14:paraId="37B1BCA2" w14:textId="77777777" w:rsidR="00D819F7" w:rsidRPr="007F7AA4" w:rsidRDefault="00D819F7" w:rsidP="00D819F7">
            <w:pPr>
              <w:rPr>
                <w:rFonts w:eastAsiaTheme="majorEastAsia" w:cs="Times New Roman"/>
              </w:rPr>
            </w:pPr>
            <w:r w:rsidRPr="007F7AA4">
              <w:rPr>
                <w:rFonts w:eastAsiaTheme="majorEastAsia" w:cs="Times New Roman"/>
              </w:rPr>
              <w:t>[0x156E]            03:35:01.709040          IMS SIP Message          Length: 1994             1</w:t>
            </w:r>
          </w:p>
          <w:p w14:paraId="389E5FBB" w14:textId="77777777" w:rsidR="00D819F7" w:rsidRPr="007F7AA4" w:rsidRDefault="00D819F7" w:rsidP="00D819F7">
            <w:pPr>
              <w:rPr>
                <w:rFonts w:eastAsiaTheme="majorEastAsia" w:cs="Times New Roman"/>
              </w:rPr>
            </w:pPr>
            <w:r w:rsidRPr="007F7AA4">
              <w:rPr>
                <w:rFonts w:eastAsiaTheme="majorEastAsia" w:cs="Times New Roman"/>
              </w:rPr>
              <w:t>INVITE sip:679a806b-8bec-41f9-adaf-459869548e84@[2408:8517:10:fdc:c449:d9b4:d5d3:cbeb]:44401 SIP/2.0</w:t>
            </w:r>
          </w:p>
          <w:p w14:paraId="2ECB4A59" w14:textId="77777777" w:rsidR="00D819F7" w:rsidRPr="007F7AA4" w:rsidRDefault="00D819F7" w:rsidP="00D819F7">
            <w:pPr>
              <w:rPr>
                <w:rFonts w:eastAsiaTheme="majorEastAsia" w:cs="Times New Roman"/>
              </w:rPr>
            </w:pPr>
          </w:p>
          <w:p w14:paraId="47F001C3" w14:textId="77777777" w:rsidR="00D819F7" w:rsidRPr="007F7AA4" w:rsidRDefault="00D819F7" w:rsidP="00D819F7">
            <w:pPr>
              <w:rPr>
                <w:rFonts w:eastAsiaTheme="majorEastAsia" w:cs="Times New Roman"/>
                <w:color w:val="FF0000"/>
              </w:rPr>
            </w:pPr>
            <w:r w:rsidRPr="007F7AA4">
              <w:rPr>
                <w:rFonts w:eastAsiaTheme="majorEastAsia" w:cs="Times New Roman"/>
                <w:color w:val="FF0000"/>
              </w:rPr>
              <w:t xml:space="preserve">// </w:t>
            </w:r>
            <w:r w:rsidRPr="007F7AA4">
              <w:rPr>
                <w:rFonts w:eastAsiaTheme="majorEastAsia" w:cs="Times New Roman"/>
                <w:color w:val="FF0000"/>
              </w:rPr>
              <w:t>呼叫过程中发起</w:t>
            </w:r>
            <w:r w:rsidRPr="007F7AA4">
              <w:rPr>
                <w:rFonts w:eastAsiaTheme="majorEastAsia" w:cs="Times New Roman"/>
                <w:color w:val="FF0000"/>
              </w:rPr>
              <w:t>TAU Request</w:t>
            </w:r>
          </w:p>
          <w:p w14:paraId="5D806FFA" w14:textId="77777777" w:rsidR="00D819F7" w:rsidRPr="007F7AA4" w:rsidRDefault="00D819F7" w:rsidP="00D819F7">
            <w:pPr>
              <w:rPr>
                <w:rFonts w:eastAsiaTheme="majorEastAsia" w:cs="Times New Roman"/>
                <w:color w:val="FF0000"/>
              </w:rPr>
            </w:pPr>
            <w:r w:rsidRPr="007F7AA4">
              <w:rPr>
                <w:rFonts w:eastAsiaTheme="majorEastAsia" w:cs="Times New Roman"/>
                <w:color w:val="FF0000"/>
              </w:rPr>
              <w:t>[0xB0ED]            03:35:02.149191          LTE NAS EMM Plain OTA Outgoing MessageTracking area update request Msg1</w:t>
            </w:r>
          </w:p>
          <w:p w14:paraId="2354B75E" w14:textId="77777777" w:rsidR="00D819F7" w:rsidRPr="007F7AA4" w:rsidRDefault="00D819F7" w:rsidP="00D819F7">
            <w:pPr>
              <w:rPr>
                <w:rFonts w:eastAsiaTheme="majorEastAsia" w:cs="Times New Roman"/>
              </w:rPr>
            </w:pPr>
            <w:r w:rsidRPr="007F7AA4">
              <w:rPr>
                <w:rFonts w:eastAsiaTheme="majorEastAsia" w:cs="Times New Roman"/>
              </w:rPr>
              <w:t>[0xB0C0]            03:35:02.885951          DL_DCCH / RRCConnectionReconfigurationRadio Bearer ID: 1, Freq: 1650, SFN: 4021</w:t>
            </w:r>
          </w:p>
          <w:p w14:paraId="040B5A0F" w14:textId="77777777" w:rsidR="00D819F7" w:rsidRPr="007F7AA4" w:rsidRDefault="00D819F7" w:rsidP="00D819F7">
            <w:pPr>
              <w:rPr>
                <w:rFonts w:eastAsiaTheme="majorEastAsia" w:cs="Times New Roman"/>
              </w:rPr>
            </w:pPr>
          </w:p>
          <w:p w14:paraId="428A9ACF" w14:textId="77777777" w:rsidR="00D819F7" w:rsidRPr="007F7AA4" w:rsidRDefault="00D819F7" w:rsidP="00D819F7">
            <w:pPr>
              <w:rPr>
                <w:rFonts w:eastAsiaTheme="majorEastAsia" w:cs="Times New Roman"/>
                <w:color w:val="FF0000"/>
              </w:rPr>
            </w:pPr>
            <w:r w:rsidRPr="007F7AA4">
              <w:rPr>
                <w:rFonts w:eastAsiaTheme="majorEastAsia" w:cs="Times New Roman"/>
                <w:color w:val="FF0000"/>
                <w:highlight w:val="yellow"/>
              </w:rPr>
              <w:t>// TAU</w:t>
            </w:r>
            <w:r w:rsidRPr="007F7AA4">
              <w:rPr>
                <w:rFonts w:eastAsiaTheme="majorEastAsia" w:cs="Times New Roman"/>
                <w:color w:val="FF0000"/>
                <w:highlight w:val="yellow"/>
              </w:rPr>
              <w:t>未结束，但是收了网络下发的</w:t>
            </w:r>
            <w:r w:rsidRPr="007F7AA4">
              <w:rPr>
                <w:rFonts w:eastAsiaTheme="majorEastAsia" w:cs="Times New Roman"/>
                <w:color w:val="FF0000"/>
                <w:highlight w:val="yellow"/>
              </w:rPr>
              <w:t>ESM</w:t>
            </w:r>
            <w:r w:rsidRPr="007F7AA4">
              <w:rPr>
                <w:rFonts w:eastAsiaTheme="majorEastAsia" w:cs="Times New Roman"/>
                <w:color w:val="FF0000"/>
                <w:highlight w:val="yellow"/>
              </w:rPr>
              <w:t>消息：</w:t>
            </w:r>
            <w:r w:rsidRPr="007F7AA4">
              <w:rPr>
                <w:rFonts w:eastAsiaTheme="majorEastAsia" w:cs="Times New Roman"/>
                <w:color w:val="FF0000"/>
                <w:highlight w:val="yellow"/>
              </w:rPr>
              <w:t>Activate dedicated EPS bearer context request Msg</w:t>
            </w:r>
          </w:p>
          <w:p w14:paraId="5A61DB3A" w14:textId="77777777" w:rsidR="00D819F7" w:rsidRPr="007F7AA4" w:rsidRDefault="00D819F7" w:rsidP="00D819F7">
            <w:pPr>
              <w:rPr>
                <w:rFonts w:eastAsiaTheme="majorEastAsia" w:cs="Times New Roman"/>
              </w:rPr>
            </w:pPr>
            <w:r w:rsidRPr="007F7AA4">
              <w:rPr>
                <w:rFonts w:eastAsiaTheme="majorEastAsia" w:cs="Times New Roman"/>
              </w:rPr>
              <w:t>[0xB0E2]            03:35:02.893107          LTE NAS ESM Plain OTA Incoming MessageActivate dedicated EPS bearer context request Msg1</w:t>
            </w:r>
          </w:p>
          <w:p w14:paraId="77242CB7" w14:textId="77777777" w:rsidR="00D819F7" w:rsidRPr="007F7AA4" w:rsidRDefault="00D819F7" w:rsidP="00D819F7">
            <w:pPr>
              <w:rPr>
                <w:rFonts w:eastAsiaTheme="majorEastAsia" w:cs="Times New Roman"/>
              </w:rPr>
            </w:pPr>
          </w:p>
          <w:p w14:paraId="41D450DB" w14:textId="73C5449D" w:rsidR="00D819F7" w:rsidRPr="007F7AA4" w:rsidRDefault="00D819F7" w:rsidP="00D819F7">
            <w:pPr>
              <w:rPr>
                <w:rFonts w:eastAsiaTheme="majorEastAsia" w:cs="Times New Roman"/>
              </w:rPr>
            </w:pPr>
            <w:r w:rsidRPr="007F7AA4">
              <w:rPr>
                <w:rFonts w:eastAsiaTheme="majorEastAsia" w:cs="Times New Roman"/>
                <w:highlight w:val="yellow"/>
              </w:rPr>
              <w:t xml:space="preserve">// </w:t>
            </w:r>
            <w:r w:rsidRPr="007F7AA4">
              <w:rPr>
                <w:rFonts w:eastAsiaTheme="majorEastAsia" w:cs="Times New Roman"/>
                <w:highlight w:val="yellow"/>
              </w:rPr>
              <w:t>收到了网络下发的</w:t>
            </w:r>
            <w:r w:rsidR="00DE7166" w:rsidRPr="007F7AA4">
              <w:rPr>
                <w:rFonts w:eastAsiaTheme="majorEastAsia" w:cs="Times New Roman"/>
                <w:highlight w:val="yellow"/>
              </w:rPr>
              <w:t>TAU Accept</w:t>
            </w:r>
            <w:r w:rsidR="00DE7166" w:rsidRPr="007F7AA4">
              <w:rPr>
                <w:rFonts w:eastAsiaTheme="majorEastAsia" w:cs="Times New Roman"/>
                <w:highlight w:val="yellow"/>
              </w:rPr>
              <w:t>消息</w:t>
            </w:r>
          </w:p>
          <w:p w14:paraId="092EBC73" w14:textId="77777777" w:rsidR="00D819F7" w:rsidRPr="007F7AA4" w:rsidRDefault="00D819F7" w:rsidP="00D819F7">
            <w:pPr>
              <w:rPr>
                <w:rFonts w:eastAsiaTheme="majorEastAsia" w:cs="Times New Roman"/>
              </w:rPr>
            </w:pPr>
            <w:r w:rsidRPr="007F7AA4">
              <w:rPr>
                <w:rFonts w:eastAsiaTheme="majorEastAsia" w:cs="Times New Roman"/>
              </w:rPr>
              <w:t>[0xB0EC]            03:35:02.893484          LTE NAS EMM Plain OTA Incoming MessageTracking area update accept Msg1</w:t>
            </w:r>
          </w:p>
          <w:p w14:paraId="610047EA" w14:textId="77777777" w:rsidR="00D819F7" w:rsidRPr="007F7AA4" w:rsidRDefault="00D819F7" w:rsidP="00D819F7">
            <w:pPr>
              <w:rPr>
                <w:rFonts w:eastAsiaTheme="majorEastAsia" w:cs="Times New Roman"/>
              </w:rPr>
            </w:pPr>
            <w:r w:rsidRPr="007F7AA4">
              <w:rPr>
                <w:rFonts w:eastAsiaTheme="majorEastAsia" w:cs="Times New Roman"/>
              </w:rPr>
              <w:t>[0xB0ED]            03:35:02.895897          LTE NAS EMM Plain OTA Outgoing MessageTracking area update complete Msg1</w:t>
            </w:r>
          </w:p>
          <w:p w14:paraId="62D3C86D" w14:textId="77777777" w:rsidR="00D819F7" w:rsidRPr="007F7AA4" w:rsidRDefault="00D819F7" w:rsidP="00D819F7">
            <w:pPr>
              <w:rPr>
                <w:rFonts w:eastAsiaTheme="majorEastAsia" w:cs="Times New Roman"/>
              </w:rPr>
            </w:pPr>
            <w:r w:rsidRPr="007F7AA4">
              <w:rPr>
                <w:rFonts w:eastAsiaTheme="majorEastAsia" w:cs="Times New Roman"/>
              </w:rPr>
              <w:t>[0x1830]            03:35:08.838671          IMS VoLTE Session Setup  Length:  223             1</w:t>
            </w:r>
          </w:p>
          <w:p w14:paraId="71BCF76E" w14:textId="77777777" w:rsidR="00D819F7" w:rsidRPr="007F7AA4" w:rsidRDefault="00D819F7" w:rsidP="00D819F7">
            <w:pPr>
              <w:rPr>
                <w:rFonts w:eastAsiaTheme="majorEastAsia" w:cs="Times New Roman"/>
              </w:rPr>
            </w:pPr>
          </w:p>
          <w:p w14:paraId="796D1E22" w14:textId="3D092E8F" w:rsidR="00D819F7" w:rsidRPr="007F7AA4" w:rsidRDefault="00D819F7" w:rsidP="00D819F7">
            <w:pPr>
              <w:rPr>
                <w:rFonts w:eastAsiaTheme="majorEastAsia" w:cs="Times New Roman"/>
                <w:color w:val="FF0000"/>
              </w:rPr>
            </w:pPr>
            <w:r w:rsidRPr="007F7AA4">
              <w:rPr>
                <w:rFonts w:eastAsiaTheme="majorEastAsia" w:cs="Times New Roman"/>
                <w:color w:val="FF0000"/>
                <w:highlight w:val="yellow"/>
              </w:rPr>
              <w:t>// UE</w:t>
            </w:r>
            <w:r w:rsidRPr="007F7AA4">
              <w:rPr>
                <w:rFonts w:eastAsiaTheme="majorEastAsia" w:cs="Times New Roman"/>
                <w:color w:val="FF0000"/>
                <w:highlight w:val="yellow"/>
              </w:rPr>
              <w:t>发送</w:t>
            </w:r>
            <w:r w:rsidRPr="007F7AA4">
              <w:rPr>
                <w:rFonts w:eastAsiaTheme="majorEastAsia" w:cs="Times New Roman"/>
                <w:color w:val="FF0000"/>
                <w:highlight w:val="yellow"/>
              </w:rPr>
              <w:t>580</w:t>
            </w:r>
            <w:r w:rsidRPr="007F7AA4">
              <w:rPr>
                <w:rFonts w:eastAsiaTheme="majorEastAsia" w:cs="Times New Roman"/>
                <w:color w:val="FF0000"/>
                <w:highlight w:val="yellow"/>
              </w:rPr>
              <w:t>消息，原因值设置为</w:t>
            </w:r>
            <w:r w:rsidRPr="007F7AA4">
              <w:rPr>
                <w:rFonts w:eastAsiaTheme="majorEastAsia" w:cs="Times New Roman"/>
                <w:color w:val="FF0000"/>
                <w:highlight w:val="yellow"/>
              </w:rPr>
              <w:t>Media bearer loss</w:t>
            </w:r>
            <w:r w:rsidR="00DE7166" w:rsidRPr="007F7AA4">
              <w:rPr>
                <w:rFonts w:eastAsiaTheme="majorEastAsia" w:cs="Times New Roman"/>
                <w:color w:val="FF0000"/>
              </w:rPr>
              <w:t xml:space="preserve">  // </w:t>
            </w:r>
            <w:r w:rsidR="00DE7166" w:rsidRPr="007F7AA4">
              <w:rPr>
                <w:rFonts w:eastAsiaTheme="majorEastAsia" w:cs="Times New Roman"/>
                <w:color w:val="FF0000"/>
              </w:rPr>
              <w:t>这里网络明明发送了</w:t>
            </w:r>
            <w:r w:rsidR="00DE7166" w:rsidRPr="007F7AA4">
              <w:rPr>
                <w:rFonts w:eastAsiaTheme="majorEastAsia" w:cs="Times New Roman"/>
                <w:color w:val="FF0000"/>
              </w:rPr>
              <w:t>Activated dedicated EPS bearer context request</w:t>
            </w:r>
            <w:r w:rsidR="00DE7166" w:rsidRPr="007F7AA4">
              <w:rPr>
                <w:rFonts w:eastAsiaTheme="majorEastAsia" w:cs="Times New Roman"/>
                <w:color w:val="FF0000"/>
              </w:rPr>
              <w:t>但是还是出现了资源预留失败，原因就是</w:t>
            </w:r>
            <w:r w:rsidR="00DE7166" w:rsidRPr="007F7AA4">
              <w:rPr>
                <w:rFonts w:eastAsiaTheme="majorEastAsia" w:cs="Times New Roman"/>
                <w:color w:val="FF0000"/>
              </w:rPr>
              <w:t>UE</w:t>
            </w:r>
            <w:r w:rsidR="00DE7166" w:rsidRPr="007F7AA4">
              <w:rPr>
                <w:rFonts w:eastAsiaTheme="majorEastAsia" w:cs="Times New Roman"/>
                <w:color w:val="FF0000"/>
              </w:rPr>
              <w:t>收到专有承载激活消息后，</w:t>
            </w:r>
            <w:r w:rsidR="00DE7166" w:rsidRPr="007F7AA4">
              <w:rPr>
                <w:rFonts w:eastAsiaTheme="majorEastAsia" w:cs="Times New Roman"/>
                <w:color w:val="FF0000"/>
              </w:rPr>
              <w:t>RRC</w:t>
            </w:r>
            <w:r w:rsidR="00DE7166" w:rsidRPr="007F7AA4">
              <w:rPr>
                <w:rFonts w:eastAsiaTheme="majorEastAsia" w:cs="Times New Roman"/>
                <w:color w:val="FF0000"/>
              </w:rPr>
              <w:t>丢弃了并未上传给</w:t>
            </w:r>
            <w:r w:rsidR="00DE7166" w:rsidRPr="007F7AA4">
              <w:rPr>
                <w:rFonts w:eastAsiaTheme="majorEastAsia" w:cs="Times New Roman"/>
                <w:color w:val="FF0000"/>
              </w:rPr>
              <w:t>ESM</w:t>
            </w:r>
            <w:r w:rsidR="00DE7166" w:rsidRPr="007F7AA4">
              <w:rPr>
                <w:rFonts w:eastAsiaTheme="majorEastAsia" w:cs="Times New Roman"/>
                <w:color w:val="FF0000"/>
              </w:rPr>
              <w:t>。</w:t>
            </w:r>
            <w:r w:rsidR="00DE7166" w:rsidRPr="007F7AA4">
              <w:rPr>
                <w:rFonts w:eastAsiaTheme="majorEastAsia" w:cs="Times New Roman"/>
                <w:color w:val="FF0000"/>
              </w:rPr>
              <w:t xml:space="preserve"> - </w:t>
            </w:r>
            <w:r w:rsidR="00DE7166" w:rsidRPr="007F7AA4">
              <w:rPr>
                <w:rFonts w:eastAsiaTheme="majorEastAsia" w:cs="Times New Roman"/>
                <w:color w:val="FF0000"/>
              </w:rPr>
              <w:t>协议规定</w:t>
            </w:r>
          </w:p>
          <w:p w14:paraId="6A2A0332" w14:textId="77777777" w:rsidR="00D819F7" w:rsidRPr="007F7AA4" w:rsidRDefault="00D819F7" w:rsidP="00D819F7">
            <w:pPr>
              <w:rPr>
                <w:rFonts w:eastAsiaTheme="majorEastAsia" w:cs="Times New Roman"/>
              </w:rPr>
            </w:pPr>
            <w:r w:rsidRPr="007F7AA4">
              <w:rPr>
                <w:rFonts w:eastAsiaTheme="majorEastAsia" w:cs="Times New Roman"/>
              </w:rPr>
              <w:t>[0x156E]            03:35:08.844263          IMS SIP Message          Length: 1239             1</w:t>
            </w:r>
          </w:p>
          <w:p w14:paraId="68C99750" w14:textId="77777777" w:rsidR="00D819F7" w:rsidRPr="007F7AA4" w:rsidRDefault="00D819F7" w:rsidP="00D819F7">
            <w:pPr>
              <w:rPr>
                <w:rFonts w:eastAsiaTheme="majorEastAsia" w:cs="Times New Roman"/>
              </w:rPr>
            </w:pPr>
            <w:r w:rsidRPr="007F7AA4">
              <w:rPr>
                <w:rFonts w:eastAsiaTheme="majorEastAsia" w:cs="Times New Roman"/>
              </w:rPr>
              <w:t xml:space="preserve">   Direction = UE_TO_NETWORK</w:t>
            </w:r>
          </w:p>
          <w:p w14:paraId="18BEC576" w14:textId="77777777" w:rsidR="00D819F7" w:rsidRPr="007F7AA4" w:rsidRDefault="00D819F7" w:rsidP="00D819F7">
            <w:pPr>
              <w:rPr>
                <w:rFonts w:eastAsiaTheme="majorEastAsia" w:cs="Times New Roman"/>
              </w:rPr>
            </w:pPr>
            <w:r w:rsidRPr="007F7AA4">
              <w:rPr>
                <w:rFonts w:eastAsiaTheme="majorEastAsia" w:cs="Times New Roman"/>
              </w:rPr>
              <w:t xml:space="preserve"> SIP/2.0 580 Precondition Failure</w:t>
            </w:r>
          </w:p>
          <w:p w14:paraId="69A9FAD5" w14:textId="77777777" w:rsidR="00D819F7" w:rsidRPr="007F7AA4" w:rsidRDefault="00D819F7" w:rsidP="00D819F7">
            <w:pPr>
              <w:rPr>
                <w:rFonts w:eastAsiaTheme="majorEastAsia" w:cs="Times New Roman"/>
                <w:color w:val="FF0000"/>
              </w:rPr>
            </w:pPr>
            <w:r w:rsidRPr="007F7AA4">
              <w:rPr>
                <w:rFonts w:eastAsiaTheme="majorEastAsia" w:cs="Times New Roman"/>
                <w:color w:val="FF0000"/>
              </w:rPr>
              <w:t xml:space="preserve"> </w:t>
            </w:r>
            <w:r w:rsidRPr="007F7AA4">
              <w:rPr>
                <w:rFonts w:eastAsiaTheme="majorEastAsia" w:cs="Times New Roman"/>
                <w:color w:val="FF0000"/>
                <w:highlight w:val="yellow"/>
              </w:rPr>
              <w:t>Reason: RELEASE_CAUSE ;cause=3 ;text="Media bearer loss"</w:t>
            </w:r>
          </w:p>
          <w:p w14:paraId="3908BBB5" w14:textId="77777777" w:rsidR="00D819F7" w:rsidRPr="007F7AA4" w:rsidRDefault="00D819F7" w:rsidP="00D819F7">
            <w:pPr>
              <w:rPr>
                <w:rFonts w:eastAsiaTheme="majorEastAsia" w:cs="Times New Roman"/>
              </w:rPr>
            </w:pPr>
            <w:r w:rsidRPr="007F7AA4">
              <w:rPr>
                <w:rFonts w:eastAsiaTheme="majorEastAsia" w:cs="Times New Roman"/>
              </w:rPr>
              <w:t xml:space="preserve"> </w:t>
            </w:r>
          </w:p>
          <w:p w14:paraId="1F15F209" w14:textId="77777777" w:rsidR="00D819F7" w:rsidRPr="007F7AA4" w:rsidRDefault="00D819F7" w:rsidP="00D819F7">
            <w:pPr>
              <w:rPr>
                <w:rFonts w:eastAsiaTheme="majorEastAsia" w:cs="Times New Roman"/>
                <w:color w:val="FF0000"/>
              </w:rPr>
            </w:pPr>
            <w:r w:rsidRPr="007F7AA4">
              <w:rPr>
                <w:rFonts w:eastAsiaTheme="majorEastAsia" w:cs="Times New Roman"/>
                <w:color w:val="FF0000"/>
              </w:rPr>
              <w:t>// MT</w:t>
            </w:r>
            <w:r w:rsidRPr="007F7AA4">
              <w:rPr>
                <w:rFonts w:eastAsiaTheme="majorEastAsia" w:cs="Times New Roman"/>
                <w:color w:val="FF0000"/>
              </w:rPr>
              <w:t>端再次收到了网络的</w:t>
            </w:r>
            <w:r w:rsidRPr="007F7AA4">
              <w:rPr>
                <w:rFonts w:eastAsiaTheme="majorEastAsia" w:cs="Times New Roman"/>
                <w:color w:val="FF0000"/>
              </w:rPr>
              <w:t>CS Service Notification</w:t>
            </w:r>
            <w:r w:rsidRPr="007F7AA4">
              <w:rPr>
                <w:rFonts w:eastAsiaTheme="majorEastAsia" w:cs="Times New Roman"/>
                <w:color w:val="FF0000"/>
              </w:rPr>
              <w:t>，</w:t>
            </w:r>
            <w:r w:rsidRPr="007F7AA4">
              <w:rPr>
                <w:rFonts w:eastAsiaTheme="majorEastAsia" w:cs="Times New Roman"/>
                <w:color w:val="FF0000"/>
              </w:rPr>
              <w:t>MT</w:t>
            </w:r>
            <w:r w:rsidRPr="007F7AA4">
              <w:rPr>
                <w:rFonts w:eastAsiaTheme="majorEastAsia" w:cs="Times New Roman"/>
                <w:color w:val="FF0000"/>
              </w:rPr>
              <w:t>端回落到</w:t>
            </w:r>
            <w:r w:rsidRPr="007F7AA4">
              <w:rPr>
                <w:rFonts w:eastAsiaTheme="majorEastAsia" w:cs="Times New Roman"/>
                <w:color w:val="FF0000"/>
              </w:rPr>
              <w:t>CS</w:t>
            </w:r>
            <w:r w:rsidRPr="007F7AA4">
              <w:rPr>
                <w:rFonts w:eastAsiaTheme="majorEastAsia" w:cs="Times New Roman"/>
                <w:color w:val="FF0000"/>
              </w:rPr>
              <w:t>域继续接听电话</w:t>
            </w:r>
          </w:p>
          <w:p w14:paraId="27F31099" w14:textId="77777777" w:rsidR="00D819F7" w:rsidRPr="007F7AA4" w:rsidRDefault="00D819F7" w:rsidP="00D819F7">
            <w:pPr>
              <w:rPr>
                <w:rFonts w:eastAsiaTheme="majorEastAsia" w:cs="Times New Roman"/>
              </w:rPr>
            </w:pPr>
            <w:r w:rsidRPr="007F7AA4">
              <w:rPr>
                <w:rFonts w:eastAsiaTheme="majorEastAsia" w:cs="Times New Roman"/>
              </w:rPr>
              <w:t>[0xB0EC]            03:35:09.268323          LTE NAS EMM Plain OTA Incoming MessageCS Service Notification Msg1</w:t>
            </w:r>
          </w:p>
          <w:p w14:paraId="32D08271" w14:textId="77777777" w:rsidR="00D819F7" w:rsidRPr="007F7AA4" w:rsidRDefault="00D819F7" w:rsidP="00D819F7">
            <w:pPr>
              <w:rPr>
                <w:rFonts w:eastAsiaTheme="majorEastAsia" w:cs="Times New Roman"/>
              </w:rPr>
            </w:pPr>
            <w:r w:rsidRPr="007F7AA4">
              <w:rPr>
                <w:rFonts w:eastAsiaTheme="majorEastAsia" w:cs="Times New Roman"/>
              </w:rPr>
              <w:t>[0xB0ED]            03:35:09.268802          LTE NAS EMM Plain OTA Outgoing MessageExtended service request Msg1</w:t>
            </w:r>
          </w:p>
          <w:p w14:paraId="0429001F" w14:textId="77777777" w:rsidR="00D819F7" w:rsidRPr="007F7AA4" w:rsidRDefault="00D819F7" w:rsidP="00D819F7">
            <w:pPr>
              <w:rPr>
                <w:rFonts w:eastAsiaTheme="majorEastAsia" w:cs="Times New Roman"/>
              </w:rPr>
            </w:pPr>
            <w:r w:rsidRPr="007F7AA4">
              <w:rPr>
                <w:rFonts w:eastAsiaTheme="majorEastAsia" w:cs="Times New Roman"/>
              </w:rPr>
              <w:t>[0x7B3A/006/039]    03:35:10.147584          PAGING_RESPONSE          Subscription ID: 1 Direction: MS To Network Length: 33291</w:t>
            </w:r>
          </w:p>
          <w:p w14:paraId="33F65B49" w14:textId="77777777" w:rsidR="00D819F7" w:rsidRPr="007F7AA4" w:rsidRDefault="00D819F7" w:rsidP="00D819F7">
            <w:pPr>
              <w:rPr>
                <w:rFonts w:eastAsiaTheme="majorEastAsia" w:cs="Times New Roman"/>
              </w:rPr>
            </w:pPr>
            <w:r w:rsidRPr="007F7AA4">
              <w:rPr>
                <w:rFonts w:eastAsiaTheme="majorEastAsia" w:cs="Times New Roman"/>
              </w:rPr>
              <w:t>[0x7B3A/003/005]    03:35:11.060158          SETUP                    Subscription ID: 1 Direction: MS To Network Length: 64001</w:t>
            </w:r>
          </w:p>
          <w:p w14:paraId="0D18D7F0" w14:textId="77777777" w:rsidR="00D819F7" w:rsidRPr="007F7AA4" w:rsidRDefault="00D819F7" w:rsidP="00D819F7">
            <w:pPr>
              <w:rPr>
                <w:rFonts w:eastAsiaTheme="majorEastAsia" w:cs="Times New Roman"/>
              </w:rPr>
            </w:pPr>
            <w:r w:rsidRPr="007F7AA4">
              <w:rPr>
                <w:rFonts w:eastAsiaTheme="majorEastAsia" w:cs="Times New Roman"/>
              </w:rPr>
              <w:t>[0x7B3A/003/008]    03:35:11.061200          CALL_CONFIRMED           Subscription ID: 1 Direction: MS To Network Length: 64011</w:t>
            </w:r>
          </w:p>
          <w:p w14:paraId="0D20D28E" w14:textId="77777777" w:rsidR="00D819F7" w:rsidRPr="007F7AA4" w:rsidRDefault="00D819F7" w:rsidP="00D819F7">
            <w:pPr>
              <w:rPr>
                <w:rFonts w:eastAsiaTheme="majorEastAsia" w:cs="Times New Roman"/>
              </w:rPr>
            </w:pPr>
            <w:r w:rsidRPr="007F7AA4">
              <w:rPr>
                <w:rFonts w:eastAsiaTheme="majorEastAsia" w:cs="Times New Roman"/>
              </w:rPr>
              <w:t>[0x7B3A/003/001]    03:35:11.743884          ALERTING                 Subscription ID: 1 Direction: MS To Network Length: 5131</w:t>
            </w:r>
          </w:p>
          <w:p w14:paraId="3F3A4630" w14:textId="77777777" w:rsidR="00D819F7" w:rsidRPr="007F7AA4" w:rsidRDefault="00D819F7" w:rsidP="00D819F7">
            <w:pPr>
              <w:rPr>
                <w:rFonts w:eastAsiaTheme="majorEastAsia" w:cs="Times New Roman"/>
              </w:rPr>
            </w:pPr>
            <w:r w:rsidRPr="007F7AA4">
              <w:rPr>
                <w:rFonts w:eastAsiaTheme="majorEastAsia" w:cs="Times New Roman"/>
              </w:rPr>
              <w:t>[0x7B3A/003/007]    03:35:17.661698          CONNECT                  Subscription ID: 1 Direction: MS To Network Length: 5131</w:t>
            </w:r>
          </w:p>
          <w:p w14:paraId="39A3668C" w14:textId="77777777" w:rsidR="00D819F7" w:rsidRPr="007F7AA4" w:rsidRDefault="00D819F7" w:rsidP="00D819F7">
            <w:pPr>
              <w:rPr>
                <w:rFonts w:eastAsiaTheme="majorEastAsia" w:cs="Times New Roman"/>
              </w:rPr>
            </w:pPr>
            <w:r w:rsidRPr="007F7AA4">
              <w:rPr>
                <w:rFonts w:eastAsiaTheme="majorEastAsia" w:cs="Times New Roman"/>
              </w:rPr>
              <w:t>[0x7B3A/003/015]    03:35:18.070130          CONNECT_ACKNOWLEDGE      Subscription ID: 1 Direction: MS To Network Length: 5121</w:t>
            </w:r>
          </w:p>
          <w:p w14:paraId="4CA1CACC" w14:textId="77777777" w:rsidR="00D819F7" w:rsidRPr="007F7AA4" w:rsidRDefault="00D819F7" w:rsidP="00D819F7">
            <w:pPr>
              <w:rPr>
                <w:rFonts w:eastAsiaTheme="majorEastAsia" w:cs="Times New Roman"/>
              </w:rPr>
            </w:pPr>
            <w:r w:rsidRPr="007F7AA4">
              <w:rPr>
                <w:rFonts w:eastAsiaTheme="majorEastAsia" w:cs="Times New Roman"/>
              </w:rPr>
              <w:t>[0x7B3A/003/037]    03:35:37.590056          DISCONNECT               Subscription ID: 1 Direction: MS To Network Length: 12801</w:t>
            </w:r>
          </w:p>
          <w:p w14:paraId="781E810C" w14:textId="77777777" w:rsidR="00D819F7" w:rsidRPr="007F7AA4" w:rsidRDefault="00D819F7" w:rsidP="00D819F7">
            <w:pPr>
              <w:rPr>
                <w:rFonts w:eastAsiaTheme="majorEastAsia" w:cs="Times New Roman"/>
              </w:rPr>
            </w:pPr>
            <w:r w:rsidRPr="007F7AA4">
              <w:rPr>
                <w:rFonts w:eastAsiaTheme="majorEastAsia" w:cs="Times New Roman"/>
              </w:rPr>
              <w:t>[0x7B3A/003/045]    03:35:37.590447          RELEASE                  Subscription ID: 1 Direction: MS To Network Length: 5131</w:t>
            </w:r>
          </w:p>
          <w:p w14:paraId="1C90338D" w14:textId="77777777" w:rsidR="00B72CA0" w:rsidRPr="007F7AA4" w:rsidRDefault="00B72CA0" w:rsidP="00D819F7">
            <w:pPr>
              <w:rPr>
                <w:rFonts w:eastAsiaTheme="majorEastAsia" w:cs="Times New Roman"/>
              </w:rPr>
            </w:pPr>
          </w:p>
          <w:p w14:paraId="1B509A44" w14:textId="77777777" w:rsidR="00B72CA0" w:rsidRPr="007F7AA4" w:rsidRDefault="00B72CA0" w:rsidP="00B72CA0">
            <w:pPr>
              <w:rPr>
                <w:rFonts w:eastAsiaTheme="majorEastAsia" w:cs="Times New Roman"/>
                <w:color w:val="FF0000"/>
              </w:rPr>
            </w:pPr>
            <w:r w:rsidRPr="007F7AA4">
              <w:rPr>
                <w:rFonts w:eastAsiaTheme="majorEastAsia" w:cs="Times New Roman"/>
                <w:color w:val="FF0000"/>
                <w:highlight w:val="yellow"/>
              </w:rPr>
              <w:t xml:space="preserve">// </w:t>
            </w:r>
            <w:r w:rsidRPr="007F7AA4">
              <w:rPr>
                <w:rFonts w:eastAsiaTheme="majorEastAsia" w:cs="Times New Roman"/>
                <w:color w:val="FF0000"/>
                <w:highlight w:val="yellow"/>
              </w:rPr>
              <w:t>高通内部</w:t>
            </w:r>
            <w:r w:rsidRPr="007F7AA4">
              <w:rPr>
                <w:rFonts w:eastAsiaTheme="majorEastAsia" w:cs="Times New Roman"/>
                <w:color w:val="FF0000"/>
                <w:highlight w:val="yellow"/>
              </w:rPr>
              <w:t>RRC</w:t>
            </w:r>
            <w:r w:rsidRPr="007F7AA4">
              <w:rPr>
                <w:rFonts w:eastAsiaTheme="majorEastAsia" w:cs="Times New Roman"/>
                <w:color w:val="FF0000"/>
                <w:highlight w:val="yellow"/>
              </w:rPr>
              <w:t>处理</w:t>
            </w:r>
          </w:p>
          <w:p w14:paraId="7E3AE191" w14:textId="77777777" w:rsidR="00B72CA0" w:rsidRPr="007F7AA4" w:rsidRDefault="00B72CA0" w:rsidP="00B72CA0">
            <w:pPr>
              <w:rPr>
                <w:rFonts w:eastAsiaTheme="majorEastAsia" w:cs="Times New Roman"/>
              </w:rPr>
            </w:pPr>
            <w:r w:rsidRPr="007F7AA4">
              <w:rPr>
                <w:rFonts w:eastAsiaTheme="majorEastAsia" w:cs="Times New Roman"/>
              </w:rPr>
              <w:t>03:35:02.149191 LTE NAS EMM Plain OTA Outgoing MessageTracking area update request Msg1</w:t>
            </w:r>
          </w:p>
          <w:p w14:paraId="33EC60BA" w14:textId="5F30616F" w:rsidR="00B72CA0" w:rsidRPr="007F7AA4" w:rsidRDefault="00B72CA0" w:rsidP="00B72CA0">
            <w:pPr>
              <w:rPr>
                <w:rFonts w:eastAsiaTheme="majorEastAsia" w:cs="Times New Roman"/>
              </w:rPr>
            </w:pPr>
            <w:r w:rsidRPr="007F7AA4">
              <w:rPr>
                <w:rFonts w:eastAsiaTheme="majorEastAsia" w:cs="Times New Roman"/>
              </w:rPr>
              <w:t>03:35:02.893107 LTE NAS ESM Plain OTA Incoming MessageActivate dedicated EPS bearer context request Msg1</w:t>
            </w:r>
          </w:p>
          <w:p w14:paraId="5E16DA48" w14:textId="0DB4A14F" w:rsidR="001F55AA" w:rsidRPr="007F7AA4" w:rsidRDefault="001F55AA" w:rsidP="00B72CA0">
            <w:pPr>
              <w:rPr>
                <w:rFonts w:eastAsiaTheme="majorEastAsia" w:cs="Times New Roman"/>
                <w:b/>
                <w:color w:val="FF0000"/>
              </w:rPr>
            </w:pPr>
            <w:r w:rsidRPr="007F7AA4">
              <w:rPr>
                <w:rFonts w:eastAsiaTheme="majorEastAsia" w:cs="Times New Roman"/>
                <w:b/>
                <w:color w:val="FF0000"/>
                <w:highlight w:val="yellow"/>
              </w:rPr>
              <w:lastRenderedPageBreak/>
              <w:t>// RRC</w:t>
            </w:r>
            <w:r w:rsidRPr="007F7AA4">
              <w:rPr>
                <w:rFonts w:eastAsiaTheme="majorEastAsia" w:cs="Times New Roman"/>
                <w:b/>
                <w:color w:val="FF0000"/>
                <w:highlight w:val="yellow"/>
              </w:rPr>
              <w:t>收到</w:t>
            </w:r>
            <w:r w:rsidRPr="007F7AA4">
              <w:rPr>
                <w:rFonts w:eastAsiaTheme="majorEastAsia" w:cs="Times New Roman"/>
                <w:b/>
                <w:color w:val="FF0000"/>
                <w:highlight w:val="yellow"/>
              </w:rPr>
              <w:t>EPS_SESSION_MANAGEMENT_MESSAGES</w:t>
            </w:r>
            <w:r w:rsidRPr="007F7AA4">
              <w:rPr>
                <w:rFonts w:eastAsiaTheme="majorEastAsia" w:cs="Times New Roman"/>
                <w:b/>
                <w:color w:val="FF0000"/>
                <w:highlight w:val="yellow"/>
              </w:rPr>
              <w:t>，但是不会继续上传给</w:t>
            </w:r>
            <w:r w:rsidRPr="007F7AA4">
              <w:rPr>
                <w:rFonts w:eastAsiaTheme="majorEastAsia" w:cs="Times New Roman"/>
                <w:b/>
                <w:color w:val="FF0000"/>
                <w:highlight w:val="yellow"/>
              </w:rPr>
              <w:t>ESM</w:t>
            </w:r>
          </w:p>
          <w:p w14:paraId="0E478C86" w14:textId="77777777" w:rsidR="00B72CA0" w:rsidRPr="007F7AA4" w:rsidRDefault="00B72CA0" w:rsidP="00B72CA0">
            <w:pPr>
              <w:rPr>
                <w:rFonts w:eastAsiaTheme="majorEastAsia" w:cs="Times New Roman"/>
                <w:color w:val="FF0000"/>
              </w:rPr>
            </w:pPr>
            <w:r w:rsidRPr="007F7AA4">
              <w:rPr>
                <w:rFonts w:eastAsiaTheme="majorEastAsia" w:cs="Times New Roman"/>
                <w:color w:val="FF0000"/>
              </w:rPr>
              <w:t>03:35:02.893204 MM/LowFreq/High/MM [ emm_rrc_handler.c 5503] DS: SUB 0 =EMM= Recvd EPS_SESSION_MANAGEMENT_MESSAGES message id=197 emm_state=4, emm_sub_state=31 0</w:t>
            </w:r>
          </w:p>
          <w:p w14:paraId="69E6B90F" w14:textId="77777777" w:rsidR="00B72CA0" w:rsidRPr="007F7AA4" w:rsidRDefault="00B72CA0" w:rsidP="00B72CA0">
            <w:pPr>
              <w:rPr>
                <w:rFonts w:eastAsiaTheme="majorEastAsia" w:cs="Times New Roman"/>
                <w:color w:val="FF0000"/>
              </w:rPr>
            </w:pPr>
            <w:r w:rsidRPr="007F7AA4">
              <w:rPr>
                <w:rFonts w:eastAsiaTheme="majorEastAsia" w:cs="Times New Roman"/>
                <w:color w:val="FF0000"/>
                <w:highlight w:val="yellow"/>
              </w:rPr>
              <w:t>03:35:02.893206 MM/HighFreq/High/MM [ emm_rrc_handler.c 5609] DS: SUB 0 =EMM= do not send message to ESM msg_id 1971</w:t>
            </w:r>
          </w:p>
          <w:p w14:paraId="2885DC0F" w14:textId="5356601F" w:rsidR="00B72CA0" w:rsidRPr="007F7AA4" w:rsidRDefault="00B72CA0" w:rsidP="00B72CA0">
            <w:pPr>
              <w:rPr>
                <w:rFonts w:eastAsiaTheme="majorEastAsia" w:cs="Times New Roman"/>
              </w:rPr>
            </w:pPr>
            <w:r w:rsidRPr="007F7AA4">
              <w:rPr>
                <w:rFonts w:eastAsiaTheme="majorEastAsia" w:cs="Times New Roman"/>
              </w:rPr>
              <w:t>03:35:02.893484 LTE NAS EMM Plain OTA Incoming MessageTracking area update accept Msg1</w:t>
            </w:r>
          </w:p>
        </w:tc>
      </w:tr>
    </w:tbl>
    <w:p w14:paraId="55F1F17F" w14:textId="23D53EC3" w:rsidR="00A04CFA" w:rsidRPr="007F7AA4" w:rsidRDefault="00461203" w:rsidP="00461203">
      <w:pPr>
        <w:pStyle w:val="2"/>
        <w:spacing w:before="156" w:after="156"/>
        <w:rPr>
          <w:rFonts w:cs="Times New Roman"/>
        </w:rPr>
      </w:pPr>
      <w:bookmarkStart w:id="40" w:name="_Toc87714623"/>
      <w:r w:rsidRPr="007F7AA4">
        <w:rPr>
          <w:rFonts w:cs="Times New Roman"/>
        </w:rPr>
        <w:lastRenderedPageBreak/>
        <w:t>VoLTE</w:t>
      </w:r>
      <w:r w:rsidRPr="007F7AA4">
        <w:rPr>
          <w:rFonts w:cs="Times New Roman"/>
        </w:rPr>
        <w:t>隐式去激活</w:t>
      </w:r>
      <w:bookmarkEnd w:id="40"/>
    </w:p>
    <w:p w14:paraId="1CDBFA1C" w14:textId="11766761" w:rsidR="00A04CFA" w:rsidRPr="007F7AA4" w:rsidRDefault="00A04CFA" w:rsidP="00A04CFA">
      <w:pPr>
        <w:pStyle w:val="3"/>
        <w:spacing w:before="156" w:after="156"/>
        <w:rPr>
          <w:rFonts w:eastAsiaTheme="majorEastAsia" w:cs="Times New Roman"/>
        </w:rPr>
      </w:pPr>
      <w:bookmarkStart w:id="41" w:name="_Toc87714624"/>
      <w:r w:rsidRPr="007F7AA4">
        <w:rPr>
          <w:rFonts w:eastAsiaTheme="majorEastAsia" w:cs="Times New Roman"/>
        </w:rPr>
        <w:t>网络删除</w:t>
      </w:r>
      <w:r w:rsidRPr="007F7AA4">
        <w:rPr>
          <w:rFonts w:eastAsiaTheme="majorEastAsia" w:cs="Times New Roman"/>
        </w:rPr>
        <w:t>IMS DRB</w:t>
      </w:r>
      <w:r w:rsidRPr="007F7AA4">
        <w:rPr>
          <w:rFonts w:eastAsiaTheme="majorEastAsia" w:cs="Times New Roman"/>
        </w:rPr>
        <w:t>导致的掉</w:t>
      </w:r>
      <w:r w:rsidRPr="007F7AA4">
        <w:rPr>
          <w:rFonts w:eastAsiaTheme="majorEastAsia" w:cs="Times New Roman"/>
        </w:rPr>
        <w:t>VoLTE</w:t>
      </w:r>
      <w:bookmarkEnd w:id="41"/>
    </w:p>
    <w:p w14:paraId="07EF2AF6" w14:textId="77777777" w:rsidR="00A04CFA" w:rsidRPr="007F7AA4" w:rsidRDefault="00A04CFA" w:rsidP="00A04CFA">
      <w:pPr>
        <w:rPr>
          <w:rFonts w:eastAsiaTheme="majorEastAsia" w:cs="Times New Roman"/>
          <w:sz w:val="20"/>
        </w:rPr>
      </w:pPr>
      <w:r w:rsidRPr="007F7AA4">
        <w:rPr>
          <w:rFonts w:eastAsiaTheme="majorEastAsia" w:cs="Times New Roman"/>
          <w:sz w:val="20"/>
        </w:rPr>
        <w:t>UPGR8150R-2103 FT_F1-R_Hangzhou_</w:t>
      </w:r>
      <w:r w:rsidRPr="007F7AA4">
        <w:rPr>
          <w:rFonts w:eastAsiaTheme="majorEastAsia" w:cs="Times New Roman"/>
          <w:sz w:val="20"/>
        </w:rPr>
        <w:t>卡</w:t>
      </w:r>
      <w:r w:rsidRPr="007F7AA4">
        <w:rPr>
          <w:rFonts w:eastAsiaTheme="majorEastAsia" w:cs="Times New Roman"/>
          <w:sz w:val="20"/>
        </w:rPr>
        <w:t>1</w:t>
      </w:r>
      <w:r w:rsidRPr="007F7AA4">
        <w:rPr>
          <w:rFonts w:eastAsiaTheme="majorEastAsia" w:cs="Times New Roman"/>
          <w:sz w:val="20"/>
        </w:rPr>
        <w:t>联通</w:t>
      </w:r>
      <w:r w:rsidRPr="007F7AA4">
        <w:rPr>
          <w:rFonts w:eastAsiaTheme="majorEastAsia" w:cs="Times New Roman"/>
          <w:sz w:val="20"/>
        </w:rPr>
        <w:t>4G VoLTE+</w:t>
      </w:r>
      <w:r w:rsidRPr="007F7AA4">
        <w:rPr>
          <w:rFonts w:eastAsiaTheme="majorEastAsia" w:cs="Times New Roman"/>
          <w:sz w:val="20"/>
        </w:rPr>
        <w:t>卡</w:t>
      </w:r>
      <w:r w:rsidRPr="007F7AA4">
        <w:rPr>
          <w:rFonts w:eastAsiaTheme="majorEastAsia" w:cs="Times New Roman"/>
          <w:sz w:val="20"/>
        </w:rPr>
        <w:t>2</w:t>
      </w:r>
      <w:r w:rsidRPr="007F7AA4">
        <w:rPr>
          <w:rFonts w:eastAsiaTheme="majorEastAsia" w:cs="Times New Roman"/>
          <w:sz w:val="20"/>
        </w:rPr>
        <w:t>电信</w:t>
      </w:r>
      <w:r w:rsidRPr="007F7AA4">
        <w:rPr>
          <w:rFonts w:eastAsiaTheme="majorEastAsia" w:cs="Times New Roman"/>
          <w:sz w:val="20"/>
        </w:rPr>
        <w:t>4G VoLTE</w:t>
      </w:r>
      <w:r w:rsidRPr="007F7AA4">
        <w:rPr>
          <w:rFonts w:eastAsiaTheme="majorEastAsia" w:cs="Times New Roman"/>
          <w:sz w:val="20"/>
        </w:rPr>
        <w:t>，</w:t>
      </w:r>
      <w:r w:rsidRPr="007F7AA4">
        <w:rPr>
          <w:rFonts w:eastAsiaTheme="majorEastAsia" w:cs="Times New Roman"/>
          <w:sz w:val="20"/>
        </w:rPr>
        <w:t>idel</w:t>
      </w:r>
      <w:r w:rsidRPr="007F7AA4">
        <w:rPr>
          <w:rFonts w:eastAsiaTheme="majorEastAsia" w:cs="Times New Roman"/>
          <w:sz w:val="20"/>
        </w:rPr>
        <w:t>，卡</w:t>
      </w:r>
      <w:r w:rsidRPr="007F7AA4">
        <w:rPr>
          <w:rFonts w:eastAsiaTheme="majorEastAsia" w:cs="Times New Roman"/>
          <w:sz w:val="20"/>
        </w:rPr>
        <w:t>2</w:t>
      </w:r>
      <w:r w:rsidRPr="007F7AA4">
        <w:rPr>
          <w:rFonts w:eastAsiaTheme="majorEastAsia" w:cs="Times New Roman"/>
          <w:sz w:val="20"/>
        </w:rPr>
        <w:t>打卡</w:t>
      </w:r>
      <w:r w:rsidRPr="007F7AA4">
        <w:rPr>
          <w:rFonts w:eastAsiaTheme="majorEastAsia" w:cs="Times New Roman"/>
          <w:sz w:val="20"/>
        </w:rPr>
        <w:t>1</w:t>
      </w:r>
      <w:r w:rsidRPr="007F7AA4">
        <w:rPr>
          <w:rFonts w:eastAsiaTheme="majorEastAsia" w:cs="Times New Roman"/>
          <w:sz w:val="20"/>
        </w:rPr>
        <w:t>，</w:t>
      </w:r>
      <w:r w:rsidRPr="007F7AA4">
        <w:rPr>
          <w:rFonts w:eastAsiaTheme="majorEastAsia" w:cs="Times New Roman"/>
          <w:sz w:val="20"/>
        </w:rPr>
        <w:t>MT</w:t>
      </w:r>
      <w:r w:rsidRPr="007F7AA4">
        <w:rPr>
          <w:rFonts w:eastAsiaTheme="majorEastAsia" w:cs="Times New Roman"/>
          <w:sz w:val="20"/>
        </w:rPr>
        <w:t>端卡</w:t>
      </w:r>
      <w:r w:rsidRPr="007F7AA4">
        <w:rPr>
          <w:rFonts w:eastAsiaTheme="majorEastAsia" w:cs="Times New Roman"/>
          <w:sz w:val="20"/>
        </w:rPr>
        <w:t>2</w:t>
      </w:r>
      <w:r w:rsidRPr="007F7AA4">
        <w:rPr>
          <w:rFonts w:eastAsiaTheme="majorEastAsia" w:cs="Times New Roman"/>
          <w:sz w:val="20"/>
        </w:rPr>
        <w:t>电信掉</w:t>
      </w:r>
      <w:r w:rsidRPr="007F7AA4">
        <w:rPr>
          <w:rFonts w:eastAsiaTheme="majorEastAsia" w:cs="Times New Roman"/>
          <w:sz w:val="20"/>
        </w:rPr>
        <w:t>VoLTE(1/30)_0309</w:t>
      </w:r>
      <w:r w:rsidRPr="007F7AA4">
        <w:rPr>
          <w:rFonts w:eastAsiaTheme="majorEastAsia" w:cs="Times New Roman"/>
          <w:sz w:val="20"/>
        </w:rPr>
        <w:tab/>
      </w:r>
    </w:p>
    <w:p w14:paraId="7D4FE26D" w14:textId="2E152C06" w:rsidR="00A04CFA" w:rsidRPr="007F7AA4" w:rsidRDefault="00A04CFA" w:rsidP="00A04CFA">
      <w:pPr>
        <w:rPr>
          <w:rFonts w:eastAsiaTheme="majorEastAsia" w:cs="Times New Roman"/>
          <w:b/>
          <w:color w:val="FF0000"/>
          <w:sz w:val="20"/>
        </w:rPr>
      </w:pPr>
      <w:r w:rsidRPr="007F7AA4">
        <w:rPr>
          <w:rFonts w:eastAsiaTheme="majorEastAsia" w:cs="Times New Roman"/>
          <w:b/>
          <w:color w:val="FF0000"/>
          <w:sz w:val="20"/>
        </w:rPr>
        <w:t>卡</w:t>
      </w:r>
      <w:r w:rsidRPr="007F7AA4">
        <w:rPr>
          <w:rFonts w:eastAsiaTheme="majorEastAsia" w:cs="Times New Roman"/>
          <w:b/>
          <w:color w:val="FF0000"/>
          <w:sz w:val="20"/>
        </w:rPr>
        <w:t>2</w:t>
      </w:r>
      <w:r w:rsidRPr="007F7AA4">
        <w:rPr>
          <w:rFonts w:eastAsiaTheme="majorEastAsia" w:cs="Times New Roman"/>
          <w:b/>
          <w:color w:val="FF0000"/>
          <w:sz w:val="20"/>
        </w:rPr>
        <w:t>上网络通过</w:t>
      </w:r>
      <w:r w:rsidRPr="007F7AA4">
        <w:rPr>
          <w:rFonts w:eastAsiaTheme="majorEastAsia" w:cs="Times New Roman"/>
          <w:b/>
          <w:color w:val="FF0000"/>
          <w:sz w:val="20"/>
        </w:rPr>
        <w:t>RRC</w:t>
      </w:r>
      <w:r w:rsidRPr="007F7AA4">
        <w:rPr>
          <w:rFonts w:eastAsiaTheme="majorEastAsia" w:cs="Times New Roman"/>
          <w:b/>
          <w:color w:val="FF0000"/>
          <w:sz w:val="20"/>
        </w:rPr>
        <w:t>重配消息，删除了</w:t>
      </w:r>
      <w:r w:rsidRPr="007F7AA4">
        <w:rPr>
          <w:rFonts w:eastAsiaTheme="majorEastAsia" w:cs="Times New Roman"/>
          <w:b/>
          <w:color w:val="FF0000"/>
          <w:sz w:val="20"/>
        </w:rPr>
        <w:t>drb</w:t>
      </w:r>
      <w:r w:rsidRPr="007F7AA4">
        <w:rPr>
          <w:rFonts w:eastAsiaTheme="majorEastAsia" w:cs="Times New Roman"/>
          <w:b/>
          <w:color w:val="FF0000"/>
          <w:sz w:val="20"/>
        </w:rPr>
        <w:t>为</w:t>
      </w:r>
      <w:r w:rsidRPr="007F7AA4">
        <w:rPr>
          <w:rFonts w:eastAsiaTheme="majorEastAsia" w:cs="Times New Roman"/>
          <w:b/>
          <w:color w:val="FF0000"/>
          <w:sz w:val="20"/>
        </w:rPr>
        <w:t>1</w:t>
      </w:r>
      <w:r w:rsidRPr="007F7AA4">
        <w:rPr>
          <w:rFonts w:eastAsiaTheme="majorEastAsia" w:cs="Times New Roman"/>
          <w:b/>
          <w:color w:val="FF0000"/>
          <w:sz w:val="20"/>
        </w:rPr>
        <w:t>的</w:t>
      </w:r>
      <w:r w:rsidRPr="007F7AA4">
        <w:rPr>
          <w:rFonts w:eastAsiaTheme="majorEastAsia" w:cs="Times New Roman"/>
          <w:b/>
          <w:color w:val="FF0000"/>
          <w:sz w:val="20"/>
        </w:rPr>
        <w:t>IMS</w:t>
      </w:r>
      <w:r w:rsidRPr="007F7AA4">
        <w:rPr>
          <w:rFonts w:eastAsiaTheme="majorEastAsia" w:cs="Times New Roman"/>
          <w:b/>
          <w:color w:val="FF0000"/>
          <w:sz w:val="20"/>
        </w:rPr>
        <w:t>的默认承载导致</w:t>
      </w:r>
      <w:r w:rsidRPr="007F7AA4">
        <w:rPr>
          <w:rFonts w:eastAsiaTheme="majorEastAsia" w:cs="Times New Roman"/>
          <w:b/>
          <w:color w:val="FF0000"/>
          <w:sz w:val="20"/>
        </w:rPr>
        <w:t>IMS</w:t>
      </w:r>
      <w:r w:rsidRPr="007F7AA4">
        <w:rPr>
          <w:rFonts w:eastAsiaTheme="majorEastAsia" w:cs="Times New Roman"/>
          <w:b/>
          <w:color w:val="FF0000"/>
          <w:sz w:val="20"/>
        </w:rPr>
        <w:t>被隐式去激活了。卡</w:t>
      </w:r>
      <w:r w:rsidRPr="007F7AA4">
        <w:rPr>
          <w:rFonts w:eastAsiaTheme="majorEastAsia" w:cs="Times New Roman"/>
          <w:b/>
          <w:color w:val="FF0000"/>
          <w:sz w:val="20"/>
        </w:rPr>
        <w:t>2</w:t>
      </w:r>
      <w:r w:rsidRPr="007F7AA4">
        <w:rPr>
          <w:rFonts w:eastAsiaTheme="majorEastAsia" w:cs="Times New Roman"/>
          <w:b/>
          <w:color w:val="FF0000"/>
          <w:sz w:val="20"/>
        </w:rPr>
        <w:t>尝试通过重建</w:t>
      </w:r>
      <w:r w:rsidRPr="007F7AA4">
        <w:rPr>
          <w:rFonts w:eastAsiaTheme="majorEastAsia" w:cs="Times New Roman"/>
          <w:b/>
          <w:color w:val="FF0000"/>
          <w:sz w:val="20"/>
        </w:rPr>
        <w:t>IMS PDN</w:t>
      </w:r>
      <w:r w:rsidRPr="007F7AA4">
        <w:rPr>
          <w:rFonts w:eastAsiaTheme="majorEastAsia" w:cs="Times New Roman"/>
          <w:b/>
          <w:color w:val="FF0000"/>
          <w:sz w:val="20"/>
        </w:rPr>
        <w:t>，但是此时卡</w:t>
      </w:r>
      <w:r w:rsidRPr="007F7AA4">
        <w:rPr>
          <w:rFonts w:eastAsiaTheme="majorEastAsia" w:cs="Times New Roman"/>
          <w:b/>
          <w:color w:val="FF0000"/>
          <w:sz w:val="20"/>
        </w:rPr>
        <w:t>1</w:t>
      </w:r>
      <w:r w:rsidRPr="007F7AA4">
        <w:rPr>
          <w:rFonts w:eastAsiaTheme="majorEastAsia" w:cs="Times New Roman"/>
          <w:b/>
          <w:color w:val="FF0000"/>
          <w:sz w:val="20"/>
        </w:rPr>
        <w:t>来电话，到时卡</w:t>
      </w:r>
      <w:r w:rsidRPr="007F7AA4">
        <w:rPr>
          <w:rFonts w:eastAsiaTheme="majorEastAsia" w:cs="Times New Roman"/>
          <w:b/>
          <w:color w:val="FF0000"/>
          <w:sz w:val="20"/>
        </w:rPr>
        <w:t>2</w:t>
      </w:r>
      <w:r w:rsidRPr="007F7AA4">
        <w:rPr>
          <w:rFonts w:eastAsiaTheme="majorEastAsia" w:cs="Times New Roman"/>
          <w:b/>
          <w:color w:val="FF0000"/>
          <w:sz w:val="20"/>
        </w:rPr>
        <w:t>重新注册</w:t>
      </w:r>
      <w:r w:rsidRPr="007F7AA4">
        <w:rPr>
          <w:rFonts w:eastAsiaTheme="majorEastAsia" w:cs="Times New Roman"/>
          <w:b/>
          <w:color w:val="FF0000"/>
          <w:sz w:val="20"/>
        </w:rPr>
        <w:t>IMS</w:t>
      </w:r>
      <w:r w:rsidRPr="007F7AA4">
        <w:rPr>
          <w:rFonts w:eastAsiaTheme="majorEastAsia" w:cs="Times New Roman"/>
          <w:b/>
          <w:color w:val="FF0000"/>
          <w:sz w:val="20"/>
        </w:rPr>
        <w:t>的时间点后移。网络侧异常删除</w:t>
      </w:r>
      <w:r w:rsidRPr="007F7AA4">
        <w:rPr>
          <w:rFonts w:eastAsiaTheme="majorEastAsia" w:cs="Times New Roman"/>
          <w:b/>
          <w:color w:val="FF0000"/>
          <w:sz w:val="20"/>
        </w:rPr>
        <w:t>IMS drb</w:t>
      </w:r>
      <w:r w:rsidRPr="007F7AA4">
        <w:rPr>
          <w:rFonts w:eastAsiaTheme="majorEastAsia" w:cs="Times New Roman"/>
          <w:b/>
          <w:color w:val="FF0000"/>
          <w:sz w:val="20"/>
        </w:rPr>
        <w:t>导致的问题。</w:t>
      </w:r>
    </w:p>
    <w:tbl>
      <w:tblPr>
        <w:tblStyle w:val="a7"/>
        <w:tblW w:w="0" w:type="auto"/>
        <w:tblLook w:val="04A0" w:firstRow="1" w:lastRow="0" w:firstColumn="1" w:lastColumn="0" w:noHBand="0" w:noVBand="1"/>
      </w:tblPr>
      <w:tblGrid>
        <w:gridCol w:w="13454"/>
      </w:tblGrid>
      <w:tr w:rsidR="00B912A8" w:rsidRPr="007F7AA4" w14:paraId="24CBDFFF" w14:textId="77777777" w:rsidTr="00B912A8">
        <w:tc>
          <w:tcPr>
            <w:tcW w:w="13454" w:type="dxa"/>
          </w:tcPr>
          <w:p w14:paraId="3BA4A26E" w14:textId="77777777" w:rsidR="00B912A8" w:rsidRPr="007F7AA4" w:rsidRDefault="00B912A8" w:rsidP="00B912A8">
            <w:pPr>
              <w:rPr>
                <w:rFonts w:eastAsiaTheme="majorEastAsia" w:cs="Times New Roman"/>
                <w:sz w:val="20"/>
              </w:rPr>
            </w:pPr>
            <w:r w:rsidRPr="007F7AA4">
              <w:rPr>
                <w:rFonts w:eastAsiaTheme="majorEastAsia" w:cs="Times New Roman"/>
                <w:sz w:val="20"/>
              </w:rPr>
              <w:t>// MT CT4G VoLTE Sub2</w:t>
            </w:r>
          </w:p>
          <w:p w14:paraId="35F82084" w14:textId="77777777" w:rsidR="00B912A8" w:rsidRPr="007F7AA4" w:rsidRDefault="00B912A8" w:rsidP="00B912A8">
            <w:pPr>
              <w:rPr>
                <w:rFonts w:eastAsiaTheme="majorEastAsia" w:cs="Times New Roman"/>
                <w:sz w:val="20"/>
              </w:rPr>
            </w:pPr>
            <w:r w:rsidRPr="007F7AA4">
              <w:rPr>
                <w:rFonts w:eastAsiaTheme="majorEastAsia" w:cs="Times New Roman"/>
                <w:sz w:val="20"/>
              </w:rPr>
              <w:t>1982 Mar  4  03:11:31.248  [93]  0xB0C0  LTE RRC OTA Packet  --  DL_DCCH / RRCConnectionReconfiguration</w:t>
            </w:r>
          </w:p>
          <w:p w14:paraId="0B043788" w14:textId="77777777" w:rsidR="00B912A8" w:rsidRPr="007F7AA4" w:rsidRDefault="00B912A8" w:rsidP="00B912A8">
            <w:pPr>
              <w:rPr>
                <w:rFonts w:eastAsiaTheme="majorEastAsia" w:cs="Times New Roman"/>
                <w:sz w:val="20"/>
              </w:rPr>
            </w:pPr>
            <w:r w:rsidRPr="007F7AA4">
              <w:rPr>
                <w:rFonts w:eastAsiaTheme="majorEastAsia" w:cs="Times New Roman"/>
                <w:sz w:val="20"/>
              </w:rPr>
              <w:t>Subscription ID = 2</w:t>
            </w:r>
          </w:p>
          <w:p w14:paraId="3BD30C23" w14:textId="77777777" w:rsidR="00B912A8" w:rsidRPr="007F7AA4" w:rsidRDefault="00B912A8" w:rsidP="00B912A8">
            <w:pPr>
              <w:rPr>
                <w:rFonts w:eastAsiaTheme="majorEastAsia" w:cs="Times New Roman"/>
                <w:sz w:val="20"/>
              </w:rPr>
            </w:pPr>
            <w:r w:rsidRPr="007F7AA4">
              <w:rPr>
                <w:rFonts w:eastAsiaTheme="majorEastAsia" w:cs="Times New Roman"/>
                <w:sz w:val="20"/>
              </w:rPr>
              <w:t xml:space="preserve">                drb-ToAddModList </w:t>
            </w:r>
          </w:p>
          <w:p w14:paraId="2A85693E" w14:textId="77777777" w:rsidR="00B912A8" w:rsidRPr="007F7AA4" w:rsidRDefault="00B912A8" w:rsidP="00B912A8">
            <w:pPr>
              <w:rPr>
                <w:rFonts w:eastAsiaTheme="majorEastAsia" w:cs="Times New Roman"/>
                <w:sz w:val="20"/>
              </w:rPr>
            </w:pPr>
            <w:r w:rsidRPr="007F7AA4">
              <w:rPr>
                <w:rFonts w:eastAsiaTheme="majorEastAsia" w:cs="Times New Roman"/>
                <w:sz w:val="20"/>
              </w:rPr>
              <w:t xml:space="preserve">                {</w:t>
            </w:r>
          </w:p>
          <w:p w14:paraId="5B2330C9" w14:textId="77777777" w:rsidR="00B912A8" w:rsidRPr="007F7AA4" w:rsidRDefault="00B912A8" w:rsidP="00B912A8">
            <w:pPr>
              <w:rPr>
                <w:rFonts w:eastAsiaTheme="majorEastAsia" w:cs="Times New Roman"/>
                <w:b/>
                <w:sz w:val="20"/>
              </w:rPr>
            </w:pPr>
            <w:r w:rsidRPr="007F7AA4">
              <w:rPr>
                <w:rFonts w:eastAsiaTheme="majorEastAsia" w:cs="Times New Roman"/>
                <w:sz w:val="20"/>
              </w:rPr>
              <w:t xml:space="preserve">                  {    </w:t>
            </w:r>
            <w:r w:rsidRPr="007F7AA4">
              <w:rPr>
                <w:rFonts w:eastAsiaTheme="majorEastAsia" w:cs="Times New Roman"/>
                <w:b/>
                <w:sz w:val="20"/>
                <w:highlight w:val="yellow"/>
              </w:rPr>
              <w:t>------&gt; IMS</w:t>
            </w:r>
            <w:r w:rsidRPr="007F7AA4">
              <w:rPr>
                <w:rFonts w:eastAsiaTheme="majorEastAsia" w:cs="Times New Roman"/>
                <w:b/>
                <w:sz w:val="20"/>
                <w:highlight w:val="yellow"/>
              </w:rPr>
              <w:t>的</w:t>
            </w:r>
            <w:r w:rsidRPr="007F7AA4">
              <w:rPr>
                <w:rFonts w:eastAsiaTheme="majorEastAsia" w:cs="Times New Roman"/>
                <w:b/>
                <w:sz w:val="20"/>
                <w:highlight w:val="yellow"/>
              </w:rPr>
              <w:t>eps bearID</w:t>
            </w:r>
            <w:r w:rsidRPr="007F7AA4">
              <w:rPr>
                <w:rFonts w:eastAsiaTheme="majorEastAsia" w:cs="Times New Roman"/>
                <w:b/>
                <w:sz w:val="20"/>
                <w:highlight w:val="yellow"/>
              </w:rPr>
              <w:t>为</w:t>
            </w:r>
            <w:r w:rsidRPr="007F7AA4">
              <w:rPr>
                <w:rFonts w:eastAsiaTheme="majorEastAsia" w:cs="Times New Roman"/>
                <w:b/>
                <w:sz w:val="20"/>
                <w:highlight w:val="yellow"/>
              </w:rPr>
              <w:t>6</w:t>
            </w:r>
            <w:r w:rsidRPr="007F7AA4">
              <w:rPr>
                <w:rFonts w:eastAsiaTheme="majorEastAsia" w:cs="Times New Roman"/>
                <w:b/>
                <w:sz w:val="20"/>
                <w:highlight w:val="yellow"/>
              </w:rPr>
              <w:t>，</w:t>
            </w:r>
            <w:r w:rsidRPr="007F7AA4">
              <w:rPr>
                <w:rFonts w:eastAsiaTheme="majorEastAsia" w:cs="Times New Roman"/>
                <w:b/>
                <w:sz w:val="20"/>
                <w:highlight w:val="yellow"/>
              </w:rPr>
              <w:t>drb</w:t>
            </w:r>
            <w:r w:rsidRPr="007F7AA4">
              <w:rPr>
                <w:rFonts w:eastAsiaTheme="majorEastAsia" w:cs="Times New Roman"/>
                <w:b/>
                <w:sz w:val="20"/>
                <w:highlight w:val="yellow"/>
              </w:rPr>
              <w:t>为</w:t>
            </w:r>
            <w:r w:rsidRPr="007F7AA4">
              <w:rPr>
                <w:rFonts w:eastAsiaTheme="majorEastAsia" w:cs="Times New Roman"/>
                <w:b/>
                <w:sz w:val="20"/>
                <w:highlight w:val="yellow"/>
              </w:rPr>
              <w:t>1</w:t>
            </w:r>
          </w:p>
          <w:p w14:paraId="701370E0" w14:textId="77777777" w:rsidR="00B912A8" w:rsidRPr="007F7AA4" w:rsidRDefault="00B912A8" w:rsidP="00B912A8">
            <w:pPr>
              <w:rPr>
                <w:rFonts w:eastAsiaTheme="majorEastAsia" w:cs="Times New Roman"/>
                <w:sz w:val="20"/>
              </w:rPr>
            </w:pPr>
            <w:r w:rsidRPr="007F7AA4">
              <w:rPr>
                <w:rFonts w:eastAsiaTheme="majorEastAsia" w:cs="Times New Roman"/>
                <w:sz w:val="20"/>
              </w:rPr>
              <w:t xml:space="preserve">                    eps-BearerIdentity 6,</w:t>
            </w:r>
          </w:p>
          <w:p w14:paraId="34DE23C2" w14:textId="77777777" w:rsidR="00B912A8" w:rsidRPr="007F7AA4" w:rsidRDefault="00B912A8" w:rsidP="00B912A8">
            <w:pPr>
              <w:rPr>
                <w:rFonts w:eastAsiaTheme="majorEastAsia" w:cs="Times New Roman"/>
                <w:sz w:val="20"/>
              </w:rPr>
            </w:pPr>
            <w:r w:rsidRPr="007F7AA4">
              <w:rPr>
                <w:rFonts w:eastAsiaTheme="majorEastAsia" w:cs="Times New Roman"/>
                <w:sz w:val="20"/>
              </w:rPr>
              <w:t xml:space="preserve">                    drb-Identity 1,</w:t>
            </w:r>
          </w:p>
          <w:p w14:paraId="490E8FFC" w14:textId="77777777" w:rsidR="00B912A8" w:rsidRPr="007F7AA4" w:rsidRDefault="00B912A8" w:rsidP="00B912A8">
            <w:pPr>
              <w:rPr>
                <w:rFonts w:eastAsiaTheme="majorEastAsia" w:cs="Times New Roman"/>
                <w:sz w:val="20"/>
              </w:rPr>
            </w:pPr>
            <w:r w:rsidRPr="007F7AA4">
              <w:rPr>
                <w:rFonts w:eastAsiaTheme="majorEastAsia" w:cs="Times New Roman"/>
                <w:sz w:val="20"/>
              </w:rPr>
              <w:t xml:space="preserve">                    pdcp-Config </w:t>
            </w:r>
          </w:p>
          <w:p w14:paraId="4EB68D77" w14:textId="77777777" w:rsidR="00B912A8" w:rsidRPr="007F7AA4" w:rsidRDefault="00B912A8" w:rsidP="00B912A8">
            <w:pPr>
              <w:rPr>
                <w:rFonts w:eastAsiaTheme="majorEastAsia" w:cs="Times New Roman"/>
                <w:sz w:val="20"/>
              </w:rPr>
            </w:pPr>
            <w:r w:rsidRPr="007F7AA4">
              <w:rPr>
                <w:rFonts w:eastAsiaTheme="majorEastAsia" w:cs="Times New Roman"/>
                <w:sz w:val="20"/>
              </w:rPr>
              <w:t xml:space="preserve">                    {</w:t>
            </w:r>
          </w:p>
          <w:p w14:paraId="4C5DDCAE" w14:textId="77777777" w:rsidR="00B912A8" w:rsidRPr="007F7AA4" w:rsidRDefault="00B912A8" w:rsidP="00B912A8">
            <w:pPr>
              <w:rPr>
                <w:rFonts w:eastAsiaTheme="majorEastAsia" w:cs="Times New Roman"/>
                <w:sz w:val="20"/>
              </w:rPr>
            </w:pPr>
            <w:r w:rsidRPr="007F7AA4">
              <w:rPr>
                <w:rFonts w:eastAsiaTheme="majorEastAsia" w:cs="Times New Roman"/>
                <w:sz w:val="20"/>
              </w:rPr>
              <w:t xml:space="preserve">                      discardTimer infinity,</w:t>
            </w:r>
          </w:p>
          <w:p w14:paraId="47E7DFDE" w14:textId="77777777" w:rsidR="00B912A8" w:rsidRPr="007F7AA4" w:rsidRDefault="00B912A8" w:rsidP="00B912A8">
            <w:pPr>
              <w:rPr>
                <w:rFonts w:eastAsiaTheme="majorEastAsia" w:cs="Times New Roman"/>
                <w:sz w:val="20"/>
              </w:rPr>
            </w:pPr>
            <w:r w:rsidRPr="007F7AA4">
              <w:rPr>
                <w:rFonts w:eastAsiaTheme="majorEastAsia" w:cs="Times New Roman"/>
                <w:sz w:val="20"/>
              </w:rPr>
              <w:t xml:space="preserve">                      rlc-AM </w:t>
            </w:r>
          </w:p>
          <w:p w14:paraId="25842DA1" w14:textId="77777777" w:rsidR="00B912A8" w:rsidRPr="007F7AA4" w:rsidRDefault="00B912A8" w:rsidP="00B912A8">
            <w:pPr>
              <w:rPr>
                <w:rFonts w:eastAsiaTheme="majorEastAsia" w:cs="Times New Roman"/>
                <w:sz w:val="20"/>
              </w:rPr>
            </w:pPr>
            <w:r w:rsidRPr="007F7AA4">
              <w:rPr>
                <w:rFonts w:eastAsiaTheme="majorEastAsia" w:cs="Times New Roman"/>
                <w:sz w:val="20"/>
              </w:rPr>
              <w:t xml:space="preserve">                      {</w:t>
            </w:r>
          </w:p>
          <w:p w14:paraId="5AD73521" w14:textId="77777777" w:rsidR="00B912A8" w:rsidRPr="007F7AA4" w:rsidRDefault="00B912A8" w:rsidP="00B912A8">
            <w:pPr>
              <w:rPr>
                <w:rFonts w:eastAsiaTheme="majorEastAsia" w:cs="Times New Roman"/>
                <w:sz w:val="20"/>
              </w:rPr>
            </w:pPr>
            <w:r w:rsidRPr="007F7AA4">
              <w:rPr>
                <w:rFonts w:eastAsiaTheme="majorEastAsia" w:cs="Times New Roman"/>
                <w:sz w:val="20"/>
              </w:rPr>
              <w:t xml:space="preserve">                        statusReportRequired TRUE</w:t>
            </w:r>
          </w:p>
          <w:p w14:paraId="0D1E234F" w14:textId="77777777" w:rsidR="00B912A8" w:rsidRPr="007F7AA4" w:rsidRDefault="00B912A8" w:rsidP="00B912A8">
            <w:pPr>
              <w:rPr>
                <w:rFonts w:eastAsiaTheme="majorEastAsia" w:cs="Times New Roman"/>
                <w:sz w:val="20"/>
              </w:rPr>
            </w:pPr>
            <w:r w:rsidRPr="007F7AA4">
              <w:rPr>
                <w:rFonts w:eastAsiaTheme="majorEastAsia" w:cs="Times New Roman"/>
                <w:sz w:val="20"/>
              </w:rPr>
              <w:t xml:space="preserve">                      },</w:t>
            </w:r>
          </w:p>
          <w:p w14:paraId="583D4BE3" w14:textId="77777777" w:rsidR="00B912A8" w:rsidRPr="007F7AA4" w:rsidRDefault="00B912A8" w:rsidP="00B912A8">
            <w:pPr>
              <w:rPr>
                <w:rFonts w:eastAsiaTheme="majorEastAsia" w:cs="Times New Roman"/>
                <w:sz w:val="20"/>
              </w:rPr>
            </w:pPr>
            <w:r w:rsidRPr="007F7AA4">
              <w:rPr>
                <w:rFonts w:eastAsiaTheme="majorEastAsia" w:cs="Times New Roman"/>
                <w:sz w:val="20"/>
              </w:rPr>
              <w:t xml:space="preserve">                      headerCompression notUsed : NULL</w:t>
            </w:r>
          </w:p>
          <w:p w14:paraId="42953A87" w14:textId="77777777" w:rsidR="00B912A8" w:rsidRPr="007F7AA4" w:rsidRDefault="00B912A8" w:rsidP="00B912A8">
            <w:pPr>
              <w:rPr>
                <w:rFonts w:eastAsiaTheme="majorEastAsia" w:cs="Times New Roman"/>
                <w:sz w:val="20"/>
              </w:rPr>
            </w:pPr>
            <w:r w:rsidRPr="007F7AA4">
              <w:rPr>
                <w:rFonts w:eastAsiaTheme="majorEastAsia" w:cs="Times New Roman"/>
                <w:sz w:val="20"/>
              </w:rPr>
              <w:t xml:space="preserve">                    },</w:t>
            </w:r>
          </w:p>
          <w:p w14:paraId="71F31891" w14:textId="77777777" w:rsidR="00B912A8" w:rsidRPr="007F7AA4" w:rsidRDefault="00B912A8" w:rsidP="00B912A8">
            <w:pPr>
              <w:rPr>
                <w:rFonts w:eastAsiaTheme="majorEastAsia" w:cs="Times New Roman"/>
                <w:sz w:val="20"/>
              </w:rPr>
            </w:pPr>
          </w:p>
          <w:p w14:paraId="1602767A" w14:textId="77777777" w:rsidR="00B912A8" w:rsidRPr="007F7AA4" w:rsidRDefault="00B912A8" w:rsidP="00B912A8">
            <w:pPr>
              <w:rPr>
                <w:rFonts w:eastAsiaTheme="majorEastAsia" w:cs="Times New Roman"/>
                <w:sz w:val="20"/>
              </w:rPr>
            </w:pPr>
            <w:r w:rsidRPr="007F7AA4">
              <w:rPr>
                <w:rFonts w:eastAsiaTheme="majorEastAsia" w:cs="Times New Roman"/>
                <w:sz w:val="20"/>
              </w:rPr>
              <w:t xml:space="preserve">// </w:t>
            </w:r>
            <w:r w:rsidRPr="007F7AA4">
              <w:rPr>
                <w:rFonts w:eastAsiaTheme="majorEastAsia" w:cs="Times New Roman"/>
                <w:sz w:val="20"/>
              </w:rPr>
              <w:t>网络此时删除了</w:t>
            </w:r>
            <w:r w:rsidRPr="007F7AA4">
              <w:rPr>
                <w:rFonts w:eastAsiaTheme="majorEastAsia" w:cs="Times New Roman"/>
                <w:sz w:val="20"/>
              </w:rPr>
              <w:t>drb</w:t>
            </w:r>
            <w:r w:rsidRPr="007F7AA4">
              <w:rPr>
                <w:rFonts w:eastAsiaTheme="majorEastAsia" w:cs="Times New Roman"/>
                <w:sz w:val="20"/>
              </w:rPr>
              <w:t>为</w:t>
            </w:r>
            <w:r w:rsidRPr="007F7AA4">
              <w:rPr>
                <w:rFonts w:eastAsiaTheme="majorEastAsia" w:cs="Times New Roman"/>
                <w:sz w:val="20"/>
              </w:rPr>
              <w:t>1</w:t>
            </w:r>
            <w:r w:rsidRPr="007F7AA4">
              <w:rPr>
                <w:rFonts w:eastAsiaTheme="majorEastAsia" w:cs="Times New Roman"/>
                <w:sz w:val="20"/>
              </w:rPr>
              <w:t>和</w:t>
            </w:r>
            <w:r w:rsidRPr="007F7AA4">
              <w:rPr>
                <w:rFonts w:eastAsiaTheme="majorEastAsia" w:cs="Times New Roman"/>
                <w:sz w:val="20"/>
              </w:rPr>
              <w:t>3</w:t>
            </w:r>
            <w:r w:rsidRPr="007F7AA4">
              <w:rPr>
                <w:rFonts w:eastAsiaTheme="majorEastAsia" w:cs="Times New Roman"/>
                <w:sz w:val="20"/>
              </w:rPr>
              <w:t>的无线承载导致</w:t>
            </w:r>
            <w:r w:rsidRPr="007F7AA4">
              <w:rPr>
                <w:rFonts w:eastAsiaTheme="majorEastAsia" w:cs="Times New Roman"/>
                <w:sz w:val="20"/>
              </w:rPr>
              <w:t>IMS</w:t>
            </w:r>
            <w:r w:rsidRPr="007F7AA4">
              <w:rPr>
                <w:rFonts w:eastAsiaTheme="majorEastAsia" w:cs="Times New Roman"/>
                <w:sz w:val="20"/>
              </w:rPr>
              <w:t>被隐式去激活了。这里开始卡</w:t>
            </w:r>
            <w:r w:rsidRPr="007F7AA4">
              <w:rPr>
                <w:rFonts w:eastAsiaTheme="majorEastAsia" w:cs="Times New Roman"/>
                <w:sz w:val="20"/>
              </w:rPr>
              <w:t>2</w:t>
            </w:r>
            <w:r w:rsidRPr="007F7AA4">
              <w:rPr>
                <w:rFonts w:eastAsiaTheme="majorEastAsia" w:cs="Times New Roman"/>
                <w:sz w:val="20"/>
              </w:rPr>
              <w:t>掉</w:t>
            </w:r>
            <w:r w:rsidRPr="007F7AA4">
              <w:rPr>
                <w:rFonts w:eastAsiaTheme="majorEastAsia" w:cs="Times New Roman"/>
                <w:sz w:val="20"/>
              </w:rPr>
              <w:t>VoLTE</w:t>
            </w:r>
            <w:r w:rsidRPr="007F7AA4">
              <w:rPr>
                <w:rFonts w:eastAsiaTheme="majorEastAsia" w:cs="Times New Roman"/>
                <w:sz w:val="20"/>
              </w:rPr>
              <w:t>了。</w:t>
            </w:r>
          </w:p>
          <w:p w14:paraId="7787ED46" w14:textId="77777777" w:rsidR="00B912A8" w:rsidRPr="007F7AA4" w:rsidRDefault="00B912A8" w:rsidP="00B912A8">
            <w:pPr>
              <w:rPr>
                <w:rFonts w:eastAsiaTheme="majorEastAsia" w:cs="Times New Roman"/>
                <w:sz w:val="20"/>
              </w:rPr>
            </w:pPr>
            <w:r w:rsidRPr="007F7AA4">
              <w:rPr>
                <w:rFonts w:eastAsiaTheme="majorEastAsia" w:cs="Times New Roman"/>
                <w:sz w:val="20"/>
              </w:rPr>
              <w:t>1982 Mar  4  03:11:45.988  [08]  0xB0C0  LTE RRC OTA Packet  --  DL_DCCH / RRCConnectionReconfiguration</w:t>
            </w:r>
          </w:p>
          <w:p w14:paraId="34A69728" w14:textId="77777777" w:rsidR="00B912A8" w:rsidRPr="007F7AA4" w:rsidRDefault="00B912A8" w:rsidP="00B912A8">
            <w:pPr>
              <w:rPr>
                <w:rFonts w:eastAsiaTheme="majorEastAsia" w:cs="Times New Roman"/>
                <w:sz w:val="20"/>
              </w:rPr>
            </w:pPr>
            <w:r w:rsidRPr="007F7AA4">
              <w:rPr>
                <w:rFonts w:eastAsiaTheme="majorEastAsia" w:cs="Times New Roman"/>
                <w:sz w:val="20"/>
              </w:rPr>
              <w:t xml:space="preserve">              radioResourceConfigDedicated </w:t>
            </w:r>
          </w:p>
          <w:p w14:paraId="7601B5C4" w14:textId="77777777" w:rsidR="00B912A8" w:rsidRPr="007F7AA4" w:rsidRDefault="00B912A8" w:rsidP="00B912A8">
            <w:pPr>
              <w:rPr>
                <w:rFonts w:eastAsiaTheme="majorEastAsia" w:cs="Times New Roman"/>
                <w:sz w:val="20"/>
              </w:rPr>
            </w:pPr>
            <w:r w:rsidRPr="007F7AA4">
              <w:rPr>
                <w:rFonts w:eastAsiaTheme="majorEastAsia" w:cs="Times New Roman"/>
                <w:sz w:val="20"/>
              </w:rPr>
              <w:t xml:space="preserve">              {</w:t>
            </w:r>
          </w:p>
          <w:p w14:paraId="3AA7110C" w14:textId="77777777" w:rsidR="00B912A8" w:rsidRPr="007F7AA4" w:rsidRDefault="00B912A8" w:rsidP="00B912A8">
            <w:pPr>
              <w:rPr>
                <w:rFonts w:eastAsiaTheme="majorEastAsia" w:cs="Times New Roman"/>
                <w:sz w:val="20"/>
              </w:rPr>
            </w:pPr>
            <w:r w:rsidRPr="007F7AA4">
              <w:rPr>
                <w:rFonts w:eastAsiaTheme="majorEastAsia" w:cs="Times New Roman"/>
                <w:sz w:val="20"/>
              </w:rPr>
              <w:t xml:space="preserve">                </w:t>
            </w:r>
            <w:r w:rsidRPr="007F7AA4">
              <w:rPr>
                <w:rFonts w:eastAsiaTheme="majorEastAsia" w:cs="Times New Roman"/>
                <w:sz w:val="20"/>
                <w:highlight w:val="yellow"/>
              </w:rPr>
              <w:t>drb-ToReleaseList</w:t>
            </w:r>
            <w:r w:rsidRPr="007F7AA4">
              <w:rPr>
                <w:rFonts w:eastAsiaTheme="majorEastAsia" w:cs="Times New Roman"/>
                <w:sz w:val="20"/>
              </w:rPr>
              <w:t xml:space="preserve"> </w:t>
            </w:r>
          </w:p>
          <w:p w14:paraId="3645C21E" w14:textId="77777777" w:rsidR="00B912A8" w:rsidRPr="007F7AA4" w:rsidRDefault="00B912A8" w:rsidP="00B912A8">
            <w:pPr>
              <w:rPr>
                <w:rFonts w:eastAsiaTheme="majorEastAsia" w:cs="Times New Roman"/>
                <w:sz w:val="20"/>
              </w:rPr>
            </w:pPr>
            <w:r w:rsidRPr="007F7AA4">
              <w:rPr>
                <w:rFonts w:eastAsiaTheme="majorEastAsia" w:cs="Times New Roman"/>
                <w:sz w:val="20"/>
              </w:rPr>
              <w:t xml:space="preserve">                {</w:t>
            </w:r>
          </w:p>
          <w:p w14:paraId="2D34BAB0" w14:textId="77777777" w:rsidR="00B912A8" w:rsidRPr="007F7AA4" w:rsidRDefault="00B912A8" w:rsidP="00B912A8">
            <w:pPr>
              <w:rPr>
                <w:rFonts w:eastAsiaTheme="majorEastAsia" w:cs="Times New Roman"/>
                <w:sz w:val="20"/>
              </w:rPr>
            </w:pPr>
            <w:r w:rsidRPr="007F7AA4">
              <w:rPr>
                <w:rFonts w:eastAsiaTheme="majorEastAsia" w:cs="Times New Roman"/>
                <w:sz w:val="20"/>
              </w:rPr>
              <w:t xml:space="preserve">                  </w:t>
            </w:r>
            <w:r w:rsidRPr="007F7AA4">
              <w:rPr>
                <w:rFonts w:eastAsiaTheme="majorEastAsia" w:cs="Times New Roman"/>
                <w:sz w:val="20"/>
                <w:highlight w:val="yellow"/>
              </w:rPr>
              <w:t>1,</w:t>
            </w:r>
          </w:p>
          <w:p w14:paraId="5AEAB7D8" w14:textId="77777777" w:rsidR="00B912A8" w:rsidRPr="007F7AA4" w:rsidRDefault="00B912A8" w:rsidP="00B912A8">
            <w:pPr>
              <w:rPr>
                <w:rFonts w:eastAsiaTheme="majorEastAsia" w:cs="Times New Roman"/>
                <w:sz w:val="20"/>
              </w:rPr>
            </w:pPr>
            <w:r w:rsidRPr="007F7AA4">
              <w:rPr>
                <w:rFonts w:eastAsiaTheme="majorEastAsia" w:cs="Times New Roman"/>
                <w:sz w:val="20"/>
              </w:rPr>
              <w:t xml:space="preserve">                  3  // 3</w:t>
            </w:r>
            <w:r w:rsidRPr="007F7AA4">
              <w:rPr>
                <w:rFonts w:eastAsiaTheme="majorEastAsia" w:cs="Times New Roman"/>
                <w:sz w:val="20"/>
              </w:rPr>
              <w:t>为卡</w:t>
            </w:r>
            <w:r w:rsidRPr="007F7AA4">
              <w:rPr>
                <w:rFonts w:eastAsiaTheme="majorEastAsia" w:cs="Times New Roman"/>
                <w:sz w:val="20"/>
              </w:rPr>
              <w:t>2</w:t>
            </w:r>
            <w:r w:rsidRPr="007F7AA4">
              <w:rPr>
                <w:rFonts w:eastAsiaTheme="majorEastAsia" w:cs="Times New Roman"/>
                <w:sz w:val="20"/>
              </w:rPr>
              <w:t>之前呼叫建立时添加的</w:t>
            </w:r>
            <w:r w:rsidRPr="007F7AA4">
              <w:rPr>
                <w:rFonts w:eastAsiaTheme="majorEastAsia" w:cs="Times New Roman"/>
                <w:sz w:val="20"/>
              </w:rPr>
              <w:t>drb</w:t>
            </w:r>
          </w:p>
          <w:p w14:paraId="799BC55D" w14:textId="77777777" w:rsidR="00B912A8" w:rsidRPr="007F7AA4" w:rsidRDefault="00B912A8" w:rsidP="00B912A8">
            <w:pPr>
              <w:rPr>
                <w:rFonts w:eastAsiaTheme="majorEastAsia" w:cs="Times New Roman"/>
                <w:sz w:val="20"/>
              </w:rPr>
            </w:pPr>
            <w:r w:rsidRPr="007F7AA4">
              <w:rPr>
                <w:rFonts w:eastAsiaTheme="majorEastAsia" w:cs="Times New Roman"/>
                <w:sz w:val="20"/>
              </w:rPr>
              <w:t xml:space="preserve">                },</w:t>
            </w:r>
          </w:p>
          <w:p w14:paraId="67EF7034" w14:textId="77777777" w:rsidR="00B912A8" w:rsidRPr="007F7AA4" w:rsidRDefault="00B912A8" w:rsidP="00B912A8">
            <w:pPr>
              <w:rPr>
                <w:rFonts w:eastAsiaTheme="majorEastAsia" w:cs="Times New Roman"/>
                <w:sz w:val="20"/>
              </w:rPr>
            </w:pPr>
            <w:r w:rsidRPr="007F7AA4">
              <w:rPr>
                <w:rFonts w:eastAsiaTheme="majorEastAsia" w:cs="Times New Roman"/>
                <w:sz w:val="20"/>
              </w:rPr>
              <w:t xml:space="preserve">// </w:t>
            </w:r>
            <w:r w:rsidRPr="007F7AA4">
              <w:rPr>
                <w:rFonts w:eastAsiaTheme="majorEastAsia" w:cs="Times New Roman"/>
                <w:sz w:val="20"/>
              </w:rPr>
              <w:t>卡</w:t>
            </w:r>
            <w:r w:rsidRPr="007F7AA4">
              <w:rPr>
                <w:rFonts w:eastAsiaTheme="majorEastAsia" w:cs="Times New Roman"/>
                <w:sz w:val="20"/>
              </w:rPr>
              <w:t xml:space="preserve">2 </w:t>
            </w:r>
            <w:r w:rsidRPr="007F7AA4">
              <w:rPr>
                <w:rFonts w:eastAsiaTheme="majorEastAsia" w:cs="Times New Roman"/>
                <w:sz w:val="20"/>
              </w:rPr>
              <w:t>重新发起</w:t>
            </w:r>
            <w:r w:rsidRPr="007F7AA4">
              <w:rPr>
                <w:rFonts w:eastAsiaTheme="majorEastAsia" w:cs="Times New Roman"/>
                <w:sz w:val="20"/>
              </w:rPr>
              <w:t>IMS</w:t>
            </w:r>
            <w:r w:rsidRPr="007F7AA4">
              <w:rPr>
                <w:rFonts w:eastAsiaTheme="majorEastAsia" w:cs="Times New Roman"/>
                <w:sz w:val="20"/>
              </w:rPr>
              <w:t>的</w:t>
            </w:r>
            <w:r w:rsidRPr="007F7AA4">
              <w:rPr>
                <w:rFonts w:eastAsiaTheme="majorEastAsia" w:cs="Times New Roman"/>
                <w:sz w:val="20"/>
              </w:rPr>
              <w:t>PDN</w:t>
            </w:r>
            <w:r w:rsidRPr="007F7AA4">
              <w:rPr>
                <w:rFonts w:eastAsiaTheme="majorEastAsia" w:cs="Times New Roman"/>
                <w:sz w:val="20"/>
              </w:rPr>
              <w:t>建立，但是</w:t>
            </w:r>
            <w:r w:rsidRPr="007F7AA4">
              <w:rPr>
                <w:rFonts w:eastAsiaTheme="majorEastAsia" w:cs="Times New Roman"/>
                <w:sz w:val="20"/>
              </w:rPr>
              <w:t>RRC</w:t>
            </w:r>
            <w:r w:rsidRPr="007F7AA4">
              <w:rPr>
                <w:rFonts w:eastAsiaTheme="majorEastAsia" w:cs="Times New Roman"/>
                <w:sz w:val="20"/>
              </w:rPr>
              <w:t>建立请求被网络侧拒绝了。</w:t>
            </w:r>
          </w:p>
          <w:p w14:paraId="67B058A0" w14:textId="77777777" w:rsidR="00B912A8" w:rsidRPr="007F7AA4" w:rsidRDefault="00B912A8" w:rsidP="00B912A8">
            <w:pPr>
              <w:rPr>
                <w:rFonts w:eastAsiaTheme="majorEastAsia" w:cs="Times New Roman"/>
                <w:sz w:val="20"/>
              </w:rPr>
            </w:pPr>
            <w:r w:rsidRPr="007F7AA4">
              <w:rPr>
                <w:rFonts w:eastAsiaTheme="majorEastAsia" w:cs="Times New Roman"/>
                <w:sz w:val="20"/>
              </w:rPr>
              <w:t>1982 Mar  4  03:11:47.611  [93]  0xB0E3  LTE NAS ESM Plain OTA Outgoing Message  --  PDN connectivity request Msg</w:t>
            </w:r>
          </w:p>
          <w:p w14:paraId="7344D4E1" w14:textId="77777777" w:rsidR="00B912A8" w:rsidRPr="007F7AA4" w:rsidRDefault="00B912A8" w:rsidP="00B912A8">
            <w:pPr>
              <w:rPr>
                <w:rFonts w:eastAsiaTheme="majorEastAsia" w:cs="Times New Roman"/>
                <w:sz w:val="20"/>
              </w:rPr>
            </w:pPr>
            <w:r w:rsidRPr="007F7AA4">
              <w:rPr>
                <w:rFonts w:eastAsiaTheme="majorEastAsia" w:cs="Times New Roman"/>
                <w:sz w:val="20"/>
              </w:rPr>
              <w:t xml:space="preserve">      acc_pt_name_val[1] = 73 (0x49) (I)</w:t>
            </w:r>
          </w:p>
          <w:p w14:paraId="32A7A504" w14:textId="77777777" w:rsidR="00B912A8" w:rsidRPr="007F7AA4" w:rsidRDefault="00B912A8" w:rsidP="00B912A8">
            <w:pPr>
              <w:rPr>
                <w:rFonts w:eastAsiaTheme="majorEastAsia" w:cs="Times New Roman"/>
                <w:sz w:val="20"/>
              </w:rPr>
            </w:pPr>
            <w:r w:rsidRPr="007F7AA4">
              <w:rPr>
                <w:rFonts w:eastAsiaTheme="majorEastAsia" w:cs="Times New Roman"/>
                <w:sz w:val="20"/>
              </w:rPr>
              <w:t xml:space="preserve">      acc_pt_name_val[2] = 77 (0x4d) (M)</w:t>
            </w:r>
          </w:p>
          <w:p w14:paraId="647245DF" w14:textId="77777777" w:rsidR="00B912A8" w:rsidRPr="007F7AA4" w:rsidRDefault="00B912A8" w:rsidP="00B912A8">
            <w:pPr>
              <w:rPr>
                <w:rFonts w:eastAsiaTheme="majorEastAsia" w:cs="Times New Roman"/>
                <w:sz w:val="20"/>
              </w:rPr>
            </w:pPr>
            <w:r w:rsidRPr="007F7AA4">
              <w:rPr>
                <w:rFonts w:eastAsiaTheme="majorEastAsia" w:cs="Times New Roman"/>
                <w:sz w:val="20"/>
              </w:rPr>
              <w:t xml:space="preserve">      acc_pt_name_val[3] = 83 (0x53) (S)</w:t>
            </w:r>
          </w:p>
          <w:p w14:paraId="0EEF576D" w14:textId="77777777" w:rsidR="00B912A8" w:rsidRPr="007F7AA4" w:rsidRDefault="00B912A8" w:rsidP="00B912A8">
            <w:pPr>
              <w:rPr>
                <w:rFonts w:eastAsiaTheme="majorEastAsia" w:cs="Times New Roman"/>
                <w:sz w:val="20"/>
              </w:rPr>
            </w:pPr>
            <w:r w:rsidRPr="007F7AA4">
              <w:rPr>
                <w:rFonts w:eastAsiaTheme="majorEastAsia" w:cs="Times New Roman"/>
                <w:sz w:val="20"/>
              </w:rPr>
              <w:t>1982 Mar  4  03:11:48.711  [5E]  0xB0C0  LTE RRC OTA Packet  --  UL_CCCH / RRCConnectionReestablishmentRequest</w:t>
            </w:r>
          </w:p>
          <w:p w14:paraId="0EF9BB28" w14:textId="77777777" w:rsidR="00B912A8" w:rsidRPr="007F7AA4" w:rsidRDefault="00B912A8" w:rsidP="00B912A8">
            <w:pPr>
              <w:rPr>
                <w:rFonts w:eastAsiaTheme="majorEastAsia" w:cs="Times New Roman"/>
                <w:sz w:val="20"/>
              </w:rPr>
            </w:pPr>
            <w:r w:rsidRPr="007F7AA4">
              <w:rPr>
                <w:rFonts w:eastAsiaTheme="majorEastAsia" w:cs="Times New Roman"/>
                <w:sz w:val="20"/>
              </w:rPr>
              <w:t>1982 Mar  4  03:11:49.804  [04]  0xB0C0  LTE RRC OTA Packet  --  DL_CCCH / RRCConnectionReestablishmentReject</w:t>
            </w:r>
          </w:p>
          <w:p w14:paraId="1D8D96BF" w14:textId="77777777" w:rsidR="00B912A8" w:rsidRPr="007F7AA4" w:rsidRDefault="00B912A8" w:rsidP="00B912A8">
            <w:pPr>
              <w:rPr>
                <w:rFonts w:eastAsiaTheme="majorEastAsia" w:cs="Times New Roman"/>
                <w:sz w:val="20"/>
              </w:rPr>
            </w:pPr>
          </w:p>
          <w:p w14:paraId="5BDCCD1D" w14:textId="77777777" w:rsidR="00B912A8" w:rsidRPr="007F7AA4" w:rsidRDefault="00B912A8" w:rsidP="00B912A8">
            <w:pPr>
              <w:rPr>
                <w:rFonts w:eastAsiaTheme="majorEastAsia" w:cs="Times New Roman"/>
                <w:sz w:val="20"/>
              </w:rPr>
            </w:pPr>
            <w:r w:rsidRPr="007F7AA4">
              <w:rPr>
                <w:rFonts w:eastAsiaTheme="majorEastAsia" w:cs="Times New Roman"/>
                <w:sz w:val="20"/>
              </w:rPr>
              <w:t>// MT</w:t>
            </w:r>
            <w:r w:rsidRPr="007F7AA4">
              <w:rPr>
                <w:rFonts w:eastAsiaTheme="majorEastAsia" w:cs="Times New Roman"/>
                <w:sz w:val="20"/>
              </w:rPr>
              <w:t>卡</w:t>
            </w:r>
            <w:r w:rsidRPr="007F7AA4">
              <w:rPr>
                <w:rFonts w:eastAsiaTheme="majorEastAsia" w:cs="Times New Roman"/>
                <w:sz w:val="20"/>
              </w:rPr>
              <w:t>1</w:t>
            </w:r>
            <w:r w:rsidRPr="007F7AA4">
              <w:rPr>
                <w:rFonts w:eastAsiaTheme="majorEastAsia" w:cs="Times New Roman"/>
                <w:sz w:val="20"/>
              </w:rPr>
              <w:t>被叫电话来了</w:t>
            </w:r>
          </w:p>
          <w:p w14:paraId="40B5C66C" w14:textId="77777777" w:rsidR="00B912A8" w:rsidRPr="007F7AA4" w:rsidRDefault="00B912A8" w:rsidP="00B912A8">
            <w:pPr>
              <w:rPr>
                <w:rFonts w:eastAsiaTheme="majorEastAsia" w:cs="Times New Roman"/>
                <w:sz w:val="20"/>
              </w:rPr>
            </w:pPr>
            <w:r w:rsidRPr="007F7AA4">
              <w:rPr>
                <w:rFonts w:eastAsiaTheme="majorEastAsia" w:cs="Times New Roman"/>
                <w:sz w:val="20"/>
              </w:rPr>
              <w:t>1982 Mar  4  03:11:54.846  [4E]  0x156E  IMS SIP Message  --  IMS_SIP_INVITE/INFORMAL_RESPONSE</w:t>
            </w:r>
          </w:p>
          <w:p w14:paraId="188A04DD" w14:textId="77777777" w:rsidR="00B912A8" w:rsidRPr="007F7AA4" w:rsidRDefault="00B912A8" w:rsidP="00B912A8">
            <w:pPr>
              <w:rPr>
                <w:rFonts w:eastAsiaTheme="majorEastAsia" w:cs="Times New Roman"/>
                <w:sz w:val="20"/>
              </w:rPr>
            </w:pPr>
          </w:p>
          <w:p w14:paraId="01E94DC8" w14:textId="77777777" w:rsidR="00B912A8" w:rsidRPr="007F7AA4" w:rsidRDefault="00B912A8" w:rsidP="00B912A8">
            <w:pPr>
              <w:rPr>
                <w:rFonts w:eastAsiaTheme="majorEastAsia" w:cs="Times New Roman"/>
                <w:sz w:val="20"/>
              </w:rPr>
            </w:pPr>
            <w:r w:rsidRPr="007F7AA4">
              <w:rPr>
                <w:rFonts w:eastAsiaTheme="majorEastAsia" w:cs="Times New Roman"/>
                <w:sz w:val="20"/>
              </w:rPr>
              <w:t>1982 Mar  4  03:12:09.625  [5E]  0x156E  IMS SIP Message  --  IMS_SIP_BYE/INFORMAL_RESPONSE</w:t>
            </w:r>
          </w:p>
          <w:p w14:paraId="6E59ADAC" w14:textId="77777777" w:rsidR="00B912A8" w:rsidRPr="007F7AA4" w:rsidRDefault="00B912A8" w:rsidP="00B912A8">
            <w:pPr>
              <w:rPr>
                <w:rFonts w:eastAsiaTheme="majorEastAsia" w:cs="Times New Roman"/>
                <w:sz w:val="20"/>
              </w:rPr>
            </w:pPr>
          </w:p>
          <w:p w14:paraId="01688C49" w14:textId="77777777" w:rsidR="00B912A8" w:rsidRPr="007F7AA4" w:rsidRDefault="00B912A8" w:rsidP="00B912A8">
            <w:pPr>
              <w:rPr>
                <w:rFonts w:eastAsiaTheme="majorEastAsia" w:cs="Times New Roman"/>
                <w:sz w:val="20"/>
              </w:rPr>
            </w:pPr>
            <w:r w:rsidRPr="007F7AA4">
              <w:rPr>
                <w:rFonts w:eastAsiaTheme="majorEastAsia" w:cs="Times New Roman"/>
                <w:sz w:val="20"/>
              </w:rPr>
              <w:t>// MT</w:t>
            </w:r>
            <w:r w:rsidRPr="007F7AA4">
              <w:rPr>
                <w:rFonts w:eastAsiaTheme="majorEastAsia" w:cs="Times New Roman"/>
                <w:sz w:val="20"/>
              </w:rPr>
              <w:t>卡</w:t>
            </w:r>
            <w:r w:rsidRPr="007F7AA4">
              <w:rPr>
                <w:rFonts w:eastAsiaTheme="majorEastAsia" w:cs="Times New Roman"/>
                <w:sz w:val="20"/>
              </w:rPr>
              <w:t>2</w:t>
            </w:r>
            <w:r w:rsidRPr="007F7AA4">
              <w:rPr>
                <w:rFonts w:eastAsiaTheme="majorEastAsia" w:cs="Times New Roman"/>
                <w:sz w:val="20"/>
              </w:rPr>
              <w:t>发起</w:t>
            </w:r>
            <w:r w:rsidRPr="007F7AA4">
              <w:rPr>
                <w:rFonts w:eastAsiaTheme="majorEastAsia" w:cs="Times New Roman"/>
                <w:sz w:val="20"/>
              </w:rPr>
              <w:t>SR</w:t>
            </w:r>
            <w:r w:rsidRPr="007F7AA4">
              <w:rPr>
                <w:rFonts w:eastAsiaTheme="majorEastAsia" w:cs="Times New Roman"/>
                <w:sz w:val="20"/>
              </w:rPr>
              <w:t>，重新发起</w:t>
            </w:r>
            <w:r w:rsidRPr="007F7AA4">
              <w:rPr>
                <w:rFonts w:eastAsiaTheme="majorEastAsia" w:cs="Times New Roman"/>
                <w:sz w:val="20"/>
              </w:rPr>
              <w:t>IMS PDN</w:t>
            </w:r>
            <w:r w:rsidRPr="007F7AA4">
              <w:rPr>
                <w:rFonts w:eastAsiaTheme="majorEastAsia" w:cs="Times New Roman"/>
                <w:sz w:val="20"/>
              </w:rPr>
              <w:t>建立流程</w:t>
            </w:r>
          </w:p>
          <w:p w14:paraId="22DA8D2F" w14:textId="77777777" w:rsidR="00B912A8" w:rsidRPr="007F7AA4" w:rsidRDefault="00B912A8" w:rsidP="00B912A8">
            <w:pPr>
              <w:rPr>
                <w:rFonts w:eastAsiaTheme="majorEastAsia" w:cs="Times New Roman"/>
                <w:sz w:val="20"/>
              </w:rPr>
            </w:pPr>
            <w:r w:rsidRPr="007F7AA4">
              <w:rPr>
                <w:rFonts w:eastAsiaTheme="majorEastAsia" w:cs="Times New Roman"/>
                <w:sz w:val="20"/>
              </w:rPr>
              <w:t>1982 Mar  4  03:12:10.471  [41]  0xB0ED  LTE NAS EMM Plain OTA Outgoing Message  --  Service Request Msg</w:t>
            </w:r>
          </w:p>
          <w:p w14:paraId="3567148D" w14:textId="77777777" w:rsidR="00B912A8" w:rsidRPr="007F7AA4" w:rsidRDefault="00B912A8" w:rsidP="00B912A8">
            <w:pPr>
              <w:rPr>
                <w:rFonts w:eastAsiaTheme="majorEastAsia" w:cs="Times New Roman"/>
                <w:sz w:val="20"/>
              </w:rPr>
            </w:pPr>
            <w:r w:rsidRPr="007F7AA4">
              <w:rPr>
                <w:rFonts w:eastAsiaTheme="majorEastAsia" w:cs="Times New Roman"/>
                <w:sz w:val="20"/>
              </w:rPr>
              <w:t>1982 Mar  4  03:12:10.620  [4C]  0xB0E3  LTE NAS ESM Plain OTA Outgoing Message  --  PDN connectivity request Msg</w:t>
            </w:r>
          </w:p>
          <w:p w14:paraId="4E8C2759" w14:textId="77777777" w:rsidR="00B912A8" w:rsidRPr="007F7AA4" w:rsidRDefault="00B912A8" w:rsidP="00B912A8">
            <w:pPr>
              <w:rPr>
                <w:rFonts w:eastAsiaTheme="majorEastAsia" w:cs="Times New Roman"/>
                <w:sz w:val="20"/>
              </w:rPr>
            </w:pPr>
            <w:r w:rsidRPr="007F7AA4">
              <w:rPr>
                <w:rFonts w:eastAsiaTheme="majorEastAsia" w:cs="Times New Roman"/>
                <w:sz w:val="20"/>
              </w:rPr>
              <w:t xml:space="preserve">      acc_pt_name_val[1] = 73 (0x49) (I)</w:t>
            </w:r>
          </w:p>
          <w:p w14:paraId="71CE5373" w14:textId="77777777" w:rsidR="00B912A8" w:rsidRPr="007F7AA4" w:rsidRDefault="00B912A8" w:rsidP="00B912A8">
            <w:pPr>
              <w:rPr>
                <w:rFonts w:eastAsiaTheme="majorEastAsia" w:cs="Times New Roman"/>
                <w:sz w:val="20"/>
              </w:rPr>
            </w:pPr>
            <w:r w:rsidRPr="007F7AA4">
              <w:rPr>
                <w:rFonts w:eastAsiaTheme="majorEastAsia" w:cs="Times New Roman"/>
                <w:sz w:val="20"/>
              </w:rPr>
              <w:t xml:space="preserve">      acc_pt_name_val[2] = 77 (0x4d) (M)</w:t>
            </w:r>
          </w:p>
          <w:p w14:paraId="136465FB" w14:textId="77777777" w:rsidR="00B912A8" w:rsidRPr="007F7AA4" w:rsidRDefault="00B912A8" w:rsidP="00B912A8">
            <w:pPr>
              <w:rPr>
                <w:rFonts w:eastAsiaTheme="majorEastAsia" w:cs="Times New Roman"/>
                <w:sz w:val="20"/>
              </w:rPr>
            </w:pPr>
            <w:r w:rsidRPr="007F7AA4">
              <w:rPr>
                <w:rFonts w:eastAsiaTheme="majorEastAsia" w:cs="Times New Roman"/>
                <w:sz w:val="20"/>
              </w:rPr>
              <w:t xml:space="preserve">      acc_pt_name_val[3] = 83 (0x53) (S)</w:t>
            </w:r>
          </w:p>
          <w:p w14:paraId="0DA903C3" w14:textId="77777777" w:rsidR="00B912A8" w:rsidRPr="007F7AA4" w:rsidRDefault="00B912A8" w:rsidP="00B912A8">
            <w:pPr>
              <w:rPr>
                <w:rFonts w:eastAsiaTheme="majorEastAsia" w:cs="Times New Roman"/>
                <w:sz w:val="20"/>
              </w:rPr>
            </w:pPr>
            <w:r w:rsidRPr="007F7AA4">
              <w:rPr>
                <w:rFonts w:eastAsiaTheme="majorEastAsia" w:cs="Times New Roman"/>
                <w:sz w:val="20"/>
              </w:rPr>
              <w:t>1982 Mar  4  03:12:10.809  [37]  0xB0E2  LTE NAS ESM Plain OTA Incoming Message  --  Activate default EPS bearer context request Msg</w:t>
            </w:r>
          </w:p>
          <w:p w14:paraId="2801FE72" w14:textId="77777777" w:rsidR="00B912A8" w:rsidRPr="007F7AA4" w:rsidRDefault="00B912A8" w:rsidP="00B912A8">
            <w:pPr>
              <w:rPr>
                <w:rFonts w:eastAsiaTheme="majorEastAsia" w:cs="Times New Roman"/>
                <w:sz w:val="20"/>
              </w:rPr>
            </w:pPr>
            <w:r w:rsidRPr="007F7AA4">
              <w:rPr>
                <w:rFonts w:eastAsiaTheme="majorEastAsia" w:cs="Times New Roman"/>
                <w:sz w:val="20"/>
              </w:rPr>
              <w:t>1982 Mar  4  03:12:10.816  [95]  0xB0E3  LTE NAS ESM Plain OTA Outgoing Message  --  Activate default EPS bearer context accept Msg</w:t>
            </w:r>
          </w:p>
          <w:p w14:paraId="6F8B3480" w14:textId="77777777" w:rsidR="00B912A8" w:rsidRPr="007F7AA4" w:rsidRDefault="00B912A8" w:rsidP="00B912A8">
            <w:pPr>
              <w:rPr>
                <w:rFonts w:eastAsiaTheme="majorEastAsia" w:cs="Times New Roman"/>
                <w:sz w:val="20"/>
              </w:rPr>
            </w:pPr>
          </w:p>
          <w:p w14:paraId="4A6A1194" w14:textId="77777777" w:rsidR="00B912A8" w:rsidRPr="007F7AA4" w:rsidRDefault="00B912A8" w:rsidP="00B912A8">
            <w:pPr>
              <w:rPr>
                <w:rFonts w:eastAsiaTheme="majorEastAsia" w:cs="Times New Roman"/>
                <w:sz w:val="20"/>
              </w:rPr>
            </w:pPr>
            <w:r w:rsidRPr="007F7AA4">
              <w:rPr>
                <w:rFonts w:eastAsiaTheme="majorEastAsia" w:cs="Times New Roman"/>
                <w:sz w:val="20"/>
              </w:rPr>
              <w:t xml:space="preserve">// </w:t>
            </w:r>
            <w:r w:rsidRPr="007F7AA4">
              <w:rPr>
                <w:rFonts w:eastAsiaTheme="majorEastAsia" w:cs="Times New Roman"/>
                <w:sz w:val="20"/>
              </w:rPr>
              <w:t>卡</w:t>
            </w:r>
            <w:r w:rsidRPr="007F7AA4">
              <w:rPr>
                <w:rFonts w:eastAsiaTheme="majorEastAsia" w:cs="Times New Roman"/>
                <w:sz w:val="20"/>
              </w:rPr>
              <w:t xml:space="preserve">2 </w:t>
            </w:r>
            <w:r w:rsidRPr="007F7AA4">
              <w:rPr>
                <w:rFonts w:eastAsiaTheme="majorEastAsia" w:cs="Times New Roman"/>
                <w:sz w:val="20"/>
              </w:rPr>
              <w:t>的</w:t>
            </w:r>
            <w:r w:rsidRPr="007F7AA4">
              <w:rPr>
                <w:rFonts w:eastAsiaTheme="majorEastAsia" w:cs="Times New Roman"/>
                <w:sz w:val="20"/>
              </w:rPr>
              <w:t>IMS</w:t>
            </w:r>
            <w:r w:rsidRPr="007F7AA4">
              <w:rPr>
                <w:rFonts w:eastAsiaTheme="majorEastAsia" w:cs="Times New Roman"/>
                <w:sz w:val="20"/>
              </w:rPr>
              <w:t>注册流程</w:t>
            </w:r>
          </w:p>
          <w:p w14:paraId="62313700" w14:textId="77777777" w:rsidR="00B912A8" w:rsidRPr="007F7AA4" w:rsidRDefault="00B912A8" w:rsidP="00B912A8">
            <w:pPr>
              <w:rPr>
                <w:rFonts w:eastAsiaTheme="majorEastAsia" w:cs="Times New Roman"/>
                <w:sz w:val="20"/>
              </w:rPr>
            </w:pPr>
            <w:r w:rsidRPr="007F7AA4">
              <w:rPr>
                <w:rFonts w:eastAsiaTheme="majorEastAsia" w:cs="Times New Roman"/>
                <w:sz w:val="20"/>
              </w:rPr>
              <w:t>1982 Mar  4  03:12:11.461  [99]  0x156E  IMS SIP Message  --  IMS_SIP_REGISTER/INFORMAL_RESPONSE</w:t>
            </w:r>
          </w:p>
          <w:p w14:paraId="1517EBD8" w14:textId="77777777" w:rsidR="00B912A8" w:rsidRPr="007F7AA4" w:rsidRDefault="00B912A8" w:rsidP="00B912A8">
            <w:pPr>
              <w:rPr>
                <w:rFonts w:eastAsiaTheme="majorEastAsia" w:cs="Times New Roman"/>
                <w:sz w:val="20"/>
              </w:rPr>
            </w:pPr>
            <w:r w:rsidRPr="007F7AA4">
              <w:rPr>
                <w:rFonts w:eastAsiaTheme="majorEastAsia" w:cs="Times New Roman"/>
                <w:sz w:val="20"/>
              </w:rPr>
              <w:t>1982 Mar  4  03:12:11.635  [D9]  0x156E  IMS SIP Message  --  IMS_SIP_REGISTER/UNAUTHORIZED</w:t>
            </w:r>
          </w:p>
          <w:p w14:paraId="51BF8613" w14:textId="77777777" w:rsidR="00B912A8" w:rsidRPr="007F7AA4" w:rsidRDefault="00B912A8" w:rsidP="00B912A8">
            <w:pPr>
              <w:rPr>
                <w:rFonts w:eastAsiaTheme="majorEastAsia" w:cs="Times New Roman"/>
                <w:sz w:val="20"/>
              </w:rPr>
            </w:pPr>
            <w:r w:rsidRPr="007F7AA4">
              <w:rPr>
                <w:rFonts w:eastAsiaTheme="majorEastAsia" w:cs="Times New Roman"/>
                <w:sz w:val="20"/>
              </w:rPr>
              <w:t>1982 Mar  4  03:12:11.899  [DD]  0x156E  IMS SIP Message  --  IMS_SIP_REGISTER/INFORMAL_RESPONSE</w:t>
            </w:r>
          </w:p>
          <w:p w14:paraId="10B9039A" w14:textId="3B87611E" w:rsidR="00B912A8" w:rsidRPr="007F7AA4" w:rsidRDefault="00B912A8" w:rsidP="00B912A8">
            <w:pPr>
              <w:rPr>
                <w:rFonts w:eastAsiaTheme="majorEastAsia" w:cs="Times New Roman"/>
                <w:b/>
                <w:sz w:val="20"/>
              </w:rPr>
            </w:pPr>
            <w:r w:rsidRPr="007F7AA4">
              <w:rPr>
                <w:rFonts w:eastAsiaTheme="majorEastAsia" w:cs="Times New Roman"/>
                <w:sz w:val="20"/>
              </w:rPr>
              <w:t>1982 Mar  4  03:12:12.062  [9D]  0x156E  IMS SIP Message  --  IMS_SIP_REGISTER/OK</w:t>
            </w:r>
          </w:p>
        </w:tc>
      </w:tr>
    </w:tbl>
    <w:p w14:paraId="2F659D1B" w14:textId="23DB8A4E" w:rsidR="009276BD" w:rsidRPr="007F7AA4" w:rsidRDefault="009276BD" w:rsidP="009276BD">
      <w:pPr>
        <w:pStyle w:val="3"/>
        <w:spacing w:before="156" w:after="156"/>
        <w:rPr>
          <w:rFonts w:eastAsiaTheme="majorEastAsia" w:cs="Times New Roman"/>
        </w:rPr>
      </w:pPr>
      <w:bookmarkStart w:id="42" w:name="_Toc87714625"/>
      <w:r w:rsidRPr="007F7AA4">
        <w:rPr>
          <w:rFonts w:eastAsiaTheme="majorEastAsia" w:cs="Times New Roman"/>
        </w:rPr>
        <w:lastRenderedPageBreak/>
        <w:t>网络删除</w:t>
      </w:r>
      <w:r w:rsidRPr="007F7AA4">
        <w:rPr>
          <w:rFonts w:eastAsiaTheme="majorEastAsia" w:cs="Times New Roman"/>
        </w:rPr>
        <w:t>IMS DRB</w:t>
      </w:r>
      <w:r w:rsidRPr="007F7AA4">
        <w:rPr>
          <w:rFonts w:eastAsiaTheme="majorEastAsia" w:cs="Times New Roman"/>
        </w:rPr>
        <w:t>导致掉</w:t>
      </w:r>
      <w:r w:rsidRPr="007F7AA4">
        <w:rPr>
          <w:rFonts w:eastAsiaTheme="majorEastAsia" w:cs="Times New Roman"/>
        </w:rPr>
        <w:t>VoLTE</w:t>
      </w:r>
      <w:r w:rsidRPr="007F7AA4">
        <w:rPr>
          <w:rFonts w:eastAsiaTheme="majorEastAsia" w:cs="Times New Roman"/>
        </w:rPr>
        <w:t>（</w:t>
      </w:r>
      <w:r w:rsidRPr="007F7AA4">
        <w:rPr>
          <w:rFonts w:eastAsiaTheme="majorEastAsia" w:cs="Times New Roman"/>
        </w:rPr>
        <w:t>5s</w:t>
      </w:r>
      <w:r w:rsidRPr="007F7AA4">
        <w:rPr>
          <w:rFonts w:eastAsiaTheme="majorEastAsia" w:cs="Times New Roman"/>
        </w:rPr>
        <w:t>定时器后重建）</w:t>
      </w:r>
      <w:bookmarkEnd w:id="42"/>
    </w:p>
    <w:p w14:paraId="3855A7AE" w14:textId="1209A789" w:rsidR="009276BD" w:rsidRPr="007F7AA4" w:rsidRDefault="00C7676F" w:rsidP="009276BD">
      <w:pPr>
        <w:rPr>
          <w:rFonts w:eastAsiaTheme="majorEastAsia" w:cs="Times New Roman"/>
        </w:rPr>
      </w:pPr>
      <w:hyperlink r:id="rId41" w:history="1">
        <w:r w:rsidR="009276BD" w:rsidRPr="007F7AA4">
          <w:rPr>
            <w:rFonts w:eastAsiaTheme="majorEastAsia" w:cs="Times New Roman"/>
          </w:rPr>
          <w:t>UPGR7150R-4501</w:t>
        </w:r>
      </w:hyperlink>
      <w:r w:rsidR="009276BD" w:rsidRPr="007F7AA4">
        <w:rPr>
          <w:rFonts w:eastAsiaTheme="majorEastAsia" w:cs="Times New Roman"/>
        </w:rPr>
        <w:t xml:space="preserve"> [F4_R_CN_XA_RH][Modem]</w:t>
      </w:r>
      <w:r w:rsidR="009276BD" w:rsidRPr="007F7AA4">
        <w:rPr>
          <w:rFonts w:eastAsiaTheme="majorEastAsia" w:cs="Times New Roman"/>
        </w:rPr>
        <w:t>主卡联通副卡电信，双卡注册</w:t>
      </w:r>
      <w:r w:rsidR="009276BD" w:rsidRPr="007F7AA4">
        <w:rPr>
          <w:rFonts w:eastAsiaTheme="majorEastAsia" w:cs="Times New Roman"/>
        </w:rPr>
        <w:t>IMS</w:t>
      </w:r>
      <w:r w:rsidR="009276BD" w:rsidRPr="007F7AA4">
        <w:rPr>
          <w:rFonts w:eastAsiaTheme="majorEastAsia" w:cs="Times New Roman"/>
        </w:rPr>
        <w:t>后，联通</w:t>
      </w:r>
      <w:r w:rsidR="009276BD" w:rsidRPr="007F7AA4">
        <w:rPr>
          <w:rFonts w:eastAsiaTheme="majorEastAsia" w:cs="Times New Roman"/>
        </w:rPr>
        <w:t>HD</w:t>
      </w:r>
      <w:r w:rsidR="009276BD" w:rsidRPr="007F7AA4">
        <w:rPr>
          <w:rFonts w:eastAsiaTheme="majorEastAsia" w:cs="Times New Roman"/>
        </w:rPr>
        <w:t>概率丢失</w:t>
      </w:r>
      <w:r w:rsidR="009276BD" w:rsidRPr="007F7AA4">
        <w:rPr>
          <w:rFonts w:eastAsiaTheme="majorEastAsia" w:cs="Times New Roman"/>
        </w:rPr>
        <w:t>_2/5_V12.5.0.1.RFDCNXM</w:t>
      </w:r>
    </w:p>
    <w:tbl>
      <w:tblPr>
        <w:tblStyle w:val="a7"/>
        <w:tblW w:w="0" w:type="auto"/>
        <w:tblLook w:val="04A0" w:firstRow="1" w:lastRow="0" w:firstColumn="1" w:lastColumn="0" w:noHBand="0" w:noVBand="1"/>
      </w:tblPr>
      <w:tblGrid>
        <w:gridCol w:w="13454"/>
      </w:tblGrid>
      <w:tr w:rsidR="00E271D8" w:rsidRPr="007F7AA4" w14:paraId="5D701C10" w14:textId="77777777" w:rsidTr="00E271D8">
        <w:tc>
          <w:tcPr>
            <w:tcW w:w="13454" w:type="dxa"/>
          </w:tcPr>
          <w:p w14:paraId="0F0248B6" w14:textId="77777777" w:rsidR="00E271D8" w:rsidRPr="007F7AA4" w:rsidRDefault="00E271D8" w:rsidP="00E271D8">
            <w:pPr>
              <w:rPr>
                <w:rFonts w:eastAsiaTheme="majorEastAsia" w:cs="Times New Roman"/>
              </w:rPr>
            </w:pPr>
            <w:r w:rsidRPr="007F7AA4">
              <w:rPr>
                <w:rFonts w:eastAsiaTheme="majorEastAsia" w:cs="Times New Roman"/>
              </w:rPr>
              <w:t>This is related to a network side issue that network removes the DRB for IMS, so IMS has to do PDN recovery after 5s timer expiry.</w:t>
            </w:r>
          </w:p>
          <w:p w14:paraId="65AC1441" w14:textId="77777777" w:rsidR="00E271D8" w:rsidRPr="007F7AA4" w:rsidRDefault="00E271D8" w:rsidP="00E271D8">
            <w:pPr>
              <w:rPr>
                <w:rFonts w:eastAsiaTheme="majorEastAsia" w:cs="Times New Roman"/>
              </w:rPr>
            </w:pPr>
            <w:r w:rsidRPr="007F7AA4">
              <w:rPr>
                <w:rFonts w:eastAsiaTheme="majorEastAsia" w:cs="Times New Roman"/>
              </w:rPr>
              <w:t>Please refer to following log.</w:t>
            </w:r>
          </w:p>
          <w:p w14:paraId="1591ECEA" w14:textId="77777777" w:rsidR="00E271D8" w:rsidRPr="007F7AA4" w:rsidRDefault="00E271D8" w:rsidP="00E271D8">
            <w:pPr>
              <w:rPr>
                <w:rFonts w:eastAsiaTheme="majorEastAsia" w:cs="Times New Roman"/>
              </w:rPr>
            </w:pPr>
            <w:r w:rsidRPr="007F7AA4">
              <w:rPr>
                <w:rFonts w:eastAsiaTheme="majorEastAsia" w:cs="Times New Roman"/>
              </w:rPr>
              <w:t>Thanks</w:t>
            </w:r>
          </w:p>
          <w:p w14:paraId="7BD2CAA0" w14:textId="77777777" w:rsidR="00CC6A9E" w:rsidRPr="007F7AA4" w:rsidRDefault="00E271D8" w:rsidP="00E271D8">
            <w:pPr>
              <w:rPr>
                <w:rFonts w:eastAsiaTheme="majorEastAsia" w:cs="Times New Roman"/>
              </w:rPr>
            </w:pPr>
            <w:r w:rsidRPr="007F7AA4">
              <w:rPr>
                <w:rFonts w:eastAsiaTheme="majorEastAsia" w:cs="Times New Roman"/>
              </w:rPr>
              <w:t>// here IMS PDN is connected and the DRB is 2</w:t>
            </w:r>
          </w:p>
          <w:p w14:paraId="02D3ADDB" w14:textId="77777777" w:rsidR="00CC6A9E" w:rsidRPr="007F7AA4" w:rsidRDefault="00E271D8" w:rsidP="00E271D8">
            <w:pPr>
              <w:rPr>
                <w:rFonts w:eastAsiaTheme="majorEastAsia" w:cs="Times New Roman"/>
              </w:rPr>
            </w:pPr>
            <w:r w:rsidRPr="007F7AA4">
              <w:rPr>
                <w:rFonts w:eastAsiaTheme="majorEastAsia" w:cs="Times New Roman"/>
              </w:rPr>
              <w:t>[0xB0C0/020/007/001] OTA LOG 2 09:58:38.151 DL_DCCH / RRCConnectionReconfigurationRadio Bearer ID: 1, Freq: 100, SFN: 888</w:t>
            </w:r>
          </w:p>
          <w:p w14:paraId="4CAC032E" w14:textId="77777777" w:rsidR="00CC6A9E" w:rsidRPr="007F7AA4" w:rsidRDefault="00E271D8" w:rsidP="00E271D8">
            <w:pPr>
              <w:rPr>
                <w:rFonts w:eastAsiaTheme="majorEastAsia" w:cs="Times New Roman"/>
              </w:rPr>
            </w:pPr>
            <w:r w:rsidRPr="007F7AA4">
              <w:rPr>
                <w:rFonts w:eastAsiaTheme="majorEastAsia" w:cs="Times New Roman"/>
              </w:rPr>
              <w:t>drb-ToAddModList</w:t>
            </w:r>
          </w:p>
          <w:p w14:paraId="4C40657B" w14:textId="77777777" w:rsidR="00CC6A9E" w:rsidRPr="007F7AA4" w:rsidRDefault="00E271D8" w:rsidP="00E271D8">
            <w:pPr>
              <w:rPr>
                <w:rFonts w:eastAsiaTheme="majorEastAsia" w:cs="Times New Roman"/>
              </w:rPr>
            </w:pPr>
            <w:r w:rsidRPr="007F7AA4">
              <w:rPr>
                <w:rFonts w:eastAsiaTheme="majorEastAsia" w:cs="Times New Roman"/>
              </w:rPr>
              <w:t>{</w:t>
            </w:r>
          </w:p>
          <w:p w14:paraId="61C3B384" w14:textId="77777777" w:rsidR="00CC6A9E" w:rsidRPr="007F7AA4" w:rsidRDefault="00E271D8" w:rsidP="00E271D8">
            <w:pPr>
              <w:rPr>
                <w:rFonts w:eastAsiaTheme="majorEastAsia" w:cs="Times New Roman"/>
              </w:rPr>
            </w:pPr>
            <w:r w:rsidRPr="007F7AA4">
              <w:rPr>
                <w:rFonts w:eastAsiaTheme="majorEastAsia" w:cs="Times New Roman"/>
              </w:rPr>
              <w:t>{</w:t>
            </w:r>
          </w:p>
          <w:p w14:paraId="1DEA49AC" w14:textId="77777777" w:rsidR="00CC6A9E" w:rsidRPr="007F7AA4" w:rsidRDefault="00E271D8" w:rsidP="00E271D8">
            <w:pPr>
              <w:rPr>
                <w:rFonts w:eastAsiaTheme="majorEastAsia" w:cs="Times New Roman"/>
                <w:color w:val="FF0000"/>
                <w:highlight w:val="yellow"/>
              </w:rPr>
            </w:pPr>
            <w:r w:rsidRPr="007F7AA4">
              <w:rPr>
                <w:rFonts w:eastAsiaTheme="majorEastAsia" w:cs="Times New Roman"/>
                <w:color w:val="FF0000"/>
                <w:highlight w:val="yellow"/>
              </w:rPr>
              <w:t>eps-BearerIdentity 6,</w:t>
            </w:r>
          </w:p>
          <w:p w14:paraId="1C0ADD3F" w14:textId="77777777" w:rsidR="00CC6A9E" w:rsidRPr="007F7AA4" w:rsidRDefault="00E271D8" w:rsidP="00E271D8">
            <w:pPr>
              <w:rPr>
                <w:rFonts w:eastAsiaTheme="majorEastAsia" w:cs="Times New Roman"/>
              </w:rPr>
            </w:pPr>
            <w:r w:rsidRPr="007F7AA4">
              <w:rPr>
                <w:rFonts w:eastAsiaTheme="majorEastAsia" w:cs="Times New Roman"/>
                <w:color w:val="FF0000"/>
                <w:highlight w:val="yellow"/>
              </w:rPr>
              <w:t>drb-Identity 2,</w:t>
            </w:r>
          </w:p>
          <w:p w14:paraId="29760BB7" w14:textId="77777777" w:rsidR="00CC6A9E" w:rsidRPr="007F7AA4" w:rsidRDefault="00E271D8" w:rsidP="00E271D8">
            <w:pPr>
              <w:rPr>
                <w:rFonts w:eastAsiaTheme="majorEastAsia" w:cs="Times New Roman"/>
              </w:rPr>
            </w:pPr>
            <w:r w:rsidRPr="007F7AA4">
              <w:rPr>
                <w:rFonts w:eastAsiaTheme="majorEastAsia" w:cs="Times New Roman"/>
              </w:rPr>
              <w:t>[0xB0E2] OTA LOG 2 09:58:38.153 LTE NAS ESM Plain OTA Incoming MessageActivate default EPS bearer context request Msg</w:t>
            </w:r>
          </w:p>
          <w:p w14:paraId="5A70BD88" w14:textId="77777777" w:rsidR="00CC6A9E" w:rsidRPr="007F7AA4" w:rsidRDefault="00E271D8" w:rsidP="00E271D8">
            <w:pPr>
              <w:rPr>
                <w:rFonts w:eastAsiaTheme="majorEastAsia" w:cs="Times New Roman"/>
              </w:rPr>
            </w:pPr>
            <w:r w:rsidRPr="007F7AA4">
              <w:rPr>
                <w:rFonts w:eastAsiaTheme="majorEastAsia" w:cs="Times New Roman"/>
              </w:rPr>
              <w:t>eps_bearer_id_or_skip_id = 6 (0x6)</w:t>
            </w:r>
          </w:p>
          <w:p w14:paraId="1A3A84AF" w14:textId="30AC3B6E" w:rsidR="00E271D8" w:rsidRPr="007F7AA4" w:rsidRDefault="00E271D8" w:rsidP="00E271D8">
            <w:pPr>
              <w:rPr>
                <w:rFonts w:eastAsiaTheme="majorEastAsia" w:cs="Times New Roman"/>
              </w:rPr>
            </w:pPr>
            <w:r w:rsidRPr="007F7AA4">
              <w:rPr>
                <w:rFonts w:eastAsiaTheme="majorEastAsia" w:cs="Times New Roman"/>
              </w:rPr>
              <w:t>[0xB0E3] OTA LOG 2 09:58:38.157 LTE NAS ESM Plain OTA Outgoing MessageActivate default EPS bearer context accept Msg</w:t>
            </w:r>
          </w:p>
          <w:p w14:paraId="26EF4B70" w14:textId="77777777" w:rsidR="00CC6A9E" w:rsidRPr="007F7AA4" w:rsidRDefault="00E271D8" w:rsidP="00E271D8">
            <w:pPr>
              <w:rPr>
                <w:rFonts w:eastAsiaTheme="majorEastAsia" w:cs="Times New Roman"/>
              </w:rPr>
            </w:pPr>
            <w:r w:rsidRPr="007F7AA4">
              <w:rPr>
                <w:rFonts w:eastAsiaTheme="majorEastAsia" w:cs="Times New Roman"/>
              </w:rPr>
              <w:t>// but here network remove DRB 2</w:t>
            </w:r>
          </w:p>
          <w:p w14:paraId="0AC1DA46" w14:textId="77777777" w:rsidR="00CC6A9E" w:rsidRPr="007F7AA4" w:rsidRDefault="00E271D8" w:rsidP="00E271D8">
            <w:pPr>
              <w:rPr>
                <w:rFonts w:eastAsiaTheme="majorEastAsia" w:cs="Times New Roman"/>
              </w:rPr>
            </w:pPr>
            <w:r w:rsidRPr="007F7AA4">
              <w:rPr>
                <w:rFonts w:eastAsiaTheme="majorEastAsia" w:cs="Times New Roman"/>
              </w:rPr>
              <w:t>[0xB0C0/020/007/001] OTA LOG 1 09:58:49.861 DL_DCCH / RRCConnectionReconfigurationRadio Bearer ID: 1, Freq: 1650, SFN: 543</w:t>
            </w:r>
          </w:p>
          <w:p w14:paraId="18610149" w14:textId="77777777" w:rsidR="00CC6A9E" w:rsidRPr="007F7AA4" w:rsidRDefault="00E271D8" w:rsidP="00E271D8">
            <w:pPr>
              <w:rPr>
                <w:rFonts w:eastAsiaTheme="majorEastAsia" w:cs="Times New Roman"/>
                <w:color w:val="FF0000"/>
              </w:rPr>
            </w:pPr>
            <w:r w:rsidRPr="007F7AA4">
              <w:rPr>
                <w:rFonts w:eastAsiaTheme="majorEastAsia" w:cs="Times New Roman"/>
                <w:color w:val="FF0000"/>
              </w:rPr>
              <w:t>drb-ToReleaseList</w:t>
            </w:r>
          </w:p>
          <w:p w14:paraId="78156EF5" w14:textId="77777777" w:rsidR="00CC6A9E" w:rsidRPr="007F7AA4" w:rsidRDefault="00E271D8" w:rsidP="00E271D8">
            <w:pPr>
              <w:rPr>
                <w:rFonts w:eastAsiaTheme="majorEastAsia" w:cs="Times New Roman"/>
                <w:color w:val="FF0000"/>
              </w:rPr>
            </w:pPr>
            <w:r w:rsidRPr="007F7AA4">
              <w:rPr>
                <w:rFonts w:eastAsiaTheme="majorEastAsia" w:cs="Times New Roman"/>
                <w:color w:val="FF0000"/>
              </w:rPr>
              <w:t>{</w:t>
            </w:r>
          </w:p>
          <w:p w14:paraId="09F5E067" w14:textId="77777777" w:rsidR="00CC6A9E" w:rsidRPr="007F7AA4" w:rsidRDefault="00E271D8" w:rsidP="00E271D8">
            <w:pPr>
              <w:rPr>
                <w:rFonts w:eastAsiaTheme="majorEastAsia" w:cs="Times New Roman"/>
                <w:color w:val="FF0000"/>
              </w:rPr>
            </w:pPr>
            <w:r w:rsidRPr="007F7AA4">
              <w:rPr>
                <w:rFonts w:eastAsiaTheme="majorEastAsia" w:cs="Times New Roman"/>
                <w:color w:val="FF0000"/>
              </w:rPr>
              <w:t>2</w:t>
            </w:r>
          </w:p>
          <w:p w14:paraId="5200DF7A" w14:textId="694EAAA8" w:rsidR="00E271D8" w:rsidRPr="007F7AA4" w:rsidRDefault="00E271D8" w:rsidP="00E271D8">
            <w:pPr>
              <w:rPr>
                <w:rFonts w:eastAsiaTheme="majorEastAsia" w:cs="Times New Roman"/>
              </w:rPr>
            </w:pPr>
            <w:r w:rsidRPr="007F7AA4">
              <w:rPr>
                <w:rFonts w:eastAsiaTheme="majorEastAsia" w:cs="Times New Roman"/>
                <w:color w:val="FF0000"/>
              </w:rPr>
              <w:t>}</w:t>
            </w:r>
          </w:p>
          <w:p w14:paraId="18DAC8A2" w14:textId="77777777" w:rsidR="00CC6A9E" w:rsidRPr="007F7AA4" w:rsidRDefault="00E271D8" w:rsidP="00E271D8">
            <w:pPr>
              <w:rPr>
                <w:rFonts w:eastAsiaTheme="majorEastAsia" w:cs="Times New Roman"/>
              </w:rPr>
            </w:pPr>
            <w:r w:rsidRPr="007F7AA4">
              <w:rPr>
                <w:rFonts w:eastAsiaTheme="majorEastAsia" w:cs="Times New Roman"/>
                <w:color w:val="FF0000"/>
                <w:highlight w:val="yellow"/>
              </w:rPr>
              <w:t>// so DS report failure to IMS and IMS starts 5s recovery timer</w:t>
            </w:r>
          </w:p>
          <w:p w14:paraId="3A772F9F" w14:textId="77777777" w:rsidR="00CC6A9E" w:rsidRPr="007F7AA4" w:rsidRDefault="00E271D8" w:rsidP="00E271D8">
            <w:pPr>
              <w:rPr>
                <w:rFonts w:eastAsiaTheme="majorEastAsia" w:cs="Times New Roman"/>
              </w:rPr>
            </w:pPr>
            <w:r w:rsidRPr="007F7AA4">
              <w:rPr>
                <w:rFonts w:eastAsiaTheme="majorEastAsia" w:cs="Times New Roman"/>
              </w:rPr>
              <w:t>[ 51/ 2] MSG 1 09:58:49.871 IMS/High [ qpDcm.c 5749] qpDcmProcessNetEvent - [202] event occurred for AppId [1383] iFaceid [0x0]</w:t>
            </w:r>
          </w:p>
          <w:p w14:paraId="5F578685" w14:textId="77777777" w:rsidR="00CC6A9E" w:rsidRPr="007F7AA4" w:rsidRDefault="00E271D8" w:rsidP="00E271D8">
            <w:pPr>
              <w:rPr>
                <w:rFonts w:eastAsiaTheme="majorEastAsia" w:cs="Times New Roman"/>
              </w:rPr>
            </w:pPr>
            <w:r w:rsidRPr="007F7AA4">
              <w:rPr>
                <w:rFonts w:eastAsiaTheme="majorEastAsia" w:cs="Times New Roman"/>
                <w:highlight w:val="yellow"/>
              </w:rPr>
              <w:t>[ 51/ 2] MSG 1 09:58:50.383 IMS/High [ PDPRATHandler.cpp 543] StartTimer: iDelay:5000, ID:1</w:t>
            </w:r>
          </w:p>
          <w:p w14:paraId="068A241D" w14:textId="096AC014" w:rsidR="00E271D8" w:rsidRPr="007F7AA4" w:rsidRDefault="00E271D8" w:rsidP="00E271D8">
            <w:pPr>
              <w:rPr>
                <w:rFonts w:eastAsiaTheme="majorEastAsia" w:cs="Times New Roman"/>
              </w:rPr>
            </w:pPr>
            <w:r w:rsidRPr="007F7AA4">
              <w:rPr>
                <w:rFonts w:eastAsiaTheme="majorEastAsia" w:cs="Times New Roman"/>
              </w:rPr>
              <w:t>[ 51/ 2] MSG 1 09:58:50.383 IMS/High [PDPRATHandlerVoLTE.cpp 3703] SRLTEPDNRecoveryNeeded IsPDNRecoveryNeeded 1</w:t>
            </w:r>
          </w:p>
          <w:p w14:paraId="4B931D30" w14:textId="77777777" w:rsidR="00CC6A9E" w:rsidRPr="007F7AA4" w:rsidRDefault="00E271D8" w:rsidP="00E271D8">
            <w:pPr>
              <w:rPr>
                <w:rFonts w:eastAsiaTheme="majorEastAsia" w:cs="Times New Roman"/>
                <w:highlight w:val="yellow"/>
              </w:rPr>
            </w:pPr>
            <w:r w:rsidRPr="007F7AA4">
              <w:rPr>
                <w:rFonts w:eastAsiaTheme="majorEastAsia" w:cs="Times New Roman"/>
                <w:highlight w:val="yellow"/>
              </w:rPr>
              <w:t>// after 5s, IMS trigger REG again</w:t>
            </w:r>
          </w:p>
          <w:p w14:paraId="0281873C" w14:textId="77777777" w:rsidR="00CC6A9E" w:rsidRPr="007F7AA4" w:rsidRDefault="00E271D8" w:rsidP="00E271D8">
            <w:pPr>
              <w:rPr>
                <w:rFonts w:eastAsiaTheme="majorEastAsia" w:cs="Times New Roman"/>
              </w:rPr>
            </w:pPr>
            <w:r w:rsidRPr="007F7AA4">
              <w:rPr>
                <w:rFonts w:eastAsiaTheme="majorEastAsia" w:cs="Times New Roman"/>
                <w:highlight w:val="yellow"/>
              </w:rPr>
              <w:t>[ 51/ 2] MSG 1 09:58:55.383 IMS/High [PDPRATHandlerVoLTE.cpp 3473] PDNRecoveryTimerFired: 1: PDPstate (0): RegType[0]</w:t>
            </w:r>
          </w:p>
          <w:p w14:paraId="7AB3C593" w14:textId="77777777" w:rsidR="00CC6A9E" w:rsidRPr="007F7AA4" w:rsidRDefault="00E271D8" w:rsidP="00E271D8">
            <w:pPr>
              <w:rPr>
                <w:rFonts w:eastAsiaTheme="majorEastAsia" w:cs="Times New Roman"/>
              </w:rPr>
            </w:pPr>
            <w:r w:rsidRPr="007F7AA4">
              <w:rPr>
                <w:rFonts w:eastAsiaTheme="majorEastAsia" w:cs="Times New Roman"/>
              </w:rPr>
              <w:t>[ 51/ 2] MSG 1 09:58:55.384 IMS/High [ RegisterManager.cpp 6567] CheckRegistrationNeeded Passed with all validations</w:t>
            </w:r>
          </w:p>
          <w:p w14:paraId="7C982960" w14:textId="3E2DB634" w:rsidR="00E271D8" w:rsidRPr="007F7AA4" w:rsidRDefault="00E271D8" w:rsidP="00E271D8">
            <w:pPr>
              <w:rPr>
                <w:rFonts w:eastAsiaTheme="majorEastAsia" w:cs="Times New Roman"/>
              </w:rPr>
            </w:pPr>
            <w:r w:rsidRPr="007F7AA4">
              <w:rPr>
                <w:rFonts w:eastAsiaTheme="majorEastAsia" w:cs="Times New Roman"/>
              </w:rPr>
              <w:t>[ 51/ 2] MSG 1 09:58:55.384 IMS/High [PDPRATHandlerVoLTE.cpp 2845] PdpActivate enter, pdp state:0 RegType[0] APNtype[1] m_ePDPActivatedRAT[10]</w:t>
            </w:r>
          </w:p>
          <w:p w14:paraId="1EF2A351" w14:textId="77777777" w:rsidR="00E271D8" w:rsidRPr="007F7AA4" w:rsidRDefault="00E271D8" w:rsidP="009276BD">
            <w:pPr>
              <w:rPr>
                <w:rFonts w:eastAsiaTheme="majorEastAsia" w:cs="Times New Roman"/>
              </w:rPr>
            </w:pPr>
          </w:p>
        </w:tc>
      </w:tr>
    </w:tbl>
    <w:p w14:paraId="176CF42F" w14:textId="4865FE7D" w:rsidR="00E271D8" w:rsidRPr="007F7AA4" w:rsidRDefault="00461203" w:rsidP="00461203">
      <w:pPr>
        <w:pStyle w:val="3"/>
        <w:spacing w:before="156" w:after="156"/>
        <w:rPr>
          <w:rFonts w:eastAsiaTheme="majorEastAsia" w:cs="Times New Roman"/>
        </w:rPr>
      </w:pPr>
      <w:bookmarkStart w:id="43" w:name="_Toc87714626"/>
      <w:r w:rsidRPr="007F7AA4">
        <w:rPr>
          <w:rFonts w:eastAsiaTheme="majorEastAsia" w:cs="Times New Roman"/>
        </w:rPr>
        <w:t>EPSFallback</w:t>
      </w:r>
      <w:r w:rsidRPr="007F7AA4">
        <w:rPr>
          <w:rFonts w:eastAsiaTheme="majorEastAsia" w:cs="Times New Roman"/>
        </w:rPr>
        <w:t>过程中掉</w:t>
      </w:r>
      <w:r w:rsidRPr="007F7AA4">
        <w:rPr>
          <w:rFonts w:eastAsiaTheme="majorEastAsia" w:cs="Times New Roman"/>
        </w:rPr>
        <w:t>VoLTE</w:t>
      </w:r>
      <w:bookmarkEnd w:id="43"/>
    </w:p>
    <w:p w14:paraId="0BE0CC6B" w14:textId="78F9AAAC" w:rsidR="007F3050" w:rsidRPr="007F7AA4" w:rsidRDefault="007F3050" w:rsidP="007F3050">
      <w:pPr>
        <w:rPr>
          <w:rFonts w:eastAsiaTheme="majorEastAsia" w:cs="Times New Roman"/>
          <w:color w:val="FF0000"/>
        </w:rPr>
      </w:pPr>
      <w:r w:rsidRPr="007F7AA4">
        <w:rPr>
          <w:rFonts w:eastAsiaTheme="majorEastAsia" w:cs="Times New Roman"/>
          <w:color w:val="FF0000"/>
        </w:rPr>
        <w:t>EPSFallback</w:t>
      </w:r>
      <w:r w:rsidRPr="007F7AA4">
        <w:rPr>
          <w:rFonts w:eastAsiaTheme="majorEastAsia" w:cs="Times New Roman"/>
          <w:color w:val="FF0000"/>
        </w:rPr>
        <w:t>过程中，</w:t>
      </w:r>
      <w:r w:rsidRPr="007F7AA4">
        <w:rPr>
          <w:rFonts w:eastAsiaTheme="majorEastAsia" w:cs="Times New Roman"/>
          <w:color w:val="FF0000"/>
        </w:rPr>
        <w:t>UE</w:t>
      </w:r>
      <w:r w:rsidRPr="007F7AA4">
        <w:rPr>
          <w:rFonts w:eastAsiaTheme="majorEastAsia" w:cs="Times New Roman"/>
          <w:color w:val="FF0000"/>
        </w:rPr>
        <w:t>发起</w:t>
      </w:r>
      <w:r w:rsidRPr="007F7AA4">
        <w:rPr>
          <w:rFonts w:eastAsiaTheme="majorEastAsia" w:cs="Times New Roman"/>
          <w:color w:val="FF0000"/>
        </w:rPr>
        <w:t>TAU</w:t>
      </w:r>
      <w:r w:rsidRPr="007F7AA4">
        <w:rPr>
          <w:rFonts w:eastAsiaTheme="majorEastAsia" w:cs="Times New Roman"/>
          <w:color w:val="FF0000"/>
        </w:rPr>
        <w:t>更新在</w:t>
      </w:r>
      <w:r w:rsidRPr="007F7AA4">
        <w:rPr>
          <w:rFonts w:eastAsiaTheme="majorEastAsia" w:cs="Times New Roman"/>
          <w:color w:val="FF0000"/>
        </w:rPr>
        <w:t>LTE</w:t>
      </w:r>
      <w:r w:rsidRPr="007F7AA4">
        <w:rPr>
          <w:rFonts w:eastAsiaTheme="majorEastAsia" w:cs="Times New Roman"/>
          <w:color w:val="FF0000"/>
        </w:rPr>
        <w:t>上的注册状态，网络在</w:t>
      </w:r>
      <w:r w:rsidRPr="007F7AA4">
        <w:rPr>
          <w:rFonts w:eastAsiaTheme="majorEastAsia" w:cs="Times New Roman"/>
          <w:color w:val="FF0000"/>
        </w:rPr>
        <w:t>TAU Accept</w:t>
      </w:r>
      <w:r w:rsidRPr="007F7AA4">
        <w:rPr>
          <w:rFonts w:eastAsiaTheme="majorEastAsia" w:cs="Times New Roman"/>
          <w:color w:val="FF0000"/>
        </w:rPr>
        <w:t>消息中指示</w:t>
      </w:r>
      <w:r w:rsidRPr="007F7AA4">
        <w:rPr>
          <w:rFonts w:eastAsiaTheme="majorEastAsia" w:cs="Times New Roman"/>
          <w:color w:val="FF0000"/>
        </w:rPr>
        <w:t>IMS PDN</w:t>
      </w:r>
      <w:r w:rsidRPr="007F7AA4">
        <w:rPr>
          <w:rFonts w:eastAsiaTheme="majorEastAsia" w:cs="Times New Roman"/>
          <w:color w:val="FF0000"/>
        </w:rPr>
        <w:t>承载被去激活导致</w:t>
      </w:r>
      <w:r w:rsidRPr="007F7AA4">
        <w:rPr>
          <w:rFonts w:eastAsiaTheme="majorEastAsia" w:cs="Times New Roman"/>
          <w:color w:val="FF0000"/>
        </w:rPr>
        <w:t>VoLTE</w:t>
      </w:r>
      <w:r w:rsidRPr="007F7AA4">
        <w:rPr>
          <w:rFonts w:eastAsiaTheme="majorEastAsia" w:cs="Times New Roman"/>
          <w:color w:val="FF0000"/>
        </w:rPr>
        <w:t>不可用。</w:t>
      </w:r>
    </w:p>
    <w:p w14:paraId="1DCBD3E0" w14:textId="1EBAEA9E" w:rsidR="00461203" w:rsidRPr="007F7AA4" w:rsidRDefault="00461203" w:rsidP="00461203">
      <w:pPr>
        <w:rPr>
          <w:rFonts w:eastAsiaTheme="majorEastAsia" w:cs="Times New Roman"/>
        </w:rPr>
      </w:pPr>
      <w:r w:rsidRPr="007F7AA4">
        <w:rPr>
          <w:rFonts w:eastAsiaTheme="majorEastAsia" w:cs="Times New Roman"/>
        </w:rPr>
        <w:t>AGATE-3397 FT_K11T_ShenZhen_SA_</w:t>
      </w:r>
      <w:r w:rsidRPr="007F7AA4">
        <w:rPr>
          <w:rFonts w:eastAsiaTheme="majorEastAsia" w:cs="Times New Roman"/>
        </w:rPr>
        <w:t>卡</w:t>
      </w:r>
      <w:r w:rsidRPr="007F7AA4">
        <w:rPr>
          <w:rFonts w:eastAsiaTheme="majorEastAsia" w:cs="Times New Roman"/>
        </w:rPr>
        <w:t>1</w:t>
      </w:r>
      <w:r w:rsidRPr="007F7AA4">
        <w:rPr>
          <w:rFonts w:eastAsiaTheme="majorEastAsia" w:cs="Times New Roman"/>
        </w:rPr>
        <w:t>主卡移动</w:t>
      </w:r>
      <w:r w:rsidRPr="007F7AA4">
        <w:rPr>
          <w:rFonts w:eastAsiaTheme="majorEastAsia" w:cs="Times New Roman"/>
        </w:rPr>
        <w:t>SA+</w:t>
      </w:r>
      <w:r w:rsidRPr="007F7AA4">
        <w:rPr>
          <w:rFonts w:eastAsiaTheme="majorEastAsia" w:cs="Times New Roman"/>
        </w:rPr>
        <w:t>卡</w:t>
      </w:r>
      <w:r w:rsidRPr="007F7AA4">
        <w:rPr>
          <w:rFonts w:eastAsiaTheme="majorEastAsia" w:cs="Times New Roman"/>
        </w:rPr>
        <w:t>2</w:t>
      </w:r>
      <w:r w:rsidRPr="007F7AA4">
        <w:rPr>
          <w:rFonts w:eastAsiaTheme="majorEastAsia" w:cs="Times New Roman"/>
        </w:rPr>
        <w:t>副卡联通</w:t>
      </w:r>
      <w:r w:rsidRPr="007F7AA4">
        <w:rPr>
          <w:rFonts w:eastAsiaTheme="majorEastAsia" w:cs="Times New Roman"/>
        </w:rPr>
        <w:t>3G</w:t>
      </w:r>
      <w:r w:rsidRPr="007F7AA4">
        <w:rPr>
          <w:rFonts w:eastAsiaTheme="majorEastAsia" w:cs="Times New Roman"/>
        </w:rPr>
        <w:t>，</w:t>
      </w:r>
      <w:r w:rsidRPr="007F7AA4">
        <w:rPr>
          <w:rFonts w:eastAsiaTheme="majorEastAsia" w:cs="Times New Roman"/>
        </w:rPr>
        <w:t>PS</w:t>
      </w:r>
      <w:r w:rsidRPr="007F7AA4">
        <w:rPr>
          <w:rFonts w:eastAsiaTheme="majorEastAsia" w:cs="Times New Roman"/>
        </w:rPr>
        <w:t>态，</w:t>
      </w:r>
      <w:r w:rsidRPr="007F7AA4">
        <w:rPr>
          <w:rFonts w:eastAsiaTheme="majorEastAsia" w:cs="Times New Roman"/>
        </w:rPr>
        <w:t>MO</w:t>
      </w:r>
      <w:r w:rsidRPr="007F7AA4">
        <w:rPr>
          <w:rFonts w:eastAsiaTheme="majorEastAsia" w:cs="Times New Roman"/>
        </w:rPr>
        <w:t>卡</w:t>
      </w:r>
      <w:r w:rsidRPr="007F7AA4">
        <w:rPr>
          <w:rFonts w:eastAsiaTheme="majorEastAsia" w:cs="Times New Roman"/>
        </w:rPr>
        <w:t>1</w:t>
      </w:r>
      <w:r w:rsidRPr="007F7AA4">
        <w:rPr>
          <w:rFonts w:eastAsiaTheme="majorEastAsia" w:cs="Times New Roman"/>
        </w:rPr>
        <w:t>打</w:t>
      </w:r>
      <w:r w:rsidRPr="007F7AA4">
        <w:rPr>
          <w:rFonts w:eastAsiaTheme="majorEastAsia" w:cs="Times New Roman"/>
        </w:rPr>
        <w:t>MT</w:t>
      </w:r>
      <w:r w:rsidRPr="007F7AA4">
        <w:rPr>
          <w:rFonts w:eastAsiaTheme="majorEastAsia" w:cs="Times New Roman"/>
        </w:rPr>
        <w:t>卡</w:t>
      </w:r>
      <w:r w:rsidRPr="007F7AA4">
        <w:rPr>
          <w:rFonts w:eastAsiaTheme="majorEastAsia" w:cs="Times New Roman"/>
        </w:rPr>
        <w:t>2</w:t>
      </w:r>
      <w:r w:rsidRPr="007F7AA4">
        <w:rPr>
          <w:rFonts w:eastAsiaTheme="majorEastAsia" w:cs="Times New Roman"/>
        </w:rPr>
        <w:t>，</w:t>
      </w:r>
      <w:r w:rsidRPr="007F7AA4">
        <w:rPr>
          <w:rFonts w:eastAsiaTheme="majorEastAsia" w:cs="Times New Roman"/>
        </w:rPr>
        <w:t>MO</w:t>
      </w:r>
      <w:r w:rsidRPr="007F7AA4">
        <w:rPr>
          <w:rFonts w:eastAsiaTheme="majorEastAsia" w:cs="Times New Roman"/>
        </w:rPr>
        <w:t>卡</w:t>
      </w:r>
      <w:r w:rsidRPr="007F7AA4">
        <w:rPr>
          <w:rFonts w:eastAsiaTheme="majorEastAsia" w:cs="Times New Roman"/>
        </w:rPr>
        <w:t>1</w:t>
      </w:r>
      <w:r w:rsidRPr="007F7AA4">
        <w:rPr>
          <w:rFonts w:eastAsiaTheme="majorEastAsia" w:cs="Times New Roman"/>
        </w:rPr>
        <w:t>异常回落</w:t>
      </w:r>
      <w:r w:rsidRPr="007F7AA4">
        <w:rPr>
          <w:rFonts w:eastAsiaTheme="majorEastAsia" w:cs="Times New Roman"/>
        </w:rPr>
        <w:t>3G</w:t>
      </w:r>
      <w:r w:rsidRPr="007F7AA4">
        <w:rPr>
          <w:rFonts w:eastAsiaTheme="majorEastAsia" w:cs="Times New Roman"/>
        </w:rPr>
        <w:t>（</w:t>
      </w:r>
      <w:r w:rsidRPr="007F7AA4">
        <w:rPr>
          <w:rFonts w:eastAsiaTheme="majorEastAsia" w:cs="Times New Roman"/>
        </w:rPr>
        <w:t>Fail rate:1/3</w:t>
      </w:r>
      <w:r w:rsidRPr="007F7AA4">
        <w:rPr>
          <w:rFonts w:eastAsiaTheme="majorEastAsia" w:cs="Times New Roman"/>
        </w:rPr>
        <w:t>）</w:t>
      </w:r>
      <w:r w:rsidRPr="007F7AA4">
        <w:rPr>
          <w:rFonts w:eastAsiaTheme="majorEastAsia" w:cs="Times New Roman"/>
        </w:rPr>
        <w:t>_0428</w:t>
      </w:r>
    </w:p>
    <w:tbl>
      <w:tblPr>
        <w:tblStyle w:val="a7"/>
        <w:tblW w:w="0" w:type="auto"/>
        <w:tblLook w:val="04A0" w:firstRow="1" w:lastRow="0" w:firstColumn="1" w:lastColumn="0" w:noHBand="0" w:noVBand="1"/>
      </w:tblPr>
      <w:tblGrid>
        <w:gridCol w:w="13454"/>
      </w:tblGrid>
      <w:tr w:rsidR="00B044E8" w:rsidRPr="007F7AA4" w14:paraId="0E74087B" w14:textId="77777777" w:rsidTr="00B044E8">
        <w:tc>
          <w:tcPr>
            <w:tcW w:w="13454" w:type="dxa"/>
          </w:tcPr>
          <w:p w14:paraId="5E99475C" w14:textId="77777777" w:rsidR="00B044E8" w:rsidRPr="007F7AA4" w:rsidRDefault="00B044E8" w:rsidP="00B044E8">
            <w:pPr>
              <w:rPr>
                <w:rFonts w:eastAsiaTheme="majorEastAsia" w:cs="Times New Roman"/>
              </w:rPr>
            </w:pPr>
            <w:r w:rsidRPr="007F7AA4">
              <w:rPr>
                <w:rFonts w:eastAsiaTheme="majorEastAsia" w:cs="Times New Roman"/>
              </w:rPr>
              <w:t>Type Index Time Local Time Module Message Comment Time Differences</w:t>
            </w:r>
          </w:p>
          <w:p w14:paraId="39537C6C" w14:textId="77777777" w:rsidR="00B044E8" w:rsidRPr="007F7AA4" w:rsidRDefault="00B044E8" w:rsidP="00B044E8">
            <w:pPr>
              <w:rPr>
                <w:rFonts w:eastAsiaTheme="majorEastAsia" w:cs="Times New Roman"/>
              </w:rPr>
            </w:pPr>
            <w:r w:rsidRPr="007F7AA4">
              <w:rPr>
                <w:rFonts w:eastAsiaTheme="majorEastAsia" w:cs="Times New Roman"/>
              </w:rPr>
              <w:t>SYS 4200282 15272837 16:07:00:458 NIL [AT_RX p61,ch3]ATD18898582330;</w:t>
            </w:r>
          </w:p>
          <w:p w14:paraId="52D91991" w14:textId="77777777" w:rsidR="00B044E8" w:rsidRPr="007F7AA4" w:rsidRDefault="00B044E8" w:rsidP="00B044E8">
            <w:pPr>
              <w:rPr>
                <w:rFonts w:eastAsiaTheme="majorEastAsia" w:cs="Times New Roman"/>
              </w:rPr>
            </w:pPr>
            <w:r w:rsidRPr="007F7AA4">
              <w:rPr>
                <w:rFonts w:eastAsiaTheme="majorEastAsia" w:cs="Times New Roman"/>
              </w:rPr>
              <w:t>SIP 60 15273428 16:07:00:458 [MS-&gt;NW][P1][S1]INVITE tel:18898582330;phone-context=ims.mnc000.mcc460.3gppnetwork.org SIP/2.0</w:t>
            </w:r>
          </w:p>
          <w:p w14:paraId="6DB6C3D0" w14:textId="77777777" w:rsidR="00B044E8" w:rsidRPr="007F7AA4" w:rsidRDefault="00B044E8" w:rsidP="00B044E8">
            <w:pPr>
              <w:rPr>
                <w:rFonts w:eastAsiaTheme="majorEastAsia" w:cs="Times New Roman"/>
              </w:rPr>
            </w:pPr>
          </w:p>
          <w:p w14:paraId="1782F13C" w14:textId="77777777" w:rsidR="00B044E8" w:rsidRPr="007F7AA4" w:rsidRDefault="00B044E8" w:rsidP="00B044E8">
            <w:pPr>
              <w:rPr>
                <w:rFonts w:eastAsiaTheme="majorEastAsia" w:cs="Times New Roman"/>
              </w:rPr>
            </w:pPr>
            <w:r w:rsidRPr="007F7AA4">
              <w:rPr>
                <w:rFonts w:eastAsiaTheme="majorEastAsia" w:cs="Times New Roman"/>
              </w:rPr>
              <w:t>// MO</w:t>
            </w:r>
            <w:r w:rsidRPr="007F7AA4">
              <w:rPr>
                <w:rFonts w:eastAsiaTheme="majorEastAsia" w:cs="Times New Roman"/>
              </w:rPr>
              <w:t>卡</w:t>
            </w:r>
            <w:r w:rsidRPr="007F7AA4">
              <w:rPr>
                <w:rFonts w:eastAsiaTheme="majorEastAsia" w:cs="Times New Roman"/>
              </w:rPr>
              <w:t>1 5G SA</w:t>
            </w:r>
            <w:r w:rsidRPr="007F7AA4">
              <w:rPr>
                <w:rFonts w:eastAsiaTheme="majorEastAsia" w:cs="Times New Roman"/>
              </w:rPr>
              <w:t>模式下发起呼叫，网络重定向到</w:t>
            </w:r>
            <w:r w:rsidRPr="007F7AA4">
              <w:rPr>
                <w:rFonts w:eastAsiaTheme="majorEastAsia" w:cs="Times New Roman"/>
              </w:rPr>
              <w:t>LTE</w:t>
            </w:r>
          </w:p>
          <w:p w14:paraId="156D4937" w14:textId="77777777" w:rsidR="00B044E8" w:rsidRPr="007F7AA4" w:rsidRDefault="00B044E8" w:rsidP="00B044E8">
            <w:pPr>
              <w:rPr>
                <w:rFonts w:eastAsiaTheme="majorEastAsia" w:cs="Times New Roman"/>
              </w:rPr>
            </w:pPr>
            <w:r w:rsidRPr="007F7AA4">
              <w:rPr>
                <w:rFonts w:eastAsiaTheme="majorEastAsia" w:cs="Times New Roman"/>
              </w:rPr>
              <w:t>OTA 4206178 15274559 16:07:00:458 NRRC [NW-&gt;MS] NR_RRCRelease (NARFCN[504990], PCI[231]) (redirectedCarrierInfo[1], suspendConfig[0])</w:t>
            </w:r>
          </w:p>
          <w:p w14:paraId="1C9E8239" w14:textId="77777777" w:rsidR="00B044E8" w:rsidRPr="007F7AA4" w:rsidRDefault="00B044E8" w:rsidP="00B044E8">
            <w:pPr>
              <w:rPr>
                <w:rFonts w:eastAsiaTheme="majorEastAsia" w:cs="Times New Roman"/>
              </w:rPr>
            </w:pPr>
          </w:p>
          <w:p w14:paraId="07F683E0" w14:textId="77777777" w:rsidR="00B044E8" w:rsidRPr="007F7AA4" w:rsidRDefault="00B044E8" w:rsidP="00B044E8">
            <w:pPr>
              <w:rPr>
                <w:rFonts w:eastAsiaTheme="majorEastAsia" w:cs="Times New Roman"/>
                <w:b/>
                <w:color w:val="FF0000"/>
              </w:rPr>
            </w:pPr>
            <w:r w:rsidRPr="007F7AA4">
              <w:rPr>
                <w:rFonts w:eastAsiaTheme="majorEastAsia" w:cs="Times New Roman"/>
                <w:b/>
                <w:color w:val="FF0000"/>
                <w:highlight w:val="yellow"/>
              </w:rPr>
              <w:t xml:space="preserve">// </w:t>
            </w:r>
            <w:r w:rsidRPr="007F7AA4">
              <w:rPr>
                <w:rFonts w:eastAsiaTheme="majorEastAsia" w:cs="Times New Roman"/>
                <w:b/>
                <w:color w:val="FF0000"/>
                <w:highlight w:val="yellow"/>
              </w:rPr>
              <w:t>从</w:t>
            </w:r>
            <w:r w:rsidRPr="007F7AA4">
              <w:rPr>
                <w:rFonts w:eastAsiaTheme="majorEastAsia" w:cs="Times New Roman"/>
                <w:b/>
                <w:color w:val="FF0000"/>
                <w:highlight w:val="yellow"/>
              </w:rPr>
              <w:t>SA</w:t>
            </w:r>
            <w:r w:rsidRPr="007F7AA4">
              <w:rPr>
                <w:rFonts w:eastAsiaTheme="majorEastAsia" w:cs="Times New Roman"/>
                <w:b/>
                <w:color w:val="FF0000"/>
                <w:highlight w:val="yellow"/>
              </w:rPr>
              <w:t>网络</w:t>
            </w:r>
            <w:r w:rsidRPr="007F7AA4">
              <w:rPr>
                <w:rFonts w:eastAsiaTheme="majorEastAsia" w:cs="Times New Roman"/>
                <w:b/>
                <w:color w:val="FF0000"/>
                <w:highlight w:val="yellow"/>
              </w:rPr>
              <w:t>EPSFallBack</w:t>
            </w:r>
            <w:r w:rsidRPr="007F7AA4">
              <w:rPr>
                <w:rFonts w:eastAsiaTheme="majorEastAsia" w:cs="Times New Roman"/>
                <w:b/>
                <w:color w:val="FF0000"/>
                <w:highlight w:val="yellow"/>
              </w:rPr>
              <w:t>到</w:t>
            </w:r>
            <w:r w:rsidRPr="007F7AA4">
              <w:rPr>
                <w:rFonts w:eastAsiaTheme="majorEastAsia" w:cs="Times New Roman"/>
                <w:b/>
                <w:color w:val="FF0000"/>
                <w:highlight w:val="yellow"/>
              </w:rPr>
              <w:t>LTE</w:t>
            </w:r>
            <w:r w:rsidRPr="007F7AA4">
              <w:rPr>
                <w:rFonts w:eastAsiaTheme="majorEastAsia" w:cs="Times New Roman"/>
                <w:b/>
                <w:color w:val="FF0000"/>
                <w:highlight w:val="yellow"/>
              </w:rPr>
              <w:t>时，网络在</w:t>
            </w:r>
            <w:r w:rsidRPr="007F7AA4">
              <w:rPr>
                <w:rFonts w:eastAsiaTheme="majorEastAsia" w:cs="Times New Roman"/>
                <w:b/>
                <w:color w:val="FF0000"/>
                <w:highlight w:val="yellow"/>
              </w:rPr>
              <w:t>TAU ACCEPT</w:t>
            </w:r>
            <w:r w:rsidRPr="007F7AA4">
              <w:rPr>
                <w:rFonts w:eastAsiaTheme="majorEastAsia" w:cs="Times New Roman"/>
                <w:b/>
                <w:color w:val="FF0000"/>
                <w:highlight w:val="yellow"/>
              </w:rPr>
              <w:t>中携带了</w:t>
            </w:r>
            <w:r w:rsidRPr="007F7AA4">
              <w:rPr>
                <w:rFonts w:eastAsiaTheme="majorEastAsia" w:cs="Times New Roman"/>
                <w:b/>
                <w:color w:val="FF0000"/>
                <w:highlight w:val="yellow"/>
              </w:rPr>
              <w:t>*..0. .... = EBI(5): BEARER CONTEXT-INACTIV</w:t>
            </w:r>
            <w:r w:rsidRPr="007F7AA4">
              <w:rPr>
                <w:rFonts w:eastAsiaTheme="majorEastAsia" w:cs="Times New Roman"/>
                <w:b/>
                <w:color w:val="FF0000"/>
                <w:highlight w:val="yellow"/>
              </w:rPr>
              <w:t>，</w:t>
            </w:r>
            <w:r w:rsidRPr="007F7AA4">
              <w:rPr>
                <w:rFonts w:eastAsiaTheme="majorEastAsia" w:cs="Times New Roman"/>
                <w:b/>
                <w:color w:val="FF0000"/>
                <w:highlight w:val="yellow"/>
              </w:rPr>
              <w:t xml:space="preserve"> </w:t>
            </w:r>
            <w:r w:rsidRPr="007F7AA4">
              <w:rPr>
                <w:rFonts w:eastAsiaTheme="majorEastAsia" w:cs="Times New Roman"/>
                <w:b/>
                <w:color w:val="FF0000"/>
                <w:highlight w:val="yellow"/>
              </w:rPr>
              <w:t>导致</w:t>
            </w:r>
            <w:r w:rsidRPr="007F7AA4">
              <w:rPr>
                <w:rFonts w:eastAsiaTheme="majorEastAsia" w:cs="Times New Roman"/>
                <w:b/>
                <w:color w:val="FF0000"/>
                <w:highlight w:val="yellow"/>
              </w:rPr>
              <w:t>UE</w:t>
            </w:r>
            <w:r w:rsidRPr="007F7AA4">
              <w:rPr>
                <w:rFonts w:eastAsiaTheme="majorEastAsia" w:cs="Times New Roman"/>
                <w:b/>
                <w:color w:val="FF0000"/>
                <w:highlight w:val="yellow"/>
              </w:rPr>
              <w:t>的</w:t>
            </w:r>
            <w:r w:rsidRPr="007F7AA4">
              <w:rPr>
                <w:rFonts w:eastAsiaTheme="majorEastAsia" w:cs="Times New Roman"/>
                <w:b/>
                <w:color w:val="FF0000"/>
                <w:highlight w:val="yellow"/>
              </w:rPr>
              <w:t>IMS PDN</w:t>
            </w:r>
            <w:r w:rsidRPr="007F7AA4">
              <w:rPr>
                <w:rFonts w:eastAsiaTheme="majorEastAsia" w:cs="Times New Roman"/>
                <w:b/>
                <w:color w:val="FF0000"/>
                <w:highlight w:val="yellow"/>
              </w:rPr>
              <w:t>被去激活了。所以继续回落到</w:t>
            </w:r>
            <w:r w:rsidRPr="007F7AA4">
              <w:rPr>
                <w:rFonts w:eastAsiaTheme="majorEastAsia" w:cs="Times New Roman"/>
                <w:b/>
                <w:color w:val="FF0000"/>
                <w:highlight w:val="yellow"/>
              </w:rPr>
              <w:t>CS</w:t>
            </w:r>
            <w:r w:rsidRPr="007F7AA4">
              <w:rPr>
                <w:rFonts w:eastAsiaTheme="majorEastAsia" w:cs="Times New Roman"/>
                <w:b/>
                <w:color w:val="FF0000"/>
                <w:highlight w:val="yellow"/>
              </w:rPr>
              <w:t>域继续呼叫。</w:t>
            </w:r>
          </w:p>
          <w:p w14:paraId="172DE093" w14:textId="77777777" w:rsidR="00B044E8" w:rsidRPr="007F7AA4" w:rsidRDefault="00B044E8" w:rsidP="00B044E8">
            <w:pPr>
              <w:rPr>
                <w:rFonts w:eastAsiaTheme="majorEastAsia" w:cs="Times New Roman"/>
                <w:color w:val="FF0000"/>
              </w:rPr>
            </w:pPr>
            <w:r w:rsidRPr="007F7AA4">
              <w:rPr>
                <w:rFonts w:eastAsiaTheme="majorEastAsia" w:cs="Times New Roman"/>
              </w:rPr>
              <w:t>OTA</w:t>
            </w:r>
            <w:r w:rsidRPr="007F7AA4">
              <w:rPr>
                <w:rFonts w:eastAsiaTheme="majorEastAsia" w:cs="Times New Roman"/>
              </w:rPr>
              <w:tab/>
              <w:t>2167379</w:t>
            </w:r>
            <w:r w:rsidRPr="007F7AA4">
              <w:rPr>
                <w:rFonts w:eastAsiaTheme="majorEastAsia" w:cs="Times New Roman"/>
              </w:rPr>
              <w:tab/>
              <w:t>15278053</w:t>
            </w:r>
            <w:r w:rsidRPr="007F7AA4">
              <w:rPr>
                <w:rFonts w:eastAsiaTheme="majorEastAsia" w:cs="Times New Roman"/>
              </w:rPr>
              <w:tab/>
              <w:t>16:07:00:097</w:t>
            </w:r>
            <w:r w:rsidRPr="007F7AA4">
              <w:rPr>
                <w:rFonts w:eastAsiaTheme="majorEastAsia" w:cs="Times New Roman"/>
              </w:rPr>
              <w:tab/>
              <w:t>EMM_NASMSG</w:t>
            </w:r>
            <w:r w:rsidRPr="007F7AA4">
              <w:rPr>
                <w:rFonts w:eastAsiaTheme="majorEastAsia" w:cs="Times New Roman"/>
              </w:rPr>
              <w:tab/>
              <w:t>[MS-&gt;NW] EMM_Tracking_Area_Update_Request(EPS update type="EMM_UPDATE_TYPE_COMBINED_TAU", active flag="KAL_TRUE")</w:t>
            </w:r>
            <w:r w:rsidRPr="007F7AA4">
              <w:rPr>
                <w:rFonts w:eastAsiaTheme="majorEastAsia" w:cs="Times New Roman"/>
              </w:rPr>
              <w:tab/>
              <w:t>.1.. ....</w:t>
            </w:r>
            <w:r w:rsidRPr="007F7AA4">
              <w:rPr>
                <w:rFonts w:eastAsiaTheme="majorEastAsia" w:cs="Times New Roman"/>
                <w:color w:val="FF0000"/>
              </w:rPr>
              <w:t xml:space="preserve"> = EBI(6): BEARER CONTEXT-ACTIVE</w:t>
            </w:r>
          </w:p>
          <w:p w14:paraId="560D23B8" w14:textId="6D7553FC" w:rsidR="00B044E8" w:rsidRPr="007F7AA4" w:rsidRDefault="00B044E8" w:rsidP="00B044E8">
            <w:pPr>
              <w:rPr>
                <w:rFonts w:eastAsiaTheme="majorEastAsia" w:cs="Times New Roman"/>
                <w:color w:val="FF0000"/>
              </w:rPr>
            </w:pPr>
            <w:r w:rsidRPr="007F7AA4">
              <w:rPr>
                <w:rFonts w:eastAsiaTheme="majorEastAsia" w:cs="Times New Roman"/>
                <w:color w:val="FF0000"/>
              </w:rPr>
              <w:t>..1. .... = EBI(5): BEARER CONTEXT-ACTIVE</w:t>
            </w:r>
            <w:r w:rsidRPr="007F7AA4">
              <w:rPr>
                <w:rFonts w:eastAsiaTheme="majorEastAsia" w:cs="Times New Roman"/>
                <w:color w:val="FF0000"/>
              </w:rPr>
              <w:tab/>
              <w:t xml:space="preserve">  // TAU Request</w:t>
            </w:r>
            <w:r w:rsidRPr="007F7AA4">
              <w:rPr>
                <w:rFonts w:eastAsiaTheme="majorEastAsia" w:cs="Times New Roman"/>
                <w:color w:val="FF0000"/>
              </w:rPr>
              <w:t>中的</w:t>
            </w:r>
            <w:r w:rsidRPr="007F7AA4">
              <w:rPr>
                <w:rFonts w:eastAsiaTheme="majorEastAsia" w:cs="Times New Roman"/>
                <w:color w:val="FF0000"/>
              </w:rPr>
              <w:t>EBI6</w:t>
            </w:r>
            <w:r w:rsidRPr="007F7AA4">
              <w:rPr>
                <w:rFonts w:eastAsiaTheme="majorEastAsia" w:cs="Times New Roman"/>
                <w:color w:val="FF0000"/>
              </w:rPr>
              <w:t>为</w:t>
            </w:r>
            <w:r w:rsidRPr="007F7AA4">
              <w:rPr>
                <w:rFonts w:eastAsiaTheme="majorEastAsia" w:cs="Times New Roman"/>
                <w:color w:val="FF0000"/>
              </w:rPr>
              <w:t>Active</w:t>
            </w:r>
          </w:p>
          <w:p w14:paraId="51202C26" w14:textId="77777777" w:rsidR="00B044E8" w:rsidRPr="007F7AA4" w:rsidRDefault="00B044E8" w:rsidP="00B044E8">
            <w:pPr>
              <w:rPr>
                <w:rFonts w:eastAsiaTheme="majorEastAsia" w:cs="Times New Roman"/>
                <w:color w:val="FF0000"/>
              </w:rPr>
            </w:pPr>
            <w:r w:rsidRPr="007F7AA4">
              <w:rPr>
                <w:rFonts w:eastAsiaTheme="majorEastAsia" w:cs="Times New Roman"/>
              </w:rPr>
              <w:t>OTA</w:t>
            </w:r>
            <w:r w:rsidRPr="007F7AA4">
              <w:rPr>
                <w:rFonts w:eastAsiaTheme="majorEastAsia" w:cs="Times New Roman"/>
              </w:rPr>
              <w:tab/>
              <w:t>2173596</w:t>
            </w:r>
            <w:r w:rsidRPr="007F7AA4">
              <w:rPr>
                <w:rFonts w:eastAsiaTheme="majorEastAsia" w:cs="Times New Roman"/>
              </w:rPr>
              <w:tab/>
              <w:t>15283518</w:t>
            </w:r>
            <w:r w:rsidRPr="007F7AA4">
              <w:rPr>
                <w:rFonts w:eastAsiaTheme="majorEastAsia" w:cs="Times New Roman"/>
              </w:rPr>
              <w:tab/>
              <w:t>16:07:00:497</w:t>
            </w:r>
            <w:r w:rsidRPr="007F7AA4">
              <w:rPr>
                <w:rFonts w:eastAsiaTheme="majorEastAsia" w:cs="Times New Roman"/>
              </w:rPr>
              <w:tab/>
              <w:t>EMM_NASMSG</w:t>
            </w:r>
            <w:r w:rsidRPr="007F7AA4">
              <w:rPr>
                <w:rFonts w:eastAsiaTheme="majorEastAsia" w:cs="Times New Roman"/>
              </w:rPr>
              <w:tab/>
              <w:t>[NW-&gt;MS] EMM_Tracking_Area_Update_Accept(EPS update result="EMM_UPDATE_RESULT_COMBINED_UPDATED")</w:t>
            </w:r>
            <w:r w:rsidRPr="007F7AA4">
              <w:rPr>
                <w:rFonts w:eastAsiaTheme="majorEastAsia" w:cs="Times New Roman"/>
              </w:rPr>
              <w:tab/>
              <w:t>.1.. .... =</w:t>
            </w:r>
            <w:r w:rsidRPr="007F7AA4">
              <w:rPr>
                <w:rFonts w:eastAsiaTheme="majorEastAsia" w:cs="Times New Roman"/>
                <w:color w:val="FF0000"/>
              </w:rPr>
              <w:t xml:space="preserve"> EBI(6): BEARER CONTEXT-ACTIVE</w:t>
            </w:r>
          </w:p>
          <w:p w14:paraId="5A4A93A2" w14:textId="38D92A13" w:rsidR="00B044E8" w:rsidRPr="007F7AA4" w:rsidRDefault="00B044E8" w:rsidP="00B044E8">
            <w:pPr>
              <w:rPr>
                <w:rFonts w:eastAsiaTheme="majorEastAsia" w:cs="Times New Roman"/>
                <w:color w:val="FF0000"/>
              </w:rPr>
            </w:pPr>
            <w:r w:rsidRPr="007F7AA4">
              <w:rPr>
                <w:rFonts w:eastAsiaTheme="majorEastAsia" w:cs="Times New Roman"/>
                <w:color w:val="FF0000"/>
              </w:rPr>
              <w:t>..0. .... = EBI(5): BEARER CONTEXT-INACTIV</w:t>
            </w:r>
            <w:r w:rsidRPr="007F7AA4">
              <w:rPr>
                <w:rFonts w:eastAsiaTheme="majorEastAsia" w:cs="Times New Roman"/>
                <w:color w:val="FF0000"/>
              </w:rPr>
              <w:tab/>
              <w:t>// TAU Accept</w:t>
            </w:r>
            <w:r w:rsidRPr="007F7AA4">
              <w:rPr>
                <w:rFonts w:eastAsiaTheme="majorEastAsia" w:cs="Times New Roman"/>
                <w:color w:val="FF0000"/>
              </w:rPr>
              <w:t>消息中将</w:t>
            </w:r>
            <w:r w:rsidRPr="007F7AA4">
              <w:rPr>
                <w:rFonts w:eastAsiaTheme="majorEastAsia" w:cs="Times New Roman"/>
                <w:color w:val="FF0000"/>
              </w:rPr>
              <w:t>EBI6</w:t>
            </w:r>
            <w:r w:rsidRPr="007F7AA4">
              <w:rPr>
                <w:rFonts w:eastAsiaTheme="majorEastAsia" w:cs="Times New Roman"/>
                <w:color w:val="FF0000"/>
              </w:rPr>
              <w:t>的状态修改为</w:t>
            </w:r>
            <w:r w:rsidRPr="007F7AA4">
              <w:rPr>
                <w:rFonts w:eastAsiaTheme="majorEastAsia" w:cs="Times New Roman"/>
                <w:color w:val="FF0000"/>
              </w:rPr>
              <w:t>Inactive</w:t>
            </w:r>
            <w:r w:rsidRPr="007F7AA4">
              <w:rPr>
                <w:rFonts w:eastAsiaTheme="majorEastAsia" w:cs="Times New Roman"/>
                <w:color w:val="FF0000"/>
              </w:rPr>
              <w:t>，指示网络已经去激活了</w:t>
            </w:r>
            <w:r w:rsidRPr="007F7AA4">
              <w:rPr>
                <w:rFonts w:eastAsiaTheme="majorEastAsia" w:cs="Times New Roman"/>
                <w:color w:val="FF0000"/>
              </w:rPr>
              <w:t>IMS PDN</w:t>
            </w:r>
          </w:p>
          <w:p w14:paraId="7A0E81EB" w14:textId="77777777" w:rsidR="00B044E8" w:rsidRPr="007F7AA4" w:rsidRDefault="00B044E8" w:rsidP="00B044E8">
            <w:pPr>
              <w:rPr>
                <w:rFonts w:eastAsiaTheme="majorEastAsia" w:cs="Times New Roman"/>
              </w:rPr>
            </w:pPr>
            <w:r w:rsidRPr="007F7AA4">
              <w:rPr>
                <w:rFonts w:eastAsiaTheme="majorEastAsia" w:cs="Times New Roman"/>
              </w:rPr>
              <w:t>OTA</w:t>
            </w:r>
            <w:r w:rsidRPr="007F7AA4">
              <w:rPr>
                <w:rFonts w:eastAsiaTheme="majorEastAsia" w:cs="Times New Roman"/>
              </w:rPr>
              <w:tab/>
              <w:t>2174031</w:t>
            </w:r>
            <w:r w:rsidRPr="007F7AA4">
              <w:rPr>
                <w:rFonts w:eastAsiaTheme="majorEastAsia" w:cs="Times New Roman"/>
              </w:rPr>
              <w:tab/>
              <w:t>15283556</w:t>
            </w:r>
            <w:r w:rsidRPr="007F7AA4">
              <w:rPr>
                <w:rFonts w:eastAsiaTheme="majorEastAsia" w:cs="Times New Roman"/>
              </w:rPr>
              <w:tab/>
              <w:t>16:07:00:497</w:t>
            </w:r>
            <w:r w:rsidRPr="007F7AA4">
              <w:rPr>
                <w:rFonts w:eastAsiaTheme="majorEastAsia" w:cs="Times New Roman"/>
              </w:rPr>
              <w:tab/>
              <w:t>EMM_NASMSG</w:t>
            </w:r>
            <w:r w:rsidRPr="007F7AA4">
              <w:rPr>
                <w:rFonts w:eastAsiaTheme="majorEastAsia" w:cs="Times New Roman"/>
              </w:rPr>
              <w:tab/>
              <w:t>[MS-&gt;NW] EMM_Tracking_Area_Update_Complete</w:t>
            </w:r>
            <w:r w:rsidRPr="007F7AA4">
              <w:rPr>
                <w:rFonts w:eastAsiaTheme="majorEastAsia" w:cs="Times New Roman"/>
              </w:rPr>
              <w:tab/>
            </w:r>
            <w:r w:rsidRPr="007F7AA4">
              <w:rPr>
                <w:rFonts w:eastAsiaTheme="majorEastAsia" w:cs="Times New Roman"/>
              </w:rPr>
              <w:tab/>
            </w:r>
          </w:p>
          <w:p w14:paraId="199B0CEF" w14:textId="77777777" w:rsidR="00B044E8" w:rsidRPr="007F7AA4" w:rsidRDefault="00B044E8" w:rsidP="00B044E8">
            <w:pPr>
              <w:rPr>
                <w:rFonts w:eastAsiaTheme="majorEastAsia" w:cs="Times New Roman"/>
              </w:rPr>
            </w:pPr>
          </w:p>
          <w:p w14:paraId="6C4BEA57" w14:textId="77777777" w:rsidR="00B044E8" w:rsidRPr="007F7AA4" w:rsidRDefault="00B044E8" w:rsidP="00B044E8">
            <w:pPr>
              <w:rPr>
                <w:rFonts w:eastAsiaTheme="majorEastAsia" w:cs="Times New Roman"/>
                <w:color w:val="FF0000"/>
              </w:rPr>
            </w:pPr>
            <w:r w:rsidRPr="007F7AA4">
              <w:rPr>
                <w:rFonts w:eastAsiaTheme="majorEastAsia" w:cs="Times New Roman"/>
                <w:color w:val="FF0000"/>
                <w:highlight w:val="yellow"/>
              </w:rPr>
              <w:t xml:space="preserve">// </w:t>
            </w:r>
            <w:r w:rsidRPr="007F7AA4">
              <w:rPr>
                <w:rFonts w:eastAsiaTheme="majorEastAsia" w:cs="Times New Roman"/>
                <w:color w:val="FF0000"/>
                <w:highlight w:val="yellow"/>
              </w:rPr>
              <w:t>回落至</w:t>
            </w:r>
            <w:r w:rsidRPr="007F7AA4">
              <w:rPr>
                <w:rFonts w:eastAsiaTheme="majorEastAsia" w:cs="Times New Roman"/>
                <w:color w:val="FF0000"/>
                <w:highlight w:val="yellow"/>
              </w:rPr>
              <w:t>LTE</w:t>
            </w:r>
            <w:r w:rsidRPr="007F7AA4">
              <w:rPr>
                <w:rFonts w:eastAsiaTheme="majorEastAsia" w:cs="Times New Roman"/>
                <w:color w:val="FF0000"/>
                <w:highlight w:val="yellow"/>
              </w:rPr>
              <w:t>后，发现当前</w:t>
            </w:r>
            <w:r w:rsidRPr="007F7AA4">
              <w:rPr>
                <w:rFonts w:eastAsiaTheme="majorEastAsia" w:cs="Times New Roman"/>
                <w:color w:val="FF0000"/>
                <w:highlight w:val="yellow"/>
              </w:rPr>
              <w:t>IMS</w:t>
            </w:r>
            <w:r w:rsidRPr="007F7AA4">
              <w:rPr>
                <w:rFonts w:eastAsiaTheme="majorEastAsia" w:cs="Times New Roman"/>
                <w:color w:val="FF0000"/>
                <w:highlight w:val="yellow"/>
              </w:rPr>
              <w:t>未注册，需要继续回落到</w:t>
            </w:r>
            <w:r w:rsidRPr="007F7AA4">
              <w:rPr>
                <w:rFonts w:eastAsiaTheme="majorEastAsia" w:cs="Times New Roman"/>
                <w:color w:val="FF0000"/>
                <w:highlight w:val="yellow"/>
              </w:rPr>
              <w:t>CS</w:t>
            </w:r>
            <w:r w:rsidRPr="007F7AA4">
              <w:rPr>
                <w:rFonts w:eastAsiaTheme="majorEastAsia" w:cs="Times New Roman"/>
                <w:color w:val="FF0000"/>
                <w:highlight w:val="yellow"/>
              </w:rPr>
              <w:t>域进行呼叫</w:t>
            </w:r>
          </w:p>
          <w:p w14:paraId="3769EA51" w14:textId="77777777" w:rsidR="00B044E8" w:rsidRPr="007F7AA4" w:rsidRDefault="00B044E8" w:rsidP="00B044E8">
            <w:pPr>
              <w:rPr>
                <w:rFonts w:eastAsiaTheme="majorEastAsia" w:cs="Times New Roman"/>
              </w:rPr>
            </w:pPr>
            <w:r w:rsidRPr="007F7AA4">
              <w:rPr>
                <w:rFonts w:eastAsiaTheme="majorEastAsia" w:cs="Times New Roman"/>
              </w:rPr>
              <w:t>PS 4234141 15284569 16:07:01:260 VDM_ADS [VDM ADS] ADS algo: IMS domain not allowed (IMS domain unregistered)</w:t>
            </w:r>
          </w:p>
          <w:p w14:paraId="754EEFAD" w14:textId="77777777" w:rsidR="00B044E8" w:rsidRPr="007F7AA4" w:rsidRDefault="00B044E8" w:rsidP="00B044E8">
            <w:pPr>
              <w:rPr>
                <w:rFonts w:eastAsiaTheme="majorEastAsia" w:cs="Times New Roman"/>
              </w:rPr>
            </w:pPr>
            <w:r w:rsidRPr="007F7AA4">
              <w:rPr>
                <w:rFonts w:eastAsiaTheme="majorEastAsia" w:cs="Times New Roman"/>
              </w:rPr>
              <w:t>PS 4234145 15284569 16:07:01:260 VDM_ADS [VDM ADS] ADS algo: LTE IMS domain is not allowed to use</w:t>
            </w:r>
          </w:p>
          <w:p w14:paraId="704DC046" w14:textId="77777777" w:rsidR="00B044E8" w:rsidRPr="007F7AA4" w:rsidRDefault="00B044E8" w:rsidP="00B044E8">
            <w:pPr>
              <w:rPr>
                <w:rFonts w:eastAsiaTheme="majorEastAsia" w:cs="Times New Roman"/>
              </w:rPr>
            </w:pPr>
            <w:r w:rsidRPr="007F7AA4">
              <w:rPr>
                <w:rFonts w:eastAsiaTheme="majorEastAsia" w:cs="Times New Roman"/>
              </w:rPr>
              <w:t>OTA 4234843 15284585 16:07:01:260 EMM_NASMSG [MS-&gt;NW] EMM_Extended_Service_Request(service type="MO_CSFB", CSFB response="CSFB_UNUSED")</w:t>
            </w:r>
          </w:p>
          <w:p w14:paraId="71D62427" w14:textId="77777777" w:rsidR="00B044E8" w:rsidRPr="007F7AA4" w:rsidRDefault="00B044E8" w:rsidP="00B044E8">
            <w:pPr>
              <w:rPr>
                <w:rFonts w:eastAsiaTheme="majorEastAsia" w:cs="Times New Roman"/>
              </w:rPr>
            </w:pPr>
          </w:p>
          <w:p w14:paraId="3F35ED92" w14:textId="77777777" w:rsidR="00B044E8" w:rsidRPr="007F7AA4" w:rsidRDefault="00B044E8" w:rsidP="00B044E8">
            <w:pPr>
              <w:rPr>
                <w:rFonts w:eastAsiaTheme="majorEastAsia" w:cs="Times New Roman"/>
              </w:rPr>
            </w:pPr>
            <w:r w:rsidRPr="007F7AA4">
              <w:rPr>
                <w:rFonts w:eastAsiaTheme="majorEastAsia" w:cs="Times New Roman"/>
              </w:rPr>
              <w:t xml:space="preserve">// </w:t>
            </w:r>
            <w:r w:rsidRPr="007F7AA4">
              <w:rPr>
                <w:rFonts w:eastAsiaTheme="majorEastAsia" w:cs="Times New Roman"/>
              </w:rPr>
              <w:t>回落至</w:t>
            </w:r>
            <w:r w:rsidRPr="007F7AA4">
              <w:rPr>
                <w:rFonts w:eastAsiaTheme="majorEastAsia" w:cs="Times New Roman"/>
              </w:rPr>
              <w:t>CS</w:t>
            </w:r>
            <w:r w:rsidRPr="007F7AA4">
              <w:rPr>
                <w:rFonts w:eastAsiaTheme="majorEastAsia" w:cs="Times New Roman"/>
              </w:rPr>
              <w:t>域</w:t>
            </w:r>
          </w:p>
          <w:p w14:paraId="12E7C831" w14:textId="77777777" w:rsidR="00B044E8" w:rsidRPr="007F7AA4" w:rsidRDefault="00B044E8" w:rsidP="00B044E8">
            <w:pPr>
              <w:rPr>
                <w:rFonts w:eastAsiaTheme="majorEastAsia" w:cs="Times New Roman"/>
              </w:rPr>
            </w:pPr>
            <w:r w:rsidRPr="007F7AA4">
              <w:rPr>
                <w:rFonts w:eastAsiaTheme="majorEastAsia" w:cs="Times New Roman"/>
              </w:rPr>
              <w:t>OTA 4237669 15285485 16:07:01:260 ERRC_CONN [NW-&gt;MS] ERRC_RRCConnectionRelease(EARFCN[1300], PCI[262])(cause:[ReleaseCause_other], redirectInfo:[1])</w:t>
            </w:r>
          </w:p>
          <w:p w14:paraId="60F7C495" w14:textId="77777777" w:rsidR="00B044E8" w:rsidRPr="007F7AA4" w:rsidRDefault="00B044E8" w:rsidP="00B044E8">
            <w:pPr>
              <w:rPr>
                <w:rFonts w:eastAsiaTheme="majorEastAsia" w:cs="Times New Roman"/>
              </w:rPr>
            </w:pPr>
            <w:r w:rsidRPr="007F7AA4">
              <w:rPr>
                <w:rFonts w:eastAsiaTheme="majorEastAsia" w:cs="Times New Roman"/>
              </w:rPr>
              <w:t>OTA 4273204 15337820 16:07:04:666 CC [MS-&gt;NW] CC__SETUP</w:t>
            </w:r>
          </w:p>
          <w:p w14:paraId="1C3D7E98" w14:textId="77777777" w:rsidR="00B044E8" w:rsidRPr="007F7AA4" w:rsidRDefault="00B044E8" w:rsidP="00B044E8">
            <w:pPr>
              <w:rPr>
                <w:rFonts w:eastAsiaTheme="majorEastAsia" w:cs="Times New Roman"/>
              </w:rPr>
            </w:pPr>
            <w:r w:rsidRPr="007F7AA4">
              <w:rPr>
                <w:rFonts w:eastAsiaTheme="majorEastAsia" w:cs="Times New Roman"/>
              </w:rPr>
              <w:t>OTA 4277865 15348853 16:07:05:266 CC [NW-&gt;MS] CC__CALL_PROCEEDING</w:t>
            </w:r>
          </w:p>
          <w:p w14:paraId="7E2E475C" w14:textId="77777777" w:rsidR="00B044E8" w:rsidRPr="007F7AA4" w:rsidRDefault="00B044E8" w:rsidP="00B044E8">
            <w:pPr>
              <w:rPr>
                <w:rFonts w:eastAsiaTheme="majorEastAsia" w:cs="Times New Roman"/>
              </w:rPr>
            </w:pPr>
            <w:r w:rsidRPr="007F7AA4">
              <w:rPr>
                <w:rFonts w:eastAsiaTheme="majorEastAsia" w:cs="Times New Roman"/>
              </w:rPr>
              <w:t>OTA 4295225 15387376 16:07:07:666 CC [NW-&gt;MS] CC__ALERTING</w:t>
            </w:r>
          </w:p>
          <w:p w14:paraId="507492D3" w14:textId="77777777" w:rsidR="00B044E8" w:rsidRPr="007F7AA4" w:rsidRDefault="00B044E8" w:rsidP="00B044E8">
            <w:pPr>
              <w:rPr>
                <w:rFonts w:eastAsiaTheme="majorEastAsia" w:cs="Times New Roman"/>
              </w:rPr>
            </w:pPr>
            <w:r w:rsidRPr="007F7AA4">
              <w:rPr>
                <w:rFonts w:eastAsiaTheme="majorEastAsia" w:cs="Times New Roman"/>
              </w:rPr>
              <w:t>OTA 4322883 15451775 16:07:11:866 CC [NW-&gt;MS] CC__CONNECT</w:t>
            </w:r>
          </w:p>
          <w:p w14:paraId="233192FA" w14:textId="77777777" w:rsidR="00B044E8" w:rsidRPr="007F7AA4" w:rsidRDefault="00B044E8" w:rsidP="00B044E8">
            <w:pPr>
              <w:rPr>
                <w:rFonts w:eastAsiaTheme="majorEastAsia" w:cs="Times New Roman"/>
              </w:rPr>
            </w:pPr>
            <w:r w:rsidRPr="007F7AA4">
              <w:rPr>
                <w:rFonts w:eastAsiaTheme="majorEastAsia" w:cs="Times New Roman"/>
              </w:rPr>
              <w:t>OTA 4322886 15451775 16:07:11:866 CC [MS-&gt;NW] CC__CONNECT_ACKNOWLEDGE</w:t>
            </w:r>
          </w:p>
          <w:p w14:paraId="3FE050FE" w14:textId="77777777" w:rsidR="00B044E8" w:rsidRPr="007F7AA4" w:rsidRDefault="00B044E8" w:rsidP="00B044E8">
            <w:pPr>
              <w:rPr>
                <w:rFonts w:eastAsiaTheme="majorEastAsia" w:cs="Times New Roman"/>
              </w:rPr>
            </w:pPr>
            <w:r w:rsidRPr="007F7AA4">
              <w:rPr>
                <w:rFonts w:eastAsiaTheme="majorEastAsia" w:cs="Times New Roman"/>
              </w:rPr>
              <w:lastRenderedPageBreak/>
              <w:t>OTA 4380248 15559736 16:07:18:866 CC [MS-&gt;NW] CC__DISCONNECT</w:t>
            </w:r>
          </w:p>
          <w:p w14:paraId="1B9007C1" w14:textId="77777777" w:rsidR="00B044E8" w:rsidRPr="007F7AA4" w:rsidRDefault="00B044E8" w:rsidP="00B044E8">
            <w:pPr>
              <w:rPr>
                <w:rFonts w:eastAsiaTheme="majorEastAsia" w:cs="Times New Roman"/>
              </w:rPr>
            </w:pPr>
            <w:r w:rsidRPr="007F7AA4">
              <w:rPr>
                <w:rFonts w:eastAsiaTheme="majorEastAsia" w:cs="Times New Roman"/>
              </w:rPr>
              <w:t>OTA 4381959 15562968 16:07:19:066 CC [NW-&gt;MS] CC__RELEASE</w:t>
            </w:r>
          </w:p>
          <w:p w14:paraId="16351BB1" w14:textId="7F8624AB" w:rsidR="00B044E8" w:rsidRPr="007F7AA4" w:rsidRDefault="00B044E8" w:rsidP="00B044E8">
            <w:pPr>
              <w:rPr>
                <w:rFonts w:eastAsiaTheme="majorEastAsia" w:cs="Times New Roman"/>
              </w:rPr>
            </w:pPr>
            <w:r w:rsidRPr="007F7AA4">
              <w:rPr>
                <w:rFonts w:eastAsiaTheme="majorEastAsia" w:cs="Times New Roman"/>
              </w:rPr>
              <w:t>OTA 4381967 15562969 16:07:19:066 CC [MS-&gt;NW] CC__RELEASE_COMPLETE</w:t>
            </w:r>
          </w:p>
        </w:tc>
      </w:tr>
    </w:tbl>
    <w:p w14:paraId="20CD1C70" w14:textId="77777777" w:rsidR="00E14650" w:rsidRDefault="00E14650" w:rsidP="00E14650">
      <w:pPr>
        <w:pStyle w:val="3"/>
        <w:spacing w:before="156" w:after="156"/>
      </w:pPr>
      <w:bookmarkStart w:id="44" w:name="_Toc87714627"/>
      <w:r>
        <w:rPr>
          <w:rFonts w:hint="eastAsia"/>
        </w:rPr>
        <w:lastRenderedPageBreak/>
        <w:t>SA</w:t>
      </w:r>
      <w:r>
        <w:rPr>
          <w:rFonts w:hint="eastAsia"/>
        </w:rPr>
        <w:t>发起紧急呼叫结束后返回</w:t>
      </w:r>
      <w:r>
        <w:rPr>
          <w:rFonts w:hint="eastAsia"/>
        </w:rPr>
        <w:t>SA</w:t>
      </w:r>
      <w:r>
        <w:rPr>
          <w:rFonts w:hint="eastAsia"/>
        </w:rPr>
        <w:t>导致掉</w:t>
      </w:r>
    </w:p>
    <w:p w14:paraId="77C8A576" w14:textId="77777777" w:rsidR="00E14650" w:rsidRDefault="00E14650" w:rsidP="00E14650">
      <w:r>
        <w:rPr>
          <w:rFonts w:hint="eastAsia"/>
        </w:rPr>
        <w:t>电信卡专属问题。问题发生时间：</w:t>
      </w:r>
      <w:r>
        <w:rPr>
          <w:rFonts w:hint="eastAsia"/>
        </w:rPr>
        <w:t>2</w:t>
      </w:r>
      <w:r>
        <w:t>021</w:t>
      </w:r>
      <w:r>
        <w:rPr>
          <w:rFonts w:hint="eastAsia"/>
        </w:rPr>
        <w:t>-</w:t>
      </w:r>
      <w:r>
        <w:t>11</w:t>
      </w:r>
      <w:r>
        <w:rPr>
          <w:rFonts w:hint="eastAsia"/>
        </w:rPr>
        <w:t>-</w:t>
      </w:r>
      <w:r>
        <w:t>18</w:t>
      </w:r>
    </w:p>
    <w:p w14:paraId="6780A995" w14:textId="77777777" w:rsidR="00E14650" w:rsidRDefault="00E14650" w:rsidP="00E14650">
      <w:pPr>
        <w:pStyle w:val="3"/>
        <w:spacing w:before="156" w:after="156"/>
      </w:pPr>
      <w:r>
        <w:rPr>
          <w:rFonts w:hint="eastAsia"/>
        </w:rPr>
        <w:t>开关</w:t>
      </w:r>
      <w:r>
        <w:rPr>
          <w:rFonts w:hint="eastAsia"/>
        </w:rPr>
        <w:t>5G</w:t>
      </w:r>
      <w:r>
        <w:rPr>
          <w:rFonts w:hint="eastAsia"/>
        </w:rPr>
        <w:t>主卡掉</w:t>
      </w:r>
      <w:r>
        <w:rPr>
          <w:rFonts w:hint="eastAsia"/>
        </w:rPr>
        <w:t>VoLTE</w:t>
      </w:r>
    </w:p>
    <w:p w14:paraId="4DF6B3F0" w14:textId="77777777" w:rsidR="00E14650" w:rsidRPr="00BF43B7" w:rsidRDefault="00E14650" w:rsidP="00E14650">
      <w:r>
        <w:rPr>
          <w:rFonts w:hint="eastAsia"/>
        </w:rPr>
        <w:t>联通卡在开关</w:t>
      </w:r>
      <w:r>
        <w:t>5</w:t>
      </w:r>
      <w:r>
        <w:rPr>
          <w:rFonts w:hint="eastAsia"/>
        </w:rPr>
        <w:t>G</w:t>
      </w:r>
      <w:r>
        <w:rPr>
          <w:rFonts w:hint="eastAsia"/>
        </w:rPr>
        <w:t>操作过程中，当打开</w:t>
      </w:r>
      <w:r>
        <w:rPr>
          <w:rFonts w:hint="eastAsia"/>
        </w:rPr>
        <w:t>5G</w:t>
      </w:r>
      <w:r>
        <w:rPr>
          <w:rFonts w:hint="eastAsia"/>
        </w:rPr>
        <w:t>开关后，</w:t>
      </w:r>
      <w:r>
        <w:rPr>
          <w:rFonts w:hint="eastAsia"/>
        </w:rPr>
        <w:t>UE</w:t>
      </w:r>
      <w:r>
        <w:rPr>
          <w:rFonts w:hint="eastAsia"/>
        </w:rPr>
        <w:t>回到</w:t>
      </w:r>
      <w:r>
        <w:rPr>
          <w:rFonts w:hint="eastAsia"/>
        </w:rPr>
        <w:t>5G</w:t>
      </w:r>
      <w:r>
        <w:t xml:space="preserve"> </w:t>
      </w:r>
      <w:r>
        <w:rPr>
          <w:rFonts w:hint="eastAsia"/>
        </w:rPr>
        <w:t>SA</w:t>
      </w:r>
      <w:r>
        <w:rPr>
          <w:rFonts w:hint="eastAsia"/>
        </w:rPr>
        <w:t>，发起重注册，网络在</w:t>
      </w:r>
      <w:r>
        <w:t>Registration Accept</w:t>
      </w:r>
      <w:r>
        <w:rPr>
          <w:rFonts w:hint="eastAsia"/>
        </w:rPr>
        <w:t>消息中将</w:t>
      </w:r>
      <w:r>
        <w:rPr>
          <w:rFonts w:hint="eastAsia"/>
        </w:rPr>
        <w:t>IMS</w:t>
      </w:r>
      <w:r>
        <w:t xml:space="preserve"> </w:t>
      </w:r>
      <w:r>
        <w:rPr>
          <w:rFonts w:hint="eastAsia"/>
        </w:rPr>
        <w:t>PDU</w:t>
      </w:r>
      <w:r>
        <w:rPr>
          <w:rFonts w:hint="eastAsia"/>
        </w:rPr>
        <w:t>的</w:t>
      </w:r>
      <w:r>
        <w:rPr>
          <w:rFonts w:hint="eastAsia"/>
        </w:rPr>
        <w:t>PSI</w:t>
      </w:r>
      <w:r>
        <w:rPr>
          <w:rFonts w:hint="eastAsia"/>
        </w:rPr>
        <w:t>状态设置为</w:t>
      </w:r>
      <w:r>
        <w:rPr>
          <w:rFonts w:hint="eastAsia"/>
        </w:rPr>
        <w:t>0</w:t>
      </w:r>
      <w:r>
        <w:rPr>
          <w:rFonts w:hint="eastAsia"/>
        </w:rPr>
        <w:t>，导致</w:t>
      </w:r>
      <w:r>
        <w:rPr>
          <w:rFonts w:hint="eastAsia"/>
        </w:rPr>
        <w:t>IMS</w:t>
      </w:r>
      <w:r>
        <w:rPr>
          <w:rFonts w:hint="eastAsia"/>
        </w:rPr>
        <w:t>注册状态被隐式去激活。</w:t>
      </w:r>
    </w:p>
    <w:p w14:paraId="0C61CCDE" w14:textId="77777777" w:rsidR="00E14650" w:rsidRPr="00BF43B7" w:rsidRDefault="00C7676F" w:rsidP="00E14650">
      <w:pPr>
        <w:rPr>
          <w:rFonts w:eastAsiaTheme="majorEastAsia" w:cs="Times New Roman"/>
        </w:rPr>
      </w:pPr>
      <w:hyperlink r:id="rId42" w:history="1">
        <w:r w:rsidR="00E14650" w:rsidRPr="00BF43B7">
          <w:rPr>
            <w:rFonts w:eastAsiaTheme="majorEastAsia" w:cs="Times New Roman"/>
          </w:rPr>
          <w:t>PSYCHE-6006</w:t>
        </w:r>
      </w:hyperlink>
      <w:r w:rsidR="00E14650">
        <w:rPr>
          <w:rFonts w:eastAsiaTheme="majorEastAsia" w:cs="Times New Roman" w:hint="eastAsia"/>
        </w:rPr>
        <w:t xml:space="preserve"> </w:t>
      </w:r>
      <w:r w:rsidR="00E14650" w:rsidRPr="00BF43B7">
        <w:rPr>
          <w:rFonts w:eastAsiaTheme="majorEastAsia" w:cs="Times New Roman"/>
        </w:rPr>
        <w:t>FT_L3A_GuangZhou_5G</w:t>
      </w:r>
      <w:r w:rsidR="00E14650" w:rsidRPr="00BF43B7">
        <w:rPr>
          <w:rFonts w:eastAsiaTheme="majorEastAsia" w:cs="Times New Roman"/>
        </w:rPr>
        <w:t>静态功能测试</w:t>
      </w:r>
      <w:r w:rsidR="00E14650" w:rsidRPr="00BF43B7">
        <w:rPr>
          <w:rFonts w:eastAsiaTheme="majorEastAsia" w:cs="Times New Roman"/>
        </w:rPr>
        <w:t>_</w:t>
      </w:r>
      <w:r w:rsidR="00E14650" w:rsidRPr="00BF43B7">
        <w:rPr>
          <w:rFonts w:eastAsiaTheme="majorEastAsia" w:cs="Times New Roman"/>
        </w:rPr>
        <w:t>卡</w:t>
      </w:r>
      <w:r w:rsidR="00E14650" w:rsidRPr="00BF43B7">
        <w:rPr>
          <w:rFonts w:eastAsiaTheme="majorEastAsia" w:cs="Times New Roman"/>
        </w:rPr>
        <w:t>1</w:t>
      </w:r>
      <w:r w:rsidR="00E14650" w:rsidRPr="00BF43B7">
        <w:rPr>
          <w:rFonts w:eastAsiaTheme="majorEastAsia" w:cs="Times New Roman"/>
        </w:rPr>
        <w:t>副卡</w:t>
      </w:r>
      <w:r w:rsidR="00E14650" w:rsidRPr="00BF43B7">
        <w:rPr>
          <w:rFonts w:eastAsiaTheme="majorEastAsia" w:cs="Times New Roman"/>
        </w:rPr>
        <w:t xml:space="preserve"> CU 4V+</w:t>
      </w:r>
      <w:r w:rsidR="00E14650" w:rsidRPr="00BF43B7">
        <w:rPr>
          <w:rFonts w:eastAsiaTheme="majorEastAsia" w:cs="Times New Roman"/>
        </w:rPr>
        <w:t>卡</w:t>
      </w:r>
      <w:r w:rsidR="00E14650" w:rsidRPr="00BF43B7">
        <w:rPr>
          <w:rFonts w:eastAsiaTheme="majorEastAsia" w:cs="Times New Roman"/>
        </w:rPr>
        <w:t>2</w:t>
      </w:r>
      <w:r w:rsidR="00E14650" w:rsidRPr="00BF43B7">
        <w:rPr>
          <w:rFonts w:eastAsiaTheme="majorEastAsia" w:cs="Times New Roman"/>
        </w:rPr>
        <w:t>主卡</w:t>
      </w:r>
      <w:r w:rsidR="00E14650" w:rsidRPr="00BF43B7">
        <w:rPr>
          <w:rFonts w:eastAsiaTheme="majorEastAsia" w:cs="Times New Roman"/>
        </w:rPr>
        <w:t xml:space="preserve">CU SA </w:t>
      </w:r>
      <w:r w:rsidR="00E14650" w:rsidRPr="00BF43B7">
        <w:rPr>
          <w:rFonts w:eastAsiaTheme="majorEastAsia" w:cs="Times New Roman"/>
        </w:rPr>
        <w:t>，开关</w:t>
      </w:r>
      <w:r w:rsidR="00E14650" w:rsidRPr="00BF43B7">
        <w:rPr>
          <w:rFonts w:eastAsiaTheme="majorEastAsia" w:cs="Times New Roman"/>
        </w:rPr>
        <w:t>5G</w:t>
      </w:r>
      <w:r w:rsidR="00E14650" w:rsidRPr="00BF43B7">
        <w:rPr>
          <w:rFonts w:eastAsiaTheme="majorEastAsia" w:cs="Times New Roman"/>
        </w:rPr>
        <w:t>操作后卡</w:t>
      </w:r>
      <w:r w:rsidR="00E14650" w:rsidRPr="00BF43B7">
        <w:rPr>
          <w:rFonts w:eastAsiaTheme="majorEastAsia" w:cs="Times New Roman"/>
        </w:rPr>
        <w:t>2</w:t>
      </w:r>
      <w:r w:rsidR="00E14650" w:rsidRPr="00BF43B7">
        <w:rPr>
          <w:rFonts w:eastAsiaTheme="majorEastAsia" w:cs="Times New Roman"/>
        </w:rPr>
        <w:t>主卡长时间（</w:t>
      </w:r>
      <w:r w:rsidR="00E14650" w:rsidRPr="00BF43B7">
        <w:rPr>
          <w:rFonts w:eastAsiaTheme="majorEastAsia" w:cs="Times New Roman"/>
        </w:rPr>
        <w:t>50s</w:t>
      </w:r>
      <w:r w:rsidR="00E14650" w:rsidRPr="00BF43B7">
        <w:rPr>
          <w:rFonts w:eastAsiaTheme="majorEastAsia" w:cs="Times New Roman"/>
        </w:rPr>
        <w:t>以上）不驻</w:t>
      </w:r>
      <w:r w:rsidR="00E14650" w:rsidRPr="00BF43B7">
        <w:rPr>
          <w:rFonts w:eastAsiaTheme="majorEastAsia" w:cs="Times New Roman"/>
        </w:rPr>
        <w:t>VOLTE</w:t>
      </w:r>
      <w:r w:rsidR="00E14650" w:rsidRPr="00BF43B7">
        <w:rPr>
          <w:rFonts w:eastAsiaTheme="majorEastAsia" w:cs="Times New Roman"/>
        </w:rPr>
        <w:t>（</w:t>
      </w:r>
      <w:r w:rsidR="00E14650" w:rsidRPr="00BF43B7">
        <w:rPr>
          <w:rFonts w:eastAsiaTheme="majorEastAsia" w:cs="Times New Roman"/>
        </w:rPr>
        <w:t>1/3</w:t>
      </w:r>
      <w:r w:rsidR="00E14650" w:rsidRPr="00BF43B7">
        <w:rPr>
          <w:rFonts w:eastAsiaTheme="majorEastAsia" w:cs="Times New Roman"/>
        </w:rPr>
        <w:t>）</w:t>
      </w:r>
      <w:r w:rsidR="00E14650" w:rsidRPr="00BF43B7">
        <w:rPr>
          <w:rFonts w:eastAsiaTheme="majorEastAsia" w:cs="Times New Roman"/>
        </w:rPr>
        <w:t>_1004</w:t>
      </w:r>
    </w:p>
    <w:tbl>
      <w:tblPr>
        <w:tblStyle w:val="a7"/>
        <w:tblW w:w="0" w:type="auto"/>
        <w:tblLook w:val="04A0" w:firstRow="1" w:lastRow="0" w:firstColumn="1" w:lastColumn="0" w:noHBand="0" w:noVBand="1"/>
      </w:tblPr>
      <w:tblGrid>
        <w:gridCol w:w="13454"/>
      </w:tblGrid>
      <w:tr w:rsidR="00E14650" w14:paraId="1BE177FD" w14:textId="77777777" w:rsidTr="00F9267E">
        <w:tc>
          <w:tcPr>
            <w:tcW w:w="13454" w:type="dxa"/>
          </w:tcPr>
          <w:p w14:paraId="1EFD097D" w14:textId="77777777" w:rsidR="00E14650" w:rsidRPr="0099183C" w:rsidRDefault="00E14650" w:rsidP="00F9267E">
            <w:pPr>
              <w:rPr>
                <w:rFonts w:eastAsiaTheme="majorEastAsia" w:cs="Times New Roman"/>
                <w:b/>
                <w:sz w:val="20"/>
              </w:rPr>
            </w:pPr>
            <w:r w:rsidRPr="0099183C">
              <w:rPr>
                <w:rFonts w:eastAsiaTheme="majorEastAsia" w:cs="Times New Roman"/>
                <w:b/>
                <w:sz w:val="20"/>
              </w:rPr>
              <w:t>在回</w:t>
            </w:r>
            <w:r w:rsidRPr="0099183C">
              <w:rPr>
                <w:rFonts w:eastAsiaTheme="majorEastAsia" w:cs="Times New Roman"/>
                <w:b/>
                <w:sz w:val="20"/>
              </w:rPr>
              <w:t>5G SA</w:t>
            </w:r>
            <w:r w:rsidRPr="0099183C">
              <w:rPr>
                <w:rFonts w:eastAsiaTheme="majorEastAsia" w:cs="Times New Roman"/>
                <w:b/>
                <w:sz w:val="20"/>
              </w:rPr>
              <w:t>注册过程中，网络在</w:t>
            </w:r>
            <w:r w:rsidRPr="0099183C">
              <w:rPr>
                <w:rFonts w:eastAsiaTheme="majorEastAsia" w:cs="Times New Roman"/>
                <w:b/>
                <w:sz w:val="20"/>
              </w:rPr>
              <w:t>Registration Accept</w:t>
            </w:r>
            <w:r w:rsidRPr="0099183C">
              <w:rPr>
                <w:rFonts w:eastAsiaTheme="majorEastAsia" w:cs="Times New Roman"/>
                <w:b/>
                <w:sz w:val="20"/>
              </w:rPr>
              <w:t>消息中没有带</w:t>
            </w:r>
            <w:r w:rsidRPr="0099183C">
              <w:rPr>
                <w:rFonts w:eastAsiaTheme="majorEastAsia" w:cs="Times New Roman"/>
                <w:b/>
                <w:sz w:val="20"/>
              </w:rPr>
              <w:t>IMS</w:t>
            </w:r>
            <w:r w:rsidRPr="0099183C">
              <w:rPr>
                <w:rFonts w:eastAsiaTheme="majorEastAsia" w:cs="Times New Roman"/>
                <w:b/>
                <w:sz w:val="20"/>
              </w:rPr>
              <w:t>承载激活的信息。所有的</w:t>
            </w:r>
            <w:r w:rsidRPr="0099183C">
              <w:rPr>
                <w:rFonts w:eastAsiaTheme="majorEastAsia" w:cs="Times New Roman"/>
                <w:b/>
                <w:sz w:val="20"/>
              </w:rPr>
              <w:t>PSI</w:t>
            </w:r>
            <w:r w:rsidRPr="0099183C">
              <w:rPr>
                <w:rFonts w:eastAsiaTheme="majorEastAsia" w:cs="Times New Roman"/>
                <w:b/>
                <w:sz w:val="20"/>
              </w:rPr>
              <w:t>均为</w:t>
            </w:r>
            <w:r w:rsidRPr="0099183C">
              <w:rPr>
                <w:rFonts w:eastAsiaTheme="majorEastAsia" w:cs="Times New Roman"/>
                <w:b/>
                <w:sz w:val="20"/>
              </w:rPr>
              <w:t>0</w:t>
            </w:r>
            <w:r w:rsidRPr="0099183C">
              <w:rPr>
                <w:rFonts w:eastAsiaTheme="majorEastAsia" w:cs="Times New Roman"/>
                <w:b/>
                <w:sz w:val="20"/>
              </w:rPr>
              <w:t>，导致卡</w:t>
            </w:r>
            <w:r w:rsidRPr="0099183C">
              <w:rPr>
                <w:rFonts w:eastAsiaTheme="majorEastAsia" w:cs="Times New Roman"/>
                <w:b/>
                <w:sz w:val="20"/>
              </w:rPr>
              <w:t>2</w:t>
            </w:r>
            <w:r w:rsidRPr="0099183C">
              <w:rPr>
                <w:rFonts w:eastAsiaTheme="majorEastAsia" w:cs="Times New Roman"/>
                <w:b/>
                <w:sz w:val="20"/>
              </w:rPr>
              <w:t>掉</w:t>
            </w:r>
            <w:r w:rsidRPr="0099183C">
              <w:rPr>
                <w:rFonts w:eastAsiaTheme="majorEastAsia" w:cs="Times New Roman"/>
                <w:b/>
                <w:sz w:val="20"/>
              </w:rPr>
              <w:t>VoLTE</w:t>
            </w:r>
            <w:r w:rsidRPr="0099183C">
              <w:rPr>
                <w:rFonts w:eastAsiaTheme="majorEastAsia" w:cs="Times New Roman"/>
                <w:b/>
                <w:sz w:val="20"/>
              </w:rPr>
              <w:t>。从</w:t>
            </w:r>
            <w:r w:rsidRPr="0099183C">
              <w:rPr>
                <w:rFonts w:eastAsiaTheme="majorEastAsia" w:cs="Times New Roman"/>
                <w:b/>
                <w:sz w:val="20"/>
              </w:rPr>
              <w:t>Log</w:t>
            </w:r>
            <w:r w:rsidRPr="0099183C">
              <w:rPr>
                <w:rFonts w:eastAsiaTheme="majorEastAsia" w:cs="Times New Roman"/>
                <w:b/>
                <w:sz w:val="20"/>
              </w:rPr>
              <w:t>看到经过</w:t>
            </w:r>
            <w:r w:rsidRPr="0099183C">
              <w:rPr>
                <w:rFonts w:eastAsiaTheme="majorEastAsia" w:cs="Times New Roman"/>
                <w:b/>
                <w:sz w:val="20"/>
              </w:rPr>
              <w:t>4s</w:t>
            </w:r>
            <w:r w:rsidRPr="0099183C">
              <w:rPr>
                <w:rFonts w:eastAsiaTheme="majorEastAsia" w:cs="Times New Roman"/>
                <w:b/>
                <w:sz w:val="20"/>
              </w:rPr>
              <w:t>，</w:t>
            </w:r>
            <w:r w:rsidRPr="0099183C">
              <w:rPr>
                <w:rFonts w:eastAsiaTheme="majorEastAsia" w:cs="Times New Roman"/>
                <w:b/>
                <w:sz w:val="20"/>
              </w:rPr>
              <w:t xml:space="preserve"> VoLTE</w:t>
            </w:r>
            <w:r w:rsidRPr="0099183C">
              <w:rPr>
                <w:rFonts w:eastAsiaTheme="majorEastAsia" w:cs="Times New Roman"/>
                <w:b/>
                <w:sz w:val="20"/>
              </w:rPr>
              <w:t>重新驻留成功。</w:t>
            </w:r>
          </w:p>
          <w:p w14:paraId="6C61B3A9" w14:textId="77777777" w:rsidR="00E14650" w:rsidRPr="0099183C" w:rsidRDefault="00E14650" w:rsidP="00F9267E">
            <w:pPr>
              <w:rPr>
                <w:rFonts w:eastAsiaTheme="majorEastAsia" w:cs="Times New Roman"/>
                <w:b/>
                <w:sz w:val="20"/>
              </w:rPr>
            </w:pPr>
            <w:r w:rsidRPr="0099183C">
              <w:rPr>
                <w:rFonts w:eastAsiaTheme="majorEastAsia" w:cs="Times New Roman"/>
                <w:b/>
                <w:sz w:val="20"/>
              </w:rPr>
              <w:t xml:space="preserve">// </w:t>
            </w:r>
            <w:r w:rsidRPr="0099183C">
              <w:rPr>
                <w:rFonts w:eastAsiaTheme="majorEastAsia" w:cs="Times New Roman"/>
                <w:b/>
                <w:sz w:val="20"/>
              </w:rPr>
              <w:t>关闭</w:t>
            </w:r>
            <w:r w:rsidRPr="0099183C">
              <w:rPr>
                <w:rFonts w:eastAsiaTheme="majorEastAsia" w:cs="Times New Roman"/>
                <w:b/>
                <w:sz w:val="20"/>
              </w:rPr>
              <w:t>5G</w:t>
            </w:r>
            <w:r w:rsidRPr="0099183C">
              <w:rPr>
                <w:rFonts w:eastAsiaTheme="majorEastAsia" w:cs="Times New Roman"/>
                <w:b/>
                <w:sz w:val="20"/>
              </w:rPr>
              <w:t>开关</w:t>
            </w:r>
          </w:p>
          <w:p w14:paraId="7B363D85" w14:textId="77777777" w:rsidR="00E14650" w:rsidRDefault="00E14650" w:rsidP="00F9267E">
            <w:pPr>
              <w:rPr>
                <w:rFonts w:eastAsiaTheme="majorEastAsia" w:cs="Times New Roman"/>
                <w:sz w:val="20"/>
              </w:rPr>
            </w:pPr>
            <w:r w:rsidRPr="0099183C">
              <w:rPr>
                <w:rFonts w:eastAsiaTheme="majorEastAsia" w:cs="Times New Roman"/>
                <w:sz w:val="20"/>
              </w:rPr>
              <w:t>[0x1544] 09:57:54.989435 QMI_MCS_QCSI_PKT Length: 49</w:t>
            </w:r>
          </w:p>
          <w:p w14:paraId="6AE32381" w14:textId="77777777" w:rsidR="00E14650" w:rsidRDefault="00E14650" w:rsidP="00F9267E">
            <w:pPr>
              <w:rPr>
                <w:rFonts w:eastAsiaTheme="majorEastAsia" w:cs="Times New Roman"/>
                <w:sz w:val="20"/>
              </w:rPr>
            </w:pPr>
            <w:r w:rsidRPr="0099183C">
              <w:rPr>
                <w:rFonts w:eastAsiaTheme="majorEastAsia" w:cs="Times New Roman"/>
                <w:sz w:val="20"/>
              </w:rPr>
              <w:t>nas_set_system_selection_preference {</w:t>
            </w:r>
          </w:p>
          <w:p w14:paraId="26D6065F" w14:textId="77777777" w:rsidR="00E14650" w:rsidRDefault="00E14650" w:rsidP="00F9267E">
            <w:pPr>
              <w:rPr>
                <w:rFonts w:eastAsiaTheme="majorEastAsia" w:cs="Times New Roman"/>
                <w:sz w:val="20"/>
              </w:rPr>
            </w:pPr>
            <w:r w:rsidRPr="0099183C">
              <w:rPr>
                <w:rFonts w:eastAsiaTheme="majorEastAsia" w:cs="Times New Roman"/>
                <w:sz w:val="20"/>
              </w:rPr>
              <w:t>nas_set_system_selection_preference_reqTlvs[0] {</w:t>
            </w:r>
          </w:p>
          <w:p w14:paraId="7BBF43BF" w14:textId="77777777" w:rsidR="00E14650" w:rsidRDefault="00E14650" w:rsidP="00F9267E">
            <w:pPr>
              <w:rPr>
                <w:rFonts w:eastAsiaTheme="majorEastAsia" w:cs="Times New Roman"/>
                <w:sz w:val="20"/>
              </w:rPr>
            </w:pPr>
            <w:r w:rsidRPr="0099183C">
              <w:rPr>
                <w:rFonts w:eastAsiaTheme="majorEastAsia" w:cs="Times New Roman"/>
                <w:sz w:val="20"/>
              </w:rPr>
              <w:t>Type = 0x11</w:t>
            </w:r>
          </w:p>
          <w:p w14:paraId="73970366" w14:textId="77777777" w:rsidR="00E14650" w:rsidRDefault="00E14650" w:rsidP="00F9267E">
            <w:pPr>
              <w:rPr>
                <w:rFonts w:eastAsiaTheme="majorEastAsia" w:cs="Times New Roman"/>
                <w:sz w:val="20"/>
              </w:rPr>
            </w:pPr>
            <w:r w:rsidRPr="0099183C">
              <w:rPr>
                <w:rFonts w:eastAsiaTheme="majorEastAsia" w:cs="Times New Roman"/>
                <w:sz w:val="20"/>
              </w:rPr>
              <w:t>Length = 2</w:t>
            </w:r>
          </w:p>
          <w:p w14:paraId="036A5A91" w14:textId="77777777" w:rsidR="00E14650" w:rsidRPr="0099183C" w:rsidRDefault="00E14650" w:rsidP="00F9267E">
            <w:pPr>
              <w:rPr>
                <w:rFonts w:eastAsiaTheme="majorEastAsia" w:cs="Times New Roman"/>
                <w:sz w:val="20"/>
              </w:rPr>
            </w:pPr>
            <w:r w:rsidRPr="0099183C">
              <w:rPr>
                <w:rFonts w:eastAsiaTheme="majorEastAsia" w:cs="Times New Roman"/>
                <w:sz w:val="20"/>
              </w:rPr>
              <w:t>mode_pref</w:t>
            </w:r>
          </w:p>
          <w:p w14:paraId="22211F8E" w14:textId="77777777" w:rsidR="00E14650" w:rsidRPr="0099183C" w:rsidRDefault="00E14650" w:rsidP="00F9267E">
            <w:pPr>
              <w:rPr>
                <w:rFonts w:eastAsiaTheme="majorEastAsia" w:cs="Times New Roman"/>
                <w:b/>
                <w:sz w:val="20"/>
              </w:rPr>
            </w:pPr>
            <w:r w:rsidRPr="0099183C">
              <w:rPr>
                <w:rFonts w:eastAsiaTheme="majorEastAsia" w:cs="Times New Roman"/>
                <w:b/>
                <w:sz w:val="20"/>
              </w:rPr>
              <w:t>{ mode_pref = QMI_NAS_RAT_MODE_PREF_GSM | QMI_NAS_RAT_MODE_PREF_UMTS | QMI_NAS_RAT_MODE_PREF_LTE }</w:t>
            </w:r>
          </w:p>
          <w:p w14:paraId="6BC44ADF" w14:textId="77777777" w:rsidR="00E14650" w:rsidRPr="0099183C" w:rsidRDefault="00E14650" w:rsidP="00F9267E">
            <w:pPr>
              <w:rPr>
                <w:rFonts w:eastAsiaTheme="majorEastAsia" w:cs="Times New Roman"/>
                <w:sz w:val="20"/>
              </w:rPr>
            </w:pPr>
          </w:p>
          <w:p w14:paraId="6479475E" w14:textId="77777777" w:rsidR="00E14650" w:rsidRPr="0099183C" w:rsidRDefault="00E14650" w:rsidP="00F9267E">
            <w:pPr>
              <w:rPr>
                <w:rFonts w:eastAsiaTheme="majorEastAsia" w:cs="Times New Roman"/>
                <w:b/>
                <w:sz w:val="20"/>
              </w:rPr>
            </w:pPr>
            <w:r w:rsidRPr="0099183C">
              <w:rPr>
                <w:rFonts w:eastAsiaTheme="majorEastAsia" w:cs="Times New Roman"/>
                <w:b/>
                <w:sz w:val="20"/>
              </w:rPr>
              <w:t xml:space="preserve">// </w:t>
            </w:r>
            <w:r w:rsidRPr="0099183C">
              <w:rPr>
                <w:rFonts w:eastAsiaTheme="majorEastAsia" w:cs="Times New Roman"/>
                <w:b/>
                <w:sz w:val="20"/>
              </w:rPr>
              <w:t>卡</w:t>
            </w:r>
            <w:r w:rsidRPr="0099183C">
              <w:rPr>
                <w:rFonts w:eastAsiaTheme="majorEastAsia" w:cs="Times New Roman"/>
                <w:b/>
                <w:sz w:val="20"/>
              </w:rPr>
              <w:t>2</w:t>
            </w:r>
            <w:r w:rsidRPr="0099183C">
              <w:rPr>
                <w:rFonts w:eastAsiaTheme="majorEastAsia" w:cs="Times New Roman"/>
                <w:b/>
                <w:sz w:val="20"/>
              </w:rPr>
              <w:t>重新发起</w:t>
            </w:r>
            <w:r w:rsidRPr="0099183C">
              <w:rPr>
                <w:rFonts w:eastAsiaTheme="majorEastAsia" w:cs="Times New Roman"/>
                <w:b/>
                <w:sz w:val="20"/>
              </w:rPr>
              <w:t>Attach</w:t>
            </w:r>
            <w:r w:rsidRPr="0099183C">
              <w:rPr>
                <w:rFonts w:eastAsiaTheme="majorEastAsia" w:cs="Times New Roman"/>
                <w:b/>
                <w:sz w:val="20"/>
              </w:rPr>
              <w:t>流程</w:t>
            </w:r>
          </w:p>
          <w:p w14:paraId="1BB3D2D1" w14:textId="77777777" w:rsidR="00E14650" w:rsidRDefault="00E14650" w:rsidP="00F9267E">
            <w:pPr>
              <w:rPr>
                <w:rFonts w:eastAsiaTheme="majorEastAsia" w:cs="Times New Roman"/>
                <w:sz w:val="20"/>
              </w:rPr>
            </w:pPr>
            <w:r w:rsidRPr="0099183C">
              <w:rPr>
                <w:rFonts w:eastAsiaTheme="majorEastAsia" w:cs="Times New Roman"/>
                <w:sz w:val="20"/>
              </w:rPr>
              <w:t>[0xB0ED] 09:57:55.938073 LTE NAS EMM Plain OTA Outgoing MessageAttach request Msg 2</w:t>
            </w:r>
          </w:p>
          <w:p w14:paraId="5CAB6474" w14:textId="77777777" w:rsidR="00E14650" w:rsidRDefault="00E14650" w:rsidP="00F9267E">
            <w:pPr>
              <w:rPr>
                <w:rFonts w:eastAsiaTheme="majorEastAsia" w:cs="Times New Roman"/>
                <w:sz w:val="20"/>
              </w:rPr>
            </w:pPr>
            <w:r w:rsidRPr="0099183C">
              <w:rPr>
                <w:rFonts w:eastAsiaTheme="majorEastAsia" w:cs="Times New Roman"/>
                <w:sz w:val="20"/>
              </w:rPr>
              <w:t>[0xB0EC] 09:57:56.620006 LTE NAS EMM Plain OTA Incoming MessageAttach accept Msg 2</w:t>
            </w:r>
          </w:p>
          <w:p w14:paraId="3639AFC0" w14:textId="77777777" w:rsidR="00E14650" w:rsidRDefault="00E14650" w:rsidP="00F9267E">
            <w:pPr>
              <w:rPr>
                <w:rFonts w:eastAsiaTheme="majorEastAsia" w:cs="Times New Roman"/>
                <w:sz w:val="20"/>
              </w:rPr>
            </w:pPr>
            <w:r w:rsidRPr="0099183C">
              <w:rPr>
                <w:rFonts w:eastAsiaTheme="majorEastAsia" w:cs="Times New Roman"/>
                <w:sz w:val="20"/>
              </w:rPr>
              <w:t>[0xB0ED] 09:57:56.624993 LTE NAS EMM Plain OTA Outgoing MessageAttach complete Msg 2</w:t>
            </w:r>
          </w:p>
          <w:p w14:paraId="5E182B05" w14:textId="77777777" w:rsidR="00E14650" w:rsidRPr="0099183C" w:rsidRDefault="00E14650" w:rsidP="00F9267E">
            <w:pPr>
              <w:rPr>
                <w:rFonts w:eastAsiaTheme="majorEastAsia" w:cs="Times New Roman"/>
                <w:b/>
                <w:sz w:val="20"/>
              </w:rPr>
            </w:pPr>
            <w:r w:rsidRPr="0099183C">
              <w:rPr>
                <w:rFonts w:eastAsiaTheme="majorEastAsia" w:cs="Times New Roman"/>
                <w:b/>
                <w:sz w:val="20"/>
              </w:rPr>
              <w:t>// IMS</w:t>
            </w:r>
            <w:r w:rsidRPr="0099183C">
              <w:rPr>
                <w:rFonts w:eastAsiaTheme="majorEastAsia" w:cs="Times New Roman"/>
                <w:b/>
                <w:sz w:val="20"/>
              </w:rPr>
              <w:t>注册成功</w:t>
            </w:r>
          </w:p>
          <w:p w14:paraId="60374996" w14:textId="77777777" w:rsidR="00E14650" w:rsidRPr="0099183C" w:rsidRDefault="00E14650" w:rsidP="00F9267E">
            <w:pPr>
              <w:rPr>
                <w:rFonts w:eastAsiaTheme="majorEastAsia" w:cs="Times New Roman"/>
                <w:sz w:val="20"/>
              </w:rPr>
            </w:pPr>
            <w:r w:rsidRPr="0099183C">
              <w:rPr>
                <w:rFonts w:eastAsiaTheme="majorEastAsia" w:cs="Times New Roman"/>
                <w:sz w:val="20"/>
              </w:rPr>
              <w:t>[0x1832] 09:57:58.247766 IMS Registration Length: 177 2</w:t>
            </w:r>
          </w:p>
          <w:p w14:paraId="440EF97A" w14:textId="77777777" w:rsidR="00E14650" w:rsidRPr="0099183C" w:rsidRDefault="00E14650" w:rsidP="00F9267E">
            <w:pPr>
              <w:rPr>
                <w:rFonts w:eastAsiaTheme="majorEastAsia" w:cs="Times New Roman"/>
                <w:b/>
                <w:sz w:val="20"/>
              </w:rPr>
            </w:pPr>
            <w:r w:rsidRPr="0099183C">
              <w:rPr>
                <w:rFonts w:eastAsiaTheme="majorEastAsia" w:cs="Times New Roman"/>
                <w:b/>
                <w:sz w:val="20"/>
              </w:rPr>
              <w:t xml:space="preserve">// </w:t>
            </w:r>
            <w:r w:rsidRPr="0099183C">
              <w:rPr>
                <w:rFonts w:eastAsiaTheme="majorEastAsia" w:cs="Times New Roman"/>
                <w:b/>
                <w:sz w:val="20"/>
              </w:rPr>
              <w:t>打开</w:t>
            </w:r>
            <w:r w:rsidRPr="0099183C">
              <w:rPr>
                <w:rFonts w:eastAsiaTheme="majorEastAsia" w:cs="Times New Roman"/>
                <w:b/>
                <w:sz w:val="20"/>
              </w:rPr>
              <w:t>5G</w:t>
            </w:r>
            <w:r w:rsidRPr="0099183C">
              <w:rPr>
                <w:rFonts w:eastAsiaTheme="majorEastAsia" w:cs="Times New Roman"/>
                <w:b/>
                <w:sz w:val="20"/>
              </w:rPr>
              <w:t>开关</w:t>
            </w:r>
          </w:p>
          <w:p w14:paraId="0D858C13" w14:textId="77777777" w:rsidR="00E14650" w:rsidRDefault="00E14650" w:rsidP="00F9267E">
            <w:pPr>
              <w:rPr>
                <w:rFonts w:eastAsiaTheme="majorEastAsia" w:cs="Times New Roman"/>
                <w:sz w:val="20"/>
              </w:rPr>
            </w:pPr>
            <w:r w:rsidRPr="0099183C">
              <w:rPr>
                <w:rFonts w:eastAsiaTheme="majorEastAsia" w:cs="Times New Roman"/>
                <w:sz w:val="20"/>
              </w:rPr>
              <w:t>[0x1544] 09:58:00.561489 QMI_MCS_QCSI_PKT Length: 49</w:t>
            </w:r>
          </w:p>
          <w:p w14:paraId="575B64B5" w14:textId="77777777" w:rsidR="00E14650" w:rsidRDefault="00E14650" w:rsidP="00F9267E">
            <w:pPr>
              <w:rPr>
                <w:rFonts w:eastAsiaTheme="majorEastAsia" w:cs="Times New Roman"/>
                <w:sz w:val="20"/>
              </w:rPr>
            </w:pPr>
            <w:r w:rsidRPr="0099183C">
              <w:rPr>
                <w:rFonts w:eastAsiaTheme="majorEastAsia" w:cs="Times New Roman"/>
                <w:sz w:val="20"/>
              </w:rPr>
              <w:t>nas_set_system_selection_preference {</w:t>
            </w:r>
          </w:p>
          <w:p w14:paraId="6833493F" w14:textId="77777777" w:rsidR="00E14650" w:rsidRDefault="00E14650" w:rsidP="00F9267E">
            <w:pPr>
              <w:rPr>
                <w:rFonts w:eastAsiaTheme="majorEastAsia" w:cs="Times New Roman"/>
                <w:sz w:val="20"/>
              </w:rPr>
            </w:pPr>
            <w:r w:rsidRPr="0099183C">
              <w:rPr>
                <w:rFonts w:eastAsiaTheme="majorEastAsia" w:cs="Times New Roman"/>
                <w:sz w:val="20"/>
              </w:rPr>
              <w:t>nas_set_system_selection_preference_reqTlvs[0] {</w:t>
            </w:r>
          </w:p>
          <w:p w14:paraId="128DD965" w14:textId="77777777" w:rsidR="00E14650" w:rsidRDefault="00E14650" w:rsidP="00F9267E">
            <w:pPr>
              <w:rPr>
                <w:rFonts w:eastAsiaTheme="majorEastAsia" w:cs="Times New Roman"/>
                <w:sz w:val="20"/>
              </w:rPr>
            </w:pPr>
            <w:r w:rsidRPr="0099183C">
              <w:rPr>
                <w:rFonts w:eastAsiaTheme="majorEastAsia" w:cs="Times New Roman"/>
                <w:sz w:val="20"/>
              </w:rPr>
              <w:t>Type = 0x11</w:t>
            </w:r>
          </w:p>
          <w:p w14:paraId="66D9B38F" w14:textId="77777777" w:rsidR="00E14650" w:rsidRDefault="00E14650" w:rsidP="00F9267E">
            <w:pPr>
              <w:rPr>
                <w:rFonts w:eastAsiaTheme="majorEastAsia" w:cs="Times New Roman"/>
                <w:sz w:val="20"/>
              </w:rPr>
            </w:pPr>
            <w:r w:rsidRPr="0099183C">
              <w:rPr>
                <w:rFonts w:eastAsiaTheme="majorEastAsia" w:cs="Times New Roman"/>
                <w:sz w:val="20"/>
              </w:rPr>
              <w:t>Length = 2</w:t>
            </w:r>
          </w:p>
          <w:p w14:paraId="48CA53CF" w14:textId="77777777" w:rsidR="00E14650" w:rsidRPr="0099183C" w:rsidRDefault="00E14650" w:rsidP="00F9267E">
            <w:pPr>
              <w:rPr>
                <w:rFonts w:eastAsiaTheme="majorEastAsia" w:cs="Times New Roman"/>
                <w:sz w:val="20"/>
              </w:rPr>
            </w:pPr>
            <w:r w:rsidRPr="0099183C">
              <w:rPr>
                <w:rFonts w:eastAsiaTheme="majorEastAsia" w:cs="Times New Roman"/>
                <w:sz w:val="20"/>
              </w:rPr>
              <w:t>mode_pref</w:t>
            </w:r>
          </w:p>
          <w:p w14:paraId="14FE0465" w14:textId="77777777" w:rsidR="00E14650" w:rsidRPr="0099183C" w:rsidRDefault="00E14650" w:rsidP="00F9267E">
            <w:pPr>
              <w:rPr>
                <w:rFonts w:eastAsiaTheme="majorEastAsia" w:cs="Times New Roman"/>
                <w:sz w:val="20"/>
              </w:rPr>
            </w:pPr>
            <w:r w:rsidRPr="0099183C">
              <w:rPr>
                <w:rFonts w:eastAsiaTheme="majorEastAsia" w:cs="Times New Roman"/>
                <w:sz w:val="20"/>
              </w:rPr>
              <w:t xml:space="preserve">{ mode_pref = QMI_NAS_RAT_MODE_PREF_GSM | QMI_NAS_RAT_MODE_PREF_UMTS | QMI_NAS_RAT_MODE_PREF_LTE | </w:t>
            </w:r>
            <w:r w:rsidRPr="0099183C">
              <w:rPr>
                <w:rFonts w:eastAsiaTheme="majorEastAsia" w:cs="Times New Roman"/>
                <w:b/>
                <w:color w:val="FF0000"/>
                <w:sz w:val="20"/>
                <w:highlight w:val="yellow"/>
              </w:rPr>
              <w:t>QMI_NAS_RAT_MODE_PREF_NR5G</w:t>
            </w:r>
            <w:r w:rsidRPr="0099183C">
              <w:rPr>
                <w:rFonts w:eastAsiaTheme="majorEastAsia" w:cs="Times New Roman"/>
                <w:sz w:val="20"/>
              </w:rPr>
              <w:t xml:space="preserve"> }</w:t>
            </w:r>
          </w:p>
          <w:p w14:paraId="6FFB4226" w14:textId="77777777" w:rsidR="00E14650" w:rsidRDefault="00E14650" w:rsidP="00F9267E">
            <w:pPr>
              <w:rPr>
                <w:rFonts w:eastAsiaTheme="majorEastAsia" w:cs="Times New Roman"/>
                <w:sz w:val="20"/>
              </w:rPr>
            </w:pPr>
            <w:r w:rsidRPr="0099183C">
              <w:rPr>
                <w:rFonts w:eastAsiaTheme="majorEastAsia" w:cs="Times New Roman"/>
                <w:sz w:val="20"/>
              </w:rPr>
              <w:t>}</w:t>
            </w:r>
          </w:p>
          <w:p w14:paraId="15259322" w14:textId="77777777" w:rsidR="00E14650" w:rsidRPr="0099183C" w:rsidRDefault="00E14650" w:rsidP="00F9267E">
            <w:pPr>
              <w:rPr>
                <w:rFonts w:eastAsiaTheme="majorEastAsia" w:cs="Times New Roman"/>
                <w:sz w:val="20"/>
              </w:rPr>
            </w:pPr>
            <w:r w:rsidRPr="0099183C">
              <w:rPr>
                <w:rFonts w:eastAsiaTheme="majorEastAsia" w:cs="Times New Roman"/>
                <w:sz w:val="20"/>
              </w:rPr>
              <w:t>[0xB0ED] 09:58:00.877862 LTE NAS EMM Plain OTA Outgoing MessageTracking area update request Msg2</w:t>
            </w:r>
          </w:p>
          <w:p w14:paraId="5D8A4568" w14:textId="77777777" w:rsidR="00E14650" w:rsidRPr="0099183C" w:rsidRDefault="00E14650" w:rsidP="00F9267E">
            <w:pPr>
              <w:rPr>
                <w:rFonts w:eastAsiaTheme="majorEastAsia" w:cs="Times New Roman"/>
                <w:b/>
                <w:sz w:val="20"/>
              </w:rPr>
            </w:pPr>
            <w:r w:rsidRPr="0099183C">
              <w:rPr>
                <w:rFonts w:eastAsiaTheme="majorEastAsia" w:cs="Times New Roman"/>
                <w:b/>
                <w:sz w:val="20"/>
              </w:rPr>
              <w:t xml:space="preserve">// </w:t>
            </w:r>
            <w:r w:rsidRPr="0099183C">
              <w:rPr>
                <w:rFonts w:eastAsiaTheme="majorEastAsia" w:cs="Times New Roman"/>
                <w:b/>
                <w:sz w:val="20"/>
              </w:rPr>
              <w:t>在回</w:t>
            </w:r>
            <w:r w:rsidRPr="0099183C">
              <w:rPr>
                <w:rFonts w:eastAsiaTheme="majorEastAsia" w:cs="Times New Roman"/>
                <w:b/>
                <w:sz w:val="20"/>
              </w:rPr>
              <w:t>5G SA</w:t>
            </w:r>
            <w:r w:rsidRPr="0099183C">
              <w:rPr>
                <w:rFonts w:eastAsiaTheme="majorEastAsia" w:cs="Times New Roman"/>
                <w:b/>
                <w:sz w:val="20"/>
              </w:rPr>
              <w:t>注册过程中，网络在</w:t>
            </w:r>
            <w:r w:rsidRPr="0099183C">
              <w:rPr>
                <w:rFonts w:eastAsiaTheme="majorEastAsia" w:cs="Times New Roman"/>
                <w:b/>
                <w:sz w:val="20"/>
              </w:rPr>
              <w:t>Registration Accept</w:t>
            </w:r>
            <w:r w:rsidRPr="0099183C">
              <w:rPr>
                <w:rFonts w:eastAsiaTheme="majorEastAsia" w:cs="Times New Roman"/>
                <w:b/>
                <w:sz w:val="20"/>
              </w:rPr>
              <w:t>消息中没有带</w:t>
            </w:r>
            <w:r w:rsidRPr="0099183C">
              <w:rPr>
                <w:rFonts w:eastAsiaTheme="majorEastAsia" w:cs="Times New Roman"/>
                <w:b/>
                <w:sz w:val="20"/>
              </w:rPr>
              <w:t>IMS</w:t>
            </w:r>
            <w:r w:rsidRPr="0099183C">
              <w:rPr>
                <w:rFonts w:eastAsiaTheme="majorEastAsia" w:cs="Times New Roman"/>
                <w:b/>
                <w:sz w:val="20"/>
              </w:rPr>
              <w:t>承载激活的信息。所有的</w:t>
            </w:r>
            <w:r w:rsidRPr="0099183C">
              <w:rPr>
                <w:rFonts w:eastAsiaTheme="majorEastAsia" w:cs="Times New Roman"/>
                <w:b/>
                <w:sz w:val="20"/>
              </w:rPr>
              <w:t>PSI</w:t>
            </w:r>
            <w:r w:rsidRPr="0099183C">
              <w:rPr>
                <w:rFonts w:eastAsiaTheme="majorEastAsia" w:cs="Times New Roman"/>
                <w:b/>
                <w:sz w:val="20"/>
              </w:rPr>
              <w:t>均为</w:t>
            </w:r>
            <w:r w:rsidRPr="0099183C">
              <w:rPr>
                <w:rFonts w:eastAsiaTheme="majorEastAsia" w:cs="Times New Roman"/>
                <w:b/>
                <w:sz w:val="20"/>
              </w:rPr>
              <w:t>0</w:t>
            </w:r>
            <w:r w:rsidRPr="0099183C">
              <w:rPr>
                <w:rFonts w:eastAsiaTheme="majorEastAsia" w:cs="Times New Roman"/>
                <w:b/>
                <w:sz w:val="20"/>
              </w:rPr>
              <w:t>，导致卡</w:t>
            </w:r>
            <w:r w:rsidRPr="0099183C">
              <w:rPr>
                <w:rFonts w:eastAsiaTheme="majorEastAsia" w:cs="Times New Roman"/>
                <w:b/>
                <w:sz w:val="20"/>
              </w:rPr>
              <w:t>2</w:t>
            </w:r>
            <w:r w:rsidRPr="0099183C">
              <w:rPr>
                <w:rFonts w:eastAsiaTheme="majorEastAsia" w:cs="Times New Roman"/>
                <w:b/>
                <w:sz w:val="20"/>
              </w:rPr>
              <w:t>掉</w:t>
            </w:r>
            <w:r w:rsidRPr="0099183C">
              <w:rPr>
                <w:rFonts w:eastAsiaTheme="majorEastAsia" w:cs="Times New Roman"/>
                <w:b/>
                <w:sz w:val="20"/>
              </w:rPr>
              <w:t>VoLTE</w:t>
            </w:r>
          </w:p>
          <w:p w14:paraId="1C95A09E" w14:textId="77777777" w:rsidR="00E14650" w:rsidRDefault="00E14650" w:rsidP="00F9267E">
            <w:pPr>
              <w:rPr>
                <w:rFonts w:eastAsiaTheme="majorEastAsia" w:cs="Times New Roman"/>
                <w:sz w:val="20"/>
              </w:rPr>
            </w:pPr>
            <w:r w:rsidRPr="0099183C">
              <w:rPr>
                <w:rFonts w:eastAsiaTheme="majorEastAsia" w:cs="Times New Roman"/>
                <w:sz w:val="20"/>
              </w:rPr>
              <w:t>[0xB80B] 09:58:00.881644 Registration request Registration request 2</w:t>
            </w:r>
          </w:p>
          <w:p w14:paraId="333F8E36" w14:textId="77777777" w:rsidR="00E14650" w:rsidRDefault="00E14650" w:rsidP="00F9267E">
            <w:pPr>
              <w:rPr>
                <w:rFonts w:eastAsiaTheme="majorEastAsia" w:cs="Times New Roman"/>
                <w:sz w:val="20"/>
              </w:rPr>
            </w:pPr>
            <w:r w:rsidRPr="0099183C">
              <w:rPr>
                <w:rFonts w:eastAsiaTheme="majorEastAsia" w:cs="Times New Roman"/>
                <w:sz w:val="20"/>
              </w:rPr>
              <w:t>[0xB80A] 09:58:01.531817 Registration accept Registration accept 2</w:t>
            </w:r>
          </w:p>
          <w:p w14:paraId="283F8C07" w14:textId="77777777" w:rsidR="00E14650" w:rsidRDefault="00E14650" w:rsidP="00F9267E">
            <w:pPr>
              <w:rPr>
                <w:rFonts w:eastAsiaTheme="majorEastAsia" w:cs="Times New Roman"/>
                <w:sz w:val="20"/>
              </w:rPr>
            </w:pPr>
            <w:r w:rsidRPr="0099183C">
              <w:rPr>
                <w:rFonts w:eastAsiaTheme="majorEastAsia" w:cs="Times New Roman"/>
                <w:sz w:val="20"/>
              </w:rPr>
              <w:t>pdu_session_status</w:t>
            </w:r>
          </w:p>
          <w:p w14:paraId="28EBBD4A" w14:textId="77777777" w:rsidR="00E14650" w:rsidRDefault="00E14650" w:rsidP="00F9267E">
            <w:pPr>
              <w:rPr>
                <w:rFonts w:eastAsiaTheme="majorEastAsia" w:cs="Times New Roman"/>
                <w:sz w:val="20"/>
              </w:rPr>
            </w:pPr>
            <w:r w:rsidRPr="0099183C">
              <w:rPr>
                <w:rFonts w:eastAsiaTheme="majorEastAsia" w:cs="Times New Roman"/>
                <w:sz w:val="20"/>
              </w:rPr>
              <w:t>length = 2 (0x2)</w:t>
            </w:r>
          </w:p>
          <w:p w14:paraId="76C98411" w14:textId="77777777" w:rsidR="00E14650" w:rsidRPr="0099183C" w:rsidRDefault="00E14650" w:rsidP="00F9267E">
            <w:pPr>
              <w:rPr>
                <w:rFonts w:eastAsiaTheme="majorEastAsia" w:cs="Times New Roman"/>
                <w:b/>
                <w:sz w:val="20"/>
                <w:highlight w:val="yellow"/>
              </w:rPr>
            </w:pPr>
            <w:r w:rsidRPr="0099183C">
              <w:rPr>
                <w:rFonts w:eastAsiaTheme="majorEastAsia" w:cs="Times New Roman"/>
                <w:b/>
                <w:sz w:val="20"/>
                <w:highlight w:val="yellow"/>
              </w:rPr>
              <w:t>PSI[0] = 0 (0x0)</w:t>
            </w:r>
          </w:p>
          <w:p w14:paraId="2BDC6541" w14:textId="77777777" w:rsidR="00E14650" w:rsidRPr="0099183C" w:rsidRDefault="00E14650" w:rsidP="00F9267E">
            <w:pPr>
              <w:rPr>
                <w:rFonts w:eastAsiaTheme="majorEastAsia" w:cs="Times New Roman"/>
                <w:b/>
                <w:sz w:val="20"/>
                <w:highlight w:val="yellow"/>
              </w:rPr>
            </w:pPr>
            <w:r w:rsidRPr="0099183C">
              <w:rPr>
                <w:rFonts w:eastAsiaTheme="majorEastAsia" w:cs="Times New Roman"/>
                <w:b/>
                <w:sz w:val="20"/>
                <w:highlight w:val="yellow"/>
              </w:rPr>
              <w:t>PSI[1] = 0 (0x0)</w:t>
            </w:r>
          </w:p>
          <w:p w14:paraId="412549CD" w14:textId="77777777" w:rsidR="00E14650" w:rsidRPr="0099183C" w:rsidRDefault="00E14650" w:rsidP="00F9267E">
            <w:pPr>
              <w:rPr>
                <w:rFonts w:eastAsiaTheme="majorEastAsia" w:cs="Times New Roman"/>
                <w:b/>
                <w:sz w:val="20"/>
              </w:rPr>
            </w:pPr>
            <w:r w:rsidRPr="0099183C">
              <w:rPr>
                <w:rFonts w:eastAsiaTheme="majorEastAsia" w:cs="Times New Roman"/>
                <w:b/>
                <w:sz w:val="20"/>
                <w:highlight w:val="yellow"/>
              </w:rPr>
              <w:t>PSI[2] = 0 (0x0)</w:t>
            </w:r>
          </w:p>
          <w:p w14:paraId="4E8D197C" w14:textId="77777777" w:rsidR="00E14650" w:rsidRDefault="00E14650" w:rsidP="00F9267E">
            <w:pPr>
              <w:rPr>
                <w:rFonts w:eastAsiaTheme="majorEastAsia" w:cs="Times New Roman"/>
                <w:sz w:val="20"/>
              </w:rPr>
            </w:pPr>
            <w:r w:rsidRPr="0099183C">
              <w:rPr>
                <w:rFonts w:eastAsiaTheme="majorEastAsia" w:cs="Times New Roman"/>
                <w:sz w:val="20"/>
              </w:rPr>
              <w:t>PSI[3] = 0 (0x0)</w:t>
            </w:r>
          </w:p>
          <w:p w14:paraId="161785FD" w14:textId="77777777" w:rsidR="00E14650" w:rsidRDefault="00E14650" w:rsidP="00F9267E">
            <w:pPr>
              <w:rPr>
                <w:rFonts w:eastAsiaTheme="majorEastAsia" w:cs="Times New Roman"/>
                <w:sz w:val="20"/>
              </w:rPr>
            </w:pPr>
            <w:r w:rsidRPr="0099183C">
              <w:rPr>
                <w:rFonts w:eastAsiaTheme="majorEastAsia" w:cs="Times New Roman"/>
                <w:sz w:val="20"/>
              </w:rPr>
              <w:t>PSI[4] = 0 (0x0)</w:t>
            </w:r>
          </w:p>
          <w:p w14:paraId="1F7BE985" w14:textId="77777777" w:rsidR="00E14650" w:rsidRDefault="00E14650" w:rsidP="00F9267E">
            <w:pPr>
              <w:rPr>
                <w:rFonts w:eastAsiaTheme="majorEastAsia" w:cs="Times New Roman"/>
                <w:sz w:val="20"/>
              </w:rPr>
            </w:pPr>
            <w:r w:rsidRPr="0099183C">
              <w:rPr>
                <w:rFonts w:eastAsiaTheme="majorEastAsia" w:cs="Times New Roman"/>
                <w:sz w:val="20"/>
              </w:rPr>
              <w:t>PSI[5] = 0 (0x0)</w:t>
            </w:r>
          </w:p>
          <w:p w14:paraId="6FBA460A" w14:textId="77777777" w:rsidR="00E14650" w:rsidRDefault="00E14650" w:rsidP="00F9267E">
            <w:pPr>
              <w:rPr>
                <w:rFonts w:eastAsiaTheme="majorEastAsia" w:cs="Times New Roman"/>
                <w:sz w:val="20"/>
              </w:rPr>
            </w:pPr>
            <w:r w:rsidRPr="0099183C">
              <w:rPr>
                <w:rFonts w:eastAsiaTheme="majorEastAsia" w:cs="Times New Roman"/>
                <w:sz w:val="20"/>
              </w:rPr>
              <w:t>PSI[6] = 0 (0x0)</w:t>
            </w:r>
          </w:p>
          <w:p w14:paraId="581DECB6" w14:textId="77777777" w:rsidR="00E14650" w:rsidRDefault="00E14650" w:rsidP="00F9267E">
            <w:pPr>
              <w:rPr>
                <w:rFonts w:eastAsiaTheme="majorEastAsia" w:cs="Times New Roman"/>
                <w:sz w:val="20"/>
              </w:rPr>
            </w:pPr>
            <w:r w:rsidRPr="0099183C">
              <w:rPr>
                <w:rFonts w:eastAsiaTheme="majorEastAsia" w:cs="Times New Roman"/>
                <w:sz w:val="20"/>
              </w:rPr>
              <w:t>PSI[7] = 0 (0x0)</w:t>
            </w:r>
          </w:p>
          <w:p w14:paraId="0F0EDE5B" w14:textId="77777777" w:rsidR="00E14650" w:rsidRDefault="00E14650" w:rsidP="00F9267E">
            <w:pPr>
              <w:rPr>
                <w:rFonts w:eastAsiaTheme="majorEastAsia" w:cs="Times New Roman"/>
                <w:sz w:val="20"/>
              </w:rPr>
            </w:pPr>
            <w:r w:rsidRPr="0099183C">
              <w:rPr>
                <w:rFonts w:eastAsiaTheme="majorEastAsia" w:cs="Times New Roman"/>
                <w:sz w:val="20"/>
              </w:rPr>
              <w:t>PSI[8] = 0 (0x0)</w:t>
            </w:r>
          </w:p>
          <w:p w14:paraId="4875138A" w14:textId="77777777" w:rsidR="00E14650" w:rsidRPr="0099183C" w:rsidRDefault="00E14650" w:rsidP="00F9267E">
            <w:pPr>
              <w:rPr>
                <w:rFonts w:eastAsiaTheme="majorEastAsia" w:cs="Times New Roman"/>
                <w:sz w:val="20"/>
              </w:rPr>
            </w:pPr>
            <w:r w:rsidRPr="0099183C">
              <w:rPr>
                <w:rFonts w:eastAsiaTheme="majorEastAsia" w:cs="Times New Roman"/>
                <w:sz w:val="20"/>
              </w:rPr>
              <w:t>[0xB80B] 09:58:01.532650 Registration complete Registration complete 2</w:t>
            </w:r>
          </w:p>
          <w:p w14:paraId="4E7B5DBD" w14:textId="77777777" w:rsidR="00E14650" w:rsidRPr="0099183C" w:rsidRDefault="00E14650" w:rsidP="00F9267E">
            <w:pPr>
              <w:rPr>
                <w:rFonts w:eastAsiaTheme="majorEastAsia" w:cs="Times New Roman"/>
                <w:b/>
                <w:sz w:val="20"/>
              </w:rPr>
            </w:pPr>
            <w:r w:rsidRPr="0099183C">
              <w:rPr>
                <w:rFonts w:eastAsiaTheme="majorEastAsia" w:cs="Times New Roman"/>
                <w:b/>
                <w:sz w:val="20"/>
              </w:rPr>
              <w:t xml:space="preserve">// </w:t>
            </w:r>
            <w:r w:rsidRPr="0099183C">
              <w:rPr>
                <w:rFonts w:eastAsiaTheme="majorEastAsia" w:cs="Times New Roman"/>
                <w:b/>
                <w:sz w:val="20"/>
              </w:rPr>
              <w:t>卡</w:t>
            </w:r>
            <w:r w:rsidRPr="0099183C">
              <w:rPr>
                <w:rFonts w:eastAsiaTheme="majorEastAsia" w:cs="Times New Roman"/>
                <w:b/>
                <w:sz w:val="20"/>
              </w:rPr>
              <w:t>2</w:t>
            </w:r>
            <w:r w:rsidRPr="0099183C">
              <w:rPr>
                <w:rFonts w:eastAsiaTheme="majorEastAsia" w:cs="Times New Roman"/>
                <w:b/>
                <w:sz w:val="20"/>
              </w:rPr>
              <w:t>重新注册</w:t>
            </w:r>
            <w:r w:rsidRPr="0099183C">
              <w:rPr>
                <w:rFonts w:eastAsiaTheme="majorEastAsia" w:cs="Times New Roman"/>
                <w:b/>
                <w:sz w:val="20"/>
              </w:rPr>
              <w:t>VoLTE</w:t>
            </w:r>
          </w:p>
          <w:p w14:paraId="6DC7F5DF" w14:textId="77777777" w:rsidR="00E14650" w:rsidRDefault="00E14650" w:rsidP="00F9267E">
            <w:pPr>
              <w:rPr>
                <w:rFonts w:eastAsiaTheme="majorEastAsia" w:cs="Times New Roman"/>
                <w:sz w:val="20"/>
              </w:rPr>
            </w:pPr>
            <w:r w:rsidRPr="0099183C">
              <w:rPr>
                <w:rFonts w:eastAsiaTheme="majorEastAsia" w:cs="Times New Roman"/>
                <w:sz w:val="20"/>
              </w:rPr>
              <w:t>[0x1832] 09:58:03.895928 IMS Registration Length: 178 2</w:t>
            </w:r>
          </w:p>
          <w:p w14:paraId="2B306087" w14:textId="77777777" w:rsidR="00E14650" w:rsidRPr="0099183C" w:rsidRDefault="00E14650" w:rsidP="00F9267E">
            <w:pPr>
              <w:rPr>
                <w:rFonts w:eastAsiaTheme="majorEastAsia" w:cs="Times New Roman"/>
                <w:sz w:val="20"/>
              </w:rPr>
            </w:pPr>
            <w:r w:rsidRPr="0099183C">
              <w:rPr>
                <w:rFonts w:eastAsiaTheme="majorEastAsia" w:cs="Times New Roman"/>
                <w:sz w:val="20"/>
              </w:rPr>
              <w:t>[0x1832] 09:58:04.316056 IMS Registration Length: 178 2</w:t>
            </w:r>
          </w:p>
          <w:p w14:paraId="79F3DFE6" w14:textId="77777777" w:rsidR="00E14650" w:rsidRDefault="00E14650" w:rsidP="00F9267E"/>
        </w:tc>
      </w:tr>
    </w:tbl>
    <w:p w14:paraId="51B07AAA" w14:textId="3C1B45EE" w:rsidR="00C06304" w:rsidRPr="007F7AA4" w:rsidRDefault="00C06304" w:rsidP="006F7B50">
      <w:pPr>
        <w:pStyle w:val="2"/>
        <w:spacing w:before="156" w:after="156"/>
        <w:rPr>
          <w:rFonts w:cs="Times New Roman"/>
        </w:rPr>
      </w:pPr>
      <w:r w:rsidRPr="007F7AA4">
        <w:rPr>
          <w:rFonts w:cs="Times New Roman"/>
        </w:rPr>
        <w:t>VoLTE</w:t>
      </w:r>
      <w:r w:rsidRPr="007F7AA4">
        <w:rPr>
          <w:rFonts w:cs="Times New Roman"/>
        </w:rPr>
        <w:t>起呼无提示失败</w:t>
      </w:r>
      <w:bookmarkEnd w:id="44"/>
    </w:p>
    <w:p w14:paraId="7A5E9BB4" w14:textId="77777777" w:rsidR="00071D1C" w:rsidRPr="007F7AA4" w:rsidRDefault="00071D1C" w:rsidP="00071D1C">
      <w:pPr>
        <w:rPr>
          <w:rFonts w:eastAsiaTheme="majorEastAsia" w:cs="Times New Roman"/>
        </w:rPr>
      </w:pPr>
      <w:r w:rsidRPr="007F7AA4">
        <w:rPr>
          <w:rFonts w:eastAsiaTheme="majorEastAsia" w:cs="Times New Roman"/>
        </w:rPr>
        <w:t>此类问题中，</w:t>
      </w:r>
      <w:r w:rsidRPr="007F7AA4">
        <w:rPr>
          <w:rFonts w:eastAsiaTheme="majorEastAsia" w:cs="Times New Roman"/>
        </w:rPr>
        <w:t>VoLTE</w:t>
      </w:r>
      <w:r w:rsidRPr="007F7AA4">
        <w:rPr>
          <w:rFonts w:eastAsiaTheme="majorEastAsia" w:cs="Times New Roman"/>
        </w:rPr>
        <w:t>发起呼叫，发送</w:t>
      </w:r>
      <w:r w:rsidRPr="007F7AA4">
        <w:rPr>
          <w:rFonts w:eastAsiaTheme="majorEastAsia" w:cs="Times New Roman"/>
        </w:rPr>
        <w:t>INVITE</w:t>
      </w:r>
      <w:r w:rsidRPr="007F7AA4">
        <w:rPr>
          <w:rFonts w:eastAsiaTheme="majorEastAsia" w:cs="Times New Roman"/>
        </w:rPr>
        <w:t>消息，但是由于</w:t>
      </w:r>
      <w:r w:rsidRPr="007F7AA4">
        <w:rPr>
          <w:rFonts w:eastAsiaTheme="majorEastAsia" w:cs="Times New Roman"/>
          <w:highlight w:val="yellow"/>
        </w:rPr>
        <w:t>INVITE</w:t>
      </w:r>
      <w:r w:rsidRPr="007F7AA4">
        <w:rPr>
          <w:rFonts w:eastAsiaTheme="majorEastAsia" w:cs="Times New Roman"/>
          <w:highlight w:val="yellow"/>
        </w:rPr>
        <w:t>消息发送失败、网络侧无响应、网络侧拒绝</w:t>
      </w:r>
      <w:r w:rsidRPr="007F7AA4">
        <w:rPr>
          <w:rFonts w:eastAsiaTheme="majorEastAsia" w:cs="Times New Roman"/>
        </w:rPr>
        <w:t>等原因导致</w:t>
      </w:r>
      <w:r w:rsidRPr="007F7AA4">
        <w:rPr>
          <w:rFonts w:eastAsiaTheme="majorEastAsia" w:cs="Times New Roman"/>
        </w:rPr>
        <w:t>MO</w:t>
      </w:r>
      <w:r w:rsidRPr="007F7AA4">
        <w:rPr>
          <w:rFonts w:eastAsiaTheme="majorEastAsia" w:cs="Times New Roman"/>
        </w:rPr>
        <w:t>端自动失败。</w:t>
      </w:r>
    </w:p>
    <w:p w14:paraId="1A884154" w14:textId="77777777" w:rsidR="009C0F70" w:rsidRPr="007F7AA4" w:rsidRDefault="009C0F70" w:rsidP="009C0F70">
      <w:pPr>
        <w:pStyle w:val="3"/>
        <w:spacing w:before="156" w:after="156"/>
        <w:rPr>
          <w:rFonts w:eastAsiaTheme="majorEastAsia" w:cs="Times New Roman"/>
        </w:rPr>
      </w:pPr>
      <w:bookmarkStart w:id="45" w:name="_Toc87714628"/>
      <w:r w:rsidRPr="007F7AA4">
        <w:rPr>
          <w:rFonts w:eastAsiaTheme="majorEastAsia" w:cs="Times New Roman"/>
        </w:rPr>
        <w:t>INVITE</w:t>
      </w:r>
      <w:r w:rsidRPr="007F7AA4">
        <w:rPr>
          <w:rFonts w:eastAsiaTheme="majorEastAsia" w:cs="Times New Roman"/>
        </w:rPr>
        <w:t>消息发送失败</w:t>
      </w:r>
      <w:bookmarkEnd w:id="45"/>
    </w:p>
    <w:p w14:paraId="783EED95" w14:textId="77777777" w:rsidR="00826CD9" w:rsidRPr="007F7AA4" w:rsidRDefault="00826CD9" w:rsidP="00826CD9">
      <w:pPr>
        <w:rPr>
          <w:rFonts w:eastAsiaTheme="majorEastAsia" w:cs="Times New Roman"/>
          <w:color w:val="FF0000"/>
        </w:rPr>
      </w:pPr>
      <w:r w:rsidRPr="007F7AA4">
        <w:rPr>
          <w:rFonts w:eastAsiaTheme="majorEastAsia" w:cs="Times New Roman"/>
          <w:color w:val="FF0000"/>
        </w:rPr>
        <w:t>INVITE</w:t>
      </w:r>
      <w:r w:rsidRPr="007F7AA4">
        <w:rPr>
          <w:rFonts w:eastAsiaTheme="majorEastAsia" w:cs="Times New Roman"/>
          <w:color w:val="FF0000"/>
        </w:rPr>
        <w:t>消息没有成功的发送到</w:t>
      </w:r>
      <w:r w:rsidRPr="007F7AA4">
        <w:rPr>
          <w:rFonts w:eastAsiaTheme="majorEastAsia" w:cs="Times New Roman"/>
          <w:color w:val="FF0000"/>
        </w:rPr>
        <w:t>IMS</w:t>
      </w:r>
      <w:r w:rsidRPr="007F7AA4">
        <w:rPr>
          <w:rFonts w:eastAsiaTheme="majorEastAsia" w:cs="Times New Roman"/>
          <w:color w:val="FF0000"/>
        </w:rPr>
        <w:t>网络导致的</w:t>
      </w:r>
      <w:r w:rsidRPr="007F7AA4">
        <w:rPr>
          <w:rFonts w:eastAsiaTheme="majorEastAsia" w:cs="Times New Roman"/>
          <w:color w:val="FF0000"/>
        </w:rPr>
        <w:t>VoLTE</w:t>
      </w:r>
      <w:r w:rsidRPr="007F7AA4">
        <w:rPr>
          <w:rFonts w:eastAsiaTheme="majorEastAsia" w:cs="Times New Roman"/>
          <w:color w:val="FF0000"/>
        </w:rPr>
        <w:t>起呼失败。</w:t>
      </w:r>
    </w:p>
    <w:p w14:paraId="212D6491" w14:textId="77777777" w:rsidR="00826CD9" w:rsidRPr="007F7AA4" w:rsidRDefault="00826CD9" w:rsidP="00826CD9">
      <w:pPr>
        <w:rPr>
          <w:rFonts w:eastAsiaTheme="majorEastAsia" w:cs="Times New Roman"/>
          <w:sz w:val="20"/>
        </w:rPr>
      </w:pPr>
      <w:r w:rsidRPr="007F7AA4">
        <w:rPr>
          <w:rFonts w:eastAsiaTheme="majorEastAsia" w:cs="Times New Roman"/>
          <w:sz w:val="20"/>
        </w:rPr>
        <w:t>示例</w:t>
      </w:r>
      <w:r w:rsidRPr="007F7AA4">
        <w:rPr>
          <w:rFonts w:eastAsiaTheme="majorEastAsia" w:cs="Times New Roman"/>
          <w:sz w:val="20"/>
        </w:rPr>
        <w:t>JIRA</w:t>
      </w:r>
      <w:r w:rsidRPr="007F7AA4">
        <w:rPr>
          <w:rFonts w:eastAsiaTheme="majorEastAsia" w:cs="Times New Roman"/>
          <w:sz w:val="20"/>
        </w:rPr>
        <w:t>：</w:t>
      </w:r>
      <w:r w:rsidR="001A4638" w:rsidRPr="007F7AA4">
        <w:rPr>
          <w:rFonts w:eastAsiaTheme="majorEastAsia" w:cs="Times New Roman"/>
          <w:sz w:val="20"/>
        </w:rPr>
        <w:t>UPGR5G-3990 FT_G7-R_NanJing_</w:t>
      </w:r>
      <w:r w:rsidR="001A4638" w:rsidRPr="007F7AA4">
        <w:rPr>
          <w:rFonts w:eastAsiaTheme="majorEastAsia" w:cs="Times New Roman"/>
          <w:sz w:val="20"/>
        </w:rPr>
        <w:t>卡一：电信</w:t>
      </w:r>
      <w:r w:rsidR="001A4638" w:rsidRPr="007F7AA4">
        <w:rPr>
          <w:rFonts w:eastAsiaTheme="majorEastAsia" w:cs="Times New Roman"/>
          <w:sz w:val="20"/>
        </w:rPr>
        <w:t>VoLTE</w:t>
      </w:r>
      <w:r w:rsidR="001A4638" w:rsidRPr="007F7AA4">
        <w:rPr>
          <w:rFonts w:eastAsiaTheme="majorEastAsia" w:cs="Times New Roman"/>
          <w:sz w:val="20"/>
        </w:rPr>
        <w:t>，主卡；卡二：电信</w:t>
      </w:r>
      <w:r w:rsidR="001A4638" w:rsidRPr="007F7AA4">
        <w:rPr>
          <w:rFonts w:eastAsiaTheme="majorEastAsia" w:cs="Times New Roman"/>
          <w:sz w:val="20"/>
        </w:rPr>
        <w:t>VoLTE;</w:t>
      </w:r>
      <w:r w:rsidR="001A4638" w:rsidRPr="007F7AA4">
        <w:rPr>
          <w:rFonts w:eastAsiaTheme="majorEastAsia" w:cs="Times New Roman"/>
          <w:sz w:val="20"/>
        </w:rPr>
        <w:t>卡</w:t>
      </w:r>
      <w:r w:rsidR="001A4638" w:rsidRPr="007F7AA4">
        <w:rPr>
          <w:rFonts w:eastAsiaTheme="majorEastAsia" w:cs="Times New Roman"/>
          <w:sz w:val="20"/>
        </w:rPr>
        <w:t>2</w:t>
      </w:r>
      <w:r w:rsidR="001A4638" w:rsidRPr="007F7AA4">
        <w:rPr>
          <w:rFonts w:eastAsiaTheme="majorEastAsia" w:cs="Times New Roman"/>
          <w:sz w:val="20"/>
        </w:rPr>
        <w:t>打卡</w:t>
      </w:r>
      <w:r w:rsidR="001A4638" w:rsidRPr="007F7AA4">
        <w:rPr>
          <w:rFonts w:eastAsiaTheme="majorEastAsia" w:cs="Times New Roman"/>
          <w:sz w:val="20"/>
        </w:rPr>
        <w:t>1</w:t>
      </w:r>
      <w:r w:rsidR="001A4638" w:rsidRPr="007F7AA4">
        <w:rPr>
          <w:rFonts w:eastAsiaTheme="majorEastAsia" w:cs="Times New Roman"/>
          <w:sz w:val="20"/>
        </w:rPr>
        <w:t>，</w:t>
      </w:r>
      <w:r w:rsidR="001A4638" w:rsidRPr="007F7AA4">
        <w:rPr>
          <w:rFonts w:eastAsiaTheme="majorEastAsia" w:cs="Times New Roman"/>
          <w:sz w:val="20"/>
        </w:rPr>
        <w:t>MO</w:t>
      </w:r>
      <w:r w:rsidR="001A4638" w:rsidRPr="007F7AA4">
        <w:rPr>
          <w:rFonts w:eastAsiaTheme="majorEastAsia" w:cs="Times New Roman"/>
          <w:sz w:val="20"/>
        </w:rPr>
        <w:t>端主叫失败无任何提示音自动结束通话</w:t>
      </w:r>
      <w:r w:rsidR="001A4638" w:rsidRPr="007F7AA4">
        <w:rPr>
          <w:rFonts w:eastAsiaTheme="majorEastAsia" w:cs="Times New Roman"/>
          <w:sz w:val="20"/>
        </w:rPr>
        <w:t>_1/30_0115</w:t>
      </w:r>
    </w:p>
    <w:p w14:paraId="6577D6D4" w14:textId="1BBEA647" w:rsidR="00FB2CB4" w:rsidRPr="007F7AA4" w:rsidRDefault="002F263B" w:rsidP="00FB2CB4">
      <w:pPr>
        <w:rPr>
          <w:rFonts w:eastAsiaTheme="majorEastAsia" w:cs="Times New Roman"/>
          <w:b/>
          <w:sz w:val="20"/>
        </w:rPr>
      </w:pPr>
      <w:r w:rsidRPr="007F7AA4">
        <w:rPr>
          <w:rFonts w:eastAsiaTheme="majorEastAsia" w:cs="Times New Roman"/>
          <w:b/>
          <w:sz w:val="20"/>
        </w:rPr>
        <w:t>结论：</w:t>
      </w:r>
      <w:r w:rsidR="00FB2CB4" w:rsidRPr="007F7AA4">
        <w:rPr>
          <w:rFonts w:eastAsiaTheme="majorEastAsia" w:cs="Times New Roman"/>
          <w:b/>
          <w:sz w:val="20"/>
        </w:rPr>
        <w:t>MO</w:t>
      </w:r>
      <w:r w:rsidR="00FB2CB4" w:rsidRPr="007F7AA4">
        <w:rPr>
          <w:rFonts w:eastAsiaTheme="majorEastAsia" w:cs="Times New Roman"/>
          <w:b/>
          <w:sz w:val="20"/>
        </w:rPr>
        <w:t>端发送</w:t>
      </w:r>
      <w:r w:rsidR="00FB2CB4" w:rsidRPr="007F7AA4">
        <w:rPr>
          <w:rFonts w:eastAsiaTheme="majorEastAsia" w:cs="Times New Roman"/>
          <w:b/>
          <w:sz w:val="20"/>
        </w:rPr>
        <w:t>INVITE</w:t>
      </w:r>
      <w:r w:rsidR="00FB2CB4" w:rsidRPr="007F7AA4">
        <w:rPr>
          <w:rFonts w:eastAsiaTheme="majorEastAsia" w:cs="Times New Roman"/>
          <w:b/>
          <w:sz w:val="20"/>
        </w:rPr>
        <w:t>消息，</w:t>
      </w:r>
      <w:r w:rsidR="00FB2CB4" w:rsidRPr="007F7AA4">
        <w:rPr>
          <w:rFonts w:eastAsiaTheme="majorEastAsia" w:cs="Times New Roman"/>
          <w:b/>
          <w:sz w:val="20"/>
        </w:rPr>
        <w:t>RRC</w:t>
      </w:r>
      <w:r w:rsidR="00FB2CB4" w:rsidRPr="007F7AA4">
        <w:rPr>
          <w:rFonts w:eastAsiaTheme="majorEastAsia" w:cs="Times New Roman"/>
          <w:b/>
          <w:sz w:val="20"/>
        </w:rPr>
        <w:t>建立请求被网络侧拒绝，导致</w:t>
      </w:r>
      <w:r w:rsidR="00FB2CB4" w:rsidRPr="007F7AA4">
        <w:rPr>
          <w:rFonts w:eastAsiaTheme="majorEastAsia" w:cs="Times New Roman"/>
          <w:b/>
          <w:sz w:val="20"/>
        </w:rPr>
        <w:t>INVITE</w:t>
      </w:r>
      <w:r w:rsidR="00FB2CB4" w:rsidRPr="007F7AA4">
        <w:rPr>
          <w:rFonts w:eastAsiaTheme="majorEastAsia" w:cs="Times New Roman"/>
          <w:b/>
          <w:sz w:val="20"/>
        </w:rPr>
        <w:t>发送失败，通话自动断开。</w:t>
      </w:r>
      <w:r w:rsidR="008408A4" w:rsidRPr="007F7AA4">
        <w:rPr>
          <w:rFonts w:eastAsiaTheme="majorEastAsia" w:cs="Times New Roman"/>
          <w:b/>
          <w:sz w:val="20"/>
        </w:rPr>
        <w:t>MTK</w:t>
      </w:r>
      <w:r w:rsidR="008408A4" w:rsidRPr="007F7AA4">
        <w:rPr>
          <w:rFonts w:eastAsiaTheme="majorEastAsia" w:cs="Times New Roman"/>
          <w:b/>
          <w:sz w:val="20"/>
        </w:rPr>
        <w:t>提示需要注意到失败的小区</w:t>
      </w:r>
      <w:r w:rsidR="008408A4" w:rsidRPr="007F7AA4">
        <w:rPr>
          <w:rFonts w:eastAsiaTheme="majorEastAsia" w:cs="Times New Roman"/>
          <w:b/>
          <w:sz w:val="20"/>
        </w:rPr>
        <w:t xml:space="preserve">(EARFCN[1850], </w:t>
      </w:r>
      <w:r w:rsidR="008408A4" w:rsidRPr="007F7AA4">
        <w:rPr>
          <w:rFonts w:eastAsiaTheme="majorEastAsia" w:cs="Times New Roman"/>
          <w:b/>
          <w:sz w:val="20"/>
        </w:rPr>
        <w:lastRenderedPageBreak/>
        <w:t>PCI[37])</w:t>
      </w:r>
      <w:r w:rsidR="008408A4" w:rsidRPr="007F7AA4">
        <w:rPr>
          <w:rFonts w:eastAsiaTheme="majorEastAsia" w:cs="Times New Roman"/>
          <w:b/>
          <w:sz w:val="20"/>
        </w:rPr>
        <w:t>可能存在临时不可用的问题。</w:t>
      </w:r>
    </w:p>
    <w:tbl>
      <w:tblPr>
        <w:tblStyle w:val="a7"/>
        <w:tblW w:w="0" w:type="auto"/>
        <w:tblLook w:val="04A0" w:firstRow="1" w:lastRow="0" w:firstColumn="1" w:lastColumn="0" w:noHBand="0" w:noVBand="1"/>
      </w:tblPr>
      <w:tblGrid>
        <w:gridCol w:w="13454"/>
      </w:tblGrid>
      <w:tr w:rsidR="006179AD" w:rsidRPr="007F7AA4" w14:paraId="0A6A2369" w14:textId="77777777" w:rsidTr="006179AD">
        <w:tc>
          <w:tcPr>
            <w:tcW w:w="13454" w:type="dxa"/>
          </w:tcPr>
          <w:p w14:paraId="67EC8DF9" w14:textId="77777777" w:rsidR="006179AD" w:rsidRPr="007F7AA4" w:rsidRDefault="006179AD" w:rsidP="006179AD">
            <w:pPr>
              <w:rPr>
                <w:rFonts w:eastAsiaTheme="majorEastAsia" w:cs="Times New Roman"/>
                <w:sz w:val="20"/>
              </w:rPr>
            </w:pPr>
            <w:r w:rsidRPr="007F7AA4">
              <w:rPr>
                <w:rFonts w:eastAsiaTheme="majorEastAsia" w:cs="Times New Roman"/>
                <w:sz w:val="20"/>
              </w:rPr>
              <w:t>// MO</w:t>
            </w:r>
          </w:p>
          <w:p w14:paraId="790F76D9" w14:textId="77777777" w:rsidR="006179AD" w:rsidRPr="007F7AA4" w:rsidRDefault="006179AD" w:rsidP="006179AD">
            <w:pPr>
              <w:rPr>
                <w:rFonts w:eastAsiaTheme="majorEastAsia" w:cs="Times New Roman"/>
                <w:sz w:val="20"/>
              </w:rPr>
            </w:pPr>
            <w:r w:rsidRPr="007F7AA4">
              <w:rPr>
                <w:rFonts w:eastAsiaTheme="majorEastAsia" w:cs="Times New Roman"/>
                <w:sz w:val="20"/>
              </w:rPr>
              <w:t>Type</w:t>
            </w:r>
            <w:r w:rsidRPr="007F7AA4">
              <w:rPr>
                <w:rFonts w:eastAsiaTheme="majorEastAsia" w:cs="Times New Roman"/>
                <w:sz w:val="20"/>
              </w:rPr>
              <w:tab/>
              <w:t>Index</w:t>
            </w:r>
            <w:r w:rsidRPr="007F7AA4">
              <w:rPr>
                <w:rFonts w:eastAsiaTheme="majorEastAsia" w:cs="Times New Roman"/>
                <w:sz w:val="20"/>
              </w:rPr>
              <w:tab/>
              <w:t>Time</w:t>
            </w:r>
            <w:r w:rsidRPr="007F7AA4">
              <w:rPr>
                <w:rFonts w:eastAsiaTheme="majorEastAsia" w:cs="Times New Roman"/>
                <w:sz w:val="20"/>
              </w:rPr>
              <w:tab/>
              <w:t>Local Time</w:t>
            </w:r>
            <w:r w:rsidRPr="007F7AA4">
              <w:rPr>
                <w:rFonts w:eastAsiaTheme="majorEastAsia" w:cs="Times New Roman"/>
                <w:sz w:val="20"/>
              </w:rPr>
              <w:tab/>
              <w:t>Module</w:t>
            </w:r>
            <w:r w:rsidRPr="007F7AA4">
              <w:rPr>
                <w:rFonts w:eastAsiaTheme="majorEastAsia" w:cs="Times New Roman"/>
                <w:sz w:val="20"/>
              </w:rPr>
              <w:tab/>
              <w:t>Message</w:t>
            </w:r>
            <w:r w:rsidRPr="007F7AA4">
              <w:rPr>
                <w:rFonts w:eastAsiaTheme="majorEastAsia" w:cs="Times New Roman"/>
                <w:sz w:val="20"/>
              </w:rPr>
              <w:tab/>
              <w:t>Comment</w:t>
            </w:r>
            <w:r w:rsidRPr="007F7AA4">
              <w:rPr>
                <w:rFonts w:eastAsiaTheme="majorEastAsia" w:cs="Times New Roman"/>
                <w:sz w:val="20"/>
              </w:rPr>
              <w:tab/>
              <w:t>Time Differences</w:t>
            </w:r>
          </w:p>
          <w:p w14:paraId="614F6A87" w14:textId="77777777" w:rsidR="006179AD" w:rsidRPr="007F7AA4" w:rsidRDefault="006179AD" w:rsidP="006179AD">
            <w:pPr>
              <w:rPr>
                <w:rFonts w:eastAsiaTheme="majorEastAsia" w:cs="Times New Roman"/>
                <w:sz w:val="20"/>
              </w:rPr>
            </w:pPr>
            <w:r w:rsidRPr="007F7AA4">
              <w:rPr>
                <w:rFonts w:eastAsiaTheme="majorEastAsia" w:cs="Times New Roman"/>
                <w:sz w:val="20"/>
              </w:rPr>
              <w:t>SIP</w:t>
            </w:r>
            <w:r w:rsidRPr="007F7AA4">
              <w:rPr>
                <w:rFonts w:eastAsiaTheme="majorEastAsia" w:cs="Times New Roman"/>
                <w:sz w:val="20"/>
              </w:rPr>
              <w:tab/>
              <w:t>38</w:t>
            </w:r>
            <w:r w:rsidRPr="007F7AA4">
              <w:rPr>
                <w:rFonts w:eastAsiaTheme="majorEastAsia" w:cs="Times New Roman"/>
                <w:sz w:val="20"/>
              </w:rPr>
              <w:tab/>
              <w:t>67994722</w:t>
            </w:r>
            <w:r w:rsidRPr="007F7AA4">
              <w:rPr>
                <w:rFonts w:eastAsiaTheme="majorEastAsia" w:cs="Times New Roman"/>
                <w:sz w:val="20"/>
              </w:rPr>
              <w:tab/>
              <w:t>10:49:38:087</w:t>
            </w:r>
            <w:r w:rsidRPr="007F7AA4">
              <w:rPr>
                <w:rFonts w:eastAsiaTheme="majorEastAsia" w:cs="Times New Roman"/>
                <w:sz w:val="20"/>
              </w:rPr>
              <w:tab/>
            </w:r>
            <w:r w:rsidRPr="007F7AA4">
              <w:rPr>
                <w:rFonts w:eastAsiaTheme="majorEastAsia" w:cs="Times New Roman"/>
                <w:sz w:val="20"/>
              </w:rPr>
              <w:tab/>
              <w:t>[MS-&gt;NW][P2][S2]INVITE tel:19906413092;phone-context=ims.mnc011.mcc460.3gppnetwork.org SIP/2.0</w:t>
            </w:r>
          </w:p>
          <w:p w14:paraId="3EB69516" w14:textId="77777777" w:rsidR="006179AD" w:rsidRPr="007F7AA4" w:rsidRDefault="006179AD" w:rsidP="006179AD">
            <w:pPr>
              <w:rPr>
                <w:rFonts w:eastAsiaTheme="majorEastAsia" w:cs="Times New Roman"/>
                <w:sz w:val="20"/>
              </w:rPr>
            </w:pPr>
            <w:r w:rsidRPr="007F7AA4">
              <w:rPr>
                <w:rFonts w:eastAsiaTheme="majorEastAsia" w:cs="Times New Roman"/>
                <w:sz w:val="20"/>
              </w:rPr>
              <w:t>OTA</w:t>
            </w:r>
            <w:r w:rsidRPr="007F7AA4">
              <w:rPr>
                <w:rFonts w:eastAsiaTheme="majorEastAsia" w:cs="Times New Roman"/>
                <w:sz w:val="20"/>
              </w:rPr>
              <w:tab/>
              <w:t>1247107</w:t>
            </w:r>
            <w:r w:rsidRPr="007F7AA4">
              <w:rPr>
                <w:rFonts w:eastAsiaTheme="majorEastAsia" w:cs="Times New Roman"/>
                <w:sz w:val="20"/>
              </w:rPr>
              <w:tab/>
              <w:t>67995044</w:t>
            </w:r>
            <w:r w:rsidRPr="007F7AA4">
              <w:rPr>
                <w:rFonts w:eastAsiaTheme="majorEastAsia" w:cs="Times New Roman"/>
                <w:sz w:val="20"/>
              </w:rPr>
              <w:tab/>
              <w:t>10:49:38:087</w:t>
            </w:r>
            <w:r w:rsidRPr="007F7AA4">
              <w:rPr>
                <w:rFonts w:eastAsiaTheme="majorEastAsia" w:cs="Times New Roman"/>
                <w:sz w:val="20"/>
              </w:rPr>
              <w:tab/>
              <w:t>ERRC_CONN_2</w:t>
            </w:r>
            <w:r w:rsidRPr="007F7AA4">
              <w:rPr>
                <w:rFonts w:eastAsiaTheme="majorEastAsia" w:cs="Times New Roman"/>
                <w:sz w:val="20"/>
              </w:rPr>
              <w:tab/>
              <w:t>[MS-&gt;NW] ERRC_RRCConnectionRequest(EARFCN[1850], PCI[37])</w:t>
            </w:r>
          </w:p>
          <w:p w14:paraId="7D8230E0" w14:textId="77777777" w:rsidR="006179AD" w:rsidRPr="007F7AA4" w:rsidRDefault="006179AD" w:rsidP="006179AD">
            <w:pPr>
              <w:rPr>
                <w:rFonts w:eastAsiaTheme="majorEastAsia" w:cs="Times New Roman"/>
                <w:sz w:val="20"/>
              </w:rPr>
            </w:pPr>
          </w:p>
          <w:p w14:paraId="0699F0F2" w14:textId="77777777" w:rsidR="006179AD" w:rsidRPr="007F7AA4" w:rsidRDefault="006179AD" w:rsidP="006179AD">
            <w:pPr>
              <w:rPr>
                <w:rFonts w:eastAsiaTheme="majorEastAsia" w:cs="Times New Roman"/>
                <w:b/>
                <w:sz w:val="20"/>
              </w:rPr>
            </w:pPr>
            <w:r w:rsidRPr="007F7AA4">
              <w:rPr>
                <w:rFonts w:eastAsiaTheme="majorEastAsia" w:cs="Times New Roman"/>
                <w:b/>
                <w:sz w:val="20"/>
              </w:rPr>
              <w:t xml:space="preserve">// </w:t>
            </w:r>
            <w:r w:rsidRPr="007F7AA4">
              <w:rPr>
                <w:rFonts w:eastAsiaTheme="majorEastAsia" w:cs="Times New Roman"/>
                <w:b/>
                <w:sz w:val="20"/>
              </w:rPr>
              <w:t>发送</w:t>
            </w:r>
            <w:r w:rsidRPr="007F7AA4">
              <w:rPr>
                <w:rFonts w:eastAsiaTheme="majorEastAsia" w:cs="Times New Roman"/>
                <w:b/>
                <w:sz w:val="20"/>
              </w:rPr>
              <w:t>INVITE</w:t>
            </w:r>
            <w:r w:rsidRPr="007F7AA4">
              <w:rPr>
                <w:rFonts w:eastAsiaTheme="majorEastAsia" w:cs="Times New Roman"/>
                <w:b/>
                <w:sz w:val="20"/>
              </w:rPr>
              <w:t>消息时，建立</w:t>
            </w:r>
            <w:r w:rsidRPr="007F7AA4">
              <w:rPr>
                <w:rFonts w:eastAsiaTheme="majorEastAsia" w:cs="Times New Roman"/>
                <w:b/>
                <w:sz w:val="20"/>
              </w:rPr>
              <w:t>RRC</w:t>
            </w:r>
            <w:r w:rsidRPr="007F7AA4">
              <w:rPr>
                <w:rFonts w:eastAsiaTheme="majorEastAsia" w:cs="Times New Roman"/>
                <w:b/>
                <w:sz w:val="20"/>
              </w:rPr>
              <w:t>连接被网络侧拒绝</w:t>
            </w:r>
          </w:p>
          <w:p w14:paraId="5ABD3939" w14:textId="77777777" w:rsidR="006179AD" w:rsidRPr="007F7AA4" w:rsidRDefault="006179AD" w:rsidP="006179AD">
            <w:pPr>
              <w:rPr>
                <w:rFonts w:eastAsiaTheme="majorEastAsia" w:cs="Times New Roman"/>
                <w:sz w:val="20"/>
                <w:highlight w:val="red"/>
              </w:rPr>
            </w:pPr>
            <w:r w:rsidRPr="007F7AA4">
              <w:rPr>
                <w:rFonts w:eastAsiaTheme="majorEastAsia" w:cs="Times New Roman"/>
                <w:sz w:val="20"/>
                <w:highlight w:val="red"/>
              </w:rPr>
              <w:t>OTA</w:t>
            </w:r>
            <w:r w:rsidRPr="007F7AA4">
              <w:rPr>
                <w:rFonts w:eastAsiaTheme="majorEastAsia" w:cs="Times New Roman"/>
                <w:sz w:val="20"/>
                <w:highlight w:val="red"/>
              </w:rPr>
              <w:tab/>
              <w:t>1249706</w:t>
            </w:r>
            <w:r w:rsidRPr="007F7AA4">
              <w:rPr>
                <w:rFonts w:eastAsiaTheme="majorEastAsia" w:cs="Times New Roman"/>
                <w:sz w:val="20"/>
                <w:highlight w:val="red"/>
              </w:rPr>
              <w:tab/>
              <w:t>67997704</w:t>
            </w:r>
            <w:r w:rsidRPr="007F7AA4">
              <w:rPr>
                <w:rFonts w:eastAsiaTheme="majorEastAsia" w:cs="Times New Roman"/>
                <w:sz w:val="20"/>
                <w:highlight w:val="red"/>
              </w:rPr>
              <w:tab/>
              <w:t>10:49:38:288</w:t>
            </w:r>
            <w:r w:rsidRPr="007F7AA4">
              <w:rPr>
                <w:rFonts w:eastAsiaTheme="majorEastAsia" w:cs="Times New Roman"/>
                <w:sz w:val="20"/>
                <w:highlight w:val="red"/>
              </w:rPr>
              <w:tab/>
              <w:t>ERRC_CONN_2</w:t>
            </w:r>
            <w:r w:rsidRPr="007F7AA4">
              <w:rPr>
                <w:rFonts w:eastAsiaTheme="majorEastAsia" w:cs="Times New Roman"/>
                <w:sz w:val="20"/>
                <w:highlight w:val="red"/>
              </w:rPr>
              <w:tab/>
              <w:t>[NW-&gt;MS] ERRC_RRCConnectionReject(EARFCN[1850], PCI[37])</w:t>
            </w:r>
          </w:p>
          <w:p w14:paraId="28491A39" w14:textId="77777777" w:rsidR="006179AD" w:rsidRPr="007F7AA4" w:rsidRDefault="006179AD" w:rsidP="006179AD">
            <w:pPr>
              <w:rPr>
                <w:rFonts w:eastAsiaTheme="majorEastAsia" w:cs="Times New Roman"/>
                <w:sz w:val="20"/>
                <w:highlight w:val="red"/>
              </w:rPr>
            </w:pPr>
            <w:r w:rsidRPr="007F7AA4">
              <w:rPr>
                <w:rFonts w:eastAsiaTheme="majorEastAsia" w:cs="Times New Roman"/>
                <w:sz w:val="20"/>
                <w:highlight w:val="red"/>
              </w:rPr>
              <w:t>rrcConnectionReject-r8</w:t>
            </w:r>
          </w:p>
          <w:p w14:paraId="177FC05F" w14:textId="77777777" w:rsidR="006179AD" w:rsidRPr="007F7AA4" w:rsidRDefault="006179AD" w:rsidP="006179AD">
            <w:pPr>
              <w:rPr>
                <w:rFonts w:eastAsiaTheme="majorEastAsia" w:cs="Times New Roman"/>
                <w:sz w:val="20"/>
              </w:rPr>
            </w:pPr>
            <w:r w:rsidRPr="007F7AA4">
              <w:rPr>
                <w:rFonts w:eastAsiaTheme="majorEastAsia" w:cs="Times New Roman"/>
                <w:sz w:val="20"/>
                <w:highlight w:val="red"/>
              </w:rPr>
              <w:t>waitTime: 2s</w:t>
            </w:r>
          </w:p>
          <w:p w14:paraId="1B03B0D0" w14:textId="77777777" w:rsidR="006179AD" w:rsidRPr="007F7AA4" w:rsidRDefault="006179AD" w:rsidP="006179AD">
            <w:pPr>
              <w:rPr>
                <w:rFonts w:eastAsiaTheme="majorEastAsia" w:cs="Times New Roman"/>
                <w:sz w:val="20"/>
              </w:rPr>
            </w:pPr>
          </w:p>
          <w:p w14:paraId="77A2ED28" w14:textId="77777777" w:rsidR="006179AD" w:rsidRPr="007F7AA4" w:rsidRDefault="006179AD" w:rsidP="006179AD">
            <w:pPr>
              <w:rPr>
                <w:rFonts w:eastAsiaTheme="majorEastAsia" w:cs="Times New Roman"/>
                <w:b/>
                <w:sz w:val="20"/>
              </w:rPr>
            </w:pPr>
            <w:r w:rsidRPr="007F7AA4">
              <w:rPr>
                <w:rFonts w:eastAsiaTheme="majorEastAsia" w:cs="Times New Roman"/>
                <w:b/>
                <w:sz w:val="20"/>
              </w:rPr>
              <w:t xml:space="preserve">// </w:t>
            </w:r>
            <w:r w:rsidRPr="007F7AA4">
              <w:rPr>
                <w:rFonts w:eastAsiaTheme="majorEastAsia" w:cs="Times New Roman"/>
                <w:b/>
                <w:sz w:val="20"/>
              </w:rPr>
              <w:t>重新小区重选，选择到</w:t>
            </w:r>
            <w:r w:rsidRPr="007F7AA4">
              <w:rPr>
                <w:rFonts w:eastAsiaTheme="majorEastAsia" w:cs="Times New Roman"/>
                <w:b/>
                <w:sz w:val="20"/>
              </w:rPr>
              <w:t>(EARFCN[1850], PCI[10])</w:t>
            </w:r>
            <w:r w:rsidRPr="007F7AA4">
              <w:rPr>
                <w:rFonts w:eastAsiaTheme="majorEastAsia" w:cs="Times New Roman"/>
                <w:b/>
                <w:sz w:val="20"/>
              </w:rPr>
              <w:t>上，第二次呼叫，发送</w:t>
            </w:r>
            <w:r w:rsidRPr="007F7AA4">
              <w:rPr>
                <w:rFonts w:eastAsiaTheme="majorEastAsia" w:cs="Times New Roman"/>
                <w:b/>
                <w:sz w:val="20"/>
              </w:rPr>
              <w:t>INVITE</w:t>
            </w:r>
            <w:r w:rsidRPr="007F7AA4">
              <w:rPr>
                <w:rFonts w:eastAsiaTheme="majorEastAsia" w:cs="Times New Roman"/>
                <w:b/>
                <w:sz w:val="20"/>
              </w:rPr>
              <w:t>消息成功</w:t>
            </w:r>
          </w:p>
          <w:p w14:paraId="40711051" w14:textId="77777777" w:rsidR="006179AD" w:rsidRPr="007F7AA4" w:rsidRDefault="006179AD" w:rsidP="006179AD">
            <w:pPr>
              <w:rPr>
                <w:rFonts w:eastAsiaTheme="majorEastAsia" w:cs="Times New Roman"/>
                <w:sz w:val="20"/>
              </w:rPr>
            </w:pPr>
            <w:r w:rsidRPr="007F7AA4">
              <w:rPr>
                <w:rFonts w:eastAsiaTheme="majorEastAsia" w:cs="Times New Roman"/>
                <w:sz w:val="20"/>
              </w:rPr>
              <w:t>OTA</w:t>
            </w:r>
            <w:r w:rsidRPr="007F7AA4">
              <w:rPr>
                <w:rFonts w:eastAsiaTheme="majorEastAsia" w:cs="Times New Roman"/>
                <w:sz w:val="20"/>
              </w:rPr>
              <w:tab/>
              <w:t>1267251</w:t>
            </w:r>
            <w:r w:rsidRPr="007F7AA4">
              <w:rPr>
                <w:rFonts w:eastAsiaTheme="majorEastAsia" w:cs="Times New Roman"/>
                <w:sz w:val="20"/>
              </w:rPr>
              <w:tab/>
              <w:t>68028118</w:t>
            </w:r>
            <w:r w:rsidRPr="007F7AA4">
              <w:rPr>
                <w:rFonts w:eastAsiaTheme="majorEastAsia" w:cs="Times New Roman"/>
                <w:sz w:val="20"/>
              </w:rPr>
              <w:tab/>
              <w:t>10:49:40:179</w:t>
            </w:r>
            <w:r w:rsidRPr="007F7AA4">
              <w:rPr>
                <w:rFonts w:eastAsiaTheme="majorEastAsia" w:cs="Times New Roman"/>
                <w:sz w:val="20"/>
              </w:rPr>
              <w:tab/>
              <w:t>ERRC_SYS_2</w:t>
            </w:r>
            <w:r w:rsidRPr="007F7AA4">
              <w:rPr>
                <w:rFonts w:eastAsiaTheme="majorEastAsia" w:cs="Times New Roman"/>
                <w:sz w:val="20"/>
              </w:rPr>
              <w:tab/>
              <w:t>[NW-&gt;MS] SystemInformationBlockType1 (EARFCN[1850], PCI[108])</w:t>
            </w:r>
          </w:p>
          <w:p w14:paraId="4C8BC5C6" w14:textId="77777777" w:rsidR="006179AD" w:rsidRPr="007F7AA4" w:rsidRDefault="006179AD" w:rsidP="006179AD">
            <w:pPr>
              <w:rPr>
                <w:rFonts w:eastAsiaTheme="majorEastAsia" w:cs="Times New Roman"/>
                <w:sz w:val="20"/>
              </w:rPr>
            </w:pPr>
            <w:r w:rsidRPr="007F7AA4">
              <w:rPr>
                <w:rFonts w:eastAsiaTheme="majorEastAsia" w:cs="Times New Roman"/>
                <w:sz w:val="20"/>
              </w:rPr>
              <w:t>OTA</w:t>
            </w:r>
            <w:r w:rsidRPr="007F7AA4">
              <w:rPr>
                <w:rFonts w:eastAsiaTheme="majorEastAsia" w:cs="Times New Roman"/>
                <w:sz w:val="20"/>
              </w:rPr>
              <w:tab/>
              <w:t>1281471</w:t>
            </w:r>
            <w:r w:rsidRPr="007F7AA4">
              <w:rPr>
                <w:rFonts w:eastAsiaTheme="majorEastAsia" w:cs="Times New Roman"/>
                <w:sz w:val="20"/>
              </w:rPr>
              <w:tab/>
              <w:t>68069993</w:t>
            </w:r>
            <w:r w:rsidRPr="007F7AA4">
              <w:rPr>
                <w:rFonts w:eastAsiaTheme="majorEastAsia" w:cs="Times New Roman"/>
                <w:sz w:val="20"/>
              </w:rPr>
              <w:tab/>
              <w:t>10:49:42:890</w:t>
            </w:r>
            <w:r w:rsidRPr="007F7AA4">
              <w:rPr>
                <w:rFonts w:eastAsiaTheme="majorEastAsia" w:cs="Times New Roman"/>
                <w:sz w:val="20"/>
              </w:rPr>
              <w:tab/>
              <w:t>ERRC_SYS_2</w:t>
            </w:r>
            <w:r w:rsidRPr="007F7AA4">
              <w:rPr>
                <w:rFonts w:eastAsiaTheme="majorEastAsia" w:cs="Times New Roman"/>
                <w:sz w:val="20"/>
              </w:rPr>
              <w:tab/>
              <w:t>[NW-&gt;MS] SystemInformationBlockType1 (EARFCN[1850], PCI[304])</w:t>
            </w:r>
          </w:p>
          <w:p w14:paraId="292F084F" w14:textId="77777777" w:rsidR="006179AD" w:rsidRPr="007F7AA4" w:rsidRDefault="006179AD" w:rsidP="006179AD">
            <w:pPr>
              <w:rPr>
                <w:rFonts w:eastAsiaTheme="majorEastAsia" w:cs="Times New Roman"/>
                <w:sz w:val="20"/>
              </w:rPr>
            </w:pPr>
            <w:r w:rsidRPr="007F7AA4">
              <w:rPr>
                <w:rFonts w:eastAsiaTheme="majorEastAsia" w:cs="Times New Roman"/>
                <w:sz w:val="20"/>
              </w:rPr>
              <w:t>OTA</w:t>
            </w:r>
            <w:r w:rsidRPr="007F7AA4">
              <w:rPr>
                <w:rFonts w:eastAsiaTheme="majorEastAsia" w:cs="Times New Roman"/>
                <w:sz w:val="20"/>
              </w:rPr>
              <w:tab/>
              <w:t>1365653</w:t>
            </w:r>
            <w:r w:rsidRPr="007F7AA4">
              <w:rPr>
                <w:rFonts w:eastAsiaTheme="majorEastAsia" w:cs="Times New Roman"/>
                <w:sz w:val="20"/>
              </w:rPr>
              <w:tab/>
              <w:t>68171873</w:t>
            </w:r>
            <w:r w:rsidRPr="007F7AA4">
              <w:rPr>
                <w:rFonts w:eastAsiaTheme="majorEastAsia" w:cs="Times New Roman"/>
                <w:sz w:val="20"/>
              </w:rPr>
              <w:tab/>
              <w:t>10:49:49:370</w:t>
            </w:r>
            <w:r w:rsidRPr="007F7AA4">
              <w:rPr>
                <w:rFonts w:eastAsiaTheme="majorEastAsia" w:cs="Times New Roman"/>
                <w:sz w:val="20"/>
              </w:rPr>
              <w:tab/>
              <w:t>ERRC_SYS_2</w:t>
            </w:r>
            <w:r w:rsidRPr="007F7AA4">
              <w:rPr>
                <w:rFonts w:eastAsiaTheme="majorEastAsia" w:cs="Times New Roman"/>
                <w:sz w:val="20"/>
              </w:rPr>
              <w:tab/>
              <w:t>[NW-&gt;MS] SystemInformationBlockType1 (EARFCN[1850], PCI[10])</w:t>
            </w:r>
          </w:p>
          <w:p w14:paraId="0C5E8E34" w14:textId="77777777" w:rsidR="006179AD" w:rsidRPr="007F7AA4" w:rsidRDefault="006179AD" w:rsidP="006179AD">
            <w:pPr>
              <w:rPr>
                <w:rFonts w:eastAsiaTheme="majorEastAsia" w:cs="Times New Roman"/>
                <w:sz w:val="20"/>
              </w:rPr>
            </w:pPr>
            <w:r w:rsidRPr="007F7AA4">
              <w:rPr>
                <w:rFonts w:eastAsiaTheme="majorEastAsia" w:cs="Times New Roman"/>
                <w:sz w:val="20"/>
              </w:rPr>
              <w:t>OTA</w:t>
            </w:r>
            <w:r w:rsidRPr="007F7AA4">
              <w:rPr>
                <w:rFonts w:eastAsiaTheme="majorEastAsia" w:cs="Times New Roman"/>
                <w:sz w:val="20"/>
              </w:rPr>
              <w:tab/>
              <w:t>1377992</w:t>
            </w:r>
            <w:r w:rsidRPr="007F7AA4">
              <w:rPr>
                <w:rFonts w:eastAsiaTheme="majorEastAsia" w:cs="Times New Roman"/>
                <w:sz w:val="20"/>
              </w:rPr>
              <w:tab/>
              <w:t>68177686</w:t>
            </w:r>
            <w:r w:rsidRPr="007F7AA4">
              <w:rPr>
                <w:rFonts w:eastAsiaTheme="majorEastAsia" w:cs="Times New Roman"/>
                <w:sz w:val="20"/>
              </w:rPr>
              <w:tab/>
              <w:t>10:49:49:772</w:t>
            </w:r>
            <w:r w:rsidRPr="007F7AA4">
              <w:rPr>
                <w:rFonts w:eastAsiaTheme="majorEastAsia" w:cs="Times New Roman"/>
                <w:sz w:val="20"/>
              </w:rPr>
              <w:tab/>
              <w:t>ERRC_CONN_2</w:t>
            </w:r>
            <w:r w:rsidRPr="007F7AA4">
              <w:rPr>
                <w:rFonts w:eastAsiaTheme="majorEastAsia" w:cs="Times New Roman"/>
                <w:sz w:val="20"/>
              </w:rPr>
              <w:tab/>
              <w:t>[MS-&gt;NW] ERRC_RRCConnectionRequest(EARFCN[1850], PCI[10])</w:t>
            </w:r>
          </w:p>
          <w:p w14:paraId="228209A7" w14:textId="77777777" w:rsidR="006179AD" w:rsidRPr="007F7AA4" w:rsidRDefault="006179AD" w:rsidP="006179AD">
            <w:pPr>
              <w:rPr>
                <w:rFonts w:eastAsiaTheme="majorEastAsia" w:cs="Times New Roman"/>
                <w:sz w:val="20"/>
              </w:rPr>
            </w:pPr>
            <w:r w:rsidRPr="007F7AA4">
              <w:rPr>
                <w:rFonts w:eastAsiaTheme="majorEastAsia" w:cs="Times New Roman"/>
                <w:sz w:val="20"/>
              </w:rPr>
              <w:t>OTA</w:t>
            </w:r>
            <w:r w:rsidRPr="007F7AA4">
              <w:rPr>
                <w:rFonts w:eastAsiaTheme="majorEastAsia" w:cs="Times New Roman"/>
                <w:sz w:val="20"/>
              </w:rPr>
              <w:tab/>
              <w:t>1378269</w:t>
            </w:r>
            <w:r w:rsidRPr="007F7AA4">
              <w:rPr>
                <w:rFonts w:eastAsiaTheme="majorEastAsia" w:cs="Times New Roman"/>
                <w:sz w:val="20"/>
              </w:rPr>
              <w:tab/>
              <w:t>68178221</w:t>
            </w:r>
            <w:r w:rsidRPr="007F7AA4">
              <w:rPr>
                <w:rFonts w:eastAsiaTheme="majorEastAsia" w:cs="Times New Roman"/>
                <w:sz w:val="20"/>
              </w:rPr>
              <w:tab/>
              <w:t>10:49:49:772</w:t>
            </w:r>
            <w:r w:rsidRPr="007F7AA4">
              <w:rPr>
                <w:rFonts w:eastAsiaTheme="majorEastAsia" w:cs="Times New Roman"/>
                <w:sz w:val="20"/>
              </w:rPr>
              <w:tab/>
              <w:t>ERRC_CONN_2</w:t>
            </w:r>
            <w:r w:rsidRPr="007F7AA4">
              <w:rPr>
                <w:rFonts w:eastAsiaTheme="majorEastAsia" w:cs="Times New Roman"/>
                <w:sz w:val="20"/>
              </w:rPr>
              <w:tab/>
              <w:t>[NW-&gt;MS] ERRC_RRCConnectionSetup(EARFCN[1850], PCI[10])</w:t>
            </w:r>
          </w:p>
          <w:p w14:paraId="71B91E50" w14:textId="77777777" w:rsidR="006179AD" w:rsidRPr="007F7AA4" w:rsidRDefault="006179AD" w:rsidP="006179AD">
            <w:pPr>
              <w:rPr>
                <w:rFonts w:eastAsiaTheme="majorEastAsia" w:cs="Times New Roman"/>
                <w:sz w:val="20"/>
              </w:rPr>
            </w:pPr>
            <w:r w:rsidRPr="007F7AA4">
              <w:rPr>
                <w:rFonts w:eastAsiaTheme="majorEastAsia" w:cs="Times New Roman"/>
                <w:sz w:val="20"/>
              </w:rPr>
              <w:t>OTA</w:t>
            </w:r>
            <w:r w:rsidRPr="007F7AA4">
              <w:rPr>
                <w:rFonts w:eastAsiaTheme="majorEastAsia" w:cs="Times New Roman"/>
                <w:sz w:val="20"/>
              </w:rPr>
              <w:tab/>
              <w:t>1378962</w:t>
            </w:r>
            <w:r w:rsidRPr="007F7AA4">
              <w:rPr>
                <w:rFonts w:eastAsiaTheme="majorEastAsia" w:cs="Times New Roman"/>
                <w:sz w:val="20"/>
              </w:rPr>
              <w:tab/>
              <w:t>68178427</w:t>
            </w:r>
            <w:r w:rsidRPr="007F7AA4">
              <w:rPr>
                <w:rFonts w:eastAsiaTheme="majorEastAsia" w:cs="Times New Roman"/>
                <w:sz w:val="20"/>
              </w:rPr>
              <w:tab/>
              <w:t>10:49:49:772</w:t>
            </w:r>
            <w:r w:rsidRPr="007F7AA4">
              <w:rPr>
                <w:rFonts w:eastAsiaTheme="majorEastAsia" w:cs="Times New Roman"/>
                <w:sz w:val="20"/>
              </w:rPr>
              <w:tab/>
              <w:t>EMM_NASMSG_2</w:t>
            </w:r>
            <w:r w:rsidRPr="007F7AA4">
              <w:rPr>
                <w:rFonts w:eastAsiaTheme="majorEastAsia" w:cs="Times New Roman"/>
                <w:sz w:val="20"/>
              </w:rPr>
              <w:tab/>
              <w:t>[MS-&gt;NW] EMM_Service_Request</w:t>
            </w:r>
          </w:p>
          <w:p w14:paraId="65CCCA50" w14:textId="77777777" w:rsidR="006179AD" w:rsidRPr="007F7AA4" w:rsidRDefault="006179AD" w:rsidP="006179AD">
            <w:pPr>
              <w:rPr>
                <w:rFonts w:eastAsiaTheme="majorEastAsia" w:cs="Times New Roman"/>
                <w:sz w:val="20"/>
              </w:rPr>
            </w:pPr>
            <w:r w:rsidRPr="007F7AA4">
              <w:rPr>
                <w:rFonts w:eastAsiaTheme="majorEastAsia" w:cs="Times New Roman"/>
                <w:sz w:val="20"/>
              </w:rPr>
              <w:t>OTA</w:t>
            </w:r>
            <w:r w:rsidRPr="007F7AA4">
              <w:rPr>
                <w:rFonts w:eastAsiaTheme="majorEastAsia" w:cs="Times New Roman"/>
                <w:sz w:val="20"/>
              </w:rPr>
              <w:tab/>
              <w:t>1379020</w:t>
            </w:r>
            <w:r w:rsidRPr="007F7AA4">
              <w:rPr>
                <w:rFonts w:eastAsiaTheme="majorEastAsia" w:cs="Times New Roman"/>
                <w:sz w:val="20"/>
              </w:rPr>
              <w:tab/>
              <w:t>68178437</w:t>
            </w:r>
            <w:r w:rsidRPr="007F7AA4">
              <w:rPr>
                <w:rFonts w:eastAsiaTheme="majorEastAsia" w:cs="Times New Roman"/>
                <w:sz w:val="20"/>
              </w:rPr>
              <w:tab/>
              <w:t>10:49:49:772</w:t>
            </w:r>
            <w:r w:rsidRPr="007F7AA4">
              <w:rPr>
                <w:rFonts w:eastAsiaTheme="majorEastAsia" w:cs="Times New Roman"/>
                <w:sz w:val="20"/>
              </w:rPr>
              <w:tab/>
              <w:t>ERRC_CONN_2</w:t>
            </w:r>
            <w:r w:rsidRPr="007F7AA4">
              <w:rPr>
                <w:rFonts w:eastAsiaTheme="majorEastAsia" w:cs="Times New Roman"/>
                <w:sz w:val="20"/>
              </w:rPr>
              <w:tab/>
              <w:t>[MS-&gt;NW] ERRC_RRCConnectionSetupComplete(EARFCN[1850], PCI[10])</w:t>
            </w:r>
          </w:p>
          <w:p w14:paraId="7C7A4496" w14:textId="77777777" w:rsidR="006179AD" w:rsidRPr="007F7AA4" w:rsidRDefault="006179AD" w:rsidP="006179AD">
            <w:pPr>
              <w:rPr>
                <w:rFonts w:eastAsiaTheme="majorEastAsia" w:cs="Times New Roman"/>
                <w:sz w:val="20"/>
              </w:rPr>
            </w:pPr>
            <w:r w:rsidRPr="007F7AA4">
              <w:rPr>
                <w:rFonts w:eastAsiaTheme="majorEastAsia" w:cs="Times New Roman"/>
                <w:sz w:val="20"/>
              </w:rPr>
              <w:t>SIP</w:t>
            </w:r>
            <w:r w:rsidRPr="007F7AA4">
              <w:rPr>
                <w:rFonts w:eastAsiaTheme="majorEastAsia" w:cs="Times New Roman"/>
                <w:sz w:val="20"/>
              </w:rPr>
              <w:tab/>
              <w:t>39</w:t>
            </w:r>
            <w:r w:rsidRPr="007F7AA4">
              <w:rPr>
                <w:rFonts w:eastAsiaTheme="majorEastAsia" w:cs="Times New Roman"/>
                <w:sz w:val="20"/>
              </w:rPr>
              <w:tab/>
              <w:t>68194232</w:t>
            </w:r>
            <w:r w:rsidRPr="007F7AA4">
              <w:rPr>
                <w:rFonts w:eastAsiaTheme="majorEastAsia" w:cs="Times New Roman"/>
                <w:sz w:val="20"/>
              </w:rPr>
              <w:tab/>
              <w:t>10:49:50:773</w:t>
            </w:r>
            <w:r w:rsidRPr="007F7AA4">
              <w:rPr>
                <w:rFonts w:eastAsiaTheme="majorEastAsia" w:cs="Times New Roman"/>
                <w:sz w:val="20"/>
              </w:rPr>
              <w:tab/>
            </w:r>
            <w:r w:rsidRPr="007F7AA4">
              <w:rPr>
                <w:rFonts w:eastAsiaTheme="majorEastAsia" w:cs="Times New Roman"/>
                <w:sz w:val="20"/>
              </w:rPr>
              <w:tab/>
              <w:t>[MS-&gt;NW][P2][S2]INVITE tel:19906413092;phone-context=ims.mnc011.mcc460.3gppnetwork.org SIP/2.0</w:t>
            </w:r>
          </w:p>
          <w:p w14:paraId="79A63369" w14:textId="77777777" w:rsidR="006179AD" w:rsidRPr="007F7AA4" w:rsidRDefault="006179AD" w:rsidP="006179AD">
            <w:pPr>
              <w:rPr>
                <w:rFonts w:eastAsiaTheme="majorEastAsia" w:cs="Times New Roman"/>
                <w:sz w:val="20"/>
              </w:rPr>
            </w:pPr>
          </w:p>
          <w:p w14:paraId="780F4C56" w14:textId="77777777" w:rsidR="006179AD" w:rsidRPr="007F7AA4" w:rsidRDefault="006179AD" w:rsidP="006179AD">
            <w:pPr>
              <w:rPr>
                <w:rFonts w:eastAsiaTheme="majorEastAsia" w:cs="Times New Roman"/>
                <w:sz w:val="20"/>
              </w:rPr>
            </w:pPr>
            <w:r w:rsidRPr="007F7AA4">
              <w:rPr>
                <w:rFonts w:eastAsiaTheme="majorEastAsia" w:cs="Times New Roman"/>
                <w:sz w:val="20"/>
              </w:rPr>
              <w:t>Note</w:t>
            </w:r>
            <w:r w:rsidRPr="007F7AA4">
              <w:rPr>
                <w:rFonts w:eastAsiaTheme="majorEastAsia" w:cs="Times New Roman"/>
                <w:sz w:val="20"/>
              </w:rPr>
              <w:t>：关于底层发送失败上层是否重试呼叫的问题？</w:t>
            </w:r>
          </w:p>
          <w:p w14:paraId="3E77865B" w14:textId="756F691E" w:rsidR="006179AD" w:rsidRPr="007F7AA4" w:rsidRDefault="006179AD" w:rsidP="006179AD">
            <w:pPr>
              <w:rPr>
                <w:rFonts w:eastAsiaTheme="majorEastAsia" w:cs="Times New Roman"/>
                <w:b/>
                <w:sz w:val="20"/>
              </w:rPr>
            </w:pPr>
            <w:r w:rsidRPr="007F7AA4">
              <w:rPr>
                <w:rFonts w:eastAsiaTheme="majorEastAsia" w:cs="Times New Roman"/>
                <w:sz w:val="20"/>
                <w:highlight w:val="yellow"/>
              </w:rPr>
              <w:t>如果是由</w:t>
            </w:r>
            <w:r w:rsidRPr="007F7AA4">
              <w:rPr>
                <w:rFonts w:eastAsiaTheme="majorEastAsia" w:cs="Times New Roman"/>
                <w:sz w:val="20"/>
                <w:highlight w:val="yellow"/>
              </w:rPr>
              <w:t>TCP connection fail</w:t>
            </w:r>
            <w:r w:rsidRPr="007F7AA4">
              <w:rPr>
                <w:rFonts w:eastAsiaTheme="majorEastAsia" w:cs="Times New Roman"/>
                <w:sz w:val="20"/>
                <w:highlight w:val="yellow"/>
              </w:rPr>
              <w:t>导致的</w:t>
            </w:r>
            <w:r w:rsidRPr="007F7AA4">
              <w:rPr>
                <w:rFonts w:eastAsiaTheme="majorEastAsia" w:cs="Times New Roman"/>
                <w:sz w:val="20"/>
                <w:highlight w:val="yellow"/>
              </w:rPr>
              <w:t>invite</w:t>
            </w:r>
            <w:r w:rsidRPr="007F7AA4">
              <w:rPr>
                <w:rFonts w:eastAsiaTheme="majorEastAsia" w:cs="Times New Roman"/>
                <w:sz w:val="20"/>
                <w:highlight w:val="yellow"/>
              </w:rPr>
              <w:t>发送失败，会</w:t>
            </w:r>
            <w:r w:rsidRPr="007F7AA4">
              <w:rPr>
                <w:rFonts w:eastAsiaTheme="majorEastAsia" w:cs="Times New Roman"/>
                <w:sz w:val="20"/>
                <w:highlight w:val="yellow"/>
              </w:rPr>
              <w:t>retry</w:t>
            </w:r>
            <w:r w:rsidRPr="007F7AA4">
              <w:rPr>
                <w:rFonts w:eastAsiaTheme="majorEastAsia" w:cs="Times New Roman"/>
                <w:sz w:val="20"/>
                <w:highlight w:val="yellow"/>
              </w:rPr>
              <w:t>用</w:t>
            </w:r>
            <w:r w:rsidRPr="007F7AA4">
              <w:rPr>
                <w:rFonts w:eastAsiaTheme="majorEastAsia" w:cs="Times New Roman"/>
                <w:sz w:val="20"/>
                <w:highlight w:val="yellow"/>
              </w:rPr>
              <w:t>udp</w:t>
            </w:r>
            <w:r w:rsidRPr="007F7AA4">
              <w:rPr>
                <w:rFonts w:eastAsiaTheme="majorEastAsia" w:cs="Times New Roman"/>
                <w:sz w:val="20"/>
                <w:highlight w:val="yellow"/>
              </w:rPr>
              <w:t>重新发送，但是此题是由于底层报的</w:t>
            </w:r>
            <w:r w:rsidRPr="007F7AA4">
              <w:rPr>
                <w:rFonts w:eastAsiaTheme="majorEastAsia" w:cs="Times New Roman"/>
                <w:b/>
                <w:sz w:val="20"/>
                <w:highlight w:val="yellow"/>
              </w:rPr>
              <w:t>lower layer error</w:t>
            </w:r>
            <w:r w:rsidRPr="007F7AA4">
              <w:rPr>
                <w:rFonts w:eastAsiaTheme="majorEastAsia" w:cs="Times New Roman"/>
                <w:sz w:val="20"/>
                <w:highlight w:val="yellow"/>
              </w:rPr>
              <w:t>导致的</w:t>
            </w:r>
            <w:r w:rsidRPr="007F7AA4">
              <w:rPr>
                <w:rFonts w:eastAsiaTheme="majorEastAsia" w:cs="Times New Roman"/>
                <w:sz w:val="20"/>
                <w:highlight w:val="yellow"/>
              </w:rPr>
              <w:t>reset call</w:t>
            </w:r>
            <w:r w:rsidRPr="007F7AA4">
              <w:rPr>
                <w:rFonts w:eastAsiaTheme="majorEastAsia" w:cs="Times New Roman"/>
                <w:sz w:val="20"/>
                <w:highlight w:val="yellow"/>
              </w:rPr>
              <w:t>，就无法再</w:t>
            </w:r>
            <w:r w:rsidRPr="007F7AA4">
              <w:rPr>
                <w:rFonts w:eastAsiaTheme="majorEastAsia" w:cs="Times New Roman"/>
                <w:sz w:val="20"/>
                <w:highlight w:val="yellow"/>
              </w:rPr>
              <w:t>retry</w:t>
            </w:r>
            <w:r w:rsidRPr="007F7AA4">
              <w:rPr>
                <w:rFonts w:eastAsiaTheme="majorEastAsia" w:cs="Times New Roman"/>
                <w:sz w:val="20"/>
                <w:highlight w:val="yellow"/>
              </w:rPr>
              <w:t>发</w:t>
            </w:r>
            <w:r w:rsidRPr="007F7AA4">
              <w:rPr>
                <w:rFonts w:eastAsiaTheme="majorEastAsia" w:cs="Times New Roman"/>
                <w:sz w:val="20"/>
                <w:highlight w:val="yellow"/>
              </w:rPr>
              <w:t>invite</w:t>
            </w:r>
            <w:r w:rsidRPr="007F7AA4">
              <w:rPr>
                <w:rFonts w:eastAsiaTheme="majorEastAsia" w:cs="Times New Roman"/>
                <w:sz w:val="20"/>
                <w:highlight w:val="yellow"/>
              </w:rPr>
              <w:t>了。</w:t>
            </w:r>
            <w:r w:rsidRPr="007F7AA4">
              <w:rPr>
                <w:rFonts w:eastAsiaTheme="majorEastAsia" w:cs="Times New Roman"/>
                <w:sz w:val="20"/>
                <w:highlight w:val="yellow"/>
              </w:rPr>
              <w:t>lower layer error</w:t>
            </w:r>
            <w:r w:rsidRPr="007F7AA4">
              <w:rPr>
                <w:rFonts w:eastAsiaTheme="majorEastAsia" w:cs="Times New Roman"/>
                <w:sz w:val="20"/>
                <w:highlight w:val="yellow"/>
              </w:rPr>
              <w:t>，</w:t>
            </w:r>
            <w:r w:rsidRPr="007F7AA4">
              <w:rPr>
                <w:rFonts w:eastAsiaTheme="majorEastAsia" w:cs="Times New Roman"/>
                <w:sz w:val="20"/>
                <w:highlight w:val="yellow"/>
              </w:rPr>
              <w:t>LTE</w:t>
            </w:r>
            <w:r w:rsidRPr="007F7AA4">
              <w:rPr>
                <w:rFonts w:eastAsiaTheme="majorEastAsia" w:cs="Times New Roman"/>
                <w:sz w:val="20"/>
                <w:highlight w:val="yellow"/>
              </w:rPr>
              <w:t>的小区拒绝接入，换用</w:t>
            </w:r>
            <w:r w:rsidRPr="007F7AA4">
              <w:rPr>
                <w:rFonts w:eastAsiaTheme="majorEastAsia" w:cs="Times New Roman"/>
                <w:sz w:val="20"/>
                <w:highlight w:val="yellow"/>
              </w:rPr>
              <w:t>UDP</w:t>
            </w:r>
            <w:r w:rsidRPr="007F7AA4">
              <w:rPr>
                <w:rFonts w:eastAsiaTheme="majorEastAsia" w:cs="Times New Roman"/>
                <w:sz w:val="20"/>
                <w:highlight w:val="yellow"/>
              </w:rPr>
              <w:t>也不行，所以直接重置呼叫，不再</w:t>
            </w:r>
            <w:r w:rsidRPr="007F7AA4">
              <w:rPr>
                <w:rFonts w:eastAsiaTheme="majorEastAsia" w:cs="Times New Roman"/>
                <w:sz w:val="20"/>
                <w:highlight w:val="yellow"/>
              </w:rPr>
              <w:t>Retry</w:t>
            </w:r>
            <w:r w:rsidRPr="007F7AA4">
              <w:rPr>
                <w:rFonts w:eastAsiaTheme="majorEastAsia" w:cs="Times New Roman"/>
                <w:sz w:val="20"/>
                <w:highlight w:val="yellow"/>
              </w:rPr>
              <w:t>。</w:t>
            </w:r>
          </w:p>
        </w:tc>
      </w:tr>
    </w:tbl>
    <w:p w14:paraId="76E9D961" w14:textId="77777777" w:rsidR="006E1B3C" w:rsidRPr="007F7AA4" w:rsidRDefault="006E1B3C" w:rsidP="006E1B3C">
      <w:pPr>
        <w:pStyle w:val="2"/>
        <w:spacing w:before="156" w:after="156"/>
        <w:rPr>
          <w:rFonts w:cs="Times New Roman"/>
        </w:rPr>
      </w:pPr>
      <w:bookmarkStart w:id="46" w:name="_Toc87714629"/>
      <w:r w:rsidRPr="007F7AA4">
        <w:rPr>
          <w:rFonts w:cs="Times New Roman"/>
        </w:rPr>
        <w:t>VoLTE</w:t>
      </w:r>
      <w:r w:rsidRPr="007F7AA4">
        <w:rPr>
          <w:rFonts w:cs="Times New Roman"/>
        </w:rPr>
        <w:t>呼叫流程不完整导致的呼叫建立失败</w:t>
      </w:r>
      <w:bookmarkEnd w:id="46"/>
    </w:p>
    <w:p w14:paraId="04455813" w14:textId="77777777" w:rsidR="00452916" w:rsidRPr="007F7AA4" w:rsidRDefault="00452916" w:rsidP="00452916">
      <w:pPr>
        <w:rPr>
          <w:rFonts w:eastAsiaTheme="majorEastAsia" w:cs="Times New Roman"/>
        </w:rPr>
      </w:pPr>
      <w:r w:rsidRPr="007F7AA4">
        <w:rPr>
          <w:rFonts w:eastAsiaTheme="majorEastAsia" w:cs="Times New Roman"/>
        </w:rPr>
        <w:t>在</w:t>
      </w:r>
      <w:r w:rsidRPr="007F7AA4">
        <w:rPr>
          <w:rFonts w:eastAsiaTheme="majorEastAsia" w:cs="Times New Roman"/>
        </w:rPr>
        <w:t>VoLTE MO/MT</w:t>
      </w:r>
      <w:r w:rsidRPr="007F7AA4">
        <w:rPr>
          <w:rFonts w:eastAsiaTheme="majorEastAsia" w:cs="Times New Roman"/>
        </w:rPr>
        <w:t>流程中，由于在特定时间内收不到某条</w:t>
      </w:r>
      <w:r w:rsidRPr="007F7AA4">
        <w:rPr>
          <w:rFonts w:eastAsiaTheme="majorEastAsia" w:cs="Times New Roman"/>
        </w:rPr>
        <w:t>VoLTE SIP</w:t>
      </w:r>
      <w:r w:rsidRPr="007F7AA4">
        <w:rPr>
          <w:rFonts w:eastAsiaTheme="majorEastAsia" w:cs="Times New Roman"/>
        </w:rPr>
        <w:t>消息而导致的呼叫建立失败。</w:t>
      </w:r>
    </w:p>
    <w:p w14:paraId="735091DD" w14:textId="77777777" w:rsidR="00452916" w:rsidRPr="007F7AA4" w:rsidRDefault="00AA4CD6" w:rsidP="00AA4CD6">
      <w:pPr>
        <w:pStyle w:val="3"/>
        <w:spacing w:before="156" w:after="156"/>
        <w:rPr>
          <w:rFonts w:eastAsiaTheme="majorEastAsia" w:cs="Times New Roman"/>
        </w:rPr>
      </w:pPr>
      <w:bookmarkStart w:id="47" w:name="_Toc87714630"/>
      <w:r w:rsidRPr="007F7AA4">
        <w:rPr>
          <w:rFonts w:eastAsiaTheme="majorEastAsia" w:cs="Times New Roman"/>
        </w:rPr>
        <w:t>网络侧不发送</w:t>
      </w:r>
      <w:r w:rsidRPr="007F7AA4">
        <w:rPr>
          <w:rFonts w:eastAsiaTheme="majorEastAsia" w:cs="Times New Roman"/>
        </w:rPr>
        <w:t>PRACK</w:t>
      </w:r>
      <w:r w:rsidRPr="007F7AA4">
        <w:rPr>
          <w:rFonts w:eastAsiaTheme="majorEastAsia" w:cs="Times New Roman"/>
        </w:rPr>
        <w:t>导致的</w:t>
      </w:r>
      <w:r w:rsidRPr="007F7AA4">
        <w:rPr>
          <w:rFonts w:eastAsiaTheme="majorEastAsia" w:cs="Times New Roman"/>
        </w:rPr>
        <w:t>MT</w:t>
      </w:r>
      <w:r w:rsidRPr="007F7AA4">
        <w:rPr>
          <w:rFonts w:eastAsiaTheme="majorEastAsia" w:cs="Times New Roman"/>
        </w:rPr>
        <w:t>失败</w:t>
      </w:r>
      <w:bookmarkEnd w:id="47"/>
    </w:p>
    <w:p w14:paraId="74F8B7A1" w14:textId="0AFCDBB3" w:rsidR="00341878" w:rsidRPr="007F7AA4" w:rsidRDefault="00AA4CD6" w:rsidP="00AA4CD6">
      <w:pPr>
        <w:rPr>
          <w:rFonts w:eastAsiaTheme="majorEastAsia" w:cs="Times New Roman"/>
        </w:rPr>
      </w:pPr>
      <w:r w:rsidRPr="007F7AA4">
        <w:rPr>
          <w:rFonts w:eastAsiaTheme="majorEastAsia" w:cs="Times New Roman"/>
        </w:rPr>
        <w:t>目前</w:t>
      </w:r>
      <w:r w:rsidRPr="007F7AA4">
        <w:rPr>
          <w:rFonts w:eastAsiaTheme="majorEastAsia" w:cs="Times New Roman"/>
        </w:rPr>
        <w:t>MT</w:t>
      </w:r>
      <w:r w:rsidRPr="007F7AA4">
        <w:rPr>
          <w:rFonts w:eastAsiaTheme="majorEastAsia" w:cs="Times New Roman"/>
        </w:rPr>
        <w:t>端收到</w:t>
      </w:r>
      <w:r w:rsidRPr="007F7AA4">
        <w:rPr>
          <w:rFonts w:eastAsiaTheme="majorEastAsia" w:cs="Times New Roman"/>
        </w:rPr>
        <w:t>INVITE</w:t>
      </w:r>
      <w:r w:rsidRPr="007F7AA4">
        <w:rPr>
          <w:rFonts w:eastAsiaTheme="majorEastAsia" w:cs="Times New Roman"/>
        </w:rPr>
        <w:t>消息除了发送</w:t>
      </w:r>
      <w:r w:rsidRPr="007F7AA4">
        <w:rPr>
          <w:rFonts w:eastAsiaTheme="majorEastAsia" w:cs="Times New Roman"/>
        </w:rPr>
        <w:t>100 Trying</w:t>
      </w:r>
      <w:r w:rsidRPr="007F7AA4">
        <w:rPr>
          <w:rFonts w:eastAsiaTheme="majorEastAsia" w:cs="Times New Roman"/>
        </w:rPr>
        <w:t>消息，还会发送</w:t>
      </w:r>
      <w:r w:rsidRPr="007F7AA4">
        <w:rPr>
          <w:rFonts w:eastAsiaTheme="majorEastAsia" w:cs="Times New Roman"/>
        </w:rPr>
        <w:t>183 Session Process</w:t>
      </w:r>
      <w:r w:rsidRPr="007F7AA4">
        <w:rPr>
          <w:rFonts w:eastAsiaTheme="majorEastAsia" w:cs="Times New Roman"/>
        </w:rPr>
        <w:t>消息。</w:t>
      </w:r>
      <w:r w:rsidR="00341878" w:rsidRPr="007F7AA4">
        <w:rPr>
          <w:rFonts w:eastAsiaTheme="majorEastAsia" w:cs="Times New Roman"/>
        </w:rPr>
        <w:t>该消息用于资源预留的协商。通常在该消息的</w:t>
      </w:r>
      <w:r w:rsidR="00341878" w:rsidRPr="007F7AA4">
        <w:rPr>
          <w:rFonts w:eastAsiaTheme="majorEastAsia" w:cs="Times New Roman"/>
        </w:rPr>
        <w:t>Require</w:t>
      </w:r>
      <w:r w:rsidR="00341878" w:rsidRPr="007F7AA4">
        <w:rPr>
          <w:rFonts w:eastAsiaTheme="majorEastAsia" w:cs="Times New Roman"/>
        </w:rPr>
        <w:t>头域中会带有</w:t>
      </w:r>
      <w:r w:rsidR="00341878" w:rsidRPr="007F7AA4">
        <w:rPr>
          <w:rFonts w:eastAsiaTheme="majorEastAsia" w:cs="Times New Roman"/>
        </w:rPr>
        <w:t>100rel</w:t>
      </w:r>
      <w:r w:rsidR="00341878" w:rsidRPr="007F7AA4">
        <w:rPr>
          <w:rFonts w:eastAsiaTheme="majorEastAsia" w:cs="Times New Roman"/>
        </w:rPr>
        <w:t>参数，表示当前</w:t>
      </w:r>
      <w:r w:rsidR="00341878" w:rsidRPr="007F7AA4">
        <w:rPr>
          <w:rFonts w:eastAsiaTheme="majorEastAsia" w:cs="Times New Roman"/>
        </w:rPr>
        <w:t>1XX</w:t>
      </w:r>
      <w:r w:rsidR="00341878" w:rsidRPr="007F7AA4">
        <w:rPr>
          <w:rFonts w:eastAsiaTheme="majorEastAsia" w:cs="Times New Roman"/>
        </w:rPr>
        <w:t>消息需要</w:t>
      </w:r>
      <w:r w:rsidR="00341878" w:rsidRPr="007F7AA4">
        <w:rPr>
          <w:rFonts w:eastAsiaTheme="majorEastAsia" w:cs="Times New Roman"/>
        </w:rPr>
        <w:t>reliable</w:t>
      </w:r>
      <w:r w:rsidR="00341878" w:rsidRPr="007F7AA4">
        <w:rPr>
          <w:rFonts w:eastAsiaTheme="majorEastAsia" w:cs="Times New Roman"/>
        </w:rPr>
        <w:t>（可靠）传输，是需要网络收到该消息后发送</w:t>
      </w:r>
      <w:r w:rsidR="00341878" w:rsidRPr="007F7AA4">
        <w:rPr>
          <w:rFonts w:eastAsiaTheme="majorEastAsia" w:cs="Times New Roman"/>
        </w:rPr>
        <w:t>PRACK</w:t>
      </w:r>
      <w:r w:rsidR="00341878" w:rsidRPr="007F7AA4">
        <w:rPr>
          <w:rFonts w:eastAsiaTheme="majorEastAsia" w:cs="Times New Roman"/>
        </w:rPr>
        <w:t>确认的。</w:t>
      </w:r>
      <w:r w:rsidR="00756807" w:rsidRPr="007F7AA4">
        <w:rPr>
          <w:rFonts w:eastAsiaTheme="majorEastAsia" w:cs="Times New Roman"/>
        </w:rPr>
        <w:t>若网络侧长时间未下发</w:t>
      </w:r>
      <w:r w:rsidR="00756807" w:rsidRPr="007F7AA4">
        <w:rPr>
          <w:rFonts w:eastAsiaTheme="majorEastAsia" w:cs="Times New Roman"/>
        </w:rPr>
        <w:t>PRACK</w:t>
      </w:r>
      <w:r w:rsidR="00756807" w:rsidRPr="007F7AA4">
        <w:rPr>
          <w:rFonts w:eastAsiaTheme="majorEastAsia" w:cs="Times New Roman"/>
        </w:rPr>
        <w:t>消息给</w:t>
      </w:r>
      <w:r w:rsidR="00756807" w:rsidRPr="007F7AA4">
        <w:rPr>
          <w:rFonts w:eastAsiaTheme="majorEastAsia" w:cs="Times New Roman"/>
        </w:rPr>
        <w:t>MT</w:t>
      </w:r>
      <w:r w:rsidR="00756807" w:rsidRPr="007F7AA4">
        <w:rPr>
          <w:rFonts w:eastAsiaTheme="majorEastAsia" w:cs="Times New Roman"/>
        </w:rPr>
        <w:t>端，则</w:t>
      </w:r>
      <w:r w:rsidR="00756807" w:rsidRPr="007F7AA4">
        <w:rPr>
          <w:rFonts w:eastAsiaTheme="majorEastAsia" w:cs="Times New Roman"/>
        </w:rPr>
        <w:t>MT</w:t>
      </w:r>
      <w:r w:rsidR="00756807" w:rsidRPr="007F7AA4">
        <w:rPr>
          <w:rFonts w:eastAsiaTheme="majorEastAsia" w:cs="Times New Roman"/>
        </w:rPr>
        <w:t>端呼叫可能被网络侧取消。</w:t>
      </w:r>
    </w:p>
    <w:p w14:paraId="04A98E82" w14:textId="77777777" w:rsidR="009B578A" w:rsidRPr="007F7AA4" w:rsidRDefault="009B578A" w:rsidP="00AA4CD6">
      <w:pPr>
        <w:rPr>
          <w:rFonts w:eastAsiaTheme="majorEastAsia" w:cs="Times New Roman"/>
        </w:rPr>
      </w:pPr>
    </w:p>
    <w:p w14:paraId="77CCBDCE" w14:textId="5D636222" w:rsidR="00AA4CD6" w:rsidRPr="007F7AA4" w:rsidRDefault="00AA4CD6" w:rsidP="00AA4CD6">
      <w:pPr>
        <w:rPr>
          <w:rFonts w:eastAsiaTheme="majorEastAsia" w:cs="Times New Roman"/>
          <w:sz w:val="20"/>
        </w:rPr>
      </w:pPr>
      <w:r w:rsidRPr="007F7AA4">
        <w:rPr>
          <w:rFonts w:eastAsiaTheme="majorEastAsia" w:cs="Times New Roman"/>
          <w:sz w:val="20"/>
        </w:rPr>
        <w:t>示例</w:t>
      </w:r>
      <w:r w:rsidRPr="007F7AA4">
        <w:rPr>
          <w:rFonts w:eastAsiaTheme="majorEastAsia" w:cs="Times New Roman"/>
          <w:sz w:val="20"/>
        </w:rPr>
        <w:t>JIRA</w:t>
      </w:r>
      <w:r w:rsidRPr="007F7AA4">
        <w:rPr>
          <w:rFonts w:eastAsiaTheme="majorEastAsia" w:cs="Times New Roman"/>
          <w:sz w:val="20"/>
        </w:rPr>
        <w:t>：</w:t>
      </w:r>
      <w:r w:rsidR="00341878" w:rsidRPr="007F7AA4">
        <w:rPr>
          <w:rFonts w:eastAsiaTheme="majorEastAsia" w:cs="Times New Roman"/>
          <w:sz w:val="20"/>
        </w:rPr>
        <w:t>UPGR5G-4138 FT_G7-R_ShenZhen_</w:t>
      </w:r>
      <w:r w:rsidR="00341878" w:rsidRPr="007F7AA4">
        <w:rPr>
          <w:rFonts w:eastAsiaTheme="majorEastAsia" w:cs="Times New Roman"/>
          <w:sz w:val="20"/>
        </w:rPr>
        <w:t>卡</w:t>
      </w:r>
      <w:r w:rsidR="00341878" w:rsidRPr="007F7AA4">
        <w:rPr>
          <w:rFonts w:eastAsiaTheme="majorEastAsia" w:cs="Times New Roman"/>
          <w:sz w:val="20"/>
        </w:rPr>
        <w:t>1</w:t>
      </w:r>
      <w:r w:rsidR="00341878" w:rsidRPr="007F7AA4">
        <w:rPr>
          <w:rFonts w:eastAsiaTheme="majorEastAsia" w:cs="Times New Roman"/>
          <w:sz w:val="20"/>
        </w:rPr>
        <w:t>主卡联通</w:t>
      </w:r>
      <w:r w:rsidR="00341878" w:rsidRPr="007F7AA4">
        <w:rPr>
          <w:rFonts w:eastAsiaTheme="majorEastAsia" w:cs="Times New Roman"/>
          <w:sz w:val="20"/>
        </w:rPr>
        <w:t>4+</w:t>
      </w:r>
      <w:r w:rsidR="00341878" w:rsidRPr="007F7AA4">
        <w:rPr>
          <w:rFonts w:eastAsiaTheme="majorEastAsia" w:cs="Times New Roman"/>
          <w:sz w:val="20"/>
        </w:rPr>
        <w:t>卡</w:t>
      </w:r>
      <w:r w:rsidR="00341878" w:rsidRPr="007F7AA4">
        <w:rPr>
          <w:rFonts w:eastAsiaTheme="majorEastAsia" w:cs="Times New Roman"/>
          <w:sz w:val="20"/>
        </w:rPr>
        <w:t>2</w:t>
      </w:r>
      <w:r w:rsidR="00341878" w:rsidRPr="007F7AA4">
        <w:rPr>
          <w:rFonts w:eastAsiaTheme="majorEastAsia" w:cs="Times New Roman"/>
          <w:sz w:val="20"/>
        </w:rPr>
        <w:t>副卡移动</w:t>
      </w:r>
      <w:r w:rsidR="00341878" w:rsidRPr="007F7AA4">
        <w:rPr>
          <w:rFonts w:eastAsiaTheme="majorEastAsia" w:cs="Times New Roman"/>
          <w:sz w:val="20"/>
        </w:rPr>
        <w:t>4V_PS</w:t>
      </w:r>
      <w:r w:rsidR="00341878" w:rsidRPr="007F7AA4">
        <w:rPr>
          <w:rFonts w:eastAsiaTheme="majorEastAsia" w:cs="Times New Roman"/>
          <w:sz w:val="20"/>
        </w:rPr>
        <w:t>态</w:t>
      </w:r>
      <w:r w:rsidR="00341878" w:rsidRPr="007F7AA4">
        <w:rPr>
          <w:rFonts w:eastAsiaTheme="majorEastAsia" w:cs="Times New Roman"/>
          <w:sz w:val="20"/>
        </w:rPr>
        <w:t xml:space="preserve"> MO</w:t>
      </w:r>
      <w:r w:rsidR="00341878" w:rsidRPr="007F7AA4">
        <w:rPr>
          <w:rFonts w:eastAsiaTheme="majorEastAsia" w:cs="Times New Roman"/>
          <w:sz w:val="20"/>
        </w:rPr>
        <w:t>卡</w:t>
      </w:r>
      <w:r w:rsidR="00341878" w:rsidRPr="007F7AA4">
        <w:rPr>
          <w:rFonts w:eastAsiaTheme="majorEastAsia" w:cs="Times New Roman"/>
          <w:sz w:val="20"/>
        </w:rPr>
        <w:t>1</w:t>
      </w:r>
      <w:r w:rsidR="00341878" w:rsidRPr="007F7AA4">
        <w:rPr>
          <w:rFonts w:eastAsiaTheme="majorEastAsia" w:cs="Times New Roman"/>
          <w:sz w:val="20"/>
        </w:rPr>
        <w:t>打</w:t>
      </w:r>
      <w:r w:rsidR="00341878" w:rsidRPr="007F7AA4">
        <w:rPr>
          <w:rFonts w:eastAsiaTheme="majorEastAsia" w:cs="Times New Roman"/>
          <w:sz w:val="20"/>
        </w:rPr>
        <w:t>MT</w:t>
      </w:r>
      <w:r w:rsidR="00341878" w:rsidRPr="007F7AA4">
        <w:rPr>
          <w:rFonts w:eastAsiaTheme="majorEastAsia" w:cs="Times New Roman"/>
          <w:sz w:val="20"/>
        </w:rPr>
        <w:t>卡</w:t>
      </w:r>
      <w:r w:rsidR="00341878" w:rsidRPr="007F7AA4">
        <w:rPr>
          <w:rFonts w:eastAsiaTheme="majorEastAsia" w:cs="Times New Roman"/>
          <w:sz w:val="20"/>
        </w:rPr>
        <w:t>2</w:t>
      </w:r>
      <w:r w:rsidR="00341878" w:rsidRPr="007F7AA4">
        <w:rPr>
          <w:rFonts w:eastAsiaTheme="majorEastAsia" w:cs="Times New Roman"/>
          <w:sz w:val="20"/>
        </w:rPr>
        <w:t>，起呼后无法拨通，提示</w:t>
      </w:r>
      <w:r w:rsidR="00341878" w:rsidRPr="007F7AA4">
        <w:rPr>
          <w:rFonts w:eastAsiaTheme="majorEastAsia" w:cs="Times New Roman"/>
          <w:sz w:val="20"/>
        </w:rPr>
        <w:t>“</w:t>
      </w:r>
      <w:r w:rsidR="00341878" w:rsidRPr="007F7AA4">
        <w:rPr>
          <w:rFonts w:eastAsiaTheme="majorEastAsia" w:cs="Times New Roman"/>
          <w:sz w:val="20"/>
        </w:rPr>
        <w:t>您所拨打的电话暂时无法接通，请稍后再拨</w:t>
      </w:r>
      <w:r w:rsidR="00341878" w:rsidRPr="007F7AA4">
        <w:rPr>
          <w:rFonts w:eastAsiaTheme="majorEastAsia" w:cs="Times New Roman"/>
          <w:sz w:val="20"/>
        </w:rPr>
        <w:t>”</w:t>
      </w:r>
      <w:r w:rsidR="00341878" w:rsidRPr="007F7AA4">
        <w:rPr>
          <w:rFonts w:eastAsiaTheme="majorEastAsia" w:cs="Times New Roman"/>
          <w:sz w:val="20"/>
        </w:rPr>
        <w:t>（</w:t>
      </w:r>
      <w:r w:rsidR="00341878" w:rsidRPr="007F7AA4">
        <w:rPr>
          <w:rFonts w:eastAsiaTheme="majorEastAsia" w:cs="Times New Roman"/>
          <w:sz w:val="20"/>
        </w:rPr>
        <w:t>rate</w:t>
      </w:r>
      <w:r w:rsidR="00341878" w:rsidRPr="007F7AA4">
        <w:rPr>
          <w:rFonts w:eastAsiaTheme="majorEastAsia" w:cs="Times New Roman"/>
          <w:sz w:val="20"/>
        </w:rPr>
        <w:t>：</w:t>
      </w:r>
      <w:r w:rsidR="00341878" w:rsidRPr="007F7AA4">
        <w:rPr>
          <w:rFonts w:eastAsiaTheme="majorEastAsia" w:cs="Times New Roman"/>
          <w:sz w:val="20"/>
        </w:rPr>
        <w:t>1/25</w:t>
      </w:r>
      <w:r w:rsidR="00341878" w:rsidRPr="007F7AA4">
        <w:rPr>
          <w:rFonts w:eastAsiaTheme="majorEastAsia" w:cs="Times New Roman"/>
          <w:sz w:val="20"/>
        </w:rPr>
        <w:t>）</w:t>
      </w:r>
      <w:r w:rsidR="00341878" w:rsidRPr="007F7AA4">
        <w:rPr>
          <w:rFonts w:eastAsiaTheme="majorEastAsia" w:cs="Times New Roman"/>
          <w:sz w:val="20"/>
        </w:rPr>
        <w:t>_0121</w:t>
      </w:r>
    </w:p>
    <w:tbl>
      <w:tblPr>
        <w:tblStyle w:val="a7"/>
        <w:tblW w:w="0" w:type="auto"/>
        <w:tblLook w:val="04A0" w:firstRow="1" w:lastRow="0" w:firstColumn="1" w:lastColumn="0" w:noHBand="0" w:noVBand="1"/>
      </w:tblPr>
      <w:tblGrid>
        <w:gridCol w:w="13454"/>
      </w:tblGrid>
      <w:tr w:rsidR="00A3412C" w:rsidRPr="007F7AA4" w14:paraId="47BC8D7F" w14:textId="77777777" w:rsidTr="00A3412C">
        <w:tc>
          <w:tcPr>
            <w:tcW w:w="13454" w:type="dxa"/>
          </w:tcPr>
          <w:p w14:paraId="099C8596" w14:textId="77777777" w:rsidR="00A3412C" w:rsidRPr="007F7AA4" w:rsidRDefault="00A3412C" w:rsidP="00A3412C">
            <w:pPr>
              <w:rPr>
                <w:rFonts w:eastAsiaTheme="majorEastAsia" w:cs="Times New Roman"/>
                <w:b/>
                <w:sz w:val="20"/>
              </w:rPr>
            </w:pPr>
            <w:r w:rsidRPr="007F7AA4">
              <w:rPr>
                <w:rFonts w:eastAsiaTheme="majorEastAsia" w:cs="Times New Roman"/>
                <w:b/>
                <w:sz w:val="20"/>
              </w:rPr>
              <w:t>// MO CU CSFB WCDMA</w:t>
            </w:r>
          </w:p>
          <w:p w14:paraId="54BD84E3" w14:textId="77777777" w:rsidR="00A3412C" w:rsidRPr="007F7AA4" w:rsidRDefault="00A3412C" w:rsidP="00A3412C">
            <w:pPr>
              <w:rPr>
                <w:rFonts w:eastAsiaTheme="majorEastAsia" w:cs="Times New Roman"/>
                <w:sz w:val="20"/>
              </w:rPr>
            </w:pPr>
            <w:r w:rsidRPr="007F7AA4">
              <w:rPr>
                <w:rFonts w:eastAsiaTheme="majorEastAsia" w:cs="Times New Roman"/>
                <w:sz w:val="20"/>
              </w:rPr>
              <w:t>Type</w:t>
            </w:r>
            <w:r w:rsidRPr="007F7AA4">
              <w:rPr>
                <w:rFonts w:eastAsiaTheme="majorEastAsia" w:cs="Times New Roman"/>
                <w:sz w:val="20"/>
              </w:rPr>
              <w:tab/>
              <w:t>Index</w:t>
            </w:r>
            <w:r w:rsidRPr="007F7AA4">
              <w:rPr>
                <w:rFonts w:eastAsiaTheme="majorEastAsia" w:cs="Times New Roman"/>
                <w:sz w:val="20"/>
              </w:rPr>
              <w:tab/>
              <w:t>Time</w:t>
            </w:r>
            <w:r w:rsidRPr="007F7AA4">
              <w:rPr>
                <w:rFonts w:eastAsiaTheme="majorEastAsia" w:cs="Times New Roman"/>
                <w:sz w:val="20"/>
              </w:rPr>
              <w:tab/>
              <w:t>Local Time</w:t>
            </w:r>
            <w:r w:rsidRPr="007F7AA4">
              <w:rPr>
                <w:rFonts w:eastAsiaTheme="majorEastAsia" w:cs="Times New Roman"/>
                <w:sz w:val="20"/>
              </w:rPr>
              <w:tab/>
              <w:t>Module</w:t>
            </w:r>
            <w:r w:rsidRPr="007F7AA4">
              <w:rPr>
                <w:rFonts w:eastAsiaTheme="majorEastAsia" w:cs="Times New Roman"/>
                <w:sz w:val="20"/>
              </w:rPr>
              <w:tab/>
              <w:t>Message</w:t>
            </w:r>
            <w:r w:rsidRPr="007F7AA4">
              <w:rPr>
                <w:rFonts w:eastAsiaTheme="majorEastAsia" w:cs="Times New Roman"/>
                <w:sz w:val="20"/>
              </w:rPr>
              <w:tab/>
              <w:t>Comment</w:t>
            </w:r>
            <w:r w:rsidRPr="007F7AA4">
              <w:rPr>
                <w:rFonts w:eastAsiaTheme="majorEastAsia" w:cs="Times New Roman"/>
                <w:sz w:val="20"/>
              </w:rPr>
              <w:tab/>
              <w:t>Time Differences</w:t>
            </w:r>
          </w:p>
          <w:p w14:paraId="059FD78E" w14:textId="77777777" w:rsidR="00A3412C" w:rsidRPr="007F7AA4" w:rsidRDefault="00A3412C" w:rsidP="00A3412C">
            <w:pPr>
              <w:rPr>
                <w:rFonts w:eastAsiaTheme="majorEastAsia" w:cs="Times New Roman"/>
                <w:sz w:val="20"/>
              </w:rPr>
            </w:pPr>
            <w:r w:rsidRPr="007F7AA4">
              <w:rPr>
                <w:rFonts w:eastAsiaTheme="majorEastAsia" w:cs="Times New Roman"/>
                <w:sz w:val="20"/>
              </w:rPr>
              <w:t>SYS</w:t>
            </w:r>
            <w:r w:rsidRPr="007F7AA4">
              <w:rPr>
                <w:rFonts w:eastAsiaTheme="majorEastAsia" w:cs="Times New Roman"/>
                <w:sz w:val="20"/>
              </w:rPr>
              <w:tab/>
              <w:t>1108691</w:t>
            </w:r>
            <w:r w:rsidRPr="007F7AA4">
              <w:rPr>
                <w:rFonts w:eastAsiaTheme="majorEastAsia" w:cs="Times New Roman"/>
                <w:sz w:val="20"/>
              </w:rPr>
              <w:tab/>
              <w:t>197579787</w:t>
            </w:r>
            <w:r w:rsidRPr="007F7AA4">
              <w:rPr>
                <w:rFonts w:eastAsiaTheme="majorEastAsia" w:cs="Times New Roman"/>
                <w:sz w:val="20"/>
              </w:rPr>
              <w:tab/>
              <w:t>13:22:46:545</w:t>
            </w:r>
            <w:r w:rsidRPr="007F7AA4">
              <w:rPr>
                <w:rFonts w:eastAsiaTheme="majorEastAsia" w:cs="Times New Roman"/>
                <w:sz w:val="20"/>
              </w:rPr>
              <w:tab/>
              <w:t>NIL</w:t>
            </w:r>
            <w:r w:rsidRPr="007F7AA4">
              <w:rPr>
                <w:rFonts w:eastAsiaTheme="majorEastAsia" w:cs="Times New Roman"/>
                <w:sz w:val="20"/>
              </w:rPr>
              <w:tab/>
              <w:t>[AT_RX p40,ch14]ATD13534172652;</w:t>
            </w:r>
          </w:p>
          <w:p w14:paraId="601D02F4" w14:textId="77777777" w:rsidR="00A3412C" w:rsidRPr="007F7AA4" w:rsidRDefault="00A3412C" w:rsidP="00A3412C">
            <w:pPr>
              <w:rPr>
                <w:rFonts w:eastAsiaTheme="majorEastAsia" w:cs="Times New Roman"/>
                <w:sz w:val="20"/>
              </w:rPr>
            </w:pPr>
            <w:r w:rsidRPr="007F7AA4">
              <w:rPr>
                <w:rFonts w:eastAsiaTheme="majorEastAsia" w:cs="Times New Roman"/>
                <w:sz w:val="20"/>
              </w:rPr>
              <w:t>OTA</w:t>
            </w:r>
            <w:r w:rsidRPr="007F7AA4">
              <w:rPr>
                <w:rFonts w:eastAsiaTheme="majorEastAsia" w:cs="Times New Roman"/>
                <w:sz w:val="20"/>
              </w:rPr>
              <w:tab/>
              <w:t>1111744</w:t>
            </w:r>
            <w:r w:rsidRPr="007F7AA4">
              <w:rPr>
                <w:rFonts w:eastAsiaTheme="majorEastAsia" w:cs="Times New Roman"/>
                <w:sz w:val="20"/>
              </w:rPr>
              <w:tab/>
              <w:t>197580564</w:t>
            </w:r>
            <w:r w:rsidRPr="007F7AA4">
              <w:rPr>
                <w:rFonts w:eastAsiaTheme="majorEastAsia" w:cs="Times New Roman"/>
                <w:sz w:val="20"/>
              </w:rPr>
              <w:tab/>
              <w:t>13:22:46:545</w:t>
            </w:r>
            <w:r w:rsidRPr="007F7AA4">
              <w:rPr>
                <w:rFonts w:eastAsiaTheme="majorEastAsia" w:cs="Times New Roman"/>
                <w:sz w:val="20"/>
              </w:rPr>
              <w:tab/>
              <w:t>EMM_NASMSG_2</w:t>
            </w:r>
            <w:r w:rsidRPr="007F7AA4">
              <w:rPr>
                <w:rFonts w:eastAsiaTheme="majorEastAsia" w:cs="Times New Roman"/>
                <w:sz w:val="20"/>
              </w:rPr>
              <w:tab/>
              <w:t>[MS-&gt;NW] EMM_Extended_Service_Request(service type="MO_CSFB", CSFB response="CSFB_UNUSED")</w:t>
            </w:r>
          </w:p>
          <w:p w14:paraId="54073676" w14:textId="77777777" w:rsidR="00A3412C" w:rsidRPr="007F7AA4" w:rsidRDefault="00A3412C" w:rsidP="00A3412C">
            <w:pPr>
              <w:rPr>
                <w:rFonts w:eastAsiaTheme="majorEastAsia" w:cs="Times New Roman"/>
                <w:sz w:val="20"/>
              </w:rPr>
            </w:pPr>
            <w:r w:rsidRPr="007F7AA4">
              <w:rPr>
                <w:rFonts w:eastAsiaTheme="majorEastAsia" w:cs="Times New Roman"/>
                <w:sz w:val="20"/>
              </w:rPr>
              <w:t>OTA</w:t>
            </w:r>
            <w:r w:rsidRPr="007F7AA4">
              <w:rPr>
                <w:rFonts w:eastAsiaTheme="majorEastAsia" w:cs="Times New Roman"/>
                <w:sz w:val="20"/>
              </w:rPr>
              <w:tab/>
              <w:t>1113045</w:t>
            </w:r>
            <w:r w:rsidRPr="007F7AA4">
              <w:rPr>
                <w:rFonts w:eastAsiaTheme="majorEastAsia" w:cs="Times New Roman"/>
                <w:sz w:val="20"/>
              </w:rPr>
              <w:tab/>
              <w:t>197581774</w:t>
            </w:r>
            <w:r w:rsidRPr="007F7AA4">
              <w:rPr>
                <w:rFonts w:eastAsiaTheme="majorEastAsia" w:cs="Times New Roman"/>
                <w:sz w:val="20"/>
              </w:rPr>
              <w:tab/>
              <w:t>13:22:46:545</w:t>
            </w:r>
            <w:r w:rsidRPr="007F7AA4">
              <w:rPr>
                <w:rFonts w:eastAsiaTheme="majorEastAsia" w:cs="Times New Roman"/>
                <w:sz w:val="20"/>
              </w:rPr>
              <w:tab/>
              <w:t>ERRC_CONN_2</w:t>
            </w:r>
            <w:r w:rsidRPr="007F7AA4">
              <w:rPr>
                <w:rFonts w:eastAsiaTheme="majorEastAsia" w:cs="Times New Roman"/>
                <w:sz w:val="20"/>
              </w:rPr>
              <w:tab/>
              <w:t>[NW-&gt;MS] ERRC_RRCConnectionRelease(EARFCN[1650], PCI[21])(cause:[ReleaseCause_other], redirectInfo:[1])</w:t>
            </w:r>
          </w:p>
          <w:p w14:paraId="33C13551" w14:textId="77777777" w:rsidR="00A3412C" w:rsidRPr="007F7AA4" w:rsidRDefault="00A3412C" w:rsidP="00A3412C">
            <w:pPr>
              <w:rPr>
                <w:rFonts w:eastAsiaTheme="majorEastAsia" w:cs="Times New Roman"/>
                <w:sz w:val="20"/>
              </w:rPr>
            </w:pPr>
            <w:r w:rsidRPr="007F7AA4">
              <w:rPr>
                <w:rFonts w:eastAsiaTheme="majorEastAsia" w:cs="Times New Roman"/>
                <w:sz w:val="20"/>
              </w:rPr>
              <w:t>OTA</w:t>
            </w:r>
            <w:r w:rsidRPr="007F7AA4">
              <w:rPr>
                <w:rFonts w:eastAsiaTheme="majorEastAsia" w:cs="Times New Roman"/>
                <w:sz w:val="20"/>
              </w:rPr>
              <w:tab/>
              <w:t>1118594</w:t>
            </w:r>
            <w:r w:rsidRPr="007F7AA4">
              <w:rPr>
                <w:rFonts w:eastAsiaTheme="majorEastAsia" w:cs="Times New Roman"/>
                <w:sz w:val="20"/>
              </w:rPr>
              <w:tab/>
              <w:t>197593699</w:t>
            </w:r>
            <w:r w:rsidRPr="007F7AA4">
              <w:rPr>
                <w:rFonts w:eastAsiaTheme="majorEastAsia" w:cs="Times New Roman"/>
                <w:sz w:val="20"/>
              </w:rPr>
              <w:tab/>
              <w:t>13:22:47:273</w:t>
            </w:r>
            <w:r w:rsidRPr="007F7AA4">
              <w:rPr>
                <w:rFonts w:eastAsiaTheme="majorEastAsia" w:cs="Times New Roman"/>
                <w:sz w:val="20"/>
              </w:rPr>
              <w:tab/>
              <w:t>MM_2</w:t>
            </w:r>
            <w:r w:rsidRPr="007F7AA4">
              <w:rPr>
                <w:rFonts w:eastAsiaTheme="majorEastAsia" w:cs="Times New Roman"/>
                <w:sz w:val="20"/>
              </w:rPr>
              <w:tab/>
              <w:t>[MS-&gt;NW] MM__LOCATION_UPDATING_REQUEST (LU type: MM_NORMAL_LU)</w:t>
            </w:r>
          </w:p>
          <w:p w14:paraId="16274636" w14:textId="77777777" w:rsidR="00A3412C" w:rsidRPr="007F7AA4" w:rsidRDefault="00A3412C" w:rsidP="00A3412C">
            <w:pPr>
              <w:rPr>
                <w:rFonts w:eastAsiaTheme="majorEastAsia" w:cs="Times New Roman"/>
                <w:sz w:val="20"/>
              </w:rPr>
            </w:pPr>
            <w:r w:rsidRPr="007F7AA4">
              <w:rPr>
                <w:rFonts w:eastAsiaTheme="majorEastAsia" w:cs="Times New Roman"/>
                <w:sz w:val="20"/>
              </w:rPr>
              <w:t>OTA</w:t>
            </w:r>
            <w:r w:rsidRPr="007F7AA4">
              <w:rPr>
                <w:rFonts w:eastAsiaTheme="majorEastAsia" w:cs="Times New Roman"/>
                <w:sz w:val="20"/>
              </w:rPr>
              <w:tab/>
              <w:t>1130740</w:t>
            </w:r>
            <w:r w:rsidRPr="007F7AA4">
              <w:rPr>
                <w:rFonts w:eastAsiaTheme="majorEastAsia" w:cs="Times New Roman"/>
                <w:sz w:val="20"/>
              </w:rPr>
              <w:tab/>
              <w:t>197615364</w:t>
            </w:r>
            <w:r w:rsidRPr="007F7AA4">
              <w:rPr>
                <w:rFonts w:eastAsiaTheme="majorEastAsia" w:cs="Times New Roman"/>
                <w:sz w:val="20"/>
              </w:rPr>
              <w:tab/>
              <w:t>13:22:48:673</w:t>
            </w:r>
            <w:r w:rsidRPr="007F7AA4">
              <w:rPr>
                <w:rFonts w:eastAsiaTheme="majorEastAsia" w:cs="Times New Roman"/>
                <w:sz w:val="20"/>
              </w:rPr>
              <w:tab/>
              <w:t>MM_2</w:t>
            </w:r>
            <w:r w:rsidRPr="007F7AA4">
              <w:rPr>
                <w:rFonts w:eastAsiaTheme="majorEastAsia" w:cs="Times New Roman"/>
                <w:sz w:val="20"/>
              </w:rPr>
              <w:tab/>
              <w:t>[NW-&gt;MS] MM__LOCATION_UPDATING_ACCEPT</w:t>
            </w:r>
          </w:p>
          <w:p w14:paraId="7BBD3AAA" w14:textId="77777777" w:rsidR="00A3412C" w:rsidRPr="007F7AA4" w:rsidRDefault="00A3412C" w:rsidP="00A3412C">
            <w:pPr>
              <w:rPr>
                <w:rFonts w:eastAsiaTheme="majorEastAsia" w:cs="Times New Roman"/>
                <w:sz w:val="20"/>
              </w:rPr>
            </w:pPr>
            <w:r w:rsidRPr="007F7AA4">
              <w:rPr>
                <w:rFonts w:eastAsiaTheme="majorEastAsia" w:cs="Times New Roman"/>
                <w:sz w:val="20"/>
              </w:rPr>
              <w:t>OTA</w:t>
            </w:r>
            <w:r w:rsidRPr="007F7AA4">
              <w:rPr>
                <w:rFonts w:eastAsiaTheme="majorEastAsia" w:cs="Times New Roman"/>
                <w:sz w:val="20"/>
              </w:rPr>
              <w:tab/>
              <w:t>1133720</w:t>
            </w:r>
            <w:r w:rsidRPr="007F7AA4">
              <w:rPr>
                <w:rFonts w:eastAsiaTheme="majorEastAsia" w:cs="Times New Roman"/>
                <w:sz w:val="20"/>
              </w:rPr>
              <w:tab/>
              <w:t>197617244</w:t>
            </w:r>
            <w:r w:rsidRPr="007F7AA4">
              <w:rPr>
                <w:rFonts w:eastAsiaTheme="majorEastAsia" w:cs="Times New Roman"/>
                <w:sz w:val="20"/>
              </w:rPr>
              <w:tab/>
              <w:t>13:22:48:873</w:t>
            </w:r>
            <w:r w:rsidRPr="007F7AA4">
              <w:rPr>
                <w:rFonts w:eastAsiaTheme="majorEastAsia" w:cs="Times New Roman"/>
                <w:sz w:val="20"/>
              </w:rPr>
              <w:tab/>
              <w:t>CC_2</w:t>
            </w:r>
            <w:r w:rsidRPr="007F7AA4">
              <w:rPr>
                <w:rFonts w:eastAsiaTheme="majorEastAsia" w:cs="Times New Roman"/>
                <w:sz w:val="20"/>
              </w:rPr>
              <w:tab/>
              <w:t>[MS-&gt;NW] CC__SETUP</w:t>
            </w:r>
          </w:p>
          <w:p w14:paraId="25807CAD" w14:textId="77777777" w:rsidR="00A3412C" w:rsidRPr="007F7AA4" w:rsidRDefault="00A3412C" w:rsidP="00A3412C">
            <w:pPr>
              <w:rPr>
                <w:rFonts w:eastAsiaTheme="majorEastAsia" w:cs="Times New Roman"/>
                <w:sz w:val="20"/>
              </w:rPr>
            </w:pPr>
            <w:r w:rsidRPr="007F7AA4">
              <w:rPr>
                <w:rFonts w:eastAsiaTheme="majorEastAsia" w:cs="Times New Roman"/>
                <w:sz w:val="20"/>
              </w:rPr>
              <w:t>OTA</w:t>
            </w:r>
            <w:r w:rsidRPr="007F7AA4">
              <w:rPr>
                <w:rFonts w:eastAsiaTheme="majorEastAsia" w:cs="Times New Roman"/>
                <w:sz w:val="20"/>
              </w:rPr>
              <w:tab/>
              <w:t>1134789</w:t>
            </w:r>
            <w:r w:rsidRPr="007F7AA4">
              <w:rPr>
                <w:rFonts w:eastAsiaTheme="majorEastAsia" w:cs="Times New Roman"/>
                <w:sz w:val="20"/>
              </w:rPr>
              <w:tab/>
              <w:t>197619115</w:t>
            </w:r>
            <w:r w:rsidRPr="007F7AA4">
              <w:rPr>
                <w:rFonts w:eastAsiaTheme="majorEastAsia" w:cs="Times New Roman"/>
                <w:sz w:val="20"/>
              </w:rPr>
              <w:tab/>
              <w:t>13:22:48:873</w:t>
            </w:r>
            <w:r w:rsidRPr="007F7AA4">
              <w:rPr>
                <w:rFonts w:eastAsiaTheme="majorEastAsia" w:cs="Times New Roman"/>
                <w:sz w:val="20"/>
              </w:rPr>
              <w:tab/>
              <w:t>CC_2</w:t>
            </w:r>
            <w:r w:rsidRPr="007F7AA4">
              <w:rPr>
                <w:rFonts w:eastAsiaTheme="majorEastAsia" w:cs="Times New Roman"/>
                <w:sz w:val="20"/>
              </w:rPr>
              <w:tab/>
              <w:t>[NW-&gt;MS] CC__CALL_PROCEEDING</w:t>
            </w:r>
          </w:p>
          <w:p w14:paraId="4D3BC87F" w14:textId="77777777" w:rsidR="00A3412C" w:rsidRPr="007F7AA4" w:rsidRDefault="00A3412C" w:rsidP="00A3412C">
            <w:pPr>
              <w:rPr>
                <w:rFonts w:eastAsiaTheme="majorEastAsia" w:cs="Times New Roman"/>
                <w:sz w:val="20"/>
              </w:rPr>
            </w:pPr>
            <w:r w:rsidRPr="007F7AA4">
              <w:rPr>
                <w:rFonts w:eastAsiaTheme="majorEastAsia" w:cs="Times New Roman"/>
                <w:sz w:val="20"/>
              </w:rPr>
              <w:t>OTA</w:t>
            </w:r>
            <w:r w:rsidRPr="007F7AA4">
              <w:rPr>
                <w:rFonts w:eastAsiaTheme="majorEastAsia" w:cs="Times New Roman"/>
                <w:sz w:val="20"/>
              </w:rPr>
              <w:tab/>
              <w:t>1148303</w:t>
            </w:r>
            <w:r w:rsidRPr="007F7AA4">
              <w:rPr>
                <w:rFonts w:eastAsiaTheme="majorEastAsia" w:cs="Times New Roman"/>
                <w:sz w:val="20"/>
              </w:rPr>
              <w:tab/>
              <w:t>197642243</w:t>
            </w:r>
            <w:r w:rsidRPr="007F7AA4">
              <w:rPr>
                <w:rFonts w:eastAsiaTheme="majorEastAsia" w:cs="Times New Roman"/>
                <w:sz w:val="20"/>
              </w:rPr>
              <w:tab/>
              <w:t>13:22:50:473</w:t>
            </w:r>
            <w:r w:rsidRPr="007F7AA4">
              <w:rPr>
                <w:rFonts w:eastAsiaTheme="majorEastAsia" w:cs="Times New Roman"/>
                <w:sz w:val="20"/>
              </w:rPr>
              <w:tab/>
              <w:t>CC_2</w:t>
            </w:r>
            <w:r w:rsidRPr="007F7AA4">
              <w:rPr>
                <w:rFonts w:eastAsiaTheme="majorEastAsia" w:cs="Times New Roman"/>
                <w:sz w:val="20"/>
              </w:rPr>
              <w:tab/>
              <w:t>[NW-&gt;MS] CC__ALERTING</w:t>
            </w:r>
          </w:p>
          <w:p w14:paraId="09878D34" w14:textId="77777777" w:rsidR="00A3412C" w:rsidRPr="007F7AA4" w:rsidRDefault="00A3412C" w:rsidP="00A3412C">
            <w:pPr>
              <w:rPr>
                <w:rFonts w:eastAsiaTheme="majorEastAsia" w:cs="Times New Roman"/>
                <w:sz w:val="20"/>
              </w:rPr>
            </w:pPr>
            <w:r w:rsidRPr="007F7AA4">
              <w:rPr>
                <w:rFonts w:eastAsiaTheme="majorEastAsia" w:cs="Times New Roman"/>
                <w:sz w:val="20"/>
                <w:highlight w:val="yellow"/>
              </w:rPr>
              <w:t>OTA</w:t>
            </w:r>
            <w:r w:rsidRPr="007F7AA4">
              <w:rPr>
                <w:rFonts w:eastAsiaTheme="majorEastAsia" w:cs="Times New Roman"/>
                <w:sz w:val="20"/>
                <w:highlight w:val="yellow"/>
              </w:rPr>
              <w:tab/>
              <w:t>1480396</w:t>
            </w:r>
            <w:r w:rsidRPr="007F7AA4">
              <w:rPr>
                <w:rFonts w:eastAsiaTheme="majorEastAsia" w:cs="Times New Roman"/>
                <w:sz w:val="20"/>
                <w:highlight w:val="yellow"/>
              </w:rPr>
              <w:tab/>
              <w:t>198111623</w:t>
            </w:r>
            <w:r w:rsidRPr="007F7AA4">
              <w:rPr>
                <w:rFonts w:eastAsiaTheme="majorEastAsia" w:cs="Times New Roman"/>
                <w:sz w:val="20"/>
                <w:highlight w:val="yellow"/>
              </w:rPr>
              <w:tab/>
              <w:t>13:23:20:478</w:t>
            </w:r>
            <w:r w:rsidRPr="007F7AA4">
              <w:rPr>
                <w:rFonts w:eastAsiaTheme="majorEastAsia" w:cs="Times New Roman"/>
                <w:sz w:val="20"/>
                <w:highlight w:val="yellow"/>
              </w:rPr>
              <w:tab/>
              <w:t>CC_2</w:t>
            </w:r>
            <w:r w:rsidRPr="007F7AA4">
              <w:rPr>
                <w:rFonts w:eastAsiaTheme="majorEastAsia" w:cs="Times New Roman"/>
                <w:sz w:val="20"/>
                <w:highlight w:val="yellow"/>
              </w:rPr>
              <w:tab/>
              <w:t>[NW-&gt;MS] CC__DISCONNECT</w:t>
            </w:r>
          </w:p>
          <w:p w14:paraId="3040A7EF" w14:textId="77777777" w:rsidR="00A3412C" w:rsidRPr="007F7AA4" w:rsidRDefault="00A3412C" w:rsidP="00A3412C">
            <w:pPr>
              <w:rPr>
                <w:rFonts w:eastAsiaTheme="majorEastAsia" w:cs="Times New Roman"/>
                <w:sz w:val="20"/>
              </w:rPr>
            </w:pPr>
            <w:r w:rsidRPr="007F7AA4">
              <w:rPr>
                <w:rFonts w:eastAsiaTheme="majorEastAsia" w:cs="Times New Roman"/>
                <w:sz w:val="20"/>
              </w:rPr>
              <w:t>.001 0010 = DTAP Cause: Cause: (18) No user responding</w:t>
            </w:r>
          </w:p>
          <w:p w14:paraId="3B773D76" w14:textId="77777777" w:rsidR="00A3412C" w:rsidRPr="007F7AA4" w:rsidRDefault="00A3412C" w:rsidP="00A3412C">
            <w:pPr>
              <w:rPr>
                <w:rFonts w:eastAsiaTheme="majorEastAsia" w:cs="Times New Roman"/>
                <w:sz w:val="20"/>
              </w:rPr>
            </w:pPr>
            <w:r w:rsidRPr="007F7AA4">
              <w:rPr>
                <w:rFonts w:eastAsiaTheme="majorEastAsia" w:cs="Times New Roman"/>
                <w:sz w:val="20"/>
              </w:rPr>
              <w:t>OTA</w:t>
            </w:r>
            <w:r w:rsidRPr="007F7AA4">
              <w:rPr>
                <w:rFonts w:eastAsiaTheme="majorEastAsia" w:cs="Times New Roman"/>
                <w:sz w:val="20"/>
              </w:rPr>
              <w:tab/>
              <w:t>1723104</w:t>
            </w:r>
            <w:r w:rsidRPr="007F7AA4">
              <w:rPr>
                <w:rFonts w:eastAsiaTheme="majorEastAsia" w:cs="Times New Roman"/>
                <w:sz w:val="20"/>
              </w:rPr>
              <w:tab/>
              <w:t>198674744</w:t>
            </w:r>
            <w:r w:rsidRPr="007F7AA4">
              <w:rPr>
                <w:rFonts w:eastAsiaTheme="majorEastAsia" w:cs="Times New Roman"/>
                <w:sz w:val="20"/>
              </w:rPr>
              <w:tab/>
              <w:t>13:23:56:482</w:t>
            </w:r>
            <w:r w:rsidRPr="007F7AA4">
              <w:rPr>
                <w:rFonts w:eastAsiaTheme="majorEastAsia" w:cs="Times New Roman"/>
                <w:sz w:val="20"/>
              </w:rPr>
              <w:tab/>
              <w:t>CC_2</w:t>
            </w:r>
            <w:r w:rsidRPr="007F7AA4">
              <w:rPr>
                <w:rFonts w:eastAsiaTheme="majorEastAsia" w:cs="Times New Roman"/>
                <w:sz w:val="20"/>
              </w:rPr>
              <w:tab/>
              <w:t>[NW-&gt;MS] CC__RELEASE</w:t>
            </w:r>
          </w:p>
          <w:p w14:paraId="687DB633" w14:textId="77777777" w:rsidR="00A3412C" w:rsidRPr="007F7AA4" w:rsidRDefault="00A3412C" w:rsidP="00A3412C">
            <w:pPr>
              <w:rPr>
                <w:rFonts w:eastAsiaTheme="majorEastAsia" w:cs="Times New Roman"/>
                <w:sz w:val="20"/>
              </w:rPr>
            </w:pPr>
            <w:r w:rsidRPr="007F7AA4">
              <w:rPr>
                <w:rFonts w:eastAsiaTheme="majorEastAsia" w:cs="Times New Roman"/>
                <w:sz w:val="20"/>
              </w:rPr>
              <w:t>OTA</w:t>
            </w:r>
            <w:r w:rsidRPr="007F7AA4">
              <w:rPr>
                <w:rFonts w:eastAsiaTheme="majorEastAsia" w:cs="Times New Roman"/>
                <w:sz w:val="20"/>
              </w:rPr>
              <w:tab/>
              <w:t>1723108</w:t>
            </w:r>
            <w:r w:rsidRPr="007F7AA4">
              <w:rPr>
                <w:rFonts w:eastAsiaTheme="majorEastAsia" w:cs="Times New Roman"/>
                <w:sz w:val="20"/>
              </w:rPr>
              <w:tab/>
              <w:t>198674746</w:t>
            </w:r>
            <w:r w:rsidRPr="007F7AA4">
              <w:rPr>
                <w:rFonts w:eastAsiaTheme="majorEastAsia" w:cs="Times New Roman"/>
                <w:sz w:val="20"/>
              </w:rPr>
              <w:tab/>
              <w:t>13:23:56:482</w:t>
            </w:r>
            <w:r w:rsidRPr="007F7AA4">
              <w:rPr>
                <w:rFonts w:eastAsiaTheme="majorEastAsia" w:cs="Times New Roman"/>
                <w:sz w:val="20"/>
              </w:rPr>
              <w:tab/>
              <w:t>CC_2</w:t>
            </w:r>
            <w:r w:rsidRPr="007F7AA4">
              <w:rPr>
                <w:rFonts w:eastAsiaTheme="majorEastAsia" w:cs="Times New Roman"/>
                <w:sz w:val="20"/>
              </w:rPr>
              <w:tab/>
              <w:t>[MS-&gt;NW] CC__RELEASE_COMPLETE</w:t>
            </w:r>
          </w:p>
          <w:p w14:paraId="39C3B6AB" w14:textId="77777777" w:rsidR="00A3412C" w:rsidRPr="007F7AA4" w:rsidRDefault="00A3412C" w:rsidP="00A3412C">
            <w:pPr>
              <w:rPr>
                <w:rFonts w:eastAsiaTheme="majorEastAsia" w:cs="Times New Roman"/>
                <w:sz w:val="20"/>
              </w:rPr>
            </w:pPr>
            <w:r w:rsidRPr="007F7AA4">
              <w:rPr>
                <w:rFonts w:eastAsiaTheme="majorEastAsia" w:cs="Times New Roman"/>
                <w:sz w:val="20"/>
              </w:rPr>
              <w:t>OTA</w:t>
            </w:r>
            <w:r w:rsidRPr="007F7AA4">
              <w:rPr>
                <w:rFonts w:eastAsiaTheme="majorEastAsia" w:cs="Times New Roman"/>
                <w:sz w:val="20"/>
              </w:rPr>
              <w:tab/>
              <w:t>1735467</w:t>
            </w:r>
            <w:r w:rsidRPr="007F7AA4">
              <w:rPr>
                <w:rFonts w:eastAsiaTheme="majorEastAsia" w:cs="Times New Roman"/>
                <w:sz w:val="20"/>
              </w:rPr>
              <w:tab/>
              <w:t>198691500</w:t>
            </w:r>
            <w:r w:rsidRPr="007F7AA4">
              <w:rPr>
                <w:rFonts w:eastAsiaTheme="majorEastAsia" w:cs="Times New Roman"/>
                <w:sz w:val="20"/>
              </w:rPr>
              <w:tab/>
              <w:t>13:23:57:687</w:t>
            </w:r>
            <w:r w:rsidRPr="007F7AA4">
              <w:rPr>
                <w:rFonts w:eastAsiaTheme="majorEastAsia" w:cs="Times New Roman"/>
                <w:sz w:val="20"/>
              </w:rPr>
              <w:tab/>
              <w:t>ERRC_SYS_2</w:t>
            </w:r>
            <w:r w:rsidRPr="007F7AA4">
              <w:rPr>
                <w:rFonts w:eastAsiaTheme="majorEastAsia" w:cs="Times New Roman"/>
                <w:sz w:val="20"/>
              </w:rPr>
              <w:tab/>
              <w:t>[NW-&gt;MS] SystemInformationBlockType1 (EARFCN[3740], PCI[64])</w:t>
            </w:r>
          </w:p>
          <w:p w14:paraId="2443866E" w14:textId="77777777" w:rsidR="00A3412C" w:rsidRPr="007F7AA4" w:rsidRDefault="00A3412C" w:rsidP="00A3412C">
            <w:pPr>
              <w:rPr>
                <w:rFonts w:eastAsiaTheme="majorEastAsia" w:cs="Times New Roman"/>
                <w:sz w:val="20"/>
              </w:rPr>
            </w:pPr>
            <w:r w:rsidRPr="007F7AA4">
              <w:rPr>
                <w:rFonts w:eastAsiaTheme="majorEastAsia" w:cs="Times New Roman"/>
                <w:sz w:val="20"/>
              </w:rPr>
              <w:t>OTA</w:t>
            </w:r>
            <w:r w:rsidRPr="007F7AA4">
              <w:rPr>
                <w:rFonts w:eastAsiaTheme="majorEastAsia" w:cs="Times New Roman"/>
                <w:sz w:val="20"/>
              </w:rPr>
              <w:tab/>
              <w:t>1742227</w:t>
            </w:r>
            <w:r w:rsidRPr="007F7AA4">
              <w:rPr>
                <w:rFonts w:eastAsiaTheme="majorEastAsia" w:cs="Times New Roman"/>
                <w:sz w:val="20"/>
              </w:rPr>
              <w:tab/>
              <w:t>198694329</w:t>
            </w:r>
            <w:r w:rsidRPr="007F7AA4">
              <w:rPr>
                <w:rFonts w:eastAsiaTheme="majorEastAsia" w:cs="Times New Roman"/>
                <w:sz w:val="20"/>
              </w:rPr>
              <w:tab/>
              <w:t>13:23:57:687</w:t>
            </w:r>
            <w:r w:rsidRPr="007F7AA4">
              <w:rPr>
                <w:rFonts w:eastAsiaTheme="majorEastAsia" w:cs="Times New Roman"/>
                <w:sz w:val="20"/>
              </w:rPr>
              <w:tab/>
              <w:t>EMM_NASMSG_2</w:t>
            </w:r>
            <w:r w:rsidRPr="007F7AA4">
              <w:rPr>
                <w:rFonts w:eastAsiaTheme="majorEastAsia" w:cs="Times New Roman"/>
                <w:sz w:val="20"/>
              </w:rPr>
              <w:tab/>
              <w:t>[MS-&gt;NW] EMM_Tracking_Area_Update_Request(EPS update type="EMM_UPDATE_TYPE_COMBINED_TAU_IMSI_ATTACH", active flag="KAL_FALSE")</w:t>
            </w:r>
          </w:p>
          <w:p w14:paraId="4D88E84D" w14:textId="77777777" w:rsidR="00A3412C" w:rsidRPr="007F7AA4" w:rsidRDefault="00A3412C" w:rsidP="00A3412C">
            <w:pPr>
              <w:rPr>
                <w:rFonts w:eastAsiaTheme="majorEastAsia" w:cs="Times New Roman"/>
                <w:sz w:val="20"/>
              </w:rPr>
            </w:pPr>
            <w:r w:rsidRPr="007F7AA4">
              <w:rPr>
                <w:rFonts w:eastAsiaTheme="majorEastAsia" w:cs="Times New Roman"/>
                <w:sz w:val="20"/>
              </w:rPr>
              <w:t>OTA</w:t>
            </w:r>
            <w:r w:rsidRPr="007F7AA4">
              <w:rPr>
                <w:rFonts w:eastAsiaTheme="majorEastAsia" w:cs="Times New Roman"/>
                <w:sz w:val="20"/>
              </w:rPr>
              <w:tab/>
              <w:t>1749805</w:t>
            </w:r>
            <w:r w:rsidRPr="007F7AA4">
              <w:rPr>
                <w:rFonts w:eastAsiaTheme="majorEastAsia" w:cs="Times New Roman"/>
                <w:sz w:val="20"/>
              </w:rPr>
              <w:tab/>
              <w:t>198704797</w:t>
            </w:r>
            <w:r w:rsidRPr="007F7AA4">
              <w:rPr>
                <w:rFonts w:eastAsiaTheme="majorEastAsia" w:cs="Times New Roman"/>
                <w:sz w:val="20"/>
              </w:rPr>
              <w:tab/>
              <w:t>13:23:58:487</w:t>
            </w:r>
            <w:r w:rsidRPr="007F7AA4">
              <w:rPr>
                <w:rFonts w:eastAsiaTheme="majorEastAsia" w:cs="Times New Roman"/>
                <w:sz w:val="20"/>
              </w:rPr>
              <w:tab/>
              <w:t>EMM_NASMSG_2</w:t>
            </w:r>
            <w:r w:rsidRPr="007F7AA4">
              <w:rPr>
                <w:rFonts w:eastAsiaTheme="majorEastAsia" w:cs="Times New Roman"/>
                <w:sz w:val="20"/>
              </w:rPr>
              <w:tab/>
              <w:t>[NW-&gt;MS] EMM_Tracking_Area_Update_Accept(EPS update result="EMM_UPDATE_RESULT_COMBINED_UPDATED")</w:t>
            </w:r>
          </w:p>
          <w:p w14:paraId="1844B09C" w14:textId="77777777" w:rsidR="00A3412C" w:rsidRPr="007F7AA4" w:rsidRDefault="00A3412C" w:rsidP="00A3412C">
            <w:pPr>
              <w:rPr>
                <w:rFonts w:eastAsiaTheme="majorEastAsia" w:cs="Times New Roman"/>
                <w:sz w:val="20"/>
              </w:rPr>
            </w:pPr>
            <w:r w:rsidRPr="007F7AA4">
              <w:rPr>
                <w:rFonts w:eastAsiaTheme="majorEastAsia" w:cs="Times New Roman"/>
                <w:sz w:val="20"/>
              </w:rPr>
              <w:t>OTA</w:t>
            </w:r>
            <w:r w:rsidRPr="007F7AA4">
              <w:rPr>
                <w:rFonts w:eastAsiaTheme="majorEastAsia" w:cs="Times New Roman"/>
                <w:sz w:val="20"/>
              </w:rPr>
              <w:tab/>
              <w:t>1750144</w:t>
            </w:r>
            <w:r w:rsidRPr="007F7AA4">
              <w:rPr>
                <w:rFonts w:eastAsiaTheme="majorEastAsia" w:cs="Times New Roman"/>
                <w:sz w:val="20"/>
              </w:rPr>
              <w:tab/>
              <w:t>198704865</w:t>
            </w:r>
            <w:r w:rsidRPr="007F7AA4">
              <w:rPr>
                <w:rFonts w:eastAsiaTheme="majorEastAsia" w:cs="Times New Roman"/>
                <w:sz w:val="20"/>
              </w:rPr>
              <w:tab/>
              <w:t>13:23:58:487</w:t>
            </w:r>
            <w:r w:rsidRPr="007F7AA4">
              <w:rPr>
                <w:rFonts w:eastAsiaTheme="majorEastAsia" w:cs="Times New Roman"/>
                <w:sz w:val="20"/>
              </w:rPr>
              <w:tab/>
              <w:t>EMM_NASMSG_2</w:t>
            </w:r>
            <w:r w:rsidRPr="007F7AA4">
              <w:rPr>
                <w:rFonts w:eastAsiaTheme="majorEastAsia" w:cs="Times New Roman"/>
                <w:sz w:val="20"/>
              </w:rPr>
              <w:tab/>
              <w:t>[MS-&gt;NW] EMM_Tracking_Area_Update_Complete</w:t>
            </w:r>
          </w:p>
          <w:p w14:paraId="1E3813F6" w14:textId="77777777" w:rsidR="00A3412C" w:rsidRPr="007F7AA4" w:rsidRDefault="00A3412C" w:rsidP="00A3412C">
            <w:pPr>
              <w:rPr>
                <w:rFonts w:eastAsiaTheme="majorEastAsia" w:cs="Times New Roman"/>
                <w:sz w:val="20"/>
              </w:rPr>
            </w:pPr>
          </w:p>
          <w:p w14:paraId="68627C30" w14:textId="77777777" w:rsidR="00A3412C" w:rsidRPr="007F7AA4" w:rsidRDefault="00A3412C" w:rsidP="00A3412C">
            <w:pPr>
              <w:rPr>
                <w:rFonts w:eastAsiaTheme="majorEastAsia" w:cs="Times New Roman"/>
                <w:b/>
                <w:sz w:val="20"/>
              </w:rPr>
            </w:pPr>
            <w:r w:rsidRPr="007F7AA4">
              <w:rPr>
                <w:rFonts w:eastAsiaTheme="majorEastAsia" w:cs="Times New Roman"/>
                <w:b/>
                <w:sz w:val="20"/>
              </w:rPr>
              <w:t>// MT CM VoLTE</w:t>
            </w:r>
          </w:p>
          <w:p w14:paraId="254323A4" w14:textId="77777777" w:rsidR="00A3412C" w:rsidRPr="007F7AA4" w:rsidRDefault="00A3412C" w:rsidP="00A3412C">
            <w:pPr>
              <w:rPr>
                <w:rFonts w:eastAsiaTheme="majorEastAsia" w:cs="Times New Roman"/>
                <w:sz w:val="20"/>
              </w:rPr>
            </w:pPr>
            <w:r w:rsidRPr="007F7AA4">
              <w:rPr>
                <w:rFonts w:eastAsiaTheme="majorEastAsia" w:cs="Times New Roman"/>
                <w:sz w:val="20"/>
              </w:rPr>
              <w:t>Type</w:t>
            </w:r>
            <w:r w:rsidRPr="007F7AA4">
              <w:rPr>
                <w:rFonts w:eastAsiaTheme="majorEastAsia" w:cs="Times New Roman"/>
                <w:sz w:val="20"/>
              </w:rPr>
              <w:tab/>
              <w:t>Index</w:t>
            </w:r>
            <w:r w:rsidRPr="007F7AA4">
              <w:rPr>
                <w:rFonts w:eastAsiaTheme="majorEastAsia" w:cs="Times New Roman"/>
                <w:sz w:val="20"/>
              </w:rPr>
              <w:tab/>
              <w:t>Time</w:t>
            </w:r>
            <w:r w:rsidRPr="007F7AA4">
              <w:rPr>
                <w:rFonts w:eastAsiaTheme="majorEastAsia" w:cs="Times New Roman"/>
                <w:sz w:val="20"/>
              </w:rPr>
              <w:tab/>
              <w:t>Local Time</w:t>
            </w:r>
            <w:r w:rsidRPr="007F7AA4">
              <w:rPr>
                <w:rFonts w:eastAsiaTheme="majorEastAsia" w:cs="Times New Roman"/>
                <w:sz w:val="20"/>
              </w:rPr>
              <w:tab/>
              <w:t>Module</w:t>
            </w:r>
            <w:r w:rsidRPr="007F7AA4">
              <w:rPr>
                <w:rFonts w:eastAsiaTheme="majorEastAsia" w:cs="Times New Roman"/>
                <w:sz w:val="20"/>
              </w:rPr>
              <w:tab/>
              <w:t>Message</w:t>
            </w:r>
            <w:r w:rsidRPr="007F7AA4">
              <w:rPr>
                <w:rFonts w:eastAsiaTheme="majorEastAsia" w:cs="Times New Roman"/>
                <w:sz w:val="20"/>
              </w:rPr>
              <w:tab/>
              <w:t>Comment</w:t>
            </w:r>
            <w:r w:rsidRPr="007F7AA4">
              <w:rPr>
                <w:rFonts w:eastAsiaTheme="majorEastAsia" w:cs="Times New Roman"/>
                <w:sz w:val="20"/>
              </w:rPr>
              <w:tab/>
              <w:t>Time Differences</w:t>
            </w:r>
          </w:p>
          <w:p w14:paraId="1BBB1B21" w14:textId="77777777" w:rsidR="00A3412C" w:rsidRPr="007F7AA4" w:rsidRDefault="00A3412C" w:rsidP="00A3412C">
            <w:pPr>
              <w:rPr>
                <w:rFonts w:eastAsiaTheme="majorEastAsia" w:cs="Times New Roman"/>
                <w:sz w:val="20"/>
              </w:rPr>
            </w:pPr>
            <w:r w:rsidRPr="007F7AA4">
              <w:rPr>
                <w:rFonts w:eastAsiaTheme="majorEastAsia" w:cs="Times New Roman"/>
                <w:sz w:val="20"/>
              </w:rPr>
              <w:t>SIP</w:t>
            </w:r>
            <w:r w:rsidRPr="007F7AA4">
              <w:rPr>
                <w:rFonts w:eastAsiaTheme="majorEastAsia" w:cs="Times New Roman"/>
                <w:sz w:val="20"/>
              </w:rPr>
              <w:tab/>
              <w:t>13</w:t>
            </w:r>
            <w:r w:rsidRPr="007F7AA4">
              <w:rPr>
                <w:rFonts w:eastAsiaTheme="majorEastAsia" w:cs="Times New Roman"/>
                <w:sz w:val="20"/>
              </w:rPr>
              <w:tab/>
              <w:t>195912219</w:t>
            </w:r>
            <w:r w:rsidRPr="007F7AA4">
              <w:rPr>
                <w:rFonts w:eastAsiaTheme="majorEastAsia" w:cs="Times New Roman"/>
                <w:sz w:val="20"/>
              </w:rPr>
              <w:tab/>
              <w:t>13:22:52:682</w:t>
            </w:r>
            <w:r w:rsidRPr="007F7AA4">
              <w:rPr>
                <w:rFonts w:eastAsiaTheme="majorEastAsia" w:cs="Times New Roman"/>
                <w:sz w:val="20"/>
              </w:rPr>
              <w:tab/>
            </w:r>
            <w:r w:rsidRPr="007F7AA4">
              <w:rPr>
                <w:rFonts w:eastAsiaTheme="majorEastAsia" w:cs="Times New Roman"/>
                <w:sz w:val="20"/>
              </w:rPr>
              <w:tab/>
              <w:t>[NW-&gt;MS][P1][S2]INVITE sip:[2409:8809:84E3:9848:57CB:572C:BED7:F40A]:50007 SIP/2.0</w:t>
            </w:r>
          </w:p>
          <w:p w14:paraId="740C7E94" w14:textId="77777777" w:rsidR="00A3412C" w:rsidRPr="007F7AA4" w:rsidRDefault="00A3412C" w:rsidP="00A3412C">
            <w:pPr>
              <w:rPr>
                <w:rFonts w:eastAsiaTheme="majorEastAsia" w:cs="Times New Roman"/>
                <w:sz w:val="20"/>
              </w:rPr>
            </w:pPr>
            <w:r w:rsidRPr="007F7AA4">
              <w:rPr>
                <w:rFonts w:eastAsiaTheme="majorEastAsia" w:cs="Times New Roman"/>
                <w:sz w:val="20"/>
              </w:rPr>
              <w:t>From: &lt;tel:18565728953;noa=subscriber;srvattri=national;phone-context=+86&gt;;tag=5f675907eb.rqoryyotyoruu-vqxs</w:t>
            </w:r>
          </w:p>
          <w:p w14:paraId="1E60D972" w14:textId="77777777" w:rsidR="00A3412C" w:rsidRPr="007F7AA4" w:rsidRDefault="00A3412C" w:rsidP="00A3412C">
            <w:pPr>
              <w:rPr>
                <w:rFonts w:eastAsiaTheme="majorEastAsia" w:cs="Times New Roman"/>
                <w:sz w:val="20"/>
              </w:rPr>
            </w:pPr>
            <w:r w:rsidRPr="007F7AA4">
              <w:rPr>
                <w:rFonts w:eastAsiaTheme="majorEastAsia" w:cs="Times New Roman"/>
                <w:sz w:val="20"/>
              </w:rPr>
              <w:t>To: &lt;sip:+8613534172652@[2409:8054:5002:1A2B:0000:0000:0000:0008];user=phone&gt;</w:t>
            </w:r>
          </w:p>
          <w:p w14:paraId="0482B0A0" w14:textId="77777777" w:rsidR="00A3412C" w:rsidRPr="007F7AA4" w:rsidRDefault="00A3412C" w:rsidP="00A3412C">
            <w:pPr>
              <w:rPr>
                <w:rFonts w:eastAsiaTheme="majorEastAsia" w:cs="Times New Roman"/>
                <w:sz w:val="20"/>
              </w:rPr>
            </w:pPr>
            <w:r w:rsidRPr="007F7AA4">
              <w:rPr>
                <w:rFonts w:eastAsiaTheme="majorEastAsia" w:cs="Times New Roman"/>
                <w:sz w:val="20"/>
              </w:rPr>
              <w:t>SIP</w:t>
            </w:r>
            <w:r w:rsidRPr="007F7AA4">
              <w:rPr>
                <w:rFonts w:eastAsiaTheme="majorEastAsia" w:cs="Times New Roman"/>
                <w:sz w:val="20"/>
              </w:rPr>
              <w:tab/>
              <w:t>14</w:t>
            </w:r>
            <w:r w:rsidRPr="007F7AA4">
              <w:rPr>
                <w:rFonts w:eastAsiaTheme="majorEastAsia" w:cs="Times New Roman"/>
                <w:sz w:val="20"/>
              </w:rPr>
              <w:tab/>
              <w:t>195912295</w:t>
            </w:r>
            <w:r w:rsidRPr="007F7AA4">
              <w:rPr>
                <w:rFonts w:eastAsiaTheme="majorEastAsia" w:cs="Times New Roman"/>
                <w:sz w:val="20"/>
              </w:rPr>
              <w:tab/>
              <w:t>13:22:52:682</w:t>
            </w:r>
            <w:r w:rsidRPr="007F7AA4">
              <w:rPr>
                <w:rFonts w:eastAsiaTheme="majorEastAsia" w:cs="Times New Roman"/>
                <w:sz w:val="20"/>
              </w:rPr>
              <w:tab/>
            </w:r>
            <w:r w:rsidRPr="007F7AA4">
              <w:rPr>
                <w:rFonts w:eastAsiaTheme="majorEastAsia" w:cs="Times New Roman"/>
                <w:sz w:val="20"/>
              </w:rPr>
              <w:tab/>
              <w:t>[MS-&gt;NW][P1][S2]SIP/2.0 100 Trying</w:t>
            </w:r>
          </w:p>
          <w:p w14:paraId="24BEA52C" w14:textId="77777777" w:rsidR="00A3412C" w:rsidRPr="007F7AA4" w:rsidRDefault="00A3412C" w:rsidP="00A3412C">
            <w:pPr>
              <w:rPr>
                <w:rFonts w:eastAsiaTheme="majorEastAsia" w:cs="Times New Roman"/>
                <w:sz w:val="20"/>
              </w:rPr>
            </w:pPr>
            <w:r w:rsidRPr="007F7AA4">
              <w:rPr>
                <w:rFonts w:eastAsiaTheme="majorEastAsia" w:cs="Times New Roman"/>
                <w:sz w:val="20"/>
              </w:rPr>
              <w:t>SIP</w:t>
            </w:r>
            <w:r w:rsidRPr="007F7AA4">
              <w:rPr>
                <w:rFonts w:eastAsiaTheme="majorEastAsia" w:cs="Times New Roman"/>
                <w:sz w:val="20"/>
              </w:rPr>
              <w:tab/>
              <w:t>15</w:t>
            </w:r>
            <w:r w:rsidRPr="007F7AA4">
              <w:rPr>
                <w:rFonts w:eastAsiaTheme="majorEastAsia" w:cs="Times New Roman"/>
                <w:sz w:val="20"/>
              </w:rPr>
              <w:tab/>
              <w:t>195912309</w:t>
            </w:r>
            <w:r w:rsidRPr="007F7AA4">
              <w:rPr>
                <w:rFonts w:eastAsiaTheme="majorEastAsia" w:cs="Times New Roman"/>
                <w:sz w:val="20"/>
              </w:rPr>
              <w:tab/>
              <w:t>13:22:52:682</w:t>
            </w:r>
            <w:r w:rsidRPr="007F7AA4">
              <w:rPr>
                <w:rFonts w:eastAsiaTheme="majorEastAsia" w:cs="Times New Roman"/>
                <w:sz w:val="20"/>
              </w:rPr>
              <w:tab/>
            </w:r>
            <w:r w:rsidRPr="007F7AA4">
              <w:rPr>
                <w:rFonts w:eastAsiaTheme="majorEastAsia" w:cs="Times New Roman"/>
                <w:sz w:val="20"/>
              </w:rPr>
              <w:tab/>
              <w:t>[NW-&gt;MS][P1][S2]INVITE sip:[2409:8809:84E3:9848:57CB:572C:BED7:F40A]:50007 SIP/2.0</w:t>
            </w:r>
          </w:p>
          <w:p w14:paraId="40D3418E" w14:textId="77777777" w:rsidR="00A3412C" w:rsidRPr="007F7AA4" w:rsidRDefault="00A3412C" w:rsidP="00A3412C">
            <w:pPr>
              <w:rPr>
                <w:rFonts w:eastAsiaTheme="majorEastAsia" w:cs="Times New Roman"/>
                <w:sz w:val="20"/>
              </w:rPr>
            </w:pPr>
            <w:r w:rsidRPr="007F7AA4">
              <w:rPr>
                <w:rFonts w:eastAsiaTheme="majorEastAsia" w:cs="Times New Roman"/>
                <w:sz w:val="20"/>
              </w:rPr>
              <w:t>OTA</w:t>
            </w:r>
            <w:r w:rsidRPr="007F7AA4">
              <w:rPr>
                <w:rFonts w:eastAsiaTheme="majorEastAsia" w:cs="Times New Roman"/>
                <w:sz w:val="20"/>
              </w:rPr>
              <w:tab/>
              <w:t>902276</w:t>
            </w:r>
            <w:r w:rsidRPr="007F7AA4">
              <w:rPr>
                <w:rFonts w:eastAsiaTheme="majorEastAsia" w:cs="Times New Roman"/>
                <w:sz w:val="20"/>
              </w:rPr>
              <w:tab/>
              <w:t>195918158</w:t>
            </w:r>
            <w:r w:rsidRPr="007F7AA4">
              <w:rPr>
                <w:rFonts w:eastAsiaTheme="majorEastAsia" w:cs="Times New Roman"/>
                <w:sz w:val="20"/>
              </w:rPr>
              <w:tab/>
              <w:t>13:22:53:083</w:t>
            </w:r>
            <w:r w:rsidRPr="007F7AA4">
              <w:rPr>
                <w:rFonts w:eastAsiaTheme="majorEastAsia" w:cs="Times New Roman"/>
                <w:sz w:val="20"/>
              </w:rPr>
              <w:tab/>
              <w:t>ESM</w:t>
            </w:r>
            <w:r w:rsidRPr="007F7AA4">
              <w:rPr>
                <w:rFonts w:eastAsiaTheme="majorEastAsia" w:cs="Times New Roman"/>
                <w:sz w:val="20"/>
              </w:rPr>
              <w:tab/>
              <w:t>[NW-&gt;MS] ESM_MSG_ACTIVATE_DEDICATED_EPS_BEARER_CONTEXT_REQUEST (PTI:0, EBI:7)</w:t>
            </w:r>
          </w:p>
          <w:p w14:paraId="0386C3C0" w14:textId="77777777" w:rsidR="00A3412C" w:rsidRPr="007F7AA4" w:rsidRDefault="00A3412C" w:rsidP="00A3412C">
            <w:pPr>
              <w:rPr>
                <w:rFonts w:eastAsiaTheme="majorEastAsia" w:cs="Times New Roman"/>
                <w:sz w:val="20"/>
              </w:rPr>
            </w:pPr>
            <w:r w:rsidRPr="007F7AA4">
              <w:rPr>
                <w:rFonts w:eastAsiaTheme="majorEastAsia" w:cs="Times New Roman"/>
                <w:sz w:val="20"/>
              </w:rPr>
              <w:lastRenderedPageBreak/>
              <w:t>OTA</w:t>
            </w:r>
            <w:r w:rsidRPr="007F7AA4">
              <w:rPr>
                <w:rFonts w:eastAsiaTheme="majorEastAsia" w:cs="Times New Roman"/>
                <w:sz w:val="20"/>
              </w:rPr>
              <w:tab/>
              <w:t>902669</w:t>
            </w:r>
            <w:r w:rsidRPr="007F7AA4">
              <w:rPr>
                <w:rFonts w:eastAsiaTheme="majorEastAsia" w:cs="Times New Roman"/>
                <w:sz w:val="20"/>
              </w:rPr>
              <w:tab/>
              <w:t>195918215</w:t>
            </w:r>
            <w:r w:rsidRPr="007F7AA4">
              <w:rPr>
                <w:rFonts w:eastAsiaTheme="majorEastAsia" w:cs="Times New Roman"/>
                <w:sz w:val="20"/>
              </w:rPr>
              <w:tab/>
              <w:t>13:22:53:083</w:t>
            </w:r>
            <w:r w:rsidRPr="007F7AA4">
              <w:rPr>
                <w:rFonts w:eastAsiaTheme="majorEastAsia" w:cs="Times New Roman"/>
                <w:sz w:val="20"/>
              </w:rPr>
              <w:tab/>
              <w:t>ESM</w:t>
            </w:r>
            <w:r w:rsidRPr="007F7AA4">
              <w:rPr>
                <w:rFonts w:eastAsiaTheme="majorEastAsia" w:cs="Times New Roman"/>
                <w:sz w:val="20"/>
              </w:rPr>
              <w:tab/>
              <w:t>[MS-&gt;NW] ESM_MSG_ACTIVATE_DEDICATED_EPS_BEARER_CONTEXT_ACCEPT (PTI:0, EBI:7)</w:t>
            </w:r>
          </w:p>
          <w:p w14:paraId="64104416" w14:textId="77777777" w:rsidR="00A3412C" w:rsidRPr="007F7AA4" w:rsidRDefault="00A3412C" w:rsidP="00A3412C">
            <w:pPr>
              <w:rPr>
                <w:rFonts w:eastAsiaTheme="majorEastAsia" w:cs="Times New Roman"/>
                <w:b/>
                <w:sz w:val="20"/>
              </w:rPr>
            </w:pPr>
            <w:r w:rsidRPr="007F7AA4">
              <w:rPr>
                <w:rFonts w:eastAsiaTheme="majorEastAsia" w:cs="Times New Roman"/>
                <w:b/>
                <w:sz w:val="20"/>
              </w:rPr>
              <w:t>// MT</w:t>
            </w:r>
            <w:r w:rsidRPr="007F7AA4">
              <w:rPr>
                <w:rFonts w:eastAsiaTheme="majorEastAsia" w:cs="Times New Roman"/>
                <w:b/>
                <w:sz w:val="20"/>
              </w:rPr>
              <w:t>端发送</w:t>
            </w:r>
            <w:r w:rsidRPr="007F7AA4">
              <w:rPr>
                <w:rFonts w:eastAsiaTheme="majorEastAsia" w:cs="Times New Roman"/>
                <w:b/>
                <w:sz w:val="20"/>
              </w:rPr>
              <w:t>18</w:t>
            </w:r>
            <w:bookmarkStart w:id="48" w:name="_GoBack"/>
            <w:r w:rsidRPr="007F7AA4">
              <w:rPr>
                <w:rFonts w:eastAsiaTheme="majorEastAsia" w:cs="Times New Roman"/>
                <w:b/>
                <w:sz w:val="20"/>
              </w:rPr>
              <w:t>3</w:t>
            </w:r>
            <w:r w:rsidRPr="007F7AA4">
              <w:rPr>
                <w:rFonts w:eastAsiaTheme="majorEastAsia" w:cs="Times New Roman"/>
                <w:b/>
                <w:sz w:val="20"/>
              </w:rPr>
              <w:t>消息，网络未发送</w:t>
            </w:r>
            <w:r w:rsidRPr="007F7AA4">
              <w:rPr>
                <w:rFonts w:eastAsiaTheme="majorEastAsia" w:cs="Times New Roman"/>
                <w:b/>
                <w:sz w:val="20"/>
              </w:rPr>
              <w:t>PRACK</w:t>
            </w:r>
            <w:r w:rsidRPr="007F7AA4">
              <w:rPr>
                <w:rFonts w:eastAsiaTheme="majorEastAsia" w:cs="Times New Roman"/>
                <w:b/>
                <w:sz w:val="20"/>
              </w:rPr>
              <w:t>消息确认导致</w:t>
            </w:r>
            <w:r w:rsidRPr="007F7AA4">
              <w:rPr>
                <w:rFonts w:eastAsiaTheme="majorEastAsia" w:cs="Times New Roman"/>
                <w:b/>
                <w:sz w:val="20"/>
              </w:rPr>
              <w:t>MT</w:t>
            </w:r>
            <w:r w:rsidRPr="007F7AA4">
              <w:rPr>
                <w:rFonts w:eastAsiaTheme="majorEastAsia" w:cs="Times New Roman"/>
                <w:b/>
                <w:sz w:val="20"/>
              </w:rPr>
              <w:t>端流程异常，</w:t>
            </w:r>
            <w:r w:rsidRPr="007F7AA4">
              <w:rPr>
                <w:rFonts w:eastAsiaTheme="majorEastAsia" w:cs="Times New Roman"/>
                <w:b/>
                <w:sz w:val="20"/>
              </w:rPr>
              <w:t>28s</w:t>
            </w:r>
            <w:r w:rsidRPr="007F7AA4">
              <w:rPr>
                <w:rFonts w:eastAsiaTheme="majorEastAsia" w:cs="Times New Roman"/>
                <w:b/>
                <w:sz w:val="20"/>
              </w:rPr>
              <w:t>后收到网络侧</w:t>
            </w:r>
            <w:r w:rsidRPr="007F7AA4">
              <w:rPr>
                <w:rFonts w:eastAsiaTheme="majorEastAsia" w:cs="Times New Roman"/>
                <w:b/>
                <w:sz w:val="20"/>
              </w:rPr>
              <w:t>CANCEL</w:t>
            </w:r>
            <w:r w:rsidRPr="007F7AA4">
              <w:rPr>
                <w:rFonts w:eastAsiaTheme="majorEastAsia" w:cs="Times New Roman"/>
                <w:b/>
                <w:sz w:val="20"/>
              </w:rPr>
              <w:t>消息，中止了呼叫建立流程</w:t>
            </w:r>
          </w:p>
          <w:p w14:paraId="5F10E7B1" w14:textId="77777777" w:rsidR="00A3412C" w:rsidRPr="007F7AA4" w:rsidRDefault="00A3412C" w:rsidP="00A3412C">
            <w:pPr>
              <w:rPr>
                <w:rFonts w:eastAsiaTheme="majorEastAsia" w:cs="Times New Roman"/>
                <w:b/>
                <w:sz w:val="20"/>
              </w:rPr>
            </w:pPr>
            <w:r w:rsidRPr="007F7AA4">
              <w:rPr>
                <w:rFonts w:eastAsiaTheme="majorEastAsia" w:cs="Times New Roman"/>
                <w:b/>
                <w:sz w:val="20"/>
              </w:rPr>
              <w:t>SIP</w:t>
            </w:r>
            <w:r w:rsidRPr="007F7AA4">
              <w:rPr>
                <w:rFonts w:eastAsiaTheme="majorEastAsia" w:cs="Times New Roman"/>
                <w:b/>
                <w:sz w:val="20"/>
              </w:rPr>
              <w:tab/>
              <w:t>16</w:t>
            </w:r>
            <w:r w:rsidRPr="007F7AA4">
              <w:rPr>
                <w:rFonts w:eastAsiaTheme="majorEastAsia" w:cs="Times New Roman"/>
                <w:b/>
                <w:sz w:val="20"/>
              </w:rPr>
              <w:tab/>
              <w:t>195913597</w:t>
            </w:r>
            <w:r w:rsidRPr="007F7AA4">
              <w:rPr>
                <w:rFonts w:eastAsiaTheme="majorEastAsia" w:cs="Times New Roman"/>
                <w:b/>
                <w:sz w:val="20"/>
              </w:rPr>
              <w:tab/>
              <w:t>13:22:52:682</w:t>
            </w:r>
            <w:r w:rsidRPr="007F7AA4">
              <w:rPr>
                <w:rFonts w:eastAsiaTheme="majorEastAsia" w:cs="Times New Roman"/>
                <w:b/>
                <w:sz w:val="20"/>
              </w:rPr>
              <w:tab/>
            </w:r>
            <w:r w:rsidRPr="007F7AA4">
              <w:rPr>
                <w:rFonts w:eastAsiaTheme="majorEastAsia" w:cs="Times New Roman"/>
                <w:b/>
                <w:sz w:val="20"/>
              </w:rPr>
              <w:tab/>
              <w:t>[MS-&gt;NW][P1][S2]SIP/2.0 183 Session Progress</w:t>
            </w:r>
          </w:p>
          <w:p w14:paraId="26955A21" w14:textId="77777777" w:rsidR="00A3412C" w:rsidRPr="007F7AA4" w:rsidRDefault="00A3412C" w:rsidP="00A3412C">
            <w:pPr>
              <w:rPr>
                <w:rFonts w:eastAsiaTheme="majorEastAsia" w:cs="Times New Roman"/>
                <w:b/>
                <w:sz w:val="20"/>
              </w:rPr>
            </w:pPr>
            <w:r w:rsidRPr="007F7AA4">
              <w:rPr>
                <w:rFonts w:eastAsiaTheme="majorEastAsia" w:cs="Times New Roman"/>
                <w:b/>
                <w:sz w:val="20"/>
                <w:highlight w:val="yellow"/>
              </w:rPr>
              <w:t>Require: 100rel, precondition</w:t>
            </w:r>
          </w:p>
          <w:p w14:paraId="4AAF5BE2" w14:textId="77777777" w:rsidR="00A3412C" w:rsidRPr="007F7AA4" w:rsidRDefault="00A3412C" w:rsidP="00A3412C">
            <w:pPr>
              <w:rPr>
                <w:rFonts w:eastAsiaTheme="majorEastAsia" w:cs="Times New Roman"/>
                <w:b/>
                <w:sz w:val="20"/>
              </w:rPr>
            </w:pPr>
            <w:r w:rsidRPr="007F7AA4">
              <w:rPr>
                <w:rFonts w:eastAsiaTheme="majorEastAsia" w:cs="Times New Roman"/>
                <w:b/>
                <w:sz w:val="20"/>
              </w:rPr>
              <w:t>SIP</w:t>
            </w:r>
            <w:r w:rsidRPr="007F7AA4">
              <w:rPr>
                <w:rFonts w:eastAsiaTheme="majorEastAsia" w:cs="Times New Roman"/>
                <w:b/>
                <w:sz w:val="20"/>
              </w:rPr>
              <w:tab/>
              <w:t>17</w:t>
            </w:r>
            <w:r w:rsidRPr="007F7AA4">
              <w:rPr>
                <w:rFonts w:eastAsiaTheme="majorEastAsia" w:cs="Times New Roman"/>
                <w:b/>
                <w:sz w:val="20"/>
              </w:rPr>
              <w:tab/>
              <w:t>196353728</w:t>
            </w:r>
            <w:r w:rsidRPr="007F7AA4">
              <w:rPr>
                <w:rFonts w:eastAsiaTheme="majorEastAsia" w:cs="Times New Roman"/>
                <w:b/>
                <w:sz w:val="20"/>
              </w:rPr>
              <w:tab/>
              <w:t>13:23:20:904</w:t>
            </w:r>
            <w:r w:rsidRPr="007F7AA4">
              <w:rPr>
                <w:rFonts w:eastAsiaTheme="majorEastAsia" w:cs="Times New Roman"/>
                <w:b/>
                <w:sz w:val="20"/>
              </w:rPr>
              <w:tab/>
            </w:r>
            <w:r w:rsidRPr="007F7AA4">
              <w:rPr>
                <w:rFonts w:eastAsiaTheme="majorEastAsia" w:cs="Times New Roman"/>
                <w:b/>
                <w:sz w:val="20"/>
              </w:rPr>
              <w:tab/>
              <w:t>[NW-&gt;MS][P1][S2]CANCEL sip:[2409:8809:84E3:9848:57CB:572C:BED7:F40A]:50007 SIP/2.0</w:t>
            </w:r>
          </w:p>
          <w:p w14:paraId="4464DA46" w14:textId="77777777" w:rsidR="00A3412C" w:rsidRPr="007F7AA4" w:rsidRDefault="00A3412C" w:rsidP="00A3412C">
            <w:pPr>
              <w:rPr>
                <w:rFonts w:eastAsiaTheme="majorEastAsia" w:cs="Times New Roman"/>
                <w:b/>
                <w:sz w:val="20"/>
              </w:rPr>
            </w:pPr>
            <w:r w:rsidRPr="007F7AA4">
              <w:rPr>
                <w:rFonts w:eastAsiaTheme="majorEastAsia" w:cs="Times New Roman"/>
                <w:b/>
                <w:sz w:val="20"/>
                <w:highlight w:val="yellow"/>
              </w:rPr>
              <w:t>Reason: Q.850;cause=18;text="No user responding"</w:t>
            </w:r>
          </w:p>
          <w:bookmarkEnd w:id="48"/>
          <w:p w14:paraId="6C167BDB" w14:textId="77777777" w:rsidR="00A3412C" w:rsidRPr="007F7AA4" w:rsidRDefault="00A3412C" w:rsidP="00A3412C">
            <w:pPr>
              <w:rPr>
                <w:rFonts w:eastAsiaTheme="majorEastAsia" w:cs="Times New Roman"/>
                <w:sz w:val="20"/>
              </w:rPr>
            </w:pPr>
            <w:r w:rsidRPr="007F7AA4">
              <w:rPr>
                <w:rFonts w:eastAsiaTheme="majorEastAsia" w:cs="Times New Roman"/>
                <w:sz w:val="20"/>
              </w:rPr>
              <w:t>SIP</w:t>
            </w:r>
            <w:r w:rsidRPr="007F7AA4">
              <w:rPr>
                <w:rFonts w:eastAsiaTheme="majorEastAsia" w:cs="Times New Roman"/>
                <w:sz w:val="20"/>
              </w:rPr>
              <w:tab/>
              <w:t>19</w:t>
            </w:r>
            <w:r w:rsidRPr="007F7AA4">
              <w:rPr>
                <w:rFonts w:eastAsiaTheme="majorEastAsia" w:cs="Times New Roman"/>
                <w:sz w:val="20"/>
              </w:rPr>
              <w:tab/>
              <w:t>196353946</w:t>
            </w:r>
            <w:r w:rsidRPr="007F7AA4">
              <w:rPr>
                <w:rFonts w:eastAsiaTheme="majorEastAsia" w:cs="Times New Roman"/>
                <w:sz w:val="20"/>
              </w:rPr>
              <w:tab/>
              <w:t>13:23:20:904</w:t>
            </w:r>
            <w:r w:rsidRPr="007F7AA4">
              <w:rPr>
                <w:rFonts w:eastAsiaTheme="majorEastAsia" w:cs="Times New Roman"/>
                <w:sz w:val="20"/>
              </w:rPr>
              <w:tab/>
            </w:r>
            <w:r w:rsidRPr="007F7AA4">
              <w:rPr>
                <w:rFonts w:eastAsiaTheme="majorEastAsia" w:cs="Times New Roman"/>
                <w:sz w:val="20"/>
              </w:rPr>
              <w:tab/>
              <w:t>[MS-&gt;NW][P1][S2]SIP/2.0 487 Request Terminated</w:t>
            </w:r>
          </w:p>
          <w:p w14:paraId="359A64E3" w14:textId="77777777" w:rsidR="00A3412C" w:rsidRPr="007F7AA4" w:rsidRDefault="00A3412C" w:rsidP="00A3412C">
            <w:pPr>
              <w:rPr>
                <w:rFonts w:eastAsiaTheme="majorEastAsia" w:cs="Times New Roman"/>
                <w:sz w:val="20"/>
              </w:rPr>
            </w:pPr>
            <w:r w:rsidRPr="007F7AA4">
              <w:rPr>
                <w:rFonts w:eastAsiaTheme="majorEastAsia" w:cs="Times New Roman"/>
                <w:sz w:val="20"/>
              </w:rPr>
              <w:t>SIP</w:t>
            </w:r>
            <w:r w:rsidRPr="007F7AA4">
              <w:rPr>
                <w:rFonts w:eastAsiaTheme="majorEastAsia" w:cs="Times New Roman"/>
                <w:sz w:val="20"/>
              </w:rPr>
              <w:tab/>
              <w:t>20</w:t>
            </w:r>
            <w:r w:rsidRPr="007F7AA4">
              <w:rPr>
                <w:rFonts w:eastAsiaTheme="majorEastAsia" w:cs="Times New Roman"/>
                <w:sz w:val="20"/>
              </w:rPr>
              <w:tab/>
              <w:t>196354669</w:t>
            </w:r>
            <w:r w:rsidRPr="007F7AA4">
              <w:rPr>
                <w:rFonts w:eastAsiaTheme="majorEastAsia" w:cs="Times New Roman"/>
                <w:sz w:val="20"/>
              </w:rPr>
              <w:tab/>
              <w:t>13:23:20:904</w:t>
            </w:r>
            <w:r w:rsidRPr="007F7AA4">
              <w:rPr>
                <w:rFonts w:eastAsiaTheme="majorEastAsia" w:cs="Times New Roman"/>
                <w:sz w:val="20"/>
              </w:rPr>
              <w:tab/>
            </w:r>
            <w:r w:rsidRPr="007F7AA4">
              <w:rPr>
                <w:rFonts w:eastAsiaTheme="majorEastAsia" w:cs="Times New Roman"/>
                <w:sz w:val="20"/>
              </w:rPr>
              <w:tab/>
              <w:t>[NW-&gt;MS][P1][S2]ACK sip:[2409:8809:84E3:9848:57CB:572C:BED7:F40A]:50007 SIP/2.0</w:t>
            </w:r>
          </w:p>
          <w:p w14:paraId="7F1D3AB1" w14:textId="77777777" w:rsidR="00A3412C" w:rsidRPr="007F7AA4" w:rsidRDefault="00A3412C" w:rsidP="00A3412C">
            <w:pPr>
              <w:rPr>
                <w:rFonts w:eastAsiaTheme="majorEastAsia" w:cs="Times New Roman"/>
                <w:sz w:val="20"/>
              </w:rPr>
            </w:pPr>
            <w:r w:rsidRPr="007F7AA4">
              <w:rPr>
                <w:rFonts w:eastAsiaTheme="majorEastAsia" w:cs="Times New Roman"/>
                <w:sz w:val="20"/>
              </w:rPr>
              <w:t>OTA</w:t>
            </w:r>
            <w:r w:rsidRPr="007F7AA4">
              <w:rPr>
                <w:rFonts w:eastAsiaTheme="majorEastAsia" w:cs="Times New Roman"/>
                <w:sz w:val="20"/>
              </w:rPr>
              <w:tab/>
              <w:t>1208857</w:t>
            </w:r>
            <w:r w:rsidRPr="007F7AA4">
              <w:rPr>
                <w:rFonts w:eastAsiaTheme="majorEastAsia" w:cs="Times New Roman"/>
                <w:sz w:val="20"/>
              </w:rPr>
              <w:tab/>
              <w:t>196354805</w:t>
            </w:r>
            <w:r w:rsidRPr="007F7AA4">
              <w:rPr>
                <w:rFonts w:eastAsiaTheme="majorEastAsia" w:cs="Times New Roman"/>
                <w:sz w:val="20"/>
              </w:rPr>
              <w:tab/>
              <w:t>13:23:20:904</w:t>
            </w:r>
            <w:r w:rsidRPr="007F7AA4">
              <w:rPr>
                <w:rFonts w:eastAsiaTheme="majorEastAsia" w:cs="Times New Roman"/>
                <w:sz w:val="20"/>
              </w:rPr>
              <w:tab/>
              <w:t>ESM</w:t>
            </w:r>
            <w:r w:rsidRPr="007F7AA4">
              <w:rPr>
                <w:rFonts w:eastAsiaTheme="majorEastAsia" w:cs="Times New Roman"/>
                <w:sz w:val="20"/>
              </w:rPr>
              <w:tab/>
              <w:t>[NW-&gt;MS] ESM_MSG_DEACTIVATE_EPS_BEARER_CONTEXT_REQUEST (PTI:0, EBI:7)</w:t>
            </w:r>
          </w:p>
          <w:p w14:paraId="30730611" w14:textId="1F619D87" w:rsidR="00A3412C" w:rsidRPr="007F7AA4" w:rsidRDefault="00A3412C" w:rsidP="00A3412C">
            <w:pPr>
              <w:rPr>
                <w:rFonts w:eastAsiaTheme="majorEastAsia" w:cs="Times New Roman"/>
                <w:sz w:val="20"/>
              </w:rPr>
            </w:pPr>
            <w:r w:rsidRPr="007F7AA4">
              <w:rPr>
                <w:rFonts w:eastAsiaTheme="majorEastAsia" w:cs="Times New Roman"/>
                <w:sz w:val="20"/>
              </w:rPr>
              <w:t>OTA</w:t>
            </w:r>
            <w:r w:rsidRPr="007F7AA4">
              <w:rPr>
                <w:rFonts w:eastAsiaTheme="majorEastAsia" w:cs="Times New Roman"/>
                <w:sz w:val="20"/>
              </w:rPr>
              <w:tab/>
              <w:t>1208923</w:t>
            </w:r>
            <w:r w:rsidRPr="007F7AA4">
              <w:rPr>
                <w:rFonts w:eastAsiaTheme="majorEastAsia" w:cs="Times New Roman"/>
                <w:sz w:val="20"/>
              </w:rPr>
              <w:tab/>
              <w:t>196354816</w:t>
            </w:r>
            <w:r w:rsidRPr="007F7AA4">
              <w:rPr>
                <w:rFonts w:eastAsiaTheme="majorEastAsia" w:cs="Times New Roman"/>
                <w:sz w:val="20"/>
              </w:rPr>
              <w:tab/>
              <w:t>13:23:20:904</w:t>
            </w:r>
            <w:r w:rsidRPr="007F7AA4">
              <w:rPr>
                <w:rFonts w:eastAsiaTheme="majorEastAsia" w:cs="Times New Roman"/>
                <w:sz w:val="20"/>
              </w:rPr>
              <w:tab/>
              <w:t>ESM</w:t>
            </w:r>
            <w:r w:rsidRPr="007F7AA4">
              <w:rPr>
                <w:rFonts w:eastAsiaTheme="majorEastAsia" w:cs="Times New Roman"/>
                <w:sz w:val="20"/>
              </w:rPr>
              <w:tab/>
              <w:t>[MS-&gt;NW] ESM_MSG_DEACTIVATE_EPS_BEARER_CONTEXT_ACCEPT (PTI:0, EBI:7)</w:t>
            </w:r>
          </w:p>
        </w:tc>
      </w:tr>
    </w:tbl>
    <w:p w14:paraId="6436A62C" w14:textId="77777777" w:rsidR="00F565FA" w:rsidRPr="007F7AA4" w:rsidRDefault="00F565FA" w:rsidP="00F565FA">
      <w:pPr>
        <w:pStyle w:val="3"/>
        <w:spacing w:before="156" w:after="156"/>
        <w:rPr>
          <w:rFonts w:eastAsiaTheme="majorEastAsia" w:cs="Times New Roman"/>
        </w:rPr>
      </w:pPr>
      <w:bookmarkStart w:id="49" w:name="_Toc87714631"/>
      <w:r w:rsidRPr="007F7AA4">
        <w:rPr>
          <w:rFonts w:eastAsiaTheme="majorEastAsia" w:cs="Times New Roman"/>
        </w:rPr>
        <w:lastRenderedPageBreak/>
        <w:t>网络侧没有激活专有承载导致资源预留失败</w:t>
      </w:r>
      <w:bookmarkEnd w:id="49"/>
    </w:p>
    <w:p w14:paraId="1F91C871" w14:textId="659C8150" w:rsidR="00F565FA" w:rsidRPr="007F7AA4" w:rsidRDefault="00F565FA" w:rsidP="00F565FA">
      <w:pPr>
        <w:rPr>
          <w:rFonts w:eastAsiaTheme="majorEastAsia" w:cs="Times New Roman"/>
        </w:rPr>
      </w:pPr>
      <w:r w:rsidRPr="007F7AA4">
        <w:rPr>
          <w:rFonts w:eastAsiaTheme="majorEastAsia" w:cs="Times New Roman"/>
        </w:rPr>
        <w:t>当网络收到</w:t>
      </w:r>
      <w:r w:rsidRPr="007F7AA4">
        <w:rPr>
          <w:rFonts w:eastAsiaTheme="majorEastAsia" w:cs="Times New Roman"/>
        </w:rPr>
        <w:t>MO</w:t>
      </w:r>
      <w:r w:rsidRPr="007F7AA4">
        <w:rPr>
          <w:rFonts w:eastAsiaTheme="majorEastAsia" w:cs="Times New Roman"/>
        </w:rPr>
        <w:t>端的</w:t>
      </w:r>
      <w:r w:rsidRPr="007F7AA4">
        <w:rPr>
          <w:rFonts w:eastAsiaTheme="majorEastAsia" w:cs="Times New Roman"/>
        </w:rPr>
        <w:t>INVITE</w:t>
      </w:r>
      <w:r w:rsidRPr="007F7AA4">
        <w:rPr>
          <w:rFonts w:eastAsiaTheme="majorEastAsia" w:cs="Times New Roman"/>
        </w:rPr>
        <w:t>消息和网络收到</w:t>
      </w:r>
      <w:r w:rsidRPr="007F7AA4">
        <w:rPr>
          <w:rFonts w:eastAsiaTheme="majorEastAsia" w:cs="Times New Roman"/>
        </w:rPr>
        <w:t>MT</w:t>
      </w:r>
      <w:r w:rsidRPr="007F7AA4">
        <w:rPr>
          <w:rFonts w:eastAsiaTheme="majorEastAsia" w:cs="Times New Roman"/>
        </w:rPr>
        <w:t>端的</w:t>
      </w:r>
      <w:r w:rsidRPr="007F7AA4">
        <w:rPr>
          <w:rFonts w:eastAsiaTheme="majorEastAsia" w:cs="Times New Roman"/>
        </w:rPr>
        <w:t>183 Session Process</w:t>
      </w:r>
      <w:r w:rsidRPr="007F7AA4">
        <w:rPr>
          <w:rFonts w:eastAsiaTheme="majorEastAsia" w:cs="Times New Roman"/>
        </w:rPr>
        <w:t>消息后，网络应当为</w:t>
      </w:r>
      <w:r w:rsidRPr="007F7AA4">
        <w:rPr>
          <w:rFonts w:eastAsiaTheme="majorEastAsia" w:cs="Times New Roman"/>
        </w:rPr>
        <w:t>MO/MT</w:t>
      </w:r>
      <w:r w:rsidRPr="007F7AA4">
        <w:rPr>
          <w:rFonts w:eastAsiaTheme="majorEastAsia" w:cs="Times New Roman"/>
        </w:rPr>
        <w:t>激活语音</w:t>
      </w:r>
      <w:r w:rsidRPr="007F7AA4">
        <w:rPr>
          <w:rFonts w:eastAsiaTheme="majorEastAsia" w:cs="Times New Roman"/>
        </w:rPr>
        <w:t>/</w:t>
      </w:r>
      <w:r w:rsidRPr="007F7AA4">
        <w:rPr>
          <w:rFonts w:eastAsiaTheme="majorEastAsia" w:cs="Times New Roman"/>
        </w:rPr>
        <w:t>视频专有承载。</w:t>
      </w:r>
      <w:r w:rsidRPr="007F7AA4">
        <w:rPr>
          <w:rFonts w:eastAsiaTheme="majorEastAsia" w:cs="Times New Roman"/>
          <w:color w:val="FF0000"/>
        </w:rPr>
        <w:t>如果</w:t>
      </w:r>
      <w:r w:rsidRPr="007F7AA4">
        <w:rPr>
          <w:rFonts w:eastAsiaTheme="majorEastAsia" w:cs="Times New Roman"/>
          <w:color w:val="FF0000"/>
        </w:rPr>
        <w:t>6s</w:t>
      </w:r>
      <w:r w:rsidRPr="007F7AA4">
        <w:rPr>
          <w:rFonts w:eastAsiaTheme="majorEastAsia" w:cs="Times New Roman"/>
          <w:color w:val="FF0000"/>
        </w:rPr>
        <w:t>内，</w:t>
      </w:r>
      <w:r w:rsidRPr="007F7AA4">
        <w:rPr>
          <w:rFonts w:eastAsiaTheme="majorEastAsia" w:cs="Times New Roman"/>
          <w:color w:val="FF0000"/>
        </w:rPr>
        <w:t>MO/MT</w:t>
      </w:r>
      <w:r w:rsidRPr="007F7AA4">
        <w:rPr>
          <w:rFonts w:eastAsiaTheme="majorEastAsia" w:cs="Times New Roman"/>
          <w:color w:val="FF0000"/>
        </w:rPr>
        <w:t>没有收到激活专有承载的消息，则</w:t>
      </w:r>
      <w:r w:rsidRPr="007F7AA4">
        <w:rPr>
          <w:rFonts w:eastAsiaTheme="majorEastAsia" w:cs="Times New Roman"/>
          <w:color w:val="FF0000"/>
        </w:rPr>
        <w:t>MO/MT</w:t>
      </w:r>
      <w:r w:rsidRPr="007F7AA4">
        <w:rPr>
          <w:rFonts w:eastAsiaTheme="majorEastAsia" w:cs="Times New Roman"/>
          <w:color w:val="FF0000"/>
        </w:rPr>
        <w:t>将发送</w:t>
      </w:r>
      <w:r w:rsidRPr="007F7AA4">
        <w:rPr>
          <w:rFonts w:eastAsiaTheme="majorEastAsia" w:cs="Times New Roman"/>
          <w:color w:val="FF0000"/>
        </w:rPr>
        <w:t>580 Precondition Failure</w:t>
      </w:r>
      <w:r w:rsidRPr="007F7AA4">
        <w:rPr>
          <w:rFonts w:eastAsiaTheme="majorEastAsia" w:cs="Times New Roman"/>
          <w:color w:val="FF0000"/>
        </w:rPr>
        <w:t>消息，中止当前的</w:t>
      </w:r>
      <w:r w:rsidRPr="007F7AA4">
        <w:rPr>
          <w:rFonts w:eastAsiaTheme="majorEastAsia" w:cs="Times New Roman"/>
          <w:color w:val="FF0000"/>
        </w:rPr>
        <w:t>MO/MT</w:t>
      </w:r>
      <w:r w:rsidRPr="007F7AA4">
        <w:rPr>
          <w:rFonts w:eastAsiaTheme="majorEastAsia" w:cs="Times New Roman"/>
          <w:color w:val="FF0000"/>
        </w:rPr>
        <w:t>呼叫建立流程。</w:t>
      </w:r>
      <w:r w:rsidR="00C57C5C" w:rsidRPr="007F7AA4">
        <w:rPr>
          <w:rFonts w:eastAsiaTheme="majorEastAsia" w:cs="Times New Roman"/>
          <w:color w:val="FF0000"/>
        </w:rPr>
        <w:t>网络侧建立专有承载异常。</w:t>
      </w:r>
    </w:p>
    <w:p w14:paraId="36C36474" w14:textId="77777777" w:rsidR="00F565FA" w:rsidRPr="007F7AA4" w:rsidRDefault="00F565FA" w:rsidP="00F565FA">
      <w:pPr>
        <w:rPr>
          <w:rFonts w:eastAsiaTheme="majorEastAsia" w:cs="Times New Roman"/>
        </w:rPr>
      </w:pPr>
    </w:p>
    <w:p w14:paraId="00F181F9" w14:textId="77777777" w:rsidR="008F1A63" w:rsidRPr="007F7AA4" w:rsidRDefault="008F1A63" w:rsidP="00F565FA">
      <w:pPr>
        <w:rPr>
          <w:rFonts w:eastAsiaTheme="majorEastAsia" w:cs="Times New Roman"/>
          <w:sz w:val="20"/>
        </w:rPr>
      </w:pPr>
      <w:r w:rsidRPr="007F7AA4">
        <w:rPr>
          <w:rFonts w:eastAsiaTheme="majorEastAsia" w:cs="Times New Roman"/>
          <w:sz w:val="20"/>
        </w:rPr>
        <w:t>示例</w:t>
      </w:r>
      <w:r w:rsidRPr="007F7AA4">
        <w:rPr>
          <w:rFonts w:eastAsiaTheme="majorEastAsia" w:cs="Times New Roman"/>
          <w:sz w:val="20"/>
        </w:rPr>
        <w:t>JIRA</w:t>
      </w:r>
      <w:r w:rsidRPr="007F7AA4">
        <w:rPr>
          <w:rFonts w:eastAsiaTheme="majorEastAsia" w:cs="Times New Roman"/>
          <w:sz w:val="20"/>
        </w:rPr>
        <w:t>：</w:t>
      </w:r>
      <w:r w:rsidRPr="007F7AA4">
        <w:rPr>
          <w:rFonts w:eastAsiaTheme="majorEastAsia" w:cs="Times New Roman"/>
          <w:sz w:val="20"/>
        </w:rPr>
        <w:t>UPGR5G-4140 FT_G7-R_ShenZhen_</w:t>
      </w:r>
      <w:r w:rsidRPr="007F7AA4">
        <w:rPr>
          <w:rFonts w:eastAsiaTheme="majorEastAsia" w:cs="Times New Roman"/>
          <w:sz w:val="20"/>
        </w:rPr>
        <w:t>卡</w:t>
      </w:r>
      <w:r w:rsidRPr="007F7AA4">
        <w:rPr>
          <w:rFonts w:eastAsiaTheme="majorEastAsia" w:cs="Times New Roman"/>
          <w:sz w:val="20"/>
        </w:rPr>
        <w:t>1</w:t>
      </w:r>
      <w:r w:rsidRPr="007F7AA4">
        <w:rPr>
          <w:rFonts w:eastAsiaTheme="majorEastAsia" w:cs="Times New Roman"/>
          <w:sz w:val="20"/>
        </w:rPr>
        <w:t>主卡电信</w:t>
      </w:r>
      <w:r w:rsidRPr="007F7AA4">
        <w:rPr>
          <w:rFonts w:eastAsiaTheme="majorEastAsia" w:cs="Times New Roman"/>
          <w:sz w:val="20"/>
        </w:rPr>
        <w:t>4+</w:t>
      </w:r>
      <w:r w:rsidRPr="007F7AA4">
        <w:rPr>
          <w:rFonts w:eastAsiaTheme="majorEastAsia" w:cs="Times New Roman"/>
          <w:sz w:val="20"/>
        </w:rPr>
        <w:t>卡</w:t>
      </w:r>
      <w:r w:rsidRPr="007F7AA4">
        <w:rPr>
          <w:rFonts w:eastAsiaTheme="majorEastAsia" w:cs="Times New Roman"/>
          <w:sz w:val="20"/>
        </w:rPr>
        <w:t>2</w:t>
      </w:r>
      <w:r w:rsidRPr="007F7AA4">
        <w:rPr>
          <w:rFonts w:eastAsiaTheme="majorEastAsia" w:cs="Times New Roman"/>
          <w:sz w:val="20"/>
        </w:rPr>
        <w:t>副卡移动</w:t>
      </w:r>
      <w:r w:rsidRPr="007F7AA4">
        <w:rPr>
          <w:rFonts w:eastAsiaTheme="majorEastAsia" w:cs="Times New Roman"/>
          <w:sz w:val="20"/>
        </w:rPr>
        <w:t>4V_ps</w:t>
      </w:r>
      <w:r w:rsidRPr="007F7AA4">
        <w:rPr>
          <w:rFonts w:eastAsiaTheme="majorEastAsia" w:cs="Times New Roman"/>
          <w:sz w:val="20"/>
        </w:rPr>
        <w:t>态</w:t>
      </w:r>
      <w:r w:rsidRPr="007F7AA4">
        <w:rPr>
          <w:rFonts w:eastAsiaTheme="majorEastAsia" w:cs="Times New Roman"/>
          <w:sz w:val="20"/>
        </w:rPr>
        <w:t>_MO</w:t>
      </w:r>
      <w:r w:rsidRPr="007F7AA4">
        <w:rPr>
          <w:rFonts w:eastAsiaTheme="majorEastAsia" w:cs="Times New Roman"/>
          <w:sz w:val="20"/>
        </w:rPr>
        <w:t>卡</w:t>
      </w:r>
      <w:r w:rsidRPr="007F7AA4">
        <w:rPr>
          <w:rFonts w:eastAsiaTheme="majorEastAsia" w:cs="Times New Roman"/>
          <w:sz w:val="20"/>
        </w:rPr>
        <w:t>1</w:t>
      </w:r>
      <w:r w:rsidRPr="007F7AA4">
        <w:rPr>
          <w:rFonts w:eastAsiaTheme="majorEastAsia" w:cs="Times New Roman"/>
          <w:sz w:val="20"/>
        </w:rPr>
        <w:t>拨打</w:t>
      </w:r>
      <w:r w:rsidRPr="007F7AA4">
        <w:rPr>
          <w:rFonts w:eastAsiaTheme="majorEastAsia" w:cs="Times New Roman"/>
          <w:sz w:val="20"/>
        </w:rPr>
        <w:t>MT</w:t>
      </w:r>
      <w:r w:rsidRPr="007F7AA4">
        <w:rPr>
          <w:rFonts w:eastAsiaTheme="majorEastAsia" w:cs="Times New Roman"/>
          <w:sz w:val="20"/>
        </w:rPr>
        <w:t>卡</w:t>
      </w:r>
      <w:r w:rsidRPr="007F7AA4">
        <w:rPr>
          <w:rFonts w:eastAsiaTheme="majorEastAsia" w:cs="Times New Roman"/>
          <w:sz w:val="20"/>
        </w:rPr>
        <w:t>2</w:t>
      </w:r>
      <w:r w:rsidRPr="007F7AA4">
        <w:rPr>
          <w:rFonts w:eastAsiaTheme="majorEastAsia" w:cs="Times New Roman"/>
          <w:sz w:val="20"/>
        </w:rPr>
        <w:t>，</w:t>
      </w:r>
      <w:r w:rsidRPr="007F7AA4">
        <w:rPr>
          <w:rFonts w:eastAsiaTheme="majorEastAsia" w:cs="Times New Roman"/>
          <w:sz w:val="20"/>
        </w:rPr>
        <w:t>MO</w:t>
      </w:r>
      <w:r w:rsidRPr="007F7AA4">
        <w:rPr>
          <w:rFonts w:eastAsiaTheme="majorEastAsia" w:cs="Times New Roman"/>
          <w:sz w:val="20"/>
        </w:rPr>
        <w:t>提示</w:t>
      </w:r>
      <w:r w:rsidRPr="007F7AA4">
        <w:rPr>
          <w:rFonts w:eastAsiaTheme="majorEastAsia" w:cs="Times New Roman"/>
          <w:sz w:val="20"/>
        </w:rPr>
        <w:t>“</w:t>
      </w:r>
      <w:r w:rsidRPr="007F7AA4">
        <w:rPr>
          <w:rFonts w:eastAsiaTheme="majorEastAsia" w:cs="Times New Roman"/>
          <w:sz w:val="20"/>
        </w:rPr>
        <w:t>您所拨打的电话暂时无法接通，请稍后再拨</w:t>
      </w:r>
      <w:r w:rsidRPr="007F7AA4">
        <w:rPr>
          <w:rFonts w:eastAsiaTheme="majorEastAsia" w:cs="Times New Roman"/>
          <w:sz w:val="20"/>
        </w:rPr>
        <w:t>”</w:t>
      </w:r>
      <w:r w:rsidRPr="007F7AA4">
        <w:rPr>
          <w:rFonts w:eastAsiaTheme="majorEastAsia" w:cs="Times New Roman"/>
          <w:sz w:val="20"/>
        </w:rPr>
        <w:t>（</w:t>
      </w:r>
      <w:r w:rsidRPr="007F7AA4">
        <w:rPr>
          <w:rFonts w:eastAsiaTheme="majorEastAsia" w:cs="Times New Roman"/>
          <w:sz w:val="20"/>
        </w:rPr>
        <w:t>rate</w:t>
      </w:r>
      <w:r w:rsidRPr="007F7AA4">
        <w:rPr>
          <w:rFonts w:eastAsiaTheme="majorEastAsia" w:cs="Times New Roman"/>
          <w:sz w:val="20"/>
        </w:rPr>
        <w:t>：</w:t>
      </w:r>
      <w:r w:rsidRPr="007F7AA4">
        <w:rPr>
          <w:rFonts w:eastAsiaTheme="majorEastAsia" w:cs="Times New Roman"/>
          <w:sz w:val="20"/>
        </w:rPr>
        <w:t>1/25</w:t>
      </w:r>
      <w:r w:rsidRPr="007F7AA4">
        <w:rPr>
          <w:rFonts w:eastAsiaTheme="majorEastAsia" w:cs="Times New Roman"/>
          <w:sz w:val="20"/>
        </w:rPr>
        <w:t>）</w:t>
      </w:r>
      <w:r w:rsidRPr="007F7AA4">
        <w:rPr>
          <w:rFonts w:eastAsiaTheme="majorEastAsia" w:cs="Times New Roman"/>
          <w:sz w:val="20"/>
        </w:rPr>
        <w:t>_0121</w:t>
      </w:r>
    </w:p>
    <w:p w14:paraId="4C13DA0A" w14:textId="0D42DB2E" w:rsidR="00B17370" w:rsidRPr="007F7AA4" w:rsidRDefault="00B17370" w:rsidP="00B17370">
      <w:pPr>
        <w:rPr>
          <w:rFonts w:eastAsiaTheme="majorEastAsia" w:cs="Times New Roman"/>
          <w:sz w:val="20"/>
        </w:rPr>
      </w:pPr>
      <w:r w:rsidRPr="007F7AA4">
        <w:rPr>
          <w:rFonts w:eastAsiaTheme="majorEastAsia" w:cs="Times New Roman"/>
          <w:sz w:val="20"/>
        </w:rPr>
        <w:t>结论：</w:t>
      </w:r>
      <w:r w:rsidRPr="007F7AA4">
        <w:rPr>
          <w:rFonts w:eastAsiaTheme="majorEastAsia" w:cs="Times New Roman"/>
          <w:sz w:val="20"/>
        </w:rPr>
        <w:t>MT</w:t>
      </w:r>
      <w:r w:rsidRPr="007F7AA4">
        <w:rPr>
          <w:rFonts w:eastAsiaTheme="majorEastAsia" w:cs="Times New Roman"/>
          <w:sz w:val="20"/>
        </w:rPr>
        <w:t>端发送</w:t>
      </w:r>
      <w:r w:rsidRPr="007F7AA4">
        <w:rPr>
          <w:rFonts w:eastAsiaTheme="majorEastAsia" w:cs="Times New Roman"/>
          <w:sz w:val="20"/>
        </w:rPr>
        <w:t>183</w:t>
      </w:r>
      <w:r w:rsidRPr="007F7AA4">
        <w:rPr>
          <w:rFonts w:eastAsiaTheme="majorEastAsia" w:cs="Times New Roman"/>
          <w:sz w:val="20"/>
        </w:rPr>
        <w:t>消息后，网络一直没有激活</w:t>
      </w:r>
      <w:r w:rsidRPr="007F7AA4">
        <w:rPr>
          <w:rFonts w:eastAsiaTheme="majorEastAsia" w:cs="Times New Roman"/>
          <w:sz w:val="20"/>
        </w:rPr>
        <w:t>QCI=1</w:t>
      </w:r>
      <w:r w:rsidRPr="007F7AA4">
        <w:rPr>
          <w:rFonts w:eastAsiaTheme="majorEastAsia" w:cs="Times New Roman"/>
          <w:sz w:val="20"/>
        </w:rPr>
        <w:t>的语音专有承载导致</w:t>
      </w:r>
      <w:r w:rsidRPr="007F7AA4">
        <w:rPr>
          <w:rFonts w:eastAsiaTheme="majorEastAsia" w:cs="Times New Roman"/>
          <w:sz w:val="20"/>
        </w:rPr>
        <w:t>MT</w:t>
      </w:r>
      <w:r w:rsidRPr="007F7AA4">
        <w:rPr>
          <w:rFonts w:eastAsiaTheme="majorEastAsia" w:cs="Times New Roman"/>
          <w:sz w:val="20"/>
        </w:rPr>
        <w:t>端资源预留失败，网络侧问题。</w:t>
      </w:r>
    </w:p>
    <w:tbl>
      <w:tblPr>
        <w:tblStyle w:val="a7"/>
        <w:tblW w:w="0" w:type="auto"/>
        <w:tblLook w:val="04A0" w:firstRow="1" w:lastRow="0" w:firstColumn="1" w:lastColumn="0" w:noHBand="0" w:noVBand="1"/>
      </w:tblPr>
      <w:tblGrid>
        <w:gridCol w:w="13454"/>
      </w:tblGrid>
      <w:tr w:rsidR="00D041F3" w:rsidRPr="007F7AA4" w14:paraId="0147E9DC" w14:textId="77777777" w:rsidTr="00D041F3">
        <w:tc>
          <w:tcPr>
            <w:tcW w:w="13454" w:type="dxa"/>
          </w:tcPr>
          <w:p w14:paraId="5B1F5CE1" w14:textId="77777777" w:rsidR="00D041F3" w:rsidRPr="007F7AA4" w:rsidRDefault="00D041F3" w:rsidP="00D041F3">
            <w:pPr>
              <w:rPr>
                <w:rFonts w:eastAsiaTheme="majorEastAsia" w:cs="Times New Roman"/>
                <w:b/>
                <w:sz w:val="20"/>
              </w:rPr>
            </w:pPr>
            <w:r w:rsidRPr="007F7AA4">
              <w:rPr>
                <w:rFonts w:eastAsiaTheme="majorEastAsia" w:cs="Times New Roman"/>
                <w:b/>
                <w:sz w:val="20"/>
              </w:rPr>
              <w:t>// MO CDMA1X</w:t>
            </w:r>
          </w:p>
          <w:p w14:paraId="5D3B1242" w14:textId="77777777" w:rsidR="00D041F3" w:rsidRPr="007F7AA4" w:rsidRDefault="00D041F3" w:rsidP="00D041F3">
            <w:pPr>
              <w:rPr>
                <w:rFonts w:eastAsiaTheme="majorEastAsia" w:cs="Times New Roman"/>
                <w:sz w:val="20"/>
              </w:rPr>
            </w:pPr>
            <w:r w:rsidRPr="007F7AA4">
              <w:rPr>
                <w:rFonts w:eastAsiaTheme="majorEastAsia" w:cs="Times New Roman"/>
                <w:sz w:val="20"/>
              </w:rPr>
              <w:t>SYS</w:t>
            </w:r>
            <w:r w:rsidRPr="007F7AA4">
              <w:rPr>
                <w:rFonts w:eastAsiaTheme="majorEastAsia" w:cs="Times New Roman"/>
                <w:sz w:val="20"/>
              </w:rPr>
              <w:tab/>
              <w:t>2627946</w:t>
            </w:r>
            <w:r w:rsidRPr="007F7AA4">
              <w:rPr>
                <w:rFonts w:eastAsiaTheme="majorEastAsia" w:cs="Times New Roman"/>
                <w:sz w:val="20"/>
              </w:rPr>
              <w:tab/>
              <w:t>99024293</w:t>
            </w:r>
            <w:r w:rsidRPr="007F7AA4">
              <w:rPr>
                <w:rFonts w:eastAsiaTheme="majorEastAsia" w:cs="Times New Roman"/>
                <w:sz w:val="20"/>
              </w:rPr>
              <w:tab/>
              <w:t>11:27:00:276</w:t>
            </w:r>
            <w:r w:rsidRPr="007F7AA4">
              <w:rPr>
                <w:rFonts w:eastAsiaTheme="majorEastAsia" w:cs="Times New Roman"/>
                <w:sz w:val="20"/>
              </w:rPr>
              <w:tab/>
              <w:t>NIL</w:t>
            </w:r>
            <w:r w:rsidRPr="007F7AA4">
              <w:rPr>
                <w:rFonts w:eastAsiaTheme="majorEastAsia" w:cs="Times New Roman"/>
                <w:sz w:val="20"/>
              </w:rPr>
              <w:tab/>
              <w:t>[AT_RX p35,ch3]ATD13528879417;</w:t>
            </w:r>
          </w:p>
          <w:p w14:paraId="3E3844BE" w14:textId="77777777" w:rsidR="00D041F3" w:rsidRPr="007F7AA4" w:rsidRDefault="00D041F3" w:rsidP="00D041F3">
            <w:pPr>
              <w:rPr>
                <w:rFonts w:eastAsiaTheme="majorEastAsia" w:cs="Times New Roman"/>
                <w:sz w:val="20"/>
              </w:rPr>
            </w:pPr>
            <w:r w:rsidRPr="007F7AA4">
              <w:rPr>
                <w:rFonts w:eastAsiaTheme="majorEastAsia" w:cs="Times New Roman"/>
                <w:sz w:val="20"/>
              </w:rPr>
              <w:t>OTA</w:t>
            </w:r>
            <w:r w:rsidRPr="007F7AA4">
              <w:rPr>
                <w:rFonts w:eastAsiaTheme="majorEastAsia" w:cs="Times New Roman"/>
                <w:sz w:val="20"/>
              </w:rPr>
              <w:tab/>
              <w:t>2658596</w:t>
            </w:r>
            <w:r w:rsidRPr="007F7AA4">
              <w:rPr>
                <w:rFonts w:eastAsiaTheme="majorEastAsia" w:cs="Times New Roman"/>
                <w:sz w:val="20"/>
              </w:rPr>
              <w:tab/>
              <w:t>99070254</w:t>
            </w:r>
            <w:r w:rsidRPr="007F7AA4">
              <w:rPr>
                <w:rFonts w:eastAsiaTheme="majorEastAsia" w:cs="Times New Roman"/>
                <w:sz w:val="20"/>
              </w:rPr>
              <w:tab/>
              <w:t>11:27:03:283</w:t>
            </w:r>
            <w:r w:rsidRPr="007F7AA4">
              <w:rPr>
                <w:rFonts w:eastAsiaTheme="majorEastAsia" w:cs="Times New Roman"/>
                <w:sz w:val="20"/>
              </w:rPr>
              <w:tab/>
              <w:t>CPSW</w:t>
            </w:r>
            <w:r w:rsidRPr="007F7AA4">
              <w:rPr>
                <w:rFonts w:eastAsiaTheme="majorEastAsia" w:cs="Times New Roman"/>
                <w:sz w:val="20"/>
              </w:rPr>
              <w:tab/>
              <w:t>[MS-&gt;NW] C2K1XRTT CP_ACH_ORIGINATION</w:t>
            </w:r>
          </w:p>
          <w:p w14:paraId="0FB213E7" w14:textId="77777777" w:rsidR="00D041F3" w:rsidRPr="007F7AA4" w:rsidRDefault="00D041F3" w:rsidP="00D041F3">
            <w:pPr>
              <w:rPr>
                <w:rFonts w:eastAsiaTheme="majorEastAsia" w:cs="Times New Roman"/>
                <w:sz w:val="20"/>
              </w:rPr>
            </w:pPr>
            <w:r w:rsidRPr="007F7AA4">
              <w:rPr>
                <w:rFonts w:eastAsiaTheme="majorEastAsia" w:cs="Times New Roman"/>
                <w:sz w:val="20"/>
              </w:rPr>
              <w:t>OTA</w:t>
            </w:r>
            <w:r w:rsidRPr="007F7AA4">
              <w:rPr>
                <w:rFonts w:eastAsiaTheme="majorEastAsia" w:cs="Times New Roman"/>
                <w:sz w:val="20"/>
              </w:rPr>
              <w:tab/>
              <w:t>2664520</w:t>
            </w:r>
            <w:r w:rsidRPr="007F7AA4">
              <w:rPr>
                <w:rFonts w:eastAsiaTheme="majorEastAsia" w:cs="Times New Roman"/>
                <w:sz w:val="20"/>
              </w:rPr>
              <w:tab/>
              <w:t>99082207</w:t>
            </w:r>
            <w:r w:rsidRPr="007F7AA4">
              <w:rPr>
                <w:rFonts w:eastAsiaTheme="majorEastAsia" w:cs="Times New Roman"/>
                <w:sz w:val="20"/>
              </w:rPr>
              <w:tab/>
              <w:t>11:27:04:083</w:t>
            </w:r>
            <w:r w:rsidRPr="007F7AA4">
              <w:rPr>
                <w:rFonts w:eastAsiaTheme="majorEastAsia" w:cs="Times New Roman"/>
                <w:sz w:val="20"/>
              </w:rPr>
              <w:tab/>
              <w:t>CPSW</w:t>
            </w:r>
            <w:r w:rsidRPr="007F7AA4">
              <w:rPr>
                <w:rFonts w:eastAsiaTheme="majorEastAsia" w:cs="Times New Roman"/>
                <w:sz w:val="20"/>
              </w:rPr>
              <w:tab/>
              <w:t>[NW-&gt;MS] C2K1XRTT CP_MEID_EXT_CHANNEL_ASSIGN_MESSAGE</w:t>
            </w:r>
          </w:p>
          <w:p w14:paraId="3DB24774" w14:textId="77777777" w:rsidR="00D041F3" w:rsidRPr="007F7AA4" w:rsidRDefault="00D041F3" w:rsidP="00D041F3">
            <w:pPr>
              <w:rPr>
                <w:rFonts w:eastAsiaTheme="majorEastAsia" w:cs="Times New Roman"/>
                <w:sz w:val="20"/>
              </w:rPr>
            </w:pPr>
            <w:r w:rsidRPr="007F7AA4">
              <w:rPr>
                <w:rFonts w:eastAsiaTheme="majorEastAsia" w:cs="Times New Roman"/>
                <w:sz w:val="20"/>
              </w:rPr>
              <w:t>OTA</w:t>
            </w:r>
            <w:r w:rsidRPr="007F7AA4">
              <w:rPr>
                <w:rFonts w:eastAsiaTheme="majorEastAsia" w:cs="Times New Roman"/>
                <w:sz w:val="20"/>
              </w:rPr>
              <w:tab/>
              <w:t>2667437</w:t>
            </w:r>
            <w:r w:rsidRPr="007F7AA4">
              <w:rPr>
                <w:rFonts w:eastAsiaTheme="majorEastAsia" w:cs="Times New Roman"/>
                <w:sz w:val="20"/>
              </w:rPr>
              <w:tab/>
              <w:t>99088513</w:t>
            </w:r>
            <w:r w:rsidRPr="007F7AA4">
              <w:rPr>
                <w:rFonts w:eastAsiaTheme="majorEastAsia" w:cs="Times New Roman"/>
                <w:sz w:val="20"/>
              </w:rPr>
              <w:tab/>
              <w:t>11:27:04:483</w:t>
            </w:r>
            <w:r w:rsidRPr="007F7AA4">
              <w:rPr>
                <w:rFonts w:eastAsiaTheme="majorEastAsia" w:cs="Times New Roman"/>
                <w:sz w:val="20"/>
              </w:rPr>
              <w:tab/>
              <w:t>CPSW</w:t>
            </w:r>
            <w:r w:rsidRPr="007F7AA4">
              <w:rPr>
                <w:rFonts w:eastAsiaTheme="majorEastAsia" w:cs="Times New Roman"/>
                <w:sz w:val="20"/>
              </w:rPr>
              <w:tab/>
              <w:t>[NW-&gt;MS] C2K1XRTT CP_FTC_SERVICE_CONNECT_MESSAGE</w:t>
            </w:r>
          </w:p>
          <w:p w14:paraId="7B6C125E" w14:textId="77777777" w:rsidR="00D041F3" w:rsidRPr="007F7AA4" w:rsidRDefault="00D041F3" w:rsidP="00D041F3">
            <w:pPr>
              <w:rPr>
                <w:rFonts w:eastAsiaTheme="majorEastAsia" w:cs="Times New Roman"/>
                <w:sz w:val="20"/>
              </w:rPr>
            </w:pPr>
            <w:r w:rsidRPr="007F7AA4">
              <w:rPr>
                <w:rFonts w:eastAsiaTheme="majorEastAsia" w:cs="Times New Roman"/>
                <w:sz w:val="20"/>
              </w:rPr>
              <w:t>OTA</w:t>
            </w:r>
            <w:r w:rsidRPr="007F7AA4">
              <w:rPr>
                <w:rFonts w:eastAsiaTheme="majorEastAsia" w:cs="Times New Roman"/>
                <w:sz w:val="20"/>
              </w:rPr>
              <w:tab/>
              <w:t>2667475</w:t>
            </w:r>
            <w:r w:rsidRPr="007F7AA4">
              <w:rPr>
                <w:rFonts w:eastAsiaTheme="majorEastAsia" w:cs="Times New Roman"/>
                <w:sz w:val="20"/>
              </w:rPr>
              <w:tab/>
              <w:t>99088523</w:t>
            </w:r>
            <w:r w:rsidRPr="007F7AA4">
              <w:rPr>
                <w:rFonts w:eastAsiaTheme="majorEastAsia" w:cs="Times New Roman"/>
                <w:sz w:val="20"/>
              </w:rPr>
              <w:tab/>
              <w:t>11:27:04:483</w:t>
            </w:r>
            <w:r w:rsidRPr="007F7AA4">
              <w:rPr>
                <w:rFonts w:eastAsiaTheme="majorEastAsia" w:cs="Times New Roman"/>
                <w:sz w:val="20"/>
              </w:rPr>
              <w:tab/>
              <w:t>CPSW</w:t>
            </w:r>
            <w:r w:rsidRPr="007F7AA4">
              <w:rPr>
                <w:rFonts w:eastAsiaTheme="majorEastAsia" w:cs="Times New Roman"/>
                <w:sz w:val="20"/>
              </w:rPr>
              <w:tab/>
              <w:t>[MS-&gt;NW] C2K1XRTT CP_RTC_SERVICE_CONNECT_COMPLETION_MESSAGE</w:t>
            </w:r>
          </w:p>
          <w:p w14:paraId="7C098932" w14:textId="77777777" w:rsidR="00D041F3" w:rsidRPr="007F7AA4" w:rsidRDefault="00D041F3" w:rsidP="00D041F3">
            <w:pPr>
              <w:rPr>
                <w:rFonts w:eastAsiaTheme="majorEastAsia" w:cs="Times New Roman"/>
                <w:sz w:val="20"/>
              </w:rPr>
            </w:pPr>
            <w:r w:rsidRPr="007F7AA4">
              <w:rPr>
                <w:rFonts w:eastAsiaTheme="majorEastAsia" w:cs="Times New Roman"/>
                <w:sz w:val="20"/>
              </w:rPr>
              <w:t>OTA</w:t>
            </w:r>
            <w:r w:rsidRPr="007F7AA4">
              <w:rPr>
                <w:rFonts w:eastAsiaTheme="majorEastAsia" w:cs="Times New Roman"/>
                <w:sz w:val="20"/>
              </w:rPr>
              <w:tab/>
              <w:t>2917744</w:t>
            </w:r>
            <w:r w:rsidRPr="007F7AA4">
              <w:rPr>
                <w:rFonts w:eastAsiaTheme="majorEastAsia" w:cs="Times New Roman"/>
                <w:sz w:val="20"/>
              </w:rPr>
              <w:tab/>
              <w:t>99765383</w:t>
            </w:r>
            <w:r w:rsidRPr="007F7AA4">
              <w:rPr>
                <w:rFonts w:eastAsiaTheme="majorEastAsia" w:cs="Times New Roman"/>
                <w:sz w:val="20"/>
              </w:rPr>
              <w:tab/>
              <w:t>11:27:47:688</w:t>
            </w:r>
            <w:r w:rsidRPr="007F7AA4">
              <w:rPr>
                <w:rFonts w:eastAsiaTheme="majorEastAsia" w:cs="Times New Roman"/>
                <w:sz w:val="20"/>
              </w:rPr>
              <w:tab/>
              <w:t>CPSW</w:t>
            </w:r>
            <w:r w:rsidRPr="007F7AA4">
              <w:rPr>
                <w:rFonts w:eastAsiaTheme="majorEastAsia" w:cs="Times New Roman"/>
                <w:sz w:val="20"/>
              </w:rPr>
              <w:tab/>
              <w:t>[NW-&gt;MS] C2K1XRTT CP_FTC_ORDER_MESSAGE</w:t>
            </w:r>
          </w:p>
          <w:p w14:paraId="14E1367B" w14:textId="77777777" w:rsidR="00D041F3" w:rsidRPr="007F7AA4" w:rsidRDefault="00D041F3" w:rsidP="00D041F3">
            <w:pPr>
              <w:rPr>
                <w:rFonts w:eastAsiaTheme="majorEastAsia" w:cs="Times New Roman"/>
                <w:sz w:val="20"/>
              </w:rPr>
            </w:pPr>
            <w:r w:rsidRPr="007F7AA4">
              <w:rPr>
                <w:rFonts w:eastAsiaTheme="majorEastAsia" w:cs="Times New Roman"/>
                <w:sz w:val="20"/>
              </w:rPr>
              <w:t>OTA</w:t>
            </w:r>
            <w:r w:rsidRPr="007F7AA4">
              <w:rPr>
                <w:rFonts w:eastAsiaTheme="majorEastAsia" w:cs="Times New Roman"/>
                <w:sz w:val="20"/>
              </w:rPr>
              <w:tab/>
              <w:t>2927462</w:t>
            </w:r>
            <w:r w:rsidRPr="007F7AA4">
              <w:rPr>
                <w:rFonts w:eastAsiaTheme="majorEastAsia" w:cs="Times New Roman"/>
                <w:sz w:val="20"/>
              </w:rPr>
              <w:tab/>
              <w:t>99791052</w:t>
            </w:r>
            <w:r w:rsidRPr="007F7AA4">
              <w:rPr>
                <w:rFonts w:eastAsiaTheme="majorEastAsia" w:cs="Times New Roman"/>
                <w:sz w:val="20"/>
              </w:rPr>
              <w:tab/>
              <w:t>11:27:49:299</w:t>
            </w:r>
            <w:r w:rsidRPr="007F7AA4">
              <w:rPr>
                <w:rFonts w:eastAsiaTheme="majorEastAsia" w:cs="Times New Roman"/>
                <w:sz w:val="20"/>
              </w:rPr>
              <w:tab/>
              <w:t>ERRC_SYS</w:t>
            </w:r>
            <w:r w:rsidRPr="007F7AA4">
              <w:rPr>
                <w:rFonts w:eastAsiaTheme="majorEastAsia" w:cs="Times New Roman"/>
                <w:sz w:val="20"/>
              </w:rPr>
              <w:tab/>
              <w:t>[NW-&gt;MS] SystemInformationBlockType1 (EARFCN[100], PCI[183])</w:t>
            </w:r>
          </w:p>
          <w:p w14:paraId="1EF3D524" w14:textId="77777777" w:rsidR="00D041F3" w:rsidRPr="007F7AA4" w:rsidRDefault="00D041F3" w:rsidP="00D041F3">
            <w:pPr>
              <w:rPr>
                <w:rFonts w:eastAsiaTheme="majorEastAsia" w:cs="Times New Roman"/>
                <w:sz w:val="20"/>
              </w:rPr>
            </w:pPr>
            <w:r w:rsidRPr="007F7AA4">
              <w:rPr>
                <w:rFonts w:eastAsiaTheme="majorEastAsia" w:cs="Times New Roman"/>
                <w:sz w:val="20"/>
              </w:rPr>
              <w:t>OTA</w:t>
            </w:r>
            <w:r w:rsidRPr="007F7AA4">
              <w:rPr>
                <w:rFonts w:eastAsiaTheme="majorEastAsia" w:cs="Times New Roman"/>
                <w:sz w:val="20"/>
              </w:rPr>
              <w:tab/>
              <w:t>2932444</w:t>
            </w:r>
            <w:r w:rsidRPr="007F7AA4">
              <w:rPr>
                <w:rFonts w:eastAsiaTheme="majorEastAsia" w:cs="Times New Roman"/>
                <w:sz w:val="20"/>
              </w:rPr>
              <w:tab/>
              <w:t>99792979</w:t>
            </w:r>
            <w:r w:rsidRPr="007F7AA4">
              <w:rPr>
                <w:rFonts w:eastAsiaTheme="majorEastAsia" w:cs="Times New Roman"/>
                <w:sz w:val="20"/>
              </w:rPr>
              <w:tab/>
              <w:t>11:27:49:500</w:t>
            </w:r>
            <w:r w:rsidRPr="007F7AA4">
              <w:rPr>
                <w:rFonts w:eastAsiaTheme="majorEastAsia" w:cs="Times New Roman"/>
                <w:sz w:val="20"/>
              </w:rPr>
              <w:tab/>
              <w:t>EMM_NASMSG</w:t>
            </w:r>
            <w:r w:rsidRPr="007F7AA4">
              <w:rPr>
                <w:rFonts w:eastAsiaTheme="majorEastAsia" w:cs="Times New Roman"/>
                <w:sz w:val="20"/>
              </w:rPr>
              <w:tab/>
              <w:t>[MS-&gt;NW] EMM_Tracking_Area_Update_Request(EPS update type="EMM_UPDATE_TYPE_TAU", active flag="KAL_TRUE")</w:t>
            </w:r>
          </w:p>
          <w:p w14:paraId="0B44925C" w14:textId="77777777" w:rsidR="00D041F3" w:rsidRPr="007F7AA4" w:rsidRDefault="00D041F3" w:rsidP="00D041F3">
            <w:pPr>
              <w:rPr>
                <w:rFonts w:eastAsiaTheme="majorEastAsia" w:cs="Times New Roman"/>
                <w:sz w:val="20"/>
              </w:rPr>
            </w:pPr>
            <w:r w:rsidRPr="007F7AA4">
              <w:rPr>
                <w:rFonts w:eastAsiaTheme="majorEastAsia" w:cs="Times New Roman"/>
                <w:sz w:val="20"/>
              </w:rPr>
              <w:t>OTA</w:t>
            </w:r>
            <w:r w:rsidRPr="007F7AA4">
              <w:rPr>
                <w:rFonts w:eastAsiaTheme="majorEastAsia" w:cs="Times New Roman"/>
                <w:sz w:val="20"/>
              </w:rPr>
              <w:tab/>
              <w:t>2932512</w:t>
            </w:r>
            <w:r w:rsidRPr="007F7AA4">
              <w:rPr>
                <w:rFonts w:eastAsiaTheme="majorEastAsia" w:cs="Times New Roman"/>
                <w:sz w:val="20"/>
              </w:rPr>
              <w:tab/>
              <w:t>99792990</w:t>
            </w:r>
            <w:r w:rsidRPr="007F7AA4">
              <w:rPr>
                <w:rFonts w:eastAsiaTheme="majorEastAsia" w:cs="Times New Roman"/>
                <w:sz w:val="20"/>
              </w:rPr>
              <w:tab/>
              <w:t>11:27:49:500</w:t>
            </w:r>
            <w:r w:rsidRPr="007F7AA4">
              <w:rPr>
                <w:rFonts w:eastAsiaTheme="majorEastAsia" w:cs="Times New Roman"/>
                <w:sz w:val="20"/>
              </w:rPr>
              <w:tab/>
              <w:t>ERRC_CONN</w:t>
            </w:r>
            <w:r w:rsidRPr="007F7AA4">
              <w:rPr>
                <w:rFonts w:eastAsiaTheme="majorEastAsia" w:cs="Times New Roman"/>
                <w:sz w:val="20"/>
              </w:rPr>
              <w:tab/>
              <w:t>[MS-&gt;NW] ERRC_RRCConnectionSetupComplete(EARFCN[100], PCI[183])</w:t>
            </w:r>
          </w:p>
          <w:p w14:paraId="60AF8373" w14:textId="77777777" w:rsidR="00D041F3" w:rsidRPr="007F7AA4" w:rsidRDefault="00D041F3" w:rsidP="00D041F3">
            <w:pPr>
              <w:rPr>
                <w:rFonts w:eastAsiaTheme="majorEastAsia" w:cs="Times New Roman"/>
                <w:sz w:val="20"/>
              </w:rPr>
            </w:pPr>
            <w:r w:rsidRPr="007F7AA4">
              <w:rPr>
                <w:rFonts w:eastAsiaTheme="majorEastAsia" w:cs="Times New Roman"/>
                <w:sz w:val="20"/>
              </w:rPr>
              <w:t>OTA</w:t>
            </w:r>
            <w:r w:rsidRPr="007F7AA4">
              <w:rPr>
                <w:rFonts w:eastAsiaTheme="majorEastAsia" w:cs="Times New Roman"/>
                <w:sz w:val="20"/>
              </w:rPr>
              <w:tab/>
              <w:t>2937650</w:t>
            </w:r>
            <w:r w:rsidRPr="007F7AA4">
              <w:rPr>
                <w:rFonts w:eastAsiaTheme="majorEastAsia" w:cs="Times New Roman"/>
                <w:sz w:val="20"/>
              </w:rPr>
              <w:tab/>
              <w:t>99801370</w:t>
            </w:r>
            <w:r w:rsidRPr="007F7AA4">
              <w:rPr>
                <w:rFonts w:eastAsiaTheme="majorEastAsia" w:cs="Times New Roman"/>
                <w:sz w:val="20"/>
              </w:rPr>
              <w:tab/>
              <w:t>11:27:50:101</w:t>
            </w:r>
            <w:r w:rsidRPr="007F7AA4">
              <w:rPr>
                <w:rFonts w:eastAsiaTheme="majorEastAsia" w:cs="Times New Roman"/>
                <w:sz w:val="20"/>
              </w:rPr>
              <w:tab/>
              <w:t>EMM_NASMSG</w:t>
            </w:r>
            <w:r w:rsidRPr="007F7AA4">
              <w:rPr>
                <w:rFonts w:eastAsiaTheme="majorEastAsia" w:cs="Times New Roman"/>
                <w:sz w:val="20"/>
              </w:rPr>
              <w:tab/>
              <w:t>[NW-&gt;MS] EMM_Tracking_Area_Update_Accept(EPS update result="EMM_UPDATE_RESULT_TA_UPDATED")</w:t>
            </w:r>
          </w:p>
          <w:p w14:paraId="4852BD2D" w14:textId="77777777" w:rsidR="00D041F3" w:rsidRPr="007F7AA4" w:rsidRDefault="00D041F3" w:rsidP="00D041F3">
            <w:pPr>
              <w:rPr>
                <w:rFonts w:eastAsiaTheme="majorEastAsia" w:cs="Times New Roman"/>
                <w:sz w:val="20"/>
              </w:rPr>
            </w:pPr>
            <w:r w:rsidRPr="007F7AA4">
              <w:rPr>
                <w:rFonts w:eastAsiaTheme="majorEastAsia" w:cs="Times New Roman"/>
                <w:sz w:val="20"/>
              </w:rPr>
              <w:t>OTA</w:t>
            </w:r>
            <w:r w:rsidRPr="007F7AA4">
              <w:rPr>
                <w:rFonts w:eastAsiaTheme="majorEastAsia" w:cs="Times New Roman"/>
                <w:sz w:val="20"/>
              </w:rPr>
              <w:tab/>
              <w:t>2937863</w:t>
            </w:r>
            <w:r w:rsidRPr="007F7AA4">
              <w:rPr>
                <w:rFonts w:eastAsiaTheme="majorEastAsia" w:cs="Times New Roman"/>
                <w:sz w:val="20"/>
              </w:rPr>
              <w:tab/>
              <w:t>99801413</w:t>
            </w:r>
            <w:r w:rsidRPr="007F7AA4">
              <w:rPr>
                <w:rFonts w:eastAsiaTheme="majorEastAsia" w:cs="Times New Roman"/>
                <w:sz w:val="20"/>
              </w:rPr>
              <w:tab/>
              <w:t>11:27:50:101</w:t>
            </w:r>
            <w:r w:rsidRPr="007F7AA4">
              <w:rPr>
                <w:rFonts w:eastAsiaTheme="majorEastAsia" w:cs="Times New Roman"/>
                <w:sz w:val="20"/>
              </w:rPr>
              <w:tab/>
              <w:t>EMM_NASMSG</w:t>
            </w:r>
            <w:r w:rsidRPr="007F7AA4">
              <w:rPr>
                <w:rFonts w:eastAsiaTheme="majorEastAsia" w:cs="Times New Roman"/>
                <w:sz w:val="20"/>
              </w:rPr>
              <w:tab/>
              <w:t>[MS-&gt;NW] EMM_Tracking_Area_Update_Complete</w:t>
            </w:r>
          </w:p>
          <w:p w14:paraId="29303E7E" w14:textId="77777777" w:rsidR="00D041F3" w:rsidRPr="007F7AA4" w:rsidRDefault="00D041F3" w:rsidP="00D041F3">
            <w:pPr>
              <w:rPr>
                <w:rFonts w:eastAsiaTheme="majorEastAsia" w:cs="Times New Roman"/>
                <w:sz w:val="20"/>
              </w:rPr>
            </w:pPr>
          </w:p>
          <w:p w14:paraId="3ADA24C4" w14:textId="77777777" w:rsidR="00D041F3" w:rsidRPr="007F7AA4" w:rsidRDefault="00D041F3" w:rsidP="00D041F3">
            <w:pPr>
              <w:rPr>
                <w:rFonts w:eastAsiaTheme="majorEastAsia" w:cs="Times New Roman"/>
                <w:sz w:val="20"/>
              </w:rPr>
            </w:pPr>
          </w:p>
          <w:p w14:paraId="5DC1477F" w14:textId="77777777" w:rsidR="00D041F3" w:rsidRPr="007F7AA4" w:rsidRDefault="00D041F3" w:rsidP="00D041F3">
            <w:pPr>
              <w:rPr>
                <w:rFonts w:eastAsiaTheme="majorEastAsia" w:cs="Times New Roman"/>
                <w:b/>
                <w:sz w:val="20"/>
              </w:rPr>
            </w:pPr>
            <w:r w:rsidRPr="007F7AA4">
              <w:rPr>
                <w:rFonts w:eastAsiaTheme="majorEastAsia" w:cs="Times New Roman"/>
                <w:b/>
                <w:sz w:val="20"/>
              </w:rPr>
              <w:t>// MT VoLTE</w:t>
            </w:r>
          </w:p>
          <w:p w14:paraId="5AE0BA3D" w14:textId="77777777" w:rsidR="00D041F3" w:rsidRPr="007F7AA4" w:rsidRDefault="00D041F3" w:rsidP="00D041F3">
            <w:pPr>
              <w:rPr>
                <w:rFonts w:eastAsiaTheme="majorEastAsia" w:cs="Times New Roman"/>
                <w:sz w:val="20"/>
              </w:rPr>
            </w:pPr>
            <w:r w:rsidRPr="007F7AA4">
              <w:rPr>
                <w:rFonts w:eastAsiaTheme="majorEastAsia" w:cs="Times New Roman"/>
                <w:sz w:val="20"/>
              </w:rPr>
              <w:t>Type</w:t>
            </w:r>
            <w:r w:rsidRPr="007F7AA4">
              <w:rPr>
                <w:rFonts w:eastAsiaTheme="majorEastAsia" w:cs="Times New Roman"/>
                <w:sz w:val="20"/>
              </w:rPr>
              <w:tab/>
              <w:t>Index</w:t>
            </w:r>
            <w:r w:rsidRPr="007F7AA4">
              <w:rPr>
                <w:rFonts w:eastAsiaTheme="majorEastAsia" w:cs="Times New Roman"/>
                <w:sz w:val="20"/>
              </w:rPr>
              <w:tab/>
              <w:t>Time</w:t>
            </w:r>
            <w:r w:rsidRPr="007F7AA4">
              <w:rPr>
                <w:rFonts w:eastAsiaTheme="majorEastAsia" w:cs="Times New Roman"/>
                <w:sz w:val="20"/>
              </w:rPr>
              <w:tab/>
              <w:t>Local Time</w:t>
            </w:r>
            <w:r w:rsidRPr="007F7AA4">
              <w:rPr>
                <w:rFonts w:eastAsiaTheme="majorEastAsia" w:cs="Times New Roman"/>
                <w:sz w:val="20"/>
              </w:rPr>
              <w:tab/>
              <w:t>Module</w:t>
            </w:r>
            <w:r w:rsidRPr="007F7AA4">
              <w:rPr>
                <w:rFonts w:eastAsiaTheme="majorEastAsia" w:cs="Times New Roman"/>
                <w:sz w:val="20"/>
              </w:rPr>
              <w:tab/>
              <w:t>Message</w:t>
            </w:r>
            <w:r w:rsidRPr="007F7AA4">
              <w:rPr>
                <w:rFonts w:eastAsiaTheme="majorEastAsia" w:cs="Times New Roman"/>
                <w:sz w:val="20"/>
              </w:rPr>
              <w:tab/>
              <w:t>Comment</w:t>
            </w:r>
            <w:r w:rsidRPr="007F7AA4">
              <w:rPr>
                <w:rFonts w:eastAsiaTheme="majorEastAsia" w:cs="Times New Roman"/>
                <w:sz w:val="20"/>
              </w:rPr>
              <w:tab/>
              <w:t>Time Differences</w:t>
            </w:r>
          </w:p>
          <w:p w14:paraId="7A558D99" w14:textId="77777777" w:rsidR="00D041F3" w:rsidRPr="007F7AA4" w:rsidRDefault="00D041F3" w:rsidP="00D041F3">
            <w:pPr>
              <w:rPr>
                <w:rFonts w:eastAsiaTheme="majorEastAsia" w:cs="Times New Roman"/>
                <w:sz w:val="20"/>
              </w:rPr>
            </w:pPr>
            <w:r w:rsidRPr="007F7AA4">
              <w:rPr>
                <w:rFonts w:eastAsiaTheme="majorEastAsia" w:cs="Times New Roman"/>
                <w:sz w:val="20"/>
              </w:rPr>
              <w:t>SIP</w:t>
            </w:r>
            <w:r w:rsidRPr="007F7AA4">
              <w:rPr>
                <w:rFonts w:eastAsiaTheme="majorEastAsia" w:cs="Times New Roman"/>
                <w:sz w:val="20"/>
              </w:rPr>
              <w:tab/>
              <w:t>12</w:t>
            </w:r>
            <w:r w:rsidRPr="007F7AA4">
              <w:rPr>
                <w:rFonts w:eastAsiaTheme="majorEastAsia" w:cs="Times New Roman"/>
                <w:sz w:val="20"/>
              </w:rPr>
              <w:tab/>
              <w:t>99363008</w:t>
            </w:r>
            <w:r w:rsidRPr="007F7AA4">
              <w:rPr>
                <w:rFonts w:eastAsiaTheme="majorEastAsia" w:cs="Times New Roman"/>
                <w:sz w:val="20"/>
              </w:rPr>
              <w:tab/>
              <w:t>11:27:14:051</w:t>
            </w:r>
            <w:r w:rsidRPr="007F7AA4">
              <w:rPr>
                <w:rFonts w:eastAsiaTheme="majorEastAsia" w:cs="Times New Roman"/>
                <w:sz w:val="20"/>
              </w:rPr>
              <w:tab/>
            </w:r>
            <w:r w:rsidRPr="007F7AA4">
              <w:rPr>
                <w:rFonts w:eastAsiaTheme="majorEastAsia" w:cs="Times New Roman"/>
                <w:sz w:val="20"/>
              </w:rPr>
              <w:tab/>
              <w:t>[NW-&gt;MS][P2][S2]INVITE sip:[2409:8155:2C22:C099:1CBA:08C5:E0D4:215E]:50000 SIP/2.0</w:t>
            </w:r>
          </w:p>
          <w:p w14:paraId="3F2625D0" w14:textId="77777777" w:rsidR="00D041F3" w:rsidRPr="007F7AA4" w:rsidRDefault="00D041F3" w:rsidP="00D041F3">
            <w:pPr>
              <w:rPr>
                <w:rFonts w:eastAsiaTheme="majorEastAsia" w:cs="Times New Roman"/>
                <w:sz w:val="20"/>
              </w:rPr>
            </w:pPr>
            <w:r w:rsidRPr="007F7AA4">
              <w:rPr>
                <w:rFonts w:eastAsiaTheme="majorEastAsia" w:cs="Times New Roman"/>
                <w:sz w:val="20"/>
              </w:rPr>
              <w:t>SIP</w:t>
            </w:r>
            <w:r w:rsidRPr="007F7AA4">
              <w:rPr>
                <w:rFonts w:eastAsiaTheme="majorEastAsia" w:cs="Times New Roman"/>
                <w:sz w:val="20"/>
              </w:rPr>
              <w:tab/>
              <w:t>13</w:t>
            </w:r>
            <w:r w:rsidRPr="007F7AA4">
              <w:rPr>
                <w:rFonts w:eastAsiaTheme="majorEastAsia" w:cs="Times New Roman"/>
                <w:sz w:val="20"/>
              </w:rPr>
              <w:tab/>
              <w:t>99363055</w:t>
            </w:r>
            <w:r w:rsidRPr="007F7AA4">
              <w:rPr>
                <w:rFonts w:eastAsiaTheme="majorEastAsia" w:cs="Times New Roman"/>
                <w:sz w:val="20"/>
              </w:rPr>
              <w:tab/>
              <w:t>11:27:14:051</w:t>
            </w:r>
            <w:r w:rsidRPr="007F7AA4">
              <w:rPr>
                <w:rFonts w:eastAsiaTheme="majorEastAsia" w:cs="Times New Roman"/>
                <w:sz w:val="20"/>
              </w:rPr>
              <w:tab/>
            </w:r>
            <w:r w:rsidRPr="007F7AA4">
              <w:rPr>
                <w:rFonts w:eastAsiaTheme="majorEastAsia" w:cs="Times New Roman"/>
                <w:sz w:val="20"/>
              </w:rPr>
              <w:tab/>
              <w:t>[MS-&gt;NW][P2][S2]SIP/2.0 100 Trying</w:t>
            </w:r>
          </w:p>
          <w:p w14:paraId="35856086" w14:textId="77777777" w:rsidR="00D041F3" w:rsidRPr="007F7AA4" w:rsidRDefault="00D041F3" w:rsidP="00D041F3">
            <w:pPr>
              <w:rPr>
                <w:rFonts w:eastAsiaTheme="majorEastAsia" w:cs="Times New Roman"/>
                <w:sz w:val="20"/>
              </w:rPr>
            </w:pPr>
            <w:r w:rsidRPr="007F7AA4">
              <w:rPr>
                <w:rFonts w:eastAsiaTheme="majorEastAsia" w:cs="Times New Roman"/>
                <w:sz w:val="20"/>
              </w:rPr>
              <w:t>SIP</w:t>
            </w:r>
            <w:r w:rsidRPr="007F7AA4">
              <w:rPr>
                <w:rFonts w:eastAsiaTheme="majorEastAsia" w:cs="Times New Roman"/>
                <w:sz w:val="20"/>
              </w:rPr>
              <w:tab/>
              <w:t>14</w:t>
            </w:r>
            <w:r w:rsidRPr="007F7AA4">
              <w:rPr>
                <w:rFonts w:eastAsiaTheme="majorEastAsia" w:cs="Times New Roman"/>
                <w:sz w:val="20"/>
              </w:rPr>
              <w:tab/>
              <w:t>99363117</w:t>
            </w:r>
            <w:r w:rsidRPr="007F7AA4">
              <w:rPr>
                <w:rFonts w:eastAsiaTheme="majorEastAsia" w:cs="Times New Roman"/>
                <w:sz w:val="20"/>
              </w:rPr>
              <w:tab/>
              <w:t>11:27:14:051</w:t>
            </w:r>
            <w:r w:rsidRPr="007F7AA4">
              <w:rPr>
                <w:rFonts w:eastAsiaTheme="majorEastAsia" w:cs="Times New Roman"/>
                <w:sz w:val="20"/>
              </w:rPr>
              <w:tab/>
            </w:r>
            <w:r w:rsidRPr="007F7AA4">
              <w:rPr>
                <w:rFonts w:eastAsiaTheme="majorEastAsia" w:cs="Times New Roman"/>
                <w:sz w:val="20"/>
              </w:rPr>
              <w:tab/>
              <w:t>[NW-&gt;MS][P2][S2]INVITE sip:[2409:8155:2C22:C099:1CBA:08C5:E0D4:215E]:50000 SIP/2.0</w:t>
            </w:r>
          </w:p>
          <w:p w14:paraId="58D4C4DA" w14:textId="77777777" w:rsidR="00D041F3" w:rsidRPr="007F7AA4" w:rsidRDefault="00D041F3" w:rsidP="00D041F3">
            <w:pPr>
              <w:rPr>
                <w:rFonts w:eastAsiaTheme="majorEastAsia" w:cs="Times New Roman"/>
                <w:sz w:val="20"/>
              </w:rPr>
            </w:pPr>
            <w:r w:rsidRPr="007F7AA4">
              <w:rPr>
                <w:rFonts w:eastAsiaTheme="majorEastAsia" w:cs="Times New Roman"/>
                <w:sz w:val="20"/>
              </w:rPr>
              <w:t>SIP</w:t>
            </w:r>
            <w:r w:rsidRPr="007F7AA4">
              <w:rPr>
                <w:rFonts w:eastAsiaTheme="majorEastAsia" w:cs="Times New Roman"/>
                <w:sz w:val="20"/>
              </w:rPr>
              <w:tab/>
              <w:t>15</w:t>
            </w:r>
            <w:r w:rsidRPr="007F7AA4">
              <w:rPr>
                <w:rFonts w:eastAsiaTheme="majorEastAsia" w:cs="Times New Roman"/>
                <w:sz w:val="20"/>
              </w:rPr>
              <w:tab/>
              <w:t>99363335</w:t>
            </w:r>
            <w:r w:rsidRPr="007F7AA4">
              <w:rPr>
                <w:rFonts w:eastAsiaTheme="majorEastAsia" w:cs="Times New Roman"/>
                <w:sz w:val="20"/>
              </w:rPr>
              <w:tab/>
              <w:t>11:27:14:051</w:t>
            </w:r>
            <w:r w:rsidRPr="007F7AA4">
              <w:rPr>
                <w:rFonts w:eastAsiaTheme="majorEastAsia" w:cs="Times New Roman"/>
                <w:sz w:val="20"/>
              </w:rPr>
              <w:tab/>
            </w:r>
            <w:r w:rsidRPr="007F7AA4">
              <w:rPr>
                <w:rFonts w:eastAsiaTheme="majorEastAsia" w:cs="Times New Roman"/>
                <w:sz w:val="20"/>
              </w:rPr>
              <w:tab/>
              <w:t>[NW-&gt;MS][P2][S2]INVITE sip:[2409:8155:2C22:C099:1CBA:08C5:E0D4:215E]:50000 SIP/2.0</w:t>
            </w:r>
          </w:p>
          <w:p w14:paraId="7590C6AB" w14:textId="77777777" w:rsidR="00D041F3" w:rsidRPr="007F7AA4" w:rsidRDefault="00D041F3" w:rsidP="00D041F3">
            <w:pPr>
              <w:rPr>
                <w:rFonts w:eastAsiaTheme="majorEastAsia" w:cs="Times New Roman"/>
                <w:sz w:val="20"/>
              </w:rPr>
            </w:pPr>
            <w:r w:rsidRPr="007F7AA4">
              <w:rPr>
                <w:rFonts w:eastAsiaTheme="majorEastAsia" w:cs="Times New Roman"/>
                <w:sz w:val="20"/>
              </w:rPr>
              <w:t>SIP</w:t>
            </w:r>
            <w:r w:rsidRPr="007F7AA4">
              <w:rPr>
                <w:rFonts w:eastAsiaTheme="majorEastAsia" w:cs="Times New Roman"/>
                <w:sz w:val="20"/>
              </w:rPr>
              <w:tab/>
              <w:t>16</w:t>
            </w:r>
            <w:r w:rsidRPr="007F7AA4">
              <w:rPr>
                <w:rFonts w:eastAsiaTheme="majorEastAsia" w:cs="Times New Roman"/>
                <w:sz w:val="20"/>
              </w:rPr>
              <w:tab/>
              <w:t>99363434</w:t>
            </w:r>
            <w:r w:rsidRPr="007F7AA4">
              <w:rPr>
                <w:rFonts w:eastAsiaTheme="majorEastAsia" w:cs="Times New Roman"/>
                <w:sz w:val="20"/>
              </w:rPr>
              <w:tab/>
              <w:t>11:27:14:051</w:t>
            </w:r>
            <w:r w:rsidRPr="007F7AA4">
              <w:rPr>
                <w:rFonts w:eastAsiaTheme="majorEastAsia" w:cs="Times New Roman"/>
                <w:sz w:val="20"/>
              </w:rPr>
              <w:tab/>
            </w:r>
            <w:r w:rsidRPr="007F7AA4">
              <w:rPr>
                <w:rFonts w:eastAsiaTheme="majorEastAsia" w:cs="Times New Roman"/>
                <w:sz w:val="20"/>
              </w:rPr>
              <w:tab/>
              <w:t>[NW-&gt;MS][P2][S2]INVITE sip:[2409:8155:2C22:C099:1CBA:08C5:E0D4:215E]:50000 SIP/2.0</w:t>
            </w:r>
          </w:p>
          <w:p w14:paraId="4E228867" w14:textId="77777777" w:rsidR="00D041F3" w:rsidRPr="007F7AA4" w:rsidRDefault="00D041F3" w:rsidP="00D041F3">
            <w:pPr>
              <w:rPr>
                <w:rFonts w:eastAsiaTheme="majorEastAsia" w:cs="Times New Roman"/>
                <w:sz w:val="20"/>
              </w:rPr>
            </w:pPr>
            <w:r w:rsidRPr="007F7AA4">
              <w:rPr>
                <w:rFonts w:eastAsiaTheme="majorEastAsia" w:cs="Times New Roman"/>
                <w:sz w:val="20"/>
                <w:highlight w:val="yellow"/>
              </w:rPr>
              <w:t>SIP</w:t>
            </w:r>
            <w:r w:rsidRPr="007F7AA4">
              <w:rPr>
                <w:rFonts w:eastAsiaTheme="majorEastAsia" w:cs="Times New Roman"/>
                <w:sz w:val="20"/>
                <w:highlight w:val="yellow"/>
              </w:rPr>
              <w:tab/>
              <w:t>17</w:t>
            </w:r>
            <w:r w:rsidRPr="007F7AA4">
              <w:rPr>
                <w:rFonts w:eastAsiaTheme="majorEastAsia" w:cs="Times New Roman"/>
                <w:sz w:val="20"/>
                <w:highlight w:val="yellow"/>
              </w:rPr>
              <w:tab/>
              <w:t>99364602</w:t>
            </w:r>
            <w:r w:rsidRPr="007F7AA4">
              <w:rPr>
                <w:rFonts w:eastAsiaTheme="majorEastAsia" w:cs="Times New Roman"/>
                <w:sz w:val="20"/>
                <w:highlight w:val="yellow"/>
              </w:rPr>
              <w:tab/>
              <w:t>11:27:14:051</w:t>
            </w:r>
            <w:r w:rsidRPr="007F7AA4">
              <w:rPr>
                <w:rFonts w:eastAsiaTheme="majorEastAsia" w:cs="Times New Roman"/>
                <w:sz w:val="20"/>
                <w:highlight w:val="yellow"/>
              </w:rPr>
              <w:tab/>
            </w:r>
            <w:r w:rsidRPr="007F7AA4">
              <w:rPr>
                <w:rFonts w:eastAsiaTheme="majorEastAsia" w:cs="Times New Roman"/>
                <w:sz w:val="20"/>
                <w:highlight w:val="yellow"/>
              </w:rPr>
              <w:tab/>
              <w:t>[MS-&gt;NW][P2][S2]SIP/2.0 183 Session Progress</w:t>
            </w:r>
          </w:p>
          <w:p w14:paraId="1DD7C20B" w14:textId="77777777" w:rsidR="00D041F3" w:rsidRPr="007F7AA4" w:rsidRDefault="00D041F3" w:rsidP="00D041F3">
            <w:pPr>
              <w:rPr>
                <w:rFonts w:eastAsiaTheme="majorEastAsia" w:cs="Times New Roman"/>
                <w:sz w:val="20"/>
              </w:rPr>
            </w:pPr>
            <w:r w:rsidRPr="007F7AA4">
              <w:rPr>
                <w:rFonts w:eastAsiaTheme="majorEastAsia" w:cs="Times New Roman"/>
                <w:sz w:val="20"/>
              </w:rPr>
              <w:t>OTA</w:t>
            </w:r>
            <w:r w:rsidRPr="007F7AA4">
              <w:rPr>
                <w:rFonts w:eastAsiaTheme="majorEastAsia" w:cs="Times New Roman"/>
                <w:sz w:val="20"/>
              </w:rPr>
              <w:tab/>
              <w:t>2194318</w:t>
            </w:r>
            <w:r w:rsidRPr="007F7AA4">
              <w:rPr>
                <w:rFonts w:eastAsiaTheme="majorEastAsia" w:cs="Times New Roman"/>
                <w:sz w:val="20"/>
              </w:rPr>
              <w:tab/>
              <w:t>99372228</w:t>
            </w:r>
            <w:r w:rsidRPr="007F7AA4">
              <w:rPr>
                <w:rFonts w:eastAsiaTheme="majorEastAsia" w:cs="Times New Roman"/>
                <w:sz w:val="20"/>
              </w:rPr>
              <w:tab/>
              <w:t>11:27:14:651</w:t>
            </w:r>
            <w:r w:rsidRPr="007F7AA4">
              <w:rPr>
                <w:rFonts w:eastAsiaTheme="majorEastAsia" w:cs="Times New Roman"/>
                <w:sz w:val="20"/>
              </w:rPr>
              <w:tab/>
              <w:t>EMM_NASMSG_2</w:t>
            </w:r>
            <w:r w:rsidRPr="007F7AA4">
              <w:rPr>
                <w:rFonts w:eastAsiaTheme="majorEastAsia" w:cs="Times New Roman"/>
                <w:sz w:val="20"/>
              </w:rPr>
              <w:tab/>
              <w:t>[NW-&gt;MS] EMM_CS_Service_Notification(paging identity="TMSI_PAGING_TYPE")</w:t>
            </w:r>
          </w:p>
          <w:p w14:paraId="793BE5AD" w14:textId="77777777" w:rsidR="00D041F3" w:rsidRPr="007F7AA4" w:rsidRDefault="00D041F3" w:rsidP="00D041F3">
            <w:pPr>
              <w:rPr>
                <w:rFonts w:eastAsiaTheme="majorEastAsia" w:cs="Times New Roman"/>
                <w:b/>
                <w:sz w:val="20"/>
              </w:rPr>
            </w:pPr>
            <w:r w:rsidRPr="007F7AA4">
              <w:rPr>
                <w:rFonts w:eastAsiaTheme="majorEastAsia" w:cs="Times New Roman"/>
                <w:b/>
                <w:sz w:val="20"/>
              </w:rPr>
              <w:t>// MT</w:t>
            </w:r>
            <w:r w:rsidRPr="007F7AA4">
              <w:rPr>
                <w:rFonts w:eastAsiaTheme="majorEastAsia" w:cs="Times New Roman"/>
                <w:b/>
                <w:sz w:val="20"/>
              </w:rPr>
              <w:t>端发送</w:t>
            </w:r>
            <w:r w:rsidRPr="007F7AA4">
              <w:rPr>
                <w:rFonts w:eastAsiaTheme="majorEastAsia" w:cs="Times New Roman"/>
                <w:b/>
                <w:sz w:val="20"/>
              </w:rPr>
              <w:t>183</w:t>
            </w:r>
            <w:r w:rsidRPr="007F7AA4">
              <w:rPr>
                <w:rFonts w:eastAsiaTheme="majorEastAsia" w:cs="Times New Roman"/>
                <w:b/>
                <w:sz w:val="20"/>
              </w:rPr>
              <w:t>消息后，网络一直没有激活</w:t>
            </w:r>
            <w:r w:rsidRPr="007F7AA4">
              <w:rPr>
                <w:rFonts w:eastAsiaTheme="majorEastAsia" w:cs="Times New Roman"/>
                <w:b/>
                <w:sz w:val="20"/>
              </w:rPr>
              <w:t>QCI=1</w:t>
            </w:r>
            <w:r w:rsidRPr="007F7AA4">
              <w:rPr>
                <w:rFonts w:eastAsiaTheme="majorEastAsia" w:cs="Times New Roman"/>
                <w:b/>
                <w:sz w:val="20"/>
              </w:rPr>
              <w:t>的语音专有承载导致</w:t>
            </w:r>
            <w:r w:rsidRPr="007F7AA4">
              <w:rPr>
                <w:rFonts w:eastAsiaTheme="majorEastAsia" w:cs="Times New Roman"/>
                <w:b/>
                <w:sz w:val="20"/>
              </w:rPr>
              <w:t>MT</w:t>
            </w:r>
            <w:r w:rsidRPr="007F7AA4">
              <w:rPr>
                <w:rFonts w:eastAsiaTheme="majorEastAsia" w:cs="Times New Roman"/>
                <w:b/>
                <w:sz w:val="20"/>
              </w:rPr>
              <w:t>端资源预留失败，网络侧问题。</w:t>
            </w:r>
          </w:p>
          <w:p w14:paraId="09E71B35" w14:textId="77777777" w:rsidR="00D041F3" w:rsidRPr="007F7AA4" w:rsidRDefault="00D041F3" w:rsidP="00D041F3">
            <w:pPr>
              <w:rPr>
                <w:rFonts w:eastAsiaTheme="majorEastAsia" w:cs="Times New Roman"/>
                <w:sz w:val="20"/>
              </w:rPr>
            </w:pPr>
            <w:r w:rsidRPr="007F7AA4">
              <w:rPr>
                <w:rFonts w:eastAsiaTheme="majorEastAsia" w:cs="Times New Roman"/>
                <w:sz w:val="20"/>
              </w:rPr>
              <w:t>SIP</w:t>
            </w:r>
            <w:r w:rsidRPr="007F7AA4">
              <w:rPr>
                <w:rFonts w:eastAsiaTheme="majorEastAsia" w:cs="Times New Roman"/>
                <w:sz w:val="20"/>
              </w:rPr>
              <w:tab/>
              <w:t>18</w:t>
            </w:r>
            <w:r w:rsidRPr="007F7AA4">
              <w:rPr>
                <w:rFonts w:eastAsiaTheme="majorEastAsia" w:cs="Times New Roman"/>
                <w:sz w:val="20"/>
              </w:rPr>
              <w:tab/>
              <w:t>99458582</w:t>
            </w:r>
            <w:r w:rsidRPr="007F7AA4">
              <w:rPr>
                <w:rFonts w:eastAsiaTheme="majorEastAsia" w:cs="Times New Roman"/>
                <w:sz w:val="20"/>
              </w:rPr>
              <w:tab/>
              <w:t>11:27:20:055</w:t>
            </w:r>
            <w:r w:rsidRPr="007F7AA4">
              <w:rPr>
                <w:rFonts w:eastAsiaTheme="majorEastAsia" w:cs="Times New Roman"/>
                <w:sz w:val="20"/>
              </w:rPr>
              <w:tab/>
            </w:r>
            <w:r w:rsidRPr="007F7AA4">
              <w:rPr>
                <w:rFonts w:eastAsiaTheme="majorEastAsia" w:cs="Times New Roman"/>
                <w:sz w:val="20"/>
              </w:rPr>
              <w:tab/>
              <w:t>[MS-&gt;NW][P2][S2]SIP/2.0 580 Precondition Failure</w:t>
            </w:r>
          </w:p>
          <w:p w14:paraId="020B6F63" w14:textId="77777777" w:rsidR="00D041F3" w:rsidRPr="007F7AA4" w:rsidRDefault="00D041F3" w:rsidP="00D041F3">
            <w:pPr>
              <w:rPr>
                <w:rFonts w:eastAsiaTheme="majorEastAsia" w:cs="Times New Roman"/>
                <w:sz w:val="20"/>
              </w:rPr>
            </w:pPr>
            <w:r w:rsidRPr="007F7AA4">
              <w:rPr>
                <w:rFonts w:eastAsiaTheme="majorEastAsia" w:cs="Times New Roman"/>
                <w:sz w:val="20"/>
              </w:rPr>
              <w:t>m=audio 0 RTP/AVP 0</w:t>
            </w:r>
          </w:p>
          <w:p w14:paraId="0BBCE61C" w14:textId="77777777" w:rsidR="00D041F3" w:rsidRPr="007F7AA4" w:rsidRDefault="00D041F3" w:rsidP="00D041F3">
            <w:pPr>
              <w:rPr>
                <w:rFonts w:eastAsiaTheme="majorEastAsia" w:cs="Times New Roman"/>
                <w:sz w:val="20"/>
                <w:highlight w:val="yellow"/>
              </w:rPr>
            </w:pPr>
            <w:r w:rsidRPr="007F7AA4">
              <w:rPr>
                <w:rFonts w:eastAsiaTheme="majorEastAsia" w:cs="Times New Roman"/>
                <w:sz w:val="20"/>
                <w:highlight w:val="yellow"/>
              </w:rPr>
              <w:t>a=curr:qos local none</w:t>
            </w:r>
          </w:p>
          <w:p w14:paraId="68D47C0A" w14:textId="77777777" w:rsidR="00D041F3" w:rsidRPr="007F7AA4" w:rsidRDefault="00D041F3" w:rsidP="00D041F3">
            <w:pPr>
              <w:rPr>
                <w:rFonts w:eastAsiaTheme="majorEastAsia" w:cs="Times New Roman"/>
                <w:sz w:val="20"/>
              </w:rPr>
            </w:pPr>
            <w:r w:rsidRPr="007F7AA4">
              <w:rPr>
                <w:rFonts w:eastAsiaTheme="majorEastAsia" w:cs="Times New Roman"/>
                <w:sz w:val="20"/>
                <w:highlight w:val="yellow"/>
              </w:rPr>
              <w:t>a=curr:qos remote none</w:t>
            </w:r>
          </w:p>
          <w:p w14:paraId="3AA7817C" w14:textId="77777777" w:rsidR="00D041F3" w:rsidRPr="007F7AA4" w:rsidRDefault="00D041F3" w:rsidP="00D041F3">
            <w:pPr>
              <w:rPr>
                <w:rFonts w:eastAsiaTheme="majorEastAsia" w:cs="Times New Roman"/>
                <w:sz w:val="20"/>
              </w:rPr>
            </w:pPr>
            <w:r w:rsidRPr="007F7AA4">
              <w:rPr>
                <w:rFonts w:eastAsiaTheme="majorEastAsia" w:cs="Times New Roman"/>
                <w:sz w:val="20"/>
              </w:rPr>
              <w:t>a=des:qos failure local sendrecv</w:t>
            </w:r>
          </w:p>
          <w:p w14:paraId="471F5840" w14:textId="77777777" w:rsidR="00D041F3" w:rsidRPr="007F7AA4" w:rsidRDefault="00D041F3" w:rsidP="00D041F3">
            <w:pPr>
              <w:rPr>
                <w:rFonts w:eastAsiaTheme="majorEastAsia" w:cs="Times New Roman"/>
                <w:sz w:val="20"/>
              </w:rPr>
            </w:pPr>
            <w:r w:rsidRPr="007F7AA4">
              <w:rPr>
                <w:rFonts w:eastAsiaTheme="majorEastAsia" w:cs="Times New Roman"/>
                <w:sz w:val="20"/>
              </w:rPr>
              <w:t>a=des:qos mandatory remote sendrecv</w:t>
            </w:r>
          </w:p>
          <w:p w14:paraId="3F858B90" w14:textId="18895FCD" w:rsidR="00D041F3" w:rsidRPr="007F7AA4" w:rsidRDefault="00D041F3" w:rsidP="00D041F3">
            <w:pPr>
              <w:rPr>
                <w:rFonts w:eastAsiaTheme="majorEastAsia" w:cs="Times New Roman"/>
                <w:sz w:val="20"/>
              </w:rPr>
            </w:pPr>
            <w:r w:rsidRPr="007F7AA4">
              <w:rPr>
                <w:rFonts w:eastAsiaTheme="majorEastAsia" w:cs="Times New Roman"/>
                <w:sz w:val="20"/>
              </w:rPr>
              <w:t>SIP</w:t>
            </w:r>
            <w:r w:rsidRPr="007F7AA4">
              <w:rPr>
                <w:rFonts w:eastAsiaTheme="majorEastAsia" w:cs="Times New Roman"/>
                <w:sz w:val="20"/>
              </w:rPr>
              <w:tab/>
              <w:t>19</w:t>
            </w:r>
            <w:r w:rsidRPr="007F7AA4">
              <w:rPr>
                <w:rFonts w:eastAsiaTheme="majorEastAsia" w:cs="Times New Roman"/>
                <w:sz w:val="20"/>
              </w:rPr>
              <w:tab/>
              <w:t>99459574</w:t>
            </w:r>
            <w:r w:rsidRPr="007F7AA4">
              <w:rPr>
                <w:rFonts w:eastAsiaTheme="majorEastAsia" w:cs="Times New Roman"/>
                <w:sz w:val="20"/>
              </w:rPr>
              <w:tab/>
              <w:t>11:27:20:055</w:t>
            </w:r>
            <w:r w:rsidRPr="007F7AA4">
              <w:rPr>
                <w:rFonts w:eastAsiaTheme="majorEastAsia" w:cs="Times New Roman"/>
                <w:sz w:val="20"/>
              </w:rPr>
              <w:tab/>
            </w:r>
            <w:r w:rsidRPr="007F7AA4">
              <w:rPr>
                <w:rFonts w:eastAsiaTheme="majorEastAsia" w:cs="Times New Roman"/>
                <w:sz w:val="20"/>
              </w:rPr>
              <w:tab/>
              <w:t>[NW-&gt;MS][P2][S2]ACK sip:[2409:8155:2C22:C099:1CBA:08C5:E0D4:215E]:50000 SIP/2.0</w:t>
            </w:r>
          </w:p>
        </w:tc>
      </w:tr>
    </w:tbl>
    <w:p w14:paraId="313E7CA5" w14:textId="77777777" w:rsidR="00AE503E" w:rsidRPr="007F7AA4" w:rsidRDefault="00AE503E" w:rsidP="00AE503E">
      <w:pPr>
        <w:pStyle w:val="3"/>
        <w:spacing w:before="156" w:after="156"/>
        <w:rPr>
          <w:rFonts w:eastAsiaTheme="majorEastAsia" w:cs="Times New Roman"/>
        </w:rPr>
      </w:pPr>
      <w:bookmarkStart w:id="50" w:name="_Toc87714632"/>
      <w:r w:rsidRPr="007F7AA4">
        <w:rPr>
          <w:rFonts w:eastAsiaTheme="majorEastAsia" w:cs="Times New Roman"/>
        </w:rPr>
        <w:t>网络侧释放专有承载</w:t>
      </w:r>
      <w:r w:rsidR="00A731A1" w:rsidRPr="007F7AA4">
        <w:rPr>
          <w:rFonts w:eastAsiaTheme="majorEastAsia" w:cs="Times New Roman"/>
        </w:rPr>
        <w:t>drb</w:t>
      </w:r>
      <w:r w:rsidRPr="007F7AA4">
        <w:rPr>
          <w:rFonts w:eastAsiaTheme="majorEastAsia" w:cs="Times New Roman"/>
        </w:rPr>
        <w:t>导致的资源预留失败</w:t>
      </w:r>
      <w:bookmarkEnd w:id="50"/>
    </w:p>
    <w:p w14:paraId="45409690" w14:textId="77777777" w:rsidR="00AE503E" w:rsidRPr="007F7AA4" w:rsidRDefault="00AE503E" w:rsidP="00AE503E">
      <w:pPr>
        <w:rPr>
          <w:rFonts w:eastAsiaTheme="majorEastAsia" w:cs="Times New Roman"/>
        </w:rPr>
      </w:pPr>
      <w:r w:rsidRPr="007F7AA4">
        <w:rPr>
          <w:rFonts w:eastAsiaTheme="majorEastAsia" w:cs="Times New Roman"/>
        </w:rPr>
        <w:t>MO</w:t>
      </w:r>
      <w:r w:rsidRPr="007F7AA4">
        <w:rPr>
          <w:rFonts w:eastAsiaTheme="majorEastAsia" w:cs="Times New Roman"/>
        </w:rPr>
        <w:t>在发送</w:t>
      </w:r>
      <w:r w:rsidRPr="007F7AA4">
        <w:rPr>
          <w:rFonts w:eastAsiaTheme="majorEastAsia" w:cs="Times New Roman"/>
        </w:rPr>
        <w:t>INVITE</w:t>
      </w:r>
      <w:r w:rsidRPr="007F7AA4">
        <w:rPr>
          <w:rFonts w:eastAsiaTheme="majorEastAsia" w:cs="Times New Roman"/>
        </w:rPr>
        <w:t>起呼消息和</w:t>
      </w:r>
      <w:r w:rsidRPr="007F7AA4">
        <w:rPr>
          <w:rFonts w:eastAsiaTheme="majorEastAsia" w:cs="Times New Roman"/>
        </w:rPr>
        <w:t>MT</w:t>
      </w:r>
      <w:r w:rsidRPr="007F7AA4">
        <w:rPr>
          <w:rFonts w:eastAsiaTheme="majorEastAsia" w:cs="Times New Roman"/>
        </w:rPr>
        <w:t>在收到</w:t>
      </w:r>
      <w:r w:rsidRPr="007F7AA4">
        <w:rPr>
          <w:rFonts w:eastAsiaTheme="majorEastAsia" w:cs="Times New Roman"/>
        </w:rPr>
        <w:t>INVITE</w:t>
      </w:r>
      <w:r w:rsidRPr="007F7AA4">
        <w:rPr>
          <w:rFonts w:eastAsiaTheme="majorEastAsia" w:cs="Times New Roman"/>
        </w:rPr>
        <w:t>起呼消息后，网络根据当前的通话类型分别为</w:t>
      </w:r>
      <w:r w:rsidRPr="007F7AA4">
        <w:rPr>
          <w:rFonts w:eastAsiaTheme="majorEastAsia" w:cs="Times New Roman"/>
        </w:rPr>
        <w:t>MO</w:t>
      </w:r>
      <w:r w:rsidRPr="007F7AA4">
        <w:rPr>
          <w:rFonts w:eastAsiaTheme="majorEastAsia" w:cs="Times New Roman"/>
        </w:rPr>
        <w:t>和</w:t>
      </w:r>
      <w:r w:rsidRPr="007F7AA4">
        <w:rPr>
          <w:rFonts w:eastAsiaTheme="majorEastAsia" w:cs="Times New Roman"/>
        </w:rPr>
        <w:t>MT</w:t>
      </w:r>
      <w:r w:rsidRPr="007F7AA4">
        <w:rPr>
          <w:rFonts w:eastAsiaTheme="majorEastAsia" w:cs="Times New Roman"/>
        </w:rPr>
        <w:t>端建立专有承载用于通话业务。但是在建立通话的过程中，存在网络异常释放专有承载对应的</w:t>
      </w:r>
      <w:r w:rsidRPr="007F7AA4">
        <w:rPr>
          <w:rFonts w:eastAsiaTheme="majorEastAsia" w:cs="Times New Roman"/>
        </w:rPr>
        <w:t>drb</w:t>
      </w:r>
      <w:r w:rsidRPr="007F7AA4">
        <w:rPr>
          <w:rFonts w:eastAsiaTheme="majorEastAsia" w:cs="Times New Roman"/>
        </w:rPr>
        <w:t>的情况，这会导致</w:t>
      </w:r>
      <w:r w:rsidRPr="007F7AA4">
        <w:rPr>
          <w:rFonts w:eastAsiaTheme="majorEastAsia" w:cs="Times New Roman"/>
        </w:rPr>
        <w:t>MO/MT</w:t>
      </w:r>
      <w:r w:rsidRPr="007F7AA4">
        <w:rPr>
          <w:rFonts w:eastAsiaTheme="majorEastAsia" w:cs="Times New Roman"/>
        </w:rPr>
        <w:t>端的资源预留失败。这种场景下，</w:t>
      </w:r>
      <w:r w:rsidRPr="007F7AA4">
        <w:rPr>
          <w:rFonts w:eastAsiaTheme="majorEastAsia" w:cs="Times New Roman"/>
        </w:rPr>
        <w:t>MO</w:t>
      </w:r>
      <w:r w:rsidRPr="007F7AA4">
        <w:rPr>
          <w:rFonts w:eastAsiaTheme="majorEastAsia" w:cs="Times New Roman"/>
        </w:rPr>
        <w:t>或者</w:t>
      </w:r>
      <w:r w:rsidRPr="007F7AA4">
        <w:rPr>
          <w:rFonts w:eastAsiaTheme="majorEastAsia" w:cs="Times New Roman"/>
        </w:rPr>
        <w:t>MT</w:t>
      </w:r>
      <w:r w:rsidRPr="007F7AA4">
        <w:rPr>
          <w:rFonts w:eastAsiaTheme="majorEastAsia" w:cs="Times New Roman"/>
        </w:rPr>
        <w:t>向网络侧发送</w:t>
      </w:r>
      <w:r w:rsidRPr="007F7AA4">
        <w:rPr>
          <w:rFonts w:eastAsiaTheme="majorEastAsia" w:cs="Times New Roman"/>
        </w:rPr>
        <w:t>SIP 580</w:t>
      </w:r>
      <w:r w:rsidRPr="007F7AA4">
        <w:rPr>
          <w:rFonts w:eastAsiaTheme="majorEastAsia" w:cs="Times New Roman"/>
        </w:rPr>
        <w:t>响应码指示。这类问题为网络异常导致。</w:t>
      </w:r>
    </w:p>
    <w:p w14:paraId="59DCFD3C" w14:textId="77777777" w:rsidR="00DB4D1D" w:rsidRPr="007F7AA4" w:rsidRDefault="00DB4D1D" w:rsidP="00AE503E">
      <w:pPr>
        <w:rPr>
          <w:rFonts w:eastAsiaTheme="majorEastAsia" w:cs="Times New Roman"/>
        </w:rPr>
      </w:pPr>
    </w:p>
    <w:p w14:paraId="29721191" w14:textId="35D0F3E0" w:rsidR="008949F0" w:rsidRPr="007F7AA4" w:rsidRDefault="00DB4D1D" w:rsidP="00AE503E">
      <w:pPr>
        <w:rPr>
          <w:rFonts w:eastAsiaTheme="majorEastAsia" w:cs="Times New Roman"/>
          <w:sz w:val="20"/>
        </w:rPr>
      </w:pPr>
      <w:r w:rsidRPr="007F7AA4">
        <w:rPr>
          <w:rFonts w:eastAsiaTheme="majorEastAsia" w:cs="Times New Roman"/>
          <w:sz w:val="20"/>
        </w:rPr>
        <w:t>示例</w:t>
      </w:r>
      <w:r w:rsidRPr="007F7AA4">
        <w:rPr>
          <w:rFonts w:eastAsiaTheme="majorEastAsia" w:cs="Times New Roman"/>
          <w:sz w:val="20"/>
        </w:rPr>
        <w:t>JIRA</w:t>
      </w:r>
      <w:r w:rsidRPr="007F7AA4">
        <w:rPr>
          <w:rFonts w:eastAsiaTheme="majorEastAsia" w:cs="Times New Roman"/>
          <w:sz w:val="20"/>
        </w:rPr>
        <w:t>：</w:t>
      </w:r>
      <w:r w:rsidRPr="007F7AA4">
        <w:rPr>
          <w:rFonts w:eastAsiaTheme="majorEastAsia" w:cs="Times New Roman"/>
          <w:sz w:val="20"/>
        </w:rPr>
        <w:t>UPGR8250-11670 FT_J3S-R_ShenZhen_</w:t>
      </w:r>
      <w:r w:rsidRPr="007F7AA4">
        <w:rPr>
          <w:rFonts w:eastAsiaTheme="majorEastAsia" w:cs="Times New Roman"/>
          <w:sz w:val="20"/>
        </w:rPr>
        <w:t>卡</w:t>
      </w:r>
      <w:r w:rsidRPr="007F7AA4">
        <w:rPr>
          <w:rFonts w:eastAsiaTheme="majorEastAsia" w:cs="Times New Roman"/>
          <w:sz w:val="20"/>
        </w:rPr>
        <w:t>1</w:t>
      </w:r>
      <w:r w:rsidRPr="007F7AA4">
        <w:rPr>
          <w:rFonts w:eastAsiaTheme="majorEastAsia" w:cs="Times New Roman"/>
          <w:sz w:val="20"/>
        </w:rPr>
        <w:t>主卡电信</w:t>
      </w:r>
      <w:r w:rsidRPr="007F7AA4">
        <w:rPr>
          <w:rFonts w:eastAsiaTheme="majorEastAsia" w:cs="Times New Roman"/>
          <w:sz w:val="20"/>
        </w:rPr>
        <w:t>5G VOLTE+</w:t>
      </w:r>
      <w:r w:rsidRPr="007F7AA4">
        <w:rPr>
          <w:rFonts w:eastAsiaTheme="majorEastAsia" w:cs="Times New Roman"/>
          <w:sz w:val="20"/>
        </w:rPr>
        <w:t>卡</w:t>
      </w:r>
      <w:r w:rsidRPr="007F7AA4">
        <w:rPr>
          <w:rFonts w:eastAsiaTheme="majorEastAsia" w:cs="Times New Roman"/>
          <w:sz w:val="20"/>
        </w:rPr>
        <w:t>2</w:t>
      </w:r>
      <w:r w:rsidRPr="007F7AA4">
        <w:rPr>
          <w:rFonts w:eastAsiaTheme="majorEastAsia" w:cs="Times New Roman"/>
          <w:sz w:val="20"/>
        </w:rPr>
        <w:t>副卡移动</w:t>
      </w:r>
      <w:r w:rsidRPr="007F7AA4">
        <w:rPr>
          <w:rFonts w:eastAsiaTheme="majorEastAsia" w:cs="Times New Roman"/>
          <w:sz w:val="20"/>
        </w:rPr>
        <w:t>4G VOLTE_idle</w:t>
      </w:r>
      <w:r w:rsidRPr="007F7AA4">
        <w:rPr>
          <w:rFonts w:eastAsiaTheme="majorEastAsia" w:cs="Times New Roman"/>
          <w:sz w:val="20"/>
        </w:rPr>
        <w:t>态</w:t>
      </w:r>
      <w:r w:rsidRPr="007F7AA4">
        <w:rPr>
          <w:rFonts w:eastAsiaTheme="majorEastAsia" w:cs="Times New Roman"/>
          <w:sz w:val="20"/>
        </w:rPr>
        <w:t>_MO</w:t>
      </w:r>
      <w:r w:rsidRPr="007F7AA4">
        <w:rPr>
          <w:rFonts w:eastAsiaTheme="majorEastAsia" w:cs="Times New Roman"/>
          <w:sz w:val="20"/>
        </w:rPr>
        <w:t>端卡</w:t>
      </w:r>
      <w:r w:rsidRPr="007F7AA4">
        <w:rPr>
          <w:rFonts w:eastAsiaTheme="majorEastAsia" w:cs="Times New Roman"/>
          <w:sz w:val="20"/>
        </w:rPr>
        <w:t>1</w:t>
      </w:r>
      <w:r w:rsidRPr="007F7AA4">
        <w:rPr>
          <w:rFonts w:eastAsiaTheme="majorEastAsia" w:cs="Times New Roman"/>
          <w:sz w:val="20"/>
        </w:rPr>
        <w:t>打</w:t>
      </w:r>
      <w:r w:rsidRPr="007F7AA4">
        <w:rPr>
          <w:rFonts w:eastAsiaTheme="majorEastAsia" w:cs="Times New Roman"/>
          <w:sz w:val="20"/>
        </w:rPr>
        <w:t>MT</w:t>
      </w:r>
      <w:r w:rsidRPr="007F7AA4">
        <w:rPr>
          <w:rFonts w:eastAsiaTheme="majorEastAsia" w:cs="Times New Roman"/>
          <w:sz w:val="20"/>
        </w:rPr>
        <w:t>端的卡</w:t>
      </w:r>
      <w:r w:rsidRPr="007F7AA4">
        <w:rPr>
          <w:rFonts w:eastAsiaTheme="majorEastAsia" w:cs="Times New Roman"/>
          <w:sz w:val="20"/>
        </w:rPr>
        <w:t>2</w:t>
      </w:r>
      <w:r w:rsidRPr="007F7AA4">
        <w:rPr>
          <w:rFonts w:eastAsiaTheme="majorEastAsia" w:cs="Times New Roman"/>
          <w:sz w:val="20"/>
        </w:rPr>
        <w:t>时，</w:t>
      </w:r>
      <w:r w:rsidRPr="007F7AA4">
        <w:rPr>
          <w:rFonts w:eastAsiaTheme="majorEastAsia" w:cs="Times New Roman"/>
          <w:sz w:val="20"/>
          <w:highlight w:val="yellow"/>
        </w:rPr>
        <w:t>MO</w:t>
      </w:r>
      <w:r w:rsidRPr="007F7AA4">
        <w:rPr>
          <w:rFonts w:eastAsiaTheme="majorEastAsia" w:cs="Times New Roman"/>
          <w:sz w:val="20"/>
          <w:highlight w:val="yellow"/>
        </w:rPr>
        <w:t>端提示无法连接服务器然后自动挂断</w:t>
      </w:r>
      <w:r w:rsidRPr="007F7AA4">
        <w:rPr>
          <w:rFonts w:eastAsiaTheme="majorEastAsia" w:cs="Times New Roman"/>
          <w:sz w:val="20"/>
        </w:rPr>
        <w:t>，</w:t>
      </w:r>
      <w:r w:rsidRPr="007F7AA4">
        <w:rPr>
          <w:rFonts w:eastAsiaTheme="majorEastAsia" w:cs="Times New Roman"/>
          <w:sz w:val="20"/>
          <w:highlight w:val="yellow"/>
        </w:rPr>
        <w:t>MT</w:t>
      </w:r>
      <w:r w:rsidRPr="007F7AA4">
        <w:rPr>
          <w:rFonts w:eastAsiaTheme="majorEastAsia" w:cs="Times New Roman"/>
          <w:sz w:val="20"/>
          <w:highlight w:val="yellow"/>
        </w:rPr>
        <w:t>端显示未接来电</w:t>
      </w:r>
      <w:r w:rsidRPr="007F7AA4">
        <w:rPr>
          <w:rFonts w:eastAsiaTheme="majorEastAsia" w:cs="Times New Roman"/>
          <w:sz w:val="20"/>
        </w:rPr>
        <w:t>_1/30</w:t>
      </w:r>
    </w:p>
    <w:p w14:paraId="1818BE98" w14:textId="2F33B149" w:rsidR="008949F0" w:rsidRPr="007F7AA4" w:rsidRDefault="008949F0" w:rsidP="008949F0">
      <w:pPr>
        <w:rPr>
          <w:rFonts w:eastAsiaTheme="majorEastAsia" w:cs="Times New Roman"/>
          <w:b/>
          <w:sz w:val="20"/>
        </w:rPr>
      </w:pPr>
      <w:r w:rsidRPr="007F7AA4">
        <w:rPr>
          <w:rFonts w:eastAsiaTheme="majorEastAsia" w:cs="Times New Roman"/>
          <w:b/>
          <w:sz w:val="20"/>
        </w:rPr>
        <w:t>结论：</w:t>
      </w:r>
      <w:r w:rsidRPr="007F7AA4">
        <w:rPr>
          <w:rFonts w:eastAsiaTheme="majorEastAsia" w:cs="Times New Roman"/>
          <w:b/>
          <w:sz w:val="20"/>
        </w:rPr>
        <w:t>MT</w:t>
      </w:r>
      <w:r w:rsidRPr="007F7AA4">
        <w:rPr>
          <w:rFonts w:eastAsiaTheme="majorEastAsia" w:cs="Times New Roman"/>
          <w:b/>
          <w:sz w:val="20"/>
        </w:rPr>
        <w:t>端由于网络删除了语音传输的专有承载，发送</w:t>
      </w:r>
      <w:r w:rsidRPr="007F7AA4">
        <w:rPr>
          <w:rFonts w:eastAsiaTheme="majorEastAsia" w:cs="Times New Roman"/>
          <w:b/>
          <w:sz w:val="20"/>
        </w:rPr>
        <w:t>580</w:t>
      </w:r>
      <w:r w:rsidRPr="007F7AA4">
        <w:rPr>
          <w:rFonts w:eastAsiaTheme="majorEastAsia" w:cs="Times New Roman"/>
          <w:b/>
          <w:sz w:val="20"/>
        </w:rPr>
        <w:t>消息给网络导致呼叫建立失败。</w:t>
      </w:r>
      <w:r w:rsidRPr="007F7AA4">
        <w:rPr>
          <w:rFonts w:eastAsiaTheme="majorEastAsia" w:cs="Times New Roman"/>
          <w:b/>
          <w:sz w:val="20"/>
        </w:rPr>
        <w:t>MT</w:t>
      </w:r>
      <w:r w:rsidRPr="007F7AA4">
        <w:rPr>
          <w:rFonts w:eastAsiaTheme="majorEastAsia" w:cs="Times New Roman"/>
          <w:b/>
          <w:sz w:val="20"/>
        </w:rPr>
        <w:t>端网络问题。</w:t>
      </w:r>
    </w:p>
    <w:tbl>
      <w:tblPr>
        <w:tblStyle w:val="a7"/>
        <w:tblW w:w="0" w:type="auto"/>
        <w:tblLook w:val="04A0" w:firstRow="1" w:lastRow="0" w:firstColumn="1" w:lastColumn="0" w:noHBand="0" w:noVBand="1"/>
      </w:tblPr>
      <w:tblGrid>
        <w:gridCol w:w="13454"/>
      </w:tblGrid>
      <w:tr w:rsidR="00546B5C" w:rsidRPr="007F7AA4" w14:paraId="18EC47B3" w14:textId="77777777" w:rsidTr="00546B5C">
        <w:tc>
          <w:tcPr>
            <w:tcW w:w="13454" w:type="dxa"/>
          </w:tcPr>
          <w:p w14:paraId="265C4F4D" w14:textId="77777777" w:rsidR="00546B5C" w:rsidRPr="007F7AA4" w:rsidRDefault="00546B5C" w:rsidP="00546B5C">
            <w:pPr>
              <w:rPr>
                <w:rFonts w:eastAsiaTheme="majorEastAsia" w:cs="Times New Roman"/>
                <w:sz w:val="20"/>
              </w:rPr>
            </w:pPr>
            <w:r w:rsidRPr="007F7AA4">
              <w:rPr>
                <w:rFonts w:eastAsiaTheme="majorEastAsia" w:cs="Times New Roman"/>
                <w:sz w:val="20"/>
              </w:rPr>
              <w:t>[0x156E] 02:31:31.701215 IMS SIP Message Length: 2434 1</w:t>
            </w:r>
          </w:p>
          <w:p w14:paraId="3E5AFA57" w14:textId="77777777" w:rsidR="00546B5C" w:rsidRPr="007F7AA4" w:rsidRDefault="00546B5C" w:rsidP="00546B5C">
            <w:pPr>
              <w:rPr>
                <w:rFonts w:eastAsiaTheme="majorEastAsia" w:cs="Times New Roman"/>
                <w:sz w:val="20"/>
              </w:rPr>
            </w:pPr>
            <w:r w:rsidRPr="007F7AA4">
              <w:rPr>
                <w:rFonts w:eastAsiaTheme="majorEastAsia" w:cs="Times New Roman"/>
                <w:sz w:val="20"/>
              </w:rPr>
              <w:t>[0xB821] 02:31:32.008679 NR5G RRC OTA Packet DL_DCCH / RRC Release 1</w:t>
            </w:r>
          </w:p>
          <w:p w14:paraId="4342AC61" w14:textId="77777777" w:rsidR="00546B5C" w:rsidRPr="007F7AA4" w:rsidRDefault="00546B5C" w:rsidP="00546B5C">
            <w:pPr>
              <w:rPr>
                <w:rFonts w:eastAsiaTheme="majorEastAsia" w:cs="Times New Roman"/>
                <w:sz w:val="20"/>
              </w:rPr>
            </w:pPr>
            <w:r w:rsidRPr="007F7AA4">
              <w:rPr>
                <w:rFonts w:eastAsiaTheme="majorEastAsia" w:cs="Times New Roman"/>
                <w:sz w:val="20"/>
              </w:rPr>
              <w:t>[0xB0E2] 02:31:33.050453 LTE NAS ESM Plain OTA Incoming MessageActivate dedicated EPS bearer context request Msg 1</w:t>
            </w:r>
          </w:p>
          <w:p w14:paraId="6FDBD7BB" w14:textId="77777777" w:rsidR="00546B5C" w:rsidRPr="007F7AA4" w:rsidRDefault="00546B5C" w:rsidP="00546B5C">
            <w:pPr>
              <w:rPr>
                <w:rFonts w:eastAsiaTheme="majorEastAsia" w:cs="Times New Roman"/>
                <w:sz w:val="20"/>
              </w:rPr>
            </w:pPr>
            <w:r w:rsidRPr="007F7AA4">
              <w:rPr>
                <w:rFonts w:eastAsiaTheme="majorEastAsia" w:cs="Times New Roman"/>
                <w:sz w:val="20"/>
              </w:rPr>
              <w:t>[0xB0E3] 02:31:33.057099 LTE NAS ESM Plain OTA Outgoing MessageActivate dedicated EPS bearer context accept Msg 1</w:t>
            </w:r>
          </w:p>
          <w:p w14:paraId="5FF0209C" w14:textId="77777777" w:rsidR="00546B5C" w:rsidRPr="007F7AA4" w:rsidRDefault="00546B5C" w:rsidP="00546B5C">
            <w:pPr>
              <w:rPr>
                <w:rFonts w:eastAsiaTheme="majorEastAsia" w:cs="Times New Roman"/>
                <w:sz w:val="20"/>
              </w:rPr>
            </w:pPr>
            <w:r w:rsidRPr="007F7AA4">
              <w:rPr>
                <w:rFonts w:eastAsiaTheme="majorEastAsia" w:cs="Times New Roman"/>
                <w:sz w:val="20"/>
              </w:rPr>
              <w:t>[0x156E] 02:31:33.376742 IMS SIP Message Length: 487 1</w:t>
            </w:r>
          </w:p>
          <w:p w14:paraId="1A1FEE4B" w14:textId="77777777" w:rsidR="00546B5C" w:rsidRPr="007F7AA4" w:rsidRDefault="00546B5C" w:rsidP="00546B5C">
            <w:pPr>
              <w:rPr>
                <w:rFonts w:eastAsiaTheme="majorEastAsia" w:cs="Times New Roman"/>
                <w:sz w:val="20"/>
              </w:rPr>
            </w:pPr>
            <w:r w:rsidRPr="007F7AA4">
              <w:rPr>
                <w:rFonts w:eastAsiaTheme="majorEastAsia" w:cs="Times New Roman"/>
                <w:sz w:val="20"/>
              </w:rPr>
              <w:t>[0x156E] 02:31:38.456084 IMS SIP Message Length: 1268 1</w:t>
            </w:r>
          </w:p>
          <w:p w14:paraId="5605831E" w14:textId="77777777" w:rsidR="00546B5C" w:rsidRPr="007F7AA4" w:rsidRDefault="00546B5C" w:rsidP="00546B5C">
            <w:pPr>
              <w:rPr>
                <w:rFonts w:eastAsiaTheme="majorEastAsia" w:cs="Times New Roman"/>
                <w:sz w:val="20"/>
              </w:rPr>
            </w:pPr>
            <w:r w:rsidRPr="007F7AA4">
              <w:rPr>
                <w:rFonts w:eastAsiaTheme="majorEastAsia" w:cs="Times New Roman"/>
                <w:sz w:val="20"/>
              </w:rPr>
              <w:lastRenderedPageBreak/>
              <w:t>SIP/2.0 580 Precondition Failure</w:t>
            </w:r>
          </w:p>
          <w:p w14:paraId="2C8407DE" w14:textId="77777777" w:rsidR="00546B5C" w:rsidRPr="007F7AA4" w:rsidRDefault="00546B5C" w:rsidP="00546B5C">
            <w:pPr>
              <w:rPr>
                <w:rFonts w:eastAsiaTheme="majorEastAsia" w:cs="Times New Roman"/>
                <w:sz w:val="20"/>
              </w:rPr>
            </w:pPr>
            <w:r w:rsidRPr="007F7AA4">
              <w:rPr>
                <w:rFonts w:eastAsiaTheme="majorEastAsia" w:cs="Times New Roman"/>
                <w:sz w:val="20"/>
              </w:rPr>
              <w:t>[0xB0E2] 02:31:38.479178 LTE NAS ESM Plain OTA Incoming MessageDeactivate EPS bearer context request Msg 1</w:t>
            </w:r>
          </w:p>
          <w:p w14:paraId="602E8DB0" w14:textId="77777777" w:rsidR="00546B5C" w:rsidRPr="007F7AA4" w:rsidRDefault="00546B5C" w:rsidP="00546B5C">
            <w:pPr>
              <w:rPr>
                <w:rFonts w:eastAsiaTheme="majorEastAsia" w:cs="Times New Roman"/>
                <w:sz w:val="20"/>
              </w:rPr>
            </w:pPr>
            <w:r w:rsidRPr="007F7AA4">
              <w:rPr>
                <w:rFonts w:eastAsiaTheme="majorEastAsia" w:cs="Times New Roman"/>
                <w:sz w:val="20"/>
              </w:rPr>
              <w:t>[0xB0E3] 02:31:38.479422 LTE NAS ESM Plain OTA Outgoing MessageDeactivate EPS bearer context accept Msg 1</w:t>
            </w:r>
          </w:p>
          <w:p w14:paraId="74FE820F" w14:textId="77777777" w:rsidR="00546B5C" w:rsidRPr="007F7AA4" w:rsidRDefault="00546B5C" w:rsidP="00546B5C">
            <w:pPr>
              <w:rPr>
                <w:rFonts w:eastAsiaTheme="majorEastAsia" w:cs="Times New Roman"/>
                <w:sz w:val="20"/>
              </w:rPr>
            </w:pPr>
          </w:p>
          <w:p w14:paraId="62D07395" w14:textId="77777777" w:rsidR="00546B5C" w:rsidRPr="007F7AA4" w:rsidRDefault="00546B5C" w:rsidP="00546B5C">
            <w:pPr>
              <w:rPr>
                <w:rFonts w:eastAsiaTheme="majorEastAsia" w:cs="Times New Roman"/>
                <w:sz w:val="20"/>
              </w:rPr>
            </w:pPr>
            <w:r w:rsidRPr="007F7AA4">
              <w:rPr>
                <w:rFonts w:eastAsiaTheme="majorEastAsia" w:cs="Times New Roman"/>
                <w:sz w:val="20"/>
              </w:rPr>
              <w:t>// MT</w:t>
            </w:r>
          </w:p>
          <w:p w14:paraId="71EEF7F6" w14:textId="77777777" w:rsidR="00546B5C" w:rsidRPr="007F7AA4" w:rsidRDefault="00546B5C" w:rsidP="00546B5C">
            <w:pPr>
              <w:rPr>
                <w:rFonts w:eastAsiaTheme="majorEastAsia" w:cs="Times New Roman"/>
                <w:sz w:val="20"/>
              </w:rPr>
            </w:pPr>
            <w:r w:rsidRPr="007F7AA4">
              <w:rPr>
                <w:rFonts w:eastAsiaTheme="majorEastAsia" w:cs="Times New Roman"/>
                <w:sz w:val="20"/>
              </w:rPr>
              <w:t>[0x156E]                 02:31:34.770118          IMS SIP Message          Length: 2130         2</w:t>
            </w:r>
          </w:p>
          <w:p w14:paraId="77AB9A97" w14:textId="77777777" w:rsidR="00546B5C" w:rsidRPr="007F7AA4" w:rsidRDefault="00546B5C" w:rsidP="00546B5C">
            <w:pPr>
              <w:rPr>
                <w:rFonts w:eastAsiaTheme="majorEastAsia" w:cs="Times New Roman"/>
                <w:sz w:val="20"/>
              </w:rPr>
            </w:pPr>
            <w:r w:rsidRPr="007F7AA4">
              <w:rPr>
                <w:rFonts w:eastAsiaTheme="majorEastAsia" w:cs="Times New Roman"/>
                <w:sz w:val="20"/>
                <w:highlight w:val="yellow"/>
              </w:rPr>
              <w:t>INVITE sip:[240e:57c:30a0:384:5105:dad:7918:d24c]:40018 SIP/2.0</w:t>
            </w:r>
          </w:p>
          <w:p w14:paraId="0D56875F" w14:textId="77777777" w:rsidR="00546B5C" w:rsidRPr="007F7AA4" w:rsidRDefault="00546B5C" w:rsidP="00546B5C">
            <w:pPr>
              <w:rPr>
                <w:rFonts w:eastAsiaTheme="majorEastAsia" w:cs="Times New Roman"/>
                <w:b/>
                <w:sz w:val="20"/>
              </w:rPr>
            </w:pPr>
            <w:r w:rsidRPr="007F7AA4">
              <w:rPr>
                <w:rFonts w:eastAsiaTheme="majorEastAsia" w:cs="Times New Roman"/>
                <w:b/>
                <w:sz w:val="20"/>
              </w:rPr>
              <w:t xml:space="preserve">// </w:t>
            </w:r>
            <w:r w:rsidRPr="007F7AA4">
              <w:rPr>
                <w:rFonts w:eastAsiaTheme="majorEastAsia" w:cs="Times New Roman"/>
                <w:b/>
                <w:sz w:val="20"/>
              </w:rPr>
              <w:t>网络激活专有承载，</w:t>
            </w:r>
            <w:r w:rsidRPr="007F7AA4">
              <w:rPr>
                <w:rFonts w:eastAsiaTheme="majorEastAsia" w:cs="Times New Roman"/>
                <w:b/>
                <w:sz w:val="20"/>
              </w:rPr>
              <w:t>QCI=1</w:t>
            </w:r>
            <w:r w:rsidRPr="007F7AA4">
              <w:rPr>
                <w:rFonts w:eastAsiaTheme="majorEastAsia" w:cs="Times New Roman"/>
                <w:b/>
                <w:sz w:val="20"/>
              </w:rPr>
              <w:t>，</w:t>
            </w:r>
            <w:r w:rsidRPr="007F7AA4">
              <w:rPr>
                <w:rFonts w:eastAsiaTheme="majorEastAsia" w:cs="Times New Roman"/>
                <w:b/>
                <w:sz w:val="20"/>
              </w:rPr>
              <w:t>drb</w:t>
            </w:r>
            <w:r w:rsidRPr="007F7AA4">
              <w:rPr>
                <w:rFonts w:eastAsiaTheme="majorEastAsia" w:cs="Times New Roman"/>
                <w:b/>
                <w:sz w:val="20"/>
              </w:rPr>
              <w:t>为</w:t>
            </w:r>
            <w:r w:rsidRPr="007F7AA4">
              <w:rPr>
                <w:rFonts w:eastAsiaTheme="majorEastAsia" w:cs="Times New Roman"/>
                <w:b/>
                <w:sz w:val="20"/>
              </w:rPr>
              <w:t>3</w:t>
            </w:r>
          </w:p>
          <w:p w14:paraId="4B940C5F" w14:textId="77777777" w:rsidR="00546B5C" w:rsidRPr="007F7AA4" w:rsidRDefault="00546B5C" w:rsidP="00546B5C">
            <w:pPr>
              <w:rPr>
                <w:rFonts w:eastAsiaTheme="majorEastAsia" w:cs="Times New Roman"/>
                <w:sz w:val="20"/>
              </w:rPr>
            </w:pPr>
            <w:r w:rsidRPr="007F7AA4">
              <w:rPr>
                <w:rFonts w:eastAsiaTheme="majorEastAsia" w:cs="Times New Roman"/>
                <w:sz w:val="20"/>
              </w:rPr>
              <w:t>[0xB0C0/026/009/000]     02:31:34.913877   DL_DCCH / RRCConnectionReconfigurationRadio Bearer ID: 1, Freq: 1850, SFN: 691   2</w:t>
            </w:r>
          </w:p>
          <w:p w14:paraId="09AB6F95" w14:textId="77777777" w:rsidR="00546B5C" w:rsidRPr="007F7AA4" w:rsidRDefault="00546B5C" w:rsidP="00546B5C">
            <w:pPr>
              <w:rPr>
                <w:rFonts w:eastAsiaTheme="majorEastAsia" w:cs="Times New Roman"/>
                <w:sz w:val="20"/>
              </w:rPr>
            </w:pPr>
            <w:r w:rsidRPr="007F7AA4">
              <w:rPr>
                <w:rFonts w:eastAsiaTheme="majorEastAsia" w:cs="Times New Roman"/>
                <w:sz w:val="20"/>
              </w:rPr>
              <w:t xml:space="preserve">              radioResourceConfigDedicated </w:t>
            </w:r>
          </w:p>
          <w:p w14:paraId="10E45D28" w14:textId="77777777" w:rsidR="00546B5C" w:rsidRPr="007F7AA4" w:rsidRDefault="00546B5C" w:rsidP="00546B5C">
            <w:pPr>
              <w:rPr>
                <w:rFonts w:eastAsiaTheme="majorEastAsia" w:cs="Times New Roman"/>
                <w:sz w:val="20"/>
              </w:rPr>
            </w:pPr>
            <w:r w:rsidRPr="007F7AA4">
              <w:rPr>
                <w:rFonts w:eastAsiaTheme="majorEastAsia" w:cs="Times New Roman"/>
                <w:sz w:val="20"/>
              </w:rPr>
              <w:t xml:space="preserve">              {</w:t>
            </w:r>
          </w:p>
          <w:p w14:paraId="23D67996" w14:textId="77777777" w:rsidR="00546B5C" w:rsidRPr="007F7AA4" w:rsidRDefault="00546B5C" w:rsidP="00546B5C">
            <w:pPr>
              <w:rPr>
                <w:rFonts w:eastAsiaTheme="majorEastAsia" w:cs="Times New Roman"/>
                <w:sz w:val="20"/>
              </w:rPr>
            </w:pPr>
            <w:r w:rsidRPr="007F7AA4">
              <w:rPr>
                <w:rFonts w:eastAsiaTheme="majorEastAsia" w:cs="Times New Roman"/>
                <w:sz w:val="20"/>
              </w:rPr>
              <w:t xml:space="preserve">                drb-ToAddModList </w:t>
            </w:r>
          </w:p>
          <w:p w14:paraId="76032FDA" w14:textId="77777777" w:rsidR="00546B5C" w:rsidRPr="007F7AA4" w:rsidRDefault="00546B5C" w:rsidP="00546B5C">
            <w:pPr>
              <w:rPr>
                <w:rFonts w:eastAsiaTheme="majorEastAsia" w:cs="Times New Roman"/>
                <w:sz w:val="20"/>
              </w:rPr>
            </w:pPr>
            <w:r w:rsidRPr="007F7AA4">
              <w:rPr>
                <w:rFonts w:eastAsiaTheme="majorEastAsia" w:cs="Times New Roman"/>
                <w:sz w:val="20"/>
              </w:rPr>
              <w:t xml:space="preserve">                {</w:t>
            </w:r>
          </w:p>
          <w:p w14:paraId="734FBF85" w14:textId="77777777" w:rsidR="00546B5C" w:rsidRPr="007F7AA4" w:rsidRDefault="00546B5C" w:rsidP="00546B5C">
            <w:pPr>
              <w:rPr>
                <w:rFonts w:eastAsiaTheme="majorEastAsia" w:cs="Times New Roman"/>
                <w:sz w:val="20"/>
              </w:rPr>
            </w:pPr>
            <w:r w:rsidRPr="007F7AA4">
              <w:rPr>
                <w:rFonts w:eastAsiaTheme="majorEastAsia" w:cs="Times New Roman"/>
                <w:sz w:val="20"/>
              </w:rPr>
              <w:t xml:space="preserve">                  {</w:t>
            </w:r>
          </w:p>
          <w:p w14:paraId="55733EEF" w14:textId="77777777" w:rsidR="00546B5C" w:rsidRPr="007F7AA4" w:rsidRDefault="00546B5C" w:rsidP="00546B5C">
            <w:pPr>
              <w:rPr>
                <w:rFonts w:eastAsiaTheme="majorEastAsia" w:cs="Times New Roman"/>
                <w:sz w:val="20"/>
                <w:highlight w:val="yellow"/>
              </w:rPr>
            </w:pPr>
            <w:r w:rsidRPr="007F7AA4">
              <w:rPr>
                <w:rFonts w:eastAsiaTheme="majorEastAsia" w:cs="Times New Roman"/>
                <w:sz w:val="20"/>
              </w:rPr>
              <w:t xml:space="preserve">                    </w:t>
            </w:r>
            <w:r w:rsidRPr="007F7AA4">
              <w:rPr>
                <w:rFonts w:eastAsiaTheme="majorEastAsia" w:cs="Times New Roman"/>
                <w:sz w:val="20"/>
                <w:highlight w:val="yellow"/>
              </w:rPr>
              <w:t>eps-BearerIdentity 7,</w:t>
            </w:r>
          </w:p>
          <w:p w14:paraId="41424D23" w14:textId="77777777" w:rsidR="00546B5C" w:rsidRPr="007F7AA4" w:rsidRDefault="00546B5C" w:rsidP="00546B5C">
            <w:pPr>
              <w:rPr>
                <w:rFonts w:eastAsiaTheme="majorEastAsia" w:cs="Times New Roman"/>
                <w:sz w:val="20"/>
              </w:rPr>
            </w:pPr>
            <w:r w:rsidRPr="007F7AA4">
              <w:rPr>
                <w:rFonts w:eastAsiaTheme="majorEastAsia" w:cs="Times New Roman"/>
                <w:sz w:val="20"/>
                <w:highlight w:val="yellow"/>
              </w:rPr>
              <w:t xml:space="preserve">                    drb-Identity 3,</w:t>
            </w:r>
          </w:p>
          <w:p w14:paraId="27960A4A" w14:textId="77777777" w:rsidR="00546B5C" w:rsidRPr="007F7AA4" w:rsidRDefault="00546B5C" w:rsidP="00546B5C">
            <w:pPr>
              <w:rPr>
                <w:rFonts w:eastAsiaTheme="majorEastAsia" w:cs="Times New Roman"/>
                <w:sz w:val="20"/>
              </w:rPr>
            </w:pPr>
            <w:r w:rsidRPr="007F7AA4">
              <w:rPr>
                <w:rFonts w:eastAsiaTheme="majorEastAsia" w:cs="Times New Roman"/>
                <w:sz w:val="20"/>
              </w:rPr>
              <w:t>[0xB0E2]      02:31:34.918807    LTE NAS ESM Plain OTA Incoming MessageActivate dedicated EPS bearer context request Msg    2</w:t>
            </w:r>
          </w:p>
          <w:p w14:paraId="421572CD" w14:textId="77777777" w:rsidR="00546B5C" w:rsidRPr="007F7AA4" w:rsidRDefault="00546B5C" w:rsidP="00546B5C">
            <w:pPr>
              <w:rPr>
                <w:rFonts w:eastAsiaTheme="majorEastAsia" w:cs="Times New Roman"/>
                <w:sz w:val="20"/>
              </w:rPr>
            </w:pPr>
            <w:r w:rsidRPr="007F7AA4">
              <w:rPr>
                <w:rFonts w:eastAsiaTheme="majorEastAsia" w:cs="Times New Roman"/>
                <w:sz w:val="20"/>
              </w:rPr>
              <w:t>[0xB0E3]      02:31:34.921754    LTE NAS ESM Plain OTA Outgoing MessageActivate dedicated EPS bearer context accept Msg     2</w:t>
            </w:r>
          </w:p>
          <w:p w14:paraId="4BE20BF9" w14:textId="77777777" w:rsidR="00546B5C" w:rsidRPr="007F7AA4" w:rsidRDefault="00546B5C" w:rsidP="00546B5C">
            <w:pPr>
              <w:rPr>
                <w:rFonts w:eastAsiaTheme="majorEastAsia" w:cs="Times New Roman"/>
                <w:sz w:val="20"/>
              </w:rPr>
            </w:pPr>
          </w:p>
          <w:p w14:paraId="39F21FB5" w14:textId="77777777" w:rsidR="00546B5C" w:rsidRPr="007F7AA4" w:rsidRDefault="00546B5C" w:rsidP="00546B5C">
            <w:pPr>
              <w:rPr>
                <w:rFonts w:eastAsiaTheme="majorEastAsia" w:cs="Times New Roman"/>
                <w:b/>
                <w:sz w:val="20"/>
              </w:rPr>
            </w:pPr>
            <w:r w:rsidRPr="007F7AA4">
              <w:rPr>
                <w:rFonts w:eastAsiaTheme="majorEastAsia" w:cs="Times New Roman"/>
                <w:b/>
                <w:sz w:val="20"/>
              </w:rPr>
              <w:t xml:space="preserve">// </w:t>
            </w:r>
            <w:r w:rsidRPr="007F7AA4">
              <w:rPr>
                <w:rFonts w:eastAsiaTheme="majorEastAsia" w:cs="Times New Roman"/>
                <w:b/>
                <w:sz w:val="20"/>
              </w:rPr>
              <w:t>网络删除了</w:t>
            </w:r>
            <w:r w:rsidRPr="007F7AA4">
              <w:rPr>
                <w:rFonts w:eastAsiaTheme="majorEastAsia" w:cs="Times New Roman"/>
                <w:b/>
                <w:sz w:val="20"/>
              </w:rPr>
              <w:t>drb id</w:t>
            </w:r>
            <w:r w:rsidRPr="007F7AA4">
              <w:rPr>
                <w:rFonts w:eastAsiaTheme="majorEastAsia" w:cs="Times New Roman"/>
                <w:b/>
                <w:sz w:val="20"/>
              </w:rPr>
              <w:t>为</w:t>
            </w:r>
            <w:r w:rsidRPr="007F7AA4">
              <w:rPr>
                <w:rFonts w:eastAsiaTheme="majorEastAsia" w:cs="Times New Roman"/>
                <w:b/>
                <w:sz w:val="20"/>
              </w:rPr>
              <w:t>3</w:t>
            </w:r>
            <w:r w:rsidRPr="007F7AA4">
              <w:rPr>
                <w:rFonts w:eastAsiaTheme="majorEastAsia" w:cs="Times New Roman"/>
                <w:b/>
                <w:sz w:val="20"/>
              </w:rPr>
              <w:t>的承载导致</w:t>
            </w:r>
            <w:r w:rsidRPr="007F7AA4">
              <w:rPr>
                <w:rFonts w:eastAsiaTheme="majorEastAsia" w:cs="Times New Roman"/>
                <w:b/>
                <w:sz w:val="20"/>
              </w:rPr>
              <w:t>MT</w:t>
            </w:r>
            <w:r w:rsidRPr="007F7AA4">
              <w:rPr>
                <w:rFonts w:eastAsiaTheme="majorEastAsia" w:cs="Times New Roman"/>
                <w:b/>
                <w:sz w:val="20"/>
              </w:rPr>
              <w:t>端没有承载用于呼叫</w:t>
            </w:r>
          </w:p>
          <w:p w14:paraId="18B72AD6" w14:textId="77777777" w:rsidR="00546B5C" w:rsidRPr="007F7AA4" w:rsidRDefault="00546B5C" w:rsidP="00546B5C">
            <w:pPr>
              <w:rPr>
                <w:rFonts w:eastAsiaTheme="majorEastAsia" w:cs="Times New Roman"/>
                <w:sz w:val="20"/>
              </w:rPr>
            </w:pPr>
            <w:r w:rsidRPr="007F7AA4">
              <w:rPr>
                <w:rFonts w:eastAsiaTheme="majorEastAsia" w:cs="Times New Roman"/>
                <w:sz w:val="20"/>
              </w:rPr>
              <w:t>[0xB0C0/026/009/000]  02:31:35.124639    DL_DCCH / RRCConnectionReconfigurationRadio Bearer ID: 1, Freq: 1850, SFN: 712    2</w:t>
            </w:r>
          </w:p>
          <w:p w14:paraId="45F3238A" w14:textId="77777777" w:rsidR="00546B5C" w:rsidRPr="007F7AA4" w:rsidRDefault="00546B5C" w:rsidP="00546B5C">
            <w:pPr>
              <w:rPr>
                <w:rFonts w:eastAsiaTheme="majorEastAsia" w:cs="Times New Roman"/>
                <w:sz w:val="20"/>
                <w:highlight w:val="yellow"/>
              </w:rPr>
            </w:pPr>
            <w:r w:rsidRPr="007F7AA4">
              <w:rPr>
                <w:rFonts w:eastAsiaTheme="majorEastAsia" w:cs="Times New Roman"/>
                <w:sz w:val="20"/>
              </w:rPr>
              <w:t xml:space="preserve">              </w:t>
            </w:r>
            <w:r w:rsidRPr="007F7AA4">
              <w:rPr>
                <w:rFonts w:eastAsiaTheme="majorEastAsia" w:cs="Times New Roman"/>
                <w:sz w:val="20"/>
                <w:highlight w:val="yellow"/>
              </w:rPr>
              <w:t xml:space="preserve">radioResourceConfigDedicated </w:t>
            </w:r>
          </w:p>
          <w:p w14:paraId="1BA75022" w14:textId="77777777" w:rsidR="00546B5C" w:rsidRPr="007F7AA4" w:rsidRDefault="00546B5C" w:rsidP="00546B5C">
            <w:pPr>
              <w:rPr>
                <w:rFonts w:eastAsiaTheme="majorEastAsia" w:cs="Times New Roman"/>
                <w:sz w:val="20"/>
                <w:highlight w:val="yellow"/>
              </w:rPr>
            </w:pPr>
            <w:r w:rsidRPr="007F7AA4">
              <w:rPr>
                <w:rFonts w:eastAsiaTheme="majorEastAsia" w:cs="Times New Roman"/>
                <w:sz w:val="20"/>
                <w:highlight w:val="yellow"/>
              </w:rPr>
              <w:t xml:space="preserve">              {</w:t>
            </w:r>
          </w:p>
          <w:p w14:paraId="7CB9EA83" w14:textId="77777777" w:rsidR="00546B5C" w:rsidRPr="007F7AA4" w:rsidRDefault="00546B5C" w:rsidP="00546B5C">
            <w:pPr>
              <w:rPr>
                <w:rFonts w:eastAsiaTheme="majorEastAsia" w:cs="Times New Roman"/>
                <w:sz w:val="20"/>
                <w:highlight w:val="yellow"/>
              </w:rPr>
            </w:pPr>
            <w:r w:rsidRPr="007F7AA4">
              <w:rPr>
                <w:rFonts w:eastAsiaTheme="majorEastAsia" w:cs="Times New Roman"/>
                <w:sz w:val="20"/>
                <w:highlight w:val="yellow"/>
              </w:rPr>
              <w:t xml:space="preserve">                drb-ToReleaseList </w:t>
            </w:r>
          </w:p>
          <w:p w14:paraId="03668C58" w14:textId="77777777" w:rsidR="00546B5C" w:rsidRPr="007F7AA4" w:rsidRDefault="00546B5C" w:rsidP="00546B5C">
            <w:pPr>
              <w:rPr>
                <w:rFonts w:eastAsiaTheme="majorEastAsia" w:cs="Times New Roman"/>
                <w:sz w:val="20"/>
                <w:highlight w:val="yellow"/>
              </w:rPr>
            </w:pPr>
            <w:r w:rsidRPr="007F7AA4">
              <w:rPr>
                <w:rFonts w:eastAsiaTheme="majorEastAsia" w:cs="Times New Roman"/>
                <w:sz w:val="20"/>
                <w:highlight w:val="yellow"/>
              </w:rPr>
              <w:t xml:space="preserve">                {</w:t>
            </w:r>
          </w:p>
          <w:p w14:paraId="1022BD0D" w14:textId="77777777" w:rsidR="00546B5C" w:rsidRPr="007F7AA4" w:rsidRDefault="00546B5C" w:rsidP="00546B5C">
            <w:pPr>
              <w:rPr>
                <w:rFonts w:eastAsiaTheme="majorEastAsia" w:cs="Times New Roman"/>
                <w:sz w:val="20"/>
                <w:highlight w:val="yellow"/>
              </w:rPr>
            </w:pPr>
            <w:r w:rsidRPr="007F7AA4">
              <w:rPr>
                <w:rFonts w:eastAsiaTheme="majorEastAsia" w:cs="Times New Roman"/>
                <w:sz w:val="20"/>
                <w:highlight w:val="yellow"/>
              </w:rPr>
              <w:t xml:space="preserve">                  3</w:t>
            </w:r>
          </w:p>
          <w:p w14:paraId="1FBB4E3A" w14:textId="77777777" w:rsidR="00546B5C" w:rsidRPr="007F7AA4" w:rsidRDefault="00546B5C" w:rsidP="00546B5C">
            <w:pPr>
              <w:rPr>
                <w:rFonts w:eastAsiaTheme="majorEastAsia" w:cs="Times New Roman"/>
                <w:sz w:val="20"/>
              </w:rPr>
            </w:pPr>
            <w:r w:rsidRPr="007F7AA4">
              <w:rPr>
                <w:rFonts w:eastAsiaTheme="majorEastAsia" w:cs="Times New Roman"/>
                <w:sz w:val="20"/>
                <w:highlight w:val="yellow"/>
              </w:rPr>
              <w:t xml:space="preserve">                },</w:t>
            </w:r>
          </w:p>
          <w:p w14:paraId="6FB4CAE1" w14:textId="77777777" w:rsidR="00546B5C" w:rsidRPr="007F7AA4" w:rsidRDefault="00546B5C" w:rsidP="00546B5C">
            <w:pPr>
              <w:rPr>
                <w:rFonts w:eastAsiaTheme="majorEastAsia" w:cs="Times New Roman"/>
                <w:b/>
                <w:sz w:val="20"/>
              </w:rPr>
            </w:pPr>
            <w:r w:rsidRPr="007F7AA4">
              <w:rPr>
                <w:rFonts w:eastAsiaTheme="majorEastAsia" w:cs="Times New Roman"/>
                <w:b/>
                <w:sz w:val="20"/>
              </w:rPr>
              <w:t>// MT</w:t>
            </w:r>
            <w:r w:rsidRPr="007F7AA4">
              <w:rPr>
                <w:rFonts w:eastAsiaTheme="majorEastAsia" w:cs="Times New Roman"/>
                <w:b/>
                <w:sz w:val="20"/>
              </w:rPr>
              <w:t>端发送</w:t>
            </w:r>
            <w:r w:rsidRPr="007F7AA4">
              <w:rPr>
                <w:rFonts w:eastAsiaTheme="majorEastAsia" w:cs="Times New Roman"/>
                <w:b/>
                <w:sz w:val="20"/>
              </w:rPr>
              <w:t>580</w:t>
            </w:r>
            <w:r w:rsidRPr="007F7AA4">
              <w:rPr>
                <w:rFonts w:eastAsiaTheme="majorEastAsia" w:cs="Times New Roman"/>
                <w:b/>
                <w:sz w:val="20"/>
              </w:rPr>
              <w:t>资源预留失败响应消息，中止了此次呼叫</w:t>
            </w:r>
          </w:p>
          <w:p w14:paraId="05D80258" w14:textId="77777777" w:rsidR="00546B5C" w:rsidRPr="007F7AA4" w:rsidRDefault="00546B5C" w:rsidP="00546B5C">
            <w:pPr>
              <w:rPr>
                <w:rFonts w:eastAsiaTheme="majorEastAsia" w:cs="Times New Roman"/>
                <w:sz w:val="20"/>
              </w:rPr>
            </w:pPr>
            <w:r w:rsidRPr="007F7AA4">
              <w:rPr>
                <w:rFonts w:eastAsiaTheme="majorEastAsia" w:cs="Times New Roman"/>
                <w:sz w:val="20"/>
              </w:rPr>
              <w:t>[0x156E]                 02:31:38.131112          IMS SIP Message          Length: 1193   2</w:t>
            </w:r>
          </w:p>
          <w:p w14:paraId="4ADE8CF6" w14:textId="77777777" w:rsidR="00546B5C" w:rsidRPr="007F7AA4" w:rsidRDefault="00546B5C" w:rsidP="00546B5C">
            <w:pPr>
              <w:rPr>
                <w:rFonts w:eastAsiaTheme="majorEastAsia" w:cs="Times New Roman"/>
                <w:sz w:val="20"/>
              </w:rPr>
            </w:pPr>
            <w:r w:rsidRPr="007F7AA4">
              <w:rPr>
                <w:rFonts w:eastAsiaTheme="majorEastAsia" w:cs="Times New Roman"/>
                <w:sz w:val="20"/>
              </w:rPr>
              <w:t>Direction = UE_TO_NETWORK</w:t>
            </w:r>
          </w:p>
          <w:p w14:paraId="32E511E5" w14:textId="56D28C89" w:rsidR="00546B5C" w:rsidRPr="007F7AA4" w:rsidRDefault="00546B5C" w:rsidP="00546B5C">
            <w:pPr>
              <w:rPr>
                <w:rFonts w:eastAsiaTheme="majorEastAsia" w:cs="Times New Roman"/>
                <w:b/>
                <w:sz w:val="20"/>
              </w:rPr>
            </w:pPr>
            <w:r w:rsidRPr="007F7AA4">
              <w:rPr>
                <w:rFonts w:eastAsiaTheme="majorEastAsia" w:cs="Times New Roman"/>
                <w:b/>
                <w:sz w:val="20"/>
              </w:rPr>
              <w:t>SIP/2.0 580 Precondition Failure</w:t>
            </w:r>
          </w:p>
        </w:tc>
      </w:tr>
    </w:tbl>
    <w:p w14:paraId="0FB85E99" w14:textId="77777777" w:rsidR="008949F0" w:rsidRPr="007F7AA4" w:rsidRDefault="00D134FD" w:rsidP="00D134FD">
      <w:pPr>
        <w:pStyle w:val="2"/>
        <w:spacing w:before="156" w:after="156"/>
        <w:rPr>
          <w:rFonts w:cs="Times New Roman"/>
        </w:rPr>
      </w:pPr>
      <w:bookmarkStart w:id="51" w:name="_Toc87714633"/>
      <w:r w:rsidRPr="007F7AA4">
        <w:rPr>
          <w:rFonts w:cs="Times New Roman"/>
        </w:rPr>
        <w:lastRenderedPageBreak/>
        <w:t>VoLTE</w:t>
      </w:r>
      <w:r w:rsidRPr="007F7AA4">
        <w:rPr>
          <w:rFonts w:cs="Times New Roman"/>
        </w:rPr>
        <w:t>视频通话相关问题</w:t>
      </w:r>
      <w:bookmarkEnd w:id="51"/>
    </w:p>
    <w:p w14:paraId="2F11DE96" w14:textId="77777777" w:rsidR="00D134FD" w:rsidRPr="007F7AA4" w:rsidRDefault="00D134FD" w:rsidP="00D134FD">
      <w:pPr>
        <w:pStyle w:val="3"/>
        <w:spacing w:before="156" w:after="156"/>
        <w:rPr>
          <w:rFonts w:eastAsiaTheme="majorEastAsia" w:cs="Times New Roman"/>
        </w:rPr>
      </w:pPr>
      <w:bookmarkStart w:id="52" w:name="_Toc87714634"/>
      <w:r w:rsidRPr="007F7AA4">
        <w:rPr>
          <w:rFonts w:eastAsiaTheme="majorEastAsia" w:cs="Times New Roman"/>
        </w:rPr>
        <w:t>VoLTE</w:t>
      </w:r>
      <w:r w:rsidRPr="007F7AA4">
        <w:rPr>
          <w:rFonts w:eastAsiaTheme="majorEastAsia" w:cs="Times New Roman"/>
        </w:rPr>
        <w:t>视频通话过程中出现的窗口尺寸变化</w:t>
      </w:r>
      <w:bookmarkEnd w:id="52"/>
    </w:p>
    <w:p w14:paraId="2EF62696" w14:textId="144DCB79" w:rsidR="00036E63" w:rsidRPr="007F7AA4" w:rsidRDefault="00036E63" w:rsidP="00717B81">
      <w:pPr>
        <w:rPr>
          <w:rFonts w:eastAsiaTheme="majorEastAsia" w:cs="Times New Roman"/>
        </w:rPr>
      </w:pPr>
      <w:r w:rsidRPr="007F7AA4">
        <w:rPr>
          <w:rFonts w:eastAsiaTheme="majorEastAsia" w:cs="Times New Roman"/>
        </w:rPr>
        <w:t>窗口尺寸变换一般为</w:t>
      </w:r>
      <w:r w:rsidRPr="007F7AA4">
        <w:rPr>
          <w:rFonts w:eastAsiaTheme="majorEastAsia" w:cs="Times New Roman"/>
          <w:color w:val="FF0000"/>
        </w:rPr>
        <w:t>网络根据当前的</w:t>
      </w:r>
      <w:r w:rsidR="00035D04" w:rsidRPr="007F7AA4">
        <w:rPr>
          <w:rFonts w:eastAsiaTheme="majorEastAsia" w:cs="Times New Roman"/>
          <w:color w:val="FF0000"/>
        </w:rPr>
        <w:t>上行</w:t>
      </w:r>
      <w:r w:rsidRPr="007F7AA4">
        <w:rPr>
          <w:rFonts w:eastAsiaTheme="majorEastAsia" w:cs="Times New Roman"/>
          <w:color w:val="FF0000"/>
        </w:rPr>
        <w:t>速率进行尺寸调整</w:t>
      </w:r>
      <w:r w:rsidRPr="007F7AA4">
        <w:rPr>
          <w:rFonts w:eastAsiaTheme="majorEastAsia" w:cs="Times New Roman"/>
        </w:rPr>
        <w:t>以保证在当前网络环境下能够顺利进行视频通话。</w:t>
      </w:r>
      <w:r w:rsidR="000E6985" w:rsidRPr="007F7AA4">
        <w:rPr>
          <w:rFonts w:eastAsiaTheme="majorEastAsia" w:cs="Times New Roman"/>
        </w:rPr>
        <w:t>此类问题对</w:t>
      </w:r>
      <w:r w:rsidR="000E6985" w:rsidRPr="007F7AA4">
        <w:rPr>
          <w:rFonts w:eastAsiaTheme="majorEastAsia" w:cs="Times New Roman"/>
        </w:rPr>
        <w:t>Modem</w:t>
      </w:r>
      <w:r w:rsidR="000E6985" w:rsidRPr="007F7AA4">
        <w:rPr>
          <w:rFonts w:eastAsiaTheme="majorEastAsia" w:cs="Times New Roman"/>
        </w:rPr>
        <w:t>透明，需要</w:t>
      </w:r>
      <w:r w:rsidR="000E6985" w:rsidRPr="007F7AA4">
        <w:rPr>
          <w:rFonts w:eastAsiaTheme="majorEastAsia" w:cs="Times New Roman"/>
        </w:rPr>
        <w:t>Modem</w:t>
      </w:r>
      <w:r w:rsidR="000E6985" w:rsidRPr="007F7AA4">
        <w:rPr>
          <w:rFonts w:eastAsiaTheme="majorEastAsia" w:cs="Times New Roman"/>
        </w:rPr>
        <w:t>确认下当前的网络状态的丢包情况。</w:t>
      </w:r>
    </w:p>
    <w:p w14:paraId="5B94F383" w14:textId="49ED4829" w:rsidR="00717B81" w:rsidRPr="007F7AA4" w:rsidRDefault="00717B81" w:rsidP="00717B81">
      <w:pPr>
        <w:rPr>
          <w:rFonts w:eastAsiaTheme="majorEastAsia" w:cs="Times New Roman"/>
        </w:rPr>
      </w:pPr>
      <w:r w:rsidRPr="007F7AA4">
        <w:rPr>
          <w:rFonts w:eastAsiaTheme="majorEastAsia" w:cs="Times New Roman"/>
        </w:rPr>
        <w:t>还有分析的</w:t>
      </w:r>
      <w:r w:rsidRPr="007F7AA4">
        <w:rPr>
          <w:rFonts w:eastAsiaTheme="majorEastAsia" w:cs="Times New Roman"/>
        </w:rPr>
        <w:t>JIRA</w:t>
      </w:r>
      <w:r w:rsidRPr="007F7AA4">
        <w:rPr>
          <w:rFonts w:eastAsiaTheme="majorEastAsia" w:cs="Times New Roman"/>
        </w:rPr>
        <w:t>，需要查找</w:t>
      </w:r>
    </w:p>
    <w:p w14:paraId="7AE89975" w14:textId="4EBE4CE4" w:rsidR="00D134FD" w:rsidRPr="007F7AA4" w:rsidRDefault="00152C6A" w:rsidP="00D134FD">
      <w:pPr>
        <w:rPr>
          <w:rFonts w:eastAsiaTheme="majorEastAsia" w:cs="Times New Roman"/>
          <w:b/>
        </w:rPr>
      </w:pPr>
      <w:r w:rsidRPr="007F7AA4">
        <w:rPr>
          <w:rFonts w:eastAsiaTheme="majorEastAsia" w:cs="Times New Roman"/>
          <w:b/>
        </w:rPr>
        <w:t>ALIOTH-5456 FT_K11A_ShenZhen_</w:t>
      </w:r>
      <w:r w:rsidRPr="007F7AA4">
        <w:rPr>
          <w:rFonts w:eastAsiaTheme="majorEastAsia" w:cs="Times New Roman"/>
          <w:b/>
        </w:rPr>
        <w:t>卡</w:t>
      </w:r>
      <w:r w:rsidRPr="007F7AA4">
        <w:rPr>
          <w:rFonts w:eastAsiaTheme="majorEastAsia" w:cs="Times New Roman"/>
          <w:b/>
        </w:rPr>
        <w:t>1</w:t>
      </w:r>
      <w:r w:rsidRPr="007F7AA4">
        <w:rPr>
          <w:rFonts w:eastAsiaTheme="majorEastAsia" w:cs="Times New Roman"/>
          <w:b/>
        </w:rPr>
        <w:t>副卡移动</w:t>
      </w:r>
      <w:r w:rsidRPr="007F7AA4">
        <w:rPr>
          <w:rFonts w:eastAsiaTheme="majorEastAsia" w:cs="Times New Roman"/>
          <w:b/>
        </w:rPr>
        <w:t>4GVolte+</w:t>
      </w:r>
      <w:r w:rsidRPr="007F7AA4">
        <w:rPr>
          <w:rFonts w:eastAsiaTheme="majorEastAsia" w:cs="Times New Roman"/>
          <w:b/>
        </w:rPr>
        <w:t>卡</w:t>
      </w:r>
      <w:r w:rsidRPr="007F7AA4">
        <w:rPr>
          <w:rFonts w:eastAsiaTheme="majorEastAsia" w:cs="Times New Roman"/>
          <w:b/>
        </w:rPr>
        <w:t>2</w:t>
      </w:r>
      <w:r w:rsidRPr="007F7AA4">
        <w:rPr>
          <w:rFonts w:eastAsiaTheme="majorEastAsia" w:cs="Times New Roman"/>
          <w:b/>
        </w:rPr>
        <w:t>主卡电信</w:t>
      </w:r>
      <w:r w:rsidRPr="007F7AA4">
        <w:rPr>
          <w:rFonts w:eastAsiaTheme="majorEastAsia" w:cs="Times New Roman"/>
          <w:b/>
        </w:rPr>
        <w:t>5GVolte_</w:t>
      </w:r>
      <w:r w:rsidRPr="007F7AA4">
        <w:rPr>
          <w:rFonts w:eastAsiaTheme="majorEastAsia" w:cs="Times New Roman"/>
          <w:b/>
        </w:rPr>
        <w:t>高概率必现卡</w:t>
      </w:r>
      <w:r w:rsidRPr="007F7AA4">
        <w:rPr>
          <w:rFonts w:eastAsiaTheme="majorEastAsia" w:cs="Times New Roman"/>
          <w:b/>
        </w:rPr>
        <w:t>1</w:t>
      </w:r>
      <w:r w:rsidRPr="007F7AA4">
        <w:rPr>
          <w:rFonts w:eastAsiaTheme="majorEastAsia" w:cs="Times New Roman"/>
          <w:b/>
        </w:rPr>
        <w:t>视频画面拉伸，花屏</w:t>
      </w:r>
      <w:r w:rsidRPr="007F7AA4">
        <w:rPr>
          <w:rFonts w:eastAsiaTheme="majorEastAsia" w:cs="Times New Roman"/>
          <w:b/>
        </w:rPr>
        <w:t>_0207</w:t>
      </w:r>
    </w:p>
    <w:tbl>
      <w:tblPr>
        <w:tblStyle w:val="a7"/>
        <w:tblW w:w="0" w:type="auto"/>
        <w:tblLook w:val="04A0" w:firstRow="1" w:lastRow="0" w:firstColumn="1" w:lastColumn="0" w:noHBand="0" w:noVBand="1"/>
      </w:tblPr>
      <w:tblGrid>
        <w:gridCol w:w="13454"/>
      </w:tblGrid>
      <w:tr w:rsidR="00036E63" w:rsidRPr="007F7AA4" w14:paraId="54E3CEC5" w14:textId="77777777" w:rsidTr="00036E63">
        <w:tc>
          <w:tcPr>
            <w:tcW w:w="13454" w:type="dxa"/>
          </w:tcPr>
          <w:p w14:paraId="4C2571D7" w14:textId="4FFF962F" w:rsidR="00036E63" w:rsidRPr="007F7AA4" w:rsidRDefault="00036E63" w:rsidP="00036E63">
            <w:pPr>
              <w:rPr>
                <w:rFonts w:eastAsiaTheme="majorEastAsia" w:cs="Times New Roman"/>
              </w:rPr>
            </w:pPr>
            <w:r w:rsidRPr="007F7AA4">
              <w:rPr>
                <w:rFonts w:eastAsiaTheme="majorEastAsia" w:cs="Times New Roman"/>
              </w:rPr>
              <w:t>Bugreport Log</w:t>
            </w:r>
          </w:p>
          <w:p w14:paraId="135FD546" w14:textId="7F35C076" w:rsidR="00036E63" w:rsidRPr="007F7AA4" w:rsidRDefault="00036E63" w:rsidP="00036E63">
            <w:pPr>
              <w:rPr>
                <w:rFonts w:eastAsiaTheme="majorEastAsia" w:cs="Times New Roman"/>
              </w:rPr>
            </w:pPr>
            <w:r w:rsidRPr="007F7AA4">
              <w:rPr>
                <w:rFonts w:eastAsiaTheme="majorEastAsia" w:cs="Times New Roman"/>
              </w:rPr>
              <w:t>02-07 14:23:45.708 10092 24041 24041 I InCall : VideoCallPresenter - onUpdatePeerDimensions: width= 720 height= 1280</w:t>
            </w:r>
          </w:p>
          <w:p w14:paraId="022622D2" w14:textId="77777777" w:rsidR="00036E63" w:rsidRPr="007F7AA4" w:rsidRDefault="00036E63" w:rsidP="00D134FD">
            <w:pPr>
              <w:rPr>
                <w:rFonts w:eastAsiaTheme="majorEastAsia" w:cs="Times New Roman"/>
              </w:rPr>
            </w:pPr>
            <w:r w:rsidRPr="007F7AA4">
              <w:rPr>
                <w:rFonts w:eastAsiaTheme="majorEastAsia" w:cs="Times New Roman"/>
              </w:rPr>
              <w:t>02-07 14:24:25.928 10092 24041 24041 I InCall : VideoCallPresenter - onUpdatePeerDimensions: width= 480 height= 640</w:t>
            </w:r>
          </w:p>
          <w:p w14:paraId="5212C835" w14:textId="7B20A260" w:rsidR="00D7003D" w:rsidRPr="007F7AA4" w:rsidRDefault="00D7003D" w:rsidP="00D134FD">
            <w:pPr>
              <w:rPr>
                <w:rFonts w:eastAsiaTheme="majorEastAsia" w:cs="Times New Roman"/>
              </w:rPr>
            </w:pPr>
          </w:p>
          <w:p w14:paraId="2E023536" w14:textId="65455D39" w:rsidR="00B2483C" w:rsidRPr="007F7AA4" w:rsidRDefault="00B2483C" w:rsidP="00D134FD">
            <w:pPr>
              <w:rPr>
                <w:rFonts w:eastAsiaTheme="majorEastAsia" w:cs="Times New Roman"/>
              </w:rPr>
            </w:pPr>
            <w:r w:rsidRPr="007F7AA4">
              <w:rPr>
                <w:rFonts w:eastAsiaTheme="majorEastAsia" w:cs="Times New Roman"/>
              </w:rPr>
              <w:t xml:space="preserve">// </w:t>
            </w:r>
            <w:r w:rsidRPr="007F7AA4">
              <w:rPr>
                <w:rFonts w:eastAsiaTheme="majorEastAsia" w:cs="Times New Roman"/>
              </w:rPr>
              <w:t>高通</w:t>
            </w:r>
            <w:r w:rsidRPr="007F7AA4">
              <w:rPr>
                <w:rFonts w:eastAsiaTheme="majorEastAsia" w:cs="Times New Roman"/>
              </w:rPr>
              <w:t>Log</w:t>
            </w:r>
            <w:r w:rsidRPr="007F7AA4">
              <w:rPr>
                <w:rFonts w:eastAsiaTheme="majorEastAsia" w:cs="Times New Roman"/>
              </w:rPr>
              <w:t>查看</w:t>
            </w:r>
            <w:r w:rsidRPr="007F7AA4">
              <w:rPr>
                <w:rFonts w:eastAsiaTheme="majorEastAsia" w:cs="Times New Roman"/>
              </w:rPr>
              <w:t>PDCP</w:t>
            </w:r>
            <w:r w:rsidRPr="007F7AA4">
              <w:rPr>
                <w:rFonts w:eastAsiaTheme="majorEastAsia" w:cs="Times New Roman"/>
              </w:rPr>
              <w:t>的</w:t>
            </w:r>
            <w:r w:rsidRPr="007F7AA4">
              <w:rPr>
                <w:rFonts w:eastAsiaTheme="majorEastAsia" w:cs="Times New Roman"/>
              </w:rPr>
              <w:t>UL Discard SDU</w:t>
            </w:r>
          </w:p>
          <w:p w14:paraId="3627B0EB" w14:textId="77777777" w:rsidR="00CC6A9E" w:rsidRPr="007F7AA4" w:rsidRDefault="00D7003D" w:rsidP="00D134FD">
            <w:pPr>
              <w:rPr>
                <w:rFonts w:eastAsiaTheme="majorEastAsia" w:cs="Times New Roman"/>
              </w:rPr>
            </w:pPr>
            <w:r w:rsidRPr="007F7AA4">
              <w:rPr>
                <w:rFonts w:eastAsiaTheme="majorEastAsia" w:cs="Times New Roman"/>
              </w:rPr>
              <w:t>2021 Feb 26 05:52:49.449 [A8] 0xB0B4 LTE PDCP UL Statistics Pkt</w:t>
            </w:r>
          </w:p>
          <w:p w14:paraId="3BFA1687" w14:textId="77777777" w:rsidR="00CC6A9E" w:rsidRPr="007F7AA4" w:rsidRDefault="00D7003D" w:rsidP="00D134FD">
            <w:pPr>
              <w:rPr>
                <w:rFonts w:eastAsiaTheme="majorEastAsia" w:cs="Times New Roman"/>
              </w:rPr>
            </w:pPr>
            <w:r w:rsidRPr="007F7AA4">
              <w:rPr>
                <w:rFonts w:eastAsiaTheme="majorEastAsia" w:cs="Times New Roman"/>
              </w:rPr>
              <w:t>RBs[3]</w:t>
            </w:r>
          </w:p>
          <w:p w14:paraId="03179607" w14:textId="77777777" w:rsidR="00CC6A9E" w:rsidRPr="007F7AA4" w:rsidRDefault="00D7003D" w:rsidP="00D134FD">
            <w:pPr>
              <w:rPr>
                <w:rFonts w:eastAsiaTheme="majorEastAsia" w:cs="Times New Roman"/>
              </w:rPr>
            </w:pPr>
            <w:r w:rsidRPr="007F7AA4">
              <w:rPr>
                <w:rFonts w:eastAsiaTheme="majorEastAsia" w:cs="Times New Roman"/>
              </w:rPr>
              <w:t>Rb Cfg Idx = 4, Mode = UM, PDCP Hdr Len = 2, Num RST = 0</w:t>
            </w:r>
          </w:p>
          <w:p w14:paraId="3A143FE6" w14:textId="77777777" w:rsidR="00CC6A9E" w:rsidRPr="007F7AA4" w:rsidRDefault="00D7003D" w:rsidP="00D134FD">
            <w:pPr>
              <w:rPr>
                <w:rFonts w:eastAsiaTheme="majorEastAsia" w:cs="Times New Roman"/>
              </w:rPr>
            </w:pPr>
            <w:r w:rsidRPr="007F7AA4">
              <w:rPr>
                <w:rFonts w:eastAsiaTheme="majorEastAsia" w:cs="Times New Roman"/>
              </w:rPr>
              <w:t>Num Pdcp Ul Buffer Pkt = 35, Num Pdcp Ul Buf Pkt Bytes = 40139</w:t>
            </w:r>
          </w:p>
          <w:p w14:paraId="0C4274D2" w14:textId="77777777" w:rsidR="00CC6A9E" w:rsidRPr="007F7AA4" w:rsidRDefault="00D7003D" w:rsidP="00D134FD">
            <w:pPr>
              <w:rPr>
                <w:rFonts w:eastAsiaTheme="majorEastAsia" w:cs="Times New Roman"/>
              </w:rPr>
            </w:pPr>
            <w:r w:rsidRPr="007F7AA4">
              <w:rPr>
                <w:rFonts w:eastAsiaTheme="majorEastAsia" w:cs="Times New Roman"/>
              </w:rPr>
              <w:t>UDC Comp State = DISABLE COMP</w:t>
            </w:r>
          </w:p>
          <w:p w14:paraId="423B3CF7" w14:textId="77777777" w:rsidR="00CC6A9E" w:rsidRPr="007F7AA4" w:rsidRDefault="00D7003D" w:rsidP="00D134FD">
            <w:pPr>
              <w:rPr>
                <w:rFonts w:eastAsiaTheme="majorEastAsia" w:cs="Times New Roman"/>
              </w:rPr>
            </w:pPr>
            <w:r w:rsidRPr="007F7AA4">
              <w:rPr>
                <w:rFonts w:eastAsiaTheme="majorEastAsia" w:cs="Times New Roman"/>
              </w:rPr>
              <w:t>Cumulative Total,</w:t>
            </w:r>
          </w:p>
          <w:p w14:paraId="61DF2317" w14:textId="77777777" w:rsidR="00CC6A9E" w:rsidRPr="007F7AA4" w:rsidRDefault="00D7003D" w:rsidP="00D134FD">
            <w:pPr>
              <w:rPr>
                <w:rFonts w:eastAsiaTheme="majorEastAsia" w:cs="Times New Roman"/>
              </w:rPr>
            </w:pPr>
            <w:r w:rsidRPr="007F7AA4">
              <w:rPr>
                <w:rFonts w:eastAsiaTheme="majorEastAsia" w:cs="Times New Roman"/>
              </w:rPr>
              <w:t>PDCP UL Stats, 4, Num Flow Ctrl Trigger = 0</w:t>
            </w:r>
          </w:p>
          <w:p w14:paraId="0FE0C95A" w14:textId="77777777" w:rsidR="00CC6A9E" w:rsidRPr="007F7AA4" w:rsidRDefault="00D7003D" w:rsidP="00D134FD">
            <w:pPr>
              <w:rPr>
                <w:rFonts w:eastAsiaTheme="majorEastAsia" w:cs="Times New Roman"/>
              </w:rPr>
            </w:pPr>
            <w:r w:rsidRPr="007F7AA4">
              <w:rPr>
                <w:rFonts w:eastAsiaTheme="majorEastAsia" w:cs="Times New Roman"/>
              </w:rPr>
              <w:t>PDCP UL Stats, 4, Num Data PDU Tx = 78</w:t>
            </w:r>
          </w:p>
          <w:p w14:paraId="3C73C9CF" w14:textId="77777777" w:rsidR="00CC6A9E" w:rsidRPr="007F7AA4" w:rsidRDefault="00D7003D" w:rsidP="00D134FD">
            <w:pPr>
              <w:rPr>
                <w:rFonts w:eastAsiaTheme="majorEastAsia" w:cs="Times New Roman"/>
              </w:rPr>
            </w:pPr>
            <w:r w:rsidRPr="007F7AA4">
              <w:rPr>
                <w:rFonts w:eastAsiaTheme="majorEastAsia" w:cs="Times New Roman"/>
              </w:rPr>
              <w:t>PDCP UL Stats, 4, Num Data PDU Tx Bytes = 91624</w:t>
            </w:r>
          </w:p>
          <w:p w14:paraId="64B138F6" w14:textId="77777777" w:rsidR="00CC6A9E" w:rsidRPr="007F7AA4" w:rsidRDefault="00D7003D" w:rsidP="00D134FD">
            <w:pPr>
              <w:rPr>
                <w:rFonts w:eastAsiaTheme="majorEastAsia" w:cs="Times New Roman"/>
              </w:rPr>
            </w:pPr>
            <w:r w:rsidRPr="007F7AA4">
              <w:rPr>
                <w:rFonts w:eastAsiaTheme="majorEastAsia" w:cs="Times New Roman"/>
              </w:rPr>
              <w:t>PDCP UL Stats, 4, Num Data Bytes from Ps = 91468</w:t>
            </w:r>
          </w:p>
          <w:p w14:paraId="0C9CE0FA" w14:textId="77777777" w:rsidR="00CC6A9E" w:rsidRPr="007F7AA4" w:rsidRDefault="00D7003D" w:rsidP="00D134FD">
            <w:pPr>
              <w:rPr>
                <w:rFonts w:eastAsiaTheme="majorEastAsia" w:cs="Times New Roman"/>
                <w:color w:val="FF0000"/>
                <w:highlight w:val="yellow"/>
              </w:rPr>
            </w:pPr>
            <w:r w:rsidRPr="007F7AA4">
              <w:rPr>
                <w:rFonts w:eastAsiaTheme="majorEastAsia" w:cs="Times New Roman"/>
                <w:color w:val="FF0000"/>
                <w:highlight w:val="yellow"/>
              </w:rPr>
              <w:t>PDCP UL Stats, 4, Num Discard SDU = 39</w:t>
            </w:r>
          </w:p>
          <w:p w14:paraId="1A9EB072" w14:textId="7DE31B57" w:rsidR="00D7003D" w:rsidRPr="007F7AA4" w:rsidRDefault="00D7003D" w:rsidP="00D134FD">
            <w:pPr>
              <w:rPr>
                <w:rFonts w:eastAsiaTheme="majorEastAsia" w:cs="Times New Roman"/>
              </w:rPr>
            </w:pPr>
            <w:r w:rsidRPr="007F7AA4">
              <w:rPr>
                <w:rFonts w:eastAsiaTheme="majorEastAsia" w:cs="Times New Roman"/>
                <w:color w:val="FF0000"/>
                <w:highlight w:val="yellow"/>
              </w:rPr>
              <w:t>PDCP UL Stats, 4, Num Discard SDU Bytes = 44300</w:t>
            </w:r>
          </w:p>
        </w:tc>
      </w:tr>
    </w:tbl>
    <w:p w14:paraId="1565A122" w14:textId="153C14C7" w:rsidR="001D0EC1" w:rsidRPr="007F7AA4" w:rsidRDefault="00BD439F" w:rsidP="001D0EC1">
      <w:pPr>
        <w:pStyle w:val="3"/>
        <w:spacing w:before="156" w:after="156"/>
        <w:rPr>
          <w:rFonts w:eastAsiaTheme="majorEastAsia" w:cs="Times New Roman"/>
        </w:rPr>
      </w:pPr>
      <w:bookmarkStart w:id="53" w:name="_Toc87714635"/>
      <w:r>
        <w:rPr>
          <w:rFonts w:eastAsiaTheme="majorEastAsia" w:cs="Times New Roman"/>
        </w:rPr>
        <w:t>升级</w:t>
      </w:r>
      <w:r w:rsidR="001D0EC1" w:rsidRPr="007F7AA4">
        <w:rPr>
          <w:rFonts w:eastAsiaTheme="majorEastAsia" w:cs="Times New Roman"/>
        </w:rPr>
        <w:t>视频通话出现短暂黑屏</w:t>
      </w:r>
      <w:bookmarkEnd w:id="53"/>
    </w:p>
    <w:p w14:paraId="135AFCA4" w14:textId="36F47625" w:rsidR="001D0EC1" w:rsidRPr="007F7AA4" w:rsidRDefault="001D0EC1" w:rsidP="001D0EC1">
      <w:pPr>
        <w:rPr>
          <w:rFonts w:eastAsiaTheme="majorEastAsia" w:cs="Times New Roman"/>
        </w:rPr>
      </w:pPr>
      <w:r w:rsidRPr="007F7AA4">
        <w:rPr>
          <w:rFonts w:eastAsiaTheme="majorEastAsia" w:cs="Times New Roman"/>
        </w:rPr>
        <w:t>VoLTE</w:t>
      </w:r>
      <w:r w:rsidRPr="007F7AA4">
        <w:rPr>
          <w:rFonts w:eastAsiaTheme="majorEastAsia" w:cs="Times New Roman"/>
        </w:rPr>
        <w:t>语音通话过程中，升级为视频通话，出现了短暂的黑屏后，恢复为视频通话。</w:t>
      </w:r>
    </w:p>
    <w:p w14:paraId="5B654A2C" w14:textId="30B78E89" w:rsidR="002F6D13" w:rsidRPr="007F7AA4" w:rsidRDefault="002F6D13" w:rsidP="001D0EC1">
      <w:pPr>
        <w:rPr>
          <w:rFonts w:eastAsiaTheme="majorEastAsia" w:cs="Times New Roman"/>
        </w:rPr>
      </w:pPr>
      <w:r w:rsidRPr="007F7AA4">
        <w:rPr>
          <w:rFonts w:eastAsiaTheme="majorEastAsia" w:cs="Times New Roman"/>
        </w:rPr>
        <w:t>此类问题的分析步骤：</w:t>
      </w:r>
    </w:p>
    <w:p w14:paraId="0CE3DDD6" w14:textId="72548B75" w:rsidR="002F6D13" w:rsidRPr="007F7AA4" w:rsidRDefault="00977C74" w:rsidP="006A1992">
      <w:pPr>
        <w:pStyle w:val="ac"/>
        <w:numPr>
          <w:ilvl w:val="0"/>
          <w:numId w:val="13"/>
        </w:numPr>
        <w:ind w:firstLineChars="0"/>
        <w:rPr>
          <w:rFonts w:eastAsiaTheme="majorEastAsia" w:cs="Times New Roman"/>
        </w:rPr>
      </w:pPr>
      <w:r w:rsidRPr="007F7AA4">
        <w:rPr>
          <w:rFonts w:eastAsiaTheme="majorEastAsia" w:cs="Times New Roman"/>
        </w:rPr>
        <w:t>升级为视频通话，所触发</w:t>
      </w:r>
      <w:r w:rsidR="002F6D13" w:rsidRPr="007F7AA4">
        <w:rPr>
          <w:rFonts w:eastAsiaTheme="majorEastAsia" w:cs="Times New Roman"/>
        </w:rPr>
        <w:t>的视频专有承载是否成功建立。</w:t>
      </w:r>
      <w:r w:rsidRPr="007F7AA4">
        <w:rPr>
          <w:rFonts w:eastAsiaTheme="majorEastAsia" w:cs="Times New Roman"/>
        </w:rPr>
        <w:t>延迟建立在延迟时间内也会出现黑屏。</w:t>
      </w:r>
      <w:r w:rsidR="009418A3" w:rsidRPr="007F7AA4">
        <w:rPr>
          <w:rFonts w:eastAsiaTheme="majorEastAsia" w:cs="Times New Roman"/>
        </w:rPr>
        <w:t>QCI=2</w:t>
      </w:r>
    </w:p>
    <w:p w14:paraId="249125D0" w14:textId="54E454AF" w:rsidR="009418A3" w:rsidRPr="007F7AA4" w:rsidRDefault="009418A3" w:rsidP="006A1992">
      <w:pPr>
        <w:pStyle w:val="ac"/>
        <w:numPr>
          <w:ilvl w:val="0"/>
          <w:numId w:val="13"/>
        </w:numPr>
        <w:ind w:firstLineChars="0"/>
        <w:rPr>
          <w:rFonts w:eastAsiaTheme="majorEastAsia" w:cs="Times New Roman"/>
        </w:rPr>
      </w:pPr>
      <w:r w:rsidRPr="007F7AA4">
        <w:rPr>
          <w:rFonts w:eastAsiaTheme="majorEastAsia" w:cs="Times New Roman"/>
        </w:rPr>
        <w:t>升级为视频通话后，是否有大量的下行</w:t>
      </w:r>
      <w:r w:rsidRPr="007F7AA4">
        <w:rPr>
          <w:rFonts w:eastAsiaTheme="majorEastAsia" w:cs="Times New Roman"/>
        </w:rPr>
        <w:t>RTP</w:t>
      </w:r>
      <w:r w:rsidRPr="007F7AA4">
        <w:rPr>
          <w:rFonts w:eastAsiaTheme="majorEastAsia" w:cs="Times New Roman"/>
        </w:rPr>
        <w:t>包丢失。</w:t>
      </w:r>
      <w:r w:rsidR="00B31FBB" w:rsidRPr="007F7AA4">
        <w:rPr>
          <w:rFonts w:eastAsiaTheme="majorEastAsia" w:cs="Times New Roman"/>
        </w:rPr>
        <w:t>查看下行</w:t>
      </w:r>
      <w:r w:rsidR="00B31FBB" w:rsidRPr="007F7AA4">
        <w:rPr>
          <w:rFonts w:eastAsiaTheme="majorEastAsia" w:cs="Times New Roman"/>
        </w:rPr>
        <w:t>RTP</w:t>
      </w:r>
      <w:r w:rsidR="00B31FBB" w:rsidRPr="007F7AA4">
        <w:rPr>
          <w:rFonts w:eastAsiaTheme="majorEastAsia" w:cs="Times New Roman"/>
        </w:rPr>
        <w:t>包的</w:t>
      </w:r>
      <w:r w:rsidR="00B31FBB" w:rsidRPr="007F7AA4">
        <w:rPr>
          <w:rFonts w:eastAsiaTheme="majorEastAsia" w:cs="Times New Roman"/>
        </w:rPr>
        <w:t>Sequence</w:t>
      </w:r>
      <w:r w:rsidR="00B31FBB" w:rsidRPr="007F7AA4">
        <w:rPr>
          <w:rFonts w:eastAsiaTheme="majorEastAsia" w:cs="Times New Roman"/>
        </w:rPr>
        <w:t>是否连续。</w:t>
      </w:r>
    </w:p>
    <w:p w14:paraId="569195B0" w14:textId="26D48FB4" w:rsidR="00023033" w:rsidRPr="007F7AA4" w:rsidRDefault="00023033" w:rsidP="00023033">
      <w:pPr>
        <w:rPr>
          <w:rFonts w:eastAsiaTheme="majorEastAsia" w:cs="Times New Roman"/>
        </w:rPr>
      </w:pPr>
      <w:r w:rsidRPr="007F7AA4">
        <w:rPr>
          <w:rFonts w:eastAsiaTheme="majorEastAsia" w:cs="Times New Roman"/>
        </w:rPr>
        <w:t>示例</w:t>
      </w:r>
      <w:r w:rsidRPr="007F7AA4">
        <w:rPr>
          <w:rFonts w:eastAsiaTheme="majorEastAsia" w:cs="Times New Roman"/>
        </w:rPr>
        <w:t>JIRA</w:t>
      </w:r>
      <w:r w:rsidRPr="007F7AA4">
        <w:rPr>
          <w:rFonts w:eastAsiaTheme="majorEastAsia" w:cs="Times New Roman"/>
        </w:rPr>
        <w:t>：</w:t>
      </w:r>
    </w:p>
    <w:p w14:paraId="4399B286" w14:textId="08806288" w:rsidR="00023033" w:rsidRPr="007F7AA4" w:rsidRDefault="00C7676F" w:rsidP="00C7595A">
      <w:pPr>
        <w:rPr>
          <w:rFonts w:eastAsiaTheme="majorEastAsia" w:cs="Times New Roman"/>
        </w:rPr>
      </w:pPr>
      <w:hyperlink r:id="rId43" w:history="1">
        <w:r w:rsidR="00C7595A" w:rsidRPr="007F7AA4">
          <w:rPr>
            <w:rFonts w:eastAsiaTheme="majorEastAsia" w:cs="Times New Roman"/>
          </w:rPr>
          <w:t>AGATE-6003</w:t>
        </w:r>
      </w:hyperlink>
      <w:r w:rsidR="00C7595A" w:rsidRPr="007F7AA4">
        <w:rPr>
          <w:rFonts w:eastAsiaTheme="majorEastAsia" w:cs="Times New Roman"/>
        </w:rPr>
        <w:t xml:space="preserve"> FT_K11T_XiAn_</w:t>
      </w:r>
      <w:r w:rsidR="00C7595A" w:rsidRPr="007F7AA4">
        <w:rPr>
          <w:rFonts w:eastAsiaTheme="majorEastAsia" w:cs="Times New Roman"/>
        </w:rPr>
        <w:t>卡</w:t>
      </w:r>
      <w:r w:rsidR="00C7595A" w:rsidRPr="007F7AA4">
        <w:rPr>
          <w:rFonts w:eastAsiaTheme="majorEastAsia" w:cs="Times New Roman"/>
        </w:rPr>
        <w:t>1</w:t>
      </w:r>
      <w:r w:rsidR="00C7595A" w:rsidRPr="007F7AA4">
        <w:rPr>
          <w:rFonts w:eastAsiaTheme="majorEastAsia" w:cs="Times New Roman"/>
        </w:rPr>
        <w:t>副卡电信</w:t>
      </w:r>
      <w:r w:rsidR="00C7595A" w:rsidRPr="007F7AA4">
        <w:rPr>
          <w:rFonts w:eastAsiaTheme="majorEastAsia" w:cs="Times New Roman"/>
        </w:rPr>
        <w:t>5GVolte+</w:t>
      </w:r>
      <w:r w:rsidR="00C7595A" w:rsidRPr="007F7AA4">
        <w:rPr>
          <w:rFonts w:eastAsiaTheme="majorEastAsia" w:cs="Times New Roman"/>
        </w:rPr>
        <w:t>卡</w:t>
      </w:r>
      <w:r w:rsidR="00C7595A" w:rsidRPr="007F7AA4">
        <w:rPr>
          <w:rFonts w:eastAsiaTheme="majorEastAsia" w:cs="Times New Roman"/>
        </w:rPr>
        <w:t>2</w:t>
      </w:r>
      <w:r w:rsidR="00C7595A" w:rsidRPr="007F7AA4">
        <w:rPr>
          <w:rFonts w:eastAsiaTheme="majorEastAsia" w:cs="Times New Roman"/>
        </w:rPr>
        <w:t>主卡电信</w:t>
      </w:r>
      <w:r w:rsidR="00C7595A" w:rsidRPr="007F7AA4">
        <w:rPr>
          <w:rFonts w:eastAsiaTheme="majorEastAsia" w:cs="Times New Roman"/>
        </w:rPr>
        <w:t>5G SA_</w:t>
      </w:r>
      <w:r w:rsidR="00C7595A" w:rsidRPr="007F7AA4">
        <w:rPr>
          <w:rFonts w:eastAsiaTheme="majorEastAsia" w:cs="Times New Roman"/>
        </w:rPr>
        <w:t>卡</w:t>
      </w:r>
      <w:r w:rsidR="00C7595A" w:rsidRPr="007F7AA4">
        <w:rPr>
          <w:rFonts w:eastAsiaTheme="majorEastAsia" w:cs="Times New Roman"/>
        </w:rPr>
        <w:t>2MO</w:t>
      </w:r>
      <w:r w:rsidR="00C7595A" w:rsidRPr="007F7AA4">
        <w:rPr>
          <w:rFonts w:eastAsiaTheme="majorEastAsia" w:cs="Times New Roman"/>
        </w:rPr>
        <w:t>视频起呼，视频降为语音后重新升级视频，对端黑屏约</w:t>
      </w:r>
      <w:r w:rsidR="00C7595A" w:rsidRPr="007F7AA4">
        <w:rPr>
          <w:rFonts w:eastAsiaTheme="majorEastAsia" w:cs="Times New Roman"/>
        </w:rPr>
        <w:t>4s</w:t>
      </w:r>
      <w:r w:rsidR="00C7595A" w:rsidRPr="007F7AA4">
        <w:rPr>
          <w:rFonts w:eastAsiaTheme="majorEastAsia" w:cs="Times New Roman"/>
        </w:rPr>
        <w:t>（</w:t>
      </w:r>
      <w:r w:rsidR="00C7595A" w:rsidRPr="007F7AA4">
        <w:rPr>
          <w:rFonts w:eastAsiaTheme="majorEastAsia" w:cs="Times New Roman"/>
        </w:rPr>
        <w:t>1/3</w:t>
      </w:r>
      <w:r w:rsidR="00C7595A" w:rsidRPr="007F7AA4">
        <w:rPr>
          <w:rFonts w:eastAsiaTheme="majorEastAsia" w:cs="Times New Roman"/>
        </w:rPr>
        <w:t>）</w:t>
      </w:r>
      <w:r w:rsidR="00C7595A" w:rsidRPr="007F7AA4">
        <w:rPr>
          <w:rFonts w:eastAsiaTheme="majorEastAsia" w:cs="Times New Roman"/>
        </w:rPr>
        <w:t>_0608</w:t>
      </w:r>
    </w:p>
    <w:p w14:paraId="4050A4B1" w14:textId="3CACCDF3" w:rsidR="00C91039" w:rsidRPr="007F7AA4" w:rsidRDefault="00C91039" w:rsidP="00C7595A">
      <w:pPr>
        <w:rPr>
          <w:rFonts w:eastAsiaTheme="majorEastAsia" w:cs="Times New Roman"/>
        </w:rPr>
      </w:pPr>
      <w:r w:rsidRPr="007F7AA4">
        <w:rPr>
          <w:rFonts w:eastAsiaTheme="majorEastAsia" w:cs="Times New Roman"/>
        </w:rPr>
        <w:t>结论：</w:t>
      </w:r>
      <w:r w:rsidRPr="007F7AA4">
        <w:rPr>
          <w:rFonts w:eastAsiaTheme="majorEastAsia" w:cs="Times New Roman"/>
        </w:rPr>
        <w:t>MT</w:t>
      </w:r>
      <w:r w:rsidRPr="007F7AA4">
        <w:rPr>
          <w:rFonts w:eastAsiaTheme="majorEastAsia" w:cs="Times New Roman"/>
        </w:rPr>
        <w:t>端升级为视频通话后，视频专用承载</w:t>
      </w:r>
      <w:r w:rsidRPr="007F7AA4">
        <w:rPr>
          <w:rFonts w:eastAsiaTheme="majorEastAsia" w:cs="Times New Roman"/>
        </w:rPr>
        <w:t>QCI=2</w:t>
      </w:r>
      <w:r w:rsidRPr="007F7AA4">
        <w:rPr>
          <w:rFonts w:eastAsiaTheme="majorEastAsia" w:cs="Times New Roman"/>
        </w:rPr>
        <w:t>建立的时间比发起升级的时间晚了</w:t>
      </w:r>
      <w:r w:rsidRPr="007F7AA4">
        <w:rPr>
          <w:rFonts w:eastAsiaTheme="majorEastAsia" w:cs="Times New Roman"/>
        </w:rPr>
        <w:t>6s</w:t>
      </w:r>
      <w:r w:rsidRPr="007F7AA4">
        <w:rPr>
          <w:rFonts w:eastAsiaTheme="majorEastAsia" w:cs="Times New Roman"/>
        </w:rPr>
        <w:t>，网络侧延迟导致。</w:t>
      </w:r>
    </w:p>
    <w:tbl>
      <w:tblPr>
        <w:tblStyle w:val="a7"/>
        <w:tblW w:w="0" w:type="auto"/>
        <w:tblLook w:val="04A0" w:firstRow="1" w:lastRow="0" w:firstColumn="1" w:lastColumn="0" w:noHBand="0" w:noVBand="1"/>
      </w:tblPr>
      <w:tblGrid>
        <w:gridCol w:w="13454"/>
      </w:tblGrid>
      <w:tr w:rsidR="00C91039" w:rsidRPr="007F7AA4" w14:paraId="746F3D5A" w14:textId="77777777" w:rsidTr="00C91039">
        <w:tc>
          <w:tcPr>
            <w:tcW w:w="13454" w:type="dxa"/>
          </w:tcPr>
          <w:p w14:paraId="790E9D8F" w14:textId="77777777" w:rsidR="00C91039" w:rsidRPr="007F7AA4" w:rsidRDefault="00C91039" w:rsidP="00C7595A">
            <w:pPr>
              <w:rPr>
                <w:rFonts w:eastAsiaTheme="majorEastAsia" w:cs="Times New Roman"/>
              </w:rPr>
            </w:pPr>
            <w:r w:rsidRPr="007F7AA4">
              <w:rPr>
                <w:rFonts w:eastAsiaTheme="majorEastAsia" w:cs="Times New Roman"/>
              </w:rPr>
              <w:t>// MO</w:t>
            </w:r>
          </w:p>
          <w:p w14:paraId="4A77B07C" w14:textId="77777777" w:rsidR="00CC6A9E" w:rsidRPr="007F7AA4" w:rsidRDefault="00C91039" w:rsidP="00C7595A">
            <w:pPr>
              <w:rPr>
                <w:rFonts w:eastAsiaTheme="majorEastAsia" w:cs="Times New Roman"/>
              </w:rPr>
            </w:pPr>
            <w:r w:rsidRPr="007F7AA4">
              <w:rPr>
                <w:rFonts w:eastAsiaTheme="majorEastAsia" w:cs="Times New Roman"/>
              </w:rPr>
              <w:lastRenderedPageBreak/>
              <w:t xml:space="preserve">// </w:t>
            </w:r>
            <w:r w:rsidRPr="007F7AA4">
              <w:rPr>
                <w:rFonts w:eastAsiaTheme="majorEastAsia" w:cs="Times New Roman"/>
              </w:rPr>
              <w:t>升级为视频通话</w:t>
            </w:r>
          </w:p>
          <w:p w14:paraId="437E0BA8" w14:textId="77777777" w:rsidR="00CC6A9E" w:rsidRPr="007F7AA4" w:rsidRDefault="00C91039" w:rsidP="00C7595A">
            <w:pPr>
              <w:rPr>
                <w:rFonts w:eastAsiaTheme="majorEastAsia" w:cs="Times New Roman"/>
              </w:rPr>
            </w:pPr>
            <w:r w:rsidRPr="007F7AA4">
              <w:rPr>
                <w:rFonts w:eastAsiaTheme="majorEastAsia" w:cs="Times New Roman"/>
              </w:rPr>
              <w:t>SIP 68 12358009 11:12:17:967 [NW-&gt;MS][P1][S2]INVITE sip:+8618926932251@[240E:0556:0020:26CE:1686:7C57:157E:0E2E]:50046 SIP/2.0</w:t>
            </w:r>
          </w:p>
          <w:p w14:paraId="5D4B9571" w14:textId="77777777" w:rsidR="00CC6A9E" w:rsidRPr="007F7AA4" w:rsidRDefault="00C91039" w:rsidP="00C7595A">
            <w:pPr>
              <w:rPr>
                <w:rFonts w:eastAsiaTheme="majorEastAsia" w:cs="Times New Roman"/>
              </w:rPr>
            </w:pPr>
            <w:r w:rsidRPr="007F7AA4">
              <w:rPr>
                <w:rFonts w:eastAsiaTheme="majorEastAsia" w:cs="Times New Roman"/>
              </w:rPr>
              <w:t>SIP 70 12378405 11:12:19:367 [MS-&gt;NW][P1][S2]SIP/2.0 200 OK</w:t>
            </w:r>
          </w:p>
          <w:p w14:paraId="1B87C4CB" w14:textId="77777777" w:rsidR="00CC6A9E" w:rsidRPr="007F7AA4" w:rsidRDefault="00C91039" w:rsidP="00C7595A">
            <w:pPr>
              <w:rPr>
                <w:rFonts w:eastAsiaTheme="majorEastAsia" w:cs="Times New Roman"/>
              </w:rPr>
            </w:pPr>
            <w:r w:rsidRPr="007F7AA4">
              <w:rPr>
                <w:rFonts w:eastAsiaTheme="majorEastAsia" w:cs="Times New Roman"/>
              </w:rPr>
              <w:t>OTA 1999524 12379734 11:12:19:367 ESM [NW-&gt;MS] ESM_MSG_ACTIVATE_DEDICATED_EPS_BEARER_CONTEXT_REQUEST (PTI:0, EBI:8)</w:t>
            </w:r>
          </w:p>
          <w:p w14:paraId="76757A10" w14:textId="77777777" w:rsidR="00CC6A9E" w:rsidRPr="007F7AA4" w:rsidRDefault="00C91039" w:rsidP="00C7595A">
            <w:pPr>
              <w:rPr>
                <w:rFonts w:eastAsiaTheme="majorEastAsia" w:cs="Times New Roman"/>
              </w:rPr>
            </w:pPr>
            <w:r w:rsidRPr="007F7AA4">
              <w:rPr>
                <w:rFonts w:eastAsiaTheme="majorEastAsia" w:cs="Times New Roman"/>
              </w:rPr>
              <w:t>OTA 2000357 12379826 11:12:19:367 ESM [MS-&gt;NW] ESM_MSG_ACTIVATE_DEDICATED_EPS_BEARER_CONTEXT_ACCEPT (PTI:0, EBI:8)</w:t>
            </w:r>
          </w:p>
          <w:p w14:paraId="7D8DF262" w14:textId="77777777" w:rsidR="00CC6A9E" w:rsidRPr="007F7AA4" w:rsidRDefault="00C91039" w:rsidP="00C7595A">
            <w:pPr>
              <w:rPr>
                <w:rFonts w:eastAsiaTheme="majorEastAsia" w:cs="Times New Roman"/>
              </w:rPr>
            </w:pPr>
            <w:r w:rsidRPr="007F7AA4">
              <w:rPr>
                <w:rFonts w:eastAsiaTheme="majorEastAsia" w:cs="Times New Roman"/>
              </w:rPr>
              <w:t>SIP 71 12384923 11:12:19:767 [NW-&gt;MS][P1][S2]ACK sip:+8618926932251@[240E:0556:0020:26CE:1686:7C57:157E:0E2E]:50046 SIP/2.0</w:t>
            </w:r>
          </w:p>
          <w:p w14:paraId="7F7F17ED" w14:textId="77777777" w:rsidR="00CC6A9E" w:rsidRPr="007F7AA4" w:rsidRDefault="00C91039" w:rsidP="00C7595A">
            <w:pPr>
              <w:rPr>
                <w:rFonts w:eastAsiaTheme="majorEastAsia" w:cs="Times New Roman"/>
              </w:rPr>
            </w:pPr>
            <w:r w:rsidRPr="007F7AA4">
              <w:rPr>
                <w:rFonts w:eastAsiaTheme="majorEastAsia" w:cs="Times New Roman"/>
              </w:rPr>
              <w:t>PS 2007698 12385337 11:12:19:767 LTECSR [RTP][VOICE][UL] send ok sn=284, pt=98, ts=0x28640, ssrc=0x554502a2, len=19, call_id=1</w:t>
            </w:r>
          </w:p>
          <w:p w14:paraId="45681210" w14:textId="77777777" w:rsidR="00CC6A9E" w:rsidRPr="007F7AA4" w:rsidRDefault="00C91039" w:rsidP="00C7595A">
            <w:pPr>
              <w:rPr>
                <w:rFonts w:eastAsiaTheme="majorEastAsia" w:cs="Times New Roman"/>
              </w:rPr>
            </w:pPr>
            <w:r w:rsidRPr="007F7AA4">
              <w:rPr>
                <w:rFonts w:eastAsiaTheme="majorEastAsia" w:cs="Times New Roman"/>
              </w:rPr>
              <w:t>PS 2009648 12387837 11:12:19:967 LTECSR [RTP][VOICE][UL] send ok sn=285, pt=98, ts=0x29040, ssrc=0x554502a2, len=19, call_id=1</w:t>
            </w:r>
          </w:p>
          <w:p w14:paraId="7717E5AC" w14:textId="77777777" w:rsidR="00CC6A9E" w:rsidRPr="007F7AA4" w:rsidRDefault="00C91039" w:rsidP="00C7595A">
            <w:pPr>
              <w:rPr>
                <w:rFonts w:eastAsiaTheme="majorEastAsia" w:cs="Times New Roman"/>
              </w:rPr>
            </w:pPr>
            <w:r w:rsidRPr="007F7AA4">
              <w:rPr>
                <w:rFonts w:eastAsiaTheme="majorEastAsia" w:cs="Times New Roman"/>
              </w:rPr>
              <w:t>PS 2011654 12390312 11:12:20:167 LTECSR [RTP][VOICE][UL] send ok sn=286, pt=98, ts=0x29a40, ssrc=0x554502a2, len=19, call_id=1</w:t>
            </w:r>
          </w:p>
          <w:p w14:paraId="369AF8F8" w14:textId="77777777" w:rsidR="00CC6A9E" w:rsidRPr="007F7AA4" w:rsidRDefault="00C91039" w:rsidP="00C7595A">
            <w:pPr>
              <w:rPr>
                <w:rFonts w:eastAsiaTheme="majorEastAsia" w:cs="Times New Roman"/>
              </w:rPr>
            </w:pPr>
            <w:r w:rsidRPr="007F7AA4">
              <w:rPr>
                <w:rFonts w:eastAsiaTheme="majorEastAsia" w:cs="Times New Roman"/>
              </w:rPr>
              <w:t>PS 2013870 12392806 11:12:20:367 LTECSR [RTP][VOICE][UL] send ok sn=287, pt=98, ts=0x2a440, ssrc=0x554502a2, len=19, call_id=1</w:t>
            </w:r>
          </w:p>
          <w:p w14:paraId="38A0FC5C" w14:textId="77777777" w:rsidR="00CC6A9E" w:rsidRPr="007F7AA4" w:rsidRDefault="00C91039" w:rsidP="00C7595A">
            <w:pPr>
              <w:rPr>
                <w:rFonts w:eastAsiaTheme="majorEastAsia" w:cs="Times New Roman"/>
              </w:rPr>
            </w:pPr>
            <w:r w:rsidRPr="007F7AA4">
              <w:rPr>
                <w:rFonts w:eastAsiaTheme="majorEastAsia" w:cs="Times New Roman"/>
              </w:rPr>
              <w:t>PS 2014096 12393135 11:12:20:367 LTECSR [RTP][VOICE][UL] send ok sn=288, pt=98, ts=0x2a580, ssrc=0x554502a2, len=73, call_id=1</w:t>
            </w:r>
          </w:p>
          <w:p w14:paraId="3C7EEDFA" w14:textId="77777777" w:rsidR="00CC6A9E" w:rsidRPr="007F7AA4" w:rsidRDefault="00C91039" w:rsidP="00C7595A">
            <w:pPr>
              <w:rPr>
                <w:rFonts w:eastAsiaTheme="majorEastAsia" w:cs="Times New Roman"/>
              </w:rPr>
            </w:pPr>
            <w:r w:rsidRPr="007F7AA4">
              <w:rPr>
                <w:rFonts w:eastAsiaTheme="majorEastAsia" w:cs="Times New Roman"/>
              </w:rPr>
              <w:t>PS 2014433 12393449 11:12:20:367 LTECSR [RTP][VOICE][UL] send ok sn=289, pt=98, ts=0x2a6c0, ssrc=0x554502a2, len=73, call_id=1</w:t>
            </w:r>
          </w:p>
          <w:p w14:paraId="7CAC0187" w14:textId="77777777" w:rsidR="00CC6A9E" w:rsidRPr="007F7AA4" w:rsidRDefault="00C91039" w:rsidP="00C7595A">
            <w:pPr>
              <w:rPr>
                <w:rFonts w:eastAsiaTheme="majorEastAsia" w:cs="Times New Roman"/>
              </w:rPr>
            </w:pPr>
            <w:r w:rsidRPr="007F7AA4">
              <w:rPr>
                <w:rFonts w:eastAsiaTheme="majorEastAsia" w:cs="Times New Roman"/>
              </w:rPr>
              <w:t>PS 2014770 12393762 11:12:20:367 LTECSR [RTP][VOICE][UL] send ok sn=290, pt=98, ts=0x2a800, ssrc=0x554502a2, len=73, call_id=1</w:t>
            </w:r>
          </w:p>
          <w:p w14:paraId="031F015D" w14:textId="77777777" w:rsidR="00CC6A9E" w:rsidRPr="007F7AA4" w:rsidRDefault="00C91039" w:rsidP="00C7595A">
            <w:pPr>
              <w:rPr>
                <w:rFonts w:eastAsiaTheme="majorEastAsia" w:cs="Times New Roman"/>
              </w:rPr>
            </w:pPr>
            <w:r w:rsidRPr="007F7AA4">
              <w:rPr>
                <w:rFonts w:eastAsiaTheme="majorEastAsia" w:cs="Times New Roman"/>
              </w:rPr>
              <w:t>PS 2015002 12394063 11:12:20:367 LTECSR [RTP][VOICE][UL] send ok sn=291, pt=98, ts=0x2a940, ssrc=0x554502a2, len=73, call_id=1</w:t>
            </w:r>
          </w:p>
          <w:p w14:paraId="7CA66C0C" w14:textId="77777777" w:rsidR="00CC6A9E" w:rsidRPr="007F7AA4" w:rsidRDefault="00C91039" w:rsidP="00C7595A">
            <w:pPr>
              <w:rPr>
                <w:rFonts w:eastAsiaTheme="majorEastAsia" w:cs="Times New Roman"/>
              </w:rPr>
            </w:pPr>
            <w:r w:rsidRPr="007F7AA4">
              <w:rPr>
                <w:rFonts w:eastAsiaTheme="majorEastAsia" w:cs="Times New Roman"/>
              </w:rPr>
              <w:t>PS 2015224 12394385 11:12:20:367 LTECSR [RTP][VOICE][UL] send ok sn=292, pt=98, ts=0x2aa80, ssrc=0x554502a2, len=73, call_id=1</w:t>
            </w:r>
          </w:p>
          <w:p w14:paraId="5C2F5B1C" w14:textId="5783F6F8" w:rsidR="00C91039" w:rsidRPr="007F7AA4" w:rsidRDefault="00C91039" w:rsidP="00C7595A">
            <w:pPr>
              <w:rPr>
                <w:rFonts w:eastAsiaTheme="majorEastAsia" w:cs="Times New Roman"/>
              </w:rPr>
            </w:pPr>
            <w:r w:rsidRPr="007F7AA4">
              <w:rPr>
                <w:rFonts w:eastAsiaTheme="majorEastAsia" w:cs="Times New Roman"/>
              </w:rPr>
              <w:t>PS 2015598 12394706 11:12:20:367 LTECSR [RTP][VOICE][UL] send ok sn=293, pt=98, ts=0x2abc0, ssrc=0x554502a2, len=73, call_id=1</w:t>
            </w:r>
          </w:p>
          <w:p w14:paraId="7EA9044D" w14:textId="77777777" w:rsidR="00C91039" w:rsidRPr="007F7AA4" w:rsidRDefault="00C91039" w:rsidP="00C7595A">
            <w:pPr>
              <w:rPr>
                <w:rFonts w:eastAsiaTheme="majorEastAsia" w:cs="Times New Roman"/>
              </w:rPr>
            </w:pPr>
          </w:p>
          <w:p w14:paraId="03FB4889" w14:textId="77777777" w:rsidR="00C91039" w:rsidRPr="007F7AA4" w:rsidRDefault="00C91039" w:rsidP="00C7595A">
            <w:pPr>
              <w:rPr>
                <w:rFonts w:eastAsiaTheme="majorEastAsia" w:cs="Times New Roman"/>
              </w:rPr>
            </w:pPr>
            <w:r w:rsidRPr="007F7AA4">
              <w:rPr>
                <w:rFonts w:eastAsiaTheme="majorEastAsia" w:cs="Times New Roman"/>
              </w:rPr>
              <w:t>// MT</w:t>
            </w:r>
          </w:p>
          <w:p w14:paraId="71AA340F" w14:textId="77777777" w:rsidR="00CC6A9E" w:rsidRPr="007F7AA4" w:rsidRDefault="00C91039" w:rsidP="00C91039">
            <w:pPr>
              <w:widowControl/>
              <w:shd w:val="clear" w:color="auto" w:fill="F4F5F7"/>
              <w:kinsoku/>
              <w:adjustRightInd/>
              <w:spacing w:before="150"/>
              <w:rPr>
                <w:rFonts w:eastAsiaTheme="majorEastAsia" w:cs="Times New Roman"/>
              </w:rPr>
            </w:pPr>
            <w:r w:rsidRPr="007F7AA4">
              <w:rPr>
                <w:rFonts w:eastAsiaTheme="majorEastAsia" w:cs="Times New Roman"/>
              </w:rPr>
              <w:t xml:space="preserve">// </w:t>
            </w:r>
            <w:r w:rsidRPr="007F7AA4">
              <w:rPr>
                <w:rFonts w:eastAsiaTheme="majorEastAsia" w:cs="Times New Roman"/>
              </w:rPr>
              <w:t>升级为视频通话，网络建立视频承载有</w:t>
            </w:r>
            <w:r w:rsidRPr="007F7AA4">
              <w:rPr>
                <w:rFonts w:eastAsiaTheme="majorEastAsia" w:cs="Times New Roman"/>
              </w:rPr>
              <w:t>6s</w:t>
            </w:r>
            <w:r w:rsidRPr="007F7AA4">
              <w:rPr>
                <w:rFonts w:eastAsiaTheme="majorEastAsia" w:cs="Times New Roman"/>
              </w:rPr>
              <w:t>延迟</w:t>
            </w:r>
          </w:p>
          <w:p w14:paraId="66472D08" w14:textId="77777777" w:rsidR="00CC6A9E" w:rsidRPr="007F7AA4" w:rsidRDefault="00C91039" w:rsidP="00C91039">
            <w:pPr>
              <w:widowControl/>
              <w:shd w:val="clear" w:color="auto" w:fill="F4F5F7"/>
              <w:kinsoku/>
              <w:adjustRightInd/>
              <w:spacing w:before="150"/>
              <w:rPr>
                <w:rFonts w:eastAsiaTheme="majorEastAsia" w:cs="Times New Roman"/>
              </w:rPr>
            </w:pPr>
            <w:r w:rsidRPr="007F7AA4">
              <w:rPr>
                <w:rFonts w:eastAsiaTheme="majorEastAsia" w:cs="Times New Roman"/>
              </w:rPr>
              <w:t>SIP 52 8112775 11:12:17:838 [MS-&gt;NW][P1][S1]INVITE sip:[240E:0067:5000:0000:0000:0000:0003:2002]:9900;Hpt=8ed2_16;CxtId=4;TRC=ffffffff-ffffffff SIP/2.0</w:t>
            </w:r>
          </w:p>
          <w:p w14:paraId="73F02D7E" w14:textId="77777777" w:rsidR="00CC6A9E" w:rsidRPr="007F7AA4" w:rsidRDefault="00C91039" w:rsidP="00C91039">
            <w:pPr>
              <w:widowControl/>
              <w:shd w:val="clear" w:color="auto" w:fill="F4F5F7"/>
              <w:kinsoku/>
              <w:adjustRightInd/>
              <w:spacing w:before="150"/>
              <w:rPr>
                <w:rFonts w:eastAsiaTheme="majorEastAsia" w:cs="Times New Roman"/>
              </w:rPr>
            </w:pPr>
            <w:r w:rsidRPr="007F7AA4">
              <w:rPr>
                <w:rFonts w:eastAsiaTheme="majorEastAsia" w:cs="Times New Roman"/>
              </w:rPr>
              <w:t>SIP 54 8139985 11:12:19:638 [NW-&gt;MS][P1][S1]SIP/2.0 200 OK</w:t>
            </w:r>
          </w:p>
          <w:p w14:paraId="4ED45757" w14:textId="539771A8" w:rsidR="00C91039" w:rsidRPr="007F7AA4" w:rsidRDefault="00C91039" w:rsidP="00C91039">
            <w:pPr>
              <w:widowControl/>
              <w:shd w:val="clear" w:color="auto" w:fill="F4F5F7"/>
              <w:kinsoku/>
              <w:adjustRightInd/>
              <w:spacing w:before="150"/>
              <w:rPr>
                <w:rFonts w:eastAsiaTheme="majorEastAsia" w:cs="Times New Roman"/>
              </w:rPr>
            </w:pPr>
            <w:r w:rsidRPr="007F7AA4">
              <w:rPr>
                <w:rFonts w:eastAsiaTheme="majorEastAsia" w:cs="Times New Roman"/>
              </w:rPr>
              <w:t>SIP 55 8140238 11:12:19:638 [MS-&gt;NW][P1][S1]ACK sip:[240E:0067:5000:0000:0000:0000:0003:2002]:9900;Hpt=8ed2_16;CxtId=4;TRC=ffffffff-ffffffff SIP/2.0</w:t>
            </w:r>
          </w:p>
          <w:p w14:paraId="1C724093" w14:textId="77777777" w:rsidR="00CC6A9E" w:rsidRPr="007F7AA4" w:rsidRDefault="00C91039" w:rsidP="00977C74">
            <w:pPr>
              <w:rPr>
                <w:rFonts w:eastAsiaTheme="majorEastAsia" w:cs="Times New Roman"/>
                <w:color w:val="172B4D"/>
                <w:kern w:val="0"/>
                <w:szCs w:val="21"/>
              </w:rPr>
            </w:pPr>
            <w:r w:rsidRPr="007F7AA4">
              <w:rPr>
                <w:rFonts w:eastAsiaTheme="majorEastAsia" w:cs="Times New Roman"/>
                <w:color w:val="172B4D"/>
                <w:kern w:val="0"/>
                <w:szCs w:val="21"/>
              </w:rPr>
              <w:t>OTA 1521142 8223824 </w:t>
            </w:r>
            <w:ins w:id="54" w:author="Unknown">
              <w:r w:rsidRPr="007F7AA4">
                <w:rPr>
                  <w:rFonts w:eastAsiaTheme="majorEastAsia" w:cs="Times New Roman"/>
                  <w:b/>
                  <w:bCs/>
                  <w:color w:val="172B4D"/>
                  <w:kern w:val="0"/>
                  <w:szCs w:val="21"/>
                </w:rPr>
                <w:t>11:12:25:038 ESM [NW-&gt;MS] ESM_MSG_ACTIVATE_DEDICATED_EPS_BEARER_CONTEXT_REQUEST (PTI:0, EBI:8)  //</w:t>
              </w:r>
              <w:r w:rsidRPr="007F7AA4">
                <w:rPr>
                  <w:rFonts w:eastAsiaTheme="majorEastAsia" w:cs="Times New Roman"/>
                  <w:b/>
                  <w:bCs/>
                  <w:color w:val="FF0000"/>
                  <w:kern w:val="0"/>
                  <w:szCs w:val="21"/>
                </w:rPr>
                <w:t xml:space="preserve">/ </w:t>
              </w:r>
              <w:r w:rsidRPr="007F7AA4">
                <w:rPr>
                  <w:rFonts w:eastAsiaTheme="majorEastAsia" w:cs="Times New Roman"/>
                  <w:b/>
                  <w:bCs/>
                  <w:color w:val="FF0000"/>
                  <w:kern w:val="0"/>
                  <w:szCs w:val="21"/>
                </w:rPr>
                <w:t>这里延迟了</w:t>
              </w:r>
              <w:r w:rsidRPr="007F7AA4">
                <w:rPr>
                  <w:rFonts w:eastAsiaTheme="majorEastAsia" w:cs="Times New Roman"/>
                  <w:b/>
                  <w:bCs/>
                  <w:color w:val="FF0000"/>
                  <w:kern w:val="0"/>
                  <w:szCs w:val="21"/>
                </w:rPr>
                <w:t>6s</w:t>
              </w:r>
              <w:r w:rsidRPr="007F7AA4">
                <w:rPr>
                  <w:rFonts w:eastAsiaTheme="majorEastAsia" w:cs="Times New Roman"/>
                  <w:b/>
                  <w:bCs/>
                  <w:color w:val="FF0000"/>
                  <w:kern w:val="0"/>
                  <w:szCs w:val="21"/>
                </w:rPr>
                <w:t>建立转载</w:t>
              </w:r>
            </w:ins>
          </w:p>
          <w:p w14:paraId="432785A3" w14:textId="600E3774" w:rsidR="00C91039" w:rsidRPr="007F7AA4" w:rsidRDefault="00C91039" w:rsidP="00977C74">
            <w:pPr>
              <w:rPr>
                <w:rFonts w:eastAsiaTheme="majorEastAsia" w:cs="Times New Roman"/>
              </w:rPr>
            </w:pPr>
            <w:r w:rsidRPr="007F7AA4">
              <w:rPr>
                <w:rFonts w:eastAsiaTheme="majorEastAsia" w:cs="Times New Roman"/>
              </w:rPr>
              <w:t>OTA 1522341 8223937 11:12:25:038 ESM [MS-&gt;NW] ESM_MSG_ACTIVATE_DEDICATED_EPS_BEARER_CONTEXT_ACCEPT (PTI:0, EBI:8)</w:t>
            </w:r>
          </w:p>
          <w:p w14:paraId="517B4871" w14:textId="386B55A1" w:rsidR="00C91039" w:rsidRPr="007F7AA4" w:rsidRDefault="00C91039" w:rsidP="00977C74">
            <w:pPr>
              <w:rPr>
                <w:rFonts w:eastAsiaTheme="majorEastAsia" w:cs="Times New Roman"/>
              </w:rPr>
            </w:pPr>
            <w:r w:rsidRPr="007F7AA4">
              <w:rPr>
                <w:rFonts w:eastAsiaTheme="majorEastAsia" w:cs="Times New Roman"/>
              </w:rPr>
              <w:t xml:space="preserve">// </w:t>
            </w:r>
            <w:r w:rsidRPr="007F7AA4">
              <w:rPr>
                <w:rFonts w:eastAsiaTheme="majorEastAsia" w:cs="Times New Roman"/>
              </w:rPr>
              <w:t>下行无丢包</w:t>
            </w:r>
          </w:p>
          <w:p w14:paraId="0D92F8F5" w14:textId="77777777" w:rsidR="00CC6A9E" w:rsidRPr="007F7AA4" w:rsidRDefault="00C91039" w:rsidP="00977C74">
            <w:pPr>
              <w:rPr>
                <w:rFonts w:eastAsiaTheme="majorEastAsia" w:cs="Times New Roman"/>
              </w:rPr>
            </w:pPr>
            <w:r w:rsidRPr="007F7AA4">
              <w:rPr>
                <w:rFonts w:eastAsiaTheme="majorEastAsia" w:cs="Times New Roman"/>
              </w:rPr>
              <w:t xml:space="preserve">PS 1437138 8140311 11:12:19:638 LTECSR [RTP][VOICE][DL] recv ok, sn=277, pt=98, ts=0x27b00, ssrc=0x554502a2, len=73, call_id=1, DSCP=0xb8 </w:t>
            </w:r>
          </w:p>
          <w:p w14:paraId="02FDDDDA" w14:textId="77777777" w:rsidR="00CC6A9E" w:rsidRPr="007F7AA4" w:rsidRDefault="00C91039" w:rsidP="00977C74">
            <w:pPr>
              <w:rPr>
                <w:rFonts w:eastAsiaTheme="majorEastAsia" w:cs="Times New Roman"/>
              </w:rPr>
            </w:pPr>
            <w:r w:rsidRPr="007F7AA4">
              <w:rPr>
                <w:rFonts w:eastAsiaTheme="majorEastAsia" w:cs="Times New Roman"/>
              </w:rPr>
              <w:t xml:space="preserve">PS 1437490 8140624 11:12:19:638 LTECSR [RTP][VOICE][DL] recv ok, sn=278, pt=98, ts=0x27c40, ssrc=0x554502a2, len=73, call_id=1, DSCP=0xb8 </w:t>
            </w:r>
          </w:p>
          <w:p w14:paraId="5E6D6A87" w14:textId="77777777" w:rsidR="00CC6A9E" w:rsidRPr="007F7AA4" w:rsidRDefault="00C91039" w:rsidP="00977C74">
            <w:pPr>
              <w:rPr>
                <w:rFonts w:eastAsiaTheme="majorEastAsia" w:cs="Times New Roman"/>
              </w:rPr>
            </w:pPr>
            <w:r w:rsidRPr="007F7AA4">
              <w:rPr>
                <w:rFonts w:eastAsiaTheme="majorEastAsia" w:cs="Times New Roman"/>
              </w:rPr>
              <w:t xml:space="preserve">PS 1437768 8140936 11:12:19:638 LTECSR [RTP][VOICE][DL] recv ok, sn=279, pt=98, ts=0x27d80, ssrc=0x554502a2, len=73, call_id=1, DSCP=0xb8 </w:t>
            </w:r>
          </w:p>
          <w:p w14:paraId="646B7EB2" w14:textId="77777777" w:rsidR="00CC6A9E" w:rsidRPr="007F7AA4" w:rsidRDefault="00C91039" w:rsidP="00977C74">
            <w:pPr>
              <w:rPr>
                <w:rFonts w:eastAsiaTheme="majorEastAsia" w:cs="Times New Roman"/>
              </w:rPr>
            </w:pPr>
            <w:r w:rsidRPr="007F7AA4">
              <w:rPr>
                <w:rFonts w:eastAsiaTheme="majorEastAsia" w:cs="Times New Roman"/>
              </w:rPr>
              <w:t xml:space="preserve">PS 1438129 8141249 11:12:19:638 LTECSR [RTP][VOICE][DL] recv ok, sn=280, pt=98, ts=0x27ec0, ssrc=0x554502a2, len=73, call_id=1, DSCP=0xb8 </w:t>
            </w:r>
          </w:p>
          <w:p w14:paraId="11E4C7D3" w14:textId="77777777" w:rsidR="00CC6A9E" w:rsidRPr="007F7AA4" w:rsidRDefault="00C91039" w:rsidP="00977C74">
            <w:pPr>
              <w:rPr>
                <w:rFonts w:eastAsiaTheme="majorEastAsia" w:cs="Times New Roman"/>
              </w:rPr>
            </w:pPr>
            <w:r w:rsidRPr="007F7AA4">
              <w:rPr>
                <w:rFonts w:eastAsiaTheme="majorEastAsia" w:cs="Times New Roman"/>
              </w:rPr>
              <w:t xml:space="preserve">PS 1438472 8141561 11:12:19:638 LTECSR [RTP][VOICE][DL] recv ok, sn=281, pt=98, ts=0x28000, ssrc=0x554502a2, len=73, call_id=1, DSCP=0xb8 </w:t>
            </w:r>
          </w:p>
          <w:p w14:paraId="7C24BE2C" w14:textId="77777777" w:rsidR="00CC6A9E" w:rsidRPr="007F7AA4" w:rsidRDefault="00C91039" w:rsidP="00977C74">
            <w:pPr>
              <w:rPr>
                <w:rFonts w:eastAsiaTheme="majorEastAsia" w:cs="Times New Roman"/>
              </w:rPr>
            </w:pPr>
            <w:r w:rsidRPr="007F7AA4">
              <w:rPr>
                <w:rFonts w:eastAsiaTheme="majorEastAsia" w:cs="Times New Roman"/>
              </w:rPr>
              <w:t xml:space="preserve">PS 1438759 8141874 11:12:19:638 LTECSR [RTP][VOICE][DL] recv ok, sn=282, pt=98, ts=0x28140, ssrc=0x554502a2, len=73, call_id=1, DSCP=0xb8 </w:t>
            </w:r>
          </w:p>
          <w:p w14:paraId="34A22C08" w14:textId="77777777" w:rsidR="00CC6A9E" w:rsidRPr="007F7AA4" w:rsidRDefault="00C91039" w:rsidP="00977C74">
            <w:pPr>
              <w:rPr>
                <w:rFonts w:eastAsiaTheme="majorEastAsia" w:cs="Times New Roman"/>
              </w:rPr>
            </w:pPr>
            <w:r w:rsidRPr="007F7AA4">
              <w:rPr>
                <w:rFonts w:eastAsiaTheme="majorEastAsia" w:cs="Times New Roman"/>
              </w:rPr>
              <w:t xml:space="preserve">PS 1438987 8142186 11:12:19:638 LTECSR [RTP][VOICE][DL] recv ok, sn=283, pt=98, ts=0x28280, ssrc=0x554502a2, len=19, call_id=1, DSCP=0xb8 </w:t>
            </w:r>
          </w:p>
          <w:p w14:paraId="642D57F7" w14:textId="77777777" w:rsidR="00CC6A9E" w:rsidRPr="007F7AA4" w:rsidRDefault="00C91039" w:rsidP="00977C74">
            <w:pPr>
              <w:rPr>
                <w:rFonts w:eastAsiaTheme="majorEastAsia" w:cs="Times New Roman"/>
              </w:rPr>
            </w:pPr>
            <w:r w:rsidRPr="007F7AA4">
              <w:rPr>
                <w:rFonts w:eastAsiaTheme="majorEastAsia" w:cs="Times New Roman"/>
              </w:rPr>
              <w:t xml:space="preserve">PS 1439922 8143124 11:12:19:838 LTECSR [RTP][VOICE][DL] recv ok, sn=284, pt=98, ts=0x28640, ssrc=0x554502a2, len=19, call_id=1, DSCP=0xb8 </w:t>
            </w:r>
          </w:p>
          <w:p w14:paraId="6F38FD0E" w14:textId="4C7FF6D6" w:rsidR="00C91039" w:rsidRPr="007F7AA4" w:rsidRDefault="00C91039" w:rsidP="00977C74">
            <w:pPr>
              <w:rPr>
                <w:rFonts w:eastAsiaTheme="majorEastAsia" w:cs="Times New Roman"/>
              </w:rPr>
            </w:pPr>
            <w:r w:rsidRPr="007F7AA4">
              <w:rPr>
                <w:rFonts w:eastAsiaTheme="majorEastAsia" w:cs="Times New Roman"/>
              </w:rPr>
              <w:t>PS 1442175 8145624 11:12:20:038 LTECSR [RTP][VOICE][DL] recv ok, sn=285, pt=98, ts=0x29040, ssrc=0x554502a2, len=19, call_id=1, DSCP=0xb8</w:t>
            </w:r>
          </w:p>
          <w:p w14:paraId="24DE04EA" w14:textId="252A7D66" w:rsidR="00C91039" w:rsidRPr="007F7AA4" w:rsidRDefault="00C91039" w:rsidP="00C7595A">
            <w:pPr>
              <w:rPr>
                <w:rFonts w:eastAsiaTheme="majorEastAsia" w:cs="Times New Roman"/>
              </w:rPr>
            </w:pPr>
          </w:p>
        </w:tc>
      </w:tr>
    </w:tbl>
    <w:p w14:paraId="4008B13D" w14:textId="4BA687DD" w:rsidR="008803D4" w:rsidRPr="007F7AA4" w:rsidRDefault="00D63F7F" w:rsidP="00D63F7F">
      <w:pPr>
        <w:pStyle w:val="3"/>
        <w:spacing w:before="156" w:after="156"/>
        <w:rPr>
          <w:rFonts w:eastAsiaTheme="majorEastAsia" w:cs="Times New Roman"/>
        </w:rPr>
      </w:pPr>
      <w:bookmarkStart w:id="55" w:name="_Toc87714636"/>
      <w:r w:rsidRPr="007F7AA4">
        <w:rPr>
          <w:rFonts w:eastAsiaTheme="majorEastAsia" w:cs="Times New Roman"/>
        </w:rPr>
        <w:lastRenderedPageBreak/>
        <w:t>升级为视频通话后短暂视频卡顿</w:t>
      </w:r>
      <w:bookmarkEnd w:id="55"/>
    </w:p>
    <w:p w14:paraId="4EB7140F" w14:textId="3FDF3954" w:rsidR="00D63F7F" w:rsidRPr="007F7AA4" w:rsidRDefault="00C7676F" w:rsidP="00D63F7F">
      <w:pPr>
        <w:rPr>
          <w:rFonts w:eastAsiaTheme="majorEastAsia" w:cs="Times New Roman"/>
        </w:rPr>
      </w:pPr>
      <w:hyperlink r:id="rId44" w:history="1">
        <w:r w:rsidR="00D63F7F" w:rsidRPr="007F7AA4">
          <w:rPr>
            <w:rFonts w:eastAsiaTheme="majorEastAsia" w:cs="Times New Roman"/>
          </w:rPr>
          <w:t>AGATE-9219</w:t>
        </w:r>
      </w:hyperlink>
      <w:r w:rsidR="00D63F7F" w:rsidRPr="007F7AA4">
        <w:rPr>
          <w:rFonts w:eastAsiaTheme="majorEastAsia" w:cs="Times New Roman"/>
        </w:rPr>
        <w:t xml:space="preserve"> K11R-R_NJ_</w:t>
      </w:r>
      <w:r w:rsidR="00D63F7F" w:rsidRPr="007F7AA4">
        <w:rPr>
          <w:rFonts w:eastAsiaTheme="majorEastAsia" w:cs="Times New Roman"/>
        </w:rPr>
        <w:t>电信</w:t>
      </w:r>
      <w:r w:rsidR="00D63F7F" w:rsidRPr="007F7AA4">
        <w:rPr>
          <w:rFonts w:eastAsiaTheme="majorEastAsia" w:cs="Times New Roman"/>
        </w:rPr>
        <w:t xml:space="preserve">5G </w:t>
      </w:r>
      <w:r w:rsidR="00D63F7F" w:rsidRPr="007F7AA4">
        <w:rPr>
          <w:rFonts w:eastAsiaTheme="majorEastAsia" w:cs="Times New Roman"/>
        </w:rPr>
        <w:t>视频通话降级和升级后</w:t>
      </w:r>
      <w:r w:rsidR="00D63F7F" w:rsidRPr="007F7AA4">
        <w:rPr>
          <w:rFonts w:eastAsiaTheme="majorEastAsia" w:cs="Times New Roman"/>
        </w:rPr>
        <w:t>MT</w:t>
      </w:r>
      <w:r w:rsidR="00D63F7F" w:rsidRPr="007F7AA4">
        <w:rPr>
          <w:rFonts w:eastAsiaTheme="majorEastAsia" w:cs="Times New Roman"/>
        </w:rPr>
        <w:t>端画面卡顿</w:t>
      </w:r>
      <w:r w:rsidR="00D63F7F" w:rsidRPr="007F7AA4">
        <w:rPr>
          <w:rFonts w:eastAsiaTheme="majorEastAsia" w:cs="Times New Roman"/>
        </w:rPr>
        <w:t>_</w:t>
      </w:r>
      <w:r w:rsidR="00D63F7F" w:rsidRPr="007F7AA4">
        <w:rPr>
          <w:rFonts w:eastAsiaTheme="majorEastAsia" w:cs="Times New Roman"/>
        </w:rPr>
        <w:t>一次</w:t>
      </w:r>
      <w:r w:rsidR="00D63F7F" w:rsidRPr="007F7AA4">
        <w:rPr>
          <w:rFonts w:eastAsiaTheme="majorEastAsia" w:cs="Times New Roman"/>
        </w:rPr>
        <w:t>_V12.5.3.0.RKWEUXM</w:t>
      </w:r>
    </w:p>
    <w:tbl>
      <w:tblPr>
        <w:tblStyle w:val="a7"/>
        <w:tblW w:w="0" w:type="auto"/>
        <w:tblLook w:val="04A0" w:firstRow="1" w:lastRow="0" w:firstColumn="1" w:lastColumn="0" w:noHBand="0" w:noVBand="1"/>
      </w:tblPr>
      <w:tblGrid>
        <w:gridCol w:w="13454"/>
      </w:tblGrid>
      <w:tr w:rsidR="00D63F7F" w:rsidRPr="007F7AA4" w14:paraId="4AD2C8CD" w14:textId="77777777" w:rsidTr="00D63F7F">
        <w:tc>
          <w:tcPr>
            <w:tcW w:w="13454" w:type="dxa"/>
          </w:tcPr>
          <w:p w14:paraId="6BC10122" w14:textId="77777777" w:rsidR="0055261A" w:rsidRPr="007F7AA4" w:rsidRDefault="00D63F7F" w:rsidP="00D63F7F">
            <w:pPr>
              <w:widowControl/>
              <w:shd w:val="clear" w:color="auto" w:fill="F4F5F7"/>
              <w:kinsoku/>
              <w:adjustRightInd/>
              <w:rPr>
                <w:rFonts w:eastAsiaTheme="majorEastAsia" w:cs="Times New Roman"/>
                <w:color w:val="172B4D"/>
                <w:kern w:val="0"/>
                <w:szCs w:val="21"/>
              </w:rPr>
            </w:pPr>
            <w:r w:rsidRPr="007F7AA4">
              <w:rPr>
                <w:rFonts w:eastAsiaTheme="majorEastAsia" w:cs="Times New Roman"/>
                <w:b/>
                <w:bCs/>
                <w:color w:val="172B4D"/>
                <w:kern w:val="0"/>
                <w:szCs w:val="21"/>
              </w:rPr>
              <w:t>MT</w:t>
            </w:r>
            <w:r w:rsidRPr="007F7AA4">
              <w:rPr>
                <w:rFonts w:eastAsiaTheme="majorEastAsia" w:cs="Times New Roman"/>
                <w:b/>
                <w:bCs/>
                <w:color w:val="172B4D"/>
                <w:kern w:val="0"/>
                <w:szCs w:val="21"/>
              </w:rPr>
              <w:t>端专有承载建立有延迟，从按下升级到专有承载建立延迟</w:t>
            </w:r>
            <w:r w:rsidRPr="007F7AA4">
              <w:rPr>
                <w:rFonts w:eastAsiaTheme="majorEastAsia" w:cs="Times New Roman"/>
                <w:b/>
                <w:bCs/>
                <w:color w:val="172B4D"/>
                <w:kern w:val="0"/>
                <w:szCs w:val="21"/>
              </w:rPr>
              <w:t>2s</w:t>
            </w:r>
            <w:r w:rsidRPr="007F7AA4">
              <w:rPr>
                <w:rFonts w:eastAsiaTheme="majorEastAsia" w:cs="Times New Roman"/>
                <w:b/>
                <w:bCs/>
                <w:color w:val="172B4D"/>
                <w:kern w:val="0"/>
                <w:szCs w:val="21"/>
              </w:rPr>
              <w:t>，网络</w:t>
            </w:r>
            <w:r w:rsidRPr="007F7AA4">
              <w:rPr>
                <w:rFonts w:eastAsiaTheme="majorEastAsia" w:cs="Times New Roman"/>
                <w:b/>
                <w:bCs/>
                <w:color w:val="172B4D"/>
                <w:kern w:val="0"/>
                <w:szCs w:val="21"/>
              </w:rPr>
              <w:t>RTCP</w:t>
            </w:r>
            <w:r w:rsidRPr="007F7AA4">
              <w:rPr>
                <w:rFonts w:eastAsiaTheme="majorEastAsia" w:cs="Times New Roman"/>
                <w:b/>
                <w:bCs/>
                <w:color w:val="172B4D"/>
                <w:kern w:val="0"/>
                <w:szCs w:val="21"/>
              </w:rPr>
              <w:t>握手包在延迟</w:t>
            </w:r>
            <w:r w:rsidRPr="007F7AA4">
              <w:rPr>
                <w:rFonts w:eastAsiaTheme="majorEastAsia" w:cs="Times New Roman"/>
                <w:b/>
                <w:bCs/>
                <w:color w:val="172B4D"/>
                <w:kern w:val="0"/>
                <w:szCs w:val="21"/>
              </w:rPr>
              <w:t>1s</w:t>
            </w:r>
            <w:r w:rsidRPr="007F7AA4">
              <w:rPr>
                <w:rFonts w:eastAsiaTheme="majorEastAsia" w:cs="Times New Roman"/>
                <w:b/>
                <w:bCs/>
                <w:color w:val="172B4D"/>
                <w:kern w:val="0"/>
                <w:szCs w:val="21"/>
              </w:rPr>
              <w:t>后下发。整理看，</w:t>
            </w:r>
            <w:r w:rsidRPr="007F7AA4">
              <w:rPr>
                <w:rFonts w:eastAsiaTheme="majorEastAsia" w:cs="Times New Roman"/>
                <w:b/>
                <w:bCs/>
                <w:color w:val="172B4D"/>
                <w:kern w:val="0"/>
                <w:szCs w:val="21"/>
              </w:rPr>
              <w:t>Modem</w:t>
            </w:r>
            <w:r w:rsidRPr="007F7AA4">
              <w:rPr>
                <w:rFonts w:eastAsiaTheme="majorEastAsia" w:cs="Times New Roman"/>
                <w:b/>
                <w:bCs/>
                <w:color w:val="172B4D"/>
                <w:kern w:val="0"/>
                <w:szCs w:val="21"/>
              </w:rPr>
              <w:t>流程正常。网络激活专有承载和网络握手存在端在延迟，导致视频短时间卡顿。</w:t>
            </w:r>
          </w:p>
          <w:p w14:paraId="77B99843" w14:textId="77777777" w:rsidR="0055261A" w:rsidRPr="007F7AA4" w:rsidRDefault="00D63F7F" w:rsidP="00D63F7F">
            <w:pPr>
              <w:widowControl/>
              <w:shd w:val="clear" w:color="auto" w:fill="F4F5F7"/>
              <w:kinsoku/>
              <w:adjustRightInd/>
              <w:rPr>
                <w:rFonts w:eastAsiaTheme="majorEastAsia" w:cs="Times New Roman"/>
                <w:color w:val="172B4D"/>
                <w:kern w:val="0"/>
                <w:szCs w:val="21"/>
              </w:rPr>
            </w:pPr>
            <w:r w:rsidRPr="007F7AA4">
              <w:rPr>
                <w:rFonts w:eastAsiaTheme="majorEastAsia" w:cs="Times New Roman"/>
                <w:color w:val="172B4D"/>
                <w:kern w:val="0"/>
                <w:szCs w:val="21"/>
              </w:rPr>
              <w:t>// MO</w:t>
            </w:r>
            <w:r w:rsidRPr="007F7AA4">
              <w:rPr>
                <w:rFonts w:eastAsiaTheme="majorEastAsia" w:cs="Times New Roman"/>
                <w:color w:val="172B4D"/>
                <w:kern w:val="0"/>
                <w:szCs w:val="21"/>
              </w:rPr>
              <w:t>端</w:t>
            </w:r>
          </w:p>
          <w:p w14:paraId="48C4E4A8" w14:textId="77777777" w:rsidR="0055261A" w:rsidRPr="007F7AA4" w:rsidRDefault="00D63F7F" w:rsidP="00D63F7F">
            <w:pPr>
              <w:widowControl/>
              <w:shd w:val="clear" w:color="auto" w:fill="F4F5F7"/>
              <w:kinsoku/>
              <w:adjustRightInd/>
              <w:rPr>
                <w:rFonts w:eastAsiaTheme="majorEastAsia" w:cs="Times New Roman"/>
                <w:color w:val="172B4D"/>
                <w:kern w:val="0"/>
                <w:szCs w:val="21"/>
              </w:rPr>
            </w:pPr>
            <w:r w:rsidRPr="007F7AA4">
              <w:rPr>
                <w:rFonts w:eastAsiaTheme="majorEastAsia" w:cs="Times New Roman"/>
                <w:color w:val="172B4D"/>
                <w:kern w:val="0"/>
                <w:szCs w:val="21"/>
              </w:rPr>
              <w:t>Type Index Time Local Time Module Message Comment Time Differences</w:t>
            </w:r>
          </w:p>
          <w:p w14:paraId="3AE3EB1F" w14:textId="77777777" w:rsidR="0055261A" w:rsidRPr="007F7AA4" w:rsidRDefault="00D63F7F" w:rsidP="00D63F7F">
            <w:pPr>
              <w:widowControl/>
              <w:shd w:val="clear" w:color="auto" w:fill="F4F5F7"/>
              <w:kinsoku/>
              <w:adjustRightInd/>
              <w:rPr>
                <w:rFonts w:eastAsiaTheme="majorEastAsia" w:cs="Times New Roman"/>
                <w:color w:val="172B4D"/>
                <w:kern w:val="0"/>
                <w:szCs w:val="21"/>
              </w:rPr>
            </w:pPr>
            <w:r w:rsidRPr="007F7AA4">
              <w:rPr>
                <w:rFonts w:eastAsiaTheme="majorEastAsia" w:cs="Times New Roman"/>
                <w:color w:val="172B4D"/>
                <w:kern w:val="0"/>
                <w:szCs w:val="21"/>
              </w:rPr>
              <w:t>SIP 46 17949171 17:36:16:485 [NW-&gt;MS][P1][S1]INVITE sip:+8619951956186@[240E:0579:0410:3E88:16A0:F6A2:5008:E818]:50009 SIP/2.0</w:t>
            </w:r>
          </w:p>
          <w:p w14:paraId="5C8AE1B7" w14:textId="77777777" w:rsidR="0055261A" w:rsidRPr="007F7AA4" w:rsidRDefault="00D63F7F" w:rsidP="00D63F7F">
            <w:pPr>
              <w:widowControl/>
              <w:shd w:val="clear" w:color="auto" w:fill="F4F5F7"/>
              <w:kinsoku/>
              <w:adjustRightInd/>
              <w:rPr>
                <w:rFonts w:eastAsiaTheme="majorEastAsia" w:cs="Times New Roman"/>
                <w:color w:val="172B4D"/>
                <w:kern w:val="0"/>
                <w:szCs w:val="21"/>
              </w:rPr>
            </w:pPr>
            <w:r w:rsidRPr="007F7AA4">
              <w:rPr>
                <w:rFonts w:eastAsiaTheme="majorEastAsia" w:cs="Times New Roman"/>
                <w:color w:val="172B4D"/>
                <w:kern w:val="0"/>
                <w:szCs w:val="21"/>
              </w:rPr>
              <w:t>SIP 48 17969584 17:36:17:685 [MS-&gt;NW][P1][S1]SIP/2.0 200 OK</w:t>
            </w:r>
          </w:p>
          <w:p w14:paraId="058238BB" w14:textId="77777777" w:rsidR="0055261A" w:rsidRPr="007F7AA4" w:rsidRDefault="00D63F7F" w:rsidP="00D63F7F">
            <w:pPr>
              <w:widowControl/>
              <w:shd w:val="clear" w:color="auto" w:fill="F4F5F7"/>
              <w:kinsoku/>
              <w:adjustRightInd/>
              <w:rPr>
                <w:rFonts w:eastAsiaTheme="majorEastAsia" w:cs="Times New Roman"/>
                <w:color w:val="172B4D"/>
                <w:kern w:val="0"/>
                <w:szCs w:val="21"/>
              </w:rPr>
            </w:pPr>
            <w:r w:rsidRPr="007F7AA4">
              <w:rPr>
                <w:rFonts w:eastAsiaTheme="majorEastAsia" w:cs="Times New Roman"/>
                <w:color w:val="172B4D"/>
                <w:kern w:val="0"/>
                <w:szCs w:val="21"/>
              </w:rPr>
              <w:t>OTA 1907223 17971433 17:36:17:885 ESM [NW-&gt;MS] ESM_MSG_ACTIVATE_DEDICATED_EPS_BEARER_CONTEXT_REQUEST (PTI:0, EBI:7)</w:t>
            </w:r>
          </w:p>
          <w:p w14:paraId="40B7B48D" w14:textId="77777777" w:rsidR="0055261A" w:rsidRPr="007F7AA4" w:rsidRDefault="00D63F7F" w:rsidP="00D63F7F">
            <w:pPr>
              <w:widowControl/>
              <w:shd w:val="clear" w:color="auto" w:fill="F4F5F7"/>
              <w:kinsoku/>
              <w:adjustRightInd/>
              <w:rPr>
                <w:rFonts w:eastAsiaTheme="majorEastAsia" w:cs="Times New Roman"/>
                <w:color w:val="172B4D"/>
                <w:kern w:val="0"/>
                <w:szCs w:val="21"/>
              </w:rPr>
            </w:pPr>
            <w:r w:rsidRPr="007F7AA4">
              <w:rPr>
                <w:rFonts w:eastAsiaTheme="majorEastAsia" w:cs="Times New Roman"/>
                <w:color w:val="172B4D"/>
                <w:kern w:val="0"/>
                <w:szCs w:val="21"/>
              </w:rPr>
              <w:t>IPv6 address: 240e:2e:8201:c000:8::12</w:t>
            </w:r>
          </w:p>
          <w:p w14:paraId="3FE6222C" w14:textId="77777777" w:rsidR="0055261A" w:rsidRPr="007F7AA4" w:rsidRDefault="00D63F7F" w:rsidP="00D63F7F">
            <w:pPr>
              <w:widowControl/>
              <w:shd w:val="clear" w:color="auto" w:fill="F4F5F7"/>
              <w:kinsoku/>
              <w:adjustRightInd/>
              <w:rPr>
                <w:rFonts w:eastAsiaTheme="majorEastAsia" w:cs="Times New Roman"/>
                <w:color w:val="172B4D"/>
                <w:kern w:val="0"/>
                <w:szCs w:val="21"/>
              </w:rPr>
            </w:pPr>
            <w:r w:rsidRPr="007F7AA4">
              <w:rPr>
                <w:rFonts w:eastAsiaTheme="majorEastAsia" w:cs="Times New Roman"/>
                <w:color w:val="172B4D"/>
                <w:kern w:val="0"/>
                <w:szCs w:val="21"/>
              </w:rPr>
              <w:t>OTA 1907691 17971470 17:36:17:885 ESM [MS-&gt;NW] ESM_MSG_ACTIVATE_DEDICATED_EPS_BEARER_CONTEXT_ACCEPT (PTI:0, EBI:7)</w:t>
            </w:r>
          </w:p>
          <w:p w14:paraId="2A471F83" w14:textId="62966D25" w:rsidR="00D63F7F" w:rsidRPr="007F7AA4" w:rsidRDefault="00D63F7F" w:rsidP="00D63F7F">
            <w:pPr>
              <w:widowControl/>
              <w:shd w:val="clear" w:color="auto" w:fill="F4F5F7"/>
              <w:kinsoku/>
              <w:adjustRightInd/>
              <w:rPr>
                <w:rFonts w:eastAsiaTheme="majorEastAsia" w:cs="Times New Roman"/>
                <w:color w:val="172B4D"/>
                <w:kern w:val="0"/>
                <w:szCs w:val="21"/>
              </w:rPr>
            </w:pPr>
            <w:r w:rsidRPr="007F7AA4">
              <w:rPr>
                <w:rFonts w:eastAsiaTheme="majorEastAsia" w:cs="Times New Roman"/>
                <w:color w:val="172B4D"/>
                <w:kern w:val="0"/>
                <w:szCs w:val="21"/>
              </w:rPr>
              <w:t>SIP 49 17972094 </w:t>
            </w:r>
            <w:r w:rsidRPr="007F7AA4">
              <w:rPr>
                <w:rFonts w:eastAsiaTheme="majorEastAsia" w:cs="Times New Roman"/>
                <w:b/>
                <w:bCs/>
                <w:color w:val="172B4D"/>
                <w:kern w:val="0"/>
                <w:szCs w:val="21"/>
              </w:rPr>
              <w:t>17:36:17:885</w:t>
            </w:r>
            <w:r w:rsidRPr="007F7AA4">
              <w:rPr>
                <w:rFonts w:eastAsiaTheme="majorEastAsia" w:cs="Times New Roman"/>
                <w:color w:val="172B4D"/>
                <w:kern w:val="0"/>
                <w:szCs w:val="21"/>
              </w:rPr>
              <w:t> [NW-&gt;MS][P1][S1]ACK sip:+8619951956186@[240E:0579:0410:3E88:16A0:F6A2:5008:E818]:50009 SIP/2.0</w:t>
            </w:r>
          </w:p>
          <w:p w14:paraId="439C7D08" w14:textId="77777777" w:rsidR="0055261A" w:rsidRPr="007F7AA4" w:rsidRDefault="00D63F7F" w:rsidP="00D63F7F">
            <w:pPr>
              <w:widowControl/>
              <w:shd w:val="clear" w:color="auto" w:fill="F4F5F7"/>
              <w:kinsoku/>
              <w:adjustRightInd/>
              <w:spacing w:before="150"/>
              <w:rPr>
                <w:rFonts w:eastAsiaTheme="majorEastAsia" w:cs="Times New Roman"/>
                <w:color w:val="172B4D"/>
                <w:kern w:val="0"/>
                <w:szCs w:val="21"/>
              </w:rPr>
            </w:pPr>
            <w:r w:rsidRPr="007F7AA4">
              <w:rPr>
                <w:rFonts w:eastAsiaTheme="majorEastAsia" w:cs="Times New Roman"/>
                <w:b/>
                <w:bCs/>
                <w:color w:val="172B4D"/>
                <w:kern w:val="0"/>
                <w:szCs w:val="21"/>
              </w:rPr>
              <w:t xml:space="preserve">// </w:t>
            </w:r>
            <w:r w:rsidRPr="007F7AA4">
              <w:rPr>
                <w:rFonts w:eastAsiaTheme="majorEastAsia" w:cs="Times New Roman"/>
                <w:b/>
                <w:bCs/>
                <w:color w:val="172B4D"/>
                <w:kern w:val="0"/>
                <w:szCs w:val="21"/>
              </w:rPr>
              <w:t>网络侧下行包延迟</w:t>
            </w:r>
          </w:p>
          <w:p w14:paraId="685AD93A" w14:textId="77777777" w:rsidR="0055261A" w:rsidRPr="007F7AA4" w:rsidRDefault="00D63F7F" w:rsidP="00D63F7F">
            <w:pPr>
              <w:widowControl/>
              <w:shd w:val="clear" w:color="auto" w:fill="F4F5F7"/>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t>102555 2021-09-02 17:36:19.050050 </w:t>
            </w:r>
            <w:r w:rsidRPr="007F7AA4">
              <w:rPr>
                <w:rFonts w:eastAsiaTheme="majorEastAsia" w:cs="Times New Roman"/>
                <w:b/>
                <w:bCs/>
                <w:color w:val="172B4D"/>
                <w:kern w:val="0"/>
                <w:szCs w:val="21"/>
              </w:rPr>
              <w:t>240e:579:410:3e88:16a0:f6a2:5008:e818</w:t>
            </w:r>
            <w:r w:rsidRPr="007F7AA4">
              <w:rPr>
                <w:rFonts w:eastAsiaTheme="majorEastAsia" w:cs="Times New Roman"/>
                <w:color w:val="172B4D"/>
                <w:kern w:val="0"/>
                <w:szCs w:val="21"/>
              </w:rPr>
              <w:t> 240e:2e:8201:c000:8::12 RTP 1264 PT=DynamicRTP-Type-114, SSRC=0x1C33DE63, Seq=1, Time=104440863</w:t>
            </w:r>
          </w:p>
          <w:p w14:paraId="0590A615" w14:textId="65758421" w:rsidR="00D63F7F" w:rsidRPr="007F7AA4" w:rsidRDefault="00D63F7F" w:rsidP="00D63F7F">
            <w:pPr>
              <w:widowControl/>
              <w:shd w:val="clear" w:color="auto" w:fill="F4F5F7"/>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t>102554 2021-09-02 17:36:19.050025 240e:579:410:3e88:16a0:f6a2:5008:e818 240e:2e:8201:c000:8::12 RTP 111 PT=DynamicRTP-Type-114, SSRC=0x1C33DE63, Seq=0, Time=104440863</w:t>
            </w:r>
          </w:p>
          <w:p w14:paraId="0F1EE744" w14:textId="77777777" w:rsidR="0055261A" w:rsidRPr="007F7AA4" w:rsidRDefault="00D63F7F" w:rsidP="00D63F7F">
            <w:pPr>
              <w:widowControl/>
              <w:shd w:val="clear" w:color="auto" w:fill="F4F5F7"/>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t>// MT</w:t>
            </w:r>
          </w:p>
          <w:p w14:paraId="6116773B" w14:textId="77777777" w:rsidR="0055261A" w:rsidRPr="007F7AA4" w:rsidRDefault="00D63F7F" w:rsidP="00D63F7F">
            <w:pPr>
              <w:widowControl/>
              <w:shd w:val="clear" w:color="auto" w:fill="F4F5F7"/>
              <w:kinsoku/>
              <w:adjustRightInd/>
              <w:spacing w:before="150"/>
              <w:rPr>
                <w:rFonts w:eastAsiaTheme="majorEastAsia" w:cs="Times New Roman"/>
                <w:color w:val="172B4D"/>
                <w:kern w:val="0"/>
                <w:szCs w:val="21"/>
              </w:rPr>
            </w:pPr>
            <w:r w:rsidRPr="007F7AA4">
              <w:rPr>
                <w:rFonts w:eastAsiaTheme="majorEastAsia" w:cs="Times New Roman"/>
                <w:b/>
                <w:bCs/>
                <w:color w:val="172B4D"/>
                <w:kern w:val="0"/>
                <w:szCs w:val="21"/>
              </w:rPr>
              <w:t>// MT</w:t>
            </w:r>
            <w:r w:rsidRPr="007F7AA4">
              <w:rPr>
                <w:rFonts w:eastAsiaTheme="majorEastAsia" w:cs="Times New Roman"/>
                <w:b/>
                <w:bCs/>
                <w:color w:val="172B4D"/>
                <w:kern w:val="0"/>
                <w:szCs w:val="21"/>
              </w:rPr>
              <w:t>端升级为视频电话后，从升级按钮按下到专有承载建立成功耗时</w:t>
            </w:r>
            <w:r w:rsidRPr="007F7AA4">
              <w:rPr>
                <w:rFonts w:eastAsiaTheme="majorEastAsia" w:cs="Times New Roman"/>
                <w:b/>
                <w:bCs/>
                <w:color w:val="172B4D"/>
                <w:kern w:val="0"/>
                <w:szCs w:val="21"/>
              </w:rPr>
              <w:t>2s</w:t>
            </w:r>
            <w:r w:rsidRPr="007F7AA4">
              <w:rPr>
                <w:rFonts w:eastAsiaTheme="majorEastAsia" w:cs="Times New Roman"/>
                <w:b/>
                <w:bCs/>
                <w:color w:val="172B4D"/>
                <w:kern w:val="0"/>
                <w:szCs w:val="21"/>
              </w:rPr>
              <w:t>，网络延迟</w:t>
            </w:r>
            <w:r w:rsidRPr="007F7AA4">
              <w:rPr>
                <w:rFonts w:eastAsiaTheme="majorEastAsia" w:cs="Times New Roman"/>
                <w:b/>
                <w:bCs/>
                <w:color w:val="172B4D"/>
                <w:kern w:val="0"/>
                <w:szCs w:val="21"/>
              </w:rPr>
              <w:t>0.5s</w:t>
            </w:r>
            <w:r w:rsidRPr="007F7AA4">
              <w:rPr>
                <w:rFonts w:eastAsiaTheme="majorEastAsia" w:cs="Times New Roman"/>
                <w:b/>
                <w:bCs/>
                <w:color w:val="172B4D"/>
                <w:kern w:val="0"/>
                <w:szCs w:val="21"/>
              </w:rPr>
              <w:t>下发</w:t>
            </w:r>
          </w:p>
          <w:p w14:paraId="476900D0" w14:textId="77777777" w:rsidR="0055261A" w:rsidRPr="007F7AA4" w:rsidRDefault="00D63F7F" w:rsidP="00D63F7F">
            <w:pPr>
              <w:widowControl/>
              <w:shd w:val="clear" w:color="auto" w:fill="F4F5F7"/>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t>Type Index Time Local Time Module Message Comment Time Differences</w:t>
            </w:r>
          </w:p>
          <w:p w14:paraId="187CFB46" w14:textId="77777777" w:rsidR="0055261A" w:rsidRPr="007F7AA4" w:rsidRDefault="00D63F7F" w:rsidP="00D63F7F">
            <w:pPr>
              <w:widowControl/>
              <w:shd w:val="clear" w:color="auto" w:fill="F4F5F7"/>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t>SIP 32 17903958</w:t>
            </w:r>
            <w:r w:rsidRPr="007F7AA4">
              <w:rPr>
                <w:rFonts w:eastAsiaTheme="majorEastAsia" w:cs="Times New Roman"/>
                <w:color w:val="FF0000"/>
                <w:kern w:val="0"/>
                <w:szCs w:val="21"/>
              </w:rPr>
              <w:t> </w:t>
            </w:r>
            <w:r w:rsidRPr="007F7AA4">
              <w:rPr>
                <w:rFonts w:eastAsiaTheme="majorEastAsia" w:cs="Times New Roman"/>
                <w:b/>
                <w:bCs/>
                <w:color w:val="FF0000"/>
                <w:kern w:val="0"/>
                <w:szCs w:val="21"/>
              </w:rPr>
              <w:t>17:36:16:956</w:t>
            </w:r>
            <w:r w:rsidRPr="007F7AA4">
              <w:rPr>
                <w:rFonts w:eastAsiaTheme="majorEastAsia" w:cs="Times New Roman"/>
                <w:color w:val="172B4D"/>
                <w:kern w:val="0"/>
                <w:szCs w:val="21"/>
              </w:rPr>
              <w:t> [MS-&gt;NW][P1][S1]INVITE sip:[240E:002E:8201:C000:000A:0000:0000:0001]:9900;Hpt=9162_16;CxtId=4;TRC=ffffffff-ffffffff SIP/2.0</w:t>
            </w:r>
          </w:p>
          <w:p w14:paraId="2BB59038" w14:textId="77777777" w:rsidR="0055261A" w:rsidRPr="007F7AA4" w:rsidRDefault="00D63F7F" w:rsidP="00D63F7F">
            <w:pPr>
              <w:widowControl/>
              <w:shd w:val="clear" w:color="auto" w:fill="F4F5F7"/>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lastRenderedPageBreak/>
              <w:t>OTA 1197764 17929881 </w:t>
            </w:r>
            <w:r w:rsidRPr="007F7AA4">
              <w:rPr>
                <w:rFonts w:eastAsiaTheme="majorEastAsia" w:cs="Times New Roman"/>
                <w:b/>
                <w:bCs/>
                <w:color w:val="FF0000"/>
                <w:kern w:val="0"/>
                <w:szCs w:val="21"/>
              </w:rPr>
              <w:t>17:36:18:556</w:t>
            </w:r>
            <w:r w:rsidRPr="007F7AA4">
              <w:rPr>
                <w:rFonts w:eastAsiaTheme="majorEastAsia" w:cs="Times New Roman"/>
                <w:color w:val="172B4D"/>
                <w:kern w:val="0"/>
                <w:szCs w:val="21"/>
              </w:rPr>
              <w:t> ESM [NW-&gt;MS] ESM_MSG_ACTIVATE_DEDICATED_EPS_BEARER_CONTEXT_REQUEST (PTI:0, EBI:7)</w:t>
            </w:r>
          </w:p>
          <w:p w14:paraId="60FB0B00" w14:textId="77777777" w:rsidR="0055261A" w:rsidRPr="007F7AA4" w:rsidRDefault="00D63F7F" w:rsidP="00D63F7F">
            <w:pPr>
              <w:widowControl/>
              <w:shd w:val="clear" w:color="auto" w:fill="F4F5F7"/>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t>IPv6 address: 240e:2e:8201:c000:a::c</w:t>
            </w:r>
          </w:p>
          <w:p w14:paraId="0C6A5230" w14:textId="77777777" w:rsidR="0055261A" w:rsidRPr="007F7AA4" w:rsidRDefault="00D63F7F" w:rsidP="00D63F7F">
            <w:pPr>
              <w:widowControl/>
              <w:shd w:val="clear" w:color="auto" w:fill="F4F5F7"/>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t>OTA 1198214 17929918 17:36:18:556 ESM [MS-&gt;NW] ESM_MSG_ACTIVATE_DEDICATED_EPS_BEARER_CONTEXT_ACCEPT (PTI:0, EBI:7)</w:t>
            </w:r>
          </w:p>
          <w:p w14:paraId="53E6BA6B" w14:textId="77777777" w:rsidR="0055261A" w:rsidRPr="007F7AA4" w:rsidRDefault="00D63F7F" w:rsidP="00D63F7F">
            <w:pPr>
              <w:widowControl/>
              <w:shd w:val="clear" w:color="auto" w:fill="F4F5F7"/>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t>SIP 34 17930844 17:36:18:756 [NW-&gt;MS][P1][S1]SIP/2.0 200 OK</w:t>
            </w:r>
          </w:p>
          <w:p w14:paraId="19401DAB" w14:textId="65DFC072" w:rsidR="00D63F7F" w:rsidRPr="007F7AA4" w:rsidRDefault="00D63F7F" w:rsidP="00D63F7F">
            <w:pPr>
              <w:widowControl/>
              <w:shd w:val="clear" w:color="auto" w:fill="F4F5F7"/>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t>SIP 35 17930994 17:36:18:756 [MS-&gt;NW][P1][S1]ACK sip:[240E:002E:8201:C000:000A:0000:0000:0001]:9900;Hpt=9162_16;CxtId=4;TRC=ffffffff-ffffffff SIP/2.0</w:t>
            </w:r>
          </w:p>
          <w:p w14:paraId="3AD1C59E" w14:textId="77777777" w:rsidR="0055261A" w:rsidRPr="007F7AA4" w:rsidRDefault="00D63F7F" w:rsidP="00D63F7F">
            <w:pPr>
              <w:widowControl/>
              <w:shd w:val="clear" w:color="auto" w:fill="F4F5F7"/>
              <w:kinsoku/>
              <w:adjustRightInd/>
              <w:spacing w:before="150"/>
              <w:rPr>
                <w:rFonts w:eastAsiaTheme="majorEastAsia" w:cs="Times New Roman"/>
                <w:color w:val="172B4D"/>
                <w:kern w:val="0"/>
                <w:szCs w:val="21"/>
              </w:rPr>
            </w:pPr>
            <w:r w:rsidRPr="007F7AA4">
              <w:rPr>
                <w:rFonts w:eastAsiaTheme="majorEastAsia" w:cs="Times New Roman"/>
                <w:b/>
                <w:bCs/>
                <w:color w:val="172B4D"/>
                <w:kern w:val="0"/>
                <w:szCs w:val="21"/>
              </w:rPr>
              <w:t xml:space="preserve">// </w:t>
            </w:r>
            <w:r w:rsidRPr="007F7AA4">
              <w:rPr>
                <w:rFonts w:eastAsiaTheme="majorEastAsia" w:cs="Times New Roman"/>
                <w:b/>
                <w:bCs/>
                <w:color w:val="172B4D"/>
                <w:kern w:val="0"/>
                <w:szCs w:val="21"/>
              </w:rPr>
              <w:t>网络下行</w:t>
            </w:r>
            <w:r w:rsidRPr="007F7AA4">
              <w:rPr>
                <w:rFonts w:eastAsiaTheme="majorEastAsia" w:cs="Times New Roman"/>
                <w:b/>
                <w:bCs/>
                <w:color w:val="172B4D"/>
                <w:kern w:val="0"/>
                <w:szCs w:val="21"/>
              </w:rPr>
              <w:t xml:space="preserve">  </w:t>
            </w:r>
            <w:r w:rsidRPr="007F7AA4">
              <w:rPr>
                <w:rFonts w:eastAsiaTheme="majorEastAsia" w:cs="Times New Roman"/>
                <w:b/>
                <w:bCs/>
                <w:color w:val="172B4D"/>
                <w:kern w:val="0"/>
                <w:szCs w:val="21"/>
              </w:rPr>
              <w:t>延迟</w:t>
            </w:r>
          </w:p>
          <w:p w14:paraId="6C69E3BE" w14:textId="77777777" w:rsidR="0055261A" w:rsidRPr="007F7AA4" w:rsidRDefault="00D63F7F" w:rsidP="00D63F7F">
            <w:pPr>
              <w:widowControl/>
              <w:shd w:val="clear" w:color="auto" w:fill="F4F5F7"/>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t>92761 2021-09-02 17:36:19.472127 </w:t>
            </w:r>
            <w:r w:rsidRPr="007F7AA4">
              <w:rPr>
                <w:rFonts w:eastAsiaTheme="majorEastAsia" w:cs="Times New Roman"/>
                <w:b/>
                <w:bCs/>
                <w:color w:val="172B4D"/>
                <w:kern w:val="0"/>
                <w:szCs w:val="21"/>
              </w:rPr>
              <w:t>240e:579:400:1eaa:16a0:f6a3:3cd:8f01</w:t>
            </w:r>
            <w:r w:rsidRPr="007F7AA4">
              <w:rPr>
                <w:rFonts w:eastAsiaTheme="majorEastAsia" w:cs="Times New Roman"/>
                <w:color w:val="172B4D"/>
                <w:kern w:val="0"/>
                <w:szCs w:val="21"/>
              </w:rPr>
              <w:t> 240e:2e:8201:c000:a::c RTCP 100 Receiver Report Source description</w:t>
            </w:r>
          </w:p>
          <w:p w14:paraId="4BBED8C6" w14:textId="1C971E16" w:rsidR="00D63F7F" w:rsidRPr="007F7AA4" w:rsidRDefault="00D63F7F" w:rsidP="00D63F7F">
            <w:pPr>
              <w:widowControl/>
              <w:shd w:val="clear" w:color="auto" w:fill="F4F5F7"/>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t>92759 2021-09-02 17:36:19.348335 240e:2e:8201:c000:a::c 240e:579:400:1eaa:16a0:f6a3:3cd:8f01 RTCP 100 Receiver Report Source description</w:t>
            </w:r>
          </w:p>
          <w:p w14:paraId="24A0E08A" w14:textId="77777777" w:rsidR="00D63F7F" w:rsidRPr="007F7AA4" w:rsidRDefault="00D63F7F" w:rsidP="00D63F7F">
            <w:pPr>
              <w:rPr>
                <w:rFonts w:eastAsiaTheme="majorEastAsia" w:cs="Times New Roman"/>
              </w:rPr>
            </w:pPr>
          </w:p>
        </w:tc>
      </w:tr>
    </w:tbl>
    <w:p w14:paraId="71A72CB2" w14:textId="350987A7" w:rsidR="00D63F7F" w:rsidRDefault="00BD439F" w:rsidP="00BD439F">
      <w:pPr>
        <w:pStyle w:val="3"/>
        <w:spacing w:before="156" w:after="156"/>
      </w:pPr>
      <w:bookmarkStart w:id="56" w:name="_Toc87714637"/>
      <w:r>
        <w:rPr>
          <w:rFonts w:hint="eastAsia"/>
        </w:rPr>
        <w:lastRenderedPageBreak/>
        <w:t>升级视频通话提示“对方不支持视频通话”</w:t>
      </w:r>
      <w:bookmarkEnd w:id="56"/>
    </w:p>
    <w:p w14:paraId="49A5DDB8" w14:textId="48CD75EA" w:rsidR="00BD439F" w:rsidRDefault="00BD439F" w:rsidP="00BD439F">
      <w:r>
        <w:rPr>
          <w:rFonts w:hint="eastAsia"/>
        </w:rPr>
        <w:t>升级视频通话，提示对方不支持视频通话。这种问题需要查看对端发过来的能力是否带有</w:t>
      </w:r>
      <w:r>
        <w:rPr>
          <w:rFonts w:hint="eastAsia"/>
        </w:rPr>
        <w:t>video</w:t>
      </w:r>
      <w:r>
        <w:rPr>
          <w:rFonts w:hint="eastAsia"/>
        </w:rPr>
        <w:t>能力。如果是</w:t>
      </w:r>
      <w:r>
        <w:rPr>
          <w:rFonts w:hint="eastAsia"/>
        </w:rPr>
        <w:t>MT</w:t>
      </w:r>
      <w:r>
        <w:rPr>
          <w:rFonts w:hint="eastAsia"/>
        </w:rPr>
        <w:t>端，则需要查看收到的</w:t>
      </w:r>
      <w:r>
        <w:rPr>
          <w:rFonts w:hint="eastAsia"/>
        </w:rPr>
        <w:t>INVITE</w:t>
      </w:r>
      <w:r>
        <w:rPr>
          <w:rFonts w:hint="eastAsia"/>
        </w:rPr>
        <w:t>消息的</w:t>
      </w:r>
      <w:r>
        <w:rPr>
          <w:rFonts w:hint="eastAsia"/>
        </w:rPr>
        <w:t>Contact</w:t>
      </w:r>
      <w:r>
        <w:rPr>
          <w:rFonts w:hint="eastAsia"/>
        </w:rPr>
        <w:t>头域中是否包含</w:t>
      </w:r>
      <w:r>
        <w:rPr>
          <w:rFonts w:hint="eastAsia"/>
        </w:rPr>
        <w:t>video</w:t>
      </w:r>
      <w:r>
        <w:rPr>
          <w:rFonts w:hint="eastAsia"/>
        </w:rPr>
        <w:t>能力。</w:t>
      </w:r>
      <w:r w:rsidR="0002391B">
        <w:rPr>
          <w:rFonts w:hint="eastAsia"/>
        </w:rPr>
        <w:t>如果是</w:t>
      </w:r>
      <w:r w:rsidR="0002391B">
        <w:rPr>
          <w:rFonts w:hint="eastAsia"/>
        </w:rPr>
        <w:t>MO</w:t>
      </w:r>
      <w:r w:rsidR="0002391B">
        <w:rPr>
          <w:rFonts w:hint="eastAsia"/>
        </w:rPr>
        <w:t>端，可以通过</w:t>
      </w:r>
      <w:r w:rsidR="0002391B">
        <w:rPr>
          <w:rFonts w:hint="eastAsia"/>
        </w:rPr>
        <w:t>1</w:t>
      </w:r>
      <w:r w:rsidR="0002391B">
        <w:t>83</w:t>
      </w:r>
      <w:r w:rsidR="0002391B">
        <w:rPr>
          <w:rFonts w:hint="eastAsia"/>
        </w:rPr>
        <w:t>，</w:t>
      </w:r>
      <w:r w:rsidR="0002391B">
        <w:rPr>
          <w:rFonts w:hint="eastAsia"/>
        </w:rPr>
        <w:t>UPDATAE</w:t>
      </w:r>
      <w:r w:rsidR="0002391B">
        <w:rPr>
          <w:rFonts w:hint="eastAsia"/>
        </w:rPr>
        <w:t>消息来查看</w:t>
      </w:r>
      <w:r w:rsidR="0002391B">
        <w:rPr>
          <w:rFonts w:hint="eastAsia"/>
        </w:rPr>
        <w:t>MT</w:t>
      </w:r>
      <w:r w:rsidR="0002391B">
        <w:rPr>
          <w:rFonts w:hint="eastAsia"/>
        </w:rPr>
        <w:t>端是否支持</w:t>
      </w:r>
      <w:r w:rsidR="0002391B">
        <w:rPr>
          <w:rFonts w:hint="eastAsia"/>
        </w:rPr>
        <w:t>video</w:t>
      </w:r>
      <w:r w:rsidR="0002391B">
        <w:rPr>
          <w:rFonts w:hint="eastAsia"/>
        </w:rPr>
        <w:t>能力。</w:t>
      </w:r>
    </w:p>
    <w:tbl>
      <w:tblPr>
        <w:tblStyle w:val="a7"/>
        <w:tblW w:w="0" w:type="auto"/>
        <w:tblLook w:val="04A0" w:firstRow="1" w:lastRow="0" w:firstColumn="1" w:lastColumn="0" w:noHBand="0" w:noVBand="1"/>
      </w:tblPr>
      <w:tblGrid>
        <w:gridCol w:w="13454"/>
      </w:tblGrid>
      <w:tr w:rsidR="00655719" w14:paraId="616831AB" w14:textId="77777777" w:rsidTr="00655719">
        <w:tc>
          <w:tcPr>
            <w:tcW w:w="13454" w:type="dxa"/>
          </w:tcPr>
          <w:p w14:paraId="5E633E2D" w14:textId="77777777" w:rsidR="00655719" w:rsidRPr="00C61DCE" w:rsidRDefault="00655719" w:rsidP="00C61DCE">
            <w:pPr>
              <w:rPr>
                <w:color w:val="FF0000"/>
              </w:rPr>
            </w:pPr>
            <w:r w:rsidRPr="00C61DCE">
              <w:t xml:space="preserve">Direction = </w:t>
            </w:r>
            <w:r w:rsidRPr="00C61DCE">
              <w:rPr>
                <w:color w:val="FF0000"/>
                <w:highlight w:val="yellow"/>
              </w:rPr>
              <w:t>NETWORK_TO_UE</w:t>
            </w:r>
          </w:p>
          <w:p w14:paraId="47A4BA5D" w14:textId="77777777" w:rsidR="00655719" w:rsidRPr="00C61DCE" w:rsidRDefault="00655719" w:rsidP="00C61DCE">
            <w:r w:rsidRPr="00C61DCE">
              <w:t>Sip Message = INVITE sip:61e17fc3-b1ce-4d8e-a179-f88bfcecfb8b@[2409:8155:0CD0:7C86:C504:F22F:A53B:4B32]:40009 SIP/2.0</w:t>
            </w:r>
          </w:p>
          <w:p w14:paraId="5ED0BE1E" w14:textId="77777777" w:rsidR="00655719" w:rsidRPr="00C61DCE" w:rsidRDefault="00655719" w:rsidP="00C61DCE">
            <w:r w:rsidRPr="00C61DCE">
              <w:t>Call-ID: asbch05xGjiLPqyDE6SjlqVfAg..</w:t>
            </w:r>
          </w:p>
          <w:p w14:paraId="091A66E9" w14:textId="77777777" w:rsidR="00655719" w:rsidRPr="00C61DCE" w:rsidRDefault="00655719" w:rsidP="00C61DCE">
            <w:r w:rsidRPr="00C61DCE">
              <w:t>From: &lt;sip:18823779101@[2409:8054:5002:125D:0000:0000:0000:0004]:9900;user=phone&gt;;tag=7c843a49eb.rqoryzorvxou-vrqq</w:t>
            </w:r>
          </w:p>
          <w:p w14:paraId="54EA9C3C" w14:textId="77777777" w:rsidR="00655719" w:rsidRPr="00C61DCE" w:rsidRDefault="00655719" w:rsidP="00C61DCE">
            <w:r w:rsidRPr="00C61DCE">
              <w:t>To: &lt;sip:+8615167105349@[2409:8054:5002:125D:0000:0000:0000:0004]:9900;user=phone&gt;</w:t>
            </w:r>
          </w:p>
          <w:p w14:paraId="47788E5A" w14:textId="77777777" w:rsidR="00655719" w:rsidRPr="00C61DCE" w:rsidRDefault="00655719" w:rsidP="00C61DCE">
            <w:r w:rsidRPr="00C61DCE">
              <w:t>CSeq: 1 INVITE</w:t>
            </w:r>
          </w:p>
          <w:p w14:paraId="76F9E364" w14:textId="77777777" w:rsidR="00655719" w:rsidRPr="00C61DCE" w:rsidRDefault="00655719" w:rsidP="00C61DCE">
            <w:r w:rsidRPr="00C61DCE">
              <w:t>Accept: application/sdp,application/vnd.3gpp.state-and-event-info+xml</w:t>
            </w:r>
          </w:p>
          <w:p w14:paraId="5D58F2C7" w14:textId="77777777" w:rsidR="00655719" w:rsidRPr="00C61DCE" w:rsidRDefault="00655719" w:rsidP="00C61DCE">
            <w:r w:rsidRPr="00C61DCE">
              <w:t>Contact: &lt;sip:[2409:8054:5002:125D:0000:0000:0000:0004]:9900;Dpt=eb0a-200;Hpt=8f92_16;CxtId=4;TRC=ffffffff-ffffffff&gt;</w:t>
            </w:r>
            <w:r w:rsidRPr="00C61DCE">
              <w:rPr>
                <w:color w:val="FF0000"/>
                <w:highlight w:val="yellow"/>
              </w:rPr>
              <w:t>;video;audio;</w:t>
            </w:r>
            <w:r w:rsidRPr="00C61DCE">
              <w:t>+g.3gpp.icsi-ref="urn%3Aurn-7%3A3gpp-service.ims.icsi.mmtel";+g.3gpp.mid-call</w:t>
            </w:r>
          </w:p>
          <w:p w14:paraId="7E4969AE" w14:textId="3866A99D" w:rsidR="00655719" w:rsidRDefault="00655719" w:rsidP="00655719">
            <w:r w:rsidRPr="00C61DCE">
              <w:t>Max-Forwards: 66</w:t>
            </w:r>
          </w:p>
        </w:tc>
      </w:tr>
    </w:tbl>
    <w:p w14:paraId="65A6942B" w14:textId="38F768BE" w:rsidR="00655719" w:rsidRDefault="00E8094D" w:rsidP="00BD439F">
      <w:r>
        <w:rPr>
          <w:rFonts w:hint="eastAsia"/>
        </w:rPr>
        <w:t>高通的</w:t>
      </w:r>
      <w:r>
        <w:rPr>
          <w:rFonts w:hint="eastAsia"/>
        </w:rPr>
        <w:t>Log</w:t>
      </w:r>
      <w:r>
        <w:rPr>
          <w:rFonts w:hint="eastAsia"/>
        </w:rPr>
        <w:t>中，也可以在来电上报的</w:t>
      </w:r>
      <w:r>
        <w:rPr>
          <w:rFonts w:hint="eastAsia"/>
        </w:rPr>
        <w:t>QMI</w:t>
      </w:r>
      <w:r>
        <w:rPr>
          <w:rFonts w:hint="eastAsia"/>
        </w:rPr>
        <w:t>消息中确认对端是否支持</w:t>
      </w:r>
      <w:r>
        <w:rPr>
          <w:rFonts w:hint="eastAsia"/>
        </w:rPr>
        <w:t>video</w:t>
      </w:r>
      <w:r>
        <w:rPr>
          <w:rFonts w:hint="eastAsia"/>
        </w:rPr>
        <w:t>能力。</w:t>
      </w:r>
    </w:p>
    <w:tbl>
      <w:tblPr>
        <w:tblStyle w:val="a7"/>
        <w:tblW w:w="0" w:type="auto"/>
        <w:tblLook w:val="04A0" w:firstRow="1" w:lastRow="0" w:firstColumn="1" w:lastColumn="0" w:noHBand="0" w:noVBand="1"/>
      </w:tblPr>
      <w:tblGrid>
        <w:gridCol w:w="13454"/>
      </w:tblGrid>
      <w:tr w:rsidR="00E8094D" w14:paraId="23B3CFE3" w14:textId="77777777" w:rsidTr="00E8094D">
        <w:tc>
          <w:tcPr>
            <w:tcW w:w="13454" w:type="dxa"/>
          </w:tcPr>
          <w:p w14:paraId="0F709564" w14:textId="77777777" w:rsidR="00E8094D" w:rsidRPr="00E8094D" w:rsidRDefault="00E8094D" w:rsidP="00E8094D">
            <w:r w:rsidRPr="00E8094D">
              <w:t>ServiceId = VOICE</w:t>
            </w:r>
          </w:p>
          <w:p w14:paraId="6B53A4B4" w14:textId="77777777" w:rsidR="00E8094D" w:rsidRPr="00E8094D" w:rsidRDefault="00E8094D" w:rsidP="00E8094D">
            <w:r w:rsidRPr="00E8094D">
              <w:t>MsgId = 0x0000002E</w:t>
            </w:r>
          </w:p>
          <w:p w14:paraId="43C73DDD" w14:textId="77777777" w:rsidR="00E8094D" w:rsidRPr="00E8094D" w:rsidRDefault="00E8094D" w:rsidP="00E8094D">
            <w:r w:rsidRPr="00E8094D">
              <w:t>Service_VOICE {</w:t>
            </w:r>
          </w:p>
          <w:p w14:paraId="4D9D1C1B" w14:textId="77777777" w:rsidR="00E8094D" w:rsidRPr="00E8094D" w:rsidRDefault="00E8094D" w:rsidP="00E8094D">
            <w:r w:rsidRPr="00E8094D">
              <w:t>ServiceVOICEV2 {</w:t>
            </w:r>
          </w:p>
          <w:p w14:paraId="1F4C19F8" w14:textId="77777777" w:rsidR="00E8094D" w:rsidRPr="00E8094D" w:rsidRDefault="00E8094D" w:rsidP="00E8094D">
            <w:r w:rsidRPr="00E8094D">
              <w:t>voice_all_call_status {</w:t>
            </w:r>
          </w:p>
          <w:p w14:paraId="458CF09F" w14:textId="77777777" w:rsidR="00E8094D" w:rsidRPr="00E8094D" w:rsidRDefault="00E8094D" w:rsidP="00E8094D">
            <w:r w:rsidRPr="00E8094D">
              <w:t>voice_all_call_status_indTlvs[0] {</w:t>
            </w:r>
          </w:p>
          <w:p w14:paraId="4AF7E013" w14:textId="77777777" w:rsidR="00E8094D" w:rsidRPr="00E8094D" w:rsidRDefault="00E8094D" w:rsidP="00E8094D">
            <w:r w:rsidRPr="00E8094D">
              <w:t>Type = 0x01</w:t>
            </w:r>
          </w:p>
          <w:p w14:paraId="225C0A5A" w14:textId="77777777" w:rsidR="00E8094D" w:rsidRPr="00E8094D" w:rsidRDefault="00E8094D" w:rsidP="00E8094D">
            <w:r w:rsidRPr="00E8094D">
              <w:t>Length = 8</w:t>
            </w:r>
          </w:p>
          <w:p w14:paraId="4005E32E" w14:textId="77777777" w:rsidR="00E8094D" w:rsidRPr="00E8094D" w:rsidRDefault="00E8094D" w:rsidP="00E8094D">
            <w:r w:rsidRPr="00E8094D">
              <w:t>call_info {</w:t>
            </w:r>
          </w:p>
          <w:p w14:paraId="3CE9364D" w14:textId="77777777" w:rsidR="00E8094D" w:rsidRPr="00E8094D" w:rsidRDefault="00E8094D" w:rsidP="00E8094D">
            <w:r w:rsidRPr="00E8094D">
              <w:t>num_of_instances = 1</w:t>
            </w:r>
          </w:p>
          <w:p w14:paraId="59D4F29A" w14:textId="77777777" w:rsidR="00E8094D" w:rsidRPr="00E8094D" w:rsidRDefault="00E8094D" w:rsidP="00E8094D">
            <w:r w:rsidRPr="00E8094D">
              <w:t>call_info[0] {</w:t>
            </w:r>
          </w:p>
          <w:p w14:paraId="596BD47C" w14:textId="77777777" w:rsidR="00E8094D" w:rsidRPr="00E8094D" w:rsidRDefault="00E8094D" w:rsidP="00E8094D">
            <w:r w:rsidRPr="00E8094D">
              <w:t>call_id = 1</w:t>
            </w:r>
          </w:p>
          <w:p w14:paraId="18C39162" w14:textId="77777777" w:rsidR="00E8094D" w:rsidRPr="00E8094D" w:rsidRDefault="00E8094D" w:rsidP="00E8094D">
            <w:r w:rsidRPr="00E8094D">
              <w:t>call_state = CALL_STATE_INCOMING</w:t>
            </w:r>
          </w:p>
          <w:p w14:paraId="21AD2B81" w14:textId="77777777" w:rsidR="00E8094D" w:rsidRPr="00E8094D" w:rsidRDefault="00E8094D" w:rsidP="00E8094D">
            <w:r w:rsidRPr="00E8094D">
              <w:t>call_type = CALL_TYPE_VOICE_IP</w:t>
            </w:r>
          </w:p>
          <w:p w14:paraId="0B6AB19C" w14:textId="77777777" w:rsidR="00E8094D" w:rsidRPr="00E8094D" w:rsidRDefault="00E8094D" w:rsidP="00E8094D">
            <w:r w:rsidRPr="00E8094D">
              <w:t>direction = CALL_DIRECTION_MT</w:t>
            </w:r>
          </w:p>
          <w:p w14:paraId="172C5490" w14:textId="77777777" w:rsidR="00E8094D" w:rsidRPr="00E8094D" w:rsidRDefault="00E8094D" w:rsidP="00E8094D">
            <w:r w:rsidRPr="00E8094D">
              <w:t>mode = CALL_MODE_LTE</w:t>
            </w:r>
          </w:p>
          <w:p w14:paraId="1AB4D635" w14:textId="77777777" w:rsidR="00E8094D" w:rsidRPr="00E8094D" w:rsidRDefault="00E8094D" w:rsidP="00E8094D">
            <w:r w:rsidRPr="00E8094D">
              <w:t>is_mpty = 0</w:t>
            </w:r>
          </w:p>
          <w:p w14:paraId="268A6415" w14:textId="77777777" w:rsidR="00E8094D" w:rsidRPr="00E8094D" w:rsidRDefault="00E8094D" w:rsidP="00E8094D">
            <w:r w:rsidRPr="00E8094D">
              <w:t>als = ALS_LINE1</w:t>
            </w:r>
          </w:p>
          <w:p w14:paraId="262E2F48" w14:textId="77777777" w:rsidR="00E8094D" w:rsidRPr="00E8094D" w:rsidRDefault="00E8094D" w:rsidP="00E8094D">
            <w:r w:rsidRPr="00E8094D">
              <w:t>}</w:t>
            </w:r>
          </w:p>
          <w:p w14:paraId="54D892BB" w14:textId="77777777" w:rsidR="00E8094D" w:rsidRPr="00E8094D" w:rsidRDefault="00E8094D" w:rsidP="00E8094D">
            <w:r w:rsidRPr="00E8094D">
              <w:t>}</w:t>
            </w:r>
          </w:p>
          <w:p w14:paraId="1381E4E8" w14:textId="77777777" w:rsidR="00E8094D" w:rsidRPr="00E8094D" w:rsidRDefault="00E8094D" w:rsidP="00E8094D">
            <w:r w:rsidRPr="00E8094D">
              <w:t>}</w:t>
            </w:r>
          </w:p>
          <w:p w14:paraId="39EC7191" w14:textId="77777777" w:rsidR="00E8094D" w:rsidRPr="00E8094D" w:rsidRDefault="00E8094D" w:rsidP="00E8094D">
            <w:r w:rsidRPr="00E8094D">
              <w:t>voice_all_call_status_indTlvs[3] {</w:t>
            </w:r>
          </w:p>
          <w:p w14:paraId="3ECDAC4E" w14:textId="77777777" w:rsidR="00E8094D" w:rsidRPr="00E8094D" w:rsidRDefault="00E8094D" w:rsidP="00E8094D">
            <w:r w:rsidRPr="00E8094D">
              <w:t>Type = 0x22</w:t>
            </w:r>
          </w:p>
          <w:p w14:paraId="73580400" w14:textId="77777777" w:rsidR="00E8094D" w:rsidRPr="00E8094D" w:rsidRDefault="00E8094D" w:rsidP="00E8094D">
            <w:r w:rsidRPr="00E8094D">
              <w:t>Length = 26</w:t>
            </w:r>
          </w:p>
          <w:p w14:paraId="129E61C6" w14:textId="77777777" w:rsidR="00E8094D" w:rsidRPr="00E8094D" w:rsidRDefault="00E8094D" w:rsidP="00E8094D">
            <w:r w:rsidRPr="00E8094D">
              <w:t>peer_call_capabilities_info {</w:t>
            </w:r>
          </w:p>
          <w:p w14:paraId="6119A073" w14:textId="77777777" w:rsidR="00E8094D" w:rsidRPr="00E8094D" w:rsidRDefault="00E8094D" w:rsidP="00E8094D">
            <w:r w:rsidRPr="00E8094D">
              <w:t>num_instances = 1</w:t>
            </w:r>
          </w:p>
          <w:p w14:paraId="2F2D4C79" w14:textId="77777777" w:rsidR="00E8094D" w:rsidRPr="00E8094D" w:rsidRDefault="00E8094D" w:rsidP="00E8094D">
            <w:r w:rsidRPr="00E8094D">
              <w:t>peer_call_capabilities_info[0] {</w:t>
            </w:r>
          </w:p>
          <w:p w14:paraId="77DB789F" w14:textId="77777777" w:rsidR="00E8094D" w:rsidRPr="00E8094D" w:rsidRDefault="00E8094D" w:rsidP="00E8094D">
            <w:r w:rsidRPr="00E8094D">
              <w:t>call_id = 1</w:t>
            </w:r>
          </w:p>
          <w:p w14:paraId="39AF7495" w14:textId="4037DA00" w:rsidR="00E8094D" w:rsidRPr="00E8094D" w:rsidRDefault="00E8094D" w:rsidP="00E8094D">
            <w:pPr>
              <w:rPr>
                <w:color w:val="FF0000"/>
              </w:rPr>
            </w:pPr>
            <w:r w:rsidRPr="00E8094D">
              <w:rPr>
                <w:color w:val="FF0000"/>
                <w:highlight w:val="yellow"/>
              </w:rPr>
              <w:t>audio_attrib = VOICE_CALL_ATTRIB_TX | VOICE_CALL_ATTRIB_RX</w:t>
            </w:r>
            <w:r>
              <w:rPr>
                <w:color w:val="FF0000"/>
              </w:rPr>
              <w:t xml:space="preserve">  // </w:t>
            </w:r>
            <w:r>
              <w:rPr>
                <w:rFonts w:hint="eastAsia"/>
                <w:color w:val="FF0000"/>
                <w:highlight w:val="yellow"/>
              </w:rPr>
              <w:t>这里仅支持语音</w:t>
            </w:r>
          </w:p>
          <w:p w14:paraId="1B1845AF" w14:textId="77777777" w:rsidR="00E8094D" w:rsidRPr="00E8094D" w:rsidRDefault="00E8094D" w:rsidP="00E8094D">
            <w:r w:rsidRPr="00E8094D">
              <w:t>audio_cause = VOICE_RESTRICT_CAUSE_NONE</w:t>
            </w:r>
          </w:p>
          <w:p w14:paraId="0D35FDFA" w14:textId="77777777" w:rsidR="00E8094D" w:rsidRPr="00E8094D" w:rsidRDefault="00E8094D" w:rsidP="00E8094D">
            <w:pPr>
              <w:rPr>
                <w:color w:val="FF0000"/>
              </w:rPr>
            </w:pPr>
            <w:r w:rsidRPr="00E8094D">
              <w:rPr>
                <w:color w:val="FF0000"/>
                <w:highlight w:val="yellow"/>
              </w:rPr>
              <w:t>video_attrib = 0</w:t>
            </w:r>
          </w:p>
          <w:p w14:paraId="6B5D2A86" w14:textId="75A75B74" w:rsidR="00E8094D" w:rsidRPr="00E8094D" w:rsidRDefault="00E8094D" w:rsidP="00E8094D">
            <w:pPr>
              <w:rPr>
                <w:color w:val="FF0000"/>
              </w:rPr>
            </w:pPr>
            <w:r w:rsidRPr="00E8094D">
              <w:rPr>
                <w:color w:val="FF0000"/>
                <w:highlight w:val="yellow"/>
              </w:rPr>
              <w:t>video_cause = VOICE_RESTRICT_CAUSE_DISABLED</w:t>
            </w:r>
            <w:r>
              <w:rPr>
                <w:color w:val="FF0000"/>
              </w:rPr>
              <w:t xml:space="preserve">  // </w:t>
            </w:r>
            <w:r>
              <w:rPr>
                <w:rFonts w:hint="eastAsia"/>
                <w:color w:val="FF0000"/>
              </w:rPr>
              <w:t>不支持</w:t>
            </w:r>
            <w:r>
              <w:rPr>
                <w:rFonts w:hint="eastAsia"/>
                <w:color w:val="FF0000"/>
              </w:rPr>
              <w:t>video</w:t>
            </w:r>
            <w:r>
              <w:rPr>
                <w:rFonts w:hint="eastAsia"/>
                <w:color w:val="FF0000"/>
              </w:rPr>
              <w:t>能力</w:t>
            </w:r>
          </w:p>
          <w:p w14:paraId="70353430" w14:textId="77777777" w:rsidR="00E8094D" w:rsidRPr="00E8094D" w:rsidRDefault="00E8094D" w:rsidP="00E8094D">
            <w:r w:rsidRPr="00E8094D">
              <w:t>}</w:t>
            </w:r>
          </w:p>
          <w:p w14:paraId="442009A7" w14:textId="77777777" w:rsidR="00E8094D" w:rsidRPr="00E8094D" w:rsidRDefault="00E8094D" w:rsidP="00E8094D">
            <w:r w:rsidRPr="00E8094D">
              <w:t>}</w:t>
            </w:r>
          </w:p>
          <w:p w14:paraId="730CC01C" w14:textId="77777777" w:rsidR="00E8094D" w:rsidRDefault="00E8094D" w:rsidP="00E8094D">
            <w:r w:rsidRPr="00E8094D">
              <w:t>}</w:t>
            </w:r>
          </w:p>
          <w:p w14:paraId="2E0155A6" w14:textId="750DFC18" w:rsidR="00410DCE" w:rsidRDefault="00410DCE" w:rsidP="00E8094D"/>
          <w:p w14:paraId="348D11D1" w14:textId="49F36C60" w:rsidR="00410DCE" w:rsidRPr="00410DCE" w:rsidRDefault="00410DCE" w:rsidP="00E8094D">
            <w:pPr>
              <w:rPr>
                <w:b/>
                <w:color w:val="FF0000"/>
              </w:rPr>
            </w:pPr>
            <w:r w:rsidRPr="00410DCE">
              <w:rPr>
                <w:rFonts w:hint="eastAsia"/>
                <w:b/>
                <w:color w:val="FF0000"/>
              </w:rPr>
              <w:t>/</w:t>
            </w:r>
            <w:r w:rsidRPr="00410DCE">
              <w:rPr>
                <w:b/>
                <w:color w:val="FF0000"/>
              </w:rPr>
              <w:t xml:space="preserve">/ </w:t>
            </w:r>
            <w:r w:rsidRPr="00410DCE">
              <w:rPr>
                <w:rFonts w:hint="eastAsia"/>
                <w:b/>
                <w:color w:val="FF0000"/>
              </w:rPr>
              <w:t>支持</w:t>
            </w:r>
            <w:r w:rsidRPr="00410DCE">
              <w:rPr>
                <w:rFonts w:hint="eastAsia"/>
                <w:b/>
                <w:color w:val="FF0000"/>
              </w:rPr>
              <w:t>voice</w:t>
            </w:r>
            <w:r w:rsidRPr="00410DCE">
              <w:rPr>
                <w:rFonts w:hint="eastAsia"/>
                <w:b/>
                <w:color w:val="FF0000"/>
              </w:rPr>
              <w:t>和</w:t>
            </w:r>
            <w:r w:rsidRPr="00410DCE">
              <w:rPr>
                <w:rFonts w:hint="eastAsia"/>
                <w:b/>
                <w:color w:val="FF0000"/>
              </w:rPr>
              <w:t>video</w:t>
            </w:r>
            <w:r w:rsidRPr="00410DCE">
              <w:rPr>
                <w:rFonts w:hint="eastAsia"/>
                <w:b/>
                <w:color w:val="FF0000"/>
              </w:rPr>
              <w:t>能力的上报消息内容如下</w:t>
            </w:r>
          </w:p>
          <w:p w14:paraId="5818C00C" w14:textId="77777777" w:rsidR="00410DCE" w:rsidRPr="00410DCE" w:rsidRDefault="00410DCE" w:rsidP="00410DCE">
            <w:r w:rsidRPr="00410DCE">
              <w:lastRenderedPageBreak/>
              <w:t>voice_all_call_status_indTlvs[4] {</w:t>
            </w:r>
          </w:p>
          <w:p w14:paraId="488C6B4B" w14:textId="77777777" w:rsidR="00410DCE" w:rsidRPr="00410DCE" w:rsidRDefault="00410DCE" w:rsidP="00410DCE">
            <w:r w:rsidRPr="00410DCE">
              <w:t>Type = 0x22</w:t>
            </w:r>
          </w:p>
          <w:p w14:paraId="4DFCFB68" w14:textId="77777777" w:rsidR="00410DCE" w:rsidRPr="00410DCE" w:rsidRDefault="00410DCE" w:rsidP="00410DCE">
            <w:r w:rsidRPr="00410DCE">
              <w:t>Length = 26</w:t>
            </w:r>
          </w:p>
          <w:p w14:paraId="7D45927A" w14:textId="77777777" w:rsidR="00410DCE" w:rsidRPr="00410DCE" w:rsidRDefault="00410DCE" w:rsidP="00410DCE">
            <w:r w:rsidRPr="00410DCE">
              <w:t>peer_call_capabilities_info {</w:t>
            </w:r>
          </w:p>
          <w:p w14:paraId="71116062" w14:textId="77777777" w:rsidR="00410DCE" w:rsidRPr="00410DCE" w:rsidRDefault="00410DCE" w:rsidP="00410DCE">
            <w:r w:rsidRPr="00410DCE">
              <w:t>num_instances = 1</w:t>
            </w:r>
          </w:p>
          <w:p w14:paraId="42AB786D" w14:textId="77777777" w:rsidR="00410DCE" w:rsidRPr="00410DCE" w:rsidRDefault="00410DCE" w:rsidP="00410DCE">
            <w:r w:rsidRPr="00410DCE">
              <w:t>peer_call_capabilities_info[0] {</w:t>
            </w:r>
          </w:p>
          <w:p w14:paraId="4737CBEF" w14:textId="77777777" w:rsidR="00410DCE" w:rsidRPr="00410DCE" w:rsidRDefault="00410DCE" w:rsidP="00410DCE">
            <w:r w:rsidRPr="00410DCE">
              <w:t>call_id = 1</w:t>
            </w:r>
          </w:p>
          <w:p w14:paraId="42975D9A" w14:textId="77777777" w:rsidR="00410DCE" w:rsidRPr="00410DCE" w:rsidRDefault="00410DCE" w:rsidP="00410DCE">
            <w:pPr>
              <w:rPr>
                <w:color w:val="FF0000"/>
              </w:rPr>
            </w:pPr>
            <w:r w:rsidRPr="00410DCE">
              <w:rPr>
                <w:color w:val="FF0000"/>
              </w:rPr>
              <w:t>audio_attrib = VOICE_CALL_ATTRIB_TX | VOICE_CALL_ATTRIB_RX</w:t>
            </w:r>
          </w:p>
          <w:p w14:paraId="43EEA540" w14:textId="77777777" w:rsidR="00410DCE" w:rsidRPr="00410DCE" w:rsidRDefault="00410DCE" w:rsidP="00410DCE">
            <w:r w:rsidRPr="00410DCE">
              <w:t>audio_cause = VOICE_RESTRICT_CAUSE_NONE</w:t>
            </w:r>
          </w:p>
          <w:p w14:paraId="35466CF4" w14:textId="77777777" w:rsidR="00410DCE" w:rsidRPr="00410DCE" w:rsidRDefault="00410DCE" w:rsidP="00410DCE">
            <w:pPr>
              <w:rPr>
                <w:color w:val="FF0000"/>
              </w:rPr>
            </w:pPr>
            <w:r w:rsidRPr="00410DCE">
              <w:rPr>
                <w:color w:val="FF0000"/>
              </w:rPr>
              <w:t>video_attrib = VOICE_CALL_ATTRIB_TX | VOICE_CALL_ATTRIB_RX</w:t>
            </w:r>
          </w:p>
          <w:p w14:paraId="69CEAB46" w14:textId="77777777" w:rsidR="00410DCE" w:rsidRPr="00410DCE" w:rsidRDefault="00410DCE" w:rsidP="00410DCE">
            <w:r w:rsidRPr="00410DCE">
              <w:t>video_cause = VOICE_RESTRICT_CAUSE_NONE</w:t>
            </w:r>
          </w:p>
          <w:p w14:paraId="388D8614" w14:textId="77777777" w:rsidR="00410DCE" w:rsidRPr="00410DCE" w:rsidRDefault="00410DCE" w:rsidP="00410DCE">
            <w:r w:rsidRPr="00410DCE">
              <w:t>}</w:t>
            </w:r>
          </w:p>
          <w:p w14:paraId="285D8B74" w14:textId="77777777" w:rsidR="00410DCE" w:rsidRPr="00410DCE" w:rsidRDefault="00410DCE" w:rsidP="00410DCE">
            <w:r w:rsidRPr="00410DCE">
              <w:t>}</w:t>
            </w:r>
          </w:p>
          <w:p w14:paraId="25575DBD" w14:textId="27BBA0FB" w:rsidR="00410DCE" w:rsidRDefault="00410DCE" w:rsidP="00410DCE">
            <w:r w:rsidRPr="00410DCE">
              <w:t>}</w:t>
            </w:r>
          </w:p>
        </w:tc>
      </w:tr>
    </w:tbl>
    <w:p w14:paraId="067A115A" w14:textId="77777777" w:rsidR="00E8094D" w:rsidRDefault="00E8094D" w:rsidP="00BD439F"/>
    <w:p w14:paraId="59AD86CB" w14:textId="77777777" w:rsidR="003D19C1" w:rsidRPr="00BD439F" w:rsidRDefault="003D19C1" w:rsidP="00BD439F"/>
    <w:p w14:paraId="70AB9D66" w14:textId="413F1FF5" w:rsidR="0015779D" w:rsidRPr="007F7AA4" w:rsidRDefault="0015779D" w:rsidP="0015779D">
      <w:pPr>
        <w:pStyle w:val="2"/>
        <w:spacing w:before="156" w:after="156"/>
        <w:rPr>
          <w:rFonts w:cs="Times New Roman"/>
        </w:rPr>
      </w:pPr>
      <w:bookmarkStart w:id="57" w:name="_Toc87714638"/>
      <w:r w:rsidRPr="007F7AA4">
        <w:rPr>
          <w:rFonts w:cs="Times New Roman"/>
        </w:rPr>
        <w:t>VoLTE</w:t>
      </w:r>
      <w:r w:rsidRPr="007F7AA4">
        <w:rPr>
          <w:rFonts w:cs="Times New Roman"/>
        </w:rPr>
        <w:t>注册相关问题</w:t>
      </w:r>
      <w:bookmarkEnd w:id="57"/>
    </w:p>
    <w:p w14:paraId="2DB9C96E" w14:textId="1F3828F3" w:rsidR="0015779D" w:rsidRPr="007F7AA4" w:rsidRDefault="0015779D" w:rsidP="0015779D">
      <w:pPr>
        <w:pStyle w:val="3"/>
        <w:spacing w:before="156" w:after="156"/>
        <w:rPr>
          <w:rFonts w:eastAsiaTheme="majorEastAsia" w:cs="Times New Roman"/>
        </w:rPr>
      </w:pPr>
      <w:bookmarkStart w:id="58" w:name="_Toc87714639"/>
      <w:r w:rsidRPr="007F7AA4">
        <w:rPr>
          <w:rFonts w:eastAsiaTheme="majorEastAsia" w:cs="Times New Roman"/>
        </w:rPr>
        <w:t>VoLTE</w:t>
      </w:r>
      <w:r w:rsidRPr="007F7AA4">
        <w:rPr>
          <w:rFonts w:eastAsiaTheme="majorEastAsia" w:cs="Times New Roman"/>
        </w:rPr>
        <w:t>注册流程被呼叫业务打断后回复慢（大概</w:t>
      </w:r>
      <w:r w:rsidRPr="007F7AA4">
        <w:rPr>
          <w:rFonts w:eastAsiaTheme="majorEastAsia" w:cs="Times New Roman"/>
        </w:rPr>
        <w:t>2min</w:t>
      </w:r>
      <w:r w:rsidRPr="007F7AA4">
        <w:rPr>
          <w:rFonts w:eastAsiaTheme="majorEastAsia" w:cs="Times New Roman"/>
        </w:rPr>
        <w:t>左右）</w:t>
      </w:r>
      <w:bookmarkEnd w:id="58"/>
    </w:p>
    <w:p w14:paraId="4887C632" w14:textId="519DBF40" w:rsidR="00DB5D29" w:rsidRPr="007F7AA4" w:rsidRDefault="00DB5D29" w:rsidP="00DB5D29">
      <w:pPr>
        <w:rPr>
          <w:rFonts w:eastAsiaTheme="majorEastAsia" w:cs="Times New Roman"/>
        </w:rPr>
      </w:pPr>
      <w:r w:rsidRPr="007F7AA4">
        <w:rPr>
          <w:rFonts w:eastAsiaTheme="majorEastAsia" w:cs="Times New Roman"/>
        </w:rPr>
        <w:t>UE</w:t>
      </w:r>
      <w:r w:rsidRPr="007F7AA4">
        <w:rPr>
          <w:rFonts w:eastAsiaTheme="majorEastAsia" w:cs="Times New Roman"/>
        </w:rPr>
        <w:t>发送</w:t>
      </w:r>
      <w:r w:rsidRPr="007F7AA4">
        <w:rPr>
          <w:rFonts w:eastAsiaTheme="majorEastAsia" w:cs="Times New Roman"/>
        </w:rPr>
        <w:t>REGISTER</w:t>
      </w:r>
      <w:r w:rsidRPr="007F7AA4">
        <w:rPr>
          <w:rFonts w:eastAsiaTheme="majorEastAsia" w:cs="Times New Roman"/>
        </w:rPr>
        <w:t>后，启动</w:t>
      </w:r>
      <w:r w:rsidRPr="007F7AA4">
        <w:rPr>
          <w:rFonts w:eastAsiaTheme="majorEastAsia" w:cs="Times New Roman"/>
        </w:rPr>
        <w:t>Timer F</w:t>
      </w:r>
      <w:r w:rsidRPr="007F7AA4">
        <w:rPr>
          <w:rFonts w:eastAsiaTheme="majorEastAsia" w:cs="Times New Roman"/>
        </w:rPr>
        <w:t>，默认的时长为</w:t>
      </w:r>
      <w:r w:rsidRPr="007F7AA4">
        <w:rPr>
          <w:rFonts w:eastAsiaTheme="majorEastAsia" w:cs="Times New Roman"/>
        </w:rPr>
        <w:t>128s</w:t>
      </w:r>
      <w:r w:rsidRPr="007F7AA4">
        <w:rPr>
          <w:rFonts w:eastAsiaTheme="majorEastAsia" w:cs="Times New Roman"/>
        </w:rPr>
        <w:t>，超时后，在启动一个</w:t>
      </w:r>
      <w:r w:rsidRPr="007F7AA4">
        <w:rPr>
          <w:rFonts w:eastAsiaTheme="majorEastAsia" w:cs="Times New Roman"/>
        </w:rPr>
        <w:t>50s</w:t>
      </w:r>
      <w:r w:rsidRPr="007F7AA4">
        <w:rPr>
          <w:rFonts w:eastAsiaTheme="majorEastAsia" w:cs="Times New Roman"/>
        </w:rPr>
        <w:t>重注册定时器，定时时长</w:t>
      </w:r>
      <w:r w:rsidRPr="007F7AA4">
        <w:rPr>
          <w:rFonts w:eastAsiaTheme="majorEastAsia" w:cs="Times New Roman"/>
        </w:rPr>
        <w:t>50s</w:t>
      </w:r>
      <w:r w:rsidRPr="007F7AA4">
        <w:rPr>
          <w:rFonts w:eastAsiaTheme="majorEastAsia" w:cs="Times New Roman"/>
        </w:rPr>
        <w:t>。</w:t>
      </w:r>
      <w:r w:rsidR="004B6FCB" w:rsidRPr="007F7AA4">
        <w:rPr>
          <w:rFonts w:eastAsiaTheme="majorEastAsia" w:cs="Times New Roman"/>
        </w:rPr>
        <w:t>从打断</w:t>
      </w:r>
      <w:r w:rsidR="004B6FCB" w:rsidRPr="007F7AA4">
        <w:rPr>
          <w:rFonts w:eastAsiaTheme="majorEastAsia" w:cs="Times New Roman"/>
        </w:rPr>
        <w:t>IMS</w:t>
      </w:r>
      <w:r w:rsidR="004B6FCB" w:rsidRPr="007F7AA4">
        <w:rPr>
          <w:rFonts w:eastAsiaTheme="majorEastAsia" w:cs="Times New Roman"/>
        </w:rPr>
        <w:t>注册到最后恢复需要等待</w:t>
      </w:r>
      <w:r w:rsidR="004B6FCB" w:rsidRPr="007F7AA4">
        <w:rPr>
          <w:rFonts w:eastAsiaTheme="majorEastAsia" w:cs="Times New Roman"/>
        </w:rPr>
        <w:t>1</w:t>
      </w:r>
      <w:r w:rsidR="009B76C3" w:rsidRPr="007F7AA4">
        <w:rPr>
          <w:rFonts w:eastAsiaTheme="majorEastAsia" w:cs="Times New Roman"/>
        </w:rPr>
        <w:t>2</w:t>
      </w:r>
      <w:r w:rsidR="004B6FCB" w:rsidRPr="007F7AA4">
        <w:rPr>
          <w:rFonts w:eastAsiaTheme="majorEastAsia" w:cs="Times New Roman"/>
        </w:rPr>
        <w:t>8s</w:t>
      </w:r>
      <w:r w:rsidR="004B6FCB" w:rsidRPr="007F7AA4">
        <w:rPr>
          <w:rFonts w:eastAsiaTheme="majorEastAsia" w:cs="Times New Roman"/>
        </w:rPr>
        <w:t>。</w:t>
      </w:r>
      <w:r w:rsidR="009B254C" w:rsidRPr="007F7AA4">
        <w:rPr>
          <w:rFonts w:eastAsiaTheme="majorEastAsia" w:cs="Times New Roman"/>
        </w:rPr>
        <w:t>这是</w:t>
      </w:r>
      <w:r w:rsidR="009B254C" w:rsidRPr="007F7AA4">
        <w:rPr>
          <w:rFonts w:eastAsiaTheme="majorEastAsia" w:cs="Times New Roman"/>
        </w:rPr>
        <w:t>SIP</w:t>
      </w:r>
      <w:r w:rsidR="009B254C" w:rsidRPr="007F7AA4">
        <w:rPr>
          <w:rFonts w:eastAsiaTheme="majorEastAsia" w:cs="Times New Roman"/>
        </w:rPr>
        <w:t>协议的规定，参考</w:t>
      </w:r>
      <w:r w:rsidR="009B254C" w:rsidRPr="007F7AA4">
        <w:rPr>
          <w:rFonts w:eastAsiaTheme="majorEastAsia" w:cs="Times New Roman"/>
        </w:rPr>
        <w:t>RFC 3261</w:t>
      </w:r>
      <w:r w:rsidR="009B254C" w:rsidRPr="007F7AA4">
        <w:rPr>
          <w:rFonts w:eastAsiaTheme="majorEastAsia" w:cs="Times New Roman"/>
        </w:rPr>
        <w:t>。</w:t>
      </w:r>
    </w:p>
    <w:p w14:paraId="592B9CA4" w14:textId="4A35BD38" w:rsidR="00677F64" w:rsidRPr="007F7AA4" w:rsidRDefault="00677F64" w:rsidP="00DB5D29">
      <w:pPr>
        <w:rPr>
          <w:rFonts w:eastAsiaTheme="majorEastAsia" w:cs="Times New Roman"/>
        </w:rPr>
      </w:pPr>
      <w:r w:rsidRPr="007F7AA4">
        <w:rPr>
          <w:rFonts w:eastAsiaTheme="majorEastAsia" w:cs="Times New Roman"/>
        </w:rPr>
        <w:t>timer F</w:t>
      </w:r>
      <w:r w:rsidRPr="007F7AA4">
        <w:rPr>
          <w:rFonts w:eastAsiaTheme="majorEastAsia" w:cs="Times New Roman"/>
        </w:rPr>
        <w:t>是</w:t>
      </w:r>
      <w:r w:rsidRPr="007F7AA4">
        <w:rPr>
          <w:rFonts w:eastAsiaTheme="majorEastAsia" w:cs="Times New Roman"/>
        </w:rPr>
        <w:t>SIP</w:t>
      </w:r>
      <w:r w:rsidRPr="007F7AA4">
        <w:rPr>
          <w:rFonts w:eastAsiaTheme="majorEastAsia" w:cs="Times New Roman"/>
        </w:rPr>
        <w:t>事务中的定时器。</w:t>
      </w:r>
    </w:p>
    <w:p w14:paraId="3985450E" w14:textId="62AD24EC" w:rsidR="000C416E" w:rsidRPr="007F7AA4" w:rsidRDefault="00C7676F" w:rsidP="000C416E">
      <w:pPr>
        <w:rPr>
          <w:rFonts w:eastAsiaTheme="majorEastAsia" w:cs="Times New Roman"/>
        </w:rPr>
      </w:pPr>
      <w:hyperlink r:id="rId45" w:history="1">
        <w:r w:rsidR="000C416E" w:rsidRPr="007F7AA4">
          <w:rPr>
            <w:rFonts w:eastAsiaTheme="majorEastAsia" w:cs="Times New Roman"/>
          </w:rPr>
          <w:t>UPGR710R-2199</w:t>
        </w:r>
      </w:hyperlink>
      <w:r w:rsidR="000C416E" w:rsidRPr="007F7AA4">
        <w:rPr>
          <w:rFonts w:eastAsiaTheme="majorEastAsia" w:cs="Times New Roman"/>
        </w:rPr>
        <w:t xml:space="preserve"> [F3B_R_CN_RH][Modem]</w:t>
      </w:r>
      <w:r w:rsidR="000C416E" w:rsidRPr="007F7AA4">
        <w:rPr>
          <w:rFonts w:eastAsiaTheme="majorEastAsia" w:cs="Times New Roman"/>
        </w:rPr>
        <w:t>电信卡切网后在未注册到</w:t>
      </w:r>
      <w:r w:rsidR="000C416E" w:rsidRPr="007F7AA4">
        <w:rPr>
          <w:rFonts w:eastAsiaTheme="majorEastAsia" w:cs="Times New Roman"/>
        </w:rPr>
        <w:t>VOLTE</w:t>
      </w:r>
      <w:r w:rsidR="000C416E" w:rsidRPr="007F7AA4">
        <w:rPr>
          <w:rFonts w:eastAsiaTheme="majorEastAsia" w:cs="Times New Roman"/>
        </w:rPr>
        <w:t>时</w:t>
      </w:r>
      <w:r w:rsidR="000C416E" w:rsidRPr="007F7AA4">
        <w:rPr>
          <w:rFonts w:eastAsiaTheme="majorEastAsia" w:cs="Times New Roman"/>
        </w:rPr>
        <w:t>MO</w:t>
      </w:r>
      <w:r w:rsidR="000C416E" w:rsidRPr="007F7AA4">
        <w:rPr>
          <w:rFonts w:eastAsiaTheme="majorEastAsia" w:cs="Times New Roman"/>
        </w:rPr>
        <w:t>电话，结束通话后电信</w:t>
      </w:r>
      <w:r w:rsidR="000C416E" w:rsidRPr="007F7AA4">
        <w:rPr>
          <w:rFonts w:eastAsiaTheme="majorEastAsia" w:cs="Times New Roman"/>
        </w:rPr>
        <w:t>VOLTE</w:t>
      </w:r>
      <w:r w:rsidR="000C416E" w:rsidRPr="007F7AA4">
        <w:rPr>
          <w:rFonts w:eastAsiaTheme="majorEastAsia" w:cs="Times New Roman"/>
        </w:rPr>
        <w:t>驻网时间慢</w:t>
      </w:r>
      <w:r w:rsidR="000C416E" w:rsidRPr="007F7AA4">
        <w:rPr>
          <w:rFonts w:eastAsiaTheme="majorEastAsia" w:cs="Times New Roman"/>
        </w:rPr>
        <w:t>_</w:t>
      </w:r>
      <w:r w:rsidR="000C416E" w:rsidRPr="007F7AA4">
        <w:rPr>
          <w:rFonts w:eastAsiaTheme="majorEastAsia" w:cs="Times New Roman"/>
        </w:rPr>
        <w:t>偶现</w:t>
      </w:r>
      <w:r w:rsidR="000C416E" w:rsidRPr="007F7AA4">
        <w:rPr>
          <w:rFonts w:eastAsiaTheme="majorEastAsia" w:cs="Times New Roman"/>
        </w:rPr>
        <w:t>_V12.5.0.3</w:t>
      </w:r>
      <w:r w:rsidR="000C416E" w:rsidRPr="007F7AA4">
        <w:rPr>
          <w:rFonts w:eastAsiaTheme="majorEastAsia" w:cs="Times New Roman"/>
        </w:rPr>
        <w:t>、</w:t>
      </w:r>
      <w:r w:rsidR="000C416E" w:rsidRPr="007F7AA4">
        <w:rPr>
          <w:rFonts w:eastAsiaTheme="majorEastAsia" w:cs="Times New Roman"/>
        </w:rPr>
        <w:t>21.3.25</w:t>
      </w:r>
    </w:p>
    <w:tbl>
      <w:tblPr>
        <w:tblStyle w:val="a7"/>
        <w:tblW w:w="0" w:type="auto"/>
        <w:tblLook w:val="04A0" w:firstRow="1" w:lastRow="0" w:firstColumn="1" w:lastColumn="0" w:noHBand="0" w:noVBand="1"/>
      </w:tblPr>
      <w:tblGrid>
        <w:gridCol w:w="13454"/>
      </w:tblGrid>
      <w:tr w:rsidR="00320A28" w:rsidRPr="007F7AA4" w14:paraId="31FB90C0" w14:textId="77777777" w:rsidTr="00320A28">
        <w:tc>
          <w:tcPr>
            <w:tcW w:w="13454" w:type="dxa"/>
          </w:tcPr>
          <w:p w14:paraId="381CD724" w14:textId="77777777" w:rsidR="00320A28" w:rsidRPr="007F7AA4" w:rsidRDefault="00320A28" w:rsidP="00320A28">
            <w:pPr>
              <w:rPr>
                <w:rFonts w:eastAsiaTheme="majorEastAsia" w:cs="Times New Roman"/>
              </w:rPr>
            </w:pPr>
            <w:r w:rsidRPr="007F7AA4">
              <w:rPr>
                <w:rFonts w:eastAsiaTheme="majorEastAsia" w:cs="Times New Roman"/>
              </w:rPr>
              <w:t>[  51/   2]              06:11:12.322005          IMS/High                 [ qpSipDispatcher.cpp   5722] QpSipDispatcher::</w:t>
            </w:r>
            <w:r w:rsidRPr="007F7AA4">
              <w:rPr>
                <w:rFonts w:eastAsiaTheme="majorEastAsia" w:cs="Times New Roman"/>
                <w:highlight w:val="yellow"/>
              </w:rPr>
              <w:t>TCP_MAX_BACKOFF set to 120000 and timer F 128000</w:t>
            </w:r>
            <w:r w:rsidRPr="007F7AA4">
              <w:rPr>
                <w:rFonts w:eastAsiaTheme="majorEastAsia" w:cs="Times New Roman"/>
              </w:rPr>
              <w:t>1</w:t>
            </w:r>
          </w:p>
          <w:p w14:paraId="457657AB" w14:textId="77777777" w:rsidR="00320A28" w:rsidRPr="007F7AA4" w:rsidRDefault="00320A28" w:rsidP="00320A28">
            <w:pPr>
              <w:rPr>
                <w:rFonts w:eastAsiaTheme="majorEastAsia" w:cs="Times New Roman"/>
              </w:rPr>
            </w:pPr>
            <w:r w:rsidRPr="007F7AA4">
              <w:rPr>
                <w:rFonts w:eastAsiaTheme="majorEastAsia" w:cs="Times New Roman"/>
              </w:rPr>
              <w:t>[0x156E]                 06:11:14.171017          IMS SIP Message          Length:  751             1</w:t>
            </w:r>
          </w:p>
          <w:p w14:paraId="680E21EC" w14:textId="77777777" w:rsidR="00320A28" w:rsidRPr="007F7AA4" w:rsidRDefault="00320A28" w:rsidP="00320A28">
            <w:pPr>
              <w:rPr>
                <w:rFonts w:eastAsiaTheme="majorEastAsia" w:cs="Times New Roman"/>
              </w:rPr>
            </w:pPr>
            <w:r w:rsidRPr="007F7AA4">
              <w:rPr>
                <w:rFonts w:eastAsiaTheme="majorEastAsia" w:cs="Times New Roman"/>
              </w:rPr>
              <w:t>[0x1832]                 06:11:14.172086          IMS Registration         Length:  177             1</w:t>
            </w:r>
          </w:p>
          <w:p w14:paraId="01383CAB" w14:textId="77777777" w:rsidR="00320A28" w:rsidRPr="007F7AA4" w:rsidRDefault="00320A28" w:rsidP="00320A28">
            <w:pPr>
              <w:rPr>
                <w:rFonts w:eastAsiaTheme="majorEastAsia" w:cs="Times New Roman"/>
              </w:rPr>
            </w:pPr>
            <w:r w:rsidRPr="007F7AA4">
              <w:rPr>
                <w:rFonts w:eastAsiaTheme="majorEastAsia" w:cs="Times New Roman"/>
              </w:rPr>
              <w:t>[  51/   2]              06:13:15.145000          IMS/High                 [RegistrationHandler.cpp   1520] HandleRegistrationFailureStatus err code 408: RegType[0]1</w:t>
            </w:r>
          </w:p>
          <w:p w14:paraId="657C2F1B" w14:textId="77777777" w:rsidR="00320A28" w:rsidRPr="007F7AA4" w:rsidRDefault="00320A28" w:rsidP="00320A28">
            <w:pPr>
              <w:rPr>
                <w:rFonts w:eastAsiaTheme="majorEastAsia" w:cs="Times New Roman"/>
              </w:rPr>
            </w:pPr>
            <w:r w:rsidRPr="007F7AA4">
              <w:rPr>
                <w:rFonts w:eastAsiaTheme="majorEastAsia" w:cs="Times New Roman"/>
              </w:rPr>
              <w:t xml:space="preserve">[  51/   2]              06:13:15.145990          IMS/High                 [RegistrationHandlerVoLTE.cpp   7879] </w:t>
            </w:r>
            <w:r w:rsidRPr="007F7AA4">
              <w:rPr>
                <w:rFonts w:eastAsiaTheme="majorEastAsia" w:cs="Times New Roman"/>
                <w:color w:val="FF0000"/>
                <w:highlight w:val="yellow"/>
              </w:rPr>
              <w:t>WaitBeforeNextAttemptMethod3 current:60 timer:50 RegType[0]1</w:t>
            </w:r>
          </w:p>
          <w:p w14:paraId="399205F6" w14:textId="77777777" w:rsidR="00320A28" w:rsidRPr="007F7AA4" w:rsidRDefault="00320A28" w:rsidP="000C416E">
            <w:pPr>
              <w:rPr>
                <w:rFonts w:eastAsiaTheme="majorEastAsia" w:cs="Times New Roman"/>
              </w:rPr>
            </w:pPr>
          </w:p>
        </w:tc>
      </w:tr>
    </w:tbl>
    <w:p w14:paraId="4F5C1B0B" w14:textId="75D6B560" w:rsidR="00D134FD" w:rsidRPr="007F7AA4" w:rsidRDefault="00152C6A" w:rsidP="008C14B9">
      <w:pPr>
        <w:pStyle w:val="2"/>
        <w:spacing w:before="156" w:after="156"/>
        <w:rPr>
          <w:rFonts w:cs="Times New Roman"/>
        </w:rPr>
      </w:pPr>
      <w:bookmarkStart w:id="59" w:name="_Toc87714640"/>
      <w:r w:rsidRPr="007F7AA4">
        <w:rPr>
          <w:rFonts w:cs="Times New Roman"/>
        </w:rPr>
        <w:t>通话无声问题</w:t>
      </w:r>
      <w:bookmarkEnd w:id="59"/>
    </w:p>
    <w:p w14:paraId="48F91B4F" w14:textId="2DE48D12" w:rsidR="008C14B9" w:rsidRPr="007F7AA4" w:rsidRDefault="008C14B9" w:rsidP="00F51055">
      <w:pPr>
        <w:pStyle w:val="3"/>
        <w:spacing w:before="156" w:after="156"/>
        <w:rPr>
          <w:rFonts w:eastAsiaTheme="majorEastAsia" w:cs="Times New Roman"/>
        </w:rPr>
      </w:pPr>
      <w:bookmarkStart w:id="60" w:name="_Toc87714641"/>
      <w:r w:rsidRPr="007F7AA4">
        <w:rPr>
          <w:rFonts w:eastAsiaTheme="majorEastAsia" w:cs="Times New Roman"/>
        </w:rPr>
        <w:t>VoLTE 20s</w:t>
      </w:r>
      <w:r w:rsidRPr="007F7AA4">
        <w:rPr>
          <w:rFonts w:eastAsiaTheme="majorEastAsia" w:cs="Times New Roman"/>
        </w:rPr>
        <w:t>通话无声，无任何下行</w:t>
      </w:r>
      <w:r w:rsidRPr="007F7AA4">
        <w:rPr>
          <w:rFonts w:eastAsiaTheme="majorEastAsia" w:cs="Times New Roman"/>
        </w:rPr>
        <w:t>RTP</w:t>
      </w:r>
      <w:r w:rsidRPr="007F7AA4">
        <w:rPr>
          <w:rFonts w:eastAsiaTheme="majorEastAsia" w:cs="Times New Roman"/>
        </w:rPr>
        <w:t>包</w:t>
      </w:r>
      <w:r w:rsidR="003B469B" w:rsidRPr="007F7AA4">
        <w:rPr>
          <w:rFonts w:eastAsiaTheme="majorEastAsia" w:cs="Times New Roman"/>
        </w:rPr>
        <w:t>(</w:t>
      </w:r>
      <w:r w:rsidR="003B469B" w:rsidRPr="007F7AA4">
        <w:rPr>
          <w:rFonts w:eastAsiaTheme="majorEastAsia" w:cs="Times New Roman"/>
        </w:rPr>
        <w:t>高通</w:t>
      </w:r>
      <w:r w:rsidR="003B469B" w:rsidRPr="007F7AA4">
        <w:rPr>
          <w:rFonts w:eastAsiaTheme="majorEastAsia" w:cs="Times New Roman"/>
        </w:rPr>
        <w:t>)</w:t>
      </w:r>
      <w:bookmarkEnd w:id="60"/>
    </w:p>
    <w:p w14:paraId="3404A469" w14:textId="66A7A49B" w:rsidR="003B469B" w:rsidRPr="007F7AA4" w:rsidRDefault="00AD52CA" w:rsidP="003B469B">
      <w:pPr>
        <w:rPr>
          <w:rFonts w:eastAsiaTheme="majorEastAsia" w:cs="Times New Roman"/>
        </w:rPr>
      </w:pPr>
      <w:r w:rsidRPr="007F7AA4">
        <w:rPr>
          <w:rFonts w:eastAsiaTheme="majorEastAsia" w:cs="Times New Roman"/>
        </w:rPr>
        <w:t>RTP</w:t>
      </w:r>
      <w:r w:rsidRPr="007F7AA4">
        <w:rPr>
          <w:rFonts w:eastAsiaTheme="majorEastAsia" w:cs="Times New Roman"/>
        </w:rPr>
        <w:t>协议运行过程中，高通设置了</w:t>
      </w:r>
      <w:r w:rsidRPr="007F7AA4">
        <w:rPr>
          <w:rFonts w:eastAsiaTheme="majorEastAsia" w:cs="Times New Roman"/>
        </w:rPr>
        <w:t>RTP Inactive Timer</w:t>
      </w:r>
      <w:r w:rsidRPr="007F7AA4">
        <w:rPr>
          <w:rFonts w:eastAsiaTheme="majorEastAsia" w:cs="Times New Roman"/>
        </w:rPr>
        <w:t>用于监听</w:t>
      </w:r>
      <w:r w:rsidRPr="007F7AA4">
        <w:rPr>
          <w:rFonts w:eastAsiaTheme="majorEastAsia" w:cs="Times New Roman"/>
        </w:rPr>
        <w:t>RTP</w:t>
      </w:r>
      <w:r w:rsidRPr="007F7AA4">
        <w:rPr>
          <w:rFonts w:eastAsiaTheme="majorEastAsia" w:cs="Times New Roman"/>
        </w:rPr>
        <w:t>是否有活跃的下行包。定时器时长为</w:t>
      </w:r>
      <w:r w:rsidRPr="007F7AA4">
        <w:rPr>
          <w:rFonts w:eastAsiaTheme="majorEastAsia" w:cs="Times New Roman"/>
        </w:rPr>
        <w:t>20s</w:t>
      </w:r>
      <w:r w:rsidRPr="007F7AA4">
        <w:rPr>
          <w:rFonts w:eastAsiaTheme="majorEastAsia" w:cs="Times New Roman"/>
        </w:rPr>
        <w:t>，若</w:t>
      </w:r>
      <w:r w:rsidRPr="007F7AA4">
        <w:rPr>
          <w:rFonts w:eastAsiaTheme="majorEastAsia" w:cs="Times New Roman"/>
        </w:rPr>
        <w:t>20s</w:t>
      </w:r>
      <w:r w:rsidRPr="007F7AA4">
        <w:rPr>
          <w:rFonts w:eastAsiaTheme="majorEastAsia" w:cs="Times New Roman"/>
        </w:rPr>
        <w:t>内都未收到网络侧的</w:t>
      </w:r>
      <w:r w:rsidRPr="007F7AA4">
        <w:rPr>
          <w:rFonts w:eastAsiaTheme="majorEastAsia" w:cs="Times New Roman"/>
        </w:rPr>
        <w:t>RTP</w:t>
      </w:r>
      <w:r w:rsidRPr="007F7AA4">
        <w:rPr>
          <w:rFonts w:eastAsiaTheme="majorEastAsia" w:cs="Times New Roman"/>
        </w:rPr>
        <w:t>数据包，则该定时器超时，自动挂断电话。</w:t>
      </w:r>
    </w:p>
    <w:p w14:paraId="70CF53C3" w14:textId="7A081152" w:rsidR="003B469B" w:rsidRPr="007F7AA4" w:rsidRDefault="002D11E8" w:rsidP="003B469B">
      <w:pPr>
        <w:rPr>
          <w:rFonts w:eastAsiaTheme="majorEastAsia" w:cs="Times New Roman"/>
        </w:rPr>
      </w:pPr>
      <w:r w:rsidRPr="007F7AA4">
        <w:rPr>
          <w:rFonts w:eastAsiaTheme="majorEastAsia" w:cs="Times New Roman"/>
        </w:rPr>
        <w:t>示例</w:t>
      </w:r>
      <w:r w:rsidRPr="007F7AA4">
        <w:rPr>
          <w:rFonts w:eastAsiaTheme="majorEastAsia" w:cs="Times New Roman"/>
        </w:rPr>
        <w:t>JIRA</w:t>
      </w:r>
      <w:r w:rsidRPr="007F7AA4">
        <w:rPr>
          <w:rFonts w:eastAsiaTheme="majorEastAsia" w:cs="Times New Roman"/>
        </w:rPr>
        <w:t>：</w:t>
      </w:r>
      <w:hyperlink r:id="rId46" w:history="1">
        <w:r w:rsidR="003B469B" w:rsidRPr="007F7AA4">
          <w:rPr>
            <w:rFonts w:eastAsiaTheme="majorEastAsia" w:cs="Times New Roman"/>
          </w:rPr>
          <w:t>UPGR8150R-2138</w:t>
        </w:r>
      </w:hyperlink>
      <w:r w:rsidR="003B469B" w:rsidRPr="007F7AA4">
        <w:rPr>
          <w:rFonts w:eastAsiaTheme="majorEastAsia" w:cs="Times New Roman"/>
        </w:rPr>
        <w:t xml:space="preserve"> FT_F1X-R_WuXi_MO</w:t>
      </w:r>
      <w:r w:rsidR="003B469B" w:rsidRPr="007F7AA4">
        <w:rPr>
          <w:rFonts w:eastAsiaTheme="majorEastAsia" w:cs="Times New Roman"/>
        </w:rPr>
        <w:t>端卡一</w:t>
      </w:r>
      <w:r w:rsidR="003B469B" w:rsidRPr="007F7AA4">
        <w:rPr>
          <w:rFonts w:eastAsiaTheme="majorEastAsia" w:cs="Times New Roman"/>
        </w:rPr>
        <w:t>CT VOLTE</w:t>
      </w:r>
      <w:r w:rsidR="003B469B" w:rsidRPr="007F7AA4">
        <w:rPr>
          <w:rFonts w:eastAsiaTheme="majorEastAsia" w:cs="Times New Roman"/>
        </w:rPr>
        <w:t>呼叫</w:t>
      </w:r>
      <w:r w:rsidR="003B469B" w:rsidRPr="007F7AA4">
        <w:rPr>
          <w:rFonts w:eastAsiaTheme="majorEastAsia" w:cs="Times New Roman"/>
        </w:rPr>
        <w:t>MT</w:t>
      </w:r>
      <w:r w:rsidR="003B469B" w:rsidRPr="007F7AA4">
        <w:rPr>
          <w:rFonts w:eastAsiaTheme="majorEastAsia" w:cs="Times New Roman"/>
        </w:rPr>
        <w:t>端卡一</w:t>
      </w:r>
      <w:r w:rsidR="003B469B" w:rsidRPr="007F7AA4">
        <w:rPr>
          <w:rFonts w:eastAsiaTheme="majorEastAsia" w:cs="Times New Roman"/>
        </w:rPr>
        <w:t>CMCC VOLTE</w:t>
      </w:r>
      <w:r w:rsidR="003B469B" w:rsidRPr="007F7AA4">
        <w:rPr>
          <w:rFonts w:eastAsiaTheme="majorEastAsia" w:cs="Times New Roman"/>
        </w:rPr>
        <w:t>，</w:t>
      </w:r>
      <w:r w:rsidR="003B469B" w:rsidRPr="007F7AA4">
        <w:rPr>
          <w:rFonts w:eastAsiaTheme="majorEastAsia" w:cs="Times New Roman"/>
        </w:rPr>
        <w:t xml:space="preserve"> ping</w:t>
      </w:r>
      <w:r w:rsidR="003B469B" w:rsidRPr="007F7AA4">
        <w:rPr>
          <w:rFonts w:eastAsiaTheme="majorEastAsia" w:cs="Times New Roman"/>
        </w:rPr>
        <w:t>状态下，</w:t>
      </w:r>
      <w:r w:rsidR="003B469B" w:rsidRPr="007F7AA4">
        <w:rPr>
          <w:rFonts w:eastAsiaTheme="majorEastAsia" w:cs="Times New Roman"/>
        </w:rPr>
        <w:t>MT</w:t>
      </w:r>
      <w:r w:rsidR="003B469B" w:rsidRPr="007F7AA4">
        <w:rPr>
          <w:rFonts w:eastAsiaTheme="majorEastAsia" w:cs="Times New Roman"/>
        </w:rPr>
        <w:t>端呼入</w:t>
      </w:r>
      <w:r w:rsidR="003B469B" w:rsidRPr="007F7AA4">
        <w:rPr>
          <w:rFonts w:eastAsiaTheme="majorEastAsia" w:cs="Times New Roman"/>
        </w:rPr>
        <w:t>20</w:t>
      </w:r>
      <w:r w:rsidR="003B469B" w:rsidRPr="007F7AA4">
        <w:rPr>
          <w:rFonts w:eastAsiaTheme="majorEastAsia" w:cs="Times New Roman"/>
        </w:rPr>
        <w:t>秒无声，且自动挂断。（</w:t>
      </w:r>
      <w:r w:rsidR="003B469B" w:rsidRPr="007F7AA4">
        <w:rPr>
          <w:rFonts w:eastAsiaTheme="majorEastAsia" w:cs="Times New Roman"/>
        </w:rPr>
        <w:t>1/20</w:t>
      </w:r>
      <w:r w:rsidR="003B469B" w:rsidRPr="007F7AA4">
        <w:rPr>
          <w:rFonts w:eastAsiaTheme="majorEastAsia" w:cs="Times New Roman"/>
        </w:rPr>
        <w:t>）</w:t>
      </w:r>
      <w:r w:rsidR="003B469B" w:rsidRPr="007F7AA4">
        <w:rPr>
          <w:rFonts w:eastAsiaTheme="majorEastAsia" w:cs="Times New Roman"/>
        </w:rPr>
        <w:t>_0310</w:t>
      </w:r>
    </w:p>
    <w:p w14:paraId="2DE6F105" w14:textId="1DA71134" w:rsidR="00EB2849" w:rsidRPr="007F7AA4" w:rsidRDefault="00EB2849" w:rsidP="00EB2849">
      <w:pPr>
        <w:rPr>
          <w:rFonts w:eastAsiaTheme="majorEastAsia" w:cs="Times New Roman"/>
        </w:rPr>
      </w:pPr>
      <w:r w:rsidRPr="007F7AA4">
        <w:rPr>
          <w:rFonts w:eastAsiaTheme="majorEastAsia" w:cs="Times New Roman"/>
        </w:rPr>
        <w:t>网络问题</w:t>
      </w:r>
      <w:r w:rsidRPr="007F7AA4">
        <w:rPr>
          <w:rFonts w:eastAsiaTheme="majorEastAsia" w:cs="Times New Roman"/>
        </w:rPr>
        <w:t>,MO</w:t>
      </w:r>
      <w:r w:rsidRPr="007F7AA4">
        <w:rPr>
          <w:rFonts w:eastAsiaTheme="majorEastAsia" w:cs="Times New Roman"/>
        </w:rPr>
        <w:t>端电话建立以后，有正常的数据收发</w:t>
      </w:r>
      <w:r w:rsidRPr="007F7AA4">
        <w:rPr>
          <w:rFonts w:eastAsiaTheme="majorEastAsia" w:cs="Times New Roman"/>
        </w:rPr>
        <w:t>,</w:t>
      </w:r>
      <w:r w:rsidRPr="007F7AA4">
        <w:rPr>
          <w:rFonts w:eastAsiaTheme="majorEastAsia" w:cs="Times New Roman"/>
        </w:rPr>
        <w:t>但是</w:t>
      </w:r>
      <w:r w:rsidRPr="007F7AA4">
        <w:rPr>
          <w:rFonts w:eastAsiaTheme="majorEastAsia" w:cs="Times New Roman"/>
        </w:rPr>
        <w:t>MT</w:t>
      </w:r>
      <w:r w:rsidRPr="007F7AA4">
        <w:rPr>
          <w:rFonts w:eastAsiaTheme="majorEastAsia" w:cs="Times New Roman"/>
        </w:rPr>
        <w:t>端只有上行</w:t>
      </w:r>
      <w:r w:rsidRPr="007F7AA4">
        <w:rPr>
          <w:rFonts w:eastAsiaTheme="majorEastAsia" w:cs="Times New Roman"/>
        </w:rPr>
        <w:t>RTP</w:t>
      </w:r>
      <w:r w:rsidRPr="007F7AA4">
        <w:rPr>
          <w:rFonts w:eastAsiaTheme="majorEastAsia" w:cs="Times New Roman"/>
        </w:rPr>
        <w:t>数据，网络未发任何下行</w:t>
      </w:r>
      <w:r w:rsidRPr="007F7AA4">
        <w:rPr>
          <w:rFonts w:eastAsiaTheme="majorEastAsia" w:cs="Times New Roman"/>
        </w:rPr>
        <w:t>RTP</w:t>
      </w:r>
      <w:r w:rsidRPr="007F7AA4">
        <w:rPr>
          <w:rFonts w:eastAsiaTheme="majorEastAsia" w:cs="Times New Roman"/>
        </w:rPr>
        <w:t>数据，导致</w:t>
      </w:r>
      <w:r w:rsidRPr="007F7AA4">
        <w:rPr>
          <w:rFonts w:eastAsiaTheme="majorEastAsia" w:cs="Times New Roman"/>
        </w:rPr>
        <w:t>timer</w:t>
      </w:r>
      <w:r w:rsidRPr="007F7AA4">
        <w:rPr>
          <w:rFonts w:eastAsiaTheme="majorEastAsia" w:cs="Times New Roman"/>
        </w:rPr>
        <w:t>超时</w:t>
      </w:r>
      <w:r w:rsidRPr="007F7AA4">
        <w:rPr>
          <w:rFonts w:eastAsiaTheme="majorEastAsia" w:cs="Times New Roman"/>
        </w:rPr>
        <w:t>,MT</w:t>
      </w:r>
      <w:r w:rsidRPr="007F7AA4">
        <w:rPr>
          <w:rFonts w:eastAsiaTheme="majorEastAsia" w:cs="Times New Roman"/>
        </w:rPr>
        <w:t>发起挂断</w:t>
      </w:r>
    </w:p>
    <w:tbl>
      <w:tblPr>
        <w:tblStyle w:val="a7"/>
        <w:tblW w:w="0" w:type="auto"/>
        <w:tblLook w:val="04A0" w:firstRow="1" w:lastRow="0" w:firstColumn="1" w:lastColumn="0" w:noHBand="0" w:noVBand="1"/>
      </w:tblPr>
      <w:tblGrid>
        <w:gridCol w:w="13454"/>
      </w:tblGrid>
      <w:tr w:rsidR="00781DF3" w:rsidRPr="007F7AA4" w14:paraId="06CBF3BB" w14:textId="77777777" w:rsidTr="00781DF3">
        <w:tc>
          <w:tcPr>
            <w:tcW w:w="13454" w:type="dxa"/>
          </w:tcPr>
          <w:p w14:paraId="3A036D84" w14:textId="77777777" w:rsidR="00781DF3" w:rsidRPr="007F7AA4" w:rsidRDefault="00781DF3" w:rsidP="00781DF3">
            <w:pPr>
              <w:rPr>
                <w:rFonts w:eastAsiaTheme="majorEastAsia" w:cs="Times New Roman"/>
              </w:rPr>
            </w:pPr>
            <w:r w:rsidRPr="007F7AA4">
              <w:rPr>
                <w:rFonts w:eastAsiaTheme="majorEastAsia" w:cs="Times New Roman"/>
              </w:rPr>
              <w:t>mo side:</w:t>
            </w:r>
          </w:p>
          <w:p w14:paraId="308D43B6" w14:textId="77777777" w:rsidR="00781DF3" w:rsidRPr="007F7AA4" w:rsidRDefault="00781DF3" w:rsidP="00781DF3">
            <w:pPr>
              <w:rPr>
                <w:rFonts w:eastAsiaTheme="majorEastAsia" w:cs="Times New Roman"/>
              </w:rPr>
            </w:pPr>
            <w:r w:rsidRPr="007F7AA4">
              <w:rPr>
                <w:rFonts w:eastAsiaTheme="majorEastAsia" w:cs="Times New Roman"/>
              </w:rPr>
              <w:t>2021 Mar 10 06:04:24.706 [A8] 0x156E IMS SIP Message – IMS_SIP_ACK/INFORMAL_RESPONSE</w:t>
            </w:r>
          </w:p>
          <w:p w14:paraId="366B6007" w14:textId="77777777" w:rsidR="00781DF3" w:rsidRPr="007F7AA4" w:rsidRDefault="00781DF3" w:rsidP="00781DF3">
            <w:pPr>
              <w:rPr>
                <w:rFonts w:eastAsiaTheme="majorEastAsia" w:cs="Times New Roman"/>
              </w:rPr>
            </w:pPr>
            <w:r w:rsidRPr="007F7AA4">
              <w:rPr>
                <w:rFonts w:eastAsiaTheme="majorEastAsia" w:cs="Times New Roman"/>
              </w:rPr>
              <w:t>//</w:t>
            </w:r>
            <w:r w:rsidRPr="007F7AA4">
              <w:rPr>
                <w:rFonts w:eastAsiaTheme="majorEastAsia" w:cs="Times New Roman"/>
              </w:rPr>
              <w:t>有正常的数据收发</w:t>
            </w:r>
          </w:p>
          <w:p w14:paraId="504FCE40" w14:textId="77777777" w:rsidR="00781DF3" w:rsidRPr="007F7AA4" w:rsidRDefault="00781DF3" w:rsidP="00781DF3">
            <w:pPr>
              <w:rPr>
                <w:rFonts w:eastAsiaTheme="majorEastAsia" w:cs="Times New Roman"/>
                <w:b/>
              </w:rPr>
            </w:pPr>
            <w:r w:rsidRPr="007F7AA4">
              <w:rPr>
                <w:rFonts w:eastAsiaTheme="majorEastAsia" w:cs="Times New Roman"/>
              </w:rPr>
              <w:t>2021 Mar 10 06:04:24.806 [0B] </w:t>
            </w:r>
            <w:r w:rsidRPr="007F7AA4">
              <w:rPr>
                <w:rFonts w:eastAsiaTheme="majorEastAsia" w:cs="Times New Roman"/>
                <w:b/>
              </w:rPr>
              <w:t>0x1568 IMS RTP SN and Payload</w:t>
            </w:r>
          </w:p>
          <w:p w14:paraId="20A841B2" w14:textId="77777777" w:rsidR="00781DF3" w:rsidRPr="007F7AA4" w:rsidRDefault="00781DF3" w:rsidP="00781DF3">
            <w:pPr>
              <w:rPr>
                <w:rFonts w:eastAsiaTheme="majorEastAsia" w:cs="Times New Roman"/>
              </w:rPr>
            </w:pPr>
            <w:r w:rsidRPr="007F7AA4">
              <w:rPr>
                <w:rFonts w:eastAsiaTheme="majorEastAsia" w:cs="Times New Roman"/>
              </w:rPr>
              <w:t>Direction = UE_TO_NETWORK</w:t>
            </w:r>
          </w:p>
          <w:p w14:paraId="71ED1856" w14:textId="77777777" w:rsidR="00781DF3" w:rsidRPr="007F7AA4" w:rsidRDefault="00781DF3" w:rsidP="00781DF3">
            <w:pPr>
              <w:rPr>
                <w:rFonts w:eastAsiaTheme="majorEastAsia" w:cs="Times New Roman"/>
              </w:rPr>
            </w:pPr>
            <w:r w:rsidRPr="007F7AA4">
              <w:rPr>
                <w:rFonts w:eastAsiaTheme="majorEastAsia" w:cs="Times New Roman"/>
              </w:rPr>
              <w:t>2021 Mar 10 06:04:24.811 [A8] 0x1568 IMS RTP SN and Payload</w:t>
            </w:r>
          </w:p>
          <w:p w14:paraId="2FCB90CE" w14:textId="77777777" w:rsidR="00781DF3" w:rsidRPr="007F7AA4" w:rsidRDefault="00781DF3" w:rsidP="00781DF3">
            <w:pPr>
              <w:rPr>
                <w:rFonts w:eastAsiaTheme="majorEastAsia" w:cs="Times New Roman"/>
              </w:rPr>
            </w:pPr>
            <w:r w:rsidRPr="007F7AA4">
              <w:rPr>
                <w:rFonts w:eastAsiaTheme="majorEastAsia" w:cs="Times New Roman"/>
              </w:rPr>
              <w:t>Direction = NETWORK_TO_UE</w:t>
            </w:r>
          </w:p>
          <w:p w14:paraId="2F7F0887" w14:textId="77777777" w:rsidR="00781DF3" w:rsidRPr="007F7AA4" w:rsidRDefault="00781DF3" w:rsidP="00781DF3">
            <w:pPr>
              <w:rPr>
                <w:rFonts w:eastAsiaTheme="majorEastAsia" w:cs="Times New Roman"/>
              </w:rPr>
            </w:pPr>
            <w:r w:rsidRPr="007F7AA4">
              <w:rPr>
                <w:rFonts w:eastAsiaTheme="majorEastAsia" w:cs="Times New Roman"/>
              </w:rPr>
              <w:t>mt side:</w:t>
            </w:r>
          </w:p>
          <w:p w14:paraId="3776E6C7" w14:textId="77777777" w:rsidR="00781DF3" w:rsidRPr="007F7AA4" w:rsidRDefault="00781DF3" w:rsidP="00781DF3">
            <w:pPr>
              <w:rPr>
                <w:rFonts w:eastAsiaTheme="majorEastAsia" w:cs="Times New Roman"/>
              </w:rPr>
            </w:pPr>
            <w:r w:rsidRPr="007F7AA4">
              <w:rPr>
                <w:rFonts w:eastAsiaTheme="majorEastAsia" w:cs="Times New Roman"/>
              </w:rPr>
              <w:t>2021 Mar 10 06:04:19.002 [E6] 0x156E IMS SIP Message – IMS_SIP_INVITE/INFORMAL_RESPONSE</w:t>
            </w:r>
          </w:p>
          <w:p w14:paraId="678041EC" w14:textId="77777777" w:rsidR="00781DF3" w:rsidRPr="007F7AA4" w:rsidRDefault="00781DF3" w:rsidP="00781DF3">
            <w:pPr>
              <w:rPr>
                <w:rFonts w:eastAsiaTheme="majorEastAsia" w:cs="Times New Roman"/>
              </w:rPr>
            </w:pPr>
            <w:r w:rsidRPr="007F7AA4">
              <w:rPr>
                <w:rFonts w:eastAsiaTheme="majorEastAsia" w:cs="Times New Roman"/>
              </w:rPr>
              <w:t>2021 Mar 10 06:04:24.433 [D0] 0x156E IMS SIP Message – IMS_SIP_ACK/INFORMAL_RESPONSE</w:t>
            </w:r>
          </w:p>
          <w:p w14:paraId="3E6DEE93" w14:textId="77777777" w:rsidR="00781DF3" w:rsidRPr="007F7AA4" w:rsidRDefault="00781DF3" w:rsidP="00781DF3">
            <w:pPr>
              <w:rPr>
                <w:rFonts w:eastAsiaTheme="majorEastAsia" w:cs="Times New Roman"/>
              </w:rPr>
            </w:pPr>
            <w:r w:rsidRPr="007F7AA4">
              <w:rPr>
                <w:rFonts w:eastAsiaTheme="majorEastAsia" w:cs="Times New Roman"/>
                <w:b/>
              </w:rPr>
              <w:t>//NW</w:t>
            </w:r>
            <w:r w:rsidRPr="007F7AA4">
              <w:rPr>
                <w:rFonts w:eastAsiaTheme="majorEastAsia" w:cs="Times New Roman"/>
                <w:b/>
              </w:rPr>
              <w:t>未下发任何</w:t>
            </w:r>
            <w:r w:rsidRPr="007F7AA4">
              <w:rPr>
                <w:rFonts w:eastAsiaTheme="majorEastAsia" w:cs="Times New Roman"/>
                <w:b/>
              </w:rPr>
              <w:t>RTP</w:t>
            </w:r>
            <w:r w:rsidRPr="007F7AA4">
              <w:rPr>
                <w:rFonts w:eastAsiaTheme="majorEastAsia" w:cs="Times New Roman"/>
                <w:b/>
              </w:rPr>
              <w:t>数据</w:t>
            </w:r>
            <w:r w:rsidRPr="007F7AA4">
              <w:rPr>
                <w:rFonts w:eastAsiaTheme="majorEastAsia" w:cs="Times New Roman"/>
                <w:b/>
              </w:rPr>
              <w:t>,</w:t>
            </w:r>
            <w:r w:rsidRPr="007F7AA4">
              <w:rPr>
                <w:rFonts w:eastAsiaTheme="majorEastAsia" w:cs="Times New Roman"/>
                <w:b/>
              </w:rPr>
              <w:t>导致超时挂断</w:t>
            </w:r>
          </w:p>
          <w:p w14:paraId="1A665033" w14:textId="77777777" w:rsidR="00781DF3" w:rsidRPr="007F7AA4" w:rsidRDefault="00781DF3" w:rsidP="00781DF3">
            <w:pPr>
              <w:rPr>
                <w:rFonts w:eastAsiaTheme="majorEastAsia" w:cs="Times New Roman"/>
              </w:rPr>
            </w:pPr>
            <w:r w:rsidRPr="007F7AA4">
              <w:rPr>
                <w:rFonts w:eastAsiaTheme="majorEastAsia" w:cs="Times New Roman"/>
              </w:rPr>
              <w:t>1980 Jan 6 02:25:47.571 [00] 0x1805 ADSP Core Voice Driver Stream Rx</w:t>
            </w:r>
          </w:p>
          <w:p w14:paraId="621F835A" w14:textId="77777777" w:rsidR="00781DF3" w:rsidRPr="007F7AA4" w:rsidRDefault="00781DF3" w:rsidP="00781DF3">
            <w:pPr>
              <w:rPr>
                <w:rFonts w:eastAsiaTheme="majorEastAsia" w:cs="Times New Roman"/>
                <w:b/>
              </w:rPr>
            </w:pPr>
            <w:r w:rsidRPr="007F7AA4">
              <w:rPr>
                <w:rFonts w:eastAsiaTheme="majorEastAsia" w:cs="Times New Roman"/>
                <w:b/>
              </w:rPr>
              <w:t>Frame Header = 0x77 ( NO Data 12.2kbps )</w:t>
            </w:r>
          </w:p>
          <w:p w14:paraId="6DFEF0D4" w14:textId="77777777" w:rsidR="00781DF3" w:rsidRPr="007F7AA4" w:rsidRDefault="00781DF3" w:rsidP="00781DF3">
            <w:pPr>
              <w:rPr>
                <w:rFonts w:eastAsiaTheme="majorEastAsia" w:cs="Times New Roman"/>
              </w:rPr>
            </w:pPr>
            <w:r w:rsidRPr="007F7AA4">
              <w:rPr>
                <w:rFonts w:eastAsiaTheme="majorEastAsia" w:cs="Times New Roman"/>
                <w:b/>
              </w:rPr>
              <w:t xml:space="preserve">// </w:t>
            </w:r>
            <w:r w:rsidRPr="007F7AA4">
              <w:rPr>
                <w:rFonts w:eastAsiaTheme="majorEastAsia" w:cs="Times New Roman"/>
                <w:b/>
              </w:rPr>
              <w:t>启动定时器</w:t>
            </w:r>
          </w:p>
          <w:p w14:paraId="6869ECC0" w14:textId="77777777" w:rsidR="00781DF3" w:rsidRPr="007F7AA4" w:rsidRDefault="00781DF3" w:rsidP="00781DF3">
            <w:pPr>
              <w:rPr>
                <w:rFonts w:eastAsiaTheme="majorEastAsia" w:cs="Times New Roman"/>
              </w:rPr>
            </w:pPr>
            <w:r w:rsidRPr="007F7AA4">
              <w:rPr>
                <w:rFonts w:eastAsiaTheme="majorEastAsia" w:cs="Times New Roman"/>
              </w:rPr>
              <w:t xml:space="preserve">[ 51/ 1] MSG 06:04:24.232083 IMS/Medium [ qipcallrtp.c 1931] Audio:qipcallrtp_configure_rtp_monitoring | </w:t>
            </w:r>
            <w:r w:rsidRPr="007F7AA4">
              <w:rPr>
                <w:rFonts w:eastAsiaTheme="majorEastAsia" w:cs="Times New Roman"/>
                <w:b/>
              </w:rPr>
              <w:t>qvp_rtp_link_alive_timer_start timer started successfully timer 20.</w:t>
            </w:r>
            <w:r w:rsidRPr="007F7AA4">
              <w:rPr>
                <w:rFonts w:eastAsiaTheme="majorEastAsia" w:cs="Times New Roman"/>
              </w:rPr>
              <w:t>stream-id:01</w:t>
            </w:r>
          </w:p>
          <w:p w14:paraId="42AC65C8" w14:textId="77777777" w:rsidR="00781DF3" w:rsidRPr="007F7AA4" w:rsidRDefault="00781DF3" w:rsidP="00781DF3">
            <w:pPr>
              <w:rPr>
                <w:rFonts w:eastAsiaTheme="majorEastAsia" w:cs="Times New Roman"/>
              </w:rPr>
            </w:pPr>
            <w:r w:rsidRPr="007F7AA4">
              <w:rPr>
                <w:rFonts w:eastAsiaTheme="majorEastAsia" w:cs="Times New Roman"/>
              </w:rPr>
              <w:t xml:space="preserve">// </w:t>
            </w:r>
            <w:r w:rsidRPr="007F7AA4">
              <w:rPr>
                <w:rFonts w:eastAsiaTheme="majorEastAsia" w:cs="Times New Roman"/>
              </w:rPr>
              <w:t>定时器超时，</w:t>
            </w:r>
            <w:r w:rsidRPr="007F7AA4">
              <w:rPr>
                <w:rFonts w:eastAsiaTheme="majorEastAsia" w:cs="Times New Roman"/>
              </w:rPr>
              <w:t>UE</w:t>
            </w:r>
            <w:r w:rsidRPr="007F7AA4">
              <w:rPr>
                <w:rFonts w:eastAsiaTheme="majorEastAsia" w:cs="Times New Roman"/>
              </w:rPr>
              <w:t>发送</w:t>
            </w:r>
            <w:r w:rsidRPr="007F7AA4">
              <w:rPr>
                <w:rFonts w:eastAsiaTheme="majorEastAsia" w:cs="Times New Roman"/>
              </w:rPr>
              <w:t>BYE</w:t>
            </w:r>
            <w:r w:rsidRPr="007F7AA4">
              <w:rPr>
                <w:rFonts w:eastAsiaTheme="majorEastAsia" w:cs="Times New Roman"/>
              </w:rPr>
              <w:t>消息，</w:t>
            </w:r>
            <w:r w:rsidRPr="007F7AA4">
              <w:rPr>
                <w:rFonts w:eastAsiaTheme="majorEastAsia" w:cs="Times New Roman"/>
              </w:rPr>
              <w:t>text</w:t>
            </w:r>
            <w:r w:rsidRPr="007F7AA4">
              <w:rPr>
                <w:rFonts w:eastAsiaTheme="majorEastAsia" w:cs="Times New Roman"/>
              </w:rPr>
              <w:t>为</w:t>
            </w:r>
            <w:r w:rsidRPr="007F7AA4">
              <w:rPr>
                <w:rFonts w:eastAsiaTheme="majorEastAsia" w:cs="Times New Roman"/>
              </w:rPr>
              <w:t>No Media</w:t>
            </w:r>
          </w:p>
          <w:p w14:paraId="6AC96FF0" w14:textId="77777777" w:rsidR="00781DF3" w:rsidRPr="007F7AA4" w:rsidRDefault="00781DF3" w:rsidP="00781DF3">
            <w:pPr>
              <w:rPr>
                <w:rFonts w:eastAsiaTheme="majorEastAsia" w:cs="Times New Roman"/>
                <w:b/>
              </w:rPr>
            </w:pPr>
            <w:r w:rsidRPr="007F7AA4">
              <w:rPr>
                <w:rFonts w:eastAsiaTheme="majorEastAsia" w:cs="Times New Roman"/>
              </w:rPr>
              <w:t xml:space="preserve">[ 51/ 2] MSG 06:04:44.248229 IMS/High [ qipcallrtp.c 1389] </w:t>
            </w:r>
            <w:r w:rsidRPr="007F7AA4">
              <w:rPr>
                <w:rFonts w:eastAsiaTheme="majorEastAsia" w:cs="Times New Roman"/>
                <w:b/>
              </w:rPr>
              <w:t>qipcallrtp_process_rtp_inactivity_timeout : stream-id : 01</w:t>
            </w:r>
          </w:p>
          <w:p w14:paraId="4CD83290" w14:textId="77777777" w:rsidR="00781DF3" w:rsidRPr="007F7AA4" w:rsidRDefault="00781DF3" w:rsidP="00781DF3">
            <w:pPr>
              <w:rPr>
                <w:rFonts w:eastAsiaTheme="majorEastAsia" w:cs="Times New Roman"/>
              </w:rPr>
            </w:pPr>
            <w:r w:rsidRPr="007F7AA4">
              <w:rPr>
                <w:rFonts w:eastAsiaTheme="majorEastAsia" w:cs="Times New Roman"/>
              </w:rPr>
              <w:t> </w:t>
            </w:r>
          </w:p>
          <w:p w14:paraId="1D189934" w14:textId="77777777" w:rsidR="00781DF3" w:rsidRPr="007F7AA4" w:rsidRDefault="00781DF3" w:rsidP="00781DF3">
            <w:pPr>
              <w:rPr>
                <w:rFonts w:eastAsiaTheme="majorEastAsia" w:cs="Times New Roman"/>
              </w:rPr>
            </w:pPr>
            <w:r w:rsidRPr="007F7AA4">
              <w:rPr>
                <w:rFonts w:eastAsiaTheme="majorEastAsia" w:cs="Times New Roman"/>
              </w:rPr>
              <w:t>[0x1831] OTA LOG 06:04:44.248234 IMS VoLTE Session End Length: 350 1</w:t>
            </w:r>
          </w:p>
          <w:p w14:paraId="53BA2007" w14:textId="77777777" w:rsidR="00781DF3" w:rsidRPr="007F7AA4" w:rsidRDefault="00781DF3" w:rsidP="00781DF3">
            <w:pPr>
              <w:rPr>
                <w:rFonts w:eastAsiaTheme="majorEastAsia" w:cs="Times New Roman"/>
              </w:rPr>
            </w:pPr>
            <w:r w:rsidRPr="007F7AA4">
              <w:rPr>
                <w:rFonts w:eastAsiaTheme="majorEastAsia" w:cs="Times New Roman"/>
                <w:b/>
              </w:rPr>
              <w:t>End Cause = RTP inactivity</w:t>
            </w:r>
          </w:p>
          <w:p w14:paraId="266B98F7" w14:textId="77777777" w:rsidR="00781DF3" w:rsidRPr="007F7AA4" w:rsidRDefault="00781DF3" w:rsidP="00781DF3">
            <w:pPr>
              <w:rPr>
                <w:rFonts w:eastAsiaTheme="majorEastAsia" w:cs="Times New Roman"/>
              </w:rPr>
            </w:pPr>
            <w:r w:rsidRPr="007F7AA4">
              <w:rPr>
                <w:rFonts w:eastAsiaTheme="majorEastAsia" w:cs="Times New Roman"/>
              </w:rPr>
              <w:t>2021 Mar 10 06:04:44.255 [F5] 0x156E IMS SIP Message – IMS_SIP_BYE/INFORMAL_RESPONSE</w:t>
            </w:r>
          </w:p>
          <w:p w14:paraId="36FC4410" w14:textId="4969F660" w:rsidR="00781DF3" w:rsidRPr="007F7AA4" w:rsidRDefault="00781DF3" w:rsidP="00EB2849">
            <w:pPr>
              <w:rPr>
                <w:rFonts w:eastAsiaTheme="majorEastAsia" w:cs="Times New Roman"/>
              </w:rPr>
            </w:pPr>
            <w:r w:rsidRPr="007F7AA4">
              <w:rPr>
                <w:rFonts w:eastAsiaTheme="majorEastAsia" w:cs="Times New Roman"/>
                <w:b/>
              </w:rPr>
              <w:t>Reason: SIP;text="No Media"</w:t>
            </w:r>
          </w:p>
        </w:tc>
      </w:tr>
    </w:tbl>
    <w:p w14:paraId="496A45B8" w14:textId="77777777" w:rsidR="00F51055" w:rsidRPr="007F7AA4" w:rsidRDefault="00F51055" w:rsidP="00F51055">
      <w:pPr>
        <w:pStyle w:val="3"/>
        <w:spacing w:before="156" w:after="156"/>
        <w:rPr>
          <w:rFonts w:eastAsiaTheme="majorEastAsia" w:cs="Times New Roman"/>
        </w:rPr>
      </w:pPr>
      <w:bookmarkStart w:id="61" w:name="_Toc87714642"/>
      <w:r w:rsidRPr="007F7AA4">
        <w:rPr>
          <w:rFonts w:eastAsiaTheme="majorEastAsia" w:cs="Times New Roman"/>
        </w:rPr>
        <w:lastRenderedPageBreak/>
        <w:t>MO</w:t>
      </w:r>
      <w:r w:rsidRPr="007F7AA4">
        <w:rPr>
          <w:rFonts w:eastAsiaTheme="majorEastAsia" w:cs="Times New Roman"/>
        </w:rPr>
        <w:t>收到接听消息晚于</w:t>
      </w:r>
      <w:r w:rsidRPr="007F7AA4">
        <w:rPr>
          <w:rFonts w:eastAsiaTheme="majorEastAsia" w:cs="Times New Roman"/>
        </w:rPr>
        <w:t>MT</w:t>
      </w:r>
      <w:r w:rsidRPr="007F7AA4">
        <w:rPr>
          <w:rFonts w:eastAsiaTheme="majorEastAsia" w:cs="Times New Roman"/>
        </w:rPr>
        <w:t>导致的无声问题</w:t>
      </w:r>
      <w:bookmarkEnd w:id="61"/>
    </w:p>
    <w:p w14:paraId="0D018361" w14:textId="77777777" w:rsidR="00F51055" w:rsidRPr="007F7AA4" w:rsidRDefault="00F51055" w:rsidP="00F51055">
      <w:pPr>
        <w:rPr>
          <w:rFonts w:eastAsiaTheme="majorEastAsia" w:cs="Times New Roman"/>
        </w:rPr>
      </w:pPr>
      <w:r w:rsidRPr="007F7AA4">
        <w:rPr>
          <w:rFonts w:eastAsiaTheme="majorEastAsia" w:cs="Times New Roman"/>
        </w:rPr>
        <w:t>MO</w:t>
      </w:r>
      <w:r w:rsidRPr="007F7AA4">
        <w:rPr>
          <w:rFonts w:eastAsiaTheme="majorEastAsia" w:cs="Times New Roman"/>
        </w:rPr>
        <w:t>收到</w:t>
      </w:r>
      <w:r w:rsidRPr="007F7AA4">
        <w:rPr>
          <w:rFonts w:eastAsiaTheme="majorEastAsia" w:cs="Times New Roman"/>
        </w:rPr>
        <w:t>CONNECT/200 OK(INVITE)</w:t>
      </w:r>
      <w:r w:rsidRPr="007F7AA4">
        <w:rPr>
          <w:rFonts w:eastAsiaTheme="majorEastAsia" w:cs="Times New Roman"/>
        </w:rPr>
        <w:t>等接听消息比</w:t>
      </w:r>
      <w:r w:rsidRPr="007F7AA4">
        <w:rPr>
          <w:rFonts w:eastAsiaTheme="majorEastAsia" w:cs="Times New Roman"/>
        </w:rPr>
        <w:t>MT</w:t>
      </w:r>
      <w:r w:rsidRPr="007F7AA4">
        <w:rPr>
          <w:rFonts w:eastAsiaTheme="majorEastAsia" w:cs="Times New Roman"/>
        </w:rPr>
        <w:t>发送的时间晚了数秒，到时</w:t>
      </w:r>
      <w:r w:rsidRPr="007F7AA4">
        <w:rPr>
          <w:rFonts w:eastAsiaTheme="majorEastAsia" w:cs="Times New Roman"/>
        </w:rPr>
        <w:t>MO</w:t>
      </w:r>
      <w:r w:rsidRPr="007F7AA4">
        <w:rPr>
          <w:rFonts w:eastAsiaTheme="majorEastAsia" w:cs="Times New Roman"/>
        </w:rPr>
        <w:t>端呼叫未建立，</w:t>
      </w:r>
      <w:r w:rsidRPr="007F7AA4">
        <w:rPr>
          <w:rFonts w:eastAsiaTheme="majorEastAsia" w:cs="Times New Roman"/>
        </w:rPr>
        <w:t>MT</w:t>
      </w:r>
      <w:r w:rsidRPr="007F7AA4">
        <w:rPr>
          <w:rFonts w:eastAsiaTheme="majorEastAsia" w:cs="Times New Roman"/>
        </w:rPr>
        <w:t>通话已经开始。</w:t>
      </w:r>
    </w:p>
    <w:p w14:paraId="0E19EA6C" w14:textId="77777777" w:rsidR="00F51055" w:rsidRPr="007F7AA4" w:rsidRDefault="00F51055" w:rsidP="00F51055">
      <w:pPr>
        <w:rPr>
          <w:rFonts w:eastAsiaTheme="majorEastAsia" w:cs="Times New Roman"/>
        </w:rPr>
      </w:pPr>
      <w:r w:rsidRPr="007F7AA4">
        <w:rPr>
          <w:rFonts w:eastAsiaTheme="majorEastAsia" w:cs="Times New Roman"/>
        </w:rPr>
        <w:t>这是</w:t>
      </w:r>
      <w:r w:rsidRPr="007F7AA4">
        <w:rPr>
          <w:rFonts w:eastAsiaTheme="majorEastAsia" w:cs="Times New Roman"/>
        </w:rPr>
        <w:t>MT</w:t>
      </w:r>
      <w:r w:rsidRPr="007F7AA4">
        <w:rPr>
          <w:rFonts w:eastAsiaTheme="majorEastAsia" w:cs="Times New Roman"/>
        </w:rPr>
        <w:t>端是持续无声，直到</w:t>
      </w:r>
      <w:r w:rsidRPr="007F7AA4">
        <w:rPr>
          <w:rFonts w:eastAsiaTheme="majorEastAsia" w:cs="Times New Roman"/>
        </w:rPr>
        <w:t>MO</w:t>
      </w:r>
      <w:r w:rsidRPr="007F7AA4">
        <w:rPr>
          <w:rFonts w:eastAsiaTheme="majorEastAsia" w:cs="Times New Roman"/>
        </w:rPr>
        <w:t>端接通成功并发送语音数据。这是网络转发延迟，或</w:t>
      </w:r>
      <w:r w:rsidRPr="007F7AA4">
        <w:rPr>
          <w:rFonts w:eastAsiaTheme="majorEastAsia" w:cs="Times New Roman"/>
        </w:rPr>
        <w:t>MO</w:t>
      </w:r>
      <w:r w:rsidRPr="007F7AA4">
        <w:rPr>
          <w:rFonts w:eastAsiaTheme="majorEastAsia" w:cs="Times New Roman"/>
        </w:rPr>
        <w:t>端接收延迟造成的</w:t>
      </w:r>
      <w:r w:rsidRPr="007F7AA4">
        <w:rPr>
          <w:rFonts w:eastAsiaTheme="majorEastAsia" w:cs="Times New Roman"/>
        </w:rPr>
        <w:t>MO</w:t>
      </w:r>
      <w:r w:rsidRPr="007F7AA4">
        <w:rPr>
          <w:rFonts w:eastAsiaTheme="majorEastAsia" w:cs="Times New Roman"/>
        </w:rPr>
        <w:t>和</w:t>
      </w:r>
      <w:r w:rsidRPr="007F7AA4">
        <w:rPr>
          <w:rFonts w:eastAsiaTheme="majorEastAsia" w:cs="Times New Roman"/>
        </w:rPr>
        <w:t>MT</w:t>
      </w:r>
      <w:r w:rsidRPr="007F7AA4">
        <w:rPr>
          <w:rFonts w:eastAsiaTheme="majorEastAsia" w:cs="Times New Roman"/>
        </w:rPr>
        <w:t>接听不同而导致的无声问题。</w:t>
      </w:r>
    </w:p>
    <w:p w14:paraId="1342DDF8" w14:textId="5FB31729" w:rsidR="00F51055" w:rsidRPr="007F7AA4" w:rsidRDefault="00C7676F" w:rsidP="00DD7933">
      <w:pPr>
        <w:rPr>
          <w:rFonts w:eastAsiaTheme="majorEastAsia" w:cs="Times New Roman"/>
        </w:rPr>
      </w:pPr>
      <w:hyperlink r:id="rId47" w:history="1">
        <w:r w:rsidR="00DD7933" w:rsidRPr="007F7AA4">
          <w:rPr>
            <w:rFonts w:eastAsiaTheme="majorEastAsia" w:cs="Times New Roman"/>
          </w:rPr>
          <w:t>UPGR5G-4291</w:t>
        </w:r>
      </w:hyperlink>
      <w:r w:rsidR="00DD7933" w:rsidRPr="007F7AA4">
        <w:rPr>
          <w:rFonts w:eastAsiaTheme="majorEastAsia" w:cs="Times New Roman"/>
        </w:rPr>
        <w:t xml:space="preserve"> FT_J22-R_Shenzhen_</w:t>
      </w:r>
      <w:r w:rsidR="00DD7933" w:rsidRPr="007F7AA4">
        <w:rPr>
          <w:rFonts w:eastAsiaTheme="majorEastAsia" w:cs="Times New Roman"/>
        </w:rPr>
        <w:t>卡</w:t>
      </w:r>
      <w:r w:rsidR="00DD7933" w:rsidRPr="007F7AA4">
        <w:rPr>
          <w:rFonts w:eastAsiaTheme="majorEastAsia" w:cs="Times New Roman"/>
        </w:rPr>
        <w:t>1</w:t>
      </w:r>
      <w:r w:rsidR="00DD7933" w:rsidRPr="007F7AA4">
        <w:rPr>
          <w:rFonts w:eastAsiaTheme="majorEastAsia" w:cs="Times New Roman"/>
        </w:rPr>
        <w:t>联通</w:t>
      </w:r>
      <w:r w:rsidR="00DD7933" w:rsidRPr="007F7AA4">
        <w:rPr>
          <w:rFonts w:eastAsiaTheme="majorEastAsia" w:cs="Times New Roman"/>
        </w:rPr>
        <w:t>5G+</w:t>
      </w:r>
      <w:r w:rsidR="00DD7933" w:rsidRPr="007F7AA4">
        <w:rPr>
          <w:rFonts w:eastAsiaTheme="majorEastAsia" w:cs="Times New Roman"/>
        </w:rPr>
        <w:t>卡</w:t>
      </w:r>
      <w:r w:rsidR="00DD7933" w:rsidRPr="007F7AA4">
        <w:rPr>
          <w:rFonts w:eastAsiaTheme="majorEastAsia" w:cs="Times New Roman"/>
        </w:rPr>
        <w:t>2</w:t>
      </w:r>
      <w:r w:rsidR="00DD7933" w:rsidRPr="007F7AA4">
        <w:rPr>
          <w:rFonts w:eastAsiaTheme="majorEastAsia" w:cs="Times New Roman"/>
        </w:rPr>
        <w:t>联通</w:t>
      </w:r>
      <w:r w:rsidR="00DD7933" w:rsidRPr="007F7AA4">
        <w:rPr>
          <w:rFonts w:eastAsiaTheme="majorEastAsia" w:cs="Times New Roman"/>
        </w:rPr>
        <w:t>5G VoLTE,idle,</w:t>
      </w:r>
      <w:r w:rsidR="00DD7933" w:rsidRPr="007F7AA4">
        <w:rPr>
          <w:rFonts w:eastAsiaTheme="majorEastAsia" w:cs="Times New Roman"/>
        </w:rPr>
        <w:t>在滨河大道中医院附近，卡</w:t>
      </w:r>
      <w:r w:rsidR="00DD7933" w:rsidRPr="007F7AA4">
        <w:rPr>
          <w:rFonts w:eastAsiaTheme="majorEastAsia" w:cs="Times New Roman"/>
        </w:rPr>
        <w:t>1</w:t>
      </w:r>
      <w:r w:rsidR="00DD7933" w:rsidRPr="007F7AA4">
        <w:rPr>
          <w:rFonts w:eastAsiaTheme="majorEastAsia" w:cs="Times New Roman"/>
        </w:rPr>
        <w:t>通话建立成功后，</w:t>
      </w:r>
      <w:r w:rsidR="00DD7933" w:rsidRPr="007F7AA4">
        <w:rPr>
          <w:rFonts w:eastAsiaTheme="majorEastAsia" w:cs="Times New Roman"/>
        </w:rPr>
        <w:t>MO</w:t>
      </w:r>
      <w:r w:rsidR="00DD7933" w:rsidRPr="007F7AA4">
        <w:rPr>
          <w:rFonts w:eastAsiaTheme="majorEastAsia" w:cs="Times New Roman"/>
        </w:rPr>
        <w:t>与</w:t>
      </w:r>
      <w:r w:rsidR="00DD7933" w:rsidRPr="007F7AA4">
        <w:rPr>
          <w:rFonts w:eastAsiaTheme="majorEastAsia" w:cs="Times New Roman"/>
        </w:rPr>
        <w:t>MT</w:t>
      </w:r>
      <w:r w:rsidR="00DD7933" w:rsidRPr="007F7AA4">
        <w:rPr>
          <w:rFonts w:eastAsiaTheme="majorEastAsia" w:cs="Times New Roman"/>
        </w:rPr>
        <w:t>端前</w:t>
      </w:r>
      <w:r w:rsidR="00DD7933" w:rsidRPr="007F7AA4">
        <w:rPr>
          <w:rFonts w:eastAsiaTheme="majorEastAsia" w:cs="Times New Roman"/>
        </w:rPr>
        <w:t>5</w:t>
      </w:r>
      <w:r w:rsidR="00DD7933" w:rsidRPr="007F7AA4">
        <w:rPr>
          <w:rFonts w:eastAsiaTheme="majorEastAsia" w:cs="Times New Roman"/>
        </w:rPr>
        <w:t>秒无声</w:t>
      </w:r>
      <w:r w:rsidR="00DD7933" w:rsidRPr="007F7AA4">
        <w:rPr>
          <w:rFonts w:eastAsiaTheme="majorEastAsia" w:cs="Times New Roman"/>
        </w:rPr>
        <w:t>(1/20)</w:t>
      </w:r>
    </w:p>
    <w:tbl>
      <w:tblPr>
        <w:tblStyle w:val="a7"/>
        <w:tblW w:w="0" w:type="auto"/>
        <w:tblLook w:val="04A0" w:firstRow="1" w:lastRow="0" w:firstColumn="1" w:lastColumn="0" w:noHBand="0" w:noVBand="1"/>
      </w:tblPr>
      <w:tblGrid>
        <w:gridCol w:w="13454"/>
      </w:tblGrid>
      <w:tr w:rsidR="00DD7933" w:rsidRPr="007F7AA4" w14:paraId="3D1E2B4A" w14:textId="77777777" w:rsidTr="00DD7933">
        <w:tc>
          <w:tcPr>
            <w:tcW w:w="13454" w:type="dxa"/>
          </w:tcPr>
          <w:p w14:paraId="287CE7D1" w14:textId="77777777" w:rsidR="00DD7933" w:rsidRPr="007F7AA4" w:rsidRDefault="00DD7933" w:rsidP="00DD7933">
            <w:pPr>
              <w:rPr>
                <w:rFonts w:eastAsiaTheme="majorEastAsia" w:cs="Times New Roman"/>
              </w:rPr>
            </w:pPr>
            <w:r w:rsidRPr="007F7AA4">
              <w:rPr>
                <w:rFonts w:eastAsiaTheme="majorEastAsia" w:cs="Times New Roman"/>
                <w:b/>
              </w:rPr>
              <w:t>MT</w:t>
            </w:r>
            <w:r w:rsidRPr="007F7AA4">
              <w:rPr>
                <w:rFonts w:eastAsiaTheme="majorEastAsia" w:cs="Times New Roman"/>
                <w:b/>
              </w:rPr>
              <w:t>端在</w:t>
            </w:r>
            <w:r w:rsidRPr="007F7AA4">
              <w:rPr>
                <w:rFonts w:eastAsiaTheme="majorEastAsia" w:cs="Times New Roman"/>
                <w:b/>
              </w:rPr>
              <w:t>15:10:04:070</w:t>
            </w:r>
            <w:r w:rsidRPr="007F7AA4">
              <w:rPr>
                <w:rFonts w:eastAsiaTheme="majorEastAsia" w:cs="Times New Roman"/>
                <w:b/>
              </w:rPr>
              <w:t>按下接通按键，但是</w:t>
            </w:r>
            <w:r w:rsidRPr="007F7AA4">
              <w:rPr>
                <w:rFonts w:eastAsiaTheme="majorEastAsia" w:cs="Times New Roman"/>
                <w:b/>
              </w:rPr>
              <w:t>MO</w:t>
            </w:r>
            <w:r w:rsidRPr="007F7AA4">
              <w:rPr>
                <w:rFonts w:eastAsiaTheme="majorEastAsia" w:cs="Times New Roman"/>
                <w:b/>
              </w:rPr>
              <w:t>端在</w:t>
            </w:r>
            <w:r w:rsidRPr="007F7AA4">
              <w:rPr>
                <w:rFonts w:eastAsiaTheme="majorEastAsia" w:cs="Times New Roman"/>
                <w:b/>
              </w:rPr>
              <w:t>15:10:13:912</w:t>
            </w:r>
            <w:r w:rsidRPr="007F7AA4">
              <w:rPr>
                <w:rFonts w:eastAsiaTheme="majorEastAsia" w:cs="Times New Roman"/>
                <w:b/>
              </w:rPr>
              <w:t>才收到接听消息，比</w:t>
            </w:r>
            <w:r w:rsidRPr="007F7AA4">
              <w:rPr>
                <w:rFonts w:eastAsiaTheme="majorEastAsia" w:cs="Times New Roman"/>
                <w:b/>
              </w:rPr>
              <w:t>MT</w:t>
            </w:r>
            <w:r w:rsidRPr="007F7AA4">
              <w:rPr>
                <w:rFonts w:eastAsiaTheme="majorEastAsia" w:cs="Times New Roman"/>
                <w:b/>
              </w:rPr>
              <w:t>端晚了</w:t>
            </w:r>
            <w:r w:rsidRPr="007F7AA4">
              <w:rPr>
                <w:rFonts w:eastAsiaTheme="majorEastAsia" w:cs="Times New Roman"/>
                <w:b/>
              </w:rPr>
              <w:t>9s</w:t>
            </w:r>
            <w:r w:rsidRPr="007F7AA4">
              <w:rPr>
                <w:rFonts w:eastAsiaTheme="majorEastAsia" w:cs="Times New Roman"/>
                <w:b/>
              </w:rPr>
              <w:t>，这导致</w:t>
            </w:r>
            <w:r w:rsidRPr="007F7AA4">
              <w:rPr>
                <w:rFonts w:eastAsiaTheme="majorEastAsia" w:cs="Times New Roman"/>
                <w:b/>
              </w:rPr>
              <w:t>MO</w:t>
            </w:r>
            <w:r w:rsidRPr="007F7AA4">
              <w:rPr>
                <w:rFonts w:eastAsiaTheme="majorEastAsia" w:cs="Times New Roman"/>
                <w:b/>
              </w:rPr>
              <w:t>和</w:t>
            </w:r>
            <w:r w:rsidRPr="007F7AA4">
              <w:rPr>
                <w:rFonts w:eastAsiaTheme="majorEastAsia" w:cs="Times New Roman"/>
                <w:b/>
              </w:rPr>
              <w:t>MT</w:t>
            </w:r>
            <w:r w:rsidRPr="007F7AA4">
              <w:rPr>
                <w:rFonts w:eastAsiaTheme="majorEastAsia" w:cs="Times New Roman"/>
                <w:b/>
              </w:rPr>
              <w:t>端接听时间点不同步。网络转发延迟导致的无声。</w:t>
            </w:r>
          </w:p>
          <w:p w14:paraId="5AD6120B" w14:textId="77777777" w:rsidR="00DD7933" w:rsidRPr="007F7AA4" w:rsidRDefault="00DD7933" w:rsidP="00DD7933">
            <w:pPr>
              <w:rPr>
                <w:rFonts w:eastAsiaTheme="majorEastAsia" w:cs="Times New Roman"/>
              </w:rPr>
            </w:pPr>
            <w:r w:rsidRPr="007F7AA4">
              <w:rPr>
                <w:rFonts w:eastAsiaTheme="majorEastAsia" w:cs="Times New Roman"/>
              </w:rPr>
              <w:t>// MO CU5G CSFB WCDMA</w:t>
            </w:r>
          </w:p>
          <w:p w14:paraId="617F1705" w14:textId="77777777" w:rsidR="00DD7933" w:rsidRPr="007F7AA4" w:rsidRDefault="00DD7933" w:rsidP="00DD7933">
            <w:pPr>
              <w:rPr>
                <w:rFonts w:eastAsiaTheme="majorEastAsia" w:cs="Times New Roman"/>
              </w:rPr>
            </w:pPr>
            <w:r w:rsidRPr="007F7AA4">
              <w:rPr>
                <w:rFonts w:eastAsiaTheme="majorEastAsia" w:cs="Times New Roman"/>
              </w:rPr>
              <w:t>Type Index Time Local Time Module Message Comment Time Differences</w:t>
            </w:r>
          </w:p>
          <w:p w14:paraId="63A311A7" w14:textId="77777777" w:rsidR="00DD7933" w:rsidRPr="007F7AA4" w:rsidRDefault="00DD7933" w:rsidP="00DD7933">
            <w:pPr>
              <w:rPr>
                <w:rFonts w:eastAsiaTheme="majorEastAsia" w:cs="Times New Roman"/>
              </w:rPr>
            </w:pPr>
            <w:r w:rsidRPr="007F7AA4">
              <w:rPr>
                <w:rFonts w:eastAsiaTheme="majorEastAsia" w:cs="Times New Roman"/>
              </w:rPr>
              <w:t>SYS 927944 289741417 15:09:50:899 NIL [AT_RX p41,ch3]ATD18664931832;</w:t>
            </w:r>
          </w:p>
          <w:p w14:paraId="01E910A8" w14:textId="77777777" w:rsidR="00DD7933" w:rsidRPr="007F7AA4" w:rsidRDefault="00DD7933" w:rsidP="00DD7933">
            <w:pPr>
              <w:rPr>
                <w:rFonts w:eastAsiaTheme="majorEastAsia" w:cs="Times New Roman"/>
              </w:rPr>
            </w:pPr>
            <w:r w:rsidRPr="007F7AA4">
              <w:rPr>
                <w:rFonts w:eastAsiaTheme="majorEastAsia" w:cs="Times New Roman"/>
              </w:rPr>
              <w:t>OTA 942645 289745244 15:09:51:101 EMM_NASMSG [MS-&gt;NW] EMM_Extended_Service_Request(service type="MO_CSFB", CSFB response="CSFB_UNUSED")</w:t>
            </w:r>
          </w:p>
          <w:p w14:paraId="6530C077" w14:textId="77777777" w:rsidR="00DD7933" w:rsidRPr="007F7AA4" w:rsidRDefault="00DD7933" w:rsidP="00DD7933">
            <w:pPr>
              <w:rPr>
                <w:rFonts w:eastAsiaTheme="majorEastAsia" w:cs="Times New Roman"/>
              </w:rPr>
            </w:pPr>
            <w:r w:rsidRPr="007F7AA4">
              <w:rPr>
                <w:rFonts w:eastAsiaTheme="majorEastAsia" w:cs="Times New Roman"/>
              </w:rPr>
              <w:t>OTA 948335 289747619 15:09:51:301 ERRC_CONN [NW-&gt;MS] ERRC_RRCConnectionRelease(EARFCN[100], PCI[175])(cause:[ReleaseCause_other], redirectInfo:[1])</w:t>
            </w:r>
          </w:p>
          <w:p w14:paraId="1A54815B" w14:textId="77777777" w:rsidR="00DD7933" w:rsidRPr="007F7AA4" w:rsidRDefault="00DD7933" w:rsidP="00DD7933">
            <w:pPr>
              <w:rPr>
                <w:rFonts w:eastAsiaTheme="majorEastAsia" w:cs="Times New Roman"/>
              </w:rPr>
            </w:pPr>
            <w:r w:rsidRPr="007F7AA4">
              <w:rPr>
                <w:rFonts w:eastAsiaTheme="majorEastAsia" w:cs="Times New Roman"/>
              </w:rPr>
              <w:t>OTA 960862 289774273 15:09:52:911 CC [MS-&gt;NW] CC__SETUP</w:t>
            </w:r>
          </w:p>
          <w:p w14:paraId="36F34EA9" w14:textId="77777777" w:rsidR="00DD7933" w:rsidRPr="007F7AA4" w:rsidRDefault="00DD7933" w:rsidP="00DD7933">
            <w:pPr>
              <w:rPr>
                <w:rFonts w:eastAsiaTheme="majorEastAsia" w:cs="Times New Roman"/>
              </w:rPr>
            </w:pPr>
            <w:r w:rsidRPr="007F7AA4">
              <w:rPr>
                <w:rFonts w:eastAsiaTheme="majorEastAsia" w:cs="Times New Roman"/>
              </w:rPr>
              <w:t>OTA 961348 289776762 15:09:53:111 CC [NW-&gt;MS] CC__CALL_PROCEEDING</w:t>
            </w:r>
          </w:p>
          <w:p w14:paraId="2F1D71A0" w14:textId="77777777" w:rsidR="00DD7933" w:rsidRPr="007F7AA4" w:rsidRDefault="00DD7933" w:rsidP="00DD7933">
            <w:pPr>
              <w:rPr>
                <w:rFonts w:eastAsiaTheme="majorEastAsia" w:cs="Times New Roman"/>
              </w:rPr>
            </w:pPr>
            <w:r w:rsidRPr="007F7AA4">
              <w:rPr>
                <w:rFonts w:eastAsiaTheme="majorEastAsia" w:cs="Times New Roman"/>
              </w:rPr>
              <w:t>OTA 997429 289967389 15:10:05:311 CC [NW-&gt;MS] CC__ALERTING</w:t>
            </w:r>
          </w:p>
          <w:p w14:paraId="179CE4DD" w14:textId="77777777" w:rsidR="00DD7933" w:rsidRPr="007F7AA4" w:rsidRDefault="00DD7933" w:rsidP="00DD7933">
            <w:pPr>
              <w:rPr>
                <w:rFonts w:eastAsiaTheme="majorEastAsia" w:cs="Times New Roman"/>
              </w:rPr>
            </w:pPr>
            <w:r w:rsidRPr="007F7AA4">
              <w:rPr>
                <w:rFonts w:eastAsiaTheme="majorEastAsia" w:cs="Times New Roman"/>
              </w:rPr>
              <w:t>OTA 1034325 290085535 15:10:12:912 ADR_FDD [MS-&gt;NW] FDD_RRC__CELL_UPDATE</w:t>
            </w:r>
          </w:p>
          <w:p w14:paraId="7904AEAD" w14:textId="77777777" w:rsidR="00DD7933" w:rsidRPr="007F7AA4" w:rsidRDefault="00DD7933" w:rsidP="00DD7933">
            <w:pPr>
              <w:rPr>
                <w:rFonts w:eastAsiaTheme="majorEastAsia" w:cs="Times New Roman"/>
              </w:rPr>
            </w:pPr>
            <w:r w:rsidRPr="007F7AA4">
              <w:rPr>
                <w:rFonts w:eastAsiaTheme="majorEastAsia" w:cs="Times New Roman"/>
                <w:b/>
              </w:rPr>
              <w:t>cellUpdateCause: radiolinkFailure (5)</w:t>
            </w:r>
          </w:p>
          <w:p w14:paraId="43AE0C1F" w14:textId="77777777" w:rsidR="00DD7933" w:rsidRPr="007F7AA4" w:rsidRDefault="00DD7933" w:rsidP="00DD7933">
            <w:pPr>
              <w:rPr>
                <w:rFonts w:eastAsiaTheme="majorEastAsia" w:cs="Times New Roman"/>
              </w:rPr>
            </w:pPr>
            <w:r w:rsidRPr="007F7AA4">
              <w:rPr>
                <w:rFonts w:eastAsiaTheme="majorEastAsia" w:cs="Times New Roman"/>
              </w:rPr>
              <w:t>OTA 1038154 290100737 </w:t>
            </w:r>
            <w:r w:rsidRPr="007F7AA4">
              <w:rPr>
                <w:rFonts w:eastAsiaTheme="majorEastAsia" w:cs="Times New Roman"/>
                <w:b/>
                <w:color w:val="FF0000"/>
              </w:rPr>
              <w:t>15:10:13:912</w:t>
            </w:r>
            <w:r w:rsidRPr="007F7AA4">
              <w:rPr>
                <w:rFonts w:eastAsiaTheme="majorEastAsia" w:cs="Times New Roman"/>
              </w:rPr>
              <w:t> CC [NW-&gt;MS] CC__CONNECT</w:t>
            </w:r>
          </w:p>
          <w:p w14:paraId="0713E30C" w14:textId="77777777" w:rsidR="00DD7933" w:rsidRPr="007F7AA4" w:rsidRDefault="00DD7933" w:rsidP="00DD7933">
            <w:pPr>
              <w:rPr>
                <w:rFonts w:eastAsiaTheme="majorEastAsia" w:cs="Times New Roman"/>
              </w:rPr>
            </w:pPr>
            <w:r w:rsidRPr="007F7AA4">
              <w:rPr>
                <w:rFonts w:eastAsiaTheme="majorEastAsia" w:cs="Times New Roman"/>
              </w:rPr>
              <w:t>OTA 1038158 290100738 15:10:13:912 CC [MS-&gt;NW] CC__CONNECT_ACKNOWLEDGE</w:t>
            </w:r>
          </w:p>
          <w:p w14:paraId="20F9F869" w14:textId="77777777" w:rsidR="00DD7933" w:rsidRPr="007F7AA4" w:rsidRDefault="00DD7933" w:rsidP="00DD7933">
            <w:pPr>
              <w:rPr>
                <w:rFonts w:eastAsiaTheme="majorEastAsia" w:cs="Times New Roman"/>
              </w:rPr>
            </w:pPr>
            <w:r w:rsidRPr="007F7AA4">
              <w:rPr>
                <w:rFonts w:eastAsiaTheme="majorEastAsia" w:cs="Times New Roman"/>
              </w:rPr>
              <w:t>OTA 1089461 290234364 15:10:22:312 CC [MS-&gt;NW] CC__DISCONNECT</w:t>
            </w:r>
          </w:p>
          <w:p w14:paraId="30BB9EB3" w14:textId="77777777" w:rsidR="00DD7933" w:rsidRPr="007F7AA4" w:rsidRDefault="00DD7933" w:rsidP="00DD7933">
            <w:pPr>
              <w:rPr>
                <w:rFonts w:eastAsiaTheme="majorEastAsia" w:cs="Times New Roman"/>
              </w:rPr>
            </w:pPr>
            <w:r w:rsidRPr="007F7AA4">
              <w:rPr>
                <w:rFonts w:eastAsiaTheme="majorEastAsia" w:cs="Times New Roman"/>
              </w:rPr>
              <w:t>OTA 1090594 290237609 15:10:22:512 CC [NW-&gt;MS] CC__RELEASE</w:t>
            </w:r>
          </w:p>
          <w:p w14:paraId="28C4089A" w14:textId="77777777" w:rsidR="00DD7933" w:rsidRPr="007F7AA4" w:rsidRDefault="00DD7933" w:rsidP="00DD7933">
            <w:pPr>
              <w:rPr>
                <w:rFonts w:eastAsiaTheme="majorEastAsia" w:cs="Times New Roman"/>
              </w:rPr>
            </w:pPr>
            <w:r w:rsidRPr="007F7AA4">
              <w:rPr>
                <w:rFonts w:eastAsiaTheme="majorEastAsia" w:cs="Times New Roman"/>
              </w:rPr>
              <w:t>OTA 1090602 290237610 15:10:22:512 CC [MS-&gt;NW] CC__RELEASE_COMPLETE</w:t>
            </w:r>
          </w:p>
          <w:p w14:paraId="54D8BE17" w14:textId="77777777" w:rsidR="0067692A" w:rsidRPr="007F7AA4" w:rsidRDefault="0067692A" w:rsidP="00DD7933">
            <w:pPr>
              <w:rPr>
                <w:rFonts w:eastAsiaTheme="majorEastAsia" w:cs="Times New Roman"/>
              </w:rPr>
            </w:pPr>
          </w:p>
          <w:p w14:paraId="038AD20B" w14:textId="39D25377" w:rsidR="00DD7933" w:rsidRPr="007F7AA4" w:rsidRDefault="00DD7933" w:rsidP="00DD7933">
            <w:pPr>
              <w:rPr>
                <w:rFonts w:eastAsiaTheme="majorEastAsia" w:cs="Times New Roman"/>
              </w:rPr>
            </w:pPr>
            <w:r w:rsidRPr="007F7AA4">
              <w:rPr>
                <w:rFonts w:eastAsiaTheme="majorEastAsia" w:cs="Times New Roman"/>
              </w:rPr>
              <w:t>// MT</w:t>
            </w:r>
          </w:p>
          <w:p w14:paraId="7FA89827" w14:textId="77777777" w:rsidR="00DD7933" w:rsidRPr="007F7AA4" w:rsidRDefault="00DD7933" w:rsidP="00DD7933">
            <w:pPr>
              <w:rPr>
                <w:rFonts w:eastAsiaTheme="majorEastAsia" w:cs="Times New Roman"/>
              </w:rPr>
            </w:pPr>
            <w:r w:rsidRPr="007F7AA4">
              <w:rPr>
                <w:rFonts w:eastAsiaTheme="majorEastAsia" w:cs="Times New Roman"/>
              </w:rPr>
              <w:t>Type Index Time Local Time Module Message Comment Time Differences</w:t>
            </w:r>
          </w:p>
          <w:p w14:paraId="01E21E29" w14:textId="77777777" w:rsidR="00DD7933" w:rsidRPr="007F7AA4" w:rsidRDefault="00DD7933" w:rsidP="00DD7933">
            <w:pPr>
              <w:rPr>
                <w:rFonts w:eastAsiaTheme="majorEastAsia" w:cs="Times New Roman"/>
              </w:rPr>
            </w:pPr>
            <w:r w:rsidRPr="007F7AA4">
              <w:rPr>
                <w:rFonts w:eastAsiaTheme="majorEastAsia" w:cs="Times New Roman"/>
              </w:rPr>
              <w:t>OTA 894097 289869806 15:09:59:026 ERRC_CEL [NW-&gt;MS] ERRC_Paging(EARFCN[1650], PCI[275])([ERRC_SIM1][PCELL], PagingRecordList[KAL_TRUE], SIB Modification[KAL_FALSE], ETWS[KAL_FALSE], CMAS[KAL_FALSE], EAB Modification[KAL_FALSE])</w:t>
            </w:r>
          </w:p>
          <w:p w14:paraId="5AABC676" w14:textId="77777777" w:rsidR="00DD7933" w:rsidRPr="007F7AA4" w:rsidRDefault="00DD7933" w:rsidP="00DD7933">
            <w:pPr>
              <w:rPr>
                <w:rFonts w:eastAsiaTheme="majorEastAsia" w:cs="Times New Roman"/>
              </w:rPr>
            </w:pPr>
            <w:r w:rsidRPr="007F7AA4">
              <w:rPr>
                <w:rFonts w:eastAsiaTheme="majorEastAsia" w:cs="Times New Roman"/>
              </w:rPr>
              <w:t>OTA 899236 289871139 15:09:59:026 EMM_NASMSG [MS-&gt;NW] EMM_Extended_Service_Request(service type="MT_CSFB", CSFB response="CSFB_ACCEPTED_BY_UE")</w:t>
            </w:r>
          </w:p>
          <w:p w14:paraId="0AE98639" w14:textId="77777777" w:rsidR="00DD7933" w:rsidRPr="007F7AA4" w:rsidRDefault="00DD7933" w:rsidP="00DD7933">
            <w:pPr>
              <w:rPr>
                <w:rFonts w:eastAsiaTheme="majorEastAsia" w:cs="Times New Roman"/>
              </w:rPr>
            </w:pPr>
            <w:r w:rsidRPr="007F7AA4">
              <w:rPr>
                <w:rFonts w:eastAsiaTheme="majorEastAsia" w:cs="Times New Roman"/>
              </w:rPr>
              <w:t>OTA 903996 289873834 15:09:59:226 ERRC_CONN [NW-&gt;MS] ERRC_RRCConnectionRelease(EARFCN[1650], PCI[275])(cause:[ReleaseCause_other], redirectInfo:[1])</w:t>
            </w:r>
          </w:p>
          <w:p w14:paraId="3BCEEBA9" w14:textId="77777777" w:rsidR="00DD7933" w:rsidRPr="007F7AA4" w:rsidRDefault="00DD7933" w:rsidP="00DD7933">
            <w:pPr>
              <w:rPr>
                <w:rFonts w:eastAsiaTheme="majorEastAsia" w:cs="Times New Roman"/>
              </w:rPr>
            </w:pPr>
            <w:r w:rsidRPr="007F7AA4">
              <w:rPr>
                <w:rFonts w:eastAsiaTheme="majorEastAsia" w:cs="Times New Roman"/>
              </w:rPr>
              <w:t>OTA 909783 289885923 15:10:00:061 MM [MS-&gt;NW] MM__PAGING_RESPONSE</w:t>
            </w:r>
          </w:p>
          <w:p w14:paraId="0C3379A8" w14:textId="77777777" w:rsidR="00DD7933" w:rsidRPr="007F7AA4" w:rsidRDefault="00DD7933" w:rsidP="00DD7933">
            <w:pPr>
              <w:rPr>
                <w:rFonts w:eastAsiaTheme="majorEastAsia" w:cs="Times New Roman"/>
              </w:rPr>
            </w:pPr>
            <w:r w:rsidRPr="007F7AA4">
              <w:rPr>
                <w:rFonts w:eastAsiaTheme="majorEastAsia" w:cs="Times New Roman"/>
              </w:rPr>
              <w:t>OTA 915785 289904278 15:10:01:064 CC [NW-&gt;MS] CC__SETUP</w:t>
            </w:r>
          </w:p>
          <w:p w14:paraId="2DCECB8B" w14:textId="77777777" w:rsidR="00DD7933" w:rsidRPr="007F7AA4" w:rsidRDefault="00DD7933" w:rsidP="00DD7933">
            <w:pPr>
              <w:rPr>
                <w:rFonts w:eastAsiaTheme="majorEastAsia" w:cs="Times New Roman"/>
              </w:rPr>
            </w:pPr>
            <w:r w:rsidRPr="007F7AA4">
              <w:rPr>
                <w:rFonts w:eastAsiaTheme="majorEastAsia" w:cs="Times New Roman"/>
              </w:rPr>
              <w:t>OTA 916090 289904403 15:10:01:064 CC [MS-&gt;NW] CC__CALL_CONFIRMED</w:t>
            </w:r>
          </w:p>
          <w:p w14:paraId="71635F19" w14:textId="77777777" w:rsidR="00DD7933" w:rsidRPr="007F7AA4" w:rsidRDefault="00DD7933" w:rsidP="00DD7933">
            <w:pPr>
              <w:rPr>
                <w:rFonts w:eastAsiaTheme="majorEastAsia" w:cs="Times New Roman"/>
              </w:rPr>
            </w:pPr>
            <w:r w:rsidRPr="007F7AA4">
              <w:rPr>
                <w:rFonts w:eastAsiaTheme="majorEastAsia" w:cs="Times New Roman"/>
              </w:rPr>
              <w:t>OTA 916932 289910065 15:10:01:470 CC [MS-&gt;NW] CC__ALERTING</w:t>
            </w:r>
          </w:p>
          <w:p w14:paraId="0C44267D" w14:textId="77777777" w:rsidR="00DD7933" w:rsidRPr="007F7AA4" w:rsidRDefault="00DD7933" w:rsidP="00DD7933">
            <w:pPr>
              <w:rPr>
                <w:rFonts w:eastAsiaTheme="majorEastAsia" w:cs="Times New Roman"/>
                <w:color w:val="FF0000"/>
              </w:rPr>
            </w:pPr>
            <w:r w:rsidRPr="007F7AA4">
              <w:rPr>
                <w:rFonts w:eastAsiaTheme="majorEastAsia" w:cs="Times New Roman"/>
                <w:color w:val="FF0000"/>
              </w:rPr>
              <w:t>// MT</w:t>
            </w:r>
            <w:r w:rsidRPr="007F7AA4">
              <w:rPr>
                <w:rFonts w:eastAsiaTheme="majorEastAsia" w:cs="Times New Roman"/>
                <w:color w:val="FF0000"/>
              </w:rPr>
              <w:t>端在</w:t>
            </w:r>
            <w:r w:rsidRPr="007F7AA4">
              <w:rPr>
                <w:rFonts w:eastAsiaTheme="majorEastAsia" w:cs="Times New Roman"/>
                <w:color w:val="FF0000"/>
              </w:rPr>
              <w:t>15:10:04:070</w:t>
            </w:r>
            <w:r w:rsidRPr="007F7AA4">
              <w:rPr>
                <w:rFonts w:eastAsiaTheme="majorEastAsia" w:cs="Times New Roman"/>
                <w:color w:val="FF0000"/>
              </w:rPr>
              <w:t>按下接通按键，但是</w:t>
            </w:r>
            <w:r w:rsidRPr="007F7AA4">
              <w:rPr>
                <w:rFonts w:eastAsiaTheme="majorEastAsia" w:cs="Times New Roman"/>
                <w:color w:val="FF0000"/>
              </w:rPr>
              <w:t>MO</w:t>
            </w:r>
            <w:r w:rsidRPr="007F7AA4">
              <w:rPr>
                <w:rFonts w:eastAsiaTheme="majorEastAsia" w:cs="Times New Roman"/>
                <w:color w:val="FF0000"/>
              </w:rPr>
              <w:t>端在</w:t>
            </w:r>
            <w:r w:rsidRPr="007F7AA4">
              <w:rPr>
                <w:rFonts w:eastAsiaTheme="majorEastAsia" w:cs="Times New Roman"/>
                <w:color w:val="FF0000"/>
              </w:rPr>
              <w:t>15:10:13:912</w:t>
            </w:r>
            <w:r w:rsidRPr="007F7AA4">
              <w:rPr>
                <w:rFonts w:eastAsiaTheme="majorEastAsia" w:cs="Times New Roman"/>
                <w:color w:val="FF0000"/>
              </w:rPr>
              <w:t>才收到接听按键，这导致</w:t>
            </w:r>
            <w:r w:rsidRPr="007F7AA4">
              <w:rPr>
                <w:rFonts w:eastAsiaTheme="majorEastAsia" w:cs="Times New Roman"/>
                <w:color w:val="FF0000"/>
              </w:rPr>
              <w:t>MO</w:t>
            </w:r>
            <w:r w:rsidRPr="007F7AA4">
              <w:rPr>
                <w:rFonts w:eastAsiaTheme="majorEastAsia" w:cs="Times New Roman"/>
                <w:color w:val="FF0000"/>
              </w:rPr>
              <w:t>和</w:t>
            </w:r>
            <w:r w:rsidRPr="007F7AA4">
              <w:rPr>
                <w:rFonts w:eastAsiaTheme="majorEastAsia" w:cs="Times New Roman"/>
                <w:color w:val="FF0000"/>
              </w:rPr>
              <w:t>MT</w:t>
            </w:r>
            <w:r w:rsidRPr="007F7AA4">
              <w:rPr>
                <w:rFonts w:eastAsiaTheme="majorEastAsia" w:cs="Times New Roman"/>
                <w:color w:val="FF0000"/>
              </w:rPr>
              <w:t>端接听时间点不同步。网络转发延迟导致的无声。</w:t>
            </w:r>
          </w:p>
          <w:p w14:paraId="2D854C2C" w14:textId="77777777" w:rsidR="00DD7933" w:rsidRPr="007F7AA4" w:rsidRDefault="00DD7933" w:rsidP="00DD7933">
            <w:pPr>
              <w:rPr>
                <w:rFonts w:eastAsiaTheme="majorEastAsia" w:cs="Times New Roman"/>
              </w:rPr>
            </w:pPr>
            <w:r w:rsidRPr="007F7AA4">
              <w:rPr>
                <w:rFonts w:eastAsiaTheme="majorEastAsia" w:cs="Times New Roman"/>
              </w:rPr>
              <w:t>OTA 922696 289949644 </w:t>
            </w:r>
            <w:r w:rsidRPr="007F7AA4">
              <w:rPr>
                <w:rFonts w:eastAsiaTheme="majorEastAsia" w:cs="Times New Roman"/>
                <w:b/>
                <w:color w:val="FF0000"/>
              </w:rPr>
              <w:t>15:10:04:070 </w:t>
            </w:r>
            <w:r w:rsidRPr="007F7AA4">
              <w:rPr>
                <w:rFonts w:eastAsiaTheme="majorEastAsia" w:cs="Times New Roman"/>
              </w:rPr>
              <w:t>CC [MS-&gt;NW] CC__CONNECT</w:t>
            </w:r>
          </w:p>
          <w:p w14:paraId="6DC807C0" w14:textId="77777777" w:rsidR="00DD7933" w:rsidRPr="007F7AA4" w:rsidRDefault="00DD7933" w:rsidP="00DD7933">
            <w:pPr>
              <w:rPr>
                <w:rFonts w:eastAsiaTheme="majorEastAsia" w:cs="Times New Roman"/>
              </w:rPr>
            </w:pPr>
            <w:r w:rsidRPr="007F7AA4">
              <w:rPr>
                <w:rFonts w:eastAsiaTheme="majorEastAsia" w:cs="Times New Roman"/>
              </w:rPr>
              <w:t>OTA 924062 289953807 15:10:04:270 CC [NW-&gt;MS] CC__CONNECT_ACKNOWLEDGE</w:t>
            </w:r>
          </w:p>
          <w:p w14:paraId="2DDE53CD" w14:textId="77777777" w:rsidR="00DD7933" w:rsidRPr="007F7AA4" w:rsidRDefault="00DD7933" w:rsidP="00DD7933">
            <w:pPr>
              <w:rPr>
                <w:rFonts w:eastAsiaTheme="majorEastAsia" w:cs="Times New Roman"/>
              </w:rPr>
            </w:pPr>
            <w:r w:rsidRPr="007F7AA4">
              <w:rPr>
                <w:rFonts w:eastAsiaTheme="majorEastAsia" w:cs="Times New Roman"/>
              </w:rPr>
              <w:t>OTA 1058178 290241761 15:10:22:673 CC [MS-&gt;NW] CC__DISCONNECT</w:t>
            </w:r>
          </w:p>
          <w:p w14:paraId="4541AD79" w14:textId="77777777" w:rsidR="00DD7933" w:rsidRPr="007F7AA4" w:rsidRDefault="00DD7933" w:rsidP="00DD7933">
            <w:pPr>
              <w:rPr>
                <w:rFonts w:eastAsiaTheme="majorEastAsia" w:cs="Times New Roman"/>
              </w:rPr>
            </w:pPr>
            <w:r w:rsidRPr="007F7AA4">
              <w:rPr>
                <w:rFonts w:eastAsiaTheme="majorEastAsia" w:cs="Times New Roman"/>
              </w:rPr>
              <w:t>OTA 1059336 290245057 15:10:22:873 CC [NW-&gt;MS] CC__RELEASE</w:t>
            </w:r>
          </w:p>
          <w:p w14:paraId="6D0D951B" w14:textId="03A8D82C" w:rsidR="00DD7933" w:rsidRPr="007F7AA4" w:rsidRDefault="00DD7933" w:rsidP="00DD7933">
            <w:pPr>
              <w:rPr>
                <w:rFonts w:eastAsiaTheme="majorEastAsia" w:cs="Times New Roman"/>
              </w:rPr>
            </w:pPr>
            <w:r w:rsidRPr="007F7AA4">
              <w:rPr>
                <w:rFonts w:eastAsiaTheme="majorEastAsia" w:cs="Times New Roman"/>
              </w:rPr>
              <w:t>OTA 1059345 290245058 15:10:22:873 CC [MS-&gt;NW] CC__RELEASE_COMPLETE</w:t>
            </w:r>
          </w:p>
        </w:tc>
      </w:tr>
    </w:tbl>
    <w:p w14:paraId="76ECFC5A" w14:textId="4A13B617" w:rsidR="00F51055" w:rsidRPr="007F7AA4" w:rsidRDefault="00740D40" w:rsidP="00740D40">
      <w:pPr>
        <w:pStyle w:val="3"/>
        <w:spacing w:before="156" w:after="156"/>
        <w:rPr>
          <w:rFonts w:eastAsiaTheme="majorEastAsia" w:cs="Times New Roman"/>
        </w:rPr>
      </w:pPr>
      <w:bookmarkStart w:id="62" w:name="_Toc87714643"/>
      <w:r w:rsidRPr="007F7AA4">
        <w:rPr>
          <w:rFonts w:eastAsiaTheme="majorEastAsia" w:cs="Times New Roman"/>
        </w:rPr>
        <w:t>下行丢</w:t>
      </w:r>
      <w:r w:rsidRPr="007F7AA4">
        <w:rPr>
          <w:rFonts w:eastAsiaTheme="majorEastAsia" w:cs="Times New Roman"/>
        </w:rPr>
        <w:t>RTP</w:t>
      </w:r>
      <w:r w:rsidRPr="007F7AA4">
        <w:rPr>
          <w:rFonts w:eastAsiaTheme="majorEastAsia" w:cs="Times New Roman"/>
        </w:rPr>
        <w:t>包持续</w:t>
      </w:r>
      <w:r w:rsidRPr="007F7AA4">
        <w:rPr>
          <w:rFonts w:eastAsiaTheme="majorEastAsia" w:cs="Times New Roman"/>
        </w:rPr>
        <w:t>20s</w:t>
      </w:r>
      <w:r w:rsidRPr="007F7AA4">
        <w:rPr>
          <w:rFonts w:eastAsiaTheme="majorEastAsia" w:cs="Times New Roman"/>
        </w:rPr>
        <w:t>导致的挂机</w:t>
      </w:r>
      <w:bookmarkEnd w:id="62"/>
    </w:p>
    <w:p w14:paraId="713D62B3" w14:textId="0E76E105" w:rsidR="00CC6A9E" w:rsidRPr="007F7AA4" w:rsidRDefault="00CC6A9E" w:rsidP="00CC6A9E">
      <w:pPr>
        <w:rPr>
          <w:rFonts w:eastAsiaTheme="majorEastAsia" w:cs="Times New Roman"/>
        </w:rPr>
      </w:pPr>
      <w:r w:rsidRPr="007F7AA4">
        <w:rPr>
          <w:rFonts w:eastAsiaTheme="majorEastAsia" w:cs="Times New Roman"/>
        </w:rPr>
        <w:t>下行</w:t>
      </w:r>
      <w:r w:rsidRPr="007F7AA4">
        <w:rPr>
          <w:rFonts w:eastAsiaTheme="majorEastAsia" w:cs="Times New Roman"/>
        </w:rPr>
        <w:t>RTP</w:t>
      </w:r>
      <w:r w:rsidRPr="007F7AA4">
        <w:rPr>
          <w:rFonts w:eastAsiaTheme="majorEastAsia" w:cs="Times New Roman"/>
        </w:rPr>
        <w:t>包丢包时间持续</w:t>
      </w:r>
      <w:r w:rsidRPr="007F7AA4">
        <w:rPr>
          <w:rFonts w:eastAsiaTheme="majorEastAsia" w:cs="Times New Roman"/>
        </w:rPr>
        <w:t>20s</w:t>
      </w:r>
      <w:r w:rsidRPr="007F7AA4">
        <w:rPr>
          <w:rFonts w:eastAsiaTheme="majorEastAsia" w:cs="Times New Roman"/>
        </w:rPr>
        <w:t>，导致丢包侧的</w:t>
      </w:r>
      <w:r w:rsidRPr="007F7AA4">
        <w:rPr>
          <w:rFonts w:eastAsiaTheme="majorEastAsia" w:cs="Times New Roman"/>
        </w:rPr>
        <w:t>UE</w:t>
      </w:r>
      <w:r w:rsidRPr="007F7AA4">
        <w:rPr>
          <w:rFonts w:eastAsiaTheme="majorEastAsia" w:cs="Times New Roman"/>
        </w:rPr>
        <w:t>发起挂机。这是正常处理。</w:t>
      </w:r>
      <w:r w:rsidRPr="007F7AA4">
        <w:rPr>
          <w:rFonts w:eastAsiaTheme="majorEastAsia" w:cs="Times New Roman"/>
        </w:rPr>
        <w:t>Root Cause</w:t>
      </w:r>
      <w:r w:rsidRPr="007F7AA4">
        <w:rPr>
          <w:rFonts w:eastAsiaTheme="majorEastAsia" w:cs="Times New Roman"/>
        </w:rPr>
        <w:t>为网络丢包。</w:t>
      </w:r>
    </w:p>
    <w:p w14:paraId="67C4B487" w14:textId="55B51787" w:rsidR="00740D40" w:rsidRPr="007F7AA4" w:rsidRDefault="00C7676F" w:rsidP="00740D40">
      <w:pPr>
        <w:rPr>
          <w:rFonts w:eastAsiaTheme="majorEastAsia" w:cs="Times New Roman"/>
        </w:rPr>
      </w:pPr>
      <w:hyperlink r:id="rId48" w:history="1">
        <w:r w:rsidR="00740D40" w:rsidRPr="007F7AA4">
          <w:rPr>
            <w:rFonts w:eastAsiaTheme="majorEastAsia" w:cs="Times New Roman"/>
          </w:rPr>
          <w:t>THYME-4075</w:t>
        </w:r>
      </w:hyperlink>
      <w:r w:rsidR="00740D40" w:rsidRPr="007F7AA4">
        <w:rPr>
          <w:rFonts w:eastAsiaTheme="majorEastAsia" w:cs="Times New Roman"/>
        </w:rPr>
        <w:t xml:space="preserve"> J2S_R_NJ_</w:t>
      </w:r>
      <w:r w:rsidR="00740D40" w:rsidRPr="007F7AA4">
        <w:rPr>
          <w:rFonts w:eastAsiaTheme="majorEastAsia" w:cs="Times New Roman"/>
        </w:rPr>
        <w:t>【</w:t>
      </w:r>
      <w:r w:rsidR="00740D40" w:rsidRPr="007F7AA4">
        <w:rPr>
          <w:rFonts w:eastAsiaTheme="majorEastAsia" w:cs="Times New Roman"/>
        </w:rPr>
        <w:t>Modem</w:t>
      </w:r>
      <w:r w:rsidR="00740D40" w:rsidRPr="007F7AA4">
        <w:rPr>
          <w:rFonts w:eastAsiaTheme="majorEastAsia" w:cs="Times New Roman"/>
        </w:rPr>
        <w:t>】测试机双端通话</w:t>
      </w:r>
      <w:r w:rsidR="00740D40" w:rsidRPr="007F7AA4">
        <w:rPr>
          <w:rFonts w:eastAsiaTheme="majorEastAsia" w:cs="Times New Roman"/>
        </w:rPr>
        <w:t>MO</w:t>
      </w:r>
      <w:r w:rsidR="00740D40" w:rsidRPr="007F7AA4">
        <w:rPr>
          <w:rFonts w:eastAsiaTheme="majorEastAsia" w:cs="Times New Roman"/>
        </w:rPr>
        <w:t>无声</w:t>
      </w:r>
      <w:r w:rsidR="00740D40" w:rsidRPr="007F7AA4">
        <w:rPr>
          <w:rFonts w:eastAsiaTheme="majorEastAsia" w:cs="Times New Roman"/>
        </w:rPr>
        <w:t>calldrop_once_V12.5.0.3.RGACNXM</w:t>
      </w:r>
    </w:p>
    <w:tbl>
      <w:tblPr>
        <w:tblStyle w:val="a7"/>
        <w:tblW w:w="0" w:type="auto"/>
        <w:tblLook w:val="04A0" w:firstRow="1" w:lastRow="0" w:firstColumn="1" w:lastColumn="0" w:noHBand="0" w:noVBand="1"/>
      </w:tblPr>
      <w:tblGrid>
        <w:gridCol w:w="13454"/>
      </w:tblGrid>
      <w:tr w:rsidR="00CC6A9E" w:rsidRPr="007F7AA4" w14:paraId="6DCC66C2" w14:textId="77777777" w:rsidTr="00CC6A9E">
        <w:tc>
          <w:tcPr>
            <w:tcW w:w="13454" w:type="dxa"/>
          </w:tcPr>
          <w:p w14:paraId="70B0BEDE" w14:textId="77777777" w:rsidR="00CC6A9E" w:rsidRPr="007F7AA4" w:rsidRDefault="00CC6A9E" w:rsidP="00CC6A9E">
            <w:pPr>
              <w:widowControl/>
              <w:shd w:val="clear" w:color="auto" w:fill="F4F5F7"/>
              <w:kinsoku/>
              <w:adjustRightInd/>
              <w:rPr>
                <w:rFonts w:eastAsiaTheme="majorEastAsia" w:cs="Times New Roman"/>
                <w:color w:val="172B4D"/>
                <w:kern w:val="0"/>
                <w:szCs w:val="21"/>
              </w:rPr>
            </w:pPr>
            <w:r w:rsidRPr="007F7AA4">
              <w:rPr>
                <w:rFonts w:eastAsiaTheme="majorEastAsia" w:cs="Times New Roman"/>
                <w:b/>
                <w:bCs/>
                <w:color w:val="172B4D"/>
                <w:kern w:val="0"/>
                <w:szCs w:val="21"/>
              </w:rPr>
              <w:t>MO</w:t>
            </w:r>
            <w:r w:rsidRPr="007F7AA4">
              <w:rPr>
                <w:rFonts w:eastAsiaTheme="majorEastAsia" w:cs="Times New Roman"/>
                <w:b/>
                <w:bCs/>
                <w:color w:val="172B4D"/>
                <w:kern w:val="0"/>
                <w:szCs w:val="21"/>
              </w:rPr>
              <w:t>端和</w:t>
            </w:r>
            <w:r w:rsidRPr="007F7AA4">
              <w:rPr>
                <w:rFonts w:eastAsiaTheme="majorEastAsia" w:cs="Times New Roman"/>
                <w:b/>
                <w:bCs/>
                <w:color w:val="172B4D"/>
                <w:kern w:val="0"/>
                <w:szCs w:val="21"/>
              </w:rPr>
              <w:t>MT</w:t>
            </w:r>
            <w:r w:rsidRPr="007F7AA4">
              <w:rPr>
                <w:rFonts w:eastAsiaTheme="majorEastAsia" w:cs="Times New Roman"/>
                <w:b/>
                <w:bCs/>
                <w:color w:val="172B4D"/>
                <w:kern w:val="0"/>
                <w:szCs w:val="21"/>
              </w:rPr>
              <w:t>端都有正常发送</w:t>
            </w:r>
            <w:r w:rsidRPr="007F7AA4">
              <w:rPr>
                <w:rFonts w:eastAsiaTheme="majorEastAsia" w:cs="Times New Roman"/>
                <w:b/>
                <w:bCs/>
                <w:color w:val="172B4D"/>
                <w:kern w:val="0"/>
                <w:szCs w:val="21"/>
              </w:rPr>
              <w:t>RTP</w:t>
            </w:r>
            <w:r w:rsidRPr="007F7AA4">
              <w:rPr>
                <w:rFonts w:eastAsiaTheme="majorEastAsia" w:cs="Times New Roman"/>
                <w:b/>
                <w:bCs/>
                <w:color w:val="172B4D"/>
                <w:kern w:val="0"/>
                <w:szCs w:val="21"/>
              </w:rPr>
              <w:t>语音包，</w:t>
            </w:r>
            <w:r w:rsidRPr="007F7AA4">
              <w:rPr>
                <w:rFonts w:eastAsiaTheme="majorEastAsia" w:cs="Times New Roman"/>
                <w:b/>
                <w:bCs/>
                <w:color w:val="172B4D"/>
                <w:kern w:val="0"/>
                <w:szCs w:val="21"/>
              </w:rPr>
              <w:t>MO</w:t>
            </w:r>
            <w:r w:rsidRPr="007F7AA4">
              <w:rPr>
                <w:rFonts w:eastAsiaTheme="majorEastAsia" w:cs="Times New Roman"/>
                <w:b/>
                <w:bCs/>
                <w:color w:val="172B4D"/>
                <w:kern w:val="0"/>
                <w:szCs w:val="21"/>
              </w:rPr>
              <w:t>在</w:t>
            </w:r>
            <w:r w:rsidRPr="007F7AA4">
              <w:rPr>
                <w:rFonts w:eastAsiaTheme="majorEastAsia" w:cs="Times New Roman"/>
                <w:b/>
                <w:bCs/>
                <w:color w:val="172B4D"/>
                <w:kern w:val="0"/>
                <w:szCs w:val="21"/>
              </w:rPr>
              <w:t>08:15:38.877</w:t>
            </w:r>
            <w:r w:rsidRPr="007F7AA4">
              <w:rPr>
                <w:rFonts w:eastAsiaTheme="majorEastAsia" w:cs="Times New Roman"/>
                <w:b/>
                <w:bCs/>
                <w:color w:val="172B4D"/>
                <w:kern w:val="0"/>
                <w:szCs w:val="21"/>
              </w:rPr>
              <w:t>收到最后一个有效语音包，</w:t>
            </w:r>
            <w:r w:rsidRPr="007F7AA4">
              <w:rPr>
                <w:rFonts w:eastAsiaTheme="majorEastAsia" w:cs="Times New Roman"/>
                <w:b/>
                <w:bCs/>
                <w:color w:val="172B4D"/>
                <w:kern w:val="0"/>
                <w:szCs w:val="21"/>
              </w:rPr>
              <w:t>MT</w:t>
            </w:r>
            <w:r w:rsidRPr="007F7AA4">
              <w:rPr>
                <w:rFonts w:eastAsiaTheme="majorEastAsia" w:cs="Times New Roman"/>
                <w:b/>
                <w:bCs/>
                <w:color w:val="172B4D"/>
                <w:kern w:val="0"/>
                <w:szCs w:val="21"/>
              </w:rPr>
              <w:t>在</w:t>
            </w:r>
            <w:r w:rsidRPr="007F7AA4">
              <w:rPr>
                <w:rFonts w:eastAsiaTheme="majorEastAsia" w:cs="Times New Roman"/>
                <w:b/>
                <w:bCs/>
                <w:color w:val="172B4D"/>
                <w:kern w:val="0"/>
                <w:szCs w:val="21"/>
              </w:rPr>
              <w:t>08:15:40.271</w:t>
            </w:r>
            <w:r w:rsidRPr="007F7AA4">
              <w:rPr>
                <w:rFonts w:eastAsiaTheme="majorEastAsia" w:cs="Times New Roman"/>
                <w:b/>
                <w:bCs/>
                <w:color w:val="172B4D"/>
                <w:kern w:val="0"/>
                <w:szCs w:val="21"/>
              </w:rPr>
              <w:t>收到最后一个有效语音包。</w:t>
            </w:r>
            <w:r w:rsidRPr="007F7AA4">
              <w:rPr>
                <w:rFonts w:eastAsiaTheme="majorEastAsia" w:cs="Times New Roman"/>
                <w:b/>
                <w:bCs/>
                <w:color w:val="172B4D"/>
                <w:kern w:val="0"/>
                <w:szCs w:val="21"/>
              </w:rPr>
              <w:t>MO</w:t>
            </w:r>
            <w:r w:rsidRPr="007F7AA4">
              <w:rPr>
                <w:rFonts w:eastAsiaTheme="majorEastAsia" w:cs="Times New Roman"/>
                <w:b/>
                <w:bCs/>
                <w:color w:val="172B4D"/>
                <w:kern w:val="0"/>
                <w:szCs w:val="21"/>
              </w:rPr>
              <w:t>端在</w:t>
            </w:r>
            <w:r w:rsidRPr="007F7AA4">
              <w:rPr>
                <w:rFonts w:eastAsiaTheme="majorEastAsia" w:cs="Times New Roman"/>
                <w:b/>
                <w:bCs/>
                <w:color w:val="172B4D"/>
                <w:kern w:val="0"/>
                <w:szCs w:val="21"/>
              </w:rPr>
              <w:t>20s</w:t>
            </w:r>
            <w:r w:rsidRPr="007F7AA4">
              <w:rPr>
                <w:rFonts w:eastAsiaTheme="majorEastAsia" w:cs="Times New Roman"/>
                <w:b/>
                <w:bCs/>
                <w:color w:val="172B4D"/>
                <w:kern w:val="0"/>
                <w:szCs w:val="21"/>
              </w:rPr>
              <w:t>后自动挂断了电话。</w:t>
            </w:r>
          </w:p>
          <w:p w14:paraId="0FA9DB31" w14:textId="77777777" w:rsidR="00CC6A9E" w:rsidRPr="007F7AA4" w:rsidRDefault="00CC6A9E" w:rsidP="00CC6A9E">
            <w:pPr>
              <w:widowControl/>
              <w:shd w:val="clear" w:color="auto" w:fill="F4F5F7"/>
              <w:kinsoku/>
              <w:adjustRightInd/>
              <w:rPr>
                <w:rFonts w:eastAsiaTheme="majorEastAsia" w:cs="Times New Roman"/>
                <w:color w:val="172B4D"/>
                <w:kern w:val="0"/>
                <w:szCs w:val="21"/>
              </w:rPr>
            </w:pPr>
            <w:r w:rsidRPr="007F7AA4">
              <w:rPr>
                <w:rFonts w:eastAsiaTheme="majorEastAsia" w:cs="Times New Roman"/>
                <w:b/>
                <w:bCs/>
                <w:color w:val="172B4D"/>
                <w:kern w:val="0"/>
                <w:szCs w:val="21"/>
              </w:rPr>
              <w:t>MO</w:t>
            </w:r>
            <w:r w:rsidRPr="007F7AA4">
              <w:rPr>
                <w:rFonts w:eastAsiaTheme="majorEastAsia" w:cs="Times New Roman"/>
                <w:b/>
                <w:bCs/>
                <w:color w:val="172B4D"/>
                <w:kern w:val="0"/>
                <w:szCs w:val="21"/>
              </w:rPr>
              <w:t>和</w:t>
            </w:r>
            <w:r w:rsidRPr="007F7AA4">
              <w:rPr>
                <w:rFonts w:eastAsiaTheme="majorEastAsia" w:cs="Times New Roman"/>
                <w:b/>
                <w:bCs/>
                <w:color w:val="172B4D"/>
                <w:kern w:val="0"/>
                <w:szCs w:val="21"/>
              </w:rPr>
              <w:t>MT</w:t>
            </w:r>
            <w:r w:rsidRPr="007F7AA4">
              <w:rPr>
                <w:rFonts w:eastAsiaTheme="majorEastAsia" w:cs="Times New Roman"/>
                <w:b/>
                <w:bCs/>
                <w:color w:val="172B4D"/>
                <w:kern w:val="0"/>
                <w:szCs w:val="21"/>
              </w:rPr>
              <w:t>端的</w:t>
            </w:r>
            <w:r w:rsidRPr="007F7AA4">
              <w:rPr>
                <w:rFonts w:eastAsiaTheme="majorEastAsia" w:cs="Times New Roman"/>
                <w:b/>
                <w:bCs/>
                <w:color w:val="172B4D"/>
                <w:kern w:val="0"/>
                <w:szCs w:val="21"/>
              </w:rPr>
              <w:t>RSRP</w:t>
            </w:r>
            <w:r w:rsidRPr="007F7AA4">
              <w:rPr>
                <w:rFonts w:eastAsiaTheme="majorEastAsia" w:cs="Times New Roman"/>
                <w:b/>
                <w:bCs/>
                <w:color w:val="172B4D"/>
                <w:kern w:val="0"/>
                <w:szCs w:val="21"/>
              </w:rPr>
              <w:t>和</w:t>
            </w:r>
            <w:r w:rsidRPr="007F7AA4">
              <w:rPr>
                <w:rFonts w:eastAsiaTheme="majorEastAsia" w:cs="Times New Roman"/>
                <w:b/>
                <w:bCs/>
                <w:color w:val="172B4D"/>
                <w:kern w:val="0"/>
                <w:szCs w:val="21"/>
              </w:rPr>
              <w:t>SNR</w:t>
            </w:r>
            <w:r w:rsidRPr="007F7AA4">
              <w:rPr>
                <w:rFonts w:eastAsiaTheme="majorEastAsia" w:cs="Times New Roman"/>
                <w:b/>
                <w:bCs/>
                <w:color w:val="172B4D"/>
                <w:kern w:val="0"/>
                <w:szCs w:val="21"/>
              </w:rPr>
              <w:t>正常，不影响数据收发。看起来是网路端故障导致</w:t>
            </w:r>
            <w:r w:rsidRPr="007F7AA4">
              <w:rPr>
                <w:rFonts w:eastAsiaTheme="majorEastAsia" w:cs="Times New Roman"/>
                <w:b/>
                <w:bCs/>
                <w:color w:val="172B4D"/>
                <w:kern w:val="0"/>
                <w:szCs w:val="21"/>
              </w:rPr>
              <w:t>MO</w:t>
            </w:r>
            <w:r w:rsidRPr="007F7AA4">
              <w:rPr>
                <w:rFonts w:eastAsiaTheme="majorEastAsia" w:cs="Times New Roman"/>
                <w:b/>
                <w:bCs/>
                <w:color w:val="172B4D"/>
                <w:kern w:val="0"/>
                <w:szCs w:val="21"/>
              </w:rPr>
              <w:t>和</w:t>
            </w:r>
            <w:r w:rsidRPr="007F7AA4">
              <w:rPr>
                <w:rFonts w:eastAsiaTheme="majorEastAsia" w:cs="Times New Roman"/>
                <w:b/>
                <w:bCs/>
                <w:color w:val="172B4D"/>
                <w:kern w:val="0"/>
                <w:szCs w:val="21"/>
              </w:rPr>
              <w:t>MT</w:t>
            </w:r>
            <w:r w:rsidRPr="007F7AA4">
              <w:rPr>
                <w:rFonts w:eastAsiaTheme="majorEastAsia" w:cs="Times New Roman"/>
                <w:b/>
                <w:bCs/>
                <w:color w:val="172B4D"/>
                <w:kern w:val="0"/>
                <w:szCs w:val="21"/>
              </w:rPr>
              <w:t>端的语音上行包没有正确转发，导致</w:t>
            </w:r>
            <w:r w:rsidRPr="007F7AA4">
              <w:rPr>
                <w:rFonts w:eastAsiaTheme="majorEastAsia" w:cs="Times New Roman"/>
                <w:b/>
                <w:bCs/>
                <w:color w:val="172B4D"/>
                <w:kern w:val="0"/>
                <w:szCs w:val="21"/>
              </w:rPr>
              <w:t>MO</w:t>
            </w:r>
            <w:r w:rsidRPr="007F7AA4">
              <w:rPr>
                <w:rFonts w:eastAsiaTheme="majorEastAsia" w:cs="Times New Roman"/>
                <w:b/>
                <w:bCs/>
                <w:color w:val="172B4D"/>
                <w:kern w:val="0"/>
                <w:szCs w:val="21"/>
              </w:rPr>
              <w:t>和</w:t>
            </w:r>
            <w:r w:rsidRPr="007F7AA4">
              <w:rPr>
                <w:rFonts w:eastAsiaTheme="majorEastAsia" w:cs="Times New Roman"/>
                <w:b/>
                <w:bCs/>
                <w:color w:val="172B4D"/>
                <w:kern w:val="0"/>
                <w:szCs w:val="21"/>
              </w:rPr>
              <w:t>MT</w:t>
            </w:r>
            <w:r w:rsidRPr="007F7AA4">
              <w:rPr>
                <w:rFonts w:eastAsiaTheme="majorEastAsia" w:cs="Times New Roman"/>
                <w:b/>
                <w:bCs/>
                <w:color w:val="172B4D"/>
                <w:kern w:val="0"/>
                <w:szCs w:val="21"/>
              </w:rPr>
              <w:t>丢失大量的下行包。</w:t>
            </w:r>
          </w:p>
          <w:p w14:paraId="06016575" w14:textId="77777777" w:rsidR="00CC6A9E" w:rsidRPr="007F7AA4" w:rsidRDefault="00CC6A9E" w:rsidP="00CC6A9E">
            <w:pPr>
              <w:widowControl/>
              <w:shd w:val="clear" w:color="auto" w:fill="F4F5F7"/>
              <w:kinsoku/>
              <w:adjustRightInd/>
              <w:rPr>
                <w:rFonts w:eastAsiaTheme="majorEastAsia" w:cs="Times New Roman"/>
                <w:color w:val="172B4D"/>
                <w:kern w:val="0"/>
                <w:szCs w:val="21"/>
              </w:rPr>
            </w:pPr>
            <w:r w:rsidRPr="007F7AA4">
              <w:rPr>
                <w:rFonts w:eastAsiaTheme="majorEastAsia" w:cs="Times New Roman"/>
                <w:color w:val="172B4D"/>
                <w:kern w:val="0"/>
                <w:szCs w:val="21"/>
              </w:rPr>
              <w:t>// MO</w:t>
            </w:r>
          </w:p>
          <w:p w14:paraId="0A153350" w14:textId="77777777" w:rsidR="00CC6A9E" w:rsidRPr="007F7AA4" w:rsidRDefault="00CC6A9E" w:rsidP="00CC6A9E">
            <w:pPr>
              <w:widowControl/>
              <w:shd w:val="clear" w:color="auto" w:fill="F4F5F7"/>
              <w:kinsoku/>
              <w:adjustRightInd/>
              <w:rPr>
                <w:rFonts w:eastAsiaTheme="majorEastAsia" w:cs="Times New Roman"/>
                <w:color w:val="172B4D"/>
                <w:kern w:val="0"/>
                <w:szCs w:val="21"/>
              </w:rPr>
            </w:pPr>
            <w:r w:rsidRPr="007F7AA4">
              <w:rPr>
                <w:rFonts w:eastAsiaTheme="majorEastAsia" w:cs="Times New Roman"/>
                <w:b/>
                <w:bCs/>
                <w:color w:val="172B4D"/>
                <w:kern w:val="0"/>
                <w:szCs w:val="21"/>
              </w:rPr>
              <w:t>// MO</w:t>
            </w:r>
            <w:r w:rsidRPr="007F7AA4">
              <w:rPr>
                <w:rFonts w:eastAsiaTheme="majorEastAsia" w:cs="Times New Roman"/>
                <w:b/>
                <w:bCs/>
                <w:color w:val="172B4D"/>
                <w:kern w:val="0"/>
                <w:szCs w:val="21"/>
              </w:rPr>
              <w:t>端收到的最后一个有效的下行语音包，距离</w:t>
            </w:r>
            <w:r w:rsidRPr="007F7AA4">
              <w:rPr>
                <w:rFonts w:eastAsiaTheme="majorEastAsia" w:cs="Times New Roman"/>
                <w:b/>
                <w:bCs/>
                <w:color w:val="172B4D"/>
                <w:kern w:val="0"/>
                <w:szCs w:val="21"/>
              </w:rPr>
              <w:t>MO</w:t>
            </w:r>
            <w:r w:rsidRPr="007F7AA4">
              <w:rPr>
                <w:rFonts w:eastAsiaTheme="majorEastAsia" w:cs="Times New Roman"/>
                <w:b/>
                <w:bCs/>
                <w:color w:val="172B4D"/>
                <w:kern w:val="0"/>
                <w:szCs w:val="21"/>
              </w:rPr>
              <w:t>端挂机时间为</w:t>
            </w:r>
            <w:r w:rsidRPr="007F7AA4">
              <w:rPr>
                <w:rFonts w:eastAsiaTheme="majorEastAsia" w:cs="Times New Roman"/>
                <w:b/>
                <w:bCs/>
                <w:color w:val="FF0000"/>
                <w:kern w:val="0"/>
                <w:szCs w:val="21"/>
              </w:rPr>
              <w:t>20s</w:t>
            </w:r>
          </w:p>
          <w:p w14:paraId="3AB6841E" w14:textId="77777777" w:rsidR="00CC6A9E" w:rsidRPr="007F7AA4" w:rsidRDefault="00CC6A9E" w:rsidP="00CC6A9E">
            <w:pPr>
              <w:widowControl/>
              <w:shd w:val="clear" w:color="auto" w:fill="F4F5F7"/>
              <w:kinsoku/>
              <w:adjustRightInd/>
              <w:rPr>
                <w:rFonts w:eastAsiaTheme="majorEastAsia" w:cs="Times New Roman"/>
                <w:color w:val="FF0000"/>
                <w:kern w:val="0"/>
                <w:szCs w:val="21"/>
              </w:rPr>
            </w:pPr>
            <w:r w:rsidRPr="007F7AA4">
              <w:rPr>
                <w:rFonts w:eastAsiaTheme="majorEastAsia" w:cs="Times New Roman"/>
                <w:b/>
                <w:bCs/>
                <w:color w:val="FF0000"/>
                <w:kern w:val="0"/>
                <w:szCs w:val="21"/>
                <w:highlight w:val="yellow"/>
              </w:rPr>
              <w:t>2021 Apr 6 08:15:38.877 [E7] 0x1568 IMS RTP SN and Payload</w:t>
            </w:r>
          </w:p>
          <w:p w14:paraId="56AF92B2" w14:textId="77777777" w:rsidR="00CC6A9E" w:rsidRPr="007F7AA4" w:rsidRDefault="00CC6A9E" w:rsidP="00CC6A9E">
            <w:pPr>
              <w:widowControl/>
              <w:shd w:val="clear" w:color="auto" w:fill="F4F5F7"/>
              <w:kinsoku/>
              <w:adjustRightInd/>
              <w:rPr>
                <w:rFonts w:eastAsiaTheme="majorEastAsia" w:cs="Times New Roman"/>
                <w:color w:val="172B4D"/>
                <w:kern w:val="0"/>
                <w:szCs w:val="21"/>
              </w:rPr>
            </w:pPr>
            <w:r w:rsidRPr="007F7AA4">
              <w:rPr>
                <w:rFonts w:eastAsiaTheme="majorEastAsia" w:cs="Times New Roman"/>
                <w:color w:val="172B4D"/>
                <w:kern w:val="0"/>
                <w:szCs w:val="21"/>
              </w:rPr>
              <w:t>Subscription ID = 2</w:t>
            </w:r>
          </w:p>
          <w:p w14:paraId="7467E67F" w14:textId="77777777" w:rsidR="00CC6A9E" w:rsidRPr="007F7AA4" w:rsidRDefault="00CC6A9E" w:rsidP="00CC6A9E">
            <w:pPr>
              <w:widowControl/>
              <w:shd w:val="clear" w:color="auto" w:fill="F4F5F7"/>
              <w:kinsoku/>
              <w:adjustRightInd/>
              <w:rPr>
                <w:rFonts w:eastAsiaTheme="majorEastAsia" w:cs="Times New Roman"/>
                <w:color w:val="172B4D"/>
                <w:kern w:val="0"/>
                <w:szCs w:val="21"/>
              </w:rPr>
            </w:pPr>
            <w:r w:rsidRPr="007F7AA4">
              <w:rPr>
                <w:rFonts w:eastAsiaTheme="majorEastAsia" w:cs="Times New Roman"/>
                <w:color w:val="172B4D"/>
                <w:kern w:val="0"/>
                <w:szCs w:val="21"/>
              </w:rPr>
              <w:t>Version = 13</w:t>
            </w:r>
          </w:p>
          <w:p w14:paraId="6965AF56" w14:textId="77777777" w:rsidR="00CC6A9E" w:rsidRPr="007F7AA4" w:rsidRDefault="00CC6A9E" w:rsidP="00CC6A9E">
            <w:pPr>
              <w:widowControl/>
              <w:shd w:val="clear" w:color="auto" w:fill="F4F5F7"/>
              <w:kinsoku/>
              <w:adjustRightInd/>
              <w:rPr>
                <w:rFonts w:eastAsiaTheme="majorEastAsia" w:cs="Times New Roman"/>
                <w:color w:val="172B4D"/>
                <w:kern w:val="0"/>
                <w:szCs w:val="21"/>
              </w:rPr>
            </w:pPr>
            <w:r w:rsidRPr="007F7AA4">
              <w:rPr>
                <w:rFonts w:eastAsiaTheme="majorEastAsia" w:cs="Times New Roman"/>
                <w:color w:val="172B4D"/>
                <w:kern w:val="0"/>
                <w:szCs w:val="21"/>
              </w:rPr>
              <w:t>Direction = NETWORK_TO_UE</w:t>
            </w:r>
          </w:p>
          <w:p w14:paraId="53B5ED34" w14:textId="5102899A" w:rsidR="00CC6A9E" w:rsidRPr="007F7AA4" w:rsidRDefault="00CC6A9E" w:rsidP="00CC6A9E">
            <w:pPr>
              <w:widowControl/>
              <w:shd w:val="clear" w:color="auto" w:fill="F4F5F7"/>
              <w:kinsoku/>
              <w:adjustRightInd/>
              <w:rPr>
                <w:rFonts w:eastAsiaTheme="majorEastAsia" w:cs="Times New Roman"/>
                <w:color w:val="172B4D"/>
                <w:kern w:val="0"/>
                <w:szCs w:val="21"/>
              </w:rPr>
            </w:pPr>
            <w:r w:rsidRPr="007F7AA4">
              <w:rPr>
                <w:rFonts w:eastAsiaTheme="majorEastAsia" w:cs="Times New Roman"/>
                <w:color w:val="172B4D"/>
                <w:kern w:val="0"/>
                <w:szCs w:val="21"/>
              </w:rPr>
              <w:t>Rat Type = LTE</w:t>
            </w:r>
          </w:p>
          <w:p w14:paraId="6AC1E917" w14:textId="77777777" w:rsidR="00CC6A9E" w:rsidRPr="007F7AA4" w:rsidRDefault="00CC6A9E" w:rsidP="00CC6A9E">
            <w:pPr>
              <w:widowControl/>
              <w:shd w:val="clear" w:color="auto" w:fill="F4F5F7"/>
              <w:kinsoku/>
              <w:adjustRightInd/>
              <w:rPr>
                <w:rFonts w:eastAsiaTheme="majorEastAsia" w:cs="Times New Roman"/>
                <w:color w:val="172B4D"/>
                <w:kern w:val="0"/>
                <w:szCs w:val="21"/>
              </w:rPr>
            </w:pPr>
            <w:r w:rsidRPr="007F7AA4">
              <w:rPr>
                <w:rFonts w:eastAsiaTheme="majorEastAsia" w:cs="Times New Roman"/>
                <w:color w:val="172B4D"/>
                <w:kern w:val="0"/>
                <w:szCs w:val="21"/>
              </w:rPr>
              <w:t>Sequence = 57500</w:t>
            </w:r>
          </w:p>
          <w:p w14:paraId="08895162" w14:textId="77777777" w:rsidR="00CC6A9E" w:rsidRPr="007F7AA4" w:rsidRDefault="00CC6A9E" w:rsidP="00CC6A9E">
            <w:pPr>
              <w:widowControl/>
              <w:shd w:val="clear" w:color="auto" w:fill="F4F5F7"/>
              <w:kinsoku/>
              <w:adjustRightInd/>
              <w:rPr>
                <w:rFonts w:eastAsiaTheme="majorEastAsia" w:cs="Times New Roman"/>
                <w:color w:val="172B4D"/>
                <w:kern w:val="0"/>
                <w:szCs w:val="21"/>
              </w:rPr>
            </w:pPr>
            <w:r w:rsidRPr="007F7AA4">
              <w:rPr>
                <w:rFonts w:eastAsiaTheme="majorEastAsia" w:cs="Times New Roman"/>
                <w:color w:val="172B4D"/>
                <w:kern w:val="0"/>
                <w:szCs w:val="21"/>
              </w:rPr>
              <w:t>Ssrc = 1988042476</w:t>
            </w:r>
          </w:p>
          <w:p w14:paraId="071BEEE9" w14:textId="77777777" w:rsidR="00CC6A9E" w:rsidRPr="007F7AA4" w:rsidRDefault="00CC6A9E" w:rsidP="00CC6A9E">
            <w:pPr>
              <w:widowControl/>
              <w:shd w:val="clear" w:color="auto" w:fill="F4F5F7"/>
              <w:kinsoku/>
              <w:adjustRightInd/>
              <w:rPr>
                <w:rFonts w:eastAsiaTheme="majorEastAsia" w:cs="Times New Roman"/>
                <w:color w:val="172B4D"/>
                <w:kern w:val="0"/>
                <w:szCs w:val="21"/>
              </w:rPr>
            </w:pPr>
            <w:r w:rsidRPr="007F7AA4">
              <w:rPr>
                <w:rFonts w:eastAsiaTheme="majorEastAsia" w:cs="Times New Roman"/>
                <w:color w:val="172B4D"/>
                <w:kern w:val="0"/>
                <w:szCs w:val="21"/>
              </w:rPr>
              <w:t>Rtp Time stamp = 54322560</w:t>
            </w:r>
          </w:p>
          <w:p w14:paraId="501A1617" w14:textId="77777777" w:rsidR="00CC6A9E" w:rsidRPr="007F7AA4" w:rsidRDefault="00CC6A9E" w:rsidP="00CC6A9E">
            <w:pPr>
              <w:widowControl/>
              <w:shd w:val="clear" w:color="auto" w:fill="F4F5F7"/>
              <w:kinsoku/>
              <w:adjustRightInd/>
              <w:rPr>
                <w:rFonts w:eastAsiaTheme="majorEastAsia" w:cs="Times New Roman"/>
                <w:color w:val="172B4D"/>
                <w:kern w:val="0"/>
                <w:szCs w:val="21"/>
              </w:rPr>
            </w:pPr>
            <w:r w:rsidRPr="007F7AA4">
              <w:rPr>
                <w:rFonts w:eastAsiaTheme="majorEastAsia" w:cs="Times New Roman"/>
                <w:color w:val="172B4D"/>
                <w:kern w:val="0"/>
                <w:szCs w:val="21"/>
              </w:rPr>
              <w:t>CodecType = AMR-WB</w:t>
            </w:r>
          </w:p>
          <w:p w14:paraId="6F260D9F" w14:textId="77777777" w:rsidR="00CC6A9E" w:rsidRPr="007F7AA4" w:rsidRDefault="00CC6A9E" w:rsidP="00CC6A9E">
            <w:pPr>
              <w:widowControl/>
              <w:shd w:val="clear" w:color="auto" w:fill="F4F5F7"/>
              <w:kinsoku/>
              <w:adjustRightInd/>
              <w:rPr>
                <w:rFonts w:eastAsiaTheme="majorEastAsia" w:cs="Times New Roman"/>
                <w:color w:val="172B4D"/>
                <w:kern w:val="0"/>
                <w:szCs w:val="21"/>
              </w:rPr>
            </w:pPr>
            <w:r w:rsidRPr="007F7AA4">
              <w:rPr>
                <w:rFonts w:eastAsiaTheme="majorEastAsia" w:cs="Times New Roman"/>
                <w:color w:val="172B4D"/>
                <w:kern w:val="0"/>
                <w:szCs w:val="21"/>
              </w:rPr>
              <w:t>mediaType = AUDIO</w:t>
            </w:r>
          </w:p>
          <w:p w14:paraId="7DD9776C" w14:textId="77777777" w:rsidR="00CC6A9E" w:rsidRPr="007F7AA4" w:rsidRDefault="00CC6A9E" w:rsidP="00CC6A9E">
            <w:pPr>
              <w:widowControl/>
              <w:shd w:val="clear" w:color="auto" w:fill="F4F5F7"/>
              <w:kinsoku/>
              <w:adjustRightInd/>
              <w:rPr>
                <w:rFonts w:eastAsiaTheme="majorEastAsia" w:cs="Times New Roman"/>
                <w:color w:val="172B4D"/>
                <w:kern w:val="0"/>
                <w:szCs w:val="21"/>
              </w:rPr>
            </w:pPr>
            <w:r w:rsidRPr="007F7AA4">
              <w:rPr>
                <w:rFonts w:eastAsiaTheme="majorEastAsia" w:cs="Times New Roman"/>
                <w:color w:val="172B4D"/>
                <w:kern w:val="0"/>
                <w:szCs w:val="21"/>
              </w:rPr>
              <w:t>PayLoad Size = 73</w:t>
            </w:r>
          </w:p>
          <w:p w14:paraId="6FEEF4FC" w14:textId="77777777" w:rsidR="00CC6A9E" w:rsidRPr="007F7AA4" w:rsidRDefault="00CC6A9E" w:rsidP="00CC6A9E">
            <w:pPr>
              <w:widowControl/>
              <w:shd w:val="clear" w:color="auto" w:fill="F4F5F7"/>
              <w:kinsoku/>
              <w:adjustRightInd/>
              <w:rPr>
                <w:rFonts w:eastAsiaTheme="majorEastAsia" w:cs="Times New Roman"/>
                <w:color w:val="172B4D"/>
                <w:kern w:val="0"/>
                <w:szCs w:val="21"/>
              </w:rPr>
            </w:pPr>
            <w:r w:rsidRPr="007F7AA4">
              <w:rPr>
                <w:rFonts w:eastAsiaTheme="majorEastAsia" w:cs="Times New Roman"/>
                <w:color w:val="172B4D"/>
                <w:kern w:val="0"/>
                <w:szCs w:val="21"/>
              </w:rPr>
              <w:lastRenderedPageBreak/>
              <w:t>Logged Payload Size = 61</w:t>
            </w:r>
          </w:p>
          <w:p w14:paraId="5D87AB7E" w14:textId="77777777" w:rsidR="00CC6A9E" w:rsidRPr="007F7AA4" w:rsidRDefault="00CC6A9E" w:rsidP="00CC6A9E">
            <w:pPr>
              <w:widowControl/>
              <w:shd w:val="clear" w:color="auto" w:fill="F4F5F7"/>
              <w:kinsoku/>
              <w:adjustRightInd/>
              <w:rPr>
                <w:rFonts w:eastAsiaTheme="majorEastAsia" w:cs="Times New Roman"/>
                <w:color w:val="172B4D"/>
                <w:kern w:val="0"/>
                <w:szCs w:val="21"/>
              </w:rPr>
            </w:pPr>
            <w:r w:rsidRPr="007F7AA4">
              <w:rPr>
                <w:rFonts w:eastAsiaTheme="majorEastAsia" w:cs="Times New Roman"/>
                <w:color w:val="172B4D"/>
                <w:kern w:val="0"/>
                <w:szCs w:val="21"/>
              </w:rPr>
              <w:t>Audio AMR-WB</w:t>
            </w:r>
          </w:p>
          <w:p w14:paraId="5D957824" w14:textId="77777777" w:rsidR="00CC6A9E" w:rsidRPr="007F7AA4" w:rsidRDefault="00CC6A9E" w:rsidP="00CC6A9E">
            <w:pPr>
              <w:widowControl/>
              <w:shd w:val="clear" w:color="auto" w:fill="F4F5F7"/>
              <w:kinsoku/>
              <w:adjustRightInd/>
              <w:rPr>
                <w:rFonts w:eastAsiaTheme="majorEastAsia" w:cs="Times New Roman"/>
                <w:color w:val="172B4D"/>
                <w:kern w:val="0"/>
                <w:szCs w:val="21"/>
              </w:rPr>
            </w:pPr>
            <w:r w:rsidRPr="007F7AA4">
              <w:rPr>
                <w:rFonts w:eastAsiaTheme="majorEastAsia" w:cs="Times New Roman"/>
                <w:color w:val="172B4D"/>
                <w:kern w:val="0"/>
                <w:szCs w:val="21"/>
              </w:rPr>
              <w:t>Marker = 0</w:t>
            </w:r>
          </w:p>
          <w:p w14:paraId="01E3A7F4" w14:textId="77777777" w:rsidR="00CC6A9E" w:rsidRPr="007F7AA4" w:rsidRDefault="00CC6A9E" w:rsidP="00CC6A9E">
            <w:pPr>
              <w:widowControl/>
              <w:shd w:val="clear" w:color="auto" w:fill="F4F5F7"/>
              <w:kinsoku/>
              <w:adjustRightInd/>
              <w:rPr>
                <w:rFonts w:eastAsiaTheme="majorEastAsia" w:cs="Times New Roman"/>
                <w:color w:val="172B4D"/>
                <w:kern w:val="0"/>
                <w:szCs w:val="21"/>
              </w:rPr>
            </w:pPr>
            <w:r w:rsidRPr="007F7AA4">
              <w:rPr>
                <w:rFonts w:eastAsiaTheme="majorEastAsia" w:cs="Times New Roman"/>
                <w:color w:val="172B4D"/>
                <w:kern w:val="0"/>
                <w:szCs w:val="21"/>
              </w:rPr>
              <w:t>Codec mode Request = 15</w:t>
            </w:r>
          </w:p>
          <w:p w14:paraId="7199D4C5" w14:textId="77777777" w:rsidR="00CC6A9E" w:rsidRPr="007F7AA4" w:rsidRDefault="00CC6A9E" w:rsidP="00CC6A9E">
            <w:pPr>
              <w:widowControl/>
              <w:shd w:val="clear" w:color="auto" w:fill="F4F5F7"/>
              <w:kinsoku/>
              <w:adjustRightInd/>
              <w:rPr>
                <w:rFonts w:eastAsiaTheme="majorEastAsia" w:cs="Times New Roman"/>
                <w:color w:val="172B4D"/>
                <w:kern w:val="0"/>
                <w:szCs w:val="21"/>
              </w:rPr>
            </w:pPr>
            <w:r w:rsidRPr="007F7AA4">
              <w:rPr>
                <w:rFonts w:eastAsiaTheme="majorEastAsia" w:cs="Times New Roman"/>
                <w:color w:val="172B4D"/>
                <w:kern w:val="0"/>
                <w:szCs w:val="21"/>
              </w:rPr>
              <w:t>isMoreFrame = false</w:t>
            </w:r>
          </w:p>
          <w:p w14:paraId="37EE2497" w14:textId="77777777" w:rsidR="00CC6A9E" w:rsidRPr="007F7AA4" w:rsidRDefault="00CC6A9E" w:rsidP="00CC6A9E">
            <w:pPr>
              <w:widowControl/>
              <w:shd w:val="clear" w:color="auto" w:fill="F4F5F7"/>
              <w:kinsoku/>
              <w:adjustRightInd/>
              <w:rPr>
                <w:rFonts w:eastAsiaTheme="majorEastAsia" w:cs="Times New Roman"/>
                <w:color w:val="172B4D"/>
                <w:kern w:val="0"/>
                <w:szCs w:val="21"/>
              </w:rPr>
            </w:pPr>
            <w:r w:rsidRPr="007F7AA4">
              <w:rPr>
                <w:rFonts w:eastAsiaTheme="majorEastAsia" w:cs="Times New Roman"/>
                <w:b/>
                <w:bCs/>
                <w:color w:val="172B4D"/>
                <w:kern w:val="0"/>
                <w:szCs w:val="21"/>
              </w:rPr>
              <w:t>Frame Type Index = AMR-WB 23.85 KBIT/S</w:t>
            </w:r>
          </w:p>
          <w:p w14:paraId="51F7315C" w14:textId="77777777" w:rsidR="00CC6A9E" w:rsidRPr="007F7AA4" w:rsidRDefault="00CC6A9E" w:rsidP="00CC6A9E">
            <w:pPr>
              <w:widowControl/>
              <w:shd w:val="clear" w:color="auto" w:fill="F4F5F7"/>
              <w:kinsoku/>
              <w:adjustRightInd/>
              <w:rPr>
                <w:rFonts w:eastAsiaTheme="majorEastAsia" w:cs="Times New Roman"/>
                <w:color w:val="172B4D"/>
                <w:kern w:val="0"/>
                <w:szCs w:val="21"/>
              </w:rPr>
            </w:pPr>
            <w:r w:rsidRPr="007F7AA4">
              <w:rPr>
                <w:rFonts w:eastAsiaTheme="majorEastAsia" w:cs="Times New Roman"/>
                <w:color w:val="172B4D"/>
                <w:kern w:val="0"/>
                <w:szCs w:val="21"/>
              </w:rPr>
              <w:t>isFrameGood = true</w:t>
            </w:r>
          </w:p>
          <w:p w14:paraId="543249BD" w14:textId="77777777" w:rsidR="00CC6A9E" w:rsidRPr="007F7AA4" w:rsidRDefault="00CC6A9E" w:rsidP="00CC6A9E">
            <w:pPr>
              <w:widowControl/>
              <w:shd w:val="clear" w:color="auto" w:fill="F4F5F7"/>
              <w:kinsoku/>
              <w:adjustRightInd/>
              <w:rPr>
                <w:rFonts w:eastAsiaTheme="majorEastAsia" w:cs="Times New Roman"/>
                <w:color w:val="172B4D"/>
                <w:kern w:val="0"/>
                <w:szCs w:val="21"/>
              </w:rPr>
            </w:pPr>
            <w:r w:rsidRPr="007F7AA4">
              <w:rPr>
                <w:rFonts w:eastAsiaTheme="majorEastAsia" w:cs="Times New Roman"/>
                <w:color w:val="172B4D"/>
                <w:kern w:val="0"/>
                <w:szCs w:val="21"/>
              </w:rPr>
              <w:t>Mode = BANDWIDTH EFFICIENT</w:t>
            </w:r>
          </w:p>
          <w:p w14:paraId="4AFCCAA4" w14:textId="77777777" w:rsidR="00CC6A9E" w:rsidRPr="007F7AA4" w:rsidRDefault="00CC6A9E" w:rsidP="00CC6A9E">
            <w:pPr>
              <w:widowControl/>
              <w:shd w:val="clear" w:color="auto" w:fill="F4F5F7"/>
              <w:kinsoku/>
              <w:adjustRightInd/>
              <w:rPr>
                <w:rFonts w:eastAsiaTheme="majorEastAsia" w:cs="Times New Roman"/>
                <w:color w:val="172B4D"/>
                <w:kern w:val="0"/>
                <w:szCs w:val="21"/>
              </w:rPr>
            </w:pPr>
            <w:r w:rsidRPr="007F7AA4">
              <w:rPr>
                <w:rFonts w:eastAsiaTheme="majorEastAsia" w:cs="Times New Roman"/>
                <w:color w:val="172B4D"/>
                <w:kern w:val="0"/>
                <w:szCs w:val="21"/>
              </w:rPr>
              <w:t>Latency Info Present = 0</w:t>
            </w:r>
          </w:p>
          <w:p w14:paraId="3F43593D" w14:textId="77777777" w:rsidR="00CC6A9E" w:rsidRPr="007F7AA4" w:rsidRDefault="00CC6A9E" w:rsidP="00CC6A9E">
            <w:pPr>
              <w:widowControl/>
              <w:shd w:val="clear" w:color="auto" w:fill="F4F5F7"/>
              <w:kinsoku/>
              <w:adjustRightInd/>
              <w:rPr>
                <w:rFonts w:eastAsiaTheme="majorEastAsia" w:cs="Times New Roman"/>
                <w:color w:val="172B4D"/>
                <w:kern w:val="0"/>
                <w:szCs w:val="21"/>
              </w:rPr>
            </w:pPr>
            <w:r w:rsidRPr="007F7AA4">
              <w:rPr>
                <w:rFonts w:eastAsiaTheme="majorEastAsia" w:cs="Times New Roman"/>
                <w:color w:val="172B4D"/>
                <w:kern w:val="0"/>
                <w:szCs w:val="21"/>
              </w:rPr>
              <w:t>Latency Block None</w:t>
            </w:r>
          </w:p>
          <w:p w14:paraId="121AB7C8" w14:textId="5EF6DB2E" w:rsidR="00CC6A9E" w:rsidRPr="007F7AA4" w:rsidRDefault="00CC6A9E" w:rsidP="00CC6A9E">
            <w:pPr>
              <w:widowControl/>
              <w:shd w:val="clear" w:color="auto" w:fill="F4F5F7"/>
              <w:kinsoku/>
              <w:adjustRightInd/>
              <w:rPr>
                <w:rFonts w:eastAsiaTheme="majorEastAsia" w:cs="Times New Roman"/>
                <w:color w:val="172B4D"/>
                <w:kern w:val="0"/>
                <w:szCs w:val="21"/>
              </w:rPr>
            </w:pPr>
            <w:r w:rsidRPr="007F7AA4">
              <w:rPr>
                <w:rFonts w:eastAsiaTheme="majorEastAsia" w:cs="Times New Roman"/>
                <w:color w:val="172B4D"/>
                <w:kern w:val="0"/>
                <w:szCs w:val="21"/>
              </w:rPr>
              <w:t>Rtp Raw Payload =</w:t>
            </w:r>
          </w:p>
          <w:p w14:paraId="260938AB" w14:textId="77777777" w:rsidR="00CC6A9E" w:rsidRPr="007F7AA4" w:rsidRDefault="00CC6A9E" w:rsidP="00CC6A9E">
            <w:pPr>
              <w:widowControl/>
              <w:kinsoku/>
              <w:adjustRightInd/>
              <w:rPr>
                <w:rFonts w:eastAsiaTheme="majorEastAsia" w:cs="Times New Roman"/>
                <w:kern w:val="0"/>
                <w:sz w:val="24"/>
                <w:szCs w:val="24"/>
              </w:rPr>
            </w:pPr>
            <w:r w:rsidRPr="007F7AA4">
              <w:rPr>
                <w:rFonts w:eastAsiaTheme="majorEastAsia" w:cs="Times New Roman"/>
                <w:color w:val="172B4D"/>
                <w:kern w:val="0"/>
                <w:szCs w:val="21"/>
                <w:shd w:val="clear" w:color="auto" w:fill="F4F5F7"/>
              </w:rPr>
              <w:t>{ 244, 92, 18, 75, 9, 27, 194, 47, 252, 92, 202, 5, 255, 132, 28, 160, 195, 223, 247, 108, 107, 212, 196, 94, 161, 3, 100, 202, 155, 160, 33, 91, 45, 35, 82, 161, 123, 55, 170, 197, 23, 157, 20, 125, 24, 23, 75, 73, 56, 246, 247, 30, 58, 205, 129, 9, 183, 209, 169, 22, 134 }</w:t>
            </w:r>
          </w:p>
          <w:p w14:paraId="4ACFB6C3" w14:textId="77777777" w:rsidR="00CC6A9E" w:rsidRPr="007F7AA4" w:rsidRDefault="00CC6A9E" w:rsidP="00CC6A9E">
            <w:pPr>
              <w:widowControl/>
              <w:shd w:val="clear" w:color="auto" w:fill="F4F5F7"/>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t>Rtp Redundant Indicator = Original RTP Packet</w:t>
            </w:r>
          </w:p>
          <w:p w14:paraId="02091087" w14:textId="77777777" w:rsidR="00CC6A9E" w:rsidRPr="007F7AA4" w:rsidRDefault="00CC6A9E" w:rsidP="00CC6A9E">
            <w:pPr>
              <w:widowControl/>
              <w:shd w:val="clear" w:color="auto" w:fill="F4F5F7"/>
              <w:kinsoku/>
              <w:adjustRightInd/>
              <w:spacing w:before="150"/>
              <w:rPr>
                <w:rFonts w:eastAsiaTheme="majorEastAsia" w:cs="Times New Roman"/>
                <w:color w:val="172B4D"/>
                <w:kern w:val="0"/>
                <w:szCs w:val="21"/>
              </w:rPr>
            </w:pPr>
            <w:r w:rsidRPr="007F7AA4">
              <w:rPr>
                <w:rFonts w:eastAsiaTheme="majorEastAsia" w:cs="Times New Roman"/>
                <w:b/>
                <w:bCs/>
                <w:color w:val="172B4D"/>
                <w:kern w:val="0"/>
                <w:szCs w:val="21"/>
              </w:rPr>
              <w:t>2021 Apr 6 08:15:59.145 [FE] 0x1569 IMS RTP Packet Loss</w:t>
            </w:r>
          </w:p>
          <w:p w14:paraId="149D9761" w14:textId="77777777" w:rsidR="00CC6A9E" w:rsidRPr="007F7AA4" w:rsidRDefault="00CC6A9E" w:rsidP="00CC6A9E">
            <w:pPr>
              <w:widowControl/>
              <w:shd w:val="clear" w:color="auto" w:fill="F4F5F7"/>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t>Subscription ID = 2</w:t>
            </w:r>
          </w:p>
          <w:p w14:paraId="32C0BB69" w14:textId="77777777" w:rsidR="00CC6A9E" w:rsidRPr="007F7AA4" w:rsidRDefault="00CC6A9E" w:rsidP="00CC6A9E">
            <w:pPr>
              <w:widowControl/>
              <w:shd w:val="clear" w:color="auto" w:fill="F4F5F7"/>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t>Version = 9</w:t>
            </w:r>
          </w:p>
          <w:p w14:paraId="56F2B8CF" w14:textId="77777777" w:rsidR="00CC6A9E" w:rsidRPr="007F7AA4" w:rsidRDefault="00CC6A9E" w:rsidP="00CC6A9E">
            <w:pPr>
              <w:widowControl/>
              <w:shd w:val="clear" w:color="auto" w:fill="F4F5F7"/>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t>Number Lost = 0</w:t>
            </w:r>
          </w:p>
          <w:p w14:paraId="3E7F69E8" w14:textId="77777777" w:rsidR="00CC6A9E" w:rsidRPr="007F7AA4" w:rsidRDefault="00CC6A9E" w:rsidP="00CC6A9E">
            <w:pPr>
              <w:widowControl/>
              <w:shd w:val="clear" w:color="auto" w:fill="F4F5F7"/>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t>Sequence Number = 57503</w:t>
            </w:r>
          </w:p>
          <w:p w14:paraId="0301F4BC" w14:textId="77777777" w:rsidR="00CC6A9E" w:rsidRPr="007F7AA4" w:rsidRDefault="00CC6A9E" w:rsidP="00CC6A9E">
            <w:pPr>
              <w:widowControl/>
              <w:shd w:val="clear" w:color="auto" w:fill="F4F5F7"/>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t>SSRC = 767F1EEC</w:t>
            </w:r>
          </w:p>
          <w:p w14:paraId="65064660" w14:textId="77777777" w:rsidR="00CC6A9E" w:rsidRPr="007F7AA4" w:rsidRDefault="00CC6A9E" w:rsidP="00CC6A9E">
            <w:pPr>
              <w:widowControl/>
              <w:shd w:val="clear" w:color="auto" w:fill="F4F5F7"/>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t>codecType = AMR-WB</w:t>
            </w:r>
          </w:p>
          <w:p w14:paraId="31024CF1" w14:textId="77777777" w:rsidR="00CC6A9E" w:rsidRPr="007F7AA4" w:rsidRDefault="00CC6A9E" w:rsidP="00CC6A9E">
            <w:pPr>
              <w:widowControl/>
              <w:shd w:val="clear" w:color="auto" w:fill="F4F5F7"/>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t>LossType = RTP NETWORK LOSS</w:t>
            </w:r>
          </w:p>
          <w:p w14:paraId="1E4E9979" w14:textId="77777777" w:rsidR="00CC6A9E" w:rsidRPr="007F7AA4" w:rsidRDefault="00CC6A9E" w:rsidP="00CC6A9E">
            <w:pPr>
              <w:widowControl/>
              <w:shd w:val="clear" w:color="auto" w:fill="F4F5F7"/>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t>Num of Frame = 0</w:t>
            </w:r>
          </w:p>
          <w:p w14:paraId="0437E361" w14:textId="77777777" w:rsidR="00CC6A9E" w:rsidRPr="007F7AA4" w:rsidRDefault="00CC6A9E" w:rsidP="00CC6A9E">
            <w:pPr>
              <w:widowControl/>
              <w:shd w:val="clear" w:color="auto" w:fill="F4F5F7"/>
              <w:kinsoku/>
              <w:adjustRightInd/>
              <w:spacing w:before="150"/>
              <w:rPr>
                <w:rFonts w:eastAsiaTheme="majorEastAsia" w:cs="Times New Roman"/>
                <w:color w:val="172B4D"/>
                <w:kern w:val="0"/>
                <w:szCs w:val="21"/>
              </w:rPr>
            </w:pPr>
            <w:r w:rsidRPr="007F7AA4">
              <w:rPr>
                <w:rFonts w:eastAsiaTheme="majorEastAsia" w:cs="Times New Roman"/>
                <w:b/>
                <w:bCs/>
                <w:color w:val="172B4D"/>
                <w:kern w:val="0"/>
                <w:szCs w:val="21"/>
              </w:rPr>
              <w:t xml:space="preserve">Total Lost = 51 // AMR </w:t>
            </w:r>
            <w:r w:rsidRPr="007F7AA4">
              <w:rPr>
                <w:rFonts w:eastAsiaTheme="majorEastAsia" w:cs="Times New Roman"/>
                <w:b/>
                <w:bCs/>
                <w:color w:val="172B4D"/>
                <w:kern w:val="0"/>
                <w:szCs w:val="21"/>
              </w:rPr>
              <w:t>丢包</w:t>
            </w:r>
          </w:p>
          <w:p w14:paraId="1DA32AFD" w14:textId="48627539" w:rsidR="00CC6A9E" w:rsidRPr="007F7AA4" w:rsidRDefault="00CC6A9E" w:rsidP="00CC6A9E">
            <w:pPr>
              <w:widowControl/>
              <w:shd w:val="clear" w:color="auto" w:fill="F4F5F7"/>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t>Total Packets Count = 122967</w:t>
            </w:r>
          </w:p>
          <w:p w14:paraId="6BAA24F7" w14:textId="77777777" w:rsidR="00CC6A9E" w:rsidRPr="007F7AA4" w:rsidRDefault="00CC6A9E" w:rsidP="00CC6A9E">
            <w:pPr>
              <w:widowControl/>
              <w:shd w:val="clear" w:color="auto" w:fill="F4F5F7"/>
              <w:kinsoku/>
              <w:adjustRightInd/>
              <w:spacing w:before="150"/>
              <w:rPr>
                <w:rFonts w:eastAsiaTheme="majorEastAsia" w:cs="Times New Roman"/>
                <w:color w:val="172B4D"/>
                <w:kern w:val="0"/>
                <w:szCs w:val="21"/>
              </w:rPr>
            </w:pPr>
            <w:r w:rsidRPr="007F7AA4">
              <w:rPr>
                <w:rFonts w:eastAsiaTheme="majorEastAsia" w:cs="Times New Roman"/>
                <w:b/>
                <w:bCs/>
                <w:color w:val="172B4D"/>
                <w:kern w:val="0"/>
                <w:szCs w:val="21"/>
              </w:rPr>
              <w:t>// MO</w:t>
            </w:r>
            <w:r w:rsidRPr="007F7AA4">
              <w:rPr>
                <w:rFonts w:eastAsiaTheme="majorEastAsia" w:cs="Times New Roman"/>
                <w:b/>
                <w:bCs/>
                <w:color w:val="172B4D"/>
                <w:kern w:val="0"/>
                <w:szCs w:val="21"/>
              </w:rPr>
              <w:t>端</w:t>
            </w:r>
            <w:r w:rsidRPr="007F7AA4">
              <w:rPr>
                <w:rFonts w:eastAsiaTheme="majorEastAsia" w:cs="Times New Roman"/>
                <w:b/>
                <w:bCs/>
                <w:color w:val="172B4D"/>
                <w:kern w:val="0"/>
                <w:szCs w:val="21"/>
              </w:rPr>
              <w:t>RSRP</w:t>
            </w:r>
            <w:r w:rsidRPr="007F7AA4">
              <w:rPr>
                <w:rFonts w:eastAsiaTheme="majorEastAsia" w:cs="Times New Roman"/>
                <w:b/>
                <w:bCs/>
                <w:color w:val="172B4D"/>
                <w:kern w:val="0"/>
                <w:szCs w:val="21"/>
              </w:rPr>
              <w:t>和信噪比良好</w:t>
            </w:r>
          </w:p>
          <w:p w14:paraId="6699A45E" w14:textId="77777777" w:rsidR="00CC6A9E" w:rsidRPr="007F7AA4" w:rsidRDefault="00CC6A9E" w:rsidP="00CC6A9E">
            <w:pPr>
              <w:widowControl/>
              <w:shd w:val="clear" w:color="auto" w:fill="F4F5F7"/>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t>2021 Apr 6 08:15:39.288 [97] 0xB193 LTE ML1 Serving Cell Meas Response</w:t>
            </w:r>
          </w:p>
          <w:p w14:paraId="4E75B833" w14:textId="77777777" w:rsidR="00CC6A9E" w:rsidRPr="007F7AA4" w:rsidRDefault="00CC6A9E" w:rsidP="00CC6A9E">
            <w:pPr>
              <w:widowControl/>
              <w:shd w:val="clear" w:color="auto" w:fill="F4F5F7"/>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t>Subscription ID = 2</w:t>
            </w:r>
          </w:p>
          <w:p w14:paraId="47F360E8" w14:textId="77777777" w:rsidR="00CC6A9E" w:rsidRPr="007F7AA4" w:rsidRDefault="00CC6A9E" w:rsidP="00CC6A9E">
            <w:pPr>
              <w:widowControl/>
              <w:shd w:val="clear" w:color="auto" w:fill="F4F5F7"/>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t>Version = 1</w:t>
            </w:r>
          </w:p>
          <w:p w14:paraId="583E4324" w14:textId="77777777" w:rsidR="00CC6A9E" w:rsidRPr="007F7AA4" w:rsidRDefault="00CC6A9E" w:rsidP="00CC6A9E">
            <w:pPr>
              <w:widowControl/>
              <w:shd w:val="clear" w:color="auto" w:fill="F4F5F7"/>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t>Number of SubPackets = 1</w:t>
            </w:r>
          </w:p>
          <w:p w14:paraId="6432E079" w14:textId="77777777" w:rsidR="00CC6A9E" w:rsidRPr="007F7AA4" w:rsidRDefault="00CC6A9E" w:rsidP="00CC6A9E">
            <w:pPr>
              <w:widowControl/>
              <w:shd w:val="clear" w:color="auto" w:fill="F4F5F7"/>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t>SubPacket ID = 25</w:t>
            </w:r>
          </w:p>
          <w:p w14:paraId="6A39F031" w14:textId="77777777" w:rsidR="00CC6A9E" w:rsidRPr="007F7AA4" w:rsidRDefault="00CC6A9E" w:rsidP="00CC6A9E">
            <w:pPr>
              <w:widowControl/>
              <w:shd w:val="clear" w:color="auto" w:fill="F4F5F7"/>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t>Serving Cell Measurement Result</w:t>
            </w:r>
          </w:p>
          <w:p w14:paraId="3342AAA4" w14:textId="77777777" w:rsidR="00CC6A9E" w:rsidRPr="007F7AA4" w:rsidRDefault="00CC6A9E" w:rsidP="00CC6A9E">
            <w:pPr>
              <w:widowControl/>
              <w:shd w:val="clear" w:color="auto" w:fill="F4F5F7"/>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t>Version = 48</w:t>
            </w:r>
          </w:p>
          <w:p w14:paraId="5191FAFE" w14:textId="77777777" w:rsidR="00CC6A9E" w:rsidRPr="007F7AA4" w:rsidRDefault="00CC6A9E" w:rsidP="00CC6A9E">
            <w:pPr>
              <w:widowControl/>
              <w:shd w:val="clear" w:color="auto" w:fill="F4F5F7"/>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t>SubPacket Size = 156 bytes</w:t>
            </w:r>
          </w:p>
          <w:p w14:paraId="63672B9A" w14:textId="77777777" w:rsidR="00CC6A9E" w:rsidRPr="007F7AA4" w:rsidRDefault="00CC6A9E" w:rsidP="00CC6A9E">
            <w:pPr>
              <w:widowControl/>
              <w:shd w:val="clear" w:color="auto" w:fill="F4F5F7"/>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t>E-ARFCN = 1650</w:t>
            </w:r>
          </w:p>
          <w:p w14:paraId="192E40CC" w14:textId="77777777" w:rsidR="00CC6A9E" w:rsidRPr="007F7AA4" w:rsidRDefault="00CC6A9E" w:rsidP="00CC6A9E">
            <w:pPr>
              <w:widowControl/>
              <w:shd w:val="clear" w:color="auto" w:fill="F4F5F7"/>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t>Num of Cell = 1</w:t>
            </w:r>
          </w:p>
          <w:p w14:paraId="1144D62F" w14:textId="77777777" w:rsidR="00CC6A9E" w:rsidRPr="007F7AA4" w:rsidRDefault="00CC6A9E" w:rsidP="00CC6A9E">
            <w:pPr>
              <w:widowControl/>
              <w:shd w:val="clear" w:color="auto" w:fill="F4F5F7"/>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t>Valid Rx = RX0_RX1</w:t>
            </w:r>
          </w:p>
          <w:p w14:paraId="17B4DEB7" w14:textId="1E7889A2" w:rsidR="00CC6A9E" w:rsidRPr="007F7AA4" w:rsidRDefault="00CC6A9E" w:rsidP="00CC6A9E">
            <w:pPr>
              <w:widowControl/>
              <w:shd w:val="clear" w:color="auto" w:fill="F4F5F7"/>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t>Logical To Physical Rx Map =</w:t>
            </w:r>
          </w:p>
          <w:p w14:paraId="10D0CBCE" w14:textId="77777777" w:rsidR="00CC6A9E" w:rsidRPr="007F7AA4" w:rsidRDefault="00CC6A9E" w:rsidP="00CC6A9E">
            <w:pPr>
              <w:widowControl/>
              <w:kinsoku/>
              <w:adjustRightInd/>
              <w:rPr>
                <w:rFonts w:eastAsiaTheme="majorEastAsia" w:cs="Times New Roman"/>
                <w:kern w:val="0"/>
                <w:sz w:val="24"/>
                <w:szCs w:val="24"/>
              </w:rPr>
            </w:pPr>
            <w:r w:rsidRPr="007F7AA4">
              <w:rPr>
                <w:rFonts w:eastAsiaTheme="majorEastAsia" w:cs="Times New Roman"/>
                <w:color w:val="172B4D"/>
                <w:kern w:val="0"/>
                <w:szCs w:val="21"/>
                <w:shd w:val="clear" w:color="auto" w:fill="F4F5F7"/>
              </w:rPr>
              <w:t>{ 0, 1, NA, NA }</w:t>
            </w:r>
          </w:p>
          <w:p w14:paraId="6B9FF27A" w14:textId="77777777" w:rsidR="00CC6A9E" w:rsidRPr="007F7AA4" w:rsidRDefault="00CC6A9E" w:rsidP="00CC6A9E">
            <w:pPr>
              <w:widowControl/>
              <w:shd w:val="clear" w:color="auto" w:fill="F4F5F7"/>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t>Cells[0]</w:t>
            </w:r>
          </w:p>
          <w:p w14:paraId="3C8FE5E5" w14:textId="77777777" w:rsidR="00CC6A9E" w:rsidRPr="007F7AA4" w:rsidRDefault="00CC6A9E" w:rsidP="00CC6A9E">
            <w:pPr>
              <w:widowControl/>
              <w:shd w:val="clear" w:color="auto" w:fill="F4F5F7"/>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t>Physical Cell ID = 451</w:t>
            </w:r>
          </w:p>
          <w:p w14:paraId="1FA43052" w14:textId="77777777" w:rsidR="00CC6A9E" w:rsidRPr="007F7AA4" w:rsidRDefault="00CC6A9E" w:rsidP="00CC6A9E">
            <w:pPr>
              <w:widowControl/>
              <w:shd w:val="clear" w:color="auto" w:fill="F4F5F7"/>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t>Serving Cell Index = PCell</w:t>
            </w:r>
          </w:p>
          <w:p w14:paraId="0C84E82A" w14:textId="77777777" w:rsidR="00CC6A9E" w:rsidRPr="007F7AA4" w:rsidRDefault="00CC6A9E" w:rsidP="00CC6A9E">
            <w:pPr>
              <w:widowControl/>
              <w:shd w:val="clear" w:color="auto" w:fill="F4F5F7"/>
              <w:kinsoku/>
              <w:adjustRightInd/>
              <w:spacing w:before="150"/>
              <w:rPr>
                <w:rFonts w:eastAsiaTheme="majorEastAsia" w:cs="Times New Roman"/>
                <w:color w:val="172B4D"/>
                <w:kern w:val="0"/>
                <w:szCs w:val="21"/>
              </w:rPr>
            </w:pPr>
            <w:r w:rsidRPr="007F7AA4">
              <w:rPr>
                <w:rFonts w:eastAsiaTheme="majorEastAsia" w:cs="Times New Roman"/>
                <w:b/>
                <w:bCs/>
                <w:color w:val="172B4D"/>
                <w:kern w:val="0"/>
                <w:szCs w:val="21"/>
              </w:rPr>
              <w:t>Inst RSRP Rx[0] = -81.25 dBm</w:t>
            </w:r>
          </w:p>
          <w:p w14:paraId="35274F97" w14:textId="78DE8AEF" w:rsidR="00CC6A9E" w:rsidRPr="007F7AA4" w:rsidRDefault="00CC6A9E" w:rsidP="00CC6A9E">
            <w:pPr>
              <w:widowControl/>
              <w:shd w:val="clear" w:color="auto" w:fill="F4F5F7"/>
              <w:kinsoku/>
              <w:adjustRightInd/>
              <w:spacing w:before="150"/>
              <w:rPr>
                <w:rFonts w:eastAsiaTheme="majorEastAsia" w:cs="Times New Roman"/>
                <w:color w:val="172B4D"/>
                <w:kern w:val="0"/>
                <w:szCs w:val="21"/>
              </w:rPr>
            </w:pPr>
            <w:r w:rsidRPr="007F7AA4">
              <w:rPr>
                <w:rFonts w:eastAsiaTheme="majorEastAsia" w:cs="Times New Roman"/>
                <w:b/>
                <w:bCs/>
                <w:color w:val="172B4D"/>
                <w:kern w:val="0"/>
                <w:szCs w:val="21"/>
              </w:rPr>
              <w:t>Inst RSRP Rx[1] = -91.56 dBm</w:t>
            </w:r>
          </w:p>
          <w:p w14:paraId="51004DF7" w14:textId="77777777" w:rsidR="00CC6A9E" w:rsidRPr="007F7AA4" w:rsidRDefault="00CC6A9E" w:rsidP="00CC6A9E">
            <w:pPr>
              <w:widowControl/>
              <w:shd w:val="clear" w:color="auto" w:fill="F4F5F7"/>
              <w:kinsoku/>
              <w:adjustRightInd/>
              <w:spacing w:before="150"/>
              <w:rPr>
                <w:rFonts w:eastAsiaTheme="majorEastAsia" w:cs="Times New Roman"/>
                <w:color w:val="172B4D"/>
                <w:kern w:val="0"/>
                <w:szCs w:val="21"/>
              </w:rPr>
            </w:pPr>
            <w:r w:rsidRPr="007F7AA4">
              <w:rPr>
                <w:rFonts w:eastAsiaTheme="majorEastAsia" w:cs="Times New Roman"/>
                <w:b/>
                <w:bCs/>
                <w:color w:val="172B4D"/>
                <w:kern w:val="0"/>
                <w:szCs w:val="21"/>
              </w:rPr>
              <w:t>FTL SNR Rx[0] = 28.40 dB</w:t>
            </w:r>
          </w:p>
          <w:p w14:paraId="40251EB6" w14:textId="61CB581D" w:rsidR="00CC6A9E" w:rsidRPr="007F7AA4" w:rsidRDefault="00CC6A9E" w:rsidP="00CC6A9E">
            <w:pPr>
              <w:widowControl/>
              <w:shd w:val="clear" w:color="auto" w:fill="F4F5F7"/>
              <w:kinsoku/>
              <w:adjustRightInd/>
              <w:spacing w:before="150"/>
              <w:rPr>
                <w:rFonts w:eastAsiaTheme="majorEastAsia" w:cs="Times New Roman"/>
                <w:color w:val="172B4D"/>
                <w:kern w:val="0"/>
                <w:szCs w:val="21"/>
              </w:rPr>
            </w:pPr>
            <w:r w:rsidRPr="007F7AA4">
              <w:rPr>
                <w:rFonts w:eastAsiaTheme="majorEastAsia" w:cs="Times New Roman"/>
                <w:b/>
                <w:bCs/>
                <w:color w:val="172B4D"/>
                <w:kern w:val="0"/>
                <w:szCs w:val="21"/>
              </w:rPr>
              <w:t>FTL SNR Rx[1] = 26.60 dB</w:t>
            </w:r>
          </w:p>
          <w:p w14:paraId="28852C51" w14:textId="77777777" w:rsidR="00CC6A9E" w:rsidRPr="007F7AA4" w:rsidRDefault="00CC6A9E" w:rsidP="00CC6A9E">
            <w:pPr>
              <w:widowControl/>
              <w:shd w:val="clear" w:color="auto" w:fill="F4F5F7"/>
              <w:kinsoku/>
              <w:adjustRightInd/>
              <w:spacing w:before="150"/>
              <w:rPr>
                <w:rFonts w:eastAsiaTheme="majorEastAsia" w:cs="Times New Roman"/>
                <w:color w:val="172B4D"/>
                <w:kern w:val="0"/>
                <w:szCs w:val="21"/>
              </w:rPr>
            </w:pPr>
            <w:r w:rsidRPr="007F7AA4">
              <w:rPr>
                <w:rFonts w:eastAsiaTheme="majorEastAsia" w:cs="Times New Roman"/>
                <w:b/>
                <w:bCs/>
                <w:color w:val="172B4D"/>
                <w:kern w:val="0"/>
                <w:szCs w:val="21"/>
              </w:rPr>
              <w:t>// MO</w:t>
            </w:r>
            <w:r w:rsidRPr="007F7AA4">
              <w:rPr>
                <w:rFonts w:eastAsiaTheme="majorEastAsia" w:cs="Times New Roman"/>
                <w:b/>
                <w:bCs/>
                <w:color w:val="172B4D"/>
                <w:kern w:val="0"/>
                <w:szCs w:val="21"/>
              </w:rPr>
              <w:t>主动挂机</w:t>
            </w:r>
          </w:p>
          <w:p w14:paraId="1AF32359" w14:textId="77777777" w:rsidR="00CC6A9E" w:rsidRPr="007F7AA4" w:rsidRDefault="00CC6A9E" w:rsidP="00CC6A9E">
            <w:pPr>
              <w:widowControl/>
              <w:shd w:val="clear" w:color="auto" w:fill="F4F5F7"/>
              <w:kinsoku/>
              <w:adjustRightInd/>
              <w:spacing w:before="150"/>
              <w:rPr>
                <w:rFonts w:eastAsiaTheme="majorEastAsia" w:cs="Times New Roman"/>
                <w:color w:val="FF0000"/>
                <w:kern w:val="0"/>
                <w:szCs w:val="21"/>
              </w:rPr>
            </w:pPr>
            <w:r w:rsidRPr="007F7AA4">
              <w:rPr>
                <w:rFonts w:eastAsiaTheme="majorEastAsia" w:cs="Times New Roman"/>
                <w:color w:val="FF0000"/>
                <w:kern w:val="0"/>
                <w:szCs w:val="21"/>
                <w:highlight w:val="yellow"/>
              </w:rPr>
              <w:t>2021 Apr 6 08:15:59.144 [117/0x75] 0x156E IMS SIP Message – IMS_SIP_BYE/INFORMAL_RESPONSE</w:t>
            </w:r>
          </w:p>
          <w:p w14:paraId="1AA5B4FE" w14:textId="77777777" w:rsidR="00CC6A9E" w:rsidRPr="007F7AA4" w:rsidRDefault="00CC6A9E" w:rsidP="00CC6A9E">
            <w:pPr>
              <w:widowControl/>
              <w:shd w:val="clear" w:color="auto" w:fill="F4F5F7"/>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t>Subscription ID = 2</w:t>
            </w:r>
          </w:p>
          <w:p w14:paraId="12A4CCC5" w14:textId="77777777" w:rsidR="00CC6A9E" w:rsidRPr="007F7AA4" w:rsidRDefault="00CC6A9E" w:rsidP="00CC6A9E">
            <w:pPr>
              <w:widowControl/>
              <w:shd w:val="clear" w:color="auto" w:fill="F4F5F7"/>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lastRenderedPageBreak/>
              <w:t>Version = 1</w:t>
            </w:r>
          </w:p>
          <w:p w14:paraId="4333F221" w14:textId="77777777" w:rsidR="00CC6A9E" w:rsidRPr="007F7AA4" w:rsidRDefault="00CC6A9E" w:rsidP="00CC6A9E">
            <w:pPr>
              <w:widowControl/>
              <w:shd w:val="clear" w:color="auto" w:fill="F4F5F7"/>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t>Direction = UE_TO_NETWORK</w:t>
            </w:r>
          </w:p>
          <w:p w14:paraId="4015D93D" w14:textId="77777777" w:rsidR="00CC6A9E" w:rsidRPr="007F7AA4" w:rsidRDefault="00CC6A9E" w:rsidP="00CC6A9E">
            <w:pPr>
              <w:widowControl/>
              <w:shd w:val="clear" w:color="auto" w:fill="F4F5F7"/>
              <w:kinsoku/>
              <w:adjustRightInd/>
              <w:spacing w:before="150"/>
              <w:rPr>
                <w:rFonts w:eastAsiaTheme="majorEastAsia" w:cs="Times New Roman"/>
                <w:color w:val="172B4D"/>
                <w:kern w:val="0"/>
                <w:szCs w:val="21"/>
              </w:rPr>
            </w:pPr>
            <w:r w:rsidRPr="007F7AA4">
              <w:rPr>
                <w:rFonts w:eastAsiaTheme="majorEastAsia" w:cs="Times New Roman"/>
                <w:b/>
                <w:bCs/>
                <w:color w:val="FF0000"/>
                <w:kern w:val="0"/>
                <w:szCs w:val="21"/>
              </w:rPr>
              <w:t>Reason: RELEASE_CAUSE ;cause=2 ;text="RTP/RTCP time-out"   // 20s</w:t>
            </w:r>
            <w:r w:rsidRPr="007F7AA4">
              <w:rPr>
                <w:rFonts w:eastAsiaTheme="majorEastAsia" w:cs="Times New Roman"/>
                <w:b/>
                <w:bCs/>
                <w:color w:val="FF0000"/>
                <w:kern w:val="0"/>
                <w:szCs w:val="21"/>
              </w:rPr>
              <w:t>收不到下行</w:t>
            </w:r>
            <w:r w:rsidRPr="007F7AA4">
              <w:rPr>
                <w:rFonts w:eastAsiaTheme="majorEastAsia" w:cs="Times New Roman"/>
                <w:b/>
                <w:bCs/>
                <w:color w:val="FF0000"/>
                <w:kern w:val="0"/>
                <w:szCs w:val="21"/>
              </w:rPr>
              <w:t>RTP</w:t>
            </w:r>
            <w:r w:rsidRPr="007F7AA4">
              <w:rPr>
                <w:rFonts w:eastAsiaTheme="majorEastAsia" w:cs="Times New Roman"/>
                <w:b/>
                <w:bCs/>
                <w:color w:val="FF0000"/>
                <w:kern w:val="0"/>
                <w:szCs w:val="21"/>
              </w:rPr>
              <w:t>包导致的挂断</w:t>
            </w:r>
          </w:p>
          <w:p w14:paraId="10B2A650" w14:textId="77777777" w:rsidR="00CC6A9E" w:rsidRPr="007F7AA4" w:rsidRDefault="00CC6A9E" w:rsidP="00CC6A9E">
            <w:pPr>
              <w:widowControl/>
              <w:shd w:val="clear" w:color="auto" w:fill="F4F5F7"/>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t>User-Agent: Xiaomi_Mi 10S_V12.5.0.3.RGACNXM</w:t>
            </w:r>
          </w:p>
          <w:p w14:paraId="6B17F133" w14:textId="213BDDA4" w:rsidR="00CC6A9E" w:rsidRPr="007F7AA4" w:rsidRDefault="00CC6A9E" w:rsidP="00CC6A9E">
            <w:pPr>
              <w:widowControl/>
              <w:shd w:val="clear" w:color="auto" w:fill="F4F5F7"/>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t>Content-Length: 0</w:t>
            </w:r>
          </w:p>
          <w:p w14:paraId="7684D764" w14:textId="77777777" w:rsidR="00CC6A9E" w:rsidRPr="007F7AA4" w:rsidRDefault="00CC6A9E" w:rsidP="00CC6A9E">
            <w:pPr>
              <w:widowControl/>
              <w:shd w:val="clear" w:color="auto" w:fill="F4F5F7"/>
              <w:kinsoku/>
              <w:adjustRightInd/>
              <w:spacing w:before="150"/>
              <w:rPr>
                <w:rFonts w:eastAsiaTheme="majorEastAsia" w:cs="Times New Roman"/>
                <w:color w:val="172B4D"/>
                <w:kern w:val="0"/>
                <w:szCs w:val="21"/>
              </w:rPr>
            </w:pPr>
            <w:r w:rsidRPr="007F7AA4">
              <w:rPr>
                <w:rFonts w:eastAsiaTheme="majorEastAsia" w:cs="Times New Roman"/>
                <w:b/>
                <w:bCs/>
                <w:color w:val="172B4D"/>
                <w:kern w:val="0"/>
                <w:szCs w:val="21"/>
              </w:rPr>
              <w:t>// MT</w:t>
            </w:r>
            <w:r w:rsidRPr="007F7AA4">
              <w:rPr>
                <w:rFonts w:eastAsiaTheme="majorEastAsia" w:cs="Times New Roman"/>
                <w:b/>
                <w:bCs/>
                <w:color w:val="172B4D"/>
                <w:kern w:val="0"/>
                <w:szCs w:val="21"/>
              </w:rPr>
              <w:t>端收到的最后一个有效的</w:t>
            </w:r>
            <w:r w:rsidRPr="007F7AA4">
              <w:rPr>
                <w:rFonts w:eastAsiaTheme="majorEastAsia" w:cs="Times New Roman"/>
                <w:b/>
                <w:bCs/>
                <w:color w:val="172B4D"/>
                <w:kern w:val="0"/>
                <w:szCs w:val="21"/>
              </w:rPr>
              <w:t>RTP</w:t>
            </w:r>
            <w:r w:rsidRPr="007F7AA4">
              <w:rPr>
                <w:rFonts w:eastAsiaTheme="majorEastAsia" w:cs="Times New Roman"/>
                <w:b/>
                <w:bCs/>
                <w:color w:val="172B4D"/>
                <w:kern w:val="0"/>
                <w:szCs w:val="21"/>
              </w:rPr>
              <w:t>包</w:t>
            </w:r>
          </w:p>
          <w:p w14:paraId="236B68CC" w14:textId="77777777" w:rsidR="00CC6A9E" w:rsidRPr="007F7AA4" w:rsidRDefault="00CC6A9E" w:rsidP="00CC6A9E">
            <w:pPr>
              <w:widowControl/>
              <w:shd w:val="clear" w:color="auto" w:fill="F4F5F7"/>
              <w:kinsoku/>
              <w:adjustRightInd/>
              <w:spacing w:before="150"/>
              <w:rPr>
                <w:rFonts w:eastAsiaTheme="majorEastAsia" w:cs="Times New Roman"/>
                <w:color w:val="172B4D"/>
                <w:kern w:val="0"/>
                <w:szCs w:val="21"/>
              </w:rPr>
            </w:pPr>
            <w:r w:rsidRPr="007F7AA4">
              <w:rPr>
                <w:rFonts w:eastAsiaTheme="majorEastAsia" w:cs="Times New Roman"/>
                <w:b/>
                <w:bCs/>
                <w:color w:val="172B4D"/>
                <w:kern w:val="0"/>
                <w:szCs w:val="21"/>
              </w:rPr>
              <w:t>2021 Apr 6 08:15:40.271 [09] 0x1568 IMS RTP SN and Payload</w:t>
            </w:r>
          </w:p>
          <w:p w14:paraId="1AEDD161" w14:textId="77777777" w:rsidR="00CC6A9E" w:rsidRPr="007F7AA4" w:rsidRDefault="00CC6A9E" w:rsidP="00CC6A9E">
            <w:pPr>
              <w:widowControl/>
              <w:shd w:val="clear" w:color="auto" w:fill="F4F5F7"/>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t>Subscription ID = 2</w:t>
            </w:r>
          </w:p>
          <w:p w14:paraId="29289E8E" w14:textId="77777777" w:rsidR="00CC6A9E" w:rsidRPr="007F7AA4" w:rsidRDefault="00CC6A9E" w:rsidP="00CC6A9E">
            <w:pPr>
              <w:widowControl/>
              <w:shd w:val="clear" w:color="auto" w:fill="F4F5F7"/>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t>Version = 13</w:t>
            </w:r>
          </w:p>
          <w:p w14:paraId="3494AD8F" w14:textId="77777777" w:rsidR="00CC6A9E" w:rsidRPr="007F7AA4" w:rsidRDefault="00CC6A9E" w:rsidP="00CC6A9E">
            <w:pPr>
              <w:widowControl/>
              <w:shd w:val="clear" w:color="auto" w:fill="F4F5F7"/>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t>Direction = NETWORK_TO_UE</w:t>
            </w:r>
          </w:p>
          <w:p w14:paraId="2AA0EDF2" w14:textId="77777777" w:rsidR="00CC6A9E" w:rsidRPr="007F7AA4" w:rsidRDefault="00CC6A9E" w:rsidP="00CC6A9E">
            <w:pPr>
              <w:widowControl/>
              <w:shd w:val="clear" w:color="auto" w:fill="F4F5F7"/>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t>Rat Type = LTE</w:t>
            </w:r>
          </w:p>
          <w:p w14:paraId="60A53BA7" w14:textId="77777777" w:rsidR="00CC6A9E" w:rsidRPr="007F7AA4" w:rsidRDefault="00CC6A9E" w:rsidP="00CC6A9E">
            <w:pPr>
              <w:widowControl/>
              <w:shd w:val="clear" w:color="auto" w:fill="F4F5F7"/>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t>Sequence = 59919</w:t>
            </w:r>
          </w:p>
          <w:p w14:paraId="7F804571" w14:textId="77777777" w:rsidR="00CC6A9E" w:rsidRPr="007F7AA4" w:rsidRDefault="00CC6A9E" w:rsidP="00CC6A9E">
            <w:pPr>
              <w:widowControl/>
              <w:shd w:val="clear" w:color="auto" w:fill="F4F5F7"/>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t>Ssrc = 602512479</w:t>
            </w:r>
          </w:p>
          <w:p w14:paraId="2CD5F4DE" w14:textId="77777777" w:rsidR="00CC6A9E" w:rsidRPr="007F7AA4" w:rsidRDefault="00CC6A9E" w:rsidP="00CC6A9E">
            <w:pPr>
              <w:widowControl/>
              <w:shd w:val="clear" w:color="auto" w:fill="F4F5F7"/>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t>Rtp Time stamp = 54279360</w:t>
            </w:r>
          </w:p>
          <w:p w14:paraId="049273D5" w14:textId="77777777" w:rsidR="00CC6A9E" w:rsidRPr="007F7AA4" w:rsidRDefault="00CC6A9E" w:rsidP="00CC6A9E">
            <w:pPr>
              <w:widowControl/>
              <w:shd w:val="clear" w:color="auto" w:fill="F4F5F7"/>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t>CodecType = AMR-WB</w:t>
            </w:r>
          </w:p>
          <w:p w14:paraId="1DA049E3" w14:textId="77777777" w:rsidR="00CC6A9E" w:rsidRPr="007F7AA4" w:rsidRDefault="00CC6A9E" w:rsidP="00CC6A9E">
            <w:pPr>
              <w:widowControl/>
              <w:shd w:val="clear" w:color="auto" w:fill="F4F5F7"/>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t>mediaType = AUDIO</w:t>
            </w:r>
          </w:p>
          <w:p w14:paraId="7C566C99" w14:textId="77777777" w:rsidR="00CC6A9E" w:rsidRPr="007F7AA4" w:rsidRDefault="00CC6A9E" w:rsidP="00CC6A9E">
            <w:pPr>
              <w:widowControl/>
              <w:shd w:val="clear" w:color="auto" w:fill="F4F5F7"/>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t>PayLoad Size = 73</w:t>
            </w:r>
          </w:p>
          <w:p w14:paraId="4C187B98" w14:textId="77777777" w:rsidR="00CC6A9E" w:rsidRPr="007F7AA4" w:rsidRDefault="00CC6A9E" w:rsidP="00CC6A9E">
            <w:pPr>
              <w:widowControl/>
              <w:shd w:val="clear" w:color="auto" w:fill="F4F5F7"/>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t>Logged Payload Size = 61</w:t>
            </w:r>
          </w:p>
          <w:p w14:paraId="5A01E932" w14:textId="77777777" w:rsidR="00CC6A9E" w:rsidRPr="007F7AA4" w:rsidRDefault="00CC6A9E" w:rsidP="00CC6A9E">
            <w:pPr>
              <w:widowControl/>
              <w:shd w:val="clear" w:color="auto" w:fill="F4F5F7"/>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t>Audio AMR-WB</w:t>
            </w:r>
          </w:p>
          <w:p w14:paraId="62AF7967" w14:textId="77777777" w:rsidR="00CC6A9E" w:rsidRPr="007F7AA4" w:rsidRDefault="00CC6A9E" w:rsidP="00CC6A9E">
            <w:pPr>
              <w:widowControl/>
              <w:shd w:val="clear" w:color="auto" w:fill="F4F5F7"/>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t>Marker = 0</w:t>
            </w:r>
          </w:p>
          <w:p w14:paraId="7A0B7094" w14:textId="77777777" w:rsidR="00CC6A9E" w:rsidRPr="007F7AA4" w:rsidRDefault="00CC6A9E" w:rsidP="00CC6A9E">
            <w:pPr>
              <w:widowControl/>
              <w:shd w:val="clear" w:color="auto" w:fill="F4F5F7"/>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t>Codec mode Request = 15</w:t>
            </w:r>
          </w:p>
          <w:p w14:paraId="059161F4" w14:textId="77777777" w:rsidR="00CC6A9E" w:rsidRPr="007F7AA4" w:rsidRDefault="00CC6A9E" w:rsidP="00CC6A9E">
            <w:pPr>
              <w:widowControl/>
              <w:shd w:val="clear" w:color="auto" w:fill="F4F5F7"/>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t>isMoreFrame = false</w:t>
            </w:r>
          </w:p>
          <w:p w14:paraId="5F07CB1D" w14:textId="77777777" w:rsidR="00CC6A9E" w:rsidRPr="007F7AA4" w:rsidRDefault="00CC6A9E" w:rsidP="00CC6A9E">
            <w:pPr>
              <w:widowControl/>
              <w:shd w:val="clear" w:color="auto" w:fill="F4F5F7"/>
              <w:kinsoku/>
              <w:adjustRightInd/>
              <w:spacing w:before="150"/>
              <w:rPr>
                <w:rFonts w:eastAsiaTheme="majorEastAsia" w:cs="Times New Roman"/>
                <w:color w:val="172B4D"/>
                <w:kern w:val="0"/>
                <w:szCs w:val="21"/>
              </w:rPr>
            </w:pPr>
            <w:r w:rsidRPr="007F7AA4">
              <w:rPr>
                <w:rFonts w:eastAsiaTheme="majorEastAsia" w:cs="Times New Roman"/>
                <w:b/>
                <w:bCs/>
                <w:color w:val="172B4D"/>
                <w:kern w:val="0"/>
                <w:szCs w:val="21"/>
              </w:rPr>
              <w:t>Frame Type Index = AMR-WB 23.85 KBIT/S</w:t>
            </w:r>
          </w:p>
          <w:p w14:paraId="5076250A" w14:textId="77777777" w:rsidR="00CC6A9E" w:rsidRPr="007F7AA4" w:rsidRDefault="00CC6A9E" w:rsidP="00CC6A9E">
            <w:pPr>
              <w:widowControl/>
              <w:shd w:val="clear" w:color="auto" w:fill="F4F5F7"/>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t>isFrameGood = true</w:t>
            </w:r>
          </w:p>
          <w:p w14:paraId="10FB7D01" w14:textId="77777777" w:rsidR="00CC6A9E" w:rsidRPr="007F7AA4" w:rsidRDefault="00CC6A9E" w:rsidP="00CC6A9E">
            <w:pPr>
              <w:widowControl/>
              <w:shd w:val="clear" w:color="auto" w:fill="F4F5F7"/>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t>Mode = BANDWIDTH EFFICIENT</w:t>
            </w:r>
          </w:p>
          <w:p w14:paraId="1B6FDC69" w14:textId="77777777" w:rsidR="00CC6A9E" w:rsidRPr="007F7AA4" w:rsidRDefault="00CC6A9E" w:rsidP="00CC6A9E">
            <w:pPr>
              <w:widowControl/>
              <w:shd w:val="clear" w:color="auto" w:fill="F4F5F7"/>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t>Latency Info Present = 0</w:t>
            </w:r>
          </w:p>
          <w:p w14:paraId="706C5D5B" w14:textId="77777777" w:rsidR="00CC6A9E" w:rsidRPr="007F7AA4" w:rsidRDefault="00CC6A9E" w:rsidP="00CC6A9E">
            <w:pPr>
              <w:widowControl/>
              <w:shd w:val="clear" w:color="auto" w:fill="F4F5F7"/>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t>Latency Block None</w:t>
            </w:r>
          </w:p>
          <w:p w14:paraId="108D1D81" w14:textId="2D675674" w:rsidR="00CC6A9E" w:rsidRPr="007F7AA4" w:rsidRDefault="00CC6A9E" w:rsidP="00CC6A9E">
            <w:pPr>
              <w:widowControl/>
              <w:shd w:val="clear" w:color="auto" w:fill="F4F5F7"/>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t>Rtp Raw Payload =</w:t>
            </w:r>
          </w:p>
          <w:p w14:paraId="10B1879A" w14:textId="77777777" w:rsidR="00CC6A9E" w:rsidRPr="007F7AA4" w:rsidRDefault="00CC6A9E" w:rsidP="00CC6A9E">
            <w:pPr>
              <w:widowControl/>
              <w:kinsoku/>
              <w:adjustRightInd/>
              <w:rPr>
                <w:rFonts w:eastAsiaTheme="majorEastAsia" w:cs="Times New Roman"/>
                <w:kern w:val="0"/>
                <w:sz w:val="24"/>
                <w:szCs w:val="24"/>
              </w:rPr>
            </w:pPr>
            <w:r w:rsidRPr="007F7AA4">
              <w:rPr>
                <w:rFonts w:eastAsiaTheme="majorEastAsia" w:cs="Times New Roman"/>
                <w:color w:val="172B4D"/>
                <w:kern w:val="0"/>
                <w:szCs w:val="21"/>
                <w:shd w:val="clear" w:color="auto" w:fill="F4F5F7"/>
              </w:rPr>
              <w:t>{ 244, 88, 71, 30, 208, 154, 180, 158, 173, 4, 137, 10, 119, 180, 51, 205, 129, 255, 244, 147, 128, 58, 194, 63, 186, 113, 217, 149, 107, 91, 205, 77, 58, 213, 17, 138, 111, 36, 76, 100, 16, 25, 169, 62, 19, 118, 32, 106, 34, 161, 67, 109, 65, 160, 95, 225, 78, 126, 119, 93, 50 }</w:t>
            </w:r>
          </w:p>
          <w:p w14:paraId="05ABD918" w14:textId="77777777" w:rsidR="00CC6A9E" w:rsidRPr="007F7AA4" w:rsidRDefault="00CC6A9E" w:rsidP="00CC6A9E">
            <w:pPr>
              <w:widowControl/>
              <w:shd w:val="clear" w:color="auto" w:fill="F4F5F7"/>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t>Rtp Redundant Indicator = Original RTP Packet</w:t>
            </w:r>
          </w:p>
          <w:p w14:paraId="0D419FB8" w14:textId="77777777" w:rsidR="00CC6A9E" w:rsidRPr="007F7AA4" w:rsidRDefault="00CC6A9E" w:rsidP="00CC6A9E">
            <w:pPr>
              <w:widowControl/>
              <w:shd w:val="clear" w:color="auto" w:fill="F4F5F7"/>
              <w:kinsoku/>
              <w:adjustRightInd/>
              <w:spacing w:before="150"/>
              <w:rPr>
                <w:rFonts w:eastAsiaTheme="majorEastAsia" w:cs="Times New Roman"/>
                <w:color w:val="172B4D"/>
                <w:kern w:val="0"/>
                <w:szCs w:val="21"/>
              </w:rPr>
            </w:pPr>
            <w:r w:rsidRPr="007F7AA4">
              <w:rPr>
                <w:rFonts w:eastAsiaTheme="majorEastAsia" w:cs="Times New Roman"/>
                <w:b/>
                <w:bCs/>
                <w:color w:val="172B4D"/>
                <w:kern w:val="0"/>
                <w:szCs w:val="21"/>
              </w:rPr>
              <w:t xml:space="preserve">// </w:t>
            </w:r>
            <w:r w:rsidRPr="007F7AA4">
              <w:rPr>
                <w:rFonts w:eastAsiaTheme="majorEastAsia" w:cs="Times New Roman"/>
                <w:b/>
                <w:bCs/>
                <w:color w:val="172B4D"/>
                <w:kern w:val="0"/>
                <w:szCs w:val="21"/>
              </w:rPr>
              <w:t>下行丢包</w:t>
            </w:r>
          </w:p>
          <w:p w14:paraId="6ED682A8" w14:textId="77777777" w:rsidR="00CC6A9E" w:rsidRPr="007F7AA4" w:rsidRDefault="00CC6A9E" w:rsidP="00CC6A9E">
            <w:pPr>
              <w:widowControl/>
              <w:shd w:val="clear" w:color="auto" w:fill="F4F5F7"/>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t>2021 Apr 6 08:16:47.804 [DC] 0x1569 IMS RTP Packet Loss</w:t>
            </w:r>
          </w:p>
          <w:p w14:paraId="03F726C2" w14:textId="77777777" w:rsidR="00CC6A9E" w:rsidRPr="007F7AA4" w:rsidRDefault="00CC6A9E" w:rsidP="00CC6A9E">
            <w:pPr>
              <w:widowControl/>
              <w:shd w:val="clear" w:color="auto" w:fill="F4F5F7"/>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t>Subscription ID = 2</w:t>
            </w:r>
          </w:p>
          <w:p w14:paraId="1BD35C83" w14:textId="77777777" w:rsidR="00CC6A9E" w:rsidRPr="007F7AA4" w:rsidRDefault="00CC6A9E" w:rsidP="00CC6A9E">
            <w:pPr>
              <w:widowControl/>
              <w:shd w:val="clear" w:color="auto" w:fill="F4F5F7"/>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t>Version = 9</w:t>
            </w:r>
          </w:p>
          <w:p w14:paraId="4C53C370" w14:textId="77777777" w:rsidR="00CC6A9E" w:rsidRPr="007F7AA4" w:rsidRDefault="00CC6A9E" w:rsidP="00CC6A9E">
            <w:pPr>
              <w:widowControl/>
              <w:shd w:val="clear" w:color="auto" w:fill="F4F5F7"/>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t>Number Lost = 0</w:t>
            </w:r>
          </w:p>
          <w:p w14:paraId="1FCDFDA3" w14:textId="77777777" w:rsidR="00CC6A9E" w:rsidRPr="007F7AA4" w:rsidRDefault="00CC6A9E" w:rsidP="00CC6A9E">
            <w:pPr>
              <w:widowControl/>
              <w:shd w:val="clear" w:color="auto" w:fill="F4F5F7"/>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t>Sequence Number = 59919</w:t>
            </w:r>
          </w:p>
          <w:p w14:paraId="4A027BCF" w14:textId="77777777" w:rsidR="00CC6A9E" w:rsidRPr="007F7AA4" w:rsidRDefault="00CC6A9E" w:rsidP="00CC6A9E">
            <w:pPr>
              <w:widowControl/>
              <w:shd w:val="clear" w:color="auto" w:fill="F4F5F7"/>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t>SSRC = 23E99C5F</w:t>
            </w:r>
          </w:p>
          <w:p w14:paraId="32F985E2" w14:textId="77777777" w:rsidR="00CC6A9E" w:rsidRPr="007F7AA4" w:rsidRDefault="00CC6A9E" w:rsidP="00CC6A9E">
            <w:pPr>
              <w:widowControl/>
              <w:shd w:val="clear" w:color="auto" w:fill="F4F5F7"/>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t>codecType = AMR-WB</w:t>
            </w:r>
          </w:p>
          <w:p w14:paraId="61514406" w14:textId="77777777" w:rsidR="00CC6A9E" w:rsidRPr="007F7AA4" w:rsidRDefault="00CC6A9E" w:rsidP="00CC6A9E">
            <w:pPr>
              <w:widowControl/>
              <w:shd w:val="clear" w:color="auto" w:fill="F4F5F7"/>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t>LossType = RTP NETWORK LOSS</w:t>
            </w:r>
          </w:p>
          <w:p w14:paraId="2123AC3C" w14:textId="77777777" w:rsidR="00CC6A9E" w:rsidRPr="007F7AA4" w:rsidRDefault="00CC6A9E" w:rsidP="00CC6A9E">
            <w:pPr>
              <w:widowControl/>
              <w:shd w:val="clear" w:color="auto" w:fill="F4F5F7"/>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t>Num of Frame = 0</w:t>
            </w:r>
          </w:p>
          <w:p w14:paraId="5D615861" w14:textId="77777777" w:rsidR="00CC6A9E" w:rsidRPr="007F7AA4" w:rsidRDefault="00CC6A9E" w:rsidP="00CC6A9E">
            <w:pPr>
              <w:widowControl/>
              <w:shd w:val="clear" w:color="auto" w:fill="F4F5F7"/>
              <w:kinsoku/>
              <w:adjustRightInd/>
              <w:spacing w:before="150"/>
              <w:rPr>
                <w:rFonts w:eastAsiaTheme="majorEastAsia" w:cs="Times New Roman"/>
                <w:color w:val="172B4D"/>
                <w:kern w:val="0"/>
                <w:szCs w:val="21"/>
              </w:rPr>
            </w:pPr>
            <w:r w:rsidRPr="007F7AA4">
              <w:rPr>
                <w:rFonts w:eastAsiaTheme="majorEastAsia" w:cs="Times New Roman"/>
                <w:b/>
                <w:bCs/>
                <w:color w:val="172B4D"/>
                <w:kern w:val="0"/>
                <w:szCs w:val="21"/>
              </w:rPr>
              <w:t>Total Lost = 64</w:t>
            </w:r>
          </w:p>
          <w:p w14:paraId="2CB41F66" w14:textId="709348EB" w:rsidR="00CC6A9E" w:rsidRPr="007F7AA4" w:rsidRDefault="00CC6A9E" w:rsidP="00CC6A9E">
            <w:pPr>
              <w:widowControl/>
              <w:shd w:val="clear" w:color="auto" w:fill="F4F5F7"/>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t>Total Packets Count = 125446</w:t>
            </w:r>
          </w:p>
          <w:p w14:paraId="5E2048A8" w14:textId="77777777" w:rsidR="00CC6A9E" w:rsidRPr="007F7AA4" w:rsidRDefault="00CC6A9E" w:rsidP="00CC6A9E">
            <w:pPr>
              <w:widowControl/>
              <w:shd w:val="clear" w:color="auto" w:fill="F4F5F7"/>
              <w:kinsoku/>
              <w:adjustRightInd/>
              <w:spacing w:before="150"/>
              <w:rPr>
                <w:rFonts w:eastAsiaTheme="majorEastAsia" w:cs="Times New Roman"/>
                <w:color w:val="172B4D"/>
                <w:kern w:val="0"/>
                <w:szCs w:val="21"/>
              </w:rPr>
            </w:pPr>
            <w:r w:rsidRPr="007F7AA4">
              <w:rPr>
                <w:rFonts w:eastAsiaTheme="majorEastAsia" w:cs="Times New Roman"/>
                <w:b/>
                <w:bCs/>
                <w:color w:val="172B4D"/>
                <w:kern w:val="0"/>
                <w:szCs w:val="21"/>
              </w:rPr>
              <w:t>// RSRP</w:t>
            </w:r>
            <w:r w:rsidRPr="007F7AA4">
              <w:rPr>
                <w:rFonts w:eastAsiaTheme="majorEastAsia" w:cs="Times New Roman"/>
                <w:b/>
                <w:bCs/>
                <w:color w:val="172B4D"/>
                <w:kern w:val="0"/>
                <w:szCs w:val="21"/>
              </w:rPr>
              <w:t>和信噪比良好</w:t>
            </w:r>
          </w:p>
          <w:p w14:paraId="1528C73C" w14:textId="77777777" w:rsidR="00CC6A9E" w:rsidRPr="007F7AA4" w:rsidRDefault="00CC6A9E" w:rsidP="00CC6A9E">
            <w:pPr>
              <w:widowControl/>
              <w:shd w:val="clear" w:color="auto" w:fill="F4F5F7"/>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t>2021 Apr 6 08:15:39.404 [A9] 0xB193 LTE ML1 Serving Cell Meas Response</w:t>
            </w:r>
          </w:p>
          <w:p w14:paraId="5A92A215" w14:textId="77777777" w:rsidR="00CC6A9E" w:rsidRPr="007F7AA4" w:rsidRDefault="00CC6A9E" w:rsidP="00CC6A9E">
            <w:pPr>
              <w:widowControl/>
              <w:shd w:val="clear" w:color="auto" w:fill="F4F5F7"/>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lastRenderedPageBreak/>
              <w:t>Subscription ID = 2</w:t>
            </w:r>
          </w:p>
          <w:p w14:paraId="110CEE05" w14:textId="77777777" w:rsidR="00CC6A9E" w:rsidRPr="007F7AA4" w:rsidRDefault="00CC6A9E" w:rsidP="00CC6A9E">
            <w:pPr>
              <w:widowControl/>
              <w:shd w:val="clear" w:color="auto" w:fill="F4F5F7"/>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t>Version = 1</w:t>
            </w:r>
          </w:p>
          <w:p w14:paraId="724DCCDC" w14:textId="77777777" w:rsidR="00CC6A9E" w:rsidRPr="007F7AA4" w:rsidRDefault="00CC6A9E" w:rsidP="00CC6A9E">
            <w:pPr>
              <w:widowControl/>
              <w:shd w:val="clear" w:color="auto" w:fill="F4F5F7"/>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t>Number of SubPackets = 1</w:t>
            </w:r>
          </w:p>
          <w:p w14:paraId="2DAAFF60" w14:textId="77777777" w:rsidR="00CC6A9E" w:rsidRPr="007F7AA4" w:rsidRDefault="00CC6A9E" w:rsidP="00CC6A9E">
            <w:pPr>
              <w:widowControl/>
              <w:shd w:val="clear" w:color="auto" w:fill="F4F5F7"/>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t>SubPacket ID = 25</w:t>
            </w:r>
          </w:p>
          <w:p w14:paraId="5A015B13" w14:textId="77777777" w:rsidR="00CC6A9E" w:rsidRPr="007F7AA4" w:rsidRDefault="00CC6A9E" w:rsidP="00CC6A9E">
            <w:pPr>
              <w:widowControl/>
              <w:shd w:val="clear" w:color="auto" w:fill="F4F5F7"/>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t>Serving Cell Measurement Result</w:t>
            </w:r>
          </w:p>
          <w:p w14:paraId="542F4BB4" w14:textId="77777777" w:rsidR="00CC6A9E" w:rsidRPr="007F7AA4" w:rsidRDefault="00CC6A9E" w:rsidP="00CC6A9E">
            <w:pPr>
              <w:widowControl/>
              <w:shd w:val="clear" w:color="auto" w:fill="F4F5F7"/>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t>Version = 48</w:t>
            </w:r>
          </w:p>
          <w:p w14:paraId="5C34C97D" w14:textId="77777777" w:rsidR="00CC6A9E" w:rsidRPr="007F7AA4" w:rsidRDefault="00CC6A9E" w:rsidP="00CC6A9E">
            <w:pPr>
              <w:widowControl/>
              <w:shd w:val="clear" w:color="auto" w:fill="F4F5F7"/>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t>SubPacket Size = 156 bytes</w:t>
            </w:r>
          </w:p>
          <w:p w14:paraId="7C110912" w14:textId="77777777" w:rsidR="00CC6A9E" w:rsidRPr="007F7AA4" w:rsidRDefault="00CC6A9E" w:rsidP="00CC6A9E">
            <w:pPr>
              <w:widowControl/>
              <w:shd w:val="clear" w:color="auto" w:fill="F4F5F7"/>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t>E-ARFCN = 100</w:t>
            </w:r>
          </w:p>
          <w:p w14:paraId="793F7AE7" w14:textId="77777777" w:rsidR="00CC6A9E" w:rsidRPr="007F7AA4" w:rsidRDefault="00CC6A9E" w:rsidP="00CC6A9E">
            <w:pPr>
              <w:widowControl/>
              <w:shd w:val="clear" w:color="auto" w:fill="F4F5F7"/>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t>Num of Cell = 1</w:t>
            </w:r>
          </w:p>
          <w:p w14:paraId="23923D63" w14:textId="77777777" w:rsidR="00CC6A9E" w:rsidRPr="007F7AA4" w:rsidRDefault="00CC6A9E" w:rsidP="00CC6A9E">
            <w:pPr>
              <w:widowControl/>
              <w:shd w:val="clear" w:color="auto" w:fill="F4F5F7"/>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t>Valid Rx = RX0_RX1</w:t>
            </w:r>
          </w:p>
          <w:p w14:paraId="15254FF1" w14:textId="135AF5BE" w:rsidR="00CC6A9E" w:rsidRPr="007F7AA4" w:rsidRDefault="00CC6A9E" w:rsidP="00CC6A9E">
            <w:pPr>
              <w:widowControl/>
              <w:shd w:val="clear" w:color="auto" w:fill="F4F5F7"/>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t>Logical To Physical Rx Map = { 0, 1, NA, NA }</w:t>
            </w:r>
          </w:p>
          <w:p w14:paraId="74017731" w14:textId="77777777" w:rsidR="00CC6A9E" w:rsidRPr="007F7AA4" w:rsidRDefault="00CC6A9E" w:rsidP="00CC6A9E">
            <w:pPr>
              <w:widowControl/>
              <w:shd w:val="clear" w:color="auto" w:fill="F4F5F7"/>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t>Cells[0]</w:t>
            </w:r>
          </w:p>
          <w:p w14:paraId="682C4E6C" w14:textId="77777777" w:rsidR="00CC6A9E" w:rsidRPr="007F7AA4" w:rsidRDefault="00CC6A9E" w:rsidP="00CC6A9E">
            <w:pPr>
              <w:widowControl/>
              <w:shd w:val="clear" w:color="auto" w:fill="F4F5F7"/>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t>Physical Cell ID = 376</w:t>
            </w:r>
          </w:p>
          <w:p w14:paraId="7AC37A5C" w14:textId="77777777" w:rsidR="00CC6A9E" w:rsidRPr="007F7AA4" w:rsidRDefault="00CC6A9E" w:rsidP="00CC6A9E">
            <w:pPr>
              <w:widowControl/>
              <w:shd w:val="clear" w:color="auto" w:fill="F4F5F7"/>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t>Serving Cell Index = PCell</w:t>
            </w:r>
          </w:p>
          <w:p w14:paraId="2517FF58" w14:textId="77777777" w:rsidR="00CC6A9E" w:rsidRPr="007F7AA4" w:rsidRDefault="00CC6A9E" w:rsidP="00CC6A9E">
            <w:pPr>
              <w:widowControl/>
              <w:shd w:val="clear" w:color="auto" w:fill="F4F5F7"/>
              <w:kinsoku/>
              <w:adjustRightInd/>
              <w:spacing w:before="150"/>
              <w:rPr>
                <w:rFonts w:eastAsiaTheme="majorEastAsia" w:cs="Times New Roman"/>
                <w:color w:val="172B4D"/>
                <w:kern w:val="0"/>
                <w:szCs w:val="21"/>
              </w:rPr>
            </w:pPr>
            <w:r w:rsidRPr="007F7AA4">
              <w:rPr>
                <w:rFonts w:eastAsiaTheme="majorEastAsia" w:cs="Times New Roman"/>
                <w:b/>
                <w:bCs/>
                <w:color w:val="172B4D"/>
                <w:kern w:val="0"/>
                <w:szCs w:val="21"/>
              </w:rPr>
              <w:t>Inst RSRP Rx[0] = -71.06 dBm</w:t>
            </w:r>
          </w:p>
          <w:p w14:paraId="537899C1" w14:textId="383A067F" w:rsidR="00CC6A9E" w:rsidRPr="007F7AA4" w:rsidRDefault="00CC6A9E" w:rsidP="00CC6A9E">
            <w:pPr>
              <w:widowControl/>
              <w:shd w:val="clear" w:color="auto" w:fill="F4F5F7"/>
              <w:kinsoku/>
              <w:adjustRightInd/>
              <w:spacing w:before="150"/>
              <w:rPr>
                <w:rFonts w:eastAsiaTheme="majorEastAsia" w:cs="Times New Roman"/>
                <w:color w:val="172B4D"/>
                <w:kern w:val="0"/>
                <w:szCs w:val="21"/>
              </w:rPr>
            </w:pPr>
            <w:r w:rsidRPr="007F7AA4">
              <w:rPr>
                <w:rFonts w:eastAsiaTheme="majorEastAsia" w:cs="Times New Roman"/>
                <w:b/>
                <w:bCs/>
                <w:color w:val="172B4D"/>
                <w:kern w:val="0"/>
                <w:szCs w:val="21"/>
              </w:rPr>
              <w:t>Inst RSRP Rx[1] = -77.25 dBm</w:t>
            </w:r>
          </w:p>
          <w:p w14:paraId="65FAD66F" w14:textId="77777777" w:rsidR="00CC6A9E" w:rsidRPr="007F7AA4" w:rsidRDefault="00CC6A9E" w:rsidP="00CC6A9E">
            <w:pPr>
              <w:widowControl/>
              <w:shd w:val="clear" w:color="auto" w:fill="F4F5F7"/>
              <w:kinsoku/>
              <w:adjustRightInd/>
              <w:spacing w:before="150"/>
              <w:rPr>
                <w:rFonts w:eastAsiaTheme="majorEastAsia" w:cs="Times New Roman"/>
                <w:color w:val="172B4D"/>
                <w:kern w:val="0"/>
                <w:szCs w:val="21"/>
              </w:rPr>
            </w:pPr>
            <w:r w:rsidRPr="007F7AA4">
              <w:rPr>
                <w:rFonts w:eastAsiaTheme="majorEastAsia" w:cs="Times New Roman"/>
                <w:b/>
                <w:bCs/>
                <w:color w:val="172B4D"/>
                <w:kern w:val="0"/>
                <w:szCs w:val="21"/>
              </w:rPr>
              <w:t>FTL SNR Rx[0] = 30.00 dB</w:t>
            </w:r>
          </w:p>
          <w:p w14:paraId="54AF6CB6" w14:textId="24AB9834" w:rsidR="00CC6A9E" w:rsidRPr="007F7AA4" w:rsidRDefault="00CC6A9E" w:rsidP="00CC6A9E">
            <w:pPr>
              <w:widowControl/>
              <w:shd w:val="clear" w:color="auto" w:fill="F4F5F7"/>
              <w:kinsoku/>
              <w:adjustRightInd/>
              <w:spacing w:before="150"/>
              <w:rPr>
                <w:rFonts w:eastAsiaTheme="majorEastAsia" w:cs="Times New Roman"/>
                <w:color w:val="172B4D"/>
                <w:kern w:val="0"/>
                <w:szCs w:val="21"/>
              </w:rPr>
            </w:pPr>
            <w:r w:rsidRPr="007F7AA4">
              <w:rPr>
                <w:rFonts w:eastAsiaTheme="majorEastAsia" w:cs="Times New Roman"/>
                <w:b/>
                <w:bCs/>
                <w:color w:val="172B4D"/>
                <w:kern w:val="0"/>
                <w:szCs w:val="21"/>
              </w:rPr>
              <w:t>FTL SNR Rx[1] = 30.00 dB</w:t>
            </w:r>
          </w:p>
          <w:p w14:paraId="68EA55A9" w14:textId="77777777" w:rsidR="00CC6A9E" w:rsidRPr="007F7AA4" w:rsidRDefault="00CC6A9E" w:rsidP="00CC6A9E">
            <w:pPr>
              <w:widowControl/>
              <w:shd w:val="clear" w:color="auto" w:fill="F4F5F7"/>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t>CINR RX 3 = NA</w:t>
            </w:r>
          </w:p>
          <w:p w14:paraId="6514E61A" w14:textId="77777777" w:rsidR="00CC6A9E" w:rsidRPr="007F7AA4" w:rsidRDefault="00CC6A9E" w:rsidP="00740D40">
            <w:pPr>
              <w:rPr>
                <w:rFonts w:eastAsiaTheme="majorEastAsia" w:cs="Times New Roman"/>
              </w:rPr>
            </w:pPr>
          </w:p>
        </w:tc>
      </w:tr>
    </w:tbl>
    <w:p w14:paraId="5853DB2E" w14:textId="666D3E61" w:rsidR="00740D40" w:rsidRPr="007F7AA4" w:rsidRDefault="00740D40" w:rsidP="00740D40">
      <w:pPr>
        <w:rPr>
          <w:rFonts w:eastAsiaTheme="majorEastAsia" w:cs="Times New Roman"/>
        </w:rPr>
      </w:pPr>
    </w:p>
    <w:p w14:paraId="07FEFD50" w14:textId="77777777" w:rsidR="00740D40" w:rsidRPr="007F7AA4" w:rsidRDefault="00740D40" w:rsidP="00740D40">
      <w:pPr>
        <w:rPr>
          <w:rFonts w:eastAsiaTheme="majorEastAsia" w:cs="Times New Roman"/>
        </w:rPr>
      </w:pPr>
    </w:p>
    <w:p w14:paraId="1B865DF9" w14:textId="41439CDE" w:rsidR="00D134FD" w:rsidRPr="007F7AA4" w:rsidRDefault="00063780" w:rsidP="00063780">
      <w:pPr>
        <w:pStyle w:val="2"/>
        <w:spacing w:before="156" w:after="156"/>
        <w:rPr>
          <w:rFonts w:cs="Times New Roman"/>
        </w:rPr>
      </w:pPr>
      <w:bookmarkStart w:id="63" w:name="_Toc87714644"/>
      <w:r w:rsidRPr="007F7AA4">
        <w:rPr>
          <w:rFonts w:cs="Times New Roman"/>
        </w:rPr>
        <w:t>数据图标问题</w:t>
      </w:r>
      <w:r w:rsidR="00321815" w:rsidRPr="007F7AA4">
        <w:rPr>
          <w:rFonts w:cs="Times New Roman"/>
        </w:rPr>
        <w:t>-</w:t>
      </w:r>
      <w:r w:rsidR="00321815" w:rsidRPr="007F7AA4">
        <w:rPr>
          <w:rFonts w:cs="Times New Roman"/>
        </w:rPr>
        <w:t>注册相关</w:t>
      </w:r>
      <w:bookmarkEnd w:id="63"/>
    </w:p>
    <w:p w14:paraId="0CCFDF4B" w14:textId="77777777" w:rsidR="00831C36" w:rsidRPr="007F7AA4" w:rsidRDefault="00063780" w:rsidP="00063780">
      <w:pPr>
        <w:rPr>
          <w:rFonts w:eastAsiaTheme="majorEastAsia" w:cs="Times New Roman"/>
        </w:rPr>
      </w:pPr>
      <w:r w:rsidRPr="007F7AA4">
        <w:rPr>
          <w:rFonts w:eastAsiaTheme="majorEastAsia" w:cs="Times New Roman"/>
        </w:rPr>
        <w:t>在数据业务发生的过程中，出现数据图标消失的异常情况将在本章节收集和分析。</w:t>
      </w:r>
      <w:r w:rsidR="001F15FE" w:rsidRPr="007F7AA4">
        <w:rPr>
          <w:rFonts w:eastAsiaTheme="majorEastAsia" w:cs="Times New Roman"/>
        </w:rPr>
        <w:t>常见的数据图标消失一般和当前主卡的驻网状态有关。</w:t>
      </w:r>
      <w:r w:rsidR="00B2069D" w:rsidRPr="007F7AA4">
        <w:rPr>
          <w:rFonts w:eastAsiaTheme="majorEastAsia" w:cs="Times New Roman"/>
        </w:rPr>
        <w:t>数据图标消息可以优先查看当前的主卡驻留状态是否正常，默认承载建立是否存在问题。</w:t>
      </w:r>
    </w:p>
    <w:p w14:paraId="1DB5FED0" w14:textId="77777777" w:rsidR="00063780" w:rsidRPr="007F7AA4" w:rsidRDefault="006675D9" w:rsidP="006675D9">
      <w:pPr>
        <w:pStyle w:val="3"/>
        <w:spacing w:before="156" w:after="156"/>
        <w:rPr>
          <w:rFonts w:eastAsiaTheme="majorEastAsia" w:cs="Times New Roman"/>
        </w:rPr>
      </w:pPr>
      <w:bookmarkStart w:id="64" w:name="_Toc87714645"/>
      <w:r w:rsidRPr="007F7AA4">
        <w:rPr>
          <w:rFonts w:eastAsiaTheme="majorEastAsia" w:cs="Times New Roman"/>
        </w:rPr>
        <w:t>Service Reject</w:t>
      </w:r>
      <w:r w:rsidRPr="007F7AA4">
        <w:rPr>
          <w:rFonts w:eastAsiaTheme="majorEastAsia" w:cs="Times New Roman"/>
        </w:rPr>
        <w:t>导致的掉数据图标</w:t>
      </w:r>
      <w:bookmarkEnd w:id="64"/>
    </w:p>
    <w:p w14:paraId="69FD3EBD" w14:textId="3B0B9FED" w:rsidR="00AE3B96" w:rsidRPr="007F7AA4" w:rsidRDefault="00AE3B96" w:rsidP="00AE3B96">
      <w:pPr>
        <w:rPr>
          <w:rFonts w:eastAsiaTheme="majorEastAsia" w:cs="Times New Roman"/>
        </w:rPr>
      </w:pPr>
      <w:r w:rsidRPr="007F7AA4">
        <w:rPr>
          <w:rFonts w:eastAsiaTheme="majorEastAsia" w:cs="Times New Roman"/>
        </w:rPr>
        <w:t>在主卡通过</w:t>
      </w:r>
      <w:r w:rsidRPr="007F7AA4">
        <w:rPr>
          <w:rFonts w:eastAsiaTheme="majorEastAsia" w:cs="Times New Roman"/>
        </w:rPr>
        <w:t>Service Request</w:t>
      </w:r>
      <w:r w:rsidRPr="007F7AA4">
        <w:rPr>
          <w:rFonts w:eastAsiaTheme="majorEastAsia" w:cs="Times New Roman"/>
        </w:rPr>
        <w:t>请求上行数据业务时，</w:t>
      </w:r>
      <w:r w:rsidRPr="007F7AA4">
        <w:rPr>
          <w:rFonts w:eastAsiaTheme="majorEastAsia" w:cs="Times New Roman"/>
          <w:color w:val="FF0000"/>
          <w:highlight w:val="yellow"/>
        </w:rPr>
        <w:t>被网络以</w:t>
      </w:r>
      <w:r w:rsidRPr="007F7AA4">
        <w:rPr>
          <w:rFonts w:eastAsiaTheme="majorEastAsia" w:cs="Times New Roman"/>
          <w:color w:val="FF0000"/>
          <w:highlight w:val="yellow"/>
        </w:rPr>
        <w:t>Servie Reject</w:t>
      </w:r>
      <w:r w:rsidRPr="007F7AA4">
        <w:rPr>
          <w:rFonts w:eastAsiaTheme="majorEastAsia" w:cs="Times New Roman"/>
          <w:color w:val="FF0000"/>
          <w:highlight w:val="yellow"/>
        </w:rPr>
        <w:t>拒绝，</w:t>
      </w:r>
      <w:commentRangeStart w:id="65"/>
      <w:r w:rsidRPr="007F7AA4">
        <w:rPr>
          <w:rFonts w:eastAsiaTheme="majorEastAsia" w:cs="Times New Roman"/>
          <w:color w:val="FF0000"/>
          <w:highlight w:val="yellow"/>
        </w:rPr>
        <w:t>且</w:t>
      </w:r>
      <w:commentRangeStart w:id="66"/>
      <w:commentRangeEnd w:id="65"/>
      <w:r w:rsidRPr="007F7AA4">
        <w:rPr>
          <w:rFonts w:eastAsiaTheme="majorEastAsia" w:cs="Times New Roman"/>
          <w:color w:val="FF0000"/>
          <w:highlight w:val="yellow"/>
        </w:rPr>
        <w:commentReference w:id="65"/>
      </w:r>
      <w:r w:rsidRPr="007F7AA4">
        <w:rPr>
          <w:rFonts w:eastAsiaTheme="majorEastAsia" w:cs="Times New Roman"/>
          <w:color w:val="FF0000"/>
          <w:highlight w:val="yellow"/>
        </w:rPr>
        <w:t>带有</w:t>
      </w:r>
      <w:commentRangeEnd w:id="66"/>
      <w:r w:rsidRPr="007F7AA4">
        <w:rPr>
          <w:rFonts w:eastAsiaTheme="majorEastAsia" w:cs="Times New Roman"/>
          <w:color w:val="FF0000"/>
          <w:highlight w:val="yellow"/>
        </w:rPr>
        <w:commentReference w:id="66"/>
      </w:r>
      <w:r w:rsidRPr="007F7AA4">
        <w:rPr>
          <w:rFonts w:eastAsiaTheme="majorEastAsia" w:cs="Times New Roman"/>
          <w:color w:val="FF0000"/>
          <w:highlight w:val="yellow"/>
        </w:rPr>
        <w:t>Cause: Implicitly detached (10)</w:t>
      </w:r>
      <w:r w:rsidRPr="007F7AA4">
        <w:rPr>
          <w:rFonts w:eastAsiaTheme="majorEastAsia" w:cs="Times New Roman"/>
          <w:color w:val="FF0000"/>
          <w:highlight w:val="yellow"/>
        </w:rPr>
        <w:t>原因值时，主卡需要重新</w:t>
      </w:r>
      <w:r w:rsidRPr="007F7AA4">
        <w:rPr>
          <w:rFonts w:eastAsiaTheme="majorEastAsia" w:cs="Times New Roman"/>
          <w:color w:val="FF0000"/>
          <w:highlight w:val="yellow"/>
        </w:rPr>
        <w:t>Attach</w:t>
      </w:r>
      <w:r w:rsidRPr="007F7AA4">
        <w:rPr>
          <w:rFonts w:eastAsiaTheme="majorEastAsia" w:cs="Times New Roman"/>
          <w:color w:val="FF0000"/>
          <w:highlight w:val="yellow"/>
        </w:rPr>
        <w:t>。这期间主卡无法进行数据业务，导致丢数据图标</w:t>
      </w:r>
      <w:r w:rsidRPr="007F7AA4">
        <w:rPr>
          <w:rFonts w:eastAsiaTheme="majorEastAsia" w:cs="Times New Roman"/>
        </w:rPr>
        <w:t>。</w:t>
      </w:r>
    </w:p>
    <w:p w14:paraId="4803164C" w14:textId="77777777" w:rsidR="00586ABF" w:rsidRPr="007F7AA4" w:rsidRDefault="00586ABF" w:rsidP="00AE3B96">
      <w:pPr>
        <w:rPr>
          <w:rFonts w:eastAsiaTheme="majorEastAsia" w:cs="Times New Roman"/>
        </w:rPr>
      </w:pPr>
    </w:p>
    <w:p w14:paraId="335CB5F2" w14:textId="77777777" w:rsidR="00063780" w:rsidRPr="007F7AA4" w:rsidRDefault="00063780" w:rsidP="00063780">
      <w:pPr>
        <w:rPr>
          <w:rFonts w:eastAsiaTheme="majorEastAsia" w:cs="Times New Roman"/>
          <w:sz w:val="20"/>
        </w:rPr>
      </w:pPr>
      <w:r w:rsidRPr="007F7AA4">
        <w:rPr>
          <w:rFonts w:eastAsiaTheme="majorEastAsia" w:cs="Times New Roman"/>
          <w:sz w:val="20"/>
        </w:rPr>
        <w:t>UPGR5G-4322 FT_J22-R_NanJing_</w:t>
      </w:r>
      <w:r w:rsidRPr="007F7AA4">
        <w:rPr>
          <w:rFonts w:eastAsiaTheme="majorEastAsia" w:cs="Times New Roman"/>
          <w:sz w:val="20"/>
        </w:rPr>
        <w:t>卡一主卡移动</w:t>
      </w:r>
      <w:r w:rsidRPr="007F7AA4">
        <w:rPr>
          <w:rFonts w:eastAsiaTheme="majorEastAsia" w:cs="Times New Roman"/>
          <w:sz w:val="20"/>
        </w:rPr>
        <w:t>5G VOLTE</w:t>
      </w:r>
      <w:r w:rsidRPr="007F7AA4">
        <w:rPr>
          <w:rFonts w:eastAsiaTheme="majorEastAsia" w:cs="Times New Roman"/>
          <w:sz w:val="20"/>
        </w:rPr>
        <w:t>，卡二副卡联通</w:t>
      </w:r>
      <w:r w:rsidRPr="007F7AA4">
        <w:rPr>
          <w:rFonts w:eastAsiaTheme="majorEastAsia" w:cs="Times New Roman"/>
          <w:sz w:val="20"/>
        </w:rPr>
        <w:t>4G VOLTE</w:t>
      </w:r>
      <w:r w:rsidRPr="007F7AA4">
        <w:rPr>
          <w:rFonts w:eastAsiaTheme="majorEastAsia" w:cs="Times New Roman"/>
          <w:sz w:val="20"/>
        </w:rPr>
        <w:t>，</w:t>
      </w:r>
      <w:r w:rsidRPr="007F7AA4">
        <w:rPr>
          <w:rFonts w:eastAsiaTheme="majorEastAsia" w:cs="Times New Roman"/>
          <w:sz w:val="20"/>
        </w:rPr>
        <w:t>ping</w:t>
      </w:r>
      <w:r w:rsidRPr="007F7AA4">
        <w:rPr>
          <w:rFonts w:eastAsiaTheme="majorEastAsia" w:cs="Times New Roman"/>
          <w:sz w:val="20"/>
        </w:rPr>
        <w:t>，</w:t>
      </w:r>
      <w:r w:rsidRPr="007F7AA4">
        <w:rPr>
          <w:rFonts w:eastAsiaTheme="majorEastAsia" w:cs="Times New Roman"/>
          <w:sz w:val="20"/>
        </w:rPr>
        <w:t>MO</w:t>
      </w:r>
      <w:r w:rsidRPr="007F7AA4">
        <w:rPr>
          <w:rFonts w:eastAsiaTheme="majorEastAsia" w:cs="Times New Roman"/>
          <w:sz w:val="20"/>
        </w:rPr>
        <w:t>卡</w:t>
      </w:r>
      <w:r w:rsidRPr="007F7AA4">
        <w:rPr>
          <w:rFonts w:eastAsiaTheme="majorEastAsia" w:cs="Times New Roman"/>
          <w:sz w:val="20"/>
        </w:rPr>
        <w:t>2</w:t>
      </w:r>
      <w:r w:rsidRPr="007F7AA4">
        <w:rPr>
          <w:rFonts w:eastAsiaTheme="majorEastAsia" w:cs="Times New Roman"/>
          <w:sz w:val="20"/>
        </w:rPr>
        <w:t>呼叫</w:t>
      </w:r>
      <w:r w:rsidRPr="007F7AA4">
        <w:rPr>
          <w:rFonts w:eastAsiaTheme="majorEastAsia" w:cs="Times New Roman"/>
          <w:sz w:val="20"/>
        </w:rPr>
        <w:t>MT</w:t>
      </w:r>
      <w:r w:rsidRPr="007F7AA4">
        <w:rPr>
          <w:rFonts w:eastAsiaTheme="majorEastAsia" w:cs="Times New Roman"/>
          <w:sz w:val="20"/>
        </w:rPr>
        <w:t>卡</w:t>
      </w:r>
      <w:r w:rsidRPr="007F7AA4">
        <w:rPr>
          <w:rFonts w:eastAsiaTheme="majorEastAsia" w:cs="Times New Roman"/>
          <w:sz w:val="20"/>
        </w:rPr>
        <w:t>1</w:t>
      </w:r>
      <w:r w:rsidRPr="007F7AA4">
        <w:rPr>
          <w:rFonts w:eastAsiaTheme="majorEastAsia" w:cs="Times New Roman"/>
          <w:sz w:val="20"/>
        </w:rPr>
        <w:t>，</w:t>
      </w:r>
      <w:r w:rsidRPr="007F7AA4">
        <w:rPr>
          <w:rFonts w:eastAsiaTheme="majorEastAsia" w:cs="Times New Roman"/>
          <w:sz w:val="20"/>
        </w:rPr>
        <w:t>MO</w:t>
      </w:r>
      <w:r w:rsidRPr="007F7AA4">
        <w:rPr>
          <w:rFonts w:eastAsiaTheme="majorEastAsia" w:cs="Times New Roman"/>
          <w:sz w:val="20"/>
        </w:rPr>
        <w:t>端通话结束后主卡移动数据图标消失，出现断流</w:t>
      </w:r>
      <w:r w:rsidRPr="007F7AA4">
        <w:rPr>
          <w:rFonts w:eastAsiaTheme="majorEastAsia" w:cs="Times New Roman"/>
          <w:sz w:val="20"/>
        </w:rPr>
        <w:t xml:space="preserve"> (rate:1/30)</w:t>
      </w:r>
    </w:p>
    <w:p w14:paraId="06BCE43A" w14:textId="42908398" w:rsidR="00057A16" w:rsidRPr="007F7AA4" w:rsidRDefault="00831C36" w:rsidP="0086437A">
      <w:pPr>
        <w:rPr>
          <w:rFonts w:eastAsiaTheme="majorEastAsia" w:cs="Times New Roman"/>
          <w:b/>
          <w:sz w:val="20"/>
        </w:rPr>
      </w:pPr>
      <w:r w:rsidRPr="007F7AA4">
        <w:rPr>
          <w:rFonts w:eastAsiaTheme="majorEastAsia" w:cs="Times New Roman"/>
          <w:b/>
          <w:sz w:val="20"/>
        </w:rPr>
        <w:t>结论：副卡卡</w:t>
      </w:r>
      <w:r w:rsidRPr="007F7AA4">
        <w:rPr>
          <w:rFonts w:eastAsiaTheme="majorEastAsia" w:cs="Times New Roman"/>
          <w:b/>
          <w:sz w:val="20"/>
        </w:rPr>
        <w:t>2</w:t>
      </w:r>
      <w:r w:rsidRPr="007F7AA4">
        <w:rPr>
          <w:rFonts w:eastAsiaTheme="majorEastAsia" w:cs="Times New Roman"/>
          <w:b/>
          <w:sz w:val="20"/>
        </w:rPr>
        <w:t>的电话结束后，主卡卡</w:t>
      </w:r>
      <w:r w:rsidRPr="007F7AA4">
        <w:rPr>
          <w:rFonts w:eastAsiaTheme="majorEastAsia" w:cs="Times New Roman"/>
          <w:b/>
          <w:sz w:val="20"/>
        </w:rPr>
        <w:t>1</w:t>
      </w:r>
      <w:r w:rsidRPr="007F7AA4">
        <w:rPr>
          <w:rFonts w:eastAsiaTheme="majorEastAsia" w:cs="Times New Roman"/>
          <w:b/>
          <w:sz w:val="20"/>
        </w:rPr>
        <w:t>在做</w:t>
      </w:r>
      <w:r w:rsidRPr="007F7AA4">
        <w:rPr>
          <w:rFonts w:eastAsiaTheme="majorEastAsia" w:cs="Times New Roman"/>
          <w:b/>
          <w:sz w:val="20"/>
        </w:rPr>
        <w:t>Service Request</w:t>
      </w:r>
      <w:r w:rsidRPr="007F7AA4">
        <w:rPr>
          <w:rFonts w:eastAsiaTheme="majorEastAsia" w:cs="Times New Roman"/>
          <w:b/>
          <w:sz w:val="20"/>
        </w:rPr>
        <w:t>时被网络拒绝，主卡重新发起</w:t>
      </w:r>
      <w:r w:rsidRPr="007F7AA4">
        <w:rPr>
          <w:rFonts w:eastAsiaTheme="majorEastAsia" w:cs="Times New Roman"/>
          <w:b/>
          <w:sz w:val="20"/>
        </w:rPr>
        <w:t>Attach</w:t>
      </w:r>
      <w:r w:rsidRPr="007F7AA4">
        <w:rPr>
          <w:rFonts w:eastAsiaTheme="majorEastAsia" w:cs="Times New Roman"/>
          <w:b/>
          <w:sz w:val="20"/>
        </w:rPr>
        <w:t>流程，这导致卡</w:t>
      </w:r>
      <w:r w:rsidRPr="007F7AA4">
        <w:rPr>
          <w:rFonts w:eastAsiaTheme="majorEastAsia" w:cs="Times New Roman"/>
          <w:b/>
          <w:sz w:val="20"/>
        </w:rPr>
        <w:t>1</w:t>
      </w:r>
      <w:r w:rsidRPr="007F7AA4">
        <w:rPr>
          <w:rFonts w:eastAsiaTheme="majorEastAsia" w:cs="Times New Roman"/>
          <w:b/>
          <w:sz w:val="20"/>
        </w:rPr>
        <w:t>短暂掉数据和</w:t>
      </w:r>
      <w:r w:rsidRPr="007F7AA4">
        <w:rPr>
          <w:rFonts w:eastAsiaTheme="majorEastAsia" w:cs="Times New Roman"/>
          <w:b/>
          <w:sz w:val="20"/>
        </w:rPr>
        <w:t>VoLTE</w:t>
      </w:r>
    </w:p>
    <w:tbl>
      <w:tblPr>
        <w:tblStyle w:val="a7"/>
        <w:tblW w:w="0" w:type="auto"/>
        <w:tblLook w:val="04A0" w:firstRow="1" w:lastRow="0" w:firstColumn="1" w:lastColumn="0" w:noHBand="0" w:noVBand="1"/>
      </w:tblPr>
      <w:tblGrid>
        <w:gridCol w:w="13454"/>
      </w:tblGrid>
      <w:tr w:rsidR="004317A2" w:rsidRPr="007F7AA4" w14:paraId="41EFE4A8" w14:textId="77777777" w:rsidTr="004317A2">
        <w:tc>
          <w:tcPr>
            <w:tcW w:w="13454" w:type="dxa"/>
          </w:tcPr>
          <w:p w14:paraId="34CB42A7" w14:textId="77777777" w:rsidR="004317A2" w:rsidRPr="007F7AA4" w:rsidRDefault="004317A2" w:rsidP="004317A2">
            <w:pPr>
              <w:rPr>
                <w:rFonts w:eastAsiaTheme="majorEastAsia" w:cs="Times New Roman"/>
                <w:sz w:val="20"/>
              </w:rPr>
            </w:pPr>
            <w:r w:rsidRPr="007F7AA4">
              <w:rPr>
                <w:rFonts w:eastAsiaTheme="majorEastAsia" w:cs="Times New Roman"/>
                <w:sz w:val="20"/>
              </w:rPr>
              <w:t>Type Index Time Local Time Module Message Comment Time Differences</w:t>
            </w:r>
          </w:p>
          <w:p w14:paraId="74C8C30D" w14:textId="77777777" w:rsidR="004317A2" w:rsidRPr="007F7AA4" w:rsidRDefault="004317A2" w:rsidP="004317A2">
            <w:pPr>
              <w:rPr>
                <w:rFonts w:eastAsiaTheme="majorEastAsia" w:cs="Times New Roman"/>
                <w:sz w:val="20"/>
              </w:rPr>
            </w:pPr>
            <w:r w:rsidRPr="007F7AA4">
              <w:rPr>
                <w:rFonts w:eastAsiaTheme="majorEastAsia" w:cs="Times New Roman"/>
                <w:sz w:val="20"/>
              </w:rPr>
              <w:t>SYS 580028 101870794 11:03:50:306 NIL [AT_RX p46,ch14]ATD19805174504;</w:t>
            </w:r>
          </w:p>
          <w:p w14:paraId="54EFC760" w14:textId="77777777" w:rsidR="004317A2" w:rsidRPr="007F7AA4" w:rsidRDefault="004317A2" w:rsidP="004317A2">
            <w:pPr>
              <w:rPr>
                <w:rFonts w:eastAsiaTheme="majorEastAsia" w:cs="Times New Roman"/>
                <w:sz w:val="20"/>
              </w:rPr>
            </w:pPr>
            <w:r w:rsidRPr="007F7AA4">
              <w:rPr>
                <w:rFonts w:eastAsiaTheme="majorEastAsia" w:cs="Times New Roman"/>
                <w:sz w:val="20"/>
              </w:rPr>
              <w:t>SIP 14 101871125 11:03:50:306 [MS-&gt;NW][P2][S2]INVITE tel:19805174504;phone-context=ims.mnc001.mcc460.3gppnetwork.org SIP/2.0</w:t>
            </w:r>
          </w:p>
          <w:p w14:paraId="0DC09F3F" w14:textId="77777777" w:rsidR="004317A2" w:rsidRPr="007F7AA4" w:rsidRDefault="004317A2" w:rsidP="004317A2">
            <w:pPr>
              <w:rPr>
                <w:rFonts w:eastAsiaTheme="majorEastAsia" w:cs="Times New Roman"/>
                <w:sz w:val="20"/>
              </w:rPr>
            </w:pPr>
            <w:r w:rsidRPr="007F7AA4">
              <w:rPr>
                <w:rFonts w:eastAsiaTheme="majorEastAsia" w:cs="Times New Roman"/>
                <w:sz w:val="20"/>
              </w:rPr>
              <w:t>SIP 15 101875048 11:03:50:508 [NW-&gt;MS][P2][S2]SIP/2.0 100 Trying</w:t>
            </w:r>
          </w:p>
          <w:p w14:paraId="31A9E08C" w14:textId="77777777" w:rsidR="004317A2" w:rsidRPr="007F7AA4" w:rsidRDefault="004317A2" w:rsidP="004317A2">
            <w:pPr>
              <w:rPr>
                <w:rFonts w:eastAsiaTheme="majorEastAsia" w:cs="Times New Roman"/>
                <w:sz w:val="20"/>
              </w:rPr>
            </w:pPr>
            <w:r w:rsidRPr="007F7AA4">
              <w:rPr>
                <w:rFonts w:eastAsiaTheme="majorEastAsia" w:cs="Times New Roman"/>
                <w:sz w:val="20"/>
              </w:rPr>
              <w:t>OTA 601426 101875945 11:03:50:508 ESM_2 [NW-&gt;MS] ESM_MSG_ACTIVATE_DEDICATED_EPS_BEARER_CONTEXT_REQUEST (PTI:0, EBI:7)</w:t>
            </w:r>
          </w:p>
          <w:p w14:paraId="5D181839" w14:textId="77777777" w:rsidR="004317A2" w:rsidRPr="007F7AA4" w:rsidRDefault="004317A2" w:rsidP="004317A2">
            <w:pPr>
              <w:rPr>
                <w:rFonts w:eastAsiaTheme="majorEastAsia" w:cs="Times New Roman"/>
                <w:sz w:val="20"/>
              </w:rPr>
            </w:pPr>
            <w:r w:rsidRPr="007F7AA4">
              <w:rPr>
                <w:rFonts w:eastAsiaTheme="majorEastAsia" w:cs="Times New Roman"/>
                <w:sz w:val="20"/>
              </w:rPr>
              <w:t>OTA 601870 101875967 11:03:50:508 ESM_2 [MS-&gt;NW] ESM_MSG_ACTIVATE_DEDICATED_EPS_BEARER_CONTEXT_ACCEPT (PTI:0, EBI:7)</w:t>
            </w:r>
          </w:p>
          <w:p w14:paraId="006639D9" w14:textId="77777777" w:rsidR="004317A2" w:rsidRPr="007F7AA4" w:rsidRDefault="004317A2" w:rsidP="004317A2">
            <w:pPr>
              <w:rPr>
                <w:rFonts w:eastAsiaTheme="majorEastAsia" w:cs="Times New Roman"/>
                <w:sz w:val="20"/>
              </w:rPr>
            </w:pPr>
            <w:r w:rsidRPr="007F7AA4">
              <w:rPr>
                <w:rFonts w:eastAsiaTheme="majorEastAsia" w:cs="Times New Roman"/>
                <w:sz w:val="20"/>
              </w:rPr>
              <w:t>SIP 16 101882802 11:03:50:911 [NW-&gt;MS][P2][S2]SIP/2.0 183 Session Progress</w:t>
            </w:r>
          </w:p>
          <w:p w14:paraId="6CC5E5F6" w14:textId="77777777" w:rsidR="004317A2" w:rsidRPr="007F7AA4" w:rsidRDefault="004317A2" w:rsidP="004317A2">
            <w:pPr>
              <w:rPr>
                <w:rFonts w:eastAsiaTheme="majorEastAsia" w:cs="Times New Roman"/>
                <w:sz w:val="20"/>
              </w:rPr>
            </w:pPr>
            <w:r w:rsidRPr="007F7AA4">
              <w:rPr>
                <w:rFonts w:eastAsiaTheme="majorEastAsia" w:cs="Times New Roman"/>
                <w:sz w:val="20"/>
              </w:rPr>
              <w:t>SIP 21 101930175 11:03:54:116 [NW-&gt;MS][P2][S2]SIP/2.0 180 Ringing</w:t>
            </w:r>
          </w:p>
          <w:p w14:paraId="7F140E0B" w14:textId="77777777" w:rsidR="004317A2" w:rsidRPr="007F7AA4" w:rsidRDefault="004317A2" w:rsidP="004317A2">
            <w:pPr>
              <w:rPr>
                <w:rFonts w:eastAsiaTheme="majorEastAsia" w:cs="Times New Roman"/>
                <w:sz w:val="20"/>
              </w:rPr>
            </w:pPr>
            <w:r w:rsidRPr="007F7AA4">
              <w:rPr>
                <w:rFonts w:eastAsiaTheme="majorEastAsia" w:cs="Times New Roman"/>
                <w:sz w:val="20"/>
              </w:rPr>
              <w:t>SIP 26 102381100 11:04:22:921 [MS-&gt;NW][P2][S2]BYE sip:Anonymous@[2408:8141:8000:1:2::118]:5062;transport=TCP;zte-did=11-2-20481-3240-12-896-1180;zte-uid=200000+8613236402983 SIP/2.0</w:t>
            </w:r>
          </w:p>
          <w:p w14:paraId="3F6BB801" w14:textId="77777777" w:rsidR="004317A2" w:rsidRPr="007F7AA4" w:rsidRDefault="004317A2" w:rsidP="004317A2">
            <w:pPr>
              <w:rPr>
                <w:rFonts w:eastAsiaTheme="majorEastAsia" w:cs="Times New Roman"/>
                <w:sz w:val="20"/>
              </w:rPr>
            </w:pPr>
            <w:r w:rsidRPr="007F7AA4">
              <w:rPr>
                <w:rFonts w:eastAsiaTheme="majorEastAsia" w:cs="Times New Roman"/>
                <w:sz w:val="20"/>
              </w:rPr>
              <w:t>SIP 27 102382924 11:04:22:921 [NW-&gt;MS][P2][S2]SIP/2.0 200 OK</w:t>
            </w:r>
          </w:p>
          <w:p w14:paraId="227EC985" w14:textId="77777777" w:rsidR="004317A2" w:rsidRPr="007F7AA4" w:rsidRDefault="004317A2" w:rsidP="004317A2">
            <w:pPr>
              <w:rPr>
                <w:rFonts w:eastAsiaTheme="majorEastAsia" w:cs="Times New Roman"/>
                <w:sz w:val="20"/>
              </w:rPr>
            </w:pPr>
            <w:r w:rsidRPr="007F7AA4">
              <w:rPr>
                <w:rFonts w:eastAsiaTheme="majorEastAsia" w:cs="Times New Roman"/>
                <w:sz w:val="20"/>
              </w:rPr>
              <w:t>OTA 1026002 102383447 11:04:23:121 ESM_2 [NW-&gt;MS] ESM_MSG_DEACTIVATE_EPS_BEARER_CONTEXT_REQUEST (PTI:0, EBI:7)</w:t>
            </w:r>
          </w:p>
          <w:p w14:paraId="7505ADE8" w14:textId="77777777" w:rsidR="004317A2" w:rsidRPr="007F7AA4" w:rsidRDefault="004317A2" w:rsidP="004317A2">
            <w:pPr>
              <w:rPr>
                <w:rFonts w:eastAsiaTheme="majorEastAsia" w:cs="Times New Roman"/>
                <w:sz w:val="20"/>
              </w:rPr>
            </w:pPr>
            <w:r w:rsidRPr="007F7AA4">
              <w:rPr>
                <w:rFonts w:eastAsiaTheme="majorEastAsia" w:cs="Times New Roman"/>
                <w:sz w:val="20"/>
              </w:rPr>
              <w:t>OTA 1026090 102383458 11:04:23:121 ESM_2 [MS-&gt;NW] ESM_MSG_DEACTIVATE_EPS_BEARER_CONTEXT_ACCEPT (PTI:0, EBI:7)</w:t>
            </w:r>
          </w:p>
          <w:p w14:paraId="75ED9F21" w14:textId="77777777" w:rsidR="004317A2" w:rsidRPr="007F7AA4" w:rsidRDefault="004317A2" w:rsidP="004317A2">
            <w:pPr>
              <w:rPr>
                <w:rFonts w:eastAsiaTheme="majorEastAsia" w:cs="Times New Roman"/>
                <w:sz w:val="20"/>
              </w:rPr>
            </w:pPr>
            <w:r w:rsidRPr="007F7AA4">
              <w:rPr>
                <w:rFonts w:eastAsiaTheme="majorEastAsia" w:cs="Times New Roman"/>
                <w:sz w:val="20"/>
              </w:rPr>
              <w:t xml:space="preserve">// </w:t>
            </w:r>
            <w:r w:rsidRPr="007F7AA4">
              <w:rPr>
                <w:rFonts w:eastAsiaTheme="majorEastAsia" w:cs="Times New Roman"/>
                <w:sz w:val="20"/>
              </w:rPr>
              <w:t>副卡卡</w:t>
            </w:r>
            <w:r w:rsidRPr="007F7AA4">
              <w:rPr>
                <w:rFonts w:eastAsiaTheme="majorEastAsia" w:cs="Times New Roman"/>
                <w:sz w:val="20"/>
              </w:rPr>
              <w:t>2</w:t>
            </w:r>
            <w:r w:rsidRPr="007F7AA4">
              <w:rPr>
                <w:rFonts w:eastAsiaTheme="majorEastAsia" w:cs="Times New Roman"/>
                <w:sz w:val="20"/>
              </w:rPr>
              <w:t>的电话结束后，主卡卡</w:t>
            </w:r>
            <w:r w:rsidRPr="007F7AA4">
              <w:rPr>
                <w:rFonts w:eastAsiaTheme="majorEastAsia" w:cs="Times New Roman"/>
                <w:sz w:val="20"/>
              </w:rPr>
              <w:t>1</w:t>
            </w:r>
            <w:r w:rsidRPr="007F7AA4">
              <w:rPr>
                <w:rFonts w:eastAsiaTheme="majorEastAsia" w:cs="Times New Roman"/>
                <w:sz w:val="20"/>
              </w:rPr>
              <w:t>在做</w:t>
            </w:r>
            <w:r w:rsidRPr="007F7AA4">
              <w:rPr>
                <w:rFonts w:eastAsiaTheme="majorEastAsia" w:cs="Times New Roman"/>
                <w:sz w:val="20"/>
              </w:rPr>
              <w:t>Service Request</w:t>
            </w:r>
            <w:r w:rsidRPr="007F7AA4">
              <w:rPr>
                <w:rFonts w:eastAsiaTheme="majorEastAsia" w:cs="Times New Roman"/>
                <w:sz w:val="20"/>
              </w:rPr>
              <w:t>时被网络拒绝</w:t>
            </w:r>
          </w:p>
          <w:p w14:paraId="37FEACF3" w14:textId="77777777" w:rsidR="004317A2" w:rsidRPr="007F7AA4" w:rsidRDefault="004317A2" w:rsidP="004317A2">
            <w:pPr>
              <w:rPr>
                <w:rFonts w:eastAsiaTheme="majorEastAsia" w:cs="Times New Roman"/>
                <w:sz w:val="20"/>
              </w:rPr>
            </w:pPr>
            <w:r w:rsidRPr="007F7AA4">
              <w:rPr>
                <w:rFonts w:eastAsiaTheme="majorEastAsia" w:cs="Times New Roman"/>
                <w:sz w:val="20"/>
              </w:rPr>
              <w:t>OTA 1446111 102678173 11:04:41:998 EMM_NASMSG [MS-&gt;NW] EMM_Service_Request</w:t>
            </w:r>
          </w:p>
          <w:p w14:paraId="403DB8C6" w14:textId="77777777" w:rsidR="004317A2" w:rsidRPr="007F7AA4" w:rsidRDefault="004317A2" w:rsidP="004317A2">
            <w:pPr>
              <w:rPr>
                <w:rFonts w:eastAsiaTheme="majorEastAsia" w:cs="Times New Roman"/>
                <w:b/>
                <w:color w:val="FF0000"/>
                <w:sz w:val="20"/>
              </w:rPr>
            </w:pPr>
            <w:r w:rsidRPr="007F7AA4">
              <w:rPr>
                <w:rFonts w:eastAsiaTheme="majorEastAsia" w:cs="Times New Roman"/>
                <w:b/>
                <w:color w:val="FF0000"/>
                <w:sz w:val="20"/>
              </w:rPr>
              <w:t>OTA 1449502 102679078 11:04:41:998 EMM_NASMSG [NW-&gt;MS] EMM_Service_Reject(EMM cause="EMM_CAUSE_IMPLICIT_DETACH", T3442 value=0)</w:t>
            </w:r>
          </w:p>
          <w:p w14:paraId="1AE65D3F" w14:textId="77777777" w:rsidR="004317A2" w:rsidRPr="007F7AA4" w:rsidRDefault="004317A2" w:rsidP="004317A2">
            <w:pPr>
              <w:rPr>
                <w:rFonts w:eastAsiaTheme="majorEastAsia" w:cs="Times New Roman"/>
                <w:b/>
                <w:color w:val="FF0000"/>
                <w:sz w:val="20"/>
              </w:rPr>
            </w:pPr>
            <w:r w:rsidRPr="007F7AA4">
              <w:rPr>
                <w:rFonts w:eastAsiaTheme="majorEastAsia" w:cs="Times New Roman"/>
                <w:b/>
                <w:color w:val="FF0000"/>
                <w:sz w:val="20"/>
              </w:rPr>
              <w:t xml:space="preserve">Cause: Implicitly detached (10) // </w:t>
            </w:r>
            <w:r w:rsidRPr="007F7AA4">
              <w:rPr>
                <w:rFonts w:eastAsiaTheme="majorEastAsia" w:cs="Times New Roman"/>
                <w:b/>
                <w:color w:val="FF0000"/>
                <w:sz w:val="20"/>
              </w:rPr>
              <w:t>隐式去附着，需要立即重新附着</w:t>
            </w:r>
          </w:p>
          <w:p w14:paraId="12940126" w14:textId="77777777" w:rsidR="004317A2" w:rsidRPr="007F7AA4" w:rsidRDefault="004317A2" w:rsidP="004317A2">
            <w:pPr>
              <w:rPr>
                <w:rFonts w:eastAsiaTheme="majorEastAsia" w:cs="Times New Roman"/>
                <w:b/>
                <w:sz w:val="20"/>
              </w:rPr>
            </w:pPr>
            <w:r w:rsidRPr="007F7AA4">
              <w:rPr>
                <w:rFonts w:eastAsiaTheme="majorEastAsia" w:cs="Times New Roman"/>
                <w:b/>
                <w:sz w:val="20"/>
              </w:rPr>
              <w:t xml:space="preserve">// </w:t>
            </w:r>
            <w:r w:rsidRPr="007F7AA4">
              <w:rPr>
                <w:rFonts w:eastAsiaTheme="majorEastAsia" w:cs="Times New Roman"/>
                <w:b/>
                <w:sz w:val="20"/>
              </w:rPr>
              <w:t>主卡重新发起</w:t>
            </w:r>
            <w:r w:rsidRPr="007F7AA4">
              <w:rPr>
                <w:rFonts w:eastAsiaTheme="majorEastAsia" w:cs="Times New Roman"/>
                <w:b/>
                <w:sz w:val="20"/>
              </w:rPr>
              <w:t>Attach</w:t>
            </w:r>
            <w:r w:rsidRPr="007F7AA4">
              <w:rPr>
                <w:rFonts w:eastAsiaTheme="majorEastAsia" w:cs="Times New Roman"/>
                <w:b/>
                <w:sz w:val="20"/>
              </w:rPr>
              <w:t>流程，这导致卡</w:t>
            </w:r>
            <w:r w:rsidRPr="007F7AA4">
              <w:rPr>
                <w:rFonts w:eastAsiaTheme="majorEastAsia" w:cs="Times New Roman"/>
                <w:b/>
                <w:sz w:val="20"/>
              </w:rPr>
              <w:t>1</w:t>
            </w:r>
            <w:r w:rsidRPr="007F7AA4">
              <w:rPr>
                <w:rFonts w:eastAsiaTheme="majorEastAsia" w:cs="Times New Roman"/>
                <w:b/>
                <w:sz w:val="20"/>
              </w:rPr>
              <w:t>短暂掉数据和</w:t>
            </w:r>
            <w:r w:rsidRPr="007F7AA4">
              <w:rPr>
                <w:rFonts w:eastAsiaTheme="majorEastAsia" w:cs="Times New Roman"/>
                <w:b/>
                <w:sz w:val="20"/>
              </w:rPr>
              <w:t>VoLTE</w:t>
            </w:r>
          </w:p>
          <w:p w14:paraId="52FCB850" w14:textId="77777777" w:rsidR="004317A2" w:rsidRPr="007F7AA4" w:rsidRDefault="004317A2" w:rsidP="004317A2">
            <w:pPr>
              <w:rPr>
                <w:rFonts w:eastAsiaTheme="majorEastAsia" w:cs="Times New Roman"/>
                <w:sz w:val="20"/>
              </w:rPr>
            </w:pPr>
            <w:r w:rsidRPr="007F7AA4">
              <w:rPr>
                <w:rFonts w:eastAsiaTheme="majorEastAsia" w:cs="Times New Roman"/>
                <w:sz w:val="20"/>
              </w:rPr>
              <w:t>OTA 1462157 102680394 11:04:41:998 ESM [MS-&gt;NW] ESM_MSG_PDN_CONNECTIVITY_REQUEST (PTI:8, EBI:0)</w:t>
            </w:r>
          </w:p>
          <w:p w14:paraId="4437C707" w14:textId="77777777" w:rsidR="004317A2" w:rsidRPr="007F7AA4" w:rsidRDefault="004317A2" w:rsidP="004317A2">
            <w:pPr>
              <w:rPr>
                <w:rFonts w:eastAsiaTheme="majorEastAsia" w:cs="Times New Roman"/>
                <w:sz w:val="20"/>
              </w:rPr>
            </w:pPr>
            <w:r w:rsidRPr="007F7AA4">
              <w:rPr>
                <w:rFonts w:eastAsiaTheme="majorEastAsia" w:cs="Times New Roman"/>
                <w:sz w:val="20"/>
              </w:rPr>
              <w:t>OTA 1468314 102681858 11:04:42:198 EMM_NASMSG [MS-&gt;NW] EMM_Attach_Request(EPS attach type="EMM_ATTACH_TYPE_COMBINED_ATTACH")</w:t>
            </w:r>
          </w:p>
          <w:p w14:paraId="2ADB3BF3" w14:textId="77777777" w:rsidR="004317A2" w:rsidRPr="007F7AA4" w:rsidRDefault="004317A2" w:rsidP="004317A2">
            <w:pPr>
              <w:rPr>
                <w:rFonts w:eastAsiaTheme="majorEastAsia" w:cs="Times New Roman"/>
                <w:sz w:val="20"/>
              </w:rPr>
            </w:pPr>
            <w:r w:rsidRPr="007F7AA4">
              <w:rPr>
                <w:rFonts w:eastAsiaTheme="majorEastAsia" w:cs="Times New Roman"/>
                <w:sz w:val="20"/>
              </w:rPr>
              <w:t>OTA 1478832 102692179 11:04:42:799 EMM_NASMSG [NW-&gt;MS] EMM_Attach_Accept(EPS attach result="EMM_ATTACH_RESULT_COMBINED_ATTACHED")</w:t>
            </w:r>
          </w:p>
          <w:p w14:paraId="37979C0A" w14:textId="77777777" w:rsidR="004317A2" w:rsidRPr="007F7AA4" w:rsidRDefault="004317A2" w:rsidP="004317A2">
            <w:pPr>
              <w:rPr>
                <w:rFonts w:eastAsiaTheme="majorEastAsia" w:cs="Times New Roman"/>
                <w:sz w:val="20"/>
              </w:rPr>
            </w:pPr>
            <w:r w:rsidRPr="007F7AA4">
              <w:rPr>
                <w:rFonts w:eastAsiaTheme="majorEastAsia" w:cs="Times New Roman"/>
                <w:sz w:val="20"/>
              </w:rPr>
              <w:lastRenderedPageBreak/>
              <w:t>OTA 1480153 102692253 11:04:42:799 EMM_NASMSG [MS-&gt;NW] EMM_Attach_Complete</w:t>
            </w:r>
          </w:p>
          <w:p w14:paraId="4E49FF67" w14:textId="77777777" w:rsidR="004317A2" w:rsidRPr="007F7AA4" w:rsidRDefault="004317A2" w:rsidP="004317A2">
            <w:pPr>
              <w:rPr>
                <w:rFonts w:eastAsiaTheme="majorEastAsia" w:cs="Times New Roman"/>
                <w:sz w:val="20"/>
              </w:rPr>
            </w:pPr>
            <w:r w:rsidRPr="007F7AA4">
              <w:rPr>
                <w:rFonts w:eastAsiaTheme="majorEastAsia" w:cs="Times New Roman"/>
                <w:sz w:val="20"/>
              </w:rPr>
              <w:t>OTA 1510594 102710501 11:04:44:002 ESM [NW-&gt;MS] ESM_MSG_ACTIVATE_DEFAULT_EPS_BEARER_CONTEXT_REQUEST (PTI:9, EBI:6)</w:t>
            </w:r>
          </w:p>
          <w:p w14:paraId="07D7EF1C" w14:textId="77777777" w:rsidR="004317A2" w:rsidRPr="007F7AA4" w:rsidRDefault="004317A2" w:rsidP="004317A2">
            <w:pPr>
              <w:rPr>
                <w:rFonts w:eastAsiaTheme="majorEastAsia" w:cs="Times New Roman"/>
                <w:sz w:val="20"/>
              </w:rPr>
            </w:pPr>
            <w:r w:rsidRPr="007F7AA4">
              <w:rPr>
                <w:rFonts w:eastAsiaTheme="majorEastAsia" w:cs="Times New Roman"/>
                <w:sz w:val="20"/>
              </w:rPr>
              <w:t>OTA 1510966 102710533 11:04:44:002 ESM [MS-&gt;NW] ESM_MSG_ACTIVATE_DEFAULT_EPS_BEARER_CONTEXT_ACCEPT (PTI:0, EBI:6)</w:t>
            </w:r>
          </w:p>
          <w:p w14:paraId="01FCACBD" w14:textId="77777777" w:rsidR="004317A2" w:rsidRPr="007F7AA4" w:rsidRDefault="004317A2" w:rsidP="004317A2">
            <w:pPr>
              <w:rPr>
                <w:rFonts w:eastAsiaTheme="majorEastAsia" w:cs="Times New Roman"/>
                <w:sz w:val="20"/>
              </w:rPr>
            </w:pPr>
          </w:p>
          <w:p w14:paraId="557B7E8A" w14:textId="77777777" w:rsidR="004317A2" w:rsidRPr="007F7AA4" w:rsidRDefault="004317A2" w:rsidP="004317A2">
            <w:pPr>
              <w:rPr>
                <w:rFonts w:eastAsiaTheme="majorEastAsia" w:cs="Times New Roman"/>
                <w:b/>
                <w:sz w:val="20"/>
              </w:rPr>
            </w:pPr>
            <w:r w:rsidRPr="007F7AA4">
              <w:rPr>
                <w:rFonts w:eastAsiaTheme="majorEastAsia" w:cs="Times New Roman"/>
                <w:b/>
                <w:sz w:val="20"/>
              </w:rPr>
              <w:t>// VoLTE</w:t>
            </w:r>
            <w:r w:rsidRPr="007F7AA4">
              <w:rPr>
                <w:rFonts w:eastAsiaTheme="majorEastAsia" w:cs="Times New Roman"/>
                <w:b/>
                <w:sz w:val="20"/>
              </w:rPr>
              <w:t>重新注册</w:t>
            </w:r>
          </w:p>
          <w:p w14:paraId="7DB25098" w14:textId="77777777" w:rsidR="004317A2" w:rsidRPr="007F7AA4" w:rsidRDefault="004317A2" w:rsidP="004317A2">
            <w:pPr>
              <w:rPr>
                <w:rFonts w:eastAsiaTheme="majorEastAsia" w:cs="Times New Roman"/>
                <w:sz w:val="20"/>
              </w:rPr>
            </w:pPr>
            <w:r w:rsidRPr="007F7AA4">
              <w:rPr>
                <w:rFonts w:eastAsiaTheme="majorEastAsia" w:cs="Times New Roman"/>
                <w:sz w:val="20"/>
              </w:rPr>
              <w:t>SIP 28 102720388 11:04:44:605 [MS-&gt;NW][P1][S1]REGISTER sip:ims.mnc002.mcc460.3gppnetwork.org SIP/2.0</w:t>
            </w:r>
          </w:p>
          <w:p w14:paraId="3CCACD9B" w14:textId="77777777" w:rsidR="004317A2" w:rsidRPr="007F7AA4" w:rsidRDefault="004317A2" w:rsidP="004317A2">
            <w:pPr>
              <w:rPr>
                <w:rFonts w:eastAsiaTheme="majorEastAsia" w:cs="Times New Roman"/>
                <w:sz w:val="20"/>
              </w:rPr>
            </w:pPr>
            <w:r w:rsidRPr="007F7AA4">
              <w:rPr>
                <w:rFonts w:eastAsiaTheme="majorEastAsia" w:cs="Times New Roman"/>
                <w:sz w:val="20"/>
              </w:rPr>
              <w:t>SIP 29 102723101 11:04:44:805 [NW-&gt;MS][P1][S1]SIP/2.0 401 Unauthorized</w:t>
            </w:r>
          </w:p>
          <w:p w14:paraId="4B3E8CD9" w14:textId="77777777" w:rsidR="004317A2" w:rsidRPr="007F7AA4" w:rsidRDefault="004317A2" w:rsidP="004317A2">
            <w:pPr>
              <w:rPr>
                <w:rFonts w:eastAsiaTheme="majorEastAsia" w:cs="Times New Roman"/>
                <w:sz w:val="20"/>
              </w:rPr>
            </w:pPr>
            <w:r w:rsidRPr="007F7AA4">
              <w:rPr>
                <w:rFonts w:eastAsiaTheme="majorEastAsia" w:cs="Times New Roman"/>
                <w:sz w:val="20"/>
              </w:rPr>
              <w:t>SIP 30 102729066 11:04:45:205 [MS-&gt;NW][P1][S1]REGISTER sip:ims.mnc002.mcc460.3gppnetwork.org SIP/2.0</w:t>
            </w:r>
          </w:p>
          <w:p w14:paraId="7954B6A6" w14:textId="39AE3CFF" w:rsidR="004317A2" w:rsidRPr="007F7AA4" w:rsidRDefault="004317A2" w:rsidP="004317A2">
            <w:pPr>
              <w:rPr>
                <w:rFonts w:eastAsiaTheme="majorEastAsia" w:cs="Times New Roman"/>
                <w:b/>
                <w:sz w:val="20"/>
              </w:rPr>
            </w:pPr>
            <w:r w:rsidRPr="007F7AA4">
              <w:rPr>
                <w:rFonts w:eastAsiaTheme="majorEastAsia" w:cs="Times New Roman"/>
                <w:sz w:val="20"/>
              </w:rPr>
              <w:t>SIP 31 102737486 11:04:45:805 [NW-&gt;MS][P1][S1]SIP/2.0 200 OK</w:t>
            </w:r>
          </w:p>
        </w:tc>
      </w:tr>
    </w:tbl>
    <w:p w14:paraId="1485EA53" w14:textId="7BE16A40" w:rsidR="00831C36" w:rsidRPr="007F7AA4" w:rsidRDefault="006E2855" w:rsidP="006E2855">
      <w:pPr>
        <w:pStyle w:val="3"/>
        <w:spacing w:before="156" w:after="156"/>
        <w:rPr>
          <w:rFonts w:eastAsiaTheme="majorEastAsia" w:cs="Times New Roman"/>
        </w:rPr>
      </w:pPr>
      <w:bookmarkStart w:id="67" w:name="_Toc87714646"/>
      <w:r w:rsidRPr="007F7AA4">
        <w:rPr>
          <w:rFonts w:eastAsiaTheme="majorEastAsia" w:cs="Times New Roman"/>
        </w:rPr>
        <w:lastRenderedPageBreak/>
        <w:t>TAU Reject</w:t>
      </w:r>
      <w:r w:rsidRPr="007F7AA4">
        <w:rPr>
          <w:rFonts w:eastAsiaTheme="majorEastAsia" w:cs="Times New Roman"/>
        </w:rPr>
        <w:t>导致掉数据图标和丢寻呼</w:t>
      </w:r>
      <w:bookmarkEnd w:id="67"/>
    </w:p>
    <w:p w14:paraId="11B601EE" w14:textId="1A943A67" w:rsidR="006E2855" w:rsidRPr="007F7AA4" w:rsidRDefault="006E2855" w:rsidP="006E2855">
      <w:pPr>
        <w:rPr>
          <w:rFonts w:eastAsiaTheme="majorEastAsia" w:cs="Times New Roman"/>
        </w:rPr>
      </w:pPr>
      <w:r w:rsidRPr="007F7AA4">
        <w:rPr>
          <w:rFonts w:eastAsiaTheme="majorEastAsia" w:cs="Times New Roman"/>
        </w:rPr>
        <w:t>UE</w:t>
      </w:r>
      <w:r w:rsidRPr="007F7AA4">
        <w:rPr>
          <w:rFonts w:eastAsiaTheme="majorEastAsia" w:cs="Times New Roman"/>
        </w:rPr>
        <w:t>在位置移动</w:t>
      </w:r>
      <w:r w:rsidRPr="007F7AA4">
        <w:rPr>
          <w:rFonts w:eastAsiaTheme="majorEastAsia" w:cs="Times New Roman"/>
        </w:rPr>
        <w:t>TAU</w:t>
      </w:r>
      <w:r w:rsidRPr="007F7AA4">
        <w:rPr>
          <w:rFonts w:eastAsiaTheme="majorEastAsia" w:cs="Times New Roman"/>
        </w:rPr>
        <w:t>的过程中，发生网络拒绝</w:t>
      </w:r>
      <w:r w:rsidRPr="007F7AA4">
        <w:rPr>
          <w:rFonts w:eastAsiaTheme="majorEastAsia" w:cs="Times New Roman"/>
        </w:rPr>
        <w:t>TAU</w:t>
      </w:r>
      <w:r w:rsidRPr="007F7AA4">
        <w:rPr>
          <w:rFonts w:eastAsiaTheme="majorEastAsia" w:cs="Times New Roman"/>
        </w:rPr>
        <w:t>的情况，并且带有</w:t>
      </w:r>
      <w:r w:rsidRPr="007F7AA4">
        <w:rPr>
          <w:rFonts w:eastAsiaTheme="majorEastAsia" w:cs="Times New Roman"/>
        </w:rPr>
        <w:t>Cause: UE identity cannot be derived by the network (9)</w:t>
      </w:r>
      <w:r w:rsidRPr="007F7AA4">
        <w:rPr>
          <w:rFonts w:eastAsiaTheme="majorEastAsia" w:cs="Times New Roman"/>
        </w:rPr>
        <w:t>的原因值，指示</w:t>
      </w:r>
      <w:r w:rsidRPr="007F7AA4">
        <w:rPr>
          <w:rFonts w:eastAsiaTheme="majorEastAsia" w:cs="Times New Roman"/>
        </w:rPr>
        <w:t>UE</w:t>
      </w:r>
      <w:r w:rsidRPr="007F7AA4">
        <w:rPr>
          <w:rFonts w:eastAsiaTheme="majorEastAsia" w:cs="Times New Roman"/>
        </w:rPr>
        <w:t>需要重新</w:t>
      </w:r>
      <w:r w:rsidRPr="007F7AA4">
        <w:rPr>
          <w:rFonts w:eastAsiaTheme="majorEastAsia" w:cs="Times New Roman"/>
        </w:rPr>
        <w:t>Attach</w:t>
      </w:r>
      <w:r w:rsidRPr="007F7AA4">
        <w:rPr>
          <w:rFonts w:eastAsiaTheme="majorEastAsia" w:cs="Times New Roman"/>
        </w:rPr>
        <w:t>。在重新</w:t>
      </w:r>
      <w:r w:rsidRPr="007F7AA4">
        <w:rPr>
          <w:rFonts w:eastAsiaTheme="majorEastAsia" w:cs="Times New Roman"/>
        </w:rPr>
        <w:t>Attach</w:t>
      </w:r>
      <w:r w:rsidRPr="007F7AA4">
        <w:rPr>
          <w:rFonts w:eastAsiaTheme="majorEastAsia" w:cs="Times New Roman"/>
        </w:rPr>
        <w:t>过程中，</w:t>
      </w:r>
      <w:r w:rsidRPr="007F7AA4">
        <w:rPr>
          <w:rFonts w:eastAsiaTheme="majorEastAsia" w:cs="Times New Roman"/>
        </w:rPr>
        <w:t>UE</w:t>
      </w:r>
      <w:r w:rsidRPr="007F7AA4">
        <w:rPr>
          <w:rFonts w:eastAsiaTheme="majorEastAsia" w:cs="Times New Roman"/>
        </w:rPr>
        <w:t>将丢驻网图标和丢寻呼消息。</w:t>
      </w:r>
    </w:p>
    <w:p w14:paraId="4391398A" w14:textId="55C88361" w:rsidR="006E2855" w:rsidRPr="007F7AA4" w:rsidRDefault="006E2855" w:rsidP="006E2855">
      <w:pPr>
        <w:rPr>
          <w:rFonts w:eastAsiaTheme="majorEastAsia" w:cs="Times New Roman"/>
        </w:rPr>
      </w:pPr>
    </w:p>
    <w:p w14:paraId="1BBDD2A1" w14:textId="77777777" w:rsidR="006E2855" w:rsidRPr="007F7AA4" w:rsidRDefault="006E2855" w:rsidP="006E2855">
      <w:pPr>
        <w:rPr>
          <w:rFonts w:eastAsiaTheme="majorEastAsia" w:cs="Times New Roman"/>
        </w:rPr>
      </w:pPr>
      <w:r w:rsidRPr="007F7AA4">
        <w:rPr>
          <w:rFonts w:eastAsiaTheme="majorEastAsia" w:cs="Times New Roman"/>
        </w:rPr>
        <w:t>示例</w:t>
      </w:r>
      <w:r w:rsidRPr="007F7AA4">
        <w:rPr>
          <w:rFonts w:eastAsiaTheme="majorEastAsia" w:cs="Times New Roman"/>
        </w:rPr>
        <w:t>JIRA</w:t>
      </w:r>
      <w:r w:rsidRPr="007F7AA4">
        <w:rPr>
          <w:rFonts w:eastAsiaTheme="majorEastAsia" w:cs="Times New Roman"/>
        </w:rPr>
        <w:t>：</w:t>
      </w:r>
      <w:r w:rsidRPr="007F7AA4">
        <w:rPr>
          <w:rFonts w:eastAsiaTheme="majorEastAsia" w:cs="Times New Roman"/>
        </w:rPr>
        <w:t>UPGR5G-4328 FT_J22_BeiJing_</w:t>
      </w:r>
      <w:r w:rsidRPr="007F7AA4">
        <w:rPr>
          <w:rFonts w:eastAsiaTheme="majorEastAsia" w:cs="Times New Roman"/>
        </w:rPr>
        <w:t>主卡卡一</w:t>
      </w:r>
      <w:r w:rsidRPr="007F7AA4">
        <w:rPr>
          <w:rFonts w:eastAsiaTheme="majorEastAsia" w:cs="Times New Roman"/>
        </w:rPr>
        <w:t xml:space="preserve">CMCC 5G + </w:t>
      </w:r>
      <w:r w:rsidRPr="007F7AA4">
        <w:rPr>
          <w:rFonts w:eastAsiaTheme="majorEastAsia" w:cs="Times New Roman"/>
        </w:rPr>
        <w:t>副卡卡二</w:t>
      </w:r>
      <w:r w:rsidRPr="007F7AA4">
        <w:rPr>
          <w:rFonts w:eastAsiaTheme="majorEastAsia" w:cs="Times New Roman"/>
        </w:rPr>
        <w:t>CU 4G VOLTE</w:t>
      </w:r>
      <w:r w:rsidRPr="007F7AA4">
        <w:rPr>
          <w:rFonts w:eastAsiaTheme="majorEastAsia" w:cs="Times New Roman"/>
        </w:rPr>
        <w:t>，</w:t>
      </w:r>
      <w:r w:rsidRPr="007F7AA4">
        <w:rPr>
          <w:rFonts w:eastAsiaTheme="majorEastAsia" w:cs="Times New Roman"/>
        </w:rPr>
        <w:t>PS</w:t>
      </w:r>
      <w:r w:rsidRPr="007F7AA4">
        <w:rPr>
          <w:rFonts w:eastAsiaTheme="majorEastAsia" w:cs="Times New Roman"/>
        </w:rPr>
        <w:t>，</w:t>
      </w:r>
      <w:r w:rsidRPr="007F7AA4">
        <w:rPr>
          <w:rFonts w:eastAsiaTheme="majorEastAsia" w:cs="Times New Roman"/>
        </w:rPr>
        <w:t>MO</w:t>
      </w:r>
      <w:r w:rsidRPr="007F7AA4">
        <w:rPr>
          <w:rFonts w:eastAsiaTheme="majorEastAsia" w:cs="Times New Roman"/>
        </w:rPr>
        <w:t>端卡</w:t>
      </w:r>
      <w:r w:rsidRPr="007F7AA4">
        <w:rPr>
          <w:rFonts w:eastAsiaTheme="majorEastAsia" w:cs="Times New Roman"/>
        </w:rPr>
        <w:t>1</w:t>
      </w:r>
      <w:r w:rsidRPr="007F7AA4">
        <w:rPr>
          <w:rFonts w:eastAsiaTheme="majorEastAsia" w:cs="Times New Roman"/>
        </w:rPr>
        <w:t>打</w:t>
      </w:r>
      <w:r w:rsidRPr="007F7AA4">
        <w:rPr>
          <w:rFonts w:eastAsiaTheme="majorEastAsia" w:cs="Times New Roman"/>
        </w:rPr>
        <w:t>MT</w:t>
      </w:r>
      <w:r w:rsidRPr="007F7AA4">
        <w:rPr>
          <w:rFonts w:eastAsiaTheme="majorEastAsia" w:cs="Times New Roman"/>
        </w:rPr>
        <w:t>端卡</w:t>
      </w:r>
      <w:r w:rsidRPr="007F7AA4">
        <w:rPr>
          <w:rFonts w:eastAsiaTheme="majorEastAsia" w:cs="Times New Roman"/>
        </w:rPr>
        <w:t>2</w:t>
      </w:r>
      <w:r w:rsidRPr="007F7AA4">
        <w:rPr>
          <w:rFonts w:eastAsiaTheme="majorEastAsia" w:cs="Times New Roman"/>
        </w:rPr>
        <w:t>，</w:t>
      </w:r>
      <w:r w:rsidRPr="007F7AA4">
        <w:rPr>
          <w:rFonts w:eastAsiaTheme="majorEastAsia" w:cs="Times New Roman"/>
        </w:rPr>
        <w:t>mo</w:t>
      </w:r>
      <w:r w:rsidRPr="007F7AA4">
        <w:rPr>
          <w:rFonts w:eastAsiaTheme="majorEastAsia" w:cs="Times New Roman"/>
        </w:rPr>
        <w:t>端提示语音助理（</w:t>
      </w:r>
      <w:r w:rsidRPr="007F7AA4">
        <w:rPr>
          <w:rFonts w:eastAsiaTheme="majorEastAsia" w:cs="Times New Roman"/>
        </w:rPr>
        <w:t>1/20</w:t>
      </w:r>
      <w:r w:rsidRPr="007F7AA4">
        <w:rPr>
          <w:rFonts w:eastAsiaTheme="majorEastAsia" w:cs="Times New Roman"/>
        </w:rPr>
        <w:t>）</w:t>
      </w:r>
      <w:r w:rsidRPr="007F7AA4">
        <w:rPr>
          <w:rFonts w:eastAsiaTheme="majorEastAsia" w:cs="Times New Roman"/>
        </w:rPr>
        <w:t>_0128</w:t>
      </w:r>
    </w:p>
    <w:p w14:paraId="5C4622AF" w14:textId="00EE7348" w:rsidR="006E2855" w:rsidRPr="007F7AA4" w:rsidRDefault="006E2855" w:rsidP="006E2855">
      <w:pPr>
        <w:rPr>
          <w:rFonts w:eastAsiaTheme="majorEastAsia" w:cs="Times New Roman"/>
          <w:b/>
        </w:rPr>
      </w:pPr>
      <w:r w:rsidRPr="007F7AA4">
        <w:rPr>
          <w:rFonts w:eastAsiaTheme="majorEastAsia" w:cs="Times New Roman"/>
          <w:b/>
        </w:rPr>
        <w:t>结论：</w:t>
      </w:r>
      <w:r w:rsidRPr="007F7AA4">
        <w:rPr>
          <w:rFonts w:eastAsiaTheme="majorEastAsia" w:cs="Times New Roman"/>
          <w:b/>
        </w:rPr>
        <w:t>MT</w:t>
      </w:r>
      <w:r w:rsidRPr="007F7AA4">
        <w:rPr>
          <w:rFonts w:eastAsiaTheme="majorEastAsia" w:cs="Times New Roman"/>
          <w:b/>
        </w:rPr>
        <w:t>端</w:t>
      </w:r>
      <w:r w:rsidRPr="007F7AA4">
        <w:rPr>
          <w:rFonts w:eastAsiaTheme="majorEastAsia" w:cs="Times New Roman"/>
          <w:b/>
        </w:rPr>
        <w:t>Sub2</w:t>
      </w:r>
      <w:r w:rsidRPr="007F7AA4">
        <w:rPr>
          <w:rFonts w:eastAsiaTheme="majorEastAsia" w:cs="Times New Roman"/>
          <w:b/>
        </w:rPr>
        <w:t>在呼叫时间点附近发生</w:t>
      </w:r>
      <w:r w:rsidRPr="007F7AA4">
        <w:rPr>
          <w:rFonts w:eastAsiaTheme="majorEastAsia" w:cs="Times New Roman"/>
          <w:b/>
        </w:rPr>
        <w:t>TAU Reject</w:t>
      </w:r>
      <w:r w:rsidRPr="007F7AA4">
        <w:rPr>
          <w:rFonts w:eastAsiaTheme="majorEastAsia" w:cs="Times New Roman"/>
          <w:b/>
        </w:rPr>
        <w:t>，立即重新</w:t>
      </w:r>
      <w:r w:rsidRPr="007F7AA4">
        <w:rPr>
          <w:rFonts w:eastAsiaTheme="majorEastAsia" w:cs="Times New Roman"/>
          <w:b/>
        </w:rPr>
        <w:t>Attach</w:t>
      </w:r>
      <w:r w:rsidRPr="007F7AA4">
        <w:rPr>
          <w:rFonts w:eastAsiaTheme="majorEastAsia" w:cs="Times New Roman"/>
          <w:b/>
        </w:rPr>
        <w:t>，影响被叫的寻呼。</w:t>
      </w:r>
    </w:p>
    <w:tbl>
      <w:tblPr>
        <w:tblStyle w:val="a7"/>
        <w:tblW w:w="0" w:type="auto"/>
        <w:tblLook w:val="04A0" w:firstRow="1" w:lastRow="0" w:firstColumn="1" w:lastColumn="0" w:noHBand="0" w:noVBand="1"/>
      </w:tblPr>
      <w:tblGrid>
        <w:gridCol w:w="13454"/>
      </w:tblGrid>
      <w:tr w:rsidR="006B6960" w:rsidRPr="007F7AA4" w14:paraId="16501396" w14:textId="77777777" w:rsidTr="006B6960">
        <w:tc>
          <w:tcPr>
            <w:tcW w:w="13454" w:type="dxa"/>
          </w:tcPr>
          <w:p w14:paraId="75E1B175" w14:textId="77777777" w:rsidR="006B6960" w:rsidRPr="007F7AA4" w:rsidRDefault="006B6960" w:rsidP="006B6960">
            <w:pPr>
              <w:rPr>
                <w:rFonts w:eastAsiaTheme="majorEastAsia" w:cs="Times New Roman"/>
              </w:rPr>
            </w:pPr>
            <w:r w:rsidRPr="007F7AA4">
              <w:rPr>
                <w:rFonts w:eastAsiaTheme="majorEastAsia" w:cs="Times New Roman"/>
              </w:rPr>
              <w:t>// MO CM 5G CSFB GSM</w:t>
            </w:r>
          </w:p>
          <w:p w14:paraId="6E61B93C" w14:textId="77777777" w:rsidR="006B6960" w:rsidRPr="007F7AA4" w:rsidRDefault="006B6960" w:rsidP="006B6960">
            <w:pPr>
              <w:rPr>
                <w:rFonts w:eastAsiaTheme="majorEastAsia" w:cs="Times New Roman"/>
              </w:rPr>
            </w:pPr>
            <w:r w:rsidRPr="007F7AA4">
              <w:rPr>
                <w:rFonts w:eastAsiaTheme="majorEastAsia" w:cs="Times New Roman"/>
              </w:rPr>
              <w:t>Type</w:t>
            </w:r>
            <w:r w:rsidRPr="007F7AA4">
              <w:rPr>
                <w:rFonts w:eastAsiaTheme="majorEastAsia" w:cs="Times New Roman"/>
              </w:rPr>
              <w:tab/>
              <w:t>Index</w:t>
            </w:r>
            <w:r w:rsidRPr="007F7AA4">
              <w:rPr>
                <w:rFonts w:eastAsiaTheme="majorEastAsia" w:cs="Times New Roman"/>
              </w:rPr>
              <w:tab/>
              <w:t>Time</w:t>
            </w:r>
            <w:r w:rsidRPr="007F7AA4">
              <w:rPr>
                <w:rFonts w:eastAsiaTheme="majorEastAsia" w:cs="Times New Roman"/>
              </w:rPr>
              <w:tab/>
              <w:t>Local Time</w:t>
            </w:r>
            <w:r w:rsidRPr="007F7AA4">
              <w:rPr>
                <w:rFonts w:eastAsiaTheme="majorEastAsia" w:cs="Times New Roman"/>
              </w:rPr>
              <w:tab/>
              <w:t>Module</w:t>
            </w:r>
            <w:r w:rsidRPr="007F7AA4">
              <w:rPr>
                <w:rFonts w:eastAsiaTheme="majorEastAsia" w:cs="Times New Roman"/>
              </w:rPr>
              <w:tab/>
              <w:t>Message</w:t>
            </w:r>
            <w:r w:rsidRPr="007F7AA4">
              <w:rPr>
                <w:rFonts w:eastAsiaTheme="majorEastAsia" w:cs="Times New Roman"/>
              </w:rPr>
              <w:tab/>
              <w:t>Comment</w:t>
            </w:r>
            <w:r w:rsidRPr="007F7AA4">
              <w:rPr>
                <w:rFonts w:eastAsiaTheme="majorEastAsia" w:cs="Times New Roman"/>
              </w:rPr>
              <w:tab/>
              <w:t>Time Differences</w:t>
            </w:r>
          </w:p>
          <w:p w14:paraId="360C1A93" w14:textId="77777777" w:rsidR="006B6960" w:rsidRPr="007F7AA4" w:rsidRDefault="006B6960" w:rsidP="006B6960">
            <w:pPr>
              <w:rPr>
                <w:rFonts w:eastAsiaTheme="majorEastAsia" w:cs="Times New Roman"/>
              </w:rPr>
            </w:pPr>
            <w:r w:rsidRPr="007F7AA4">
              <w:rPr>
                <w:rFonts w:eastAsiaTheme="majorEastAsia" w:cs="Times New Roman"/>
              </w:rPr>
              <w:t>SYS</w:t>
            </w:r>
            <w:r w:rsidRPr="007F7AA4">
              <w:rPr>
                <w:rFonts w:eastAsiaTheme="majorEastAsia" w:cs="Times New Roman"/>
              </w:rPr>
              <w:tab/>
              <w:t>975065</w:t>
            </w:r>
            <w:r w:rsidRPr="007F7AA4">
              <w:rPr>
                <w:rFonts w:eastAsiaTheme="majorEastAsia" w:cs="Times New Roman"/>
              </w:rPr>
              <w:tab/>
              <w:t>340289422</w:t>
            </w:r>
            <w:r w:rsidRPr="007F7AA4">
              <w:rPr>
                <w:rFonts w:eastAsiaTheme="majorEastAsia" w:cs="Times New Roman"/>
              </w:rPr>
              <w:tab/>
              <w:t>15:33:57:567</w:t>
            </w:r>
            <w:r w:rsidRPr="007F7AA4">
              <w:rPr>
                <w:rFonts w:eastAsiaTheme="majorEastAsia" w:cs="Times New Roman"/>
              </w:rPr>
              <w:tab/>
              <w:t>NIL</w:t>
            </w:r>
            <w:r w:rsidRPr="007F7AA4">
              <w:rPr>
                <w:rFonts w:eastAsiaTheme="majorEastAsia" w:cs="Times New Roman"/>
              </w:rPr>
              <w:tab/>
              <w:t>[AT_RX p46,ch14]ATD18514648187;</w:t>
            </w:r>
          </w:p>
          <w:p w14:paraId="096442E9" w14:textId="77777777" w:rsidR="006B6960" w:rsidRPr="007F7AA4" w:rsidRDefault="006B6960" w:rsidP="006B6960">
            <w:pPr>
              <w:rPr>
                <w:rFonts w:eastAsiaTheme="majorEastAsia" w:cs="Times New Roman"/>
              </w:rPr>
            </w:pPr>
          </w:p>
          <w:p w14:paraId="66679F63" w14:textId="77777777" w:rsidR="006B6960" w:rsidRPr="007F7AA4" w:rsidRDefault="006B6960" w:rsidP="006B6960">
            <w:pPr>
              <w:rPr>
                <w:rFonts w:eastAsiaTheme="majorEastAsia" w:cs="Times New Roman"/>
              </w:rPr>
            </w:pPr>
            <w:r w:rsidRPr="007F7AA4">
              <w:rPr>
                <w:rFonts w:eastAsiaTheme="majorEastAsia" w:cs="Times New Roman"/>
              </w:rPr>
              <w:t>OTA</w:t>
            </w:r>
            <w:r w:rsidRPr="007F7AA4">
              <w:rPr>
                <w:rFonts w:eastAsiaTheme="majorEastAsia" w:cs="Times New Roman"/>
              </w:rPr>
              <w:tab/>
              <w:t>978826</w:t>
            </w:r>
            <w:r w:rsidRPr="007F7AA4">
              <w:rPr>
                <w:rFonts w:eastAsiaTheme="majorEastAsia" w:cs="Times New Roman"/>
              </w:rPr>
              <w:tab/>
              <w:t>340289907</w:t>
            </w:r>
            <w:r w:rsidRPr="007F7AA4">
              <w:rPr>
                <w:rFonts w:eastAsiaTheme="majorEastAsia" w:cs="Times New Roman"/>
              </w:rPr>
              <w:tab/>
              <w:t>15:33:57:567</w:t>
            </w:r>
            <w:r w:rsidRPr="007F7AA4">
              <w:rPr>
                <w:rFonts w:eastAsiaTheme="majorEastAsia" w:cs="Times New Roman"/>
              </w:rPr>
              <w:tab/>
              <w:t>EMM_NASMSG_2</w:t>
            </w:r>
            <w:r w:rsidRPr="007F7AA4">
              <w:rPr>
                <w:rFonts w:eastAsiaTheme="majorEastAsia" w:cs="Times New Roman"/>
              </w:rPr>
              <w:tab/>
              <w:t>[MS-&gt;NW] EMM_Extended_Service_Request(service type="MO_CSFB", CSFB response="CSFB_UNUSED")</w:t>
            </w:r>
          </w:p>
          <w:p w14:paraId="305A8264" w14:textId="77777777" w:rsidR="006B6960" w:rsidRPr="007F7AA4" w:rsidRDefault="006B6960" w:rsidP="006B6960">
            <w:pPr>
              <w:rPr>
                <w:rFonts w:eastAsiaTheme="majorEastAsia" w:cs="Times New Roman"/>
              </w:rPr>
            </w:pPr>
            <w:r w:rsidRPr="007F7AA4">
              <w:rPr>
                <w:rFonts w:eastAsiaTheme="majorEastAsia" w:cs="Times New Roman"/>
              </w:rPr>
              <w:t>OTA</w:t>
            </w:r>
            <w:r w:rsidRPr="007F7AA4">
              <w:rPr>
                <w:rFonts w:eastAsiaTheme="majorEastAsia" w:cs="Times New Roman"/>
              </w:rPr>
              <w:tab/>
              <w:t>979592</w:t>
            </w:r>
            <w:r w:rsidRPr="007F7AA4">
              <w:rPr>
                <w:rFonts w:eastAsiaTheme="majorEastAsia" w:cs="Times New Roman"/>
              </w:rPr>
              <w:tab/>
              <w:t>340290979</w:t>
            </w:r>
            <w:r w:rsidRPr="007F7AA4">
              <w:rPr>
                <w:rFonts w:eastAsiaTheme="majorEastAsia" w:cs="Times New Roman"/>
              </w:rPr>
              <w:tab/>
              <w:t>15:33:57:567</w:t>
            </w:r>
            <w:r w:rsidRPr="007F7AA4">
              <w:rPr>
                <w:rFonts w:eastAsiaTheme="majorEastAsia" w:cs="Times New Roman"/>
              </w:rPr>
              <w:tab/>
              <w:t>ERRC_CONN_2</w:t>
            </w:r>
            <w:r w:rsidRPr="007F7AA4">
              <w:rPr>
                <w:rFonts w:eastAsiaTheme="majorEastAsia" w:cs="Times New Roman"/>
              </w:rPr>
              <w:tab/>
              <w:t>[NW-&gt;MS] ERRC_RRCConnectionRelease(EARFCN[1350], PCI[312])(cause:[ReleaseCause_other], redirectInfo:[1])</w:t>
            </w:r>
          </w:p>
          <w:p w14:paraId="1B48FF9C" w14:textId="77777777" w:rsidR="006B6960" w:rsidRPr="007F7AA4" w:rsidRDefault="006B6960" w:rsidP="006B6960">
            <w:pPr>
              <w:rPr>
                <w:rFonts w:eastAsiaTheme="majorEastAsia" w:cs="Times New Roman"/>
              </w:rPr>
            </w:pPr>
            <w:r w:rsidRPr="007F7AA4">
              <w:rPr>
                <w:rFonts w:eastAsiaTheme="majorEastAsia" w:cs="Times New Roman"/>
              </w:rPr>
              <w:t>OTA</w:t>
            </w:r>
            <w:r w:rsidRPr="007F7AA4">
              <w:rPr>
                <w:rFonts w:eastAsiaTheme="majorEastAsia" w:cs="Times New Roman"/>
              </w:rPr>
              <w:tab/>
              <w:t>991678</w:t>
            </w:r>
            <w:r w:rsidRPr="007F7AA4">
              <w:rPr>
                <w:rFonts w:eastAsiaTheme="majorEastAsia" w:cs="Times New Roman"/>
              </w:rPr>
              <w:tab/>
              <w:t>340316195</w:t>
            </w:r>
            <w:r w:rsidRPr="007F7AA4">
              <w:rPr>
                <w:rFonts w:eastAsiaTheme="majorEastAsia" w:cs="Times New Roman"/>
              </w:rPr>
              <w:tab/>
              <w:t>15:33:59:182</w:t>
            </w:r>
            <w:r w:rsidRPr="007F7AA4">
              <w:rPr>
                <w:rFonts w:eastAsiaTheme="majorEastAsia" w:cs="Times New Roman"/>
              </w:rPr>
              <w:tab/>
              <w:t>CC_2</w:t>
            </w:r>
            <w:r w:rsidRPr="007F7AA4">
              <w:rPr>
                <w:rFonts w:eastAsiaTheme="majorEastAsia" w:cs="Times New Roman"/>
              </w:rPr>
              <w:tab/>
              <w:t>[MS-&gt;NW] CC__SETUP</w:t>
            </w:r>
          </w:p>
          <w:p w14:paraId="5A82CFDF" w14:textId="77777777" w:rsidR="006B6960" w:rsidRPr="007F7AA4" w:rsidRDefault="006B6960" w:rsidP="006B6960">
            <w:pPr>
              <w:rPr>
                <w:rFonts w:eastAsiaTheme="majorEastAsia" w:cs="Times New Roman"/>
              </w:rPr>
            </w:pPr>
            <w:r w:rsidRPr="007F7AA4">
              <w:rPr>
                <w:rFonts w:eastAsiaTheme="majorEastAsia" w:cs="Times New Roman"/>
              </w:rPr>
              <w:t>OTA</w:t>
            </w:r>
            <w:r w:rsidRPr="007F7AA4">
              <w:rPr>
                <w:rFonts w:eastAsiaTheme="majorEastAsia" w:cs="Times New Roman"/>
              </w:rPr>
              <w:tab/>
              <w:t>992590</w:t>
            </w:r>
            <w:r w:rsidRPr="007F7AA4">
              <w:rPr>
                <w:rFonts w:eastAsiaTheme="majorEastAsia" w:cs="Times New Roman"/>
              </w:rPr>
              <w:tab/>
              <w:t>340327229</w:t>
            </w:r>
            <w:r w:rsidRPr="007F7AA4">
              <w:rPr>
                <w:rFonts w:eastAsiaTheme="majorEastAsia" w:cs="Times New Roman"/>
              </w:rPr>
              <w:tab/>
              <w:t>15:33:59:982</w:t>
            </w:r>
            <w:r w:rsidRPr="007F7AA4">
              <w:rPr>
                <w:rFonts w:eastAsiaTheme="majorEastAsia" w:cs="Times New Roman"/>
              </w:rPr>
              <w:tab/>
              <w:t>CC_2</w:t>
            </w:r>
            <w:r w:rsidRPr="007F7AA4">
              <w:rPr>
                <w:rFonts w:eastAsiaTheme="majorEastAsia" w:cs="Times New Roman"/>
              </w:rPr>
              <w:tab/>
              <w:t>[NW-&gt;MS] CC__CALL_PROCEEDING</w:t>
            </w:r>
          </w:p>
          <w:p w14:paraId="676D93CC" w14:textId="77777777" w:rsidR="006B6960" w:rsidRPr="007F7AA4" w:rsidRDefault="006B6960" w:rsidP="006B6960">
            <w:pPr>
              <w:rPr>
                <w:rFonts w:eastAsiaTheme="majorEastAsia" w:cs="Times New Roman"/>
              </w:rPr>
            </w:pPr>
            <w:r w:rsidRPr="007F7AA4">
              <w:rPr>
                <w:rFonts w:eastAsiaTheme="majorEastAsia" w:cs="Times New Roman"/>
              </w:rPr>
              <w:t>OTA</w:t>
            </w:r>
            <w:r w:rsidRPr="007F7AA4">
              <w:rPr>
                <w:rFonts w:eastAsiaTheme="majorEastAsia" w:cs="Times New Roman"/>
              </w:rPr>
              <w:tab/>
              <w:t>995411</w:t>
            </w:r>
            <w:r w:rsidRPr="007F7AA4">
              <w:rPr>
                <w:rFonts w:eastAsiaTheme="majorEastAsia" w:cs="Times New Roman"/>
              </w:rPr>
              <w:tab/>
              <w:t>340355928</w:t>
            </w:r>
            <w:r w:rsidRPr="007F7AA4">
              <w:rPr>
                <w:rFonts w:eastAsiaTheme="majorEastAsia" w:cs="Times New Roman"/>
              </w:rPr>
              <w:tab/>
              <w:t>15:34:01:784</w:t>
            </w:r>
            <w:r w:rsidRPr="007F7AA4">
              <w:rPr>
                <w:rFonts w:eastAsiaTheme="majorEastAsia" w:cs="Times New Roman"/>
              </w:rPr>
              <w:tab/>
              <w:t>CC_2</w:t>
            </w:r>
            <w:r w:rsidRPr="007F7AA4">
              <w:rPr>
                <w:rFonts w:eastAsiaTheme="majorEastAsia" w:cs="Times New Roman"/>
              </w:rPr>
              <w:tab/>
              <w:t>[NW-&gt;MS] CC__ALERTING</w:t>
            </w:r>
          </w:p>
          <w:p w14:paraId="71CBE7A0" w14:textId="77777777" w:rsidR="006B6960" w:rsidRPr="007F7AA4" w:rsidRDefault="006B6960" w:rsidP="006B6960">
            <w:pPr>
              <w:rPr>
                <w:rFonts w:eastAsiaTheme="majorEastAsia" w:cs="Times New Roman"/>
              </w:rPr>
            </w:pPr>
            <w:r w:rsidRPr="007F7AA4">
              <w:rPr>
                <w:rFonts w:eastAsiaTheme="majorEastAsia" w:cs="Times New Roman"/>
              </w:rPr>
              <w:t>OTA</w:t>
            </w:r>
            <w:r w:rsidRPr="007F7AA4">
              <w:rPr>
                <w:rFonts w:eastAsiaTheme="majorEastAsia" w:cs="Times New Roman"/>
              </w:rPr>
              <w:tab/>
              <w:t>1000099</w:t>
            </w:r>
            <w:r w:rsidRPr="007F7AA4">
              <w:rPr>
                <w:rFonts w:eastAsiaTheme="majorEastAsia" w:cs="Times New Roman"/>
              </w:rPr>
              <w:tab/>
              <w:t>340405896</w:t>
            </w:r>
            <w:r w:rsidRPr="007F7AA4">
              <w:rPr>
                <w:rFonts w:eastAsiaTheme="majorEastAsia" w:cs="Times New Roman"/>
              </w:rPr>
              <w:tab/>
              <w:t>15:34:04:997</w:t>
            </w:r>
            <w:r w:rsidRPr="007F7AA4">
              <w:rPr>
                <w:rFonts w:eastAsiaTheme="majorEastAsia" w:cs="Times New Roman"/>
              </w:rPr>
              <w:tab/>
              <w:t>CC_2</w:t>
            </w:r>
            <w:r w:rsidRPr="007F7AA4">
              <w:rPr>
                <w:rFonts w:eastAsiaTheme="majorEastAsia" w:cs="Times New Roman"/>
              </w:rPr>
              <w:tab/>
              <w:t>[NW-&gt;MS] CC__PROGRESS</w:t>
            </w:r>
          </w:p>
          <w:p w14:paraId="3681E242" w14:textId="77777777" w:rsidR="006B6960" w:rsidRPr="007F7AA4" w:rsidRDefault="006B6960" w:rsidP="006B6960">
            <w:pPr>
              <w:rPr>
                <w:rFonts w:eastAsiaTheme="majorEastAsia" w:cs="Times New Roman"/>
              </w:rPr>
            </w:pPr>
            <w:r w:rsidRPr="007F7AA4">
              <w:rPr>
                <w:rFonts w:eastAsiaTheme="majorEastAsia" w:cs="Times New Roman"/>
              </w:rPr>
              <w:t>OTA</w:t>
            </w:r>
            <w:r w:rsidRPr="007F7AA4">
              <w:rPr>
                <w:rFonts w:eastAsiaTheme="majorEastAsia" w:cs="Times New Roman"/>
              </w:rPr>
              <w:tab/>
              <w:t>1033424</w:t>
            </w:r>
            <w:r w:rsidRPr="007F7AA4">
              <w:rPr>
                <w:rFonts w:eastAsiaTheme="majorEastAsia" w:cs="Times New Roman"/>
              </w:rPr>
              <w:tab/>
              <w:t>340590883</w:t>
            </w:r>
            <w:r w:rsidRPr="007F7AA4">
              <w:rPr>
                <w:rFonts w:eastAsiaTheme="majorEastAsia" w:cs="Times New Roman"/>
              </w:rPr>
              <w:tab/>
              <w:t>15:34:16:816</w:t>
            </w:r>
            <w:r w:rsidRPr="007F7AA4">
              <w:rPr>
                <w:rFonts w:eastAsiaTheme="majorEastAsia" w:cs="Times New Roman"/>
              </w:rPr>
              <w:tab/>
              <w:t>CC_2</w:t>
            </w:r>
            <w:r w:rsidRPr="007F7AA4">
              <w:rPr>
                <w:rFonts w:eastAsiaTheme="majorEastAsia" w:cs="Times New Roman"/>
              </w:rPr>
              <w:tab/>
              <w:t>[MS-&gt;NW] CC__DISCONNECT</w:t>
            </w:r>
          </w:p>
          <w:p w14:paraId="2FD1BEA4" w14:textId="77777777" w:rsidR="006B6960" w:rsidRPr="007F7AA4" w:rsidRDefault="006B6960" w:rsidP="006B6960">
            <w:pPr>
              <w:rPr>
                <w:rFonts w:eastAsiaTheme="majorEastAsia" w:cs="Times New Roman"/>
              </w:rPr>
            </w:pPr>
            <w:r w:rsidRPr="007F7AA4">
              <w:rPr>
                <w:rFonts w:eastAsiaTheme="majorEastAsia" w:cs="Times New Roman"/>
              </w:rPr>
              <w:t>OTA</w:t>
            </w:r>
            <w:r w:rsidRPr="007F7AA4">
              <w:rPr>
                <w:rFonts w:eastAsiaTheme="majorEastAsia" w:cs="Times New Roman"/>
              </w:rPr>
              <w:tab/>
              <w:t>1033878</w:t>
            </w:r>
            <w:r w:rsidRPr="007F7AA4">
              <w:rPr>
                <w:rFonts w:eastAsiaTheme="majorEastAsia" w:cs="Times New Roman"/>
              </w:rPr>
              <w:tab/>
              <w:t>340593402</w:t>
            </w:r>
            <w:r w:rsidRPr="007F7AA4">
              <w:rPr>
                <w:rFonts w:eastAsiaTheme="majorEastAsia" w:cs="Times New Roman"/>
              </w:rPr>
              <w:tab/>
              <w:t>15:34:17:016</w:t>
            </w:r>
            <w:r w:rsidRPr="007F7AA4">
              <w:rPr>
                <w:rFonts w:eastAsiaTheme="majorEastAsia" w:cs="Times New Roman"/>
              </w:rPr>
              <w:tab/>
              <w:t>CC_2</w:t>
            </w:r>
            <w:r w:rsidRPr="007F7AA4">
              <w:rPr>
                <w:rFonts w:eastAsiaTheme="majorEastAsia" w:cs="Times New Roman"/>
              </w:rPr>
              <w:tab/>
              <w:t>[NW-&gt;MS] CC__RELEASE</w:t>
            </w:r>
          </w:p>
          <w:p w14:paraId="1C8B6A0E" w14:textId="77777777" w:rsidR="006B6960" w:rsidRPr="007F7AA4" w:rsidRDefault="006B6960" w:rsidP="006B6960">
            <w:pPr>
              <w:rPr>
                <w:rFonts w:eastAsiaTheme="majorEastAsia" w:cs="Times New Roman"/>
              </w:rPr>
            </w:pPr>
            <w:r w:rsidRPr="007F7AA4">
              <w:rPr>
                <w:rFonts w:eastAsiaTheme="majorEastAsia" w:cs="Times New Roman"/>
              </w:rPr>
              <w:t>OTA</w:t>
            </w:r>
            <w:r w:rsidRPr="007F7AA4">
              <w:rPr>
                <w:rFonts w:eastAsiaTheme="majorEastAsia" w:cs="Times New Roman"/>
              </w:rPr>
              <w:tab/>
              <w:t>1033887</w:t>
            </w:r>
            <w:r w:rsidRPr="007F7AA4">
              <w:rPr>
                <w:rFonts w:eastAsiaTheme="majorEastAsia" w:cs="Times New Roman"/>
              </w:rPr>
              <w:tab/>
              <w:t>340593403</w:t>
            </w:r>
            <w:r w:rsidRPr="007F7AA4">
              <w:rPr>
                <w:rFonts w:eastAsiaTheme="majorEastAsia" w:cs="Times New Roman"/>
              </w:rPr>
              <w:tab/>
              <w:t>15:34:17:016</w:t>
            </w:r>
            <w:r w:rsidRPr="007F7AA4">
              <w:rPr>
                <w:rFonts w:eastAsiaTheme="majorEastAsia" w:cs="Times New Roman"/>
              </w:rPr>
              <w:tab/>
              <w:t>CC_2</w:t>
            </w:r>
            <w:r w:rsidRPr="007F7AA4">
              <w:rPr>
                <w:rFonts w:eastAsiaTheme="majorEastAsia" w:cs="Times New Roman"/>
              </w:rPr>
              <w:tab/>
              <w:t>[MS-&gt;NW] CC__RELEASE_COMPLETE</w:t>
            </w:r>
          </w:p>
          <w:p w14:paraId="2B7051B6" w14:textId="77777777" w:rsidR="006B6960" w:rsidRPr="007F7AA4" w:rsidRDefault="006B6960" w:rsidP="006B6960">
            <w:pPr>
              <w:rPr>
                <w:rFonts w:eastAsiaTheme="majorEastAsia" w:cs="Times New Roman"/>
              </w:rPr>
            </w:pPr>
          </w:p>
          <w:p w14:paraId="0EFB768E" w14:textId="77777777" w:rsidR="006B6960" w:rsidRPr="007F7AA4" w:rsidRDefault="006B6960" w:rsidP="006B6960">
            <w:pPr>
              <w:rPr>
                <w:rFonts w:eastAsiaTheme="majorEastAsia" w:cs="Times New Roman"/>
              </w:rPr>
            </w:pPr>
          </w:p>
          <w:p w14:paraId="5FFFEB58" w14:textId="77777777" w:rsidR="006B6960" w:rsidRPr="007F7AA4" w:rsidRDefault="006B6960" w:rsidP="006B6960">
            <w:pPr>
              <w:rPr>
                <w:rFonts w:eastAsiaTheme="majorEastAsia" w:cs="Times New Roman"/>
              </w:rPr>
            </w:pPr>
          </w:p>
          <w:p w14:paraId="77F46CED" w14:textId="77777777" w:rsidR="006B6960" w:rsidRPr="007F7AA4" w:rsidRDefault="006B6960" w:rsidP="006B6960">
            <w:pPr>
              <w:rPr>
                <w:rFonts w:eastAsiaTheme="majorEastAsia" w:cs="Times New Roman"/>
              </w:rPr>
            </w:pPr>
            <w:r w:rsidRPr="007F7AA4">
              <w:rPr>
                <w:rFonts w:eastAsiaTheme="majorEastAsia" w:cs="Times New Roman"/>
              </w:rPr>
              <w:t>// MT</w:t>
            </w:r>
          </w:p>
          <w:p w14:paraId="7703B7C1" w14:textId="77777777" w:rsidR="006B6960" w:rsidRPr="007F7AA4" w:rsidRDefault="006B6960" w:rsidP="006B6960">
            <w:pPr>
              <w:rPr>
                <w:rFonts w:eastAsiaTheme="majorEastAsia" w:cs="Times New Roman"/>
              </w:rPr>
            </w:pPr>
            <w:r w:rsidRPr="007F7AA4">
              <w:rPr>
                <w:rFonts w:eastAsiaTheme="majorEastAsia" w:cs="Times New Roman"/>
              </w:rPr>
              <w:t>Type</w:t>
            </w:r>
            <w:r w:rsidRPr="007F7AA4">
              <w:rPr>
                <w:rFonts w:eastAsiaTheme="majorEastAsia" w:cs="Times New Roman"/>
              </w:rPr>
              <w:tab/>
              <w:t>Index</w:t>
            </w:r>
            <w:r w:rsidRPr="007F7AA4">
              <w:rPr>
                <w:rFonts w:eastAsiaTheme="majorEastAsia" w:cs="Times New Roman"/>
              </w:rPr>
              <w:tab/>
              <w:t>Time</w:t>
            </w:r>
            <w:r w:rsidRPr="007F7AA4">
              <w:rPr>
                <w:rFonts w:eastAsiaTheme="majorEastAsia" w:cs="Times New Roman"/>
              </w:rPr>
              <w:tab/>
              <w:t>Local Time</w:t>
            </w:r>
            <w:r w:rsidRPr="007F7AA4">
              <w:rPr>
                <w:rFonts w:eastAsiaTheme="majorEastAsia" w:cs="Times New Roman"/>
              </w:rPr>
              <w:tab/>
              <w:t>Module</w:t>
            </w:r>
            <w:r w:rsidRPr="007F7AA4">
              <w:rPr>
                <w:rFonts w:eastAsiaTheme="majorEastAsia" w:cs="Times New Roman"/>
              </w:rPr>
              <w:tab/>
              <w:t>Message</w:t>
            </w:r>
            <w:r w:rsidRPr="007F7AA4">
              <w:rPr>
                <w:rFonts w:eastAsiaTheme="majorEastAsia" w:cs="Times New Roman"/>
              </w:rPr>
              <w:tab/>
              <w:t>Comment</w:t>
            </w:r>
            <w:r w:rsidRPr="007F7AA4">
              <w:rPr>
                <w:rFonts w:eastAsiaTheme="majorEastAsia" w:cs="Times New Roman"/>
              </w:rPr>
              <w:tab/>
              <w:t>Time Differences</w:t>
            </w:r>
          </w:p>
          <w:p w14:paraId="64AD6A76" w14:textId="77777777" w:rsidR="006B6960" w:rsidRPr="007F7AA4" w:rsidRDefault="006B6960" w:rsidP="006B6960">
            <w:pPr>
              <w:rPr>
                <w:rFonts w:eastAsiaTheme="majorEastAsia" w:cs="Times New Roman"/>
              </w:rPr>
            </w:pPr>
            <w:r w:rsidRPr="007F7AA4">
              <w:rPr>
                <w:rFonts w:eastAsiaTheme="majorEastAsia" w:cs="Times New Roman"/>
              </w:rPr>
              <w:t>OTA</w:t>
            </w:r>
            <w:r w:rsidRPr="007F7AA4">
              <w:rPr>
                <w:rFonts w:eastAsiaTheme="majorEastAsia" w:cs="Times New Roman"/>
              </w:rPr>
              <w:tab/>
              <w:t>1065415</w:t>
            </w:r>
            <w:r w:rsidRPr="007F7AA4">
              <w:rPr>
                <w:rFonts w:eastAsiaTheme="majorEastAsia" w:cs="Times New Roman"/>
              </w:rPr>
              <w:tab/>
              <w:t>238709367</w:t>
            </w:r>
            <w:r w:rsidRPr="007F7AA4">
              <w:rPr>
                <w:rFonts w:eastAsiaTheme="majorEastAsia" w:cs="Times New Roman"/>
              </w:rPr>
              <w:tab/>
              <w:t>15:34:02:557</w:t>
            </w:r>
            <w:r w:rsidRPr="007F7AA4">
              <w:rPr>
                <w:rFonts w:eastAsiaTheme="majorEastAsia" w:cs="Times New Roman"/>
              </w:rPr>
              <w:tab/>
              <w:t>ERRC_SYS_2</w:t>
            </w:r>
            <w:r w:rsidRPr="007F7AA4">
              <w:rPr>
                <w:rFonts w:eastAsiaTheme="majorEastAsia" w:cs="Times New Roman"/>
              </w:rPr>
              <w:tab/>
              <w:t>[NW-&gt;MS] SystemInformationBlockType1 (EARFCN[575], PCI[501])</w:t>
            </w:r>
          </w:p>
          <w:p w14:paraId="6BDA1ABD" w14:textId="77777777" w:rsidR="006B6960" w:rsidRPr="007F7AA4" w:rsidRDefault="006B6960" w:rsidP="006B6960">
            <w:pPr>
              <w:rPr>
                <w:rFonts w:eastAsiaTheme="majorEastAsia" w:cs="Times New Roman"/>
              </w:rPr>
            </w:pPr>
            <w:r w:rsidRPr="007F7AA4">
              <w:rPr>
                <w:rFonts w:eastAsiaTheme="majorEastAsia" w:cs="Times New Roman"/>
              </w:rPr>
              <w:t>OTA</w:t>
            </w:r>
            <w:r w:rsidRPr="007F7AA4">
              <w:rPr>
                <w:rFonts w:eastAsiaTheme="majorEastAsia" w:cs="Times New Roman"/>
              </w:rPr>
              <w:tab/>
              <w:t>1071776</w:t>
            </w:r>
            <w:r w:rsidRPr="007F7AA4">
              <w:rPr>
                <w:rFonts w:eastAsiaTheme="majorEastAsia" w:cs="Times New Roman"/>
              </w:rPr>
              <w:tab/>
              <w:t>238711147</w:t>
            </w:r>
            <w:r w:rsidRPr="007F7AA4">
              <w:rPr>
                <w:rFonts w:eastAsiaTheme="majorEastAsia" w:cs="Times New Roman"/>
              </w:rPr>
              <w:tab/>
              <w:t>15:34:02:759</w:t>
            </w:r>
            <w:r w:rsidRPr="007F7AA4">
              <w:rPr>
                <w:rFonts w:eastAsiaTheme="majorEastAsia" w:cs="Times New Roman"/>
              </w:rPr>
              <w:tab/>
              <w:t>EMM_NASMSG_2</w:t>
            </w:r>
            <w:r w:rsidRPr="007F7AA4">
              <w:rPr>
                <w:rFonts w:eastAsiaTheme="majorEastAsia" w:cs="Times New Roman"/>
              </w:rPr>
              <w:tab/>
              <w:t>[MS-&gt;NW] EMM_Tracking_Area_Update_Request(EPS update type="EMM_UPDATE_TYPE_COMBINED_TAU", active flag="KAL_FALSE")</w:t>
            </w:r>
          </w:p>
          <w:p w14:paraId="2940B7C0" w14:textId="77777777" w:rsidR="006B6960" w:rsidRPr="007F7AA4" w:rsidRDefault="006B6960" w:rsidP="006B6960">
            <w:pPr>
              <w:rPr>
                <w:rFonts w:eastAsiaTheme="majorEastAsia" w:cs="Times New Roman"/>
              </w:rPr>
            </w:pPr>
          </w:p>
          <w:p w14:paraId="32D61A97" w14:textId="77777777" w:rsidR="006B6960" w:rsidRPr="007F7AA4" w:rsidRDefault="006B6960" w:rsidP="006B6960">
            <w:pPr>
              <w:rPr>
                <w:rFonts w:eastAsiaTheme="majorEastAsia" w:cs="Times New Roman"/>
                <w:b/>
              </w:rPr>
            </w:pPr>
            <w:r w:rsidRPr="007F7AA4">
              <w:rPr>
                <w:rFonts w:eastAsiaTheme="majorEastAsia" w:cs="Times New Roman"/>
                <w:b/>
              </w:rPr>
              <w:t>// TAU</w:t>
            </w:r>
            <w:r w:rsidRPr="007F7AA4">
              <w:rPr>
                <w:rFonts w:eastAsiaTheme="majorEastAsia" w:cs="Times New Roman"/>
                <w:b/>
              </w:rPr>
              <w:t>被网络拒绝，提示</w:t>
            </w:r>
            <w:r w:rsidRPr="007F7AA4">
              <w:rPr>
                <w:rFonts w:eastAsiaTheme="majorEastAsia" w:cs="Times New Roman"/>
                <w:b/>
              </w:rPr>
              <w:t>UE ID</w:t>
            </w:r>
            <w:r w:rsidRPr="007F7AA4">
              <w:rPr>
                <w:rFonts w:eastAsiaTheme="majorEastAsia" w:cs="Times New Roman"/>
                <w:b/>
              </w:rPr>
              <w:t>无法通过网络导出，需要立即重新</w:t>
            </w:r>
            <w:r w:rsidRPr="007F7AA4">
              <w:rPr>
                <w:rFonts w:eastAsiaTheme="majorEastAsia" w:cs="Times New Roman"/>
                <w:b/>
              </w:rPr>
              <w:t>Attach</w:t>
            </w:r>
          </w:p>
          <w:p w14:paraId="5AC6E487" w14:textId="77777777" w:rsidR="006B6960" w:rsidRPr="007F7AA4" w:rsidRDefault="006B6960" w:rsidP="006B6960">
            <w:pPr>
              <w:rPr>
                <w:rFonts w:eastAsiaTheme="majorEastAsia" w:cs="Times New Roman"/>
                <w:b/>
              </w:rPr>
            </w:pPr>
            <w:r w:rsidRPr="007F7AA4">
              <w:rPr>
                <w:rFonts w:eastAsiaTheme="majorEastAsia" w:cs="Times New Roman"/>
                <w:b/>
              </w:rPr>
              <w:t>OTA</w:t>
            </w:r>
            <w:r w:rsidRPr="007F7AA4">
              <w:rPr>
                <w:rFonts w:eastAsiaTheme="majorEastAsia" w:cs="Times New Roman"/>
                <w:b/>
              </w:rPr>
              <w:tab/>
              <w:t>1073732</w:t>
            </w:r>
            <w:r w:rsidRPr="007F7AA4">
              <w:rPr>
                <w:rFonts w:eastAsiaTheme="majorEastAsia" w:cs="Times New Roman"/>
                <w:b/>
              </w:rPr>
              <w:tab/>
              <w:t>238712409</w:t>
            </w:r>
            <w:r w:rsidRPr="007F7AA4">
              <w:rPr>
                <w:rFonts w:eastAsiaTheme="majorEastAsia" w:cs="Times New Roman"/>
                <w:b/>
              </w:rPr>
              <w:tab/>
              <w:t>15:34:02:759</w:t>
            </w:r>
            <w:r w:rsidRPr="007F7AA4">
              <w:rPr>
                <w:rFonts w:eastAsiaTheme="majorEastAsia" w:cs="Times New Roman"/>
                <w:b/>
              </w:rPr>
              <w:tab/>
              <w:t>EMM_NASMSG_2</w:t>
            </w:r>
            <w:r w:rsidRPr="007F7AA4">
              <w:rPr>
                <w:rFonts w:eastAsiaTheme="majorEastAsia" w:cs="Times New Roman"/>
                <w:b/>
              </w:rPr>
              <w:tab/>
              <w:t>[NW-&gt;MS] EMM_Tracking_Area_Update_Reject(EMM cause="EMM_CAUSE_UE_ID_NOT_DERIVED_BY_NW")</w:t>
            </w:r>
          </w:p>
          <w:p w14:paraId="1B39E86F" w14:textId="77777777" w:rsidR="006B6960" w:rsidRPr="007F7AA4" w:rsidRDefault="006B6960" w:rsidP="006B6960">
            <w:pPr>
              <w:rPr>
                <w:rFonts w:eastAsiaTheme="majorEastAsia" w:cs="Times New Roman"/>
                <w:b/>
                <w:color w:val="FF0000"/>
              </w:rPr>
            </w:pPr>
            <w:r w:rsidRPr="007F7AA4">
              <w:rPr>
                <w:rFonts w:eastAsiaTheme="majorEastAsia" w:cs="Times New Roman"/>
                <w:b/>
                <w:color w:val="FF0000"/>
              </w:rPr>
              <w:t>Cause: UE identity cannot be derived by the network (9)</w:t>
            </w:r>
          </w:p>
          <w:p w14:paraId="1796B88D" w14:textId="77777777" w:rsidR="006B6960" w:rsidRPr="007F7AA4" w:rsidRDefault="006B6960" w:rsidP="006B6960">
            <w:pPr>
              <w:rPr>
                <w:rFonts w:eastAsiaTheme="majorEastAsia" w:cs="Times New Roman"/>
              </w:rPr>
            </w:pPr>
            <w:r w:rsidRPr="007F7AA4">
              <w:rPr>
                <w:rFonts w:eastAsiaTheme="majorEastAsia" w:cs="Times New Roman"/>
              </w:rPr>
              <w:t>OTA</w:t>
            </w:r>
            <w:r w:rsidRPr="007F7AA4">
              <w:rPr>
                <w:rFonts w:eastAsiaTheme="majorEastAsia" w:cs="Times New Roman"/>
              </w:rPr>
              <w:tab/>
              <w:t>1096286</w:t>
            </w:r>
            <w:r w:rsidRPr="007F7AA4">
              <w:rPr>
                <w:rFonts w:eastAsiaTheme="majorEastAsia" w:cs="Times New Roman"/>
              </w:rPr>
              <w:tab/>
              <w:t>238715698</w:t>
            </w:r>
            <w:r w:rsidRPr="007F7AA4">
              <w:rPr>
                <w:rFonts w:eastAsiaTheme="majorEastAsia" w:cs="Times New Roman"/>
              </w:rPr>
              <w:tab/>
              <w:t>15:34:02:959</w:t>
            </w:r>
            <w:r w:rsidRPr="007F7AA4">
              <w:rPr>
                <w:rFonts w:eastAsiaTheme="majorEastAsia" w:cs="Times New Roman"/>
              </w:rPr>
              <w:tab/>
              <w:t>ESM_2</w:t>
            </w:r>
            <w:r w:rsidRPr="007F7AA4">
              <w:rPr>
                <w:rFonts w:eastAsiaTheme="majorEastAsia" w:cs="Times New Roman"/>
              </w:rPr>
              <w:tab/>
              <w:t>[MS-&gt;NW] ESM_MSG_PDN_CONNECTIVITY_REQUEST (PTI:19, EBI:0)</w:t>
            </w:r>
          </w:p>
          <w:p w14:paraId="0C32C4FB" w14:textId="77777777" w:rsidR="006B6960" w:rsidRPr="007F7AA4" w:rsidRDefault="006B6960" w:rsidP="006B6960">
            <w:pPr>
              <w:rPr>
                <w:rFonts w:eastAsiaTheme="majorEastAsia" w:cs="Times New Roman"/>
              </w:rPr>
            </w:pPr>
          </w:p>
          <w:p w14:paraId="12BB76CD" w14:textId="77777777" w:rsidR="006B6960" w:rsidRPr="007F7AA4" w:rsidRDefault="006B6960" w:rsidP="006B6960">
            <w:pPr>
              <w:rPr>
                <w:rFonts w:eastAsiaTheme="majorEastAsia" w:cs="Times New Roman"/>
                <w:b/>
                <w:color w:val="FF0000"/>
              </w:rPr>
            </w:pPr>
            <w:r w:rsidRPr="007F7AA4">
              <w:rPr>
                <w:rFonts w:eastAsiaTheme="majorEastAsia" w:cs="Times New Roman"/>
                <w:b/>
                <w:color w:val="FF0000"/>
                <w:highlight w:val="yellow"/>
              </w:rPr>
              <w:t>// MT</w:t>
            </w:r>
            <w:r w:rsidRPr="007F7AA4">
              <w:rPr>
                <w:rFonts w:eastAsiaTheme="majorEastAsia" w:cs="Times New Roman"/>
                <w:b/>
                <w:color w:val="FF0000"/>
                <w:highlight w:val="yellow"/>
              </w:rPr>
              <w:t>端</w:t>
            </w:r>
            <w:r w:rsidRPr="007F7AA4">
              <w:rPr>
                <w:rFonts w:eastAsiaTheme="majorEastAsia" w:cs="Times New Roman"/>
                <w:b/>
                <w:color w:val="FF0000"/>
                <w:highlight w:val="yellow"/>
              </w:rPr>
              <w:t>Sub2</w:t>
            </w:r>
            <w:r w:rsidRPr="007F7AA4">
              <w:rPr>
                <w:rFonts w:eastAsiaTheme="majorEastAsia" w:cs="Times New Roman"/>
                <w:b/>
                <w:color w:val="FF0000"/>
                <w:highlight w:val="yellow"/>
              </w:rPr>
              <w:t>重新</w:t>
            </w:r>
            <w:r w:rsidRPr="007F7AA4">
              <w:rPr>
                <w:rFonts w:eastAsiaTheme="majorEastAsia" w:cs="Times New Roman"/>
                <w:b/>
                <w:color w:val="FF0000"/>
                <w:highlight w:val="yellow"/>
              </w:rPr>
              <w:t>Attach</w:t>
            </w:r>
            <w:r w:rsidRPr="007F7AA4">
              <w:rPr>
                <w:rFonts w:eastAsiaTheme="majorEastAsia" w:cs="Times New Roman"/>
                <w:b/>
                <w:color w:val="FF0000"/>
                <w:highlight w:val="yellow"/>
              </w:rPr>
              <w:t>，这影响被叫的寻呼</w:t>
            </w:r>
          </w:p>
          <w:p w14:paraId="3CC950FE" w14:textId="77777777" w:rsidR="006B6960" w:rsidRPr="007F7AA4" w:rsidRDefault="006B6960" w:rsidP="006B6960">
            <w:pPr>
              <w:rPr>
                <w:rFonts w:eastAsiaTheme="majorEastAsia" w:cs="Times New Roman"/>
              </w:rPr>
            </w:pPr>
            <w:r w:rsidRPr="007F7AA4">
              <w:rPr>
                <w:rFonts w:eastAsiaTheme="majorEastAsia" w:cs="Times New Roman"/>
              </w:rPr>
              <w:t>OTA</w:t>
            </w:r>
            <w:r w:rsidRPr="007F7AA4">
              <w:rPr>
                <w:rFonts w:eastAsiaTheme="majorEastAsia" w:cs="Times New Roman"/>
              </w:rPr>
              <w:tab/>
              <w:t>1100017</w:t>
            </w:r>
            <w:r w:rsidRPr="007F7AA4">
              <w:rPr>
                <w:rFonts w:eastAsiaTheme="majorEastAsia" w:cs="Times New Roman"/>
              </w:rPr>
              <w:tab/>
              <w:t>238716823</w:t>
            </w:r>
            <w:r w:rsidRPr="007F7AA4">
              <w:rPr>
                <w:rFonts w:eastAsiaTheme="majorEastAsia" w:cs="Times New Roman"/>
              </w:rPr>
              <w:tab/>
              <w:t>15:34:03:159</w:t>
            </w:r>
            <w:r w:rsidRPr="007F7AA4">
              <w:rPr>
                <w:rFonts w:eastAsiaTheme="majorEastAsia" w:cs="Times New Roman"/>
              </w:rPr>
              <w:tab/>
              <w:t>EMM_NASMSG_2</w:t>
            </w:r>
            <w:r w:rsidRPr="007F7AA4">
              <w:rPr>
                <w:rFonts w:eastAsiaTheme="majorEastAsia" w:cs="Times New Roman"/>
              </w:rPr>
              <w:tab/>
              <w:t>[MS-&gt;NW] EMM_Attach_Request(EPS attach type="EMM_ATTACH_TYPE_COMBINED_ATTACH")</w:t>
            </w:r>
          </w:p>
          <w:p w14:paraId="1234F4CC" w14:textId="77777777" w:rsidR="006B6960" w:rsidRPr="007F7AA4" w:rsidRDefault="006B6960" w:rsidP="006B6960">
            <w:pPr>
              <w:rPr>
                <w:rFonts w:eastAsiaTheme="majorEastAsia" w:cs="Times New Roman"/>
              </w:rPr>
            </w:pPr>
            <w:r w:rsidRPr="007F7AA4">
              <w:rPr>
                <w:rFonts w:eastAsiaTheme="majorEastAsia" w:cs="Times New Roman"/>
              </w:rPr>
              <w:t>OTA</w:t>
            </w:r>
            <w:r w:rsidRPr="007F7AA4">
              <w:rPr>
                <w:rFonts w:eastAsiaTheme="majorEastAsia" w:cs="Times New Roman"/>
              </w:rPr>
              <w:tab/>
              <w:t>1106565</w:t>
            </w:r>
            <w:r w:rsidRPr="007F7AA4">
              <w:rPr>
                <w:rFonts w:eastAsiaTheme="majorEastAsia" w:cs="Times New Roman"/>
              </w:rPr>
              <w:tab/>
              <w:t>238725931</w:t>
            </w:r>
            <w:r w:rsidRPr="007F7AA4">
              <w:rPr>
                <w:rFonts w:eastAsiaTheme="majorEastAsia" w:cs="Times New Roman"/>
              </w:rPr>
              <w:tab/>
              <w:t>15:34:03:560</w:t>
            </w:r>
            <w:r w:rsidRPr="007F7AA4">
              <w:rPr>
                <w:rFonts w:eastAsiaTheme="majorEastAsia" w:cs="Times New Roman"/>
              </w:rPr>
              <w:tab/>
              <w:t>EMM_NASMSG_2</w:t>
            </w:r>
            <w:r w:rsidRPr="007F7AA4">
              <w:rPr>
                <w:rFonts w:eastAsiaTheme="majorEastAsia" w:cs="Times New Roman"/>
              </w:rPr>
              <w:tab/>
              <w:t>[NW-&gt;MS] EMM_Attach_Accept(EPS attach result="EMM_ATTACH_RESULT_COMBINED_ATTACHED")</w:t>
            </w:r>
          </w:p>
          <w:p w14:paraId="149FE564" w14:textId="77777777" w:rsidR="006B6960" w:rsidRPr="007F7AA4" w:rsidRDefault="006B6960" w:rsidP="006B6960">
            <w:pPr>
              <w:rPr>
                <w:rFonts w:eastAsiaTheme="majorEastAsia" w:cs="Times New Roman"/>
              </w:rPr>
            </w:pPr>
            <w:r w:rsidRPr="007F7AA4">
              <w:rPr>
                <w:rFonts w:eastAsiaTheme="majorEastAsia" w:cs="Times New Roman"/>
              </w:rPr>
              <w:t>OTA</w:t>
            </w:r>
            <w:r w:rsidRPr="007F7AA4">
              <w:rPr>
                <w:rFonts w:eastAsiaTheme="majorEastAsia" w:cs="Times New Roman"/>
              </w:rPr>
              <w:tab/>
              <w:t>1107830</w:t>
            </w:r>
            <w:r w:rsidRPr="007F7AA4">
              <w:rPr>
                <w:rFonts w:eastAsiaTheme="majorEastAsia" w:cs="Times New Roman"/>
              </w:rPr>
              <w:tab/>
              <w:t>238726013</w:t>
            </w:r>
            <w:r w:rsidRPr="007F7AA4">
              <w:rPr>
                <w:rFonts w:eastAsiaTheme="majorEastAsia" w:cs="Times New Roman"/>
              </w:rPr>
              <w:tab/>
              <w:t>15:34:03:560</w:t>
            </w:r>
            <w:r w:rsidRPr="007F7AA4">
              <w:rPr>
                <w:rFonts w:eastAsiaTheme="majorEastAsia" w:cs="Times New Roman"/>
              </w:rPr>
              <w:tab/>
              <w:t>EMM_NASMSG_2</w:t>
            </w:r>
            <w:r w:rsidRPr="007F7AA4">
              <w:rPr>
                <w:rFonts w:eastAsiaTheme="majorEastAsia" w:cs="Times New Roman"/>
              </w:rPr>
              <w:tab/>
              <w:t>[MS-&gt;NW] EMM_Attach_Complete</w:t>
            </w:r>
          </w:p>
          <w:p w14:paraId="552FF868" w14:textId="77777777" w:rsidR="006B6960" w:rsidRPr="007F7AA4" w:rsidRDefault="006B6960" w:rsidP="006B6960">
            <w:pPr>
              <w:rPr>
                <w:rFonts w:eastAsiaTheme="majorEastAsia" w:cs="Times New Roman"/>
              </w:rPr>
            </w:pPr>
            <w:r w:rsidRPr="007F7AA4">
              <w:rPr>
                <w:rFonts w:eastAsiaTheme="majorEastAsia" w:cs="Times New Roman"/>
              </w:rPr>
              <w:t>OTA</w:t>
            </w:r>
            <w:r w:rsidRPr="007F7AA4">
              <w:rPr>
                <w:rFonts w:eastAsiaTheme="majorEastAsia" w:cs="Times New Roman"/>
              </w:rPr>
              <w:tab/>
              <w:t>1112960</w:t>
            </w:r>
            <w:r w:rsidRPr="007F7AA4">
              <w:rPr>
                <w:rFonts w:eastAsiaTheme="majorEastAsia" w:cs="Times New Roman"/>
              </w:rPr>
              <w:tab/>
              <w:t>238726745</w:t>
            </w:r>
            <w:r w:rsidRPr="007F7AA4">
              <w:rPr>
                <w:rFonts w:eastAsiaTheme="majorEastAsia" w:cs="Times New Roman"/>
              </w:rPr>
              <w:tab/>
              <w:t>15:34:03:760</w:t>
            </w:r>
            <w:r w:rsidRPr="007F7AA4">
              <w:rPr>
                <w:rFonts w:eastAsiaTheme="majorEastAsia" w:cs="Times New Roman"/>
              </w:rPr>
              <w:tab/>
              <w:t>ESM_2</w:t>
            </w:r>
            <w:r w:rsidRPr="007F7AA4">
              <w:rPr>
                <w:rFonts w:eastAsiaTheme="majorEastAsia" w:cs="Times New Roman"/>
              </w:rPr>
              <w:tab/>
              <w:t>[MS-&gt;NW] ESM_MSG_PDN_CONNECTIVITY_REQUEST (PTI:20, EBI:0)</w:t>
            </w:r>
          </w:p>
          <w:p w14:paraId="2C5987C6" w14:textId="77777777" w:rsidR="006B6960" w:rsidRPr="007F7AA4" w:rsidRDefault="006B6960" w:rsidP="006B6960">
            <w:pPr>
              <w:rPr>
                <w:rFonts w:eastAsiaTheme="majorEastAsia" w:cs="Times New Roman"/>
              </w:rPr>
            </w:pPr>
            <w:r w:rsidRPr="007F7AA4">
              <w:rPr>
                <w:rFonts w:eastAsiaTheme="majorEastAsia" w:cs="Times New Roman"/>
              </w:rPr>
              <w:t>OTA</w:t>
            </w:r>
            <w:r w:rsidRPr="007F7AA4">
              <w:rPr>
                <w:rFonts w:eastAsiaTheme="majorEastAsia" w:cs="Times New Roman"/>
              </w:rPr>
              <w:tab/>
              <w:t>1116000</w:t>
            </w:r>
            <w:r w:rsidRPr="007F7AA4">
              <w:rPr>
                <w:rFonts w:eastAsiaTheme="majorEastAsia" w:cs="Times New Roman"/>
              </w:rPr>
              <w:tab/>
              <w:t>238728501</w:t>
            </w:r>
            <w:r w:rsidRPr="007F7AA4">
              <w:rPr>
                <w:rFonts w:eastAsiaTheme="majorEastAsia" w:cs="Times New Roman"/>
              </w:rPr>
              <w:tab/>
              <w:t>15:34:03:760</w:t>
            </w:r>
            <w:r w:rsidRPr="007F7AA4">
              <w:rPr>
                <w:rFonts w:eastAsiaTheme="majorEastAsia" w:cs="Times New Roman"/>
              </w:rPr>
              <w:tab/>
              <w:t>ESM_2</w:t>
            </w:r>
            <w:r w:rsidRPr="007F7AA4">
              <w:rPr>
                <w:rFonts w:eastAsiaTheme="majorEastAsia" w:cs="Times New Roman"/>
              </w:rPr>
              <w:tab/>
              <w:t>[NW-&gt;MS] ESM_MSG_ACTIVATE_DEFAULT_EPS_BEARER_CONTEXT_REQUEST (PTI:20, EBI:6)</w:t>
            </w:r>
          </w:p>
          <w:p w14:paraId="01BA702E" w14:textId="77777777" w:rsidR="006B6960" w:rsidRPr="007F7AA4" w:rsidRDefault="006B6960" w:rsidP="006B6960">
            <w:pPr>
              <w:rPr>
                <w:rFonts w:eastAsiaTheme="majorEastAsia" w:cs="Times New Roman"/>
              </w:rPr>
            </w:pPr>
            <w:r w:rsidRPr="007F7AA4">
              <w:rPr>
                <w:rFonts w:eastAsiaTheme="majorEastAsia" w:cs="Times New Roman"/>
              </w:rPr>
              <w:t>OTA</w:t>
            </w:r>
            <w:r w:rsidRPr="007F7AA4">
              <w:rPr>
                <w:rFonts w:eastAsiaTheme="majorEastAsia" w:cs="Times New Roman"/>
              </w:rPr>
              <w:tab/>
              <w:t>1116310</w:t>
            </w:r>
            <w:r w:rsidRPr="007F7AA4">
              <w:rPr>
                <w:rFonts w:eastAsiaTheme="majorEastAsia" w:cs="Times New Roman"/>
              </w:rPr>
              <w:tab/>
              <w:t>238728539</w:t>
            </w:r>
            <w:r w:rsidRPr="007F7AA4">
              <w:rPr>
                <w:rFonts w:eastAsiaTheme="majorEastAsia" w:cs="Times New Roman"/>
              </w:rPr>
              <w:tab/>
              <w:t>15:34:03:760</w:t>
            </w:r>
            <w:r w:rsidRPr="007F7AA4">
              <w:rPr>
                <w:rFonts w:eastAsiaTheme="majorEastAsia" w:cs="Times New Roman"/>
              </w:rPr>
              <w:tab/>
              <w:t>ESM_2</w:t>
            </w:r>
            <w:r w:rsidRPr="007F7AA4">
              <w:rPr>
                <w:rFonts w:eastAsiaTheme="majorEastAsia" w:cs="Times New Roman"/>
              </w:rPr>
              <w:tab/>
              <w:t>[MS-&gt;NW] ESM_MSG_ACTIVATE_DEFAULT_EPS_BEARER_CONTEXT_ACCEPT (PTI:0, EBI:6)</w:t>
            </w:r>
          </w:p>
          <w:p w14:paraId="686E3F7E" w14:textId="77777777" w:rsidR="006B6960" w:rsidRPr="007F7AA4" w:rsidRDefault="006B6960" w:rsidP="006B6960">
            <w:pPr>
              <w:rPr>
                <w:rFonts w:eastAsiaTheme="majorEastAsia" w:cs="Times New Roman"/>
                <w:b/>
                <w:color w:val="FF0000"/>
              </w:rPr>
            </w:pPr>
            <w:r w:rsidRPr="007F7AA4">
              <w:rPr>
                <w:rFonts w:eastAsiaTheme="majorEastAsia" w:cs="Times New Roman"/>
                <w:b/>
                <w:color w:val="FF0000"/>
                <w:highlight w:val="yellow"/>
              </w:rPr>
              <w:t>SIP</w:t>
            </w:r>
            <w:r w:rsidRPr="007F7AA4">
              <w:rPr>
                <w:rFonts w:eastAsiaTheme="majorEastAsia" w:cs="Times New Roman"/>
                <w:b/>
                <w:color w:val="FF0000"/>
                <w:highlight w:val="yellow"/>
              </w:rPr>
              <w:tab/>
              <w:t>24</w:t>
            </w:r>
            <w:r w:rsidRPr="007F7AA4">
              <w:rPr>
                <w:rFonts w:eastAsiaTheme="majorEastAsia" w:cs="Times New Roman"/>
                <w:b/>
                <w:color w:val="FF0000"/>
                <w:highlight w:val="yellow"/>
              </w:rPr>
              <w:tab/>
              <w:t>238738545</w:t>
            </w:r>
            <w:r w:rsidRPr="007F7AA4">
              <w:rPr>
                <w:rFonts w:eastAsiaTheme="majorEastAsia" w:cs="Times New Roman"/>
                <w:b/>
                <w:color w:val="FF0000"/>
                <w:highlight w:val="yellow"/>
              </w:rPr>
              <w:tab/>
              <w:t>15:34:04:376</w:t>
            </w:r>
            <w:r w:rsidRPr="007F7AA4">
              <w:rPr>
                <w:rFonts w:eastAsiaTheme="majorEastAsia" w:cs="Times New Roman"/>
                <w:b/>
                <w:color w:val="FF0000"/>
                <w:highlight w:val="yellow"/>
              </w:rPr>
              <w:tab/>
            </w:r>
            <w:r w:rsidRPr="007F7AA4">
              <w:rPr>
                <w:rFonts w:eastAsiaTheme="majorEastAsia" w:cs="Times New Roman"/>
                <w:b/>
                <w:color w:val="FF0000"/>
                <w:highlight w:val="yellow"/>
              </w:rPr>
              <w:tab/>
              <w:t>[MS-&gt;NW][P2][S2]REGISTER sip:ims.mnc001.mcc460.3gppnetwork.org SIP/2.0</w:t>
            </w:r>
          </w:p>
          <w:p w14:paraId="6886BA1D" w14:textId="77777777" w:rsidR="006B6960" w:rsidRPr="007F7AA4" w:rsidRDefault="006B6960" w:rsidP="006B6960">
            <w:pPr>
              <w:rPr>
                <w:rFonts w:eastAsiaTheme="majorEastAsia" w:cs="Times New Roman"/>
              </w:rPr>
            </w:pPr>
            <w:r w:rsidRPr="007F7AA4">
              <w:rPr>
                <w:rFonts w:eastAsiaTheme="majorEastAsia" w:cs="Times New Roman"/>
              </w:rPr>
              <w:t>SIP</w:t>
            </w:r>
            <w:r w:rsidRPr="007F7AA4">
              <w:rPr>
                <w:rFonts w:eastAsiaTheme="majorEastAsia" w:cs="Times New Roman"/>
              </w:rPr>
              <w:tab/>
              <w:t>25</w:t>
            </w:r>
            <w:r w:rsidRPr="007F7AA4">
              <w:rPr>
                <w:rFonts w:eastAsiaTheme="majorEastAsia" w:cs="Times New Roman"/>
              </w:rPr>
              <w:tab/>
              <w:t>238742914</w:t>
            </w:r>
            <w:r w:rsidRPr="007F7AA4">
              <w:rPr>
                <w:rFonts w:eastAsiaTheme="majorEastAsia" w:cs="Times New Roman"/>
              </w:rPr>
              <w:tab/>
              <w:t>15:34:04:778</w:t>
            </w:r>
            <w:r w:rsidRPr="007F7AA4">
              <w:rPr>
                <w:rFonts w:eastAsiaTheme="majorEastAsia" w:cs="Times New Roman"/>
              </w:rPr>
              <w:tab/>
            </w:r>
            <w:r w:rsidRPr="007F7AA4">
              <w:rPr>
                <w:rFonts w:eastAsiaTheme="majorEastAsia" w:cs="Times New Roman"/>
              </w:rPr>
              <w:tab/>
              <w:t>[NW-&gt;MS][P2][S2]SIP/2.0 401 Unauthorized</w:t>
            </w:r>
          </w:p>
          <w:p w14:paraId="139EC640" w14:textId="77777777" w:rsidR="006B6960" w:rsidRPr="007F7AA4" w:rsidRDefault="006B6960" w:rsidP="006B6960">
            <w:pPr>
              <w:rPr>
                <w:rFonts w:eastAsiaTheme="majorEastAsia" w:cs="Times New Roman"/>
              </w:rPr>
            </w:pPr>
            <w:r w:rsidRPr="007F7AA4">
              <w:rPr>
                <w:rFonts w:eastAsiaTheme="majorEastAsia" w:cs="Times New Roman"/>
              </w:rPr>
              <w:t>SIP</w:t>
            </w:r>
            <w:r w:rsidRPr="007F7AA4">
              <w:rPr>
                <w:rFonts w:eastAsiaTheme="majorEastAsia" w:cs="Times New Roman"/>
              </w:rPr>
              <w:tab/>
              <w:t>26</w:t>
            </w:r>
            <w:r w:rsidRPr="007F7AA4">
              <w:rPr>
                <w:rFonts w:eastAsiaTheme="majorEastAsia" w:cs="Times New Roman"/>
              </w:rPr>
              <w:tab/>
              <w:t>238746063</w:t>
            </w:r>
            <w:r w:rsidRPr="007F7AA4">
              <w:rPr>
                <w:rFonts w:eastAsiaTheme="majorEastAsia" w:cs="Times New Roman"/>
              </w:rPr>
              <w:tab/>
              <w:t>15:34:04:979</w:t>
            </w:r>
            <w:r w:rsidRPr="007F7AA4">
              <w:rPr>
                <w:rFonts w:eastAsiaTheme="majorEastAsia" w:cs="Times New Roman"/>
              </w:rPr>
              <w:tab/>
            </w:r>
            <w:r w:rsidRPr="007F7AA4">
              <w:rPr>
                <w:rFonts w:eastAsiaTheme="majorEastAsia" w:cs="Times New Roman"/>
              </w:rPr>
              <w:tab/>
              <w:t>[MS-&gt;NW][P2][S2]REGISTER sip:ims.mnc001.mcc460.3gppnetwork.org SIP/2.0</w:t>
            </w:r>
          </w:p>
          <w:p w14:paraId="4D284550" w14:textId="77777777" w:rsidR="006B6960" w:rsidRPr="007F7AA4" w:rsidRDefault="006B6960" w:rsidP="006B6960">
            <w:pPr>
              <w:rPr>
                <w:rFonts w:eastAsiaTheme="majorEastAsia" w:cs="Times New Roman"/>
              </w:rPr>
            </w:pPr>
            <w:r w:rsidRPr="007F7AA4">
              <w:rPr>
                <w:rFonts w:eastAsiaTheme="majorEastAsia" w:cs="Times New Roman"/>
              </w:rPr>
              <w:t>SIP</w:t>
            </w:r>
            <w:r w:rsidRPr="007F7AA4">
              <w:rPr>
                <w:rFonts w:eastAsiaTheme="majorEastAsia" w:cs="Times New Roman"/>
              </w:rPr>
              <w:tab/>
              <w:t>27</w:t>
            </w:r>
            <w:r w:rsidRPr="007F7AA4">
              <w:rPr>
                <w:rFonts w:eastAsiaTheme="majorEastAsia" w:cs="Times New Roman"/>
              </w:rPr>
              <w:tab/>
              <w:t>238751652</w:t>
            </w:r>
            <w:r w:rsidRPr="007F7AA4">
              <w:rPr>
                <w:rFonts w:eastAsiaTheme="majorEastAsia" w:cs="Times New Roman"/>
              </w:rPr>
              <w:tab/>
              <w:t>15:34:05:382</w:t>
            </w:r>
            <w:r w:rsidRPr="007F7AA4">
              <w:rPr>
                <w:rFonts w:eastAsiaTheme="majorEastAsia" w:cs="Times New Roman"/>
              </w:rPr>
              <w:tab/>
            </w:r>
            <w:r w:rsidRPr="007F7AA4">
              <w:rPr>
                <w:rFonts w:eastAsiaTheme="majorEastAsia" w:cs="Times New Roman"/>
              </w:rPr>
              <w:tab/>
              <w:t>[NW-&gt;MS][P2][S2]SIP/2.0 200 OK</w:t>
            </w:r>
          </w:p>
          <w:p w14:paraId="1CF7F385" w14:textId="77777777" w:rsidR="006B6960" w:rsidRPr="007F7AA4" w:rsidRDefault="006B6960" w:rsidP="006B6960">
            <w:pPr>
              <w:rPr>
                <w:rFonts w:eastAsiaTheme="majorEastAsia" w:cs="Times New Roman"/>
              </w:rPr>
            </w:pPr>
            <w:r w:rsidRPr="007F7AA4">
              <w:rPr>
                <w:rFonts w:eastAsiaTheme="majorEastAsia" w:cs="Times New Roman"/>
              </w:rPr>
              <w:t>OTA</w:t>
            </w:r>
            <w:r w:rsidRPr="007F7AA4">
              <w:rPr>
                <w:rFonts w:eastAsiaTheme="majorEastAsia" w:cs="Times New Roman"/>
              </w:rPr>
              <w:tab/>
              <w:t>1339444</w:t>
            </w:r>
            <w:r w:rsidRPr="007F7AA4">
              <w:rPr>
                <w:rFonts w:eastAsiaTheme="majorEastAsia" w:cs="Times New Roman"/>
              </w:rPr>
              <w:tab/>
              <w:t>239001678</w:t>
            </w:r>
            <w:r w:rsidRPr="007F7AA4">
              <w:rPr>
                <w:rFonts w:eastAsiaTheme="majorEastAsia" w:cs="Times New Roman"/>
              </w:rPr>
              <w:tab/>
              <w:t>15:34:21:254</w:t>
            </w:r>
            <w:r w:rsidRPr="007F7AA4">
              <w:rPr>
                <w:rFonts w:eastAsiaTheme="majorEastAsia" w:cs="Times New Roman"/>
              </w:rPr>
              <w:tab/>
              <w:t>ERRC_SYS_2</w:t>
            </w:r>
            <w:r w:rsidRPr="007F7AA4">
              <w:rPr>
                <w:rFonts w:eastAsiaTheme="majorEastAsia" w:cs="Times New Roman"/>
              </w:rPr>
              <w:tab/>
              <w:t>[NW-&gt;MS] SystemInformationBlockType1 (EARFCN[375], PCI[167])</w:t>
            </w:r>
          </w:p>
          <w:p w14:paraId="6F45E68B" w14:textId="77777777" w:rsidR="006B6960" w:rsidRPr="007F7AA4" w:rsidRDefault="006B6960" w:rsidP="006B6960">
            <w:pPr>
              <w:rPr>
                <w:rFonts w:eastAsiaTheme="majorEastAsia" w:cs="Times New Roman"/>
              </w:rPr>
            </w:pPr>
            <w:r w:rsidRPr="007F7AA4">
              <w:rPr>
                <w:rFonts w:eastAsiaTheme="majorEastAsia" w:cs="Times New Roman"/>
              </w:rPr>
              <w:t>OTA</w:t>
            </w:r>
            <w:r w:rsidRPr="007F7AA4">
              <w:rPr>
                <w:rFonts w:eastAsiaTheme="majorEastAsia" w:cs="Times New Roman"/>
              </w:rPr>
              <w:tab/>
              <w:t>1344546</w:t>
            </w:r>
            <w:r w:rsidRPr="007F7AA4">
              <w:rPr>
                <w:rFonts w:eastAsiaTheme="majorEastAsia" w:cs="Times New Roman"/>
              </w:rPr>
              <w:tab/>
              <w:t>239002814</w:t>
            </w:r>
            <w:r w:rsidRPr="007F7AA4">
              <w:rPr>
                <w:rFonts w:eastAsiaTheme="majorEastAsia" w:cs="Times New Roman"/>
              </w:rPr>
              <w:tab/>
              <w:t>15:34:21:454</w:t>
            </w:r>
            <w:r w:rsidRPr="007F7AA4">
              <w:rPr>
                <w:rFonts w:eastAsiaTheme="majorEastAsia" w:cs="Times New Roman"/>
              </w:rPr>
              <w:tab/>
              <w:t>EMM_NASMSG_2</w:t>
            </w:r>
            <w:r w:rsidRPr="007F7AA4">
              <w:rPr>
                <w:rFonts w:eastAsiaTheme="majorEastAsia" w:cs="Times New Roman"/>
              </w:rPr>
              <w:tab/>
              <w:t>[MS-&gt;NW] EMM_Tracking_Area_Update_Request(EPS update type="EMM_UPDATE_TYPE_COMBINED_TAU", active flag="KAL_FALSE")</w:t>
            </w:r>
          </w:p>
          <w:p w14:paraId="67AA494C" w14:textId="77777777" w:rsidR="006B6960" w:rsidRPr="007F7AA4" w:rsidRDefault="006B6960" w:rsidP="006B6960">
            <w:pPr>
              <w:rPr>
                <w:rFonts w:eastAsiaTheme="majorEastAsia" w:cs="Times New Roman"/>
              </w:rPr>
            </w:pPr>
            <w:r w:rsidRPr="007F7AA4">
              <w:rPr>
                <w:rFonts w:eastAsiaTheme="majorEastAsia" w:cs="Times New Roman"/>
              </w:rPr>
              <w:t>OTA</w:t>
            </w:r>
            <w:r w:rsidRPr="007F7AA4">
              <w:rPr>
                <w:rFonts w:eastAsiaTheme="majorEastAsia" w:cs="Times New Roman"/>
              </w:rPr>
              <w:tab/>
              <w:t>1346138</w:t>
            </w:r>
            <w:r w:rsidRPr="007F7AA4">
              <w:rPr>
                <w:rFonts w:eastAsiaTheme="majorEastAsia" w:cs="Times New Roman"/>
              </w:rPr>
              <w:tab/>
              <w:t>239003609</w:t>
            </w:r>
            <w:r w:rsidRPr="007F7AA4">
              <w:rPr>
                <w:rFonts w:eastAsiaTheme="majorEastAsia" w:cs="Times New Roman"/>
              </w:rPr>
              <w:tab/>
              <w:t>15:34:21:454</w:t>
            </w:r>
            <w:r w:rsidRPr="007F7AA4">
              <w:rPr>
                <w:rFonts w:eastAsiaTheme="majorEastAsia" w:cs="Times New Roman"/>
              </w:rPr>
              <w:tab/>
              <w:t>EMM_NASMSG_2</w:t>
            </w:r>
            <w:r w:rsidRPr="007F7AA4">
              <w:rPr>
                <w:rFonts w:eastAsiaTheme="majorEastAsia" w:cs="Times New Roman"/>
              </w:rPr>
              <w:tab/>
              <w:t xml:space="preserve">[NW-&gt;MS] EMM_Tracking_Area_Update_Accept(EPS update </w:t>
            </w:r>
            <w:r w:rsidRPr="007F7AA4">
              <w:rPr>
                <w:rFonts w:eastAsiaTheme="majorEastAsia" w:cs="Times New Roman"/>
              </w:rPr>
              <w:lastRenderedPageBreak/>
              <w:t>result="EMM_UPDATE_RESULT_COMBINED_UPDATED")</w:t>
            </w:r>
          </w:p>
          <w:p w14:paraId="500CCE38" w14:textId="0ACACA8B" w:rsidR="006B6960" w:rsidRPr="007F7AA4" w:rsidRDefault="006B6960" w:rsidP="006B6960">
            <w:pPr>
              <w:rPr>
                <w:rFonts w:eastAsiaTheme="majorEastAsia" w:cs="Times New Roman"/>
                <w:b/>
              </w:rPr>
            </w:pPr>
            <w:r w:rsidRPr="007F7AA4">
              <w:rPr>
                <w:rFonts w:eastAsiaTheme="majorEastAsia" w:cs="Times New Roman"/>
              </w:rPr>
              <w:t>OTA</w:t>
            </w:r>
            <w:r w:rsidRPr="007F7AA4">
              <w:rPr>
                <w:rFonts w:eastAsiaTheme="majorEastAsia" w:cs="Times New Roman"/>
              </w:rPr>
              <w:tab/>
              <w:t>1346677</w:t>
            </w:r>
            <w:r w:rsidRPr="007F7AA4">
              <w:rPr>
                <w:rFonts w:eastAsiaTheme="majorEastAsia" w:cs="Times New Roman"/>
              </w:rPr>
              <w:tab/>
              <w:t>239003649</w:t>
            </w:r>
            <w:r w:rsidRPr="007F7AA4">
              <w:rPr>
                <w:rFonts w:eastAsiaTheme="majorEastAsia" w:cs="Times New Roman"/>
              </w:rPr>
              <w:tab/>
              <w:t>15:34:21:454</w:t>
            </w:r>
            <w:r w:rsidRPr="007F7AA4">
              <w:rPr>
                <w:rFonts w:eastAsiaTheme="majorEastAsia" w:cs="Times New Roman"/>
              </w:rPr>
              <w:tab/>
              <w:t>EMM_NASMSG_2</w:t>
            </w:r>
            <w:r w:rsidRPr="007F7AA4">
              <w:rPr>
                <w:rFonts w:eastAsiaTheme="majorEastAsia" w:cs="Times New Roman"/>
              </w:rPr>
              <w:tab/>
              <w:t>[MS-&gt;NW] EMM_Tracking_Area_Update_Complete</w:t>
            </w:r>
          </w:p>
        </w:tc>
      </w:tr>
    </w:tbl>
    <w:p w14:paraId="750252AC" w14:textId="5078A888" w:rsidR="00A577F1" w:rsidRPr="007F7AA4" w:rsidRDefault="00A577F1" w:rsidP="00A577F1">
      <w:pPr>
        <w:pStyle w:val="3"/>
        <w:spacing w:before="156" w:after="156"/>
        <w:rPr>
          <w:rFonts w:eastAsiaTheme="majorEastAsia" w:cs="Times New Roman"/>
        </w:rPr>
      </w:pPr>
      <w:bookmarkStart w:id="68" w:name="_Toc87714647"/>
      <w:r w:rsidRPr="007F7AA4">
        <w:rPr>
          <w:rFonts w:eastAsiaTheme="majorEastAsia" w:cs="Times New Roman"/>
        </w:rPr>
        <w:lastRenderedPageBreak/>
        <w:t>出飞行模式后注册</w:t>
      </w:r>
      <w:r w:rsidRPr="007F7AA4">
        <w:rPr>
          <w:rFonts w:eastAsiaTheme="majorEastAsia" w:cs="Times New Roman"/>
        </w:rPr>
        <w:t>LTE</w:t>
      </w:r>
      <w:r w:rsidRPr="007F7AA4">
        <w:rPr>
          <w:rFonts w:eastAsiaTheme="majorEastAsia" w:cs="Times New Roman"/>
        </w:rPr>
        <w:t>失败</w:t>
      </w:r>
      <w:r w:rsidR="00D03E1C" w:rsidRPr="007F7AA4">
        <w:rPr>
          <w:rFonts w:eastAsiaTheme="majorEastAsia" w:cs="Times New Roman"/>
        </w:rPr>
        <w:t>-RRCConnectionRelease</w:t>
      </w:r>
      <w:bookmarkEnd w:id="68"/>
    </w:p>
    <w:p w14:paraId="3FE64EEF" w14:textId="165AB4D4" w:rsidR="00AB66A9" w:rsidRPr="007F7AA4" w:rsidRDefault="00AB66A9" w:rsidP="00AB66A9">
      <w:pPr>
        <w:rPr>
          <w:rFonts w:eastAsiaTheme="majorEastAsia" w:cs="Times New Roman"/>
        </w:rPr>
      </w:pPr>
      <w:r w:rsidRPr="007F7AA4">
        <w:rPr>
          <w:rFonts w:eastAsiaTheme="majorEastAsia" w:cs="Times New Roman"/>
        </w:rPr>
        <w:t>在发送</w:t>
      </w:r>
      <w:r w:rsidRPr="007F7AA4">
        <w:rPr>
          <w:rFonts w:eastAsiaTheme="majorEastAsia" w:cs="Times New Roman"/>
        </w:rPr>
        <w:t>Attach</w:t>
      </w:r>
      <w:r w:rsidRPr="007F7AA4">
        <w:rPr>
          <w:rFonts w:eastAsiaTheme="majorEastAsia" w:cs="Times New Roman"/>
        </w:rPr>
        <w:t>请求的过程中，</w:t>
      </w:r>
      <w:r w:rsidRPr="007F7AA4">
        <w:rPr>
          <w:rFonts w:eastAsiaTheme="majorEastAsia" w:cs="Times New Roman"/>
        </w:rPr>
        <w:t>UE</w:t>
      </w:r>
      <w:r w:rsidRPr="007F7AA4">
        <w:rPr>
          <w:rFonts w:eastAsiaTheme="majorEastAsia" w:cs="Times New Roman"/>
        </w:rPr>
        <w:t>请求建立</w:t>
      </w:r>
      <w:r w:rsidRPr="007F7AA4">
        <w:rPr>
          <w:rFonts w:eastAsiaTheme="majorEastAsia" w:cs="Times New Roman"/>
        </w:rPr>
        <w:t>RRC</w:t>
      </w:r>
      <w:r w:rsidRPr="007F7AA4">
        <w:rPr>
          <w:rFonts w:eastAsiaTheme="majorEastAsia" w:cs="Times New Roman"/>
        </w:rPr>
        <w:t>连接，连接建立完成后，</w:t>
      </w:r>
      <w:r w:rsidRPr="007F7AA4">
        <w:rPr>
          <w:rFonts w:eastAsiaTheme="majorEastAsia" w:cs="Times New Roman"/>
        </w:rPr>
        <w:t>RRC</w:t>
      </w:r>
      <w:r w:rsidRPr="007F7AA4">
        <w:rPr>
          <w:rFonts w:eastAsiaTheme="majorEastAsia" w:cs="Times New Roman"/>
        </w:rPr>
        <w:t>连接立即被网络侧释放，</w:t>
      </w:r>
      <w:r w:rsidRPr="007F7AA4">
        <w:rPr>
          <w:rFonts w:eastAsiaTheme="majorEastAsia" w:cs="Times New Roman"/>
        </w:rPr>
        <w:t>cause</w:t>
      </w:r>
      <w:r w:rsidRPr="007F7AA4">
        <w:rPr>
          <w:rFonts w:eastAsiaTheme="majorEastAsia" w:cs="Times New Roman"/>
        </w:rPr>
        <w:t>为</w:t>
      </w:r>
      <w:r w:rsidRPr="007F7AA4">
        <w:rPr>
          <w:rFonts w:eastAsiaTheme="majorEastAsia" w:cs="Times New Roman"/>
        </w:rPr>
        <w:t>other</w:t>
      </w:r>
      <w:r w:rsidRPr="007F7AA4">
        <w:rPr>
          <w:rFonts w:eastAsiaTheme="majorEastAsia" w:cs="Times New Roman"/>
        </w:rPr>
        <w:t>。</w:t>
      </w:r>
      <w:r w:rsidRPr="007F7AA4">
        <w:rPr>
          <w:rFonts w:eastAsiaTheme="majorEastAsia" w:cs="Times New Roman"/>
        </w:rPr>
        <w:t>RRC</w:t>
      </w:r>
      <w:r w:rsidRPr="007F7AA4">
        <w:rPr>
          <w:rFonts w:eastAsiaTheme="majorEastAsia" w:cs="Times New Roman"/>
        </w:rPr>
        <w:t>连接释放导致</w:t>
      </w:r>
      <w:r w:rsidRPr="007F7AA4">
        <w:rPr>
          <w:rFonts w:eastAsiaTheme="majorEastAsia" w:cs="Times New Roman"/>
        </w:rPr>
        <w:t>Attach</w:t>
      </w:r>
      <w:r w:rsidRPr="007F7AA4">
        <w:rPr>
          <w:rFonts w:eastAsiaTheme="majorEastAsia" w:cs="Times New Roman"/>
        </w:rPr>
        <w:t>请求发送失败，导致临时无法驻网。</w:t>
      </w:r>
    </w:p>
    <w:p w14:paraId="251B7C5A" w14:textId="3739A97D" w:rsidR="00A577F1" w:rsidRPr="007F7AA4" w:rsidRDefault="00C7676F" w:rsidP="00A577F1">
      <w:pPr>
        <w:rPr>
          <w:rFonts w:eastAsiaTheme="majorEastAsia" w:cs="Times New Roman"/>
        </w:rPr>
      </w:pPr>
      <w:hyperlink r:id="rId51" w:history="1">
        <w:r w:rsidR="00A577F1" w:rsidRPr="007F7AA4">
          <w:rPr>
            <w:rFonts w:eastAsiaTheme="majorEastAsia" w:cs="Times New Roman"/>
          </w:rPr>
          <w:t>AGATE-4462</w:t>
        </w:r>
      </w:hyperlink>
      <w:r w:rsidR="00A577F1" w:rsidRPr="007F7AA4">
        <w:rPr>
          <w:rFonts w:eastAsiaTheme="majorEastAsia" w:cs="Times New Roman"/>
        </w:rPr>
        <w:t xml:space="preserve"> FT_K11T_ChongQing_</w:t>
      </w:r>
      <w:r w:rsidR="00A577F1" w:rsidRPr="007F7AA4">
        <w:rPr>
          <w:rFonts w:eastAsiaTheme="majorEastAsia" w:cs="Times New Roman"/>
        </w:rPr>
        <w:t>卡一副卡</w:t>
      </w:r>
      <w:r w:rsidR="00A577F1" w:rsidRPr="007F7AA4">
        <w:rPr>
          <w:rFonts w:eastAsiaTheme="majorEastAsia" w:cs="Times New Roman"/>
        </w:rPr>
        <w:t>CT4G+</w:t>
      </w:r>
      <w:r w:rsidR="00A577F1" w:rsidRPr="007F7AA4">
        <w:rPr>
          <w:rFonts w:eastAsiaTheme="majorEastAsia" w:cs="Times New Roman"/>
        </w:rPr>
        <w:t>卡二主卡</w:t>
      </w:r>
      <w:r w:rsidR="00A577F1" w:rsidRPr="007F7AA4">
        <w:rPr>
          <w:rFonts w:eastAsiaTheme="majorEastAsia" w:cs="Times New Roman"/>
        </w:rPr>
        <w:t>CMCCSA_</w:t>
      </w:r>
      <w:r w:rsidR="00A577F1" w:rsidRPr="007F7AA4">
        <w:rPr>
          <w:rFonts w:eastAsiaTheme="majorEastAsia" w:cs="Times New Roman"/>
        </w:rPr>
        <w:t>在使用卡一副卡做</w:t>
      </w:r>
      <w:r w:rsidR="00A577F1" w:rsidRPr="007F7AA4">
        <w:rPr>
          <w:rFonts w:eastAsiaTheme="majorEastAsia" w:cs="Times New Roman"/>
        </w:rPr>
        <w:t>MO</w:t>
      </w:r>
      <w:r w:rsidR="00A577F1" w:rsidRPr="007F7AA4">
        <w:rPr>
          <w:rFonts w:eastAsiaTheme="majorEastAsia" w:cs="Times New Roman"/>
        </w:rPr>
        <w:t>外呼时，卡二发生脱网</w:t>
      </w:r>
      <w:r w:rsidR="00A577F1" w:rsidRPr="007F7AA4">
        <w:rPr>
          <w:rFonts w:eastAsiaTheme="majorEastAsia" w:cs="Times New Roman"/>
        </w:rPr>
        <w:t>_0520</w:t>
      </w:r>
    </w:p>
    <w:tbl>
      <w:tblPr>
        <w:tblStyle w:val="a7"/>
        <w:tblW w:w="0" w:type="auto"/>
        <w:tblLook w:val="04A0" w:firstRow="1" w:lastRow="0" w:firstColumn="1" w:lastColumn="0" w:noHBand="0" w:noVBand="1"/>
      </w:tblPr>
      <w:tblGrid>
        <w:gridCol w:w="13454"/>
      </w:tblGrid>
      <w:tr w:rsidR="0035700A" w:rsidRPr="007F7AA4" w14:paraId="536E8E12" w14:textId="77777777" w:rsidTr="0035700A">
        <w:tc>
          <w:tcPr>
            <w:tcW w:w="13454" w:type="dxa"/>
          </w:tcPr>
          <w:p w14:paraId="6D9C5238" w14:textId="77777777" w:rsidR="00CC6A9E" w:rsidRPr="007F7AA4" w:rsidRDefault="0035700A" w:rsidP="0035700A">
            <w:pPr>
              <w:widowControl/>
              <w:shd w:val="clear" w:color="auto" w:fill="F4F5F7"/>
              <w:kinsoku/>
              <w:adjustRightInd/>
              <w:rPr>
                <w:rFonts w:eastAsiaTheme="majorEastAsia" w:cs="Times New Roman"/>
                <w:color w:val="172B4D"/>
                <w:kern w:val="0"/>
                <w:szCs w:val="21"/>
              </w:rPr>
            </w:pPr>
            <w:r w:rsidRPr="007F7AA4">
              <w:rPr>
                <w:rFonts w:eastAsiaTheme="majorEastAsia" w:cs="Times New Roman"/>
                <w:b/>
                <w:bCs/>
                <w:color w:val="172B4D"/>
                <w:kern w:val="0"/>
                <w:szCs w:val="21"/>
              </w:rPr>
              <w:t>卡</w:t>
            </w:r>
            <w:r w:rsidRPr="007F7AA4">
              <w:rPr>
                <w:rFonts w:eastAsiaTheme="majorEastAsia" w:cs="Times New Roman"/>
                <w:b/>
                <w:bCs/>
                <w:color w:val="172B4D"/>
                <w:kern w:val="0"/>
                <w:szCs w:val="21"/>
              </w:rPr>
              <w:t>2</w:t>
            </w:r>
            <w:r w:rsidRPr="007F7AA4">
              <w:rPr>
                <w:rFonts w:eastAsiaTheme="majorEastAsia" w:cs="Times New Roman"/>
                <w:b/>
                <w:bCs/>
                <w:color w:val="172B4D"/>
                <w:kern w:val="0"/>
                <w:szCs w:val="21"/>
              </w:rPr>
              <w:t>注册过程中，</w:t>
            </w:r>
            <w:r w:rsidRPr="007F7AA4">
              <w:rPr>
                <w:rFonts w:eastAsiaTheme="majorEastAsia" w:cs="Times New Roman"/>
                <w:b/>
                <w:bCs/>
                <w:color w:val="172B4D"/>
                <w:kern w:val="0"/>
                <w:szCs w:val="21"/>
              </w:rPr>
              <w:t>RRC</w:t>
            </w:r>
            <w:r w:rsidRPr="007F7AA4">
              <w:rPr>
                <w:rFonts w:eastAsiaTheme="majorEastAsia" w:cs="Times New Roman"/>
                <w:b/>
                <w:bCs/>
                <w:color w:val="172B4D"/>
                <w:kern w:val="0"/>
                <w:szCs w:val="21"/>
              </w:rPr>
              <w:t>链路建立成功，但是立即被网络释放。在卡</w:t>
            </w:r>
            <w:r w:rsidRPr="007F7AA4">
              <w:rPr>
                <w:rFonts w:eastAsiaTheme="majorEastAsia" w:cs="Times New Roman"/>
                <w:b/>
                <w:bCs/>
                <w:color w:val="172B4D"/>
                <w:kern w:val="0"/>
                <w:szCs w:val="21"/>
              </w:rPr>
              <w:t>1</w:t>
            </w:r>
            <w:r w:rsidRPr="007F7AA4">
              <w:rPr>
                <w:rFonts w:eastAsiaTheme="majorEastAsia" w:cs="Times New Roman"/>
                <w:b/>
                <w:bCs/>
                <w:color w:val="172B4D"/>
                <w:kern w:val="0"/>
                <w:szCs w:val="21"/>
              </w:rPr>
              <w:t>电话结束后重新注册成功。网络</w:t>
            </w:r>
            <w:r w:rsidRPr="007F7AA4">
              <w:rPr>
                <w:rFonts w:eastAsiaTheme="majorEastAsia" w:cs="Times New Roman"/>
                <w:b/>
                <w:bCs/>
                <w:color w:val="172B4D"/>
                <w:kern w:val="0"/>
                <w:szCs w:val="21"/>
              </w:rPr>
              <w:t>RRC</w:t>
            </w:r>
            <w:r w:rsidRPr="007F7AA4">
              <w:rPr>
                <w:rFonts w:eastAsiaTheme="majorEastAsia" w:cs="Times New Roman"/>
                <w:b/>
                <w:bCs/>
                <w:color w:val="172B4D"/>
                <w:kern w:val="0"/>
                <w:szCs w:val="21"/>
              </w:rPr>
              <w:t>异常释放导致的问题。</w:t>
            </w:r>
          </w:p>
          <w:p w14:paraId="413FAE0F" w14:textId="77777777" w:rsidR="00CC6A9E" w:rsidRPr="007F7AA4" w:rsidRDefault="0035700A" w:rsidP="0035700A">
            <w:pPr>
              <w:widowControl/>
              <w:shd w:val="clear" w:color="auto" w:fill="F4F5F7"/>
              <w:kinsoku/>
              <w:adjustRightInd/>
              <w:rPr>
                <w:rFonts w:eastAsiaTheme="majorEastAsia" w:cs="Times New Roman"/>
                <w:color w:val="172B4D"/>
                <w:kern w:val="0"/>
                <w:szCs w:val="21"/>
              </w:rPr>
            </w:pPr>
            <w:r w:rsidRPr="007F7AA4">
              <w:rPr>
                <w:rFonts w:eastAsiaTheme="majorEastAsia" w:cs="Times New Roman"/>
                <w:b/>
                <w:bCs/>
                <w:color w:val="172B4D"/>
                <w:kern w:val="0"/>
                <w:szCs w:val="21"/>
              </w:rPr>
              <w:t xml:space="preserve">// </w:t>
            </w:r>
            <w:r w:rsidRPr="007F7AA4">
              <w:rPr>
                <w:rFonts w:eastAsiaTheme="majorEastAsia" w:cs="Times New Roman"/>
                <w:b/>
                <w:bCs/>
                <w:color w:val="172B4D"/>
                <w:kern w:val="0"/>
                <w:szCs w:val="21"/>
              </w:rPr>
              <w:t>进出飞行模式</w:t>
            </w:r>
          </w:p>
          <w:p w14:paraId="3F43AA19" w14:textId="77777777" w:rsidR="00CC6A9E" w:rsidRPr="007F7AA4" w:rsidRDefault="0035700A" w:rsidP="0035700A">
            <w:pPr>
              <w:widowControl/>
              <w:shd w:val="clear" w:color="auto" w:fill="F4F5F7"/>
              <w:kinsoku/>
              <w:adjustRightInd/>
              <w:rPr>
                <w:rFonts w:eastAsiaTheme="majorEastAsia" w:cs="Times New Roman"/>
                <w:color w:val="172B4D"/>
                <w:kern w:val="0"/>
                <w:szCs w:val="21"/>
              </w:rPr>
            </w:pPr>
            <w:r w:rsidRPr="007F7AA4">
              <w:rPr>
                <w:rFonts w:eastAsiaTheme="majorEastAsia" w:cs="Times New Roman"/>
                <w:color w:val="172B4D"/>
                <w:kern w:val="0"/>
                <w:szCs w:val="21"/>
              </w:rPr>
              <w:t>SYS 274383 20021212 10:04:14:419 NIL [AT_RX p82,ch8]AT+EFUN=0,2</w:t>
            </w:r>
          </w:p>
          <w:p w14:paraId="5A75E36B" w14:textId="77777777" w:rsidR="00CC6A9E" w:rsidRPr="007F7AA4" w:rsidRDefault="0035700A" w:rsidP="0035700A">
            <w:pPr>
              <w:widowControl/>
              <w:shd w:val="clear" w:color="auto" w:fill="F4F5F7"/>
              <w:kinsoku/>
              <w:adjustRightInd/>
              <w:rPr>
                <w:rFonts w:eastAsiaTheme="majorEastAsia" w:cs="Times New Roman"/>
                <w:color w:val="172B4D"/>
                <w:kern w:val="0"/>
                <w:szCs w:val="21"/>
              </w:rPr>
            </w:pPr>
            <w:r w:rsidRPr="007F7AA4">
              <w:rPr>
                <w:rFonts w:eastAsiaTheme="majorEastAsia" w:cs="Times New Roman"/>
                <w:color w:val="172B4D"/>
                <w:kern w:val="0"/>
                <w:szCs w:val="21"/>
              </w:rPr>
              <w:t>=&gt; Decode:Set functionaliy for multiple SIM project (Proprietary command) +EFUN</w:t>
            </w:r>
          </w:p>
          <w:p w14:paraId="7E32FDD7" w14:textId="21E14738" w:rsidR="0035700A" w:rsidRPr="007F7AA4" w:rsidRDefault="0035700A" w:rsidP="0035700A">
            <w:pPr>
              <w:widowControl/>
              <w:shd w:val="clear" w:color="auto" w:fill="F4F5F7"/>
              <w:kinsoku/>
              <w:adjustRightInd/>
              <w:rPr>
                <w:rFonts w:eastAsiaTheme="majorEastAsia" w:cs="Times New Roman"/>
                <w:color w:val="172B4D"/>
                <w:kern w:val="0"/>
                <w:szCs w:val="21"/>
              </w:rPr>
            </w:pPr>
            <w:r w:rsidRPr="007F7AA4">
              <w:rPr>
                <w:rFonts w:eastAsiaTheme="majorEastAsia" w:cs="Times New Roman"/>
                <w:color w:val="172B4D"/>
                <w:kern w:val="0"/>
                <w:szCs w:val="21"/>
              </w:rPr>
              <w:t>&lt;efun_state&gt; : 0(ALL SIM Radio OFF)</w:t>
            </w:r>
          </w:p>
          <w:p w14:paraId="2BB9FCE2" w14:textId="77777777" w:rsidR="00CC6A9E" w:rsidRPr="007F7AA4" w:rsidRDefault="0035700A" w:rsidP="0035700A">
            <w:pPr>
              <w:widowControl/>
              <w:shd w:val="clear" w:color="auto" w:fill="F4F5F7"/>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t>SYS 305486 20034350 10:04:15:262 NIL [AT_RX p82,ch8]AT+EFUN=3</w:t>
            </w:r>
          </w:p>
          <w:p w14:paraId="111E94F8" w14:textId="77777777" w:rsidR="00CC6A9E" w:rsidRPr="007F7AA4" w:rsidRDefault="0035700A" w:rsidP="0035700A">
            <w:pPr>
              <w:widowControl/>
              <w:shd w:val="clear" w:color="auto" w:fill="F4F5F7"/>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t>=&gt; Decode:Set functionaliy for multiple SIM project (Proprietary command) +EFUN</w:t>
            </w:r>
          </w:p>
          <w:p w14:paraId="05411B51" w14:textId="19273B67" w:rsidR="0035700A" w:rsidRPr="007F7AA4" w:rsidRDefault="0035700A" w:rsidP="0035700A">
            <w:pPr>
              <w:widowControl/>
              <w:shd w:val="clear" w:color="auto" w:fill="F4F5F7"/>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t>&lt;efun_state&gt; : 3(SIM 1 2 Radio ON)</w:t>
            </w:r>
          </w:p>
          <w:p w14:paraId="54AD2031" w14:textId="77777777" w:rsidR="00CC6A9E" w:rsidRPr="007F7AA4" w:rsidRDefault="0035700A" w:rsidP="0035700A">
            <w:pPr>
              <w:widowControl/>
              <w:shd w:val="clear" w:color="auto" w:fill="F4F5F7"/>
              <w:kinsoku/>
              <w:adjustRightInd/>
              <w:spacing w:before="150"/>
              <w:rPr>
                <w:rFonts w:eastAsiaTheme="majorEastAsia" w:cs="Times New Roman"/>
                <w:color w:val="172B4D"/>
                <w:kern w:val="0"/>
                <w:szCs w:val="21"/>
              </w:rPr>
            </w:pPr>
            <w:r w:rsidRPr="007F7AA4">
              <w:rPr>
                <w:rFonts w:eastAsiaTheme="majorEastAsia" w:cs="Times New Roman"/>
                <w:b/>
                <w:bCs/>
                <w:color w:val="172B4D"/>
                <w:kern w:val="0"/>
                <w:szCs w:val="21"/>
              </w:rPr>
              <w:t xml:space="preserve">// </w:t>
            </w:r>
            <w:r w:rsidRPr="007F7AA4">
              <w:rPr>
                <w:rFonts w:eastAsiaTheme="majorEastAsia" w:cs="Times New Roman"/>
                <w:b/>
                <w:bCs/>
                <w:color w:val="172B4D"/>
                <w:kern w:val="0"/>
                <w:szCs w:val="21"/>
              </w:rPr>
              <w:t>主卡卡</w:t>
            </w:r>
            <w:r w:rsidRPr="007F7AA4">
              <w:rPr>
                <w:rFonts w:eastAsiaTheme="majorEastAsia" w:cs="Times New Roman"/>
                <w:b/>
                <w:bCs/>
                <w:color w:val="172B4D"/>
                <w:kern w:val="0"/>
                <w:szCs w:val="21"/>
              </w:rPr>
              <w:t>2</w:t>
            </w:r>
            <w:r w:rsidRPr="007F7AA4">
              <w:rPr>
                <w:rFonts w:eastAsiaTheme="majorEastAsia" w:cs="Times New Roman"/>
                <w:b/>
                <w:bCs/>
                <w:color w:val="172B4D"/>
                <w:kern w:val="0"/>
                <w:szCs w:val="21"/>
              </w:rPr>
              <w:t>开始注册，发送</w:t>
            </w:r>
            <w:r w:rsidRPr="007F7AA4">
              <w:rPr>
                <w:rFonts w:eastAsiaTheme="majorEastAsia" w:cs="Times New Roman"/>
                <w:b/>
                <w:bCs/>
                <w:color w:val="172B4D"/>
                <w:kern w:val="0"/>
                <w:szCs w:val="21"/>
              </w:rPr>
              <w:t>Attach</w:t>
            </w:r>
            <w:r w:rsidRPr="007F7AA4">
              <w:rPr>
                <w:rFonts w:eastAsiaTheme="majorEastAsia" w:cs="Times New Roman"/>
                <w:b/>
                <w:bCs/>
                <w:color w:val="172B4D"/>
                <w:kern w:val="0"/>
                <w:szCs w:val="21"/>
              </w:rPr>
              <w:t>请求，</w:t>
            </w:r>
            <w:r w:rsidRPr="007F7AA4">
              <w:rPr>
                <w:rFonts w:eastAsiaTheme="majorEastAsia" w:cs="Times New Roman"/>
                <w:b/>
                <w:bCs/>
                <w:color w:val="172B4D"/>
                <w:kern w:val="0"/>
                <w:szCs w:val="21"/>
              </w:rPr>
              <w:t>RRC</w:t>
            </w:r>
            <w:r w:rsidRPr="007F7AA4">
              <w:rPr>
                <w:rFonts w:eastAsiaTheme="majorEastAsia" w:cs="Times New Roman"/>
                <w:b/>
                <w:bCs/>
                <w:color w:val="172B4D"/>
                <w:kern w:val="0"/>
                <w:szCs w:val="21"/>
              </w:rPr>
              <w:t>链路建立，但是立即被网络释放了</w:t>
            </w:r>
            <w:r w:rsidRPr="007F7AA4">
              <w:rPr>
                <w:rFonts w:eastAsiaTheme="majorEastAsia" w:cs="Times New Roman"/>
                <w:b/>
                <w:bCs/>
                <w:color w:val="172B4D"/>
                <w:kern w:val="0"/>
                <w:szCs w:val="21"/>
              </w:rPr>
              <w:t>RRC</w:t>
            </w:r>
            <w:r w:rsidRPr="007F7AA4">
              <w:rPr>
                <w:rFonts w:eastAsiaTheme="majorEastAsia" w:cs="Times New Roman"/>
                <w:b/>
                <w:bCs/>
                <w:color w:val="172B4D"/>
                <w:kern w:val="0"/>
                <w:szCs w:val="21"/>
              </w:rPr>
              <w:t>导致注册请求发送失败</w:t>
            </w:r>
          </w:p>
          <w:p w14:paraId="1DDF0BC9" w14:textId="77777777" w:rsidR="00CC6A9E" w:rsidRPr="007F7AA4" w:rsidRDefault="0035700A" w:rsidP="0035700A">
            <w:pPr>
              <w:widowControl/>
              <w:shd w:val="clear" w:color="auto" w:fill="F4F5F7"/>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t>OTA 324434 20040032 10:04:15:662 ESM [MS-&gt;NW] ESM_MSG_PDN_CONNECTIVITY_REQUEST (PTI:8, EBI:0)</w:t>
            </w:r>
          </w:p>
          <w:p w14:paraId="2CA51DF1" w14:textId="77777777" w:rsidR="00CC6A9E" w:rsidRPr="007F7AA4" w:rsidRDefault="0035700A" w:rsidP="0035700A">
            <w:pPr>
              <w:widowControl/>
              <w:shd w:val="clear" w:color="auto" w:fill="F4F5F7"/>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t>OTA 326908 20040910 10:04:15:662 ERRC_CONN [MS-&gt;NW] ERRC_RRCConnectionRequest(EARFCN[1850], PCI[94])</w:t>
            </w:r>
          </w:p>
          <w:p w14:paraId="57DB8B27" w14:textId="77777777" w:rsidR="00CC6A9E" w:rsidRPr="007F7AA4" w:rsidRDefault="0035700A" w:rsidP="0035700A">
            <w:pPr>
              <w:widowControl/>
              <w:shd w:val="clear" w:color="auto" w:fill="F4F5F7"/>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t>OTA 327267 20041424 10:04:15:862 ERRC_CONN [NW-&gt;MS] ERRC_RRCConnectionSetup(EARFCN[1850], PCI[94])</w:t>
            </w:r>
          </w:p>
          <w:p w14:paraId="2DC1AFCB" w14:textId="557A820A" w:rsidR="0035700A" w:rsidRPr="007F7AA4" w:rsidRDefault="0035700A" w:rsidP="0035700A">
            <w:pPr>
              <w:widowControl/>
              <w:shd w:val="clear" w:color="auto" w:fill="F4F5F7"/>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t>OTA 328630 20041722 10:04:15:862 ERRC_CONN [MS-&gt;NW] ERRC_RRCConnectionSetupComplete(EARFCN[1850], PCI[94])</w:t>
            </w:r>
          </w:p>
          <w:p w14:paraId="00DAC205" w14:textId="77777777" w:rsidR="00CC6A9E" w:rsidRPr="007F7AA4" w:rsidRDefault="0035700A" w:rsidP="0035700A">
            <w:pPr>
              <w:widowControl/>
              <w:shd w:val="clear" w:color="auto" w:fill="F4F5F7"/>
              <w:kinsoku/>
              <w:adjustRightInd/>
              <w:spacing w:before="150"/>
              <w:rPr>
                <w:rFonts w:eastAsiaTheme="majorEastAsia" w:cs="Times New Roman"/>
                <w:color w:val="172B4D"/>
                <w:kern w:val="0"/>
                <w:szCs w:val="21"/>
              </w:rPr>
            </w:pPr>
            <w:r w:rsidRPr="007F7AA4">
              <w:rPr>
                <w:rFonts w:eastAsiaTheme="majorEastAsia" w:cs="Times New Roman"/>
                <w:b/>
                <w:bCs/>
                <w:color w:val="172B4D"/>
                <w:kern w:val="0"/>
                <w:szCs w:val="21"/>
              </w:rPr>
              <w:t xml:space="preserve">// </w:t>
            </w:r>
            <w:r w:rsidRPr="007F7AA4">
              <w:rPr>
                <w:rFonts w:eastAsiaTheme="majorEastAsia" w:cs="Times New Roman"/>
                <w:b/>
                <w:bCs/>
                <w:color w:val="172B4D"/>
                <w:kern w:val="0"/>
                <w:szCs w:val="21"/>
              </w:rPr>
              <w:t>链路被网络释放</w:t>
            </w:r>
          </w:p>
          <w:p w14:paraId="7A81CF84" w14:textId="1C7648FD" w:rsidR="0035700A" w:rsidRPr="007F7AA4" w:rsidRDefault="0035700A" w:rsidP="0035700A">
            <w:pPr>
              <w:widowControl/>
              <w:shd w:val="clear" w:color="auto" w:fill="F4F5F7"/>
              <w:kinsoku/>
              <w:adjustRightInd/>
              <w:spacing w:before="150"/>
              <w:rPr>
                <w:rFonts w:eastAsiaTheme="majorEastAsia" w:cs="Times New Roman"/>
                <w:color w:val="172B4D"/>
                <w:kern w:val="0"/>
                <w:szCs w:val="21"/>
              </w:rPr>
            </w:pPr>
            <w:r w:rsidRPr="007F7AA4">
              <w:rPr>
                <w:rFonts w:eastAsiaTheme="majorEastAsia" w:cs="Times New Roman"/>
                <w:b/>
                <w:bCs/>
                <w:color w:val="FF0000"/>
                <w:kern w:val="0"/>
                <w:szCs w:val="21"/>
              </w:rPr>
              <w:t>OTA 330584 20046326 10:04:16:062 ERRC_CONN [NW-&gt;MS] ERRC_RRCConnectionRelease(EARFCN[1850], PCI[94])(cause:[ReleaseCause_other], redirectInfo:[0])</w:t>
            </w:r>
          </w:p>
          <w:p w14:paraId="6102F3D0" w14:textId="77777777" w:rsidR="0035700A" w:rsidRPr="007F7AA4" w:rsidRDefault="0035700A" w:rsidP="0035700A">
            <w:pPr>
              <w:widowControl/>
              <w:shd w:val="clear" w:color="auto" w:fill="F4F5F7"/>
              <w:kinsoku/>
              <w:adjustRightInd/>
              <w:spacing w:before="150"/>
              <w:rPr>
                <w:rFonts w:eastAsiaTheme="majorEastAsia" w:cs="Times New Roman"/>
                <w:color w:val="172B4D"/>
                <w:kern w:val="0"/>
                <w:szCs w:val="21"/>
              </w:rPr>
            </w:pPr>
            <w:r w:rsidRPr="007F7AA4">
              <w:rPr>
                <w:rFonts w:eastAsiaTheme="majorEastAsia" w:cs="Times New Roman"/>
                <w:b/>
                <w:bCs/>
                <w:color w:val="FF0000"/>
                <w:kern w:val="0"/>
                <w:szCs w:val="21"/>
              </w:rPr>
              <w:t>releaseCause: other (1)</w:t>
            </w:r>
          </w:p>
          <w:p w14:paraId="56D00186" w14:textId="77777777" w:rsidR="00CC6A9E" w:rsidRPr="007F7AA4" w:rsidRDefault="0035700A" w:rsidP="0035700A">
            <w:pPr>
              <w:widowControl/>
              <w:shd w:val="clear" w:color="auto" w:fill="F4F5F7"/>
              <w:kinsoku/>
              <w:adjustRightInd/>
              <w:spacing w:before="150"/>
              <w:rPr>
                <w:rFonts w:eastAsiaTheme="majorEastAsia" w:cs="Times New Roman"/>
                <w:color w:val="172B4D"/>
                <w:kern w:val="0"/>
                <w:szCs w:val="21"/>
              </w:rPr>
            </w:pPr>
            <w:r w:rsidRPr="007F7AA4">
              <w:rPr>
                <w:rFonts w:eastAsiaTheme="majorEastAsia" w:cs="Times New Roman"/>
                <w:b/>
                <w:bCs/>
                <w:color w:val="172B4D"/>
                <w:kern w:val="0"/>
                <w:szCs w:val="21"/>
              </w:rPr>
              <w:t xml:space="preserve">// </w:t>
            </w:r>
            <w:r w:rsidRPr="007F7AA4">
              <w:rPr>
                <w:rFonts w:eastAsiaTheme="majorEastAsia" w:cs="Times New Roman"/>
                <w:b/>
                <w:bCs/>
                <w:color w:val="172B4D"/>
                <w:kern w:val="0"/>
                <w:szCs w:val="21"/>
              </w:rPr>
              <w:t>卡</w:t>
            </w:r>
            <w:r w:rsidRPr="007F7AA4">
              <w:rPr>
                <w:rFonts w:eastAsiaTheme="majorEastAsia" w:cs="Times New Roman"/>
                <w:b/>
                <w:bCs/>
                <w:color w:val="172B4D"/>
                <w:kern w:val="0"/>
                <w:szCs w:val="21"/>
              </w:rPr>
              <w:t>1</w:t>
            </w:r>
            <w:r w:rsidRPr="007F7AA4">
              <w:rPr>
                <w:rFonts w:eastAsiaTheme="majorEastAsia" w:cs="Times New Roman"/>
                <w:b/>
                <w:bCs/>
                <w:color w:val="172B4D"/>
                <w:kern w:val="0"/>
                <w:szCs w:val="21"/>
              </w:rPr>
              <w:t>注册过程</w:t>
            </w:r>
          </w:p>
          <w:p w14:paraId="55AC3A21" w14:textId="77777777" w:rsidR="00CC6A9E" w:rsidRPr="007F7AA4" w:rsidRDefault="0035700A" w:rsidP="0035700A">
            <w:pPr>
              <w:widowControl/>
              <w:shd w:val="clear" w:color="auto" w:fill="F4F5F7"/>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t>OTA 328191 20041632 10:04:15:862 EMM_NASMSG [MS-&gt;NW] EMM_Attach_Request(EPS attach type="EMM_ATTACH_TYPE_EPS_ATTACH")</w:t>
            </w:r>
          </w:p>
          <w:p w14:paraId="47F5E6FC" w14:textId="77777777" w:rsidR="00CC6A9E" w:rsidRPr="007F7AA4" w:rsidRDefault="0035700A" w:rsidP="0035700A">
            <w:pPr>
              <w:widowControl/>
              <w:shd w:val="clear" w:color="auto" w:fill="F4F5F7"/>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t>OTA 350864 20058524 10:04:16:867 EMM_NASMSG_2 [MS-&gt;NW] EMM_Attach_Request(EPS attach type="EMM_ATTACH_TYPE_COMBINED_ATTACH")</w:t>
            </w:r>
          </w:p>
          <w:p w14:paraId="27610779" w14:textId="77777777" w:rsidR="00CC6A9E" w:rsidRPr="007F7AA4" w:rsidRDefault="0035700A" w:rsidP="0035700A">
            <w:pPr>
              <w:widowControl/>
              <w:shd w:val="clear" w:color="auto" w:fill="F4F5F7"/>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t>OTA 358770 20069990 10:04:17:669 EMM_NASMSG_2 [NW-&gt;MS] EMM_Attach_Accept(EPS attach result="EMM_ATTACH_RESULT_COMBINED_ATTACHED")</w:t>
            </w:r>
          </w:p>
          <w:p w14:paraId="49504BF4" w14:textId="3FAB3D72" w:rsidR="0035700A" w:rsidRPr="007F7AA4" w:rsidRDefault="0035700A" w:rsidP="0035700A">
            <w:pPr>
              <w:widowControl/>
              <w:shd w:val="clear" w:color="auto" w:fill="F4F5F7"/>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t>OTA 359977 20070109 10:04:17:669 EMM_NASMSG_2 [MS-&gt;NW] EMM_Attach_Complete</w:t>
            </w:r>
          </w:p>
          <w:p w14:paraId="4FDAED66" w14:textId="77777777" w:rsidR="00CC6A9E" w:rsidRPr="007F7AA4" w:rsidRDefault="0035700A" w:rsidP="0035700A">
            <w:pPr>
              <w:widowControl/>
              <w:shd w:val="clear" w:color="auto" w:fill="F4F5F7"/>
              <w:kinsoku/>
              <w:adjustRightInd/>
              <w:spacing w:before="150"/>
              <w:rPr>
                <w:rFonts w:eastAsiaTheme="majorEastAsia" w:cs="Times New Roman"/>
                <w:color w:val="172B4D"/>
                <w:kern w:val="0"/>
                <w:szCs w:val="21"/>
              </w:rPr>
            </w:pPr>
            <w:r w:rsidRPr="007F7AA4">
              <w:rPr>
                <w:rFonts w:eastAsiaTheme="majorEastAsia" w:cs="Times New Roman"/>
                <w:b/>
                <w:bCs/>
                <w:color w:val="172B4D"/>
                <w:kern w:val="0"/>
                <w:szCs w:val="21"/>
              </w:rPr>
              <w:t xml:space="preserve">// </w:t>
            </w:r>
            <w:r w:rsidRPr="007F7AA4">
              <w:rPr>
                <w:rFonts w:eastAsiaTheme="majorEastAsia" w:cs="Times New Roman"/>
                <w:b/>
                <w:bCs/>
                <w:color w:val="172B4D"/>
                <w:kern w:val="0"/>
                <w:szCs w:val="21"/>
              </w:rPr>
              <w:t>卡</w:t>
            </w:r>
            <w:r w:rsidRPr="007F7AA4">
              <w:rPr>
                <w:rFonts w:eastAsiaTheme="majorEastAsia" w:cs="Times New Roman"/>
                <w:b/>
                <w:bCs/>
                <w:color w:val="172B4D"/>
                <w:kern w:val="0"/>
                <w:szCs w:val="21"/>
              </w:rPr>
              <w:t>1</w:t>
            </w:r>
            <w:r w:rsidRPr="007F7AA4">
              <w:rPr>
                <w:rFonts w:eastAsiaTheme="majorEastAsia" w:cs="Times New Roman"/>
                <w:b/>
                <w:bCs/>
                <w:color w:val="172B4D"/>
                <w:kern w:val="0"/>
                <w:szCs w:val="21"/>
              </w:rPr>
              <w:t>拨打电话</w:t>
            </w:r>
          </w:p>
          <w:p w14:paraId="287E9DDE" w14:textId="50686441" w:rsidR="0035700A" w:rsidRPr="007F7AA4" w:rsidRDefault="0035700A" w:rsidP="0035700A">
            <w:pPr>
              <w:widowControl/>
              <w:shd w:val="clear" w:color="auto" w:fill="F4F5F7"/>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t>SYS 435852 20169364 10:04:24:074 NIL [AT_RX p66,ch14]ATD13121253970;</w:t>
            </w:r>
          </w:p>
          <w:p w14:paraId="4B3ED01C" w14:textId="77777777" w:rsidR="00CC6A9E" w:rsidRPr="007F7AA4" w:rsidRDefault="0035700A" w:rsidP="0035700A">
            <w:pPr>
              <w:widowControl/>
              <w:shd w:val="clear" w:color="auto" w:fill="F4F5F7"/>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t>SIP 23 20169884 10:04:24:074 [MS-&gt;NW][P2][S1]INVITE tel:13121253970;phone-context=ims.mnc000.mcc460.3gppnetwork.org SIP/2.0</w:t>
            </w:r>
          </w:p>
          <w:p w14:paraId="1BA013FF" w14:textId="77777777" w:rsidR="00CC6A9E" w:rsidRPr="007F7AA4" w:rsidRDefault="0035700A" w:rsidP="0035700A">
            <w:pPr>
              <w:widowControl/>
              <w:shd w:val="clear" w:color="auto" w:fill="F4F5F7"/>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t>SIP 30 20254546 10:04:29:478 [NW-&gt;MS][P2][S1]SIP/2.0 180 Ringing</w:t>
            </w:r>
          </w:p>
          <w:p w14:paraId="1AE1CA98" w14:textId="77777777" w:rsidR="00CC6A9E" w:rsidRPr="007F7AA4" w:rsidRDefault="0035700A" w:rsidP="0035700A">
            <w:pPr>
              <w:widowControl/>
              <w:shd w:val="clear" w:color="auto" w:fill="F4F5F7"/>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t>SIP 33 20256646 10:04:29:478 [NW-&gt;MS][P2][S1]SIP/2.0 180 Ringing</w:t>
            </w:r>
          </w:p>
          <w:p w14:paraId="3E260F1F" w14:textId="77777777" w:rsidR="00CC6A9E" w:rsidRPr="007F7AA4" w:rsidRDefault="0035700A" w:rsidP="0035700A">
            <w:pPr>
              <w:widowControl/>
              <w:shd w:val="clear" w:color="auto" w:fill="F4F5F7"/>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t>SIP 38 20636817 10:04:53:878 [NW-&gt;MS][P2][S1]SIP/2.0 487 Request Terminated</w:t>
            </w:r>
          </w:p>
          <w:p w14:paraId="1C7B1967" w14:textId="6325D9EC" w:rsidR="0035700A" w:rsidRPr="007F7AA4" w:rsidRDefault="0035700A" w:rsidP="0035700A">
            <w:pPr>
              <w:widowControl/>
              <w:shd w:val="clear" w:color="auto" w:fill="F4F5F7"/>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t>SIP 39 20636820 10:04:53:878 [MS-&gt;NW][P2][S1]ACK tel:13121253970;phone-context=ims.mnc000.mcc460.3gppnetwork.org SIP/2.0</w:t>
            </w:r>
          </w:p>
          <w:p w14:paraId="1F040394" w14:textId="77777777" w:rsidR="00CC6A9E" w:rsidRPr="007F7AA4" w:rsidRDefault="0035700A" w:rsidP="0035700A">
            <w:pPr>
              <w:widowControl/>
              <w:shd w:val="clear" w:color="auto" w:fill="F4F5F7"/>
              <w:kinsoku/>
              <w:adjustRightInd/>
              <w:spacing w:before="150"/>
              <w:rPr>
                <w:rFonts w:eastAsiaTheme="majorEastAsia" w:cs="Times New Roman"/>
                <w:color w:val="172B4D"/>
                <w:kern w:val="0"/>
                <w:szCs w:val="21"/>
              </w:rPr>
            </w:pPr>
            <w:r w:rsidRPr="007F7AA4">
              <w:rPr>
                <w:rFonts w:eastAsiaTheme="majorEastAsia" w:cs="Times New Roman"/>
                <w:b/>
                <w:bCs/>
                <w:color w:val="172B4D"/>
                <w:kern w:val="0"/>
                <w:szCs w:val="21"/>
              </w:rPr>
              <w:t xml:space="preserve">// </w:t>
            </w:r>
            <w:r w:rsidRPr="007F7AA4">
              <w:rPr>
                <w:rFonts w:eastAsiaTheme="majorEastAsia" w:cs="Times New Roman"/>
                <w:b/>
                <w:bCs/>
                <w:color w:val="172B4D"/>
                <w:kern w:val="0"/>
                <w:szCs w:val="21"/>
              </w:rPr>
              <w:t>卡</w:t>
            </w:r>
            <w:r w:rsidRPr="007F7AA4">
              <w:rPr>
                <w:rFonts w:eastAsiaTheme="majorEastAsia" w:cs="Times New Roman"/>
                <w:b/>
                <w:bCs/>
                <w:color w:val="172B4D"/>
                <w:kern w:val="0"/>
                <w:szCs w:val="21"/>
              </w:rPr>
              <w:t>1</w:t>
            </w:r>
            <w:r w:rsidRPr="007F7AA4">
              <w:rPr>
                <w:rFonts w:eastAsiaTheme="majorEastAsia" w:cs="Times New Roman"/>
                <w:b/>
                <w:bCs/>
                <w:color w:val="172B4D"/>
                <w:kern w:val="0"/>
                <w:szCs w:val="21"/>
              </w:rPr>
              <w:t>电话结束后，立即重新尝试注册。卡</w:t>
            </w:r>
            <w:r w:rsidRPr="007F7AA4">
              <w:rPr>
                <w:rFonts w:eastAsiaTheme="majorEastAsia" w:cs="Times New Roman"/>
                <w:b/>
                <w:bCs/>
                <w:color w:val="172B4D"/>
                <w:kern w:val="0"/>
                <w:szCs w:val="21"/>
              </w:rPr>
              <w:t>2</w:t>
            </w:r>
            <w:r w:rsidRPr="007F7AA4">
              <w:rPr>
                <w:rFonts w:eastAsiaTheme="majorEastAsia" w:cs="Times New Roman"/>
                <w:b/>
                <w:bCs/>
                <w:color w:val="172B4D"/>
                <w:kern w:val="0"/>
                <w:szCs w:val="21"/>
              </w:rPr>
              <w:t>重新发送</w:t>
            </w:r>
            <w:r w:rsidRPr="007F7AA4">
              <w:rPr>
                <w:rFonts w:eastAsiaTheme="majorEastAsia" w:cs="Times New Roman"/>
                <w:b/>
                <w:bCs/>
                <w:color w:val="172B4D"/>
                <w:kern w:val="0"/>
                <w:szCs w:val="21"/>
              </w:rPr>
              <w:t>Attach</w:t>
            </w:r>
            <w:r w:rsidRPr="007F7AA4">
              <w:rPr>
                <w:rFonts w:eastAsiaTheme="majorEastAsia" w:cs="Times New Roman"/>
                <w:b/>
                <w:bCs/>
                <w:color w:val="172B4D"/>
                <w:kern w:val="0"/>
                <w:szCs w:val="21"/>
              </w:rPr>
              <w:t>请求，成功注册。</w:t>
            </w:r>
          </w:p>
          <w:p w14:paraId="31B05242" w14:textId="77777777" w:rsidR="00CC6A9E" w:rsidRPr="007F7AA4" w:rsidRDefault="0035700A" w:rsidP="0035700A">
            <w:pPr>
              <w:widowControl/>
              <w:shd w:val="clear" w:color="auto" w:fill="F4F5F7"/>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t>OTA 719253 20654608 10:04:55:115 ERRC_SYS [NW-&gt;MS] SystemInformationBlockType1 (EARFCN[1850], PCI[94])</w:t>
            </w:r>
          </w:p>
          <w:p w14:paraId="2CE517BA" w14:textId="77777777" w:rsidR="00CC6A9E" w:rsidRPr="007F7AA4" w:rsidRDefault="0035700A" w:rsidP="0035700A">
            <w:pPr>
              <w:widowControl/>
              <w:shd w:val="clear" w:color="auto" w:fill="F4F5F7"/>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t>OTA 723022 20655146 10:04:55:115 ESM [MS-&gt;NW] ESM_MSG_PDN_CONNECTIVITY_REQUEST (PTI:9, EBI:0)</w:t>
            </w:r>
          </w:p>
          <w:p w14:paraId="0A528A35" w14:textId="77777777" w:rsidR="00CC6A9E" w:rsidRPr="007F7AA4" w:rsidRDefault="0035700A" w:rsidP="0035700A">
            <w:pPr>
              <w:widowControl/>
              <w:shd w:val="clear" w:color="auto" w:fill="F4F5F7"/>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t>OTA 730630 20657409 10:04:55:315 EMM_NASMSG [MS-&gt;NW] EMM_Attach_Request(EPS attach type="EMM_ATTACH_TYPE_EPS_ATTACH")</w:t>
            </w:r>
          </w:p>
          <w:p w14:paraId="01B3D0FE" w14:textId="77777777" w:rsidR="00CC6A9E" w:rsidRPr="007F7AA4" w:rsidRDefault="0035700A" w:rsidP="0035700A">
            <w:pPr>
              <w:widowControl/>
              <w:shd w:val="clear" w:color="auto" w:fill="F4F5F7"/>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t>OTA 742276 20665299 10:04:55:715 EMM_NASMSG [NW-&gt;MS] EMM_Attach_Accept(EPS attach result="EMM_ATTACH_RESULT_EPS_ONLY_ATTACHED")</w:t>
            </w:r>
          </w:p>
          <w:p w14:paraId="4914A369" w14:textId="77777777" w:rsidR="00CC6A9E" w:rsidRPr="007F7AA4" w:rsidRDefault="0035700A" w:rsidP="0035700A">
            <w:pPr>
              <w:widowControl/>
              <w:shd w:val="clear" w:color="auto" w:fill="F4F5F7"/>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t>OTA 743529 20665394 10:04:55:715 EMM_NASMSG [MS-&gt;NW] EMM_Attach_Complete</w:t>
            </w:r>
          </w:p>
          <w:p w14:paraId="398A5065" w14:textId="6A653E51" w:rsidR="0035700A" w:rsidRPr="007F7AA4" w:rsidRDefault="0035700A" w:rsidP="0035700A">
            <w:pPr>
              <w:widowControl/>
              <w:shd w:val="clear" w:color="auto" w:fill="F4F5F7"/>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t>OTA 751474 20666082 10:04:55:715 ESM [MS-&gt;NW] ESM_MSG_PDN_CONNECTIVITY_REQUEST (PTI:10, EBI:0)</w:t>
            </w:r>
          </w:p>
          <w:p w14:paraId="1FB73B66" w14:textId="77777777" w:rsidR="0035700A" w:rsidRPr="007F7AA4" w:rsidRDefault="0035700A" w:rsidP="00A577F1">
            <w:pPr>
              <w:rPr>
                <w:rFonts w:eastAsiaTheme="majorEastAsia" w:cs="Times New Roman"/>
              </w:rPr>
            </w:pPr>
          </w:p>
        </w:tc>
      </w:tr>
    </w:tbl>
    <w:p w14:paraId="549A2C92" w14:textId="77777777" w:rsidR="00683165" w:rsidRPr="007F7AA4" w:rsidRDefault="00645149" w:rsidP="00683165">
      <w:pPr>
        <w:pStyle w:val="2"/>
        <w:spacing w:before="156" w:after="156"/>
        <w:rPr>
          <w:rFonts w:cs="Times New Roman"/>
        </w:rPr>
      </w:pPr>
      <w:bookmarkStart w:id="69" w:name="_Toc87714648"/>
      <w:r w:rsidRPr="007F7AA4">
        <w:rPr>
          <w:rFonts w:cs="Times New Roman"/>
        </w:rPr>
        <w:t>掉</w:t>
      </w:r>
      <w:r w:rsidRPr="007F7AA4">
        <w:rPr>
          <w:rFonts w:cs="Times New Roman"/>
        </w:rPr>
        <w:t>5G</w:t>
      </w:r>
      <w:r w:rsidRPr="007F7AA4">
        <w:rPr>
          <w:rFonts w:cs="Times New Roman"/>
        </w:rPr>
        <w:t>问题归纳</w:t>
      </w:r>
      <w:bookmarkEnd w:id="69"/>
    </w:p>
    <w:p w14:paraId="39ACC27E" w14:textId="77777777" w:rsidR="000D48B5" w:rsidRPr="007F7AA4" w:rsidRDefault="00645149" w:rsidP="000D48B5">
      <w:pPr>
        <w:rPr>
          <w:rFonts w:eastAsiaTheme="majorEastAsia" w:cs="Times New Roman"/>
        </w:rPr>
      </w:pPr>
      <w:r w:rsidRPr="007F7AA4">
        <w:rPr>
          <w:rFonts w:eastAsiaTheme="majorEastAsia" w:cs="Times New Roman"/>
        </w:rPr>
        <w:t>UE</w:t>
      </w:r>
      <w:r w:rsidRPr="007F7AA4">
        <w:rPr>
          <w:rFonts w:eastAsiaTheme="majorEastAsia" w:cs="Times New Roman"/>
        </w:rPr>
        <w:t>在某些业务过程中、结束后，或者静置过程中掉</w:t>
      </w:r>
      <w:r w:rsidRPr="007F7AA4">
        <w:rPr>
          <w:rFonts w:eastAsiaTheme="majorEastAsia" w:cs="Times New Roman"/>
        </w:rPr>
        <w:t>5G</w:t>
      </w:r>
      <w:r w:rsidRPr="007F7AA4">
        <w:rPr>
          <w:rFonts w:eastAsiaTheme="majorEastAsia" w:cs="Times New Roman"/>
        </w:rPr>
        <w:t>的所有问题的整理。</w:t>
      </w:r>
      <w:r w:rsidR="002225C3" w:rsidRPr="007F7AA4">
        <w:rPr>
          <w:rFonts w:eastAsiaTheme="majorEastAsia" w:cs="Times New Roman"/>
        </w:rPr>
        <w:t>所有的掉</w:t>
      </w:r>
      <w:r w:rsidR="002225C3" w:rsidRPr="007F7AA4">
        <w:rPr>
          <w:rFonts w:eastAsiaTheme="majorEastAsia" w:cs="Times New Roman"/>
        </w:rPr>
        <w:t>5G</w:t>
      </w:r>
      <w:r w:rsidR="002225C3" w:rsidRPr="007F7AA4">
        <w:rPr>
          <w:rFonts w:eastAsiaTheme="majorEastAsia" w:cs="Times New Roman"/>
        </w:rPr>
        <w:t>的场景：</w:t>
      </w:r>
    </w:p>
    <w:p w14:paraId="33AE335E" w14:textId="77777777" w:rsidR="002225C3" w:rsidRPr="007F7AA4" w:rsidRDefault="002225C3" w:rsidP="002A48E3">
      <w:pPr>
        <w:pStyle w:val="ac"/>
        <w:numPr>
          <w:ilvl w:val="0"/>
          <w:numId w:val="3"/>
        </w:numPr>
        <w:ind w:firstLineChars="0"/>
        <w:rPr>
          <w:rFonts w:eastAsiaTheme="majorEastAsia" w:cs="Times New Roman"/>
        </w:rPr>
      </w:pPr>
      <w:r w:rsidRPr="007F7AA4">
        <w:rPr>
          <w:rFonts w:eastAsiaTheme="majorEastAsia" w:cs="Times New Roman"/>
        </w:rPr>
        <w:t>NSA 5G VoLTE</w:t>
      </w:r>
      <w:r w:rsidRPr="007F7AA4">
        <w:rPr>
          <w:rFonts w:eastAsiaTheme="majorEastAsia" w:cs="Times New Roman"/>
        </w:rPr>
        <w:t>通话过程中</w:t>
      </w:r>
      <w:r w:rsidRPr="007F7AA4">
        <w:rPr>
          <w:rFonts w:eastAsiaTheme="majorEastAsia" w:cs="Times New Roman"/>
        </w:rPr>
        <w:t>/</w:t>
      </w:r>
      <w:r w:rsidRPr="007F7AA4">
        <w:rPr>
          <w:rFonts w:eastAsiaTheme="majorEastAsia" w:cs="Times New Roman"/>
        </w:rPr>
        <w:t>通话结束后，掉</w:t>
      </w:r>
      <w:r w:rsidRPr="007F7AA4">
        <w:rPr>
          <w:rFonts w:eastAsiaTheme="majorEastAsia" w:cs="Times New Roman"/>
        </w:rPr>
        <w:t>5G</w:t>
      </w:r>
      <w:r w:rsidRPr="007F7AA4">
        <w:rPr>
          <w:rFonts w:eastAsiaTheme="majorEastAsia" w:cs="Times New Roman"/>
        </w:rPr>
        <w:t>，可能为连接态下网络指导的小区</w:t>
      </w:r>
      <w:r w:rsidRPr="007F7AA4">
        <w:rPr>
          <w:rFonts w:eastAsiaTheme="majorEastAsia" w:cs="Times New Roman"/>
        </w:rPr>
        <w:t>Handover</w:t>
      </w:r>
      <w:r w:rsidRPr="007F7AA4">
        <w:rPr>
          <w:rFonts w:eastAsiaTheme="majorEastAsia" w:cs="Times New Roman"/>
        </w:rPr>
        <w:t>导致</w:t>
      </w:r>
      <w:r w:rsidRPr="007F7AA4">
        <w:rPr>
          <w:rFonts w:eastAsiaTheme="majorEastAsia" w:cs="Times New Roman"/>
        </w:rPr>
        <w:t>UE</w:t>
      </w:r>
      <w:r w:rsidRPr="007F7AA4">
        <w:rPr>
          <w:rFonts w:eastAsiaTheme="majorEastAsia" w:cs="Times New Roman"/>
        </w:rPr>
        <w:t>被切换到非锚点小区从而掉</w:t>
      </w:r>
      <w:r w:rsidRPr="007F7AA4">
        <w:rPr>
          <w:rFonts w:eastAsiaTheme="majorEastAsia" w:cs="Times New Roman"/>
        </w:rPr>
        <w:t>5G</w:t>
      </w:r>
      <w:r w:rsidRPr="007F7AA4">
        <w:rPr>
          <w:rFonts w:eastAsiaTheme="majorEastAsia" w:cs="Times New Roman"/>
        </w:rPr>
        <w:t>图标。</w:t>
      </w:r>
    </w:p>
    <w:p w14:paraId="3CF55D96" w14:textId="77777777" w:rsidR="000D48B5" w:rsidRPr="007F7AA4" w:rsidRDefault="002C0AB3" w:rsidP="002C0AB3">
      <w:pPr>
        <w:pStyle w:val="3"/>
        <w:spacing w:before="156" w:after="156"/>
        <w:rPr>
          <w:rFonts w:eastAsiaTheme="majorEastAsia" w:cs="Times New Roman"/>
        </w:rPr>
      </w:pPr>
      <w:bookmarkStart w:id="70" w:name="_Toc87714649"/>
      <w:r w:rsidRPr="007F7AA4">
        <w:rPr>
          <w:rFonts w:eastAsiaTheme="majorEastAsia" w:cs="Times New Roman"/>
        </w:rPr>
        <w:lastRenderedPageBreak/>
        <w:t>NSA 5G VoLTE</w:t>
      </w:r>
      <w:r w:rsidRPr="007F7AA4">
        <w:rPr>
          <w:rFonts w:eastAsiaTheme="majorEastAsia" w:cs="Times New Roman"/>
        </w:rPr>
        <w:t>通话结束后掉到</w:t>
      </w:r>
      <w:r w:rsidRPr="007F7AA4">
        <w:rPr>
          <w:rFonts w:eastAsiaTheme="majorEastAsia" w:cs="Times New Roman"/>
        </w:rPr>
        <w:t>4G</w:t>
      </w:r>
      <w:bookmarkEnd w:id="70"/>
    </w:p>
    <w:p w14:paraId="2C14256D" w14:textId="77777777" w:rsidR="006302F2" w:rsidRPr="007F7AA4" w:rsidRDefault="006302F2" w:rsidP="006302F2">
      <w:pPr>
        <w:rPr>
          <w:rFonts w:eastAsiaTheme="majorEastAsia" w:cs="Times New Roman"/>
          <w:color w:val="FF0000"/>
        </w:rPr>
      </w:pPr>
      <w:r w:rsidRPr="007F7AA4">
        <w:rPr>
          <w:rFonts w:eastAsiaTheme="majorEastAsia" w:cs="Times New Roman"/>
          <w:color w:val="FF0000"/>
        </w:rPr>
        <w:t>通话前，</w:t>
      </w:r>
      <w:r w:rsidRPr="007F7AA4">
        <w:rPr>
          <w:rFonts w:eastAsiaTheme="majorEastAsia" w:cs="Times New Roman"/>
          <w:color w:val="FF0000"/>
        </w:rPr>
        <w:t>UE</w:t>
      </w:r>
      <w:r w:rsidRPr="007F7AA4">
        <w:rPr>
          <w:rFonts w:eastAsiaTheme="majorEastAsia" w:cs="Times New Roman"/>
          <w:color w:val="FF0000"/>
        </w:rPr>
        <w:t>驻留在</w:t>
      </w:r>
      <w:r w:rsidRPr="007F7AA4">
        <w:rPr>
          <w:rFonts w:eastAsiaTheme="majorEastAsia" w:cs="Times New Roman"/>
          <w:color w:val="FF0000"/>
        </w:rPr>
        <w:t>5G NSA</w:t>
      </w:r>
      <w:r w:rsidRPr="007F7AA4">
        <w:rPr>
          <w:rFonts w:eastAsiaTheme="majorEastAsia" w:cs="Times New Roman"/>
          <w:color w:val="FF0000"/>
        </w:rPr>
        <w:t>，通话过程中</w:t>
      </w:r>
      <w:r w:rsidRPr="007F7AA4">
        <w:rPr>
          <w:rFonts w:eastAsiaTheme="majorEastAsia" w:cs="Times New Roman"/>
          <w:color w:val="FF0000"/>
        </w:rPr>
        <w:t>/</w:t>
      </w:r>
      <w:r w:rsidRPr="007F7AA4">
        <w:rPr>
          <w:rFonts w:eastAsiaTheme="majorEastAsia" w:cs="Times New Roman"/>
          <w:color w:val="FF0000"/>
        </w:rPr>
        <w:t>通话结束后掉到</w:t>
      </w:r>
      <w:r w:rsidRPr="007F7AA4">
        <w:rPr>
          <w:rFonts w:eastAsiaTheme="majorEastAsia" w:cs="Times New Roman"/>
          <w:color w:val="FF0000"/>
        </w:rPr>
        <w:t>4G</w:t>
      </w:r>
      <w:r w:rsidRPr="007F7AA4">
        <w:rPr>
          <w:rFonts w:eastAsiaTheme="majorEastAsia" w:cs="Times New Roman"/>
          <w:color w:val="FF0000"/>
        </w:rPr>
        <w:t>。此类问题一般为网络侧执行小区切换，目标小区不支持</w:t>
      </w:r>
      <w:r w:rsidRPr="007F7AA4">
        <w:rPr>
          <w:rFonts w:eastAsiaTheme="majorEastAsia" w:cs="Times New Roman"/>
          <w:color w:val="FF0000"/>
        </w:rPr>
        <w:t>ENDC</w:t>
      </w:r>
      <w:r w:rsidRPr="007F7AA4">
        <w:rPr>
          <w:rFonts w:eastAsiaTheme="majorEastAsia" w:cs="Times New Roman"/>
          <w:color w:val="FF0000"/>
        </w:rPr>
        <w:t>能力导致</w:t>
      </w:r>
      <w:r w:rsidRPr="007F7AA4">
        <w:rPr>
          <w:rFonts w:eastAsiaTheme="majorEastAsia" w:cs="Times New Roman"/>
          <w:color w:val="FF0000"/>
        </w:rPr>
        <w:t>UE</w:t>
      </w:r>
      <w:r w:rsidRPr="007F7AA4">
        <w:rPr>
          <w:rFonts w:eastAsiaTheme="majorEastAsia" w:cs="Times New Roman"/>
          <w:color w:val="FF0000"/>
        </w:rPr>
        <w:t>暂时无法添加</w:t>
      </w:r>
      <w:r w:rsidRPr="007F7AA4">
        <w:rPr>
          <w:rFonts w:eastAsiaTheme="majorEastAsia" w:cs="Times New Roman"/>
          <w:color w:val="FF0000"/>
        </w:rPr>
        <w:t>NR SCG</w:t>
      </w:r>
      <w:r w:rsidRPr="007F7AA4">
        <w:rPr>
          <w:rFonts w:eastAsiaTheme="majorEastAsia" w:cs="Times New Roman"/>
          <w:color w:val="FF0000"/>
        </w:rPr>
        <w:t>连接。网络部署问题。</w:t>
      </w:r>
    </w:p>
    <w:p w14:paraId="1BEC8996" w14:textId="77777777" w:rsidR="006302F2" w:rsidRPr="007F7AA4" w:rsidRDefault="006302F2" w:rsidP="006302F2">
      <w:pPr>
        <w:rPr>
          <w:rFonts w:eastAsiaTheme="majorEastAsia" w:cs="Times New Roman"/>
        </w:rPr>
      </w:pPr>
    </w:p>
    <w:p w14:paraId="5C6701CD" w14:textId="77777777" w:rsidR="002C0AB3" w:rsidRPr="007F7AA4" w:rsidRDefault="002C0AB3" w:rsidP="002C0AB3">
      <w:pPr>
        <w:rPr>
          <w:rFonts w:eastAsiaTheme="majorEastAsia" w:cs="Times New Roman"/>
        </w:rPr>
      </w:pPr>
      <w:r w:rsidRPr="007F7AA4">
        <w:rPr>
          <w:rFonts w:eastAsiaTheme="majorEastAsia" w:cs="Times New Roman"/>
        </w:rPr>
        <w:t>示例</w:t>
      </w:r>
      <w:r w:rsidRPr="007F7AA4">
        <w:rPr>
          <w:rFonts w:eastAsiaTheme="majorEastAsia" w:cs="Times New Roman"/>
        </w:rPr>
        <w:t>JIRA</w:t>
      </w:r>
      <w:r w:rsidRPr="007F7AA4">
        <w:rPr>
          <w:rFonts w:eastAsiaTheme="majorEastAsia" w:cs="Times New Roman"/>
        </w:rPr>
        <w:t>：</w:t>
      </w:r>
      <w:r w:rsidRPr="007F7AA4">
        <w:rPr>
          <w:rFonts w:eastAsiaTheme="majorEastAsia" w:cs="Times New Roman"/>
        </w:rPr>
        <w:t>UPGR5G-4212 FT_J22-R_ShenZhen_NSA_</w:t>
      </w:r>
      <w:r w:rsidRPr="007F7AA4">
        <w:rPr>
          <w:rFonts w:eastAsiaTheme="majorEastAsia" w:cs="Times New Roman"/>
        </w:rPr>
        <w:t>卡一主卡联通</w:t>
      </w:r>
      <w:r w:rsidRPr="007F7AA4">
        <w:rPr>
          <w:rFonts w:eastAsiaTheme="majorEastAsia" w:cs="Times New Roman"/>
        </w:rPr>
        <w:t>5V+</w:t>
      </w:r>
      <w:r w:rsidRPr="007F7AA4">
        <w:rPr>
          <w:rFonts w:eastAsiaTheme="majorEastAsia" w:cs="Times New Roman"/>
        </w:rPr>
        <w:t>卡二副卡电信</w:t>
      </w:r>
      <w:r w:rsidRPr="007F7AA4">
        <w:rPr>
          <w:rFonts w:eastAsiaTheme="majorEastAsia" w:cs="Times New Roman"/>
        </w:rPr>
        <w:t>5V</w:t>
      </w:r>
      <w:r w:rsidRPr="007F7AA4">
        <w:rPr>
          <w:rFonts w:eastAsiaTheme="majorEastAsia" w:cs="Times New Roman"/>
        </w:rPr>
        <w:t>，主卡</w:t>
      </w:r>
      <w:r w:rsidRPr="007F7AA4">
        <w:rPr>
          <w:rFonts w:eastAsiaTheme="majorEastAsia" w:cs="Times New Roman"/>
        </w:rPr>
        <w:t>MT Call</w:t>
      </w:r>
      <w:r w:rsidRPr="007F7AA4">
        <w:rPr>
          <w:rFonts w:eastAsiaTheme="majorEastAsia" w:cs="Times New Roman"/>
        </w:rPr>
        <w:t>挂断后掉</w:t>
      </w:r>
      <w:r w:rsidRPr="007F7AA4">
        <w:rPr>
          <w:rFonts w:eastAsiaTheme="majorEastAsia" w:cs="Times New Roman"/>
        </w:rPr>
        <w:t>4G</w:t>
      </w:r>
      <w:r w:rsidRPr="007F7AA4">
        <w:rPr>
          <w:rFonts w:eastAsiaTheme="majorEastAsia" w:cs="Times New Roman"/>
        </w:rPr>
        <w:t>，</w:t>
      </w:r>
      <w:r w:rsidRPr="007F7AA4">
        <w:rPr>
          <w:rFonts w:eastAsiaTheme="majorEastAsia" w:cs="Times New Roman"/>
        </w:rPr>
        <w:t>10</w:t>
      </w:r>
      <w:r w:rsidRPr="007F7AA4">
        <w:rPr>
          <w:rFonts w:eastAsiaTheme="majorEastAsia" w:cs="Times New Roman"/>
        </w:rPr>
        <w:t>点</w:t>
      </w:r>
      <w:r w:rsidRPr="007F7AA4">
        <w:rPr>
          <w:rFonts w:eastAsiaTheme="majorEastAsia" w:cs="Times New Roman"/>
        </w:rPr>
        <w:t>50</w:t>
      </w:r>
      <w:r w:rsidRPr="007F7AA4">
        <w:rPr>
          <w:rFonts w:eastAsiaTheme="majorEastAsia" w:cs="Times New Roman"/>
        </w:rPr>
        <w:t>分，概率：</w:t>
      </w:r>
      <w:r w:rsidRPr="007F7AA4">
        <w:rPr>
          <w:rFonts w:eastAsiaTheme="majorEastAsia" w:cs="Times New Roman"/>
        </w:rPr>
        <w:t>3/10_20210126</w:t>
      </w:r>
      <w:r w:rsidRPr="007F7AA4">
        <w:rPr>
          <w:rFonts w:eastAsiaTheme="majorEastAsia" w:cs="Times New Roman"/>
        </w:rPr>
        <w:tab/>
      </w:r>
    </w:p>
    <w:p w14:paraId="76BD0C28" w14:textId="664CB9DB" w:rsidR="002C0AB3" w:rsidRPr="007F7AA4" w:rsidRDefault="002C0AB3" w:rsidP="002C0AB3">
      <w:pPr>
        <w:rPr>
          <w:rFonts w:eastAsiaTheme="majorEastAsia" w:cs="Times New Roman"/>
        </w:rPr>
      </w:pPr>
      <w:r w:rsidRPr="007F7AA4">
        <w:rPr>
          <w:rFonts w:eastAsiaTheme="majorEastAsia" w:cs="Times New Roman"/>
        </w:rPr>
        <w:t>结论：呼叫结束时刻，网络将</w:t>
      </w:r>
      <w:r w:rsidRPr="007F7AA4">
        <w:rPr>
          <w:rFonts w:eastAsiaTheme="majorEastAsia" w:cs="Times New Roman"/>
        </w:rPr>
        <w:t>UE Handover</w:t>
      </w:r>
      <w:r w:rsidRPr="007F7AA4">
        <w:rPr>
          <w:rFonts w:eastAsiaTheme="majorEastAsia" w:cs="Times New Roman"/>
        </w:rPr>
        <w:t>到</w:t>
      </w:r>
      <w:r w:rsidRPr="007F7AA4">
        <w:rPr>
          <w:rFonts w:eastAsiaTheme="majorEastAsia" w:cs="Times New Roman"/>
        </w:rPr>
        <w:t>[1850], PCI[161])</w:t>
      </w:r>
      <w:r w:rsidRPr="007F7AA4">
        <w:rPr>
          <w:rFonts w:eastAsiaTheme="majorEastAsia" w:cs="Times New Roman"/>
        </w:rPr>
        <w:t>，该小区不支持</w:t>
      </w:r>
      <w:r w:rsidRPr="007F7AA4">
        <w:rPr>
          <w:rFonts w:eastAsiaTheme="majorEastAsia" w:cs="Times New Roman"/>
        </w:rPr>
        <w:t>ENDC</w:t>
      </w:r>
      <w:r w:rsidRPr="007F7AA4">
        <w:rPr>
          <w:rFonts w:eastAsiaTheme="majorEastAsia" w:cs="Times New Roman"/>
        </w:rPr>
        <w:t>能力。</w:t>
      </w:r>
    </w:p>
    <w:tbl>
      <w:tblPr>
        <w:tblStyle w:val="a7"/>
        <w:tblW w:w="0" w:type="auto"/>
        <w:tblLook w:val="04A0" w:firstRow="1" w:lastRow="0" w:firstColumn="1" w:lastColumn="0" w:noHBand="0" w:noVBand="1"/>
      </w:tblPr>
      <w:tblGrid>
        <w:gridCol w:w="13454"/>
      </w:tblGrid>
      <w:tr w:rsidR="00076A8E" w:rsidRPr="007F7AA4" w14:paraId="3FF330BE" w14:textId="77777777" w:rsidTr="00076A8E">
        <w:tc>
          <w:tcPr>
            <w:tcW w:w="13454" w:type="dxa"/>
          </w:tcPr>
          <w:p w14:paraId="003D8613" w14:textId="77777777" w:rsidR="00076A8E" w:rsidRPr="007F7AA4" w:rsidRDefault="00076A8E" w:rsidP="00076A8E">
            <w:pPr>
              <w:rPr>
                <w:rFonts w:eastAsiaTheme="majorEastAsia" w:cs="Times New Roman"/>
              </w:rPr>
            </w:pPr>
            <w:r w:rsidRPr="007F7AA4">
              <w:rPr>
                <w:rFonts w:eastAsiaTheme="majorEastAsia" w:cs="Times New Roman"/>
              </w:rPr>
              <w:t>Type</w:t>
            </w:r>
            <w:r w:rsidRPr="007F7AA4">
              <w:rPr>
                <w:rFonts w:eastAsiaTheme="majorEastAsia" w:cs="Times New Roman"/>
              </w:rPr>
              <w:tab/>
              <w:t>Index</w:t>
            </w:r>
            <w:r w:rsidRPr="007F7AA4">
              <w:rPr>
                <w:rFonts w:eastAsiaTheme="majorEastAsia" w:cs="Times New Roman"/>
              </w:rPr>
              <w:tab/>
              <w:t>Time</w:t>
            </w:r>
            <w:r w:rsidRPr="007F7AA4">
              <w:rPr>
                <w:rFonts w:eastAsiaTheme="majorEastAsia" w:cs="Times New Roman"/>
              </w:rPr>
              <w:tab/>
              <w:t>Local Time</w:t>
            </w:r>
            <w:r w:rsidRPr="007F7AA4">
              <w:rPr>
                <w:rFonts w:eastAsiaTheme="majorEastAsia" w:cs="Times New Roman"/>
              </w:rPr>
              <w:tab/>
              <w:t>Module</w:t>
            </w:r>
            <w:r w:rsidRPr="007F7AA4">
              <w:rPr>
                <w:rFonts w:eastAsiaTheme="majorEastAsia" w:cs="Times New Roman"/>
              </w:rPr>
              <w:tab/>
              <w:t>Message</w:t>
            </w:r>
            <w:r w:rsidRPr="007F7AA4">
              <w:rPr>
                <w:rFonts w:eastAsiaTheme="majorEastAsia" w:cs="Times New Roman"/>
              </w:rPr>
              <w:tab/>
              <w:t>Comment</w:t>
            </w:r>
            <w:r w:rsidRPr="007F7AA4">
              <w:rPr>
                <w:rFonts w:eastAsiaTheme="majorEastAsia" w:cs="Times New Roman"/>
              </w:rPr>
              <w:tab/>
              <w:t>Time Differences</w:t>
            </w:r>
          </w:p>
          <w:p w14:paraId="534D27B8" w14:textId="77777777" w:rsidR="00076A8E" w:rsidRPr="007F7AA4" w:rsidRDefault="00076A8E" w:rsidP="00076A8E">
            <w:pPr>
              <w:rPr>
                <w:rFonts w:eastAsiaTheme="majorEastAsia" w:cs="Times New Roman"/>
              </w:rPr>
            </w:pPr>
            <w:r w:rsidRPr="007F7AA4">
              <w:rPr>
                <w:rFonts w:eastAsiaTheme="majorEastAsia" w:cs="Times New Roman"/>
              </w:rPr>
              <w:t>SIP</w:t>
            </w:r>
            <w:r w:rsidRPr="007F7AA4">
              <w:rPr>
                <w:rFonts w:eastAsiaTheme="majorEastAsia" w:cs="Times New Roman"/>
              </w:rPr>
              <w:tab/>
              <w:t>0</w:t>
            </w:r>
            <w:r w:rsidRPr="007F7AA4">
              <w:rPr>
                <w:rFonts w:eastAsiaTheme="majorEastAsia" w:cs="Times New Roman"/>
              </w:rPr>
              <w:tab/>
              <w:t>8693091</w:t>
            </w:r>
            <w:r w:rsidRPr="007F7AA4">
              <w:rPr>
                <w:rFonts w:eastAsiaTheme="majorEastAsia" w:cs="Times New Roman"/>
              </w:rPr>
              <w:tab/>
              <w:t>10:48:42:241</w:t>
            </w:r>
            <w:r w:rsidRPr="007F7AA4">
              <w:rPr>
                <w:rFonts w:eastAsiaTheme="majorEastAsia" w:cs="Times New Roman"/>
              </w:rPr>
              <w:tab/>
            </w:r>
            <w:r w:rsidRPr="007F7AA4">
              <w:rPr>
                <w:rFonts w:eastAsiaTheme="majorEastAsia" w:cs="Times New Roman"/>
              </w:rPr>
              <w:tab/>
              <w:t>[NW-&gt;MS][P1][S1]INVITE sip:[****:****:****:****:****:****:****:****]:50038 SIP/2.0</w:t>
            </w:r>
            <w:r w:rsidRPr="007F7AA4">
              <w:rPr>
                <w:rFonts w:eastAsiaTheme="majorEastAsia" w:cs="Times New Roman"/>
              </w:rPr>
              <w:tab/>
            </w:r>
            <w:r w:rsidRPr="007F7AA4">
              <w:rPr>
                <w:rFonts w:eastAsiaTheme="majorEastAsia" w:cs="Times New Roman"/>
              </w:rPr>
              <w:tab/>
              <w:t>***</w:t>
            </w:r>
          </w:p>
          <w:p w14:paraId="51F9AD1D" w14:textId="77777777" w:rsidR="00076A8E" w:rsidRPr="007F7AA4" w:rsidRDefault="00076A8E" w:rsidP="00076A8E">
            <w:pPr>
              <w:rPr>
                <w:rFonts w:eastAsiaTheme="majorEastAsia" w:cs="Times New Roman"/>
              </w:rPr>
            </w:pPr>
            <w:r w:rsidRPr="007F7AA4">
              <w:rPr>
                <w:rFonts w:eastAsiaTheme="majorEastAsia" w:cs="Times New Roman"/>
              </w:rPr>
              <w:t>SIP</w:t>
            </w:r>
            <w:r w:rsidRPr="007F7AA4">
              <w:rPr>
                <w:rFonts w:eastAsiaTheme="majorEastAsia" w:cs="Times New Roman"/>
              </w:rPr>
              <w:tab/>
              <w:t>1</w:t>
            </w:r>
            <w:r w:rsidRPr="007F7AA4">
              <w:rPr>
                <w:rFonts w:eastAsiaTheme="majorEastAsia" w:cs="Times New Roman"/>
              </w:rPr>
              <w:tab/>
              <w:t>8693222</w:t>
            </w:r>
            <w:r w:rsidRPr="007F7AA4">
              <w:rPr>
                <w:rFonts w:eastAsiaTheme="majorEastAsia" w:cs="Times New Roman"/>
              </w:rPr>
              <w:tab/>
              <w:t>10:48:42:241</w:t>
            </w:r>
            <w:r w:rsidRPr="007F7AA4">
              <w:rPr>
                <w:rFonts w:eastAsiaTheme="majorEastAsia" w:cs="Times New Roman"/>
              </w:rPr>
              <w:tab/>
            </w:r>
            <w:r w:rsidRPr="007F7AA4">
              <w:rPr>
                <w:rFonts w:eastAsiaTheme="majorEastAsia" w:cs="Times New Roman"/>
              </w:rPr>
              <w:tab/>
              <w:t>[MS-&gt;NW][P1][S1]SIP/2.0 100 Trying</w:t>
            </w:r>
            <w:r w:rsidRPr="007F7AA4">
              <w:rPr>
                <w:rFonts w:eastAsiaTheme="majorEastAsia" w:cs="Times New Roman"/>
              </w:rPr>
              <w:tab/>
            </w:r>
          </w:p>
          <w:p w14:paraId="72730FA4" w14:textId="77777777" w:rsidR="00076A8E" w:rsidRPr="007F7AA4" w:rsidRDefault="00076A8E" w:rsidP="00076A8E">
            <w:pPr>
              <w:rPr>
                <w:rFonts w:eastAsiaTheme="majorEastAsia" w:cs="Times New Roman"/>
              </w:rPr>
            </w:pPr>
            <w:r w:rsidRPr="007F7AA4">
              <w:rPr>
                <w:rFonts w:eastAsiaTheme="majorEastAsia" w:cs="Times New Roman"/>
              </w:rPr>
              <w:t>SIP</w:t>
            </w:r>
            <w:r w:rsidRPr="007F7AA4">
              <w:rPr>
                <w:rFonts w:eastAsiaTheme="majorEastAsia" w:cs="Times New Roman"/>
              </w:rPr>
              <w:tab/>
              <w:t>7</w:t>
            </w:r>
            <w:r w:rsidRPr="007F7AA4">
              <w:rPr>
                <w:rFonts w:eastAsiaTheme="majorEastAsia" w:cs="Times New Roman"/>
              </w:rPr>
              <w:tab/>
              <w:t>8710292</w:t>
            </w:r>
            <w:r w:rsidRPr="007F7AA4">
              <w:rPr>
                <w:rFonts w:eastAsiaTheme="majorEastAsia" w:cs="Times New Roman"/>
              </w:rPr>
              <w:tab/>
              <w:t>10:48:43:556</w:t>
            </w:r>
            <w:r w:rsidRPr="007F7AA4">
              <w:rPr>
                <w:rFonts w:eastAsiaTheme="majorEastAsia" w:cs="Times New Roman"/>
              </w:rPr>
              <w:tab/>
            </w:r>
            <w:r w:rsidRPr="007F7AA4">
              <w:rPr>
                <w:rFonts w:eastAsiaTheme="majorEastAsia" w:cs="Times New Roman"/>
              </w:rPr>
              <w:tab/>
              <w:t>[MS-&gt;NW][P1][S1]SIP/2.0 180 Ringing</w:t>
            </w:r>
            <w:r w:rsidRPr="007F7AA4">
              <w:rPr>
                <w:rFonts w:eastAsiaTheme="majorEastAsia" w:cs="Times New Roman"/>
              </w:rPr>
              <w:tab/>
            </w:r>
          </w:p>
          <w:p w14:paraId="432C0C2D" w14:textId="77777777" w:rsidR="00076A8E" w:rsidRPr="007F7AA4" w:rsidRDefault="00076A8E" w:rsidP="00076A8E">
            <w:pPr>
              <w:rPr>
                <w:rFonts w:eastAsiaTheme="majorEastAsia" w:cs="Times New Roman"/>
              </w:rPr>
            </w:pPr>
            <w:r w:rsidRPr="007F7AA4">
              <w:rPr>
                <w:rFonts w:eastAsiaTheme="majorEastAsia" w:cs="Times New Roman"/>
              </w:rPr>
              <w:t>SYS</w:t>
            </w:r>
            <w:r w:rsidRPr="007F7AA4">
              <w:rPr>
                <w:rFonts w:eastAsiaTheme="majorEastAsia" w:cs="Times New Roman"/>
              </w:rPr>
              <w:tab/>
              <w:t>1206848</w:t>
            </w:r>
            <w:r w:rsidRPr="007F7AA4">
              <w:rPr>
                <w:rFonts w:eastAsiaTheme="majorEastAsia" w:cs="Times New Roman"/>
              </w:rPr>
              <w:tab/>
              <w:t>8775989</w:t>
            </w:r>
            <w:r w:rsidRPr="007F7AA4">
              <w:rPr>
                <w:rFonts w:eastAsiaTheme="majorEastAsia" w:cs="Times New Roman"/>
              </w:rPr>
              <w:tab/>
              <w:t>10:48:47:587</w:t>
            </w:r>
            <w:r w:rsidRPr="007F7AA4">
              <w:rPr>
                <w:rFonts w:eastAsiaTheme="majorEastAsia" w:cs="Times New Roman"/>
              </w:rPr>
              <w:tab/>
              <w:t>NIL</w:t>
            </w:r>
            <w:r w:rsidRPr="007F7AA4">
              <w:rPr>
                <w:rFonts w:eastAsiaTheme="majorEastAsia" w:cs="Times New Roman"/>
              </w:rPr>
              <w:tab/>
              <w:t>[AT_RX p41,ch3]ATA</w:t>
            </w:r>
          </w:p>
          <w:p w14:paraId="0BDBEF18" w14:textId="77777777" w:rsidR="00076A8E" w:rsidRPr="007F7AA4" w:rsidRDefault="00076A8E" w:rsidP="00076A8E">
            <w:pPr>
              <w:rPr>
                <w:rFonts w:eastAsiaTheme="majorEastAsia" w:cs="Times New Roman"/>
              </w:rPr>
            </w:pPr>
            <w:r w:rsidRPr="007F7AA4">
              <w:rPr>
                <w:rFonts w:eastAsiaTheme="majorEastAsia" w:cs="Times New Roman"/>
              </w:rPr>
              <w:tab/>
            </w:r>
            <w:r w:rsidRPr="007F7AA4">
              <w:rPr>
                <w:rFonts w:eastAsiaTheme="majorEastAsia" w:cs="Times New Roman"/>
              </w:rPr>
              <w:tab/>
            </w:r>
          </w:p>
          <w:p w14:paraId="0F702FE8" w14:textId="77777777" w:rsidR="00076A8E" w:rsidRPr="007F7AA4" w:rsidRDefault="00076A8E" w:rsidP="00076A8E">
            <w:pPr>
              <w:rPr>
                <w:rFonts w:eastAsiaTheme="majorEastAsia" w:cs="Times New Roman"/>
              </w:rPr>
            </w:pPr>
            <w:r w:rsidRPr="007F7AA4">
              <w:rPr>
                <w:rFonts w:eastAsiaTheme="majorEastAsia" w:cs="Times New Roman"/>
              </w:rPr>
              <w:t>SIP</w:t>
            </w:r>
            <w:r w:rsidRPr="007F7AA4">
              <w:rPr>
                <w:rFonts w:eastAsiaTheme="majorEastAsia" w:cs="Times New Roman"/>
              </w:rPr>
              <w:tab/>
              <w:t>8</w:t>
            </w:r>
            <w:r w:rsidRPr="007F7AA4">
              <w:rPr>
                <w:rFonts w:eastAsiaTheme="majorEastAsia" w:cs="Times New Roman"/>
              </w:rPr>
              <w:tab/>
              <w:t>8776044</w:t>
            </w:r>
            <w:r w:rsidRPr="007F7AA4">
              <w:rPr>
                <w:rFonts w:eastAsiaTheme="majorEastAsia" w:cs="Times New Roman"/>
              </w:rPr>
              <w:tab/>
              <w:t>10:48:47:587</w:t>
            </w:r>
            <w:r w:rsidRPr="007F7AA4">
              <w:rPr>
                <w:rFonts w:eastAsiaTheme="majorEastAsia" w:cs="Times New Roman"/>
              </w:rPr>
              <w:tab/>
            </w:r>
            <w:r w:rsidRPr="007F7AA4">
              <w:rPr>
                <w:rFonts w:eastAsiaTheme="majorEastAsia" w:cs="Times New Roman"/>
              </w:rPr>
              <w:tab/>
              <w:t>[MS-&gt;NW][P1][S1]SIP/2.0 200 OK</w:t>
            </w:r>
            <w:r w:rsidRPr="007F7AA4">
              <w:rPr>
                <w:rFonts w:eastAsiaTheme="majorEastAsia" w:cs="Times New Roman"/>
              </w:rPr>
              <w:tab/>
            </w:r>
            <w:r w:rsidRPr="007F7AA4">
              <w:rPr>
                <w:rFonts w:eastAsiaTheme="majorEastAsia" w:cs="Times New Roman"/>
              </w:rPr>
              <w:tab/>
              <w:t>***</w:t>
            </w:r>
          </w:p>
          <w:p w14:paraId="5DEA95FF" w14:textId="77777777" w:rsidR="00076A8E" w:rsidRPr="007F7AA4" w:rsidRDefault="00076A8E" w:rsidP="00076A8E">
            <w:pPr>
              <w:rPr>
                <w:rFonts w:eastAsiaTheme="majorEastAsia" w:cs="Times New Roman"/>
              </w:rPr>
            </w:pPr>
            <w:r w:rsidRPr="007F7AA4">
              <w:rPr>
                <w:rFonts w:eastAsiaTheme="majorEastAsia" w:cs="Times New Roman"/>
              </w:rPr>
              <w:t>SIP</w:t>
            </w:r>
            <w:r w:rsidRPr="007F7AA4">
              <w:rPr>
                <w:rFonts w:eastAsiaTheme="majorEastAsia" w:cs="Times New Roman"/>
              </w:rPr>
              <w:tab/>
              <w:t>9</w:t>
            </w:r>
            <w:r w:rsidRPr="007F7AA4">
              <w:rPr>
                <w:rFonts w:eastAsiaTheme="majorEastAsia" w:cs="Times New Roman"/>
              </w:rPr>
              <w:tab/>
              <w:t>8777849</w:t>
            </w:r>
            <w:r w:rsidRPr="007F7AA4">
              <w:rPr>
                <w:rFonts w:eastAsiaTheme="majorEastAsia" w:cs="Times New Roman"/>
              </w:rPr>
              <w:tab/>
              <w:t>10:48:47:787</w:t>
            </w:r>
            <w:r w:rsidRPr="007F7AA4">
              <w:rPr>
                <w:rFonts w:eastAsiaTheme="majorEastAsia" w:cs="Times New Roman"/>
              </w:rPr>
              <w:tab/>
            </w:r>
            <w:r w:rsidRPr="007F7AA4">
              <w:rPr>
                <w:rFonts w:eastAsiaTheme="majorEastAsia" w:cs="Times New Roman"/>
              </w:rPr>
              <w:tab/>
              <w:t>[NW-&gt;MS][P1][S1]ACK sip:+*************@[****:****:****:****:****:****:****:****]:50038 SIP/2.0</w:t>
            </w:r>
            <w:r w:rsidRPr="007F7AA4">
              <w:rPr>
                <w:rFonts w:eastAsiaTheme="majorEastAsia" w:cs="Times New Roman"/>
              </w:rPr>
              <w:tab/>
            </w:r>
            <w:r w:rsidRPr="007F7AA4">
              <w:rPr>
                <w:rFonts w:eastAsiaTheme="majorEastAsia" w:cs="Times New Roman"/>
              </w:rPr>
              <w:tab/>
              <w:t>***</w:t>
            </w:r>
          </w:p>
          <w:p w14:paraId="0B8932C1" w14:textId="77777777" w:rsidR="00076A8E" w:rsidRPr="007F7AA4" w:rsidRDefault="00076A8E" w:rsidP="00076A8E">
            <w:pPr>
              <w:rPr>
                <w:rFonts w:eastAsiaTheme="majorEastAsia" w:cs="Times New Roman"/>
              </w:rPr>
            </w:pPr>
          </w:p>
          <w:p w14:paraId="296CC4CC" w14:textId="77777777" w:rsidR="00076A8E" w:rsidRPr="007F7AA4" w:rsidRDefault="00076A8E" w:rsidP="00076A8E">
            <w:pPr>
              <w:rPr>
                <w:rFonts w:eastAsiaTheme="majorEastAsia" w:cs="Times New Roman"/>
              </w:rPr>
            </w:pPr>
            <w:r w:rsidRPr="007F7AA4">
              <w:rPr>
                <w:rFonts w:eastAsiaTheme="majorEastAsia" w:cs="Times New Roman"/>
              </w:rPr>
              <w:t>// UE</w:t>
            </w:r>
            <w:r w:rsidRPr="007F7AA4">
              <w:rPr>
                <w:rFonts w:eastAsiaTheme="majorEastAsia" w:cs="Times New Roman"/>
              </w:rPr>
              <w:t>在小区</w:t>
            </w:r>
            <w:r w:rsidRPr="007F7AA4">
              <w:rPr>
                <w:rFonts w:eastAsiaTheme="majorEastAsia" w:cs="Times New Roman"/>
              </w:rPr>
              <w:t>(EARFCN[1850], PCI[161])</w:t>
            </w:r>
            <w:r w:rsidRPr="007F7AA4">
              <w:rPr>
                <w:rFonts w:eastAsiaTheme="majorEastAsia" w:cs="Times New Roman"/>
              </w:rPr>
              <w:t>上驻留成功</w:t>
            </w:r>
            <w:r w:rsidRPr="007F7AA4">
              <w:rPr>
                <w:rFonts w:eastAsiaTheme="majorEastAsia" w:cs="Times New Roman"/>
              </w:rPr>
              <w:t>NR SCG</w:t>
            </w:r>
            <w:r w:rsidRPr="007F7AA4">
              <w:rPr>
                <w:rFonts w:eastAsiaTheme="majorEastAsia" w:cs="Times New Roman"/>
              </w:rPr>
              <w:t>。</w:t>
            </w:r>
          </w:p>
          <w:p w14:paraId="4CC67FCE" w14:textId="77777777" w:rsidR="00076A8E" w:rsidRPr="007F7AA4" w:rsidRDefault="00076A8E" w:rsidP="00076A8E">
            <w:pPr>
              <w:rPr>
                <w:rFonts w:eastAsiaTheme="majorEastAsia" w:cs="Times New Roman"/>
              </w:rPr>
            </w:pPr>
            <w:r w:rsidRPr="007F7AA4">
              <w:rPr>
                <w:rFonts w:eastAsiaTheme="majorEastAsia" w:cs="Times New Roman"/>
              </w:rPr>
              <w:t>OTA</w:t>
            </w:r>
            <w:r w:rsidRPr="007F7AA4">
              <w:rPr>
                <w:rFonts w:eastAsiaTheme="majorEastAsia" w:cs="Times New Roman"/>
              </w:rPr>
              <w:tab/>
              <w:t>1571391</w:t>
            </w:r>
            <w:r w:rsidRPr="007F7AA4">
              <w:rPr>
                <w:rFonts w:eastAsiaTheme="majorEastAsia" w:cs="Times New Roman"/>
              </w:rPr>
              <w:tab/>
              <w:t>8956423</w:t>
            </w:r>
            <w:r w:rsidRPr="007F7AA4">
              <w:rPr>
                <w:rFonts w:eastAsiaTheme="majorEastAsia" w:cs="Times New Roman"/>
              </w:rPr>
              <w:tab/>
              <w:t>10:48:59:085</w:t>
            </w:r>
            <w:r w:rsidRPr="007F7AA4">
              <w:rPr>
                <w:rFonts w:eastAsiaTheme="majorEastAsia" w:cs="Times New Roman"/>
              </w:rPr>
              <w:tab/>
              <w:t>ERRC_MOB</w:t>
            </w:r>
            <w:r w:rsidRPr="007F7AA4">
              <w:rPr>
                <w:rFonts w:eastAsiaTheme="majorEastAsia" w:cs="Times New Roman"/>
              </w:rPr>
              <w:tab/>
              <w:t>[MS-&gt;NW] ERRC_MeasurementReport (EARFCN[1850], PCI[161]) (measID[8] eventB1_NR NR ncell[627264-1/662] rslt[-249][18])</w:t>
            </w:r>
            <w:r w:rsidRPr="007F7AA4">
              <w:rPr>
                <w:rFonts w:eastAsiaTheme="majorEastAsia" w:cs="Times New Roman"/>
              </w:rPr>
              <w:tab/>
            </w:r>
            <w:r w:rsidRPr="007F7AA4">
              <w:rPr>
                <w:rFonts w:eastAsiaTheme="majorEastAsia" w:cs="Times New Roman"/>
              </w:rPr>
              <w:tab/>
            </w:r>
          </w:p>
          <w:p w14:paraId="7621D66D" w14:textId="77777777" w:rsidR="00076A8E" w:rsidRPr="007F7AA4" w:rsidRDefault="00076A8E" w:rsidP="00076A8E">
            <w:pPr>
              <w:rPr>
                <w:rFonts w:eastAsiaTheme="majorEastAsia" w:cs="Times New Roman"/>
              </w:rPr>
            </w:pPr>
            <w:r w:rsidRPr="007F7AA4">
              <w:rPr>
                <w:rFonts w:eastAsiaTheme="majorEastAsia" w:cs="Times New Roman"/>
              </w:rPr>
              <w:t>OTA</w:t>
            </w:r>
            <w:r w:rsidRPr="007F7AA4">
              <w:rPr>
                <w:rFonts w:eastAsiaTheme="majorEastAsia" w:cs="Times New Roman"/>
              </w:rPr>
              <w:tab/>
              <w:t>1573522</w:t>
            </w:r>
            <w:r w:rsidRPr="007F7AA4">
              <w:rPr>
                <w:rFonts w:eastAsiaTheme="majorEastAsia" w:cs="Times New Roman"/>
              </w:rPr>
              <w:tab/>
              <w:t>8957622</w:t>
            </w:r>
            <w:r w:rsidRPr="007F7AA4">
              <w:rPr>
                <w:rFonts w:eastAsiaTheme="majorEastAsia" w:cs="Times New Roman"/>
              </w:rPr>
              <w:tab/>
              <w:t>10:48:59:334</w:t>
            </w:r>
            <w:r w:rsidRPr="007F7AA4">
              <w:rPr>
                <w:rFonts w:eastAsiaTheme="majorEastAsia" w:cs="Times New Roman"/>
              </w:rPr>
              <w:tab/>
              <w:t>ERRC_CONN</w:t>
            </w:r>
            <w:r w:rsidRPr="007F7AA4">
              <w:rPr>
                <w:rFonts w:eastAsiaTheme="majorEastAsia" w:cs="Times New Roman"/>
              </w:rPr>
              <w:tab/>
              <w:t>[NW-&gt;MS] ERRC_RRCConnectionReconfiguration(EARFCN[1850], PCI[161])(measCfg:[0],mobCtrlInfo:[0],dedInfoNASList:[0],radioresCfgDed:[1],secCfgHO:[0])</w:t>
            </w:r>
            <w:r w:rsidRPr="007F7AA4">
              <w:rPr>
                <w:rFonts w:eastAsiaTheme="majorEastAsia" w:cs="Times New Roman"/>
              </w:rPr>
              <w:tab/>
            </w:r>
            <w:r w:rsidRPr="007F7AA4">
              <w:rPr>
                <w:rFonts w:eastAsiaTheme="majorEastAsia" w:cs="Times New Roman"/>
              </w:rPr>
              <w:tab/>
            </w:r>
          </w:p>
          <w:p w14:paraId="0B2C1693" w14:textId="77777777" w:rsidR="00076A8E" w:rsidRPr="007F7AA4" w:rsidRDefault="00076A8E" w:rsidP="00076A8E">
            <w:pPr>
              <w:rPr>
                <w:rFonts w:eastAsiaTheme="majorEastAsia" w:cs="Times New Roman"/>
              </w:rPr>
            </w:pPr>
            <w:r w:rsidRPr="007F7AA4">
              <w:rPr>
                <w:rFonts w:eastAsiaTheme="majorEastAsia" w:cs="Times New Roman"/>
              </w:rPr>
              <w:t>SYS</w:t>
            </w:r>
            <w:r w:rsidRPr="007F7AA4">
              <w:rPr>
                <w:rFonts w:eastAsiaTheme="majorEastAsia" w:cs="Times New Roman"/>
              </w:rPr>
              <w:tab/>
              <w:t>1574968</w:t>
            </w:r>
            <w:r w:rsidRPr="007F7AA4">
              <w:rPr>
                <w:rFonts w:eastAsiaTheme="majorEastAsia" w:cs="Times New Roman"/>
              </w:rPr>
              <w:tab/>
              <w:t>8957966</w:t>
            </w:r>
            <w:r w:rsidRPr="007F7AA4">
              <w:rPr>
                <w:rFonts w:eastAsiaTheme="majorEastAsia" w:cs="Times New Roman"/>
              </w:rPr>
              <w:tab/>
              <w:t>10:48:59:334</w:t>
            </w:r>
            <w:r w:rsidRPr="007F7AA4">
              <w:rPr>
                <w:rFonts w:eastAsiaTheme="majorEastAsia" w:cs="Times New Roman"/>
              </w:rPr>
              <w:tab/>
              <w:t>NIL</w:t>
            </w:r>
            <w:r w:rsidRPr="007F7AA4">
              <w:rPr>
                <w:rFonts w:eastAsiaTheme="majorEastAsia" w:cs="Times New Roman"/>
              </w:rPr>
              <w:tab/>
              <w:t>[AT_URC p39,ch1]+EREG: 1,"****24","****9B535",16384,0,0,0,0</w:t>
            </w:r>
            <w:r w:rsidRPr="007F7AA4">
              <w:rPr>
                <w:rFonts w:eastAsiaTheme="majorEastAsia" w:cs="Times New Roman"/>
              </w:rPr>
              <w:tab/>
            </w:r>
            <w:r w:rsidRPr="007F7AA4">
              <w:rPr>
                <w:rFonts w:eastAsiaTheme="majorEastAsia" w:cs="Times New Roman"/>
              </w:rPr>
              <w:tab/>
            </w:r>
          </w:p>
          <w:p w14:paraId="356ACC5C" w14:textId="77777777" w:rsidR="00076A8E" w:rsidRPr="007F7AA4" w:rsidRDefault="00076A8E" w:rsidP="00076A8E">
            <w:pPr>
              <w:rPr>
                <w:rFonts w:eastAsiaTheme="majorEastAsia" w:cs="Times New Roman"/>
              </w:rPr>
            </w:pPr>
            <w:r w:rsidRPr="007F7AA4">
              <w:rPr>
                <w:rFonts w:eastAsiaTheme="majorEastAsia" w:cs="Times New Roman"/>
              </w:rPr>
              <w:t>SIP</w:t>
            </w:r>
            <w:r w:rsidRPr="007F7AA4">
              <w:rPr>
                <w:rFonts w:eastAsiaTheme="majorEastAsia" w:cs="Times New Roman"/>
              </w:rPr>
              <w:tab/>
              <w:t>14</w:t>
            </w:r>
            <w:r w:rsidRPr="007F7AA4">
              <w:rPr>
                <w:rFonts w:eastAsiaTheme="majorEastAsia" w:cs="Times New Roman"/>
              </w:rPr>
              <w:tab/>
              <w:t>8961309</w:t>
            </w:r>
            <w:r w:rsidRPr="007F7AA4">
              <w:rPr>
                <w:rFonts w:eastAsiaTheme="majorEastAsia" w:cs="Times New Roman"/>
              </w:rPr>
              <w:tab/>
              <w:t>10:48:59:534</w:t>
            </w:r>
            <w:r w:rsidRPr="007F7AA4">
              <w:rPr>
                <w:rFonts w:eastAsiaTheme="majorEastAsia" w:cs="Times New Roman"/>
              </w:rPr>
              <w:tab/>
            </w:r>
            <w:r w:rsidRPr="007F7AA4">
              <w:rPr>
                <w:rFonts w:eastAsiaTheme="majorEastAsia" w:cs="Times New Roman"/>
              </w:rPr>
              <w:tab/>
              <w:t>[MS-&gt;NW][P1][S1]BYE sip:[****:****:****:****:****:****:****:****]:9900;Dsp=edba-200;Hpt=8f02_16;CxtId=4;TRC=ffffffff-ffffffff SIP/2.0</w:t>
            </w:r>
            <w:r w:rsidRPr="007F7AA4">
              <w:rPr>
                <w:rFonts w:eastAsiaTheme="majorEastAsia" w:cs="Times New Roman"/>
              </w:rPr>
              <w:tab/>
            </w:r>
            <w:r w:rsidRPr="007F7AA4">
              <w:rPr>
                <w:rFonts w:eastAsiaTheme="majorEastAsia" w:cs="Times New Roman"/>
              </w:rPr>
              <w:tab/>
              <w:t>***</w:t>
            </w:r>
          </w:p>
          <w:p w14:paraId="5D2EBFC9" w14:textId="77777777" w:rsidR="00076A8E" w:rsidRPr="007F7AA4" w:rsidRDefault="00076A8E" w:rsidP="00076A8E">
            <w:pPr>
              <w:rPr>
                <w:rFonts w:eastAsiaTheme="majorEastAsia" w:cs="Times New Roman"/>
              </w:rPr>
            </w:pPr>
            <w:r w:rsidRPr="007F7AA4">
              <w:rPr>
                <w:rFonts w:eastAsiaTheme="majorEastAsia" w:cs="Times New Roman"/>
              </w:rPr>
              <w:t xml:space="preserve">// </w:t>
            </w:r>
            <w:r w:rsidRPr="007F7AA4">
              <w:rPr>
                <w:rFonts w:eastAsiaTheme="majorEastAsia" w:cs="Times New Roman"/>
              </w:rPr>
              <w:t>呼叫结束时刻，网络将</w:t>
            </w:r>
            <w:r w:rsidRPr="007F7AA4">
              <w:rPr>
                <w:rFonts w:eastAsiaTheme="majorEastAsia" w:cs="Times New Roman"/>
              </w:rPr>
              <w:t>UE Handover</w:t>
            </w:r>
            <w:r w:rsidRPr="007F7AA4">
              <w:rPr>
                <w:rFonts w:eastAsiaTheme="majorEastAsia" w:cs="Times New Roman"/>
              </w:rPr>
              <w:t>到</w:t>
            </w:r>
            <w:r w:rsidRPr="007F7AA4">
              <w:rPr>
                <w:rFonts w:eastAsiaTheme="majorEastAsia" w:cs="Times New Roman"/>
              </w:rPr>
              <w:t>[1850], PCI[161])</w:t>
            </w:r>
            <w:r w:rsidRPr="007F7AA4">
              <w:rPr>
                <w:rFonts w:eastAsiaTheme="majorEastAsia" w:cs="Times New Roman"/>
              </w:rPr>
              <w:t>，该小区不支持</w:t>
            </w:r>
            <w:r w:rsidRPr="007F7AA4">
              <w:rPr>
                <w:rFonts w:eastAsiaTheme="majorEastAsia" w:cs="Times New Roman"/>
              </w:rPr>
              <w:t>ENDC</w:t>
            </w:r>
            <w:r w:rsidRPr="007F7AA4">
              <w:rPr>
                <w:rFonts w:eastAsiaTheme="majorEastAsia" w:cs="Times New Roman"/>
              </w:rPr>
              <w:t>能力。</w:t>
            </w:r>
          </w:p>
          <w:p w14:paraId="65805E1B" w14:textId="77777777" w:rsidR="00076A8E" w:rsidRPr="007F7AA4" w:rsidRDefault="00076A8E" w:rsidP="00076A8E">
            <w:pPr>
              <w:rPr>
                <w:rFonts w:eastAsiaTheme="majorEastAsia" w:cs="Times New Roman"/>
              </w:rPr>
            </w:pPr>
            <w:r w:rsidRPr="007F7AA4">
              <w:rPr>
                <w:rFonts w:eastAsiaTheme="majorEastAsia" w:cs="Times New Roman"/>
              </w:rPr>
              <w:t>OTA</w:t>
            </w:r>
            <w:r w:rsidRPr="007F7AA4">
              <w:rPr>
                <w:rFonts w:eastAsiaTheme="majorEastAsia" w:cs="Times New Roman"/>
              </w:rPr>
              <w:tab/>
              <w:t>1585103</w:t>
            </w:r>
            <w:r w:rsidRPr="007F7AA4">
              <w:rPr>
                <w:rFonts w:eastAsiaTheme="majorEastAsia" w:cs="Times New Roman"/>
              </w:rPr>
              <w:tab/>
              <w:t>8962419</w:t>
            </w:r>
            <w:r w:rsidRPr="007F7AA4">
              <w:rPr>
                <w:rFonts w:eastAsiaTheme="majorEastAsia" w:cs="Times New Roman"/>
              </w:rPr>
              <w:tab/>
              <w:t>10:48:59:534</w:t>
            </w:r>
            <w:r w:rsidRPr="007F7AA4">
              <w:rPr>
                <w:rFonts w:eastAsiaTheme="majorEastAsia" w:cs="Times New Roman"/>
              </w:rPr>
              <w:tab/>
              <w:t>ERRC_CONN</w:t>
            </w:r>
            <w:r w:rsidRPr="007F7AA4">
              <w:rPr>
                <w:rFonts w:eastAsiaTheme="majorEastAsia" w:cs="Times New Roman"/>
              </w:rPr>
              <w:tab/>
              <w:t>[NW-&gt;MS] ERRC_RRCConnectionReconfiguration(EARFCN[1850], PCI[161])(measCfg:[1],mobCtrlInfo:[1],dedInfoNASList:[0],radioresCfgDed:[1],secCfgHO:[1])</w:t>
            </w:r>
            <w:r w:rsidRPr="007F7AA4">
              <w:rPr>
                <w:rFonts w:eastAsiaTheme="majorEastAsia" w:cs="Times New Roman"/>
              </w:rPr>
              <w:tab/>
            </w:r>
            <w:r w:rsidRPr="007F7AA4">
              <w:rPr>
                <w:rFonts w:eastAsiaTheme="majorEastAsia" w:cs="Times New Roman"/>
              </w:rPr>
              <w:tab/>
            </w:r>
          </w:p>
          <w:p w14:paraId="08A714B8" w14:textId="77777777" w:rsidR="00076A8E" w:rsidRPr="007F7AA4" w:rsidRDefault="00076A8E" w:rsidP="00076A8E">
            <w:pPr>
              <w:rPr>
                <w:rFonts w:eastAsiaTheme="majorEastAsia" w:cs="Times New Roman"/>
              </w:rPr>
            </w:pPr>
            <w:r w:rsidRPr="007F7AA4">
              <w:rPr>
                <w:rFonts w:eastAsiaTheme="majorEastAsia" w:cs="Times New Roman"/>
              </w:rPr>
              <w:t>OTA</w:t>
            </w:r>
            <w:r w:rsidRPr="007F7AA4">
              <w:rPr>
                <w:rFonts w:eastAsiaTheme="majorEastAsia" w:cs="Times New Roman"/>
              </w:rPr>
              <w:tab/>
              <w:t>1586952</w:t>
            </w:r>
            <w:r w:rsidRPr="007F7AA4">
              <w:rPr>
                <w:rFonts w:eastAsiaTheme="majorEastAsia" w:cs="Times New Roman"/>
              </w:rPr>
              <w:tab/>
              <w:t>8962826</w:t>
            </w:r>
            <w:r w:rsidRPr="007F7AA4">
              <w:rPr>
                <w:rFonts w:eastAsiaTheme="majorEastAsia" w:cs="Times New Roman"/>
              </w:rPr>
              <w:tab/>
              <w:t>10:48:59:534</w:t>
            </w:r>
            <w:r w:rsidRPr="007F7AA4">
              <w:rPr>
                <w:rFonts w:eastAsiaTheme="majorEastAsia" w:cs="Times New Roman"/>
              </w:rPr>
              <w:tab/>
              <w:t>ERRC_CONN</w:t>
            </w:r>
            <w:r w:rsidRPr="007F7AA4">
              <w:rPr>
                <w:rFonts w:eastAsiaTheme="majorEastAsia" w:cs="Times New Roman"/>
              </w:rPr>
              <w:tab/>
              <w:t>[MS-&gt;NW] ERRC_RRCConnectionReconfigurationComplete(EARFCN[1650], PCI[160])</w:t>
            </w:r>
            <w:r w:rsidRPr="007F7AA4">
              <w:rPr>
                <w:rFonts w:eastAsiaTheme="majorEastAsia" w:cs="Times New Roman"/>
              </w:rPr>
              <w:tab/>
            </w:r>
            <w:r w:rsidRPr="007F7AA4">
              <w:rPr>
                <w:rFonts w:eastAsiaTheme="majorEastAsia" w:cs="Times New Roman"/>
              </w:rPr>
              <w:tab/>
            </w:r>
          </w:p>
          <w:p w14:paraId="0CD28155" w14:textId="77777777" w:rsidR="00076A8E" w:rsidRPr="007F7AA4" w:rsidRDefault="00076A8E" w:rsidP="00076A8E">
            <w:pPr>
              <w:rPr>
                <w:rFonts w:eastAsiaTheme="majorEastAsia" w:cs="Times New Roman"/>
              </w:rPr>
            </w:pPr>
            <w:r w:rsidRPr="007F7AA4">
              <w:rPr>
                <w:rFonts w:eastAsiaTheme="majorEastAsia" w:cs="Times New Roman"/>
              </w:rPr>
              <w:t>SYS</w:t>
            </w:r>
            <w:r w:rsidRPr="007F7AA4">
              <w:rPr>
                <w:rFonts w:eastAsiaTheme="majorEastAsia" w:cs="Times New Roman"/>
              </w:rPr>
              <w:tab/>
              <w:t>1587041</w:t>
            </w:r>
            <w:r w:rsidRPr="007F7AA4">
              <w:rPr>
                <w:rFonts w:eastAsiaTheme="majorEastAsia" w:cs="Times New Roman"/>
              </w:rPr>
              <w:tab/>
              <w:t>8962829</w:t>
            </w:r>
            <w:r w:rsidRPr="007F7AA4">
              <w:rPr>
                <w:rFonts w:eastAsiaTheme="majorEastAsia" w:cs="Times New Roman"/>
              </w:rPr>
              <w:tab/>
              <w:t>10:48:59:534</w:t>
            </w:r>
            <w:r w:rsidRPr="007F7AA4">
              <w:rPr>
                <w:rFonts w:eastAsiaTheme="majorEastAsia" w:cs="Times New Roman"/>
              </w:rPr>
              <w:tab/>
              <w:t>NIL</w:t>
            </w:r>
            <w:r w:rsidRPr="007F7AA4">
              <w:rPr>
                <w:rFonts w:eastAsiaTheme="majorEastAsia" w:cs="Times New Roman"/>
              </w:rPr>
              <w:tab/>
              <w:t>[AT_URC p39,ch1]+EREG: 1,"****24","****9B535",8192,0,0,0,0</w:t>
            </w:r>
            <w:r w:rsidRPr="007F7AA4">
              <w:rPr>
                <w:rFonts w:eastAsiaTheme="majorEastAsia" w:cs="Times New Roman"/>
              </w:rPr>
              <w:tab/>
            </w:r>
            <w:r w:rsidRPr="007F7AA4">
              <w:rPr>
                <w:rFonts w:eastAsiaTheme="majorEastAsia" w:cs="Times New Roman"/>
              </w:rPr>
              <w:tab/>
            </w:r>
          </w:p>
          <w:p w14:paraId="031B0DF5" w14:textId="02B84CFC" w:rsidR="00076A8E" w:rsidRPr="007F7AA4" w:rsidRDefault="00076A8E" w:rsidP="00076A8E">
            <w:pPr>
              <w:rPr>
                <w:rFonts w:eastAsiaTheme="majorEastAsia" w:cs="Times New Roman"/>
              </w:rPr>
            </w:pPr>
            <w:r w:rsidRPr="007F7AA4">
              <w:rPr>
                <w:rFonts w:eastAsiaTheme="majorEastAsia" w:cs="Times New Roman"/>
              </w:rPr>
              <w:t>SIP</w:t>
            </w:r>
            <w:r w:rsidRPr="007F7AA4">
              <w:rPr>
                <w:rFonts w:eastAsiaTheme="majorEastAsia" w:cs="Times New Roman"/>
              </w:rPr>
              <w:tab/>
              <w:t>15</w:t>
            </w:r>
            <w:r w:rsidRPr="007F7AA4">
              <w:rPr>
                <w:rFonts w:eastAsiaTheme="majorEastAsia" w:cs="Times New Roman"/>
              </w:rPr>
              <w:tab/>
              <w:t>8963282</w:t>
            </w:r>
            <w:r w:rsidRPr="007F7AA4">
              <w:rPr>
                <w:rFonts w:eastAsiaTheme="majorEastAsia" w:cs="Times New Roman"/>
              </w:rPr>
              <w:tab/>
              <w:t>10:48:59:741</w:t>
            </w:r>
            <w:r w:rsidRPr="007F7AA4">
              <w:rPr>
                <w:rFonts w:eastAsiaTheme="majorEastAsia" w:cs="Times New Roman"/>
              </w:rPr>
              <w:tab/>
            </w:r>
            <w:r w:rsidRPr="007F7AA4">
              <w:rPr>
                <w:rFonts w:eastAsiaTheme="majorEastAsia" w:cs="Times New Roman"/>
              </w:rPr>
              <w:tab/>
              <w:t>[NW-&gt;MS][P1][S1]SIP/2.0 200 OK</w:t>
            </w:r>
            <w:r w:rsidRPr="007F7AA4">
              <w:rPr>
                <w:rFonts w:eastAsiaTheme="majorEastAsia" w:cs="Times New Roman"/>
              </w:rPr>
              <w:tab/>
            </w:r>
            <w:r w:rsidRPr="007F7AA4">
              <w:rPr>
                <w:rFonts w:eastAsiaTheme="majorEastAsia" w:cs="Times New Roman"/>
              </w:rPr>
              <w:tab/>
              <w:t>***</w:t>
            </w:r>
          </w:p>
        </w:tc>
      </w:tr>
    </w:tbl>
    <w:p w14:paraId="348C251F" w14:textId="756C48D2" w:rsidR="00281058" w:rsidRPr="007F7AA4" w:rsidRDefault="00281058" w:rsidP="00281058">
      <w:pPr>
        <w:pStyle w:val="3"/>
        <w:spacing w:before="156" w:after="156"/>
        <w:rPr>
          <w:rFonts w:eastAsiaTheme="majorEastAsia" w:cs="Times New Roman"/>
        </w:rPr>
      </w:pPr>
      <w:bookmarkStart w:id="71" w:name="_Toc87714650"/>
      <w:r w:rsidRPr="007F7AA4">
        <w:rPr>
          <w:rFonts w:eastAsiaTheme="majorEastAsia" w:cs="Times New Roman"/>
        </w:rPr>
        <w:t>双卡热插拔后主卡不驻留</w:t>
      </w:r>
      <w:r w:rsidRPr="007F7AA4">
        <w:rPr>
          <w:rFonts w:eastAsiaTheme="majorEastAsia" w:cs="Times New Roman"/>
        </w:rPr>
        <w:t>5G</w:t>
      </w:r>
      <w:r w:rsidR="00A423D4" w:rsidRPr="007F7AA4">
        <w:rPr>
          <w:rFonts w:eastAsiaTheme="majorEastAsia" w:cs="Times New Roman"/>
        </w:rPr>
        <w:t>-</w:t>
      </w:r>
      <w:r w:rsidR="00A423D4" w:rsidRPr="007F7AA4">
        <w:rPr>
          <w:rFonts w:eastAsiaTheme="majorEastAsia" w:cs="Times New Roman"/>
        </w:rPr>
        <w:t>副卡</w:t>
      </w:r>
      <w:r w:rsidR="00A423D4" w:rsidRPr="007F7AA4">
        <w:rPr>
          <w:rFonts w:eastAsiaTheme="majorEastAsia" w:cs="Times New Roman"/>
        </w:rPr>
        <w:t>Attach</w:t>
      </w:r>
      <w:r w:rsidR="00A423D4" w:rsidRPr="007F7AA4">
        <w:rPr>
          <w:rFonts w:eastAsiaTheme="majorEastAsia" w:cs="Times New Roman"/>
        </w:rPr>
        <w:t>影响主卡上报</w:t>
      </w:r>
      <w:r w:rsidR="00A423D4" w:rsidRPr="007F7AA4">
        <w:rPr>
          <w:rFonts w:eastAsiaTheme="majorEastAsia" w:cs="Times New Roman"/>
        </w:rPr>
        <w:t>NR</w:t>
      </w:r>
      <w:r w:rsidR="00A423D4" w:rsidRPr="007F7AA4">
        <w:rPr>
          <w:rFonts w:eastAsiaTheme="majorEastAsia" w:cs="Times New Roman"/>
        </w:rPr>
        <w:t>测报</w:t>
      </w:r>
      <w:bookmarkEnd w:id="71"/>
    </w:p>
    <w:p w14:paraId="7F78E8E7" w14:textId="77777777" w:rsidR="003C20E7" w:rsidRPr="007F7AA4" w:rsidRDefault="003C20E7" w:rsidP="003C20E7">
      <w:pPr>
        <w:rPr>
          <w:rFonts w:eastAsiaTheme="majorEastAsia" w:cs="Times New Roman"/>
        </w:rPr>
      </w:pPr>
      <w:r w:rsidRPr="007F7AA4">
        <w:rPr>
          <w:rFonts w:eastAsiaTheme="majorEastAsia" w:cs="Times New Roman"/>
        </w:rPr>
        <w:t>热插拔场景下，主卡先</w:t>
      </w:r>
      <w:r w:rsidRPr="007F7AA4">
        <w:rPr>
          <w:rFonts w:eastAsiaTheme="majorEastAsia" w:cs="Times New Roman"/>
        </w:rPr>
        <w:t>Attach</w:t>
      </w:r>
      <w:r w:rsidRPr="007F7AA4">
        <w:rPr>
          <w:rFonts w:eastAsiaTheme="majorEastAsia" w:cs="Times New Roman"/>
        </w:rPr>
        <w:t>，</w:t>
      </w:r>
      <w:r w:rsidRPr="007F7AA4">
        <w:rPr>
          <w:rFonts w:eastAsiaTheme="majorEastAsia" w:cs="Times New Roman"/>
        </w:rPr>
        <w:t>Attach</w:t>
      </w:r>
      <w:r w:rsidRPr="007F7AA4">
        <w:rPr>
          <w:rFonts w:eastAsiaTheme="majorEastAsia" w:cs="Times New Roman"/>
        </w:rPr>
        <w:t>流程完成后。网络配置</w:t>
      </w:r>
      <w:r w:rsidRPr="007F7AA4">
        <w:rPr>
          <w:rFonts w:eastAsiaTheme="majorEastAsia" w:cs="Times New Roman"/>
        </w:rPr>
        <w:t>NR</w:t>
      </w:r>
      <w:r w:rsidRPr="007F7AA4">
        <w:rPr>
          <w:rFonts w:eastAsiaTheme="majorEastAsia" w:cs="Times New Roman"/>
        </w:rPr>
        <w:t>测量配置。</w:t>
      </w:r>
      <w:r w:rsidRPr="007F7AA4">
        <w:rPr>
          <w:rFonts w:eastAsiaTheme="majorEastAsia" w:cs="Times New Roman"/>
        </w:rPr>
        <w:t>Modem</w:t>
      </w:r>
      <w:r w:rsidRPr="007F7AA4">
        <w:rPr>
          <w:rFonts w:eastAsiaTheme="majorEastAsia" w:cs="Times New Roman"/>
        </w:rPr>
        <w:t>开始副卡的</w:t>
      </w:r>
      <w:r w:rsidRPr="007F7AA4">
        <w:rPr>
          <w:rFonts w:eastAsiaTheme="majorEastAsia" w:cs="Times New Roman"/>
        </w:rPr>
        <w:t>Attach</w:t>
      </w:r>
      <w:r w:rsidRPr="007F7AA4">
        <w:rPr>
          <w:rFonts w:eastAsiaTheme="majorEastAsia" w:cs="Times New Roman"/>
        </w:rPr>
        <w:t>流程，这时主卡的</w:t>
      </w:r>
      <w:r w:rsidRPr="007F7AA4">
        <w:rPr>
          <w:rFonts w:eastAsiaTheme="majorEastAsia" w:cs="Times New Roman"/>
        </w:rPr>
        <w:t>NR</w:t>
      </w:r>
      <w:r w:rsidRPr="007F7AA4">
        <w:rPr>
          <w:rFonts w:eastAsiaTheme="majorEastAsia" w:cs="Times New Roman"/>
        </w:rPr>
        <w:t>测量配置无法正常上报，如果副卡</w:t>
      </w:r>
      <w:r w:rsidRPr="007F7AA4">
        <w:rPr>
          <w:rFonts w:eastAsiaTheme="majorEastAsia" w:cs="Times New Roman"/>
        </w:rPr>
        <w:t>Attach</w:t>
      </w:r>
      <w:r w:rsidRPr="007F7AA4">
        <w:rPr>
          <w:rFonts w:eastAsiaTheme="majorEastAsia" w:cs="Times New Roman"/>
        </w:rPr>
        <w:t>流程加</w:t>
      </w:r>
      <w:r w:rsidRPr="007F7AA4">
        <w:rPr>
          <w:rFonts w:eastAsiaTheme="majorEastAsia" w:cs="Times New Roman"/>
        </w:rPr>
        <w:t>IMS</w:t>
      </w:r>
      <w:r w:rsidRPr="007F7AA4">
        <w:rPr>
          <w:rFonts w:eastAsiaTheme="majorEastAsia" w:cs="Times New Roman"/>
        </w:rPr>
        <w:t>注册流程超过了</w:t>
      </w:r>
      <w:r w:rsidRPr="007F7AA4">
        <w:rPr>
          <w:rFonts w:eastAsiaTheme="majorEastAsia" w:cs="Times New Roman"/>
        </w:rPr>
        <w:t>3s</w:t>
      </w:r>
      <w:r w:rsidRPr="007F7AA4">
        <w:rPr>
          <w:rFonts w:eastAsiaTheme="majorEastAsia" w:cs="Times New Roman"/>
        </w:rPr>
        <w:t>，则主卡将会收到网络侧的删除测量配置消息导致添加</w:t>
      </w:r>
      <w:r w:rsidRPr="007F7AA4">
        <w:rPr>
          <w:rFonts w:eastAsiaTheme="majorEastAsia" w:cs="Times New Roman"/>
        </w:rPr>
        <w:t>NR</w:t>
      </w:r>
      <w:r w:rsidRPr="007F7AA4">
        <w:rPr>
          <w:rFonts w:eastAsiaTheme="majorEastAsia" w:cs="Times New Roman"/>
        </w:rPr>
        <w:t>连接失败。这是双卡限制导致的不驻留</w:t>
      </w:r>
      <w:r w:rsidRPr="007F7AA4">
        <w:rPr>
          <w:rFonts w:eastAsiaTheme="majorEastAsia" w:cs="Times New Roman"/>
        </w:rPr>
        <w:t>5G</w:t>
      </w:r>
      <w:r w:rsidRPr="007F7AA4">
        <w:rPr>
          <w:rFonts w:eastAsiaTheme="majorEastAsia" w:cs="Times New Roman"/>
        </w:rPr>
        <w:t>。主卡可以根据后续网络发送的</w:t>
      </w:r>
      <w:r w:rsidRPr="007F7AA4">
        <w:rPr>
          <w:rFonts w:eastAsiaTheme="majorEastAsia" w:cs="Times New Roman"/>
        </w:rPr>
        <w:t>NR</w:t>
      </w:r>
      <w:r w:rsidRPr="007F7AA4">
        <w:rPr>
          <w:rFonts w:eastAsiaTheme="majorEastAsia" w:cs="Times New Roman"/>
        </w:rPr>
        <w:t>测量配置，重新驻留到</w:t>
      </w:r>
      <w:r w:rsidRPr="007F7AA4">
        <w:rPr>
          <w:rFonts w:eastAsiaTheme="majorEastAsia" w:cs="Times New Roman"/>
        </w:rPr>
        <w:t>5G</w:t>
      </w:r>
      <w:r w:rsidRPr="007F7AA4">
        <w:rPr>
          <w:rFonts w:eastAsiaTheme="majorEastAsia" w:cs="Times New Roman"/>
        </w:rPr>
        <w:t>。</w:t>
      </w:r>
    </w:p>
    <w:p w14:paraId="5C8BF388" w14:textId="77777777" w:rsidR="003C20E7" w:rsidRPr="007F7AA4" w:rsidRDefault="003C20E7" w:rsidP="003C20E7">
      <w:pPr>
        <w:rPr>
          <w:rFonts w:eastAsiaTheme="majorEastAsia" w:cs="Times New Roman"/>
        </w:rPr>
      </w:pPr>
    </w:p>
    <w:p w14:paraId="000A8DF0" w14:textId="77777777" w:rsidR="00DB65B4" w:rsidRPr="007F7AA4" w:rsidRDefault="00DB65B4" w:rsidP="003C20E7">
      <w:pPr>
        <w:rPr>
          <w:rFonts w:eastAsiaTheme="majorEastAsia" w:cs="Times New Roman"/>
        </w:rPr>
      </w:pPr>
      <w:r w:rsidRPr="007F7AA4">
        <w:rPr>
          <w:rFonts w:eastAsiaTheme="majorEastAsia" w:cs="Times New Roman"/>
        </w:rPr>
        <w:t>示例</w:t>
      </w:r>
      <w:r w:rsidRPr="007F7AA4">
        <w:rPr>
          <w:rFonts w:eastAsiaTheme="majorEastAsia" w:cs="Times New Roman"/>
        </w:rPr>
        <w:t>JIRA</w:t>
      </w:r>
      <w:r w:rsidRPr="007F7AA4">
        <w:rPr>
          <w:rFonts w:eastAsiaTheme="majorEastAsia" w:cs="Times New Roman"/>
        </w:rPr>
        <w:t>：</w:t>
      </w:r>
      <w:r w:rsidRPr="007F7AA4">
        <w:rPr>
          <w:rFonts w:eastAsiaTheme="majorEastAsia" w:cs="Times New Roman"/>
        </w:rPr>
        <w:t>UPGR5G-4270 FT_J22-R_BeiJing_</w:t>
      </w:r>
      <w:r w:rsidRPr="007F7AA4">
        <w:rPr>
          <w:rFonts w:eastAsiaTheme="majorEastAsia" w:cs="Times New Roman"/>
        </w:rPr>
        <w:t>主卡卡</w:t>
      </w:r>
      <w:r w:rsidRPr="007F7AA4">
        <w:rPr>
          <w:rFonts w:eastAsiaTheme="majorEastAsia" w:cs="Times New Roman"/>
        </w:rPr>
        <w:t>1</w:t>
      </w:r>
      <w:r w:rsidRPr="007F7AA4">
        <w:rPr>
          <w:rFonts w:eastAsiaTheme="majorEastAsia" w:cs="Times New Roman"/>
        </w:rPr>
        <w:t>移动</w:t>
      </w:r>
      <w:r w:rsidRPr="007F7AA4">
        <w:rPr>
          <w:rFonts w:eastAsiaTheme="majorEastAsia" w:cs="Times New Roman"/>
        </w:rPr>
        <w:t>5GVoLTE+</w:t>
      </w:r>
      <w:r w:rsidRPr="007F7AA4">
        <w:rPr>
          <w:rFonts w:eastAsiaTheme="majorEastAsia" w:cs="Times New Roman"/>
        </w:rPr>
        <w:t>副卡卡</w:t>
      </w:r>
      <w:r w:rsidRPr="007F7AA4">
        <w:rPr>
          <w:rFonts w:eastAsiaTheme="majorEastAsia" w:cs="Times New Roman"/>
        </w:rPr>
        <w:t>2</w:t>
      </w:r>
      <w:r w:rsidRPr="007F7AA4">
        <w:rPr>
          <w:rFonts w:eastAsiaTheme="majorEastAsia" w:cs="Times New Roman"/>
        </w:rPr>
        <w:t>联通</w:t>
      </w:r>
      <w:r w:rsidRPr="007F7AA4">
        <w:rPr>
          <w:rFonts w:eastAsiaTheme="majorEastAsia" w:cs="Times New Roman"/>
        </w:rPr>
        <w:t xml:space="preserve">5GVoLTE, </w:t>
      </w:r>
      <w:r w:rsidRPr="007F7AA4">
        <w:rPr>
          <w:rFonts w:eastAsiaTheme="majorEastAsia" w:cs="Times New Roman"/>
        </w:rPr>
        <w:t>飞模热插拔卡后</w:t>
      </w:r>
      <w:r w:rsidRPr="007F7AA4">
        <w:rPr>
          <w:rFonts w:eastAsiaTheme="majorEastAsia" w:cs="Times New Roman"/>
        </w:rPr>
        <w:t>5G</w:t>
      </w:r>
      <w:r w:rsidRPr="007F7AA4">
        <w:rPr>
          <w:rFonts w:eastAsiaTheme="majorEastAsia" w:cs="Times New Roman"/>
        </w:rPr>
        <w:t>被释放</w:t>
      </w:r>
      <w:r w:rsidRPr="007F7AA4">
        <w:rPr>
          <w:rFonts w:eastAsiaTheme="majorEastAsia" w:cs="Times New Roman"/>
        </w:rPr>
        <w:t>(1/5)_0127</w:t>
      </w:r>
    </w:p>
    <w:p w14:paraId="2FF3E863" w14:textId="77777777" w:rsidR="00DB65B4" w:rsidRPr="007F7AA4" w:rsidRDefault="00DB65B4" w:rsidP="003C20E7">
      <w:pPr>
        <w:rPr>
          <w:rFonts w:eastAsiaTheme="majorEastAsia" w:cs="Times New Roman"/>
        </w:rPr>
      </w:pPr>
      <w:r w:rsidRPr="007F7AA4">
        <w:rPr>
          <w:rFonts w:eastAsiaTheme="majorEastAsia" w:cs="Times New Roman"/>
        </w:rPr>
        <w:t>结论：副卡</w:t>
      </w:r>
      <w:r w:rsidRPr="007F7AA4">
        <w:rPr>
          <w:rFonts w:eastAsiaTheme="majorEastAsia" w:cs="Times New Roman"/>
        </w:rPr>
        <w:t>Attach</w:t>
      </w:r>
      <w:r w:rsidRPr="007F7AA4">
        <w:rPr>
          <w:rFonts w:eastAsiaTheme="majorEastAsia" w:cs="Times New Roman"/>
        </w:rPr>
        <w:t>和</w:t>
      </w:r>
      <w:r w:rsidRPr="007F7AA4">
        <w:rPr>
          <w:rFonts w:eastAsiaTheme="majorEastAsia" w:cs="Times New Roman"/>
        </w:rPr>
        <w:t>IMS</w:t>
      </w:r>
      <w:r w:rsidRPr="007F7AA4">
        <w:rPr>
          <w:rFonts w:eastAsiaTheme="majorEastAsia" w:cs="Times New Roman"/>
        </w:rPr>
        <w:t>注册影响了主卡发送</w:t>
      </w:r>
      <w:r w:rsidRPr="007F7AA4">
        <w:rPr>
          <w:rFonts w:eastAsiaTheme="majorEastAsia" w:cs="Times New Roman"/>
        </w:rPr>
        <w:t>NR</w:t>
      </w:r>
      <w:r w:rsidRPr="007F7AA4">
        <w:rPr>
          <w:rFonts w:eastAsiaTheme="majorEastAsia" w:cs="Times New Roman"/>
        </w:rPr>
        <w:t>测量报告，</w:t>
      </w:r>
      <w:r w:rsidRPr="007F7AA4">
        <w:rPr>
          <w:rFonts w:eastAsiaTheme="majorEastAsia" w:cs="Times New Roman"/>
        </w:rPr>
        <w:t>3s</w:t>
      </w:r>
      <w:r w:rsidRPr="007F7AA4">
        <w:rPr>
          <w:rFonts w:eastAsiaTheme="majorEastAsia" w:cs="Times New Roman"/>
        </w:rPr>
        <w:t>后网络删除</w:t>
      </w:r>
      <w:r w:rsidRPr="007F7AA4">
        <w:rPr>
          <w:rFonts w:eastAsiaTheme="majorEastAsia" w:cs="Times New Roman"/>
        </w:rPr>
        <w:t>NR</w:t>
      </w:r>
      <w:r w:rsidRPr="007F7AA4">
        <w:rPr>
          <w:rFonts w:eastAsiaTheme="majorEastAsia" w:cs="Times New Roman"/>
        </w:rPr>
        <w:t>测量配置导致驻留</w:t>
      </w:r>
      <w:r w:rsidRPr="007F7AA4">
        <w:rPr>
          <w:rFonts w:eastAsiaTheme="majorEastAsia" w:cs="Times New Roman"/>
        </w:rPr>
        <w:t>NR</w:t>
      </w:r>
      <w:r w:rsidRPr="007F7AA4">
        <w:rPr>
          <w:rFonts w:eastAsiaTheme="majorEastAsia" w:cs="Times New Roman"/>
        </w:rPr>
        <w:t>失败。</w:t>
      </w:r>
    </w:p>
    <w:tbl>
      <w:tblPr>
        <w:tblStyle w:val="a7"/>
        <w:tblW w:w="0" w:type="auto"/>
        <w:tblLook w:val="04A0" w:firstRow="1" w:lastRow="0" w:firstColumn="1" w:lastColumn="0" w:noHBand="0" w:noVBand="1"/>
      </w:tblPr>
      <w:tblGrid>
        <w:gridCol w:w="13454"/>
      </w:tblGrid>
      <w:tr w:rsidR="005C345C" w:rsidRPr="007F7AA4" w14:paraId="1F829707" w14:textId="77777777" w:rsidTr="005C345C">
        <w:tc>
          <w:tcPr>
            <w:tcW w:w="13454" w:type="dxa"/>
          </w:tcPr>
          <w:p w14:paraId="7C6D0935" w14:textId="77777777" w:rsidR="005C345C" w:rsidRPr="007F7AA4" w:rsidRDefault="005C345C" w:rsidP="005C345C">
            <w:pPr>
              <w:rPr>
                <w:rFonts w:eastAsiaTheme="majorEastAsia" w:cs="Times New Roman"/>
              </w:rPr>
            </w:pPr>
            <w:r w:rsidRPr="007F7AA4">
              <w:rPr>
                <w:rFonts w:eastAsiaTheme="majorEastAsia" w:cs="Times New Roman"/>
                <w:b/>
              </w:rPr>
              <w:t>在卡</w:t>
            </w:r>
            <w:r w:rsidRPr="007F7AA4">
              <w:rPr>
                <w:rFonts w:eastAsiaTheme="majorEastAsia" w:cs="Times New Roman"/>
                <w:b/>
              </w:rPr>
              <w:t>1</w:t>
            </w:r>
            <w:r w:rsidRPr="007F7AA4">
              <w:rPr>
                <w:rFonts w:eastAsiaTheme="majorEastAsia" w:cs="Times New Roman"/>
                <w:b/>
              </w:rPr>
              <w:t>配置</w:t>
            </w:r>
            <w:r w:rsidRPr="007F7AA4">
              <w:rPr>
                <w:rFonts w:eastAsiaTheme="majorEastAsia" w:cs="Times New Roman"/>
                <w:b/>
              </w:rPr>
              <w:t>NR</w:t>
            </w:r>
            <w:r w:rsidRPr="007F7AA4">
              <w:rPr>
                <w:rFonts w:eastAsiaTheme="majorEastAsia" w:cs="Times New Roman"/>
                <w:b/>
              </w:rPr>
              <w:t>测量的</w:t>
            </w:r>
            <w:r w:rsidRPr="007F7AA4">
              <w:rPr>
                <w:rFonts w:eastAsiaTheme="majorEastAsia" w:cs="Times New Roman"/>
                <w:b/>
              </w:rPr>
              <w:t>3s</w:t>
            </w:r>
            <w:r w:rsidRPr="007F7AA4">
              <w:rPr>
                <w:rFonts w:eastAsiaTheme="majorEastAsia" w:cs="Times New Roman"/>
                <w:b/>
              </w:rPr>
              <w:t>内，卡</w:t>
            </w:r>
            <w:r w:rsidRPr="007F7AA4">
              <w:rPr>
                <w:rFonts w:eastAsiaTheme="majorEastAsia" w:cs="Times New Roman"/>
                <w:b/>
              </w:rPr>
              <w:t>2</w:t>
            </w:r>
            <w:r w:rsidRPr="007F7AA4">
              <w:rPr>
                <w:rFonts w:eastAsiaTheme="majorEastAsia" w:cs="Times New Roman"/>
                <w:b/>
              </w:rPr>
              <w:t>正在执行</w:t>
            </w:r>
            <w:r w:rsidRPr="007F7AA4">
              <w:rPr>
                <w:rFonts w:eastAsiaTheme="majorEastAsia" w:cs="Times New Roman"/>
                <w:b/>
              </w:rPr>
              <w:t>Attach</w:t>
            </w:r>
            <w:r w:rsidRPr="007F7AA4">
              <w:rPr>
                <w:rFonts w:eastAsiaTheme="majorEastAsia" w:cs="Times New Roman"/>
                <w:b/>
              </w:rPr>
              <w:t>流程，占用</w:t>
            </w:r>
            <w:r w:rsidRPr="007F7AA4">
              <w:rPr>
                <w:rFonts w:eastAsiaTheme="majorEastAsia" w:cs="Times New Roman"/>
                <w:b/>
              </w:rPr>
              <w:t>RF</w:t>
            </w:r>
            <w:r w:rsidRPr="007F7AA4">
              <w:rPr>
                <w:rFonts w:eastAsiaTheme="majorEastAsia" w:cs="Times New Roman"/>
                <w:b/>
              </w:rPr>
              <w:t>，导致卡</w:t>
            </w:r>
            <w:r w:rsidRPr="007F7AA4">
              <w:rPr>
                <w:rFonts w:eastAsiaTheme="majorEastAsia" w:cs="Times New Roman"/>
                <w:b/>
              </w:rPr>
              <w:t>1</w:t>
            </w:r>
            <w:r w:rsidRPr="007F7AA4">
              <w:rPr>
                <w:rFonts w:eastAsiaTheme="majorEastAsia" w:cs="Times New Roman"/>
                <w:b/>
              </w:rPr>
              <w:t>无法上报</w:t>
            </w:r>
          </w:p>
          <w:p w14:paraId="7E0740A5" w14:textId="77777777" w:rsidR="005C345C" w:rsidRPr="007F7AA4" w:rsidRDefault="005C345C" w:rsidP="005C345C">
            <w:pPr>
              <w:rPr>
                <w:rFonts w:eastAsiaTheme="majorEastAsia" w:cs="Times New Roman"/>
              </w:rPr>
            </w:pPr>
            <w:r w:rsidRPr="007F7AA4">
              <w:rPr>
                <w:rFonts w:eastAsiaTheme="majorEastAsia" w:cs="Times New Roman"/>
              </w:rPr>
              <w:t>Type Index Time Local Time Module Message Comment Time Differences</w:t>
            </w:r>
          </w:p>
          <w:p w14:paraId="7747E6A9" w14:textId="77777777" w:rsidR="005C345C" w:rsidRPr="007F7AA4" w:rsidRDefault="005C345C" w:rsidP="005C345C">
            <w:pPr>
              <w:rPr>
                <w:rFonts w:eastAsiaTheme="majorEastAsia" w:cs="Times New Roman"/>
              </w:rPr>
            </w:pPr>
            <w:r w:rsidRPr="007F7AA4">
              <w:rPr>
                <w:rFonts w:eastAsiaTheme="majorEastAsia" w:cs="Times New Roman"/>
                <w:b/>
              </w:rPr>
              <w:t>// SIM</w:t>
            </w:r>
            <w:r w:rsidRPr="007F7AA4">
              <w:rPr>
                <w:rFonts w:eastAsiaTheme="majorEastAsia" w:cs="Times New Roman"/>
                <w:b/>
              </w:rPr>
              <w:t>卡插入</w:t>
            </w:r>
          </w:p>
          <w:p w14:paraId="1C68D0D1" w14:textId="77777777" w:rsidR="005C345C" w:rsidRPr="007F7AA4" w:rsidRDefault="005C345C" w:rsidP="005C345C">
            <w:pPr>
              <w:rPr>
                <w:rFonts w:eastAsiaTheme="majorEastAsia" w:cs="Times New Roman"/>
              </w:rPr>
            </w:pPr>
            <w:r w:rsidRPr="007F7AA4">
              <w:rPr>
                <w:rFonts w:eastAsiaTheme="majorEastAsia" w:cs="Times New Roman"/>
              </w:rPr>
              <w:t>PS 1490265 92369205 11:01:56:442 SIM_HISR - SIM MSG_ID_SIM_PLUG_IN_IND</w:t>
            </w:r>
          </w:p>
          <w:p w14:paraId="7C1F994B" w14:textId="77777777" w:rsidR="005C345C" w:rsidRPr="007F7AA4" w:rsidRDefault="005C345C" w:rsidP="005C345C">
            <w:pPr>
              <w:rPr>
                <w:rFonts w:eastAsiaTheme="majorEastAsia" w:cs="Times New Roman"/>
              </w:rPr>
            </w:pPr>
            <w:r w:rsidRPr="007F7AA4">
              <w:rPr>
                <w:rFonts w:eastAsiaTheme="majorEastAsia" w:cs="Times New Roman"/>
              </w:rPr>
              <w:t>PS 1490267 92369205 11:01:56:442 SIM_HISR - SIM_2 MSG_ID_SIM_PLUG_IN_IND</w:t>
            </w:r>
          </w:p>
          <w:p w14:paraId="6348DB5D" w14:textId="77777777" w:rsidR="005C345C" w:rsidRPr="007F7AA4" w:rsidRDefault="005C345C" w:rsidP="005C345C">
            <w:pPr>
              <w:rPr>
                <w:rFonts w:eastAsiaTheme="majorEastAsia" w:cs="Times New Roman"/>
              </w:rPr>
            </w:pPr>
            <w:r w:rsidRPr="007F7AA4">
              <w:rPr>
                <w:rFonts w:eastAsiaTheme="majorEastAsia" w:cs="Times New Roman"/>
              </w:rPr>
              <w:t>OTA 1580544 92397458 11:01:58:245 EMM_NASMSG [MS-&gt;NW] EMM_Attach_Request(EPS attach type="EMM_ATTACH_TYPE_COMBINED_ATTACH")</w:t>
            </w:r>
          </w:p>
          <w:p w14:paraId="7D146835" w14:textId="77777777" w:rsidR="005C345C" w:rsidRPr="007F7AA4" w:rsidRDefault="005C345C" w:rsidP="005C345C">
            <w:pPr>
              <w:rPr>
                <w:rFonts w:eastAsiaTheme="majorEastAsia" w:cs="Times New Roman"/>
              </w:rPr>
            </w:pPr>
            <w:r w:rsidRPr="007F7AA4">
              <w:rPr>
                <w:rFonts w:eastAsiaTheme="majorEastAsia" w:cs="Times New Roman"/>
              </w:rPr>
              <w:t>OTA 1615824 92419962 11:01:59:646 EMM_NASMSG [NW-&gt;MS] EMM_Attach_Accept(EPS attach result="EMM_ATTACH_RESULT_COMBINED_ATTACHED")</w:t>
            </w:r>
          </w:p>
          <w:p w14:paraId="12EEA8E6" w14:textId="77777777" w:rsidR="005C345C" w:rsidRPr="007F7AA4" w:rsidRDefault="005C345C" w:rsidP="005C345C">
            <w:pPr>
              <w:rPr>
                <w:rFonts w:eastAsiaTheme="majorEastAsia" w:cs="Times New Roman"/>
              </w:rPr>
            </w:pPr>
            <w:r w:rsidRPr="007F7AA4">
              <w:rPr>
                <w:rFonts w:eastAsiaTheme="majorEastAsia" w:cs="Times New Roman"/>
              </w:rPr>
              <w:t>OTA 1617381 92420047 11:01:59:646 EMM_NASMSG [MS-&gt;NW] EMM_Attach_Complete</w:t>
            </w:r>
          </w:p>
          <w:p w14:paraId="68D24BE8" w14:textId="77777777" w:rsidR="005C345C" w:rsidRPr="007F7AA4" w:rsidRDefault="005C345C" w:rsidP="005C345C">
            <w:pPr>
              <w:rPr>
                <w:rFonts w:eastAsiaTheme="majorEastAsia" w:cs="Times New Roman"/>
              </w:rPr>
            </w:pPr>
          </w:p>
          <w:p w14:paraId="66B6E0A4" w14:textId="77777777" w:rsidR="005C345C" w:rsidRPr="007F7AA4" w:rsidRDefault="005C345C" w:rsidP="005C345C">
            <w:pPr>
              <w:rPr>
                <w:rFonts w:eastAsiaTheme="majorEastAsia" w:cs="Times New Roman"/>
              </w:rPr>
            </w:pPr>
            <w:r w:rsidRPr="007F7AA4">
              <w:rPr>
                <w:rFonts w:eastAsiaTheme="majorEastAsia" w:cs="Times New Roman"/>
                <w:b/>
              </w:rPr>
              <w:t xml:space="preserve">// </w:t>
            </w:r>
            <w:r w:rsidRPr="007F7AA4">
              <w:rPr>
                <w:rFonts w:eastAsiaTheme="majorEastAsia" w:cs="Times New Roman"/>
                <w:b/>
              </w:rPr>
              <w:t>网络配置卡</w:t>
            </w:r>
            <w:r w:rsidRPr="007F7AA4">
              <w:rPr>
                <w:rFonts w:eastAsiaTheme="majorEastAsia" w:cs="Times New Roman"/>
                <w:b/>
              </w:rPr>
              <w:t>1 NR</w:t>
            </w:r>
            <w:r w:rsidRPr="007F7AA4">
              <w:rPr>
                <w:rFonts w:eastAsiaTheme="majorEastAsia" w:cs="Times New Roman"/>
                <w:b/>
              </w:rPr>
              <w:t>测量配置</w:t>
            </w:r>
          </w:p>
          <w:p w14:paraId="10D4D9DC" w14:textId="77777777" w:rsidR="005C345C" w:rsidRPr="007F7AA4" w:rsidRDefault="005C345C" w:rsidP="005C345C">
            <w:pPr>
              <w:rPr>
                <w:rFonts w:eastAsiaTheme="majorEastAsia" w:cs="Times New Roman"/>
              </w:rPr>
            </w:pPr>
            <w:r w:rsidRPr="007F7AA4">
              <w:rPr>
                <w:rFonts w:eastAsiaTheme="majorEastAsia" w:cs="Times New Roman"/>
              </w:rPr>
              <w:t>OTA 1617942 92420332 11:01:59:646 ERRC_CONN [NW-&gt;MS] ERRC_</w:t>
            </w:r>
            <w:r w:rsidRPr="007F7AA4">
              <w:rPr>
                <w:rFonts w:eastAsiaTheme="majorEastAsia" w:cs="Times New Roman"/>
                <w:b/>
              </w:rPr>
              <w:t>RRCConnectionReconfiguration</w:t>
            </w:r>
            <w:r w:rsidRPr="007F7AA4">
              <w:rPr>
                <w:rFonts w:eastAsiaTheme="majorEastAsia" w:cs="Times New Roman"/>
              </w:rPr>
              <w:t>(EARFCN[1350], PCI[103])(measCfg:[1],mobCtrlInfo:[0],dedInfoNASList:[0],radioresCfgDed:[0],secCfgHO:[0])</w:t>
            </w:r>
          </w:p>
          <w:p w14:paraId="50B67E13" w14:textId="77777777" w:rsidR="005C345C" w:rsidRPr="007F7AA4" w:rsidRDefault="005C345C" w:rsidP="005C345C">
            <w:pPr>
              <w:rPr>
                <w:rFonts w:eastAsiaTheme="majorEastAsia" w:cs="Times New Roman"/>
              </w:rPr>
            </w:pPr>
            <w:r w:rsidRPr="007F7AA4">
              <w:rPr>
                <w:rFonts w:eastAsiaTheme="majorEastAsia" w:cs="Times New Roman"/>
              </w:rPr>
              <w:t>Item 1</w:t>
            </w:r>
          </w:p>
          <w:p w14:paraId="040F7EBD" w14:textId="77777777" w:rsidR="005C345C" w:rsidRPr="007F7AA4" w:rsidRDefault="005C345C" w:rsidP="005C345C">
            <w:pPr>
              <w:rPr>
                <w:rFonts w:eastAsiaTheme="majorEastAsia" w:cs="Times New Roman"/>
              </w:rPr>
            </w:pPr>
            <w:r w:rsidRPr="007F7AA4">
              <w:rPr>
                <w:rFonts w:eastAsiaTheme="majorEastAsia" w:cs="Times New Roman"/>
              </w:rPr>
              <w:t>MeasObjectToAddMod</w:t>
            </w:r>
          </w:p>
          <w:p w14:paraId="617DD859" w14:textId="77777777" w:rsidR="005C345C" w:rsidRPr="007F7AA4" w:rsidRDefault="005C345C" w:rsidP="005C345C">
            <w:pPr>
              <w:rPr>
                <w:rFonts w:eastAsiaTheme="majorEastAsia" w:cs="Times New Roman"/>
                <w:highlight w:val="yellow"/>
              </w:rPr>
            </w:pPr>
            <w:r w:rsidRPr="007F7AA4">
              <w:rPr>
                <w:rFonts w:eastAsiaTheme="majorEastAsia" w:cs="Times New Roman"/>
                <w:highlight w:val="yellow"/>
              </w:rPr>
              <w:t>measObjectId: 2</w:t>
            </w:r>
          </w:p>
          <w:p w14:paraId="33E1B74F" w14:textId="77777777" w:rsidR="005C345C" w:rsidRPr="007F7AA4" w:rsidRDefault="005C345C" w:rsidP="005C345C">
            <w:pPr>
              <w:rPr>
                <w:rFonts w:eastAsiaTheme="majorEastAsia" w:cs="Times New Roman"/>
              </w:rPr>
            </w:pPr>
            <w:r w:rsidRPr="007F7AA4">
              <w:rPr>
                <w:rFonts w:eastAsiaTheme="majorEastAsia" w:cs="Times New Roman"/>
                <w:highlight w:val="yellow"/>
              </w:rPr>
              <w:t>measObject: measObjectNR-r15 (5)</w:t>
            </w:r>
          </w:p>
          <w:p w14:paraId="75421788" w14:textId="77777777" w:rsidR="005C345C" w:rsidRPr="007F7AA4" w:rsidRDefault="005C345C" w:rsidP="005C345C">
            <w:pPr>
              <w:rPr>
                <w:rFonts w:eastAsiaTheme="majorEastAsia" w:cs="Times New Roman"/>
              </w:rPr>
            </w:pPr>
            <w:r w:rsidRPr="007F7AA4">
              <w:rPr>
                <w:rFonts w:eastAsiaTheme="majorEastAsia" w:cs="Times New Roman"/>
              </w:rPr>
              <w:t>measObjectNR-r15</w:t>
            </w:r>
          </w:p>
          <w:p w14:paraId="038DA157" w14:textId="77777777" w:rsidR="005C345C" w:rsidRPr="007F7AA4" w:rsidRDefault="005C345C" w:rsidP="005C345C">
            <w:pPr>
              <w:rPr>
                <w:rFonts w:eastAsiaTheme="majorEastAsia" w:cs="Times New Roman"/>
              </w:rPr>
            </w:pPr>
            <w:r w:rsidRPr="007F7AA4">
              <w:rPr>
                <w:rFonts w:eastAsiaTheme="majorEastAsia" w:cs="Times New Roman"/>
              </w:rPr>
              <w:t>carrierFreq-r15: 504990</w:t>
            </w:r>
          </w:p>
          <w:p w14:paraId="6B732D7E" w14:textId="77777777" w:rsidR="005C345C" w:rsidRPr="007F7AA4" w:rsidRDefault="005C345C" w:rsidP="005C345C">
            <w:pPr>
              <w:rPr>
                <w:rFonts w:eastAsiaTheme="majorEastAsia" w:cs="Times New Roman"/>
              </w:rPr>
            </w:pPr>
            <w:r w:rsidRPr="007F7AA4">
              <w:rPr>
                <w:rFonts w:eastAsiaTheme="majorEastAsia" w:cs="Times New Roman"/>
              </w:rPr>
              <w:t>rs-ConfigSSB-r15</w:t>
            </w:r>
          </w:p>
          <w:p w14:paraId="3CA51F07" w14:textId="77777777" w:rsidR="005C345C" w:rsidRPr="007F7AA4" w:rsidRDefault="005C345C" w:rsidP="005C345C">
            <w:pPr>
              <w:rPr>
                <w:rFonts w:eastAsiaTheme="majorEastAsia" w:cs="Times New Roman"/>
              </w:rPr>
            </w:pPr>
            <w:r w:rsidRPr="007F7AA4">
              <w:rPr>
                <w:rFonts w:eastAsiaTheme="majorEastAsia" w:cs="Times New Roman"/>
              </w:rPr>
              <w:t>measTimingConfig-r15</w:t>
            </w:r>
          </w:p>
          <w:p w14:paraId="25A42AE2" w14:textId="77777777" w:rsidR="005C345C" w:rsidRPr="007F7AA4" w:rsidRDefault="005C345C" w:rsidP="005C345C">
            <w:pPr>
              <w:rPr>
                <w:rFonts w:eastAsiaTheme="majorEastAsia" w:cs="Times New Roman"/>
              </w:rPr>
            </w:pPr>
            <w:r w:rsidRPr="007F7AA4">
              <w:rPr>
                <w:rFonts w:eastAsiaTheme="majorEastAsia" w:cs="Times New Roman"/>
              </w:rPr>
              <w:t>periodicityAndOffset-r15: sf20-r15 (2)</w:t>
            </w:r>
          </w:p>
          <w:p w14:paraId="260DE3B0" w14:textId="77777777" w:rsidR="005C345C" w:rsidRPr="007F7AA4" w:rsidRDefault="005C345C" w:rsidP="005C345C">
            <w:pPr>
              <w:rPr>
                <w:rFonts w:eastAsiaTheme="majorEastAsia" w:cs="Times New Roman"/>
              </w:rPr>
            </w:pPr>
            <w:r w:rsidRPr="007F7AA4">
              <w:rPr>
                <w:rFonts w:eastAsiaTheme="majorEastAsia" w:cs="Times New Roman"/>
              </w:rPr>
              <w:t>sf20-r15: 3</w:t>
            </w:r>
          </w:p>
          <w:p w14:paraId="7DE4AAA1" w14:textId="77777777" w:rsidR="005C345C" w:rsidRPr="007F7AA4" w:rsidRDefault="005C345C" w:rsidP="005C345C">
            <w:pPr>
              <w:rPr>
                <w:rFonts w:eastAsiaTheme="majorEastAsia" w:cs="Times New Roman"/>
              </w:rPr>
            </w:pPr>
            <w:r w:rsidRPr="007F7AA4">
              <w:rPr>
                <w:rFonts w:eastAsiaTheme="majorEastAsia" w:cs="Times New Roman"/>
              </w:rPr>
              <w:t>ssb-Duration-r15: sf5 (4)</w:t>
            </w:r>
          </w:p>
          <w:p w14:paraId="4872DE92" w14:textId="77777777" w:rsidR="005C345C" w:rsidRPr="007F7AA4" w:rsidRDefault="005C345C" w:rsidP="005C345C">
            <w:pPr>
              <w:rPr>
                <w:rFonts w:eastAsiaTheme="majorEastAsia" w:cs="Times New Roman"/>
              </w:rPr>
            </w:pPr>
            <w:r w:rsidRPr="007F7AA4">
              <w:rPr>
                <w:rFonts w:eastAsiaTheme="majorEastAsia" w:cs="Times New Roman"/>
              </w:rPr>
              <w:t>subcarrierSpacingSSB-r15: kHz30 (1)</w:t>
            </w:r>
          </w:p>
          <w:p w14:paraId="79D15915" w14:textId="77777777" w:rsidR="005C345C" w:rsidRPr="007F7AA4" w:rsidRDefault="005C345C" w:rsidP="005C345C">
            <w:pPr>
              <w:rPr>
                <w:rFonts w:eastAsiaTheme="majorEastAsia" w:cs="Times New Roman"/>
              </w:rPr>
            </w:pPr>
            <w:r w:rsidRPr="007F7AA4">
              <w:rPr>
                <w:rFonts w:eastAsiaTheme="majorEastAsia" w:cs="Times New Roman"/>
              </w:rPr>
              <w:t>threshRS-Index-r15</w:t>
            </w:r>
          </w:p>
          <w:p w14:paraId="6F5376DC" w14:textId="77777777" w:rsidR="005C345C" w:rsidRPr="007F7AA4" w:rsidRDefault="005C345C" w:rsidP="005C345C">
            <w:pPr>
              <w:rPr>
                <w:rFonts w:eastAsiaTheme="majorEastAsia" w:cs="Times New Roman"/>
              </w:rPr>
            </w:pPr>
            <w:r w:rsidRPr="007F7AA4">
              <w:rPr>
                <w:rFonts w:eastAsiaTheme="majorEastAsia" w:cs="Times New Roman"/>
              </w:rPr>
              <w:lastRenderedPageBreak/>
              <w:t>nr-RSRP-r15: -121dBm &lt;= SS-RSRP &lt; -120dBm (36)</w:t>
            </w:r>
          </w:p>
          <w:p w14:paraId="7003B60D" w14:textId="77777777" w:rsidR="005C345C" w:rsidRPr="007F7AA4" w:rsidRDefault="005C345C" w:rsidP="005C345C">
            <w:pPr>
              <w:rPr>
                <w:rFonts w:eastAsiaTheme="majorEastAsia" w:cs="Times New Roman"/>
              </w:rPr>
            </w:pPr>
            <w:r w:rsidRPr="007F7AA4">
              <w:rPr>
                <w:rFonts w:eastAsiaTheme="majorEastAsia" w:cs="Times New Roman"/>
              </w:rPr>
              <w:t>maxRS-IndexCellQual-r15: 8</w:t>
            </w:r>
          </w:p>
          <w:p w14:paraId="596C12B9" w14:textId="77777777" w:rsidR="005C345C" w:rsidRPr="007F7AA4" w:rsidRDefault="005C345C" w:rsidP="005C345C">
            <w:pPr>
              <w:rPr>
                <w:rFonts w:eastAsiaTheme="majorEastAsia" w:cs="Times New Roman"/>
              </w:rPr>
            </w:pPr>
            <w:r w:rsidRPr="007F7AA4">
              <w:rPr>
                <w:rFonts w:eastAsiaTheme="majorEastAsia" w:cs="Times New Roman"/>
              </w:rPr>
              <w:t>quantityConfigSet-r15: 1</w:t>
            </w:r>
          </w:p>
          <w:p w14:paraId="221722BE" w14:textId="77777777" w:rsidR="005C345C" w:rsidRPr="007F7AA4" w:rsidRDefault="005C345C" w:rsidP="005C345C">
            <w:pPr>
              <w:rPr>
                <w:rFonts w:eastAsiaTheme="majorEastAsia" w:cs="Times New Roman"/>
              </w:rPr>
            </w:pPr>
            <w:r w:rsidRPr="007F7AA4">
              <w:rPr>
                <w:rFonts w:eastAsiaTheme="majorEastAsia" w:cs="Times New Roman"/>
              </w:rPr>
              <w:t>..1. .... deriveSSB-IndexFromCell-r15: True</w:t>
            </w:r>
          </w:p>
          <w:p w14:paraId="6C9C9D33" w14:textId="77777777" w:rsidR="005C345C" w:rsidRPr="007F7AA4" w:rsidRDefault="005C345C" w:rsidP="005C345C">
            <w:pPr>
              <w:rPr>
                <w:rFonts w:eastAsiaTheme="majorEastAsia" w:cs="Times New Roman"/>
              </w:rPr>
            </w:pPr>
            <w:r w:rsidRPr="007F7AA4">
              <w:rPr>
                <w:rFonts w:eastAsiaTheme="majorEastAsia" w:cs="Times New Roman"/>
              </w:rPr>
              <w:t>bandNR-r15: setup (1)</w:t>
            </w:r>
          </w:p>
          <w:p w14:paraId="4F47A6FC" w14:textId="77777777" w:rsidR="005C345C" w:rsidRPr="007F7AA4" w:rsidRDefault="005C345C" w:rsidP="005C345C">
            <w:pPr>
              <w:rPr>
                <w:rFonts w:eastAsiaTheme="majorEastAsia" w:cs="Times New Roman"/>
              </w:rPr>
            </w:pPr>
            <w:r w:rsidRPr="007F7AA4">
              <w:rPr>
                <w:rFonts w:eastAsiaTheme="majorEastAsia" w:cs="Times New Roman"/>
              </w:rPr>
              <w:t>setup: 41</w:t>
            </w:r>
          </w:p>
          <w:p w14:paraId="0ADDFC53" w14:textId="77777777" w:rsidR="005C345C" w:rsidRPr="007F7AA4" w:rsidRDefault="005C345C" w:rsidP="005C345C">
            <w:pPr>
              <w:rPr>
                <w:rFonts w:eastAsiaTheme="majorEastAsia" w:cs="Times New Roman"/>
              </w:rPr>
            </w:pPr>
            <w:r w:rsidRPr="007F7AA4">
              <w:rPr>
                <w:rFonts w:eastAsiaTheme="majorEastAsia" w:cs="Times New Roman"/>
                <w:b/>
              </w:rPr>
              <w:t>// SIM2 Attach</w:t>
            </w:r>
            <w:r w:rsidRPr="007F7AA4">
              <w:rPr>
                <w:rFonts w:eastAsiaTheme="majorEastAsia" w:cs="Times New Roman"/>
                <w:b/>
              </w:rPr>
              <w:t>和添加</w:t>
            </w:r>
            <w:r w:rsidRPr="007F7AA4">
              <w:rPr>
                <w:rFonts w:eastAsiaTheme="majorEastAsia" w:cs="Times New Roman"/>
                <w:b/>
              </w:rPr>
              <w:t>NR</w:t>
            </w:r>
            <w:r w:rsidRPr="007F7AA4">
              <w:rPr>
                <w:rFonts w:eastAsiaTheme="majorEastAsia" w:cs="Times New Roman"/>
                <w:b/>
              </w:rPr>
              <w:t>连接</w:t>
            </w:r>
          </w:p>
          <w:p w14:paraId="0125A96A" w14:textId="77777777" w:rsidR="005C345C" w:rsidRPr="007F7AA4" w:rsidRDefault="005C345C" w:rsidP="005C345C">
            <w:pPr>
              <w:rPr>
                <w:rFonts w:eastAsiaTheme="majorEastAsia" w:cs="Times New Roman"/>
              </w:rPr>
            </w:pPr>
            <w:r w:rsidRPr="007F7AA4">
              <w:rPr>
                <w:rFonts w:eastAsiaTheme="majorEastAsia" w:cs="Times New Roman"/>
              </w:rPr>
              <w:t>OTA 1637859 92423087 11:01:59:846 EMM_NASMSG_2 [MS-&gt;NW] EMM_Attach_Request(EPS attach type="EMM_ATTACH_TYPE_COMBINED_ATTACH")</w:t>
            </w:r>
          </w:p>
          <w:p w14:paraId="1CE0EFE6" w14:textId="77777777" w:rsidR="005C345C" w:rsidRPr="007F7AA4" w:rsidRDefault="005C345C" w:rsidP="005C345C">
            <w:pPr>
              <w:rPr>
                <w:rFonts w:eastAsiaTheme="majorEastAsia" w:cs="Times New Roman"/>
              </w:rPr>
            </w:pPr>
            <w:r w:rsidRPr="007F7AA4">
              <w:rPr>
                <w:rFonts w:eastAsiaTheme="majorEastAsia" w:cs="Times New Roman"/>
              </w:rPr>
              <w:t>OTA 1664416 92435281 11:02:00:647 EMM_NASMSG_2 [NW-&gt;MS] EMM_Attach_Accept(EPS attach result="EMM_ATTACH_RESULT_COMBINED_ATTACHED")</w:t>
            </w:r>
          </w:p>
          <w:p w14:paraId="7C5FFA5B" w14:textId="77777777" w:rsidR="005C345C" w:rsidRPr="007F7AA4" w:rsidRDefault="005C345C" w:rsidP="005C345C">
            <w:pPr>
              <w:rPr>
                <w:rFonts w:eastAsiaTheme="majorEastAsia" w:cs="Times New Roman"/>
              </w:rPr>
            </w:pPr>
            <w:r w:rsidRPr="007F7AA4">
              <w:rPr>
                <w:rFonts w:eastAsiaTheme="majorEastAsia" w:cs="Times New Roman"/>
              </w:rPr>
              <w:t>OTA 1665833 92435399 11:02:00:647 EMM_NASMSG_2 [MS-&gt;NW] EMM_Attach_Complete</w:t>
            </w:r>
          </w:p>
          <w:p w14:paraId="09147C6C" w14:textId="77777777" w:rsidR="005C345C" w:rsidRPr="007F7AA4" w:rsidRDefault="005C345C" w:rsidP="005C345C">
            <w:pPr>
              <w:rPr>
                <w:rFonts w:eastAsiaTheme="majorEastAsia" w:cs="Times New Roman"/>
              </w:rPr>
            </w:pPr>
            <w:r w:rsidRPr="007F7AA4">
              <w:rPr>
                <w:rFonts w:eastAsiaTheme="majorEastAsia" w:cs="Times New Roman"/>
              </w:rPr>
              <w:t>OTA 1700607 92446752 11:02:01:447 ERRC_CONN_2 [NW-&gt;MS] ERRC_RRCConnectionReconfiguration(EARFCN[375], PCI[485])(measCfg:[0],mobCtrlInfo:[0],dedInfoNASList:[0],radioresCfgDed:[1],secCfgHO:[0])</w:t>
            </w:r>
          </w:p>
          <w:p w14:paraId="71F5E0C5" w14:textId="77777777" w:rsidR="005C345C" w:rsidRPr="007F7AA4" w:rsidRDefault="005C345C" w:rsidP="005C345C">
            <w:pPr>
              <w:rPr>
                <w:rFonts w:eastAsiaTheme="majorEastAsia" w:cs="Times New Roman"/>
              </w:rPr>
            </w:pPr>
            <w:r w:rsidRPr="007F7AA4">
              <w:rPr>
                <w:rFonts w:eastAsiaTheme="majorEastAsia" w:cs="Times New Roman"/>
              </w:rPr>
              <w:t>OTA 1700791 92446806 11:02:01:447 NRRC_2 [NW-&gt;MS] NR_RRCReconfiguration (secondaryCellGroup[1], SCGreconfigurationWithSync[1], measConfig[1])</w:t>
            </w:r>
          </w:p>
          <w:p w14:paraId="00BCE5D9" w14:textId="77777777" w:rsidR="005C345C" w:rsidRPr="007F7AA4" w:rsidRDefault="005C345C" w:rsidP="005C345C">
            <w:pPr>
              <w:rPr>
                <w:rFonts w:eastAsiaTheme="majorEastAsia" w:cs="Times New Roman"/>
              </w:rPr>
            </w:pPr>
            <w:r w:rsidRPr="007F7AA4">
              <w:rPr>
                <w:rFonts w:eastAsiaTheme="majorEastAsia" w:cs="Times New Roman"/>
              </w:rPr>
              <w:t>OTA 1700794 92446809 11:02:01:447 NRRC_2 [NW-&gt;MS] NR_RadioBearerConfig IE 2</w:t>
            </w:r>
          </w:p>
          <w:p w14:paraId="69CA681B" w14:textId="77777777" w:rsidR="005C345C" w:rsidRPr="007F7AA4" w:rsidRDefault="005C345C" w:rsidP="005C345C">
            <w:pPr>
              <w:rPr>
                <w:rFonts w:eastAsiaTheme="majorEastAsia" w:cs="Times New Roman"/>
              </w:rPr>
            </w:pPr>
            <w:r w:rsidRPr="007F7AA4">
              <w:rPr>
                <w:rFonts w:eastAsiaTheme="majorEastAsia" w:cs="Times New Roman"/>
              </w:rPr>
              <w:t>OTA 1703391 92447160 11:02:01:447 NRRC_SCG_2 [MS-&gt;NW] SRB1_NR_RRCReconfiguration_Complete</w:t>
            </w:r>
          </w:p>
          <w:p w14:paraId="1508CF72" w14:textId="77777777" w:rsidR="005C345C" w:rsidRPr="007F7AA4" w:rsidRDefault="005C345C" w:rsidP="005C345C">
            <w:pPr>
              <w:rPr>
                <w:rFonts w:eastAsiaTheme="majorEastAsia" w:cs="Times New Roman"/>
              </w:rPr>
            </w:pPr>
            <w:r w:rsidRPr="007F7AA4">
              <w:rPr>
                <w:rFonts w:eastAsiaTheme="majorEastAsia" w:cs="Times New Roman"/>
                <w:b/>
              </w:rPr>
              <w:t xml:space="preserve">// </w:t>
            </w:r>
            <w:r w:rsidRPr="007F7AA4">
              <w:rPr>
                <w:rFonts w:eastAsiaTheme="majorEastAsia" w:cs="Times New Roman"/>
                <w:b/>
              </w:rPr>
              <w:t>卡</w:t>
            </w:r>
            <w:r w:rsidRPr="007F7AA4">
              <w:rPr>
                <w:rFonts w:eastAsiaTheme="majorEastAsia" w:cs="Times New Roman"/>
                <w:b/>
              </w:rPr>
              <w:t>1</w:t>
            </w:r>
            <w:r w:rsidRPr="007F7AA4">
              <w:rPr>
                <w:rFonts w:eastAsiaTheme="majorEastAsia" w:cs="Times New Roman"/>
                <w:b/>
              </w:rPr>
              <w:t>没有在</w:t>
            </w:r>
            <w:r w:rsidRPr="007F7AA4">
              <w:rPr>
                <w:rFonts w:eastAsiaTheme="majorEastAsia" w:cs="Times New Roman"/>
                <w:b/>
              </w:rPr>
              <w:t>3s</w:t>
            </w:r>
            <w:r w:rsidRPr="007F7AA4">
              <w:rPr>
                <w:rFonts w:eastAsiaTheme="majorEastAsia" w:cs="Times New Roman"/>
                <w:b/>
              </w:rPr>
              <w:t>内上报</w:t>
            </w:r>
            <w:r w:rsidRPr="007F7AA4">
              <w:rPr>
                <w:rFonts w:eastAsiaTheme="majorEastAsia" w:cs="Times New Roman"/>
                <w:b/>
              </w:rPr>
              <w:t>NR</w:t>
            </w:r>
            <w:r w:rsidRPr="007F7AA4">
              <w:rPr>
                <w:rFonts w:eastAsiaTheme="majorEastAsia" w:cs="Times New Roman"/>
                <w:b/>
              </w:rPr>
              <w:t>测量报告，网络删除</w:t>
            </w:r>
            <w:r w:rsidRPr="007F7AA4">
              <w:rPr>
                <w:rFonts w:eastAsiaTheme="majorEastAsia" w:cs="Times New Roman"/>
                <w:b/>
              </w:rPr>
              <w:t>NR</w:t>
            </w:r>
            <w:r w:rsidRPr="007F7AA4">
              <w:rPr>
                <w:rFonts w:eastAsiaTheme="majorEastAsia" w:cs="Times New Roman"/>
                <w:b/>
              </w:rPr>
              <w:t>测量配置</w:t>
            </w:r>
          </w:p>
          <w:p w14:paraId="0E0AFC1E" w14:textId="77777777" w:rsidR="005C345C" w:rsidRPr="007F7AA4" w:rsidRDefault="005C345C" w:rsidP="005C345C">
            <w:pPr>
              <w:rPr>
                <w:rFonts w:eastAsiaTheme="majorEastAsia" w:cs="Times New Roman"/>
              </w:rPr>
            </w:pPr>
            <w:r w:rsidRPr="007F7AA4">
              <w:rPr>
                <w:rFonts w:eastAsiaTheme="majorEastAsia" w:cs="Times New Roman"/>
              </w:rPr>
              <w:t>OTA 1781276 92476435 11:02:03:253 ERRC_CONN [NW-&gt;MS] ERRC_RRCConnectionReconfiguration(EARFCN[1350], PCI[103])(measCfg:[1],mobCtrlInfo:[0],dedInfoNASList:[0],radioresCfgDed:[0],secCfgHO:[0])</w:t>
            </w:r>
          </w:p>
          <w:p w14:paraId="5676CB1C" w14:textId="77777777" w:rsidR="005C345C" w:rsidRPr="007F7AA4" w:rsidRDefault="005C345C" w:rsidP="005C345C">
            <w:pPr>
              <w:rPr>
                <w:rFonts w:eastAsiaTheme="majorEastAsia" w:cs="Times New Roman"/>
              </w:rPr>
            </w:pPr>
            <w:r w:rsidRPr="007F7AA4">
              <w:rPr>
                <w:rFonts w:eastAsiaTheme="majorEastAsia" w:cs="Times New Roman"/>
              </w:rPr>
              <w:t>measConfig</w:t>
            </w:r>
          </w:p>
          <w:p w14:paraId="265AE490" w14:textId="77777777" w:rsidR="005C345C" w:rsidRPr="007F7AA4" w:rsidRDefault="005C345C" w:rsidP="005C345C">
            <w:pPr>
              <w:rPr>
                <w:rFonts w:eastAsiaTheme="majorEastAsia" w:cs="Times New Roman"/>
              </w:rPr>
            </w:pPr>
            <w:r w:rsidRPr="007F7AA4">
              <w:rPr>
                <w:rFonts w:eastAsiaTheme="majorEastAsia" w:cs="Times New Roman"/>
              </w:rPr>
              <w:t>measObjectToRemoveList: 3 items</w:t>
            </w:r>
          </w:p>
          <w:p w14:paraId="07FF37AA" w14:textId="77777777" w:rsidR="005C345C" w:rsidRPr="007F7AA4" w:rsidRDefault="005C345C" w:rsidP="005C345C">
            <w:pPr>
              <w:rPr>
                <w:rFonts w:eastAsiaTheme="majorEastAsia" w:cs="Times New Roman"/>
              </w:rPr>
            </w:pPr>
            <w:r w:rsidRPr="007F7AA4">
              <w:rPr>
                <w:rFonts w:eastAsiaTheme="majorEastAsia" w:cs="Times New Roman"/>
              </w:rPr>
              <w:t>Item 0</w:t>
            </w:r>
          </w:p>
          <w:p w14:paraId="650735F2" w14:textId="77777777" w:rsidR="005C345C" w:rsidRPr="007F7AA4" w:rsidRDefault="005C345C" w:rsidP="005C345C">
            <w:pPr>
              <w:rPr>
                <w:rFonts w:eastAsiaTheme="majorEastAsia" w:cs="Times New Roman"/>
              </w:rPr>
            </w:pPr>
            <w:r w:rsidRPr="007F7AA4">
              <w:rPr>
                <w:rFonts w:eastAsiaTheme="majorEastAsia" w:cs="Times New Roman"/>
                <w:b/>
              </w:rPr>
              <w:t>MeasObjectId: 2</w:t>
            </w:r>
          </w:p>
          <w:p w14:paraId="60AD5FCD" w14:textId="77777777" w:rsidR="005C345C" w:rsidRPr="007F7AA4" w:rsidRDefault="005C345C" w:rsidP="005C345C">
            <w:pPr>
              <w:rPr>
                <w:rFonts w:eastAsiaTheme="majorEastAsia" w:cs="Times New Roman"/>
              </w:rPr>
            </w:pPr>
            <w:r w:rsidRPr="007F7AA4">
              <w:rPr>
                <w:rFonts w:eastAsiaTheme="majorEastAsia" w:cs="Times New Roman"/>
              </w:rPr>
              <w:t>Item 1</w:t>
            </w:r>
          </w:p>
          <w:p w14:paraId="764121F9" w14:textId="77777777" w:rsidR="005C345C" w:rsidRPr="007F7AA4" w:rsidRDefault="005C345C" w:rsidP="005C345C">
            <w:pPr>
              <w:rPr>
                <w:rFonts w:eastAsiaTheme="majorEastAsia" w:cs="Times New Roman"/>
              </w:rPr>
            </w:pPr>
            <w:r w:rsidRPr="007F7AA4">
              <w:rPr>
                <w:rFonts w:eastAsiaTheme="majorEastAsia" w:cs="Times New Roman"/>
              </w:rPr>
              <w:t>MeasObjectId: 4</w:t>
            </w:r>
          </w:p>
          <w:p w14:paraId="3BC139E1" w14:textId="77777777" w:rsidR="005C345C" w:rsidRPr="007F7AA4" w:rsidRDefault="005C345C" w:rsidP="005C345C">
            <w:pPr>
              <w:rPr>
                <w:rFonts w:eastAsiaTheme="majorEastAsia" w:cs="Times New Roman"/>
              </w:rPr>
            </w:pPr>
            <w:r w:rsidRPr="007F7AA4">
              <w:rPr>
                <w:rFonts w:eastAsiaTheme="majorEastAsia" w:cs="Times New Roman"/>
              </w:rPr>
              <w:t>Item 2</w:t>
            </w:r>
          </w:p>
          <w:p w14:paraId="7ED64048" w14:textId="77777777" w:rsidR="005C345C" w:rsidRPr="007F7AA4" w:rsidRDefault="005C345C" w:rsidP="005C345C">
            <w:pPr>
              <w:rPr>
                <w:rFonts w:eastAsiaTheme="majorEastAsia" w:cs="Times New Roman"/>
              </w:rPr>
            </w:pPr>
            <w:r w:rsidRPr="007F7AA4">
              <w:rPr>
                <w:rFonts w:eastAsiaTheme="majorEastAsia" w:cs="Times New Roman"/>
              </w:rPr>
              <w:t>MeasObjectId: 3</w:t>
            </w:r>
          </w:p>
          <w:p w14:paraId="7C6CF84C" w14:textId="77777777" w:rsidR="005C345C" w:rsidRPr="007F7AA4" w:rsidRDefault="005C345C" w:rsidP="005C345C">
            <w:pPr>
              <w:rPr>
                <w:rFonts w:eastAsiaTheme="majorEastAsia" w:cs="Times New Roman"/>
              </w:rPr>
            </w:pPr>
            <w:r w:rsidRPr="007F7AA4">
              <w:rPr>
                <w:rFonts w:eastAsiaTheme="majorEastAsia" w:cs="Times New Roman"/>
              </w:rPr>
              <w:t>reportConfigToRemoveList: 1 item</w:t>
            </w:r>
          </w:p>
          <w:p w14:paraId="7B7E7C68" w14:textId="77777777" w:rsidR="005C345C" w:rsidRPr="007F7AA4" w:rsidRDefault="005C345C" w:rsidP="005C345C">
            <w:pPr>
              <w:rPr>
                <w:rFonts w:eastAsiaTheme="majorEastAsia" w:cs="Times New Roman"/>
              </w:rPr>
            </w:pPr>
            <w:r w:rsidRPr="007F7AA4">
              <w:rPr>
                <w:rFonts w:eastAsiaTheme="majorEastAsia" w:cs="Times New Roman"/>
              </w:rPr>
              <w:t>Item 0</w:t>
            </w:r>
          </w:p>
          <w:p w14:paraId="3E77AB46" w14:textId="77777777" w:rsidR="005C345C" w:rsidRPr="007F7AA4" w:rsidRDefault="005C345C" w:rsidP="005C345C">
            <w:pPr>
              <w:rPr>
                <w:rFonts w:eastAsiaTheme="majorEastAsia" w:cs="Times New Roman"/>
              </w:rPr>
            </w:pPr>
            <w:r w:rsidRPr="007F7AA4">
              <w:rPr>
                <w:rFonts w:eastAsiaTheme="majorEastAsia" w:cs="Times New Roman"/>
              </w:rPr>
              <w:t>ReportConfigId: 3</w:t>
            </w:r>
          </w:p>
          <w:p w14:paraId="0FF28243" w14:textId="77777777" w:rsidR="005C345C" w:rsidRPr="007F7AA4" w:rsidRDefault="005C345C" w:rsidP="005C345C">
            <w:pPr>
              <w:rPr>
                <w:rFonts w:eastAsiaTheme="majorEastAsia" w:cs="Times New Roman"/>
              </w:rPr>
            </w:pPr>
            <w:r w:rsidRPr="007F7AA4">
              <w:rPr>
                <w:rFonts w:eastAsiaTheme="majorEastAsia" w:cs="Times New Roman"/>
              </w:rPr>
              <w:t>measGapConfig: release (0)</w:t>
            </w:r>
          </w:p>
          <w:p w14:paraId="657BF20B" w14:textId="77777777" w:rsidR="005C345C" w:rsidRPr="007F7AA4" w:rsidRDefault="005C345C" w:rsidP="005C345C">
            <w:pPr>
              <w:rPr>
                <w:rFonts w:eastAsiaTheme="majorEastAsia" w:cs="Times New Roman"/>
              </w:rPr>
            </w:pPr>
            <w:r w:rsidRPr="007F7AA4">
              <w:rPr>
                <w:rFonts w:eastAsiaTheme="majorEastAsia" w:cs="Times New Roman"/>
              </w:rPr>
              <w:t>release: NULL</w:t>
            </w:r>
          </w:p>
          <w:p w14:paraId="5F01888E" w14:textId="77777777" w:rsidR="005C345C" w:rsidRPr="007F7AA4" w:rsidRDefault="005C345C" w:rsidP="005C345C">
            <w:pPr>
              <w:rPr>
                <w:rFonts w:eastAsiaTheme="majorEastAsia" w:cs="Times New Roman"/>
              </w:rPr>
            </w:pPr>
            <w:r w:rsidRPr="007F7AA4">
              <w:rPr>
                <w:rFonts w:eastAsiaTheme="majorEastAsia" w:cs="Times New Roman"/>
              </w:rPr>
              <w:t>s-Measure: -70dBm (70)</w:t>
            </w:r>
          </w:p>
          <w:p w14:paraId="58E09364" w14:textId="77777777" w:rsidR="005C345C" w:rsidRPr="007F7AA4" w:rsidRDefault="005C345C" w:rsidP="005C345C">
            <w:pPr>
              <w:rPr>
                <w:rFonts w:eastAsiaTheme="majorEastAsia" w:cs="Times New Roman"/>
              </w:rPr>
            </w:pPr>
            <w:r w:rsidRPr="007F7AA4">
              <w:rPr>
                <w:rFonts w:eastAsiaTheme="majorEastAsia" w:cs="Times New Roman"/>
                <w:b/>
              </w:rPr>
              <w:t xml:space="preserve">// </w:t>
            </w:r>
            <w:r w:rsidRPr="007F7AA4">
              <w:rPr>
                <w:rFonts w:eastAsiaTheme="majorEastAsia" w:cs="Times New Roman"/>
                <w:b/>
              </w:rPr>
              <w:t>在卡</w:t>
            </w:r>
            <w:r w:rsidRPr="007F7AA4">
              <w:rPr>
                <w:rFonts w:eastAsiaTheme="majorEastAsia" w:cs="Times New Roman"/>
                <w:b/>
              </w:rPr>
              <w:t>1</w:t>
            </w:r>
            <w:r w:rsidRPr="007F7AA4">
              <w:rPr>
                <w:rFonts w:eastAsiaTheme="majorEastAsia" w:cs="Times New Roman"/>
                <w:b/>
              </w:rPr>
              <w:t>配置</w:t>
            </w:r>
            <w:r w:rsidRPr="007F7AA4">
              <w:rPr>
                <w:rFonts w:eastAsiaTheme="majorEastAsia" w:cs="Times New Roman"/>
                <w:b/>
              </w:rPr>
              <w:t>NR</w:t>
            </w:r>
            <w:r w:rsidRPr="007F7AA4">
              <w:rPr>
                <w:rFonts w:eastAsiaTheme="majorEastAsia" w:cs="Times New Roman"/>
                <w:b/>
              </w:rPr>
              <w:t>测量的</w:t>
            </w:r>
            <w:r w:rsidRPr="007F7AA4">
              <w:rPr>
                <w:rFonts w:eastAsiaTheme="majorEastAsia" w:cs="Times New Roman"/>
                <w:b/>
              </w:rPr>
              <w:t>3s</w:t>
            </w:r>
            <w:r w:rsidRPr="007F7AA4">
              <w:rPr>
                <w:rFonts w:eastAsiaTheme="majorEastAsia" w:cs="Times New Roman"/>
                <w:b/>
              </w:rPr>
              <w:t>内，卡</w:t>
            </w:r>
            <w:r w:rsidRPr="007F7AA4">
              <w:rPr>
                <w:rFonts w:eastAsiaTheme="majorEastAsia" w:cs="Times New Roman"/>
                <w:b/>
              </w:rPr>
              <w:t>2</w:t>
            </w:r>
            <w:r w:rsidRPr="007F7AA4">
              <w:rPr>
                <w:rFonts w:eastAsiaTheme="majorEastAsia" w:cs="Times New Roman"/>
                <w:b/>
              </w:rPr>
              <w:t>正在执行</w:t>
            </w:r>
            <w:r w:rsidRPr="007F7AA4">
              <w:rPr>
                <w:rFonts w:eastAsiaTheme="majorEastAsia" w:cs="Times New Roman"/>
                <w:b/>
              </w:rPr>
              <w:t>Attach</w:t>
            </w:r>
            <w:r w:rsidRPr="007F7AA4">
              <w:rPr>
                <w:rFonts w:eastAsiaTheme="majorEastAsia" w:cs="Times New Roman"/>
                <w:b/>
              </w:rPr>
              <w:t>流程，占用</w:t>
            </w:r>
            <w:r w:rsidRPr="007F7AA4">
              <w:rPr>
                <w:rFonts w:eastAsiaTheme="majorEastAsia" w:cs="Times New Roman"/>
                <w:b/>
              </w:rPr>
              <w:t>RF</w:t>
            </w:r>
            <w:r w:rsidRPr="007F7AA4">
              <w:rPr>
                <w:rFonts w:eastAsiaTheme="majorEastAsia" w:cs="Times New Roman"/>
                <w:b/>
              </w:rPr>
              <w:t>，导致卡</w:t>
            </w:r>
            <w:r w:rsidRPr="007F7AA4">
              <w:rPr>
                <w:rFonts w:eastAsiaTheme="majorEastAsia" w:cs="Times New Roman"/>
                <w:b/>
              </w:rPr>
              <w:t>1</w:t>
            </w:r>
            <w:r w:rsidRPr="007F7AA4">
              <w:rPr>
                <w:rFonts w:eastAsiaTheme="majorEastAsia" w:cs="Times New Roman"/>
                <w:b/>
              </w:rPr>
              <w:t>无法上报</w:t>
            </w:r>
          </w:p>
          <w:p w14:paraId="3A833B12" w14:textId="77777777" w:rsidR="005C345C" w:rsidRPr="007F7AA4" w:rsidRDefault="005C345C" w:rsidP="005C345C">
            <w:pPr>
              <w:rPr>
                <w:rFonts w:eastAsiaTheme="majorEastAsia" w:cs="Times New Roman"/>
              </w:rPr>
            </w:pPr>
            <w:r w:rsidRPr="007F7AA4">
              <w:rPr>
                <w:rFonts w:eastAsiaTheme="majorEastAsia" w:cs="Times New Roman"/>
              </w:rPr>
              <w:t>PS 1631998 92422029 11:01:59:846 IMC_2 [IMC-MNGR] Current RF owner: MSPM_SIM2</w:t>
            </w:r>
          </w:p>
          <w:p w14:paraId="577DEFEA" w14:textId="77777777" w:rsidR="005C345C" w:rsidRPr="007F7AA4" w:rsidRDefault="005C345C" w:rsidP="005C345C">
            <w:pPr>
              <w:rPr>
                <w:rFonts w:eastAsiaTheme="majorEastAsia" w:cs="Times New Roman"/>
              </w:rPr>
            </w:pPr>
            <w:r w:rsidRPr="007F7AA4">
              <w:rPr>
                <w:rFonts w:eastAsiaTheme="majorEastAsia" w:cs="Times New Roman"/>
              </w:rPr>
              <w:t>PS 1759812 92472911 11:02:03:050 MSPM [MSPM] Current RF owner : MSPM_SIM2, RF owner priority : 10, Dominator : MSPM_IMS_REG_INITIAL</w:t>
            </w:r>
          </w:p>
          <w:p w14:paraId="7CD8AD70" w14:textId="77777777" w:rsidR="005C345C" w:rsidRPr="007F7AA4" w:rsidRDefault="005C345C" w:rsidP="003C20E7">
            <w:pPr>
              <w:rPr>
                <w:rFonts w:eastAsiaTheme="majorEastAsia" w:cs="Times New Roman"/>
              </w:rPr>
            </w:pPr>
          </w:p>
        </w:tc>
      </w:tr>
    </w:tbl>
    <w:p w14:paraId="245D41D2" w14:textId="5802E196" w:rsidR="002E2E3B" w:rsidRPr="007F7AA4" w:rsidRDefault="002E2E3B" w:rsidP="002E2E3B">
      <w:pPr>
        <w:pStyle w:val="3"/>
        <w:spacing w:before="156" w:after="156"/>
        <w:rPr>
          <w:rFonts w:eastAsiaTheme="majorEastAsia" w:cs="Times New Roman"/>
        </w:rPr>
      </w:pPr>
      <w:bookmarkStart w:id="72" w:name="_Toc87714651"/>
      <w:r w:rsidRPr="007F7AA4">
        <w:rPr>
          <w:rFonts w:eastAsiaTheme="majorEastAsia" w:cs="Times New Roman"/>
        </w:rPr>
        <w:lastRenderedPageBreak/>
        <w:t>双卡</w:t>
      </w:r>
      <w:r w:rsidRPr="007F7AA4">
        <w:rPr>
          <w:rFonts w:eastAsiaTheme="majorEastAsia" w:cs="Times New Roman"/>
        </w:rPr>
        <w:t>5G</w:t>
      </w:r>
      <w:r w:rsidRPr="007F7AA4">
        <w:rPr>
          <w:rFonts w:eastAsiaTheme="majorEastAsia" w:cs="Times New Roman"/>
        </w:rPr>
        <w:t>，副卡不开</w:t>
      </w:r>
      <w:r w:rsidRPr="007F7AA4">
        <w:rPr>
          <w:rFonts w:eastAsiaTheme="majorEastAsia" w:cs="Times New Roman"/>
        </w:rPr>
        <w:t>VoLTE</w:t>
      </w:r>
      <w:r w:rsidRPr="007F7AA4">
        <w:rPr>
          <w:rFonts w:eastAsiaTheme="majorEastAsia" w:cs="Times New Roman"/>
        </w:rPr>
        <w:t>时在重启后不驻留</w:t>
      </w:r>
      <w:r w:rsidRPr="007F7AA4">
        <w:rPr>
          <w:rFonts w:eastAsiaTheme="majorEastAsia" w:cs="Times New Roman"/>
        </w:rPr>
        <w:t>5G</w:t>
      </w:r>
      <w:bookmarkEnd w:id="72"/>
    </w:p>
    <w:p w14:paraId="086E893A" w14:textId="797C432A" w:rsidR="00B13965" w:rsidRPr="007F7AA4" w:rsidRDefault="00B13965" w:rsidP="00B13965">
      <w:pPr>
        <w:rPr>
          <w:rFonts w:eastAsiaTheme="majorEastAsia" w:cs="Times New Roman"/>
        </w:rPr>
      </w:pPr>
      <w:r w:rsidRPr="007F7AA4">
        <w:rPr>
          <w:rFonts w:eastAsiaTheme="majorEastAsia" w:cs="Times New Roman"/>
        </w:rPr>
        <w:t>示例</w:t>
      </w:r>
      <w:r w:rsidRPr="007F7AA4">
        <w:rPr>
          <w:rFonts w:eastAsiaTheme="majorEastAsia" w:cs="Times New Roman"/>
        </w:rPr>
        <w:t>JIRA</w:t>
      </w:r>
      <w:r w:rsidRPr="007F7AA4">
        <w:rPr>
          <w:rFonts w:eastAsiaTheme="majorEastAsia" w:cs="Times New Roman"/>
        </w:rPr>
        <w:t>：</w:t>
      </w:r>
      <w:hyperlink r:id="rId52" w:history="1">
        <w:r w:rsidRPr="007F7AA4">
          <w:rPr>
            <w:rFonts w:eastAsiaTheme="majorEastAsia" w:cs="Times New Roman"/>
          </w:rPr>
          <w:t>UPGR5G-4334</w:t>
        </w:r>
      </w:hyperlink>
      <w:r w:rsidRPr="007F7AA4">
        <w:rPr>
          <w:rFonts w:eastAsiaTheme="majorEastAsia" w:cs="Times New Roman"/>
        </w:rPr>
        <w:t xml:space="preserve"> FT_J22-R_NanJing_</w:t>
      </w:r>
      <w:r w:rsidRPr="007F7AA4">
        <w:rPr>
          <w:rFonts w:eastAsiaTheme="majorEastAsia" w:cs="Times New Roman"/>
        </w:rPr>
        <w:t>卡</w:t>
      </w:r>
      <w:r w:rsidRPr="007F7AA4">
        <w:rPr>
          <w:rFonts w:eastAsiaTheme="majorEastAsia" w:cs="Times New Roman"/>
        </w:rPr>
        <w:t>1</w:t>
      </w:r>
      <w:r w:rsidRPr="007F7AA4">
        <w:rPr>
          <w:rFonts w:eastAsiaTheme="majorEastAsia" w:cs="Times New Roman"/>
        </w:rPr>
        <w:t>主卡移动</w:t>
      </w:r>
      <w:r w:rsidRPr="007F7AA4">
        <w:rPr>
          <w:rFonts w:eastAsiaTheme="majorEastAsia" w:cs="Times New Roman"/>
        </w:rPr>
        <w:t>5G VOLTE+</w:t>
      </w:r>
      <w:r w:rsidRPr="007F7AA4">
        <w:rPr>
          <w:rFonts w:eastAsiaTheme="majorEastAsia" w:cs="Times New Roman"/>
        </w:rPr>
        <w:t>卡</w:t>
      </w:r>
      <w:r w:rsidRPr="007F7AA4">
        <w:rPr>
          <w:rFonts w:eastAsiaTheme="majorEastAsia" w:cs="Times New Roman"/>
        </w:rPr>
        <w:t>2</w:t>
      </w:r>
      <w:r w:rsidRPr="007F7AA4">
        <w:rPr>
          <w:rFonts w:eastAsiaTheme="majorEastAsia" w:cs="Times New Roman"/>
        </w:rPr>
        <w:t>副卡联通</w:t>
      </w:r>
      <w:r w:rsidRPr="007F7AA4">
        <w:rPr>
          <w:rFonts w:eastAsiaTheme="majorEastAsia" w:cs="Times New Roman"/>
        </w:rPr>
        <w:t>5G</w:t>
      </w:r>
      <w:r w:rsidRPr="007F7AA4">
        <w:rPr>
          <w:rFonts w:eastAsiaTheme="majorEastAsia" w:cs="Times New Roman"/>
        </w:rPr>
        <w:t>，测试机重启后，副卡联通无法附着</w:t>
      </w:r>
      <w:r w:rsidRPr="007F7AA4">
        <w:rPr>
          <w:rFonts w:eastAsiaTheme="majorEastAsia" w:cs="Times New Roman"/>
        </w:rPr>
        <w:t>5G</w:t>
      </w:r>
      <w:r w:rsidRPr="007F7AA4">
        <w:rPr>
          <w:rFonts w:eastAsiaTheme="majorEastAsia" w:cs="Times New Roman"/>
        </w:rPr>
        <w:t>，切换数据主副卡恢复</w:t>
      </w:r>
      <w:r w:rsidRPr="007F7AA4">
        <w:rPr>
          <w:rFonts w:eastAsiaTheme="majorEastAsia" w:cs="Times New Roman"/>
        </w:rPr>
        <w:t>(</w:t>
      </w:r>
      <w:r w:rsidRPr="007F7AA4">
        <w:rPr>
          <w:rFonts w:eastAsiaTheme="majorEastAsia" w:cs="Times New Roman"/>
        </w:rPr>
        <w:t>偶现</w:t>
      </w:r>
      <w:r w:rsidRPr="007F7AA4">
        <w:rPr>
          <w:rFonts w:eastAsiaTheme="majorEastAsia" w:cs="Times New Roman"/>
        </w:rPr>
        <w:t>)(</w:t>
      </w:r>
      <w:r w:rsidRPr="007F7AA4">
        <w:rPr>
          <w:rFonts w:eastAsiaTheme="majorEastAsia" w:cs="Times New Roman"/>
        </w:rPr>
        <w:t>附录屏</w:t>
      </w:r>
      <w:r w:rsidRPr="007F7AA4">
        <w:rPr>
          <w:rFonts w:eastAsiaTheme="majorEastAsia" w:cs="Times New Roman"/>
        </w:rPr>
        <w:t>)_0128</w:t>
      </w:r>
    </w:p>
    <w:tbl>
      <w:tblPr>
        <w:tblStyle w:val="a7"/>
        <w:tblW w:w="0" w:type="auto"/>
        <w:tblLook w:val="04A0" w:firstRow="1" w:lastRow="0" w:firstColumn="1" w:lastColumn="0" w:noHBand="0" w:noVBand="1"/>
      </w:tblPr>
      <w:tblGrid>
        <w:gridCol w:w="13454"/>
      </w:tblGrid>
      <w:tr w:rsidR="00FB0182" w:rsidRPr="007F7AA4" w14:paraId="620D4267" w14:textId="77777777" w:rsidTr="00FB0182">
        <w:tc>
          <w:tcPr>
            <w:tcW w:w="13454" w:type="dxa"/>
          </w:tcPr>
          <w:p w14:paraId="5D55F65F" w14:textId="77777777" w:rsidR="00FB0182" w:rsidRPr="007F7AA4" w:rsidRDefault="00FB0182" w:rsidP="00FB0182">
            <w:pPr>
              <w:widowControl/>
              <w:shd w:val="clear" w:color="auto" w:fill="FFFFFF"/>
              <w:kinsoku/>
              <w:adjustRightInd/>
              <w:rPr>
                <w:rFonts w:eastAsiaTheme="majorEastAsia" w:cs="Times New Roman"/>
                <w:color w:val="172B4D"/>
                <w:kern w:val="0"/>
                <w:szCs w:val="21"/>
              </w:rPr>
            </w:pPr>
            <w:r w:rsidRPr="007F7AA4">
              <w:rPr>
                <w:rFonts w:eastAsiaTheme="majorEastAsia" w:cs="Times New Roman"/>
                <w:color w:val="172B4D"/>
                <w:kern w:val="0"/>
                <w:szCs w:val="21"/>
              </w:rPr>
              <w:t>Type Index Time Local Time Module Message Comment Time Differences</w:t>
            </w:r>
          </w:p>
          <w:p w14:paraId="430F29D5" w14:textId="77777777" w:rsidR="00FB0182" w:rsidRPr="007F7AA4" w:rsidRDefault="00FB0182" w:rsidP="00FB0182">
            <w:pPr>
              <w:widowControl/>
              <w:shd w:val="clear" w:color="auto" w:fill="FFFFFF"/>
              <w:kinsoku/>
              <w:adjustRightInd/>
              <w:rPr>
                <w:rFonts w:eastAsiaTheme="majorEastAsia" w:cs="Times New Roman"/>
                <w:color w:val="172B4D"/>
                <w:kern w:val="0"/>
                <w:szCs w:val="21"/>
              </w:rPr>
            </w:pPr>
            <w:r w:rsidRPr="007F7AA4">
              <w:rPr>
                <w:rFonts w:eastAsiaTheme="majorEastAsia" w:cs="Times New Roman"/>
                <w:color w:val="172B4D"/>
                <w:kern w:val="0"/>
                <w:szCs w:val="21"/>
              </w:rPr>
              <w:t>SYS 2902666 2907531 15:55:15:257 NIL [AT_RX p62,ch8]AT+EFUN=3</w:t>
            </w:r>
          </w:p>
          <w:p w14:paraId="0E2D7EBE" w14:textId="77777777" w:rsidR="00FB0182" w:rsidRPr="007F7AA4" w:rsidRDefault="00FB0182" w:rsidP="00FB0182">
            <w:pPr>
              <w:widowControl/>
              <w:shd w:val="clear" w:color="auto" w:fill="FFFFFF"/>
              <w:kinsoku/>
              <w:adjustRightInd/>
              <w:rPr>
                <w:rFonts w:eastAsiaTheme="majorEastAsia" w:cs="Times New Roman"/>
                <w:color w:val="172B4D"/>
                <w:kern w:val="0"/>
                <w:szCs w:val="21"/>
              </w:rPr>
            </w:pPr>
            <w:r w:rsidRPr="007F7AA4">
              <w:rPr>
                <w:rFonts w:eastAsiaTheme="majorEastAsia" w:cs="Times New Roman"/>
                <w:color w:val="172B4D"/>
                <w:kern w:val="0"/>
                <w:szCs w:val="21"/>
              </w:rPr>
              <w:t>=&gt; Decode:Set functionaliy for multiple SIM project (Proprietary command) +EFUN</w:t>
            </w:r>
          </w:p>
          <w:p w14:paraId="1738AD8B" w14:textId="20C04370" w:rsidR="00FB0182" w:rsidRPr="007F7AA4" w:rsidRDefault="00FB0182" w:rsidP="00FB0182">
            <w:pPr>
              <w:widowControl/>
              <w:shd w:val="clear" w:color="auto" w:fill="FFFFFF"/>
              <w:kinsoku/>
              <w:adjustRightInd/>
              <w:rPr>
                <w:rFonts w:eastAsiaTheme="majorEastAsia" w:cs="Times New Roman"/>
                <w:color w:val="172B4D"/>
                <w:kern w:val="0"/>
                <w:szCs w:val="21"/>
              </w:rPr>
            </w:pPr>
            <w:r w:rsidRPr="007F7AA4">
              <w:rPr>
                <w:rFonts w:eastAsiaTheme="majorEastAsia" w:cs="Times New Roman"/>
                <w:color w:val="172B4D"/>
                <w:kern w:val="0"/>
                <w:szCs w:val="21"/>
              </w:rPr>
              <w:t>&lt;efun_state&gt; : 3(SIM 1 2 Radio ON)</w:t>
            </w:r>
          </w:p>
          <w:p w14:paraId="0AE7E36D" w14:textId="7370BD34" w:rsidR="00FB0182" w:rsidRPr="007F7AA4" w:rsidRDefault="00FB0182" w:rsidP="00FB0182">
            <w:pPr>
              <w:widowControl/>
              <w:shd w:val="clear" w:color="auto" w:fill="FFFFFF"/>
              <w:kinsoku/>
              <w:adjustRightInd/>
              <w:rPr>
                <w:rFonts w:eastAsiaTheme="majorEastAsia" w:cs="Times New Roman"/>
                <w:color w:val="FF0000"/>
                <w:kern w:val="0"/>
                <w:szCs w:val="21"/>
              </w:rPr>
            </w:pPr>
            <w:r w:rsidRPr="007F7AA4">
              <w:rPr>
                <w:rFonts w:eastAsiaTheme="majorEastAsia" w:cs="Times New Roman"/>
                <w:color w:val="FF0000"/>
                <w:kern w:val="0"/>
                <w:szCs w:val="21"/>
                <w:highlight w:val="yellow"/>
              </w:rPr>
              <w:t xml:space="preserve">// </w:t>
            </w:r>
            <w:r w:rsidRPr="007F7AA4">
              <w:rPr>
                <w:rFonts w:eastAsiaTheme="majorEastAsia" w:cs="Times New Roman"/>
                <w:color w:val="FF0000"/>
                <w:kern w:val="0"/>
                <w:szCs w:val="21"/>
                <w:highlight w:val="yellow"/>
              </w:rPr>
              <w:t>副卡</w:t>
            </w:r>
            <w:r w:rsidRPr="007F7AA4">
              <w:rPr>
                <w:rFonts w:eastAsiaTheme="majorEastAsia" w:cs="Times New Roman"/>
                <w:color w:val="FF0000"/>
                <w:kern w:val="0"/>
                <w:szCs w:val="21"/>
                <w:highlight w:val="yellow"/>
              </w:rPr>
              <w:t>Attach</w:t>
            </w:r>
          </w:p>
          <w:p w14:paraId="52A80426" w14:textId="77777777" w:rsidR="00FB0182" w:rsidRPr="007F7AA4" w:rsidRDefault="00FB0182" w:rsidP="00FB0182">
            <w:pPr>
              <w:widowControl/>
              <w:shd w:val="clear" w:color="auto" w:fill="FFFFFF"/>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t>OTA 2940752 2919552 15:55:16:057 EMM_NASMSG_2 [MS-&gt;NW] EMM_Attach_Request(EPS attach type="EMM_ATTACH_TYPE_COMBINED_ATTACH")</w:t>
            </w:r>
          </w:p>
          <w:p w14:paraId="20B92AB8" w14:textId="77777777" w:rsidR="00FB0182" w:rsidRPr="007F7AA4" w:rsidRDefault="00FB0182" w:rsidP="00FB0182">
            <w:pPr>
              <w:widowControl/>
              <w:shd w:val="clear" w:color="auto" w:fill="FFFFFF"/>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t>OTA 2954421 2931534 15:55:16:657 EMM_NASMSG_2 [NW-&gt;MS] EMM_Attach_Accept(EPS attach result="EMM_ATTACH_RESULT_COMBINED_ATTACHED")</w:t>
            </w:r>
          </w:p>
          <w:p w14:paraId="74667460" w14:textId="12B40F3C" w:rsidR="00FB0182" w:rsidRPr="007F7AA4" w:rsidRDefault="00FB0182" w:rsidP="00FB0182">
            <w:pPr>
              <w:widowControl/>
              <w:shd w:val="clear" w:color="auto" w:fill="FFFFFF"/>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t>OTA 2955805 2931657 15:55:16:857 EMM_NASMSG_2 [MS-&gt;NW] EMM_Attach_Complete</w:t>
            </w:r>
          </w:p>
          <w:p w14:paraId="30DB486F" w14:textId="77777777" w:rsidR="00FB0182" w:rsidRPr="007F7AA4" w:rsidRDefault="00FB0182" w:rsidP="00FB0182">
            <w:pPr>
              <w:widowControl/>
              <w:shd w:val="clear" w:color="auto" w:fill="FFFFFF"/>
              <w:kinsoku/>
              <w:adjustRightInd/>
              <w:spacing w:before="150"/>
              <w:rPr>
                <w:rFonts w:eastAsiaTheme="majorEastAsia" w:cs="Times New Roman"/>
                <w:color w:val="FF0000"/>
                <w:kern w:val="0"/>
                <w:szCs w:val="21"/>
              </w:rPr>
            </w:pPr>
            <w:r w:rsidRPr="007F7AA4">
              <w:rPr>
                <w:rFonts w:eastAsiaTheme="majorEastAsia" w:cs="Times New Roman"/>
                <w:b/>
                <w:bCs/>
                <w:color w:val="FF0000"/>
                <w:kern w:val="0"/>
                <w:szCs w:val="21"/>
                <w:highlight w:val="yellow"/>
              </w:rPr>
              <w:t>// NR</w:t>
            </w:r>
            <w:r w:rsidRPr="007F7AA4">
              <w:rPr>
                <w:rFonts w:eastAsiaTheme="majorEastAsia" w:cs="Times New Roman"/>
                <w:b/>
                <w:bCs/>
                <w:color w:val="FF0000"/>
                <w:kern w:val="0"/>
                <w:szCs w:val="21"/>
                <w:highlight w:val="yellow"/>
              </w:rPr>
              <w:t>测量配置下发</w:t>
            </w:r>
          </w:p>
          <w:p w14:paraId="4ADE4F73" w14:textId="77777777" w:rsidR="00FB0182" w:rsidRPr="007F7AA4" w:rsidRDefault="00FB0182" w:rsidP="00FB0182">
            <w:pPr>
              <w:widowControl/>
              <w:shd w:val="clear" w:color="auto" w:fill="FFFFFF"/>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t>OTA 2956316 2931765 15:55:16:857 ERRC_CONN_2 [NW-&gt;MS] </w:t>
            </w:r>
            <w:r w:rsidRPr="007F7AA4">
              <w:rPr>
                <w:rFonts w:eastAsiaTheme="majorEastAsia" w:cs="Times New Roman"/>
                <w:b/>
                <w:bCs/>
                <w:color w:val="172B4D"/>
                <w:kern w:val="0"/>
                <w:szCs w:val="21"/>
              </w:rPr>
              <w:t>ERRC_RRCConnectionReconfiguration</w:t>
            </w:r>
            <w:r w:rsidRPr="007F7AA4">
              <w:rPr>
                <w:rFonts w:eastAsiaTheme="majorEastAsia" w:cs="Times New Roman"/>
                <w:color w:val="172B4D"/>
                <w:kern w:val="0"/>
                <w:szCs w:val="21"/>
              </w:rPr>
              <w:t>(EARFCN[1650], PCI[451])(measCfg:[1],mobCtrlInfo:[0],dedInfoNASList:[0],radioresCfgDed:[0],secCfgHO:[0])</w:t>
            </w:r>
          </w:p>
          <w:p w14:paraId="48035091" w14:textId="77777777" w:rsidR="00FB0182" w:rsidRPr="007F7AA4" w:rsidRDefault="00FB0182" w:rsidP="00FB0182">
            <w:pPr>
              <w:widowControl/>
              <w:shd w:val="clear" w:color="auto" w:fill="FFFFFF"/>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t>MeasObjectToAddMod</w:t>
            </w:r>
          </w:p>
          <w:p w14:paraId="470719F8" w14:textId="77777777" w:rsidR="00FB0182" w:rsidRPr="007F7AA4" w:rsidRDefault="00FB0182" w:rsidP="00FB0182">
            <w:pPr>
              <w:widowControl/>
              <w:shd w:val="clear" w:color="auto" w:fill="FFFFFF"/>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t>measObjectId: 2</w:t>
            </w:r>
          </w:p>
          <w:p w14:paraId="0FE13101" w14:textId="77777777" w:rsidR="00FB0182" w:rsidRPr="007F7AA4" w:rsidRDefault="00FB0182" w:rsidP="00FB0182">
            <w:pPr>
              <w:widowControl/>
              <w:shd w:val="clear" w:color="auto" w:fill="FFFFFF"/>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t>measObject: measObjectNR-r15 (5)</w:t>
            </w:r>
          </w:p>
          <w:p w14:paraId="1D32ECFD" w14:textId="77777777" w:rsidR="00FB0182" w:rsidRPr="007F7AA4" w:rsidRDefault="00FB0182" w:rsidP="00FB0182">
            <w:pPr>
              <w:widowControl/>
              <w:shd w:val="clear" w:color="auto" w:fill="FFFFFF"/>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t>measObjectNR-r15</w:t>
            </w:r>
          </w:p>
          <w:p w14:paraId="1C7F148C" w14:textId="77777777" w:rsidR="00FB0182" w:rsidRPr="007F7AA4" w:rsidRDefault="00FB0182" w:rsidP="00FB0182">
            <w:pPr>
              <w:widowControl/>
              <w:shd w:val="clear" w:color="auto" w:fill="FFFFFF"/>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t>carrierFreq-r15: 633984</w:t>
            </w:r>
          </w:p>
          <w:p w14:paraId="17A87165" w14:textId="77777777" w:rsidR="00FB0182" w:rsidRPr="007F7AA4" w:rsidRDefault="00FB0182" w:rsidP="00FB0182">
            <w:pPr>
              <w:widowControl/>
              <w:shd w:val="clear" w:color="auto" w:fill="FFFFFF"/>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lastRenderedPageBreak/>
              <w:t>rs-ConfigSSB-r15</w:t>
            </w:r>
          </w:p>
          <w:p w14:paraId="54A46EA7" w14:textId="77777777" w:rsidR="00FB0182" w:rsidRPr="007F7AA4" w:rsidRDefault="00FB0182" w:rsidP="00FB0182">
            <w:pPr>
              <w:widowControl/>
              <w:shd w:val="clear" w:color="auto" w:fill="FFFFFF"/>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t>measTimingConfig-r15</w:t>
            </w:r>
          </w:p>
          <w:p w14:paraId="054A75B1" w14:textId="77777777" w:rsidR="00FB0182" w:rsidRPr="007F7AA4" w:rsidRDefault="00FB0182" w:rsidP="00FB0182">
            <w:pPr>
              <w:widowControl/>
              <w:shd w:val="clear" w:color="auto" w:fill="FFFFFF"/>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t>periodicityAndOffset-r15: sf20-r15 (2)</w:t>
            </w:r>
          </w:p>
          <w:p w14:paraId="37D95D65" w14:textId="77777777" w:rsidR="00FB0182" w:rsidRPr="007F7AA4" w:rsidRDefault="00FB0182" w:rsidP="00FB0182">
            <w:pPr>
              <w:widowControl/>
              <w:shd w:val="clear" w:color="auto" w:fill="FFFFFF"/>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t>sf20-r15: 0</w:t>
            </w:r>
          </w:p>
          <w:p w14:paraId="4F99E003" w14:textId="77777777" w:rsidR="00FB0182" w:rsidRPr="007F7AA4" w:rsidRDefault="00FB0182" w:rsidP="00FB0182">
            <w:pPr>
              <w:widowControl/>
              <w:shd w:val="clear" w:color="auto" w:fill="FFFFFF"/>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t>ssb-Duration-r15: sf5 (4)</w:t>
            </w:r>
          </w:p>
          <w:p w14:paraId="2397AB76" w14:textId="77777777" w:rsidR="00FB0182" w:rsidRPr="007F7AA4" w:rsidRDefault="00FB0182" w:rsidP="00FB0182">
            <w:pPr>
              <w:widowControl/>
              <w:shd w:val="clear" w:color="auto" w:fill="FFFFFF"/>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t>subcarrierSpacingSSB-r15: kHz30 (1)</w:t>
            </w:r>
          </w:p>
          <w:p w14:paraId="7AAA401E" w14:textId="77777777" w:rsidR="00FB0182" w:rsidRPr="007F7AA4" w:rsidRDefault="00FB0182" w:rsidP="00FB0182">
            <w:pPr>
              <w:widowControl/>
              <w:shd w:val="clear" w:color="auto" w:fill="FFFFFF"/>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t>threshRS-Index-r15</w:t>
            </w:r>
          </w:p>
          <w:p w14:paraId="481B723F" w14:textId="77777777" w:rsidR="00FB0182" w:rsidRPr="007F7AA4" w:rsidRDefault="00FB0182" w:rsidP="00FB0182">
            <w:pPr>
              <w:widowControl/>
              <w:shd w:val="clear" w:color="auto" w:fill="FFFFFF"/>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t>nr-RSRP-r15: -140dBm &lt;= SS-RSRP &lt; -139dBm (17)</w:t>
            </w:r>
          </w:p>
          <w:p w14:paraId="30D44B28" w14:textId="77777777" w:rsidR="00FB0182" w:rsidRPr="007F7AA4" w:rsidRDefault="00FB0182" w:rsidP="00FB0182">
            <w:pPr>
              <w:widowControl/>
              <w:shd w:val="clear" w:color="auto" w:fill="FFFFFF"/>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t>offsetFreq-r15: 0dB</w:t>
            </w:r>
          </w:p>
          <w:p w14:paraId="41D2830D" w14:textId="77777777" w:rsidR="00FB0182" w:rsidRPr="007F7AA4" w:rsidRDefault="00FB0182" w:rsidP="00FB0182">
            <w:pPr>
              <w:widowControl/>
              <w:shd w:val="clear" w:color="auto" w:fill="FFFFFF"/>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t>quantityConfigSet-r15: 1</w:t>
            </w:r>
          </w:p>
          <w:p w14:paraId="74C23FE6" w14:textId="77777777" w:rsidR="00FB0182" w:rsidRPr="007F7AA4" w:rsidRDefault="00FB0182" w:rsidP="00FB0182">
            <w:pPr>
              <w:widowControl/>
              <w:shd w:val="clear" w:color="auto" w:fill="FFFFFF"/>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t>bandNR-r15: setup (1)</w:t>
            </w:r>
          </w:p>
          <w:p w14:paraId="1D0D16BE" w14:textId="77777777" w:rsidR="00FB0182" w:rsidRPr="007F7AA4" w:rsidRDefault="00FB0182" w:rsidP="00FB0182">
            <w:pPr>
              <w:widowControl/>
              <w:shd w:val="clear" w:color="auto" w:fill="FFFFFF"/>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t>setup: 78</w:t>
            </w:r>
          </w:p>
          <w:p w14:paraId="7B93BA77" w14:textId="77777777" w:rsidR="00FB0182" w:rsidRPr="007F7AA4" w:rsidRDefault="00FB0182" w:rsidP="00FB0182">
            <w:pPr>
              <w:widowControl/>
              <w:shd w:val="clear" w:color="auto" w:fill="FFFFFF"/>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t>OTA 2970656 2935550 15:55:17:057 EMM_NASMSG_2 [MS-&gt;NW] EMM_Tracking_Area_Update_Request(EPS update type="EMM_UPDATE_TYPE_COMBINED_TAU", active flag="KAL_FALSE")</w:t>
            </w:r>
          </w:p>
          <w:p w14:paraId="664C3E59" w14:textId="77777777" w:rsidR="00FB0182" w:rsidRPr="007F7AA4" w:rsidRDefault="00FB0182" w:rsidP="00FB0182">
            <w:pPr>
              <w:widowControl/>
              <w:shd w:val="clear" w:color="auto" w:fill="FFFFFF"/>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t>OTA 2979329 2943597 15:55:17:457 EMM_NASMSG_2 [NW-&gt;MS] EMM_Tracking_Area_Update_Accept(EPS update result="EMM_UPDATE_RESULT_COMBINED_UPDATED")</w:t>
            </w:r>
          </w:p>
          <w:p w14:paraId="198B80A3" w14:textId="6D6567CE" w:rsidR="00FB0182" w:rsidRPr="007F7AA4" w:rsidRDefault="00FB0182" w:rsidP="00FB0182">
            <w:pPr>
              <w:widowControl/>
              <w:shd w:val="clear" w:color="auto" w:fill="FFFFFF"/>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t>OTA 2979773 2943638 15:55:17:457 EMM_NASMSG_2 [MS-&gt;NW] EMM_Tracking_Area_Update_Complete</w:t>
            </w:r>
          </w:p>
          <w:p w14:paraId="36F469A7" w14:textId="77777777" w:rsidR="00FB0182" w:rsidRPr="007F7AA4" w:rsidRDefault="00FB0182" w:rsidP="00FB0182">
            <w:pPr>
              <w:widowControl/>
              <w:shd w:val="clear" w:color="auto" w:fill="FFFFFF"/>
              <w:kinsoku/>
              <w:adjustRightInd/>
              <w:spacing w:before="150"/>
              <w:rPr>
                <w:rFonts w:eastAsiaTheme="majorEastAsia" w:cs="Times New Roman"/>
                <w:color w:val="172B4D"/>
                <w:kern w:val="0"/>
                <w:szCs w:val="21"/>
              </w:rPr>
            </w:pPr>
            <w:r w:rsidRPr="007F7AA4">
              <w:rPr>
                <w:rFonts w:eastAsiaTheme="majorEastAsia" w:cs="Times New Roman"/>
                <w:b/>
                <w:bCs/>
                <w:color w:val="FF0000"/>
                <w:kern w:val="0"/>
                <w:szCs w:val="21"/>
              </w:rPr>
              <w:t>// RRC</w:t>
            </w:r>
            <w:r w:rsidRPr="007F7AA4">
              <w:rPr>
                <w:rFonts w:eastAsiaTheme="majorEastAsia" w:cs="Times New Roman"/>
                <w:b/>
                <w:bCs/>
                <w:color w:val="FF0000"/>
                <w:kern w:val="0"/>
                <w:szCs w:val="21"/>
              </w:rPr>
              <w:t>连接释放，在释放前副卡也未上报</w:t>
            </w:r>
            <w:r w:rsidRPr="007F7AA4">
              <w:rPr>
                <w:rFonts w:eastAsiaTheme="majorEastAsia" w:cs="Times New Roman"/>
                <w:b/>
                <w:bCs/>
                <w:color w:val="FF0000"/>
                <w:kern w:val="0"/>
                <w:szCs w:val="21"/>
              </w:rPr>
              <w:t>NR</w:t>
            </w:r>
            <w:r w:rsidRPr="007F7AA4">
              <w:rPr>
                <w:rFonts w:eastAsiaTheme="majorEastAsia" w:cs="Times New Roman"/>
                <w:b/>
                <w:bCs/>
                <w:color w:val="FF0000"/>
                <w:kern w:val="0"/>
                <w:szCs w:val="21"/>
              </w:rPr>
              <w:t>测量报告，需要</w:t>
            </w:r>
            <w:r w:rsidRPr="007F7AA4">
              <w:rPr>
                <w:rFonts w:eastAsiaTheme="majorEastAsia" w:cs="Times New Roman"/>
                <w:b/>
                <w:bCs/>
                <w:color w:val="FF0000"/>
                <w:kern w:val="0"/>
                <w:szCs w:val="21"/>
              </w:rPr>
              <w:t>MTK</w:t>
            </w:r>
            <w:r w:rsidRPr="007F7AA4">
              <w:rPr>
                <w:rFonts w:eastAsiaTheme="majorEastAsia" w:cs="Times New Roman"/>
                <w:b/>
                <w:bCs/>
                <w:color w:val="FF0000"/>
                <w:kern w:val="0"/>
                <w:szCs w:val="21"/>
              </w:rPr>
              <w:t>查看不上报</w:t>
            </w:r>
            <w:r w:rsidRPr="007F7AA4">
              <w:rPr>
                <w:rFonts w:eastAsiaTheme="majorEastAsia" w:cs="Times New Roman"/>
                <w:b/>
                <w:bCs/>
                <w:color w:val="FF0000"/>
                <w:kern w:val="0"/>
                <w:szCs w:val="21"/>
              </w:rPr>
              <w:t>NR</w:t>
            </w:r>
            <w:r w:rsidRPr="007F7AA4">
              <w:rPr>
                <w:rFonts w:eastAsiaTheme="majorEastAsia" w:cs="Times New Roman"/>
                <w:b/>
                <w:bCs/>
                <w:color w:val="FF0000"/>
                <w:kern w:val="0"/>
                <w:szCs w:val="21"/>
              </w:rPr>
              <w:t>测量报告的原因</w:t>
            </w:r>
          </w:p>
          <w:p w14:paraId="17D2A723" w14:textId="1600C78F" w:rsidR="00FB0182" w:rsidRPr="007F7AA4" w:rsidRDefault="00FB0182" w:rsidP="00FB0182">
            <w:pPr>
              <w:widowControl/>
              <w:shd w:val="clear" w:color="auto" w:fill="FFFFFF"/>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t>OTA 2982079 2944293 15:55:17:657 ERRC_CONN_2 [NW-&gt;MS] </w:t>
            </w:r>
            <w:r w:rsidRPr="007F7AA4">
              <w:rPr>
                <w:rFonts w:eastAsiaTheme="majorEastAsia" w:cs="Times New Roman"/>
                <w:b/>
                <w:bCs/>
                <w:color w:val="172B4D"/>
                <w:kern w:val="0"/>
                <w:szCs w:val="21"/>
              </w:rPr>
              <w:t>ERRC_RRCConnectionRelease</w:t>
            </w:r>
            <w:r w:rsidRPr="007F7AA4">
              <w:rPr>
                <w:rFonts w:eastAsiaTheme="majorEastAsia" w:cs="Times New Roman"/>
                <w:color w:val="172B4D"/>
                <w:kern w:val="0"/>
                <w:szCs w:val="21"/>
              </w:rPr>
              <w:t>(EARFCN[1650], PCI[451])(cause:[ReleaseCause_other], redirectInfo:[0])</w:t>
            </w:r>
          </w:p>
          <w:p w14:paraId="2A177C6E" w14:textId="77777777" w:rsidR="00FB0182" w:rsidRPr="007F7AA4" w:rsidRDefault="00FB0182" w:rsidP="00B13965">
            <w:pPr>
              <w:rPr>
                <w:rFonts w:eastAsiaTheme="majorEastAsia" w:cs="Times New Roman"/>
              </w:rPr>
            </w:pPr>
          </w:p>
        </w:tc>
      </w:tr>
    </w:tbl>
    <w:p w14:paraId="2F2996FF" w14:textId="56DD13A7" w:rsidR="008219E2" w:rsidRPr="007F7AA4" w:rsidRDefault="008219E2" w:rsidP="00B13965">
      <w:pPr>
        <w:rPr>
          <w:rFonts w:eastAsiaTheme="majorEastAsia" w:cs="Times New Roman"/>
        </w:rPr>
      </w:pPr>
    </w:p>
    <w:p w14:paraId="11324FD5" w14:textId="003BAA81" w:rsidR="008219E2" w:rsidRPr="007F7AA4" w:rsidRDefault="008219E2" w:rsidP="008219E2">
      <w:pPr>
        <w:pStyle w:val="3"/>
        <w:spacing w:before="156" w:after="156"/>
        <w:rPr>
          <w:rFonts w:eastAsiaTheme="majorEastAsia" w:cs="Times New Roman"/>
        </w:rPr>
      </w:pPr>
      <w:bookmarkStart w:id="73" w:name="_Toc87714652"/>
      <w:r w:rsidRPr="007F7AA4">
        <w:rPr>
          <w:rFonts w:eastAsiaTheme="majorEastAsia" w:cs="Times New Roman"/>
        </w:rPr>
        <w:t>亮屏触发</w:t>
      </w:r>
      <w:r w:rsidRPr="007F7AA4">
        <w:rPr>
          <w:rFonts w:eastAsiaTheme="majorEastAsia" w:cs="Times New Roman"/>
        </w:rPr>
        <w:t>5G</w:t>
      </w:r>
      <w:r w:rsidRPr="007F7AA4">
        <w:rPr>
          <w:rFonts w:eastAsiaTheme="majorEastAsia" w:cs="Times New Roman"/>
        </w:rPr>
        <w:t>能力开启导致来电无法接通</w:t>
      </w:r>
      <w:bookmarkEnd w:id="73"/>
    </w:p>
    <w:p w14:paraId="0C08BE34" w14:textId="6E949BE9" w:rsidR="00F621FC" w:rsidRPr="007F7AA4" w:rsidRDefault="003224BF" w:rsidP="00F621FC">
      <w:pPr>
        <w:rPr>
          <w:rFonts w:eastAsiaTheme="majorEastAsia" w:cs="Times New Roman"/>
          <w:color w:val="FF0000"/>
        </w:rPr>
      </w:pPr>
      <w:r w:rsidRPr="007F7AA4">
        <w:rPr>
          <w:rFonts w:eastAsiaTheme="majorEastAsia" w:cs="Times New Roman"/>
          <w:color w:val="FF0000"/>
        </w:rPr>
        <w:t>亮屏触发网络模式发生变化，会导致</w:t>
      </w:r>
      <w:r w:rsidRPr="007F7AA4">
        <w:rPr>
          <w:rFonts w:eastAsiaTheme="majorEastAsia" w:cs="Times New Roman"/>
          <w:color w:val="FF0000"/>
        </w:rPr>
        <w:t>Modem</w:t>
      </w:r>
      <w:r w:rsidRPr="007F7AA4">
        <w:rPr>
          <w:rFonts w:eastAsiaTheme="majorEastAsia" w:cs="Times New Roman"/>
          <w:color w:val="FF0000"/>
        </w:rPr>
        <w:t>重新搜网。这是</w:t>
      </w:r>
      <w:r w:rsidR="00F621FC" w:rsidRPr="007F7AA4">
        <w:rPr>
          <w:rFonts w:eastAsiaTheme="majorEastAsia" w:cs="Times New Roman"/>
          <w:color w:val="FF0000"/>
        </w:rPr>
        <w:t>小米内部的</w:t>
      </w:r>
      <w:r w:rsidR="00F621FC" w:rsidRPr="007F7AA4">
        <w:rPr>
          <w:rFonts w:eastAsiaTheme="majorEastAsia" w:cs="Times New Roman"/>
          <w:color w:val="FF0000"/>
        </w:rPr>
        <w:t>5G</w:t>
      </w:r>
      <w:r w:rsidR="00F621FC" w:rsidRPr="007F7AA4">
        <w:rPr>
          <w:rFonts w:eastAsiaTheme="majorEastAsia" w:cs="Times New Roman"/>
          <w:color w:val="FF0000"/>
        </w:rPr>
        <w:t>省电优化</w:t>
      </w:r>
    </w:p>
    <w:p w14:paraId="23B3C9DF" w14:textId="3EEBC23E" w:rsidR="008219E2" w:rsidRPr="007F7AA4" w:rsidRDefault="00C7676F" w:rsidP="008219E2">
      <w:pPr>
        <w:rPr>
          <w:rFonts w:eastAsiaTheme="majorEastAsia" w:cs="Times New Roman"/>
        </w:rPr>
      </w:pPr>
      <w:hyperlink r:id="rId53" w:history="1">
        <w:r w:rsidR="008219E2" w:rsidRPr="007F7AA4">
          <w:rPr>
            <w:rFonts w:eastAsiaTheme="majorEastAsia" w:cs="Times New Roman"/>
          </w:rPr>
          <w:t>UPGR8250-11671</w:t>
        </w:r>
      </w:hyperlink>
      <w:r w:rsidR="00700F41" w:rsidRPr="007F7AA4">
        <w:rPr>
          <w:rFonts w:eastAsiaTheme="majorEastAsia" w:cs="Times New Roman"/>
        </w:rPr>
        <w:t xml:space="preserve"> </w:t>
      </w:r>
      <w:r w:rsidR="008219E2" w:rsidRPr="007F7AA4">
        <w:rPr>
          <w:rFonts w:eastAsiaTheme="majorEastAsia" w:cs="Times New Roman"/>
        </w:rPr>
        <w:t>FT_J3S-R_ShenZhen_</w:t>
      </w:r>
      <w:r w:rsidR="008219E2" w:rsidRPr="007F7AA4">
        <w:rPr>
          <w:rFonts w:eastAsiaTheme="majorEastAsia" w:cs="Times New Roman"/>
        </w:rPr>
        <w:t>卡</w:t>
      </w:r>
      <w:r w:rsidR="008219E2" w:rsidRPr="007F7AA4">
        <w:rPr>
          <w:rFonts w:eastAsiaTheme="majorEastAsia" w:cs="Times New Roman"/>
        </w:rPr>
        <w:t>1</w:t>
      </w:r>
      <w:r w:rsidR="008219E2" w:rsidRPr="007F7AA4">
        <w:rPr>
          <w:rFonts w:eastAsiaTheme="majorEastAsia" w:cs="Times New Roman"/>
        </w:rPr>
        <w:t>主卡电信</w:t>
      </w:r>
      <w:r w:rsidR="008219E2" w:rsidRPr="007F7AA4">
        <w:rPr>
          <w:rFonts w:eastAsiaTheme="majorEastAsia" w:cs="Times New Roman"/>
        </w:rPr>
        <w:t>5G VOLTE+</w:t>
      </w:r>
      <w:r w:rsidR="008219E2" w:rsidRPr="007F7AA4">
        <w:rPr>
          <w:rFonts w:eastAsiaTheme="majorEastAsia" w:cs="Times New Roman"/>
        </w:rPr>
        <w:t>卡</w:t>
      </w:r>
      <w:r w:rsidR="008219E2" w:rsidRPr="007F7AA4">
        <w:rPr>
          <w:rFonts w:eastAsiaTheme="majorEastAsia" w:cs="Times New Roman"/>
        </w:rPr>
        <w:t>2</w:t>
      </w:r>
      <w:r w:rsidR="008219E2" w:rsidRPr="007F7AA4">
        <w:rPr>
          <w:rFonts w:eastAsiaTheme="majorEastAsia" w:cs="Times New Roman"/>
        </w:rPr>
        <w:t>副卡联通</w:t>
      </w:r>
      <w:r w:rsidR="008219E2" w:rsidRPr="007F7AA4">
        <w:rPr>
          <w:rFonts w:eastAsiaTheme="majorEastAsia" w:cs="Times New Roman"/>
        </w:rPr>
        <w:t>4G VOLTE_idle</w:t>
      </w:r>
      <w:r w:rsidR="008219E2" w:rsidRPr="007F7AA4">
        <w:rPr>
          <w:rFonts w:eastAsiaTheme="majorEastAsia" w:cs="Times New Roman"/>
        </w:rPr>
        <w:t>态</w:t>
      </w:r>
      <w:r w:rsidR="008219E2" w:rsidRPr="007F7AA4">
        <w:rPr>
          <w:rFonts w:eastAsiaTheme="majorEastAsia" w:cs="Times New Roman"/>
        </w:rPr>
        <w:t>_MO</w:t>
      </w:r>
      <w:r w:rsidR="008219E2" w:rsidRPr="007F7AA4">
        <w:rPr>
          <w:rFonts w:eastAsiaTheme="majorEastAsia" w:cs="Times New Roman"/>
        </w:rPr>
        <w:t>端卡</w:t>
      </w:r>
      <w:r w:rsidR="008219E2" w:rsidRPr="007F7AA4">
        <w:rPr>
          <w:rFonts w:eastAsiaTheme="majorEastAsia" w:cs="Times New Roman"/>
        </w:rPr>
        <w:t>1</w:t>
      </w:r>
      <w:r w:rsidR="008219E2" w:rsidRPr="007F7AA4">
        <w:rPr>
          <w:rFonts w:eastAsiaTheme="majorEastAsia" w:cs="Times New Roman"/>
        </w:rPr>
        <w:t>打</w:t>
      </w:r>
      <w:r w:rsidR="008219E2" w:rsidRPr="007F7AA4">
        <w:rPr>
          <w:rFonts w:eastAsiaTheme="majorEastAsia" w:cs="Times New Roman"/>
        </w:rPr>
        <w:t>MT</w:t>
      </w:r>
      <w:r w:rsidR="008219E2" w:rsidRPr="007F7AA4">
        <w:rPr>
          <w:rFonts w:eastAsiaTheme="majorEastAsia" w:cs="Times New Roman"/>
        </w:rPr>
        <w:t>端的卡</w:t>
      </w:r>
      <w:r w:rsidR="008219E2" w:rsidRPr="007F7AA4">
        <w:rPr>
          <w:rFonts w:eastAsiaTheme="majorEastAsia" w:cs="Times New Roman"/>
        </w:rPr>
        <w:t>2</w:t>
      </w:r>
      <w:r w:rsidR="008219E2" w:rsidRPr="007F7AA4">
        <w:rPr>
          <w:rFonts w:eastAsiaTheme="majorEastAsia" w:cs="Times New Roman"/>
        </w:rPr>
        <w:t>时，</w:t>
      </w:r>
      <w:r w:rsidR="008219E2" w:rsidRPr="007F7AA4">
        <w:rPr>
          <w:rFonts w:eastAsiaTheme="majorEastAsia" w:cs="Times New Roman"/>
        </w:rPr>
        <w:t>MO</w:t>
      </w:r>
      <w:r w:rsidR="008219E2" w:rsidRPr="007F7AA4">
        <w:rPr>
          <w:rFonts w:eastAsiaTheme="majorEastAsia" w:cs="Times New Roman"/>
        </w:rPr>
        <w:t>端无提示然后自动挂断，</w:t>
      </w:r>
      <w:r w:rsidR="008219E2" w:rsidRPr="007F7AA4">
        <w:rPr>
          <w:rFonts w:eastAsiaTheme="majorEastAsia" w:cs="Times New Roman"/>
        </w:rPr>
        <w:t>MT</w:t>
      </w:r>
      <w:r w:rsidR="008219E2" w:rsidRPr="007F7AA4">
        <w:rPr>
          <w:rFonts w:eastAsiaTheme="majorEastAsia" w:cs="Times New Roman"/>
        </w:rPr>
        <w:t>端显示未接来电</w:t>
      </w:r>
      <w:r w:rsidR="008219E2" w:rsidRPr="007F7AA4">
        <w:rPr>
          <w:rFonts w:eastAsiaTheme="majorEastAsia" w:cs="Times New Roman"/>
        </w:rPr>
        <w:t>_1/30</w:t>
      </w:r>
    </w:p>
    <w:p w14:paraId="4783DA4B" w14:textId="77777777" w:rsidR="008219E2" w:rsidRPr="007F7AA4" w:rsidRDefault="008219E2" w:rsidP="008219E2">
      <w:pPr>
        <w:rPr>
          <w:rFonts w:eastAsiaTheme="majorEastAsia" w:cs="Times New Roman"/>
        </w:rPr>
      </w:pPr>
    </w:p>
    <w:p w14:paraId="285A54B3" w14:textId="22F79333" w:rsidR="008219E2" w:rsidRPr="007F7AA4" w:rsidRDefault="008219E2" w:rsidP="008219E2">
      <w:pPr>
        <w:rPr>
          <w:rFonts w:eastAsiaTheme="majorEastAsia" w:cs="Times New Roman"/>
        </w:rPr>
      </w:pPr>
      <w:r w:rsidRPr="007F7AA4">
        <w:rPr>
          <w:rFonts w:eastAsiaTheme="majorEastAsia" w:cs="Times New Roman"/>
        </w:rPr>
        <w:t>网络模式变化需要立即触发搜网，这是注册相关的流程比通话具有更高的优先级。</w:t>
      </w:r>
    </w:p>
    <w:p w14:paraId="2C702E9F" w14:textId="71E05BB4" w:rsidR="008219E2" w:rsidRPr="007F7AA4" w:rsidRDefault="008219E2" w:rsidP="008219E2">
      <w:pPr>
        <w:rPr>
          <w:rFonts w:eastAsiaTheme="majorEastAsia" w:cs="Times New Roman"/>
          <w:color w:val="FF0000"/>
        </w:rPr>
      </w:pPr>
      <w:r w:rsidRPr="007F7AA4">
        <w:rPr>
          <w:rFonts w:eastAsiaTheme="majorEastAsia" w:cs="Times New Roman"/>
          <w:color w:val="FF0000"/>
        </w:rPr>
        <w:t>亮屏开</w:t>
      </w:r>
      <w:r w:rsidRPr="007F7AA4">
        <w:rPr>
          <w:rFonts w:eastAsiaTheme="majorEastAsia" w:cs="Times New Roman"/>
          <w:color w:val="FF0000"/>
        </w:rPr>
        <w:t>5G</w:t>
      </w:r>
      <w:r w:rsidRPr="007F7AA4">
        <w:rPr>
          <w:rFonts w:eastAsiaTheme="majorEastAsia" w:cs="Times New Roman"/>
          <w:color w:val="FF0000"/>
        </w:rPr>
        <w:t>这个功能不论在何时触发</w:t>
      </w:r>
      <w:r w:rsidRPr="007F7AA4">
        <w:rPr>
          <w:rFonts w:eastAsiaTheme="majorEastAsia" w:cs="Times New Roman"/>
          <w:color w:val="FF0000"/>
        </w:rPr>
        <w:t>5G</w:t>
      </w:r>
      <w:r w:rsidRPr="007F7AA4">
        <w:rPr>
          <w:rFonts w:eastAsiaTheme="majorEastAsia" w:cs="Times New Roman"/>
          <w:color w:val="FF0000"/>
        </w:rPr>
        <w:t>开关打开都有可能会遇到来电的场景，优化复杂，事倍功半。</w:t>
      </w:r>
    </w:p>
    <w:tbl>
      <w:tblPr>
        <w:tblStyle w:val="a7"/>
        <w:tblW w:w="0" w:type="auto"/>
        <w:tblLook w:val="04A0" w:firstRow="1" w:lastRow="0" w:firstColumn="1" w:lastColumn="0" w:noHBand="0" w:noVBand="1"/>
      </w:tblPr>
      <w:tblGrid>
        <w:gridCol w:w="13454"/>
      </w:tblGrid>
      <w:tr w:rsidR="003224BF" w:rsidRPr="007F7AA4" w14:paraId="68274F0C" w14:textId="77777777" w:rsidTr="003224BF">
        <w:tc>
          <w:tcPr>
            <w:tcW w:w="13454" w:type="dxa"/>
          </w:tcPr>
          <w:p w14:paraId="0D582E35" w14:textId="51D3CD27" w:rsidR="003224BF" w:rsidRPr="007F7AA4" w:rsidRDefault="008219E2" w:rsidP="003224BF">
            <w:pPr>
              <w:rPr>
                <w:rFonts w:eastAsiaTheme="majorEastAsia" w:cs="Times New Roman"/>
              </w:rPr>
            </w:pPr>
            <w:r w:rsidRPr="007F7AA4">
              <w:rPr>
                <w:rFonts w:eastAsiaTheme="majorEastAsia" w:cs="Times New Roman"/>
              </w:rPr>
              <w:t> </w:t>
            </w:r>
            <w:r w:rsidR="003224BF" w:rsidRPr="007F7AA4">
              <w:rPr>
                <w:rFonts w:eastAsiaTheme="majorEastAsia" w:cs="Times New Roman"/>
              </w:rPr>
              <w:t>Created By: Lulu Zheng (3/17/2021 6:00 AM)</w:t>
            </w:r>
          </w:p>
          <w:p w14:paraId="0AF161DA" w14:textId="77777777" w:rsidR="003224BF" w:rsidRPr="007F7AA4" w:rsidRDefault="003224BF" w:rsidP="003224BF">
            <w:pPr>
              <w:rPr>
                <w:rFonts w:eastAsiaTheme="majorEastAsia" w:cs="Times New Roman"/>
              </w:rPr>
            </w:pPr>
            <w:r w:rsidRPr="007F7AA4">
              <w:rPr>
                <w:rFonts w:eastAsiaTheme="majorEastAsia" w:cs="Times New Roman"/>
              </w:rPr>
              <w:t>Dear customer,</w:t>
            </w:r>
          </w:p>
          <w:p w14:paraId="69439D51" w14:textId="77777777" w:rsidR="003224BF" w:rsidRPr="007F7AA4" w:rsidRDefault="003224BF" w:rsidP="003224BF">
            <w:pPr>
              <w:rPr>
                <w:rFonts w:eastAsiaTheme="majorEastAsia" w:cs="Times New Roman"/>
              </w:rPr>
            </w:pPr>
            <w:r w:rsidRPr="007F7AA4">
              <w:rPr>
                <w:rFonts w:eastAsiaTheme="majorEastAsia" w:cs="Times New Roman"/>
              </w:rPr>
              <w:t>Whether Modem could abort this kind of system_selection_preference_req when call is incoming or dialing?</w:t>
            </w:r>
          </w:p>
          <w:p w14:paraId="61F7244F" w14:textId="77777777" w:rsidR="003224BF" w:rsidRPr="007F7AA4" w:rsidRDefault="003224BF" w:rsidP="003224BF">
            <w:pPr>
              <w:rPr>
                <w:rFonts w:eastAsiaTheme="majorEastAsia" w:cs="Times New Roman"/>
              </w:rPr>
            </w:pPr>
            <w:r w:rsidRPr="007F7AA4">
              <w:rPr>
                <w:rFonts w:eastAsiaTheme="majorEastAsia" w:cs="Times New Roman"/>
              </w:rPr>
              <w:t>&gt;&gt;no, phcmd 1 "CM_PH_CMD_SYS_SEL_PREF" about mode_pref change or here on nr5g_disable_mode change will triger service req is legacy design.</w:t>
            </w:r>
          </w:p>
          <w:p w14:paraId="6138DC83" w14:textId="77777777" w:rsidR="003224BF" w:rsidRPr="007F7AA4" w:rsidRDefault="003224BF" w:rsidP="003224BF">
            <w:pPr>
              <w:rPr>
                <w:rFonts w:eastAsiaTheme="majorEastAsia" w:cs="Times New Roman"/>
              </w:rPr>
            </w:pPr>
            <w:r w:rsidRPr="007F7AA4">
              <w:rPr>
                <w:rFonts w:eastAsiaTheme="majorEastAsia" w:cs="Times New Roman"/>
              </w:rPr>
              <w:t>Our AP Screen on cause endc enable msg to Modem. AP may not know the calling state.</w:t>
            </w:r>
          </w:p>
          <w:p w14:paraId="5D708A6B" w14:textId="77777777" w:rsidR="003224BF" w:rsidRPr="007F7AA4" w:rsidRDefault="003224BF" w:rsidP="003224BF">
            <w:pPr>
              <w:rPr>
                <w:rFonts w:eastAsiaTheme="majorEastAsia" w:cs="Times New Roman"/>
              </w:rPr>
            </w:pPr>
            <w:r w:rsidRPr="007F7AA4">
              <w:rPr>
                <w:rFonts w:eastAsiaTheme="majorEastAsia" w:cs="Times New Roman"/>
              </w:rPr>
              <w:t>&gt;&gt;why app will set "CM_PH_CMD_SYS_SEL_PREF" to change nr5g_disable_mode?</w:t>
            </w:r>
          </w:p>
          <w:p w14:paraId="417B1C3D" w14:textId="77777777" w:rsidR="003224BF" w:rsidRPr="007F7AA4" w:rsidRDefault="003224BF" w:rsidP="003224BF">
            <w:pPr>
              <w:rPr>
                <w:rFonts w:eastAsiaTheme="majorEastAsia" w:cs="Times New Roman"/>
              </w:rPr>
            </w:pPr>
            <w:r w:rsidRPr="007F7AA4">
              <w:rPr>
                <w:rFonts w:eastAsiaTheme="majorEastAsia" w:cs="Times New Roman"/>
              </w:rPr>
              <w:t>check log again, app set tdscdma_band_pref but without nr5g_disable_mode.</w:t>
            </w:r>
          </w:p>
          <w:p w14:paraId="2AF7232F" w14:textId="77777777" w:rsidR="003224BF" w:rsidRPr="007F7AA4" w:rsidRDefault="003224BF" w:rsidP="003224BF">
            <w:pPr>
              <w:rPr>
                <w:rFonts w:eastAsiaTheme="majorEastAsia" w:cs="Times New Roman"/>
              </w:rPr>
            </w:pPr>
            <w:r w:rsidRPr="007F7AA4">
              <w:rPr>
                <w:rFonts w:eastAsiaTheme="majorEastAsia" w:cs="Times New Roman"/>
              </w:rPr>
              <w:t>but log pint "qmi_nas.c 16865] SA_NSA switch hack here, use some specific values to indicate SA/NSA switch" seems your owner code change to let app change nr5g_disable_mode.</w:t>
            </w:r>
          </w:p>
          <w:p w14:paraId="660D7F70" w14:textId="77777777" w:rsidR="003224BF" w:rsidRPr="007F7AA4" w:rsidRDefault="003224BF" w:rsidP="003224BF">
            <w:pPr>
              <w:rPr>
                <w:rFonts w:eastAsiaTheme="majorEastAsia" w:cs="Times New Roman"/>
              </w:rPr>
            </w:pPr>
            <w:r w:rsidRPr="007F7AA4">
              <w:rPr>
                <w:rFonts w:eastAsiaTheme="majorEastAsia" w:cs="Times New Roman"/>
              </w:rPr>
              <w:t>//nr5g_disable_mode change caused service req</w:t>
            </w:r>
          </w:p>
          <w:p w14:paraId="2EDEE2D3" w14:textId="77777777" w:rsidR="003224BF" w:rsidRPr="007F7AA4" w:rsidRDefault="003224BF" w:rsidP="003224BF">
            <w:pPr>
              <w:rPr>
                <w:rFonts w:eastAsiaTheme="majorEastAsia" w:cs="Times New Roman"/>
              </w:rPr>
            </w:pPr>
            <w:r w:rsidRPr="007F7AA4">
              <w:rPr>
                <w:rFonts w:eastAsiaTheme="majorEastAsia" w:cs="Times New Roman"/>
              </w:rPr>
              <w:t>03:10:31.405267 QMI_MCS_QCSI_PKT Length: 55</w:t>
            </w:r>
          </w:p>
          <w:p w14:paraId="37B08B26" w14:textId="77777777" w:rsidR="003224BF" w:rsidRPr="007F7AA4" w:rsidRDefault="003224BF" w:rsidP="003224BF">
            <w:pPr>
              <w:rPr>
                <w:rFonts w:eastAsiaTheme="majorEastAsia" w:cs="Times New Roman"/>
              </w:rPr>
            </w:pPr>
            <w:r w:rsidRPr="007F7AA4">
              <w:rPr>
                <w:rFonts w:eastAsiaTheme="majorEastAsia" w:cs="Times New Roman"/>
              </w:rPr>
              <w:t>nas_set_system_selection_preference_reqTlvs[0] {</w:t>
            </w:r>
          </w:p>
          <w:p w14:paraId="0AD70A1F" w14:textId="77777777" w:rsidR="003224BF" w:rsidRPr="007F7AA4" w:rsidRDefault="003224BF" w:rsidP="003224BF">
            <w:pPr>
              <w:rPr>
                <w:rFonts w:eastAsiaTheme="majorEastAsia" w:cs="Times New Roman"/>
              </w:rPr>
            </w:pPr>
            <w:r w:rsidRPr="007F7AA4">
              <w:rPr>
                <w:rFonts w:eastAsiaTheme="majorEastAsia" w:cs="Times New Roman"/>
              </w:rPr>
              <w:t>Type = 0x1D</w:t>
            </w:r>
          </w:p>
          <w:p w14:paraId="76AC0E84" w14:textId="77777777" w:rsidR="003224BF" w:rsidRPr="007F7AA4" w:rsidRDefault="003224BF" w:rsidP="003224BF">
            <w:pPr>
              <w:rPr>
                <w:rFonts w:eastAsiaTheme="majorEastAsia" w:cs="Times New Roman"/>
              </w:rPr>
            </w:pPr>
            <w:r w:rsidRPr="007F7AA4">
              <w:rPr>
                <w:rFonts w:eastAsiaTheme="majorEastAsia" w:cs="Times New Roman"/>
              </w:rPr>
              <w:t>Length = 8</w:t>
            </w:r>
          </w:p>
          <w:p w14:paraId="41B5D431" w14:textId="77777777" w:rsidR="003224BF" w:rsidRPr="007F7AA4" w:rsidRDefault="003224BF" w:rsidP="003224BF">
            <w:pPr>
              <w:rPr>
                <w:rFonts w:eastAsiaTheme="majorEastAsia" w:cs="Times New Roman"/>
              </w:rPr>
            </w:pPr>
            <w:r w:rsidRPr="007F7AA4">
              <w:rPr>
                <w:rFonts w:eastAsiaTheme="majorEastAsia" w:cs="Times New Roman"/>
              </w:rPr>
              <w:t>tdscdma_band_pref {</w:t>
            </w:r>
          </w:p>
          <w:p w14:paraId="779A278D" w14:textId="77777777" w:rsidR="003224BF" w:rsidRPr="007F7AA4" w:rsidRDefault="003224BF" w:rsidP="003224BF">
            <w:pPr>
              <w:rPr>
                <w:rFonts w:eastAsiaTheme="majorEastAsia" w:cs="Times New Roman"/>
              </w:rPr>
            </w:pPr>
            <w:r w:rsidRPr="007F7AA4">
              <w:rPr>
                <w:rFonts w:eastAsiaTheme="majorEastAsia" w:cs="Times New Roman"/>
              </w:rPr>
              <w:t>tdscdma_band_pref = NAS_TDSCDMA_BAND_A | NAS_TDSCDMA_BAND_B | NAS_TDSCDMA_BAND_C | NAS_TDSCDMA_BAND_D | NAS_TDSCDMA_BAND_E | NAS_TDSCDMA_BAND_F | 0x40 | 0x80 | 0x100 | 0x200 | 0x400 | 0x800 | 0x1000 | 0x2000 | 0x4000 | 0x8000 | 0x10000 | 0x20000 | 0x40000 | 0x80000 | 0x100000 | 0x200000 | 0x400000 | 0x800000 | 0x1000000 | 0x2000000 | 0x4000000 | 0x8000000 | 0x20000000 | 0x40000000 | 0x80000000</w:t>
            </w:r>
          </w:p>
          <w:p w14:paraId="6FEC3E90" w14:textId="77777777" w:rsidR="003224BF" w:rsidRPr="007F7AA4" w:rsidRDefault="003224BF" w:rsidP="003224BF">
            <w:pPr>
              <w:rPr>
                <w:rFonts w:eastAsiaTheme="majorEastAsia" w:cs="Times New Roman"/>
              </w:rPr>
            </w:pPr>
            <w:r w:rsidRPr="007F7AA4">
              <w:rPr>
                <w:rFonts w:eastAsiaTheme="majorEastAsia" w:cs="Times New Roman"/>
              </w:rPr>
              <w:t>03:10:31.405326 MMODE/STRM/Error/CM [ qmi_nas.c 16865] SA_NSA switch hack here, use some specific values to indicate SA/NSA switch/////////////////////</w:t>
            </w:r>
          </w:p>
          <w:p w14:paraId="5528FB58" w14:textId="77777777" w:rsidR="003224BF" w:rsidRPr="007F7AA4" w:rsidRDefault="003224BF" w:rsidP="003224BF">
            <w:pPr>
              <w:rPr>
                <w:rFonts w:eastAsiaTheme="majorEastAsia" w:cs="Times New Roman"/>
              </w:rPr>
            </w:pPr>
            <w:r w:rsidRPr="007F7AA4">
              <w:rPr>
                <w:rFonts w:eastAsiaTheme="majorEastAsia" w:cs="Times New Roman"/>
              </w:rPr>
              <w:t>03:10:31.405337 MMODE/STRM/High/CM [ cm.c 24511] sys_sel_pref(), req_id 0, CSG ID -1, CSG RAT -1 ,voice_domain_pref 4, emerg_mode 2, nr5g_disable_mode 02</w:t>
            </w:r>
          </w:p>
          <w:p w14:paraId="203F4180" w14:textId="77777777" w:rsidR="003224BF" w:rsidRPr="007F7AA4" w:rsidRDefault="003224BF" w:rsidP="003224BF">
            <w:pPr>
              <w:rPr>
                <w:rFonts w:eastAsiaTheme="majorEastAsia" w:cs="Times New Roman"/>
              </w:rPr>
            </w:pPr>
            <w:r w:rsidRPr="007F7AA4">
              <w:rPr>
                <w:rFonts w:eastAsiaTheme="majorEastAsia" w:cs="Times New Roman"/>
              </w:rPr>
              <w:t>03:10:31.405360 MMODE/DEBUG/Low/CM [ cmdbg.c 5230] &gt;&gt;CMphcmd 1 : 17</w:t>
            </w:r>
          </w:p>
          <w:p w14:paraId="5D6433E2" w14:textId="35C09FDF" w:rsidR="003224BF" w:rsidRPr="007F7AA4" w:rsidRDefault="003224BF" w:rsidP="003224BF">
            <w:pPr>
              <w:rPr>
                <w:rFonts w:eastAsiaTheme="majorEastAsia" w:cs="Times New Roman"/>
              </w:rPr>
            </w:pPr>
            <w:r w:rsidRPr="007F7AA4">
              <w:rPr>
                <w:rFonts w:eastAsiaTheme="majorEastAsia" w:cs="Times New Roman"/>
              </w:rPr>
              <w:t>03:10:31.405542 MMODE/STRM/High/CM [ cmph_nr5g.c 1367] nr5g_disable_mode: current 1, new 0, sub 1</w:t>
            </w:r>
          </w:p>
        </w:tc>
      </w:tr>
    </w:tbl>
    <w:p w14:paraId="240822D4" w14:textId="77777777" w:rsidR="00522E1B" w:rsidRPr="007F7AA4" w:rsidRDefault="00707B0A" w:rsidP="00707B0A">
      <w:pPr>
        <w:pStyle w:val="2"/>
        <w:spacing w:before="156" w:after="156"/>
        <w:rPr>
          <w:rFonts w:cs="Times New Roman"/>
        </w:rPr>
      </w:pPr>
      <w:bookmarkStart w:id="74" w:name="_Toc87714653"/>
      <w:r w:rsidRPr="007F7AA4">
        <w:rPr>
          <w:rFonts w:cs="Times New Roman"/>
        </w:rPr>
        <w:t>CSFB</w:t>
      </w:r>
      <w:r w:rsidRPr="007F7AA4">
        <w:rPr>
          <w:rFonts w:cs="Times New Roman"/>
        </w:rPr>
        <w:t>通话结束后回</w:t>
      </w:r>
      <w:r w:rsidRPr="007F7AA4">
        <w:rPr>
          <w:rFonts w:cs="Times New Roman"/>
        </w:rPr>
        <w:t>LTE</w:t>
      </w:r>
      <w:r w:rsidRPr="007F7AA4">
        <w:rPr>
          <w:rFonts w:cs="Times New Roman"/>
        </w:rPr>
        <w:t>时间长</w:t>
      </w:r>
      <w:bookmarkEnd w:id="74"/>
    </w:p>
    <w:p w14:paraId="672CE0CD" w14:textId="77777777" w:rsidR="00A8139E" w:rsidRPr="007F7AA4" w:rsidRDefault="00A8139E" w:rsidP="00A8139E">
      <w:pPr>
        <w:rPr>
          <w:rFonts w:eastAsiaTheme="majorEastAsia" w:cs="Times New Roman"/>
        </w:rPr>
      </w:pPr>
      <w:r w:rsidRPr="007F7AA4">
        <w:rPr>
          <w:rFonts w:eastAsiaTheme="majorEastAsia" w:cs="Times New Roman"/>
        </w:rPr>
        <w:t>UE</w:t>
      </w:r>
      <w:r w:rsidRPr="007F7AA4">
        <w:rPr>
          <w:rFonts w:eastAsiaTheme="majorEastAsia" w:cs="Times New Roman"/>
        </w:rPr>
        <w:t>驻留在</w:t>
      </w:r>
      <w:r w:rsidRPr="007F7AA4">
        <w:rPr>
          <w:rFonts w:eastAsiaTheme="majorEastAsia" w:cs="Times New Roman"/>
        </w:rPr>
        <w:t>LTE</w:t>
      </w:r>
      <w:r w:rsidRPr="007F7AA4">
        <w:rPr>
          <w:rFonts w:eastAsiaTheme="majorEastAsia" w:cs="Times New Roman"/>
        </w:rPr>
        <w:t>（联合注册），未驻留</w:t>
      </w:r>
      <w:r w:rsidRPr="007F7AA4">
        <w:rPr>
          <w:rFonts w:eastAsiaTheme="majorEastAsia" w:cs="Times New Roman"/>
        </w:rPr>
        <w:t>VoLTE</w:t>
      </w:r>
      <w:r w:rsidRPr="007F7AA4">
        <w:rPr>
          <w:rFonts w:eastAsiaTheme="majorEastAsia" w:cs="Times New Roman"/>
        </w:rPr>
        <w:t>，拨打电话时通过</w:t>
      </w:r>
      <w:r w:rsidRPr="007F7AA4">
        <w:rPr>
          <w:rFonts w:eastAsiaTheme="majorEastAsia" w:cs="Times New Roman"/>
        </w:rPr>
        <w:t>ESR(Extended Service Request)</w:t>
      </w:r>
      <w:r w:rsidRPr="007F7AA4">
        <w:rPr>
          <w:rFonts w:eastAsiaTheme="majorEastAsia" w:cs="Times New Roman"/>
        </w:rPr>
        <w:t>消息通知网络，需要回落到</w:t>
      </w:r>
      <w:r w:rsidRPr="007F7AA4">
        <w:rPr>
          <w:rFonts w:eastAsiaTheme="majorEastAsia" w:cs="Times New Roman"/>
        </w:rPr>
        <w:t>CS</w:t>
      </w:r>
      <w:r w:rsidRPr="007F7AA4">
        <w:rPr>
          <w:rFonts w:eastAsiaTheme="majorEastAsia" w:cs="Times New Roman"/>
        </w:rPr>
        <w:t>域，向网络索要可用</w:t>
      </w:r>
      <w:r w:rsidRPr="007F7AA4">
        <w:rPr>
          <w:rFonts w:eastAsiaTheme="majorEastAsia" w:cs="Times New Roman"/>
        </w:rPr>
        <w:lastRenderedPageBreak/>
        <w:t>的</w:t>
      </w:r>
      <w:r w:rsidRPr="007F7AA4">
        <w:rPr>
          <w:rFonts w:eastAsiaTheme="majorEastAsia" w:cs="Times New Roman"/>
        </w:rPr>
        <w:t>CS</w:t>
      </w:r>
      <w:r w:rsidRPr="007F7AA4">
        <w:rPr>
          <w:rFonts w:eastAsiaTheme="majorEastAsia" w:cs="Times New Roman"/>
        </w:rPr>
        <w:t>域的频点，回落到</w:t>
      </w:r>
      <w:r w:rsidRPr="007F7AA4">
        <w:rPr>
          <w:rFonts w:eastAsiaTheme="majorEastAsia" w:cs="Times New Roman"/>
        </w:rPr>
        <w:t>CS</w:t>
      </w:r>
      <w:r w:rsidRPr="007F7AA4">
        <w:rPr>
          <w:rFonts w:eastAsiaTheme="majorEastAsia" w:cs="Times New Roman"/>
        </w:rPr>
        <w:t>域执行呼叫流程，呼叫结束后快速返回到</w:t>
      </w:r>
      <w:r w:rsidRPr="007F7AA4">
        <w:rPr>
          <w:rFonts w:eastAsiaTheme="majorEastAsia" w:cs="Times New Roman"/>
        </w:rPr>
        <w:t>LTE</w:t>
      </w:r>
      <w:r w:rsidRPr="007F7AA4">
        <w:rPr>
          <w:rFonts w:eastAsiaTheme="majorEastAsia" w:cs="Times New Roman"/>
        </w:rPr>
        <w:t>。接听电话时，</w:t>
      </w:r>
      <w:r w:rsidRPr="007F7AA4">
        <w:rPr>
          <w:rFonts w:eastAsiaTheme="majorEastAsia" w:cs="Times New Roman"/>
        </w:rPr>
        <w:t>MT</w:t>
      </w:r>
      <w:r w:rsidRPr="007F7AA4">
        <w:rPr>
          <w:rFonts w:eastAsiaTheme="majorEastAsia" w:cs="Times New Roman"/>
        </w:rPr>
        <w:t>端收到</w:t>
      </w:r>
      <w:r w:rsidRPr="007F7AA4">
        <w:rPr>
          <w:rFonts w:eastAsiaTheme="majorEastAsia" w:cs="Times New Roman"/>
        </w:rPr>
        <w:t>CS Paging</w:t>
      </w:r>
      <w:r w:rsidRPr="007F7AA4">
        <w:rPr>
          <w:rFonts w:eastAsiaTheme="majorEastAsia" w:cs="Times New Roman"/>
        </w:rPr>
        <w:t>或者是连接态下的</w:t>
      </w:r>
      <w:r w:rsidRPr="007F7AA4">
        <w:rPr>
          <w:rFonts w:eastAsiaTheme="majorEastAsia" w:cs="Times New Roman"/>
        </w:rPr>
        <w:t>CS Service Notification</w:t>
      </w:r>
      <w:r w:rsidRPr="007F7AA4">
        <w:rPr>
          <w:rFonts w:eastAsiaTheme="majorEastAsia" w:cs="Times New Roman"/>
        </w:rPr>
        <w:t>消息，</w:t>
      </w:r>
      <w:r w:rsidRPr="007F7AA4">
        <w:rPr>
          <w:rFonts w:eastAsiaTheme="majorEastAsia" w:cs="Times New Roman"/>
        </w:rPr>
        <w:t>MT</w:t>
      </w:r>
      <w:r w:rsidRPr="007F7AA4">
        <w:rPr>
          <w:rFonts w:eastAsiaTheme="majorEastAsia" w:cs="Times New Roman"/>
        </w:rPr>
        <w:t>端同样发送</w:t>
      </w:r>
      <w:r w:rsidRPr="007F7AA4">
        <w:rPr>
          <w:rFonts w:eastAsiaTheme="majorEastAsia" w:cs="Times New Roman"/>
        </w:rPr>
        <w:t>ESR</w:t>
      </w:r>
      <w:r w:rsidRPr="007F7AA4">
        <w:rPr>
          <w:rFonts w:eastAsiaTheme="majorEastAsia" w:cs="Times New Roman"/>
        </w:rPr>
        <w:t>消息，执行与</w:t>
      </w:r>
      <w:r w:rsidRPr="007F7AA4">
        <w:rPr>
          <w:rFonts w:eastAsiaTheme="majorEastAsia" w:cs="Times New Roman"/>
        </w:rPr>
        <w:t>MO</w:t>
      </w:r>
      <w:r w:rsidRPr="007F7AA4">
        <w:rPr>
          <w:rFonts w:eastAsiaTheme="majorEastAsia" w:cs="Times New Roman"/>
        </w:rPr>
        <w:t>端相同的回落流程</w:t>
      </w:r>
      <w:r w:rsidR="00A82994" w:rsidRPr="007F7AA4">
        <w:rPr>
          <w:rFonts w:eastAsiaTheme="majorEastAsia" w:cs="Times New Roman"/>
        </w:rPr>
        <w:t>，电话结束后同样要快速回到</w:t>
      </w:r>
      <w:r w:rsidR="00A82994" w:rsidRPr="007F7AA4">
        <w:rPr>
          <w:rFonts w:eastAsiaTheme="majorEastAsia" w:cs="Times New Roman"/>
        </w:rPr>
        <w:t>LTE</w:t>
      </w:r>
      <w:r w:rsidR="00A82994" w:rsidRPr="007F7AA4">
        <w:rPr>
          <w:rFonts w:eastAsiaTheme="majorEastAsia" w:cs="Times New Roman"/>
        </w:rPr>
        <w:t>。</w:t>
      </w:r>
      <w:r w:rsidR="000B5E97" w:rsidRPr="007F7AA4">
        <w:rPr>
          <w:rFonts w:eastAsiaTheme="majorEastAsia" w:cs="Times New Roman"/>
        </w:rPr>
        <w:t>注意电信卡在</w:t>
      </w:r>
      <w:r w:rsidR="000B5E97" w:rsidRPr="007F7AA4">
        <w:rPr>
          <w:rFonts w:eastAsiaTheme="majorEastAsia" w:cs="Times New Roman"/>
        </w:rPr>
        <w:t>SRLTE</w:t>
      </w:r>
      <w:r w:rsidR="000B5E97" w:rsidRPr="007F7AA4">
        <w:rPr>
          <w:rFonts w:eastAsiaTheme="majorEastAsia" w:cs="Times New Roman"/>
        </w:rPr>
        <w:t>模式下，回落到</w:t>
      </w:r>
      <w:r w:rsidR="000B5E97" w:rsidRPr="007F7AA4">
        <w:rPr>
          <w:rFonts w:eastAsiaTheme="majorEastAsia" w:cs="Times New Roman"/>
        </w:rPr>
        <w:t>CDMA 1X</w:t>
      </w:r>
      <w:r w:rsidR="000B5E97" w:rsidRPr="007F7AA4">
        <w:rPr>
          <w:rFonts w:eastAsiaTheme="majorEastAsia" w:cs="Times New Roman"/>
        </w:rPr>
        <w:t>时也要发送</w:t>
      </w:r>
      <w:r w:rsidR="000B5E97" w:rsidRPr="007F7AA4">
        <w:rPr>
          <w:rFonts w:eastAsiaTheme="majorEastAsia" w:cs="Times New Roman"/>
        </w:rPr>
        <w:t>ESR</w:t>
      </w:r>
      <w:r w:rsidR="000B5E97" w:rsidRPr="007F7AA4">
        <w:rPr>
          <w:rFonts w:eastAsiaTheme="majorEastAsia" w:cs="Times New Roman"/>
        </w:rPr>
        <w:t>消息，但是不需要网络下发</w:t>
      </w:r>
      <w:r w:rsidR="000B5E97" w:rsidRPr="007F7AA4">
        <w:rPr>
          <w:rFonts w:eastAsiaTheme="majorEastAsia" w:cs="Times New Roman"/>
        </w:rPr>
        <w:t>CDMA1X</w:t>
      </w:r>
      <w:r w:rsidR="000B5E97" w:rsidRPr="007F7AA4">
        <w:rPr>
          <w:rFonts w:eastAsiaTheme="majorEastAsia" w:cs="Times New Roman"/>
        </w:rPr>
        <w:t>频点。</w:t>
      </w:r>
    </w:p>
    <w:p w14:paraId="3FB904BF" w14:textId="77777777" w:rsidR="00BF6757" w:rsidRPr="007F7AA4" w:rsidRDefault="00BF6757" w:rsidP="00A8139E">
      <w:pPr>
        <w:rPr>
          <w:rFonts w:eastAsiaTheme="majorEastAsia" w:cs="Times New Roman"/>
        </w:rPr>
      </w:pPr>
      <w:r w:rsidRPr="007F7AA4">
        <w:rPr>
          <w:rFonts w:eastAsiaTheme="majorEastAsia" w:cs="Times New Roman"/>
        </w:rPr>
        <w:t>CSFB</w:t>
      </w:r>
      <w:r w:rsidRPr="007F7AA4">
        <w:rPr>
          <w:rFonts w:eastAsiaTheme="majorEastAsia" w:cs="Times New Roman"/>
        </w:rPr>
        <w:t>通话后，从</w:t>
      </w:r>
      <w:r w:rsidRPr="007F7AA4">
        <w:rPr>
          <w:rFonts w:eastAsiaTheme="majorEastAsia" w:cs="Times New Roman"/>
        </w:rPr>
        <w:t>CS</w:t>
      </w:r>
      <w:r w:rsidRPr="007F7AA4">
        <w:rPr>
          <w:rFonts w:eastAsiaTheme="majorEastAsia" w:cs="Times New Roman"/>
        </w:rPr>
        <w:t>域快速回到</w:t>
      </w:r>
      <w:r w:rsidRPr="007F7AA4">
        <w:rPr>
          <w:rFonts w:eastAsiaTheme="majorEastAsia" w:cs="Times New Roman"/>
        </w:rPr>
        <w:t>LTE</w:t>
      </w:r>
      <w:r w:rsidRPr="007F7AA4">
        <w:rPr>
          <w:rFonts w:eastAsiaTheme="majorEastAsia" w:cs="Times New Roman"/>
        </w:rPr>
        <w:t>的流程成为</w:t>
      </w:r>
      <w:r w:rsidRPr="007F7AA4">
        <w:rPr>
          <w:rFonts w:eastAsiaTheme="majorEastAsia" w:cs="Times New Roman"/>
        </w:rPr>
        <w:t>AFR</w:t>
      </w:r>
      <w:r w:rsidRPr="007F7AA4">
        <w:rPr>
          <w:rFonts w:eastAsiaTheme="majorEastAsia" w:cs="Times New Roman"/>
        </w:rPr>
        <w:t>。</w:t>
      </w:r>
    </w:p>
    <w:p w14:paraId="37F7D8EC" w14:textId="77777777" w:rsidR="00BF6757" w:rsidRPr="007F7AA4" w:rsidRDefault="00BF6757" w:rsidP="00A8139E">
      <w:pPr>
        <w:rPr>
          <w:rFonts w:eastAsiaTheme="majorEastAsia" w:cs="Times New Roman"/>
        </w:rPr>
      </w:pPr>
      <w:r w:rsidRPr="007F7AA4">
        <w:rPr>
          <w:rFonts w:eastAsiaTheme="majorEastAsia" w:cs="Times New Roman"/>
        </w:rPr>
        <w:t>AFR</w:t>
      </w:r>
      <w:r w:rsidRPr="007F7AA4">
        <w:rPr>
          <w:rFonts w:eastAsiaTheme="majorEastAsia" w:cs="Times New Roman"/>
        </w:rPr>
        <w:t>：</w:t>
      </w:r>
      <w:r w:rsidRPr="007F7AA4">
        <w:rPr>
          <w:rFonts w:eastAsiaTheme="majorEastAsia" w:cs="Times New Roman"/>
        </w:rPr>
        <w:t>Auto Fast Return</w:t>
      </w:r>
      <w:r w:rsidRPr="007F7AA4">
        <w:rPr>
          <w:rFonts w:eastAsiaTheme="majorEastAsia" w:cs="Times New Roman"/>
        </w:rPr>
        <w:t>，自动快速返回。</w:t>
      </w:r>
    </w:p>
    <w:p w14:paraId="3A499ECA" w14:textId="77777777" w:rsidR="004F6366" w:rsidRPr="007F7AA4" w:rsidRDefault="004F6366" w:rsidP="004F6366">
      <w:pPr>
        <w:pStyle w:val="3"/>
        <w:spacing w:before="156" w:after="156"/>
        <w:rPr>
          <w:rFonts w:eastAsiaTheme="majorEastAsia" w:cs="Times New Roman"/>
        </w:rPr>
      </w:pPr>
      <w:bookmarkStart w:id="75" w:name="_Toc87714654"/>
      <w:r w:rsidRPr="007F7AA4">
        <w:rPr>
          <w:rFonts w:eastAsiaTheme="majorEastAsia" w:cs="Times New Roman"/>
        </w:rPr>
        <w:t>CSFB</w:t>
      </w:r>
      <w:r w:rsidRPr="007F7AA4">
        <w:rPr>
          <w:rFonts w:eastAsiaTheme="majorEastAsia" w:cs="Times New Roman"/>
        </w:rPr>
        <w:t>到</w:t>
      </w:r>
      <w:r w:rsidRPr="007F7AA4">
        <w:rPr>
          <w:rFonts w:eastAsiaTheme="majorEastAsia" w:cs="Times New Roman"/>
        </w:rPr>
        <w:t>WCDMA</w:t>
      </w:r>
      <w:r w:rsidRPr="007F7AA4">
        <w:rPr>
          <w:rFonts w:eastAsiaTheme="majorEastAsia" w:cs="Times New Roman"/>
        </w:rPr>
        <w:t>回</w:t>
      </w:r>
      <w:r w:rsidRPr="007F7AA4">
        <w:rPr>
          <w:rFonts w:eastAsiaTheme="majorEastAsia" w:cs="Times New Roman"/>
        </w:rPr>
        <w:t>LTE</w:t>
      </w:r>
      <w:r w:rsidRPr="007F7AA4">
        <w:rPr>
          <w:rFonts w:eastAsiaTheme="majorEastAsia" w:cs="Times New Roman"/>
        </w:rPr>
        <w:t>慢</w:t>
      </w:r>
      <w:bookmarkEnd w:id="75"/>
    </w:p>
    <w:p w14:paraId="355D890B" w14:textId="3BCB57BA" w:rsidR="00FB716B" w:rsidRPr="007F7AA4" w:rsidRDefault="00FB716B" w:rsidP="00FB716B">
      <w:pPr>
        <w:rPr>
          <w:rFonts w:eastAsiaTheme="majorEastAsia" w:cs="Times New Roman"/>
          <w:color w:val="FF0000"/>
        </w:rPr>
      </w:pPr>
      <w:r w:rsidRPr="007F7AA4">
        <w:rPr>
          <w:rFonts w:eastAsiaTheme="majorEastAsia" w:cs="Times New Roman"/>
        </w:rPr>
        <w:t>网络端下发</w:t>
      </w:r>
      <w:r w:rsidRPr="007F7AA4">
        <w:rPr>
          <w:rFonts w:eastAsiaTheme="majorEastAsia" w:cs="Times New Roman"/>
        </w:rPr>
        <w:t>RRC_Signaling_Connection_Released</w:t>
      </w:r>
      <w:r w:rsidRPr="007F7AA4">
        <w:rPr>
          <w:rFonts w:eastAsiaTheme="majorEastAsia" w:cs="Times New Roman"/>
        </w:rPr>
        <w:t>或者</w:t>
      </w:r>
      <w:r w:rsidRPr="007F7AA4">
        <w:rPr>
          <w:rFonts w:eastAsiaTheme="majorEastAsia" w:cs="Times New Roman"/>
        </w:rPr>
        <w:t>RRC_CONNECTION_RELEASE</w:t>
      </w:r>
      <w:r w:rsidRPr="007F7AA4">
        <w:rPr>
          <w:rFonts w:eastAsiaTheme="majorEastAsia" w:cs="Times New Roman"/>
        </w:rPr>
        <w:t>慢导致</w:t>
      </w:r>
      <w:r w:rsidRPr="007F7AA4">
        <w:rPr>
          <w:rFonts w:eastAsiaTheme="majorEastAsia" w:cs="Times New Roman"/>
        </w:rPr>
        <w:t>AFR</w:t>
      </w:r>
      <w:r w:rsidRPr="007F7AA4">
        <w:rPr>
          <w:rFonts w:eastAsiaTheme="majorEastAsia" w:cs="Times New Roman"/>
        </w:rPr>
        <w:t>慢。</w:t>
      </w:r>
      <w:r w:rsidR="005D40C1" w:rsidRPr="007F7AA4">
        <w:rPr>
          <w:rFonts w:eastAsiaTheme="majorEastAsia" w:cs="Times New Roman"/>
          <w:color w:val="FF0000"/>
          <w:highlight w:val="yellow"/>
        </w:rPr>
        <w:t>只有处于空闲态的</w:t>
      </w:r>
      <w:r w:rsidR="005D40C1" w:rsidRPr="007F7AA4">
        <w:rPr>
          <w:rFonts w:eastAsiaTheme="majorEastAsia" w:cs="Times New Roman"/>
          <w:color w:val="FF0000"/>
          <w:highlight w:val="yellow"/>
        </w:rPr>
        <w:t>UE</w:t>
      </w:r>
      <w:r w:rsidR="005D40C1" w:rsidRPr="007F7AA4">
        <w:rPr>
          <w:rFonts w:eastAsiaTheme="majorEastAsia" w:cs="Times New Roman"/>
          <w:color w:val="FF0000"/>
          <w:highlight w:val="yellow"/>
        </w:rPr>
        <w:t>才能执行</w:t>
      </w:r>
      <w:r w:rsidR="005D40C1" w:rsidRPr="007F7AA4">
        <w:rPr>
          <w:rFonts w:eastAsiaTheme="majorEastAsia" w:cs="Times New Roman"/>
          <w:color w:val="FF0000"/>
          <w:highlight w:val="yellow"/>
        </w:rPr>
        <w:t>IRAT</w:t>
      </w:r>
      <w:r w:rsidR="005D40C1" w:rsidRPr="007F7AA4">
        <w:rPr>
          <w:rFonts w:eastAsiaTheme="majorEastAsia" w:cs="Times New Roman"/>
          <w:color w:val="FF0000"/>
          <w:highlight w:val="yellow"/>
        </w:rPr>
        <w:t>流程</w:t>
      </w:r>
      <w:r w:rsidR="00F0519A" w:rsidRPr="007F7AA4">
        <w:rPr>
          <w:rFonts w:eastAsiaTheme="majorEastAsia" w:cs="Times New Roman"/>
          <w:color w:val="FF0000"/>
          <w:highlight w:val="yellow"/>
        </w:rPr>
        <w:t>！！！</w:t>
      </w:r>
    </w:p>
    <w:p w14:paraId="605F46C8" w14:textId="77777777" w:rsidR="00BF6757" w:rsidRPr="007F7AA4" w:rsidRDefault="004F6366" w:rsidP="00A8139E">
      <w:pPr>
        <w:rPr>
          <w:rFonts w:eastAsiaTheme="majorEastAsia" w:cs="Times New Roman"/>
        </w:rPr>
      </w:pPr>
      <w:r w:rsidRPr="007F7AA4">
        <w:rPr>
          <w:rFonts w:eastAsiaTheme="majorEastAsia" w:cs="Times New Roman"/>
        </w:rPr>
        <w:t>示例</w:t>
      </w:r>
      <w:r w:rsidRPr="007F7AA4">
        <w:rPr>
          <w:rFonts w:eastAsiaTheme="majorEastAsia" w:cs="Times New Roman"/>
        </w:rPr>
        <w:t>JIRA</w:t>
      </w:r>
      <w:r w:rsidRPr="007F7AA4">
        <w:rPr>
          <w:rFonts w:eastAsiaTheme="majorEastAsia" w:cs="Times New Roman"/>
        </w:rPr>
        <w:t>：</w:t>
      </w:r>
      <w:r w:rsidRPr="007F7AA4">
        <w:rPr>
          <w:rFonts w:eastAsiaTheme="majorEastAsia" w:cs="Times New Roman"/>
        </w:rPr>
        <w:t>UPGR5G-4064 FT_G7-R_NanJing_</w:t>
      </w:r>
      <w:r w:rsidRPr="007F7AA4">
        <w:rPr>
          <w:rFonts w:eastAsiaTheme="majorEastAsia" w:cs="Times New Roman"/>
        </w:rPr>
        <w:t>卡一：移动</w:t>
      </w:r>
      <w:r w:rsidRPr="007F7AA4">
        <w:rPr>
          <w:rFonts w:eastAsiaTheme="majorEastAsia" w:cs="Times New Roman"/>
        </w:rPr>
        <w:t>VoLTE</w:t>
      </w:r>
      <w:r w:rsidRPr="007F7AA4">
        <w:rPr>
          <w:rFonts w:eastAsiaTheme="majorEastAsia" w:cs="Times New Roman"/>
        </w:rPr>
        <w:t>，主卡；卡二：联通</w:t>
      </w:r>
      <w:r w:rsidRPr="007F7AA4">
        <w:rPr>
          <w:rFonts w:eastAsiaTheme="majorEastAsia" w:cs="Times New Roman"/>
        </w:rPr>
        <w:t>4G</w:t>
      </w:r>
      <w:r w:rsidRPr="007F7AA4">
        <w:rPr>
          <w:rFonts w:eastAsiaTheme="majorEastAsia" w:cs="Times New Roman"/>
        </w:rPr>
        <w:t>；卡</w:t>
      </w:r>
      <w:r w:rsidRPr="007F7AA4">
        <w:rPr>
          <w:rFonts w:eastAsiaTheme="majorEastAsia" w:cs="Times New Roman"/>
        </w:rPr>
        <w:t>1</w:t>
      </w:r>
      <w:r w:rsidRPr="007F7AA4">
        <w:rPr>
          <w:rFonts w:eastAsiaTheme="majorEastAsia" w:cs="Times New Roman"/>
        </w:rPr>
        <w:t>打卡</w:t>
      </w:r>
      <w:r w:rsidRPr="007F7AA4">
        <w:rPr>
          <w:rFonts w:eastAsiaTheme="majorEastAsia" w:cs="Times New Roman"/>
        </w:rPr>
        <w:t>1</w:t>
      </w:r>
      <w:r w:rsidRPr="007F7AA4">
        <w:rPr>
          <w:rFonts w:eastAsiaTheme="majorEastAsia" w:cs="Times New Roman"/>
        </w:rPr>
        <w:t>，短通通话结束后</w:t>
      </w:r>
      <w:r w:rsidRPr="007F7AA4">
        <w:rPr>
          <w:rFonts w:eastAsiaTheme="majorEastAsia" w:cs="Times New Roman"/>
        </w:rPr>
        <w:t>MT</w:t>
      </w:r>
      <w:r w:rsidRPr="007F7AA4">
        <w:rPr>
          <w:rFonts w:eastAsiaTheme="majorEastAsia" w:cs="Times New Roman"/>
        </w:rPr>
        <w:t>端卡</w:t>
      </w:r>
      <w:r w:rsidRPr="007F7AA4">
        <w:rPr>
          <w:rFonts w:eastAsiaTheme="majorEastAsia" w:cs="Times New Roman"/>
        </w:rPr>
        <w:t>1</w:t>
      </w:r>
      <w:r w:rsidRPr="007F7AA4">
        <w:rPr>
          <w:rFonts w:eastAsiaTheme="majorEastAsia" w:cs="Times New Roman"/>
        </w:rPr>
        <w:t>返回</w:t>
      </w:r>
      <w:r w:rsidRPr="007F7AA4">
        <w:rPr>
          <w:rFonts w:eastAsiaTheme="majorEastAsia" w:cs="Times New Roman"/>
        </w:rPr>
        <w:t>LTE</w:t>
      </w:r>
      <w:r w:rsidRPr="007F7AA4">
        <w:rPr>
          <w:rFonts w:eastAsiaTheme="majorEastAsia" w:cs="Times New Roman"/>
        </w:rPr>
        <w:t>时间约为</w:t>
      </w:r>
      <w:r w:rsidRPr="007F7AA4">
        <w:rPr>
          <w:rFonts w:eastAsiaTheme="majorEastAsia" w:cs="Times New Roman"/>
        </w:rPr>
        <w:t>7</w:t>
      </w:r>
      <w:r w:rsidRPr="007F7AA4">
        <w:rPr>
          <w:rFonts w:eastAsiaTheme="majorEastAsia" w:cs="Times New Roman"/>
        </w:rPr>
        <w:t>秒</w:t>
      </w:r>
      <w:r w:rsidRPr="007F7AA4">
        <w:rPr>
          <w:rFonts w:eastAsiaTheme="majorEastAsia" w:cs="Times New Roman"/>
        </w:rPr>
        <w:t>_1/20_0119</w:t>
      </w:r>
    </w:p>
    <w:p w14:paraId="422B540D" w14:textId="60C4AA28" w:rsidR="004B5C5A" w:rsidRPr="007F7AA4" w:rsidRDefault="004B5C5A" w:rsidP="004B5C5A">
      <w:pPr>
        <w:rPr>
          <w:rFonts w:eastAsiaTheme="majorEastAsia" w:cs="Times New Roman"/>
        </w:rPr>
      </w:pPr>
      <w:r w:rsidRPr="007F7AA4">
        <w:rPr>
          <w:rFonts w:eastAsiaTheme="majorEastAsia" w:cs="Times New Roman"/>
        </w:rPr>
        <w:t>从</w:t>
      </w:r>
      <w:r w:rsidRPr="007F7AA4">
        <w:rPr>
          <w:rFonts w:eastAsiaTheme="majorEastAsia" w:cs="Times New Roman"/>
        </w:rPr>
        <w:t>WCDMA</w:t>
      </w:r>
      <w:r w:rsidRPr="007F7AA4">
        <w:rPr>
          <w:rFonts w:eastAsiaTheme="majorEastAsia" w:cs="Times New Roman"/>
        </w:rPr>
        <w:t>挂断，到</w:t>
      </w:r>
      <w:r w:rsidRPr="007F7AA4">
        <w:rPr>
          <w:rFonts w:eastAsiaTheme="majorEastAsia" w:cs="Times New Roman"/>
        </w:rPr>
        <w:t>WCDMA</w:t>
      </w:r>
      <w:r w:rsidRPr="007F7AA4">
        <w:rPr>
          <w:rFonts w:eastAsiaTheme="majorEastAsia" w:cs="Times New Roman"/>
        </w:rPr>
        <w:t>到</w:t>
      </w:r>
      <w:r w:rsidRPr="007F7AA4">
        <w:rPr>
          <w:rFonts w:eastAsiaTheme="majorEastAsia" w:cs="Times New Roman"/>
        </w:rPr>
        <w:t>LTE</w:t>
      </w:r>
      <w:r w:rsidRPr="007F7AA4">
        <w:rPr>
          <w:rFonts w:eastAsiaTheme="majorEastAsia" w:cs="Times New Roman"/>
        </w:rPr>
        <w:t>的重选，中间经过了</w:t>
      </w:r>
      <w:r w:rsidRPr="007F7AA4">
        <w:rPr>
          <w:rFonts w:eastAsiaTheme="majorEastAsia" w:cs="Times New Roman"/>
        </w:rPr>
        <w:t>6s</w:t>
      </w:r>
      <w:r w:rsidRPr="007F7AA4">
        <w:rPr>
          <w:rFonts w:eastAsiaTheme="majorEastAsia" w:cs="Times New Roman"/>
        </w:rPr>
        <w:t>才开始。</w:t>
      </w:r>
    </w:p>
    <w:tbl>
      <w:tblPr>
        <w:tblStyle w:val="a7"/>
        <w:tblW w:w="0" w:type="auto"/>
        <w:tblLook w:val="04A0" w:firstRow="1" w:lastRow="0" w:firstColumn="1" w:lastColumn="0" w:noHBand="0" w:noVBand="1"/>
      </w:tblPr>
      <w:tblGrid>
        <w:gridCol w:w="13454"/>
      </w:tblGrid>
      <w:tr w:rsidR="00351FEA" w:rsidRPr="007F7AA4" w14:paraId="068C6FB5" w14:textId="77777777" w:rsidTr="00351FEA">
        <w:tc>
          <w:tcPr>
            <w:tcW w:w="13454" w:type="dxa"/>
          </w:tcPr>
          <w:p w14:paraId="33B7AEB9" w14:textId="77777777" w:rsidR="00351FEA" w:rsidRPr="007F7AA4" w:rsidRDefault="00351FEA" w:rsidP="00351FEA">
            <w:pPr>
              <w:rPr>
                <w:rFonts w:eastAsiaTheme="majorEastAsia" w:cs="Times New Roman"/>
                <w:sz w:val="20"/>
                <w:szCs w:val="20"/>
              </w:rPr>
            </w:pPr>
            <w:r w:rsidRPr="007F7AA4">
              <w:rPr>
                <w:rFonts w:eastAsiaTheme="majorEastAsia" w:cs="Times New Roman"/>
                <w:sz w:val="20"/>
                <w:szCs w:val="20"/>
              </w:rPr>
              <w:t>Type Index Time Local Time Module Message Comment Time Differences</w:t>
            </w:r>
          </w:p>
          <w:p w14:paraId="28B6C71A" w14:textId="77777777" w:rsidR="00351FEA" w:rsidRPr="007F7AA4" w:rsidRDefault="00351FEA" w:rsidP="00351FEA">
            <w:pPr>
              <w:rPr>
                <w:rFonts w:eastAsiaTheme="majorEastAsia" w:cs="Times New Roman"/>
                <w:sz w:val="20"/>
                <w:szCs w:val="20"/>
              </w:rPr>
            </w:pPr>
            <w:r w:rsidRPr="007F7AA4">
              <w:rPr>
                <w:rFonts w:eastAsiaTheme="majorEastAsia" w:cs="Times New Roman"/>
                <w:sz w:val="20"/>
                <w:szCs w:val="20"/>
              </w:rPr>
              <w:t>OTA 323689 292522763 14:44:08:361 CC_2 [NW-&gt;MS] CC__DISCONNECT</w:t>
            </w:r>
          </w:p>
          <w:p w14:paraId="0700E666" w14:textId="77777777" w:rsidR="00351FEA" w:rsidRPr="007F7AA4" w:rsidRDefault="00351FEA" w:rsidP="00351FEA">
            <w:pPr>
              <w:rPr>
                <w:rFonts w:eastAsiaTheme="majorEastAsia" w:cs="Times New Roman"/>
                <w:sz w:val="20"/>
                <w:szCs w:val="20"/>
              </w:rPr>
            </w:pPr>
            <w:r w:rsidRPr="007F7AA4">
              <w:rPr>
                <w:rFonts w:eastAsiaTheme="majorEastAsia" w:cs="Times New Roman"/>
                <w:sz w:val="20"/>
                <w:szCs w:val="20"/>
              </w:rPr>
              <w:t>OTA 323707 292522768 14:44:08:361 CC_2 [MS-&gt;NW] CC__RELEASE</w:t>
            </w:r>
          </w:p>
          <w:p w14:paraId="48938223" w14:textId="72D1A61E" w:rsidR="00351FEA" w:rsidRPr="007F7AA4" w:rsidRDefault="00351FEA" w:rsidP="00351FEA">
            <w:pPr>
              <w:rPr>
                <w:rFonts w:eastAsiaTheme="majorEastAsia" w:cs="Times New Roman"/>
                <w:sz w:val="20"/>
                <w:szCs w:val="20"/>
              </w:rPr>
            </w:pPr>
            <w:r w:rsidRPr="007F7AA4">
              <w:rPr>
                <w:rFonts w:eastAsiaTheme="majorEastAsia" w:cs="Times New Roman"/>
                <w:sz w:val="20"/>
                <w:szCs w:val="20"/>
              </w:rPr>
              <w:t>OTA 327029 292529013 14:44:08:761 CC_2 [NW-&gt;MS] CC__RELEASE_COMPLETE</w:t>
            </w:r>
            <w:r w:rsidR="00F87141" w:rsidRPr="007F7AA4">
              <w:rPr>
                <w:rFonts w:eastAsiaTheme="majorEastAsia" w:cs="Times New Roman"/>
                <w:sz w:val="20"/>
                <w:szCs w:val="20"/>
              </w:rPr>
              <w:t xml:space="preserve">  // </w:t>
            </w:r>
            <w:r w:rsidR="00F87141" w:rsidRPr="007F7AA4">
              <w:rPr>
                <w:rFonts w:eastAsiaTheme="majorEastAsia" w:cs="Times New Roman"/>
                <w:sz w:val="20"/>
                <w:szCs w:val="20"/>
              </w:rPr>
              <w:t>这里挂断的</w:t>
            </w:r>
          </w:p>
          <w:p w14:paraId="5DF46390" w14:textId="77777777" w:rsidR="00351FEA" w:rsidRPr="007F7AA4" w:rsidRDefault="00351FEA" w:rsidP="00351FEA">
            <w:pPr>
              <w:rPr>
                <w:rFonts w:eastAsiaTheme="majorEastAsia" w:cs="Times New Roman"/>
                <w:color w:val="FF0000"/>
                <w:sz w:val="20"/>
                <w:szCs w:val="20"/>
              </w:rPr>
            </w:pPr>
            <w:r w:rsidRPr="007F7AA4">
              <w:rPr>
                <w:rFonts w:eastAsiaTheme="majorEastAsia" w:cs="Times New Roman"/>
                <w:color w:val="FF0000"/>
                <w:sz w:val="20"/>
                <w:szCs w:val="20"/>
              </w:rPr>
              <w:t>OTA 333901 292537761 14:44:09:161 ADR_FDD_2 [NW-&gt;MS] FDD_RRC__RADIO_BEARER_RELEASE</w:t>
            </w:r>
          </w:p>
          <w:p w14:paraId="039C65E8" w14:textId="77777777" w:rsidR="00351FEA" w:rsidRPr="007F7AA4" w:rsidRDefault="00351FEA" w:rsidP="00351FEA">
            <w:pPr>
              <w:rPr>
                <w:rFonts w:eastAsiaTheme="majorEastAsia" w:cs="Times New Roman"/>
                <w:sz w:val="20"/>
                <w:szCs w:val="20"/>
              </w:rPr>
            </w:pPr>
            <w:r w:rsidRPr="007F7AA4">
              <w:rPr>
                <w:rFonts w:eastAsiaTheme="majorEastAsia" w:cs="Times New Roman"/>
                <w:sz w:val="20"/>
                <w:szCs w:val="20"/>
              </w:rPr>
              <w:t xml:space="preserve">// </w:t>
            </w:r>
            <w:r w:rsidRPr="007F7AA4">
              <w:rPr>
                <w:rFonts w:eastAsiaTheme="majorEastAsia" w:cs="Times New Roman"/>
                <w:sz w:val="20"/>
                <w:szCs w:val="20"/>
              </w:rPr>
              <w:t>从</w:t>
            </w:r>
            <w:r w:rsidRPr="007F7AA4">
              <w:rPr>
                <w:rFonts w:eastAsiaTheme="majorEastAsia" w:cs="Times New Roman"/>
                <w:sz w:val="20"/>
                <w:szCs w:val="20"/>
              </w:rPr>
              <w:t>WCDMA</w:t>
            </w:r>
            <w:r w:rsidRPr="007F7AA4">
              <w:rPr>
                <w:rFonts w:eastAsiaTheme="majorEastAsia" w:cs="Times New Roman"/>
                <w:sz w:val="20"/>
                <w:szCs w:val="20"/>
              </w:rPr>
              <w:t>挂断，到</w:t>
            </w:r>
            <w:r w:rsidRPr="007F7AA4">
              <w:rPr>
                <w:rFonts w:eastAsiaTheme="majorEastAsia" w:cs="Times New Roman"/>
                <w:sz w:val="20"/>
                <w:szCs w:val="20"/>
              </w:rPr>
              <w:t>WCDMA</w:t>
            </w:r>
            <w:r w:rsidRPr="007F7AA4">
              <w:rPr>
                <w:rFonts w:eastAsiaTheme="majorEastAsia" w:cs="Times New Roman"/>
                <w:sz w:val="20"/>
                <w:szCs w:val="20"/>
              </w:rPr>
              <w:t>到</w:t>
            </w:r>
            <w:r w:rsidRPr="007F7AA4">
              <w:rPr>
                <w:rFonts w:eastAsiaTheme="majorEastAsia" w:cs="Times New Roman"/>
                <w:sz w:val="20"/>
                <w:szCs w:val="20"/>
              </w:rPr>
              <w:t>LTE</w:t>
            </w:r>
            <w:r w:rsidRPr="007F7AA4">
              <w:rPr>
                <w:rFonts w:eastAsiaTheme="majorEastAsia" w:cs="Times New Roman"/>
                <w:sz w:val="20"/>
                <w:szCs w:val="20"/>
              </w:rPr>
              <w:t>的重选，中间经过了</w:t>
            </w:r>
            <w:r w:rsidRPr="007F7AA4">
              <w:rPr>
                <w:rFonts w:eastAsiaTheme="majorEastAsia" w:cs="Times New Roman"/>
                <w:sz w:val="20"/>
                <w:szCs w:val="20"/>
              </w:rPr>
              <w:t>6s</w:t>
            </w:r>
            <w:r w:rsidRPr="007F7AA4">
              <w:rPr>
                <w:rFonts w:eastAsiaTheme="majorEastAsia" w:cs="Times New Roman"/>
                <w:sz w:val="20"/>
                <w:szCs w:val="20"/>
              </w:rPr>
              <w:t>才开始。</w:t>
            </w:r>
          </w:p>
          <w:p w14:paraId="21FE198C" w14:textId="77777777" w:rsidR="00351FEA" w:rsidRPr="007F7AA4" w:rsidRDefault="00351FEA" w:rsidP="00351FEA">
            <w:pPr>
              <w:rPr>
                <w:rFonts w:eastAsiaTheme="majorEastAsia" w:cs="Times New Roman"/>
                <w:sz w:val="20"/>
                <w:szCs w:val="20"/>
              </w:rPr>
            </w:pPr>
            <w:r w:rsidRPr="007F7AA4">
              <w:rPr>
                <w:rFonts w:eastAsiaTheme="majorEastAsia" w:cs="Times New Roman"/>
                <w:sz w:val="20"/>
                <w:szCs w:val="20"/>
              </w:rPr>
              <w:t>PS 354635 292622153 14:44:14:569 CSCE_FDD_2 [CSCE IR] IR to LTE is allowed</w:t>
            </w:r>
          </w:p>
          <w:p w14:paraId="2C26E667" w14:textId="77777777" w:rsidR="00351FEA" w:rsidRPr="007F7AA4" w:rsidRDefault="00351FEA" w:rsidP="00351FEA">
            <w:pPr>
              <w:rPr>
                <w:rFonts w:eastAsiaTheme="majorEastAsia" w:cs="Times New Roman"/>
                <w:sz w:val="20"/>
                <w:szCs w:val="20"/>
              </w:rPr>
            </w:pPr>
            <w:r w:rsidRPr="007F7AA4">
              <w:rPr>
                <w:rFonts w:eastAsiaTheme="majorEastAsia" w:cs="Times New Roman"/>
                <w:sz w:val="20"/>
                <w:szCs w:val="20"/>
              </w:rPr>
              <w:t>OTA 356342 292623010 14:44:14:769 ADR_FDD_2 [MS-&gt;NW] FDD_RRC__CELL_UPDATE</w:t>
            </w:r>
          </w:p>
          <w:p w14:paraId="6B61CF63" w14:textId="77777777" w:rsidR="00351FEA" w:rsidRPr="007F7AA4" w:rsidRDefault="00351FEA" w:rsidP="00351FEA">
            <w:pPr>
              <w:rPr>
                <w:rFonts w:eastAsiaTheme="majorEastAsia" w:cs="Times New Roman"/>
                <w:b/>
                <w:sz w:val="20"/>
                <w:szCs w:val="20"/>
              </w:rPr>
            </w:pPr>
            <w:r w:rsidRPr="007F7AA4">
              <w:rPr>
                <w:rFonts w:eastAsiaTheme="majorEastAsia" w:cs="Times New Roman"/>
                <w:b/>
                <w:sz w:val="20"/>
                <w:szCs w:val="20"/>
              </w:rPr>
              <w:t>//</w:t>
            </w:r>
            <w:r w:rsidRPr="007F7AA4">
              <w:rPr>
                <w:rFonts w:eastAsiaTheme="majorEastAsia" w:cs="Times New Roman"/>
                <w:b/>
                <w:color w:val="FF0000"/>
                <w:sz w:val="20"/>
                <w:szCs w:val="20"/>
              </w:rPr>
              <w:t xml:space="preserve"> AFR</w:t>
            </w:r>
            <w:r w:rsidRPr="007F7AA4">
              <w:rPr>
                <w:rFonts w:eastAsiaTheme="majorEastAsia" w:cs="Times New Roman"/>
                <w:b/>
                <w:color w:val="FF0000"/>
                <w:sz w:val="20"/>
                <w:szCs w:val="20"/>
              </w:rPr>
              <w:t>慢的原因是，</w:t>
            </w:r>
            <w:r w:rsidRPr="007F7AA4">
              <w:rPr>
                <w:rFonts w:eastAsiaTheme="majorEastAsia" w:cs="Times New Roman"/>
                <w:b/>
                <w:color w:val="FF0000"/>
                <w:sz w:val="20"/>
                <w:szCs w:val="20"/>
              </w:rPr>
              <w:t>WCDMA</w:t>
            </w:r>
            <w:r w:rsidRPr="007F7AA4">
              <w:rPr>
                <w:rFonts w:eastAsiaTheme="majorEastAsia" w:cs="Times New Roman"/>
                <w:b/>
                <w:color w:val="FF0000"/>
                <w:sz w:val="20"/>
                <w:szCs w:val="20"/>
              </w:rPr>
              <w:t>网络下发</w:t>
            </w:r>
            <w:r w:rsidRPr="007F7AA4">
              <w:rPr>
                <w:rFonts w:eastAsiaTheme="majorEastAsia" w:cs="Times New Roman"/>
                <w:b/>
                <w:color w:val="FF0000"/>
                <w:sz w:val="20"/>
                <w:szCs w:val="20"/>
              </w:rPr>
              <w:t>RRC Connection Release</w:t>
            </w:r>
            <w:r w:rsidRPr="007F7AA4">
              <w:rPr>
                <w:rFonts w:eastAsiaTheme="majorEastAsia" w:cs="Times New Roman"/>
                <w:b/>
                <w:color w:val="FF0000"/>
                <w:sz w:val="20"/>
                <w:szCs w:val="20"/>
              </w:rPr>
              <w:t>消息慢导致，需要该消息提供</w:t>
            </w:r>
            <w:r w:rsidRPr="007F7AA4">
              <w:rPr>
                <w:rFonts w:eastAsiaTheme="majorEastAsia" w:cs="Times New Roman"/>
                <w:b/>
                <w:color w:val="FF0000"/>
                <w:sz w:val="20"/>
                <w:szCs w:val="20"/>
              </w:rPr>
              <w:t>LTE</w:t>
            </w:r>
            <w:r w:rsidRPr="007F7AA4">
              <w:rPr>
                <w:rFonts w:eastAsiaTheme="majorEastAsia" w:cs="Times New Roman"/>
                <w:b/>
                <w:color w:val="FF0000"/>
                <w:sz w:val="20"/>
                <w:szCs w:val="20"/>
              </w:rPr>
              <w:t>频点，才能触发</w:t>
            </w:r>
            <w:r w:rsidRPr="007F7AA4">
              <w:rPr>
                <w:rFonts w:eastAsiaTheme="majorEastAsia" w:cs="Times New Roman"/>
                <w:b/>
                <w:color w:val="FF0000"/>
                <w:sz w:val="20"/>
                <w:szCs w:val="20"/>
              </w:rPr>
              <w:t>AFR</w:t>
            </w:r>
            <w:r w:rsidRPr="007F7AA4">
              <w:rPr>
                <w:rFonts w:eastAsiaTheme="majorEastAsia" w:cs="Times New Roman"/>
                <w:b/>
                <w:color w:val="FF0000"/>
                <w:sz w:val="20"/>
                <w:szCs w:val="20"/>
              </w:rPr>
              <w:t>流程。</w:t>
            </w:r>
          </w:p>
          <w:p w14:paraId="225DFE3B" w14:textId="77777777" w:rsidR="00351FEA" w:rsidRPr="007F7AA4" w:rsidRDefault="00351FEA" w:rsidP="00351FEA">
            <w:pPr>
              <w:rPr>
                <w:rFonts w:eastAsiaTheme="majorEastAsia" w:cs="Times New Roman"/>
                <w:sz w:val="20"/>
                <w:szCs w:val="20"/>
              </w:rPr>
            </w:pPr>
            <w:r w:rsidRPr="007F7AA4">
              <w:rPr>
                <w:rFonts w:eastAsiaTheme="majorEastAsia" w:cs="Times New Roman"/>
                <w:sz w:val="20"/>
                <w:szCs w:val="20"/>
                <w:highlight w:val="yellow"/>
              </w:rPr>
              <w:t>OTA 357300 292625640 14:44:14:970 ADR_FDD_2 [NW-&gt;MS] FDD_RRC__RRC_CONNECTION_RELEASE_CCCH</w:t>
            </w:r>
          </w:p>
          <w:p w14:paraId="0AEEDB41" w14:textId="77777777" w:rsidR="00351FEA" w:rsidRPr="007F7AA4" w:rsidRDefault="00351FEA" w:rsidP="00351FEA">
            <w:pPr>
              <w:rPr>
                <w:rFonts w:eastAsiaTheme="majorEastAsia" w:cs="Times New Roman"/>
                <w:sz w:val="20"/>
                <w:szCs w:val="20"/>
              </w:rPr>
            </w:pPr>
            <w:r w:rsidRPr="007F7AA4">
              <w:rPr>
                <w:rFonts w:eastAsiaTheme="majorEastAsia" w:cs="Times New Roman"/>
                <w:sz w:val="20"/>
                <w:szCs w:val="20"/>
              </w:rPr>
              <w:t>PS 359881 292626261 14:44:14:970 ERRC_CEL_2 [CEL_DI/LV] IR to LTE begin, type[IR_TYPE_REDIRECT(AFR)], source_RAT[RAT_TYPE_UAS_FDD]</w:t>
            </w:r>
          </w:p>
          <w:p w14:paraId="085DFA79" w14:textId="77777777" w:rsidR="00351FEA" w:rsidRPr="007F7AA4" w:rsidRDefault="00351FEA" w:rsidP="00351FEA">
            <w:pPr>
              <w:rPr>
                <w:rFonts w:eastAsiaTheme="majorEastAsia" w:cs="Times New Roman"/>
                <w:sz w:val="20"/>
                <w:szCs w:val="20"/>
              </w:rPr>
            </w:pPr>
            <w:r w:rsidRPr="007F7AA4">
              <w:rPr>
                <w:rFonts w:eastAsiaTheme="majorEastAsia" w:cs="Times New Roman"/>
                <w:sz w:val="20"/>
                <w:szCs w:val="20"/>
              </w:rPr>
              <w:t>OTA 362097 292629735 14:44:15:170 ERRC_SYS_2 [NW-&gt;MS] SystemInformationBlockType1 (EARFCN[1650], PCI[397])</w:t>
            </w:r>
          </w:p>
          <w:p w14:paraId="185EADBB" w14:textId="77777777" w:rsidR="00351FEA" w:rsidRPr="007F7AA4" w:rsidRDefault="00351FEA" w:rsidP="00351FEA">
            <w:pPr>
              <w:rPr>
                <w:rFonts w:eastAsiaTheme="majorEastAsia" w:cs="Times New Roman"/>
                <w:sz w:val="20"/>
                <w:szCs w:val="20"/>
              </w:rPr>
            </w:pPr>
            <w:r w:rsidRPr="007F7AA4">
              <w:rPr>
                <w:rFonts w:eastAsiaTheme="majorEastAsia" w:cs="Times New Roman"/>
                <w:sz w:val="20"/>
                <w:szCs w:val="20"/>
              </w:rPr>
              <w:t>PS 363212 292629980 14:44:15:170 ERRC_CEL_2 [CEL_DI/LV] IR to LTE end--, type[IR_TYPE_REDIRECT(AFR)], source_RAT[RAT_TYPE_UAS_FDD], result[IR_RESULT_SUCCESS]</w:t>
            </w:r>
          </w:p>
          <w:p w14:paraId="033B9423" w14:textId="77777777" w:rsidR="00351FEA" w:rsidRPr="007F7AA4" w:rsidRDefault="00351FEA" w:rsidP="00351FEA">
            <w:pPr>
              <w:rPr>
                <w:rFonts w:eastAsiaTheme="majorEastAsia" w:cs="Times New Roman"/>
                <w:sz w:val="20"/>
                <w:szCs w:val="20"/>
              </w:rPr>
            </w:pPr>
            <w:r w:rsidRPr="007F7AA4">
              <w:rPr>
                <w:rFonts w:eastAsiaTheme="majorEastAsia" w:cs="Times New Roman"/>
                <w:sz w:val="20"/>
                <w:szCs w:val="20"/>
              </w:rPr>
              <w:t>OTA 367927 292631570 14:44:15:170 EMM_NASMSG_2 [MS-&gt;NW] EMM_Tracking_Area_Update_Request(EPS update type="EMM_UPDATE_TYPE_COMBINED_TAU_IMSI_ATTACH", active flag="KAL_TRUE")</w:t>
            </w:r>
          </w:p>
          <w:p w14:paraId="1FAEB4D8" w14:textId="77777777" w:rsidR="00351FEA" w:rsidRPr="007F7AA4" w:rsidRDefault="00351FEA" w:rsidP="00351FEA">
            <w:pPr>
              <w:rPr>
                <w:rFonts w:eastAsiaTheme="majorEastAsia" w:cs="Times New Roman"/>
                <w:sz w:val="20"/>
                <w:szCs w:val="20"/>
              </w:rPr>
            </w:pPr>
            <w:r w:rsidRPr="007F7AA4">
              <w:rPr>
                <w:rFonts w:eastAsiaTheme="majorEastAsia" w:cs="Times New Roman"/>
                <w:sz w:val="20"/>
                <w:szCs w:val="20"/>
              </w:rPr>
              <w:t>OTA 374552 292640281 14:44:15:770 EMM_NASMSG_2 [NW-&gt;MS] EMM_Tracking_Area_Update_Accept(EPS update result="EMM_UPDATE_RESULT_COMBINED_UPDATED")</w:t>
            </w:r>
          </w:p>
          <w:p w14:paraId="0C5C89CE" w14:textId="77777777" w:rsidR="00351FEA" w:rsidRPr="007F7AA4" w:rsidRDefault="00351FEA" w:rsidP="00351FEA">
            <w:pPr>
              <w:rPr>
                <w:rFonts w:eastAsiaTheme="majorEastAsia" w:cs="Times New Roman"/>
                <w:sz w:val="20"/>
                <w:szCs w:val="20"/>
              </w:rPr>
            </w:pPr>
            <w:r w:rsidRPr="007F7AA4">
              <w:rPr>
                <w:rFonts w:eastAsiaTheme="majorEastAsia" w:cs="Times New Roman"/>
                <w:sz w:val="20"/>
                <w:szCs w:val="20"/>
              </w:rPr>
              <w:t>OTA 374811 292640333 14:44:15:770 EMM_NASMSG_2 [MS-&gt;NW] EMM_Tracking_Area_Update_Complete</w:t>
            </w:r>
          </w:p>
          <w:p w14:paraId="551F6B51" w14:textId="77777777" w:rsidR="00351FEA" w:rsidRPr="007F7AA4" w:rsidRDefault="00351FEA" w:rsidP="00351FEA">
            <w:pPr>
              <w:rPr>
                <w:rFonts w:eastAsiaTheme="majorEastAsia" w:cs="Times New Roman"/>
                <w:sz w:val="20"/>
                <w:szCs w:val="20"/>
              </w:rPr>
            </w:pPr>
          </w:p>
          <w:p w14:paraId="3164E735" w14:textId="77777777" w:rsidR="00351FEA" w:rsidRPr="007F7AA4" w:rsidRDefault="00351FEA" w:rsidP="00351FEA">
            <w:pPr>
              <w:rPr>
                <w:rFonts w:eastAsiaTheme="majorEastAsia" w:cs="Times New Roman"/>
                <w:b/>
                <w:sz w:val="20"/>
                <w:szCs w:val="20"/>
              </w:rPr>
            </w:pPr>
            <w:r w:rsidRPr="007F7AA4">
              <w:rPr>
                <w:rFonts w:eastAsiaTheme="majorEastAsia" w:cs="Times New Roman"/>
                <w:b/>
                <w:sz w:val="20"/>
                <w:szCs w:val="20"/>
              </w:rPr>
              <w:t>MTK</w:t>
            </w:r>
            <w:r w:rsidRPr="007F7AA4">
              <w:rPr>
                <w:rFonts w:eastAsiaTheme="majorEastAsia" w:cs="Times New Roman"/>
                <w:b/>
                <w:sz w:val="20"/>
                <w:szCs w:val="20"/>
              </w:rPr>
              <w:t>补充</w:t>
            </w:r>
            <w:r w:rsidRPr="007F7AA4">
              <w:rPr>
                <w:rFonts w:eastAsiaTheme="majorEastAsia" w:cs="Times New Roman"/>
                <w:b/>
                <w:sz w:val="20"/>
                <w:szCs w:val="20"/>
              </w:rPr>
              <w:t>Note</w:t>
            </w:r>
            <w:r w:rsidRPr="007F7AA4">
              <w:rPr>
                <w:rFonts w:eastAsiaTheme="majorEastAsia" w:cs="Times New Roman"/>
                <w:b/>
                <w:sz w:val="20"/>
                <w:szCs w:val="20"/>
              </w:rPr>
              <w:t>：</w:t>
            </w:r>
          </w:p>
          <w:p w14:paraId="07069B7F" w14:textId="77777777" w:rsidR="00351FEA" w:rsidRPr="007F7AA4" w:rsidRDefault="00351FEA" w:rsidP="00351FEA">
            <w:pPr>
              <w:rPr>
                <w:rFonts w:eastAsiaTheme="majorEastAsia" w:cs="Times New Roman"/>
                <w:sz w:val="20"/>
                <w:szCs w:val="20"/>
              </w:rPr>
            </w:pPr>
            <w:r w:rsidRPr="007F7AA4">
              <w:rPr>
                <w:rFonts w:eastAsiaTheme="majorEastAsia" w:cs="Times New Roman"/>
                <w:sz w:val="20"/>
                <w:szCs w:val="20"/>
              </w:rPr>
              <w:t>call end</w:t>
            </w:r>
            <w:r w:rsidRPr="007F7AA4">
              <w:rPr>
                <w:rFonts w:eastAsiaTheme="majorEastAsia" w:cs="Times New Roman"/>
                <w:sz w:val="20"/>
                <w:szCs w:val="20"/>
              </w:rPr>
              <w:t>回到</w:t>
            </w:r>
            <w:r w:rsidRPr="007F7AA4">
              <w:rPr>
                <w:rFonts w:eastAsiaTheme="majorEastAsia" w:cs="Times New Roman"/>
                <w:sz w:val="20"/>
                <w:szCs w:val="20"/>
              </w:rPr>
              <w:t>4G</w:t>
            </w:r>
            <w:r w:rsidRPr="007F7AA4">
              <w:rPr>
                <w:rFonts w:eastAsiaTheme="majorEastAsia" w:cs="Times New Roman"/>
                <w:sz w:val="20"/>
                <w:szCs w:val="20"/>
              </w:rPr>
              <w:t>慢的原因是网络没有及时下发</w:t>
            </w:r>
            <w:r w:rsidRPr="007F7AA4">
              <w:rPr>
                <w:rFonts w:eastAsiaTheme="majorEastAsia" w:cs="Times New Roman"/>
                <w:sz w:val="20"/>
                <w:szCs w:val="20"/>
              </w:rPr>
              <w:t>RRC_Signaling_Connection_Released</w:t>
            </w:r>
            <w:r w:rsidRPr="007F7AA4">
              <w:rPr>
                <w:rFonts w:eastAsiaTheme="majorEastAsia" w:cs="Times New Roman"/>
                <w:sz w:val="20"/>
                <w:szCs w:val="20"/>
              </w:rPr>
              <w:t>或者</w:t>
            </w:r>
            <w:r w:rsidRPr="007F7AA4">
              <w:rPr>
                <w:rFonts w:eastAsiaTheme="majorEastAsia" w:cs="Times New Roman"/>
                <w:sz w:val="20"/>
                <w:szCs w:val="20"/>
              </w:rPr>
              <w:t>RRC_CONNECTION_RELEASE</w:t>
            </w:r>
            <w:r w:rsidRPr="007F7AA4">
              <w:rPr>
                <w:rFonts w:eastAsiaTheme="majorEastAsia" w:cs="Times New Roman"/>
                <w:sz w:val="20"/>
                <w:szCs w:val="20"/>
              </w:rPr>
              <w:t>，造成重选启动的时机靠后以及无法启动敝司</w:t>
            </w:r>
            <w:r w:rsidRPr="007F7AA4">
              <w:rPr>
                <w:rFonts w:eastAsiaTheme="majorEastAsia" w:cs="Times New Roman"/>
                <w:sz w:val="20"/>
                <w:szCs w:val="20"/>
              </w:rPr>
              <w:t>AFR</w:t>
            </w:r>
            <w:r w:rsidRPr="007F7AA4">
              <w:rPr>
                <w:rFonts w:eastAsiaTheme="majorEastAsia" w:cs="Times New Roman"/>
                <w:sz w:val="20"/>
                <w:szCs w:val="20"/>
              </w:rPr>
              <w:t>快速回到</w:t>
            </w:r>
            <w:r w:rsidRPr="007F7AA4">
              <w:rPr>
                <w:rFonts w:eastAsiaTheme="majorEastAsia" w:cs="Times New Roman"/>
                <w:sz w:val="20"/>
                <w:szCs w:val="20"/>
              </w:rPr>
              <w:t>4G</w:t>
            </w:r>
            <w:r w:rsidRPr="007F7AA4">
              <w:rPr>
                <w:rFonts w:eastAsiaTheme="majorEastAsia" w:cs="Times New Roman"/>
                <w:sz w:val="20"/>
                <w:szCs w:val="20"/>
              </w:rPr>
              <w:t>。目前看是网络的原因，谢谢。</w:t>
            </w:r>
          </w:p>
          <w:p w14:paraId="2388164E" w14:textId="77777777" w:rsidR="00351FEA" w:rsidRPr="007F7AA4" w:rsidRDefault="00351FEA" w:rsidP="00351FEA">
            <w:pPr>
              <w:rPr>
                <w:rFonts w:eastAsiaTheme="majorEastAsia" w:cs="Times New Roman"/>
                <w:sz w:val="20"/>
                <w:szCs w:val="20"/>
              </w:rPr>
            </w:pPr>
          </w:p>
          <w:p w14:paraId="36CC6688" w14:textId="77777777" w:rsidR="00351FEA" w:rsidRPr="007F7AA4" w:rsidRDefault="00351FEA" w:rsidP="00351FEA">
            <w:pPr>
              <w:rPr>
                <w:rFonts w:eastAsiaTheme="majorEastAsia" w:cs="Times New Roman"/>
                <w:sz w:val="20"/>
                <w:szCs w:val="20"/>
              </w:rPr>
            </w:pPr>
            <w:r w:rsidRPr="007F7AA4">
              <w:rPr>
                <w:rFonts w:eastAsiaTheme="majorEastAsia" w:cs="Times New Roman"/>
                <w:sz w:val="20"/>
                <w:szCs w:val="20"/>
              </w:rPr>
              <w:t>OTA</w:t>
            </w:r>
            <w:r w:rsidRPr="007F7AA4">
              <w:rPr>
                <w:rFonts w:eastAsiaTheme="majorEastAsia" w:cs="Times New Roman"/>
                <w:sz w:val="20"/>
                <w:szCs w:val="20"/>
              </w:rPr>
              <w:tab/>
              <w:t>2141446</w:t>
            </w:r>
            <w:r w:rsidRPr="007F7AA4">
              <w:rPr>
                <w:rFonts w:eastAsiaTheme="majorEastAsia" w:cs="Times New Roman"/>
                <w:sz w:val="20"/>
                <w:szCs w:val="20"/>
              </w:rPr>
              <w:tab/>
              <w:t>292529013</w:t>
            </w:r>
            <w:r w:rsidRPr="007F7AA4">
              <w:rPr>
                <w:rFonts w:eastAsiaTheme="majorEastAsia" w:cs="Times New Roman"/>
                <w:sz w:val="20"/>
                <w:szCs w:val="20"/>
              </w:rPr>
              <w:tab/>
              <w:t>14:44:08:419</w:t>
            </w:r>
            <w:r w:rsidRPr="007F7AA4">
              <w:rPr>
                <w:rFonts w:eastAsiaTheme="majorEastAsia" w:cs="Times New Roman"/>
                <w:sz w:val="20"/>
                <w:szCs w:val="20"/>
              </w:rPr>
              <w:tab/>
              <w:t>CC_2</w:t>
            </w:r>
            <w:r w:rsidRPr="007F7AA4">
              <w:rPr>
                <w:rFonts w:eastAsiaTheme="majorEastAsia" w:cs="Times New Roman"/>
                <w:sz w:val="20"/>
                <w:szCs w:val="20"/>
              </w:rPr>
              <w:tab/>
              <w:t>[NW-&gt;MS] CC__RELEASE_COMPLETE</w:t>
            </w:r>
          </w:p>
          <w:p w14:paraId="5A865216" w14:textId="77777777" w:rsidR="00351FEA" w:rsidRPr="007F7AA4" w:rsidRDefault="00351FEA" w:rsidP="00351FEA">
            <w:pPr>
              <w:rPr>
                <w:rFonts w:eastAsiaTheme="majorEastAsia" w:cs="Times New Roman"/>
                <w:sz w:val="20"/>
                <w:szCs w:val="20"/>
              </w:rPr>
            </w:pPr>
            <w:r w:rsidRPr="007F7AA4">
              <w:rPr>
                <w:rFonts w:eastAsiaTheme="majorEastAsia" w:cs="Times New Roman"/>
                <w:sz w:val="20"/>
                <w:szCs w:val="20"/>
              </w:rPr>
              <w:t>OTA</w:t>
            </w:r>
            <w:r w:rsidRPr="007F7AA4">
              <w:rPr>
                <w:rFonts w:eastAsiaTheme="majorEastAsia" w:cs="Times New Roman"/>
                <w:sz w:val="20"/>
                <w:szCs w:val="20"/>
              </w:rPr>
              <w:tab/>
              <w:t>2151666</w:t>
            </w:r>
            <w:r w:rsidRPr="007F7AA4">
              <w:rPr>
                <w:rFonts w:eastAsiaTheme="majorEastAsia" w:cs="Times New Roman"/>
                <w:sz w:val="20"/>
                <w:szCs w:val="20"/>
              </w:rPr>
              <w:tab/>
              <w:t>292545292</w:t>
            </w:r>
            <w:r w:rsidRPr="007F7AA4">
              <w:rPr>
                <w:rFonts w:eastAsiaTheme="majorEastAsia" w:cs="Times New Roman"/>
                <w:sz w:val="20"/>
                <w:szCs w:val="20"/>
              </w:rPr>
              <w:tab/>
              <w:t>14:44:09:419</w:t>
            </w:r>
            <w:r w:rsidRPr="007F7AA4">
              <w:rPr>
                <w:rFonts w:eastAsiaTheme="majorEastAsia" w:cs="Times New Roman"/>
                <w:sz w:val="20"/>
                <w:szCs w:val="20"/>
              </w:rPr>
              <w:tab/>
              <w:t>ADR_FDD_2</w:t>
            </w:r>
            <w:r w:rsidRPr="007F7AA4">
              <w:rPr>
                <w:rFonts w:eastAsiaTheme="majorEastAsia" w:cs="Times New Roman"/>
                <w:sz w:val="20"/>
                <w:szCs w:val="20"/>
              </w:rPr>
              <w:tab/>
              <w:t>[MS-&gt;NW] FDD_RRC__RADIO_BEARER_RELEASE_COMPLETE</w:t>
            </w:r>
          </w:p>
          <w:p w14:paraId="4CD79C1A" w14:textId="20647310" w:rsidR="00351FEA" w:rsidRPr="007F7AA4" w:rsidRDefault="00351FEA" w:rsidP="004B5C5A">
            <w:pPr>
              <w:rPr>
                <w:rFonts w:eastAsiaTheme="majorEastAsia" w:cs="Times New Roman"/>
                <w:sz w:val="20"/>
                <w:szCs w:val="20"/>
              </w:rPr>
            </w:pPr>
            <w:r w:rsidRPr="007F7AA4">
              <w:rPr>
                <w:rFonts w:eastAsiaTheme="majorEastAsia" w:cs="Times New Roman"/>
                <w:sz w:val="20"/>
                <w:szCs w:val="20"/>
              </w:rPr>
              <w:t>OTA</w:t>
            </w:r>
            <w:r w:rsidRPr="007F7AA4">
              <w:rPr>
                <w:rFonts w:eastAsiaTheme="majorEastAsia" w:cs="Times New Roman"/>
                <w:sz w:val="20"/>
                <w:szCs w:val="20"/>
              </w:rPr>
              <w:tab/>
              <w:t>2171717</w:t>
            </w:r>
            <w:r w:rsidRPr="007F7AA4">
              <w:rPr>
                <w:rFonts w:eastAsiaTheme="majorEastAsia" w:cs="Times New Roman"/>
                <w:sz w:val="20"/>
                <w:szCs w:val="20"/>
              </w:rPr>
              <w:tab/>
              <w:t>292625640</w:t>
            </w:r>
            <w:r w:rsidRPr="007F7AA4">
              <w:rPr>
                <w:rFonts w:eastAsiaTheme="majorEastAsia" w:cs="Times New Roman"/>
                <w:sz w:val="20"/>
                <w:szCs w:val="20"/>
              </w:rPr>
              <w:tab/>
              <w:t>14:44:14:630</w:t>
            </w:r>
            <w:r w:rsidRPr="007F7AA4">
              <w:rPr>
                <w:rFonts w:eastAsiaTheme="majorEastAsia" w:cs="Times New Roman"/>
                <w:sz w:val="20"/>
                <w:szCs w:val="20"/>
              </w:rPr>
              <w:tab/>
              <w:t>ADR_FDD_2</w:t>
            </w:r>
            <w:r w:rsidRPr="007F7AA4">
              <w:rPr>
                <w:rFonts w:eastAsiaTheme="majorEastAsia" w:cs="Times New Roman"/>
                <w:sz w:val="20"/>
                <w:szCs w:val="20"/>
              </w:rPr>
              <w:tab/>
              <w:t xml:space="preserve">[NW-&gt;MS] </w:t>
            </w:r>
            <w:r w:rsidRPr="007F7AA4">
              <w:rPr>
                <w:rFonts w:eastAsiaTheme="majorEastAsia" w:cs="Times New Roman"/>
                <w:sz w:val="20"/>
                <w:szCs w:val="20"/>
                <w:highlight w:val="yellow"/>
              </w:rPr>
              <w:t>FDD_RRC__RRC_CONNECTION_RELEASE_CCCH</w:t>
            </w:r>
          </w:p>
        </w:tc>
      </w:tr>
    </w:tbl>
    <w:p w14:paraId="4C21E99C" w14:textId="147BB9C5" w:rsidR="001C359E" w:rsidRPr="007F7AA4" w:rsidRDefault="001C359E" w:rsidP="001C359E">
      <w:pPr>
        <w:pStyle w:val="3"/>
        <w:spacing w:before="156" w:after="156"/>
        <w:rPr>
          <w:rFonts w:eastAsiaTheme="majorEastAsia" w:cs="Times New Roman"/>
        </w:rPr>
      </w:pPr>
      <w:bookmarkStart w:id="76" w:name="_Toc87714655"/>
      <w:r w:rsidRPr="007F7AA4">
        <w:rPr>
          <w:rFonts w:eastAsiaTheme="majorEastAsia" w:cs="Times New Roman"/>
          <w:highlight w:val="yellow"/>
        </w:rPr>
        <w:t>CSFB</w:t>
      </w:r>
      <w:r w:rsidRPr="007F7AA4">
        <w:rPr>
          <w:rFonts w:eastAsiaTheme="majorEastAsia" w:cs="Times New Roman"/>
          <w:highlight w:val="yellow"/>
        </w:rPr>
        <w:t>到</w:t>
      </w:r>
      <w:r w:rsidRPr="007F7AA4">
        <w:rPr>
          <w:rFonts w:eastAsiaTheme="majorEastAsia" w:cs="Times New Roman"/>
          <w:highlight w:val="yellow"/>
        </w:rPr>
        <w:t>GSM</w:t>
      </w:r>
      <w:r w:rsidRPr="007F7AA4">
        <w:rPr>
          <w:rFonts w:eastAsiaTheme="majorEastAsia" w:cs="Times New Roman"/>
          <w:highlight w:val="yellow"/>
        </w:rPr>
        <w:t>回</w:t>
      </w:r>
      <w:r w:rsidRPr="007F7AA4">
        <w:rPr>
          <w:rFonts w:eastAsiaTheme="majorEastAsia" w:cs="Times New Roman"/>
          <w:highlight w:val="yellow"/>
        </w:rPr>
        <w:t>LTE</w:t>
      </w:r>
      <w:r w:rsidRPr="007F7AA4">
        <w:rPr>
          <w:rFonts w:eastAsiaTheme="majorEastAsia" w:cs="Times New Roman"/>
          <w:highlight w:val="yellow"/>
        </w:rPr>
        <w:t>慢</w:t>
      </w:r>
      <w:bookmarkEnd w:id="76"/>
    </w:p>
    <w:p w14:paraId="699269C5" w14:textId="6870B2D3" w:rsidR="002F1B77" w:rsidRPr="007F7AA4" w:rsidRDefault="002F1B77" w:rsidP="002F1B77">
      <w:pPr>
        <w:rPr>
          <w:rFonts w:eastAsiaTheme="majorEastAsia" w:cs="Times New Roman"/>
        </w:rPr>
      </w:pPr>
      <w:r w:rsidRPr="007F7AA4">
        <w:rPr>
          <w:rFonts w:eastAsiaTheme="majorEastAsia" w:cs="Times New Roman"/>
        </w:rPr>
        <w:t>GSM</w:t>
      </w:r>
      <w:r w:rsidRPr="007F7AA4">
        <w:rPr>
          <w:rFonts w:eastAsiaTheme="majorEastAsia" w:cs="Times New Roman"/>
        </w:rPr>
        <w:t>的</w:t>
      </w:r>
      <w:r w:rsidRPr="007F7AA4">
        <w:rPr>
          <w:rFonts w:eastAsiaTheme="majorEastAsia" w:cs="Times New Roman"/>
        </w:rPr>
        <w:t>RR</w:t>
      </w:r>
      <w:r w:rsidRPr="007F7AA4">
        <w:rPr>
          <w:rFonts w:eastAsiaTheme="majorEastAsia" w:cs="Times New Roman"/>
        </w:rPr>
        <w:t>连接长时间不被网络释放导致</w:t>
      </w:r>
      <w:r w:rsidRPr="007F7AA4">
        <w:rPr>
          <w:rFonts w:eastAsiaTheme="majorEastAsia" w:cs="Times New Roman"/>
        </w:rPr>
        <w:t>CSFB</w:t>
      </w:r>
      <w:r w:rsidRPr="007F7AA4">
        <w:rPr>
          <w:rFonts w:eastAsiaTheme="majorEastAsia" w:cs="Times New Roman"/>
        </w:rPr>
        <w:t>后会到</w:t>
      </w:r>
      <w:r w:rsidRPr="007F7AA4">
        <w:rPr>
          <w:rFonts w:eastAsiaTheme="majorEastAsia" w:cs="Times New Roman"/>
        </w:rPr>
        <w:t>LTE</w:t>
      </w:r>
      <w:r w:rsidRPr="007F7AA4">
        <w:rPr>
          <w:rFonts w:eastAsiaTheme="majorEastAsia" w:cs="Times New Roman"/>
        </w:rPr>
        <w:t>的时间长。</w:t>
      </w:r>
      <w:r w:rsidR="00F24A7A" w:rsidRPr="007F7AA4">
        <w:rPr>
          <w:rFonts w:eastAsiaTheme="majorEastAsia" w:cs="Times New Roman"/>
        </w:rPr>
        <w:t>只有处于空闲态的</w:t>
      </w:r>
      <w:r w:rsidR="00F24A7A" w:rsidRPr="007F7AA4">
        <w:rPr>
          <w:rFonts w:eastAsiaTheme="majorEastAsia" w:cs="Times New Roman"/>
        </w:rPr>
        <w:t>UE</w:t>
      </w:r>
      <w:r w:rsidR="00F24A7A" w:rsidRPr="007F7AA4">
        <w:rPr>
          <w:rFonts w:eastAsiaTheme="majorEastAsia" w:cs="Times New Roman"/>
        </w:rPr>
        <w:t>才能执行</w:t>
      </w:r>
      <w:r w:rsidR="00F24A7A" w:rsidRPr="007F7AA4">
        <w:rPr>
          <w:rFonts w:eastAsiaTheme="majorEastAsia" w:cs="Times New Roman"/>
        </w:rPr>
        <w:t>IRAT</w:t>
      </w:r>
      <w:r w:rsidR="00F24A7A" w:rsidRPr="007F7AA4">
        <w:rPr>
          <w:rFonts w:eastAsiaTheme="majorEastAsia" w:cs="Times New Roman"/>
        </w:rPr>
        <w:t>流程！！！</w:t>
      </w:r>
    </w:p>
    <w:p w14:paraId="5CEE8FA0" w14:textId="2EE1D464" w:rsidR="001C359E" w:rsidRPr="007F7AA4" w:rsidRDefault="00C7676F" w:rsidP="001C359E">
      <w:pPr>
        <w:rPr>
          <w:rFonts w:eastAsiaTheme="majorEastAsia" w:cs="Times New Roman"/>
          <w:sz w:val="20"/>
          <w:szCs w:val="20"/>
        </w:rPr>
      </w:pPr>
      <w:hyperlink r:id="rId54" w:history="1">
        <w:r w:rsidR="001C359E" w:rsidRPr="007F7AA4">
          <w:rPr>
            <w:rFonts w:eastAsiaTheme="majorEastAsia" w:cs="Times New Roman"/>
            <w:sz w:val="20"/>
            <w:szCs w:val="20"/>
          </w:rPr>
          <w:t>UPGR7150R-4662</w:t>
        </w:r>
      </w:hyperlink>
      <w:r w:rsidR="001C359E" w:rsidRPr="007F7AA4">
        <w:rPr>
          <w:rFonts w:eastAsiaTheme="majorEastAsia" w:cs="Times New Roman"/>
          <w:sz w:val="20"/>
          <w:szCs w:val="20"/>
        </w:rPr>
        <w:t xml:space="preserve"> F10_R_XA</w:t>
      </w:r>
      <w:r w:rsidR="001C359E" w:rsidRPr="007F7AA4">
        <w:rPr>
          <w:rFonts w:eastAsiaTheme="majorEastAsia" w:cs="Times New Roman"/>
          <w:sz w:val="20"/>
          <w:szCs w:val="20"/>
        </w:rPr>
        <w:t>【</w:t>
      </w:r>
      <w:r w:rsidR="001C359E" w:rsidRPr="007F7AA4">
        <w:rPr>
          <w:rFonts w:eastAsiaTheme="majorEastAsia" w:cs="Times New Roman"/>
          <w:sz w:val="20"/>
          <w:szCs w:val="20"/>
        </w:rPr>
        <w:t>Modem</w:t>
      </w:r>
      <w:r w:rsidR="001C359E" w:rsidRPr="007F7AA4">
        <w:rPr>
          <w:rFonts w:eastAsiaTheme="majorEastAsia" w:cs="Times New Roman"/>
          <w:sz w:val="20"/>
          <w:szCs w:val="20"/>
        </w:rPr>
        <w:t>】关闭</w:t>
      </w:r>
      <w:r w:rsidR="001C359E" w:rsidRPr="007F7AA4">
        <w:rPr>
          <w:rFonts w:eastAsiaTheme="majorEastAsia" w:cs="Times New Roman"/>
          <w:sz w:val="20"/>
          <w:szCs w:val="20"/>
        </w:rPr>
        <w:t>VOLTE</w:t>
      </w:r>
      <w:r w:rsidR="001C359E" w:rsidRPr="007F7AA4">
        <w:rPr>
          <w:rFonts w:eastAsiaTheme="majorEastAsia" w:cs="Times New Roman"/>
          <w:sz w:val="20"/>
          <w:szCs w:val="20"/>
        </w:rPr>
        <w:t>，拨打电话</w:t>
      </w:r>
      <w:r w:rsidR="001C359E" w:rsidRPr="007F7AA4">
        <w:rPr>
          <w:rFonts w:eastAsiaTheme="majorEastAsia" w:cs="Times New Roman"/>
          <w:sz w:val="20"/>
          <w:szCs w:val="20"/>
        </w:rPr>
        <w:t>CSFB</w:t>
      </w:r>
      <w:r w:rsidR="001C359E" w:rsidRPr="007F7AA4">
        <w:rPr>
          <w:rFonts w:eastAsiaTheme="majorEastAsia" w:cs="Times New Roman"/>
          <w:sz w:val="20"/>
          <w:szCs w:val="20"/>
        </w:rPr>
        <w:t>回落</w:t>
      </w:r>
      <w:r w:rsidR="001C359E" w:rsidRPr="007F7AA4">
        <w:rPr>
          <w:rFonts w:eastAsiaTheme="majorEastAsia" w:cs="Times New Roman"/>
          <w:sz w:val="20"/>
          <w:szCs w:val="20"/>
        </w:rPr>
        <w:t>GSM</w:t>
      </w:r>
      <w:r w:rsidR="001C359E" w:rsidRPr="007F7AA4">
        <w:rPr>
          <w:rFonts w:eastAsiaTheme="majorEastAsia" w:cs="Times New Roman"/>
          <w:sz w:val="20"/>
          <w:szCs w:val="20"/>
        </w:rPr>
        <w:t>挂断电话后未快速返回到</w:t>
      </w:r>
      <w:r w:rsidR="001C359E" w:rsidRPr="007F7AA4">
        <w:rPr>
          <w:rFonts w:eastAsiaTheme="majorEastAsia" w:cs="Times New Roman"/>
          <w:sz w:val="20"/>
          <w:szCs w:val="20"/>
        </w:rPr>
        <w:t>TD-LTE</w:t>
      </w:r>
      <w:r w:rsidR="001C359E" w:rsidRPr="007F7AA4">
        <w:rPr>
          <w:rFonts w:eastAsiaTheme="majorEastAsia" w:cs="Times New Roman"/>
          <w:sz w:val="20"/>
          <w:szCs w:val="20"/>
        </w:rPr>
        <w:t>网络</w:t>
      </w:r>
      <w:r w:rsidR="001C359E" w:rsidRPr="007F7AA4">
        <w:rPr>
          <w:rFonts w:eastAsiaTheme="majorEastAsia" w:cs="Times New Roman"/>
          <w:sz w:val="20"/>
          <w:szCs w:val="20"/>
        </w:rPr>
        <w:t>_</w:t>
      </w:r>
      <w:r w:rsidR="001C359E" w:rsidRPr="007F7AA4">
        <w:rPr>
          <w:rFonts w:eastAsiaTheme="majorEastAsia" w:cs="Times New Roman"/>
          <w:sz w:val="20"/>
          <w:szCs w:val="20"/>
        </w:rPr>
        <w:t>偶现</w:t>
      </w:r>
      <w:r w:rsidR="001C359E" w:rsidRPr="007F7AA4">
        <w:rPr>
          <w:rFonts w:eastAsiaTheme="majorEastAsia" w:cs="Times New Roman"/>
          <w:sz w:val="20"/>
          <w:szCs w:val="20"/>
        </w:rPr>
        <w:t>_V12.1.1.1.RFJMIXM</w:t>
      </w:r>
    </w:p>
    <w:tbl>
      <w:tblPr>
        <w:tblStyle w:val="a7"/>
        <w:tblW w:w="0" w:type="auto"/>
        <w:tblLook w:val="04A0" w:firstRow="1" w:lastRow="0" w:firstColumn="1" w:lastColumn="0" w:noHBand="0" w:noVBand="1"/>
      </w:tblPr>
      <w:tblGrid>
        <w:gridCol w:w="13454"/>
      </w:tblGrid>
      <w:tr w:rsidR="001B6879" w:rsidRPr="007F7AA4" w14:paraId="612D295A" w14:textId="77777777" w:rsidTr="001B6879">
        <w:tc>
          <w:tcPr>
            <w:tcW w:w="13454" w:type="dxa"/>
          </w:tcPr>
          <w:p w14:paraId="72077E74" w14:textId="77777777" w:rsidR="001B6879" w:rsidRPr="007F7AA4" w:rsidRDefault="001B6879" w:rsidP="001B6879">
            <w:pPr>
              <w:rPr>
                <w:rFonts w:eastAsiaTheme="majorEastAsia" w:cs="Times New Roman"/>
                <w:sz w:val="20"/>
                <w:szCs w:val="20"/>
              </w:rPr>
            </w:pPr>
            <w:r w:rsidRPr="007F7AA4">
              <w:rPr>
                <w:rFonts w:eastAsiaTheme="majorEastAsia" w:cs="Times New Roman"/>
                <w:sz w:val="20"/>
                <w:szCs w:val="20"/>
              </w:rPr>
              <w:t>[0xB0ED]                 10:13:50.365033          LTE NAS EMM Plain OTA Outgoing MessageExtended service request Msg1</w:t>
            </w:r>
          </w:p>
          <w:p w14:paraId="248B280C" w14:textId="77777777" w:rsidR="001B6879" w:rsidRPr="007F7AA4" w:rsidRDefault="001B6879" w:rsidP="001B6879">
            <w:pPr>
              <w:rPr>
                <w:rFonts w:eastAsiaTheme="majorEastAsia" w:cs="Times New Roman"/>
                <w:sz w:val="20"/>
                <w:szCs w:val="20"/>
              </w:rPr>
            </w:pPr>
            <w:r w:rsidRPr="007F7AA4">
              <w:rPr>
                <w:rFonts w:eastAsiaTheme="majorEastAsia" w:cs="Times New Roman"/>
                <w:sz w:val="20"/>
                <w:szCs w:val="20"/>
              </w:rPr>
              <w:t>[0x713A/005/036]         10:13:51.575040          CM_SERVICE_REQUEST       Direction: MS To Network Length: 141</w:t>
            </w:r>
          </w:p>
          <w:p w14:paraId="098C0A3D" w14:textId="77777777" w:rsidR="001B6879" w:rsidRPr="007F7AA4" w:rsidRDefault="001B6879" w:rsidP="001B6879">
            <w:pPr>
              <w:rPr>
                <w:rFonts w:eastAsiaTheme="majorEastAsia" w:cs="Times New Roman"/>
                <w:sz w:val="20"/>
                <w:szCs w:val="20"/>
              </w:rPr>
            </w:pPr>
            <w:r w:rsidRPr="007F7AA4">
              <w:rPr>
                <w:rFonts w:eastAsiaTheme="majorEastAsia" w:cs="Times New Roman"/>
                <w:sz w:val="20"/>
                <w:szCs w:val="20"/>
              </w:rPr>
              <w:t>[0x713A/003/005]         10:13:52.843004          SETUP                    Direction: MS To Network Length: 341</w:t>
            </w:r>
          </w:p>
          <w:p w14:paraId="5C716A46" w14:textId="77777777" w:rsidR="001B6879" w:rsidRPr="007F7AA4" w:rsidRDefault="001B6879" w:rsidP="001B6879">
            <w:pPr>
              <w:rPr>
                <w:rFonts w:eastAsiaTheme="majorEastAsia" w:cs="Times New Roman"/>
                <w:sz w:val="20"/>
                <w:szCs w:val="20"/>
              </w:rPr>
            </w:pPr>
            <w:r w:rsidRPr="007F7AA4">
              <w:rPr>
                <w:rFonts w:eastAsiaTheme="majorEastAsia" w:cs="Times New Roman"/>
                <w:sz w:val="20"/>
                <w:szCs w:val="20"/>
              </w:rPr>
              <w:t>[0x713A/003/002]         10:13:53.313217          CALL_PROCEEDING          Direction:  Network To MS Length: 21</w:t>
            </w:r>
          </w:p>
          <w:p w14:paraId="0606EE67" w14:textId="77777777" w:rsidR="001B6879" w:rsidRPr="007F7AA4" w:rsidRDefault="001B6879" w:rsidP="001B6879">
            <w:pPr>
              <w:rPr>
                <w:rFonts w:eastAsiaTheme="majorEastAsia" w:cs="Times New Roman"/>
                <w:sz w:val="20"/>
                <w:szCs w:val="20"/>
              </w:rPr>
            </w:pPr>
            <w:r w:rsidRPr="007F7AA4">
              <w:rPr>
                <w:rFonts w:eastAsiaTheme="majorEastAsia" w:cs="Times New Roman"/>
                <w:sz w:val="20"/>
                <w:szCs w:val="20"/>
              </w:rPr>
              <w:t>[0x713A/003/001]         10:13:57.035012          ALERTING                 Direction:  Network To MS Length: 61</w:t>
            </w:r>
          </w:p>
          <w:p w14:paraId="52F49944" w14:textId="77777777" w:rsidR="001B6879" w:rsidRPr="007F7AA4" w:rsidRDefault="001B6879" w:rsidP="001B6879">
            <w:pPr>
              <w:rPr>
                <w:rFonts w:eastAsiaTheme="majorEastAsia" w:cs="Times New Roman"/>
                <w:sz w:val="20"/>
                <w:szCs w:val="20"/>
              </w:rPr>
            </w:pPr>
            <w:r w:rsidRPr="007F7AA4">
              <w:rPr>
                <w:rFonts w:eastAsiaTheme="majorEastAsia" w:cs="Times New Roman"/>
                <w:sz w:val="20"/>
                <w:szCs w:val="20"/>
              </w:rPr>
              <w:t>[0x713A/003/037]         10:14:13.728002          DISCONNECT               Direction: MS To Network Length: 51</w:t>
            </w:r>
          </w:p>
          <w:p w14:paraId="0CA8BA38" w14:textId="77777777" w:rsidR="001B6879" w:rsidRPr="007F7AA4" w:rsidRDefault="001B6879" w:rsidP="001B6879">
            <w:pPr>
              <w:rPr>
                <w:rFonts w:eastAsiaTheme="majorEastAsia" w:cs="Times New Roman"/>
                <w:sz w:val="20"/>
                <w:szCs w:val="20"/>
              </w:rPr>
            </w:pPr>
          </w:p>
          <w:p w14:paraId="3FFCBB21" w14:textId="77777777" w:rsidR="001B6879" w:rsidRPr="007F7AA4" w:rsidRDefault="001B6879" w:rsidP="001B6879">
            <w:pPr>
              <w:rPr>
                <w:rFonts w:eastAsiaTheme="majorEastAsia" w:cs="Times New Roman"/>
                <w:sz w:val="20"/>
                <w:szCs w:val="20"/>
              </w:rPr>
            </w:pPr>
            <w:r w:rsidRPr="007F7AA4">
              <w:rPr>
                <w:rFonts w:eastAsiaTheme="majorEastAsia" w:cs="Times New Roman"/>
                <w:sz w:val="20"/>
                <w:szCs w:val="20"/>
              </w:rPr>
              <w:t xml:space="preserve">// </w:t>
            </w:r>
            <w:r w:rsidRPr="007F7AA4">
              <w:rPr>
                <w:rFonts w:eastAsiaTheme="majorEastAsia" w:cs="Times New Roman"/>
                <w:sz w:val="20"/>
                <w:szCs w:val="20"/>
              </w:rPr>
              <w:t>呼叫挂机</w:t>
            </w:r>
          </w:p>
          <w:p w14:paraId="5DA3B116" w14:textId="77777777" w:rsidR="001B6879" w:rsidRPr="007F7AA4" w:rsidRDefault="001B6879" w:rsidP="001B6879">
            <w:pPr>
              <w:rPr>
                <w:rFonts w:eastAsiaTheme="majorEastAsia" w:cs="Times New Roman"/>
                <w:sz w:val="20"/>
                <w:szCs w:val="20"/>
              </w:rPr>
            </w:pPr>
            <w:r w:rsidRPr="007F7AA4">
              <w:rPr>
                <w:rFonts w:eastAsiaTheme="majorEastAsia" w:cs="Times New Roman"/>
                <w:sz w:val="20"/>
                <w:szCs w:val="20"/>
              </w:rPr>
              <w:t>[0x713A/003/045]         10:14:13.959527          RELEASE                  Direction:  Network To MS Length: 21</w:t>
            </w:r>
          </w:p>
          <w:p w14:paraId="6BCD797F" w14:textId="77777777" w:rsidR="001B6879" w:rsidRPr="007F7AA4" w:rsidRDefault="001B6879" w:rsidP="001B6879">
            <w:pPr>
              <w:rPr>
                <w:rFonts w:eastAsiaTheme="majorEastAsia" w:cs="Times New Roman"/>
                <w:b/>
                <w:sz w:val="20"/>
                <w:szCs w:val="20"/>
              </w:rPr>
            </w:pPr>
            <w:r w:rsidRPr="007F7AA4">
              <w:rPr>
                <w:rFonts w:eastAsiaTheme="majorEastAsia" w:cs="Times New Roman"/>
                <w:b/>
                <w:sz w:val="20"/>
                <w:szCs w:val="20"/>
              </w:rPr>
              <w:t>[0x713A/003/042]         10:14:13.960002          RELEASE_COMPLETE         Direction: MS To Network Length: 21</w:t>
            </w:r>
          </w:p>
          <w:p w14:paraId="44BAFB8A" w14:textId="77777777" w:rsidR="001B6879" w:rsidRPr="007F7AA4" w:rsidRDefault="001B6879" w:rsidP="001B6879">
            <w:pPr>
              <w:rPr>
                <w:rFonts w:eastAsiaTheme="majorEastAsia" w:cs="Times New Roman"/>
                <w:sz w:val="20"/>
                <w:szCs w:val="20"/>
              </w:rPr>
            </w:pPr>
          </w:p>
          <w:p w14:paraId="5450C775" w14:textId="77777777" w:rsidR="001B6879" w:rsidRPr="007F7AA4" w:rsidRDefault="001B6879" w:rsidP="001B6879">
            <w:pPr>
              <w:rPr>
                <w:rFonts w:eastAsiaTheme="majorEastAsia" w:cs="Times New Roman"/>
                <w:b/>
                <w:sz w:val="20"/>
                <w:szCs w:val="20"/>
              </w:rPr>
            </w:pPr>
            <w:r w:rsidRPr="007F7AA4">
              <w:rPr>
                <w:rFonts w:eastAsiaTheme="majorEastAsia" w:cs="Times New Roman"/>
                <w:b/>
                <w:sz w:val="20"/>
                <w:szCs w:val="20"/>
              </w:rPr>
              <w:t xml:space="preserve">// </w:t>
            </w:r>
            <w:r w:rsidRPr="007F7AA4">
              <w:rPr>
                <w:rFonts w:eastAsiaTheme="majorEastAsia" w:cs="Times New Roman"/>
                <w:b/>
                <w:sz w:val="20"/>
                <w:szCs w:val="20"/>
              </w:rPr>
              <w:t>挂机后，网络并未立即释放</w:t>
            </w:r>
            <w:r w:rsidRPr="007F7AA4">
              <w:rPr>
                <w:rFonts w:eastAsiaTheme="majorEastAsia" w:cs="Times New Roman"/>
                <w:b/>
                <w:sz w:val="20"/>
                <w:szCs w:val="20"/>
              </w:rPr>
              <w:t>RR</w:t>
            </w:r>
            <w:r w:rsidRPr="007F7AA4">
              <w:rPr>
                <w:rFonts w:eastAsiaTheme="majorEastAsia" w:cs="Times New Roman"/>
                <w:b/>
                <w:sz w:val="20"/>
                <w:szCs w:val="20"/>
              </w:rPr>
              <w:t>信道</w:t>
            </w:r>
          </w:p>
          <w:p w14:paraId="3A00A3AE" w14:textId="77777777" w:rsidR="001B6879" w:rsidRPr="007F7AA4" w:rsidRDefault="001B6879" w:rsidP="001B6879">
            <w:pPr>
              <w:rPr>
                <w:rFonts w:eastAsiaTheme="majorEastAsia" w:cs="Times New Roman"/>
                <w:sz w:val="20"/>
                <w:szCs w:val="20"/>
              </w:rPr>
            </w:pPr>
          </w:p>
          <w:p w14:paraId="45940B53" w14:textId="77777777" w:rsidR="001B6879" w:rsidRPr="007F7AA4" w:rsidRDefault="001B6879" w:rsidP="001B6879">
            <w:pPr>
              <w:rPr>
                <w:rFonts w:eastAsiaTheme="majorEastAsia" w:cs="Times New Roman"/>
                <w:b/>
                <w:sz w:val="20"/>
                <w:szCs w:val="20"/>
              </w:rPr>
            </w:pPr>
            <w:r w:rsidRPr="007F7AA4">
              <w:rPr>
                <w:rFonts w:eastAsiaTheme="majorEastAsia" w:cs="Times New Roman"/>
                <w:b/>
                <w:sz w:val="20"/>
                <w:szCs w:val="20"/>
              </w:rPr>
              <w:t xml:space="preserve">// </w:t>
            </w:r>
            <w:r w:rsidRPr="007F7AA4">
              <w:rPr>
                <w:rFonts w:eastAsiaTheme="majorEastAsia" w:cs="Times New Roman"/>
                <w:b/>
                <w:sz w:val="20"/>
                <w:szCs w:val="20"/>
              </w:rPr>
              <w:t>呼叫结束后，收到网络侧短信</w:t>
            </w:r>
          </w:p>
          <w:p w14:paraId="5B834312" w14:textId="77777777" w:rsidR="001B6879" w:rsidRPr="007F7AA4" w:rsidRDefault="001B6879" w:rsidP="001B6879">
            <w:pPr>
              <w:rPr>
                <w:rFonts w:eastAsiaTheme="majorEastAsia" w:cs="Times New Roman"/>
                <w:sz w:val="20"/>
                <w:szCs w:val="20"/>
              </w:rPr>
            </w:pPr>
            <w:r w:rsidRPr="007F7AA4">
              <w:rPr>
                <w:rFonts w:eastAsiaTheme="majorEastAsia" w:cs="Times New Roman"/>
                <w:sz w:val="20"/>
                <w:szCs w:val="20"/>
              </w:rPr>
              <w:t>[0x713A/009/001]         10:14:18.206013          SMS_CP_DATA              Direction:  Network To MS Length: 1681</w:t>
            </w:r>
          </w:p>
          <w:p w14:paraId="55B0F429" w14:textId="77777777" w:rsidR="001B6879" w:rsidRPr="007F7AA4" w:rsidRDefault="001B6879" w:rsidP="001B6879">
            <w:pPr>
              <w:rPr>
                <w:rFonts w:eastAsiaTheme="majorEastAsia" w:cs="Times New Roman"/>
                <w:sz w:val="20"/>
                <w:szCs w:val="20"/>
              </w:rPr>
            </w:pPr>
            <w:r w:rsidRPr="007F7AA4">
              <w:rPr>
                <w:rFonts w:eastAsiaTheme="majorEastAsia" w:cs="Times New Roman"/>
                <w:sz w:val="20"/>
                <w:szCs w:val="20"/>
              </w:rPr>
              <w:t>[0x713A/009/004]         10:14:18.206013          SMS_CP_ACK               Direction: MS To Network Length: 21</w:t>
            </w:r>
          </w:p>
          <w:p w14:paraId="0093B4F2" w14:textId="77777777" w:rsidR="001B6879" w:rsidRPr="007F7AA4" w:rsidRDefault="001B6879" w:rsidP="001B6879">
            <w:pPr>
              <w:rPr>
                <w:rFonts w:eastAsiaTheme="majorEastAsia" w:cs="Times New Roman"/>
                <w:sz w:val="20"/>
                <w:szCs w:val="20"/>
              </w:rPr>
            </w:pPr>
            <w:r w:rsidRPr="007F7AA4">
              <w:rPr>
                <w:rFonts w:eastAsiaTheme="majorEastAsia" w:cs="Times New Roman"/>
                <w:sz w:val="20"/>
                <w:szCs w:val="20"/>
              </w:rPr>
              <w:t>[0x713A/009/001]         10:15:09.464003          SMS_CP_DATA              Direction: MS To Network Length: 91</w:t>
            </w:r>
          </w:p>
          <w:p w14:paraId="3D91588B" w14:textId="77777777" w:rsidR="001B6879" w:rsidRPr="007F7AA4" w:rsidRDefault="001B6879" w:rsidP="001B6879">
            <w:pPr>
              <w:rPr>
                <w:rFonts w:eastAsiaTheme="majorEastAsia" w:cs="Times New Roman"/>
                <w:sz w:val="20"/>
                <w:szCs w:val="20"/>
              </w:rPr>
            </w:pPr>
            <w:r w:rsidRPr="007F7AA4">
              <w:rPr>
                <w:rFonts w:eastAsiaTheme="majorEastAsia" w:cs="Times New Roman"/>
                <w:sz w:val="20"/>
                <w:szCs w:val="20"/>
              </w:rPr>
              <w:t>[0x713A/009/001]         10:15:15.387306          SMS_CP_DATA              Direction:  Network To MS Length: 1681</w:t>
            </w:r>
          </w:p>
          <w:p w14:paraId="0BFEA1EB" w14:textId="77777777" w:rsidR="001B6879" w:rsidRPr="007F7AA4" w:rsidRDefault="001B6879" w:rsidP="001B6879">
            <w:pPr>
              <w:rPr>
                <w:rFonts w:eastAsiaTheme="majorEastAsia" w:cs="Times New Roman"/>
                <w:sz w:val="20"/>
                <w:szCs w:val="20"/>
              </w:rPr>
            </w:pPr>
            <w:r w:rsidRPr="007F7AA4">
              <w:rPr>
                <w:rFonts w:eastAsiaTheme="majorEastAsia" w:cs="Times New Roman"/>
                <w:sz w:val="20"/>
                <w:szCs w:val="20"/>
              </w:rPr>
              <w:t>[0x713A/009/004]         10:15:15.388022          SMS_CP_ACK               Direction: MS To Network Length: 21</w:t>
            </w:r>
          </w:p>
          <w:p w14:paraId="42967602" w14:textId="77777777" w:rsidR="001B6879" w:rsidRPr="007F7AA4" w:rsidRDefault="001B6879" w:rsidP="001B6879">
            <w:pPr>
              <w:rPr>
                <w:rFonts w:eastAsiaTheme="majorEastAsia" w:cs="Times New Roman"/>
                <w:sz w:val="20"/>
                <w:szCs w:val="20"/>
              </w:rPr>
            </w:pPr>
            <w:r w:rsidRPr="007F7AA4">
              <w:rPr>
                <w:rFonts w:eastAsiaTheme="majorEastAsia" w:cs="Times New Roman"/>
                <w:sz w:val="20"/>
                <w:szCs w:val="20"/>
              </w:rPr>
              <w:t>[0x713A/009/001]         10:15:15.469008          SMS_CP_DATA              Direction: MS To Network Length: 91</w:t>
            </w:r>
          </w:p>
          <w:p w14:paraId="213A0910" w14:textId="77777777" w:rsidR="001B6879" w:rsidRPr="007F7AA4" w:rsidRDefault="001B6879" w:rsidP="001B6879">
            <w:pPr>
              <w:rPr>
                <w:rFonts w:eastAsiaTheme="majorEastAsia" w:cs="Times New Roman"/>
                <w:sz w:val="20"/>
                <w:szCs w:val="20"/>
              </w:rPr>
            </w:pPr>
            <w:r w:rsidRPr="007F7AA4">
              <w:rPr>
                <w:rFonts w:eastAsiaTheme="majorEastAsia" w:cs="Times New Roman"/>
                <w:sz w:val="20"/>
                <w:szCs w:val="20"/>
              </w:rPr>
              <w:t>[0x713A/009/004]         10:15:16.347306          SMS_CP_ACK               Direction:  Network To MS Length: 21</w:t>
            </w:r>
          </w:p>
          <w:p w14:paraId="4A7A7896" w14:textId="77777777" w:rsidR="001B6879" w:rsidRPr="007F7AA4" w:rsidRDefault="001B6879" w:rsidP="001B6879">
            <w:pPr>
              <w:rPr>
                <w:rFonts w:eastAsiaTheme="majorEastAsia" w:cs="Times New Roman"/>
                <w:sz w:val="20"/>
                <w:szCs w:val="20"/>
              </w:rPr>
            </w:pPr>
          </w:p>
          <w:p w14:paraId="57710129" w14:textId="77777777" w:rsidR="001B6879" w:rsidRPr="007F7AA4" w:rsidRDefault="001B6879" w:rsidP="001B6879">
            <w:pPr>
              <w:rPr>
                <w:rFonts w:eastAsiaTheme="majorEastAsia" w:cs="Times New Roman"/>
                <w:b/>
                <w:sz w:val="20"/>
                <w:szCs w:val="20"/>
              </w:rPr>
            </w:pPr>
            <w:r w:rsidRPr="007F7AA4">
              <w:rPr>
                <w:rFonts w:eastAsiaTheme="majorEastAsia" w:cs="Times New Roman"/>
                <w:b/>
                <w:sz w:val="20"/>
                <w:szCs w:val="20"/>
              </w:rPr>
              <w:t xml:space="preserve">// </w:t>
            </w:r>
            <w:r w:rsidRPr="007F7AA4">
              <w:rPr>
                <w:rFonts w:eastAsiaTheme="majorEastAsia" w:cs="Times New Roman"/>
                <w:b/>
                <w:sz w:val="20"/>
                <w:szCs w:val="20"/>
              </w:rPr>
              <w:t>网络释放</w:t>
            </w:r>
            <w:r w:rsidRPr="007F7AA4">
              <w:rPr>
                <w:rFonts w:eastAsiaTheme="majorEastAsia" w:cs="Times New Roman"/>
                <w:b/>
                <w:sz w:val="20"/>
                <w:szCs w:val="20"/>
              </w:rPr>
              <w:t>RR</w:t>
            </w:r>
            <w:r w:rsidRPr="007F7AA4">
              <w:rPr>
                <w:rFonts w:eastAsiaTheme="majorEastAsia" w:cs="Times New Roman"/>
                <w:b/>
                <w:sz w:val="20"/>
                <w:szCs w:val="20"/>
              </w:rPr>
              <w:t>信道，</w:t>
            </w:r>
            <w:r w:rsidRPr="007F7AA4">
              <w:rPr>
                <w:rFonts w:eastAsiaTheme="majorEastAsia" w:cs="Times New Roman"/>
                <w:b/>
                <w:sz w:val="20"/>
                <w:szCs w:val="20"/>
              </w:rPr>
              <w:t>UE</w:t>
            </w:r>
            <w:r w:rsidRPr="007F7AA4">
              <w:rPr>
                <w:rFonts w:eastAsiaTheme="majorEastAsia" w:cs="Times New Roman"/>
                <w:b/>
                <w:sz w:val="20"/>
                <w:szCs w:val="20"/>
              </w:rPr>
              <w:t>自此开始重回</w:t>
            </w:r>
            <w:r w:rsidRPr="007F7AA4">
              <w:rPr>
                <w:rFonts w:eastAsiaTheme="majorEastAsia" w:cs="Times New Roman"/>
                <w:b/>
                <w:sz w:val="20"/>
                <w:szCs w:val="20"/>
              </w:rPr>
              <w:t>LTE</w:t>
            </w:r>
          </w:p>
          <w:p w14:paraId="2546669A" w14:textId="77777777" w:rsidR="001B6879" w:rsidRPr="007F7AA4" w:rsidRDefault="001B6879" w:rsidP="001B6879">
            <w:pPr>
              <w:rPr>
                <w:rFonts w:eastAsiaTheme="majorEastAsia" w:cs="Times New Roman"/>
                <w:b/>
                <w:sz w:val="20"/>
                <w:szCs w:val="20"/>
              </w:rPr>
            </w:pPr>
            <w:r w:rsidRPr="007F7AA4">
              <w:rPr>
                <w:rFonts w:eastAsiaTheme="majorEastAsia" w:cs="Times New Roman"/>
                <w:b/>
                <w:sz w:val="20"/>
                <w:szCs w:val="20"/>
              </w:rPr>
              <w:lastRenderedPageBreak/>
              <w:t>[0x5B2F/001/128]         10:15:16.956531          RR/DSDS RR/DCCH DL/Channel ReleaseLength:   24             1</w:t>
            </w:r>
          </w:p>
          <w:p w14:paraId="18DADA38" w14:textId="77777777" w:rsidR="001B6879" w:rsidRPr="007F7AA4" w:rsidRDefault="001B6879" w:rsidP="001B6879">
            <w:pPr>
              <w:rPr>
                <w:rFonts w:eastAsiaTheme="majorEastAsia" w:cs="Times New Roman"/>
                <w:sz w:val="20"/>
                <w:szCs w:val="20"/>
              </w:rPr>
            </w:pPr>
            <w:r w:rsidRPr="007F7AA4">
              <w:rPr>
                <w:rFonts w:eastAsiaTheme="majorEastAsia" w:cs="Times New Roman"/>
                <w:sz w:val="20"/>
                <w:szCs w:val="20"/>
              </w:rPr>
              <w:t>[0xB0C0/020/002/002]     10:15:17.260071          BCCH_DL_SCH / SystemInformationBlockType1Radio Bearer ID: 0, Freq: 3590, SFN: 5381</w:t>
            </w:r>
          </w:p>
          <w:p w14:paraId="1EF259A2" w14:textId="77777777" w:rsidR="001B6879" w:rsidRPr="007F7AA4" w:rsidRDefault="001B6879" w:rsidP="001B6879">
            <w:pPr>
              <w:rPr>
                <w:rFonts w:eastAsiaTheme="majorEastAsia" w:cs="Times New Roman"/>
                <w:sz w:val="20"/>
                <w:szCs w:val="20"/>
              </w:rPr>
            </w:pPr>
            <w:r w:rsidRPr="007F7AA4">
              <w:rPr>
                <w:rFonts w:eastAsiaTheme="majorEastAsia" w:cs="Times New Roman"/>
                <w:sz w:val="20"/>
                <w:szCs w:val="20"/>
              </w:rPr>
              <w:t>[0xB0ED]                 10:15:17.296013          LTE NAS EMM Plain OTA Outgoing MessageTracking area update request Msg1</w:t>
            </w:r>
          </w:p>
          <w:p w14:paraId="526553AC" w14:textId="77777777" w:rsidR="001B6879" w:rsidRPr="007F7AA4" w:rsidRDefault="001B6879" w:rsidP="001B6879">
            <w:pPr>
              <w:rPr>
                <w:rFonts w:eastAsiaTheme="majorEastAsia" w:cs="Times New Roman"/>
                <w:sz w:val="20"/>
                <w:szCs w:val="20"/>
              </w:rPr>
            </w:pPr>
            <w:r w:rsidRPr="007F7AA4">
              <w:rPr>
                <w:rFonts w:eastAsiaTheme="majorEastAsia" w:cs="Times New Roman"/>
                <w:sz w:val="20"/>
                <w:szCs w:val="20"/>
              </w:rPr>
              <w:t>[0xB0EC]                 10:15:17.484099          LTE NAS EMM Plain OTA Incoming MessageTracking area update accept Msg1</w:t>
            </w:r>
          </w:p>
          <w:p w14:paraId="56D269AE" w14:textId="1600CE53" w:rsidR="001B6879" w:rsidRPr="007F7AA4" w:rsidRDefault="001B6879" w:rsidP="001C359E">
            <w:pPr>
              <w:rPr>
                <w:rFonts w:eastAsiaTheme="majorEastAsia" w:cs="Times New Roman"/>
                <w:sz w:val="20"/>
                <w:szCs w:val="20"/>
              </w:rPr>
            </w:pPr>
            <w:r w:rsidRPr="007F7AA4">
              <w:rPr>
                <w:rFonts w:eastAsiaTheme="majorEastAsia" w:cs="Times New Roman"/>
                <w:sz w:val="20"/>
                <w:szCs w:val="20"/>
              </w:rPr>
              <w:t>[0xB0ED]                 10:15:17.488022          LTE NAS EMM Plain OTA Outgoing MessageTra</w:t>
            </w:r>
            <w:r w:rsidR="005D40C1" w:rsidRPr="007F7AA4">
              <w:rPr>
                <w:rFonts w:eastAsiaTheme="majorEastAsia" w:cs="Times New Roman"/>
                <w:sz w:val="20"/>
                <w:szCs w:val="20"/>
              </w:rPr>
              <w:t>cking area update complete Msg1</w:t>
            </w:r>
          </w:p>
        </w:tc>
      </w:tr>
    </w:tbl>
    <w:p w14:paraId="289DDCB7" w14:textId="77777777" w:rsidR="001B6879" w:rsidRPr="007F7AA4" w:rsidRDefault="001B6879" w:rsidP="001C359E">
      <w:pPr>
        <w:rPr>
          <w:rFonts w:eastAsiaTheme="majorEastAsia" w:cs="Times New Roman"/>
          <w:sz w:val="20"/>
          <w:szCs w:val="20"/>
        </w:rPr>
      </w:pPr>
    </w:p>
    <w:p w14:paraId="10AA6E24" w14:textId="77777777" w:rsidR="001808DC" w:rsidRPr="007F7AA4" w:rsidRDefault="001808DC" w:rsidP="001808DC">
      <w:pPr>
        <w:pStyle w:val="2"/>
        <w:spacing w:before="156" w:after="156"/>
        <w:rPr>
          <w:rFonts w:cs="Times New Roman"/>
        </w:rPr>
      </w:pPr>
      <w:bookmarkStart w:id="77" w:name="_Toc87714656"/>
      <w:r w:rsidRPr="007F7AA4">
        <w:rPr>
          <w:rFonts w:cs="Times New Roman"/>
        </w:rPr>
        <w:t>GSM</w:t>
      </w:r>
      <w:r w:rsidRPr="007F7AA4">
        <w:rPr>
          <w:rFonts w:cs="Times New Roman"/>
        </w:rPr>
        <w:t>通过过程中掉话整理</w:t>
      </w:r>
      <w:bookmarkEnd w:id="77"/>
    </w:p>
    <w:p w14:paraId="7550045C" w14:textId="77777777" w:rsidR="001808DC" w:rsidRPr="007F7AA4" w:rsidRDefault="001808DC" w:rsidP="001808DC">
      <w:pPr>
        <w:pStyle w:val="3"/>
        <w:spacing w:before="156" w:after="156"/>
        <w:rPr>
          <w:rFonts w:eastAsiaTheme="majorEastAsia" w:cs="Times New Roman"/>
        </w:rPr>
      </w:pPr>
      <w:bookmarkStart w:id="78" w:name="_Toc87714657"/>
      <w:r w:rsidRPr="007F7AA4">
        <w:rPr>
          <w:rFonts w:eastAsiaTheme="majorEastAsia" w:cs="Times New Roman"/>
        </w:rPr>
        <w:t>上行达到最大重传次数</w:t>
      </w:r>
      <w:bookmarkEnd w:id="78"/>
    </w:p>
    <w:p w14:paraId="19C440D9" w14:textId="2BDD48BA" w:rsidR="005C430E" w:rsidRPr="007F7AA4" w:rsidRDefault="001808DC" w:rsidP="001808DC">
      <w:pPr>
        <w:rPr>
          <w:rFonts w:eastAsiaTheme="majorEastAsia" w:cs="Times New Roman"/>
        </w:rPr>
      </w:pPr>
      <w:r w:rsidRPr="007F7AA4">
        <w:rPr>
          <w:rFonts w:eastAsiaTheme="majorEastAsia" w:cs="Times New Roman"/>
        </w:rPr>
        <w:t>MO GSM</w:t>
      </w:r>
      <w:r w:rsidRPr="007F7AA4">
        <w:rPr>
          <w:rFonts w:eastAsiaTheme="majorEastAsia" w:cs="Times New Roman"/>
        </w:rPr>
        <w:t>发送端发生多次重传没有收到网络响应而造成的掉话。</w:t>
      </w:r>
      <w:r w:rsidRPr="007F7AA4">
        <w:rPr>
          <w:rFonts w:eastAsiaTheme="majorEastAsia" w:cs="Times New Roman"/>
        </w:rPr>
        <w:t>MO</w:t>
      </w:r>
      <w:r w:rsidRPr="007F7AA4">
        <w:rPr>
          <w:rFonts w:eastAsiaTheme="majorEastAsia" w:cs="Times New Roman"/>
        </w:rPr>
        <w:t>端下行信噪比良好，上行消息网络未收到或者没有响应导致的掉话。</w:t>
      </w:r>
      <w:r w:rsidRPr="007F7AA4">
        <w:rPr>
          <w:rFonts w:eastAsiaTheme="majorEastAsia" w:cs="Times New Roman"/>
        </w:rPr>
        <w:t>GSM</w:t>
      </w:r>
      <w:r w:rsidRPr="007F7AA4">
        <w:rPr>
          <w:rFonts w:eastAsiaTheme="majorEastAsia" w:cs="Times New Roman"/>
        </w:rPr>
        <w:t>的发射或者网络问题。</w:t>
      </w:r>
      <w:r w:rsidR="005C430E" w:rsidRPr="007F7AA4">
        <w:rPr>
          <w:rFonts w:eastAsiaTheme="majorEastAsia" w:cs="Times New Roman"/>
        </w:rPr>
        <w:t>这里的相关概念需要查看</w:t>
      </w:r>
      <w:r w:rsidR="005C430E" w:rsidRPr="007F7AA4">
        <w:rPr>
          <w:rFonts w:eastAsiaTheme="majorEastAsia" w:cs="Times New Roman"/>
        </w:rPr>
        <w:t>GSM</w:t>
      </w:r>
      <w:r w:rsidR="005C430E" w:rsidRPr="007F7AA4">
        <w:rPr>
          <w:rFonts w:eastAsiaTheme="majorEastAsia" w:cs="Times New Roman"/>
        </w:rPr>
        <w:t>协议</w:t>
      </w:r>
      <w:r w:rsidR="005C430E" w:rsidRPr="007F7AA4">
        <w:rPr>
          <w:rFonts w:eastAsiaTheme="majorEastAsia" w:cs="Times New Roman"/>
        </w:rPr>
        <w:t>TS 44006</w:t>
      </w:r>
      <w:r w:rsidR="005C430E" w:rsidRPr="007F7AA4">
        <w:rPr>
          <w:rFonts w:eastAsiaTheme="majorEastAsia" w:cs="Times New Roman"/>
        </w:rPr>
        <w:t>等规范。</w:t>
      </w:r>
    </w:p>
    <w:tbl>
      <w:tblPr>
        <w:tblStyle w:val="a7"/>
        <w:tblW w:w="0" w:type="auto"/>
        <w:tblLook w:val="04A0" w:firstRow="1" w:lastRow="0" w:firstColumn="1" w:lastColumn="0" w:noHBand="0" w:noVBand="1"/>
      </w:tblPr>
      <w:tblGrid>
        <w:gridCol w:w="13454"/>
      </w:tblGrid>
      <w:tr w:rsidR="002554B1" w:rsidRPr="007F7AA4" w14:paraId="313260FD" w14:textId="77777777" w:rsidTr="002554B1">
        <w:tc>
          <w:tcPr>
            <w:tcW w:w="13454" w:type="dxa"/>
          </w:tcPr>
          <w:p w14:paraId="531E6FC8" w14:textId="77777777" w:rsidR="002554B1" w:rsidRPr="007F7AA4" w:rsidRDefault="002554B1" w:rsidP="002554B1">
            <w:pPr>
              <w:rPr>
                <w:rFonts w:eastAsiaTheme="majorEastAsia" w:cs="Times New Roman"/>
                <w:sz w:val="20"/>
              </w:rPr>
            </w:pPr>
            <w:r w:rsidRPr="007F7AA4">
              <w:rPr>
                <w:rFonts w:eastAsiaTheme="majorEastAsia" w:cs="Times New Roman"/>
                <w:sz w:val="20"/>
              </w:rPr>
              <w:t>1. UE initiated CSFB call at time 11:58:13:847 and call is also connected successfully but further N200 timeout occurred because L2 connection is not established.</w:t>
            </w:r>
          </w:p>
          <w:p w14:paraId="51B31B4E" w14:textId="77777777" w:rsidR="002554B1" w:rsidRPr="007F7AA4" w:rsidRDefault="002554B1" w:rsidP="002554B1">
            <w:pPr>
              <w:rPr>
                <w:rFonts w:eastAsiaTheme="majorEastAsia" w:cs="Times New Roman"/>
                <w:sz w:val="20"/>
              </w:rPr>
            </w:pPr>
            <w:r w:rsidRPr="007F7AA4">
              <w:rPr>
                <w:rFonts w:eastAsiaTheme="majorEastAsia" w:cs="Times New Roman"/>
                <w:sz w:val="20"/>
              </w:rPr>
              <w:t>2. Checked RX status, the  average antenna power is ~-8x dbm which is good and RXQual is also good and also able to decode FACCH blocks successfully .</w:t>
            </w:r>
          </w:p>
          <w:p w14:paraId="5F2B5C65" w14:textId="77777777" w:rsidR="002554B1" w:rsidRPr="007F7AA4" w:rsidRDefault="002554B1" w:rsidP="002554B1">
            <w:pPr>
              <w:rPr>
                <w:rFonts w:eastAsiaTheme="majorEastAsia" w:cs="Times New Roman"/>
                <w:sz w:val="20"/>
              </w:rPr>
            </w:pPr>
            <w:r w:rsidRPr="007F7AA4">
              <w:rPr>
                <w:rFonts w:eastAsiaTheme="majorEastAsia" w:cs="Times New Roman"/>
                <w:sz w:val="20"/>
              </w:rPr>
              <w:t>3.Checked TX status and observed that  UE transmitting with  TX power 33dbm and Timing Advance value is 4QB  which indicates it is far from network point.</w:t>
            </w:r>
          </w:p>
          <w:p w14:paraId="1D847F76" w14:textId="77777777" w:rsidR="002554B1" w:rsidRPr="007F7AA4" w:rsidRDefault="002554B1" w:rsidP="002554B1">
            <w:pPr>
              <w:rPr>
                <w:rFonts w:eastAsiaTheme="majorEastAsia" w:cs="Times New Roman"/>
                <w:sz w:val="20"/>
              </w:rPr>
            </w:pPr>
            <w:r w:rsidRPr="007F7AA4">
              <w:rPr>
                <w:rFonts w:eastAsiaTheme="majorEastAsia" w:cs="Times New Roman"/>
                <w:sz w:val="20"/>
              </w:rPr>
              <w:t>5.Due to bad TX quality, N200 timeout happened which leads to MO call drop .</w:t>
            </w:r>
          </w:p>
          <w:p w14:paraId="7F1A9380" w14:textId="77777777" w:rsidR="002554B1" w:rsidRPr="007F7AA4" w:rsidRDefault="002554B1" w:rsidP="002554B1">
            <w:pPr>
              <w:rPr>
                <w:rFonts w:eastAsiaTheme="majorEastAsia" w:cs="Times New Roman"/>
                <w:sz w:val="20"/>
              </w:rPr>
            </w:pPr>
            <w:r w:rsidRPr="007F7AA4">
              <w:rPr>
                <w:rFonts w:eastAsiaTheme="majorEastAsia" w:cs="Times New Roman"/>
                <w:sz w:val="20"/>
              </w:rPr>
              <w:t>It seems to be temporary network issue.</w:t>
            </w:r>
          </w:p>
          <w:p w14:paraId="39999A33" w14:textId="77777777" w:rsidR="002554B1" w:rsidRPr="007F7AA4" w:rsidRDefault="002554B1" w:rsidP="002554B1">
            <w:pPr>
              <w:rPr>
                <w:rFonts w:eastAsiaTheme="majorEastAsia" w:cs="Times New Roman"/>
                <w:sz w:val="20"/>
              </w:rPr>
            </w:pPr>
          </w:p>
          <w:p w14:paraId="54BD6460" w14:textId="77777777" w:rsidR="002554B1" w:rsidRPr="007F7AA4" w:rsidRDefault="002554B1" w:rsidP="002554B1">
            <w:pPr>
              <w:rPr>
                <w:rFonts w:eastAsiaTheme="majorEastAsia" w:cs="Times New Roman"/>
                <w:sz w:val="20"/>
              </w:rPr>
            </w:pPr>
            <w:r w:rsidRPr="007F7AA4">
              <w:rPr>
                <w:rFonts w:eastAsiaTheme="majorEastAsia" w:cs="Times New Roman"/>
                <w:sz w:val="20"/>
              </w:rPr>
              <w:t>DUT Snippets:</w:t>
            </w:r>
          </w:p>
          <w:p w14:paraId="00C0AC84" w14:textId="77777777" w:rsidR="002554B1" w:rsidRPr="007F7AA4" w:rsidRDefault="002554B1" w:rsidP="002554B1">
            <w:pPr>
              <w:rPr>
                <w:rFonts w:eastAsiaTheme="majorEastAsia" w:cs="Times New Roman"/>
                <w:sz w:val="20"/>
              </w:rPr>
            </w:pPr>
          </w:p>
          <w:p w14:paraId="7AA6FE2B" w14:textId="77777777" w:rsidR="002554B1" w:rsidRPr="007F7AA4" w:rsidRDefault="002554B1" w:rsidP="002554B1">
            <w:pPr>
              <w:rPr>
                <w:rFonts w:eastAsiaTheme="majorEastAsia" w:cs="Times New Roman"/>
                <w:sz w:val="20"/>
              </w:rPr>
            </w:pPr>
            <w:r w:rsidRPr="007F7AA4">
              <w:rPr>
                <w:rFonts w:eastAsiaTheme="majorEastAsia" w:cs="Times New Roman"/>
                <w:sz w:val="20"/>
              </w:rPr>
              <w:t>Type</w:t>
            </w:r>
            <w:r w:rsidRPr="007F7AA4">
              <w:rPr>
                <w:rFonts w:eastAsiaTheme="majorEastAsia" w:cs="Times New Roman"/>
                <w:sz w:val="20"/>
              </w:rPr>
              <w:tab/>
              <w:t>Index</w:t>
            </w:r>
            <w:r w:rsidRPr="007F7AA4">
              <w:rPr>
                <w:rFonts w:eastAsiaTheme="majorEastAsia" w:cs="Times New Roman"/>
                <w:sz w:val="20"/>
              </w:rPr>
              <w:tab/>
              <w:t>Time</w:t>
            </w:r>
            <w:r w:rsidRPr="007F7AA4">
              <w:rPr>
                <w:rFonts w:eastAsiaTheme="majorEastAsia" w:cs="Times New Roman"/>
                <w:sz w:val="20"/>
              </w:rPr>
              <w:tab/>
              <w:t>Local Time</w:t>
            </w:r>
            <w:r w:rsidRPr="007F7AA4">
              <w:rPr>
                <w:rFonts w:eastAsiaTheme="majorEastAsia" w:cs="Times New Roman"/>
                <w:sz w:val="20"/>
              </w:rPr>
              <w:tab/>
              <w:t>Module</w:t>
            </w:r>
            <w:r w:rsidRPr="007F7AA4">
              <w:rPr>
                <w:rFonts w:eastAsiaTheme="majorEastAsia" w:cs="Times New Roman"/>
                <w:sz w:val="20"/>
              </w:rPr>
              <w:tab/>
              <w:t>Message</w:t>
            </w:r>
            <w:r w:rsidRPr="007F7AA4">
              <w:rPr>
                <w:rFonts w:eastAsiaTheme="majorEastAsia" w:cs="Times New Roman"/>
                <w:sz w:val="20"/>
              </w:rPr>
              <w:tab/>
              <w:t>Comment</w:t>
            </w:r>
            <w:r w:rsidRPr="007F7AA4">
              <w:rPr>
                <w:rFonts w:eastAsiaTheme="majorEastAsia" w:cs="Times New Roman"/>
                <w:sz w:val="20"/>
              </w:rPr>
              <w:tab/>
              <w:t>Time Differences</w:t>
            </w:r>
          </w:p>
          <w:p w14:paraId="7371BCFE" w14:textId="77777777" w:rsidR="002554B1" w:rsidRPr="007F7AA4" w:rsidRDefault="002554B1" w:rsidP="002554B1">
            <w:pPr>
              <w:rPr>
                <w:rFonts w:eastAsiaTheme="majorEastAsia" w:cs="Times New Roman"/>
                <w:sz w:val="20"/>
              </w:rPr>
            </w:pPr>
            <w:r w:rsidRPr="007F7AA4">
              <w:rPr>
                <w:rFonts w:eastAsiaTheme="majorEastAsia" w:cs="Times New Roman"/>
                <w:sz w:val="20"/>
              </w:rPr>
              <w:t>OTA</w:t>
            </w:r>
            <w:r w:rsidRPr="007F7AA4">
              <w:rPr>
                <w:rFonts w:eastAsiaTheme="majorEastAsia" w:cs="Times New Roman"/>
                <w:sz w:val="20"/>
              </w:rPr>
              <w:tab/>
              <w:t>2895758</w:t>
            </w:r>
            <w:r w:rsidRPr="007F7AA4">
              <w:rPr>
                <w:rFonts w:eastAsiaTheme="majorEastAsia" w:cs="Times New Roman"/>
                <w:sz w:val="20"/>
              </w:rPr>
              <w:tab/>
              <w:t>135051591</w:t>
            </w:r>
            <w:r w:rsidRPr="007F7AA4">
              <w:rPr>
                <w:rFonts w:eastAsiaTheme="majorEastAsia" w:cs="Times New Roman"/>
                <w:sz w:val="20"/>
              </w:rPr>
              <w:tab/>
              <w:t>11:58:13:847</w:t>
            </w:r>
            <w:r w:rsidRPr="007F7AA4">
              <w:rPr>
                <w:rFonts w:eastAsiaTheme="majorEastAsia" w:cs="Times New Roman"/>
                <w:sz w:val="20"/>
              </w:rPr>
              <w:tab/>
              <w:t>EMM_NASMSG</w:t>
            </w:r>
            <w:r w:rsidRPr="007F7AA4">
              <w:rPr>
                <w:rFonts w:eastAsiaTheme="majorEastAsia" w:cs="Times New Roman"/>
                <w:sz w:val="20"/>
              </w:rPr>
              <w:tab/>
              <w:t>[MS-&gt;NW] EMM_Extended_Service_Request(service type="MO_CSFB", CSFB response="CSFB_UNUSED")</w:t>
            </w:r>
          </w:p>
          <w:p w14:paraId="6D6C4DF0" w14:textId="77777777" w:rsidR="002554B1" w:rsidRPr="007F7AA4" w:rsidRDefault="002554B1" w:rsidP="002554B1">
            <w:pPr>
              <w:rPr>
                <w:rFonts w:eastAsiaTheme="majorEastAsia" w:cs="Times New Roman"/>
                <w:sz w:val="20"/>
              </w:rPr>
            </w:pPr>
            <w:r w:rsidRPr="007F7AA4">
              <w:rPr>
                <w:rFonts w:eastAsiaTheme="majorEastAsia" w:cs="Times New Roman"/>
                <w:sz w:val="20"/>
              </w:rPr>
              <w:t>OTA</w:t>
            </w:r>
            <w:r w:rsidRPr="007F7AA4">
              <w:rPr>
                <w:rFonts w:eastAsiaTheme="majorEastAsia" w:cs="Times New Roman"/>
                <w:sz w:val="20"/>
              </w:rPr>
              <w:tab/>
              <w:t>2899636</w:t>
            </w:r>
            <w:r w:rsidRPr="007F7AA4">
              <w:rPr>
                <w:rFonts w:eastAsiaTheme="majorEastAsia" w:cs="Times New Roman"/>
                <w:sz w:val="20"/>
              </w:rPr>
              <w:tab/>
              <w:t>135053680</w:t>
            </w:r>
            <w:r w:rsidRPr="007F7AA4">
              <w:rPr>
                <w:rFonts w:eastAsiaTheme="majorEastAsia" w:cs="Times New Roman"/>
                <w:sz w:val="20"/>
              </w:rPr>
              <w:tab/>
              <w:t>11:58:13:847</w:t>
            </w:r>
            <w:r w:rsidRPr="007F7AA4">
              <w:rPr>
                <w:rFonts w:eastAsiaTheme="majorEastAsia" w:cs="Times New Roman"/>
                <w:sz w:val="20"/>
              </w:rPr>
              <w:tab/>
              <w:t>ERRC_CONN</w:t>
            </w:r>
            <w:r w:rsidRPr="007F7AA4">
              <w:rPr>
                <w:rFonts w:eastAsiaTheme="majorEastAsia" w:cs="Times New Roman"/>
                <w:sz w:val="20"/>
              </w:rPr>
              <w:tab/>
              <w:t>[NW-&gt;MS] ERRC_RRCConnectionRelease(EARFCN[40940], PCI[438])(cause:[ReleaseCause_other], redirectInfo:[1])</w:t>
            </w:r>
          </w:p>
          <w:p w14:paraId="6EF6DF27" w14:textId="77777777" w:rsidR="002554B1" w:rsidRPr="007F7AA4" w:rsidRDefault="002554B1" w:rsidP="002554B1">
            <w:pPr>
              <w:rPr>
                <w:rFonts w:eastAsiaTheme="majorEastAsia" w:cs="Times New Roman"/>
                <w:sz w:val="20"/>
              </w:rPr>
            </w:pPr>
            <w:r w:rsidRPr="007F7AA4">
              <w:rPr>
                <w:rFonts w:eastAsiaTheme="majorEastAsia" w:cs="Times New Roman"/>
                <w:sz w:val="20"/>
              </w:rPr>
              <w:t>OTA</w:t>
            </w:r>
            <w:r w:rsidRPr="007F7AA4">
              <w:rPr>
                <w:rFonts w:eastAsiaTheme="majorEastAsia" w:cs="Times New Roman"/>
                <w:sz w:val="20"/>
              </w:rPr>
              <w:tab/>
              <w:t>2917099</w:t>
            </w:r>
            <w:r w:rsidRPr="007F7AA4">
              <w:rPr>
                <w:rFonts w:eastAsiaTheme="majorEastAsia" w:cs="Times New Roman"/>
                <w:sz w:val="20"/>
              </w:rPr>
              <w:tab/>
              <w:t>135156136</w:t>
            </w:r>
            <w:r w:rsidRPr="007F7AA4">
              <w:rPr>
                <w:rFonts w:eastAsiaTheme="majorEastAsia" w:cs="Times New Roman"/>
                <w:sz w:val="20"/>
              </w:rPr>
              <w:tab/>
              <w:t>11:58:20:471</w:t>
            </w:r>
            <w:r w:rsidRPr="007F7AA4">
              <w:rPr>
                <w:rFonts w:eastAsiaTheme="majorEastAsia" w:cs="Times New Roman"/>
                <w:sz w:val="20"/>
              </w:rPr>
              <w:tab/>
              <w:t>CC</w:t>
            </w:r>
            <w:r w:rsidRPr="007F7AA4">
              <w:rPr>
                <w:rFonts w:eastAsiaTheme="majorEastAsia" w:cs="Times New Roman"/>
                <w:sz w:val="20"/>
              </w:rPr>
              <w:tab/>
              <w:t>[MS-&gt;NW] CC__SETUP</w:t>
            </w:r>
          </w:p>
          <w:p w14:paraId="0FDBDBD3" w14:textId="77777777" w:rsidR="002554B1" w:rsidRPr="007F7AA4" w:rsidRDefault="002554B1" w:rsidP="002554B1">
            <w:pPr>
              <w:rPr>
                <w:rFonts w:eastAsiaTheme="majorEastAsia" w:cs="Times New Roman"/>
                <w:sz w:val="20"/>
              </w:rPr>
            </w:pPr>
            <w:r w:rsidRPr="007F7AA4">
              <w:rPr>
                <w:rFonts w:eastAsiaTheme="majorEastAsia" w:cs="Times New Roman"/>
                <w:sz w:val="20"/>
              </w:rPr>
              <w:t>OTA</w:t>
            </w:r>
            <w:r w:rsidRPr="007F7AA4">
              <w:rPr>
                <w:rFonts w:eastAsiaTheme="majorEastAsia" w:cs="Times New Roman"/>
                <w:sz w:val="20"/>
              </w:rPr>
              <w:tab/>
              <w:t>2923071</w:t>
            </w:r>
            <w:r w:rsidRPr="007F7AA4">
              <w:rPr>
                <w:rFonts w:eastAsiaTheme="majorEastAsia" w:cs="Times New Roman"/>
                <w:sz w:val="20"/>
              </w:rPr>
              <w:tab/>
              <w:t>135203942</w:t>
            </w:r>
            <w:r w:rsidRPr="007F7AA4">
              <w:rPr>
                <w:rFonts w:eastAsiaTheme="majorEastAsia" w:cs="Times New Roman"/>
                <w:sz w:val="20"/>
              </w:rPr>
              <w:tab/>
              <w:t>11:58:23:480</w:t>
            </w:r>
            <w:r w:rsidRPr="007F7AA4">
              <w:rPr>
                <w:rFonts w:eastAsiaTheme="majorEastAsia" w:cs="Times New Roman"/>
                <w:sz w:val="20"/>
              </w:rPr>
              <w:tab/>
              <w:t>CC</w:t>
            </w:r>
            <w:r w:rsidRPr="007F7AA4">
              <w:rPr>
                <w:rFonts w:eastAsiaTheme="majorEastAsia" w:cs="Times New Roman"/>
                <w:sz w:val="20"/>
              </w:rPr>
              <w:tab/>
              <w:t>[NW-&gt;MS] CC__CALL_PROCEEDING</w:t>
            </w:r>
          </w:p>
          <w:p w14:paraId="008CDC7D" w14:textId="77777777" w:rsidR="002554B1" w:rsidRPr="007F7AA4" w:rsidRDefault="002554B1" w:rsidP="002554B1">
            <w:pPr>
              <w:rPr>
                <w:rFonts w:eastAsiaTheme="majorEastAsia" w:cs="Times New Roman"/>
                <w:sz w:val="20"/>
              </w:rPr>
            </w:pPr>
            <w:r w:rsidRPr="007F7AA4">
              <w:rPr>
                <w:rFonts w:eastAsiaTheme="majorEastAsia" w:cs="Times New Roman"/>
                <w:sz w:val="20"/>
              </w:rPr>
              <w:t>OTA</w:t>
            </w:r>
            <w:r w:rsidRPr="007F7AA4">
              <w:rPr>
                <w:rFonts w:eastAsiaTheme="majorEastAsia" w:cs="Times New Roman"/>
                <w:sz w:val="20"/>
              </w:rPr>
              <w:tab/>
              <w:t>2929444</w:t>
            </w:r>
            <w:r w:rsidRPr="007F7AA4">
              <w:rPr>
                <w:rFonts w:eastAsiaTheme="majorEastAsia" w:cs="Times New Roman"/>
                <w:sz w:val="20"/>
              </w:rPr>
              <w:tab/>
              <w:t>135251756</w:t>
            </w:r>
            <w:r w:rsidRPr="007F7AA4">
              <w:rPr>
                <w:rFonts w:eastAsiaTheme="majorEastAsia" w:cs="Times New Roman"/>
                <w:sz w:val="20"/>
              </w:rPr>
              <w:tab/>
              <w:t>11:58:26:695</w:t>
            </w:r>
            <w:r w:rsidRPr="007F7AA4">
              <w:rPr>
                <w:rFonts w:eastAsiaTheme="majorEastAsia" w:cs="Times New Roman"/>
                <w:sz w:val="20"/>
              </w:rPr>
              <w:tab/>
              <w:t>RRM_TDD</w:t>
            </w:r>
            <w:r w:rsidRPr="007F7AA4">
              <w:rPr>
                <w:rFonts w:eastAsiaTheme="majorEastAsia" w:cs="Times New Roman"/>
                <w:sz w:val="20"/>
              </w:rPr>
              <w:tab/>
              <w:t>[NW-&gt;MS] RR__ASSIGNMENT_COMMAND</w:t>
            </w:r>
          </w:p>
          <w:p w14:paraId="36F348AE" w14:textId="77777777" w:rsidR="002554B1" w:rsidRPr="007F7AA4" w:rsidRDefault="002554B1" w:rsidP="002554B1">
            <w:pPr>
              <w:rPr>
                <w:rFonts w:eastAsiaTheme="majorEastAsia" w:cs="Times New Roman"/>
                <w:sz w:val="20"/>
              </w:rPr>
            </w:pPr>
            <w:r w:rsidRPr="007F7AA4">
              <w:rPr>
                <w:rFonts w:eastAsiaTheme="majorEastAsia" w:cs="Times New Roman"/>
                <w:sz w:val="20"/>
              </w:rPr>
              <w:t>OTA</w:t>
            </w:r>
            <w:r w:rsidRPr="007F7AA4">
              <w:rPr>
                <w:rFonts w:eastAsiaTheme="majorEastAsia" w:cs="Times New Roman"/>
                <w:sz w:val="20"/>
              </w:rPr>
              <w:tab/>
              <w:t>2929551</w:t>
            </w:r>
            <w:r w:rsidRPr="007F7AA4">
              <w:rPr>
                <w:rFonts w:eastAsiaTheme="majorEastAsia" w:cs="Times New Roman"/>
                <w:sz w:val="20"/>
              </w:rPr>
              <w:tab/>
              <w:t>135252689</w:t>
            </w:r>
            <w:r w:rsidRPr="007F7AA4">
              <w:rPr>
                <w:rFonts w:eastAsiaTheme="majorEastAsia" w:cs="Times New Roman"/>
                <w:sz w:val="20"/>
              </w:rPr>
              <w:tab/>
              <w:t>11:58:26:695</w:t>
            </w:r>
            <w:r w:rsidRPr="007F7AA4">
              <w:rPr>
                <w:rFonts w:eastAsiaTheme="majorEastAsia" w:cs="Times New Roman"/>
                <w:sz w:val="20"/>
              </w:rPr>
              <w:tab/>
              <w:t>RRM_TDD</w:t>
            </w:r>
            <w:r w:rsidRPr="007F7AA4">
              <w:rPr>
                <w:rFonts w:eastAsiaTheme="majorEastAsia" w:cs="Times New Roman"/>
                <w:sz w:val="20"/>
              </w:rPr>
              <w:tab/>
              <w:t>[MS-&gt;NW] RR__ASSIGNMENT_COMPLETE</w:t>
            </w:r>
          </w:p>
          <w:p w14:paraId="2E380791" w14:textId="77777777" w:rsidR="002554B1" w:rsidRPr="007F7AA4" w:rsidRDefault="002554B1" w:rsidP="002554B1">
            <w:pPr>
              <w:rPr>
                <w:rFonts w:eastAsiaTheme="majorEastAsia" w:cs="Times New Roman"/>
                <w:sz w:val="20"/>
              </w:rPr>
            </w:pPr>
            <w:r w:rsidRPr="007F7AA4">
              <w:rPr>
                <w:rFonts w:eastAsiaTheme="majorEastAsia" w:cs="Times New Roman"/>
                <w:sz w:val="20"/>
              </w:rPr>
              <w:t>OTA</w:t>
            </w:r>
            <w:r w:rsidRPr="007F7AA4">
              <w:rPr>
                <w:rFonts w:eastAsiaTheme="majorEastAsia" w:cs="Times New Roman"/>
                <w:sz w:val="20"/>
              </w:rPr>
              <w:tab/>
              <w:t>2934973</w:t>
            </w:r>
            <w:r w:rsidRPr="007F7AA4">
              <w:rPr>
                <w:rFonts w:eastAsiaTheme="majorEastAsia" w:cs="Times New Roman"/>
                <w:sz w:val="20"/>
              </w:rPr>
              <w:tab/>
              <w:t>135296576</w:t>
            </w:r>
            <w:r w:rsidRPr="007F7AA4">
              <w:rPr>
                <w:rFonts w:eastAsiaTheme="majorEastAsia" w:cs="Times New Roman"/>
                <w:sz w:val="20"/>
              </w:rPr>
              <w:tab/>
              <w:t>11:58:29:502</w:t>
            </w:r>
            <w:r w:rsidRPr="007F7AA4">
              <w:rPr>
                <w:rFonts w:eastAsiaTheme="majorEastAsia" w:cs="Times New Roman"/>
                <w:sz w:val="20"/>
              </w:rPr>
              <w:tab/>
              <w:t>CC</w:t>
            </w:r>
            <w:r w:rsidRPr="007F7AA4">
              <w:rPr>
                <w:rFonts w:eastAsiaTheme="majorEastAsia" w:cs="Times New Roman"/>
                <w:sz w:val="20"/>
              </w:rPr>
              <w:tab/>
              <w:t>[NW-&gt;MS] CC__ALERTING</w:t>
            </w:r>
          </w:p>
          <w:p w14:paraId="36870823" w14:textId="77777777" w:rsidR="002554B1" w:rsidRPr="007F7AA4" w:rsidRDefault="002554B1" w:rsidP="002554B1">
            <w:pPr>
              <w:rPr>
                <w:rFonts w:eastAsiaTheme="majorEastAsia" w:cs="Times New Roman"/>
                <w:sz w:val="20"/>
              </w:rPr>
            </w:pPr>
            <w:r w:rsidRPr="007F7AA4">
              <w:rPr>
                <w:rFonts w:eastAsiaTheme="majorEastAsia" w:cs="Times New Roman"/>
                <w:sz w:val="20"/>
              </w:rPr>
              <w:t>OTA</w:t>
            </w:r>
            <w:r w:rsidRPr="007F7AA4">
              <w:rPr>
                <w:rFonts w:eastAsiaTheme="majorEastAsia" w:cs="Times New Roman"/>
                <w:sz w:val="20"/>
              </w:rPr>
              <w:tab/>
              <w:t>2939553</w:t>
            </w:r>
            <w:r w:rsidRPr="007F7AA4">
              <w:rPr>
                <w:rFonts w:eastAsiaTheme="majorEastAsia" w:cs="Times New Roman"/>
                <w:sz w:val="20"/>
              </w:rPr>
              <w:tab/>
              <w:t>135332201</w:t>
            </w:r>
            <w:r w:rsidRPr="007F7AA4">
              <w:rPr>
                <w:rFonts w:eastAsiaTheme="majorEastAsia" w:cs="Times New Roman"/>
                <w:sz w:val="20"/>
              </w:rPr>
              <w:tab/>
              <w:t>11:58:31:721</w:t>
            </w:r>
            <w:r w:rsidRPr="007F7AA4">
              <w:rPr>
                <w:rFonts w:eastAsiaTheme="majorEastAsia" w:cs="Times New Roman"/>
                <w:sz w:val="20"/>
              </w:rPr>
              <w:tab/>
              <w:t>CC</w:t>
            </w:r>
            <w:r w:rsidRPr="007F7AA4">
              <w:rPr>
                <w:rFonts w:eastAsiaTheme="majorEastAsia" w:cs="Times New Roman"/>
                <w:sz w:val="20"/>
              </w:rPr>
              <w:tab/>
              <w:t>[NW-&gt;MS] CC__CONNECT</w:t>
            </w:r>
          </w:p>
          <w:p w14:paraId="755004F9" w14:textId="77777777" w:rsidR="002554B1" w:rsidRPr="007F7AA4" w:rsidRDefault="002554B1" w:rsidP="002554B1">
            <w:pPr>
              <w:rPr>
                <w:rFonts w:eastAsiaTheme="majorEastAsia" w:cs="Times New Roman"/>
                <w:sz w:val="20"/>
              </w:rPr>
            </w:pPr>
            <w:r w:rsidRPr="007F7AA4">
              <w:rPr>
                <w:rFonts w:eastAsiaTheme="majorEastAsia" w:cs="Times New Roman"/>
                <w:sz w:val="20"/>
              </w:rPr>
              <w:t>OTA</w:t>
            </w:r>
            <w:r w:rsidRPr="007F7AA4">
              <w:rPr>
                <w:rFonts w:eastAsiaTheme="majorEastAsia" w:cs="Times New Roman"/>
                <w:sz w:val="20"/>
              </w:rPr>
              <w:tab/>
              <w:t>2939555</w:t>
            </w:r>
            <w:r w:rsidRPr="007F7AA4">
              <w:rPr>
                <w:rFonts w:eastAsiaTheme="majorEastAsia" w:cs="Times New Roman"/>
                <w:sz w:val="20"/>
              </w:rPr>
              <w:tab/>
              <w:t>135332202</w:t>
            </w:r>
            <w:r w:rsidRPr="007F7AA4">
              <w:rPr>
                <w:rFonts w:eastAsiaTheme="majorEastAsia" w:cs="Times New Roman"/>
                <w:sz w:val="20"/>
              </w:rPr>
              <w:tab/>
              <w:t>11:58:31:721</w:t>
            </w:r>
            <w:r w:rsidRPr="007F7AA4">
              <w:rPr>
                <w:rFonts w:eastAsiaTheme="majorEastAsia" w:cs="Times New Roman"/>
                <w:sz w:val="20"/>
              </w:rPr>
              <w:tab/>
              <w:t>CC</w:t>
            </w:r>
            <w:r w:rsidRPr="007F7AA4">
              <w:rPr>
                <w:rFonts w:eastAsiaTheme="majorEastAsia" w:cs="Times New Roman"/>
                <w:sz w:val="20"/>
              </w:rPr>
              <w:tab/>
              <w:t>[MS-&gt;NW] CC__CONNECT_ACKNOWLEDGE</w:t>
            </w:r>
          </w:p>
          <w:p w14:paraId="19DBB1A1" w14:textId="77777777" w:rsidR="002554B1" w:rsidRPr="007F7AA4" w:rsidRDefault="002554B1" w:rsidP="002554B1">
            <w:pPr>
              <w:rPr>
                <w:rFonts w:eastAsiaTheme="majorEastAsia" w:cs="Times New Roman"/>
                <w:sz w:val="20"/>
                <w:highlight w:val="yellow"/>
              </w:rPr>
            </w:pPr>
            <w:r w:rsidRPr="007F7AA4">
              <w:rPr>
                <w:rFonts w:eastAsiaTheme="majorEastAsia" w:cs="Times New Roman"/>
                <w:sz w:val="20"/>
                <w:highlight w:val="yellow"/>
              </w:rPr>
              <w:t>PS</w:t>
            </w:r>
            <w:r w:rsidRPr="007F7AA4">
              <w:rPr>
                <w:rFonts w:eastAsiaTheme="majorEastAsia" w:cs="Times New Roman"/>
                <w:sz w:val="20"/>
                <w:highlight w:val="yellow"/>
              </w:rPr>
              <w:tab/>
              <w:t>2940401</w:t>
            </w:r>
            <w:r w:rsidRPr="007F7AA4">
              <w:rPr>
                <w:rFonts w:eastAsiaTheme="majorEastAsia" w:cs="Times New Roman"/>
                <w:sz w:val="20"/>
                <w:highlight w:val="yellow"/>
              </w:rPr>
              <w:tab/>
              <w:t>135335662</w:t>
            </w:r>
            <w:r w:rsidRPr="007F7AA4">
              <w:rPr>
                <w:rFonts w:eastAsiaTheme="majorEastAsia" w:cs="Times New Roman"/>
                <w:sz w:val="20"/>
                <w:highlight w:val="yellow"/>
              </w:rPr>
              <w:tab/>
              <w:t>11:58:31:921</w:t>
            </w:r>
            <w:r w:rsidRPr="007F7AA4">
              <w:rPr>
                <w:rFonts w:eastAsiaTheme="majorEastAsia" w:cs="Times New Roman"/>
                <w:sz w:val="20"/>
                <w:highlight w:val="yellow"/>
              </w:rPr>
              <w:tab/>
              <w:t>L1 - GISE_TDD</w:t>
            </w:r>
            <w:r w:rsidRPr="007F7AA4">
              <w:rPr>
                <w:rFonts w:eastAsiaTheme="majorEastAsia" w:cs="Times New Roman"/>
                <w:sz w:val="20"/>
                <w:highlight w:val="yellow"/>
              </w:rPr>
              <w:tab/>
              <w:t>MSG_ID_MPHC_SERV_DEDI_MEAS_IND  (rlac_full_in_quarter_dbm = -81dbm</w:t>
            </w:r>
            <w:r w:rsidRPr="007F7AA4">
              <w:rPr>
                <w:rFonts w:eastAsiaTheme="majorEastAsia" w:cs="Times New Roman"/>
                <w:sz w:val="20"/>
                <w:highlight w:val="yellow"/>
              </w:rPr>
              <w:t>）</w:t>
            </w:r>
          </w:p>
          <w:p w14:paraId="1C3A39FE" w14:textId="77777777" w:rsidR="002554B1" w:rsidRPr="007F7AA4" w:rsidRDefault="002554B1" w:rsidP="002554B1">
            <w:pPr>
              <w:rPr>
                <w:rFonts w:eastAsiaTheme="majorEastAsia" w:cs="Times New Roman"/>
                <w:sz w:val="20"/>
                <w:highlight w:val="yellow"/>
              </w:rPr>
            </w:pPr>
            <w:r w:rsidRPr="007F7AA4">
              <w:rPr>
                <w:rFonts w:eastAsiaTheme="majorEastAsia" w:cs="Times New Roman"/>
                <w:sz w:val="20"/>
                <w:highlight w:val="yellow"/>
              </w:rPr>
              <w:t>PS</w:t>
            </w:r>
            <w:r w:rsidRPr="007F7AA4">
              <w:rPr>
                <w:rFonts w:eastAsiaTheme="majorEastAsia" w:cs="Times New Roman"/>
                <w:sz w:val="20"/>
                <w:highlight w:val="yellow"/>
              </w:rPr>
              <w:tab/>
              <w:t>2940948</w:t>
            </w:r>
            <w:r w:rsidRPr="007F7AA4">
              <w:rPr>
                <w:rFonts w:eastAsiaTheme="majorEastAsia" w:cs="Times New Roman"/>
                <w:sz w:val="20"/>
                <w:highlight w:val="yellow"/>
              </w:rPr>
              <w:tab/>
              <w:t>135338111</w:t>
            </w:r>
            <w:r w:rsidRPr="007F7AA4">
              <w:rPr>
                <w:rFonts w:eastAsiaTheme="majorEastAsia" w:cs="Times New Roman"/>
                <w:sz w:val="20"/>
                <w:highlight w:val="yellow"/>
              </w:rPr>
              <w:tab/>
              <w:t>11:58:32:122</w:t>
            </w:r>
            <w:r w:rsidRPr="007F7AA4">
              <w:rPr>
                <w:rFonts w:eastAsiaTheme="majorEastAsia" w:cs="Times New Roman"/>
                <w:sz w:val="20"/>
                <w:highlight w:val="yellow"/>
              </w:rPr>
              <w:tab/>
              <w:t>L1 - GL1_PCORE</w:t>
            </w:r>
            <w:r w:rsidRPr="007F7AA4">
              <w:rPr>
                <w:rFonts w:eastAsiaTheme="majorEastAsia" w:cs="Times New Roman"/>
                <w:sz w:val="20"/>
                <w:highlight w:val="yellow"/>
              </w:rPr>
              <w:tab/>
              <w:t>MSG_ID_MPHC_MPAL_FACCH_DOWNLINK</w:t>
            </w:r>
            <w:r w:rsidRPr="007F7AA4">
              <w:rPr>
                <w:rFonts w:eastAsiaTheme="majorEastAsia" w:cs="Times New Roman"/>
                <w:sz w:val="20"/>
                <w:highlight w:val="yellow"/>
              </w:rPr>
              <w:tab/>
              <w:t>(is_bad_frame =  0x00 (KAL_FALSE))</w:t>
            </w:r>
          </w:p>
          <w:p w14:paraId="00CF8A36" w14:textId="77777777" w:rsidR="002554B1" w:rsidRPr="007F7AA4" w:rsidRDefault="002554B1" w:rsidP="002554B1">
            <w:pPr>
              <w:rPr>
                <w:rFonts w:eastAsiaTheme="majorEastAsia" w:cs="Times New Roman"/>
                <w:sz w:val="20"/>
                <w:highlight w:val="yellow"/>
              </w:rPr>
            </w:pPr>
            <w:r w:rsidRPr="007F7AA4">
              <w:rPr>
                <w:rFonts w:eastAsiaTheme="majorEastAsia" w:cs="Times New Roman"/>
                <w:sz w:val="20"/>
                <w:highlight w:val="yellow"/>
              </w:rPr>
              <w:t>PS</w:t>
            </w:r>
            <w:r w:rsidRPr="007F7AA4">
              <w:rPr>
                <w:rFonts w:eastAsiaTheme="majorEastAsia" w:cs="Times New Roman"/>
                <w:sz w:val="20"/>
                <w:highlight w:val="yellow"/>
              </w:rPr>
              <w:tab/>
              <w:t>2954703</w:t>
            </w:r>
            <w:r w:rsidRPr="007F7AA4">
              <w:rPr>
                <w:rFonts w:eastAsiaTheme="majorEastAsia" w:cs="Times New Roman"/>
                <w:sz w:val="20"/>
                <w:highlight w:val="yellow"/>
              </w:rPr>
              <w:tab/>
              <w:t>135410662</w:t>
            </w:r>
            <w:r w:rsidRPr="007F7AA4">
              <w:rPr>
                <w:rFonts w:eastAsiaTheme="majorEastAsia" w:cs="Times New Roman"/>
                <w:sz w:val="20"/>
                <w:highlight w:val="yellow"/>
              </w:rPr>
              <w:tab/>
              <w:t>11:58:36:723</w:t>
            </w:r>
            <w:r w:rsidRPr="007F7AA4">
              <w:rPr>
                <w:rFonts w:eastAsiaTheme="majorEastAsia" w:cs="Times New Roman"/>
                <w:sz w:val="20"/>
                <w:highlight w:val="yellow"/>
              </w:rPr>
              <w:tab/>
              <w:t>GISE_TDD - MPAL_TDD</w:t>
            </w:r>
            <w:r w:rsidRPr="007F7AA4">
              <w:rPr>
                <w:rFonts w:eastAsiaTheme="majorEastAsia" w:cs="Times New Roman"/>
                <w:sz w:val="20"/>
                <w:highlight w:val="yellow"/>
              </w:rPr>
              <w:tab/>
              <w:t>MSG_ID_MPHC_SERV_DEDI_MEAS_IND</w:t>
            </w:r>
            <w:r w:rsidRPr="007F7AA4">
              <w:rPr>
                <w:rFonts w:eastAsiaTheme="majorEastAsia" w:cs="Times New Roman"/>
                <w:sz w:val="20"/>
                <w:highlight w:val="yellow"/>
              </w:rPr>
              <w:tab/>
              <w:t>(rlac_full_in_quarter_dbm =  -80dbm)</w:t>
            </w:r>
          </w:p>
          <w:p w14:paraId="3796D9E8" w14:textId="1A18EC13" w:rsidR="002554B1" w:rsidRPr="007F7AA4" w:rsidRDefault="002554B1" w:rsidP="001808DC">
            <w:pPr>
              <w:rPr>
                <w:rFonts w:eastAsiaTheme="majorEastAsia" w:cs="Times New Roman"/>
                <w:sz w:val="20"/>
              </w:rPr>
            </w:pPr>
            <w:r w:rsidRPr="007F7AA4">
              <w:rPr>
                <w:rFonts w:eastAsiaTheme="majorEastAsia" w:cs="Times New Roman"/>
                <w:sz w:val="20"/>
                <w:highlight w:val="yellow"/>
              </w:rPr>
              <w:t>PS</w:t>
            </w:r>
            <w:r w:rsidRPr="007F7AA4">
              <w:rPr>
                <w:rFonts w:eastAsiaTheme="majorEastAsia" w:cs="Times New Roman"/>
                <w:sz w:val="20"/>
                <w:highlight w:val="yellow"/>
              </w:rPr>
              <w:tab/>
              <w:t>2957016</w:t>
            </w:r>
            <w:r w:rsidRPr="007F7AA4">
              <w:rPr>
                <w:rFonts w:eastAsiaTheme="majorEastAsia" w:cs="Times New Roman"/>
                <w:sz w:val="20"/>
                <w:highlight w:val="yellow"/>
              </w:rPr>
              <w:tab/>
              <w:t>135422503</w:t>
            </w:r>
            <w:r w:rsidRPr="007F7AA4">
              <w:rPr>
                <w:rFonts w:eastAsiaTheme="majorEastAsia" w:cs="Times New Roman"/>
                <w:sz w:val="20"/>
                <w:highlight w:val="yellow"/>
              </w:rPr>
              <w:tab/>
              <w:t>11:58:37:523</w:t>
            </w:r>
            <w:r w:rsidRPr="007F7AA4">
              <w:rPr>
                <w:rFonts w:eastAsiaTheme="majorEastAsia" w:cs="Times New Roman"/>
                <w:sz w:val="20"/>
                <w:highlight w:val="yellow"/>
              </w:rPr>
              <w:tab/>
              <w:t>L1HISR - RRM_TDD</w:t>
            </w:r>
            <w:r w:rsidRPr="007F7AA4">
              <w:rPr>
                <w:rFonts w:eastAsiaTheme="majorEastAsia" w:cs="Times New Roman"/>
                <w:sz w:val="20"/>
                <w:highlight w:val="yellow"/>
              </w:rPr>
              <w:tab/>
              <w:t>MSG_ID_LAPDM_RR_ERROR_IND</w:t>
            </w:r>
            <w:r w:rsidRPr="007F7AA4">
              <w:rPr>
                <w:rFonts w:eastAsiaTheme="majorEastAsia" w:cs="Times New Roman"/>
                <w:sz w:val="20"/>
                <w:highlight w:val="yellow"/>
              </w:rPr>
              <w:tab/>
              <w:t>error_cause =  0x02 (ERROR_TIMER_EXPD_N200_ABNORMAL_REL)</w:t>
            </w:r>
          </w:p>
        </w:tc>
      </w:tr>
    </w:tbl>
    <w:p w14:paraId="690FF064" w14:textId="77777777" w:rsidR="00997AF6" w:rsidRPr="007F7AA4" w:rsidRDefault="00997AF6" w:rsidP="00997AF6">
      <w:pPr>
        <w:pStyle w:val="3"/>
        <w:spacing w:before="156" w:after="156"/>
        <w:rPr>
          <w:rFonts w:eastAsiaTheme="majorEastAsia" w:cs="Times New Roman"/>
        </w:rPr>
      </w:pPr>
      <w:bookmarkStart w:id="79" w:name="_Toc87714658"/>
      <w:r w:rsidRPr="007F7AA4">
        <w:rPr>
          <w:rFonts w:eastAsiaTheme="majorEastAsia" w:cs="Times New Roman"/>
        </w:rPr>
        <w:t>GSM</w:t>
      </w:r>
      <w:r w:rsidRPr="007F7AA4">
        <w:rPr>
          <w:rFonts w:eastAsiaTheme="majorEastAsia" w:cs="Times New Roman"/>
        </w:rPr>
        <w:t>信噪比达到最差发生掉话</w:t>
      </w:r>
      <w:bookmarkEnd w:id="79"/>
    </w:p>
    <w:p w14:paraId="23862DE2" w14:textId="788D9569" w:rsidR="007E0EB5" w:rsidRPr="007F7AA4" w:rsidRDefault="00A40685" w:rsidP="007E0EB5">
      <w:pPr>
        <w:rPr>
          <w:rFonts w:eastAsiaTheme="majorEastAsia" w:cs="Times New Roman"/>
        </w:rPr>
      </w:pPr>
      <w:r w:rsidRPr="007F7AA4">
        <w:rPr>
          <w:rFonts w:eastAsiaTheme="majorEastAsia" w:cs="Times New Roman"/>
        </w:rPr>
        <w:t>GSM</w:t>
      </w:r>
      <w:r w:rsidRPr="007F7AA4">
        <w:rPr>
          <w:rFonts w:eastAsiaTheme="majorEastAsia" w:cs="Times New Roman"/>
        </w:rPr>
        <w:t>的信噪比和信号强度通过</w:t>
      </w:r>
      <w:r w:rsidRPr="007F7AA4">
        <w:rPr>
          <w:rFonts w:eastAsiaTheme="majorEastAsia" w:cs="Times New Roman"/>
        </w:rPr>
        <w:t>UE</w:t>
      </w:r>
      <w:r w:rsidRPr="007F7AA4">
        <w:rPr>
          <w:rFonts w:eastAsiaTheme="majorEastAsia" w:cs="Times New Roman"/>
        </w:rPr>
        <w:t>上报的</w:t>
      </w:r>
      <w:r w:rsidRPr="007F7AA4">
        <w:rPr>
          <w:rFonts w:eastAsiaTheme="majorEastAsia" w:cs="Times New Roman"/>
        </w:rPr>
        <w:t>RR__MEASUREMENT_REPORT</w:t>
      </w:r>
      <w:r w:rsidRPr="007F7AA4">
        <w:rPr>
          <w:rFonts w:eastAsiaTheme="majorEastAsia" w:cs="Times New Roman"/>
        </w:rPr>
        <w:t>消息查看。</w:t>
      </w:r>
    </w:p>
    <w:tbl>
      <w:tblPr>
        <w:tblStyle w:val="a7"/>
        <w:tblW w:w="0" w:type="auto"/>
        <w:tblLook w:val="04A0" w:firstRow="1" w:lastRow="0" w:firstColumn="1" w:lastColumn="0" w:noHBand="0" w:noVBand="1"/>
      </w:tblPr>
      <w:tblGrid>
        <w:gridCol w:w="13454"/>
      </w:tblGrid>
      <w:tr w:rsidR="00D574DE" w:rsidRPr="007F7AA4" w14:paraId="088D1F16" w14:textId="77777777" w:rsidTr="00D574DE">
        <w:tc>
          <w:tcPr>
            <w:tcW w:w="13454" w:type="dxa"/>
          </w:tcPr>
          <w:p w14:paraId="63C09288" w14:textId="77777777" w:rsidR="00D574DE" w:rsidRPr="007F7AA4" w:rsidRDefault="00D574DE" w:rsidP="00D574DE">
            <w:pPr>
              <w:rPr>
                <w:rFonts w:eastAsiaTheme="majorEastAsia" w:cs="Times New Roman"/>
                <w:sz w:val="20"/>
              </w:rPr>
            </w:pPr>
            <w:r w:rsidRPr="007F7AA4">
              <w:rPr>
                <w:rFonts w:eastAsiaTheme="majorEastAsia" w:cs="Times New Roman"/>
                <w:sz w:val="20"/>
              </w:rPr>
              <w:t>GSM A-I/F DTAP - Measurement Report</w:t>
            </w:r>
          </w:p>
          <w:p w14:paraId="6DC2659D" w14:textId="77777777" w:rsidR="00D574DE" w:rsidRPr="007F7AA4" w:rsidRDefault="00D574DE" w:rsidP="00D574DE">
            <w:pPr>
              <w:rPr>
                <w:rFonts w:eastAsiaTheme="majorEastAsia" w:cs="Times New Roman"/>
                <w:sz w:val="20"/>
              </w:rPr>
            </w:pPr>
            <w:r w:rsidRPr="007F7AA4">
              <w:rPr>
                <w:rFonts w:eastAsiaTheme="majorEastAsia" w:cs="Times New Roman"/>
                <w:sz w:val="20"/>
              </w:rPr>
              <w:t xml:space="preserve">    Protocol Discriminator: Radio Resources Management messages (6)</w:t>
            </w:r>
          </w:p>
          <w:p w14:paraId="55C11BB0" w14:textId="77777777" w:rsidR="00D574DE" w:rsidRPr="007F7AA4" w:rsidRDefault="00D574DE" w:rsidP="00D574DE">
            <w:pPr>
              <w:rPr>
                <w:rFonts w:eastAsiaTheme="majorEastAsia" w:cs="Times New Roman"/>
                <w:sz w:val="20"/>
              </w:rPr>
            </w:pPr>
            <w:r w:rsidRPr="007F7AA4">
              <w:rPr>
                <w:rFonts w:eastAsiaTheme="majorEastAsia" w:cs="Times New Roman"/>
                <w:sz w:val="20"/>
              </w:rPr>
              <w:t xml:space="preserve">        .... 0110 = Protocol discriminator: Radio Resources Management messages (0x6)</w:t>
            </w:r>
          </w:p>
          <w:p w14:paraId="6C501F41" w14:textId="77777777" w:rsidR="00D574DE" w:rsidRPr="007F7AA4" w:rsidRDefault="00D574DE" w:rsidP="00D574DE">
            <w:pPr>
              <w:rPr>
                <w:rFonts w:eastAsiaTheme="majorEastAsia" w:cs="Times New Roman"/>
                <w:sz w:val="20"/>
              </w:rPr>
            </w:pPr>
            <w:r w:rsidRPr="007F7AA4">
              <w:rPr>
                <w:rFonts w:eastAsiaTheme="majorEastAsia" w:cs="Times New Roman"/>
                <w:sz w:val="20"/>
              </w:rPr>
              <w:t xml:space="preserve">        0000 .... = Skip Indicator: No indication of selected PLMN (0)</w:t>
            </w:r>
          </w:p>
          <w:p w14:paraId="58CBE52A" w14:textId="77777777" w:rsidR="00D574DE" w:rsidRPr="007F7AA4" w:rsidRDefault="00D574DE" w:rsidP="00D574DE">
            <w:pPr>
              <w:rPr>
                <w:rFonts w:eastAsiaTheme="majorEastAsia" w:cs="Times New Roman"/>
                <w:sz w:val="20"/>
              </w:rPr>
            </w:pPr>
            <w:r w:rsidRPr="007F7AA4">
              <w:rPr>
                <w:rFonts w:eastAsiaTheme="majorEastAsia" w:cs="Times New Roman"/>
                <w:sz w:val="20"/>
              </w:rPr>
              <w:t xml:space="preserve">    DTAP Radio Resources Management Message Type: Measurement Report (0x15)</w:t>
            </w:r>
          </w:p>
          <w:p w14:paraId="21237379" w14:textId="77777777" w:rsidR="00D574DE" w:rsidRPr="007F7AA4" w:rsidRDefault="00D574DE" w:rsidP="00D574DE">
            <w:pPr>
              <w:rPr>
                <w:rFonts w:eastAsiaTheme="majorEastAsia" w:cs="Times New Roman"/>
                <w:sz w:val="20"/>
              </w:rPr>
            </w:pPr>
            <w:r w:rsidRPr="007F7AA4">
              <w:rPr>
                <w:rFonts w:eastAsiaTheme="majorEastAsia" w:cs="Times New Roman"/>
                <w:sz w:val="20"/>
              </w:rPr>
              <w:t xml:space="preserve">    Measurement Results</w:t>
            </w:r>
          </w:p>
          <w:p w14:paraId="68119C0E" w14:textId="77777777" w:rsidR="00D574DE" w:rsidRPr="007F7AA4" w:rsidRDefault="00D574DE" w:rsidP="00D574DE">
            <w:pPr>
              <w:rPr>
                <w:rFonts w:eastAsiaTheme="majorEastAsia" w:cs="Times New Roman"/>
                <w:sz w:val="20"/>
              </w:rPr>
            </w:pPr>
            <w:r w:rsidRPr="007F7AA4">
              <w:rPr>
                <w:rFonts w:eastAsiaTheme="majorEastAsia" w:cs="Times New Roman"/>
                <w:sz w:val="20"/>
              </w:rPr>
              <w:t xml:space="preserve">        0... .... = BA-USED: 0</w:t>
            </w:r>
          </w:p>
          <w:p w14:paraId="069CC0A6" w14:textId="77777777" w:rsidR="00D574DE" w:rsidRPr="007F7AA4" w:rsidRDefault="00D574DE" w:rsidP="00D574DE">
            <w:pPr>
              <w:rPr>
                <w:rFonts w:eastAsiaTheme="majorEastAsia" w:cs="Times New Roman"/>
                <w:sz w:val="20"/>
              </w:rPr>
            </w:pPr>
            <w:r w:rsidRPr="007F7AA4">
              <w:rPr>
                <w:rFonts w:eastAsiaTheme="majorEastAsia" w:cs="Times New Roman"/>
                <w:sz w:val="20"/>
              </w:rPr>
              <w:t xml:space="preserve">        .0.. .... = DTX-USED: DTX was not used</w:t>
            </w:r>
          </w:p>
          <w:p w14:paraId="46974193" w14:textId="77777777" w:rsidR="00D574DE" w:rsidRPr="007F7AA4" w:rsidRDefault="00D574DE" w:rsidP="00D574DE">
            <w:pPr>
              <w:rPr>
                <w:rFonts w:eastAsiaTheme="majorEastAsia" w:cs="Times New Roman"/>
                <w:sz w:val="20"/>
              </w:rPr>
            </w:pPr>
            <w:r w:rsidRPr="007F7AA4">
              <w:rPr>
                <w:rFonts w:eastAsiaTheme="majorEastAsia" w:cs="Times New Roman"/>
                <w:sz w:val="20"/>
              </w:rPr>
              <w:t xml:space="preserve">        </w:t>
            </w:r>
            <w:r w:rsidRPr="007F7AA4">
              <w:rPr>
                <w:rFonts w:eastAsiaTheme="majorEastAsia" w:cs="Times New Roman"/>
                <w:sz w:val="20"/>
                <w:highlight w:val="yellow"/>
              </w:rPr>
              <w:t>..01 1001 = RXLEV-FULL-SERVING-CELL: -86 &lt;= x &lt; -85 dBm (25)</w:t>
            </w:r>
          </w:p>
          <w:p w14:paraId="33BB70C1" w14:textId="77777777" w:rsidR="00D574DE" w:rsidRPr="007F7AA4" w:rsidRDefault="00D574DE" w:rsidP="00D574DE">
            <w:pPr>
              <w:rPr>
                <w:rFonts w:eastAsiaTheme="majorEastAsia" w:cs="Times New Roman"/>
                <w:sz w:val="20"/>
              </w:rPr>
            </w:pPr>
            <w:r w:rsidRPr="007F7AA4">
              <w:rPr>
                <w:rFonts w:eastAsiaTheme="majorEastAsia" w:cs="Times New Roman"/>
                <w:sz w:val="20"/>
              </w:rPr>
              <w:t xml:space="preserve">        0... .... = 3G-BA-USED: 0</w:t>
            </w:r>
          </w:p>
          <w:p w14:paraId="38E1797A" w14:textId="77777777" w:rsidR="00D574DE" w:rsidRPr="007F7AA4" w:rsidRDefault="00D574DE" w:rsidP="00D574DE">
            <w:pPr>
              <w:rPr>
                <w:rFonts w:eastAsiaTheme="majorEastAsia" w:cs="Times New Roman"/>
                <w:sz w:val="20"/>
              </w:rPr>
            </w:pPr>
            <w:r w:rsidRPr="007F7AA4">
              <w:rPr>
                <w:rFonts w:eastAsiaTheme="majorEastAsia" w:cs="Times New Roman"/>
                <w:sz w:val="20"/>
              </w:rPr>
              <w:t xml:space="preserve">        .0.. .... = MEAS-VALID: The measurement results are valid</w:t>
            </w:r>
          </w:p>
          <w:p w14:paraId="3CFDFD3C" w14:textId="77777777" w:rsidR="00D574DE" w:rsidRPr="007F7AA4" w:rsidRDefault="00D574DE" w:rsidP="00D574DE">
            <w:pPr>
              <w:rPr>
                <w:rFonts w:eastAsiaTheme="majorEastAsia" w:cs="Times New Roman"/>
                <w:sz w:val="20"/>
              </w:rPr>
            </w:pPr>
            <w:r w:rsidRPr="007F7AA4">
              <w:rPr>
                <w:rFonts w:eastAsiaTheme="majorEastAsia" w:cs="Times New Roman"/>
                <w:sz w:val="20"/>
              </w:rPr>
              <w:t xml:space="preserve">        </w:t>
            </w:r>
            <w:r w:rsidRPr="007F7AA4">
              <w:rPr>
                <w:rFonts w:eastAsiaTheme="majorEastAsia" w:cs="Times New Roman"/>
                <w:sz w:val="20"/>
                <w:highlight w:val="yellow"/>
              </w:rPr>
              <w:t>..01 1001 = RXLEV-SUB-SERVING-CELL: -86 &lt;= x &lt; -85 dBm (25)</w:t>
            </w:r>
          </w:p>
          <w:p w14:paraId="76E8BE4F" w14:textId="77777777" w:rsidR="00D574DE" w:rsidRPr="007F7AA4" w:rsidRDefault="00D574DE" w:rsidP="00D574DE">
            <w:pPr>
              <w:rPr>
                <w:rFonts w:eastAsiaTheme="majorEastAsia" w:cs="Times New Roman"/>
                <w:sz w:val="20"/>
              </w:rPr>
            </w:pPr>
            <w:r w:rsidRPr="007F7AA4">
              <w:rPr>
                <w:rFonts w:eastAsiaTheme="majorEastAsia" w:cs="Times New Roman"/>
                <w:sz w:val="20"/>
              </w:rPr>
              <w:t xml:space="preserve">        0... .... = SI23_BA_USED: 0</w:t>
            </w:r>
          </w:p>
          <w:p w14:paraId="59D9E2E5" w14:textId="77777777" w:rsidR="00D574DE" w:rsidRPr="007F7AA4" w:rsidRDefault="00D574DE" w:rsidP="00D574DE">
            <w:pPr>
              <w:rPr>
                <w:rFonts w:eastAsiaTheme="majorEastAsia" w:cs="Times New Roman"/>
                <w:color w:val="FF0000"/>
                <w:sz w:val="20"/>
                <w:highlight w:val="yellow"/>
              </w:rPr>
            </w:pPr>
            <w:r w:rsidRPr="007F7AA4">
              <w:rPr>
                <w:rFonts w:eastAsiaTheme="majorEastAsia" w:cs="Times New Roman"/>
                <w:color w:val="FF0000"/>
                <w:sz w:val="20"/>
              </w:rPr>
              <w:t xml:space="preserve">        </w:t>
            </w:r>
            <w:r w:rsidRPr="007F7AA4">
              <w:rPr>
                <w:rFonts w:eastAsiaTheme="majorEastAsia" w:cs="Times New Roman"/>
                <w:color w:val="FF0000"/>
                <w:sz w:val="20"/>
                <w:highlight w:val="yellow"/>
              </w:rPr>
              <w:t>.111 .... = RXQUAL-FULL-SERVING-CELL: BER &gt; 12.8%, Mean value 18.10% (7)</w:t>
            </w:r>
          </w:p>
          <w:p w14:paraId="16E25152" w14:textId="77777777" w:rsidR="00D574DE" w:rsidRPr="007F7AA4" w:rsidRDefault="00D574DE" w:rsidP="00D574DE">
            <w:pPr>
              <w:rPr>
                <w:rFonts w:eastAsiaTheme="majorEastAsia" w:cs="Times New Roman"/>
                <w:color w:val="FF0000"/>
                <w:sz w:val="20"/>
              </w:rPr>
            </w:pPr>
            <w:r w:rsidRPr="007F7AA4">
              <w:rPr>
                <w:rFonts w:eastAsiaTheme="majorEastAsia" w:cs="Times New Roman"/>
                <w:color w:val="FF0000"/>
                <w:sz w:val="20"/>
                <w:highlight w:val="yellow"/>
              </w:rPr>
              <w:t xml:space="preserve">        .... 111. = RXQUAL-SUB-SERVING-CELL: BER &gt; 12.8%, Mean value 18.10% (7)</w:t>
            </w:r>
          </w:p>
          <w:p w14:paraId="0356805F" w14:textId="77777777" w:rsidR="00D574DE" w:rsidRPr="007F7AA4" w:rsidRDefault="00D574DE" w:rsidP="00D574DE">
            <w:pPr>
              <w:rPr>
                <w:rFonts w:eastAsiaTheme="majorEastAsia" w:cs="Times New Roman"/>
                <w:sz w:val="20"/>
              </w:rPr>
            </w:pPr>
            <w:r w:rsidRPr="007F7AA4">
              <w:rPr>
                <w:rFonts w:eastAsiaTheme="majorEastAsia" w:cs="Times New Roman"/>
                <w:sz w:val="20"/>
              </w:rPr>
              <w:t xml:space="preserve">        .... ...1  10.. .... = NO-NCELL-M: </w:t>
            </w:r>
            <w:r w:rsidRPr="007F7AA4">
              <w:rPr>
                <w:rFonts w:eastAsiaTheme="majorEastAsia" w:cs="Times New Roman"/>
                <w:sz w:val="20"/>
                <w:highlight w:val="yellow"/>
              </w:rPr>
              <w:t>6 neighbour cell measurement result (6)</w:t>
            </w:r>
          </w:p>
          <w:p w14:paraId="28877E3A" w14:textId="77777777" w:rsidR="00D574DE" w:rsidRPr="007F7AA4" w:rsidRDefault="00D574DE" w:rsidP="00D574DE">
            <w:pPr>
              <w:rPr>
                <w:rFonts w:eastAsiaTheme="majorEastAsia" w:cs="Times New Roman"/>
                <w:sz w:val="20"/>
              </w:rPr>
            </w:pPr>
            <w:r w:rsidRPr="007F7AA4">
              <w:rPr>
                <w:rFonts w:eastAsiaTheme="majorEastAsia" w:cs="Times New Roman"/>
                <w:sz w:val="20"/>
              </w:rPr>
              <w:t xml:space="preserve">        ..10 0101 = RXLEV-NCELL: 37</w:t>
            </w:r>
          </w:p>
          <w:p w14:paraId="71023602" w14:textId="77777777" w:rsidR="00D574DE" w:rsidRPr="007F7AA4" w:rsidRDefault="00D574DE" w:rsidP="00D574DE">
            <w:pPr>
              <w:rPr>
                <w:rFonts w:eastAsiaTheme="majorEastAsia" w:cs="Times New Roman"/>
                <w:sz w:val="20"/>
              </w:rPr>
            </w:pPr>
            <w:r w:rsidRPr="007F7AA4">
              <w:rPr>
                <w:rFonts w:eastAsiaTheme="majorEastAsia" w:cs="Times New Roman"/>
                <w:sz w:val="20"/>
              </w:rPr>
              <w:t xml:space="preserve">        0110 1... = BCCH-FREQ-NCELL: 13</w:t>
            </w:r>
          </w:p>
          <w:p w14:paraId="7CDEDABE" w14:textId="77777777" w:rsidR="00D574DE" w:rsidRPr="007F7AA4" w:rsidRDefault="00D574DE" w:rsidP="00D574DE">
            <w:pPr>
              <w:rPr>
                <w:rFonts w:eastAsiaTheme="majorEastAsia" w:cs="Times New Roman"/>
                <w:sz w:val="20"/>
              </w:rPr>
            </w:pPr>
            <w:r w:rsidRPr="007F7AA4">
              <w:rPr>
                <w:rFonts w:eastAsiaTheme="majorEastAsia" w:cs="Times New Roman"/>
                <w:sz w:val="20"/>
              </w:rPr>
              <w:t xml:space="preserve">        .... .100  101. .... = BSIC-NCELL: 37</w:t>
            </w:r>
          </w:p>
          <w:p w14:paraId="0C7A9A25" w14:textId="77777777" w:rsidR="00D574DE" w:rsidRPr="007F7AA4" w:rsidRDefault="00D574DE" w:rsidP="00D574DE">
            <w:pPr>
              <w:rPr>
                <w:rFonts w:eastAsiaTheme="majorEastAsia" w:cs="Times New Roman"/>
                <w:sz w:val="20"/>
              </w:rPr>
            </w:pPr>
            <w:r w:rsidRPr="007F7AA4">
              <w:rPr>
                <w:rFonts w:eastAsiaTheme="majorEastAsia" w:cs="Times New Roman"/>
                <w:sz w:val="20"/>
              </w:rPr>
              <w:t xml:space="preserve">        ...1 0001  0... .... = RXLEV-NCELL: 34</w:t>
            </w:r>
          </w:p>
          <w:p w14:paraId="56783F4D" w14:textId="77777777" w:rsidR="00D574DE" w:rsidRPr="007F7AA4" w:rsidRDefault="00D574DE" w:rsidP="00D574DE">
            <w:pPr>
              <w:rPr>
                <w:rFonts w:eastAsiaTheme="majorEastAsia" w:cs="Times New Roman"/>
                <w:sz w:val="20"/>
              </w:rPr>
            </w:pPr>
            <w:r w:rsidRPr="007F7AA4">
              <w:rPr>
                <w:rFonts w:eastAsiaTheme="majorEastAsia" w:cs="Times New Roman"/>
                <w:sz w:val="20"/>
              </w:rPr>
              <w:t xml:space="preserve">        .000 10.. = BCCH-FREQ-NCELL: 2</w:t>
            </w:r>
          </w:p>
          <w:p w14:paraId="5E216036" w14:textId="77777777" w:rsidR="00D574DE" w:rsidRPr="007F7AA4" w:rsidRDefault="00D574DE" w:rsidP="00D574DE">
            <w:pPr>
              <w:rPr>
                <w:rFonts w:eastAsiaTheme="majorEastAsia" w:cs="Times New Roman"/>
                <w:sz w:val="20"/>
              </w:rPr>
            </w:pPr>
            <w:r w:rsidRPr="007F7AA4">
              <w:rPr>
                <w:rFonts w:eastAsiaTheme="majorEastAsia" w:cs="Times New Roman"/>
                <w:sz w:val="20"/>
              </w:rPr>
              <w:t xml:space="preserve">        .... ..00  1110 .... = BSIC-NCELL: 14</w:t>
            </w:r>
          </w:p>
          <w:p w14:paraId="4174DF65" w14:textId="77777777" w:rsidR="00D574DE" w:rsidRPr="007F7AA4" w:rsidRDefault="00D574DE" w:rsidP="00D574DE">
            <w:pPr>
              <w:rPr>
                <w:rFonts w:eastAsiaTheme="majorEastAsia" w:cs="Times New Roman"/>
                <w:sz w:val="20"/>
              </w:rPr>
            </w:pPr>
            <w:r w:rsidRPr="007F7AA4">
              <w:rPr>
                <w:rFonts w:eastAsiaTheme="majorEastAsia" w:cs="Times New Roman"/>
                <w:sz w:val="20"/>
              </w:rPr>
              <w:t xml:space="preserve">        .... 1000  01.. .... = RXLEV-NCELL: 33</w:t>
            </w:r>
          </w:p>
          <w:p w14:paraId="3BAAEF1F" w14:textId="77777777" w:rsidR="00D574DE" w:rsidRPr="007F7AA4" w:rsidRDefault="00D574DE" w:rsidP="00D574DE">
            <w:pPr>
              <w:rPr>
                <w:rFonts w:eastAsiaTheme="majorEastAsia" w:cs="Times New Roman"/>
                <w:sz w:val="20"/>
              </w:rPr>
            </w:pPr>
            <w:r w:rsidRPr="007F7AA4">
              <w:rPr>
                <w:rFonts w:eastAsiaTheme="majorEastAsia" w:cs="Times New Roman"/>
                <w:sz w:val="20"/>
              </w:rPr>
              <w:t xml:space="preserve">        ..01 111. = BCCH-FREQ-NCELL: 15</w:t>
            </w:r>
          </w:p>
          <w:p w14:paraId="27A45267" w14:textId="77777777" w:rsidR="00D574DE" w:rsidRPr="007F7AA4" w:rsidRDefault="00D574DE" w:rsidP="00D574DE">
            <w:pPr>
              <w:rPr>
                <w:rFonts w:eastAsiaTheme="majorEastAsia" w:cs="Times New Roman"/>
                <w:sz w:val="20"/>
              </w:rPr>
            </w:pPr>
            <w:r w:rsidRPr="007F7AA4">
              <w:rPr>
                <w:rFonts w:eastAsiaTheme="majorEastAsia" w:cs="Times New Roman"/>
                <w:sz w:val="20"/>
              </w:rPr>
              <w:t xml:space="preserve">        .... ...1  0111 0... = BSIC-NCELL: 46</w:t>
            </w:r>
          </w:p>
          <w:p w14:paraId="65FA0099" w14:textId="77777777" w:rsidR="00D574DE" w:rsidRPr="007F7AA4" w:rsidRDefault="00D574DE" w:rsidP="00D574DE">
            <w:pPr>
              <w:rPr>
                <w:rFonts w:eastAsiaTheme="majorEastAsia" w:cs="Times New Roman"/>
                <w:sz w:val="20"/>
              </w:rPr>
            </w:pPr>
            <w:r w:rsidRPr="007F7AA4">
              <w:rPr>
                <w:rFonts w:eastAsiaTheme="majorEastAsia" w:cs="Times New Roman"/>
                <w:sz w:val="20"/>
              </w:rPr>
              <w:t xml:space="preserve">        .... .011  110. .... = RXLEV-NCELL: 30</w:t>
            </w:r>
          </w:p>
          <w:p w14:paraId="42F5DCDA" w14:textId="77777777" w:rsidR="00D574DE" w:rsidRPr="007F7AA4" w:rsidRDefault="00D574DE" w:rsidP="00D574DE">
            <w:pPr>
              <w:rPr>
                <w:rFonts w:eastAsiaTheme="majorEastAsia" w:cs="Times New Roman"/>
                <w:sz w:val="20"/>
              </w:rPr>
            </w:pPr>
            <w:r w:rsidRPr="007F7AA4">
              <w:rPr>
                <w:rFonts w:eastAsiaTheme="majorEastAsia" w:cs="Times New Roman"/>
                <w:sz w:val="20"/>
              </w:rPr>
              <w:lastRenderedPageBreak/>
              <w:t xml:space="preserve">        ...0 0110 = BCCH-FREQ-NCELL: 6</w:t>
            </w:r>
          </w:p>
          <w:p w14:paraId="6D2666EB" w14:textId="77777777" w:rsidR="00D574DE" w:rsidRPr="007F7AA4" w:rsidRDefault="00D574DE" w:rsidP="00D574DE">
            <w:pPr>
              <w:rPr>
                <w:rFonts w:eastAsiaTheme="majorEastAsia" w:cs="Times New Roman"/>
                <w:sz w:val="20"/>
              </w:rPr>
            </w:pPr>
            <w:r w:rsidRPr="007F7AA4">
              <w:rPr>
                <w:rFonts w:eastAsiaTheme="majorEastAsia" w:cs="Times New Roman"/>
                <w:sz w:val="20"/>
              </w:rPr>
              <w:t xml:space="preserve">        0011 11.. = BSIC-NCELL: 15</w:t>
            </w:r>
          </w:p>
          <w:p w14:paraId="75472966" w14:textId="77777777" w:rsidR="00D574DE" w:rsidRPr="007F7AA4" w:rsidRDefault="00D574DE" w:rsidP="00D574DE">
            <w:pPr>
              <w:rPr>
                <w:rFonts w:eastAsiaTheme="majorEastAsia" w:cs="Times New Roman"/>
                <w:sz w:val="20"/>
              </w:rPr>
            </w:pPr>
            <w:r w:rsidRPr="007F7AA4">
              <w:rPr>
                <w:rFonts w:eastAsiaTheme="majorEastAsia" w:cs="Times New Roman"/>
                <w:sz w:val="20"/>
              </w:rPr>
              <w:t xml:space="preserve">        .... ..01  1101 .... = RXLEV-NCELL: 29</w:t>
            </w:r>
          </w:p>
          <w:p w14:paraId="460C1AC7" w14:textId="77777777" w:rsidR="00D574DE" w:rsidRPr="007F7AA4" w:rsidRDefault="00D574DE" w:rsidP="00D574DE">
            <w:pPr>
              <w:rPr>
                <w:rFonts w:eastAsiaTheme="majorEastAsia" w:cs="Times New Roman"/>
                <w:sz w:val="20"/>
              </w:rPr>
            </w:pPr>
            <w:r w:rsidRPr="007F7AA4">
              <w:rPr>
                <w:rFonts w:eastAsiaTheme="majorEastAsia" w:cs="Times New Roman"/>
                <w:sz w:val="20"/>
              </w:rPr>
              <w:t xml:space="preserve">        .... 1001  0... .... = BCCH-FREQ-NCELL: 18</w:t>
            </w:r>
          </w:p>
          <w:p w14:paraId="596C0D59" w14:textId="77777777" w:rsidR="00D574DE" w:rsidRPr="007F7AA4" w:rsidRDefault="00D574DE" w:rsidP="00D574DE">
            <w:pPr>
              <w:rPr>
                <w:rFonts w:eastAsiaTheme="majorEastAsia" w:cs="Times New Roman"/>
                <w:sz w:val="20"/>
              </w:rPr>
            </w:pPr>
            <w:r w:rsidRPr="007F7AA4">
              <w:rPr>
                <w:rFonts w:eastAsiaTheme="majorEastAsia" w:cs="Times New Roman"/>
                <w:sz w:val="20"/>
              </w:rPr>
              <w:t xml:space="preserve">        .101 101. = BSIC-NCELL: 45</w:t>
            </w:r>
          </w:p>
          <w:p w14:paraId="2148ECFF" w14:textId="77777777" w:rsidR="00D574DE" w:rsidRPr="007F7AA4" w:rsidRDefault="00D574DE" w:rsidP="00D574DE">
            <w:pPr>
              <w:rPr>
                <w:rFonts w:eastAsiaTheme="majorEastAsia" w:cs="Times New Roman"/>
                <w:sz w:val="20"/>
              </w:rPr>
            </w:pPr>
            <w:r w:rsidRPr="007F7AA4">
              <w:rPr>
                <w:rFonts w:eastAsiaTheme="majorEastAsia" w:cs="Times New Roman"/>
                <w:sz w:val="20"/>
              </w:rPr>
              <w:t xml:space="preserve">        .... ...0  1110 1... = RXLEV-NCELL: 29</w:t>
            </w:r>
          </w:p>
          <w:p w14:paraId="05B8A811" w14:textId="77777777" w:rsidR="00D574DE" w:rsidRPr="007F7AA4" w:rsidRDefault="00D574DE" w:rsidP="00D574DE">
            <w:pPr>
              <w:rPr>
                <w:rFonts w:eastAsiaTheme="majorEastAsia" w:cs="Times New Roman"/>
                <w:sz w:val="20"/>
              </w:rPr>
            </w:pPr>
            <w:r w:rsidRPr="007F7AA4">
              <w:rPr>
                <w:rFonts w:eastAsiaTheme="majorEastAsia" w:cs="Times New Roman"/>
                <w:sz w:val="20"/>
              </w:rPr>
              <w:t xml:space="preserve">        .... .010  10.. .... = BCCH-FREQ-NCELL: 10</w:t>
            </w:r>
          </w:p>
          <w:p w14:paraId="181434D9" w14:textId="77777777" w:rsidR="00D574DE" w:rsidRPr="007F7AA4" w:rsidRDefault="00D574DE" w:rsidP="00D574DE">
            <w:pPr>
              <w:rPr>
                <w:rFonts w:eastAsiaTheme="majorEastAsia" w:cs="Times New Roman"/>
                <w:sz w:val="20"/>
              </w:rPr>
            </w:pPr>
            <w:r w:rsidRPr="007F7AA4">
              <w:rPr>
                <w:rFonts w:eastAsiaTheme="majorEastAsia" w:cs="Times New Roman"/>
                <w:sz w:val="20"/>
              </w:rPr>
              <w:t xml:space="preserve">        ..01 0110 = BSIC-NCELL: 22</w:t>
            </w:r>
          </w:p>
          <w:p w14:paraId="108CE72B" w14:textId="77777777" w:rsidR="00D574DE" w:rsidRPr="007F7AA4" w:rsidRDefault="00D574DE" w:rsidP="007E0EB5">
            <w:pPr>
              <w:rPr>
                <w:rFonts w:eastAsiaTheme="majorEastAsia" w:cs="Times New Roman"/>
              </w:rPr>
            </w:pPr>
          </w:p>
        </w:tc>
      </w:tr>
    </w:tbl>
    <w:p w14:paraId="06079C58" w14:textId="77777777" w:rsidR="007E0EB5" w:rsidRPr="007F7AA4" w:rsidRDefault="007E0EB5" w:rsidP="00A403D6">
      <w:pPr>
        <w:rPr>
          <w:rFonts w:eastAsiaTheme="majorEastAsia" w:cs="Times New Roman"/>
        </w:rPr>
      </w:pPr>
      <w:r w:rsidRPr="007F7AA4">
        <w:rPr>
          <w:rFonts w:eastAsiaTheme="majorEastAsia" w:cs="Times New Roman"/>
        </w:rPr>
        <w:lastRenderedPageBreak/>
        <w:t>示例</w:t>
      </w:r>
      <w:r w:rsidRPr="007F7AA4">
        <w:rPr>
          <w:rFonts w:eastAsiaTheme="majorEastAsia" w:cs="Times New Roman"/>
        </w:rPr>
        <w:t>JIRA</w:t>
      </w:r>
      <w:r w:rsidRPr="007F7AA4">
        <w:rPr>
          <w:rFonts w:eastAsiaTheme="majorEastAsia" w:cs="Times New Roman"/>
        </w:rPr>
        <w:t>：</w:t>
      </w:r>
      <w:r w:rsidRPr="007F7AA4">
        <w:rPr>
          <w:rFonts w:eastAsiaTheme="majorEastAsia" w:cs="Times New Roman"/>
        </w:rPr>
        <w:t>UPGR5G-4219 FT_J22-R_Shenzhen_</w:t>
      </w:r>
      <w:r w:rsidRPr="007F7AA4">
        <w:rPr>
          <w:rFonts w:eastAsiaTheme="majorEastAsia" w:cs="Times New Roman"/>
        </w:rPr>
        <w:t>卡</w:t>
      </w:r>
      <w:r w:rsidRPr="007F7AA4">
        <w:rPr>
          <w:rFonts w:eastAsiaTheme="majorEastAsia" w:cs="Times New Roman"/>
        </w:rPr>
        <w:t>1</w:t>
      </w:r>
      <w:r w:rsidRPr="007F7AA4">
        <w:rPr>
          <w:rFonts w:eastAsiaTheme="majorEastAsia" w:cs="Times New Roman"/>
        </w:rPr>
        <w:t>移动</w:t>
      </w:r>
      <w:r w:rsidRPr="007F7AA4">
        <w:rPr>
          <w:rFonts w:eastAsiaTheme="majorEastAsia" w:cs="Times New Roman"/>
        </w:rPr>
        <w:t>5G VoLTE+</w:t>
      </w:r>
      <w:r w:rsidRPr="007F7AA4">
        <w:rPr>
          <w:rFonts w:eastAsiaTheme="majorEastAsia" w:cs="Times New Roman"/>
        </w:rPr>
        <w:t>卡</w:t>
      </w:r>
      <w:r w:rsidRPr="007F7AA4">
        <w:rPr>
          <w:rFonts w:eastAsiaTheme="majorEastAsia" w:cs="Times New Roman"/>
        </w:rPr>
        <w:t>2</w:t>
      </w:r>
      <w:r w:rsidRPr="007F7AA4">
        <w:rPr>
          <w:rFonts w:eastAsiaTheme="majorEastAsia" w:cs="Times New Roman"/>
        </w:rPr>
        <w:t>移动</w:t>
      </w:r>
      <w:r w:rsidRPr="007F7AA4">
        <w:rPr>
          <w:rFonts w:eastAsiaTheme="majorEastAsia" w:cs="Times New Roman"/>
        </w:rPr>
        <w:t>5G,idle,</w:t>
      </w:r>
      <w:r w:rsidRPr="007F7AA4">
        <w:rPr>
          <w:rFonts w:eastAsiaTheme="majorEastAsia" w:cs="Times New Roman"/>
        </w:rPr>
        <w:t>南山大道桃园地铁站附近，卡二通话建立失败，</w:t>
      </w:r>
      <w:r w:rsidRPr="007F7AA4">
        <w:rPr>
          <w:rFonts w:eastAsiaTheme="majorEastAsia" w:cs="Times New Roman"/>
        </w:rPr>
        <w:t>MO</w:t>
      </w:r>
      <w:r w:rsidRPr="007F7AA4">
        <w:rPr>
          <w:rFonts w:eastAsiaTheme="majorEastAsia" w:cs="Times New Roman"/>
        </w:rPr>
        <w:t>端提示暂时无法接通</w:t>
      </w:r>
      <w:r w:rsidRPr="007F7AA4">
        <w:rPr>
          <w:rFonts w:eastAsiaTheme="majorEastAsia" w:cs="Times New Roman"/>
        </w:rPr>
        <w:t>(1/30)</w:t>
      </w:r>
    </w:p>
    <w:p w14:paraId="6D05803B" w14:textId="77777777" w:rsidR="007E0EB5" w:rsidRPr="007F7AA4" w:rsidRDefault="007E0EB5" w:rsidP="00A403D6">
      <w:pPr>
        <w:rPr>
          <w:rFonts w:eastAsiaTheme="majorEastAsia" w:cs="Times New Roman"/>
        </w:rPr>
      </w:pPr>
      <w:r w:rsidRPr="007F7AA4">
        <w:rPr>
          <w:rFonts w:eastAsiaTheme="majorEastAsia" w:cs="Times New Roman"/>
        </w:rPr>
        <w:t>结论：</w:t>
      </w:r>
      <w:r w:rsidRPr="007F7AA4">
        <w:rPr>
          <w:rFonts w:eastAsiaTheme="majorEastAsia" w:cs="Times New Roman"/>
        </w:rPr>
        <w:t>MT</w:t>
      </w:r>
      <w:r w:rsidRPr="007F7AA4">
        <w:rPr>
          <w:rFonts w:eastAsiaTheme="majorEastAsia" w:cs="Times New Roman"/>
        </w:rPr>
        <w:t>端卡</w:t>
      </w:r>
      <w:r w:rsidRPr="007F7AA4">
        <w:rPr>
          <w:rFonts w:eastAsiaTheme="majorEastAsia" w:cs="Times New Roman"/>
        </w:rPr>
        <w:t>2 CSFB</w:t>
      </w:r>
      <w:r w:rsidRPr="007F7AA4">
        <w:rPr>
          <w:rFonts w:eastAsiaTheme="majorEastAsia" w:cs="Times New Roman"/>
        </w:rPr>
        <w:t>到</w:t>
      </w:r>
      <w:r w:rsidRPr="007F7AA4">
        <w:rPr>
          <w:rFonts w:eastAsiaTheme="majorEastAsia" w:cs="Times New Roman"/>
        </w:rPr>
        <w:t>GSM</w:t>
      </w:r>
      <w:r w:rsidRPr="007F7AA4">
        <w:rPr>
          <w:rFonts w:eastAsiaTheme="majorEastAsia" w:cs="Times New Roman"/>
        </w:rPr>
        <w:t>后，信噪比达到最差，发送</w:t>
      </w:r>
      <w:r w:rsidRPr="007F7AA4">
        <w:rPr>
          <w:rFonts w:eastAsiaTheme="majorEastAsia" w:cs="Times New Roman"/>
        </w:rPr>
        <w:t>Paging Response</w:t>
      </w:r>
      <w:r w:rsidRPr="007F7AA4">
        <w:rPr>
          <w:rFonts w:eastAsiaTheme="majorEastAsia" w:cs="Times New Roman"/>
        </w:rPr>
        <w:t>后，网络未响应。</w:t>
      </w:r>
      <w:r w:rsidRPr="007F7AA4">
        <w:rPr>
          <w:rFonts w:eastAsiaTheme="majorEastAsia" w:cs="Times New Roman"/>
        </w:rPr>
        <w:t>MT</w:t>
      </w:r>
      <w:r w:rsidRPr="007F7AA4">
        <w:rPr>
          <w:rFonts w:eastAsiaTheme="majorEastAsia" w:cs="Times New Roman"/>
        </w:rPr>
        <w:t>中止被叫流程。</w:t>
      </w:r>
      <w:r w:rsidRPr="007F7AA4">
        <w:rPr>
          <w:rFonts w:eastAsiaTheme="majorEastAsia" w:cs="Times New Roman"/>
        </w:rPr>
        <w:t>MT</w:t>
      </w:r>
      <w:r w:rsidRPr="007F7AA4">
        <w:rPr>
          <w:rFonts w:eastAsiaTheme="majorEastAsia" w:cs="Times New Roman"/>
        </w:rPr>
        <w:t>端</w:t>
      </w:r>
      <w:r w:rsidRPr="007F7AA4">
        <w:rPr>
          <w:rFonts w:eastAsiaTheme="majorEastAsia" w:cs="Times New Roman"/>
        </w:rPr>
        <w:t>GSM</w:t>
      </w:r>
      <w:r w:rsidRPr="007F7AA4">
        <w:rPr>
          <w:rFonts w:eastAsiaTheme="majorEastAsia" w:cs="Times New Roman"/>
        </w:rPr>
        <w:t>网络信号差导致。</w:t>
      </w:r>
    </w:p>
    <w:p w14:paraId="07155458" w14:textId="31FC8906" w:rsidR="007E0EB5" w:rsidRPr="007F7AA4" w:rsidRDefault="007E0EB5" w:rsidP="00A403D6">
      <w:pPr>
        <w:rPr>
          <w:rFonts w:eastAsiaTheme="majorEastAsia" w:cs="Times New Roman"/>
        </w:rPr>
      </w:pPr>
      <w:r w:rsidRPr="007F7AA4">
        <w:rPr>
          <w:rFonts w:eastAsiaTheme="majorEastAsia" w:cs="Times New Roman"/>
        </w:rPr>
        <w:t>// MO CM CSFB GSM</w:t>
      </w:r>
    </w:p>
    <w:tbl>
      <w:tblPr>
        <w:tblStyle w:val="a7"/>
        <w:tblW w:w="0" w:type="auto"/>
        <w:tblLook w:val="04A0" w:firstRow="1" w:lastRow="0" w:firstColumn="1" w:lastColumn="0" w:noHBand="0" w:noVBand="1"/>
      </w:tblPr>
      <w:tblGrid>
        <w:gridCol w:w="13454"/>
      </w:tblGrid>
      <w:tr w:rsidR="00D574DE" w:rsidRPr="007F7AA4" w14:paraId="3C246E25" w14:textId="77777777" w:rsidTr="00D574DE">
        <w:tc>
          <w:tcPr>
            <w:tcW w:w="13454" w:type="dxa"/>
          </w:tcPr>
          <w:p w14:paraId="0F9F707C" w14:textId="77777777" w:rsidR="00D574DE" w:rsidRPr="007F7AA4" w:rsidRDefault="00D574DE" w:rsidP="00D574DE">
            <w:pPr>
              <w:rPr>
                <w:rFonts w:eastAsiaTheme="majorEastAsia" w:cs="Times New Roman"/>
                <w:sz w:val="20"/>
              </w:rPr>
            </w:pPr>
            <w:r w:rsidRPr="007F7AA4">
              <w:rPr>
                <w:rFonts w:eastAsiaTheme="majorEastAsia" w:cs="Times New Roman"/>
                <w:sz w:val="20"/>
              </w:rPr>
              <w:t>// MT CM CSFB GSM</w:t>
            </w:r>
          </w:p>
          <w:p w14:paraId="72AAF7C5" w14:textId="77777777" w:rsidR="00D574DE" w:rsidRPr="007F7AA4" w:rsidRDefault="00D574DE" w:rsidP="00D574DE">
            <w:pPr>
              <w:rPr>
                <w:rFonts w:eastAsiaTheme="majorEastAsia" w:cs="Times New Roman"/>
                <w:sz w:val="20"/>
              </w:rPr>
            </w:pPr>
            <w:r w:rsidRPr="007F7AA4">
              <w:rPr>
                <w:rFonts w:eastAsiaTheme="majorEastAsia" w:cs="Times New Roman"/>
                <w:sz w:val="20"/>
              </w:rPr>
              <w:t>Type</w:t>
            </w:r>
            <w:r w:rsidRPr="007F7AA4">
              <w:rPr>
                <w:rFonts w:eastAsiaTheme="majorEastAsia" w:cs="Times New Roman"/>
                <w:sz w:val="20"/>
              </w:rPr>
              <w:tab/>
              <w:t>Index</w:t>
            </w:r>
            <w:r w:rsidRPr="007F7AA4">
              <w:rPr>
                <w:rFonts w:eastAsiaTheme="majorEastAsia" w:cs="Times New Roman"/>
                <w:sz w:val="20"/>
              </w:rPr>
              <w:tab/>
              <w:t>Time</w:t>
            </w:r>
            <w:r w:rsidRPr="007F7AA4">
              <w:rPr>
                <w:rFonts w:eastAsiaTheme="majorEastAsia" w:cs="Times New Roman"/>
                <w:sz w:val="20"/>
              </w:rPr>
              <w:tab/>
              <w:t>Local Time</w:t>
            </w:r>
            <w:r w:rsidRPr="007F7AA4">
              <w:rPr>
                <w:rFonts w:eastAsiaTheme="majorEastAsia" w:cs="Times New Roman"/>
                <w:sz w:val="20"/>
              </w:rPr>
              <w:tab/>
              <w:t>Module</w:t>
            </w:r>
            <w:r w:rsidRPr="007F7AA4">
              <w:rPr>
                <w:rFonts w:eastAsiaTheme="majorEastAsia" w:cs="Times New Roman"/>
                <w:sz w:val="20"/>
              </w:rPr>
              <w:tab/>
              <w:t>Message</w:t>
            </w:r>
            <w:r w:rsidRPr="007F7AA4">
              <w:rPr>
                <w:rFonts w:eastAsiaTheme="majorEastAsia" w:cs="Times New Roman"/>
                <w:sz w:val="20"/>
              </w:rPr>
              <w:tab/>
              <w:t>Comment</w:t>
            </w:r>
            <w:r w:rsidRPr="007F7AA4">
              <w:rPr>
                <w:rFonts w:eastAsiaTheme="majorEastAsia" w:cs="Times New Roman"/>
                <w:sz w:val="20"/>
              </w:rPr>
              <w:tab/>
              <w:t>Time Differences</w:t>
            </w:r>
          </w:p>
          <w:p w14:paraId="23F03FA6" w14:textId="77777777" w:rsidR="00D574DE" w:rsidRPr="007F7AA4" w:rsidRDefault="00D574DE" w:rsidP="00D574DE">
            <w:pPr>
              <w:rPr>
                <w:rFonts w:eastAsiaTheme="majorEastAsia" w:cs="Times New Roman"/>
                <w:sz w:val="20"/>
              </w:rPr>
            </w:pPr>
            <w:r w:rsidRPr="007F7AA4">
              <w:rPr>
                <w:rFonts w:eastAsiaTheme="majorEastAsia" w:cs="Times New Roman"/>
                <w:sz w:val="20"/>
              </w:rPr>
              <w:t>OTA</w:t>
            </w:r>
            <w:r w:rsidRPr="007F7AA4">
              <w:rPr>
                <w:rFonts w:eastAsiaTheme="majorEastAsia" w:cs="Times New Roman"/>
                <w:sz w:val="20"/>
              </w:rPr>
              <w:tab/>
              <w:t>1342237</w:t>
            </w:r>
            <w:r w:rsidRPr="007F7AA4">
              <w:rPr>
                <w:rFonts w:eastAsiaTheme="majorEastAsia" w:cs="Times New Roman"/>
                <w:sz w:val="20"/>
              </w:rPr>
              <w:tab/>
              <w:t>142218007</w:t>
            </w:r>
            <w:r w:rsidRPr="007F7AA4">
              <w:rPr>
                <w:rFonts w:eastAsiaTheme="majorEastAsia" w:cs="Times New Roman"/>
                <w:sz w:val="20"/>
              </w:rPr>
              <w:tab/>
              <w:t>12:13:55:097</w:t>
            </w:r>
            <w:r w:rsidRPr="007F7AA4">
              <w:rPr>
                <w:rFonts w:eastAsiaTheme="majorEastAsia" w:cs="Times New Roman"/>
                <w:sz w:val="20"/>
              </w:rPr>
              <w:tab/>
              <w:t>EMM_NASMSG_2</w:t>
            </w:r>
            <w:r w:rsidRPr="007F7AA4">
              <w:rPr>
                <w:rFonts w:eastAsiaTheme="majorEastAsia" w:cs="Times New Roman"/>
                <w:sz w:val="20"/>
              </w:rPr>
              <w:tab/>
              <w:t>[MS-&gt;NW] EMM_Extended_Service_Request(service type="MT_CSFB", CSFB response="CSFB_ACCEPTED_BY_UE")</w:t>
            </w:r>
          </w:p>
          <w:p w14:paraId="52C6792D" w14:textId="77777777" w:rsidR="00D574DE" w:rsidRPr="007F7AA4" w:rsidRDefault="00D574DE" w:rsidP="00D574DE">
            <w:pPr>
              <w:rPr>
                <w:rFonts w:eastAsiaTheme="majorEastAsia" w:cs="Times New Roman"/>
                <w:sz w:val="20"/>
              </w:rPr>
            </w:pPr>
            <w:r w:rsidRPr="007F7AA4">
              <w:rPr>
                <w:rFonts w:eastAsiaTheme="majorEastAsia" w:cs="Times New Roman"/>
                <w:sz w:val="20"/>
              </w:rPr>
              <w:t>OTA</w:t>
            </w:r>
            <w:r w:rsidRPr="007F7AA4">
              <w:rPr>
                <w:rFonts w:eastAsiaTheme="majorEastAsia" w:cs="Times New Roman"/>
                <w:sz w:val="20"/>
              </w:rPr>
              <w:tab/>
              <w:t>1346711</w:t>
            </w:r>
            <w:r w:rsidRPr="007F7AA4">
              <w:rPr>
                <w:rFonts w:eastAsiaTheme="majorEastAsia" w:cs="Times New Roman"/>
                <w:sz w:val="20"/>
              </w:rPr>
              <w:tab/>
              <w:t>142220184</w:t>
            </w:r>
            <w:r w:rsidRPr="007F7AA4">
              <w:rPr>
                <w:rFonts w:eastAsiaTheme="majorEastAsia" w:cs="Times New Roman"/>
                <w:sz w:val="20"/>
              </w:rPr>
              <w:tab/>
              <w:t>12:13:55:297</w:t>
            </w:r>
            <w:r w:rsidRPr="007F7AA4">
              <w:rPr>
                <w:rFonts w:eastAsiaTheme="majorEastAsia" w:cs="Times New Roman"/>
                <w:sz w:val="20"/>
              </w:rPr>
              <w:tab/>
              <w:t>ERRC_CONN_2</w:t>
            </w:r>
            <w:r w:rsidRPr="007F7AA4">
              <w:rPr>
                <w:rFonts w:eastAsiaTheme="majorEastAsia" w:cs="Times New Roman"/>
                <w:sz w:val="20"/>
              </w:rPr>
              <w:tab/>
              <w:t>[NW-&gt;MS] ERRC_RRCConnectionRelease(EARFCN[1300], PCI[218])(cause:[ReleaseCause_other], redirectInfo:[1])</w:t>
            </w:r>
          </w:p>
          <w:p w14:paraId="2323A431" w14:textId="77777777" w:rsidR="00D574DE" w:rsidRPr="007F7AA4" w:rsidRDefault="00D574DE" w:rsidP="00D574DE">
            <w:pPr>
              <w:rPr>
                <w:rFonts w:eastAsiaTheme="majorEastAsia" w:cs="Times New Roman"/>
                <w:sz w:val="20"/>
              </w:rPr>
            </w:pPr>
            <w:r w:rsidRPr="007F7AA4">
              <w:rPr>
                <w:rFonts w:eastAsiaTheme="majorEastAsia" w:cs="Times New Roman"/>
                <w:sz w:val="20"/>
              </w:rPr>
              <w:t>OTA</w:t>
            </w:r>
            <w:r w:rsidRPr="007F7AA4">
              <w:rPr>
                <w:rFonts w:eastAsiaTheme="majorEastAsia" w:cs="Times New Roman"/>
                <w:sz w:val="20"/>
              </w:rPr>
              <w:tab/>
              <w:t>1352639</w:t>
            </w:r>
            <w:r w:rsidRPr="007F7AA4">
              <w:rPr>
                <w:rFonts w:eastAsiaTheme="majorEastAsia" w:cs="Times New Roman"/>
                <w:sz w:val="20"/>
              </w:rPr>
              <w:tab/>
              <w:t>142226340</w:t>
            </w:r>
            <w:r w:rsidRPr="007F7AA4">
              <w:rPr>
                <w:rFonts w:eastAsiaTheme="majorEastAsia" w:cs="Times New Roman"/>
                <w:sz w:val="20"/>
              </w:rPr>
              <w:tab/>
              <w:t>12:13:55:747</w:t>
            </w:r>
            <w:r w:rsidRPr="007F7AA4">
              <w:rPr>
                <w:rFonts w:eastAsiaTheme="majorEastAsia" w:cs="Times New Roman"/>
                <w:sz w:val="20"/>
              </w:rPr>
              <w:tab/>
              <w:t>RRM_FDD_2</w:t>
            </w:r>
            <w:r w:rsidRPr="007F7AA4">
              <w:rPr>
                <w:rFonts w:eastAsiaTheme="majorEastAsia" w:cs="Times New Roman"/>
                <w:sz w:val="20"/>
              </w:rPr>
              <w:tab/>
              <w:t>[MS-&gt;NW] RR__PAGING_RESPONSE</w:t>
            </w:r>
          </w:p>
          <w:p w14:paraId="295EB468" w14:textId="77777777" w:rsidR="00D574DE" w:rsidRPr="007F7AA4" w:rsidRDefault="00D574DE" w:rsidP="00D574DE">
            <w:pPr>
              <w:rPr>
                <w:rFonts w:eastAsiaTheme="majorEastAsia" w:cs="Times New Roman"/>
                <w:sz w:val="20"/>
              </w:rPr>
            </w:pPr>
          </w:p>
          <w:p w14:paraId="313BD3FF" w14:textId="77777777" w:rsidR="00D574DE" w:rsidRPr="007F7AA4" w:rsidRDefault="00D574DE" w:rsidP="00D574DE">
            <w:pPr>
              <w:rPr>
                <w:rFonts w:eastAsiaTheme="majorEastAsia" w:cs="Times New Roman"/>
                <w:sz w:val="20"/>
              </w:rPr>
            </w:pPr>
            <w:r w:rsidRPr="007F7AA4">
              <w:rPr>
                <w:rFonts w:eastAsiaTheme="majorEastAsia" w:cs="Times New Roman"/>
                <w:sz w:val="20"/>
              </w:rPr>
              <w:t>// GSM</w:t>
            </w:r>
            <w:r w:rsidRPr="007F7AA4">
              <w:rPr>
                <w:rFonts w:eastAsiaTheme="majorEastAsia" w:cs="Times New Roman"/>
                <w:sz w:val="20"/>
              </w:rPr>
              <w:t>信噪比达到最差</w:t>
            </w:r>
          </w:p>
          <w:p w14:paraId="5F40ABC9" w14:textId="77777777" w:rsidR="00D574DE" w:rsidRPr="007F7AA4" w:rsidRDefault="00D574DE" w:rsidP="00D574DE">
            <w:pPr>
              <w:rPr>
                <w:rFonts w:eastAsiaTheme="majorEastAsia" w:cs="Times New Roman"/>
                <w:sz w:val="20"/>
              </w:rPr>
            </w:pPr>
            <w:r w:rsidRPr="007F7AA4">
              <w:rPr>
                <w:rFonts w:eastAsiaTheme="majorEastAsia" w:cs="Times New Roman"/>
                <w:sz w:val="20"/>
              </w:rPr>
              <w:t>OTA</w:t>
            </w:r>
            <w:r w:rsidRPr="007F7AA4">
              <w:rPr>
                <w:rFonts w:eastAsiaTheme="majorEastAsia" w:cs="Times New Roman"/>
                <w:sz w:val="20"/>
              </w:rPr>
              <w:tab/>
              <w:t>1360032</w:t>
            </w:r>
            <w:r w:rsidRPr="007F7AA4">
              <w:rPr>
                <w:rFonts w:eastAsiaTheme="majorEastAsia" w:cs="Times New Roman"/>
                <w:sz w:val="20"/>
              </w:rPr>
              <w:tab/>
              <w:t>142383763</w:t>
            </w:r>
            <w:r w:rsidRPr="007F7AA4">
              <w:rPr>
                <w:rFonts w:eastAsiaTheme="majorEastAsia" w:cs="Times New Roman"/>
                <w:sz w:val="20"/>
              </w:rPr>
              <w:tab/>
              <w:t>12:14:05:747</w:t>
            </w:r>
            <w:r w:rsidRPr="007F7AA4">
              <w:rPr>
                <w:rFonts w:eastAsiaTheme="majorEastAsia" w:cs="Times New Roman"/>
                <w:sz w:val="20"/>
              </w:rPr>
              <w:tab/>
              <w:t>RRM_FDD_2</w:t>
            </w:r>
            <w:r w:rsidRPr="007F7AA4">
              <w:rPr>
                <w:rFonts w:eastAsiaTheme="majorEastAsia" w:cs="Times New Roman"/>
                <w:sz w:val="20"/>
              </w:rPr>
              <w:tab/>
              <w:t>[MS-&gt;NW] RR__MEASUREMENT_REPORT</w:t>
            </w:r>
          </w:p>
          <w:p w14:paraId="4F0B292B" w14:textId="77777777" w:rsidR="00D574DE" w:rsidRPr="007F7AA4" w:rsidRDefault="00D574DE" w:rsidP="00D574DE">
            <w:pPr>
              <w:rPr>
                <w:rFonts w:eastAsiaTheme="majorEastAsia" w:cs="Times New Roman"/>
                <w:color w:val="FF0000"/>
                <w:sz w:val="20"/>
                <w:highlight w:val="yellow"/>
              </w:rPr>
            </w:pPr>
            <w:r w:rsidRPr="007F7AA4">
              <w:rPr>
                <w:rFonts w:eastAsiaTheme="majorEastAsia" w:cs="Times New Roman"/>
                <w:color w:val="FF0000"/>
                <w:sz w:val="20"/>
                <w:highlight w:val="yellow"/>
              </w:rPr>
              <w:t>.111 .... = RXQUAL-FULL-SERVING-CELL: BER &gt; 12.8%, Mean value 18.10% (7)</w:t>
            </w:r>
          </w:p>
          <w:p w14:paraId="7A3726B7" w14:textId="77777777" w:rsidR="00D574DE" w:rsidRPr="007F7AA4" w:rsidRDefault="00D574DE" w:rsidP="00D574DE">
            <w:pPr>
              <w:rPr>
                <w:rFonts w:eastAsiaTheme="majorEastAsia" w:cs="Times New Roman"/>
                <w:color w:val="FF0000"/>
                <w:sz w:val="20"/>
              </w:rPr>
            </w:pPr>
            <w:r w:rsidRPr="007F7AA4">
              <w:rPr>
                <w:rFonts w:eastAsiaTheme="majorEastAsia" w:cs="Times New Roman"/>
                <w:color w:val="FF0000"/>
                <w:sz w:val="20"/>
                <w:highlight w:val="yellow"/>
              </w:rPr>
              <w:t>.... 111. = RXQUAL-SUB-SERVING-CELL: BER &gt; 12.8%, Mean value 18.10% (7)</w:t>
            </w:r>
          </w:p>
          <w:p w14:paraId="30D5415A" w14:textId="77777777" w:rsidR="00D574DE" w:rsidRPr="007F7AA4" w:rsidRDefault="00D574DE" w:rsidP="00D574DE">
            <w:pPr>
              <w:rPr>
                <w:rFonts w:eastAsiaTheme="majorEastAsia" w:cs="Times New Roman"/>
                <w:sz w:val="20"/>
              </w:rPr>
            </w:pPr>
            <w:r w:rsidRPr="007F7AA4">
              <w:rPr>
                <w:rFonts w:eastAsiaTheme="majorEastAsia" w:cs="Times New Roman"/>
                <w:sz w:val="20"/>
              </w:rPr>
              <w:t>OTA</w:t>
            </w:r>
            <w:r w:rsidRPr="007F7AA4">
              <w:rPr>
                <w:rFonts w:eastAsiaTheme="majorEastAsia" w:cs="Times New Roman"/>
                <w:sz w:val="20"/>
              </w:rPr>
              <w:tab/>
              <w:t>1360797</w:t>
            </w:r>
            <w:r w:rsidRPr="007F7AA4">
              <w:rPr>
                <w:rFonts w:eastAsiaTheme="majorEastAsia" w:cs="Times New Roman"/>
                <w:sz w:val="20"/>
              </w:rPr>
              <w:tab/>
              <w:t>142413186</w:t>
            </w:r>
            <w:r w:rsidRPr="007F7AA4">
              <w:rPr>
                <w:rFonts w:eastAsiaTheme="majorEastAsia" w:cs="Times New Roman"/>
                <w:sz w:val="20"/>
              </w:rPr>
              <w:tab/>
              <w:t>12:14:07:547</w:t>
            </w:r>
            <w:r w:rsidRPr="007F7AA4">
              <w:rPr>
                <w:rFonts w:eastAsiaTheme="majorEastAsia" w:cs="Times New Roman"/>
                <w:sz w:val="20"/>
              </w:rPr>
              <w:tab/>
              <w:t>RRM_FDD_2</w:t>
            </w:r>
            <w:r w:rsidRPr="007F7AA4">
              <w:rPr>
                <w:rFonts w:eastAsiaTheme="majorEastAsia" w:cs="Times New Roman"/>
                <w:sz w:val="20"/>
              </w:rPr>
              <w:tab/>
              <w:t>[MS-&gt;NW] RR__MEASUREMENT_REPORT</w:t>
            </w:r>
          </w:p>
          <w:p w14:paraId="0038F1BE" w14:textId="77777777" w:rsidR="00D574DE" w:rsidRPr="007F7AA4" w:rsidRDefault="00D574DE" w:rsidP="00D574DE">
            <w:pPr>
              <w:rPr>
                <w:rFonts w:eastAsiaTheme="majorEastAsia" w:cs="Times New Roman"/>
                <w:sz w:val="20"/>
              </w:rPr>
            </w:pPr>
          </w:p>
          <w:p w14:paraId="239EA38C" w14:textId="77777777" w:rsidR="00D574DE" w:rsidRPr="007F7AA4" w:rsidRDefault="00D574DE" w:rsidP="00D574DE">
            <w:pPr>
              <w:rPr>
                <w:rFonts w:eastAsiaTheme="majorEastAsia" w:cs="Times New Roman"/>
                <w:sz w:val="20"/>
              </w:rPr>
            </w:pPr>
            <w:r w:rsidRPr="007F7AA4">
              <w:rPr>
                <w:rFonts w:eastAsiaTheme="majorEastAsia" w:cs="Times New Roman"/>
                <w:sz w:val="20"/>
              </w:rPr>
              <w:t>// MT</w:t>
            </w:r>
            <w:r w:rsidRPr="007F7AA4">
              <w:rPr>
                <w:rFonts w:eastAsiaTheme="majorEastAsia" w:cs="Times New Roman"/>
                <w:sz w:val="20"/>
              </w:rPr>
              <w:t>端卡</w:t>
            </w:r>
            <w:r w:rsidRPr="007F7AA4">
              <w:rPr>
                <w:rFonts w:eastAsiaTheme="majorEastAsia" w:cs="Times New Roman"/>
                <w:sz w:val="20"/>
              </w:rPr>
              <w:t>2 LU</w:t>
            </w:r>
            <w:r w:rsidRPr="007F7AA4">
              <w:rPr>
                <w:rFonts w:eastAsiaTheme="majorEastAsia" w:cs="Times New Roman"/>
                <w:sz w:val="20"/>
              </w:rPr>
              <w:t>后终止了被叫呼叫建立流程</w:t>
            </w:r>
          </w:p>
          <w:p w14:paraId="17F4FB12" w14:textId="77777777" w:rsidR="00D574DE" w:rsidRPr="007F7AA4" w:rsidRDefault="00D574DE" w:rsidP="00D574DE">
            <w:pPr>
              <w:rPr>
                <w:rFonts w:eastAsiaTheme="majorEastAsia" w:cs="Times New Roman"/>
                <w:sz w:val="20"/>
                <w:highlight w:val="yellow"/>
              </w:rPr>
            </w:pPr>
            <w:r w:rsidRPr="007F7AA4">
              <w:rPr>
                <w:rFonts w:eastAsiaTheme="majorEastAsia" w:cs="Times New Roman"/>
                <w:sz w:val="20"/>
                <w:highlight w:val="yellow"/>
              </w:rPr>
              <w:t>OTA</w:t>
            </w:r>
            <w:r w:rsidRPr="007F7AA4">
              <w:rPr>
                <w:rFonts w:eastAsiaTheme="majorEastAsia" w:cs="Times New Roman"/>
                <w:sz w:val="20"/>
                <w:highlight w:val="yellow"/>
              </w:rPr>
              <w:tab/>
              <w:t>1379702</w:t>
            </w:r>
            <w:r w:rsidRPr="007F7AA4">
              <w:rPr>
                <w:rFonts w:eastAsiaTheme="majorEastAsia" w:cs="Times New Roman"/>
                <w:sz w:val="20"/>
                <w:highlight w:val="yellow"/>
              </w:rPr>
              <w:tab/>
              <w:t>142510189</w:t>
            </w:r>
            <w:r w:rsidRPr="007F7AA4">
              <w:rPr>
                <w:rFonts w:eastAsiaTheme="majorEastAsia" w:cs="Times New Roman"/>
                <w:sz w:val="20"/>
                <w:highlight w:val="yellow"/>
              </w:rPr>
              <w:tab/>
              <w:t>12:14:13:810</w:t>
            </w:r>
            <w:r w:rsidRPr="007F7AA4">
              <w:rPr>
                <w:rFonts w:eastAsiaTheme="majorEastAsia" w:cs="Times New Roman"/>
                <w:sz w:val="20"/>
                <w:highlight w:val="yellow"/>
              </w:rPr>
              <w:tab/>
              <w:t>MM_2</w:t>
            </w:r>
            <w:r w:rsidRPr="007F7AA4">
              <w:rPr>
                <w:rFonts w:eastAsiaTheme="majorEastAsia" w:cs="Times New Roman"/>
                <w:sz w:val="20"/>
                <w:highlight w:val="yellow"/>
              </w:rPr>
              <w:tab/>
              <w:t>[MS-&gt;NW] MM__LOCATION_UPDATING_REQUEST (LU type: MM_NORMAL_LU)</w:t>
            </w:r>
          </w:p>
          <w:p w14:paraId="2C508ECC" w14:textId="77777777" w:rsidR="00D574DE" w:rsidRPr="007F7AA4" w:rsidRDefault="00D574DE" w:rsidP="00D574DE">
            <w:pPr>
              <w:rPr>
                <w:rFonts w:eastAsiaTheme="majorEastAsia" w:cs="Times New Roman"/>
                <w:sz w:val="20"/>
              </w:rPr>
            </w:pPr>
            <w:r w:rsidRPr="007F7AA4">
              <w:rPr>
                <w:rFonts w:eastAsiaTheme="majorEastAsia" w:cs="Times New Roman"/>
                <w:sz w:val="20"/>
                <w:highlight w:val="yellow"/>
              </w:rPr>
              <w:t>OTA</w:t>
            </w:r>
            <w:r w:rsidRPr="007F7AA4">
              <w:rPr>
                <w:rFonts w:eastAsiaTheme="majorEastAsia" w:cs="Times New Roman"/>
                <w:sz w:val="20"/>
                <w:highlight w:val="yellow"/>
              </w:rPr>
              <w:tab/>
              <w:t>1385335</w:t>
            </w:r>
            <w:r w:rsidRPr="007F7AA4">
              <w:rPr>
                <w:rFonts w:eastAsiaTheme="majorEastAsia" w:cs="Times New Roman"/>
                <w:sz w:val="20"/>
                <w:highlight w:val="yellow"/>
              </w:rPr>
              <w:tab/>
              <w:t>142543531</w:t>
            </w:r>
            <w:r w:rsidRPr="007F7AA4">
              <w:rPr>
                <w:rFonts w:eastAsiaTheme="majorEastAsia" w:cs="Times New Roman"/>
                <w:sz w:val="20"/>
                <w:highlight w:val="yellow"/>
              </w:rPr>
              <w:tab/>
              <w:t>12:14:15:855</w:t>
            </w:r>
            <w:r w:rsidRPr="007F7AA4">
              <w:rPr>
                <w:rFonts w:eastAsiaTheme="majorEastAsia" w:cs="Times New Roman"/>
                <w:sz w:val="20"/>
                <w:highlight w:val="yellow"/>
              </w:rPr>
              <w:tab/>
              <w:t>MM_2</w:t>
            </w:r>
            <w:r w:rsidRPr="007F7AA4">
              <w:rPr>
                <w:rFonts w:eastAsiaTheme="majorEastAsia" w:cs="Times New Roman"/>
                <w:sz w:val="20"/>
                <w:highlight w:val="yellow"/>
              </w:rPr>
              <w:tab/>
              <w:t>[NW-&gt;MS] MM__LOCATION_UPDATING_ACCEPT</w:t>
            </w:r>
          </w:p>
          <w:p w14:paraId="2982F6DC" w14:textId="77777777" w:rsidR="00D574DE" w:rsidRPr="007F7AA4" w:rsidRDefault="00D574DE" w:rsidP="00D574DE">
            <w:pPr>
              <w:rPr>
                <w:rFonts w:eastAsiaTheme="majorEastAsia" w:cs="Times New Roman"/>
                <w:sz w:val="20"/>
              </w:rPr>
            </w:pPr>
            <w:r w:rsidRPr="007F7AA4">
              <w:rPr>
                <w:rFonts w:eastAsiaTheme="majorEastAsia" w:cs="Times New Roman"/>
                <w:sz w:val="20"/>
              </w:rPr>
              <w:t>OTA</w:t>
            </w:r>
            <w:r w:rsidRPr="007F7AA4">
              <w:rPr>
                <w:rFonts w:eastAsiaTheme="majorEastAsia" w:cs="Times New Roman"/>
                <w:sz w:val="20"/>
              </w:rPr>
              <w:tab/>
              <w:t>1445173</w:t>
            </w:r>
            <w:r w:rsidRPr="007F7AA4">
              <w:rPr>
                <w:rFonts w:eastAsiaTheme="majorEastAsia" w:cs="Times New Roman"/>
                <w:sz w:val="20"/>
              </w:rPr>
              <w:tab/>
              <w:t>142675902</w:t>
            </w:r>
            <w:r w:rsidRPr="007F7AA4">
              <w:rPr>
                <w:rFonts w:eastAsiaTheme="majorEastAsia" w:cs="Times New Roman"/>
                <w:sz w:val="20"/>
              </w:rPr>
              <w:tab/>
              <w:t>12:14:24:523</w:t>
            </w:r>
            <w:r w:rsidRPr="007F7AA4">
              <w:rPr>
                <w:rFonts w:eastAsiaTheme="majorEastAsia" w:cs="Times New Roman"/>
                <w:sz w:val="20"/>
              </w:rPr>
              <w:tab/>
              <w:t>ERRC_SYS_2</w:t>
            </w:r>
            <w:r w:rsidRPr="007F7AA4">
              <w:rPr>
                <w:rFonts w:eastAsiaTheme="majorEastAsia" w:cs="Times New Roman"/>
                <w:sz w:val="20"/>
              </w:rPr>
              <w:tab/>
              <w:t>[NW-&gt;MS] SystemInformationBlockType1 (EARFCN[1300], PCI[382])</w:t>
            </w:r>
          </w:p>
          <w:p w14:paraId="20452C17" w14:textId="77777777" w:rsidR="00D574DE" w:rsidRPr="007F7AA4" w:rsidRDefault="00D574DE" w:rsidP="00D574DE">
            <w:pPr>
              <w:rPr>
                <w:rFonts w:eastAsiaTheme="majorEastAsia" w:cs="Times New Roman"/>
                <w:sz w:val="20"/>
              </w:rPr>
            </w:pPr>
            <w:r w:rsidRPr="007F7AA4">
              <w:rPr>
                <w:rFonts w:eastAsiaTheme="majorEastAsia" w:cs="Times New Roman"/>
                <w:sz w:val="20"/>
              </w:rPr>
              <w:t>OTA</w:t>
            </w:r>
            <w:r w:rsidRPr="007F7AA4">
              <w:rPr>
                <w:rFonts w:eastAsiaTheme="majorEastAsia" w:cs="Times New Roman"/>
                <w:sz w:val="20"/>
              </w:rPr>
              <w:tab/>
              <w:t>1455592</w:t>
            </w:r>
            <w:r w:rsidRPr="007F7AA4">
              <w:rPr>
                <w:rFonts w:eastAsiaTheme="majorEastAsia" w:cs="Times New Roman"/>
                <w:sz w:val="20"/>
              </w:rPr>
              <w:tab/>
              <w:t>142680125</w:t>
            </w:r>
            <w:r w:rsidRPr="007F7AA4">
              <w:rPr>
                <w:rFonts w:eastAsiaTheme="majorEastAsia" w:cs="Times New Roman"/>
                <w:sz w:val="20"/>
              </w:rPr>
              <w:tab/>
              <w:t>12:14:24:723</w:t>
            </w:r>
            <w:r w:rsidRPr="007F7AA4">
              <w:rPr>
                <w:rFonts w:eastAsiaTheme="majorEastAsia" w:cs="Times New Roman"/>
                <w:sz w:val="20"/>
              </w:rPr>
              <w:tab/>
              <w:t>EMM_NASMSG_2</w:t>
            </w:r>
            <w:r w:rsidRPr="007F7AA4">
              <w:rPr>
                <w:rFonts w:eastAsiaTheme="majorEastAsia" w:cs="Times New Roman"/>
                <w:sz w:val="20"/>
              </w:rPr>
              <w:tab/>
              <w:t>[MS-&gt;NW] EMM_Attach_Request(EPS attach type="EMM_ATTACH_TYPE_COMBINED_ATTACH")</w:t>
            </w:r>
          </w:p>
          <w:p w14:paraId="18B943DA" w14:textId="77777777" w:rsidR="00D574DE" w:rsidRPr="007F7AA4" w:rsidRDefault="00D574DE" w:rsidP="00D574DE">
            <w:pPr>
              <w:rPr>
                <w:rFonts w:eastAsiaTheme="majorEastAsia" w:cs="Times New Roman"/>
                <w:sz w:val="20"/>
              </w:rPr>
            </w:pPr>
            <w:r w:rsidRPr="007F7AA4">
              <w:rPr>
                <w:rFonts w:eastAsiaTheme="majorEastAsia" w:cs="Times New Roman"/>
                <w:sz w:val="20"/>
              </w:rPr>
              <w:t>OTA</w:t>
            </w:r>
            <w:r w:rsidRPr="007F7AA4">
              <w:rPr>
                <w:rFonts w:eastAsiaTheme="majorEastAsia" w:cs="Times New Roman"/>
                <w:sz w:val="20"/>
              </w:rPr>
              <w:tab/>
              <w:t>1463149</w:t>
            </w:r>
            <w:r w:rsidRPr="007F7AA4">
              <w:rPr>
                <w:rFonts w:eastAsiaTheme="majorEastAsia" w:cs="Times New Roman"/>
                <w:sz w:val="20"/>
              </w:rPr>
              <w:tab/>
              <w:t>142690552</w:t>
            </w:r>
            <w:r w:rsidRPr="007F7AA4">
              <w:rPr>
                <w:rFonts w:eastAsiaTheme="majorEastAsia" w:cs="Times New Roman"/>
                <w:sz w:val="20"/>
              </w:rPr>
              <w:tab/>
              <w:t>12:14:25:327</w:t>
            </w:r>
            <w:r w:rsidRPr="007F7AA4">
              <w:rPr>
                <w:rFonts w:eastAsiaTheme="majorEastAsia" w:cs="Times New Roman"/>
                <w:sz w:val="20"/>
              </w:rPr>
              <w:tab/>
              <w:t>EMM_NASMSG_2</w:t>
            </w:r>
            <w:r w:rsidRPr="007F7AA4">
              <w:rPr>
                <w:rFonts w:eastAsiaTheme="majorEastAsia" w:cs="Times New Roman"/>
                <w:sz w:val="20"/>
              </w:rPr>
              <w:tab/>
              <w:t>[NW-&gt;MS] EMM_Attach_Accept(EPS attach result="EMM_ATTACH_RESULT_COMBINED_ATTACHED")</w:t>
            </w:r>
          </w:p>
          <w:p w14:paraId="166CBF57" w14:textId="77777777" w:rsidR="00D574DE" w:rsidRPr="007F7AA4" w:rsidRDefault="00D574DE" w:rsidP="00D574DE">
            <w:pPr>
              <w:rPr>
                <w:rFonts w:eastAsiaTheme="majorEastAsia" w:cs="Times New Roman"/>
                <w:sz w:val="20"/>
              </w:rPr>
            </w:pPr>
            <w:r w:rsidRPr="007F7AA4">
              <w:rPr>
                <w:rFonts w:eastAsiaTheme="majorEastAsia" w:cs="Times New Roman"/>
                <w:sz w:val="20"/>
              </w:rPr>
              <w:t>OTA</w:t>
            </w:r>
            <w:r w:rsidRPr="007F7AA4">
              <w:rPr>
                <w:rFonts w:eastAsiaTheme="majorEastAsia" w:cs="Times New Roman"/>
                <w:sz w:val="20"/>
              </w:rPr>
              <w:tab/>
              <w:t>1464599</w:t>
            </w:r>
            <w:r w:rsidRPr="007F7AA4">
              <w:rPr>
                <w:rFonts w:eastAsiaTheme="majorEastAsia" w:cs="Times New Roman"/>
                <w:sz w:val="20"/>
              </w:rPr>
              <w:tab/>
              <w:t>142690622</w:t>
            </w:r>
            <w:r w:rsidRPr="007F7AA4">
              <w:rPr>
                <w:rFonts w:eastAsiaTheme="majorEastAsia" w:cs="Times New Roman"/>
                <w:sz w:val="20"/>
              </w:rPr>
              <w:tab/>
              <w:t>12:14:25:327</w:t>
            </w:r>
            <w:r w:rsidRPr="007F7AA4">
              <w:rPr>
                <w:rFonts w:eastAsiaTheme="majorEastAsia" w:cs="Times New Roman"/>
                <w:sz w:val="20"/>
              </w:rPr>
              <w:tab/>
              <w:t>EMM_NASMSG_2</w:t>
            </w:r>
            <w:r w:rsidRPr="007F7AA4">
              <w:rPr>
                <w:rFonts w:eastAsiaTheme="majorEastAsia" w:cs="Times New Roman"/>
                <w:sz w:val="20"/>
              </w:rPr>
              <w:tab/>
              <w:t>[MS-&gt;NW] EMM_Attach_Complete</w:t>
            </w:r>
          </w:p>
          <w:p w14:paraId="6F34155C" w14:textId="77777777" w:rsidR="00D574DE" w:rsidRPr="007F7AA4" w:rsidRDefault="00D574DE" w:rsidP="00A403D6">
            <w:pPr>
              <w:rPr>
                <w:rFonts w:eastAsiaTheme="majorEastAsia" w:cs="Times New Roman"/>
              </w:rPr>
            </w:pPr>
          </w:p>
        </w:tc>
      </w:tr>
    </w:tbl>
    <w:p w14:paraId="100F8AAF" w14:textId="77777777" w:rsidR="00997AF6" w:rsidRPr="007F7AA4" w:rsidRDefault="00997AF6" w:rsidP="00997AF6">
      <w:pPr>
        <w:rPr>
          <w:rFonts w:eastAsiaTheme="majorEastAsia" w:cs="Times New Roman"/>
        </w:rPr>
      </w:pPr>
    </w:p>
    <w:p w14:paraId="3F481904" w14:textId="77777777" w:rsidR="00CF3CAD" w:rsidRPr="007F7AA4" w:rsidRDefault="00CF3CAD" w:rsidP="00CF3CAD">
      <w:pPr>
        <w:pStyle w:val="3"/>
        <w:spacing w:before="156" w:after="156"/>
        <w:rPr>
          <w:rFonts w:eastAsiaTheme="majorEastAsia" w:cs="Times New Roman"/>
        </w:rPr>
      </w:pPr>
      <w:bookmarkStart w:id="80" w:name="_Toc87714659"/>
      <w:r w:rsidRPr="007F7AA4">
        <w:rPr>
          <w:rFonts w:eastAsiaTheme="majorEastAsia" w:cs="Times New Roman"/>
        </w:rPr>
        <w:t>GSM</w:t>
      </w:r>
      <w:r w:rsidRPr="007F7AA4">
        <w:rPr>
          <w:rFonts w:eastAsiaTheme="majorEastAsia" w:cs="Times New Roman"/>
        </w:rPr>
        <w:t>网络临时错误导致呼叫中止</w:t>
      </w:r>
      <w:bookmarkEnd w:id="80"/>
    </w:p>
    <w:p w14:paraId="4BF48632" w14:textId="77777777" w:rsidR="00CF3CAD" w:rsidRPr="007F7AA4" w:rsidRDefault="00CF3CAD" w:rsidP="00CF3CAD">
      <w:pPr>
        <w:rPr>
          <w:rFonts w:eastAsiaTheme="majorEastAsia" w:cs="Times New Roman"/>
        </w:rPr>
      </w:pPr>
      <w:r w:rsidRPr="007F7AA4">
        <w:rPr>
          <w:rFonts w:eastAsiaTheme="majorEastAsia" w:cs="Times New Roman"/>
        </w:rPr>
        <w:t>GSM</w:t>
      </w:r>
      <w:r w:rsidRPr="007F7AA4">
        <w:rPr>
          <w:rFonts w:eastAsiaTheme="majorEastAsia" w:cs="Times New Roman"/>
        </w:rPr>
        <w:t>呼叫过程中，网络异常发送</w:t>
      </w:r>
      <w:r w:rsidRPr="007F7AA4">
        <w:rPr>
          <w:rFonts w:eastAsiaTheme="majorEastAsia" w:cs="Times New Roman"/>
        </w:rPr>
        <w:t>DISCONNECT</w:t>
      </w:r>
      <w:r w:rsidRPr="007F7AA4">
        <w:rPr>
          <w:rFonts w:eastAsiaTheme="majorEastAsia" w:cs="Times New Roman"/>
        </w:rPr>
        <w:t>消息中止呼叫流程。此类问题为网络临时异常导致的呼叫失败。</w:t>
      </w:r>
    </w:p>
    <w:p w14:paraId="7ECCFA89" w14:textId="77777777" w:rsidR="00CF3CAD" w:rsidRPr="007F7AA4" w:rsidRDefault="00CF3CAD" w:rsidP="00CF3CAD">
      <w:pPr>
        <w:rPr>
          <w:rFonts w:eastAsiaTheme="majorEastAsia" w:cs="Times New Roman"/>
        </w:rPr>
      </w:pPr>
    </w:p>
    <w:p w14:paraId="18B459D3" w14:textId="77777777" w:rsidR="00CF3CAD" w:rsidRPr="007F7AA4" w:rsidRDefault="00E070D5" w:rsidP="00CF3CAD">
      <w:pPr>
        <w:rPr>
          <w:rFonts w:eastAsiaTheme="majorEastAsia" w:cs="Times New Roman"/>
        </w:rPr>
      </w:pPr>
      <w:r w:rsidRPr="007F7AA4">
        <w:rPr>
          <w:rFonts w:eastAsiaTheme="majorEastAsia" w:cs="Times New Roman"/>
        </w:rPr>
        <w:t>示例</w:t>
      </w:r>
      <w:r w:rsidRPr="007F7AA4">
        <w:rPr>
          <w:rFonts w:eastAsiaTheme="majorEastAsia" w:cs="Times New Roman"/>
        </w:rPr>
        <w:t>JIRA</w:t>
      </w:r>
      <w:r w:rsidRPr="007F7AA4">
        <w:rPr>
          <w:rFonts w:eastAsiaTheme="majorEastAsia" w:cs="Times New Roman"/>
        </w:rPr>
        <w:t>：</w:t>
      </w:r>
      <w:r w:rsidR="00CF3CAD" w:rsidRPr="007F7AA4">
        <w:rPr>
          <w:rFonts w:eastAsiaTheme="majorEastAsia" w:cs="Times New Roman"/>
        </w:rPr>
        <w:t>UPGR5G-4222 FT_J22-R_Shenzhen_</w:t>
      </w:r>
      <w:r w:rsidR="00CF3CAD" w:rsidRPr="007F7AA4">
        <w:rPr>
          <w:rFonts w:eastAsiaTheme="majorEastAsia" w:cs="Times New Roman"/>
        </w:rPr>
        <w:t>卡</w:t>
      </w:r>
      <w:r w:rsidR="00CF3CAD" w:rsidRPr="007F7AA4">
        <w:rPr>
          <w:rFonts w:eastAsiaTheme="majorEastAsia" w:cs="Times New Roman"/>
        </w:rPr>
        <w:t>1</w:t>
      </w:r>
      <w:r w:rsidR="00CF3CAD" w:rsidRPr="007F7AA4">
        <w:rPr>
          <w:rFonts w:eastAsiaTheme="majorEastAsia" w:cs="Times New Roman"/>
        </w:rPr>
        <w:t>移动</w:t>
      </w:r>
      <w:r w:rsidR="00CF3CAD" w:rsidRPr="007F7AA4">
        <w:rPr>
          <w:rFonts w:eastAsiaTheme="majorEastAsia" w:cs="Times New Roman"/>
        </w:rPr>
        <w:t>5G VoLTE+</w:t>
      </w:r>
      <w:r w:rsidR="00CF3CAD" w:rsidRPr="007F7AA4">
        <w:rPr>
          <w:rFonts w:eastAsiaTheme="majorEastAsia" w:cs="Times New Roman"/>
        </w:rPr>
        <w:t>卡</w:t>
      </w:r>
      <w:r w:rsidR="00CF3CAD" w:rsidRPr="007F7AA4">
        <w:rPr>
          <w:rFonts w:eastAsiaTheme="majorEastAsia" w:cs="Times New Roman"/>
        </w:rPr>
        <w:t>2</w:t>
      </w:r>
      <w:r w:rsidR="00CF3CAD" w:rsidRPr="007F7AA4">
        <w:rPr>
          <w:rFonts w:eastAsiaTheme="majorEastAsia" w:cs="Times New Roman"/>
        </w:rPr>
        <w:t>移动</w:t>
      </w:r>
      <w:r w:rsidR="00CF3CAD" w:rsidRPr="007F7AA4">
        <w:rPr>
          <w:rFonts w:eastAsiaTheme="majorEastAsia" w:cs="Times New Roman"/>
        </w:rPr>
        <w:t>5G,PS</w:t>
      </w:r>
      <w:r w:rsidR="00CF3CAD" w:rsidRPr="007F7AA4">
        <w:rPr>
          <w:rFonts w:eastAsiaTheme="majorEastAsia" w:cs="Times New Roman"/>
        </w:rPr>
        <w:t>，文新二路，卡二通话建立失败，</w:t>
      </w:r>
      <w:r w:rsidR="00CF3CAD" w:rsidRPr="007F7AA4">
        <w:rPr>
          <w:rFonts w:eastAsiaTheme="majorEastAsia" w:cs="Times New Roman"/>
        </w:rPr>
        <w:t>MO</w:t>
      </w:r>
      <w:r w:rsidR="00CF3CAD" w:rsidRPr="007F7AA4">
        <w:rPr>
          <w:rFonts w:eastAsiaTheme="majorEastAsia" w:cs="Times New Roman"/>
        </w:rPr>
        <w:t>端无提示自动挂断</w:t>
      </w:r>
      <w:r w:rsidR="00CF3CAD" w:rsidRPr="007F7AA4">
        <w:rPr>
          <w:rFonts w:eastAsiaTheme="majorEastAsia" w:cs="Times New Roman"/>
        </w:rPr>
        <w:t>(1/20)</w:t>
      </w:r>
    </w:p>
    <w:p w14:paraId="59E6B776" w14:textId="2BB843DF" w:rsidR="00CF3CAD" w:rsidRPr="007F7AA4" w:rsidRDefault="00CF3CAD" w:rsidP="00CF3CAD">
      <w:pPr>
        <w:rPr>
          <w:rFonts w:eastAsiaTheme="majorEastAsia" w:cs="Times New Roman"/>
        </w:rPr>
      </w:pPr>
      <w:r w:rsidRPr="007F7AA4">
        <w:rPr>
          <w:rFonts w:eastAsiaTheme="majorEastAsia" w:cs="Times New Roman"/>
        </w:rPr>
        <w:t>MO</w:t>
      </w:r>
      <w:r w:rsidRPr="007F7AA4">
        <w:rPr>
          <w:rFonts w:eastAsiaTheme="majorEastAsia" w:cs="Times New Roman"/>
        </w:rPr>
        <w:t>端</w:t>
      </w:r>
      <w:r w:rsidRPr="007F7AA4">
        <w:rPr>
          <w:rFonts w:eastAsiaTheme="majorEastAsia" w:cs="Times New Roman"/>
        </w:rPr>
        <w:t>GSM</w:t>
      </w:r>
      <w:r w:rsidRPr="007F7AA4">
        <w:rPr>
          <w:rFonts w:eastAsiaTheme="majorEastAsia" w:cs="Times New Roman"/>
        </w:rPr>
        <w:t>网路临时错误导致的呼叫挂断</w:t>
      </w:r>
    </w:p>
    <w:tbl>
      <w:tblPr>
        <w:tblStyle w:val="a7"/>
        <w:tblW w:w="0" w:type="auto"/>
        <w:tblLook w:val="04A0" w:firstRow="1" w:lastRow="0" w:firstColumn="1" w:lastColumn="0" w:noHBand="0" w:noVBand="1"/>
      </w:tblPr>
      <w:tblGrid>
        <w:gridCol w:w="13454"/>
      </w:tblGrid>
      <w:tr w:rsidR="006C6495" w:rsidRPr="007F7AA4" w14:paraId="309D2443" w14:textId="77777777" w:rsidTr="006C6495">
        <w:tc>
          <w:tcPr>
            <w:tcW w:w="13454" w:type="dxa"/>
          </w:tcPr>
          <w:p w14:paraId="10788616" w14:textId="77777777" w:rsidR="006C6495" w:rsidRPr="007F7AA4" w:rsidRDefault="006C6495" w:rsidP="006C6495">
            <w:pPr>
              <w:rPr>
                <w:rFonts w:eastAsiaTheme="majorEastAsia" w:cs="Times New Roman"/>
              </w:rPr>
            </w:pPr>
            <w:r w:rsidRPr="007F7AA4">
              <w:rPr>
                <w:rFonts w:eastAsiaTheme="majorEastAsia" w:cs="Times New Roman"/>
              </w:rPr>
              <w:t>// MO</w:t>
            </w:r>
          </w:p>
          <w:p w14:paraId="7ABCC392" w14:textId="77777777" w:rsidR="006C6495" w:rsidRPr="007F7AA4" w:rsidRDefault="006C6495" w:rsidP="006C6495">
            <w:pPr>
              <w:rPr>
                <w:rFonts w:eastAsiaTheme="majorEastAsia" w:cs="Times New Roman"/>
              </w:rPr>
            </w:pPr>
            <w:r w:rsidRPr="007F7AA4">
              <w:rPr>
                <w:rFonts w:eastAsiaTheme="majorEastAsia" w:cs="Times New Roman"/>
              </w:rPr>
              <w:t>Type</w:t>
            </w:r>
            <w:r w:rsidRPr="007F7AA4">
              <w:rPr>
                <w:rFonts w:eastAsiaTheme="majorEastAsia" w:cs="Times New Roman"/>
              </w:rPr>
              <w:tab/>
              <w:t>Index</w:t>
            </w:r>
            <w:r w:rsidRPr="007F7AA4">
              <w:rPr>
                <w:rFonts w:eastAsiaTheme="majorEastAsia" w:cs="Times New Roman"/>
              </w:rPr>
              <w:tab/>
              <w:t>Time</w:t>
            </w:r>
            <w:r w:rsidRPr="007F7AA4">
              <w:rPr>
                <w:rFonts w:eastAsiaTheme="majorEastAsia" w:cs="Times New Roman"/>
              </w:rPr>
              <w:tab/>
              <w:t>Local Time</w:t>
            </w:r>
            <w:r w:rsidRPr="007F7AA4">
              <w:rPr>
                <w:rFonts w:eastAsiaTheme="majorEastAsia" w:cs="Times New Roman"/>
              </w:rPr>
              <w:tab/>
              <w:t>Module</w:t>
            </w:r>
            <w:r w:rsidRPr="007F7AA4">
              <w:rPr>
                <w:rFonts w:eastAsiaTheme="majorEastAsia" w:cs="Times New Roman"/>
              </w:rPr>
              <w:tab/>
              <w:t>Message</w:t>
            </w:r>
            <w:r w:rsidRPr="007F7AA4">
              <w:rPr>
                <w:rFonts w:eastAsiaTheme="majorEastAsia" w:cs="Times New Roman"/>
              </w:rPr>
              <w:tab/>
              <w:t>Comment</w:t>
            </w:r>
            <w:r w:rsidRPr="007F7AA4">
              <w:rPr>
                <w:rFonts w:eastAsiaTheme="majorEastAsia" w:cs="Times New Roman"/>
              </w:rPr>
              <w:tab/>
              <w:t>Time Differences</w:t>
            </w:r>
          </w:p>
          <w:p w14:paraId="36A7A01E" w14:textId="77777777" w:rsidR="006C6495" w:rsidRPr="007F7AA4" w:rsidRDefault="006C6495" w:rsidP="006C6495">
            <w:pPr>
              <w:rPr>
                <w:rFonts w:eastAsiaTheme="majorEastAsia" w:cs="Times New Roman"/>
              </w:rPr>
            </w:pPr>
            <w:r w:rsidRPr="007F7AA4">
              <w:rPr>
                <w:rFonts w:eastAsiaTheme="majorEastAsia" w:cs="Times New Roman"/>
              </w:rPr>
              <w:t>SYS</w:t>
            </w:r>
            <w:r w:rsidRPr="007F7AA4">
              <w:rPr>
                <w:rFonts w:eastAsiaTheme="majorEastAsia" w:cs="Times New Roman"/>
              </w:rPr>
              <w:tab/>
              <w:t>1698616</w:t>
            </w:r>
            <w:r w:rsidRPr="007F7AA4">
              <w:rPr>
                <w:rFonts w:eastAsiaTheme="majorEastAsia" w:cs="Times New Roman"/>
              </w:rPr>
              <w:tab/>
              <w:t>226797707</w:t>
            </w:r>
            <w:r w:rsidRPr="007F7AA4">
              <w:rPr>
                <w:rFonts w:eastAsiaTheme="majorEastAsia" w:cs="Times New Roman"/>
              </w:rPr>
              <w:tab/>
              <w:t>13:36:50:073</w:t>
            </w:r>
            <w:r w:rsidRPr="007F7AA4">
              <w:rPr>
                <w:rFonts w:eastAsiaTheme="majorEastAsia" w:cs="Times New Roman"/>
              </w:rPr>
              <w:tab/>
              <w:t>NIL</w:t>
            </w:r>
            <w:r w:rsidRPr="007F7AA4">
              <w:rPr>
                <w:rFonts w:eastAsiaTheme="majorEastAsia" w:cs="Times New Roman"/>
              </w:rPr>
              <w:tab/>
              <w:t>[AT_RX p46,ch14]ATD13715068430;</w:t>
            </w:r>
          </w:p>
          <w:p w14:paraId="57B65DE9" w14:textId="77777777" w:rsidR="006C6495" w:rsidRPr="007F7AA4" w:rsidRDefault="006C6495" w:rsidP="006C6495">
            <w:pPr>
              <w:rPr>
                <w:rFonts w:eastAsiaTheme="majorEastAsia" w:cs="Times New Roman"/>
              </w:rPr>
            </w:pPr>
          </w:p>
          <w:p w14:paraId="0A3DAAA2" w14:textId="77777777" w:rsidR="006C6495" w:rsidRPr="007F7AA4" w:rsidRDefault="006C6495" w:rsidP="006C6495">
            <w:pPr>
              <w:rPr>
                <w:rFonts w:eastAsiaTheme="majorEastAsia" w:cs="Times New Roman"/>
              </w:rPr>
            </w:pPr>
            <w:r w:rsidRPr="007F7AA4">
              <w:rPr>
                <w:rFonts w:eastAsiaTheme="majorEastAsia" w:cs="Times New Roman"/>
              </w:rPr>
              <w:t>OTA</w:t>
            </w:r>
            <w:r w:rsidRPr="007F7AA4">
              <w:rPr>
                <w:rFonts w:eastAsiaTheme="majorEastAsia" w:cs="Times New Roman"/>
              </w:rPr>
              <w:tab/>
              <w:t>1702812</w:t>
            </w:r>
            <w:r w:rsidRPr="007F7AA4">
              <w:rPr>
                <w:rFonts w:eastAsiaTheme="majorEastAsia" w:cs="Times New Roman"/>
              </w:rPr>
              <w:tab/>
              <w:t>226798773</w:t>
            </w:r>
            <w:r w:rsidRPr="007F7AA4">
              <w:rPr>
                <w:rFonts w:eastAsiaTheme="majorEastAsia" w:cs="Times New Roman"/>
              </w:rPr>
              <w:tab/>
              <w:t>13:36:50:273</w:t>
            </w:r>
            <w:r w:rsidRPr="007F7AA4">
              <w:rPr>
                <w:rFonts w:eastAsiaTheme="majorEastAsia" w:cs="Times New Roman"/>
              </w:rPr>
              <w:tab/>
              <w:t>EMM_NASMSG_2</w:t>
            </w:r>
            <w:r w:rsidRPr="007F7AA4">
              <w:rPr>
                <w:rFonts w:eastAsiaTheme="majorEastAsia" w:cs="Times New Roman"/>
              </w:rPr>
              <w:tab/>
              <w:t>[MS-&gt;NW] EMM_Extended_Service_Request(service type="MO_CSFB", CSFB response="CSFB_UNUSED")</w:t>
            </w:r>
          </w:p>
          <w:p w14:paraId="7AC7CD68" w14:textId="77777777" w:rsidR="006C6495" w:rsidRPr="007F7AA4" w:rsidRDefault="006C6495" w:rsidP="006C6495">
            <w:pPr>
              <w:rPr>
                <w:rFonts w:eastAsiaTheme="majorEastAsia" w:cs="Times New Roman"/>
              </w:rPr>
            </w:pPr>
            <w:r w:rsidRPr="007F7AA4">
              <w:rPr>
                <w:rFonts w:eastAsiaTheme="majorEastAsia" w:cs="Times New Roman"/>
              </w:rPr>
              <w:t>OTA</w:t>
            </w:r>
            <w:r w:rsidRPr="007F7AA4">
              <w:rPr>
                <w:rFonts w:eastAsiaTheme="majorEastAsia" w:cs="Times New Roman"/>
              </w:rPr>
              <w:tab/>
              <w:t>1707752</w:t>
            </w:r>
            <w:r w:rsidRPr="007F7AA4">
              <w:rPr>
                <w:rFonts w:eastAsiaTheme="majorEastAsia" w:cs="Times New Roman"/>
              </w:rPr>
              <w:tab/>
              <w:t>226801080</w:t>
            </w:r>
            <w:r w:rsidRPr="007F7AA4">
              <w:rPr>
                <w:rFonts w:eastAsiaTheme="majorEastAsia" w:cs="Times New Roman"/>
              </w:rPr>
              <w:tab/>
              <w:t>13:36:50:273</w:t>
            </w:r>
            <w:r w:rsidRPr="007F7AA4">
              <w:rPr>
                <w:rFonts w:eastAsiaTheme="majorEastAsia" w:cs="Times New Roman"/>
              </w:rPr>
              <w:tab/>
              <w:t>ERRC_CONN_2</w:t>
            </w:r>
            <w:r w:rsidRPr="007F7AA4">
              <w:rPr>
                <w:rFonts w:eastAsiaTheme="majorEastAsia" w:cs="Times New Roman"/>
              </w:rPr>
              <w:tab/>
              <w:t>[NW-&gt;MS] ERRC_RRCConnectionRelease(EARFCN[1300], PCI[447])(cause:[ReleaseCause_other], redirectInfo:[1])</w:t>
            </w:r>
          </w:p>
          <w:p w14:paraId="5E2016B3" w14:textId="77777777" w:rsidR="006C6495" w:rsidRPr="007F7AA4" w:rsidRDefault="006C6495" w:rsidP="006C6495">
            <w:pPr>
              <w:rPr>
                <w:rFonts w:eastAsiaTheme="majorEastAsia" w:cs="Times New Roman"/>
              </w:rPr>
            </w:pPr>
            <w:r w:rsidRPr="007F7AA4">
              <w:rPr>
                <w:rFonts w:eastAsiaTheme="majorEastAsia" w:cs="Times New Roman"/>
              </w:rPr>
              <w:t>OTA</w:t>
            </w:r>
            <w:r w:rsidRPr="007F7AA4">
              <w:rPr>
                <w:rFonts w:eastAsiaTheme="majorEastAsia" w:cs="Times New Roman"/>
              </w:rPr>
              <w:tab/>
              <w:t>1721714</w:t>
            </w:r>
            <w:r w:rsidRPr="007F7AA4">
              <w:rPr>
                <w:rFonts w:eastAsiaTheme="majorEastAsia" w:cs="Times New Roman"/>
              </w:rPr>
              <w:tab/>
              <w:t>226853448</w:t>
            </w:r>
            <w:r w:rsidRPr="007F7AA4">
              <w:rPr>
                <w:rFonts w:eastAsiaTheme="majorEastAsia" w:cs="Times New Roman"/>
              </w:rPr>
              <w:tab/>
              <w:t>13:36:53:703</w:t>
            </w:r>
            <w:r w:rsidRPr="007F7AA4">
              <w:rPr>
                <w:rFonts w:eastAsiaTheme="majorEastAsia" w:cs="Times New Roman"/>
              </w:rPr>
              <w:tab/>
              <w:t>CC_2</w:t>
            </w:r>
            <w:r w:rsidRPr="007F7AA4">
              <w:rPr>
                <w:rFonts w:eastAsiaTheme="majorEastAsia" w:cs="Times New Roman"/>
              </w:rPr>
              <w:tab/>
              <w:t>[MS-&gt;NW] CC__SETUP</w:t>
            </w:r>
          </w:p>
          <w:p w14:paraId="1013BE0D" w14:textId="77777777" w:rsidR="006C6495" w:rsidRPr="007F7AA4" w:rsidRDefault="006C6495" w:rsidP="006C6495">
            <w:pPr>
              <w:rPr>
                <w:rFonts w:eastAsiaTheme="majorEastAsia" w:cs="Times New Roman"/>
              </w:rPr>
            </w:pPr>
            <w:r w:rsidRPr="007F7AA4">
              <w:rPr>
                <w:rFonts w:eastAsiaTheme="majorEastAsia" w:cs="Times New Roman"/>
              </w:rPr>
              <w:t>OTA</w:t>
            </w:r>
            <w:r w:rsidRPr="007F7AA4">
              <w:rPr>
                <w:rFonts w:eastAsiaTheme="majorEastAsia" w:cs="Times New Roman"/>
              </w:rPr>
              <w:tab/>
              <w:t>1723000</w:t>
            </w:r>
            <w:r w:rsidRPr="007F7AA4">
              <w:rPr>
                <w:rFonts w:eastAsiaTheme="majorEastAsia" w:cs="Times New Roman"/>
              </w:rPr>
              <w:tab/>
              <w:t>226868151</w:t>
            </w:r>
            <w:r w:rsidRPr="007F7AA4">
              <w:rPr>
                <w:rFonts w:eastAsiaTheme="majorEastAsia" w:cs="Times New Roman"/>
              </w:rPr>
              <w:tab/>
              <w:t>13:36:54:703</w:t>
            </w:r>
            <w:r w:rsidRPr="007F7AA4">
              <w:rPr>
                <w:rFonts w:eastAsiaTheme="majorEastAsia" w:cs="Times New Roman"/>
              </w:rPr>
              <w:tab/>
              <w:t>CC_2</w:t>
            </w:r>
            <w:r w:rsidRPr="007F7AA4">
              <w:rPr>
                <w:rFonts w:eastAsiaTheme="majorEastAsia" w:cs="Times New Roman"/>
              </w:rPr>
              <w:tab/>
              <w:t>[NW-&gt;MS] CC__CALL_PROCEEDING</w:t>
            </w:r>
          </w:p>
          <w:p w14:paraId="606EB736" w14:textId="77777777" w:rsidR="006C6495" w:rsidRPr="007F7AA4" w:rsidRDefault="006C6495" w:rsidP="006C6495">
            <w:pPr>
              <w:rPr>
                <w:rFonts w:eastAsiaTheme="majorEastAsia" w:cs="Times New Roman"/>
              </w:rPr>
            </w:pPr>
            <w:r w:rsidRPr="007F7AA4">
              <w:rPr>
                <w:rFonts w:eastAsiaTheme="majorEastAsia" w:cs="Times New Roman"/>
              </w:rPr>
              <w:t>OTA</w:t>
            </w:r>
            <w:r w:rsidRPr="007F7AA4">
              <w:rPr>
                <w:rFonts w:eastAsiaTheme="majorEastAsia" w:cs="Times New Roman"/>
              </w:rPr>
              <w:tab/>
              <w:t>1734982</w:t>
            </w:r>
            <w:r w:rsidRPr="007F7AA4">
              <w:rPr>
                <w:rFonts w:eastAsiaTheme="majorEastAsia" w:cs="Times New Roman"/>
              </w:rPr>
              <w:tab/>
              <w:t>226948804</w:t>
            </w:r>
            <w:r w:rsidRPr="007F7AA4">
              <w:rPr>
                <w:rFonts w:eastAsiaTheme="majorEastAsia" w:cs="Times New Roman"/>
              </w:rPr>
              <w:tab/>
              <w:t>13:36:59:713</w:t>
            </w:r>
            <w:r w:rsidRPr="007F7AA4">
              <w:rPr>
                <w:rFonts w:eastAsiaTheme="majorEastAsia" w:cs="Times New Roman"/>
              </w:rPr>
              <w:tab/>
              <w:t>RRM_FDD_2</w:t>
            </w:r>
            <w:r w:rsidRPr="007F7AA4">
              <w:rPr>
                <w:rFonts w:eastAsiaTheme="majorEastAsia" w:cs="Times New Roman"/>
              </w:rPr>
              <w:tab/>
              <w:t>[MS-&gt;NW] RR__MEASUREMENT_REPORT</w:t>
            </w:r>
          </w:p>
          <w:p w14:paraId="12777F31" w14:textId="77777777" w:rsidR="006C6495" w:rsidRPr="007F7AA4" w:rsidRDefault="006C6495" w:rsidP="006C6495">
            <w:pPr>
              <w:rPr>
                <w:rFonts w:eastAsiaTheme="majorEastAsia" w:cs="Times New Roman"/>
              </w:rPr>
            </w:pPr>
          </w:p>
          <w:p w14:paraId="0D5735D9" w14:textId="77777777" w:rsidR="006C6495" w:rsidRPr="007F7AA4" w:rsidRDefault="006C6495" w:rsidP="006C6495">
            <w:pPr>
              <w:rPr>
                <w:rFonts w:eastAsiaTheme="majorEastAsia" w:cs="Times New Roman"/>
                <w:b/>
              </w:rPr>
            </w:pPr>
            <w:r w:rsidRPr="007F7AA4">
              <w:rPr>
                <w:rFonts w:eastAsiaTheme="majorEastAsia" w:cs="Times New Roman"/>
                <w:b/>
              </w:rPr>
              <w:t>// GSM</w:t>
            </w:r>
            <w:r w:rsidRPr="007F7AA4">
              <w:rPr>
                <w:rFonts w:eastAsiaTheme="majorEastAsia" w:cs="Times New Roman"/>
                <w:b/>
              </w:rPr>
              <w:t>网路临时错误导致的呼叫挂断</w:t>
            </w:r>
          </w:p>
          <w:p w14:paraId="65B97E67" w14:textId="77777777" w:rsidR="006C6495" w:rsidRPr="007F7AA4" w:rsidRDefault="006C6495" w:rsidP="006C6495">
            <w:pPr>
              <w:rPr>
                <w:rFonts w:eastAsiaTheme="majorEastAsia" w:cs="Times New Roman"/>
                <w:highlight w:val="yellow"/>
              </w:rPr>
            </w:pPr>
            <w:r w:rsidRPr="007F7AA4">
              <w:rPr>
                <w:rFonts w:eastAsiaTheme="majorEastAsia" w:cs="Times New Roman"/>
                <w:highlight w:val="yellow"/>
              </w:rPr>
              <w:t>OTA</w:t>
            </w:r>
            <w:r w:rsidRPr="007F7AA4">
              <w:rPr>
                <w:rFonts w:eastAsiaTheme="majorEastAsia" w:cs="Times New Roman"/>
                <w:highlight w:val="yellow"/>
              </w:rPr>
              <w:tab/>
              <w:t>1735770</w:t>
            </w:r>
            <w:r w:rsidRPr="007F7AA4">
              <w:rPr>
                <w:rFonts w:eastAsiaTheme="majorEastAsia" w:cs="Times New Roman"/>
                <w:highlight w:val="yellow"/>
              </w:rPr>
              <w:tab/>
              <w:t>226958967</w:t>
            </w:r>
            <w:r w:rsidRPr="007F7AA4">
              <w:rPr>
                <w:rFonts w:eastAsiaTheme="majorEastAsia" w:cs="Times New Roman"/>
                <w:highlight w:val="yellow"/>
              </w:rPr>
              <w:tab/>
              <w:t>13:37:00:513</w:t>
            </w:r>
            <w:r w:rsidRPr="007F7AA4">
              <w:rPr>
                <w:rFonts w:eastAsiaTheme="majorEastAsia" w:cs="Times New Roman"/>
                <w:highlight w:val="yellow"/>
              </w:rPr>
              <w:tab/>
              <w:t>CC_2</w:t>
            </w:r>
            <w:r w:rsidRPr="007F7AA4">
              <w:rPr>
                <w:rFonts w:eastAsiaTheme="majorEastAsia" w:cs="Times New Roman"/>
                <w:highlight w:val="yellow"/>
              </w:rPr>
              <w:tab/>
              <w:t>[NW-&gt;MS] CC__DISCONNECT</w:t>
            </w:r>
          </w:p>
          <w:p w14:paraId="18331494" w14:textId="77777777" w:rsidR="006C6495" w:rsidRPr="007F7AA4" w:rsidRDefault="006C6495" w:rsidP="006C6495">
            <w:pPr>
              <w:rPr>
                <w:rFonts w:eastAsiaTheme="majorEastAsia" w:cs="Times New Roman"/>
                <w:color w:val="FF0000"/>
              </w:rPr>
            </w:pPr>
            <w:r w:rsidRPr="007F7AA4">
              <w:rPr>
                <w:rFonts w:eastAsiaTheme="majorEastAsia" w:cs="Times New Roman"/>
                <w:color w:val="FF0000"/>
                <w:highlight w:val="yellow"/>
              </w:rPr>
              <w:t>.010 1001 = DTAP Cause: Cause: (41) Temporary failure</w:t>
            </w:r>
          </w:p>
          <w:p w14:paraId="7AA93F77" w14:textId="77777777" w:rsidR="006C6495" w:rsidRPr="007F7AA4" w:rsidRDefault="006C6495" w:rsidP="006C6495">
            <w:pPr>
              <w:rPr>
                <w:rFonts w:eastAsiaTheme="majorEastAsia" w:cs="Times New Roman"/>
              </w:rPr>
            </w:pPr>
            <w:r w:rsidRPr="007F7AA4">
              <w:rPr>
                <w:rFonts w:eastAsiaTheme="majorEastAsia" w:cs="Times New Roman"/>
              </w:rPr>
              <w:t>OTA</w:t>
            </w:r>
            <w:r w:rsidRPr="007F7AA4">
              <w:rPr>
                <w:rFonts w:eastAsiaTheme="majorEastAsia" w:cs="Times New Roman"/>
              </w:rPr>
              <w:tab/>
              <w:t>1735798</w:t>
            </w:r>
            <w:r w:rsidRPr="007F7AA4">
              <w:rPr>
                <w:rFonts w:eastAsiaTheme="majorEastAsia" w:cs="Times New Roman"/>
              </w:rPr>
              <w:tab/>
              <w:t>226958970</w:t>
            </w:r>
            <w:r w:rsidRPr="007F7AA4">
              <w:rPr>
                <w:rFonts w:eastAsiaTheme="majorEastAsia" w:cs="Times New Roman"/>
              </w:rPr>
              <w:tab/>
              <w:t>13:37:00:513</w:t>
            </w:r>
            <w:r w:rsidRPr="007F7AA4">
              <w:rPr>
                <w:rFonts w:eastAsiaTheme="majorEastAsia" w:cs="Times New Roman"/>
              </w:rPr>
              <w:tab/>
              <w:t>CC_2</w:t>
            </w:r>
            <w:r w:rsidRPr="007F7AA4">
              <w:rPr>
                <w:rFonts w:eastAsiaTheme="majorEastAsia" w:cs="Times New Roman"/>
              </w:rPr>
              <w:tab/>
              <w:t>[MS-&gt;NW] CC__RELEASE</w:t>
            </w:r>
          </w:p>
          <w:p w14:paraId="49F49FEE" w14:textId="77777777" w:rsidR="006C6495" w:rsidRPr="007F7AA4" w:rsidRDefault="006C6495" w:rsidP="006C6495">
            <w:pPr>
              <w:rPr>
                <w:rFonts w:eastAsiaTheme="majorEastAsia" w:cs="Times New Roman"/>
              </w:rPr>
            </w:pPr>
            <w:r w:rsidRPr="007F7AA4">
              <w:rPr>
                <w:rFonts w:eastAsiaTheme="majorEastAsia" w:cs="Times New Roman"/>
              </w:rPr>
              <w:t>OTA</w:t>
            </w:r>
            <w:r w:rsidRPr="007F7AA4">
              <w:rPr>
                <w:rFonts w:eastAsiaTheme="majorEastAsia" w:cs="Times New Roman"/>
              </w:rPr>
              <w:tab/>
              <w:t>1736157</w:t>
            </w:r>
            <w:r w:rsidRPr="007F7AA4">
              <w:rPr>
                <w:rFonts w:eastAsiaTheme="majorEastAsia" w:cs="Times New Roman"/>
              </w:rPr>
              <w:tab/>
              <w:t>226961202</w:t>
            </w:r>
            <w:r w:rsidRPr="007F7AA4">
              <w:rPr>
                <w:rFonts w:eastAsiaTheme="majorEastAsia" w:cs="Times New Roman"/>
              </w:rPr>
              <w:tab/>
              <w:t>13:37:00:513</w:t>
            </w:r>
            <w:r w:rsidRPr="007F7AA4">
              <w:rPr>
                <w:rFonts w:eastAsiaTheme="majorEastAsia" w:cs="Times New Roman"/>
              </w:rPr>
              <w:tab/>
              <w:t>CC_2</w:t>
            </w:r>
            <w:r w:rsidRPr="007F7AA4">
              <w:rPr>
                <w:rFonts w:eastAsiaTheme="majorEastAsia" w:cs="Times New Roman"/>
              </w:rPr>
              <w:tab/>
              <w:t>[NW-&gt;MS] CC__RELEASE_COMPLETE</w:t>
            </w:r>
          </w:p>
          <w:p w14:paraId="48A85649" w14:textId="77777777" w:rsidR="006C6495" w:rsidRPr="007F7AA4" w:rsidRDefault="006C6495" w:rsidP="006C6495">
            <w:pPr>
              <w:rPr>
                <w:rFonts w:eastAsiaTheme="majorEastAsia" w:cs="Times New Roman"/>
              </w:rPr>
            </w:pPr>
            <w:r w:rsidRPr="007F7AA4">
              <w:rPr>
                <w:rFonts w:eastAsiaTheme="majorEastAsia" w:cs="Times New Roman"/>
              </w:rPr>
              <w:t>OTA</w:t>
            </w:r>
            <w:r w:rsidRPr="007F7AA4">
              <w:rPr>
                <w:rFonts w:eastAsiaTheme="majorEastAsia" w:cs="Times New Roman"/>
              </w:rPr>
              <w:tab/>
              <w:t>1740968</w:t>
            </w:r>
            <w:r w:rsidRPr="007F7AA4">
              <w:rPr>
                <w:rFonts w:eastAsiaTheme="majorEastAsia" w:cs="Times New Roman"/>
              </w:rPr>
              <w:tab/>
              <w:t>226968156</w:t>
            </w:r>
            <w:r w:rsidRPr="007F7AA4">
              <w:rPr>
                <w:rFonts w:eastAsiaTheme="majorEastAsia" w:cs="Times New Roman"/>
              </w:rPr>
              <w:tab/>
              <w:t>13:37:01:113</w:t>
            </w:r>
            <w:r w:rsidRPr="007F7AA4">
              <w:rPr>
                <w:rFonts w:eastAsiaTheme="majorEastAsia" w:cs="Times New Roman"/>
              </w:rPr>
              <w:tab/>
              <w:t>ERRC_SYS_2</w:t>
            </w:r>
            <w:r w:rsidRPr="007F7AA4">
              <w:rPr>
                <w:rFonts w:eastAsiaTheme="majorEastAsia" w:cs="Times New Roman"/>
              </w:rPr>
              <w:tab/>
              <w:t>[NW-&gt;MS] SystemInformationBlockType1 (EARFCN[1300], PCI[447])</w:t>
            </w:r>
          </w:p>
          <w:p w14:paraId="7D030CC7" w14:textId="77777777" w:rsidR="006C6495" w:rsidRPr="007F7AA4" w:rsidRDefault="006C6495" w:rsidP="006C6495">
            <w:pPr>
              <w:rPr>
                <w:rFonts w:eastAsiaTheme="majorEastAsia" w:cs="Times New Roman"/>
              </w:rPr>
            </w:pPr>
            <w:r w:rsidRPr="007F7AA4">
              <w:rPr>
                <w:rFonts w:eastAsiaTheme="majorEastAsia" w:cs="Times New Roman"/>
              </w:rPr>
              <w:t>OTA</w:t>
            </w:r>
            <w:r w:rsidRPr="007F7AA4">
              <w:rPr>
                <w:rFonts w:eastAsiaTheme="majorEastAsia" w:cs="Times New Roman"/>
              </w:rPr>
              <w:tab/>
              <w:t>1750204</w:t>
            </w:r>
            <w:r w:rsidRPr="007F7AA4">
              <w:rPr>
                <w:rFonts w:eastAsiaTheme="majorEastAsia" w:cs="Times New Roman"/>
              </w:rPr>
              <w:tab/>
              <w:t>226969816</w:t>
            </w:r>
            <w:r w:rsidRPr="007F7AA4">
              <w:rPr>
                <w:rFonts w:eastAsiaTheme="majorEastAsia" w:cs="Times New Roman"/>
              </w:rPr>
              <w:tab/>
              <w:t>13:37:01:113</w:t>
            </w:r>
            <w:r w:rsidRPr="007F7AA4">
              <w:rPr>
                <w:rFonts w:eastAsiaTheme="majorEastAsia" w:cs="Times New Roman"/>
              </w:rPr>
              <w:tab/>
              <w:t>EMM_NASMSG_2</w:t>
            </w:r>
            <w:r w:rsidRPr="007F7AA4">
              <w:rPr>
                <w:rFonts w:eastAsiaTheme="majorEastAsia" w:cs="Times New Roman"/>
              </w:rPr>
              <w:tab/>
              <w:t>[MS-&gt;NW] EMM_Tracking_Area_Update_Request(EPS update type="EMM_UPDATE_TYPE_COMBINED_TAU", active flag="KAL_FALSE")</w:t>
            </w:r>
          </w:p>
          <w:p w14:paraId="6AA7560D" w14:textId="3EE52B26" w:rsidR="006C6495" w:rsidRPr="007F7AA4" w:rsidRDefault="006C6495" w:rsidP="00CF3CAD">
            <w:pPr>
              <w:rPr>
                <w:rFonts w:eastAsiaTheme="majorEastAsia" w:cs="Times New Roman"/>
              </w:rPr>
            </w:pPr>
            <w:r w:rsidRPr="007F7AA4">
              <w:rPr>
                <w:rFonts w:eastAsiaTheme="majorEastAsia" w:cs="Times New Roman"/>
              </w:rPr>
              <w:t>OTA</w:t>
            </w:r>
            <w:r w:rsidRPr="007F7AA4">
              <w:rPr>
                <w:rFonts w:eastAsiaTheme="majorEastAsia" w:cs="Times New Roman"/>
              </w:rPr>
              <w:tab/>
              <w:t>1752467</w:t>
            </w:r>
            <w:r w:rsidRPr="007F7AA4">
              <w:rPr>
                <w:rFonts w:eastAsiaTheme="majorEastAsia" w:cs="Times New Roman"/>
              </w:rPr>
              <w:tab/>
              <w:t>226970805</w:t>
            </w:r>
            <w:r w:rsidRPr="007F7AA4">
              <w:rPr>
                <w:rFonts w:eastAsiaTheme="majorEastAsia" w:cs="Times New Roman"/>
              </w:rPr>
              <w:tab/>
              <w:t>13:37:01:113</w:t>
            </w:r>
            <w:r w:rsidRPr="007F7AA4">
              <w:rPr>
                <w:rFonts w:eastAsiaTheme="majorEastAsia" w:cs="Times New Roman"/>
              </w:rPr>
              <w:tab/>
              <w:t>EMM_NASMSG_2</w:t>
            </w:r>
            <w:r w:rsidRPr="007F7AA4">
              <w:rPr>
                <w:rFonts w:eastAsiaTheme="majorEastAsia" w:cs="Times New Roman"/>
              </w:rPr>
              <w:tab/>
              <w:t>[NW-&gt;MS] EMM_Tracking_Area_Update_Accept(EPS update result="EMM_UPDATE_RESULT_COMBINED_UPDATED")</w:t>
            </w:r>
          </w:p>
        </w:tc>
      </w:tr>
    </w:tbl>
    <w:p w14:paraId="6820DCED" w14:textId="77777777" w:rsidR="005E1CC4" w:rsidRPr="007F7AA4" w:rsidRDefault="00220794" w:rsidP="00220794">
      <w:pPr>
        <w:pStyle w:val="2"/>
        <w:spacing w:before="156" w:after="156"/>
        <w:rPr>
          <w:rFonts w:cs="Times New Roman"/>
        </w:rPr>
      </w:pPr>
      <w:bookmarkStart w:id="81" w:name="_Toc87714660"/>
      <w:r w:rsidRPr="007F7AA4">
        <w:rPr>
          <w:rFonts w:cs="Times New Roman"/>
        </w:rPr>
        <w:lastRenderedPageBreak/>
        <w:t>CDMA 1X</w:t>
      </w:r>
      <w:r w:rsidRPr="007F7AA4">
        <w:rPr>
          <w:rFonts w:cs="Times New Roman"/>
        </w:rPr>
        <w:t>呼叫相关问题</w:t>
      </w:r>
      <w:bookmarkEnd w:id="81"/>
    </w:p>
    <w:p w14:paraId="4FC85FD1" w14:textId="77777777" w:rsidR="00220794" w:rsidRPr="007F7AA4" w:rsidRDefault="00B825C1" w:rsidP="00B825C1">
      <w:pPr>
        <w:pStyle w:val="3"/>
        <w:spacing w:before="156" w:after="156"/>
        <w:rPr>
          <w:rFonts w:eastAsiaTheme="majorEastAsia" w:cs="Times New Roman"/>
        </w:rPr>
      </w:pPr>
      <w:bookmarkStart w:id="82" w:name="_Toc87714661"/>
      <w:r w:rsidRPr="007F7AA4">
        <w:rPr>
          <w:rFonts w:eastAsiaTheme="majorEastAsia" w:cs="Times New Roman"/>
        </w:rPr>
        <w:t>收不到</w:t>
      </w:r>
      <w:r w:rsidRPr="007F7AA4">
        <w:rPr>
          <w:rFonts w:eastAsiaTheme="majorEastAsia" w:cs="Times New Roman"/>
        </w:rPr>
        <w:t>Page Response</w:t>
      </w:r>
      <w:r w:rsidRPr="007F7AA4">
        <w:rPr>
          <w:rFonts w:eastAsiaTheme="majorEastAsia" w:cs="Times New Roman"/>
        </w:rPr>
        <w:t>的确认</w:t>
      </w:r>
      <w:r w:rsidRPr="007F7AA4">
        <w:rPr>
          <w:rFonts w:eastAsiaTheme="majorEastAsia" w:cs="Times New Roman"/>
        </w:rPr>
        <w:t>Order</w:t>
      </w:r>
      <w:bookmarkEnd w:id="82"/>
    </w:p>
    <w:p w14:paraId="5510A818" w14:textId="77777777" w:rsidR="00B825C1" w:rsidRPr="007F7AA4" w:rsidRDefault="00B825C1" w:rsidP="00B825C1">
      <w:pPr>
        <w:rPr>
          <w:rFonts w:eastAsiaTheme="majorEastAsia" w:cs="Times New Roman"/>
        </w:rPr>
      </w:pPr>
      <w:r w:rsidRPr="007F7AA4">
        <w:rPr>
          <w:rFonts w:eastAsiaTheme="majorEastAsia" w:cs="Times New Roman"/>
        </w:rPr>
        <w:t>MT</w:t>
      </w:r>
      <w:r w:rsidRPr="007F7AA4">
        <w:rPr>
          <w:rFonts w:eastAsiaTheme="majorEastAsia" w:cs="Times New Roman"/>
        </w:rPr>
        <w:t>端收到</w:t>
      </w:r>
      <w:r w:rsidRPr="007F7AA4">
        <w:rPr>
          <w:rFonts w:eastAsiaTheme="majorEastAsia" w:cs="Times New Roman"/>
        </w:rPr>
        <w:t>Paging</w:t>
      </w:r>
      <w:r w:rsidRPr="007F7AA4">
        <w:rPr>
          <w:rFonts w:eastAsiaTheme="majorEastAsia" w:cs="Times New Roman"/>
        </w:rPr>
        <w:t>消息后，将发送</w:t>
      </w:r>
      <w:r w:rsidRPr="007F7AA4">
        <w:rPr>
          <w:rFonts w:eastAsiaTheme="majorEastAsia" w:cs="Times New Roman"/>
        </w:rPr>
        <w:t>Page Response</w:t>
      </w:r>
      <w:r w:rsidRPr="007F7AA4">
        <w:rPr>
          <w:rFonts w:eastAsiaTheme="majorEastAsia" w:cs="Times New Roman"/>
        </w:rPr>
        <w:t>给网络用于发起</w:t>
      </w:r>
      <w:r w:rsidRPr="007F7AA4">
        <w:rPr>
          <w:rFonts w:eastAsiaTheme="majorEastAsia" w:cs="Times New Roman"/>
        </w:rPr>
        <w:t>MT</w:t>
      </w:r>
      <w:r w:rsidRPr="007F7AA4">
        <w:rPr>
          <w:rFonts w:eastAsiaTheme="majorEastAsia" w:cs="Times New Roman"/>
        </w:rPr>
        <w:t>端的</w:t>
      </w:r>
      <w:r w:rsidRPr="007F7AA4">
        <w:rPr>
          <w:rFonts w:eastAsiaTheme="majorEastAsia" w:cs="Times New Roman"/>
        </w:rPr>
        <w:t>CDMA 1X</w:t>
      </w:r>
      <w:r w:rsidRPr="007F7AA4">
        <w:rPr>
          <w:rFonts w:eastAsiaTheme="majorEastAsia" w:cs="Times New Roman"/>
        </w:rPr>
        <w:t>呼叫建立。</w:t>
      </w:r>
      <w:r w:rsidRPr="007F7AA4">
        <w:rPr>
          <w:rFonts w:eastAsiaTheme="majorEastAsia" w:cs="Times New Roman"/>
          <w:color w:val="FF0000"/>
        </w:rPr>
        <w:t>但是一直收不到网络侧对</w:t>
      </w:r>
      <w:r w:rsidRPr="007F7AA4">
        <w:rPr>
          <w:rFonts w:eastAsiaTheme="majorEastAsia" w:cs="Times New Roman"/>
          <w:color w:val="FF0000"/>
        </w:rPr>
        <w:t>Page Response</w:t>
      </w:r>
      <w:r w:rsidRPr="007F7AA4">
        <w:rPr>
          <w:rFonts w:eastAsiaTheme="majorEastAsia" w:cs="Times New Roman"/>
          <w:color w:val="FF0000"/>
        </w:rPr>
        <w:t>的确认响应</w:t>
      </w:r>
      <w:r w:rsidRPr="007F7AA4">
        <w:rPr>
          <w:rFonts w:eastAsiaTheme="majorEastAsia" w:cs="Times New Roman"/>
          <w:color w:val="FF0000"/>
        </w:rPr>
        <w:t>Order(ack Page Response)</w:t>
      </w:r>
      <w:r w:rsidRPr="007F7AA4">
        <w:rPr>
          <w:rFonts w:eastAsiaTheme="majorEastAsia" w:cs="Times New Roman"/>
          <w:color w:val="FF0000"/>
        </w:rPr>
        <w:t>，</w:t>
      </w:r>
      <w:r w:rsidRPr="007F7AA4">
        <w:rPr>
          <w:rFonts w:eastAsiaTheme="majorEastAsia" w:cs="Times New Roman"/>
          <w:color w:val="FF0000"/>
        </w:rPr>
        <w:t>MT</w:t>
      </w:r>
      <w:r w:rsidRPr="007F7AA4">
        <w:rPr>
          <w:rFonts w:eastAsiaTheme="majorEastAsia" w:cs="Times New Roman"/>
          <w:color w:val="FF0000"/>
        </w:rPr>
        <w:t>端总共发送</w:t>
      </w:r>
      <w:r w:rsidRPr="007F7AA4">
        <w:rPr>
          <w:rFonts w:eastAsiaTheme="majorEastAsia" w:cs="Times New Roman"/>
          <w:color w:val="FF0000"/>
        </w:rPr>
        <w:t>18</w:t>
      </w:r>
      <w:r w:rsidRPr="007F7AA4">
        <w:rPr>
          <w:rFonts w:eastAsiaTheme="majorEastAsia" w:cs="Times New Roman"/>
          <w:color w:val="FF0000"/>
        </w:rPr>
        <w:t>次，最后中止呼叫建立流程</w:t>
      </w:r>
      <w:r w:rsidRPr="007F7AA4">
        <w:rPr>
          <w:rFonts w:eastAsiaTheme="majorEastAsia" w:cs="Times New Roman"/>
        </w:rPr>
        <w:t>。</w:t>
      </w:r>
    </w:p>
    <w:p w14:paraId="7B0D9262" w14:textId="77777777" w:rsidR="0052191F" w:rsidRPr="007F7AA4" w:rsidRDefault="0052191F" w:rsidP="00B825C1">
      <w:pPr>
        <w:rPr>
          <w:rFonts w:eastAsiaTheme="majorEastAsia" w:cs="Times New Roman"/>
        </w:rPr>
      </w:pPr>
    </w:p>
    <w:p w14:paraId="52B5A87F" w14:textId="77777777" w:rsidR="0052191F" w:rsidRPr="007F7AA4" w:rsidRDefault="0052191F" w:rsidP="00B825C1">
      <w:pPr>
        <w:rPr>
          <w:rFonts w:eastAsiaTheme="majorEastAsia" w:cs="Times New Roman"/>
          <w:sz w:val="20"/>
        </w:rPr>
      </w:pPr>
      <w:r w:rsidRPr="007F7AA4">
        <w:rPr>
          <w:rFonts w:eastAsiaTheme="majorEastAsia" w:cs="Times New Roman"/>
          <w:sz w:val="20"/>
        </w:rPr>
        <w:t>示例</w:t>
      </w:r>
      <w:r w:rsidRPr="007F7AA4">
        <w:rPr>
          <w:rFonts w:eastAsiaTheme="majorEastAsia" w:cs="Times New Roman"/>
          <w:sz w:val="20"/>
        </w:rPr>
        <w:t>JIRA</w:t>
      </w:r>
      <w:r w:rsidRPr="007F7AA4">
        <w:rPr>
          <w:rFonts w:eastAsiaTheme="majorEastAsia" w:cs="Times New Roman"/>
          <w:sz w:val="20"/>
        </w:rPr>
        <w:t>：</w:t>
      </w:r>
      <w:r w:rsidRPr="007F7AA4">
        <w:rPr>
          <w:rFonts w:eastAsiaTheme="majorEastAsia" w:cs="Times New Roman"/>
          <w:sz w:val="20"/>
        </w:rPr>
        <w:t>UPGR5G-4141 FT_G7-R_ShenZhen_MO</w:t>
      </w:r>
      <w:r w:rsidRPr="007F7AA4">
        <w:rPr>
          <w:rFonts w:eastAsiaTheme="majorEastAsia" w:cs="Times New Roman"/>
          <w:sz w:val="20"/>
        </w:rPr>
        <w:t>卡</w:t>
      </w:r>
      <w:r w:rsidRPr="007F7AA4">
        <w:rPr>
          <w:rFonts w:eastAsiaTheme="majorEastAsia" w:cs="Times New Roman"/>
          <w:sz w:val="20"/>
        </w:rPr>
        <w:t>1</w:t>
      </w:r>
      <w:r w:rsidRPr="007F7AA4">
        <w:rPr>
          <w:rFonts w:eastAsiaTheme="majorEastAsia" w:cs="Times New Roman"/>
          <w:sz w:val="20"/>
        </w:rPr>
        <w:t>联通</w:t>
      </w:r>
      <w:r w:rsidRPr="007F7AA4">
        <w:rPr>
          <w:rFonts w:eastAsiaTheme="majorEastAsia" w:cs="Times New Roman"/>
          <w:sz w:val="20"/>
        </w:rPr>
        <w:t>4G</w:t>
      </w:r>
      <w:r w:rsidRPr="007F7AA4">
        <w:rPr>
          <w:rFonts w:eastAsiaTheme="majorEastAsia" w:cs="Times New Roman"/>
          <w:sz w:val="20"/>
        </w:rPr>
        <w:t>与</w:t>
      </w:r>
      <w:r w:rsidRPr="007F7AA4">
        <w:rPr>
          <w:rFonts w:eastAsiaTheme="majorEastAsia" w:cs="Times New Roman"/>
          <w:sz w:val="20"/>
        </w:rPr>
        <w:t>MT</w:t>
      </w:r>
      <w:r w:rsidRPr="007F7AA4">
        <w:rPr>
          <w:rFonts w:eastAsiaTheme="majorEastAsia" w:cs="Times New Roman"/>
          <w:sz w:val="20"/>
        </w:rPr>
        <w:t>卡</w:t>
      </w:r>
      <w:r w:rsidRPr="007F7AA4">
        <w:rPr>
          <w:rFonts w:eastAsiaTheme="majorEastAsia" w:cs="Times New Roman"/>
          <w:sz w:val="20"/>
        </w:rPr>
        <w:t>1</w:t>
      </w:r>
      <w:r w:rsidRPr="007F7AA4">
        <w:rPr>
          <w:rFonts w:eastAsiaTheme="majorEastAsia" w:cs="Times New Roman"/>
          <w:sz w:val="20"/>
        </w:rPr>
        <w:t>电信</w:t>
      </w:r>
      <w:r w:rsidRPr="007F7AA4">
        <w:rPr>
          <w:rFonts w:eastAsiaTheme="majorEastAsia" w:cs="Times New Roman"/>
          <w:sz w:val="20"/>
        </w:rPr>
        <w:t>4G</w:t>
      </w:r>
      <w:r w:rsidRPr="007F7AA4">
        <w:rPr>
          <w:rFonts w:eastAsiaTheme="majorEastAsia" w:cs="Times New Roman"/>
          <w:sz w:val="20"/>
        </w:rPr>
        <w:t>短通测试</w:t>
      </w:r>
      <w:r w:rsidRPr="007F7AA4">
        <w:rPr>
          <w:rFonts w:eastAsiaTheme="majorEastAsia" w:cs="Times New Roman"/>
          <w:sz w:val="20"/>
        </w:rPr>
        <w:t>_MO</w:t>
      </w:r>
      <w:r w:rsidRPr="007F7AA4">
        <w:rPr>
          <w:rFonts w:eastAsiaTheme="majorEastAsia" w:cs="Times New Roman"/>
          <w:sz w:val="20"/>
        </w:rPr>
        <w:t>卡</w:t>
      </w:r>
      <w:r w:rsidRPr="007F7AA4">
        <w:rPr>
          <w:rFonts w:eastAsiaTheme="majorEastAsia" w:cs="Times New Roman"/>
          <w:sz w:val="20"/>
        </w:rPr>
        <w:t>1</w:t>
      </w:r>
      <w:r w:rsidRPr="007F7AA4">
        <w:rPr>
          <w:rFonts w:eastAsiaTheme="majorEastAsia" w:cs="Times New Roman"/>
          <w:sz w:val="20"/>
        </w:rPr>
        <w:t>拨打</w:t>
      </w:r>
      <w:r w:rsidRPr="007F7AA4">
        <w:rPr>
          <w:rFonts w:eastAsiaTheme="majorEastAsia" w:cs="Times New Roman"/>
          <w:sz w:val="20"/>
        </w:rPr>
        <w:t>MT</w:t>
      </w:r>
      <w:r w:rsidRPr="007F7AA4">
        <w:rPr>
          <w:rFonts w:eastAsiaTheme="majorEastAsia" w:cs="Times New Roman"/>
          <w:sz w:val="20"/>
        </w:rPr>
        <w:t>卡</w:t>
      </w:r>
      <w:r w:rsidRPr="007F7AA4">
        <w:rPr>
          <w:rFonts w:eastAsiaTheme="majorEastAsia" w:cs="Times New Roman"/>
          <w:sz w:val="20"/>
        </w:rPr>
        <w:t>1</w:t>
      </w:r>
      <w:r w:rsidRPr="007F7AA4">
        <w:rPr>
          <w:rFonts w:eastAsiaTheme="majorEastAsia" w:cs="Times New Roman"/>
          <w:sz w:val="20"/>
        </w:rPr>
        <w:t>，</w:t>
      </w:r>
      <w:r w:rsidRPr="007F7AA4">
        <w:rPr>
          <w:rFonts w:eastAsiaTheme="majorEastAsia" w:cs="Times New Roman"/>
          <w:sz w:val="20"/>
        </w:rPr>
        <w:t>MO</w:t>
      </w:r>
      <w:r w:rsidRPr="007F7AA4">
        <w:rPr>
          <w:rFonts w:eastAsiaTheme="majorEastAsia" w:cs="Times New Roman"/>
          <w:sz w:val="20"/>
        </w:rPr>
        <w:t>提示</w:t>
      </w:r>
      <w:r w:rsidRPr="007F7AA4">
        <w:rPr>
          <w:rFonts w:eastAsiaTheme="majorEastAsia" w:cs="Times New Roman"/>
          <w:sz w:val="20"/>
        </w:rPr>
        <w:t>“</w:t>
      </w:r>
      <w:r w:rsidRPr="007F7AA4">
        <w:rPr>
          <w:rFonts w:eastAsiaTheme="majorEastAsia" w:cs="Times New Roman"/>
          <w:sz w:val="20"/>
        </w:rPr>
        <w:t>您所拨打的电话暂时无法接通，请稍后再拨</w:t>
      </w:r>
      <w:r w:rsidRPr="007F7AA4">
        <w:rPr>
          <w:rFonts w:eastAsiaTheme="majorEastAsia" w:cs="Times New Roman"/>
          <w:sz w:val="20"/>
        </w:rPr>
        <w:t>”</w:t>
      </w:r>
      <w:r w:rsidRPr="007F7AA4">
        <w:rPr>
          <w:rFonts w:eastAsiaTheme="majorEastAsia" w:cs="Times New Roman"/>
          <w:sz w:val="20"/>
        </w:rPr>
        <w:t>（</w:t>
      </w:r>
      <w:r w:rsidRPr="007F7AA4">
        <w:rPr>
          <w:rFonts w:eastAsiaTheme="majorEastAsia" w:cs="Times New Roman"/>
          <w:sz w:val="20"/>
        </w:rPr>
        <w:t>rate</w:t>
      </w:r>
      <w:r w:rsidRPr="007F7AA4">
        <w:rPr>
          <w:rFonts w:eastAsiaTheme="majorEastAsia" w:cs="Times New Roman"/>
          <w:sz w:val="20"/>
        </w:rPr>
        <w:t>：</w:t>
      </w:r>
      <w:r w:rsidRPr="007F7AA4">
        <w:rPr>
          <w:rFonts w:eastAsiaTheme="majorEastAsia" w:cs="Times New Roman"/>
          <w:sz w:val="20"/>
        </w:rPr>
        <w:t>2/20</w:t>
      </w:r>
      <w:r w:rsidRPr="007F7AA4">
        <w:rPr>
          <w:rFonts w:eastAsiaTheme="majorEastAsia" w:cs="Times New Roman"/>
          <w:sz w:val="20"/>
        </w:rPr>
        <w:t>）</w:t>
      </w:r>
      <w:r w:rsidRPr="007F7AA4">
        <w:rPr>
          <w:rFonts w:eastAsiaTheme="majorEastAsia" w:cs="Times New Roman"/>
          <w:sz w:val="20"/>
        </w:rPr>
        <w:t>_0121</w:t>
      </w:r>
    </w:p>
    <w:p w14:paraId="1E0DE362" w14:textId="18633160" w:rsidR="002528E4" w:rsidRPr="007F7AA4" w:rsidRDefault="002528E4" w:rsidP="00B825C1">
      <w:pPr>
        <w:rPr>
          <w:rFonts w:eastAsiaTheme="majorEastAsia" w:cs="Times New Roman"/>
          <w:b/>
          <w:sz w:val="20"/>
        </w:rPr>
      </w:pPr>
      <w:r w:rsidRPr="007F7AA4">
        <w:rPr>
          <w:rFonts w:eastAsiaTheme="majorEastAsia" w:cs="Times New Roman"/>
          <w:sz w:val="20"/>
        </w:rPr>
        <w:t>结论：</w:t>
      </w:r>
      <w:r w:rsidRPr="007F7AA4">
        <w:rPr>
          <w:rFonts w:eastAsiaTheme="majorEastAsia" w:cs="Times New Roman"/>
          <w:b/>
          <w:sz w:val="20"/>
        </w:rPr>
        <w:t>MT</w:t>
      </w:r>
      <w:r w:rsidRPr="007F7AA4">
        <w:rPr>
          <w:rFonts w:eastAsiaTheme="majorEastAsia" w:cs="Times New Roman"/>
          <w:b/>
          <w:sz w:val="20"/>
        </w:rPr>
        <w:t>端收到了</w:t>
      </w:r>
      <w:r w:rsidRPr="007F7AA4">
        <w:rPr>
          <w:rFonts w:eastAsiaTheme="majorEastAsia" w:cs="Times New Roman"/>
          <w:b/>
          <w:sz w:val="20"/>
        </w:rPr>
        <w:t>Paging</w:t>
      </w:r>
      <w:r w:rsidRPr="007F7AA4">
        <w:rPr>
          <w:rFonts w:eastAsiaTheme="majorEastAsia" w:cs="Times New Roman"/>
          <w:b/>
          <w:sz w:val="20"/>
        </w:rPr>
        <w:t>消息，发送给网络的</w:t>
      </w:r>
      <w:r w:rsidRPr="007F7AA4">
        <w:rPr>
          <w:rFonts w:eastAsiaTheme="majorEastAsia" w:cs="Times New Roman"/>
          <w:b/>
          <w:sz w:val="20"/>
        </w:rPr>
        <w:t>Page Response</w:t>
      </w:r>
      <w:r w:rsidRPr="007F7AA4">
        <w:rPr>
          <w:rFonts w:eastAsiaTheme="majorEastAsia" w:cs="Times New Roman"/>
          <w:b/>
          <w:sz w:val="20"/>
        </w:rPr>
        <w:t>，一直收不到网络侧的</w:t>
      </w:r>
      <w:r w:rsidRPr="007F7AA4">
        <w:rPr>
          <w:rFonts w:eastAsiaTheme="majorEastAsia" w:cs="Times New Roman"/>
          <w:b/>
          <w:sz w:val="20"/>
        </w:rPr>
        <w:t>Ack Order</w:t>
      </w:r>
      <w:r w:rsidRPr="007F7AA4">
        <w:rPr>
          <w:rFonts w:eastAsiaTheme="majorEastAsia" w:cs="Times New Roman"/>
          <w:b/>
          <w:sz w:val="20"/>
        </w:rPr>
        <w:t>，</w:t>
      </w:r>
      <w:r w:rsidRPr="007F7AA4">
        <w:rPr>
          <w:rFonts w:eastAsiaTheme="majorEastAsia" w:cs="Times New Roman"/>
          <w:b/>
          <w:sz w:val="20"/>
        </w:rPr>
        <w:t>MT</w:t>
      </w:r>
      <w:r w:rsidRPr="007F7AA4">
        <w:rPr>
          <w:rFonts w:eastAsiaTheme="majorEastAsia" w:cs="Times New Roman"/>
          <w:b/>
          <w:sz w:val="20"/>
        </w:rPr>
        <w:t>重发</w:t>
      </w:r>
      <w:r w:rsidRPr="007F7AA4">
        <w:rPr>
          <w:rFonts w:eastAsiaTheme="majorEastAsia" w:cs="Times New Roman"/>
          <w:b/>
          <w:sz w:val="20"/>
        </w:rPr>
        <w:t>18</w:t>
      </w:r>
      <w:r w:rsidRPr="007F7AA4">
        <w:rPr>
          <w:rFonts w:eastAsiaTheme="majorEastAsia" w:cs="Times New Roman"/>
          <w:b/>
          <w:sz w:val="20"/>
        </w:rPr>
        <w:t>次，均未收到网络侧的确认消息。</w:t>
      </w:r>
      <w:r w:rsidRPr="007F7AA4">
        <w:rPr>
          <w:rFonts w:eastAsiaTheme="majorEastAsia" w:cs="Times New Roman"/>
          <w:b/>
          <w:sz w:val="20"/>
        </w:rPr>
        <w:t>MT</w:t>
      </w:r>
      <w:r w:rsidRPr="007F7AA4">
        <w:rPr>
          <w:rFonts w:eastAsiaTheme="majorEastAsia" w:cs="Times New Roman"/>
          <w:b/>
          <w:sz w:val="20"/>
        </w:rPr>
        <w:t>端</w:t>
      </w:r>
      <w:r w:rsidRPr="007F7AA4">
        <w:rPr>
          <w:rFonts w:eastAsiaTheme="majorEastAsia" w:cs="Times New Roman"/>
          <w:b/>
          <w:sz w:val="20"/>
        </w:rPr>
        <w:t>CDMA</w:t>
      </w:r>
      <w:r w:rsidRPr="007F7AA4">
        <w:rPr>
          <w:rFonts w:eastAsiaTheme="majorEastAsia" w:cs="Times New Roman"/>
          <w:b/>
          <w:sz w:val="20"/>
        </w:rPr>
        <w:t>网络问题。</w:t>
      </w:r>
    </w:p>
    <w:tbl>
      <w:tblPr>
        <w:tblStyle w:val="a7"/>
        <w:tblW w:w="0" w:type="auto"/>
        <w:tblLook w:val="04A0" w:firstRow="1" w:lastRow="0" w:firstColumn="1" w:lastColumn="0" w:noHBand="0" w:noVBand="1"/>
      </w:tblPr>
      <w:tblGrid>
        <w:gridCol w:w="13454"/>
      </w:tblGrid>
      <w:tr w:rsidR="00E21062" w:rsidRPr="007F7AA4" w14:paraId="54DFD042" w14:textId="77777777" w:rsidTr="00E21062">
        <w:tc>
          <w:tcPr>
            <w:tcW w:w="13454" w:type="dxa"/>
          </w:tcPr>
          <w:p w14:paraId="5556B958" w14:textId="77777777" w:rsidR="00E21062" w:rsidRPr="007F7AA4" w:rsidRDefault="00E21062" w:rsidP="00E21062">
            <w:pPr>
              <w:rPr>
                <w:rFonts w:eastAsiaTheme="majorEastAsia" w:cs="Times New Roman"/>
                <w:sz w:val="20"/>
              </w:rPr>
            </w:pPr>
            <w:r w:rsidRPr="007F7AA4">
              <w:rPr>
                <w:rFonts w:eastAsiaTheme="majorEastAsia" w:cs="Times New Roman"/>
                <w:sz w:val="20"/>
              </w:rPr>
              <w:t>// MO CU CSFB WCDMA</w:t>
            </w:r>
          </w:p>
          <w:p w14:paraId="7B1155E2" w14:textId="77777777" w:rsidR="00E21062" w:rsidRPr="007F7AA4" w:rsidRDefault="00E21062" w:rsidP="00E21062">
            <w:pPr>
              <w:rPr>
                <w:rFonts w:eastAsiaTheme="majorEastAsia" w:cs="Times New Roman"/>
                <w:sz w:val="20"/>
              </w:rPr>
            </w:pPr>
            <w:r w:rsidRPr="007F7AA4">
              <w:rPr>
                <w:rFonts w:eastAsiaTheme="majorEastAsia" w:cs="Times New Roman"/>
                <w:sz w:val="20"/>
              </w:rPr>
              <w:t>Type</w:t>
            </w:r>
            <w:r w:rsidRPr="007F7AA4">
              <w:rPr>
                <w:rFonts w:eastAsiaTheme="majorEastAsia" w:cs="Times New Roman"/>
                <w:sz w:val="20"/>
              </w:rPr>
              <w:tab/>
              <w:t>Index</w:t>
            </w:r>
            <w:r w:rsidRPr="007F7AA4">
              <w:rPr>
                <w:rFonts w:eastAsiaTheme="majorEastAsia" w:cs="Times New Roman"/>
                <w:sz w:val="20"/>
              </w:rPr>
              <w:tab/>
              <w:t>Time</w:t>
            </w:r>
            <w:r w:rsidRPr="007F7AA4">
              <w:rPr>
                <w:rFonts w:eastAsiaTheme="majorEastAsia" w:cs="Times New Roman"/>
                <w:sz w:val="20"/>
              </w:rPr>
              <w:tab/>
              <w:t>Local Time</w:t>
            </w:r>
            <w:r w:rsidRPr="007F7AA4">
              <w:rPr>
                <w:rFonts w:eastAsiaTheme="majorEastAsia" w:cs="Times New Roman"/>
                <w:sz w:val="20"/>
              </w:rPr>
              <w:tab/>
              <w:t>Module</w:t>
            </w:r>
            <w:r w:rsidRPr="007F7AA4">
              <w:rPr>
                <w:rFonts w:eastAsiaTheme="majorEastAsia" w:cs="Times New Roman"/>
                <w:sz w:val="20"/>
              </w:rPr>
              <w:tab/>
              <w:t>Message</w:t>
            </w:r>
            <w:r w:rsidRPr="007F7AA4">
              <w:rPr>
                <w:rFonts w:eastAsiaTheme="majorEastAsia" w:cs="Times New Roman"/>
                <w:sz w:val="20"/>
              </w:rPr>
              <w:tab/>
              <w:t>Comment</w:t>
            </w:r>
            <w:r w:rsidRPr="007F7AA4">
              <w:rPr>
                <w:rFonts w:eastAsiaTheme="majorEastAsia" w:cs="Times New Roman"/>
                <w:sz w:val="20"/>
              </w:rPr>
              <w:tab/>
              <w:t>Time Differences</w:t>
            </w:r>
          </w:p>
          <w:p w14:paraId="6318B509" w14:textId="77777777" w:rsidR="00E21062" w:rsidRPr="007F7AA4" w:rsidRDefault="00E21062" w:rsidP="00E21062">
            <w:pPr>
              <w:rPr>
                <w:rFonts w:eastAsiaTheme="majorEastAsia" w:cs="Times New Roman"/>
                <w:sz w:val="20"/>
              </w:rPr>
            </w:pPr>
            <w:r w:rsidRPr="007F7AA4">
              <w:rPr>
                <w:rFonts w:eastAsiaTheme="majorEastAsia" w:cs="Times New Roman"/>
                <w:sz w:val="20"/>
              </w:rPr>
              <w:t>SYS</w:t>
            </w:r>
            <w:r w:rsidRPr="007F7AA4">
              <w:rPr>
                <w:rFonts w:eastAsiaTheme="majorEastAsia" w:cs="Times New Roman"/>
                <w:sz w:val="20"/>
              </w:rPr>
              <w:tab/>
              <w:t>41383</w:t>
            </w:r>
            <w:r w:rsidRPr="007F7AA4">
              <w:rPr>
                <w:rFonts w:eastAsiaTheme="majorEastAsia" w:cs="Times New Roman"/>
                <w:sz w:val="20"/>
              </w:rPr>
              <w:tab/>
              <w:t>286164027</w:t>
            </w:r>
            <w:r w:rsidRPr="007F7AA4">
              <w:rPr>
                <w:rFonts w:eastAsiaTheme="majorEastAsia" w:cs="Times New Roman"/>
                <w:sz w:val="20"/>
              </w:rPr>
              <w:tab/>
              <w:t>14:46:29:227</w:t>
            </w:r>
            <w:r w:rsidRPr="007F7AA4">
              <w:rPr>
                <w:rFonts w:eastAsiaTheme="majorEastAsia" w:cs="Times New Roman"/>
                <w:sz w:val="20"/>
              </w:rPr>
              <w:tab/>
              <w:t>NIL</w:t>
            </w:r>
            <w:r w:rsidRPr="007F7AA4">
              <w:rPr>
                <w:rFonts w:eastAsiaTheme="majorEastAsia" w:cs="Times New Roman"/>
                <w:sz w:val="20"/>
              </w:rPr>
              <w:tab/>
              <w:t>[AT_RX p35,ch3]ATD13371755297;</w:t>
            </w:r>
          </w:p>
          <w:p w14:paraId="45E616E0" w14:textId="77777777" w:rsidR="00E21062" w:rsidRPr="007F7AA4" w:rsidRDefault="00E21062" w:rsidP="00E21062">
            <w:pPr>
              <w:rPr>
                <w:rFonts w:eastAsiaTheme="majorEastAsia" w:cs="Times New Roman"/>
                <w:sz w:val="20"/>
              </w:rPr>
            </w:pPr>
          </w:p>
          <w:p w14:paraId="27086BD7" w14:textId="77777777" w:rsidR="00E21062" w:rsidRPr="007F7AA4" w:rsidRDefault="00E21062" w:rsidP="00E21062">
            <w:pPr>
              <w:rPr>
                <w:rFonts w:eastAsiaTheme="majorEastAsia" w:cs="Times New Roman"/>
                <w:sz w:val="20"/>
              </w:rPr>
            </w:pPr>
            <w:r w:rsidRPr="007F7AA4">
              <w:rPr>
                <w:rFonts w:eastAsiaTheme="majorEastAsia" w:cs="Times New Roman"/>
                <w:sz w:val="20"/>
              </w:rPr>
              <w:t>OTA</w:t>
            </w:r>
            <w:r w:rsidRPr="007F7AA4">
              <w:rPr>
                <w:rFonts w:eastAsiaTheme="majorEastAsia" w:cs="Times New Roman"/>
                <w:sz w:val="20"/>
              </w:rPr>
              <w:tab/>
              <w:t>43094</w:t>
            </w:r>
            <w:r w:rsidRPr="007F7AA4">
              <w:rPr>
                <w:rFonts w:eastAsiaTheme="majorEastAsia" w:cs="Times New Roman"/>
                <w:sz w:val="20"/>
              </w:rPr>
              <w:tab/>
              <w:t>286164431</w:t>
            </w:r>
            <w:r w:rsidRPr="007F7AA4">
              <w:rPr>
                <w:rFonts w:eastAsiaTheme="majorEastAsia" w:cs="Times New Roman"/>
                <w:sz w:val="20"/>
              </w:rPr>
              <w:tab/>
              <w:t>14:46:29:227</w:t>
            </w:r>
            <w:r w:rsidRPr="007F7AA4">
              <w:rPr>
                <w:rFonts w:eastAsiaTheme="majorEastAsia" w:cs="Times New Roman"/>
                <w:sz w:val="20"/>
              </w:rPr>
              <w:tab/>
              <w:t>EMM_NASMSG</w:t>
            </w:r>
            <w:r w:rsidRPr="007F7AA4">
              <w:rPr>
                <w:rFonts w:eastAsiaTheme="majorEastAsia" w:cs="Times New Roman"/>
                <w:sz w:val="20"/>
              </w:rPr>
              <w:tab/>
              <w:t>[MS-&gt;NW] EMM_Extended_Service_Request(service type="MO_CSFB", CSFB response="CSFB_UNUSED")</w:t>
            </w:r>
          </w:p>
          <w:p w14:paraId="091DD021" w14:textId="77777777" w:rsidR="00E21062" w:rsidRPr="007F7AA4" w:rsidRDefault="00E21062" w:rsidP="00E21062">
            <w:pPr>
              <w:rPr>
                <w:rFonts w:eastAsiaTheme="majorEastAsia" w:cs="Times New Roman"/>
                <w:sz w:val="20"/>
              </w:rPr>
            </w:pPr>
            <w:r w:rsidRPr="007F7AA4">
              <w:rPr>
                <w:rFonts w:eastAsiaTheme="majorEastAsia" w:cs="Times New Roman"/>
                <w:sz w:val="20"/>
              </w:rPr>
              <w:t>OTA</w:t>
            </w:r>
            <w:r w:rsidRPr="007F7AA4">
              <w:rPr>
                <w:rFonts w:eastAsiaTheme="majorEastAsia" w:cs="Times New Roman"/>
                <w:sz w:val="20"/>
              </w:rPr>
              <w:tab/>
              <w:t>57847</w:t>
            </w:r>
            <w:r w:rsidRPr="007F7AA4">
              <w:rPr>
                <w:rFonts w:eastAsiaTheme="majorEastAsia" w:cs="Times New Roman"/>
                <w:sz w:val="20"/>
              </w:rPr>
              <w:tab/>
              <w:t>286184652</w:t>
            </w:r>
            <w:r w:rsidRPr="007F7AA4">
              <w:rPr>
                <w:rFonts w:eastAsiaTheme="majorEastAsia" w:cs="Times New Roman"/>
                <w:sz w:val="20"/>
              </w:rPr>
              <w:tab/>
              <w:t>14:46:30:641</w:t>
            </w:r>
            <w:r w:rsidRPr="007F7AA4">
              <w:rPr>
                <w:rFonts w:eastAsiaTheme="majorEastAsia" w:cs="Times New Roman"/>
                <w:sz w:val="20"/>
              </w:rPr>
              <w:tab/>
              <w:t>CC</w:t>
            </w:r>
            <w:r w:rsidRPr="007F7AA4">
              <w:rPr>
                <w:rFonts w:eastAsiaTheme="majorEastAsia" w:cs="Times New Roman"/>
                <w:sz w:val="20"/>
              </w:rPr>
              <w:tab/>
              <w:t>[MS-&gt;NW] CC__SETUP</w:t>
            </w:r>
          </w:p>
          <w:p w14:paraId="57C63E3B" w14:textId="77777777" w:rsidR="00E21062" w:rsidRPr="007F7AA4" w:rsidRDefault="00E21062" w:rsidP="00E21062">
            <w:pPr>
              <w:rPr>
                <w:rFonts w:eastAsiaTheme="majorEastAsia" w:cs="Times New Roman"/>
                <w:sz w:val="20"/>
              </w:rPr>
            </w:pPr>
            <w:r w:rsidRPr="007F7AA4">
              <w:rPr>
                <w:rFonts w:eastAsiaTheme="majorEastAsia" w:cs="Times New Roman"/>
                <w:sz w:val="20"/>
              </w:rPr>
              <w:t>OTA</w:t>
            </w:r>
            <w:r w:rsidRPr="007F7AA4">
              <w:rPr>
                <w:rFonts w:eastAsiaTheme="majorEastAsia" w:cs="Times New Roman"/>
                <w:sz w:val="20"/>
              </w:rPr>
              <w:tab/>
              <w:t>58831</w:t>
            </w:r>
            <w:r w:rsidRPr="007F7AA4">
              <w:rPr>
                <w:rFonts w:eastAsiaTheme="majorEastAsia" w:cs="Times New Roman"/>
                <w:sz w:val="20"/>
              </w:rPr>
              <w:tab/>
              <w:t>286186508</w:t>
            </w:r>
            <w:r w:rsidRPr="007F7AA4">
              <w:rPr>
                <w:rFonts w:eastAsiaTheme="majorEastAsia" w:cs="Times New Roman"/>
                <w:sz w:val="20"/>
              </w:rPr>
              <w:tab/>
              <w:t>14:46:30:641</w:t>
            </w:r>
            <w:r w:rsidRPr="007F7AA4">
              <w:rPr>
                <w:rFonts w:eastAsiaTheme="majorEastAsia" w:cs="Times New Roman"/>
                <w:sz w:val="20"/>
              </w:rPr>
              <w:tab/>
              <w:t>CC</w:t>
            </w:r>
            <w:r w:rsidRPr="007F7AA4">
              <w:rPr>
                <w:rFonts w:eastAsiaTheme="majorEastAsia" w:cs="Times New Roman"/>
                <w:sz w:val="20"/>
              </w:rPr>
              <w:tab/>
              <w:t>[NW-&gt;MS] CC__CALL_PROCEEDING</w:t>
            </w:r>
          </w:p>
          <w:p w14:paraId="6B4E38C5" w14:textId="77777777" w:rsidR="00E21062" w:rsidRPr="007F7AA4" w:rsidRDefault="00E21062" w:rsidP="00E21062">
            <w:pPr>
              <w:rPr>
                <w:rFonts w:eastAsiaTheme="majorEastAsia" w:cs="Times New Roman"/>
                <w:sz w:val="20"/>
              </w:rPr>
            </w:pPr>
            <w:r w:rsidRPr="007F7AA4">
              <w:rPr>
                <w:rFonts w:eastAsiaTheme="majorEastAsia" w:cs="Times New Roman"/>
                <w:sz w:val="20"/>
              </w:rPr>
              <w:t>OTA</w:t>
            </w:r>
            <w:r w:rsidRPr="007F7AA4">
              <w:rPr>
                <w:rFonts w:eastAsiaTheme="majorEastAsia" w:cs="Times New Roman"/>
                <w:sz w:val="20"/>
              </w:rPr>
              <w:tab/>
              <w:t>138645</w:t>
            </w:r>
            <w:r w:rsidRPr="007F7AA4">
              <w:rPr>
                <w:rFonts w:eastAsiaTheme="majorEastAsia" w:cs="Times New Roman"/>
                <w:sz w:val="20"/>
              </w:rPr>
              <w:tab/>
              <w:t>286332915</w:t>
            </w:r>
            <w:r w:rsidRPr="007F7AA4">
              <w:rPr>
                <w:rFonts w:eastAsiaTheme="majorEastAsia" w:cs="Times New Roman"/>
                <w:sz w:val="20"/>
              </w:rPr>
              <w:tab/>
              <w:t>14:46:40:042</w:t>
            </w:r>
            <w:r w:rsidRPr="007F7AA4">
              <w:rPr>
                <w:rFonts w:eastAsiaTheme="majorEastAsia" w:cs="Times New Roman"/>
                <w:sz w:val="20"/>
              </w:rPr>
              <w:tab/>
              <w:t>CC</w:t>
            </w:r>
            <w:r w:rsidRPr="007F7AA4">
              <w:rPr>
                <w:rFonts w:eastAsiaTheme="majorEastAsia" w:cs="Times New Roman"/>
                <w:sz w:val="20"/>
              </w:rPr>
              <w:tab/>
              <w:t>[NW-&gt;MS] CC__ALERTING</w:t>
            </w:r>
          </w:p>
          <w:p w14:paraId="32E4C784" w14:textId="77777777" w:rsidR="00E21062" w:rsidRPr="007F7AA4" w:rsidRDefault="00E21062" w:rsidP="00E21062">
            <w:pPr>
              <w:rPr>
                <w:rFonts w:eastAsiaTheme="majorEastAsia" w:cs="Times New Roman"/>
                <w:sz w:val="20"/>
              </w:rPr>
            </w:pPr>
            <w:r w:rsidRPr="007F7AA4">
              <w:rPr>
                <w:rFonts w:eastAsiaTheme="majorEastAsia" w:cs="Times New Roman"/>
                <w:sz w:val="20"/>
              </w:rPr>
              <w:t>OTA</w:t>
            </w:r>
            <w:r w:rsidRPr="007F7AA4">
              <w:rPr>
                <w:rFonts w:eastAsiaTheme="majorEastAsia" w:cs="Times New Roman"/>
                <w:sz w:val="20"/>
              </w:rPr>
              <w:tab/>
              <w:t>450646</w:t>
            </w:r>
            <w:r w:rsidRPr="007F7AA4">
              <w:rPr>
                <w:rFonts w:eastAsiaTheme="majorEastAsia" w:cs="Times New Roman"/>
                <w:sz w:val="20"/>
              </w:rPr>
              <w:tab/>
              <w:t>286823310</w:t>
            </w:r>
            <w:r w:rsidRPr="007F7AA4">
              <w:rPr>
                <w:rFonts w:eastAsiaTheme="majorEastAsia" w:cs="Times New Roman"/>
                <w:sz w:val="20"/>
              </w:rPr>
              <w:tab/>
              <w:t>14:47:11:446</w:t>
            </w:r>
            <w:r w:rsidRPr="007F7AA4">
              <w:rPr>
                <w:rFonts w:eastAsiaTheme="majorEastAsia" w:cs="Times New Roman"/>
                <w:sz w:val="20"/>
              </w:rPr>
              <w:tab/>
              <w:t>CC</w:t>
            </w:r>
            <w:r w:rsidRPr="007F7AA4">
              <w:rPr>
                <w:rFonts w:eastAsiaTheme="majorEastAsia" w:cs="Times New Roman"/>
                <w:sz w:val="20"/>
              </w:rPr>
              <w:tab/>
              <w:t>[MS-&gt;NW] CC__DISCONNECT</w:t>
            </w:r>
          </w:p>
          <w:p w14:paraId="0DC6E6CD" w14:textId="77777777" w:rsidR="00E21062" w:rsidRPr="007F7AA4" w:rsidRDefault="00E21062" w:rsidP="00E21062">
            <w:pPr>
              <w:rPr>
                <w:rFonts w:eastAsiaTheme="majorEastAsia" w:cs="Times New Roman"/>
                <w:sz w:val="20"/>
              </w:rPr>
            </w:pPr>
            <w:r w:rsidRPr="007F7AA4">
              <w:rPr>
                <w:rFonts w:eastAsiaTheme="majorEastAsia" w:cs="Times New Roman"/>
                <w:sz w:val="20"/>
              </w:rPr>
              <w:t>OTA</w:t>
            </w:r>
            <w:r w:rsidRPr="007F7AA4">
              <w:rPr>
                <w:rFonts w:eastAsiaTheme="majorEastAsia" w:cs="Times New Roman"/>
                <w:sz w:val="20"/>
              </w:rPr>
              <w:tab/>
              <w:t>451686</w:t>
            </w:r>
            <w:r w:rsidRPr="007F7AA4">
              <w:rPr>
                <w:rFonts w:eastAsiaTheme="majorEastAsia" w:cs="Times New Roman"/>
                <w:sz w:val="20"/>
              </w:rPr>
              <w:tab/>
              <w:t>286826048</w:t>
            </w:r>
            <w:r w:rsidRPr="007F7AA4">
              <w:rPr>
                <w:rFonts w:eastAsiaTheme="majorEastAsia" w:cs="Times New Roman"/>
                <w:sz w:val="20"/>
              </w:rPr>
              <w:tab/>
              <w:t>14:47:11:646</w:t>
            </w:r>
            <w:r w:rsidRPr="007F7AA4">
              <w:rPr>
                <w:rFonts w:eastAsiaTheme="majorEastAsia" w:cs="Times New Roman"/>
                <w:sz w:val="20"/>
              </w:rPr>
              <w:tab/>
              <w:t>CC</w:t>
            </w:r>
            <w:r w:rsidRPr="007F7AA4">
              <w:rPr>
                <w:rFonts w:eastAsiaTheme="majorEastAsia" w:cs="Times New Roman"/>
                <w:sz w:val="20"/>
              </w:rPr>
              <w:tab/>
              <w:t>[NW-&gt;MS] CC__RELEASE</w:t>
            </w:r>
          </w:p>
          <w:p w14:paraId="229103C4" w14:textId="77777777" w:rsidR="00E21062" w:rsidRPr="007F7AA4" w:rsidRDefault="00E21062" w:rsidP="00E21062">
            <w:pPr>
              <w:rPr>
                <w:rFonts w:eastAsiaTheme="majorEastAsia" w:cs="Times New Roman"/>
                <w:sz w:val="20"/>
              </w:rPr>
            </w:pPr>
            <w:r w:rsidRPr="007F7AA4">
              <w:rPr>
                <w:rFonts w:eastAsiaTheme="majorEastAsia" w:cs="Times New Roman"/>
                <w:sz w:val="20"/>
              </w:rPr>
              <w:t>OTA</w:t>
            </w:r>
            <w:r w:rsidRPr="007F7AA4">
              <w:rPr>
                <w:rFonts w:eastAsiaTheme="majorEastAsia" w:cs="Times New Roman"/>
                <w:sz w:val="20"/>
              </w:rPr>
              <w:tab/>
              <w:t>451689</w:t>
            </w:r>
            <w:r w:rsidRPr="007F7AA4">
              <w:rPr>
                <w:rFonts w:eastAsiaTheme="majorEastAsia" w:cs="Times New Roman"/>
                <w:sz w:val="20"/>
              </w:rPr>
              <w:tab/>
              <w:t>286826050</w:t>
            </w:r>
            <w:r w:rsidRPr="007F7AA4">
              <w:rPr>
                <w:rFonts w:eastAsiaTheme="majorEastAsia" w:cs="Times New Roman"/>
                <w:sz w:val="20"/>
              </w:rPr>
              <w:tab/>
              <w:t>14:47:11:646</w:t>
            </w:r>
            <w:r w:rsidRPr="007F7AA4">
              <w:rPr>
                <w:rFonts w:eastAsiaTheme="majorEastAsia" w:cs="Times New Roman"/>
                <w:sz w:val="20"/>
              </w:rPr>
              <w:tab/>
              <w:t>CC</w:t>
            </w:r>
            <w:r w:rsidRPr="007F7AA4">
              <w:rPr>
                <w:rFonts w:eastAsiaTheme="majorEastAsia" w:cs="Times New Roman"/>
                <w:sz w:val="20"/>
              </w:rPr>
              <w:tab/>
              <w:t>[MS-&gt;NW] CC__RELEASE_COMPLETE</w:t>
            </w:r>
          </w:p>
          <w:p w14:paraId="304A4002" w14:textId="77777777" w:rsidR="00E21062" w:rsidRPr="007F7AA4" w:rsidRDefault="00E21062" w:rsidP="00E21062">
            <w:pPr>
              <w:rPr>
                <w:rFonts w:eastAsiaTheme="majorEastAsia" w:cs="Times New Roman"/>
                <w:sz w:val="20"/>
              </w:rPr>
            </w:pPr>
            <w:r w:rsidRPr="007F7AA4">
              <w:rPr>
                <w:rFonts w:eastAsiaTheme="majorEastAsia" w:cs="Times New Roman"/>
                <w:sz w:val="20"/>
              </w:rPr>
              <w:t>OTA</w:t>
            </w:r>
            <w:r w:rsidRPr="007F7AA4">
              <w:rPr>
                <w:rFonts w:eastAsiaTheme="majorEastAsia" w:cs="Times New Roman"/>
                <w:sz w:val="20"/>
              </w:rPr>
              <w:tab/>
              <w:t>460181</w:t>
            </w:r>
            <w:r w:rsidRPr="007F7AA4">
              <w:rPr>
                <w:rFonts w:eastAsiaTheme="majorEastAsia" w:cs="Times New Roman"/>
                <w:sz w:val="20"/>
              </w:rPr>
              <w:tab/>
              <w:t>286835755</w:t>
            </w:r>
            <w:r w:rsidRPr="007F7AA4">
              <w:rPr>
                <w:rFonts w:eastAsiaTheme="majorEastAsia" w:cs="Times New Roman"/>
                <w:sz w:val="20"/>
              </w:rPr>
              <w:tab/>
              <w:t>14:47:12:246</w:t>
            </w:r>
            <w:r w:rsidRPr="007F7AA4">
              <w:rPr>
                <w:rFonts w:eastAsiaTheme="majorEastAsia" w:cs="Times New Roman"/>
                <w:sz w:val="20"/>
              </w:rPr>
              <w:tab/>
              <w:t>ERRC_SYS</w:t>
            </w:r>
            <w:r w:rsidRPr="007F7AA4">
              <w:rPr>
                <w:rFonts w:eastAsiaTheme="majorEastAsia" w:cs="Times New Roman"/>
                <w:sz w:val="20"/>
              </w:rPr>
              <w:tab/>
              <w:t>[NW-&gt;MS] SystemInformationBlockType1 (EARFCN[1650], PCI[252])</w:t>
            </w:r>
          </w:p>
          <w:p w14:paraId="2B866358" w14:textId="77777777" w:rsidR="00E21062" w:rsidRPr="007F7AA4" w:rsidRDefault="00E21062" w:rsidP="00E21062">
            <w:pPr>
              <w:rPr>
                <w:rFonts w:eastAsiaTheme="majorEastAsia" w:cs="Times New Roman"/>
                <w:sz w:val="20"/>
              </w:rPr>
            </w:pPr>
            <w:r w:rsidRPr="007F7AA4">
              <w:rPr>
                <w:rFonts w:eastAsiaTheme="majorEastAsia" w:cs="Times New Roman"/>
                <w:sz w:val="20"/>
              </w:rPr>
              <w:t>OTA</w:t>
            </w:r>
            <w:r w:rsidRPr="007F7AA4">
              <w:rPr>
                <w:rFonts w:eastAsiaTheme="majorEastAsia" w:cs="Times New Roman"/>
                <w:sz w:val="20"/>
              </w:rPr>
              <w:tab/>
              <w:t>466464</w:t>
            </w:r>
            <w:r w:rsidRPr="007F7AA4">
              <w:rPr>
                <w:rFonts w:eastAsiaTheme="majorEastAsia" w:cs="Times New Roman"/>
                <w:sz w:val="20"/>
              </w:rPr>
              <w:tab/>
              <w:t>286837404</w:t>
            </w:r>
            <w:r w:rsidRPr="007F7AA4">
              <w:rPr>
                <w:rFonts w:eastAsiaTheme="majorEastAsia" w:cs="Times New Roman"/>
                <w:sz w:val="20"/>
              </w:rPr>
              <w:tab/>
              <w:t>14:47:12:446</w:t>
            </w:r>
            <w:r w:rsidRPr="007F7AA4">
              <w:rPr>
                <w:rFonts w:eastAsiaTheme="majorEastAsia" w:cs="Times New Roman"/>
                <w:sz w:val="20"/>
              </w:rPr>
              <w:tab/>
              <w:t>EMM_NASMSG</w:t>
            </w:r>
            <w:r w:rsidRPr="007F7AA4">
              <w:rPr>
                <w:rFonts w:eastAsiaTheme="majorEastAsia" w:cs="Times New Roman"/>
                <w:sz w:val="20"/>
              </w:rPr>
              <w:tab/>
              <w:t>[MS-&gt;NW] EMM_Tracking_Area_Update_Request(EPS update type="EMM_UPDATE_TYPE_COMBINED_TAU_IMSI_ATTACH", active flag="KAL_FALSE")</w:t>
            </w:r>
          </w:p>
          <w:p w14:paraId="5D9DFFE8" w14:textId="77777777" w:rsidR="00E21062" w:rsidRPr="007F7AA4" w:rsidRDefault="00E21062" w:rsidP="00E21062">
            <w:pPr>
              <w:rPr>
                <w:rFonts w:eastAsiaTheme="majorEastAsia" w:cs="Times New Roman"/>
                <w:sz w:val="20"/>
              </w:rPr>
            </w:pPr>
            <w:r w:rsidRPr="007F7AA4">
              <w:rPr>
                <w:rFonts w:eastAsiaTheme="majorEastAsia" w:cs="Times New Roman"/>
                <w:sz w:val="20"/>
              </w:rPr>
              <w:t>OTA</w:t>
            </w:r>
            <w:r w:rsidRPr="007F7AA4">
              <w:rPr>
                <w:rFonts w:eastAsiaTheme="majorEastAsia" w:cs="Times New Roman"/>
                <w:sz w:val="20"/>
              </w:rPr>
              <w:tab/>
              <w:t>481441</w:t>
            </w:r>
            <w:r w:rsidRPr="007F7AA4">
              <w:rPr>
                <w:rFonts w:eastAsiaTheme="majorEastAsia" w:cs="Times New Roman"/>
                <w:sz w:val="20"/>
              </w:rPr>
              <w:tab/>
              <w:t>286883053</w:t>
            </w:r>
            <w:r w:rsidRPr="007F7AA4">
              <w:rPr>
                <w:rFonts w:eastAsiaTheme="majorEastAsia" w:cs="Times New Roman"/>
                <w:sz w:val="20"/>
              </w:rPr>
              <w:tab/>
              <w:t>14:47:15:249</w:t>
            </w:r>
            <w:r w:rsidRPr="007F7AA4">
              <w:rPr>
                <w:rFonts w:eastAsiaTheme="majorEastAsia" w:cs="Times New Roman"/>
                <w:sz w:val="20"/>
              </w:rPr>
              <w:tab/>
              <w:t>EMM_NASMSG</w:t>
            </w:r>
            <w:r w:rsidRPr="007F7AA4">
              <w:rPr>
                <w:rFonts w:eastAsiaTheme="majorEastAsia" w:cs="Times New Roman"/>
                <w:sz w:val="20"/>
              </w:rPr>
              <w:tab/>
              <w:t>[NW-&gt;MS] EMM_Tracking_Area_Update_Accept(EPS update result="EMM_UPDATE_RESULT_COMBINED_UPDATED")</w:t>
            </w:r>
          </w:p>
          <w:p w14:paraId="116F586D" w14:textId="77777777" w:rsidR="00E21062" w:rsidRPr="007F7AA4" w:rsidRDefault="00E21062" w:rsidP="00E21062">
            <w:pPr>
              <w:rPr>
                <w:rFonts w:eastAsiaTheme="majorEastAsia" w:cs="Times New Roman"/>
                <w:sz w:val="20"/>
              </w:rPr>
            </w:pPr>
            <w:r w:rsidRPr="007F7AA4">
              <w:rPr>
                <w:rFonts w:eastAsiaTheme="majorEastAsia" w:cs="Times New Roman"/>
                <w:sz w:val="20"/>
              </w:rPr>
              <w:t>OTA</w:t>
            </w:r>
            <w:r w:rsidRPr="007F7AA4">
              <w:rPr>
                <w:rFonts w:eastAsiaTheme="majorEastAsia" w:cs="Times New Roman"/>
                <w:sz w:val="20"/>
              </w:rPr>
              <w:tab/>
              <w:t>481761</w:t>
            </w:r>
            <w:r w:rsidRPr="007F7AA4">
              <w:rPr>
                <w:rFonts w:eastAsiaTheme="majorEastAsia" w:cs="Times New Roman"/>
                <w:sz w:val="20"/>
              </w:rPr>
              <w:tab/>
              <w:t>286883109</w:t>
            </w:r>
            <w:r w:rsidRPr="007F7AA4">
              <w:rPr>
                <w:rFonts w:eastAsiaTheme="majorEastAsia" w:cs="Times New Roman"/>
                <w:sz w:val="20"/>
              </w:rPr>
              <w:tab/>
              <w:t>14:47:15:249</w:t>
            </w:r>
            <w:r w:rsidRPr="007F7AA4">
              <w:rPr>
                <w:rFonts w:eastAsiaTheme="majorEastAsia" w:cs="Times New Roman"/>
                <w:sz w:val="20"/>
              </w:rPr>
              <w:tab/>
              <w:t>EMM_NASMSG</w:t>
            </w:r>
            <w:r w:rsidRPr="007F7AA4">
              <w:rPr>
                <w:rFonts w:eastAsiaTheme="majorEastAsia" w:cs="Times New Roman"/>
                <w:sz w:val="20"/>
              </w:rPr>
              <w:tab/>
              <w:t>[MS-&gt;NW] EMM_Tracking_Area_Update_Complete</w:t>
            </w:r>
          </w:p>
          <w:p w14:paraId="77A00BB6" w14:textId="77777777" w:rsidR="00E21062" w:rsidRPr="007F7AA4" w:rsidRDefault="00E21062" w:rsidP="00E21062">
            <w:pPr>
              <w:rPr>
                <w:rFonts w:eastAsiaTheme="majorEastAsia" w:cs="Times New Roman"/>
                <w:sz w:val="20"/>
              </w:rPr>
            </w:pPr>
          </w:p>
          <w:p w14:paraId="51EE3536" w14:textId="77777777" w:rsidR="00E21062" w:rsidRPr="007F7AA4" w:rsidRDefault="00E21062" w:rsidP="00E21062">
            <w:pPr>
              <w:rPr>
                <w:rFonts w:eastAsiaTheme="majorEastAsia" w:cs="Times New Roman"/>
                <w:sz w:val="20"/>
              </w:rPr>
            </w:pPr>
          </w:p>
          <w:p w14:paraId="3A7C2844" w14:textId="77777777" w:rsidR="00E21062" w:rsidRPr="007F7AA4" w:rsidRDefault="00E21062" w:rsidP="00E21062">
            <w:pPr>
              <w:rPr>
                <w:rFonts w:eastAsiaTheme="majorEastAsia" w:cs="Times New Roman"/>
                <w:sz w:val="20"/>
              </w:rPr>
            </w:pPr>
            <w:r w:rsidRPr="007F7AA4">
              <w:rPr>
                <w:rFonts w:eastAsiaTheme="majorEastAsia" w:cs="Times New Roman"/>
                <w:sz w:val="20"/>
              </w:rPr>
              <w:t>// MT CT CDMA 1X</w:t>
            </w:r>
          </w:p>
          <w:p w14:paraId="482195C4" w14:textId="77777777" w:rsidR="00E21062" w:rsidRPr="007F7AA4" w:rsidRDefault="00E21062" w:rsidP="00E21062">
            <w:pPr>
              <w:rPr>
                <w:rFonts w:eastAsiaTheme="majorEastAsia" w:cs="Times New Roman"/>
                <w:sz w:val="20"/>
              </w:rPr>
            </w:pPr>
            <w:r w:rsidRPr="007F7AA4">
              <w:rPr>
                <w:rFonts w:eastAsiaTheme="majorEastAsia" w:cs="Times New Roman"/>
                <w:sz w:val="20"/>
              </w:rPr>
              <w:t>Type</w:t>
            </w:r>
            <w:r w:rsidRPr="007F7AA4">
              <w:rPr>
                <w:rFonts w:eastAsiaTheme="majorEastAsia" w:cs="Times New Roman"/>
                <w:sz w:val="20"/>
              </w:rPr>
              <w:tab/>
              <w:t>Index</w:t>
            </w:r>
            <w:r w:rsidRPr="007F7AA4">
              <w:rPr>
                <w:rFonts w:eastAsiaTheme="majorEastAsia" w:cs="Times New Roman"/>
                <w:sz w:val="20"/>
              </w:rPr>
              <w:tab/>
              <w:t>Time</w:t>
            </w:r>
            <w:r w:rsidRPr="007F7AA4">
              <w:rPr>
                <w:rFonts w:eastAsiaTheme="majorEastAsia" w:cs="Times New Roman"/>
                <w:sz w:val="20"/>
              </w:rPr>
              <w:tab/>
              <w:t>Local Time</w:t>
            </w:r>
            <w:r w:rsidRPr="007F7AA4">
              <w:rPr>
                <w:rFonts w:eastAsiaTheme="majorEastAsia" w:cs="Times New Roman"/>
                <w:sz w:val="20"/>
              </w:rPr>
              <w:tab/>
              <w:t>Module</w:t>
            </w:r>
            <w:r w:rsidRPr="007F7AA4">
              <w:rPr>
                <w:rFonts w:eastAsiaTheme="majorEastAsia" w:cs="Times New Roman"/>
                <w:sz w:val="20"/>
              </w:rPr>
              <w:tab/>
              <w:t>Message</w:t>
            </w:r>
            <w:r w:rsidRPr="007F7AA4">
              <w:rPr>
                <w:rFonts w:eastAsiaTheme="majorEastAsia" w:cs="Times New Roman"/>
                <w:sz w:val="20"/>
              </w:rPr>
              <w:tab/>
              <w:t>Comment</w:t>
            </w:r>
            <w:r w:rsidRPr="007F7AA4">
              <w:rPr>
                <w:rFonts w:eastAsiaTheme="majorEastAsia" w:cs="Times New Roman"/>
                <w:sz w:val="20"/>
              </w:rPr>
              <w:tab/>
              <w:t>Time Differences</w:t>
            </w:r>
          </w:p>
          <w:p w14:paraId="4B7B4A9B" w14:textId="77777777" w:rsidR="00E21062" w:rsidRPr="007F7AA4" w:rsidRDefault="00E21062" w:rsidP="00E21062">
            <w:pPr>
              <w:rPr>
                <w:rFonts w:eastAsiaTheme="majorEastAsia" w:cs="Times New Roman"/>
                <w:sz w:val="20"/>
              </w:rPr>
            </w:pPr>
            <w:r w:rsidRPr="007F7AA4">
              <w:rPr>
                <w:rFonts w:eastAsiaTheme="majorEastAsia" w:cs="Times New Roman"/>
                <w:sz w:val="20"/>
              </w:rPr>
              <w:t>OTA</w:t>
            </w:r>
            <w:r w:rsidRPr="007F7AA4">
              <w:rPr>
                <w:rFonts w:eastAsiaTheme="majorEastAsia" w:cs="Times New Roman"/>
                <w:sz w:val="20"/>
              </w:rPr>
              <w:tab/>
              <w:t>73589</w:t>
            </w:r>
            <w:r w:rsidRPr="007F7AA4">
              <w:rPr>
                <w:rFonts w:eastAsiaTheme="majorEastAsia" w:cs="Times New Roman"/>
                <w:sz w:val="20"/>
              </w:rPr>
              <w:tab/>
              <w:t>286209950</w:t>
            </w:r>
            <w:r w:rsidRPr="007F7AA4">
              <w:rPr>
                <w:rFonts w:eastAsiaTheme="majorEastAsia" w:cs="Times New Roman"/>
                <w:sz w:val="20"/>
              </w:rPr>
              <w:tab/>
              <w:t>14:46:39:987</w:t>
            </w:r>
            <w:r w:rsidRPr="007F7AA4">
              <w:rPr>
                <w:rFonts w:eastAsiaTheme="majorEastAsia" w:cs="Times New Roman"/>
                <w:sz w:val="20"/>
              </w:rPr>
              <w:tab/>
              <w:t>CPSW</w:t>
            </w:r>
            <w:r w:rsidRPr="007F7AA4">
              <w:rPr>
                <w:rFonts w:eastAsiaTheme="majorEastAsia" w:cs="Times New Roman"/>
                <w:sz w:val="20"/>
              </w:rPr>
              <w:tab/>
              <w:t>[NW-&gt;MS] C2K1XRTT CP_GENERAL_PAGE_MESSAGE</w:t>
            </w:r>
          </w:p>
          <w:p w14:paraId="53EA044F" w14:textId="77777777" w:rsidR="00E21062" w:rsidRPr="007F7AA4" w:rsidRDefault="00E21062" w:rsidP="00E21062">
            <w:pPr>
              <w:rPr>
                <w:rFonts w:eastAsiaTheme="majorEastAsia" w:cs="Times New Roman"/>
                <w:sz w:val="20"/>
              </w:rPr>
            </w:pPr>
            <w:r w:rsidRPr="007F7AA4">
              <w:rPr>
                <w:rFonts w:eastAsiaTheme="majorEastAsia" w:cs="Times New Roman"/>
                <w:sz w:val="20"/>
              </w:rPr>
              <w:t>OTA</w:t>
            </w:r>
            <w:r w:rsidRPr="007F7AA4">
              <w:rPr>
                <w:rFonts w:eastAsiaTheme="majorEastAsia" w:cs="Times New Roman"/>
                <w:sz w:val="20"/>
              </w:rPr>
              <w:tab/>
              <w:t>74579</w:t>
            </w:r>
            <w:r w:rsidRPr="007F7AA4">
              <w:rPr>
                <w:rFonts w:eastAsiaTheme="majorEastAsia" w:cs="Times New Roman"/>
                <w:sz w:val="20"/>
              </w:rPr>
              <w:tab/>
              <w:t>286210036</w:t>
            </w:r>
            <w:r w:rsidRPr="007F7AA4">
              <w:rPr>
                <w:rFonts w:eastAsiaTheme="majorEastAsia" w:cs="Times New Roman"/>
                <w:sz w:val="20"/>
              </w:rPr>
              <w:tab/>
              <w:t>14:46:39:987</w:t>
            </w:r>
            <w:r w:rsidRPr="007F7AA4">
              <w:rPr>
                <w:rFonts w:eastAsiaTheme="majorEastAsia" w:cs="Times New Roman"/>
                <w:sz w:val="20"/>
              </w:rPr>
              <w:tab/>
              <w:t>EMM_NASMSG</w:t>
            </w:r>
            <w:r w:rsidRPr="007F7AA4">
              <w:rPr>
                <w:rFonts w:eastAsiaTheme="majorEastAsia" w:cs="Times New Roman"/>
                <w:sz w:val="20"/>
              </w:rPr>
              <w:tab/>
              <w:t>[MS-&gt;NW] EMM_Extended_Service_Request(service type="MT_CSFB", CSFB response="CSFB_ACCEPTED_BY_UE")</w:t>
            </w:r>
          </w:p>
          <w:p w14:paraId="53B42908" w14:textId="77777777" w:rsidR="00E21062" w:rsidRPr="007F7AA4" w:rsidRDefault="00E21062" w:rsidP="00E21062">
            <w:pPr>
              <w:rPr>
                <w:rFonts w:eastAsiaTheme="majorEastAsia" w:cs="Times New Roman"/>
                <w:sz w:val="20"/>
              </w:rPr>
            </w:pPr>
            <w:r w:rsidRPr="007F7AA4">
              <w:rPr>
                <w:rFonts w:eastAsiaTheme="majorEastAsia" w:cs="Times New Roman"/>
                <w:sz w:val="20"/>
              </w:rPr>
              <w:t>OTA</w:t>
            </w:r>
            <w:r w:rsidRPr="007F7AA4">
              <w:rPr>
                <w:rFonts w:eastAsiaTheme="majorEastAsia" w:cs="Times New Roman"/>
                <w:sz w:val="20"/>
              </w:rPr>
              <w:tab/>
              <w:t>78842</w:t>
            </w:r>
            <w:r w:rsidRPr="007F7AA4">
              <w:rPr>
                <w:rFonts w:eastAsiaTheme="majorEastAsia" w:cs="Times New Roman"/>
                <w:sz w:val="20"/>
              </w:rPr>
              <w:tab/>
              <w:t>286212496</w:t>
            </w:r>
            <w:r w:rsidRPr="007F7AA4">
              <w:rPr>
                <w:rFonts w:eastAsiaTheme="majorEastAsia" w:cs="Times New Roman"/>
                <w:sz w:val="20"/>
              </w:rPr>
              <w:tab/>
              <w:t>14:46:40:188</w:t>
            </w:r>
            <w:r w:rsidRPr="007F7AA4">
              <w:rPr>
                <w:rFonts w:eastAsiaTheme="majorEastAsia" w:cs="Times New Roman"/>
                <w:sz w:val="20"/>
              </w:rPr>
              <w:tab/>
              <w:t>CPSW</w:t>
            </w:r>
            <w:r w:rsidRPr="007F7AA4">
              <w:rPr>
                <w:rFonts w:eastAsiaTheme="majorEastAsia" w:cs="Times New Roman"/>
                <w:sz w:val="20"/>
              </w:rPr>
              <w:tab/>
              <w:t>[MS-&gt;NW] C2K1XRTT CP_ACH_PAGE_RESPONSE</w:t>
            </w:r>
          </w:p>
          <w:p w14:paraId="41970C0C" w14:textId="77777777" w:rsidR="00E21062" w:rsidRPr="007F7AA4" w:rsidRDefault="00E21062" w:rsidP="00E21062">
            <w:pPr>
              <w:rPr>
                <w:rFonts w:eastAsiaTheme="majorEastAsia" w:cs="Times New Roman"/>
                <w:sz w:val="20"/>
              </w:rPr>
            </w:pPr>
            <w:r w:rsidRPr="007F7AA4">
              <w:rPr>
                <w:rFonts w:eastAsiaTheme="majorEastAsia" w:cs="Times New Roman"/>
                <w:sz w:val="20"/>
              </w:rPr>
              <w:t>OTA</w:t>
            </w:r>
            <w:r w:rsidRPr="007F7AA4">
              <w:rPr>
                <w:rFonts w:eastAsiaTheme="majorEastAsia" w:cs="Times New Roman"/>
                <w:sz w:val="20"/>
              </w:rPr>
              <w:tab/>
              <w:t>80002</w:t>
            </w:r>
            <w:r w:rsidRPr="007F7AA4">
              <w:rPr>
                <w:rFonts w:eastAsiaTheme="majorEastAsia" w:cs="Times New Roman"/>
                <w:sz w:val="20"/>
              </w:rPr>
              <w:tab/>
              <w:t>286221862</w:t>
            </w:r>
            <w:r w:rsidRPr="007F7AA4">
              <w:rPr>
                <w:rFonts w:eastAsiaTheme="majorEastAsia" w:cs="Times New Roman"/>
                <w:sz w:val="20"/>
              </w:rPr>
              <w:tab/>
              <w:t>14:46:40:791</w:t>
            </w:r>
            <w:r w:rsidRPr="007F7AA4">
              <w:rPr>
                <w:rFonts w:eastAsiaTheme="majorEastAsia" w:cs="Times New Roman"/>
                <w:sz w:val="20"/>
              </w:rPr>
              <w:tab/>
              <w:t>CPSW</w:t>
            </w:r>
            <w:r w:rsidRPr="007F7AA4">
              <w:rPr>
                <w:rFonts w:eastAsiaTheme="majorEastAsia" w:cs="Times New Roman"/>
                <w:sz w:val="20"/>
              </w:rPr>
              <w:tab/>
              <w:t>[MS-&gt;NW] C2K1XRTT CP_ACH_PAGE_RESPONSE</w:t>
            </w:r>
          </w:p>
          <w:p w14:paraId="5AB5F0AA" w14:textId="77777777" w:rsidR="00E21062" w:rsidRPr="007F7AA4" w:rsidRDefault="00E21062" w:rsidP="00E21062">
            <w:pPr>
              <w:rPr>
                <w:rFonts w:eastAsiaTheme="majorEastAsia" w:cs="Times New Roman"/>
                <w:sz w:val="20"/>
              </w:rPr>
            </w:pPr>
            <w:r w:rsidRPr="007F7AA4">
              <w:rPr>
                <w:rFonts w:eastAsiaTheme="majorEastAsia" w:cs="Times New Roman"/>
                <w:sz w:val="20"/>
              </w:rPr>
              <w:t>OTA</w:t>
            </w:r>
            <w:r w:rsidRPr="007F7AA4">
              <w:rPr>
                <w:rFonts w:eastAsiaTheme="majorEastAsia" w:cs="Times New Roman"/>
                <w:sz w:val="20"/>
              </w:rPr>
              <w:tab/>
              <w:t>81602</w:t>
            </w:r>
            <w:r w:rsidRPr="007F7AA4">
              <w:rPr>
                <w:rFonts w:eastAsiaTheme="majorEastAsia" w:cs="Times New Roman"/>
                <w:sz w:val="20"/>
              </w:rPr>
              <w:tab/>
              <w:t>286237503</w:t>
            </w:r>
            <w:r w:rsidRPr="007F7AA4">
              <w:rPr>
                <w:rFonts w:eastAsiaTheme="majorEastAsia" w:cs="Times New Roman"/>
                <w:sz w:val="20"/>
              </w:rPr>
              <w:tab/>
              <w:t>14:46:41:792</w:t>
            </w:r>
            <w:r w:rsidRPr="007F7AA4">
              <w:rPr>
                <w:rFonts w:eastAsiaTheme="majorEastAsia" w:cs="Times New Roman"/>
                <w:sz w:val="20"/>
              </w:rPr>
              <w:tab/>
              <w:t>CPSW</w:t>
            </w:r>
            <w:r w:rsidRPr="007F7AA4">
              <w:rPr>
                <w:rFonts w:eastAsiaTheme="majorEastAsia" w:cs="Times New Roman"/>
                <w:sz w:val="20"/>
              </w:rPr>
              <w:tab/>
              <w:t>[MS-&gt;NW] C2K1XRTT CP_ACH_PAGE_RESPONSE</w:t>
            </w:r>
          </w:p>
          <w:p w14:paraId="10DE8E77" w14:textId="77777777" w:rsidR="00E21062" w:rsidRPr="007F7AA4" w:rsidRDefault="00E21062" w:rsidP="00E21062">
            <w:pPr>
              <w:rPr>
                <w:rFonts w:eastAsiaTheme="majorEastAsia" w:cs="Times New Roman"/>
                <w:sz w:val="20"/>
              </w:rPr>
            </w:pPr>
            <w:r w:rsidRPr="007F7AA4">
              <w:rPr>
                <w:rFonts w:eastAsiaTheme="majorEastAsia" w:cs="Times New Roman"/>
                <w:sz w:val="20"/>
              </w:rPr>
              <w:t>OTA</w:t>
            </w:r>
            <w:r w:rsidRPr="007F7AA4">
              <w:rPr>
                <w:rFonts w:eastAsiaTheme="majorEastAsia" w:cs="Times New Roman"/>
                <w:sz w:val="20"/>
              </w:rPr>
              <w:tab/>
              <w:t>82959</w:t>
            </w:r>
            <w:r w:rsidRPr="007F7AA4">
              <w:rPr>
                <w:rFonts w:eastAsiaTheme="majorEastAsia" w:cs="Times New Roman"/>
                <w:sz w:val="20"/>
              </w:rPr>
              <w:tab/>
              <w:t>286250006</w:t>
            </w:r>
            <w:r w:rsidRPr="007F7AA4">
              <w:rPr>
                <w:rFonts w:eastAsiaTheme="majorEastAsia" w:cs="Times New Roman"/>
                <w:sz w:val="20"/>
              </w:rPr>
              <w:tab/>
              <w:t>14:46:42:592</w:t>
            </w:r>
            <w:r w:rsidRPr="007F7AA4">
              <w:rPr>
                <w:rFonts w:eastAsiaTheme="majorEastAsia" w:cs="Times New Roman"/>
                <w:sz w:val="20"/>
              </w:rPr>
              <w:tab/>
              <w:t>CPSW</w:t>
            </w:r>
            <w:r w:rsidRPr="007F7AA4">
              <w:rPr>
                <w:rFonts w:eastAsiaTheme="majorEastAsia" w:cs="Times New Roman"/>
                <w:sz w:val="20"/>
              </w:rPr>
              <w:tab/>
              <w:t>[MS-&gt;NW] C2K1XRTT CP_ACH_PAGE_RESPONSE</w:t>
            </w:r>
          </w:p>
          <w:p w14:paraId="450C2380" w14:textId="77777777" w:rsidR="00E21062" w:rsidRPr="007F7AA4" w:rsidRDefault="00E21062" w:rsidP="00E21062">
            <w:pPr>
              <w:rPr>
                <w:rFonts w:eastAsiaTheme="majorEastAsia" w:cs="Times New Roman"/>
                <w:sz w:val="20"/>
              </w:rPr>
            </w:pPr>
            <w:r w:rsidRPr="007F7AA4">
              <w:rPr>
                <w:rFonts w:eastAsiaTheme="majorEastAsia" w:cs="Times New Roman"/>
                <w:sz w:val="20"/>
              </w:rPr>
              <w:t>OTA</w:t>
            </w:r>
            <w:r w:rsidRPr="007F7AA4">
              <w:rPr>
                <w:rFonts w:eastAsiaTheme="majorEastAsia" w:cs="Times New Roman"/>
                <w:sz w:val="20"/>
              </w:rPr>
              <w:tab/>
              <w:t>84583</w:t>
            </w:r>
            <w:r w:rsidRPr="007F7AA4">
              <w:rPr>
                <w:rFonts w:eastAsiaTheme="majorEastAsia" w:cs="Times New Roman"/>
                <w:sz w:val="20"/>
              </w:rPr>
              <w:tab/>
              <w:t>286265629</w:t>
            </w:r>
            <w:r w:rsidRPr="007F7AA4">
              <w:rPr>
                <w:rFonts w:eastAsiaTheme="majorEastAsia" w:cs="Times New Roman"/>
                <w:sz w:val="20"/>
              </w:rPr>
              <w:tab/>
              <w:t>14:46:43:593</w:t>
            </w:r>
            <w:r w:rsidRPr="007F7AA4">
              <w:rPr>
                <w:rFonts w:eastAsiaTheme="majorEastAsia" w:cs="Times New Roman"/>
                <w:sz w:val="20"/>
              </w:rPr>
              <w:tab/>
              <w:t>CPSW</w:t>
            </w:r>
            <w:r w:rsidRPr="007F7AA4">
              <w:rPr>
                <w:rFonts w:eastAsiaTheme="majorEastAsia" w:cs="Times New Roman"/>
                <w:sz w:val="20"/>
              </w:rPr>
              <w:tab/>
              <w:t>[MS-&gt;NW] C2K1XRTT CP_ACH_PAGE_RESPONSE</w:t>
            </w:r>
          </w:p>
          <w:p w14:paraId="7DBACF25" w14:textId="77777777" w:rsidR="00E21062" w:rsidRPr="007F7AA4" w:rsidRDefault="00E21062" w:rsidP="00E21062">
            <w:pPr>
              <w:rPr>
                <w:rFonts w:eastAsiaTheme="majorEastAsia" w:cs="Times New Roman"/>
                <w:sz w:val="20"/>
              </w:rPr>
            </w:pPr>
            <w:r w:rsidRPr="007F7AA4">
              <w:rPr>
                <w:rFonts w:eastAsiaTheme="majorEastAsia" w:cs="Times New Roman"/>
                <w:sz w:val="20"/>
              </w:rPr>
              <w:t>OTA</w:t>
            </w:r>
            <w:r w:rsidRPr="007F7AA4">
              <w:rPr>
                <w:rFonts w:eastAsiaTheme="majorEastAsia" w:cs="Times New Roman"/>
                <w:sz w:val="20"/>
              </w:rPr>
              <w:tab/>
              <w:t>85566</w:t>
            </w:r>
            <w:r w:rsidRPr="007F7AA4">
              <w:rPr>
                <w:rFonts w:eastAsiaTheme="majorEastAsia" w:cs="Times New Roman"/>
                <w:sz w:val="20"/>
              </w:rPr>
              <w:tab/>
              <w:t>286275003</w:t>
            </w:r>
            <w:r w:rsidRPr="007F7AA4">
              <w:rPr>
                <w:rFonts w:eastAsiaTheme="majorEastAsia" w:cs="Times New Roman"/>
                <w:sz w:val="20"/>
              </w:rPr>
              <w:tab/>
              <w:t>14:46:44:193</w:t>
            </w:r>
            <w:r w:rsidRPr="007F7AA4">
              <w:rPr>
                <w:rFonts w:eastAsiaTheme="majorEastAsia" w:cs="Times New Roman"/>
                <w:sz w:val="20"/>
              </w:rPr>
              <w:tab/>
              <w:t>CPSW</w:t>
            </w:r>
            <w:r w:rsidRPr="007F7AA4">
              <w:rPr>
                <w:rFonts w:eastAsiaTheme="majorEastAsia" w:cs="Times New Roman"/>
                <w:sz w:val="20"/>
              </w:rPr>
              <w:tab/>
              <w:t>[MS-&gt;NW] C2K1XRTT CP_ACH_PAGE_RESPONSE</w:t>
            </w:r>
          </w:p>
          <w:p w14:paraId="02A9C2FE" w14:textId="77777777" w:rsidR="00E21062" w:rsidRPr="007F7AA4" w:rsidRDefault="00E21062" w:rsidP="00E21062">
            <w:pPr>
              <w:rPr>
                <w:rFonts w:eastAsiaTheme="majorEastAsia" w:cs="Times New Roman"/>
                <w:sz w:val="20"/>
              </w:rPr>
            </w:pPr>
            <w:r w:rsidRPr="007F7AA4">
              <w:rPr>
                <w:rFonts w:eastAsiaTheme="majorEastAsia" w:cs="Times New Roman"/>
                <w:sz w:val="20"/>
              </w:rPr>
              <w:t>OTA</w:t>
            </w:r>
            <w:r w:rsidRPr="007F7AA4">
              <w:rPr>
                <w:rFonts w:eastAsiaTheme="majorEastAsia" w:cs="Times New Roman"/>
                <w:sz w:val="20"/>
              </w:rPr>
              <w:tab/>
              <w:t>88148</w:t>
            </w:r>
            <w:r w:rsidRPr="007F7AA4">
              <w:rPr>
                <w:rFonts w:eastAsiaTheme="majorEastAsia" w:cs="Times New Roman"/>
                <w:sz w:val="20"/>
              </w:rPr>
              <w:tab/>
              <w:t>286296881</w:t>
            </w:r>
            <w:r w:rsidRPr="007F7AA4">
              <w:rPr>
                <w:rFonts w:eastAsiaTheme="majorEastAsia" w:cs="Times New Roman"/>
                <w:sz w:val="20"/>
              </w:rPr>
              <w:tab/>
              <w:t>14:46:45:593</w:t>
            </w:r>
            <w:r w:rsidRPr="007F7AA4">
              <w:rPr>
                <w:rFonts w:eastAsiaTheme="majorEastAsia" w:cs="Times New Roman"/>
                <w:sz w:val="20"/>
              </w:rPr>
              <w:tab/>
              <w:t>CPSW</w:t>
            </w:r>
            <w:r w:rsidRPr="007F7AA4">
              <w:rPr>
                <w:rFonts w:eastAsiaTheme="majorEastAsia" w:cs="Times New Roman"/>
                <w:sz w:val="20"/>
              </w:rPr>
              <w:tab/>
              <w:t>[MS-&gt;NW] C2K1XRTT CP_ACH_PAGE_RESPONSE</w:t>
            </w:r>
          </w:p>
          <w:p w14:paraId="45AA4A30" w14:textId="77777777" w:rsidR="00E21062" w:rsidRPr="007F7AA4" w:rsidRDefault="00E21062" w:rsidP="00E21062">
            <w:pPr>
              <w:rPr>
                <w:rFonts w:eastAsiaTheme="majorEastAsia" w:cs="Times New Roman"/>
                <w:sz w:val="20"/>
              </w:rPr>
            </w:pPr>
            <w:r w:rsidRPr="007F7AA4">
              <w:rPr>
                <w:rFonts w:eastAsiaTheme="majorEastAsia" w:cs="Times New Roman"/>
                <w:sz w:val="20"/>
              </w:rPr>
              <w:t>OTA</w:t>
            </w:r>
            <w:r w:rsidRPr="007F7AA4">
              <w:rPr>
                <w:rFonts w:eastAsiaTheme="majorEastAsia" w:cs="Times New Roman"/>
                <w:sz w:val="20"/>
              </w:rPr>
              <w:tab/>
              <w:t>89176</w:t>
            </w:r>
            <w:r w:rsidRPr="007F7AA4">
              <w:rPr>
                <w:rFonts w:eastAsiaTheme="majorEastAsia" w:cs="Times New Roman"/>
                <w:sz w:val="20"/>
              </w:rPr>
              <w:tab/>
              <w:t>286306254</w:t>
            </w:r>
            <w:r w:rsidRPr="007F7AA4">
              <w:rPr>
                <w:rFonts w:eastAsiaTheme="majorEastAsia" w:cs="Times New Roman"/>
                <w:sz w:val="20"/>
              </w:rPr>
              <w:tab/>
              <w:t>14:46:46:193</w:t>
            </w:r>
            <w:r w:rsidRPr="007F7AA4">
              <w:rPr>
                <w:rFonts w:eastAsiaTheme="majorEastAsia" w:cs="Times New Roman"/>
                <w:sz w:val="20"/>
              </w:rPr>
              <w:tab/>
              <w:t>CPSW</w:t>
            </w:r>
            <w:r w:rsidRPr="007F7AA4">
              <w:rPr>
                <w:rFonts w:eastAsiaTheme="majorEastAsia" w:cs="Times New Roman"/>
                <w:sz w:val="20"/>
              </w:rPr>
              <w:tab/>
              <w:t>[MS-&gt;NW] C2K1XRTT CP_ACH_PAGE_RESPONSE</w:t>
            </w:r>
          </w:p>
          <w:p w14:paraId="30ECEAF5" w14:textId="77777777" w:rsidR="00E21062" w:rsidRPr="007F7AA4" w:rsidRDefault="00E21062" w:rsidP="00E21062">
            <w:pPr>
              <w:rPr>
                <w:rFonts w:eastAsiaTheme="majorEastAsia" w:cs="Times New Roman"/>
                <w:sz w:val="20"/>
              </w:rPr>
            </w:pPr>
            <w:r w:rsidRPr="007F7AA4">
              <w:rPr>
                <w:rFonts w:eastAsiaTheme="majorEastAsia" w:cs="Times New Roman"/>
                <w:sz w:val="20"/>
              </w:rPr>
              <w:t>OTA</w:t>
            </w:r>
            <w:r w:rsidRPr="007F7AA4">
              <w:rPr>
                <w:rFonts w:eastAsiaTheme="majorEastAsia" w:cs="Times New Roman"/>
                <w:sz w:val="20"/>
              </w:rPr>
              <w:tab/>
              <w:t>91085</w:t>
            </w:r>
            <w:r w:rsidRPr="007F7AA4">
              <w:rPr>
                <w:rFonts w:eastAsiaTheme="majorEastAsia" w:cs="Times New Roman"/>
                <w:sz w:val="20"/>
              </w:rPr>
              <w:tab/>
              <w:t>286321878</w:t>
            </w:r>
            <w:r w:rsidRPr="007F7AA4">
              <w:rPr>
                <w:rFonts w:eastAsiaTheme="majorEastAsia" w:cs="Times New Roman"/>
                <w:sz w:val="20"/>
              </w:rPr>
              <w:tab/>
              <w:t>14:46:47:201</w:t>
            </w:r>
            <w:r w:rsidRPr="007F7AA4">
              <w:rPr>
                <w:rFonts w:eastAsiaTheme="majorEastAsia" w:cs="Times New Roman"/>
                <w:sz w:val="20"/>
              </w:rPr>
              <w:tab/>
              <w:t>CPSW</w:t>
            </w:r>
            <w:r w:rsidRPr="007F7AA4">
              <w:rPr>
                <w:rFonts w:eastAsiaTheme="majorEastAsia" w:cs="Times New Roman"/>
                <w:sz w:val="20"/>
              </w:rPr>
              <w:tab/>
              <w:t>[MS-&gt;NW] C2K1XRTT CP_ACH_PAGE_RESPONSE</w:t>
            </w:r>
          </w:p>
          <w:p w14:paraId="0BFE897B" w14:textId="77777777" w:rsidR="00E21062" w:rsidRPr="007F7AA4" w:rsidRDefault="00E21062" w:rsidP="00E21062">
            <w:pPr>
              <w:rPr>
                <w:rFonts w:eastAsiaTheme="majorEastAsia" w:cs="Times New Roman"/>
                <w:sz w:val="20"/>
              </w:rPr>
            </w:pPr>
            <w:r w:rsidRPr="007F7AA4">
              <w:rPr>
                <w:rFonts w:eastAsiaTheme="majorEastAsia" w:cs="Times New Roman"/>
                <w:sz w:val="20"/>
              </w:rPr>
              <w:t>OTA</w:t>
            </w:r>
            <w:r w:rsidRPr="007F7AA4">
              <w:rPr>
                <w:rFonts w:eastAsiaTheme="majorEastAsia" w:cs="Times New Roman"/>
                <w:sz w:val="20"/>
              </w:rPr>
              <w:tab/>
              <w:t>92434</w:t>
            </w:r>
            <w:r w:rsidRPr="007F7AA4">
              <w:rPr>
                <w:rFonts w:eastAsiaTheme="majorEastAsia" w:cs="Times New Roman"/>
                <w:sz w:val="20"/>
              </w:rPr>
              <w:tab/>
              <w:t>286331255</w:t>
            </w:r>
            <w:r w:rsidRPr="007F7AA4">
              <w:rPr>
                <w:rFonts w:eastAsiaTheme="majorEastAsia" w:cs="Times New Roman"/>
                <w:sz w:val="20"/>
              </w:rPr>
              <w:tab/>
              <w:t>14:46:47:806</w:t>
            </w:r>
            <w:r w:rsidRPr="007F7AA4">
              <w:rPr>
                <w:rFonts w:eastAsiaTheme="majorEastAsia" w:cs="Times New Roman"/>
                <w:sz w:val="20"/>
              </w:rPr>
              <w:tab/>
              <w:t>CPSW</w:t>
            </w:r>
            <w:r w:rsidRPr="007F7AA4">
              <w:rPr>
                <w:rFonts w:eastAsiaTheme="majorEastAsia" w:cs="Times New Roman"/>
                <w:sz w:val="20"/>
              </w:rPr>
              <w:tab/>
              <w:t>[MS-&gt;NW] C2K1XRTT CP_ACH_PAGE_RESPONSE</w:t>
            </w:r>
          </w:p>
          <w:p w14:paraId="3EECEA4F" w14:textId="77777777" w:rsidR="00E21062" w:rsidRPr="007F7AA4" w:rsidRDefault="00E21062" w:rsidP="00E21062">
            <w:pPr>
              <w:rPr>
                <w:rFonts w:eastAsiaTheme="majorEastAsia" w:cs="Times New Roman"/>
                <w:sz w:val="20"/>
              </w:rPr>
            </w:pPr>
            <w:r w:rsidRPr="007F7AA4">
              <w:rPr>
                <w:rFonts w:eastAsiaTheme="majorEastAsia" w:cs="Times New Roman"/>
                <w:sz w:val="20"/>
              </w:rPr>
              <w:t>OTA</w:t>
            </w:r>
            <w:r w:rsidRPr="007F7AA4">
              <w:rPr>
                <w:rFonts w:eastAsiaTheme="majorEastAsia" w:cs="Times New Roman"/>
                <w:sz w:val="20"/>
              </w:rPr>
              <w:tab/>
              <w:t>94079</w:t>
            </w:r>
            <w:r w:rsidRPr="007F7AA4">
              <w:rPr>
                <w:rFonts w:eastAsiaTheme="majorEastAsia" w:cs="Times New Roman"/>
                <w:sz w:val="20"/>
              </w:rPr>
              <w:tab/>
              <w:t>286346881</w:t>
            </w:r>
            <w:r w:rsidRPr="007F7AA4">
              <w:rPr>
                <w:rFonts w:eastAsiaTheme="majorEastAsia" w:cs="Times New Roman"/>
                <w:sz w:val="20"/>
              </w:rPr>
              <w:tab/>
              <w:t>14:46:48:807</w:t>
            </w:r>
            <w:r w:rsidRPr="007F7AA4">
              <w:rPr>
                <w:rFonts w:eastAsiaTheme="majorEastAsia" w:cs="Times New Roman"/>
                <w:sz w:val="20"/>
              </w:rPr>
              <w:tab/>
              <w:t>CPSW</w:t>
            </w:r>
            <w:r w:rsidRPr="007F7AA4">
              <w:rPr>
                <w:rFonts w:eastAsiaTheme="majorEastAsia" w:cs="Times New Roman"/>
                <w:sz w:val="20"/>
              </w:rPr>
              <w:tab/>
              <w:t>[MS-&gt;NW] C2K1XRTT CP_ACH_PAGE_RESPONSE</w:t>
            </w:r>
          </w:p>
          <w:p w14:paraId="21E59C23" w14:textId="77777777" w:rsidR="00E21062" w:rsidRPr="007F7AA4" w:rsidRDefault="00E21062" w:rsidP="00E21062">
            <w:pPr>
              <w:rPr>
                <w:rFonts w:eastAsiaTheme="majorEastAsia" w:cs="Times New Roman"/>
                <w:sz w:val="20"/>
              </w:rPr>
            </w:pPr>
            <w:r w:rsidRPr="007F7AA4">
              <w:rPr>
                <w:rFonts w:eastAsiaTheme="majorEastAsia" w:cs="Times New Roman"/>
                <w:sz w:val="20"/>
              </w:rPr>
              <w:t>OTA</w:t>
            </w:r>
            <w:r w:rsidRPr="007F7AA4">
              <w:rPr>
                <w:rFonts w:eastAsiaTheme="majorEastAsia" w:cs="Times New Roman"/>
                <w:sz w:val="20"/>
              </w:rPr>
              <w:tab/>
              <w:t>95670</w:t>
            </w:r>
            <w:r w:rsidRPr="007F7AA4">
              <w:rPr>
                <w:rFonts w:eastAsiaTheme="majorEastAsia" w:cs="Times New Roman"/>
                <w:sz w:val="20"/>
              </w:rPr>
              <w:tab/>
              <w:t>286356253</w:t>
            </w:r>
            <w:r w:rsidRPr="007F7AA4">
              <w:rPr>
                <w:rFonts w:eastAsiaTheme="majorEastAsia" w:cs="Times New Roman"/>
                <w:sz w:val="20"/>
              </w:rPr>
              <w:tab/>
              <w:t>14:46:49:407</w:t>
            </w:r>
            <w:r w:rsidRPr="007F7AA4">
              <w:rPr>
                <w:rFonts w:eastAsiaTheme="majorEastAsia" w:cs="Times New Roman"/>
                <w:sz w:val="20"/>
              </w:rPr>
              <w:tab/>
              <w:t>CPSW</w:t>
            </w:r>
            <w:r w:rsidRPr="007F7AA4">
              <w:rPr>
                <w:rFonts w:eastAsiaTheme="majorEastAsia" w:cs="Times New Roman"/>
                <w:sz w:val="20"/>
              </w:rPr>
              <w:tab/>
              <w:t>[MS-&gt;NW] C2K1XRTT CP_ACH_PAGE_RESPONSE</w:t>
            </w:r>
          </w:p>
          <w:p w14:paraId="00A3B07A" w14:textId="77777777" w:rsidR="00E21062" w:rsidRPr="007F7AA4" w:rsidRDefault="00E21062" w:rsidP="00E21062">
            <w:pPr>
              <w:rPr>
                <w:rFonts w:eastAsiaTheme="majorEastAsia" w:cs="Times New Roman"/>
                <w:sz w:val="20"/>
              </w:rPr>
            </w:pPr>
            <w:r w:rsidRPr="007F7AA4">
              <w:rPr>
                <w:rFonts w:eastAsiaTheme="majorEastAsia" w:cs="Times New Roman"/>
                <w:sz w:val="20"/>
              </w:rPr>
              <w:t>OTA</w:t>
            </w:r>
            <w:r w:rsidRPr="007F7AA4">
              <w:rPr>
                <w:rFonts w:eastAsiaTheme="majorEastAsia" w:cs="Times New Roman"/>
                <w:sz w:val="20"/>
              </w:rPr>
              <w:tab/>
              <w:t>98462</w:t>
            </w:r>
            <w:r w:rsidRPr="007F7AA4">
              <w:rPr>
                <w:rFonts w:eastAsiaTheme="majorEastAsia" w:cs="Times New Roman"/>
                <w:sz w:val="20"/>
              </w:rPr>
              <w:tab/>
              <w:t>286381255</w:t>
            </w:r>
            <w:r w:rsidRPr="007F7AA4">
              <w:rPr>
                <w:rFonts w:eastAsiaTheme="majorEastAsia" w:cs="Times New Roman"/>
                <w:sz w:val="20"/>
              </w:rPr>
              <w:tab/>
              <w:t>14:46:51:007</w:t>
            </w:r>
            <w:r w:rsidRPr="007F7AA4">
              <w:rPr>
                <w:rFonts w:eastAsiaTheme="majorEastAsia" w:cs="Times New Roman"/>
                <w:sz w:val="20"/>
              </w:rPr>
              <w:tab/>
              <w:t>CPSW</w:t>
            </w:r>
            <w:r w:rsidRPr="007F7AA4">
              <w:rPr>
                <w:rFonts w:eastAsiaTheme="majorEastAsia" w:cs="Times New Roman"/>
                <w:sz w:val="20"/>
              </w:rPr>
              <w:tab/>
              <w:t>[MS-&gt;NW] C2K1XRTT CP_ACH_PAGE_RESPONSE</w:t>
            </w:r>
          </w:p>
          <w:p w14:paraId="22B5EFEB" w14:textId="77777777" w:rsidR="00E21062" w:rsidRPr="007F7AA4" w:rsidRDefault="00E21062" w:rsidP="00E21062">
            <w:pPr>
              <w:rPr>
                <w:rFonts w:eastAsiaTheme="majorEastAsia" w:cs="Times New Roman"/>
                <w:sz w:val="20"/>
              </w:rPr>
            </w:pPr>
            <w:r w:rsidRPr="007F7AA4">
              <w:rPr>
                <w:rFonts w:eastAsiaTheme="majorEastAsia" w:cs="Times New Roman"/>
                <w:sz w:val="20"/>
              </w:rPr>
              <w:t>OTA</w:t>
            </w:r>
            <w:r w:rsidRPr="007F7AA4">
              <w:rPr>
                <w:rFonts w:eastAsiaTheme="majorEastAsia" w:cs="Times New Roman"/>
                <w:sz w:val="20"/>
              </w:rPr>
              <w:tab/>
              <w:t>99522</w:t>
            </w:r>
            <w:r w:rsidRPr="007F7AA4">
              <w:rPr>
                <w:rFonts w:eastAsiaTheme="majorEastAsia" w:cs="Times New Roman"/>
                <w:sz w:val="20"/>
              </w:rPr>
              <w:tab/>
              <w:t>286390628</w:t>
            </w:r>
            <w:r w:rsidRPr="007F7AA4">
              <w:rPr>
                <w:rFonts w:eastAsiaTheme="majorEastAsia" w:cs="Times New Roman"/>
                <w:sz w:val="20"/>
              </w:rPr>
              <w:tab/>
              <w:t>14:46:51:607</w:t>
            </w:r>
            <w:r w:rsidRPr="007F7AA4">
              <w:rPr>
                <w:rFonts w:eastAsiaTheme="majorEastAsia" w:cs="Times New Roman"/>
                <w:sz w:val="20"/>
              </w:rPr>
              <w:tab/>
              <w:t>CPSW</w:t>
            </w:r>
            <w:r w:rsidRPr="007F7AA4">
              <w:rPr>
                <w:rFonts w:eastAsiaTheme="majorEastAsia" w:cs="Times New Roman"/>
                <w:sz w:val="20"/>
              </w:rPr>
              <w:tab/>
              <w:t>[MS-&gt;NW] C2K1XRTT CP_ACH_PAGE_RESPONSE</w:t>
            </w:r>
          </w:p>
          <w:p w14:paraId="38C1DBAC" w14:textId="77777777" w:rsidR="00E21062" w:rsidRPr="007F7AA4" w:rsidRDefault="00E21062" w:rsidP="00E21062">
            <w:pPr>
              <w:rPr>
                <w:rFonts w:eastAsiaTheme="majorEastAsia" w:cs="Times New Roman"/>
                <w:sz w:val="20"/>
              </w:rPr>
            </w:pPr>
            <w:r w:rsidRPr="007F7AA4">
              <w:rPr>
                <w:rFonts w:eastAsiaTheme="majorEastAsia" w:cs="Times New Roman"/>
                <w:sz w:val="20"/>
              </w:rPr>
              <w:t>OTA</w:t>
            </w:r>
            <w:r w:rsidRPr="007F7AA4">
              <w:rPr>
                <w:rFonts w:eastAsiaTheme="majorEastAsia" w:cs="Times New Roman"/>
                <w:sz w:val="20"/>
              </w:rPr>
              <w:tab/>
              <w:t>101176</w:t>
            </w:r>
            <w:r w:rsidRPr="007F7AA4">
              <w:rPr>
                <w:rFonts w:eastAsiaTheme="majorEastAsia" w:cs="Times New Roman"/>
                <w:sz w:val="20"/>
              </w:rPr>
              <w:tab/>
              <w:t>286406254</w:t>
            </w:r>
            <w:r w:rsidRPr="007F7AA4">
              <w:rPr>
                <w:rFonts w:eastAsiaTheme="majorEastAsia" w:cs="Times New Roman"/>
                <w:sz w:val="20"/>
              </w:rPr>
              <w:tab/>
              <w:t>14:46:52:612</w:t>
            </w:r>
            <w:r w:rsidRPr="007F7AA4">
              <w:rPr>
                <w:rFonts w:eastAsiaTheme="majorEastAsia" w:cs="Times New Roman"/>
                <w:sz w:val="20"/>
              </w:rPr>
              <w:tab/>
              <w:t>CPSW</w:t>
            </w:r>
            <w:r w:rsidRPr="007F7AA4">
              <w:rPr>
                <w:rFonts w:eastAsiaTheme="majorEastAsia" w:cs="Times New Roman"/>
                <w:sz w:val="20"/>
              </w:rPr>
              <w:tab/>
              <w:t>[MS-&gt;NW] C2K1XRTT CP_ACH_PAGE_RESPONSE</w:t>
            </w:r>
          </w:p>
          <w:p w14:paraId="0015178A" w14:textId="77777777" w:rsidR="00E21062" w:rsidRPr="007F7AA4" w:rsidRDefault="00E21062" w:rsidP="00E21062">
            <w:pPr>
              <w:rPr>
                <w:rFonts w:eastAsiaTheme="majorEastAsia" w:cs="Times New Roman"/>
                <w:sz w:val="20"/>
              </w:rPr>
            </w:pPr>
            <w:r w:rsidRPr="007F7AA4">
              <w:rPr>
                <w:rFonts w:eastAsiaTheme="majorEastAsia" w:cs="Times New Roman"/>
                <w:sz w:val="20"/>
              </w:rPr>
              <w:t>OTA</w:t>
            </w:r>
            <w:r w:rsidRPr="007F7AA4">
              <w:rPr>
                <w:rFonts w:eastAsiaTheme="majorEastAsia" w:cs="Times New Roman"/>
                <w:sz w:val="20"/>
              </w:rPr>
              <w:tab/>
              <w:t>103124</w:t>
            </w:r>
            <w:r w:rsidRPr="007F7AA4">
              <w:rPr>
                <w:rFonts w:eastAsiaTheme="majorEastAsia" w:cs="Times New Roman"/>
                <w:sz w:val="20"/>
              </w:rPr>
              <w:tab/>
              <w:t>286421878</w:t>
            </w:r>
            <w:r w:rsidRPr="007F7AA4">
              <w:rPr>
                <w:rFonts w:eastAsiaTheme="majorEastAsia" w:cs="Times New Roman"/>
                <w:sz w:val="20"/>
              </w:rPr>
              <w:tab/>
              <w:t>14:46:53:612</w:t>
            </w:r>
            <w:r w:rsidRPr="007F7AA4">
              <w:rPr>
                <w:rFonts w:eastAsiaTheme="majorEastAsia" w:cs="Times New Roman"/>
                <w:sz w:val="20"/>
              </w:rPr>
              <w:tab/>
              <w:t>CPSW</w:t>
            </w:r>
            <w:r w:rsidRPr="007F7AA4">
              <w:rPr>
                <w:rFonts w:eastAsiaTheme="majorEastAsia" w:cs="Times New Roman"/>
                <w:sz w:val="20"/>
              </w:rPr>
              <w:tab/>
              <w:t>[MS-&gt;NW] C2K1XRTT CP_ACH_PAGE_RESPONSE</w:t>
            </w:r>
          </w:p>
          <w:p w14:paraId="4434ADD9" w14:textId="77777777" w:rsidR="00E21062" w:rsidRPr="007F7AA4" w:rsidRDefault="00E21062" w:rsidP="00E21062">
            <w:pPr>
              <w:rPr>
                <w:rFonts w:eastAsiaTheme="majorEastAsia" w:cs="Times New Roman"/>
                <w:sz w:val="20"/>
              </w:rPr>
            </w:pPr>
            <w:r w:rsidRPr="007F7AA4">
              <w:rPr>
                <w:rFonts w:eastAsiaTheme="majorEastAsia" w:cs="Times New Roman"/>
                <w:sz w:val="20"/>
              </w:rPr>
              <w:t>OTA</w:t>
            </w:r>
            <w:r w:rsidRPr="007F7AA4">
              <w:rPr>
                <w:rFonts w:eastAsiaTheme="majorEastAsia" w:cs="Times New Roman"/>
                <w:sz w:val="20"/>
              </w:rPr>
              <w:tab/>
              <w:t>104118</w:t>
            </w:r>
            <w:r w:rsidRPr="007F7AA4">
              <w:rPr>
                <w:rFonts w:eastAsiaTheme="majorEastAsia" w:cs="Times New Roman"/>
                <w:sz w:val="20"/>
              </w:rPr>
              <w:tab/>
              <w:t>286431253</w:t>
            </w:r>
            <w:r w:rsidRPr="007F7AA4">
              <w:rPr>
                <w:rFonts w:eastAsiaTheme="majorEastAsia" w:cs="Times New Roman"/>
                <w:sz w:val="20"/>
              </w:rPr>
              <w:tab/>
              <w:t>14:46:54:212</w:t>
            </w:r>
            <w:r w:rsidRPr="007F7AA4">
              <w:rPr>
                <w:rFonts w:eastAsiaTheme="majorEastAsia" w:cs="Times New Roman"/>
                <w:sz w:val="20"/>
              </w:rPr>
              <w:tab/>
              <w:t>CPSW</w:t>
            </w:r>
            <w:r w:rsidRPr="007F7AA4">
              <w:rPr>
                <w:rFonts w:eastAsiaTheme="majorEastAsia" w:cs="Times New Roman"/>
                <w:sz w:val="20"/>
              </w:rPr>
              <w:tab/>
              <w:t>[MS-&gt;NW] C2K1XRTT CP_ACH_PAGE_RESPONSE</w:t>
            </w:r>
          </w:p>
          <w:p w14:paraId="33FE37D3" w14:textId="77777777" w:rsidR="00E21062" w:rsidRPr="007F7AA4" w:rsidRDefault="00E21062" w:rsidP="00E21062">
            <w:pPr>
              <w:rPr>
                <w:rFonts w:eastAsiaTheme="majorEastAsia" w:cs="Times New Roman"/>
                <w:sz w:val="20"/>
              </w:rPr>
            </w:pPr>
            <w:r w:rsidRPr="007F7AA4">
              <w:rPr>
                <w:rFonts w:eastAsiaTheme="majorEastAsia" w:cs="Times New Roman"/>
                <w:sz w:val="20"/>
              </w:rPr>
              <w:t>OTA</w:t>
            </w:r>
            <w:r w:rsidRPr="007F7AA4">
              <w:rPr>
                <w:rFonts w:eastAsiaTheme="majorEastAsia" w:cs="Times New Roman"/>
                <w:sz w:val="20"/>
              </w:rPr>
              <w:tab/>
              <w:t>105789</w:t>
            </w:r>
            <w:r w:rsidRPr="007F7AA4">
              <w:rPr>
                <w:rFonts w:eastAsiaTheme="majorEastAsia" w:cs="Times New Roman"/>
                <w:sz w:val="20"/>
              </w:rPr>
              <w:tab/>
              <w:t>286446878</w:t>
            </w:r>
            <w:r w:rsidRPr="007F7AA4">
              <w:rPr>
                <w:rFonts w:eastAsiaTheme="majorEastAsia" w:cs="Times New Roman"/>
                <w:sz w:val="20"/>
              </w:rPr>
              <w:tab/>
              <w:t>14:46:55:212</w:t>
            </w:r>
            <w:r w:rsidRPr="007F7AA4">
              <w:rPr>
                <w:rFonts w:eastAsiaTheme="majorEastAsia" w:cs="Times New Roman"/>
                <w:sz w:val="20"/>
              </w:rPr>
              <w:tab/>
              <w:t>CPSW</w:t>
            </w:r>
            <w:r w:rsidRPr="007F7AA4">
              <w:rPr>
                <w:rFonts w:eastAsiaTheme="majorEastAsia" w:cs="Times New Roman"/>
                <w:sz w:val="20"/>
              </w:rPr>
              <w:tab/>
              <w:t>[MS-&gt;NW] C2K1XRTT CP_ACH_PAGE_RESPONSE</w:t>
            </w:r>
          </w:p>
          <w:p w14:paraId="3AB06089" w14:textId="77777777" w:rsidR="00E21062" w:rsidRPr="007F7AA4" w:rsidRDefault="00E21062" w:rsidP="00E21062">
            <w:pPr>
              <w:rPr>
                <w:rFonts w:eastAsiaTheme="majorEastAsia" w:cs="Times New Roman"/>
                <w:sz w:val="20"/>
              </w:rPr>
            </w:pPr>
            <w:r w:rsidRPr="007F7AA4">
              <w:rPr>
                <w:rFonts w:eastAsiaTheme="majorEastAsia" w:cs="Times New Roman"/>
                <w:sz w:val="20"/>
              </w:rPr>
              <w:t>OTA</w:t>
            </w:r>
            <w:r w:rsidRPr="007F7AA4">
              <w:rPr>
                <w:rFonts w:eastAsiaTheme="majorEastAsia" w:cs="Times New Roman"/>
                <w:sz w:val="20"/>
              </w:rPr>
              <w:tab/>
              <w:t>110863</w:t>
            </w:r>
            <w:r w:rsidRPr="007F7AA4">
              <w:rPr>
                <w:rFonts w:eastAsiaTheme="majorEastAsia" w:cs="Times New Roman"/>
                <w:sz w:val="20"/>
              </w:rPr>
              <w:tab/>
              <w:t>286465383</w:t>
            </w:r>
            <w:r w:rsidRPr="007F7AA4">
              <w:rPr>
                <w:rFonts w:eastAsiaTheme="majorEastAsia" w:cs="Times New Roman"/>
                <w:sz w:val="20"/>
              </w:rPr>
              <w:tab/>
              <w:t>14:46:56:420</w:t>
            </w:r>
            <w:r w:rsidRPr="007F7AA4">
              <w:rPr>
                <w:rFonts w:eastAsiaTheme="majorEastAsia" w:cs="Times New Roman"/>
                <w:sz w:val="20"/>
              </w:rPr>
              <w:tab/>
              <w:t>ERRC_SYS</w:t>
            </w:r>
            <w:r w:rsidRPr="007F7AA4">
              <w:rPr>
                <w:rFonts w:eastAsiaTheme="majorEastAsia" w:cs="Times New Roman"/>
                <w:sz w:val="20"/>
              </w:rPr>
              <w:tab/>
              <w:t>[NW-&gt;MS] SystemInformationBlockType1 (EARFCN[2452], PCI[355])</w:t>
            </w:r>
          </w:p>
          <w:p w14:paraId="1B743B2B" w14:textId="77777777" w:rsidR="00E21062" w:rsidRPr="007F7AA4" w:rsidRDefault="00E21062" w:rsidP="00E21062">
            <w:pPr>
              <w:rPr>
                <w:rFonts w:eastAsiaTheme="majorEastAsia" w:cs="Times New Roman"/>
                <w:sz w:val="20"/>
              </w:rPr>
            </w:pPr>
            <w:r w:rsidRPr="007F7AA4">
              <w:rPr>
                <w:rFonts w:eastAsiaTheme="majorEastAsia" w:cs="Times New Roman"/>
                <w:sz w:val="20"/>
              </w:rPr>
              <w:t>OTA</w:t>
            </w:r>
            <w:r w:rsidRPr="007F7AA4">
              <w:rPr>
                <w:rFonts w:eastAsiaTheme="majorEastAsia" w:cs="Times New Roman"/>
                <w:sz w:val="20"/>
              </w:rPr>
              <w:tab/>
              <w:t>115140</w:t>
            </w:r>
            <w:r w:rsidRPr="007F7AA4">
              <w:rPr>
                <w:rFonts w:eastAsiaTheme="majorEastAsia" w:cs="Times New Roman"/>
                <w:sz w:val="20"/>
              </w:rPr>
              <w:tab/>
              <w:t>286467015</w:t>
            </w:r>
            <w:r w:rsidRPr="007F7AA4">
              <w:rPr>
                <w:rFonts w:eastAsiaTheme="majorEastAsia" w:cs="Times New Roman"/>
                <w:sz w:val="20"/>
              </w:rPr>
              <w:tab/>
              <w:t>14:46:56:420</w:t>
            </w:r>
            <w:r w:rsidRPr="007F7AA4">
              <w:rPr>
                <w:rFonts w:eastAsiaTheme="majorEastAsia" w:cs="Times New Roman"/>
                <w:sz w:val="20"/>
              </w:rPr>
              <w:tab/>
              <w:t>EMM_NASMSG</w:t>
            </w:r>
            <w:r w:rsidRPr="007F7AA4">
              <w:rPr>
                <w:rFonts w:eastAsiaTheme="majorEastAsia" w:cs="Times New Roman"/>
                <w:sz w:val="20"/>
              </w:rPr>
              <w:tab/>
              <w:t>[MS-&gt;NW] EMM_Tracking_Area_Update_Request(EPS update type="EMM_UPDATE_TYPE_TAU", active flag="KAL_TRUE")</w:t>
            </w:r>
          </w:p>
          <w:p w14:paraId="550E9A77" w14:textId="77777777" w:rsidR="00E21062" w:rsidRPr="007F7AA4" w:rsidRDefault="00E21062" w:rsidP="00E21062">
            <w:pPr>
              <w:rPr>
                <w:rFonts w:eastAsiaTheme="majorEastAsia" w:cs="Times New Roman"/>
                <w:sz w:val="20"/>
              </w:rPr>
            </w:pPr>
            <w:r w:rsidRPr="007F7AA4">
              <w:rPr>
                <w:rFonts w:eastAsiaTheme="majorEastAsia" w:cs="Times New Roman"/>
                <w:sz w:val="20"/>
              </w:rPr>
              <w:t>OTA</w:t>
            </w:r>
            <w:r w:rsidRPr="007F7AA4">
              <w:rPr>
                <w:rFonts w:eastAsiaTheme="majorEastAsia" w:cs="Times New Roman"/>
                <w:sz w:val="20"/>
              </w:rPr>
              <w:tab/>
              <w:t>116991</w:t>
            </w:r>
            <w:r w:rsidRPr="007F7AA4">
              <w:rPr>
                <w:rFonts w:eastAsiaTheme="majorEastAsia" w:cs="Times New Roman"/>
                <w:sz w:val="20"/>
              </w:rPr>
              <w:tab/>
              <w:t>286468121</w:t>
            </w:r>
            <w:r w:rsidRPr="007F7AA4">
              <w:rPr>
                <w:rFonts w:eastAsiaTheme="majorEastAsia" w:cs="Times New Roman"/>
                <w:sz w:val="20"/>
              </w:rPr>
              <w:tab/>
              <w:t>14:46:56:621</w:t>
            </w:r>
            <w:r w:rsidRPr="007F7AA4">
              <w:rPr>
                <w:rFonts w:eastAsiaTheme="majorEastAsia" w:cs="Times New Roman"/>
                <w:sz w:val="20"/>
              </w:rPr>
              <w:tab/>
              <w:t>EMM_NASMSG</w:t>
            </w:r>
            <w:r w:rsidRPr="007F7AA4">
              <w:rPr>
                <w:rFonts w:eastAsiaTheme="majorEastAsia" w:cs="Times New Roman"/>
                <w:sz w:val="20"/>
              </w:rPr>
              <w:tab/>
              <w:t>[NW-&gt;MS] EMM_Tracking_Area_Update_Accept(EPS update result="EMM_UPDATE_RESULT_TA_UPDATED")</w:t>
            </w:r>
          </w:p>
          <w:p w14:paraId="5F3023F1" w14:textId="0D58BCF1" w:rsidR="00E21062" w:rsidRPr="007F7AA4" w:rsidRDefault="00E21062" w:rsidP="00B825C1">
            <w:pPr>
              <w:rPr>
                <w:rFonts w:eastAsiaTheme="majorEastAsia" w:cs="Times New Roman"/>
                <w:sz w:val="20"/>
              </w:rPr>
            </w:pPr>
            <w:r w:rsidRPr="007F7AA4">
              <w:rPr>
                <w:rFonts w:eastAsiaTheme="majorEastAsia" w:cs="Times New Roman"/>
                <w:sz w:val="20"/>
              </w:rPr>
              <w:t>OTA</w:t>
            </w:r>
            <w:r w:rsidRPr="007F7AA4">
              <w:rPr>
                <w:rFonts w:eastAsiaTheme="majorEastAsia" w:cs="Times New Roman"/>
                <w:sz w:val="20"/>
              </w:rPr>
              <w:tab/>
              <w:t>117367</w:t>
            </w:r>
            <w:r w:rsidRPr="007F7AA4">
              <w:rPr>
                <w:rFonts w:eastAsiaTheme="majorEastAsia" w:cs="Times New Roman"/>
                <w:sz w:val="20"/>
              </w:rPr>
              <w:tab/>
              <w:t>286468185</w:t>
            </w:r>
            <w:r w:rsidRPr="007F7AA4">
              <w:rPr>
                <w:rFonts w:eastAsiaTheme="majorEastAsia" w:cs="Times New Roman"/>
                <w:sz w:val="20"/>
              </w:rPr>
              <w:tab/>
              <w:t>14:46:56:621</w:t>
            </w:r>
            <w:r w:rsidRPr="007F7AA4">
              <w:rPr>
                <w:rFonts w:eastAsiaTheme="majorEastAsia" w:cs="Times New Roman"/>
                <w:sz w:val="20"/>
              </w:rPr>
              <w:tab/>
              <w:t>EMM_NASMSG</w:t>
            </w:r>
            <w:r w:rsidRPr="007F7AA4">
              <w:rPr>
                <w:rFonts w:eastAsiaTheme="majorEastAsia" w:cs="Times New Roman"/>
                <w:sz w:val="20"/>
              </w:rPr>
              <w:tab/>
              <w:t>[MS-&gt;NW] EMM_Tracking_Area_Update_Complete</w:t>
            </w:r>
          </w:p>
        </w:tc>
      </w:tr>
    </w:tbl>
    <w:p w14:paraId="37E9BCE3" w14:textId="794F71ED" w:rsidR="00BB3B04" w:rsidRPr="007F7AA4" w:rsidRDefault="00BB3B04" w:rsidP="00BB3B04">
      <w:pPr>
        <w:pStyle w:val="3"/>
        <w:spacing w:before="156" w:after="156"/>
        <w:rPr>
          <w:rFonts w:eastAsiaTheme="majorEastAsia" w:cs="Times New Roman"/>
        </w:rPr>
      </w:pPr>
      <w:bookmarkStart w:id="83" w:name="_Toc87714662"/>
      <w:r w:rsidRPr="007F7AA4">
        <w:rPr>
          <w:rFonts w:eastAsiaTheme="majorEastAsia" w:cs="Times New Roman"/>
        </w:rPr>
        <w:t>CDMA 1X</w:t>
      </w:r>
      <w:r w:rsidRPr="007F7AA4">
        <w:rPr>
          <w:rFonts w:eastAsiaTheme="majorEastAsia" w:cs="Times New Roman"/>
        </w:rPr>
        <w:t>通话下行接收出现噪音分析</w:t>
      </w:r>
      <w:bookmarkEnd w:id="83"/>
    </w:p>
    <w:p w14:paraId="78F28683" w14:textId="45C8060F" w:rsidR="00BB3B04" w:rsidRPr="007F7AA4" w:rsidRDefault="00BB3B04" w:rsidP="00BB3B04">
      <w:pPr>
        <w:rPr>
          <w:rFonts w:eastAsiaTheme="majorEastAsia" w:cs="Times New Roman"/>
        </w:rPr>
      </w:pPr>
      <w:r w:rsidRPr="007F7AA4">
        <w:rPr>
          <w:rFonts w:eastAsiaTheme="majorEastAsia" w:cs="Times New Roman"/>
        </w:rPr>
        <w:t>CDMA 1X</w:t>
      </w:r>
      <w:r w:rsidRPr="007F7AA4">
        <w:rPr>
          <w:rFonts w:eastAsiaTheme="majorEastAsia" w:cs="Times New Roman"/>
        </w:rPr>
        <w:t>通话下行出现明显噪音，对端发送语音正常。需要查看</w:t>
      </w:r>
      <w:r w:rsidRPr="007F7AA4">
        <w:rPr>
          <w:rFonts w:eastAsiaTheme="majorEastAsia" w:cs="Times New Roman"/>
        </w:rPr>
        <w:t>CDMA 1X</w:t>
      </w:r>
      <w:r w:rsidRPr="007F7AA4">
        <w:rPr>
          <w:rFonts w:eastAsiaTheme="majorEastAsia" w:cs="Times New Roman"/>
        </w:rPr>
        <w:t>异常端的</w:t>
      </w:r>
      <w:r w:rsidRPr="007F7AA4">
        <w:rPr>
          <w:rFonts w:eastAsiaTheme="majorEastAsia" w:cs="Times New Roman"/>
        </w:rPr>
        <w:t>FCCH</w:t>
      </w:r>
      <w:r w:rsidRPr="007F7AA4">
        <w:rPr>
          <w:rFonts w:eastAsiaTheme="majorEastAsia" w:cs="Times New Roman"/>
        </w:rPr>
        <w:t>解码是否正常。</w:t>
      </w:r>
    </w:p>
    <w:p w14:paraId="259D4CD6" w14:textId="77777777" w:rsidR="00BB3B04" w:rsidRPr="007F7AA4" w:rsidRDefault="00BB3B04" w:rsidP="00BB3B04">
      <w:pPr>
        <w:rPr>
          <w:rFonts w:eastAsiaTheme="majorEastAsia" w:cs="Times New Roman"/>
        </w:rPr>
      </w:pPr>
    </w:p>
    <w:p w14:paraId="47B09D84" w14:textId="059FD504" w:rsidR="00BB3B04" w:rsidRPr="007F7AA4" w:rsidRDefault="003C77FA" w:rsidP="00BB3B04">
      <w:pPr>
        <w:rPr>
          <w:rFonts w:eastAsiaTheme="majorEastAsia" w:cs="Times New Roman"/>
          <w:sz w:val="20"/>
        </w:rPr>
      </w:pPr>
      <w:r w:rsidRPr="007F7AA4">
        <w:rPr>
          <w:rFonts w:eastAsiaTheme="majorEastAsia" w:cs="Times New Roman"/>
          <w:sz w:val="20"/>
        </w:rPr>
        <w:t>示例</w:t>
      </w:r>
      <w:r w:rsidRPr="007F7AA4">
        <w:rPr>
          <w:rFonts w:eastAsiaTheme="majorEastAsia" w:cs="Times New Roman"/>
          <w:sz w:val="20"/>
        </w:rPr>
        <w:t>JIRA</w:t>
      </w:r>
      <w:r w:rsidRPr="007F7AA4">
        <w:rPr>
          <w:rFonts w:eastAsiaTheme="majorEastAsia" w:cs="Times New Roman"/>
          <w:sz w:val="20"/>
        </w:rPr>
        <w:t>：</w:t>
      </w:r>
      <w:hyperlink r:id="rId55" w:history="1">
        <w:r w:rsidR="00BB3B04" w:rsidRPr="007F7AA4">
          <w:rPr>
            <w:rFonts w:eastAsiaTheme="majorEastAsia" w:cs="Times New Roman"/>
            <w:sz w:val="20"/>
          </w:rPr>
          <w:t>UPGR5G-4331</w:t>
        </w:r>
      </w:hyperlink>
      <w:r w:rsidR="00BB3B04" w:rsidRPr="007F7AA4">
        <w:rPr>
          <w:rFonts w:eastAsiaTheme="majorEastAsia" w:cs="Times New Roman"/>
          <w:sz w:val="20"/>
        </w:rPr>
        <w:t xml:space="preserve"> FT_J22_BeiJing_</w:t>
      </w:r>
      <w:r w:rsidR="00BB3B04" w:rsidRPr="007F7AA4">
        <w:rPr>
          <w:rFonts w:eastAsiaTheme="majorEastAsia" w:cs="Times New Roman"/>
          <w:sz w:val="20"/>
        </w:rPr>
        <w:t>主卡卡一</w:t>
      </w:r>
      <w:r w:rsidR="00BB3B04" w:rsidRPr="007F7AA4">
        <w:rPr>
          <w:rFonts w:eastAsiaTheme="majorEastAsia" w:cs="Times New Roman"/>
          <w:sz w:val="20"/>
        </w:rPr>
        <w:t xml:space="preserve">CT 5G + </w:t>
      </w:r>
      <w:r w:rsidR="00BB3B04" w:rsidRPr="007F7AA4">
        <w:rPr>
          <w:rFonts w:eastAsiaTheme="majorEastAsia" w:cs="Times New Roman"/>
          <w:sz w:val="20"/>
        </w:rPr>
        <w:t>副卡卡二</w:t>
      </w:r>
      <w:r w:rsidR="00BB3B04" w:rsidRPr="007F7AA4">
        <w:rPr>
          <w:rFonts w:eastAsiaTheme="majorEastAsia" w:cs="Times New Roman"/>
          <w:sz w:val="20"/>
        </w:rPr>
        <w:t>CT 4G VOLTE</w:t>
      </w:r>
      <w:r w:rsidR="00BB3B04" w:rsidRPr="007F7AA4">
        <w:rPr>
          <w:rFonts w:eastAsiaTheme="majorEastAsia" w:cs="Times New Roman"/>
          <w:sz w:val="20"/>
        </w:rPr>
        <w:t>，</w:t>
      </w:r>
      <w:r w:rsidR="00BB3B04" w:rsidRPr="007F7AA4">
        <w:rPr>
          <w:rFonts w:eastAsiaTheme="majorEastAsia" w:cs="Times New Roman"/>
          <w:sz w:val="20"/>
        </w:rPr>
        <w:t>PS</w:t>
      </w:r>
      <w:r w:rsidR="00BB3B04" w:rsidRPr="007F7AA4">
        <w:rPr>
          <w:rFonts w:eastAsiaTheme="majorEastAsia" w:cs="Times New Roman"/>
          <w:sz w:val="20"/>
        </w:rPr>
        <w:t>，</w:t>
      </w:r>
      <w:r w:rsidR="00BB3B04" w:rsidRPr="007F7AA4">
        <w:rPr>
          <w:rFonts w:eastAsiaTheme="majorEastAsia" w:cs="Times New Roman"/>
          <w:sz w:val="20"/>
        </w:rPr>
        <w:t>MO</w:t>
      </w:r>
      <w:r w:rsidR="00BB3B04" w:rsidRPr="007F7AA4">
        <w:rPr>
          <w:rFonts w:eastAsiaTheme="majorEastAsia" w:cs="Times New Roman"/>
          <w:sz w:val="20"/>
        </w:rPr>
        <w:t>端卡</w:t>
      </w:r>
      <w:r w:rsidR="00BB3B04" w:rsidRPr="007F7AA4">
        <w:rPr>
          <w:rFonts w:eastAsiaTheme="majorEastAsia" w:cs="Times New Roman"/>
          <w:sz w:val="20"/>
        </w:rPr>
        <w:t>1</w:t>
      </w:r>
      <w:r w:rsidR="00BB3B04" w:rsidRPr="007F7AA4">
        <w:rPr>
          <w:rFonts w:eastAsiaTheme="majorEastAsia" w:cs="Times New Roman"/>
          <w:sz w:val="20"/>
        </w:rPr>
        <w:t>打</w:t>
      </w:r>
      <w:r w:rsidR="00BB3B04" w:rsidRPr="007F7AA4">
        <w:rPr>
          <w:rFonts w:eastAsiaTheme="majorEastAsia" w:cs="Times New Roman"/>
          <w:sz w:val="20"/>
        </w:rPr>
        <w:t>MT</w:t>
      </w:r>
      <w:r w:rsidR="00BB3B04" w:rsidRPr="007F7AA4">
        <w:rPr>
          <w:rFonts w:eastAsiaTheme="majorEastAsia" w:cs="Times New Roman"/>
          <w:sz w:val="20"/>
        </w:rPr>
        <w:t>端卡</w:t>
      </w:r>
      <w:r w:rsidR="00BB3B04" w:rsidRPr="007F7AA4">
        <w:rPr>
          <w:rFonts w:eastAsiaTheme="majorEastAsia" w:cs="Times New Roman"/>
          <w:sz w:val="20"/>
        </w:rPr>
        <w:t>2</w:t>
      </w:r>
      <w:r w:rsidR="00BB3B04" w:rsidRPr="007F7AA4">
        <w:rPr>
          <w:rFonts w:eastAsiaTheme="majorEastAsia" w:cs="Times New Roman"/>
          <w:sz w:val="20"/>
        </w:rPr>
        <w:t>，</w:t>
      </w:r>
      <w:r w:rsidR="00BB3B04" w:rsidRPr="007F7AA4">
        <w:rPr>
          <w:rFonts w:eastAsiaTheme="majorEastAsia" w:cs="Times New Roman"/>
          <w:sz w:val="20"/>
        </w:rPr>
        <w:t>MO</w:t>
      </w:r>
      <w:r w:rsidR="00BB3B04" w:rsidRPr="007F7AA4">
        <w:rPr>
          <w:rFonts w:eastAsiaTheme="majorEastAsia" w:cs="Times New Roman"/>
          <w:sz w:val="20"/>
        </w:rPr>
        <w:t>端通话有杂音</w:t>
      </w:r>
      <w:r w:rsidR="00BB3B04" w:rsidRPr="007F7AA4">
        <w:rPr>
          <w:rFonts w:eastAsiaTheme="majorEastAsia" w:cs="Times New Roman"/>
          <w:sz w:val="20"/>
        </w:rPr>
        <w:t>(1/20)_0128</w:t>
      </w:r>
    </w:p>
    <w:tbl>
      <w:tblPr>
        <w:tblStyle w:val="a7"/>
        <w:tblW w:w="0" w:type="auto"/>
        <w:tblLook w:val="04A0" w:firstRow="1" w:lastRow="0" w:firstColumn="1" w:lastColumn="0" w:noHBand="0" w:noVBand="1"/>
      </w:tblPr>
      <w:tblGrid>
        <w:gridCol w:w="13454"/>
      </w:tblGrid>
      <w:tr w:rsidR="00544836" w:rsidRPr="007F7AA4" w14:paraId="2CB24623" w14:textId="77777777" w:rsidTr="00544836">
        <w:tc>
          <w:tcPr>
            <w:tcW w:w="13454" w:type="dxa"/>
          </w:tcPr>
          <w:p w14:paraId="54566F48" w14:textId="77777777" w:rsidR="00544836" w:rsidRPr="007F7AA4" w:rsidRDefault="00544836" w:rsidP="00544836">
            <w:pPr>
              <w:rPr>
                <w:rFonts w:eastAsiaTheme="majorEastAsia" w:cs="Times New Roman"/>
                <w:sz w:val="20"/>
              </w:rPr>
            </w:pPr>
            <w:r w:rsidRPr="007F7AA4">
              <w:rPr>
                <w:rFonts w:eastAsiaTheme="majorEastAsia" w:cs="Times New Roman"/>
                <w:sz w:val="20"/>
              </w:rPr>
              <w:t>// MO CT5G CSFB CDMA 1X</w:t>
            </w:r>
          </w:p>
          <w:p w14:paraId="12F80A68" w14:textId="77777777" w:rsidR="00544836" w:rsidRPr="007F7AA4" w:rsidRDefault="00544836" w:rsidP="00544836">
            <w:pPr>
              <w:rPr>
                <w:rFonts w:eastAsiaTheme="majorEastAsia" w:cs="Times New Roman"/>
                <w:sz w:val="20"/>
              </w:rPr>
            </w:pPr>
            <w:r w:rsidRPr="007F7AA4">
              <w:rPr>
                <w:rFonts w:eastAsiaTheme="majorEastAsia" w:cs="Times New Roman"/>
                <w:sz w:val="20"/>
              </w:rPr>
              <w:t>Type Index Time Local Time Module Message Comment Time Differences</w:t>
            </w:r>
          </w:p>
          <w:p w14:paraId="50B3E4D0" w14:textId="77777777" w:rsidR="00544836" w:rsidRPr="007F7AA4" w:rsidRDefault="00544836" w:rsidP="00544836">
            <w:pPr>
              <w:rPr>
                <w:rFonts w:eastAsiaTheme="majorEastAsia" w:cs="Times New Roman"/>
                <w:sz w:val="20"/>
              </w:rPr>
            </w:pPr>
            <w:r w:rsidRPr="007F7AA4">
              <w:rPr>
                <w:rFonts w:eastAsiaTheme="majorEastAsia" w:cs="Times New Roman"/>
                <w:sz w:val="20"/>
              </w:rPr>
              <w:lastRenderedPageBreak/>
              <w:t>SYS 2814887 195477675 15:10:10:570 NIL [AT_RX p41,ch3]ATD17710919041;</w:t>
            </w:r>
          </w:p>
          <w:p w14:paraId="205DDFC6" w14:textId="77777777" w:rsidR="00544836" w:rsidRPr="007F7AA4" w:rsidRDefault="00544836" w:rsidP="00544836">
            <w:pPr>
              <w:rPr>
                <w:rFonts w:eastAsiaTheme="majorEastAsia" w:cs="Times New Roman"/>
                <w:sz w:val="20"/>
              </w:rPr>
            </w:pPr>
            <w:r w:rsidRPr="007F7AA4">
              <w:rPr>
                <w:rFonts w:eastAsiaTheme="majorEastAsia" w:cs="Times New Roman"/>
                <w:sz w:val="20"/>
              </w:rPr>
              <w:t>OTA 2819338 195478460 15:10:10:570 EMM_NASMSG [MS-&gt;NW] EMM_Extended_Service_Request(service type="MO_CSFB", CSFB response="CSFB_UNUSED")</w:t>
            </w:r>
          </w:p>
          <w:p w14:paraId="4C5E6B19" w14:textId="77777777" w:rsidR="00544836" w:rsidRPr="007F7AA4" w:rsidRDefault="00544836" w:rsidP="00544836">
            <w:pPr>
              <w:rPr>
                <w:rFonts w:eastAsiaTheme="majorEastAsia" w:cs="Times New Roman"/>
                <w:sz w:val="20"/>
              </w:rPr>
            </w:pPr>
            <w:r w:rsidRPr="007F7AA4">
              <w:rPr>
                <w:rFonts w:eastAsiaTheme="majorEastAsia" w:cs="Times New Roman"/>
                <w:sz w:val="20"/>
              </w:rPr>
              <w:t>OTA 2827027 195487575 15:10:11:173 CPSW [MS-&gt;NW] C2K1XRTT CP_ACH_ORIGINATION</w:t>
            </w:r>
          </w:p>
          <w:p w14:paraId="5D3F7273" w14:textId="77777777" w:rsidR="00544836" w:rsidRPr="007F7AA4" w:rsidRDefault="00544836" w:rsidP="00544836">
            <w:pPr>
              <w:rPr>
                <w:rFonts w:eastAsiaTheme="majorEastAsia" w:cs="Times New Roman"/>
                <w:sz w:val="20"/>
              </w:rPr>
            </w:pPr>
            <w:r w:rsidRPr="007F7AA4">
              <w:rPr>
                <w:rFonts w:eastAsiaTheme="majorEastAsia" w:cs="Times New Roman"/>
                <w:sz w:val="20"/>
              </w:rPr>
              <w:t>OTA 2831491 195499752 15:10:11:979 CPSW [MS-&gt;NW] C2K1XRTT CP_ACH_ORIGINATION</w:t>
            </w:r>
          </w:p>
          <w:p w14:paraId="661693D8" w14:textId="77777777" w:rsidR="00544836" w:rsidRPr="007F7AA4" w:rsidRDefault="00544836" w:rsidP="00544836">
            <w:pPr>
              <w:rPr>
                <w:rFonts w:eastAsiaTheme="majorEastAsia" w:cs="Times New Roman"/>
                <w:sz w:val="20"/>
              </w:rPr>
            </w:pPr>
            <w:r w:rsidRPr="007F7AA4">
              <w:rPr>
                <w:rFonts w:eastAsiaTheme="majorEastAsia" w:cs="Times New Roman"/>
                <w:sz w:val="20"/>
              </w:rPr>
              <w:t>OTA 2833203 195508863 15:10:12:582 CPSW [NW-&gt;MS] C2K1XRTT CP_MEID_EXT_CHANNEL_ASSIGN_MESSAGE</w:t>
            </w:r>
          </w:p>
          <w:p w14:paraId="0B32BF28" w14:textId="77777777" w:rsidR="00544836" w:rsidRPr="007F7AA4" w:rsidRDefault="00544836" w:rsidP="00544836">
            <w:pPr>
              <w:rPr>
                <w:rFonts w:eastAsiaTheme="majorEastAsia" w:cs="Times New Roman"/>
                <w:sz w:val="20"/>
              </w:rPr>
            </w:pPr>
            <w:r w:rsidRPr="007F7AA4">
              <w:rPr>
                <w:rFonts w:eastAsiaTheme="majorEastAsia" w:cs="Times New Roman"/>
                <w:sz w:val="20"/>
              </w:rPr>
              <w:t>OTA 2834348 195515169 15:10:12:983 CPSW [NW-&gt;MS] C2K1XRTT CP_FTC_SERVICE_CONNECT_MESSAGE</w:t>
            </w:r>
          </w:p>
          <w:p w14:paraId="34DC1469" w14:textId="77777777" w:rsidR="00544836" w:rsidRPr="007F7AA4" w:rsidRDefault="00544836" w:rsidP="00544836">
            <w:pPr>
              <w:rPr>
                <w:rFonts w:eastAsiaTheme="majorEastAsia" w:cs="Times New Roman"/>
                <w:sz w:val="20"/>
              </w:rPr>
            </w:pPr>
            <w:r w:rsidRPr="007F7AA4">
              <w:rPr>
                <w:rFonts w:eastAsiaTheme="majorEastAsia" w:cs="Times New Roman"/>
                <w:sz w:val="20"/>
              </w:rPr>
              <w:t>OTA 2834403 195515175 15:10:12:983 CPSW [MS-&gt;NW] C2K1XRTT CP_RTC_SERVICE_CONNECT_COMPLETION_MESSAGE</w:t>
            </w:r>
          </w:p>
          <w:p w14:paraId="7A07C06E" w14:textId="77777777" w:rsidR="00544836" w:rsidRPr="007F7AA4" w:rsidRDefault="00544836" w:rsidP="00544836">
            <w:pPr>
              <w:rPr>
                <w:rFonts w:eastAsiaTheme="majorEastAsia" w:cs="Times New Roman"/>
                <w:sz w:val="20"/>
              </w:rPr>
            </w:pPr>
            <w:r w:rsidRPr="007F7AA4">
              <w:rPr>
                <w:rFonts w:eastAsiaTheme="majorEastAsia" w:cs="Times New Roman"/>
                <w:sz w:val="20"/>
              </w:rPr>
              <w:t>OTA 2922738 195776028 15:10:29:586 CPSW [MS-&gt;NW] C2K1XRTT CP_RTC_ORDER_MESSAGE</w:t>
            </w:r>
          </w:p>
          <w:p w14:paraId="166E3652" w14:textId="77777777" w:rsidR="00544836" w:rsidRPr="007F7AA4" w:rsidRDefault="00544836" w:rsidP="00544836">
            <w:pPr>
              <w:rPr>
                <w:rFonts w:eastAsiaTheme="majorEastAsia" w:cs="Times New Roman"/>
                <w:sz w:val="20"/>
              </w:rPr>
            </w:pPr>
            <w:r w:rsidRPr="007F7AA4">
              <w:rPr>
                <w:rFonts w:eastAsiaTheme="majorEastAsia" w:cs="Times New Roman"/>
                <w:sz w:val="20"/>
              </w:rPr>
              <w:t>SYS 2922929 195776056 15:10:29:586 NIL [AT_URC p39,ch1]+ECPI: 1,133,0,0,0,40,"17710919041",129,"",29</w:t>
            </w:r>
          </w:p>
          <w:p w14:paraId="1D26B318" w14:textId="77777777" w:rsidR="00544836" w:rsidRPr="007F7AA4" w:rsidRDefault="00544836" w:rsidP="00544836">
            <w:pPr>
              <w:rPr>
                <w:rFonts w:eastAsiaTheme="majorEastAsia" w:cs="Times New Roman"/>
                <w:sz w:val="20"/>
              </w:rPr>
            </w:pPr>
            <w:r w:rsidRPr="007F7AA4">
              <w:rPr>
                <w:rFonts w:eastAsiaTheme="majorEastAsia" w:cs="Times New Roman"/>
                <w:sz w:val="20"/>
              </w:rPr>
              <w:t>=&gt; Decode:Call Progress Information +ECPI</w:t>
            </w:r>
          </w:p>
          <w:p w14:paraId="70B1683F" w14:textId="77777777" w:rsidR="00544836" w:rsidRPr="007F7AA4" w:rsidRDefault="00544836" w:rsidP="00544836">
            <w:pPr>
              <w:rPr>
                <w:rFonts w:eastAsiaTheme="majorEastAsia" w:cs="Times New Roman"/>
                <w:sz w:val="20"/>
              </w:rPr>
            </w:pPr>
            <w:r w:rsidRPr="007F7AA4">
              <w:rPr>
                <w:rFonts w:eastAsiaTheme="majorEastAsia" w:cs="Times New Roman"/>
                <w:sz w:val="20"/>
              </w:rPr>
              <w:t>&lt;call_id&gt; : 1</w:t>
            </w:r>
          </w:p>
          <w:p w14:paraId="60F9327E" w14:textId="77777777" w:rsidR="00544836" w:rsidRPr="007F7AA4" w:rsidRDefault="00544836" w:rsidP="00544836">
            <w:pPr>
              <w:rPr>
                <w:rFonts w:eastAsiaTheme="majorEastAsia" w:cs="Times New Roman"/>
                <w:sz w:val="20"/>
              </w:rPr>
            </w:pPr>
            <w:r w:rsidRPr="007F7AA4">
              <w:rPr>
                <w:rFonts w:eastAsiaTheme="majorEastAsia" w:cs="Times New Roman"/>
                <w:sz w:val="20"/>
              </w:rPr>
              <w:t>&lt;msg_type&gt; : 133(State: Disconnected)</w:t>
            </w:r>
          </w:p>
          <w:p w14:paraId="5313047B" w14:textId="77777777" w:rsidR="00544836" w:rsidRPr="007F7AA4" w:rsidRDefault="00544836" w:rsidP="00544836">
            <w:pPr>
              <w:rPr>
                <w:rFonts w:eastAsiaTheme="majorEastAsia" w:cs="Times New Roman"/>
                <w:sz w:val="20"/>
              </w:rPr>
            </w:pPr>
            <w:r w:rsidRPr="007F7AA4">
              <w:rPr>
                <w:rFonts w:eastAsiaTheme="majorEastAsia" w:cs="Times New Roman"/>
                <w:sz w:val="20"/>
              </w:rPr>
              <w:t>&lt;is_ibt, in band tone&gt; : 0(NO)</w:t>
            </w:r>
          </w:p>
          <w:p w14:paraId="1B9FD46D" w14:textId="77777777" w:rsidR="00544836" w:rsidRPr="007F7AA4" w:rsidRDefault="00544836" w:rsidP="00544836">
            <w:pPr>
              <w:rPr>
                <w:rFonts w:eastAsiaTheme="majorEastAsia" w:cs="Times New Roman"/>
                <w:sz w:val="20"/>
              </w:rPr>
            </w:pPr>
            <w:r w:rsidRPr="007F7AA4">
              <w:rPr>
                <w:rFonts w:eastAsiaTheme="majorEastAsia" w:cs="Times New Roman"/>
                <w:sz w:val="20"/>
              </w:rPr>
              <w:t>&lt;is_tch&gt; : 0(NO)</w:t>
            </w:r>
          </w:p>
          <w:p w14:paraId="5DA52918" w14:textId="77777777" w:rsidR="00544836" w:rsidRPr="007F7AA4" w:rsidRDefault="00544836" w:rsidP="00544836">
            <w:pPr>
              <w:rPr>
                <w:rFonts w:eastAsiaTheme="majorEastAsia" w:cs="Times New Roman"/>
                <w:sz w:val="20"/>
              </w:rPr>
            </w:pPr>
            <w:r w:rsidRPr="007F7AA4">
              <w:rPr>
                <w:rFonts w:eastAsiaTheme="majorEastAsia" w:cs="Times New Roman"/>
                <w:sz w:val="20"/>
              </w:rPr>
              <w:t>&lt;dir&gt; : 0(MO Call)</w:t>
            </w:r>
          </w:p>
          <w:p w14:paraId="24267335" w14:textId="77777777" w:rsidR="00544836" w:rsidRPr="007F7AA4" w:rsidRDefault="00544836" w:rsidP="00544836">
            <w:pPr>
              <w:rPr>
                <w:rFonts w:eastAsiaTheme="majorEastAsia" w:cs="Times New Roman"/>
                <w:sz w:val="20"/>
              </w:rPr>
            </w:pPr>
            <w:r w:rsidRPr="007F7AA4">
              <w:rPr>
                <w:rFonts w:eastAsiaTheme="majorEastAsia" w:cs="Times New Roman"/>
                <w:sz w:val="20"/>
              </w:rPr>
              <w:t>&lt;call_mode&gt; : 40(UNKNOW)</w:t>
            </w:r>
          </w:p>
          <w:p w14:paraId="721E8AE6" w14:textId="77777777" w:rsidR="00544836" w:rsidRPr="007F7AA4" w:rsidRDefault="00544836" w:rsidP="00544836">
            <w:pPr>
              <w:rPr>
                <w:rFonts w:eastAsiaTheme="majorEastAsia" w:cs="Times New Roman"/>
                <w:sz w:val="20"/>
              </w:rPr>
            </w:pPr>
            <w:r w:rsidRPr="007F7AA4">
              <w:rPr>
                <w:rFonts w:eastAsiaTheme="majorEastAsia" w:cs="Times New Roman"/>
                <w:sz w:val="20"/>
              </w:rPr>
              <w:t>&lt;number&gt; : "17710919041"</w:t>
            </w:r>
          </w:p>
          <w:p w14:paraId="18C380CF" w14:textId="77777777" w:rsidR="00544836" w:rsidRPr="007F7AA4" w:rsidRDefault="00544836" w:rsidP="00544836">
            <w:pPr>
              <w:rPr>
                <w:rFonts w:eastAsiaTheme="majorEastAsia" w:cs="Times New Roman"/>
                <w:sz w:val="20"/>
              </w:rPr>
            </w:pPr>
            <w:r w:rsidRPr="007F7AA4">
              <w:rPr>
                <w:rFonts w:eastAsiaTheme="majorEastAsia" w:cs="Times New Roman"/>
                <w:sz w:val="20"/>
              </w:rPr>
              <w:t>&lt;call_type&gt; : 129(National)</w:t>
            </w:r>
          </w:p>
          <w:p w14:paraId="1F31445E" w14:textId="77777777" w:rsidR="00544836" w:rsidRPr="007F7AA4" w:rsidRDefault="00544836" w:rsidP="00544836">
            <w:pPr>
              <w:rPr>
                <w:rFonts w:eastAsiaTheme="majorEastAsia" w:cs="Times New Roman"/>
                <w:sz w:val="20"/>
              </w:rPr>
            </w:pPr>
            <w:r w:rsidRPr="007F7AA4">
              <w:rPr>
                <w:rFonts w:eastAsiaTheme="majorEastAsia" w:cs="Times New Roman"/>
                <w:sz w:val="20"/>
              </w:rPr>
              <w:t>&lt;pau, P asserted URI&gt; : ""</w:t>
            </w:r>
          </w:p>
          <w:p w14:paraId="40188258" w14:textId="77777777" w:rsidR="00544836" w:rsidRPr="007F7AA4" w:rsidRDefault="00544836" w:rsidP="00544836">
            <w:pPr>
              <w:rPr>
                <w:rFonts w:eastAsiaTheme="majorEastAsia" w:cs="Times New Roman"/>
                <w:sz w:val="20"/>
              </w:rPr>
            </w:pPr>
            <w:r w:rsidRPr="007F7AA4">
              <w:rPr>
                <w:rFonts w:eastAsiaTheme="majorEastAsia" w:cs="Times New Roman"/>
                <w:sz w:val="20"/>
              </w:rPr>
              <w:t>&lt;disconnect cause&gt; : 29</w:t>
            </w:r>
          </w:p>
          <w:p w14:paraId="074D4CA7" w14:textId="77777777" w:rsidR="00544836" w:rsidRPr="007F7AA4" w:rsidRDefault="00544836" w:rsidP="00544836">
            <w:pPr>
              <w:rPr>
                <w:rFonts w:eastAsiaTheme="majorEastAsia" w:cs="Times New Roman"/>
                <w:sz w:val="20"/>
              </w:rPr>
            </w:pPr>
          </w:p>
          <w:p w14:paraId="3B825E9C" w14:textId="77777777" w:rsidR="00544836" w:rsidRPr="007F7AA4" w:rsidRDefault="00544836" w:rsidP="00544836">
            <w:pPr>
              <w:rPr>
                <w:rFonts w:eastAsiaTheme="majorEastAsia" w:cs="Times New Roman"/>
                <w:b/>
                <w:sz w:val="20"/>
              </w:rPr>
            </w:pPr>
            <w:r w:rsidRPr="007F7AA4">
              <w:rPr>
                <w:rFonts w:eastAsiaTheme="majorEastAsia" w:cs="Times New Roman"/>
                <w:b/>
                <w:sz w:val="20"/>
              </w:rPr>
              <w:t>从</w:t>
            </w:r>
            <w:r w:rsidRPr="007F7AA4">
              <w:rPr>
                <w:rFonts w:eastAsiaTheme="majorEastAsia" w:cs="Times New Roman"/>
                <w:b/>
                <w:sz w:val="20"/>
              </w:rPr>
              <w:t>modem</w:t>
            </w:r>
            <w:r w:rsidRPr="007F7AA4">
              <w:rPr>
                <w:rFonts w:eastAsiaTheme="majorEastAsia" w:cs="Times New Roman"/>
                <w:b/>
                <w:sz w:val="20"/>
              </w:rPr>
              <w:t>处理来看</w:t>
            </w:r>
            <w:r w:rsidRPr="007F7AA4">
              <w:rPr>
                <w:rFonts w:eastAsiaTheme="majorEastAsia" w:cs="Times New Roman"/>
                <w:b/>
                <w:sz w:val="20"/>
              </w:rPr>
              <w:t xml:space="preserve">1x </w:t>
            </w:r>
            <w:r w:rsidRPr="007F7AA4">
              <w:rPr>
                <w:rFonts w:eastAsiaTheme="majorEastAsia" w:cs="Times New Roman"/>
                <w:b/>
                <w:sz w:val="20"/>
              </w:rPr>
              <w:t>前向接收</w:t>
            </w:r>
            <w:r w:rsidRPr="007F7AA4">
              <w:rPr>
                <w:rFonts w:eastAsiaTheme="majorEastAsia" w:cs="Times New Roman"/>
                <w:b/>
                <w:sz w:val="20"/>
              </w:rPr>
              <w:t>FFCH</w:t>
            </w:r>
            <w:r w:rsidRPr="007F7AA4">
              <w:rPr>
                <w:rFonts w:eastAsiaTheme="majorEastAsia" w:cs="Times New Roman"/>
                <w:b/>
                <w:sz w:val="20"/>
              </w:rPr>
              <w:t>译码完全正常，</w:t>
            </w:r>
            <w:r w:rsidRPr="007F7AA4">
              <w:rPr>
                <w:rFonts w:eastAsiaTheme="majorEastAsia" w:cs="Times New Roman"/>
                <w:b/>
                <w:color w:val="FF0000"/>
                <w:sz w:val="20"/>
              </w:rPr>
              <w:t>整通</w:t>
            </w:r>
            <w:r w:rsidRPr="007F7AA4">
              <w:rPr>
                <w:rFonts w:eastAsiaTheme="majorEastAsia" w:cs="Times New Roman"/>
                <w:b/>
                <w:color w:val="FF0000"/>
                <w:sz w:val="20"/>
              </w:rPr>
              <w:t>1x call</w:t>
            </w:r>
            <w:r w:rsidRPr="007F7AA4">
              <w:rPr>
                <w:rFonts w:eastAsiaTheme="majorEastAsia" w:cs="Times New Roman"/>
                <w:b/>
                <w:color w:val="FF0000"/>
                <w:sz w:val="20"/>
              </w:rPr>
              <w:t>只错了</w:t>
            </w:r>
            <w:r w:rsidRPr="007F7AA4">
              <w:rPr>
                <w:rFonts w:eastAsiaTheme="majorEastAsia" w:cs="Times New Roman"/>
                <w:b/>
                <w:color w:val="FF0000"/>
                <w:sz w:val="20"/>
              </w:rPr>
              <w:t>6</w:t>
            </w:r>
            <w:r w:rsidRPr="007F7AA4">
              <w:rPr>
                <w:rFonts w:eastAsiaTheme="majorEastAsia" w:cs="Times New Roman"/>
                <w:b/>
                <w:color w:val="FF0000"/>
                <w:sz w:val="20"/>
              </w:rPr>
              <w:t>帧</w:t>
            </w:r>
            <w:r w:rsidRPr="007F7AA4">
              <w:rPr>
                <w:rFonts w:eastAsiaTheme="majorEastAsia" w:cs="Times New Roman"/>
                <w:b/>
                <w:color w:val="FF0000"/>
                <w:sz w:val="20"/>
              </w:rPr>
              <w:t>FFCH</w:t>
            </w:r>
            <w:r w:rsidRPr="007F7AA4">
              <w:rPr>
                <w:rFonts w:eastAsiaTheme="majorEastAsia" w:cs="Times New Roman"/>
                <w:b/>
                <w:color w:val="FF0000"/>
                <w:sz w:val="20"/>
              </w:rPr>
              <w:t>，不会影响到语音质量的</w:t>
            </w:r>
            <w:r w:rsidRPr="007F7AA4">
              <w:rPr>
                <w:rFonts w:eastAsiaTheme="majorEastAsia" w:cs="Times New Roman"/>
                <w:b/>
                <w:sz w:val="20"/>
              </w:rPr>
              <w:t>. 1x modem</w:t>
            </w:r>
            <w:r w:rsidRPr="007F7AA4">
              <w:rPr>
                <w:rFonts w:eastAsiaTheme="majorEastAsia" w:cs="Times New Roman"/>
                <w:b/>
                <w:sz w:val="20"/>
              </w:rPr>
              <w:t>侧处理无异常</w:t>
            </w:r>
            <w:r w:rsidRPr="007F7AA4">
              <w:rPr>
                <w:rFonts w:eastAsiaTheme="majorEastAsia" w:cs="Times New Roman"/>
                <w:b/>
                <w:sz w:val="20"/>
              </w:rPr>
              <w:t>.</w:t>
            </w:r>
          </w:p>
          <w:p w14:paraId="13746C81" w14:textId="77777777" w:rsidR="00544836" w:rsidRPr="007F7AA4" w:rsidRDefault="00544836" w:rsidP="00544836">
            <w:pPr>
              <w:rPr>
                <w:rFonts w:eastAsiaTheme="majorEastAsia" w:cs="Times New Roman"/>
                <w:sz w:val="20"/>
              </w:rPr>
            </w:pPr>
            <w:r w:rsidRPr="007F7AA4">
              <w:rPr>
                <w:rFonts w:eastAsiaTheme="majorEastAsia" w:cs="Times New Roman"/>
                <w:sz w:val="20"/>
              </w:rPr>
              <w:t>629382, 2628645, 195775793, 15:10:29:497 2021/01/28, MOD_LMD, MOD_SYSTEM, INVALID_SAP, </w:t>
            </w:r>
            <w:r w:rsidRPr="007F7AA4">
              <w:rPr>
                <w:rFonts w:eastAsiaTheme="majorEastAsia" w:cs="Times New Roman"/>
                <w:b/>
                <w:sz w:val="20"/>
              </w:rPr>
              <w:t>MSG_ID_UTS_LMD_FWD_STATS_MSG</w:t>
            </w:r>
          </w:p>
          <w:p w14:paraId="74733E91" w14:textId="77777777" w:rsidR="00544836" w:rsidRPr="007F7AA4" w:rsidRDefault="00544836" w:rsidP="00544836">
            <w:pPr>
              <w:rPr>
                <w:rFonts w:eastAsiaTheme="majorEastAsia" w:cs="Times New Roman"/>
                <w:sz w:val="20"/>
              </w:rPr>
            </w:pPr>
            <w:r w:rsidRPr="007F7AA4">
              <w:rPr>
                <w:rFonts w:eastAsiaTheme="majorEastAsia" w:cs="Times New Roman"/>
                <w:sz w:val="20"/>
              </w:rPr>
              <w:t>    Local_Parameter --&gt; Len = 36, Addr = 0x29B5AFF8</w:t>
            </w:r>
          </w:p>
          <w:p w14:paraId="0434393D" w14:textId="77777777" w:rsidR="00544836" w:rsidRPr="007F7AA4" w:rsidRDefault="00544836" w:rsidP="00544836">
            <w:pPr>
              <w:rPr>
                <w:rFonts w:eastAsiaTheme="majorEastAsia" w:cs="Times New Roman"/>
                <w:sz w:val="20"/>
              </w:rPr>
            </w:pPr>
            <w:r w:rsidRPr="007F7AA4">
              <w:rPr>
                <w:rFonts w:eastAsiaTheme="majorEastAsia" w:cs="Times New Roman"/>
                <w:sz w:val="20"/>
              </w:rPr>
              <w:t>        uts_lmd_fwd_stats_msg_struct = (struct)</w:t>
            </w:r>
          </w:p>
          <w:p w14:paraId="628496AD" w14:textId="77777777" w:rsidR="00544836" w:rsidRPr="007F7AA4" w:rsidRDefault="00544836" w:rsidP="00544836">
            <w:pPr>
              <w:rPr>
                <w:rFonts w:eastAsiaTheme="majorEastAsia" w:cs="Times New Roman"/>
                <w:sz w:val="20"/>
              </w:rPr>
            </w:pPr>
            <w:r w:rsidRPr="007F7AA4">
              <w:rPr>
                <w:rFonts w:eastAsiaTheme="majorEastAsia" w:cs="Times New Roman"/>
                <w:sz w:val="20"/>
              </w:rPr>
              <w:t>            ref_count = 0x01</w:t>
            </w:r>
          </w:p>
          <w:p w14:paraId="1395498F" w14:textId="77777777" w:rsidR="00544836" w:rsidRPr="007F7AA4" w:rsidRDefault="00544836" w:rsidP="00544836">
            <w:pPr>
              <w:rPr>
                <w:rFonts w:eastAsiaTheme="majorEastAsia" w:cs="Times New Roman"/>
                <w:sz w:val="20"/>
              </w:rPr>
            </w:pPr>
            <w:r w:rsidRPr="007F7AA4">
              <w:rPr>
                <w:rFonts w:eastAsiaTheme="majorEastAsia" w:cs="Times New Roman"/>
                <w:sz w:val="20"/>
              </w:rPr>
              <w:t>            lp_reserved = 0x45</w:t>
            </w:r>
          </w:p>
          <w:p w14:paraId="6133BD34" w14:textId="77777777" w:rsidR="00544836" w:rsidRPr="007F7AA4" w:rsidRDefault="00544836" w:rsidP="00544836">
            <w:pPr>
              <w:rPr>
                <w:rFonts w:eastAsiaTheme="majorEastAsia" w:cs="Times New Roman"/>
                <w:sz w:val="20"/>
              </w:rPr>
            </w:pPr>
            <w:r w:rsidRPr="007F7AA4">
              <w:rPr>
                <w:rFonts w:eastAsiaTheme="majorEastAsia" w:cs="Times New Roman"/>
                <w:sz w:val="20"/>
              </w:rPr>
              <w:t>            msg_len = 0x0024</w:t>
            </w:r>
          </w:p>
          <w:p w14:paraId="18EE4DF5" w14:textId="77777777" w:rsidR="00544836" w:rsidRPr="007F7AA4" w:rsidRDefault="00544836" w:rsidP="00544836">
            <w:pPr>
              <w:rPr>
                <w:rFonts w:eastAsiaTheme="majorEastAsia" w:cs="Times New Roman"/>
                <w:sz w:val="20"/>
              </w:rPr>
            </w:pPr>
            <w:r w:rsidRPr="007F7AA4">
              <w:rPr>
                <w:rFonts w:eastAsiaTheme="majorEastAsia" w:cs="Times New Roman"/>
                <w:sz w:val="20"/>
              </w:rPr>
              <w:t>            msg = (struct)</w:t>
            </w:r>
          </w:p>
          <w:p w14:paraId="09317039" w14:textId="77777777" w:rsidR="00544836" w:rsidRPr="007F7AA4" w:rsidRDefault="00544836" w:rsidP="00544836">
            <w:pPr>
              <w:rPr>
                <w:rFonts w:eastAsiaTheme="majorEastAsia" w:cs="Times New Roman"/>
                <w:sz w:val="20"/>
              </w:rPr>
            </w:pPr>
            <w:r w:rsidRPr="007F7AA4">
              <w:rPr>
                <w:rFonts w:eastAsiaTheme="majorEastAsia" w:cs="Times New Roman"/>
                <w:sz w:val="20"/>
              </w:rPr>
              <w:t>                FSYNCT = 0x00000000</w:t>
            </w:r>
          </w:p>
          <w:p w14:paraId="48AAE15F" w14:textId="77777777" w:rsidR="00544836" w:rsidRPr="007F7AA4" w:rsidRDefault="00544836" w:rsidP="00544836">
            <w:pPr>
              <w:rPr>
                <w:rFonts w:eastAsiaTheme="majorEastAsia" w:cs="Times New Roman"/>
                <w:sz w:val="20"/>
              </w:rPr>
            </w:pPr>
            <w:r w:rsidRPr="007F7AA4">
              <w:rPr>
                <w:rFonts w:eastAsiaTheme="majorEastAsia" w:cs="Times New Roman"/>
                <w:sz w:val="20"/>
              </w:rPr>
              <w:t>                FPAGET = 0x00000001</w:t>
            </w:r>
          </w:p>
          <w:p w14:paraId="5E94C8DC" w14:textId="77777777" w:rsidR="00544836" w:rsidRPr="007F7AA4" w:rsidRDefault="00544836" w:rsidP="00544836">
            <w:pPr>
              <w:rPr>
                <w:rFonts w:eastAsiaTheme="majorEastAsia" w:cs="Times New Roman"/>
                <w:sz w:val="20"/>
              </w:rPr>
            </w:pPr>
            <w:r w:rsidRPr="007F7AA4">
              <w:rPr>
                <w:rFonts w:eastAsiaTheme="majorEastAsia" w:cs="Times New Roman"/>
                <w:sz w:val="20"/>
              </w:rPr>
              <w:t>                </w:t>
            </w:r>
            <w:r w:rsidRPr="007F7AA4">
              <w:rPr>
                <w:rFonts w:eastAsiaTheme="majorEastAsia" w:cs="Times New Roman"/>
                <w:sz w:val="20"/>
                <w:highlight w:val="yellow"/>
              </w:rPr>
              <w:t xml:space="preserve">FFCHT = 0x00000351  </w:t>
            </w:r>
            <w:r w:rsidRPr="007F7AA4">
              <w:rPr>
                <w:rFonts w:eastAsiaTheme="majorEastAsia" w:cs="Times New Roman"/>
                <w:sz w:val="20"/>
                <w:highlight w:val="yellow"/>
              </w:rPr>
              <w:t>即</w:t>
            </w:r>
            <w:r w:rsidRPr="007F7AA4">
              <w:rPr>
                <w:rFonts w:eastAsiaTheme="majorEastAsia" w:cs="Times New Roman"/>
                <w:sz w:val="20"/>
                <w:highlight w:val="yellow"/>
              </w:rPr>
              <w:t>849</w:t>
            </w:r>
            <w:r w:rsidRPr="007F7AA4">
              <w:rPr>
                <w:rFonts w:eastAsiaTheme="majorEastAsia" w:cs="Times New Roman"/>
                <w:sz w:val="20"/>
              </w:rPr>
              <w:t xml:space="preserve">    // FFCH</w:t>
            </w:r>
            <w:r w:rsidRPr="007F7AA4">
              <w:rPr>
                <w:rFonts w:eastAsiaTheme="majorEastAsia" w:cs="Times New Roman"/>
                <w:sz w:val="20"/>
              </w:rPr>
              <w:t>的总帧数</w:t>
            </w:r>
          </w:p>
          <w:p w14:paraId="0CEA877A" w14:textId="77777777" w:rsidR="00544836" w:rsidRPr="007F7AA4" w:rsidRDefault="00544836" w:rsidP="00544836">
            <w:pPr>
              <w:rPr>
                <w:rFonts w:eastAsiaTheme="majorEastAsia" w:cs="Times New Roman"/>
                <w:sz w:val="20"/>
              </w:rPr>
            </w:pPr>
            <w:r w:rsidRPr="007F7AA4">
              <w:rPr>
                <w:rFonts w:eastAsiaTheme="majorEastAsia" w:cs="Times New Roman"/>
                <w:sz w:val="20"/>
              </w:rPr>
              <w:t>                FSCHT = 0x00000000</w:t>
            </w:r>
          </w:p>
          <w:p w14:paraId="1C5C07D9" w14:textId="77777777" w:rsidR="00544836" w:rsidRPr="007F7AA4" w:rsidRDefault="00544836" w:rsidP="00544836">
            <w:pPr>
              <w:rPr>
                <w:rFonts w:eastAsiaTheme="majorEastAsia" w:cs="Times New Roman"/>
                <w:sz w:val="20"/>
              </w:rPr>
            </w:pPr>
            <w:r w:rsidRPr="007F7AA4">
              <w:rPr>
                <w:rFonts w:eastAsiaTheme="majorEastAsia" w:cs="Times New Roman"/>
                <w:sz w:val="20"/>
              </w:rPr>
              <w:t>                FSYNCB = 0x00000000</w:t>
            </w:r>
          </w:p>
          <w:p w14:paraId="11A5CFF9" w14:textId="77777777" w:rsidR="00544836" w:rsidRPr="007F7AA4" w:rsidRDefault="00544836" w:rsidP="00544836">
            <w:pPr>
              <w:rPr>
                <w:rFonts w:eastAsiaTheme="majorEastAsia" w:cs="Times New Roman"/>
                <w:sz w:val="20"/>
              </w:rPr>
            </w:pPr>
            <w:r w:rsidRPr="007F7AA4">
              <w:rPr>
                <w:rFonts w:eastAsiaTheme="majorEastAsia" w:cs="Times New Roman"/>
                <w:sz w:val="20"/>
              </w:rPr>
              <w:t>                FPAGEB = 0x00000000</w:t>
            </w:r>
          </w:p>
          <w:p w14:paraId="21284984" w14:textId="77777777" w:rsidR="00544836" w:rsidRPr="007F7AA4" w:rsidRDefault="00544836" w:rsidP="00544836">
            <w:pPr>
              <w:rPr>
                <w:rFonts w:eastAsiaTheme="majorEastAsia" w:cs="Times New Roman"/>
                <w:sz w:val="20"/>
              </w:rPr>
            </w:pPr>
            <w:r w:rsidRPr="007F7AA4">
              <w:rPr>
                <w:rFonts w:eastAsiaTheme="majorEastAsia" w:cs="Times New Roman"/>
                <w:sz w:val="20"/>
              </w:rPr>
              <w:t>                </w:t>
            </w:r>
            <w:r w:rsidRPr="007F7AA4">
              <w:rPr>
                <w:rFonts w:eastAsiaTheme="majorEastAsia" w:cs="Times New Roman"/>
                <w:sz w:val="20"/>
                <w:highlight w:val="yellow"/>
              </w:rPr>
              <w:t>FFCHB = 0x00000006   </w:t>
            </w:r>
            <w:r w:rsidRPr="007F7AA4">
              <w:rPr>
                <w:rFonts w:eastAsiaTheme="majorEastAsia" w:cs="Times New Roman"/>
                <w:sz w:val="20"/>
                <w:highlight w:val="yellow"/>
              </w:rPr>
              <w:t>即</w:t>
            </w:r>
            <w:r w:rsidRPr="007F7AA4">
              <w:rPr>
                <w:rFonts w:eastAsiaTheme="majorEastAsia" w:cs="Times New Roman"/>
                <w:sz w:val="20"/>
                <w:highlight w:val="yellow"/>
              </w:rPr>
              <w:t>6</w:t>
            </w:r>
            <w:r w:rsidRPr="007F7AA4">
              <w:rPr>
                <w:rFonts w:eastAsiaTheme="majorEastAsia" w:cs="Times New Roman"/>
                <w:sz w:val="20"/>
              </w:rPr>
              <w:t xml:space="preserve">  // FFCH</w:t>
            </w:r>
            <w:r w:rsidRPr="007F7AA4">
              <w:rPr>
                <w:rFonts w:eastAsiaTheme="majorEastAsia" w:cs="Times New Roman"/>
                <w:sz w:val="20"/>
              </w:rPr>
              <w:t>的错误帧数</w:t>
            </w:r>
          </w:p>
          <w:p w14:paraId="2199206D" w14:textId="77777777" w:rsidR="00544836" w:rsidRPr="007F7AA4" w:rsidRDefault="00544836" w:rsidP="00544836">
            <w:pPr>
              <w:rPr>
                <w:rFonts w:eastAsiaTheme="majorEastAsia" w:cs="Times New Roman"/>
                <w:sz w:val="20"/>
              </w:rPr>
            </w:pPr>
            <w:r w:rsidRPr="007F7AA4">
              <w:rPr>
                <w:rFonts w:eastAsiaTheme="majorEastAsia" w:cs="Times New Roman"/>
                <w:sz w:val="20"/>
              </w:rPr>
              <w:t>                FSCHB = 0x00000000</w:t>
            </w:r>
          </w:p>
          <w:p w14:paraId="0A7DB66A" w14:textId="77777777" w:rsidR="00544836" w:rsidRPr="007F7AA4" w:rsidRDefault="00544836" w:rsidP="00544836">
            <w:pPr>
              <w:rPr>
                <w:rFonts w:eastAsiaTheme="majorEastAsia" w:cs="Times New Roman"/>
                <w:sz w:val="20"/>
              </w:rPr>
            </w:pPr>
            <w:r w:rsidRPr="007F7AA4">
              <w:rPr>
                <w:rFonts w:eastAsiaTheme="majorEastAsia" w:cs="Times New Roman"/>
                <w:sz w:val="20"/>
              </w:rPr>
              <w:t>    Peer_Message --&gt; Len = 0, Addr = 0x00000000</w:t>
            </w:r>
          </w:p>
          <w:p w14:paraId="13CBB88F" w14:textId="77777777" w:rsidR="00544836" w:rsidRPr="007F7AA4" w:rsidRDefault="00544836" w:rsidP="00544836">
            <w:pPr>
              <w:rPr>
                <w:rFonts w:eastAsiaTheme="majorEastAsia" w:cs="Times New Roman"/>
                <w:sz w:val="20"/>
              </w:rPr>
            </w:pPr>
            <w:r w:rsidRPr="007F7AA4">
              <w:rPr>
                <w:rFonts w:eastAsiaTheme="majorEastAsia" w:cs="Times New Roman"/>
                <w:sz w:val="20"/>
              </w:rPr>
              <w:t>OTA 2924426 195779544 15:10:29:986 CPSW [NW-&gt;MS] C2K1XRTT CP_FTC_ORDER_MESSAGE</w:t>
            </w:r>
          </w:p>
          <w:p w14:paraId="6B335E37" w14:textId="77777777" w:rsidR="00544836" w:rsidRPr="007F7AA4" w:rsidRDefault="00544836" w:rsidP="00BB3B04">
            <w:pPr>
              <w:rPr>
                <w:rFonts w:eastAsiaTheme="majorEastAsia" w:cs="Times New Roman"/>
                <w:sz w:val="20"/>
              </w:rPr>
            </w:pPr>
          </w:p>
        </w:tc>
      </w:tr>
    </w:tbl>
    <w:p w14:paraId="59CBE714" w14:textId="77777777" w:rsidR="000B5E69" w:rsidRPr="007F7AA4" w:rsidRDefault="000B5E69" w:rsidP="000B5E69">
      <w:pPr>
        <w:pStyle w:val="2"/>
        <w:spacing w:before="156" w:after="156"/>
        <w:rPr>
          <w:rFonts w:cs="Times New Roman"/>
        </w:rPr>
      </w:pPr>
      <w:bookmarkStart w:id="84" w:name="_Toc87714663"/>
      <w:r w:rsidRPr="007F7AA4">
        <w:rPr>
          <w:rFonts w:cs="Times New Roman"/>
        </w:rPr>
        <w:lastRenderedPageBreak/>
        <w:t>CDMA</w:t>
      </w:r>
      <w:r w:rsidRPr="007F7AA4">
        <w:rPr>
          <w:rFonts w:cs="Times New Roman"/>
        </w:rPr>
        <w:t>驻网相关问题</w:t>
      </w:r>
      <w:bookmarkEnd w:id="84"/>
    </w:p>
    <w:p w14:paraId="7E6CE1B3" w14:textId="77777777" w:rsidR="000B5E69" w:rsidRPr="007F7AA4" w:rsidRDefault="000B5E69" w:rsidP="000B5E69">
      <w:pPr>
        <w:pStyle w:val="3"/>
        <w:spacing w:before="156" w:after="156"/>
        <w:rPr>
          <w:rFonts w:eastAsiaTheme="majorEastAsia" w:cs="Times New Roman"/>
        </w:rPr>
      </w:pPr>
      <w:bookmarkStart w:id="85" w:name="_Toc87714664"/>
      <w:r w:rsidRPr="007F7AA4">
        <w:rPr>
          <w:rFonts w:eastAsiaTheme="majorEastAsia" w:cs="Times New Roman"/>
        </w:rPr>
        <w:t>从</w:t>
      </w:r>
      <w:r w:rsidRPr="007F7AA4">
        <w:rPr>
          <w:rFonts w:eastAsiaTheme="majorEastAsia" w:cs="Times New Roman"/>
        </w:rPr>
        <w:t>CDMA</w:t>
      </w:r>
      <w:r w:rsidRPr="007F7AA4">
        <w:rPr>
          <w:rFonts w:eastAsiaTheme="majorEastAsia" w:cs="Times New Roman"/>
        </w:rPr>
        <w:t>重选到</w:t>
      </w:r>
      <w:r w:rsidRPr="007F7AA4">
        <w:rPr>
          <w:rFonts w:eastAsiaTheme="majorEastAsia" w:cs="Times New Roman"/>
        </w:rPr>
        <w:t>LTE</w:t>
      </w:r>
      <w:r w:rsidRPr="007F7AA4">
        <w:rPr>
          <w:rFonts w:eastAsiaTheme="majorEastAsia" w:cs="Times New Roman"/>
        </w:rPr>
        <w:t>时间长</w:t>
      </w:r>
      <w:bookmarkEnd w:id="85"/>
    </w:p>
    <w:p w14:paraId="321B7E66" w14:textId="77777777" w:rsidR="000B5E69" w:rsidRPr="007F7AA4" w:rsidRDefault="000B5E69" w:rsidP="000B5E69">
      <w:pPr>
        <w:rPr>
          <w:rFonts w:eastAsiaTheme="majorEastAsia" w:cs="Times New Roman"/>
          <w:color w:val="FF0000"/>
        </w:rPr>
      </w:pPr>
      <w:r w:rsidRPr="007F7AA4">
        <w:rPr>
          <w:rFonts w:eastAsiaTheme="majorEastAsia" w:cs="Times New Roman"/>
        </w:rPr>
        <w:t>从</w:t>
      </w:r>
      <w:r w:rsidRPr="007F7AA4">
        <w:rPr>
          <w:rFonts w:eastAsiaTheme="majorEastAsia" w:cs="Times New Roman"/>
        </w:rPr>
        <w:t>CDMA</w:t>
      </w:r>
      <w:r w:rsidRPr="007F7AA4">
        <w:rPr>
          <w:rFonts w:eastAsiaTheme="majorEastAsia" w:cs="Times New Roman"/>
        </w:rPr>
        <w:t>到</w:t>
      </w:r>
      <w:r w:rsidRPr="007F7AA4">
        <w:rPr>
          <w:rFonts w:eastAsiaTheme="majorEastAsia" w:cs="Times New Roman"/>
        </w:rPr>
        <w:t>LTE</w:t>
      </w:r>
      <w:r w:rsidR="00FB2DF3" w:rsidRPr="007F7AA4">
        <w:rPr>
          <w:rFonts w:eastAsiaTheme="majorEastAsia" w:cs="Times New Roman"/>
        </w:rPr>
        <w:t>，没有互操作的接口。</w:t>
      </w:r>
      <w:r w:rsidR="00FB2DF3" w:rsidRPr="007F7AA4">
        <w:rPr>
          <w:rFonts w:eastAsiaTheme="majorEastAsia" w:cs="Times New Roman"/>
        </w:rPr>
        <w:t>CDMA</w:t>
      </w:r>
      <w:r w:rsidR="00FB2DF3" w:rsidRPr="007F7AA4">
        <w:rPr>
          <w:rFonts w:eastAsiaTheme="majorEastAsia" w:cs="Times New Roman"/>
        </w:rPr>
        <w:t>的系统消息中没有</w:t>
      </w:r>
      <w:r w:rsidR="00FB2DF3" w:rsidRPr="007F7AA4">
        <w:rPr>
          <w:rFonts w:eastAsiaTheme="majorEastAsia" w:cs="Times New Roman"/>
        </w:rPr>
        <w:t>LTE</w:t>
      </w:r>
      <w:r w:rsidR="00FB2DF3" w:rsidRPr="007F7AA4">
        <w:rPr>
          <w:rFonts w:eastAsiaTheme="majorEastAsia" w:cs="Times New Roman"/>
        </w:rPr>
        <w:t>相关的邻区相关消息。</w:t>
      </w:r>
      <w:r w:rsidR="000C1528" w:rsidRPr="007F7AA4">
        <w:rPr>
          <w:rFonts w:eastAsiaTheme="majorEastAsia" w:cs="Times New Roman"/>
        </w:rPr>
        <w:t>只能通过</w:t>
      </w:r>
      <w:r w:rsidR="000C1528" w:rsidRPr="007F7AA4">
        <w:rPr>
          <w:rFonts w:eastAsiaTheme="majorEastAsia" w:cs="Times New Roman"/>
        </w:rPr>
        <w:t>RAT</w:t>
      </w:r>
      <w:r w:rsidR="000C1528" w:rsidRPr="007F7AA4">
        <w:rPr>
          <w:rFonts w:eastAsiaTheme="majorEastAsia" w:cs="Times New Roman"/>
        </w:rPr>
        <w:t>的高优先级重选来达到切换到</w:t>
      </w:r>
      <w:r w:rsidR="000C1528" w:rsidRPr="007F7AA4">
        <w:rPr>
          <w:rFonts w:eastAsiaTheme="majorEastAsia" w:cs="Times New Roman"/>
        </w:rPr>
        <w:t>LTE</w:t>
      </w:r>
      <w:r w:rsidR="000C1528" w:rsidRPr="007F7AA4">
        <w:rPr>
          <w:rFonts w:eastAsiaTheme="majorEastAsia" w:cs="Times New Roman"/>
        </w:rPr>
        <w:t>驻留的目的。</w:t>
      </w:r>
      <w:r w:rsidR="000C1528" w:rsidRPr="007F7AA4">
        <w:rPr>
          <w:rFonts w:eastAsiaTheme="majorEastAsia" w:cs="Times New Roman"/>
          <w:color w:val="FF0000"/>
          <w:highlight w:val="yellow"/>
        </w:rPr>
        <w:t>高通的</w:t>
      </w:r>
      <w:r w:rsidR="000C1528" w:rsidRPr="007F7AA4">
        <w:rPr>
          <w:rFonts w:eastAsiaTheme="majorEastAsia" w:cs="Times New Roman"/>
          <w:color w:val="FF0000"/>
          <w:highlight w:val="yellow"/>
        </w:rPr>
        <w:t>Modem</w:t>
      </w:r>
      <w:r w:rsidR="000C1528" w:rsidRPr="007F7AA4">
        <w:rPr>
          <w:rFonts w:eastAsiaTheme="majorEastAsia" w:cs="Times New Roman"/>
          <w:color w:val="FF0000"/>
          <w:highlight w:val="yellow"/>
        </w:rPr>
        <w:t>中，从</w:t>
      </w:r>
      <w:r w:rsidR="000C1528" w:rsidRPr="007F7AA4">
        <w:rPr>
          <w:rFonts w:eastAsiaTheme="majorEastAsia" w:cs="Times New Roman"/>
          <w:color w:val="FF0000"/>
          <w:highlight w:val="yellow"/>
        </w:rPr>
        <w:t>CDMA</w:t>
      </w:r>
      <w:r w:rsidR="000C1528" w:rsidRPr="007F7AA4">
        <w:rPr>
          <w:rFonts w:eastAsiaTheme="majorEastAsia" w:cs="Times New Roman"/>
          <w:color w:val="FF0000"/>
          <w:highlight w:val="yellow"/>
        </w:rPr>
        <w:t>重选到</w:t>
      </w:r>
      <w:r w:rsidR="000C1528" w:rsidRPr="007F7AA4">
        <w:rPr>
          <w:rFonts w:eastAsiaTheme="majorEastAsia" w:cs="Times New Roman"/>
          <w:color w:val="FF0000"/>
          <w:highlight w:val="yellow"/>
        </w:rPr>
        <w:t>LTE</w:t>
      </w:r>
      <w:r w:rsidR="000C1528" w:rsidRPr="007F7AA4">
        <w:rPr>
          <w:rFonts w:eastAsiaTheme="majorEastAsia" w:cs="Times New Roman"/>
          <w:color w:val="FF0000"/>
          <w:highlight w:val="yellow"/>
        </w:rPr>
        <w:t>，设置了</w:t>
      </w:r>
      <w:r w:rsidR="000C1528" w:rsidRPr="007F7AA4">
        <w:rPr>
          <w:rFonts w:eastAsiaTheme="majorEastAsia" w:cs="Times New Roman"/>
          <w:color w:val="FF0000"/>
          <w:highlight w:val="yellow"/>
        </w:rPr>
        <w:t>3min</w:t>
      </w:r>
      <w:r w:rsidR="000C1528" w:rsidRPr="007F7AA4">
        <w:rPr>
          <w:rFonts w:eastAsiaTheme="majorEastAsia" w:cs="Times New Roman"/>
          <w:color w:val="FF0000"/>
          <w:highlight w:val="yellow"/>
        </w:rPr>
        <w:t>的定时器，定时器到了才会发起</w:t>
      </w:r>
      <w:r w:rsidR="000C1528" w:rsidRPr="007F7AA4">
        <w:rPr>
          <w:rFonts w:eastAsiaTheme="majorEastAsia" w:cs="Times New Roman"/>
          <w:color w:val="FF0000"/>
          <w:highlight w:val="yellow"/>
        </w:rPr>
        <w:t>LTE</w:t>
      </w:r>
      <w:r w:rsidR="000C1528" w:rsidRPr="007F7AA4">
        <w:rPr>
          <w:rFonts w:eastAsiaTheme="majorEastAsia" w:cs="Times New Roman"/>
          <w:color w:val="FF0000"/>
          <w:highlight w:val="yellow"/>
        </w:rPr>
        <w:t>重选。</w:t>
      </w:r>
    </w:p>
    <w:p w14:paraId="63CCD7F5" w14:textId="77777777" w:rsidR="000C1528" w:rsidRPr="007F7AA4" w:rsidRDefault="000C1528" w:rsidP="000B5E69">
      <w:pPr>
        <w:rPr>
          <w:rFonts w:eastAsiaTheme="majorEastAsia" w:cs="Times New Roman"/>
        </w:rPr>
      </w:pPr>
    </w:p>
    <w:p w14:paraId="4485C817" w14:textId="77777777" w:rsidR="000B5E69" w:rsidRPr="007F7AA4" w:rsidRDefault="000B5E69" w:rsidP="000B5E69">
      <w:pPr>
        <w:rPr>
          <w:rFonts w:eastAsiaTheme="majorEastAsia" w:cs="Times New Roman"/>
          <w:sz w:val="20"/>
        </w:rPr>
      </w:pPr>
      <w:r w:rsidRPr="007F7AA4">
        <w:rPr>
          <w:rFonts w:eastAsiaTheme="majorEastAsia" w:cs="Times New Roman"/>
          <w:sz w:val="20"/>
        </w:rPr>
        <w:t>示例</w:t>
      </w:r>
      <w:r w:rsidRPr="007F7AA4">
        <w:rPr>
          <w:rFonts w:eastAsiaTheme="majorEastAsia" w:cs="Times New Roman"/>
          <w:sz w:val="20"/>
        </w:rPr>
        <w:t>JIRA</w:t>
      </w:r>
      <w:r w:rsidRPr="007F7AA4">
        <w:rPr>
          <w:rFonts w:eastAsiaTheme="majorEastAsia" w:cs="Times New Roman"/>
          <w:sz w:val="20"/>
        </w:rPr>
        <w:t>：</w:t>
      </w:r>
      <w:hyperlink r:id="rId56" w:history="1">
        <w:r w:rsidRPr="007F7AA4">
          <w:rPr>
            <w:rFonts w:eastAsiaTheme="majorEastAsia" w:cs="Times New Roman"/>
            <w:sz w:val="20"/>
          </w:rPr>
          <w:t>UPGR710R-1387</w:t>
        </w:r>
      </w:hyperlink>
      <w:r w:rsidRPr="007F7AA4">
        <w:rPr>
          <w:rFonts w:eastAsiaTheme="majorEastAsia" w:cs="Times New Roman"/>
          <w:sz w:val="20"/>
        </w:rPr>
        <w:t xml:space="preserve"> [F3B_R_CN][Modem]</w:t>
      </w:r>
      <w:r w:rsidRPr="007F7AA4">
        <w:rPr>
          <w:rFonts w:eastAsiaTheme="majorEastAsia" w:cs="Times New Roman"/>
          <w:sz w:val="20"/>
        </w:rPr>
        <w:t>偶现</w:t>
      </w:r>
      <w:r w:rsidRPr="007F7AA4">
        <w:rPr>
          <w:rFonts w:eastAsiaTheme="majorEastAsia" w:cs="Times New Roman"/>
          <w:sz w:val="20"/>
        </w:rPr>
        <w:t>_</w:t>
      </w:r>
      <w:r w:rsidRPr="007F7AA4">
        <w:rPr>
          <w:rFonts w:eastAsiaTheme="majorEastAsia" w:cs="Times New Roman"/>
          <w:sz w:val="20"/>
        </w:rPr>
        <w:t>电信卡由</w:t>
      </w:r>
      <w:r w:rsidRPr="007F7AA4">
        <w:rPr>
          <w:rFonts w:eastAsiaTheme="majorEastAsia" w:cs="Times New Roman"/>
          <w:sz w:val="20"/>
        </w:rPr>
        <w:t>3G</w:t>
      </w:r>
      <w:r w:rsidRPr="007F7AA4">
        <w:rPr>
          <w:rFonts w:eastAsiaTheme="majorEastAsia" w:cs="Times New Roman"/>
          <w:sz w:val="20"/>
        </w:rPr>
        <w:t>环境下回网到</w:t>
      </w:r>
      <w:r w:rsidRPr="007F7AA4">
        <w:rPr>
          <w:rFonts w:eastAsiaTheme="majorEastAsia" w:cs="Times New Roman"/>
          <w:sz w:val="20"/>
        </w:rPr>
        <w:t>4G</w:t>
      </w:r>
      <w:r w:rsidRPr="007F7AA4">
        <w:rPr>
          <w:rFonts w:eastAsiaTheme="majorEastAsia" w:cs="Times New Roman"/>
          <w:sz w:val="20"/>
        </w:rPr>
        <w:t>环境，回网时间过长，约</w:t>
      </w:r>
      <w:r w:rsidRPr="007F7AA4">
        <w:rPr>
          <w:rFonts w:eastAsiaTheme="majorEastAsia" w:cs="Times New Roman"/>
          <w:sz w:val="20"/>
        </w:rPr>
        <w:t>3min</w:t>
      </w:r>
    </w:p>
    <w:p w14:paraId="5B59FE62" w14:textId="5A780EAC" w:rsidR="000344B9" w:rsidRPr="007F7AA4" w:rsidRDefault="000344B9" w:rsidP="000B5E69">
      <w:pPr>
        <w:rPr>
          <w:rFonts w:eastAsiaTheme="majorEastAsia" w:cs="Times New Roman"/>
          <w:b/>
          <w:sz w:val="20"/>
        </w:rPr>
      </w:pPr>
      <w:r w:rsidRPr="007F7AA4">
        <w:rPr>
          <w:rFonts w:eastAsiaTheme="majorEastAsia" w:cs="Times New Roman"/>
          <w:b/>
          <w:sz w:val="20"/>
        </w:rPr>
        <w:t>结论：需要等待</w:t>
      </w:r>
      <w:r w:rsidRPr="007F7AA4">
        <w:rPr>
          <w:rFonts w:eastAsiaTheme="majorEastAsia" w:cs="Times New Roman"/>
          <w:b/>
          <w:sz w:val="20"/>
        </w:rPr>
        <w:t>CDMA</w:t>
      </w:r>
      <w:r w:rsidRPr="007F7AA4">
        <w:rPr>
          <w:rFonts w:eastAsiaTheme="majorEastAsia" w:cs="Times New Roman"/>
          <w:b/>
          <w:sz w:val="20"/>
        </w:rPr>
        <w:t>上驻留时间达到</w:t>
      </w:r>
      <w:r w:rsidRPr="007F7AA4">
        <w:rPr>
          <w:rFonts w:eastAsiaTheme="majorEastAsia" w:cs="Times New Roman"/>
          <w:b/>
          <w:sz w:val="20"/>
        </w:rPr>
        <w:t>3min</w:t>
      </w:r>
      <w:r w:rsidRPr="007F7AA4">
        <w:rPr>
          <w:rFonts w:eastAsiaTheme="majorEastAsia" w:cs="Times New Roman"/>
          <w:b/>
          <w:sz w:val="20"/>
        </w:rPr>
        <w:t>才会发起向</w:t>
      </w:r>
      <w:r w:rsidRPr="007F7AA4">
        <w:rPr>
          <w:rFonts w:eastAsiaTheme="majorEastAsia" w:cs="Times New Roman"/>
          <w:b/>
          <w:sz w:val="20"/>
        </w:rPr>
        <w:t>LTE</w:t>
      </w:r>
      <w:r w:rsidRPr="007F7AA4">
        <w:rPr>
          <w:rFonts w:eastAsiaTheme="majorEastAsia" w:cs="Times New Roman"/>
          <w:b/>
          <w:sz w:val="20"/>
        </w:rPr>
        <w:t>的重选。</w:t>
      </w:r>
    </w:p>
    <w:tbl>
      <w:tblPr>
        <w:tblStyle w:val="a7"/>
        <w:tblW w:w="0" w:type="auto"/>
        <w:tblLook w:val="04A0" w:firstRow="1" w:lastRow="0" w:firstColumn="1" w:lastColumn="0" w:noHBand="0" w:noVBand="1"/>
      </w:tblPr>
      <w:tblGrid>
        <w:gridCol w:w="13454"/>
      </w:tblGrid>
      <w:tr w:rsidR="00BD1774" w:rsidRPr="007F7AA4" w14:paraId="5432406E" w14:textId="77777777" w:rsidTr="00BD1774">
        <w:tc>
          <w:tcPr>
            <w:tcW w:w="13454" w:type="dxa"/>
          </w:tcPr>
          <w:p w14:paraId="5978D5B5" w14:textId="77777777" w:rsidR="00BD1774" w:rsidRPr="007F7AA4" w:rsidRDefault="00BD1774" w:rsidP="00BD1774">
            <w:pPr>
              <w:rPr>
                <w:rFonts w:eastAsiaTheme="majorEastAsia" w:cs="Times New Roman"/>
                <w:sz w:val="20"/>
              </w:rPr>
            </w:pPr>
            <w:r w:rsidRPr="007F7AA4">
              <w:rPr>
                <w:rFonts w:eastAsiaTheme="majorEastAsia" w:cs="Times New Roman"/>
                <w:sz w:val="20"/>
              </w:rPr>
              <w:t>[0x1006/001] 07:36:01.316978 SYNC CHANNEL/Sync Channel MsgLength: 44</w:t>
            </w:r>
          </w:p>
          <w:p w14:paraId="0BAB7845" w14:textId="77777777" w:rsidR="00BD1774" w:rsidRPr="007F7AA4" w:rsidRDefault="00BD1774" w:rsidP="00BD1774">
            <w:pPr>
              <w:rPr>
                <w:rFonts w:eastAsiaTheme="majorEastAsia" w:cs="Times New Roman"/>
                <w:sz w:val="20"/>
              </w:rPr>
            </w:pPr>
            <w:r w:rsidRPr="007F7AA4">
              <w:rPr>
                <w:rFonts w:eastAsiaTheme="majorEastAsia" w:cs="Times New Roman"/>
                <w:sz w:val="20"/>
              </w:rPr>
              <w:t>[0x1006/001] 07:36:14.783655 SYNC CHANNEL/Sync Channel MsgLength: 44</w:t>
            </w:r>
          </w:p>
          <w:p w14:paraId="4C3197AD" w14:textId="77777777" w:rsidR="00BD1774" w:rsidRPr="007F7AA4" w:rsidRDefault="00BD1774" w:rsidP="00BD1774">
            <w:pPr>
              <w:rPr>
                <w:rFonts w:eastAsiaTheme="majorEastAsia" w:cs="Times New Roman"/>
                <w:sz w:val="20"/>
              </w:rPr>
            </w:pPr>
            <w:r w:rsidRPr="007F7AA4">
              <w:rPr>
                <w:rFonts w:eastAsiaTheme="majorEastAsia" w:cs="Times New Roman"/>
                <w:sz w:val="20"/>
              </w:rPr>
              <w:t>[ 15/ 2] 07:36:15.245000 CDMA System Determination/High[ sdss.c 21185] ** Activate internal script = ssscr_int_resel_none ** on sub 1 stk 0 2</w:t>
            </w:r>
          </w:p>
          <w:p w14:paraId="2594B2EC" w14:textId="77777777" w:rsidR="00BD1774" w:rsidRPr="007F7AA4" w:rsidRDefault="00BD1774" w:rsidP="00BD1774">
            <w:pPr>
              <w:rPr>
                <w:rFonts w:eastAsiaTheme="majorEastAsia" w:cs="Times New Roman"/>
                <w:sz w:val="20"/>
              </w:rPr>
            </w:pPr>
            <w:r w:rsidRPr="007F7AA4">
              <w:rPr>
                <w:rFonts w:eastAsiaTheme="majorEastAsia" w:cs="Times New Roman"/>
                <w:sz w:val="20"/>
              </w:rPr>
              <w:t>[ 15/ 2] 07:36:15.245000 CDMA System Determination/High[ sdss.c 39687] ** Activate called script = ssscr_called_resel_none ** on sub 1 stk 0 2</w:t>
            </w:r>
          </w:p>
          <w:p w14:paraId="54A0D0DD" w14:textId="77777777" w:rsidR="00BD1774" w:rsidRPr="007F7AA4" w:rsidRDefault="00BD1774" w:rsidP="00BD1774">
            <w:pPr>
              <w:rPr>
                <w:rFonts w:eastAsiaTheme="majorEastAsia" w:cs="Times New Roman"/>
                <w:sz w:val="20"/>
              </w:rPr>
            </w:pPr>
            <w:r w:rsidRPr="007F7AA4">
              <w:rPr>
                <w:rFonts w:eastAsiaTheme="majorEastAsia" w:cs="Times New Roman"/>
                <w:sz w:val="20"/>
              </w:rPr>
              <w:t>[ 15/ 2] 07:36:15.246016 CDMA System Determination/High[ sdss.c 39687] ** Activate called script = ssscr_called_resel_init_to_norm ** on sub 1 stk 0 2</w:t>
            </w:r>
          </w:p>
          <w:p w14:paraId="387992EA" w14:textId="77777777" w:rsidR="00BD1774" w:rsidRPr="007F7AA4" w:rsidRDefault="00BD1774" w:rsidP="00BD1774">
            <w:pPr>
              <w:rPr>
                <w:rFonts w:eastAsiaTheme="majorEastAsia" w:cs="Times New Roman"/>
                <w:sz w:val="20"/>
              </w:rPr>
            </w:pPr>
          </w:p>
          <w:p w14:paraId="2B05F2AD" w14:textId="77777777" w:rsidR="00BD1774" w:rsidRPr="007F7AA4" w:rsidRDefault="00BD1774" w:rsidP="00BD1774">
            <w:pPr>
              <w:rPr>
                <w:rFonts w:eastAsiaTheme="majorEastAsia" w:cs="Times New Roman"/>
                <w:sz w:val="20"/>
              </w:rPr>
            </w:pPr>
            <w:r w:rsidRPr="007F7AA4">
              <w:rPr>
                <w:rFonts w:eastAsiaTheme="majorEastAsia" w:cs="Times New Roman"/>
                <w:b/>
                <w:sz w:val="20"/>
              </w:rPr>
              <w:t xml:space="preserve">// </w:t>
            </w:r>
            <w:r w:rsidRPr="007F7AA4">
              <w:rPr>
                <w:rFonts w:eastAsiaTheme="majorEastAsia" w:cs="Times New Roman"/>
                <w:b/>
                <w:sz w:val="20"/>
              </w:rPr>
              <w:t>开启</w:t>
            </w:r>
            <w:r w:rsidRPr="007F7AA4">
              <w:rPr>
                <w:rFonts w:eastAsiaTheme="majorEastAsia" w:cs="Times New Roman"/>
                <w:b/>
                <w:sz w:val="20"/>
              </w:rPr>
              <w:t>180s</w:t>
            </w:r>
            <w:r w:rsidRPr="007F7AA4">
              <w:rPr>
                <w:rFonts w:eastAsiaTheme="majorEastAsia" w:cs="Times New Roman"/>
                <w:b/>
                <w:sz w:val="20"/>
              </w:rPr>
              <w:t>定时器</w:t>
            </w:r>
          </w:p>
          <w:p w14:paraId="1E3B9E42" w14:textId="77777777" w:rsidR="00BD1774" w:rsidRPr="007F7AA4" w:rsidRDefault="00BD1774" w:rsidP="00BD1774">
            <w:pPr>
              <w:rPr>
                <w:rFonts w:eastAsiaTheme="majorEastAsia" w:cs="Times New Roman"/>
                <w:sz w:val="20"/>
              </w:rPr>
            </w:pPr>
            <w:r w:rsidRPr="007F7AA4">
              <w:rPr>
                <w:rFonts w:eastAsiaTheme="majorEastAsia" w:cs="Times New Roman"/>
                <w:b/>
                <w:color w:val="FF0000"/>
                <w:sz w:val="20"/>
              </w:rPr>
              <w:t>[ 15/ 2] 07:36:15.246016 CDMA System Determination/High[ sdcmd.c 10300] =SD= Timerset: SS-Timer on ss0:=180s or 180000ms, uptime=2375s, exp=2555s, sub 1 2</w:t>
            </w:r>
          </w:p>
          <w:p w14:paraId="7033016C" w14:textId="77777777" w:rsidR="00BD1774" w:rsidRPr="007F7AA4" w:rsidRDefault="00BD1774" w:rsidP="00BD1774">
            <w:pPr>
              <w:rPr>
                <w:rFonts w:eastAsiaTheme="majorEastAsia" w:cs="Times New Roman"/>
                <w:sz w:val="20"/>
              </w:rPr>
            </w:pPr>
            <w:r w:rsidRPr="007F7AA4">
              <w:rPr>
                <w:rFonts w:eastAsiaTheme="majorEastAsia" w:cs="Times New Roman"/>
                <w:sz w:val="20"/>
              </w:rPr>
              <w:t>[0x1004/001] 07:36:42.770014 ACCESS CHANNEL/Registration MsgLength: 44</w:t>
            </w:r>
          </w:p>
          <w:p w14:paraId="6FCA75F5" w14:textId="77777777" w:rsidR="00BD1774" w:rsidRPr="007F7AA4" w:rsidRDefault="00BD1774" w:rsidP="00BD1774">
            <w:pPr>
              <w:rPr>
                <w:rFonts w:eastAsiaTheme="majorEastAsia" w:cs="Times New Roman"/>
                <w:sz w:val="20"/>
              </w:rPr>
            </w:pPr>
            <w:r w:rsidRPr="007F7AA4">
              <w:rPr>
                <w:rFonts w:eastAsiaTheme="majorEastAsia" w:cs="Times New Roman"/>
                <w:sz w:val="20"/>
              </w:rPr>
              <w:t>[0x1007/007] 07:36:43.242504 PAGING CHANNEL/Order Msg Length: 30</w:t>
            </w:r>
          </w:p>
          <w:p w14:paraId="451C1D3B" w14:textId="77777777" w:rsidR="00BD1774" w:rsidRPr="007F7AA4" w:rsidRDefault="00BD1774" w:rsidP="00BD1774">
            <w:pPr>
              <w:rPr>
                <w:rFonts w:eastAsiaTheme="majorEastAsia" w:cs="Times New Roman"/>
                <w:sz w:val="20"/>
              </w:rPr>
            </w:pPr>
            <w:r w:rsidRPr="007F7AA4">
              <w:rPr>
                <w:rFonts w:eastAsiaTheme="majorEastAsia" w:cs="Times New Roman"/>
                <w:sz w:val="20"/>
              </w:rPr>
              <w:t>[0xB0C0/020/002/002] 07:37:26.906254 BCCH_DL_SCH / SystemInformationBlockType1Radio Bearer ID: 0, Freq: 1650, SFN: 370 1</w:t>
            </w:r>
          </w:p>
          <w:p w14:paraId="629A498E" w14:textId="77777777" w:rsidR="00BD1774" w:rsidRPr="007F7AA4" w:rsidRDefault="00BD1774" w:rsidP="00BD1774">
            <w:pPr>
              <w:rPr>
                <w:rFonts w:eastAsiaTheme="majorEastAsia" w:cs="Times New Roman"/>
                <w:sz w:val="20"/>
              </w:rPr>
            </w:pPr>
            <w:r w:rsidRPr="007F7AA4">
              <w:rPr>
                <w:rFonts w:eastAsiaTheme="majorEastAsia" w:cs="Times New Roman"/>
                <w:sz w:val="20"/>
              </w:rPr>
              <w:t>[0xB0ED] 07:37:43.752001 LTE NAS EMM Plain OTA Outgoing MessageService Request Msg 1</w:t>
            </w:r>
          </w:p>
          <w:p w14:paraId="5404C6B8" w14:textId="77777777" w:rsidR="00BD1774" w:rsidRPr="007F7AA4" w:rsidRDefault="00BD1774" w:rsidP="00BD1774">
            <w:pPr>
              <w:rPr>
                <w:rFonts w:eastAsiaTheme="majorEastAsia" w:cs="Times New Roman"/>
                <w:sz w:val="20"/>
              </w:rPr>
            </w:pPr>
            <w:r w:rsidRPr="007F7AA4">
              <w:rPr>
                <w:rFonts w:eastAsiaTheme="majorEastAsia" w:cs="Times New Roman"/>
                <w:sz w:val="20"/>
              </w:rPr>
              <w:t> </w:t>
            </w:r>
          </w:p>
          <w:p w14:paraId="56485D87" w14:textId="77777777" w:rsidR="00BD1774" w:rsidRPr="007F7AA4" w:rsidRDefault="00BD1774" w:rsidP="00BD1774">
            <w:pPr>
              <w:rPr>
                <w:rFonts w:eastAsiaTheme="majorEastAsia" w:cs="Times New Roman"/>
                <w:sz w:val="20"/>
              </w:rPr>
            </w:pPr>
            <w:r w:rsidRPr="007F7AA4">
              <w:rPr>
                <w:rFonts w:eastAsiaTheme="majorEastAsia" w:cs="Times New Roman"/>
                <w:b/>
                <w:sz w:val="20"/>
                <w:highlight w:val="yellow"/>
              </w:rPr>
              <w:t>//  SS(System Selection) Timer 180s</w:t>
            </w:r>
            <w:r w:rsidRPr="007F7AA4">
              <w:rPr>
                <w:rFonts w:eastAsiaTheme="majorEastAsia" w:cs="Times New Roman"/>
                <w:b/>
                <w:sz w:val="20"/>
                <w:highlight w:val="yellow"/>
              </w:rPr>
              <w:t>超时后，</w:t>
            </w:r>
            <w:r w:rsidRPr="007F7AA4">
              <w:rPr>
                <w:rFonts w:eastAsiaTheme="majorEastAsia" w:cs="Times New Roman"/>
                <w:b/>
                <w:sz w:val="20"/>
                <w:highlight w:val="yellow"/>
              </w:rPr>
              <w:t>Sub2</w:t>
            </w:r>
            <w:r w:rsidRPr="007F7AA4">
              <w:rPr>
                <w:rFonts w:eastAsiaTheme="majorEastAsia" w:cs="Times New Roman"/>
                <w:b/>
                <w:sz w:val="20"/>
                <w:highlight w:val="yellow"/>
              </w:rPr>
              <w:t>重选到</w:t>
            </w:r>
            <w:r w:rsidRPr="007F7AA4">
              <w:rPr>
                <w:rFonts w:eastAsiaTheme="majorEastAsia" w:cs="Times New Roman"/>
                <w:b/>
                <w:sz w:val="20"/>
                <w:highlight w:val="yellow"/>
              </w:rPr>
              <w:t>LTE</w:t>
            </w:r>
          </w:p>
          <w:p w14:paraId="3138F855" w14:textId="77777777" w:rsidR="00BD1774" w:rsidRPr="007F7AA4" w:rsidRDefault="00BD1774" w:rsidP="00BD1774">
            <w:pPr>
              <w:rPr>
                <w:rFonts w:eastAsiaTheme="majorEastAsia" w:cs="Times New Roman"/>
                <w:sz w:val="20"/>
              </w:rPr>
            </w:pPr>
            <w:r w:rsidRPr="007F7AA4">
              <w:rPr>
                <w:rFonts w:eastAsiaTheme="majorEastAsia" w:cs="Times New Roman"/>
                <w:sz w:val="20"/>
              </w:rPr>
              <w:t>[0xB0C0/020/002/002] 07:39:15.396012 BCCH_DL_SCH / SystemInformationBlockType1Radio Bearer ID: 0, Freq: 100, SFN: 596 2</w:t>
            </w:r>
          </w:p>
          <w:p w14:paraId="719BAB1E" w14:textId="77777777" w:rsidR="00BD1774" w:rsidRPr="007F7AA4" w:rsidRDefault="00BD1774" w:rsidP="00BD1774">
            <w:pPr>
              <w:rPr>
                <w:rFonts w:eastAsiaTheme="majorEastAsia" w:cs="Times New Roman"/>
                <w:sz w:val="20"/>
              </w:rPr>
            </w:pPr>
            <w:r w:rsidRPr="007F7AA4">
              <w:rPr>
                <w:rFonts w:eastAsiaTheme="majorEastAsia" w:cs="Times New Roman"/>
                <w:sz w:val="20"/>
              </w:rPr>
              <w:t> </w:t>
            </w:r>
          </w:p>
          <w:p w14:paraId="4986D1FA" w14:textId="7C00A0B8" w:rsidR="00BD1774" w:rsidRPr="007F7AA4" w:rsidRDefault="00BD1774" w:rsidP="00BD1774">
            <w:pPr>
              <w:rPr>
                <w:rFonts w:eastAsiaTheme="majorEastAsia" w:cs="Times New Roman"/>
                <w:b/>
                <w:sz w:val="20"/>
              </w:rPr>
            </w:pPr>
            <w:r w:rsidRPr="007F7AA4">
              <w:rPr>
                <w:rFonts w:eastAsiaTheme="majorEastAsia" w:cs="Times New Roman"/>
                <w:sz w:val="20"/>
              </w:rPr>
              <w:lastRenderedPageBreak/>
              <w:t>[ 15/ 2] 07:41:09.943025 CDMA System Determination/High[ sdcmd.c 10300] =SD= Timerset: SS-Timer on ss0:=180s or 180000ms, uptime=2669s, exp=2849s, sub 1 2</w:t>
            </w:r>
          </w:p>
        </w:tc>
      </w:tr>
    </w:tbl>
    <w:p w14:paraId="70F18736" w14:textId="77777777" w:rsidR="005E1CC4" w:rsidRPr="007F7AA4" w:rsidRDefault="005E1CC4" w:rsidP="005E1CC4">
      <w:pPr>
        <w:pStyle w:val="2"/>
        <w:spacing w:before="156" w:after="156"/>
        <w:rPr>
          <w:rFonts w:cs="Times New Roman"/>
        </w:rPr>
      </w:pPr>
      <w:bookmarkStart w:id="86" w:name="_Toc87714665"/>
      <w:r w:rsidRPr="007F7AA4">
        <w:rPr>
          <w:rFonts w:cs="Times New Roman"/>
        </w:rPr>
        <w:lastRenderedPageBreak/>
        <w:t>WCDMA</w:t>
      </w:r>
      <w:r w:rsidRPr="007F7AA4">
        <w:rPr>
          <w:rFonts w:cs="Times New Roman"/>
        </w:rPr>
        <w:t>相关问题</w:t>
      </w:r>
      <w:bookmarkEnd w:id="86"/>
    </w:p>
    <w:p w14:paraId="7CDD207E" w14:textId="3305C1DD" w:rsidR="005E1CC4" w:rsidRPr="007F7AA4" w:rsidRDefault="005E1CC4" w:rsidP="005E1CC4">
      <w:pPr>
        <w:pStyle w:val="3"/>
        <w:spacing w:before="156" w:after="156"/>
        <w:rPr>
          <w:rFonts w:eastAsiaTheme="majorEastAsia" w:cs="Times New Roman"/>
        </w:rPr>
      </w:pPr>
      <w:bookmarkStart w:id="87" w:name="_Toc87714666"/>
      <w:r w:rsidRPr="007F7AA4">
        <w:rPr>
          <w:rFonts w:eastAsiaTheme="majorEastAsia" w:cs="Times New Roman"/>
        </w:rPr>
        <w:t>WCDMA</w:t>
      </w:r>
      <w:r w:rsidRPr="007F7AA4">
        <w:rPr>
          <w:rFonts w:eastAsiaTheme="majorEastAsia" w:cs="Times New Roman"/>
        </w:rPr>
        <w:t>在通话过程中不能并发数据业务</w:t>
      </w:r>
      <w:bookmarkEnd w:id="87"/>
    </w:p>
    <w:p w14:paraId="7EEB0ADB" w14:textId="132B94F5" w:rsidR="00490530" w:rsidRPr="007F7AA4" w:rsidRDefault="00490530" w:rsidP="00490530">
      <w:pPr>
        <w:pStyle w:val="4"/>
        <w:spacing w:before="156" w:after="156"/>
        <w:rPr>
          <w:rFonts w:cs="Times New Roman"/>
        </w:rPr>
      </w:pPr>
      <w:r w:rsidRPr="007F7AA4">
        <w:rPr>
          <w:rFonts w:cs="Times New Roman"/>
        </w:rPr>
        <w:t>网络未配置数据</w:t>
      </w:r>
      <w:r w:rsidRPr="007F7AA4">
        <w:rPr>
          <w:rFonts w:cs="Times New Roman"/>
        </w:rPr>
        <w:t>DRB</w:t>
      </w:r>
    </w:p>
    <w:p w14:paraId="2E8E234A" w14:textId="2A322218" w:rsidR="005E1CC4" w:rsidRPr="007F7AA4" w:rsidRDefault="005E1CC4" w:rsidP="005E1CC4">
      <w:pPr>
        <w:rPr>
          <w:rFonts w:eastAsiaTheme="majorEastAsia" w:cs="Times New Roman"/>
          <w:b/>
          <w:sz w:val="20"/>
        </w:rPr>
      </w:pPr>
      <w:r w:rsidRPr="007F7AA4">
        <w:rPr>
          <w:rFonts w:eastAsiaTheme="majorEastAsia" w:cs="Times New Roman"/>
          <w:b/>
          <w:sz w:val="20"/>
        </w:rPr>
        <w:t>网络通过</w:t>
      </w:r>
      <w:r w:rsidRPr="007F7AA4">
        <w:rPr>
          <w:rFonts w:eastAsiaTheme="majorEastAsia" w:cs="Times New Roman"/>
          <w:b/>
          <w:sz w:val="20"/>
        </w:rPr>
        <w:t>Radio Bearer Setup</w:t>
      </w:r>
      <w:r w:rsidRPr="007F7AA4">
        <w:rPr>
          <w:rFonts w:eastAsiaTheme="majorEastAsia" w:cs="Times New Roman"/>
          <w:b/>
          <w:sz w:val="20"/>
        </w:rPr>
        <w:t>消息指示当前是否支持数据收发，如果将</w:t>
      </w:r>
      <w:r w:rsidRPr="007F7AA4">
        <w:rPr>
          <w:rFonts w:eastAsiaTheme="majorEastAsia" w:cs="Times New Roman"/>
          <w:b/>
          <w:sz w:val="20"/>
        </w:rPr>
        <w:t>NumberOfTransportBlocks</w:t>
      </w:r>
      <w:r w:rsidRPr="007F7AA4">
        <w:rPr>
          <w:rFonts w:eastAsiaTheme="majorEastAsia" w:cs="Times New Roman"/>
          <w:b/>
          <w:sz w:val="20"/>
        </w:rPr>
        <w:t>设置为</w:t>
      </w:r>
      <w:r w:rsidRPr="007F7AA4">
        <w:rPr>
          <w:rFonts w:eastAsiaTheme="majorEastAsia" w:cs="Times New Roman"/>
          <w:b/>
          <w:sz w:val="20"/>
        </w:rPr>
        <w:t>0</w:t>
      </w:r>
      <w:r w:rsidRPr="007F7AA4">
        <w:rPr>
          <w:rFonts w:eastAsiaTheme="majorEastAsia" w:cs="Times New Roman"/>
          <w:b/>
          <w:sz w:val="20"/>
        </w:rPr>
        <w:t>，则表示当前不支持数据收发。</w:t>
      </w:r>
    </w:p>
    <w:p w14:paraId="6052A97D" w14:textId="10B8FB15" w:rsidR="004819B5" w:rsidRPr="007F7AA4" w:rsidRDefault="004819B5" w:rsidP="005E1CC4">
      <w:pPr>
        <w:rPr>
          <w:rFonts w:eastAsiaTheme="majorEastAsia" w:cs="Times New Roman"/>
          <w:b/>
          <w:sz w:val="20"/>
        </w:rPr>
      </w:pPr>
      <w:r w:rsidRPr="007F7AA4">
        <w:rPr>
          <w:rFonts w:eastAsiaTheme="majorEastAsia" w:cs="Times New Roman"/>
          <w:b/>
          <w:sz w:val="20"/>
        </w:rPr>
        <w:t>搜索方法：</w:t>
      </w:r>
    </w:p>
    <w:p w14:paraId="238502DD" w14:textId="69696BF2" w:rsidR="004819B5" w:rsidRPr="007F7AA4" w:rsidRDefault="004819B5" w:rsidP="005E1CC4">
      <w:pPr>
        <w:rPr>
          <w:rFonts w:eastAsiaTheme="majorEastAsia" w:cs="Times New Roman"/>
          <w:sz w:val="20"/>
        </w:rPr>
      </w:pPr>
      <w:r w:rsidRPr="007F7AA4">
        <w:rPr>
          <w:rFonts w:eastAsiaTheme="majorEastAsia" w:cs="Times New Roman"/>
          <w:b/>
          <w:sz w:val="20"/>
        </w:rPr>
        <w:t>在</w:t>
      </w:r>
      <w:r w:rsidRPr="007F7AA4">
        <w:rPr>
          <w:rFonts w:eastAsiaTheme="majorEastAsia" w:cs="Times New Roman"/>
          <w:b/>
          <w:sz w:val="20"/>
        </w:rPr>
        <w:t>PS Integrated</w:t>
      </w:r>
      <w:r w:rsidRPr="007F7AA4">
        <w:rPr>
          <w:rFonts w:eastAsiaTheme="majorEastAsia" w:cs="Times New Roman"/>
          <w:b/>
          <w:sz w:val="20"/>
        </w:rPr>
        <w:t>界面中搜索</w:t>
      </w:r>
      <w:r w:rsidRPr="007F7AA4">
        <w:rPr>
          <w:rFonts w:eastAsiaTheme="majorEastAsia" w:cs="Times New Roman"/>
          <w:sz w:val="20"/>
        </w:rPr>
        <w:t>：</w:t>
      </w:r>
      <w:r w:rsidRPr="007F7AA4">
        <w:rPr>
          <w:rFonts w:eastAsiaTheme="majorEastAsia" w:cs="Times New Roman"/>
          <w:sz w:val="20"/>
        </w:rPr>
        <w:t>HSDPA reception </w:t>
      </w:r>
      <w:r w:rsidR="004B343B" w:rsidRPr="007F7AA4">
        <w:rPr>
          <w:rFonts w:eastAsiaTheme="majorEastAsia" w:cs="Times New Roman"/>
          <w:sz w:val="20"/>
        </w:rPr>
        <w:t>。</w:t>
      </w:r>
      <w:r w:rsidR="004B343B" w:rsidRPr="007F7AA4">
        <w:rPr>
          <w:rFonts w:eastAsiaTheme="majorEastAsia" w:cs="Times New Roman"/>
          <w:sz w:val="20"/>
        </w:rPr>
        <w:t>HSDPA reception stops</w:t>
      </w:r>
      <w:r w:rsidR="004B343B" w:rsidRPr="007F7AA4">
        <w:rPr>
          <w:rFonts w:eastAsiaTheme="majorEastAsia" w:cs="Times New Roman"/>
          <w:sz w:val="20"/>
        </w:rPr>
        <w:t>地方存在网络删除</w:t>
      </w:r>
      <w:r w:rsidR="004B343B" w:rsidRPr="007F7AA4">
        <w:rPr>
          <w:rFonts w:eastAsiaTheme="majorEastAsia" w:cs="Times New Roman"/>
          <w:sz w:val="20"/>
        </w:rPr>
        <w:t>HSDPA</w:t>
      </w:r>
      <w:r w:rsidR="004B343B" w:rsidRPr="007F7AA4">
        <w:rPr>
          <w:rFonts w:eastAsiaTheme="majorEastAsia" w:cs="Times New Roman"/>
          <w:sz w:val="20"/>
        </w:rPr>
        <w:t>和</w:t>
      </w:r>
      <w:r w:rsidR="004B343B" w:rsidRPr="007F7AA4">
        <w:rPr>
          <w:rFonts w:eastAsiaTheme="majorEastAsia" w:cs="Times New Roman"/>
          <w:sz w:val="20"/>
        </w:rPr>
        <w:t>HSUPA</w:t>
      </w:r>
      <w:r w:rsidR="004B343B" w:rsidRPr="007F7AA4">
        <w:rPr>
          <w:rFonts w:eastAsiaTheme="majorEastAsia" w:cs="Times New Roman"/>
          <w:sz w:val="20"/>
        </w:rPr>
        <w:t>的操作。</w:t>
      </w:r>
    </w:p>
    <w:tbl>
      <w:tblPr>
        <w:tblStyle w:val="a7"/>
        <w:tblW w:w="0" w:type="auto"/>
        <w:tblLook w:val="04A0" w:firstRow="1" w:lastRow="0" w:firstColumn="1" w:lastColumn="0" w:noHBand="0" w:noVBand="1"/>
      </w:tblPr>
      <w:tblGrid>
        <w:gridCol w:w="13454"/>
      </w:tblGrid>
      <w:tr w:rsidR="004819B5" w:rsidRPr="007F7AA4" w14:paraId="2F552152" w14:textId="77777777" w:rsidTr="004819B5">
        <w:tc>
          <w:tcPr>
            <w:tcW w:w="13454" w:type="dxa"/>
          </w:tcPr>
          <w:p w14:paraId="6B10C5A5" w14:textId="77777777" w:rsidR="004819B5" w:rsidRPr="007F7AA4" w:rsidRDefault="004819B5" w:rsidP="004819B5">
            <w:pPr>
              <w:rPr>
                <w:rFonts w:eastAsiaTheme="majorEastAsia" w:cs="Times New Roman"/>
                <w:sz w:val="20"/>
              </w:rPr>
            </w:pPr>
            <w:r w:rsidRPr="007F7AA4">
              <w:rPr>
                <w:rFonts w:eastAsiaTheme="majorEastAsia" w:cs="Times New Roman"/>
                <w:sz w:val="20"/>
              </w:rPr>
              <w:t>Type</w:t>
            </w:r>
            <w:r w:rsidRPr="007F7AA4">
              <w:rPr>
                <w:rFonts w:eastAsiaTheme="majorEastAsia" w:cs="Times New Roman"/>
                <w:sz w:val="20"/>
              </w:rPr>
              <w:tab/>
              <w:t>Index</w:t>
            </w:r>
            <w:r w:rsidRPr="007F7AA4">
              <w:rPr>
                <w:rFonts w:eastAsiaTheme="majorEastAsia" w:cs="Times New Roman"/>
                <w:sz w:val="20"/>
              </w:rPr>
              <w:tab/>
              <w:t>Time</w:t>
            </w:r>
            <w:r w:rsidRPr="007F7AA4">
              <w:rPr>
                <w:rFonts w:eastAsiaTheme="majorEastAsia" w:cs="Times New Roman"/>
                <w:sz w:val="20"/>
              </w:rPr>
              <w:tab/>
              <w:t>Local Time</w:t>
            </w:r>
            <w:r w:rsidRPr="007F7AA4">
              <w:rPr>
                <w:rFonts w:eastAsiaTheme="majorEastAsia" w:cs="Times New Roman"/>
                <w:sz w:val="20"/>
              </w:rPr>
              <w:tab/>
              <w:t>Module</w:t>
            </w:r>
            <w:r w:rsidRPr="007F7AA4">
              <w:rPr>
                <w:rFonts w:eastAsiaTheme="majorEastAsia" w:cs="Times New Roman"/>
                <w:sz w:val="20"/>
              </w:rPr>
              <w:tab/>
              <w:t>Message</w:t>
            </w:r>
            <w:r w:rsidRPr="007F7AA4">
              <w:rPr>
                <w:rFonts w:eastAsiaTheme="majorEastAsia" w:cs="Times New Roman"/>
                <w:sz w:val="20"/>
              </w:rPr>
              <w:tab/>
              <w:t>Comment</w:t>
            </w:r>
            <w:r w:rsidRPr="007F7AA4">
              <w:rPr>
                <w:rFonts w:eastAsiaTheme="majorEastAsia" w:cs="Times New Roman"/>
                <w:sz w:val="20"/>
              </w:rPr>
              <w:tab/>
              <w:t>Time Differences</w:t>
            </w:r>
          </w:p>
          <w:p w14:paraId="7D7B3D6E" w14:textId="77777777" w:rsidR="004819B5" w:rsidRPr="007F7AA4" w:rsidRDefault="004819B5" w:rsidP="004819B5">
            <w:pPr>
              <w:rPr>
                <w:rFonts w:eastAsiaTheme="majorEastAsia" w:cs="Times New Roman"/>
                <w:sz w:val="20"/>
              </w:rPr>
            </w:pPr>
            <w:r w:rsidRPr="007F7AA4">
              <w:rPr>
                <w:rFonts w:eastAsiaTheme="majorEastAsia" w:cs="Times New Roman"/>
                <w:sz w:val="20"/>
              </w:rPr>
              <w:t>PS</w:t>
            </w:r>
            <w:r w:rsidRPr="007F7AA4">
              <w:rPr>
                <w:rFonts w:eastAsiaTheme="majorEastAsia" w:cs="Times New Roman"/>
                <w:sz w:val="20"/>
              </w:rPr>
              <w:tab/>
              <w:t>54370</w:t>
            </w:r>
            <w:r w:rsidRPr="007F7AA4">
              <w:rPr>
                <w:rFonts w:eastAsiaTheme="majorEastAsia" w:cs="Times New Roman"/>
                <w:sz w:val="20"/>
              </w:rPr>
              <w:tab/>
              <w:t>4267095023</w:t>
            </w:r>
            <w:r w:rsidRPr="007F7AA4">
              <w:rPr>
                <w:rFonts w:eastAsiaTheme="majorEastAsia" w:cs="Times New Roman"/>
                <w:sz w:val="20"/>
              </w:rPr>
              <w:tab/>
              <w:t>18:13:57:242</w:t>
            </w:r>
            <w:r w:rsidRPr="007F7AA4">
              <w:rPr>
                <w:rFonts w:eastAsiaTheme="majorEastAsia" w:cs="Times New Roman"/>
                <w:sz w:val="20"/>
              </w:rPr>
              <w:tab/>
              <w:t>RRCE_FDD_2</w:t>
            </w:r>
            <w:r w:rsidRPr="007F7AA4">
              <w:rPr>
                <w:rFonts w:eastAsiaTheme="majorEastAsia" w:cs="Times New Roman"/>
                <w:sz w:val="20"/>
              </w:rPr>
              <w:tab/>
              <w:t>HSDPA reception starts.</w:t>
            </w:r>
            <w:r w:rsidRPr="007F7AA4">
              <w:rPr>
                <w:rFonts w:eastAsiaTheme="majorEastAsia" w:cs="Times New Roman"/>
                <w:sz w:val="20"/>
              </w:rPr>
              <w:tab/>
            </w:r>
            <w:r w:rsidRPr="007F7AA4">
              <w:rPr>
                <w:rFonts w:eastAsiaTheme="majorEastAsia" w:cs="Times New Roman"/>
                <w:sz w:val="20"/>
              </w:rPr>
              <w:tab/>
            </w:r>
          </w:p>
          <w:p w14:paraId="7BF093C7" w14:textId="77777777" w:rsidR="004819B5" w:rsidRPr="007F7AA4" w:rsidRDefault="004819B5" w:rsidP="004819B5">
            <w:pPr>
              <w:rPr>
                <w:rFonts w:eastAsiaTheme="majorEastAsia" w:cs="Times New Roman"/>
                <w:sz w:val="20"/>
              </w:rPr>
            </w:pPr>
            <w:r w:rsidRPr="007F7AA4">
              <w:rPr>
                <w:rFonts w:eastAsiaTheme="majorEastAsia" w:cs="Times New Roman"/>
                <w:sz w:val="20"/>
              </w:rPr>
              <w:t>OTA</w:t>
            </w:r>
            <w:r w:rsidRPr="007F7AA4">
              <w:rPr>
                <w:rFonts w:eastAsiaTheme="majorEastAsia" w:cs="Times New Roman"/>
                <w:sz w:val="20"/>
              </w:rPr>
              <w:tab/>
              <w:t>180591</w:t>
            </w:r>
            <w:r w:rsidRPr="007F7AA4">
              <w:rPr>
                <w:rFonts w:eastAsiaTheme="majorEastAsia" w:cs="Times New Roman"/>
                <w:sz w:val="20"/>
              </w:rPr>
              <w:tab/>
              <w:t>4267881560</w:t>
            </w:r>
            <w:r w:rsidRPr="007F7AA4">
              <w:rPr>
                <w:rFonts w:eastAsiaTheme="majorEastAsia" w:cs="Times New Roman"/>
                <w:sz w:val="20"/>
              </w:rPr>
              <w:tab/>
              <w:t>18:14:47:649</w:t>
            </w:r>
            <w:r w:rsidRPr="007F7AA4">
              <w:rPr>
                <w:rFonts w:eastAsiaTheme="majorEastAsia" w:cs="Times New Roman"/>
                <w:sz w:val="20"/>
              </w:rPr>
              <w:tab/>
              <w:t>CC_2</w:t>
            </w:r>
            <w:r w:rsidRPr="007F7AA4">
              <w:rPr>
                <w:rFonts w:eastAsiaTheme="majorEastAsia" w:cs="Times New Roman"/>
                <w:sz w:val="20"/>
              </w:rPr>
              <w:tab/>
              <w:t>[NW-&gt;MS] CC__CALL_PROCEEDING</w:t>
            </w:r>
            <w:r w:rsidRPr="007F7AA4">
              <w:rPr>
                <w:rFonts w:eastAsiaTheme="majorEastAsia" w:cs="Times New Roman"/>
                <w:sz w:val="20"/>
              </w:rPr>
              <w:tab/>
            </w:r>
            <w:r w:rsidRPr="007F7AA4">
              <w:rPr>
                <w:rFonts w:eastAsiaTheme="majorEastAsia" w:cs="Times New Roman"/>
                <w:sz w:val="20"/>
              </w:rPr>
              <w:tab/>
            </w:r>
          </w:p>
          <w:p w14:paraId="57622C02" w14:textId="77777777" w:rsidR="004819B5" w:rsidRPr="007F7AA4" w:rsidRDefault="004819B5" w:rsidP="004819B5">
            <w:pPr>
              <w:rPr>
                <w:rFonts w:eastAsiaTheme="majorEastAsia" w:cs="Times New Roman"/>
                <w:sz w:val="20"/>
              </w:rPr>
            </w:pPr>
            <w:r w:rsidRPr="007F7AA4">
              <w:rPr>
                <w:rFonts w:eastAsiaTheme="majorEastAsia" w:cs="Times New Roman"/>
                <w:sz w:val="20"/>
              </w:rPr>
              <w:t>OTA</w:t>
            </w:r>
            <w:r w:rsidRPr="007F7AA4">
              <w:rPr>
                <w:rFonts w:eastAsiaTheme="majorEastAsia" w:cs="Times New Roman"/>
                <w:sz w:val="20"/>
              </w:rPr>
              <w:tab/>
              <w:t>183213</w:t>
            </w:r>
            <w:r w:rsidRPr="007F7AA4">
              <w:rPr>
                <w:rFonts w:eastAsiaTheme="majorEastAsia" w:cs="Times New Roman"/>
                <w:sz w:val="20"/>
              </w:rPr>
              <w:tab/>
              <w:t>4267897186</w:t>
            </w:r>
            <w:r w:rsidRPr="007F7AA4">
              <w:rPr>
                <w:rFonts w:eastAsiaTheme="majorEastAsia" w:cs="Times New Roman"/>
                <w:sz w:val="20"/>
              </w:rPr>
              <w:tab/>
              <w:t>18:14:48:649</w:t>
            </w:r>
            <w:r w:rsidRPr="007F7AA4">
              <w:rPr>
                <w:rFonts w:eastAsiaTheme="majorEastAsia" w:cs="Times New Roman"/>
                <w:sz w:val="20"/>
              </w:rPr>
              <w:tab/>
              <w:t>ADR_FDD_2</w:t>
            </w:r>
            <w:r w:rsidRPr="007F7AA4">
              <w:rPr>
                <w:rFonts w:eastAsiaTheme="majorEastAsia" w:cs="Times New Roman"/>
                <w:sz w:val="20"/>
              </w:rPr>
              <w:tab/>
              <w:t>[NW-&gt;MS] FDD_RRC__RADIO_BEARER_SETUP</w:t>
            </w:r>
            <w:r w:rsidRPr="007F7AA4">
              <w:rPr>
                <w:rFonts w:eastAsiaTheme="majorEastAsia" w:cs="Times New Roman"/>
                <w:sz w:val="20"/>
              </w:rPr>
              <w:tab/>
            </w:r>
            <w:r w:rsidRPr="007F7AA4">
              <w:rPr>
                <w:rFonts w:eastAsiaTheme="majorEastAsia" w:cs="Times New Roman"/>
                <w:sz w:val="20"/>
              </w:rPr>
              <w:tab/>
            </w:r>
          </w:p>
          <w:p w14:paraId="6C3F2629" w14:textId="5D7EB508" w:rsidR="004819B5" w:rsidRPr="007F7AA4" w:rsidRDefault="004819B5" w:rsidP="004819B5">
            <w:pPr>
              <w:rPr>
                <w:rFonts w:eastAsiaTheme="majorEastAsia" w:cs="Times New Roman"/>
                <w:sz w:val="20"/>
              </w:rPr>
            </w:pPr>
            <w:r w:rsidRPr="007F7AA4">
              <w:rPr>
                <w:rFonts w:eastAsiaTheme="majorEastAsia" w:cs="Times New Roman"/>
                <w:sz w:val="20"/>
                <w:highlight w:val="yellow"/>
              </w:rPr>
              <w:t>PS</w:t>
            </w:r>
            <w:r w:rsidRPr="007F7AA4">
              <w:rPr>
                <w:rFonts w:eastAsiaTheme="majorEastAsia" w:cs="Times New Roman"/>
                <w:sz w:val="20"/>
                <w:highlight w:val="yellow"/>
              </w:rPr>
              <w:tab/>
              <w:t>183252</w:t>
            </w:r>
            <w:r w:rsidRPr="007F7AA4">
              <w:rPr>
                <w:rFonts w:eastAsiaTheme="majorEastAsia" w:cs="Times New Roman"/>
                <w:sz w:val="20"/>
                <w:highlight w:val="yellow"/>
              </w:rPr>
              <w:tab/>
              <w:t>4267897207</w:t>
            </w:r>
            <w:r w:rsidRPr="007F7AA4">
              <w:rPr>
                <w:rFonts w:eastAsiaTheme="majorEastAsia" w:cs="Times New Roman"/>
                <w:sz w:val="20"/>
                <w:highlight w:val="yellow"/>
              </w:rPr>
              <w:tab/>
              <w:t>18:14:48:649</w:t>
            </w:r>
            <w:r w:rsidRPr="007F7AA4">
              <w:rPr>
                <w:rFonts w:eastAsiaTheme="majorEastAsia" w:cs="Times New Roman"/>
                <w:sz w:val="20"/>
                <w:highlight w:val="yellow"/>
              </w:rPr>
              <w:tab/>
              <w:t>RRCE_FDD_2</w:t>
            </w:r>
            <w:r w:rsidRPr="007F7AA4">
              <w:rPr>
                <w:rFonts w:eastAsiaTheme="majorEastAsia" w:cs="Times New Roman"/>
                <w:sz w:val="20"/>
                <w:highlight w:val="yellow"/>
              </w:rPr>
              <w:tab/>
              <w:t>HSDPA reception stops.</w:t>
            </w:r>
            <w:r w:rsidRPr="007F7AA4">
              <w:rPr>
                <w:rFonts w:eastAsiaTheme="majorEastAsia" w:cs="Times New Roman"/>
                <w:sz w:val="20"/>
                <w:highlight w:val="yellow"/>
              </w:rPr>
              <w:tab/>
            </w:r>
            <w:r w:rsidRPr="007F7AA4">
              <w:rPr>
                <w:rFonts w:eastAsiaTheme="majorEastAsia" w:cs="Times New Roman"/>
                <w:sz w:val="20"/>
                <w:highlight w:val="yellow"/>
              </w:rPr>
              <w:tab/>
              <w:t xml:space="preserve">// </w:t>
            </w:r>
            <w:r w:rsidRPr="007F7AA4">
              <w:rPr>
                <w:rFonts w:eastAsiaTheme="majorEastAsia" w:cs="Times New Roman"/>
                <w:sz w:val="20"/>
                <w:highlight w:val="yellow"/>
              </w:rPr>
              <w:t>这里网络停止了数据传输</w:t>
            </w:r>
          </w:p>
          <w:p w14:paraId="21FE2EC6" w14:textId="4DA7E024" w:rsidR="004819B5" w:rsidRPr="007F7AA4" w:rsidRDefault="004819B5" w:rsidP="004819B5">
            <w:pPr>
              <w:rPr>
                <w:rFonts w:eastAsiaTheme="majorEastAsia" w:cs="Times New Roman"/>
                <w:b/>
                <w:sz w:val="20"/>
              </w:rPr>
            </w:pPr>
            <w:r w:rsidRPr="007F7AA4">
              <w:rPr>
                <w:rFonts w:eastAsiaTheme="majorEastAsia" w:cs="Times New Roman"/>
                <w:sz w:val="20"/>
              </w:rPr>
              <w:t>PS</w:t>
            </w:r>
            <w:r w:rsidRPr="007F7AA4">
              <w:rPr>
                <w:rFonts w:eastAsiaTheme="majorEastAsia" w:cs="Times New Roman"/>
                <w:sz w:val="20"/>
              </w:rPr>
              <w:tab/>
              <w:t>422617</w:t>
            </w:r>
            <w:r w:rsidRPr="007F7AA4">
              <w:rPr>
                <w:rFonts w:eastAsiaTheme="majorEastAsia" w:cs="Times New Roman"/>
                <w:sz w:val="20"/>
              </w:rPr>
              <w:tab/>
              <w:t>4268642205</w:t>
            </w:r>
            <w:r w:rsidRPr="007F7AA4">
              <w:rPr>
                <w:rFonts w:eastAsiaTheme="majorEastAsia" w:cs="Times New Roman"/>
                <w:sz w:val="20"/>
              </w:rPr>
              <w:tab/>
              <w:t>18:15:36:253</w:t>
            </w:r>
            <w:r w:rsidRPr="007F7AA4">
              <w:rPr>
                <w:rFonts w:eastAsiaTheme="majorEastAsia" w:cs="Times New Roman"/>
                <w:sz w:val="20"/>
              </w:rPr>
              <w:tab/>
              <w:t>RRCE_FDD_2</w:t>
            </w:r>
            <w:r w:rsidRPr="007F7AA4">
              <w:rPr>
                <w:rFonts w:eastAsiaTheme="majorEastAsia" w:cs="Times New Roman"/>
                <w:sz w:val="20"/>
              </w:rPr>
              <w:tab/>
              <w:t>HSDPA reception starts.</w:t>
            </w:r>
            <w:r w:rsidRPr="007F7AA4">
              <w:rPr>
                <w:rFonts w:eastAsiaTheme="majorEastAsia" w:cs="Times New Roman"/>
                <w:sz w:val="20"/>
              </w:rPr>
              <w:tab/>
            </w:r>
            <w:r w:rsidRPr="007F7AA4">
              <w:rPr>
                <w:rFonts w:eastAsiaTheme="majorEastAsia" w:cs="Times New Roman"/>
                <w:sz w:val="20"/>
              </w:rPr>
              <w:tab/>
            </w:r>
          </w:p>
        </w:tc>
      </w:tr>
    </w:tbl>
    <w:p w14:paraId="1DEC8F99" w14:textId="68DF7188" w:rsidR="005E1CC4" w:rsidRPr="007F7AA4" w:rsidRDefault="005E1CC4" w:rsidP="005E1CC4">
      <w:pPr>
        <w:rPr>
          <w:rFonts w:eastAsiaTheme="majorEastAsia" w:cs="Times New Roman"/>
          <w:b/>
          <w:sz w:val="20"/>
        </w:rPr>
      </w:pPr>
    </w:p>
    <w:p w14:paraId="54CFC648" w14:textId="77777777" w:rsidR="000548CA" w:rsidRPr="007F7AA4" w:rsidRDefault="000548CA" w:rsidP="000548CA">
      <w:pPr>
        <w:rPr>
          <w:rFonts w:eastAsiaTheme="majorEastAsia" w:cs="Times New Roman"/>
          <w:sz w:val="20"/>
        </w:rPr>
      </w:pPr>
      <w:r w:rsidRPr="007F7AA4">
        <w:rPr>
          <w:rFonts w:eastAsiaTheme="majorEastAsia" w:cs="Times New Roman"/>
          <w:sz w:val="20"/>
        </w:rPr>
        <w:t>示例</w:t>
      </w:r>
      <w:r w:rsidRPr="007F7AA4">
        <w:rPr>
          <w:rFonts w:eastAsiaTheme="majorEastAsia" w:cs="Times New Roman"/>
          <w:sz w:val="20"/>
        </w:rPr>
        <w:t>JIRA</w:t>
      </w:r>
      <w:r w:rsidRPr="007F7AA4">
        <w:rPr>
          <w:rFonts w:eastAsiaTheme="majorEastAsia" w:cs="Times New Roman"/>
          <w:sz w:val="20"/>
        </w:rPr>
        <w:t>：</w:t>
      </w:r>
      <w:hyperlink r:id="rId57" w:history="1">
        <w:r w:rsidRPr="007F7AA4">
          <w:rPr>
            <w:rFonts w:eastAsiaTheme="majorEastAsia" w:cs="Times New Roman"/>
            <w:sz w:val="20"/>
          </w:rPr>
          <w:t>UPGR5G-2910</w:t>
        </w:r>
      </w:hyperlink>
      <w:r w:rsidRPr="007F7AA4">
        <w:rPr>
          <w:rFonts w:eastAsiaTheme="majorEastAsia" w:cs="Times New Roman"/>
          <w:sz w:val="20"/>
        </w:rPr>
        <w:t xml:space="preserve"> FT_J10-R_HangZhou_</w:t>
      </w:r>
      <w:r w:rsidRPr="007F7AA4">
        <w:rPr>
          <w:rFonts w:eastAsiaTheme="majorEastAsia" w:cs="Times New Roman"/>
          <w:sz w:val="20"/>
        </w:rPr>
        <w:t>卡</w:t>
      </w:r>
      <w:r w:rsidRPr="007F7AA4">
        <w:rPr>
          <w:rFonts w:eastAsiaTheme="majorEastAsia" w:cs="Times New Roman"/>
          <w:sz w:val="20"/>
        </w:rPr>
        <w:t>1</w:t>
      </w:r>
      <w:r w:rsidRPr="007F7AA4">
        <w:rPr>
          <w:rFonts w:eastAsiaTheme="majorEastAsia" w:cs="Times New Roman"/>
          <w:sz w:val="20"/>
        </w:rPr>
        <w:t>联通</w:t>
      </w:r>
      <w:r w:rsidRPr="007F7AA4">
        <w:rPr>
          <w:rFonts w:eastAsiaTheme="majorEastAsia" w:cs="Times New Roman"/>
          <w:sz w:val="20"/>
        </w:rPr>
        <w:t>5G</w:t>
      </w:r>
      <w:r w:rsidRPr="007F7AA4">
        <w:rPr>
          <w:rFonts w:eastAsiaTheme="majorEastAsia" w:cs="Times New Roman"/>
          <w:sz w:val="20"/>
        </w:rPr>
        <w:t>或者</w:t>
      </w:r>
      <w:r w:rsidRPr="007F7AA4">
        <w:rPr>
          <w:rFonts w:eastAsiaTheme="majorEastAsia" w:cs="Times New Roman"/>
          <w:sz w:val="20"/>
        </w:rPr>
        <w:t>3G</w:t>
      </w:r>
      <w:r w:rsidRPr="007F7AA4">
        <w:rPr>
          <w:rFonts w:eastAsiaTheme="majorEastAsia" w:cs="Times New Roman"/>
          <w:sz w:val="20"/>
        </w:rPr>
        <w:t>，卡</w:t>
      </w:r>
      <w:r w:rsidRPr="007F7AA4">
        <w:rPr>
          <w:rFonts w:eastAsiaTheme="majorEastAsia" w:cs="Times New Roman"/>
          <w:sz w:val="20"/>
        </w:rPr>
        <w:t>2</w:t>
      </w:r>
      <w:r w:rsidRPr="007F7AA4">
        <w:rPr>
          <w:rFonts w:eastAsiaTheme="majorEastAsia" w:cs="Times New Roman"/>
          <w:sz w:val="20"/>
        </w:rPr>
        <w:t>联通</w:t>
      </w:r>
      <w:r w:rsidRPr="007F7AA4">
        <w:rPr>
          <w:rFonts w:eastAsiaTheme="majorEastAsia" w:cs="Times New Roman"/>
          <w:sz w:val="20"/>
        </w:rPr>
        <w:t>4GVolte</w:t>
      </w:r>
      <w:r w:rsidRPr="007F7AA4">
        <w:rPr>
          <w:rFonts w:eastAsiaTheme="majorEastAsia" w:cs="Times New Roman"/>
          <w:sz w:val="20"/>
        </w:rPr>
        <w:t>，卡</w:t>
      </w:r>
      <w:r w:rsidRPr="007F7AA4">
        <w:rPr>
          <w:rFonts w:eastAsiaTheme="majorEastAsia" w:cs="Times New Roman"/>
          <w:sz w:val="20"/>
        </w:rPr>
        <w:t>1</w:t>
      </w:r>
      <w:r w:rsidRPr="007F7AA4">
        <w:rPr>
          <w:rFonts w:eastAsiaTheme="majorEastAsia" w:cs="Times New Roman"/>
          <w:sz w:val="20"/>
        </w:rPr>
        <w:t>通话中数据无法使用，挂断电话后数据正常</w:t>
      </w:r>
      <w:r w:rsidRPr="007F7AA4">
        <w:rPr>
          <w:rFonts w:eastAsiaTheme="majorEastAsia" w:cs="Times New Roman"/>
          <w:sz w:val="20"/>
        </w:rPr>
        <w:t>,</w:t>
      </w:r>
      <w:r w:rsidRPr="007F7AA4">
        <w:rPr>
          <w:rFonts w:eastAsiaTheme="majorEastAsia" w:cs="Times New Roman"/>
          <w:sz w:val="20"/>
        </w:rPr>
        <w:t>必现</w:t>
      </w:r>
    </w:p>
    <w:p w14:paraId="41F6A03B" w14:textId="77777777" w:rsidR="000548CA" w:rsidRPr="007F7AA4" w:rsidRDefault="000548CA" w:rsidP="000548CA">
      <w:pPr>
        <w:rPr>
          <w:rFonts w:eastAsiaTheme="majorEastAsia" w:cs="Times New Roman"/>
          <w:sz w:val="20"/>
        </w:rPr>
      </w:pPr>
      <w:r w:rsidRPr="007F7AA4">
        <w:rPr>
          <w:rFonts w:eastAsiaTheme="majorEastAsia" w:cs="Times New Roman"/>
          <w:sz w:val="20"/>
          <w:highlight w:val="yellow"/>
        </w:rPr>
        <w:t>W</w:t>
      </w:r>
      <w:r w:rsidRPr="007F7AA4">
        <w:rPr>
          <w:rFonts w:eastAsiaTheme="majorEastAsia" w:cs="Times New Roman"/>
          <w:sz w:val="20"/>
          <w:highlight w:val="yellow"/>
        </w:rPr>
        <w:t>是可以数据和语音并发，并发需要通过网络配置才可行。</w:t>
      </w:r>
    </w:p>
    <w:p w14:paraId="5F1366BD" w14:textId="77777777" w:rsidR="000548CA" w:rsidRPr="007F7AA4" w:rsidRDefault="000548CA" w:rsidP="005E1CC4">
      <w:pPr>
        <w:rPr>
          <w:rFonts w:eastAsiaTheme="majorEastAsia" w:cs="Times New Roman"/>
          <w:sz w:val="20"/>
        </w:rPr>
      </w:pPr>
    </w:p>
    <w:p w14:paraId="174D9F86" w14:textId="77777777" w:rsidR="005E1CC4" w:rsidRPr="007F7AA4" w:rsidRDefault="005E1CC4" w:rsidP="005E1CC4">
      <w:pPr>
        <w:rPr>
          <w:rFonts w:eastAsiaTheme="majorEastAsia" w:cs="Times New Roman"/>
          <w:sz w:val="20"/>
        </w:rPr>
      </w:pPr>
      <w:r w:rsidRPr="007F7AA4">
        <w:rPr>
          <w:rFonts w:eastAsiaTheme="majorEastAsia" w:cs="Times New Roman"/>
          <w:sz w:val="20"/>
        </w:rPr>
        <w:t>打电话过程中无法使用数据是因为网络在此时将上下行速率配置为</w:t>
      </w:r>
      <w:r w:rsidRPr="007F7AA4">
        <w:rPr>
          <w:rFonts w:eastAsiaTheme="majorEastAsia" w:cs="Times New Roman"/>
          <w:sz w:val="20"/>
        </w:rPr>
        <w:t>0</w:t>
      </w:r>
      <w:r w:rsidRPr="007F7AA4">
        <w:rPr>
          <w:rFonts w:eastAsiaTheme="majorEastAsia" w:cs="Times New Roman"/>
          <w:sz w:val="20"/>
        </w:rPr>
        <w:t>了</w:t>
      </w:r>
      <w:r w:rsidR="00770A93" w:rsidRPr="007F7AA4">
        <w:rPr>
          <w:rFonts w:eastAsiaTheme="majorEastAsia" w:cs="Times New Roman"/>
          <w:sz w:val="20"/>
        </w:rPr>
        <w:t>。</w:t>
      </w:r>
    </w:p>
    <w:p w14:paraId="17EDA156" w14:textId="70FB1A11" w:rsidR="005E1CC4" w:rsidRPr="007F7AA4" w:rsidRDefault="005E1CC4" w:rsidP="005E1CC4">
      <w:pPr>
        <w:rPr>
          <w:rFonts w:eastAsiaTheme="majorEastAsia" w:cs="Times New Roman"/>
          <w:sz w:val="20"/>
        </w:rPr>
      </w:pPr>
      <w:r w:rsidRPr="007F7AA4">
        <w:rPr>
          <w:rFonts w:eastAsiaTheme="majorEastAsia" w:cs="Times New Roman"/>
          <w:sz w:val="20"/>
        </w:rPr>
        <w:t>电话挂断之后进行重配之后恢复</w:t>
      </w:r>
      <w:r w:rsidR="00770A93" w:rsidRPr="007F7AA4">
        <w:rPr>
          <w:rFonts w:eastAsiaTheme="majorEastAsia" w:cs="Times New Roman"/>
          <w:sz w:val="20"/>
        </w:rPr>
        <w:t>，</w:t>
      </w:r>
      <w:r w:rsidRPr="007F7AA4">
        <w:rPr>
          <w:rFonts w:eastAsiaTheme="majorEastAsia" w:cs="Times New Roman"/>
          <w:sz w:val="20"/>
        </w:rPr>
        <w:t>属于网络问题，可以使用对比机做对比验证</w:t>
      </w:r>
      <w:r w:rsidR="00770A93" w:rsidRPr="007F7AA4">
        <w:rPr>
          <w:rFonts w:eastAsiaTheme="majorEastAsia" w:cs="Times New Roman"/>
          <w:sz w:val="20"/>
        </w:rPr>
        <w:t>。最后对比机也是无法上网。</w:t>
      </w:r>
    </w:p>
    <w:tbl>
      <w:tblPr>
        <w:tblStyle w:val="a7"/>
        <w:tblW w:w="0" w:type="auto"/>
        <w:tblLook w:val="04A0" w:firstRow="1" w:lastRow="0" w:firstColumn="1" w:lastColumn="0" w:noHBand="0" w:noVBand="1"/>
      </w:tblPr>
      <w:tblGrid>
        <w:gridCol w:w="13454"/>
      </w:tblGrid>
      <w:tr w:rsidR="007236FA" w:rsidRPr="007F7AA4" w14:paraId="22A5BB2A" w14:textId="77777777" w:rsidTr="007236FA">
        <w:tc>
          <w:tcPr>
            <w:tcW w:w="13454" w:type="dxa"/>
          </w:tcPr>
          <w:p w14:paraId="5D5DE8BB" w14:textId="77777777" w:rsidR="007236FA" w:rsidRPr="007F7AA4" w:rsidRDefault="007236FA" w:rsidP="007236FA">
            <w:pPr>
              <w:rPr>
                <w:rFonts w:eastAsiaTheme="majorEastAsia" w:cs="Times New Roman"/>
                <w:sz w:val="20"/>
              </w:rPr>
            </w:pPr>
            <w:r w:rsidRPr="007F7AA4">
              <w:rPr>
                <w:rFonts w:eastAsiaTheme="majorEastAsia" w:cs="Times New Roman"/>
                <w:sz w:val="20"/>
              </w:rPr>
              <w:t>Type</w:t>
            </w:r>
            <w:r w:rsidRPr="007F7AA4">
              <w:rPr>
                <w:rFonts w:eastAsiaTheme="majorEastAsia" w:cs="Times New Roman"/>
                <w:sz w:val="20"/>
              </w:rPr>
              <w:tab/>
              <w:t>Index</w:t>
            </w:r>
            <w:r w:rsidRPr="007F7AA4">
              <w:rPr>
                <w:rFonts w:eastAsiaTheme="majorEastAsia" w:cs="Times New Roman"/>
                <w:sz w:val="20"/>
              </w:rPr>
              <w:tab/>
              <w:t>Time</w:t>
            </w:r>
            <w:r w:rsidRPr="007F7AA4">
              <w:rPr>
                <w:rFonts w:eastAsiaTheme="majorEastAsia" w:cs="Times New Roman"/>
                <w:sz w:val="20"/>
              </w:rPr>
              <w:tab/>
              <w:t>Local Time</w:t>
            </w:r>
            <w:r w:rsidRPr="007F7AA4">
              <w:rPr>
                <w:rFonts w:eastAsiaTheme="majorEastAsia" w:cs="Times New Roman"/>
                <w:sz w:val="20"/>
              </w:rPr>
              <w:tab/>
              <w:t>Module</w:t>
            </w:r>
            <w:r w:rsidRPr="007F7AA4">
              <w:rPr>
                <w:rFonts w:eastAsiaTheme="majorEastAsia" w:cs="Times New Roman"/>
                <w:sz w:val="20"/>
              </w:rPr>
              <w:tab/>
              <w:t>Message</w:t>
            </w:r>
            <w:r w:rsidRPr="007F7AA4">
              <w:rPr>
                <w:rFonts w:eastAsiaTheme="majorEastAsia" w:cs="Times New Roman"/>
                <w:sz w:val="20"/>
              </w:rPr>
              <w:tab/>
              <w:t>Comment</w:t>
            </w:r>
            <w:r w:rsidRPr="007F7AA4">
              <w:rPr>
                <w:rFonts w:eastAsiaTheme="majorEastAsia" w:cs="Times New Roman"/>
                <w:sz w:val="20"/>
              </w:rPr>
              <w:tab/>
              <w:t>Time Differences</w:t>
            </w:r>
          </w:p>
          <w:p w14:paraId="76B63CC0" w14:textId="77777777" w:rsidR="007236FA" w:rsidRPr="007F7AA4" w:rsidRDefault="007236FA" w:rsidP="007236FA">
            <w:pPr>
              <w:rPr>
                <w:rFonts w:eastAsiaTheme="majorEastAsia" w:cs="Times New Roman"/>
                <w:sz w:val="20"/>
              </w:rPr>
            </w:pPr>
            <w:r w:rsidRPr="007F7AA4">
              <w:rPr>
                <w:rFonts w:eastAsiaTheme="majorEastAsia" w:cs="Times New Roman"/>
                <w:sz w:val="20"/>
              </w:rPr>
              <w:t>OTA</w:t>
            </w:r>
            <w:r w:rsidRPr="007F7AA4">
              <w:rPr>
                <w:rFonts w:eastAsiaTheme="majorEastAsia" w:cs="Times New Roman"/>
                <w:sz w:val="20"/>
              </w:rPr>
              <w:tab/>
              <w:t>1154594</w:t>
            </w:r>
            <w:r w:rsidRPr="007F7AA4">
              <w:rPr>
                <w:rFonts w:eastAsiaTheme="majorEastAsia" w:cs="Times New Roman"/>
                <w:sz w:val="20"/>
              </w:rPr>
              <w:tab/>
              <w:t>22875741</w:t>
            </w:r>
            <w:r w:rsidRPr="007F7AA4">
              <w:rPr>
                <w:rFonts w:eastAsiaTheme="majorEastAsia" w:cs="Times New Roman"/>
                <w:sz w:val="20"/>
              </w:rPr>
              <w:tab/>
              <w:t>13:02:54:680</w:t>
            </w:r>
            <w:r w:rsidRPr="007F7AA4">
              <w:rPr>
                <w:rFonts w:eastAsiaTheme="majorEastAsia" w:cs="Times New Roman"/>
                <w:sz w:val="20"/>
              </w:rPr>
              <w:tab/>
              <w:t>SM</w:t>
            </w:r>
            <w:r w:rsidRPr="007F7AA4">
              <w:rPr>
                <w:rFonts w:eastAsiaTheme="majorEastAsia" w:cs="Times New Roman"/>
                <w:sz w:val="20"/>
              </w:rPr>
              <w:tab/>
              <w:t>[MS-&gt;NW] SM__ACTIVATE_PDP_CONTEXT_REQUEST</w:t>
            </w:r>
          </w:p>
          <w:p w14:paraId="48458464" w14:textId="77777777" w:rsidR="007236FA" w:rsidRPr="007F7AA4" w:rsidRDefault="007236FA" w:rsidP="007236FA">
            <w:pPr>
              <w:rPr>
                <w:rFonts w:eastAsiaTheme="majorEastAsia" w:cs="Times New Roman"/>
                <w:sz w:val="20"/>
              </w:rPr>
            </w:pPr>
            <w:r w:rsidRPr="007F7AA4">
              <w:rPr>
                <w:rFonts w:eastAsiaTheme="majorEastAsia" w:cs="Times New Roman"/>
                <w:sz w:val="20"/>
              </w:rPr>
              <w:t>OTA</w:t>
            </w:r>
            <w:r w:rsidRPr="007F7AA4">
              <w:rPr>
                <w:rFonts w:eastAsiaTheme="majorEastAsia" w:cs="Times New Roman"/>
                <w:sz w:val="20"/>
              </w:rPr>
              <w:tab/>
              <w:t>1155073</w:t>
            </w:r>
            <w:r w:rsidRPr="007F7AA4">
              <w:rPr>
                <w:rFonts w:eastAsiaTheme="majorEastAsia" w:cs="Times New Roman"/>
                <w:sz w:val="20"/>
              </w:rPr>
              <w:tab/>
              <w:t>22880887</w:t>
            </w:r>
            <w:r w:rsidRPr="007F7AA4">
              <w:rPr>
                <w:rFonts w:eastAsiaTheme="majorEastAsia" w:cs="Times New Roman"/>
                <w:sz w:val="20"/>
              </w:rPr>
              <w:tab/>
              <w:t>13:02:55:080</w:t>
            </w:r>
            <w:r w:rsidRPr="007F7AA4">
              <w:rPr>
                <w:rFonts w:eastAsiaTheme="majorEastAsia" w:cs="Times New Roman"/>
                <w:sz w:val="20"/>
              </w:rPr>
              <w:tab/>
              <w:t>ADR_FDD</w:t>
            </w:r>
            <w:r w:rsidRPr="007F7AA4">
              <w:rPr>
                <w:rFonts w:eastAsiaTheme="majorEastAsia" w:cs="Times New Roman"/>
                <w:sz w:val="20"/>
              </w:rPr>
              <w:tab/>
              <w:t>[NW-&gt;MS] FDD_RRC__RADIO_BEARER_SETUP</w:t>
            </w:r>
            <w:r w:rsidRPr="007F7AA4">
              <w:rPr>
                <w:rFonts w:eastAsiaTheme="majorEastAsia" w:cs="Times New Roman"/>
                <w:sz w:val="20"/>
              </w:rPr>
              <w:tab/>
              <w:t>rb-Identity = 5</w:t>
            </w:r>
          </w:p>
          <w:p w14:paraId="2DF4C6DF" w14:textId="77777777" w:rsidR="007236FA" w:rsidRPr="007F7AA4" w:rsidRDefault="007236FA" w:rsidP="007236FA">
            <w:pPr>
              <w:rPr>
                <w:rFonts w:eastAsiaTheme="majorEastAsia" w:cs="Times New Roman"/>
                <w:sz w:val="20"/>
              </w:rPr>
            </w:pPr>
            <w:r w:rsidRPr="007F7AA4">
              <w:rPr>
                <w:rFonts w:eastAsiaTheme="majorEastAsia" w:cs="Times New Roman"/>
                <w:sz w:val="20"/>
              </w:rPr>
              <w:t>OTA</w:t>
            </w:r>
            <w:r w:rsidRPr="007F7AA4">
              <w:rPr>
                <w:rFonts w:eastAsiaTheme="majorEastAsia" w:cs="Times New Roman"/>
                <w:sz w:val="20"/>
              </w:rPr>
              <w:tab/>
              <w:t>1155737</w:t>
            </w:r>
            <w:r w:rsidRPr="007F7AA4">
              <w:rPr>
                <w:rFonts w:eastAsiaTheme="majorEastAsia" w:cs="Times New Roman"/>
                <w:sz w:val="20"/>
              </w:rPr>
              <w:tab/>
              <w:t>22886122</w:t>
            </w:r>
            <w:r w:rsidRPr="007F7AA4">
              <w:rPr>
                <w:rFonts w:eastAsiaTheme="majorEastAsia" w:cs="Times New Roman"/>
                <w:sz w:val="20"/>
              </w:rPr>
              <w:tab/>
              <w:t>13:02:55:280</w:t>
            </w:r>
            <w:r w:rsidRPr="007F7AA4">
              <w:rPr>
                <w:rFonts w:eastAsiaTheme="majorEastAsia" w:cs="Times New Roman"/>
                <w:sz w:val="20"/>
              </w:rPr>
              <w:tab/>
              <w:t>ADR_FDD</w:t>
            </w:r>
            <w:r w:rsidRPr="007F7AA4">
              <w:rPr>
                <w:rFonts w:eastAsiaTheme="majorEastAsia" w:cs="Times New Roman"/>
                <w:sz w:val="20"/>
              </w:rPr>
              <w:tab/>
              <w:t>[MS-&gt;NW] FDD_RRC__RADIO_BEARER_SETUP_COMPLETE</w:t>
            </w:r>
          </w:p>
          <w:p w14:paraId="227E2AFC" w14:textId="77777777" w:rsidR="007236FA" w:rsidRPr="007F7AA4" w:rsidRDefault="007236FA" w:rsidP="007236FA">
            <w:pPr>
              <w:rPr>
                <w:rFonts w:eastAsiaTheme="majorEastAsia" w:cs="Times New Roman"/>
                <w:sz w:val="20"/>
              </w:rPr>
            </w:pPr>
            <w:r w:rsidRPr="007F7AA4">
              <w:rPr>
                <w:rFonts w:eastAsiaTheme="majorEastAsia" w:cs="Times New Roman"/>
                <w:sz w:val="20"/>
              </w:rPr>
              <w:t>OTA</w:t>
            </w:r>
            <w:r w:rsidRPr="007F7AA4">
              <w:rPr>
                <w:rFonts w:eastAsiaTheme="majorEastAsia" w:cs="Times New Roman"/>
                <w:sz w:val="20"/>
              </w:rPr>
              <w:tab/>
              <w:t>1157359</w:t>
            </w:r>
            <w:r w:rsidRPr="007F7AA4">
              <w:rPr>
                <w:rFonts w:eastAsiaTheme="majorEastAsia" w:cs="Times New Roman"/>
                <w:sz w:val="20"/>
              </w:rPr>
              <w:tab/>
              <w:t>22894791</w:t>
            </w:r>
            <w:r w:rsidRPr="007F7AA4">
              <w:rPr>
                <w:rFonts w:eastAsiaTheme="majorEastAsia" w:cs="Times New Roman"/>
                <w:sz w:val="20"/>
              </w:rPr>
              <w:tab/>
              <w:t>13:02:55:882</w:t>
            </w:r>
            <w:r w:rsidRPr="007F7AA4">
              <w:rPr>
                <w:rFonts w:eastAsiaTheme="majorEastAsia" w:cs="Times New Roman"/>
                <w:sz w:val="20"/>
              </w:rPr>
              <w:tab/>
              <w:t>SM</w:t>
            </w:r>
            <w:r w:rsidRPr="007F7AA4">
              <w:rPr>
                <w:rFonts w:eastAsiaTheme="majorEastAsia" w:cs="Times New Roman"/>
                <w:sz w:val="20"/>
              </w:rPr>
              <w:tab/>
              <w:t>[NW-&gt;MS] SM__ACTIVATE_PDP_CONTEXT_ACCEPT</w:t>
            </w:r>
          </w:p>
          <w:p w14:paraId="5D43D472" w14:textId="77777777" w:rsidR="007236FA" w:rsidRPr="007F7AA4" w:rsidRDefault="007236FA" w:rsidP="007236FA">
            <w:pPr>
              <w:rPr>
                <w:rFonts w:eastAsiaTheme="majorEastAsia" w:cs="Times New Roman"/>
                <w:sz w:val="20"/>
              </w:rPr>
            </w:pPr>
          </w:p>
          <w:p w14:paraId="0E39FD86" w14:textId="77777777" w:rsidR="007236FA" w:rsidRPr="007F7AA4" w:rsidRDefault="007236FA" w:rsidP="007236FA">
            <w:pPr>
              <w:rPr>
                <w:rFonts w:eastAsiaTheme="majorEastAsia" w:cs="Times New Roman"/>
                <w:sz w:val="20"/>
              </w:rPr>
            </w:pPr>
            <w:r w:rsidRPr="007F7AA4">
              <w:rPr>
                <w:rFonts w:eastAsiaTheme="majorEastAsia" w:cs="Times New Roman"/>
                <w:sz w:val="20"/>
              </w:rPr>
              <w:t>OTA</w:t>
            </w:r>
            <w:r w:rsidRPr="007F7AA4">
              <w:rPr>
                <w:rFonts w:eastAsiaTheme="majorEastAsia" w:cs="Times New Roman"/>
                <w:sz w:val="20"/>
              </w:rPr>
              <w:tab/>
              <w:t>1305661</w:t>
            </w:r>
            <w:r w:rsidRPr="007F7AA4">
              <w:rPr>
                <w:rFonts w:eastAsiaTheme="majorEastAsia" w:cs="Times New Roman"/>
                <w:sz w:val="20"/>
              </w:rPr>
              <w:tab/>
              <w:t>23230707</w:t>
            </w:r>
            <w:r w:rsidRPr="007F7AA4">
              <w:rPr>
                <w:rFonts w:eastAsiaTheme="majorEastAsia" w:cs="Times New Roman"/>
                <w:sz w:val="20"/>
              </w:rPr>
              <w:tab/>
              <w:t>13:03:17:299</w:t>
            </w:r>
            <w:r w:rsidRPr="007F7AA4">
              <w:rPr>
                <w:rFonts w:eastAsiaTheme="majorEastAsia" w:cs="Times New Roman"/>
                <w:sz w:val="20"/>
              </w:rPr>
              <w:tab/>
              <w:t>MM</w:t>
            </w:r>
            <w:r w:rsidRPr="007F7AA4">
              <w:rPr>
                <w:rFonts w:eastAsiaTheme="majorEastAsia" w:cs="Times New Roman"/>
                <w:sz w:val="20"/>
              </w:rPr>
              <w:tab/>
              <w:t>[MS-&gt;NW] MM__CM_SERVICE_REQUEST</w:t>
            </w:r>
          </w:p>
          <w:p w14:paraId="61BFA491" w14:textId="77777777" w:rsidR="007236FA" w:rsidRPr="007F7AA4" w:rsidRDefault="007236FA" w:rsidP="007236FA">
            <w:pPr>
              <w:rPr>
                <w:rFonts w:eastAsiaTheme="majorEastAsia" w:cs="Times New Roman"/>
                <w:sz w:val="20"/>
              </w:rPr>
            </w:pPr>
            <w:r w:rsidRPr="007F7AA4">
              <w:rPr>
                <w:rFonts w:eastAsiaTheme="majorEastAsia" w:cs="Times New Roman"/>
                <w:sz w:val="20"/>
              </w:rPr>
              <w:t>OTA</w:t>
            </w:r>
            <w:r w:rsidRPr="007F7AA4">
              <w:rPr>
                <w:rFonts w:eastAsiaTheme="majorEastAsia" w:cs="Times New Roman"/>
                <w:sz w:val="20"/>
              </w:rPr>
              <w:tab/>
              <w:t>1312749</w:t>
            </w:r>
            <w:r w:rsidRPr="007F7AA4">
              <w:rPr>
                <w:rFonts w:eastAsiaTheme="majorEastAsia" w:cs="Times New Roman"/>
                <w:sz w:val="20"/>
              </w:rPr>
              <w:tab/>
              <w:t>23249174</w:t>
            </w:r>
            <w:r w:rsidRPr="007F7AA4">
              <w:rPr>
                <w:rFonts w:eastAsiaTheme="majorEastAsia" w:cs="Times New Roman"/>
                <w:sz w:val="20"/>
              </w:rPr>
              <w:tab/>
              <w:t>13:03:18:499</w:t>
            </w:r>
            <w:r w:rsidRPr="007F7AA4">
              <w:rPr>
                <w:rFonts w:eastAsiaTheme="majorEastAsia" w:cs="Times New Roman"/>
                <w:sz w:val="20"/>
              </w:rPr>
              <w:tab/>
              <w:t>CC</w:t>
            </w:r>
            <w:r w:rsidRPr="007F7AA4">
              <w:rPr>
                <w:rFonts w:eastAsiaTheme="majorEastAsia" w:cs="Times New Roman"/>
                <w:sz w:val="20"/>
              </w:rPr>
              <w:tab/>
              <w:t>[MS-&gt;NW] CC__SETUP</w:t>
            </w:r>
          </w:p>
          <w:p w14:paraId="101932EF" w14:textId="77777777" w:rsidR="007236FA" w:rsidRPr="007F7AA4" w:rsidRDefault="007236FA" w:rsidP="007236FA">
            <w:pPr>
              <w:rPr>
                <w:rFonts w:eastAsiaTheme="majorEastAsia" w:cs="Times New Roman"/>
                <w:sz w:val="20"/>
              </w:rPr>
            </w:pPr>
          </w:p>
          <w:p w14:paraId="31C3AFA6" w14:textId="77777777" w:rsidR="007236FA" w:rsidRPr="007F7AA4" w:rsidRDefault="007236FA" w:rsidP="007236FA">
            <w:pPr>
              <w:rPr>
                <w:rFonts w:eastAsiaTheme="majorEastAsia" w:cs="Times New Roman"/>
                <w:b/>
                <w:sz w:val="20"/>
              </w:rPr>
            </w:pPr>
            <w:r w:rsidRPr="007F7AA4">
              <w:rPr>
                <w:rFonts w:eastAsiaTheme="majorEastAsia" w:cs="Times New Roman"/>
                <w:b/>
                <w:sz w:val="20"/>
              </w:rPr>
              <w:t xml:space="preserve">// </w:t>
            </w:r>
            <w:r w:rsidRPr="007F7AA4">
              <w:rPr>
                <w:rFonts w:eastAsiaTheme="majorEastAsia" w:cs="Times New Roman"/>
                <w:b/>
                <w:sz w:val="20"/>
              </w:rPr>
              <w:t>通话过程中，网络将</w:t>
            </w:r>
            <w:r w:rsidRPr="007F7AA4">
              <w:rPr>
                <w:rFonts w:eastAsiaTheme="majorEastAsia" w:cs="Times New Roman"/>
                <w:b/>
                <w:sz w:val="20"/>
              </w:rPr>
              <w:t>MO</w:t>
            </w:r>
            <w:r w:rsidRPr="007F7AA4">
              <w:rPr>
                <w:rFonts w:eastAsiaTheme="majorEastAsia" w:cs="Times New Roman"/>
                <w:b/>
                <w:sz w:val="20"/>
              </w:rPr>
              <w:t>端</w:t>
            </w:r>
            <w:r w:rsidRPr="007F7AA4">
              <w:rPr>
                <w:rFonts w:eastAsiaTheme="majorEastAsia" w:cs="Times New Roman"/>
                <w:b/>
                <w:sz w:val="20"/>
              </w:rPr>
              <w:t>WCDMA</w:t>
            </w:r>
            <w:r w:rsidRPr="007F7AA4">
              <w:rPr>
                <w:rFonts w:eastAsiaTheme="majorEastAsia" w:cs="Times New Roman"/>
                <w:b/>
                <w:sz w:val="20"/>
              </w:rPr>
              <w:t>的</w:t>
            </w:r>
            <w:r w:rsidRPr="007F7AA4">
              <w:rPr>
                <w:rFonts w:eastAsiaTheme="majorEastAsia" w:cs="Times New Roman"/>
                <w:b/>
                <w:sz w:val="20"/>
              </w:rPr>
              <w:t>Radio Bearer</w:t>
            </w:r>
            <w:r w:rsidRPr="007F7AA4">
              <w:rPr>
                <w:rFonts w:eastAsiaTheme="majorEastAsia" w:cs="Times New Roman"/>
                <w:b/>
                <w:sz w:val="20"/>
              </w:rPr>
              <w:t>的上下行速率设置为</w:t>
            </w:r>
            <w:r w:rsidRPr="007F7AA4">
              <w:rPr>
                <w:rFonts w:eastAsiaTheme="majorEastAsia" w:cs="Times New Roman"/>
                <w:b/>
                <w:sz w:val="20"/>
              </w:rPr>
              <w:t>0</w:t>
            </w:r>
            <w:r w:rsidRPr="007F7AA4">
              <w:rPr>
                <w:rFonts w:eastAsiaTheme="majorEastAsia" w:cs="Times New Roman"/>
                <w:b/>
                <w:sz w:val="20"/>
              </w:rPr>
              <w:t>，禁止了数据业务的并发行为</w:t>
            </w:r>
          </w:p>
          <w:p w14:paraId="3B364F51" w14:textId="77777777" w:rsidR="007236FA" w:rsidRPr="007F7AA4" w:rsidRDefault="007236FA" w:rsidP="007236FA">
            <w:pPr>
              <w:rPr>
                <w:rFonts w:eastAsiaTheme="majorEastAsia" w:cs="Times New Roman"/>
                <w:kern w:val="0"/>
                <w:sz w:val="20"/>
                <w:szCs w:val="21"/>
              </w:rPr>
            </w:pPr>
            <w:r w:rsidRPr="007F7AA4">
              <w:rPr>
                <w:rFonts w:eastAsiaTheme="majorEastAsia" w:cs="Times New Roman"/>
                <w:sz w:val="20"/>
              </w:rPr>
              <w:t>OTA</w:t>
            </w:r>
            <w:r w:rsidRPr="007F7AA4">
              <w:rPr>
                <w:rFonts w:eastAsiaTheme="majorEastAsia" w:cs="Times New Roman"/>
                <w:sz w:val="20"/>
              </w:rPr>
              <w:tab/>
              <w:t>1324868</w:t>
            </w:r>
            <w:r w:rsidRPr="007F7AA4">
              <w:rPr>
                <w:rFonts w:eastAsiaTheme="majorEastAsia" w:cs="Times New Roman"/>
                <w:sz w:val="20"/>
              </w:rPr>
              <w:tab/>
              <w:t>23279166</w:t>
            </w:r>
            <w:r w:rsidRPr="007F7AA4">
              <w:rPr>
                <w:rFonts w:eastAsiaTheme="majorEastAsia" w:cs="Times New Roman"/>
                <w:sz w:val="20"/>
              </w:rPr>
              <w:tab/>
              <w:t>13:03:20:499</w:t>
            </w:r>
            <w:r w:rsidRPr="007F7AA4">
              <w:rPr>
                <w:rFonts w:eastAsiaTheme="majorEastAsia" w:cs="Times New Roman"/>
                <w:sz w:val="20"/>
              </w:rPr>
              <w:tab/>
              <w:t>ADR_FDD</w:t>
            </w:r>
            <w:r w:rsidRPr="007F7AA4">
              <w:rPr>
                <w:rFonts w:eastAsiaTheme="majorEastAsia" w:cs="Times New Roman"/>
                <w:sz w:val="20"/>
              </w:rPr>
              <w:tab/>
              <w:t>[NW-&gt;MS] FDD_RRC__RADIO_BEARER_SETUP</w:t>
            </w:r>
            <w:r w:rsidRPr="007F7AA4">
              <w:rPr>
                <w:rFonts w:eastAsiaTheme="majorEastAsia" w:cs="Times New Roman"/>
                <w:sz w:val="20"/>
              </w:rPr>
              <w:tab/>
              <w:t xml:space="preserve">UL-AddReconfTransChInformation-r8: </w:t>
            </w:r>
            <w:r w:rsidRPr="007F7AA4">
              <w:rPr>
                <w:rFonts w:eastAsiaTheme="majorEastAsia" w:cs="Times New Roman"/>
                <w:kern w:val="0"/>
                <w:sz w:val="20"/>
                <w:szCs w:val="21"/>
                <w:highlight w:val="yellow"/>
              </w:rPr>
              <w:t>dch-usch</w:t>
            </w:r>
            <w:r w:rsidRPr="007F7AA4">
              <w:rPr>
                <w:rFonts w:eastAsiaTheme="majorEastAsia" w:cs="Times New Roman"/>
                <w:kern w:val="0"/>
                <w:sz w:val="20"/>
                <w:szCs w:val="21"/>
              </w:rPr>
              <w:t xml:space="preserve"> (0)</w:t>
            </w:r>
          </w:p>
          <w:p w14:paraId="2D8DB25D" w14:textId="77777777" w:rsidR="007236FA" w:rsidRPr="007F7AA4" w:rsidRDefault="007236FA" w:rsidP="007236FA">
            <w:pPr>
              <w:rPr>
                <w:rFonts w:eastAsiaTheme="majorEastAsia" w:cs="Times New Roman"/>
                <w:kern w:val="0"/>
                <w:sz w:val="20"/>
                <w:szCs w:val="21"/>
              </w:rPr>
            </w:pPr>
            <w:r w:rsidRPr="007F7AA4">
              <w:rPr>
                <w:rFonts w:eastAsiaTheme="majorEastAsia" w:cs="Times New Roman"/>
                <w:kern w:val="0"/>
                <w:sz w:val="20"/>
                <w:szCs w:val="21"/>
              </w:rPr>
              <w:t>dch-usch</w:t>
            </w:r>
          </w:p>
          <w:p w14:paraId="30006EC1" w14:textId="77777777" w:rsidR="007236FA" w:rsidRPr="007F7AA4" w:rsidRDefault="007236FA" w:rsidP="007236FA">
            <w:pPr>
              <w:rPr>
                <w:rFonts w:eastAsiaTheme="majorEastAsia" w:cs="Times New Roman"/>
                <w:kern w:val="0"/>
                <w:sz w:val="20"/>
                <w:szCs w:val="21"/>
              </w:rPr>
            </w:pPr>
            <w:r w:rsidRPr="007F7AA4">
              <w:rPr>
                <w:rFonts w:eastAsiaTheme="majorEastAsia" w:cs="Times New Roman"/>
                <w:kern w:val="0"/>
                <w:sz w:val="20"/>
                <w:szCs w:val="21"/>
              </w:rPr>
              <w:t xml:space="preserve">    ul-TransportChannelType: dch (0)</w:t>
            </w:r>
          </w:p>
          <w:p w14:paraId="1BA5BB35" w14:textId="77777777" w:rsidR="007236FA" w:rsidRPr="007F7AA4" w:rsidRDefault="007236FA" w:rsidP="007236FA">
            <w:pPr>
              <w:rPr>
                <w:rFonts w:eastAsiaTheme="majorEastAsia" w:cs="Times New Roman"/>
                <w:kern w:val="0"/>
                <w:sz w:val="20"/>
                <w:szCs w:val="21"/>
              </w:rPr>
            </w:pPr>
            <w:r w:rsidRPr="007F7AA4">
              <w:rPr>
                <w:rFonts w:eastAsiaTheme="majorEastAsia" w:cs="Times New Roman"/>
                <w:kern w:val="0"/>
                <w:sz w:val="20"/>
                <w:szCs w:val="21"/>
              </w:rPr>
              <w:t xml:space="preserve">    transportChannelIdentity: 21</w:t>
            </w:r>
          </w:p>
          <w:p w14:paraId="400B929B" w14:textId="77777777" w:rsidR="007236FA" w:rsidRPr="007F7AA4" w:rsidRDefault="007236FA" w:rsidP="007236FA">
            <w:pPr>
              <w:rPr>
                <w:rFonts w:eastAsiaTheme="majorEastAsia" w:cs="Times New Roman"/>
                <w:kern w:val="0"/>
                <w:sz w:val="20"/>
                <w:szCs w:val="21"/>
              </w:rPr>
            </w:pPr>
            <w:r w:rsidRPr="007F7AA4">
              <w:rPr>
                <w:rFonts w:eastAsiaTheme="majorEastAsia" w:cs="Times New Roman"/>
                <w:kern w:val="0"/>
                <w:sz w:val="20"/>
                <w:szCs w:val="21"/>
              </w:rPr>
              <w:t xml:space="preserve">    transportFormatSet: </w:t>
            </w:r>
            <w:r w:rsidRPr="007F7AA4">
              <w:rPr>
                <w:rFonts w:eastAsiaTheme="majorEastAsia" w:cs="Times New Roman"/>
                <w:b/>
                <w:color w:val="FF0000"/>
                <w:kern w:val="0"/>
                <w:sz w:val="20"/>
                <w:szCs w:val="21"/>
              </w:rPr>
              <w:t>dedicatedTransChTFS</w:t>
            </w:r>
            <w:r w:rsidRPr="007F7AA4">
              <w:rPr>
                <w:rFonts w:eastAsiaTheme="majorEastAsia" w:cs="Times New Roman"/>
                <w:color w:val="FF0000"/>
                <w:kern w:val="0"/>
                <w:sz w:val="20"/>
                <w:szCs w:val="21"/>
              </w:rPr>
              <w:t xml:space="preserve"> </w:t>
            </w:r>
            <w:r w:rsidRPr="007F7AA4">
              <w:rPr>
                <w:rFonts w:eastAsiaTheme="majorEastAsia" w:cs="Times New Roman"/>
                <w:kern w:val="0"/>
                <w:sz w:val="20"/>
                <w:szCs w:val="21"/>
              </w:rPr>
              <w:t>(0)</w:t>
            </w:r>
          </w:p>
          <w:p w14:paraId="1704208C" w14:textId="77777777" w:rsidR="007236FA" w:rsidRPr="007F7AA4" w:rsidRDefault="007236FA" w:rsidP="007236FA">
            <w:pPr>
              <w:rPr>
                <w:rFonts w:eastAsiaTheme="majorEastAsia" w:cs="Times New Roman"/>
                <w:kern w:val="0"/>
                <w:sz w:val="20"/>
                <w:szCs w:val="21"/>
              </w:rPr>
            </w:pPr>
            <w:r w:rsidRPr="007F7AA4">
              <w:rPr>
                <w:rFonts w:eastAsiaTheme="majorEastAsia" w:cs="Times New Roman"/>
                <w:kern w:val="0"/>
                <w:sz w:val="20"/>
                <w:szCs w:val="21"/>
              </w:rPr>
              <w:t xml:space="preserve">        dedicatedTransChTFS</w:t>
            </w:r>
          </w:p>
          <w:p w14:paraId="14616557" w14:textId="77777777" w:rsidR="007236FA" w:rsidRPr="007F7AA4" w:rsidRDefault="007236FA" w:rsidP="007236FA">
            <w:pPr>
              <w:rPr>
                <w:rFonts w:eastAsiaTheme="majorEastAsia" w:cs="Times New Roman"/>
                <w:kern w:val="0"/>
                <w:sz w:val="20"/>
                <w:szCs w:val="21"/>
              </w:rPr>
            </w:pPr>
            <w:r w:rsidRPr="007F7AA4">
              <w:rPr>
                <w:rFonts w:eastAsiaTheme="majorEastAsia" w:cs="Times New Roman"/>
                <w:kern w:val="0"/>
                <w:sz w:val="20"/>
                <w:szCs w:val="21"/>
              </w:rPr>
              <w:t xml:space="preserve">            tti: tti40 (2)</w:t>
            </w:r>
          </w:p>
          <w:p w14:paraId="77798335" w14:textId="77777777" w:rsidR="007236FA" w:rsidRPr="007F7AA4" w:rsidRDefault="007236FA" w:rsidP="007236FA">
            <w:pPr>
              <w:rPr>
                <w:rFonts w:eastAsiaTheme="majorEastAsia" w:cs="Times New Roman"/>
                <w:kern w:val="0"/>
                <w:sz w:val="20"/>
                <w:szCs w:val="21"/>
              </w:rPr>
            </w:pPr>
            <w:r w:rsidRPr="007F7AA4">
              <w:rPr>
                <w:rFonts w:eastAsiaTheme="majorEastAsia" w:cs="Times New Roman"/>
                <w:kern w:val="0"/>
                <w:sz w:val="20"/>
                <w:szCs w:val="21"/>
              </w:rPr>
              <w:t xml:space="preserve">                tti40: 1 item</w:t>
            </w:r>
          </w:p>
          <w:p w14:paraId="0BAB88D6" w14:textId="77777777" w:rsidR="007236FA" w:rsidRPr="007F7AA4" w:rsidRDefault="007236FA" w:rsidP="007236FA">
            <w:pPr>
              <w:rPr>
                <w:rFonts w:eastAsiaTheme="majorEastAsia" w:cs="Times New Roman"/>
                <w:kern w:val="0"/>
                <w:sz w:val="20"/>
                <w:szCs w:val="21"/>
              </w:rPr>
            </w:pPr>
            <w:r w:rsidRPr="007F7AA4">
              <w:rPr>
                <w:rFonts w:eastAsiaTheme="majorEastAsia" w:cs="Times New Roman"/>
                <w:kern w:val="0"/>
                <w:sz w:val="20"/>
                <w:szCs w:val="21"/>
              </w:rPr>
              <w:t xml:space="preserve">                    Item 0</w:t>
            </w:r>
          </w:p>
          <w:p w14:paraId="4EAD2187" w14:textId="77777777" w:rsidR="007236FA" w:rsidRPr="007F7AA4" w:rsidRDefault="007236FA" w:rsidP="007236FA">
            <w:pPr>
              <w:rPr>
                <w:rFonts w:eastAsiaTheme="majorEastAsia" w:cs="Times New Roman"/>
                <w:color w:val="FF0000"/>
                <w:kern w:val="0"/>
                <w:sz w:val="20"/>
                <w:szCs w:val="21"/>
              </w:rPr>
            </w:pPr>
            <w:r w:rsidRPr="007F7AA4">
              <w:rPr>
                <w:rFonts w:eastAsiaTheme="majorEastAsia" w:cs="Times New Roman"/>
                <w:kern w:val="0"/>
                <w:sz w:val="20"/>
                <w:szCs w:val="21"/>
              </w:rPr>
              <w:t xml:space="preserve">                      </w:t>
            </w:r>
            <w:r w:rsidRPr="007F7AA4">
              <w:rPr>
                <w:rFonts w:eastAsiaTheme="majorEastAsia" w:cs="Times New Roman"/>
                <w:color w:val="FF0000"/>
                <w:kern w:val="0"/>
                <w:sz w:val="20"/>
                <w:szCs w:val="21"/>
              </w:rPr>
              <w:t xml:space="preserve">  DedicatedDynamicTF-Info</w:t>
            </w:r>
          </w:p>
          <w:p w14:paraId="62EC2330" w14:textId="77777777" w:rsidR="007236FA" w:rsidRPr="007F7AA4" w:rsidRDefault="007236FA" w:rsidP="007236FA">
            <w:pPr>
              <w:rPr>
                <w:rFonts w:eastAsiaTheme="majorEastAsia" w:cs="Times New Roman"/>
                <w:kern w:val="0"/>
                <w:sz w:val="20"/>
                <w:szCs w:val="21"/>
              </w:rPr>
            </w:pPr>
            <w:r w:rsidRPr="007F7AA4">
              <w:rPr>
                <w:rFonts w:eastAsiaTheme="majorEastAsia" w:cs="Times New Roman"/>
                <w:kern w:val="0"/>
                <w:sz w:val="20"/>
                <w:szCs w:val="21"/>
              </w:rPr>
              <w:t xml:space="preserve">                            rlc-Size: octetModeType1 (1)</w:t>
            </w:r>
          </w:p>
          <w:p w14:paraId="180EDEE7" w14:textId="77777777" w:rsidR="007236FA" w:rsidRPr="007F7AA4" w:rsidRDefault="007236FA" w:rsidP="007236FA">
            <w:pPr>
              <w:rPr>
                <w:rFonts w:eastAsiaTheme="majorEastAsia" w:cs="Times New Roman"/>
                <w:kern w:val="0"/>
                <w:sz w:val="20"/>
                <w:szCs w:val="21"/>
              </w:rPr>
            </w:pPr>
            <w:r w:rsidRPr="007F7AA4">
              <w:rPr>
                <w:rFonts w:eastAsiaTheme="majorEastAsia" w:cs="Times New Roman"/>
                <w:kern w:val="0"/>
                <w:sz w:val="20"/>
                <w:szCs w:val="21"/>
              </w:rPr>
              <w:t xml:space="preserve">                                octetModeType1: sizeType2 (1)</w:t>
            </w:r>
          </w:p>
          <w:p w14:paraId="0D89FE11" w14:textId="77777777" w:rsidR="007236FA" w:rsidRPr="007F7AA4" w:rsidRDefault="007236FA" w:rsidP="007236FA">
            <w:pPr>
              <w:rPr>
                <w:rFonts w:eastAsiaTheme="majorEastAsia" w:cs="Times New Roman"/>
                <w:kern w:val="0"/>
                <w:sz w:val="20"/>
                <w:szCs w:val="21"/>
              </w:rPr>
            </w:pPr>
            <w:r w:rsidRPr="007F7AA4">
              <w:rPr>
                <w:rFonts w:eastAsiaTheme="majorEastAsia" w:cs="Times New Roman"/>
                <w:kern w:val="0"/>
                <w:sz w:val="20"/>
                <w:szCs w:val="21"/>
              </w:rPr>
              <w:t xml:space="preserve">                                    sizeType2</w:t>
            </w:r>
          </w:p>
          <w:p w14:paraId="01E483DB" w14:textId="77777777" w:rsidR="007236FA" w:rsidRPr="007F7AA4" w:rsidRDefault="007236FA" w:rsidP="007236FA">
            <w:pPr>
              <w:rPr>
                <w:rFonts w:eastAsiaTheme="majorEastAsia" w:cs="Times New Roman"/>
                <w:kern w:val="0"/>
                <w:sz w:val="20"/>
                <w:szCs w:val="21"/>
              </w:rPr>
            </w:pPr>
            <w:r w:rsidRPr="007F7AA4">
              <w:rPr>
                <w:rFonts w:eastAsiaTheme="majorEastAsia" w:cs="Times New Roman"/>
                <w:kern w:val="0"/>
                <w:sz w:val="20"/>
                <w:szCs w:val="21"/>
              </w:rPr>
              <w:t xml:space="preserve">                                        part1: 2</w:t>
            </w:r>
          </w:p>
          <w:p w14:paraId="36A32C72" w14:textId="77777777" w:rsidR="007236FA" w:rsidRPr="007F7AA4" w:rsidRDefault="007236FA" w:rsidP="007236FA">
            <w:pPr>
              <w:rPr>
                <w:rFonts w:eastAsiaTheme="majorEastAsia" w:cs="Times New Roman"/>
                <w:kern w:val="0"/>
                <w:sz w:val="20"/>
                <w:szCs w:val="21"/>
              </w:rPr>
            </w:pPr>
            <w:r w:rsidRPr="007F7AA4">
              <w:rPr>
                <w:rFonts w:eastAsiaTheme="majorEastAsia" w:cs="Times New Roman"/>
                <w:kern w:val="0"/>
                <w:sz w:val="20"/>
                <w:szCs w:val="21"/>
              </w:rPr>
              <w:t xml:space="preserve">                            numberOfTbSizeList: 1 item</w:t>
            </w:r>
          </w:p>
          <w:p w14:paraId="2CECDA9F" w14:textId="77777777" w:rsidR="007236FA" w:rsidRPr="007F7AA4" w:rsidRDefault="007236FA" w:rsidP="007236FA">
            <w:pPr>
              <w:rPr>
                <w:rFonts w:eastAsiaTheme="majorEastAsia" w:cs="Times New Roman"/>
                <w:kern w:val="0"/>
                <w:sz w:val="20"/>
                <w:szCs w:val="21"/>
              </w:rPr>
            </w:pPr>
            <w:r w:rsidRPr="007F7AA4">
              <w:rPr>
                <w:rFonts w:eastAsiaTheme="majorEastAsia" w:cs="Times New Roman"/>
                <w:kern w:val="0"/>
                <w:sz w:val="20"/>
                <w:szCs w:val="21"/>
              </w:rPr>
              <w:t xml:space="preserve">                                Item 0</w:t>
            </w:r>
          </w:p>
          <w:p w14:paraId="158BE200" w14:textId="77777777" w:rsidR="007236FA" w:rsidRPr="007F7AA4" w:rsidRDefault="007236FA" w:rsidP="007236FA">
            <w:pPr>
              <w:rPr>
                <w:rFonts w:eastAsiaTheme="majorEastAsia" w:cs="Times New Roman"/>
                <w:kern w:val="0"/>
                <w:sz w:val="20"/>
                <w:szCs w:val="21"/>
              </w:rPr>
            </w:pPr>
            <w:r w:rsidRPr="007F7AA4">
              <w:rPr>
                <w:rFonts w:eastAsiaTheme="majorEastAsia" w:cs="Times New Roman"/>
                <w:kern w:val="0"/>
                <w:sz w:val="20"/>
                <w:szCs w:val="21"/>
              </w:rPr>
              <w:t xml:space="preserve">                                    </w:t>
            </w:r>
            <w:r w:rsidRPr="007F7AA4">
              <w:rPr>
                <w:rFonts w:eastAsiaTheme="majorEastAsia" w:cs="Times New Roman"/>
                <w:color w:val="FF0000"/>
                <w:kern w:val="0"/>
                <w:sz w:val="20"/>
                <w:szCs w:val="21"/>
                <w:highlight w:val="yellow"/>
              </w:rPr>
              <w:t>NumberOfTransportBlocks</w:t>
            </w:r>
            <w:r w:rsidRPr="007F7AA4">
              <w:rPr>
                <w:rFonts w:eastAsiaTheme="majorEastAsia" w:cs="Times New Roman"/>
                <w:kern w:val="0"/>
                <w:sz w:val="20"/>
                <w:szCs w:val="21"/>
                <w:highlight w:val="yellow"/>
              </w:rPr>
              <w:t>: zero (0)</w:t>
            </w:r>
          </w:p>
          <w:p w14:paraId="3269E47B" w14:textId="77777777" w:rsidR="007236FA" w:rsidRPr="007F7AA4" w:rsidRDefault="007236FA" w:rsidP="007236FA">
            <w:pPr>
              <w:rPr>
                <w:rFonts w:eastAsiaTheme="majorEastAsia" w:cs="Times New Roman"/>
                <w:kern w:val="0"/>
                <w:sz w:val="20"/>
                <w:szCs w:val="21"/>
              </w:rPr>
            </w:pPr>
            <w:r w:rsidRPr="007F7AA4">
              <w:rPr>
                <w:rFonts w:eastAsiaTheme="majorEastAsia" w:cs="Times New Roman"/>
                <w:kern w:val="0"/>
                <w:sz w:val="20"/>
                <w:szCs w:val="21"/>
              </w:rPr>
              <w:t xml:space="preserve">                                        zero: NULL</w:t>
            </w:r>
          </w:p>
          <w:p w14:paraId="236F0B4B" w14:textId="77777777" w:rsidR="007236FA" w:rsidRPr="007F7AA4" w:rsidRDefault="007236FA" w:rsidP="007236FA">
            <w:pPr>
              <w:rPr>
                <w:rFonts w:eastAsiaTheme="majorEastAsia" w:cs="Times New Roman"/>
                <w:kern w:val="0"/>
                <w:sz w:val="20"/>
                <w:szCs w:val="21"/>
              </w:rPr>
            </w:pPr>
            <w:r w:rsidRPr="007F7AA4">
              <w:rPr>
                <w:rFonts w:eastAsiaTheme="majorEastAsia" w:cs="Times New Roman"/>
                <w:kern w:val="0"/>
                <w:sz w:val="20"/>
                <w:szCs w:val="21"/>
              </w:rPr>
              <w:t xml:space="preserve">                            logicalChannelList: allSizes (0)</w:t>
            </w:r>
          </w:p>
          <w:p w14:paraId="7610F018" w14:textId="77777777" w:rsidR="007236FA" w:rsidRPr="007F7AA4" w:rsidRDefault="007236FA" w:rsidP="007236FA">
            <w:pPr>
              <w:rPr>
                <w:rFonts w:eastAsiaTheme="majorEastAsia" w:cs="Times New Roman"/>
                <w:kern w:val="0"/>
                <w:sz w:val="20"/>
                <w:szCs w:val="21"/>
              </w:rPr>
            </w:pPr>
            <w:r w:rsidRPr="007F7AA4">
              <w:rPr>
                <w:rFonts w:eastAsiaTheme="majorEastAsia" w:cs="Times New Roman"/>
                <w:kern w:val="0"/>
                <w:sz w:val="20"/>
                <w:szCs w:val="21"/>
              </w:rPr>
              <w:t xml:space="preserve">                                allSizes: NULL</w:t>
            </w:r>
          </w:p>
          <w:p w14:paraId="02D7BD3C" w14:textId="77777777" w:rsidR="007236FA" w:rsidRPr="007F7AA4" w:rsidRDefault="007236FA" w:rsidP="007236FA">
            <w:pPr>
              <w:rPr>
                <w:rFonts w:eastAsiaTheme="majorEastAsia" w:cs="Times New Roman"/>
                <w:kern w:val="0"/>
                <w:sz w:val="20"/>
                <w:szCs w:val="21"/>
              </w:rPr>
            </w:pPr>
            <w:r w:rsidRPr="007F7AA4">
              <w:rPr>
                <w:rFonts w:eastAsiaTheme="majorEastAsia" w:cs="Times New Roman"/>
                <w:kern w:val="0"/>
                <w:sz w:val="20"/>
                <w:szCs w:val="21"/>
              </w:rPr>
              <w:t xml:space="preserve">            semistaticTF-Information</w:t>
            </w:r>
          </w:p>
          <w:p w14:paraId="29836BA8" w14:textId="77777777" w:rsidR="007236FA" w:rsidRPr="007F7AA4" w:rsidRDefault="007236FA" w:rsidP="007236FA">
            <w:pPr>
              <w:rPr>
                <w:rFonts w:eastAsiaTheme="majorEastAsia" w:cs="Times New Roman"/>
                <w:kern w:val="0"/>
                <w:sz w:val="20"/>
                <w:szCs w:val="21"/>
              </w:rPr>
            </w:pPr>
            <w:r w:rsidRPr="007F7AA4">
              <w:rPr>
                <w:rFonts w:eastAsiaTheme="majorEastAsia" w:cs="Times New Roman"/>
                <w:kern w:val="0"/>
                <w:sz w:val="20"/>
                <w:szCs w:val="21"/>
              </w:rPr>
              <w:t xml:space="preserve">                channelCodingType: turbo (2)</w:t>
            </w:r>
          </w:p>
          <w:p w14:paraId="31C5E31A" w14:textId="77777777" w:rsidR="007236FA" w:rsidRPr="007F7AA4" w:rsidRDefault="007236FA" w:rsidP="007236FA">
            <w:pPr>
              <w:rPr>
                <w:rFonts w:eastAsiaTheme="majorEastAsia" w:cs="Times New Roman"/>
                <w:kern w:val="0"/>
                <w:sz w:val="20"/>
                <w:szCs w:val="21"/>
              </w:rPr>
            </w:pPr>
            <w:r w:rsidRPr="007F7AA4">
              <w:rPr>
                <w:rFonts w:eastAsiaTheme="majorEastAsia" w:cs="Times New Roman"/>
                <w:kern w:val="0"/>
                <w:sz w:val="20"/>
                <w:szCs w:val="21"/>
              </w:rPr>
              <w:t xml:space="preserve">                    turbo: NULL</w:t>
            </w:r>
          </w:p>
          <w:p w14:paraId="0FA6297A" w14:textId="77777777" w:rsidR="007236FA" w:rsidRPr="007F7AA4" w:rsidRDefault="007236FA" w:rsidP="007236FA">
            <w:pPr>
              <w:rPr>
                <w:rFonts w:eastAsiaTheme="majorEastAsia" w:cs="Times New Roman"/>
                <w:kern w:val="0"/>
                <w:sz w:val="20"/>
                <w:szCs w:val="21"/>
              </w:rPr>
            </w:pPr>
            <w:r w:rsidRPr="007F7AA4">
              <w:rPr>
                <w:rFonts w:eastAsiaTheme="majorEastAsia" w:cs="Times New Roman"/>
                <w:kern w:val="0"/>
                <w:sz w:val="20"/>
                <w:szCs w:val="21"/>
              </w:rPr>
              <w:t xml:space="preserve">                rateMatchingAttribute: 140</w:t>
            </w:r>
          </w:p>
          <w:p w14:paraId="7491D64E" w14:textId="77777777" w:rsidR="007236FA" w:rsidRPr="007F7AA4" w:rsidRDefault="007236FA" w:rsidP="007236FA">
            <w:pPr>
              <w:rPr>
                <w:rFonts w:eastAsiaTheme="majorEastAsia" w:cs="Times New Roman"/>
                <w:kern w:val="0"/>
                <w:sz w:val="20"/>
                <w:szCs w:val="21"/>
              </w:rPr>
            </w:pPr>
            <w:r w:rsidRPr="007F7AA4">
              <w:rPr>
                <w:rFonts w:eastAsiaTheme="majorEastAsia" w:cs="Times New Roman"/>
                <w:kern w:val="0"/>
                <w:sz w:val="20"/>
                <w:szCs w:val="21"/>
              </w:rPr>
              <w:t xml:space="preserve">                crc-Size: crc16 (3)</w:t>
            </w:r>
          </w:p>
          <w:p w14:paraId="19D755E4" w14:textId="77777777" w:rsidR="007236FA" w:rsidRPr="007F7AA4" w:rsidRDefault="007236FA" w:rsidP="007236FA">
            <w:pPr>
              <w:rPr>
                <w:rFonts w:eastAsiaTheme="majorEastAsia" w:cs="Times New Roman"/>
                <w:kern w:val="0"/>
                <w:sz w:val="20"/>
                <w:szCs w:val="21"/>
              </w:rPr>
            </w:pPr>
            <w:r w:rsidRPr="007F7AA4">
              <w:rPr>
                <w:rFonts w:eastAsiaTheme="majorEastAsia" w:cs="Times New Roman"/>
                <w:kern w:val="0"/>
                <w:sz w:val="20"/>
                <w:szCs w:val="21"/>
              </w:rPr>
              <w:t>dl-CommonTransChInfo</w:t>
            </w:r>
          </w:p>
          <w:p w14:paraId="7506C080" w14:textId="77777777" w:rsidR="007236FA" w:rsidRPr="007F7AA4" w:rsidRDefault="007236FA" w:rsidP="007236FA">
            <w:pPr>
              <w:rPr>
                <w:rFonts w:eastAsiaTheme="majorEastAsia" w:cs="Times New Roman"/>
                <w:kern w:val="0"/>
                <w:sz w:val="20"/>
                <w:szCs w:val="21"/>
              </w:rPr>
            </w:pPr>
            <w:r w:rsidRPr="007F7AA4">
              <w:rPr>
                <w:rFonts w:eastAsiaTheme="majorEastAsia" w:cs="Times New Roman"/>
                <w:kern w:val="0"/>
                <w:sz w:val="20"/>
                <w:szCs w:val="21"/>
              </w:rPr>
              <w:t xml:space="preserve">    modeSpecificInfo: fdd (0)</w:t>
            </w:r>
          </w:p>
          <w:p w14:paraId="1F13E2F1" w14:textId="77777777" w:rsidR="007236FA" w:rsidRPr="007F7AA4" w:rsidRDefault="007236FA" w:rsidP="007236FA">
            <w:pPr>
              <w:rPr>
                <w:rFonts w:eastAsiaTheme="majorEastAsia" w:cs="Times New Roman"/>
                <w:kern w:val="0"/>
                <w:sz w:val="20"/>
                <w:szCs w:val="21"/>
              </w:rPr>
            </w:pPr>
            <w:r w:rsidRPr="007F7AA4">
              <w:rPr>
                <w:rFonts w:eastAsiaTheme="majorEastAsia" w:cs="Times New Roman"/>
                <w:kern w:val="0"/>
                <w:sz w:val="20"/>
                <w:szCs w:val="21"/>
              </w:rPr>
              <w:t xml:space="preserve">        fdd</w:t>
            </w:r>
          </w:p>
          <w:p w14:paraId="58F5F584" w14:textId="77777777" w:rsidR="007236FA" w:rsidRPr="007F7AA4" w:rsidRDefault="007236FA" w:rsidP="007236FA">
            <w:pPr>
              <w:rPr>
                <w:rFonts w:eastAsiaTheme="majorEastAsia" w:cs="Times New Roman"/>
                <w:kern w:val="0"/>
                <w:sz w:val="20"/>
                <w:szCs w:val="21"/>
              </w:rPr>
            </w:pPr>
            <w:r w:rsidRPr="007F7AA4">
              <w:rPr>
                <w:rFonts w:eastAsiaTheme="majorEastAsia" w:cs="Times New Roman"/>
                <w:kern w:val="0"/>
                <w:sz w:val="20"/>
                <w:szCs w:val="21"/>
              </w:rPr>
              <w:t xml:space="preserve">            dl-Parameters: sameAsUL (1)</w:t>
            </w:r>
          </w:p>
          <w:p w14:paraId="6ED8AB1B" w14:textId="77777777" w:rsidR="007236FA" w:rsidRPr="007F7AA4" w:rsidRDefault="007236FA" w:rsidP="007236FA">
            <w:pPr>
              <w:rPr>
                <w:rFonts w:eastAsiaTheme="majorEastAsia" w:cs="Times New Roman"/>
                <w:kern w:val="0"/>
                <w:sz w:val="20"/>
                <w:szCs w:val="21"/>
              </w:rPr>
            </w:pPr>
            <w:r w:rsidRPr="007F7AA4">
              <w:rPr>
                <w:rFonts w:eastAsiaTheme="majorEastAsia" w:cs="Times New Roman"/>
                <w:kern w:val="0"/>
                <w:sz w:val="20"/>
                <w:szCs w:val="21"/>
              </w:rPr>
              <w:t xml:space="preserve">                sameAsUL: NULL</w:t>
            </w:r>
            <w:r w:rsidRPr="007F7AA4">
              <w:rPr>
                <w:rFonts w:eastAsiaTheme="majorEastAsia" w:cs="Times New Roman"/>
                <w:kern w:val="0"/>
                <w:sz w:val="20"/>
                <w:szCs w:val="21"/>
              </w:rPr>
              <w:tab/>
              <w:t xml:space="preserve"> </w:t>
            </w:r>
          </w:p>
          <w:p w14:paraId="09292911" w14:textId="77777777" w:rsidR="007236FA" w:rsidRPr="007F7AA4" w:rsidRDefault="007236FA" w:rsidP="007236FA">
            <w:pPr>
              <w:rPr>
                <w:rFonts w:eastAsiaTheme="majorEastAsia" w:cs="Times New Roman"/>
                <w:sz w:val="20"/>
              </w:rPr>
            </w:pPr>
            <w:r w:rsidRPr="007F7AA4">
              <w:rPr>
                <w:rFonts w:eastAsiaTheme="majorEastAsia" w:cs="Times New Roman"/>
                <w:sz w:val="20"/>
              </w:rPr>
              <w:t>PS</w:t>
            </w:r>
            <w:r w:rsidRPr="007F7AA4">
              <w:rPr>
                <w:rFonts w:eastAsiaTheme="majorEastAsia" w:cs="Times New Roman"/>
                <w:sz w:val="20"/>
              </w:rPr>
              <w:tab/>
              <w:t>1327273</w:t>
            </w:r>
            <w:r w:rsidRPr="007F7AA4">
              <w:rPr>
                <w:rFonts w:eastAsiaTheme="majorEastAsia" w:cs="Times New Roman"/>
                <w:sz w:val="20"/>
              </w:rPr>
              <w:tab/>
              <w:t>23289297</w:t>
            </w:r>
            <w:r w:rsidRPr="007F7AA4">
              <w:rPr>
                <w:rFonts w:eastAsiaTheme="majorEastAsia" w:cs="Times New Roman"/>
                <w:sz w:val="20"/>
              </w:rPr>
              <w:tab/>
              <w:t>13:03:21:099</w:t>
            </w:r>
            <w:r w:rsidRPr="007F7AA4">
              <w:rPr>
                <w:rFonts w:eastAsiaTheme="majorEastAsia" w:cs="Times New Roman"/>
                <w:sz w:val="20"/>
              </w:rPr>
              <w:tab/>
              <w:t>SLCE_FDD - URLC_FDD</w:t>
            </w:r>
            <w:r w:rsidRPr="007F7AA4">
              <w:rPr>
                <w:rFonts w:eastAsiaTheme="majorEastAsia" w:cs="Times New Roman"/>
                <w:sz w:val="20"/>
              </w:rPr>
              <w:tab/>
            </w:r>
            <w:r w:rsidRPr="007F7AA4">
              <w:rPr>
                <w:rFonts w:eastAsiaTheme="majorEastAsia" w:cs="Times New Roman"/>
                <w:sz w:val="20"/>
                <w:highlight w:val="yellow"/>
              </w:rPr>
              <w:t>MSG_ID_FDD_CRLC_PS_RATE_INFO_REQ</w:t>
            </w:r>
            <w:r w:rsidRPr="007F7AA4">
              <w:rPr>
                <w:rFonts w:eastAsiaTheme="majorEastAsia" w:cs="Times New Roman"/>
                <w:sz w:val="20"/>
                <w:highlight w:val="yellow"/>
              </w:rPr>
              <w:tab/>
              <w:t>UL_rate[0] = 0x00000000  DL_rate[0] = 0x00000000</w:t>
            </w:r>
          </w:p>
          <w:p w14:paraId="0B192734" w14:textId="77777777" w:rsidR="007236FA" w:rsidRPr="007F7AA4" w:rsidRDefault="007236FA" w:rsidP="007236FA">
            <w:pPr>
              <w:rPr>
                <w:rFonts w:eastAsiaTheme="majorEastAsia" w:cs="Times New Roman"/>
                <w:sz w:val="20"/>
              </w:rPr>
            </w:pPr>
            <w:r w:rsidRPr="007F7AA4">
              <w:rPr>
                <w:rFonts w:eastAsiaTheme="majorEastAsia" w:cs="Times New Roman"/>
                <w:sz w:val="20"/>
              </w:rPr>
              <w:t>OTA</w:t>
            </w:r>
            <w:r w:rsidRPr="007F7AA4">
              <w:rPr>
                <w:rFonts w:eastAsiaTheme="majorEastAsia" w:cs="Times New Roman"/>
                <w:sz w:val="20"/>
              </w:rPr>
              <w:tab/>
              <w:t>1327360</w:t>
            </w:r>
            <w:r w:rsidRPr="007F7AA4">
              <w:rPr>
                <w:rFonts w:eastAsiaTheme="majorEastAsia" w:cs="Times New Roman"/>
                <w:sz w:val="20"/>
              </w:rPr>
              <w:tab/>
              <w:t>23289301</w:t>
            </w:r>
            <w:r w:rsidRPr="007F7AA4">
              <w:rPr>
                <w:rFonts w:eastAsiaTheme="majorEastAsia" w:cs="Times New Roman"/>
                <w:sz w:val="20"/>
              </w:rPr>
              <w:tab/>
              <w:t>13:03:21:099</w:t>
            </w:r>
            <w:r w:rsidRPr="007F7AA4">
              <w:rPr>
                <w:rFonts w:eastAsiaTheme="majorEastAsia" w:cs="Times New Roman"/>
                <w:sz w:val="20"/>
              </w:rPr>
              <w:tab/>
              <w:t>ADR_FDD</w:t>
            </w:r>
            <w:r w:rsidRPr="007F7AA4">
              <w:rPr>
                <w:rFonts w:eastAsiaTheme="majorEastAsia" w:cs="Times New Roman"/>
                <w:sz w:val="20"/>
              </w:rPr>
              <w:tab/>
              <w:t>[MS-&gt;NW] FDD_RRC__RADIO_BEARER_SETUP_COMPLETE</w:t>
            </w:r>
          </w:p>
          <w:p w14:paraId="5F01A7F1" w14:textId="77777777" w:rsidR="007236FA" w:rsidRPr="007F7AA4" w:rsidRDefault="007236FA" w:rsidP="007236FA">
            <w:pPr>
              <w:rPr>
                <w:rFonts w:eastAsiaTheme="majorEastAsia" w:cs="Times New Roman"/>
                <w:sz w:val="20"/>
              </w:rPr>
            </w:pPr>
            <w:r w:rsidRPr="007F7AA4">
              <w:rPr>
                <w:rFonts w:eastAsiaTheme="majorEastAsia" w:cs="Times New Roman"/>
                <w:sz w:val="20"/>
              </w:rPr>
              <w:lastRenderedPageBreak/>
              <w:t>OTA</w:t>
            </w:r>
            <w:r w:rsidRPr="007F7AA4">
              <w:rPr>
                <w:rFonts w:eastAsiaTheme="majorEastAsia" w:cs="Times New Roman"/>
                <w:sz w:val="20"/>
              </w:rPr>
              <w:tab/>
              <w:t>1330638</w:t>
            </w:r>
            <w:r w:rsidRPr="007F7AA4">
              <w:rPr>
                <w:rFonts w:eastAsiaTheme="majorEastAsia" w:cs="Times New Roman"/>
                <w:sz w:val="20"/>
              </w:rPr>
              <w:tab/>
              <w:t>23294797</w:t>
            </w:r>
            <w:r w:rsidRPr="007F7AA4">
              <w:rPr>
                <w:rFonts w:eastAsiaTheme="majorEastAsia" w:cs="Times New Roman"/>
                <w:sz w:val="20"/>
              </w:rPr>
              <w:tab/>
              <w:t>13:03:21:499</w:t>
            </w:r>
            <w:r w:rsidRPr="007F7AA4">
              <w:rPr>
                <w:rFonts w:eastAsiaTheme="majorEastAsia" w:cs="Times New Roman"/>
                <w:sz w:val="20"/>
              </w:rPr>
              <w:tab/>
              <w:t>CC</w:t>
            </w:r>
            <w:r w:rsidRPr="007F7AA4">
              <w:rPr>
                <w:rFonts w:eastAsiaTheme="majorEastAsia" w:cs="Times New Roman"/>
                <w:sz w:val="20"/>
              </w:rPr>
              <w:tab/>
              <w:t>[NW-&gt;MS] CC__CONNECT</w:t>
            </w:r>
          </w:p>
          <w:p w14:paraId="5D94AF47" w14:textId="77777777" w:rsidR="007236FA" w:rsidRPr="007F7AA4" w:rsidRDefault="007236FA" w:rsidP="007236FA">
            <w:pPr>
              <w:rPr>
                <w:rFonts w:eastAsiaTheme="majorEastAsia" w:cs="Times New Roman"/>
                <w:sz w:val="20"/>
              </w:rPr>
            </w:pPr>
            <w:r w:rsidRPr="007F7AA4">
              <w:rPr>
                <w:rFonts w:eastAsiaTheme="majorEastAsia" w:cs="Times New Roman"/>
                <w:sz w:val="20"/>
              </w:rPr>
              <w:t>OTA</w:t>
            </w:r>
            <w:r w:rsidRPr="007F7AA4">
              <w:rPr>
                <w:rFonts w:eastAsiaTheme="majorEastAsia" w:cs="Times New Roman"/>
                <w:sz w:val="20"/>
              </w:rPr>
              <w:tab/>
              <w:t>1330641</w:t>
            </w:r>
            <w:r w:rsidRPr="007F7AA4">
              <w:rPr>
                <w:rFonts w:eastAsiaTheme="majorEastAsia" w:cs="Times New Roman"/>
                <w:sz w:val="20"/>
              </w:rPr>
              <w:tab/>
              <w:t>23294797</w:t>
            </w:r>
            <w:r w:rsidRPr="007F7AA4">
              <w:rPr>
                <w:rFonts w:eastAsiaTheme="majorEastAsia" w:cs="Times New Roman"/>
                <w:sz w:val="20"/>
              </w:rPr>
              <w:tab/>
              <w:t>13:03:21:499</w:t>
            </w:r>
            <w:r w:rsidRPr="007F7AA4">
              <w:rPr>
                <w:rFonts w:eastAsiaTheme="majorEastAsia" w:cs="Times New Roman"/>
                <w:sz w:val="20"/>
              </w:rPr>
              <w:tab/>
              <w:t>CC</w:t>
            </w:r>
            <w:r w:rsidRPr="007F7AA4">
              <w:rPr>
                <w:rFonts w:eastAsiaTheme="majorEastAsia" w:cs="Times New Roman"/>
                <w:sz w:val="20"/>
              </w:rPr>
              <w:tab/>
              <w:t>[MS-&gt;NW] CC__CONNECT_ACKNOWLEDGE</w:t>
            </w:r>
          </w:p>
          <w:p w14:paraId="2C1511C2" w14:textId="77777777" w:rsidR="007236FA" w:rsidRPr="007F7AA4" w:rsidRDefault="007236FA" w:rsidP="007236FA">
            <w:pPr>
              <w:rPr>
                <w:rFonts w:eastAsiaTheme="majorEastAsia" w:cs="Times New Roman"/>
                <w:sz w:val="20"/>
              </w:rPr>
            </w:pPr>
            <w:r w:rsidRPr="007F7AA4">
              <w:rPr>
                <w:rFonts w:eastAsiaTheme="majorEastAsia" w:cs="Times New Roman"/>
                <w:sz w:val="20"/>
              </w:rPr>
              <w:t>OTA</w:t>
            </w:r>
            <w:r w:rsidRPr="007F7AA4">
              <w:rPr>
                <w:rFonts w:eastAsiaTheme="majorEastAsia" w:cs="Times New Roman"/>
                <w:sz w:val="20"/>
              </w:rPr>
              <w:tab/>
              <w:t>1370034</w:t>
            </w:r>
            <w:r w:rsidRPr="007F7AA4">
              <w:rPr>
                <w:rFonts w:eastAsiaTheme="majorEastAsia" w:cs="Times New Roman"/>
                <w:sz w:val="20"/>
              </w:rPr>
              <w:tab/>
              <w:t>23450963</w:t>
            </w:r>
            <w:r w:rsidRPr="007F7AA4">
              <w:rPr>
                <w:rFonts w:eastAsiaTheme="majorEastAsia" w:cs="Times New Roman"/>
                <w:sz w:val="20"/>
              </w:rPr>
              <w:tab/>
              <w:t>13:03:31:499</w:t>
            </w:r>
            <w:r w:rsidRPr="007F7AA4">
              <w:rPr>
                <w:rFonts w:eastAsiaTheme="majorEastAsia" w:cs="Times New Roman"/>
                <w:sz w:val="20"/>
              </w:rPr>
              <w:tab/>
              <w:t>CC</w:t>
            </w:r>
            <w:r w:rsidRPr="007F7AA4">
              <w:rPr>
                <w:rFonts w:eastAsiaTheme="majorEastAsia" w:cs="Times New Roman"/>
                <w:sz w:val="20"/>
              </w:rPr>
              <w:tab/>
              <w:t>[MS-&gt;NW] CC__DISCONNECT</w:t>
            </w:r>
          </w:p>
          <w:p w14:paraId="3F570695" w14:textId="77777777" w:rsidR="007236FA" w:rsidRPr="007F7AA4" w:rsidRDefault="007236FA" w:rsidP="007236FA">
            <w:pPr>
              <w:rPr>
                <w:rFonts w:eastAsiaTheme="majorEastAsia" w:cs="Times New Roman"/>
                <w:sz w:val="20"/>
              </w:rPr>
            </w:pPr>
            <w:r w:rsidRPr="007F7AA4">
              <w:rPr>
                <w:rFonts w:eastAsiaTheme="majorEastAsia" w:cs="Times New Roman"/>
                <w:sz w:val="20"/>
              </w:rPr>
              <w:t>OTA</w:t>
            </w:r>
            <w:r w:rsidRPr="007F7AA4">
              <w:rPr>
                <w:rFonts w:eastAsiaTheme="majorEastAsia" w:cs="Times New Roman"/>
                <w:sz w:val="20"/>
              </w:rPr>
              <w:tab/>
              <w:t>1371303</w:t>
            </w:r>
            <w:r w:rsidRPr="007F7AA4">
              <w:rPr>
                <w:rFonts w:eastAsiaTheme="majorEastAsia" w:cs="Times New Roman"/>
                <w:sz w:val="20"/>
              </w:rPr>
              <w:tab/>
              <w:t>23455422</w:t>
            </w:r>
            <w:r w:rsidRPr="007F7AA4">
              <w:rPr>
                <w:rFonts w:eastAsiaTheme="majorEastAsia" w:cs="Times New Roman"/>
                <w:sz w:val="20"/>
              </w:rPr>
              <w:tab/>
              <w:t>13:03:31:699</w:t>
            </w:r>
            <w:r w:rsidRPr="007F7AA4">
              <w:rPr>
                <w:rFonts w:eastAsiaTheme="majorEastAsia" w:cs="Times New Roman"/>
                <w:sz w:val="20"/>
              </w:rPr>
              <w:tab/>
              <w:t>CC</w:t>
            </w:r>
            <w:r w:rsidRPr="007F7AA4">
              <w:rPr>
                <w:rFonts w:eastAsiaTheme="majorEastAsia" w:cs="Times New Roman"/>
                <w:sz w:val="20"/>
              </w:rPr>
              <w:tab/>
              <w:t>[NW-&gt;MS] CC__RELEASE</w:t>
            </w:r>
          </w:p>
          <w:p w14:paraId="08A46A6F" w14:textId="77777777" w:rsidR="007236FA" w:rsidRPr="007F7AA4" w:rsidRDefault="007236FA" w:rsidP="007236FA">
            <w:pPr>
              <w:rPr>
                <w:rFonts w:eastAsiaTheme="majorEastAsia" w:cs="Times New Roman"/>
                <w:sz w:val="20"/>
              </w:rPr>
            </w:pPr>
            <w:r w:rsidRPr="007F7AA4">
              <w:rPr>
                <w:rFonts w:eastAsiaTheme="majorEastAsia" w:cs="Times New Roman"/>
                <w:sz w:val="20"/>
              </w:rPr>
              <w:t>OTA</w:t>
            </w:r>
            <w:r w:rsidRPr="007F7AA4">
              <w:rPr>
                <w:rFonts w:eastAsiaTheme="majorEastAsia" w:cs="Times New Roman"/>
                <w:sz w:val="20"/>
              </w:rPr>
              <w:tab/>
              <w:t>1386650</w:t>
            </w:r>
            <w:r w:rsidRPr="007F7AA4">
              <w:rPr>
                <w:rFonts w:eastAsiaTheme="majorEastAsia" w:cs="Times New Roman"/>
                <w:sz w:val="20"/>
              </w:rPr>
              <w:tab/>
              <w:t>23491042</w:t>
            </w:r>
            <w:r w:rsidRPr="007F7AA4">
              <w:rPr>
                <w:rFonts w:eastAsiaTheme="majorEastAsia" w:cs="Times New Roman"/>
                <w:sz w:val="20"/>
              </w:rPr>
              <w:tab/>
              <w:t>13:03:34:099</w:t>
            </w:r>
            <w:r w:rsidRPr="007F7AA4">
              <w:rPr>
                <w:rFonts w:eastAsiaTheme="majorEastAsia" w:cs="Times New Roman"/>
                <w:sz w:val="20"/>
              </w:rPr>
              <w:tab/>
              <w:t>ADR_FDD</w:t>
            </w:r>
            <w:r w:rsidRPr="007F7AA4">
              <w:rPr>
                <w:rFonts w:eastAsiaTheme="majorEastAsia" w:cs="Times New Roman"/>
                <w:sz w:val="20"/>
              </w:rPr>
              <w:tab/>
              <w:t>[NW-&gt;MS] FDD_RRC__RADIO_BEARER_RECONFIGURATION</w:t>
            </w:r>
          </w:p>
          <w:p w14:paraId="2693D1CF" w14:textId="77777777" w:rsidR="007236FA" w:rsidRPr="007F7AA4" w:rsidRDefault="007236FA" w:rsidP="007236FA">
            <w:pPr>
              <w:rPr>
                <w:rFonts w:eastAsiaTheme="majorEastAsia" w:cs="Times New Roman"/>
                <w:sz w:val="20"/>
              </w:rPr>
            </w:pPr>
            <w:r w:rsidRPr="007F7AA4">
              <w:rPr>
                <w:rFonts w:eastAsiaTheme="majorEastAsia" w:cs="Times New Roman"/>
                <w:sz w:val="20"/>
              </w:rPr>
              <w:t>OTA</w:t>
            </w:r>
            <w:r w:rsidRPr="007F7AA4">
              <w:rPr>
                <w:rFonts w:eastAsiaTheme="majorEastAsia" w:cs="Times New Roman"/>
                <w:sz w:val="20"/>
              </w:rPr>
              <w:tab/>
              <w:t>1388053</w:t>
            </w:r>
            <w:r w:rsidRPr="007F7AA4">
              <w:rPr>
                <w:rFonts w:eastAsiaTheme="majorEastAsia" w:cs="Times New Roman"/>
                <w:sz w:val="20"/>
              </w:rPr>
              <w:tab/>
              <w:t>23498625</w:t>
            </w:r>
            <w:r w:rsidRPr="007F7AA4">
              <w:rPr>
                <w:rFonts w:eastAsiaTheme="majorEastAsia" w:cs="Times New Roman"/>
                <w:sz w:val="20"/>
              </w:rPr>
              <w:tab/>
              <w:t>13:03:34:499</w:t>
            </w:r>
            <w:r w:rsidRPr="007F7AA4">
              <w:rPr>
                <w:rFonts w:eastAsiaTheme="majorEastAsia" w:cs="Times New Roman"/>
                <w:sz w:val="20"/>
              </w:rPr>
              <w:tab/>
              <w:t>ADR_FDD</w:t>
            </w:r>
            <w:r w:rsidRPr="007F7AA4">
              <w:rPr>
                <w:rFonts w:eastAsiaTheme="majorEastAsia" w:cs="Times New Roman"/>
                <w:sz w:val="20"/>
              </w:rPr>
              <w:tab/>
              <w:t>[MS-&gt;NW] FDD_RRC__RADIO_BEARER_RECONFIGURATION_COMPLETE</w:t>
            </w:r>
          </w:p>
          <w:p w14:paraId="6B2FC502" w14:textId="77777777" w:rsidR="007236FA" w:rsidRPr="007F7AA4" w:rsidRDefault="007236FA" w:rsidP="005E1CC4">
            <w:pPr>
              <w:rPr>
                <w:rFonts w:eastAsiaTheme="majorEastAsia" w:cs="Times New Roman"/>
                <w:sz w:val="20"/>
              </w:rPr>
            </w:pPr>
          </w:p>
        </w:tc>
      </w:tr>
    </w:tbl>
    <w:p w14:paraId="396EEBC2" w14:textId="398BAD05" w:rsidR="00490530" w:rsidRPr="007F7AA4" w:rsidRDefault="00490530" w:rsidP="00490530">
      <w:pPr>
        <w:pStyle w:val="4"/>
        <w:spacing w:before="156" w:after="156"/>
        <w:rPr>
          <w:rFonts w:cs="Times New Roman"/>
        </w:rPr>
      </w:pPr>
      <w:r w:rsidRPr="007F7AA4">
        <w:rPr>
          <w:rFonts w:cs="Times New Roman"/>
        </w:rPr>
        <w:lastRenderedPageBreak/>
        <w:t>网络去激活了</w:t>
      </w:r>
      <w:r w:rsidRPr="007F7AA4">
        <w:rPr>
          <w:rFonts w:cs="Times New Roman"/>
        </w:rPr>
        <w:t>PDP</w:t>
      </w:r>
      <w:r w:rsidRPr="007F7AA4">
        <w:rPr>
          <w:rFonts w:cs="Times New Roman"/>
        </w:rPr>
        <w:t>导致</w:t>
      </w:r>
      <w:r w:rsidRPr="007F7AA4">
        <w:rPr>
          <w:rFonts w:cs="Times New Roman"/>
        </w:rPr>
        <w:t>W</w:t>
      </w:r>
      <w:r w:rsidRPr="007F7AA4">
        <w:rPr>
          <w:rFonts w:cs="Times New Roman"/>
        </w:rPr>
        <w:t>上不并发</w:t>
      </w:r>
      <w:r w:rsidRPr="007F7AA4">
        <w:rPr>
          <w:rFonts w:cs="Times New Roman"/>
        </w:rPr>
        <w:t>PS</w:t>
      </w:r>
    </w:p>
    <w:p w14:paraId="3E796A44" w14:textId="4B42F233" w:rsidR="00490530" w:rsidRPr="007F7AA4" w:rsidRDefault="00C7676F" w:rsidP="00490530">
      <w:pPr>
        <w:rPr>
          <w:rFonts w:eastAsiaTheme="majorEastAsia" w:cs="Times New Roman"/>
          <w:sz w:val="20"/>
        </w:rPr>
      </w:pPr>
      <w:hyperlink r:id="rId58" w:history="1">
        <w:r w:rsidR="00490530" w:rsidRPr="007F7AA4">
          <w:rPr>
            <w:rFonts w:eastAsiaTheme="majorEastAsia" w:cs="Times New Roman"/>
            <w:sz w:val="20"/>
          </w:rPr>
          <w:t>UPGRADE845-9257</w:t>
        </w:r>
      </w:hyperlink>
      <w:r w:rsidR="00490530" w:rsidRPr="007F7AA4">
        <w:rPr>
          <w:rFonts w:eastAsiaTheme="majorEastAsia" w:cs="Times New Roman"/>
          <w:sz w:val="20"/>
        </w:rPr>
        <w:t xml:space="preserve"> [E5_Q_CN_XA_RH][Modem]</w:t>
      </w:r>
      <w:r w:rsidR="00490530" w:rsidRPr="007F7AA4">
        <w:rPr>
          <w:rFonts w:eastAsiaTheme="majorEastAsia" w:cs="Times New Roman"/>
          <w:sz w:val="20"/>
        </w:rPr>
        <w:t>联通卡</w:t>
      </w:r>
      <w:r w:rsidR="00490530" w:rsidRPr="007F7AA4">
        <w:rPr>
          <w:rFonts w:eastAsiaTheme="majorEastAsia" w:cs="Times New Roman"/>
          <w:sz w:val="20"/>
        </w:rPr>
        <w:t>CSFB</w:t>
      </w:r>
      <w:r w:rsidR="00490530" w:rsidRPr="007F7AA4">
        <w:rPr>
          <w:rFonts w:eastAsiaTheme="majorEastAsia" w:cs="Times New Roman"/>
          <w:sz w:val="20"/>
        </w:rPr>
        <w:t>通话出现断流现象</w:t>
      </w:r>
      <w:r w:rsidR="00490530" w:rsidRPr="007F7AA4">
        <w:rPr>
          <w:rFonts w:eastAsiaTheme="majorEastAsia" w:cs="Times New Roman"/>
          <w:sz w:val="20"/>
        </w:rPr>
        <w:t>_1/5_V12.5.0.1.QEECNXM</w:t>
      </w:r>
    </w:p>
    <w:tbl>
      <w:tblPr>
        <w:tblStyle w:val="a7"/>
        <w:tblW w:w="0" w:type="auto"/>
        <w:tblLook w:val="04A0" w:firstRow="1" w:lastRow="0" w:firstColumn="1" w:lastColumn="0" w:noHBand="0" w:noVBand="1"/>
      </w:tblPr>
      <w:tblGrid>
        <w:gridCol w:w="13454"/>
      </w:tblGrid>
      <w:tr w:rsidR="00DC35B5" w:rsidRPr="007F7AA4" w14:paraId="542E382C" w14:textId="77777777" w:rsidTr="00DC35B5">
        <w:tc>
          <w:tcPr>
            <w:tcW w:w="13454" w:type="dxa"/>
          </w:tcPr>
          <w:p w14:paraId="4DC0C5A6" w14:textId="77777777" w:rsidR="00DC35B5" w:rsidRPr="007F7AA4" w:rsidRDefault="00DC35B5" w:rsidP="00DC35B5">
            <w:pPr>
              <w:rPr>
                <w:rFonts w:eastAsiaTheme="majorEastAsia" w:cs="Times New Roman"/>
                <w:sz w:val="20"/>
              </w:rPr>
            </w:pPr>
            <w:r w:rsidRPr="007F7AA4">
              <w:rPr>
                <w:rFonts w:eastAsiaTheme="majorEastAsia" w:cs="Times New Roman"/>
                <w:sz w:val="20"/>
              </w:rPr>
              <w:t>2021 Apr 28  03:38:26.276  [2B]  0xB0ED  LTE NAS EMM Plain OTA Outgoing Message  --  Extended service request Msg</w:t>
            </w:r>
          </w:p>
          <w:p w14:paraId="776B6105" w14:textId="77777777" w:rsidR="00DC35B5" w:rsidRPr="007F7AA4" w:rsidRDefault="00DC35B5" w:rsidP="00DC35B5">
            <w:pPr>
              <w:rPr>
                <w:rFonts w:eastAsiaTheme="majorEastAsia" w:cs="Times New Roman"/>
                <w:sz w:val="20"/>
              </w:rPr>
            </w:pPr>
            <w:r w:rsidRPr="007F7AA4">
              <w:rPr>
                <w:rFonts w:eastAsiaTheme="majorEastAsia" w:cs="Times New Roman"/>
                <w:sz w:val="20"/>
              </w:rPr>
              <w:t>2021 Apr 28  03:38:26.304  [45]  0xB0C0  LTE RRC OTA Packet  --  DL_DCCH / RRCConnectionRelease</w:t>
            </w:r>
          </w:p>
          <w:p w14:paraId="6D75F659" w14:textId="77777777" w:rsidR="00DC35B5" w:rsidRPr="007F7AA4" w:rsidRDefault="00DC35B5" w:rsidP="00DC35B5">
            <w:pPr>
              <w:rPr>
                <w:rFonts w:eastAsiaTheme="majorEastAsia" w:cs="Times New Roman"/>
                <w:sz w:val="20"/>
              </w:rPr>
            </w:pPr>
            <w:r w:rsidRPr="007F7AA4">
              <w:rPr>
                <w:rFonts w:eastAsiaTheme="majorEastAsia" w:cs="Times New Roman"/>
                <w:sz w:val="20"/>
              </w:rPr>
              <w:t>2021 Apr 28  03:38:27.078  [C1]  0x713A  UMTS UE OTA  --  CM_SERVICE_REQUEST</w:t>
            </w:r>
          </w:p>
          <w:p w14:paraId="6178A625" w14:textId="77777777" w:rsidR="00DC35B5" w:rsidRPr="007F7AA4" w:rsidRDefault="00DC35B5" w:rsidP="00DC35B5">
            <w:pPr>
              <w:rPr>
                <w:rFonts w:eastAsiaTheme="majorEastAsia" w:cs="Times New Roman"/>
                <w:sz w:val="20"/>
              </w:rPr>
            </w:pPr>
            <w:r w:rsidRPr="007F7AA4">
              <w:rPr>
                <w:rFonts w:eastAsiaTheme="majorEastAsia" w:cs="Times New Roman"/>
                <w:sz w:val="20"/>
              </w:rPr>
              <w:t>2021 Apr 28  03:38:27.554  [F1]  0x713A  UMTS UE OTA  --  SETUP</w:t>
            </w:r>
          </w:p>
          <w:p w14:paraId="6C8AD658" w14:textId="77777777" w:rsidR="00DC35B5" w:rsidRPr="007F7AA4" w:rsidRDefault="00DC35B5" w:rsidP="00DC35B5">
            <w:pPr>
              <w:rPr>
                <w:rFonts w:eastAsiaTheme="majorEastAsia" w:cs="Times New Roman"/>
                <w:sz w:val="20"/>
              </w:rPr>
            </w:pPr>
            <w:r w:rsidRPr="007F7AA4">
              <w:rPr>
                <w:rFonts w:eastAsiaTheme="majorEastAsia" w:cs="Times New Roman"/>
                <w:sz w:val="20"/>
              </w:rPr>
              <w:t>2021 Apr 28  03:38:27.703  [00]  0x713A  UMTS UE OTA  --  CALL_PROCEEDING</w:t>
            </w:r>
          </w:p>
          <w:p w14:paraId="254DE64E" w14:textId="77777777" w:rsidR="00DC35B5" w:rsidRPr="007F7AA4" w:rsidRDefault="00DC35B5" w:rsidP="00DC35B5">
            <w:pPr>
              <w:rPr>
                <w:rFonts w:eastAsiaTheme="majorEastAsia" w:cs="Times New Roman"/>
                <w:sz w:val="20"/>
              </w:rPr>
            </w:pPr>
            <w:r w:rsidRPr="007F7AA4">
              <w:rPr>
                <w:rFonts w:eastAsiaTheme="majorEastAsia" w:cs="Times New Roman"/>
                <w:sz w:val="20"/>
              </w:rPr>
              <w:t>2021 Apr 28  03:38:28.825  [70]  0x713A  UMTS UE OTA  --  ALERTING</w:t>
            </w:r>
          </w:p>
          <w:p w14:paraId="38890D63" w14:textId="77777777" w:rsidR="00DC35B5" w:rsidRPr="007F7AA4" w:rsidRDefault="00DC35B5" w:rsidP="00DC35B5">
            <w:pPr>
              <w:rPr>
                <w:rFonts w:eastAsiaTheme="majorEastAsia" w:cs="Times New Roman"/>
                <w:sz w:val="20"/>
              </w:rPr>
            </w:pPr>
          </w:p>
          <w:p w14:paraId="7CD35AA4" w14:textId="77777777" w:rsidR="00DC35B5" w:rsidRPr="007F7AA4" w:rsidRDefault="00DC35B5" w:rsidP="00DC35B5">
            <w:pPr>
              <w:rPr>
                <w:rFonts w:eastAsiaTheme="majorEastAsia" w:cs="Times New Roman"/>
                <w:sz w:val="20"/>
                <w:highlight w:val="yellow"/>
              </w:rPr>
            </w:pPr>
            <w:r w:rsidRPr="007F7AA4">
              <w:rPr>
                <w:rFonts w:eastAsiaTheme="majorEastAsia" w:cs="Times New Roman"/>
                <w:sz w:val="20"/>
                <w:highlight w:val="yellow"/>
              </w:rPr>
              <w:t xml:space="preserve">// </w:t>
            </w:r>
            <w:r w:rsidRPr="007F7AA4">
              <w:rPr>
                <w:rFonts w:eastAsiaTheme="majorEastAsia" w:cs="Times New Roman"/>
                <w:sz w:val="20"/>
                <w:highlight w:val="yellow"/>
              </w:rPr>
              <w:t>振铃期间，网络去激活了</w:t>
            </w:r>
            <w:r w:rsidRPr="007F7AA4">
              <w:rPr>
                <w:rFonts w:eastAsiaTheme="majorEastAsia" w:cs="Times New Roman"/>
                <w:sz w:val="20"/>
                <w:highlight w:val="yellow"/>
              </w:rPr>
              <w:t>PDP</w:t>
            </w:r>
            <w:r w:rsidRPr="007F7AA4">
              <w:rPr>
                <w:rFonts w:eastAsiaTheme="majorEastAsia" w:cs="Times New Roman"/>
                <w:sz w:val="20"/>
                <w:highlight w:val="yellow"/>
              </w:rPr>
              <w:t>承载</w:t>
            </w:r>
          </w:p>
          <w:p w14:paraId="534930F3" w14:textId="77777777" w:rsidR="00DC35B5" w:rsidRPr="007F7AA4" w:rsidRDefault="00DC35B5" w:rsidP="00DC35B5">
            <w:pPr>
              <w:rPr>
                <w:rFonts w:eastAsiaTheme="majorEastAsia" w:cs="Times New Roman"/>
                <w:sz w:val="20"/>
                <w:highlight w:val="yellow"/>
              </w:rPr>
            </w:pPr>
            <w:r w:rsidRPr="007F7AA4">
              <w:rPr>
                <w:rFonts w:eastAsiaTheme="majorEastAsia" w:cs="Times New Roman"/>
                <w:sz w:val="20"/>
                <w:highlight w:val="yellow"/>
              </w:rPr>
              <w:t>2021 Apr 28  03:38:29.985  [E4]  0x713A  UMTS UE OTA  --  SM_DEACTIVATE_PDP_CONTEXT_REQUEST</w:t>
            </w:r>
          </w:p>
          <w:p w14:paraId="39E7BF5B" w14:textId="77777777" w:rsidR="00DC35B5" w:rsidRPr="007F7AA4" w:rsidRDefault="00DC35B5" w:rsidP="00DC35B5">
            <w:pPr>
              <w:rPr>
                <w:rFonts w:eastAsiaTheme="majorEastAsia" w:cs="Times New Roman"/>
                <w:sz w:val="20"/>
              </w:rPr>
            </w:pPr>
            <w:r w:rsidRPr="007F7AA4">
              <w:rPr>
                <w:rFonts w:eastAsiaTheme="majorEastAsia" w:cs="Times New Roman"/>
                <w:sz w:val="20"/>
                <w:highlight w:val="yellow"/>
              </w:rPr>
              <w:t xml:space="preserve">        sm_cause_val = 32 (0x20) (SO not supported)</w:t>
            </w:r>
          </w:p>
          <w:p w14:paraId="0AA4E12D" w14:textId="77777777" w:rsidR="00DC35B5" w:rsidRPr="007F7AA4" w:rsidRDefault="00DC35B5" w:rsidP="00DC35B5">
            <w:pPr>
              <w:rPr>
                <w:rFonts w:eastAsiaTheme="majorEastAsia" w:cs="Times New Roman"/>
                <w:sz w:val="20"/>
              </w:rPr>
            </w:pPr>
          </w:p>
          <w:p w14:paraId="725F2A06" w14:textId="77777777" w:rsidR="00DC35B5" w:rsidRPr="007F7AA4" w:rsidRDefault="00DC35B5" w:rsidP="00DC35B5">
            <w:pPr>
              <w:rPr>
                <w:rFonts w:eastAsiaTheme="majorEastAsia" w:cs="Times New Roman"/>
                <w:sz w:val="20"/>
              </w:rPr>
            </w:pPr>
            <w:r w:rsidRPr="007F7AA4">
              <w:rPr>
                <w:rFonts w:eastAsiaTheme="majorEastAsia" w:cs="Times New Roman"/>
                <w:sz w:val="20"/>
              </w:rPr>
              <w:t>2021 Apr 28  03:38:29.985  [E4]  0x713A  UMTS UE OTA  --  SM_DEACTIVATE_PDP_CONTEXT_ACCEPT</w:t>
            </w:r>
          </w:p>
          <w:p w14:paraId="47DC2E9A" w14:textId="77777777" w:rsidR="00DC35B5" w:rsidRPr="007F7AA4" w:rsidRDefault="00DC35B5" w:rsidP="00DC35B5">
            <w:pPr>
              <w:rPr>
                <w:rFonts w:eastAsiaTheme="majorEastAsia" w:cs="Times New Roman"/>
                <w:sz w:val="20"/>
              </w:rPr>
            </w:pPr>
          </w:p>
          <w:p w14:paraId="64F49EB0" w14:textId="77777777" w:rsidR="00DC35B5" w:rsidRPr="007F7AA4" w:rsidRDefault="00DC35B5" w:rsidP="00DC35B5">
            <w:pPr>
              <w:rPr>
                <w:rFonts w:eastAsiaTheme="majorEastAsia" w:cs="Times New Roman"/>
                <w:sz w:val="20"/>
              </w:rPr>
            </w:pPr>
            <w:r w:rsidRPr="007F7AA4">
              <w:rPr>
                <w:rFonts w:eastAsiaTheme="majorEastAsia" w:cs="Times New Roman"/>
                <w:sz w:val="20"/>
              </w:rPr>
              <w:t>2021 Apr 28  03:38:35.585  [14]  0x713A  UMTS UE OTA  --  CONNECT</w:t>
            </w:r>
          </w:p>
          <w:p w14:paraId="1778B07D" w14:textId="77777777" w:rsidR="00DC35B5" w:rsidRPr="007F7AA4" w:rsidRDefault="00DC35B5" w:rsidP="00DC35B5">
            <w:pPr>
              <w:rPr>
                <w:rFonts w:eastAsiaTheme="majorEastAsia" w:cs="Times New Roman"/>
                <w:sz w:val="20"/>
              </w:rPr>
            </w:pPr>
            <w:r w:rsidRPr="007F7AA4">
              <w:rPr>
                <w:rFonts w:eastAsiaTheme="majorEastAsia" w:cs="Times New Roman"/>
                <w:sz w:val="20"/>
              </w:rPr>
              <w:t>2021 Apr 28  03:38:35.586  [14]  0x713A  UMTS UE OTA  --  CONNECT_ACKNOWLEDGE</w:t>
            </w:r>
          </w:p>
          <w:p w14:paraId="0C176A21" w14:textId="77777777" w:rsidR="00DC35B5" w:rsidRPr="007F7AA4" w:rsidRDefault="00DC35B5" w:rsidP="00DC35B5">
            <w:pPr>
              <w:rPr>
                <w:rFonts w:eastAsiaTheme="majorEastAsia" w:cs="Times New Roman"/>
                <w:sz w:val="20"/>
              </w:rPr>
            </w:pPr>
          </w:p>
          <w:p w14:paraId="794F28BC" w14:textId="77777777" w:rsidR="00DC35B5" w:rsidRPr="007F7AA4" w:rsidRDefault="00DC35B5" w:rsidP="00DC35B5">
            <w:pPr>
              <w:rPr>
                <w:rFonts w:eastAsiaTheme="majorEastAsia" w:cs="Times New Roman"/>
                <w:sz w:val="20"/>
              </w:rPr>
            </w:pPr>
            <w:r w:rsidRPr="007F7AA4">
              <w:rPr>
                <w:rFonts w:eastAsiaTheme="majorEastAsia" w:cs="Times New Roman"/>
                <w:sz w:val="20"/>
              </w:rPr>
              <w:t xml:space="preserve">// </w:t>
            </w:r>
            <w:r w:rsidRPr="007F7AA4">
              <w:rPr>
                <w:rFonts w:eastAsiaTheme="majorEastAsia" w:cs="Times New Roman"/>
                <w:sz w:val="20"/>
              </w:rPr>
              <w:t>请求激活</w:t>
            </w:r>
            <w:r w:rsidRPr="007F7AA4">
              <w:rPr>
                <w:rFonts w:eastAsiaTheme="majorEastAsia" w:cs="Times New Roman"/>
                <w:sz w:val="20"/>
              </w:rPr>
              <w:t>PDP</w:t>
            </w:r>
          </w:p>
          <w:p w14:paraId="6CDAAFB4" w14:textId="77777777" w:rsidR="00DC35B5" w:rsidRPr="007F7AA4" w:rsidRDefault="00DC35B5" w:rsidP="00DC35B5">
            <w:pPr>
              <w:rPr>
                <w:rFonts w:eastAsiaTheme="majorEastAsia" w:cs="Times New Roman"/>
                <w:sz w:val="20"/>
              </w:rPr>
            </w:pPr>
            <w:r w:rsidRPr="007F7AA4">
              <w:rPr>
                <w:rFonts w:eastAsiaTheme="majorEastAsia" w:cs="Times New Roman"/>
                <w:sz w:val="20"/>
              </w:rPr>
              <w:t>2021 Apr 28  03:38:40.946  [2C]  0x713A  UMTS UE OTA  --  SM_ACTIVATE_PDP_CONTEXT_REQUEST</w:t>
            </w:r>
          </w:p>
          <w:p w14:paraId="1C936C87" w14:textId="77777777" w:rsidR="00DC35B5" w:rsidRPr="007F7AA4" w:rsidRDefault="00DC35B5" w:rsidP="00DC35B5">
            <w:pPr>
              <w:rPr>
                <w:rFonts w:eastAsiaTheme="majorEastAsia" w:cs="Times New Roman"/>
                <w:sz w:val="20"/>
              </w:rPr>
            </w:pPr>
            <w:r w:rsidRPr="007F7AA4">
              <w:rPr>
                <w:rFonts w:eastAsiaTheme="majorEastAsia" w:cs="Times New Roman"/>
                <w:sz w:val="20"/>
              </w:rPr>
              <w:t xml:space="preserve">        acc_pt_name_val[1] = 51 (0x33) (3)</w:t>
            </w:r>
          </w:p>
          <w:p w14:paraId="5EB72C51" w14:textId="77777777" w:rsidR="00DC35B5" w:rsidRPr="007F7AA4" w:rsidRDefault="00DC35B5" w:rsidP="00DC35B5">
            <w:pPr>
              <w:rPr>
                <w:rFonts w:eastAsiaTheme="majorEastAsia" w:cs="Times New Roman"/>
                <w:sz w:val="20"/>
              </w:rPr>
            </w:pPr>
            <w:r w:rsidRPr="007F7AA4">
              <w:rPr>
                <w:rFonts w:eastAsiaTheme="majorEastAsia" w:cs="Times New Roman"/>
                <w:sz w:val="20"/>
              </w:rPr>
              <w:t xml:space="preserve">        acc_pt_name_val[2] = 71 (0x47) (G)</w:t>
            </w:r>
          </w:p>
          <w:p w14:paraId="342BFEE3" w14:textId="77777777" w:rsidR="00DC35B5" w:rsidRPr="007F7AA4" w:rsidRDefault="00DC35B5" w:rsidP="00DC35B5">
            <w:pPr>
              <w:rPr>
                <w:rFonts w:eastAsiaTheme="majorEastAsia" w:cs="Times New Roman"/>
                <w:sz w:val="20"/>
              </w:rPr>
            </w:pPr>
            <w:r w:rsidRPr="007F7AA4">
              <w:rPr>
                <w:rFonts w:eastAsiaTheme="majorEastAsia" w:cs="Times New Roman"/>
                <w:sz w:val="20"/>
              </w:rPr>
              <w:t xml:space="preserve">        acc_pt_name_val[3] = 78 (0x4e) (N)</w:t>
            </w:r>
          </w:p>
          <w:p w14:paraId="16DE0DAE" w14:textId="77777777" w:rsidR="00DC35B5" w:rsidRPr="007F7AA4" w:rsidRDefault="00DC35B5" w:rsidP="00DC35B5">
            <w:pPr>
              <w:rPr>
                <w:rFonts w:eastAsiaTheme="majorEastAsia" w:cs="Times New Roman"/>
                <w:sz w:val="20"/>
              </w:rPr>
            </w:pPr>
            <w:r w:rsidRPr="007F7AA4">
              <w:rPr>
                <w:rFonts w:eastAsiaTheme="majorEastAsia" w:cs="Times New Roman"/>
                <w:sz w:val="20"/>
              </w:rPr>
              <w:t xml:space="preserve">        acc_pt_name_val[4] = 69 (0x45) (E)</w:t>
            </w:r>
          </w:p>
          <w:p w14:paraId="5FBF7D10" w14:textId="77777777" w:rsidR="00DC35B5" w:rsidRPr="007F7AA4" w:rsidRDefault="00DC35B5" w:rsidP="00DC35B5">
            <w:pPr>
              <w:rPr>
                <w:rFonts w:eastAsiaTheme="majorEastAsia" w:cs="Times New Roman"/>
                <w:sz w:val="20"/>
              </w:rPr>
            </w:pPr>
            <w:r w:rsidRPr="007F7AA4">
              <w:rPr>
                <w:rFonts w:eastAsiaTheme="majorEastAsia" w:cs="Times New Roman"/>
                <w:sz w:val="20"/>
              </w:rPr>
              <w:t xml:space="preserve">        acc_pt_name_val[5] = 84 (0x54) (T)</w:t>
            </w:r>
          </w:p>
          <w:p w14:paraId="502DB923" w14:textId="77777777" w:rsidR="00DC35B5" w:rsidRPr="007F7AA4" w:rsidRDefault="00DC35B5" w:rsidP="00DC35B5">
            <w:pPr>
              <w:rPr>
                <w:rFonts w:eastAsiaTheme="majorEastAsia" w:cs="Times New Roman"/>
                <w:sz w:val="20"/>
              </w:rPr>
            </w:pPr>
            <w:r w:rsidRPr="007F7AA4">
              <w:rPr>
                <w:rFonts w:eastAsiaTheme="majorEastAsia" w:cs="Times New Roman"/>
                <w:sz w:val="20"/>
              </w:rPr>
              <w:t>2021 Apr 28  03:38:47.944  [E8]  0x713A  UMTS UE OTA  --  SM_ACTIVATE_PDP_CONTEXT_ACCEPT</w:t>
            </w:r>
          </w:p>
          <w:p w14:paraId="052443E4" w14:textId="77777777" w:rsidR="00DC35B5" w:rsidRPr="007F7AA4" w:rsidRDefault="00DC35B5" w:rsidP="00DC35B5">
            <w:pPr>
              <w:rPr>
                <w:rFonts w:eastAsiaTheme="majorEastAsia" w:cs="Times New Roman"/>
                <w:sz w:val="20"/>
              </w:rPr>
            </w:pPr>
          </w:p>
          <w:p w14:paraId="5B4D42F1" w14:textId="77777777" w:rsidR="00DC35B5" w:rsidRPr="007F7AA4" w:rsidRDefault="00DC35B5" w:rsidP="00DC35B5">
            <w:pPr>
              <w:rPr>
                <w:rFonts w:eastAsiaTheme="majorEastAsia" w:cs="Times New Roman"/>
                <w:sz w:val="20"/>
              </w:rPr>
            </w:pPr>
            <w:r w:rsidRPr="007F7AA4">
              <w:rPr>
                <w:rFonts w:eastAsiaTheme="majorEastAsia" w:cs="Times New Roman"/>
                <w:sz w:val="20"/>
              </w:rPr>
              <w:t>2021 Apr 28  03:38:52.505  [B0]  0x713A  UMTS UE OTA  --  DISCONNECT</w:t>
            </w:r>
          </w:p>
          <w:p w14:paraId="57F45A04" w14:textId="3E0DEB79" w:rsidR="00DC35B5" w:rsidRPr="007F7AA4" w:rsidRDefault="00DC35B5" w:rsidP="00DC35B5">
            <w:pPr>
              <w:rPr>
                <w:rFonts w:eastAsiaTheme="majorEastAsia" w:cs="Times New Roman"/>
                <w:sz w:val="20"/>
              </w:rPr>
            </w:pPr>
            <w:r w:rsidRPr="007F7AA4">
              <w:rPr>
                <w:rFonts w:eastAsiaTheme="majorEastAsia" w:cs="Times New Roman"/>
                <w:sz w:val="20"/>
              </w:rPr>
              <w:t>2021 Apr 28  03:38:52.506  [B0]  0x713A  UMTS UE OTA  --  RELEASE</w:t>
            </w:r>
          </w:p>
        </w:tc>
      </w:tr>
    </w:tbl>
    <w:p w14:paraId="0F47A86E" w14:textId="77777777" w:rsidR="008A49BC" w:rsidRPr="007F7AA4" w:rsidRDefault="008A49BC" w:rsidP="008A49BC">
      <w:pPr>
        <w:pStyle w:val="3"/>
        <w:spacing w:before="156" w:after="156"/>
        <w:rPr>
          <w:rFonts w:eastAsiaTheme="majorEastAsia" w:cs="Times New Roman"/>
        </w:rPr>
      </w:pPr>
      <w:bookmarkStart w:id="88" w:name="_Toc87714667"/>
      <w:r w:rsidRPr="007F7AA4">
        <w:rPr>
          <w:rFonts w:eastAsiaTheme="majorEastAsia" w:cs="Times New Roman"/>
        </w:rPr>
        <w:t>WCDMA RLF</w:t>
      </w:r>
      <w:r w:rsidRPr="007F7AA4">
        <w:rPr>
          <w:rFonts w:eastAsiaTheme="majorEastAsia" w:cs="Times New Roman"/>
        </w:rPr>
        <w:t>导致的掉话</w:t>
      </w:r>
      <w:bookmarkEnd w:id="88"/>
    </w:p>
    <w:p w14:paraId="4B154380" w14:textId="77777777" w:rsidR="00CC11F9" w:rsidRPr="007F7AA4" w:rsidRDefault="00CC11F9" w:rsidP="00CC11F9">
      <w:pPr>
        <w:rPr>
          <w:rFonts w:eastAsiaTheme="majorEastAsia" w:cs="Times New Roman"/>
        </w:rPr>
      </w:pPr>
      <w:r w:rsidRPr="007F7AA4">
        <w:rPr>
          <w:rFonts w:eastAsiaTheme="majorEastAsia" w:cs="Times New Roman"/>
        </w:rPr>
        <w:t>在</w:t>
      </w:r>
      <w:r w:rsidRPr="007F7AA4">
        <w:rPr>
          <w:rFonts w:eastAsiaTheme="majorEastAsia" w:cs="Times New Roman"/>
        </w:rPr>
        <w:t>WCDMA RAT</w:t>
      </w:r>
      <w:r w:rsidRPr="007F7AA4">
        <w:rPr>
          <w:rFonts w:eastAsiaTheme="majorEastAsia" w:cs="Times New Roman"/>
        </w:rPr>
        <w:t>上通话过程中，</w:t>
      </w:r>
      <w:r w:rsidRPr="007F7AA4">
        <w:rPr>
          <w:rFonts w:eastAsiaTheme="majorEastAsia" w:cs="Times New Roman"/>
        </w:rPr>
        <w:t>W</w:t>
      </w:r>
      <w:r w:rsidRPr="007F7AA4">
        <w:rPr>
          <w:rFonts w:eastAsiaTheme="majorEastAsia" w:cs="Times New Roman"/>
        </w:rPr>
        <w:t>的信噪比非常差发生</w:t>
      </w:r>
      <w:r w:rsidRPr="007F7AA4">
        <w:rPr>
          <w:rFonts w:eastAsiaTheme="majorEastAsia" w:cs="Times New Roman"/>
        </w:rPr>
        <w:t>RLF</w:t>
      </w:r>
      <w:r w:rsidRPr="007F7AA4">
        <w:rPr>
          <w:rFonts w:eastAsiaTheme="majorEastAsia" w:cs="Times New Roman"/>
        </w:rPr>
        <w:t>，最后导致的掉话问题，这属于</w:t>
      </w:r>
      <w:r w:rsidRPr="007F7AA4">
        <w:rPr>
          <w:rFonts w:eastAsiaTheme="majorEastAsia" w:cs="Times New Roman"/>
        </w:rPr>
        <w:t>W</w:t>
      </w:r>
      <w:r w:rsidRPr="007F7AA4">
        <w:rPr>
          <w:rFonts w:eastAsiaTheme="majorEastAsia" w:cs="Times New Roman"/>
        </w:rPr>
        <w:t>的网络覆盖问题。</w:t>
      </w:r>
    </w:p>
    <w:p w14:paraId="09CB608B" w14:textId="77777777" w:rsidR="008A49BC" w:rsidRPr="007F7AA4" w:rsidRDefault="008A49BC" w:rsidP="008A49BC">
      <w:pPr>
        <w:rPr>
          <w:rFonts w:eastAsiaTheme="majorEastAsia" w:cs="Times New Roman"/>
        </w:rPr>
      </w:pPr>
    </w:p>
    <w:p w14:paraId="5A435C35" w14:textId="70CC7771" w:rsidR="008A49BC" w:rsidRPr="007F7AA4" w:rsidRDefault="008A49BC" w:rsidP="008A49BC">
      <w:pPr>
        <w:rPr>
          <w:rFonts w:eastAsiaTheme="majorEastAsia" w:cs="Times New Roman"/>
          <w:sz w:val="20"/>
        </w:rPr>
      </w:pPr>
      <w:r w:rsidRPr="007F7AA4">
        <w:rPr>
          <w:rFonts w:eastAsiaTheme="majorEastAsia" w:cs="Times New Roman"/>
          <w:sz w:val="20"/>
        </w:rPr>
        <w:t>示例</w:t>
      </w:r>
      <w:r w:rsidRPr="007F7AA4">
        <w:rPr>
          <w:rFonts w:eastAsiaTheme="majorEastAsia" w:cs="Times New Roman"/>
          <w:sz w:val="20"/>
        </w:rPr>
        <w:t>JIRA</w:t>
      </w:r>
      <w:r w:rsidRPr="007F7AA4">
        <w:rPr>
          <w:rFonts w:eastAsiaTheme="majorEastAsia" w:cs="Times New Roman"/>
          <w:sz w:val="20"/>
        </w:rPr>
        <w:t>：</w:t>
      </w:r>
      <w:r w:rsidRPr="007F7AA4">
        <w:rPr>
          <w:rFonts w:eastAsiaTheme="majorEastAsia" w:cs="Times New Roman"/>
          <w:sz w:val="20"/>
        </w:rPr>
        <w:t>UPGR5G-4301 FT_J22_BeiJing_</w:t>
      </w:r>
      <w:r w:rsidRPr="007F7AA4">
        <w:rPr>
          <w:rFonts w:eastAsiaTheme="majorEastAsia" w:cs="Times New Roman"/>
          <w:sz w:val="20"/>
        </w:rPr>
        <w:t>主卡卡一</w:t>
      </w:r>
      <w:r w:rsidRPr="007F7AA4">
        <w:rPr>
          <w:rFonts w:eastAsiaTheme="majorEastAsia" w:cs="Times New Roman"/>
          <w:sz w:val="20"/>
        </w:rPr>
        <w:t xml:space="preserve">CU 5G VOLTE + </w:t>
      </w:r>
      <w:r w:rsidRPr="007F7AA4">
        <w:rPr>
          <w:rFonts w:eastAsiaTheme="majorEastAsia" w:cs="Times New Roman"/>
          <w:sz w:val="20"/>
        </w:rPr>
        <w:t>副卡卡二</w:t>
      </w:r>
      <w:r w:rsidRPr="007F7AA4">
        <w:rPr>
          <w:rFonts w:eastAsiaTheme="majorEastAsia" w:cs="Times New Roman"/>
          <w:sz w:val="20"/>
        </w:rPr>
        <w:t>CU 5G VOLTE</w:t>
      </w:r>
      <w:r w:rsidRPr="007F7AA4">
        <w:rPr>
          <w:rFonts w:eastAsiaTheme="majorEastAsia" w:cs="Times New Roman"/>
          <w:sz w:val="20"/>
        </w:rPr>
        <w:t>，</w:t>
      </w:r>
      <w:r w:rsidRPr="007F7AA4">
        <w:rPr>
          <w:rFonts w:eastAsiaTheme="majorEastAsia" w:cs="Times New Roman"/>
          <w:sz w:val="20"/>
        </w:rPr>
        <w:t>PS</w:t>
      </w:r>
      <w:r w:rsidRPr="007F7AA4">
        <w:rPr>
          <w:rFonts w:eastAsiaTheme="majorEastAsia" w:cs="Times New Roman"/>
          <w:sz w:val="20"/>
        </w:rPr>
        <w:t>，</w:t>
      </w:r>
      <w:r w:rsidRPr="007F7AA4">
        <w:rPr>
          <w:rFonts w:eastAsiaTheme="majorEastAsia" w:cs="Times New Roman"/>
          <w:sz w:val="20"/>
        </w:rPr>
        <w:t>MO</w:t>
      </w:r>
      <w:r w:rsidRPr="007F7AA4">
        <w:rPr>
          <w:rFonts w:eastAsiaTheme="majorEastAsia" w:cs="Times New Roman"/>
          <w:sz w:val="20"/>
        </w:rPr>
        <w:t>端卡</w:t>
      </w:r>
      <w:r w:rsidRPr="007F7AA4">
        <w:rPr>
          <w:rFonts w:eastAsiaTheme="majorEastAsia" w:cs="Times New Roman"/>
          <w:sz w:val="20"/>
        </w:rPr>
        <w:t>1</w:t>
      </w:r>
      <w:r w:rsidRPr="007F7AA4">
        <w:rPr>
          <w:rFonts w:eastAsiaTheme="majorEastAsia" w:cs="Times New Roman"/>
          <w:sz w:val="20"/>
        </w:rPr>
        <w:t>打</w:t>
      </w:r>
      <w:r w:rsidRPr="007F7AA4">
        <w:rPr>
          <w:rFonts w:eastAsiaTheme="majorEastAsia" w:cs="Times New Roman"/>
          <w:sz w:val="20"/>
        </w:rPr>
        <w:t>MT</w:t>
      </w:r>
      <w:r w:rsidRPr="007F7AA4">
        <w:rPr>
          <w:rFonts w:eastAsiaTheme="majorEastAsia" w:cs="Times New Roman"/>
          <w:sz w:val="20"/>
        </w:rPr>
        <w:t>端卡</w:t>
      </w:r>
      <w:r w:rsidRPr="007F7AA4">
        <w:rPr>
          <w:rFonts w:eastAsiaTheme="majorEastAsia" w:cs="Times New Roman"/>
          <w:sz w:val="20"/>
        </w:rPr>
        <w:t>1</w:t>
      </w:r>
      <w:r w:rsidRPr="007F7AA4">
        <w:rPr>
          <w:rFonts w:eastAsiaTheme="majorEastAsia" w:cs="Times New Roman"/>
          <w:sz w:val="20"/>
        </w:rPr>
        <w:t>进行通话长保，</w:t>
      </w:r>
      <w:r w:rsidRPr="007F7AA4">
        <w:rPr>
          <w:rFonts w:eastAsiaTheme="majorEastAsia" w:cs="Times New Roman"/>
          <w:sz w:val="20"/>
        </w:rPr>
        <w:t>MO</w:t>
      </w:r>
      <w:r w:rsidRPr="007F7AA4">
        <w:rPr>
          <w:rFonts w:eastAsiaTheme="majorEastAsia" w:cs="Times New Roman"/>
          <w:sz w:val="20"/>
        </w:rPr>
        <w:t>端和</w:t>
      </w:r>
      <w:r w:rsidRPr="007F7AA4">
        <w:rPr>
          <w:rFonts w:eastAsiaTheme="majorEastAsia" w:cs="Times New Roman"/>
          <w:sz w:val="20"/>
        </w:rPr>
        <w:t>MT</w:t>
      </w:r>
      <w:r w:rsidRPr="007F7AA4">
        <w:rPr>
          <w:rFonts w:eastAsiaTheme="majorEastAsia" w:cs="Times New Roman"/>
          <w:sz w:val="20"/>
        </w:rPr>
        <w:t>端同时掉话</w:t>
      </w:r>
      <w:r w:rsidRPr="007F7AA4">
        <w:rPr>
          <w:rFonts w:eastAsiaTheme="majorEastAsia" w:cs="Times New Roman"/>
          <w:sz w:val="20"/>
        </w:rPr>
        <w:t>(1/40min)_0127</w:t>
      </w:r>
    </w:p>
    <w:tbl>
      <w:tblPr>
        <w:tblStyle w:val="a7"/>
        <w:tblW w:w="0" w:type="auto"/>
        <w:tblLook w:val="04A0" w:firstRow="1" w:lastRow="0" w:firstColumn="1" w:lastColumn="0" w:noHBand="0" w:noVBand="1"/>
      </w:tblPr>
      <w:tblGrid>
        <w:gridCol w:w="13454"/>
      </w:tblGrid>
      <w:tr w:rsidR="00CE3532" w:rsidRPr="007F7AA4" w14:paraId="25C2F8E4" w14:textId="77777777" w:rsidTr="00CE3532">
        <w:tc>
          <w:tcPr>
            <w:tcW w:w="13454" w:type="dxa"/>
          </w:tcPr>
          <w:p w14:paraId="45DEDB2C" w14:textId="77777777" w:rsidR="00CE3532" w:rsidRPr="007F7AA4" w:rsidRDefault="00CE3532" w:rsidP="00CE3532">
            <w:pPr>
              <w:rPr>
                <w:rFonts w:eastAsiaTheme="majorEastAsia" w:cs="Times New Roman"/>
                <w:sz w:val="20"/>
              </w:rPr>
            </w:pPr>
            <w:r w:rsidRPr="007F7AA4">
              <w:rPr>
                <w:rFonts w:eastAsiaTheme="majorEastAsia" w:cs="Times New Roman"/>
                <w:sz w:val="20"/>
              </w:rPr>
              <w:t>MT</w:t>
            </w:r>
            <w:r w:rsidRPr="007F7AA4">
              <w:rPr>
                <w:rFonts w:eastAsiaTheme="majorEastAsia" w:cs="Times New Roman"/>
                <w:sz w:val="20"/>
              </w:rPr>
              <w:t>端</w:t>
            </w:r>
            <w:r w:rsidRPr="007F7AA4">
              <w:rPr>
                <w:rFonts w:eastAsiaTheme="majorEastAsia" w:cs="Times New Roman"/>
                <w:sz w:val="20"/>
              </w:rPr>
              <w:t>CSFB</w:t>
            </w:r>
            <w:r w:rsidRPr="007F7AA4">
              <w:rPr>
                <w:rFonts w:eastAsiaTheme="majorEastAsia" w:cs="Times New Roman"/>
                <w:sz w:val="20"/>
              </w:rPr>
              <w:t>到</w:t>
            </w:r>
            <w:r w:rsidRPr="007F7AA4">
              <w:rPr>
                <w:rFonts w:eastAsiaTheme="majorEastAsia" w:cs="Times New Roman"/>
                <w:sz w:val="20"/>
              </w:rPr>
              <w:t>WCMA</w:t>
            </w:r>
            <w:r w:rsidRPr="007F7AA4">
              <w:rPr>
                <w:rFonts w:eastAsiaTheme="majorEastAsia" w:cs="Times New Roman"/>
                <w:sz w:val="20"/>
              </w:rPr>
              <w:t>上进行电话业务，由于</w:t>
            </w:r>
            <w:r w:rsidRPr="007F7AA4">
              <w:rPr>
                <w:rFonts w:eastAsiaTheme="majorEastAsia" w:cs="Times New Roman"/>
                <w:sz w:val="20"/>
              </w:rPr>
              <w:t>W</w:t>
            </w:r>
            <w:r w:rsidRPr="007F7AA4">
              <w:rPr>
                <w:rFonts w:eastAsiaTheme="majorEastAsia" w:cs="Times New Roman"/>
                <w:sz w:val="20"/>
              </w:rPr>
              <w:t>信号差发生</w:t>
            </w:r>
            <w:r w:rsidRPr="007F7AA4">
              <w:rPr>
                <w:rFonts w:eastAsiaTheme="majorEastAsia" w:cs="Times New Roman"/>
                <w:sz w:val="20"/>
              </w:rPr>
              <w:t>RLF</w:t>
            </w:r>
            <w:r w:rsidRPr="007F7AA4">
              <w:rPr>
                <w:rFonts w:eastAsiaTheme="majorEastAsia" w:cs="Times New Roman"/>
                <w:sz w:val="20"/>
              </w:rPr>
              <w:t>导致了掉话。网络发送</w:t>
            </w:r>
            <w:r w:rsidRPr="007F7AA4">
              <w:rPr>
                <w:rFonts w:eastAsiaTheme="majorEastAsia" w:cs="Times New Roman"/>
                <w:sz w:val="20"/>
              </w:rPr>
              <w:t>BYE</w:t>
            </w:r>
            <w:r w:rsidRPr="007F7AA4">
              <w:rPr>
                <w:rFonts w:eastAsiaTheme="majorEastAsia" w:cs="Times New Roman"/>
                <w:sz w:val="20"/>
              </w:rPr>
              <w:t>给</w:t>
            </w:r>
            <w:r w:rsidRPr="007F7AA4">
              <w:rPr>
                <w:rFonts w:eastAsiaTheme="majorEastAsia" w:cs="Times New Roman"/>
                <w:sz w:val="20"/>
              </w:rPr>
              <w:t>MO</w:t>
            </w:r>
            <w:r w:rsidRPr="007F7AA4">
              <w:rPr>
                <w:rFonts w:eastAsiaTheme="majorEastAsia" w:cs="Times New Roman"/>
                <w:sz w:val="20"/>
              </w:rPr>
              <w:t>端，终止</w:t>
            </w:r>
            <w:r w:rsidRPr="007F7AA4">
              <w:rPr>
                <w:rFonts w:eastAsiaTheme="majorEastAsia" w:cs="Times New Roman"/>
                <w:sz w:val="20"/>
              </w:rPr>
              <w:t>MO</w:t>
            </w:r>
            <w:r w:rsidRPr="007F7AA4">
              <w:rPr>
                <w:rFonts w:eastAsiaTheme="majorEastAsia" w:cs="Times New Roman"/>
                <w:sz w:val="20"/>
              </w:rPr>
              <w:t>端的通话。</w:t>
            </w:r>
          </w:p>
          <w:p w14:paraId="118B0BC4" w14:textId="77777777" w:rsidR="00CE3532" w:rsidRPr="007F7AA4" w:rsidRDefault="00CE3532" w:rsidP="00CE3532">
            <w:pPr>
              <w:rPr>
                <w:rFonts w:eastAsiaTheme="majorEastAsia" w:cs="Times New Roman"/>
                <w:sz w:val="20"/>
              </w:rPr>
            </w:pPr>
            <w:r w:rsidRPr="007F7AA4">
              <w:rPr>
                <w:rFonts w:eastAsiaTheme="majorEastAsia" w:cs="Times New Roman"/>
                <w:sz w:val="20"/>
              </w:rPr>
              <w:t>// MO CU VoLTE</w:t>
            </w:r>
          </w:p>
          <w:p w14:paraId="1E4F1D72" w14:textId="77777777" w:rsidR="00CE3532" w:rsidRPr="007F7AA4" w:rsidRDefault="00CE3532" w:rsidP="00CE3532">
            <w:pPr>
              <w:rPr>
                <w:rFonts w:eastAsiaTheme="majorEastAsia" w:cs="Times New Roman"/>
                <w:sz w:val="20"/>
              </w:rPr>
            </w:pPr>
            <w:r w:rsidRPr="007F7AA4">
              <w:rPr>
                <w:rFonts w:eastAsiaTheme="majorEastAsia" w:cs="Times New Roman"/>
                <w:sz w:val="20"/>
              </w:rPr>
              <w:t>Type</w:t>
            </w:r>
            <w:r w:rsidRPr="007F7AA4">
              <w:rPr>
                <w:rFonts w:eastAsiaTheme="majorEastAsia" w:cs="Times New Roman"/>
                <w:sz w:val="20"/>
              </w:rPr>
              <w:tab/>
              <w:t>Index</w:t>
            </w:r>
            <w:r w:rsidRPr="007F7AA4">
              <w:rPr>
                <w:rFonts w:eastAsiaTheme="majorEastAsia" w:cs="Times New Roman"/>
                <w:sz w:val="20"/>
              </w:rPr>
              <w:tab/>
              <w:t>Time</w:t>
            </w:r>
            <w:r w:rsidRPr="007F7AA4">
              <w:rPr>
                <w:rFonts w:eastAsiaTheme="majorEastAsia" w:cs="Times New Roman"/>
                <w:sz w:val="20"/>
              </w:rPr>
              <w:tab/>
              <w:t>Local Time</w:t>
            </w:r>
            <w:r w:rsidRPr="007F7AA4">
              <w:rPr>
                <w:rFonts w:eastAsiaTheme="majorEastAsia" w:cs="Times New Roman"/>
                <w:sz w:val="20"/>
              </w:rPr>
              <w:tab/>
              <w:t>Module</w:t>
            </w:r>
            <w:r w:rsidRPr="007F7AA4">
              <w:rPr>
                <w:rFonts w:eastAsiaTheme="majorEastAsia" w:cs="Times New Roman"/>
                <w:sz w:val="20"/>
              </w:rPr>
              <w:tab/>
              <w:t>Message</w:t>
            </w:r>
            <w:r w:rsidRPr="007F7AA4">
              <w:rPr>
                <w:rFonts w:eastAsiaTheme="majorEastAsia" w:cs="Times New Roman"/>
                <w:sz w:val="20"/>
              </w:rPr>
              <w:tab/>
              <w:t>Comment</w:t>
            </w:r>
            <w:r w:rsidRPr="007F7AA4">
              <w:rPr>
                <w:rFonts w:eastAsiaTheme="majorEastAsia" w:cs="Times New Roman"/>
                <w:sz w:val="20"/>
              </w:rPr>
              <w:tab/>
              <w:t>Time Differences</w:t>
            </w:r>
          </w:p>
          <w:p w14:paraId="5C295D94" w14:textId="77777777" w:rsidR="00CE3532" w:rsidRPr="007F7AA4" w:rsidRDefault="00CE3532" w:rsidP="00CE3532">
            <w:pPr>
              <w:rPr>
                <w:rFonts w:eastAsiaTheme="majorEastAsia" w:cs="Times New Roman"/>
                <w:sz w:val="20"/>
              </w:rPr>
            </w:pPr>
            <w:r w:rsidRPr="007F7AA4">
              <w:rPr>
                <w:rFonts w:eastAsiaTheme="majorEastAsia" w:cs="Times New Roman"/>
                <w:sz w:val="20"/>
              </w:rPr>
              <w:t>SYS</w:t>
            </w:r>
            <w:r w:rsidRPr="007F7AA4">
              <w:rPr>
                <w:rFonts w:eastAsiaTheme="majorEastAsia" w:cs="Times New Roman"/>
                <w:sz w:val="20"/>
              </w:rPr>
              <w:tab/>
              <w:t>432438</w:t>
            </w:r>
            <w:r w:rsidRPr="007F7AA4">
              <w:rPr>
                <w:rFonts w:eastAsiaTheme="majorEastAsia" w:cs="Times New Roman"/>
                <w:sz w:val="20"/>
              </w:rPr>
              <w:tab/>
              <w:t>337029480</w:t>
            </w:r>
            <w:r w:rsidRPr="007F7AA4">
              <w:rPr>
                <w:rFonts w:eastAsiaTheme="majorEastAsia" w:cs="Times New Roman"/>
                <w:sz w:val="20"/>
              </w:rPr>
              <w:tab/>
              <w:t>15:36:48:420</w:t>
            </w:r>
            <w:r w:rsidRPr="007F7AA4">
              <w:rPr>
                <w:rFonts w:eastAsiaTheme="majorEastAsia" w:cs="Times New Roman"/>
                <w:sz w:val="20"/>
              </w:rPr>
              <w:tab/>
              <w:t>NIL</w:t>
            </w:r>
            <w:r w:rsidRPr="007F7AA4">
              <w:rPr>
                <w:rFonts w:eastAsiaTheme="majorEastAsia" w:cs="Times New Roman"/>
                <w:sz w:val="20"/>
              </w:rPr>
              <w:tab/>
              <w:t>[AT_RX p41,ch3]ATD18514648187;</w:t>
            </w:r>
          </w:p>
          <w:p w14:paraId="39F7D553" w14:textId="77777777" w:rsidR="00CE3532" w:rsidRPr="007F7AA4" w:rsidRDefault="00CE3532" w:rsidP="00CE3532">
            <w:pPr>
              <w:rPr>
                <w:rFonts w:eastAsiaTheme="majorEastAsia" w:cs="Times New Roman"/>
                <w:sz w:val="20"/>
              </w:rPr>
            </w:pPr>
          </w:p>
          <w:p w14:paraId="73BFB3D4" w14:textId="77777777" w:rsidR="00CE3532" w:rsidRPr="007F7AA4" w:rsidRDefault="00CE3532" w:rsidP="00CE3532">
            <w:pPr>
              <w:rPr>
                <w:rFonts w:eastAsiaTheme="majorEastAsia" w:cs="Times New Roman"/>
                <w:sz w:val="20"/>
              </w:rPr>
            </w:pPr>
            <w:r w:rsidRPr="007F7AA4">
              <w:rPr>
                <w:rFonts w:eastAsiaTheme="majorEastAsia" w:cs="Times New Roman"/>
                <w:sz w:val="20"/>
              </w:rPr>
              <w:t>SIP</w:t>
            </w:r>
            <w:r w:rsidRPr="007F7AA4">
              <w:rPr>
                <w:rFonts w:eastAsiaTheme="majorEastAsia" w:cs="Times New Roman"/>
                <w:sz w:val="20"/>
              </w:rPr>
              <w:tab/>
              <w:t>8</w:t>
            </w:r>
            <w:r w:rsidRPr="007F7AA4">
              <w:rPr>
                <w:rFonts w:eastAsiaTheme="majorEastAsia" w:cs="Times New Roman"/>
                <w:sz w:val="20"/>
              </w:rPr>
              <w:tab/>
              <w:t>337029992</w:t>
            </w:r>
            <w:r w:rsidRPr="007F7AA4">
              <w:rPr>
                <w:rFonts w:eastAsiaTheme="majorEastAsia" w:cs="Times New Roman"/>
                <w:sz w:val="20"/>
              </w:rPr>
              <w:tab/>
              <w:t>15:36:48:620</w:t>
            </w:r>
            <w:r w:rsidRPr="007F7AA4">
              <w:rPr>
                <w:rFonts w:eastAsiaTheme="majorEastAsia" w:cs="Times New Roman"/>
                <w:sz w:val="20"/>
              </w:rPr>
              <w:tab/>
            </w:r>
            <w:r w:rsidRPr="007F7AA4">
              <w:rPr>
                <w:rFonts w:eastAsiaTheme="majorEastAsia" w:cs="Times New Roman"/>
                <w:sz w:val="20"/>
              </w:rPr>
              <w:tab/>
              <w:t>[MS-&gt;NW][P1][S1]INVITE tel:18514648187;phone-context=ims.mnc001.mcc460.3gppnetwork.org SIP/2.0</w:t>
            </w:r>
          </w:p>
          <w:p w14:paraId="1C62D4B0" w14:textId="77777777" w:rsidR="00CE3532" w:rsidRPr="007F7AA4" w:rsidRDefault="00CE3532" w:rsidP="00CE3532">
            <w:pPr>
              <w:rPr>
                <w:rFonts w:eastAsiaTheme="majorEastAsia" w:cs="Times New Roman"/>
                <w:sz w:val="20"/>
              </w:rPr>
            </w:pPr>
            <w:r w:rsidRPr="007F7AA4">
              <w:rPr>
                <w:rFonts w:eastAsiaTheme="majorEastAsia" w:cs="Times New Roman"/>
                <w:sz w:val="20"/>
              </w:rPr>
              <w:t>SIP</w:t>
            </w:r>
            <w:r w:rsidRPr="007F7AA4">
              <w:rPr>
                <w:rFonts w:eastAsiaTheme="majorEastAsia" w:cs="Times New Roman"/>
                <w:sz w:val="20"/>
              </w:rPr>
              <w:tab/>
              <w:t>9</w:t>
            </w:r>
            <w:r w:rsidRPr="007F7AA4">
              <w:rPr>
                <w:rFonts w:eastAsiaTheme="majorEastAsia" w:cs="Times New Roman"/>
                <w:sz w:val="20"/>
              </w:rPr>
              <w:tab/>
              <w:t>337033109</w:t>
            </w:r>
            <w:r w:rsidRPr="007F7AA4">
              <w:rPr>
                <w:rFonts w:eastAsiaTheme="majorEastAsia" w:cs="Times New Roman"/>
                <w:sz w:val="20"/>
              </w:rPr>
              <w:tab/>
              <w:t>15:36:48:820</w:t>
            </w:r>
            <w:r w:rsidRPr="007F7AA4">
              <w:rPr>
                <w:rFonts w:eastAsiaTheme="majorEastAsia" w:cs="Times New Roman"/>
                <w:sz w:val="20"/>
              </w:rPr>
              <w:tab/>
            </w:r>
            <w:r w:rsidRPr="007F7AA4">
              <w:rPr>
                <w:rFonts w:eastAsiaTheme="majorEastAsia" w:cs="Times New Roman"/>
                <w:sz w:val="20"/>
              </w:rPr>
              <w:tab/>
              <w:t>[NW-&gt;MS][P1][S1]SIP/2.0 100 Trying</w:t>
            </w:r>
          </w:p>
          <w:p w14:paraId="16862368" w14:textId="77777777" w:rsidR="00CE3532" w:rsidRPr="007F7AA4" w:rsidRDefault="00CE3532" w:rsidP="00CE3532">
            <w:pPr>
              <w:rPr>
                <w:rFonts w:eastAsiaTheme="majorEastAsia" w:cs="Times New Roman"/>
                <w:sz w:val="20"/>
              </w:rPr>
            </w:pPr>
            <w:r w:rsidRPr="007F7AA4">
              <w:rPr>
                <w:rFonts w:eastAsiaTheme="majorEastAsia" w:cs="Times New Roman"/>
                <w:sz w:val="20"/>
              </w:rPr>
              <w:t>SIP</w:t>
            </w:r>
            <w:r w:rsidRPr="007F7AA4">
              <w:rPr>
                <w:rFonts w:eastAsiaTheme="majorEastAsia" w:cs="Times New Roman"/>
                <w:sz w:val="20"/>
              </w:rPr>
              <w:tab/>
              <w:t>26</w:t>
            </w:r>
            <w:r w:rsidRPr="007F7AA4">
              <w:rPr>
                <w:rFonts w:eastAsiaTheme="majorEastAsia" w:cs="Times New Roman"/>
                <w:sz w:val="20"/>
              </w:rPr>
              <w:tab/>
              <w:t>338462341</w:t>
            </w:r>
            <w:r w:rsidRPr="007F7AA4">
              <w:rPr>
                <w:rFonts w:eastAsiaTheme="majorEastAsia" w:cs="Times New Roman"/>
                <w:sz w:val="20"/>
              </w:rPr>
              <w:tab/>
              <w:t>15:38:20:228</w:t>
            </w:r>
            <w:r w:rsidRPr="007F7AA4">
              <w:rPr>
                <w:rFonts w:eastAsiaTheme="majorEastAsia" w:cs="Times New Roman"/>
                <w:sz w:val="20"/>
              </w:rPr>
              <w:tab/>
            </w:r>
            <w:r w:rsidRPr="007F7AA4">
              <w:rPr>
                <w:rFonts w:eastAsiaTheme="majorEastAsia" w:cs="Times New Roman"/>
                <w:sz w:val="20"/>
              </w:rPr>
              <w:tab/>
              <w:t>[NW-&gt;MS][P1][S1]BYE sip:+8615501230283@[2408:8509:2400:360A:165E:0688:B931:B790]:50042 SIP/2.0</w:t>
            </w:r>
          </w:p>
          <w:p w14:paraId="3308FA7D" w14:textId="77777777" w:rsidR="00CE3532" w:rsidRPr="007F7AA4" w:rsidRDefault="00CE3532" w:rsidP="00CE3532">
            <w:pPr>
              <w:rPr>
                <w:rFonts w:eastAsiaTheme="majorEastAsia" w:cs="Times New Roman"/>
                <w:sz w:val="20"/>
              </w:rPr>
            </w:pPr>
            <w:r w:rsidRPr="007F7AA4">
              <w:rPr>
                <w:rFonts w:eastAsiaTheme="majorEastAsia" w:cs="Times New Roman"/>
                <w:sz w:val="20"/>
              </w:rPr>
              <w:t>SIP</w:t>
            </w:r>
            <w:r w:rsidRPr="007F7AA4">
              <w:rPr>
                <w:rFonts w:eastAsiaTheme="majorEastAsia" w:cs="Times New Roman"/>
                <w:sz w:val="20"/>
              </w:rPr>
              <w:tab/>
              <w:t>27</w:t>
            </w:r>
            <w:r w:rsidRPr="007F7AA4">
              <w:rPr>
                <w:rFonts w:eastAsiaTheme="majorEastAsia" w:cs="Times New Roman"/>
                <w:sz w:val="20"/>
              </w:rPr>
              <w:tab/>
              <w:t>338462586</w:t>
            </w:r>
            <w:r w:rsidRPr="007F7AA4">
              <w:rPr>
                <w:rFonts w:eastAsiaTheme="majorEastAsia" w:cs="Times New Roman"/>
                <w:sz w:val="20"/>
              </w:rPr>
              <w:tab/>
              <w:t>15:38:20:228</w:t>
            </w:r>
            <w:r w:rsidRPr="007F7AA4">
              <w:rPr>
                <w:rFonts w:eastAsiaTheme="majorEastAsia" w:cs="Times New Roman"/>
                <w:sz w:val="20"/>
              </w:rPr>
              <w:tab/>
            </w:r>
            <w:r w:rsidRPr="007F7AA4">
              <w:rPr>
                <w:rFonts w:eastAsiaTheme="majorEastAsia" w:cs="Times New Roman"/>
                <w:sz w:val="20"/>
              </w:rPr>
              <w:tab/>
              <w:t>[MS-&gt;NW][P1][S1]SIP/2.0 200 OK</w:t>
            </w:r>
          </w:p>
          <w:p w14:paraId="7A7E5F9A" w14:textId="77777777" w:rsidR="00CE3532" w:rsidRPr="007F7AA4" w:rsidRDefault="00CE3532" w:rsidP="00CE3532">
            <w:pPr>
              <w:rPr>
                <w:rFonts w:eastAsiaTheme="majorEastAsia" w:cs="Times New Roman"/>
                <w:sz w:val="20"/>
              </w:rPr>
            </w:pPr>
          </w:p>
          <w:p w14:paraId="5D26A11D" w14:textId="77777777" w:rsidR="00CE3532" w:rsidRPr="007F7AA4" w:rsidRDefault="00CE3532" w:rsidP="00CE3532">
            <w:pPr>
              <w:rPr>
                <w:rFonts w:eastAsiaTheme="majorEastAsia" w:cs="Times New Roman"/>
                <w:sz w:val="20"/>
              </w:rPr>
            </w:pPr>
          </w:p>
          <w:p w14:paraId="2DFFAD47" w14:textId="77777777" w:rsidR="00CE3532" w:rsidRPr="007F7AA4" w:rsidRDefault="00CE3532" w:rsidP="00CE3532">
            <w:pPr>
              <w:rPr>
                <w:rFonts w:eastAsiaTheme="majorEastAsia" w:cs="Times New Roman"/>
                <w:sz w:val="20"/>
              </w:rPr>
            </w:pPr>
            <w:r w:rsidRPr="007F7AA4">
              <w:rPr>
                <w:rFonts w:eastAsiaTheme="majorEastAsia" w:cs="Times New Roman"/>
                <w:sz w:val="20"/>
              </w:rPr>
              <w:t>// MT</w:t>
            </w:r>
          </w:p>
          <w:p w14:paraId="44A74B2B" w14:textId="77777777" w:rsidR="00CE3532" w:rsidRPr="007F7AA4" w:rsidRDefault="00CE3532" w:rsidP="00CE3532">
            <w:pPr>
              <w:rPr>
                <w:rFonts w:eastAsiaTheme="majorEastAsia" w:cs="Times New Roman"/>
                <w:sz w:val="20"/>
              </w:rPr>
            </w:pPr>
            <w:r w:rsidRPr="007F7AA4">
              <w:rPr>
                <w:rFonts w:eastAsiaTheme="majorEastAsia" w:cs="Times New Roman"/>
                <w:sz w:val="20"/>
              </w:rPr>
              <w:t>MT</w:t>
            </w:r>
            <w:r w:rsidRPr="007F7AA4">
              <w:rPr>
                <w:rFonts w:eastAsiaTheme="majorEastAsia" w:cs="Times New Roman"/>
                <w:sz w:val="20"/>
              </w:rPr>
              <w:t>端网络通过</w:t>
            </w:r>
            <w:r w:rsidRPr="007F7AA4">
              <w:rPr>
                <w:rFonts w:eastAsiaTheme="majorEastAsia" w:cs="Times New Roman"/>
                <w:sz w:val="20"/>
              </w:rPr>
              <w:t>CS Service Notification</w:t>
            </w:r>
            <w:r w:rsidRPr="007F7AA4">
              <w:rPr>
                <w:rFonts w:eastAsiaTheme="majorEastAsia" w:cs="Times New Roman"/>
                <w:sz w:val="20"/>
              </w:rPr>
              <w:t>通知来电，以</w:t>
            </w:r>
            <w:r w:rsidRPr="007F7AA4">
              <w:rPr>
                <w:rFonts w:eastAsiaTheme="majorEastAsia" w:cs="Times New Roman"/>
                <w:sz w:val="20"/>
              </w:rPr>
              <w:t>CSFB</w:t>
            </w:r>
            <w:r w:rsidRPr="007F7AA4">
              <w:rPr>
                <w:rFonts w:eastAsiaTheme="majorEastAsia" w:cs="Times New Roman"/>
                <w:sz w:val="20"/>
              </w:rPr>
              <w:t>的方式进行接听</w:t>
            </w:r>
          </w:p>
          <w:p w14:paraId="60FB8A4F" w14:textId="77777777" w:rsidR="00CE3532" w:rsidRPr="007F7AA4" w:rsidRDefault="00CE3532" w:rsidP="00CE3532">
            <w:pPr>
              <w:rPr>
                <w:rFonts w:eastAsiaTheme="majorEastAsia" w:cs="Times New Roman"/>
                <w:sz w:val="20"/>
              </w:rPr>
            </w:pPr>
            <w:r w:rsidRPr="007F7AA4">
              <w:rPr>
                <w:rFonts w:eastAsiaTheme="majorEastAsia" w:cs="Times New Roman"/>
                <w:sz w:val="20"/>
              </w:rPr>
              <w:t>OTA</w:t>
            </w:r>
            <w:r w:rsidRPr="007F7AA4">
              <w:rPr>
                <w:rFonts w:eastAsiaTheme="majorEastAsia" w:cs="Times New Roman"/>
                <w:sz w:val="20"/>
              </w:rPr>
              <w:tab/>
              <w:t>416722</w:t>
            </w:r>
            <w:r w:rsidRPr="007F7AA4">
              <w:rPr>
                <w:rFonts w:eastAsiaTheme="majorEastAsia" w:cs="Times New Roman"/>
                <w:sz w:val="20"/>
              </w:rPr>
              <w:tab/>
              <w:t>337059419</w:t>
            </w:r>
            <w:r w:rsidRPr="007F7AA4">
              <w:rPr>
                <w:rFonts w:eastAsiaTheme="majorEastAsia" w:cs="Times New Roman"/>
                <w:sz w:val="20"/>
              </w:rPr>
              <w:tab/>
              <w:t>15:36:50:023</w:t>
            </w:r>
            <w:r w:rsidRPr="007F7AA4">
              <w:rPr>
                <w:rFonts w:eastAsiaTheme="majorEastAsia" w:cs="Times New Roman"/>
                <w:sz w:val="20"/>
              </w:rPr>
              <w:tab/>
              <w:t>EMM_NASMSG</w:t>
            </w:r>
            <w:r w:rsidRPr="007F7AA4">
              <w:rPr>
                <w:rFonts w:eastAsiaTheme="majorEastAsia" w:cs="Times New Roman"/>
                <w:sz w:val="20"/>
              </w:rPr>
              <w:tab/>
              <w:t>[NW-&gt;MS] EMM_CS_Service_Notification(paging identity="TMSI_PAGING_TYPE")</w:t>
            </w:r>
          </w:p>
          <w:p w14:paraId="2CF5E2CD" w14:textId="77777777" w:rsidR="00CE3532" w:rsidRPr="007F7AA4" w:rsidRDefault="00CE3532" w:rsidP="00CE3532">
            <w:pPr>
              <w:rPr>
                <w:rFonts w:eastAsiaTheme="majorEastAsia" w:cs="Times New Roman"/>
                <w:sz w:val="20"/>
              </w:rPr>
            </w:pPr>
            <w:r w:rsidRPr="007F7AA4">
              <w:rPr>
                <w:rFonts w:eastAsiaTheme="majorEastAsia" w:cs="Times New Roman"/>
                <w:sz w:val="20"/>
              </w:rPr>
              <w:t>OTA</w:t>
            </w:r>
            <w:r w:rsidRPr="007F7AA4">
              <w:rPr>
                <w:rFonts w:eastAsiaTheme="majorEastAsia" w:cs="Times New Roman"/>
                <w:sz w:val="20"/>
              </w:rPr>
              <w:tab/>
              <w:t>417648</w:t>
            </w:r>
            <w:r w:rsidRPr="007F7AA4">
              <w:rPr>
                <w:rFonts w:eastAsiaTheme="majorEastAsia" w:cs="Times New Roman"/>
                <w:sz w:val="20"/>
              </w:rPr>
              <w:tab/>
              <w:t>337059476</w:t>
            </w:r>
            <w:r w:rsidRPr="007F7AA4">
              <w:rPr>
                <w:rFonts w:eastAsiaTheme="majorEastAsia" w:cs="Times New Roman"/>
                <w:sz w:val="20"/>
              </w:rPr>
              <w:tab/>
              <w:t>15:36:50:023</w:t>
            </w:r>
            <w:r w:rsidRPr="007F7AA4">
              <w:rPr>
                <w:rFonts w:eastAsiaTheme="majorEastAsia" w:cs="Times New Roman"/>
                <w:sz w:val="20"/>
              </w:rPr>
              <w:tab/>
              <w:t>EMM_NASMSG</w:t>
            </w:r>
            <w:r w:rsidRPr="007F7AA4">
              <w:rPr>
                <w:rFonts w:eastAsiaTheme="majorEastAsia" w:cs="Times New Roman"/>
                <w:sz w:val="20"/>
              </w:rPr>
              <w:tab/>
              <w:t>[MS-&gt;NW] EMM_Extended_Service_Request(service type="MT_CSFB", CSFB response="CSFB_ACCEPTED_BY_UE")</w:t>
            </w:r>
          </w:p>
          <w:p w14:paraId="700A8DBD" w14:textId="77777777" w:rsidR="00CE3532" w:rsidRPr="007F7AA4" w:rsidRDefault="00CE3532" w:rsidP="00CE3532">
            <w:pPr>
              <w:rPr>
                <w:rFonts w:eastAsiaTheme="majorEastAsia" w:cs="Times New Roman"/>
                <w:sz w:val="20"/>
              </w:rPr>
            </w:pPr>
            <w:r w:rsidRPr="007F7AA4">
              <w:rPr>
                <w:rFonts w:eastAsiaTheme="majorEastAsia" w:cs="Times New Roman"/>
                <w:sz w:val="20"/>
              </w:rPr>
              <w:t>OTA</w:t>
            </w:r>
            <w:r w:rsidRPr="007F7AA4">
              <w:rPr>
                <w:rFonts w:eastAsiaTheme="majorEastAsia" w:cs="Times New Roman"/>
                <w:sz w:val="20"/>
              </w:rPr>
              <w:tab/>
              <w:t>428225</w:t>
            </w:r>
            <w:r w:rsidRPr="007F7AA4">
              <w:rPr>
                <w:rFonts w:eastAsiaTheme="majorEastAsia" w:cs="Times New Roman"/>
                <w:sz w:val="20"/>
              </w:rPr>
              <w:tab/>
              <w:t>337076011</w:t>
            </w:r>
            <w:r w:rsidRPr="007F7AA4">
              <w:rPr>
                <w:rFonts w:eastAsiaTheme="majorEastAsia" w:cs="Times New Roman"/>
                <w:sz w:val="20"/>
              </w:rPr>
              <w:tab/>
              <w:t>15:36:51:047</w:t>
            </w:r>
            <w:r w:rsidRPr="007F7AA4">
              <w:rPr>
                <w:rFonts w:eastAsiaTheme="majorEastAsia" w:cs="Times New Roman"/>
                <w:sz w:val="20"/>
              </w:rPr>
              <w:tab/>
              <w:t>MM</w:t>
            </w:r>
            <w:r w:rsidRPr="007F7AA4">
              <w:rPr>
                <w:rFonts w:eastAsiaTheme="majorEastAsia" w:cs="Times New Roman"/>
                <w:sz w:val="20"/>
              </w:rPr>
              <w:tab/>
              <w:t>[MS-&gt;NW] MM__PAGING_RESPONSE</w:t>
            </w:r>
          </w:p>
          <w:p w14:paraId="5FEC7F7F" w14:textId="77777777" w:rsidR="00CE3532" w:rsidRPr="007F7AA4" w:rsidRDefault="00CE3532" w:rsidP="00CE3532">
            <w:pPr>
              <w:rPr>
                <w:rFonts w:eastAsiaTheme="majorEastAsia" w:cs="Times New Roman"/>
                <w:sz w:val="20"/>
              </w:rPr>
            </w:pPr>
            <w:r w:rsidRPr="007F7AA4">
              <w:rPr>
                <w:rFonts w:eastAsiaTheme="majorEastAsia" w:cs="Times New Roman"/>
                <w:sz w:val="20"/>
              </w:rPr>
              <w:t>OTA</w:t>
            </w:r>
            <w:r w:rsidRPr="007F7AA4">
              <w:rPr>
                <w:rFonts w:eastAsiaTheme="majorEastAsia" w:cs="Times New Roman"/>
                <w:sz w:val="20"/>
              </w:rPr>
              <w:tab/>
              <w:t>435913</w:t>
            </w:r>
            <w:r w:rsidRPr="007F7AA4">
              <w:rPr>
                <w:rFonts w:eastAsiaTheme="majorEastAsia" w:cs="Times New Roman"/>
                <w:sz w:val="20"/>
              </w:rPr>
              <w:tab/>
              <w:t>337090531</w:t>
            </w:r>
            <w:r w:rsidRPr="007F7AA4">
              <w:rPr>
                <w:rFonts w:eastAsiaTheme="majorEastAsia" w:cs="Times New Roman"/>
                <w:sz w:val="20"/>
              </w:rPr>
              <w:tab/>
              <w:t>15:36:52:048</w:t>
            </w:r>
            <w:r w:rsidRPr="007F7AA4">
              <w:rPr>
                <w:rFonts w:eastAsiaTheme="majorEastAsia" w:cs="Times New Roman"/>
                <w:sz w:val="20"/>
              </w:rPr>
              <w:tab/>
              <w:t>CC</w:t>
            </w:r>
            <w:r w:rsidRPr="007F7AA4">
              <w:rPr>
                <w:rFonts w:eastAsiaTheme="majorEastAsia" w:cs="Times New Roman"/>
                <w:sz w:val="20"/>
              </w:rPr>
              <w:tab/>
              <w:t>[NW-&gt;MS] CC__SETUP</w:t>
            </w:r>
          </w:p>
          <w:p w14:paraId="0EE42473" w14:textId="77777777" w:rsidR="00CE3532" w:rsidRPr="007F7AA4" w:rsidRDefault="00CE3532" w:rsidP="00CE3532">
            <w:pPr>
              <w:rPr>
                <w:rFonts w:eastAsiaTheme="majorEastAsia" w:cs="Times New Roman"/>
                <w:sz w:val="20"/>
              </w:rPr>
            </w:pPr>
            <w:r w:rsidRPr="007F7AA4">
              <w:rPr>
                <w:rFonts w:eastAsiaTheme="majorEastAsia" w:cs="Times New Roman"/>
                <w:sz w:val="20"/>
              </w:rPr>
              <w:t>OTA</w:t>
            </w:r>
            <w:r w:rsidRPr="007F7AA4">
              <w:rPr>
                <w:rFonts w:eastAsiaTheme="majorEastAsia" w:cs="Times New Roman"/>
                <w:sz w:val="20"/>
              </w:rPr>
              <w:tab/>
              <w:t>436213</w:t>
            </w:r>
            <w:r w:rsidRPr="007F7AA4">
              <w:rPr>
                <w:rFonts w:eastAsiaTheme="majorEastAsia" w:cs="Times New Roman"/>
                <w:sz w:val="20"/>
              </w:rPr>
              <w:tab/>
              <w:t>337090634</w:t>
            </w:r>
            <w:r w:rsidRPr="007F7AA4">
              <w:rPr>
                <w:rFonts w:eastAsiaTheme="majorEastAsia" w:cs="Times New Roman"/>
                <w:sz w:val="20"/>
              </w:rPr>
              <w:tab/>
              <w:t>15:36:52:048</w:t>
            </w:r>
            <w:r w:rsidRPr="007F7AA4">
              <w:rPr>
                <w:rFonts w:eastAsiaTheme="majorEastAsia" w:cs="Times New Roman"/>
                <w:sz w:val="20"/>
              </w:rPr>
              <w:tab/>
              <w:t>CC</w:t>
            </w:r>
            <w:r w:rsidRPr="007F7AA4">
              <w:rPr>
                <w:rFonts w:eastAsiaTheme="majorEastAsia" w:cs="Times New Roman"/>
                <w:sz w:val="20"/>
              </w:rPr>
              <w:tab/>
              <w:t>[MS-&gt;NW] CC__CALL_CONFIRMED</w:t>
            </w:r>
          </w:p>
          <w:p w14:paraId="6157062C" w14:textId="77777777" w:rsidR="00CE3532" w:rsidRPr="007F7AA4" w:rsidRDefault="00CE3532" w:rsidP="00CE3532">
            <w:pPr>
              <w:rPr>
                <w:rFonts w:eastAsiaTheme="majorEastAsia" w:cs="Times New Roman"/>
                <w:sz w:val="20"/>
              </w:rPr>
            </w:pPr>
            <w:r w:rsidRPr="007F7AA4">
              <w:rPr>
                <w:rFonts w:eastAsiaTheme="majorEastAsia" w:cs="Times New Roman"/>
                <w:sz w:val="20"/>
              </w:rPr>
              <w:t>OTA</w:t>
            </w:r>
            <w:r w:rsidRPr="007F7AA4">
              <w:rPr>
                <w:rFonts w:eastAsiaTheme="majorEastAsia" w:cs="Times New Roman"/>
                <w:sz w:val="20"/>
              </w:rPr>
              <w:tab/>
              <w:t>438847</w:t>
            </w:r>
            <w:r w:rsidRPr="007F7AA4">
              <w:rPr>
                <w:rFonts w:eastAsiaTheme="majorEastAsia" w:cs="Times New Roman"/>
                <w:sz w:val="20"/>
              </w:rPr>
              <w:tab/>
              <w:t>337106007</w:t>
            </w:r>
            <w:r w:rsidRPr="007F7AA4">
              <w:rPr>
                <w:rFonts w:eastAsiaTheme="majorEastAsia" w:cs="Times New Roman"/>
                <w:sz w:val="20"/>
              </w:rPr>
              <w:tab/>
              <w:t>15:36:53:049</w:t>
            </w:r>
            <w:r w:rsidRPr="007F7AA4">
              <w:rPr>
                <w:rFonts w:eastAsiaTheme="majorEastAsia" w:cs="Times New Roman"/>
                <w:sz w:val="20"/>
              </w:rPr>
              <w:tab/>
              <w:t>CC</w:t>
            </w:r>
            <w:r w:rsidRPr="007F7AA4">
              <w:rPr>
                <w:rFonts w:eastAsiaTheme="majorEastAsia" w:cs="Times New Roman"/>
                <w:sz w:val="20"/>
              </w:rPr>
              <w:tab/>
              <w:t>[MS-&gt;NW] CC__ALERTING</w:t>
            </w:r>
          </w:p>
          <w:p w14:paraId="6294C13D" w14:textId="77777777" w:rsidR="00CE3532" w:rsidRPr="007F7AA4" w:rsidRDefault="00CE3532" w:rsidP="00CE3532">
            <w:pPr>
              <w:rPr>
                <w:rFonts w:eastAsiaTheme="majorEastAsia" w:cs="Times New Roman"/>
                <w:sz w:val="20"/>
              </w:rPr>
            </w:pPr>
            <w:r w:rsidRPr="007F7AA4">
              <w:rPr>
                <w:rFonts w:eastAsiaTheme="majorEastAsia" w:cs="Times New Roman"/>
                <w:sz w:val="20"/>
              </w:rPr>
              <w:t>OTA</w:t>
            </w:r>
            <w:r w:rsidRPr="007F7AA4">
              <w:rPr>
                <w:rFonts w:eastAsiaTheme="majorEastAsia" w:cs="Times New Roman"/>
                <w:sz w:val="20"/>
              </w:rPr>
              <w:tab/>
              <w:t>446643</w:t>
            </w:r>
            <w:r w:rsidRPr="007F7AA4">
              <w:rPr>
                <w:rFonts w:eastAsiaTheme="majorEastAsia" w:cs="Times New Roman"/>
                <w:sz w:val="20"/>
              </w:rPr>
              <w:tab/>
              <w:t>337145082</w:t>
            </w:r>
            <w:r w:rsidRPr="007F7AA4">
              <w:rPr>
                <w:rFonts w:eastAsiaTheme="majorEastAsia" w:cs="Times New Roman"/>
                <w:sz w:val="20"/>
              </w:rPr>
              <w:tab/>
              <w:t>15:36:55:450</w:t>
            </w:r>
            <w:r w:rsidRPr="007F7AA4">
              <w:rPr>
                <w:rFonts w:eastAsiaTheme="majorEastAsia" w:cs="Times New Roman"/>
                <w:sz w:val="20"/>
              </w:rPr>
              <w:tab/>
              <w:t>CC</w:t>
            </w:r>
            <w:r w:rsidRPr="007F7AA4">
              <w:rPr>
                <w:rFonts w:eastAsiaTheme="majorEastAsia" w:cs="Times New Roman"/>
                <w:sz w:val="20"/>
              </w:rPr>
              <w:tab/>
              <w:t>[MS-&gt;NW] CC__CONNECT</w:t>
            </w:r>
          </w:p>
          <w:p w14:paraId="7FC639A4" w14:textId="77777777" w:rsidR="00CE3532" w:rsidRPr="007F7AA4" w:rsidRDefault="00CE3532" w:rsidP="00CE3532">
            <w:pPr>
              <w:rPr>
                <w:rFonts w:eastAsiaTheme="majorEastAsia" w:cs="Times New Roman"/>
                <w:sz w:val="20"/>
              </w:rPr>
            </w:pPr>
            <w:r w:rsidRPr="007F7AA4">
              <w:rPr>
                <w:rFonts w:eastAsiaTheme="majorEastAsia" w:cs="Times New Roman"/>
                <w:sz w:val="20"/>
              </w:rPr>
              <w:t>OTA</w:t>
            </w:r>
            <w:r w:rsidRPr="007F7AA4">
              <w:rPr>
                <w:rFonts w:eastAsiaTheme="majorEastAsia" w:cs="Times New Roman"/>
                <w:sz w:val="20"/>
              </w:rPr>
              <w:tab/>
              <w:t>447397</w:t>
            </w:r>
            <w:r w:rsidRPr="007F7AA4">
              <w:rPr>
                <w:rFonts w:eastAsiaTheme="majorEastAsia" w:cs="Times New Roman"/>
                <w:sz w:val="20"/>
              </w:rPr>
              <w:tab/>
              <w:t>337148497</w:t>
            </w:r>
            <w:r w:rsidRPr="007F7AA4">
              <w:rPr>
                <w:rFonts w:eastAsiaTheme="majorEastAsia" w:cs="Times New Roman"/>
                <w:sz w:val="20"/>
              </w:rPr>
              <w:tab/>
              <w:t>15:36:55:650</w:t>
            </w:r>
            <w:r w:rsidRPr="007F7AA4">
              <w:rPr>
                <w:rFonts w:eastAsiaTheme="majorEastAsia" w:cs="Times New Roman"/>
                <w:sz w:val="20"/>
              </w:rPr>
              <w:tab/>
              <w:t>CC</w:t>
            </w:r>
            <w:r w:rsidRPr="007F7AA4">
              <w:rPr>
                <w:rFonts w:eastAsiaTheme="majorEastAsia" w:cs="Times New Roman"/>
                <w:sz w:val="20"/>
              </w:rPr>
              <w:tab/>
              <w:t>[NW-&gt;MS] CC__CONNECT_ACKNOWLEDGE</w:t>
            </w:r>
          </w:p>
          <w:p w14:paraId="729E4BC6" w14:textId="77777777" w:rsidR="00CE3532" w:rsidRPr="007F7AA4" w:rsidRDefault="00CE3532" w:rsidP="00CE3532">
            <w:pPr>
              <w:rPr>
                <w:rFonts w:eastAsiaTheme="majorEastAsia" w:cs="Times New Roman"/>
                <w:sz w:val="20"/>
              </w:rPr>
            </w:pPr>
          </w:p>
          <w:p w14:paraId="3DCDED3B" w14:textId="77777777" w:rsidR="00CE3532" w:rsidRPr="007F7AA4" w:rsidRDefault="00CE3532" w:rsidP="00CE3532">
            <w:pPr>
              <w:rPr>
                <w:rFonts w:eastAsiaTheme="majorEastAsia" w:cs="Times New Roman"/>
                <w:sz w:val="20"/>
              </w:rPr>
            </w:pPr>
          </w:p>
          <w:p w14:paraId="2012C57B" w14:textId="77777777" w:rsidR="00CE3532" w:rsidRPr="007F7AA4" w:rsidRDefault="00CE3532" w:rsidP="00CE3532">
            <w:pPr>
              <w:rPr>
                <w:rFonts w:eastAsiaTheme="majorEastAsia" w:cs="Times New Roman"/>
                <w:b/>
                <w:sz w:val="20"/>
              </w:rPr>
            </w:pPr>
            <w:r w:rsidRPr="007F7AA4">
              <w:rPr>
                <w:rFonts w:eastAsiaTheme="majorEastAsia" w:cs="Times New Roman"/>
                <w:b/>
                <w:sz w:val="20"/>
              </w:rPr>
              <w:t>//EcN0</w:t>
            </w:r>
            <w:r w:rsidRPr="007F7AA4">
              <w:rPr>
                <w:rFonts w:eastAsiaTheme="majorEastAsia" w:cs="Times New Roman"/>
                <w:b/>
                <w:sz w:val="20"/>
              </w:rPr>
              <w:t>非常差，小于</w:t>
            </w:r>
            <w:r w:rsidRPr="007F7AA4">
              <w:rPr>
                <w:rFonts w:eastAsiaTheme="majorEastAsia" w:cs="Times New Roman"/>
                <w:b/>
                <w:sz w:val="20"/>
              </w:rPr>
              <w:t>-15</w:t>
            </w:r>
          </w:p>
          <w:p w14:paraId="0B2EB962" w14:textId="77777777" w:rsidR="00CE3532" w:rsidRPr="007F7AA4" w:rsidRDefault="00CE3532" w:rsidP="00CE3532">
            <w:pPr>
              <w:rPr>
                <w:rFonts w:eastAsiaTheme="majorEastAsia" w:cs="Times New Roman"/>
                <w:sz w:val="20"/>
              </w:rPr>
            </w:pPr>
            <w:r w:rsidRPr="007F7AA4">
              <w:rPr>
                <w:rFonts w:eastAsiaTheme="majorEastAsia" w:cs="Times New Roman"/>
                <w:sz w:val="20"/>
              </w:rPr>
              <w:t>PS</w:t>
            </w:r>
            <w:r w:rsidRPr="007F7AA4">
              <w:rPr>
                <w:rFonts w:eastAsiaTheme="majorEastAsia" w:cs="Times New Roman"/>
                <w:sz w:val="20"/>
              </w:rPr>
              <w:tab/>
              <w:t>997409</w:t>
            </w:r>
            <w:r w:rsidRPr="007F7AA4">
              <w:rPr>
                <w:rFonts w:eastAsiaTheme="majorEastAsia" w:cs="Times New Roman"/>
                <w:sz w:val="20"/>
              </w:rPr>
              <w:tab/>
              <w:t>338416947</w:t>
            </w:r>
            <w:r w:rsidRPr="007F7AA4">
              <w:rPr>
                <w:rFonts w:eastAsiaTheme="majorEastAsia" w:cs="Times New Roman"/>
                <w:sz w:val="20"/>
              </w:rPr>
              <w:tab/>
              <w:t>15:38:16:859</w:t>
            </w:r>
            <w:r w:rsidRPr="007F7AA4">
              <w:rPr>
                <w:rFonts w:eastAsiaTheme="majorEastAsia" w:cs="Times New Roman"/>
                <w:sz w:val="20"/>
              </w:rPr>
              <w:tab/>
              <w:t>MEME_FDD</w:t>
            </w:r>
            <w:r w:rsidRPr="007F7AA4">
              <w:rPr>
                <w:rFonts w:eastAsiaTheme="majorEastAsia" w:cs="Times New Roman"/>
                <w:sz w:val="20"/>
              </w:rPr>
              <w:tab/>
              <w:t>MEME: PSC 111, RSCP -79 (-78), EcN0 -21 (-20), RRC_FDD_DB_CellType_monitored, SyncInfo(1), TM(32267), OFF(148), CIO 0, dbIdx 93, active 1</w:t>
            </w:r>
          </w:p>
          <w:p w14:paraId="1A8A92D6" w14:textId="77777777" w:rsidR="00CE3532" w:rsidRPr="007F7AA4" w:rsidRDefault="00CE3532" w:rsidP="00CE3532">
            <w:pPr>
              <w:rPr>
                <w:rFonts w:eastAsiaTheme="majorEastAsia" w:cs="Times New Roman"/>
                <w:sz w:val="20"/>
              </w:rPr>
            </w:pPr>
            <w:r w:rsidRPr="007F7AA4">
              <w:rPr>
                <w:rFonts w:eastAsiaTheme="majorEastAsia" w:cs="Times New Roman"/>
                <w:sz w:val="20"/>
              </w:rPr>
              <w:t>PS</w:t>
            </w:r>
            <w:r w:rsidRPr="007F7AA4">
              <w:rPr>
                <w:rFonts w:eastAsiaTheme="majorEastAsia" w:cs="Times New Roman"/>
                <w:sz w:val="20"/>
              </w:rPr>
              <w:tab/>
              <w:t>999479</w:t>
            </w:r>
            <w:r w:rsidRPr="007F7AA4">
              <w:rPr>
                <w:rFonts w:eastAsiaTheme="majorEastAsia" w:cs="Times New Roman"/>
                <w:sz w:val="20"/>
              </w:rPr>
              <w:tab/>
              <w:t>338421635</w:t>
            </w:r>
            <w:r w:rsidRPr="007F7AA4">
              <w:rPr>
                <w:rFonts w:eastAsiaTheme="majorEastAsia" w:cs="Times New Roman"/>
                <w:sz w:val="20"/>
              </w:rPr>
              <w:tab/>
              <w:t>15:38:17:259</w:t>
            </w:r>
            <w:r w:rsidRPr="007F7AA4">
              <w:rPr>
                <w:rFonts w:eastAsiaTheme="majorEastAsia" w:cs="Times New Roman"/>
                <w:sz w:val="20"/>
              </w:rPr>
              <w:tab/>
              <w:t>MEME_FDD</w:t>
            </w:r>
            <w:r w:rsidRPr="007F7AA4">
              <w:rPr>
                <w:rFonts w:eastAsiaTheme="majorEastAsia" w:cs="Times New Roman"/>
                <w:sz w:val="20"/>
              </w:rPr>
              <w:tab/>
              <w:t>MEME: PSC 111, RSCP -74 (-74), EcN0 -15 (-15), RRC_FDD_DB_CellType_monitored, SyncInfo(1), TM(32269), OFF(148), CIO 0, dbIdx 93, active 1</w:t>
            </w:r>
          </w:p>
          <w:p w14:paraId="512FD1FD" w14:textId="77777777" w:rsidR="00CE3532" w:rsidRPr="007F7AA4" w:rsidRDefault="00CE3532" w:rsidP="00CE3532">
            <w:pPr>
              <w:rPr>
                <w:rFonts w:eastAsiaTheme="majorEastAsia" w:cs="Times New Roman"/>
                <w:sz w:val="20"/>
              </w:rPr>
            </w:pPr>
            <w:r w:rsidRPr="007F7AA4">
              <w:rPr>
                <w:rFonts w:eastAsiaTheme="majorEastAsia" w:cs="Times New Roman"/>
                <w:sz w:val="20"/>
              </w:rPr>
              <w:t>PS</w:t>
            </w:r>
            <w:r w:rsidRPr="007F7AA4">
              <w:rPr>
                <w:rFonts w:eastAsiaTheme="majorEastAsia" w:cs="Times New Roman"/>
                <w:sz w:val="20"/>
              </w:rPr>
              <w:tab/>
              <w:t>999480</w:t>
            </w:r>
            <w:r w:rsidRPr="007F7AA4">
              <w:rPr>
                <w:rFonts w:eastAsiaTheme="majorEastAsia" w:cs="Times New Roman"/>
                <w:sz w:val="20"/>
              </w:rPr>
              <w:tab/>
              <w:t>338421635</w:t>
            </w:r>
            <w:r w:rsidRPr="007F7AA4">
              <w:rPr>
                <w:rFonts w:eastAsiaTheme="majorEastAsia" w:cs="Times New Roman"/>
                <w:sz w:val="20"/>
              </w:rPr>
              <w:tab/>
              <w:t>15:38:17:259</w:t>
            </w:r>
            <w:r w:rsidRPr="007F7AA4">
              <w:rPr>
                <w:rFonts w:eastAsiaTheme="majorEastAsia" w:cs="Times New Roman"/>
                <w:sz w:val="20"/>
              </w:rPr>
              <w:tab/>
              <w:t>MEME_FDD</w:t>
            </w:r>
            <w:r w:rsidRPr="007F7AA4">
              <w:rPr>
                <w:rFonts w:eastAsiaTheme="majorEastAsia" w:cs="Times New Roman"/>
                <w:sz w:val="20"/>
              </w:rPr>
              <w:tab/>
              <w:t>MEME: PSC 297, RSCP -75 (-75), EcN0 -17 (-15), RRC_FDD_DB_CellType_monitored, SyncInfo(1), TM(29945), OFF(144), CIO 0, dbIdx 134, active 1</w:t>
            </w:r>
          </w:p>
          <w:p w14:paraId="3297C43B" w14:textId="77777777" w:rsidR="00CE3532" w:rsidRPr="007F7AA4" w:rsidRDefault="00CE3532" w:rsidP="00CE3532">
            <w:pPr>
              <w:rPr>
                <w:rFonts w:eastAsiaTheme="majorEastAsia" w:cs="Times New Roman"/>
                <w:sz w:val="20"/>
              </w:rPr>
            </w:pPr>
          </w:p>
          <w:p w14:paraId="034FE5CD" w14:textId="77777777" w:rsidR="00CE3532" w:rsidRPr="007F7AA4" w:rsidRDefault="00CE3532" w:rsidP="00CE3532">
            <w:pPr>
              <w:rPr>
                <w:rFonts w:eastAsiaTheme="majorEastAsia" w:cs="Times New Roman"/>
                <w:b/>
                <w:sz w:val="20"/>
              </w:rPr>
            </w:pPr>
            <w:r w:rsidRPr="007F7AA4">
              <w:rPr>
                <w:rFonts w:eastAsiaTheme="majorEastAsia" w:cs="Times New Roman"/>
                <w:b/>
                <w:sz w:val="20"/>
              </w:rPr>
              <w:t>// MT</w:t>
            </w:r>
            <w:r w:rsidRPr="007F7AA4">
              <w:rPr>
                <w:rFonts w:eastAsiaTheme="majorEastAsia" w:cs="Times New Roman"/>
                <w:b/>
                <w:sz w:val="20"/>
              </w:rPr>
              <w:t>端信号差，发生了</w:t>
            </w:r>
            <w:r w:rsidRPr="007F7AA4">
              <w:rPr>
                <w:rFonts w:eastAsiaTheme="majorEastAsia" w:cs="Times New Roman"/>
                <w:b/>
                <w:sz w:val="20"/>
              </w:rPr>
              <w:t>RLF</w:t>
            </w:r>
            <w:r w:rsidRPr="007F7AA4">
              <w:rPr>
                <w:rFonts w:eastAsiaTheme="majorEastAsia" w:cs="Times New Roman"/>
                <w:b/>
                <w:sz w:val="20"/>
              </w:rPr>
              <w:t>导致掉话</w:t>
            </w:r>
          </w:p>
          <w:p w14:paraId="2B2F9F33" w14:textId="77777777" w:rsidR="00CE3532" w:rsidRPr="007F7AA4" w:rsidRDefault="00CE3532" w:rsidP="00CE3532">
            <w:pPr>
              <w:rPr>
                <w:rFonts w:eastAsiaTheme="majorEastAsia" w:cs="Times New Roman"/>
                <w:sz w:val="20"/>
              </w:rPr>
            </w:pPr>
            <w:r w:rsidRPr="007F7AA4">
              <w:rPr>
                <w:rFonts w:eastAsiaTheme="majorEastAsia" w:cs="Times New Roman"/>
                <w:sz w:val="20"/>
              </w:rPr>
              <w:t>PS</w:t>
            </w:r>
            <w:r w:rsidRPr="007F7AA4">
              <w:rPr>
                <w:rFonts w:eastAsiaTheme="majorEastAsia" w:cs="Times New Roman"/>
                <w:sz w:val="20"/>
              </w:rPr>
              <w:tab/>
              <w:t>1000043</w:t>
            </w:r>
            <w:r w:rsidRPr="007F7AA4">
              <w:rPr>
                <w:rFonts w:eastAsiaTheme="majorEastAsia" w:cs="Times New Roman"/>
                <w:sz w:val="20"/>
              </w:rPr>
              <w:tab/>
              <w:t>338422880</w:t>
            </w:r>
            <w:r w:rsidRPr="007F7AA4">
              <w:rPr>
                <w:rFonts w:eastAsiaTheme="majorEastAsia" w:cs="Times New Roman"/>
                <w:sz w:val="20"/>
              </w:rPr>
              <w:tab/>
              <w:t>15:38:17:259</w:t>
            </w:r>
            <w:r w:rsidRPr="007F7AA4">
              <w:rPr>
                <w:rFonts w:eastAsiaTheme="majorEastAsia" w:cs="Times New Roman"/>
                <w:sz w:val="20"/>
              </w:rPr>
              <w:tab/>
              <w:t>UL1 - RRCE_FDD</w:t>
            </w:r>
            <w:r w:rsidRPr="007F7AA4">
              <w:rPr>
                <w:rFonts w:eastAsiaTheme="majorEastAsia" w:cs="Times New Roman"/>
                <w:sz w:val="20"/>
              </w:rPr>
              <w:tab/>
              <w:t>MSG_ID_FDD_CPHY_RL_FAILURE_IND</w:t>
            </w:r>
          </w:p>
          <w:p w14:paraId="5CFB2412" w14:textId="77777777" w:rsidR="00CE3532" w:rsidRPr="007F7AA4" w:rsidRDefault="00CE3532" w:rsidP="00CE3532">
            <w:pPr>
              <w:rPr>
                <w:rFonts w:eastAsiaTheme="majorEastAsia" w:cs="Times New Roman"/>
                <w:sz w:val="20"/>
              </w:rPr>
            </w:pPr>
            <w:r w:rsidRPr="007F7AA4">
              <w:rPr>
                <w:rFonts w:eastAsiaTheme="majorEastAsia" w:cs="Times New Roman"/>
                <w:sz w:val="20"/>
              </w:rPr>
              <w:t>OTA</w:t>
            </w:r>
            <w:r w:rsidRPr="007F7AA4">
              <w:rPr>
                <w:rFonts w:eastAsiaTheme="majorEastAsia" w:cs="Times New Roman"/>
                <w:sz w:val="20"/>
              </w:rPr>
              <w:tab/>
              <w:t>1005616</w:t>
            </w:r>
            <w:r w:rsidRPr="007F7AA4">
              <w:rPr>
                <w:rFonts w:eastAsiaTheme="majorEastAsia" w:cs="Times New Roman"/>
                <w:sz w:val="20"/>
              </w:rPr>
              <w:tab/>
              <w:t>338430804</w:t>
            </w:r>
            <w:r w:rsidRPr="007F7AA4">
              <w:rPr>
                <w:rFonts w:eastAsiaTheme="majorEastAsia" w:cs="Times New Roman"/>
                <w:sz w:val="20"/>
              </w:rPr>
              <w:tab/>
              <w:t>15:38:17:859</w:t>
            </w:r>
            <w:r w:rsidRPr="007F7AA4">
              <w:rPr>
                <w:rFonts w:eastAsiaTheme="majorEastAsia" w:cs="Times New Roman"/>
                <w:sz w:val="20"/>
              </w:rPr>
              <w:tab/>
              <w:t>ADR_FDD</w:t>
            </w:r>
            <w:r w:rsidRPr="007F7AA4">
              <w:rPr>
                <w:rFonts w:eastAsiaTheme="majorEastAsia" w:cs="Times New Roman"/>
                <w:sz w:val="20"/>
              </w:rPr>
              <w:tab/>
              <w:t>[MS-&gt;NW] FDD_RRC__CELL_UPDATE</w:t>
            </w:r>
          </w:p>
          <w:p w14:paraId="29A3AE64" w14:textId="77777777" w:rsidR="00CE3532" w:rsidRPr="007F7AA4" w:rsidRDefault="00CE3532" w:rsidP="00CE3532">
            <w:pPr>
              <w:rPr>
                <w:rFonts w:eastAsiaTheme="majorEastAsia" w:cs="Times New Roman"/>
                <w:sz w:val="20"/>
              </w:rPr>
            </w:pPr>
            <w:r w:rsidRPr="007F7AA4">
              <w:rPr>
                <w:rFonts w:eastAsiaTheme="majorEastAsia" w:cs="Times New Roman"/>
                <w:sz w:val="20"/>
              </w:rPr>
              <w:t>cellUpdateCause: radiolinkFailure (5)</w:t>
            </w:r>
          </w:p>
          <w:p w14:paraId="076602BB" w14:textId="77777777" w:rsidR="00CE3532" w:rsidRPr="007F7AA4" w:rsidRDefault="00CE3532" w:rsidP="00CE3532">
            <w:pPr>
              <w:rPr>
                <w:rFonts w:eastAsiaTheme="majorEastAsia" w:cs="Times New Roman"/>
                <w:sz w:val="20"/>
              </w:rPr>
            </w:pPr>
            <w:r w:rsidRPr="007F7AA4">
              <w:rPr>
                <w:rFonts w:eastAsiaTheme="majorEastAsia" w:cs="Times New Roman"/>
                <w:sz w:val="20"/>
              </w:rPr>
              <w:t>OTA</w:t>
            </w:r>
            <w:r w:rsidRPr="007F7AA4">
              <w:rPr>
                <w:rFonts w:eastAsiaTheme="majorEastAsia" w:cs="Times New Roman"/>
                <w:sz w:val="20"/>
              </w:rPr>
              <w:tab/>
              <w:t>1009896</w:t>
            </w:r>
            <w:r w:rsidRPr="007F7AA4">
              <w:rPr>
                <w:rFonts w:eastAsiaTheme="majorEastAsia" w:cs="Times New Roman"/>
                <w:sz w:val="20"/>
              </w:rPr>
              <w:tab/>
              <w:t>338447355</w:t>
            </w:r>
            <w:r w:rsidRPr="007F7AA4">
              <w:rPr>
                <w:rFonts w:eastAsiaTheme="majorEastAsia" w:cs="Times New Roman"/>
                <w:sz w:val="20"/>
              </w:rPr>
              <w:tab/>
              <w:t>15:38:18:859</w:t>
            </w:r>
            <w:r w:rsidRPr="007F7AA4">
              <w:rPr>
                <w:rFonts w:eastAsiaTheme="majorEastAsia" w:cs="Times New Roman"/>
                <w:sz w:val="20"/>
              </w:rPr>
              <w:tab/>
              <w:t>ADR_FDD</w:t>
            </w:r>
            <w:r w:rsidRPr="007F7AA4">
              <w:rPr>
                <w:rFonts w:eastAsiaTheme="majorEastAsia" w:cs="Times New Roman"/>
                <w:sz w:val="20"/>
              </w:rPr>
              <w:tab/>
              <w:t>[MS-&gt;NW] FDD_RRC__CELL_UPDATE</w:t>
            </w:r>
          </w:p>
          <w:p w14:paraId="6F836F96" w14:textId="77777777" w:rsidR="00CE3532" w:rsidRPr="007F7AA4" w:rsidRDefault="00CE3532" w:rsidP="00CE3532">
            <w:pPr>
              <w:rPr>
                <w:rFonts w:eastAsiaTheme="majorEastAsia" w:cs="Times New Roman"/>
                <w:sz w:val="20"/>
              </w:rPr>
            </w:pPr>
            <w:r w:rsidRPr="007F7AA4">
              <w:rPr>
                <w:rFonts w:eastAsiaTheme="majorEastAsia" w:cs="Times New Roman"/>
                <w:sz w:val="20"/>
              </w:rPr>
              <w:t>cellUpdateCause: radiolinkFailure (5)</w:t>
            </w:r>
          </w:p>
          <w:p w14:paraId="205CBB6A" w14:textId="77777777" w:rsidR="00CE3532" w:rsidRPr="007F7AA4" w:rsidRDefault="00CE3532" w:rsidP="00CE3532">
            <w:pPr>
              <w:rPr>
                <w:rFonts w:eastAsiaTheme="majorEastAsia" w:cs="Times New Roman"/>
                <w:sz w:val="20"/>
              </w:rPr>
            </w:pPr>
          </w:p>
          <w:p w14:paraId="208E96F8" w14:textId="77777777" w:rsidR="00CE3532" w:rsidRPr="007F7AA4" w:rsidRDefault="00CE3532" w:rsidP="00CE3532">
            <w:pPr>
              <w:rPr>
                <w:rFonts w:eastAsiaTheme="majorEastAsia" w:cs="Times New Roman"/>
                <w:b/>
                <w:sz w:val="20"/>
              </w:rPr>
            </w:pPr>
            <w:r w:rsidRPr="007F7AA4">
              <w:rPr>
                <w:rFonts w:eastAsiaTheme="majorEastAsia" w:cs="Times New Roman"/>
                <w:b/>
                <w:sz w:val="20"/>
              </w:rPr>
              <w:t>// RRC</w:t>
            </w:r>
            <w:r w:rsidRPr="007F7AA4">
              <w:rPr>
                <w:rFonts w:eastAsiaTheme="majorEastAsia" w:cs="Times New Roman"/>
                <w:b/>
                <w:sz w:val="20"/>
              </w:rPr>
              <w:t>信道释放，</w:t>
            </w:r>
            <w:r w:rsidRPr="007F7AA4">
              <w:rPr>
                <w:rFonts w:eastAsiaTheme="majorEastAsia" w:cs="Times New Roman"/>
                <w:b/>
                <w:sz w:val="20"/>
              </w:rPr>
              <w:t>MT</w:t>
            </w:r>
            <w:r w:rsidRPr="007F7AA4">
              <w:rPr>
                <w:rFonts w:eastAsiaTheme="majorEastAsia" w:cs="Times New Roman"/>
                <w:b/>
                <w:sz w:val="20"/>
              </w:rPr>
              <w:t>端掉话</w:t>
            </w:r>
          </w:p>
          <w:p w14:paraId="19426A2F" w14:textId="77777777" w:rsidR="00CE3532" w:rsidRPr="007F7AA4" w:rsidRDefault="00CE3532" w:rsidP="00CE3532">
            <w:pPr>
              <w:rPr>
                <w:rFonts w:eastAsiaTheme="majorEastAsia" w:cs="Times New Roman"/>
                <w:sz w:val="20"/>
              </w:rPr>
            </w:pPr>
            <w:r w:rsidRPr="007F7AA4">
              <w:rPr>
                <w:rFonts w:eastAsiaTheme="majorEastAsia" w:cs="Times New Roman"/>
                <w:sz w:val="20"/>
              </w:rPr>
              <w:t>OTA</w:t>
            </w:r>
            <w:r w:rsidRPr="007F7AA4">
              <w:rPr>
                <w:rFonts w:eastAsiaTheme="majorEastAsia" w:cs="Times New Roman"/>
                <w:sz w:val="20"/>
              </w:rPr>
              <w:tab/>
              <w:t>1010292</w:t>
            </w:r>
            <w:r w:rsidRPr="007F7AA4">
              <w:rPr>
                <w:rFonts w:eastAsiaTheme="majorEastAsia" w:cs="Times New Roman"/>
                <w:sz w:val="20"/>
              </w:rPr>
              <w:tab/>
              <w:t>338449220</w:t>
            </w:r>
            <w:r w:rsidRPr="007F7AA4">
              <w:rPr>
                <w:rFonts w:eastAsiaTheme="majorEastAsia" w:cs="Times New Roman"/>
                <w:sz w:val="20"/>
              </w:rPr>
              <w:tab/>
              <w:t>15:38:18:859</w:t>
            </w:r>
            <w:r w:rsidRPr="007F7AA4">
              <w:rPr>
                <w:rFonts w:eastAsiaTheme="majorEastAsia" w:cs="Times New Roman"/>
                <w:sz w:val="20"/>
              </w:rPr>
              <w:tab/>
              <w:t>ADR_FDD</w:t>
            </w:r>
            <w:r w:rsidRPr="007F7AA4">
              <w:rPr>
                <w:rFonts w:eastAsiaTheme="majorEastAsia" w:cs="Times New Roman"/>
                <w:sz w:val="20"/>
              </w:rPr>
              <w:tab/>
              <w:t>[NW-&gt;MS] FDD_RRC__RRC_CONNECTION_RELEASE_CCCH</w:t>
            </w:r>
          </w:p>
          <w:p w14:paraId="23F0487F" w14:textId="77777777" w:rsidR="00CE3532" w:rsidRPr="007F7AA4" w:rsidRDefault="00CE3532" w:rsidP="00CE3532">
            <w:pPr>
              <w:rPr>
                <w:rFonts w:eastAsiaTheme="majorEastAsia" w:cs="Times New Roman"/>
                <w:sz w:val="20"/>
              </w:rPr>
            </w:pPr>
            <w:r w:rsidRPr="007F7AA4">
              <w:rPr>
                <w:rFonts w:eastAsiaTheme="majorEastAsia" w:cs="Times New Roman"/>
                <w:sz w:val="20"/>
              </w:rPr>
              <w:t>SYS</w:t>
            </w:r>
            <w:r w:rsidRPr="007F7AA4">
              <w:rPr>
                <w:rFonts w:eastAsiaTheme="majorEastAsia" w:cs="Times New Roman"/>
                <w:sz w:val="20"/>
              </w:rPr>
              <w:tab/>
              <w:t>1011368</w:t>
            </w:r>
            <w:r w:rsidRPr="007F7AA4">
              <w:rPr>
                <w:rFonts w:eastAsiaTheme="majorEastAsia" w:cs="Times New Roman"/>
                <w:sz w:val="20"/>
              </w:rPr>
              <w:tab/>
              <w:t>338449592</w:t>
            </w:r>
            <w:r w:rsidRPr="007F7AA4">
              <w:rPr>
                <w:rFonts w:eastAsiaTheme="majorEastAsia" w:cs="Times New Roman"/>
                <w:sz w:val="20"/>
              </w:rPr>
              <w:tab/>
              <w:t>15:38:19:059</w:t>
            </w:r>
            <w:r w:rsidRPr="007F7AA4">
              <w:rPr>
                <w:rFonts w:eastAsiaTheme="majorEastAsia" w:cs="Times New Roman"/>
                <w:sz w:val="20"/>
              </w:rPr>
              <w:tab/>
              <w:t>NIL</w:t>
            </w:r>
            <w:r w:rsidRPr="007F7AA4">
              <w:rPr>
                <w:rFonts w:eastAsiaTheme="majorEastAsia" w:cs="Times New Roman"/>
                <w:sz w:val="20"/>
              </w:rPr>
              <w:tab/>
              <w:t>[ATP_U_0]+ECPI: 1,133,,,,0,"",,"",2165</w:t>
            </w:r>
          </w:p>
          <w:p w14:paraId="5419E52F" w14:textId="77777777" w:rsidR="00CE3532" w:rsidRPr="007F7AA4" w:rsidRDefault="00CE3532" w:rsidP="00CE3532">
            <w:pPr>
              <w:rPr>
                <w:rFonts w:eastAsiaTheme="majorEastAsia" w:cs="Times New Roman"/>
                <w:sz w:val="20"/>
              </w:rPr>
            </w:pPr>
            <w:r w:rsidRPr="007F7AA4">
              <w:rPr>
                <w:rFonts w:eastAsiaTheme="majorEastAsia" w:cs="Times New Roman"/>
                <w:sz w:val="20"/>
              </w:rPr>
              <w:t>=&gt; Decode:Call Progress Information +ECPI</w:t>
            </w:r>
          </w:p>
          <w:p w14:paraId="007A2CFF" w14:textId="77777777" w:rsidR="00CE3532" w:rsidRPr="007F7AA4" w:rsidRDefault="00CE3532" w:rsidP="00CE3532">
            <w:pPr>
              <w:rPr>
                <w:rFonts w:eastAsiaTheme="majorEastAsia" w:cs="Times New Roman"/>
                <w:sz w:val="20"/>
              </w:rPr>
            </w:pPr>
            <w:r w:rsidRPr="007F7AA4">
              <w:rPr>
                <w:rFonts w:eastAsiaTheme="majorEastAsia" w:cs="Times New Roman"/>
                <w:sz w:val="20"/>
              </w:rPr>
              <w:t>&lt;call_id&gt; :  1</w:t>
            </w:r>
          </w:p>
          <w:p w14:paraId="6A1CDBD8" w14:textId="77777777" w:rsidR="00CE3532" w:rsidRPr="007F7AA4" w:rsidRDefault="00CE3532" w:rsidP="00CE3532">
            <w:pPr>
              <w:rPr>
                <w:rFonts w:eastAsiaTheme="majorEastAsia" w:cs="Times New Roman"/>
                <w:sz w:val="20"/>
              </w:rPr>
            </w:pPr>
            <w:r w:rsidRPr="007F7AA4">
              <w:rPr>
                <w:rFonts w:eastAsiaTheme="majorEastAsia" w:cs="Times New Roman"/>
                <w:sz w:val="20"/>
              </w:rPr>
              <w:t>&lt;msg_type&gt; : 133(State: Disconnected)</w:t>
            </w:r>
          </w:p>
          <w:p w14:paraId="702AE9EC" w14:textId="77777777" w:rsidR="00CE3532" w:rsidRPr="007F7AA4" w:rsidRDefault="00CE3532" w:rsidP="00CE3532">
            <w:pPr>
              <w:rPr>
                <w:rFonts w:eastAsiaTheme="majorEastAsia" w:cs="Times New Roman"/>
                <w:sz w:val="20"/>
              </w:rPr>
            </w:pPr>
            <w:r w:rsidRPr="007F7AA4">
              <w:rPr>
                <w:rFonts w:eastAsiaTheme="majorEastAsia" w:cs="Times New Roman"/>
                <w:sz w:val="20"/>
              </w:rPr>
              <w:t>&lt;is_ibt, in band tone&gt; : (NO INPUT)</w:t>
            </w:r>
          </w:p>
          <w:p w14:paraId="395D0316" w14:textId="77777777" w:rsidR="00CE3532" w:rsidRPr="007F7AA4" w:rsidRDefault="00CE3532" w:rsidP="00CE3532">
            <w:pPr>
              <w:rPr>
                <w:rFonts w:eastAsiaTheme="majorEastAsia" w:cs="Times New Roman"/>
                <w:sz w:val="20"/>
              </w:rPr>
            </w:pPr>
            <w:r w:rsidRPr="007F7AA4">
              <w:rPr>
                <w:rFonts w:eastAsiaTheme="majorEastAsia" w:cs="Times New Roman"/>
                <w:sz w:val="20"/>
              </w:rPr>
              <w:t>&lt;is_tch&gt; : (NO INPUT)</w:t>
            </w:r>
          </w:p>
          <w:p w14:paraId="404C42AD" w14:textId="77777777" w:rsidR="00CE3532" w:rsidRPr="007F7AA4" w:rsidRDefault="00CE3532" w:rsidP="00CE3532">
            <w:pPr>
              <w:rPr>
                <w:rFonts w:eastAsiaTheme="majorEastAsia" w:cs="Times New Roman"/>
                <w:sz w:val="20"/>
              </w:rPr>
            </w:pPr>
            <w:r w:rsidRPr="007F7AA4">
              <w:rPr>
                <w:rFonts w:eastAsiaTheme="majorEastAsia" w:cs="Times New Roman"/>
                <w:sz w:val="20"/>
              </w:rPr>
              <w:t>&lt;dir&gt; : (NO INPUT)</w:t>
            </w:r>
          </w:p>
          <w:p w14:paraId="48A6BEF7" w14:textId="77777777" w:rsidR="00CE3532" w:rsidRPr="007F7AA4" w:rsidRDefault="00CE3532" w:rsidP="00CE3532">
            <w:pPr>
              <w:rPr>
                <w:rFonts w:eastAsiaTheme="majorEastAsia" w:cs="Times New Roman"/>
                <w:sz w:val="20"/>
              </w:rPr>
            </w:pPr>
            <w:r w:rsidRPr="007F7AA4">
              <w:rPr>
                <w:rFonts w:eastAsiaTheme="majorEastAsia" w:cs="Times New Roman"/>
                <w:sz w:val="20"/>
              </w:rPr>
              <w:t>&lt;call_mode&gt; : 0(CS_VOICE_CALL)</w:t>
            </w:r>
          </w:p>
          <w:p w14:paraId="3FF8D496" w14:textId="77777777" w:rsidR="00CE3532" w:rsidRPr="007F7AA4" w:rsidRDefault="00CE3532" w:rsidP="00CE3532">
            <w:pPr>
              <w:rPr>
                <w:rFonts w:eastAsiaTheme="majorEastAsia" w:cs="Times New Roman"/>
                <w:sz w:val="20"/>
              </w:rPr>
            </w:pPr>
            <w:r w:rsidRPr="007F7AA4">
              <w:rPr>
                <w:rFonts w:eastAsiaTheme="majorEastAsia" w:cs="Times New Roman"/>
                <w:sz w:val="20"/>
              </w:rPr>
              <w:t>&lt;number&gt; : ""</w:t>
            </w:r>
          </w:p>
          <w:p w14:paraId="48004393" w14:textId="77777777" w:rsidR="00CE3532" w:rsidRPr="007F7AA4" w:rsidRDefault="00CE3532" w:rsidP="00CE3532">
            <w:pPr>
              <w:rPr>
                <w:rFonts w:eastAsiaTheme="majorEastAsia" w:cs="Times New Roman"/>
                <w:sz w:val="20"/>
              </w:rPr>
            </w:pPr>
            <w:r w:rsidRPr="007F7AA4">
              <w:rPr>
                <w:rFonts w:eastAsiaTheme="majorEastAsia" w:cs="Times New Roman"/>
                <w:sz w:val="20"/>
              </w:rPr>
              <w:t>&lt;call_type&gt; : (NO INPUT)</w:t>
            </w:r>
          </w:p>
          <w:p w14:paraId="4D2D4A60" w14:textId="77777777" w:rsidR="00CE3532" w:rsidRPr="007F7AA4" w:rsidRDefault="00CE3532" w:rsidP="00CE3532">
            <w:pPr>
              <w:rPr>
                <w:rFonts w:eastAsiaTheme="majorEastAsia" w:cs="Times New Roman"/>
                <w:sz w:val="20"/>
              </w:rPr>
            </w:pPr>
            <w:r w:rsidRPr="007F7AA4">
              <w:rPr>
                <w:rFonts w:eastAsiaTheme="majorEastAsia" w:cs="Times New Roman"/>
                <w:sz w:val="20"/>
              </w:rPr>
              <w:t>&lt;pau, P asserted URI&gt; : ""</w:t>
            </w:r>
          </w:p>
          <w:p w14:paraId="5D8B14E6" w14:textId="77777777" w:rsidR="00CE3532" w:rsidRPr="007F7AA4" w:rsidRDefault="00CE3532" w:rsidP="00CE3532">
            <w:pPr>
              <w:rPr>
                <w:rFonts w:eastAsiaTheme="majorEastAsia" w:cs="Times New Roman"/>
                <w:sz w:val="20"/>
              </w:rPr>
            </w:pPr>
            <w:r w:rsidRPr="007F7AA4">
              <w:rPr>
                <w:rFonts w:eastAsiaTheme="majorEastAsia" w:cs="Times New Roman"/>
                <w:sz w:val="20"/>
              </w:rPr>
              <w:t>&lt;disconnect cause&gt; : 2165</w:t>
            </w:r>
          </w:p>
          <w:p w14:paraId="3BAD9518" w14:textId="77777777" w:rsidR="00CE3532" w:rsidRPr="007F7AA4" w:rsidRDefault="00CE3532" w:rsidP="00CE3532">
            <w:pPr>
              <w:rPr>
                <w:rFonts w:eastAsiaTheme="majorEastAsia" w:cs="Times New Roman"/>
                <w:sz w:val="20"/>
              </w:rPr>
            </w:pPr>
          </w:p>
          <w:p w14:paraId="0D3D95E2" w14:textId="77777777" w:rsidR="00CE3532" w:rsidRPr="007F7AA4" w:rsidRDefault="00CE3532" w:rsidP="00CE3532">
            <w:pPr>
              <w:rPr>
                <w:rFonts w:eastAsiaTheme="majorEastAsia" w:cs="Times New Roman"/>
                <w:sz w:val="20"/>
              </w:rPr>
            </w:pPr>
            <w:r w:rsidRPr="007F7AA4">
              <w:rPr>
                <w:rFonts w:eastAsiaTheme="majorEastAsia" w:cs="Times New Roman"/>
                <w:sz w:val="20"/>
              </w:rPr>
              <w:t>OTA</w:t>
            </w:r>
            <w:r w:rsidRPr="007F7AA4">
              <w:rPr>
                <w:rFonts w:eastAsiaTheme="majorEastAsia" w:cs="Times New Roman"/>
                <w:sz w:val="20"/>
              </w:rPr>
              <w:tab/>
              <w:t>1014552</w:t>
            </w:r>
            <w:r w:rsidRPr="007F7AA4">
              <w:rPr>
                <w:rFonts w:eastAsiaTheme="majorEastAsia" w:cs="Times New Roman"/>
                <w:sz w:val="20"/>
              </w:rPr>
              <w:tab/>
              <w:t>338451611</w:t>
            </w:r>
            <w:r w:rsidRPr="007F7AA4">
              <w:rPr>
                <w:rFonts w:eastAsiaTheme="majorEastAsia" w:cs="Times New Roman"/>
                <w:sz w:val="20"/>
              </w:rPr>
              <w:tab/>
              <w:t>15:38:19:059</w:t>
            </w:r>
            <w:r w:rsidRPr="007F7AA4">
              <w:rPr>
                <w:rFonts w:eastAsiaTheme="majorEastAsia" w:cs="Times New Roman"/>
                <w:sz w:val="20"/>
              </w:rPr>
              <w:tab/>
              <w:t>ERRC_SYS</w:t>
            </w:r>
            <w:r w:rsidRPr="007F7AA4">
              <w:rPr>
                <w:rFonts w:eastAsiaTheme="majorEastAsia" w:cs="Times New Roman"/>
                <w:sz w:val="20"/>
              </w:rPr>
              <w:tab/>
              <w:t>[NW-&gt;MS] SystemInformationBlockType1 (EARFCN[1650], PCI[126])</w:t>
            </w:r>
          </w:p>
          <w:p w14:paraId="0EABC29E" w14:textId="77777777" w:rsidR="00CE3532" w:rsidRPr="007F7AA4" w:rsidRDefault="00CE3532" w:rsidP="00CE3532">
            <w:pPr>
              <w:rPr>
                <w:rFonts w:eastAsiaTheme="majorEastAsia" w:cs="Times New Roman"/>
                <w:sz w:val="20"/>
              </w:rPr>
            </w:pPr>
            <w:r w:rsidRPr="007F7AA4">
              <w:rPr>
                <w:rFonts w:eastAsiaTheme="majorEastAsia" w:cs="Times New Roman"/>
                <w:sz w:val="20"/>
              </w:rPr>
              <w:t>OTA</w:t>
            </w:r>
            <w:r w:rsidRPr="007F7AA4">
              <w:rPr>
                <w:rFonts w:eastAsiaTheme="majorEastAsia" w:cs="Times New Roman"/>
                <w:sz w:val="20"/>
              </w:rPr>
              <w:tab/>
              <w:t>1025418</w:t>
            </w:r>
            <w:r w:rsidRPr="007F7AA4">
              <w:rPr>
                <w:rFonts w:eastAsiaTheme="majorEastAsia" w:cs="Times New Roman"/>
                <w:sz w:val="20"/>
              </w:rPr>
              <w:tab/>
              <w:t>338454365</w:t>
            </w:r>
            <w:r w:rsidRPr="007F7AA4">
              <w:rPr>
                <w:rFonts w:eastAsiaTheme="majorEastAsia" w:cs="Times New Roman"/>
                <w:sz w:val="20"/>
              </w:rPr>
              <w:tab/>
              <w:t>15:38:19:259</w:t>
            </w:r>
            <w:r w:rsidRPr="007F7AA4">
              <w:rPr>
                <w:rFonts w:eastAsiaTheme="majorEastAsia" w:cs="Times New Roman"/>
                <w:sz w:val="20"/>
              </w:rPr>
              <w:tab/>
              <w:t>EMM_NASMSG</w:t>
            </w:r>
            <w:r w:rsidRPr="007F7AA4">
              <w:rPr>
                <w:rFonts w:eastAsiaTheme="majorEastAsia" w:cs="Times New Roman"/>
                <w:sz w:val="20"/>
              </w:rPr>
              <w:tab/>
              <w:t>[MS-&gt;NW] EMM_Tracking_Area_Update_Request(EPS update type="EMM_UPDATE_TYPE_COMBINED_TAU", active flag="KAL_TRUE")</w:t>
            </w:r>
          </w:p>
          <w:p w14:paraId="6E55CDC2" w14:textId="77777777" w:rsidR="00CE3532" w:rsidRPr="007F7AA4" w:rsidRDefault="00CE3532" w:rsidP="00CE3532">
            <w:pPr>
              <w:rPr>
                <w:rFonts w:eastAsiaTheme="majorEastAsia" w:cs="Times New Roman"/>
                <w:sz w:val="20"/>
              </w:rPr>
            </w:pPr>
            <w:r w:rsidRPr="007F7AA4">
              <w:rPr>
                <w:rFonts w:eastAsiaTheme="majorEastAsia" w:cs="Times New Roman"/>
                <w:sz w:val="20"/>
              </w:rPr>
              <w:t>OTA</w:t>
            </w:r>
            <w:r w:rsidRPr="007F7AA4">
              <w:rPr>
                <w:rFonts w:eastAsiaTheme="majorEastAsia" w:cs="Times New Roman"/>
                <w:sz w:val="20"/>
              </w:rPr>
              <w:tab/>
              <w:t>1034806</w:t>
            </w:r>
            <w:r w:rsidRPr="007F7AA4">
              <w:rPr>
                <w:rFonts w:eastAsiaTheme="majorEastAsia" w:cs="Times New Roman"/>
                <w:sz w:val="20"/>
              </w:rPr>
              <w:tab/>
              <w:t>338461962</w:t>
            </w:r>
            <w:r w:rsidRPr="007F7AA4">
              <w:rPr>
                <w:rFonts w:eastAsiaTheme="majorEastAsia" w:cs="Times New Roman"/>
                <w:sz w:val="20"/>
              </w:rPr>
              <w:tab/>
              <w:t>15:38:19:859</w:t>
            </w:r>
            <w:r w:rsidRPr="007F7AA4">
              <w:rPr>
                <w:rFonts w:eastAsiaTheme="majorEastAsia" w:cs="Times New Roman"/>
                <w:sz w:val="20"/>
              </w:rPr>
              <w:tab/>
              <w:t>EMM_NASMSG</w:t>
            </w:r>
            <w:r w:rsidRPr="007F7AA4">
              <w:rPr>
                <w:rFonts w:eastAsiaTheme="majorEastAsia" w:cs="Times New Roman"/>
                <w:sz w:val="20"/>
              </w:rPr>
              <w:tab/>
              <w:t>[NW-&gt;MS] EMM_Tracking_Area_Update_Accept(EPS update result="EMM_UPDATE_RESULT_COMBINED_UPDATED")</w:t>
            </w:r>
          </w:p>
          <w:p w14:paraId="08CFC4F1" w14:textId="4444B31B" w:rsidR="00CE3532" w:rsidRPr="007F7AA4" w:rsidRDefault="00CE3532" w:rsidP="008A49BC">
            <w:pPr>
              <w:rPr>
                <w:rFonts w:eastAsiaTheme="majorEastAsia" w:cs="Times New Roman"/>
                <w:sz w:val="20"/>
              </w:rPr>
            </w:pPr>
            <w:r w:rsidRPr="007F7AA4">
              <w:rPr>
                <w:rFonts w:eastAsiaTheme="majorEastAsia" w:cs="Times New Roman"/>
                <w:sz w:val="20"/>
              </w:rPr>
              <w:t>OTA</w:t>
            </w:r>
            <w:r w:rsidRPr="007F7AA4">
              <w:rPr>
                <w:rFonts w:eastAsiaTheme="majorEastAsia" w:cs="Times New Roman"/>
                <w:sz w:val="20"/>
              </w:rPr>
              <w:tab/>
              <w:t>1035268</w:t>
            </w:r>
            <w:r w:rsidRPr="007F7AA4">
              <w:rPr>
                <w:rFonts w:eastAsiaTheme="majorEastAsia" w:cs="Times New Roman"/>
                <w:sz w:val="20"/>
              </w:rPr>
              <w:tab/>
              <w:t>338462006</w:t>
            </w:r>
            <w:r w:rsidRPr="007F7AA4">
              <w:rPr>
                <w:rFonts w:eastAsiaTheme="majorEastAsia" w:cs="Times New Roman"/>
                <w:sz w:val="20"/>
              </w:rPr>
              <w:tab/>
              <w:t>15:38:19:859</w:t>
            </w:r>
            <w:r w:rsidRPr="007F7AA4">
              <w:rPr>
                <w:rFonts w:eastAsiaTheme="majorEastAsia" w:cs="Times New Roman"/>
                <w:sz w:val="20"/>
              </w:rPr>
              <w:tab/>
              <w:t>EMM_NASMSG</w:t>
            </w:r>
            <w:r w:rsidRPr="007F7AA4">
              <w:rPr>
                <w:rFonts w:eastAsiaTheme="majorEastAsia" w:cs="Times New Roman"/>
                <w:sz w:val="20"/>
              </w:rPr>
              <w:tab/>
              <w:t>[MS-&gt;NW] EMM_Tracking_Area_Update_Complete</w:t>
            </w:r>
          </w:p>
        </w:tc>
      </w:tr>
    </w:tbl>
    <w:p w14:paraId="7FF3692B" w14:textId="77777777" w:rsidR="00E46C67" w:rsidRPr="007F7AA4" w:rsidRDefault="00EE1ABC" w:rsidP="00E46C67">
      <w:pPr>
        <w:pStyle w:val="2"/>
        <w:spacing w:before="156" w:after="156"/>
        <w:rPr>
          <w:rFonts w:cs="Times New Roman"/>
        </w:rPr>
      </w:pPr>
      <w:bookmarkStart w:id="89" w:name="_Toc87714668"/>
      <w:r w:rsidRPr="007F7AA4">
        <w:rPr>
          <w:rFonts w:cs="Times New Roman"/>
        </w:rPr>
        <w:lastRenderedPageBreak/>
        <w:t>主叫</w:t>
      </w:r>
      <w:r w:rsidR="00E46C67" w:rsidRPr="007F7AA4">
        <w:rPr>
          <w:rFonts w:cs="Times New Roman"/>
        </w:rPr>
        <w:t>呼叫失败各类原因整理</w:t>
      </w:r>
      <w:bookmarkEnd w:id="89"/>
    </w:p>
    <w:p w14:paraId="38168883" w14:textId="77777777" w:rsidR="00EE1ABC" w:rsidRPr="007F7AA4" w:rsidRDefault="00EE1ABC" w:rsidP="00EE1ABC">
      <w:pPr>
        <w:pStyle w:val="2"/>
        <w:spacing w:before="156" w:after="156"/>
        <w:rPr>
          <w:rFonts w:cs="Times New Roman"/>
        </w:rPr>
      </w:pPr>
      <w:bookmarkStart w:id="90" w:name="_Toc87714669"/>
      <w:r w:rsidRPr="007F7AA4">
        <w:rPr>
          <w:rFonts w:cs="Times New Roman"/>
        </w:rPr>
        <w:t>被叫收不到</w:t>
      </w:r>
      <w:r w:rsidRPr="007F7AA4">
        <w:rPr>
          <w:rFonts w:cs="Times New Roman"/>
        </w:rPr>
        <w:t>Paging</w:t>
      </w:r>
      <w:r w:rsidRPr="007F7AA4">
        <w:rPr>
          <w:rFonts w:cs="Times New Roman"/>
        </w:rPr>
        <w:t>消息</w:t>
      </w:r>
      <w:bookmarkEnd w:id="90"/>
    </w:p>
    <w:p w14:paraId="537FE706" w14:textId="77777777" w:rsidR="00EE1ABC" w:rsidRPr="007F7AA4" w:rsidRDefault="00EE1ABC" w:rsidP="00EE1ABC">
      <w:pPr>
        <w:pStyle w:val="3"/>
        <w:spacing w:before="156" w:after="156"/>
        <w:rPr>
          <w:rFonts w:eastAsiaTheme="majorEastAsia" w:cs="Times New Roman"/>
        </w:rPr>
      </w:pPr>
      <w:bookmarkStart w:id="91" w:name="_Toc87714670"/>
      <w:r w:rsidRPr="007F7AA4">
        <w:rPr>
          <w:rFonts w:eastAsiaTheme="majorEastAsia" w:cs="Times New Roman"/>
        </w:rPr>
        <w:t>TMSI</w:t>
      </w:r>
      <w:r w:rsidRPr="007F7AA4">
        <w:rPr>
          <w:rFonts w:eastAsiaTheme="majorEastAsia" w:cs="Times New Roman"/>
        </w:rPr>
        <w:t>变化导致收不到</w:t>
      </w:r>
      <w:r w:rsidRPr="007F7AA4">
        <w:rPr>
          <w:rFonts w:eastAsiaTheme="majorEastAsia" w:cs="Times New Roman"/>
        </w:rPr>
        <w:t>Paging</w:t>
      </w:r>
      <w:r w:rsidRPr="007F7AA4">
        <w:rPr>
          <w:rFonts w:eastAsiaTheme="majorEastAsia" w:cs="Times New Roman"/>
        </w:rPr>
        <w:t>消息</w:t>
      </w:r>
      <w:bookmarkEnd w:id="91"/>
    </w:p>
    <w:p w14:paraId="6CCEBE6C" w14:textId="77777777" w:rsidR="004811CA" w:rsidRPr="007F7AA4" w:rsidRDefault="00EE1ABC" w:rsidP="00EE1ABC">
      <w:pPr>
        <w:rPr>
          <w:rFonts w:eastAsiaTheme="majorEastAsia" w:cs="Times New Roman"/>
        </w:rPr>
      </w:pPr>
      <w:r w:rsidRPr="007F7AA4">
        <w:rPr>
          <w:rFonts w:eastAsiaTheme="majorEastAsia" w:cs="Times New Roman"/>
        </w:rPr>
        <w:t>网络寻呼</w:t>
      </w:r>
      <w:r w:rsidRPr="007F7AA4">
        <w:rPr>
          <w:rFonts w:eastAsiaTheme="majorEastAsia" w:cs="Times New Roman"/>
        </w:rPr>
        <w:t>MT</w:t>
      </w:r>
      <w:r w:rsidRPr="007F7AA4">
        <w:rPr>
          <w:rFonts w:eastAsiaTheme="majorEastAsia" w:cs="Times New Roman"/>
        </w:rPr>
        <w:t>端</w:t>
      </w:r>
      <w:r w:rsidRPr="007F7AA4">
        <w:rPr>
          <w:rFonts w:eastAsiaTheme="majorEastAsia" w:cs="Times New Roman"/>
        </w:rPr>
        <w:t>UE</w:t>
      </w:r>
      <w:r w:rsidRPr="007F7AA4">
        <w:rPr>
          <w:rFonts w:eastAsiaTheme="majorEastAsia" w:cs="Times New Roman"/>
        </w:rPr>
        <w:t>是通过</w:t>
      </w:r>
      <w:r w:rsidRPr="007F7AA4">
        <w:rPr>
          <w:rFonts w:eastAsiaTheme="majorEastAsia" w:cs="Times New Roman"/>
        </w:rPr>
        <w:t>TMSI/5G-TMSI</w:t>
      </w:r>
      <w:r w:rsidRPr="007F7AA4">
        <w:rPr>
          <w:rFonts w:eastAsiaTheme="majorEastAsia" w:cs="Times New Roman"/>
        </w:rPr>
        <w:t>来寻呼，如果在呼叫时间点附近正好发生了</w:t>
      </w:r>
      <w:r w:rsidRPr="007F7AA4">
        <w:rPr>
          <w:rFonts w:eastAsiaTheme="majorEastAsia" w:cs="Times New Roman"/>
        </w:rPr>
        <w:t>TAU/5G</w:t>
      </w:r>
      <w:r w:rsidRPr="007F7AA4">
        <w:rPr>
          <w:rFonts w:eastAsiaTheme="majorEastAsia" w:cs="Times New Roman"/>
        </w:rPr>
        <w:t>移动性更新注册，且发生了</w:t>
      </w:r>
      <w:r w:rsidRPr="007F7AA4">
        <w:rPr>
          <w:rFonts w:eastAsiaTheme="majorEastAsia" w:cs="Times New Roman"/>
        </w:rPr>
        <w:t>TMSI</w:t>
      </w:r>
      <w:r w:rsidRPr="007F7AA4">
        <w:rPr>
          <w:rFonts w:eastAsiaTheme="majorEastAsia" w:cs="Times New Roman"/>
        </w:rPr>
        <w:t>变化，则网络大概率无法成功寻呼到</w:t>
      </w:r>
      <w:r w:rsidRPr="007F7AA4">
        <w:rPr>
          <w:rFonts w:eastAsiaTheme="majorEastAsia" w:cs="Times New Roman"/>
        </w:rPr>
        <w:t>MT</w:t>
      </w:r>
      <w:r w:rsidRPr="007F7AA4">
        <w:rPr>
          <w:rFonts w:eastAsiaTheme="majorEastAsia" w:cs="Times New Roman"/>
        </w:rPr>
        <w:t>端</w:t>
      </w:r>
      <w:r w:rsidRPr="007F7AA4">
        <w:rPr>
          <w:rFonts w:eastAsiaTheme="majorEastAsia" w:cs="Times New Roman"/>
        </w:rPr>
        <w:t>UE</w:t>
      </w:r>
      <w:r w:rsidRPr="007F7AA4">
        <w:rPr>
          <w:rFonts w:eastAsiaTheme="majorEastAsia" w:cs="Times New Roman"/>
        </w:rPr>
        <w:t>。</w:t>
      </w:r>
    </w:p>
    <w:p w14:paraId="526C2EFE" w14:textId="77777777" w:rsidR="004811CA" w:rsidRPr="007F7AA4" w:rsidRDefault="004811CA" w:rsidP="00EE1ABC">
      <w:pPr>
        <w:rPr>
          <w:rFonts w:eastAsiaTheme="majorEastAsia" w:cs="Times New Roman"/>
        </w:rPr>
      </w:pPr>
      <w:r w:rsidRPr="007F7AA4">
        <w:rPr>
          <w:rFonts w:eastAsiaTheme="majorEastAsia" w:cs="Times New Roman"/>
        </w:rPr>
        <w:t>举例：例如</w:t>
      </w:r>
      <w:r w:rsidRPr="007F7AA4">
        <w:rPr>
          <w:rFonts w:eastAsiaTheme="majorEastAsia" w:cs="Times New Roman"/>
        </w:rPr>
        <w:t>UE</w:t>
      </w:r>
      <w:r w:rsidRPr="007F7AA4">
        <w:rPr>
          <w:rFonts w:eastAsiaTheme="majorEastAsia" w:cs="Times New Roman"/>
        </w:rPr>
        <w:t>在</w:t>
      </w:r>
      <w:r w:rsidRPr="007F7AA4">
        <w:rPr>
          <w:rFonts w:eastAsiaTheme="majorEastAsia" w:cs="Times New Roman"/>
        </w:rPr>
        <w:t>TAC A</w:t>
      </w:r>
      <w:r w:rsidRPr="007F7AA4">
        <w:rPr>
          <w:rFonts w:eastAsiaTheme="majorEastAsia" w:cs="Times New Roman"/>
        </w:rPr>
        <w:t>中注册成功且网络下发的</w:t>
      </w:r>
      <w:r w:rsidRPr="007F7AA4">
        <w:rPr>
          <w:rFonts w:eastAsiaTheme="majorEastAsia" w:cs="Times New Roman"/>
        </w:rPr>
        <w:t>TA List</w:t>
      </w:r>
      <w:r w:rsidRPr="007F7AA4">
        <w:rPr>
          <w:rFonts w:eastAsiaTheme="majorEastAsia" w:cs="Times New Roman"/>
        </w:rPr>
        <w:t>中只有</w:t>
      </w:r>
      <w:r w:rsidRPr="007F7AA4">
        <w:rPr>
          <w:rFonts w:eastAsiaTheme="majorEastAsia" w:cs="Times New Roman"/>
        </w:rPr>
        <w:t>TAC A</w:t>
      </w:r>
      <w:r w:rsidRPr="007F7AA4">
        <w:rPr>
          <w:rFonts w:eastAsiaTheme="majorEastAsia" w:cs="Times New Roman"/>
        </w:rPr>
        <w:t>。如果</w:t>
      </w:r>
      <w:r w:rsidRPr="007F7AA4">
        <w:rPr>
          <w:rFonts w:eastAsiaTheme="majorEastAsia" w:cs="Times New Roman"/>
        </w:rPr>
        <w:t>UE</w:t>
      </w:r>
      <w:r w:rsidRPr="007F7AA4">
        <w:rPr>
          <w:rFonts w:eastAsiaTheme="majorEastAsia" w:cs="Times New Roman"/>
        </w:rPr>
        <w:t>此时移动到了</w:t>
      </w:r>
      <w:r w:rsidRPr="007F7AA4">
        <w:rPr>
          <w:rFonts w:eastAsiaTheme="majorEastAsia" w:cs="Times New Roman"/>
        </w:rPr>
        <w:t>TAC B</w:t>
      </w:r>
      <w:r w:rsidRPr="007F7AA4">
        <w:rPr>
          <w:rFonts w:eastAsiaTheme="majorEastAsia" w:cs="Times New Roman"/>
        </w:rPr>
        <w:t>，</w:t>
      </w:r>
      <w:r w:rsidRPr="007F7AA4">
        <w:rPr>
          <w:rFonts w:eastAsiaTheme="majorEastAsia" w:cs="Times New Roman"/>
        </w:rPr>
        <w:t>TAC B</w:t>
      </w:r>
      <w:r w:rsidRPr="007F7AA4">
        <w:rPr>
          <w:rFonts w:eastAsiaTheme="majorEastAsia" w:cs="Times New Roman"/>
        </w:rPr>
        <w:t>不在</w:t>
      </w:r>
      <w:r w:rsidRPr="007F7AA4">
        <w:rPr>
          <w:rFonts w:eastAsiaTheme="majorEastAsia" w:cs="Times New Roman"/>
        </w:rPr>
        <w:t>TA List</w:t>
      </w:r>
      <w:r w:rsidRPr="007F7AA4">
        <w:rPr>
          <w:rFonts w:eastAsiaTheme="majorEastAsia" w:cs="Times New Roman"/>
        </w:rPr>
        <w:t>中，</w:t>
      </w:r>
      <w:r w:rsidRPr="007F7AA4">
        <w:rPr>
          <w:rFonts w:eastAsiaTheme="majorEastAsia" w:cs="Times New Roman"/>
        </w:rPr>
        <w:t>UE</w:t>
      </w:r>
      <w:r w:rsidRPr="007F7AA4">
        <w:rPr>
          <w:rFonts w:eastAsiaTheme="majorEastAsia" w:cs="Times New Roman"/>
        </w:rPr>
        <w:t>需要发起</w:t>
      </w:r>
      <w:r w:rsidRPr="007F7AA4">
        <w:rPr>
          <w:rFonts w:eastAsiaTheme="majorEastAsia" w:cs="Times New Roman"/>
        </w:rPr>
        <w:t>TAU/5G Registration</w:t>
      </w:r>
      <w:r w:rsidRPr="007F7AA4">
        <w:rPr>
          <w:rFonts w:eastAsiaTheme="majorEastAsia" w:cs="Times New Roman"/>
        </w:rPr>
        <w:t>，此时</w:t>
      </w:r>
      <w:r w:rsidRPr="007F7AA4">
        <w:rPr>
          <w:rFonts w:eastAsiaTheme="majorEastAsia" w:cs="Times New Roman"/>
        </w:rPr>
        <w:t>UE</w:t>
      </w:r>
      <w:r w:rsidRPr="007F7AA4">
        <w:rPr>
          <w:rFonts w:eastAsiaTheme="majorEastAsia" w:cs="Times New Roman"/>
        </w:rPr>
        <w:t>还未更新位置</w:t>
      </w:r>
      <w:r w:rsidRPr="007F7AA4">
        <w:rPr>
          <w:rFonts w:eastAsiaTheme="majorEastAsia" w:cs="Times New Roman"/>
        </w:rPr>
        <w:t>TAC B</w:t>
      </w:r>
      <w:r w:rsidRPr="007F7AA4">
        <w:rPr>
          <w:rFonts w:eastAsiaTheme="majorEastAsia" w:cs="Times New Roman"/>
        </w:rPr>
        <w:t>到网络，所以网络只会在之前</w:t>
      </w:r>
      <w:r w:rsidRPr="007F7AA4">
        <w:rPr>
          <w:rFonts w:eastAsiaTheme="majorEastAsia" w:cs="Times New Roman"/>
        </w:rPr>
        <w:t>UE</w:t>
      </w:r>
      <w:r w:rsidRPr="007F7AA4">
        <w:rPr>
          <w:rFonts w:eastAsiaTheme="majorEastAsia" w:cs="Times New Roman"/>
        </w:rPr>
        <w:t>注册的</w:t>
      </w:r>
      <w:r w:rsidRPr="007F7AA4">
        <w:rPr>
          <w:rFonts w:eastAsiaTheme="majorEastAsia" w:cs="Times New Roman"/>
        </w:rPr>
        <w:t>TAC A</w:t>
      </w:r>
      <w:r w:rsidRPr="007F7AA4">
        <w:rPr>
          <w:rFonts w:eastAsiaTheme="majorEastAsia" w:cs="Times New Roman"/>
        </w:rPr>
        <w:t>中寻呼，这时</w:t>
      </w:r>
      <w:r w:rsidRPr="007F7AA4">
        <w:rPr>
          <w:rFonts w:eastAsiaTheme="majorEastAsia" w:cs="Times New Roman"/>
        </w:rPr>
        <w:t>UE</w:t>
      </w:r>
      <w:r w:rsidRPr="007F7AA4">
        <w:rPr>
          <w:rFonts w:eastAsiaTheme="majorEastAsia" w:cs="Times New Roman"/>
        </w:rPr>
        <w:t>在</w:t>
      </w:r>
      <w:r w:rsidRPr="007F7AA4">
        <w:rPr>
          <w:rFonts w:eastAsiaTheme="majorEastAsia" w:cs="Times New Roman"/>
        </w:rPr>
        <w:t>TAC B</w:t>
      </w:r>
      <w:r w:rsidRPr="007F7AA4">
        <w:rPr>
          <w:rFonts w:eastAsiaTheme="majorEastAsia" w:cs="Times New Roman"/>
        </w:rPr>
        <w:t>中肯定无法接收到</w:t>
      </w:r>
      <w:r w:rsidRPr="007F7AA4">
        <w:rPr>
          <w:rFonts w:eastAsiaTheme="majorEastAsia" w:cs="Times New Roman"/>
        </w:rPr>
        <w:t>Paging</w:t>
      </w:r>
      <w:r w:rsidRPr="007F7AA4">
        <w:rPr>
          <w:rFonts w:eastAsiaTheme="majorEastAsia" w:cs="Times New Roman"/>
        </w:rPr>
        <w:t>消息。</w:t>
      </w:r>
    </w:p>
    <w:p w14:paraId="1B53A68F" w14:textId="77777777" w:rsidR="00DC6A8C" w:rsidRPr="007F7AA4" w:rsidRDefault="00DC6A8C" w:rsidP="00A56D03">
      <w:pPr>
        <w:rPr>
          <w:rFonts w:eastAsiaTheme="majorEastAsia" w:cs="Times New Roman"/>
        </w:rPr>
      </w:pPr>
      <w:r w:rsidRPr="007F7AA4">
        <w:rPr>
          <w:rFonts w:eastAsiaTheme="majorEastAsia" w:cs="Times New Roman"/>
          <w:noProof/>
        </w:rPr>
        <mc:AlternateContent>
          <mc:Choice Requires="wps">
            <w:drawing>
              <wp:anchor distT="0" distB="0" distL="114300" distR="114300" simplePos="0" relativeHeight="251662336" behindDoc="0" locked="0" layoutInCell="1" allowOverlap="1" wp14:anchorId="3D3DCA76" wp14:editId="068CDBE0">
                <wp:simplePos x="0" y="0"/>
                <wp:positionH relativeFrom="column">
                  <wp:posOffset>2631294</wp:posOffset>
                </wp:positionH>
                <wp:positionV relativeFrom="paragraph">
                  <wp:posOffset>143950</wp:posOffset>
                </wp:positionV>
                <wp:extent cx="914400" cy="275493"/>
                <wp:effectExtent l="0" t="0" r="19685" b="10795"/>
                <wp:wrapNone/>
                <wp:docPr id="13" name="文本框 13"/>
                <wp:cNvGraphicFramePr/>
                <a:graphic xmlns:a="http://schemas.openxmlformats.org/drawingml/2006/main">
                  <a:graphicData uri="http://schemas.microsoft.com/office/word/2010/wordprocessingShape">
                    <wps:wsp>
                      <wps:cNvSpPr txBox="1"/>
                      <wps:spPr>
                        <a:xfrm>
                          <a:off x="0" y="0"/>
                          <a:ext cx="914400" cy="275493"/>
                        </a:xfrm>
                        <a:prstGeom prst="rect">
                          <a:avLst/>
                        </a:prstGeom>
                        <a:solidFill>
                          <a:schemeClr val="lt1"/>
                        </a:solidFill>
                        <a:ln w="6350">
                          <a:solidFill>
                            <a:prstClr val="black"/>
                          </a:solidFill>
                        </a:ln>
                      </wps:spPr>
                      <wps:txbx>
                        <w:txbxContent>
                          <w:p w14:paraId="6D67BAC8" w14:textId="77777777" w:rsidR="00F9267E" w:rsidRDefault="00F9267E">
                            <w:r>
                              <w:rPr>
                                <w:rFonts w:hint="eastAsia"/>
                              </w:rPr>
                              <w:t>所在区域</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3D3DCA76" id="_x0000_t202" coordsize="21600,21600" o:spt="202" path="m,l,21600r21600,l21600,xe">
                <v:stroke joinstyle="miter"/>
                <v:path gradientshapeok="t" o:connecttype="rect"/>
              </v:shapetype>
              <v:shape id="文本框 13" o:spid="_x0000_s1026" type="#_x0000_t202" style="position:absolute;margin-left:207.2pt;margin-top:11.35pt;width:1in;height:21.7pt;z-index:25166233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" fillcolor="white [3201]" strokeweight=".5pt">
                <v:textbox>
                  <w:txbxContent>
                    <w:p w14:paraId="6D67BAC8" w14:textId="77777777" w:rsidR="00F9267E" w:rsidRDefault="00F9267E">
                      <w:r>
                        <w:rPr>
                          <w:rFonts w:hint="eastAsia"/>
                        </w:rPr>
                        <w:t>所在区域</w:t>
                      </w:r>
                    </w:p>
                  </w:txbxContent>
                </v:textbox>
              </v:shape>
            </w:pict>
          </mc:Fallback>
        </mc:AlternateContent>
      </w:r>
      <w:r w:rsidRPr="007F7AA4">
        <w:rPr>
          <w:rFonts w:eastAsiaTheme="majorEastAsia" w:cs="Times New Roman"/>
          <w:noProof/>
        </w:rPr>
        <mc:AlternateContent>
          <mc:Choice Requires="wps">
            <w:drawing>
              <wp:anchor distT="0" distB="0" distL="114300" distR="114300" simplePos="0" relativeHeight="251660288" behindDoc="0" locked="0" layoutInCell="1" allowOverlap="1" wp14:anchorId="64DBCD08" wp14:editId="5F558FA2">
                <wp:simplePos x="0" y="0"/>
                <wp:positionH relativeFrom="column">
                  <wp:posOffset>433754</wp:posOffset>
                </wp:positionH>
                <wp:positionV relativeFrom="paragraph">
                  <wp:posOffset>126609</wp:posOffset>
                </wp:positionV>
                <wp:extent cx="914400" cy="275493"/>
                <wp:effectExtent l="0" t="0" r="19685" b="10795"/>
                <wp:wrapNone/>
                <wp:docPr id="12" name="文本框 12"/>
                <wp:cNvGraphicFramePr/>
                <a:graphic xmlns:a="http://schemas.openxmlformats.org/drawingml/2006/main">
                  <a:graphicData uri="http://schemas.microsoft.com/office/word/2010/wordprocessingShape">
                    <wps:wsp>
                      <wps:cNvSpPr txBox="1"/>
                      <wps:spPr>
                        <a:xfrm>
                          <a:off x="0" y="0"/>
                          <a:ext cx="914400" cy="275493"/>
                        </a:xfrm>
                        <a:prstGeom prst="rect">
                          <a:avLst/>
                        </a:prstGeom>
                        <a:solidFill>
                          <a:schemeClr val="lt1"/>
                        </a:solidFill>
                        <a:ln w="6350">
                          <a:solidFill>
                            <a:prstClr val="black"/>
                          </a:solidFill>
                        </a:ln>
                      </wps:spPr>
                      <wps:txbx>
                        <w:txbxContent>
                          <w:p w14:paraId="1991005D" w14:textId="77777777" w:rsidR="00F9267E" w:rsidRDefault="00F9267E">
                            <w:r>
                              <w:rPr>
                                <w:rFonts w:hint="eastAsia"/>
                              </w:rPr>
                              <w:t>注册区域</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4DBCD08" id="文本框 12" o:spid="_x0000_s1027" type="#_x0000_t202" style="position:absolute;margin-left:34.15pt;margin-top:9.95pt;width:1in;height:21.7pt;z-index:25166028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" fillcolor="white [3201]" strokeweight=".5pt">
                <v:textbox>
                  <w:txbxContent>
                    <w:p w14:paraId="1991005D" w14:textId="77777777" w:rsidR="00F9267E" w:rsidRDefault="00F9267E">
                      <w:r>
                        <w:rPr>
                          <w:rFonts w:hint="eastAsia"/>
                        </w:rPr>
                        <w:t>注册区域</w:t>
                      </w:r>
                    </w:p>
                  </w:txbxContent>
                </v:textbox>
              </v:shape>
            </w:pict>
          </mc:Fallback>
        </mc:AlternateContent>
      </w:r>
      <w:r w:rsidRPr="007F7AA4">
        <w:rPr>
          <w:rFonts w:eastAsiaTheme="majorEastAsia" w:cs="Times New Roman"/>
          <w:noProof/>
        </w:rPr>
        <mc:AlternateContent>
          <mc:Choice Requires="wps">
            <w:drawing>
              <wp:anchor distT="0" distB="0" distL="114300" distR="114300" simplePos="0" relativeHeight="251658240" behindDoc="0" locked="0" layoutInCell="1" allowOverlap="1" wp14:anchorId="707430FC" wp14:editId="34882C68">
                <wp:simplePos x="0" y="0"/>
                <wp:positionH relativeFrom="column">
                  <wp:posOffset>1166446</wp:posOffset>
                </wp:positionH>
                <wp:positionV relativeFrom="paragraph">
                  <wp:posOffset>800685</wp:posOffset>
                </wp:positionV>
                <wp:extent cx="1617687" cy="87923"/>
                <wp:effectExtent l="0" t="57150" r="20955" b="26670"/>
                <wp:wrapNone/>
                <wp:docPr id="11" name="直接箭头连接符 11"/>
                <wp:cNvGraphicFramePr/>
                <a:graphic xmlns:a="http://schemas.openxmlformats.org/drawingml/2006/main">
                  <a:graphicData uri="http://schemas.microsoft.com/office/word/2010/wordprocessingShape">
                    <wps:wsp>
                      <wps:cNvCnPr/>
                      <wps:spPr>
                        <a:xfrm flipV="1">
                          <a:off x="0" y="0"/>
                          <a:ext cx="1617687" cy="87923"/>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85E9F20" id="_x0000_t32" coordsize="21600,21600" o:spt="32" o:oned="t" path="m,l21600,21600e" filled="f">
                <v:path arrowok="t" fillok="f" o:connecttype="none"/>
                <o:lock v:ext="edit" shapetype="t"/>
              </v:shapetype>
              <v:shape id="直接箭头连接符 11" o:spid="_x0000_s1026" type="#_x0000_t32" style="position:absolute;left:0;text-align:left;margin-left:91.85pt;margin-top:63.05pt;width:127.4pt;height:6.9pt;flip:y;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" strokecolor="red" strokeweight="1.5pt">
                <v:stroke endarrow="block" joinstyle="miter"/>
              </v:shape>
            </w:pict>
          </mc:Fallback>
        </mc:AlternateContent>
      </w:r>
      <w:r w:rsidRPr="007F7AA4">
        <w:rPr>
          <w:rFonts w:eastAsiaTheme="majorEastAsia" w:cs="Times New Roman"/>
          <w:noProof/>
        </w:rPr>
        <mc:AlternateContent>
          <mc:Choice Requires="wps">
            <w:drawing>
              <wp:anchor distT="0" distB="0" distL="114300" distR="114300" simplePos="0" relativeHeight="251656192" behindDoc="0" locked="0" layoutInCell="1" allowOverlap="1" wp14:anchorId="671C6B2B" wp14:editId="48484536">
                <wp:simplePos x="0" y="0"/>
                <wp:positionH relativeFrom="column">
                  <wp:posOffset>667678</wp:posOffset>
                </wp:positionH>
                <wp:positionV relativeFrom="paragraph">
                  <wp:posOffset>717990</wp:posOffset>
                </wp:positionV>
                <wp:extent cx="439615" cy="310369"/>
                <wp:effectExtent l="0" t="0" r="17780" b="13970"/>
                <wp:wrapNone/>
                <wp:docPr id="8" name="文本框 8"/>
                <wp:cNvGraphicFramePr/>
                <a:graphic xmlns:a="http://schemas.openxmlformats.org/drawingml/2006/main">
                  <a:graphicData uri="http://schemas.microsoft.com/office/word/2010/wordprocessingShape">
                    <wps:wsp>
                      <wps:cNvSpPr txBox="1"/>
                      <wps:spPr>
                        <a:xfrm>
                          <a:off x="0" y="0"/>
                          <a:ext cx="439615" cy="310369"/>
                        </a:xfrm>
                        <a:prstGeom prst="rect">
                          <a:avLst/>
                        </a:prstGeom>
                        <a:solidFill>
                          <a:schemeClr val="lt1"/>
                        </a:solidFill>
                        <a:ln w="6350">
                          <a:solidFill>
                            <a:prstClr val="black"/>
                          </a:solidFill>
                        </a:ln>
                      </wps:spPr>
                      <wps:txbx>
                        <w:txbxContent>
                          <w:p w14:paraId="09DD1B59" w14:textId="77777777" w:rsidR="00F9267E" w:rsidRDefault="00F9267E">
                            <w:r>
                              <w:rPr>
                                <w:rFonts w:hint="eastAsia"/>
                              </w:rPr>
                              <w:t>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1C6B2B" id="文本框 8" o:spid="_x0000_s1028" type="#_x0000_t202" style="position:absolute;margin-left:52.55pt;margin-top:56.55pt;width:34.6pt;height:24.4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" fillcolor="white [3201]" strokeweight=".5pt">
                <v:textbox>
                  <w:txbxContent>
                    <w:p w14:paraId="09DD1B59" w14:textId="77777777" w:rsidR="00F9267E" w:rsidRDefault="00F9267E">
                      <w:r>
                        <w:rPr>
                          <w:rFonts w:hint="eastAsia"/>
                        </w:rPr>
                        <w:t>UE</w:t>
                      </w:r>
                    </w:p>
                  </w:txbxContent>
                </v:textbox>
              </v:shape>
            </w:pict>
          </mc:Fallback>
        </mc:AlternateContent>
      </w:r>
      <w:r w:rsidRPr="007F7AA4">
        <w:rPr>
          <w:rFonts w:eastAsiaTheme="majorEastAsia" w:cs="Times New Roman"/>
          <w:noProof/>
        </w:rPr>
        <mc:AlternateContent>
          <mc:Choice Requires="wps">
            <w:drawing>
              <wp:anchor distT="0" distB="0" distL="114300" distR="114300" simplePos="0" relativeHeight="251654144" behindDoc="0" locked="0" layoutInCell="1" allowOverlap="1" wp14:anchorId="1793F45F" wp14:editId="2212AC7E">
                <wp:simplePos x="0" y="0"/>
                <wp:positionH relativeFrom="column">
                  <wp:posOffset>2772508</wp:posOffset>
                </wp:positionH>
                <wp:positionV relativeFrom="paragraph">
                  <wp:posOffset>695178</wp:posOffset>
                </wp:positionV>
                <wp:extent cx="439615" cy="310369"/>
                <wp:effectExtent l="0" t="0" r="17780" b="13970"/>
                <wp:wrapNone/>
                <wp:docPr id="7" name="文本框 7"/>
                <wp:cNvGraphicFramePr/>
                <a:graphic xmlns:a="http://schemas.openxmlformats.org/drawingml/2006/main">
                  <a:graphicData uri="http://schemas.microsoft.com/office/word/2010/wordprocessingShape">
                    <wps:wsp>
                      <wps:cNvSpPr txBox="1"/>
                      <wps:spPr>
                        <a:xfrm>
                          <a:off x="0" y="0"/>
                          <a:ext cx="439615" cy="310369"/>
                        </a:xfrm>
                        <a:prstGeom prst="rect">
                          <a:avLst/>
                        </a:prstGeom>
                        <a:solidFill>
                          <a:schemeClr val="lt1"/>
                        </a:solidFill>
                        <a:ln w="6350">
                          <a:solidFill>
                            <a:prstClr val="black"/>
                          </a:solidFill>
                        </a:ln>
                      </wps:spPr>
                      <wps:txbx>
                        <w:txbxContent>
                          <w:p w14:paraId="7368F8E2" w14:textId="77777777" w:rsidR="00F9267E" w:rsidRDefault="00F9267E">
                            <w:r>
                              <w:rPr>
                                <w:rFonts w:hint="eastAsia"/>
                              </w:rPr>
                              <w:t>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93F45F" id="文本框 7" o:spid="_x0000_s1029" type="#_x0000_t202" style="position:absolute;margin-left:218.3pt;margin-top:54.75pt;width:34.6pt;height:24.4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" fillcolor="white [3201]" strokeweight=".5pt">
                <v:textbox>
                  <w:txbxContent>
                    <w:p w14:paraId="7368F8E2" w14:textId="77777777" w:rsidR="00F9267E" w:rsidRDefault="00F9267E">
                      <w:r>
                        <w:rPr>
                          <w:rFonts w:hint="eastAsia"/>
                        </w:rPr>
                        <w:t>UE</w:t>
                      </w:r>
                    </w:p>
                  </w:txbxContent>
                </v:textbox>
              </v:shape>
            </w:pict>
          </mc:Fallback>
        </mc:AlternateContent>
      </w:r>
      <w:r w:rsidRPr="007F7AA4">
        <w:rPr>
          <w:rFonts w:eastAsiaTheme="majorEastAsia" w:cs="Times New Roman"/>
          <w:noProof/>
        </w:rPr>
        <mc:AlternateContent>
          <mc:Choice Requires="wps">
            <w:drawing>
              <wp:inline distT="0" distB="0" distL="0" distR="0" wp14:anchorId="4170184B" wp14:editId="0460C9C5">
                <wp:extent cx="1817077" cy="978877"/>
                <wp:effectExtent l="0" t="0" r="12065" b="12065"/>
                <wp:docPr id="6" name="椭圆 6"/>
                <wp:cNvGraphicFramePr/>
                <a:graphic xmlns:a="http://schemas.openxmlformats.org/drawingml/2006/main">
                  <a:graphicData uri="http://schemas.microsoft.com/office/word/2010/wordprocessingShape">
                    <wps:wsp>
                      <wps:cNvSpPr/>
                      <wps:spPr>
                        <a:xfrm>
                          <a:off x="0" y="0"/>
                          <a:ext cx="1817077" cy="978877"/>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303891F" w14:textId="77777777" w:rsidR="00F9267E" w:rsidRPr="00DC6A8C" w:rsidRDefault="00F9267E" w:rsidP="00DC6A8C">
                            <w:pPr>
                              <w:jc w:val="center"/>
                              <w:rPr>
                                <w:color w:val="FF0000"/>
                              </w:rPr>
                            </w:pPr>
                            <w:r w:rsidRPr="00DC6A8C">
                              <w:rPr>
                                <w:rFonts w:hint="eastAsia"/>
                                <w:color w:val="FF0000"/>
                              </w:rPr>
                              <w:t>TAC</w:t>
                            </w:r>
                            <w:r w:rsidRPr="00DC6A8C">
                              <w:rPr>
                                <w:color w:val="FF0000"/>
                              </w:rPr>
                              <w:t xml:space="preserve"> 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oval w14:anchorId="4170184B" id="椭圆 6" o:spid="_x0000_s1030" style="width:143.1pt;height:77.1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" fillcolor="#5b9bd5 [3204]" strokecolor="#1f4d78 [1604]" strokeweight="1pt">
                <v:stroke joinstyle="miter"/>
                <v:textbox>
                  <w:txbxContent>
                    <w:p w14:paraId="1303891F" w14:textId="77777777" w:rsidR="00F9267E" w:rsidRPr="00DC6A8C" w:rsidRDefault="00F9267E" w:rsidP="00DC6A8C">
                      <w:pPr>
                        <w:jc w:val="center"/>
                        <w:rPr>
                          <w:color w:val="FF0000"/>
                        </w:rPr>
                      </w:pPr>
                      <w:r w:rsidRPr="00DC6A8C">
                        <w:rPr>
                          <w:rFonts w:hint="eastAsia"/>
                          <w:color w:val="FF0000"/>
                        </w:rPr>
                        <w:t>TAC</w:t>
                      </w:r>
                      <w:r w:rsidRPr="00DC6A8C">
                        <w:rPr>
                          <w:color w:val="FF0000"/>
                        </w:rPr>
                        <w:t xml:space="preserve"> A</w:t>
                      </w:r>
                    </w:p>
                  </w:txbxContent>
                </v:textbox>
                <w10:anchorlock/>
              </v:oval>
            </w:pict>
          </mc:Fallback>
        </mc:AlternateContent>
      </w:r>
      <w:r w:rsidRPr="007F7AA4">
        <w:rPr>
          <w:rFonts w:eastAsiaTheme="majorEastAsia" w:cs="Times New Roman"/>
          <w:noProof/>
        </w:rPr>
        <mc:AlternateContent>
          <mc:Choice Requires="wps">
            <w:drawing>
              <wp:inline distT="0" distB="0" distL="0" distR="0" wp14:anchorId="102939D9" wp14:editId="189D04EA">
                <wp:extent cx="2209800" cy="978877"/>
                <wp:effectExtent l="0" t="0" r="19050" b="12065"/>
                <wp:docPr id="4" name="椭圆 4"/>
                <wp:cNvGraphicFramePr/>
                <a:graphic xmlns:a="http://schemas.openxmlformats.org/drawingml/2006/main">
                  <a:graphicData uri="http://schemas.microsoft.com/office/word/2010/wordprocessingShape">
                    <wps:wsp>
                      <wps:cNvSpPr/>
                      <wps:spPr>
                        <a:xfrm>
                          <a:off x="0" y="0"/>
                          <a:ext cx="2209800" cy="978877"/>
                        </a:xfrm>
                        <a:prstGeom prst="ellipse">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433E1B2C" w14:textId="77777777" w:rsidR="00F9267E" w:rsidRPr="00DC6A8C" w:rsidRDefault="00F9267E" w:rsidP="00DC6A8C">
                            <w:pPr>
                              <w:jc w:val="center"/>
                              <w:rPr>
                                <w:color w:val="FF0000"/>
                              </w:rPr>
                            </w:pPr>
                            <w:r w:rsidRPr="00DC6A8C">
                              <w:rPr>
                                <w:rFonts w:hint="eastAsia"/>
                                <w:color w:val="FF0000"/>
                              </w:rPr>
                              <w:t>TAC</w:t>
                            </w:r>
                            <w:r w:rsidRPr="00DC6A8C">
                              <w:rPr>
                                <w:color w:val="FF0000"/>
                              </w:rPr>
                              <w:t xml:space="preserve"> 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oval w14:anchorId="102939D9" id="椭圆 4" o:spid="_x0000_s1031" style="width:174pt;height:77.1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" fillcolor="yellow" strokecolor="#1f4d78 [1604]" strokeweight="1pt">
                <v:stroke joinstyle="miter"/>
                <v:textbox>
                  <w:txbxContent>
                    <w:p w14:paraId="433E1B2C" w14:textId="77777777" w:rsidR="00F9267E" w:rsidRPr="00DC6A8C" w:rsidRDefault="00F9267E" w:rsidP="00DC6A8C">
                      <w:pPr>
                        <w:jc w:val="center"/>
                        <w:rPr>
                          <w:color w:val="FF0000"/>
                        </w:rPr>
                      </w:pPr>
                      <w:r w:rsidRPr="00DC6A8C">
                        <w:rPr>
                          <w:rFonts w:hint="eastAsia"/>
                          <w:color w:val="FF0000"/>
                        </w:rPr>
                        <w:t>TAC</w:t>
                      </w:r>
                      <w:r w:rsidRPr="00DC6A8C">
                        <w:rPr>
                          <w:color w:val="FF0000"/>
                        </w:rPr>
                        <w:t xml:space="preserve"> B</w:t>
                      </w:r>
                    </w:p>
                  </w:txbxContent>
                </v:textbox>
                <w10:anchorlock/>
              </v:oval>
            </w:pict>
          </mc:Fallback>
        </mc:AlternateContent>
      </w:r>
    </w:p>
    <w:p w14:paraId="73297F15" w14:textId="77777777" w:rsidR="00EE1ABC" w:rsidRPr="007F7AA4" w:rsidRDefault="00EE1ABC" w:rsidP="00EE1ABC">
      <w:pPr>
        <w:rPr>
          <w:rFonts w:eastAsiaTheme="majorEastAsia" w:cs="Times New Roman"/>
        </w:rPr>
      </w:pPr>
      <w:r w:rsidRPr="007F7AA4">
        <w:rPr>
          <w:rFonts w:eastAsiaTheme="majorEastAsia" w:cs="Times New Roman"/>
        </w:rPr>
        <w:t>此类问题是</w:t>
      </w:r>
      <w:r w:rsidR="00773889" w:rsidRPr="007F7AA4">
        <w:rPr>
          <w:rFonts w:eastAsiaTheme="majorEastAsia" w:cs="Times New Roman"/>
        </w:rPr>
        <w:t>UE</w:t>
      </w:r>
      <w:r w:rsidR="00773889" w:rsidRPr="007F7AA4">
        <w:rPr>
          <w:rFonts w:eastAsiaTheme="majorEastAsia" w:cs="Times New Roman"/>
        </w:rPr>
        <w:t>侧与网络侧存储的</w:t>
      </w:r>
      <w:r w:rsidR="00773889" w:rsidRPr="007F7AA4">
        <w:rPr>
          <w:rFonts w:eastAsiaTheme="majorEastAsia" w:cs="Times New Roman"/>
        </w:rPr>
        <w:t>UE TMSI</w:t>
      </w:r>
      <w:r w:rsidR="00773889" w:rsidRPr="007F7AA4">
        <w:rPr>
          <w:rFonts w:eastAsiaTheme="majorEastAsia" w:cs="Times New Roman"/>
        </w:rPr>
        <w:t>不相同导致的</w:t>
      </w:r>
      <w:r w:rsidRPr="007F7AA4">
        <w:rPr>
          <w:rFonts w:eastAsiaTheme="majorEastAsia" w:cs="Times New Roman"/>
        </w:rPr>
        <w:t>协议固有问题，无法避免。</w:t>
      </w:r>
    </w:p>
    <w:p w14:paraId="19FD3F3E" w14:textId="46C7BD77" w:rsidR="00A51160" w:rsidRPr="007F7AA4" w:rsidRDefault="00A51160" w:rsidP="00EE1ABC">
      <w:pPr>
        <w:rPr>
          <w:rFonts w:eastAsiaTheme="majorEastAsia" w:cs="Times New Roman"/>
        </w:rPr>
      </w:pPr>
      <w:r w:rsidRPr="007F7AA4">
        <w:rPr>
          <w:rFonts w:eastAsiaTheme="majorEastAsia" w:cs="Times New Roman"/>
        </w:rPr>
        <w:t>示例</w:t>
      </w:r>
      <w:r w:rsidRPr="007F7AA4">
        <w:rPr>
          <w:rFonts w:eastAsiaTheme="majorEastAsia" w:cs="Times New Roman"/>
        </w:rPr>
        <w:t>JIRA</w:t>
      </w:r>
      <w:r w:rsidRPr="007F7AA4">
        <w:rPr>
          <w:rFonts w:eastAsiaTheme="majorEastAsia" w:cs="Times New Roman"/>
        </w:rPr>
        <w:t>：</w:t>
      </w:r>
      <w:r w:rsidRPr="007F7AA4">
        <w:rPr>
          <w:rFonts w:eastAsiaTheme="majorEastAsia" w:cs="Times New Roman"/>
        </w:rPr>
        <w:t>UPGR5G-4214 FT_J22-R_Shenzhen_</w:t>
      </w:r>
      <w:r w:rsidRPr="007F7AA4">
        <w:rPr>
          <w:rFonts w:eastAsiaTheme="majorEastAsia" w:cs="Times New Roman"/>
        </w:rPr>
        <w:t>卡</w:t>
      </w:r>
      <w:r w:rsidRPr="007F7AA4">
        <w:rPr>
          <w:rFonts w:eastAsiaTheme="majorEastAsia" w:cs="Times New Roman"/>
        </w:rPr>
        <w:t>1</w:t>
      </w:r>
      <w:r w:rsidRPr="007F7AA4">
        <w:rPr>
          <w:rFonts w:eastAsiaTheme="majorEastAsia" w:cs="Times New Roman"/>
        </w:rPr>
        <w:t>移动</w:t>
      </w:r>
      <w:r w:rsidRPr="007F7AA4">
        <w:rPr>
          <w:rFonts w:eastAsiaTheme="majorEastAsia" w:cs="Times New Roman"/>
        </w:rPr>
        <w:t>5G VoLTE+</w:t>
      </w:r>
      <w:r w:rsidRPr="007F7AA4">
        <w:rPr>
          <w:rFonts w:eastAsiaTheme="majorEastAsia" w:cs="Times New Roman"/>
        </w:rPr>
        <w:t>卡</w:t>
      </w:r>
      <w:r w:rsidRPr="007F7AA4">
        <w:rPr>
          <w:rFonts w:eastAsiaTheme="majorEastAsia" w:cs="Times New Roman"/>
        </w:rPr>
        <w:t>2</w:t>
      </w:r>
      <w:r w:rsidRPr="007F7AA4">
        <w:rPr>
          <w:rFonts w:eastAsiaTheme="majorEastAsia" w:cs="Times New Roman"/>
        </w:rPr>
        <w:t>移动</w:t>
      </w:r>
      <w:r w:rsidRPr="007F7AA4">
        <w:rPr>
          <w:rFonts w:eastAsiaTheme="majorEastAsia" w:cs="Times New Roman"/>
        </w:rPr>
        <w:t>5G,idle,</w:t>
      </w:r>
      <w:r w:rsidRPr="007F7AA4">
        <w:rPr>
          <w:rFonts w:eastAsiaTheme="majorEastAsia" w:cs="Times New Roman"/>
        </w:rPr>
        <w:t>主卡卡一通话建立失败，</w:t>
      </w:r>
      <w:r w:rsidRPr="007F7AA4">
        <w:rPr>
          <w:rFonts w:eastAsiaTheme="majorEastAsia" w:cs="Times New Roman"/>
        </w:rPr>
        <w:t>MO</w:t>
      </w:r>
      <w:r w:rsidRPr="007F7AA4">
        <w:rPr>
          <w:rFonts w:eastAsiaTheme="majorEastAsia" w:cs="Times New Roman"/>
        </w:rPr>
        <w:t>端提示暂时无法接通</w:t>
      </w:r>
      <w:r w:rsidRPr="007F7AA4">
        <w:rPr>
          <w:rFonts w:eastAsiaTheme="majorEastAsia" w:cs="Times New Roman"/>
        </w:rPr>
        <w:t>(3/30)</w:t>
      </w:r>
    </w:p>
    <w:tbl>
      <w:tblPr>
        <w:tblStyle w:val="a7"/>
        <w:tblW w:w="0" w:type="auto"/>
        <w:tblLook w:val="04A0" w:firstRow="1" w:lastRow="0" w:firstColumn="1" w:lastColumn="0" w:noHBand="0" w:noVBand="1"/>
      </w:tblPr>
      <w:tblGrid>
        <w:gridCol w:w="13454"/>
      </w:tblGrid>
      <w:tr w:rsidR="0003245C" w:rsidRPr="007F7AA4" w14:paraId="28A47735" w14:textId="77777777" w:rsidTr="0003245C">
        <w:tc>
          <w:tcPr>
            <w:tcW w:w="13454" w:type="dxa"/>
          </w:tcPr>
          <w:p w14:paraId="19BEBB54" w14:textId="77777777" w:rsidR="0003245C" w:rsidRPr="007F7AA4" w:rsidRDefault="0003245C" w:rsidP="0003245C">
            <w:pPr>
              <w:rPr>
                <w:rFonts w:eastAsiaTheme="majorEastAsia" w:cs="Times New Roman"/>
              </w:rPr>
            </w:pPr>
            <w:r w:rsidRPr="007F7AA4">
              <w:rPr>
                <w:rFonts w:eastAsiaTheme="majorEastAsia" w:cs="Times New Roman"/>
              </w:rPr>
              <w:t>MT</w:t>
            </w:r>
            <w:r w:rsidRPr="007F7AA4">
              <w:rPr>
                <w:rFonts w:eastAsiaTheme="majorEastAsia" w:cs="Times New Roman"/>
              </w:rPr>
              <w:t>端在呼叫时间点附近执行了注册更新流程，网络重新分配了</w:t>
            </w:r>
            <w:r w:rsidRPr="007F7AA4">
              <w:rPr>
                <w:rFonts w:eastAsiaTheme="majorEastAsia" w:cs="Times New Roman"/>
              </w:rPr>
              <w:t>5G-TMSI</w:t>
            </w:r>
            <w:r w:rsidRPr="007F7AA4">
              <w:rPr>
                <w:rFonts w:eastAsiaTheme="majorEastAsia" w:cs="Times New Roman"/>
              </w:rPr>
              <w:t>，这导致</w:t>
            </w:r>
            <w:r w:rsidRPr="007F7AA4">
              <w:rPr>
                <w:rFonts w:eastAsiaTheme="majorEastAsia" w:cs="Times New Roman"/>
              </w:rPr>
              <w:t>MT</w:t>
            </w:r>
            <w:r w:rsidRPr="007F7AA4">
              <w:rPr>
                <w:rFonts w:eastAsiaTheme="majorEastAsia" w:cs="Times New Roman"/>
              </w:rPr>
              <w:t>端卡</w:t>
            </w:r>
            <w:r w:rsidRPr="007F7AA4">
              <w:rPr>
                <w:rFonts w:eastAsiaTheme="majorEastAsia" w:cs="Times New Roman"/>
              </w:rPr>
              <w:t>1</w:t>
            </w:r>
            <w:r w:rsidRPr="007F7AA4">
              <w:rPr>
                <w:rFonts w:eastAsiaTheme="majorEastAsia" w:cs="Times New Roman"/>
              </w:rPr>
              <w:t>无法使用老的</w:t>
            </w:r>
            <w:r w:rsidRPr="007F7AA4">
              <w:rPr>
                <w:rFonts w:eastAsiaTheme="majorEastAsia" w:cs="Times New Roman"/>
              </w:rPr>
              <w:t>5G-TMSI</w:t>
            </w:r>
            <w:r w:rsidRPr="007F7AA4">
              <w:rPr>
                <w:rFonts w:eastAsiaTheme="majorEastAsia" w:cs="Times New Roman"/>
              </w:rPr>
              <w:t>寻呼成功。</w:t>
            </w:r>
          </w:p>
          <w:p w14:paraId="45254235" w14:textId="77777777" w:rsidR="0003245C" w:rsidRPr="007F7AA4" w:rsidRDefault="0003245C" w:rsidP="0003245C">
            <w:pPr>
              <w:rPr>
                <w:rFonts w:eastAsiaTheme="majorEastAsia" w:cs="Times New Roman"/>
              </w:rPr>
            </w:pPr>
            <w:r w:rsidRPr="007F7AA4">
              <w:rPr>
                <w:rFonts w:eastAsiaTheme="majorEastAsia" w:cs="Times New Roman"/>
              </w:rPr>
              <w:t>// MO CM VOLTE</w:t>
            </w:r>
          </w:p>
          <w:p w14:paraId="4169CA0A" w14:textId="77777777" w:rsidR="0003245C" w:rsidRPr="007F7AA4" w:rsidRDefault="0003245C" w:rsidP="0003245C">
            <w:pPr>
              <w:rPr>
                <w:rFonts w:eastAsiaTheme="majorEastAsia" w:cs="Times New Roman"/>
              </w:rPr>
            </w:pPr>
            <w:r w:rsidRPr="007F7AA4">
              <w:rPr>
                <w:rFonts w:eastAsiaTheme="majorEastAsia" w:cs="Times New Roman"/>
              </w:rPr>
              <w:t>SYS</w:t>
            </w:r>
            <w:r w:rsidRPr="007F7AA4">
              <w:rPr>
                <w:rFonts w:eastAsiaTheme="majorEastAsia" w:cs="Times New Roman"/>
              </w:rPr>
              <w:tab/>
              <w:t>137390</w:t>
            </w:r>
            <w:r w:rsidRPr="007F7AA4">
              <w:rPr>
                <w:rFonts w:eastAsiaTheme="majorEastAsia" w:cs="Times New Roman"/>
              </w:rPr>
              <w:tab/>
              <w:t>129437753</w:t>
            </w:r>
            <w:r w:rsidRPr="007F7AA4">
              <w:rPr>
                <w:rFonts w:eastAsiaTheme="majorEastAsia" w:cs="Times New Roman"/>
              </w:rPr>
              <w:tab/>
              <w:t>11:52:59:002</w:t>
            </w:r>
            <w:r w:rsidRPr="007F7AA4">
              <w:rPr>
                <w:rFonts w:eastAsiaTheme="majorEastAsia" w:cs="Times New Roman"/>
              </w:rPr>
              <w:tab/>
              <w:t>NIL</w:t>
            </w:r>
            <w:r w:rsidRPr="007F7AA4">
              <w:rPr>
                <w:rFonts w:eastAsiaTheme="majorEastAsia" w:cs="Times New Roman"/>
              </w:rPr>
              <w:tab/>
              <w:t>[AT_RX p41,ch3]ATD19892871273;</w:t>
            </w:r>
          </w:p>
          <w:p w14:paraId="1278B2DC" w14:textId="77777777" w:rsidR="0003245C" w:rsidRPr="007F7AA4" w:rsidRDefault="0003245C" w:rsidP="0003245C">
            <w:pPr>
              <w:rPr>
                <w:rFonts w:eastAsiaTheme="majorEastAsia" w:cs="Times New Roman"/>
              </w:rPr>
            </w:pPr>
          </w:p>
          <w:p w14:paraId="3B725180" w14:textId="77777777" w:rsidR="0003245C" w:rsidRPr="007F7AA4" w:rsidRDefault="0003245C" w:rsidP="0003245C">
            <w:pPr>
              <w:rPr>
                <w:rFonts w:eastAsiaTheme="majorEastAsia" w:cs="Times New Roman"/>
              </w:rPr>
            </w:pPr>
            <w:r w:rsidRPr="007F7AA4">
              <w:rPr>
                <w:rFonts w:eastAsiaTheme="majorEastAsia" w:cs="Times New Roman"/>
              </w:rPr>
              <w:t>SIP</w:t>
            </w:r>
            <w:r w:rsidRPr="007F7AA4">
              <w:rPr>
                <w:rFonts w:eastAsiaTheme="majorEastAsia" w:cs="Times New Roman"/>
              </w:rPr>
              <w:tab/>
              <w:t>0</w:t>
            </w:r>
            <w:r w:rsidRPr="007F7AA4">
              <w:rPr>
                <w:rFonts w:eastAsiaTheme="majorEastAsia" w:cs="Times New Roman"/>
              </w:rPr>
              <w:tab/>
              <w:t>129446220</w:t>
            </w:r>
            <w:r w:rsidRPr="007F7AA4">
              <w:rPr>
                <w:rFonts w:eastAsiaTheme="majorEastAsia" w:cs="Times New Roman"/>
              </w:rPr>
              <w:tab/>
              <w:t>11:52:59:457</w:t>
            </w:r>
            <w:r w:rsidRPr="007F7AA4">
              <w:rPr>
                <w:rFonts w:eastAsiaTheme="majorEastAsia" w:cs="Times New Roman"/>
              </w:rPr>
              <w:tab/>
            </w:r>
            <w:r w:rsidRPr="007F7AA4">
              <w:rPr>
                <w:rFonts w:eastAsiaTheme="majorEastAsia" w:cs="Times New Roman"/>
              </w:rPr>
              <w:tab/>
              <w:t>[MS-&gt;NW][P1][S1]INVITE tel:19892871273;phone-context=ims.mnc007.mcc460.3gppnetwork.org SIP/2.0</w:t>
            </w:r>
          </w:p>
          <w:p w14:paraId="2BAD8274" w14:textId="77777777" w:rsidR="0003245C" w:rsidRPr="007F7AA4" w:rsidRDefault="0003245C" w:rsidP="0003245C">
            <w:pPr>
              <w:rPr>
                <w:rFonts w:eastAsiaTheme="majorEastAsia" w:cs="Times New Roman"/>
              </w:rPr>
            </w:pPr>
            <w:r w:rsidRPr="007F7AA4">
              <w:rPr>
                <w:rFonts w:eastAsiaTheme="majorEastAsia" w:cs="Times New Roman"/>
              </w:rPr>
              <w:t>SIP</w:t>
            </w:r>
            <w:r w:rsidRPr="007F7AA4">
              <w:rPr>
                <w:rFonts w:eastAsiaTheme="majorEastAsia" w:cs="Times New Roman"/>
              </w:rPr>
              <w:tab/>
              <w:t>1</w:t>
            </w:r>
            <w:r w:rsidRPr="007F7AA4">
              <w:rPr>
                <w:rFonts w:eastAsiaTheme="majorEastAsia" w:cs="Times New Roman"/>
              </w:rPr>
              <w:tab/>
              <w:t>129450973</w:t>
            </w:r>
            <w:r w:rsidRPr="007F7AA4">
              <w:rPr>
                <w:rFonts w:eastAsiaTheme="majorEastAsia" w:cs="Times New Roman"/>
              </w:rPr>
              <w:tab/>
              <w:t>11:52:59:857</w:t>
            </w:r>
            <w:r w:rsidRPr="007F7AA4">
              <w:rPr>
                <w:rFonts w:eastAsiaTheme="majorEastAsia" w:cs="Times New Roman"/>
              </w:rPr>
              <w:tab/>
            </w:r>
            <w:r w:rsidRPr="007F7AA4">
              <w:rPr>
                <w:rFonts w:eastAsiaTheme="majorEastAsia" w:cs="Times New Roman"/>
              </w:rPr>
              <w:tab/>
              <w:t>[NW-&gt;MS][P1][S1]SIP/2.0 100 Trying</w:t>
            </w:r>
          </w:p>
          <w:p w14:paraId="3A7265A5" w14:textId="77777777" w:rsidR="0003245C" w:rsidRPr="007F7AA4" w:rsidRDefault="0003245C" w:rsidP="0003245C">
            <w:pPr>
              <w:rPr>
                <w:rFonts w:eastAsiaTheme="majorEastAsia" w:cs="Times New Roman"/>
              </w:rPr>
            </w:pPr>
            <w:r w:rsidRPr="007F7AA4">
              <w:rPr>
                <w:rFonts w:eastAsiaTheme="majorEastAsia" w:cs="Times New Roman"/>
              </w:rPr>
              <w:t>SIP</w:t>
            </w:r>
            <w:r w:rsidRPr="007F7AA4">
              <w:rPr>
                <w:rFonts w:eastAsiaTheme="majorEastAsia" w:cs="Times New Roman"/>
              </w:rPr>
              <w:tab/>
              <w:t>7</w:t>
            </w:r>
            <w:r w:rsidRPr="007F7AA4">
              <w:rPr>
                <w:rFonts w:eastAsiaTheme="majorEastAsia" w:cs="Times New Roman"/>
              </w:rPr>
              <w:tab/>
              <w:t>129816939</w:t>
            </w:r>
            <w:r w:rsidRPr="007F7AA4">
              <w:rPr>
                <w:rFonts w:eastAsiaTheme="majorEastAsia" w:cs="Times New Roman"/>
              </w:rPr>
              <w:tab/>
              <w:t>11:53:23:091</w:t>
            </w:r>
            <w:r w:rsidRPr="007F7AA4">
              <w:rPr>
                <w:rFonts w:eastAsiaTheme="majorEastAsia" w:cs="Times New Roman"/>
              </w:rPr>
              <w:tab/>
            </w:r>
            <w:r w:rsidRPr="007F7AA4">
              <w:rPr>
                <w:rFonts w:eastAsiaTheme="majorEastAsia" w:cs="Times New Roman"/>
              </w:rPr>
              <w:tab/>
              <w:t xml:space="preserve">[NW-&gt;MS][P1][S1]SIP/2.0 181 Call Is Being Forwarded  // </w:t>
            </w:r>
            <w:r w:rsidRPr="007F7AA4">
              <w:rPr>
                <w:rFonts w:eastAsiaTheme="majorEastAsia" w:cs="Times New Roman"/>
              </w:rPr>
              <w:t>呼叫转接到服务台</w:t>
            </w:r>
          </w:p>
          <w:p w14:paraId="51B24C0C" w14:textId="77777777" w:rsidR="0003245C" w:rsidRPr="007F7AA4" w:rsidRDefault="0003245C" w:rsidP="0003245C">
            <w:pPr>
              <w:rPr>
                <w:rFonts w:eastAsiaTheme="majorEastAsia" w:cs="Times New Roman"/>
              </w:rPr>
            </w:pPr>
            <w:r w:rsidRPr="007F7AA4">
              <w:rPr>
                <w:rFonts w:eastAsiaTheme="majorEastAsia" w:cs="Times New Roman"/>
              </w:rPr>
              <w:t>SIP</w:t>
            </w:r>
            <w:r w:rsidRPr="007F7AA4">
              <w:rPr>
                <w:rFonts w:eastAsiaTheme="majorEastAsia" w:cs="Times New Roman"/>
              </w:rPr>
              <w:tab/>
              <w:t>10</w:t>
            </w:r>
            <w:r w:rsidRPr="007F7AA4">
              <w:rPr>
                <w:rFonts w:eastAsiaTheme="majorEastAsia" w:cs="Times New Roman"/>
              </w:rPr>
              <w:tab/>
              <w:t>129836111</w:t>
            </w:r>
            <w:r w:rsidRPr="007F7AA4">
              <w:rPr>
                <w:rFonts w:eastAsiaTheme="majorEastAsia" w:cs="Times New Roman"/>
              </w:rPr>
              <w:tab/>
              <w:t>11:53:24:491</w:t>
            </w:r>
            <w:r w:rsidRPr="007F7AA4">
              <w:rPr>
                <w:rFonts w:eastAsiaTheme="majorEastAsia" w:cs="Times New Roman"/>
              </w:rPr>
              <w:tab/>
            </w:r>
            <w:r w:rsidRPr="007F7AA4">
              <w:rPr>
                <w:rFonts w:eastAsiaTheme="majorEastAsia" w:cs="Times New Roman"/>
              </w:rPr>
              <w:tab/>
              <w:t>[NW-&gt;MS][P1][S1]SIP/2.0 180 Ringing</w:t>
            </w:r>
          </w:p>
          <w:p w14:paraId="401C51C9" w14:textId="77777777" w:rsidR="0003245C" w:rsidRPr="007F7AA4" w:rsidRDefault="0003245C" w:rsidP="0003245C">
            <w:pPr>
              <w:rPr>
                <w:rFonts w:eastAsiaTheme="majorEastAsia" w:cs="Times New Roman"/>
              </w:rPr>
            </w:pPr>
            <w:r w:rsidRPr="007F7AA4">
              <w:rPr>
                <w:rFonts w:eastAsiaTheme="majorEastAsia" w:cs="Times New Roman"/>
              </w:rPr>
              <w:t>SIP</w:t>
            </w:r>
            <w:r w:rsidRPr="007F7AA4">
              <w:rPr>
                <w:rFonts w:eastAsiaTheme="majorEastAsia" w:cs="Times New Roman"/>
              </w:rPr>
              <w:tab/>
              <w:t>13</w:t>
            </w:r>
            <w:r w:rsidRPr="007F7AA4">
              <w:rPr>
                <w:rFonts w:eastAsiaTheme="majorEastAsia" w:cs="Times New Roman"/>
              </w:rPr>
              <w:tab/>
              <w:t>129976154</w:t>
            </w:r>
            <w:r w:rsidRPr="007F7AA4">
              <w:rPr>
                <w:rFonts w:eastAsiaTheme="majorEastAsia" w:cs="Times New Roman"/>
              </w:rPr>
              <w:tab/>
              <w:t>11:53:33:291</w:t>
            </w:r>
            <w:r w:rsidRPr="007F7AA4">
              <w:rPr>
                <w:rFonts w:eastAsiaTheme="majorEastAsia" w:cs="Times New Roman"/>
              </w:rPr>
              <w:tab/>
            </w:r>
            <w:r w:rsidRPr="007F7AA4">
              <w:rPr>
                <w:rFonts w:eastAsiaTheme="majorEastAsia" w:cs="Times New Roman"/>
              </w:rPr>
              <w:tab/>
              <w:t>[MS-&gt;NW][P1][S1]CANCEL tel:19892871273;phone-context=ims.mnc007.mcc460.3gppnetwork.org SIP/2.0</w:t>
            </w:r>
          </w:p>
          <w:p w14:paraId="197A554D" w14:textId="77777777" w:rsidR="0003245C" w:rsidRPr="007F7AA4" w:rsidRDefault="0003245C" w:rsidP="0003245C">
            <w:pPr>
              <w:rPr>
                <w:rFonts w:eastAsiaTheme="majorEastAsia" w:cs="Times New Roman"/>
              </w:rPr>
            </w:pPr>
            <w:r w:rsidRPr="007F7AA4">
              <w:rPr>
                <w:rFonts w:eastAsiaTheme="majorEastAsia" w:cs="Times New Roman"/>
              </w:rPr>
              <w:t>SIP</w:t>
            </w:r>
            <w:r w:rsidRPr="007F7AA4">
              <w:rPr>
                <w:rFonts w:eastAsiaTheme="majorEastAsia" w:cs="Times New Roman"/>
              </w:rPr>
              <w:tab/>
              <w:t>14</w:t>
            </w:r>
            <w:r w:rsidRPr="007F7AA4">
              <w:rPr>
                <w:rFonts w:eastAsiaTheme="majorEastAsia" w:cs="Times New Roman"/>
              </w:rPr>
              <w:tab/>
              <w:t>129976809</w:t>
            </w:r>
            <w:r w:rsidRPr="007F7AA4">
              <w:rPr>
                <w:rFonts w:eastAsiaTheme="majorEastAsia" w:cs="Times New Roman"/>
              </w:rPr>
              <w:tab/>
              <w:t>11:53:33:491</w:t>
            </w:r>
            <w:r w:rsidRPr="007F7AA4">
              <w:rPr>
                <w:rFonts w:eastAsiaTheme="majorEastAsia" w:cs="Times New Roman"/>
              </w:rPr>
              <w:tab/>
            </w:r>
            <w:r w:rsidRPr="007F7AA4">
              <w:rPr>
                <w:rFonts w:eastAsiaTheme="majorEastAsia" w:cs="Times New Roman"/>
              </w:rPr>
              <w:tab/>
              <w:t>[NW-&gt;MS][P1][S1]SIP/2.0 200 OK</w:t>
            </w:r>
          </w:p>
          <w:p w14:paraId="0527372E" w14:textId="77777777" w:rsidR="0003245C" w:rsidRPr="007F7AA4" w:rsidRDefault="0003245C" w:rsidP="0003245C">
            <w:pPr>
              <w:rPr>
                <w:rFonts w:eastAsiaTheme="majorEastAsia" w:cs="Times New Roman"/>
              </w:rPr>
            </w:pPr>
            <w:r w:rsidRPr="007F7AA4">
              <w:rPr>
                <w:rFonts w:eastAsiaTheme="majorEastAsia" w:cs="Times New Roman"/>
              </w:rPr>
              <w:t>SIP</w:t>
            </w:r>
            <w:r w:rsidRPr="007F7AA4">
              <w:rPr>
                <w:rFonts w:eastAsiaTheme="majorEastAsia" w:cs="Times New Roman"/>
              </w:rPr>
              <w:tab/>
              <w:t>15</w:t>
            </w:r>
            <w:r w:rsidRPr="007F7AA4">
              <w:rPr>
                <w:rFonts w:eastAsiaTheme="majorEastAsia" w:cs="Times New Roman"/>
              </w:rPr>
              <w:tab/>
              <w:t>129976902</w:t>
            </w:r>
            <w:r w:rsidRPr="007F7AA4">
              <w:rPr>
                <w:rFonts w:eastAsiaTheme="majorEastAsia" w:cs="Times New Roman"/>
              </w:rPr>
              <w:tab/>
              <w:t>11:53:33:491</w:t>
            </w:r>
            <w:r w:rsidRPr="007F7AA4">
              <w:rPr>
                <w:rFonts w:eastAsiaTheme="majorEastAsia" w:cs="Times New Roman"/>
              </w:rPr>
              <w:tab/>
            </w:r>
            <w:r w:rsidRPr="007F7AA4">
              <w:rPr>
                <w:rFonts w:eastAsiaTheme="majorEastAsia" w:cs="Times New Roman"/>
              </w:rPr>
              <w:tab/>
              <w:t>[NW-&gt;MS][P1][S1]SIP/2.0 487 Request Terminated</w:t>
            </w:r>
          </w:p>
          <w:p w14:paraId="4C7C88C5" w14:textId="77777777" w:rsidR="0003245C" w:rsidRPr="007F7AA4" w:rsidRDefault="0003245C" w:rsidP="0003245C">
            <w:pPr>
              <w:rPr>
                <w:rFonts w:eastAsiaTheme="majorEastAsia" w:cs="Times New Roman"/>
              </w:rPr>
            </w:pPr>
            <w:r w:rsidRPr="007F7AA4">
              <w:rPr>
                <w:rFonts w:eastAsiaTheme="majorEastAsia" w:cs="Times New Roman"/>
              </w:rPr>
              <w:lastRenderedPageBreak/>
              <w:t>SIP</w:t>
            </w:r>
            <w:r w:rsidRPr="007F7AA4">
              <w:rPr>
                <w:rFonts w:eastAsiaTheme="majorEastAsia" w:cs="Times New Roman"/>
              </w:rPr>
              <w:tab/>
              <w:t>16</w:t>
            </w:r>
            <w:r w:rsidRPr="007F7AA4">
              <w:rPr>
                <w:rFonts w:eastAsiaTheme="majorEastAsia" w:cs="Times New Roman"/>
              </w:rPr>
              <w:tab/>
              <w:t>129976904</w:t>
            </w:r>
            <w:r w:rsidRPr="007F7AA4">
              <w:rPr>
                <w:rFonts w:eastAsiaTheme="majorEastAsia" w:cs="Times New Roman"/>
              </w:rPr>
              <w:tab/>
              <w:t>11:53:33:491</w:t>
            </w:r>
            <w:r w:rsidRPr="007F7AA4">
              <w:rPr>
                <w:rFonts w:eastAsiaTheme="majorEastAsia" w:cs="Times New Roman"/>
              </w:rPr>
              <w:tab/>
            </w:r>
            <w:r w:rsidRPr="007F7AA4">
              <w:rPr>
                <w:rFonts w:eastAsiaTheme="majorEastAsia" w:cs="Times New Roman"/>
              </w:rPr>
              <w:tab/>
              <w:t>[MS-&gt;NW][P1][S1]ACK tel:19892871273;phone-context=ims.mnc007.mcc460.3gppnetwork.org SIP/2.0</w:t>
            </w:r>
          </w:p>
          <w:p w14:paraId="6097DC15" w14:textId="77777777" w:rsidR="0003245C" w:rsidRPr="007F7AA4" w:rsidRDefault="0003245C" w:rsidP="0003245C">
            <w:pPr>
              <w:rPr>
                <w:rFonts w:eastAsiaTheme="majorEastAsia" w:cs="Times New Roman"/>
              </w:rPr>
            </w:pPr>
          </w:p>
          <w:p w14:paraId="3CE30EC2" w14:textId="77777777" w:rsidR="0003245C" w:rsidRPr="007F7AA4" w:rsidRDefault="0003245C" w:rsidP="0003245C">
            <w:pPr>
              <w:rPr>
                <w:rFonts w:eastAsiaTheme="majorEastAsia" w:cs="Times New Roman"/>
              </w:rPr>
            </w:pPr>
            <w:r w:rsidRPr="007F7AA4">
              <w:rPr>
                <w:rFonts w:eastAsiaTheme="majorEastAsia" w:cs="Times New Roman"/>
              </w:rPr>
              <w:t>// MT</w:t>
            </w:r>
            <w:r w:rsidRPr="007F7AA4">
              <w:rPr>
                <w:rFonts w:eastAsiaTheme="majorEastAsia" w:cs="Times New Roman"/>
              </w:rPr>
              <w:t>端在呼叫时间点附近执行了注册更新流程，</w:t>
            </w:r>
            <w:r w:rsidRPr="007F7AA4">
              <w:rPr>
                <w:rFonts w:eastAsiaTheme="majorEastAsia" w:cs="Times New Roman"/>
                <w:highlight w:val="yellow"/>
              </w:rPr>
              <w:t>网络重新分配了</w:t>
            </w:r>
            <w:r w:rsidRPr="007F7AA4">
              <w:rPr>
                <w:rFonts w:eastAsiaTheme="majorEastAsia" w:cs="Times New Roman"/>
                <w:highlight w:val="yellow"/>
              </w:rPr>
              <w:t>5G-TMSI</w:t>
            </w:r>
            <w:r w:rsidRPr="007F7AA4">
              <w:rPr>
                <w:rFonts w:eastAsiaTheme="majorEastAsia" w:cs="Times New Roman"/>
              </w:rPr>
              <w:t>，这导致</w:t>
            </w:r>
            <w:r w:rsidRPr="007F7AA4">
              <w:rPr>
                <w:rFonts w:eastAsiaTheme="majorEastAsia" w:cs="Times New Roman"/>
              </w:rPr>
              <w:t>MT</w:t>
            </w:r>
            <w:r w:rsidRPr="007F7AA4">
              <w:rPr>
                <w:rFonts w:eastAsiaTheme="majorEastAsia" w:cs="Times New Roman"/>
              </w:rPr>
              <w:t>端卡</w:t>
            </w:r>
            <w:r w:rsidRPr="007F7AA4">
              <w:rPr>
                <w:rFonts w:eastAsiaTheme="majorEastAsia" w:cs="Times New Roman"/>
              </w:rPr>
              <w:t>1</w:t>
            </w:r>
            <w:r w:rsidRPr="007F7AA4">
              <w:rPr>
                <w:rFonts w:eastAsiaTheme="majorEastAsia" w:cs="Times New Roman"/>
              </w:rPr>
              <w:t>无法使用老的</w:t>
            </w:r>
            <w:r w:rsidRPr="007F7AA4">
              <w:rPr>
                <w:rFonts w:eastAsiaTheme="majorEastAsia" w:cs="Times New Roman"/>
              </w:rPr>
              <w:t>5G-TMSI</w:t>
            </w:r>
            <w:r w:rsidRPr="007F7AA4">
              <w:rPr>
                <w:rFonts w:eastAsiaTheme="majorEastAsia" w:cs="Times New Roman"/>
              </w:rPr>
              <w:t>寻呼成功。</w:t>
            </w:r>
          </w:p>
          <w:p w14:paraId="6DBA0F5A" w14:textId="77777777" w:rsidR="0003245C" w:rsidRPr="007F7AA4" w:rsidRDefault="0003245C" w:rsidP="0003245C">
            <w:pPr>
              <w:rPr>
                <w:rFonts w:eastAsiaTheme="majorEastAsia" w:cs="Times New Roman"/>
              </w:rPr>
            </w:pPr>
            <w:r w:rsidRPr="007F7AA4">
              <w:rPr>
                <w:rFonts w:eastAsiaTheme="majorEastAsia" w:cs="Times New Roman"/>
              </w:rPr>
              <w:t>Type</w:t>
            </w:r>
            <w:r w:rsidRPr="007F7AA4">
              <w:rPr>
                <w:rFonts w:eastAsiaTheme="majorEastAsia" w:cs="Times New Roman"/>
              </w:rPr>
              <w:tab/>
              <w:t>Index</w:t>
            </w:r>
            <w:r w:rsidRPr="007F7AA4">
              <w:rPr>
                <w:rFonts w:eastAsiaTheme="majorEastAsia" w:cs="Times New Roman"/>
              </w:rPr>
              <w:tab/>
              <w:t>Time</w:t>
            </w:r>
            <w:r w:rsidRPr="007F7AA4">
              <w:rPr>
                <w:rFonts w:eastAsiaTheme="majorEastAsia" w:cs="Times New Roman"/>
              </w:rPr>
              <w:tab/>
              <w:t>Local Time</w:t>
            </w:r>
            <w:r w:rsidRPr="007F7AA4">
              <w:rPr>
                <w:rFonts w:eastAsiaTheme="majorEastAsia" w:cs="Times New Roman"/>
              </w:rPr>
              <w:tab/>
              <w:t>Module</w:t>
            </w:r>
            <w:r w:rsidRPr="007F7AA4">
              <w:rPr>
                <w:rFonts w:eastAsiaTheme="majorEastAsia" w:cs="Times New Roman"/>
              </w:rPr>
              <w:tab/>
              <w:t>Message</w:t>
            </w:r>
            <w:r w:rsidRPr="007F7AA4">
              <w:rPr>
                <w:rFonts w:eastAsiaTheme="majorEastAsia" w:cs="Times New Roman"/>
              </w:rPr>
              <w:tab/>
              <w:t>Comment</w:t>
            </w:r>
            <w:r w:rsidRPr="007F7AA4">
              <w:rPr>
                <w:rFonts w:eastAsiaTheme="majorEastAsia" w:cs="Times New Roman"/>
              </w:rPr>
              <w:tab/>
              <w:t>Time Differences</w:t>
            </w:r>
          </w:p>
          <w:p w14:paraId="15EBD899" w14:textId="77777777" w:rsidR="0003245C" w:rsidRPr="007F7AA4" w:rsidRDefault="0003245C" w:rsidP="0003245C">
            <w:pPr>
              <w:rPr>
                <w:rFonts w:eastAsiaTheme="majorEastAsia" w:cs="Times New Roman"/>
              </w:rPr>
            </w:pPr>
            <w:r w:rsidRPr="007F7AA4">
              <w:rPr>
                <w:rFonts w:eastAsiaTheme="majorEastAsia" w:cs="Times New Roman"/>
              </w:rPr>
              <w:t>OTA</w:t>
            </w:r>
            <w:r w:rsidRPr="007F7AA4">
              <w:rPr>
                <w:rFonts w:eastAsiaTheme="majorEastAsia" w:cs="Times New Roman"/>
              </w:rPr>
              <w:tab/>
              <w:t>387797</w:t>
            </w:r>
            <w:r w:rsidRPr="007F7AA4">
              <w:rPr>
                <w:rFonts w:eastAsiaTheme="majorEastAsia" w:cs="Times New Roman"/>
              </w:rPr>
              <w:tab/>
              <w:t>122462212</w:t>
            </w:r>
            <w:r w:rsidRPr="007F7AA4">
              <w:rPr>
                <w:rFonts w:eastAsiaTheme="majorEastAsia" w:cs="Times New Roman"/>
              </w:rPr>
              <w:tab/>
              <w:t>11:52:51:192</w:t>
            </w:r>
            <w:r w:rsidRPr="007F7AA4">
              <w:rPr>
                <w:rFonts w:eastAsiaTheme="majorEastAsia" w:cs="Times New Roman"/>
              </w:rPr>
              <w:tab/>
              <w:t>VGMM</w:t>
            </w:r>
            <w:r w:rsidRPr="007F7AA4">
              <w:rPr>
                <w:rFonts w:eastAsiaTheme="majorEastAsia" w:cs="Times New Roman"/>
              </w:rPr>
              <w:tab/>
              <w:t xml:space="preserve">[MS-&gt;NW] 5GMM_REGISTRATION_REQUEST (registration type: </w:t>
            </w:r>
            <w:r w:rsidRPr="007F7AA4">
              <w:rPr>
                <w:rFonts w:eastAsiaTheme="majorEastAsia" w:cs="Times New Roman"/>
                <w:highlight w:val="yellow"/>
              </w:rPr>
              <w:t>MOBILITY_REGISTRATION_UPDATING</w:t>
            </w:r>
            <w:r w:rsidRPr="007F7AA4">
              <w:rPr>
                <w:rFonts w:eastAsiaTheme="majorEastAsia" w:cs="Times New Roman"/>
              </w:rPr>
              <w:t>, FOR bit: 0, ng_ran_rcu: 0, NAS message container included: KAL_TRUE)</w:t>
            </w:r>
          </w:p>
          <w:p w14:paraId="13E12473" w14:textId="77777777" w:rsidR="0003245C" w:rsidRPr="007F7AA4" w:rsidRDefault="0003245C" w:rsidP="0003245C">
            <w:pPr>
              <w:rPr>
                <w:rFonts w:eastAsiaTheme="majorEastAsia" w:cs="Times New Roman"/>
              </w:rPr>
            </w:pPr>
            <w:r w:rsidRPr="007F7AA4">
              <w:rPr>
                <w:rFonts w:eastAsiaTheme="majorEastAsia" w:cs="Times New Roman"/>
              </w:rPr>
              <w:t>.... .010 = 5GS registration type: mobility registration updating (2)</w:t>
            </w:r>
          </w:p>
          <w:p w14:paraId="3F401277" w14:textId="77777777" w:rsidR="0003245C" w:rsidRPr="007F7AA4" w:rsidRDefault="0003245C" w:rsidP="0003245C">
            <w:pPr>
              <w:rPr>
                <w:rFonts w:eastAsiaTheme="majorEastAsia" w:cs="Times New Roman"/>
              </w:rPr>
            </w:pPr>
            <w:r w:rsidRPr="007F7AA4">
              <w:rPr>
                <w:rFonts w:eastAsiaTheme="majorEastAsia" w:cs="Times New Roman"/>
                <w:highlight w:val="yellow"/>
              </w:rPr>
              <w:t>5G-TMSI: 0x458d6ed5</w:t>
            </w:r>
          </w:p>
          <w:p w14:paraId="18112C09" w14:textId="77777777" w:rsidR="0003245C" w:rsidRPr="007F7AA4" w:rsidRDefault="0003245C" w:rsidP="0003245C">
            <w:pPr>
              <w:rPr>
                <w:rFonts w:eastAsiaTheme="majorEastAsia" w:cs="Times New Roman"/>
              </w:rPr>
            </w:pPr>
            <w:r w:rsidRPr="007F7AA4">
              <w:rPr>
                <w:rFonts w:eastAsiaTheme="majorEastAsia" w:cs="Times New Roman"/>
              </w:rPr>
              <w:t>OTA</w:t>
            </w:r>
            <w:r w:rsidRPr="007F7AA4">
              <w:rPr>
                <w:rFonts w:eastAsiaTheme="majorEastAsia" w:cs="Times New Roman"/>
              </w:rPr>
              <w:tab/>
              <w:t>391167</w:t>
            </w:r>
            <w:r w:rsidRPr="007F7AA4">
              <w:rPr>
                <w:rFonts w:eastAsiaTheme="majorEastAsia" w:cs="Times New Roman"/>
              </w:rPr>
              <w:tab/>
              <w:t>122463841</w:t>
            </w:r>
            <w:r w:rsidRPr="007F7AA4">
              <w:rPr>
                <w:rFonts w:eastAsiaTheme="majorEastAsia" w:cs="Times New Roman"/>
              </w:rPr>
              <w:tab/>
              <w:t>11:52:51:393</w:t>
            </w:r>
            <w:r w:rsidRPr="007F7AA4">
              <w:rPr>
                <w:rFonts w:eastAsiaTheme="majorEastAsia" w:cs="Times New Roman"/>
              </w:rPr>
              <w:tab/>
              <w:t>VGMM</w:t>
            </w:r>
            <w:r w:rsidRPr="007F7AA4">
              <w:rPr>
                <w:rFonts w:eastAsiaTheme="majorEastAsia" w:cs="Times New Roman"/>
              </w:rPr>
              <w:tab/>
              <w:t>[NW-&gt;MS] 5GMM_REGISTRATION_ACCEPT</w:t>
            </w:r>
          </w:p>
          <w:p w14:paraId="65D30FB6" w14:textId="77777777" w:rsidR="0003245C" w:rsidRPr="007F7AA4" w:rsidRDefault="0003245C" w:rsidP="0003245C">
            <w:pPr>
              <w:rPr>
                <w:rFonts w:eastAsiaTheme="majorEastAsia" w:cs="Times New Roman"/>
              </w:rPr>
            </w:pPr>
            <w:r w:rsidRPr="007F7AA4">
              <w:rPr>
                <w:rFonts w:eastAsiaTheme="majorEastAsia" w:cs="Times New Roman"/>
                <w:highlight w:val="yellow"/>
              </w:rPr>
              <w:t>5G-TMSI: 0x5ca6ca1d</w:t>
            </w:r>
          </w:p>
          <w:p w14:paraId="6D0EAD07" w14:textId="77777777" w:rsidR="0003245C" w:rsidRPr="007F7AA4" w:rsidRDefault="0003245C" w:rsidP="0003245C">
            <w:pPr>
              <w:rPr>
                <w:rFonts w:eastAsiaTheme="majorEastAsia" w:cs="Times New Roman"/>
              </w:rPr>
            </w:pPr>
            <w:r w:rsidRPr="007F7AA4">
              <w:rPr>
                <w:rFonts w:eastAsiaTheme="majorEastAsia" w:cs="Times New Roman"/>
              </w:rPr>
              <w:t>OTA</w:t>
            </w:r>
            <w:r w:rsidRPr="007F7AA4">
              <w:rPr>
                <w:rFonts w:eastAsiaTheme="majorEastAsia" w:cs="Times New Roman"/>
              </w:rPr>
              <w:tab/>
              <w:t>391245</w:t>
            </w:r>
            <w:r w:rsidRPr="007F7AA4">
              <w:rPr>
                <w:rFonts w:eastAsiaTheme="majorEastAsia" w:cs="Times New Roman"/>
              </w:rPr>
              <w:tab/>
              <w:t>122463851</w:t>
            </w:r>
            <w:r w:rsidRPr="007F7AA4">
              <w:rPr>
                <w:rFonts w:eastAsiaTheme="majorEastAsia" w:cs="Times New Roman"/>
              </w:rPr>
              <w:tab/>
              <w:t>11:52:51:393</w:t>
            </w:r>
            <w:r w:rsidRPr="007F7AA4">
              <w:rPr>
                <w:rFonts w:eastAsiaTheme="majorEastAsia" w:cs="Times New Roman"/>
              </w:rPr>
              <w:tab/>
              <w:t>VGMM</w:t>
            </w:r>
            <w:r w:rsidRPr="007F7AA4">
              <w:rPr>
                <w:rFonts w:eastAsiaTheme="majorEastAsia" w:cs="Times New Roman"/>
              </w:rPr>
              <w:tab/>
              <w:t>[MS-&gt;NW] 5GMM_REGISTRATION_COMPLETE</w:t>
            </w:r>
          </w:p>
          <w:p w14:paraId="6C6638F8" w14:textId="712CB6F2" w:rsidR="0003245C" w:rsidRPr="007F7AA4" w:rsidRDefault="0003245C" w:rsidP="00EE1ABC">
            <w:pPr>
              <w:rPr>
                <w:rFonts w:eastAsiaTheme="majorEastAsia" w:cs="Times New Roman"/>
              </w:rPr>
            </w:pPr>
            <w:r w:rsidRPr="007F7AA4">
              <w:rPr>
                <w:rFonts w:eastAsiaTheme="majorEastAsia" w:cs="Times New Roman"/>
              </w:rPr>
              <w:t>OTA</w:t>
            </w:r>
            <w:r w:rsidRPr="007F7AA4">
              <w:rPr>
                <w:rFonts w:eastAsiaTheme="majorEastAsia" w:cs="Times New Roman"/>
              </w:rPr>
              <w:tab/>
              <w:t>392763</w:t>
            </w:r>
            <w:r w:rsidRPr="007F7AA4">
              <w:rPr>
                <w:rFonts w:eastAsiaTheme="majorEastAsia" w:cs="Times New Roman"/>
              </w:rPr>
              <w:tab/>
              <w:t>122464303</w:t>
            </w:r>
            <w:r w:rsidRPr="007F7AA4">
              <w:rPr>
                <w:rFonts w:eastAsiaTheme="majorEastAsia" w:cs="Times New Roman"/>
              </w:rPr>
              <w:tab/>
              <w:t>11:52:51:393</w:t>
            </w:r>
            <w:r w:rsidRPr="007F7AA4">
              <w:rPr>
                <w:rFonts w:eastAsiaTheme="majorEastAsia" w:cs="Times New Roman"/>
              </w:rPr>
              <w:tab/>
              <w:t>NRRC</w:t>
            </w:r>
            <w:r w:rsidRPr="007F7AA4">
              <w:rPr>
                <w:rFonts w:eastAsiaTheme="majorEastAsia" w:cs="Times New Roman"/>
              </w:rPr>
              <w:tab/>
              <w:t>[NW-&gt;MS] NR_RRCRelease (NARFCN[504990], PCI[186]) (redirectedCarrierInfo[0], suspendConfig[0])</w:t>
            </w:r>
          </w:p>
        </w:tc>
      </w:tr>
    </w:tbl>
    <w:p w14:paraId="77BC6AE0" w14:textId="77777777" w:rsidR="0003245C" w:rsidRPr="007F7AA4" w:rsidRDefault="0003245C" w:rsidP="00EE1ABC">
      <w:pPr>
        <w:rPr>
          <w:rFonts w:eastAsiaTheme="majorEastAsia" w:cs="Times New Roman"/>
        </w:rPr>
      </w:pPr>
    </w:p>
    <w:p w14:paraId="17C96362" w14:textId="733FD9BA" w:rsidR="00961012" w:rsidRPr="007F7AA4" w:rsidRDefault="001A6FD3" w:rsidP="00961012">
      <w:pPr>
        <w:pStyle w:val="2"/>
        <w:spacing w:before="156" w:after="156"/>
        <w:rPr>
          <w:rFonts w:cs="Times New Roman"/>
        </w:rPr>
      </w:pPr>
      <w:bookmarkStart w:id="92" w:name="_Toc87714671"/>
      <w:r w:rsidRPr="007F7AA4">
        <w:rPr>
          <w:rFonts w:cs="Times New Roman"/>
        </w:rPr>
        <w:t>多方通话</w:t>
      </w:r>
      <w:r w:rsidR="00C342CC" w:rsidRPr="007F7AA4">
        <w:rPr>
          <w:rFonts w:cs="Times New Roman"/>
        </w:rPr>
        <w:t>问题</w:t>
      </w:r>
      <w:bookmarkEnd w:id="92"/>
    </w:p>
    <w:p w14:paraId="73909D8B" w14:textId="4F398409" w:rsidR="00C342CC" w:rsidRPr="007F7AA4" w:rsidRDefault="00C342CC" w:rsidP="005C6B23">
      <w:pPr>
        <w:pStyle w:val="3"/>
        <w:spacing w:before="156" w:after="156"/>
        <w:rPr>
          <w:rFonts w:eastAsiaTheme="majorEastAsia" w:cs="Times New Roman"/>
        </w:rPr>
      </w:pPr>
      <w:bookmarkStart w:id="93" w:name="_Toc87714672"/>
      <w:r w:rsidRPr="007F7AA4">
        <w:rPr>
          <w:rFonts w:eastAsiaTheme="majorEastAsia" w:cs="Times New Roman"/>
        </w:rPr>
        <w:t>多方通话合并失败</w:t>
      </w:r>
      <w:bookmarkEnd w:id="93"/>
    </w:p>
    <w:p w14:paraId="6C8B2EC0" w14:textId="1208E8BE" w:rsidR="005C6B23" w:rsidRPr="007F7AA4" w:rsidRDefault="005C6B23" w:rsidP="005C6B23">
      <w:pPr>
        <w:rPr>
          <w:rFonts w:eastAsiaTheme="majorEastAsia" w:cs="Times New Roman"/>
        </w:rPr>
      </w:pPr>
      <w:r w:rsidRPr="007F7AA4">
        <w:rPr>
          <w:rFonts w:eastAsiaTheme="majorEastAsia" w:cs="Times New Roman"/>
        </w:rPr>
        <w:t>多方通话合并失败问题排查逻辑：</w:t>
      </w:r>
    </w:p>
    <w:p w14:paraId="7AD58E1F" w14:textId="0719CCB2" w:rsidR="005C6B23" w:rsidRPr="007F7AA4" w:rsidRDefault="005C6B23" w:rsidP="006A1992">
      <w:pPr>
        <w:pStyle w:val="ac"/>
        <w:numPr>
          <w:ilvl w:val="0"/>
          <w:numId w:val="17"/>
        </w:numPr>
        <w:ind w:firstLineChars="0"/>
        <w:rPr>
          <w:rFonts w:eastAsiaTheme="majorEastAsia" w:cs="Times New Roman"/>
        </w:rPr>
      </w:pPr>
      <w:r w:rsidRPr="007F7AA4">
        <w:rPr>
          <w:rFonts w:eastAsiaTheme="majorEastAsia" w:cs="Times New Roman"/>
        </w:rPr>
        <w:t>确认合并过程中是否存在拒绝等消息。</w:t>
      </w:r>
    </w:p>
    <w:p w14:paraId="03CE8C2E" w14:textId="5952C804" w:rsidR="005C6B23" w:rsidRPr="007F7AA4" w:rsidRDefault="005C6B23" w:rsidP="006A1992">
      <w:pPr>
        <w:pStyle w:val="ac"/>
        <w:numPr>
          <w:ilvl w:val="0"/>
          <w:numId w:val="17"/>
        </w:numPr>
        <w:ind w:firstLineChars="0"/>
        <w:rPr>
          <w:rFonts w:eastAsiaTheme="majorEastAsia" w:cs="Times New Roman"/>
        </w:rPr>
      </w:pPr>
      <w:r w:rsidRPr="007F7AA4">
        <w:rPr>
          <w:rFonts w:eastAsiaTheme="majorEastAsia" w:cs="Times New Roman"/>
        </w:rPr>
        <w:t>确认合并过程中的专有承载建立情况是否正常。</w:t>
      </w:r>
    </w:p>
    <w:p w14:paraId="5C380D4D" w14:textId="03E7E5EE" w:rsidR="00961012" w:rsidRPr="007F7AA4" w:rsidRDefault="00C7676F" w:rsidP="00961012">
      <w:pPr>
        <w:rPr>
          <w:rFonts w:eastAsiaTheme="majorEastAsia" w:cs="Times New Roman"/>
        </w:rPr>
      </w:pPr>
      <w:hyperlink r:id="rId59" w:history="1">
        <w:r w:rsidR="00961012" w:rsidRPr="007F7AA4">
          <w:rPr>
            <w:rFonts w:eastAsiaTheme="majorEastAsia" w:cs="Times New Roman"/>
          </w:rPr>
          <w:t>UPGR7150R-5213</w:t>
        </w:r>
      </w:hyperlink>
      <w:r w:rsidR="00961012" w:rsidRPr="007F7AA4">
        <w:rPr>
          <w:rFonts w:eastAsiaTheme="majorEastAsia" w:cs="Times New Roman"/>
        </w:rPr>
        <w:t xml:space="preserve"> [F4L_R_EU_XA_RH][Modem]</w:t>
      </w:r>
      <w:r w:rsidR="00961012" w:rsidRPr="007F7AA4">
        <w:rPr>
          <w:rFonts w:eastAsiaTheme="majorEastAsia" w:cs="Times New Roman"/>
        </w:rPr>
        <w:t>合并通话失败后，测试机</w:t>
      </w:r>
      <w:r w:rsidR="00961012" w:rsidRPr="007F7AA4">
        <w:rPr>
          <w:rFonts w:eastAsiaTheme="majorEastAsia" w:cs="Times New Roman"/>
        </w:rPr>
        <w:t>A(</w:t>
      </w:r>
      <w:r w:rsidR="00961012" w:rsidRPr="007F7AA4">
        <w:rPr>
          <w:rFonts w:eastAsiaTheme="majorEastAsia" w:cs="Times New Roman"/>
        </w:rPr>
        <w:t>电信</w:t>
      </w:r>
      <w:r w:rsidR="00961012" w:rsidRPr="007F7AA4">
        <w:rPr>
          <w:rFonts w:eastAsiaTheme="majorEastAsia" w:cs="Times New Roman"/>
        </w:rPr>
        <w:t>)</w:t>
      </w:r>
      <w:r w:rsidR="00961012" w:rsidRPr="007F7AA4">
        <w:rPr>
          <w:rFonts w:eastAsiaTheme="majorEastAsia" w:cs="Times New Roman"/>
        </w:rPr>
        <w:t>与辅助机</w:t>
      </w:r>
      <w:r w:rsidR="00961012" w:rsidRPr="007F7AA4">
        <w:rPr>
          <w:rFonts w:eastAsiaTheme="majorEastAsia" w:cs="Times New Roman"/>
        </w:rPr>
        <w:t>C</w:t>
      </w:r>
      <w:r w:rsidR="00961012" w:rsidRPr="007F7AA4">
        <w:rPr>
          <w:rFonts w:eastAsiaTheme="majorEastAsia" w:cs="Times New Roman"/>
        </w:rPr>
        <w:t>通话无声，恢复后电话自动挂断，</w:t>
      </w:r>
      <w:r w:rsidR="00961012" w:rsidRPr="007F7AA4">
        <w:rPr>
          <w:rFonts w:eastAsiaTheme="majorEastAsia" w:cs="Times New Roman"/>
        </w:rPr>
        <w:t>A</w:t>
      </w:r>
      <w:r w:rsidR="00961012" w:rsidRPr="007F7AA4">
        <w:rPr>
          <w:rFonts w:eastAsiaTheme="majorEastAsia" w:cs="Times New Roman"/>
        </w:rPr>
        <w:t>与</w:t>
      </w:r>
      <w:r w:rsidR="00961012" w:rsidRPr="007F7AA4">
        <w:rPr>
          <w:rFonts w:eastAsiaTheme="majorEastAsia" w:cs="Times New Roman"/>
        </w:rPr>
        <w:t>B</w:t>
      </w:r>
      <w:r w:rsidR="00961012" w:rsidRPr="007F7AA4">
        <w:rPr>
          <w:rFonts w:eastAsiaTheme="majorEastAsia" w:cs="Times New Roman"/>
        </w:rPr>
        <w:t>继续通话</w:t>
      </w:r>
      <w:r w:rsidR="00961012" w:rsidRPr="007F7AA4">
        <w:rPr>
          <w:rFonts w:eastAsiaTheme="majorEastAsia" w:cs="Times New Roman"/>
        </w:rPr>
        <w:t>_</w:t>
      </w:r>
      <w:r w:rsidR="00961012" w:rsidRPr="007F7AA4">
        <w:rPr>
          <w:rFonts w:eastAsiaTheme="majorEastAsia" w:cs="Times New Roman"/>
        </w:rPr>
        <w:t>偶现</w:t>
      </w:r>
      <w:r w:rsidR="00961012" w:rsidRPr="007F7AA4">
        <w:rPr>
          <w:rFonts w:eastAsiaTheme="majorEastAsia" w:cs="Times New Roman"/>
        </w:rPr>
        <w:t>_V12.5.1.0.RFNEUXM</w:t>
      </w:r>
    </w:p>
    <w:p w14:paraId="726C8F89" w14:textId="3BC4BECC" w:rsidR="004000CC" w:rsidRPr="007F7AA4" w:rsidRDefault="004000CC" w:rsidP="00961012">
      <w:pPr>
        <w:rPr>
          <w:rFonts w:eastAsiaTheme="majorEastAsia" w:cs="Times New Roman"/>
        </w:rPr>
      </w:pPr>
      <w:r w:rsidRPr="007F7AA4">
        <w:rPr>
          <w:rFonts w:eastAsiaTheme="majorEastAsia" w:cs="Times New Roman"/>
        </w:rPr>
        <w:t>合并过程中，网络给</w:t>
      </w:r>
      <w:r w:rsidRPr="007F7AA4">
        <w:rPr>
          <w:rFonts w:eastAsiaTheme="majorEastAsia" w:cs="Times New Roman"/>
        </w:rPr>
        <w:t>C</w:t>
      </w:r>
      <w:r w:rsidRPr="007F7AA4">
        <w:rPr>
          <w:rFonts w:eastAsiaTheme="majorEastAsia" w:cs="Times New Roman"/>
        </w:rPr>
        <w:t>端发送</w:t>
      </w:r>
      <w:r w:rsidRPr="007F7AA4">
        <w:rPr>
          <w:rFonts w:eastAsiaTheme="majorEastAsia" w:cs="Times New Roman"/>
        </w:rPr>
        <w:t>183</w:t>
      </w:r>
      <w:r w:rsidRPr="007F7AA4">
        <w:rPr>
          <w:rFonts w:eastAsiaTheme="majorEastAsia" w:cs="Times New Roman"/>
        </w:rPr>
        <w:t>消息，其中</w:t>
      </w:r>
      <w:r w:rsidRPr="007F7AA4">
        <w:rPr>
          <w:rFonts w:eastAsiaTheme="majorEastAsia" w:cs="Times New Roman"/>
          <w:b/>
          <w:bCs/>
          <w:color w:val="FF0000"/>
          <w:kern w:val="0"/>
          <w:szCs w:val="21"/>
        </w:rPr>
        <w:t>Reason: Q.850;cause=21;text="Call rejected",SIP;cause=403</w:t>
      </w:r>
      <w:r w:rsidRPr="007F7AA4">
        <w:rPr>
          <w:rFonts w:eastAsiaTheme="majorEastAsia" w:cs="Times New Roman"/>
          <w:b/>
          <w:bCs/>
          <w:color w:val="FF0000"/>
          <w:kern w:val="0"/>
          <w:szCs w:val="21"/>
        </w:rPr>
        <w:t>，导致合并失败。</w:t>
      </w:r>
    </w:p>
    <w:tbl>
      <w:tblPr>
        <w:tblStyle w:val="a7"/>
        <w:tblW w:w="0" w:type="auto"/>
        <w:tblLook w:val="04A0" w:firstRow="1" w:lastRow="0" w:firstColumn="1" w:lastColumn="0" w:noHBand="0" w:noVBand="1"/>
      </w:tblPr>
      <w:tblGrid>
        <w:gridCol w:w="13454"/>
      </w:tblGrid>
      <w:tr w:rsidR="00C342CC" w:rsidRPr="007F7AA4" w14:paraId="09544679" w14:textId="77777777" w:rsidTr="00C342CC">
        <w:tc>
          <w:tcPr>
            <w:tcW w:w="13454" w:type="dxa"/>
          </w:tcPr>
          <w:p w14:paraId="606943E6" w14:textId="77777777" w:rsidR="00EA49F9" w:rsidRPr="007F7AA4" w:rsidRDefault="00C342CC" w:rsidP="00C342CC">
            <w:pPr>
              <w:widowControl/>
              <w:shd w:val="clear" w:color="auto" w:fill="FFFFFF"/>
              <w:kinsoku/>
              <w:adjustRightInd/>
              <w:spacing w:before="150"/>
              <w:rPr>
                <w:rFonts w:eastAsiaTheme="majorEastAsia" w:cs="Times New Roman"/>
                <w:color w:val="172B4D"/>
                <w:kern w:val="0"/>
                <w:szCs w:val="21"/>
              </w:rPr>
            </w:pPr>
            <w:r w:rsidRPr="007F7AA4">
              <w:rPr>
                <w:rFonts w:eastAsiaTheme="majorEastAsia" w:cs="Times New Roman"/>
                <w:b/>
                <w:bCs/>
                <w:color w:val="172B4D"/>
                <w:kern w:val="0"/>
                <w:szCs w:val="21"/>
              </w:rPr>
              <w:t>n/w reject it by text="Call rejected",SIP;cause=403, in 183 message when DUT A merge call. hence conference call failed.</w:t>
            </w:r>
          </w:p>
          <w:p w14:paraId="31341806" w14:textId="781F360B" w:rsidR="00C342CC" w:rsidRPr="007F7AA4" w:rsidRDefault="00C342CC" w:rsidP="00C342CC">
            <w:pPr>
              <w:widowControl/>
              <w:shd w:val="clear" w:color="auto" w:fill="FFFFFF"/>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t>Did you try REF with same card in same place?</w:t>
            </w:r>
          </w:p>
          <w:p w14:paraId="67CAF839" w14:textId="77777777" w:rsidR="00EA49F9" w:rsidRPr="007F7AA4" w:rsidRDefault="00C342CC" w:rsidP="00C342CC">
            <w:pPr>
              <w:widowControl/>
              <w:shd w:val="clear" w:color="auto" w:fill="FFFFFF"/>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t>131719 2021 Jun 11 08:07:42.798062 [4B] 0x1544 QMI_MCS_QCSI_PKT Service_VOICE voice_manage_ip_calls</w:t>
            </w:r>
          </w:p>
          <w:p w14:paraId="015E7411" w14:textId="77777777" w:rsidR="00EA49F9" w:rsidRPr="007F7AA4" w:rsidRDefault="00C342CC" w:rsidP="00C342CC">
            <w:pPr>
              <w:widowControl/>
              <w:shd w:val="clear" w:color="auto" w:fill="FFFFFF"/>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t>131721 MsgType = Request</w:t>
            </w:r>
          </w:p>
          <w:p w14:paraId="0C166385" w14:textId="77777777" w:rsidR="00EA49F9" w:rsidRPr="007F7AA4" w:rsidRDefault="00C342CC" w:rsidP="00C342CC">
            <w:pPr>
              <w:widowControl/>
              <w:shd w:val="clear" w:color="auto" w:fill="FFFFFF"/>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t>131732 voice_manage_ip_calls_reqTlvs[0] {</w:t>
            </w:r>
          </w:p>
          <w:p w14:paraId="368A5CBF" w14:textId="1F9757F7" w:rsidR="00C342CC" w:rsidRPr="007F7AA4" w:rsidRDefault="00C342CC" w:rsidP="00C342CC">
            <w:pPr>
              <w:widowControl/>
              <w:shd w:val="clear" w:color="auto" w:fill="FFFFFF"/>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t>131736 sups_type = VOIP_SUPS_TYPE_MAKE_CONFERENCE_CALL</w:t>
            </w:r>
          </w:p>
          <w:p w14:paraId="2FDA0261" w14:textId="77777777" w:rsidR="00EA49F9" w:rsidRPr="007F7AA4" w:rsidRDefault="00C342CC" w:rsidP="00C342CC">
            <w:pPr>
              <w:widowControl/>
              <w:shd w:val="clear" w:color="auto" w:fill="FFFFFF"/>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t>2021 Jun 11 08:07:43.913082 [59] 0x156E IMS SIP Message – IMS_SIP_INVITE/SESSION_PROGRESS</w:t>
            </w:r>
          </w:p>
          <w:p w14:paraId="0823BC66" w14:textId="77777777" w:rsidR="00EA49F9" w:rsidRPr="007F7AA4" w:rsidRDefault="00C342CC" w:rsidP="00C342CC">
            <w:pPr>
              <w:widowControl/>
              <w:shd w:val="clear" w:color="auto" w:fill="FFFFFF"/>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t>Subscription ID = 1</w:t>
            </w:r>
          </w:p>
          <w:p w14:paraId="25B97924" w14:textId="77777777" w:rsidR="00EA49F9" w:rsidRPr="007F7AA4" w:rsidRDefault="00C342CC" w:rsidP="00C342CC">
            <w:pPr>
              <w:widowControl/>
              <w:shd w:val="clear" w:color="auto" w:fill="FFFFFF"/>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t>Version = 1</w:t>
            </w:r>
          </w:p>
          <w:p w14:paraId="7664994B" w14:textId="77777777" w:rsidR="00EA49F9" w:rsidRPr="007F7AA4" w:rsidRDefault="00C342CC" w:rsidP="00C342CC">
            <w:pPr>
              <w:widowControl/>
              <w:shd w:val="clear" w:color="auto" w:fill="FFFFFF"/>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t>Direction = NETWORK_TO_UE</w:t>
            </w:r>
          </w:p>
          <w:p w14:paraId="6E63E6A8" w14:textId="77777777" w:rsidR="00EA49F9" w:rsidRPr="007F7AA4" w:rsidRDefault="00C342CC" w:rsidP="00C342CC">
            <w:pPr>
              <w:widowControl/>
              <w:shd w:val="clear" w:color="auto" w:fill="FFFFFF"/>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t>SDP Presence = 1</w:t>
            </w:r>
          </w:p>
          <w:p w14:paraId="25BB0E57" w14:textId="77777777" w:rsidR="00EA49F9" w:rsidRPr="007F7AA4" w:rsidRDefault="00C342CC" w:rsidP="00C342CC">
            <w:pPr>
              <w:widowControl/>
              <w:shd w:val="clear" w:color="auto" w:fill="FFFFFF"/>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t>SIP Call ID Length = 61</w:t>
            </w:r>
          </w:p>
          <w:p w14:paraId="765CFCBB" w14:textId="77777777" w:rsidR="00EA49F9" w:rsidRPr="007F7AA4" w:rsidRDefault="00C342CC" w:rsidP="00C342CC">
            <w:pPr>
              <w:widowControl/>
              <w:shd w:val="clear" w:color="auto" w:fill="FFFFFF"/>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t>SIP Message Length = 1153</w:t>
            </w:r>
          </w:p>
          <w:p w14:paraId="263099D1" w14:textId="77777777" w:rsidR="00EA49F9" w:rsidRPr="007F7AA4" w:rsidRDefault="00C342CC" w:rsidP="00C342CC">
            <w:pPr>
              <w:widowControl/>
              <w:shd w:val="clear" w:color="auto" w:fill="FFFFFF"/>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t>SIP Message Logged Bytes = 1154</w:t>
            </w:r>
          </w:p>
          <w:p w14:paraId="077C4D04" w14:textId="77777777" w:rsidR="00EA49F9" w:rsidRPr="007F7AA4" w:rsidRDefault="00C342CC" w:rsidP="00C342CC">
            <w:pPr>
              <w:widowControl/>
              <w:shd w:val="clear" w:color="auto" w:fill="FFFFFF"/>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t>Message ID = IMS_SIP_INVITE</w:t>
            </w:r>
          </w:p>
          <w:p w14:paraId="00657125" w14:textId="77777777" w:rsidR="00EA49F9" w:rsidRPr="007F7AA4" w:rsidRDefault="00C342CC" w:rsidP="00C342CC">
            <w:pPr>
              <w:widowControl/>
              <w:shd w:val="clear" w:color="auto" w:fill="FFFFFF"/>
              <w:kinsoku/>
              <w:adjustRightInd/>
              <w:spacing w:before="150"/>
              <w:rPr>
                <w:rFonts w:eastAsiaTheme="majorEastAsia" w:cs="Times New Roman"/>
                <w:color w:val="172B4D"/>
                <w:kern w:val="0"/>
                <w:szCs w:val="21"/>
              </w:rPr>
            </w:pPr>
            <w:r w:rsidRPr="007F7AA4">
              <w:rPr>
                <w:rFonts w:eastAsiaTheme="majorEastAsia" w:cs="Times New Roman"/>
                <w:b/>
                <w:bCs/>
                <w:color w:val="172B4D"/>
                <w:kern w:val="0"/>
                <w:szCs w:val="21"/>
              </w:rPr>
              <w:t>Response Code = SESSION_PROGRESS (183)</w:t>
            </w:r>
          </w:p>
          <w:p w14:paraId="2AEBD2F7" w14:textId="77777777" w:rsidR="00EA49F9" w:rsidRPr="007F7AA4" w:rsidRDefault="00C342CC" w:rsidP="00C342CC">
            <w:pPr>
              <w:widowControl/>
              <w:shd w:val="clear" w:color="auto" w:fill="FFFFFF"/>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t>CM Call ID = 7</w:t>
            </w:r>
          </w:p>
          <w:p w14:paraId="5D684769" w14:textId="77777777" w:rsidR="00EA49F9" w:rsidRPr="007F7AA4" w:rsidRDefault="00C342CC" w:rsidP="00C342CC">
            <w:pPr>
              <w:widowControl/>
              <w:shd w:val="clear" w:color="auto" w:fill="FFFFFF"/>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t>SIP Call ID = 1764005573_3102829196@240e:557:1000:1dd3:8a64:f1dc:dd31:cc2d</w:t>
            </w:r>
          </w:p>
          <w:p w14:paraId="7F3F923E" w14:textId="77777777" w:rsidR="00EA49F9" w:rsidRPr="007F7AA4" w:rsidRDefault="00C342CC" w:rsidP="00C342CC">
            <w:pPr>
              <w:widowControl/>
              <w:shd w:val="clear" w:color="auto" w:fill="FFFFFF"/>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t>Sip Message = SIP/2.0 183 Session Progress</w:t>
            </w:r>
          </w:p>
          <w:p w14:paraId="042B3531" w14:textId="77777777" w:rsidR="00EA49F9" w:rsidRPr="007F7AA4" w:rsidRDefault="00C342CC" w:rsidP="00C342CC">
            <w:pPr>
              <w:widowControl/>
              <w:shd w:val="clear" w:color="auto" w:fill="FFFFFF"/>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t>Via: SIP/2.0/TCP [240E:0557:1000:1DD3:8A64:F1DC:DD31:CC2D]:43337;branch=z9hG4bK2382167643</w:t>
            </w:r>
          </w:p>
          <w:p w14:paraId="1F4ED127" w14:textId="77777777" w:rsidR="00EA49F9" w:rsidRPr="007F7AA4" w:rsidRDefault="00C342CC" w:rsidP="00C342CC">
            <w:pPr>
              <w:widowControl/>
              <w:shd w:val="clear" w:color="auto" w:fill="FFFFFF"/>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t>Record-Route: &lt;sip:[240E:0067:5000:0000:0000:0000:0003:2003]:9900;transport=tcp;lr;Hpt=8ec2_116;CxtId=3;TRC=ffffffff-ffffffff;X-HwB2bUaCookie=20059&gt;</w:t>
            </w:r>
          </w:p>
          <w:p w14:paraId="67766F4F" w14:textId="77777777" w:rsidR="00EA49F9" w:rsidRPr="007F7AA4" w:rsidRDefault="00C342CC" w:rsidP="00C342CC">
            <w:pPr>
              <w:widowControl/>
              <w:shd w:val="clear" w:color="auto" w:fill="FFFFFF"/>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t>Call-ID: 1764005573_3102829196@240e:557:1000:1dd3:8a64:f1dc:dd31:cc2d</w:t>
            </w:r>
          </w:p>
          <w:p w14:paraId="1ADEAEA9" w14:textId="77777777" w:rsidR="00EA49F9" w:rsidRPr="007F7AA4" w:rsidRDefault="00C342CC" w:rsidP="00C342CC">
            <w:pPr>
              <w:widowControl/>
              <w:shd w:val="clear" w:color="auto" w:fill="FFFFFF"/>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t>From: &lt;sip:+8618114039394@js.ims.mnc011.mcc460.3gppnetwork.org&gt;;tag=1764005578</w:t>
            </w:r>
          </w:p>
          <w:p w14:paraId="6F73DA11" w14:textId="77777777" w:rsidR="00EA49F9" w:rsidRPr="007F7AA4" w:rsidRDefault="00C342CC" w:rsidP="00C342CC">
            <w:pPr>
              <w:widowControl/>
              <w:shd w:val="clear" w:color="auto" w:fill="FFFFFF"/>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t>To: &lt;sip:mmtel@conf-factory.ims.mnc011.mcc460.3gppnetwork.org&gt;;tag=k8bxx8b4</w:t>
            </w:r>
          </w:p>
          <w:p w14:paraId="6D96EAD0" w14:textId="77777777" w:rsidR="00EA49F9" w:rsidRPr="007F7AA4" w:rsidRDefault="00C342CC" w:rsidP="00C342CC">
            <w:pPr>
              <w:widowControl/>
              <w:shd w:val="clear" w:color="auto" w:fill="FFFFFF"/>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t>CSeq: 690263749 INVITE</w:t>
            </w:r>
          </w:p>
          <w:p w14:paraId="11035621" w14:textId="77777777" w:rsidR="00EA49F9" w:rsidRPr="007F7AA4" w:rsidRDefault="00C342CC" w:rsidP="00C342CC">
            <w:pPr>
              <w:widowControl/>
              <w:shd w:val="clear" w:color="auto" w:fill="FFFFFF"/>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t>Contact: &lt;sip:[240E:0067:5000:0000:0000:0000:0003:2003]:9900;Hpt=8ec2_16;CxtId=3;TRC=ffffffff-ffffffff&gt;</w:t>
            </w:r>
          </w:p>
          <w:p w14:paraId="0B083F12" w14:textId="77777777" w:rsidR="00EA49F9" w:rsidRPr="007F7AA4" w:rsidRDefault="00C342CC" w:rsidP="00C342CC">
            <w:pPr>
              <w:widowControl/>
              <w:shd w:val="clear" w:color="auto" w:fill="FFFFFF"/>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t>Require: 100rel</w:t>
            </w:r>
          </w:p>
          <w:p w14:paraId="7983D319" w14:textId="77777777" w:rsidR="00EA49F9" w:rsidRPr="007F7AA4" w:rsidRDefault="00C342CC" w:rsidP="00C342CC">
            <w:pPr>
              <w:widowControl/>
              <w:shd w:val="clear" w:color="auto" w:fill="FFFFFF"/>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t>RSeq: 1</w:t>
            </w:r>
          </w:p>
          <w:p w14:paraId="11B2942B" w14:textId="77777777" w:rsidR="00EA49F9" w:rsidRPr="007F7AA4" w:rsidRDefault="00C342CC" w:rsidP="00C342CC">
            <w:pPr>
              <w:widowControl/>
              <w:shd w:val="clear" w:color="auto" w:fill="FFFFFF"/>
              <w:kinsoku/>
              <w:adjustRightInd/>
              <w:spacing w:before="150"/>
              <w:rPr>
                <w:rFonts w:eastAsiaTheme="majorEastAsia" w:cs="Times New Roman"/>
                <w:color w:val="172B4D"/>
                <w:kern w:val="0"/>
                <w:szCs w:val="21"/>
              </w:rPr>
            </w:pPr>
            <w:r w:rsidRPr="007F7AA4">
              <w:rPr>
                <w:rFonts w:eastAsiaTheme="majorEastAsia" w:cs="Times New Roman"/>
                <w:b/>
                <w:bCs/>
                <w:color w:val="FF0000"/>
                <w:kern w:val="0"/>
                <w:szCs w:val="21"/>
              </w:rPr>
              <w:lastRenderedPageBreak/>
              <w:t>Reason: Q.850;cause=21;text="Call rejected",SIP;cause=403</w:t>
            </w:r>
          </w:p>
          <w:p w14:paraId="719B4EA3" w14:textId="77777777" w:rsidR="00EA49F9" w:rsidRPr="007F7AA4" w:rsidRDefault="00C342CC" w:rsidP="00C342CC">
            <w:pPr>
              <w:widowControl/>
              <w:shd w:val="clear" w:color="auto" w:fill="FFFFFF"/>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t>P-Early-Media: sendrecv</w:t>
            </w:r>
          </w:p>
          <w:p w14:paraId="13DF8C3E" w14:textId="77777777" w:rsidR="00EA49F9" w:rsidRPr="007F7AA4" w:rsidRDefault="00C342CC" w:rsidP="00C342CC">
            <w:pPr>
              <w:widowControl/>
              <w:shd w:val="clear" w:color="auto" w:fill="FFFFFF"/>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t>Content-Length: 361</w:t>
            </w:r>
          </w:p>
          <w:p w14:paraId="7514D88F" w14:textId="6E24C67D" w:rsidR="00C342CC" w:rsidRPr="007F7AA4" w:rsidRDefault="00C342CC" w:rsidP="00C342CC">
            <w:pPr>
              <w:widowControl/>
              <w:shd w:val="clear" w:color="auto" w:fill="FFFFFF"/>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t>Content-Type: application/sdp</w:t>
            </w:r>
          </w:p>
          <w:p w14:paraId="51FD5CE0" w14:textId="77777777" w:rsidR="00EA49F9" w:rsidRPr="007F7AA4" w:rsidRDefault="00C342CC" w:rsidP="00C342CC">
            <w:pPr>
              <w:widowControl/>
              <w:shd w:val="clear" w:color="auto" w:fill="FFFFFF"/>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t>289669 08:07:43.917161 1 qimfif.cpp 11879 qimfif_extract_reason_header: reason_header = Q.850;cause=21;text="Call rejected"</w:t>
            </w:r>
          </w:p>
          <w:p w14:paraId="3BC4E999" w14:textId="0213F07B" w:rsidR="00C342CC" w:rsidRPr="007F7AA4" w:rsidRDefault="00C342CC" w:rsidP="00C342CC">
            <w:pPr>
              <w:widowControl/>
              <w:shd w:val="clear" w:color="auto" w:fill="FFFFFF"/>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t>289672 08:07:43.917161 1 qipcallh.c 9181 [qipcallh_chg_state_to_null] [call_id: 7] [state: 12], end_reason = 0, end_request_type = 4</w:t>
            </w:r>
          </w:p>
          <w:p w14:paraId="7FE82EB1" w14:textId="77777777" w:rsidR="00C342CC" w:rsidRPr="007F7AA4" w:rsidRDefault="00C342CC" w:rsidP="001A6FD3">
            <w:pPr>
              <w:rPr>
                <w:rFonts w:eastAsiaTheme="majorEastAsia" w:cs="Times New Roman"/>
              </w:rPr>
            </w:pPr>
          </w:p>
        </w:tc>
      </w:tr>
    </w:tbl>
    <w:p w14:paraId="16F1621C" w14:textId="2BAC0B98" w:rsidR="0055646F" w:rsidRPr="007F7AA4" w:rsidRDefault="00213A40" w:rsidP="00213A40">
      <w:pPr>
        <w:pStyle w:val="2"/>
        <w:spacing w:before="156" w:after="156"/>
        <w:rPr>
          <w:rFonts w:cs="Times New Roman"/>
        </w:rPr>
      </w:pPr>
      <w:bookmarkStart w:id="94" w:name="_Toc87714673"/>
      <w:r w:rsidRPr="007F7AA4">
        <w:rPr>
          <w:rFonts w:cs="Times New Roman"/>
        </w:rPr>
        <w:lastRenderedPageBreak/>
        <w:t>双卡</w:t>
      </w:r>
      <w:r w:rsidRPr="007F7AA4">
        <w:rPr>
          <w:rFonts w:cs="Times New Roman"/>
        </w:rPr>
        <w:t>Paging Sharing</w:t>
      </w:r>
      <w:bookmarkEnd w:id="94"/>
    </w:p>
    <w:p w14:paraId="024588AF" w14:textId="0ECC4B16" w:rsidR="0005331C" w:rsidRPr="007F7AA4" w:rsidRDefault="0005331C" w:rsidP="0005331C">
      <w:pPr>
        <w:rPr>
          <w:rFonts w:eastAsiaTheme="majorEastAsia" w:cs="Times New Roman"/>
        </w:rPr>
      </w:pPr>
      <w:r w:rsidRPr="007F7AA4">
        <w:rPr>
          <w:rFonts w:eastAsiaTheme="majorEastAsia" w:cs="Times New Roman"/>
        </w:rPr>
        <w:t>高通有此优化处理，副卡的</w:t>
      </w:r>
      <w:r w:rsidRPr="007F7AA4">
        <w:rPr>
          <w:rFonts w:eastAsiaTheme="majorEastAsia" w:cs="Times New Roman"/>
        </w:rPr>
        <w:t>Paging</w:t>
      </w:r>
      <w:r w:rsidRPr="007F7AA4">
        <w:rPr>
          <w:rFonts w:eastAsiaTheme="majorEastAsia" w:cs="Times New Roman"/>
        </w:rPr>
        <w:t>消息在主卡上接收。</w:t>
      </w:r>
    </w:p>
    <w:p w14:paraId="4E694DFA" w14:textId="2B351349" w:rsidR="00E9724B" w:rsidRPr="007F7AA4" w:rsidRDefault="00E9724B" w:rsidP="00E9724B">
      <w:pPr>
        <w:pStyle w:val="2"/>
        <w:spacing w:before="156" w:after="156"/>
        <w:rPr>
          <w:rFonts w:cs="Times New Roman"/>
        </w:rPr>
      </w:pPr>
      <w:bookmarkStart w:id="95" w:name="_Toc87714674"/>
      <w:r w:rsidRPr="007F7AA4">
        <w:rPr>
          <w:rFonts w:cs="Times New Roman"/>
        </w:rPr>
        <w:t>脱网问题</w:t>
      </w:r>
      <w:bookmarkEnd w:id="95"/>
    </w:p>
    <w:p w14:paraId="2E319CB8" w14:textId="47F923EB" w:rsidR="00E9724B" w:rsidRPr="007F7AA4" w:rsidRDefault="00E9724B" w:rsidP="00E9724B">
      <w:pPr>
        <w:pStyle w:val="3"/>
        <w:spacing w:before="156" w:after="156"/>
        <w:rPr>
          <w:rFonts w:eastAsiaTheme="majorEastAsia" w:cs="Times New Roman"/>
        </w:rPr>
      </w:pPr>
      <w:bookmarkStart w:id="96" w:name="_Toc87714675"/>
      <w:r w:rsidRPr="007F7AA4">
        <w:rPr>
          <w:rFonts w:eastAsiaTheme="majorEastAsia" w:cs="Times New Roman"/>
        </w:rPr>
        <w:t>设置</w:t>
      </w:r>
      <w:r w:rsidRPr="007F7AA4">
        <w:rPr>
          <w:rFonts w:eastAsiaTheme="majorEastAsia" w:cs="Times New Roman"/>
        </w:rPr>
        <w:t>4G</w:t>
      </w:r>
      <w:r w:rsidRPr="007F7AA4">
        <w:rPr>
          <w:rFonts w:eastAsiaTheme="majorEastAsia" w:cs="Times New Roman"/>
        </w:rPr>
        <w:t>优先后出现了将近</w:t>
      </w:r>
      <w:r w:rsidRPr="007F7AA4">
        <w:rPr>
          <w:rFonts w:eastAsiaTheme="majorEastAsia" w:cs="Times New Roman"/>
        </w:rPr>
        <w:t>30s</w:t>
      </w:r>
      <w:r w:rsidRPr="007F7AA4">
        <w:rPr>
          <w:rFonts w:eastAsiaTheme="majorEastAsia" w:cs="Times New Roman"/>
        </w:rPr>
        <w:t>的脱网</w:t>
      </w:r>
      <w:bookmarkEnd w:id="96"/>
    </w:p>
    <w:p w14:paraId="3BE3C969" w14:textId="7A5FDB47" w:rsidR="00E9724B" w:rsidRPr="007F7AA4" w:rsidRDefault="00E9724B" w:rsidP="00E9724B">
      <w:pPr>
        <w:rPr>
          <w:rFonts w:eastAsiaTheme="majorEastAsia" w:cs="Times New Roman"/>
        </w:rPr>
      </w:pPr>
      <w:r w:rsidRPr="007F7AA4">
        <w:rPr>
          <w:rFonts w:eastAsiaTheme="majorEastAsia" w:cs="Times New Roman"/>
        </w:rPr>
        <w:t>分析思路：</w:t>
      </w:r>
      <w:r w:rsidR="001670AA" w:rsidRPr="007F7AA4">
        <w:rPr>
          <w:rFonts w:eastAsiaTheme="majorEastAsia" w:cs="Times New Roman"/>
        </w:rPr>
        <w:t>首先要确定网络模式设置的时间点在哪里，然后确定掉网的原因，和重新驻留的时间点。</w:t>
      </w:r>
    </w:p>
    <w:p w14:paraId="1D2E8C0B" w14:textId="327F027F" w:rsidR="00E9724B" w:rsidRPr="007F7AA4" w:rsidRDefault="00E9724B" w:rsidP="00E9724B">
      <w:pPr>
        <w:rPr>
          <w:rFonts w:eastAsiaTheme="majorEastAsia" w:cs="Times New Roman"/>
        </w:rPr>
      </w:pPr>
      <w:r w:rsidRPr="007F7AA4">
        <w:rPr>
          <w:rFonts w:eastAsiaTheme="majorEastAsia" w:cs="Times New Roman"/>
        </w:rPr>
        <w:t>PSYCHE-4271 FT_L3A_SuZhou_</w:t>
      </w:r>
      <w:r w:rsidRPr="007F7AA4">
        <w:rPr>
          <w:rFonts w:eastAsiaTheme="majorEastAsia" w:cs="Times New Roman"/>
        </w:rPr>
        <w:t>卡</w:t>
      </w:r>
      <w:r w:rsidRPr="007F7AA4">
        <w:rPr>
          <w:rFonts w:eastAsiaTheme="majorEastAsia" w:cs="Times New Roman"/>
        </w:rPr>
        <w:t>2</w:t>
      </w:r>
      <w:r w:rsidRPr="007F7AA4">
        <w:rPr>
          <w:rFonts w:eastAsiaTheme="majorEastAsia" w:cs="Times New Roman"/>
        </w:rPr>
        <w:t>单卡电信</w:t>
      </w:r>
      <w:r w:rsidRPr="007F7AA4">
        <w:rPr>
          <w:rFonts w:eastAsiaTheme="majorEastAsia" w:cs="Times New Roman"/>
        </w:rPr>
        <w:t>5G SA</w:t>
      </w:r>
      <w:r w:rsidRPr="007F7AA4">
        <w:rPr>
          <w:rFonts w:eastAsiaTheme="majorEastAsia" w:cs="Times New Roman"/>
        </w:rPr>
        <w:t>，手动选网，切</w:t>
      </w:r>
      <w:r w:rsidRPr="007F7AA4">
        <w:rPr>
          <w:rFonts w:eastAsiaTheme="majorEastAsia" w:cs="Times New Roman"/>
        </w:rPr>
        <w:t>4G</w:t>
      </w:r>
      <w:r w:rsidRPr="007F7AA4">
        <w:rPr>
          <w:rFonts w:eastAsiaTheme="majorEastAsia" w:cs="Times New Roman"/>
        </w:rPr>
        <w:t>优先，脱网</w:t>
      </w:r>
      <w:r w:rsidRPr="007F7AA4">
        <w:rPr>
          <w:rFonts w:eastAsiaTheme="majorEastAsia" w:cs="Times New Roman"/>
        </w:rPr>
        <w:t>30</w:t>
      </w:r>
      <w:r w:rsidRPr="007F7AA4">
        <w:rPr>
          <w:rFonts w:eastAsiaTheme="majorEastAsia" w:cs="Times New Roman"/>
        </w:rPr>
        <w:t>秒左右（</w:t>
      </w:r>
      <w:r w:rsidRPr="007F7AA4">
        <w:rPr>
          <w:rFonts w:eastAsiaTheme="majorEastAsia" w:cs="Times New Roman"/>
        </w:rPr>
        <w:t>1/5</w:t>
      </w:r>
      <w:r w:rsidRPr="007F7AA4">
        <w:rPr>
          <w:rFonts w:eastAsiaTheme="majorEastAsia" w:cs="Times New Roman"/>
        </w:rPr>
        <w:t>）</w:t>
      </w:r>
      <w:r w:rsidRPr="007F7AA4">
        <w:rPr>
          <w:rFonts w:eastAsiaTheme="majorEastAsia" w:cs="Times New Roman"/>
        </w:rPr>
        <w:t>_0911</w:t>
      </w:r>
    </w:p>
    <w:tbl>
      <w:tblPr>
        <w:tblStyle w:val="a7"/>
        <w:tblW w:w="0" w:type="auto"/>
        <w:tblLook w:val="04A0" w:firstRow="1" w:lastRow="0" w:firstColumn="1" w:lastColumn="0" w:noHBand="0" w:noVBand="1"/>
      </w:tblPr>
      <w:tblGrid>
        <w:gridCol w:w="13454"/>
      </w:tblGrid>
      <w:tr w:rsidR="00E9724B" w:rsidRPr="007F7AA4" w14:paraId="52785619" w14:textId="77777777" w:rsidTr="00E9724B">
        <w:tc>
          <w:tcPr>
            <w:tcW w:w="13454" w:type="dxa"/>
          </w:tcPr>
          <w:p w14:paraId="76177F49" w14:textId="77777777" w:rsidR="00E9724B" w:rsidRPr="007F7AA4" w:rsidRDefault="00E9724B" w:rsidP="00E9724B">
            <w:pPr>
              <w:rPr>
                <w:rFonts w:eastAsiaTheme="majorEastAsia" w:cs="Times New Roman"/>
              </w:rPr>
            </w:pPr>
            <w:r w:rsidRPr="007F7AA4">
              <w:rPr>
                <w:rFonts w:eastAsiaTheme="majorEastAsia" w:cs="Times New Roman"/>
              </w:rPr>
              <w:t xml:space="preserve">NW didn't response UE's TAU request which triggled by set work mode to 4G preference. </w:t>
            </w:r>
          </w:p>
          <w:p w14:paraId="7E7AF8AB" w14:textId="77777777" w:rsidR="00E9724B" w:rsidRPr="007F7AA4" w:rsidRDefault="00E9724B" w:rsidP="00E9724B">
            <w:pPr>
              <w:rPr>
                <w:rFonts w:eastAsiaTheme="majorEastAsia" w:cs="Times New Roman"/>
              </w:rPr>
            </w:pPr>
            <w:r w:rsidRPr="007F7AA4">
              <w:rPr>
                <w:rFonts w:eastAsiaTheme="majorEastAsia" w:cs="Times New Roman"/>
              </w:rPr>
              <w:t>After 25s UE sent TAU request again and NW rejected this time.</w:t>
            </w:r>
          </w:p>
          <w:p w14:paraId="4EA2C0B7" w14:textId="77777777" w:rsidR="00E9724B" w:rsidRPr="007F7AA4" w:rsidRDefault="00E9724B" w:rsidP="00E9724B">
            <w:pPr>
              <w:rPr>
                <w:rFonts w:eastAsiaTheme="majorEastAsia" w:cs="Times New Roman"/>
              </w:rPr>
            </w:pPr>
            <w:r w:rsidRPr="007F7AA4">
              <w:rPr>
                <w:rFonts w:eastAsiaTheme="majorEastAsia" w:cs="Times New Roman"/>
              </w:rPr>
              <w:t>UE perform Attach procedure again. This procedure cost 3s.</w:t>
            </w:r>
          </w:p>
          <w:p w14:paraId="54C80B6A" w14:textId="77777777" w:rsidR="00E9724B" w:rsidRPr="007F7AA4" w:rsidRDefault="00E9724B" w:rsidP="00E9724B">
            <w:pPr>
              <w:rPr>
                <w:rFonts w:eastAsiaTheme="majorEastAsia" w:cs="Times New Roman"/>
              </w:rPr>
            </w:pPr>
          </w:p>
          <w:p w14:paraId="196AC0AB" w14:textId="778B555E" w:rsidR="00E9724B" w:rsidRPr="006E446A" w:rsidRDefault="00E9724B" w:rsidP="00E9724B">
            <w:pPr>
              <w:rPr>
                <w:rFonts w:eastAsiaTheme="majorEastAsia" w:cs="Times New Roman"/>
                <w:color w:val="FF0000"/>
              </w:rPr>
            </w:pPr>
            <w:r w:rsidRPr="006E446A">
              <w:rPr>
                <w:rFonts w:eastAsiaTheme="majorEastAsia" w:cs="Times New Roman"/>
                <w:color w:val="FF0000"/>
                <w:highlight w:val="yellow"/>
              </w:rPr>
              <w:t>The total procedure cost 28s to re-gain LTE registration. The about 30s Ou</w:t>
            </w:r>
            <w:r w:rsidR="00650CF1" w:rsidRPr="006E446A">
              <w:rPr>
                <w:rFonts w:eastAsiaTheme="majorEastAsia" w:cs="Times New Roman"/>
                <w:color w:val="FF0000"/>
                <w:highlight w:val="yellow"/>
              </w:rPr>
              <w:t>t</w:t>
            </w:r>
            <w:r w:rsidRPr="006E446A">
              <w:rPr>
                <w:rFonts w:eastAsiaTheme="majorEastAsia" w:cs="Times New Roman"/>
                <w:color w:val="FF0000"/>
                <w:highlight w:val="yellow"/>
              </w:rPr>
              <w:t xml:space="preserve"> of service of UE was due to NW's abnormal behavior.</w:t>
            </w:r>
          </w:p>
          <w:p w14:paraId="2F6E2DD3" w14:textId="77777777" w:rsidR="00E9724B" w:rsidRPr="007F7AA4" w:rsidRDefault="00E9724B" w:rsidP="00E9724B">
            <w:pPr>
              <w:rPr>
                <w:rFonts w:eastAsiaTheme="majorEastAsia" w:cs="Times New Roman"/>
              </w:rPr>
            </w:pPr>
            <w:r w:rsidRPr="007F7AA4">
              <w:rPr>
                <w:rFonts w:eastAsiaTheme="majorEastAsia" w:cs="Times New Roman"/>
              </w:rPr>
              <w:t>this is no abvioud problem in UE side.</w:t>
            </w:r>
          </w:p>
          <w:p w14:paraId="30E0B8FE" w14:textId="77777777" w:rsidR="00E9724B" w:rsidRPr="007F7AA4" w:rsidRDefault="00E9724B" w:rsidP="00E9724B">
            <w:pPr>
              <w:rPr>
                <w:rFonts w:eastAsiaTheme="majorEastAsia" w:cs="Times New Roman"/>
              </w:rPr>
            </w:pPr>
          </w:p>
          <w:p w14:paraId="3825AABC" w14:textId="77777777" w:rsidR="00E9724B" w:rsidRPr="007F7AA4" w:rsidRDefault="00E9724B" w:rsidP="00E9724B">
            <w:pPr>
              <w:rPr>
                <w:rFonts w:eastAsiaTheme="majorEastAsia" w:cs="Times New Roman"/>
              </w:rPr>
            </w:pPr>
            <w:r w:rsidRPr="007F7AA4">
              <w:rPr>
                <w:rFonts w:eastAsiaTheme="majorEastAsia" w:cs="Times New Roman"/>
              </w:rPr>
              <w:t>// Set 4G preference</w:t>
            </w:r>
          </w:p>
          <w:p w14:paraId="1813CC8F" w14:textId="77777777" w:rsidR="00E9724B" w:rsidRPr="007F7AA4" w:rsidRDefault="00E9724B" w:rsidP="00E9724B">
            <w:pPr>
              <w:rPr>
                <w:rFonts w:eastAsiaTheme="majorEastAsia" w:cs="Times New Roman"/>
              </w:rPr>
            </w:pPr>
            <w:r w:rsidRPr="007F7AA4">
              <w:rPr>
                <w:rFonts w:eastAsiaTheme="majorEastAsia" w:cs="Times New Roman"/>
              </w:rPr>
              <w:t>[0x1544]    07:50:15.260606          QMI_MCS_QCSI_PKT         Length:   49</w:t>
            </w:r>
          </w:p>
          <w:p w14:paraId="4A9B50C2" w14:textId="77777777" w:rsidR="00E9724B" w:rsidRPr="007F7AA4" w:rsidRDefault="00E9724B" w:rsidP="00E9724B">
            <w:pPr>
              <w:rPr>
                <w:rFonts w:eastAsiaTheme="majorEastAsia" w:cs="Times New Roman"/>
              </w:rPr>
            </w:pPr>
            <w:r w:rsidRPr="007F7AA4">
              <w:rPr>
                <w:rFonts w:eastAsiaTheme="majorEastAsia" w:cs="Times New Roman"/>
              </w:rPr>
              <w:t xml:space="preserve">         nas_set_system_selection_preference {</w:t>
            </w:r>
          </w:p>
          <w:p w14:paraId="4375EEE7" w14:textId="77777777" w:rsidR="00E9724B" w:rsidRPr="007F7AA4" w:rsidRDefault="00E9724B" w:rsidP="00E9724B">
            <w:pPr>
              <w:rPr>
                <w:rFonts w:eastAsiaTheme="majorEastAsia" w:cs="Times New Roman"/>
              </w:rPr>
            </w:pPr>
            <w:r w:rsidRPr="007F7AA4">
              <w:rPr>
                <w:rFonts w:eastAsiaTheme="majorEastAsia" w:cs="Times New Roman"/>
              </w:rPr>
              <w:t xml:space="preserve">            nas_set_system_selection_preference_reqTlvs[0] {</w:t>
            </w:r>
          </w:p>
          <w:p w14:paraId="1E5AF840" w14:textId="77777777" w:rsidR="00E9724B" w:rsidRPr="007F7AA4" w:rsidRDefault="00E9724B" w:rsidP="00E9724B">
            <w:pPr>
              <w:rPr>
                <w:rFonts w:eastAsiaTheme="majorEastAsia" w:cs="Times New Roman"/>
              </w:rPr>
            </w:pPr>
            <w:r w:rsidRPr="007F7AA4">
              <w:rPr>
                <w:rFonts w:eastAsiaTheme="majorEastAsia" w:cs="Times New Roman"/>
              </w:rPr>
              <w:t xml:space="preserve">               Type = 0x11</w:t>
            </w:r>
          </w:p>
          <w:p w14:paraId="22F26B0B" w14:textId="77777777" w:rsidR="00E9724B" w:rsidRPr="007F7AA4" w:rsidRDefault="00E9724B" w:rsidP="00E9724B">
            <w:pPr>
              <w:rPr>
                <w:rFonts w:eastAsiaTheme="majorEastAsia" w:cs="Times New Roman"/>
              </w:rPr>
            </w:pPr>
            <w:r w:rsidRPr="007F7AA4">
              <w:rPr>
                <w:rFonts w:eastAsiaTheme="majorEastAsia" w:cs="Times New Roman"/>
              </w:rPr>
              <w:t xml:space="preserve">               Length = 2</w:t>
            </w:r>
          </w:p>
          <w:p w14:paraId="49015CE3" w14:textId="77777777" w:rsidR="00E9724B" w:rsidRPr="007F7AA4" w:rsidRDefault="00E9724B" w:rsidP="00E9724B">
            <w:pPr>
              <w:rPr>
                <w:rFonts w:eastAsiaTheme="majorEastAsia" w:cs="Times New Roman"/>
                <w:color w:val="FF0000"/>
                <w:highlight w:val="yellow"/>
              </w:rPr>
            </w:pPr>
            <w:r w:rsidRPr="007F7AA4">
              <w:rPr>
                <w:rFonts w:eastAsiaTheme="majorEastAsia" w:cs="Times New Roman"/>
                <w:color w:val="FF0000"/>
              </w:rPr>
              <w:t xml:space="preserve">               </w:t>
            </w:r>
            <w:r w:rsidRPr="007F7AA4">
              <w:rPr>
                <w:rFonts w:eastAsiaTheme="majorEastAsia" w:cs="Times New Roman"/>
                <w:color w:val="FF0000"/>
                <w:highlight w:val="yellow"/>
              </w:rPr>
              <w:t>mode_pref {</w:t>
            </w:r>
          </w:p>
          <w:p w14:paraId="54554CC7" w14:textId="77777777" w:rsidR="00E9724B" w:rsidRPr="007F7AA4" w:rsidRDefault="00E9724B" w:rsidP="00E9724B">
            <w:pPr>
              <w:rPr>
                <w:rFonts w:eastAsiaTheme="majorEastAsia" w:cs="Times New Roman"/>
                <w:color w:val="FF0000"/>
                <w:highlight w:val="yellow"/>
              </w:rPr>
            </w:pPr>
            <w:r w:rsidRPr="007F7AA4">
              <w:rPr>
                <w:rFonts w:eastAsiaTheme="majorEastAsia" w:cs="Times New Roman"/>
                <w:color w:val="FF0000"/>
                <w:highlight w:val="yellow"/>
              </w:rPr>
              <w:t xml:space="preserve">                  mode_pref = QMI_NAS_RAT_MODE_PREF_CDMA2000_1X | QMI_NAS_RAT_MODE_PREF_CDMA2000_HRPD | QMI_NAS_RAT_MODE_PREF_GSM | QMI_NAS_RAT_MODE_PREF_UMTS | QMI_NAS_RAT_MODE_PREF_LTE</w:t>
            </w:r>
          </w:p>
          <w:p w14:paraId="676F3FBD" w14:textId="77777777" w:rsidR="00E9724B" w:rsidRPr="007F7AA4" w:rsidRDefault="00E9724B" w:rsidP="00E9724B">
            <w:pPr>
              <w:rPr>
                <w:rFonts w:eastAsiaTheme="majorEastAsia" w:cs="Times New Roman"/>
                <w:color w:val="FF0000"/>
              </w:rPr>
            </w:pPr>
            <w:r w:rsidRPr="007F7AA4">
              <w:rPr>
                <w:rFonts w:eastAsiaTheme="majorEastAsia" w:cs="Times New Roman"/>
                <w:color w:val="FF0000"/>
                <w:highlight w:val="yellow"/>
              </w:rPr>
              <w:t xml:space="preserve">               }</w:t>
            </w:r>
          </w:p>
          <w:p w14:paraId="31ED2082" w14:textId="77777777" w:rsidR="00E9724B" w:rsidRPr="007F7AA4" w:rsidRDefault="00E9724B" w:rsidP="00E9724B">
            <w:pPr>
              <w:rPr>
                <w:rFonts w:eastAsiaTheme="majorEastAsia" w:cs="Times New Roman"/>
              </w:rPr>
            </w:pPr>
            <w:r w:rsidRPr="007F7AA4">
              <w:rPr>
                <w:rFonts w:eastAsiaTheme="majorEastAsia" w:cs="Times New Roman"/>
              </w:rPr>
              <w:t xml:space="preserve">            }</w:t>
            </w:r>
          </w:p>
          <w:p w14:paraId="7104F5D0" w14:textId="77777777" w:rsidR="00E9724B" w:rsidRPr="007F7AA4" w:rsidRDefault="00E9724B" w:rsidP="00E9724B">
            <w:pPr>
              <w:rPr>
                <w:rFonts w:eastAsiaTheme="majorEastAsia" w:cs="Times New Roman"/>
              </w:rPr>
            </w:pPr>
            <w:r w:rsidRPr="007F7AA4">
              <w:rPr>
                <w:rFonts w:eastAsiaTheme="majorEastAsia" w:cs="Times New Roman"/>
              </w:rPr>
              <w:t>[0xB0ED]    07:50:15.613501          LTE NAS EMM Plain OTA Outgoing MessageTracking area update request Msg2</w:t>
            </w:r>
          </w:p>
          <w:p w14:paraId="66571D8D" w14:textId="77777777" w:rsidR="00E9724B" w:rsidRPr="007F7AA4" w:rsidRDefault="00E9724B" w:rsidP="00E9724B">
            <w:pPr>
              <w:rPr>
                <w:rFonts w:eastAsiaTheme="majorEastAsia" w:cs="Times New Roman"/>
              </w:rPr>
            </w:pPr>
          </w:p>
          <w:p w14:paraId="3715A721" w14:textId="77777777" w:rsidR="00E9724B" w:rsidRPr="007F7AA4" w:rsidRDefault="00E9724B" w:rsidP="00E9724B">
            <w:pPr>
              <w:rPr>
                <w:rFonts w:eastAsiaTheme="majorEastAsia" w:cs="Times New Roman"/>
              </w:rPr>
            </w:pPr>
            <w:r w:rsidRPr="007F7AA4">
              <w:rPr>
                <w:rFonts w:eastAsiaTheme="majorEastAsia" w:cs="Times New Roman"/>
              </w:rPr>
              <w:t>// After 25s, TAU request not responsed by NW, so UE send again.</w:t>
            </w:r>
          </w:p>
          <w:p w14:paraId="54B96EF5" w14:textId="77777777" w:rsidR="00E9724B" w:rsidRPr="007F7AA4" w:rsidRDefault="00E9724B" w:rsidP="00E9724B">
            <w:pPr>
              <w:rPr>
                <w:rFonts w:eastAsiaTheme="majorEastAsia" w:cs="Times New Roman"/>
              </w:rPr>
            </w:pPr>
            <w:r w:rsidRPr="007F7AA4">
              <w:rPr>
                <w:rFonts w:eastAsiaTheme="majorEastAsia" w:cs="Times New Roman"/>
              </w:rPr>
              <w:t>[0xB0ED]    07:50:40.615846          LTE NAS EMM Plain OTA Outgoing MessageTracking area update request Msg2</w:t>
            </w:r>
          </w:p>
          <w:p w14:paraId="68E2A244" w14:textId="77777777" w:rsidR="00E9724B" w:rsidRPr="007F7AA4" w:rsidRDefault="00E9724B" w:rsidP="00E9724B">
            <w:pPr>
              <w:rPr>
                <w:rFonts w:eastAsiaTheme="majorEastAsia" w:cs="Times New Roman"/>
              </w:rPr>
            </w:pPr>
          </w:p>
          <w:p w14:paraId="5977EECE" w14:textId="77777777" w:rsidR="00E9724B" w:rsidRPr="007F7AA4" w:rsidRDefault="00E9724B" w:rsidP="00E9724B">
            <w:pPr>
              <w:rPr>
                <w:rFonts w:eastAsiaTheme="majorEastAsia" w:cs="Times New Roman"/>
              </w:rPr>
            </w:pPr>
            <w:r w:rsidRPr="007F7AA4">
              <w:rPr>
                <w:rFonts w:eastAsiaTheme="majorEastAsia" w:cs="Times New Roman"/>
              </w:rPr>
              <w:t>// Unfortunately, NW reject the TAU request with the casue value 9 (0x9) (UE identity cannot be derived by the network). UE context was release by NW.</w:t>
            </w:r>
          </w:p>
          <w:p w14:paraId="69114873" w14:textId="77777777" w:rsidR="00E9724B" w:rsidRPr="007F7AA4" w:rsidRDefault="00E9724B" w:rsidP="00E9724B">
            <w:pPr>
              <w:rPr>
                <w:rFonts w:eastAsiaTheme="majorEastAsia" w:cs="Times New Roman"/>
              </w:rPr>
            </w:pPr>
            <w:r w:rsidRPr="007F7AA4">
              <w:rPr>
                <w:rFonts w:eastAsiaTheme="majorEastAsia" w:cs="Times New Roman"/>
              </w:rPr>
              <w:t>[0xB0EC]    07:50:40.749462          LTE NAS EMM Plain OTA Incoming MessageTracking area update reject Msg2</w:t>
            </w:r>
          </w:p>
          <w:p w14:paraId="57154808" w14:textId="77777777" w:rsidR="00E9724B" w:rsidRPr="007F7AA4" w:rsidRDefault="00E9724B" w:rsidP="00E9724B">
            <w:pPr>
              <w:rPr>
                <w:rFonts w:eastAsiaTheme="majorEastAsia" w:cs="Times New Roman"/>
              </w:rPr>
            </w:pPr>
            <w:r w:rsidRPr="007F7AA4">
              <w:rPr>
                <w:rFonts w:eastAsiaTheme="majorEastAsia" w:cs="Times New Roman"/>
              </w:rPr>
              <w:t xml:space="preserve">      cause_value = 9 (0x9) (UE identity cannot be derived by the network)</w:t>
            </w:r>
          </w:p>
          <w:p w14:paraId="66793618" w14:textId="77777777" w:rsidR="00E9724B" w:rsidRPr="007F7AA4" w:rsidRDefault="00E9724B" w:rsidP="00E9724B">
            <w:pPr>
              <w:rPr>
                <w:rFonts w:eastAsiaTheme="majorEastAsia" w:cs="Times New Roman"/>
              </w:rPr>
            </w:pPr>
          </w:p>
          <w:p w14:paraId="531D12BB" w14:textId="77777777" w:rsidR="00E9724B" w:rsidRPr="007F7AA4" w:rsidRDefault="00E9724B" w:rsidP="00E9724B">
            <w:pPr>
              <w:rPr>
                <w:rFonts w:eastAsiaTheme="majorEastAsia" w:cs="Times New Roman"/>
              </w:rPr>
            </w:pPr>
            <w:r w:rsidRPr="007F7AA4">
              <w:rPr>
                <w:rFonts w:eastAsiaTheme="majorEastAsia" w:cs="Times New Roman"/>
              </w:rPr>
              <w:t>// UE perform Attach procedure again. This procedure cost 3s.</w:t>
            </w:r>
          </w:p>
          <w:p w14:paraId="1D646BDF" w14:textId="77777777" w:rsidR="00E9724B" w:rsidRPr="007F7AA4" w:rsidRDefault="00E9724B" w:rsidP="00E9724B">
            <w:pPr>
              <w:rPr>
                <w:rFonts w:eastAsiaTheme="majorEastAsia" w:cs="Times New Roman"/>
              </w:rPr>
            </w:pPr>
            <w:r w:rsidRPr="007F7AA4">
              <w:rPr>
                <w:rFonts w:eastAsiaTheme="majorEastAsia" w:cs="Times New Roman"/>
              </w:rPr>
              <w:t>[0xB0ED]    07:50:40.939324          LTE NAS EMM Plain OTA Outgoing MessageAttach request Msg       2</w:t>
            </w:r>
          </w:p>
          <w:p w14:paraId="308B1EFB" w14:textId="77777777" w:rsidR="00E9724B" w:rsidRPr="007F7AA4" w:rsidRDefault="00E9724B" w:rsidP="00E9724B">
            <w:pPr>
              <w:rPr>
                <w:rFonts w:eastAsiaTheme="majorEastAsia" w:cs="Times New Roman"/>
              </w:rPr>
            </w:pPr>
            <w:r w:rsidRPr="007F7AA4">
              <w:rPr>
                <w:rFonts w:eastAsiaTheme="majorEastAsia" w:cs="Times New Roman"/>
              </w:rPr>
              <w:t>[0xB0EC]    07:50:43.936644          LTE NAS EMM Plain OTA Incoming MessageAttach accept Msg        2</w:t>
            </w:r>
          </w:p>
          <w:p w14:paraId="5C70123B" w14:textId="64305C45" w:rsidR="00E9724B" w:rsidRPr="007F7AA4" w:rsidRDefault="00E9724B" w:rsidP="00E9724B">
            <w:pPr>
              <w:rPr>
                <w:rFonts w:eastAsiaTheme="majorEastAsia" w:cs="Times New Roman"/>
              </w:rPr>
            </w:pPr>
            <w:r w:rsidRPr="007F7AA4">
              <w:rPr>
                <w:rFonts w:eastAsiaTheme="majorEastAsia" w:cs="Times New Roman"/>
              </w:rPr>
              <w:t>[0xB0ED]    07:50:43.944041          LTE NAS EMM Plain OTA Outgoing MessageAttach complete Msg      2</w:t>
            </w:r>
          </w:p>
        </w:tc>
      </w:tr>
    </w:tbl>
    <w:p w14:paraId="67FC57E6" w14:textId="5383F26F" w:rsidR="00E9724B" w:rsidRDefault="0072793C" w:rsidP="0072793C">
      <w:pPr>
        <w:pStyle w:val="2"/>
        <w:spacing w:before="156" w:after="156"/>
        <w:rPr>
          <w:rFonts w:cs="Times New Roman"/>
        </w:rPr>
      </w:pPr>
      <w:bookmarkStart w:id="97" w:name="_Toc87714676"/>
      <w:r>
        <w:rPr>
          <w:rFonts w:cs="Times New Roman" w:hint="eastAsia"/>
        </w:rPr>
        <w:t>IRAT</w:t>
      </w:r>
      <w:r>
        <w:rPr>
          <w:rFonts w:cs="Times New Roman" w:hint="eastAsia"/>
        </w:rPr>
        <w:t>问题</w:t>
      </w:r>
      <w:bookmarkEnd w:id="97"/>
    </w:p>
    <w:p w14:paraId="07F87527" w14:textId="7D832AE0" w:rsidR="0072793C" w:rsidRDefault="0072793C" w:rsidP="0072793C">
      <w:pPr>
        <w:pStyle w:val="3"/>
        <w:spacing w:before="156" w:after="156"/>
      </w:pPr>
      <w:bookmarkStart w:id="98" w:name="_Toc87714677"/>
      <w:r>
        <w:rPr>
          <w:rFonts w:hint="eastAsia"/>
        </w:rPr>
        <w:t>LTE</w:t>
      </w:r>
      <w:r>
        <w:rPr>
          <w:rFonts w:hint="eastAsia"/>
        </w:rPr>
        <w:t>空闲态重选到</w:t>
      </w:r>
      <w:r>
        <w:rPr>
          <w:rFonts w:hint="eastAsia"/>
        </w:rPr>
        <w:t>WCDMA</w:t>
      </w:r>
      <w:r>
        <w:rPr>
          <w:rFonts w:hint="eastAsia"/>
        </w:rPr>
        <w:t>分析</w:t>
      </w:r>
      <w:bookmarkEnd w:id="98"/>
    </w:p>
    <w:p w14:paraId="2C10DC45" w14:textId="37482231" w:rsidR="0072793C" w:rsidRDefault="0072793C" w:rsidP="0072793C">
      <w:r>
        <w:rPr>
          <w:rFonts w:hint="eastAsia"/>
        </w:rPr>
        <w:t>UE</w:t>
      </w:r>
      <w:r>
        <w:rPr>
          <w:rFonts w:hint="eastAsia"/>
        </w:rPr>
        <w:t>驻留在</w:t>
      </w:r>
      <w:r>
        <w:rPr>
          <w:rFonts w:hint="eastAsia"/>
        </w:rPr>
        <w:t>LTE</w:t>
      </w:r>
      <w:r>
        <w:rPr>
          <w:rFonts w:hint="eastAsia"/>
        </w:rPr>
        <w:t>，空闲态下自动重选到</w:t>
      </w:r>
      <w:r>
        <w:rPr>
          <w:rFonts w:hint="eastAsia"/>
        </w:rPr>
        <w:t>WCDMA</w:t>
      </w:r>
      <w:r>
        <w:rPr>
          <w:rFonts w:hint="eastAsia"/>
        </w:rPr>
        <w:t>。正常情况下，</w:t>
      </w:r>
      <w:r>
        <w:rPr>
          <w:rFonts w:hint="eastAsia"/>
        </w:rPr>
        <w:t>LTE</w:t>
      </w:r>
      <w:r>
        <w:rPr>
          <w:rFonts w:hint="eastAsia"/>
        </w:rPr>
        <w:t>小区的重选优先级要高于</w:t>
      </w:r>
      <w:r>
        <w:rPr>
          <w:rFonts w:hint="eastAsia"/>
        </w:rPr>
        <w:t>WCDMA</w:t>
      </w:r>
      <w:r>
        <w:rPr>
          <w:rFonts w:hint="eastAsia"/>
        </w:rPr>
        <w:t>小区优先级，如果网络配置了重选优先级较高的</w:t>
      </w:r>
      <w:r>
        <w:rPr>
          <w:rFonts w:hint="eastAsia"/>
        </w:rPr>
        <w:t>WCDMA</w:t>
      </w:r>
      <w:r>
        <w:rPr>
          <w:rFonts w:hint="eastAsia"/>
        </w:rPr>
        <w:t>小区，则</w:t>
      </w:r>
      <w:r>
        <w:rPr>
          <w:rFonts w:hint="eastAsia"/>
        </w:rPr>
        <w:t>UE</w:t>
      </w:r>
      <w:r>
        <w:rPr>
          <w:rFonts w:hint="eastAsia"/>
        </w:rPr>
        <w:t>需要按照协议重选到</w:t>
      </w:r>
      <w:r>
        <w:rPr>
          <w:rFonts w:hint="eastAsia"/>
        </w:rPr>
        <w:t>WCDMA</w:t>
      </w:r>
      <w:r>
        <w:rPr>
          <w:rFonts w:hint="eastAsia"/>
        </w:rPr>
        <w:t>小区，现象上就是出现了掉</w:t>
      </w:r>
      <w:r>
        <w:rPr>
          <w:rFonts w:hint="eastAsia"/>
        </w:rPr>
        <w:t>LTE</w:t>
      </w:r>
      <w:r>
        <w:rPr>
          <w:rFonts w:hint="eastAsia"/>
        </w:rPr>
        <w:t>的现象。</w:t>
      </w:r>
    </w:p>
    <w:p w14:paraId="412C93CE" w14:textId="0720F70E" w:rsidR="0072793C" w:rsidRDefault="0072793C" w:rsidP="0072793C">
      <w:pPr>
        <w:rPr>
          <w:rFonts w:eastAsiaTheme="majorEastAsia" w:cs="Times New Roman"/>
        </w:rPr>
      </w:pPr>
      <w:r>
        <w:rPr>
          <w:rFonts w:hint="eastAsia"/>
        </w:rPr>
        <w:t>示例</w:t>
      </w:r>
      <w:r>
        <w:rPr>
          <w:rFonts w:hint="eastAsia"/>
        </w:rPr>
        <w:t>JIRA</w:t>
      </w:r>
      <w:r>
        <w:rPr>
          <w:rFonts w:hint="eastAsia"/>
        </w:rPr>
        <w:t>：</w:t>
      </w:r>
      <w:hyperlink r:id="rId60" w:history="1">
        <w:r w:rsidRPr="0072793C">
          <w:rPr>
            <w:rFonts w:eastAsiaTheme="majorEastAsia" w:cs="Times New Roman"/>
          </w:rPr>
          <w:t>PSYCHE-5881</w:t>
        </w:r>
      </w:hyperlink>
      <w:r>
        <w:rPr>
          <w:rFonts w:eastAsiaTheme="majorEastAsia" w:cs="Times New Roman" w:hint="eastAsia"/>
        </w:rPr>
        <w:t xml:space="preserve"> </w:t>
      </w:r>
      <w:r w:rsidRPr="0072793C">
        <w:rPr>
          <w:rFonts w:eastAsiaTheme="majorEastAsia" w:cs="Times New Roman"/>
        </w:rPr>
        <w:t>FT_L3A_GuangZhou_</w:t>
      </w:r>
      <w:r w:rsidRPr="0072793C">
        <w:rPr>
          <w:rFonts w:eastAsiaTheme="majorEastAsia" w:cs="Times New Roman"/>
        </w:rPr>
        <w:t>卡</w:t>
      </w:r>
      <w:r w:rsidRPr="0072793C">
        <w:rPr>
          <w:rFonts w:eastAsiaTheme="majorEastAsia" w:cs="Times New Roman"/>
        </w:rPr>
        <w:t>1</w:t>
      </w:r>
      <w:r w:rsidRPr="0072793C">
        <w:rPr>
          <w:rFonts w:eastAsiaTheme="majorEastAsia" w:cs="Times New Roman"/>
        </w:rPr>
        <w:t>主卡电信</w:t>
      </w:r>
      <w:r w:rsidRPr="0072793C">
        <w:rPr>
          <w:rFonts w:eastAsiaTheme="majorEastAsia" w:cs="Times New Roman"/>
        </w:rPr>
        <w:t>5G NSA+</w:t>
      </w:r>
      <w:r w:rsidRPr="0072793C">
        <w:rPr>
          <w:rFonts w:eastAsiaTheme="majorEastAsia" w:cs="Times New Roman"/>
        </w:rPr>
        <w:t>卡</w:t>
      </w:r>
      <w:r w:rsidRPr="0072793C">
        <w:rPr>
          <w:rFonts w:eastAsiaTheme="majorEastAsia" w:cs="Times New Roman"/>
        </w:rPr>
        <w:t>2</w:t>
      </w:r>
      <w:r w:rsidRPr="0072793C">
        <w:rPr>
          <w:rFonts w:eastAsiaTheme="majorEastAsia" w:cs="Times New Roman"/>
        </w:rPr>
        <w:t>副卡联通</w:t>
      </w:r>
      <w:r w:rsidRPr="0072793C">
        <w:rPr>
          <w:rFonts w:eastAsiaTheme="majorEastAsia" w:cs="Times New Roman"/>
        </w:rPr>
        <w:t>4G VOLTE</w:t>
      </w:r>
      <w:r w:rsidRPr="0072793C">
        <w:rPr>
          <w:rFonts w:eastAsiaTheme="majorEastAsia" w:cs="Times New Roman"/>
        </w:rPr>
        <w:t>，</w:t>
      </w:r>
      <w:r w:rsidRPr="0072793C">
        <w:rPr>
          <w:rFonts w:eastAsiaTheme="majorEastAsia" w:cs="Times New Roman"/>
        </w:rPr>
        <w:t>DDS</w:t>
      </w:r>
      <w:r w:rsidRPr="0072793C">
        <w:rPr>
          <w:rFonts w:eastAsiaTheme="majorEastAsia" w:cs="Times New Roman"/>
        </w:rPr>
        <w:t>到卡</w:t>
      </w:r>
      <w:r w:rsidRPr="0072793C">
        <w:rPr>
          <w:rFonts w:eastAsiaTheme="majorEastAsia" w:cs="Times New Roman"/>
        </w:rPr>
        <w:t>1</w:t>
      </w:r>
      <w:r w:rsidRPr="0072793C">
        <w:rPr>
          <w:rFonts w:eastAsiaTheme="majorEastAsia" w:cs="Times New Roman"/>
        </w:rPr>
        <w:t>后，卡</w:t>
      </w:r>
      <w:r w:rsidRPr="0072793C">
        <w:rPr>
          <w:rFonts w:eastAsiaTheme="majorEastAsia" w:cs="Times New Roman"/>
        </w:rPr>
        <w:t>2</w:t>
      </w:r>
      <w:r w:rsidRPr="0072793C">
        <w:rPr>
          <w:rFonts w:eastAsiaTheme="majorEastAsia" w:cs="Times New Roman"/>
        </w:rPr>
        <w:t>掉落一下</w:t>
      </w:r>
      <w:r w:rsidRPr="0072793C">
        <w:rPr>
          <w:rFonts w:eastAsiaTheme="majorEastAsia" w:cs="Times New Roman"/>
        </w:rPr>
        <w:t>3G</w:t>
      </w:r>
      <w:r w:rsidRPr="0072793C">
        <w:rPr>
          <w:rFonts w:eastAsiaTheme="majorEastAsia" w:cs="Times New Roman"/>
        </w:rPr>
        <w:t>（</w:t>
      </w:r>
      <w:r w:rsidRPr="0072793C">
        <w:rPr>
          <w:rFonts w:eastAsiaTheme="majorEastAsia" w:cs="Times New Roman"/>
        </w:rPr>
        <w:t>1/5</w:t>
      </w:r>
      <w:r w:rsidRPr="0072793C">
        <w:rPr>
          <w:rFonts w:eastAsiaTheme="majorEastAsia" w:cs="Times New Roman"/>
        </w:rPr>
        <w:t>）</w:t>
      </w:r>
      <w:r w:rsidRPr="0072793C">
        <w:rPr>
          <w:rFonts w:eastAsiaTheme="majorEastAsia" w:cs="Times New Roman"/>
        </w:rPr>
        <w:t>_0930</w:t>
      </w:r>
    </w:p>
    <w:tbl>
      <w:tblPr>
        <w:tblStyle w:val="a7"/>
        <w:tblW w:w="0" w:type="auto"/>
        <w:tblLook w:val="04A0" w:firstRow="1" w:lastRow="0" w:firstColumn="1" w:lastColumn="0" w:noHBand="0" w:noVBand="1"/>
      </w:tblPr>
      <w:tblGrid>
        <w:gridCol w:w="13454"/>
      </w:tblGrid>
      <w:tr w:rsidR="0072793C" w:rsidRPr="0072793C" w14:paraId="24504574" w14:textId="77777777" w:rsidTr="0072793C">
        <w:tc>
          <w:tcPr>
            <w:tcW w:w="13454" w:type="dxa"/>
          </w:tcPr>
          <w:p w14:paraId="284B87FF" w14:textId="77777777" w:rsidR="0072793C" w:rsidRDefault="0072793C" w:rsidP="0072793C">
            <w:pPr>
              <w:widowControl/>
              <w:shd w:val="clear" w:color="auto" w:fill="F4F5F7"/>
              <w:kinsoku/>
              <w:adjustRightInd/>
              <w:rPr>
                <w:rFonts w:eastAsiaTheme="majorEastAsia" w:cs="Times New Roman"/>
                <w:color w:val="172B4D"/>
                <w:kern w:val="0"/>
                <w:szCs w:val="21"/>
              </w:rPr>
            </w:pPr>
            <w:r w:rsidRPr="0072793C">
              <w:rPr>
                <w:rFonts w:eastAsiaTheme="majorEastAsia" w:cs="Times New Roman"/>
                <w:b/>
                <w:bCs/>
                <w:color w:val="172B4D"/>
                <w:kern w:val="0"/>
                <w:szCs w:val="21"/>
              </w:rPr>
              <w:t>卡</w:t>
            </w:r>
            <w:r w:rsidRPr="0072793C">
              <w:rPr>
                <w:rFonts w:eastAsiaTheme="majorEastAsia" w:cs="Times New Roman"/>
                <w:b/>
                <w:bCs/>
                <w:color w:val="172B4D"/>
                <w:kern w:val="0"/>
                <w:szCs w:val="21"/>
              </w:rPr>
              <w:t>2</w:t>
            </w:r>
            <w:r w:rsidRPr="0072793C">
              <w:rPr>
                <w:rFonts w:eastAsiaTheme="majorEastAsia" w:cs="Times New Roman"/>
                <w:b/>
                <w:bCs/>
                <w:color w:val="172B4D"/>
                <w:kern w:val="0"/>
                <w:szCs w:val="21"/>
              </w:rPr>
              <w:t>的</w:t>
            </w:r>
            <w:r w:rsidRPr="0072793C">
              <w:rPr>
                <w:rFonts w:eastAsiaTheme="majorEastAsia" w:cs="Times New Roman"/>
                <w:b/>
                <w:bCs/>
                <w:color w:val="172B4D"/>
                <w:kern w:val="0"/>
                <w:szCs w:val="21"/>
              </w:rPr>
              <w:t>RSRP</w:t>
            </w:r>
            <w:r w:rsidRPr="0072793C">
              <w:rPr>
                <w:rFonts w:eastAsiaTheme="majorEastAsia" w:cs="Times New Roman"/>
                <w:b/>
                <w:bCs/>
                <w:color w:val="172B4D"/>
                <w:kern w:val="0"/>
                <w:szCs w:val="21"/>
              </w:rPr>
              <w:t>测量值很差，空闲态下发起重选，</w:t>
            </w:r>
            <w:r w:rsidRPr="0072793C">
              <w:rPr>
                <w:rFonts w:eastAsiaTheme="majorEastAsia" w:cs="Times New Roman"/>
                <w:b/>
                <w:bCs/>
                <w:color w:val="172B4D"/>
                <w:kern w:val="0"/>
                <w:szCs w:val="21"/>
              </w:rPr>
              <w:t>WCDMA</w:t>
            </w:r>
            <w:r w:rsidRPr="0072793C">
              <w:rPr>
                <w:rFonts w:eastAsiaTheme="majorEastAsia" w:cs="Times New Roman"/>
                <w:b/>
                <w:bCs/>
                <w:color w:val="172B4D"/>
                <w:kern w:val="0"/>
                <w:szCs w:val="21"/>
              </w:rPr>
              <w:t>小区优先级高于</w:t>
            </w:r>
            <w:r w:rsidRPr="0072793C">
              <w:rPr>
                <w:rFonts w:eastAsiaTheme="majorEastAsia" w:cs="Times New Roman"/>
                <w:b/>
                <w:bCs/>
                <w:color w:val="172B4D"/>
                <w:kern w:val="0"/>
                <w:szCs w:val="21"/>
              </w:rPr>
              <w:t>LTE</w:t>
            </w:r>
            <w:r w:rsidRPr="0072793C">
              <w:rPr>
                <w:rFonts w:eastAsiaTheme="majorEastAsia" w:cs="Times New Roman"/>
                <w:b/>
                <w:bCs/>
                <w:color w:val="172B4D"/>
                <w:kern w:val="0"/>
                <w:szCs w:val="21"/>
              </w:rPr>
              <w:t>候选小区导致</w:t>
            </w:r>
            <w:r w:rsidRPr="0072793C">
              <w:rPr>
                <w:rFonts w:eastAsiaTheme="majorEastAsia" w:cs="Times New Roman"/>
                <w:b/>
                <w:bCs/>
                <w:color w:val="172B4D"/>
                <w:kern w:val="0"/>
                <w:szCs w:val="21"/>
              </w:rPr>
              <w:t>UE</w:t>
            </w:r>
            <w:r w:rsidRPr="0072793C">
              <w:rPr>
                <w:rFonts w:eastAsiaTheme="majorEastAsia" w:cs="Times New Roman"/>
                <w:b/>
                <w:bCs/>
                <w:color w:val="172B4D"/>
                <w:kern w:val="0"/>
                <w:szCs w:val="21"/>
              </w:rPr>
              <w:t>重选到</w:t>
            </w:r>
            <w:r w:rsidRPr="0072793C">
              <w:rPr>
                <w:rFonts w:eastAsiaTheme="majorEastAsia" w:cs="Times New Roman"/>
                <w:b/>
                <w:bCs/>
                <w:color w:val="172B4D"/>
                <w:kern w:val="0"/>
                <w:szCs w:val="21"/>
              </w:rPr>
              <w:t>WCDMA</w:t>
            </w:r>
            <w:r w:rsidRPr="0072793C">
              <w:rPr>
                <w:rFonts w:eastAsiaTheme="majorEastAsia" w:cs="Times New Roman"/>
                <w:b/>
                <w:bCs/>
                <w:color w:val="172B4D"/>
                <w:kern w:val="0"/>
                <w:szCs w:val="21"/>
              </w:rPr>
              <w:t>小区，出现掉</w:t>
            </w:r>
            <w:r w:rsidRPr="0072793C">
              <w:rPr>
                <w:rFonts w:eastAsiaTheme="majorEastAsia" w:cs="Times New Roman"/>
                <w:b/>
                <w:bCs/>
                <w:color w:val="172B4D"/>
                <w:kern w:val="0"/>
                <w:szCs w:val="21"/>
              </w:rPr>
              <w:t>3G</w:t>
            </w:r>
            <w:r w:rsidRPr="0072793C">
              <w:rPr>
                <w:rFonts w:eastAsiaTheme="majorEastAsia" w:cs="Times New Roman"/>
                <w:b/>
                <w:bCs/>
                <w:color w:val="172B4D"/>
                <w:kern w:val="0"/>
                <w:szCs w:val="21"/>
              </w:rPr>
              <w:t>现象。网络端配置问题。</w:t>
            </w:r>
          </w:p>
          <w:p w14:paraId="2B2A20DD" w14:textId="77777777" w:rsidR="0072793C" w:rsidRDefault="0072793C" w:rsidP="0072793C">
            <w:pPr>
              <w:widowControl/>
              <w:shd w:val="clear" w:color="auto" w:fill="F4F5F7"/>
              <w:kinsoku/>
              <w:adjustRightInd/>
              <w:rPr>
                <w:rFonts w:eastAsiaTheme="majorEastAsia" w:cs="Times New Roman"/>
                <w:color w:val="172B4D"/>
                <w:kern w:val="0"/>
                <w:szCs w:val="21"/>
              </w:rPr>
            </w:pPr>
            <w:r w:rsidRPr="0072793C">
              <w:rPr>
                <w:rFonts w:eastAsiaTheme="majorEastAsia" w:cs="Times New Roman"/>
                <w:color w:val="172B4D"/>
                <w:kern w:val="0"/>
                <w:szCs w:val="21"/>
              </w:rPr>
              <w:t>[0xB0EC] 07:41:06.435359 LTE NAS EMM Plain OTA Incoming MessageTracking area update accept Msg2</w:t>
            </w:r>
          </w:p>
          <w:p w14:paraId="310E5606" w14:textId="74ACFB1B" w:rsidR="0072793C" w:rsidRPr="0072793C" w:rsidRDefault="0072793C" w:rsidP="0072793C">
            <w:pPr>
              <w:widowControl/>
              <w:shd w:val="clear" w:color="auto" w:fill="F4F5F7"/>
              <w:kinsoku/>
              <w:adjustRightInd/>
              <w:rPr>
                <w:rFonts w:eastAsiaTheme="majorEastAsia" w:cs="Times New Roman"/>
                <w:color w:val="172B4D"/>
                <w:kern w:val="0"/>
                <w:szCs w:val="21"/>
              </w:rPr>
            </w:pPr>
            <w:r w:rsidRPr="0072793C">
              <w:rPr>
                <w:rFonts w:eastAsiaTheme="majorEastAsia" w:cs="Times New Roman"/>
                <w:color w:val="172B4D"/>
                <w:kern w:val="0"/>
                <w:szCs w:val="21"/>
              </w:rPr>
              <w:t>[0xB0ED] 07:41:06.436443 LTE NAS EMM Plain OTA Outgoing MessageTracking area update complete Msg2</w:t>
            </w:r>
          </w:p>
          <w:p w14:paraId="27D27D22" w14:textId="77777777" w:rsidR="0072793C" w:rsidRDefault="0072793C" w:rsidP="0072793C">
            <w:pPr>
              <w:widowControl/>
              <w:shd w:val="clear" w:color="auto" w:fill="F4F5F7"/>
              <w:kinsoku/>
              <w:adjustRightInd/>
              <w:spacing w:before="150"/>
              <w:rPr>
                <w:rFonts w:eastAsiaTheme="majorEastAsia" w:cs="Times New Roman"/>
                <w:color w:val="172B4D"/>
                <w:kern w:val="0"/>
                <w:szCs w:val="21"/>
              </w:rPr>
            </w:pPr>
            <w:r w:rsidRPr="0072793C">
              <w:rPr>
                <w:rFonts w:eastAsiaTheme="majorEastAsia" w:cs="Times New Roman"/>
                <w:b/>
                <w:bCs/>
                <w:color w:val="172B4D"/>
                <w:kern w:val="0"/>
                <w:szCs w:val="21"/>
              </w:rPr>
              <w:t>// RSRP</w:t>
            </w:r>
            <w:r w:rsidRPr="0072793C">
              <w:rPr>
                <w:rFonts w:eastAsiaTheme="majorEastAsia" w:cs="Times New Roman"/>
                <w:b/>
                <w:bCs/>
                <w:color w:val="172B4D"/>
                <w:kern w:val="0"/>
                <w:szCs w:val="21"/>
              </w:rPr>
              <w:t>很差</w:t>
            </w:r>
          </w:p>
          <w:p w14:paraId="02BFB5C7" w14:textId="77777777" w:rsidR="0072793C" w:rsidRDefault="0072793C" w:rsidP="0072793C">
            <w:pPr>
              <w:widowControl/>
              <w:shd w:val="clear" w:color="auto" w:fill="F4F5F7"/>
              <w:kinsoku/>
              <w:adjustRightInd/>
              <w:spacing w:before="150"/>
              <w:rPr>
                <w:rFonts w:eastAsiaTheme="majorEastAsia" w:cs="Times New Roman"/>
                <w:color w:val="172B4D"/>
                <w:kern w:val="0"/>
                <w:szCs w:val="21"/>
              </w:rPr>
            </w:pPr>
            <w:r w:rsidRPr="0072793C">
              <w:rPr>
                <w:rFonts w:eastAsiaTheme="majorEastAsia" w:cs="Times New Roman"/>
                <w:color w:val="172B4D"/>
                <w:kern w:val="0"/>
                <w:szCs w:val="21"/>
              </w:rPr>
              <w:t>[0xB193] 07:41:12.578681 LTE ML1 Serving Cell Meas ResponseLength: 176 2</w:t>
            </w:r>
          </w:p>
          <w:p w14:paraId="04F6CB74" w14:textId="1FB17CD5" w:rsidR="0072793C" w:rsidRDefault="0072793C" w:rsidP="0072793C">
            <w:pPr>
              <w:widowControl/>
              <w:shd w:val="clear" w:color="auto" w:fill="F4F5F7"/>
              <w:kinsoku/>
              <w:adjustRightInd/>
              <w:spacing w:before="150"/>
              <w:rPr>
                <w:rFonts w:eastAsiaTheme="majorEastAsia" w:cs="Times New Roman"/>
                <w:color w:val="172B4D"/>
                <w:kern w:val="0"/>
                <w:szCs w:val="21"/>
              </w:rPr>
            </w:pPr>
            <w:r w:rsidRPr="0072793C">
              <w:rPr>
                <w:rFonts w:eastAsiaTheme="majorEastAsia" w:cs="Times New Roman"/>
                <w:b/>
                <w:bCs/>
                <w:color w:val="172B4D"/>
                <w:kern w:val="0"/>
                <w:szCs w:val="21"/>
              </w:rPr>
              <w:t>Inst RSRP Rx[0] = -110.06 dBm</w:t>
            </w:r>
            <w:r w:rsidR="00B37E15">
              <w:rPr>
                <w:rFonts w:eastAsiaTheme="majorEastAsia" w:cs="Times New Roman"/>
                <w:b/>
                <w:bCs/>
                <w:color w:val="172B4D"/>
                <w:kern w:val="0"/>
                <w:szCs w:val="21"/>
              </w:rPr>
              <w:t xml:space="preserve"> </w:t>
            </w:r>
          </w:p>
          <w:p w14:paraId="795BF402" w14:textId="77777777" w:rsidR="0072793C" w:rsidRDefault="0072793C" w:rsidP="0072793C">
            <w:pPr>
              <w:widowControl/>
              <w:shd w:val="clear" w:color="auto" w:fill="F4F5F7"/>
              <w:kinsoku/>
              <w:adjustRightInd/>
              <w:spacing w:before="150"/>
              <w:rPr>
                <w:rFonts w:eastAsiaTheme="majorEastAsia" w:cs="Times New Roman"/>
                <w:color w:val="172B4D"/>
                <w:kern w:val="0"/>
                <w:szCs w:val="21"/>
              </w:rPr>
            </w:pPr>
            <w:r w:rsidRPr="0072793C">
              <w:rPr>
                <w:rFonts w:eastAsiaTheme="majorEastAsia" w:cs="Times New Roman"/>
                <w:b/>
                <w:bCs/>
                <w:color w:val="172B4D"/>
                <w:kern w:val="0"/>
                <w:szCs w:val="21"/>
              </w:rPr>
              <w:t>Inst RSRP Rx[1] = -112.56 dBm</w:t>
            </w:r>
          </w:p>
          <w:p w14:paraId="0E06F0FC" w14:textId="0AE7CACE" w:rsidR="0072793C" w:rsidRPr="0072793C" w:rsidRDefault="0072793C" w:rsidP="0072793C">
            <w:pPr>
              <w:widowControl/>
              <w:shd w:val="clear" w:color="auto" w:fill="F4F5F7"/>
              <w:kinsoku/>
              <w:adjustRightInd/>
              <w:spacing w:before="150"/>
              <w:rPr>
                <w:rFonts w:eastAsiaTheme="majorEastAsia" w:cs="Times New Roman"/>
                <w:color w:val="172B4D"/>
                <w:kern w:val="0"/>
                <w:szCs w:val="21"/>
              </w:rPr>
            </w:pPr>
            <w:r w:rsidRPr="0072793C">
              <w:rPr>
                <w:rFonts w:eastAsiaTheme="majorEastAsia" w:cs="Times New Roman"/>
                <w:color w:val="172B4D"/>
                <w:kern w:val="0"/>
                <w:szCs w:val="21"/>
              </w:rPr>
              <w:lastRenderedPageBreak/>
              <w:t>[0xB193] 07:41:12.898675 LTE ML1 Serving Cell Meas ResponseLength: 176 2</w:t>
            </w:r>
          </w:p>
          <w:p w14:paraId="20FCC847" w14:textId="77777777" w:rsidR="0072793C" w:rsidRDefault="0072793C" w:rsidP="0072793C">
            <w:pPr>
              <w:widowControl/>
              <w:shd w:val="clear" w:color="auto" w:fill="F4F5F7"/>
              <w:kinsoku/>
              <w:adjustRightInd/>
              <w:spacing w:before="150"/>
              <w:rPr>
                <w:rFonts w:eastAsiaTheme="majorEastAsia" w:cs="Times New Roman"/>
                <w:color w:val="172B4D"/>
                <w:kern w:val="0"/>
                <w:szCs w:val="21"/>
              </w:rPr>
            </w:pPr>
            <w:r w:rsidRPr="0072793C">
              <w:rPr>
                <w:rFonts w:eastAsiaTheme="majorEastAsia" w:cs="Times New Roman"/>
                <w:b/>
                <w:bCs/>
                <w:color w:val="FF0000"/>
                <w:kern w:val="0"/>
                <w:szCs w:val="21"/>
              </w:rPr>
              <w:t>// WCDMA</w:t>
            </w:r>
            <w:r w:rsidRPr="0072793C">
              <w:rPr>
                <w:rFonts w:eastAsiaTheme="majorEastAsia" w:cs="Times New Roman"/>
                <w:b/>
                <w:bCs/>
                <w:color w:val="FF0000"/>
                <w:kern w:val="0"/>
                <w:szCs w:val="21"/>
              </w:rPr>
              <w:t>小区的候选优先级为</w:t>
            </w:r>
            <w:r w:rsidRPr="0072793C">
              <w:rPr>
                <w:rFonts w:eastAsiaTheme="majorEastAsia" w:cs="Times New Roman"/>
                <w:b/>
                <w:bCs/>
                <w:color w:val="FF0000"/>
                <w:kern w:val="0"/>
                <w:szCs w:val="21"/>
              </w:rPr>
              <w:t>4</w:t>
            </w:r>
            <w:r w:rsidRPr="0072793C">
              <w:rPr>
                <w:rFonts w:eastAsiaTheme="majorEastAsia" w:cs="Times New Roman"/>
                <w:b/>
                <w:bCs/>
                <w:color w:val="FF0000"/>
                <w:kern w:val="0"/>
                <w:szCs w:val="21"/>
              </w:rPr>
              <w:t>，而</w:t>
            </w:r>
            <w:r w:rsidRPr="0072793C">
              <w:rPr>
                <w:rFonts w:eastAsiaTheme="majorEastAsia" w:cs="Times New Roman"/>
                <w:b/>
                <w:bCs/>
                <w:color w:val="FF0000"/>
                <w:kern w:val="0"/>
                <w:szCs w:val="21"/>
              </w:rPr>
              <w:t>LTE</w:t>
            </w:r>
            <w:r w:rsidRPr="0072793C">
              <w:rPr>
                <w:rFonts w:eastAsiaTheme="majorEastAsia" w:cs="Times New Roman"/>
                <w:b/>
                <w:bCs/>
                <w:color w:val="FF0000"/>
                <w:kern w:val="0"/>
                <w:szCs w:val="21"/>
              </w:rPr>
              <w:t>小区的候选优先级为</w:t>
            </w:r>
            <w:r w:rsidRPr="0072793C">
              <w:rPr>
                <w:rFonts w:eastAsiaTheme="majorEastAsia" w:cs="Times New Roman"/>
                <w:b/>
                <w:bCs/>
                <w:color w:val="FF0000"/>
                <w:kern w:val="0"/>
                <w:szCs w:val="21"/>
              </w:rPr>
              <w:t>6</w:t>
            </w:r>
            <w:r w:rsidRPr="0072793C">
              <w:rPr>
                <w:rFonts w:eastAsiaTheme="majorEastAsia" w:cs="Times New Roman"/>
                <w:b/>
                <w:bCs/>
                <w:color w:val="FF0000"/>
                <w:kern w:val="0"/>
                <w:szCs w:val="21"/>
              </w:rPr>
              <w:t>。数值越低，优先级越高，优选选网到</w:t>
            </w:r>
            <w:r w:rsidRPr="0072793C">
              <w:rPr>
                <w:rFonts w:eastAsiaTheme="majorEastAsia" w:cs="Times New Roman"/>
                <w:b/>
                <w:bCs/>
                <w:color w:val="FF0000"/>
                <w:kern w:val="0"/>
                <w:szCs w:val="21"/>
              </w:rPr>
              <w:t>WCDMA</w:t>
            </w:r>
            <w:r w:rsidRPr="0072793C">
              <w:rPr>
                <w:rFonts w:eastAsiaTheme="majorEastAsia" w:cs="Times New Roman"/>
                <w:b/>
                <w:bCs/>
                <w:color w:val="FF0000"/>
                <w:kern w:val="0"/>
                <w:szCs w:val="21"/>
              </w:rPr>
              <w:t>小区。</w:t>
            </w:r>
          </w:p>
          <w:p w14:paraId="27BC6A51" w14:textId="77777777" w:rsidR="0072793C" w:rsidRPr="0072793C" w:rsidRDefault="0072793C" w:rsidP="0072793C">
            <w:pPr>
              <w:widowControl/>
              <w:shd w:val="clear" w:color="auto" w:fill="F4F5F7"/>
              <w:kinsoku/>
              <w:adjustRightInd/>
              <w:spacing w:before="150"/>
              <w:rPr>
                <w:rFonts w:eastAsiaTheme="majorEastAsia" w:cs="Times New Roman"/>
                <w:b/>
                <w:color w:val="FF0000"/>
                <w:kern w:val="0"/>
                <w:szCs w:val="21"/>
              </w:rPr>
            </w:pPr>
            <w:r w:rsidRPr="0072793C">
              <w:rPr>
                <w:rFonts w:eastAsiaTheme="majorEastAsia" w:cs="Times New Roman"/>
                <w:b/>
                <w:color w:val="FF0000"/>
                <w:kern w:val="0"/>
                <w:szCs w:val="21"/>
                <w:highlight w:val="yellow"/>
              </w:rPr>
              <w:t>[0xB186] 07:41:13.079519 LTE ML1 Reselection CandidatesLength: 60 2</w:t>
            </w:r>
          </w:p>
          <w:p w14:paraId="0ACD922F" w14:textId="77777777" w:rsidR="0072793C" w:rsidRDefault="0072793C" w:rsidP="0072793C">
            <w:pPr>
              <w:widowControl/>
              <w:shd w:val="clear" w:color="auto" w:fill="F4F5F7"/>
              <w:kinsoku/>
              <w:adjustRightInd/>
              <w:spacing w:before="150"/>
              <w:rPr>
                <w:rFonts w:eastAsiaTheme="majorEastAsia" w:cs="Times New Roman"/>
                <w:color w:val="172B4D"/>
                <w:kern w:val="0"/>
                <w:szCs w:val="21"/>
              </w:rPr>
            </w:pPr>
            <w:r w:rsidRPr="0072793C">
              <w:rPr>
                <w:rFonts w:eastAsiaTheme="majorEastAsia" w:cs="Times New Roman"/>
                <w:color w:val="172B4D"/>
                <w:kern w:val="0"/>
                <w:szCs w:val="21"/>
              </w:rPr>
              <w:t>Serving E-ARFCN = 1650</w:t>
            </w:r>
          </w:p>
          <w:p w14:paraId="0B88EADA" w14:textId="77777777" w:rsidR="0072793C" w:rsidRDefault="0072793C" w:rsidP="0072793C">
            <w:pPr>
              <w:widowControl/>
              <w:shd w:val="clear" w:color="auto" w:fill="F4F5F7"/>
              <w:kinsoku/>
              <w:adjustRightInd/>
              <w:spacing w:before="150"/>
              <w:rPr>
                <w:rFonts w:eastAsiaTheme="majorEastAsia" w:cs="Times New Roman"/>
                <w:color w:val="172B4D"/>
                <w:kern w:val="0"/>
                <w:szCs w:val="21"/>
              </w:rPr>
            </w:pPr>
            <w:r w:rsidRPr="0072793C">
              <w:rPr>
                <w:rFonts w:eastAsiaTheme="majorEastAsia" w:cs="Times New Roman"/>
                <w:color w:val="172B4D"/>
                <w:kern w:val="0"/>
                <w:szCs w:val="21"/>
              </w:rPr>
              <w:t>Serving Cell ID = 274</w:t>
            </w:r>
          </w:p>
          <w:p w14:paraId="7057066A" w14:textId="77777777" w:rsidR="0072793C" w:rsidRDefault="0072793C" w:rsidP="0072793C">
            <w:pPr>
              <w:widowControl/>
              <w:shd w:val="clear" w:color="auto" w:fill="F4F5F7"/>
              <w:kinsoku/>
              <w:adjustRightInd/>
              <w:spacing w:before="150"/>
              <w:rPr>
                <w:rFonts w:eastAsiaTheme="majorEastAsia" w:cs="Times New Roman"/>
                <w:color w:val="172B4D"/>
                <w:kern w:val="0"/>
                <w:szCs w:val="21"/>
              </w:rPr>
            </w:pPr>
            <w:r w:rsidRPr="0072793C">
              <w:rPr>
                <w:rFonts w:eastAsiaTheme="majorEastAsia" w:cs="Times New Roman"/>
                <w:color w:val="172B4D"/>
                <w:kern w:val="0"/>
                <w:szCs w:val="21"/>
              </w:rPr>
              <w:t>Num Reselection Candidates = 2</w:t>
            </w:r>
          </w:p>
          <w:p w14:paraId="2B12420E" w14:textId="77777777" w:rsidR="0072793C" w:rsidRDefault="0072793C" w:rsidP="0072793C">
            <w:pPr>
              <w:widowControl/>
              <w:shd w:val="clear" w:color="auto" w:fill="F4F5F7"/>
              <w:kinsoku/>
              <w:adjustRightInd/>
              <w:spacing w:before="150"/>
              <w:rPr>
                <w:rFonts w:eastAsiaTheme="majorEastAsia" w:cs="Times New Roman"/>
                <w:color w:val="172B4D"/>
                <w:kern w:val="0"/>
                <w:szCs w:val="21"/>
              </w:rPr>
            </w:pPr>
            <w:r w:rsidRPr="0072793C">
              <w:rPr>
                <w:rFonts w:eastAsiaTheme="majorEastAsia" w:cs="Times New Roman"/>
                <w:color w:val="172B4D"/>
                <w:kern w:val="0"/>
                <w:szCs w:val="21"/>
              </w:rPr>
              <w:t>Candidates[0] {</w:t>
            </w:r>
          </w:p>
          <w:p w14:paraId="2FD6C613" w14:textId="77777777" w:rsidR="0072793C" w:rsidRDefault="0072793C" w:rsidP="0072793C">
            <w:pPr>
              <w:widowControl/>
              <w:shd w:val="clear" w:color="auto" w:fill="F4F5F7"/>
              <w:kinsoku/>
              <w:adjustRightInd/>
              <w:spacing w:before="150"/>
              <w:rPr>
                <w:rFonts w:eastAsiaTheme="majorEastAsia" w:cs="Times New Roman"/>
                <w:color w:val="172B4D"/>
                <w:kern w:val="0"/>
                <w:szCs w:val="21"/>
              </w:rPr>
            </w:pPr>
            <w:r w:rsidRPr="0072793C">
              <w:rPr>
                <w:rFonts w:eastAsiaTheme="majorEastAsia" w:cs="Times New Roman"/>
                <w:b/>
                <w:bCs/>
                <w:color w:val="172B4D"/>
                <w:kern w:val="0"/>
                <w:szCs w:val="21"/>
              </w:rPr>
              <w:t>Candidate Priority = 4.0</w:t>
            </w:r>
          </w:p>
          <w:p w14:paraId="1D43B445" w14:textId="77777777" w:rsidR="0072793C" w:rsidRDefault="0072793C" w:rsidP="0072793C">
            <w:pPr>
              <w:widowControl/>
              <w:shd w:val="clear" w:color="auto" w:fill="F4F5F7"/>
              <w:kinsoku/>
              <w:adjustRightInd/>
              <w:spacing w:before="150"/>
              <w:rPr>
                <w:rFonts w:eastAsiaTheme="majorEastAsia" w:cs="Times New Roman"/>
                <w:color w:val="172B4D"/>
                <w:kern w:val="0"/>
                <w:szCs w:val="21"/>
              </w:rPr>
            </w:pPr>
            <w:r w:rsidRPr="0072793C">
              <w:rPr>
                <w:rFonts w:eastAsiaTheme="majorEastAsia" w:cs="Times New Roman"/>
                <w:color w:val="172B4D"/>
                <w:kern w:val="0"/>
                <w:szCs w:val="21"/>
              </w:rPr>
              <w:t>RAT Type = UTRAN</w:t>
            </w:r>
          </w:p>
          <w:p w14:paraId="3B57ADFE" w14:textId="5D799B32" w:rsidR="0072793C" w:rsidRPr="0072793C" w:rsidRDefault="0072793C" w:rsidP="0072793C">
            <w:pPr>
              <w:widowControl/>
              <w:shd w:val="clear" w:color="auto" w:fill="F4F5F7"/>
              <w:kinsoku/>
              <w:adjustRightInd/>
              <w:spacing w:before="150"/>
              <w:rPr>
                <w:rFonts w:eastAsiaTheme="majorEastAsia" w:cs="Times New Roman"/>
                <w:color w:val="172B4D"/>
                <w:kern w:val="0"/>
                <w:szCs w:val="21"/>
              </w:rPr>
            </w:pPr>
            <w:r w:rsidRPr="0072793C">
              <w:rPr>
                <w:rFonts w:eastAsiaTheme="majorEastAsia" w:cs="Times New Roman"/>
                <w:color w:val="172B4D"/>
                <w:kern w:val="0"/>
                <w:szCs w:val="21"/>
              </w:rPr>
              <w:t>WCDMA Resel Cell Data</w:t>
            </w:r>
          </w:p>
          <w:p w14:paraId="2DBAB6D3" w14:textId="77777777" w:rsidR="0072793C" w:rsidRPr="0072793C" w:rsidRDefault="0072793C" w:rsidP="0072793C">
            <w:pPr>
              <w:widowControl/>
              <w:kinsoku/>
              <w:adjustRightInd/>
              <w:rPr>
                <w:rFonts w:eastAsiaTheme="majorEastAsia" w:cs="Times New Roman"/>
                <w:kern w:val="0"/>
                <w:sz w:val="24"/>
                <w:szCs w:val="24"/>
              </w:rPr>
            </w:pPr>
            <w:r w:rsidRPr="0072793C">
              <w:rPr>
                <w:rFonts w:eastAsiaTheme="majorEastAsia" w:cs="Times New Roman"/>
                <w:color w:val="172B4D"/>
                <w:kern w:val="0"/>
                <w:szCs w:val="21"/>
                <w:shd w:val="clear" w:color="auto" w:fill="F4F5F7"/>
              </w:rPr>
              <w:t>{ U ARFCN = 10763 PSC = 39 }</w:t>
            </w:r>
          </w:p>
          <w:p w14:paraId="1FACA04F" w14:textId="77777777" w:rsidR="0072793C" w:rsidRDefault="0072793C" w:rsidP="0072793C">
            <w:pPr>
              <w:widowControl/>
              <w:shd w:val="clear" w:color="auto" w:fill="F4F5F7"/>
              <w:kinsoku/>
              <w:adjustRightInd/>
              <w:spacing w:before="150"/>
              <w:rPr>
                <w:rFonts w:eastAsiaTheme="majorEastAsia" w:cs="Times New Roman"/>
                <w:color w:val="172B4D"/>
                <w:kern w:val="0"/>
                <w:szCs w:val="21"/>
              </w:rPr>
            </w:pPr>
            <w:r w:rsidRPr="0072793C">
              <w:rPr>
                <w:rFonts w:eastAsiaTheme="majorEastAsia" w:cs="Times New Roman"/>
                <w:color w:val="172B4D"/>
                <w:kern w:val="0"/>
                <w:szCs w:val="21"/>
              </w:rPr>
              <w:t>}</w:t>
            </w:r>
          </w:p>
          <w:p w14:paraId="4A95F5D3" w14:textId="77777777" w:rsidR="0072793C" w:rsidRDefault="0072793C" w:rsidP="0072793C">
            <w:pPr>
              <w:widowControl/>
              <w:shd w:val="clear" w:color="auto" w:fill="F4F5F7"/>
              <w:kinsoku/>
              <w:adjustRightInd/>
              <w:spacing w:before="150"/>
              <w:rPr>
                <w:rFonts w:eastAsiaTheme="majorEastAsia" w:cs="Times New Roman"/>
                <w:color w:val="172B4D"/>
                <w:kern w:val="0"/>
                <w:szCs w:val="21"/>
              </w:rPr>
            </w:pPr>
            <w:r w:rsidRPr="0072793C">
              <w:rPr>
                <w:rFonts w:eastAsiaTheme="majorEastAsia" w:cs="Times New Roman"/>
                <w:color w:val="172B4D"/>
                <w:kern w:val="0"/>
                <w:szCs w:val="21"/>
              </w:rPr>
              <w:t>Candidates[1] {</w:t>
            </w:r>
          </w:p>
          <w:p w14:paraId="27FD02AF" w14:textId="77777777" w:rsidR="0072793C" w:rsidRDefault="0072793C" w:rsidP="0072793C">
            <w:pPr>
              <w:widowControl/>
              <w:shd w:val="clear" w:color="auto" w:fill="F4F5F7"/>
              <w:kinsoku/>
              <w:adjustRightInd/>
              <w:spacing w:before="150"/>
              <w:rPr>
                <w:rFonts w:eastAsiaTheme="majorEastAsia" w:cs="Times New Roman"/>
                <w:color w:val="172B4D"/>
                <w:kern w:val="0"/>
                <w:szCs w:val="21"/>
              </w:rPr>
            </w:pPr>
            <w:r w:rsidRPr="0072793C">
              <w:rPr>
                <w:rFonts w:eastAsiaTheme="majorEastAsia" w:cs="Times New Roman"/>
                <w:b/>
                <w:bCs/>
                <w:color w:val="FF0000"/>
                <w:kern w:val="0"/>
                <w:szCs w:val="21"/>
              </w:rPr>
              <w:t>Candidate Priority = 6.0</w:t>
            </w:r>
          </w:p>
          <w:p w14:paraId="71194602" w14:textId="77777777" w:rsidR="0072793C" w:rsidRDefault="0072793C" w:rsidP="0072793C">
            <w:pPr>
              <w:widowControl/>
              <w:shd w:val="clear" w:color="auto" w:fill="F4F5F7"/>
              <w:kinsoku/>
              <w:adjustRightInd/>
              <w:spacing w:before="150"/>
              <w:rPr>
                <w:rFonts w:eastAsiaTheme="majorEastAsia" w:cs="Times New Roman"/>
                <w:color w:val="172B4D"/>
                <w:kern w:val="0"/>
                <w:szCs w:val="21"/>
              </w:rPr>
            </w:pPr>
            <w:r w:rsidRPr="0072793C">
              <w:rPr>
                <w:rFonts w:eastAsiaTheme="majorEastAsia" w:cs="Times New Roman"/>
                <w:color w:val="172B4D"/>
                <w:kern w:val="0"/>
                <w:szCs w:val="21"/>
              </w:rPr>
              <w:t>RAT Type = EUTRAN</w:t>
            </w:r>
          </w:p>
          <w:p w14:paraId="6F04966A" w14:textId="305CBF07" w:rsidR="0072793C" w:rsidRPr="0072793C" w:rsidRDefault="0072793C" w:rsidP="0072793C">
            <w:pPr>
              <w:widowControl/>
              <w:shd w:val="clear" w:color="auto" w:fill="F4F5F7"/>
              <w:kinsoku/>
              <w:adjustRightInd/>
              <w:spacing w:before="150"/>
              <w:rPr>
                <w:rFonts w:eastAsiaTheme="majorEastAsia" w:cs="Times New Roman"/>
                <w:color w:val="172B4D"/>
                <w:kern w:val="0"/>
                <w:szCs w:val="21"/>
              </w:rPr>
            </w:pPr>
            <w:r w:rsidRPr="0072793C">
              <w:rPr>
                <w:rFonts w:eastAsiaTheme="majorEastAsia" w:cs="Times New Roman"/>
                <w:color w:val="172B4D"/>
                <w:kern w:val="0"/>
                <w:szCs w:val="21"/>
              </w:rPr>
              <w:t>LTE Candidate</w:t>
            </w:r>
          </w:p>
          <w:p w14:paraId="1E0B5194" w14:textId="77777777" w:rsidR="0072793C" w:rsidRPr="0072793C" w:rsidRDefault="0072793C" w:rsidP="0072793C">
            <w:pPr>
              <w:widowControl/>
              <w:kinsoku/>
              <w:adjustRightInd/>
              <w:rPr>
                <w:rFonts w:eastAsiaTheme="majorEastAsia" w:cs="Times New Roman"/>
                <w:kern w:val="0"/>
                <w:sz w:val="24"/>
                <w:szCs w:val="24"/>
              </w:rPr>
            </w:pPr>
            <w:r w:rsidRPr="0072793C">
              <w:rPr>
                <w:rFonts w:eastAsiaTheme="majorEastAsia" w:cs="Times New Roman"/>
                <w:color w:val="172B4D"/>
                <w:kern w:val="0"/>
                <w:szCs w:val="21"/>
                <w:shd w:val="clear" w:color="auto" w:fill="F4F5F7"/>
              </w:rPr>
              <w:t>{ E-ARFCN = 300 Cell ID = 169 }</w:t>
            </w:r>
          </w:p>
          <w:p w14:paraId="1599E7D1" w14:textId="77777777" w:rsidR="0072793C" w:rsidRDefault="0072793C" w:rsidP="0072793C">
            <w:pPr>
              <w:widowControl/>
              <w:shd w:val="clear" w:color="auto" w:fill="F4F5F7"/>
              <w:kinsoku/>
              <w:adjustRightInd/>
              <w:spacing w:before="150"/>
              <w:rPr>
                <w:rFonts w:eastAsiaTheme="majorEastAsia" w:cs="Times New Roman"/>
                <w:color w:val="172B4D"/>
                <w:kern w:val="0"/>
                <w:szCs w:val="21"/>
              </w:rPr>
            </w:pPr>
            <w:r w:rsidRPr="0072793C">
              <w:rPr>
                <w:rFonts w:eastAsiaTheme="majorEastAsia" w:cs="Times New Roman"/>
                <w:color w:val="172B4D"/>
                <w:kern w:val="0"/>
                <w:szCs w:val="21"/>
              </w:rPr>
              <w:t>}</w:t>
            </w:r>
          </w:p>
          <w:p w14:paraId="73C313DC" w14:textId="77777777" w:rsidR="0072793C" w:rsidRDefault="0072793C" w:rsidP="0072793C">
            <w:pPr>
              <w:widowControl/>
              <w:shd w:val="clear" w:color="auto" w:fill="F4F5F7"/>
              <w:kinsoku/>
              <w:adjustRightInd/>
              <w:spacing w:before="150"/>
              <w:rPr>
                <w:rFonts w:eastAsiaTheme="majorEastAsia" w:cs="Times New Roman"/>
                <w:color w:val="172B4D"/>
                <w:kern w:val="0"/>
                <w:szCs w:val="21"/>
              </w:rPr>
            </w:pPr>
            <w:r w:rsidRPr="0072793C">
              <w:rPr>
                <w:rFonts w:eastAsiaTheme="majorEastAsia" w:cs="Times New Roman"/>
                <w:color w:val="172B4D"/>
                <w:kern w:val="0"/>
                <w:szCs w:val="21"/>
              </w:rPr>
              <w:t>[2520] 07:41:13.079779 EVENT_LTE_ML1_SEARCH_IDLE Wake.Triggered Rude Wake Up = 0, Wake.Offline = 0, Panic.Intra Panic = 0, Panic.Nserv DRX Panic = 0, memory instance = 12</w:t>
            </w:r>
          </w:p>
          <w:p w14:paraId="621C3383" w14:textId="77777777" w:rsidR="0072793C" w:rsidRDefault="0072793C" w:rsidP="0072793C">
            <w:pPr>
              <w:widowControl/>
              <w:shd w:val="clear" w:color="auto" w:fill="F4F5F7"/>
              <w:kinsoku/>
              <w:adjustRightInd/>
              <w:spacing w:before="150"/>
              <w:rPr>
                <w:rFonts w:eastAsiaTheme="majorEastAsia" w:cs="Times New Roman"/>
                <w:color w:val="172B4D"/>
                <w:kern w:val="0"/>
                <w:szCs w:val="21"/>
              </w:rPr>
            </w:pPr>
            <w:r w:rsidRPr="0072793C">
              <w:rPr>
                <w:rFonts w:eastAsiaTheme="majorEastAsia" w:cs="Times New Roman"/>
                <w:color w:val="172B4D"/>
                <w:kern w:val="0"/>
                <w:szCs w:val="21"/>
              </w:rPr>
              <w:t>[1889] 07:41:13.093637 </w:t>
            </w:r>
            <w:r w:rsidRPr="0072793C">
              <w:rPr>
                <w:rFonts w:eastAsiaTheme="majorEastAsia" w:cs="Times New Roman"/>
                <w:b/>
                <w:bCs/>
                <w:color w:val="172B4D"/>
                <w:kern w:val="0"/>
                <w:szCs w:val="21"/>
              </w:rPr>
              <w:t>EVENT_LTE_RRC_IRAT_RESEL_FROM_EUTRAN_STARTRAT</w:t>
            </w:r>
            <w:r w:rsidRPr="0072793C">
              <w:rPr>
                <w:rFonts w:eastAsiaTheme="majorEastAsia" w:cs="Times New Roman"/>
                <w:color w:val="172B4D"/>
                <w:kern w:val="0"/>
                <w:szCs w:val="21"/>
              </w:rPr>
              <w:t> = WCDMA, Freq band Indicator = 22, Frequency = 10763, Cell ID = 392</w:t>
            </w:r>
          </w:p>
          <w:p w14:paraId="2F5BA31C" w14:textId="77777777" w:rsidR="0072793C" w:rsidRDefault="0072793C" w:rsidP="0072793C">
            <w:pPr>
              <w:widowControl/>
              <w:shd w:val="clear" w:color="auto" w:fill="F4F5F7"/>
              <w:kinsoku/>
              <w:adjustRightInd/>
              <w:spacing w:before="150"/>
              <w:rPr>
                <w:rFonts w:eastAsiaTheme="majorEastAsia" w:cs="Times New Roman"/>
                <w:color w:val="172B4D"/>
                <w:kern w:val="0"/>
                <w:szCs w:val="21"/>
              </w:rPr>
            </w:pPr>
            <w:r w:rsidRPr="0072793C">
              <w:rPr>
                <w:rFonts w:eastAsiaTheme="majorEastAsia" w:cs="Times New Roman"/>
                <w:color w:val="172B4D"/>
                <w:kern w:val="0"/>
                <w:szCs w:val="21"/>
              </w:rPr>
              <w:t>[0x412F/004/007] 07:41:13.238874 DL_BCCH_BCH Complete SIB ListRadio Bearer ID: 40, Length: 312</w:t>
            </w:r>
          </w:p>
          <w:p w14:paraId="66E40EB7" w14:textId="77777777" w:rsidR="0072793C" w:rsidRDefault="0072793C" w:rsidP="0072793C">
            <w:pPr>
              <w:widowControl/>
              <w:shd w:val="clear" w:color="auto" w:fill="F4F5F7"/>
              <w:kinsoku/>
              <w:adjustRightInd/>
              <w:spacing w:before="150"/>
              <w:rPr>
                <w:rFonts w:eastAsiaTheme="majorEastAsia" w:cs="Times New Roman"/>
                <w:color w:val="172B4D"/>
                <w:kern w:val="0"/>
                <w:szCs w:val="21"/>
              </w:rPr>
            </w:pPr>
            <w:r w:rsidRPr="0072793C">
              <w:rPr>
                <w:rFonts w:eastAsiaTheme="majorEastAsia" w:cs="Times New Roman"/>
                <w:b/>
                <w:bCs/>
                <w:color w:val="172B4D"/>
                <w:kern w:val="0"/>
                <w:szCs w:val="21"/>
              </w:rPr>
              <w:t>// WCDMA LU</w:t>
            </w:r>
            <w:r w:rsidRPr="0072793C">
              <w:rPr>
                <w:rFonts w:eastAsiaTheme="majorEastAsia" w:cs="Times New Roman"/>
                <w:b/>
                <w:bCs/>
                <w:color w:val="172B4D"/>
                <w:kern w:val="0"/>
                <w:szCs w:val="21"/>
              </w:rPr>
              <w:t>成功</w:t>
            </w:r>
          </w:p>
          <w:p w14:paraId="0E4F72C6" w14:textId="77777777" w:rsidR="0072793C" w:rsidRDefault="0072793C" w:rsidP="0072793C">
            <w:pPr>
              <w:widowControl/>
              <w:shd w:val="clear" w:color="auto" w:fill="F4F5F7"/>
              <w:kinsoku/>
              <w:adjustRightInd/>
              <w:spacing w:before="150"/>
              <w:rPr>
                <w:rFonts w:eastAsiaTheme="majorEastAsia" w:cs="Times New Roman"/>
                <w:color w:val="172B4D"/>
                <w:kern w:val="0"/>
                <w:szCs w:val="21"/>
              </w:rPr>
            </w:pPr>
            <w:r w:rsidRPr="0072793C">
              <w:rPr>
                <w:rFonts w:eastAsiaTheme="majorEastAsia" w:cs="Times New Roman"/>
                <w:color w:val="172B4D"/>
                <w:kern w:val="0"/>
                <w:szCs w:val="21"/>
              </w:rPr>
              <w:t>[0x7B3A/005/008] 07:41:14.279378 LOCATION_UPDATE_REQUEST Subscription ID: 2 Direction: MS To Network Length: 53772</w:t>
            </w:r>
          </w:p>
          <w:p w14:paraId="334551FD" w14:textId="5615684F" w:rsidR="0072793C" w:rsidRPr="0072793C" w:rsidRDefault="0072793C" w:rsidP="0072793C">
            <w:pPr>
              <w:widowControl/>
              <w:shd w:val="clear" w:color="auto" w:fill="F4F5F7"/>
              <w:kinsoku/>
              <w:adjustRightInd/>
              <w:spacing w:before="150"/>
              <w:rPr>
                <w:rFonts w:eastAsiaTheme="majorEastAsia" w:cs="Times New Roman"/>
                <w:color w:val="172B4D"/>
                <w:kern w:val="0"/>
                <w:szCs w:val="21"/>
              </w:rPr>
            </w:pPr>
            <w:r w:rsidRPr="0072793C">
              <w:rPr>
                <w:rFonts w:eastAsiaTheme="majorEastAsia" w:cs="Times New Roman"/>
                <w:color w:val="172B4D"/>
                <w:kern w:val="0"/>
                <w:szCs w:val="21"/>
              </w:rPr>
              <w:t>[0x7B3A/005/002] 07:41:16.411643 LOCATION_UPDATE_ACCEPT Subscription ID: 2 Direction: MS To Network Length: 48642</w:t>
            </w:r>
          </w:p>
          <w:p w14:paraId="7B55C415" w14:textId="77777777" w:rsidR="0072793C" w:rsidRPr="0072793C" w:rsidRDefault="0072793C" w:rsidP="0072793C">
            <w:pPr>
              <w:rPr>
                <w:rFonts w:eastAsiaTheme="majorEastAsia" w:cs="Times New Roman"/>
              </w:rPr>
            </w:pPr>
          </w:p>
        </w:tc>
      </w:tr>
    </w:tbl>
    <w:p w14:paraId="0DD7A976" w14:textId="1D419C08" w:rsidR="0072793C" w:rsidRPr="0072793C" w:rsidRDefault="0072793C" w:rsidP="0072793C">
      <w:pPr>
        <w:rPr>
          <w:rFonts w:eastAsiaTheme="majorEastAsia" w:cs="Times New Roman"/>
        </w:rPr>
      </w:pPr>
    </w:p>
    <w:p w14:paraId="21C7F47A" w14:textId="2A24D87A" w:rsidR="0065115B" w:rsidRPr="007F7AA4" w:rsidRDefault="0080216F" w:rsidP="0080216F">
      <w:pPr>
        <w:pStyle w:val="2"/>
        <w:spacing w:before="156" w:after="156"/>
        <w:rPr>
          <w:rFonts w:cs="Times New Roman"/>
        </w:rPr>
      </w:pPr>
      <w:bookmarkStart w:id="99" w:name="_Toc87714678"/>
      <w:r w:rsidRPr="007F7AA4">
        <w:rPr>
          <w:rFonts w:cs="Times New Roman"/>
        </w:rPr>
        <w:t>短信收发问题</w:t>
      </w:r>
      <w:bookmarkEnd w:id="99"/>
    </w:p>
    <w:p w14:paraId="62919AD5" w14:textId="14D54E97" w:rsidR="0080216F" w:rsidRPr="007F7AA4" w:rsidRDefault="0080216F" w:rsidP="0080216F">
      <w:pPr>
        <w:pStyle w:val="3"/>
        <w:spacing w:before="156" w:after="156"/>
        <w:rPr>
          <w:rFonts w:eastAsiaTheme="majorEastAsia" w:cs="Times New Roman"/>
        </w:rPr>
      </w:pPr>
      <w:bookmarkStart w:id="100" w:name="_Toc87714679"/>
      <w:r w:rsidRPr="007F7AA4">
        <w:rPr>
          <w:rFonts w:eastAsiaTheme="majorEastAsia" w:cs="Times New Roman"/>
        </w:rPr>
        <w:t>修改短信中心号码，短信可以发送成功</w:t>
      </w:r>
      <w:bookmarkEnd w:id="100"/>
    </w:p>
    <w:p w14:paraId="5634BDBD" w14:textId="19C8B45E" w:rsidR="0080216F" w:rsidRPr="007F7AA4" w:rsidRDefault="0080216F" w:rsidP="0080216F">
      <w:pPr>
        <w:rPr>
          <w:rFonts w:eastAsiaTheme="majorEastAsia" w:cs="Times New Roman"/>
          <w:color w:val="FF0000"/>
        </w:rPr>
      </w:pPr>
      <w:r w:rsidRPr="007F7AA4">
        <w:rPr>
          <w:rFonts w:eastAsiaTheme="majorEastAsia" w:cs="Times New Roman"/>
          <w:color w:val="FF0000"/>
        </w:rPr>
        <w:t>此问题需要确认修改的短信中心号码是否</w:t>
      </w:r>
      <w:r w:rsidR="00427246" w:rsidRPr="007F7AA4">
        <w:rPr>
          <w:rFonts w:eastAsiaTheme="majorEastAsia" w:cs="Times New Roman"/>
          <w:color w:val="FF0000"/>
        </w:rPr>
        <w:t>正确设置到了短信的</w:t>
      </w:r>
      <w:r w:rsidR="00427246" w:rsidRPr="007F7AA4">
        <w:rPr>
          <w:rFonts w:eastAsiaTheme="majorEastAsia" w:cs="Times New Roman"/>
          <w:color w:val="FF0000"/>
        </w:rPr>
        <w:t>RP Destion Address</w:t>
      </w:r>
      <w:r w:rsidR="00427246" w:rsidRPr="007F7AA4">
        <w:rPr>
          <w:rFonts w:eastAsiaTheme="majorEastAsia" w:cs="Times New Roman"/>
          <w:color w:val="FF0000"/>
        </w:rPr>
        <w:t>中。若设置成功，还能发送成功，那就是网络侧的行为。可以找对比机查看。</w:t>
      </w:r>
    </w:p>
    <w:p w14:paraId="03D8FD8B" w14:textId="142EC359" w:rsidR="0080216F" w:rsidRPr="007F7AA4" w:rsidRDefault="00C7676F" w:rsidP="0080216F">
      <w:pPr>
        <w:rPr>
          <w:rFonts w:eastAsiaTheme="majorEastAsia" w:cs="Times New Roman"/>
        </w:rPr>
      </w:pPr>
      <w:hyperlink r:id="rId61" w:history="1">
        <w:r w:rsidR="0080216F" w:rsidRPr="007F7AA4">
          <w:rPr>
            <w:rFonts w:eastAsiaTheme="majorEastAsia" w:cs="Times New Roman"/>
          </w:rPr>
          <w:t>MIUIROM-131579</w:t>
        </w:r>
      </w:hyperlink>
      <w:r w:rsidR="0080216F" w:rsidRPr="007F7AA4">
        <w:rPr>
          <w:rFonts w:eastAsiaTheme="majorEastAsia" w:cs="Times New Roman"/>
        </w:rPr>
        <w:t xml:space="preserve"> J10_R_NJ </w:t>
      </w:r>
      <w:r w:rsidR="0080216F" w:rsidRPr="007F7AA4">
        <w:rPr>
          <w:rFonts w:eastAsiaTheme="majorEastAsia" w:cs="Times New Roman"/>
        </w:rPr>
        <w:t>修改短信中心号码后移动卡依然可以成功发送短信</w:t>
      </w:r>
      <w:r w:rsidR="0080216F" w:rsidRPr="007F7AA4">
        <w:rPr>
          <w:rFonts w:eastAsiaTheme="majorEastAsia" w:cs="Times New Roman"/>
        </w:rPr>
        <w:t>_</w:t>
      </w:r>
      <w:r w:rsidR="0080216F" w:rsidRPr="007F7AA4">
        <w:rPr>
          <w:rFonts w:eastAsiaTheme="majorEastAsia" w:cs="Times New Roman"/>
        </w:rPr>
        <w:t>必现</w:t>
      </w:r>
      <w:r w:rsidR="0080216F" w:rsidRPr="007F7AA4">
        <w:rPr>
          <w:rFonts w:eastAsiaTheme="majorEastAsia" w:cs="Times New Roman"/>
        </w:rPr>
        <w:t>_21.6.8</w:t>
      </w:r>
    </w:p>
    <w:tbl>
      <w:tblPr>
        <w:tblStyle w:val="a7"/>
        <w:tblW w:w="0" w:type="auto"/>
        <w:tblLook w:val="04A0" w:firstRow="1" w:lastRow="0" w:firstColumn="1" w:lastColumn="0" w:noHBand="0" w:noVBand="1"/>
      </w:tblPr>
      <w:tblGrid>
        <w:gridCol w:w="13454"/>
      </w:tblGrid>
      <w:tr w:rsidR="0080216F" w:rsidRPr="007F7AA4" w14:paraId="4BA168B4" w14:textId="77777777" w:rsidTr="0080216F">
        <w:tc>
          <w:tcPr>
            <w:tcW w:w="13454" w:type="dxa"/>
          </w:tcPr>
          <w:p w14:paraId="39EB279A" w14:textId="77777777" w:rsidR="0080216F" w:rsidRPr="007F7AA4" w:rsidRDefault="0080216F" w:rsidP="0080216F">
            <w:pPr>
              <w:widowControl/>
              <w:shd w:val="clear" w:color="auto" w:fill="F4F5F7"/>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t> </w:t>
            </w:r>
            <w:r w:rsidRPr="007F7AA4">
              <w:rPr>
                <w:rFonts w:eastAsiaTheme="majorEastAsia" w:cs="Times New Roman"/>
                <w:b/>
                <w:bCs/>
                <w:color w:val="172B4D"/>
                <w:kern w:val="0"/>
                <w:szCs w:val="21"/>
              </w:rPr>
              <w:t>发送短信时已经使用了修改后的短信中心的号码，网络依然能够正常转发。应该是网络侧的问题。请帮忙看一下对比机的行为。</w:t>
            </w:r>
          </w:p>
          <w:p w14:paraId="79B2EE5D" w14:textId="77777777" w:rsidR="00CC6A9E" w:rsidRPr="007F7AA4" w:rsidRDefault="0080216F" w:rsidP="0080216F">
            <w:pPr>
              <w:widowControl/>
              <w:shd w:val="clear" w:color="auto" w:fill="F4F5F7"/>
              <w:kinsoku/>
              <w:adjustRightInd/>
              <w:spacing w:before="150"/>
              <w:rPr>
                <w:rFonts w:eastAsiaTheme="majorEastAsia" w:cs="Times New Roman"/>
                <w:color w:val="172B4D"/>
                <w:kern w:val="0"/>
                <w:szCs w:val="21"/>
              </w:rPr>
            </w:pPr>
            <w:r w:rsidRPr="007F7AA4">
              <w:rPr>
                <w:rFonts w:eastAsiaTheme="majorEastAsia" w:cs="Times New Roman"/>
                <w:b/>
                <w:bCs/>
                <w:color w:val="172B4D"/>
                <w:kern w:val="0"/>
                <w:szCs w:val="21"/>
              </w:rPr>
              <w:t>UE</w:t>
            </w:r>
            <w:r w:rsidRPr="007F7AA4">
              <w:rPr>
                <w:rFonts w:eastAsiaTheme="majorEastAsia" w:cs="Times New Roman"/>
                <w:b/>
                <w:bCs/>
                <w:color w:val="172B4D"/>
                <w:kern w:val="0"/>
                <w:szCs w:val="21"/>
              </w:rPr>
              <w:t>侧未见问题</w:t>
            </w:r>
          </w:p>
          <w:p w14:paraId="2B387D36" w14:textId="77777777" w:rsidR="00CC6A9E" w:rsidRPr="007F7AA4" w:rsidRDefault="0080216F" w:rsidP="0080216F">
            <w:pPr>
              <w:widowControl/>
              <w:shd w:val="clear" w:color="auto" w:fill="F4F5F7"/>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t>1 2021-06-16 18:20:06.011000 2408:853e:500:5b7d:1689:7ed:98fd:3b40 2408:8141:8000:1:3::118 GSM SMS 928 Request: MESSAGE sip:+8613010341500@ims.mnc001.mcc460.3gppnetwork.org;user=phone | (RP) RP-DATA (MS to Network)</w:t>
            </w:r>
          </w:p>
          <w:p w14:paraId="73AD317A" w14:textId="77777777" w:rsidR="00CC6A9E" w:rsidRPr="007F7AA4" w:rsidRDefault="0080216F" w:rsidP="0080216F">
            <w:pPr>
              <w:widowControl/>
              <w:shd w:val="clear" w:color="auto" w:fill="F4F5F7"/>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t>Message Body</w:t>
            </w:r>
          </w:p>
          <w:p w14:paraId="55D88F92" w14:textId="77777777" w:rsidR="00CC6A9E" w:rsidRPr="007F7AA4" w:rsidRDefault="0080216F" w:rsidP="0080216F">
            <w:pPr>
              <w:widowControl/>
              <w:shd w:val="clear" w:color="auto" w:fill="F4F5F7"/>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t>GSM A-I/F RP - RP-DATA (MS to Network)</w:t>
            </w:r>
          </w:p>
          <w:p w14:paraId="1A4AE829" w14:textId="77777777" w:rsidR="00CC6A9E" w:rsidRPr="007F7AA4" w:rsidRDefault="0080216F" w:rsidP="0080216F">
            <w:pPr>
              <w:widowControl/>
              <w:shd w:val="clear" w:color="auto" w:fill="F4F5F7"/>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t>Message Type RP-DATA (MS to Network)</w:t>
            </w:r>
          </w:p>
          <w:p w14:paraId="4829E207" w14:textId="77777777" w:rsidR="00CC6A9E" w:rsidRPr="007F7AA4" w:rsidRDefault="0080216F" w:rsidP="0080216F">
            <w:pPr>
              <w:widowControl/>
              <w:shd w:val="clear" w:color="auto" w:fill="F4F5F7"/>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t>RP-Message Reference</w:t>
            </w:r>
          </w:p>
          <w:p w14:paraId="31678884" w14:textId="77777777" w:rsidR="00CC6A9E" w:rsidRPr="007F7AA4" w:rsidRDefault="0080216F" w:rsidP="0080216F">
            <w:pPr>
              <w:widowControl/>
              <w:shd w:val="clear" w:color="auto" w:fill="F4F5F7"/>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t>RP-Originator Address</w:t>
            </w:r>
          </w:p>
          <w:p w14:paraId="7FA34228" w14:textId="77777777" w:rsidR="00CC6A9E" w:rsidRPr="007F7AA4" w:rsidRDefault="0080216F" w:rsidP="0080216F">
            <w:pPr>
              <w:widowControl/>
              <w:shd w:val="clear" w:color="auto" w:fill="F4F5F7"/>
              <w:kinsoku/>
              <w:adjustRightInd/>
              <w:spacing w:before="150"/>
              <w:rPr>
                <w:rFonts w:eastAsiaTheme="majorEastAsia" w:cs="Times New Roman"/>
                <w:color w:val="172B4D"/>
                <w:kern w:val="0"/>
                <w:szCs w:val="21"/>
              </w:rPr>
            </w:pPr>
            <w:r w:rsidRPr="007F7AA4">
              <w:rPr>
                <w:rFonts w:eastAsiaTheme="majorEastAsia" w:cs="Times New Roman"/>
                <w:b/>
                <w:bCs/>
                <w:color w:val="FF0000"/>
                <w:kern w:val="0"/>
                <w:szCs w:val="21"/>
              </w:rPr>
              <w:t xml:space="preserve">RP-Destination Address - (8613010341500123456) // </w:t>
            </w:r>
            <w:r w:rsidRPr="007F7AA4">
              <w:rPr>
                <w:rFonts w:eastAsiaTheme="majorEastAsia" w:cs="Times New Roman"/>
                <w:b/>
                <w:bCs/>
                <w:color w:val="FF0000"/>
                <w:kern w:val="0"/>
                <w:szCs w:val="21"/>
              </w:rPr>
              <w:t>发送短信时已经使用了修改后的短信中心的号码</w:t>
            </w:r>
          </w:p>
          <w:p w14:paraId="3E5EA50C" w14:textId="77777777" w:rsidR="00CC6A9E" w:rsidRPr="007F7AA4" w:rsidRDefault="0080216F" w:rsidP="0080216F">
            <w:pPr>
              <w:widowControl/>
              <w:shd w:val="clear" w:color="auto" w:fill="F4F5F7"/>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t>RP-User Data</w:t>
            </w:r>
          </w:p>
          <w:p w14:paraId="0D0C09A5" w14:textId="77777777" w:rsidR="00CC6A9E" w:rsidRPr="007F7AA4" w:rsidRDefault="0080216F" w:rsidP="0080216F">
            <w:pPr>
              <w:widowControl/>
              <w:shd w:val="clear" w:color="auto" w:fill="F4F5F7"/>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t>GSM SMS TPDU (GSM 03.40) SMS-SUBMIT</w:t>
            </w:r>
          </w:p>
          <w:p w14:paraId="5FA7D146" w14:textId="77777777" w:rsidR="00CC6A9E" w:rsidRPr="007F7AA4" w:rsidRDefault="0080216F" w:rsidP="0080216F">
            <w:pPr>
              <w:widowControl/>
              <w:shd w:val="clear" w:color="auto" w:fill="F4F5F7"/>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t>0... .... = TP-RP: TP Reply Path parameter is not set in this SMS SUBMIT/DELIVER</w:t>
            </w:r>
          </w:p>
          <w:p w14:paraId="5871FDE7" w14:textId="77777777" w:rsidR="00CC6A9E" w:rsidRPr="007F7AA4" w:rsidRDefault="0080216F" w:rsidP="0080216F">
            <w:pPr>
              <w:widowControl/>
              <w:shd w:val="clear" w:color="auto" w:fill="F4F5F7"/>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t>.0.. .... = TP-UDHI: The TP UD field contains only the short message</w:t>
            </w:r>
          </w:p>
          <w:p w14:paraId="6318A71F" w14:textId="77777777" w:rsidR="00CC6A9E" w:rsidRPr="007F7AA4" w:rsidRDefault="0080216F" w:rsidP="0080216F">
            <w:pPr>
              <w:widowControl/>
              <w:shd w:val="clear" w:color="auto" w:fill="F4F5F7"/>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t>..1. .... = TP-SRR: A status report is requested</w:t>
            </w:r>
          </w:p>
          <w:p w14:paraId="268F7ABA" w14:textId="77777777" w:rsidR="00CC6A9E" w:rsidRPr="007F7AA4" w:rsidRDefault="0080216F" w:rsidP="0080216F">
            <w:pPr>
              <w:widowControl/>
              <w:shd w:val="clear" w:color="auto" w:fill="F4F5F7"/>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lastRenderedPageBreak/>
              <w:t>...0 0... = TP-VPF: TP-VP field not present (0)</w:t>
            </w:r>
          </w:p>
          <w:p w14:paraId="3C9DFDC2" w14:textId="77777777" w:rsidR="00CC6A9E" w:rsidRPr="007F7AA4" w:rsidRDefault="0080216F" w:rsidP="0080216F">
            <w:pPr>
              <w:widowControl/>
              <w:shd w:val="clear" w:color="auto" w:fill="F4F5F7"/>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t>.... .0.. = TP-RD: Instruct SC to accept duplicates</w:t>
            </w:r>
          </w:p>
          <w:p w14:paraId="31897217" w14:textId="77777777" w:rsidR="00CC6A9E" w:rsidRPr="007F7AA4" w:rsidRDefault="0080216F" w:rsidP="0080216F">
            <w:pPr>
              <w:widowControl/>
              <w:shd w:val="clear" w:color="auto" w:fill="F4F5F7"/>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t>.... ..01 = TP-MTI: SMS-SUBMIT (1)</w:t>
            </w:r>
          </w:p>
          <w:p w14:paraId="45656478" w14:textId="77777777" w:rsidR="00CC6A9E" w:rsidRPr="007F7AA4" w:rsidRDefault="0080216F" w:rsidP="0080216F">
            <w:pPr>
              <w:widowControl/>
              <w:shd w:val="clear" w:color="auto" w:fill="F4F5F7"/>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t>TP-MR: 9</w:t>
            </w:r>
          </w:p>
          <w:p w14:paraId="7B25128E" w14:textId="77777777" w:rsidR="00CC6A9E" w:rsidRPr="007F7AA4" w:rsidRDefault="0080216F" w:rsidP="0080216F">
            <w:pPr>
              <w:widowControl/>
              <w:shd w:val="clear" w:color="auto" w:fill="F4F5F7"/>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t>TP-Destination-Address - (17612576568)</w:t>
            </w:r>
          </w:p>
          <w:p w14:paraId="069CE604" w14:textId="77777777" w:rsidR="00CC6A9E" w:rsidRPr="007F7AA4" w:rsidRDefault="0080216F" w:rsidP="0080216F">
            <w:pPr>
              <w:widowControl/>
              <w:shd w:val="clear" w:color="auto" w:fill="F4F5F7"/>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t>TP-PID: 0</w:t>
            </w:r>
          </w:p>
          <w:p w14:paraId="0B1A7951" w14:textId="77777777" w:rsidR="00CC6A9E" w:rsidRPr="007F7AA4" w:rsidRDefault="0080216F" w:rsidP="0080216F">
            <w:pPr>
              <w:widowControl/>
              <w:shd w:val="clear" w:color="auto" w:fill="F4F5F7"/>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t>TP-DCS: 8</w:t>
            </w:r>
          </w:p>
          <w:p w14:paraId="2B53E2E5" w14:textId="77777777" w:rsidR="00CC6A9E" w:rsidRPr="007F7AA4" w:rsidRDefault="0080216F" w:rsidP="0080216F">
            <w:pPr>
              <w:widowControl/>
              <w:shd w:val="clear" w:color="auto" w:fill="F4F5F7"/>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t>TP-User-Data-Length: (16) depends on Data-Coding-Scheme</w:t>
            </w:r>
          </w:p>
          <w:p w14:paraId="0B717F48" w14:textId="77777777" w:rsidR="00CC6A9E" w:rsidRPr="007F7AA4" w:rsidRDefault="0080216F" w:rsidP="0080216F">
            <w:pPr>
              <w:widowControl/>
              <w:shd w:val="clear" w:color="auto" w:fill="F4F5F7"/>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t>TP-User-Data</w:t>
            </w:r>
          </w:p>
          <w:p w14:paraId="0D5B1B8F" w14:textId="4C343F69" w:rsidR="0080216F" w:rsidRPr="007F7AA4" w:rsidRDefault="0080216F" w:rsidP="0080216F">
            <w:pPr>
              <w:widowControl/>
              <w:shd w:val="clear" w:color="auto" w:fill="F4F5F7"/>
              <w:kinsoku/>
              <w:adjustRightInd/>
              <w:spacing w:before="150"/>
              <w:rPr>
                <w:rFonts w:eastAsiaTheme="majorEastAsia" w:cs="Times New Roman"/>
                <w:color w:val="172B4D"/>
                <w:kern w:val="0"/>
                <w:szCs w:val="21"/>
              </w:rPr>
            </w:pPr>
            <w:r w:rsidRPr="007F7AA4">
              <w:rPr>
                <w:rFonts w:eastAsiaTheme="majorEastAsia" w:cs="Times New Roman"/>
                <w:b/>
                <w:bCs/>
                <w:color w:val="FF0000"/>
                <w:kern w:val="0"/>
                <w:szCs w:val="21"/>
              </w:rPr>
              <w:t xml:space="preserve">SMS text: </w:t>
            </w:r>
            <w:r w:rsidRPr="007F7AA4">
              <w:rPr>
                <w:rFonts w:eastAsiaTheme="majorEastAsia" w:cs="Times New Roman"/>
                <w:b/>
                <w:bCs/>
                <w:color w:val="FF0000"/>
                <w:kern w:val="0"/>
                <w:szCs w:val="21"/>
              </w:rPr>
              <w:t>计算机你想你辛苦</w:t>
            </w:r>
          </w:p>
          <w:p w14:paraId="041C4576" w14:textId="77777777" w:rsidR="0080216F" w:rsidRPr="007F7AA4" w:rsidRDefault="0080216F" w:rsidP="0080216F">
            <w:pPr>
              <w:rPr>
                <w:rFonts w:eastAsiaTheme="majorEastAsia" w:cs="Times New Roman"/>
              </w:rPr>
            </w:pPr>
          </w:p>
        </w:tc>
      </w:tr>
    </w:tbl>
    <w:p w14:paraId="6108E141" w14:textId="13BF677F" w:rsidR="0080216F" w:rsidRPr="007F7AA4" w:rsidRDefault="00152F67" w:rsidP="00152F67">
      <w:pPr>
        <w:pStyle w:val="3"/>
        <w:spacing w:before="156" w:after="156"/>
        <w:rPr>
          <w:rFonts w:eastAsiaTheme="majorEastAsia" w:cs="Times New Roman"/>
        </w:rPr>
      </w:pPr>
      <w:bookmarkStart w:id="101" w:name="_Toc87714680"/>
      <w:r w:rsidRPr="007F7AA4">
        <w:rPr>
          <w:rFonts w:eastAsiaTheme="majorEastAsia" w:cs="Times New Roman"/>
        </w:rPr>
        <w:lastRenderedPageBreak/>
        <w:t>短信发送，界面提示失败，但是对端已接收</w:t>
      </w:r>
      <w:bookmarkEnd w:id="101"/>
    </w:p>
    <w:p w14:paraId="30F23AD8" w14:textId="3648CF30" w:rsidR="00152F67" w:rsidRPr="007F7AA4" w:rsidRDefault="00152F67" w:rsidP="00152F67">
      <w:pPr>
        <w:rPr>
          <w:rFonts w:eastAsiaTheme="majorEastAsia" w:cs="Times New Roman"/>
        </w:rPr>
      </w:pPr>
      <w:r w:rsidRPr="007F7AA4">
        <w:rPr>
          <w:rFonts w:eastAsiaTheme="majorEastAsia" w:cs="Times New Roman"/>
        </w:rPr>
        <w:t>此类问题为短信发送端</w:t>
      </w:r>
      <w:r w:rsidRPr="007F7AA4">
        <w:rPr>
          <w:rFonts w:eastAsiaTheme="majorEastAsia" w:cs="Times New Roman"/>
        </w:rPr>
        <w:t>MO</w:t>
      </w:r>
      <w:r w:rsidRPr="007F7AA4">
        <w:rPr>
          <w:rFonts w:eastAsiaTheme="majorEastAsia" w:cs="Times New Roman"/>
        </w:rPr>
        <w:t>已经发送了短信消息</w:t>
      </w:r>
      <w:r w:rsidRPr="007F7AA4">
        <w:rPr>
          <w:rFonts w:eastAsiaTheme="majorEastAsia" w:cs="Times New Roman"/>
        </w:rPr>
        <w:t>MESSAGE</w:t>
      </w:r>
      <w:r w:rsidRPr="007F7AA4">
        <w:rPr>
          <w:rFonts w:eastAsiaTheme="majorEastAsia" w:cs="Times New Roman"/>
        </w:rPr>
        <w:t>，但是没有收到网络侧的响应</w:t>
      </w:r>
      <w:r w:rsidRPr="007F7AA4">
        <w:rPr>
          <w:rFonts w:eastAsiaTheme="majorEastAsia" w:cs="Times New Roman"/>
        </w:rPr>
        <w:t>202 Accept</w:t>
      </w:r>
      <w:r w:rsidRPr="007F7AA4">
        <w:rPr>
          <w:rFonts w:eastAsiaTheme="majorEastAsia" w:cs="Times New Roman"/>
        </w:rPr>
        <w:t>。</w:t>
      </w:r>
      <w:r w:rsidRPr="007F7AA4">
        <w:rPr>
          <w:rFonts w:eastAsiaTheme="majorEastAsia" w:cs="Times New Roman"/>
        </w:rPr>
        <w:t>MO</w:t>
      </w:r>
      <w:r w:rsidRPr="007F7AA4">
        <w:rPr>
          <w:rFonts w:eastAsiaTheme="majorEastAsia" w:cs="Times New Roman"/>
        </w:rPr>
        <w:t>端将在间隔时间后重复发送，直到收到</w:t>
      </w:r>
      <w:r w:rsidRPr="007F7AA4">
        <w:rPr>
          <w:rFonts w:eastAsiaTheme="majorEastAsia" w:cs="Times New Roman"/>
        </w:rPr>
        <w:t>202 Accept</w:t>
      </w:r>
      <w:r w:rsidRPr="007F7AA4">
        <w:rPr>
          <w:rFonts w:eastAsiaTheme="majorEastAsia" w:cs="Times New Roman"/>
        </w:rPr>
        <w:t>。</w:t>
      </w:r>
      <w:r w:rsidRPr="007F7AA4">
        <w:rPr>
          <w:rFonts w:eastAsiaTheme="majorEastAsia" w:cs="Times New Roman"/>
          <w:color w:val="FF0000"/>
          <w:highlight w:val="yellow"/>
        </w:rPr>
        <w:t>此时可能出现网络将</w:t>
      </w:r>
      <w:r w:rsidRPr="007F7AA4">
        <w:rPr>
          <w:rFonts w:eastAsiaTheme="majorEastAsia" w:cs="Times New Roman"/>
          <w:color w:val="FF0000"/>
          <w:highlight w:val="yellow"/>
        </w:rPr>
        <w:t>MO</w:t>
      </w:r>
      <w:r w:rsidRPr="007F7AA4">
        <w:rPr>
          <w:rFonts w:eastAsiaTheme="majorEastAsia" w:cs="Times New Roman"/>
          <w:color w:val="FF0000"/>
          <w:highlight w:val="yellow"/>
        </w:rPr>
        <w:t>端的短信转发给</w:t>
      </w:r>
      <w:r w:rsidRPr="007F7AA4">
        <w:rPr>
          <w:rFonts w:eastAsiaTheme="majorEastAsia" w:cs="Times New Roman"/>
          <w:color w:val="FF0000"/>
          <w:highlight w:val="yellow"/>
        </w:rPr>
        <w:t>MT</w:t>
      </w:r>
      <w:r w:rsidRPr="007F7AA4">
        <w:rPr>
          <w:rFonts w:eastAsiaTheme="majorEastAsia" w:cs="Times New Roman"/>
          <w:color w:val="FF0000"/>
          <w:highlight w:val="yellow"/>
        </w:rPr>
        <w:t>端，但是不给</w:t>
      </w:r>
      <w:r w:rsidRPr="007F7AA4">
        <w:rPr>
          <w:rFonts w:eastAsiaTheme="majorEastAsia" w:cs="Times New Roman"/>
          <w:color w:val="FF0000"/>
          <w:highlight w:val="yellow"/>
        </w:rPr>
        <w:t>MO</w:t>
      </w:r>
      <w:r w:rsidRPr="007F7AA4">
        <w:rPr>
          <w:rFonts w:eastAsiaTheme="majorEastAsia" w:cs="Times New Roman"/>
          <w:color w:val="FF0000"/>
          <w:highlight w:val="yellow"/>
        </w:rPr>
        <w:t>端响应</w:t>
      </w:r>
      <w:r w:rsidRPr="007F7AA4">
        <w:rPr>
          <w:rFonts w:eastAsiaTheme="majorEastAsia" w:cs="Times New Roman"/>
          <w:color w:val="FF0000"/>
          <w:highlight w:val="yellow"/>
        </w:rPr>
        <w:t>202 Accept</w:t>
      </w:r>
      <w:r w:rsidRPr="007F7AA4">
        <w:rPr>
          <w:rFonts w:eastAsiaTheme="majorEastAsia" w:cs="Times New Roman"/>
          <w:color w:val="FF0000"/>
          <w:highlight w:val="yellow"/>
        </w:rPr>
        <w:t>的情况。</w:t>
      </w:r>
      <w:r w:rsidRPr="007F7AA4">
        <w:rPr>
          <w:rFonts w:eastAsiaTheme="majorEastAsia" w:cs="Times New Roman"/>
        </w:rPr>
        <w:t>请看如下</w:t>
      </w:r>
      <w:r w:rsidRPr="007F7AA4">
        <w:rPr>
          <w:rFonts w:eastAsiaTheme="majorEastAsia" w:cs="Times New Roman"/>
        </w:rPr>
        <w:t>JIRA</w:t>
      </w:r>
      <w:r w:rsidRPr="007F7AA4">
        <w:rPr>
          <w:rFonts w:eastAsiaTheme="majorEastAsia" w:cs="Times New Roman"/>
        </w:rPr>
        <w:t>示例。</w:t>
      </w:r>
    </w:p>
    <w:p w14:paraId="224137AF" w14:textId="77777777" w:rsidR="00152F67" w:rsidRPr="007F7AA4" w:rsidRDefault="00152F67" w:rsidP="00152F67">
      <w:pPr>
        <w:rPr>
          <w:rFonts w:eastAsiaTheme="majorEastAsia" w:cs="Times New Roman"/>
        </w:rPr>
      </w:pPr>
    </w:p>
    <w:p w14:paraId="6CE0B261" w14:textId="1AC9BD4C" w:rsidR="00152F67" w:rsidRPr="007F7AA4" w:rsidRDefault="00C7676F" w:rsidP="00152F67">
      <w:pPr>
        <w:rPr>
          <w:rFonts w:eastAsiaTheme="majorEastAsia" w:cs="Times New Roman"/>
        </w:rPr>
      </w:pPr>
      <w:hyperlink r:id="rId62" w:history="1">
        <w:r w:rsidR="00152F67" w:rsidRPr="007F7AA4">
          <w:rPr>
            <w:rFonts w:eastAsiaTheme="majorEastAsia" w:cs="Times New Roman"/>
          </w:rPr>
          <w:t>MIUIROM-137569</w:t>
        </w:r>
      </w:hyperlink>
      <w:r w:rsidR="00152F67" w:rsidRPr="007F7AA4">
        <w:rPr>
          <w:rFonts w:eastAsiaTheme="majorEastAsia" w:cs="Times New Roman"/>
        </w:rPr>
        <w:t xml:space="preserve"> J22_R_NJ_</w:t>
      </w:r>
      <w:r w:rsidR="00152F67" w:rsidRPr="007F7AA4">
        <w:rPr>
          <w:rFonts w:eastAsiaTheme="majorEastAsia" w:cs="Times New Roman"/>
        </w:rPr>
        <w:t>信息发送成功，信息界面显示信息发送失败，状态栏弹框提示信息未发送</w:t>
      </w:r>
      <w:r w:rsidR="00152F67" w:rsidRPr="007F7AA4">
        <w:rPr>
          <w:rFonts w:eastAsiaTheme="majorEastAsia" w:cs="Times New Roman"/>
        </w:rPr>
        <w:t>_</w:t>
      </w:r>
      <w:r w:rsidR="00152F67" w:rsidRPr="007F7AA4">
        <w:rPr>
          <w:rFonts w:eastAsiaTheme="majorEastAsia" w:cs="Times New Roman"/>
        </w:rPr>
        <w:t>一次</w:t>
      </w:r>
      <w:r w:rsidR="00152F67" w:rsidRPr="007F7AA4">
        <w:rPr>
          <w:rFonts w:eastAsiaTheme="majorEastAsia" w:cs="Times New Roman"/>
        </w:rPr>
        <w:t>_V12.5.0.4.RJEEUVF</w:t>
      </w:r>
    </w:p>
    <w:p w14:paraId="0DA1DBE7" w14:textId="49C78A13" w:rsidR="00E436B6" w:rsidRPr="007F7AA4" w:rsidRDefault="00AE1397" w:rsidP="00152F67">
      <w:pPr>
        <w:rPr>
          <w:rFonts w:eastAsiaTheme="majorEastAsia" w:cs="Times New Roman"/>
        </w:rPr>
      </w:pPr>
      <w:r w:rsidRPr="007F7AA4">
        <w:rPr>
          <w:rFonts w:eastAsiaTheme="majorEastAsia" w:cs="Times New Roman"/>
        </w:rPr>
        <w:t>MTK</w:t>
      </w:r>
      <w:r w:rsidRPr="007F7AA4">
        <w:rPr>
          <w:rFonts w:eastAsiaTheme="majorEastAsia" w:cs="Times New Roman"/>
        </w:rPr>
        <w:t>的</w:t>
      </w:r>
      <w:r w:rsidRPr="007F7AA4">
        <w:rPr>
          <w:rFonts w:eastAsiaTheme="majorEastAsia" w:cs="Times New Roman"/>
        </w:rPr>
        <w:t>VoLTE</w:t>
      </w:r>
      <w:r w:rsidRPr="007F7AA4">
        <w:rPr>
          <w:rFonts w:eastAsiaTheme="majorEastAsia" w:cs="Times New Roman"/>
        </w:rPr>
        <w:t>短信问题分析，可以将在</w:t>
      </w:r>
      <w:r w:rsidRPr="007F7AA4">
        <w:rPr>
          <w:rFonts w:eastAsiaTheme="majorEastAsia" w:cs="Times New Roman"/>
        </w:rPr>
        <w:t>ELT</w:t>
      </w:r>
      <w:r w:rsidRPr="007F7AA4">
        <w:rPr>
          <w:rFonts w:eastAsiaTheme="majorEastAsia" w:cs="Times New Roman"/>
        </w:rPr>
        <w:t>中将短信的</w:t>
      </w:r>
      <w:r w:rsidR="00E436B6" w:rsidRPr="007F7AA4">
        <w:rPr>
          <w:rFonts w:eastAsiaTheme="majorEastAsia" w:cs="Times New Roman"/>
        </w:rPr>
        <w:t>SIP</w:t>
      </w:r>
      <w:r w:rsidR="00E436B6" w:rsidRPr="007F7AA4">
        <w:rPr>
          <w:rFonts w:eastAsiaTheme="majorEastAsia" w:cs="Times New Roman"/>
        </w:rPr>
        <w:t>流程导出到</w:t>
      </w:r>
      <w:r w:rsidR="00E436B6" w:rsidRPr="007F7AA4">
        <w:rPr>
          <w:rFonts w:eastAsiaTheme="majorEastAsia" w:cs="Times New Roman"/>
        </w:rPr>
        <w:t>pcap</w:t>
      </w:r>
      <w:r w:rsidR="00E436B6" w:rsidRPr="007F7AA4">
        <w:rPr>
          <w:rFonts w:eastAsiaTheme="majorEastAsia" w:cs="Times New Roman"/>
        </w:rPr>
        <w:t>文件，通过</w:t>
      </w:r>
      <w:r w:rsidR="00E436B6" w:rsidRPr="007F7AA4">
        <w:rPr>
          <w:rFonts w:eastAsiaTheme="majorEastAsia" w:cs="Times New Roman"/>
        </w:rPr>
        <w:t>wireshark</w:t>
      </w:r>
      <w:r w:rsidR="00E436B6" w:rsidRPr="007F7AA4">
        <w:rPr>
          <w:rFonts w:eastAsiaTheme="majorEastAsia" w:cs="Times New Roman"/>
        </w:rPr>
        <w:t>查看</w:t>
      </w:r>
      <w:r w:rsidR="00E436B6" w:rsidRPr="007F7AA4">
        <w:rPr>
          <w:rFonts w:eastAsiaTheme="majorEastAsia" w:cs="Times New Roman"/>
        </w:rPr>
        <w:t>SIP</w:t>
      </w:r>
      <w:r w:rsidR="00E436B6" w:rsidRPr="007F7AA4">
        <w:rPr>
          <w:rFonts w:eastAsiaTheme="majorEastAsia" w:cs="Times New Roman"/>
        </w:rPr>
        <w:t>短信流程。</w:t>
      </w:r>
    </w:p>
    <w:p w14:paraId="0708C4EF" w14:textId="0F0EC973" w:rsidR="00E436B6" w:rsidRPr="007F7AA4" w:rsidRDefault="00E436B6" w:rsidP="00152F67">
      <w:pPr>
        <w:rPr>
          <w:rFonts w:eastAsiaTheme="majorEastAsia" w:cs="Times New Roman"/>
        </w:rPr>
      </w:pPr>
      <w:r w:rsidRPr="007F7AA4">
        <w:rPr>
          <w:rFonts w:eastAsiaTheme="majorEastAsia" w:cs="Times New Roman"/>
        </w:rPr>
        <w:t>好处：</w:t>
      </w:r>
      <w:r w:rsidRPr="007F7AA4">
        <w:rPr>
          <w:rFonts w:eastAsiaTheme="majorEastAsia" w:cs="Times New Roman"/>
          <w:highlight w:val="yellow"/>
        </w:rPr>
        <w:t>可以看到短信的内容解码</w:t>
      </w:r>
      <w:r w:rsidR="008E3ACF" w:rsidRPr="007F7AA4">
        <w:rPr>
          <w:rFonts w:eastAsiaTheme="majorEastAsia" w:cs="Times New Roman"/>
          <w:highlight w:val="yellow"/>
        </w:rPr>
        <w:t>！</w:t>
      </w:r>
      <w:r w:rsidR="00B11472" w:rsidRPr="007F7AA4">
        <w:rPr>
          <w:rFonts w:eastAsiaTheme="majorEastAsia" w:cs="Times New Roman"/>
          <w:highlight w:val="yellow"/>
        </w:rPr>
        <w:t>当然，也可以通过</w:t>
      </w:r>
      <w:r w:rsidR="00B11472" w:rsidRPr="007F7AA4">
        <w:rPr>
          <w:rFonts w:eastAsiaTheme="majorEastAsia" w:cs="Times New Roman"/>
          <w:highlight w:val="yellow"/>
        </w:rPr>
        <w:t>SIP</w:t>
      </w:r>
      <w:r w:rsidR="00B11472" w:rsidRPr="007F7AA4">
        <w:rPr>
          <w:rFonts w:eastAsiaTheme="majorEastAsia" w:cs="Times New Roman"/>
          <w:highlight w:val="yellow"/>
        </w:rPr>
        <w:t>消息的重传情况，但不直观。</w:t>
      </w:r>
    </w:p>
    <w:tbl>
      <w:tblPr>
        <w:tblStyle w:val="a7"/>
        <w:tblW w:w="0" w:type="auto"/>
        <w:tblLook w:val="04A0" w:firstRow="1" w:lastRow="0" w:firstColumn="1" w:lastColumn="0" w:noHBand="0" w:noVBand="1"/>
      </w:tblPr>
      <w:tblGrid>
        <w:gridCol w:w="13454"/>
      </w:tblGrid>
      <w:tr w:rsidR="00B21AE2" w:rsidRPr="007F7AA4" w14:paraId="42E7933F" w14:textId="77777777" w:rsidTr="00B21AE2">
        <w:tc>
          <w:tcPr>
            <w:tcW w:w="13454" w:type="dxa"/>
          </w:tcPr>
          <w:p w14:paraId="775D558C" w14:textId="77777777" w:rsidR="00CC6A9E" w:rsidRPr="007F7AA4" w:rsidRDefault="00B21AE2" w:rsidP="00B21AE2">
            <w:pPr>
              <w:widowControl/>
              <w:shd w:val="clear" w:color="auto" w:fill="F4F5F7"/>
              <w:kinsoku/>
              <w:adjustRightInd/>
              <w:rPr>
                <w:rFonts w:eastAsiaTheme="majorEastAsia" w:cs="Times New Roman"/>
                <w:color w:val="172B4D"/>
                <w:kern w:val="0"/>
                <w:szCs w:val="21"/>
              </w:rPr>
            </w:pPr>
            <w:r w:rsidRPr="007F7AA4">
              <w:rPr>
                <w:rFonts w:eastAsiaTheme="majorEastAsia" w:cs="Times New Roman"/>
                <w:b/>
                <w:bCs/>
                <w:color w:val="172B4D"/>
                <w:kern w:val="0"/>
                <w:szCs w:val="21"/>
              </w:rPr>
              <w:t>B</w:t>
            </w:r>
            <w:r w:rsidRPr="007F7AA4">
              <w:rPr>
                <w:rFonts w:eastAsiaTheme="majorEastAsia" w:cs="Times New Roman"/>
                <w:b/>
                <w:bCs/>
                <w:color w:val="172B4D"/>
                <w:kern w:val="0"/>
                <w:szCs w:val="21"/>
              </w:rPr>
              <w:t>端发送短信内容：</w:t>
            </w:r>
            <w:r w:rsidRPr="007F7AA4">
              <w:rPr>
                <w:rFonts w:eastAsiaTheme="majorEastAsia" w:cs="Times New Roman"/>
                <w:b/>
                <w:bCs/>
                <w:color w:val="172B4D"/>
                <w:kern w:val="0"/>
                <w:szCs w:val="21"/>
              </w:rPr>
              <w:t>789</w:t>
            </w:r>
            <w:r w:rsidRPr="007F7AA4">
              <w:rPr>
                <w:rFonts w:eastAsiaTheme="majorEastAsia" w:cs="Times New Roman"/>
                <w:b/>
                <w:bCs/>
                <w:color w:val="172B4D"/>
                <w:kern w:val="0"/>
                <w:szCs w:val="21"/>
              </w:rPr>
              <w:t>，总共尝试了</w:t>
            </w:r>
            <w:r w:rsidRPr="007F7AA4">
              <w:rPr>
                <w:rFonts w:eastAsiaTheme="majorEastAsia" w:cs="Times New Roman"/>
                <w:b/>
                <w:bCs/>
                <w:color w:val="172B4D"/>
                <w:kern w:val="0"/>
                <w:szCs w:val="21"/>
              </w:rPr>
              <w:t>11</w:t>
            </w:r>
            <w:r w:rsidRPr="007F7AA4">
              <w:rPr>
                <w:rFonts w:eastAsiaTheme="majorEastAsia" w:cs="Times New Roman"/>
                <w:b/>
                <w:bCs/>
                <w:color w:val="172B4D"/>
                <w:kern w:val="0"/>
                <w:szCs w:val="21"/>
              </w:rPr>
              <w:t>次，但是一直收不到网络侧的</w:t>
            </w:r>
            <w:r w:rsidRPr="007F7AA4">
              <w:rPr>
                <w:rFonts w:eastAsiaTheme="majorEastAsia" w:cs="Times New Roman"/>
                <w:b/>
                <w:bCs/>
                <w:color w:val="172B4D"/>
                <w:kern w:val="0"/>
                <w:szCs w:val="21"/>
              </w:rPr>
              <w:t>202</w:t>
            </w:r>
            <w:r w:rsidRPr="007F7AA4">
              <w:rPr>
                <w:rFonts w:eastAsiaTheme="majorEastAsia" w:cs="Times New Roman"/>
                <w:b/>
                <w:bCs/>
                <w:color w:val="172B4D"/>
                <w:kern w:val="0"/>
                <w:szCs w:val="21"/>
              </w:rPr>
              <w:t>的响应，导致</w:t>
            </w:r>
            <w:r w:rsidRPr="007F7AA4">
              <w:rPr>
                <w:rFonts w:eastAsiaTheme="majorEastAsia" w:cs="Times New Roman"/>
                <w:b/>
                <w:bCs/>
                <w:color w:val="172B4D"/>
                <w:kern w:val="0"/>
                <w:szCs w:val="21"/>
              </w:rPr>
              <w:t>B</w:t>
            </w:r>
            <w:r w:rsidRPr="007F7AA4">
              <w:rPr>
                <w:rFonts w:eastAsiaTheme="majorEastAsia" w:cs="Times New Roman"/>
                <w:b/>
                <w:bCs/>
                <w:color w:val="172B4D"/>
                <w:kern w:val="0"/>
                <w:szCs w:val="21"/>
              </w:rPr>
              <w:t>端认为短信一直发送失败。</w:t>
            </w:r>
            <w:r w:rsidRPr="007F7AA4">
              <w:rPr>
                <w:rFonts w:eastAsiaTheme="majorEastAsia" w:cs="Times New Roman"/>
                <w:b/>
                <w:bCs/>
                <w:color w:val="172B4D"/>
                <w:kern w:val="0"/>
                <w:szCs w:val="21"/>
              </w:rPr>
              <w:t>B</w:t>
            </w:r>
            <w:r w:rsidRPr="007F7AA4">
              <w:rPr>
                <w:rFonts w:eastAsiaTheme="majorEastAsia" w:cs="Times New Roman"/>
                <w:b/>
                <w:bCs/>
                <w:color w:val="172B4D"/>
                <w:kern w:val="0"/>
                <w:szCs w:val="21"/>
              </w:rPr>
              <w:t>端</w:t>
            </w:r>
            <w:r w:rsidRPr="007F7AA4">
              <w:rPr>
                <w:rFonts w:eastAsiaTheme="majorEastAsia" w:cs="Times New Roman"/>
                <w:b/>
                <w:bCs/>
                <w:color w:val="172B4D"/>
                <w:kern w:val="0"/>
                <w:szCs w:val="21"/>
              </w:rPr>
              <w:t>IMS</w:t>
            </w:r>
            <w:r w:rsidRPr="007F7AA4">
              <w:rPr>
                <w:rFonts w:eastAsiaTheme="majorEastAsia" w:cs="Times New Roman"/>
                <w:b/>
                <w:bCs/>
                <w:color w:val="172B4D"/>
                <w:kern w:val="0"/>
                <w:szCs w:val="21"/>
              </w:rPr>
              <w:t>网络问题。</w:t>
            </w:r>
          </w:p>
          <w:p w14:paraId="09EC236E" w14:textId="77777777" w:rsidR="00CC6A9E" w:rsidRPr="007F7AA4" w:rsidRDefault="00B21AE2" w:rsidP="00B21AE2">
            <w:pPr>
              <w:widowControl/>
              <w:shd w:val="clear" w:color="auto" w:fill="F4F5F7"/>
              <w:kinsoku/>
              <w:adjustRightInd/>
              <w:rPr>
                <w:rFonts w:eastAsiaTheme="majorEastAsia" w:cs="Times New Roman"/>
                <w:color w:val="172B4D"/>
                <w:kern w:val="0"/>
                <w:szCs w:val="21"/>
              </w:rPr>
            </w:pPr>
            <w:r w:rsidRPr="007F7AA4">
              <w:rPr>
                <w:rFonts w:eastAsiaTheme="majorEastAsia" w:cs="Times New Roman"/>
                <w:color w:val="172B4D"/>
                <w:kern w:val="0"/>
                <w:szCs w:val="21"/>
              </w:rPr>
              <w:t>// A</w:t>
            </w:r>
            <w:r w:rsidRPr="007F7AA4">
              <w:rPr>
                <w:rFonts w:eastAsiaTheme="majorEastAsia" w:cs="Times New Roman"/>
                <w:color w:val="172B4D"/>
                <w:kern w:val="0"/>
                <w:szCs w:val="21"/>
              </w:rPr>
              <w:t>端情况</w:t>
            </w:r>
          </w:p>
          <w:p w14:paraId="09EFA5D5" w14:textId="77777777" w:rsidR="00CC6A9E" w:rsidRPr="007F7AA4" w:rsidRDefault="00B21AE2" w:rsidP="00B21AE2">
            <w:pPr>
              <w:widowControl/>
              <w:shd w:val="clear" w:color="auto" w:fill="F4F5F7"/>
              <w:kinsoku/>
              <w:adjustRightInd/>
              <w:rPr>
                <w:rFonts w:eastAsiaTheme="majorEastAsia" w:cs="Times New Roman"/>
                <w:color w:val="172B4D"/>
                <w:kern w:val="0"/>
                <w:szCs w:val="21"/>
              </w:rPr>
            </w:pPr>
            <w:r w:rsidRPr="007F7AA4">
              <w:rPr>
                <w:rFonts w:eastAsiaTheme="majorEastAsia" w:cs="Times New Roman"/>
                <w:b/>
                <w:bCs/>
                <w:color w:val="172B4D"/>
                <w:kern w:val="0"/>
                <w:szCs w:val="21"/>
              </w:rPr>
              <w:t xml:space="preserve">// 1. </w:t>
            </w:r>
            <w:r w:rsidRPr="007F7AA4">
              <w:rPr>
                <w:rFonts w:eastAsiaTheme="majorEastAsia" w:cs="Times New Roman"/>
                <w:b/>
                <w:bCs/>
                <w:color w:val="172B4D"/>
                <w:kern w:val="0"/>
                <w:szCs w:val="21"/>
              </w:rPr>
              <w:t>发送短信</w:t>
            </w:r>
            <w:r w:rsidRPr="007F7AA4">
              <w:rPr>
                <w:rFonts w:eastAsiaTheme="majorEastAsia" w:cs="Times New Roman"/>
                <w:b/>
                <w:bCs/>
                <w:color w:val="172B4D"/>
                <w:kern w:val="0"/>
                <w:szCs w:val="21"/>
              </w:rPr>
              <w:t>456</w:t>
            </w:r>
          </w:p>
          <w:p w14:paraId="7093E1EC" w14:textId="77777777" w:rsidR="00CC6A9E" w:rsidRPr="007F7AA4" w:rsidRDefault="00B21AE2" w:rsidP="00B21AE2">
            <w:pPr>
              <w:widowControl/>
              <w:shd w:val="clear" w:color="auto" w:fill="F4F5F7"/>
              <w:kinsoku/>
              <w:adjustRightInd/>
              <w:rPr>
                <w:rFonts w:eastAsiaTheme="majorEastAsia" w:cs="Times New Roman"/>
                <w:color w:val="172B4D"/>
                <w:kern w:val="0"/>
                <w:szCs w:val="21"/>
              </w:rPr>
            </w:pPr>
            <w:r w:rsidRPr="007F7AA4">
              <w:rPr>
                <w:rFonts w:eastAsiaTheme="majorEastAsia" w:cs="Times New Roman"/>
                <w:color w:val="172B4D"/>
                <w:kern w:val="0"/>
                <w:szCs w:val="21"/>
              </w:rPr>
              <w:t>72 2021-06-12 16:44:59.307176 2409:8124:c30:331:1687:c943:e7dc:27c1 2409:8020:5002:93f::4 GSM SMS 984 Request: MESSAGE sip:+8613800250500@ims.mnc007.mcc460.3gppnetwork.org;user=phone | (RP) RP-DATA (MS to Network)</w:t>
            </w:r>
          </w:p>
          <w:p w14:paraId="1A7E52DD" w14:textId="77777777" w:rsidR="00CC6A9E" w:rsidRPr="007F7AA4" w:rsidRDefault="00B21AE2" w:rsidP="00B21AE2">
            <w:pPr>
              <w:widowControl/>
              <w:shd w:val="clear" w:color="auto" w:fill="F4F5F7"/>
              <w:kinsoku/>
              <w:adjustRightInd/>
              <w:rPr>
                <w:rFonts w:eastAsiaTheme="majorEastAsia" w:cs="Times New Roman"/>
                <w:color w:val="172B4D"/>
                <w:kern w:val="0"/>
                <w:szCs w:val="21"/>
              </w:rPr>
            </w:pPr>
            <w:r w:rsidRPr="007F7AA4">
              <w:rPr>
                <w:rFonts w:eastAsiaTheme="majorEastAsia" w:cs="Times New Roman"/>
                <w:color w:val="172B4D"/>
                <w:kern w:val="0"/>
                <w:szCs w:val="21"/>
              </w:rPr>
              <w:t>RP-Destination Address - (8613800250500)</w:t>
            </w:r>
          </w:p>
          <w:p w14:paraId="08EBB2B8" w14:textId="77777777" w:rsidR="00CC6A9E" w:rsidRPr="007F7AA4" w:rsidRDefault="00B21AE2" w:rsidP="00B21AE2">
            <w:pPr>
              <w:widowControl/>
              <w:shd w:val="clear" w:color="auto" w:fill="F4F5F7"/>
              <w:kinsoku/>
              <w:adjustRightInd/>
              <w:rPr>
                <w:rFonts w:eastAsiaTheme="majorEastAsia" w:cs="Times New Roman"/>
                <w:color w:val="172B4D"/>
                <w:kern w:val="0"/>
                <w:szCs w:val="21"/>
              </w:rPr>
            </w:pPr>
            <w:r w:rsidRPr="007F7AA4">
              <w:rPr>
                <w:rFonts w:eastAsiaTheme="majorEastAsia" w:cs="Times New Roman"/>
                <w:color w:val="172B4D"/>
                <w:kern w:val="0"/>
                <w:szCs w:val="21"/>
              </w:rPr>
              <w:t>TP-User-Data</w:t>
            </w:r>
          </w:p>
          <w:p w14:paraId="1E5416BB" w14:textId="7B3DB23C" w:rsidR="00B21AE2" w:rsidRPr="007F7AA4" w:rsidRDefault="00B21AE2" w:rsidP="00B21AE2">
            <w:pPr>
              <w:widowControl/>
              <w:shd w:val="clear" w:color="auto" w:fill="F4F5F7"/>
              <w:kinsoku/>
              <w:adjustRightInd/>
              <w:rPr>
                <w:rFonts w:eastAsiaTheme="majorEastAsia" w:cs="Times New Roman"/>
                <w:color w:val="172B4D"/>
                <w:kern w:val="0"/>
                <w:szCs w:val="21"/>
              </w:rPr>
            </w:pPr>
            <w:r w:rsidRPr="007F7AA4">
              <w:rPr>
                <w:rFonts w:eastAsiaTheme="majorEastAsia" w:cs="Times New Roman"/>
                <w:color w:val="172B4D"/>
                <w:kern w:val="0"/>
                <w:szCs w:val="21"/>
              </w:rPr>
              <w:t>SMS text: 456</w:t>
            </w:r>
          </w:p>
          <w:p w14:paraId="433E5AFB" w14:textId="77777777" w:rsidR="00CC6A9E" w:rsidRPr="007F7AA4" w:rsidRDefault="00B21AE2" w:rsidP="00B21AE2">
            <w:pPr>
              <w:widowControl/>
              <w:shd w:val="clear" w:color="auto" w:fill="F4F5F7"/>
              <w:kinsoku/>
              <w:adjustRightInd/>
              <w:spacing w:before="150"/>
              <w:rPr>
                <w:rFonts w:eastAsiaTheme="majorEastAsia" w:cs="Times New Roman"/>
                <w:color w:val="172B4D"/>
                <w:kern w:val="0"/>
                <w:szCs w:val="21"/>
              </w:rPr>
            </w:pPr>
            <w:r w:rsidRPr="007F7AA4">
              <w:rPr>
                <w:rFonts w:eastAsiaTheme="majorEastAsia" w:cs="Times New Roman"/>
                <w:b/>
                <w:bCs/>
                <w:color w:val="172B4D"/>
                <w:kern w:val="0"/>
                <w:szCs w:val="21"/>
              </w:rPr>
              <w:t xml:space="preserve">// 2. </w:t>
            </w:r>
            <w:r w:rsidRPr="007F7AA4">
              <w:rPr>
                <w:rFonts w:eastAsiaTheme="majorEastAsia" w:cs="Times New Roman"/>
                <w:b/>
                <w:bCs/>
                <w:color w:val="172B4D"/>
                <w:kern w:val="0"/>
                <w:szCs w:val="21"/>
              </w:rPr>
              <w:t>接收短信</w:t>
            </w:r>
            <w:r w:rsidRPr="007F7AA4">
              <w:rPr>
                <w:rFonts w:eastAsiaTheme="majorEastAsia" w:cs="Times New Roman"/>
                <w:b/>
                <w:bCs/>
                <w:color w:val="172B4D"/>
                <w:kern w:val="0"/>
                <w:szCs w:val="21"/>
              </w:rPr>
              <w:t>789</w:t>
            </w:r>
            <w:r w:rsidRPr="007F7AA4">
              <w:rPr>
                <w:rFonts w:eastAsiaTheme="majorEastAsia" w:cs="Times New Roman"/>
                <w:b/>
                <w:bCs/>
                <w:color w:val="172B4D"/>
                <w:kern w:val="0"/>
                <w:szCs w:val="21"/>
              </w:rPr>
              <w:t>，并发送接收报告</w:t>
            </w:r>
          </w:p>
          <w:p w14:paraId="73C164DE" w14:textId="77777777" w:rsidR="00CC6A9E" w:rsidRPr="007F7AA4" w:rsidRDefault="00B21AE2" w:rsidP="00B21AE2">
            <w:pPr>
              <w:widowControl/>
              <w:shd w:val="clear" w:color="auto" w:fill="F4F5F7"/>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t>76 2021-06-12 16:45:19.436904 2409:8020:5002:93f::4 2409:8124:c30:331:1687:c943:e7dc:27c1 GSM SMS 812 Request: MESSAGE sip:[2409:8124:0C30:0331:1687:C943:E7DC:27C1]:50049 | (RP) RP-DATA (Network to MS)</w:t>
            </w:r>
          </w:p>
          <w:p w14:paraId="1CBA4C39" w14:textId="77777777" w:rsidR="00CC6A9E" w:rsidRPr="007F7AA4" w:rsidRDefault="00B21AE2" w:rsidP="00B21AE2">
            <w:pPr>
              <w:widowControl/>
              <w:shd w:val="clear" w:color="auto" w:fill="F4F5F7"/>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t>GSM SMS TPDU (GSM 03.40) SMS-DELIVER</w:t>
            </w:r>
          </w:p>
          <w:p w14:paraId="68498D40" w14:textId="77777777" w:rsidR="00CC6A9E" w:rsidRPr="007F7AA4" w:rsidRDefault="00B21AE2" w:rsidP="00B21AE2">
            <w:pPr>
              <w:widowControl/>
              <w:shd w:val="clear" w:color="auto" w:fill="F4F5F7"/>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t>TP-Originating-Address - (8618251950590)</w:t>
            </w:r>
          </w:p>
          <w:p w14:paraId="29CA5B09" w14:textId="77777777" w:rsidR="00CC6A9E" w:rsidRPr="007F7AA4" w:rsidRDefault="00B21AE2" w:rsidP="00B21AE2">
            <w:pPr>
              <w:widowControl/>
              <w:shd w:val="clear" w:color="auto" w:fill="F4F5F7"/>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t>TP-User-Data</w:t>
            </w:r>
          </w:p>
          <w:p w14:paraId="240A2749" w14:textId="77777777" w:rsidR="00CC6A9E" w:rsidRPr="007F7AA4" w:rsidRDefault="00B21AE2" w:rsidP="00B21AE2">
            <w:pPr>
              <w:widowControl/>
              <w:shd w:val="clear" w:color="auto" w:fill="F4F5F7"/>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t>SMS text: 789</w:t>
            </w:r>
          </w:p>
          <w:p w14:paraId="5D848758" w14:textId="77777777" w:rsidR="00CC6A9E" w:rsidRPr="007F7AA4" w:rsidRDefault="00B21AE2" w:rsidP="00B21AE2">
            <w:pPr>
              <w:widowControl/>
              <w:shd w:val="clear" w:color="auto" w:fill="F4F5F7"/>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t xml:space="preserve">// </w:t>
            </w:r>
            <w:r w:rsidRPr="007F7AA4">
              <w:rPr>
                <w:rFonts w:eastAsiaTheme="majorEastAsia" w:cs="Times New Roman"/>
                <w:color w:val="172B4D"/>
                <w:kern w:val="0"/>
                <w:szCs w:val="21"/>
              </w:rPr>
              <w:t>接收报告</w:t>
            </w:r>
          </w:p>
          <w:p w14:paraId="1AF8D635" w14:textId="3491EED7" w:rsidR="00B21AE2" w:rsidRPr="007F7AA4" w:rsidRDefault="00B21AE2" w:rsidP="00B21AE2">
            <w:pPr>
              <w:widowControl/>
              <w:shd w:val="clear" w:color="auto" w:fill="F4F5F7"/>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t>78 2021-06-12 16:45:19.530856 2409:8124:c30:331:1687:c943:e7dc:27c1 2409:8020:5002:93f::4 GSM SMS 992 Request: MESSAGE sip:jsipsmgw1bzx.ipsmgw.js.chinamobile.com | (RP) RP-ACK (MS to Network)</w:t>
            </w:r>
          </w:p>
          <w:p w14:paraId="509BA4C1" w14:textId="77777777" w:rsidR="00CC6A9E" w:rsidRPr="007F7AA4" w:rsidRDefault="00B21AE2" w:rsidP="00B21AE2">
            <w:pPr>
              <w:widowControl/>
              <w:shd w:val="clear" w:color="auto" w:fill="F4F5F7"/>
              <w:kinsoku/>
              <w:adjustRightInd/>
              <w:spacing w:before="150"/>
              <w:rPr>
                <w:rFonts w:eastAsiaTheme="majorEastAsia" w:cs="Times New Roman"/>
                <w:color w:val="172B4D"/>
                <w:kern w:val="0"/>
                <w:szCs w:val="21"/>
              </w:rPr>
            </w:pPr>
            <w:r w:rsidRPr="007F7AA4">
              <w:rPr>
                <w:rFonts w:eastAsiaTheme="majorEastAsia" w:cs="Times New Roman"/>
                <w:b/>
                <w:bCs/>
                <w:color w:val="172B4D"/>
                <w:kern w:val="0"/>
                <w:szCs w:val="21"/>
              </w:rPr>
              <w:t xml:space="preserve">// </w:t>
            </w:r>
            <w:r w:rsidRPr="007F7AA4">
              <w:rPr>
                <w:rFonts w:eastAsiaTheme="majorEastAsia" w:cs="Times New Roman"/>
                <w:b/>
                <w:bCs/>
                <w:color w:val="172B4D"/>
                <w:kern w:val="0"/>
                <w:szCs w:val="21"/>
              </w:rPr>
              <w:t>再次接收</w:t>
            </w:r>
            <w:r w:rsidRPr="007F7AA4">
              <w:rPr>
                <w:rFonts w:eastAsiaTheme="majorEastAsia" w:cs="Times New Roman"/>
                <w:b/>
                <w:bCs/>
                <w:color w:val="172B4D"/>
                <w:kern w:val="0"/>
                <w:szCs w:val="21"/>
              </w:rPr>
              <w:t>789</w:t>
            </w:r>
          </w:p>
          <w:p w14:paraId="3E72EE51" w14:textId="77777777" w:rsidR="00CC6A9E" w:rsidRPr="007F7AA4" w:rsidRDefault="00B21AE2" w:rsidP="00B21AE2">
            <w:pPr>
              <w:widowControl/>
              <w:shd w:val="clear" w:color="auto" w:fill="F4F5F7"/>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t>80 2021-06-12 16:46:05.422888 2409:8020:5002:93f::4 2409:8124:c30:331:1687:c943:e7dc:27c1 GSM SMS 812 Request: MESSAGE sip:[2409:8124:0C30:0331:1687:C943:E7DC:27C1]:50049 | (RP) RP-DATA (Network to MS)</w:t>
            </w:r>
          </w:p>
          <w:p w14:paraId="1C4FCD84" w14:textId="77777777" w:rsidR="00CC6A9E" w:rsidRPr="007F7AA4" w:rsidRDefault="00B21AE2" w:rsidP="00B21AE2">
            <w:pPr>
              <w:widowControl/>
              <w:shd w:val="clear" w:color="auto" w:fill="F4F5F7"/>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t>GSM SMS TPDU (GSM 03.40) SMS-DELIVER</w:t>
            </w:r>
          </w:p>
          <w:p w14:paraId="629F9570" w14:textId="77777777" w:rsidR="00CC6A9E" w:rsidRPr="007F7AA4" w:rsidRDefault="00B21AE2" w:rsidP="00B21AE2">
            <w:pPr>
              <w:widowControl/>
              <w:shd w:val="clear" w:color="auto" w:fill="F4F5F7"/>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t>TP-Originating-Address - (8618251950590)</w:t>
            </w:r>
          </w:p>
          <w:p w14:paraId="49853DF4" w14:textId="77777777" w:rsidR="00CC6A9E" w:rsidRPr="007F7AA4" w:rsidRDefault="00B21AE2" w:rsidP="00B21AE2">
            <w:pPr>
              <w:widowControl/>
              <w:shd w:val="clear" w:color="auto" w:fill="F4F5F7"/>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t>TP-User-Data</w:t>
            </w:r>
          </w:p>
          <w:p w14:paraId="6A470071" w14:textId="77777777" w:rsidR="00CC6A9E" w:rsidRPr="007F7AA4" w:rsidRDefault="00B21AE2" w:rsidP="00B21AE2">
            <w:pPr>
              <w:widowControl/>
              <w:shd w:val="clear" w:color="auto" w:fill="F4F5F7"/>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t>SMS text: 789</w:t>
            </w:r>
          </w:p>
          <w:p w14:paraId="573E73AA" w14:textId="17A684F2" w:rsidR="00B21AE2" w:rsidRPr="007F7AA4" w:rsidRDefault="00B21AE2" w:rsidP="00B21AE2">
            <w:pPr>
              <w:widowControl/>
              <w:shd w:val="clear" w:color="auto" w:fill="F4F5F7"/>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t>82 2021-06-12 16:46:05.479976 2409:8124:c30:331:1687:c943:e7dc:27c1 2409:8020:5002:93f::4 GSM SMS 988 Request: MESSAGE sip:jsipsmgw1bzx.ipsmgw.js.chinamobile.com | (RP) RP-ACK (MS to Network)</w:t>
            </w:r>
          </w:p>
          <w:p w14:paraId="42326DAA" w14:textId="77777777" w:rsidR="00CC6A9E" w:rsidRPr="007F7AA4" w:rsidRDefault="00B21AE2" w:rsidP="00B21AE2">
            <w:pPr>
              <w:widowControl/>
              <w:shd w:val="clear" w:color="auto" w:fill="F4F5F7"/>
              <w:kinsoku/>
              <w:adjustRightInd/>
              <w:spacing w:before="150"/>
              <w:rPr>
                <w:rFonts w:eastAsiaTheme="majorEastAsia" w:cs="Times New Roman"/>
                <w:color w:val="172B4D"/>
                <w:kern w:val="0"/>
                <w:szCs w:val="21"/>
              </w:rPr>
            </w:pPr>
            <w:r w:rsidRPr="007F7AA4">
              <w:rPr>
                <w:rFonts w:eastAsiaTheme="majorEastAsia" w:cs="Times New Roman"/>
                <w:b/>
                <w:bCs/>
                <w:color w:val="172B4D"/>
                <w:kern w:val="0"/>
                <w:szCs w:val="21"/>
              </w:rPr>
              <w:t xml:space="preserve">// </w:t>
            </w:r>
            <w:r w:rsidRPr="007F7AA4">
              <w:rPr>
                <w:rFonts w:eastAsiaTheme="majorEastAsia" w:cs="Times New Roman"/>
                <w:b/>
                <w:bCs/>
                <w:color w:val="172B4D"/>
                <w:kern w:val="0"/>
                <w:szCs w:val="21"/>
              </w:rPr>
              <w:t>发送</w:t>
            </w:r>
            <w:r w:rsidRPr="007F7AA4">
              <w:rPr>
                <w:rFonts w:eastAsiaTheme="majorEastAsia" w:cs="Times New Roman"/>
                <w:b/>
                <w:bCs/>
                <w:color w:val="172B4D"/>
                <w:kern w:val="0"/>
                <w:szCs w:val="21"/>
              </w:rPr>
              <w:t>WWE</w:t>
            </w:r>
            <w:r w:rsidRPr="007F7AA4">
              <w:rPr>
                <w:rFonts w:eastAsiaTheme="majorEastAsia" w:cs="Times New Roman"/>
                <w:b/>
                <w:bCs/>
                <w:color w:val="172B4D"/>
                <w:kern w:val="0"/>
                <w:szCs w:val="21"/>
              </w:rPr>
              <w:t>，发送成功，收到</w:t>
            </w:r>
            <w:r w:rsidRPr="007F7AA4">
              <w:rPr>
                <w:rFonts w:eastAsiaTheme="majorEastAsia" w:cs="Times New Roman"/>
                <w:b/>
                <w:bCs/>
                <w:color w:val="172B4D"/>
                <w:kern w:val="0"/>
                <w:szCs w:val="21"/>
              </w:rPr>
              <w:t>SUBMIT REPORT</w:t>
            </w:r>
          </w:p>
          <w:p w14:paraId="31FC1E07" w14:textId="77777777" w:rsidR="00CC6A9E" w:rsidRPr="007F7AA4" w:rsidRDefault="00B21AE2" w:rsidP="00B21AE2">
            <w:pPr>
              <w:widowControl/>
              <w:shd w:val="clear" w:color="auto" w:fill="F4F5F7"/>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t>84 2021-06-12 16:46:21.714536 2408:853e:580:b65:1687:c942:e993:8671 2408:8141:8000:1:3::118 GSM SMS 912 Request: MESSAGE sip:+8613010341500@ims.mnc001.mcc460.3gppnetwork.org;user=phone | (RP) RP-DATA (MS to Network)</w:t>
            </w:r>
          </w:p>
          <w:p w14:paraId="40BC306A" w14:textId="77777777" w:rsidR="00CC6A9E" w:rsidRPr="007F7AA4" w:rsidRDefault="00B21AE2" w:rsidP="00B21AE2">
            <w:pPr>
              <w:widowControl/>
              <w:shd w:val="clear" w:color="auto" w:fill="F4F5F7"/>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t>GSM SMS TPDU (GSM 03.40) SMS-SUBMIT</w:t>
            </w:r>
          </w:p>
          <w:p w14:paraId="4AFD6B81" w14:textId="77777777" w:rsidR="00CC6A9E" w:rsidRPr="007F7AA4" w:rsidRDefault="00B21AE2" w:rsidP="00B21AE2">
            <w:pPr>
              <w:widowControl/>
              <w:shd w:val="clear" w:color="auto" w:fill="F4F5F7"/>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t>TP-Destination-Address - (18251950590)</w:t>
            </w:r>
          </w:p>
          <w:p w14:paraId="0BE67595" w14:textId="77777777" w:rsidR="00CC6A9E" w:rsidRPr="007F7AA4" w:rsidRDefault="00B21AE2" w:rsidP="00B21AE2">
            <w:pPr>
              <w:widowControl/>
              <w:shd w:val="clear" w:color="auto" w:fill="F4F5F7"/>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t>TP-User-Data</w:t>
            </w:r>
          </w:p>
          <w:p w14:paraId="11E81462" w14:textId="77121617" w:rsidR="00B21AE2" w:rsidRPr="007F7AA4" w:rsidRDefault="00B21AE2" w:rsidP="00B21AE2">
            <w:pPr>
              <w:widowControl/>
              <w:shd w:val="clear" w:color="auto" w:fill="F4F5F7"/>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lastRenderedPageBreak/>
              <w:t>SMS text: WWE</w:t>
            </w:r>
          </w:p>
          <w:p w14:paraId="7100F690" w14:textId="77777777" w:rsidR="00CC6A9E" w:rsidRPr="007F7AA4" w:rsidRDefault="00B21AE2" w:rsidP="00B21AE2">
            <w:pPr>
              <w:widowControl/>
              <w:shd w:val="clear" w:color="auto" w:fill="F4F5F7"/>
              <w:kinsoku/>
              <w:adjustRightInd/>
              <w:spacing w:before="150"/>
              <w:rPr>
                <w:rFonts w:eastAsiaTheme="majorEastAsia" w:cs="Times New Roman"/>
                <w:color w:val="172B4D"/>
                <w:kern w:val="0"/>
                <w:szCs w:val="21"/>
              </w:rPr>
            </w:pPr>
            <w:r w:rsidRPr="007F7AA4">
              <w:rPr>
                <w:rFonts w:eastAsiaTheme="majorEastAsia" w:cs="Times New Roman"/>
                <w:b/>
                <w:bCs/>
                <w:color w:val="172B4D"/>
                <w:kern w:val="0"/>
                <w:szCs w:val="21"/>
              </w:rPr>
              <w:t xml:space="preserve">// </w:t>
            </w:r>
            <w:r w:rsidRPr="007F7AA4">
              <w:rPr>
                <w:rFonts w:eastAsiaTheme="majorEastAsia" w:cs="Times New Roman"/>
                <w:b/>
                <w:bCs/>
                <w:color w:val="172B4D"/>
                <w:kern w:val="0"/>
                <w:szCs w:val="21"/>
              </w:rPr>
              <w:t>接收短息：</w:t>
            </w:r>
            <w:r w:rsidRPr="007F7AA4">
              <w:rPr>
                <w:rFonts w:eastAsiaTheme="majorEastAsia" w:cs="Times New Roman"/>
                <w:b/>
                <w:bCs/>
                <w:color w:val="172B4D"/>
                <w:kern w:val="0"/>
                <w:szCs w:val="21"/>
              </w:rPr>
              <w:t>789</w:t>
            </w:r>
            <w:r w:rsidRPr="007F7AA4">
              <w:rPr>
                <w:rFonts w:eastAsiaTheme="majorEastAsia" w:cs="Times New Roman"/>
                <w:b/>
                <w:bCs/>
                <w:color w:val="172B4D"/>
                <w:kern w:val="0"/>
                <w:szCs w:val="21"/>
              </w:rPr>
              <w:t>，并发送</w:t>
            </w:r>
            <w:r w:rsidRPr="007F7AA4">
              <w:rPr>
                <w:rFonts w:eastAsiaTheme="majorEastAsia" w:cs="Times New Roman"/>
                <w:b/>
                <w:bCs/>
                <w:color w:val="172B4D"/>
                <w:kern w:val="0"/>
                <w:szCs w:val="21"/>
              </w:rPr>
              <w:t>DELIVER REPORT</w:t>
            </w:r>
          </w:p>
          <w:p w14:paraId="12D0BAA6" w14:textId="77777777" w:rsidR="00CC6A9E" w:rsidRPr="007F7AA4" w:rsidRDefault="00B21AE2" w:rsidP="00B21AE2">
            <w:pPr>
              <w:widowControl/>
              <w:shd w:val="clear" w:color="auto" w:fill="F4F5F7"/>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t>96 2021-06-12 16:46:53.425192 2409:8020:5002:93f::4 2409:8124:c30:331:1687:c943:e7dc:27c1 GSM SMS 812 Request: MESSAGE sip:[2409:8124:0C30:0331:1687:C943:E7DC:27C1]:50049 | (RP) RP-DATA (Network to MS)</w:t>
            </w:r>
          </w:p>
          <w:p w14:paraId="34947043" w14:textId="77777777" w:rsidR="00CC6A9E" w:rsidRPr="007F7AA4" w:rsidRDefault="00B21AE2" w:rsidP="00B21AE2">
            <w:pPr>
              <w:widowControl/>
              <w:shd w:val="clear" w:color="auto" w:fill="F4F5F7"/>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t>GSM SMS TPDU (GSM 03.40) SMS-DELIVER</w:t>
            </w:r>
          </w:p>
          <w:p w14:paraId="48BA6BE6" w14:textId="77777777" w:rsidR="00CC6A9E" w:rsidRPr="007F7AA4" w:rsidRDefault="00B21AE2" w:rsidP="00B21AE2">
            <w:pPr>
              <w:widowControl/>
              <w:shd w:val="clear" w:color="auto" w:fill="F4F5F7"/>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t>TP-Originating-Address - (8618251950590)</w:t>
            </w:r>
          </w:p>
          <w:p w14:paraId="11702736" w14:textId="77777777" w:rsidR="00CC6A9E" w:rsidRPr="007F7AA4" w:rsidRDefault="00B21AE2" w:rsidP="00B21AE2">
            <w:pPr>
              <w:widowControl/>
              <w:shd w:val="clear" w:color="auto" w:fill="F4F5F7"/>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t>TP-User-Data</w:t>
            </w:r>
          </w:p>
          <w:p w14:paraId="0F629BFE" w14:textId="32CA2EBF" w:rsidR="00B21AE2" w:rsidRPr="007F7AA4" w:rsidRDefault="00B21AE2" w:rsidP="00B21AE2">
            <w:pPr>
              <w:widowControl/>
              <w:shd w:val="clear" w:color="auto" w:fill="F4F5F7"/>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t>SMS text: 789</w:t>
            </w:r>
          </w:p>
          <w:p w14:paraId="209F311D" w14:textId="77777777" w:rsidR="00CC6A9E" w:rsidRPr="007F7AA4" w:rsidRDefault="00B21AE2" w:rsidP="00B21AE2">
            <w:pPr>
              <w:widowControl/>
              <w:shd w:val="clear" w:color="auto" w:fill="F4F5F7"/>
              <w:kinsoku/>
              <w:adjustRightInd/>
              <w:spacing w:before="150"/>
              <w:rPr>
                <w:rFonts w:eastAsiaTheme="majorEastAsia" w:cs="Times New Roman"/>
                <w:color w:val="172B4D"/>
                <w:kern w:val="0"/>
                <w:szCs w:val="21"/>
              </w:rPr>
            </w:pPr>
            <w:r w:rsidRPr="007F7AA4">
              <w:rPr>
                <w:rFonts w:eastAsiaTheme="majorEastAsia" w:cs="Times New Roman"/>
                <w:b/>
                <w:bCs/>
                <w:color w:val="172B4D"/>
                <w:kern w:val="0"/>
                <w:szCs w:val="21"/>
              </w:rPr>
              <w:t xml:space="preserve">// </w:t>
            </w:r>
            <w:r w:rsidRPr="007F7AA4">
              <w:rPr>
                <w:rFonts w:eastAsiaTheme="majorEastAsia" w:cs="Times New Roman"/>
                <w:b/>
                <w:bCs/>
                <w:color w:val="172B4D"/>
                <w:kern w:val="0"/>
                <w:szCs w:val="21"/>
              </w:rPr>
              <w:t>接收短信：黄家驹，并发送</w:t>
            </w:r>
            <w:r w:rsidRPr="007F7AA4">
              <w:rPr>
                <w:rFonts w:eastAsiaTheme="majorEastAsia" w:cs="Times New Roman"/>
                <w:b/>
                <w:bCs/>
                <w:color w:val="172B4D"/>
                <w:kern w:val="0"/>
                <w:szCs w:val="21"/>
              </w:rPr>
              <w:t>DELIVER REPORT</w:t>
            </w:r>
          </w:p>
          <w:p w14:paraId="2EF12E91" w14:textId="77777777" w:rsidR="00CC6A9E" w:rsidRPr="007F7AA4" w:rsidRDefault="00B21AE2" w:rsidP="00B21AE2">
            <w:pPr>
              <w:widowControl/>
              <w:shd w:val="clear" w:color="auto" w:fill="F4F5F7"/>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t>209 2021-06-12 16:52:14.165032 2409:8020:5002:93f::4 2409:8124:c30:331:1687:c943:e7dc:27c1 GSM SMS 820 Request: MESSAGE sip:[2409:8124:0C30:0331:1687:C943:E7DC:27C1]:50049 | (RP) RP-DATA (Network to MS)</w:t>
            </w:r>
          </w:p>
          <w:p w14:paraId="559C7462" w14:textId="77777777" w:rsidR="00CC6A9E" w:rsidRPr="007F7AA4" w:rsidRDefault="00B21AE2" w:rsidP="00B21AE2">
            <w:pPr>
              <w:widowControl/>
              <w:shd w:val="clear" w:color="auto" w:fill="F4F5F7"/>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t>GSM SMS TPDU (GSM 03.40) SMS-DELIVER</w:t>
            </w:r>
          </w:p>
          <w:p w14:paraId="4FCD1B46" w14:textId="77777777" w:rsidR="00CC6A9E" w:rsidRPr="007F7AA4" w:rsidRDefault="00B21AE2" w:rsidP="00B21AE2">
            <w:pPr>
              <w:widowControl/>
              <w:shd w:val="clear" w:color="auto" w:fill="F4F5F7"/>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t>TP-Originating-Address - (8618251950590)</w:t>
            </w:r>
          </w:p>
          <w:p w14:paraId="2512E41E" w14:textId="77777777" w:rsidR="00CC6A9E" w:rsidRPr="007F7AA4" w:rsidRDefault="00B21AE2" w:rsidP="00B21AE2">
            <w:pPr>
              <w:widowControl/>
              <w:shd w:val="clear" w:color="auto" w:fill="F4F5F7"/>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t>TP-User-Data</w:t>
            </w:r>
          </w:p>
          <w:p w14:paraId="55070F14" w14:textId="0A9C3110" w:rsidR="00B21AE2" w:rsidRPr="007F7AA4" w:rsidRDefault="00B21AE2" w:rsidP="00B21AE2">
            <w:pPr>
              <w:widowControl/>
              <w:shd w:val="clear" w:color="auto" w:fill="F4F5F7"/>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t xml:space="preserve">SMS text: </w:t>
            </w:r>
            <w:r w:rsidRPr="007F7AA4">
              <w:rPr>
                <w:rFonts w:eastAsiaTheme="majorEastAsia" w:cs="Times New Roman"/>
                <w:color w:val="172B4D"/>
                <w:kern w:val="0"/>
                <w:szCs w:val="21"/>
              </w:rPr>
              <w:t>黄家驹</w:t>
            </w:r>
          </w:p>
          <w:p w14:paraId="2A107096" w14:textId="77777777" w:rsidR="00DC7208" w:rsidRPr="007F7AA4" w:rsidRDefault="00B21AE2" w:rsidP="00B21AE2">
            <w:pPr>
              <w:widowControl/>
              <w:shd w:val="clear" w:color="auto" w:fill="F4F5F7"/>
              <w:kinsoku/>
              <w:adjustRightInd/>
              <w:spacing w:before="150"/>
              <w:rPr>
                <w:rFonts w:eastAsiaTheme="majorEastAsia" w:cs="Times New Roman"/>
                <w:b/>
                <w:bCs/>
                <w:color w:val="FF0000"/>
                <w:kern w:val="0"/>
                <w:szCs w:val="21"/>
              </w:rPr>
            </w:pPr>
            <w:r w:rsidRPr="007F7AA4">
              <w:rPr>
                <w:rFonts w:eastAsiaTheme="majorEastAsia" w:cs="Times New Roman"/>
                <w:b/>
                <w:bCs/>
                <w:color w:val="FF0000"/>
                <w:kern w:val="0"/>
                <w:szCs w:val="21"/>
              </w:rPr>
              <w:t>// B</w:t>
            </w:r>
            <w:r w:rsidRPr="007F7AA4">
              <w:rPr>
                <w:rFonts w:eastAsiaTheme="majorEastAsia" w:cs="Times New Roman"/>
                <w:b/>
                <w:bCs/>
                <w:color w:val="FF0000"/>
                <w:kern w:val="0"/>
                <w:szCs w:val="21"/>
              </w:rPr>
              <w:t>端</w:t>
            </w:r>
            <w:r w:rsidRPr="007F7AA4">
              <w:rPr>
                <w:rFonts w:eastAsiaTheme="majorEastAsia" w:cs="Times New Roman"/>
                <w:b/>
                <w:bCs/>
                <w:color w:val="FF0000"/>
                <w:kern w:val="0"/>
                <w:szCs w:val="21"/>
              </w:rPr>
              <w:t xml:space="preserve"> 11</w:t>
            </w:r>
            <w:r w:rsidRPr="007F7AA4">
              <w:rPr>
                <w:rFonts w:eastAsiaTheme="majorEastAsia" w:cs="Times New Roman"/>
                <w:b/>
                <w:bCs/>
                <w:color w:val="FF0000"/>
                <w:kern w:val="0"/>
                <w:szCs w:val="21"/>
              </w:rPr>
              <w:t>次发送短息：</w:t>
            </w:r>
            <w:r w:rsidRPr="007F7AA4">
              <w:rPr>
                <w:rFonts w:eastAsiaTheme="majorEastAsia" w:cs="Times New Roman"/>
                <w:b/>
                <w:bCs/>
                <w:color w:val="FF0000"/>
                <w:kern w:val="0"/>
                <w:szCs w:val="21"/>
              </w:rPr>
              <w:t>789</w:t>
            </w:r>
            <w:r w:rsidRPr="007F7AA4">
              <w:rPr>
                <w:rFonts w:eastAsiaTheme="majorEastAsia" w:cs="Times New Roman"/>
                <w:b/>
                <w:bCs/>
                <w:color w:val="FF0000"/>
                <w:kern w:val="0"/>
                <w:szCs w:val="21"/>
              </w:rPr>
              <w:t>，但是一直没有收到网络侧的响应消息。发送的时间间隔为：</w:t>
            </w:r>
            <w:r w:rsidRPr="007F7AA4">
              <w:rPr>
                <w:rFonts w:eastAsiaTheme="majorEastAsia" w:cs="Times New Roman"/>
                <w:b/>
                <w:bCs/>
                <w:color w:val="FF0000"/>
                <w:kern w:val="0"/>
                <w:szCs w:val="21"/>
              </w:rPr>
              <w:t>2,4,8,16,16,16,16,16,16,16</w:t>
            </w:r>
            <w:r w:rsidRPr="007F7AA4">
              <w:rPr>
                <w:rFonts w:eastAsiaTheme="majorEastAsia" w:cs="Times New Roman"/>
                <w:b/>
                <w:bCs/>
                <w:color w:val="FF0000"/>
                <w:kern w:val="0"/>
                <w:szCs w:val="21"/>
              </w:rPr>
              <w:t>。这里</w:t>
            </w:r>
            <w:r w:rsidRPr="007F7AA4">
              <w:rPr>
                <w:rFonts w:eastAsiaTheme="majorEastAsia" w:cs="Times New Roman"/>
                <w:b/>
                <w:bCs/>
                <w:color w:val="FF0000"/>
                <w:kern w:val="0"/>
                <w:szCs w:val="21"/>
              </w:rPr>
              <w:t>B</w:t>
            </w:r>
            <w:r w:rsidRPr="007F7AA4">
              <w:rPr>
                <w:rFonts w:eastAsiaTheme="majorEastAsia" w:cs="Times New Roman"/>
                <w:b/>
                <w:bCs/>
                <w:color w:val="FF0000"/>
                <w:kern w:val="0"/>
                <w:szCs w:val="21"/>
              </w:rPr>
              <w:t>端认为</w:t>
            </w:r>
            <w:r w:rsidRPr="007F7AA4">
              <w:rPr>
                <w:rFonts w:eastAsiaTheme="majorEastAsia" w:cs="Times New Roman"/>
                <w:b/>
                <w:bCs/>
                <w:color w:val="FF0000"/>
                <w:kern w:val="0"/>
                <w:szCs w:val="21"/>
              </w:rPr>
              <w:t>A</w:t>
            </w:r>
            <w:r w:rsidRPr="007F7AA4">
              <w:rPr>
                <w:rFonts w:eastAsiaTheme="majorEastAsia" w:cs="Times New Roman"/>
                <w:b/>
                <w:bCs/>
                <w:color w:val="FF0000"/>
                <w:kern w:val="0"/>
                <w:szCs w:val="21"/>
              </w:rPr>
              <w:t>端没有收到短信，因为没有收到</w:t>
            </w:r>
            <w:r w:rsidRPr="007F7AA4">
              <w:rPr>
                <w:rFonts w:eastAsiaTheme="majorEastAsia" w:cs="Times New Roman"/>
                <w:b/>
                <w:bCs/>
                <w:color w:val="FF0000"/>
                <w:kern w:val="0"/>
                <w:szCs w:val="21"/>
              </w:rPr>
              <w:t>202</w:t>
            </w:r>
            <w:r w:rsidRPr="007F7AA4">
              <w:rPr>
                <w:rFonts w:eastAsiaTheme="majorEastAsia" w:cs="Times New Roman"/>
                <w:b/>
                <w:bCs/>
                <w:color w:val="FF0000"/>
                <w:kern w:val="0"/>
                <w:szCs w:val="21"/>
              </w:rPr>
              <w:t>的网络响应。</w:t>
            </w:r>
          </w:p>
          <w:p w14:paraId="2AEC0026" w14:textId="77777777" w:rsidR="00CC6A9E" w:rsidRPr="007F7AA4" w:rsidRDefault="00DC7208" w:rsidP="00B21AE2">
            <w:pPr>
              <w:widowControl/>
              <w:shd w:val="clear" w:color="auto" w:fill="F4F5F7"/>
              <w:kinsoku/>
              <w:adjustRightInd/>
              <w:spacing w:before="150"/>
              <w:rPr>
                <w:rFonts w:eastAsiaTheme="majorEastAsia" w:cs="Times New Roman"/>
                <w:color w:val="172B4D"/>
                <w:kern w:val="0"/>
                <w:szCs w:val="21"/>
              </w:rPr>
            </w:pPr>
            <w:r w:rsidRPr="007F7AA4">
              <w:rPr>
                <w:rFonts w:eastAsiaTheme="majorEastAsia" w:cs="Times New Roman"/>
                <w:b/>
                <w:bCs/>
                <w:color w:val="FF0000"/>
                <w:kern w:val="0"/>
                <w:szCs w:val="21"/>
              </w:rPr>
              <w:t xml:space="preserve">// </w:t>
            </w:r>
            <w:r w:rsidRPr="007F7AA4">
              <w:rPr>
                <w:rFonts w:eastAsiaTheme="majorEastAsia" w:cs="Times New Roman"/>
                <w:b/>
                <w:bCs/>
                <w:color w:val="FF0000"/>
                <w:kern w:val="0"/>
                <w:szCs w:val="21"/>
              </w:rPr>
              <w:t>问题点</w:t>
            </w:r>
          </w:p>
          <w:p w14:paraId="1D71B16A" w14:textId="77777777" w:rsidR="00CC6A9E" w:rsidRPr="007F7AA4" w:rsidRDefault="00B21AE2" w:rsidP="00B21AE2">
            <w:pPr>
              <w:widowControl/>
              <w:shd w:val="clear" w:color="auto" w:fill="F4F5F7"/>
              <w:kinsoku/>
              <w:adjustRightInd/>
              <w:spacing w:before="150"/>
              <w:rPr>
                <w:rFonts w:eastAsiaTheme="majorEastAsia" w:cs="Times New Roman"/>
                <w:color w:val="172B4D"/>
                <w:kern w:val="0"/>
                <w:szCs w:val="21"/>
                <w:highlight w:val="yellow"/>
              </w:rPr>
            </w:pPr>
            <w:r w:rsidRPr="007F7AA4">
              <w:rPr>
                <w:rFonts w:eastAsiaTheme="majorEastAsia" w:cs="Times New Roman"/>
                <w:color w:val="172B4D"/>
                <w:kern w:val="0"/>
                <w:szCs w:val="21"/>
                <w:highlight w:val="yellow"/>
              </w:rPr>
              <w:t xml:space="preserve">75 2021-06-12 </w:t>
            </w:r>
            <w:r w:rsidRPr="007F7AA4">
              <w:rPr>
                <w:rFonts w:eastAsiaTheme="majorEastAsia" w:cs="Times New Roman"/>
                <w:color w:val="FF0000"/>
                <w:kern w:val="0"/>
                <w:szCs w:val="21"/>
                <w:highlight w:val="yellow"/>
              </w:rPr>
              <w:t>16:45:19</w:t>
            </w:r>
            <w:r w:rsidRPr="007F7AA4">
              <w:rPr>
                <w:rFonts w:eastAsiaTheme="majorEastAsia" w:cs="Times New Roman"/>
                <w:color w:val="172B4D"/>
                <w:kern w:val="0"/>
                <w:szCs w:val="21"/>
                <w:highlight w:val="yellow"/>
              </w:rPr>
              <w:t>.113208 2409:8124:c14:454:1687:c944:6874:5d49 2409:8020:5002:93d::14 GSM SMS 984 Request: MESSAGE sip:+8613800250500@ims.mnc002.mcc460.3gppnetwork.org;user=phone | (RP) RP-DATA (MS to Network)</w:t>
            </w:r>
          </w:p>
          <w:p w14:paraId="50DFE0FE" w14:textId="77777777" w:rsidR="00CC6A9E" w:rsidRPr="007F7AA4" w:rsidRDefault="00B21AE2" w:rsidP="00B21AE2">
            <w:pPr>
              <w:widowControl/>
              <w:shd w:val="clear" w:color="auto" w:fill="F4F5F7"/>
              <w:kinsoku/>
              <w:adjustRightInd/>
              <w:spacing w:before="150"/>
              <w:rPr>
                <w:rFonts w:eastAsiaTheme="majorEastAsia" w:cs="Times New Roman"/>
                <w:color w:val="172B4D"/>
                <w:kern w:val="0"/>
                <w:szCs w:val="21"/>
                <w:highlight w:val="yellow"/>
              </w:rPr>
            </w:pPr>
            <w:r w:rsidRPr="007F7AA4">
              <w:rPr>
                <w:rFonts w:eastAsiaTheme="majorEastAsia" w:cs="Times New Roman"/>
                <w:color w:val="172B4D"/>
                <w:kern w:val="0"/>
                <w:szCs w:val="21"/>
                <w:highlight w:val="yellow"/>
              </w:rPr>
              <w:t xml:space="preserve">77 2021-06-12 </w:t>
            </w:r>
            <w:r w:rsidRPr="007F7AA4">
              <w:rPr>
                <w:rFonts w:eastAsiaTheme="majorEastAsia" w:cs="Times New Roman"/>
                <w:color w:val="FF0000"/>
                <w:kern w:val="0"/>
                <w:szCs w:val="21"/>
                <w:highlight w:val="yellow"/>
              </w:rPr>
              <w:t>16:45:21</w:t>
            </w:r>
            <w:r w:rsidRPr="007F7AA4">
              <w:rPr>
                <w:rFonts w:eastAsiaTheme="majorEastAsia" w:cs="Times New Roman"/>
                <w:color w:val="172B4D"/>
                <w:kern w:val="0"/>
                <w:szCs w:val="21"/>
                <w:highlight w:val="yellow"/>
              </w:rPr>
              <w:t>.111992 2409:8124:c14:454:1687:c944:6874:5d49 2409:8020:5002:93d::14 GSM SMS 984 Request: MESSAGE sip:+8613800250500@ims.mnc002.mcc460.3gppnetwork.org;user=phone | (RP) RP-DATA (MS to Network)</w:t>
            </w:r>
          </w:p>
          <w:p w14:paraId="747000D3" w14:textId="77777777" w:rsidR="00CC6A9E" w:rsidRPr="007F7AA4" w:rsidRDefault="00B21AE2" w:rsidP="00B21AE2">
            <w:pPr>
              <w:widowControl/>
              <w:shd w:val="clear" w:color="auto" w:fill="F4F5F7"/>
              <w:kinsoku/>
              <w:adjustRightInd/>
              <w:spacing w:before="150"/>
              <w:rPr>
                <w:rFonts w:eastAsiaTheme="majorEastAsia" w:cs="Times New Roman"/>
                <w:color w:val="172B4D"/>
                <w:kern w:val="0"/>
                <w:szCs w:val="21"/>
                <w:highlight w:val="yellow"/>
              </w:rPr>
            </w:pPr>
            <w:r w:rsidRPr="007F7AA4">
              <w:rPr>
                <w:rFonts w:eastAsiaTheme="majorEastAsia" w:cs="Times New Roman"/>
                <w:color w:val="172B4D"/>
                <w:kern w:val="0"/>
                <w:szCs w:val="21"/>
                <w:highlight w:val="yellow"/>
              </w:rPr>
              <w:t xml:space="preserve">82 2021-06-12 </w:t>
            </w:r>
            <w:r w:rsidRPr="007F7AA4">
              <w:rPr>
                <w:rFonts w:eastAsiaTheme="majorEastAsia" w:cs="Times New Roman"/>
                <w:color w:val="FF0000"/>
                <w:kern w:val="0"/>
                <w:szCs w:val="21"/>
                <w:highlight w:val="yellow"/>
              </w:rPr>
              <w:t>16:45:25</w:t>
            </w:r>
            <w:r w:rsidRPr="007F7AA4">
              <w:rPr>
                <w:rFonts w:eastAsiaTheme="majorEastAsia" w:cs="Times New Roman"/>
                <w:color w:val="172B4D"/>
                <w:kern w:val="0"/>
                <w:szCs w:val="21"/>
                <w:highlight w:val="yellow"/>
              </w:rPr>
              <w:t>.112056 2409:8124:c14:454:1687:c944:6874:5d49 2409:8020:5002:93d::14 GSM SMS 984 Request: MESSAGE sip:+8613800250500@ims.mnc002.mcc460.3gppnetwork.org;user=phone | (RP) RP-DATA (MS to Network)</w:t>
            </w:r>
          </w:p>
          <w:p w14:paraId="331AE816" w14:textId="77777777" w:rsidR="00CC6A9E" w:rsidRPr="007F7AA4" w:rsidRDefault="00B21AE2" w:rsidP="00B21AE2">
            <w:pPr>
              <w:widowControl/>
              <w:shd w:val="clear" w:color="auto" w:fill="F4F5F7"/>
              <w:kinsoku/>
              <w:adjustRightInd/>
              <w:spacing w:before="150"/>
              <w:rPr>
                <w:rFonts w:eastAsiaTheme="majorEastAsia" w:cs="Times New Roman"/>
                <w:color w:val="172B4D"/>
                <w:kern w:val="0"/>
                <w:szCs w:val="21"/>
                <w:highlight w:val="yellow"/>
              </w:rPr>
            </w:pPr>
            <w:r w:rsidRPr="007F7AA4">
              <w:rPr>
                <w:rFonts w:eastAsiaTheme="majorEastAsia" w:cs="Times New Roman"/>
                <w:color w:val="172B4D"/>
                <w:kern w:val="0"/>
                <w:szCs w:val="21"/>
                <w:highlight w:val="yellow"/>
              </w:rPr>
              <w:t>85 2021-06-12 16:45:33.112056 2409:8124:c14:454:1687:c944:6874:5d49 2409:8020:5002:93d::14 GSM SMS 984 Request: MESSAGE sip:+8613800250500@ims.mnc002.mcc460.3gppnetwork.org;user=phone | (RP) RP-DATA (MS to Network)</w:t>
            </w:r>
          </w:p>
          <w:p w14:paraId="696C4782" w14:textId="77777777" w:rsidR="00CC6A9E" w:rsidRPr="007F7AA4" w:rsidRDefault="00B21AE2" w:rsidP="00B21AE2">
            <w:pPr>
              <w:widowControl/>
              <w:shd w:val="clear" w:color="auto" w:fill="F4F5F7"/>
              <w:kinsoku/>
              <w:adjustRightInd/>
              <w:spacing w:before="150"/>
              <w:rPr>
                <w:rFonts w:eastAsiaTheme="majorEastAsia" w:cs="Times New Roman"/>
                <w:color w:val="172B4D"/>
                <w:kern w:val="0"/>
                <w:szCs w:val="21"/>
                <w:highlight w:val="yellow"/>
              </w:rPr>
            </w:pPr>
            <w:r w:rsidRPr="007F7AA4">
              <w:rPr>
                <w:rFonts w:eastAsiaTheme="majorEastAsia" w:cs="Times New Roman"/>
                <w:color w:val="172B4D"/>
                <w:kern w:val="0"/>
                <w:szCs w:val="21"/>
                <w:highlight w:val="yellow"/>
              </w:rPr>
              <w:t>87 2021-06-12 16:45:49.111992 2409:8124:c14:454:1687:c944:6874:5d49 2409:8020:5002:93d::14 GSM SMS 984 Request: MESSAGE sip:+8613800250500@ims.mnc002.mcc460.3gppnetwork.org;user=phone | (RP) RP-DATA (MS to Network)</w:t>
            </w:r>
          </w:p>
          <w:p w14:paraId="74AC7D62" w14:textId="77777777" w:rsidR="00CC6A9E" w:rsidRPr="007F7AA4" w:rsidRDefault="00B21AE2" w:rsidP="00B21AE2">
            <w:pPr>
              <w:widowControl/>
              <w:shd w:val="clear" w:color="auto" w:fill="F4F5F7"/>
              <w:kinsoku/>
              <w:adjustRightInd/>
              <w:spacing w:before="150"/>
              <w:rPr>
                <w:rFonts w:eastAsiaTheme="majorEastAsia" w:cs="Times New Roman"/>
                <w:color w:val="172B4D"/>
                <w:kern w:val="0"/>
                <w:szCs w:val="21"/>
                <w:highlight w:val="yellow"/>
              </w:rPr>
            </w:pPr>
            <w:r w:rsidRPr="007F7AA4">
              <w:rPr>
                <w:rFonts w:eastAsiaTheme="majorEastAsia" w:cs="Times New Roman"/>
                <w:color w:val="172B4D"/>
                <w:kern w:val="0"/>
                <w:szCs w:val="21"/>
                <w:highlight w:val="yellow"/>
              </w:rPr>
              <w:t>89 2021-06-12 16:46:05.112056 2409:8124:c14:454:1687:c944:6874:5d49 2409:8020:5002:93d::14 GSM SMS 984 Request: MESSAGE sip:+8613800250500@ims.mnc002.mcc460.3gppnetwork.org;user=phone | (RP) RP-DATA (MS to Network)</w:t>
            </w:r>
          </w:p>
          <w:p w14:paraId="4713A6C6" w14:textId="77777777" w:rsidR="00CC6A9E" w:rsidRPr="007F7AA4" w:rsidRDefault="00B21AE2" w:rsidP="00B21AE2">
            <w:pPr>
              <w:widowControl/>
              <w:shd w:val="clear" w:color="auto" w:fill="F4F5F7"/>
              <w:kinsoku/>
              <w:adjustRightInd/>
              <w:spacing w:before="150"/>
              <w:rPr>
                <w:rFonts w:eastAsiaTheme="majorEastAsia" w:cs="Times New Roman"/>
                <w:color w:val="172B4D"/>
                <w:kern w:val="0"/>
                <w:szCs w:val="21"/>
                <w:highlight w:val="yellow"/>
              </w:rPr>
            </w:pPr>
            <w:r w:rsidRPr="007F7AA4">
              <w:rPr>
                <w:rFonts w:eastAsiaTheme="majorEastAsia" w:cs="Times New Roman"/>
                <w:color w:val="172B4D"/>
                <w:kern w:val="0"/>
                <w:szCs w:val="21"/>
                <w:highlight w:val="yellow"/>
              </w:rPr>
              <w:t>96 2021-06-12 16:46:21.112056 2409:8124:c14:454:1687:c944:6874:5d49 2409:8020:5002:93d::14 GSM SMS 984 Request: MESSAGE sip:+8613800250500@ims.mnc002.mcc460.3gppnetwork.org;user=phone | (RP) RP-DATA (MS to Network)</w:t>
            </w:r>
          </w:p>
          <w:p w14:paraId="716A745A" w14:textId="77777777" w:rsidR="00CC6A9E" w:rsidRPr="007F7AA4" w:rsidRDefault="00B21AE2" w:rsidP="00B21AE2">
            <w:pPr>
              <w:widowControl/>
              <w:shd w:val="clear" w:color="auto" w:fill="F4F5F7"/>
              <w:kinsoku/>
              <w:adjustRightInd/>
              <w:spacing w:before="150"/>
              <w:rPr>
                <w:rFonts w:eastAsiaTheme="majorEastAsia" w:cs="Times New Roman"/>
                <w:color w:val="172B4D"/>
                <w:kern w:val="0"/>
                <w:szCs w:val="21"/>
                <w:highlight w:val="yellow"/>
              </w:rPr>
            </w:pPr>
            <w:r w:rsidRPr="007F7AA4">
              <w:rPr>
                <w:rFonts w:eastAsiaTheme="majorEastAsia" w:cs="Times New Roman"/>
                <w:color w:val="172B4D"/>
                <w:kern w:val="0"/>
                <w:szCs w:val="21"/>
                <w:highlight w:val="yellow"/>
              </w:rPr>
              <w:t>109 2021-06-12 16:46:37.111992 2409:8124:c14:454:1687:c944:6874:5d49 2409:8020:5002:93d::14 GSM SMS 984 Request: MESSAGE sip:+8613800250500@ims.mnc002.mcc460.3gppnetwork.org;user=phone | (RP) RP-DATA (MS to Network)</w:t>
            </w:r>
          </w:p>
          <w:p w14:paraId="0EBDB3EE" w14:textId="77777777" w:rsidR="00CC6A9E" w:rsidRPr="007F7AA4" w:rsidRDefault="00B21AE2" w:rsidP="00B21AE2">
            <w:pPr>
              <w:widowControl/>
              <w:shd w:val="clear" w:color="auto" w:fill="F4F5F7"/>
              <w:kinsoku/>
              <w:adjustRightInd/>
              <w:spacing w:before="150"/>
              <w:rPr>
                <w:rFonts w:eastAsiaTheme="majorEastAsia" w:cs="Times New Roman"/>
                <w:color w:val="172B4D"/>
                <w:kern w:val="0"/>
                <w:szCs w:val="21"/>
                <w:highlight w:val="yellow"/>
              </w:rPr>
            </w:pPr>
            <w:r w:rsidRPr="007F7AA4">
              <w:rPr>
                <w:rFonts w:eastAsiaTheme="majorEastAsia" w:cs="Times New Roman"/>
                <w:color w:val="172B4D"/>
                <w:kern w:val="0"/>
                <w:szCs w:val="21"/>
                <w:highlight w:val="yellow"/>
              </w:rPr>
              <w:t>118 2021-06-12 16:46:53.111992 2409:8124:c14:454:1687:c944:6874:5d49 2409:8020:5002:93d::14 GSM SMS 984 Request: MESSAGE sip:+8613800250500@ims.mnc002.mcc460.3gppnetwork.org;user=phone | (RP) RP-DATA (MS to Network)</w:t>
            </w:r>
          </w:p>
          <w:p w14:paraId="54E5D12A" w14:textId="77777777" w:rsidR="00CC6A9E" w:rsidRPr="007F7AA4" w:rsidRDefault="00B21AE2" w:rsidP="00B21AE2">
            <w:pPr>
              <w:widowControl/>
              <w:shd w:val="clear" w:color="auto" w:fill="F4F5F7"/>
              <w:kinsoku/>
              <w:adjustRightInd/>
              <w:spacing w:before="150"/>
              <w:rPr>
                <w:rFonts w:eastAsiaTheme="majorEastAsia" w:cs="Times New Roman"/>
                <w:color w:val="172B4D"/>
                <w:kern w:val="0"/>
                <w:szCs w:val="21"/>
                <w:highlight w:val="yellow"/>
              </w:rPr>
            </w:pPr>
            <w:r w:rsidRPr="007F7AA4">
              <w:rPr>
                <w:rFonts w:eastAsiaTheme="majorEastAsia" w:cs="Times New Roman"/>
                <w:color w:val="172B4D"/>
                <w:kern w:val="0"/>
                <w:szCs w:val="21"/>
                <w:highlight w:val="yellow"/>
              </w:rPr>
              <w:t>127 2021-06-12 16:47:09.111992 2409:8124:c14:454:1687:c944:6874:5d49 2409:8020:5002:93d::14 GSM SMS 984 Request: MESSAGE sip:+8613800250500@ims.mnc002.mcc460.3gppnetwork.org;user=phone | (RP) RP-DATA (MS to Network)</w:t>
            </w:r>
          </w:p>
          <w:p w14:paraId="0ADA47C3" w14:textId="1EAC592D" w:rsidR="00B21AE2" w:rsidRPr="007F7AA4" w:rsidRDefault="00B21AE2" w:rsidP="00B21AE2">
            <w:pPr>
              <w:widowControl/>
              <w:shd w:val="clear" w:color="auto" w:fill="F4F5F7"/>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highlight w:val="yellow"/>
              </w:rPr>
              <w:t>129 2021-06-12 16:47:25.112056 2409:8124:c14:454:1687:c944:6874:5d49 2409:8020:5002:93d::14 GSM SMS 984 Request: MESSAGE sip:+8613800250500@ims.mnc002.mcc460.3gppnetwork.org;user=phone | (RP) RP-DATA (MS to Network)</w:t>
            </w:r>
          </w:p>
          <w:p w14:paraId="0A698475" w14:textId="77777777" w:rsidR="00CC6A9E" w:rsidRPr="007F7AA4" w:rsidRDefault="00B21AE2" w:rsidP="00B21AE2">
            <w:pPr>
              <w:widowControl/>
              <w:shd w:val="clear" w:color="auto" w:fill="F4F5F7"/>
              <w:kinsoku/>
              <w:adjustRightInd/>
              <w:spacing w:before="150"/>
              <w:rPr>
                <w:rFonts w:eastAsiaTheme="majorEastAsia" w:cs="Times New Roman"/>
                <w:color w:val="172B4D"/>
                <w:kern w:val="0"/>
                <w:szCs w:val="21"/>
              </w:rPr>
            </w:pPr>
            <w:r w:rsidRPr="007F7AA4">
              <w:rPr>
                <w:rFonts w:eastAsiaTheme="majorEastAsia" w:cs="Times New Roman"/>
                <w:b/>
                <w:bCs/>
                <w:color w:val="172B4D"/>
                <w:kern w:val="0"/>
                <w:szCs w:val="21"/>
              </w:rPr>
              <w:t>接收到</w:t>
            </w:r>
            <w:r w:rsidRPr="007F7AA4">
              <w:rPr>
                <w:rFonts w:eastAsiaTheme="majorEastAsia" w:cs="Times New Roman"/>
                <w:b/>
                <w:bCs/>
                <w:color w:val="172B4D"/>
                <w:kern w:val="0"/>
                <w:szCs w:val="21"/>
              </w:rPr>
              <w:t>WWE</w:t>
            </w:r>
            <w:r w:rsidRPr="007F7AA4">
              <w:rPr>
                <w:rFonts w:eastAsiaTheme="majorEastAsia" w:cs="Times New Roman"/>
                <w:b/>
                <w:bCs/>
                <w:color w:val="172B4D"/>
                <w:kern w:val="0"/>
                <w:szCs w:val="21"/>
              </w:rPr>
              <w:t>，并发送</w:t>
            </w:r>
            <w:r w:rsidRPr="007F7AA4">
              <w:rPr>
                <w:rFonts w:eastAsiaTheme="majorEastAsia" w:cs="Times New Roman"/>
                <w:b/>
                <w:bCs/>
                <w:color w:val="172B4D"/>
                <w:kern w:val="0"/>
                <w:szCs w:val="21"/>
              </w:rPr>
              <w:t>DELIVER REPORT</w:t>
            </w:r>
          </w:p>
          <w:p w14:paraId="017E9EE3" w14:textId="77777777" w:rsidR="00CC6A9E" w:rsidRPr="007F7AA4" w:rsidRDefault="00B21AE2" w:rsidP="00B21AE2">
            <w:pPr>
              <w:widowControl/>
              <w:shd w:val="clear" w:color="auto" w:fill="F4F5F7"/>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t>516 2021-06-12 16:51:29.236920 2409:8020:5002:93d::1c 2409:8124:c14:454:1687:c944:6874:5d49 GSM SMS 812 Request: MESSAGE sip:[2409:8124:0C14:0454:1687:C944:6874:5D49]:50019 | (RP) RP-DATA (Network to MS)</w:t>
            </w:r>
          </w:p>
          <w:p w14:paraId="709D782A" w14:textId="77777777" w:rsidR="00CC6A9E" w:rsidRPr="007F7AA4" w:rsidRDefault="00B21AE2" w:rsidP="00B21AE2">
            <w:pPr>
              <w:widowControl/>
              <w:shd w:val="clear" w:color="auto" w:fill="F4F5F7"/>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t>GSM SMS TPDU (GSM 03.40) SMS-DELIVER</w:t>
            </w:r>
          </w:p>
          <w:p w14:paraId="027B4342" w14:textId="77777777" w:rsidR="00CC6A9E" w:rsidRPr="007F7AA4" w:rsidRDefault="00B21AE2" w:rsidP="00B21AE2">
            <w:pPr>
              <w:widowControl/>
              <w:shd w:val="clear" w:color="auto" w:fill="F4F5F7"/>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t>TP-Originating-Address - (8618501409975)</w:t>
            </w:r>
          </w:p>
          <w:p w14:paraId="3C0D148D" w14:textId="77777777" w:rsidR="00CC6A9E" w:rsidRPr="007F7AA4" w:rsidRDefault="00B21AE2" w:rsidP="00B21AE2">
            <w:pPr>
              <w:widowControl/>
              <w:shd w:val="clear" w:color="auto" w:fill="F4F5F7"/>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t>TP-User-Data</w:t>
            </w:r>
          </w:p>
          <w:p w14:paraId="72FFC0FB" w14:textId="4DCFE83C" w:rsidR="00B21AE2" w:rsidRPr="007F7AA4" w:rsidRDefault="00B21AE2" w:rsidP="00B21AE2">
            <w:pPr>
              <w:widowControl/>
              <w:shd w:val="clear" w:color="auto" w:fill="F4F5F7"/>
              <w:kinsoku/>
              <w:adjustRightInd/>
              <w:spacing w:before="150"/>
              <w:rPr>
                <w:rFonts w:eastAsiaTheme="majorEastAsia" w:cs="Times New Roman"/>
                <w:color w:val="172B4D"/>
                <w:kern w:val="0"/>
                <w:szCs w:val="21"/>
              </w:rPr>
            </w:pPr>
            <w:r w:rsidRPr="007F7AA4">
              <w:rPr>
                <w:rFonts w:eastAsiaTheme="majorEastAsia" w:cs="Times New Roman"/>
                <w:b/>
                <w:bCs/>
                <w:color w:val="172B4D"/>
                <w:kern w:val="0"/>
                <w:szCs w:val="21"/>
              </w:rPr>
              <w:t>SMS text: WWE</w:t>
            </w:r>
          </w:p>
          <w:p w14:paraId="38D7FB55" w14:textId="77777777" w:rsidR="00CC6A9E" w:rsidRPr="007F7AA4" w:rsidRDefault="00B21AE2" w:rsidP="00B21AE2">
            <w:pPr>
              <w:widowControl/>
              <w:shd w:val="clear" w:color="auto" w:fill="F4F5F7"/>
              <w:kinsoku/>
              <w:adjustRightInd/>
              <w:spacing w:before="150"/>
              <w:rPr>
                <w:rFonts w:eastAsiaTheme="majorEastAsia" w:cs="Times New Roman"/>
                <w:color w:val="172B4D"/>
                <w:kern w:val="0"/>
                <w:szCs w:val="21"/>
              </w:rPr>
            </w:pPr>
            <w:r w:rsidRPr="007F7AA4">
              <w:rPr>
                <w:rFonts w:eastAsiaTheme="majorEastAsia" w:cs="Times New Roman"/>
                <w:b/>
                <w:bCs/>
                <w:color w:val="172B4D"/>
                <w:kern w:val="0"/>
                <w:szCs w:val="21"/>
              </w:rPr>
              <w:t>//</w:t>
            </w:r>
            <w:r w:rsidRPr="007F7AA4">
              <w:rPr>
                <w:rFonts w:eastAsiaTheme="majorEastAsia" w:cs="Times New Roman"/>
                <w:b/>
                <w:bCs/>
                <w:color w:val="172B4D"/>
                <w:kern w:val="0"/>
                <w:szCs w:val="21"/>
              </w:rPr>
              <w:t>发送短信：黄家驹</w:t>
            </w:r>
          </w:p>
          <w:p w14:paraId="1C2D636A" w14:textId="77777777" w:rsidR="00CC6A9E" w:rsidRPr="007F7AA4" w:rsidRDefault="00B21AE2" w:rsidP="00B21AE2">
            <w:pPr>
              <w:widowControl/>
              <w:shd w:val="clear" w:color="auto" w:fill="F4F5F7"/>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t>520 2021-06-12 16:52:13.576184 2409:8124:c14:454:1687:c944:6874:5d49 2409:8020:5002:93d::1c GSM SMS 988 Request: MESSAGE sip:+8613800250500@ims.mnc002.mcc460.3gppnetwork.org;user=phone | (RP) RP-DATA (MS to Network)</w:t>
            </w:r>
          </w:p>
          <w:p w14:paraId="3121B495" w14:textId="77777777" w:rsidR="00CC6A9E" w:rsidRPr="007F7AA4" w:rsidRDefault="00B21AE2" w:rsidP="00B21AE2">
            <w:pPr>
              <w:widowControl/>
              <w:shd w:val="clear" w:color="auto" w:fill="F4F5F7"/>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lastRenderedPageBreak/>
              <w:t>GSM SMS TPDU (GSM 03.40) </w:t>
            </w:r>
            <w:r w:rsidRPr="007F7AA4">
              <w:rPr>
                <w:rFonts w:eastAsiaTheme="majorEastAsia" w:cs="Times New Roman"/>
                <w:b/>
                <w:bCs/>
                <w:color w:val="172B4D"/>
                <w:kern w:val="0"/>
                <w:szCs w:val="21"/>
              </w:rPr>
              <w:t>SMS-SUBMIT</w:t>
            </w:r>
          </w:p>
          <w:p w14:paraId="6FBFB73F" w14:textId="77777777" w:rsidR="00CC6A9E" w:rsidRPr="007F7AA4" w:rsidRDefault="00B21AE2" w:rsidP="00B21AE2">
            <w:pPr>
              <w:widowControl/>
              <w:shd w:val="clear" w:color="auto" w:fill="F4F5F7"/>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t>TP-Destination-Address - (18851942163)</w:t>
            </w:r>
          </w:p>
          <w:p w14:paraId="17C17E8E" w14:textId="77777777" w:rsidR="00CC6A9E" w:rsidRPr="007F7AA4" w:rsidRDefault="00B21AE2" w:rsidP="00B21AE2">
            <w:pPr>
              <w:widowControl/>
              <w:shd w:val="clear" w:color="auto" w:fill="F4F5F7"/>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t>TP-User-Data</w:t>
            </w:r>
          </w:p>
          <w:p w14:paraId="589B3F6A" w14:textId="28E5ECFD" w:rsidR="00B21AE2" w:rsidRPr="007F7AA4" w:rsidRDefault="00B21AE2" w:rsidP="00B21AE2">
            <w:pPr>
              <w:widowControl/>
              <w:shd w:val="clear" w:color="auto" w:fill="F4F5F7"/>
              <w:kinsoku/>
              <w:adjustRightInd/>
              <w:spacing w:before="150"/>
              <w:rPr>
                <w:rFonts w:eastAsiaTheme="majorEastAsia" w:cs="Times New Roman"/>
                <w:color w:val="172B4D"/>
                <w:kern w:val="0"/>
                <w:szCs w:val="21"/>
              </w:rPr>
            </w:pPr>
            <w:r w:rsidRPr="007F7AA4">
              <w:rPr>
                <w:rFonts w:eastAsiaTheme="majorEastAsia" w:cs="Times New Roman"/>
                <w:b/>
                <w:bCs/>
                <w:color w:val="172B4D"/>
                <w:kern w:val="0"/>
                <w:szCs w:val="21"/>
              </w:rPr>
              <w:t xml:space="preserve">SMS text: </w:t>
            </w:r>
            <w:r w:rsidRPr="007F7AA4">
              <w:rPr>
                <w:rFonts w:eastAsiaTheme="majorEastAsia" w:cs="Times New Roman"/>
                <w:b/>
                <w:bCs/>
                <w:color w:val="172B4D"/>
                <w:kern w:val="0"/>
                <w:szCs w:val="21"/>
              </w:rPr>
              <w:t>黄家驹</w:t>
            </w:r>
          </w:p>
          <w:p w14:paraId="03C8A17B" w14:textId="77777777" w:rsidR="00B21AE2" w:rsidRPr="007F7AA4" w:rsidRDefault="00B21AE2" w:rsidP="00152F67">
            <w:pPr>
              <w:rPr>
                <w:rFonts w:eastAsiaTheme="majorEastAsia" w:cs="Times New Roman"/>
              </w:rPr>
            </w:pPr>
          </w:p>
        </w:tc>
      </w:tr>
    </w:tbl>
    <w:p w14:paraId="0399B82C" w14:textId="77777777" w:rsidR="00B21AE2" w:rsidRPr="007F7AA4" w:rsidRDefault="00B21AE2" w:rsidP="00152F67">
      <w:pPr>
        <w:rPr>
          <w:rFonts w:eastAsiaTheme="majorEastAsia" w:cs="Times New Roman"/>
        </w:rPr>
      </w:pPr>
    </w:p>
    <w:p w14:paraId="0ACC441B" w14:textId="7D32DE41" w:rsidR="00622344" w:rsidRPr="007F7AA4" w:rsidRDefault="00622344" w:rsidP="00622344">
      <w:pPr>
        <w:pStyle w:val="2"/>
        <w:spacing w:before="156" w:after="156"/>
        <w:rPr>
          <w:rFonts w:cs="Times New Roman"/>
        </w:rPr>
      </w:pPr>
      <w:bookmarkStart w:id="102" w:name="_Toc87714681"/>
      <w:r w:rsidRPr="007F7AA4">
        <w:rPr>
          <w:rFonts w:cs="Times New Roman"/>
        </w:rPr>
        <w:t>紧急呼叫相关问题</w:t>
      </w:r>
      <w:bookmarkEnd w:id="102"/>
    </w:p>
    <w:p w14:paraId="23856DB5" w14:textId="5968AB66" w:rsidR="00622344" w:rsidRPr="007F7AA4" w:rsidRDefault="00CA7F88" w:rsidP="00CA7F88">
      <w:pPr>
        <w:pStyle w:val="3"/>
        <w:spacing w:before="156" w:after="156"/>
        <w:rPr>
          <w:rFonts w:eastAsiaTheme="majorEastAsia" w:cs="Times New Roman"/>
        </w:rPr>
      </w:pPr>
      <w:bookmarkStart w:id="103" w:name="_Toc87714682"/>
      <w:r w:rsidRPr="007F7AA4">
        <w:rPr>
          <w:rFonts w:eastAsiaTheme="majorEastAsia" w:cs="Times New Roman"/>
        </w:rPr>
        <w:t>经验知识点</w:t>
      </w:r>
      <w:bookmarkEnd w:id="103"/>
    </w:p>
    <w:tbl>
      <w:tblPr>
        <w:tblStyle w:val="a7"/>
        <w:tblW w:w="0" w:type="auto"/>
        <w:tblLook w:val="04A0" w:firstRow="1" w:lastRow="0" w:firstColumn="1" w:lastColumn="0" w:noHBand="0" w:noVBand="1"/>
      </w:tblPr>
      <w:tblGrid>
        <w:gridCol w:w="13454"/>
      </w:tblGrid>
      <w:tr w:rsidR="00F77EAD" w:rsidRPr="007F7AA4" w14:paraId="3DDFFE65" w14:textId="77777777" w:rsidTr="00F77EAD">
        <w:tc>
          <w:tcPr>
            <w:tcW w:w="13454" w:type="dxa"/>
          </w:tcPr>
          <w:p w14:paraId="431D4E5A" w14:textId="77777777" w:rsidR="00F77EAD" w:rsidRPr="007F7AA4" w:rsidRDefault="00F77EAD" w:rsidP="006A1992">
            <w:pPr>
              <w:pStyle w:val="ac"/>
              <w:numPr>
                <w:ilvl w:val="0"/>
                <w:numId w:val="54"/>
              </w:numPr>
              <w:ind w:firstLineChars="0"/>
              <w:rPr>
                <w:rFonts w:eastAsiaTheme="majorEastAsia" w:cs="Times New Roman"/>
              </w:rPr>
            </w:pPr>
            <w:r w:rsidRPr="007F7AA4">
              <w:rPr>
                <w:rFonts w:eastAsiaTheme="majorEastAsia" w:cs="Times New Roman"/>
              </w:rPr>
              <w:t>无卡情况下，只有在</w:t>
            </w:r>
            <w:r w:rsidRPr="007F7AA4">
              <w:rPr>
                <w:rFonts w:eastAsiaTheme="majorEastAsia" w:cs="Times New Roman"/>
              </w:rPr>
              <w:t>CDMA 1X</w:t>
            </w:r>
            <w:r w:rsidRPr="007F7AA4">
              <w:rPr>
                <w:rFonts w:eastAsiaTheme="majorEastAsia" w:cs="Times New Roman"/>
              </w:rPr>
              <w:t>上呼叫国内的紧急号码：</w:t>
            </w:r>
            <w:r w:rsidRPr="007F7AA4">
              <w:rPr>
                <w:rFonts w:eastAsiaTheme="majorEastAsia" w:cs="Times New Roman"/>
              </w:rPr>
              <w:t>110,119,120,122,112</w:t>
            </w:r>
            <w:r w:rsidRPr="007F7AA4">
              <w:rPr>
                <w:rFonts w:eastAsiaTheme="majorEastAsia" w:cs="Times New Roman"/>
              </w:rPr>
              <w:t>才会呼叫到人工服务台，通过</w:t>
            </w:r>
            <w:r w:rsidRPr="007F7AA4">
              <w:rPr>
                <w:rFonts w:eastAsiaTheme="majorEastAsia" w:cs="Times New Roman"/>
              </w:rPr>
              <w:t>GSM</w:t>
            </w:r>
            <w:r w:rsidRPr="007F7AA4">
              <w:rPr>
                <w:rFonts w:eastAsiaTheme="majorEastAsia" w:cs="Times New Roman"/>
              </w:rPr>
              <w:t>或者</w:t>
            </w:r>
            <w:r w:rsidRPr="007F7AA4">
              <w:rPr>
                <w:rFonts w:eastAsiaTheme="majorEastAsia" w:cs="Times New Roman"/>
              </w:rPr>
              <w:t>WCDMA</w:t>
            </w:r>
            <w:r w:rsidRPr="007F7AA4">
              <w:rPr>
                <w:rFonts w:eastAsiaTheme="majorEastAsia" w:cs="Times New Roman"/>
              </w:rPr>
              <w:t>只能呼叫到自动语音查号台。</w:t>
            </w:r>
          </w:p>
          <w:p w14:paraId="5653A664" w14:textId="77777777" w:rsidR="00F77EAD" w:rsidRPr="007F7AA4" w:rsidRDefault="00F77EAD" w:rsidP="006A1992">
            <w:pPr>
              <w:pStyle w:val="ac"/>
              <w:numPr>
                <w:ilvl w:val="0"/>
                <w:numId w:val="54"/>
              </w:numPr>
              <w:ind w:firstLineChars="0"/>
              <w:rPr>
                <w:rFonts w:eastAsiaTheme="majorEastAsia" w:cs="Times New Roman"/>
              </w:rPr>
            </w:pPr>
            <w:r w:rsidRPr="007F7AA4">
              <w:rPr>
                <w:rFonts w:eastAsiaTheme="majorEastAsia" w:cs="Times New Roman"/>
              </w:rPr>
              <w:t>VoLTE</w:t>
            </w:r>
            <w:r w:rsidRPr="007F7AA4">
              <w:rPr>
                <w:rFonts w:eastAsiaTheme="majorEastAsia" w:cs="Times New Roman"/>
              </w:rPr>
              <w:t>上的紧急呼叫的支持情况，需要通过</w:t>
            </w:r>
            <w:r w:rsidRPr="007F7AA4">
              <w:rPr>
                <w:rFonts w:eastAsiaTheme="majorEastAsia" w:cs="Times New Roman"/>
              </w:rPr>
              <w:t>Attach Accept</w:t>
            </w:r>
            <w:r w:rsidRPr="007F7AA4">
              <w:rPr>
                <w:rFonts w:eastAsiaTheme="majorEastAsia" w:cs="Times New Roman"/>
              </w:rPr>
              <w:t>或者</w:t>
            </w:r>
            <w:r w:rsidRPr="007F7AA4">
              <w:rPr>
                <w:rFonts w:eastAsiaTheme="majorEastAsia" w:cs="Times New Roman"/>
              </w:rPr>
              <w:t>TAU Accept</w:t>
            </w:r>
            <w:r w:rsidRPr="007F7AA4">
              <w:rPr>
                <w:rFonts w:eastAsiaTheme="majorEastAsia" w:cs="Times New Roman"/>
              </w:rPr>
              <w:t>中的指示确认网络是否支持。（</w:t>
            </w:r>
            <w:r w:rsidRPr="007F7AA4">
              <w:rPr>
                <w:rFonts w:eastAsiaTheme="majorEastAsia" w:cs="Times New Roman"/>
              </w:rPr>
              <w:t>.... ..1. = Emergency bearer services in S1 mode: Supported</w:t>
            </w:r>
            <w:r w:rsidRPr="007F7AA4">
              <w:rPr>
                <w:rFonts w:eastAsiaTheme="majorEastAsia" w:cs="Times New Roman"/>
              </w:rPr>
              <w:t>）</w:t>
            </w:r>
          </w:p>
          <w:p w14:paraId="1E184345" w14:textId="77777777" w:rsidR="00F77EAD" w:rsidRPr="007F7AA4" w:rsidRDefault="00F77EAD" w:rsidP="006A1992">
            <w:pPr>
              <w:pStyle w:val="ac"/>
              <w:numPr>
                <w:ilvl w:val="0"/>
                <w:numId w:val="54"/>
              </w:numPr>
              <w:ind w:firstLineChars="0"/>
              <w:rPr>
                <w:rFonts w:eastAsiaTheme="majorEastAsia" w:cs="Times New Roman"/>
              </w:rPr>
            </w:pPr>
            <w:r w:rsidRPr="007F7AA4">
              <w:rPr>
                <w:rFonts w:eastAsiaTheme="majorEastAsia" w:cs="Times New Roman"/>
              </w:rPr>
              <w:t>国际版手机不支持</w:t>
            </w:r>
            <w:r w:rsidRPr="007F7AA4">
              <w:rPr>
                <w:rFonts w:eastAsiaTheme="majorEastAsia" w:cs="Times New Roman"/>
              </w:rPr>
              <w:t>CDMA</w:t>
            </w:r>
            <w:r w:rsidRPr="007F7AA4">
              <w:rPr>
                <w:rFonts w:eastAsiaTheme="majorEastAsia" w:cs="Times New Roman"/>
              </w:rPr>
              <w:t>，如果国际版手机在国内测试紧急呼叫。需要留意：紧急呼叫时，如果插入电信卡，</w:t>
            </w:r>
            <w:r w:rsidRPr="007F7AA4">
              <w:rPr>
                <w:rFonts w:eastAsiaTheme="majorEastAsia" w:cs="Times New Roman"/>
              </w:rPr>
              <w:t>IMS</w:t>
            </w:r>
            <w:r w:rsidRPr="007F7AA4">
              <w:rPr>
                <w:rFonts w:eastAsiaTheme="majorEastAsia" w:cs="Times New Roman"/>
              </w:rPr>
              <w:t>拒绝，就不会继续尝试</w:t>
            </w:r>
            <w:r w:rsidRPr="007F7AA4">
              <w:rPr>
                <w:rFonts w:eastAsiaTheme="majorEastAsia" w:cs="Times New Roman"/>
              </w:rPr>
              <w:t>CDMA</w:t>
            </w:r>
            <w:r w:rsidRPr="007F7AA4">
              <w:rPr>
                <w:rFonts w:eastAsiaTheme="majorEastAsia" w:cs="Times New Roman"/>
              </w:rPr>
              <w:t>，可能插移动卡能拨通，电信卡无法拨通。这是正常情况。</w:t>
            </w:r>
          </w:p>
          <w:p w14:paraId="108CD69A" w14:textId="77777777" w:rsidR="00202A7B" w:rsidRPr="007F7AA4" w:rsidRDefault="00202A7B" w:rsidP="006A1992">
            <w:pPr>
              <w:pStyle w:val="ac"/>
              <w:numPr>
                <w:ilvl w:val="0"/>
                <w:numId w:val="54"/>
              </w:numPr>
              <w:ind w:firstLineChars="0"/>
              <w:rPr>
                <w:rFonts w:eastAsiaTheme="majorEastAsia" w:cs="Times New Roman"/>
              </w:rPr>
            </w:pPr>
            <w:r w:rsidRPr="007F7AA4">
              <w:rPr>
                <w:rFonts w:eastAsiaTheme="majorEastAsia" w:cs="Times New Roman"/>
              </w:rPr>
              <w:t>根据</w:t>
            </w:r>
            <w:r w:rsidRPr="007F7AA4">
              <w:rPr>
                <w:rFonts w:eastAsiaTheme="majorEastAsia" w:cs="Times New Roman"/>
              </w:rPr>
              <w:t xml:space="preserve">3GPP spec, </w:t>
            </w:r>
            <w:r w:rsidRPr="007F7AA4">
              <w:rPr>
                <w:rFonts w:eastAsiaTheme="majorEastAsia" w:cs="Times New Roman"/>
              </w:rPr>
              <w:t>有插卡时只有</w:t>
            </w:r>
            <w:r w:rsidRPr="007F7AA4">
              <w:rPr>
                <w:rFonts w:eastAsiaTheme="majorEastAsia" w:cs="Times New Roman"/>
              </w:rPr>
              <w:t>112/911</w:t>
            </w:r>
            <w:r w:rsidRPr="007F7AA4">
              <w:rPr>
                <w:rFonts w:eastAsiaTheme="majorEastAsia" w:cs="Times New Roman"/>
              </w:rPr>
              <w:t>是紧急号码</w:t>
            </w:r>
            <w:r w:rsidRPr="007F7AA4">
              <w:rPr>
                <w:rFonts w:eastAsiaTheme="majorEastAsia" w:cs="Times New Roman"/>
              </w:rPr>
              <w:t>.</w:t>
            </w:r>
          </w:p>
          <w:p w14:paraId="4AF1EB62" w14:textId="5D7CC67A" w:rsidR="00202A7B" w:rsidRPr="007F7AA4" w:rsidRDefault="00202A7B" w:rsidP="006A1992">
            <w:pPr>
              <w:pStyle w:val="ac"/>
              <w:numPr>
                <w:ilvl w:val="0"/>
                <w:numId w:val="54"/>
              </w:numPr>
              <w:ind w:firstLineChars="0"/>
              <w:rPr>
                <w:rFonts w:eastAsiaTheme="majorEastAsia" w:cs="Times New Roman"/>
              </w:rPr>
            </w:pPr>
            <w:r w:rsidRPr="007F7AA4">
              <w:rPr>
                <w:rFonts w:eastAsiaTheme="majorEastAsia" w:cs="Times New Roman"/>
              </w:rPr>
              <w:t>移动网络</w:t>
            </w:r>
            <w:r w:rsidRPr="007F7AA4">
              <w:rPr>
                <w:rFonts w:eastAsiaTheme="majorEastAsia" w:cs="Times New Roman"/>
              </w:rPr>
              <w:t>110/120/119</w:t>
            </w:r>
            <w:r w:rsidRPr="007F7AA4">
              <w:rPr>
                <w:rFonts w:eastAsiaTheme="majorEastAsia" w:cs="Times New Roman"/>
              </w:rPr>
              <w:t>要用</w:t>
            </w:r>
            <w:r w:rsidRPr="007F7AA4">
              <w:rPr>
                <w:rFonts w:eastAsiaTheme="majorEastAsia" w:cs="Times New Roman"/>
              </w:rPr>
              <w:t>ATD</w:t>
            </w:r>
            <w:r w:rsidRPr="007F7AA4">
              <w:rPr>
                <w:rFonts w:eastAsiaTheme="majorEastAsia" w:cs="Times New Roman"/>
              </w:rPr>
              <w:t>才能拨到紧急服务台</w:t>
            </w:r>
            <w:r w:rsidRPr="007F7AA4">
              <w:rPr>
                <w:rFonts w:eastAsiaTheme="majorEastAsia" w:cs="Times New Roman"/>
              </w:rPr>
              <w:t>.</w:t>
            </w:r>
          </w:p>
        </w:tc>
      </w:tr>
    </w:tbl>
    <w:p w14:paraId="1F844199" w14:textId="5036774D" w:rsidR="00F77EAD" w:rsidRPr="007F7AA4" w:rsidRDefault="00F77EAD" w:rsidP="00F77EAD">
      <w:pPr>
        <w:pStyle w:val="3"/>
        <w:spacing w:before="156" w:after="156"/>
        <w:rPr>
          <w:rFonts w:eastAsiaTheme="majorEastAsia" w:cs="Times New Roman"/>
        </w:rPr>
      </w:pPr>
      <w:bookmarkStart w:id="104" w:name="_Toc87714683"/>
      <w:r w:rsidRPr="007F7AA4">
        <w:rPr>
          <w:rFonts w:eastAsiaTheme="majorEastAsia" w:cs="Times New Roman"/>
        </w:rPr>
        <w:t>K11R</w:t>
      </w:r>
      <w:r w:rsidRPr="007F7AA4">
        <w:rPr>
          <w:rFonts w:eastAsiaTheme="majorEastAsia" w:cs="Times New Roman"/>
        </w:rPr>
        <w:t>国际版手机电信</w:t>
      </w:r>
      <w:r w:rsidRPr="007F7AA4">
        <w:rPr>
          <w:rFonts w:eastAsiaTheme="majorEastAsia" w:cs="Times New Roman"/>
        </w:rPr>
        <w:t>VoLTE</w:t>
      </w:r>
      <w:r w:rsidRPr="007F7AA4">
        <w:rPr>
          <w:rFonts w:eastAsiaTheme="majorEastAsia" w:cs="Times New Roman"/>
        </w:rPr>
        <w:t>呼叫</w:t>
      </w:r>
      <w:r w:rsidRPr="007F7AA4">
        <w:rPr>
          <w:rFonts w:eastAsiaTheme="majorEastAsia" w:cs="Times New Roman"/>
        </w:rPr>
        <w:t>112,911</w:t>
      </w:r>
      <w:r w:rsidRPr="007F7AA4">
        <w:rPr>
          <w:rFonts w:eastAsiaTheme="majorEastAsia" w:cs="Times New Roman"/>
        </w:rPr>
        <w:t>必现失败</w:t>
      </w:r>
      <w:bookmarkEnd w:id="104"/>
    </w:p>
    <w:p w14:paraId="5CE41746" w14:textId="2DBC01AF" w:rsidR="00622344" w:rsidRPr="007F7AA4" w:rsidRDefault="00C7676F" w:rsidP="00622344">
      <w:pPr>
        <w:rPr>
          <w:rFonts w:eastAsiaTheme="majorEastAsia" w:cs="Times New Roman"/>
          <w:sz w:val="20"/>
        </w:rPr>
      </w:pPr>
      <w:hyperlink r:id="rId63" w:history="1">
        <w:r w:rsidR="00622344" w:rsidRPr="007F7AA4">
          <w:rPr>
            <w:rFonts w:eastAsiaTheme="majorEastAsia" w:cs="Times New Roman"/>
            <w:sz w:val="20"/>
          </w:rPr>
          <w:t>AGATE-9442</w:t>
        </w:r>
      </w:hyperlink>
      <w:r w:rsidR="00622344" w:rsidRPr="007F7AA4">
        <w:rPr>
          <w:rFonts w:eastAsiaTheme="majorEastAsia" w:cs="Times New Roman"/>
          <w:sz w:val="20"/>
        </w:rPr>
        <w:t xml:space="preserve"> K11R-R_NJ_</w:t>
      </w:r>
      <w:r w:rsidR="00622344" w:rsidRPr="007F7AA4">
        <w:rPr>
          <w:rFonts w:eastAsiaTheme="majorEastAsia" w:cs="Times New Roman"/>
          <w:sz w:val="20"/>
        </w:rPr>
        <w:t>电信</w:t>
      </w:r>
      <w:r w:rsidR="00622344" w:rsidRPr="007F7AA4">
        <w:rPr>
          <w:rFonts w:eastAsiaTheme="majorEastAsia" w:cs="Times New Roman"/>
          <w:sz w:val="20"/>
        </w:rPr>
        <w:t>4G VoLTE</w:t>
      </w:r>
      <w:r w:rsidR="00622344" w:rsidRPr="007F7AA4">
        <w:rPr>
          <w:rFonts w:eastAsiaTheme="majorEastAsia" w:cs="Times New Roman"/>
          <w:sz w:val="20"/>
        </w:rPr>
        <w:t>拨打</w:t>
      </w:r>
      <w:r w:rsidR="00622344" w:rsidRPr="007F7AA4">
        <w:rPr>
          <w:rFonts w:eastAsiaTheme="majorEastAsia" w:cs="Times New Roman"/>
          <w:sz w:val="20"/>
        </w:rPr>
        <w:t>112</w:t>
      </w:r>
      <w:r w:rsidR="00622344" w:rsidRPr="007F7AA4">
        <w:rPr>
          <w:rFonts w:eastAsiaTheme="majorEastAsia" w:cs="Times New Roman"/>
          <w:sz w:val="20"/>
        </w:rPr>
        <w:t>、</w:t>
      </w:r>
      <w:r w:rsidR="00622344" w:rsidRPr="007F7AA4">
        <w:rPr>
          <w:rFonts w:eastAsiaTheme="majorEastAsia" w:cs="Times New Roman"/>
          <w:sz w:val="20"/>
        </w:rPr>
        <w:t>911</w:t>
      </w:r>
      <w:r w:rsidR="00622344" w:rsidRPr="007F7AA4">
        <w:rPr>
          <w:rFonts w:eastAsiaTheme="majorEastAsia" w:cs="Times New Roman"/>
          <w:sz w:val="20"/>
        </w:rPr>
        <w:t>无法接通，长时间显示正在呼叫</w:t>
      </w:r>
      <w:r w:rsidR="00622344" w:rsidRPr="007F7AA4">
        <w:rPr>
          <w:rFonts w:eastAsiaTheme="majorEastAsia" w:cs="Times New Roman"/>
          <w:sz w:val="20"/>
        </w:rPr>
        <w:t>_</w:t>
      </w:r>
      <w:r w:rsidR="00622344" w:rsidRPr="007F7AA4">
        <w:rPr>
          <w:rFonts w:eastAsiaTheme="majorEastAsia" w:cs="Times New Roman"/>
          <w:sz w:val="20"/>
        </w:rPr>
        <w:t>必现</w:t>
      </w:r>
      <w:r w:rsidR="00622344" w:rsidRPr="007F7AA4">
        <w:rPr>
          <w:rFonts w:eastAsiaTheme="majorEastAsia" w:cs="Times New Roman"/>
          <w:sz w:val="20"/>
        </w:rPr>
        <w:t>_V12.5.4.3.RKWEUXM</w:t>
      </w:r>
    </w:p>
    <w:tbl>
      <w:tblPr>
        <w:tblStyle w:val="a7"/>
        <w:tblW w:w="0" w:type="auto"/>
        <w:tblLook w:val="04A0" w:firstRow="1" w:lastRow="0" w:firstColumn="1" w:lastColumn="0" w:noHBand="0" w:noVBand="1"/>
      </w:tblPr>
      <w:tblGrid>
        <w:gridCol w:w="13454"/>
      </w:tblGrid>
      <w:tr w:rsidR="00202A7B" w:rsidRPr="007F7AA4" w14:paraId="664529EE" w14:textId="77777777" w:rsidTr="00202A7B">
        <w:tc>
          <w:tcPr>
            <w:tcW w:w="13454" w:type="dxa"/>
          </w:tcPr>
          <w:p w14:paraId="1D731B52" w14:textId="77777777" w:rsidR="00202A7B" w:rsidRPr="007F7AA4" w:rsidRDefault="00202A7B" w:rsidP="00202A7B">
            <w:pPr>
              <w:rPr>
                <w:rFonts w:eastAsiaTheme="majorEastAsia" w:cs="Times New Roman"/>
                <w:sz w:val="20"/>
              </w:rPr>
            </w:pPr>
            <w:r w:rsidRPr="007F7AA4">
              <w:rPr>
                <w:rFonts w:eastAsiaTheme="majorEastAsia" w:cs="Times New Roman"/>
                <w:sz w:val="20"/>
              </w:rPr>
              <w:t>Type</w:t>
            </w:r>
            <w:r w:rsidRPr="007F7AA4">
              <w:rPr>
                <w:rFonts w:eastAsiaTheme="majorEastAsia" w:cs="Times New Roman"/>
                <w:sz w:val="20"/>
              </w:rPr>
              <w:tab/>
              <w:t>Index</w:t>
            </w:r>
            <w:r w:rsidRPr="007F7AA4">
              <w:rPr>
                <w:rFonts w:eastAsiaTheme="majorEastAsia" w:cs="Times New Roman"/>
                <w:sz w:val="20"/>
              </w:rPr>
              <w:tab/>
              <w:t>Time</w:t>
            </w:r>
            <w:r w:rsidRPr="007F7AA4">
              <w:rPr>
                <w:rFonts w:eastAsiaTheme="majorEastAsia" w:cs="Times New Roman"/>
                <w:sz w:val="20"/>
              </w:rPr>
              <w:tab/>
              <w:t>Local Time</w:t>
            </w:r>
            <w:r w:rsidRPr="007F7AA4">
              <w:rPr>
                <w:rFonts w:eastAsiaTheme="majorEastAsia" w:cs="Times New Roman"/>
                <w:sz w:val="20"/>
              </w:rPr>
              <w:tab/>
              <w:t>Module</w:t>
            </w:r>
            <w:r w:rsidRPr="007F7AA4">
              <w:rPr>
                <w:rFonts w:eastAsiaTheme="majorEastAsia" w:cs="Times New Roman"/>
                <w:sz w:val="20"/>
              </w:rPr>
              <w:tab/>
              <w:t>Message</w:t>
            </w:r>
            <w:r w:rsidRPr="007F7AA4">
              <w:rPr>
                <w:rFonts w:eastAsiaTheme="majorEastAsia" w:cs="Times New Roman"/>
                <w:sz w:val="20"/>
              </w:rPr>
              <w:tab/>
              <w:t>Comment</w:t>
            </w:r>
            <w:r w:rsidRPr="007F7AA4">
              <w:rPr>
                <w:rFonts w:eastAsiaTheme="majorEastAsia" w:cs="Times New Roman"/>
                <w:sz w:val="20"/>
              </w:rPr>
              <w:tab/>
              <w:t>Time Differences</w:t>
            </w:r>
          </w:p>
          <w:p w14:paraId="63EBDFBF" w14:textId="77777777" w:rsidR="00202A7B" w:rsidRPr="007F7AA4" w:rsidRDefault="00202A7B" w:rsidP="00202A7B">
            <w:pPr>
              <w:rPr>
                <w:rFonts w:eastAsiaTheme="majorEastAsia" w:cs="Times New Roman"/>
                <w:sz w:val="20"/>
              </w:rPr>
            </w:pPr>
            <w:r w:rsidRPr="007F7AA4">
              <w:rPr>
                <w:rFonts w:eastAsiaTheme="majorEastAsia" w:cs="Times New Roman"/>
                <w:sz w:val="20"/>
              </w:rPr>
              <w:t>SYS</w:t>
            </w:r>
            <w:r w:rsidRPr="007F7AA4">
              <w:rPr>
                <w:rFonts w:eastAsiaTheme="majorEastAsia" w:cs="Times New Roman"/>
                <w:sz w:val="20"/>
              </w:rPr>
              <w:tab/>
              <w:t>2943356</w:t>
            </w:r>
            <w:r w:rsidRPr="007F7AA4">
              <w:rPr>
                <w:rFonts w:eastAsiaTheme="majorEastAsia" w:cs="Times New Roman"/>
                <w:sz w:val="20"/>
              </w:rPr>
              <w:tab/>
              <w:t>41769166</w:t>
            </w:r>
            <w:r w:rsidRPr="007F7AA4">
              <w:rPr>
                <w:rFonts w:eastAsiaTheme="majorEastAsia" w:cs="Times New Roman"/>
                <w:sz w:val="20"/>
              </w:rPr>
              <w:tab/>
              <w:t>17:21:52:666</w:t>
            </w:r>
            <w:r w:rsidRPr="007F7AA4">
              <w:rPr>
                <w:rFonts w:eastAsiaTheme="majorEastAsia" w:cs="Times New Roman"/>
                <w:sz w:val="20"/>
              </w:rPr>
              <w:tab/>
              <w:t>NIL</w:t>
            </w:r>
            <w:r w:rsidRPr="007F7AA4">
              <w:rPr>
                <w:rFonts w:eastAsiaTheme="majorEastAsia" w:cs="Times New Roman"/>
                <w:sz w:val="20"/>
              </w:rPr>
              <w:tab/>
              <w:t>[AT_RX p61,ch3]ATDE112;</w:t>
            </w:r>
            <w:r w:rsidRPr="007F7AA4">
              <w:rPr>
                <w:rFonts w:eastAsiaTheme="majorEastAsia" w:cs="Times New Roman"/>
                <w:sz w:val="20"/>
              </w:rPr>
              <w:tab/>
              <w:t xml:space="preserve"> </w:t>
            </w:r>
            <w:r w:rsidRPr="007F7AA4">
              <w:rPr>
                <w:rFonts w:eastAsiaTheme="majorEastAsia" w:cs="Times New Roman"/>
                <w:sz w:val="20"/>
              </w:rPr>
              <w:tab/>
              <w:t xml:space="preserve"> </w:t>
            </w:r>
          </w:p>
          <w:p w14:paraId="6AF37CBF" w14:textId="77777777" w:rsidR="00202A7B" w:rsidRPr="007F7AA4" w:rsidRDefault="00202A7B" w:rsidP="00202A7B">
            <w:pPr>
              <w:rPr>
                <w:rFonts w:eastAsiaTheme="majorEastAsia" w:cs="Times New Roman"/>
                <w:sz w:val="20"/>
              </w:rPr>
            </w:pPr>
            <w:r w:rsidRPr="007F7AA4">
              <w:rPr>
                <w:rFonts w:eastAsiaTheme="majorEastAsia" w:cs="Times New Roman"/>
                <w:sz w:val="20"/>
              </w:rPr>
              <w:t>SIP</w:t>
            </w:r>
            <w:r w:rsidRPr="007F7AA4">
              <w:rPr>
                <w:rFonts w:eastAsiaTheme="majorEastAsia" w:cs="Times New Roman"/>
                <w:sz w:val="20"/>
              </w:rPr>
              <w:tab/>
              <w:t>114</w:t>
            </w:r>
            <w:r w:rsidRPr="007F7AA4">
              <w:rPr>
                <w:rFonts w:eastAsiaTheme="majorEastAsia" w:cs="Times New Roman"/>
                <w:sz w:val="20"/>
              </w:rPr>
              <w:tab/>
              <w:t>41794601</w:t>
            </w:r>
            <w:r w:rsidRPr="007F7AA4">
              <w:rPr>
                <w:rFonts w:eastAsiaTheme="majorEastAsia" w:cs="Times New Roman"/>
                <w:sz w:val="20"/>
              </w:rPr>
              <w:tab/>
              <w:t>17:21:54:266</w:t>
            </w:r>
            <w:r w:rsidRPr="007F7AA4">
              <w:rPr>
                <w:rFonts w:eastAsiaTheme="majorEastAsia" w:cs="Times New Roman"/>
                <w:sz w:val="20"/>
              </w:rPr>
              <w:tab/>
              <w:t xml:space="preserve"> </w:t>
            </w:r>
            <w:r w:rsidRPr="007F7AA4">
              <w:rPr>
                <w:rFonts w:eastAsiaTheme="majorEastAsia" w:cs="Times New Roman"/>
                <w:sz w:val="20"/>
              </w:rPr>
              <w:tab/>
              <w:t>[MS-&gt;NW][P1][S1]INVITE urn:service:sos SIP/2.0</w:t>
            </w:r>
            <w:r w:rsidRPr="007F7AA4">
              <w:rPr>
                <w:rFonts w:eastAsiaTheme="majorEastAsia" w:cs="Times New Roman"/>
                <w:sz w:val="20"/>
              </w:rPr>
              <w:tab/>
              <w:t xml:space="preserve"> </w:t>
            </w:r>
            <w:r w:rsidRPr="007F7AA4">
              <w:rPr>
                <w:rFonts w:eastAsiaTheme="majorEastAsia" w:cs="Times New Roman"/>
                <w:sz w:val="20"/>
              </w:rPr>
              <w:tab/>
              <w:t xml:space="preserve"> </w:t>
            </w:r>
          </w:p>
          <w:p w14:paraId="1A05ADD7" w14:textId="77777777" w:rsidR="00202A7B" w:rsidRPr="007F7AA4" w:rsidRDefault="00202A7B" w:rsidP="00202A7B">
            <w:pPr>
              <w:rPr>
                <w:rFonts w:eastAsiaTheme="majorEastAsia" w:cs="Times New Roman"/>
                <w:sz w:val="20"/>
              </w:rPr>
            </w:pPr>
            <w:r w:rsidRPr="007F7AA4">
              <w:rPr>
                <w:rFonts w:eastAsiaTheme="majorEastAsia" w:cs="Times New Roman"/>
                <w:sz w:val="20"/>
              </w:rPr>
              <w:t>SIP</w:t>
            </w:r>
            <w:r w:rsidRPr="007F7AA4">
              <w:rPr>
                <w:rFonts w:eastAsiaTheme="majorEastAsia" w:cs="Times New Roman"/>
                <w:sz w:val="20"/>
              </w:rPr>
              <w:tab/>
              <w:t>115</w:t>
            </w:r>
            <w:r w:rsidRPr="007F7AA4">
              <w:rPr>
                <w:rFonts w:eastAsiaTheme="majorEastAsia" w:cs="Times New Roman"/>
                <w:sz w:val="20"/>
              </w:rPr>
              <w:tab/>
              <w:t>41795117</w:t>
            </w:r>
            <w:r w:rsidRPr="007F7AA4">
              <w:rPr>
                <w:rFonts w:eastAsiaTheme="majorEastAsia" w:cs="Times New Roman"/>
                <w:sz w:val="20"/>
              </w:rPr>
              <w:tab/>
              <w:t>17:21:54:266</w:t>
            </w:r>
            <w:r w:rsidRPr="007F7AA4">
              <w:rPr>
                <w:rFonts w:eastAsiaTheme="majorEastAsia" w:cs="Times New Roman"/>
                <w:sz w:val="20"/>
              </w:rPr>
              <w:tab/>
              <w:t xml:space="preserve"> </w:t>
            </w:r>
            <w:r w:rsidRPr="007F7AA4">
              <w:rPr>
                <w:rFonts w:eastAsiaTheme="majorEastAsia" w:cs="Times New Roman"/>
                <w:sz w:val="20"/>
              </w:rPr>
              <w:tab/>
              <w:t>[NW-&gt;MS][P1][S1]SIP/2.0 100 Trying</w:t>
            </w:r>
            <w:r w:rsidRPr="007F7AA4">
              <w:rPr>
                <w:rFonts w:eastAsiaTheme="majorEastAsia" w:cs="Times New Roman"/>
                <w:sz w:val="20"/>
              </w:rPr>
              <w:tab/>
              <w:t xml:space="preserve"> </w:t>
            </w:r>
            <w:r w:rsidRPr="007F7AA4">
              <w:rPr>
                <w:rFonts w:eastAsiaTheme="majorEastAsia" w:cs="Times New Roman"/>
                <w:sz w:val="20"/>
              </w:rPr>
              <w:tab/>
              <w:t xml:space="preserve"> </w:t>
            </w:r>
          </w:p>
          <w:p w14:paraId="4BB10A96" w14:textId="77777777" w:rsidR="00202A7B" w:rsidRPr="007F7AA4" w:rsidRDefault="00202A7B" w:rsidP="00202A7B">
            <w:pPr>
              <w:rPr>
                <w:rFonts w:eastAsiaTheme="majorEastAsia" w:cs="Times New Roman"/>
                <w:b/>
                <w:color w:val="FF0000"/>
                <w:sz w:val="20"/>
              </w:rPr>
            </w:pPr>
            <w:r w:rsidRPr="007F7AA4">
              <w:rPr>
                <w:rFonts w:eastAsiaTheme="majorEastAsia" w:cs="Times New Roman"/>
                <w:b/>
                <w:color w:val="FF0000"/>
                <w:sz w:val="20"/>
                <w:highlight w:val="yellow"/>
              </w:rPr>
              <w:t>SIP</w:t>
            </w:r>
            <w:r w:rsidRPr="007F7AA4">
              <w:rPr>
                <w:rFonts w:eastAsiaTheme="majorEastAsia" w:cs="Times New Roman"/>
                <w:b/>
                <w:color w:val="FF0000"/>
                <w:sz w:val="20"/>
                <w:highlight w:val="yellow"/>
              </w:rPr>
              <w:tab/>
              <w:t>116</w:t>
            </w:r>
            <w:r w:rsidRPr="007F7AA4">
              <w:rPr>
                <w:rFonts w:eastAsiaTheme="majorEastAsia" w:cs="Times New Roman"/>
                <w:b/>
                <w:color w:val="FF0000"/>
                <w:sz w:val="20"/>
                <w:highlight w:val="yellow"/>
              </w:rPr>
              <w:tab/>
              <w:t>41795197</w:t>
            </w:r>
            <w:r w:rsidRPr="007F7AA4">
              <w:rPr>
                <w:rFonts w:eastAsiaTheme="majorEastAsia" w:cs="Times New Roman"/>
                <w:b/>
                <w:color w:val="FF0000"/>
                <w:sz w:val="20"/>
                <w:highlight w:val="yellow"/>
              </w:rPr>
              <w:tab/>
              <w:t>17:21:54:266</w:t>
            </w:r>
            <w:r w:rsidRPr="007F7AA4">
              <w:rPr>
                <w:rFonts w:eastAsiaTheme="majorEastAsia" w:cs="Times New Roman"/>
                <w:b/>
                <w:color w:val="FF0000"/>
                <w:sz w:val="20"/>
                <w:highlight w:val="yellow"/>
              </w:rPr>
              <w:tab/>
              <w:t xml:space="preserve"> </w:t>
            </w:r>
            <w:r w:rsidRPr="007F7AA4">
              <w:rPr>
                <w:rFonts w:eastAsiaTheme="majorEastAsia" w:cs="Times New Roman"/>
                <w:b/>
                <w:color w:val="FF0000"/>
                <w:sz w:val="20"/>
                <w:highlight w:val="yellow"/>
              </w:rPr>
              <w:tab/>
              <w:t>[NW-&gt;MS][P1][S1]SIP/2.0 403 Forbidden</w:t>
            </w:r>
            <w:r w:rsidRPr="007F7AA4">
              <w:rPr>
                <w:rFonts w:eastAsiaTheme="majorEastAsia" w:cs="Times New Roman"/>
                <w:b/>
                <w:color w:val="FF0000"/>
                <w:sz w:val="20"/>
              </w:rPr>
              <w:tab/>
              <w:t xml:space="preserve"> </w:t>
            </w:r>
            <w:r w:rsidRPr="007F7AA4">
              <w:rPr>
                <w:rFonts w:eastAsiaTheme="majorEastAsia" w:cs="Times New Roman"/>
                <w:b/>
                <w:color w:val="FF0000"/>
                <w:sz w:val="20"/>
              </w:rPr>
              <w:tab/>
            </w:r>
          </w:p>
          <w:p w14:paraId="66EACDB8" w14:textId="35F39287" w:rsidR="00202A7B" w:rsidRPr="007F7AA4" w:rsidRDefault="00202A7B" w:rsidP="00202A7B">
            <w:pPr>
              <w:rPr>
                <w:rFonts w:eastAsiaTheme="majorEastAsia" w:cs="Times New Roman"/>
                <w:b/>
                <w:color w:val="FF0000"/>
                <w:sz w:val="20"/>
              </w:rPr>
            </w:pPr>
            <w:r w:rsidRPr="007F7AA4">
              <w:rPr>
                <w:rFonts w:eastAsiaTheme="majorEastAsia" w:cs="Times New Roman"/>
                <w:b/>
                <w:color w:val="FF0000"/>
                <w:sz w:val="20"/>
              </w:rPr>
              <w:t xml:space="preserve">Warning: 399 03077.09081.A.005.433.228.0.8.02097.00000000.00000 "Non-emergency call rejected for emergency registered user" </w:t>
            </w:r>
          </w:p>
          <w:p w14:paraId="58E30A06" w14:textId="3EBE83CD" w:rsidR="00202A7B" w:rsidRPr="007F7AA4" w:rsidRDefault="00202A7B" w:rsidP="00202A7B">
            <w:pPr>
              <w:rPr>
                <w:rFonts w:eastAsiaTheme="majorEastAsia" w:cs="Times New Roman"/>
                <w:sz w:val="20"/>
              </w:rPr>
            </w:pPr>
            <w:r w:rsidRPr="007F7AA4">
              <w:rPr>
                <w:rFonts w:eastAsiaTheme="majorEastAsia" w:cs="Times New Roman"/>
                <w:sz w:val="20"/>
              </w:rPr>
              <w:t>SIP</w:t>
            </w:r>
            <w:r w:rsidRPr="007F7AA4">
              <w:rPr>
                <w:rFonts w:eastAsiaTheme="majorEastAsia" w:cs="Times New Roman"/>
                <w:sz w:val="20"/>
              </w:rPr>
              <w:tab/>
              <w:t>117</w:t>
            </w:r>
            <w:r w:rsidRPr="007F7AA4">
              <w:rPr>
                <w:rFonts w:eastAsiaTheme="majorEastAsia" w:cs="Times New Roman"/>
                <w:sz w:val="20"/>
              </w:rPr>
              <w:tab/>
              <w:t>41795200</w:t>
            </w:r>
            <w:r w:rsidRPr="007F7AA4">
              <w:rPr>
                <w:rFonts w:eastAsiaTheme="majorEastAsia" w:cs="Times New Roman"/>
                <w:sz w:val="20"/>
              </w:rPr>
              <w:tab/>
              <w:t>17:21:54:266</w:t>
            </w:r>
            <w:r w:rsidRPr="007F7AA4">
              <w:rPr>
                <w:rFonts w:eastAsiaTheme="majorEastAsia" w:cs="Times New Roman"/>
                <w:sz w:val="20"/>
              </w:rPr>
              <w:tab/>
              <w:t xml:space="preserve"> </w:t>
            </w:r>
            <w:r w:rsidRPr="007F7AA4">
              <w:rPr>
                <w:rFonts w:eastAsiaTheme="majorEastAsia" w:cs="Times New Roman"/>
                <w:sz w:val="20"/>
              </w:rPr>
              <w:tab/>
              <w:t>[MS-&gt;NW][P1][S1]ACK urn:service:sos SIP/2.0</w:t>
            </w:r>
            <w:r w:rsidRPr="007F7AA4">
              <w:rPr>
                <w:rFonts w:eastAsiaTheme="majorEastAsia" w:cs="Times New Roman"/>
                <w:sz w:val="20"/>
              </w:rPr>
              <w:tab/>
              <w:t xml:space="preserve"> </w:t>
            </w:r>
            <w:r w:rsidRPr="007F7AA4">
              <w:rPr>
                <w:rFonts w:eastAsiaTheme="majorEastAsia" w:cs="Times New Roman"/>
                <w:sz w:val="20"/>
              </w:rPr>
              <w:tab/>
              <w:t xml:space="preserve"> </w:t>
            </w:r>
          </w:p>
          <w:p w14:paraId="2DD32CE9" w14:textId="77777777" w:rsidR="00202A7B" w:rsidRPr="007F7AA4" w:rsidRDefault="00202A7B" w:rsidP="00202A7B">
            <w:pPr>
              <w:rPr>
                <w:rFonts w:eastAsiaTheme="majorEastAsia" w:cs="Times New Roman"/>
                <w:sz w:val="20"/>
              </w:rPr>
            </w:pPr>
          </w:p>
          <w:p w14:paraId="19045D87" w14:textId="77777777" w:rsidR="00202A7B" w:rsidRPr="007F7AA4" w:rsidRDefault="00202A7B" w:rsidP="00202A7B">
            <w:pPr>
              <w:rPr>
                <w:rFonts w:eastAsiaTheme="majorEastAsia" w:cs="Times New Roman"/>
                <w:sz w:val="20"/>
              </w:rPr>
            </w:pPr>
            <w:r w:rsidRPr="007F7AA4">
              <w:rPr>
                <w:rFonts w:eastAsiaTheme="majorEastAsia" w:cs="Times New Roman"/>
                <w:sz w:val="20"/>
              </w:rPr>
              <w:t>SYS</w:t>
            </w:r>
            <w:r w:rsidRPr="007F7AA4">
              <w:rPr>
                <w:rFonts w:eastAsiaTheme="majorEastAsia" w:cs="Times New Roman"/>
                <w:sz w:val="20"/>
              </w:rPr>
              <w:tab/>
              <w:t>3317678</w:t>
            </w:r>
            <w:r w:rsidRPr="007F7AA4">
              <w:rPr>
                <w:rFonts w:eastAsiaTheme="majorEastAsia" w:cs="Times New Roman"/>
                <w:sz w:val="20"/>
              </w:rPr>
              <w:tab/>
              <w:t>42259109</w:t>
            </w:r>
            <w:r w:rsidRPr="007F7AA4">
              <w:rPr>
                <w:rFonts w:eastAsiaTheme="majorEastAsia" w:cs="Times New Roman"/>
                <w:sz w:val="20"/>
              </w:rPr>
              <w:tab/>
              <w:t>17:22:24:085</w:t>
            </w:r>
            <w:r w:rsidRPr="007F7AA4">
              <w:rPr>
                <w:rFonts w:eastAsiaTheme="majorEastAsia" w:cs="Times New Roman"/>
                <w:sz w:val="20"/>
              </w:rPr>
              <w:tab/>
              <w:t>NIL</w:t>
            </w:r>
            <w:r w:rsidRPr="007F7AA4">
              <w:rPr>
                <w:rFonts w:eastAsiaTheme="majorEastAsia" w:cs="Times New Roman"/>
                <w:sz w:val="20"/>
              </w:rPr>
              <w:tab/>
              <w:t>[AT_RX p61,ch3]ATDE911;</w:t>
            </w:r>
            <w:r w:rsidRPr="007F7AA4">
              <w:rPr>
                <w:rFonts w:eastAsiaTheme="majorEastAsia" w:cs="Times New Roman"/>
                <w:sz w:val="20"/>
              </w:rPr>
              <w:tab/>
              <w:t xml:space="preserve"> ** </w:t>
            </w:r>
            <w:r w:rsidRPr="007F7AA4">
              <w:rPr>
                <w:rFonts w:eastAsiaTheme="majorEastAsia" w:cs="Times New Roman"/>
                <w:sz w:val="20"/>
              </w:rPr>
              <w:tab/>
              <w:t xml:space="preserve"> </w:t>
            </w:r>
          </w:p>
          <w:p w14:paraId="5784B33F" w14:textId="77777777" w:rsidR="00202A7B" w:rsidRPr="007F7AA4" w:rsidRDefault="00202A7B" w:rsidP="00202A7B">
            <w:pPr>
              <w:rPr>
                <w:rFonts w:eastAsiaTheme="majorEastAsia" w:cs="Times New Roman"/>
                <w:sz w:val="20"/>
              </w:rPr>
            </w:pPr>
            <w:r w:rsidRPr="007F7AA4">
              <w:rPr>
                <w:rFonts w:eastAsiaTheme="majorEastAsia" w:cs="Times New Roman"/>
                <w:sz w:val="20"/>
              </w:rPr>
              <w:t>SIP</w:t>
            </w:r>
            <w:r w:rsidRPr="007F7AA4">
              <w:rPr>
                <w:rFonts w:eastAsiaTheme="majorEastAsia" w:cs="Times New Roman"/>
                <w:sz w:val="20"/>
              </w:rPr>
              <w:tab/>
              <w:t>130</w:t>
            </w:r>
            <w:r w:rsidRPr="007F7AA4">
              <w:rPr>
                <w:rFonts w:eastAsiaTheme="majorEastAsia" w:cs="Times New Roman"/>
                <w:sz w:val="20"/>
              </w:rPr>
              <w:tab/>
              <w:t>42285227</w:t>
            </w:r>
            <w:r w:rsidRPr="007F7AA4">
              <w:rPr>
                <w:rFonts w:eastAsiaTheme="majorEastAsia" w:cs="Times New Roman"/>
                <w:sz w:val="20"/>
              </w:rPr>
              <w:tab/>
              <w:t>17:22:25:685</w:t>
            </w:r>
            <w:r w:rsidRPr="007F7AA4">
              <w:rPr>
                <w:rFonts w:eastAsiaTheme="majorEastAsia" w:cs="Times New Roman"/>
                <w:sz w:val="20"/>
              </w:rPr>
              <w:tab/>
              <w:t xml:space="preserve">  </w:t>
            </w:r>
            <w:r w:rsidRPr="007F7AA4">
              <w:rPr>
                <w:rFonts w:eastAsiaTheme="majorEastAsia" w:cs="Times New Roman"/>
                <w:sz w:val="20"/>
              </w:rPr>
              <w:tab/>
              <w:t>[MS-&gt;NW][P1][S1]INVITE urn:service:sos SIP/2.0</w:t>
            </w:r>
            <w:r w:rsidRPr="007F7AA4">
              <w:rPr>
                <w:rFonts w:eastAsiaTheme="majorEastAsia" w:cs="Times New Roman"/>
                <w:sz w:val="20"/>
              </w:rPr>
              <w:tab/>
              <w:t xml:space="preserve"> ** </w:t>
            </w:r>
            <w:r w:rsidRPr="007F7AA4">
              <w:rPr>
                <w:rFonts w:eastAsiaTheme="majorEastAsia" w:cs="Times New Roman"/>
                <w:sz w:val="20"/>
              </w:rPr>
              <w:tab/>
              <w:t xml:space="preserve"> </w:t>
            </w:r>
          </w:p>
          <w:p w14:paraId="18DD625D" w14:textId="77777777" w:rsidR="00202A7B" w:rsidRPr="007F7AA4" w:rsidRDefault="00202A7B" w:rsidP="00202A7B">
            <w:pPr>
              <w:rPr>
                <w:rFonts w:eastAsiaTheme="majorEastAsia" w:cs="Times New Roman"/>
                <w:sz w:val="20"/>
              </w:rPr>
            </w:pPr>
            <w:r w:rsidRPr="007F7AA4">
              <w:rPr>
                <w:rFonts w:eastAsiaTheme="majorEastAsia" w:cs="Times New Roman"/>
                <w:sz w:val="20"/>
              </w:rPr>
              <w:t>SIP</w:t>
            </w:r>
            <w:r w:rsidRPr="007F7AA4">
              <w:rPr>
                <w:rFonts w:eastAsiaTheme="majorEastAsia" w:cs="Times New Roman"/>
                <w:sz w:val="20"/>
              </w:rPr>
              <w:tab/>
              <w:t>131</w:t>
            </w:r>
            <w:r w:rsidRPr="007F7AA4">
              <w:rPr>
                <w:rFonts w:eastAsiaTheme="majorEastAsia" w:cs="Times New Roman"/>
                <w:sz w:val="20"/>
              </w:rPr>
              <w:tab/>
              <w:t>42285922</w:t>
            </w:r>
            <w:r w:rsidRPr="007F7AA4">
              <w:rPr>
                <w:rFonts w:eastAsiaTheme="majorEastAsia" w:cs="Times New Roman"/>
                <w:sz w:val="20"/>
              </w:rPr>
              <w:tab/>
              <w:t>17:22:25:685</w:t>
            </w:r>
            <w:r w:rsidRPr="007F7AA4">
              <w:rPr>
                <w:rFonts w:eastAsiaTheme="majorEastAsia" w:cs="Times New Roman"/>
                <w:sz w:val="20"/>
              </w:rPr>
              <w:tab/>
              <w:t xml:space="preserve">  </w:t>
            </w:r>
            <w:r w:rsidRPr="007F7AA4">
              <w:rPr>
                <w:rFonts w:eastAsiaTheme="majorEastAsia" w:cs="Times New Roman"/>
                <w:sz w:val="20"/>
              </w:rPr>
              <w:tab/>
              <w:t>[NW-&gt;MS][P1][S1]SIP/2.0 100 Trying</w:t>
            </w:r>
            <w:r w:rsidRPr="007F7AA4">
              <w:rPr>
                <w:rFonts w:eastAsiaTheme="majorEastAsia" w:cs="Times New Roman"/>
                <w:sz w:val="20"/>
              </w:rPr>
              <w:tab/>
              <w:t xml:space="preserve"> ** </w:t>
            </w:r>
            <w:r w:rsidRPr="007F7AA4">
              <w:rPr>
                <w:rFonts w:eastAsiaTheme="majorEastAsia" w:cs="Times New Roman"/>
                <w:sz w:val="20"/>
              </w:rPr>
              <w:tab/>
              <w:t xml:space="preserve"> </w:t>
            </w:r>
          </w:p>
          <w:p w14:paraId="00134189" w14:textId="77777777" w:rsidR="00202A7B" w:rsidRPr="007F7AA4" w:rsidRDefault="00202A7B" w:rsidP="00202A7B">
            <w:pPr>
              <w:rPr>
                <w:rFonts w:eastAsiaTheme="majorEastAsia" w:cs="Times New Roman"/>
                <w:sz w:val="20"/>
              </w:rPr>
            </w:pPr>
            <w:r w:rsidRPr="007F7AA4">
              <w:rPr>
                <w:rFonts w:eastAsiaTheme="majorEastAsia" w:cs="Times New Roman"/>
                <w:sz w:val="20"/>
              </w:rPr>
              <w:t>SIP</w:t>
            </w:r>
            <w:r w:rsidRPr="007F7AA4">
              <w:rPr>
                <w:rFonts w:eastAsiaTheme="majorEastAsia" w:cs="Times New Roman"/>
                <w:sz w:val="20"/>
              </w:rPr>
              <w:tab/>
              <w:t>132</w:t>
            </w:r>
            <w:r w:rsidRPr="007F7AA4">
              <w:rPr>
                <w:rFonts w:eastAsiaTheme="majorEastAsia" w:cs="Times New Roman"/>
                <w:sz w:val="20"/>
              </w:rPr>
              <w:tab/>
              <w:t>42285962</w:t>
            </w:r>
            <w:r w:rsidRPr="007F7AA4">
              <w:rPr>
                <w:rFonts w:eastAsiaTheme="majorEastAsia" w:cs="Times New Roman"/>
                <w:sz w:val="20"/>
              </w:rPr>
              <w:tab/>
              <w:t>17:22:25:685</w:t>
            </w:r>
            <w:r w:rsidRPr="007F7AA4">
              <w:rPr>
                <w:rFonts w:eastAsiaTheme="majorEastAsia" w:cs="Times New Roman"/>
                <w:sz w:val="20"/>
              </w:rPr>
              <w:tab/>
              <w:t xml:space="preserve">  </w:t>
            </w:r>
            <w:r w:rsidRPr="007F7AA4">
              <w:rPr>
                <w:rFonts w:eastAsiaTheme="majorEastAsia" w:cs="Times New Roman"/>
                <w:sz w:val="20"/>
              </w:rPr>
              <w:tab/>
              <w:t>[NW-&gt;MS][P1][S1]SIP/2.0 403 Forbidden</w:t>
            </w:r>
            <w:r w:rsidRPr="007F7AA4">
              <w:rPr>
                <w:rFonts w:eastAsiaTheme="majorEastAsia" w:cs="Times New Roman"/>
                <w:sz w:val="20"/>
              </w:rPr>
              <w:tab/>
              <w:t xml:space="preserve"> ** </w:t>
            </w:r>
            <w:r w:rsidRPr="007F7AA4">
              <w:rPr>
                <w:rFonts w:eastAsiaTheme="majorEastAsia" w:cs="Times New Roman"/>
                <w:sz w:val="20"/>
              </w:rPr>
              <w:tab/>
              <w:t xml:space="preserve"> </w:t>
            </w:r>
          </w:p>
          <w:p w14:paraId="21877FF9" w14:textId="7DC5DDA3" w:rsidR="00202A7B" w:rsidRPr="007F7AA4" w:rsidRDefault="00202A7B" w:rsidP="00202A7B">
            <w:pPr>
              <w:rPr>
                <w:rFonts w:eastAsiaTheme="majorEastAsia" w:cs="Times New Roman"/>
                <w:sz w:val="20"/>
              </w:rPr>
            </w:pPr>
            <w:r w:rsidRPr="007F7AA4">
              <w:rPr>
                <w:rFonts w:eastAsiaTheme="majorEastAsia" w:cs="Times New Roman"/>
                <w:sz w:val="20"/>
              </w:rPr>
              <w:t>SIP</w:t>
            </w:r>
            <w:r w:rsidRPr="007F7AA4">
              <w:rPr>
                <w:rFonts w:eastAsiaTheme="majorEastAsia" w:cs="Times New Roman"/>
                <w:sz w:val="20"/>
              </w:rPr>
              <w:tab/>
              <w:t>133</w:t>
            </w:r>
            <w:r w:rsidRPr="007F7AA4">
              <w:rPr>
                <w:rFonts w:eastAsiaTheme="majorEastAsia" w:cs="Times New Roman"/>
                <w:sz w:val="20"/>
              </w:rPr>
              <w:tab/>
              <w:t>42285964</w:t>
            </w:r>
            <w:r w:rsidRPr="007F7AA4">
              <w:rPr>
                <w:rFonts w:eastAsiaTheme="majorEastAsia" w:cs="Times New Roman"/>
                <w:sz w:val="20"/>
              </w:rPr>
              <w:tab/>
              <w:t>17:22:25:685</w:t>
            </w:r>
            <w:r w:rsidRPr="007F7AA4">
              <w:rPr>
                <w:rFonts w:eastAsiaTheme="majorEastAsia" w:cs="Times New Roman"/>
                <w:sz w:val="20"/>
              </w:rPr>
              <w:tab/>
              <w:t xml:space="preserve">  </w:t>
            </w:r>
            <w:r w:rsidRPr="007F7AA4">
              <w:rPr>
                <w:rFonts w:eastAsiaTheme="majorEastAsia" w:cs="Times New Roman"/>
                <w:sz w:val="20"/>
              </w:rPr>
              <w:tab/>
              <w:t>[MS-&gt;NW][P1][S1]ACK urn:service:sos SIP/2.0</w:t>
            </w:r>
            <w:r w:rsidRPr="007F7AA4">
              <w:rPr>
                <w:rFonts w:eastAsiaTheme="majorEastAsia" w:cs="Times New Roman"/>
                <w:sz w:val="20"/>
              </w:rPr>
              <w:tab/>
              <w:t xml:space="preserve"> ** </w:t>
            </w:r>
            <w:r w:rsidRPr="007F7AA4">
              <w:rPr>
                <w:rFonts w:eastAsiaTheme="majorEastAsia" w:cs="Times New Roman"/>
                <w:sz w:val="20"/>
              </w:rPr>
              <w:tab/>
            </w:r>
          </w:p>
        </w:tc>
      </w:tr>
    </w:tbl>
    <w:p w14:paraId="7C3852FB" w14:textId="2FB85846" w:rsidR="0060616B" w:rsidRPr="007F7AA4" w:rsidRDefault="0060616B" w:rsidP="0060616B">
      <w:pPr>
        <w:pStyle w:val="1"/>
        <w:spacing w:before="156" w:after="156"/>
        <w:rPr>
          <w:rFonts w:eastAsiaTheme="majorEastAsia" w:cs="Times New Roman"/>
        </w:rPr>
      </w:pPr>
      <w:bookmarkStart w:id="105" w:name="_Toc87714684"/>
      <w:r w:rsidRPr="007F7AA4">
        <w:rPr>
          <w:rFonts w:eastAsiaTheme="majorEastAsia" w:cs="Times New Roman"/>
        </w:rPr>
        <w:t>数据专项测试</w:t>
      </w:r>
      <w:bookmarkEnd w:id="105"/>
    </w:p>
    <w:p w14:paraId="17D461B2" w14:textId="77777777" w:rsidR="00DF2177" w:rsidRPr="007F7AA4" w:rsidRDefault="00B24B52" w:rsidP="00CF299D">
      <w:pPr>
        <w:pStyle w:val="2"/>
        <w:spacing w:before="156" w:after="156"/>
        <w:rPr>
          <w:rFonts w:cs="Times New Roman"/>
        </w:rPr>
      </w:pPr>
      <w:bookmarkStart w:id="106" w:name="_Toc87714685"/>
      <w:r w:rsidRPr="007F7AA4">
        <w:rPr>
          <w:rFonts w:cs="Times New Roman"/>
        </w:rPr>
        <w:t>切数据导致的</w:t>
      </w:r>
      <w:r w:rsidR="00CF299D" w:rsidRPr="007F7AA4">
        <w:rPr>
          <w:rFonts w:cs="Times New Roman"/>
        </w:rPr>
        <w:t>切卡后</w:t>
      </w:r>
      <w:r w:rsidRPr="007F7AA4">
        <w:rPr>
          <w:rFonts w:cs="Times New Roman"/>
        </w:rPr>
        <w:t>数据</w:t>
      </w:r>
      <w:r w:rsidR="00CF299D" w:rsidRPr="007F7AA4">
        <w:rPr>
          <w:rFonts w:cs="Times New Roman"/>
        </w:rPr>
        <w:t>卡顿</w:t>
      </w:r>
      <w:bookmarkEnd w:id="106"/>
    </w:p>
    <w:p w14:paraId="49B49C8A" w14:textId="77777777" w:rsidR="00CF299D" w:rsidRPr="007F7AA4" w:rsidRDefault="00CF299D" w:rsidP="00CF299D">
      <w:pPr>
        <w:rPr>
          <w:rFonts w:eastAsiaTheme="majorEastAsia" w:cs="Times New Roman"/>
          <w:b/>
        </w:rPr>
      </w:pPr>
      <w:r w:rsidRPr="007F7AA4">
        <w:rPr>
          <w:rFonts w:eastAsiaTheme="majorEastAsia" w:cs="Times New Roman"/>
          <w:b/>
        </w:rPr>
        <w:t>数据业务中的主卡被切换为副卡后，网络可能还有下行的数据要继续发送给副卡，导致切卡后，副卡频繁收到网络的</w:t>
      </w:r>
      <w:r w:rsidRPr="007F7AA4">
        <w:rPr>
          <w:rFonts w:eastAsiaTheme="majorEastAsia" w:cs="Times New Roman"/>
          <w:b/>
        </w:rPr>
        <w:t>PS Paging</w:t>
      </w:r>
      <w:r w:rsidRPr="007F7AA4">
        <w:rPr>
          <w:rFonts w:eastAsiaTheme="majorEastAsia" w:cs="Times New Roman"/>
          <w:b/>
        </w:rPr>
        <w:t>和发起</w:t>
      </w:r>
      <w:r w:rsidRPr="007F7AA4">
        <w:rPr>
          <w:rFonts w:eastAsiaTheme="majorEastAsia" w:cs="Times New Roman"/>
          <w:b/>
        </w:rPr>
        <w:t>Service Request</w:t>
      </w:r>
      <w:r w:rsidRPr="007F7AA4">
        <w:rPr>
          <w:rFonts w:eastAsiaTheme="majorEastAsia" w:cs="Times New Roman"/>
          <w:b/>
        </w:rPr>
        <w:t>流程。</w:t>
      </w:r>
    </w:p>
    <w:p w14:paraId="30E640C9" w14:textId="77777777" w:rsidR="00CF299D" w:rsidRPr="007F7AA4" w:rsidRDefault="00CF299D" w:rsidP="00CF299D">
      <w:pPr>
        <w:rPr>
          <w:rFonts w:eastAsiaTheme="majorEastAsia" w:cs="Times New Roman"/>
          <w:b/>
        </w:rPr>
      </w:pPr>
    </w:p>
    <w:p w14:paraId="0C503305" w14:textId="77777777" w:rsidR="00B24B52" w:rsidRPr="007F7AA4" w:rsidRDefault="00B24B52" w:rsidP="00B24B52">
      <w:pPr>
        <w:rPr>
          <w:rFonts w:eastAsiaTheme="majorEastAsia" w:cs="Times New Roman"/>
          <w:sz w:val="20"/>
        </w:rPr>
      </w:pPr>
      <w:r w:rsidRPr="007F7AA4">
        <w:rPr>
          <w:rFonts w:eastAsiaTheme="majorEastAsia" w:cs="Times New Roman"/>
          <w:sz w:val="20"/>
        </w:rPr>
        <w:t>示例</w:t>
      </w:r>
      <w:r w:rsidRPr="007F7AA4">
        <w:rPr>
          <w:rFonts w:eastAsiaTheme="majorEastAsia" w:cs="Times New Roman"/>
          <w:sz w:val="20"/>
        </w:rPr>
        <w:t>JIRA</w:t>
      </w:r>
      <w:r w:rsidRPr="007F7AA4">
        <w:rPr>
          <w:rFonts w:eastAsiaTheme="majorEastAsia" w:cs="Times New Roman"/>
          <w:sz w:val="20"/>
        </w:rPr>
        <w:t>：</w:t>
      </w:r>
      <w:hyperlink r:id="rId64" w:history="1">
        <w:r w:rsidRPr="007F7AA4">
          <w:rPr>
            <w:rFonts w:eastAsiaTheme="majorEastAsia" w:cs="Times New Roman"/>
            <w:sz w:val="20"/>
          </w:rPr>
          <w:t>ALIOTH-5126</w:t>
        </w:r>
      </w:hyperlink>
      <w:r w:rsidRPr="007F7AA4">
        <w:rPr>
          <w:rFonts w:eastAsiaTheme="majorEastAsia" w:cs="Times New Roman"/>
          <w:sz w:val="20"/>
        </w:rPr>
        <w:t xml:space="preserve"> FT_K11A_ShenZhen_</w:t>
      </w:r>
      <w:r w:rsidRPr="007F7AA4">
        <w:rPr>
          <w:rFonts w:eastAsiaTheme="majorEastAsia" w:cs="Times New Roman"/>
          <w:sz w:val="20"/>
        </w:rPr>
        <w:t>卡</w:t>
      </w:r>
      <w:r w:rsidRPr="007F7AA4">
        <w:rPr>
          <w:rFonts w:eastAsiaTheme="majorEastAsia" w:cs="Times New Roman"/>
          <w:sz w:val="20"/>
        </w:rPr>
        <w:t>1</w:t>
      </w:r>
      <w:r w:rsidRPr="007F7AA4">
        <w:rPr>
          <w:rFonts w:eastAsiaTheme="majorEastAsia" w:cs="Times New Roman"/>
          <w:sz w:val="20"/>
        </w:rPr>
        <w:t>主卡电信</w:t>
      </w:r>
      <w:r w:rsidRPr="007F7AA4">
        <w:rPr>
          <w:rFonts w:eastAsiaTheme="majorEastAsia" w:cs="Times New Roman"/>
          <w:sz w:val="20"/>
        </w:rPr>
        <w:t>5GVolte+</w:t>
      </w:r>
      <w:r w:rsidRPr="007F7AA4">
        <w:rPr>
          <w:rFonts w:eastAsiaTheme="majorEastAsia" w:cs="Times New Roman"/>
          <w:sz w:val="20"/>
        </w:rPr>
        <w:t>卡</w:t>
      </w:r>
      <w:r w:rsidRPr="007F7AA4">
        <w:rPr>
          <w:rFonts w:eastAsiaTheme="majorEastAsia" w:cs="Times New Roman"/>
          <w:sz w:val="20"/>
        </w:rPr>
        <w:t>2</w:t>
      </w:r>
      <w:r w:rsidRPr="007F7AA4">
        <w:rPr>
          <w:rFonts w:eastAsiaTheme="majorEastAsia" w:cs="Times New Roman"/>
          <w:sz w:val="20"/>
        </w:rPr>
        <w:t>副卡电信</w:t>
      </w:r>
      <w:r w:rsidRPr="007F7AA4">
        <w:rPr>
          <w:rFonts w:eastAsiaTheme="majorEastAsia" w:cs="Times New Roman"/>
          <w:sz w:val="20"/>
        </w:rPr>
        <w:t>4GVolte_</w:t>
      </w:r>
      <w:r w:rsidRPr="007F7AA4">
        <w:rPr>
          <w:rFonts w:eastAsiaTheme="majorEastAsia" w:cs="Times New Roman"/>
          <w:sz w:val="20"/>
        </w:rPr>
        <w:t>数据切换到卡</w:t>
      </w:r>
      <w:r w:rsidRPr="007F7AA4">
        <w:rPr>
          <w:rFonts w:eastAsiaTheme="majorEastAsia" w:cs="Times New Roman"/>
          <w:sz w:val="20"/>
        </w:rPr>
        <w:t>2</w:t>
      </w:r>
      <w:r w:rsidRPr="007F7AA4">
        <w:rPr>
          <w:rFonts w:eastAsiaTheme="majorEastAsia" w:cs="Times New Roman"/>
          <w:sz w:val="20"/>
        </w:rPr>
        <w:t>，直播卡顿，期间卡</w:t>
      </w:r>
      <w:r w:rsidRPr="007F7AA4">
        <w:rPr>
          <w:rFonts w:eastAsiaTheme="majorEastAsia" w:cs="Times New Roman"/>
          <w:sz w:val="20"/>
        </w:rPr>
        <w:t>1</w:t>
      </w:r>
      <w:r w:rsidRPr="007F7AA4">
        <w:rPr>
          <w:rFonts w:eastAsiaTheme="majorEastAsia" w:cs="Times New Roman"/>
          <w:sz w:val="20"/>
        </w:rPr>
        <w:t>频繁发起</w:t>
      </w:r>
      <w:r w:rsidRPr="007F7AA4">
        <w:rPr>
          <w:rFonts w:eastAsiaTheme="majorEastAsia" w:cs="Times New Roman"/>
          <w:sz w:val="20"/>
        </w:rPr>
        <w:t>SR</w:t>
      </w:r>
      <w:r w:rsidRPr="007F7AA4">
        <w:rPr>
          <w:rFonts w:eastAsiaTheme="majorEastAsia" w:cs="Times New Roman"/>
          <w:sz w:val="20"/>
        </w:rPr>
        <w:t>（</w:t>
      </w:r>
      <w:r w:rsidRPr="007F7AA4">
        <w:rPr>
          <w:rFonts w:eastAsiaTheme="majorEastAsia" w:cs="Times New Roman"/>
          <w:sz w:val="20"/>
        </w:rPr>
        <w:t>2/3</w:t>
      </w:r>
      <w:r w:rsidRPr="007F7AA4">
        <w:rPr>
          <w:rFonts w:eastAsiaTheme="majorEastAsia" w:cs="Times New Roman"/>
          <w:sz w:val="20"/>
        </w:rPr>
        <w:t>）</w:t>
      </w:r>
      <w:r w:rsidRPr="007F7AA4">
        <w:rPr>
          <w:rFonts w:eastAsiaTheme="majorEastAsia" w:cs="Times New Roman"/>
          <w:sz w:val="20"/>
        </w:rPr>
        <w:t>_0126</w:t>
      </w:r>
    </w:p>
    <w:p w14:paraId="7BC1EBAE" w14:textId="77777777" w:rsidR="00C81860" w:rsidRPr="007F7AA4" w:rsidRDefault="00C81860" w:rsidP="00C81860">
      <w:pPr>
        <w:rPr>
          <w:rFonts w:eastAsiaTheme="majorEastAsia" w:cs="Times New Roman"/>
          <w:b/>
          <w:sz w:val="20"/>
        </w:rPr>
      </w:pPr>
      <w:r w:rsidRPr="007F7AA4">
        <w:rPr>
          <w:rFonts w:eastAsiaTheme="majorEastAsia" w:cs="Times New Roman"/>
          <w:b/>
          <w:sz w:val="20"/>
        </w:rPr>
        <w:t>结论：切卡同时断开</w:t>
      </w:r>
      <w:r w:rsidRPr="007F7AA4">
        <w:rPr>
          <w:rFonts w:eastAsiaTheme="majorEastAsia" w:cs="Times New Roman"/>
          <w:b/>
          <w:sz w:val="20"/>
        </w:rPr>
        <w:t>non-dds</w:t>
      </w:r>
      <w:r w:rsidRPr="007F7AA4">
        <w:rPr>
          <w:rFonts w:eastAsiaTheme="majorEastAsia" w:cs="Times New Roman"/>
          <w:b/>
          <w:sz w:val="20"/>
        </w:rPr>
        <w:t>数据连接有时会断不干净，网络侧继续传没传完的数据。</w:t>
      </w:r>
      <w:bookmarkStart w:id="107" w:name="add-comment"/>
      <w:bookmarkEnd w:id="107"/>
    </w:p>
    <w:tbl>
      <w:tblPr>
        <w:tblStyle w:val="a7"/>
        <w:tblW w:w="0" w:type="auto"/>
        <w:tblLook w:val="04A0" w:firstRow="1" w:lastRow="0" w:firstColumn="1" w:lastColumn="0" w:noHBand="0" w:noVBand="1"/>
      </w:tblPr>
      <w:tblGrid>
        <w:gridCol w:w="13454"/>
      </w:tblGrid>
      <w:tr w:rsidR="00220082" w:rsidRPr="007F7AA4" w14:paraId="40035086" w14:textId="77777777" w:rsidTr="00220082">
        <w:tc>
          <w:tcPr>
            <w:tcW w:w="13454" w:type="dxa"/>
          </w:tcPr>
          <w:p w14:paraId="60BF02DD" w14:textId="77777777" w:rsidR="00220082" w:rsidRPr="007F7AA4" w:rsidRDefault="00220082" w:rsidP="00220082">
            <w:pPr>
              <w:rPr>
                <w:rFonts w:eastAsiaTheme="majorEastAsia" w:cs="Times New Roman"/>
                <w:b/>
                <w:sz w:val="20"/>
              </w:rPr>
            </w:pPr>
            <w:r w:rsidRPr="007F7AA4">
              <w:rPr>
                <w:rFonts w:eastAsiaTheme="majorEastAsia" w:cs="Times New Roman"/>
                <w:b/>
                <w:sz w:val="20"/>
              </w:rPr>
              <w:t xml:space="preserve">// </w:t>
            </w:r>
            <w:r w:rsidRPr="007F7AA4">
              <w:rPr>
                <w:rFonts w:eastAsiaTheme="majorEastAsia" w:cs="Times New Roman"/>
                <w:b/>
                <w:sz w:val="20"/>
              </w:rPr>
              <w:t>数据卡切换到卡</w:t>
            </w:r>
            <w:r w:rsidRPr="007F7AA4">
              <w:rPr>
                <w:rFonts w:eastAsiaTheme="majorEastAsia" w:cs="Times New Roman"/>
                <w:b/>
                <w:sz w:val="20"/>
              </w:rPr>
              <w:t>2</w:t>
            </w:r>
          </w:p>
          <w:p w14:paraId="1ADDCB01" w14:textId="77777777" w:rsidR="00220082" w:rsidRPr="007F7AA4" w:rsidRDefault="00220082" w:rsidP="00220082">
            <w:pPr>
              <w:rPr>
                <w:rFonts w:eastAsiaTheme="majorEastAsia" w:cs="Times New Roman"/>
                <w:sz w:val="20"/>
              </w:rPr>
            </w:pPr>
            <w:r w:rsidRPr="007F7AA4">
              <w:rPr>
                <w:rFonts w:eastAsiaTheme="majorEastAsia" w:cs="Times New Roman"/>
                <w:sz w:val="20"/>
              </w:rPr>
              <w:t>[0x1544]                 08:57:22.505226    QMI_MCS_QCSI_PKT         Length:   58</w:t>
            </w:r>
          </w:p>
          <w:p w14:paraId="49C19C5C" w14:textId="77777777" w:rsidR="00220082" w:rsidRPr="007F7AA4" w:rsidRDefault="00220082" w:rsidP="00220082">
            <w:pPr>
              <w:ind w:leftChars="100" w:left="210"/>
              <w:rPr>
                <w:rFonts w:eastAsiaTheme="majorEastAsia" w:cs="Times New Roman"/>
                <w:sz w:val="20"/>
              </w:rPr>
            </w:pPr>
            <w:r w:rsidRPr="007F7AA4">
              <w:rPr>
                <w:rFonts w:eastAsiaTheme="majorEastAsia" w:cs="Times New Roman"/>
                <w:sz w:val="20"/>
              </w:rPr>
              <w:t>dsd_switch_dds_reqTlvs[0] {</w:t>
            </w:r>
          </w:p>
          <w:p w14:paraId="23985BB3" w14:textId="77777777" w:rsidR="00220082" w:rsidRPr="007F7AA4" w:rsidRDefault="00220082" w:rsidP="00220082">
            <w:pPr>
              <w:ind w:leftChars="100" w:left="210"/>
              <w:rPr>
                <w:rFonts w:eastAsiaTheme="majorEastAsia" w:cs="Times New Roman"/>
                <w:sz w:val="20"/>
              </w:rPr>
            </w:pPr>
            <w:r w:rsidRPr="007F7AA4">
              <w:rPr>
                <w:rFonts w:eastAsiaTheme="majorEastAsia" w:cs="Times New Roman"/>
                <w:sz w:val="20"/>
              </w:rPr>
              <w:t>Type = 0x01</w:t>
            </w:r>
          </w:p>
          <w:p w14:paraId="2702B98C" w14:textId="77777777" w:rsidR="00220082" w:rsidRPr="007F7AA4" w:rsidRDefault="00220082" w:rsidP="00220082">
            <w:pPr>
              <w:ind w:leftChars="100" w:left="210"/>
              <w:rPr>
                <w:rFonts w:eastAsiaTheme="majorEastAsia" w:cs="Times New Roman"/>
                <w:sz w:val="20"/>
              </w:rPr>
            </w:pPr>
            <w:r w:rsidRPr="007F7AA4">
              <w:rPr>
                <w:rFonts w:eastAsiaTheme="majorEastAsia" w:cs="Times New Roman"/>
                <w:sz w:val="20"/>
              </w:rPr>
              <w:t>Length = 4</w:t>
            </w:r>
          </w:p>
          <w:p w14:paraId="2E94E955" w14:textId="77777777" w:rsidR="00220082" w:rsidRPr="007F7AA4" w:rsidRDefault="00220082" w:rsidP="00220082">
            <w:pPr>
              <w:ind w:leftChars="200" w:left="420"/>
              <w:rPr>
                <w:rFonts w:eastAsiaTheme="majorEastAsia" w:cs="Times New Roman"/>
                <w:sz w:val="20"/>
              </w:rPr>
            </w:pPr>
            <w:r w:rsidRPr="007F7AA4">
              <w:rPr>
                <w:rFonts w:eastAsiaTheme="majorEastAsia" w:cs="Times New Roman"/>
                <w:sz w:val="20"/>
              </w:rPr>
              <w:t>subscription {</w:t>
            </w:r>
          </w:p>
          <w:p w14:paraId="21C82192" w14:textId="77777777" w:rsidR="00220082" w:rsidRPr="007F7AA4" w:rsidRDefault="00220082" w:rsidP="00220082">
            <w:pPr>
              <w:ind w:leftChars="200" w:left="420"/>
              <w:rPr>
                <w:rFonts w:eastAsiaTheme="majorEastAsia" w:cs="Times New Roman"/>
                <w:sz w:val="20"/>
              </w:rPr>
            </w:pPr>
            <w:r w:rsidRPr="007F7AA4">
              <w:rPr>
                <w:rFonts w:eastAsiaTheme="majorEastAsia" w:cs="Times New Roman"/>
                <w:sz w:val="20"/>
              </w:rPr>
              <w:t>subscription = DSD_SECONDARY_SUBS</w:t>
            </w:r>
          </w:p>
          <w:p w14:paraId="15BCA0A7" w14:textId="77777777" w:rsidR="00220082" w:rsidRPr="007F7AA4" w:rsidRDefault="00220082" w:rsidP="00220082">
            <w:pPr>
              <w:ind w:leftChars="100" w:left="210"/>
              <w:rPr>
                <w:rFonts w:eastAsiaTheme="majorEastAsia" w:cs="Times New Roman"/>
                <w:sz w:val="20"/>
              </w:rPr>
            </w:pPr>
            <w:r w:rsidRPr="007F7AA4">
              <w:rPr>
                <w:rFonts w:eastAsiaTheme="majorEastAsia" w:cs="Times New Roman"/>
                <w:sz w:val="20"/>
              </w:rPr>
              <w:t>}</w:t>
            </w:r>
          </w:p>
          <w:p w14:paraId="006BEC81" w14:textId="77777777" w:rsidR="00220082" w:rsidRPr="007F7AA4" w:rsidRDefault="00220082" w:rsidP="00220082">
            <w:pPr>
              <w:rPr>
                <w:rFonts w:eastAsiaTheme="majorEastAsia" w:cs="Times New Roman"/>
                <w:sz w:val="20"/>
              </w:rPr>
            </w:pPr>
            <w:r w:rsidRPr="007F7AA4">
              <w:rPr>
                <w:rFonts w:eastAsiaTheme="majorEastAsia" w:cs="Times New Roman"/>
                <w:sz w:val="20"/>
              </w:rPr>
              <w:t>}</w:t>
            </w:r>
          </w:p>
          <w:p w14:paraId="475CCF6E" w14:textId="77777777" w:rsidR="00220082" w:rsidRPr="007F7AA4" w:rsidRDefault="00220082" w:rsidP="00220082">
            <w:pPr>
              <w:rPr>
                <w:rFonts w:eastAsiaTheme="majorEastAsia" w:cs="Times New Roman"/>
                <w:sz w:val="20"/>
              </w:rPr>
            </w:pPr>
          </w:p>
          <w:p w14:paraId="4E8E7C23" w14:textId="77777777" w:rsidR="00220082" w:rsidRPr="007F7AA4" w:rsidRDefault="00220082" w:rsidP="00220082">
            <w:pPr>
              <w:rPr>
                <w:rFonts w:eastAsiaTheme="majorEastAsia" w:cs="Times New Roman"/>
                <w:b/>
                <w:sz w:val="20"/>
              </w:rPr>
            </w:pPr>
            <w:r w:rsidRPr="007F7AA4">
              <w:rPr>
                <w:rFonts w:eastAsiaTheme="majorEastAsia" w:cs="Times New Roman"/>
                <w:b/>
                <w:sz w:val="20"/>
              </w:rPr>
              <w:t xml:space="preserve">// </w:t>
            </w:r>
            <w:r w:rsidRPr="007F7AA4">
              <w:rPr>
                <w:rFonts w:eastAsiaTheme="majorEastAsia" w:cs="Times New Roman"/>
                <w:b/>
                <w:sz w:val="20"/>
              </w:rPr>
              <w:t>卡</w:t>
            </w:r>
            <w:r w:rsidRPr="007F7AA4">
              <w:rPr>
                <w:rFonts w:eastAsiaTheme="majorEastAsia" w:cs="Times New Roman"/>
                <w:b/>
                <w:sz w:val="20"/>
              </w:rPr>
              <w:t>1 TAU</w:t>
            </w:r>
            <w:r w:rsidRPr="007F7AA4">
              <w:rPr>
                <w:rFonts w:eastAsiaTheme="majorEastAsia" w:cs="Times New Roman"/>
                <w:b/>
                <w:sz w:val="20"/>
              </w:rPr>
              <w:t>断开</w:t>
            </w:r>
            <w:r w:rsidRPr="007F7AA4">
              <w:rPr>
                <w:rFonts w:eastAsiaTheme="majorEastAsia" w:cs="Times New Roman"/>
                <w:b/>
                <w:sz w:val="20"/>
              </w:rPr>
              <w:t>RRC</w:t>
            </w:r>
            <w:r w:rsidRPr="007F7AA4">
              <w:rPr>
                <w:rFonts w:eastAsiaTheme="majorEastAsia" w:cs="Times New Roman"/>
                <w:b/>
                <w:sz w:val="20"/>
              </w:rPr>
              <w:t>连接和清除</w:t>
            </w:r>
            <w:r w:rsidRPr="007F7AA4">
              <w:rPr>
                <w:rFonts w:eastAsiaTheme="majorEastAsia" w:cs="Times New Roman"/>
                <w:b/>
                <w:sz w:val="20"/>
              </w:rPr>
              <w:t>DCNR</w:t>
            </w:r>
            <w:r w:rsidRPr="007F7AA4">
              <w:rPr>
                <w:rFonts w:eastAsiaTheme="majorEastAsia" w:cs="Times New Roman"/>
                <w:b/>
                <w:sz w:val="20"/>
              </w:rPr>
              <w:t>标识</w:t>
            </w:r>
          </w:p>
          <w:p w14:paraId="4B3D3377" w14:textId="77777777" w:rsidR="00220082" w:rsidRPr="007F7AA4" w:rsidRDefault="00220082" w:rsidP="00220082">
            <w:pPr>
              <w:rPr>
                <w:rFonts w:eastAsiaTheme="majorEastAsia" w:cs="Times New Roman"/>
                <w:sz w:val="20"/>
              </w:rPr>
            </w:pPr>
            <w:r w:rsidRPr="007F7AA4">
              <w:rPr>
                <w:rFonts w:eastAsiaTheme="majorEastAsia" w:cs="Times New Roman"/>
                <w:sz w:val="20"/>
              </w:rPr>
              <w:t>[0xB0ED]                 08:57:23.435881    LTE NAS EMM Plain OTA Outgoing MessageTracking area update request Msg             1</w:t>
            </w:r>
          </w:p>
          <w:p w14:paraId="05EC3387" w14:textId="77777777" w:rsidR="00220082" w:rsidRPr="007F7AA4" w:rsidRDefault="00220082" w:rsidP="00220082">
            <w:pPr>
              <w:rPr>
                <w:rFonts w:eastAsiaTheme="majorEastAsia" w:cs="Times New Roman"/>
                <w:sz w:val="20"/>
              </w:rPr>
            </w:pPr>
            <w:r w:rsidRPr="007F7AA4">
              <w:rPr>
                <w:rFonts w:eastAsiaTheme="majorEastAsia" w:cs="Times New Roman"/>
                <w:sz w:val="20"/>
              </w:rPr>
              <w:t>active_flag = 0 (0x0)</w:t>
            </w:r>
          </w:p>
          <w:p w14:paraId="5181669B" w14:textId="77777777" w:rsidR="00220082" w:rsidRPr="007F7AA4" w:rsidRDefault="00220082" w:rsidP="00220082">
            <w:pPr>
              <w:rPr>
                <w:rFonts w:eastAsiaTheme="majorEastAsia" w:cs="Times New Roman"/>
                <w:sz w:val="20"/>
              </w:rPr>
            </w:pPr>
            <w:r w:rsidRPr="007F7AA4">
              <w:rPr>
                <w:rFonts w:eastAsiaTheme="majorEastAsia" w:cs="Times New Roman"/>
                <w:sz w:val="20"/>
              </w:rPr>
              <w:t>DCNR = 0 (0x0)</w:t>
            </w:r>
          </w:p>
          <w:p w14:paraId="6C4A3AB9" w14:textId="77777777" w:rsidR="00220082" w:rsidRPr="007F7AA4" w:rsidRDefault="00220082" w:rsidP="00220082">
            <w:pPr>
              <w:rPr>
                <w:rFonts w:eastAsiaTheme="majorEastAsia" w:cs="Times New Roman"/>
                <w:sz w:val="20"/>
              </w:rPr>
            </w:pPr>
            <w:r w:rsidRPr="007F7AA4">
              <w:rPr>
                <w:rFonts w:eastAsiaTheme="majorEastAsia" w:cs="Times New Roman"/>
                <w:sz w:val="20"/>
              </w:rPr>
              <w:t>[0xB0EC]                 08:57:36.547970    LTE NAS EMM Plain OTA Incoming MessageTracking area update accept Msg              1</w:t>
            </w:r>
          </w:p>
          <w:p w14:paraId="76BBB30E" w14:textId="77777777" w:rsidR="00220082" w:rsidRPr="007F7AA4" w:rsidRDefault="00220082" w:rsidP="00220082">
            <w:pPr>
              <w:rPr>
                <w:rFonts w:eastAsiaTheme="majorEastAsia" w:cs="Times New Roman"/>
                <w:sz w:val="20"/>
              </w:rPr>
            </w:pPr>
            <w:r w:rsidRPr="007F7AA4">
              <w:rPr>
                <w:rFonts w:eastAsiaTheme="majorEastAsia" w:cs="Times New Roman"/>
                <w:sz w:val="20"/>
              </w:rPr>
              <w:t>[0xB0ED]                 08:57:36.549918    LTE NAS EMM Plain OTA Outgoing MessageTracking area update complete Msg            1</w:t>
            </w:r>
          </w:p>
          <w:p w14:paraId="19D11700" w14:textId="77777777" w:rsidR="00220082" w:rsidRPr="007F7AA4" w:rsidRDefault="00220082" w:rsidP="00220082">
            <w:pPr>
              <w:rPr>
                <w:rFonts w:eastAsiaTheme="majorEastAsia" w:cs="Times New Roman"/>
                <w:sz w:val="20"/>
              </w:rPr>
            </w:pPr>
          </w:p>
          <w:p w14:paraId="056C18AB" w14:textId="77777777" w:rsidR="00220082" w:rsidRPr="007F7AA4" w:rsidRDefault="00220082" w:rsidP="00220082">
            <w:pPr>
              <w:rPr>
                <w:rFonts w:eastAsiaTheme="majorEastAsia" w:cs="Times New Roman"/>
                <w:b/>
                <w:sz w:val="20"/>
              </w:rPr>
            </w:pPr>
            <w:r w:rsidRPr="007F7AA4">
              <w:rPr>
                <w:rFonts w:eastAsiaTheme="majorEastAsia" w:cs="Times New Roman"/>
                <w:b/>
                <w:sz w:val="20"/>
              </w:rPr>
              <w:t xml:space="preserve">// </w:t>
            </w:r>
            <w:r w:rsidRPr="007F7AA4">
              <w:rPr>
                <w:rFonts w:eastAsiaTheme="majorEastAsia" w:cs="Times New Roman"/>
                <w:b/>
                <w:sz w:val="20"/>
              </w:rPr>
              <w:t>卡</w:t>
            </w:r>
            <w:r w:rsidRPr="007F7AA4">
              <w:rPr>
                <w:rFonts w:eastAsiaTheme="majorEastAsia" w:cs="Times New Roman"/>
                <w:b/>
                <w:sz w:val="20"/>
              </w:rPr>
              <w:t>2</w:t>
            </w:r>
            <w:r w:rsidRPr="007F7AA4">
              <w:rPr>
                <w:rFonts w:eastAsiaTheme="majorEastAsia" w:cs="Times New Roman"/>
                <w:b/>
                <w:sz w:val="20"/>
              </w:rPr>
              <w:t>添加</w:t>
            </w:r>
            <w:r w:rsidRPr="007F7AA4">
              <w:rPr>
                <w:rFonts w:eastAsiaTheme="majorEastAsia" w:cs="Times New Roman"/>
                <w:b/>
                <w:sz w:val="20"/>
              </w:rPr>
              <w:t>DCNR</w:t>
            </w:r>
            <w:r w:rsidRPr="007F7AA4">
              <w:rPr>
                <w:rFonts w:eastAsiaTheme="majorEastAsia" w:cs="Times New Roman"/>
                <w:b/>
                <w:sz w:val="20"/>
              </w:rPr>
              <w:t>能力</w:t>
            </w:r>
          </w:p>
          <w:p w14:paraId="1EFB1E68" w14:textId="77777777" w:rsidR="00220082" w:rsidRPr="007F7AA4" w:rsidRDefault="00220082" w:rsidP="00220082">
            <w:pPr>
              <w:rPr>
                <w:rFonts w:eastAsiaTheme="majorEastAsia" w:cs="Times New Roman"/>
                <w:sz w:val="20"/>
              </w:rPr>
            </w:pPr>
            <w:r w:rsidRPr="007F7AA4">
              <w:rPr>
                <w:rFonts w:eastAsiaTheme="majorEastAsia" w:cs="Times New Roman"/>
                <w:sz w:val="20"/>
              </w:rPr>
              <w:t>[0xB0ED]                 08:57:36.997436    LTE NAS EMM Plain OTA Outgoing MessageTracking area update request Msg             2</w:t>
            </w:r>
          </w:p>
          <w:p w14:paraId="22CA3DCC" w14:textId="77777777" w:rsidR="00220082" w:rsidRPr="007F7AA4" w:rsidRDefault="00220082" w:rsidP="00220082">
            <w:pPr>
              <w:rPr>
                <w:rFonts w:eastAsiaTheme="majorEastAsia" w:cs="Times New Roman"/>
                <w:sz w:val="20"/>
              </w:rPr>
            </w:pPr>
            <w:r w:rsidRPr="007F7AA4">
              <w:rPr>
                <w:rFonts w:eastAsiaTheme="majorEastAsia" w:cs="Times New Roman"/>
                <w:sz w:val="20"/>
              </w:rPr>
              <w:t>active_flag = 1 (0x1)</w:t>
            </w:r>
          </w:p>
          <w:p w14:paraId="43B16F8F" w14:textId="77777777" w:rsidR="00220082" w:rsidRPr="007F7AA4" w:rsidRDefault="00220082" w:rsidP="00220082">
            <w:pPr>
              <w:rPr>
                <w:rFonts w:eastAsiaTheme="majorEastAsia" w:cs="Times New Roman"/>
                <w:sz w:val="20"/>
              </w:rPr>
            </w:pPr>
            <w:r w:rsidRPr="007F7AA4">
              <w:rPr>
                <w:rFonts w:eastAsiaTheme="majorEastAsia" w:cs="Times New Roman"/>
                <w:sz w:val="20"/>
              </w:rPr>
              <w:lastRenderedPageBreak/>
              <w:t>DCNR = 1 (0x1)</w:t>
            </w:r>
          </w:p>
          <w:p w14:paraId="0911A07D" w14:textId="77777777" w:rsidR="00220082" w:rsidRPr="007F7AA4" w:rsidRDefault="00220082" w:rsidP="00220082">
            <w:pPr>
              <w:rPr>
                <w:rFonts w:eastAsiaTheme="majorEastAsia" w:cs="Times New Roman"/>
                <w:sz w:val="20"/>
              </w:rPr>
            </w:pPr>
            <w:r w:rsidRPr="007F7AA4">
              <w:rPr>
                <w:rFonts w:eastAsiaTheme="majorEastAsia" w:cs="Times New Roman"/>
                <w:sz w:val="20"/>
              </w:rPr>
              <w:t>[0xB0EC]                 08:57:37.228174    LTE NAS EMM Plain OTA Incoming MessageTracking area update accept Msg              2</w:t>
            </w:r>
          </w:p>
          <w:p w14:paraId="04467F3B" w14:textId="77777777" w:rsidR="00220082" w:rsidRPr="007F7AA4" w:rsidRDefault="00220082" w:rsidP="00220082">
            <w:pPr>
              <w:rPr>
                <w:rFonts w:eastAsiaTheme="majorEastAsia" w:cs="Times New Roman"/>
                <w:sz w:val="20"/>
              </w:rPr>
            </w:pPr>
            <w:r w:rsidRPr="007F7AA4">
              <w:rPr>
                <w:rFonts w:eastAsiaTheme="majorEastAsia" w:cs="Times New Roman"/>
                <w:sz w:val="20"/>
              </w:rPr>
              <w:t>[0xB0ED]                 08:57:37.230362    LTE NAS EMM Plain OTA Outgoing MessageTracking area update complete Msg               2</w:t>
            </w:r>
          </w:p>
          <w:p w14:paraId="1F8BA72B" w14:textId="77777777" w:rsidR="00220082" w:rsidRPr="007F7AA4" w:rsidRDefault="00220082" w:rsidP="00220082">
            <w:pPr>
              <w:rPr>
                <w:rFonts w:eastAsiaTheme="majorEastAsia" w:cs="Times New Roman"/>
                <w:sz w:val="20"/>
              </w:rPr>
            </w:pPr>
          </w:p>
          <w:p w14:paraId="4B98E0F5" w14:textId="77777777" w:rsidR="00220082" w:rsidRPr="007F7AA4" w:rsidRDefault="00220082" w:rsidP="00220082">
            <w:pPr>
              <w:rPr>
                <w:rFonts w:eastAsiaTheme="majorEastAsia" w:cs="Times New Roman"/>
                <w:b/>
                <w:sz w:val="20"/>
              </w:rPr>
            </w:pPr>
            <w:r w:rsidRPr="007F7AA4">
              <w:rPr>
                <w:rFonts w:eastAsiaTheme="majorEastAsia" w:cs="Times New Roman"/>
                <w:b/>
                <w:sz w:val="20"/>
              </w:rPr>
              <w:t xml:space="preserve">// </w:t>
            </w:r>
            <w:r w:rsidRPr="007F7AA4">
              <w:rPr>
                <w:rFonts w:eastAsiaTheme="majorEastAsia" w:cs="Times New Roman"/>
                <w:b/>
                <w:sz w:val="20"/>
              </w:rPr>
              <w:t>激活卡</w:t>
            </w:r>
            <w:r w:rsidRPr="007F7AA4">
              <w:rPr>
                <w:rFonts w:eastAsiaTheme="majorEastAsia" w:cs="Times New Roman"/>
                <w:b/>
                <w:sz w:val="20"/>
              </w:rPr>
              <w:t>2</w:t>
            </w:r>
            <w:r w:rsidRPr="007F7AA4">
              <w:rPr>
                <w:rFonts w:eastAsiaTheme="majorEastAsia" w:cs="Times New Roman"/>
                <w:b/>
                <w:sz w:val="20"/>
              </w:rPr>
              <w:t>默认承载，用于收据业务</w:t>
            </w:r>
          </w:p>
          <w:p w14:paraId="42FAE3A8" w14:textId="77777777" w:rsidR="00220082" w:rsidRPr="007F7AA4" w:rsidRDefault="00220082" w:rsidP="00220082">
            <w:pPr>
              <w:rPr>
                <w:rFonts w:eastAsiaTheme="majorEastAsia" w:cs="Times New Roman"/>
                <w:sz w:val="20"/>
              </w:rPr>
            </w:pPr>
            <w:r w:rsidRPr="007F7AA4">
              <w:rPr>
                <w:rFonts w:eastAsiaTheme="majorEastAsia" w:cs="Times New Roman"/>
                <w:sz w:val="20"/>
              </w:rPr>
              <w:t>[0xB0E3]                 08:57:37.257650    LTE NAS ESM Plain OTA Outgoing MessagePDN connectivity request Msg                   2</w:t>
            </w:r>
          </w:p>
          <w:p w14:paraId="2DFC76E7" w14:textId="77777777" w:rsidR="00220082" w:rsidRPr="007F7AA4" w:rsidRDefault="00220082" w:rsidP="00220082">
            <w:pPr>
              <w:rPr>
                <w:rFonts w:eastAsiaTheme="majorEastAsia" w:cs="Times New Roman"/>
                <w:sz w:val="20"/>
              </w:rPr>
            </w:pPr>
            <w:r w:rsidRPr="007F7AA4">
              <w:rPr>
                <w:rFonts w:eastAsiaTheme="majorEastAsia" w:cs="Times New Roman"/>
                <w:sz w:val="20"/>
              </w:rPr>
              <w:t>access_pt_name_</w:t>
            </w:r>
          </w:p>
          <w:p w14:paraId="496A51B6" w14:textId="77777777" w:rsidR="00220082" w:rsidRPr="007F7AA4" w:rsidRDefault="00220082" w:rsidP="00220082">
            <w:pPr>
              <w:rPr>
                <w:rFonts w:eastAsiaTheme="majorEastAsia" w:cs="Times New Roman"/>
                <w:sz w:val="20"/>
              </w:rPr>
            </w:pPr>
            <w:r w:rsidRPr="007F7AA4">
              <w:rPr>
                <w:rFonts w:eastAsiaTheme="majorEastAsia" w:cs="Times New Roman"/>
                <w:sz w:val="20"/>
              </w:rPr>
              <w:t>num_acc_pt_val = 6 (0x6)</w:t>
            </w:r>
          </w:p>
          <w:p w14:paraId="0ECD8C23" w14:textId="77777777" w:rsidR="00220082" w:rsidRPr="007F7AA4" w:rsidRDefault="00220082" w:rsidP="00220082">
            <w:pPr>
              <w:rPr>
                <w:rFonts w:eastAsiaTheme="majorEastAsia" w:cs="Times New Roman"/>
                <w:sz w:val="20"/>
              </w:rPr>
            </w:pPr>
            <w:r w:rsidRPr="007F7AA4">
              <w:rPr>
                <w:rFonts w:eastAsiaTheme="majorEastAsia" w:cs="Times New Roman"/>
                <w:sz w:val="20"/>
              </w:rPr>
              <w:t>acc_pt_name_val[0] = 5 (0x5) (length)</w:t>
            </w:r>
          </w:p>
          <w:p w14:paraId="7E85C618" w14:textId="77777777" w:rsidR="00220082" w:rsidRPr="007F7AA4" w:rsidRDefault="00220082" w:rsidP="00220082">
            <w:pPr>
              <w:rPr>
                <w:rFonts w:eastAsiaTheme="majorEastAsia" w:cs="Times New Roman"/>
                <w:sz w:val="20"/>
              </w:rPr>
            </w:pPr>
            <w:r w:rsidRPr="007F7AA4">
              <w:rPr>
                <w:rFonts w:eastAsiaTheme="majorEastAsia" w:cs="Times New Roman"/>
                <w:sz w:val="20"/>
              </w:rPr>
              <w:t>acc_pt_name_val[1] = 99 (0x63) (c)</w:t>
            </w:r>
          </w:p>
          <w:p w14:paraId="6D0D8D70" w14:textId="77777777" w:rsidR="00220082" w:rsidRPr="007F7AA4" w:rsidRDefault="00220082" w:rsidP="00220082">
            <w:pPr>
              <w:rPr>
                <w:rFonts w:eastAsiaTheme="majorEastAsia" w:cs="Times New Roman"/>
                <w:sz w:val="20"/>
              </w:rPr>
            </w:pPr>
            <w:r w:rsidRPr="007F7AA4">
              <w:rPr>
                <w:rFonts w:eastAsiaTheme="majorEastAsia" w:cs="Times New Roman"/>
                <w:sz w:val="20"/>
              </w:rPr>
              <w:t>acc_pt_name_val[2] = 116 (0x74) (t)</w:t>
            </w:r>
          </w:p>
          <w:p w14:paraId="3BF7F24E" w14:textId="77777777" w:rsidR="00220082" w:rsidRPr="007F7AA4" w:rsidRDefault="00220082" w:rsidP="00220082">
            <w:pPr>
              <w:rPr>
                <w:rFonts w:eastAsiaTheme="majorEastAsia" w:cs="Times New Roman"/>
                <w:sz w:val="20"/>
              </w:rPr>
            </w:pPr>
            <w:r w:rsidRPr="007F7AA4">
              <w:rPr>
                <w:rFonts w:eastAsiaTheme="majorEastAsia" w:cs="Times New Roman"/>
                <w:sz w:val="20"/>
              </w:rPr>
              <w:t>acc_pt_name_val[3] = 110 (0x6e) (n)</w:t>
            </w:r>
          </w:p>
          <w:p w14:paraId="3217747A" w14:textId="77777777" w:rsidR="00220082" w:rsidRPr="007F7AA4" w:rsidRDefault="00220082" w:rsidP="00220082">
            <w:pPr>
              <w:rPr>
                <w:rFonts w:eastAsiaTheme="majorEastAsia" w:cs="Times New Roman"/>
                <w:sz w:val="20"/>
              </w:rPr>
            </w:pPr>
            <w:r w:rsidRPr="007F7AA4">
              <w:rPr>
                <w:rFonts w:eastAsiaTheme="majorEastAsia" w:cs="Times New Roman"/>
                <w:sz w:val="20"/>
              </w:rPr>
              <w:t>acc_pt_name_val[4] = 101 (0x65) (e)</w:t>
            </w:r>
          </w:p>
          <w:p w14:paraId="48DC3381" w14:textId="77777777" w:rsidR="00220082" w:rsidRPr="007F7AA4" w:rsidRDefault="00220082" w:rsidP="00220082">
            <w:pPr>
              <w:rPr>
                <w:rFonts w:eastAsiaTheme="majorEastAsia" w:cs="Times New Roman"/>
                <w:sz w:val="20"/>
              </w:rPr>
            </w:pPr>
            <w:r w:rsidRPr="007F7AA4">
              <w:rPr>
                <w:rFonts w:eastAsiaTheme="majorEastAsia" w:cs="Times New Roman"/>
                <w:sz w:val="20"/>
              </w:rPr>
              <w:t>acc_pt_name_val[5] = 116 (0x74) (t)</w:t>
            </w:r>
          </w:p>
          <w:p w14:paraId="42B0A4C5" w14:textId="77777777" w:rsidR="00220082" w:rsidRPr="007F7AA4" w:rsidRDefault="00220082" w:rsidP="00220082">
            <w:pPr>
              <w:rPr>
                <w:rFonts w:eastAsiaTheme="majorEastAsia" w:cs="Times New Roman"/>
                <w:sz w:val="20"/>
              </w:rPr>
            </w:pPr>
            <w:r w:rsidRPr="007F7AA4">
              <w:rPr>
                <w:rFonts w:eastAsiaTheme="majorEastAsia" w:cs="Times New Roman"/>
                <w:sz w:val="20"/>
              </w:rPr>
              <w:t>[0xB0E2]                 08:57:37.464297    LTE NAS ESM Plain OTA Incoming MessageActivate default EPS bearer context request Msg     2</w:t>
            </w:r>
          </w:p>
          <w:p w14:paraId="0DADE94B" w14:textId="77777777" w:rsidR="00220082" w:rsidRPr="007F7AA4" w:rsidRDefault="00220082" w:rsidP="00220082">
            <w:pPr>
              <w:rPr>
                <w:rFonts w:eastAsiaTheme="majorEastAsia" w:cs="Times New Roman"/>
                <w:sz w:val="20"/>
              </w:rPr>
            </w:pPr>
            <w:r w:rsidRPr="007F7AA4">
              <w:rPr>
                <w:rFonts w:eastAsiaTheme="majorEastAsia" w:cs="Times New Roman"/>
                <w:sz w:val="20"/>
              </w:rPr>
              <w:t>[0xB0E3]                 08:57:37.465782    LTE NAS ESM Plain OTA Outgoing MessageActivate default EPS bearer context accept Msg      2</w:t>
            </w:r>
          </w:p>
          <w:p w14:paraId="63DB9FE9" w14:textId="77777777" w:rsidR="00220082" w:rsidRPr="007F7AA4" w:rsidRDefault="00220082" w:rsidP="00220082">
            <w:pPr>
              <w:rPr>
                <w:rFonts w:eastAsiaTheme="majorEastAsia" w:cs="Times New Roman"/>
                <w:sz w:val="20"/>
              </w:rPr>
            </w:pPr>
          </w:p>
          <w:p w14:paraId="7B929A4A" w14:textId="77777777" w:rsidR="00220082" w:rsidRPr="007F7AA4" w:rsidRDefault="00220082" w:rsidP="00220082">
            <w:pPr>
              <w:rPr>
                <w:rFonts w:eastAsiaTheme="majorEastAsia" w:cs="Times New Roman"/>
                <w:b/>
                <w:sz w:val="20"/>
              </w:rPr>
            </w:pPr>
            <w:r w:rsidRPr="007F7AA4">
              <w:rPr>
                <w:rFonts w:eastAsiaTheme="majorEastAsia" w:cs="Times New Roman"/>
                <w:b/>
                <w:sz w:val="20"/>
              </w:rPr>
              <w:t xml:space="preserve">// </w:t>
            </w:r>
            <w:r w:rsidRPr="007F7AA4">
              <w:rPr>
                <w:rFonts w:eastAsiaTheme="majorEastAsia" w:cs="Times New Roman"/>
                <w:b/>
                <w:sz w:val="20"/>
              </w:rPr>
              <w:t>卡</w:t>
            </w:r>
            <w:r w:rsidRPr="007F7AA4">
              <w:rPr>
                <w:rFonts w:eastAsiaTheme="majorEastAsia" w:cs="Times New Roman"/>
                <w:b/>
                <w:sz w:val="20"/>
              </w:rPr>
              <w:t>2</w:t>
            </w:r>
            <w:r w:rsidRPr="007F7AA4">
              <w:rPr>
                <w:rFonts w:eastAsiaTheme="majorEastAsia" w:cs="Times New Roman"/>
                <w:b/>
                <w:sz w:val="20"/>
              </w:rPr>
              <w:t>添加</w:t>
            </w:r>
            <w:r w:rsidRPr="007F7AA4">
              <w:rPr>
                <w:rFonts w:eastAsiaTheme="majorEastAsia" w:cs="Times New Roman"/>
                <w:b/>
                <w:sz w:val="20"/>
              </w:rPr>
              <w:t>NR</w:t>
            </w:r>
            <w:r w:rsidRPr="007F7AA4">
              <w:rPr>
                <w:rFonts w:eastAsiaTheme="majorEastAsia" w:cs="Times New Roman"/>
                <w:b/>
                <w:sz w:val="20"/>
              </w:rPr>
              <w:t>连接</w:t>
            </w:r>
          </w:p>
          <w:p w14:paraId="4235F142" w14:textId="77777777" w:rsidR="00220082" w:rsidRPr="007F7AA4" w:rsidRDefault="00220082" w:rsidP="00220082">
            <w:pPr>
              <w:rPr>
                <w:rFonts w:eastAsiaTheme="majorEastAsia" w:cs="Times New Roman"/>
                <w:sz w:val="20"/>
              </w:rPr>
            </w:pPr>
            <w:r w:rsidRPr="007F7AA4">
              <w:rPr>
                <w:rFonts w:eastAsiaTheme="majorEastAsia" w:cs="Times New Roman"/>
                <w:sz w:val="20"/>
              </w:rPr>
              <w:t>[0xB0C0/026/009/000]     08:57:37.786004    DL_DCCH / RRCConnectionReconfigurationRadio Bearer ID: 1, Freq: 1850, SFN: 996          2</w:t>
            </w:r>
          </w:p>
          <w:p w14:paraId="2A754BDE" w14:textId="77777777" w:rsidR="00220082" w:rsidRPr="007F7AA4" w:rsidRDefault="00220082" w:rsidP="00220082">
            <w:pPr>
              <w:rPr>
                <w:rFonts w:eastAsiaTheme="majorEastAsia" w:cs="Times New Roman"/>
                <w:sz w:val="20"/>
              </w:rPr>
            </w:pPr>
            <w:r w:rsidRPr="007F7AA4">
              <w:rPr>
                <w:rFonts w:eastAsiaTheme="majorEastAsia" w:cs="Times New Roman"/>
                <w:sz w:val="20"/>
              </w:rPr>
              <w:t>[0xB821]                 08:57:37.786903    NR5G RRC OTA Packet      RRC_RECONFIG                                      2</w:t>
            </w:r>
          </w:p>
          <w:p w14:paraId="70EC43C9" w14:textId="77777777" w:rsidR="00220082" w:rsidRPr="007F7AA4" w:rsidRDefault="00220082" w:rsidP="00220082">
            <w:pPr>
              <w:rPr>
                <w:rFonts w:eastAsiaTheme="majorEastAsia" w:cs="Times New Roman"/>
                <w:sz w:val="20"/>
              </w:rPr>
            </w:pPr>
            <w:r w:rsidRPr="007F7AA4">
              <w:rPr>
                <w:rFonts w:eastAsiaTheme="majorEastAsia" w:cs="Times New Roman"/>
                <w:sz w:val="20"/>
              </w:rPr>
              <w:t>[0xB821]                 08:57:37.786915    NR5G RRC OTA Packet      RADIO_BEARER_CONFIG                               2</w:t>
            </w:r>
          </w:p>
          <w:p w14:paraId="32F16271" w14:textId="77777777" w:rsidR="00220082" w:rsidRPr="007F7AA4" w:rsidRDefault="00220082" w:rsidP="00220082">
            <w:pPr>
              <w:rPr>
                <w:rFonts w:eastAsiaTheme="majorEastAsia" w:cs="Times New Roman"/>
                <w:sz w:val="20"/>
              </w:rPr>
            </w:pPr>
            <w:r w:rsidRPr="007F7AA4">
              <w:rPr>
                <w:rFonts w:eastAsiaTheme="majorEastAsia" w:cs="Times New Roman"/>
                <w:sz w:val="20"/>
              </w:rPr>
              <w:t>[0xB821]                 08:57:37.799293    NR5G RRC OTA Packet      RRC_RECONFIG_COMPLETE                             2</w:t>
            </w:r>
          </w:p>
          <w:p w14:paraId="715A5C98" w14:textId="77777777" w:rsidR="00220082" w:rsidRPr="007F7AA4" w:rsidRDefault="00220082" w:rsidP="00220082">
            <w:pPr>
              <w:rPr>
                <w:rFonts w:eastAsiaTheme="majorEastAsia" w:cs="Times New Roman"/>
                <w:sz w:val="20"/>
              </w:rPr>
            </w:pPr>
          </w:p>
          <w:p w14:paraId="329F215D" w14:textId="77777777" w:rsidR="00220082" w:rsidRPr="007F7AA4" w:rsidRDefault="00220082" w:rsidP="00220082">
            <w:pPr>
              <w:rPr>
                <w:rFonts w:eastAsiaTheme="majorEastAsia" w:cs="Times New Roman"/>
                <w:b/>
                <w:sz w:val="20"/>
              </w:rPr>
            </w:pPr>
            <w:r w:rsidRPr="007F7AA4">
              <w:rPr>
                <w:rFonts w:eastAsiaTheme="majorEastAsia" w:cs="Times New Roman"/>
                <w:b/>
                <w:sz w:val="20"/>
              </w:rPr>
              <w:t xml:space="preserve">// </w:t>
            </w:r>
            <w:r w:rsidRPr="007F7AA4">
              <w:rPr>
                <w:rFonts w:eastAsiaTheme="majorEastAsia" w:cs="Times New Roman"/>
                <w:b/>
                <w:sz w:val="20"/>
              </w:rPr>
              <w:t>卡</w:t>
            </w:r>
            <w:r w:rsidRPr="007F7AA4">
              <w:rPr>
                <w:rFonts w:eastAsiaTheme="majorEastAsia" w:cs="Times New Roman"/>
                <w:b/>
                <w:sz w:val="20"/>
              </w:rPr>
              <w:t>1 PS Paging</w:t>
            </w:r>
            <w:r w:rsidRPr="007F7AA4">
              <w:rPr>
                <w:rFonts w:eastAsiaTheme="majorEastAsia" w:cs="Times New Roman"/>
                <w:b/>
                <w:sz w:val="20"/>
              </w:rPr>
              <w:t>接收和处理</w:t>
            </w:r>
          </w:p>
          <w:p w14:paraId="1DCFC73A" w14:textId="77777777" w:rsidR="00220082" w:rsidRPr="007F7AA4" w:rsidRDefault="00220082" w:rsidP="00220082">
            <w:pPr>
              <w:rPr>
                <w:rFonts w:eastAsiaTheme="majorEastAsia" w:cs="Times New Roman"/>
                <w:sz w:val="20"/>
              </w:rPr>
            </w:pPr>
            <w:r w:rsidRPr="007F7AA4">
              <w:rPr>
                <w:rFonts w:eastAsiaTheme="majorEastAsia" w:cs="Times New Roman"/>
                <w:sz w:val="20"/>
              </w:rPr>
              <w:t>[0xB0C0/026/007/002]     08:57:41.940318    PCCH / Paging            Radio Bearer ID: 0, Freq: 1850, SFN: 387                         1</w:t>
            </w:r>
          </w:p>
          <w:p w14:paraId="471AB8C3" w14:textId="77777777" w:rsidR="00220082" w:rsidRPr="007F7AA4" w:rsidRDefault="00220082" w:rsidP="00220082">
            <w:pPr>
              <w:rPr>
                <w:rFonts w:eastAsiaTheme="majorEastAsia" w:cs="Times New Roman"/>
                <w:sz w:val="20"/>
              </w:rPr>
            </w:pPr>
            <w:r w:rsidRPr="007F7AA4">
              <w:rPr>
                <w:rFonts w:eastAsiaTheme="majorEastAsia" w:cs="Times New Roman"/>
                <w:sz w:val="20"/>
              </w:rPr>
              <w:t>[0xB0ED]                 08:57:41.940540    LTE NAS EMM Plain OTA Outgoing MessageService Request Msg           1</w:t>
            </w:r>
          </w:p>
          <w:p w14:paraId="672EEF9F" w14:textId="77777777" w:rsidR="00220082" w:rsidRPr="007F7AA4" w:rsidRDefault="00220082" w:rsidP="00220082">
            <w:pPr>
              <w:rPr>
                <w:rFonts w:eastAsiaTheme="majorEastAsia" w:cs="Times New Roman"/>
                <w:sz w:val="20"/>
              </w:rPr>
            </w:pPr>
            <w:r w:rsidRPr="007F7AA4">
              <w:rPr>
                <w:rFonts w:eastAsiaTheme="majorEastAsia" w:cs="Times New Roman"/>
                <w:sz w:val="20"/>
              </w:rPr>
              <w:t>[0xB0ED]                 08:57:46.429717    LTE NAS EMM Plain OTA Outgoing MessageTracking area update request Msg                1</w:t>
            </w:r>
          </w:p>
          <w:p w14:paraId="0EAB9E5A" w14:textId="77777777" w:rsidR="00220082" w:rsidRPr="007F7AA4" w:rsidRDefault="00220082" w:rsidP="00220082">
            <w:pPr>
              <w:rPr>
                <w:rFonts w:eastAsiaTheme="majorEastAsia" w:cs="Times New Roman"/>
                <w:sz w:val="20"/>
              </w:rPr>
            </w:pPr>
            <w:r w:rsidRPr="007F7AA4">
              <w:rPr>
                <w:rFonts w:eastAsiaTheme="majorEastAsia" w:cs="Times New Roman"/>
                <w:sz w:val="20"/>
              </w:rPr>
              <w:t>[0xB0EC]                 08:57:46.525509    LTE NAS EMM Plain OTA Incoming MessageTracking area update accept Msg    1</w:t>
            </w:r>
          </w:p>
          <w:p w14:paraId="68E69246" w14:textId="77777777" w:rsidR="00220082" w:rsidRPr="007F7AA4" w:rsidRDefault="00220082" w:rsidP="00220082">
            <w:pPr>
              <w:rPr>
                <w:rFonts w:eastAsiaTheme="majorEastAsia" w:cs="Times New Roman"/>
                <w:sz w:val="20"/>
              </w:rPr>
            </w:pPr>
            <w:r w:rsidRPr="007F7AA4">
              <w:rPr>
                <w:rFonts w:eastAsiaTheme="majorEastAsia" w:cs="Times New Roman"/>
                <w:sz w:val="20"/>
              </w:rPr>
              <w:t>[0xB0ED]                 08:57:46.526330    LTE NAS EMM Plain OTA Outgoing MessageTracking area update complete Msg        1</w:t>
            </w:r>
          </w:p>
          <w:p w14:paraId="70866E61" w14:textId="77777777" w:rsidR="00220082" w:rsidRPr="007F7AA4" w:rsidRDefault="00220082" w:rsidP="00220082">
            <w:pPr>
              <w:rPr>
                <w:rFonts w:eastAsiaTheme="majorEastAsia" w:cs="Times New Roman"/>
                <w:sz w:val="20"/>
              </w:rPr>
            </w:pPr>
          </w:p>
          <w:p w14:paraId="70456F1B" w14:textId="77777777" w:rsidR="00220082" w:rsidRPr="007F7AA4" w:rsidRDefault="00220082" w:rsidP="00220082">
            <w:pPr>
              <w:rPr>
                <w:rFonts w:eastAsiaTheme="majorEastAsia" w:cs="Times New Roman"/>
                <w:b/>
                <w:sz w:val="20"/>
              </w:rPr>
            </w:pPr>
            <w:r w:rsidRPr="007F7AA4">
              <w:rPr>
                <w:rFonts w:eastAsiaTheme="majorEastAsia" w:cs="Times New Roman"/>
                <w:b/>
                <w:sz w:val="20"/>
              </w:rPr>
              <w:t xml:space="preserve">// </w:t>
            </w:r>
            <w:r w:rsidRPr="007F7AA4">
              <w:rPr>
                <w:rFonts w:eastAsiaTheme="majorEastAsia" w:cs="Times New Roman"/>
                <w:b/>
                <w:sz w:val="20"/>
              </w:rPr>
              <w:t>卡</w:t>
            </w:r>
            <w:r w:rsidRPr="007F7AA4">
              <w:rPr>
                <w:rFonts w:eastAsiaTheme="majorEastAsia" w:cs="Times New Roman"/>
                <w:b/>
                <w:sz w:val="20"/>
              </w:rPr>
              <w:t>1 PS Paging</w:t>
            </w:r>
            <w:r w:rsidRPr="007F7AA4">
              <w:rPr>
                <w:rFonts w:eastAsiaTheme="majorEastAsia" w:cs="Times New Roman"/>
                <w:b/>
                <w:sz w:val="20"/>
              </w:rPr>
              <w:t>接收和处理</w:t>
            </w:r>
          </w:p>
          <w:p w14:paraId="32C43FFE" w14:textId="77777777" w:rsidR="00220082" w:rsidRPr="007F7AA4" w:rsidRDefault="00220082" w:rsidP="00220082">
            <w:pPr>
              <w:rPr>
                <w:rFonts w:eastAsiaTheme="majorEastAsia" w:cs="Times New Roman"/>
                <w:sz w:val="20"/>
              </w:rPr>
            </w:pPr>
            <w:r w:rsidRPr="007F7AA4">
              <w:rPr>
                <w:rFonts w:eastAsiaTheme="majorEastAsia" w:cs="Times New Roman"/>
                <w:sz w:val="20"/>
              </w:rPr>
              <w:t>[0xB0C0/026/007/002]     08:57:47.060311    PCCH / Paging            Radio Bearer ID: 0, Freq: 1850, SFN: 899                         1</w:t>
            </w:r>
          </w:p>
          <w:p w14:paraId="2DD7BD61" w14:textId="77777777" w:rsidR="00220082" w:rsidRPr="007F7AA4" w:rsidRDefault="00220082" w:rsidP="00220082">
            <w:pPr>
              <w:rPr>
                <w:rFonts w:eastAsiaTheme="majorEastAsia" w:cs="Times New Roman"/>
                <w:sz w:val="20"/>
              </w:rPr>
            </w:pPr>
            <w:r w:rsidRPr="007F7AA4">
              <w:rPr>
                <w:rFonts w:eastAsiaTheme="majorEastAsia" w:cs="Times New Roman"/>
                <w:sz w:val="20"/>
              </w:rPr>
              <w:t>[0xB0ED]                 08:57:47.060526    LTE NAS EMM Plain OTA Outgoing MessageService Request Msg                          1</w:t>
            </w:r>
          </w:p>
          <w:p w14:paraId="4888FE5D" w14:textId="77777777" w:rsidR="00220082" w:rsidRPr="007F7AA4" w:rsidRDefault="00220082" w:rsidP="00220082">
            <w:pPr>
              <w:rPr>
                <w:rFonts w:eastAsiaTheme="majorEastAsia" w:cs="Times New Roman"/>
                <w:sz w:val="20"/>
              </w:rPr>
            </w:pPr>
            <w:r w:rsidRPr="007F7AA4">
              <w:rPr>
                <w:rFonts w:eastAsiaTheme="majorEastAsia" w:cs="Times New Roman"/>
                <w:sz w:val="20"/>
              </w:rPr>
              <w:t>[0xB0ED]                 08:57:51.525576    LTE NAS EMM Plain OTA Outgoing MessageTracking area update request Msg              1</w:t>
            </w:r>
          </w:p>
          <w:p w14:paraId="4A93249B" w14:textId="77777777" w:rsidR="00220082" w:rsidRPr="007F7AA4" w:rsidRDefault="00220082" w:rsidP="00220082">
            <w:pPr>
              <w:rPr>
                <w:rFonts w:eastAsiaTheme="majorEastAsia" w:cs="Times New Roman"/>
                <w:sz w:val="20"/>
              </w:rPr>
            </w:pPr>
            <w:r w:rsidRPr="007F7AA4">
              <w:rPr>
                <w:rFonts w:eastAsiaTheme="majorEastAsia" w:cs="Times New Roman"/>
                <w:sz w:val="20"/>
              </w:rPr>
              <w:t>[0xB0EC]                 08:57:51.611493    LTE NAS EMM Plain OTA Incoming MessageTracking area update accept Msg               1</w:t>
            </w:r>
          </w:p>
          <w:p w14:paraId="09F01A97" w14:textId="77777777" w:rsidR="00220082" w:rsidRPr="007F7AA4" w:rsidRDefault="00220082" w:rsidP="00220082">
            <w:pPr>
              <w:rPr>
                <w:rFonts w:eastAsiaTheme="majorEastAsia" w:cs="Times New Roman"/>
                <w:sz w:val="20"/>
              </w:rPr>
            </w:pPr>
            <w:r w:rsidRPr="007F7AA4">
              <w:rPr>
                <w:rFonts w:eastAsiaTheme="majorEastAsia" w:cs="Times New Roman"/>
                <w:sz w:val="20"/>
              </w:rPr>
              <w:t>[0xB0ED]                 08:57:51.612272    LTE NAS EMM Plain OTA Outgoing MessageTracking area update complete Msg       1</w:t>
            </w:r>
          </w:p>
          <w:p w14:paraId="5B38C2E2" w14:textId="77777777" w:rsidR="00220082" w:rsidRPr="007F7AA4" w:rsidRDefault="00220082" w:rsidP="00220082">
            <w:pPr>
              <w:rPr>
                <w:rFonts w:eastAsiaTheme="majorEastAsia" w:cs="Times New Roman"/>
                <w:sz w:val="20"/>
              </w:rPr>
            </w:pPr>
          </w:p>
          <w:p w14:paraId="2B994280" w14:textId="77777777" w:rsidR="00220082" w:rsidRPr="007F7AA4" w:rsidRDefault="00220082" w:rsidP="00220082">
            <w:pPr>
              <w:rPr>
                <w:rFonts w:eastAsiaTheme="majorEastAsia" w:cs="Times New Roman"/>
                <w:b/>
                <w:sz w:val="20"/>
              </w:rPr>
            </w:pPr>
            <w:r w:rsidRPr="007F7AA4">
              <w:rPr>
                <w:rFonts w:eastAsiaTheme="majorEastAsia" w:cs="Times New Roman"/>
                <w:b/>
                <w:sz w:val="20"/>
              </w:rPr>
              <w:t xml:space="preserve">// </w:t>
            </w:r>
            <w:r w:rsidRPr="007F7AA4">
              <w:rPr>
                <w:rFonts w:eastAsiaTheme="majorEastAsia" w:cs="Times New Roman"/>
                <w:b/>
                <w:sz w:val="20"/>
              </w:rPr>
              <w:t>卡</w:t>
            </w:r>
            <w:r w:rsidRPr="007F7AA4">
              <w:rPr>
                <w:rFonts w:eastAsiaTheme="majorEastAsia" w:cs="Times New Roman"/>
                <w:b/>
                <w:sz w:val="20"/>
              </w:rPr>
              <w:t>1 PS Paging</w:t>
            </w:r>
            <w:r w:rsidRPr="007F7AA4">
              <w:rPr>
                <w:rFonts w:eastAsiaTheme="majorEastAsia" w:cs="Times New Roman"/>
                <w:b/>
                <w:sz w:val="20"/>
              </w:rPr>
              <w:t>接收和处理</w:t>
            </w:r>
          </w:p>
          <w:p w14:paraId="3198FFA5" w14:textId="77777777" w:rsidR="00220082" w:rsidRPr="007F7AA4" w:rsidRDefault="00220082" w:rsidP="00220082">
            <w:pPr>
              <w:rPr>
                <w:rFonts w:eastAsiaTheme="majorEastAsia" w:cs="Times New Roman"/>
                <w:sz w:val="20"/>
              </w:rPr>
            </w:pPr>
            <w:r w:rsidRPr="007F7AA4">
              <w:rPr>
                <w:rFonts w:eastAsiaTheme="majorEastAsia" w:cs="Times New Roman"/>
                <w:sz w:val="20"/>
              </w:rPr>
              <w:t>[0xB0C0/026/007/002]     08:57:52.180527    PCCH / Paging            Radio Bearer ID: 0, Freq: 1850, SFN: 387                         1</w:t>
            </w:r>
          </w:p>
          <w:p w14:paraId="559419EF" w14:textId="77777777" w:rsidR="00220082" w:rsidRPr="007F7AA4" w:rsidRDefault="00220082" w:rsidP="00220082">
            <w:pPr>
              <w:rPr>
                <w:rFonts w:eastAsiaTheme="majorEastAsia" w:cs="Times New Roman"/>
                <w:sz w:val="20"/>
              </w:rPr>
            </w:pPr>
            <w:r w:rsidRPr="007F7AA4">
              <w:rPr>
                <w:rFonts w:eastAsiaTheme="majorEastAsia" w:cs="Times New Roman"/>
                <w:sz w:val="20"/>
              </w:rPr>
              <w:t>[0xB0ED]                 08:57:52.180743    LTE NAS EMM Plain OTA Outgoing MessageService Request Msg                    1</w:t>
            </w:r>
          </w:p>
          <w:p w14:paraId="2DB3BA1F" w14:textId="77777777" w:rsidR="00220082" w:rsidRPr="007F7AA4" w:rsidRDefault="00220082" w:rsidP="00220082">
            <w:pPr>
              <w:rPr>
                <w:rFonts w:eastAsiaTheme="majorEastAsia" w:cs="Times New Roman"/>
                <w:sz w:val="20"/>
              </w:rPr>
            </w:pPr>
            <w:r w:rsidRPr="007F7AA4">
              <w:rPr>
                <w:rFonts w:eastAsiaTheme="majorEastAsia" w:cs="Times New Roman"/>
                <w:sz w:val="20"/>
              </w:rPr>
              <w:t>[0xB0ED]                 08:57:56.650628    LTE NAS EMM Plain OTA Outgoing MessageTracking area update request Msg               1</w:t>
            </w:r>
          </w:p>
          <w:p w14:paraId="62F7F7FF" w14:textId="77777777" w:rsidR="00220082" w:rsidRPr="007F7AA4" w:rsidRDefault="00220082" w:rsidP="00220082">
            <w:pPr>
              <w:rPr>
                <w:rFonts w:eastAsiaTheme="majorEastAsia" w:cs="Times New Roman"/>
                <w:sz w:val="20"/>
              </w:rPr>
            </w:pPr>
            <w:r w:rsidRPr="007F7AA4">
              <w:rPr>
                <w:rFonts w:eastAsiaTheme="majorEastAsia" w:cs="Times New Roman"/>
                <w:sz w:val="20"/>
              </w:rPr>
              <w:t>[0xB0EC]                 08:57:56.726712    LTE NAS EMM Plain OTA Incoming MessageTracking area update accept Msg               1</w:t>
            </w:r>
          </w:p>
          <w:p w14:paraId="5DF1EF71" w14:textId="77777777" w:rsidR="00220082" w:rsidRPr="007F7AA4" w:rsidRDefault="00220082" w:rsidP="00220082">
            <w:pPr>
              <w:rPr>
                <w:rFonts w:eastAsiaTheme="majorEastAsia" w:cs="Times New Roman"/>
                <w:sz w:val="20"/>
              </w:rPr>
            </w:pPr>
            <w:r w:rsidRPr="007F7AA4">
              <w:rPr>
                <w:rFonts w:eastAsiaTheme="majorEastAsia" w:cs="Times New Roman"/>
                <w:sz w:val="20"/>
              </w:rPr>
              <w:t>[0xB0ED]                 08:57:56.727647    LTE NAS EMM Plain OTA Outgoing MessageTracking area update complete Msg        1</w:t>
            </w:r>
          </w:p>
          <w:p w14:paraId="4A732FF3" w14:textId="77777777" w:rsidR="00220082" w:rsidRPr="007F7AA4" w:rsidRDefault="00220082" w:rsidP="00DF2177">
            <w:pPr>
              <w:rPr>
                <w:rFonts w:eastAsiaTheme="majorEastAsia" w:cs="Times New Roman"/>
                <w:sz w:val="20"/>
              </w:rPr>
            </w:pPr>
          </w:p>
        </w:tc>
      </w:tr>
    </w:tbl>
    <w:p w14:paraId="7BCF9BCC" w14:textId="77777777" w:rsidR="00D263D3" w:rsidRPr="007F7AA4" w:rsidRDefault="00790294" w:rsidP="00790294">
      <w:pPr>
        <w:pStyle w:val="2"/>
        <w:spacing w:before="156" w:after="156"/>
        <w:rPr>
          <w:rFonts w:cs="Times New Roman"/>
        </w:rPr>
      </w:pPr>
      <w:bookmarkStart w:id="108" w:name="_Toc87714686"/>
      <w:r w:rsidRPr="007F7AA4">
        <w:rPr>
          <w:rFonts w:cs="Times New Roman"/>
        </w:rPr>
        <w:lastRenderedPageBreak/>
        <w:t>只有上行数据，没有下行数据</w:t>
      </w:r>
      <w:bookmarkEnd w:id="108"/>
    </w:p>
    <w:p w14:paraId="6698E1D6" w14:textId="77777777" w:rsidR="000000FD" w:rsidRPr="007F7AA4" w:rsidRDefault="000000FD" w:rsidP="000000FD">
      <w:pPr>
        <w:rPr>
          <w:rFonts w:eastAsiaTheme="majorEastAsia" w:cs="Times New Roman"/>
        </w:rPr>
      </w:pPr>
      <w:r w:rsidRPr="007F7AA4">
        <w:rPr>
          <w:rFonts w:eastAsiaTheme="majorEastAsia" w:cs="Times New Roman"/>
        </w:rPr>
        <w:t>问题发生的场景：</w:t>
      </w:r>
    </w:p>
    <w:p w14:paraId="121CAAFB" w14:textId="77777777" w:rsidR="000000FD" w:rsidRPr="007F7AA4" w:rsidRDefault="000000FD" w:rsidP="002A48E3">
      <w:pPr>
        <w:pStyle w:val="ac"/>
        <w:numPr>
          <w:ilvl w:val="0"/>
          <w:numId w:val="4"/>
        </w:numPr>
        <w:ind w:firstLineChars="0"/>
        <w:rPr>
          <w:rFonts w:eastAsiaTheme="majorEastAsia" w:cs="Times New Roman"/>
        </w:rPr>
      </w:pPr>
      <w:r w:rsidRPr="007F7AA4">
        <w:rPr>
          <w:rFonts w:eastAsiaTheme="majorEastAsia" w:cs="Times New Roman"/>
        </w:rPr>
        <w:t>切数据卡</w:t>
      </w:r>
    </w:p>
    <w:p w14:paraId="70D829A9" w14:textId="77777777" w:rsidR="000000FD" w:rsidRPr="007F7AA4" w:rsidRDefault="000000FD" w:rsidP="002A48E3">
      <w:pPr>
        <w:pStyle w:val="ac"/>
        <w:numPr>
          <w:ilvl w:val="0"/>
          <w:numId w:val="4"/>
        </w:numPr>
        <w:ind w:firstLineChars="0"/>
        <w:rPr>
          <w:rFonts w:eastAsiaTheme="majorEastAsia" w:cs="Times New Roman"/>
        </w:rPr>
      </w:pPr>
      <w:r w:rsidRPr="007F7AA4">
        <w:rPr>
          <w:rFonts w:eastAsiaTheme="majorEastAsia" w:cs="Times New Roman"/>
        </w:rPr>
        <w:t>出飞行模式</w:t>
      </w:r>
    </w:p>
    <w:p w14:paraId="2FC3275D" w14:textId="77777777" w:rsidR="00F41A6A" w:rsidRPr="007F7AA4" w:rsidRDefault="00F41A6A" w:rsidP="002A48E3">
      <w:pPr>
        <w:pStyle w:val="ac"/>
        <w:numPr>
          <w:ilvl w:val="0"/>
          <w:numId w:val="4"/>
        </w:numPr>
        <w:ind w:firstLineChars="0"/>
        <w:rPr>
          <w:rFonts w:eastAsiaTheme="majorEastAsia" w:cs="Times New Roman"/>
        </w:rPr>
      </w:pPr>
      <w:r w:rsidRPr="007F7AA4">
        <w:rPr>
          <w:rFonts w:eastAsiaTheme="majorEastAsia" w:cs="Times New Roman"/>
        </w:rPr>
        <w:t>副卡</w:t>
      </w:r>
      <w:r w:rsidRPr="007F7AA4">
        <w:rPr>
          <w:rFonts w:eastAsiaTheme="majorEastAsia" w:cs="Times New Roman"/>
        </w:rPr>
        <w:t>VoLTE</w:t>
      </w:r>
      <w:r w:rsidRPr="007F7AA4">
        <w:rPr>
          <w:rFonts w:eastAsiaTheme="majorEastAsia" w:cs="Times New Roman"/>
        </w:rPr>
        <w:t>电话结束后</w:t>
      </w:r>
    </w:p>
    <w:p w14:paraId="6CC9F512" w14:textId="2AB122D5" w:rsidR="0028658C" w:rsidRPr="007F7AA4" w:rsidRDefault="0028658C" w:rsidP="0028658C">
      <w:pPr>
        <w:rPr>
          <w:rFonts w:eastAsiaTheme="majorEastAsia" w:cs="Times New Roman"/>
        </w:rPr>
      </w:pPr>
      <w:r w:rsidRPr="007F7AA4">
        <w:rPr>
          <w:rFonts w:eastAsiaTheme="majorEastAsia" w:cs="Times New Roman"/>
        </w:rPr>
        <w:t>切换数据卡后，</w:t>
      </w:r>
      <w:r w:rsidRPr="007F7AA4">
        <w:rPr>
          <w:rFonts w:eastAsiaTheme="majorEastAsia" w:cs="Times New Roman"/>
        </w:rPr>
        <w:t>UE</w:t>
      </w:r>
      <w:r w:rsidRPr="007F7AA4">
        <w:rPr>
          <w:rFonts w:eastAsiaTheme="majorEastAsia" w:cs="Times New Roman"/>
        </w:rPr>
        <w:t>主卡正常驻留，默认承载建立成功。但是，用户面</w:t>
      </w:r>
      <w:r w:rsidRPr="007F7AA4">
        <w:rPr>
          <w:rFonts w:eastAsiaTheme="majorEastAsia" w:cs="Times New Roman"/>
        </w:rPr>
        <w:t>UE</w:t>
      </w:r>
      <w:r w:rsidR="00A46FA6" w:rsidRPr="007F7AA4">
        <w:rPr>
          <w:rFonts w:eastAsiaTheme="majorEastAsia" w:cs="Times New Roman"/>
        </w:rPr>
        <w:t>主卡</w:t>
      </w:r>
      <w:r w:rsidRPr="007F7AA4">
        <w:rPr>
          <w:rFonts w:eastAsiaTheme="majorEastAsia" w:cs="Times New Roman"/>
        </w:rPr>
        <w:t>只有上行数据，没有任何下行数据，上行数据发生大量重传。信令面，</w:t>
      </w:r>
      <w:r w:rsidRPr="007F7AA4">
        <w:rPr>
          <w:rFonts w:eastAsiaTheme="majorEastAsia" w:cs="Times New Roman"/>
        </w:rPr>
        <w:t>UE</w:t>
      </w:r>
      <w:r w:rsidRPr="007F7AA4">
        <w:rPr>
          <w:rFonts w:eastAsiaTheme="majorEastAsia" w:cs="Times New Roman"/>
        </w:rPr>
        <w:t>主卡可以正常接收下行控制信令。</w:t>
      </w:r>
      <w:r w:rsidR="007138FF" w:rsidRPr="007F7AA4">
        <w:rPr>
          <w:rFonts w:eastAsiaTheme="majorEastAsia" w:cs="Times New Roman"/>
        </w:rPr>
        <w:t>此问题可能</w:t>
      </w:r>
      <w:r w:rsidR="00AF616F" w:rsidRPr="007F7AA4">
        <w:rPr>
          <w:rFonts w:eastAsiaTheme="majorEastAsia" w:cs="Times New Roman"/>
        </w:rPr>
        <w:t>为</w:t>
      </w:r>
      <w:r w:rsidR="007138FF" w:rsidRPr="007F7AA4">
        <w:rPr>
          <w:rFonts w:eastAsiaTheme="majorEastAsia" w:cs="Times New Roman"/>
        </w:rPr>
        <w:t>单个</w:t>
      </w:r>
      <w:r w:rsidR="007138FF" w:rsidRPr="007F7AA4">
        <w:rPr>
          <w:rFonts w:eastAsiaTheme="majorEastAsia" w:cs="Times New Roman"/>
        </w:rPr>
        <w:t>APP</w:t>
      </w:r>
      <w:r w:rsidR="00AF616F" w:rsidRPr="007F7AA4">
        <w:rPr>
          <w:rFonts w:eastAsiaTheme="majorEastAsia" w:cs="Times New Roman"/>
        </w:rPr>
        <w:t>服务器</w:t>
      </w:r>
      <w:r w:rsidR="007138FF" w:rsidRPr="007F7AA4">
        <w:rPr>
          <w:rFonts w:eastAsiaTheme="majorEastAsia" w:cs="Times New Roman"/>
        </w:rPr>
        <w:t>存在</w:t>
      </w:r>
      <w:r w:rsidR="00AF616F" w:rsidRPr="007F7AA4">
        <w:rPr>
          <w:rFonts w:eastAsiaTheme="majorEastAsia" w:cs="Times New Roman"/>
        </w:rPr>
        <w:t>下行问题，</w:t>
      </w:r>
      <w:r w:rsidR="007138FF" w:rsidRPr="007F7AA4">
        <w:rPr>
          <w:rFonts w:eastAsiaTheme="majorEastAsia" w:cs="Times New Roman"/>
        </w:rPr>
        <w:t>双工变单工，可以重启</w:t>
      </w:r>
      <w:r w:rsidR="007138FF" w:rsidRPr="007F7AA4">
        <w:rPr>
          <w:rFonts w:eastAsiaTheme="majorEastAsia" w:cs="Times New Roman"/>
        </w:rPr>
        <w:t>APP</w:t>
      </w:r>
      <w:r w:rsidR="007138FF" w:rsidRPr="007F7AA4">
        <w:rPr>
          <w:rFonts w:eastAsiaTheme="majorEastAsia" w:cs="Times New Roman"/>
        </w:rPr>
        <w:t>，或者测试其他</w:t>
      </w:r>
      <w:r w:rsidR="007138FF" w:rsidRPr="007F7AA4">
        <w:rPr>
          <w:rFonts w:eastAsiaTheme="majorEastAsia" w:cs="Times New Roman"/>
        </w:rPr>
        <w:t>APP</w:t>
      </w:r>
      <w:r w:rsidR="007138FF" w:rsidRPr="007F7AA4">
        <w:rPr>
          <w:rFonts w:eastAsiaTheme="majorEastAsia" w:cs="Times New Roman"/>
        </w:rPr>
        <w:t>是否能够正常上网。</w:t>
      </w:r>
    </w:p>
    <w:p w14:paraId="1ACBAF06" w14:textId="77777777" w:rsidR="00927AA6" w:rsidRPr="007F7AA4" w:rsidRDefault="00927AA6" w:rsidP="00D263D3">
      <w:pPr>
        <w:rPr>
          <w:rFonts w:eastAsiaTheme="majorEastAsia" w:cs="Times New Roman"/>
          <w:sz w:val="20"/>
        </w:rPr>
      </w:pPr>
    </w:p>
    <w:p w14:paraId="130639D9" w14:textId="77777777" w:rsidR="00D263D3" w:rsidRPr="007F7AA4" w:rsidRDefault="00927AA6" w:rsidP="00D263D3">
      <w:pPr>
        <w:rPr>
          <w:rFonts w:eastAsiaTheme="majorEastAsia" w:cs="Times New Roman"/>
          <w:sz w:val="20"/>
        </w:rPr>
      </w:pPr>
      <w:r w:rsidRPr="007F7AA4">
        <w:rPr>
          <w:rFonts w:eastAsiaTheme="majorEastAsia" w:cs="Times New Roman"/>
          <w:sz w:val="20"/>
        </w:rPr>
        <w:t>示例</w:t>
      </w:r>
      <w:r w:rsidRPr="007F7AA4">
        <w:rPr>
          <w:rFonts w:eastAsiaTheme="majorEastAsia" w:cs="Times New Roman"/>
          <w:sz w:val="20"/>
        </w:rPr>
        <w:t>JIRA</w:t>
      </w:r>
      <w:r w:rsidRPr="007F7AA4">
        <w:rPr>
          <w:rFonts w:eastAsiaTheme="majorEastAsia" w:cs="Times New Roman"/>
          <w:sz w:val="20"/>
        </w:rPr>
        <w:t>：</w:t>
      </w:r>
      <w:hyperlink r:id="rId65" w:history="1">
        <w:r w:rsidR="00D263D3" w:rsidRPr="007F7AA4">
          <w:rPr>
            <w:rFonts w:eastAsiaTheme="majorEastAsia" w:cs="Times New Roman"/>
            <w:sz w:val="20"/>
          </w:rPr>
          <w:t>UPGR5G-4188</w:t>
        </w:r>
      </w:hyperlink>
      <w:r w:rsidR="00790294" w:rsidRPr="007F7AA4">
        <w:rPr>
          <w:rFonts w:eastAsiaTheme="majorEastAsia" w:cs="Times New Roman"/>
          <w:sz w:val="20"/>
        </w:rPr>
        <w:t xml:space="preserve"> </w:t>
      </w:r>
      <w:r w:rsidR="00D263D3" w:rsidRPr="007F7AA4">
        <w:rPr>
          <w:rFonts w:eastAsiaTheme="majorEastAsia" w:cs="Times New Roman"/>
          <w:sz w:val="20"/>
        </w:rPr>
        <w:t>FT_J22-R_ShenZhen_NSA_</w:t>
      </w:r>
      <w:r w:rsidR="00D263D3" w:rsidRPr="007F7AA4">
        <w:rPr>
          <w:rFonts w:eastAsiaTheme="majorEastAsia" w:cs="Times New Roman"/>
          <w:sz w:val="20"/>
        </w:rPr>
        <w:t>卡一单卡电信</w:t>
      </w:r>
      <w:r w:rsidR="00D263D3" w:rsidRPr="007F7AA4">
        <w:rPr>
          <w:rFonts w:eastAsiaTheme="majorEastAsia" w:cs="Times New Roman"/>
          <w:sz w:val="20"/>
        </w:rPr>
        <w:t>5V</w:t>
      </w:r>
      <w:r w:rsidR="00D263D3" w:rsidRPr="007F7AA4">
        <w:rPr>
          <w:rFonts w:eastAsiaTheme="majorEastAsia" w:cs="Times New Roman"/>
          <w:b/>
          <w:sz w:val="20"/>
        </w:rPr>
        <w:t>，第二次飞模后数据断流两分钟</w:t>
      </w:r>
      <w:r w:rsidR="00D263D3" w:rsidRPr="007F7AA4">
        <w:rPr>
          <w:rFonts w:eastAsiaTheme="majorEastAsia" w:cs="Times New Roman"/>
          <w:sz w:val="20"/>
        </w:rPr>
        <w:t>，期间只有上行图标，再次飞模后恢复，</w:t>
      </w:r>
      <w:r w:rsidR="00D263D3" w:rsidRPr="007F7AA4">
        <w:rPr>
          <w:rFonts w:eastAsiaTheme="majorEastAsia" w:cs="Times New Roman"/>
          <w:sz w:val="20"/>
        </w:rPr>
        <w:t>15</w:t>
      </w:r>
      <w:r w:rsidR="00D263D3" w:rsidRPr="007F7AA4">
        <w:rPr>
          <w:rFonts w:eastAsiaTheme="majorEastAsia" w:cs="Times New Roman"/>
          <w:sz w:val="20"/>
        </w:rPr>
        <w:t>点</w:t>
      </w:r>
      <w:r w:rsidR="00D263D3" w:rsidRPr="007F7AA4">
        <w:rPr>
          <w:rFonts w:eastAsiaTheme="majorEastAsia" w:cs="Times New Roman"/>
          <w:sz w:val="20"/>
        </w:rPr>
        <w:t>17</w:t>
      </w:r>
      <w:r w:rsidR="00D263D3" w:rsidRPr="007F7AA4">
        <w:rPr>
          <w:rFonts w:eastAsiaTheme="majorEastAsia" w:cs="Times New Roman"/>
          <w:sz w:val="20"/>
        </w:rPr>
        <w:t>分，概率：</w:t>
      </w:r>
      <w:r w:rsidR="00D263D3" w:rsidRPr="007F7AA4">
        <w:rPr>
          <w:rFonts w:eastAsiaTheme="majorEastAsia" w:cs="Times New Roman"/>
          <w:sz w:val="20"/>
        </w:rPr>
        <w:t>2</w:t>
      </w:r>
      <w:r w:rsidR="00D263D3" w:rsidRPr="007F7AA4">
        <w:rPr>
          <w:rFonts w:eastAsiaTheme="majorEastAsia" w:cs="Times New Roman"/>
          <w:sz w:val="20"/>
        </w:rPr>
        <w:t>次</w:t>
      </w:r>
      <w:r w:rsidR="00D263D3" w:rsidRPr="007F7AA4">
        <w:rPr>
          <w:rFonts w:eastAsiaTheme="majorEastAsia" w:cs="Times New Roman"/>
          <w:sz w:val="20"/>
        </w:rPr>
        <w:t>/</w:t>
      </w:r>
      <w:r w:rsidR="00D263D3" w:rsidRPr="007F7AA4">
        <w:rPr>
          <w:rFonts w:eastAsiaTheme="majorEastAsia" w:cs="Times New Roman"/>
          <w:sz w:val="20"/>
        </w:rPr>
        <w:t>天</w:t>
      </w:r>
      <w:r w:rsidR="00D263D3" w:rsidRPr="007F7AA4">
        <w:rPr>
          <w:rFonts w:eastAsiaTheme="majorEastAsia" w:cs="Times New Roman"/>
          <w:sz w:val="20"/>
        </w:rPr>
        <w:t>_20210125</w:t>
      </w:r>
    </w:p>
    <w:p w14:paraId="70E5E3F0" w14:textId="6AABC088" w:rsidR="00022F8E" w:rsidRPr="007F7AA4" w:rsidRDefault="004977FE" w:rsidP="004977FE">
      <w:pPr>
        <w:rPr>
          <w:rFonts w:eastAsiaTheme="majorEastAsia" w:cs="Times New Roman"/>
          <w:b/>
          <w:sz w:val="20"/>
        </w:rPr>
      </w:pPr>
      <w:r w:rsidRPr="007F7AA4">
        <w:rPr>
          <w:rFonts w:eastAsiaTheme="majorEastAsia" w:cs="Times New Roman"/>
          <w:b/>
          <w:sz w:val="20"/>
        </w:rPr>
        <w:t>进出飞行模式后，</w:t>
      </w:r>
      <w:r w:rsidRPr="007F7AA4">
        <w:rPr>
          <w:rFonts w:eastAsiaTheme="majorEastAsia" w:cs="Times New Roman"/>
          <w:b/>
          <w:sz w:val="20"/>
        </w:rPr>
        <w:t>UE</w:t>
      </w:r>
      <w:r w:rsidRPr="007F7AA4">
        <w:rPr>
          <w:rFonts w:eastAsiaTheme="majorEastAsia" w:cs="Times New Roman"/>
          <w:b/>
          <w:sz w:val="20"/>
        </w:rPr>
        <w:t>只有上行数据，没有任何的下行数据。</w:t>
      </w:r>
    </w:p>
    <w:tbl>
      <w:tblPr>
        <w:tblStyle w:val="a7"/>
        <w:tblW w:w="0" w:type="auto"/>
        <w:tblLook w:val="04A0" w:firstRow="1" w:lastRow="0" w:firstColumn="1" w:lastColumn="0" w:noHBand="0" w:noVBand="1"/>
      </w:tblPr>
      <w:tblGrid>
        <w:gridCol w:w="13454"/>
      </w:tblGrid>
      <w:tr w:rsidR="0064000F" w:rsidRPr="007F7AA4" w14:paraId="20BF7971" w14:textId="77777777" w:rsidTr="0064000F">
        <w:tc>
          <w:tcPr>
            <w:tcW w:w="13454" w:type="dxa"/>
          </w:tcPr>
          <w:p w14:paraId="0941D37C" w14:textId="77777777" w:rsidR="0064000F" w:rsidRPr="007F7AA4" w:rsidRDefault="0064000F" w:rsidP="0064000F">
            <w:pPr>
              <w:rPr>
                <w:rFonts w:eastAsiaTheme="majorEastAsia" w:cs="Times New Roman"/>
                <w:sz w:val="20"/>
              </w:rPr>
            </w:pPr>
            <w:r w:rsidRPr="007F7AA4">
              <w:rPr>
                <w:rFonts w:eastAsiaTheme="majorEastAsia" w:cs="Times New Roman"/>
                <w:sz w:val="20"/>
              </w:rPr>
              <w:t>Type Index Time Local Time Module Message Comment Time Differences</w:t>
            </w:r>
          </w:p>
          <w:p w14:paraId="3D5AFEF5" w14:textId="77777777" w:rsidR="0064000F" w:rsidRPr="007F7AA4" w:rsidRDefault="0064000F" w:rsidP="0064000F">
            <w:pPr>
              <w:rPr>
                <w:rFonts w:eastAsiaTheme="majorEastAsia" w:cs="Times New Roman"/>
                <w:sz w:val="20"/>
                <w:highlight w:val="yellow"/>
              </w:rPr>
            </w:pPr>
            <w:r w:rsidRPr="007F7AA4">
              <w:rPr>
                <w:rFonts w:eastAsiaTheme="majorEastAsia" w:cs="Times New Roman"/>
                <w:sz w:val="20"/>
                <w:highlight w:val="yellow"/>
              </w:rPr>
              <w:t>SYS 1994312 292266473 15:14:50:927 NIL [AT_RX p62,ch8]AT+EFUN=0,2</w:t>
            </w:r>
          </w:p>
          <w:p w14:paraId="66F3DEB5" w14:textId="77777777" w:rsidR="0064000F" w:rsidRPr="007F7AA4" w:rsidRDefault="0064000F" w:rsidP="0064000F">
            <w:pPr>
              <w:rPr>
                <w:rFonts w:eastAsiaTheme="majorEastAsia" w:cs="Times New Roman"/>
                <w:sz w:val="20"/>
                <w:highlight w:val="yellow"/>
              </w:rPr>
            </w:pPr>
            <w:r w:rsidRPr="007F7AA4">
              <w:rPr>
                <w:rFonts w:eastAsiaTheme="majorEastAsia" w:cs="Times New Roman"/>
                <w:sz w:val="20"/>
                <w:highlight w:val="yellow"/>
              </w:rPr>
              <w:t>=&gt; Decode:Set functionaliy for multiple SIM project (Proprietary command) +EFUN</w:t>
            </w:r>
          </w:p>
          <w:p w14:paraId="34B3C090" w14:textId="77777777" w:rsidR="0064000F" w:rsidRPr="007F7AA4" w:rsidRDefault="0064000F" w:rsidP="0064000F">
            <w:pPr>
              <w:rPr>
                <w:rFonts w:eastAsiaTheme="majorEastAsia" w:cs="Times New Roman"/>
                <w:sz w:val="20"/>
              </w:rPr>
            </w:pPr>
            <w:r w:rsidRPr="007F7AA4">
              <w:rPr>
                <w:rFonts w:eastAsiaTheme="majorEastAsia" w:cs="Times New Roman"/>
                <w:sz w:val="20"/>
                <w:highlight w:val="yellow"/>
              </w:rPr>
              <w:t>&lt;efun_state&gt; : 0(ALL SIM Radio OFF)</w:t>
            </w:r>
          </w:p>
          <w:p w14:paraId="6EEF22FC" w14:textId="77777777" w:rsidR="0064000F" w:rsidRPr="007F7AA4" w:rsidRDefault="0064000F" w:rsidP="0064000F">
            <w:pPr>
              <w:rPr>
                <w:rFonts w:eastAsiaTheme="majorEastAsia" w:cs="Times New Roman"/>
                <w:sz w:val="20"/>
              </w:rPr>
            </w:pPr>
            <w:r w:rsidRPr="007F7AA4">
              <w:rPr>
                <w:rFonts w:eastAsiaTheme="majorEastAsia" w:cs="Times New Roman"/>
                <w:sz w:val="20"/>
              </w:rPr>
              <w:t>OTA 2022500 292279650 15:14:51:727 EMM_NASMSG [MS-&gt;NW] EMM_Detach_Request(Detach type="MO_EPS_DETACH", switch-off="KAL_TRUE")</w:t>
            </w:r>
          </w:p>
          <w:p w14:paraId="671E131B" w14:textId="77777777" w:rsidR="0064000F" w:rsidRPr="007F7AA4" w:rsidRDefault="0064000F" w:rsidP="0064000F">
            <w:pPr>
              <w:rPr>
                <w:rFonts w:eastAsiaTheme="majorEastAsia" w:cs="Times New Roman"/>
                <w:sz w:val="20"/>
              </w:rPr>
            </w:pPr>
            <w:r w:rsidRPr="007F7AA4">
              <w:rPr>
                <w:rFonts w:eastAsiaTheme="majorEastAsia" w:cs="Times New Roman"/>
                <w:sz w:val="20"/>
              </w:rPr>
              <w:t>SYS 2035153 292287021 15:14:52:297 NIL [AT_RX p62,ch8]AT+EFUN=1</w:t>
            </w:r>
          </w:p>
          <w:p w14:paraId="07CFF2DD" w14:textId="77777777" w:rsidR="0064000F" w:rsidRPr="007F7AA4" w:rsidRDefault="0064000F" w:rsidP="0064000F">
            <w:pPr>
              <w:rPr>
                <w:rFonts w:eastAsiaTheme="majorEastAsia" w:cs="Times New Roman"/>
                <w:sz w:val="20"/>
              </w:rPr>
            </w:pPr>
            <w:r w:rsidRPr="007F7AA4">
              <w:rPr>
                <w:rFonts w:eastAsiaTheme="majorEastAsia" w:cs="Times New Roman"/>
                <w:sz w:val="20"/>
              </w:rPr>
              <w:t>=&gt; Decode:Set functionaliy for multiple SIM project (Proprietary command) +EFUN</w:t>
            </w:r>
          </w:p>
          <w:p w14:paraId="4FA4CC05" w14:textId="77777777" w:rsidR="0064000F" w:rsidRPr="007F7AA4" w:rsidRDefault="0064000F" w:rsidP="0064000F">
            <w:pPr>
              <w:rPr>
                <w:rFonts w:eastAsiaTheme="majorEastAsia" w:cs="Times New Roman"/>
                <w:sz w:val="20"/>
              </w:rPr>
            </w:pPr>
            <w:r w:rsidRPr="007F7AA4">
              <w:rPr>
                <w:rFonts w:eastAsiaTheme="majorEastAsia" w:cs="Times New Roman"/>
                <w:sz w:val="20"/>
              </w:rPr>
              <w:t>&lt;efun_state&gt; : 1(SIM 1 Radio ON)</w:t>
            </w:r>
          </w:p>
          <w:p w14:paraId="0033BD74" w14:textId="77777777" w:rsidR="0064000F" w:rsidRPr="007F7AA4" w:rsidRDefault="0064000F" w:rsidP="0064000F">
            <w:pPr>
              <w:rPr>
                <w:rFonts w:eastAsiaTheme="majorEastAsia" w:cs="Times New Roman"/>
                <w:sz w:val="20"/>
              </w:rPr>
            </w:pPr>
            <w:r w:rsidRPr="007F7AA4">
              <w:rPr>
                <w:rFonts w:eastAsiaTheme="majorEastAsia" w:cs="Times New Roman"/>
                <w:sz w:val="20"/>
              </w:rPr>
              <w:t>OTA 2052450 292294468 15:14:52:699 EMM_NASMSG [MS-&gt;NW] EMM_Attach_Request(EPS attach type="EMM_ATTACH_TYPE_EPS_ATTACH")</w:t>
            </w:r>
          </w:p>
          <w:p w14:paraId="5BF7B240" w14:textId="77777777" w:rsidR="0064000F" w:rsidRPr="007F7AA4" w:rsidRDefault="0064000F" w:rsidP="0064000F">
            <w:pPr>
              <w:rPr>
                <w:rFonts w:eastAsiaTheme="majorEastAsia" w:cs="Times New Roman"/>
                <w:sz w:val="20"/>
              </w:rPr>
            </w:pPr>
            <w:r w:rsidRPr="007F7AA4">
              <w:rPr>
                <w:rFonts w:eastAsiaTheme="majorEastAsia" w:cs="Times New Roman"/>
                <w:sz w:val="20"/>
              </w:rPr>
              <w:lastRenderedPageBreak/>
              <w:t>OTA 2073160 292352772 15:14:56:501 EMM_NASMSG [NW-&gt;MS] EMM_Attach_Accept(EPS attach result="EMM_ATTACH_RESULT_EPS_ONLY_ATTACHED")</w:t>
            </w:r>
          </w:p>
          <w:p w14:paraId="487E3A69" w14:textId="77777777" w:rsidR="0064000F" w:rsidRPr="007F7AA4" w:rsidRDefault="0064000F" w:rsidP="0064000F">
            <w:pPr>
              <w:rPr>
                <w:rFonts w:eastAsiaTheme="majorEastAsia" w:cs="Times New Roman"/>
                <w:sz w:val="20"/>
              </w:rPr>
            </w:pPr>
            <w:r w:rsidRPr="007F7AA4">
              <w:rPr>
                <w:rFonts w:eastAsiaTheme="majorEastAsia" w:cs="Times New Roman"/>
                <w:sz w:val="20"/>
              </w:rPr>
              <w:t>OTA 2073554 292352804 15:14:56:501 ESM [NW-&gt;MS] ESM_MSG_ACTIVATE_DEFAULT_EPS_BEARER_CONTEXT_REQUEST (PTI:32, EBI:5)</w:t>
            </w:r>
          </w:p>
          <w:p w14:paraId="2D93AB5B" w14:textId="77777777" w:rsidR="0064000F" w:rsidRPr="007F7AA4" w:rsidRDefault="0064000F" w:rsidP="0064000F">
            <w:pPr>
              <w:rPr>
                <w:rFonts w:eastAsiaTheme="majorEastAsia" w:cs="Times New Roman"/>
                <w:sz w:val="20"/>
              </w:rPr>
            </w:pPr>
            <w:r w:rsidRPr="007F7AA4">
              <w:rPr>
                <w:rFonts w:eastAsiaTheme="majorEastAsia" w:cs="Times New Roman"/>
                <w:sz w:val="20"/>
              </w:rPr>
              <w:t>OTA 2073988 292352837 15:14:56:501 ESM [MS-&gt;NW] ESM_MSG_ACTIVATE_DEFAULT_EPS_BEARER_CONTEXT_ACCEPT (PTI:0, EBI:5)</w:t>
            </w:r>
          </w:p>
          <w:p w14:paraId="15219A67" w14:textId="77777777" w:rsidR="0064000F" w:rsidRPr="007F7AA4" w:rsidRDefault="0064000F" w:rsidP="0064000F">
            <w:pPr>
              <w:rPr>
                <w:rFonts w:eastAsiaTheme="majorEastAsia" w:cs="Times New Roman"/>
                <w:sz w:val="20"/>
              </w:rPr>
            </w:pPr>
            <w:r w:rsidRPr="007F7AA4">
              <w:rPr>
                <w:rFonts w:eastAsiaTheme="majorEastAsia" w:cs="Times New Roman"/>
                <w:sz w:val="20"/>
              </w:rPr>
              <w:t>OTA 2074409 292352882 15:14:56:501 EMM_NASMSG [MS-&gt;NW] EMM_Attach_Complete</w:t>
            </w:r>
          </w:p>
          <w:p w14:paraId="452D1AD0" w14:textId="77777777" w:rsidR="0064000F" w:rsidRPr="007F7AA4" w:rsidRDefault="0064000F" w:rsidP="0064000F">
            <w:pPr>
              <w:rPr>
                <w:rFonts w:eastAsiaTheme="majorEastAsia" w:cs="Times New Roman"/>
                <w:sz w:val="20"/>
              </w:rPr>
            </w:pPr>
            <w:r w:rsidRPr="007F7AA4">
              <w:rPr>
                <w:rFonts w:eastAsiaTheme="majorEastAsia" w:cs="Times New Roman"/>
                <w:sz w:val="20"/>
              </w:rPr>
              <w:t>OTA 2081507 292353733 15:14:56:501 ESM [MS-&gt;NW] ESM_MSG_PDN_CONNECTIVITY_REQUEST (PTI:33, EBI:0)</w:t>
            </w:r>
          </w:p>
          <w:p w14:paraId="6E6A7CA5" w14:textId="77777777" w:rsidR="0064000F" w:rsidRPr="007F7AA4" w:rsidRDefault="0064000F" w:rsidP="0064000F">
            <w:pPr>
              <w:rPr>
                <w:rFonts w:eastAsiaTheme="majorEastAsia" w:cs="Times New Roman"/>
                <w:sz w:val="20"/>
              </w:rPr>
            </w:pPr>
            <w:r w:rsidRPr="007F7AA4">
              <w:rPr>
                <w:rFonts w:eastAsiaTheme="majorEastAsia" w:cs="Times New Roman"/>
                <w:sz w:val="20"/>
              </w:rPr>
              <w:t>OTA 2086407 292355466 15:14:56:702 ESM [NW-&gt;MS] ESM_MSG_ACTIVATE_DEFAULT_EPS_BEARER_CONTEXT_REQUEST (PTI:33, EBI:6)</w:t>
            </w:r>
          </w:p>
          <w:p w14:paraId="063CB30A" w14:textId="77777777" w:rsidR="0064000F" w:rsidRPr="007F7AA4" w:rsidRDefault="0064000F" w:rsidP="0064000F">
            <w:pPr>
              <w:rPr>
                <w:rFonts w:eastAsiaTheme="majorEastAsia" w:cs="Times New Roman"/>
                <w:sz w:val="20"/>
              </w:rPr>
            </w:pPr>
            <w:r w:rsidRPr="007F7AA4">
              <w:rPr>
                <w:rFonts w:eastAsiaTheme="majorEastAsia" w:cs="Times New Roman"/>
                <w:sz w:val="20"/>
              </w:rPr>
              <w:t>OTA 2086707 292355490 15:14:56:702 ESM [MS-&gt;NW] ESM_MSG_ACTIVATE_DEFAULT_EPS_BEARER_CONTEXT_ACCEPT (PTI:0, EBI:6)</w:t>
            </w:r>
          </w:p>
          <w:p w14:paraId="61AD4C17" w14:textId="77777777" w:rsidR="0064000F" w:rsidRPr="007F7AA4" w:rsidRDefault="0064000F" w:rsidP="0064000F">
            <w:pPr>
              <w:rPr>
                <w:rFonts w:eastAsiaTheme="majorEastAsia" w:cs="Times New Roman"/>
                <w:sz w:val="20"/>
              </w:rPr>
            </w:pPr>
            <w:r w:rsidRPr="007F7AA4">
              <w:rPr>
                <w:rFonts w:eastAsiaTheme="majorEastAsia" w:cs="Times New Roman"/>
                <w:sz w:val="20"/>
              </w:rPr>
              <w:t>OTA 2718814 292726290 15:15:20:303 ERRC_CONN [NW-&gt;MS] ERRC_RRCConnectionReconfiguration(EARFCN[1850], PCI[161])(measCfg:[0],mobCtrlInfo:[0],dedInfoNASList:[0],radioresCfgDed:[1],secCfgHO:[0])</w:t>
            </w:r>
          </w:p>
          <w:p w14:paraId="504CF6CE" w14:textId="77777777" w:rsidR="0064000F" w:rsidRPr="007F7AA4" w:rsidRDefault="0064000F" w:rsidP="0064000F">
            <w:pPr>
              <w:rPr>
                <w:rFonts w:eastAsiaTheme="majorEastAsia" w:cs="Times New Roman"/>
                <w:sz w:val="20"/>
              </w:rPr>
            </w:pPr>
            <w:r w:rsidRPr="007F7AA4">
              <w:rPr>
                <w:rFonts w:eastAsiaTheme="majorEastAsia" w:cs="Times New Roman"/>
                <w:sz w:val="20"/>
              </w:rPr>
              <w:t>OTA 3175257 292987536 15:15:37:103 ERRC_CONN [NW-&gt;MS] ERRC_RRCConnectionReconfiguration(EARFCN[1850], PCI[161])(measCfg:[0],mobCtrlInfo:[0],dedInfoNASList:[0],radioresCfgDed:[1],secCfgHO:[0])</w:t>
            </w:r>
          </w:p>
          <w:p w14:paraId="33A51E9E" w14:textId="77777777" w:rsidR="0064000F" w:rsidRPr="007F7AA4" w:rsidRDefault="0064000F" w:rsidP="0064000F">
            <w:pPr>
              <w:rPr>
                <w:rFonts w:eastAsiaTheme="majorEastAsia" w:cs="Times New Roman"/>
                <w:sz w:val="20"/>
              </w:rPr>
            </w:pPr>
            <w:r w:rsidRPr="007F7AA4">
              <w:rPr>
                <w:rFonts w:eastAsiaTheme="majorEastAsia" w:cs="Times New Roman"/>
                <w:sz w:val="20"/>
              </w:rPr>
              <w:t>OTA 5758327 294565037 15:17:18:124 ERRC_CONN [NW-&gt;MS] ERRC_RRCConnectionReconfiguration(EARFCN[1850], PCI[161])(measCfg:[0],mobCtrlInfo:[0],dedInfoNASList:[0],radioresCfgDed:[1],secCfgHO:[0])</w:t>
            </w:r>
          </w:p>
          <w:p w14:paraId="60946ECF" w14:textId="24659A7D" w:rsidR="0064000F" w:rsidRPr="007F7AA4" w:rsidRDefault="0064000F" w:rsidP="0064000F">
            <w:pPr>
              <w:rPr>
                <w:rFonts w:eastAsiaTheme="majorEastAsia" w:cs="Times New Roman"/>
                <w:sz w:val="20"/>
              </w:rPr>
            </w:pPr>
            <w:r w:rsidRPr="007F7AA4">
              <w:rPr>
                <w:rFonts w:eastAsiaTheme="majorEastAsia" w:cs="Times New Roman"/>
                <w:b/>
                <w:sz w:val="20"/>
              </w:rPr>
              <w:t>// Pcap</w:t>
            </w:r>
            <w:r w:rsidRPr="007F7AA4">
              <w:rPr>
                <w:rFonts w:eastAsiaTheme="majorEastAsia" w:cs="Times New Roman"/>
                <w:b/>
                <w:sz w:val="20"/>
              </w:rPr>
              <w:t>文件中都是上行的重传，</w:t>
            </w:r>
            <w:r w:rsidR="007138FF" w:rsidRPr="007F7AA4">
              <w:rPr>
                <w:rFonts w:eastAsiaTheme="majorEastAsia" w:cs="Times New Roman"/>
                <w:sz w:val="20"/>
              </w:rPr>
              <w:t xml:space="preserve"> </w:t>
            </w:r>
          </w:p>
          <w:p w14:paraId="396BEC1E" w14:textId="77777777" w:rsidR="0064000F" w:rsidRPr="007F7AA4" w:rsidRDefault="0064000F" w:rsidP="0064000F">
            <w:pPr>
              <w:rPr>
                <w:rFonts w:eastAsiaTheme="majorEastAsia" w:cs="Times New Roman"/>
                <w:sz w:val="20"/>
              </w:rPr>
            </w:pPr>
            <w:r w:rsidRPr="007F7AA4">
              <w:rPr>
                <w:rFonts w:eastAsiaTheme="majorEastAsia" w:cs="Times New Roman"/>
                <w:sz w:val="20"/>
                <w:highlight w:val="yellow"/>
              </w:rPr>
              <w:t>16892 15:15:01.096849 10.18.0.115 121.32.236.32 TCP 76 [TCP Retransmission] 57818 → 443 [SYN] Seq=0 Win=65535 Len=0 MSS=1360 SACK_PERM=1 TSval=3605334465 TSecr=0 WS=256</w:t>
            </w:r>
          </w:p>
          <w:p w14:paraId="7C4E0A78" w14:textId="77777777" w:rsidR="0064000F" w:rsidRPr="007F7AA4" w:rsidRDefault="0064000F" w:rsidP="0064000F">
            <w:pPr>
              <w:rPr>
                <w:rFonts w:eastAsiaTheme="majorEastAsia" w:cs="Times New Roman"/>
                <w:sz w:val="20"/>
              </w:rPr>
            </w:pPr>
            <w:r w:rsidRPr="007F7AA4">
              <w:rPr>
                <w:rFonts w:eastAsiaTheme="majorEastAsia" w:cs="Times New Roman"/>
                <w:sz w:val="20"/>
              </w:rPr>
              <w:t>16893 15:15:01.096877 10.18.0.115 119.147.20.148 TCP 76 [TCP Retransmission] 54720 → 443 [SYN] Seq=0 Win=65535 Len=0 MSS=1360 SACK_PERM=1 TSval=1052930272 TSecr=0 WS=256</w:t>
            </w:r>
          </w:p>
          <w:p w14:paraId="58F49A0C" w14:textId="77777777" w:rsidR="0064000F" w:rsidRPr="007F7AA4" w:rsidRDefault="0064000F" w:rsidP="0064000F">
            <w:pPr>
              <w:rPr>
                <w:rFonts w:eastAsiaTheme="majorEastAsia" w:cs="Times New Roman"/>
                <w:sz w:val="20"/>
              </w:rPr>
            </w:pPr>
            <w:r w:rsidRPr="007F7AA4">
              <w:rPr>
                <w:rFonts w:eastAsiaTheme="majorEastAsia" w:cs="Times New Roman"/>
                <w:sz w:val="20"/>
              </w:rPr>
              <w:t>16894 15:15:01.096904 10.18.0.115 119.147.20.148 TCP 76 [TCP Retransmission] 54724 → 443 [SYN] Seq=0 Win=65535 Len=0 MSS=1360 SACK_PERM=1 TSval=1052930273 TSecr=0 WS=256</w:t>
            </w:r>
          </w:p>
          <w:p w14:paraId="3AC6B353" w14:textId="77777777" w:rsidR="0064000F" w:rsidRPr="007F7AA4" w:rsidRDefault="0064000F" w:rsidP="0064000F">
            <w:pPr>
              <w:rPr>
                <w:rFonts w:eastAsiaTheme="majorEastAsia" w:cs="Times New Roman"/>
                <w:sz w:val="20"/>
              </w:rPr>
            </w:pPr>
            <w:r w:rsidRPr="007F7AA4">
              <w:rPr>
                <w:rFonts w:eastAsiaTheme="majorEastAsia" w:cs="Times New Roman"/>
                <w:sz w:val="20"/>
              </w:rPr>
              <w:t>16896 15:15:01.128846 10.18.0.115 121.32.236.32 TCP 76 [TCP Retransmission] 57828 → 443 [SYN] Seq=0 Win=65535 Len=0 MSS=1360 SACK_PERM=1 TSval=3605334497 TSecr=0 WS=256</w:t>
            </w:r>
          </w:p>
          <w:p w14:paraId="73DA3F61" w14:textId="77777777" w:rsidR="0064000F" w:rsidRPr="007F7AA4" w:rsidRDefault="0064000F" w:rsidP="0064000F">
            <w:pPr>
              <w:rPr>
                <w:rFonts w:eastAsiaTheme="majorEastAsia" w:cs="Times New Roman"/>
                <w:sz w:val="20"/>
              </w:rPr>
            </w:pPr>
            <w:r w:rsidRPr="007F7AA4">
              <w:rPr>
                <w:rFonts w:eastAsiaTheme="majorEastAsia" w:cs="Times New Roman"/>
                <w:sz w:val="20"/>
              </w:rPr>
              <w:t>16897 15:15:01.128872 10.18.0.115 121.32.236.32 TCP 76 [TCP Retransmission] 57824 → 443 [SYN] Seq=0 Win=65535 Len=0 MSS=1360 SACK_PERM=1 TSval=3605334497 TSecr=0 WS=256</w:t>
            </w:r>
          </w:p>
          <w:p w14:paraId="16BE7057" w14:textId="77777777" w:rsidR="0064000F" w:rsidRPr="007F7AA4" w:rsidRDefault="0064000F" w:rsidP="0064000F">
            <w:pPr>
              <w:rPr>
                <w:rFonts w:eastAsiaTheme="majorEastAsia" w:cs="Times New Roman"/>
                <w:sz w:val="20"/>
              </w:rPr>
            </w:pPr>
            <w:r w:rsidRPr="007F7AA4">
              <w:rPr>
                <w:rFonts w:eastAsiaTheme="majorEastAsia" w:cs="Times New Roman"/>
                <w:sz w:val="20"/>
              </w:rPr>
              <w:t>16898 15:15:01.128877 10.18.0.115 121.32.236.32 TCP 76 [TCP Retransmission] 57826 → 443 [SYN] Seq=0 Win=65535 Len=0 MSS=1360 SACK_PERM=1 TSval=3605334497 TSecr=0 WS=256</w:t>
            </w:r>
          </w:p>
          <w:p w14:paraId="22E87613" w14:textId="77777777" w:rsidR="0064000F" w:rsidRPr="007F7AA4" w:rsidRDefault="0064000F" w:rsidP="0064000F">
            <w:pPr>
              <w:rPr>
                <w:rFonts w:eastAsiaTheme="majorEastAsia" w:cs="Times New Roman"/>
                <w:sz w:val="20"/>
              </w:rPr>
            </w:pPr>
            <w:r w:rsidRPr="007F7AA4">
              <w:rPr>
                <w:rFonts w:eastAsiaTheme="majorEastAsia" w:cs="Times New Roman"/>
                <w:sz w:val="20"/>
              </w:rPr>
              <w:t>16899 15:15:01.132789 10.18.0.115 121.32.236.32 TCP 76 [TCP Retransmission] 57822 → 443 [SYN] Seq=0 Win=65535 Len=0 MSS=1360 SACK_PERM=1 TSval=3605334501 TSecr=0 WS=256</w:t>
            </w:r>
          </w:p>
          <w:p w14:paraId="4B0680C8" w14:textId="77777777" w:rsidR="0064000F" w:rsidRPr="007F7AA4" w:rsidRDefault="0064000F" w:rsidP="0064000F">
            <w:pPr>
              <w:rPr>
                <w:rFonts w:eastAsiaTheme="majorEastAsia" w:cs="Times New Roman"/>
                <w:sz w:val="20"/>
              </w:rPr>
            </w:pPr>
            <w:r w:rsidRPr="007F7AA4">
              <w:rPr>
                <w:rFonts w:eastAsiaTheme="majorEastAsia" w:cs="Times New Roman"/>
                <w:sz w:val="20"/>
              </w:rPr>
              <w:t>16900 15:15:01.160826 10.18.0.115 121.32.236.32 TCP 76 [TCP Retransmission] 57830 → 443 [SYN] Seq=0 Win=65535 Len=0 MSS=1360 SACK_PERM=1 TSval=3605334529 TSecr=0 WS=256</w:t>
            </w:r>
          </w:p>
          <w:p w14:paraId="4A00EE36" w14:textId="77777777" w:rsidR="0064000F" w:rsidRPr="007F7AA4" w:rsidRDefault="0064000F" w:rsidP="004977FE">
            <w:pPr>
              <w:rPr>
                <w:rFonts w:eastAsiaTheme="majorEastAsia" w:cs="Times New Roman"/>
                <w:sz w:val="20"/>
              </w:rPr>
            </w:pPr>
          </w:p>
        </w:tc>
      </w:tr>
    </w:tbl>
    <w:p w14:paraId="32704C25" w14:textId="3820901E" w:rsidR="00E1566F" w:rsidRPr="007F7AA4" w:rsidRDefault="004925B8" w:rsidP="00D263D3">
      <w:pPr>
        <w:rPr>
          <w:rFonts w:eastAsiaTheme="majorEastAsia" w:cs="Times New Roman"/>
          <w:sz w:val="20"/>
        </w:rPr>
      </w:pPr>
      <w:r w:rsidRPr="007F7AA4">
        <w:rPr>
          <w:rFonts w:eastAsiaTheme="majorEastAsia" w:cs="Times New Roman"/>
          <w:sz w:val="20"/>
        </w:rPr>
        <w:lastRenderedPageBreak/>
        <w:t>Note</w:t>
      </w:r>
      <w:r w:rsidRPr="007F7AA4">
        <w:rPr>
          <w:rFonts w:eastAsiaTheme="majorEastAsia" w:cs="Times New Roman"/>
          <w:sz w:val="20"/>
        </w:rPr>
        <w:t>：</w:t>
      </w:r>
      <w:r w:rsidR="00E1566F" w:rsidRPr="007F7AA4">
        <w:rPr>
          <w:rFonts w:eastAsiaTheme="majorEastAsia" w:cs="Times New Roman"/>
          <w:sz w:val="20"/>
        </w:rPr>
        <w:t>切数据卡导致的用户数据只有上行，没有下行的</w:t>
      </w:r>
      <w:r w:rsidR="00E1566F" w:rsidRPr="007F7AA4">
        <w:rPr>
          <w:rFonts w:eastAsiaTheme="majorEastAsia" w:cs="Times New Roman"/>
          <w:sz w:val="20"/>
        </w:rPr>
        <w:t>JIRA</w:t>
      </w:r>
      <w:r w:rsidR="00E5607B" w:rsidRPr="007F7AA4">
        <w:rPr>
          <w:rFonts w:eastAsiaTheme="majorEastAsia" w:cs="Times New Roman"/>
          <w:sz w:val="20"/>
        </w:rPr>
        <w:t>。</w:t>
      </w:r>
      <w:r w:rsidR="00E5607B" w:rsidRPr="007F7AA4">
        <w:rPr>
          <w:rFonts w:eastAsiaTheme="majorEastAsia" w:cs="Times New Roman"/>
          <w:sz w:val="20"/>
        </w:rPr>
        <w:t>Log</w:t>
      </w:r>
      <w:r w:rsidR="00E5607B" w:rsidRPr="007F7AA4">
        <w:rPr>
          <w:rFonts w:eastAsiaTheme="majorEastAsia" w:cs="Times New Roman"/>
          <w:sz w:val="20"/>
        </w:rPr>
        <w:t>现象类似。</w:t>
      </w:r>
      <w:r w:rsidR="0064000F" w:rsidRPr="007F7AA4">
        <w:rPr>
          <w:rFonts w:eastAsiaTheme="majorEastAsia" w:cs="Times New Roman"/>
          <w:sz w:val="20"/>
        </w:rPr>
        <w:t>其他参考</w:t>
      </w:r>
      <w:r w:rsidR="0064000F" w:rsidRPr="007F7AA4">
        <w:rPr>
          <w:rFonts w:eastAsiaTheme="majorEastAsia" w:cs="Times New Roman"/>
          <w:sz w:val="20"/>
        </w:rPr>
        <w:t>JIRA</w:t>
      </w:r>
      <w:r w:rsidR="0064000F" w:rsidRPr="007F7AA4">
        <w:rPr>
          <w:rFonts w:eastAsiaTheme="majorEastAsia" w:cs="Times New Roman"/>
          <w:sz w:val="20"/>
        </w:rPr>
        <w:t>。</w:t>
      </w:r>
    </w:p>
    <w:p w14:paraId="1926045B" w14:textId="77777777" w:rsidR="00E1566F" w:rsidRPr="007F7AA4" w:rsidRDefault="00E1566F" w:rsidP="00D263D3">
      <w:pPr>
        <w:rPr>
          <w:rFonts w:eastAsiaTheme="majorEastAsia" w:cs="Times New Roman"/>
          <w:sz w:val="20"/>
        </w:rPr>
      </w:pPr>
      <w:r w:rsidRPr="007F7AA4">
        <w:rPr>
          <w:rFonts w:eastAsiaTheme="majorEastAsia" w:cs="Times New Roman"/>
          <w:sz w:val="20"/>
        </w:rPr>
        <w:t>UPGR5G-4208 FT_J22-R_ShenZhen_</w:t>
      </w:r>
      <w:r w:rsidRPr="007F7AA4">
        <w:rPr>
          <w:rFonts w:eastAsiaTheme="majorEastAsia" w:cs="Times New Roman"/>
          <w:sz w:val="20"/>
        </w:rPr>
        <w:t>卡</w:t>
      </w:r>
      <w:r w:rsidRPr="007F7AA4">
        <w:rPr>
          <w:rFonts w:eastAsiaTheme="majorEastAsia" w:cs="Times New Roman"/>
          <w:sz w:val="20"/>
        </w:rPr>
        <w:t>1</w:t>
      </w:r>
      <w:r w:rsidRPr="007F7AA4">
        <w:rPr>
          <w:rFonts w:eastAsiaTheme="majorEastAsia" w:cs="Times New Roman"/>
          <w:sz w:val="20"/>
        </w:rPr>
        <w:t>副卡电信</w:t>
      </w:r>
      <w:r w:rsidRPr="007F7AA4">
        <w:rPr>
          <w:rFonts w:eastAsiaTheme="majorEastAsia" w:cs="Times New Roman"/>
          <w:sz w:val="20"/>
        </w:rPr>
        <w:t>5GVOLTE</w:t>
      </w:r>
      <w:r w:rsidRPr="007F7AA4">
        <w:rPr>
          <w:rFonts w:eastAsiaTheme="majorEastAsia" w:cs="Times New Roman"/>
          <w:sz w:val="20"/>
        </w:rPr>
        <w:t>，卡</w:t>
      </w:r>
      <w:r w:rsidRPr="007F7AA4">
        <w:rPr>
          <w:rFonts w:eastAsiaTheme="majorEastAsia" w:cs="Times New Roman"/>
          <w:sz w:val="20"/>
        </w:rPr>
        <w:t>2</w:t>
      </w:r>
      <w:r w:rsidRPr="007F7AA4">
        <w:rPr>
          <w:rFonts w:eastAsiaTheme="majorEastAsia" w:cs="Times New Roman"/>
          <w:sz w:val="20"/>
        </w:rPr>
        <w:t>主卡联通</w:t>
      </w:r>
      <w:r w:rsidRPr="007F7AA4">
        <w:rPr>
          <w:rFonts w:eastAsiaTheme="majorEastAsia" w:cs="Times New Roman"/>
          <w:sz w:val="20"/>
        </w:rPr>
        <w:t>5GVOLTE</w:t>
      </w:r>
      <w:r w:rsidRPr="007F7AA4">
        <w:rPr>
          <w:rFonts w:eastAsiaTheme="majorEastAsia" w:cs="Times New Roman"/>
          <w:sz w:val="20"/>
        </w:rPr>
        <w:t>，数据卡从卡</w:t>
      </w:r>
      <w:r w:rsidRPr="007F7AA4">
        <w:rPr>
          <w:rFonts w:eastAsiaTheme="majorEastAsia" w:cs="Times New Roman"/>
          <w:sz w:val="20"/>
        </w:rPr>
        <w:t>2</w:t>
      </w:r>
      <w:r w:rsidRPr="007F7AA4">
        <w:rPr>
          <w:rFonts w:eastAsiaTheme="majorEastAsia" w:cs="Times New Roman"/>
          <w:sz w:val="20"/>
        </w:rPr>
        <w:t>切到卡</w:t>
      </w:r>
      <w:r w:rsidRPr="007F7AA4">
        <w:rPr>
          <w:rFonts w:eastAsiaTheme="majorEastAsia" w:cs="Times New Roman"/>
          <w:sz w:val="20"/>
        </w:rPr>
        <w:t>1</w:t>
      </w:r>
      <w:r w:rsidRPr="007F7AA4">
        <w:rPr>
          <w:rFonts w:eastAsiaTheme="majorEastAsia" w:cs="Times New Roman"/>
          <w:sz w:val="20"/>
        </w:rPr>
        <w:t>，无下行数据图标并且数据不可用（</w:t>
      </w:r>
      <w:r w:rsidRPr="007F7AA4">
        <w:rPr>
          <w:rFonts w:eastAsiaTheme="majorEastAsia" w:cs="Times New Roman"/>
          <w:sz w:val="20"/>
        </w:rPr>
        <w:t>rate</w:t>
      </w:r>
      <w:r w:rsidRPr="007F7AA4">
        <w:rPr>
          <w:rFonts w:eastAsiaTheme="majorEastAsia" w:cs="Times New Roman"/>
          <w:sz w:val="20"/>
        </w:rPr>
        <w:t>：</w:t>
      </w:r>
      <w:r w:rsidRPr="007F7AA4">
        <w:rPr>
          <w:rFonts w:eastAsiaTheme="majorEastAsia" w:cs="Times New Roman"/>
          <w:sz w:val="20"/>
        </w:rPr>
        <w:t>1/5</w:t>
      </w:r>
      <w:r w:rsidRPr="007F7AA4">
        <w:rPr>
          <w:rFonts w:eastAsiaTheme="majorEastAsia" w:cs="Times New Roman"/>
          <w:sz w:val="20"/>
        </w:rPr>
        <w:t>）</w:t>
      </w:r>
      <w:r w:rsidRPr="007F7AA4">
        <w:rPr>
          <w:rFonts w:eastAsiaTheme="majorEastAsia" w:cs="Times New Roman"/>
          <w:sz w:val="20"/>
        </w:rPr>
        <w:t>_0126</w:t>
      </w:r>
    </w:p>
    <w:p w14:paraId="4B2F0AE4" w14:textId="77777777" w:rsidR="005974C2" w:rsidRPr="005974C2" w:rsidRDefault="005974C2" w:rsidP="00D263D3">
      <w:pPr>
        <w:rPr>
          <w:rFonts w:eastAsiaTheme="majorEastAsia" w:cs="Times New Roman"/>
          <w:b/>
          <w:sz w:val="20"/>
        </w:rPr>
      </w:pPr>
    </w:p>
    <w:p w14:paraId="299CABED" w14:textId="08C3660F" w:rsidR="008677C1" w:rsidRPr="005974C2" w:rsidRDefault="005974C2" w:rsidP="00D263D3">
      <w:pPr>
        <w:rPr>
          <w:rFonts w:eastAsiaTheme="majorEastAsia" w:cs="Times New Roman"/>
          <w:b/>
          <w:sz w:val="20"/>
        </w:rPr>
      </w:pPr>
      <w:r w:rsidRPr="005974C2">
        <w:rPr>
          <w:rFonts w:eastAsiaTheme="majorEastAsia" w:cs="Times New Roman" w:hint="eastAsia"/>
          <w:b/>
          <w:sz w:val="20"/>
        </w:rPr>
        <w:t>其他参考</w:t>
      </w:r>
      <w:r w:rsidRPr="005974C2">
        <w:rPr>
          <w:rFonts w:eastAsiaTheme="majorEastAsia" w:cs="Times New Roman" w:hint="eastAsia"/>
          <w:b/>
          <w:sz w:val="20"/>
        </w:rPr>
        <w:t>J</w:t>
      </w:r>
      <w:r w:rsidRPr="005974C2">
        <w:rPr>
          <w:rFonts w:eastAsiaTheme="majorEastAsia" w:cs="Times New Roman"/>
          <w:b/>
          <w:sz w:val="20"/>
        </w:rPr>
        <w:t>IRA</w:t>
      </w:r>
      <w:r w:rsidRPr="005974C2">
        <w:rPr>
          <w:rFonts w:eastAsiaTheme="majorEastAsia" w:cs="Times New Roman" w:hint="eastAsia"/>
          <w:b/>
          <w:sz w:val="20"/>
        </w:rPr>
        <w:t>：</w:t>
      </w:r>
      <w:r w:rsidR="008677C1" w:rsidRPr="005974C2">
        <w:rPr>
          <w:rFonts w:eastAsiaTheme="majorEastAsia" w:cs="Times New Roman"/>
          <w:b/>
          <w:sz w:val="20"/>
        </w:rPr>
        <w:t>副卡</w:t>
      </w:r>
      <w:r w:rsidR="008677C1" w:rsidRPr="005974C2">
        <w:rPr>
          <w:rFonts w:eastAsiaTheme="majorEastAsia" w:cs="Times New Roman"/>
          <w:b/>
          <w:sz w:val="20"/>
        </w:rPr>
        <w:t>VoLTE</w:t>
      </w:r>
      <w:r w:rsidR="008677C1" w:rsidRPr="005974C2">
        <w:rPr>
          <w:rFonts w:eastAsiaTheme="majorEastAsia" w:cs="Times New Roman"/>
          <w:b/>
          <w:sz w:val="20"/>
        </w:rPr>
        <w:t>电话结束后，主卡只有上行数据，无任何下行包</w:t>
      </w:r>
    </w:p>
    <w:p w14:paraId="7A7C5A51" w14:textId="145E3B4C" w:rsidR="008677C1" w:rsidRPr="007F7AA4" w:rsidRDefault="008677C1" w:rsidP="00D263D3">
      <w:pPr>
        <w:rPr>
          <w:rFonts w:eastAsiaTheme="majorEastAsia" w:cs="Times New Roman"/>
          <w:sz w:val="20"/>
        </w:rPr>
      </w:pPr>
      <w:r w:rsidRPr="007F7AA4">
        <w:rPr>
          <w:rFonts w:eastAsiaTheme="majorEastAsia" w:cs="Times New Roman"/>
          <w:sz w:val="20"/>
        </w:rPr>
        <w:t>UPGR5G-4217 FT_J22-R_ShenZhen_NSA_</w:t>
      </w:r>
      <w:r w:rsidRPr="007F7AA4">
        <w:rPr>
          <w:rFonts w:eastAsiaTheme="majorEastAsia" w:cs="Times New Roman"/>
          <w:sz w:val="20"/>
        </w:rPr>
        <w:t>卡一主卡联通</w:t>
      </w:r>
      <w:r w:rsidRPr="007F7AA4">
        <w:rPr>
          <w:rFonts w:eastAsiaTheme="majorEastAsia" w:cs="Times New Roman"/>
          <w:sz w:val="20"/>
        </w:rPr>
        <w:t>5V+</w:t>
      </w:r>
      <w:r w:rsidRPr="007F7AA4">
        <w:rPr>
          <w:rFonts w:eastAsiaTheme="majorEastAsia" w:cs="Times New Roman"/>
          <w:sz w:val="20"/>
        </w:rPr>
        <w:t>卡二副卡电信</w:t>
      </w:r>
      <w:r w:rsidRPr="007F7AA4">
        <w:rPr>
          <w:rFonts w:eastAsiaTheme="majorEastAsia" w:cs="Times New Roman"/>
          <w:sz w:val="20"/>
        </w:rPr>
        <w:t>4V</w:t>
      </w:r>
      <w:r w:rsidRPr="007F7AA4">
        <w:rPr>
          <w:rFonts w:eastAsiaTheme="majorEastAsia" w:cs="Times New Roman"/>
          <w:sz w:val="20"/>
        </w:rPr>
        <w:t>，副卡</w:t>
      </w:r>
      <w:r w:rsidRPr="007F7AA4">
        <w:rPr>
          <w:rFonts w:eastAsiaTheme="majorEastAsia" w:cs="Times New Roman"/>
          <w:sz w:val="20"/>
        </w:rPr>
        <w:t>MO call</w:t>
      </w:r>
      <w:r w:rsidRPr="007F7AA4">
        <w:rPr>
          <w:rFonts w:eastAsiaTheme="majorEastAsia" w:cs="Times New Roman"/>
          <w:sz w:val="20"/>
        </w:rPr>
        <w:t>挂断后，直播卡顿，点击菜单键切换至虎牙直播，点击任意直播间，显示网络不可用，</w:t>
      </w:r>
      <w:r w:rsidRPr="007F7AA4">
        <w:rPr>
          <w:rFonts w:eastAsiaTheme="majorEastAsia" w:cs="Times New Roman"/>
          <w:sz w:val="20"/>
        </w:rPr>
        <w:t>15</w:t>
      </w:r>
      <w:r w:rsidRPr="007F7AA4">
        <w:rPr>
          <w:rFonts w:eastAsiaTheme="majorEastAsia" w:cs="Times New Roman"/>
          <w:sz w:val="20"/>
        </w:rPr>
        <w:t>点</w:t>
      </w:r>
      <w:r w:rsidRPr="007F7AA4">
        <w:rPr>
          <w:rFonts w:eastAsiaTheme="majorEastAsia" w:cs="Times New Roman"/>
          <w:sz w:val="20"/>
        </w:rPr>
        <w:t>35</w:t>
      </w:r>
      <w:r w:rsidRPr="007F7AA4">
        <w:rPr>
          <w:rFonts w:eastAsiaTheme="majorEastAsia" w:cs="Times New Roman"/>
          <w:sz w:val="20"/>
        </w:rPr>
        <w:t>分，概率：必现</w:t>
      </w:r>
      <w:r w:rsidRPr="007F7AA4">
        <w:rPr>
          <w:rFonts w:eastAsiaTheme="majorEastAsia" w:cs="Times New Roman"/>
          <w:sz w:val="20"/>
        </w:rPr>
        <w:t>_20210126</w:t>
      </w:r>
    </w:p>
    <w:p w14:paraId="7E15A1E1" w14:textId="1C34E9A6" w:rsidR="004423BE" w:rsidRPr="007F7AA4" w:rsidRDefault="004423BE" w:rsidP="00D263D3">
      <w:pPr>
        <w:rPr>
          <w:rFonts w:eastAsiaTheme="majorEastAsia" w:cs="Times New Roman"/>
          <w:sz w:val="20"/>
        </w:rPr>
      </w:pPr>
    </w:p>
    <w:p w14:paraId="34F44478" w14:textId="5ED13B65" w:rsidR="004423BE" w:rsidRPr="007F7AA4" w:rsidRDefault="004423BE" w:rsidP="004423BE">
      <w:pPr>
        <w:pStyle w:val="2"/>
        <w:spacing w:before="156" w:after="156"/>
        <w:rPr>
          <w:rFonts w:cs="Times New Roman"/>
        </w:rPr>
      </w:pPr>
      <w:bookmarkStart w:id="109" w:name="_Toc87714687"/>
      <w:r w:rsidRPr="007F7AA4">
        <w:rPr>
          <w:rFonts w:cs="Times New Roman"/>
        </w:rPr>
        <w:t>数据异常断开</w:t>
      </w:r>
      <w:bookmarkEnd w:id="109"/>
    </w:p>
    <w:p w14:paraId="2D582A28" w14:textId="43ABF3E4" w:rsidR="004423BE" w:rsidRPr="007F7AA4" w:rsidRDefault="004423BE" w:rsidP="004423BE">
      <w:pPr>
        <w:pStyle w:val="3"/>
        <w:spacing w:before="156" w:after="156"/>
        <w:rPr>
          <w:rFonts w:eastAsiaTheme="majorEastAsia" w:cs="Times New Roman"/>
        </w:rPr>
      </w:pPr>
      <w:bookmarkStart w:id="110" w:name="_Toc87714688"/>
      <w:r w:rsidRPr="007F7AA4">
        <w:rPr>
          <w:rFonts w:eastAsiaTheme="majorEastAsia" w:cs="Times New Roman"/>
        </w:rPr>
        <w:t>AP</w:t>
      </w:r>
      <w:r w:rsidRPr="007F7AA4">
        <w:rPr>
          <w:rFonts w:eastAsiaTheme="majorEastAsia" w:cs="Times New Roman"/>
        </w:rPr>
        <w:t>改变</w:t>
      </w:r>
      <w:r w:rsidRPr="007F7AA4">
        <w:rPr>
          <w:rFonts w:eastAsiaTheme="majorEastAsia" w:cs="Times New Roman"/>
        </w:rPr>
        <w:t>Modem RAT</w:t>
      </w:r>
      <w:r w:rsidRPr="007F7AA4">
        <w:rPr>
          <w:rFonts w:eastAsiaTheme="majorEastAsia" w:cs="Times New Roman"/>
        </w:rPr>
        <w:t>能力导致数据临时断开</w:t>
      </w:r>
      <w:bookmarkEnd w:id="110"/>
    </w:p>
    <w:p w14:paraId="36B840F4" w14:textId="5077C2E8" w:rsidR="00D212C2" w:rsidRPr="007F7AA4" w:rsidRDefault="0021799C" w:rsidP="00D212C2">
      <w:pPr>
        <w:rPr>
          <w:rFonts w:eastAsiaTheme="majorEastAsia" w:cs="Times New Roman"/>
        </w:rPr>
      </w:pPr>
      <w:r w:rsidRPr="007F7AA4">
        <w:rPr>
          <w:rFonts w:eastAsiaTheme="majorEastAsia" w:cs="Times New Roman"/>
        </w:rPr>
        <w:t>小米的优化处理：当</w:t>
      </w:r>
      <w:r w:rsidRPr="007F7AA4">
        <w:rPr>
          <w:rFonts w:eastAsiaTheme="majorEastAsia" w:cs="Times New Roman"/>
        </w:rPr>
        <w:t>15</w:t>
      </w:r>
      <w:r w:rsidRPr="007F7AA4">
        <w:rPr>
          <w:rFonts w:eastAsiaTheme="majorEastAsia" w:cs="Times New Roman"/>
        </w:rPr>
        <w:t>秒内</w:t>
      </w:r>
      <w:r w:rsidR="00354BC9" w:rsidRPr="007F7AA4">
        <w:rPr>
          <w:rFonts w:eastAsiaTheme="majorEastAsia" w:cs="Times New Roman"/>
        </w:rPr>
        <w:t>，只存在</w:t>
      </w:r>
      <w:r w:rsidR="00354BC9" w:rsidRPr="007F7AA4">
        <w:rPr>
          <w:rFonts w:eastAsiaTheme="majorEastAsia" w:cs="Times New Roman"/>
        </w:rPr>
        <w:t>Tx</w:t>
      </w:r>
      <w:r w:rsidR="00354BC9" w:rsidRPr="007F7AA4">
        <w:rPr>
          <w:rFonts w:eastAsiaTheme="majorEastAsia" w:cs="Times New Roman"/>
        </w:rPr>
        <w:t>数据而接收不到任何的下行数据，则会强制执行一次</w:t>
      </w:r>
      <w:r w:rsidR="00354BC9" w:rsidRPr="007F7AA4">
        <w:rPr>
          <w:rFonts w:eastAsiaTheme="majorEastAsia" w:cs="Times New Roman"/>
        </w:rPr>
        <w:t>reAttach</w:t>
      </w:r>
      <w:r w:rsidR="00354BC9" w:rsidRPr="007F7AA4">
        <w:rPr>
          <w:rFonts w:eastAsiaTheme="majorEastAsia" w:cs="Times New Roman"/>
        </w:rPr>
        <w:t>，</w:t>
      </w:r>
      <w:r w:rsidR="00354BC9" w:rsidRPr="007F7AA4">
        <w:rPr>
          <w:rFonts w:eastAsiaTheme="majorEastAsia" w:cs="Times New Roman"/>
        </w:rPr>
        <w:t>Modem</w:t>
      </w:r>
      <w:r w:rsidR="00354BC9" w:rsidRPr="007F7AA4">
        <w:rPr>
          <w:rFonts w:eastAsiaTheme="majorEastAsia" w:cs="Times New Roman"/>
        </w:rPr>
        <w:t>重新驻网。</w:t>
      </w:r>
    </w:p>
    <w:p w14:paraId="261DF5AE" w14:textId="1449636F" w:rsidR="004423BE" w:rsidRPr="007F7AA4" w:rsidRDefault="00C7676F" w:rsidP="004423BE">
      <w:pPr>
        <w:rPr>
          <w:rFonts w:eastAsiaTheme="majorEastAsia" w:cs="Times New Roman"/>
          <w:sz w:val="20"/>
        </w:rPr>
      </w:pPr>
      <w:hyperlink r:id="rId66" w:history="1">
        <w:r w:rsidR="004423BE" w:rsidRPr="007F7AA4">
          <w:rPr>
            <w:rFonts w:eastAsiaTheme="majorEastAsia" w:cs="Times New Roman"/>
            <w:sz w:val="20"/>
          </w:rPr>
          <w:t>THYME-4004</w:t>
        </w:r>
      </w:hyperlink>
      <w:r w:rsidR="004423BE" w:rsidRPr="007F7AA4">
        <w:rPr>
          <w:rFonts w:eastAsiaTheme="majorEastAsia" w:cs="Times New Roman"/>
          <w:sz w:val="20"/>
        </w:rPr>
        <w:t xml:space="preserve"> J2S_R_NJ_Modem_</w:t>
      </w:r>
      <w:r w:rsidR="004423BE" w:rsidRPr="007F7AA4">
        <w:rPr>
          <w:rFonts w:eastAsiaTheme="majorEastAsia" w:cs="Times New Roman"/>
          <w:sz w:val="20"/>
        </w:rPr>
        <w:t>卡</w:t>
      </w:r>
      <w:r w:rsidR="004423BE" w:rsidRPr="007F7AA4">
        <w:rPr>
          <w:rFonts w:eastAsiaTheme="majorEastAsia" w:cs="Times New Roman"/>
          <w:sz w:val="20"/>
        </w:rPr>
        <w:t>1</w:t>
      </w:r>
      <w:r w:rsidR="004423BE" w:rsidRPr="007F7AA4">
        <w:rPr>
          <w:rFonts w:eastAsiaTheme="majorEastAsia" w:cs="Times New Roman"/>
          <w:sz w:val="20"/>
        </w:rPr>
        <w:t>移动</w:t>
      </w:r>
      <w:r w:rsidR="004423BE" w:rsidRPr="007F7AA4">
        <w:rPr>
          <w:rFonts w:eastAsiaTheme="majorEastAsia" w:cs="Times New Roman"/>
          <w:sz w:val="20"/>
        </w:rPr>
        <w:t>5GVOLTE SA+</w:t>
      </w:r>
      <w:r w:rsidR="004423BE" w:rsidRPr="007F7AA4">
        <w:rPr>
          <w:rFonts w:eastAsiaTheme="majorEastAsia" w:cs="Times New Roman"/>
          <w:sz w:val="20"/>
        </w:rPr>
        <w:t>卡</w:t>
      </w:r>
      <w:r w:rsidR="004423BE" w:rsidRPr="007F7AA4">
        <w:rPr>
          <w:rFonts w:eastAsiaTheme="majorEastAsia" w:cs="Times New Roman"/>
          <w:sz w:val="20"/>
        </w:rPr>
        <w:t>2</w:t>
      </w:r>
      <w:r w:rsidR="004423BE" w:rsidRPr="007F7AA4">
        <w:rPr>
          <w:rFonts w:eastAsiaTheme="majorEastAsia" w:cs="Times New Roman"/>
          <w:sz w:val="20"/>
        </w:rPr>
        <w:t>移动</w:t>
      </w:r>
      <w:r w:rsidR="004423BE" w:rsidRPr="007F7AA4">
        <w:rPr>
          <w:rFonts w:eastAsiaTheme="majorEastAsia" w:cs="Times New Roman"/>
          <w:sz w:val="20"/>
        </w:rPr>
        <w:t>4GVOLTE</w:t>
      </w:r>
      <w:r w:rsidR="004423BE" w:rsidRPr="007F7AA4">
        <w:rPr>
          <w:rFonts w:eastAsiaTheme="majorEastAsia" w:cs="Times New Roman"/>
          <w:sz w:val="20"/>
        </w:rPr>
        <w:t>数据使用过程中断开又恢复</w:t>
      </w:r>
      <w:r w:rsidR="004423BE" w:rsidRPr="007F7AA4">
        <w:rPr>
          <w:rFonts w:eastAsiaTheme="majorEastAsia" w:cs="Times New Roman"/>
          <w:sz w:val="20"/>
        </w:rPr>
        <w:t>_</w:t>
      </w:r>
      <w:r w:rsidR="004423BE" w:rsidRPr="007F7AA4">
        <w:rPr>
          <w:rFonts w:eastAsiaTheme="majorEastAsia" w:cs="Times New Roman"/>
          <w:sz w:val="20"/>
        </w:rPr>
        <w:t>仅一次</w:t>
      </w:r>
      <w:r w:rsidR="004423BE" w:rsidRPr="007F7AA4">
        <w:rPr>
          <w:rFonts w:eastAsiaTheme="majorEastAsia" w:cs="Times New Roman"/>
          <w:sz w:val="20"/>
        </w:rPr>
        <w:t>_V12.0.10.0</w:t>
      </w:r>
    </w:p>
    <w:tbl>
      <w:tblPr>
        <w:tblStyle w:val="a7"/>
        <w:tblW w:w="0" w:type="auto"/>
        <w:tblLook w:val="04A0" w:firstRow="1" w:lastRow="0" w:firstColumn="1" w:lastColumn="0" w:noHBand="0" w:noVBand="1"/>
      </w:tblPr>
      <w:tblGrid>
        <w:gridCol w:w="13454"/>
      </w:tblGrid>
      <w:tr w:rsidR="00D212C2" w:rsidRPr="007F7AA4" w14:paraId="6BE85B11" w14:textId="77777777" w:rsidTr="00D212C2">
        <w:tc>
          <w:tcPr>
            <w:tcW w:w="13454" w:type="dxa"/>
          </w:tcPr>
          <w:p w14:paraId="68E30F79" w14:textId="77777777" w:rsidR="00D212C2" w:rsidRPr="007F7AA4" w:rsidRDefault="00D212C2" w:rsidP="00D212C2">
            <w:pPr>
              <w:widowControl/>
              <w:shd w:val="clear" w:color="auto" w:fill="FFFFFF"/>
              <w:kinsoku/>
              <w:adjustRightInd/>
              <w:spacing w:before="150"/>
              <w:rPr>
                <w:rFonts w:eastAsiaTheme="majorEastAsia" w:cs="Times New Roman"/>
                <w:b/>
                <w:color w:val="FF0000"/>
                <w:kern w:val="0"/>
                <w:szCs w:val="21"/>
              </w:rPr>
            </w:pPr>
            <w:r w:rsidRPr="007F7AA4">
              <w:rPr>
                <w:rFonts w:eastAsiaTheme="majorEastAsia" w:cs="Times New Roman"/>
                <w:b/>
                <w:color w:val="FF0000"/>
                <w:kern w:val="0"/>
                <w:szCs w:val="21"/>
              </w:rPr>
              <w:t>监听到</w:t>
            </w:r>
            <w:r w:rsidRPr="007F7AA4">
              <w:rPr>
                <w:rFonts w:eastAsiaTheme="majorEastAsia" w:cs="Times New Roman"/>
                <w:b/>
                <w:color w:val="FF0000"/>
                <w:kern w:val="0"/>
                <w:szCs w:val="21"/>
              </w:rPr>
              <w:t>Rx</w:t>
            </w:r>
            <w:r w:rsidRPr="007F7AA4">
              <w:rPr>
                <w:rFonts w:eastAsiaTheme="majorEastAsia" w:cs="Times New Roman"/>
                <w:b/>
                <w:color w:val="FF0000"/>
                <w:kern w:val="0"/>
                <w:szCs w:val="21"/>
              </w:rPr>
              <w:t>数据报为</w:t>
            </w:r>
            <w:r w:rsidRPr="007F7AA4">
              <w:rPr>
                <w:rFonts w:eastAsiaTheme="majorEastAsia" w:cs="Times New Roman"/>
                <w:b/>
                <w:color w:val="FF0000"/>
                <w:kern w:val="0"/>
                <w:szCs w:val="21"/>
              </w:rPr>
              <w:t>0</w:t>
            </w:r>
            <w:r w:rsidRPr="007F7AA4">
              <w:rPr>
                <w:rFonts w:eastAsiaTheme="majorEastAsia" w:cs="Times New Roman"/>
                <w:b/>
                <w:color w:val="FF0000"/>
                <w:kern w:val="0"/>
                <w:szCs w:val="21"/>
              </w:rPr>
              <w:t>，且累计达</w:t>
            </w:r>
            <w:r w:rsidRPr="007F7AA4">
              <w:rPr>
                <w:rFonts w:eastAsiaTheme="majorEastAsia" w:cs="Times New Roman"/>
                <w:b/>
                <w:color w:val="FF0000"/>
                <w:kern w:val="0"/>
                <w:szCs w:val="21"/>
              </w:rPr>
              <w:t>Hit: 15</w:t>
            </w:r>
            <w:r w:rsidRPr="007F7AA4">
              <w:rPr>
                <w:rFonts w:eastAsiaTheme="majorEastAsia" w:cs="Times New Roman"/>
                <w:b/>
                <w:color w:val="FF0000"/>
                <w:kern w:val="0"/>
                <w:szCs w:val="21"/>
              </w:rPr>
              <w:t>，触发</w:t>
            </w:r>
            <w:r w:rsidRPr="007F7AA4">
              <w:rPr>
                <w:rFonts w:eastAsiaTheme="majorEastAsia" w:cs="Times New Roman"/>
                <w:b/>
                <w:color w:val="FF0000"/>
                <w:kern w:val="0"/>
                <w:szCs w:val="21"/>
              </w:rPr>
              <w:t>evaluatePossiblePolicy</w:t>
            </w:r>
            <w:r w:rsidRPr="007F7AA4">
              <w:rPr>
                <w:rFonts w:eastAsiaTheme="majorEastAsia" w:cs="Times New Roman"/>
                <w:b/>
                <w:color w:val="FF0000"/>
                <w:kern w:val="0"/>
                <w:szCs w:val="21"/>
              </w:rPr>
              <w:t>。</w:t>
            </w:r>
          </w:p>
          <w:p w14:paraId="6BF9B3CE" w14:textId="77777777" w:rsidR="00D212C2" w:rsidRPr="007F7AA4" w:rsidRDefault="00D212C2" w:rsidP="00D212C2">
            <w:pPr>
              <w:widowControl/>
              <w:shd w:val="clear" w:color="auto" w:fill="FFFFFF"/>
              <w:kinsoku/>
              <w:adjustRightInd/>
              <w:spacing w:before="150"/>
              <w:rPr>
                <w:rFonts w:eastAsiaTheme="majorEastAsia" w:cs="Times New Roman"/>
                <w:b/>
                <w:color w:val="FF0000"/>
                <w:kern w:val="0"/>
                <w:szCs w:val="21"/>
              </w:rPr>
            </w:pPr>
            <w:r w:rsidRPr="007F7AA4">
              <w:rPr>
                <w:rFonts w:eastAsiaTheme="majorEastAsia" w:cs="Times New Roman"/>
                <w:b/>
                <w:color w:val="FF0000"/>
                <w:kern w:val="0"/>
                <w:szCs w:val="21"/>
              </w:rPr>
              <w:t>03-28 16:47:47.077 radio 3042 3233 D FiveGDataOptimize: TxRx: 473, Tx: 473, Rx: 0, Hit: 15</w:t>
            </w:r>
          </w:p>
          <w:p w14:paraId="69D58CB1" w14:textId="1161B216" w:rsidR="00D212C2" w:rsidRPr="007F7AA4" w:rsidRDefault="00D212C2" w:rsidP="00D212C2">
            <w:pPr>
              <w:widowControl/>
              <w:shd w:val="clear" w:color="auto" w:fill="FFFFFF"/>
              <w:kinsoku/>
              <w:adjustRightInd/>
              <w:spacing w:before="150"/>
              <w:rPr>
                <w:rFonts w:eastAsiaTheme="majorEastAsia" w:cs="Times New Roman"/>
                <w:color w:val="FF0000"/>
                <w:kern w:val="0"/>
                <w:szCs w:val="21"/>
              </w:rPr>
            </w:pPr>
            <w:r w:rsidRPr="007F7AA4">
              <w:rPr>
                <w:rFonts w:eastAsiaTheme="majorEastAsia" w:cs="Times New Roman"/>
                <w:color w:val="FF0000"/>
                <w:kern w:val="0"/>
                <w:szCs w:val="21"/>
              </w:rPr>
              <w:t>03-28 16:47:47.078 radio 3042 3234 D FiveGDataOptimize: evaluatePossiblePolicy, isLteTech: false, isFiveGTech: true</w:t>
            </w:r>
          </w:p>
          <w:p w14:paraId="29754901" w14:textId="77777777" w:rsidR="00D212C2" w:rsidRPr="007F7AA4" w:rsidRDefault="00D212C2" w:rsidP="00D212C2">
            <w:pPr>
              <w:widowControl/>
              <w:shd w:val="clear" w:color="auto" w:fill="FFFFFF"/>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t>重新触发驻网</w:t>
            </w:r>
          </w:p>
          <w:p w14:paraId="4083462E" w14:textId="6573E06B" w:rsidR="00D212C2" w:rsidRPr="007F7AA4" w:rsidRDefault="00D212C2" w:rsidP="00D212C2">
            <w:pPr>
              <w:widowControl/>
              <w:shd w:val="clear" w:color="auto" w:fill="FFFFFF"/>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t>03-28 16:47:47.079 radio 3042 3234 D FiveGDataOptimize: activiateNrPolicy reRegisterNetwork for 5G</w:t>
            </w:r>
          </w:p>
          <w:p w14:paraId="2BFCC67D" w14:textId="43D1E981" w:rsidR="00D212C2" w:rsidRPr="007F7AA4" w:rsidRDefault="00D212C2" w:rsidP="00D212C2">
            <w:pPr>
              <w:widowControl/>
              <w:shd w:val="clear" w:color="auto" w:fill="FFFFFF"/>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t> </w:t>
            </w:r>
          </w:p>
          <w:p w14:paraId="780B0A96" w14:textId="77777777" w:rsidR="00D212C2" w:rsidRPr="007F7AA4" w:rsidRDefault="00D212C2" w:rsidP="00D212C2">
            <w:pPr>
              <w:widowControl/>
              <w:shd w:val="clear" w:color="auto" w:fill="FFFFFF"/>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t>03-28 16:47:47.090 radio 3042 3234 D RILJ : [0][4706]&gt; REQUEST_GET_PREFERRED_NETWORK_TYPE [SUB0]</w:t>
            </w:r>
          </w:p>
          <w:p w14:paraId="1B57837A" w14:textId="137E86EE" w:rsidR="00D212C2" w:rsidRPr="007F7AA4" w:rsidRDefault="00D212C2" w:rsidP="00D212C2">
            <w:pPr>
              <w:widowControl/>
              <w:shd w:val="clear" w:color="auto" w:fill="FFFFFF"/>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t>03-28 16:47:47.133 radio 3042 3081 D RILJ : [0][4706]&lt; REQUEST_GET_PREFERRED_NETWORK_TYPE {26} [SUB0]</w:t>
            </w:r>
          </w:p>
          <w:p w14:paraId="156DAA48" w14:textId="77777777" w:rsidR="00D212C2" w:rsidRPr="007F7AA4" w:rsidRDefault="00D212C2" w:rsidP="00D212C2">
            <w:pPr>
              <w:widowControl/>
              <w:shd w:val="clear" w:color="auto" w:fill="FFFFFF"/>
              <w:kinsoku/>
              <w:adjustRightInd/>
              <w:spacing w:before="150"/>
              <w:rPr>
                <w:rFonts w:eastAsiaTheme="majorEastAsia" w:cs="Times New Roman"/>
                <w:color w:val="172B4D"/>
                <w:kern w:val="0"/>
                <w:szCs w:val="21"/>
              </w:rPr>
            </w:pPr>
            <w:r w:rsidRPr="007F7AA4">
              <w:rPr>
                <w:rFonts w:eastAsiaTheme="majorEastAsia" w:cs="Times New Roman"/>
                <w:b/>
                <w:bCs/>
                <w:color w:val="172B4D"/>
                <w:kern w:val="0"/>
                <w:szCs w:val="21"/>
              </w:rPr>
              <w:t>AP set mode pref to C/H/G/W, NR/LTE are removed</w:t>
            </w:r>
          </w:p>
          <w:p w14:paraId="075B9F8A" w14:textId="5AA20A30" w:rsidR="00D212C2" w:rsidRPr="007F7AA4" w:rsidRDefault="00D212C2" w:rsidP="00D212C2">
            <w:pPr>
              <w:widowControl/>
              <w:shd w:val="clear" w:color="auto" w:fill="FFFFFF"/>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t>03-28 16:47:47.136 radio 3042 3042 D RILJ : [0][4707]&gt; REQUEST_SET_PREFERRED_NETWORK_TYPE networkType = 7 [SUB0]</w:t>
            </w:r>
          </w:p>
          <w:p w14:paraId="11D778FF" w14:textId="77777777" w:rsidR="00D212C2" w:rsidRPr="007F7AA4" w:rsidRDefault="00D212C2" w:rsidP="00D212C2">
            <w:pPr>
              <w:widowControl/>
              <w:shd w:val="clear" w:color="auto" w:fill="FFFFFF"/>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t> </w:t>
            </w:r>
            <w:r w:rsidRPr="007F7AA4">
              <w:rPr>
                <w:rFonts w:eastAsiaTheme="majorEastAsia" w:cs="Times New Roman"/>
                <w:b/>
                <w:bCs/>
                <w:color w:val="172B4D"/>
                <w:kern w:val="0"/>
                <w:szCs w:val="21"/>
              </w:rPr>
              <w:t>AP set mode pref to G/W/L/NR, add L/NR back</w:t>
            </w:r>
          </w:p>
          <w:p w14:paraId="610417CB" w14:textId="2B2A53A4" w:rsidR="00D212C2" w:rsidRPr="007F7AA4" w:rsidRDefault="00D212C2" w:rsidP="00D212C2">
            <w:pPr>
              <w:widowControl/>
              <w:shd w:val="clear" w:color="auto" w:fill="FFFFFF"/>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t>03-28 16:47:47.593 radio 3042 3042 D RILJ : [0][4718]&gt; REQUEST_SET_PREFERRED_NETWORK_TYPE networkType = 26 [SUB0]</w:t>
            </w:r>
          </w:p>
          <w:p w14:paraId="7511BC75" w14:textId="77777777" w:rsidR="00D212C2" w:rsidRPr="007F7AA4" w:rsidRDefault="00D212C2" w:rsidP="00D212C2">
            <w:pPr>
              <w:widowControl/>
              <w:shd w:val="clear" w:color="auto" w:fill="FFFFFF"/>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t> </w:t>
            </w:r>
          </w:p>
          <w:p w14:paraId="2AD4AFE8" w14:textId="77777777" w:rsidR="00D212C2" w:rsidRPr="007F7AA4" w:rsidRDefault="00D212C2" w:rsidP="00D212C2">
            <w:pPr>
              <w:widowControl/>
              <w:shd w:val="clear" w:color="auto" w:fill="FFFFFF"/>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t xml:space="preserve">UI </w:t>
            </w:r>
            <w:r w:rsidRPr="007F7AA4">
              <w:rPr>
                <w:rFonts w:eastAsiaTheme="majorEastAsia" w:cs="Times New Roman"/>
                <w:color w:val="172B4D"/>
                <w:kern w:val="0"/>
                <w:szCs w:val="21"/>
              </w:rPr>
              <w:t>短暂图标变化</w:t>
            </w:r>
          </w:p>
          <w:p w14:paraId="3EF79E00" w14:textId="77777777" w:rsidR="00D212C2" w:rsidRPr="007F7AA4" w:rsidRDefault="00D212C2" w:rsidP="00D212C2">
            <w:pPr>
              <w:widowControl/>
              <w:shd w:val="clear" w:color="auto" w:fill="FFFFFF"/>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lastRenderedPageBreak/>
              <w:t>03-28 16:47:47.926 radio 3042 3042 D DisplayInfoController: TelephonyDisplayInfo[0] changed from TelephonyDisplayInfo {network=NR, override=NONE} to TelephonyDisplayInfo {network=UNKNOWN, override=NONE}</w:t>
            </w:r>
          </w:p>
          <w:p w14:paraId="4477BC0E" w14:textId="3C6D0F7A" w:rsidR="00D212C2" w:rsidRPr="007F7AA4" w:rsidRDefault="00D212C2" w:rsidP="00D212C2">
            <w:pPr>
              <w:widowControl/>
              <w:shd w:val="clear" w:color="auto" w:fill="FFFFFF"/>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t>03-28 16:47:48.162 radio 3042 3042 D DisplayInfoController: TelephonyDisplayInfo[0] changed from TelephonyDisplayInfo {network=UNKNOWN, override=NONE} to TelephonyDisplayInfo {network=NR, override=NONE}</w:t>
            </w:r>
          </w:p>
          <w:p w14:paraId="40764020" w14:textId="77777777" w:rsidR="00D212C2" w:rsidRPr="007F7AA4" w:rsidRDefault="00D212C2" w:rsidP="00D212C2">
            <w:pPr>
              <w:widowControl/>
              <w:shd w:val="clear" w:color="auto" w:fill="FFFFFF"/>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t> </w:t>
            </w:r>
          </w:p>
          <w:p w14:paraId="1386D9B4" w14:textId="77777777" w:rsidR="00D212C2" w:rsidRPr="007F7AA4" w:rsidRDefault="00D212C2" w:rsidP="00D212C2">
            <w:pPr>
              <w:widowControl/>
              <w:shd w:val="clear" w:color="auto" w:fill="FFFFFF"/>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t>结论：</w:t>
            </w:r>
          </w:p>
          <w:p w14:paraId="375A8C35" w14:textId="77777777" w:rsidR="00D212C2" w:rsidRPr="007F7AA4" w:rsidRDefault="00D212C2" w:rsidP="00D212C2">
            <w:pPr>
              <w:widowControl/>
              <w:shd w:val="clear" w:color="auto" w:fill="FFFFFF"/>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t>临时性网络问题导致，不是问题。</w:t>
            </w:r>
          </w:p>
          <w:p w14:paraId="277C702E" w14:textId="77777777" w:rsidR="00D212C2" w:rsidRPr="007F7AA4" w:rsidRDefault="00D212C2" w:rsidP="004423BE">
            <w:pPr>
              <w:rPr>
                <w:rFonts w:eastAsiaTheme="majorEastAsia" w:cs="Times New Roman"/>
                <w:sz w:val="20"/>
              </w:rPr>
            </w:pPr>
          </w:p>
        </w:tc>
      </w:tr>
    </w:tbl>
    <w:p w14:paraId="5E7867D9" w14:textId="03ABF405" w:rsidR="00D27524" w:rsidRPr="007F7AA4" w:rsidRDefault="00D27524" w:rsidP="004423BE">
      <w:pPr>
        <w:rPr>
          <w:rFonts w:eastAsiaTheme="majorEastAsia" w:cs="Times New Roman"/>
          <w:sz w:val="20"/>
        </w:rPr>
      </w:pPr>
    </w:p>
    <w:p w14:paraId="76BD1005" w14:textId="0D335AF5" w:rsidR="00D27524" w:rsidRPr="007F7AA4" w:rsidRDefault="00D27524" w:rsidP="00D27524">
      <w:pPr>
        <w:pStyle w:val="2"/>
        <w:spacing w:before="156" w:after="156"/>
        <w:rPr>
          <w:rFonts w:cs="Times New Roman"/>
        </w:rPr>
      </w:pPr>
      <w:bookmarkStart w:id="111" w:name="_Toc87714689"/>
      <w:r w:rsidRPr="007F7AA4">
        <w:rPr>
          <w:rFonts w:cs="Times New Roman"/>
        </w:rPr>
        <w:t>信号跳变问题</w:t>
      </w:r>
      <w:bookmarkEnd w:id="111"/>
    </w:p>
    <w:p w14:paraId="063523FA" w14:textId="14E8572D" w:rsidR="000B31B5" w:rsidRPr="007F7AA4" w:rsidRDefault="000B31B5" w:rsidP="000B31B5">
      <w:pPr>
        <w:rPr>
          <w:rFonts w:eastAsiaTheme="majorEastAsia" w:cs="Times New Roman"/>
        </w:rPr>
      </w:pPr>
      <w:r w:rsidRPr="007F7AA4">
        <w:rPr>
          <w:rFonts w:eastAsiaTheme="majorEastAsia" w:cs="Times New Roman"/>
        </w:rPr>
        <w:t>信号跳变导致频繁的小区间重选。该问题定位为消息信号波动</w:t>
      </w:r>
      <w:r w:rsidR="00551F2D" w:rsidRPr="007F7AA4">
        <w:rPr>
          <w:rFonts w:eastAsiaTheme="majorEastAsia" w:cs="Times New Roman"/>
        </w:rPr>
        <w:t>。</w:t>
      </w:r>
    </w:p>
    <w:p w14:paraId="6AEA004C" w14:textId="3BC91CE5" w:rsidR="000B31B5" w:rsidRPr="007F7AA4" w:rsidRDefault="00C7676F" w:rsidP="000B31B5">
      <w:pPr>
        <w:rPr>
          <w:rFonts w:eastAsiaTheme="majorEastAsia" w:cs="Times New Roman"/>
          <w:color w:val="0563C1" w:themeColor="hyperlink"/>
          <w:sz w:val="20"/>
          <w:u w:val="single"/>
        </w:rPr>
      </w:pPr>
      <w:hyperlink r:id="rId67" w:history="1">
        <w:r w:rsidR="000B31B5" w:rsidRPr="007F7AA4">
          <w:rPr>
            <w:rStyle w:val="ab"/>
            <w:rFonts w:eastAsiaTheme="majorEastAsia" w:cs="Times New Roman"/>
            <w:b/>
            <w:color w:val="0052CC"/>
            <w:szCs w:val="21"/>
          </w:rPr>
          <w:t>MIUIROM-156155</w:t>
        </w:r>
      </w:hyperlink>
      <w:r w:rsidR="000B31B5" w:rsidRPr="007F7AA4">
        <w:rPr>
          <w:rFonts w:eastAsiaTheme="majorEastAsia" w:cs="Times New Roman"/>
          <w:b/>
          <w:szCs w:val="21"/>
        </w:rPr>
        <w:t xml:space="preserve"> </w:t>
      </w:r>
      <w:r w:rsidR="000B31B5" w:rsidRPr="007F7AA4">
        <w:rPr>
          <w:rFonts w:eastAsiaTheme="majorEastAsia" w:cs="Times New Roman"/>
          <w:b/>
          <w:bCs/>
          <w:color w:val="172B4D"/>
          <w:spacing w:val="-4"/>
          <w:szCs w:val="21"/>
          <w:shd w:val="clear" w:color="auto" w:fill="FFFFFF"/>
        </w:rPr>
        <w:t>K11R_R_NJ_sim</w:t>
      </w:r>
      <w:r w:rsidR="000B31B5" w:rsidRPr="007F7AA4">
        <w:rPr>
          <w:rFonts w:eastAsiaTheme="majorEastAsia" w:cs="Times New Roman"/>
          <w:b/>
          <w:bCs/>
          <w:color w:val="172B4D"/>
          <w:spacing w:val="-4"/>
          <w:szCs w:val="21"/>
          <w:shd w:val="clear" w:color="auto" w:fill="FFFFFF"/>
        </w:rPr>
        <w:t>卡状态栏信号格数持续跳变</w:t>
      </w:r>
      <w:r w:rsidR="000B31B5" w:rsidRPr="007F7AA4">
        <w:rPr>
          <w:rFonts w:eastAsiaTheme="majorEastAsia" w:cs="Times New Roman"/>
          <w:b/>
          <w:bCs/>
          <w:color w:val="172B4D"/>
          <w:spacing w:val="-4"/>
          <w:szCs w:val="21"/>
          <w:shd w:val="clear" w:color="auto" w:fill="FFFFFF"/>
        </w:rPr>
        <w:t>_</w:t>
      </w:r>
      <w:r w:rsidR="000B31B5" w:rsidRPr="007F7AA4">
        <w:rPr>
          <w:rFonts w:eastAsiaTheme="majorEastAsia" w:cs="Times New Roman"/>
          <w:b/>
          <w:bCs/>
          <w:color w:val="172B4D"/>
          <w:spacing w:val="-4"/>
          <w:szCs w:val="21"/>
          <w:shd w:val="clear" w:color="auto" w:fill="FFFFFF"/>
        </w:rPr>
        <w:t>必现</w:t>
      </w:r>
      <w:r w:rsidR="000B31B5" w:rsidRPr="007F7AA4">
        <w:rPr>
          <w:rFonts w:eastAsiaTheme="majorEastAsia" w:cs="Times New Roman"/>
          <w:b/>
          <w:bCs/>
          <w:color w:val="172B4D"/>
          <w:spacing w:val="-4"/>
          <w:szCs w:val="21"/>
          <w:shd w:val="clear" w:color="auto" w:fill="FFFFFF"/>
        </w:rPr>
        <w:t>_V12.5.0.8.RKWEUXM</w:t>
      </w:r>
    </w:p>
    <w:tbl>
      <w:tblPr>
        <w:tblStyle w:val="a7"/>
        <w:tblW w:w="0" w:type="auto"/>
        <w:tblLook w:val="04A0" w:firstRow="1" w:lastRow="0" w:firstColumn="1" w:lastColumn="0" w:noHBand="0" w:noVBand="1"/>
      </w:tblPr>
      <w:tblGrid>
        <w:gridCol w:w="13454"/>
      </w:tblGrid>
      <w:tr w:rsidR="00AE7D6A" w:rsidRPr="007F7AA4" w14:paraId="550B1557" w14:textId="77777777" w:rsidTr="00AE7D6A">
        <w:tc>
          <w:tcPr>
            <w:tcW w:w="13454" w:type="dxa"/>
          </w:tcPr>
          <w:p w14:paraId="79FCD75B" w14:textId="77777777" w:rsidR="00AE7D6A" w:rsidRPr="007F7AA4" w:rsidRDefault="00AE7D6A" w:rsidP="00AE7D6A">
            <w:pPr>
              <w:rPr>
                <w:rFonts w:eastAsiaTheme="majorEastAsia" w:cs="Times New Roman"/>
                <w:sz w:val="20"/>
              </w:rPr>
            </w:pPr>
            <w:r w:rsidRPr="007F7AA4">
              <w:rPr>
                <w:rFonts w:eastAsiaTheme="majorEastAsia" w:cs="Times New Roman"/>
                <w:sz w:val="20"/>
              </w:rPr>
              <w:t>Dear customer</w:t>
            </w:r>
            <w:r w:rsidRPr="007F7AA4">
              <w:rPr>
                <w:rFonts w:eastAsiaTheme="majorEastAsia" w:cs="Times New Roman"/>
                <w:sz w:val="20"/>
              </w:rPr>
              <w:t>：</w:t>
            </w:r>
          </w:p>
          <w:p w14:paraId="73DEB4BE" w14:textId="77777777" w:rsidR="00AE7D6A" w:rsidRPr="007F7AA4" w:rsidRDefault="00AE7D6A" w:rsidP="00AE7D6A">
            <w:pPr>
              <w:rPr>
                <w:rFonts w:eastAsiaTheme="majorEastAsia" w:cs="Times New Roman"/>
                <w:sz w:val="20"/>
              </w:rPr>
            </w:pPr>
            <w:r w:rsidRPr="007F7AA4">
              <w:rPr>
                <w:rFonts w:eastAsiaTheme="majorEastAsia" w:cs="Times New Roman"/>
                <w:sz w:val="20"/>
              </w:rPr>
              <w:t xml:space="preserve"> </w:t>
            </w:r>
          </w:p>
          <w:p w14:paraId="41C8DDFA" w14:textId="77777777" w:rsidR="00AE7D6A" w:rsidRPr="007F7AA4" w:rsidRDefault="00AE7D6A" w:rsidP="00AE7D6A">
            <w:pPr>
              <w:rPr>
                <w:rFonts w:eastAsiaTheme="majorEastAsia" w:cs="Times New Roman"/>
                <w:sz w:val="20"/>
              </w:rPr>
            </w:pPr>
            <w:r w:rsidRPr="007F7AA4">
              <w:rPr>
                <w:rFonts w:eastAsiaTheme="majorEastAsia" w:cs="Times New Roman"/>
                <w:sz w:val="20"/>
              </w:rPr>
              <w:t>[Analysis of logs with log prints]</w:t>
            </w:r>
            <w:r w:rsidRPr="007F7AA4">
              <w:rPr>
                <w:rFonts w:eastAsiaTheme="majorEastAsia" w:cs="Times New Roman"/>
                <w:sz w:val="20"/>
              </w:rPr>
              <w:t>：</w:t>
            </w:r>
          </w:p>
          <w:p w14:paraId="51F88A86" w14:textId="77777777" w:rsidR="00AE7D6A" w:rsidRPr="007F7AA4" w:rsidRDefault="00AE7D6A" w:rsidP="00AE7D6A">
            <w:pPr>
              <w:rPr>
                <w:rFonts w:eastAsiaTheme="majorEastAsia" w:cs="Times New Roman"/>
                <w:sz w:val="20"/>
              </w:rPr>
            </w:pPr>
          </w:p>
          <w:p w14:paraId="46E71431" w14:textId="77777777" w:rsidR="00AE7D6A" w:rsidRPr="007F7AA4" w:rsidRDefault="00AE7D6A" w:rsidP="00AE7D6A">
            <w:pPr>
              <w:rPr>
                <w:rFonts w:eastAsiaTheme="majorEastAsia" w:cs="Times New Roman"/>
                <w:sz w:val="20"/>
              </w:rPr>
            </w:pPr>
            <w:r w:rsidRPr="007F7AA4">
              <w:rPr>
                <w:rFonts w:eastAsiaTheme="majorEastAsia" w:cs="Times New Roman"/>
                <w:sz w:val="20"/>
              </w:rPr>
              <w:t>Type</w:t>
            </w:r>
            <w:r w:rsidRPr="007F7AA4">
              <w:rPr>
                <w:rFonts w:eastAsiaTheme="majorEastAsia" w:cs="Times New Roman"/>
                <w:sz w:val="20"/>
              </w:rPr>
              <w:tab/>
              <w:t>Index</w:t>
            </w:r>
            <w:r w:rsidRPr="007F7AA4">
              <w:rPr>
                <w:rFonts w:eastAsiaTheme="majorEastAsia" w:cs="Times New Roman"/>
                <w:sz w:val="20"/>
              </w:rPr>
              <w:tab/>
              <w:t>Time</w:t>
            </w:r>
            <w:r w:rsidRPr="007F7AA4">
              <w:rPr>
                <w:rFonts w:eastAsiaTheme="majorEastAsia" w:cs="Times New Roman"/>
                <w:sz w:val="20"/>
              </w:rPr>
              <w:tab/>
              <w:t>Local Time</w:t>
            </w:r>
            <w:r w:rsidRPr="007F7AA4">
              <w:rPr>
                <w:rFonts w:eastAsiaTheme="majorEastAsia" w:cs="Times New Roman"/>
                <w:sz w:val="20"/>
              </w:rPr>
              <w:tab/>
              <w:t>Module</w:t>
            </w:r>
            <w:r w:rsidRPr="007F7AA4">
              <w:rPr>
                <w:rFonts w:eastAsiaTheme="majorEastAsia" w:cs="Times New Roman"/>
                <w:sz w:val="20"/>
              </w:rPr>
              <w:tab/>
              <w:t>Message</w:t>
            </w:r>
            <w:r w:rsidRPr="007F7AA4">
              <w:rPr>
                <w:rFonts w:eastAsiaTheme="majorEastAsia" w:cs="Times New Roman"/>
                <w:sz w:val="20"/>
              </w:rPr>
              <w:tab/>
              <w:t>Comment</w:t>
            </w:r>
            <w:r w:rsidRPr="007F7AA4">
              <w:rPr>
                <w:rFonts w:eastAsiaTheme="majorEastAsia" w:cs="Times New Roman"/>
                <w:sz w:val="20"/>
              </w:rPr>
              <w:tab/>
              <w:t>Time Differences</w:t>
            </w:r>
          </w:p>
          <w:p w14:paraId="29FE69A7" w14:textId="77777777" w:rsidR="00AE7D6A" w:rsidRPr="007F7AA4" w:rsidRDefault="00AE7D6A" w:rsidP="00AE7D6A">
            <w:pPr>
              <w:rPr>
                <w:rFonts w:eastAsiaTheme="majorEastAsia" w:cs="Times New Roman"/>
                <w:sz w:val="20"/>
              </w:rPr>
            </w:pPr>
            <w:r w:rsidRPr="007F7AA4">
              <w:rPr>
                <w:rFonts w:eastAsiaTheme="majorEastAsia" w:cs="Times New Roman"/>
                <w:sz w:val="20"/>
              </w:rPr>
              <w:t>PS</w:t>
            </w:r>
            <w:r w:rsidRPr="007F7AA4">
              <w:rPr>
                <w:rFonts w:eastAsiaTheme="majorEastAsia" w:cs="Times New Roman"/>
                <w:sz w:val="20"/>
              </w:rPr>
              <w:tab/>
              <w:t>22140</w:t>
            </w:r>
            <w:r w:rsidRPr="007F7AA4">
              <w:rPr>
                <w:rFonts w:eastAsiaTheme="majorEastAsia" w:cs="Times New Roman"/>
                <w:sz w:val="20"/>
              </w:rPr>
              <w:tab/>
              <w:t>36507347</w:t>
            </w:r>
            <w:r w:rsidRPr="007F7AA4">
              <w:rPr>
                <w:rFonts w:eastAsiaTheme="majorEastAsia" w:cs="Times New Roman"/>
                <w:sz w:val="20"/>
              </w:rPr>
              <w:tab/>
              <w:t>10:05:13:611</w:t>
            </w:r>
            <w:r w:rsidRPr="007F7AA4">
              <w:rPr>
                <w:rFonts w:eastAsiaTheme="majorEastAsia" w:cs="Times New Roman"/>
                <w:sz w:val="20"/>
              </w:rPr>
              <w:tab/>
              <w:t>ERRC_SYS_2 - ERRC_SYS_2</w:t>
            </w:r>
            <w:r w:rsidRPr="007F7AA4">
              <w:rPr>
                <w:rFonts w:eastAsiaTheme="majorEastAsia" w:cs="Times New Roman"/>
                <w:sz w:val="20"/>
              </w:rPr>
              <w:tab/>
              <w:t>MSG_ID_ERRC_SIB3_DATA</w:t>
            </w:r>
            <w:r w:rsidRPr="007F7AA4">
              <w:rPr>
                <w:rFonts w:eastAsiaTheme="majorEastAsia" w:cs="Times New Roman"/>
                <w:sz w:val="20"/>
              </w:rPr>
              <w:tab/>
              <w:t>cell_resel_pri = 0x06</w:t>
            </w:r>
            <w:r w:rsidRPr="007F7AA4">
              <w:rPr>
                <w:rFonts w:eastAsiaTheme="majorEastAsia" w:cs="Times New Roman"/>
                <w:sz w:val="20"/>
              </w:rPr>
              <w:tab/>
              <w:t xml:space="preserve"> </w:t>
            </w:r>
          </w:p>
          <w:p w14:paraId="2027FAF2" w14:textId="77777777" w:rsidR="00AE7D6A" w:rsidRPr="007F7AA4" w:rsidRDefault="00AE7D6A" w:rsidP="00AE7D6A">
            <w:pPr>
              <w:rPr>
                <w:rFonts w:eastAsiaTheme="majorEastAsia" w:cs="Times New Roman"/>
                <w:sz w:val="20"/>
              </w:rPr>
            </w:pPr>
            <w:r w:rsidRPr="007F7AA4">
              <w:rPr>
                <w:rFonts w:eastAsiaTheme="majorEastAsia" w:cs="Times New Roman"/>
                <w:sz w:val="20"/>
              </w:rPr>
              <w:t>PS</w:t>
            </w:r>
            <w:r w:rsidRPr="007F7AA4">
              <w:rPr>
                <w:rFonts w:eastAsiaTheme="majorEastAsia" w:cs="Times New Roman"/>
                <w:sz w:val="20"/>
              </w:rPr>
              <w:tab/>
              <w:t>22141</w:t>
            </w:r>
            <w:r w:rsidRPr="007F7AA4">
              <w:rPr>
                <w:rFonts w:eastAsiaTheme="majorEastAsia" w:cs="Times New Roman"/>
                <w:sz w:val="20"/>
              </w:rPr>
              <w:tab/>
              <w:t>36507348</w:t>
            </w:r>
            <w:r w:rsidRPr="007F7AA4">
              <w:rPr>
                <w:rFonts w:eastAsiaTheme="majorEastAsia" w:cs="Times New Roman"/>
                <w:sz w:val="20"/>
              </w:rPr>
              <w:tab/>
              <w:t>10:05:13:611</w:t>
            </w:r>
            <w:r w:rsidRPr="007F7AA4">
              <w:rPr>
                <w:rFonts w:eastAsiaTheme="majorEastAsia" w:cs="Times New Roman"/>
                <w:sz w:val="20"/>
              </w:rPr>
              <w:tab/>
              <w:t>ERRC_SYS_2 - ERRC_SYS_2</w:t>
            </w:r>
            <w:r w:rsidRPr="007F7AA4">
              <w:rPr>
                <w:rFonts w:eastAsiaTheme="majorEastAsia" w:cs="Times New Roman"/>
                <w:sz w:val="20"/>
              </w:rPr>
              <w:tab/>
              <w:t>MSG_ID_ERRC_SIB5_DATA</w:t>
            </w:r>
            <w:r w:rsidRPr="007F7AA4">
              <w:rPr>
                <w:rFonts w:eastAsiaTheme="majorEastAsia" w:cs="Times New Roman"/>
                <w:sz w:val="20"/>
              </w:rPr>
              <w:tab/>
              <w:t>inter_freq_carrier_freq_inf[1] = (struct)</w:t>
            </w:r>
          </w:p>
          <w:p w14:paraId="38D2D022" w14:textId="77777777" w:rsidR="00AE7D6A" w:rsidRPr="007F7AA4" w:rsidRDefault="00AE7D6A" w:rsidP="00AE7D6A">
            <w:pPr>
              <w:rPr>
                <w:rFonts w:eastAsiaTheme="majorEastAsia" w:cs="Times New Roman"/>
                <w:sz w:val="20"/>
              </w:rPr>
            </w:pPr>
            <w:r w:rsidRPr="007F7AA4">
              <w:rPr>
                <w:rFonts w:eastAsiaTheme="majorEastAsia" w:cs="Times New Roman"/>
                <w:sz w:val="20"/>
              </w:rPr>
              <w:t xml:space="preserve">   dl_carrier_freq = 1506</w:t>
            </w:r>
          </w:p>
          <w:p w14:paraId="0A87875D" w14:textId="77777777" w:rsidR="00AE7D6A" w:rsidRPr="007F7AA4" w:rsidRDefault="00AE7D6A" w:rsidP="00AE7D6A">
            <w:pPr>
              <w:rPr>
                <w:rFonts w:eastAsiaTheme="majorEastAsia" w:cs="Times New Roman"/>
                <w:sz w:val="20"/>
              </w:rPr>
            </w:pPr>
            <w:r w:rsidRPr="007F7AA4">
              <w:rPr>
                <w:rFonts w:eastAsiaTheme="majorEastAsia" w:cs="Times New Roman"/>
                <w:sz w:val="20"/>
              </w:rPr>
              <w:t xml:space="preserve">   cell_resel_pri = 0x06</w:t>
            </w:r>
          </w:p>
          <w:p w14:paraId="124C60C9" w14:textId="6BD924F6" w:rsidR="00AE7D6A" w:rsidRPr="007F7AA4" w:rsidRDefault="000B31B5" w:rsidP="00AE7D6A">
            <w:pPr>
              <w:rPr>
                <w:rFonts w:eastAsiaTheme="majorEastAsia" w:cs="Times New Roman"/>
                <w:sz w:val="20"/>
              </w:rPr>
            </w:pPr>
            <w:r w:rsidRPr="007F7AA4">
              <w:rPr>
                <w:rFonts w:eastAsiaTheme="majorEastAsia" w:cs="Times New Roman"/>
                <w:sz w:val="20"/>
              </w:rPr>
              <w:t xml:space="preserve"> </w:t>
            </w:r>
          </w:p>
          <w:p w14:paraId="1729C395" w14:textId="77777777" w:rsidR="00AE7D6A" w:rsidRPr="007F7AA4" w:rsidRDefault="00AE7D6A" w:rsidP="00AE7D6A">
            <w:pPr>
              <w:rPr>
                <w:rFonts w:eastAsiaTheme="majorEastAsia" w:cs="Times New Roman"/>
                <w:sz w:val="20"/>
              </w:rPr>
            </w:pPr>
            <w:r w:rsidRPr="007F7AA4">
              <w:rPr>
                <w:rFonts w:eastAsiaTheme="majorEastAsia" w:cs="Times New Roman"/>
                <w:sz w:val="20"/>
              </w:rPr>
              <w:t>PS</w:t>
            </w:r>
            <w:r w:rsidRPr="007F7AA4">
              <w:rPr>
                <w:rFonts w:eastAsiaTheme="majorEastAsia" w:cs="Times New Roman"/>
                <w:sz w:val="20"/>
              </w:rPr>
              <w:tab/>
              <w:t>22899</w:t>
            </w:r>
            <w:r w:rsidRPr="007F7AA4">
              <w:rPr>
                <w:rFonts w:eastAsiaTheme="majorEastAsia" w:cs="Times New Roman"/>
                <w:sz w:val="20"/>
              </w:rPr>
              <w:tab/>
              <w:t>36507833</w:t>
            </w:r>
            <w:r w:rsidRPr="007F7AA4">
              <w:rPr>
                <w:rFonts w:eastAsiaTheme="majorEastAsia" w:cs="Times New Roman"/>
                <w:sz w:val="20"/>
              </w:rPr>
              <w:tab/>
              <w:t>10:05:13:611</w:t>
            </w:r>
            <w:r w:rsidRPr="007F7AA4">
              <w:rPr>
                <w:rFonts w:eastAsiaTheme="majorEastAsia" w:cs="Times New Roman"/>
                <w:sz w:val="20"/>
              </w:rPr>
              <w:tab/>
              <w:t>ERRC_MOB_2</w:t>
            </w:r>
            <w:r w:rsidRPr="007F7AA4">
              <w:rPr>
                <w:rFonts w:eastAsiaTheme="majorEastAsia" w:cs="Times New Roman"/>
                <w:sz w:val="20"/>
              </w:rPr>
              <w:tab/>
              <w:t>[COM][ENDC] EARFCN[1506] is ENDC frequency: KAL_TRUE in sim_index[1]</w:t>
            </w:r>
            <w:r w:rsidRPr="007F7AA4">
              <w:rPr>
                <w:rFonts w:eastAsiaTheme="majorEastAsia" w:cs="Times New Roman"/>
                <w:sz w:val="20"/>
              </w:rPr>
              <w:tab/>
              <w:t xml:space="preserve"> </w:t>
            </w:r>
            <w:r w:rsidRPr="007F7AA4">
              <w:rPr>
                <w:rFonts w:eastAsiaTheme="majorEastAsia" w:cs="Times New Roman"/>
                <w:sz w:val="20"/>
              </w:rPr>
              <w:tab/>
              <w:t xml:space="preserve"> </w:t>
            </w:r>
          </w:p>
          <w:p w14:paraId="3840E653" w14:textId="77777777" w:rsidR="00AE7D6A" w:rsidRPr="007F7AA4" w:rsidRDefault="00AE7D6A" w:rsidP="00AE7D6A">
            <w:pPr>
              <w:rPr>
                <w:rFonts w:eastAsiaTheme="majorEastAsia" w:cs="Times New Roman"/>
                <w:sz w:val="20"/>
              </w:rPr>
            </w:pPr>
            <w:r w:rsidRPr="007F7AA4">
              <w:rPr>
                <w:rFonts w:eastAsiaTheme="majorEastAsia" w:cs="Times New Roman"/>
                <w:sz w:val="20"/>
              </w:rPr>
              <w:t>PS</w:t>
            </w:r>
            <w:r w:rsidRPr="007F7AA4">
              <w:rPr>
                <w:rFonts w:eastAsiaTheme="majorEastAsia" w:cs="Times New Roman"/>
                <w:sz w:val="20"/>
              </w:rPr>
              <w:tab/>
              <w:t>26275</w:t>
            </w:r>
            <w:r w:rsidRPr="007F7AA4">
              <w:rPr>
                <w:rFonts w:eastAsiaTheme="majorEastAsia" w:cs="Times New Roman"/>
                <w:sz w:val="20"/>
              </w:rPr>
              <w:tab/>
              <w:t>36520023</w:t>
            </w:r>
            <w:r w:rsidRPr="007F7AA4">
              <w:rPr>
                <w:rFonts w:eastAsiaTheme="majorEastAsia" w:cs="Times New Roman"/>
                <w:sz w:val="20"/>
              </w:rPr>
              <w:tab/>
              <w:t>10:05:14:489</w:t>
            </w:r>
            <w:r w:rsidRPr="007F7AA4">
              <w:rPr>
                <w:rFonts w:eastAsiaTheme="majorEastAsia" w:cs="Times New Roman"/>
                <w:sz w:val="20"/>
              </w:rPr>
              <w:tab/>
              <w:t>ERRC_MOB_2</w:t>
            </w:r>
            <w:r w:rsidRPr="007F7AA4">
              <w:rPr>
                <w:rFonts w:eastAsiaTheme="majorEastAsia" w:cs="Times New Roman"/>
                <w:sz w:val="20"/>
              </w:rPr>
              <w:tab/>
              <w:t>[MRM] store PCell: earfcn[300] pci[458] rsrp[-306] rsrq[-14] sinr[524287] snr[99] rs_sinr[100] cell_off[0] cell_state[0] rsrq_on_all_symbols=[KAL_FALSE] rsrq_wideband=[KAL_FALSE]</w:t>
            </w:r>
            <w:r w:rsidRPr="007F7AA4">
              <w:rPr>
                <w:rFonts w:eastAsiaTheme="majorEastAsia" w:cs="Times New Roman"/>
                <w:sz w:val="20"/>
              </w:rPr>
              <w:tab/>
              <w:t xml:space="preserve"> </w:t>
            </w:r>
            <w:r w:rsidRPr="007F7AA4">
              <w:rPr>
                <w:rFonts w:eastAsiaTheme="majorEastAsia" w:cs="Times New Roman"/>
                <w:sz w:val="20"/>
              </w:rPr>
              <w:tab/>
              <w:t xml:space="preserve"> </w:t>
            </w:r>
          </w:p>
          <w:p w14:paraId="2CD0C4A9" w14:textId="77777777" w:rsidR="00AE7D6A" w:rsidRPr="007F7AA4" w:rsidRDefault="00AE7D6A" w:rsidP="00AE7D6A">
            <w:pPr>
              <w:rPr>
                <w:rFonts w:eastAsiaTheme="majorEastAsia" w:cs="Times New Roman"/>
                <w:sz w:val="20"/>
              </w:rPr>
            </w:pPr>
            <w:r w:rsidRPr="007F7AA4">
              <w:rPr>
                <w:rFonts w:eastAsiaTheme="majorEastAsia" w:cs="Times New Roman"/>
                <w:sz w:val="20"/>
              </w:rPr>
              <w:t>PS</w:t>
            </w:r>
            <w:r w:rsidRPr="007F7AA4">
              <w:rPr>
                <w:rFonts w:eastAsiaTheme="majorEastAsia" w:cs="Times New Roman"/>
                <w:sz w:val="20"/>
              </w:rPr>
              <w:tab/>
              <w:t>27549</w:t>
            </w:r>
            <w:r w:rsidRPr="007F7AA4">
              <w:rPr>
                <w:rFonts w:eastAsiaTheme="majorEastAsia" w:cs="Times New Roman"/>
                <w:sz w:val="20"/>
              </w:rPr>
              <w:tab/>
              <w:t>36540026</w:t>
            </w:r>
            <w:r w:rsidRPr="007F7AA4">
              <w:rPr>
                <w:rFonts w:eastAsiaTheme="majorEastAsia" w:cs="Times New Roman"/>
                <w:sz w:val="20"/>
              </w:rPr>
              <w:tab/>
              <w:t>10:05:15:769</w:t>
            </w:r>
            <w:r w:rsidRPr="007F7AA4">
              <w:rPr>
                <w:rFonts w:eastAsiaTheme="majorEastAsia" w:cs="Times New Roman"/>
                <w:sz w:val="20"/>
              </w:rPr>
              <w:tab/>
              <w:t>ERRC_MOB_2</w:t>
            </w:r>
            <w:r w:rsidRPr="007F7AA4">
              <w:rPr>
                <w:rFonts w:eastAsiaTheme="majorEastAsia" w:cs="Times New Roman"/>
                <w:sz w:val="20"/>
              </w:rPr>
              <w:tab/>
              <w:t>[COM] Srxlev[55] = RSRP[-457] - (q_rxlevmin[-512] + q_rxlevmin_offset[0]) - pcomp[0] - offset_temp[0]</w:t>
            </w:r>
            <w:r w:rsidRPr="007F7AA4">
              <w:rPr>
                <w:rFonts w:eastAsiaTheme="majorEastAsia" w:cs="Times New Roman"/>
                <w:sz w:val="20"/>
              </w:rPr>
              <w:tab/>
              <w:t xml:space="preserve"> </w:t>
            </w:r>
            <w:r w:rsidRPr="007F7AA4">
              <w:rPr>
                <w:rFonts w:eastAsiaTheme="majorEastAsia" w:cs="Times New Roman"/>
                <w:sz w:val="20"/>
              </w:rPr>
              <w:tab/>
              <w:t xml:space="preserve"> </w:t>
            </w:r>
          </w:p>
          <w:p w14:paraId="60155E4F" w14:textId="77777777" w:rsidR="00AE7D6A" w:rsidRPr="007F7AA4" w:rsidRDefault="00AE7D6A" w:rsidP="00AE7D6A">
            <w:pPr>
              <w:rPr>
                <w:rFonts w:eastAsiaTheme="majorEastAsia" w:cs="Times New Roman"/>
                <w:sz w:val="20"/>
              </w:rPr>
            </w:pPr>
            <w:r w:rsidRPr="007F7AA4">
              <w:rPr>
                <w:rFonts w:eastAsiaTheme="majorEastAsia" w:cs="Times New Roman"/>
                <w:sz w:val="20"/>
              </w:rPr>
              <w:t>PS</w:t>
            </w:r>
            <w:r w:rsidRPr="007F7AA4">
              <w:rPr>
                <w:rFonts w:eastAsiaTheme="majorEastAsia" w:cs="Times New Roman"/>
                <w:sz w:val="20"/>
              </w:rPr>
              <w:tab/>
              <w:t>27585</w:t>
            </w:r>
            <w:r w:rsidRPr="007F7AA4">
              <w:rPr>
                <w:rFonts w:eastAsiaTheme="majorEastAsia" w:cs="Times New Roman"/>
                <w:sz w:val="20"/>
              </w:rPr>
              <w:tab/>
              <w:t>36540029</w:t>
            </w:r>
            <w:r w:rsidRPr="007F7AA4">
              <w:rPr>
                <w:rFonts w:eastAsiaTheme="majorEastAsia" w:cs="Times New Roman"/>
                <w:sz w:val="20"/>
              </w:rPr>
              <w:tab/>
              <w:t>10:05:15:769</w:t>
            </w:r>
            <w:r w:rsidRPr="007F7AA4">
              <w:rPr>
                <w:rFonts w:eastAsiaTheme="majorEastAsia" w:cs="Times New Roman"/>
                <w:sz w:val="20"/>
              </w:rPr>
              <w:tab/>
              <w:t>ERRC_MOB_2</w:t>
            </w:r>
            <w:r w:rsidRPr="007F7AA4">
              <w:rPr>
                <w:rFonts w:eastAsiaTheme="majorEastAsia" w:cs="Times New Roman"/>
                <w:sz w:val="20"/>
              </w:rPr>
              <w:tab/>
              <w:t>[CJDG] LCell[1506/360] Srx[55] Squ[32767] R[-457] RESEL[P, State[MOB_CJDG_CELL_STATUS_CND] Tresel_cnt[1246] H_Prio[?Srx&gt;th_high_p[48]]</w:t>
            </w:r>
            <w:r w:rsidRPr="007F7AA4">
              <w:rPr>
                <w:rFonts w:eastAsiaTheme="majorEastAsia" w:cs="Times New Roman"/>
                <w:sz w:val="20"/>
              </w:rPr>
              <w:tab/>
              <w:t xml:space="preserve"> </w:t>
            </w:r>
            <w:r w:rsidRPr="007F7AA4">
              <w:rPr>
                <w:rFonts w:eastAsiaTheme="majorEastAsia" w:cs="Times New Roman"/>
                <w:sz w:val="20"/>
              </w:rPr>
              <w:tab/>
              <w:t xml:space="preserve"> </w:t>
            </w:r>
          </w:p>
          <w:p w14:paraId="2ECFF184" w14:textId="77777777" w:rsidR="00AE7D6A" w:rsidRPr="007F7AA4" w:rsidRDefault="00AE7D6A" w:rsidP="00AE7D6A">
            <w:pPr>
              <w:rPr>
                <w:rFonts w:eastAsiaTheme="majorEastAsia" w:cs="Times New Roman"/>
                <w:sz w:val="20"/>
              </w:rPr>
            </w:pPr>
            <w:r w:rsidRPr="007F7AA4">
              <w:rPr>
                <w:rFonts w:eastAsiaTheme="majorEastAsia" w:cs="Times New Roman"/>
                <w:sz w:val="20"/>
              </w:rPr>
              <w:t>PS</w:t>
            </w:r>
            <w:r w:rsidRPr="007F7AA4">
              <w:rPr>
                <w:rFonts w:eastAsiaTheme="majorEastAsia" w:cs="Times New Roman"/>
                <w:sz w:val="20"/>
              </w:rPr>
              <w:tab/>
              <w:t>27759</w:t>
            </w:r>
            <w:r w:rsidRPr="007F7AA4">
              <w:rPr>
                <w:rFonts w:eastAsiaTheme="majorEastAsia" w:cs="Times New Roman"/>
                <w:sz w:val="20"/>
              </w:rPr>
              <w:tab/>
              <w:t>36540049</w:t>
            </w:r>
            <w:r w:rsidRPr="007F7AA4">
              <w:rPr>
                <w:rFonts w:eastAsiaTheme="majorEastAsia" w:cs="Times New Roman"/>
                <w:sz w:val="20"/>
              </w:rPr>
              <w:tab/>
              <w:t>10:05:15:769</w:t>
            </w:r>
            <w:r w:rsidRPr="007F7AA4">
              <w:rPr>
                <w:rFonts w:eastAsiaTheme="majorEastAsia" w:cs="Times New Roman"/>
                <w:sz w:val="20"/>
              </w:rPr>
              <w:tab/>
              <w:t>ERRC_MOB_2 - ERRC_CEL_2</w:t>
            </w:r>
            <w:r w:rsidRPr="007F7AA4">
              <w:rPr>
                <w:rFonts w:eastAsiaTheme="majorEastAsia" w:cs="Times New Roman"/>
                <w:sz w:val="20"/>
              </w:rPr>
              <w:tab/>
              <w:t>MSG_ID_ERRC_MOB_CEL_RESEL_IND</w:t>
            </w:r>
            <w:r w:rsidRPr="007F7AA4">
              <w:rPr>
                <w:rFonts w:eastAsiaTheme="majorEastAsia" w:cs="Times New Roman"/>
                <w:sz w:val="20"/>
              </w:rPr>
              <w:tab/>
              <w:t>300/458---1506/360</w:t>
            </w:r>
            <w:r w:rsidRPr="007F7AA4">
              <w:rPr>
                <w:rFonts w:eastAsiaTheme="majorEastAsia" w:cs="Times New Roman"/>
                <w:sz w:val="20"/>
              </w:rPr>
              <w:tab/>
              <w:t xml:space="preserve"> </w:t>
            </w:r>
          </w:p>
          <w:p w14:paraId="7A710F3E" w14:textId="77777777" w:rsidR="00AE7D6A" w:rsidRPr="007F7AA4" w:rsidRDefault="00AE7D6A" w:rsidP="00AE7D6A">
            <w:pPr>
              <w:rPr>
                <w:rFonts w:eastAsiaTheme="majorEastAsia" w:cs="Times New Roman"/>
                <w:sz w:val="20"/>
              </w:rPr>
            </w:pPr>
            <w:r w:rsidRPr="007F7AA4">
              <w:rPr>
                <w:rFonts w:eastAsiaTheme="majorEastAsia" w:cs="Times New Roman"/>
                <w:sz w:val="20"/>
              </w:rPr>
              <w:t>PS</w:t>
            </w:r>
            <w:r w:rsidRPr="007F7AA4">
              <w:rPr>
                <w:rFonts w:eastAsiaTheme="majorEastAsia" w:cs="Times New Roman"/>
                <w:sz w:val="20"/>
              </w:rPr>
              <w:tab/>
              <w:t>32977</w:t>
            </w:r>
            <w:r w:rsidRPr="007F7AA4">
              <w:rPr>
                <w:rFonts w:eastAsiaTheme="majorEastAsia" w:cs="Times New Roman"/>
                <w:sz w:val="20"/>
              </w:rPr>
              <w:tab/>
              <w:t>36557352</w:t>
            </w:r>
            <w:r w:rsidRPr="007F7AA4">
              <w:rPr>
                <w:rFonts w:eastAsiaTheme="majorEastAsia" w:cs="Times New Roman"/>
                <w:sz w:val="20"/>
              </w:rPr>
              <w:tab/>
              <w:t>10:05:16:875</w:t>
            </w:r>
            <w:r w:rsidRPr="007F7AA4">
              <w:rPr>
                <w:rFonts w:eastAsiaTheme="majorEastAsia" w:cs="Times New Roman"/>
                <w:sz w:val="20"/>
              </w:rPr>
              <w:tab/>
              <w:t>ERRC_MOB_2</w:t>
            </w:r>
            <w:r w:rsidRPr="007F7AA4">
              <w:rPr>
                <w:rFonts w:eastAsiaTheme="majorEastAsia" w:cs="Times New Roman"/>
                <w:sz w:val="20"/>
              </w:rPr>
              <w:tab/>
              <w:t>[MRM] store PCell: earfcn[1506] pci[360] rsrp[-464] rsrq[-49] sinr[3] snr[11] rs_sinr[123] cell_off[0] cell_state[0] rsrq_on_all_symbols=[KAL_FALSE] rsrq_wideband=[KAL_FALSE]</w:t>
            </w:r>
            <w:r w:rsidRPr="007F7AA4">
              <w:rPr>
                <w:rFonts w:eastAsiaTheme="majorEastAsia" w:cs="Times New Roman"/>
                <w:sz w:val="20"/>
              </w:rPr>
              <w:tab/>
              <w:t xml:space="preserve"> </w:t>
            </w:r>
            <w:r w:rsidRPr="007F7AA4">
              <w:rPr>
                <w:rFonts w:eastAsiaTheme="majorEastAsia" w:cs="Times New Roman"/>
                <w:sz w:val="20"/>
              </w:rPr>
              <w:tab/>
              <w:t xml:space="preserve"> </w:t>
            </w:r>
          </w:p>
          <w:p w14:paraId="5E62C9DD" w14:textId="77777777" w:rsidR="00AE7D6A" w:rsidRPr="007F7AA4" w:rsidRDefault="00AE7D6A" w:rsidP="00AE7D6A">
            <w:pPr>
              <w:rPr>
                <w:rFonts w:eastAsiaTheme="majorEastAsia" w:cs="Times New Roman"/>
                <w:sz w:val="20"/>
              </w:rPr>
            </w:pPr>
            <w:r w:rsidRPr="007F7AA4">
              <w:rPr>
                <w:rFonts w:eastAsiaTheme="majorEastAsia" w:cs="Times New Roman"/>
                <w:sz w:val="20"/>
              </w:rPr>
              <w:t>PS</w:t>
            </w:r>
            <w:r w:rsidRPr="007F7AA4">
              <w:rPr>
                <w:rFonts w:eastAsiaTheme="majorEastAsia" w:cs="Times New Roman"/>
                <w:sz w:val="20"/>
              </w:rPr>
              <w:tab/>
              <w:t>36990</w:t>
            </w:r>
            <w:r w:rsidRPr="007F7AA4">
              <w:rPr>
                <w:rFonts w:eastAsiaTheme="majorEastAsia" w:cs="Times New Roman"/>
                <w:sz w:val="20"/>
              </w:rPr>
              <w:tab/>
              <w:t>36597352</w:t>
            </w:r>
            <w:r w:rsidRPr="007F7AA4">
              <w:rPr>
                <w:rFonts w:eastAsiaTheme="majorEastAsia" w:cs="Times New Roman"/>
                <w:sz w:val="20"/>
              </w:rPr>
              <w:tab/>
              <w:t>10:05:19:435</w:t>
            </w:r>
            <w:r w:rsidRPr="007F7AA4">
              <w:rPr>
                <w:rFonts w:eastAsiaTheme="majorEastAsia" w:cs="Times New Roman"/>
                <w:sz w:val="20"/>
              </w:rPr>
              <w:tab/>
              <w:t>ERRC_MOB_2</w:t>
            </w:r>
            <w:r w:rsidRPr="007F7AA4">
              <w:rPr>
                <w:rFonts w:eastAsiaTheme="majorEastAsia" w:cs="Times New Roman"/>
                <w:sz w:val="20"/>
              </w:rPr>
              <w:tab/>
              <w:t>[COM] Srxlev[47] = RSRP[-465] - (q_rxlevmin[-512] + q_rxlevmin_offset[0]) - pcomp[0] - offset_temp[0]</w:t>
            </w:r>
            <w:r w:rsidRPr="007F7AA4">
              <w:rPr>
                <w:rFonts w:eastAsiaTheme="majorEastAsia" w:cs="Times New Roman"/>
                <w:sz w:val="20"/>
              </w:rPr>
              <w:tab/>
              <w:t xml:space="preserve"> </w:t>
            </w:r>
            <w:r w:rsidRPr="007F7AA4">
              <w:rPr>
                <w:rFonts w:eastAsiaTheme="majorEastAsia" w:cs="Times New Roman"/>
                <w:sz w:val="20"/>
              </w:rPr>
              <w:tab/>
              <w:t xml:space="preserve"> </w:t>
            </w:r>
          </w:p>
          <w:p w14:paraId="0EE7055F" w14:textId="77777777" w:rsidR="00AE7D6A" w:rsidRPr="007F7AA4" w:rsidRDefault="00AE7D6A" w:rsidP="00AE7D6A">
            <w:pPr>
              <w:rPr>
                <w:rFonts w:eastAsiaTheme="majorEastAsia" w:cs="Times New Roman"/>
                <w:sz w:val="20"/>
              </w:rPr>
            </w:pPr>
            <w:r w:rsidRPr="007F7AA4">
              <w:rPr>
                <w:rFonts w:eastAsiaTheme="majorEastAsia" w:cs="Times New Roman"/>
                <w:sz w:val="20"/>
              </w:rPr>
              <w:t>PS</w:t>
            </w:r>
            <w:r w:rsidRPr="007F7AA4">
              <w:rPr>
                <w:rFonts w:eastAsiaTheme="majorEastAsia" w:cs="Times New Roman"/>
                <w:sz w:val="20"/>
              </w:rPr>
              <w:tab/>
              <w:t>37198</w:t>
            </w:r>
            <w:r w:rsidRPr="007F7AA4">
              <w:rPr>
                <w:rFonts w:eastAsiaTheme="majorEastAsia" w:cs="Times New Roman"/>
                <w:sz w:val="20"/>
              </w:rPr>
              <w:tab/>
              <w:t>36597372</w:t>
            </w:r>
            <w:r w:rsidRPr="007F7AA4">
              <w:rPr>
                <w:rFonts w:eastAsiaTheme="majorEastAsia" w:cs="Times New Roman"/>
                <w:sz w:val="20"/>
              </w:rPr>
              <w:tab/>
              <w:t>10:05:19:435</w:t>
            </w:r>
            <w:r w:rsidRPr="007F7AA4">
              <w:rPr>
                <w:rFonts w:eastAsiaTheme="majorEastAsia" w:cs="Times New Roman"/>
                <w:sz w:val="20"/>
              </w:rPr>
              <w:tab/>
              <w:t>ERRC_MOB_2</w:t>
            </w:r>
            <w:r w:rsidRPr="007F7AA4">
              <w:rPr>
                <w:rFonts w:eastAsiaTheme="majorEastAsia" w:cs="Times New Roman"/>
                <w:sz w:val="20"/>
              </w:rPr>
              <w:tab/>
              <w:t>[CJDG] LCell[100/376] Srx[205] Squ[32767] R[-307] RESEL[P, State[MOB_CJDG_CELL_STATUS_CND] Tresel_cnt[1280] Lower Prio[?Serv_Srx&lt;th_s_low_p[48], srx=""&gt;th_low_p[64]]&lt;/th_s_low_p[48],&gt;</w:t>
            </w:r>
            <w:r w:rsidRPr="007F7AA4">
              <w:rPr>
                <w:rFonts w:eastAsiaTheme="majorEastAsia" w:cs="Times New Roman"/>
                <w:sz w:val="20"/>
              </w:rPr>
              <w:tab/>
              <w:t xml:space="preserve"> </w:t>
            </w:r>
            <w:r w:rsidRPr="007F7AA4">
              <w:rPr>
                <w:rFonts w:eastAsiaTheme="majorEastAsia" w:cs="Times New Roman"/>
                <w:sz w:val="20"/>
              </w:rPr>
              <w:tab/>
              <w:t xml:space="preserve"> </w:t>
            </w:r>
          </w:p>
          <w:p w14:paraId="4FC5B812" w14:textId="77777777" w:rsidR="00AE7D6A" w:rsidRPr="007F7AA4" w:rsidRDefault="00AE7D6A" w:rsidP="00AE7D6A">
            <w:pPr>
              <w:rPr>
                <w:rFonts w:eastAsiaTheme="majorEastAsia" w:cs="Times New Roman"/>
                <w:sz w:val="20"/>
              </w:rPr>
            </w:pPr>
            <w:r w:rsidRPr="007F7AA4">
              <w:rPr>
                <w:rFonts w:eastAsiaTheme="majorEastAsia" w:cs="Times New Roman"/>
                <w:sz w:val="20"/>
              </w:rPr>
              <w:t>PS</w:t>
            </w:r>
            <w:r w:rsidRPr="007F7AA4">
              <w:rPr>
                <w:rFonts w:eastAsiaTheme="majorEastAsia" w:cs="Times New Roman"/>
                <w:sz w:val="20"/>
              </w:rPr>
              <w:tab/>
              <w:t>37483</w:t>
            </w:r>
            <w:r w:rsidRPr="007F7AA4">
              <w:rPr>
                <w:rFonts w:eastAsiaTheme="majorEastAsia" w:cs="Times New Roman"/>
                <w:sz w:val="20"/>
              </w:rPr>
              <w:tab/>
              <w:t>36597390</w:t>
            </w:r>
            <w:r w:rsidRPr="007F7AA4">
              <w:rPr>
                <w:rFonts w:eastAsiaTheme="majorEastAsia" w:cs="Times New Roman"/>
                <w:sz w:val="20"/>
              </w:rPr>
              <w:tab/>
              <w:t>10:05:19:435</w:t>
            </w:r>
            <w:r w:rsidRPr="007F7AA4">
              <w:rPr>
                <w:rFonts w:eastAsiaTheme="majorEastAsia" w:cs="Times New Roman"/>
                <w:sz w:val="20"/>
              </w:rPr>
              <w:tab/>
              <w:t>ERRC_MOB_2 - ERRC_CEL_2</w:t>
            </w:r>
            <w:r w:rsidRPr="007F7AA4">
              <w:rPr>
                <w:rFonts w:eastAsiaTheme="majorEastAsia" w:cs="Times New Roman"/>
                <w:sz w:val="20"/>
              </w:rPr>
              <w:tab/>
              <w:t>MSG_ID_ERRC_MOB_CEL_RESEL_IND</w:t>
            </w:r>
            <w:r w:rsidRPr="007F7AA4">
              <w:rPr>
                <w:rFonts w:eastAsiaTheme="majorEastAsia" w:cs="Times New Roman"/>
                <w:sz w:val="20"/>
              </w:rPr>
              <w:tab/>
              <w:t>1506/360---100/376</w:t>
            </w:r>
            <w:r w:rsidRPr="007F7AA4">
              <w:rPr>
                <w:rFonts w:eastAsiaTheme="majorEastAsia" w:cs="Times New Roman"/>
                <w:sz w:val="20"/>
              </w:rPr>
              <w:tab/>
              <w:t xml:space="preserve"> </w:t>
            </w:r>
          </w:p>
          <w:p w14:paraId="6F336AF8" w14:textId="77777777" w:rsidR="00AE7D6A" w:rsidRPr="007F7AA4" w:rsidRDefault="00AE7D6A" w:rsidP="00AE7D6A">
            <w:pPr>
              <w:rPr>
                <w:rFonts w:eastAsiaTheme="majorEastAsia" w:cs="Times New Roman"/>
                <w:sz w:val="20"/>
              </w:rPr>
            </w:pPr>
            <w:r w:rsidRPr="007F7AA4">
              <w:rPr>
                <w:rFonts w:eastAsiaTheme="majorEastAsia" w:cs="Times New Roman"/>
                <w:sz w:val="20"/>
              </w:rPr>
              <w:t>PS</w:t>
            </w:r>
            <w:r w:rsidRPr="007F7AA4">
              <w:rPr>
                <w:rFonts w:eastAsiaTheme="majorEastAsia" w:cs="Times New Roman"/>
                <w:sz w:val="20"/>
              </w:rPr>
              <w:tab/>
              <w:t>47115</w:t>
            </w:r>
            <w:r w:rsidRPr="007F7AA4">
              <w:rPr>
                <w:rFonts w:eastAsiaTheme="majorEastAsia" w:cs="Times New Roman"/>
                <w:sz w:val="20"/>
              </w:rPr>
              <w:tab/>
              <w:t>36637882</w:t>
            </w:r>
            <w:r w:rsidRPr="007F7AA4">
              <w:rPr>
                <w:rFonts w:eastAsiaTheme="majorEastAsia" w:cs="Times New Roman"/>
                <w:sz w:val="20"/>
              </w:rPr>
              <w:tab/>
              <w:t>10:05:21:908</w:t>
            </w:r>
            <w:r w:rsidRPr="007F7AA4">
              <w:rPr>
                <w:rFonts w:eastAsiaTheme="majorEastAsia" w:cs="Times New Roman"/>
                <w:sz w:val="20"/>
              </w:rPr>
              <w:tab/>
              <w:t>ERRC_MOB_2</w:t>
            </w:r>
            <w:r w:rsidRPr="007F7AA4">
              <w:rPr>
                <w:rFonts w:eastAsiaTheme="majorEastAsia" w:cs="Times New Roman"/>
                <w:sz w:val="20"/>
              </w:rPr>
              <w:tab/>
              <w:t>[CJDG] LCell[300/458] Srx[222] Squ[32767] R[-274] RESEL[P, State[MOB_CJDG_CELL_STATUS_TEMP] Tresel_cnt[1313] S_Prio[R higher]]</w:t>
            </w:r>
            <w:r w:rsidRPr="007F7AA4">
              <w:rPr>
                <w:rFonts w:eastAsiaTheme="majorEastAsia" w:cs="Times New Roman"/>
                <w:sz w:val="20"/>
              </w:rPr>
              <w:tab/>
              <w:t xml:space="preserve"> </w:t>
            </w:r>
            <w:r w:rsidRPr="007F7AA4">
              <w:rPr>
                <w:rFonts w:eastAsiaTheme="majorEastAsia" w:cs="Times New Roman"/>
                <w:sz w:val="20"/>
              </w:rPr>
              <w:tab/>
              <w:t xml:space="preserve"> </w:t>
            </w:r>
          </w:p>
          <w:p w14:paraId="229BA388" w14:textId="77777777" w:rsidR="00AE7D6A" w:rsidRPr="007F7AA4" w:rsidRDefault="00AE7D6A" w:rsidP="00AE7D6A">
            <w:pPr>
              <w:rPr>
                <w:rFonts w:eastAsiaTheme="majorEastAsia" w:cs="Times New Roman"/>
                <w:sz w:val="20"/>
              </w:rPr>
            </w:pPr>
            <w:r w:rsidRPr="007F7AA4">
              <w:rPr>
                <w:rFonts w:eastAsiaTheme="majorEastAsia" w:cs="Times New Roman"/>
                <w:sz w:val="20"/>
              </w:rPr>
              <w:t>PS</w:t>
            </w:r>
            <w:r w:rsidRPr="007F7AA4">
              <w:rPr>
                <w:rFonts w:eastAsiaTheme="majorEastAsia" w:cs="Times New Roman"/>
                <w:sz w:val="20"/>
              </w:rPr>
              <w:tab/>
              <w:t>47735</w:t>
            </w:r>
            <w:r w:rsidRPr="007F7AA4">
              <w:rPr>
                <w:rFonts w:eastAsiaTheme="majorEastAsia" w:cs="Times New Roman"/>
                <w:sz w:val="20"/>
              </w:rPr>
              <w:tab/>
              <w:t>36657372</w:t>
            </w:r>
            <w:r w:rsidRPr="007F7AA4">
              <w:rPr>
                <w:rFonts w:eastAsiaTheme="majorEastAsia" w:cs="Times New Roman"/>
                <w:sz w:val="20"/>
              </w:rPr>
              <w:tab/>
              <w:t>10:05:23:278</w:t>
            </w:r>
            <w:r w:rsidRPr="007F7AA4">
              <w:rPr>
                <w:rFonts w:eastAsiaTheme="majorEastAsia" w:cs="Times New Roman"/>
                <w:sz w:val="20"/>
              </w:rPr>
              <w:tab/>
              <w:t>ERRC_MOB_2 - ERRC_CEL_2</w:t>
            </w:r>
            <w:r w:rsidRPr="007F7AA4">
              <w:rPr>
                <w:rFonts w:eastAsiaTheme="majorEastAsia" w:cs="Times New Roman"/>
                <w:sz w:val="20"/>
              </w:rPr>
              <w:tab/>
              <w:t>MSG_ID_ERRC_MOB_CEL_RESEL_IND</w:t>
            </w:r>
            <w:r w:rsidRPr="007F7AA4">
              <w:rPr>
                <w:rFonts w:eastAsiaTheme="majorEastAsia" w:cs="Times New Roman"/>
                <w:sz w:val="20"/>
              </w:rPr>
              <w:tab/>
              <w:t>100/376---300/458</w:t>
            </w:r>
            <w:r w:rsidRPr="007F7AA4">
              <w:rPr>
                <w:rFonts w:eastAsiaTheme="majorEastAsia" w:cs="Times New Roman"/>
                <w:sz w:val="20"/>
              </w:rPr>
              <w:tab/>
              <w:t xml:space="preserve"> </w:t>
            </w:r>
          </w:p>
          <w:p w14:paraId="47DD6090" w14:textId="77777777" w:rsidR="00AE7D6A" w:rsidRPr="007F7AA4" w:rsidRDefault="00AE7D6A" w:rsidP="00AE7D6A">
            <w:pPr>
              <w:rPr>
                <w:rFonts w:eastAsiaTheme="majorEastAsia" w:cs="Times New Roman"/>
                <w:sz w:val="20"/>
              </w:rPr>
            </w:pPr>
            <w:r w:rsidRPr="007F7AA4">
              <w:rPr>
                <w:rFonts w:eastAsiaTheme="majorEastAsia" w:cs="Times New Roman"/>
                <w:sz w:val="20"/>
              </w:rPr>
              <w:t>PS</w:t>
            </w:r>
            <w:r w:rsidRPr="007F7AA4">
              <w:rPr>
                <w:rFonts w:eastAsiaTheme="majorEastAsia" w:cs="Times New Roman"/>
                <w:sz w:val="20"/>
              </w:rPr>
              <w:tab/>
              <w:t>52728</w:t>
            </w:r>
            <w:r w:rsidRPr="007F7AA4">
              <w:rPr>
                <w:rFonts w:eastAsiaTheme="majorEastAsia" w:cs="Times New Roman"/>
                <w:sz w:val="20"/>
              </w:rPr>
              <w:tab/>
              <w:t>36660037</w:t>
            </w:r>
            <w:r w:rsidRPr="007F7AA4">
              <w:rPr>
                <w:rFonts w:eastAsiaTheme="majorEastAsia" w:cs="Times New Roman"/>
                <w:sz w:val="20"/>
              </w:rPr>
              <w:tab/>
              <w:t>10:05:23:278</w:t>
            </w:r>
            <w:r w:rsidRPr="007F7AA4">
              <w:rPr>
                <w:rFonts w:eastAsiaTheme="majorEastAsia" w:cs="Times New Roman"/>
                <w:sz w:val="20"/>
              </w:rPr>
              <w:tab/>
              <w:t>ERRC_MOB_2</w:t>
            </w:r>
            <w:r w:rsidRPr="007F7AA4">
              <w:rPr>
                <w:rFonts w:eastAsiaTheme="majorEastAsia" w:cs="Times New Roman"/>
                <w:sz w:val="20"/>
              </w:rPr>
              <w:tab/>
              <w:t>[CJDG] LCell[1506/360] Srx[54] Squ[32767] R[-458] RESEL[P, State[MOB_CJDG_CELL_STATUS_TEMP] Tresel_cnt[0] H_Prio[?Srx&gt;th_high_p[48]]</w:t>
            </w:r>
            <w:r w:rsidRPr="007F7AA4">
              <w:rPr>
                <w:rFonts w:eastAsiaTheme="majorEastAsia" w:cs="Times New Roman"/>
                <w:sz w:val="20"/>
              </w:rPr>
              <w:tab/>
              <w:t xml:space="preserve"> </w:t>
            </w:r>
            <w:r w:rsidRPr="007F7AA4">
              <w:rPr>
                <w:rFonts w:eastAsiaTheme="majorEastAsia" w:cs="Times New Roman"/>
                <w:sz w:val="20"/>
              </w:rPr>
              <w:tab/>
              <w:t xml:space="preserve"> </w:t>
            </w:r>
          </w:p>
          <w:p w14:paraId="12CE4B15" w14:textId="77777777" w:rsidR="00AE7D6A" w:rsidRPr="007F7AA4" w:rsidRDefault="00AE7D6A" w:rsidP="00AE7D6A">
            <w:pPr>
              <w:rPr>
                <w:rFonts w:eastAsiaTheme="majorEastAsia" w:cs="Times New Roman"/>
                <w:sz w:val="20"/>
              </w:rPr>
            </w:pPr>
            <w:r w:rsidRPr="007F7AA4">
              <w:rPr>
                <w:rFonts w:eastAsiaTheme="majorEastAsia" w:cs="Times New Roman"/>
                <w:sz w:val="20"/>
              </w:rPr>
              <w:t>PS</w:t>
            </w:r>
            <w:r w:rsidRPr="007F7AA4">
              <w:rPr>
                <w:rFonts w:eastAsiaTheme="majorEastAsia" w:cs="Times New Roman"/>
                <w:sz w:val="20"/>
              </w:rPr>
              <w:tab/>
              <w:t>59208</w:t>
            </w:r>
            <w:r w:rsidRPr="007F7AA4">
              <w:rPr>
                <w:rFonts w:eastAsiaTheme="majorEastAsia" w:cs="Times New Roman"/>
                <w:sz w:val="20"/>
              </w:rPr>
              <w:tab/>
              <w:t>36760037</w:t>
            </w:r>
            <w:r w:rsidRPr="007F7AA4">
              <w:rPr>
                <w:rFonts w:eastAsiaTheme="majorEastAsia" w:cs="Times New Roman"/>
                <w:sz w:val="20"/>
              </w:rPr>
              <w:tab/>
              <w:t>10:05:29:849</w:t>
            </w:r>
            <w:r w:rsidRPr="007F7AA4">
              <w:rPr>
                <w:rFonts w:eastAsiaTheme="majorEastAsia" w:cs="Times New Roman"/>
                <w:sz w:val="20"/>
              </w:rPr>
              <w:tab/>
              <w:t>ERRC_MOB_2 - ERRC_CEL_2</w:t>
            </w:r>
            <w:r w:rsidRPr="007F7AA4">
              <w:rPr>
                <w:rFonts w:eastAsiaTheme="majorEastAsia" w:cs="Times New Roman"/>
                <w:sz w:val="20"/>
              </w:rPr>
              <w:tab/>
              <w:t>MSG_ID_ERRC_MOB_CEL_RESEL_IND</w:t>
            </w:r>
            <w:r w:rsidRPr="007F7AA4">
              <w:rPr>
                <w:rFonts w:eastAsiaTheme="majorEastAsia" w:cs="Times New Roman"/>
                <w:sz w:val="20"/>
              </w:rPr>
              <w:tab/>
              <w:t>300/458---1506/360</w:t>
            </w:r>
            <w:r w:rsidRPr="007F7AA4">
              <w:rPr>
                <w:rFonts w:eastAsiaTheme="majorEastAsia" w:cs="Times New Roman"/>
                <w:sz w:val="20"/>
              </w:rPr>
              <w:tab/>
              <w:t xml:space="preserve"> </w:t>
            </w:r>
          </w:p>
          <w:p w14:paraId="0F232525" w14:textId="77777777" w:rsidR="00AE7D6A" w:rsidRPr="007F7AA4" w:rsidRDefault="00AE7D6A" w:rsidP="00AE7D6A">
            <w:pPr>
              <w:rPr>
                <w:rFonts w:eastAsiaTheme="majorEastAsia" w:cs="Times New Roman"/>
                <w:sz w:val="20"/>
              </w:rPr>
            </w:pPr>
            <w:r w:rsidRPr="007F7AA4">
              <w:rPr>
                <w:rFonts w:eastAsiaTheme="majorEastAsia" w:cs="Times New Roman"/>
                <w:sz w:val="20"/>
              </w:rPr>
              <w:t>[Root Cause / Suspected Root Cause]</w:t>
            </w:r>
            <w:r w:rsidRPr="007F7AA4">
              <w:rPr>
                <w:rFonts w:eastAsiaTheme="majorEastAsia" w:cs="Times New Roman"/>
                <w:sz w:val="20"/>
              </w:rPr>
              <w:t>：</w:t>
            </w:r>
          </w:p>
          <w:p w14:paraId="5254BEFA" w14:textId="77777777" w:rsidR="00AE7D6A" w:rsidRPr="007F7AA4" w:rsidRDefault="00AE7D6A" w:rsidP="00AE7D6A">
            <w:pPr>
              <w:rPr>
                <w:rFonts w:eastAsiaTheme="majorEastAsia" w:cs="Times New Roman"/>
                <w:color w:val="FF0000"/>
                <w:sz w:val="20"/>
              </w:rPr>
            </w:pPr>
            <w:r w:rsidRPr="007F7AA4">
              <w:rPr>
                <w:rFonts w:eastAsiaTheme="majorEastAsia" w:cs="Times New Roman"/>
                <w:color w:val="FF0000"/>
                <w:sz w:val="20"/>
              </w:rPr>
              <w:t>1.@10:05:13:611 MD</w:t>
            </w:r>
            <w:r w:rsidRPr="007F7AA4">
              <w:rPr>
                <w:rFonts w:eastAsiaTheme="majorEastAsia" w:cs="Times New Roman"/>
                <w:color w:val="FF0000"/>
                <w:sz w:val="20"/>
              </w:rPr>
              <w:t>驻留在</w:t>
            </w:r>
            <w:r w:rsidRPr="007F7AA4">
              <w:rPr>
                <w:rFonts w:eastAsiaTheme="majorEastAsia" w:cs="Times New Roman"/>
                <w:color w:val="FF0000"/>
                <w:sz w:val="20"/>
              </w:rPr>
              <w:t>LTE 300/458</w:t>
            </w:r>
            <w:r w:rsidRPr="007F7AA4">
              <w:rPr>
                <w:rFonts w:eastAsiaTheme="majorEastAsia" w:cs="Times New Roman"/>
                <w:color w:val="FF0000"/>
                <w:sz w:val="20"/>
              </w:rPr>
              <w:t>。因异频频率</w:t>
            </w:r>
            <w:r w:rsidRPr="007F7AA4">
              <w:rPr>
                <w:rFonts w:eastAsiaTheme="majorEastAsia" w:cs="Times New Roman"/>
                <w:color w:val="FF0000"/>
                <w:sz w:val="20"/>
              </w:rPr>
              <w:t>1506</w:t>
            </w:r>
            <w:r w:rsidRPr="007F7AA4">
              <w:rPr>
                <w:rFonts w:eastAsiaTheme="majorEastAsia" w:cs="Times New Roman"/>
                <w:color w:val="FF0000"/>
                <w:sz w:val="20"/>
              </w:rPr>
              <w:t>为</w:t>
            </w:r>
            <w:r w:rsidRPr="007F7AA4">
              <w:rPr>
                <w:rFonts w:eastAsiaTheme="majorEastAsia" w:cs="Times New Roman"/>
                <w:color w:val="FF0000"/>
                <w:sz w:val="20"/>
              </w:rPr>
              <w:t>ENDC</w:t>
            </w:r>
            <w:r w:rsidRPr="007F7AA4">
              <w:rPr>
                <w:rFonts w:eastAsiaTheme="majorEastAsia" w:cs="Times New Roman"/>
                <w:color w:val="FF0000"/>
                <w:sz w:val="20"/>
              </w:rPr>
              <w:t>频点，所以会调高当前频率的重选优先级。</w:t>
            </w:r>
          </w:p>
          <w:p w14:paraId="182F620D" w14:textId="77777777" w:rsidR="00AE7D6A" w:rsidRPr="007F7AA4" w:rsidRDefault="00AE7D6A" w:rsidP="00AE7D6A">
            <w:pPr>
              <w:rPr>
                <w:rFonts w:eastAsiaTheme="majorEastAsia" w:cs="Times New Roman"/>
                <w:color w:val="FF0000"/>
                <w:sz w:val="20"/>
              </w:rPr>
            </w:pPr>
            <w:r w:rsidRPr="007F7AA4">
              <w:rPr>
                <w:rFonts w:eastAsiaTheme="majorEastAsia" w:cs="Times New Roman"/>
                <w:color w:val="FF0000"/>
                <w:sz w:val="20"/>
              </w:rPr>
              <w:t>2.@10:05:15:769 1506/360</w:t>
            </w:r>
            <w:r w:rsidRPr="007F7AA4">
              <w:rPr>
                <w:rFonts w:eastAsiaTheme="majorEastAsia" w:cs="Times New Roman"/>
                <w:color w:val="FF0000"/>
                <w:sz w:val="20"/>
              </w:rPr>
              <w:t>小区</w:t>
            </w:r>
            <w:r w:rsidRPr="007F7AA4">
              <w:rPr>
                <w:rFonts w:eastAsiaTheme="majorEastAsia" w:cs="Times New Roman"/>
                <w:color w:val="FF0000"/>
                <w:sz w:val="20"/>
              </w:rPr>
              <w:t>Srxlev[55]</w:t>
            </w:r>
            <w:r w:rsidRPr="007F7AA4">
              <w:rPr>
                <w:rFonts w:eastAsiaTheme="majorEastAsia" w:cs="Times New Roman"/>
                <w:color w:val="FF0000"/>
                <w:sz w:val="20"/>
              </w:rPr>
              <w:t>，满足高优先级重选条件，触发了</w:t>
            </w:r>
            <w:r w:rsidRPr="007F7AA4">
              <w:rPr>
                <w:rFonts w:eastAsiaTheme="majorEastAsia" w:cs="Times New Roman"/>
                <w:color w:val="FF0000"/>
                <w:sz w:val="20"/>
              </w:rPr>
              <w:t>300/458</w:t>
            </w:r>
            <w:r w:rsidRPr="007F7AA4">
              <w:rPr>
                <w:rFonts w:eastAsiaTheme="majorEastAsia" w:cs="Times New Roman"/>
                <w:color w:val="FF0000"/>
                <w:sz w:val="20"/>
              </w:rPr>
              <w:t>到</w:t>
            </w:r>
            <w:r w:rsidRPr="007F7AA4">
              <w:rPr>
                <w:rFonts w:eastAsiaTheme="majorEastAsia" w:cs="Times New Roman"/>
                <w:color w:val="FF0000"/>
                <w:sz w:val="20"/>
              </w:rPr>
              <w:t>1506/360</w:t>
            </w:r>
            <w:r w:rsidRPr="007F7AA4">
              <w:rPr>
                <w:rFonts w:eastAsiaTheme="majorEastAsia" w:cs="Times New Roman"/>
                <w:color w:val="FF0000"/>
                <w:sz w:val="20"/>
              </w:rPr>
              <w:t>的小区重选。</w:t>
            </w:r>
          </w:p>
          <w:p w14:paraId="6CD14F68" w14:textId="77777777" w:rsidR="00AE7D6A" w:rsidRPr="007F7AA4" w:rsidRDefault="00AE7D6A" w:rsidP="00AE7D6A">
            <w:pPr>
              <w:rPr>
                <w:rFonts w:eastAsiaTheme="majorEastAsia" w:cs="Times New Roman"/>
                <w:color w:val="FF0000"/>
                <w:sz w:val="20"/>
              </w:rPr>
            </w:pPr>
            <w:r w:rsidRPr="007F7AA4">
              <w:rPr>
                <w:rFonts w:eastAsiaTheme="majorEastAsia" w:cs="Times New Roman"/>
                <w:color w:val="FF0000"/>
                <w:sz w:val="20"/>
              </w:rPr>
              <w:t>3.@10:05:19:425 1506/360</w:t>
            </w:r>
            <w:r w:rsidRPr="007F7AA4">
              <w:rPr>
                <w:rFonts w:eastAsiaTheme="majorEastAsia" w:cs="Times New Roman"/>
                <w:color w:val="FF0000"/>
                <w:sz w:val="20"/>
              </w:rPr>
              <w:t>小区信号质量降低，</w:t>
            </w:r>
            <w:r w:rsidRPr="007F7AA4">
              <w:rPr>
                <w:rFonts w:eastAsiaTheme="majorEastAsia" w:cs="Times New Roman"/>
                <w:color w:val="FF0000"/>
                <w:sz w:val="20"/>
              </w:rPr>
              <w:t>Srxlev[47]</w:t>
            </w:r>
            <w:r w:rsidRPr="007F7AA4">
              <w:rPr>
                <w:rFonts w:eastAsiaTheme="majorEastAsia" w:cs="Times New Roman"/>
                <w:color w:val="FF0000"/>
                <w:sz w:val="20"/>
              </w:rPr>
              <w:t>，触发了</w:t>
            </w:r>
            <w:r w:rsidRPr="007F7AA4">
              <w:rPr>
                <w:rFonts w:eastAsiaTheme="majorEastAsia" w:cs="Times New Roman"/>
                <w:color w:val="FF0000"/>
                <w:sz w:val="20"/>
              </w:rPr>
              <w:t>1506/360</w:t>
            </w:r>
            <w:r w:rsidRPr="007F7AA4">
              <w:rPr>
                <w:rFonts w:eastAsiaTheme="majorEastAsia" w:cs="Times New Roman"/>
                <w:color w:val="FF0000"/>
                <w:sz w:val="20"/>
              </w:rPr>
              <w:t>到</w:t>
            </w:r>
            <w:r w:rsidRPr="007F7AA4">
              <w:rPr>
                <w:rFonts w:eastAsiaTheme="majorEastAsia" w:cs="Times New Roman"/>
                <w:color w:val="FF0000"/>
                <w:sz w:val="20"/>
              </w:rPr>
              <w:t>100/376</w:t>
            </w:r>
            <w:r w:rsidRPr="007F7AA4">
              <w:rPr>
                <w:rFonts w:eastAsiaTheme="majorEastAsia" w:cs="Times New Roman"/>
                <w:color w:val="FF0000"/>
                <w:sz w:val="20"/>
              </w:rPr>
              <w:t>到</w:t>
            </w:r>
            <w:r w:rsidRPr="007F7AA4">
              <w:rPr>
                <w:rFonts w:eastAsiaTheme="majorEastAsia" w:cs="Times New Roman"/>
                <w:color w:val="FF0000"/>
                <w:sz w:val="20"/>
              </w:rPr>
              <w:t>300/458</w:t>
            </w:r>
            <w:r w:rsidRPr="007F7AA4">
              <w:rPr>
                <w:rFonts w:eastAsiaTheme="majorEastAsia" w:cs="Times New Roman"/>
                <w:color w:val="FF0000"/>
                <w:sz w:val="20"/>
              </w:rPr>
              <w:t>的重选。</w:t>
            </w:r>
          </w:p>
          <w:p w14:paraId="34E03BF2" w14:textId="77777777" w:rsidR="00AE7D6A" w:rsidRPr="007F7AA4" w:rsidRDefault="00AE7D6A" w:rsidP="00AE7D6A">
            <w:pPr>
              <w:rPr>
                <w:rFonts w:eastAsiaTheme="majorEastAsia" w:cs="Times New Roman"/>
                <w:color w:val="FF0000"/>
                <w:sz w:val="20"/>
              </w:rPr>
            </w:pPr>
            <w:r w:rsidRPr="007F7AA4">
              <w:rPr>
                <w:rFonts w:eastAsiaTheme="majorEastAsia" w:cs="Times New Roman"/>
                <w:color w:val="FF0000"/>
                <w:sz w:val="20"/>
              </w:rPr>
              <w:t>4.@10:05:23:278 1506/360</w:t>
            </w:r>
            <w:r w:rsidRPr="007F7AA4">
              <w:rPr>
                <w:rFonts w:eastAsiaTheme="majorEastAsia" w:cs="Times New Roman"/>
                <w:color w:val="FF0000"/>
                <w:sz w:val="20"/>
              </w:rPr>
              <w:t>小区信号质量变好，又触发了</w:t>
            </w:r>
            <w:r w:rsidRPr="007F7AA4">
              <w:rPr>
                <w:rFonts w:eastAsiaTheme="majorEastAsia" w:cs="Times New Roman"/>
                <w:color w:val="FF0000"/>
                <w:sz w:val="20"/>
              </w:rPr>
              <w:t>300/458</w:t>
            </w:r>
            <w:r w:rsidRPr="007F7AA4">
              <w:rPr>
                <w:rFonts w:eastAsiaTheme="majorEastAsia" w:cs="Times New Roman"/>
                <w:color w:val="FF0000"/>
                <w:sz w:val="20"/>
              </w:rPr>
              <w:t>到</w:t>
            </w:r>
            <w:r w:rsidRPr="007F7AA4">
              <w:rPr>
                <w:rFonts w:eastAsiaTheme="majorEastAsia" w:cs="Times New Roman"/>
                <w:color w:val="FF0000"/>
                <w:sz w:val="20"/>
              </w:rPr>
              <w:t>1506/360</w:t>
            </w:r>
            <w:r w:rsidRPr="007F7AA4">
              <w:rPr>
                <w:rFonts w:eastAsiaTheme="majorEastAsia" w:cs="Times New Roman"/>
                <w:color w:val="FF0000"/>
                <w:sz w:val="20"/>
              </w:rPr>
              <w:t>的小区重选。</w:t>
            </w:r>
          </w:p>
          <w:p w14:paraId="196893CD" w14:textId="77777777" w:rsidR="00AE7D6A" w:rsidRPr="007F7AA4" w:rsidRDefault="00AE7D6A" w:rsidP="00AE7D6A">
            <w:pPr>
              <w:rPr>
                <w:rFonts w:eastAsiaTheme="majorEastAsia" w:cs="Times New Roman"/>
                <w:sz w:val="20"/>
              </w:rPr>
            </w:pPr>
            <w:r w:rsidRPr="007F7AA4">
              <w:rPr>
                <w:rFonts w:eastAsiaTheme="majorEastAsia" w:cs="Times New Roman"/>
                <w:sz w:val="20"/>
              </w:rPr>
              <w:t xml:space="preserve"> </w:t>
            </w:r>
          </w:p>
          <w:p w14:paraId="5BFACDA1" w14:textId="77777777" w:rsidR="00AE7D6A" w:rsidRPr="007F7AA4" w:rsidRDefault="00AE7D6A" w:rsidP="00AE7D6A">
            <w:pPr>
              <w:rPr>
                <w:rFonts w:eastAsiaTheme="majorEastAsia" w:cs="Times New Roman"/>
                <w:sz w:val="20"/>
              </w:rPr>
            </w:pPr>
            <w:r w:rsidRPr="007F7AA4">
              <w:rPr>
                <w:rFonts w:eastAsiaTheme="majorEastAsia" w:cs="Times New Roman"/>
                <w:sz w:val="20"/>
              </w:rPr>
              <w:t>[Next Action]</w:t>
            </w:r>
            <w:r w:rsidRPr="007F7AA4">
              <w:rPr>
                <w:rFonts w:eastAsiaTheme="majorEastAsia" w:cs="Times New Roman"/>
                <w:sz w:val="20"/>
              </w:rPr>
              <w:t>：</w:t>
            </w:r>
          </w:p>
          <w:p w14:paraId="3FAF6F22" w14:textId="77777777" w:rsidR="00AE7D6A" w:rsidRPr="007F7AA4" w:rsidRDefault="00AE7D6A" w:rsidP="00AE7D6A">
            <w:pPr>
              <w:rPr>
                <w:rFonts w:eastAsiaTheme="majorEastAsia" w:cs="Times New Roman"/>
                <w:sz w:val="20"/>
              </w:rPr>
            </w:pPr>
            <w:r w:rsidRPr="007F7AA4">
              <w:rPr>
                <w:rFonts w:eastAsiaTheme="majorEastAsia" w:cs="Times New Roman"/>
                <w:sz w:val="20"/>
                <w:highlight w:val="yellow"/>
              </w:rPr>
              <w:t>频繁重选主要是因为</w:t>
            </w:r>
            <w:r w:rsidRPr="007F7AA4">
              <w:rPr>
                <w:rFonts w:eastAsiaTheme="majorEastAsia" w:cs="Times New Roman"/>
                <w:sz w:val="20"/>
                <w:highlight w:val="yellow"/>
              </w:rPr>
              <w:t>1506/360</w:t>
            </w:r>
            <w:r w:rsidRPr="007F7AA4">
              <w:rPr>
                <w:rFonts w:eastAsiaTheme="majorEastAsia" w:cs="Times New Roman"/>
                <w:sz w:val="20"/>
                <w:highlight w:val="yellow"/>
              </w:rPr>
              <w:t>小区信号质量不稳定引起的。</w:t>
            </w:r>
          </w:p>
          <w:p w14:paraId="4847366E" w14:textId="77777777" w:rsidR="00AE7D6A" w:rsidRPr="007F7AA4" w:rsidRDefault="00AE7D6A" w:rsidP="00AE7D6A">
            <w:pPr>
              <w:rPr>
                <w:rFonts w:eastAsiaTheme="majorEastAsia" w:cs="Times New Roman"/>
                <w:sz w:val="20"/>
              </w:rPr>
            </w:pPr>
            <w:r w:rsidRPr="007F7AA4">
              <w:rPr>
                <w:rFonts w:eastAsiaTheme="majorEastAsia" w:cs="Times New Roman"/>
                <w:sz w:val="20"/>
              </w:rPr>
              <w:t xml:space="preserve"> </w:t>
            </w:r>
          </w:p>
          <w:p w14:paraId="52D1C8A4" w14:textId="6EFFF3F3" w:rsidR="00AE7D6A" w:rsidRPr="007F7AA4" w:rsidRDefault="00AE7D6A" w:rsidP="00AE7D6A">
            <w:pPr>
              <w:rPr>
                <w:rFonts w:eastAsiaTheme="majorEastAsia" w:cs="Times New Roman"/>
                <w:sz w:val="20"/>
              </w:rPr>
            </w:pPr>
            <w:r w:rsidRPr="007F7AA4">
              <w:rPr>
                <w:rFonts w:eastAsiaTheme="majorEastAsia" w:cs="Times New Roman"/>
                <w:sz w:val="20"/>
              </w:rPr>
              <w:t>以上，谢谢！</w:t>
            </w:r>
          </w:p>
        </w:tc>
      </w:tr>
    </w:tbl>
    <w:p w14:paraId="1AD4A7CD" w14:textId="77777777" w:rsidR="00D27524" w:rsidRPr="007F7AA4" w:rsidRDefault="00D27524" w:rsidP="004423BE">
      <w:pPr>
        <w:rPr>
          <w:rFonts w:eastAsiaTheme="majorEastAsia" w:cs="Times New Roman"/>
          <w:sz w:val="20"/>
        </w:rPr>
      </w:pPr>
    </w:p>
    <w:p w14:paraId="099D87C3" w14:textId="7C826F1B" w:rsidR="00BC113A" w:rsidRPr="007F7AA4" w:rsidRDefault="00BC113A" w:rsidP="008B6900">
      <w:pPr>
        <w:pStyle w:val="1"/>
        <w:spacing w:before="156" w:after="156"/>
        <w:rPr>
          <w:rFonts w:eastAsiaTheme="majorEastAsia" w:cs="Times New Roman"/>
        </w:rPr>
      </w:pPr>
      <w:bookmarkStart w:id="112" w:name="_Toc87714690"/>
      <w:r w:rsidRPr="007F7AA4">
        <w:rPr>
          <w:rFonts w:eastAsiaTheme="majorEastAsia" w:cs="Times New Roman"/>
        </w:rPr>
        <w:t>UIM</w:t>
      </w:r>
      <w:r w:rsidRPr="007F7AA4">
        <w:rPr>
          <w:rFonts w:eastAsiaTheme="majorEastAsia" w:cs="Times New Roman"/>
        </w:rPr>
        <w:t>专题</w:t>
      </w:r>
      <w:bookmarkEnd w:id="112"/>
    </w:p>
    <w:p w14:paraId="32ED5AD1" w14:textId="38931612" w:rsidR="008B6900" w:rsidRPr="007F7AA4" w:rsidRDefault="008B6900" w:rsidP="008B6900">
      <w:pPr>
        <w:rPr>
          <w:rFonts w:eastAsiaTheme="majorEastAsia" w:cs="Times New Roman"/>
        </w:rPr>
      </w:pPr>
      <w:r w:rsidRPr="007F7AA4">
        <w:rPr>
          <w:rFonts w:eastAsiaTheme="majorEastAsia" w:cs="Times New Roman"/>
        </w:rPr>
        <w:t>待整理</w:t>
      </w:r>
    </w:p>
    <w:p w14:paraId="44CCBBB8" w14:textId="2690D547" w:rsidR="00BC113A" w:rsidRPr="007F7AA4" w:rsidRDefault="00BC113A" w:rsidP="0083473C">
      <w:pPr>
        <w:pStyle w:val="2"/>
        <w:spacing w:before="156" w:after="156"/>
        <w:rPr>
          <w:rFonts w:cs="Times New Roman"/>
        </w:rPr>
      </w:pPr>
      <w:bookmarkStart w:id="113" w:name="_Toc87714691"/>
      <w:r w:rsidRPr="007F7AA4">
        <w:rPr>
          <w:rFonts w:cs="Times New Roman"/>
        </w:rPr>
        <w:lastRenderedPageBreak/>
        <w:t>UIM</w:t>
      </w:r>
      <w:r w:rsidRPr="007F7AA4">
        <w:rPr>
          <w:rFonts w:cs="Times New Roman"/>
        </w:rPr>
        <w:t>卡的类型</w:t>
      </w:r>
      <w:bookmarkEnd w:id="113"/>
    </w:p>
    <w:p w14:paraId="1D52CC51" w14:textId="64B762A8" w:rsidR="00BC113A" w:rsidRPr="007F7AA4" w:rsidRDefault="00BC113A" w:rsidP="0083473C">
      <w:pPr>
        <w:pStyle w:val="2"/>
        <w:spacing w:before="156" w:after="156"/>
        <w:rPr>
          <w:rFonts w:cs="Times New Roman"/>
        </w:rPr>
      </w:pPr>
      <w:bookmarkStart w:id="114" w:name="_Toc87714692"/>
      <w:r w:rsidRPr="007F7AA4">
        <w:rPr>
          <w:rFonts w:cs="Times New Roman"/>
        </w:rPr>
        <w:t>UIM</w:t>
      </w:r>
      <w:r w:rsidRPr="007F7AA4">
        <w:rPr>
          <w:rFonts w:cs="Times New Roman"/>
        </w:rPr>
        <w:t>卡结构</w:t>
      </w:r>
      <w:bookmarkEnd w:id="114"/>
    </w:p>
    <w:p w14:paraId="7D498504" w14:textId="58EFBA09" w:rsidR="00BC113A" w:rsidRPr="007F7AA4" w:rsidRDefault="00BC113A" w:rsidP="0083473C">
      <w:pPr>
        <w:pStyle w:val="2"/>
        <w:spacing w:before="156" w:after="156"/>
        <w:rPr>
          <w:rFonts w:cs="Times New Roman"/>
        </w:rPr>
      </w:pPr>
      <w:bookmarkStart w:id="115" w:name="_Toc87714693"/>
      <w:r w:rsidRPr="007F7AA4">
        <w:rPr>
          <w:rFonts w:cs="Times New Roman"/>
        </w:rPr>
        <w:t>UIM</w:t>
      </w:r>
      <w:r w:rsidRPr="007F7AA4">
        <w:rPr>
          <w:rFonts w:cs="Times New Roman"/>
        </w:rPr>
        <w:t>通信的</w:t>
      </w:r>
      <w:r w:rsidRPr="007F7AA4">
        <w:rPr>
          <w:rFonts w:cs="Times New Roman"/>
        </w:rPr>
        <w:t>APDU</w:t>
      </w:r>
      <w:bookmarkEnd w:id="115"/>
    </w:p>
    <w:p w14:paraId="7FC0E2B4" w14:textId="357767FC" w:rsidR="00CF09DE" w:rsidRPr="007F7AA4" w:rsidRDefault="00C7676F" w:rsidP="00CF09DE">
      <w:pPr>
        <w:rPr>
          <w:rFonts w:eastAsiaTheme="majorEastAsia" w:cs="Times New Roman"/>
        </w:rPr>
      </w:pPr>
      <w:hyperlink r:id="rId68" w:history="1">
        <w:r w:rsidR="00CF09DE" w:rsidRPr="007F7AA4">
          <w:rPr>
            <w:rStyle w:val="ab"/>
            <w:rFonts w:eastAsiaTheme="majorEastAsia" w:cs="Times New Roman"/>
          </w:rPr>
          <w:t>https://gist.github.com/hemantvallabh/d24d71a933e7319727cd3daa50ad9f2c</w:t>
        </w:r>
      </w:hyperlink>
    </w:p>
    <w:p w14:paraId="736ACFDE" w14:textId="620268CF" w:rsidR="00CF09DE" w:rsidRPr="007F7AA4" w:rsidRDefault="00CF09DE" w:rsidP="00CF09DE">
      <w:pPr>
        <w:rPr>
          <w:rFonts w:eastAsiaTheme="majorEastAsia" w:cs="Times New Roman"/>
        </w:rPr>
      </w:pPr>
      <w:r w:rsidRPr="007F7AA4">
        <w:rPr>
          <w:rFonts w:eastAsiaTheme="majorEastAsia" w:cs="Times New Roman"/>
        </w:rPr>
        <w:t>APDU List</w:t>
      </w:r>
    </w:p>
    <w:p w14:paraId="117BC10B" w14:textId="66966BE0" w:rsidR="00CF09DE" w:rsidRPr="007F7AA4" w:rsidRDefault="00CF09DE" w:rsidP="00CF09DE">
      <w:pPr>
        <w:rPr>
          <w:rFonts w:eastAsiaTheme="majorEastAsia" w:cs="Times New Roman"/>
        </w:rPr>
      </w:pPr>
      <w:r w:rsidRPr="007F7AA4">
        <w:rPr>
          <w:rFonts w:eastAsiaTheme="majorEastAsia" w:cs="Times New Roman"/>
        </w:rPr>
        <w:t>参考文档：</w:t>
      </w:r>
      <w:r w:rsidR="002A3950" w:rsidRPr="007F7AA4">
        <w:rPr>
          <w:rFonts w:eastAsiaTheme="majorEastAsia" w:cs="Times New Roman"/>
        </w:rPr>
        <w:t xml:space="preserve">3GPP TS 11.11    </w:t>
      </w:r>
    </w:p>
    <w:p w14:paraId="1B7DA4C9" w14:textId="636754CC" w:rsidR="00EB5720" w:rsidRPr="007F7AA4" w:rsidRDefault="00EB5720" w:rsidP="00CF09DE">
      <w:pPr>
        <w:rPr>
          <w:rFonts w:eastAsiaTheme="majorEastAsia" w:cs="Times New Roman"/>
        </w:rPr>
      </w:pPr>
      <w:r w:rsidRPr="007F7AA4">
        <w:rPr>
          <w:rFonts w:eastAsiaTheme="majorEastAsia" w:cs="Times New Roman"/>
        </w:rPr>
        <w:t>高通</w:t>
      </w:r>
      <w:r w:rsidRPr="007F7AA4">
        <w:rPr>
          <w:rFonts w:eastAsiaTheme="majorEastAsia" w:cs="Times New Roman"/>
        </w:rPr>
        <w:t>Modem Log</w:t>
      </w:r>
      <w:r w:rsidRPr="007F7AA4">
        <w:rPr>
          <w:rFonts w:eastAsiaTheme="majorEastAsia" w:cs="Times New Roman"/>
        </w:rPr>
        <w:t>中所有的</w:t>
      </w:r>
      <w:r w:rsidRPr="007F7AA4">
        <w:rPr>
          <w:rFonts w:eastAsiaTheme="majorEastAsia" w:cs="Times New Roman"/>
        </w:rPr>
        <w:t>APDU</w:t>
      </w:r>
      <w:r w:rsidRPr="007F7AA4">
        <w:rPr>
          <w:rFonts w:eastAsiaTheme="majorEastAsia" w:cs="Times New Roman"/>
        </w:rPr>
        <w:t>交互流程和数据，通过</w:t>
      </w:r>
      <w:r w:rsidRPr="007F7AA4">
        <w:rPr>
          <w:rFonts w:eastAsiaTheme="majorEastAsia" w:cs="Times New Roman"/>
        </w:rPr>
        <w:t>0x</w:t>
      </w:r>
      <w:r w:rsidR="001114D1" w:rsidRPr="007F7AA4">
        <w:rPr>
          <w:rFonts w:eastAsiaTheme="majorEastAsia" w:cs="Times New Roman"/>
        </w:rPr>
        <w:t>19B7</w:t>
      </w:r>
      <w:r w:rsidRPr="007F7AA4">
        <w:rPr>
          <w:rFonts w:eastAsiaTheme="majorEastAsia" w:cs="Times New Roman"/>
        </w:rPr>
        <w:t>过滤得到。</w:t>
      </w:r>
    </w:p>
    <w:p w14:paraId="0557B877" w14:textId="3887C084" w:rsidR="00BC113A" w:rsidRPr="007F7AA4" w:rsidRDefault="00BC113A" w:rsidP="0083473C">
      <w:pPr>
        <w:pStyle w:val="2"/>
        <w:spacing w:before="156" w:after="156"/>
        <w:rPr>
          <w:rFonts w:cs="Times New Roman"/>
        </w:rPr>
      </w:pPr>
      <w:bookmarkStart w:id="116" w:name="_Toc87714694"/>
      <w:r w:rsidRPr="007F7AA4">
        <w:rPr>
          <w:rFonts w:cs="Times New Roman"/>
        </w:rPr>
        <w:t>开机过程中，</w:t>
      </w:r>
      <w:r w:rsidRPr="007F7AA4">
        <w:rPr>
          <w:rFonts w:cs="Times New Roman"/>
        </w:rPr>
        <w:t>UIM</w:t>
      </w:r>
      <w:r w:rsidRPr="007F7AA4">
        <w:rPr>
          <w:rFonts w:cs="Times New Roman"/>
        </w:rPr>
        <w:t>数据读取</w:t>
      </w:r>
      <w:bookmarkEnd w:id="116"/>
    </w:p>
    <w:p w14:paraId="1B2CF890" w14:textId="055BE2A1" w:rsidR="009E72D3" w:rsidRPr="007F7AA4" w:rsidRDefault="009E72D3" w:rsidP="00BC113A">
      <w:pPr>
        <w:pStyle w:val="2"/>
        <w:spacing w:before="156" w:after="156"/>
        <w:rPr>
          <w:rFonts w:cs="Times New Roman"/>
          <w:color w:val="FF0000"/>
        </w:rPr>
      </w:pPr>
      <w:bookmarkStart w:id="117" w:name="_Toc87714695"/>
      <w:r w:rsidRPr="007F7AA4">
        <w:rPr>
          <w:rFonts w:cs="Times New Roman"/>
          <w:color w:val="FF0000"/>
        </w:rPr>
        <w:t>使用</w:t>
      </w:r>
      <w:r w:rsidRPr="007F7AA4">
        <w:rPr>
          <w:rFonts w:cs="Times New Roman"/>
          <w:color w:val="FF0000"/>
        </w:rPr>
        <w:t>AT</w:t>
      </w:r>
      <w:r w:rsidRPr="007F7AA4">
        <w:rPr>
          <w:rFonts w:cs="Times New Roman"/>
          <w:color w:val="FF0000"/>
        </w:rPr>
        <w:t>命令读取</w:t>
      </w:r>
      <w:r w:rsidRPr="007F7AA4">
        <w:rPr>
          <w:rFonts w:cs="Times New Roman"/>
          <w:color w:val="FF0000"/>
        </w:rPr>
        <w:t>SIM</w:t>
      </w:r>
      <w:r w:rsidRPr="007F7AA4">
        <w:rPr>
          <w:rFonts w:cs="Times New Roman"/>
          <w:color w:val="FF0000"/>
        </w:rPr>
        <w:t>卡</w:t>
      </w:r>
      <w:bookmarkEnd w:id="117"/>
    </w:p>
    <w:p w14:paraId="0C6EC653" w14:textId="77777777" w:rsidR="009E72D3" w:rsidRPr="007F7AA4" w:rsidRDefault="009E72D3" w:rsidP="009E72D3">
      <w:pPr>
        <w:rPr>
          <w:rFonts w:eastAsiaTheme="majorEastAsia" w:cs="Times New Roman"/>
        </w:rPr>
      </w:pPr>
      <w:r w:rsidRPr="007F7AA4">
        <w:rPr>
          <w:rFonts w:eastAsiaTheme="majorEastAsia" w:cs="Times New Roman"/>
        </w:rPr>
        <w:t>Description</w:t>
      </w:r>
      <w:r w:rsidRPr="007F7AA4">
        <w:rPr>
          <w:rFonts w:eastAsiaTheme="majorEastAsia" w:cs="Times New Roman"/>
        </w:rPr>
        <w:tab/>
      </w:r>
    </w:p>
    <w:p w14:paraId="10BB196D" w14:textId="77777777" w:rsidR="009E72D3" w:rsidRPr="007F7AA4" w:rsidRDefault="009E72D3" w:rsidP="009E72D3">
      <w:pPr>
        <w:rPr>
          <w:rFonts w:eastAsiaTheme="majorEastAsia" w:cs="Times New Roman"/>
        </w:rPr>
      </w:pPr>
    </w:p>
    <w:p w14:paraId="74CB11B5" w14:textId="77777777" w:rsidR="009E72D3" w:rsidRPr="007F7AA4" w:rsidRDefault="009E72D3" w:rsidP="009E72D3">
      <w:pPr>
        <w:rPr>
          <w:rFonts w:eastAsiaTheme="majorEastAsia" w:cs="Times New Roman"/>
        </w:rPr>
      </w:pPr>
      <w:r w:rsidRPr="007F7AA4">
        <w:rPr>
          <w:rFonts w:eastAsiaTheme="majorEastAsia" w:cs="Times New Roman"/>
        </w:rPr>
        <w:t>AT+CGLA AT command allows a direct control of the currently selected UICC by a distant application on the TE.</w:t>
      </w:r>
    </w:p>
    <w:p w14:paraId="2D7345EA" w14:textId="77777777" w:rsidR="009E72D3" w:rsidRPr="007F7AA4" w:rsidRDefault="009E72D3" w:rsidP="009E72D3">
      <w:pPr>
        <w:rPr>
          <w:rFonts w:eastAsiaTheme="majorEastAsia" w:cs="Times New Roman"/>
        </w:rPr>
      </w:pPr>
      <w:r w:rsidRPr="007F7AA4">
        <w:rPr>
          <w:rFonts w:eastAsiaTheme="majorEastAsia" w:cs="Times New Roman"/>
        </w:rPr>
        <w:t>Usage</w:t>
      </w:r>
      <w:r w:rsidRPr="007F7AA4">
        <w:rPr>
          <w:rFonts w:eastAsiaTheme="majorEastAsia" w:cs="Times New Roman"/>
        </w:rPr>
        <w:tab/>
        <w:t>Command</w:t>
      </w:r>
      <w:r w:rsidRPr="007F7AA4">
        <w:rPr>
          <w:rFonts w:eastAsiaTheme="majorEastAsia" w:cs="Times New Roman"/>
        </w:rPr>
        <w:tab/>
        <w:t>Possible response(s)</w:t>
      </w:r>
    </w:p>
    <w:p w14:paraId="3A4DF0E8" w14:textId="77777777" w:rsidR="009E72D3" w:rsidRPr="007F7AA4" w:rsidRDefault="009E72D3" w:rsidP="009E72D3">
      <w:pPr>
        <w:rPr>
          <w:rFonts w:eastAsiaTheme="majorEastAsia" w:cs="Times New Roman"/>
        </w:rPr>
      </w:pPr>
      <w:r w:rsidRPr="007F7AA4">
        <w:rPr>
          <w:rFonts w:eastAsiaTheme="majorEastAsia" w:cs="Times New Roman"/>
        </w:rPr>
        <w:t>+CGLA=&lt;sessionid&gt;,&lt;length&gt;,&lt;command&gt;</w:t>
      </w:r>
      <w:r w:rsidRPr="007F7AA4">
        <w:rPr>
          <w:rFonts w:eastAsiaTheme="majorEastAsia" w:cs="Times New Roman"/>
        </w:rPr>
        <w:tab/>
        <w:t>+CGLA: &lt;length&gt;,&lt;response&gt;   +CME ERROR: &lt;err&gt;</w:t>
      </w:r>
    </w:p>
    <w:p w14:paraId="5B1FD862" w14:textId="77777777" w:rsidR="009E72D3" w:rsidRPr="007F7AA4" w:rsidRDefault="009E72D3" w:rsidP="009E72D3">
      <w:pPr>
        <w:rPr>
          <w:rFonts w:eastAsiaTheme="majorEastAsia" w:cs="Times New Roman"/>
        </w:rPr>
      </w:pPr>
      <w:r w:rsidRPr="007F7AA4">
        <w:rPr>
          <w:rFonts w:eastAsiaTheme="majorEastAsia" w:cs="Times New Roman"/>
        </w:rPr>
        <w:t>+CGLA=?</w:t>
      </w:r>
      <w:r w:rsidRPr="007F7AA4">
        <w:rPr>
          <w:rFonts w:eastAsiaTheme="majorEastAsia" w:cs="Times New Roman"/>
        </w:rPr>
        <w:tab/>
        <w:t xml:space="preserve"> </w:t>
      </w:r>
    </w:p>
    <w:p w14:paraId="6FBD1B37" w14:textId="77777777" w:rsidR="009E72D3" w:rsidRPr="007F7AA4" w:rsidRDefault="009E72D3" w:rsidP="009E72D3">
      <w:pPr>
        <w:rPr>
          <w:rFonts w:eastAsiaTheme="majorEastAsia" w:cs="Times New Roman"/>
        </w:rPr>
      </w:pPr>
    </w:p>
    <w:p w14:paraId="44C9F13C" w14:textId="77777777" w:rsidR="009E72D3" w:rsidRPr="007F7AA4" w:rsidRDefault="009E72D3" w:rsidP="009E72D3">
      <w:pPr>
        <w:rPr>
          <w:rFonts w:eastAsiaTheme="majorEastAsia" w:cs="Times New Roman"/>
        </w:rPr>
      </w:pPr>
    </w:p>
    <w:p w14:paraId="12386623" w14:textId="77777777" w:rsidR="009E72D3" w:rsidRPr="007F7AA4" w:rsidRDefault="009E72D3" w:rsidP="009E72D3">
      <w:pPr>
        <w:rPr>
          <w:rFonts w:eastAsiaTheme="majorEastAsia" w:cs="Times New Roman"/>
        </w:rPr>
      </w:pPr>
      <w:r w:rsidRPr="007F7AA4">
        <w:rPr>
          <w:rFonts w:eastAsiaTheme="majorEastAsia" w:cs="Times New Roman"/>
        </w:rPr>
        <w:t>Examples</w:t>
      </w:r>
      <w:r w:rsidRPr="007F7AA4">
        <w:rPr>
          <w:rFonts w:eastAsiaTheme="majorEastAsia" w:cs="Times New Roman"/>
        </w:rPr>
        <w:tab/>
      </w:r>
    </w:p>
    <w:p w14:paraId="5B926C77" w14:textId="18B3104E" w:rsidR="009E72D3" w:rsidRPr="007F7AA4" w:rsidRDefault="009E72D3" w:rsidP="009E72D3">
      <w:pPr>
        <w:rPr>
          <w:rFonts w:eastAsiaTheme="majorEastAsia" w:cs="Times New Roman"/>
        </w:rPr>
      </w:pPr>
      <w:r w:rsidRPr="007F7AA4">
        <w:rPr>
          <w:rFonts w:eastAsiaTheme="majorEastAsia" w:cs="Times New Roman"/>
        </w:rPr>
        <w:t>Keywords</w:t>
      </w:r>
      <w:r w:rsidRPr="007F7AA4">
        <w:rPr>
          <w:rFonts w:eastAsiaTheme="majorEastAsia" w:cs="Times New Roman"/>
        </w:rPr>
        <w:tab/>
        <w:t>AT+CGLA syntax, examples, parameters, error, input, response.</w:t>
      </w:r>
    </w:p>
    <w:p w14:paraId="5D4C7CCC" w14:textId="1930419D" w:rsidR="00B742C1" w:rsidRPr="007F7AA4" w:rsidRDefault="007E3C7B" w:rsidP="00B742C1">
      <w:pPr>
        <w:pStyle w:val="1"/>
        <w:spacing w:before="156" w:after="156"/>
        <w:rPr>
          <w:rFonts w:eastAsiaTheme="majorEastAsia" w:cs="Times New Roman"/>
        </w:rPr>
      </w:pPr>
      <w:bookmarkStart w:id="118" w:name="_Toc87714696"/>
      <w:r w:rsidRPr="007F7AA4">
        <w:rPr>
          <w:rFonts w:eastAsiaTheme="majorEastAsia" w:cs="Times New Roman"/>
        </w:rPr>
        <w:t>高通平台相关问题</w:t>
      </w:r>
      <w:bookmarkEnd w:id="118"/>
    </w:p>
    <w:p w14:paraId="6B51DD81" w14:textId="3EA16507" w:rsidR="00F70566" w:rsidRPr="007F7AA4" w:rsidRDefault="00F70566" w:rsidP="00F70566">
      <w:pPr>
        <w:pStyle w:val="2"/>
        <w:spacing w:before="156" w:after="156"/>
        <w:rPr>
          <w:rFonts w:cs="Times New Roman"/>
        </w:rPr>
      </w:pPr>
      <w:bookmarkStart w:id="119" w:name="_Toc87714697"/>
      <w:r w:rsidRPr="007F7AA4">
        <w:rPr>
          <w:rFonts w:cs="Times New Roman"/>
        </w:rPr>
        <w:t>高通常见</w:t>
      </w:r>
      <w:r w:rsidRPr="007F7AA4">
        <w:rPr>
          <w:rFonts w:cs="Times New Roman"/>
        </w:rPr>
        <w:t>Log</w:t>
      </w:r>
      <w:r w:rsidRPr="007F7AA4">
        <w:rPr>
          <w:rFonts w:cs="Times New Roman"/>
        </w:rPr>
        <w:t>搜索</w:t>
      </w:r>
      <w:bookmarkEnd w:id="119"/>
    </w:p>
    <w:p w14:paraId="50AD8A7E" w14:textId="13C564DC" w:rsidR="00F70566" w:rsidRPr="007F7AA4" w:rsidRDefault="00F70566" w:rsidP="00F70566">
      <w:pPr>
        <w:pStyle w:val="3"/>
        <w:spacing w:before="156" w:after="156"/>
        <w:rPr>
          <w:rFonts w:eastAsiaTheme="majorEastAsia" w:cs="Times New Roman"/>
        </w:rPr>
      </w:pPr>
      <w:bookmarkStart w:id="120" w:name="_Toc87714698"/>
      <w:r w:rsidRPr="007F7AA4">
        <w:rPr>
          <w:rFonts w:eastAsiaTheme="majorEastAsia" w:cs="Times New Roman"/>
        </w:rPr>
        <w:t>信号强度搜索的关键字</w:t>
      </w:r>
      <w:bookmarkEnd w:id="120"/>
    </w:p>
    <w:p w14:paraId="44F43DEC" w14:textId="5995B17B" w:rsidR="007475E4" w:rsidRPr="007F7AA4" w:rsidRDefault="007475E4" w:rsidP="007475E4">
      <w:pPr>
        <w:pStyle w:val="2"/>
        <w:spacing w:before="156" w:after="156"/>
        <w:rPr>
          <w:rFonts w:cs="Times New Roman"/>
        </w:rPr>
      </w:pPr>
      <w:bookmarkStart w:id="121" w:name="_Toc87714699"/>
      <w:r w:rsidRPr="007F7AA4">
        <w:rPr>
          <w:rFonts w:cs="Times New Roman"/>
        </w:rPr>
        <w:t>MT</w:t>
      </w:r>
      <w:r w:rsidRPr="007F7AA4">
        <w:rPr>
          <w:rFonts w:cs="Times New Roman"/>
        </w:rPr>
        <w:t>端无法接通问题整理</w:t>
      </w:r>
      <w:bookmarkEnd w:id="121"/>
    </w:p>
    <w:p w14:paraId="421D64DF" w14:textId="7837C41E" w:rsidR="007475E4" w:rsidRDefault="00387C7A" w:rsidP="007475E4">
      <w:pPr>
        <w:pStyle w:val="3"/>
        <w:spacing w:before="156" w:after="156"/>
        <w:rPr>
          <w:rFonts w:eastAsiaTheme="majorEastAsia" w:cs="Times New Roman"/>
        </w:rPr>
      </w:pPr>
      <w:bookmarkStart w:id="122" w:name="_Toc87714700"/>
      <w:r>
        <w:rPr>
          <w:rFonts w:eastAsiaTheme="majorEastAsia" w:cs="Times New Roman" w:hint="eastAsia"/>
        </w:rPr>
        <w:t>LTE</w:t>
      </w:r>
      <w:r w:rsidRPr="007F7AA4">
        <w:rPr>
          <w:rFonts w:eastAsiaTheme="majorEastAsia" w:cs="Times New Roman"/>
        </w:rPr>
        <w:t>收不到</w:t>
      </w:r>
      <w:r w:rsidRPr="007F7AA4">
        <w:rPr>
          <w:rFonts w:eastAsiaTheme="majorEastAsia" w:cs="Times New Roman"/>
        </w:rPr>
        <w:t>Paging</w:t>
      </w:r>
      <w:r w:rsidRPr="007F7AA4">
        <w:rPr>
          <w:rFonts w:eastAsiaTheme="majorEastAsia" w:cs="Times New Roman"/>
        </w:rPr>
        <w:t>消息</w:t>
      </w:r>
      <w:bookmarkEnd w:id="122"/>
    </w:p>
    <w:p w14:paraId="295A37BE" w14:textId="77777777" w:rsidR="00615A61" w:rsidRPr="007F7AA4" w:rsidRDefault="00615A61" w:rsidP="00615A61">
      <w:pPr>
        <w:rPr>
          <w:rFonts w:eastAsiaTheme="majorEastAsia" w:cs="Times New Roman"/>
        </w:rPr>
      </w:pPr>
      <w:r w:rsidRPr="007F7AA4">
        <w:rPr>
          <w:rFonts w:eastAsiaTheme="majorEastAsia" w:cs="Times New Roman"/>
        </w:rPr>
        <w:t>LTE</w:t>
      </w:r>
      <w:r w:rsidRPr="007F7AA4">
        <w:rPr>
          <w:rFonts w:eastAsiaTheme="majorEastAsia" w:cs="Times New Roman"/>
        </w:rPr>
        <w:t>接收</w:t>
      </w:r>
      <w:r w:rsidRPr="007F7AA4">
        <w:rPr>
          <w:rFonts w:eastAsiaTheme="majorEastAsia" w:cs="Times New Roman"/>
        </w:rPr>
        <w:t>Paging</w:t>
      </w:r>
      <w:r w:rsidRPr="007F7AA4">
        <w:rPr>
          <w:rFonts w:eastAsiaTheme="majorEastAsia" w:cs="Times New Roman"/>
        </w:rPr>
        <w:t>的行为可以通过搜索</w:t>
      </w:r>
      <w:r w:rsidRPr="007F7AA4">
        <w:rPr>
          <w:rFonts w:eastAsiaTheme="majorEastAsia" w:cs="Times New Roman"/>
        </w:rPr>
        <w:t>summary</w:t>
      </w:r>
      <w:r w:rsidRPr="007F7AA4">
        <w:rPr>
          <w:rFonts w:eastAsiaTheme="majorEastAsia" w:cs="Times New Roman"/>
        </w:rPr>
        <w:t>中的</w:t>
      </w:r>
      <w:r w:rsidRPr="007F7AA4">
        <w:rPr>
          <w:rFonts w:eastAsiaTheme="majorEastAsia" w:cs="Times New Roman"/>
          <w:color w:val="172B4D"/>
          <w:szCs w:val="21"/>
        </w:rPr>
        <w:t>PO env</w:t>
      </w:r>
      <w:r w:rsidRPr="007F7AA4">
        <w:rPr>
          <w:rFonts w:eastAsiaTheme="majorEastAsia" w:cs="Times New Roman"/>
          <w:color w:val="172B4D"/>
          <w:szCs w:val="21"/>
        </w:rPr>
        <w:t>确定接收</w:t>
      </w:r>
      <w:r w:rsidRPr="007F7AA4">
        <w:rPr>
          <w:rFonts w:eastAsiaTheme="majorEastAsia" w:cs="Times New Roman"/>
          <w:color w:val="172B4D"/>
          <w:szCs w:val="21"/>
        </w:rPr>
        <w:t>PCH</w:t>
      </w:r>
      <w:r w:rsidRPr="007F7AA4">
        <w:rPr>
          <w:rFonts w:eastAsiaTheme="majorEastAsia" w:cs="Times New Roman"/>
          <w:color w:val="172B4D"/>
          <w:szCs w:val="21"/>
        </w:rPr>
        <w:t>的起始时间点和结束时间点。</w:t>
      </w:r>
      <w:r w:rsidRPr="007D3F11">
        <w:rPr>
          <w:rFonts w:eastAsiaTheme="majorEastAsia" w:cs="Times New Roman"/>
          <w:color w:val="FF0000"/>
          <w:szCs w:val="21"/>
        </w:rPr>
        <w:t>以及确定两个接收时间点之间的时间间隔是否为一个</w:t>
      </w:r>
      <w:r w:rsidRPr="007D3F11">
        <w:rPr>
          <w:rFonts w:eastAsiaTheme="majorEastAsia" w:cs="Times New Roman"/>
          <w:color w:val="FF0000"/>
          <w:szCs w:val="21"/>
        </w:rPr>
        <w:t>Paging period</w:t>
      </w:r>
      <w:r w:rsidRPr="007D3F11">
        <w:rPr>
          <w:rFonts w:eastAsiaTheme="majorEastAsia" w:cs="Times New Roman"/>
          <w:color w:val="FF0000"/>
          <w:szCs w:val="21"/>
        </w:rPr>
        <w:t>。</w:t>
      </w:r>
      <w:r>
        <w:rPr>
          <w:rFonts w:eastAsiaTheme="majorEastAsia" w:cs="Times New Roman" w:hint="eastAsia"/>
          <w:color w:val="FF0000"/>
          <w:szCs w:val="21"/>
        </w:rPr>
        <w:t>Paging</w:t>
      </w:r>
      <w:r>
        <w:rPr>
          <w:rFonts w:eastAsiaTheme="majorEastAsia" w:cs="Times New Roman"/>
          <w:color w:val="FF0000"/>
          <w:szCs w:val="21"/>
        </w:rPr>
        <w:t xml:space="preserve"> Period</w:t>
      </w:r>
      <w:r>
        <w:rPr>
          <w:rFonts w:eastAsiaTheme="majorEastAsia" w:cs="Times New Roman" w:hint="eastAsia"/>
          <w:color w:val="FF0000"/>
          <w:szCs w:val="21"/>
        </w:rPr>
        <w:t>通过</w:t>
      </w:r>
      <w:r>
        <w:rPr>
          <w:rFonts w:eastAsiaTheme="majorEastAsia" w:cs="Times New Roman" w:hint="eastAsia"/>
          <w:color w:val="FF0000"/>
          <w:szCs w:val="21"/>
        </w:rPr>
        <w:t>S</w:t>
      </w:r>
      <w:r>
        <w:rPr>
          <w:rFonts w:eastAsiaTheme="majorEastAsia" w:cs="Times New Roman"/>
          <w:color w:val="FF0000"/>
          <w:szCs w:val="21"/>
        </w:rPr>
        <w:t>IB2</w:t>
      </w:r>
      <w:r>
        <w:rPr>
          <w:rFonts w:eastAsiaTheme="majorEastAsia" w:cs="Times New Roman" w:hint="eastAsia"/>
          <w:color w:val="FF0000"/>
          <w:szCs w:val="21"/>
        </w:rPr>
        <w:t>配置，通常为</w:t>
      </w:r>
      <w:r>
        <w:rPr>
          <w:rFonts w:eastAsiaTheme="majorEastAsia" w:cs="Times New Roman" w:hint="eastAsia"/>
          <w:color w:val="FF0000"/>
          <w:szCs w:val="21"/>
        </w:rPr>
        <w:t>1</w:t>
      </w:r>
      <w:r>
        <w:rPr>
          <w:rFonts w:eastAsiaTheme="majorEastAsia" w:cs="Times New Roman"/>
          <w:color w:val="FF0000"/>
          <w:szCs w:val="21"/>
        </w:rPr>
        <w:t>.28</w:t>
      </w:r>
      <w:r>
        <w:rPr>
          <w:rFonts w:eastAsiaTheme="majorEastAsia" w:cs="Times New Roman" w:hint="eastAsia"/>
          <w:color w:val="FF0000"/>
          <w:szCs w:val="21"/>
        </w:rPr>
        <w:t>s</w:t>
      </w:r>
      <w:r>
        <w:rPr>
          <w:rFonts w:eastAsiaTheme="majorEastAsia" w:cs="Times New Roman"/>
          <w:color w:val="FF0000"/>
          <w:szCs w:val="21"/>
        </w:rPr>
        <w:t>, 0.64s, 0.32s</w:t>
      </w:r>
      <w:r>
        <w:rPr>
          <w:rFonts w:eastAsiaTheme="majorEastAsia" w:cs="Times New Roman" w:hint="eastAsia"/>
          <w:color w:val="FF0000"/>
          <w:szCs w:val="21"/>
        </w:rPr>
        <w:t>这几个中的一个。</w:t>
      </w:r>
    </w:p>
    <w:p w14:paraId="05194A32" w14:textId="77777777" w:rsidR="00615A61" w:rsidRPr="007F7AA4" w:rsidRDefault="00615A61" w:rsidP="00615A61">
      <w:pPr>
        <w:rPr>
          <w:rFonts w:eastAsiaTheme="majorEastAsia" w:cs="Times New Roman"/>
        </w:rPr>
      </w:pPr>
      <w:r w:rsidRPr="007F7AA4">
        <w:rPr>
          <w:rFonts w:eastAsiaTheme="majorEastAsia" w:cs="Times New Roman"/>
        </w:rPr>
        <w:t>正常情况为：</w:t>
      </w:r>
      <w:r w:rsidRPr="007F7AA4">
        <w:rPr>
          <w:rFonts w:eastAsiaTheme="majorEastAsia" w:cs="Times New Roman"/>
        </w:rPr>
        <w:t>PO</w:t>
      </w:r>
      <w:r w:rsidRPr="007F7AA4">
        <w:rPr>
          <w:rFonts w:eastAsiaTheme="majorEastAsia" w:cs="Times New Roman"/>
        </w:rPr>
        <w:t>监听</w:t>
      </w:r>
      <w:r w:rsidRPr="007F7AA4">
        <w:rPr>
          <w:rFonts w:eastAsiaTheme="majorEastAsia" w:cs="Times New Roman"/>
        </w:rPr>
        <w:t>PCH</w:t>
      </w:r>
      <w:r w:rsidRPr="007F7AA4">
        <w:rPr>
          <w:rFonts w:eastAsiaTheme="majorEastAsia" w:cs="Times New Roman"/>
        </w:rPr>
        <w:t>正常，是网络没发</w:t>
      </w:r>
      <w:r w:rsidRPr="007F7AA4">
        <w:rPr>
          <w:rFonts w:eastAsiaTheme="majorEastAsia" w:cs="Times New Roman"/>
        </w:rPr>
        <w:t>paging</w:t>
      </w:r>
      <w:r w:rsidRPr="007F7AA4">
        <w:rPr>
          <w:rFonts w:eastAsiaTheme="majorEastAsia" w:cs="Times New Roman"/>
        </w:rPr>
        <w:t>导致的</w:t>
      </w:r>
      <w:r w:rsidRPr="007F7AA4">
        <w:rPr>
          <w:rFonts w:eastAsiaTheme="majorEastAsia" w:cs="Times New Roman"/>
        </w:rPr>
        <w:t>call</w:t>
      </w:r>
      <w:r w:rsidRPr="007F7AA4">
        <w:rPr>
          <w:rFonts w:eastAsiaTheme="majorEastAsia" w:cs="Times New Roman"/>
        </w:rPr>
        <w:t>失败。如果规定的</w:t>
      </w:r>
      <w:r w:rsidRPr="007F7AA4">
        <w:rPr>
          <w:rFonts w:eastAsiaTheme="majorEastAsia" w:cs="Times New Roman"/>
        </w:rPr>
        <w:t>PO</w:t>
      </w:r>
      <w:r w:rsidRPr="007F7AA4">
        <w:rPr>
          <w:rFonts w:eastAsiaTheme="majorEastAsia" w:cs="Times New Roman"/>
        </w:rPr>
        <w:t>没有开始执行</w:t>
      </w:r>
      <w:r w:rsidRPr="007F7AA4">
        <w:rPr>
          <w:rFonts w:eastAsiaTheme="majorEastAsia" w:cs="Times New Roman"/>
        </w:rPr>
        <w:t>PO env start cb</w:t>
      </w:r>
      <w:r w:rsidRPr="007F7AA4">
        <w:rPr>
          <w:rFonts w:eastAsiaTheme="majorEastAsia" w:cs="Times New Roman"/>
        </w:rPr>
        <w:t>则为出现</w:t>
      </w:r>
      <w:r w:rsidRPr="007F7AA4">
        <w:rPr>
          <w:rFonts w:eastAsiaTheme="majorEastAsia" w:cs="Times New Roman"/>
        </w:rPr>
        <w:t>abort</w:t>
      </w:r>
      <w:r w:rsidRPr="007F7AA4">
        <w:rPr>
          <w:rFonts w:eastAsiaTheme="majorEastAsia" w:cs="Times New Roman"/>
        </w:rPr>
        <w:t>，异常情况。需要高通查看。</w:t>
      </w:r>
    </w:p>
    <w:p w14:paraId="36400F4B" w14:textId="77777777" w:rsidR="00615A61" w:rsidRPr="007F7AA4" w:rsidRDefault="00C7676F" w:rsidP="00615A61">
      <w:pPr>
        <w:rPr>
          <w:rFonts w:eastAsiaTheme="majorEastAsia" w:cs="Times New Roman"/>
        </w:rPr>
      </w:pPr>
      <w:hyperlink r:id="rId69" w:history="1">
        <w:r w:rsidR="00615A61" w:rsidRPr="007F7AA4">
          <w:rPr>
            <w:rFonts w:eastAsiaTheme="majorEastAsia" w:cs="Times New Roman"/>
          </w:rPr>
          <w:t>LISA-4582</w:t>
        </w:r>
      </w:hyperlink>
      <w:r w:rsidR="00615A61" w:rsidRPr="007F7AA4">
        <w:rPr>
          <w:rFonts w:eastAsiaTheme="majorEastAsia" w:cs="Times New Roman"/>
        </w:rPr>
        <w:t xml:space="preserve"> FT_K9D_ShiJiaZhuang_</w:t>
      </w:r>
      <w:r w:rsidR="00615A61" w:rsidRPr="007F7AA4">
        <w:rPr>
          <w:rFonts w:eastAsiaTheme="majorEastAsia" w:cs="Times New Roman"/>
        </w:rPr>
        <w:t>主卡电信</w:t>
      </w:r>
      <w:r w:rsidR="00615A61" w:rsidRPr="007F7AA4">
        <w:rPr>
          <w:rFonts w:eastAsiaTheme="majorEastAsia" w:cs="Times New Roman"/>
        </w:rPr>
        <w:t>NSA+</w:t>
      </w:r>
      <w:r w:rsidR="00615A61" w:rsidRPr="007F7AA4">
        <w:rPr>
          <w:rFonts w:eastAsiaTheme="majorEastAsia" w:cs="Times New Roman"/>
        </w:rPr>
        <w:t>副卡移动</w:t>
      </w:r>
      <w:r w:rsidR="00615A61" w:rsidRPr="007F7AA4">
        <w:rPr>
          <w:rFonts w:eastAsiaTheme="majorEastAsia" w:cs="Times New Roman"/>
        </w:rPr>
        <w:t>5G VoLTE</w:t>
      </w:r>
      <w:r w:rsidR="00615A61" w:rsidRPr="007F7AA4">
        <w:rPr>
          <w:rFonts w:eastAsiaTheme="majorEastAsia" w:cs="Times New Roman"/>
        </w:rPr>
        <w:t>，</w:t>
      </w:r>
      <w:r w:rsidR="00615A61" w:rsidRPr="007F7AA4">
        <w:rPr>
          <w:rFonts w:eastAsiaTheme="majorEastAsia" w:cs="Times New Roman"/>
        </w:rPr>
        <w:t>IDLE</w:t>
      </w:r>
      <w:r w:rsidR="00615A61" w:rsidRPr="007F7AA4">
        <w:rPr>
          <w:rFonts w:eastAsiaTheme="majorEastAsia" w:cs="Times New Roman"/>
        </w:rPr>
        <w:t>态，</w:t>
      </w:r>
      <w:r w:rsidR="00615A61" w:rsidRPr="007F7AA4">
        <w:rPr>
          <w:rFonts w:eastAsiaTheme="majorEastAsia" w:cs="Times New Roman"/>
        </w:rPr>
        <w:t>MO</w:t>
      </w:r>
      <w:r w:rsidR="00615A61" w:rsidRPr="007F7AA4">
        <w:rPr>
          <w:rFonts w:eastAsiaTheme="majorEastAsia" w:cs="Times New Roman"/>
        </w:rPr>
        <w:t>端卡</w:t>
      </w:r>
      <w:r w:rsidR="00615A61" w:rsidRPr="007F7AA4">
        <w:rPr>
          <w:rFonts w:eastAsiaTheme="majorEastAsia" w:cs="Times New Roman"/>
        </w:rPr>
        <w:t>2</w:t>
      </w:r>
      <w:r w:rsidR="00615A61" w:rsidRPr="007F7AA4">
        <w:rPr>
          <w:rFonts w:eastAsiaTheme="majorEastAsia" w:cs="Times New Roman"/>
        </w:rPr>
        <w:t>拨打</w:t>
      </w:r>
      <w:r w:rsidR="00615A61" w:rsidRPr="007F7AA4">
        <w:rPr>
          <w:rFonts w:eastAsiaTheme="majorEastAsia" w:cs="Times New Roman"/>
        </w:rPr>
        <w:t>MT</w:t>
      </w:r>
      <w:r w:rsidR="00615A61" w:rsidRPr="007F7AA4">
        <w:rPr>
          <w:rFonts w:eastAsiaTheme="majorEastAsia" w:cs="Times New Roman"/>
        </w:rPr>
        <w:t>端卡</w:t>
      </w:r>
      <w:r w:rsidR="00615A61" w:rsidRPr="007F7AA4">
        <w:rPr>
          <w:rFonts w:eastAsiaTheme="majorEastAsia" w:cs="Times New Roman"/>
        </w:rPr>
        <w:t>1</w:t>
      </w:r>
      <w:r w:rsidR="00615A61" w:rsidRPr="007F7AA4">
        <w:rPr>
          <w:rFonts w:eastAsiaTheme="majorEastAsia" w:cs="Times New Roman"/>
        </w:rPr>
        <w:t>，</w:t>
      </w:r>
      <w:r w:rsidR="00615A61" w:rsidRPr="007F7AA4">
        <w:rPr>
          <w:rFonts w:eastAsiaTheme="majorEastAsia" w:cs="Times New Roman"/>
        </w:rPr>
        <w:t>MO</w:t>
      </w:r>
      <w:r w:rsidR="00615A61" w:rsidRPr="007F7AA4">
        <w:rPr>
          <w:rFonts w:eastAsiaTheme="majorEastAsia" w:cs="Times New Roman"/>
        </w:rPr>
        <w:t>端提示您拨打的用户暂时无法接听（</w:t>
      </w:r>
      <w:r w:rsidR="00615A61" w:rsidRPr="007F7AA4">
        <w:rPr>
          <w:rFonts w:eastAsiaTheme="majorEastAsia" w:cs="Times New Roman"/>
        </w:rPr>
        <w:t>rate</w:t>
      </w:r>
      <w:r w:rsidR="00615A61" w:rsidRPr="007F7AA4">
        <w:rPr>
          <w:rFonts w:eastAsiaTheme="majorEastAsia" w:cs="Times New Roman"/>
        </w:rPr>
        <w:t>：</w:t>
      </w:r>
      <w:r w:rsidR="00615A61" w:rsidRPr="007F7AA4">
        <w:rPr>
          <w:rFonts w:eastAsiaTheme="majorEastAsia" w:cs="Times New Roman"/>
        </w:rPr>
        <w:t>2/15</w:t>
      </w:r>
      <w:r w:rsidR="00615A61" w:rsidRPr="007F7AA4">
        <w:rPr>
          <w:rFonts w:eastAsiaTheme="majorEastAsia" w:cs="Times New Roman"/>
        </w:rPr>
        <w:t>）</w:t>
      </w:r>
      <w:r w:rsidR="00615A61" w:rsidRPr="007F7AA4">
        <w:rPr>
          <w:rFonts w:eastAsiaTheme="majorEastAsia" w:cs="Times New Roman"/>
        </w:rPr>
        <w:t>_0610</w:t>
      </w:r>
    </w:p>
    <w:tbl>
      <w:tblPr>
        <w:tblStyle w:val="a7"/>
        <w:tblW w:w="0" w:type="auto"/>
        <w:tblLook w:val="04A0" w:firstRow="1" w:lastRow="0" w:firstColumn="1" w:lastColumn="0" w:noHBand="0" w:noVBand="1"/>
      </w:tblPr>
      <w:tblGrid>
        <w:gridCol w:w="13454"/>
      </w:tblGrid>
      <w:tr w:rsidR="00615A61" w:rsidRPr="007F7AA4" w14:paraId="4E7EDD8B" w14:textId="77777777" w:rsidTr="00F9267E">
        <w:tc>
          <w:tcPr>
            <w:tcW w:w="13454" w:type="dxa"/>
          </w:tcPr>
          <w:p w14:paraId="529793C0" w14:textId="77777777" w:rsidR="00615A61" w:rsidRDefault="00615A61" w:rsidP="00F9267E">
            <w:pPr>
              <w:pStyle w:val="af2"/>
              <w:shd w:val="clear" w:color="auto" w:fill="F4F5F7"/>
              <w:spacing w:before="150" w:beforeAutospacing="0" w:after="0" w:afterAutospacing="0"/>
              <w:rPr>
                <w:rFonts w:ascii="Times New Roman" w:eastAsiaTheme="majorEastAsia" w:hAnsi="Times New Roman" w:cs="Times New Roman"/>
                <w:color w:val="172B4D"/>
                <w:sz w:val="21"/>
                <w:szCs w:val="21"/>
                <w:highlight w:val="yellow"/>
              </w:rPr>
            </w:pPr>
            <w:r>
              <w:rPr>
                <w:rFonts w:ascii="Times New Roman" w:eastAsiaTheme="majorEastAsia" w:hAnsi="Times New Roman" w:cs="Times New Roman" w:hint="eastAsia"/>
                <w:color w:val="172B4D"/>
                <w:sz w:val="21"/>
                <w:szCs w:val="21"/>
                <w:highlight w:val="yellow"/>
              </w:rPr>
              <w:t>/</w:t>
            </w:r>
            <w:r>
              <w:rPr>
                <w:rFonts w:ascii="Times New Roman" w:eastAsiaTheme="majorEastAsia" w:hAnsi="Times New Roman" w:cs="Times New Roman"/>
                <w:color w:val="172B4D"/>
                <w:sz w:val="21"/>
                <w:szCs w:val="21"/>
                <w:highlight w:val="yellow"/>
              </w:rPr>
              <w:t xml:space="preserve">/ </w:t>
            </w:r>
            <w:r>
              <w:rPr>
                <w:rFonts w:ascii="Times New Roman" w:eastAsiaTheme="majorEastAsia" w:hAnsi="Times New Roman" w:cs="Times New Roman" w:hint="eastAsia"/>
                <w:color w:val="172B4D"/>
                <w:sz w:val="21"/>
                <w:szCs w:val="21"/>
                <w:highlight w:val="yellow"/>
              </w:rPr>
              <w:t>通过搜索</w:t>
            </w:r>
            <w:r>
              <w:rPr>
                <w:rFonts w:ascii="Times New Roman" w:eastAsiaTheme="majorEastAsia" w:hAnsi="Times New Roman" w:cs="Times New Roman" w:hint="eastAsia"/>
                <w:color w:val="172B4D"/>
                <w:sz w:val="21"/>
                <w:szCs w:val="21"/>
                <w:highlight w:val="yellow"/>
              </w:rPr>
              <w:t>PO</w:t>
            </w:r>
            <w:r>
              <w:rPr>
                <w:rFonts w:ascii="Times New Roman" w:eastAsiaTheme="majorEastAsia" w:hAnsi="Times New Roman" w:cs="Times New Roman"/>
                <w:color w:val="172B4D"/>
                <w:sz w:val="21"/>
                <w:szCs w:val="21"/>
                <w:highlight w:val="yellow"/>
              </w:rPr>
              <w:t xml:space="preserve"> </w:t>
            </w:r>
            <w:r>
              <w:rPr>
                <w:rFonts w:ascii="Times New Roman" w:eastAsiaTheme="majorEastAsia" w:hAnsi="Times New Roman" w:cs="Times New Roman" w:hint="eastAsia"/>
                <w:color w:val="172B4D"/>
                <w:sz w:val="21"/>
                <w:szCs w:val="21"/>
                <w:highlight w:val="yellow"/>
              </w:rPr>
              <w:t>env</w:t>
            </w:r>
            <w:r>
              <w:rPr>
                <w:rFonts w:ascii="Times New Roman" w:eastAsiaTheme="majorEastAsia" w:hAnsi="Times New Roman" w:cs="Times New Roman" w:hint="eastAsia"/>
                <w:color w:val="172B4D"/>
                <w:sz w:val="21"/>
                <w:szCs w:val="21"/>
                <w:highlight w:val="yellow"/>
              </w:rPr>
              <w:t>得到</w:t>
            </w:r>
            <w:r>
              <w:rPr>
                <w:rFonts w:ascii="Times New Roman" w:eastAsiaTheme="majorEastAsia" w:hAnsi="Times New Roman" w:cs="Times New Roman" w:hint="eastAsia"/>
                <w:color w:val="172B4D"/>
                <w:sz w:val="21"/>
                <w:szCs w:val="21"/>
                <w:highlight w:val="yellow"/>
              </w:rPr>
              <w:t>Modem</w:t>
            </w:r>
            <w:r>
              <w:rPr>
                <w:rFonts w:ascii="Times New Roman" w:eastAsiaTheme="majorEastAsia" w:hAnsi="Times New Roman" w:cs="Times New Roman" w:hint="eastAsia"/>
                <w:color w:val="172B4D"/>
                <w:sz w:val="21"/>
                <w:szCs w:val="21"/>
                <w:highlight w:val="yellow"/>
              </w:rPr>
              <w:t>在每个寻呼周期是否有正常执行接收</w:t>
            </w:r>
            <w:r>
              <w:rPr>
                <w:rFonts w:ascii="Times New Roman" w:eastAsiaTheme="majorEastAsia" w:hAnsi="Times New Roman" w:cs="Times New Roman" w:hint="eastAsia"/>
                <w:color w:val="172B4D"/>
                <w:sz w:val="21"/>
                <w:szCs w:val="21"/>
                <w:highlight w:val="yellow"/>
              </w:rPr>
              <w:t>Paging</w:t>
            </w:r>
            <w:r>
              <w:rPr>
                <w:rFonts w:ascii="Times New Roman" w:eastAsiaTheme="majorEastAsia" w:hAnsi="Times New Roman" w:cs="Times New Roman" w:hint="eastAsia"/>
                <w:color w:val="172B4D"/>
                <w:sz w:val="21"/>
                <w:szCs w:val="21"/>
                <w:highlight w:val="yellow"/>
              </w:rPr>
              <w:t>的动作。</w:t>
            </w:r>
          </w:p>
          <w:p w14:paraId="1C0C0EFC" w14:textId="77777777" w:rsidR="00615A61" w:rsidRDefault="00615A61" w:rsidP="00F9267E">
            <w:pPr>
              <w:pStyle w:val="af2"/>
              <w:shd w:val="clear" w:color="auto" w:fill="F4F5F7"/>
              <w:spacing w:before="150" w:beforeAutospacing="0" w:after="0" w:afterAutospacing="0"/>
              <w:rPr>
                <w:rFonts w:ascii="Times New Roman" w:eastAsiaTheme="majorEastAsia" w:hAnsi="Times New Roman" w:cs="Times New Roman"/>
                <w:color w:val="172B4D"/>
                <w:sz w:val="21"/>
                <w:szCs w:val="21"/>
                <w:highlight w:val="yellow"/>
              </w:rPr>
            </w:pPr>
            <w:r>
              <w:rPr>
                <w:rFonts w:ascii="Times New Roman" w:eastAsiaTheme="majorEastAsia" w:hAnsi="Times New Roman" w:cs="Times New Roman" w:hint="eastAsia"/>
                <w:color w:val="172B4D"/>
                <w:sz w:val="21"/>
                <w:szCs w:val="21"/>
                <w:highlight w:val="yellow"/>
              </w:rPr>
              <w:t>/</w:t>
            </w:r>
            <w:r>
              <w:rPr>
                <w:rFonts w:ascii="Times New Roman" w:eastAsiaTheme="majorEastAsia" w:hAnsi="Times New Roman" w:cs="Times New Roman"/>
                <w:color w:val="172B4D"/>
                <w:sz w:val="21"/>
                <w:szCs w:val="21"/>
                <w:highlight w:val="yellow"/>
              </w:rPr>
              <w:t xml:space="preserve">/ </w:t>
            </w:r>
            <w:r>
              <w:rPr>
                <w:rFonts w:ascii="Times New Roman" w:eastAsiaTheme="majorEastAsia" w:hAnsi="Times New Roman" w:cs="Times New Roman" w:hint="eastAsia"/>
                <w:color w:val="172B4D"/>
                <w:sz w:val="21"/>
                <w:szCs w:val="21"/>
                <w:highlight w:val="yellow"/>
              </w:rPr>
              <w:t>第一处标黄的</w:t>
            </w:r>
            <w:r>
              <w:rPr>
                <w:rFonts w:ascii="Times New Roman" w:eastAsiaTheme="majorEastAsia" w:hAnsi="Times New Roman" w:cs="Times New Roman" w:hint="eastAsia"/>
                <w:color w:val="172B4D"/>
                <w:sz w:val="21"/>
                <w:szCs w:val="21"/>
                <w:highlight w:val="yellow"/>
              </w:rPr>
              <w:t>Log</w:t>
            </w:r>
            <w:r>
              <w:rPr>
                <w:rFonts w:ascii="Times New Roman" w:eastAsiaTheme="majorEastAsia" w:hAnsi="Times New Roman" w:cs="Times New Roman" w:hint="eastAsia"/>
                <w:color w:val="172B4D"/>
                <w:sz w:val="21"/>
                <w:szCs w:val="21"/>
                <w:highlight w:val="yellow"/>
              </w:rPr>
              <w:t>中启动了一次</w:t>
            </w:r>
            <w:r>
              <w:rPr>
                <w:rFonts w:ascii="Times New Roman" w:eastAsiaTheme="majorEastAsia" w:hAnsi="Times New Roman" w:cs="Times New Roman" w:hint="eastAsia"/>
                <w:color w:val="172B4D"/>
                <w:sz w:val="21"/>
                <w:szCs w:val="21"/>
                <w:highlight w:val="yellow"/>
              </w:rPr>
              <w:t>Paging</w:t>
            </w:r>
            <w:r>
              <w:rPr>
                <w:rFonts w:ascii="Times New Roman" w:eastAsiaTheme="majorEastAsia" w:hAnsi="Times New Roman" w:cs="Times New Roman" w:hint="eastAsia"/>
                <w:color w:val="172B4D"/>
                <w:sz w:val="21"/>
                <w:szCs w:val="21"/>
                <w:highlight w:val="yellow"/>
              </w:rPr>
              <w:t>接收，时间</w:t>
            </w:r>
            <w:r w:rsidRPr="007D3F11">
              <w:rPr>
                <w:rFonts w:ascii="Times New Roman" w:eastAsiaTheme="majorEastAsia" w:hAnsi="Times New Roman" w:cs="Times New Roman"/>
                <w:color w:val="172B4D"/>
                <w:sz w:val="21"/>
                <w:szCs w:val="21"/>
                <w:highlight w:val="yellow"/>
              </w:rPr>
              <w:t>02:50:47.338</w:t>
            </w:r>
            <w:r>
              <w:rPr>
                <w:rFonts w:ascii="Times New Roman" w:eastAsiaTheme="majorEastAsia" w:hAnsi="Times New Roman" w:cs="Times New Roman" w:hint="eastAsia"/>
                <w:color w:val="172B4D"/>
                <w:sz w:val="21"/>
                <w:szCs w:val="21"/>
                <w:highlight w:val="yellow"/>
              </w:rPr>
              <w:t>，</w:t>
            </w:r>
            <w:r>
              <w:rPr>
                <w:rFonts w:ascii="Times New Roman" w:eastAsiaTheme="majorEastAsia" w:hAnsi="Times New Roman" w:cs="Times New Roman" w:hint="eastAsia"/>
                <w:color w:val="172B4D"/>
                <w:sz w:val="21"/>
                <w:szCs w:val="21"/>
                <w:highlight w:val="yellow"/>
              </w:rPr>
              <w:t xml:space="preserve"> </w:t>
            </w:r>
            <w:r>
              <w:rPr>
                <w:rFonts w:ascii="Times New Roman" w:eastAsiaTheme="majorEastAsia" w:hAnsi="Times New Roman" w:cs="Times New Roman" w:hint="eastAsia"/>
                <w:color w:val="172B4D"/>
                <w:sz w:val="21"/>
                <w:szCs w:val="21"/>
                <w:highlight w:val="yellow"/>
              </w:rPr>
              <w:t>发起接收的</w:t>
            </w:r>
            <w:r>
              <w:rPr>
                <w:rFonts w:ascii="Times New Roman" w:eastAsiaTheme="majorEastAsia" w:hAnsi="Times New Roman" w:cs="Times New Roman" w:hint="eastAsia"/>
                <w:color w:val="172B4D"/>
                <w:sz w:val="21"/>
                <w:szCs w:val="21"/>
                <w:highlight w:val="yellow"/>
              </w:rPr>
              <w:t>System</w:t>
            </w:r>
            <w:r>
              <w:rPr>
                <w:rFonts w:ascii="Times New Roman" w:eastAsiaTheme="majorEastAsia" w:hAnsi="Times New Roman" w:cs="Times New Roman"/>
                <w:color w:val="172B4D"/>
                <w:sz w:val="21"/>
                <w:szCs w:val="21"/>
                <w:highlight w:val="yellow"/>
              </w:rPr>
              <w:t xml:space="preserve"> Fram</w:t>
            </w:r>
            <w:r>
              <w:rPr>
                <w:rFonts w:ascii="Times New Roman" w:eastAsiaTheme="majorEastAsia" w:hAnsi="Times New Roman" w:cs="Times New Roman" w:hint="eastAsia"/>
                <w:color w:val="172B4D"/>
                <w:sz w:val="21"/>
                <w:szCs w:val="21"/>
                <w:highlight w:val="yellow"/>
              </w:rPr>
              <w:t>为</w:t>
            </w:r>
            <w:r>
              <w:rPr>
                <w:rFonts w:ascii="Times New Roman" w:eastAsiaTheme="majorEastAsia" w:hAnsi="Times New Roman" w:cs="Times New Roman" w:hint="eastAsia"/>
                <w:color w:val="172B4D"/>
                <w:sz w:val="21"/>
                <w:szCs w:val="21"/>
                <w:highlight w:val="yellow"/>
              </w:rPr>
              <w:t>5</w:t>
            </w:r>
            <w:r>
              <w:rPr>
                <w:rFonts w:ascii="Times New Roman" w:eastAsiaTheme="majorEastAsia" w:hAnsi="Times New Roman" w:cs="Times New Roman"/>
                <w:color w:val="172B4D"/>
                <w:sz w:val="21"/>
                <w:szCs w:val="21"/>
                <w:highlight w:val="yellow"/>
              </w:rPr>
              <w:t>87</w:t>
            </w:r>
          </w:p>
          <w:p w14:paraId="15A7920C" w14:textId="77777777" w:rsidR="00615A61" w:rsidRPr="007F7AA4" w:rsidRDefault="00615A61" w:rsidP="00F9267E">
            <w:pPr>
              <w:pStyle w:val="af2"/>
              <w:shd w:val="clear" w:color="auto" w:fill="F4F5F7"/>
              <w:spacing w:before="150" w:beforeAutospacing="0" w:after="0" w:afterAutospacing="0"/>
              <w:rPr>
                <w:rFonts w:ascii="Times New Roman" w:eastAsiaTheme="majorEastAsia" w:hAnsi="Times New Roman" w:cs="Times New Roman"/>
                <w:color w:val="172B4D"/>
                <w:sz w:val="21"/>
                <w:szCs w:val="21"/>
              </w:rPr>
            </w:pPr>
            <w:r w:rsidRPr="007D3F11">
              <w:rPr>
                <w:rFonts w:ascii="Times New Roman" w:eastAsiaTheme="majorEastAsia" w:hAnsi="Times New Roman" w:cs="Times New Roman"/>
                <w:color w:val="172B4D"/>
                <w:sz w:val="21"/>
                <w:szCs w:val="21"/>
                <w:highlight w:val="yellow"/>
              </w:rPr>
              <w:t>02:50:47.338 </w:t>
            </w:r>
            <w:r w:rsidRPr="007D3F11">
              <w:rPr>
                <w:rStyle w:val="error"/>
                <w:rFonts w:ascii="Times New Roman" w:eastAsiaTheme="majorEastAsia" w:hAnsi="Times New Roman" w:cs="Times New Roman"/>
                <w:color w:val="172B4D"/>
                <w:sz w:val="21"/>
                <w:szCs w:val="21"/>
                <w:highlight w:val="yellow"/>
              </w:rPr>
              <w:t>[B7]</w:t>
            </w:r>
            <w:r w:rsidRPr="007D3F11">
              <w:rPr>
                <w:rFonts w:ascii="Times New Roman" w:eastAsiaTheme="majorEastAsia" w:hAnsi="Times New Roman" w:cs="Times New Roman"/>
                <w:color w:val="172B4D"/>
                <w:sz w:val="21"/>
                <w:szCs w:val="21"/>
                <w:highlight w:val="yellow"/>
              </w:rPr>
              <w:t> =&gt; I lte_ml1_dlm_page.c 1493 H Sub-ID:1 Misc-ID:0 PO env start cb: current_obj = 24, envelope start sf_now: 587</w:t>
            </w:r>
          </w:p>
          <w:p w14:paraId="589A882F" w14:textId="77777777" w:rsidR="00615A61" w:rsidRPr="007F7AA4" w:rsidRDefault="00615A61" w:rsidP="00F9267E">
            <w:pPr>
              <w:pStyle w:val="af2"/>
              <w:shd w:val="clear" w:color="auto" w:fill="F4F5F7"/>
              <w:spacing w:before="150" w:beforeAutospacing="0" w:after="0" w:afterAutospacing="0"/>
              <w:rPr>
                <w:rFonts w:ascii="Times New Roman" w:eastAsiaTheme="majorEastAsia" w:hAnsi="Times New Roman" w:cs="Times New Roman"/>
                <w:color w:val="172B4D"/>
                <w:sz w:val="21"/>
                <w:szCs w:val="21"/>
              </w:rPr>
            </w:pPr>
            <w:r w:rsidRPr="007F7AA4">
              <w:rPr>
                <w:rFonts w:ascii="Times New Roman" w:eastAsiaTheme="majorEastAsia" w:hAnsi="Times New Roman" w:cs="Times New Roman"/>
                <w:color w:val="172B4D"/>
                <w:sz w:val="21"/>
                <w:szCs w:val="21"/>
              </w:rPr>
              <w:t>02:50:47.353 </w:t>
            </w:r>
            <w:r w:rsidRPr="007F7AA4">
              <w:rPr>
                <w:rStyle w:val="error"/>
                <w:rFonts w:ascii="Times New Roman" w:eastAsiaTheme="majorEastAsia" w:hAnsi="Times New Roman" w:cs="Times New Roman"/>
                <w:color w:val="172B4D"/>
                <w:sz w:val="21"/>
                <w:szCs w:val="21"/>
              </w:rPr>
              <w:t>[00]</w:t>
            </w:r>
            <w:r w:rsidRPr="007F7AA4">
              <w:rPr>
                <w:rFonts w:ascii="Times New Roman" w:eastAsiaTheme="majorEastAsia" w:hAnsi="Times New Roman" w:cs="Times New Roman"/>
                <w:color w:val="172B4D"/>
                <w:sz w:val="21"/>
                <w:szCs w:val="21"/>
              </w:rPr>
              <w:t> =&gt; I lte_ml1_dlm_page.c 1544 H Sub-ID:1 Misc-ID:0 PO env end cb: current_obj = 24, sf_now: 592</w:t>
            </w:r>
          </w:p>
          <w:p w14:paraId="3B676B43" w14:textId="77777777" w:rsidR="00615A61" w:rsidRDefault="00615A61" w:rsidP="00F9267E">
            <w:pPr>
              <w:pStyle w:val="af2"/>
              <w:shd w:val="clear" w:color="auto" w:fill="F4F5F7"/>
              <w:spacing w:before="150" w:beforeAutospacing="0" w:after="0" w:afterAutospacing="0"/>
              <w:rPr>
                <w:rFonts w:ascii="Times New Roman" w:eastAsiaTheme="majorEastAsia" w:hAnsi="Times New Roman" w:cs="Times New Roman"/>
                <w:color w:val="172B4D"/>
                <w:sz w:val="21"/>
                <w:szCs w:val="21"/>
              </w:rPr>
            </w:pPr>
            <w:r w:rsidRPr="007F7AA4">
              <w:rPr>
                <w:rFonts w:ascii="Times New Roman" w:eastAsiaTheme="majorEastAsia" w:hAnsi="Times New Roman" w:cs="Times New Roman"/>
                <w:color w:val="172B4D"/>
                <w:sz w:val="21"/>
                <w:szCs w:val="21"/>
              </w:rPr>
              <w:t>02:50:47.354 </w:t>
            </w:r>
            <w:r w:rsidRPr="007F7AA4">
              <w:rPr>
                <w:rStyle w:val="error"/>
                <w:rFonts w:ascii="Times New Roman" w:eastAsiaTheme="majorEastAsia" w:hAnsi="Times New Roman" w:cs="Times New Roman"/>
                <w:color w:val="172B4D"/>
                <w:sz w:val="21"/>
                <w:szCs w:val="21"/>
              </w:rPr>
              <w:t>[CF]</w:t>
            </w:r>
            <w:r w:rsidRPr="007F7AA4">
              <w:rPr>
                <w:rFonts w:ascii="Times New Roman" w:eastAsiaTheme="majorEastAsia" w:hAnsi="Times New Roman" w:cs="Times New Roman"/>
                <w:color w:val="172B4D"/>
                <w:sz w:val="21"/>
                <w:szCs w:val="21"/>
              </w:rPr>
              <w:t> =&gt; I lte_ml1_dlm_page.c 2469 H Sub-ID:1 Misc-ID:0 DLM Page: user 0, po env obj start time type 2 start sf 1867 win size 5</w:t>
            </w:r>
          </w:p>
          <w:p w14:paraId="098AAA4E" w14:textId="77777777" w:rsidR="00615A61" w:rsidRDefault="00615A61" w:rsidP="00F9267E">
            <w:pPr>
              <w:pStyle w:val="af2"/>
              <w:shd w:val="clear" w:color="auto" w:fill="F4F5F7"/>
              <w:spacing w:before="150" w:beforeAutospacing="0" w:after="0" w:afterAutospacing="0"/>
              <w:rPr>
                <w:rFonts w:ascii="Times New Roman" w:eastAsiaTheme="majorEastAsia" w:hAnsi="Times New Roman" w:cs="Times New Roman"/>
                <w:color w:val="172B4D"/>
                <w:sz w:val="21"/>
                <w:szCs w:val="21"/>
                <w:highlight w:val="yellow"/>
              </w:rPr>
            </w:pPr>
          </w:p>
          <w:p w14:paraId="27B43852" w14:textId="77777777" w:rsidR="00615A61" w:rsidRDefault="00615A61" w:rsidP="00F9267E">
            <w:pPr>
              <w:pStyle w:val="af2"/>
              <w:shd w:val="clear" w:color="auto" w:fill="F4F5F7"/>
              <w:spacing w:before="150" w:beforeAutospacing="0" w:after="0" w:afterAutospacing="0"/>
              <w:rPr>
                <w:rFonts w:ascii="Times New Roman" w:eastAsiaTheme="majorEastAsia" w:hAnsi="Times New Roman" w:cs="Times New Roman"/>
                <w:color w:val="172B4D"/>
                <w:sz w:val="21"/>
                <w:szCs w:val="21"/>
                <w:highlight w:val="yellow"/>
              </w:rPr>
            </w:pPr>
            <w:r>
              <w:rPr>
                <w:rFonts w:ascii="Times New Roman" w:eastAsiaTheme="majorEastAsia" w:hAnsi="Times New Roman" w:cs="Times New Roman" w:hint="eastAsia"/>
                <w:color w:val="172B4D"/>
                <w:sz w:val="21"/>
                <w:szCs w:val="21"/>
                <w:highlight w:val="yellow"/>
              </w:rPr>
              <w:t>/</w:t>
            </w:r>
            <w:r>
              <w:rPr>
                <w:rFonts w:ascii="Times New Roman" w:eastAsiaTheme="majorEastAsia" w:hAnsi="Times New Roman" w:cs="Times New Roman"/>
                <w:color w:val="172B4D"/>
                <w:sz w:val="21"/>
                <w:szCs w:val="21"/>
                <w:highlight w:val="yellow"/>
              </w:rPr>
              <w:t xml:space="preserve">/ </w:t>
            </w:r>
            <w:r>
              <w:rPr>
                <w:rFonts w:ascii="Times New Roman" w:eastAsiaTheme="majorEastAsia" w:hAnsi="Times New Roman" w:cs="Times New Roman" w:hint="eastAsia"/>
                <w:color w:val="172B4D"/>
                <w:sz w:val="21"/>
                <w:szCs w:val="21"/>
                <w:highlight w:val="yellow"/>
              </w:rPr>
              <w:t>第二处标黄的</w:t>
            </w:r>
            <w:r>
              <w:rPr>
                <w:rFonts w:ascii="Times New Roman" w:eastAsiaTheme="majorEastAsia" w:hAnsi="Times New Roman" w:cs="Times New Roman" w:hint="eastAsia"/>
                <w:color w:val="172B4D"/>
                <w:sz w:val="21"/>
                <w:szCs w:val="21"/>
                <w:highlight w:val="yellow"/>
              </w:rPr>
              <w:t>Log</w:t>
            </w:r>
            <w:r>
              <w:rPr>
                <w:rFonts w:ascii="Times New Roman" w:eastAsiaTheme="majorEastAsia" w:hAnsi="Times New Roman" w:cs="Times New Roman" w:hint="eastAsia"/>
                <w:color w:val="172B4D"/>
                <w:sz w:val="21"/>
                <w:szCs w:val="21"/>
                <w:highlight w:val="yellow"/>
              </w:rPr>
              <w:t>中启动了一次</w:t>
            </w:r>
            <w:r>
              <w:rPr>
                <w:rFonts w:ascii="Times New Roman" w:eastAsiaTheme="majorEastAsia" w:hAnsi="Times New Roman" w:cs="Times New Roman" w:hint="eastAsia"/>
                <w:color w:val="172B4D"/>
                <w:sz w:val="21"/>
                <w:szCs w:val="21"/>
                <w:highlight w:val="yellow"/>
              </w:rPr>
              <w:t>Paging</w:t>
            </w:r>
            <w:r>
              <w:rPr>
                <w:rFonts w:ascii="Times New Roman" w:eastAsiaTheme="majorEastAsia" w:hAnsi="Times New Roman" w:cs="Times New Roman" w:hint="eastAsia"/>
                <w:color w:val="172B4D"/>
                <w:sz w:val="21"/>
                <w:szCs w:val="21"/>
                <w:highlight w:val="yellow"/>
              </w:rPr>
              <w:t>接收，时间</w:t>
            </w:r>
            <w:r w:rsidRPr="007D3F11">
              <w:rPr>
                <w:rFonts w:ascii="Times New Roman" w:eastAsiaTheme="majorEastAsia" w:hAnsi="Times New Roman" w:cs="Times New Roman"/>
                <w:color w:val="172B4D"/>
                <w:sz w:val="21"/>
                <w:szCs w:val="21"/>
                <w:highlight w:val="yellow"/>
              </w:rPr>
              <w:t>02:50:48.618</w:t>
            </w:r>
            <w:r>
              <w:rPr>
                <w:rFonts w:ascii="Times New Roman" w:eastAsiaTheme="majorEastAsia" w:hAnsi="Times New Roman" w:cs="Times New Roman" w:hint="eastAsia"/>
                <w:color w:val="172B4D"/>
                <w:sz w:val="21"/>
                <w:szCs w:val="21"/>
                <w:highlight w:val="yellow"/>
              </w:rPr>
              <w:t>，</w:t>
            </w:r>
            <w:r>
              <w:rPr>
                <w:rFonts w:ascii="Times New Roman" w:eastAsiaTheme="majorEastAsia" w:hAnsi="Times New Roman" w:cs="Times New Roman" w:hint="eastAsia"/>
                <w:color w:val="172B4D"/>
                <w:sz w:val="21"/>
                <w:szCs w:val="21"/>
                <w:highlight w:val="yellow"/>
              </w:rPr>
              <w:t xml:space="preserve"> </w:t>
            </w:r>
            <w:r>
              <w:rPr>
                <w:rFonts w:ascii="Times New Roman" w:eastAsiaTheme="majorEastAsia" w:hAnsi="Times New Roman" w:cs="Times New Roman" w:hint="eastAsia"/>
                <w:color w:val="172B4D"/>
                <w:sz w:val="21"/>
                <w:szCs w:val="21"/>
                <w:highlight w:val="yellow"/>
              </w:rPr>
              <w:t>发起接收的</w:t>
            </w:r>
            <w:r>
              <w:rPr>
                <w:rFonts w:ascii="Times New Roman" w:eastAsiaTheme="majorEastAsia" w:hAnsi="Times New Roman" w:cs="Times New Roman" w:hint="eastAsia"/>
                <w:color w:val="172B4D"/>
                <w:sz w:val="21"/>
                <w:szCs w:val="21"/>
                <w:highlight w:val="yellow"/>
              </w:rPr>
              <w:t>System</w:t>
            </w:r>
            <w:r>
              <w:rPr>
                <w:rFonts w:ascii="Times New Roman" w:eastAsiaTheme="majorEastAsia" w:hAnsi="Times New Roman" w:cs="Times New Roman"/>
                <w:color w:val="172B4D"/>
                <w:sz w:val="21"/>
                <w:szCs w:val="21"/>
                <w:highlight w:val="yellow"/>
              </w:rPr>
              <w:t xml:space="preserve"> Fram</w:t>
            </w:r>
            <w:r>
              <w:rPr>
                <w:rFonts w:ascii="Times New Roman" w:eastAsiaTheme="majorEastAsia" w:hAnsi="Times New Roman" w:cs="Times New Roman" w:hint="eastAsia"/>
                <w:color w:val="172B4D"/>
                <w:sz w:val="21"/>
                <w:szCs w:val="21"/>
                <w:highlight w:val="yellow"/>
              </w:rPr>
              <w:t>为</w:t>
            </w:r>
            <w:r w:rsidRPr="007D3F11">
              <w:rPr>
                <w:rFonts w:ascii="Times New Roman" w:eastAsiaTheme="majorEastAsia" w:hAnsi="Times New Roman" w:cs="Times New Roman"/>
                <w:color w:val="172B4D"/>
                <w:sz w:val="21"/>
                <w:szCs w:val="21"/>
                <w:highlight w:val="yellow"/>
              </w:rPr>
              <w:t>1867</w:t>
            </w:r>
          </w:p>
          <w:p w14:paraId="47E16E4A" w14:textId="77777777" w:rsidR="00615A61" w:rsidRPr="007D3F11" w:rsidRDefault="00615A61" w:rsidP="00F9267E">
            <w:pPr>
              <w:pStyle w:val="af2"/>
              <w:shd w:val="clear" w:color="auto" w:fill="F4F5F7"/>
              <w:spacing w:before="150" w:beforeAutospacing="0" w:after="0" w:afterAutospacing="0"/>
              <w:rPr>
                <w:rFonts w:ascii="Times New Roman" w:eastAsiaTheme="majorEastAsia" w:hAnsi="Times New Roman" w:cs="Times New Roman"/>
                <w:color w:val="FF0000"/>
                <w:sz w:val="21"/>
                <w:szCs w:val="21"/>
                <w:highlight w:val="yellow"/>
              </w:rPr>
            </w:pPr>
            <w:r w:rsidRPr="007D3F11">
              <w:rPr>
                <w:rFonts w:ascii="Times New Roman" w:eastAsiaTheme="majorEastAsia" w:hAnsi="Times New Roman" w:cs="Times New Roman" w:hint="eastAsia"/>
                <w:color w:val="FF0000"/>
                <w:sz w:val="21"/>
                <w:szCs w:val="21"/>
                <w:highlight w:val="yellow"/>
              </w:rPr>
              <w:t>第一次和第二次</w:t>
            </w:r>
            <w:r w:rsidRPr="007D3F11">
              <w:rPr>
                <w:rFonts w:ascii="Times New Roman" w:eastAsiaTheme="majorEastAsia" w:hAnsi="Times New Roman" w:cs="Times New Roman" w:hint="eastAsia"/>
                <w:color w:val="FF0000"/>
                <w:sz w:val="21"/>
                <w:szCs w:val="21"/>
                <w:highlight w:val="yellow"/>
              </w:rPr>
              <w:t>Paging</w:t>
            </w:r>
            <w:r w:rsidRPr="007D3F11">
              <w:rPr>
                <w:rFonts w:ascii="Times New Roman" w:eastAsiaTheme="majorEastAsia" w:hAnsi="Times New Roman" w:cs="Times New Roman" w:hint="eastAsia"/>
                <w:color w:val="FF0000"/>
                <w:sz w:val="21"/>
                <w:szCs w:val="21"/>
                <w:highlight w:val="yellow"/>
              </w:rPr>
              <w:t>接收中间间隔的时间为：</w:t>
            </w:r>
            <w:r w:rsidRPr="007D3F11">
              <w:rPr>
                <w:rFonts w:ascii="Times New Roman" w:eastAsiaTheme="majorEastAsia" w:hAnsi="Times New Roman" w:cs="Times New Roman"/>
                <w:color w:val="FF0000"/>
                <w:sz w:val="21"/>
                <w:szCs w:val="21"/>
                <w:highlight w:val="yellow"/>
              </w:rPr>
              <w:t xml:space="preserve">02:50:48.618 </w:t>
            </w:r>
            <w:r w:rsidRPr="007D3F11">
              <w:rPr>
                <w:rFonts w:ascii="Times New Roman" w:eastAsiaTheme="majorEastAsia" w:hAnsi="Times New Roman" w:cs="Times New Roman" w:hint="eastAsia"/>
                <w:color w:val="FF0000"/>
                <w:sz w:val="21"/>
                <w:szCs w:val="21"/>
                <w:highlight w:val="yellow"/>
              </w:rPr>
              <w:t>-</w:t>
            </w:r>
            <w:r w:rsidRPr="007D3F11">
              <w:rPr>
                <w:rFonts w:ascii="Times New Roman" w:eastAsiaTheme="majorEastAsia" w:hAnsi="Times New Roman" w:cs="Times New Roman"/>
                <w:color w:val="FF0000"/>
                <w:sz w:val="21"/>
                <w:szCs w:val="21"/>
                <w:highlight w:val="yellow"/>
              </w:rPr>
              <w:t xml:space="preserve"> 02:50:47.338 </w:t>
            </w:r>
            <w:r w:rsidRPr="007D3F11">
              <w:rPr>
                <w:rFonts w:ascii="Times New Roman" w:eastAsiaTheme="majorEastAsia" w:hAnsi="Times New Roman" w:cs="Times New Roman" w:hint="eastAsia"/>
                <w:color w:val="FF0000"/>
                <w:sz w:val="21"/>
                <w:szCs w:val="21"/>
                <w:highlight w:val="yellow"/>
              </w:rPr>
              <w:t>=</w:t>
            </w:r>
            <w:r w:rsidRPr="007D3F11">
              <w:rPr>
                <w:rFonts w:ascii="Times New Roman" w:eastAsiaTheme="majorEastAsia" w:hAnsi="Times New Roman" w:cs="Times New Roman"/>
                <w:color w:val="FF0000"/>
                <w:sz w:val="21"/>
                <w:szCs w:val="21"/>
                <w:highlight w:val="yellow"/>
              </w:rPr>
              <w:t xml:space="preserve"> 1.28s</w:t>
            </w:r>
            <w:r w:rsidRPr="007D3F11">
              <w:rPr>
                <w:rFonts w:ascii="Times New Roman" w:eastAsiaTheme="majorEastAsia" w:hAnsi="Times New Roman" w:cs="Times New Roman" w:hint="eastAsia"/>
                <w:color w:val="FF0000"/>
                <w:sz w:val="21"/>
                <w:szCs w:val="21"/>
                <w:highlight w:val="yellow"/>
              </w:rPr>
              <w:t>，也可以通过</w:t>
            </w:r>
            <w:r w:rsidRPr="007D3F11">
              <w:rPr>
                <w:rFonts w:ascii="Times New Roman" w:eastAsiaTheme="majorEastAsia" w:hAnsi="Times New Roman" w:cs="Times New Roman"/>
                <w:color w:val="FF0000"/>
                <w:sz w:val="21"/>
                <w:szCs w:val="21"/>
                <w:highlight w:val="yellow"/>
              </w:rPr>
              <w:t>SubFram(</w:t>
            </w:r>
            <w:r w:rsidRPr="007D3F11">
              <w:rPr>
                <w:rFonts w:ascii="Times New Roman" w:eastAsiaTheme="majorEastAsia" w:hAnsi="Times New Roman" w:cs="Times New Roman" w:hint="eastAsia"/>
                <w:color w:val="FF0000"/>
                <w:sz w:val="21"/>
                <w:szCs w:val="21"/>
                <w:highlight w:val="yellow"/>
              </w:rPr>
              <w:t>子帧</w:t>
            </w:r>
            <w:r w:rsidRPr="007D3F11">
              <w:rPr>
                <w:rFonts w:ascii="Times New Roman" w:eastAsiaTheme="majorEastAsia" w:hAnsi="Times New Roman" w:cs="Times New Roman"/>
                <w:color w:val="FF0000"/>
                <w:sz w:val="21"/>
                <w:szCs w:val="21"/>
                <w:highlight w:val="yellow"/>
              </w:rPr>
              <w:t>)</w:t>
            </w:r>
            <w:r w:rsidRPr="007D3F11">
              <w:rPr>
                <w:rFonts w:ascii="Times New Roman" w:eastAsiaTheme="majorEastAsia" w:hAnsi="Times New Roman" w:cs="Times New Roman" w:hint="eastAsia"/>
                <w:color w:val="FF0000"/>
                <w:sz w:val="21"/>
                <w:szCs w:val="21"/>
                <w:highlight w:val="yellow"/>
              </w:rPr>
              <w:t>的间隔查看是否为一个寻呼周期：</w:t>
            </w:r>
            <w:r w:rsidRPr="007D3F11">
              <w:rPr>
                <w:rFonts w:ascii="Times New Roman" w:eastAsiaTheme="majorEastAsia" w:hAnsi="Times New Roman" w:cs="Times New Roman" w:hint="eastAsia"/>
                <w:color w:val="FF0000"/>
                <w:sz w:val="21"/>
                <w:szCs w:val="21"/>
                <w:highlight w:val="yellow"/>
              </w:rPr>
              <w:t>1</w:t>
            </w:r>
            <w:r w:rsidRPr="007D3F11">
              <w:rPr>
                <w:rFonts w:ascii="Times New Roman" w:eastAsiaTheme="majorEastAsia" w:hAnsi="Times New Roman" w:cs="Times New Roman"/>
                <w:color w:val="FF0000"/>
                <w:sz w:val="21"/>
                <w:szCs w:val="21"/>
                <w:highlight w:val="yellow"/>
              </w:rPr>
              <w:t>867 – 587 = 1280</w:t>
            </w:r>
            <w:r w:rsidRPr="007D3F11">
              <w:rPr>
                <w:rFonts w:ascii="Times New Roman" w:eastAsiaTheme="majorEastAsia" w:hAnsi="Times New Roman" w:cs="Times New Roman" w:hint="eastAsia"/>
                <w:color w:val="FF0000"/>
                <w:sz w:val="21"/>
                <w:szCs w:val="21"/>
                <w:highlight w:val="yellow"/>
              </w:rPr>
              <w:t>，每个子帧是</w:t>
            </w:r>
            <w:r w:rsidRPr="007D3F11">
              <w:rPr>
                <w:rFonts w:ascii="Times New Roman" w:eastAsiaTheme="majorEastAsia" w:hAnsi="Times New Roman" w:cs="Times New Roman" w:hint="eastAsia"/>
                <w:color w:val="FF0000"/>
                <w:sz w:val="21"/>
                <w:szCs w:val="21"/>
                <w:highlight w:val="yellow"/>
              </w:rPr>
              <w:t>1ms</w:t>
            </w:r>
            <w:r w:rsidRPr="007D3F11">
              <w:rPr>
                <w:rFonts w:ascii="Times New Roman" w:eastAsiaTheme="majorEastAsia" w:hAnsi="Times New Roman" w:cs="Times New Roman" w:hint="eastAsia"/>
                <w:color w:val="FF0000"/>
                <w:sz w:val="21"/>
                <w:szCs w:val="21"/>
                <w:highlight w:val="yellow"/>
              </w:rPr>
              <w:t>，这里就是</w:t>
            </w:r>
            <w:r w:rsidRPr="007D3F11">
              <w:rPr>
                <w:rFonts w:ascii="Times New Roman" w:eastAsiaTheme="majorEastAsia" w:hAnsi="Times New Roman" w:cs="Times New Roman" w:hint="eastAsia"/>
                <w:color w:val="FF0000"/>
                <w:sz w:val="21"/>
                <w:szCs w:val="21"/>
                <w:highlight w:val="yellow"/>
              </w:rPr>
              <w:t>1</w:t>
            </w:r>
            <w:r w:rsidRPr="007D3F11">
              <w:rPr>
                <w:rFonts w:ascii="Times New Roman" w:eastAsiaTheme="majorEastAsia" w:hAnsi="Times New Roman" w:cs="Times New Roman"/>
                <w:color w:val="FF0000"/>
                <w:sz w:val="21"/>
                <w:szCs w:val="21"/>
                <w:highlight w:val="yellow"/>
              </w:rPr>
              <w:t>.28</w:t>
            </w:r>
            <w:r w:rsidRPr="007D3F11">
              <w:rPr>
                <w:rFonts w:ascii="Times New Roman" w:eastAsiaTheme="majorEastAsia" w:hAnsi="Times New Roman" w:cs="Times New Roman" w:hint="eastAsia"/>
                <w:color w:val="FF0000"/>
                <w:sz w:val="21"/>
                <w:szCs w:val="21"/>
                <w:highlight w:val="yellow"/>
              </w:rPr>
              <w:t>s</w:t>
            </w:r>
          </w:p>
          <w:p w14:paraId="2E50F82E" w14:textId="77777777" w:rsidR="00615A61" w:rsidRPr="007F7AA4" w:rsidRDefault="00615A61" w:rsidP="00F9267E">
            <w:pPr>
              <w:pStyle w:val="af2"/>
              <w:shd w:val="clear" w:color="auto" w:fill="F4F5F7"/>
              <w:spacing w:before="150" w:beforeAutospacing="0" w:after="0" w:afterAutospacing="0"/>
              <w:rPr>
                <w:rFonts w:ascii="Times New Roman" w:eastAsiaTheme="majorEastAsia" w:hAnsi="Times New Roman" w:cs="Times New Roman"/>
                <w:color w:val="172B4D"/>
                <w:sz w:val="21"/>
                <w:szCs w:val="21"/>
              </w:rPr>
            </w:pPr>
            <w:r w:rsidRPr="007D3F11">
              <w:rPr>
                <w:rFonts w:ascii="Times New Roman" w:eastAsiaTheme="majorEastAsia" w:hAnsi="Times New Roman" w:cs="Times New Roman"/>
                <w:color w:val="172B4D"/>
                <w:sz w:val="21"/>
                <w:szCs w:val="21"/>
                <w:highlight w:val="yellow"/>
              </w:rPr>
              <w:t>02:50:48.618 </w:t>
            </w:r>
            <w:r w:rsidRPr="007D3F11">
              <w:rPr>
                <w:rStyle w:val="error"/>
                <w:rFonts w:ascii="Times New Roman" w:eastAsiaTheme="majorEastAsia" w:hAnsi="Times New Roman" w:cs="Times New Roman"/>
                <w:color w:val="172B4D"/>
                <w:sz w:val="21"/>
                <w:szCs w:val="21"/>
                <w:highlight w:val="yellow"/>
              </w:rPr>
              <w:t>[E3]</w:t>
            </w:r>
            <w:r w:rsidRPr="007D3F11">
              <w:rPr>
                <w:rFonts w:ascii="Times New Roman" w:eastAsiaTheme="majorEastAsia" w:hAnsi="Times New Roman" w:cs="Times New Roman"/>
                <w:color w:val="172B4D"/>
                <w:sz w:val="21"/>
                <w:szCs w:val="21"/>
                <w:highlight w:val="yellow"/>
              </w:rPr>
              <w:t> =&gt; I lte_ml1_dlm_page.c 1493 H Sub-ID:1 Misc-ID:0 PO env start cb: current_obj = 24, envelope start sf_now: 1867</w:t>
            </w:r>
          </w:p>
          <w:p w14:paraId="734DDABE" w14:textId="77777777" w:rsidR="00615A61" w:rsidRPr="007F7AA4" w:rsidRDefault="00615A61" w:rsidP="00F9267E">
            <w:pPr>
              <w:pStyle w:val="af2"/>
              <w:shd w:val="clear" w:color="auto" w:fill="F4F5F7"/>
              <w:spacing w:before="150" w:beforeAutospacing="0" w:after="0" w:afterAutospacing="0"/>
              <w:rPr>
                <w:rFonts w:ascii="Times New Roman" w:eastAsiaTheme="majorEastAsia" w:hAnsi="Times New Roman" w:cs="Times New Roman"/>
                <w:color w:val="172B4D"/>
                <w:sz w:val="21"/>
                <w:szCs w:val="21"/>
              </w:rPr>
            </w:pPr>
            <w:r w:rsidRPr="007F7AA4">
              <w:rPr>
                <w:rFonts w:ascii="Times New Roman" w:eastAsiaTheme="majorEastAsia" w:hAnsi="Times New Roman" w:cs="Times New Roman"/>
                <w:color w:val="172B4D"/>
                <w:sz w:val="21"/>
                <w:szCs w:val="21"/>
              </w:rPr>
              <w:t>02:50:48.633 </w:t>
            </w:r>
            <w:r w:rsidRPr="007F7AA4">
              <w:rPr>
                <w:rStyle w:val="error"/>
                <w:rFonts w:ascii="Times New Roman" w:eastAsiaTheme="majorEastAsia" w:hAnsi="Times New Roman" w:cs="Times New Roman"/>
                <w:color w:val="172B4D"/>
                <w:sz w:val="21"/>
                <w:szCs w:val="21"/>
              </w:rPr>
              <w:t>[77]</w:t>
            </w:r>
            <w:r w:rsidRPr="007F7AA4">
              <w:rPr>
                <w:rFonts w:ascii="Times New Roman" w:eastAsiaTheme="majorEastAsia" w:hAnsi="Times New Roman" w:cs="Times New Roman"/>
                <w:color w:val="172B4D"/>
                <w:sz w:val="21"/>
                <w:szCs w:val="21"/>
              </w:rPr>
              <w:t> =&gt; I lte_ml1_dlm_page.c 1544 H Sub-ID:1 Misc-ID:0 PO env end cb: current_obj = 24, sf_now: 1872</w:t>
            </w:r>
          </w:p>
          <w:p w14:paraId="0CCDA9A8" w14:textId="77777777" w:rsidR="00615A61" w:rsidRPr="007F7AA4" w:rsidRDefault="00615A61" w:rsidP="00F9267E">
            <w:pPr>
              <w:pStyle w:val="af2"/>
              <w:shd w:val="clear" w:color="auto" w:fill="F4F5F7"/>
              <w:spacing w:before="150" w:beforeAutospacing="0" w:after="0" w:afterAutospacing="0"/>
              <w:rPr>
                <w:rFonts w:ascii="Times New Roman" w:eastAsiaTheme="majorEastAsia" w:hAnsi="Times New Roman" w:cs="Times New Roman"/>
                <w:color w:val="172B4D"/>
                <w:sz w:val="21"/>
                <w:szCs w:val="21"/>
              </w:rPr>
            </w:pPr>
            <w:r w:rsidRPr="007F7AA4">
              <w:rPr>
                <w:rFonts w:ascii="Times New Roman" w:eastAsiaTheme="majorEastAsia" w:hAnsi="Times New Roman" w:cs="Times New Roman"/>
                <w:color w:val="172B4D"/>
                <w:sz w:val="21"/>
                <w:szCs w:val="21"/>
              </w:rPr>
              <w:t>02:50:48.634 </w:t>
            </w:r>
            <w:r w:rsidRPr="007F7AA4">
              <w:rPr>
                <w:rStyle w:val="error"/>
                <w:rFonts w:ascii="Times New Roman" w:eastAsiaTheme="majorEastAsia" w:hAnsi="Times New Roman" w:cs="Times New Roman"/>
                <w:color w:val="172B4D"/>
                <w:sz w:val="21"/>
                <w:szCs w:val="21"/>
              </w:rPr>
              <w:t>[06]</w:t>
            </w:r>
            <w:r w:rsidRPr="007F7AA4">
              <w:rPr>
                <w:rFonts w:ascii="Times New Roman" w:eastAsiaTheme="majorEastAsia" w:hAnsi="Times New Roman" w:cs="Times New Roman"/>
                <w:color w:val="172B4D"/>
                <w:sz w:val="21"/>
                <w:szCs w:val="21"/>
              </w:rPr>
              <w:t> =&gt; I lte_ml1_dlm_page.c 2469 H Sub-ID:1 Misc-ID:0 DLM Page: user 0, po env obj start time type 2 start sf 3147 win size 5</w:t>
            </w:r>
          </w:p>
          <w:p w14:paraId="48F2449C" w14:textId="77777777" w:rsidR="00615A61" w:rsidRPr="007F7AA4" w:rsidRDefault="00615A61" w:rsidP="00F9267E">
            <w:pPr>
              <w:pStyle w:val="af2"/>
              <w:shd w:val="clear" w:color="auto" w:fill="F4F5F7"/>
              <w:spacing w:before="150" w:beforeAutospacing="0" w:after="0" w:afterAutospacing="0"/>
              <w:rPr>
                <w:rFonts w:ascii="Times New Roman" w:eastAsiaTheme="majorEastAsia" w:hAnsi="Times New Roman" w:cs="Times New Roman"/>
                <w:color w:val="172B4D"/>
                <w:sz w:val="21"/>
                <w:szCs w:val="21"/>
              </w:rPr>
            </w:pPr>
            <w:r w:rsidRPr="007D3F11">
              <w:rPr>
                <w:rFonts w:ascii="Times New Roman" w:eastAsiaTheme="majorEastAsia" w:hAnsi="Times New Roman" w:cs="Times New Roman"/>
                <w:color w:val="172B4D"/>
                <w:sz w:val="21"/>
                <w:szCs w:val="21"/>
                <w:highlight w:val="yellow"/>
              </w:rPr>
              <w:t>02:50:49.898 </w:t>
            </w:r>
            <w:r w:rsidRPr="007D3F11">
              <w:rPr>
                <w:rStyle w:val="error"/>
                <w:rFonts w:ascii="Times New Roman" w:eastAsiaTheme="majorEastAsia" w:hAnsi="Times New Roman" w:cs="Times New Roman"/>
                <w:color w:val="172B4D"/>
                <w:sz w:val="21"/>
                <w:szCs w:val="21"/>
                <w:highlight w:val="yellow"/>
              </w:rPr>
              <w:t>[56]</w:t>
            </w:r>
            <w:r w:rsidRPr="007D3F11">
              <w:rPr>
                <w:rFonts w:ascii="Times New Roman" w:eastAsiaTheme="majorEastAsia" w:hAnsi="Times New Roman" w:cs="Times New Roman"/>
                <w:color w:val="172B4D"/>
                <w:sz w:val="21"/>
                <w:szCs w:val="21"/>
                <w:highlight w:val="yellow"/>
              </w:rPr>
              <w:t> =&gt; I lte_ml1_dlm_page.c 1493 H Sub-ID:1 Misc-ID:0 PO env start cb: current_obj = 24, envelope start sf_now: 3147</w:t>
            </w:r>
          </w:p>
          <w:p w14:paraId="113EDF74" w14:textId="77777777" w:rsidR="00615A61" w:rsidRPr="007F7AA4" w:rsidRDefault="00615A61" w:rsidP="00F9267E">
            <w:pPr>
              <w:pStyle w:val="af2"/>
              <w:shd w:val="clear" w:color="auto" w:fill="F4F5F7"/>
              <w:spacing w:before="150" w:beforeAutospacing="0" w:after="0" w:afterAutospacing="0"/>
              <w:rPr>
                <w:rFonts w:ascii="Times New Roman" w:eastAsiaTheme="majorEastAsia" w:hAnsi="Times New Roman" w:cs="Times New Roman"/>
                <w:color w:val="172B4D"/>
                <w:sz w:val="21"/>
                <w:szCs w:val="21"/>
              </w:rPr>
            </w:pPr>
            <w:r w:rsidRPr="007F7AA4">
              <w:rPr>
                <w:rFonts w:ascii="Times New Roman" w:eastAsiaTheme="majorEastAsia" w:hAnsi="Times New Roman" w:cs="Times New Roman"/>
                <w:color w:val="172B4D"/>
                <w:sz w:val="21"/>
                <w:szCs w:val="21"/>
              </w:rPr>
              <w:t>02:50:49.913 </w:t>
            </w:r>
            <w:r w:rsidRPr="007F7AA4">
              <w:rPr>
                <w:rStyle w:val="error"/>
                <w:rFonts w:ascii="Times New Roman" w:eastAsiaTheme="majorEastAsia" w:hAnsi="Times New Roman" w:cs="Times New Roman"/>
                <w:color w:val="172B4D"/>
                <w:sz w:val="21"/>
                <w:szCs w:val="21"/>
              </w:rPr>
              <w:t>[A6]</w:t>
            </w:r>
            <w:r w:rsidRPr="007F7AA4">
              <w:rPr>
                <w:rFonts w:ascii="Times New Roman" w:eastAsiaTheme="majorEastAsia" w:hAnsi="Times New Roman" w:cs="Times New Roman"/>
                <w:color w:val="172B4D"/>
                <w:sz w:val="21"/>
                <w:szCs w:val="21"/>
              </w:rPr>
              <w:t> =&gt; I lte_ml1_dlm_page.c 1544 H Sub-ID:1 Misc-ID:0 PO env end cb: current_obj = 24, sf_now: 3152</w:t>
            </w:r>
          </w:p>
          <w:p w14:paraId="340F2342" w14:textId="77777777" w:rsidR="00615A61" w:rsidRPr="007F7AA4" w:rsidRDefault="00615A61" w:rsidP="00F9267E">
            <w:pPr>
              <w:pStyle w:val="af2"/>
              <w:shd w:val="clear" w:color="auto" w:fill="F4F5F7"/>
              <w:spacing w:before="150" w:beforeAutospacing="0" w:after="0" w:afterAutospacing="0"/>
              <w:rPr>
                <w:rFonts w:ascii="Times New Roman" w:eastAsiaTheme="majorEastAsia" w:hAnsi="Times New Roman" w:cs="Times New Roman"/>
                <w:color w:val="172B4D"/>
                <w:sz w:val="21"/>
                <w:szCs w:val="21"/>
              </w:rPr>
            </w:pPr>
            <w:r w:rsidRPr="007F7AA4">
              <w:rPr>
                <w:rFonts w:ascii="Times New Roman" w:eastAsiaTheme="majorEastAsia" w:hAnsi="Times New Roman" w:cs="Times New Roman"/>
                <w:color w:val="172B4D"/>
                <w:sz w:val="21"/>
                <w:szCs w:val="21"/>
              </w:rPr>
              <w:t>02:50:49.914 </w:t>
            </w:r>
            <w:r w:rsidRPr="007F7AA4">
              <w:rPr>
                <w:rStyle w:val="error"/>
                <w:rFonts w:ascii="Times New Roman" w:eastAsiaTheme="majorEastAsia" w:hAnsi="Times New Roman" w:cs="Times New Roman"/>
                <w:color w:val="172B4D"/>
                <w:sz w:val="21"/>
                <w:szCs w:val="21"/>
              </w:rPr>
              <w:t>[9B]</w:t>
            </w:r>
            <w:r w:rsidRPr="007F7AA4">
              <w:rPr>
                <w:rFonts w:ascii="Times New Roman" w:eastAsiaTheme="majorEastAsia" w:hAnsi="Times New Roman" w:cs="Times New Roman"/>
                <w:color w:val="172B4D"/>
                <w:sz w:val="21"/>
                <w:szCs w:val="21"/>
              </w:rPr>
              <w:t> =&gt; I lte_ml1_dlm_page.c 2469 H Sub-ID:1 Misc-ID:0 DLM Page: user 0, po env obj start time type 2 start sf 4427 win size 5</w:t>
            </w:r>
          </w:p>
          <w:p w14:paraId="43C864B5" w14:textId="77777777" w:rsidR="00615A61" w:rsidRPr="007F7AA4" w:rsidRDefault="00615A61" w:rsidP="00F9267E">
            <w:pPr>
              <w:pStyle w:val="af2"/>
              <w:shd w:val="clear" w:color="auto" w:fill="F4F5F7"/>
              <w:spacing w:before="150" w:beforeAutospacing="0" w:after="0" w:afterAutospacing="0"/>
              <w:rPr>
                <w:rFonts w:ascii="Times New Roman" w:eastAsiaTheme="majorEastAsia" w:hAnsi="Times New Roman" w:cs="Times New Roman"/>
                <w:color w:val="172B4D"/>
                <w:sz w:val="21"/>
                <w:szCs w:val="21"/>
              </w:rPr>
            </w:pPr>
            <w:r w:rsidRPr="007F7AA4">
              <w:rPr>
                <w:rFonts w:ascii="Times New Roman" w:eastAsiaTheme="majorEastAsia" w:hAnsi="Times New Roman" w:cs="Times New Roman"/>
                <w:color w:val="172B4D"/>
                <w:sz w:val="21"/>
                <w:szCs w:val="21"/>
              </w:rPr>
              <w:t>02:50:49.915 </w:t>
            </w:r>
            <w:r w:rsidRPr="007F7AA4">
              <w:rPr>
                <w:rStyle w:val="error"/>
                <w:rFonts w:ascii="Times New Roman" w:eastAsiaTheme="majorEastAsia" w:hAnsi="Times New Roman" w:cs="Times New Roman"/>
                <w:color w:val="172B4D"/>
                <w:sz w:val="21"/>
                <w:szCs w:val="21"/>
              </w:rPr>
              <w:t>[F5]</w:t>
            </w:r>
            <w:r w:rsidRPr="007F7AA4">
              <w:rPr>
                <w:rFonts w:ascii="Times New Roman" w:eastAsiaTheme="majorEastAsia" w:hAnsi="Times New Roman" w:cs="Times New Roman"/>
                <w:color w:val="172B4D"/>
                <w:sz w:val="21"/>
                <w:szCs w:val="21"/>
              </w:rPr>
              <w:t> =&gt; lte_rrc_paging.c 1878 H Sub-ID:1 Misc-ID:0 is_cmas_supported : 0, cmas_sib_read_active_other_sub: 0, lock_for_cmas: 1</w:t>
            </w:r>
          </w:p>
          <w:p w14:paraId="79CC4366" w14:textId="77777777" w:rsidR="00615A61" w:rsidRPr="007F7AA4" w:rsidRDefault="00615A61" w:rsidP="00F9267E">
            <w:pPr>
              <w:pStyle w:val="af2"/>
              <w:shd w:val="clear" w:color="auto" w:fill="F4F5F7"/>
              <w:spacing w:before="150" w:beforeAutospacing="0" w:after="0" w:afterAutospacing="0"/>
              <w:rPr>
                <w:rFonts w:ascii="Times New Roman" w:eastAsiaTheme="majorEastAsia" w:hAnsi="Times New Roman" w:cs="Times New Roman"/>
                <w:color w:val="172B4D"/>
                <w:sz w:val="21"/>
                <w:szCs w:val="21"/>
              </w:rPr>
            </w:pPr>
            <w:r w:rsidRPr="007F7AA4">
              <w:rPr>
                <w:rFonts w:ascii="Times New Roman" w:eastAsiaTheme="majorEastAsia" w:hAnsi="Times New Roman" w:cs="Times New Roman"/>
                <w:color w:val="172B4D"/>
                <w:sz w:val="21"/>
                <w:szCs w:val="21"/>
              </w:rPr>
              <w:t>02:50:49.915 </w:t>
            </w:r>
            <w:r w:rsidRPr="007F7AA4">
              <w:rPr>
                <w:rStyle w:val="error"/>
                <w:rFonts w:ascii="Times New Roman" w:eastAsiaTheme="majorEastAsia" w:hAnsi="Times New Roman" w:cs="Times New Roman"/>
                <w:color w:val="172B4D"/>
                <w:sz w:val="21"/>
                <w:szCs w:val="21"/>
              </w:rPr>
              <w:t>[92]</w:t>
            </w:r>
            <w:r w:rsidRPr="007F7AA4">
              <w:rPr>
                <w:rFonts w:ascii="Times New Roman" w:eastAsiaTheme="majorEastAsia" w:hAnsi="Times New Roman" w:cs="Times New Roman"/>
                <w:color w:val="172B4D"/>
                <w:sz w:val="21"/>
                <w:szCs w:val="21"/>
              </w:rPr>
              <w:t> =&gt; lte_rrc_paging.c 1973 H Sub-ID:1 Misc-ID:0 Sending dlm_processed_indi</w:t>
            </w:r>
          </w:p>
          <w:p w14:paraId="2C42A37B" w14:textId="77777777" w:rsidR="00615A61" w:rsidRPr="007F7AA4" w:rsidRDefault="00615A61" w:rsidP="00F9267E">
            <w:pPr>
              <w:pStyle w:val="af2"/>
              <w:shd w:val="clear" w:color="auto" w:fill="F4F5F7"/>
              <w:spacing w:before="150" w:beforeAutospacing="0" w:after="0" w:afterAutospacing="0"/>
              <w:rPr>
                <w:rFonts w:ascii="Times New Roman" w:eastAsiaTheme="majorEastAsia" w:hAnsi="Times New Roman" w:cs="Times New Roman"/>
                <w:color w:val="172B4D"/>
                <w:sz w:val="21"/>
                <w:szCs w:val="21"/>
              </w:rPr>
            </w:pPr>
            <w:r w:rsidRPr="007D3F11">
              <w:rPr>
                <w:rFonts w:ascii="Times New Roman" w:eastAsiaTheme="majorEastAsia" w:hAnsi="Times New Roman" w:cs="Times New Roman"/>
                <w:color w:val="172B4D"/>
                <w:sz w:val="21"/>
                <w:szCs w:val="21"/>
                <w:highlight w:val="yellow"/>
              </w:rPr>
              <w:t>02:50:51.178 </w:t>
            </w:r>
            <w:r w:rsidRPr="007D3F11">
              <w:rPr>
                <w:rStyle w:val="error"/>
                <w:rFonts w:ascii="Times New Roman" w:eastAsiaTheme="majorEastAsia" w:hAnsi="Times New Roman" w:cs="Times New Roman"/>
                <w:color w:val="172B4D"/>
                <w:sz w:val="21"/>
                <w:szCs w:val="21"/>
                <w:highlight w:val="yellow"/>
              </w:rPr>
              <w:t>[7A]</w:t>
            </w:r>
            <w:r w:rsidRPr="007D3F11">
              <w:rPr>
                <w:rFonts w:ascii="Times New Roman" w:eastAsiaTheme="majorEastAsia" w:hAnsi="Times New Roman" w:cs="Times New Roman"/>
                <w:color w:val="172B4D"/>
                <w:sz w:val="21"/>
                <w:szCs w:val="21"/>
                <w:highlight w:val="yellow"/>
              </w:rPr>
              <w:t> =&gt; I lte_ml1_dlm_page.c 1493 H Sub-ID:1 Misc-ID:0 PO env start cb: current_obj = 24, envelope start sf_now: 4427</w:t>
            </w:r>
          </w:p>
          <w:p w14:paraId="1386703E" w14:textId="77777777" w:rsidR="00615A61" w:rsidRPr="007F7AA4" w:rsidRDefault="00615A61" w:rsidP="00F9267E">
            <w:pPr>
              <w:pStyle w:val="af2"/>
              <w:shd w:val="clear" w:color="auto" w:fill="F4F5F7"/>
              <w:spacing w:before="150" w:beforeAutospacing="0" w:after="0" w:afterAutospacing="0"/>
              <w:rPr>
                <w:rFonts w:ascii="Times New Roman" w:eastAsiaTheme="majorEastAsia" w:hAnsi="Times New Roman" w:cs="Times New Roman"/>
                <w:color w:val="172B4D"/>
                <w:sz w:val="21"/>
                <w:szCs w:val="21"/>
              </w:rPr>
            </w:pPr>
            <w:r w:rsidRPr="007F7AA4">
              <w:rPr>
                <w:rFonts w:ascii="Times New Roman" w:eastAsiaTheme="majorEastAsia" w:hAnsi="Times New Roman" w:cs="Times New Roman"/>
                <w:color w:val="172B4D"/>
                <w:sz w:val="21"/>
                <w:szCs w:val="21"/>
              </w:rPr>
              <w:t>02:50:51.193 </w:t>
            </w:r>
            <w:r w:rsidRPr="007F7AA4">
              <w:rPr>
                <w:rStyle w:val="error"/>
                <w:rFonts w:ascii="Times New Roman" w:eastAsiaTheme="majorEastAsia" w:hAnsi="Times New Roman" w:cs="Times New Roman"/>
                <w:color w:val="172B4D"/>
                <w:sz w:val="21"/>
                <w:szCs w:val="21"/>
              </w:rPr>
              <w:t>[C6]</w:t>
            </w:r>
            <w:r w:rsidRPr="007F7AA4">
              <w:rPr>
                <w:rFonts w:ascii="Times New Roman" w:eastAsiaTheme="majorEastAsia" w:hAnsi="Times New Roman" w:cs="Times New Roman"/>
                <w:color w:val="172B4D"/>
                <w:sz w:val="21"/>
                <w:szCs w:val="21"/>
              </w:rPr>
              <w:t> =&gt; I lte_ml1_dlm_page.c 1544 H Sub-ID:1 Misc-ID:0 PO env end cb: current_obj = 24, sf_now: 4432</w:t>
            </w:r>
          </w:p>
          <w:p w14:paraId="278CA3BC" w14:textId="77777777" w:rsidR="00615A61" w:rsidRPr="007F7AA4" w:rsidRDefault="00615A61" w:rsidP="00F9267E">
            <w:pPr>
              <w:pStyle w:val="af2"/>
              <w:shd w:val="clear" w:color="auto" w:fill="F4F5F7"/>
              <w:spacing w:before="150" w:beforeAutospacing="0" w:after="0" w:afterAutospacing="0"/>
              <w:rPr>
                <w:rFonts w:ascii="Times New Roman" w:eastAsiaTheme="majorEastAsia" w:hAnsi="Times New Roman" w:cs="Times New Roman"/>
                <w:color w:val="172B4D"/>
                <w:sz w:val="21"/>
                <w:szCs w:val="21"/>
              </w:rPr>
            </w:pPr>
            <w:r w:rsidRPr="007F7AA4">
              <w:rPr>
                <w:rFonts w:ascii="Times New Roman" w:eastAsiaTheme="majorEastAsia" w:hAnsi="Times New Roman" w:cs="Times New Roman"/>
                <w:color w:val="172B4D"/>
                <w:sz w:val="21"/>
                <w:szCs w:val="21"/>
              </w:rPr>
              <w:t>02:50:51.194 </w:t>
            </w:r>
            <w:r w:rsidRPr="007F7AA4">
              <w:rPr>
                <w:rStyle w:val="error"/>
                <w:rFonts w:ascii="Times New Roman" w:eastAsiaTheme="majorEastAsia" w:hAnsi="Times New Roman" w:cs="Times New Roman"/>
                <w:color w:val="172B4D"/>
                <w:sz w:val="21"/>
                <w:szCs w:val="21"/>
              </w:rPr>
              <w:t>[83]</w:t>
            </w:r>
            <w:r w:rsidRPr="007F7AA4">
              <w:rPr>
                <w:rFonts w:ascii="Times New Roman" w:eastAsiaTheme="majorEastAsia" w:hAnsi="Times New Roman" w:cs="Times New Roman"/>
                <w:color w:val="172B4D"/>
                <w:sz w:val="21"/>
                <w:szCs w:val="21"/>
              </w:rPr>
              <w:t> =&gt; I lte_ml1_dlm_page.c 2469 H Sub-ID:1 Misc-ID:0 DLM Page: user 0, po env obj start time type 2 start sf 5707 win size 5</w:t>
            </w:r>
          </w:p>
          <w:p w14:paraId="59723963" w14:textId="77777777" w:rsidR="00615A61" w:rsidRPr="007F7AA4" w:rsidRDefault="00615A61" w:rsidP="00F9267E">
            <w:pPr>
              <w:pStyle w:val="af2"/>
              <w:shd w:val="clear" w:color="auto" w:fill="F4F5F7"/>
              <w:spacing w:before="150" w:beforeAutospacing="0" w:after="0" w:afterAutospacing="0"/>
              <w:rPr>
                <w:rFonts w:ascii="Times New Roman" w:eastAsiaTheme="majorEastAsia" w:hAnsi="Times New Roman" w:cs="Times New Roman"/>
                <w:color w:val="172B4D"/>
                <w:sz w:val="21"/>
                <w:szCs w:val="21"/>
              </w:rPr>
            </w:pPr>
            <w:r w:rsidRPr="007F7AA4">
              <w:rPr>
                <w:rFonts w:ascii="Times New Roman" w:eastAsiaTheme="majorEastAsia" w:hAnsi="Times New Roman" w:cs="Times New Roman"/>
                <w:color w:val="172B4D"/>
                <w:sz w:val="21"/>
                <w:szCs w:val="21"/>
              </w:rPr>
              <w:lastRenderedPageBreak/>
              <w:t>02:50:51.195 </w:t>
            </w:r>
            <w:r w:rsidRPr="007F7AA4">
              <w:rPr>
                <w:rStyle w:val="error"/>
                <w:rFonts w:ascii="Times New Roman" w:eastAsiaTheme="majorEastAsia" w:hAnsi="Times New Roman" w:cs="Times New Roman"/>
                <w:color w:val="172B4D"/>
                <w:sz w:val="21"/>
                <w:szCs w:val="21"/>
              </w:rPr>
              <w:t>[B1]</w:t>
            </w:r>
            <w:r w:rsidRPr="007F7AA4">
              <w:rPr>
                <w:rFonts w:ascii="Times New Roman" w:eastAsiaTheme="majorEastAsia" w:hAnsi="Times New Roman" w:cs="Times New Roman"/>
                <w:color w:val="172B4D"/>
                <w:sz w:val="21"/>
                <w:szCs w:val="21"/>
              </w:rPr>
              <w:t> =&gt; lte_rrc_paging.c 1878 H Sub-ID:1 Misc-ID:0 is_cmas_supported : 0, cmas_sib_read_active_other_sub: 0, lock_for_cmas: 1</w:t>
            </w:r>
          </w:p>
          <w:p w14:paraId="0E107FDB" w14:textId="77777777" w:rsidR="00615A61" w:rsidRPr="007F7AA4" w:rsidRDefault="00615A61" w:rsidP="00F9267E">
            <w:pPr>
              <w:pStyle w:val="af2"/>
              <w:shd w:val="clear" w:color="auto" w:fill="F4F5F7"/>
              <w:spacing w:before="150" w:beforeAutospacing="0" w:after="0" w:afterAutospacing="0"/>
              <w:rPr>
                <w:rFonts w:ascii="Times New Roman" w:eastAsiaTheme="majorEastAsia" w:hAnsi="Times New Roman" w:cs="Times New Roman"/>
                <w:color w:val="172B4D"/>
                <w:sz w:val="21"/>
                <w:szCs w:val="21"/>
              </w:rPr>
            </w:pPr>
            <w:r w:rsidRPr="007F7AA4">
              <w:rPr>
                <w:rFonts w:ascii="Times New Roman" w:eastAsiaTheme="majorEastAsia" w:hAnsi="Times New Roman" w:cs="Times New Roman"/>
                <w:color w:val="172B4D"/>
                <w:sz w:val="21"/>
                <w:szCs w:val="21"/>
              </w:rPr>
              <w:t>02:50:51.195 </w:t>
            </w:r>
            <w:r w:rsidRPr="007F7AA4">
              <w:rPr>
                <w:rStyle w:val="error"/>
                <w:rFonts w:ascii="Times New Roman" w:eastAsiaTheme="majorEastAsia" w:hAnsi="Times New Roman" w:cs="Times New Roman"/>
                <w:color w:val="172B4D"/>
                <w:sz w:val="21"/>
                <w:szCs w:val="21"/>
              </w:rPr>
              <w:t>[4A]</w:t>
            </w:r>
            <w:r w:rsidRPr="007F7AA4">
              <w:rPr>
                <w:rFonts w:ascii="Times New Roman" w:eastAsiaTheme="majorEastAsia" w:hAnsi="Times New Roman" w:cs="Times New Roman"/>
                <w:color w:val="172B4D"/>
                <w:sz w:val="21"/>
                <w:szCs w:val="21"/>
              </w:rPr>
              <w:t> =&gt; lte_rrc_paging.c 1973 H Sub-ID:1 Misc-ID:0 Sending dlm_processed_indi</w:t>
            </w:r>
          </w:p>
          <w:p w14:paraId="2A05B5D3" w14:textId="77777777" w:rsidR="00615A61" w:rsidRPr="007F7AA4" w:rsidRDefault="00615A61" w:rsidP="00F9267E">
            <w:pPr>
              <w:pStyle w:val="af2"/>
              <w:shd w:val="clear" w:color="auto" w:fill="F4F5F7"/>
              <w:spacing w:before="150" w:beforeAutospacing="0" w:after="0" w:afterAutospacing="0"/>
              <w:rPr>
                <w:rFonts w:ascii="Times New Roman" w:eastAsiaTheme="majorEastAsia" w:hAnsi="Times New Roman" w:cs="Times New Roman"/>
                <w:color w:val="172B4D"/>
                <w:sz w:val="21"/>
                <w:szCs w:val="21"/>
              </w:rPr>
            </w:pPr>
            <w:r w:rsidRPr="007F7AA4">
              <w:rPr>
                <w:rFonts w:ascii="Times New Roman" w:eastAsiaTheme="majorEastAsia" w:hAnsi="Times New Roman" w:cs="Times New Roman"/>
                <w:color w:val="172B4D"/>
                <w:sz w:val="21"/>
                <w:szCs w:val="21"/>
              </w:rPr>
              <w:t>02:50:52.468 </w:t>
            </w:r>
            <w:r w:rsidRPr="007F7AA4">
              <w:rPr>
                <w:rStyle w:val="error"/>
                <w:rFonts w:ascii="Times New Roman" w:eastAsiaTheme="majorEastAsia" w:hAnsi="Times New Roman" w:cs="Times New Roman"/>
                <w:color w:val="172B4D"/>
                <w:sz w:val="21"/>
                <w:szCs w:val="21"/>
              </w:rPr>
              <w:t>[C2]</w:t>
            </w:r>
            <w:r w:rsidRPr="007F7AA4">
              <w:rPr>
                <w:rFonts w:ascii="Times New Roman" w:eastAsiaTheme="majorEastAsia" w:hAnsi="Times New Roman" w:cs="Times New Roman"/>
                <w:color w:val="172B4D"/>
                <w:sz w:val="21"/>
                <w:szCs w:val="21"/>
              </w:rPr>
              <w:t> =&gt; I lte_ml1_dlm_page.c 1493 H Sub-ID:1 Misc-ID:0 PO env start cb: current_obj = 24, envelope start sf_now: 5707</w:t>
            </w:r>
          </w:p>
          <w:p w14:paraId="381D1B25" w14:textId="77777777" w:rsidR="00615A61" w:rsidRPr="007F7AA4" w:rsidRDefault="00615A61" w:rsidP="00F9267E">
            <w:pPr>
              <w:pStyle w:val="af2"/>
              <w:shd w:val="clear" w:color="auto" w:fill="F4F5F7"/>
              <w:spacing w:before="150" w:beforeAutospacing="0" w:after="0" w:afterAutospacing="0"/>
              <w:rPr>
                <w:rFonts w:ascii="Times New Roman" w:eastAsiaTheme="majorEastAsia" w:hAnsi="Times New Roman" w:cs="Times New Roman"/>
                <w:color w:val="172B4D"/>
                <w:sz w:val="21"/>
                <w:szCs w:val="21"/>
              </w:rPr>
            </w:pPr>
            <w:r w:rsidRPr="007F7AA4">
              <w:rPr>
                <w:rFonts w:ascii="Times New Roman" w:eastAsiaTheme="majorEastAsia" w:hAnsi="Times New Roman" w:cs="Times New Roman"/>
                <w:color w:val="172B4D"/>
                <w:sz w:val="21"/>
                <w:szCs w:val="21"/>
              </w:rPr>
              <w:t>02:50:52.473 </w:t>
            </w:r>
            <w:r w:rsidRPr="007F7AA4">
              <w:rPr>
                <w:rStyle w:val="error"/>
                <w:rFonts w:ascii="Times New Roman" w:eastAsiaTheme="majorEastAsia" w:hAnsi="Times New Roman" w:cs="Times New Roman"/>
                <w:color w:val="172B4D"/>
                <w:sz w:val="21"/>
                <w:szCs w:val="21"/>
              </w:rPr>
              <w:t>[38]</w:t>
            </w:r>
            <w:r w:rsidRPr="007F7AA4">
              <w:rPr>
                <w:rFonts w:ascii="Times New Roman" w:eastAsiaTheme="majorEastAsia" w:hAnsi="Times New Roman" w:cs="Times New Roman"/>
                <w:color w:val="172B4D"/>
                <w:sz w:val="21"/>
                <w:szCs w:val="21"/>
              </w:rPr>
              <w:t> =&gt; I lte_ml1_dlm_page.c 1544 H Sub-ID:1 Misc-ID:0 PO env end cb: current_obj = 24, sf_now: 5712</w:t>
            </w:r>
          </w:p>
          <w:p w14:paraId="4FA73CD2" w14:textId="77777777" w:rsidR="00615A61" w:rsidRPr="007F7AA4" w:rsidRDefault="00615A61" w:rsidP="00F9267E">
            <w:pPr>
              <w:pStyle w:val="af2"/>
              <w:shd w:val="clear" w:color="auto" w:fill="F4F5F7"/>
              <w:spacing w:before="150" w:beforeAutospacing="0" w:after="0" w:afterAutospacing="0"/>
              <w:rPr>
                <w:rFonts w:ascii="Times New Roman" w:eastAsiaTheme="majorEastAsia" w:hAnsi="Times New Roman" w:cs="Times New Roman"/>
                <w:color w:val="172B4D"/>
                <w:sz w:val="21"/>
                <w:szCs w:val="21"/>
              </w:rPr>
            </w:pPr>
            <w:r w:rsidRPr="007F7AA4">
              <w:rPr>
                <w:rFonts w:ascii="Times New Roman" w:eastAsiaTheme="majorEastAsia" w:hAnsi="Times New Roman" w:cs="Times New Roman"/>
                <w:color w:val="172B4D"/>
                <w:sz w:val="21"/>
                <w:szCs w:val="21"/>
              </w:rPr>
              <w:t>02:50:52.474 </w:t>
            </w:r>
            <w:r w:rsidRPr="007F7AA4">
              <w:rPr>
                <w:rStyle w:val="error"/>
                <w:rFonts w:ascii="Times New Roman" w:eastAsiaTheme="majorEastAsia" w:hAnsi="Times New Roman" w:cs="Times New Roman"/>
                <w:color w:val="172B4D"/>
                <w:sz w:val="21"/>
                <w:szCs w:val="21"/>
              </w:rPr>
              <w:t>[EB]</w:t>
            </w:r>
            <w:r w:rsidRPr="007F7AA4">
              <w:rPr>
                <w:rFonts w:ascii="Times New Roman" w:eastAsiaTheme="majorEastAsia" w:hAnsi="Times New Roman" w:cs="Times New Roman"/>
                <w:color w:val="172B4D"/>
                <w:sz w:val="21"/>
                <w:szCs w:val="21"/>
              </w:rPr>
              <w:t> =&gt; I lte_ml1_dlm_page.c 2469 H Sub-ID:1 Misc-ID:0 DLM Page: user 0, po env obj start time type 2 start sf 6987 win size 5</w:t>
            </w:r>
          </w:p>
          <w:p w14:paraId="5DD53115" w14:textId="77777777" w:rsidR="00615A61" w:rsidRPr="007F7AA4" w:rsidRDefault="00615A61" w:rsidP="00F9267E">
            <w:pPr>
              <w:pStyle w:val="af2"/>
              <w:shd w:val="clear" w:color="auto" w:fill="F4F5F7"/>
              <w:spacing w:before="150" w:beforeAutospacing="0" w:after="0" w:afterAutospacing="0"/>
              <w:rPr>
                <w:rFonts w:ascii="Times New Roman" w:eastAsiaTheme="majorEastAsia" w:hAnsi="Times New Roman" w:cs="Times New Roman"/>
                <w:color w:val="172B4D"/>
                <w:sz w:val="21"/>
                <w:szCs w:val="21"/>
              </w:rPr>
            </w:pPr>
            <w:r w:rsidRPr="007F7AA4">
              <w:rPr>
                <w:rFonts w:ascii="Times New Roman" w:eastAsiaTheme="majorEastAsia" w:hAnsi="Times New Roman" w:cs="Times New Roman"/>
                <w:color w:val="172B4D"/>
                <w:sz w:val="21"/>
                <w:szCs w:val="21"/>
              </w:rPr>
              <w:t>02:50:53.738 </w:t>
            </w:r>
            <w:r w:rsidRPr="007F7AA4">
              <w:rPr>
                <w:rStyle w:val="error"/>
                <w:rFonts w:ascii="Times New Roman" w:eastAsiaTheme="majorEastAsia" w:hAnsi="Times New Roman" w:cs="Times New Roman"/>
                <w:color w:val="172B4D"/>
                <w:sz w:val="21"/>
                <w:szCs w:val="21"/>
              </w:rPr>
              <w:t>[E9]</w:t>
            </w:r>
            <w:r w:rsidRPr="007F7AA4">
              <w:rPr>
                <w:rFonts w:ascii="Times New Roman" w:eastAsiaTheme="majorEastAsia" w:hAnsi="Times New Roman" w:cs="Times New Roman"/>
                <w:color w:val="172B4D"/>
                <w:sz w:val="21"/>
                <w:szCs w:val="21"/>
              </w:rPr>
              <w:t> =&gt; I lte_ml1_dlm_page.c 1493 H Sub-ID:1 Misc-ID:0 PO env start cb: current_obj = 24, envelope start sf_now: 6987</w:t>
            </w:r>
          </w:p>
          <w:p w14:paraId="56C8E8F1" w14:textId="77777777" w:rsidR="00615A61" w:rsidRPr="007F7AA4" w:rsidRDefault="00615A61" w:rsidP="00F9267E">
            <w:pPr>
              <w:pStyle w:val="af2"/>
              <w:shd w:val="clear" w:color="auto" w:fill="F4F5F7"/>
              <w:spacing w:before="150" w:beforeAutospacing="0" w:after="0" w:afterAutospacing="0"/>
              <w:rPr>
                <w:rFonts w:ascii="Times New Roman" w:eastAsiaTheme="majorEastAsia" w:hAnsi="Times New Roman" w:cs="Times New Roman"/>
                <w:color w:val="172B4D"/>
                <w:sz w:val="21"/>
                <w:szCs w:val="21"/>
              </w:rPr>
            </w:pPr>
            <w:r w:rsidRPr="007F7AA4">
              <w:rPr>
                <w:rFonts w:ascii="Times New Roman" w:eastAsiaTheme="majorEastAsia" w:hAnsi="Times New Roman" w:cs="Times New Roman"/>
                <w:color w:val="172B4D"/>
                <w:sz w:val="21"/>
                <w:szCs w:val="21"/>
              </w:rPr>
              <w:t>02:50:53.753 </w:t>
            </w:r>
            <w:r w:rsidRPr="007F7AA4">
              <w:rPr>
                <w:rStyle w:val="error"/>
                <w:rFonts w:ascii="Times New Roman" w:eastAsiaTheme="majorEastAsia" w:hAnsi="Times New Roman" w:cs="Times New Roman"/>
                <w:color w:val="172B4D"/>
                <w:sz w:val="21"/>
                <w:szCs w:val="21"/>
              </w:rPr>
              <w:t>[9B]</w:t>
            </w:r>
            <w:r w:rsidRPr="007F7AA4">
              <w:rPr>
                <w:rFonts w:ascii="Times New Roman" w:eastAsiaTheme="majorEastAsia" w:hAnsi="Times New Roman" w:cs="Times New Roman"/>
                <w:color w:val="172B4D"/>
                <w:sz w:val="21"/>
                <w:szCs w:val="21"/>
              </w:rPr>
              <w:t> =&gt; I lte_ml1_dlm_page.c 1544 H Sub-ID:1 Misc-ID:0 PO env end cb: current_obj = 24, sf_now: 6992</w:t>
            </w:r>
          </w:p>
          <w:p w14:paraId="749D381E" w14:textId="77777777" w:rsidR="00615A61" w:rsidRPr="007F7AA4" w:rsidRDefault="00615A61" w:rsidP="00F9267E">
            <w:pPr>
              <w:pStyle w:val="af2"/>
              <w:shd w:val="clear" w:color="auto" w:fill="F4F5F7"/>
              <w:spacing w:before="150" w:beforeAutospacing="0" w:after="0" w:afterAutospacing="0"/>
              <w:rPr>
                <w:rFonts w:ascii="Times New Roman" w:eastAsiaTheme="majorEastAsia" w:hAnsi="Times New Roman" w:cs="Times New Roman"/>
                <w:color w:val="172B4D"/>
                <w:sz w:val="21"/>
                <w:szCs w:val="21"/>
              </w:rPr>
            </w:pPr>
            <w:r w:rsidRPr="007F7AA4">
              <w:rPr>
                <w:rFonts w:ascii="Times New Roman" w:eastAsiaTheme="majorEastAsia" w:hAnsi="Times New Roman" w:cs="Times New Roman"/>
                <w:color w:val="172B4D"/>
                <w:sz w:val="21"/>
                <w:szCs w:val="21"/>
              </w:rPr>
              <w:t>02:50:53.754 </w:t>
            </w:r>
            <w:r w:rsidRPr="007F7AA4">
              <w:rPr>
                <w:rStyle w:val="error"/>
                <w:rFonts w:ascii="Times New Roman" w:eastAsiaTheme="majorEastAsia" w:hAnsi="Times New Roman" w:cs="Times New Roman"/>
                <w:color w:val="172B4D"/>
                <w:sz w:val="21"/>
                <w:szCs w:val="21"/>
              </w:rPr>
              <w:t>[97]</w:t>
            </w:r>
            <w:r w:rsidRPr="007F7AA4">
              <w:rPr>
                <w:rFonts w:ascii="Times New Roman" w:eastAsiaTheme="majorEastAsia" w:hAnsi="Times New Roman" w:cs="Times New Roman"/>
                <w:color w:val="172B4D"/>
                <w:sz w:val="21"/>
                <w:szCs w:val="21"/>
              </w:rPr>
              <w:t> =&gt; I lte_ml1_dlm_page.c 2469 H Sub-ID:1 Misc-ID:0 DLM Page: user 0, po env obj start time type 2 start sf 8267 win size 5</w:t>
            </w:r>
          </w:p>
        </w:tc>
      </w:tr>
    </w:tbl>
    <w:p w14:paraId="21CBB592" w14:textId="2641A233" w:rsidR="007475E4" w:rsidRDefault="0004245D" w:rsidP="0004245D">
      <w:pPr>
        <w:pStyle w:val="3"/>
        <w:spacing w:before="156" w:after="156"/>
      </w:pPr>
      <w:bookmarkStart w:id="123" w:name="_Toc87714701"/>
      <w:r>
        <w:rPr>
          <w:rFonts w:hint="eastAsia"/>
        </w:rPr>
        <w:lastRenderedPageBreak/>
        <w:t>CDMA</w:t>
      </w:r>
      <w:r>
        <w:rPr>
          <w:rFonts w:hint="eastAsia"/>
        </w:rPr>
        <w:t>收不到</w:t>
      </w:r>
      <w:r>
        <w:rPr>
          <w:rFonts w:hint="eastAsia"/>
        </w:rPr>
        <w:t>Paging</w:t>
      </w:r>
      <w:r>
        <w:rPr>
          <w:rFonts w:hint="eastAsia"/>
        </w:rPr>
        <w:t>查看</w:t>
      </w:r>
      <w:r w:rsidR="00387C7A">
        <w:rPr>
          <w:rFonts w:hint="eastAsia"/>
        </w:rPr>
        <w:t xml:space="preserve"> </w:t>
      </w:r>
      <w:r w:rsidR="00387C7A">
        <w:t xml:space="preserve">– </w:t>
      </w:r>
      <w:r w:rsidR="00387C7A">
        <w:rPr>
          <w:rFonts w:hint="eastAsia"/>
        </w:rPr>
        <w:t>掉网</w:t>
      </w:r>
      <w:bookmarkEnd w:id="123"/>
    </w:p>
    <w:p w14:paraId="19CB99AF" w14:textId="5E264133" w:rsidR="0004245D" w:rsidRDefault="0004245D" w:rsidP="0004245D">
      <w:pPr>
        <w:rPr>
          <w:rFonts w:ascii="Segoe UI" w:hAnsi="Segoe UI" w:cs="Segoe UI"/>
          <w:color w:val="172B4D"/>
          <w:szCs w:val="21"/>
          <w:shd w:val="clear" w:color="auto" w:fill="FFFFFF"/>
        </w:rPr>
      </w:pPr>
      <w:r>
        <w:rPr>
          <w:rFonts w:hint="eastAsia"/>
        </w:rPr>
        <w:t>CDM</w:t>
      </w:r>
      <w:r>
        <w:t>A</w:t>
      </w:r>
      <w:r>
        <w:rPr>
          <w:rFonts w:hint="eastAsia"/>
        </w:rPr>
        <w:t>的</w:t>
      </w:r>
      <w:r>
        <w:rPr>
          <w:rFonts w:hint="eastAsia"/>
        </w:rPr>
        <w:t>Paging</w:t>
      </w:r>
      <w:r>
        <w:rPr>
          <w:rFonts w:hint="eastAsia"/>
        </w:rPr>
        <w:t>消息通过</w:t>
      </w:r>
      <w:r>
        <w:rPr>
          <w:rFonts w:ascii="Segoe UI" w:hAnsi="Segoe UI" w:cs="Segoe UI"/>
          <w:color w:val="172B4D"/>
          <w:szCs w:val="21"/>
          <w:shd w:val="clear" w:color="auto" w:fill="FFFFFF"/>
        </w:rPr>
        <w:t>General Page Msg</w:t>
      </w:r>
      <w:r>
        <w:rPr>
          <w:rFonts w:ascii="Segoe UI" w:hAnsi="Segoe UI" w:cs="Segoe UI" w:hint="eastAsia"/>
          <w:color w:val="172B4D"/>
          <w:szCs w:val="21"/>
          <w:shd w:val="clear" w:color="auto" w:fill="FFFFFF"/>
        </w:rPr>
        <w:t>消息下发，如果收不到</w:t>
      </w:r>
      <w:r>
        <w:rPr>
          <w:rFonts w:ascii="Segoe UI" w:hAnsi="Segoe UI" w:cs="Segoe UI" w:hint="eastAsia"/>
          <w:color w:val="172B4D"/>
          <w:szCs w:val="21"/>
          <w:shd w:val="clear" w:color="auto" w:fill="FFFFFF"/>
        </w:rPr>
        <w:t>Paging</w:t>
      </w:r>
      <w:r>
        <w:rPr>
          <w:rFonts w:ascii="Segoe UI" w:hAnsi="Segoe UI" w:cs="Segoe UI" w:hint="eastAsia"/>
          <w:color w:val="172B4D"/>
          <w:szCs w:val="21"/>
          <w:shd w:val="clear" w:color="auto" w:fill="FFFFFF"/>
        </w:rPr>
        <w:t>消息需要查看当前是否存在</w:t>
      </w:r>
      <w:r>
        <w:rPr>
          <w:rFonts w:ascii="Segoe UI" w:hAnsi="Segoe UI" w:cs="Segoe UI" w:hint="eastAsia"/>
          <w:color w:val="172B4D"/>
          <w:szCs w:val="21"/>
          <w:shd w:val="clear" w:color="auto" w:fill="FFFFFF"/>
        </w:rPr>
        <w:t>CDMA</w:t>
      </w:r>
      <w:r>
        <w:rPr>
          <w:rFonts w:ascii="Segoe UI" w:hAnsi="Segoe UI" w:cs="Segoe UI" w:hint="eastAsia"/>
          <w:color w:val="172B4D"/>
          <w:szCs w:val="21"/>
          <w:shd w:val="clear" w:color="auto" w:fill="FFFFFF"/>
        </w:rPr>
        <w:t>的系统丢失，也就是掉网。</w:t>
      </w:r>
    </w:p>
    <w:p w14:paraId="4DEF26DB" w14:textId="03AFC708" w:rsidR="0004245D" w:rsidRDefault="0004245D" w:rsidP="0004245D">
      <w:pPr>
        <w:rPr>
          <w:rFonts w:ascii="Segoe UI" w:hAnsi="Segoe UI" w:cs="Segoe UI"/>
          <w:color w:val="172B4D"/>
          <w:szCs w:val="21"/>
          <w:shd w:val="clear" w:color="auto" w:fill="FFFFFF"/>
        </w:rPr>
      </w:pPr>
      <w:r>
        <w:rPr>
          <w:rFonts w:ascii="Segoe UI" w:hAnsi="Segoe UI" w:cs="Segoe UI" w:hint="eastAsia"/>
          <w:color w:val="172B4D"/>
          <w:szCs w:val="21"/>
          <w:shd w:val="clear" w:color="auto" w:fill="FFFFFF"/>
        </w:rPr>
        <w:t>示例</w:t>
      </w:r>
      <w:r>
        <w:rPr>
          <w:rFonts w:ascii="Segoe UI" w:hAnsi="Segoe UI" w:cs="Segoe UI" w:hint="eastAsia"/>
          <w:color w:val="172B4D"/>
          <w:szCs w:val="21"/>
          <w:shd w:val="clear" w:color="auto" w:fill="FFFFFF"/>
        </w:rPr>
        <w:t>JIRA</w:t>
      </w:r>
      <w:r>
        <w:rPr>
          <w:rFonts w:ascii="Segoe UI" w:hAnsi="Segoe UI" w:cs="Segoe UI" w:hint="eastAsia"/>
          <w:color w:val="172B4D"/>
          <w:szCs w:val="21"/>
          <w:shd w:val="clear" w:color="auto" w:fill="FFFFFF"/>
        </w:rPr>
        <w:t>：</w:t>
      </w:r>
      <w:hyperlink r:id="rId70" w:history="1">
        <w:r w:rsidRPr="0004245D">
          <w:rPr>
            <w:rFonts w:ascii="Segoe UI" w:hAnsi="Segoe UI" w:cs="Segoe UI"/>
            <w:color w:val="172B4D"/>
            <w:szCs w:val="21"/>
            <w:shd w:val="clear" w:color="auto" w:fill="FFFFFF"/>
          </w:rPr>
          <w:t>PSYCHE-6108</w:t>
        </w:r>
      </w:hyperlink>
      <w:r>
        <w:rPr>
          <w:rFonts w:ascii="Segoe UI" w:hAnsi="Segoe UI" w:cs="Segoe UI" w:hint="eastAsia"/>
          <w:color w:val="172B4D"/>
          <w:szCs w:val="21"/>
          <w:shd w:val="clear" w:color="auto" w:fill="FFFFFF"/>
        </w:rPr>
        <w:t xml:space="preserve"> </w:t>
      </w:r>
      <w:r w:rsidRPr="0004245D">
        <w:rPr>
          <w:rFonts w:ascii="Segoe UI" w:hAnsi="Segoe UI" w:cs="Segoe UI"/>
          <w:color w:val="172B4D"/>
          <w:szCs w:val="21"/>
          <w:shd w:val="clear" w:color="auto" w:fill="FFFFFF"/>
        </w:rPr>
        <w:t>FT_L3A_Guangzhou_</w:t>
      </w:r>
      <w:r w:rsidRPr="0004245D">
        <w:rPr>
          <w:rFonts w:ascii="Segoe UI" w:hAnsi="Segoe UI" w:cs="Segoe UI"/>
          <w:color w:val="172B4D"/>
          <w:szCs w:val="21"/>
          <w:shd w:val="clear" w:color="auto" w:fill="FFFFFF"/>
        </w:rPr>
        <w:t>卡</w:t>
      </w:r>
      <w:r w:rsidRPr="0004245D">
        <w:rPr>
          <w:rFonts w:ascii="Segoe UI" w:hAnsi="Segoe UI" w:cs="Segoe UI"/>
          <w:color w:val="172B4D"/>
          <w:szCs w:val="21"/>
          <w:shd w:val="clear" w:color="auto" w:fill="FFFFFF"/>
        </w:rPr>
        <w:t>1</w:t>
      </w:r>
      <w:r w:rsidRPr="0004245D">
        <w:rPr>
          <w:rFonts w:ascii="Segoe UI" w:hAnsi="Segoe UI" w:cs="Segoe UI"/>
          <w:color w:val="172B4D"/>
          <w:szCs w:val="21"/>
          <w:shd w:val="clear" w:color="auto" w:fill="FFFFFF"/>
        </w:rPr>
        <w:t>主卡</w:t>
      </w:r>
      <w:r w:rsidRPr="0004245D">
        <w:rPr>
          <w:rFonts w:ascii="Segoe UI" w:hAnsi="Segoe UI" w:cs="Segoe UI"/>
          <w:color w:val="172B4D"/>
          <w:szCs w:val="21"/>
          <w:shd w:val="clear" w:color="auto" w:fill="FFFFFF"/>
        </w:rPr>
        <w:t>CT 4G+</w:t>
      </w:r>
      <w:r w:rsidRPr="0004245D">
        <w:rPr>
          <w:rFonts w:ascii="Segoe UI" w:hAnsi="Segoe UI" w:cs="Segoe UI"/>
          <w:color w:val="172B4D"/>
          <w:szCs w:val="21"/>
          <w:shd w:val="clear" w:color="auto" w:fill="FFFFFF"/>
        </w:rPr>
        <w:t>卡</w:t>
      </w:r>
      <w:r w:rsidRPr="0004245D">
        <w:rPr>
          <w:rFonts w:ascii="Segoe UI" w:hAnsi="Segoe UI" w:cs="Segoe UI"/>
          <w:color w:val="172B4D"/>
          <w:szCs w:val="21"/>
          <w:shd w:val="clear" w:color="auto" w:fill="FFFFFF"/>
        </w:rPr>
        <w:t>2</w:t>
      </w:r>
      <w:r w:rsidRPr="0004245D">
        <w:rPr>
          <w:rFonts w:ascii="Segoe UI" w:hAnsi="Segoe UI" w:cs="Segoe UI"/>
          <w:color w:val="172B4D"/>
          <w:szCs w:val="21"/>
          <w:shd w:val="clear" w:color="auto" w:fill="FFFFFF"/>
        </w:rPr>
        <w:t>副卡</w:t>
      </w:r>
      <w:r w:rsidRPr="0004245D">
        <w:rPr>
          <w:rFonts w:ascii="Segoe UI" w:hAnsi="Segoe UI" w:cs="Segoe UI"/>
          <w:color w:val="172B4D"/>
          <w:szCs w:val="21"/>
          <w:shd w:val="clear" w:color="auto" w:fill="FFFFFF"/>
        </w:rPr>
        <w:t>CM NSA VoLTE PS</w:t>
      </w:r>
      <w:r w:rsidRPr="0004245D">
        <w:rPr>
          <w:rFonts w:ascii="Segoe UI" w:hAnsi="Segoe UI" w:cs="Segoe UI"/>
          <w:color w:val="172B4D"/>
          <w:szCs w:val="21"/>
          <w:shd w:val="clear" w:color="auto" w:fill="FFFFFF"/>
        </w:rPr>
        <w:t>态，</w:t>
      </w:r>
      <w:r w:rsidRPr="0004245D">
        <w:rPr>
          <w:rFonts w:ascii="Segoe UI" w:hAnsi="Segoe UI" w:cs="Segoe UI"/>
          <w:color w:val="172B4D"/>
          <w:szCs w:val="21"/>
          <w:shd w:val="clear" w:color="auto" w:fill="FFFFFF"/>
        </w:rPr>
        <w:t>MO</w:t>
      </w:r>
      <w:r w:rsidRPr="0004245D">
        <w:rPr>
          <w:rFonts w:ascii="Segoe UI" w:hAnsi="Segoe UI" w:cs="Segoe UI"/>
          <w:color w:val="172B4D"/>
          <w:szCs w:val="21"/>
          <w:shd w:val="clear" w:color="auto" w:fill="FFFFFF"/>
        </w:rPr>
        <w:t>端卡</w:t>
      </w:r>
      <w:r w:rsidRPr="0004245D">
        <w:rPr>
          <w:rFonts w:ascii="Segoe UI" w:hAnsi="Segoe UI" w:cs="Segoe UI"/>
          <w:color w:val="172B4D"/>
          <w:szCs w:val="21"/>
          <w:shd w:val="clear" w:color="auto" w:fill="FFFFFF"/>
        </w:rPr>
        <w:t>1</w:t>
      </w:r>
      <w:r w:rsidRPr="0004245D">
        <w:rPr>
          <w:rFonts w:ascii="Segoe UI" w:hAnsi="Segoe UI" w:cs="Segoe UI"/>
          <w:color w:val="172B4D"/>
          <w:szCs w:val="21"/>
          <w:shd w:val="clear" w:color="auto" w:fill="FFFFFF"/>
        </w:rPr>
        <w:t>拨打</w:t>
      </w:r>
      <w:r w:rsidRPr="0004245D">
        <w:rPr>
          <w:rFonts w:ascii="Segoe UI" w:hAnsi="Segoe UI" w:cs="Segoe UI"/>
          <w:color w:val="172B4D"/>
          <w:szCs w:val="21"/>
          <w:shd w:val="clear" w:color="auto" w:fill="FFFFFF"/>
        </w:rPr>
        <w:t>MT</w:t>
      </w:r>
      <w:r w:rsidRPr="0004245D">
        <w:rPr>
          <w:rFonts w:ascii="Segoe UI" w:hAnsi="Segoe UI" w:cs="Segoe UI"/>
          <w:color w:val="172B4D"/>
          <w:szCs w:val="21"/>
          <w:shd w:val="clear" w:color="auto" w:fill="FFFFFF"/>
        </w:rPr>
        <w:t>端卡</w:t>
      </w:r>
      <w:r w:rsidRPr="0004245D">
        <w:rPr>
          <w:rFonts w:ascii="Segoe UI" w:hAnsi="Segoe UI" w:cs="Segoe UI"/>
          <w:color w:val="172B4D"/>
          <w:szCs w:val="21"/>
          <w:shd w:val="clear" w:color="auto" w:fill="FFFFFF"/>
        </w:rPr>
        <w:t>1</w:t>
      </w:r>
      <w:r w:rsidRPr="0004245D">
        <w:rPr>
          <w:rFonts w:ascii="Segoe UI" w:hAnsi="Segoe UI" w:cs="Segoe UI"/>
          <w:color w:val="172B4D"/>
          <w:szCs w:val="21"/>
          <w:shd w:val="clear" w:color="auto" w:fill="FFFFFF"/>
        </w:rPr>
        <w:t>时，出现连续多次被叫失败（</w:t>
      </w:r>
      <w:r w:rsidRPr="0004245D">
        <w:rPr>
          <w:rFonts w:ascii="Segoe UI" w:hAnsi="Segoe UI" w:cs="Segoe UI"/>
          <w:color w:val="172B4D"/>
          <w:szCs w:val="21"/>
          <w:shd w:val="clear" w:color="auto" w:fill="FFFFFF"/>
        </w:rPr>
        <w:t>2/10</w:t>
      </w:r>
      <w:r w:rsidRPr="0004245D">
        <w:rPr>
          <w:rFonts w:ascii="Segoe UI" w:hAnsi="Segoe UI" w:cs="Segoe UI"/>
          <w:color w:val="172B4D"/>
          <w:szCs w:val="21"/>
          <w:shd w:val="clear" w:color="auto" w:fill="FFFFFF"/>
        </w:rPr>
        <w:t>）</w:t>
      </w:r>
      <w:r w:rsidRPr="0004245D">
        <w:rPr>
          <w:rFonts w:ascii="Segoe UI" w:hAnsi="Segoe UI" w:cs="Segoe UI"/>
          <w:color w:val="172B4D"/>
          <w:szCs w:val="21"/>
          <w:shd w:val="clear" w:color="auto" w:fill="FFFFFF"/>
        </w:rPr>
        <w:t>_1006</w:t>
      </w:r>
    </w:p>
    <w:tbl>
      <w:tblPr>
        <w:tblStyle w:val="a7"/>
        <w:tblW w:w="0" w:type="auto"/>
        <w:shd w:val="clear" w:color="auto" w:fill="FFFFFF" w:themeFill="background1"/>
        <w:tblLook w:val="04A0" w:firstRow="1" w:lastRow="0" w:firstColumn="1" w:lastColumn="0" w:noHBand="0" w:noVBand="1"/>
      </w:tblPr>
      <w:tblGrid>
        <w:gridCol w:w="13454"/>
      </w:tblGrid>
      <w:tr w:rsidR="0004245D" w:rsidRPr="00626C39" w14:paraId="6B72CEC4" w14:textId="77777777" w:rsidTr="00F950D0">
        <w:tc>
          <w:tcPr>
            <w:tcW w:w="13454" w:type="dxa"/>
            <w:shd w:val="clear" w:color="auto" w:fill="FFFFFF" w:themeFill="background1"/>
          </w:tcPr>
          <w:p w14:paraId="20114991" w14:textId="77777777" w:rsidR="00387C7A" w:rsidRPr="00626C39" w:rsidRDefault="00387C7A" w:rsidP="00387C7A">
            <w:pPr>
              <w:widowControl/>
              <w:shd w:val="clear" w:color="auto" w:fill="F4F5F7"/>
              <w:kinsoku/>
              <w:adjustRightInd/>
              <w:spacing w:before="150"/>
              <w:rPr>
                <w:rFonts w:eastAsia="宋体" w:cs="Times New Roman"/>
                <w:color w:val="172B4D"/>
                <w:kern w:val="0"/>
                <w:szCs w:val="21"/>
                <w:u w:color="FFFFFF" w:themeColor="background1"/>
              </w:rPr>
            </w:pPr>
            <w:r w:rsidRPr="00626C39">
              <w:rPr>
                <w:rFonts w:eastAsia="宋体" w:cs="Times New Roman"/>
                <w:color w:val="172B4D"/>
                <w:kern w:val="0"/>
                <w:szCs w:val="21"/>
                <w:u w:color="FFFFFF" w:themeColor="background1"/>
              </w:rPr>
              <w:t>// MO call setup here</w:t>
            </w:r>
          </w:p>
          <w:p w14:paraId="7BDB5FC4" w14:textId="77777777" w:rsidR="00387C7A" w:rsidRPr="00626C39" w:rsidRDefault="00387C7A" w:rsidP="00387C7A">
            <w:pPr>
              <w:widowControl/>
              <w:shd w:val="clear" w:color="auto" w:fill="F4F5F7"/>
              <w:kinsoku/>
              <w:adjustRightInd/>
              <w:spacing w:before="150"/>
              <w:rPr>
                <w:rFonts w:eastAsia="宋体" w:cs="Times New Roman"/>
                <w:color w:val="172B4D"/>
                <w:kern w:val="0"/>
                <w:szCs w:val="21"/>
                <w:u w:color="FFFFFF" w:themeColor="background1"/>
              </w:rPr>
            </w:pPr>
            <w:r w:rsidRPr="00626C39">
              <w:rPr>
                <w:rFonts w:eastAsia="宋体" w:cs="Times New Roman"/>
                <w:color w:val="172B4D"/>
                <w:kern w:val="0"/>
                <w:szCs w:val="21"/>
                <w:u w:color="FFFFFF" w:themeColor="background1"/>
              </w:rPr>
              <w:t>[0x1004/004] OTA LOG 06:33:21.330 ACCESS CHANNEL/Origination MsgLength: 64</w:t>
            </w:r>
          </w:p>
          <w:p w14:paraId="57E1CE33" w14:textId="77777777" w:rsidR="00387C7A" w:rsidRPr="00626C39" w:rsidRDefault="00387C7A" w:rsidP="00387C7A">
            <w:pPr>
              <w:widowControl/>
              <w:shd w:val="clear" w:color="auto" w:fill="F4F5F7"/>
              <w:kinsoku/>
              <w:adjustRightInd/>
              <w:spacing w:before="150"/>
              <w:rPr>
                <w:rFonts w:eastAsia="宋体" w:cs="Times New Roman"/>
                <w:color w:val="172B4D"/>
                <w:kern w:val="0"/>
                <w:szCs w:val="21"/>
                <w:u w:color="FFFFFF" w:themeColor="background1"/>
              </w:rPr>
            </w:pPr>
            <w:r w:rsidRPr="00626C39">
              <w:rPr>
                <w:rFonts w:eastAsia="宋体" w:cs="Times New Roman"/>
                <w:color w:val="172B4D"/>
                <w:kern w:val="0"/>
                <w:szCs w:val="21"/>
                <w:u w:color="FFFFFF" w:themeColor="background1"/>
              </w:rPr>
              <w:t>[0x1008/020] OTA LOG 06:33:22.442 FORWARD FCH/Service Connect MsgLength: 47</w:t>
            </w:r>
          </w:p>
          <w:p w14:paraId="3E45416D" w14:textId="29F5DB10" w:rsidR="00387C7A" w:rsidRPr="00626C39" w:rsidRDefault="00387C7A" w:rsidP="00387C7A">
            <w:pPr>
              <w:widowControl/>
              <w:shd w:val="clear" w:color="auto" w:fill="F4F5F7"/>
              <w:kinsoku/>
              <w:adjustRightInd/>
              <w:spacing w:before="150"/>
              <w:rPr>
                <w:rFonts w:eastAsia="宋体" w:cs="Times New Roman"/>
                <w:color w:val="172B4D"/>
                <w:kern w:val="0"/>
                <w:szCs w:val="21"/>
                <w:u w:color="FFFFFF" w:themeColor="background1"/>
              </w:rPr>
            </w:pPr>
            <w:r w:rsidRPr="00626C39">
              <w:rPr>
                <w:rFonts w:eastAsia="宋体" w:cs="Times New Roman"/>
                <w:color w:val="172B4D"/>
                <w:kern w:val="0"/>
                <w:szCs w:val="21"/>
                <w:u w:color="FFFFFF" w:themeColor="background1"/>
              </w:rPr>
              <w:t>[0x1005/014] OTA LOG 06:33:22.543 REVERSE FCH/Service Connect Complete MsgLength: 22</w:t>
            </w:r>
          </w:p>
          <w:p w14:paraId="67A39DA6" w14:textId="77777777" w:rsidR="00387C7A" w:rsidRPr="00626C39" w:rsidRDefault="00387C7A" w:rsidP="00387C7A">
            <w:pPr>
              <w:widowControl/>
              <w:shd w:val="clear" w:color="auto" w:fill="F4F5F7"/>
              <w:kinsoku/>
              <w:adjustRightInd/>
              <w:spacing w:before="150"/>
              <w:rPr>
                <w:rFonts w:eastAsia="宋体" w:cs="Times New Roman"/>
                <w:color w:val="172B4D"/>
                <w:kern w:val="0"/>
                <w:szCs w:val="21"/>
                <w:u w:color="FFFFFF" w:themeColor="background1"/>
              </w:rPr>
            </w:pPr>
            <w:r w:rsidRPr="00626C39">
              <w:rPr>
                <w:rFonts w:eastAsia="宋体" w:cs="Times New Roman"/>
                <w:b/>
                <w:bCs/>
                <w:color w:val="172B4D"/>
                <w:kern w:val="0"/>
                <w:szCs w:val="21"/>
                <w:u w:color="FFFFFF" w:themeColor="background1"/>
              </w:rPr>
              <w:t>// suppose network should page MT UE after several seconds</w:t>
            </w:r>
          </w:p>
          <w:p w14:paraId="626E29D2" w14:textId="77777777" w:rsidR="00387C7A" w:rsidRPr="00626C39" w:rsidRDefault="00387C7A" w:rsidP="00387C7A">
            <w:pPr>
              <w:widowControl/>
              <w:shd w:val="clear" w:color="auto" w:fill="F4F5F7"/>
              <w:kinsoku/>
              <w:adjustRightInd/>
              <w:spacing w:before="150"/>
              <w:rPr>
                <w:rFonts w:eastAsia="宋体" w:cs="Times New Roman"/>
                <w:color w:val="172B4D"/>
                <w:kern w:val="0"/>
                <w:szCs w:val="21"/>
                <w:u w:color="FFFFFF" w:themeColor="background1"/>
              </w:rPr>
            </w:pPr>
            <w:r w:rsidRPr="00626C39">
              <w:rPr>
                <w:rFonts w:eastAsia="宋体" w:cs="Times New Roman"/>
                <w:b/>
                <w:bCs/>
                <w:color w:val="FF0000"/>
                <w:kern w:val="0"/>
                <w:szCs w:val="21"/>
                <w:u w:color="FFFFFF" w:themeColor="background1"/>
              </w:rPr>
              <w:t>// but on MT side, we can see that MT UE lost network due to bad Rx condition</w:t>
            </w:r>
          </w:p>
          <w:p w14:paraId="470E65A1" w14:textId="77777777" w:rsidR="00387C7A" w:rsidRPr="00626C39" w:rsidRDefault="00387C7A" w:rsidP="00387C7A">
            <w:pPr>
              <w:widowControl/>
              <w:shd w:val="clear" w:color="auto" w:fill="F4F5F7"/>
              <w:kinsoku/>
              <w:adjustRightInd/>
              <w:spacing w:before="150"/>
              <w:rPr>
                <w:rFonts w:eastAsia="宋体" w:cs="Times New Roman"/>
                <w:color w:val="172B4D"/>
                <w:kern w:val="0"/>
                <w:szCs w:val="21"/>
                <w:u w:color="FFFFFF" w:themeColor="background1"/>
              </w:rPr>
            </w:pPr>
            <w:r w:rsidRPr="00626C39">
              <w:rPr>
                <w:rFonts w:eastAsia="宋体" w:cs="Times New Roman"/>
                <w:color w:val="172B4D"/>
                <w:kern w:val="0"/>
                <w:szCs w:val="21"/>
                <w:u w:color="FFFFFF" w:themeColor="background1"/>
              </w:rPr>
              <w:t>// so MT UE doesn't receive the page, so the MT call fail</w:t>
            </w:r>
          </w:p>
          <w:p w14:paraId="384C40AA" w14:textId="77777777" w:rsidR="00387C7A" w:rsidRPr="00626C39" w:rsidRDefault="00387C7A" w:rsidP="00387C7A">
            <w:pPr>
              <w:widowControl/>
              <w:shd w:val="clear" w:color="auto" w:fill="F4F5F7"/>
              <w:kinsoku/>
              <w:adjustRightInd/>
              <w:spacing w:before="150"/>
              <w:rPr>
                <w:rFonts w:eastAsia="宋体" w:cs="Times New Roman"/>
                <w:color w:val="172B4D"/>
                <w:kern w:val="0"/>
                <w:szCs w:val="21"/>
                <w:u w:color="FFFFFF" w:themeColor="background1"/>
              </w:rPr>
            </w:pPr>
            <w:r w:rsidRPr="00626C39">
              <w:rPr>
                <w:rFonts w:eastAsia="宋体" w:cs="Times New Roman"/>
                <w:color w:val="172B4D"/>
                <w:kern w:val="0"/>
                <w:szCs w:val="21"/>
                <w:u w:color="FFFFFF" w:themeColor="background1"/>
              </w:rPr>
              <w:t>[1002/ 2] MSG 06:32:38.592 Digital Call Processing/High[ mccidl.c 16037] </w:t>
            </w:r>
            <w:r w:rsidRPr="00626C39">
              <w:rPr>
                <w:rFonts w:eastAsia="宋体" w:cs="Times New Roman"/>
                <w:color w:val="FF0000"/>
                <w:kern w:val="0"/>
                <w:szCs w:val="21"/>
                <w:u w:color="FFFFFF" w:themeColor="background1"/>
              </w:rPr>
              <w:t>Lost Paging Channel, timer 0 expired</w:t>
            </w:r>
          </w:p>
          <w:p w14:paraId="01EBD79B" w14:textId="0E5D9C92" w:rsidR="00387C7A" w:rsidRPr="00626C39" w:rsidRDefault="00387C7A" w:rsidP="00387C7A">
            <w:pPr>
              <w:widowControl/>
              <w:shd w:val="clear" w:color="auto" w:fill="F4F5F7"/>
              <w:kinsoku/>
              <w:adjustRightInd/>
              <w:spacing w:before="150"/>
              <w:rPr>
                <w:rFonts w:eastAsia="宋体" w:cs="Times New Roman"/>
                <w:color w:val="172B4D"/>
                <w:kern w:val="0"/>
                <w:szCs w:val="21"/>
                <w:u w:color="FFFFFF" w:themeColor="background1"/>
              </w:rPr>
            </w:pPr>
            <w:r w:rsidRPr="00626C39">
              <w:rPr>
                <w:rFonts w:eastAsia="宋体" w:cs="Times New Roman"/>
                <w:color w:val="172B4D"/>
                <w:kern w:val="0"/>
                <w:szCs w:val="21"/>
                <w:u w:color="FFFFFF" w:themeColor="background1"/>
              </w:rPr>
              <w:t>[1002/ 2] MSG 06:32:38.614 Digital Call Processing/High[ mccdma.c 5817] </w:t>
            </w:r>
            <w:r w:rsidRPr="00626C39">
              <w:rPr>
                <w:rFonts w:eastAsia="宋体" w:cs="Times New Roman"/>
                <w:b/>
                <w:bCs/>
                <w:color w:val="FF0000"/>
                <w:kern w:val="0"/>
                <w:szCs w:val="21"/>
                <w:u w:color="FFFFFF" w:themeColor="background1"/>
              </w:rPr>
              <w:t>SYSTEM LOST EXIT</w:t>
            </w:r>
          </w:p>
          <w:p w14:paraId="5E5484AD" w14:textId="77777777" w:rsidR="0004245D" w:rsidRPr="00626C39" w:rsidRDefault="0004245D" w:rsidP="0004245D">
            <w:pPr>
              <w:rPr>
                <w:rFonts w:cs="Times New Roman"/>
                <w:color w:val="172B4D"/>
                <w:szCs w:val="21"/>
                <w:u w:val="single" w:color="FFFFFF" w:themeColor="background1"/>
              </w:rPr>
            </w:pPr>
          </w:p>
        </w:tc>
      </w:tr>
    </w:tbl>
    <w:p w14:paraId="396D42AE" w14:textId="77777777" w:rsidR="007E3C7B" w:rsidRPr="007F7AA4" w:rsidRDefault="007E3C7B" w:rsidP="007E3C7B">
      <w:pPr>
        <w:pStyle w:val="2"/>
        <w:spacing w:before="156" w:after="156"/>
        <w:rPr>
          <w:rFonts w:cs="Times New Roman"/>
        </w:rPr>
      </w:pPr>
      <w:bookmarkStart w:id="124" w:name="_Toc87714702"/>
      <w:r w:rsidRPr="007F7AA4">
        <w:rPr>
          <w:rFonts w:cs="Times New Roman"/>
        </w:rPr>
        <w:t>高通</w:t>
      </w:r>
      <w:r w:rsidRPr="007F7AA4">
        <w:rPr>
          <w:rFonts w:cs="Times New Roman"/>
        </w:rPr>
        <w:t>Feature</w:t>
      </w:r>
      <w:r w:rsidRPr="007F7AA4">
        <w:rPr>
          <w:rFonts w:cs="Times New Roman"/>
        </w:rPr>
        <w:t>相关</w:t>
      </w:r>
      <w:r w:rsidRPr="007F7AA4">
        <w:rPr>
          <w:rFonts w:cs="Times New Roman"/>
        </w:rPr>
        <w:t>JIRA</w:t>
      </w:r>
      <w:bookmarkEnd w:id="124"/>
    </w:p>
    <w:p w14:paraId="2FA3E0E8" w14:textId="77777777" w:rsidR="007E3C7B" w:rsidRPr="007F7AA4" w:rsidRDefault="007E3C7B" w:rsidP="007E3C7B">
      <w:pPr>
        <w:pStyle w:val="3"/>
        <w:spacing w:before="156" w:after="156"/>
        <w:rPr>
          <w:rFonts w:eastAsiaTheme="majorEastAsia" w:cs="Times New Roman"/>
        </w:rPr>
      </w:pPr>
      <w:bookmarkStart w:id="125" w:name="_Toc87714703"/>
      <w:r w:rsidRPr="007F7AA4">
        <w:rPr>
          <w:rFonts w:eastAsiaTheme="majorEastAsia" w:cs="Times New Roman"/>
        </w:rPr>
        <w:t>三次</w:t>
      </w:r>
      <w:r w:rsidRPr="007F7AA4">
        <w:rPr>
          <w:rFonts w:eastAsiaTheme="majorEastAsia" w:cs="Times New Roman"/>
        </w:rPr>
        <w:t>RRC</w:t>
      </w:r>
      <w:r w:rsidRPr="007F7AA4">
        <w:rPr>
          <w:rFonts w:eastAsiaTheme="majorEastAsia" w:cs="Times New Roman"/>
        </w:rPr>
        <w:t>建立后直接被网络释放，触发重新</w:t>
      </w:r>
      <w:r w:rsidRPr="007F7AA4">
        <w:rPr>
          <w:rFonts w:eastAsiaTheme="majorEastAsia" w:cs="Times New Roman"/>
        </w:rPr>
        <w:t>Attach</w:t>
      </w:r>
      <w:bookmarkEnd w:id="125"/>
    </w:p>
    <w:p w14:paraId="3CF7FA00" w14:textId="77777777" w:rsidR="007E3C7B" w:rsidRPr="007F7AA4" w:rsidRDefault="007E3C7B" w:rsidP="007E3C7B">
      <w:pPr>
        <w:rPr>
          <w:rFonts w:eastAsiaTheme="majorEastAsia" w:cs="Times New Roman"/>
        </w:rPr>
      </w:pPr>
      <w:r w:rsidRPr="007F7AA4">
        <w:rPr>
          <w:rFonts w:eastAsiaTheme="majorEastAsia" w:cs="Times New Roman"/>
        </w:rPr>
        <w:t>高通</w:t>
      </w:r>
      <w:r w:rsidRPr="007F7AA4">
        <w:rPr>
          <w:rFonts w:eastAsiaTheme="majorEastAsia" w:cs="Times New Roman"/>
        </w:rPr>
        <w:t>KBA</w:t>
      </w:r>
      <w:r w:rsidRPr="007F7AA4">
        <w:rPr>
          <w:rFonts w:eastAsiaTheme="majorEastAsia" w:cs="Times New Roman"/>
        </w:rPr>
        <w:t>文档：</w:t>
      </w:r>
      <w:r w:rsidRPr="007F7AA4">
        <w:rPr>
          <w:rFonts w:eastAsiaTheme="majorEastAsia" w:cs="Times New Roman"/>
        </w:rPr>
        <w:t>kba-200107230402_1_optimization_for_frequent_rrc_release_without_drb</w:t>
      </w:r>
    </w:p>
    <w:p w14:paraId="103EA40D" w14:textId="77777777" w:rsidR="007E3C7B" w:rsidRPr="007F7AA4" w:rsidRDefault="007E3C7B" w:rsidP="007E3C7B">
      <w:pPr>
        <w:rPr>
          <w:rFonts w:eastAsiaTheme="majorEastAsia" w:cs="Times New Roman"/>
        </w:rPr>
      </w:pPr>
    </w:p>
    <w:p w14:paraId="4E28363A" w14:textId="37938D6F" w:rsidR="007E3C7B" w:rsidRPr="007F7AA4" w:rsidRDefault="007E3C7B" w:rsidP="007E3C7B">
      <w:pPr>
        <w:rPr>
          <w:rFonts w:eastAsiaTheme="majorEastAsia" w:cs="Times New Roman"/>
        </w:rPr>
      </w:pPr>
      <w:r w:rsidRPr="007F7AA4">
        <w:rPr>
          <w:rFonts w:eastAsiaTheme="majorEastAsia" w:cs="Times New Roman"/>
        </w:rPr>
        <w:t>示例</w:t>
      </w:r>
      <w:r w:rsidRPr="007F7AA4">
        <w:rPr>
          <w:rFonts w:eastAsiaTheme="majorEastAsia" w:cs="Times New Roman"/>
        </w:rPr>
        <w:t>JIRA</w:t>
      </w:r>
      <w:r w:rsidRPr="007F7AA4">
        <w:rPr>
          <w:rFonts w:eastAsiaTheme="majorEastAsia" w:cs="Times New Roman"/>
        </w:rPr>
        <w:t>：</w:t>
      </w:r>
      <w:r w:rsidRPr="007F7AA4">
        <w:rPr>
          <w:rFonts w:eastAsiaTheme="majorEastAsia" w:cs="Times New Roman"/>
        </w:rPr>
        <w:t>THYME-2772 FT_J2S_BeiJing__</w:t>
      </w:r>
      <w:r w:rsidRPr="007F7AA4">
        <w:rPr>
          <w:rFonts w:eastAsiaTheme="majorEastAsia" w:cs="Times New Roman"/>
        </w:rPr>
        <w:t>卡一联通</w:t>
      </w:r>
      <w:r w:rsidRPr="007F7AA4">
        <w:rPr>
          <w:rFonts w:eastAsiaTheme="majorEastAsia" w:cs="Times New Roman"/>
        </w:rPr>
        <w:t>5G VOLTE+</w:t>
      </w:r>
      <w:r w:rsidRPr="007F7AA4">
        <w:rPr>
          <w:rFonts w:eastAsiaTheme="majorEastAsia" w:cs="Times New Roman"/>
        </w:rPr>
        <w:t>卡二移动</w:t>
      </w:r>
      <w:r w:rsidRPr="007F7AA4">
        <w:rPr>
          <w:rFonts w:eastAsiaTheme="majorEastAsia" w:cs="Times New Roman"/>
        </w:rPr>
        <w:t>4G VOLTE</w:t>
      </w:r>
      <w:r w:rsidRPr="007F7AA4">
        <w:rPr>
          <w:rFonts w:eastAsiaTheme="majorEastAsia" w:cs="Times New Roman"/>
        </w:rPr>
        <w:t>，卡二在等待来电时脱网</w:t>
      </w:r>
      <w:r w:rsidRPr="007F7AA4">
        <w:rPr>
          <w:rFonts w:eastAsiaTheme="majorEastAsia" w:cs="Times New Roman"/>
        </w:rPr>
        <w:t>1min</w:t>
      </w:r>
      <w:r w:rsidRPr="007F7AA4">
        <w:rPr>
          <w:rFonts w:eastAsiaTheme="majorEastAsia" w:cs="Times New Roman"/>
        </w:rPr>
        <w:t>，附录屏。（</w:t>
      </w:r>
      <w:r w:rsidRPr="007F7AA4">
        <w:rPr>
          <w:rFonts w:eastAsiaTheme="majorEastAsia" w:cs="Times New Roman"/>
        </w:rPr>
        <w:t>1/5</w:t>
      </w:r>
      <w:r w:rsidRPr="007F7AA4">
        <w:rPr>
          <w:rFonts w:eastAsiaTheme="majorEastAsia" w:cs="Times New Roman"/>
        </w:rPr>
        <w:t>）</w:t>
      </w:r>
      <w:r w:rsidRPr="007F7AA4">
        <w:rPr>
          <w:rFonts w:eastAsiaTheme="majorEastAsia" w:cs="Times New Roman"/>
        </w:rPr>
        <w:t>_0112</w:t>
      </w:r>
    </w:p>
    <w:tbl>
      <w:tblPr>
        <w:tblStyle w:val="a7"/>
        <w:tblW w:w="0" w:type="auto"/>
        <w:tblLook w:val="04A0" w:firstRow="1" w:lastRow="0" w:firstColumn="1" w:lastColumn="0" w:noHBand="0" w:noVBand="1"/>
      </w:tblPr>
      <w:tblGrid>
        <w:gridCol w:w="13454"/>
      </w:tblGrid>
      <w:tr w:rsidR="006C46BE" w:rsidRPr="007F7AA4" w14:paraId="5AA4E005" w14:textId="77777777" w:rsidTr="006C46BE">
        <w:tc>
          <w:tcPr>
            <w:tcW w:w="13454" w:type="dxa"/>
          </w:tcPr>
          <w:p w14:paraId="02958876" w14:textId="77777777" w:rsidR="006C46BE" w:rsidRPr="007F7AA4" w:rsidRDefault="006C46BE" w:rsidP="006C46BE">
            <w:pPr>
              <w:rPr>
                <w:rFonts w:eastAsiaTheme="majorEastAsia" w:cs="Times New Roman"/>
              </w:rPr>
            </w:pPr>
            <w:r w:rsidRPr="007F7AA4">
              <w:rPr>
                <w:rFonts w:eastAsiaTheme="majorEastAsia" w:cs="Times New Roman"/>
              </w:rPr>
              <w:t>[0xB0C0/026/008/014]     03:34:13.586151          DL_CCCH / RRCConnectionSetupRadio Bearer ID: 0, Freq: 38400, SFN: 462</w:t>
            </w:r>
          </w:p>
          <w:p w14:paraId="3DA0BF08" w14:textId="77777777" w:rsidR="006C46BE" w:rsidRPr="007F7AA4" w:rsidRDefault="006C46BE" w:rsidP="006C46BE">
            <w:pPr>
              <w:rPr>
                <w:rFonts w:eastAsiaTheme="majorEastAsia" w:cs="Times New Roman"/>
              </w:rPr>
            </w:pPr>
            <w:r w:rsidRPr="007F7AA4">
              <w:rPr>
                <w:rFonts w:eastAsiaTheme="majorEastAsia" w:cs="Times New Roman"/>
              </w:rPr>
              <w:t>[0xB0C0/026/011/000]     03:34:13.589464          UL_DCCH / RRCConnectionSetupCompleteRadio Bearer ID: 1, Freq: 38400, SFN: 02</w:t>
            </w:r>
          </w:p>
          <w:p w14:paraId="5ACD6E2A" w14:textId="77777777" w:rsidR="006C46BE" w:rsidRPr="007F7AA4" w:rsidRDefault="006C46BE" w:rsidP="006C46BE">
            <w:pPr>
              <w:rPr>
                <w:rFonts w:eastAsiaTheme="majorEastAsia" w:cs="Times New Roman"/>
              </w:rPr>
            </w:pPr>
            <w:r w:rsidRPr="007F7AA4">
              <w:rPr>
                <w:rFonts w:eastAsiaTheme="majorEastAsia" w:cs="Times New Roman"/>
                <w:highlight w:val="yellow"/>
              </w:rPr>
              <w:t>[0xB0C0/026/009/000]     03:34:15.589111          DL_DCCH / RRCConnectionReleaseRadio Bearer ID: 1, Freq: 38400, SFN: 2462</w:t>
            </w:r>
          </w:p>
          <w:p w14:paraId="160838C5" w14:textId="77777777" w:rsidR="006C46BE" w:rsidRPr="007F7AA4" w:rsidRDefault="006C46BE" w:rsidP="006C46BE">
            <w:pPr>
              <w:rPr>
                <w:rFonts w:eastAsiaTheme="majorEastAsia" w:cs="Times New Roman"/>
              </w:rPr>
            </w:pPr>
          </w:p>
          <w:p w14:paraId="5476AC8A" w14:textId="77777777" w:rsidR="006C46BE" w:rsidRPr="007F7AA4" w:rsidRDefault="006C46BE" w:rsidP="006C46BE">
            <w:pPr>
              <w:rPr>
                <w:rFonts w:eastAsiaTheme="majorEastAsia" w:cs="Times New Roman"/>
                <w:b/>
              </w:rPr>
            </w:pPr>
            <w:r w:rsidRPr="007F7AA4">
              <w:rPr>
                <w:rFonts w:eastAsiaTheme="majorEastAsia" w:cs="Times New Roman"/>
                <w:b/>
              </w:rPr>
              <w:t>// conn_rel_wo_drb_cnt: connection released without drb count</w:t>
            </w:r>
          </w:p>
          <w:p w14:paraId="67C61534" w14:textId="77777777" w:rsidR="006C46BE" w:rsidRPr="007F7AA4" w:rsidRDefault="006C46BE" w:rsidP="006C46BE">
            <w:pPr>
              <w:rPr>
                <w:rFonts w:eastAsiaTheme="majorEastAsia" w:cs="Times New Roman"/>
              </w:rPr>
            </w:pPr>
            <w:r w:rsidRPr="007F7AA4">
              <w:rPr>
                <w:rFonts w:eastAsiaTheme="majorEastAsia" w:cs="Times New Roman"/>
                <w:highlight w:val="green"/>
              </w:rPr>
              <w:t>[  13/ 0/2]              03:34:15.589197          LRRC/HighFreq/High/LRRC  [       lte_rrc_crp.c   3075] CRP: Increment conn_rel_wo_drb_cnt 1                         2</w:t>
            </w:r>
          </w:p>
          <w:p w14:paraId="35285B63" w14:textId="77777777" w:rsidR="006C46BE" w:rsidRPr="007F7AA4" w:rsidRDefault="006C46BE" w:rsidP="006C46BE">
            <w:pPr>
              <w:rPr>
                <w:rFonts w:eastAsiaTheme="majorEastAsia" w:cs="Times New Roman"/>
              </w:rPr>
            </w:pPr>
            <w:r w:rsidRPr="007F7AA4">
              <w:rPr>
                <w:rFonts w:eastAsiaTheme="majorEastAsia" w:cs="Times New Roman"/>
              </w:rPr>
              <w:t>[0xB0C0/026/008/014]     03:34:16.786298          DL_CCCH / RRCConnectionSetupRadio Bearer ID: 0, Freq: 38400, SFN: 3662</w:t>
            </w:r>
          </w:p>
          <w:p w14:paraId="6846A33A" w14:textId="77777777" w:rsidR="006C46BE" w:rsidRPr="007F7AA4" w:rsidRDefault="006C46BE" w:rsidP="006C46BE">
            <w:pPr>
              <w:rPr>
                <w:rFonts w:eastAsiaTheme="majorEastAsia" w:cs="Times New Roman"/>
              </w:rPr>
            </w:pPr>
            <w:r w:rsidRPr="007F7AA4">
              <w:rPr>
                <w:rFonts w:eastAsiaTheme="majorEastAsia" w:cs="Times New Roman"/>
              </w:rPr>
              <w:t>[0xB0C0/026/011/000]     03:34:16.790399          UL_DCCH / RRCConnectionSetupCompleteRadio Bearer ID: 1, Freq: 38400, SFN: 02</w:t>
            </w:r>
          </w:p>
          <w:p w14:paraId="78F0E619" w14:textId="77777777" w:rsidR="006C46BE" w:rsidRPr="007F7AA4" w:rsidRDefault="006C46BE" w:rsidP="006C46BE">
            <w:pPr>
              <w:rPr>
                <w:rFonts w:eastAsiaTheme="majorEastAsia" w:cs="Times New Roman"/>
              </w:rPr>
            </w:pPr>
            <w:r w:rsidRPr="007F7AA4">
              <w:rPr>
                <w:rFonts w:eastAsiaTheme="majorEastAsia" w:cs="Times New Roman"/>
                <w:highlight w:val="yellow"/>
              </w:rPr>
              <w:t>[0xB0C0/026/009/000]     03:34:18.789303          DL_DCCH / RRCConnectionReleaseRadio Bearer ID: 1, Freq: 38400, SFN: 5662</w:t>
            </w:r>
          </w:p>
          <w:p w14:paraId="4CB83ADA" w14:textId="77777777" w:rsidR="006C46BE" w:rsidRPr="007F7AA4" w:rsidRDefault="006C46BE" w:rsidP="006C46BE">
            <w:pPr>
              <w:rPr>
                <w:rFonts w:eastAsiaTheme="majorEastAsia" w:cs="Times New Roman"/>
              </w:rPr>
            </w:pPr>
            <w:r w:rsidRPr="007F7AA4">
              <w:rPr>
                <w:rFonts w:eastAsiaTheme="majorEastAsia" w:cs="Times New Roman"/>
                <w:highlight w:val="green"/>
              </w:rPr>
              <w:t>[  13/ 0/2]              03:34:18.789376          LRRC/HighFreq/High/LRRC  [       lte_rrc_crp.c   3075] CRP: Increment conn_rel_wo_drb_cnt 2                         2</w:t>
            </w:r>
          </w:p>
          <w:p w14:paraId="52B69B14" w14:textId="77777777" w:rsidR="006C46BE" w:rsidRPr="007F7AA4" w:rsidRDefault="006C46BE" w:rsidP="006C46BE">
            <w:pPr>
              <w:rPr>
                <w:rFonts w:eastAsiaTheme="majorEastAsia" w:cs="Times New Roman"/>
              </w:rPr>
            </w:pPr>
            <w:r w:rsidRPr="007F7AA4">
              <w:rPr>
                <w:rFonts w:eastAsiaTheme="majorEastAsia" w:cs="Times New Roman"/>
              </w:rPr>
              <w:t>[0xB0C0/026/007/002]     03:34:19.846638          PCCH / Paging            Radio Bearer ID: 0, Freq: 38400, SFN: 6722</w:t>
            </w:r>
          </w:p>
          <w:p w14:paraId="42683EF5" w14:textId="77777777" w:rsidR="006C46BE" w:rsidRPr="007F7AA4" w:rsidRDefault="006C46BE" w:rsidP="006C46BE">
            <w:pPr>
              <w:rPr>
                <w:rFonts w:eastAsiaTheme="majorEastAsia" w:cs="Times New Roman"/>
              </w:rPr>
            </w:pPr>
            <w:r w:rsidRPr="007F7AA4">
              <w:rPr>
                <w:rFonts w:eastAsiaTheme="majorEastAsia" w:cs="Times New Roman"/>
              </w:rPr>
              <w:t>[0xB0ED]                 03:34:19.846867          LTE NAS EMM Plain OTA Outgoing MessageService Request Msg      2</w:t>
            </w:r>
          </w:p>
          <w:p w14:paraId="34441E09" w14:textId="77777777" w:rsidR="006C46BE" w:rsidRPr="007F7AA4" w:rsidRDefault="006C46BE" w:rsidP="006C46BE">
            <w:pPr>
              <w:rPr>
                <w:rFonts w:eastAsiaTheme="majorEastAsia" w:cs="Times New Roman"/>
              </w:rPr>
            </w:pPr>
            <w:r w:rsidRPr="007F7AA4">
              <w:rPr>
                <w:rFonts w:eastAsiaTheme="majorEastAsia" w:cs="Times New Roman"/>
              </w:rPr>
              <w:t>[0xB0C0/026/010/000]     03:34:19.846987          UL_CCCH / RRCConnectionRequestRadio Bearer ID: 0, Freq: 38400, SFN: 02</w:t>
            </w:r>
          </w:p>
          <w:p w14:paraId="344121BA" w14:textId="77777777" w:rsidR="006C46BE" w:rsidRPr="007F7AA4" w:rsidRDefault="006C46BE" w:rsidP="006C46BE">
            <w:pPr>
              <w:rPr>
                <w:rFonts w:eastAsiaTheme="majorEastAsia" w:cs="Times New Roman"/>
              </w:rPr>
            </w:pPr>
            <w:r w:rsidRPr="007F7AA4">
              <w:rPr>
                <w:rFonts w:eastAsiaTheme="majorEastAsia" w:cs="Times New Roman"/>
              </w:rPr>
              <w:t>[0xB0C0/026/008/014]     03:34:19.955356          DL_CCCH / RRCConnectionSetupRadio Bearer ID: 0, Freq: 38400, SFN: 6822</w:t>
            </w:r>
          </w:p>
          <w:p w14:paraId="41B7A9F9" w14:textId="77777777" w:rsidR="006C46BE" w:rsidRPr="007F7AA4" w:rsidRDefault="006C46BE" w:rsidP="006C46BE">
            <w:pPr>
              <w:rPr>
                <w:rFonts w:eastAsiaTheme="majorEastAsia" w:cs="Times New Roman"/>
              </w:rPr>
            </w:pPr>
            <w:r w:rsidRPr="007F7AA4">
              <w:rPr>
                <w:rFonts w:eastAsiaTheme="majorEastAsia" w:cs="Times New Roman"/>
              </w:rPr>
              <w:t>[0xB0C0/026/011/000]     03:34:19.959377          UL_DCCH / RRCConnectionSetupCompleteRadio Bearer ID: 1, Freq: 38400, SFN: 02</w:t>
            </w:r>
          </w:p>
          <w:p w14:paraId="3E008149" w14:textId="77777777" w:rsidR="006C46BE" w:rsidRPr="007F7AA4" w:rsidRDefault="006C46BE" w:rsidP="006C46BE">
            <w:pPr>
              <w:rPr>
                <w:rFonts w:eastAsiaTheme="majorEastAsia" w:cs="Times New Roman"/>
              </w:rPr>
            </w:pPr>
            <w:r w:rsidRPr="007F7AA4">
              <w:rPr>
                <w:rFonts w:eastAsiaTheme="majorEastAsia" w:cs="Times New Roman"/>
                <w:highlight w:val="yellow"/>
              </w:rPr>
              <w:t>[0xB0C0/026/009/000]     03:34:21.960302          DL_DCCH / RRCConnectionReleaseRadio Bearer ID: 1, Freq: 38400, SFN: 8832</w:t>
            </w:r>
          </w:p>
          <w:p w14:paraId="346CA077" w14:textId="77777777" w:rsidR="006C46BE" w:rsidRPr="007F7AA4" w:rsidRDefault="006C46BE" w:rsidP="006C46BE">
            <w:pPr>
              <w:rPr>
                <w:rFonts w:eastAsiaTheme="majorEastAsia" w:cs="Times New Roman"/>
                <w:highlight w:val="green"/>
              </w:rPr>
            </w:pPr>
            <w:r w:rsidRPr="007F7AA4">
              <w:rPr>
                <w:rFonts w:eastAsiaTheme="majorEastAsia" w:cs="Times New Roman"/>
                <w:highlight w:val="green"/>
              </w:rPr>
              <w:t>[  13/ 0/2]              03:34:21.960386          LRRC/HighFreq/High/LRRC  [       lte_rrc_crp.c   3075] CRP: Increment conn_rel_wo_drb_cnt 3                         2</w:t>
            </w:r>
          </w:p>
          <w:p w14:paraId="4654D1FE" w14:textId="77777777" w:rsidR="006C46BE" w:rsidRPr="007F7AA4" w:rsidRDefault="006C46BE" w:rsidP="006C46BE">
            <w:pPr>
              <w:rPr>
                <w:rFonts w:eastAsiaTheme="majorEastAsia" w:cs="Times New Roman"/>
                <w:highlight w:val="green"/>
              </w:rPr>
            </w:pPr>
            <w:r w:rsidRPr="007F7AA4">
              <w:rPr>
                <w:rFonts w:eastAsiaTheme="majorEastAsia" w:cs="Times New Roman"/>
                <w:highlight w:val="green"/>
              </w:rPr>
              <w:t>[  13/ 0/2]              03:34:22.056507          LRRC/HighFreq/High/LRRC  [       lte_rrc_csp.c   9477] CSP: Set detach_reqd to TRUE as conn rel count is 3                         2</w:t>
            </w:r>
          </w:p>
          <w:p w14:paraId="3F08D22B" w14:textId="77777777" w:rsidR="006C46BE" w:rsidRPr="007F7AA4" w:rsidRDefault="006C46BE" w:rsidP="006C46BE">
            <w:pPr>
              <w:rPr>
                <w:rFonts w:eastAsiaTheme="majorEastAsia" w:cs="Times New Roman"/>
              </w:rPr>
            </w:pPr>
            <w:r w:rsidRPr="007F7AA4">
              <w:rPr>
                <w:rFonts w:eastAsiaTheme="majorEastAsia" w:cs="Times New Roman"/>
                <w:highlight w:val="green"/>
              </w:rPr>
              <w:t>[  13/ 0/2]              03:34:22.056508          LRRC/HighFreq/High/LRRC  [       lte_rrc_crp.c    476] CRP: reset conn_rel_wo_drb_cnt                         2</w:t>
            </w:r>
          </w:p>
          <w:p w14:paraId="50738DBE" w14:textId="77777777" w:rsidR="006C46BE" w:rsidRPr="007F7AA4" w:rsidRDefault="006C46BE" w:rsidP="006C46BE">
            <w:pPr>
              <w:rPr>
                <w:rFonts w:eastAsiaTheme="majorEastAsia" w:cs="Times New Roman"/>
              </w:rPr>
            </w:pPr>
          </w:p>
          <w:p w14:paraId="7C118EDB" w14:textId="77777777" w:rsidR="006C46BE" w:rsidRPr="007F7AA4" w:rsidRDefault="006C46BE" w:rsidP="006C46BE">
            <w:pPr>
              <w:rPr>
                <w:rFonts w:eastAsiaTheme="majorEastAsia" w:cs="Times New Roman"/>
              </w:rPr>
            </w:pPr>
            <w:r w:rsidRPr="007F7AA4">
              <w:rPr>
                <w:rFonts w:eastAsiaTheme="majorEastAsia" w:cs="Times New Roman"/>
              </w:rPr>
              <w:t xml:space="preserve">// </w:t>
            </w:r>
            <w:r w:rsidRPr="007F7AA4">
              <w:rPr>
                <w:rFonts w:eastAsiaTheme="majorEastAsia" w:cs="Times New Roman"/>
              </w:rPr>
              <w:t>三次</w:t>
            </w:r>
            <w:r w:rsidRPr="007F7AA4">
              <w:rPr>
                <w:rFonts w:eastAsiaTheme="majorEastAsia" w:cs="Times New Roman"/>
              </w:rPr>
              <w:t>RRC</w:t>
            </w:r>
            <w:r w:rsidRPr="007F7AA4">
              <w:rPr>
                <w:rFonts w:eastAsiaTheme="majorEastAsia" w:cs="Times New Roman"/>
              </w:rPr>
              <w:t>连接被网络释放，且网络没有配置任何</w:t>
            </w:r>
            <w:r w:rsidRPr="007F7AA4">
              <w:rPr>
                <w:rFonts w:eastAsiaTheme="majorEastAsia" w:cs="Times New Roman"/>
              </w:rPr>
              <w:t>drb</w:t>
            </w:r>
            <w:r w:rsidRPr="007F7AA4">
              <w:rPr>
                <w:rFonts w:eastAsiaTheme="majorEastAsia" w:cs="Times New Roman"/>
              </w:rPr>
              <w:t>。此时</w:t>
            </w:r>
            <w:r w:rsidRPr="007F7AA4">
              <w:rPr>
                <w:rFonts w:eastAsiaTheme="majorEastAsia" w:cs="Times New Roman"/>
              </w:rPr>
              <w:t>UE</w:t>
            </w:r>
            <w:r w:rsidRPr="007F7AA4">
              <w:rPr>
                <w:rFonts w:eastAsiaTheme="majorEastAsia" w:cs="Times New Roman"/>
              </w:rPr>
              <w:t>重新发起</w:t>
            </w:r>
            <w:r w:rsidRPr="007F7AA4">
              <w:rPr>
                <w:rFonts w:eastAsiaTheme="majorEastAsia" w:cs="Times New Roman"/>
              </w:rPr>
              <w:t>Attach</w:t>
            </w:r>
            <w:r w:rsidRPr="007F7AA4">
              <w:rPr>
                <w:rFonts w:eastAsiaTheme="majorEastAsia" w:cs="Times New Roman"/>
              </w:rPr>
              <w:t>。</w:t>
            </w:r>
          </w:p>
          <w:p w14:paraId="48A269C9" w14:textId="77777777" w:rsidR="006C46BE" w:rsidRPr="007F7AA4" w:rsidRDefault="006C46BE" w:rsidP="006C46BE">
            <w:pPr>
              <w:rPr>
                <w:rFonts w:eastAsiaTheme="majorEastAsia" w:cs="Times New Roman"/>
              </w:rPr>
            </w:pPr>
            <w:r w:rsidRPr="007F7AA4">
              <w:rPr>
                <w:rFonts w:eastAsiaTheme="majorEastAsia" w:cs="Times New Roman"/>
              </w:rPr>
              <w:t>[0xB0ED]                 03:34:22.074074          LTE NAS EMM Plain OTA Outgoing Message</w:t>
            </w:r>
            <w:r w:rsidRPr="007F7AA4">
              <w:rPr>
                <w:rFonts w:eastAsiaTheme="majorEastAsia" w:cs="Times New Roman"/>
                <w:highlight w:val="yellow"/>
              </w:rPr>
              <w:t>Attach request Msg       2</w:t>
            </w:r>
          </w:p>
          <w:p w14:paraId="19C1122C" w14:textId="77777777" w:rsidR="006C46BE" w:rsidRPr="007F7AA4" w:rsidRDefault="006C46BE" w:rsidP="006C46BE">
            <w:pPr>
              <w:rPr>
                <w:rFonts w:eastAsiaTheme="majorEastAsia" w:cs="Times New Roman"/>
              </w:rPr>
            </w:pPr>
            <w:r w:rsidRPr="007F7AA4">
              <w:rPr>
                <w:rFonts w:eastAsiaTheme="majorEastAsia" w:cs="Times New Roman"/>
              </w:rPr>
              <w:t>[0xB0C0/026/010/000]     03:34:22.074364          UL_CCCH / RRCConnectionRequestRadio Bearer ID: 0, Freq: 38400, SFN: 02</w:t>
            </w:r>
          </w:p>
          <w:p w14:paraId="1EE2E6C5" w14:textId="77777777" w:rsidR="006C46BE" w:rsidRPr="007F7AA4" w:rsidRDefault="006C46BE" w:rsidP="006C46BE">
            <w:pPr>
              <w:rPr>
                <w:rFonts w:eastAsiaTheme="majorEastAsia" w:cs="Times New Roman"/>
              </w:rPr>
            </w:pPr>
            <w:r w:rsidRPr="007F7AA4">
              <w:rPr>
                <w:rFonts w:eastAsiaTheme="majorEastAsia" w:cs="Times New Roman"/>
              </w:rPr>
              <w:t>[0xB0C0/026/008/014]     03:34:22.185346          DL_CCCH / RRCConnectionSetupRadio Bearer ID: 0, Freq: 38400, SFN: 9052</w:t>
            </w:r>
          </w:p>
          <w:p w14:paraId="01BBE3AB" w14:textId="77777777" w:rsidR="006C46BE" w:rsidRPr="007F7AA4" w:rsidRDefault="006C46BE" w:rsidP="006C46BE">
            <w:pPr>
              <w:rPr>
                <w:rFonts w:eastAsiaTheme="majorEastAsia" w:cs="Times New Roman"/>
              </w:rPr>
            </w:pPr>
            <w:r w:rsidRPr="007F7AA4">
              <w:rPr>
                <w:rFonts w:eastAsiaTheme="majorEastAsia" w:cs="Times New Roman"/>
              </w:rPr>
              <w:lastRenderedPageBreak/>
              <w:t>[0xB0C0/026/011/000]     03:34:22.189388          UL_DCCH / RRCConnectionSetupCompleteRadio Bearer ID: 1, Freq: 38400, SFN: 02</w:t>
            </w:r>
          </w:p>
          <w:p w14:paraId="2019D145" w14:textId="77777777" w:rsidR="006C46BE" w:rsidRPr="007F7AA4" w:rsidRDefault="006C46BE" w:rsidP="006C46BE">
            <w:pPr>
              <w:rPr>
                <w:rFonts w:eastAsiaTheme="majorEastAsia" w:cs="Times New Roman"/>
              </w:rPr>
            </w:pPr>
            <w:r w:rsidRPr="007F7AA4">
              <w:rPr>
                <w:rFonts w:eastAsiaTheme="majorEastAsia" w:cs="Times New Roman"/>
                <w:highlight w:val="yellow"/>
              </w:rPr>
              <w:t>[0xB0C0/026/009/000]     03:34:24.176252          DL_DCCH / RRCConnectionReleaseRadio Bearer ID: 1, Freq: 38400, SFN: 812</w:t>
            </w:r>
          </w:p>
          <w:p w14:paraId="197DF5C0" w14:textId="77777777" w:rsidR="006C46BE" w:rsidRPr="007F7AA4" w:rsidRDefault="006C46BE" w:rsidP="006C46BE">
            <w:pPr>
              <w:rPr>
                <w:rFonts w:eastAsiaTheme="majorEastAsia" w:cs="Times New Roman"/>
              </w:rPr>
            </w:pPr>
            <w:r w:rsidRPr="007F7AA4">
              <w:rPr>
                <w:rFonts w:eastAsiaTheme="majorEastAsia" w:cs="Times New Roman"/>
              </w:rPr>
              <w:t>[0xB0ED]                 03:34:34.267624          LTE NAS EMM Plain OTA Outgoing MessageAttach request Msg       2</w:t>
            </w:r>
          </w:p>
          <w:p w14:paraId="10497B47" w14:textId="77777777" w:rsidR="006C46BE" w:rsidRPr="007F7AA4" w:rsidRDefault="006C46BE" w:rsidP="006C46BE">
            <w:pPr>
              <w:rPr>
                <w:rFonts w:eastAsiaTheme="majorEastAsia" w:cs="Times New Roman"/>
              </w:rPr>
            </w:pPr>
            <w:r w:rsidRPr="007F7AA4">
              <w:rPr>
                <w:rFonts w:eastAsiaTheme="majorEastAsia" w:cs="Times New Roman"/>
              </w:rPr>
              <w:t>[0xB0C0/026/010/000]     03:34:34.267956          UL_CCCH / RRCConnectionRequestRadio Bearer ID: 0, Freq: 38400, SFN: 02</w:t>
            </w:r>
          </w:p>
          <w:p w14:paraId="6E0B12EE" w14:textId="77777777" w:rsidR="006C46BE" w:rsidRPr="007F7AA4" w:rsidRDefault="006C46BE" w:rsidP="006C46BE">
            <w:pPr>
              <w:rPr>
                <w:rFonts w:eastAsiaTheme="majorEastAsia" w:cs="Times New Roman"/>
              </w:rPr>
            </w:pPr>
            <w:r w:rsidRPr="007F7AA4">
              <w:rPr>
                <w:rFonts w:eastAsiaTheme="majorEastAsia" w:cs="Times New Roman"/>
              </w:rPr>
              <w:t>[0xB0C0/026/008/014]     03:34:34.355310          DL_CCCH / RRCConnectionSetupRadio Bearer ID: 0, Freq: 38400, SFN: 742</w:t>
            </w:r>
          </w:p>
          <w:p w14:paraId="39E220E2" w14:textId="77777777" w:rsidR="006C46BE" w:rsidRPr="007F7AA4" w:rsidRDefault="006C46BE" w:rsidP="006C46BE">
            <w:pPr>
              <w:rPr>
                <w:rFonts w:eastAsiaTheme="majorEastAsia" w:cs="Times New Roman"/>
              </w:rPr>
            </w:pPr>
            <w:r w:rsidRPr="007F7AA4">
              <w:rPr>
                <w:rFonts w:eastAsiaTheme="majorEastAsia" w:cs="Times New Roman"/>
              </w:rPr>
              <w:t>[0xB0C0/026/011/000]     03:34:34.359506          UL_DCCH / RRCConnectionSetupCompleteRadio Bearer ID: 1, Freq: 38400, SFN: 02</w:t>
            </w:r>
          </w:p>
          <w:p w14:paraId="331451A6" w14:textId="77777777" w:rsidR="006C46BE" w:rsidRPr="007F7AA4" w:rsidRDefault="006C46BE" w:rsidP="006C46BE">
            <w:pPr>
              <w:rPr>
                <w:rFonts w:eastAsiaTheme="majorEastAsia" w:cs="Times New Roman"/>
              </w:rPr>
            </w:pPr>
            <w:r w:rsidRPr="007F7AA4">
              <w:rPr>
                <w:rFonts w:eastAsiaTheme="majorEastAsia" w:cs="Times New Roman"/>
                <w:highlight w:val="yellow"/>
              </w:rPr>
              <w:t>[0xB0C0/026/009/000]     03:34:36.346218          DL_DCCH / RRCConnectionReleaseRadio Bearer ID: 1, Freq: 38400, SFN: 2742</w:t>
            </w:r>
          </w:p>
          <w:p w14:paraId="2D8D1516" w14:textId="77777777" w:rsidR="006C46BE" w:rsidRPr="007F7AA4" w:rsidRDefault="006C46BE" w:rsidP="006C46BE">
            <w:pPr>
              <w:rPr>
                <w:rFonts w:eastAsiaTheme="majorEastAsia" w:cs="Times New Roman"/>
              </w:rPr>
            </w:pPr>
            <w:r w:rsidRPr="007F7AA4">
              <w:rPr>
                <w:rFonts w:eastAsiaTheme="majorEastAsia" w:cs="Times New Roman"/>
              </w:rPr>
              <w:t>[0xB0ED]                 03:34:46.437707          LTE NAS EMM Plain OTA Outgoing MessageAttach request Msg       2</w:t>
            </w:r>
          </w:p>
          <w:p w14:paraId="186EC749" w14:textId="77777777" w:rsidR="006C46BE" w:rsidRPr="007F7AA4" w:rsidRDefault="006C46BE" w:rsidP="006C46BE">
            <w:pPr>
              <w:rPr>
                <w:rFonts w:eastAsiaTheme="majorEastAsia" w:cs="Times New Roman"/>
              </w:rPr>
            </w:pPr>
            <w:r w:rsidRPr="007F7AA4">
              <w:rPr>
                <w:rFonts w:eastAsiaTheme="majorEastAsia" w:cs="Times New Roman"/>
              </w:rPr>
              <w:t>[0xB0C0/026/010/000]     03:34:46.438066          UL_CCCH / RRCConnectionRequestRadio Bearer ID: 0, Freq: 38400, SFN: 02</w:t>
            </w:r>
          </w:p>
          <w:p w14:paraId="6CDFEA46" w14:textId="77777777" w:rsidR="006C46BE" w:rsidRPr="007F7AA4" w:rsidRDefault="006C46BE" w:rsidP="006C46BE">
            <w:pPr>
              <w:rPr>
                <w:rFonts w:eastAsiaTheme="majorEastAsia" w:cs="Times New Roman"/>
              </w:rPr>
            </w:pPr>
            <w:r w:rsidRPr="007F7AA4">
              <w:rPr>
                <w:rFonts w:eastAsiaTheme="majorEastAsia" w:cs="Times New Roman"/>
              </w:rPr>
              <w:t>[0xB0C0/026/008/014]     03:34:46.536212          DL_CCCH / RRCConnectionSetupRadio Bearer ID: 0, Freq: 38400, SFN: 2692</w:t>
            </w:r>
          </w:p>
          <w:p w14:paraId="652B6674" w14:textId="77777777" w:rsidR="006C46BE" w:rsidRPr="007F7AA4" w:rsidRDefault="006C46BE" w:rsidP="006C46BE">
            <w:pPr>
              <w:rPr>
                <w:rFonts w:eastAsiaTheme="majorEastAsia" w:cs="Times New Roman"/>
              </w:rPr>
            </w:pPr>
            <w:r w:rsidRPr="007F7AA4">
              <w:rPr>
                <w:rFonts w:eastAsiaTheme="majorEastAsia" w:cs="Times New Roman"/>
              </w:rPr>
              <w:t>[0xB0C0/026/011/000]     03:34:46.540424          UL_DCCH / RRCConnectionSetupCompleteRadio Bearer ID: 1, Freq: 38400, SFN: 02</w:t>
            </w:r>
          </w:p>
          <w:p w14:paraId="4D06670D" w14:textId="77777777" w:rsidR="006C46BE" w:rsidRPr="007F7AA4" w:rsidRDefault="006C46BE" w:rsidP="006C46BE">
            <w:pPr>
              <w:rPr>
                <w:rFonts w:eastAsiaTheme="majorEastAsia" w:cs="Times New Roman"/>
              </w:rPr>
            </w:pPr>
            <w:r w:rsidRPr="007F7AA4">
              <w:rPr>
                <w:rFonts w:eastAsiaTheme="majorEastAsia" w:cs="Times New Roman"/>
                <w:highlight w:val="yellow"/>
              </w:rPr>
              <w:t>[0xB0C0/026/009/000]     03:34:48.526178          DL_DCCH / RRCConnectionReleaseRadio Bearer ID: 1, Freq: 38400, SFN: 4682</w:t>
            </w:r>
          </w:p>
          <w:p w14:paraId="09AC41AE" w14:textId="77777777" w:rsidR="006C46BE" w:rsidRPr="007F7AA4" w:rsidRDefault="006C46BE" w:rsidP="006C46BE">
            <w:pPr>
              <w:rPr>
                <w:rFonts w:eastAsiaTheme="majorEastAsia" w:cs="Times New Roman"/>
              </w:rPr>
            </w:pPr>
            <w:r w:rsidRPr="007F7AA4">
              <w:rPr>
                <w:rFonts w:eastAsiaTheme="majorEastAsia" w:cs="Times New Roman"/>
              </w:rPr>
              <w:t>[0xB0ED]                 03:34:58.618941          LTE NAS EMM Plain OTA Outgoing MessageAttach request Msg       2</w:t>
            </w:r>
          </w:p>
          <w:p w14:paraId="30606F87" w14:textId="77777777" w:rsidR="006C46BE" w:rsidRPr="007F7AA4" w:rsidRDefault="006C46BE" w:rsidP="006C46BE">
            <w:pPr>
              <w:rPr>
                <w:rFonts w:eastAsiaTheme="majorEastAsia" w:cs="Times New Roman"/>
              </w:rPr>
            </w:pPr>
            <w:r w:rsidRPr="007F7AA4">
              <w:rPr>
                <w:rFonts w:eastAsiaTheme="majorEastAsia" w:cs="Times New Roman"/>
              </w:rPr>
              <w:t>[0xB0C0/026/010/000]     03:34:58.619287          UL_CCCH / RRCConnectionRequestRadio Bearer ID: 0, Freq: 38400, SFN: 02</w:t>
            </w:r>
          </w:p>
          <w:p w14:paraId="7EA3542C" w14:textId="77777777" w:rsidR="006C46BE" w:rsidRPr="007F7AA4" w:rsidRDefault="006C46BE" w:rsidP="006C46BE">
            <w:pPr>
              <w:rPr>
                <w:rFonts w:eastAsiaTheme="majorEastAsia" w:cs="Times New Roman"/>
              </w:rPr>
            </w:pPr>
            <w:r w:rsidRPr="007F7AA4">
              <w:rPr>
                <w:rFonts w:eastAsiaTheme="majorEastAsia" w:cs="Times New Roman"/>
              </w:rPr>
              <w:t>[0xB0C0/026/008/014]     03:34:58.716171          DL_CCCH / RRCConnectionSetupRadio Bearer ID: 0, Freq: 38400, SFN: 4632</w:t>
            </w:r>
          </w:p>
          <w:p w14:paraId="5AE11CC9" w14:textId="77777777" w:rsidR="006C46BE" w:rsidRPr="007F7AA4" w:rsidRDefault="006C46BE" w:rsidP="006C46BE">
            <w:pPr>
              <w:rPr>
                <w:rFonts w:eastAsiaTheme="majorEastAsia" w:cs="Times New Roman"/>
              </w:rPr>
            </w:pPr>
            <w:r w:rsidRPr="007F7AA4">
              <w:rPr>
                <w:rFonts w:eastAsiaTheme="majorEastAsia" w:cs="Times New Roman"/>
                <w:highlight w:val="yellow"/>
              </w:rPr>
              <w:t>[0xB0C0/026/009/000]     03:35:00.716124          DL_DCCH / RRCConnectionReleaseRadio Bearer ID: 1, Freq: 38400, SFN: 6632</w:t>
            </w:r>
          </w:p>
          <w:p w14:paraId="091A2E27" w14:textId="77777777" w:rsidR="006C46BE" w:rsidRPr="007F7AA4" w:rsidRDefault="006C46BE" w:rsidP="006C46BE">
            <w:pPr>
              <w:rPr>
                <w:rFonts w:eastAsiaTheme="majorEastAsia" w:cs="Times New Roman"/>
              </w:rPr>
            </w:pPr>
            <w:r w:rsidRPr="007F7AA4">
              <w:rPr>
                <w:rFonts w:eastAsiaTheme="majorEastAsia" w:cs="Times New Roman"/>
                <w:highlight w:val="green"/>
              </w:rPr>
              <w:t>[0xB0ED]                 03:35:10.801764          LTE NAS EMM Plain OTA Outgoing MessageAttach request Msg       2</w:t>
            </w:r>
          </w:p>
          <w:p w14:paraId="4C694D8F" w14:textId="77777777" w:rsidR="006C46BE" w:rsidRPr="007F7AA4" w:rsidRDefault="006C46BE" w:rsidP="006C46BE">
            <w:pPr>
              <w:rPr>
                <w:rFonts w:eastAsiaTheme="majorEastAsia" w:cs="Times New Roman"/>
              </w:rPr>
            </w:pPr>
            <w:r w:rsidRPr="007F7AA4">
              <w:rPr>
                <w:rFonts w:eastAsiaTheme="majorEastAsia" w:cs="Times New Roman"/>
              </w:rPr>
              <w:t>[0xB0C0/026/010/000]     03:35:10.802091          UL_CCCH / RRCConnectionRequestRadio Bearer ID: 0, Freq: 38400, SFN: 02</w:t>
            </w:r>
          </w:p>
          <w:p w14:paraId="7ED1340C" w14:textId="77777777" w:rsidR="006C46BE" w:rsidRPr="007F7AA4" w:rsidRDefault="006C46BE" w:rsidP="006C46BE">
            <w:pPr>
              <w:rPr>
                <w:rFonts w:eastAsiaTheme="majorEastAsia" w:cs="Times New Roman"/>
              </w:rPr>
            </w:pPr>
            <w:r w:rsidRPr="007F7AA4">
              <w:rPr>
                <w:rFonts w:eastAsiaTheme="majorEastAsia" w:cs="Times New Roman"/>
              </w:rPr>
              <w:t>[0xB0C0/026/008/014]     03:35:10.895160          DL_CCCH / RRCConnectionSetupRadio Bearer ID: 0, Freq: 38400, SFN: 6562</w:t>
            </w:r>
          </w:p>
          <w:p w14:paraId="3AC6AD0A" w14:textId="77777777" w:rsidR="006C46BE" w:rsidRPr="007F7AA4" w:rsidRDefault="006C46BE" w:rsidP="006C46BE">
            <w:pPr>
              <w:rPr>
                <w:rFonts w:eastAsiaTheme="majorEastAsia" w:cs="Times New Roman"/>
              </w:rPr>
            </w:pPr>
            <w:r w:rsidRPr="007F7AA4">
              <w:rPr>
                <w:rFonts w:eastAsiaTheme="majorEastAsia" w:cs="Times New Roman"/>
              </w:rPr>
              <w:t>[0xB0C0/026/011/000]     03:35:10.899321          UL_DCCH / RRCConnectionSetupCompleteRadio Bearer ID: 1, Freq: 38400, SFN: 02</w:t>
            </w:r>
          </w:p>
          <w:p w14:paraId="72E93C0F" w14:textId="77777777" w:rsidR="006C46BE" w:rsidRPr="007F7AA4" w:rsidRDefault="006C46BE" w:rsidP="006C46BE">
            <w:pPr>
              <w:rPr>
                <w:rFonts w:eastAsiaTheme="majorEastAsia" w:cs="Times New Roman"/>
              </w:rPr>
            </w:pPr>
            <w:r w:rsidRPr="007F7AA4">
              <w:rPr>
                <w:rFonts w:eastAsiaTheme="majorEastAsia" w:cs="Times New Roman"/>
                <w:highlight w:val="green"/>
              </w:rPr>
              <w:t>[0xB0EC]                 03:35:13.487441          LTE NAS EMM Plain OTA Incoming MessageAttach accept Msg        2</w:t>
            </w:r>
          </w:p>
          <w:p w14:paraId="14F6C9B5" w14:textId="78B20D12" w:rsidR="006C46BE" w:rsidRPr="007F7AA4" w:rsidRDefault="006C46BE" w:rsidP="006C46BE">
            <w:pPr>
              <w:rPr>
                <w:rFonts w:eastAsiaTheme="majorEastAsia" w:cs="Times New Roman"/>
              </w:rPr>
            </w:pPr>
            <w:r w:rsidRPr="007F7AA4">
              <w:rPr>
                <w:rFonts w:eastAsiaTheme="majorEastAsia" w:cs="Times New Roman"/>
                <w:highlight w:val="green"/>
              </w:rPr>
              <w:t>[0xB0ED]                 03:35:13.490799          LTE NAS EMM Plain OTA Outgoing MessageAttach complete Msg      2</w:t>
            </w:r>
          </w:p>
        </w:tc>
      </w:tr>
    </w:tbl>
    <w:p w14:paraId="59D1496C" w14:textId="77777777" w:rsidR="007E3C7B" w:rsidRPr="007F7AA4" w:rsidRDefault="007E3C7B" w:rsidP="007E3C7B">
      <w:pPr>
        <w:pStyle w:val="3"/>
        <w:spacing w:before="156" w:after="156"/>
        <w:rPr>
          <w:rFonts w:eastAsiaTheme="majorEastAsia" w:cs="Times New Roman"/>
        </w:rPr>
      </w:pPr>
      <w:bookmarkStart w:id="126" w:name="_Toc87714704"/>
      <w:r w:rsidRPr="007F7AA4">
        <w:rPr>
          <w:rFonts w:eastAsiaTheme="majorEastAsia" w:cs="Times New Roman"/>
        </w:rPr>
        <w:lastRenderedPageBreak/>
        <w:t>卡</w:t>
      </w:r>
      <w:r w:rsidRPr="007F7AA4">
        <w:rPr>
          <w:rFonts w:eastAsiaTheme="majorEastAsia" w:cs="Times New Roman"/>
        </w:rPr>
        <w:t>1</w:t>
      </w:r>
      <w:r w:rsidRPr="007F7AA4">
        <w:rPr>
          <w:rFonts w:eastAsiaTheme="majorEastAsia" w:cs="Times New Roman"/>
        </w:rPr>
        <w:t>紧急呼叫导致的卡</w:t>
      </w:r>
      <w:r w:rsidRPr="007F7AA4">
        <w:rPr>
          <w:rFonts w:eastAsiaTheme="majorEastAsia" w:cs="Times New Roman"/>
        </w:rPr>
        <w:t>2</w:t>
      </w:r>
      <w:r w:rsidRPr="007F7AA4">
        <w:rPr>
          <w:rFonts w:eastAsiaTheme="majorEastAsia" w:cs="Times New Roman"/>
        </w:rPr>
        <w:t>掉网</w:t>
      </w:r>
      <w:bookmarkEnd w:id="126"/>
    </w:p>
    <w:p w14:paraId="4CFA9A70" w14:textId="77777777" w:rsidR="007E3C7B" w:rsidRPr="007F7AA4" w:rsidRDefault="007E3C7B" w:rsidP="007E3C7B">
      <w:pPr>
        <w:rPr>
          <w:rFonts w:eastAsiaTheme="majorEastAsia" w:cs="Times New Roman"/>
        </w:rPr>
      </w:pPr>
      <w:r w:rsidRPr="007F7AA4">
        <w:rPr>
          <w:rFonts w:eastAsiaTheme="majorEastAsia" w:cs="Times New Roman"/>
        </w:rPr>
        <w:t>在卡</w:t>
      </w:r>
      <w:r w:rsidRPr="007F7AA4">
        <w:rPr>
          <w:rFonts w:eastAsiaTheme="majorEastAsia" w:cs="Times New Roman"/>
        </w:rPr>
        <w:t>1</w:t>
      </w:r>
      <w:r w:rsidRPr="007F7AA4">
        <w:rPr>
          <w:rFonts w:eastAsiaTheme="majorEastAsia" w:cs="Times New Roman"/>
        </w:rPr>
        <w:t>紧急呼叫的过程中，卡</w:t>
      </w:r>
      <w:r w:rsidRPr="007F7AA4">
        <w:rPr>
          <w:rFonts w:eastAsiaTheme="majorEastAsia" w:cs="Times New Roman"/>
        </w:rPr>
        <w:t>2</w:t>
      </w:r>
      <w:r w:rsidRPr="007F7AA4">
        <w:rPr>
          <w:rFonts w:eastAsiaTheme="majorEastAsia" w:cs="Times New Roman"/>
        </w:rPr>
        <w:t>会收到</w:t>
      </w:r>
      <w:r w:rsidRPr="007F7AA4">
        <w:rPr>
          <w:rFonts w:eastAsiaTheme="majorEastAsia" w:cs="Times New Roman"/>
        </w:rPr>
        <w:t>STOP MODE REQ</w:t>
      </w:r>
      <w:r w:rsidRPr="007F7AA4">
        <w:rPr>
          <w:rFonts w:eastAsiaTheme="majorEastAsia" w:cs="Times New Roman"/>
        </w:rPr>
        <w:t>消息用于</w:t>
      </w:r>
      <w:r w:rsidRPr="007F7AA4">
        <w:rPr>
          <w:rFonts w:eastAsiaTheme="majorEastAsia" w:cs="Times New Roman"/>
        </w:rPr>
        <w:t>Suspend</w:t>
      </w:r>
      <w:r w:rsidRPr="007F7AA4">
        <w:rPr>
          <w:rFonts w:eastAsiaTheme="majorEastAsia" w:cs="Times New Roman"/>
        </w:rPr>
        <w:t>卡</w:t>
      </w:r>
      <w:r w:rsidRPr="007F7AA4">
        <w:rPr>
          <w:rFonts w:eastAsiaTheme="majorEastAsia" w:cs="Times New Roman"/>
        </w:rPr>
        <w:t>2</w:t>
      </w:r>
      <w:r w:rsidRPr="007F7AA4">
        <w:rPr>
          <w:rFonts w:eastAsiaTheme="majorEastAsia" w:cs="Times New Roman"/>
        </w:rPr>
        <w:t>的任何业务进程。卡</w:t>
      </w:r>
      <w:r w:rsidRPr="007F7AA4">
        <w:rPr>
          <w:rFonts w:eastAsiaTheme="majorEastAsia" w:cs="Times New Roman"/>
        </w:rPr>
        <w:t>1</w:t>
      </w:r>
      <w:r w:rsidRPr="007F7AA4">
        <w:rPr>
          <w:rFonts w:eastAsiaTheme="majorEastAsia" w:cs="Times New Roman"/>
        </w:rPr>
        <w:t>紧急呼叫结束后，卡</w:t>
      </w:r>
      <w:r w:rsidRPr="007F7AA4">
        <w:rPr>
          <w:rFonts w:eastAsiaTheme="majorEastAsia" w:cs="Times New Roman"/>
        </w:rPr>
        <w:t>2</w:t>
      </w:r>
      <w:r w:rsidRPr="007F7AA4">
        <w:rPr>
          <w:rFonts w:eastAsiaTheme="majorEastAsia" w:cs="Times New Roman"/>
        </w:rPr>
        <w:t>需要重新搜网。</w:t>
      </w:r>
    </w:p>
    <w:p w14:paraId="45038B3C" w14:textId="77777777" w:rsidR="007E3C7B" w:rsidRPr="007F7AA4" w:rsidRDefault="007E3C7B" w:rsidP="007E3C7B">
      <w:pPr>
        <w:rPr>
          <w:rFonts w:eastAsiaTheme="majorEastAsia" w:cs="Times New Roman"/>
        </w:rPr>
      </w:pPr>
    </w:p>
    <w:p w14:paraId="340160C1" w14:textId="77777777" w:rsidR="007E3C7B" w:rsidRPr="007F7AA4" w:rsidRDefault="007E3C7B" w:rsidP="007E3C7B">
      <w:pPr>
        <w:rPr>
          <w:rFonts w:eastAsiaTheme="majorEastAsia" w:cs="Times New Roman"/>
          <w:sz w:val="20"/>
          <w:szCs w:val="21"/>
        </w:rPr>
      </w:pPr>
      <w:r w:rsidRPr="007F7AA4">
        <w:rPr>
          <w:rFonts w:eastAsiaTheme="majorEastAsia" w:cs="Times New Roman"/>
          <w:sz w:val="20"/>
          <w:szCs w:val="21"/>
        </w:rPr>
        <w:t>示例</w:t>
      </w:r>
      <w:r w:rsidRPr="007F7AA4">
        <w:rPr>
          <w:rFonts w:eastAsiaTheme="majorEastAsia" w:cs="Times New Roman"/>
          <w:sz w:val="20"/>
          <w:szCs w:val="21"/>
        </w:rPr>
        <w:t>JIRA</w:t>
      </w:r>
      <w:r w:rsidRPr="007F7AA4">
        <w:rPr>
          <w:rFonts w:eastAsiaTheme="majorEastAsia" w:cs="Times New Roman"/>
          <w:sz w:val="20"/>
          <w:szCs w:val="21"/>
        </w:rPr>
        <w:t>：</w:t>
      </w:r>
      <w:r w:rsidRPr="007F7AA4">
        <w:rPr>
          <w:rFonts w:eastAsiaTheme="majorEastAsia" w:cs="Times New Roman"/>
          <w:sz w:val="20"/>
          <w:szCs w:val="21"/>
        </w:rPr>
        <w:t>THYME-2838 FT_J2S_Xiamen_CU-SA_</w:t>
      </w:r>
      <w:r w:rsidRPr="007F7AA4">
        <w:rPr>
          <w:rFonts w:eastAsiaTheme="majorEastAsia" w:cs="Times New Roman"/>
          <w:sz w:val="20"/>
          <w:szCs w:val="21"/>
        </w:rPr>
        <w:t>卡一主卡联通</w:t>
      </w:r>
      <w:r w:rsidRPr="007F7AA4">
        <w:rPr>
          <w:rFonts w:eastAsiaTheme="majorEastAsia" w:cs="Times New Roman"/>
          <w:sz w:val="20"/>
          <w:szCs w:val="21"/>
        </w:rPr>
        <w:t>5V+</w:t>
      </w:r>
      <w:r w:rsidRPr="007F7AA4">
        <w:rPr>
          <w:rFonts w:eastAsiaTheme="majorEastAsia" w:cs="Times New Roman"/>
          <w:sz w:val="20"/>
          <w:szCs w:val="21"/>
        </w:rPr>
        <w:t>卡二副卡移动</w:t>
      </w:r>
      <w:r w:rsidRPr="007F7AA4">
        <w:rPr>
          <w:rFonts w:eastAsiaTheme="majorEastAsia" w:cs="Times New Roman"/>
          <w:sz w:val="20"/>
          <w:szCs w:val="21"/>
        </w:rPr>
        <w:t>4V</w:t>
      </w:r>
      <w:r w:rsidRPr="007F7AA4">
        <w:rPr>
          <w:rFonts w:eastAsiaTheme="majorEastAsia" w:cs="Times New Roman"/>
          <w:sz w:val="20"/>
          <w:szCs w:val="21"/>
        </w:rPr>
        <w:t>，卡二发起</w:t>
      </w:r>
      <w:r w:rsidRPr="007F7AA4">
        <w:rPr>
          <w:rFonts w:eastAsiaTheme="majorEastAsia" w:cs="Times New Roman"/>
          <w:sz w:val="20"/>
          <w:szCs w:val="21"/>
        </w:rPr>
        <w:t>EC call(112)</w:t>
      </w:r>
      <w:r w:rsidRPr="007F7AA4">
        <w:rPr>
          <w:rFonts w:eastAsiaTheme="majorEastAsia" w:cs="Times New Roman"/>
          <w:sz w:val="20"/>
          <w:szCs w:val="21"/>
        </w:rPr>
        <w:t>，信号栏显示卡二脱网</w:t>
      </w:r>
      <w:r w:rsidRPr="007F7AA4">
        <w:rPr>
          <w:rFonts w:eastAsiaTheme="majorEastAsia" w:cs="Times New Roman"/>
          <w:sz w:val="20"/>
          <w:szCs w:val="21"/>
        </w:rPr>
        <w:t>1s</w:t>
      </w:r>
      <w:r w:rsidRPr="007F7AA4">
        <w:rPr>
          <w:rFonts w:eastAsiaTheme="majorEastAsia" w:cs="Times New Roman"/>
          <w:sz w:val="20"/>
          <w:szCs w:val="21"/>
        </w:rPr>
        <w:t>，</w:t>
      </w:r>
      <w:r w:rsidRPr="007F7AA4">
        <w:rPr>
          <w:rFonts w:eastAsiaTheme="majorEastAsia" w:cs="Times New Roman"/>
          <w:sz w:val="20"/>
          <w:szCs w:val="21"/>
        </w:rPr>
        <w:t>15</w:t>
      </w:r>
      <w:r w:rsidRPr="007F7AA4">
        <w:rPr>
          <w:rFonts w:eastAsiaTheme="majorEastAsia" w:cs="Times New Roman"/>
          <w:sz w:val="20"/>
          <w:szCs w:val="21"/>
        </w:rPr>
        <w:t>点</w:t>
      </w:r>
      <w:r w:rsidRPr="007F7AA4">
        <w:rPr>
          <w:rFonts w:eastAsiaTheme="majorEastAsia" w:cs="Times New Roman"/>
          <w:sz w:val="20"/>
          <w:szCs w:val="21"/>
        </w:rPr>
        <w:t>03</w:t>
      </w:r>
      <w:r w:rsidRPr="007F7AA4">
        <w:rPr>
          <w:rFonts w:eastAsiaTheme="majorEastAsia" w:cs="Times New Roman"/>
          <w:sz w:val="20"/>
          <w:szCs w:val="21"/>
        </w:rPr>
        <w:t>分，概率：</w:t>
      </w:r>
      <w:r w:rsidRPr="007F7AA4">
        <w:rPr>
          <w:rFonts w:eastAsiaTheme="majorEastAsia" w:cs="Times New Roman"/>
          <w:sz w:val="20"/>
          <w:szCs w:val="21"/>
        </w:rPr>
        <w:t>2/5_20210113</w:t>
      </w:r>
    </w:p>
    <w:tbl>
      <w:tblPr>
        <w:tblStyle w:val="a7"/>
        <w:tblW w:w="0" w:type="auto"/>
        <w:tblLook w:val="04A0" w:firstRow="1" w:lastRow="0" w:firstColumn="1" w:lastColumn="0" w:noHBand="0" w:noVBand="1"/>
      </w:tblPr>
      <w:tblGrid>
        <w:gridCol w:w="13454"/>
      </w:tblGrid>
      <w:tr w:rsidR="00667BBB" w:rsidRPr="007F7AA4" w14:paraId="1ADF437D" w14:textId="77777777" w:rsidTr="00667BBB">
        <w:tc>
          <w:tcPr>
            <w:tcW w:w="13454" w:type="dxa"/>
          </w:tcPr>
          <w:p w14:paraId="45B347B9" w14:textId="77777777" w:rsidR="00667BBB" w:rsidRPr="007F7AA4" w:rsidRDefault="00667BBB" w:rsidP="00667BBB">
            <w:pPr>
              <w:rPr>
                <w:rFonts w:eastAsiaTheme="majorEastAsia" w:cs="Times New Roman"/>
                <w:sz w:val="20"/>
                <w:szCs w:val="21"/>
              </w:rPr>
            </w:pPr>
            <w:r w:rsidRPr="007F7AA4">
              <w:rPr>
                <w:rFonts w:eastAsiaTheme="majorEastAsia" w:cs="Times New Roman"/>
                <w:b/>
                <w:sz w:val="20"/>
                <w:szCs w:val="21"/>
              </w:rPr>
              <w:t>// CM request stop mode which lead service lost in sub 1</w:t>
            </w:r>
          </w:p>
          <w:p w14:paraId="09D354C2" w14:textId="77777777" w:rsidR="00667BBB" w:rsidRPr="007F7AA4" w:rsidRDefault="00667BBB" w:rsidP="00667BBB">
            <w:pPr>
              <w:rPr>
                <w:rFonts w:eastAsiaTheme="majorEastAsia" w:cs="Times New Roman"/>
                <w:b/>
                <w:sz w:val="20"/>
                <w:szCs w:val="21"/>
              </w:rPr>
            </w:pPr>
            <w:r w:rsidRPr="007F7AA4">
              <w:rPr>
                <w:rFonts w:eastAsiaTheme="majorEastAsia" w:cs="Times New Roman"/>
                <w:sz w:val="20"/>
                <w:szCs w:val="21"/>
              </w:rPr>
              <w:t>07:03:59.812 MM/LowFreq/High/REG [ reg_state.c 10466] DS: SUB 1 =REG=</w:t>
            </w:r>
            <w:r w:rsidRPr="007F7AA4">
              <w:rPr>
                <w:rFonts w:eastAsiaTheme="majorEastAsia" w:cs="Times New Roman"/>
                <w:b/>
                <w:sz w:val="20"/>
                <w:szCs w:val="21"/>
              </w:rPr>
              <w:t xml:space="preserve"> CM_STOP_MODE_REQ stop_mode_reason 12</w:t>
            </w:r>
          </w:p>
          <w:p w14:paraId="0B675412" w14:textId="77777777" w:rsidR="00667BBB" w:rsidRPr="007F7AA4" w:rsidRDefault="00667BBB" w:rsidP="00667BBB">
            <w:pPr>
              <w:rPr>
                <w:rFonts w:eastAsiaTheme="majorEastAsia" w:cs="Times New Roman"/>
                <w:sz w:val="20"/>
                <w:szCs w:val="21"/>
              </w:rPr>
            </w:pPr>
            <w:r w:rsidRPr="007F7AA4">
              <w:rPr>
                <w:rFonts w:eastAsiaTheme="majorEastAsia" w:cs="Times New Roman"/>
                <w:b/>
                <w:sz w:val="20"/>
                <w:szCs w:val="21"/>
              </w:rPr>
              <w:t>// 30s later request service for GSM</w:t>
            </w:r>
          </w:p>
          <w:p w14:paraId="1610F5DB" w14:textId="77777777" w:rsidR="00667BBB" w:rsidRPr="007F7AA4" w:rsidRDefault="00667BBB" w:rsidP="00667BBB">
            <w:pPr>
              <w:rPr>
                <w:rFonts w:eastAsiaTheme="majorEastAsia" w:cs="Times New Roman"/>
                <w:sz w:val="20"/>
                <w:szCs w:val="21"/>
              </w:rPr>
            </w:pPr>
            <w:r w:rsidRPr="007F7AA4">
              <w:rPr>
                <w:rFonts w:eastAsiaTheme="majorEastAsia" w:cs="Times New Roman"/>
                <w:sz w:val="20"/>
                <w:szCs w:val="21"/>
              </w:rPr>
              <w:t>07:04:31.150 MM/LowFreq/High/REG [ reg_state.c 2360] DS: SUB 1 =REG= CM_SERVICE_REQ Scan Scope type=0 network_selection_mode 0 Additional_info=1 RAT Enabled BM = 0x208, BST BM = 0x8</w:t>
            </w:r>
          </w:p>
          <w:p w14:paraId="23B498B2" w14:textId="77777777" w:rsidR="00667BBB" w:rsidRPr="007F7AA4" w:rsidRDefault="00667BBB" w:rsidP="00667BBB">
            <w:pPr>
              <w:rPr>
                <w:rFonts w:eastAsiaTheme="majorEastAsia" w:cs="Times New Roman"/>
                <w:sz w:val="20"/>
                <w:szCs w:val="21"/>
              </w:rPr>
            </w:pPr>
            <w:r w:rsidRPr="007F7AA4">
              <w:rPr>
                <w:rFonts w:eastAsiaTheme="majorEastAsia" w:cs="Times New Roman"/>
                <w:sz w:val="20"/>
                <w:szCs w:val="21"/>
              </w:rPr>
              <w:t>07:04:31.150 MM/HighFreq/High/REG [ reg_mode.c 2200] DS: SUB 1 =REG= Rat priority list num_items = 2</w:t>
            </w:r>
          </w:p>
          <w:p w14:paraId="625298BD" w14:textId="77777777" w:rsidR="00667BBB" w:rsidRPr="007F7AA4" w:rsidRDefault="00667BBB" w:rsidP="00667BBB">
            <w:pPr>
              <w:rPr>
                <w:rFonts w:eastAsiaTheme="majorEastAsia" w:cs="Times New Roman"/>
                <w:sz w:val="20"/>
                <w:szCs w:val="21"/>
              </w:rPr>
            </w:pPr>
            <w:r w:rsidRPr="007F7AA4">
              <w:rPr>
                <w:rFonts w:eastAsiaTheme="majorEastAsia" w:cs="Times New Roman"/>
                <w:sz w:val="20"/>
                <w:szCs w:val="21"/>
              </w:rPr>
              <w:t>07:04:31.150 MM/HighFreq/High/REG [ reg_mode.c 2204] DS: SUB 1 =REG= sys_mode = 9</w:t>
            </w:r>
          </w:p>
          <w:p w14:paraId="15BA6DB8" w14:textId="77777777" w:rsidR="00667BBB" w:rsidRPr="007F7AA4" w:rsidRDefault="00667BBB" w:rsidP="00667BBB">
            <w:pPr>
              <w:rPr>
                <w:rFonts w:eastAsiaTheme="majorEastAsia" w:cs="Times New Roman"/>
                <w:sz w:val="20"/>
                <w:szCs w:val="21"/>
              </w:rPr>
            </w:pPr>
            <w:r w:rsidRPr="007F7AA4">
              <w:rPr>
                <w:rFonts w:eastAsiaTheme="majorEastAsia" w:cs="Times New Roman"/>
                <w:sz w:val="20"/>
                <w:szCs w:val="21"/>
              </w:rPr>
              <w:t>07:04:31.150 MM/HighFreq/High/REG [ reg_mode.c 2234] DS: SUB 1 =REG= LTE BST band Capability bst_rat_acq_required = 0</w:t>
            </w:r>
          </w:p>
          <w:p w14:paraId="2C0FE444" w14:textId="77777777" w:rsidR="00667BBB" w:rsidRPr="007F7AA4" w:rsidRDefault="00667BBB" w:rsidP="00667BBB">
            <w:pPr>
              <w:rPr>
                <w:rFonts w:eastAsiaTheme="majorEastAsia" w:cs="Times New Roman"/>
                <w:sz w:val="20"/>
                <w:szCs w:val="21"/>
              </w:rPr>
            </w:pPr>
            <w:r w:rsidRPr="007F7AA4">
              <w:rPr>
                <w:rFonts w:eastAsiaTheme="majorEastAsia" w:cs="Times New Roman"/>
                <w:sz w:val="20"/>
                <w:szCs w:val="21"/>
              </w:rPr>
              <w:t>07:04:31.150 MM/HighFreq/High/REG [ reg_mode.c 2204] DS: SUB 1 =REG= sys_mode = 3</w:t>
            </w:r>
          </w:p>
          <w:p w14:paraId="78B4D5EC" w14:textId="77777777" w:rsidR="00667BBB" w:rsidRPr="007F7AA4" w:rsidRDefault="00667BBB" w:rsidP="00667BBB">
            <w:pPr>
              <w:rPr>
                <w:rFonts w:eastAsiaTheme="majorEastAsia" w:cs="Times New Roman"/>
                <w:sz w:val="20"/>
                <w:szCs w:val="21"/>
              </w:rPr>
            </w:pPr>
            <w:r w:rsidRPr="007F7AA4">
              <w:rPr>
                <w:rFonts w:eastAsiaTheme="majorEastAsia" w:cs="Times New Roman"/>
                <w:sz w:val="20"/>
                <w:szCs w:val="21"/>
              </w:rPr>
              <w:t>07:04:31.150 MM/HighFreq/High/REG [ reg_mode.c 2247] DS: SUB 1 =REG= BST band Capability bst_rat_acq_required = 1</w:t>
            </w:r>
          </w:p>
          <w:p w14:paraId="4C7FBB0A" w14:textId="77777777" w:rsidR="00667BBB" w:rsidRPr="007F7AA4" w:rsidRDefault="00667BBB" w:rsidP="00667BBB">
            <w:pPr>
              <w:rPr>
                <w:rFonts w:eastAsiaTheme="majorEastAsia" w:cs="Times New Roman"/>
                <w:sz w:val="20"/>
                <w:szCs w:val="21"/>
              </w:rPr>
            </w:pPr>
            <w:r w:rsidRPr="007F7AA4">
              <w:rPr>
                <w:rFonts w:eastAsiaTheme="majorEastAsia" w:cs="Times New Roman"/>
                <w:sz w:val="20"/>
                <w:szCs w:val="21"/>
              </w:rPr>
              <w:t>07:04:31.150 MM/LowFreq/High/REG [ reg_send.c 2174] DS: SUB 1 =REG= MMR_REG_REQ PLMN(460-0) RAT(0-GSM,1-W,2-LTE,3-TDS,4-NR5G) = 0 trans_id 126, scan_scope=0</w:t>
            </w:r>
          </w:p>
          <w:p w14:paraId="5B3755A8" w14:textId="77777777" w:rsidR="00667BBB" w:rsidRPr="007F7AA4" w:rsidRDefault="00667BBB" w:rsidP="00667BBB">
            <w:pPr>
              <w:rPr>
                <w:rFonts w:eastAsiaTheme="majorEastAsia" w:cs="Times New Roman"/>
                <w:sz w:val="20"/>
                <w:szCs w:val="21"/>
              </w:rPr>
            </w:pPr>
            <w:r w:rsidRPr="007F7AA4">
              <w:rPr>
                <w:rFonts w:eastAsiaTheme="majorEastAsia" w:cs="Times New Roman"/>
                <w:sz w:val="20"/>
                <w:szCs w:val="21"/>
              </w:rPr>
              <w:t>07:04:31.204 MM/LowFreq/High/MM [ mmplmnsel.c 709] DS: SUB 1 =MM= MM sent RR_PLMN_SELECT_REQ with service request cause 0 scan_scope 0 RAT Enabled BM = 0x208, BST BM = 0x8</w:t>
            </w:r>
          </w:p>
          <w:p w14:paraId="74DE04DD" w14:textId="77777777" w:rsidR="00667BBB" w:rsidRPr="007F7AA4" w:rsidRDefault="00667BBB" w:rsidP="00667BBB">
            <w:pPr>
              <w:rPr>
                <w:rFonts w:eastAsiaTheme="majorEastAsia" w:cs="Times New Roman"/>
                <w:sz w:val="20"/>
                <w:szCs w:val="21"/>
              </w:rPr>
            </w:pPr>
          </w:p>
          <w:p w14:paraId="046D95A3" w14:textId="77777777" w:rsidR="00667BBB" w:rsidRPr="007F7AA4" w:rsidRDefault="00667BBB" w:rsidP="00667BBB">
            <w:pPr>
              <w:rPr>
                <w:rFonts w:eastAsiaTheme="majorEastAsia" w:cs="Times New Roman"/>
                <w:b/>
                <w:sz w:val="20"/>
                <w:szCs w:val="21"/>
              </w:rPr>
            </w:pPr>
            <w:r w:rsidRPr="007F7AA4">
              <w:rPr>
                <w:rFonts w:eastAsiaTheme="majorEastAsia" w:cs="Times New Roman"/>
                <w:b/>
                <w:sz w:val="20"/>
                <w:szCs w:val="21"/>
              </w:rPr>
              <w:t>卡</w:t>
            </w:r>
            <w:r w:rsidRPr="007F7AA4">
              <w:rPr>
                <w:rFonts w:eastAsiaTheme="majorEastAsia" w:cs="Times New Roman"/>
                <w:b/>
                <w:sz w:val="20"/>
                <w:szCs w:val="21"/>
              </w:rPr>
              <w:t>1</w:t>
            </w:r>
            <w:r w:rsidRPr="007F7AA4">
              <w:rPr>
                <w:rFonts w:eastAsiaTheme="majorEastAsia" w:cs="Times New Roman"/>
                <w:b/>
                <w:sz w:val="20"/>
                <w:szCs w:val="21"/>
              </w:rPr>
              <w:t>紧急呼叫过程中，卡</w:t>
            </w:r>
            <w:r w:rsidRPr="007F7AA4">
              <w:rPr>
                <w:rFonts w:eastAsiaTheme="majorEastAsia" w:cs="Times New Roman"/>
                <w:b/>
                <w:sz w:val="20"/>
                <w:szCs w:val="21"/>
              </w:rPr>
              <w:t>2</w:t>
            </w:r>
            <w:r w:rsidRPr="007F7AA4">
              <w:rPr>
                <w:rFonts w:eastAsiaTheme="majorEastAsia" w:cs="Times New Roman"/>
                <w:b/>
                <w:sz w:val="20"/>
                <w:szCs w:val="21"/>
              </w:rPr>
              <w:t>被</w:t>
            </w:r>
            <w:r w:rsidRPr="007F7AA4">
              <w:rPr>
                <w:rFonts w:eastAsiaTheme="majorEastAsia" w:cs="Times New Roman"/>
                <w:b/>
                <w:sz w:val="20"/>
                <w:szCs w:val="21"/>
              </w:rPr>
              <w:t>suspend</w:t>
            </w:r>
            <w:r w:rsidRPr="007F7AA4">
              <w:rPr>
                <w:rFonts w:eastAsiaTheme="majorEastAsia" w:cs="Times New Roman"/>
                <w:b/>
                <w:sz w:val="20"/>
                <w:szCs w:val="21"/>
              </w:rPr>
              <w:t>了，到时卡</w:t>
            </w:r>
            <w:r w:rsidRPr="007F7AA4">
              <w:rPr>
                <w:rFonts w:eastAsiaTheme="majorEastAsia" w:cs="Times New Roman"/>
                <w:b/>
                <w:sz w:val="20"/>
                <w:szCs w:val="21"/>
              </w:rPr>
              <w:t>2</w:t>
            </w:r>
            <w:r w:rsidRPr="007F7AA4">
              <w:rPr>
                <w:rFonts w:eastAsiaTheme="majorEastAsia" w:cs="Times New Roman"/>
                <w:b/>
                <w:sz w:val="20"/>
                <w:szCs w:val="21"/>
              </w:rPr>
              <w:t>在卡</w:t>
            </w:r>
            <w:r w:rsidRPr="007F7AA4">
              <w:rPr>
                <w:rFonts w:eastAsiaTheme="majorEastAsia" w:cs="Times New Roman"/>
                <w:b/>
                <w:sz w:val="20"/>
                <w:szCs w:val="21"/>
              </w:rPr>
              <w:t>1</w:t>
            </w:r>
            <w:r w:rsidRPr="007F7AA4">
              <w:rPr>
                <w:rFonts w:eastAsiaTheme="majorEastAsia" w:cs="Times New Roman"/>
                <w:b/>
                <w:sz w:val="20"/>
                <w:szCs w:val="21"/>
              </w:rPr>
              <w:t>建立紧急呼叫过程中掉网。卡</w:t>
            </w:r>
            <w:r w:rsidRPr="007F7AA4">
              <w:rPr>
                <w:rFonts w:eastAsiaTheme="majorEastAsia" w:cs="Times New Roman"/>
                <w:b/>
                <w:sz w:val="20"/>
                <w:szCs w:val="21"/>
              </w:rPr>
              <w:t>1</w:t>
            </w:r>
            <w:r w:rsidRPr="007F7AA4">
              <w:rPr>
                <w:rFonts w:eastAsiaTheme="majorEastAsia" w:cs="Times New Roman"/>
                <w:b/>
                <w:sz w:val="20"/>
                <w:szCs w:val="21"/>
              </w:rPr>
              <w:t>紧急呼叫失败转到卡</w:t>
            </w:r>
            <w:r w:rsidRPr="007F7AA4">
              <w:rPr>
                <w:rFonts w:eastAsiaTheme="majorEastAsia" w:cs="Times New Roman"/>
                <w:b/>
                <w:sz w:val="20"/>
                <w:szCs w:val="21"/>
              </w:rPr>
              <w:t>2</w:t>
            </w:r>
            <w:r w:rsidRPr="007F7AA4">
              <w:rPr>
                <w:rFonts w:eastAsiaTheme="majorEastAsia" w:cs="Times New Roman"/>
                <w:b/>
                <w:sz w:val="20"/>
                <w:szCs w:val="21"/>
              </w:rPr>
              <w:t>继续紧急呼叫时，卡</w:t>
            </w:r>
            <w:r w:rsidRPr="007F7AA4">
              <w:rPr>
                <w:rFonts w:eastAsiaTheme="majorEastAsia" w:cs="Times New Roman"/>
                <w:b/>
                <w:sz w:val="20"/>
                <w:szCs w:val="21"/>
              </w:rPr>
              <w:t>2</w:t>
            </w:r>
            <w:r w:rsidRPr="007F7AA4">
              <w:rPr>
                <w:rFonts w:eastAsiaTheme="majorEastAsia" w:cs="Times New Roman"/>
                <w:b/>
                <w:sz w:val="20"/>
                <w:szCs w:val="21"/>
              </w:rPr>
              <w:t>上报了丢网然后立即驻留到</w:t>
            </w:r>
            <w:r w:rsidRPr="007F7AA4">
              <w:rPr>
                <w:rFonts w:eastAsiaTheme="majorEastAsia" w:cs="Times New Roman"/>
                <w:b/>
                <w:sz w:val="20"/>
                <w:szCs w:val="21"/>
              </w:rPr>
              <w:t>GSM</w:t>
            </w:r>
            <w:r w:rsidRPr="007F7AA4">
              <w:rPr>
                <w:rFonts w:eastAsiaTheme="majorEastAsia" w:cs="Times New Roman"/>
                <w:b/>
                <w:sz w:val="20"/>
                <w:szCs w:val="21"/>
              </w:rPr>
              <w:t>开始紧急电话的流程。</w:t>
            </w:r>
          </w:p>
          <w:p w14:paraId="7B1251B9" w14:textId="77777777" w:rsidR="00667BBB" w:rsidRPr="007F7AA4" w:rsidRDefault="00667BBB" w:rsidP="00667BBB">
            <w:pPr>
              <w:rPr>
                <w:rFonts w:eastAsiaTheme="majorEastAsia" w:cs="Times New Roman"/>
                <w:b/>
                <w:sz w:val="20"/>
                <w:szCs w:val="21"/>
              </w:rPr>
            </w:pPr>
            <w:r w:rsidRPr="007F7AA4">
              <w:rPr>
                <w:rFonts w:eastAsiaTheme="majorEastAsia" w:cs="Times New Roman"/>
                <w:b/>
                <w:sz w:val="20"/>
                <w:szCs w:val="21"/>
              </w:rPr>
              <w:t>卡</w:t>
            </w:r>
            <w:r w:rsidRPr="007F7AA4">
              <w:rPr>
                <w:rFonts w:eastAsiaTheme="majorEastAsia" w:cs="Times New Roman"/>
                <w:b/>
                <w:sz w:val="20"/>
                <w:szCs w:val="21"/>
              </w:rPr>
              <w:t>1</w:t>
            </w:r>
            <w:r w:rsidRPr="007F7AA4">
              <w:rPr>
                <w:rFonts w:eastAsiaTheme="majorEastAsia" w:cs="Times New Roman"/>
                <w:b/>
                <w:sz w:val="20"/>
                <w:szCs w:val="21"/>
              </w:rPr>
              <w:t>紧急呼叫过程中，卡</w:t>
            </w:r>
            <w:r w:rsidRPr="007F7AA4">
              <w:rPr>
                <w:rFonts w:eastAsiaTheme="majorEastAsia" w:cs="Times New Roman"/>
                <w:b/>
                <w:sz w:val="20"/>
                <w:szCs w:val="21"/>
              </w:rPr>
              <w:t>2</w:t>
            </w:r>
            <w:r w:rsidRPr="007F7AA4">
              <w:rPr>
                <w:rFonts w:eastAsiaTheme="majorEastAsia" w:cs="Times New Roman"/>
                <w:b/>
                <w:sz w:val="20"/>
                <w:szCs w:val="21"/>
              </w:rPr>
              <w:t>无服务这是高通设计，流程合理。</w:t>
            </w:r>
          </w:p>
          <w:p w14:paraId="08D6194D" w14:textId="77777777" w:rsidR="00667BBB" w:rsidRPr="007F7AA4" w:rsidRDefault="00667BBB" w:rsidP="00667BBB">
            <w:pPr>
              <w:rPr>
                <w:rFonts w:eastAsiaTheme="majorEastAsia" w:cs="Times New Roman"/>
                <w:sz w:val="20"/>
                <w:szCs w:val="21"/>
              </w:rPr>
            </w:pPr>
            <w:r w:rsidRPr="007F7AA4">
              <w:rPr>
                <w:rFonts w:eastAsiaTheme="majorEastAsia" w:cs="Times New Roman"/>
                <w:sz w:val="20"/>
                <w:szCs w:val="21"/>
              </w:rPr>
              <w:t>[ 42/ 1/0] QTRACE 07:03:59.809984 MMODE/DEBUG/Low/CM [ cmdbg.c 5252] &gt;&gt;CMcallcmd 0 : 17 // CMcallcmd:0</w:t>
            </w:r>
            <w:r w:rsidRPr="007F7AA4">
              <w:rPr>
                <w:rFonts w:eastAsiaTheme="majorEastAsia" w:cs="Times New Roman"/>
                <w:sz w:val="20"/>
                <w:szCs w:val="21"/>
              </w:rPr>
              <w:t>表示</w:t>
            </w:r>
            <w:r w:rsidRPr="007F7AA4">
              <w:rPr>
                <w:rFonts w:eastAsiaTheme="majorEastAsia" w:cs="Times New Roman"/>
                <w:sz w:val="20"/>
                <w:szCs w:val="21"/>
              </w:rPr>
              <w:t>Originate a call</w:t>
            </w:r>
          </w:p>
          <w:p w14:paraId="18955273" w14:textId="77777777" w:rsidR="00667BBB" w:rsidRPr="007F7AA4" w:rsidRDefault="00667BBB" w:rsidP="00667BBB">
            <w:pPr>
              <w:rPr>
                <w:rFonts w:eastAsiaTheme="majorEastAsia" w:cs="Times New Roman"/>
                <w:sz w:val="20"/>
                <w:szCs w:val="21"/>
              </w:rPr>
            </w:pPr>
            <w:r w:rsidRPr="007F7AA4">
              <w:rPr>
                <w:rFonts w:eastAsiaTheme="majorEastAsia" w:cs="Times New Roman"/>
                <w:sz w:val="20"/>
                <w:szCs w:val="21"/>
              </w:rPr>
              <w:t>[ 42/ 0/2] QTRACE 07:03:59.809989 MMODE/STRM/High/CM [ I cmcall_msim.c 1709] CALL_CMD_PROC: subs 0, internal_standby_pref 2, ph active_subs 3, active_subs 0, cmd 0</w:t>
            </w:r>
          </w:p>
          <w:p w14:paraId="3388D773" w14:textId="77777777" w:rsidR="00667BBB" w:rsidRPr="007F7AA4" w:rsidRDefault="00667BBB" w:rsidP="00667BBB">
            <w:pPr>
              <w:rPr>
                <w:rFonts w:eastAsiaTheme="majorEastAsia" w:cs="Times New Roman"/>
                <w:sz w:val="20"/>
                <w:szCs w:val="21"/>
              </w:rPr>
            </w:pPr>
            <w:r w:rsidRPr="007F7AA4">
              <w:rPr>
                <w:rFonts w:eastAsiaTheme="majorEastAsia" w:cs="Times New Roman"/>
                <w:sz w:val="20"/>
                <w:szCs w:val="21"/>
              </w:rPr>
              <w:t>[ 42/ 0/2] QTRACE 07:03:59.810419 MMODE/STRM/High/CM [ cmcc.c 3293] e call, gw categ 0, elenl_only 0, eenlv 0</w:t>
            </w:r>
          </w:p>
          <w:p w14:paraId="23BE302B" w14:textId="77777777" w:rsidR="00667BBB" w:rsidRPr="007F7AA4" w:rsidRDefault="00667BBB" w:rsidP="00667BBB">
            <w:pPr>
              <w:rPr>
                <w:rFonts w:eastAsiaTheme="majorEastAsia" w:cs="Times New Roman"/>
                <w:sz w:val="20"/>
                <w:szCs w:val="21"/>
              </w:rPr>
            </w:pPr>
            <w:r w:rsidRPr="007F7AA4">
              <w:rPr>
                <w:rFonts w:eastAsiaTheme="majorEastAsia" w:cs="Times New Roman"/>
                <w:sz w:val="20"/>
                <w:szCs w:val="21"/>
              </w:rPr>
              <w:t>[ 42/ 0/2] QTRACE 07:03:59.810420 MMODE/STRM/High/CM [ cmcc.c 3303] e call, cdma categ 0</w:t>
            </w:r>
          </w:p>
          <w:p w14:paraId="524AAFD8" w14:textId="77777777" w:rsidR="00667BBB" w:rsidRPr="007F7AA4" w:rsidRDefault="00667BBB" w:rsidP="00667BBB">
            <w:pPr>
              <w:rPr>
                <w:rFonts w:eastAsiaTheme="majorEastAsia" w:cs="Times New Roman"/>
                <w:sz w:val="20"/>
                <w:szCs w:val="21"/>
              </w:rPr>
            </w:pPr>
            <w:r w:rsidRPr="007F7AA4">
              <w:rPr>
                <w:rFonts w:eastAsiaTheme="majorEastAsia" w:cs="Times New Roman"/>
                <w:b/>
                <w:sz w:val="20"/>
                <w:szCs w:val="21"/>
              </w:rPr>
              <w:t xml:space="preserve">// </w:t>
            </w:r>
            <w:r w:rsidRPr="007F7AA4">
              <w:rPr>
                <w:rFonts w:eastAsiaTheme="majorEastAsia" w:cs="Times New Roman"/>
                <w:b/>
                <w:sz w:val="20"/>
                <w:szCs w:val="21"/>
              </w:rPr>
              <w:t>卡</w:t>
            </w:r>
            <w:r w:rsidRPr="007F7AA4">
              <w:rPr>
                <w:rFonts w:eastAsiaTheme="majorEastAsia" w:cs="Times New Roman"/>
                <w:b/>
                <w:sz w:val="20"/>
                <w:szCs w:val="21"/>
              </w:rPr>
              <w:t>1</w:t>
            </w:r>
            <w:r w:rsidRPr="007F7AA4">
              <w:rPr>
                <w:rFonts w:eastAsiaTheme="majorEastAsia" w:cs="Times New Roman"/>
                <w:b/>
                <w:sz w:val="20"/>
                <w:szCs w:val="21"/>
              </w:rPr>
              <w:t>执行紧急呼叫，触发卡</w:t>
            </w:r>
            <w:r w:rsidRPr="007F7AA4">
              <w:rPr>
                <w:rFonts w:eastAsiaTheme="majorEastAsia" w:cs="Times New Roman"/>
                <w:b/>
                <w:sz w:val="20"/>
                <w:szCs w:val="21"/>
              </w:rPr>
              <w:t>2</w:t>
            </w:r>
            <w:r w:rsidRPr="007F7AA4">
              <w:rPr>
                <w:rFonts w:eastAsiaTheme="majorEastAsia" w:cs="Times New Roman"/>
                <w:b/>
                <w:sz w:val="20"/>
                <w:szCs w:val="21"/>
              </w:rPr>
              <w:t>无服务。但是此时不会上报，因为卡</w:t>
            </w:r>
            <w:r w:rsidRPr="007F7AA4">
              <w:rPr>
                <w:rFonts w:eastAsiaTheme="majorEastAsia" w:cs="Times New Roman"/>
                <w:b/>
                <w:sz w:val="20"/>
                <w:szCs w:val="21"/>
              </w:rPr>
              <w:t>1</w:t>
            </w:r>
            <w:r w:rsidRPr="007F7AA4">
              <w:rPr>
                <w:rFonts w:eastAsiaTheme="majorEastAsia" w:cs="Times New Roman"/>
                <w:b/>
                <w:sz w:val="20"/>
                <w:szCs w:val="21"/>
              </w:rPr>
              <w:t>在紧急呼叫中，卡</w:t>
            </w:r>
            <w:r w:rsidRPr="007F7AA4">
              <w:rPr>
                <w:rFonts w:eastAsiaTheme="majorEastAsia" w:cs="Times New Roman"/>
                <w:b/>
                <w:sz w:val="20"/>
                <w:szCs w:val="21"/>
              </w:rPr>
              <w:t>2</w:t>
            </w:r>
            <w:r w:rsidRPr="007F7AA4">
              <w:rPr>
                <w:rFonts w:eastAsiaTheme="majorEastAsia" w:cs="Times New Roman"/>
                <w:b/>
                <w:sz w:val="20"/>
                <w:szCs w:val="21"/>
              </w:rPr>
              <w:t>不会上报任何驻留状态。</w:t>
            </w:r>
          </w:p>
          <w:p w14:paraId="1648E396" w14:textId="77777777" w:rsidR="00667BBB" w:rsidRPr="007F7AA4" w:rsidRDefault="00667BBB" w:rsidP="00667BBB">
            <w:pPr>
              <w:rPr>
                <w:rFonts w:eastAsiaTheme="majorEastAsia" w:cs="Times New Roman"/>
                <w:sz w:val="20"/>
                <w:szCs w:val="21"/>
              </w:rPr>
            </w:pPr>
            <w:r w:rsidRPr="007F7AA4">
              <w:rPr>
                <w:rFonts w:eastAsiaTheme="majorEastAsia" w:cs="Times New Roman"/>
                <w:sz w:val="20"/>
                <w:szCs w:val="21"/>
              </w:rPr>
              <w:t>[ 42/ 0/2] QTRACE 07:03:59.811381 MMODE/STRM/High/CM [ mmoc.c 16185] SUSPEND_RESUME: SUSPEND_STACK: enter susp_reason 15 deact_reason 15 sub 1 stk 0, state 5</w:t>
            </w:r>
          </w:p>
          <w:p w14:paraId="054FBD79" w14:textId="77777777" w:rsidR="00667BBB" w:rsidRPr="007F7AA4" w:rsidRDefault="00667BBB" w:rsidP="00667BBB">
            <w:pPr>
              <w:rPr>
                <w:rFonts w:eastAsiaTheme="majorEastAsia" w:cs="Times New Roman"/>
                <w:sz w:val="20"/>
                <w:szCs w:val="21"/>
              </w:rPr>
            </w:pPr>
            <w:r w:rsidRPr="007F7AA4">
              <w:rPr>
                <w:rFonts w:eastAsiaTheme="majorEastAsia" w:cs="Times New Roman"/>
                <w:sz w:val="20"/>
                <w:szCs w:val="21"/>
              </w:rPr>
              <w:t>[ 42/ 0/2] QTRACE 07:03:59.811402 MMODE/STRM/High/CM [ mmoc.c 5796] MMOC-&gt;PROT: DEACT_REQ to ACTIVE protocol: 5, reason: 15, sub 1 stk 0, insanity_count 0, ps_enabled 0</w:t>
            </w:r>
          </w:p>
          <w:p w14:paraId="5F248579" w14:textId="77777777" w:rsidR="00667BBB" w:rsidRPr="007F7AA4" w:rsidRDefault="00667BBB" w:rsidP="00667BBB">
            <w:pPr>
              <w:rPr>
                <w:rFonts w:eastAsiaTheme="majorEastAsia" w:cs="Times New Roman"/>
                <w:sz w:val="20"/>
                <w:szCs w:val="21"/>
              </w:rPr>
            </w:pPr>
            <w:r w:rsidRPr="007F7AA4">
              <w:rPr>
                <w:rFonts w:eastAsiaTheme="majorEastAsia" w:cs="Times New Roman"/>
                <w:sz w:val="20"/>
                <w:szCs w:val="21"/>
              </w:rPr>
              <w:t>[0xB0ED] 07:04:01.011158 LTE NAS EMM Plain OTA Outgoing MessageExtended service request Msg 1</w:t>
            </w:r>
          </w:p>
          <w:p w14:paraId="17216DD8" w14:textId="77777777" w:rsidR="00667BBB" w:rsidRPr="007F7AA4" w:rsidRDefault="00667BBB" w:rsidP="00667BBB">
            <w:pPr>
              <w:rPr>
                <w:rFonts w:eastAsiaTheme="majorEastAsia" w:cs="Times New Roman"/>
                <w:sz w:val="20"/>
                <w:szCs w:val="21"/>
              </w:rPr>
            </w:pPr>
            <w:r w:rsidRPr="007F7AA4">
              <w:rPr>
                <w:rFonts w:eastAsiaTheme="majorEastAsia" w:cs="Times New Roman"/>
                <w:sz w:val="20"/>
                <w:szCs w:val="21"/>
              </w:rPr>
              <w:t>[0xB0C0/026/009/000] 07:04:01.509071 DL_DCCH / RRCConnectionReleaseRadio Bearer ID: 1, Freq: 1650, SFN: 765 1</w:t>
            </w:r>
          </w:p>
          <w:p w14:paraId="787FA6BF" w14:textId="77777777" w:rsidR="00667BBB" w:rsidRPr="007F7AA4" w:rsidRDefault="00667BBB" w:rsidP="00667BBB">
            <w:pPr>
              <w:rPr>
                <w:rFonts w:eastAsiaTheme="majorEastAsia" w:cs="Times New Roman"/>
                <w:sz w:val="20"/>
                <w:szCs w:val="21"/>
              </w:rPr>
            </w:pPr>
            <w:r w:rsidRPr="007F7AA4">
              <w:rPr>
                <w:rFonts w:eastAsiaTheme="majorEastAsia" w:cs="Times New Roman"/>
                <w:sz w:val="20"/>
                <w:szCs w:val="21"/>
              </w:rPr>
              <w:t>[0xB0ED] 07:04:02.487563 LTE NAS EMM Plain OTA Outgoing MessageTracking area update request Msg 1</w:t>
            </w:r>
          </w:p>
          <w:p w14:paraId="542CDED4" w14:textId="77777777" w:rsidR="00667BBB" w:rsidRPr="007F7AA4" w:rsidRDefault="00667BBB" w:rsidP="00667BBB">
            <w:pPr>
              <w:rPr>
                <w:rFonts w:eastAsiaTheme="majorEastAsia" w:cs="Times New Roman"/>
                <w:sz w:val="20"/>
                <w:szCs w:val="21"/>
              </w:rPr>
            </w:pPr>
            <w:r w:rsidRPr="007F7AA4">
              <w:rPr>
                <w:rFonts w:eastAsiaTheme="majorEastAsia" w:cs="Times New Roman"/>
                <w:sz w:val="20"/>
                <w:szCs w:val="21"/>
              </w:rPr>
              <w:t>[0xB80B] 07:04:02.489455 NR5G NAS MM5G Plain OTA Outgoing MsgRegistration request 1</w:t>
            </w:r>
          </w:p>
          <w:p w14:paraId="586D4527" w14:textId="77777777" w:rsidR="00667BBB" w:rsidRPr="007F7AA4" w:rsidRDefault="00667BBB" w:rsidP="00667BBB">
            <w:pPr>
              <w:rPr>
                <w:rFonts w:eastAsiaTheme="majorEastAsia" w:cs="Times New Roman"/>
                <w:sz w:val="20"/>
                <w:szCs w:val="21"/>
              </w:rPr>
            </w:pPr>
            <w:r w:rsidRPr="007F7AA4">
              <w:rPr>
                <w:rFonts w:eastAsiaTheme="majorEastAsia" w:cs="Times New Roman"/>
                <w:sz w:val="20"/>
                <w:szCs w:val="21"/>
              </w:rPr>
              <w:t>[0xB80A] 07:04:03.327089 NR5G NAS MM5G Plain OTA Incoming MsgRegistration accept 1</w:t>
            </w:r>
          </w:p>
          <w:p w14:paraId="7302D6B6" w14:textId="77777777" w:rsidR="00667BBB" w:rsidRPr="007F7AA4" w:rsidRDefault="00667BBB" w:rsidP="00667BBB">
            <w:pPr>
              <w:rPr>
                <w:rFonts w:eastAsiaTheme="majorEastAsia" w:cs="Times New Roman"/>
                <w:sz w:val="20"/>
                <w:szCs w:val="21"/>
              </w:rPr>
            </w:pPr>
            <w:r w:rsidRPr="007F7AA4">
              <w:rPr>
                <w:rFonts w:eastAsiaTheme="majorEastAsia" w:cs="Times New Roman"/>
                <w:sz w:val="20"/>
                <w:szCs w:val="21"/>
              </w:rPr>
              <w:t>[0xB80B] 07:04:03.327701 NR5G NAS MM5G Plain OTA Outgoing MsgRegistration complete 1</w:t>
            </w:r>
          </w:p>
          <w:p w14:paraId="4EF3F363" w14:textId="77777777" w:rsidR="00667BBB" w:rsidRPr="007F7AA4" w:rsidRDefault="00667BBB" w:rsidP="00667BBB">
            <w:pPr>
              <w:rPr>
                <w:rFonts w:eastAsiaTheme="majorEastAsia" w:cs="Times New Roman"/>
                <w:sz w:val="20"/>
                <w:szCs w:val="21"/>
              </w:rPr>
            </w:pPr>
            <w:r w:rsidRPr="007F7AA4">
              <w:rPr>
                <w:rFonts w:eastAsiaTheme="majorEastAsia" w:cs="Times New Roman"/>
                <w:sz w:val="20"/>
                <w:szCs w:val="21"/>
              </w:rPr>
              <w:t>[0xB821] 07:04:27.524379 NR5G RRC OTA Packet DL_DCCH / RRC Release 1</w:t>
            </w:r>
          </w:p>
          <w:p w14:paraId="7FCCECC3" w14:textId="77777777" w:rsidR="00667BBB" w:rsidRPr="007F7AA4" w:rsidRDefault="00667BBB" w:rsidP="00667BBB">
            <w:pPr>
              <w:rPr>
                <w:rFonts w:eastAsiaTheme="majorEastAsia" w:cs="Times New Roman"/>
                <w:b/>
                <w:sz w:val="20"/>
                <w:szCs w:val="21"/>
              </w:rPr>
            </w:pPr>
            <w:r w:rsidRPr="007F7AA4">
              <w:rPr>
                <w:rFonts w:eastAsiaTheme="majorEastAsia" w:cs="Times New Roman"/>
                <w:b/>
                <w:sz w:val="20"/>
                <w:szCs w:val="21"/>
              </w:rPr>
              <w:t xml:space="preserve">// </w:t>
            </w:r>
            <w:r w:rsidRPr="007F7AA4">
              <w:rPr>
                <w:rFonts w:eastAsiaTheme="majorEastAsia" w:cs="Times New Roman"/>
                <w:b/>
                <w:sz w:val="20"/>
                <w:szCs w:val="21"/>
              </w:rPr>
              <w:t>卡</w:t>
            </w:r>
            <w:r w:rsidRPr="007F7AA4">
              <w:rPr>
                <w:rFonts w:eastAsiaTheme="majorEastAsia" w:cs="Times New Roman"/>
                <w:b/>
                <w:sz w:val="20"/>
                <w:szCs w:val="21"/>
              </w:rPr>
              <w:t>1</w:t>
            </w:r>
            <w:r w:rsidRPr="007F7AA4">
              <w:rPr>
                <w:rFonts w:eastAsiaTheme="majorEastAsia" w:cs="Times New Roman"/>
                <w:b/>
                <w:sz w:val="20"/>
                <w:szCs w:val="21"/>
              </w:rPr>
              <w:t>紧急呼叫失败，</w:t>
            </w:r>
            <w:r w:rsidRPr="007F7AA4">
              <w:rPr>
                <w:rFonts w:eastAsiaTheme="majorEastAsia" w:cs="Times New Roman"/>
                <w:b/>
                <w:sz w:val="20"/>
                <w:szCs w:val="21"/>
              </w:rPr>
              <w:t>AP</w:t>
            </w:r>
            <w:r w:rsidRPr="007F7AA4">
              <w:rPr>
                <w:rFonts w:eastAsiaTheme="majorEastAsia" w:cs="Times New Roman"/>
                <w:b/>
                <w:sz w:val="20"/>
                <w:szCs w:val="21"/>
              </w:rPr>
              <w:t>通过卡</w:t>
            </w:r>
            <w:r w:rsidRPr="007F7AA4">
              <w:rPr>
                <w:rFonts w:eastAsiaTheme="majorEastAsia" w:cs="Times New Roman"/>
                <w:b/>
                <w:sz w:val="20"/>
                <w:szCs w:val="21"/>
              </w:rPr>
              <w:t>2</w:t>
            </w:r>
            <w:r w:rsidRPr="007F7AA4">
              <w:rPr>
                <w:rFonts w:eastAsiaTheme="majorEastAsia" w:cs="Times New Roman"/>
                <w:b/>
                <w:sz w:val="20"/>
                <w:szCs w:val="21"/>
              </w:rPr>
              <w:t>再次拨打紧急电话。卡</w:t>
            </w:r>
            <w:r w:rsidRPr="007F7AA4">
              <w:rPr>
                <w:rFonts w:eastAsiaTheme="majorEastAsia" w:cs="Times New Roman"/>
                <w:b/>
                <w:sz w:val="20"/>
                <w:szCs w:val="21"/>
              </w:rPr>
              <w:t>2</w:t>
            </w:r>
            <w:r w:rsidRPr="007F7AA4">
              <w:rPr>
                <w:rFonts w:eastAsiaTheme="majorEastAsia" w:cs="Times New Roman"/>
                <w:b/>
                <w:sz w:val="20"/>
                <w:szCs w:val="21"/>
              </w:rPr>
              <w:t>重新找网，在驻留</w:t>
            </w:r>
            <w:r w:rsidRPr="007F7AA4">
              <w:rPr>
                <w:rFonts w:eastAsiaTheme="majorEastAsia" w:cs="Times New Roman"/>
                <w:b/>
                <w:sz w:val="20"/>
                <w:szCs w:val="21"/>
              </w:rPr>
              <w:t>GSM</w:t>
            </w:r>
            <w:r w:rsidRPr="007F7AA4">
              <w:rPr>
                <w:rFonts w:eastAsiaTheme="majorEastAsia" w:cs="Times New Roman"/>
                <w:b/>
                <w:sz w:val="20"/>
                <w:szCs w:val="21"/>
              </w:rPr>
              <w:t>到</w:t>
            </w:r>
            <w:r w:rsidRPr="007F7AA4">
              <w:rPr>
                <w:rFonts w:eastAsiaTheme="majorEastAsia" w:cs="Times New Roman"/>
                <w:b/>
                <w:sz w:val="20"/>
                <w:szCs w:val="21"/>
              </w:rPr>
              <w:t>LU</w:t>
            </w:r>
            <w:r w:rsidRPr="007F7AA4">
              <w:rPr>
                <w:rFonts w:eastAsiaTheme="majorEastAsia" w:cs="Times New Roman"/>
                <w:b/>
                <w:sz w:val="20"/>
                <w:szCs w:val="21"/>
              </w:rPr>
              <w:t>成功的过程中，上报当前的</w:t>
            </w:r>
            <w:r w:rsidRPr="007F7AA4">
              <w:rPr>
                <w:rFonts w:eastAsiaTheme="majorEastAsia" w:cs="Times New Roman"/>
                <w:b/>
                <w:sz w:val="20"/>
                <w:szCs w:val="21"/>
              </w:rPr>
              <w:t>Limited Service</w:t>
            </w:r>
            <w:r w:rsidRPr="007F7AA4">
              <w:rPr>
                <w:rFonts w:eastAsiaTheme="majorEastAsia" w:cs="Times New Roman"/>
                <w:b/>
                <w:sz w:val="20"/>
                <w:szCs w:val="21"/>
              </w:rPr>
              <w:t>状态</w:t>
            </w:r>
          </w:p>
          <w:p w14:paraId="73A3DFD6" w14:textId="77777777" w:rsidR="00667BBB" w:rsidRPr="007F7AA4" w:rsidRDefault="00667BBB" w:rsidP="00667BBB">
            <w:pPr>
              <w:rPr>
                <w:rFonts w:eastAsiaTheme="majorEastAsia" w:cs="Times New Roman"/>
                <w:sz w:val="20"/>
                <w:szCs w:val="21"/>
              </w:rPr>
            </w:pPr>
            <w:r w:rsidRPr="007F7AA4">
              <w:rPr>
                <w:rFonts w:eastAsiaTheme="majorEastAsia" w:cs="Times New Roman"/>
                <w:sz w:val="20"/>
                <w:szCs w:val="21"/>
              </w:rPr>
              <w:t>[ 42/ 1/0] QTRACE 07:04:31.129554 MMODE/DEBUG/Low/CM [ cmdbg.c 5252] &gt;&gt;CMcallcmd 0 : 17</w:t>
            </w:r>
          </w:p>
          <w:p w14:paraId="70CEFD44" w14:textId="77777777" w:rsidR="00667BBB" w:rsidRPr="007F7AA4" w:rsidRDefault="00667BBB" w:rsidP="00667BBB">
            <w:pPr>
              <w:rPr>
                <w:rFonts w:eastAsiaTheme="majorEastAsia" w:cs="Times New Roman"/>
                <w:sz w:val="20"/>
                <w:szCs w:val="21"/>
              </w:rPr>
            </w:pPr>
            <w:r w:rsidRPr="007F7AA4">
              <w:rPr>
                <w:rFonts w:eastAsiaTheme="majorEastAsia" w:cs="Times New Roman"/>
                <w:sz w:val="20"/>
                <w:szCs w:val="21"/>
              </w:rPr>
              <w:t>[ 42/ 1/0] QTRACE 07:04:31.130100 MMODE/DEBUG/Low/CM [ cmdbg.c 5252] &gt;&gt;CMcallcmd 12 : 17</w:t>
            </w:r>
          </w:p>
          <w:p w14:paraId="4FD70287" w14:textId="77777777" w:rsidR="00667BBB" w:rsidRPr="007F7AA4" w:rsidRDefault="00667BBB" w:rsidP="00667BBB">
            <w:pPr>
              <w:rPr>
                <w:rFonts w:eastAsiaTheme="majorEastAsia" w:cs="Times New Roman"/>
                <w:sz w:val="20"/>
                <w:szCs w:val="21"/>
              </w:rPr>
            </w:pPr>
            <w:r w:rsidRPr="007F7AA4">
              <w:rPr>
                <w:rFonts w:eastAsiaTheme="majorEastAsia" w:cs="Times New Roman"/>
                <w:sz w:val="20"/>
                <w:szCs w:val="21"/>
              </w:rPr>
              <w:lastRenderedPageBreak/>
              <w:t>[ 42/ 1/0] QTRACE 07:04:31.131548 MMODE/DEBUG/Low/CM [ cmdbg.c 5382] &lt;&lt;CM2 callevt=0, call_id 12, info_type 2, sub 1, call_type 9</w:t>
            </w:r>
          </w:p>
          <w:p w14:paraId="0688D362" w14:textId="77777777" w:rsidR="00667BBB" w:rsidRPr="007F7AA4" w:rsidRDefault="00667BBB" w:rsidP="00667BBB">
            <w:pPr>
              <w:rPr>
                <w:rFonts w:eastAsiaTheme="majorEastAsia" w:cs="Times New Roman"/>
                <w:sz w:val="20"/>
                <w:szCs w:val="21"/>
              </w:rPr>
            </w:pPr>
            <w:r w:rsidRPr="007F7AA4">
              <w:rPr>
                <w:rFonts w:eastAsiaTheme="majorEastAsia" w:cs="Times New Roman"/>
                <w:b/>
                <w:sz w:val="20"/>
                <w:szCs w:val="21"/>
              </w:rPr>
              <w:t xml:space="preserve">// </w:t>
            </w:r>
            <w:r w:rsidRPr="007F7AA4">
              <w:rPr>
                <w:rFonts w:eastAsiaTheme="majorEastAsia" w:cs="Times New Roman"/>
                <w:b/>
                <w:sz w:val="20"/>
                <w:szCs w:val="21"/>
              </w:rPr>
              <w:t>卡</w:t>
            </w:r>
            <w:r w:rsidRPr="007F7AA4">
              <w:rPr>
                <w:rFonts w:eastAsiaTheme="majorEastAsia" w:cs="Times New Roman"/>
                <w:b/>
                <w:sz w:val="20"/>
                <w:szCs w:val="21"/>
              </w:rPr>
              <w:t>2</w:t>
            </w:r>
            <w:r w:rsidRPr="007F7AA4">
              <w:rPr>
                <w:rFonts w:eastAsiaTheme="majorEastAsia" w:cs="Times New Roman"/>
                <w:b/>
                <w:sz w:val="20"/>
                <w:szCs w:val="21"/>
              </w:rPr>
              <w:t>尝试驻留到</w:t>
            </w:r>
            <w:r w:rsidRPr="007F7AA4">
              <w:rPr>
                <w:rFonts w:eastAsiaTheme="majorEastAsia" w:cs="Times New Roman"/>
                <w:b/>
                <w:sz w:val="20"/>
                <w:szCs w:val="21"/>
              </w:rPr>
              <w:t>GSM</w:t>
            </w:r>
          </w:p>
          <w:p w14:paraId="4A21FE03" w14:textId="77777777" w:rsidR="00667BBB" w:rsidRPr="007F7AA4" w:rsidRDefault="00667BBB" w:rsidP="00667BBB">
            <w:pPr>
              <w:rPr>
                <w:rFonts w:eastAsiaTheme="majorEastAsia" w:cs="Times New Roman"/>
                <w:sz w:val="20"/>
                <w:szCs w:val="21"/>
              </w:rPr>
            </w:pPr>
            <w:r w:rsidRPr="007F7AA4">
              <w:rPr>
                <w:rFonts w:eastAsiaTheme="majorEastAsia" w:cs="Times New Roman"/>
                <w:sz w:val="20"/>
                <w:szCs w:val="21"/>
              </w:rPr>
              <w:t>[ 47/ 0/2] QTRACE 07:04:31.150361 MM/LowFreq/High/REG [ reg_send.c 2174] DS: SUB 1 =REG= MMR_REG_REQ PLMN(460-0) RAT(0-GSM,1-W,2-LTE,3-TDS,4-NR5G) = 0 trans_id 126, scan_scope=0</w:t>
            </w:r>
          </w:p>
          <w:p w14:paraId="151AA7C3" w14:textId="77777777" w:rsidR="00667BBB" w:rsidRPr="007F7AA4" w:rsidRDefault="00667BBB" w:rsidP="00667BBB">
            <w:pPr>
              <w:rPr>
                <w:rFonts w:eastAsiaTheme="majorEastAsia" w:cs="Times New Roman"/>
                <w:sz w:val="20"/>
                <w:szCs w:val="21"/>
              </w:rPr>
            </w:pPr>
            <w:r w:rsidRPr="007F7AA4">
              <w:rPr>
                <w:rFonts w:eastAsiaTheme="majorEastAsia" w:cs="Times New Roman"/>
                <w:sz w:val="20"/>
                <w:szCs w:val="21"/>
              </w:rPr>
              <w:t>[ 47/ 1/2] QTRACE 07:04:33.120203 MM/HighFreq/High/MM [ reg_send.c 509] DS: SUB 1 =REG= CM_CAMPED_IND PLMN (460 - 0) Primary PLMN (460 - 0)</w:t>
            </w:r>
          </w:p>
          <w:p w14:paraId="3AA2A22E" w14:textId="77777777" w:rsidR="00667BBB" w:rsidRPr="007F7AA4" w:rsidRDefault="00667BBB" w:rsidP="00667BBB">
            <w:pPr>
              <w:rPr>
                <w:rFonts w:eastAsiaTheme="majorEastAsia" w:cs="Times New Roman"/>
                <w:sz w:val="20"/>
                <w:szCs w:val="21"/>
              </w:rPr>
            </w:pPr>
            <w:r w:rsidRPr="007F7AA4">
              <w:rPr>
                <w:rFonts w:eastAsiaTheme="majorEastAsia" w:cs="Times New Roman"/>
                <w:sz w:val="20"/>
                <w:szCs w:val="21"/>
              </w:rPr>
              <w:t>[ 42/ 1/0] QTRACE 07:04:33.120654 MMODE/DEBUG/Low/CM [ cmdbg.c 6020] CM&lt;&lt;SD 501 : 0</w:t>
            </w:r>
          </w:p>
          <w:p w14:paraId="0C349D59" w14:textId="77777777" w:rsidR="00667BBB" w:rsidRPr="007F7AA4" w:rsidRDefault="00667BBB" w:rsidP="00667BBB">
            <w:pPr>
              <w:rPr>
                <w:rFonts w:eastAsiaTheme="majorEastAsia" w:cs="Times New Roman"/>
                <w:sz w:val="20"/>
                <w:szCs w:val="21"/>
              </w:rPr>
            </w:pPr>
            <w:r w:rsidRPr="007F7AA4">
              <w:rPr>
                <w:rFonts w:eastAsiaTheme="majorEastAsia" w:cs="Times New Roman"/>
                <w:b/>
                <w:sz w:val="20"/>
                <w:szCs w:val="21"/>
              </w:rPr>
              <w:t xml:space="preserve">// </w:t>
            </w:r>
            <w:r w:rsidRPr="007F7AA4">
              <w:rPr>
                <w:rFonts w:eastAsiaTheme="majorEastAsia" w:cs="Times New Roman"/>
                <w:b/>
                <w:sz w:val="20"/>
                <w:szCs w:val="21"/>
              </w:rPr>
              <w:t>驻网的过程中，上报了掉网</w:t>
            </w:r>
          </w:p>
          <w:p w14:paraId="5985229E" w14:textId="77777777" w:rsidR="00667BBB" w:rsidRPr="007F7AA4" w:rsidRDefault="00667BBB" w:rsidP="00667BBB">
            <w:pPr>
              <w:rPr>
                <w:rFonts w:eastAsiaTheme="majorEastAsia" w:cs="Times New Roman"/>
                <w:sz w:val="20"/>
                <w:szCs w:val="21"/>
              </w:rPr>
            </w:pPr>
            <w:r w:rsidRPr="007F7AA4">
              <w:rPr>
                <w:rFonts w:eastAsiaTheme="majorEastAsia" w:cs="Times New Roman"/>
                <w:sz w:val="20"/>
                <w:szCs w:val="21"/>
              </w:rPr>
              <w:t>[ 42/ 1/0] QTRACE 07:04:33.120666 MMODE/DEBUG/Low/CM [ cmdbg.c 4048] CM_SRV_IND_INFO_F:as_id 1,stk_id 0, srv_status 1,srv domain 4 mode 3 is_stable_in_svc 0</w:t>
            </w:r>
          </w:p>
          <w:p w14:paraId="638DE595" w14:textId="77777777" w:rsidR="00667BBB" w:rsidRPr="007F7AA4" w:rsidRDefault="00667BBB" w:rsidP="00667BBB">
            <w:pPr>
              <w:rPr>
                <w:rFonts w:eastAsiaTheme="majorEastAsia" w:cs="Times New Roman"/>
                <w:sz w:val="20"/>
                <w:szCs w:val="21"/>
              </w:rPr>
            </w:pPr>
            <w:r w:rsidRPr="007F7AA4">
              <w:rPr>
                <w:rFonts w:eastAsiaTheme="majorEastAsia" w:cs="Times New Roman"/>
                <w:b/>
                <w:sz w:val="20"/>
                <w:szCs w:val="21"/>
              </w:rPr>
              <w:t xml:space="preserve">// </w:t>
            </w:r>
            <w:r w:rsidRPr="007F7AA4">
              <w:rPr>
                <w:rFonts w:eastAsiaTheme="majorEastAsia" w:cs="Times New Roman"/>
                <w:b/>
                <w:sz w:val="20"/>
                <w:szCs w:val="21"/>
              </w:rPr>
              <w:t>因为当前卡</w:t>
            </w:r>
            <w:r w:rsidRPr="007F7AA4">
              <w:rPr>
                <w:rFonts w:eastAsiaTheme="majorEastAsia" w:cs="Times New Roman"/>
                <w:b/>
                <w:sz w:val="20"/>
                <w:szCs w:val="21"/>
              </w:rPr>
              <w:t>2</w:t>
            </w:r>
            <w:r w:rsidRPr="007F7AA4">
              <w:rPr>
                <w:rFonts w:eastAsiaTheme="majorEastAsia" w:cs="Times New Roman"/>
                <w:b/>
                <w:sz w:val="20"/>
                <w:szCs w:val="21"/>
              </w:rPr>
              <w:t>处于紧急呼叫过程中，所以不会阻塞</w:t>
            </w:r>
            <w:r w:rsidRPr="007F7AA4">
              <w:rPr>
                <w:rFonts w:eastAsiaTheme="majorEastAsia" w:cs="Times New Roman"/>
                <w:b/>
                <w:sz w:val="20"/>
                <w:szCs w:val="21"/>
              </w:rPr>
              <w:t>limited service</w:t>
            </w:r>
            <w:r w:rsidRPr="007F7AA4">
              <w:rPr>
                <w:rFonts w:eastAsiaTheme="majorEastAsia" w:cs="Times New Roman"/>
                <w:b/>
                <w:sz w:val="20"/>
                <w:szCs w:val="21"/>
              </w:rPr>
              <w:t>的上报</w:t>
            </w:r>
          </w:p>
          <w:p w14:paraId="55AD6B55" w14:textId="77777777" w:rsidR="00667BBB" w:rsidRPr="007F7AA4" w:rsidRDefault="00667BBB" w:rsidP="00667BBB">
            <w:pPr>
              <w:rPr>
                <w:rFonts w:eastAsiaTheme="majorEastAsia" w:cs="Times New Roman"/>
                <w:sz w:val="20"/>
                <w:szCs w:val="21"/>
              </w:rPr>
            </w:pPr>
            <w:r w:rsidRPr="007F7AA4">
              <w:rPr>
                <w:rFonts w:eastAsiaTheme="majorEastAsia" w:cs="Times New Roman"/>
                <w:sz w:val="20"/>
                <w:szCs w:val="21"/>
              </w:rPr>
              <w:t>[ 42/ 0/2] QTRACE 07:04:33.120687 MMODE/STRM/High/CM [ cmss.c 13396] skip limited servcie buffering during emergency call</w:t>
            </w:r>
          </w:p>
          <w:p w14:paraId="78FB6C6C" w14:textId="77777777" w:rsidR="00667BBB" w:rsidRPr="007F7AA4" w:rsidRDefault="00667BBB" w:rsidP="00667BBB">
            <w:pPr>
              <w:rPr>
                <w:rFonts w:eastAsiaTheme="majorEastAsia" w:cs="Times New Roman"/>
                <w:sz w:val="20"/>
                <w:szCs w:val="21"/>
              </w:rPr>
            </w:pPr>
            <w:r w:rsidRPr="007F7AA4">
              <w:rPr>
                <w:rFonts w:eastAsiaTheme="majorEastAsia" w:cs="Times New Roman"/>
                <w:sz w:val="20"/>
                <w:szCs w:val="21"/>
              </w:rPr>
              <w:t>[ 42/ 0/1] QTRACE 07:04:33.121059 MMODE/STRM/Medium/CM [ cmss.c 5088] last_system OPER sub 1 stack 0 mode 3, status 1</w:t>
            </w:r>
          </w:p>
          <w:p w14:paraId="607B758D" w14:textId="77777777" w:rsidR="00667BBB" w:rsidRPr="007F7AA4" w:rsidRDefault="00667BBB" w:rsidP="00667BBB">
            <w:pPr>
              <w:rPr>
                <w:rFonts w:eastAsiaTheme="majorEastAsia" w:cs="Times New Roman"/>
                <w:sz w:val="20"/>
                <w:szCs w:val="21"/>
              </w:rPr>
            </w:pPr>
            <w:r w:rsidRPr="007F7AA4">
              <w:rPr>
                <w:rFonts w:eastAsiaTheme="majorEastAsia" w:cs="Times New Roman"/>
                <w:b/>
                <w:sz w:val="20"/>
                <w:szCs w:val="21"/>
              </w:rPr>
              <w:t xml:space="preserve">// </w:t>
            </w:r>
            <w:r w:rsidRPr="007F7AA4">
              <w:rPr>
                <w:rFonts w:eastAsiaTheme="majorEastAsia" w:cs="Times New Roman"/>
                <w:b/>
                <w:sz w:val="20"/>
                <w:szCs w:val="21"/>
              </w:rPr>
              <w:t>卡</w:t>
            </w:r>
            <w:r w:rsidRPr="007F7AA4">
              <w:rPr>
                <w:rFonts w:eastAsiaTheme="majorEastAsia" w:cs="Times New Roman"/>
                <w:b/>
                <w:sz w:val="20"/>
                <w:szCs w:val="21"/>
              </w:rPr>
              <w:t>2 LU</w:t>
            </w:r>
            <w:r w:rsidRPr="007F7AA4">
              <w:rPr>
                <w:rFonts w:eastAsiaTheme="majorEastAsia" w:cs="Times New Roman"/>
                <w:b/>
                <w:sz w:val="20"/>
                <w:szCs w:val="21"/>
              </w:rPr>
              <w:t>成功后，执行了紧急电话的流程</w:t>
            </w:r>
          </w:p>
          <w:p w14:paraId="7B59880C" w14:textId="77777777" w:rsidR="00667BBB" w:rsidRPr="007F7AA4" w:rsidRDefault="00667BBB" w:rsidP="00667BBB">
            <w:pPr>
              <w:rPr>
                <w:rFonts w:eastAsiaTheme="majorEastAsia" w:cs="Times New Roman"/>
                <w:sz w:val="20"/>
                <w:szCs w:val="21"/>
              </w:rPr>
            </w:pPr>
            <w:r w:rsidRPr="007F7AA4">
              <w:rPr>
                <w:rFonts w:eastAsiaTheme="majorEastAsia" w:cs="Times New Roman"/>
                <w:sz w:val="20"/>
                <w:szCs w:val="21"/>
              </w:rPr>
              <w:t>[0x7B3A/005/008] 07:04:33.120641 LOCATION_UPDATE_REQUEST Subscription ID: 2 Direction: MS To Network Length: 4097 2</w:t>
            </w:r>
          </w:p>
          <w:p w14:paraId="34C52ECB" w14:textId="77777777" w:rsidR="00667BBB" w:rsidRPr="007F7AA4" w:rsidRDefault="00667BBB" w:rsidP="00667BBB">
            <w:pPr>
              <w:rPr>
                <w:rFonts w:eastAsiaTheme="majorEastAsia" w:cs="Times New Roman"/>
                <w:sz w:val="20"/>
                <w:szCs w:val="21"/>
              </w:rPr>
            </w:pPr>
            <w:r w:rsidRPr="007F7AA4">
              <w:rPr>
                <w:rFonts w:eastAsiaTheme="majorEastAsia" w:cs="Times New Roman"/>
                <w:sz w:val="20"/>
                <w:szCs w:val="21"/>
              </w:rPr>
              <w:t>[0x7B3A/005/002] 07:04:34.568226 LOCATION_UPDATE_ACCEPT Subscription ID: 2 Direction: MS To Network Length: 2048 2</w:t>
            </w:r>
          </w:p>
          <w:p w14:paraId="0BA0F419" w14:textId="77777777" w:rsidR="00667BBB" w:rsidRPr="007F7AA4" w:rsidRDefault="00667BBB" w:rsidP="00667BBB">
            <w:pPr>
              <w:rPr>
                <w:rFonts w:eastAsiaTheme="majorEastAsia" w:cs="Times New Roman"/>
                <w:sz w:val="20"/>
                <w:szCs w:val="21"/>
              </w:rPr>
            </w:pPr>
            <w:r w:rsidRPr="007F7AA4">
              <w:rPr>
                <w:rFonts w:eastAsiaTheme="majorEastAsia" w:cs="Times New Roman"/>
                <w:sz w:val="20"/>
                <w:szCs w:val="21"/>
              </w:rPr>
              <w:t>[0x7B3A/003/014] 07:04:47.533003 EMERGENCY_SETUP Subscription ID: 2 Direction: MS To Network Length: 2817 2</w:t>
            </w:r>
          </w:p>
          <w:p w14:paraId="38C10819" w14:textId="77777777" w:rsidR="00667BBB" w:rsidRPr="007F7AA4" w:rsidRDefault="00667BBB" w:rsidP="00667BBB">
            <w:pPr>
              <w:rPr>
                <w:rFonts w:eastAsiaTheme="majorEastAsia" w:cs="Times New Roman"/>
                <w:sz w:val="20"/>
                <w:szCs w:val="21"/>
              </w:rPr>
            </w:pPr>
            <w:r w:rsidRPr="007F7AA4">
              <w:rPr>
                <w:rFonts w:eastAsiaTheme="majorEastAsia" w:cs="Times New Roman"/>
                <w:sz w:val="20"/>
                <w:szCs w:val="21"/>
              </w:rPr>
              <w:t>[0x7B3A/003/002] 07:04:48.238970 CALL_PROCEEDING Subscription ID: 2 Direction: MS To Network Length: 1536 2</w:t>
            </w:r>
          </w:p>
          <w:p w14:paraId="60607694" w14:textId="77777777" w:rsidR="00667BBB" w:rsidRPr="007F7AA4" w:rsidRDefault="00667BBB" w:rsidP="00667BBB">
            <w:pPr>
              <w:rPr>
                <w:rFonts w:eastAsiaTheme="majorEastAsia" w:cs="Times New Roman"/>
                <w:sz w:val="20"/>
                <w:szCs w:val="21"/>
              </w:rPr>
            </w:pPr>
            <w:r w:rsidRPr="007F7AA4">
              <w:rPr>
                <w:rFonts w:eastAsiaTheme="majorEastAsia" w:cs="Times New Roman"/>
                <w:sz w:val="20"/>
                <w:szCs w:val="21"/>
              </w:rPr>
              <w:t>[0x7B3A/003/001] 07:04:49.058842 ALERTING Subscription ID: 2 Direction: MS To Network Length: 1536 2</w:t>
            </w:r>
          </w:p>
          <w:p w14:paraId="6FB20140" w14:textId="77777777" w:rsidR="00667BBB" w:rsidRPr="007F7AA4" w:rsidRDefault="00667BBB" w:rsidP="00667BBB">
            <w:pPr>
              <w:rPr>
                <w:rFonts w:eastAsiaTheme="majorEastAsia" w:cs="Times New Roman"/>
                <w:sz w:val="20"/>
                <w:szCs w:val="21"/>
              </w:rPr>
            </w:pPr>
            <w:r w:rsidRPr="007F7AA4">
              <w:rPr>
                <w:rFonts w:eastAsiaTheme="majorEastAsia" w:cs="Times New Roman"/>
                <w:sz w:val="20"/>
                <w:szCs w:val="21"/>
              </w:rPr>
              <w:t>[0x7B3A/003/037] 07:04:55.855183 DISCONNECT Subscription ID: 2 Direction: MS To Network Length: 1281 2</w:t>
            </w:r>
          </w:p>
          <w:p w14:paraId="1AE6ED43" w14:textId="77777777" w:rsidR="00667BBB" w:rsidRPr="007F7AA4" w:rsidRDefault="00667BBB" w:rsidP="00667BBB">
            <w:pPr>
              <w:rPr>
                <w:rFonts w:eastAsiaTheme="majorEastAsia" w:cs="Times New Roman"/>
                <w:sz w:val="20"/>
                <w:szCs w:val="21"/>
              </w:rPr>
            </w:pPr>
            <w:r w:rsidRPr="007F7AA4">
              <w:rPr>
                <w:rFonts w:eastAsiaTheme="majorEastAsia" w:cs="Times New Roman"/>
                <w:sz w:val="20"/>
                <w:szCs w:val="21"/>
              </w:rPr>
              <w:t>[0x7B3A/003/045] 07:04:56.278223 RELEASE Subscription ID: 2 Direction: MS To Network Length: 512 2</w:t>
            </w:r>
          </w:p>
          <w:p w14:paraId="2828E44E" w14:textId="77777777" w:rsidR="00667BBB" w:rsidRPr="007F7AA4" w:rsidRDefault="00667BBB" w:rsidP="00667BBB">
            <w:pPr>
              <w:rPr>
                <w:rFonts w:eastAsiaTheme="majorEastAsia" w:cs="Times New Roman"/>
                <w:sz w:val="20"/>
                <w:szCs w:val="21"/>
              </w:rPr>
            </w:pPr>
            <w:r w:rsidRPr="007F7AA4">
              <w:rPr>
                <w:rFonts w:eastAsiaTheme="majorEastAsia" w:cs="Times New Roman"/>
                <w:sz w:val="20"/>
                <w:szCs w:val="21"/>
              </w:rPr>
              <w:t>[0x7B3A/003/042] 07:04:56.278609 RELEASE_COMPLETE Subscription ID: 2 Direction: MS To Network Length: 513 2</w:t>
            </w:r>
          </w:p>
          <w:p w14:paraId="43CB4A52" w14:textId="77777777" w:rsidR="00667BBB" w:rsidRPr="007F7AA4" w:rsidRDefault="00667BBB" w:rsidP="00667BBB">
            <w:pPr>
              <w:rPr>
                <w:rFonts w:eastAsiaTheme="majorEastAsia" w:cs="Times New Roman"/>
                <w:sz w:val="20"/>
                <w:szCs w:val="21"/>
              </w:rPr>
            </w:pPr>
            <w:r w:rsidRPr="007F7AA4">
              <w:rPr>
                <w:rFonts w:eastAsiaTheme="majorEastAsia" w:cs="Times New Roman"/>
                <w:sz w:val="20"/>
                <w:szCs w:val="21"/>
              </w:rPr>
              <w:t>[0xB0ED] 07:04:57.288649 LTE NAS EMM Plain OTA Outgoing MessageTracking area update request Msg 2</w:t>
            </w:r>
          </w:p>
          <w:p w14:paraId="68EEF84A" w14:textId="77777777" w:rsidR="00667BBB" w:rsidRPr="007F7AA4" w:rsidRDefault="00667BBB" w:rsidP="00667BBB">
            <w:pPr>
              <w:rPr>
                <w:rFonts w:eastAsiaTheme="majorEastAsia" w:cs="Times New Roman"/>
                <w:sz w:val="20"/>
                <w:szCs w:val="21"/>
              </w:rPr>
            </w:pPr>
            <w:r w:rsidRPr="007F7AA4">
              <w:rPr>
                <w:rFonts w:eastAsiaTheme="majorEastAsia" w:cs="Times New Roman"/>
                <w:sz w:val="20"/>
                <w:szCs w:val="21"/>
              </w:rPr>
              <w:t>[0xB0EC] 07:04:57.409771 LTE NAS EMM Plain OTA Incoming MessageTracking area update accept Msg 2</w:t>
            </w:r>
          </w:p>
          <w:p w14:paraId="32B81A2E" w14:textId="77777777" w:rsidR="00667BBB" w:rsidRPr="007F7AA4" w:rsidRDefault="00667BBB" w:rsidP="00667BBB">
            <w:pPr>
              <w:rPr>
                <w:rFonts w:eastAsiaTheme="majorEastAsia" w:cs="Times New Roman"/>
                <w:sz w:val="20"/>
                <w:szCs w:val="21"/>
              </w:rPr>
            </w:pPr>
            <w:r w:rsidRPr="007F7AA4">
              <w:rPr>
                <w:rFonts w:eastAsiaTheme="majorEastAsia" w:cs="Times New Roman"/>
                <w:sz w:val="20"/>
                <w:szCs w:val="21"/>
              </w:rPr>
              <w:t>[0xB0ED] 07:04:57.410606 LTE NAS EMM Plain OTA Outgoing MessageTracking area update complete Msg 2</w:t>
            </w:r>
          </w:p>
          <w:p w14:paraId="30B13F89" w14:textId="77777777" w:rsidR="00667BBB" w:rsidRPr="007F7AA4" w:rsidRDefault="00667BBB" w:rsidP="007E3C7B">
            <w:pPr>
              <w:rPr>
                <w:rFonts w:eastAsiaTheme="majorEastAsia" w:cs="Times New Roman"/>
                <w:sz w:val="20"/>
                <w:szCs w:val="21"/>
              </w:rPr>
            </w:pPr>
          </w:p>
        </w:tc>
      </w:tr>
    </w:tbl>
    <w:p w14:paraId="03602F51" w14:textId="77777777" w:rsidR="007E3C7B" w:rsidRPr="007F7AA4" w:rsidRDefault="007E3C7B" w:rsidP="007E3C7B">
      <w:pPr>
        <w:pStyle w:val="3"/>
        <w:spacing w:before="156" w:after="156"/>
        <w:rPr>
          <w:rFonts w:eastAsiaTheme="majorEastAsia" w:cs="Times New Roman"/>
        </w:rPr>
      </w:pPr>
      <w:bookmarkStart w:id="127" w:name="_Toc87714705"/>
      <w:r w:rsidRPr="007F7AA4">
        <w:rPr>
          <w:rFonts w:eastAsiaTheme="majorEastAsia" w:cs="Times New Roman"/>
        </w:rPr>
        <w:lastRenderedPageBreak/>
        <w:t>高通</w:t>
      </w:r>
      <w:r w:rsidRPr="007F7AA4">
        <w:rPr>
          <w:rFonts w:eastAsiaTheme="majorEastAsia" w:cs="Times New Roman"/>
        </w:rPr>
        <w:t>Tput</w:t>
      </w:r>
      <w:r w:rsidRPr="007F7AA4">
        <w:rPr>
          <w:rFonts w:eastAsiaTheme="majorEastAsia" w:cs="Times New Roman"/>
        </w:rPr>
        <w:t>测试的</w:t>
      </w:r>
      <w:r w:rsidRPr="007F7AA4">
        <w:rPr>
          <w:rFonts w:eastAsiaTheme="majorEastAsia" w:cs="Times New Roman"/>
        </w:rPr>
        <w:t>Log</w:t>
      </w:r>
      <w:r w:rsidRPr="007F7AA4">
        <w:rPr>
          <w:rFonts w:eastAsiaTheme="majorEastAsia" w:cs="Times New Roman"/>
        </w:rPr>
        <w:t>抓取要求</w:t>
      </w:r>
      <w:bookmarkEnd w:id="127"/>
    </w:p>
    <w:p w14:paraId="1C03DE24" w14:textId="77777777" w:rsidR="007E3C7B" w:rsidRPr="007F7AA4" w:rsidRDefault="007E3C7B" w:rsidP="007E3C7B">
      <w:pPr>
        <w:rPr>
          <w:rFonts w:eastAsiaTheme="majorEastAsia" w:cs="Times New Roman"/>
        </w:rPr>
      </w:pPr>
      <w:r w:rsidRPr="007F7AA4">
        <w:rPr>
          <w:rFonts w:eastAsiaTheme="majorEastAsia" w:cs="Times New Roman"/>
        </w:rPr>
        <w:t>  </w:t>
      </w:r>
      <w:r w:rsidRPr="007F7AA4">
        <w:rPr>
          <w:rFonts w:eastAsiaTheme="majorEastAsia" w:cs="Times New Roman"/>
        </w:rPr>
        <w:t>目前</w:t>
      </w:r>
      <w:r w:rsidRPr="007F7AA4">
        <w:rPr>
          <w:rFonts w:eastAsiaTheme="majorEastAsia" w:cs="Times New Roman"/>
        </w:rPr>
        <w:t>Tput</w:t>
      </w:r>
      <w:r w:rsidRPr="007F7AA4">
        <w:rPr>
          <w:rFonts w:eastAsiaTheme="majorEastAsia" w:cs="Times New Roman"/>
        </w:rPr>
        <w:t>的问题请测试的兄弟除了提供</w:t>
      </w:r>
      <w:r w:rsidRPr="007F7AA4">
        <w:rPr>
          <w:rFonts w:eastAsiaTheme="majorEastAsia" w:cs="Times New Roman"/>
        </w:rPr>
        <w:t>284 LOG</w:t>
      </w:r>
      <w:r w:rsidRPr="007F7AA4">
        <w:rPr>
          <w:rFonts w:eastAsiaTheme="majorEastAsia" w:cs="Times New Roman"/>
        </w:rPr>
        <w:t>以外，一般尽量提供下面要求的三种</w:t>
      </w:r>
      <w:r w:rsidRPr="007F7AA4">
        <w:rPr>
          <w:rFonts w:eastAsiaTheme="majorEastAsia" w:cs="Times New Roman"/>
        </w:rPr>
        <w:t>LOG</w:t>
      </w:r>
      <w:r w:rsidRPr="007F7AA4">
        <w:rPr>
          <w:rFonts w:eastAsiaTheme="majorEastAsia" w:cs="Times New Roman"/>
        </w:rPr>
        <w:t>，分别是</w:t>
      </w:r>
      <w:r w:rsidRPr="007F7AA4">
        <w:rPr>
          <w:rFonts w:eastAsiaTheme="majorEastAsia" w:cs="Times New Roman"/>
        </w:rPr>
        <w:t>QXDM LOG</w:t>
      </w:r>
      <w:r w:rsidRPr="007F7AA4">
        <w:rPr>
          <w:rFonts w:eastAsiaTheme="majorEastAsia" w:cs="Times New Roman"/>
        </w:rPr>
        <w:t>，</w:t>
      </w:r>
      <w:r w:rsidRPr="007F7AA4">
        <w:rPr>
          <w:rFonts w:eastAsiaTheme="majorEastAsia" w:cs="Times New Roman"/>
        </w:rPr>
        <w:t>TCP dump log</w:t>
      </w:r>
      <w:r w:rsidRPr="007F7AA4">
        <w:rPr>
          <w:rFonts w:eastAsiaTheme="majorEastAsia" w:cs="Times New Roman"/>
        </w:rPr>
        <w:t>，</w:t>
      </w:r>
      <w:r w:rsidRPr="007F7AA4">
        <w:rPr>
          <w:rFonts w:eastAsiaTheme="majorEastAsia" w:cs="Times New Roman"/>
        </w:rPr>
        <w:t>adb log</w:t>
      </w:r>
      <w:r w:rsidRPr="007F7AA4">
        <w:rPr>
          <w:rFonts w:eastAsiaTheme="majorEastAsia" w:cs="Times New Roman"/>
        </w:rPr>
        <w:t>（可选，因为</w:t>
      </w:r>
      <w:r w:rsidRPr="007F7AA4">
        <w:rPr>
          <w:rFonts w:eastAsiaTheme="majorEastAsia" w:cs="Times New Roman"/>
        </w:rPr>
        <w:t>284 LOG</w:t>
      </w:r>
      <w:r w:rsidRPr="007F7AA4">
        <w:rPr>
          <w:rFonts w:eastAsiaTheme="majorEastAsia" w:cs="Times New Roman"/>
        </w:rPr>
        <w:t>中包含了，但是高通</w:t>
      </w:r>
      <w:r w:rsidRPr="007F7AA4">
        <w:rPr>
          <w:rFonts w:eastAsiaTheme="majorEastAsia" w:cs="Times New Roman"/>
        </w:rPr>
        <w:t>AP</w:t>
      </w:r>
      <w:r w:rsidRPr="007F7AA4">
        <w:rPr>
          <w:rFonts w:eastAsiaTheme="majorEastAsia" w:cs="Times New Roman"/>
        </w:rPr>
        <w:t>有时候会要求提供）</w:t>
      </w:r>
    </w:p>
    <w:p w14:paraId="5B6DC8E5" w14:textId="77777777" w:rsidR="007E3C7B" w:rsidRPr="007F7AA4" w:rsidRDefault="007E3C7B" w:rsidP="007E3C7B">
      <w:pPr>
        <w:rPr>
          <w:rFonts w:eastAsiaTheme="majorEastAsia" w:cs="Times New Roman"/>
        </w:rPr>
      </w:pPr>
      <w:r w:rsidRPr="007F7AA4">
        <w:rPr>
          <w:rFonts w:eastAsiaTheme="majorEastAsia" w:cs="Times New Roman"/>
        </w:rPr>
        <w:object w:dxaOrig="3457" w:dyaOrig="817" w14:anchorId="68172D1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1.6pt;height:38.8pt" o:ole="">
            <v:imagedata r:id="rId71" o:title=""/>
          </v:shape>
          <o:OLEObject Type="Embed" ProgID="Package" ShapeID="_x0000_i1025" DrawAspect="Content" ObjectID="_1708852824" r:id="rId72"/>
        </w:object>
      </w:r>
    </w:p>
    <w:p w14:paraId="1DC0CD6A" w14:textId="77777777" w:rsidR="007E3C7B" w:rsidRPr="007F7AA4" w:rsidRDefault="007E3C7B" w:rsidP="007E3C7B">
      <w:pPr>
        <w:rPr>
          <w:rFonts w:eastAsiaTheme="majorEastAsia" w:cs="Times New Roman"/>
        </w:rPr>
      </w:pPr>
      <w:r w:rsidRPr="007F7AA4">
        <w:rPr>
          <w:rFonts w:eastAsiaTheme="majorEastAsia" w:cs="Times New Roman"/>
        </w:rPr>
        <w:t>1</w:t>
      </w:r>
      <w:r w:rsidRPr="007F7AA4">
        <w:rPr>
          <w:rFonts w:eastAsiaTheme="majorEastAsia" w:cs="Times New Roman"/>
        </w:rPr>
        <w:t>．</w:t>
      </w:r>
      <w:r w:rsidRPr="007F7AA4">
        <w:rPr>
          <w:rFonts w:eastAsiaTheme="majorEastAsia" w:cs="Times New Roman"/>
        </w:rPr>
        <w:t>  Logmask</w:t>
      </w:r>
      <w:r w:rsidRPr="007F7AA4">
        <w:rPr>
          <w:rFonts w:eastAsiaTheme="majorEastAsia" w:cs="Times New Roman"/>
        </w:rPr>
        <w:t>换成附件没有</w:t>
      </w:r>
      <w:r w:rsidRPr="007F7AA4">
        <w:rPr>
          <w:rFonts w:eastAsiaTheme="majorEastAsia" w:cs="Times New Roman"/>
        </w:rPr>
        <w:t>DPL</w:t>
      </w:r>
      <w:r w:rsidRPr="007F7AA4">
        <w:rPr>
          <w:rFonts w:eastAsiaTheme="majorEastAsia" w:cs="Times New Roman"/>
        </w:rPr>
        <w:t>的</w:t>
      </w:r>
      <w:r w:rsidRPr="007F7AA4">
        <w:rPr>
          <w:rFonts w:eastAsiaTheme="majorEastAsia" w:cs="Times New Roman"/>
        </w:rPr>
        <w:t>logmask</w:t>
      </w:r>
      <w:r w:rsidRPr="007F7AA4">
        <w:rPr>
          <w:rFonts w:eastAsiaTheme="majorEastAsia" w:cs="Times New Roman"/>
        </w:rPr>
        <w:t>。</w:t>
      </w:r>
    </w:p>
    <w:p w14:paraId="08951548" w14:textId="77777777" w:rsidR="007E3C7B" w:rsidRPr="007F7AA4" w:rsidRDefault="007E3C7B" w:rsidP="007E3C7B">
      <w:pPr>
        <w:rPr>
          <w:rFonts w:eastAsiaTheme="majorEastAsia" w:cs="Times New Roman"/>
        </w:rPr>
      </w:pPr>
      <w:r w:rsidRPr="007F7AA4">
        <w:rPr>
          <w:rFonts w:eastAsiaTheme="majorEastAsia" w:cs="Times New Roman"/>
        </w:rPr>
        <w:t>2</w:t>
      </w:r>
      <w:r w:rsidRPr="007F7AA4">
        <w:rPr>
          <w:rFonts w:eastAsiaTheme="majorEastAsia" w:cs="Times New Roman"/>
        </w:rPr>
        <w:t>．</w:t>
      </w:r>
      <w:r w:rsidRPr="007F7AA4">
        <w:rPr>
          <w:rFonts w:eastAsiaTheme="majorEastAsia" w:cs="Times New Roman"/>
        </w:rPr>
        <w:t>  UE tcpdump with snaplen 100. </w:t>
      </w:r>
      <w:r w:rsidRPr="007F7AA4">
        <w:rPr>
          <w:rFonts w:eastAsiaTheme="majorEastAsia" w:cs="Times New Roman"/>
        </w:rPr>
        <w:t>（</w:t>
      </w:r>
      <w:r w:rsidRPr="007F7AA4">
        <w:rPr>
          <w:rFonts w:eastAsiaTheme="majorEastAsia" w:cs="Times New Roman"/>
        </w:rPr>
        <w:t>TCP dump log</w:t>
      </w:r>
      <w:r w:rsidRPr="007F7AA4">
        <w:rPr>
          <w:rFonts w:eastAsiaTheme="majorEastAsia" w:cs="Times New Roman"/>
        </w:rPr>
        <w:t>在测试开始之前抓取，测试完成后手动结束）</w:t>
      </w:r>
    </w:p>
    <w:p w14:paraId="5A5E205B" w14:textId="77777777" w:rsidR="007E3C7B" w:rsidRPr="007F7AA4" w:rsidRDefault="007E3C7B" w:rsidP="007E3C7B">
      <w:pPr>
        <w:rPr>
          <w:rFonts w:eastAsiaTheme="majorEastAsia" w:cs="Times New Roman"/>
        </w:rPr>
      </w:pPr>
      <w:r w:rsidRPr="007F7AA4">
        <w:rPr>
          <w:rFonts w:eastAsiaTheme="majorEastAsia" w:cs="Times New Roman"/>
        </w:rPr>
        <w:t>adb shell tcpdump -i any -nnXSs 100 -w /data/shared/any.pcap</w:t>
      </w:r>
    </w:p>
    <w:p w14:paraId="680C1B8C" w14:textId="77777777" w:rsidR="007E3C7B" w:rsidRPr="007F7AA4" w:rsidRDefault="007E3C7B" w:rsidP="007E3C7B">
      <w:pPr>
        <w:rPr>
          <w:rFonts w:eastAsiaTheme="majorEastAsia" w:cs="Times New Roman"/>
        </w:rPr>
      </w:pPr>
      <w:r w:rsidRPr="007F7AA4">
        <w:rPr>
          <w:rFonts w:eastAsiaTheme="majorEastAsia" w:cs="Times New Roman"/>
        </w:rPr>
        <w:t>3</w:t>
      </w:r>
      <w:r w:rsidRPr="007F7AA4">
        <w:rPr>
          <w:rFonts w:eastAsiaTheme="majorEastAsia" w:cs="Times New Roman"/>
        </w:rPr>
        <w:t>．</w:t>
      </w:r>
      <w:r w:rsidRPr="007F7AA4">
        <w:rPr>
          <w:rFonts w:eastAsiaTheme="majorEastAsia" w:cs="Times New Roman"/>
        </w:rPr>
        <w:t>  Adb and kernel logs from boot up. </w:t>
      </w:r>
      <w:r w:rsidRPr="007F7AA4">
        <w:rPr>
          <w:rFonts w:eastAsiaTheme="majorEastAsia" w:cs="Times New Roman"/>
        </w:rPr>
        <w:t>（</w:t>
      </w:r>
      <w:r w:rsidRPr="007F7AA4">
        <w:rPr>
          <w:rFonts w:eastAsiaTheme="majorEastAsia" w:cs="Times New Roman"/>
        </w:rPr>
        <w:t>adb log</w:t>
      </w:r>
      <w:r w:rsidRPr="007F7AA4">
        <w:rPr>
          <w:rFonts w:eastAsiaTheme="majorEastAsia" w:cs="Times New Roman"/>
        </w:rPr>
        <w:t>从开机开始抓取，测试完成后手动结束</w:t>
      </w:r>
      <w:r w:rsidRPr="007F7AA4">
        <w:rPr>
          <w:rFonts w:eastAsiaTheme="majorEastAsia" w:cs="Times New Roman"/>
        </w:rPr>
        <w:t> </w:t>
      </w:r>
      <w:r w:rsidRPr="007F7AA4">
        <w:rPr>
          <w:rFonts w:eastAsiaTheme="majorEastAsia" w:cs="Times New Roman"/>
        </w:rPr>
        <w:t>）</w:t>
      </w:r>
      <w:r w:rsidRPr="007F7AA4">
        <w:rPr>
          <w:rFonts w:eastAsiaTheme="majorEastAsia" w:cs="Times New Roman"/>
        </w:rPr>
        <w:t> </w:t>
      </w:r>
    </w:p>
    <w:p w14:paraId="3389B78E" w14:textId="77777777" w:rsidR="007E3C7B" w:rsidRPr="007F7AA4" w:rsidRDefault="007E3C7B" w:rsidP="007E3C7B">
      <w:pPr>
        <w:rPr>
          <w:rFonts w:eastAsiaTheme="majorEastAsia" w:cs="Times New Roman"/>
        </w:rPr>
      </w:pPr>
      <w:r w:rsidRPr="007F7AA4">
        <w:rPr>
          <w:rFonts w:eastAsiaTheme="majorEastAsia" w:cs="Times New Roman"/>
        </w:rPr>
        <w:t>adb wait-for-device </w:t>
      </w:r>
    </w:p>
    <w:p w14:paraId="4553996E" w14:textId="77777777" w:rsidR="007E3C7B" w:rsidRPr="007F7AA4" w:rsidRDefault="007E3C7B" w:rsidP="007E3C7B">
      <w:pPr>
        <w:rPr>
          <w:rFonts w:eastAsiaTheme="majorEastAsia" w:cs="Times New Roman"/>
        </w:rPr>
      </w:pPr>
      <w:r w:rsidRPr="007F7AA4">
        <w:rPr>
          <w:rFonts w:eastAsiaTheme="majorEastAsia" w:cs="Times New Roman"/>
        </w:rPr>
        <w:t>adb root </w:t>
      </w:r>
    </w:p>
    <w:p w14:paraId="3331D872" w14:textId="7C6F1521" w:rsidR="007E3C7B" w:rsidRPr="007F7AA4" w:rsidRDefault="007E3C7B" w:rsidP="007E3C7B">
      <w:pPr>
        <w:rPr>
          <w:rFonts w:eastAsiaTheme="majorEastAsia" w:cs="Times New Roman"/>
        </w:rPr>
      </w:pPr>
      <w:r w:rsidRPr="007F7AA4">
        <w:rPr>
          <w:rFonts w:eastAsiaTheme="majorEastAsia" w:cs="Times New Roman"/>
        </w:rPr>
        <w:t>adb logcat -b all -v threadtime &gt; adblog.txt</w:t>
      </w:r>
    </w:p>
    <w:p w14:paraId="4C8A85EE" w14:textId="1BA2AC3A" w:rsidR="00D867D8" w:rsidRPr="007F7AA4" w:rsidRDefault="00D867D8" w:rsidP="00D867D8">
      <w:pPr>
        <w:pStyle w:val="3"/>
        <w:spacing w:before="156" w:after="156"/>
        <w:rPr>
          <w:rFonts w:eastAsiaTheme="majorEastAsia" w:cs="Times New Roman"/>
        </w:rPr>
      </w:pPr>
      <w:bookmarkStart w:id="128" w:name="_Toc87714706"/>
      <w:r w:rsidRPr="007F7AA4">
        <w:rPr>
          <w:rFonts w:eastAsiaTheme="majorEastAsia" w:cs="Times New Roman"/>
        </w:rPr>
        <w:t>PC</w:t>
      </w:r>
      <w:r w:rsidRPr="007F7AA4">
        <w:rPr>
          <w:rFonts w:eastAsiaTheme="majorEastAsia" w:cs="Times New Roman"/>
        </w:rPr>
        <w:t>拨号问题</w:t>
      </w:r>
      <w:bookmarkEnd w:id="128"/>
    </w:p>
    <w:p w14:paraId="4AB5F8E6" w14:textId="770D6E32" w:rsidR="00043D9D" w:rsidRPr="007F7AA4" w:rsidRDefault="00043D9D" w:rsidP="00043D9D">
      <w:pPr>
        <w:rPr>
          <w:rFonts w:eastAsiaTheme="majorEastAsia" w:cs="Times New Roman"/>
        </w:rPr>
      </w:pPr>
      <w:r w:rsidRPr="007F7AA4">
        <w:rPr>
          <w:rFonts w:eastAsiaTheme="majorEastAsia" w:cs="Times New Roman"/>
        </w:rPr>
        <w:t>高通手机连接</w:t>
      </w:r>
      <w:r w:rsidRPr="007F7AA4">
        <w:rPr>
          <w:rFonts w:eastAsiaTheme="majorEastAsia" w:cs="Times New Roman"/>
        </w:rPr>
        <w:t>PC</w:t>
      </w:r>
      <w:r w:rsidRPr="007F7AA4">
        <w:rPr>
          <w:rFonts w:eastAsiaTheme="majorEastAsia" w:cs="Times New Roman"/>
        </w:rPr>
        <w:t>抓</w:t>
      </w:r>
      <w:r w:rsidRPr="007F7AA4">
        <w:rPr>
          <w:rFonts w:eastAsiaTheme="majorEastAsia" w:cs="Times New Roman"/>
        </w:rPr>
        <w:t>Log</w:t>
      </w:r>
      <w:r w:rsidRPr="007F7AA4">
        <w:rPr>
          <w:rFonts w:eastAsiaTheme="majorEastAsia" w:cs="Times New Roman"/>
        </w:rPr>
        <w:t>时，可能会出现无法正常使用数据业务。</w:t>
      </w:r>
      <w:r w:rsidR="00195B9C" w:rsidRPr="007F7AA4">
        <w:rPr>
          <w:rFonts w:eastAsiaTheme="majorEastAsia" w:cs="Times New Roman"/>
        </w:rPr>
        <w:t>需要禁止</w:t>
      </w:r>
      <w:r w:rsidR="00195B9C" w:rsidRPr="007F7AA4">
        <w:rPr>
          <w:rFonts w:eastAsiaTheme="majorEastAsia" w:cs="Times New Roman"/>
        </w:rPr>
        <w:t>PC windows</w:t>
      </w:r>
      <w:r w:rsidR="00195B9C" w:rsidRPr="007F7AA4">
        <w:rPr>
          <w:rFonts w:eastAsiaTheme="majorEastAsia" w:cs="Times New Roman"/>
        </w:rPr>
        <w:t>中的</w:t>
      </w:r>
      <w:r w:rsidR="00195B9C" w:rsidRPr="007F7AA4">
        <w:rPr>
          <w:rFonts w:eastAsiaTheme="majorEastAsia" w:cs="Times New Roman"/>
        </w:rPr>
        <w:t>WWAN AutoConfig</w:t>
      </w:r>
      <w:r w:rsidR="00195B9C" w:rsidRPr="007F7AA4">
        <w:rPr>
          <w:rFonts w:eastAsiaTheme="majorEastAsia" w:cs="Times New Roman"/>
        </w:rPr>
        <w:t>服务。</w:t>
      </w:r>
    </w:p>
    <w:p w14:paraId="5949593E" w14:textId="679F939D" w:rsidR="00B62A95" w:rsidRPr="007F7AA4" w:rsidRDefault="00B62A95" w:rsidP="00043D9D">
      <w:pPr>
        <w:rPr>
          <w:rFonts w:eastAsiaTheme="majorEastAsia" w:cs="Times New Roman"/>
        </w:rPr>
      </w:pPr>
      <w:r w:rsidRPr="007F7AA4">
        <w:rPr>
          <w:rFonts w:eastAsiaTheme="majorEastAsia" w:cs="Times New Roman"/>
        </w:rPr>
        <w:t>问题的识别条件：</w:t>
      </w:r>
    </w:p>
    <w:p w14:paraId="6FEEDACA" w14:textId="643FC193" w:rsidR="00B62A95" w:rsidRPr="007F7AA4" w:rsidRDefault="00B62A95" w:rsidP="00043D9D">
      <w:pPr>
        <w:rPr>
          <w:rFonts w:eastAsiaTheme="majorEastAsia" w:cs="Times New Roman"/>
        </w:rPr>
      </w:pPr>
      <w:r w:rsidRPr="007F7AA4">
        <w:rPr>
          <w:rFonts w:eastAsiaTheme="majorEastAsia" w:cs="Times New Roman"/>
        </w:rPr>
        <w:t>在</w:t>
      </w:r>
      <w:r w:rsidRPr="007F7AA4">
        <w:rPr>
          <w:rFonts w:eastAsiaTheme="majorEastAsia" w:cs="Times New Roman"/>
        </w:rPr>
        <w:t>QMI</w:t>
      </w:r>
      <w:r w:rsidRPr="007F7AA4">
        <w:rPr>
          <w:rFonts w:eastAsiaTheme="majorEastAsia" w:cs="Times New Roman"/>
        </w:rPr>
        <w:t>的</w:t>
      </w:r>
      <w:r w:rsidRPr="007F7AA4">
        <w:rPr>
          <w:rFonts w:eastAsiaTheme="majorEastAsia" w:cs="Times New Roman"/>
          <w:color w:val="172B4D"/>
          <w:kern w:val="0"/>
          <w:szCs w:val="21"/>
        </w:rPr>
        <w:t>wds_start_network_interface_resp</w:t>
      </w:r>
      <w:r w:rsidRPr="007F7AA4">
        <w:rPr>
          <w:rFonts w:eastAsiaTheme="majorEastAsia" w:cs="Times New Roman"/>
          <w:color w:val="172B4D"/>
          <w:kern w:val="0"/>
          <w:szCs w:val="21"/>
        </w:rPr>
        <w:t>中，</w:t>
      </w:r>
      <w:r w:rsidRPr="007F7AA4">
        <w:rPr>
          <w:rFonts w:eastAsiaTheme="majorEastAsia" w:cs="Times New Roman"/>
          <w:color w:val="172B4D"/>
          <w:kern w:val="0"/>
          <w:szCs w:val="21"/>
        </w:rPr>
        <w:t>call_end_reason</w:t>
      </w:r>
      <w:r w:rsidRPr="007F7AA4">
        <w:rPr>
          <w:rFonts w:eastAsiaTheme="majorEastAsia" w:cs="Times New Roman"/>
          <w:color w:val="172B4D"/>
          <w:kern w:val="0"/>
          <w:szCs w:val="21"/>
        </w:rPr>
        <w:t>设置为</w:t>
      </w:r>
      <w:r w:rsidRPr="007F7AA4">
        <w:rPr>
          <w:rFonts w:eastAsiaTheme="majorEastAsia" w:cs="Times New Roman"/>
          <w:color w:val="172B4D"/>
          <w:kern w:val="0"/>
          <w:szCs w:val="21"/>
        </w:rPr>
        <w:t>241</w:t>
      </w:r>
      <w:r w:rsidRPr="007F7AA4">
        <w:rPr>
          <w:rFonts w:eastAsiaTheme="majorEastAsia" w:cs="Times New Roman"/>
          <w:color w:val="172B4D"/>
          <w:kern w:val="0"/>
          <w:szCs w:val="21"/>
        </w:rPr>
        <w:t>。</w:t>
      </w:r>
    </w:p>
    <w:p w14:paraId="3176AAB8" w14:textId="77777777" w:rsidR="00B62A95" w:rsidRPr="007F7AA4" w:rsidRDefault="00B62A95" w:rsidP="00B62A95">
      <w:pPr>
        <w:widowControl/>
        <w:shd w:val="clear" w:color="auto" w:fill="FFFFFF"/>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t>verbose_call_end_reason</w:t>
      </w:r>
    </w:p>
    <w:p w14:paraId="60EC8EEF" w14:textId="30802B50" w:rsidR="00B62A95" w:rsidRPr="007F7AA4" w:rsidRDefault="00B62A95" w:rsidP="00B62A95">
      <w:pPr>
        <w:rPr>
          <w:rFonts w:eastAsiaTheme="majorEastAsia" w:cs="Times New Roman"/>
        </w:rPr>
      </w:pPr>
      <w:r w:rsidRPr="007F7AA4">
        <w:rPr>
          <w:rFonts w:eastAsiaTheme="majorEastAsia" w:cs="Times New Roman"/>
          <w:b/>
          <w:color w:val="FF0000"/>
          <w:kern w:val="0"/>
          <w:szCs w:val="21"/>
          <w:shd w:val="clear" w:color="auto" w:fill="FFFFFF"/>
        </w:rPr>
        <w:t>{ call_end_reason_type = WDS_VCER_TYPE_INTERNAL  call_end_reason = 241}</w:t>
      </w:r>
    </w:p>
    <w:p w14:paraId="5FEEE4E2" w14:textId="3A30440A" w:rsidR="007C4322" w:rsidRPr="007F7AA4" w:rsidRDefault="00C7676F" w:rsidP="007C4322">
      <w:pPr>
        <w:rPr>
          <w:rFonts w:eastAsiaTheme="majorEastAsia" w:cs="Times New Roman"/>
        </w:rPr>
      </w:pPr>
      <w:hyperlink r:id="rId73" w:history="1">
        <w:r w:rsidR="007C4322" w:rsidRPr="007F7AA4">
          <w:rPr>
            <w:rFonts w:eastAsiaTheme="majorEastAsia" w:cs="Times New Roman"/>
          </w:rPr>
          <w:t>UPGR7150R-4826</w:t>
        </w:r>
      </w:hyperlink>
      <w:r w:rsidR="007C4322" w:rsidRPr="007F7AA4">
        <w:rPr>
          <w:rFonts w:eastAsiaTheme="majorEastAsia" w:cs="Times New Roman"/>
        </w:rPr>
        <w:t xml:space="preserve"> [G7B_R_CN_XA_RH][Modem]</w:t>
      </w:r>
      <w:r w:rsidR="007C4322" w:rsidRPr="007F7AA4">
        <w:rPr>
          <w:rFonts w:eastAsiaTheme="majorEastAsia" w:cs="Times New Roman"/>
        </w:rPr>
        <w:t>打开数据开关移动卡数据业务启动失败，出现时必现</w:t>
      </w:r>
      <w:r w:rsidR="007C4322" w:rsidRPr="007F7AA4">
        <w:rPr>
          <w:rFonts w:eastAsiaTheme="majorEastAsia" w:cs="Times New Roman"/>
        </w:rPr>
        <w:t>_5/5_V12.5.0.1.RGHCNXM</w:t>
      </w:r>
    </w:p>
    <w:tbl>
      <w:tblPr>
        <w:tblStyle w:val="a7"/>
        <w:tblW w:w="0" w:type="auto"/>
        <w:tblLook w:val="04A0" w:firstRow="1" w:lastRow="0" w:firstColumn="1" w:lastColumn="0" w:noHBand="0" w:noVBand="1"/>
      </w:tblPr>
      <w:tblGrid>
        <w:gridCol w:w="13454"/>
      </w:tblGrid>
      <w:tr w:rsidR="007C4322" w:rsidRPr="007F7AA4" w14:paraId="735FB31F" w14:textId="77777777" w:rsidTr="007C4322">
        <w:tc>
          <w:tcPr>
            <w:tcW w:w="13454" w:type="dxa"/>
          </w:tcPr>
          <w:p w14:paraId="58538832" w14:textId="77777777" w:rsidR="007C4322" w:rsidRPr="007F7AA4" w:rsidRDefault="007C4322" w:rsidP="007C4322">
            <w:pPr>
              <w:widowControl/>
              <w:shd w:val="clear" w:color="auto" w:fill="FFFFFF"/>
              <w:kinsoku/>
              <w:adjustRightInd/>
              <w:rPr>
                <w:rFonts w:eastAsiaTheme="majorEastAsia" w:cs="Times New Roman"/>
                <w:color w:val="172B4D"/>
                <w:kern w:val="0"/>
                <w:szCs w:val="21"/>
              </w:rPr>
            </w:pPr>
            <w:r w:rsidRPr="007F7AA4">
              <w:rPr>
                <w:rFonts w:eastAsiaTheme="majorEastAsia" w:cs="Times New Roman"/>
                <w:color w:val="172B4D"/>
                <w:kern w:val="0"/>
                <w:szCs w:val="21"/>
              </w:rPr>
              <w:t>在</w:t>
            </w:r>
            <w:r w:rsidRPr="007F7AA4">
              <w:rPr>
                <w:rFonts w:eastAsiaTheme="majorEastAsia" w:cs="Times New Roman"/>
                <w:color w:val="172B4D"/>
                <w:kern w:val="0"/>
                <w:szCs w:val="21"/>
              </w:rPr>
              <w:t>start_network_interface</w:t>
            </w:r>
            <w:r w:rsidRPr="007F7AA4">
              <w:rPr>
                <w:rFonts w:eastAsiaTheme="majorEastAsia" w:cs="Times New Roman"/>
                <w:color w:val="172B4D"/>
                <w:kern w:val="0"/>
                <w:szCs w:val="21"/>
              </w:rPr>
              <w:t>的</w:t>
            </w:r>
            <w:r w:rsidRPr="007F7AA4">
              <w:rPr>
                <w:rFonts w:eastAsiaTheme="majorEastAsia" w:cs="Times New Roman"/>
                <w:color w:val="172B4D"/>
                <w:kern w:val="0"/>
                <w:szCs w:val="21"/>
              </w:rPr>
              <w:t>QMI</w:t>
            </w:r>
            <w:r w:rsidRPr="007F7AA4">
              <w:rPr>
                <w:rFonts w:eastAsiaTheme="majorEastAsia" w:cs="Times New Roman"/>
                <w:color w:val="172B4D"/>
                <w:kern w:val="0"/>
                <w:szCs w:val="21"/>
              </w:rPr>
              <w:t>消息中看到失败的信息，</w:t>
            </w:r>
            <w:r w:rsidRPr="007F7AA4">
              <w:rPr>
                <w:rFonts w:eastAsiaTheme="majorEastAsia" w:cs="Times New Roman"/>
                <w:color w:val="172B4D"/>
                <w:kern w:val="0"/>
                <w:szCs w:val="21"/>
              </w:rPr>
              <w:t>call end reason</w:t>
            </w:r>
            <w:r w:rsidRPr="007F7AA4">
              <w:rPr>
                <w:rFonts w:eastAsiaTheme="majorEastAsia" w:cs="Times New Roman"/>
                <w:color w:val="172B4D"/>
                <w:kern w:val="0"/>
                <w:szCs w:val="21"/>
              </w:rPr>
              <w:t>为</w:t>
            </w:r>
            <w:r w:rsidRPr="007F7AA4">
              <w:rPr>
                <w:rFonts w:eastAsiaTheme="majorEastAsia" w:cs="Times New Roman"/>
                <w:color w:val="172B4D"/>
                <w:kern w:val="0"/>
                <w:szCs w:val="21"/>
              </w:rPr>
              <w:t>241</w:t>
            </w:r>
            <w:r w:rsidRPr="007F7AA4">
              <w:rPr>
                <w:rFonts w:eastAsiaTheme="majorEastAsia" w:cs="Times New Roman"/>
                <w:color w:val="172B4D"/>
                <w:kern w:val="0"/>
                <w:szCs w:val="21"/>
              </w:rPr>
              <w:t>。</w:t>
            </w:r>
            <w:r w:rsidRPr="007F7AA4">
              <w:rPr>
                <w:rFonts w:eastAsiaTheme="majorEastAsia" w:cs="Times New Roman"/>
                <w:b/>
                <w:bCs/>
                <w:color w:val="172B4D"/>
                <w:kern w:val="0"/>
                <w:szCs w:val="21"/>
              </w:rPr>
              <w:t>241</w:t>
            </w:r>
            <w:r w:rsidRPr="007F7AA4">
              <w:rPr>
                <w:rFonts w:eastAsiaTheme="majorEastAsia" w:cs="Times New Roman"/>
                <w:b/>
                <w:bCs/>
                <w:color w:val="172B4D"/>
                <w:kern w:val="0"/>
                <w:szCs w:val="21"/>
              </w:rPr>
              <w:t>表示</w:t>
            </w:r>
            <w:r w:rsidRPr="007F7AA4">
              <w:rPr>
                <w:rFonts w:eastAsiaTheme="majorEastAsia" w:cs="Times New Roman"/>
                <w:b/>
                <w:bCs/>
                <w:color w:val="172B4D"/>
                <w:kern w:val="0"/>
                <w:szCs w:val="21"/>
              </w:rPr>
              <w:t>PC</w:t>
            </w:r>
            <w:r w:rsidRPr="007F7AA4">
              <w:rPr>
                <w:rFonts w:eastAsiaTheme="majorEastAsia" w:cs="Times New Roman"/>
                <w:b/>
                <w:bCs/>
                <w:color w:val="172B4D"/>
                <w:kern w:val="0"/>
                <w:szCs w:val="21"/>
              </w:rPr>
              <w:t>拨号失败。需要关闭</w:t>
            </w:r>
            <w:r w:rsidRPr="007F7AA4">
              <w:rPr>
                <w:rFonts w:eastAsiaTheme="majorEastAsia" w:cs="Times New Roman"/>
                <w:b/>
                <w:bCs/>
                <w:color w:val="172B4D"/>
                <w:kern w:val="0"/>
                <w:szCs w:val="21"/>
              </w:rPr>
              <w:t>Win10 PC</w:t>
            </w:r>
            <w:r w:rsidRPr="007F7AA4">
              <w:rPr>
                <w:rFonts w:eastAsiaTheme="majorEastAsia" w:cs="Times New Roman"/>
                <w:b/>
                <w:bCs/>
                <w:color w:val="172B4D"/>
                <w:kern w:val="0"/>
                <w:szCs w:val="21"/>
              </w:rPr>
              <w:t>端的</w:t>
            </w:r>
            <w:r w:rsidRPr="007F7AA4">
              <w:rPr>
                <w:rFonts w:eastAsiaTheme="majorEastAsia" w:cs="Times New Roman"/>
                <w:b/>
                <w:bCs/>
                <w:color w:val="172B4D"/>
                <w:kern w:val="0"/>
                <w:szCs w:val="21"/>
              </w:rPr>
              <w:t>WWAN AutoConfig</w:t>
            </w:r>
            <w:r w:rsidRPr="007F7AA4">
              <w:rPr>
                <w:rFonts w:eastAsiaTheme="majorEastAsia" w:cs="Times New Roman"/>
                <w:b/>
                <w:bCs/>
                <w:color w:val="172B4D"/>
                <w:kern w:val="0"/>
                <w:szCs w:val="21"/>
              </w:rPr>
              <w:t>。</w:t>
            </w:r>
          </w:p>
          <w:p w14:paraId="179CD61C" w14:textId="77777777" w:rsidR="007C4322" w:rsidRPr="007F7AA4" w:rsidRDefault="007C4322" w:rsidP="007C4322">
            <w:pPr>
              <w:widowControl/>
              <w:shd w:val="clear" w:color="auto" w:fill="FFFFFF"/>
              <w:kinsoku/>
              <w:adjustRightInd/>
              <w:spacing w:before="150"/>
              <w:rPr>
                <w:rFonts w:eastAsiaTheme="majorEastAsia" w:cs="Times New Roman"/>
                <w:color w:val="172B4D"/>
                <w:kern w:val="0"/>
                <w:szCs w:val="21"/>
              </w:rPr>
            </w:pPr>
            <w:r w:rsidRPr="007F7AA4">
              <w:rPr>
                <w:rFonts w:eastAsiaTheme="majorEastAsia" w:cs="Times New Roman"/>
                <w:b/>
                <w:bCs/>
                <w:color w:val="172B4D"/>
                <w:kern w:val="0"/>
                <w:szCs w:val="21"/>
              </w:rPr>
              <w:t>复测建议：</w:t>
            </w:r>
          </w:p>
          <w:p w14:paraId="47393330" w14:textId="77777777" w:rsidR="00CC6A9E" w:rsidRPr="007F7AA4" w:rsidRDefault="007C4322" w:rsidP="007C4322">
            <w:pPr>
              <w:widowControl/>
              <w:shd w:val="clear" w:color="auto" w:fill="FFFFFF"/>
              <w:kinsoku/>
              <w:adjustRightInd/>
              <w:spacing w:before="150"/>
              <w:rPr>
                <w:rFonts w:eastAsiaTheme="majorEastAsia" w:cs="Times New Roman"/>
                <w:color w:val="172B4D"/>
                <w:kern w:val="0"/>
                <w:szCs w:val="21"/>
              </w:rPr>
            </w:pPr>
            <w:r w:rsidRPr="007F7AA4">
              <w:rPr>
                <w:rFonts w:eastAsiaTheme="majorEastAsia" w:cs="Times New Roman"/>
                <w:color w:val="FF0000"/>
                <w:kern w:val="0"/>
                <w:szCs w:val="21"/>
              </w:rPr>
              <w:t>disable Windows10 auto connnect</w:t>
            </w:r>
          </w:p>
          <w:p w14:paraId="1F469752" w14:textId="77777777" w:rsidR="00CC6A9E" w:rsidRPr="007F7AA4" w:rsidRDefault="007C4322" w:rsidP="007C4322">
            <w:pPr>
              <w:widowControl/>
              <w:shd w:val="clear" w:color="auto" w:fill="FFFFFF"/>
              <w:kinsoku/>
              <w:adjustRightInd/>
              <w:spacing w:before="150"/>
              <w:rPr>
                <w:rFonts w:eastAsiaTheme="majorEastAsia" w:cs="Times New Roman"/>
                <w:color w:val="172B4D"/>
                <w:kern w:val="0"/>
                <w:szCs w:val="21"/>
              </w:rPr>
            </w:pPr>
            <w:r w:rsidRPr="007F7AA4">
              <w:rPr>
                <w:rFonts w:eastAsiaTheme="majorEastAsia" w:cs="Times New Roman"/>
                <w:color w:val="FF0000"/>
                <w:kern w:val="0"/>
                <w:szCs w:val="21"/>
              </w:rPr>
              <w:t>Steps: Presess Search Windows --&gt; Type 'Services.msc' --&gt; Locate 'WWAN AutoConfig' --&gt;</w:t>
            </w:r>
          </w:p>
          <w:p w14:paraId="76CEB1E2" w14:textId="786D96FE" w:rsidR="007C4322" w:rsidRPr="007F7AA4" w:rsidRDefault="007C4322" w:rsidP="007C4322">
            <w:pPr>
              <w:widowControl/>
              <w:shd w:val="clear" w:color="auto" w:fill="FFFFFF"/>
              <w:kinsoku/>
              <w:adjustRightInd/>
              <w:spacing w:before="150"/>
              <w:rPr>
                <w:rFonts w:eastAsiaTheme="majorEastAsia" w:cs="Times New Roman"/>
                <w:color w:val="172B4D"/>
                <w:kern w:val="0"/>
                <w:szCs w:val="21"/>
              </w:rPr>
            </w:pPr>
            <w:r w:rsidRPr="007F7AA4">
              <w:rPr>
                <w:rFonts w:eastAsiaTheme="majorEastAsia" w:cs="Times New Roman"/>
                <w:color w:val="FF0000"/>
                <w:kern w:val="0"/>
                <w:szCs w:val="21"/>
              </w:rPr>
              <w:t>Change startup type to 'Disable' or 'Manua</w:t>
            </w:r>
          </w:p>
          <w:p w14:paraId="728B1067" w14:textId="77777777" w:rsidR="007C4322" w:rsidRPr="007F7AA4" w:rsidRDefault="007C4322" w:rsidP="007C4322">
            <w:pPr>
              <w:widowControl/>
              <w:shd w:val="clear" w:color="auto" w:fill="FFFFFF"/>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t> </w:t>
            </w:r>
          </w:p>
          <w:p w14:paraId="5C012F6F" w14:textId="77777777" w:rsidR="007C4322" w:rsidRPr="007F7AA4" w:rsidRDefault="007C4322" w:rsidP="007C4322">
            <w:pPr>
              <w:widowControl/>
              <w:shd w:val="clear" w:color="auto" w:fill="FFFFFF"/>
              <w:kinsoku/>
              <w:adjustRightInd/>
              <w:spacing w:before="150"/>
              <w:rPr>
                <w:rFonts w:eastAsiaTheme="majorEastAsia" w:cs="Times New Roman"/>
                <w:color w:val="172B4D"/>
                <w:kern w:val="0"/>
                <w:szCs w:val="21"/>
              </w:rPr>
            </w:pPr>
            <w:r w:rsidRPr="007F7AA4">
              <w:rPr>
                <w:rFonts w:eastAsiaTheme="majorEastAsia" w:cs="Times New Roman"/>
                <w:b/>
                <w:bCs/>
                <w:color w:val="172B4D"/>
                <w:kern w:val="0"/>
                <w:szCs w:val="21"/>
              </w:rPr>
              <w:t>QMI</w:t>
            </w:r>
            <w:r w:rsidRPr="007F7AA4">
              <w:rPr>
                <w:rFonts w:eastAsiaTheme="majorEastAsia" w:cs="Times New Roman"/>
                <w:b/>
                <w:bCs/>
                <w:color w:val="172B4D"/>
                <w:kern w:val="0"/>
                <w:szCs w:val="21"/>
              </w:rPr>
              <w:t>消息</w:t>
            </w:r>
          </w:p>
          <w:p w14:paraId="3485A472" w14:textId="77777777" w:rsidR="007C4322" w:rsidRPr="007F7AA4" w:rsidRDefault="007C4322" w:rsidP="007C4322">
            <w:pPr>
              <w:widowControl/>
              <w:shd w:val="clear" w:color="auto" w:fill="FFFFFF"/>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t>06:39:50.224003 [0x1544] QMI_MCS_QCSI_PKT</w:t>
            </w:r>
          </w:p>
          <w:p w14:paraId="06026B34" w14:textId="77777777" w:rsidR="007C4322" w:rsidRPr="007F7AA4" w:rsidRDefault="007C4322" w:rsidP="007C4322">
            <w:pPr>
              <w:widowControl/>
              <w:shd w:val="clear" w:color="auto" w:fill="FFFFFF"/>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t>packetVersion = 2</w:t>
            </w:r>
          </w:p>
          <w:p w14:paraId="25D76FCD" w14:textId="77777777" w:rsidR="007C4322" w:rsidRPr="007F7AA4" w:rsidRDefault="007C4322" w:rsidP="007C4322">
            <w:pPr>
              <w:widowControl/>
              <w:shd w:val="clear" w:color="auto" w:fill="FFFFFF"/>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t>MsgType = Response</w:t>
            </w:r>
          </w:p>
          <w:p w14:paraId="54E8D101" w14:textId="77777777" w:rsidR="007C4322" w:rsidRPr="007F7AA4" w:rsidRDefault="007C4322" w:rsidP="007C4322">
            <w:pPr>
              <w:widowControl/>
              <w:shd w:val="clear" w:color="auto" w:fill="FFFFFF"/>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t>Counter = 4</w:t>
            </w:r>
          </w:p>
          <w:p w14:paraId="02A702C9" w14:textId="77777777" w:rsidR="007C4322" w:rsidRPr="007F7AA4" w:rsidRDefault="007C4322" w:rsidP="007C4322">
            <w:pPr>
              <w:widowControl/>
              <w:shd w:val="clear" w:color="auto" w:fill="FFFFFF"/>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t>ServiceId = WDS</w:t>
            </w:r>
          </w:p>
          <w:p w14:paraId="5C229051" w14:textId="77777777" w:rsidR="007C4322" w:rsidRPr="007F7AA4" w:rsidRDefault="007C4322" w:rsidP="007C4322">
            <w:pPr>
              <w:widowControl/>
              <w:shd w:val="clear" w:color="auto" w:fill="FFFFFF"/>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lastRenderedPageBreak/>
              <w:t>MajorRev = 1</w:t>
            </w:r>
          </w:p>
          <w:p w14:paraId="35074F37" w14:textId="77777777" w:rsidR="007C4322" w:rsidRPr="007F7AA4" w:rsidRDefault="007C4322" w:rsidP="007C4322">
            <w:pPr>
              <w:widowControl/>
              <w:shd w:val="clear" w:color="auto" w:fill="FFFFFF"/>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t>MinorRev = 155</w:t>
            </w:r>
          </w:p>
          <w:p w14:paraId="7476CF03" w14:textId="77777777" w:rsidR="007C4322" w:rsidRPr="007F7AA4" w:rsidRDefault="007C4322" w:rsidP="007C4322">
            <w:pPr>
              <w:widowControl/>
              <w:shd w:val="clear" w:color="auto" w:fill="FFFFFF"/>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t>ConHandle = 0x00000175</w:t>
            </w:r>
          </w:p>
          <w:p w14:paraId="0CF0A4B9" w14:textId="77777777" w:rsidR="007C4322" w:rsidRPr="007F7AA4" w:rsidRDefault="007C4322" w:rsidP="007C4322">
            <w:pPr>
              <w:widowControl/>
              <w:shd w:val="clear" w:color="auto" w:fill="FFFFFF"/>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t>MsgId = 0x00000020</w:t>
            </w:r>
          </w:p>
          <w:p w14:paraId="06EBFFCA" w14:textId="77777777" w:rsidR="007C4322" w:rsidRPr="007F7AA4" w:rsidRDefault="007C4322" w:rsidP="007C4322">
            <w:pPr>
              <w:widowControl/>
              <w:shd w:val="clear" w:color="auto" w:fill="FFFFFF"/>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t>QmiLength = 26</w:t>
            </w:r>
          </w:p>
          <w:p w14:paraId="26C08CCD" w14:textId="77777777" w:rsidR="007C4322" w:rsidRPr="007F7AA4" w:rsidRDefault="007C4322" w:rsidP="007C4322">
            <w:pPr>
              <w:widowControl/>
              <w:shd w:val="clear" w:color="auto" w:fill="FFFFFF"/>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t>Service_WDS {</w:t>
            </w:r>
          </w:p>
          <w:p w14:paraId="43E65297" w14:textId="77777777" w:rsidR="007C4322" w:rsidRPr="007F7AA4" w:rsidRDefault="007C4322" w:rsidP="007C4322">
            <w:pPr>
              <w:widowControl/>
              <w:shd w:val="clear" w:color="auto" w:fill="FFFFFF"/>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t>ServiceWDSV1 {</w:t>
            </w:r>
          </w:p>
          <w:p w14:paraId="75FB3495" w14:textId="77777777" w:rsidR="007C4322" w:rsidRPr="007F7AA4" w:rsidRDefault="007C4322" w:rsidP="007C4322">
            <w:pPr>
              <w:widowControl/>
              <w:shd w:val="clear" w:color="auto" w:fill="FFFFFF"/>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t>wds_start_network_interface {</w:t>
            </w:r>
          </w:p>
          <w:p w14:paraId="411D2E24" w14:textId="77777777" w:rsidR="007C4322" w:rsidRPr="007F7AA4" w:rsidRDefault="007C4322" w:rsidP="007C4322">
            <w:pPr>
              <w:widowControl/>
              <w:shd w:val="clear" w:color="auto" w:fill="FFFFFF"/>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t>wds_start_network_interface_respTlvs[0] {</w:t>
            </w:r>
          </w:p>
          <w:p w14:paraId="177FF837" w14:textId="77777777" w:rsidR="007C4322" w:rsidRPr="007F7AA4" w:rsidRDefault="007C4322" w:rsidP="007C4322">
            <w:pPr>
              <w:widowControl/>
              <w:shd w:val="clear" w:color="auto" w:fill="FFFFFF"/>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t>Type = 0x02</w:t>
            </w:r>
          </w:p>
          <w:p w14:paraId="2362275B" w14:textId="77777777" w:rsidR="007C4322" w:rsidRPr="007F7AA4" w:rsidRDefault="007C4322" w:rsidP="007C4322">
            <w:pPr>
              <w:widowControl/>
              <w:shd w:val="clear" w:color="auto" w:fill="FFFFFF"/>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t>Length = 4</w:t>
            </w:r>
          </w:p>
          <w:p w14:paraId="078C8B94" w14:textId="77777777" w:rsidR="007C4322" w:rsidRPr="007F7AA4" w:rsidRDefault="007C4322" w:rsidP="007C4322">
            <w:pPr>
              <w:widowControl/>
              <w:shd w:val="clear" w:color="auto" w:fill="FFFFFF"/>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t>resp</w:t>
            </w:r>
          </w:p>
          <w:p w14:paraId="35D3651D" w14:textId="77777777" w:rsidR="007C4322" w:rsidRPr="007F7AA4" w:rsidRDefault="007C4322" w:rsidP="007C4322">
            <w:pPr>
              <w:widowControl/>
              <w:kinsoku/>
              <w:adjustRightInd/>
              <w:rPr>
                <w:rFonts w:eastAsiaTheme="majorEastAsia" w:cs="Times New Roman"/>
                <w:kern w:val="0"/>
                <w:sz w:val="24"/>
                <w:szCs w:val="24"/>
              </w:rPr>
            </w:pPr>
            <w:r w:rsidRPr="007F7AA4">
              <w:rPr>
                <w:rFonts w:eastAsiaTheme="majorEastAsia" w:cs="Times New Roman"/>
                <w:color w:val="172B4D"/>
                <w:kern w:val="0"/>
                <w:szCs w:val="21"/>
                <w:shd w:val="clear" w:color="auto" w:fill="FFFFFF"/>
              </w:rPr>
              <w:t>{ result = QMI_RESULT_FAILURE error = QMI_ERR_CALL_FAILED }</w:t>
            </w:r>
          </w:p>
          <w:p w14:paraId="09DAD3CB" w14:textId="77777777" w:rsidR="007C4322" w:rsidRPr="007F7AA4" w:rsidRDefault="007C4322" w:rsidP="007C4322">
            <w:pPr>
              <w:widowControl/>
              <w:shd w:val="clear" w:color="auto" w:fill="FFFFFF"/>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t>}</w:t>
            </w:r>
          </w:p>
          <w:p w14:paraId="2AFBC673" w14:textId="77777777" w:rsidR="007C4322" w:rsidRPr="007F7AA4" w:rsidRDefault="007C4322" w:rsidP="007C4322">
            <w:pPr>
              <w:widowControl/>
              <w:shd w:val="clear" w:color="auto" w:fill="FFFFFF"/>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t>wds_start_network_interface_respTlvs[1] {</w:t>
            </w:r>
          </w:p>
          <w:p w14:paraId="17F8E9FE" w14:textId="77777777" w:rsidR="007C4322" w:rsidRPr="007F7AA4" w:rsidRDefault="007C4322" w:rsidP="007C4322">
            <w:pPr>
              <w:widowControl/>
              <w:shd w:val="clear" w:color="auto" w:fill="FFFFFF"/>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t>Type = 0x01</w:t>
            </w:r>
          </w:p>
          <w:p w14:paraId="4335824D" w14:textId="77777777" w:rsidR="007C4322" w:rsidRPr="007F7AA4" w:rsidRDefault="007C4322" w:rsidP="007C4322">
            <w:pPr>
              <w:widowControl/>
              <w:shd w:val="clear" w:color="auto" w:fill="FFFFFF"/>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t>Length = 4</w:t>
            </w:r>
          </w:p>
          <w:p w14:paraId="76D49352" w14:textId="77777777" w:rsidR="007C4322" w:rsidRPr="007F7AA4" w:rsidRDefault="007C4322" w:rsidP="007C4322">
            <w:pPr>
              <w:widowControl/>
              <w:shd w:val="clear" w:color="auto" w:fill="FFFFFF"/>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t>pkt_data_handle</w:t>
            </w:r>
          </w:p>
          <w:p w14:paraId="54249857" w14:textId="77777777" w:rsidR="007C4322" w:rsidRPr="007F7AA4" w:rsidRDefault="007C4322" w:rsidP="007C4322">
            <w:pPr>
              <w:widowControl/>
              <w:kinsoku/>
              <w:adjustRightInd/>
              <w:rPr>
                <w:rFonts w:eastAsiaTheme="majorEastAsia" w:cs="Times New Roman"/>
                <w:kern w:val="0"/>
                <w:sz w:val="24"/>
                <w:szCs w:val="24"/>
              </w:rPr>
            </w:pPr>
            <w:r w:rsidRPr="007F7AA4">
              <w:rPr>
                <w:rFonts w:eastAsiaTheme="majorEastAsia" w:cs="Times New Roman"/>
                <w:color w:val="172B4D"/>
                <w:kern w:val="0"/>
                <w:szCs w:val="21"/>
                <w:shd w:val="clear" w:color="auto" w:fill="FFFFFF"/>
              </w:rPr>
              <w:t>{ pkt_data_handle = 0 }</w:t>
            </w:r>
          </w:p>
          <w:p w14:paraId="1AF51CA5" w14:textId="77777777" w:rsidR="007C4322" w:rsidRPr="007F7AA4" w:rsidRDefault="007C4322" w:rsidP="007C4322">
            <w:pPr>
              <w:widowControl/>
              <w:shd w:val="clear" w:color="auto" w:fill="FFFFFF"/>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t>}</w:t>
            </w:r>
          </w:p>
          <w:p w14:paraId="4858B404" w14:textId="77777777" w:rsidR="007C4322" w:rsidRPr="007F7AA4" w:rsidRDefault="007C4322" w:rsidP="007C4322">
            <w:pPr>
              <w:widowControl/>
              <w:shd w:val="clear" w:color="auto" w:fill="FFFFFF"/>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t>wds_start_network_interface_respTlvs[2] {</w:t>
            </w:r>
          </w:p>
          <w:p w14:paraId="0DFEE1A3" w14:textId="77777777" w:rsidR="007C4322" w:rsidRPr="007F7AA4" w:rsidRDefault="007C4322" w:rsidP="007C4322">
            <w:pPr>
              <w:widowControl/>
              <w:shd w:val="clear" w:color="auto" w:fill="FFFFFF"/>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t>Type = 0x10</w:t>
            </w:r>
          </w:p>
          <w:p w14:paraId="0622D813" w14:textId="77777777" w:rsidR="007C4322" w:rsidRPr="007F7AA4" w:rsidRDefault="007C4322" w:rsidP="007C4322">
            <w:pPr>
              <w:widowControl/>
              <w:shd w:val="clear" w:color="auto" w:fill="FFFFFF"/>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t>Length = 2</w:t>
            </w:r>
          </w:p>
          <w:p w14:paraId="01C80AAD" w14:textId="77777777" w:rsidR="007C4322" w:rsidRPr="007F7AA4" w:rsidRDefault="007C4322" w:rsidP="007C4322">
            <w:pPr>
              <w:widowControl/>
              <w:shd w:val="clear" w:color="auto" w:fill="FFFFFF"/>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t>call_end_reason</w:t>
            </w:r>
          </w:p>
          <w:p w14:paraId="724E440B" w14:textId="77777777" w:rsidR="007C4322" w:rsidRPr="007F7AA4" w:rsidRDefault="007C4322" w:rsidP="007C4322">
            <w:pPr>
              <w:widowControl/>
              <w:kinsoku/>
              <w:adjustRightInd/>
              <w:rPr>
                <w:rFonts w:eastAsiaTheme="majorEastAsia" w:cs="Times New Roman"/>
                <w:kern w:val="0"/>
                <w:sz w:val="24"/>
                <w:szCs w:val="24"/>
              </w:rPr>
            </w:pPr>
            <w:r w:rsidRPr="007F7AA4">
              <w:rPr>
                <w:rFonts w:eastAsiaTheme="majorEastAsia" w:cs="Times New Roman"/>
                <w:color w:val="172B4D"/>
                <w:kern w:val="0"/>
                <w:szCs w:val="21"/>
                <w:shd w:val="clear" w:color="auto" w:fill="FFFFFF"/>
              </w:rPr>
              <w:t>{ call_end_reason = WDS_CER_UNSPECIFIED }</w:t>
            </w:r>
          </w:p>
          <w:p w14:paraId="3F9558DA" w14:textId="77777777" w:rsidR="007C4322" w:rsidRPr="007F7AA4" w:rsidRDefault="007C4322" w:rsidP="007C4322">
            <w:pPr>
              <w:widowControl/>
              <w:shd w:val="clear" w:color="auto" w:fill="FFFFFF"/>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t>}</w:t>
            </w:r>
          </w:p>
          <w:p w14:paraId="5F7E8187" w14:textId="77777777" w:rsidR="007C4322" w:rsidRPr="007F7AA4" w:rsidRDefault="007C4322" w:rsidP="007C4322">
            <w:pPr>
              <w:widowControl/>
              <w:shd w:val="clear" w:color="auto" w:fill="FFFFFF"/>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t>wds_start_network_interface_respTlvs[3] {</w:t>
            </w:r>
          </w:p>
          <w:p w14:paraId="133C0C2F" w14:textId="77777777" w:rsidR="007C4322" w:rsidRPr="007F7AA4" w:rsidRDefault="007C4322" w:rsidP="007C4322">
            <w:pPr>
              <w:widowControl/>
              <w:shd w:val="clear" w:color="auto" w:fill="FFFFFF"/>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t>Type = 0x11</w:t>
            </w:r>
          </w:p>
          <w:p w14:paraId="01AC2F62" w14:textId="77777777" w:rsidR="007C4322" w:rsidRPr="007F7AA4" w:rsidRDefault="007C4322" w:rsidP="007C4322">
            <w:pPr>
              <w:widowControl/>
              <w:shd w:val="clear" w:color="auto" w:fill="FFFFFF"/>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t>Length = 4</w:t>
            </w:r>
          </w:p>
          <w:p w14:paraId="45A280F1" w14:textId="77777777" w:rsidR="007C4322" w:rsidRPr="007F7AA4" w:rsidRDefault="007C4322" w:rsidP="007C4322">
            <w:pPr>
              <w:widowControl/>
              <w:shd w:val="clear" w:color="auto" w:fill="FFFFFF"/>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t>verbose_call_end_reason</w:t>
            </w:r>
          </w:p>
          <w:p w14:paraId="06397C31" w14:textId="0F370D49" w:rsidR="007C4322" w:rsidRPr="007F7AA4" w:rsidRDefault="007C4322" w:rsidP="007C4322">
            <w:pPr>
              <w:widowControl/>
              <w:kinsoku/>
              <w:adjustRightInd/>
              <w:rPr>
                <w:rFonts w:eastAsiaTheme="majorEastAsia" w:cs="Times New Roman"/>
                <w:b/>
                <w:kern w:val="0"/>
                <w:sz w:val="24"/>
                <w:szCs w:val="24"/>
              </w:rPr>
            </w:pPr>
            <w:r w:rsidRPr="007F7AA4">
              <w:rPr>
                <w:rFonts w:eastAsiaTheme="majorEastAsia" w:cs="Times New Roman"/>
                <w:b/>
                <w:color w:val="FF0000"/>
                <w:kern w:val="0"/>
                <w:szCs w:val="21"/>
                <w:shd w:val="clear" w:color="auto" w:fill="FFFFFF"/>
              </w:rPr>
              <w:t>{ call_end_reason</w:t>
            </w:r>
            <w:r w:rsidR="00B62A95" w:rsidRPr="007F7AA4">
              <w:rPr>
                <w:rFonts w:eastAsiaTheme="majorEastAsia" w:cs="Times New Roman"/>
                <w:b/>
                <w:color w:val="FF0000"/>
                <w:kern w:val="0"/>
                <w:szCs w:val="21"/>
                <w:shd w:val="clear" w:color="auto" w:fill="FFFFFF"/>
              </w:rPr>
              <w:t>_type = WDS_VCER_TYPE_INTERNAL  call_end_reason = 241</w:t>
            </w:r>
            <w:r w:rsidRPr="007F7AA4">
              <w:rPr>
                <w:rFonts w:eastAsiaTheme="majorEastAsia" w:cs="Times New Roman"/>
                <w:b/>
                <w:color w:val="FF0000"/>
                <w:kern w:val="0"/>
                <w:szCs w:val="21"/>
                <w:shd w:val="clear" w:color="auto" w:fill="FFFFFF"/>
              </w:rPr>
              <w:t>}</w:t>
            </w:r>
          </w:p>
          <w:p w14:paraId="665E17B9" w14:textId="77777777" w:rsidR="007C4322" w:rsidRPr="007F7AA4" w:rsidRDefault="007C4322" w:rsidP="007C4322">
            <w:pPr>
              <w:widowControl/>
              <w:shd w:val="clear" w:color="auto" w:fill="FFFFFF"/>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t>}</w:t>
            </w:r>
          </w:p>
          <w:p w14:paraId="0278E7C2" w14:textId="77777777" w:rsidR="007C4322" w:rsidRPr="007F7AA4" w:rsidRDefault="007C4322" w:rsidP="00D867D8">
            <w:pPr>
              <w:rPr>
                <w:rFonts w:eastAsiaTheme="majorEastAsia" w:cs="Times New Roman"/>
              </w:rPr>
            </w:pPr>
          </w:p>
        </w:tc>
      </w:tr>
    </w:tbl>
    <w:p w14:paraId="0E5C82AE" w14:textId="7A6FBF1A" w:rsidR="007C4322" w:rsidRPr="007F7AA4" w:rsidRDefault="00DF60E9" w:rsidP="00DF60E9">
      <w:pPr>
        <w:pStyle w:val="3"/>
        <w:spacing w:before="156" w:after="156"/>
        <w:rPr>
          <w:rFonts w:eastAsiaTheme="majorEastAsia" w:cs="Times New Roman"/>
        </w:rPr>
      </w:pPr>
      <w:bookmarkStart w:id="129" w:name="_Toc87714707"/>
      <w:r w:rsidRPr="007F7AA4">
        <w:rPr>
          <w:rFonts w:eastAsiaTheme="majorEastAsia" w:cs="Times New Roman"/>
        </w:rPr>
        <w:lastRenderedPageBreak/>
        <w:t>高通</w:t>
      </w:r>
      <w:r w:rsidRPr="007F7AA4">
        <w:rPr>
          <w:rFonts w:eastAsiaTheme="majorEastAsia" w:cs="Times New Roman"/>
        </w:rPr>
        <w:t>DPL Full Log</w:t>
      </w:r>
      <w:r w:rsidRPr="007F7AA4">
        <w:rPr>
          <w:rFonts w:eastAsiaTheme="majorEastAsia" w:cs="Times New Roman"/>
        </w:rPr>
        <w:t>抓取方法</w:t>
      </w:r>
      <w:bookmarkEnd w:id="129"/>
    </w:p>
    <w:p w14:paraId="0B7B08A5" w14:textId="77777777" w:rsidR="00DF60E9" w:rsidRPr="007F7AA4" w:rsidRDefault="00DF60E9" w:rsidP="00DF60E9">
      <w:pPr>
        <w:rPr>
          <w:rFonts w:eastAsiaTheme="majorEastAsia" w:cs="Times New Roman"/>
        </w:rPr>
      </w:pPr>
      <w:r w:rsidRPr="007F7AA4">
        <w:rPr>
          <w:rFonts w:eastAsiaTheme="majorEastAsia" w:cs="Times New Roman"/>
        </w:rPr>
        <w:t>麻烦使用</w:t>
      </w:r>
      <w:r w:rsidRPr="007F7AA4">
        <w:rPr>
          <w:rFonts w:eastAsiaTheme="majorEastAsia" w:cs="Times New Roman"/>
        </w:rPr>
        <w:t>PC</w:t>
      </w:r>
      <w:r w:rsidRPr="007F7AA4">
        <w:rPr>
          <w:rFonts w:eastAsiaTheme="majorEastAsia" w:cs="Times New Roman"/>
        </w:rPr>
        <w:t>连接手机，通过</w:t>
      </w:r>
      <w:r w:rsidRPr="007F7AA4">
        <w:rPr>
          <w:rFonts w:eastAsiaTheme="majorEastAsia" w:cs="Times New Roman"/>
        </w:rPr>
        <w:t>QXDM</w:t>
      </w:r>
      <w:r w:rsidRPr="007F7AA4">
        <w:rPr>
          <w:rFonts w:eastAsiaTheme="majorEastAsia" w:cs="Times New Roman"/>
        </w:rPr>
        <w:t>抓一份</w:t>
      </w:r>
      <w:r w:rsidRPr="007F7AA4">
        <w:rPr>
          <w:rFonts w:eastAsiaTheme="majorEastAsia" w:cs="Times New Roman"/>
        </w:rPr>
        <w:t>Log</w:t>
      </w:r>
      <w:r w:rsidRPr="007F7AA4">
        <w:rPr>
          <w:rFonts w:eastAsiaTheme="majorEastAsia" w:cs="Times New Roman"/>
        </w:rPr>
        <w:t>。</w:t>
      </w:r>
    </w:p>
    <w:p w14:paraId="0A075F63" w14:textId="77777777" w:rsidR="00DF60E9" w:rsidRPr="007F7AA4" w:rsidRDefault="00DF60E9" w:rsidP="00DF60E9">
      <w:pPr>
        <w:rPr>
          <w:rFonts w:eastAsiaTheme="majorEastAsia" w:cs="Times New Roman"/>
        </w:rPr>
      </w:pPr>
      <w:r w:rsidRPr="007F7AA4">
        <w:rPr>
          <w:rFonts w:eastAsiaTheme="majorEastAsia" w:cs="Times New Roman"/>
        </w:rPr>
        <w:t>抓</w:t>
      </w:r>
      <w:r w:rsidRPr="007F7AA4">
        <w:rPr>
          <w:rFonts w:eastAsiaTheme="majorEastAsia" w:cs="Times New Roman"/>
        </w:rPr>
        <w:t>log</w:t>
      </w:r>
      <w:r w:rsidRPr="007F7AA4">
        <w:rPr>
          <w:rFonts w:eastAsiaTheme="majorEastAsia" w:cs="Times New Roman"/>
        </w:rPr>
        <w:t>需求：</w:t>
      </w:r>
    </w:p>
    <w:p w14:paraId="57E30A57" w14:textId="77777777" w:rsidR="00DF60E9" w:rsidRPr="007F7AA4" w:rsidRDefault="00DF60E9" w:rsidP="00DF60E9">
      <w:pPr>
        <w:rPr>
          <w:rFonts w:eastAsiaTheme="majorEastAsia" w:cs="Times New Roman"/>
        </w:rPr>
      </w:pPr>
      <w:r w:rsidRPr="007F7AA4">
        <w:rPr>
          <w:rFonts w:eastAsiaTheme="majorEastAsia" w:cs="Times New Roman"/>
        </w:rPr>
        <w:t>在</w:t>
      </w:r>
      <w:r w:rsidRPr="007F7AA4">
        <w:rPr>
          <w:rFonts w:eastAsiaTheme="majorEastAsia" w:cs="Times New Roman"/>
        </w:rPr>
        <w:t>DMC</w:t>
      </w:r>
      <w:r w:rsidRPr="007F7AA4">
        <w:rPr>
          <w:rFonts w:eastAsiaTheme="majorEastAsia" w:cs="Times New Roman"/>
        </w:rPr>
        <w:t>配置中，将</w:t>
      </w:r>
      <w:r w:rsidRPr="007F7AA4">
        <w:rPr>
          <w:rFonts w:eastAsiaTheme="majorEastAsia" w:cs="Times New Roman"/>
        </w:rPr>
        <w:t>Logpackets-&gt;Common-&gt;DataService</w:t>
      </w:r>
      <w:r w:rsidRPr="007F7AA4">
        <w:rPr>
          <w:rFonts w:eastAsiaTheme="majorEastAsia" w:cs="Times New Roman"/>
        </w:rPr>
        <w:t>中的</w:t>
      </w:r>
      <w:r w:rsidRPr="007F7AA4">
        <w:rPr>
          <w:rFonts w:eastAsiaTheme="majorEastAsia" w:cs="Times New Roman"/>
        </w:rPr>
        <w:t>Data Protocol Logging Interface Full, Data Protocol Logging Physical Link Full</w:t>
      </w:r>
      <w:r w:rsidRPr="007F7AA4">
        <w:rPr>
          <w:rFonts w:eastAsiaTheme="majorEastAsia" w:cs="Times New Roman"/>
        </w:rPr>
        <w:t>勾选上</w:t>
      </w:r>
      <w:r w:rsidRPr="007F7AA4">
        <w:rPr>
          <w:rFonts w:eastAsiaTheme="majorEastAsia" w:cs="Times New Roman"/>
        </w:rPr>
        <w:t>.</w:t>
      </w:r>
    </w:p>
    <w:p w14:paraId="3C10A058" w14:textId="020D67D6" w:rsidR="00DF60E9" w:rsidRPr="007F7AA4" w:rsidRDefault="00DF60E9" w:rsidP="00DF60E9">
      <w:pPr>
        <w:rPr>
          <w:rFonts w:eastAsiaTheme="majorEastAsia" w:cs="Times New Roman"/>
        </w:rPr>
      </w:pPr>
      <w:r w:rsidRPr="007F7AA4">
        <w:rPr>
          <w:rFonts w:eastAsiaTheme="majorEastAsia" w:cs="Times New Roman"/>
        </w:rPr>
        <w:t>取消勾选</w:t>
      </w:r>
      <w:r w:rsidRPr="007F7AA4">
        <w:rPr>
          <w:rFonts w:eastAsiaTheme="majorEastAsia" w:cs="Times New Roman"/>
        </w:rPr>
        <w:t>Data Protocol Logging Interface Partial, Data Protocol Logging Physical Link Partial</w:t>
      </w:r>
      <w:r w:rsidRPr="007F7AA4">
        <w:rPr>
          <w:rFonts w:eastAsiaTheme="majorEastAsia" w:cs="Times New Roman"/>
        </w:rPr>
        <w:t>。</w:t>
      </w:r>
    </w:p>
    <w:p w14:paraId="575527AD" w14:textId="1C23FA24" w:rsidR="00B742C1" w:rsidRPr="007F7AA4" w:rsidRDefault="00B742C1" w:rsidP="00B742C1">
      <w:pPr>
        <w:pStyle w:val="2"/>
        <w:spacing w:before="156" w:after="156"/>
        <w:rPr>
          <w:rFonts w:cs="Times New Roman"/>
        </w:rPr>
      </w:pPr>
      <w:bookmarkStart w:id="130" w:name="_Toc87714708"/>
      <w:r w:rsidRPr="007F7AA4">
        <w:rPr>
          <w:rFonts w:cs="Times New Roman"/>
        </w:rPr>
        <w:t>搜网问题</w:t>
      </w:r>
      <w:bookmarkEnd w:id="130"/>
    </w:p>
    <w:p w14:paraId="2B3FEEFA" w14:textId="737EB609" w:rsidR="00B742C1" w:rsidRPr="007F7AA4" w:rsidRDefault="00B742C1" w:rsidP="00B742C1">
      <w:pPr>
        <w:pStyle w:val="3"/>
        <w:spacing w:before="156" w:after="156"/>
        <w:rPr>
          <w:rFonts w:eastAsiaTheme="majorEastAsia" w:cs="Times New Roman"/>
        </w:rPr>
      </w:pPr>
      <w:bookmarkStart w:id="131" w:name="_Toc87714709"/>
      <w:r w:rsidRPr="007F7AA4">
        <w:rPr>
          <w:rFonts w:eastAsiaTheme="majorEastAsia" w:cs="Times New Roman"/>
        </w:rPr>
        <w:t>手动搜网</w:t>
      </w:r>
      <w:bookmarkEnd w:id="131"/>
    </w:p>
    <w:p w14:paraId="5F1A7213" w14:textId="25ED2A23" w:rsidR="008773C7" w:rsidRPr="007F7AA4" w:rsidRDefault="008773C7" w:rsidP="008773C7">
      <w:pPr>
        <w:rPr>
          <w:rFonts w:eastAsiaTheme="majorEastAsia" w:cs="Times New Roman"/>
        </w:rPr>
      </w:pPr>
      <w:r w:rsidRPr="007F7AA4">
        <w:rPr>
          <w:rFonts w:eastAsiaTheme="majorEastAsia" w:cs="Times New Roman"/>
        </w:rPr>
        <w:t>相对于自动搜网，用于搜网当前地点的所有可用的网络。用户可以根据返回的可用网络列表选择一个需要驻留的网络。</w:t>
      </w:r>
    </w:p>
    <w:p w14:paraId="16764D5F" w14:textId="3BEE1E7C" w:rsidR="008773C7" w:rsidRPr="007F7AA4" w:rsidRDefault="008773C7" w:rsidP="008773C7">
      <w:pPr>
        <w:rPr>
          <w:rFonts w:eastAsiaTheme="majorEastAsia" w:cs="Times New Roman"/>
        </w:rPr>
      </w:pPr>
      <w:r w:rsidRPr="007F7AA4">
        <w:rPr>
          <w:rFonts w:eastAsiaTheme="majorEastAsia" w:cs="Times New Roman"/>
        </w:rPr>
        <w:t>这个过程有点类似于打开</w:t>
      </w:r>
      <w:r w:rsidRPr="007F7AA4">
        <w:rPr>
          <w:rFonts w:eastAsiaTheme="majorEastAsia" w:cs="Times New Roman"/>
        </w:rPr>
        <w:t>WIFI</w:t>
      </w:r>
      <w:r w:rsidRPr="007F7AA4">
        <w:rPr>
          <w:rFonts w:eastAsiaTheme="majorEastAsia" w:cs="Times New Roman"/>
        </w:rPr>
        <w:t>，然后</w:t>
      </w:r>
      <w:r w:rsidRPr="007F7AA4">
        <w:rPr>
          <w:rFonts w:eastAsiaTheme="majorEastAsia" w:cs="Times New Roman"/>
        </w:rPr>
        <w:t>WIFI</w:t>
      </w:r>
      <w:r w:rsidRPr="007F7AA4">
        <w:rPr>
          <w:rFonts w:eastAsiaTheme="majorEastAsia" w:cs="Times New Roman"/>
        </w:rPr>
        <w:t>返回一个可用的</w:t>
      </w:r>
      <w:r w:rsidRPr="007F7AA4">
        <w:rPr>
          <w:rFonts w:eastAsiaTheme="majorEastAsia" w:cs="Times New Roman"/>
        </w:rPr>
        <w:t>WIFI</w:t>
      </w:r>
      <w:r w:rsidRPr="007F7AA4">
        <w:rPr>
          <w:rFonts w:eastAsiaTheme="majorEastAsia" w:cs="Times New Roman"/>
        </w:rPr>
        <w:t>列表，然后用户根据需求，选择连接到其中一个</w:t>
      </w:r>
      <w:r w:rsidRPr="007F7AA4">
        <w:rPr>
          <w:rFonts w:eastAsiaTheme="majorEastAsia" w:cs="Times New Roman"/>
        </w:rPr>
        <w:t>WIFI</w:t>
      </w:r>
      <w:r w:rsidRPr="007F7AA4">
        <w:rPr>
          <w:rFonts w:eastAsiaTheme="majorEastAsia" w:cs="Times New Roman"/>
        </w:rPr>
        <w:t>网络。</w:t>
      </w:r>
    </w:p>
    <w:p w14:paraId="20963895" w14:textId="1F94037E" w:rsidR="00B742C1" w:rsidRPr="007F7AA4" w:rsidRDefault="003F13ED" w:rsidP="00C21CC1">
      <w:pPr>
        <w:pStyle w:val="4"/>
        <w:spacing w:before="156" w:after="156"/>
        <w:rPr>
          <w:rFonts w:cs="Times New Roman"/>
        </w:rPr>
      </w:pPr>
      <w:r w:rsidRPr="007F7AA4">
        <w:rPr>
          <w:rFonts w:cs="Times New Roman"/>
        </w:rPr>
        <w:t>手动搜网发起的</w:t>
      </w:r>
      <w:r w:rsidR="00B742C1" w:rsidRPr="007F7AA4">
        <w:rPr>
          <w:rFonts w:cs="Times New Roman"/>
        </w:rPr>
        <w:t>QMI</w:t>
      </w:r>
      <w:r w:rsidRPr="007F7AA4">
        <w:rPr>
          <w:rFonts w:cs="Times New Roman"/>
        </w:rPr>
        <w:t>消息</w:t>
      </w:r>
    </w:p>
    <w:p w14:paraId="36D8BD15" w14:textId="3B258619" w:rsidR="00B742C1" w:rsidRPr="007F7AA4" w:rsidRDefault="00B742C1" w:rsidP="00B742C1">
      <w:pPr>
        <w:rPr>
          <w:rFonts w:eastAsiaTheme="majorEastAsia" w:cs="Times New Roman"/>
        </w:rPr>
      </w:pPr>
      <w:r w:rsidRPr="007F7AA4">
        <w:rPr>
          <w:rFonts w:eastAsiaTheme="majorEastAsia" w:cs="Times New Roman"/>
        </w:rPr>
        <w:t>ServiceId = NAS</w:t>
      </w:r>
      <w:r w:rsidRPr="007F7AA4">
        <w:rPr>
          <w:rFonts w:eastAsiaTheme="majorEastAsia" w:cs="Times New Roman"/>
        </w:rPr>
        <w:t>，</w:t>
      </w:r>
      <w:r w:rsidRPr="007F7AA4">
        <w:rPr>
          <w:rFonts w:eastAsiaTheme="majorEastAsia" w:cs="Times New Roman"/>
        </w:rPr>
        <w:t>MsgId = 0x00000085</w:t>
      </w:r>
      <w:r w:rsidRPr="007F7AA4">
        <w:rPr>
          <w:rFonts w:eastAsiaTheme="majorEastAsia" w:cs="Times New Roman"/>
        </w:rPr>
        <w:t>，</w:t>
      </w:r>
      <w:r w:rsidRPr="007F7AA4">
        <w:rPr>
          <w:rFonts w:eastAsiaTheme="majorEastAsia" w:cs="Times New Roman"/>
        </w:rPr>
        <w:t>nas_perform_incremental_network_scan</w:t>
      </w:r>
      <w:r w:rsidRPr="007F7AA4">
        <w:rPr>
          <w:rFonts w:eastAsiaTheme="majorEastAsia" w:cs="Times New Roman"/>
        </w:rPr>
        <w:t>。</w:t>
      </w:r>
    </w:p>
    <w:p w14:paraId="29962DF9" w14:textId="651316A3" w:rsidR="00B742C1" w:rsidRPr="007F7AA4" w:rsidRDefault="006455CC" w:rsidP="00B742C1">
      <w:pPr>
        <w:rPr>
          <w:rFonts w:eastAsiaTheme="majorEastAsia" w:cs="Times New Roman"/>
        </w:rPr>
      </w:pPr>
      <w:r w:rsidRPr="007F7AA4">
        <w:rPr>
          <w:rFonts w:eastAsiaTheme="majorEastAsia" w:cs="Times New Roman"/>
        </w:rPr>
        <w:t>与此同时也存在两条</w:t>
      </w:r>
      <w:r w:rsidRPr="007F7AA4">
        <w:rPr>
          <w:rFonts w:eastAsiaTheme="majorEastAsia" w:cs="Times New Roman"/>
        </w:rPr>
        <w:t>RRC</w:t>
      </w:r>
      <w:r w:rsidRPr="007F7AA4">
        <w:rPr>
          <w:rFonts w:eastAsiaTheme="majorEastAsia" w:cs="Times New Roman"/>
        </w:rPr>
        <w:t>消息：</w:t>
      </w:r>
      <w:r w:rsidRPr="007F7AA4">
        <w:rPr>
          <w:rFonts w:eastAsiaTheme="majorEastAsia" w:cs="Times New Roman"/>
        </w:rPr>
        <w:t>0xB0C3</w:t>
      </w:r>
      <w:r w:rsidRPr="007F7AA4">
        <w:rPr>
          <w:rFonts w:eastAsiaTheme="majorEastAsia" w:cs="Times New Roman"/>
        </w:rPr>
        <w:t>和</w:t>
      </w:r>
      <w:r w:rsidRPr="007F7AA4">
        <w:rPr>
          <w:rFonts w:eastAsiaTheme="majorEastAsia" w:cs="Times New Roman"/>
        </w:rPr>
        <w:t>0xB0C4</w:t>
      </w:r>
      <w:r w:rsidRPr="007F7AA4">
        <w:rPr>
          <w:rFonts w:eastAsiaTheme="majorEastAsia" w:cs="Times New Roman"/>
        </w:rPr>
        <w:t>，用于确定手动搜网的状态。</w:t>
      </w:r>
    </w:p>
    <w:p w14:paraId="2858450E" w14:textId="34B3E7BB" w:rsidR="00C21CC1" w:rsidRPr="007F7AA4" w:rsidRDefault="00C21CC1" w:rsidP="00C21CC1">
      <w:pPr>
        <w:pStyle w:val="4"/>
        <w:spacing w:before="156" w:after="156"/>
        <w:rPr>
          <w:rFonts w:cs="Times New Roman"/>
        </w:rPr>
      </w:pPr>
      <w:r w:rsidRPr="007F7AA4">
        <w:rPr>
          <w:rFonts w:cs="Times New Roman"/>
        </w:rPr>
        <w:t>JIRA</w:t>
      </w:r>
      <w:r w:rsidRPr="007F7AA4">
        <w:rPr>
          <w:rFonts w:cs="Times New Roman"/>
        </w:rPr>
        <w:t>示例</w:t>
      </w:r>
    </w:p>
    <w:p w14:paraId="2212667D" w14:textId="7E4CBC7F" w:rsidR="00B742C1" w:rsidRPr="007F7AA4" w:rsidRDefault="00C7676F" w:rsidP="00B742C1">
      <w:pPr>
        <w:rPr>
          <w:rFonts w:eastAsiaTheme="majorEastAsia" w:cs="Times New Roman"/>
        </w:rPr>
      </w:pPr>
      <w:hyperlink r:id="rId74" w:history="1">
        <w:r w:rsidR="00B742C1" w:rsidRPr="007F7AA4">
          <w:rPr>
            <w:rFonts w:eastAsiaTheme="majorEastAsia" w:cs="Times New Roman"/>
          </w:rPr>
          <w:t>PSYCHE-5572</w:t>
        </w:r>
      </w:hyperlink>
      <w:r w:rsidR="00B742C1" w:rsidRPr="007F7AA4">
        <w:rPr>
          <w:rFonts w:eastAsiaTheme="majorEastAsia" w:cs="Times New Roman"/>
        </w:rPr>
        <w:t xml:space="preserve"> FT_L3A_GuangZhou_</w:t>
      </w:r>
      <w:r w:rsidR="00B742C1" w:rsidRPr="007F7AA4">
        <w:rPr>
          <w:rFonts w:eastAsiaTheme="majorEastAsia" w:cs="Times New Roman"/>
        </w:rPr>
        <w:t>卡</w:t>
      </w:r>
      <w:r w:rsidR="00B742C1" w:rsidRPr="007F7AA4">
        <w:rPr>
          <w:rFonts w:eastAsiaTheme="majorEastAsia" w:cs="Times New Roman"/>
        </w:rPr>
        <w:t>1</w:t>
      </w:r>
      <w:r w:rsidR="00B742C1" w:rsidRPr="007F7AA4">
        <w:rPr>
          <w:rFonts w:eastAsiaTheme="majorEastAsia" w:cs="Times New Roman"/>
        </w:rPr>
        <w:t>联通</w:t>
      </w:r>
      <w:r w:rsidR="00B742C1" w:rsidRPr="007F7AA4">
        <w:rPr>
          <w:rFonts w:eastAsiaTheme="majorEastAsia" w:cs="Times New Roman"/>
        </w:rPr>
        <w:t>5G NSA</w:t>
      </w:r>
      <w:r w:rsidR="00B742C1" w:rsidRPr="007F7AA4">
        <w:rPr>
          <w:rFonts w:eastAsiaTheme="majorEastAsia" w:cs="Times New Roman"/>
        </w:rPr>
        <w:t>，手动搜网失败（</w:t>
      </w:r>
      <w:r w:rsidR="00B742C1" w:rsidRPr="007F7AA4">
        <w:rPr>
          <w:rFonts w:eastAsiaTheme="majorEastAsia" w:cs="Times New Roman"/>
        </w:rPr>
        <w:t>1/5</w:t>
      </w:r>
      <w:r w:rsidR="00B742C1" w:rsidRPr="007F7AA4">
        <w:rPr>
          <w:rFonts w:eastAsiaTheme="majorEastAsia" w:cs="Times New Roman"/>
        </w:rPr>
        <w:t>）</w:t>
      </w:r>
      <w:r w:rsidR="00B742C1" w:rsidRPr="007F7AA4">
        <w:rPr>
          <w:rFonts w:eastAsiaTheme="majorEastAsia" w:cs="Times New Roman"/>
        </w:rPr>
        <w:t>_0928</w:t>
      </w:r>
    </w:p>
    <w:tbl>
      <w:tblPr>
        <w:tblStyle w:val="a7"/>
        <w:tblW w:w="0" w:type="auto"/>
        <w:tblLook w:val="04A0" w:firstRow="1" w:lastRow="0" w:firstColumn="1" w:lastColumn="0" w:noHBand="0" w:noVBand="1"/>
      </w:tblPr>
      <w:tblGrid>
        <w:gridCol w:w="13454"/>
      </w:tblGrid>
      <w:tr w:rsidR="00E236C9" w:rsidRPr="007F7AA4" w14:paraId="5FC1C16E" w14:textId="77777777" w:rsidTr="00E236C9">
        <w:tc>
          <w:tcPr>
            <w:tcW w:w="13454" w:type="dxa"/>
          </w:tcPr>
          <w:p w14:paraId="382F2B87" w14:textId="77777777" w:rsidR="00E236C9" w:rsidRPr="007F7AA4" w:rsidRDefault="00E236C9" w:rsidP="00E236C9">
            <w:pPr>
              <w:rPr>
                <w:rFonts w:eastAsiaTheme="majorEastAsia" w:cs="Times New Roman"/>
              </w:rPr>
            </w:pPr>
            <w:r w:rsidRPr="007F7AA4">
              <w:rPr>
                <w:rFonts w:eastAsiaTheme="majorEastAsia" w:cs="Times New Roman"/>
              </w:rPr>
              <w:t>[0x1544]     03:56:12.614469          QMI_MCS_QCSI_PKT         Length:   48</w:t>
            </w:r>
          </w:p>
          <w:p w14:paraId="04A5B562" w14:textId="77777777" w:rsidR="00E236C9" w:rsidRPr="007F7AA4" w:rsidRDefault="00E236C9" w:rsidP="00E236C9">
            <w:pPr>
              <w:rPr>
                <w:rFonts w:eastAsiaTheme="majorEastAsia" w:cs="Times New Roman"/>
              </w:rPr>
            </w:pPr>
            <w:r w:rsidRPr="007F7AA4">
              <w:rPr>
                <w:rFonts w:eastAsiaTheme="majorEastAsia" w:cs="Times New Roman"/>
              </w:rPr>
              <w:lastRenderedPageBreak/>
              <w:t>nas_perform_incremental_network_scan {</w:t>
            </w:r>
          </w:p>
          <w:p w14:paraId="642C342F" w14:textId="77777777" w:rsidR="00E236C9" w:rsidRPr="007F7AA4" w:rsidRDefault="00E236C9" w:rsidP="00E236C9">
            <w:pPr>
              <w:rPr>
                <w:rFonts w:eastAsiaTheme="majorEastAsia" w:cs="Times New Roman"/>
              </w:rPr>
            </w:pPr>
            <w:r w:rsidRPr="007F7AA4">
              <w:rPr>
                <w:rFonts w:eastAsiaTheme="majorEastAsia" w:cs="Times New Roman"/>
              </w:rPr>
              <w:t xml:space="preserve">nas_perform_incremental_network_scan_reqTlvs[0] {  // </w:t>
            </w:r>
            <w:r w:rsidRPr="007F7AA4">
              <w:rPr>
                <w:rFonts w:eastAsiaTheme="majorEastAsia" w:cs="Times New Roman"/>
              </w:rPr>
              <w:t>发起手动搜网请求</w:t>
            </w:r>
          </w:p>
          <w:p w14:paraId="0EDAE923" w14:textId="77777777" w:rsidR="00E236C9" w:rsidRPr="007F7AA4" w:rsidRDefault="00E236C9" w:rsidP="00E236C9">
            <w:pPr>
              <w:rPr>
                <w:rFonts w:eastAsiaTheme="majorEastAsia" w:cs="Times New Roman"/>
              </w:rPr>
            </w:pPr>
            <w:r w:rsidRPr="007F7AA4">
              <w:rPr>
                <w:rFonts w:eastAsiaTheme="majorEastAsia" w:cs="Times New Roman"/>
              </w:rPr>
              <w:t>Type = 0x10</w:t>
            </w:r>
          </w:p>
          <w:p w14:paraId="7F2E9311" w14:textId="77777777" w:rsidR="00E236C9" w:rsidRPr="007F7AA4" w:rsidRDefault="00E236C9" w:rsidP="00E236C9">
            <w:pPr>
              <w:rPr>
                <w:rFonts w:eastAsiaTheme="majorEastAsia" w:cs="Times New Roman"/>
              </w:rPr>
            </w:pPr>
            <w:r w:rsidRPr="007F7AA4">
              <w:rPr>
                <w:rFonts w:eastAsiaTheme="majorEastAsia" w:cs="Times New Roman"/>
              </w:rPr>
              <w:t>Length = 1</w:t>
            </w:r>
          </w:p>
          <w:p w14:paraId="38CCEB96" w14:textId="128A6756" w:rsidR="00E236C9" w:rsidRPr="007F7AA4" w:rsidRDefault="00E236C9" w:rsidP="00E236C9">
            <w:pPr>
              <w:rPr>
                <w:rFonts w:eastAsiaTheme="majorEastAsia" w:cs="Times New Roman"/>
              </w:rPr>
            </w:pPr>
            <w:r w:rsidRPr="007F7AA4">
              <w:rPr>
                <w:rFonts w:eastAsiaTheme="majorEastAsia" w:cs="Times New Roman"/>
              </w:rPr>
              <w:t>network_type {</w:t>
            </w:r>
            <w:r w:rsidR="00C218BC" w:rsidRPr="007F7AA4">
              <w:rPr>
                <w:rFonts w:eastAsiaTheme="majorEastAsia" w:cs="Times New Roman"/>
              </w:rPr>
              <w:t xml:space="preserve">  // </w:t>
            </w:r>
            <w:r w:rsidR="00C218BC" w:rsidRPr="007F7AA4">
              <w:rPr>
                <w:rFonts w:eastAsiaTheme="majorEastAsia" w:cs="Times New Roman"/>
              </w:rPr>
              <w:t>需要搜索的网络类型</w:t>
            </w:r>
          </w:p>
          <w:p w14:paraId="2876AF70" w14:textId="77777777" w:rsidR="00E236C9" w:rsidRPr="007F7AA4" w:rsidRDefault="00E236C9" w:rsidP="00E236C9">
            <w:pPr>
              <w:rPr>
                <w:rFonts w:eastAsiaTheme="majorEastAsia" w:cs="Times New Roman"/>
              </w:rPr>
            </w:pPr>
            <w:r w:rsidRPr="007F7AA4">
              <w:rPr>
                <w:rFonts w:eastAsiaTheme="majorEastAsia" w:cs="Times New Roman"/>
              </w:rPr>
              <w:t>network_type =</w:t>
            </w:r>
            <w:r w:rsidRPr="007F7AA4">
              <w:rPr>
                <w:rFonts w:eastAsiaTheme="majorEastAsia" w:cs="Times New Roman"/>
                <w:color w:val="FF0000"/>
              </w:rPr>
              <w:t xml:space="preserve"> </w:t>
            </w:r>
            <w:r w:rsidRPr="007F7AA4">
              <w:rPr>
                <w:rFonts w:eastAsiaTheme="majorEastAsia" w:cs="Times New Roman"/>
                <w:color w:val="FF0000"/>
                <w:highlight w:val="yellow"/>
              </w:rPr>
              <w:t>NAS_NETWORK_TYPE_GSM_ONLY | NAS_NETWORK_TYPE_WCDMA_ONLY | NAS_NETWORK_TYPE_LTE_ONLY</w:t>
            </w:r>
          </w:p>
          <w:p w14:paraId="6C351C46" w14:textId="77777777" w:rsidR="00E236C9" w:rsidRPr="007F7AA4" w:rsidRDefault="00E236C9" w:rsidP="00E236C9">
            <w:pPr>
              <w:rPr>
                <w:rFonts w:eastAsiaTheme="majorEastAsia" w:cs="Times New Roman"/>
              </w:rPr>
            </w:pPr>
            <w:r w:rsidRPr="007F7AA4">
              <w:rPr>
                <w:rFonts w:eastAsiaTheme="majorEastAsia" w:cs="Times New Roman"/>
              </w:rPr>
              <w:t>}</w:t>
            </w:r>
          </w:p>
          <w:p w14:paraId="4C8A994C" w14:textId="77777777" w:rsidR="00E236C9" w:rsidRPr="007F7AA4" w:rsidRDefault="00E236C9" w:rsidP="00E236C9">
            <w:pPr>
              <w:rPr>
                <w:rFonts w:eastAsiaTheme="majorEastAsia" w:cs="Times New Roman"/>
              </w:rPr>
            </w:pPr>
            <w:r w:rsidRPr="007F7AA4">
              <w:rPr>
                <w:rFonts w:eastAsiaTheme="majorEastAsia" w:cs="Times New Roman"/>
              </w:rPr>
              <w:t>}</w:t>
            </w:r>
          </w:p>
          <w:p w14:paraId="7C27D9CA" w14:textId="77777777" w:rsidR="00E236C9" w:rsidRPr="007F7AA4" w:rsidRDefault="00E236C9" w:rsidP="00E236C9">
            <w:pPr>
              <w:rPr>
                <w:rFonts w:eastAsiaTheme="majorEastAsia" w:cs="Times New Roman"/>
              </w:rPr>
            </w:pPr>
            <w:r w:rsidRPr="007F7AA4">
              <w:rPr>
                <w:rFonts w:eastAsiaTheme="majorEastAsia" w:cs="Times New Roman"/>
              </w:rPr>
              <w:t>[0x1544]     03:56:12.615044          QMI_MCS_QCSI_PKT         Length:   51</w:t>
            </w:r>
          </w:p>
          <w:p w14:paraId="1FDB0AC7" w14:textId="088587C9" w:rsidR="00E236C9" w:rsidRPr="007F7AA4" w:rsidRDefault="00E236C9" w:rsidP="00E236C9">
            <w:pPr>
              <w:rPr>
                <w:rFonts w:eastAsiaTheme="majorEastAsia" w:cs="Times New Roman"/>
              </w:rPr>
            </w:pPr>
            <w:r w:rsidRPr="007F7AA4">
              <w:rPr>
                <w:rFonts w:eastAsiaTheme="majorEastAsia" w:cs="Times New Roman"/>
              </w:rPr>
              <w:t>[0xB0C3]    03:56:12.678185          LTE PLMN Search Request  Length: 2128             1</w:t>
            </w:r>
          </w:p>
          <w:p w14:paraId="57D12D55" w14:textId="77777777" w:rsidR="005251C6" w:rsidRPr="007F7AA4" w:rsidRDefault="005251C6" w:rsidP="005251C6">
            <w:pPr>
              <w:rPr>
                <w:rFonts w:eastAsiaTheme="majorEastAsia" w:cs="Times New Roman"/>
              </w:rPr>
            </w:pPr>
            <w:r w:rsidRPr="007F7AA4">
              <w:rPr>
                <w:rFonts w:eastAsiaTheme="majorEastAsia" w:cs="Times New Roman"/>
              </w:rPr>
              <w:t>Network Select Mode = Manual</w:t>
            </w:r>
          </w:p>
          <w:p w14:paraId="0EC4F950" w14:textId="77777777" w:rsidR="005251C6" w:rsidRPr="007F7AA4" w:rsidRDefault="005251C6" w:rsidP="005251C6">
            <w:pPr>
              <w:rPr>
                <w:rFonts w:eastAsiaTheme="majorEastAsia" w:cs="Times New Roman"/>
              </w:rPr>
            </w:pPr>
            <w:r w:rsidRPr="007F7AA4">
              <w:rPr>
                <w:rFonts w:eastAsiaTheme="majorEastAsia" w:cs="Times New Roman"/>
              </w:rPr>
              <w:t>Search Type = None</w:t>
            </w:r>
          </w:p>
          <w:p w14:paraId="359D26F6" w14:textId="77777777" w:rsidR="005251C6" w:rsidRPr="007F7AA4" w:rsidRDefault="005251C6" w:rsidP="005251C6">
            <w:pPr>
              <w:rPr>
                <w:rFonts w:eastAsiaTheme="majorEastAsia" w:cs="Times New Roman"/>
              </w:rPr>
            </w:pPr>
            <w:r w:rsidRPr="007F7AA4">
              <w:rPr>
                <w:rFonts w:eastAsiaTheme="majorEastAsia" w:cs="Times New Roman"/>
              </w:rPr>
              <w:t>Num RATs = 3</w:t>
            </w:r>
          </w:p>
          <w:p w14:paraId="68EC8E58" w14:textId="77777777" w:rsidR="005251C6" w:rsidRPr="007F7AA4" w:rsidRDefault="005251C6" w:rsidP="005251C6">
            <w:pPr>
              <w:rPr>
                <w:rFonts w:eastAsiaTheme="majorEastAsia" w:cs="Times New Roman"/>
              </w:rPr>
            </w:pPr>
            <w:r w:rsidRPr="007F7AA4">
              <w:rPr>
                <w:rFonts w:eastAsiaTheme="majorEastAsia" w:cs="Times New Roman"/>
              </w:rPr>
              <w:t>RAT List[0] {</w:t>
            </w:r>
          </w:p>
          <w:p w14:paraId="561DC426" w14:textId="77777777" w:rsidR="005251C6" w:rsidRPr="007F7AA4" w:rsidRDefault="005251C6" w:rsidP="005251C6">
            <w:pPr>
              <w:rPr>
                <w:rFonts w:eastAsiaTheme="majorEastAsia" w:cs="Times New Roman"/>
              </w:rPr>
            </w:pPr>
            <w:r w:rsidRPr="007F7AA4">
              <w:rPr>
                <w:rFonts w:eastAsiaTheme="majorEastAsia" w:cs="Times New Roman"/>
              </w:rPr>
              <w:t>RAT = LTE</w:t>
            </w:r>
          </w:p>
          <w:p w14:paraId="4EFABB26" w14:textId="77777777" w:rsidR="005251C6" w:rsidRPr="007F7AA4" w:rsidRDefault="005251C6" w:rsidP="005251C6">
            <w:pPr>
              <w:rPr>
                <w:rFonts w:eastAsiaTheme="majorEastAsia" w:cs="Times New Roman"/>
              </w:rPr>
            </w:pPr>
            <w:r w:rsidRPr="007F7AA4">
              <w:rPr>
                <w:rFonts w:eastAsiaTheme="majorEastAsia" w:cs="Times New Roman"/>
              </w:rPr>
              <w:t>Band Cap = 0x0000000000000095</w:t>
            </w:r>
          </w:p>
          <w:p w14:paraId="03EA7660" w14:textId="77777777" w:rsidR="005251C6" w:rsidRPr="007F7AA4" w:rsidRDefault="005251C6" w:rsidP="005251C6">
            <w:pPr>
              <w:rPr>
                <w:rFonts w:eastAsiaTheme="majorEastAsia" w:cs="Times New Roman"/>
              </w:rPr>
            </w:pPr>
            <w:r w:rsidRPr="007F7AA4">
              <w:rPr>
                <w:rFonts w:eastAsiaTheme="majorEastAsia" w:cs="Times New Roman"/>
              </w:rPr>
              <w:t>Band Cap 65-128 = 0x0000000000000000</w:t>
            </w:r>
          </w:p>
          <w:p w14:paraId="54CC04FC" w14:textId="77777777" w:rsidR="005251C6" w:rsidRPr="007F7AA4" w:rsidRDefault="005251C6" w:rsidP="005251C6">
            <w:pPr>
              <w:rPr>
                <w:rFonts w:eastAsiaTheme="majorEastAsia" w:cs="Times New Roman"/>
              </w:rPr>
            </w:pPr>
            <w:r w:rsidRPr="007F7AA4">
              <w:rPr>
                <w:rFonts w:eastAsiaTheme="majorEastAsia" w:cs="Times New Roman"/>
              </w:rPr>
              <w:t>Band Cap 129-192 = 0x0000000000000000</w:t>
            </w:r>
          </w:p>
          <w:p w14:paraId="31E815A8" w14:textId="77777777" w:rsidR="005251C6" w:rsidRPr="007F7AA4" w:rsidRDefault="005251C6" w:rsidP="005251C6">
            <w:pPr>
              <w:rPr>
                <w:rFonts w:eastAsiaTheme="majorEastAsia" w:cs="Times New Roman"/>
              </w:rPr>
            </w:pPr>
            <w:r w:rsidRPr="007F7AA4">
              <w:rPr>
                <w:rFonts w:eastAsiaTheme="majorEastAsia" w:cs="Times New Roman"/>
              </w:rPr>
              <w:t>Band Cap 193-256 = 0x0000000000000000</w:t>
            </w:r>
          </w:p>
          <w:p w14:paraId="2F93AD44" w14:textId="77777777" w:rsidR="005251C6" w:rsidRPr="007F7AA4" w:rsidRDefault="005251C6" w:rsidP="005251C6">
            <w:pPr>
              <w:rPr>
                <w:rFonts w:eastAsiaTheme="majorEastAsia" w:cs="Times New Roman"/>
              </w:rPr>
            </w:pPr>
            <w:r w:rsidRPr="007F7AA4">
              <w:rPr>
                <w:rFonts w:eastAsiaTheme="majorEastAsia" w:cs="Times New Roman"/>
              </w:rPr>
              <w:t>}</w:t>
            </w:r>
          </w:p>
          <w:p w14:paraId="4F6ADE5F" w14:textId="77777777" w:rsidR="005251C6" w:rsidRPr="007F7AA4" w:rsidRDefault="005251C6" w:rsidP="005251C6">
            <w:pPr>
              <w:rPr>
                <w:rFonts w:eastAsiaTheme="majorEastAsia" w:cs="Times New Roman"/>
              </w:rPr>
            </w:pPr>
            <w:r w:rsidRPr="007F7AA4">
              <w:rPr>
                <w:rFonts w:eastAsiaTheme="majorEastAsia" w:cs="Times New Roman"/>
              </w:rPr>
              <w:t>RAT List[1] {</w:t>
            </w:r>
          </w:p>
          <w:p w14:paraId="51E1C617" w14:textId="77777777" w:rsidR="005251C6" w:rsidRPr="007F7AA4" w:rsidRDefault="005251C6" w:rsidP="005251C6">
            <w:pPr>
              <w:rPr>
                <w:rFonts w:eastAsiaTheme="majorEastAsia" w:cs="Times New Roman"/>
              </w:rPr>
            </w:pPr>
            <w:r w:rsidRPr="007F7AA4">
              <w:rPr>
                <w:rFonts w:eastAsiaTheme="majorEastAsia" w:cs="Times New Roman"/>
              </w:rPr>
              <w:t>RAT = WCDMA</w:t>
            </w:r>
          </w:p>
          <w:p w14:paraId="5D79498E" w14:textId="77777777" w:rsidR="005251C6" w:rsidRPr="007F7AA4" w:rsidRDefault="005251C6" w:rsidP="005251C6">
            <w:pPr>
              <w:rPr>
                <w:rFonts w:eastAsiaTheme="majorEastAsia" w:cs="Times New Roman"/>
              </w:rPr>
            </w:pPr>
            <w:r w:rsidRPr="007F7AA4">
              <w:rPr>
                <w:rFonts w:eastAsiaTheme="majorEastAsia" w:cs="Times New Roman"/>
              </w:rPr>
              <w:t>Band Cap = 0x000200000EE80180</w:t>
            </w:r>
          </w:p>
          <w:p w14:paraId="1107A754" w14:textId="77777777" w:rsidR="005251C6" w:rsidRPr="007F7AA4" w:rsidRDefault="005251C6" w:rsidP="005251C6">
            <w:pPr>
              <w:rPr>
                <w:rFonts w:eastAsiaTheme="majorEastAsia" w:cs="Times New Roman"/>
              </w:rPr>
            </w:pPr>
            <w:r w:rsidRPr="007F7AA4">
              <w:rPr>
                <w:rFonts w:eastAsiaTheme="majorEastAsia" w:cs="Times New Roman"/>
              </w:rPr>
              <w:t>}</w:t>
            </w:r>
          </w:p>
          <w:p w14:paraId="6DAAF3B7" w14:textId="77777777" w:rsidR="005251C6" w:rsidRPr="007F7AA4" w:rsidRDefault="005251C6" w:rsidP="005251C6">
            <w:pPr>
              <w:rPr>
                <w:rFonts w:eastAsiaTheme="majorEastAsia" w:cs="Times New Roman"/>
              </w:rPr>
            </w:pPr>
            <w:r w:rsidRPr="007F7AA4">
              <w:rPr>
                <w:rFonts w:eastAsiaTheme="majorEastAsia" w:cs="Times New Roman"/>
              </w:rPr>
              <w:t>RAT List[2] {</w:t>
            </w:r>
          </w:p>
          <w:p w14:paraId="5254A825" w14:textId="77777777" w:rsidR="005251C6" w:rsidRPr="007F7AA4" w:rsidRDefault="005251C6" w:rsidP="005251C6">
            <w:pPr>
              <w:rPr>
                <w:rFonts w:eastAsiaTheme="majorEastAsia" w:cs="Times New Roman"/>
              </w:rPr>
            </w:pPr>
            <w:r w:rsidRPr="007F7AA4">
              <w:rPr>
                <w:rFonts w:eastAsiaTheme="majorEastAsia" w:cs="Times New Roman"/>
              </w:rPr>
              <w:t>RAT = GSM</w:t>
            </w:r>
          </w:p>
          <w:p w14:paraId="14C3663D" w14:textId="77777777" w:rsidR="005251C6" w:rsidRPr="007F7AA4" w:rsidRDefault="005251C6" w:rsidP="005251C6">
            <w:pPr>
              <w:rPr>
                <w:rFonts w:eastAsiaTheme="majorEastAsia" w:cs="Times New Roman"/>
              </w:rPr>
            </w:pPr>
            <w:r w:rsidRPr="007F7AA4">
              <w:rPr>
                <w:rFonts w:eastAsiaTheme="majorEastAsia" w:cs="Times New Roman"/>
              </w:rPr>
              <w:t>Band Cap = 0x000200000EE80180</w:t>
            </w:r>
          </w:p>
          <w:p w14:paraId="05B6DF5F" w14:textId="273600FD" w:rsidR="005251C6" w:rsidRPr="007F7AA4" w:rsidRDefault="005251C6" w:rsidP="005251C6">
            <w:pPr>
              <w:rPr>
                <w:rFonts w:eastAsiaTheme="majorEastAsia" w:cs="Times New Roman"/>
              </w:rPr>
            </w:pPr>
            <w:r w:rsidRPr="007F7AA4">
              <w:rPr>
                <w:rFonts w:eastAsiaTheme="majorEastAsia" w:cs="Times New Roman"/>
              </w:rPr>
              <w:t>}</w:t>
            </w:r>
          </w:p>
          <w:p w14:paraId="37DA6A13" w14:textId="77777777" w:rsidR="00E236C9" w:rsidRPr="007F7AA4" w:rsidRDefault="00E236C9" w:rsidP="00B742C1">
            <w:pPr>
              <w:rPr>
                <w:rFonts w:eastAsiaTheme="majorEastAsia" w:cs="Times New Roman"/>
              </w:rPr>
            </w:pPr>
            <w:r w:rsidRPr="007F7AA4">
              <w:rPr>
                <w:rFonts w:eastAsiaTheme="majorEastAsia" w:cs="Times New Roman"/>
              </w:rPr>
              <w:t>[0xB0C4]    03:59:12.678604          LTE PLMN Search Response Length:  344             1</w:t>
            </w:r>
          </w:p>
          <w:p w14:paraId="26E1C940" w14:textId="77777777" w:rsidR="005251C6" w:rsidRPr="007F7AA4" w:rsidRDefault="005251C6" w:rsidP="005251C6">
            <w:pPr>
              <w:rPr>
                <w:rFonts w:eastAsiaTheme="majorEastAsia" w:cs="Times New Roman"/>
              </w:rPr>
            </w:pPr>
            <w:r w:rsidRPr="007F7AA4">
              <w:rPr>
                <w:rFonts w:eastAsiaTheme="majorEastAsia" w:cs="Times New Roman"/>
              </w:rPr>
              <w:t>RAT = LTE</w:t>
            </w:r>
          </w:p>
          <w:p w14:paraId="3EF26EBF" w14:textId="0B3745C3" w:rsidR="005251C6" w:rsidRPr="007F7AA4" w:rsidRDefault="005251C6" w:rsidP="005251C6">
            <w:pPr>
              <w:rPr>
                <w:rFonts w:eastAsiaTheme="majorEastAsia" w:cs="Times New Roman"/>
                <w:color w:val="FF0000"/>
              </w:rPr>
            </w:pPr>
            <w:r w:rsidRPr="007F7AA4">
              <w:rPr>
                <w:rFonts w:eastAsiaTheme="majorEastAsia" w:cs="Times New Roman"/>
                <w:color w:val="FF0000"/>
                <w:highlight w:val="yellow"/>
              </w:rPr>
              <w:t>Search Status = Timed out</w:t>
            </w:r>
            <w:r w:rsidR="003F13ED" w:rsidRPr="007F7AA4">
              <w:rPr>
                <w:rFonts w:eastAsiaTheme="majorEastAsia" w:cs="Times New Roman"/>
                <w:color w:val="FF0000"/>
              </w:rPr>
              <w:t xml:space="preserve">  // 3min</w:t>
            </w:r>
            <w:r w:rsidR="003F13ED" w:rsidRPr="007F7AA4">
              <w:rPr>
                <w:rFonts w:eastAsiaTheme="majorEastAsia" w:cs="Times New Roman"/>
                <w:color w:val="FF0000"/>
                <w:highlight w:val="yellow"/>
              </w:rPr>
              <w:t>超时</w:t>
            </w:r>
          </w:p>
          <w:p w14:paraId="758F6EB3" w14:textId="77777777" w:rsidR="005251C6" w:rsidRPr="007F7AA4" w:rsidRDefault="005251C6" w:rsidP="005251C6">
            <w:pPr>
              <w:rPr>
                <w:rFonts w:eastAsiaTheme="majorEastAsia" w:cs="Times New Roman"/>
              </w:rPr>
            </w:pPr>
            <w:r w:rsidRPr="007F7AA4">
              <w:rPr>
                <w:rFonts w:eastAsiaTheme="majorEastAsia" w:cs="Times New Roman"/>
              </w:rPr>
              <w:t>Num PLMNs = 2</w:t>
            </w:r>
          </w:p>
          <w:p w14:paraId="1A96B6A6" w14:textId="77777777" w:rsidR="005251C6" w:rsidRPr="007F7AA4" w:rsidRDefault="005251C6" w:rsidP="005251C6">
            <w:pPr>
              <w:rPr>
                <w:rFonts w:eastAsiaTheme="majorEastAsia" w:cs="Times New Roman"/>
              </w:rPr>
            </w:pPr>
            <w:r w:rsidRPr="007F7AA4">
              <w:rPr>
                <w:rFonts w:eastAsiaTheme="majorEastAsia" w:cs="Times New Roman"/>
              </w:rPr>
              <w:t>PLMN List[0] {</w:t>
            </w:r>
          </w:p>
          <w:p w14:paraId="22E9CE41" w14:textId="77777777" w:rsidR="005251C6" w:rsidRPr="007F7AA4" w:rsidRDefault="005251C6" w:rsidP="005251C6">
            <w:pPr>
              <w:rPr>
                <w:rFonts w:eastAsiaTheme="majorEastAsia" w:cs="Times New Roman"/>
              </w:rPr>
            </w:pPr>
            <w:r w:rsidRPr="007F7AA4">
              <w:rPr>
                <w:rFonts w:eastAsiaTheme="majorEastAsia" w:cs="Times New Roman"/>
              </w:rPr>
              <w:t>RAT = LTE</w:t>
            </w:r>
          </w:p>
          <w:p w14:paraId="7E9A662E" w14:textId="77777777" w:rsidR="005251C6" w:rsidRPr="007F7AA4" w:rsidRDefault="005251C6" w:rsidP="005251C6">
            <w:pPr>
              <w:rPr>
                <w:rFonts w:eastAsiaTheme="majorEastAsia" w:cs="Times New Roman"/>
              </w:rPr>
            </w:pPr>
            <w:r w:rsidRPr="007F7AA4">
              <w:rPr>
                <w:rFonts w:eastAsiaTheme="majorEastAsia" w:cs="Times New Roman"/>
              </w:rPr>
              <w:t>MCC0 = 4</w:t>
            </w:r>
          </w:p>
          <w:p w14:paraId="044EF95C" w14:textId="77777777" w:rsidR="005251C6" w:rsidRPr="007F7AA4" w:rsidRDefault="005251C6" w:rsidP="005251C6">
            <w:pPr>
              <w:rPr>
                <w:rFonts w:eastAsiaTheme="majorEastAsia" w:cs="Times New Roman"/>
              </w:rPr>
            </w:pPr>
            <w:r w:rsidRPr="007F7AA4">
              <w:rPr>
                <w:rFonts w:eastAsiaTheme="majorEastAsia" w:cs="Times New Roman"/>
              </w:rPr>
              <w:t>MCC1 = 6</w:t>
            </w:r>
          </w:p>
          <w:p w14:paraId="64C101A1" w14:textId="77777777" w:rsidR="005251C6" w:rsidRPr="007F7AA4" w:rsidRDefault="005251C6" w:rsidP="005251C6">
            <w:pPr>
              <w:rPr>
                <w:rFonts w:eastAsiaTheme="majorEastAsia" w:cs="Times New Roman"/>
              </w:rPr>
            </w:pPr>
            <w:r w:rsidRPr="007F7AA4">
              <w:rPr>
                <w:rFonts w:eastAsiaTheme="majorEastAsia" w:cs="Times New Roman"/>
              </w:rPr>
              <w:t>MCC2 = 0</w:t>
            </w:r>
          </w:p>
          <w:p w14:paraId="5B687B11" w14:textId="77777777" w:rsidR="005251C6" w:rsidRPr="007F7AA4" w:rsidRDefault="005251C6" w:rsidP="005251C6">
            <w:pPr>
              <w:rPr>
                <w:rFonts w:eastAsiaTheme="majorEastAsia" w:cs="Times New Roman"/>
              </w:rPr>
            </w:pPr>
            <w:r w:rsidRPr="007F7AA4">
              <w:rPr>
                <w:rFonts w:eastAsiaTheme="majorEastAsia" w:cs="Times New Roman"/>
              </w:rPr>
              <w:t>MNC0 = 0</w:t>
            </w:r>
          </w:p>
          <w:p w14:paraId="52462580" w14:textId="77777777" w:rsidR="005251C6" w:rsidRPr="007F7AA4" w:rsidRDefault="005251C6" w:rsidP="005251C6">
            <w:pPr>
              <w:rPr>
                <w:rFonts w:eastAsiaTheme="majorEastAsia" w:cs="Times New Roman"/>
              </w:rPr>
            </w:pPr>
            <w:r w:rsidRPr="007F7AA4">
              <w:rPr>
                <w:rFonts w:eastAsiaTheme="majorEastAsia" w:cs="Times New Roman"/>
              </w:rPr>
              <w:t>MNC1 = 1</w:t>
            </w:r>
          </w:p>
          <w:p w14:paraId="68196FAC" w14:textId="77777777" w:rsidR="005251C6" w:rsidRPr="007F7AA4" w:rsidRDefault="005251C6" w:rsidP="005251C6">
            <w:pPr>
              <w:rPr>
                <w:rFonts w:eastAsiaTheme="majorEastAsia" w:cs="Times New Roman"/>
              </w:rPr>
            </w:pPr>
            <w:r w:rsidRPr="007F7AA4">
              <w:rPr>
                <w:rFonts w:eastAsiaTheme="majorEastAsia" w:cs="Times New Roman"/>
              </w:rPr>
              <w:t>MNC2 = 15</w:t>
            </w:r>
          </w:p>
          <w:p w14:paraId="32DE00F6" w14:textId="77777777" w:rsidR="005251C6" w:rsidRPr="007F7AA4" w:rsidRDefault="005251C6" w:rsidP="005251C6">
            <w:pPr>
              <w:rPr>
                <w:rFonts w:eastAsiaTheme="majorEastAsia" w:cs="Times New Roman"/>
              </w:rPr>
            </w:pPr>
            <w:r w:rsidRPr="007F7AA4">
              <w:rPr>
                <w:rFonts w:eastAsiaTheme="majorEastAsia" w:cs="Times New Roman"/>
              </w:rPr>
              <w:t>EARFCN {</w:t>
            </w:r>
          </w:p>
          <w:p w14:paraId="09D7B14A" w14:textId="77777777" w:rsidR="005251C6" w:rsidRPr="007F7AA4" w:rsidRDefault="005251C6" w:rsidP="005251C6">
            <w:pPr>
              <w:rPr>
                <w:rFonts w:eastAsiaTheme="majorEastAsia" w:cs="Times New Roman"/>
              </w:rPr>
            </w:pPr>
            <w:r w:rsidRPr="007F7AA4">
              <w:rPr>
                <w:rFonts w:eastAsiaTheme="majorEastAsia" w:cs="Times New Roman"/>
              </w:rPr>
              <w:t>EARFCN = 1650</w:t>
            </w:r>
          </w:p>
          <w:p w14:paraId="32B92825" w14:textId="77777777" w:rsidR="005251C6" w:rsidRPr="007F7AA4" w:rsidRDefault="005251C6" w:rsidP="005251C6">
            <w:pPr>
              <w:rPr>
                <w:rFonts w:eastAsiaTheme="majorEastAsia" w:cs="Times New Roman"/>
              </w:rPr>
            </w:pPr>
            <w:r w:rsidRPr="007F7AA4">
              <w:rPr>
                <w:rFonts w:eastAsiaTheme="majorEastAsia" w:cs="Times New Roman"/>
              </w:rPr>
              <w:t>}</w:t>
            </w:r>
          </w:p>
          <w:p w14:paraId="0445D921" w14:textId="77777777" w:rsidR="005251C6" w:rsidRPr="007F7AA4" w:rsidRDefault="005251C6" w:rsidP="005251C6">
            <w:pPr>
              <w:rPr>
                <w:rFonts w:eastAsiaTheme="majorEastAsia" w:cs="Times New Roman"/>
              </w:rPr>
            </w:pPr>
            <w:r w:rsidRPr="007F7AA4">
              <w:rPr>
                <w:rFonts w:eastAsiaTheme="majorEastAsia" w:cs="Times New Roman"/>
              </w:rPr>
              <w:t>}</w:t>
            </w:r>
          </w:p>
          <w:p w14:paraId="06A7779F" w14:textId="77777777" w:rsidR="005251C6" w:rsidRPr="007F7AA4" w:rsidRDefault="005251C6" w:rsidP="005251C6">
            <w:pPr>
              <w:rPr>
                <w:rFonts w:eastAsiaTheme="majorEastAsia" w:cs="Times New Roman"/>
              </w:rPr>
            </w:pPr>
            <w:r w:rsidRPr="007F7AA4">
              <w:rPr>
                <w:rFonts w:eastAsiaTheme="majorEastAsia" w:cs="Times New Roman"/>
              </w:rPr>
              <w:t>PLMN List[1] {</w:t>
            </w:r>
          </w:p>
          <w:p w14:paraId="61A4BDD1" w14:textId="77777777" w:rsidR="005251C6" w:rsidRPr="007F7AA4" w:rsidRDefault="005251C6" w:rsidP="005251C6">
            <w:pPr>
              <w:rPr>
                <w:rFonts w:eastAsiaTheme="majorEastAsia" w:cs="Times New Roman"/>
              </w:rPr>
            </w:pPr>
            <w:r w:rsidRPr="007F7AA4">
              <w:rPr>
                <w:rFonts w:eastAsiaTheme="majorEastAsia" w:cs="Times New Roman"/>
              </w:rPr>
              <w:t>RAT = LTE</w:t>
            </w:r>
          </w:p>
          <w:p w14:paraId="0812D777" w14:textId="77777777" w:rsidR="005251C6" w:rsidRPr="007F7AA4" w:rsidRDefault="005251C6" w:rsidP="005251C6">
            <w:pPr>
              <w:rPr>
                <w:rFonts w:eastAsiaTheme="majorEastAsia" w:cs="Times New Roman"/>
              </w:rPr>
            </w:pPr>
            <w:r w:rsidRPr="007F7AA4">
              <w:rPr>
                <w:rFonts w:eastAsiaTheme="majorEastAsia" w:cs="Times New Roman"/>
              </w:rPr>
              <w:t>MCC0 = 4</w:t>
            </w:r>
          </w:p>
          <w:p w14:paraId="55E0B038" w14:textId="77777777" w:rsidR="005251C6" w:rsidRPr="007F7AA4" w:rsidRDefault="005251C6" w:rsidP="005251C6">
            <w:pPr>
              <w:rPr>
                <w:rFonts w:eastAsiaTheme="majorEastAsia" w:cs="Times New Roman"/>
              </w:rPr>
            </w:pPr>
            <w:r w:rsidRPr="007F7AA4">
              <w:rPr>
                <w:rFonts w:eastAsiaTheme="majorEastAsia" w:cs="Times New Roman"/>
              </w:rPr>
              <w:t>MCC1 = 6</w:t>
            </w:r>
          </w:p>
          <w:p w14:paraId="27D532D5" w14:textId="77777777" w:rsidR="005251C6" w:rsidRPr="007F7AA4" w:rsidRDefault="005251C6" w:rsidP="005251C6">
            <w:pPr>
              <w:rPr>
                <w:rFonts w:eastAsiaTheme="majorEastAsia" w:cs="Times New Roman"/>
              </w:rPr>
            </w:pPr>
            <w:r w:rsidRPr="007F7AA4">
              <w:rPr>
                <w:rFonts w:eastAsiaTheme="majorEastAsia" w:cs="Times New Roman"/>
              </w:rPr>
              <w:t>MCC2 = 0</w:t>
            </w:r>
          </w:p>
          <w:p w14:paraId="390BCABB" w14:textId="77777777" w:rsidR="005251C6" w:rsidRPr="007F7AA4" w:rsidRDefault="005251C6" w:rsidP="005251C6">
            <w:pPr>
              <w:rPr>
                <w:rFonts w:eastAsiaTheme="majorEastAsia" w:cs="Times New Roman"/>
              </w:rPr>
            </w:pPr>
            <w:r w:rsidRPr="007F7AA4">
              <w:rPr>
                <w:rFonts w:eastAsiaTheme="majorEastAsia" w:cs="Times New Roman"/>
              </w:rPr>
              <w:t>MNC0 = 0</w:t>
            </w:r>
          </w:p>
          <w:p w14:paraId="146D2800" w14:textId="77777777" w:rsidR="005251C6" w:rsidRPr="007F7AA4" w:rsidRDefault="005251C6" w:rsidP="005251C6">
            <w:pPr>
              <w:rPr>
                <w:rFonts w:eastAsiaTheme="majorEastAsia" w:cs="Times New Roman"/>
              </w:rPr>
            </w:pPr>
            <w:r w:rsidRPr="007F7AA4">
              <w:rPr>
                <w:rFonts w:eastAsiaTheme="majorEastAsia" w:cs="Times New Roman"/>
              </w:rPr>
              <w:t>MNC1 = 0</w:t>
            </w:r>
          </w:p>
          <w:p w14:paraId="3AA44717" w14:textId="77777777" w:rsidR="005251C6" w:rsidRPr="007F7AA4" w:rsidRDefault="005251C6" w:rsidP="005251C6">
            <w:pPr>
              <w:rPr>
                <w:rFonts w:eastAsiaTheme="majorEastAsia" w:cs="Times New Roman"/>
              </w:rPr>
            </w:pPr>
            <w:r w:rsidRPr="007F7AA4">
              <w:rPr>
                <w:rFonts w:eastAsiaTheme="majorEastAsia" w:cs="Times New Roman"/>
              </w:rPr>
              <w:t>MNC2 = 15</w:t>
            </w:r>
          </w:p>
          <w:p w14:paraId="4B4814F2" w14:textId="77777777" w:rsidR="005251C6" w:rsidRPr="007F7AA4" w:rsidRDefault="005251C6" w:rsidP="005251C6">
            <w:pPr>
              <w:rPr>
                <w:rFonts w:eastAsiaTheme="majorEastAsia" w:cs="Times New Roman"/>
              </w:rPr>
            </w:pPr>
            <w:r w:rsidRPr="007F7AA4">
              <w:rPr>
                <w:rFonts w:eastAsiaTheme="majorEastAsia" w:cs="Times New Roman"/>
              </w:rPr>
              <w:t>EARFCN {</w:t>
            </w:r>
          </w:p>
          <w:p w14:paraId="27586EB8" w14:textId="77777777" w:rsidR="005251C6" w:rsidRPr="007F7AA4" w:rsidRDefault="005251C6" w:rsidP="005251C6">
            <w:pPr>
              <w:rPr>
                <w:rFonts w:eastAsiaTheme="majorEastAsia" w:cs="Times New Roman"/>
              </w:rPr>
            </w:pPr>
            <w:r w:rsidRPr="007F7AA4">
              <w:rPr>
                <w:rFonts w:eastAsiaTheme="majorEastAsia" w:cs="Times New Roman"/>
              </w:rPr>
              <w:t>EARFCN = 3590</w:t>
            </w:r>
          </w:p>
          <w:p w14:paraId="22D4FB84" w14:textId="069C446A" w:rsidR="005251C6" w:rsidRPr="007F7AA4" w:rsidRDefault="005251C6" w:rsidP="005251C6">
            <w:pPr>
              <w:rPr>
                <w:rFonts w:eastAsiaTheme="majorEastAsia" w:cs="Times New Roman"/>
              </w:rPr>
            </w:pPr>
            <w:r w:rsidRPr="007F7AA4">
              <w:rPr>
                <w:rFonts w:eastAsiaTheme="majorEastAsia" w:cs="Times New Roman"/>
              </w:rPr>
              <w:t>}</w:t>
            </w:r>
          </w:p>
        </w:tc>
      </w:tr>
    </w:tbl>
    <w:p w14:paraId="5506437E" w14:textId="77777777" w:rsidR="00BD439F" w:rsidRDefault="00BD439F" w:rsidP="00BD439F">
      <w:pPr>
        <w:pStyle w:val="3"/>
        <w:spacing w:before="156" w:after="156"/>
      </w:pPr>
      <w:bookmarkStart w:id="132" w:name="_Toc87714710"/>
      <w:r>
        <w:rPr>
          <w:rFonts w:hint="eastAsia"/>
        </w:rPr>
        <w:lastRenderedPageBreak/>
        <w:t>选择手动搜网列表中的</w:t>
      </w:r>
      <w:r>
        <w:rPr>
          <w:rFonts w:hint="eastAsia"/>
        </w:rPr>
        <w:t>RAT</w:t>
      </w:r>
      <w:bookmarkEnd w:id="132"/>
    </w:p>
    <w:p w14:paraId="6C58098B" w14:textId="77777777" w:rsidR="00BD439F" w:rsidRDefault="00BD439F" w:rsidP="00BD439F">
      <w:pPr>
        <w:pStyle w:val="4"/>
        <w:spacing w:before="156" w:after="156"/>
      </w:pPr>
      <w:r>
        <w:t>QMI_NAS_SET_SYSTEM_SELECTION_PREFERENCE</w:t>
      </w:r>
    </w:p>
    <w:p w14:paraId="0873125C" w14:textId="77777777" w:rsidR="00BD439F" w:rsidRDefault="00BD439F" w:rsidP="00BD439F">
      <w:pPr>
        <w:rPr>
          <w:bCs/>
        </w:rPr>
      </w:pPr>
      <w:r>
        <w:rPr>
          <w:rFonts w:hint="eastAsia"/>
        </w:rPr>
        <w:t>用于设置</w:t>
      </w:r>
      <w:r>
        <w:rPr>
          <w:rFonts w:hint="eastAsia"/>
        </w:rPr>
        <w:t>UE</w:t>
      </w:r>
      <w:r>
        <w:rPr>
          <w:rFonts w:hint="eastAsia"/>
        </w:rPr>
        <w:t>不同的系统选择优先级。该命令有请求和响应两个消息：</w:t>
      </w:r>
      <w:r w:rsidRPr="002E6A6C">
        <w:rPr>
          <w:bCs/>
        </w:rPr>
        <w:t>QMI_NAS_SET_SYSTEM_SELECTION_PREFERENCE_REQ</w:t>
      </w:r>
      <w:r w:rsidRPr="002E6A6C">
        <w:rPr>
          <w:rFonts w:hint="eastAsia"/>
          <w:bCs/>
        </w:rPr>
        <w:t>/</w:t>
      </w:r>
      <w:r w:rsidRPr="002E6A6C">
        <w:rPr>
          <w:bCs/>
        </w:rPr>
        <w:t>RESP</w:t>
      </w:r>
      <w:r>
        <w:rPr>
          <w:rFonts w:hint="eastAsia"/>
          <w:bCs/>
        </w:rPr>
        <w:t>。</w:t>
      </w:r>
    </w:p>
    <w:p w14:paraId="41940673" w14:textId="77777777" w:rsidR="00BD439F" w:rsidRDefault="00BD439F" w:rsidP="00BD439F">
      <w:pPr>
        <w:rPr>
          <w:rFonts w:ascii="NimbusRomNo9L-Regu" w:hAnsi="NimbusRomNo9L-Regu" w:cs="NimbusRomNo9L-Regu"/>
          <w:kern w:val="0"/>
          <w:sz w:val="22"/>
        </w:rPr>
      </w:pPr>
      <w:r>
        <w:rPr>
          <w:rFonts w:hint="eastAsia"/>
          <w:bCs/>
        </w:rPr>
        <w:t>该命令用于将系统选择的优先级写入到设备中，该设置是全局的，该优先级写入到</w:t>
      </w:r>
      <w:r>
        <w:rPr>
          <w:rFonts w:ascii="NimbusRomNo9L-Regu" w:hAnsi="NimbusRomNo9L-Regu" w:cs="NimbusRomNo9L-Regu"/>
          <w:kern w:val="0"/>
          <w:sz w:val="22"/>
        </w:rPr>
        <w:t>persistent storage</w:t>
      </w:r>
      <w:r>
        <w:rPr>
          <w:rFonts w:ascii="NimbusRomNo9L-Regu" w:hAnsi="NimbusRomNo9L-Regu" w:cs="NimbusRomNo9L-Regu" w:hint="eastAsia"/>
          <w:kern w:val="0"/>
          <w:sz w:val="22"/>
        </w:rPr>
        <w:t>(</w:t>
      </w:r>
      <w:r>
        <w:rPr>
          <w:rFonts w:ascii="NimbusRomNo9L-Regu" w:hAnsi="NimbusRomNo9L-Regu" w:cs="NimbusRomNo9L-Regu" w:hint="eastAsia"/>
          <w:kern w:val="0"/>
          <w:sz w:val="22"/>
        </w:rPr>
        <w:t>永久存储</w:t>
      </w:r>
      <w:r>
        <w:rPr>
          <w:rFonts w:ascii="NimbusRomNo9L-Regu" w:hAnsi="NimbusRomNo9L-Regu" w:cs="NimbusRomNo9L-Regu"/>
          <w:kern w:val="0"/>
          <w:sz w:val="22"/>
        </w:rPr>
        <w:t>)</w:t>
      </w:r>
      <w:r>
        <w:rPr>
          <w:rFonts w:ascii="NimbusRomNo9L-Regu" w:hAnsi="NimbusRomNo9L-Regu" w:cs="NimbusRomNo9L-Regu" w:hint="eastAsia"/>
          <w:kern w:val="0"/>
          <w:sz w:val="22"/>
        </w:rPr>
        <w:t>中，即使重启也不会清空。但是会通过重新设置来覆盖。</w:t>
      </w:r>
    </w:p>
    <w:p w14:paraId="66C83800" w14:textId="77777777" w:rsidR="00BD439F" w:rsidRDefault="00BD439F" w:rsidP="00BD439F">
      <w:pPr>
        <w:rPr>
          <w:rFonts w:ascii="NimbusRomNo9L-Regu" w:hAnsi="NimbusRomNo9L-Regu" w:cs="NimbusRomNo9L-Regu"/>
          <w:kern w:val="0"/>
          <w:sz w:val="22"/>
        </w:rPr>
      </w:pPr>
      <w:r>
        <w:rPr>
          <w:rFonts w:ascii="NimbusRomNo9L-Regu" w:hAnsi="NimbusRomNo9L-Regu" w:cs="NimbusRomNo9L-Regu" w:hint="eastAsia"/>
          <w:kern w:val="0"/>
          <w:sz w:val="22"/>
        </w:rPr>
        <w:t>此类</w:t>
      </w:r>
      <w:r>
        <w:rPr>
          <w:rFonts w:ascii="NimbusRomNo9L-Regu" w:hAnsi="NimbusRomNo9L-Regu" w:cs="NimbusRomNo9L-Regu" w:hint="eastAsia"/>
          <w:kern w:val="0"/>
          <w:sz w:val="22"/>
        </w:rPr>
        <w:t>QMI</w:t>
      </w:r>
      <w:r>
        <w:rPr>
          <w:rFonts w:ascii="NimbusRomNo9L-Regu" w:hAnsi="NimbusRomNo9L-Regu" w:cs="NimbusRomNo9L-Regu" w:hint="eastAsia"/>
          <w:kern w:val="0"/>
          <w:sz w:val="22"/>
        </w:rPr>
        <w:t>消息中有个状态上报的</w:t>
      </w:r>
      <w:r>
        <w:rPr>
          <w:rFonts w:ascii="NimbusRomNo9L-Regu" w:hAnsi="NimbusRomNo9L-Regu" w:cs="NimbusRomNo9L-Regu" w:hint="eastAsia"/>
          <w:kern w:val="0"/>
          <w:sz w:val="22"/>
        </w:rPr>
        <w:t>QMI</w:t>
      </w:r>
      <w:r>
        <w:rPr>
          <w:rFonts w:ascii="NimbusRomNo9L-Regu" w:hAnsi="NimbusRomNo9L-Regu" w:cs="NimbusRomNo9L-Regu" w:hint="eastAsia"/>
          <w:kern w:val="0"/>
          <w:sz w:val="22"/>
        </w:rPr>
        <w:t>：</w:t>
      </w:r>
      <w:r>
        <w:rPr>
          <w:rFonts w:ascii="NimbusRomNo9L-Regu" w:hAnsi="NimbusRomNo9L-Regu" w:cs="NimbusRomNo9L-Regu"/>
          <w:kern w:val="0"/>
          <w:sz w:val="22"/>
        </w:rPr>
        <w:t>QMI_NAS_SYSTEM_SELECTION_PREFERENCE_IND</w:t>
      </w:r>
      <w:r>
        <w:rPr>
          <w:rFonts w:ascii="NimbusRomNo9L-Regu" w:hAnsi="NimbusRomNo9L-Regu" w:cs="NimbusRomNo9L-Regu" w:hint="eastAsia"/>
          <w:kern w:val="0"/>
          <w:sz w:val="22"/>
        </w:rPr>
        <w:t>，用于指示当前的系统选择设置。</w:t>
      </w:r>
    </w:p>
    <w:p w14:paraId="2A194A1E" w14:textId="77777777" w:rsidR="00BD439F" w:rsidRPr="00CC4B51" w:rsidRDefault="00BD439F" w:rsidP="00BD439F">
      <w:pPr>
        <w:rPr>
          <w:rFonts w:ascii="NimbusRomNo9L-Regu" w:hAnsi="NimbusRomNo9L-Regu" w:cs="NimbusRomNo9L-Regu"/>
          <w:b/>
          <w:kern w:val="0"/>
          <w:sz w:val="22"/>
        </w:rPr>
      </w:pPr>
      <w:r w:rsidRPr="00CC4B51">
        <w:rPr>
          <w:rFonts w:ascii="NimbusRomNo9L-Regu" w:hAnsi="NimbusRomNo9L-Regu" w:cs="NimbusRomNo9L-Regu" w:hint="eastAsia"/>
          <w:b/>
          <w:kern w:val="0"/>
          <w:sz w:val="22"/>
        </w:rPr>
        <w:t>RAT</w:t>
      </w:r>
      <w:r>
        <w:rPr>
          <w:rFonts w:ascii="NimbusRomNo9L-Regu" w:hAnsi="NimbusRomNo9L-Regu" w:cs="NimbusRomNo9L-Regu"/>
          <w:b/>
          <w:kern w:val="0"/>
          <w:sz w:val="22"/>
        </w:rPr>
        <w:t xml:space="preserve"> </w:t>
      </w:r>
      <w:r>
        <w:rPr>
          <w:rFonts w:ascii="NimbusRomNo9L-Regu" w:hAnsi="NimbusRomNo9L-Regu" w:cs="NimbusRomNo9L-Regu" w:hint="eastAsia"/>
          <w:b/>
          <w:kern w:val="0"/>
          <w:sz w:val="22"/>
        </w:rPr>
        <w:t>枚举值</w:t>
      </w:r>
    </w:p>
    <w:tbl>
      <w:tblPr>
        <w:tblStyle w:val="a7"/>
        <w:tblW w:w="0" w:type="auto"/>
        <w:tblLook w:val="04A0" w:firstRow="1" w:lastRow="0" w:firstColumn="1" w:lastColumn="0" w:noHBand="0" w:noVBand="1"/>
      </w:tblPr>
      <w:tblGrid>
        <w:gridCol w:w="13454"/>
      </w:tblGrid>
      <w:tr w:rsidR="00BD439F" w14:paraId="5C453B01" w14:textId="77777777" w:rsidTr="00655719">
        <w:tc>
          <w:tcPr>
            <w:tcW w:w="13454" w:type="dxa"/>
          </w:tcPr>
          <w:p w14:paraId="273D2CE1" w14:textId="77777777" w:rsidR="00BD439F" w:rsidRPr="002E6A6C" w:rsidRDefault="00BD439F" w:rsidP="00655719">
            <w:pPr>
              <w:kinsoku/>
              <w:autoSpaceDE w:val="0"/>
              <w:autoSpaceDN w:val="0"/>
              <w:rPr>
                <w:rFonts w:ascii="NimbusRomNo9L-Regu" w:hAnsi="NimbusRomNo9L-Regu" w:cs="NimbusRomNo9L-Regu"/>
                <w:color w:val="FF0000"/>
                <w:kern w:val="0"/>
                <w:sz w:val="22"/>
              </w:rPr>
            </w:pPr>
            <w:r w:rsidRPr="002E6A6C">
              <w:rPr>
                <w:rFonts w:ascii="NimbusRomNo9L-Regu" w:hAnsi="NimbusRomNo9L-Regu" w:cs="NimbusRomNo9L-Regu"/>
                <w:color w:val="FF0000"/>
                <w:kern w:val="0"/>
                <w:sz w:val="22"/>
              </w:rPr>
              <w:t>0x04 – NAS_RADIO_IF_GSM – GSM</w:t>
            </w:r>
          </w:p>
          <w:p w14:paraId="70EF6E41" w14:textId="77777777" w:rsidR="00BD439F" w:rsidRPr="002E6A6C" w:rsidRDefault="00BD439F" w:rsidP="00655719">
            <w:pPr>
              <w:kinsoku/>
              <w:autoSpaceDE w:val="0"/>
              <w:autoSpaceDN w:val="0"/>
              <w:rPr>
                <w:rFonts w:ascii="NimbusRomNo9L-Regu" w:hAnsi="NimbusRomNo9L-Regu" w:cs="NimbusRomNo9L-Regu"/>
                <w:color w:val="FF0000"/>
                <w:kern w:val="0"/>
                <w:sz w:val="22"/>
              </w:rPr>
            </w:pPr>
            <w:r w:rsidRPr="002E6A6C">
              <w:rPr>
                <w:rFonts w:ascii="NimbusRomNo9L-Regu" w:hAnsi="NimbusRomNo9L-Regu" w:cs="NimbusRomNo9L-Regu"/>
                <w:color w:val="FF0000"/>
                <w:kern w:val="0"/>
                <w:sz w:val="22"/>
              </w:rPr>
              <w:t>• 0x05 – NAS_RADIO_IF_UMTS – UMTS</w:t>
            </w:r>
          </w:p>
          <w:p w14:paraId="2C65AE7F" w14:textId="77777777" w:rsidR="00BD439F" w:rsidRPr="002E6A6C" w:rsidRDefault="00BD439F" w:rsidP="00655719">
            <w:pPr>
              <w:kinsoku/>
              <w:autoSpaceDE w:val="0"/>
              <w:autoSpaceDN w:val="0"/>
              <w:rPr>
                <w:rFonts w:ascii="NimbusRomNo9L-Regu" w:hAnsi="NimbusRomNo9L-Regu" w:cs="NimbusRomNo9L-Regu"/>
                <w:color w:val="FF0000"/>
                <w:kern w:val="0"/>
                <w:sz w:val="22"/>
              </w:rPr>
            </w:pPr>
            <w:r w:rsidRPr="002E6A6C">
              <w:rPr>
                <w:rFonts w:ascii="NimbusRomNo9L-Regu" w:hAnsi="NimbusRomNo9L-Regu" w:cs="NimbusRomNo9L-Regu"/>
                <w:color w:val="FF0000"/>
                <w:kern w:val="0"/>
                <w:sz w:val="22"/>
              </w:rPr>
              <w:t>• 0x08 – NAS_RADIO_IF_LTE – LTE</w:t>
            </w:r>
          </w:p>
          <w:p w14:paraId="53E413C7" w14:textId="77777777" w:rsidR="00BD439F" w:rsidRDefault="00BD439F" w:rsidP="00655719">
            <w:pPr>
              <w:kinsoku/>
              <w:autoSpaceDE w:val="0"/>
              <w:autoSpaceDN w:val="0"/>
              <w:rPr>
                <w:rFonts w:ascii="NimbusRomNo9L-Regu" w:hAnsi="NimbusRomNo9L-Regu" w:cs="NimbusRomNo9L-Regu"/>
                <w:kern w:val="0"/>
                <w:sz w:val="22"/>
              </w:rPr>
            </w:pPr>
            <w:r>
              <w:rPr>
                <w:rFonts w:ascii="NimbusRomNo9L-Regu" w:hAnsi="NimbusRomNo9L-Regu" w:cs="NimbusRomNo9L-Regu"/>
                <w:kern w:val="0"/>
                <w:sz w:val="22"/>
              </w:rPr>
              <w:lastRenderedPageBreak/>
              <w:t>• 0x09 – NAS_RADIO_IF_TDSCDMA –TD-SCDMA</w:t>
            </w:r>
          </w:p>
          <w:p w14:paraId="6FD7AABB" w14:textId="77777777" w:rsidR="00BD439F" w:rsidRDefault="00BD439F" w:rsidP="00655719">
            <w:pPr>
              <w:kinsoku/>
              <w:autoSpaceDE w:val="0"/>
              <w:autoSpaceDN w:val="0"/>
              <w:rPr>
                <w:rFonts w:ascii="NimbusRomNo9L-Regu" w:hAnsi="NimbusRomNo9L-Regu" w:cs="NimbusRomNo9L-Regu"/>
                <w:kern w:val="0"/>
                <w:sz w:val="22"/>
              </w:rPr>
            </w:pPr>
            <w:r>
              <w:rPr>
                <w:rFonts w:ascii="NimbusRomNo9L-Regu" w:hAnsi="NimbusRomNo9L-Regu" w:cs="NimbusRomNo9L-Regu"/>
                <w:kern w:val="0"/>
                <w:sz w:val="22"/>
              </w:rPr>
              <w:t>• 0x0A – NAS_RADIO_IF_LTE_M1 – LTE-M1</w:t>
            </w:r>
          </w:p>
          <w:p w14:paraId="3FBDC849" w14:textId="77777777" w:rsidR="00BD439F" w:rsidRDefault="00BD439F" w:rsidP="00655719">
            <w:pPr>
              <w:kinsoku/>
              <w:autoSpaceDE w:val="0"/>
              <w:autoSpaceDN w:val="0"/>
              <w:rPr>
                <w:rFonts w:ascii="NimbusRomNo9L-Regu" w:hAnsi="NimbusRomNo9L-Regu" w:cs="NimbusRomNo9L-Regu"/>
                <w:kern w:val="0"/>
                <w:sz w:val="22"/>
              </w:rPr>
            </w:pPr>
            <w:r>
              <w:rPr>
                <w:rFonts w:ascii="NimbusRomNo9L-Regu" w:hAnsi="NimbusRomNo9L-Regu" w:cs="NimbusRomNo9L-Regu"/>
                <w:kern w:val="0"/>
                <w:sz w:val="22"/>
              </w:rPr>
              <w:t>• 0x0B – NAS_RADIO_IF_LTE_NB1 – LTE-NB1</w:t>
            </w:r>
          </w:p>
          <w:p w14:paraId="6EB97833" w14:textId="77777777" w:rsidR="00BD439F" w:rsidRDefault="00BD439F" w:rsidP="00655719">
            <w:pPr>
              <w:kinsoku/>
              <w:autoSpaceDE w:val="0"/>
              <w:autoSpaceDN w:val="0"/>
              <w:rPr>
                <w:rFonts w:ascii="NimbusSanL-Bold" w:hAnsi="NimbusSanL-Bold" w:cs="NimbusSanL-Bold"/>
                <w:b/>
                <w:bCs/>
                <w:kern w:val="0"/>
                <w:sz w:val="27"/>
                <w:szCs w:val="27"/>
              </w:rPr>
            </w:pPr>
            <w:r w:rsidRPr="0057435E">
              <w:rPr>
                <w:rFonts w:ascii="NimbusRomNo9L-Regu" w:hAnsi="NimbusRomNo9L-Regu" w:cs="NimbusRomNo9L-Regu"/>
                <w:color w:val="FF0000"/>
                <w:kern w:val="0"/>
                <w:sz w:val="22"/>
              </w:rPr>
              <w:t>• 0x0C – NAS_RADIO_IF_NR5G – NR5G</w:t>
            </w:r>
          </w:p>
        </w:tc>
      </w:tr>
    </w:tbl>
    <w:p w14:paraId="66F58694" w14:textId="77777777" w:rsidR="00BD439F" w:rsidRDefault="00BD439F" w:rsidP="00BD439F">
      <w:pPr>
        <w:kinsoku/>
        <w:autoSpaceDE w:val="0"/>
        <w:autoSpaceDN w:val="0"/>
        <w:rPr>
          <w:rFonts w:ascii="NimbusSanL-Bold" w:hAnsi="NimbusSanL-Bold" w:cs="NimbusSanL-Bold"/>
          <w:b/>
          <w:bCs/>
          <w:kern w:val="0"/>
          <w:sz w:val="27"/>
          <w:szCs w:val="27"/>
        </w:rPr>
      </w:pPr>
    </w:p>
    <w:p w14:paraId="7438C736" w14:textId="77777777" w:rsidR="00BD439F" w:rsidRPr="00CC4B51" w:rsidRDefault="00BD439F" w:rsidP="00BD439F">
      <w:pPr>
        <w:rPr>
          <w:rFonts w:ascii="NimbusRomNo9L-Regu" w:hAnsi="NimbusRomNo9L-Regu" w:cs="NimbusRomNo9L-Regu"/>
          <w:kern w:val="0"/>
          <w:sz w:val="22"/>
        </w:rPr>
      </w:pPr>
      <w:r w:rsidRPr="00CC4B51">
        <w:rPr>
          <w:rFonts w:ascii="NimbusRomNo9L-Regu" w:hAnsi="NimbusRomNo9L-Regu" w:cs="NimbusRomNo9L-Regu" w:hint="eastAsia"/>
          <w:kern w:val="0"/>
          <w:sz w:val="22"/>
        </w:rPr>
        <w:t>示例：手动选择手动选网返回列表中的中国电信</w:t>
      </w:r>
      <w:r w:rsidRPr="00CC4B51">
        <w:rPr>
          <w:rFonts w:ascii="NimbusRomNo9L-Regu" w:hAnsi="NimbusRomNo9L-Regu" w:cs="NimbusRomNo9L-Regu" w:hint="eastAsia"/>
          <w:kern w:val="0"/>
          <w:sz w:val="22"/>
        </w:rPr>
        <w:t>5G</w:t>
      </w:r>
      <w:r w:rsidRPr="00CC4B51">
        <w:rPr>
          <w:rFonts w:ascii="NimbusRomNo9L-Regu" w:hAnsi="NimbusRomNo9L-Regu" w:cs="NimbusRomNo9L-Regu" w:hint="eastAsia"/>
          <w:kern w:val="0"/>
          <w:sz w:val="22"/>
        </w:rPr>
        <w:t>触发的</w:t>
      </w:r>
      <w:r w:rsidRPr="00CC4B51">
        <w:rPr>
          <w:rFonts w:ascii="NimbusRomNo9L-Regu" w:hAnsi="NimbusRomNo9L-Regu" w:cs="NimbusRomNo9L-Regu" w:hint="eastAsia"/>
          <w:kern w:val="0"/>
          <w:sz w:val="22"/>
        </w:rPr>
        <w:t>QMI</w:t>
      </w:r>
      <w:r w:rsidRPr="00CC4B51">
        <w:rPr>
          <w:rFonts w:ascii="NimbusRomNo9L-Regu" w:hAnsi="NimbusRomNo9L-Regu" w:cs="NimbusRomNo9L-Regu" w:hint="eastAsia"/>
          <w:kern w:val="0"/>
          <w:sz w:val="22"/>
        </w:rPr>
        <w:t>消息</w:t>
      </w:r>
    </w:p>
    <w:tbl>
      <w:tblPr>
        <w:tblStyle w:val="a7"/>
        <w:tblW w:w="0" w:type="auto"/>
        <w:tblLook w:val="04A0" w:firstRow="1" w:lastRow="0" w:firstColumn="1" w:lastColumn="0" w:noHBand="0" w:noVBand="1"/>
      </w:tblPr>
      <w:tblGrid>
        <w:gridCol w:w="13454"/>
      </w:tblGrid>
      <w:tr w:rsidR="00BD439F" w:rsidRPr="009B4B63" w14:paraId="63709188" w14:textId="77777777" w:rsidTr="00655719">
        <w:tc>
          <w:tcPr>
            <w:tcW w:w="13454" w:type="dxa"/>
          </w:tcPr>
          <w:p w14:paraId="413F4E97" w14:textId="77777777" w:rsidR="00BD439F" w:rsidRPr="009B4B63" w:rsidRDefault="00BD439F" w:rsidP="00655719">
            <w:pPr>
              <w:widowControl/>
              <w:kinsoku/>
              <w:adjustRightInd/>
              <w:rPr>
                <w:rFonts w:eastAsia="宋体" w:cs="Times New Roman"/>
                <w:kern w:val="0"/>
                <w:sz w:val="24"/>
                <w:szCs w:val="24"/>
              </w:rPr>
            </w:pPr>
            <w:r w:rsidRPr="009B4B63">
              <w:rPr>
                <w:rFonts w:eastAsia="宋体" w:cs="Times New Roman"/>
                <w:kern w:val="0"/>
                <w:sz w:val="24"/>
                <w:szCs w:val="24"/>
              </w:rPr>
              <w:t>04:00:40.788397 [0x1544] QMI_MCS_QCSI_PKT</w:t>
            </w:r>
          </w:p>
          <w:p w14:paraId="34B6C6F4" w14:textId="77777777" w:rsidR="00BD439F" w:rsidRPr="009B4B63" w:rsidRDefault="00BD439F" w:rsidP="00655719">
            <w:pPr>
              <w:widowControl/>
              <w:kinsoku/>
              <w:adjustRightInd/>
              <w:rPr>
                <w:rFonts w:eastAsia="宋体" w:cs="Times New Roman"/>
                <w:kern w:val="0"/>
                <w:sz w:val="24"/>
                <w:szCs w:val="24"/>
              </w:rPr>
            </w:pPr>
            <w:r w:rsidRPr="009B4B63">
              <w:rPr>
                <w:rFonts w:eastAsia="宋体" w:cs="Times New Roman"/>
                <w:kern w:val="0"/>
                <w:sz w:val="24"/>
                <w:szCs w:val="24"/>
              </w:rPr>
              <w:t>packetVersion = 2</w:t>
            </w:r>
          </w:p>
          <w:p w14:paraId="62FB5F25" w14:textId="77777777" w:rsidR="00BD439F" w:rsidRPr="009B4B63" w:rsidRDefault="00BD439F" w:rsidP="00655719">
            <w:pPr>
              <w:widowControl/>
              <w:kinsoku/>
              <w:adjustRightInd/>
              <w:rPr>
                <w:rFonts w:eastAsia="宋体" w:cs="Times New Roman"/>
                <w:kern w:val="0"/>
                <w:sz w:val="24"/>
                <w:szCs w:val="24"/>
              </w:rPr>
            </w:pPr>
            <w:r w:rsidRPr="009B4B63">
              <w:rPr>
                <w:rFonts w:eastAsia="宋体" w:cs="Times New Roman"/>
                <w:kern w:val="0"/>
                <w:sz w:val="24"/>
                <w:szCs w:val="24"/>
              </w:rPr>
              <w:t>V2 {</w:t>
            </w:r>
          </w:p>
          <w:p w14:paraId="607E0CD8" w14:textId="77777777" w:rsidR="00BD439F" w:rsidRPr="009B4B63" w:rsidRDefault="00BD439F" w:rsidP="00655719">
            <w:pPr>
              <w:widowControl/>
              <w:kinsoku/>
              <w:adjustRightInd/>
              <w:rPr>
                <w:rFonts w:eastAsia="宋体" w:cs="Times New Roman"/>
                <w:kern w:val="0"/>
                <w:sz w:val="24"/>
                <w:szCs w:val="24"/>
              </w:rPr>
            </w:pPr>
            <w:r w:rsidRPr="009B4B63">
              <w:rPr>
                <w:rFonts w:eastAsia="宋体" w:cs="Times New Roman"/>
                <w:kern w:val="0"/>
                <w:sz w:val="24"/>
                <w:szCs w:val="24"/>
              </w:rPr>
              <w:t>MsgType = Request</w:t>
            </w:r>
          </w:p>
          <w:p w14:paraId="5EBFA4B7" w14:textId="77777777" w:rsidR="00BD439F" w:rsidRPr="009B4B63" w:rsidRDefault="00BD439F" w:rsidP="00655719">
            <w:pPr>
              <w:widowControl/>
              <w:kinsoku/>
              <w:adjustRightInd/>
              <w:rPr>
                <w:rFonts w:eastAsia="宋体" w:cs="Times New Roman"/>
                <w:kern w:val="0"/>
                <w:sz w:val="24"/>
                <w:szCs w:val="24"/>
              </w:rPr>
            </w:pPr>
            <w:r w:rsidRPr="009B4B63">
              <w:rPr>
                <w:rFonts w:eastAsia="宋体" w:cs="Times New Roman"/>
                <w:kern w:val="0"/>
                <w:sz w:val="24"/>
                <w:szCs w:val="24"/>
              </w:rPr>
              <w:t>Counter = 1156</w:t>
            </w:r>
          </w:p>
          <w:p w14:paraId="791EF00C" w14:textId="77777777" w:rsidR="00BD439F" w:rsidRPr="009B4B63" w:rsidRDefault="00BD439F" w:rsidP="00655719">
            <w:pPr>
              <w:widowControl/>
              <w:kinsoku/>
              <w:adjustRightInd/>
              <w:rPr>
                <w:rFonts w:eastAsia="宋体" w:cs="Times New Roman"/>
                <w:kern w:val="0"/>
                <w:sz w:val="24"/>
                <w:szCs w:val="24"/>
              </w:rPr>
            </w:pPr>
            <w:r w:rsidRPr="009B4B63">
              <w:rPr>
                <w:rFonts w:eastAsia="宋体" w:cs="Times New Roman"/>
                <w:kern w:val="0"/>
                <w:sz w:val="24"/>
                <w:szCs w:val="24"/>
              </w:rPr>
              <w:t>ServiceId = NAS</w:t>
            </w:r>
          </w:p>
          <w:p w14:paraId="32EBE7F5" w14:textId="77777777" w:rsidR="00BD439F" w:rsidRPr="009B4B63" w:rsidRDefault="00BD439F" w:rsidP="00655719">
            <w:pPr>
              <w:widowControl/>
              <w:kinsoku/>
              <w:adjustRightInd/>
              <w:rPr>
                <w:rFonts w:eastAsia="宋体" w:cs="Times New Roman"/>
                <w:kern w:val="0"/>
                <w:sz w:val="24"/>
                <w:szCs w:val="24"/>
              </w:rPr>
            </w:pPr>
            <w:r w:rsidRPr="009B4B63">
              <w:rPr>
                <w:rFonts w:eastAsia="宋体" w:cs="Times New Roman"/>
                <w:kern w:val="0"/>
                <w:sz w:val="24"/>
                <w:szCs w:val="24"/>
              </w:rPr>
              <w:t>MajorRev = 1</w:t>
            </w:r>
          </w:p>
          <w:p w14:paraId="1F2E758D" w14:textId="77777777" w:rsidR="00BD439F" w:rsidRPr="009B4B63" w:rsidRDefault="00BD439F" w:rsidP="00655719">
            <w:pPr>
              <w:widowControl/>
              <w:kinsoku/>
              <w:adjustRightInd/>
              <w:rPr>
                <w:rFonts w:eastAsia="宋体" w:cs="Times New Roman"/>
                <w:kern w:val="0"/>
                <w:sz w:val="24"/>
                <w:szCs w:val="24"/>
              </w:rPr>
            </w:pPr>
            <w:r w:rsidRPr="009B4B63">
              <w:rPr>
                <w:rFonts w:eastAsia="宋体" w:cs="Times New Roman"/>
                <w:kern w:val="0"/>
                <w:sz w:val="24"/>
                <w:szCs w:val="24"/>
              </w:rPr>
              <w:t>MinorRev = 347</w:t>
            </w:r>
          </w:p>
          <w:p w14:paraId="54606A01" w14:textId="77777777" w:rsidR="00BD439F" w:rsidRPr="009B4B63" w:rsidRDefault="00BD439F" w:rsidP="00655719">
            <w:pPr>
              <w:widowControl/>
              <w:kinsoku/>
              <w:adjustRightInd/>
              <w:rPr>
                <w:rFonts w:eastAsia="宋体" w:cs="Times New Roman"/>
                <w:kern w:val="0"/>
                <w:sz w:val="24"/>
                <w:szCs w:val="24"/>
              </w:rPr>
            </w:pPr>
            <w:r w:rsidRPr="009B4B63">
              <w:rPr>
                <w:rFonts w:eastAsia="宋体" w:cs="Times New Roman"/>
                <w:kern w:val="0"/>
                <w:sz w:val="24"/>
                <w:szCs w:val="24"/>
              </w:rPr>
              <w:t>ConHandle = 0x00000059</w:t>
            </w:r>
          </w:p>
          <w:p w14:paraId="11CF82A8" w14:textId="77777777" w:rsidR="00BD439F" w:rsidRPr="009B4B63" w:rsidRDefault="00BD439F" w:rsidP="00655719">
            <w:pPr>
              <w:widowControl/>
              <w:kinsoku/>
              <w:adjustRightInd/>
              <w:rPr>
                <w:rFonts w:eastAsia="宋体" w:cs="Times New Roman"/>
                <w:kern w:val="0"/>
                <w:sz w:val="24"/>
                <w:szCs w:val="24"/>
              </w:rPr>
            </w:pPr>
            <w:r w:rsidRPr="009B4B63">
              <w:rPr>
                <w:rFonts w:eastAsia="宋体" w:cs="Times New Roman"/>
                <w:kern w:val="0"/>
                <w:sz w:val="24"/>
                <w:szCs w:val="24"/>
              </w:rPr>
              <w:t>MsgId = 0x00000033</w:t>
            </w:r>
          </w:p>
          <w:p w14:paraId="60D415C9" w14:textId="77777777" w:rsidR="00BD439F" w:rsidRPr="009B4B63" w:rsidRDefault="00BD439F" w:rsidP="00655719">
            <w:pPr>
              <w:widowControl/>
              <w:kinsoku/>
              <w:adjustRightInd/>
              <w:rPr>
                <w:rFonts w:eastAsia="宋体" w:cs="Times New Roman"/>
                <w:kern w:val="0"/>
                <w:sz w:val="24"/>
                <w:szCs w:val="24"/>
              </w:rPr>
            </w:pPr>
            <w:r w:rsidRPr="009B4B63">
              <w:rPr>
                <w:rFonts w:eastAsia="宋体" w:cs="Times New Roman"/>
                <w:kern w:val="0"/>
                <w:sz w:val="24"/>
                <w:szCs w:val="24"/>
              </w:rPr>
              <w:t>QmiLength = 12</w:t>
            </w:r>
          </w:p>
          <w:p w14:paraId="4354A70C" w14:textId="77777777" w:rsidR="00BD439F" w:rsidRPr="009B4B63" w:rsidRDefault="00BD439F" w:rsidP="00655719">
            <w:pPr>
              <w:widowControl/>
              <w:kinsoku/>
              <w:adjustRightInd/>
              <w:rPr>
                <w:rFonts w:eastAsia="宋体" w:cs="Times New Roman"/>
                <w:kern w:val="0"/>
                <w:sz w:val="24"/>
                <w:szCs w:val="24"/>
              </w:rPr>
            </w:pPr>
            <w:r w:rsidRPr="009B4B63">
              <w:rPr>
                <w:rFonts w:eastAsia="宋体" w:cs="Times New Roman"/>
                <w:kern w:val="0"/>
                <w:sz w:val="24"/>
                <w:szCs w:val="24"/>
              </w:rPr>
              <w:t>Service_NAS {</w:t>
            </w:r>
          </w:p>
          <w:p w14:paraId="219947D6" w14:textId="77777777" w:rsidR="00BD439F" w:rsidRPr="009B4B63" w:rsidRDefault="00BD439F" w:rsidP="00655719">
            <w:pPr>
              <w:widowControl/>
              <w:kinsoku/>
              <w:adjustRightInd/>
              <w:rPr>
                <w:rFonts w:eastAsia="宋体" w:cs="Times New Roman"/>
                <w:kern w:val="0"/>
                <w:sz w:val="24"/>
                <w:szCs w:val="24"/>
              </w:rPr>
            </w:pPr>
            <w:r w:rsidRPr="009B4B63">
              <w:rPr>
                <w:rFonts w:eastAsia="宋体" w:cs="Times New Roman"/>
                <w:kern w:val="0"/>
                <w:sz w:val="24"/>
                <w:szCs w:val="24"/>
              </w:rPr>
              <w:t>ServiceNASV1 {</w:t>
            </w:r>
          </w:p>
          <w:p w14:paraId="1065935E" w14:textId="77777777" w:rsidR="00BD439F" w:rsidRPr="009B4B63" w:rsidRDefault="00BD439F" w:rsidP="00655719">
            <w:pPr>
              <w:widowControl/>
              <w:kinsoku/>
              <w:adjustRightInd/>
              <w:rPr>
                <w:rFonts w:eastAsia="宋体" w:cs="Times New Roman"/>
                <w:kern w:val="0"/>
                <w:sz w:val="24"/>
                <w:szCs w:val="24"/>
              </w:rPr>
            </w:pPr>
            <w:r w:rsidRPr="009B4B63">
              <w:rPr>
                <w:rFonts w:eastAsia="宋体" w:cs="Times New Roman"/>
                <w:color w:val="FF0000"/>
                <w:kern w:val="0"/>
                <w:sz w:val="24"/>
                <w:szCs w:val="24"/>
                <w:highlight w:val="yellow"/>
              </w:rPr>
              <w:t>nas_set_system_selection_preference</w:t>
            </w:r>
            <w:r w:rsidRPr="009B4B63">
              <w:rPr>
                <w:rFonts w:eastAsia="宋体" w:cs="Times New Roman"/>
                <w:color w:val="FF0000"/>
                <w:kern w:val="0"/>
                <w:sz w:val="24"/>
                <w:szCs w:val="24"/>
              </w:rPr>
              <w:t xml:space="preserve"> </w:t>
            </w:r>
            <w:r w:rsidRPr="009B4B63">
              <w:rPr>
                <w:rFonts w:eastAsia="宋体" w:cs="Times New Roman"/>
                <w:kern w:val="0"/>
                <w:sz w:val="24"/>
                <w:szCs w:val="24"/>
              </w:rPr>
              <w:t>{</w:t>
            </w:r>
          </w:p>
          <w:p w14:paraId="23D34096" w14:textId="77777777" w:rsidR="00BD439F" w:rsidRPr="009B4B63" w:rsidRDefault="00BD439F" w:rsidP="00655719">
            <w:pPr>
              <w:widowControl/>
              <w:kinsoku/>
              <w:adjustRightInd/>
              <w:rPr>
                <w:rFonts w:eastAsia="宋体" w:cs="Times New Roman"/>
                <w:kern w:val="0"/>
                <w:sz w:val="24"/>
                <w:szCs w:val="24"/>
              </w:rPr>
            </w:pPr>
            <w:r w:rsidRPr="009B4B63">
              <w:rPr>
                <w:rFonts w:eastAsia="宋体" w:cs="Times New Roman"/>
                <w:kern w:val="0"/>
                <w:sz w:val="24"/>
                <w:szCs w:val="24"/>
              </w:rPr>
              <w:t>nas_set_system_selection_preference_reqTlvs[0] {</w:t>
            </w:r>
          </w:p>
          <w:p w14:paraId="7A61803F" w14:textId="77777777" w:rsidR="00BD439F" w:rsidRPr="009B4B63" w:rsidRDefault="00BD439F" w:rsidP="00655719">
            <w:pPr>
              <w:widowControl/>
              <w:kinsoku/>
              <w:adjustRightInd/>
              <w:rPr>
                <w:rFonts w:eastAsia="宋体" w:cs="Times New Roman"/>
                <w:kern w:val="0"/>
                <w:sz w:val="24"/>
                <w:szCs w:val="24"/>
              </w:rPr>
            </w:pPr>
            <w:r w:rsidRPr="009B4B63">
              <w:rPr>
                <w:rFonts w:eastAsia="宋体" w:cs="Times New Roman"/>
                <w:kern w:val="0"/>
                <w:sz w:val="24"/>
                <w:szCs w:val="24"/>
              </w:rPr>
              <w:t>Type = 0x16</w:t>
            </w:r>
          </w:p>
          <w:p w14:paraId="0981F537" w14:textId="77777777" w:rsidR="00BD439F" w:rsidRPr="009B4B63" w:rsidRDefault="00BD439F" w:rsidP="00655719">
            <w:pPr>
              <w:widowControl/>
              <w:kinsoku/>
              <w:adjustRightInd/>
              <w:rPr>
                <w:rFonts w:eastAsia="宋体" w:cs="Times New Roman"/>
                <w:kern w:val="0"/>
                <w:sz w:val="24"/>
                <w:szCs w:val="24"/>
              </w:rPr>
            </w:pPr>
            <w:r w:rsidRPr="009B4B63">
              <w:rPr>
                <w:rFonts w:eastAsia="宋体" w:cs="Times New Roman"/>
                <w:kern w:val="0"/>
                <w:sz w:val="24"/>
                <w:szCs w:val="24"/>
              </w:rPr>
              <w:t>Length = 5</w:t>
            </w:r>
          </w:p>
          <w:p w14:paraId="59A8EA10" w14:textId="77777777" w:rsidR="00BD439F" w:rsidRPr="009B4B63" w:rsidRDefault="00BD439F" w:rsidP="00655719">
            <w:pPr>
              <w:widowControl/>
              <w:kinsoku/>
              <w:adjustRightInd/>
              <w:rPr>
                <w:rFonts w:eastAsia="宋体" w:cs="Times New Roman"/>
                <w:kern w:val="0"/>
                <w:sz w:val="24"/>
                <w:szCs w:val="24"/>
              </w:rPr>
            </w:pPr>
            <w:r w:rsidRPr="009B4B63">
              <w:rPr>
                <w:rFonts w:eastAsia="宋体" w:cs="Times New Roman"/>
                <w:kern w:val="0"/>
                <w:sz w:val="24"/>
                <w:szCs w:val="24"/>
              </w:rPr>
              <w:t>net_sel_pref {</w:t>
            </w:r>
          </w:p>
          <w:p w14:paraId="402852A9" w14:textId="77777777" w:rsidR="00BD439F" w:rsidRPr="009B4B63" w:rsidRDefault="00BD439F" w:rsidP="00655719">
            <w:pPr>
              <w:widowControl/>
              <w:kinsoku/>
              <w:adjustRightInd/>
              <w:rPr>
                <w:rFonts w:eastAsia="宋体" w:cs="Times New Roman"/>
                <w:kern w:val="0"/>
                <w:sz w:val="24"/>
                <w:szCs w:val="24"/>
              </w:rPr>
            </w:pPr>
            <w:r w:rsidRPr="009B4B63">
              <w:rPr>
                <w:rFonts w:eastAsia="宋体" w:cs="Times New Roman"/>
                <w:kern w:val="0"/>
                <w:sz w:val="24"/>
                <w:szCs w:val="24"/>
                <w:highlight w:val="yellow"/>
              </w:rPr>
              <w:t>net_sel_pref = NAS_NET_SEL_PREF_MANUAL</w:t>
            </w:r>
          </w:p>
          <w:p w14:paraId="65F7F7FB" w14:textId="77777777" w:rsidR="00BD439F" w:rsidRPr="009B4B63" w:rsidRDefault="00BD439F" w:rsidP="00655719">
            <w:pPr>
              <w:widowControl/>
              <w:kinsoku/>
              <w:adjustRightInd/>
              <w:rPr>
                <w:rFonts w:eastAsia="宋体" w:cs="Times New Roman"/>
                <w:color w:val="FF0000"/>
                <w:kern w:val="0"/>
                <w:sz w:val="24"/>
                <w:szCs w:val="24"/>
              </w:rPr>
            </w:pPr>
            <w:r w:rsidRPr="009B4B63">
              <w:rPr>
                <w:rFonts w:eastAsia="宋体" w:cs="Times New Roman"/>
                <w:color w:val="FF0000"/>
                <w:kern w:val="0"/>
                <w:sz w:val="24"/>
                <w:szCs w:val="24"/>
              </w:rPr>
              <w:t>mcc = 460</w:t>
            </w:r>
          </w:p>
          <w:p w14:paraId="74F1492C" w14:textId="77777777" w:rsidR="00BD439F" w:rsidRPr="009B4B63" w:rsidRDefault="00BD439F" w:rsidP="00655719">
            <w:pPr>
              <w:widowControl/>
              <w:kinsoku/>
              <w:adjustRightInd/>
              <w:rPr>
                <w:rFonts w:eastAsia="宋体" w:cs="Times New Roman"/>
                <w:color w:val="FF0000"/>
                <w:kern w:val="0"/>
                <w:sz w:val="24"/>
                <w:szCs w:val="24"/>
              </w:rPr>
            </w:pPr>
            <w:r w:rsidRPr="009B4B63">
              <w:rPr>
                <w:rFonts w:eastAsia="宋体" w:cs="Times New Roman"/>
                <w:color w:val="FF0000"/>
                <w:kern w:val="0"/>
                <w:sz w:val="24"/>
                <w:szCs w:val="24"/>
              </w:rPr>
              <w:t>mnc = 11</w:t>
            </w:r>
          </w:p>
          <w:p w14:paraId="679119E3" w14:textId="77777777" w:rsidR="00BD439F" w:rsidRPr="009B4B63" w:rsidRDefault="00BD439F" w:rsidP="00655719">
            <w:pPr>
              <w:widowControl/>
              <w:kinsoku/>
              <w:adjustRightInd/>
              <w:rPr>
                <w:rFonts w:eastAsia="宋体" w:cs="Times New Roman"/>
                <w:kern w:val="0"/>
                <w:sz w:val="24"/>
                <w:szCs w:val="24"/>
              </w:rPr>
            </w:pPr>
            <w:r w:rsidRPr="009B4B63">
              <w:rPr>
                <w:rFonts w:eastAsia="宋体" w:cs="Times New Roman"/>
                <w:kern w:val="0"/>
                <w:sz w:val="24"/>
                <w:szCs w:val="24"/>
              </w:rPr>
              <w:t>}</w:t>
            </w:r>
          </w:p>
          <w:p w14:paraId="449B11E0" w14:textId="77777777" w:rsidR="00BD439F" w:rsidRPr="009B4B63" w:rsidRDefault="00BD439F" w:rsidP="00655719">
            <w:pPr>
              <w:widowControl/>
              <w:kinsoku/>
              <w:adjustRightInd/>
              <w:rPr>
                <w:rFonts w:eastAsia="宋体" w:cs="Times New Roman"/>
                <w:kern w:val="0"/>
                <w:sz w:val="24"/>
                <w:szCs w:val="24"/>
              </w:rPr>
            </w:pPr>
            <w:r w:rsidRPr="009B4B63">
              <w:rPr>
                <w:rFonts w:eastAsia="宋体" w:cs="Times New Roman"/>
                <w:kern w:val="0"/>
                <w:sz w:val="24"/>
                <w:szCs w:val="24"/>
              </w:rPr>
              <w:t>}</w:t>
            </w:r>
          </w:p>
          <w:p w14:paraId="0C09943F" w14:textId="77777777" w:rsidR="00BD439F" w:rsidRPr="009B4B63" w:rsidRDefault="00BD439F" w:rsidP="00655719">
            <w:pPr>
              <w:widowControl/>
              <w:kinsoku/>
              <w:adjustRightInd/>
              <w:rPr>
                <w:rFonts w:eastAsia="宋体" w:cs="Times New Roman"/>
                <w:kern w:val="0"/>
                <w:sz w:val="24"/>
                <w:szCs w:val="24"/>
              </w:rPr>
            </w:pPr>
            <w:r w:rsidRPr="009B4B63">
              <w:rPr>
                <w:rFonts w:eastAsia="宋体" w:cs="Times New Roman"/>
                <w:kern w:val="0"/>
                <w:sz w:val="24"/>
                <w:szCs w:val="24"/>
              </w:rPr>
              <w:t>nas_set_system_selection_preference_reqTlvs[1] {</w:t>
            </w:r>
          </w:p>
          <w:p w14:paraId="6688EE81" w14:textId="77777777" w:rsidR="00BD439F" w:rsidRPr="009B4B63" w:rsidRDefault="00BD439F" w:rsidP="00655719">
            <w:pPr>
              <w:widowControl/>
              <w:kinsoku/>
              <w:adjustRightInd/>
              <w:rPr>
                <w:rFonts w:eastAsia="宋体" w:cs="Times New Roman"/>
                <w:kern w:val="0"/>
                <w:sz w:val="24"/>
                <w:szCs w:val="24"/>
              </w:rPr>
            </w:pPr>
            <w:r w:rsidRPr="009B4B63">
              <w:rPr>
                <w:rFonts w:eastAsia="宋体" w:cs="Times New Roman"/>
                <w:kern w:val="0"/>
                <w:sz w:val="24"/>
                <w:szCs w:val="24"/>
              </w:rPr>
              <w:t>Type = 0x22</w:t>
            </w:r>
          </w:p>
          <w:p w14:paraId="2E32BEDB" w14:textId="77777777" w:rsidR="00BD439F" w:rsidRPr="009B4B63" w:rsidRDefault="00BD439F" w:rsidP="00655719">
            <w:pPr>
              <w:widowControl/>
              <w:kinsoku/>
              <w:adjustRightInd/>
              <w:rPr>
                <w:rFonts w:eastAsia="宋体" w:cs="Times New Roman"/>
                <w:kern w:val="0"/>
                <w:sz w:val="24"/>
                <w:szCs w:val="24"/>
              </w:rPr>
            </w:pPr>
            <w:r w:rsidRPr="009B4B63">
              <w:rPr>
                <w:rFonts w:eastAsia="宋体" w:cs="Times New Roman"/>
                <w:kern w:val="0"/>
                <w:sz w:val="24"/>
                <w:szCs w:val="24"/>
              </w:rPr>
              <w:t>Length = 1</w:t>
            </w:r>
          </w:p>
          <w:p w14:paraId="6BD091ED" w14:textId="77777777" w:rsidR="00BD439F" w:rsidRPr="009B4B63" w:rsidRDefault="00BD439F" w:rsidP="00655719">
            <w:pPr>
              <w:widowControl/>
              <w:kinsoku/>
              <w:adjustRightInd/>
              <w:rPr>
                <w:rFonts w:eastAsia="宋体" w:cs="Times New Roman"/>
                <w:kern w:val="0"/>
                <w:sz w:val="24"/>
                <w:szCs w:val="24"/>
              </w:rPr>
            </w:pPr>
            <w:r w:rsidRPr="009B4B63">
              <w:rPr>
                <w:rFonts w:eastAsia="宋体" w:cs="Times New Roman"/>
                <w:kern w:val="0"/>
                <w:sz w:val="24"/>
                <w:szCs w:val="24"/>
              </w:rPr>
              <w:t>rat {</w:t>
            </w:r>
          </w:p>
          <w:p w14:paraId="3B7B1E0B" w14:textId="77777777" w:rsidR="00BD439F" w:rsidRPr="009B4B63" w:rsidRDefault="00BD439F" w:rsidP="00655719">
            <w:pPr>
              <w:widowControl/>
              <w:kinsoku/>
              <w:adjustRightInd/>
              <w:rPr>
                <w:rFonts w:eastAsia="宋体" w:cs="Times New Roman"/>
                <w:color w:val="FF0000"/>
                <w:kern w:val="0"/>
                <w:sz w:val="24"/>
                <w:szCs w:val="24"/>
              </w:rPr>
            </w:pPr>
            <w:r w:rsidRPr="009B4B63">
              <w:rPr>
                <w:rFonts w:eastAsia="宋体" w:cs="Times New Roman"/>
                <w:color w:val="FF0000"/>
                <w:kern w:val="0"/>
                <w:sz w:val="24"/>
                <w:szCs w:val="24"/>
                <w:highlight w:val="yellow"/>
              </w:rPr>
              <w:t>rat = 12</w:t>
            </w:r>
          </w:p>
          <w:p w14:paraId="7D3C6A07" w14:textId="77777777" w:rsidR="00BD439F" w:rsidRPr="009B4B63" w:rsidRDefault="00BD439F" w:rsidP="00655719">
            <w:pPr>
              <w:widowControl/>
              <w:kinsoku/>
              <w:adjustRightInd/>
              <w:rPr>
                <w:rFonts w:eastAsia="宋体" w:cs="Times New Roman"/>
                <w:kern w:val="0"/>
                <w:sz w:val="24"/>
                <w:szCs w:val="24"/>
              </w:rPr>
            </w:pPr>
            <w:r w:rsidRPr="009B4B63">
              <w:rPr>
                <w:rFonts w:eastAsia="宋体" w:cs="Times New Roman"/>
                <w:kern w:val="0"/>
                <w:sz w:val="24"/>
                <w:szCs w:val="24"/>
              </w:rPr>
              <w:t>}</w:t>
            </w:r>
          </w:p>
          <w:p w14:paraId="11BC8D2D" w14:textId="77777777" w:rsidR="00BD439F" w:rsidRPr="009B4B63" w:rsidRDefault="00BD439F" w:rsidP="00655719">
            <w:pPr>
              <w:widowControl/>
              <w:kinsoku/>
              <w:adjustRightInd/>
              <w:rPr>
                <w:rFonts w:eastAsia="宋体" w:cs="Times New Roman"/>
                <w:kern w:val="0"/>
                <w:sz w:val="24"/>
                <w:szCs w:val="24"/>
              </w:rPr>
            </w:pPr>
            <w:r w:rsidRPr="009B4B63">
              <w:rPr>
                <w:rFonts w:eastAsia="宋体" w:cs="Times New Roman"/>
                <w:kern w:val="0"/>
                <w:sz w:val="24"/>
                <w:szCs w:val="24"/>
              </w:rPr>
              <w:t>}</w:t>
            </w:r>
          </w:p>
          <w:p w14:paraId="0980A9EE" w14:textId="77777777" w:rsidR="00BD439F" w:rsidRPr="009B4B63" w:rsidRDefault="00BD439F" w:rsidP="00655719">
            <w:pPr>
              <w:widowControl/>
              <w:kinsoku/>
              <w:adjustRightInd/>
              <w:rPr>
                <w:rFonts w:eastAsia="宋体" w:cs="Times New Roman"/>
                <w:kern w:val="0"/>
                <w:sz w:val="24"/>
                <w:szCs w:val="24"/>
              </w:rPr>
            </w:pPr>
            <w:r w:rsidRPr="009B4B63">
              <w:rPr>
                <w:rFonts w:eastAsia="宋体" w:cs="Times New Roman"/>
                <w:kern w:val="0"/>
                <w:sz w:val="24"/>
                <w:szCs w:val="24"/>
              </w:rPr>
              <w:t>}</w:t>
            </w:r>
          </w:p>
          <w:p w14:paraId="2803B3E1" w14:textId="77777777" w:rsidR="00BD439F" w:rsidRPr="009B4B63" w:rsidRDefault="00BD439F" w:rsidP="00655719">
            <w:pPr>
              <w:widowControl/>
              <w:kinsoku/>
              <w:adjustRightInd/>
              <w:rPr>
                <w:rFonts w:eastAsia="宋体" w:cs="Times New Roman"/>
                <w:kern w:val="0"/>
                <w:sz w:val="24"/>
                <w:szCs w:val="24"/>
              </w:rPr>
            </w:pPr>
            <w:r w:rsidRPr="009B4B63">
              <w:rPr>
                <w:rFonts w:eastAsia="宋体" w:cs="Times New Roman"/>
                <w:kern w:val="0"/>
                <w:sz w:val="24"/>
                <w:szCs w:val="24"/>
              </w:rPr>
              <w:t>}</w:t>
            </w:r>
          </w:p>
          <w:p w14:paraId="31187CDB" w14:textId="77777777" w:rsidR="00BD439F" w:rsidRPr="009B4B63" w:rsidRDefault="00BD439F" w:rsidP="00655719">
            <w:pPr>
              <w:widowControl/>
              <w:kinsoku/>
              <w:adjustRightInd/>
              <w:rPr>
                <w:rFonts w:eastAsia="宋体" w:cs="Times New Roman"/>
                <w:kern w:val="0"/>
                <w:sz w:val="24"/>
                <w:szCs w:val="24"/>
              </w:rPr>
            </w:pPr>
            <w:r w:rsidRPr="009B4B63">
              <w:rPr>
                <w:rFonts w:eastAsia="宋体" w:cs="Times New Roman"/>
                <w:kern w:val="0"/>
                <w:sz w:val="24"/>
                <w:szCs w:val="24"/>
              </w:rPr>
              <w:t>}</w:t>
            </w:r>
          </w:p>
          <w:p w14:paraId="137AA74B" w14:textId="77777777" w:rsidR="00BD439F" w:rsidRPr="0039689B" w:rsidRDefault="00BD439F" w:rsidP="00655719">
            <w:pPr>
              <w:widowControl/>
              <w:kinsoku/>
              <w:adjustRightInd/>
              <w:rPr>
                <w:rFonts w:eastAsia="宋体" w:cs="Times New Roman"/>
                <w:kern w:val="0"/>
                <w:sz w:val="24"/>
                <w:szCs w:val="24"/>
              </w:rPr>
            </w:pPr>
            <w:r w:rsidRPr="009B4B63">
              <w:rPr>
                <w:rFonts w:eastAsia="宋体" w:cs="Times New Roman"/>
                <w:kern w:val="0"/>
                <w:sz w:val="24"/>
                <w:szCs w:val="24"/>
              </w:rPr>
              <w:t>}</w:t>
            </w:r>
          </w:p>
        </w:tc>
      </w:tr>
    </w:tbl>
    <w:p w14:paraId="2E12FDC3" w14:textId="4DC56481" w:rsidR="009B4B63" w:rsidRDefault="007B4619" w:rsidP="007B4619">
      <w:pPr>
        <w:pStyle w:val="3"/>
        <w:spacing w:before="156" w:after="156"/>
      </w:pPr>
      <w:bookmarkStart w:id="133" w:name="_Toc87714711"/>
      <w:r>
        <w:rPr>
          <w:rFonts w:hint="eastAsia"/>
        </w:rPr>
        <w:t>FR</w:t>
      </w:r>
      <w:r>
        <w:rPr>
          <w:rFonts w:hint="eastAsia"/>
        </w:rPr>
        <w:t>问题</w:t>
      </w:r>
      <w:bookmarkEnd w:id="133"/>
    </w:p>
    <w:p w14:paraId="28AD834E" w14:textId="416FD413" w:rsidR="007B4619" w:rsidRDefault="007B4619" w:rsidP="007B4619">
      <w:pPr>
        <w:pStyle w:val="4"/>
        <w:spacing w:before="156" w:after="156"/>
      </w:pPr>
      <w:r>
        <w:rPr>
          <w:rFonts w:hint="eastAsia"/>
        </w:rPr>
        <w:t>L2NR</w:t>
      </w:r>
      <w:r>
        <w:rPr>
          <w:rFonts w:hint="eastAsia"/>
        </w:rPr>
        <w:t>问题</w:t>
      </w:r>
      <w:r>
        <w:rPr>
          <w:rFonts w:hint="eastAsia"/>
        </w:rPr>
        <w:t>-EPSFallback</w:t>
      </w:r>
      <w:r>
        <w:rPr>
          <w:rFonts w:hint="eastAsia"/>
        </w:rPr>
        <w:t>电话结束后不返回</w:t>
      </w:r>
      <w:r>
        <w:rPr>
          <w:rFonts w:hint="eastAsia"/>
        </w:rPr>
        <w:t>SA</w:t>
      </w:r>
    </w:p>
    <w:p w14:paraId="7A27C68C" w14:textId="2CACB10F" w:rsidR="007B4619" w:rsidRPr="007B4619" w:rsidRDefault="007B4619" w:rsidP="007B4619">
      <w:r>
        <w:rPr>
          <w:rFonts w:hint="eastAsia"/>
        </w:rPr>
        <w:t>EPSFallback</w:t>
      </w:r>
      <w:r>
        <w:rPr>
          <w:rFonts w:hint="eastAsia"/>
        </w:rPr>
        <w:t>电话结束后，</w:t>
      </w:r>
      <w:r>
        <w:rPr>
          <w:rFonts w:hint="eastAsia"/>
        </w:rPr>
        <w:t>UE</w:t>
      </w:r>
      <w:r>
        <w:rPr>
          <w:rFonts w:hint="eastAsia"/>
        </w:rPr>
        <w:t>有数据业务正在进行导致重选到</w:t>
      </w:r>
      <w:r>
        <w:rPr>
          <w:rFonts w:hint="eastAsia"/>
        </w:rPr>
        <w:t>NR</w:t>
      </w:r>
      <w:r>
        <w:rPr>
          <w:rFonts w:hint="eastAsia"/>
        </w:rPr>
        <w:t>的进程</w:t>
      </w:r>
      <w:r>
        <w:rPr>
          <w:rFonts w:hint="eastAsia"/>
        </w:rPr>
        <w:t>Block</w:t>
      </w:r>
      <w:r>
        <w:rPr>
          <w:rFonts w:hint="eastAsia"/>
        </w:rPr>
        <w:t>，重选需要在空闲态下进行！</w:t>
      </w:r>
    </w:p>
    <w:p w14:paraId="56726370" w14:textId="42E81747" w:rsidR="007B4619" w:rsidRPr="007B4619" w:rsidRDefault="007B4619" w:rsidP="007B4619">
      <w:pPr>
        <w:rPr>
          <w:rFonts w:eastAsiaTheme="majorEastAsia" w:cs="Times New Roman"/>
        </w:rPr>
      </w:pPr>
      <w:r>
        <w:rPr>
          <w:rFonts w:eastAsiaTheme="majorEastAsia" w:cs="Times New Roman" w:hint="eastAsia"/>
        </w:rPr>
        <w:t>示例</w:t>
      </w:r>
      <w:r>
        <w:rPr>
          <w:rFonts w:eastAsiaTheme="majorEastAsia" w:cs="Times New Roman" w:hint="eastAsia"/>
        </w:rPr>
        <w:t>JIRA</w:t>
      </w:r>
      <w:r>
        <w:rPr>
          <w:rFonts w:eastAsiaTheme="majorEastAsia" w:cs="Times New Roman" w:hint="eastAsia"/>
        </w:rPr>
        <w:t>：</w:t>
      </w:r>
      <w:r>
        <w:rPr>
          <w:rFonts w:eastAsiaTheme="majorEastAsia" w:cs="Times New Roman" w:hint="eastAsia"/>
        </w:rPr>
        <w:t>PSY</w:t>
      </w:r>
      <w:hyperlink r:id="rId75" w:history="1">
        <w:r w:rsidRPr="007B4619">
          <w:rPr>
            <w:rFonts w:eastAsiaTheme="majorEastAsia" w:cs="Times New Roman"/>
          </w:rPr>
          <w:t>CHE-5884</w:t>
        </w:r>
      </w:hyperlink>
      <w:r>
        <w:rPr>
          <w:rFonts w:eastAsiaTheme="majorEastAsia" w:cs="Times New Roman" w:hint="eastAsia"/>
        </w:rPr>
        <w:t xml:space="preserve"> </w:t>
      </w:r>
      <w:r w:rsidRPr="007B4619">
        <w:rPr>
          <w:rFonts w:eastAsiaTheme="majorEastAsia" w:cs="Times New Roman"/>
        </w:rPr>
        <w:t>FT-L3A-Jinan-</w:t>
      </w:r>
      <w:r w:rsidRPr="007B4619">
        <w:rPr>
          <w:rFonts w:eastAsiaTheme="majorEastAsia" w:cs="Times New Roman"/>
        </w:rPr>
        <w:t>卡</w:t>
      </w:r>
      <w:r w:rsidRPr="007B4619">
        <w:rPr>
          <w:rFonts w:eastAsiaTheme="majorEastAsia" w:cs="Times New Roman"/>
        </w:rPr>
        <w:t>1</w:t>
      </w:r>
      <w:r w:rsidRPr="007B4619">
        <w:rPr>
          <w:rFonts w:eastAsiaTheme="majorEastAsia" w:cs="Times New Roman"/>
        </w:rPr>
        <w:t>主卡</w:t>
      </w:r>
      <w:r w:rsidRPr="007B4619">
        <w:rPr>
          <w:rFonts w:eastAsiaTheme="majorEastAsia" w:cs="Times New Roman"/>
        </w:rPr>
        <w:t>CM SA+</w:t>
      </w:r>
      <w:r w:rsidRPr="007B4619">
        <w:rPr>
          <w:rFonts w:eastAsiaTheme="majorEastAsia" w:cs="Times New Roman"/>
        </w:rPr>
        <w:t>卡</w:t>
      </w:r>
      <w:r w:rsidRPr="007B4619">
        <w:rPr>
          <w:rFonts w:eastAsiaTheme="majorEastAsia" w:cs="Times New Roman"/>
        </w:rPr>
        <w:t>2CM 5G volte</w:t>
      </w:r>
      <w:r w:rsidRPr="007B4619">
        <w:rPr>
          <w:rFonts w:eastAsiaTheme="majorEastAsia" w:cs="Times New Roman"/>
        </w:rPr>
        <w:t>，动态，卡</w:t>
      </w:r>
      <w:r w:rsidRPr="007B4619">
        <w:rPr>
          <w:rFonts w:eastAsiaTheme="majorEastAsia" w:cs="Times New Roman"/>
        </w:rPr>
        <w:t>1</w:t>
      </w:r>
      <w:r w:rsidRPr="007B4619">
        <w:rPr>
          <w:rFonts w:eastAsiaTheme="majorEastAsia" w:cs="Times New Roman"/>
        </w:rPr>
        <w:t>通话结束后不返回</w:t>
      </w:r>
      <w:r w:rsidRPr="007B4619">
        <w:rPr>
          <w:rFonts w:eastAsiaTheme="majorEastAsia" w:cs="Times New Roman"/>
        </w:rPr>
        <w:t>SA (1/10</w:t>
      </w:r>
      <w:r w:rsidRPr="007B4619">
        <w:rPr>
          <w:rFonts w:eastAsiaTheme="majorEastAsia" w:cs="Times New Roman"/>
        </w:rPr>
        <w:t>）</w:t>
      </w:r>
      <w:r w:rsidRPr="007B4619">
        <w:rPr>
          <w:rFonts w:eastAsiaTheme="majorEastAsia" w:cs="Times New Roman"/>
        </w:rPr>
        <w:t>_0930</w:t>
      </w:r>
    </w:p>
    <w:tbl>
      <w:tblPr>
        <w:tblStyle w:val="a7"/>
        <w:tblW w:w="0" w:type="auto"/>
        <w:tblLook w:val="04A0" w:firstRow="1" w:lastRow="0" w:firstColumn="1" w:lastColumn="0" w:noHBand="0" w:noVBand="1"/>
      </w:tblPr>
      <w:tblGrid>
        <w:gridCol w:w="13454"/>
      </w:tblGrid>
      <w:tr w:rsidR="007B4619" w:rsidRPr="007B4619" w14:paraId="23F9BBE6" w14:textId="77777777" w:rsidTr="007B4619">
        <w:tc>
          <w:tcPr>
            <w:tcW w:w="13454" w:type="dxa"/>
          </w:tcPr>
          <w:p w14:paraId="7318D261" w14:textId="77777777" w:rsidR="007B4619" w:rsidRPr="007B4619" w:rsidRDefault="007B4619" w:rsidP="007B4619">
            <w:pPr>
              <w:widowControl/>
              <w:shd w:val="clear" w:color="auto" w:fill="FFFFFF"/>
              <w:kinsoku/>
              <w:adjustRightInd/>
              <w:spacing w:before="150"/>
              <w:rPr>
                <w:rFonts w:eastAsia="宋体" w:cs="Times New Roman"/>
                <w:color w:val="172B4D"/>
                <w:kern w:val="0"/>
                <w:szCs w:val="21"/>
              </w:rPr>
            </w:pPr>
            <w:r w:rsidRPr="007B4619">
              <w:rPr>
                <w:rFonts w:eastAsia="宋体" w:cs="Times New Roman"/>
                <w:color w:val="172B4D"/>
                <w:kern w:val="0"/>
                <w:szCs w:val="21"/>
              </w:rPr>
              <w:t>[0x1831] 04:10:06.359109 IMS VoLTE Session End Length: 274 1</w:t>
            </w:r>
          </w:p>
          <w:p w14:paraId="6638730B" w14:textId="77777777" w:rsidR="007B4619" w:rsidRPr="007B4619" w:rsidRDefault="007B4619" w:rsidP="007B4619">
            <w:pPr>
              <w:widowControl/>
              <w:shd w:val="clear" w:color="auto" w:fill="FFFFFF"/>
              <w:kinsoku/>
              <w:adjustRightInd/>
              <w:spacing w:before="150"/>
              <w:rPr>
                <w:rFonts w:eastAsia="宋体" w:cs="Times New Roman"/>
                <w:color w:val="172B4D"/>
                <w:kern w:val="0"/>
                <w:szCs w:val="21"/>
              </w:rPr>
            </w:pPr>
            <w:r w:rsidRPr="007B4619">
              <w:rPr>
                <w:rFonts w:eastAsia="宋体" w:cs="Times New Roman"/>
                <w:color w:val="172B4D"/>
                <w:kern w:val="0"/>
                <w:szCs w:val="21"/>
              </w:rPr>
              <w:t>[0xB0E2] 04:10:06.668992 LTE NAS ESM Plain OTA Incoming MessageDeactivate EPS bearer context request Msg1</w:t>
            </w:r>
          </w:p>
          <w:p w14:paraId="23D64579" w14:textId="1A4BBA58" w:rsidR="007B4619" w:rsidRPr="007B4619" w:rsidRDefault="007B4619" w:rsidP="007B4619">
            <w:pPr>
              <w:widowControl/>
              <w:shd w:val="clear" w:color="auto" w:fill="FFFFFF"/>
              <w:kinsoku/>
              <w:adjustRightInd/>
              <w:spacing w:before="150"/>
              <w:rPr>
                <w:rFonts w:eastAsia="宋体" w:cs="Times New Roman"/>
                <w:color w:val="172B4D"/>
                <w:kern w:val="0"/>
                <w:szCs w:val="21"/>
              </w:rPr>
            </w:pPr>
            <w:r w:rsidRPr="007B4619">
              <w:rPr>
                <w:rFonts w:eastAsia="宋体" w:cs="Times New Roman"/>
                <w:color w:val="172B4D"/>
                <w:kern w:val="0"/>
                <w:szCs w:val="21"/>
              </w:rPr>
              <w:t>[0xB0E3] 04:10:06.669239 LTE NAS ESM Plain OTA Outgoing MessageDeactivate EPS bearer context accept Msg1</w:t>
            </w:r>
          </w:p>
          <w:p w14:paraId="581EB0E1" w14:textId="77777777" w:rsidR="007B4619" w:rsidRPr="007B4619" w:rsidRDefault="007B4619" w:rsidP="007B4619">
            <w:pPr>
              <w:widowControl/>
              <w:shd w:val="clear" w:color="auto" w:fill="FFFFFF"/>
              <w:kinsoku/>
              <w:adjustRightInd/>
              <w:spacing w:before="150"/>
              <w:rPr>
                <w:rFonts w:eastAsia="宋体" w:cs="Times New Roman"/>
                <w:color w:val="172B4D"/>
                <w:kern w:val="0"/>
                <w:szCs w:val="21"/>
              </w:rPr>
            </w:pPr>
            <w:r w:rsidRPr="007B4619">
              <w:rPr>
                <w:rFonts w:eastAsia="宋体" w:cs="Times New Roman"/>
                <w:b/>
                <w:bCs/>
                <w:color w:val="172B4D"/>
                <w:kern w:val="0"/>
                <w:szCs w:val="21"/>
              </w:rPr>
              <w:t>// After Call ended, UE stayed in LTE</w:t>
            </w:r>
          </w:p>
          <w:p w14:paraId="6E33F172" w14:textId="1EA26C3A" w:rsidR="007B4619" w:rsidRPr="007B4619" w:rsidRDefault="007B4619" w:rsidP="007B4619">
            <w:pPr>
              <w:widowControl/>
              <w:shd w:val="clear" w:color="auto" w:fill="FFFFFF"/>
              <w:kinsoku/>
              <w:adjustRightInd/>
              <w:spacing w:before="150"/>
              <w:rPr>
                <w:rFonts w:eastAsia="宋体" w:cs="Times New Roman"/>
                <w:color w:val="172B4D"/>
                <w:kern w:val="0"/>
                <w:szCs w:val="21"/>
              </w:rPr>
            </w:pPr>
            <w:r w:rsidRPr="007B4619">
              <w:rPr>
                <w:rFonts w:eastAsia="宋体" w:cs="Times New Roman"/>
                <w:color w:val="172B4D"/>
                <w:kern w:val="0"/>
                <w:szCs w:val="21"/>
              </w:rPr>
              <w:t>[0xB0C0] 04:10:06.669434 UL_DCCH / ULInformationTransferRadio Bearer ID: 2, Freq: 40936, SFN: 01</w:t>
            </w:r>
          </w:p>
          <w:p w14:paraId="0ED222F7" w14:textId="77777777" w:rsidR="007B4619" w:rsidRPr="007B4619" w:rsidRDefault="007B4619" w:rsidP="007B4619">
            <w:pPr>
              <w:pStyle w:val="af2"/>
              <w:shd w:val="clear" w:color="auto" w:fill="FFFFFF"/>
              <w:spacing w:before="150" w:beforeAutospacing="0" w:after="0" w:afterAutospacing="0"/>
              <w:rPr>
                <w:rFonts w:ascii="Times New Roman" w:hAnsi="Times New Roman" w:cs="Times New Roman"/>
                <w:color w:val="FF0000"/>
                <w:sz w:val="21"/>
                <w:szCs w:val="21"/>
              </w:rPr>
            </w:pPr>
            <w:r w:rsidRPr="007B4619">
              <w:rPr>
                <w:rFonts w:ascii="Times New Roman" w:hAnsi="Times New Roman" w:cs="Times New Roman"/>
                <w:color w:val="FF0000"/>
                <w:szCs w:val="21"/>
              </w:rPr>
              <w:t> </w:t>
            </w:r>
            <w:r w:rsidRPr="007B4619">
              <w:rPr>
                <w:rFonts w:ascii="Times New Roman" w:hAnsi="Times New Roman" w:cs="Times New Roman"/>
                <w:b/>
                <w:bCs/>
                <w:color w:val="FF0000"/>
                <w:sz w:val="21"/>
                <w:szCs w:val="21"/>
                <w:highlight w:val="yellow"/>
              </w:rPr>
              <w:t>// after call ends, there are still many data transmission. L2NR Fast Return crit is not meet.</w:t>
            </w:r>
          </w:p>
          <w:p w14:paraId="00651B71" w14:textId="77777777" w:rsidR="007B4619" w:rsidRPr="007B4619" w:rsidRDefault="007B4619" w:rsidP="007B4619">
            <w:pPr>
              <w:pStyle w:val="af2"/>
              <w:shd w:val="clear" w:color="auto" w:fill="FFFFFF"/>
              <w:spacing w:before="150" w:beforeAutospacing="0" w:after="0" w:afterAutospacing="0"/>
              <w:rPr>
                <w:rFonts w:ascii="Times New Roman" w:hAnsi="Times New Roman" w:cs="Times New Roman"/>
                <w:color w:val="172B4D"/>
                <w:sz w:val="21"/>
                <w:szCs w:val="21"/>
              </w:rPr>
            </w:pPr>
            <w:r w:rsidRPr="007B4619">
              <w:rPr>
                <w:rFonts w:ascii="Times New Roman" w:hAnsi="Times New Roman" w:cs="Times New Roman"/>
                <w:color w:val="172B4D"/>
                <w:sz w:val="21"/>
                <w:szCs w:val="21"/>
              </w:rPr>
              <w:t>2021 Sep 30 04:10:06.069 [1C] 0x1831 IMS VoLTE Session End</w:t>
            </w:r>
          </w:p>
          <w:p w14:paraId="4B9BA96D" w14:textId="2E940A8A" w:rsidR="007B4619" w:rsidRPr="007B4619" w:rsidRDefault="007B4619" w:rsidP="007B4619">
            <w:pPr>
              <w:pStyle w:val="af2"/>
              <w:shd w:val="clear" w:color="auto" w:fill="FFFFFF"/>
              <w:spacing w:before="150" w:beforeAutospacing="0" w:after="0" w:afterAutospacing="0"/>
              <w:rPr>
                <w:rFonts w:ascii="Times New Roman" w:hAnsi="Times New Roman" w:cs="Times New Roman"/>
                <w:color w:val="172B4D"/>
                <w:sz w:val="21"/>
                <w:szCs w:val="21"/>
              </w:rPr>
            </w:pPr>
            <w:r w:rsidRPr="007B4619">
              <w:rPr>
                <w:rFonts w:ascii="Times New Roman" w:hAnsi="Times New Roman" w:cs="Times New Roman"/>
                <w:color w:val="172B4D"/>
                <w:sz w:val="21"/>
                <w:szCs w:val="21"/>
              </w:rPr>
              <w:t>Subscription ID = 1</w:t>
            </w:r>
          </w:p>
          <w:p w14:paraId="71AA1796" w14:textId="77777777" w:rsidR="007B4619" w:rsidRPr="007B4619" w:rsidRDefault="007B4619" w:rsidP="007B4619">
            <w:pPr>
              <w:widowControl/>
              <w:shd w:val="clear" w:color="auto" w:fill="FFFFFF"/>
              <w:kinsoku/>
              <w:adjustRightInd/>
              <w:spacing w:before="150"/>
              <w:rPr>
                <w:rFonts w:eastAsia="宋体" w:cs="Times New Roman"/>
                <w:color w:val="172B4D"/>
                <w:kern w:val="0"/>
                <w:szCs w:val="21"/>
              </w:rPr>
            </w:pPr>
            <w:r w:rsidRPr="007B4619">
              <w:rPr>
                <w:rFonts w:eastAsia="宋体" w:cs="Times New Roman"/>
                <w:b/>
                <w:bCs/>
                <w:color w:val="172B4D"/>
                <w:kern w:val="0"/>
                <w:szCs w:val="21"/>
              </w:rPr>
              <w:t xml:space="preserve">2021 Sep 30 04:10:06.281 [8D] 0xB0B3 </w:t>
            </w:r>
            <w:r w:rsidRPr="007B4619">
              <w:rPr>
                <w:rFonts w:eastAsia="宋体" w:cs="Times New Roman"/>
                <w:b/>
                <w:bCs/>
                <w:color w:val="172B4D"/>
                <w:kern w:val="0"/>
                <w:szCs w:val="21"/>
                <w:highlight w:val="yellow"/>
              </w:rPr>
              <w:t>LTE PDCP UL Cipher Data PDU</w:t>
            </w:r>
          </w:p>
          <w:p w14:paraId="36B373B8" w14:textId="77777777" w:rsidR="007B4619" w:rsidRPr="007B4619" w:rsidRDefault="007B4619" w:rsidP="007B4619">
            <w:pPr>
              <w:widowControl/>
              <w:shd w:val="clear" w:color="auto" w:fill="FFFFFF"/>
              <w:kinsoku/>
              <w:adjustRightInd/>
              <w:spacing w:before="150"/>
              <w:rPr>
                <w:rFonts w:eastAsia="宋体" w:cs="Times New Roman"/>
                <w:color w:val="172B4D"/>
                <w:kern w:val="0"/>
                <w:szCs w:val="21"/>
              </w:rPr>
            </w:pPr>
            <w:r w:rsidRPr="007B4619">
              <w:rPr>
                <w:rFonts w:eastAsia="宋体" w:cs="Times New Roman"/>
                <w:color w:val="172B4D"/>
                <w:kern w:val="0"/>
                <w:szCs w:val="21"/>
              </w:rPr>
              <w:t>Subscription ID = 1</w:t>
            </w:r>
          </w:p>
          <w:p w14:paraId="323ACE50" w14:textId="77777777" w:rsidR="007B4619" w:rsidRPr="007B4619" w:rsidRDefault="007B4619" w:rsidP="007B4619">
            <w:pPr>
              <w:widowControl/>
              <w:shd w:val="clear" w:color="auto" w:fill="FFFFFF"/>
              <w:kinsoku/>
              <w:adjustRightInd/>
              <w:spacing w:before="150"/>
              <w:rPr>
                <w:rFonts w:eastAsia="宋体" w:cs="Times New Roman"/>
                <w:color w:val="172B4D"/>
                <w:kern w:val="0"/>
                <w:szCs w:val="21"/>
              </w:rPr>
            </w:pPr>
            <w:r w:rsidRPr="007B4619">
              <w:rPr>
                <w:rFonts w:eastAsia="宋体" w:cs="Times New Roman"/>
                <w:color w:val="172B4D"/>
                <w:kern w:val="0"/>
                <w:szCs w:val="21"/>
              </w:rPr>
              <w:t>...</w:t>
            </w:r>
          </w:p>
          <w:p w14:paraId="2B32FA05" w14:textId="77777777" w:rsidR="007B4619" w:rsidRPr="007B4619" w:rsidRDefault="007B4619" w:rsidP="007B4619">
            <w:pPr>
              <w:widowControl/>
              <w:shd w:val="clear" w:color="auto" w:fill="FFFFFF"/>
              <w:kinsoku/>
              <w:adjustRightInd/>
              <w:spacing w:before="150"/>
              <w:rPr>
                <w:rFonts w:eastAsia="宋体" w:cs="Times New Roman"/>
                <w:color w:val="172B4D"/>
                <w:kern w:val="0"/>
                <w:szCs w:val="21"/>
              </w:rPr>
            </w:pPr>
            <w:r w:rsidRPr="007B4619">
              <w:rPr>
                <w:rFonts w:eastAsia="宋体" w:cs="Times New Roman"/>
                <w:b/>
                <w:bCs/>
                <w:color w:val="172B4D"/>
                <w:kern w:val="0"/>
                <w:szCs w:val="21"/>
              </w:rPr>
              <w:t xml:space="preserve">2021 Sep 30 04:10:07.226 [0A] 0xB0B3 </w:t>
            </w:r>
            <w:r w:rsidRPr="007B4619">
              <w:rPr>
                <w:rFonts w:eastAsia="宋体" w:cs="Times New Roman"/>
                <w:b/>
                <w:bCs/>
                <w:color w:val="172B4D"/>
                <w:kern w:val="0"/>
                <w:szCs w:val="21"/>
                <w:highlight w:val="yellow"/>
              </w:rPr>
              <w:t>LTE PDCP UL Cipher Data PDU</w:t>
            </w:r>
          </w:p>
          <w:p w14:paraId="2DBFA705" w14:textId="15099201" w:rsidR="007B4619" w:rsidRPr="007B4619" w:rsidRDefault="007B4619" w:rsidP="007B4619">
            <w:pPr>
              <w:widowControl/>
              <w:shd w:val="clear" w:color="auto" w:fill="FFFFFF"/>
              <w:kinsoku/>
              <w:adjustRightInd/>
              <w:spacing w:before="150"/>
              <w:rPr>
                <w:rFonts w:eastAsia="宋体" w:cs="Times New Roman"/>
                <w:color w:val="172B4D"/>
                <w:kern w:val="0"/>
                <w:szCs w:val="21"/>
              </w:rPr>
            </w:pPr>
            <w:r w:rsidRPr="007B4619">
              <w:rPr>
                <w:rFonts w:eastAsia="宋体" w:cs="Times New Roman"/>
                <w:color w:val="172B4D"/>
                <w:kern w:val="0"/>
                <w:szCs w:val="21"/>
              </w:rPr>
              <w:t>Subscription ID = 1</w:t>
            </w:r>
          </w:p>
          <w:p w14:paraId="04D29B53" w14:textId="77777777" w:rsidR="007B4619" w:rsidRPr="007B4619" w:rsidRDefault="007B4619" w:rsidP="007B4619">
            <w:pPr>
              <w:widowControl/>
              <w:shd w:val="clear" w:color="auto" w:fill="FFFFFF"/>
              <w:kinsoku/>
              <w:adjustRightInd/>
              <w:spacing w:before="150"/>
              <w:rPr>
                <w:rFonts w:eastAsia="宋体" w:cs="Times New Roman"/>
                <w:color w:val="172B4D"/>
                <w:kern w:val="0"/>
                <w:szCs w:val="21"/>
              </w:rPr>
            </w:pPr>
            <w:r w:rsidRPr="007B4619">
              <w:rPr>
                <w:rFonts w:eastAsia="宋体" w:cs="Times New Roman"/>
                <w:color w:val="172B4D"/>
                <w:kern w:val="0"/>
                <w:szCs w:val="21"/>
              </w:rPr>
              <w:t>04:10:06.359109 IMS VoLTE Session End 1 Length: 274</w:t>
            </w:r>
          </w:p>
          <w:p w14:paraId="16E4D773" w14:textId="77777777" w:rsidR="007B4619" w:rsidRPr="007B4619" w:rsidRDefault="007B4619" w:rsidP="007B4619">
            <w:pPr>
              <w:widowControl/>
              <w:shd w:val="clear" w:color="auto" w:fill="FFFFFF"/>
              <w:kinsoku/>
              <w:adjustRightInd/>
              <w:spacing w:before="150"/>
              <w:rPr>
                <w:rFonts w:eastAsia="宋体" w:cs="Times New Roman"/>
                <w:color w:val="172B4D"/>
                <w:kern w:val="0"/>
                <w:szCs w:val="21"/>
              </w:rPr>
            </w:pPr>
            <w:r w:rsidRPr="007B4619">
              <w:rPr>
                <w:rFonts w:eastAsia="宋体" w:cs="Times New Roman"/>
                <w:color w:val="172B4D"/>
                <w:kern w:val="0"/>
                <w:szCs w:val="21"/>
              </w:rPr>
              <w:lastRenderedPageBreak/>
              <w:t>04:10:07.418284 LRRC/HighFreq/High/LRRC 1 [lte_rrc_controller.c 9477] RRCC: Handle delay Conn Rel tmri expired.</w:t>
            </w:r>
          </w:p>
          <w:p w14:paraId="3F9B25F6" w14:textId="77777777" w:rsidR="007B4619" w:rsidRPr="007B4619" w:rsidRDefault="007B4619" w:rsidP="007B4619">
            <w:pPr>
              <w:widowControl/>
              <w:shd w:val="clear" w:color="auto" w:fill="FFFFFF"/>
              <w:kinsoku/>
              <w:adjustRightInd/>
              <w:spacing w:before="150"/>
              <w:rPr>
                <w:rFonts w:eastAsia="宋体" w:cs="Times New Roman"/>
                <w:color w:val="172B4D"/>
                <w:kern w:val="0"/>
                <w:szCs w:val="21"/>
              </w:rPr>
            </w:pPr>
            <w:r w:rsidRPr="007B4619">
              <w:rPr>
                <w:rFonts w:eastAsia="宋体" w:cs="Times New Roman"/>
                <w:color w:val="172B4D"/>
                <w:kern w:val="0"/>
                <w:szCs w:val="21"/>
              </w:rPr>
              <w:t>04:10:07.418306 LRRC/HighFreq/High/LRRC 1 [lte_rrc_controller.c 9534] RRCC: Sent </w:t>
            </w:r>
            <w:r w:rsidRPr="007B4619">
              <w:rPr>
                <w:rFonts w:eastAsia="宋体" w:cs="Times New Roman"/>
                <w:b/>
                <w:bCs/>
                <w:color w:val="172B4D"/>
                <w:kern w:val="0"/>
                <w:szCs w:val="21"/>
              </w:rPr>
              <w:t>GET_FAST_RETURN_CRITERIA_REQ</w:t>
            </w:r>
            <w:r w:rsidRPr="007B4619">
              <w:rPr>
                <w:rFonts w:eastAsia="宋体" w:cs="Times New Roman"/>
                <w:color w:val="172B4D"/>
                <w:kern w:val="0"/>
                <w:szCs w:val="21"/>
              </w:rPr>
              <w:t> to DS</w:t>
            </w:r>
          </w:p>
          <w:p w14:paraId="73722ACB" w14:textId="77777777" w:rsidR="007B4619" w:rsidRPr="007B4619" w:rsidRDefault="007B4619" w:rsidP="007B4619">
            <w:pPr>
              <w:widowControl/>
              <w:shd w:val="clear" w:color="auto" w:fill="FFFFFF"/>
              <w:kinsoku/>
              <w:adjustRightInd/>
              <w:spacing w:before="150"/>
              <w:rPr>
                <w:rFonts w:eastAsia="宋体" w:cs="Times New Roman"/>
                <w:color w:val="172B4D"/>
                <w:kern w:val="0"/>
                <w:szCs w:val="21"/>
              </w:rPr>
            </w:pPr>
            <w:r w:rsidRPr="007B4619">
              <w:rPr>
                <w:rFonts w:eastAsia="宋体" w:cs="Times New Roman"/>
                <w:color w:val="172B4D"/>
                <w:kern w:val="0"/>
                <w:szCs w:val="21"/>
              </w:rPr>
              <w:t>04:10:07.418379 LRRC/HighFreq/High/LRRC 1 [lte_rrc_controller.c 9618] RRCC: Receive FR crit response from DS.</w:t>
            </w:r>
          </w:p>
          <w:p w14:paraId="2C773E4A" w14:textId="3E0C2848" w:rsidR="007B4619" w:rsidRPr="007B4619" w:rsidRDefault="007B4619" w:rsidP="007B4619">
            <w:pPr>
              <w:widowControl/>
              <w:shd w:val="clear" w:color="auto" w:fill="FFFFFF"/>
              <w:kinsoku/>
              <w:adjustRightInd/>
              <w:spacing w:before="150"/>
              <w:rPr>
                <w:rFonts w:eastAsia="宋体" w:cs="Times New Roman"/>
                <w:color w:val="FF0000"/>
                <w:kern w:val="0"/>
                <w:szCs w:val="21"/>
              </w:rPr>
            </w:pPr>
            <w:r w:rsidRPr="007B4619">
              <w:rPr>
                <w:rFonts w:eastAsia="宋体" w:cs="Times New Roman"/>
                <w:color w:val="172B4D"/>
                <w:kern w:val="0"/>
                <w:szCs w:val="21"/>
              </w:rPr>
              <w:t>04:10:07.418385 LRRC/HighFreq/High/LRRC 1 [lte_rrc_controller.c 9660] RRCC</w:t>
            </w:r>
            <w:r w:rsidRPr="007B4619">
              <w:rPr>
                <w:rFonts w:eastAsia="宋体" w:cs="Times New Roman"/>
                <w:color w:val="FF0000"/>
                <w:kern w:val="0"/>
                <w:szCs w:val="21"/>
                <w:highlight w:val="yellow"/>
              </w:rPr>
              <w:t>: </w:t>
            </w:r>
            <w:r w:rsidRPr="007B4619">
              <w:rPr>
                <w:rFonts w:eastAsia="宋体" w:cs="Times New Roman"/>
                <w:b/>
                <w:bCs/>
                <w:color w:val="FF0000"/>
                <w:kern w:val="0"/>
                <w:szCs w:val="21"/>
                <w:highlight w:val="yellow"/>
              </w:rPr>
              <w:t>L2NR Fast Return crit is not meet, Tput status:0, nr_deprio:0, fr_eval_in_prog:1, silence_act:0</w:t>
            </w:r>
          </w:p>
          <w:p w14:paraId="59C28EFC" w14:textId="77777777" w:rsidR="007B4619" w:rsidRPr="007B4619" w:rsidRDefault="007B4619" w:rsidP="007B4619">
            <w:pPr>
              <w:widowControl/>
              <w:shd w:val="clear" w:color="auto" w:fill="FFFFFF"/>
              <w:kinsoku/>
              <w:adjustRightInd/>
              <w:spacing w:before="150"/>
              <w:rPr>
                <w:rFonts w:eastAsia="宋体" w:cs="Times New Roman"/>
                <w:color w:val="172B4D"/>
                <w:kern w:val="0"/>
                <w:szCs w:val="21"/>
              </w:rPr>
            </w:pPr>
          </w:p>
          <w:p w14:paraId="2ECEBCFD" w14:textId="77777777" w:rsidR="007B4619" w:rsidRPr="007B4619" w:rsidRDefault="007B4619" w:rsidP="007B4619">
            <w:pPr>
              <w:widowControl/>
              <w:shd w:val="clear" w:color="auto" w:fill="FFFFFF"/>
              <w:kinsoku/>
              <w:adjustRightInd/>
              <w:spacing w:before="150"/>
              <w:rPr>
                <w:rFonts w:eastAsia="宋体" w:cs="Times New Roman"/>
                <w:color w:val="172B4D"/>
                <w:kern w:val="0"/>
                <w:szCs w:val="21"/>
              </w:rPr>
            </w:pPr>
            <w:r w:rsidRPr="007B4619">
              <w:rPr>
                <w:rFonts w:eastAsia="宋体" w:cs="Times New Roman"/>
                <w:b/>
                <w:bCs/>
                <w:color w:val="172B4D"/>
                <w:kern w:val="0"/>
                <w:szCs w:val="21"/>
              </w:rPr>
              <w:t>// Until this timestamp, UE return back to NR SA</w:t>
            </w:r>
          </w:p>
          <w:p w14:paraId="2A2010A2" w14:textId="77777777" w:rsidR="007B4619" w:rsidRPr="007B4619" w:rsidRDefault="007B4619" w:rsidP="007B4619">
            <w:pPr>
              <w:widowControl/>
              <w:shd w:val="clear" w:color="auto" w:fill="FFFFFF"/>
              <w:kinsoku/>
              <w:adjustRightInd/>
              <w:spacing w:before="150"/>
              <w:rPr>
                <w:rFonts w:eastAsia="宋体" w:cs="Times New Roman"/>
                <w:color w:val="172B4D"/>
                <w:kern w:val="0"/>
                <w:szCs w:val="21"/>
              </w:rPr>
            </w:pPr>
            <w:r w:rsidRPr="007B4619">
              <w:rPr>
                <w:rFonts w:eastAsia="宋体" w:cs="Times New Roman"/>
                <w:color w:val="172B4D"/>
                <w:kern w:val="0"/>
                <w:szCs w:val="21"/>
              </w:rPr>
              <w:t>[0xB0ED] 04:11:34.008938 LTE NAS EMM Plain OTA Outgoing MessageTracking area update request Msg1</w:t>
            </w:r>
          </w:p>
          <w:p w14:paraId="2475809F" w14:textId="77777777" w:rsidR="007B4619" w:rsidRPr="007B4619" w:rsidRDefault="007B4619" w:rsidP="007B4619">
            <w:pPr>
              <w:widowControl/>
              <w:shd w:val="clear" w:color="auto" w:fill="FFFFFF"/>
              <w:kinsoku/>
              <w:adjustRightInd/>
              <w:spacing w:before="150"/>
              <w:rPr>
                <w:rFonts w:eastAsia="宋体" w:cs="Times New Roman"/>
                <w:color w:val="172B4D"/>
                <w:kern w:val="0"/>
                <w:szCs w:val="21"/>
              </w:rPr>
            </w:pPr>
            <w:r w:rsidRPr="007B4619">
              <w:rPr>
                <w:rFonts w:eastAsia="宋体" w:cs="Times New Roman"/>
                <w:color w:val="172B4D"/>
                <w:kern w:val="0"/>
                <w:szCs w:val="21"/>
              </w:rPr>
              <w:t>[0xB80B] 04:11:34.011085 NR5G NAS MM5G Plain OTA Outgoing MsgRegistration request 1</w:t>
            </w:r>
          </w:p>
          <w:p w14:paraId="435FFE3F" w14:textId="77777777" w:rsidR="007B4619" w:rsidRPr="007B4619" w:rsidRDefault="007B4619" w:rsidP="007B4619">
            <w:pPr>
              <w:widowControl/>
              <w:shd w:val="clear" w:color="auto" w:fill="FFFFFF"/>
              <w:kinsoku/>
              <w:adjustRightInd/>
              <w:spacing w:before="150"/>
              <w:rPr>
                <w:rFonts w:eastAsia="宋体" w:cs="Times New Roman"/>
                <w:color w:val="172B4D"/>
                <w:kern w:val="0"/>
                <w:szCs w:val="21"/>
              </w:rPr>
            </w:pPr>
            <w:r w:rsidRPr="007B4619">
              <w:rPr>
                <w:rFonts w:eastAsia="宋体" w:cs="Times New Roman"/>
                <w:color w:val="172B4D"/>
                <w:kern w:val="0"/>
                <w:szCs w:val="21"/>
              </w:rPr>
              <w:t>[0xB80A] 04:11:34.861289 NR5G NAS MM5G Plain OTA Incoming MsgRegistration accept 1</w:t>
            </w:r>
          </w:p>
          <w:p w14:paraId="17F43B08" w14:textId="4AD408BC" w:rsidR="007B4619" w:rsidRPr="007B4619" w:rsidRDefault="007B4619" w:rsidP="007B4619">
            <w:pPr>
              <w:widowControl/>
              <w:shd w:val="clear" w:color="auto" w:fill="FFFFFF"/>
              <w:kinsoku/>
              <w:adjustRightInd/>
              <w:spacing w:before="150"/>
              <w:rPr>
                <w:rFonts w:eastAsia="宋体" w:cs="Times New Roman"/>
                <w:color w:val="172B4D"/>
                <w:kern w:val="0"/>
                <w:szCs w:val="21"/>
              </w:rPr>
            </w:pPr>
            <w:r w:rsidRPr="007B4619">
              <w:rPr>
                <w:rFonts w:eastAsia="宋体" w:cs="Times New Roman"/>
                <w:color w:val="172B4D"/>
                <w:kern w:val="0"/>
                <w:szCs w:val="21"/>
              </w:rPr>
              <w:t>[0xB80B] 04:11:34.862165 NR5G NAS MM5G Plain OTA Outgoing MsgRegistration complete 1</w:t>
            </w:r>
          </w:p>
          <w:p w14:paraId="3D95CEC4" w14:textId="77777777" w:rsidR="007B4619" w:rsidRDefault="007B4619" w:rsidP="007B4619">
            <w:pPr>
              <w:rPr>
                <w:rFonts w:cs="Times New Roman"/>
              </w:rPr>
            </w:pPr>
          </w:p>
          <w:p w14:paraId="777D7B8D" w14:textId="0E35B60D" w:rsidR="007B4619" w:rsidRPr="007B4619" w:rsidRDefault="007B4619" w:rsidP="007B4619">
            <w:pPr>
              <w:rPr>
                <w:rFonts w:cs="Times New Roman"/>
              </w:rPr>
            </w:pPr>
          </w:p>
        </w:tc>
      </w:tr>
    </w:tbl>
    <w:p w14:paraId="4446D9EB" w14:textId="77777777" w:rsidR="007B4619" w:rsidRPr="007B4619" w:rsidRDefault="007B4619" w:rsidP="007B4619"/>
    <w:p w14:paraId="1A494BD5" w14:textId="0FCA6BFD" w:rsidR="007E3C7B" w:rsidRPr="007F7AA4" w:rsidRDefault="007E3C7B" w:rsidP="0039689B">
      <w:pPr>
        <w:pStyle w:val="2"/>
        <w:spacing w:before="156" w:after="156"/>
      </w:pPr>
      <w:bookmarkStart w:id="134" w:name="_Toc87714712"/>
      <w:r w:rsidRPr="007F7AA4">
        <w:t>高通注册相关问题整理</w:t>
      </w:r>
      <w:r w:rsidRPr="007F7AA4">
        <w:t xml:space="preserve"> -TD</w:t>
      </w:r>
      <w:bookmarkEnd w:id="134"/>
    </w:p>
    <w:p w14:paraId="08EEE99F" w14:textId="77777777" w:rsidR="007E3C7B" w:rsidRPr="007F7AA4" w:rsidRDefault="007E3C7B" w:rsidP="007E3C7B">
      <w:pPr>
        <w:pStyle w:val="3"/>
        <w:spacing w:before="156" w:after="156"/>
        <w:rPr>
          <w:rFonts w:eastAsiaTheme="majorEastAsia" w:cs="Times New Roman"/>
        </w:rPr>
      </w:pPr>
      <w:bookmarkStart w:id="135" w:name="_Toc87714713"/>
      <w:r w:rsidRPr="007F7AA4">
        <w:rPr>
          <w:rFonts w:eastAsiaTheme="majorEastAsia" w:cs="Times New Roman"/>
        </w:rPr>
        <w:t>LTE</w:t>
      </w:r>
      <w:r w:rsidRPr="007F7AA4">
        <w:rPr>
          <w:rFonts w:eastAsiaTheme="majorEastAsia" w:cs="Times New Roman"/>
        </w:rPr>
        <w:t>注册流程</w:t>
      </w:r>
      <w:r w:rsidRPr="007F7AA4">
        <w:rPr>
          <w:rFonts w:eastAsiaTheme="majorEastAsia" w:cs="Times New Roman"/>
        </w:rPr>
        <w:t>-TD</w:t>
      </w:r>
      <w:bookmarkEnd w:id="135"/>
    </w:p>
    <w:p w14:paraId="508537ED" w14:textId="77777777" w:rsidR="007E3C7B" w:rsidRPr="007F7AA4" w:rsidRDefault="00C7676F" w:rsidP="007E3C7B">
      <w:pPr>
        <w:rPr>
          <w:rFonts w:eastAsiaTheme="majorEastAsia" w:cs="Times New Roman"/>
        </w:rPr>
      </w:pPr>
      <w:hyperlink r:id="rId76" w:history="1">
        <w:r w:rsidR="007E3C7B" w:rsidRPr="007F7AA4">
          <w:rPr>
            <w:rFonts w:eastAsiaTheme="majorEastAsia" w:cs="Times New Roman"/>
          </w:rPr>
          <w:t>UPGR8250-11675</w:t>
        </w:r>
      </w:hyperlink>
      <w:r w:rsidR="007E3C7B" w:rsidRPr="007F7AA4">
        <w:rPr>
          <w:rFonts w:eastAsiaTheme="majorEastAsia" w:cs="Times New Roman"/>
        </w:rPr>
        <w:t xml:space="preserve"> FT_J3S-R_ShenZhen_</w:t>
      </w:r>
      <w:r w:rsidR="007E3C7B" w:rsidRPr="007F7AA4">
        <w:rPr>
          <w:rFonts w:eastAsiaTheme="majorEastAsia" w:cs="Times New Roman"/>
        </w:rPr>
        <w:t>卡</w:t>
      </w:r>
      <w:r w:rsidR="007E3C7B" w:rsidRPr="007F7AA4">
        <w:rPr>
          <w:rFonts w:eastAsiaTheme="majorEastAsia" w:cs="Times New Roman"/>
        </w:rPr>
        <w:t>1</w:t>
      </w:r>
      <w:r w:rsidR="007E3C7B" w:rsidRPr="007F7AA4">
        <w:rPr>
          <w:rFonts w:eastAsiaTheme="majorEastAsia" w:cs="Times New Roman"/>
        </w:rPr>
        <w:t>主卡电信</w:t>
      </w:r>
      <w:r w:rsidR="007E3C7B" w:rsidRPr="007F7AA4">
        <w:rPr>
          <w:rFonts w:eastAsiaTheme="majorEastAsia" w:cs="Times New Roman"/>
        </w:rPr>
        <w:t>5G VOLTE+</w:t>
      </w:r>
      <w:r w:rsidR="007E3C7B" w:rsidRPr="007F7AA4">
        <w:rPr>
          <w:rFonts w:eastAsiaTheme="majorEastAsia" w:cs="Times New Roman"/>
        </w:rPr>
        <w:t>卡</w:t>
      </w:r>
      <w:r w:rsidR="007E3C7B" w:rsidRPr="007F7AA4">
        <w:rPr>
          <w:rFonts w:eastAsiaTheme="majorEastAsia" w:cs="Times New Roman"/>
        </w:rPr>
        <w:t>2</w:t>
      </w:r>
      <w:r w:rsidR="007E3C7B" w:rsidRPr="007F7AA4">
        <w:rPr>
          <w:rFonts w:eastAsiaTheme="majorEastAsia" w:cs="Times New Roman"/>
        </w:rPr>
        <w:t>副卡联通</w:t>
      </w:r>
      <w:r w:rsidR="007E3C7B" w:rsidRPr="007F7AA4">
        <w:rPr>
          <w:rFonts w:eastAsiaTheme="majorEastAsia" w:cs="Times New Roman"/>
        </w:rPr>
        <w:t>4G VOLTE_idle</w:t>
      </w:r>
      <w:r w:rsidR="007E3C7B" w:rsidRPr="007F7AA4">
        <w:rPr>
          <w:rFonts w:eastAsiaTheme="majorEastAsia" w:cs="Times New Roman"/>
        </w:rPr>
        <w:t>态</w:t>
      </w:r>
      <w:r w:rsidR="007E3C7B" w:rsidRPr="007F7AA4">
        <w:rPr>
          <w:rFonts w:eastAsiaTheme="majorEastAsia" w:cs="Times New Roman"/>
        </w:rPr>
        <w:t>_MO</w:t>
      </w:r>
      <w:r w:rsidR="007E3C7B" w:rsidRPr="007F7AA4">
        <w:rPr>
          <w:rFonts w:eastAsiaTheme="majorEastAsia" w:cs="Times New Roman"/>
        </w:rPr>
        <w:t>端卡</w:t>
      </w:r>
      <w:r w:rsidR="007E3C7B" w:rsidRPr="007F7AA4">
        <w:rPr>
          <w:rFonts w:eastAsiaTheme="majorEastAsia" w:cs="Times New Roman"/>
        </w:rPr>
        <w:t>2</w:t>
      </w:r>
      <w:r w:rsidR="007E3C7B" w:rsidRPr="007F7AA4">
        <w:rPr>
          <w:rFonts w:eastAsiaTheme="majorEastAsia" w:cs="Times New Roman"/>
        </w:rPr>
        <w:t>打</w:t>
      </w:r>
      <w:r w:rsidR="007E3C7B" w:rsidRPr="007F7AA4">
        <w:rPr>
          <w:rFonts w:eastAsiaTheme="majorEastAsia" w:cs="Times New Roman"/>
        </w:rPr>
        <w:t>MT</w:t>
      </w:r>
      <w:r w:rsidR="007E3C7B" w:rsidRPr="007F7AA4">
        <w:rPr>
          <w:rFonts w:eastAsiaTheme="majorEastAsia" w:cs="Times New Roman"/>
        </w:rPr>
        <w:t>端的卡</w:t>
      </w:r>
      <w:r w:rsidR="007E3C7B" w:rsidRPr="007F7AA4">
        <w:rPr>
          <w:rFonts w:eastAsiaTheme="majorEastAsia" w:cs="Times New Roman"/>
        </w:rPr>
        <w:t>1</w:t>
      </w:r>
      <w:r w:rsidR="007E3C7B" w:rsidRPr="007F7AA4">
        <w:rPr>
          <w:rFonts w:eastAsiaTheme="majorEastAsia" w:cs="Times New Roman"/>
        </w:rPr>
        <w:t>时，</w:t>
      </w:r>
      <w:r w:rsidR="007E3C7B" w:rsidRPr="007F7AA4">
        <w:rPr>
          <w:rFonts w:eastAsiaTheme="majorEastAsia" w:cs="Times New Roman"/>
        </w:rPr>
        <w:t>MO</w:t>
      </w:r>
      <w:r w:rsidR="007E3C7B" w:rsidRPr="007F7AA4">
        <w:rPr>
          <w:rFonts w:eastAsiaTheme="majorEastAsia" w:cs="Times New Roman"/>
        </w:rPr>
        <w:t>端与</w:t>
      </w:r>
      <w:r w:rsidR="007E3C7B" w:rsidRPr="007F7AA4">
        <w:rPr>
          <w:rFonts w:eastAsiaTheme="majorEastAsia" w:cs="Times New Roman"/>
        </w:rPr>
        <w:t>MT</w:t>
      </w:r>
      <w:r w:rsidR="007E3C7B" w:rsidRPr="007F7AA4">
        <w:rPr>
          <w:rFonts w:eastAsiaTheme="majorEastAsia" w:cs="Times New Roman"/>
        </w:rPr>
        <w:t>端通话结束后，</w:t>
      </w:r>
      <w:r w:rsidR="007E3C7B" w:rsidRPr="007F7AA4">
        <w:rPr>
          <w:rFonts w:eastAsiaTheme="majorEastAsia" w:cs="Times New Roman"/>
        </w:rPr>
        <w:t>MT</w:t>
      </w:r>
      <w:r w:rsidR="007E3C7B" w:rsidRPr="007F7AA4">
        <w:rPr>
          <w:rFonts w:eastAsiaTheme="majorEastAsia" w:cs="Times New Roman"/>
        </w:rPr>
        <w:t>端副卡脱网大概</w:t>
      </w:r>
      <w:r w:rsidR="007E3C7B" w:rsidRPr="007F7AA4">
        <w:rPr>
          <w:rFonts w:eastAsiaTheme="majorEastAsia" w:cs="Times New Roman"/>
        </w:rPr>
        <w:t>20</w:t>
      </w:r>
      <w:r w:rsidR="007E3C7B" w:rsidRPr="007F7AA4">
        <w:rPr>
          <w:rFonts w:eastAsiaTheme="majorEastAsia" w:cs="Times New Roman"/>
        </w:rPr>
        <w:t>秒</w:t>
      </w:r>
      <w:r w:rsidR="007E3C7B" w:rsidRPr="007F7AA4">
        <w:rPr>
          <w:rFonts w:eastAsiaTheme="majorEastAsia" w:cs="Times New Roman"/>
        </w:rPr>
        <w:t>_1/30</w:t>
      </w:r>
    </w:p>
    <w:p w14:paraId="21BF5DA9" w14:textId="1A355A9D" w:rsidR="007E3C7B" w:rsidRPr="007F7AA4" w:rsidRDefault="00162578" w:rsidP="007E3C7B">
      <w:pPr>
        <w:rPr>
          <w:rFonts w:eastAsiaTheme="majorEastAsia" w:cs="Times New Roman"/>
        </w:rPr>
      </w:pPr>
      <w:r w:rsidRPr="007F7AA4">
        <w:rPr>
          <w:rFonts w:eastAsiaTheme="majorEastAsia" w:cs="Times New Roman"/>
        </w:rPr>
        <w:t>AP</w:t>
      </w:r>
      <w:r w:rsidRPr="007F7AA4">
        <w:rPr>
          <w:rFonts w:eastAsiaTheme="majorEastAsia" w:cs="Times New Roman"/>
        </w:rPr>
        <w:t>侧去激活了默认承载导致</w:t>
      </w:r>
      <w:r w:rsidRPr="007F7AA4">
        <w:rPr>
          <w:rFonts w:eastAsiaTheme="majorEastAsia" w:cs="Times New Roman"/>
        </w:rPr>
        <w:t>LTE</w:t>
      </w:r>
      <w:r w:rsidRPr="007F7AA4">
        <w:rPr>
          <w:rFonts w:eastAsiaTheme="majorEastAsia" w:cs="Times New Roman"/>
        </w:rPr>
        <w:t>没有任何激活的承载，触发了</w:t>
      </w:r>
      <w:r w:rsidRPr="007F7AA4">
        <w:rPr>
          <w:rFonts w:eastAsiaTheme="majorEastAsia" w:cs="Times New Roman"/>
        </w:rPr>
        <w:t>Modem</w:t>
      </w:r>
      <w:r w:rsidRPr="007F7AA4">
        <w:rPr>
          <w:rFonts w:eastAsiaTheme="majorEastAsia" w:cs="Times New Roman"/>
        </w:rPr>
        <w:t>重新注册。</w:t>
      </w:r>
    </w:p>
    <w:tbl>
      <w:tblPr>
        <w:tblStyle w:val="a7"/>
        <w:tblW w:w="0" w:type="auto"/>
        <w:tblLook w:val="04A0" w:firstRow="1" w:lastRow="0" w:firstColumn="1" w:lastColumn="0" w:noHBand="0" w:noVBand="1"/>
      </w:tblPr>
      <w:tblGrid>
        <w:gridCol w:w="13454"/>
      </w:tblGrid>
      <w:tr w:rsidR="00731314" w:rsidRPr="007F7AA4" w14:paraId="32EA3C32" w14:textId="77777777" w:rsidTr="00731314">
        <w:tc>
          <w:tcPr>
            <w:tcW w:w="13454" w:type="dxa"/>
          </w:tcPr>
          <w:p w14:paraId="4338302E" w14:textId="77777777" w:rsidR="00731314" w:rsidRPr="007F7AA4" w:rsidRDefault="00731314" w:rsidP="00731314">
            <w:pPr>
              <w:rPr>
                <w:rFonts w:eastAsiaTheme="majorEastAsia" w:cs="Times New Roman"/>
              </w:rPr>
            </w:pPr>
            <w:r w:rsidRPr="007F7AA4">
              <w:rPr>
                <w:rFonts w:eastAsiaTheme="majorEastAsia" w:cs="Times New Roman"/>
              </w:rPr>
              <w:t>as L no bearer exist so need attach req but not tau is expected as lte is always on. tks!</w:t>
            </w:r>
          </w:p>
          <w:p w14:paraId="5D9D3CA3" w14:textId="77777777" w:rsidR="00731314" w:rsidRPr="007F7AA4" w:rsidRDefault="00731314" w:rsidP="00731314">
            <w:pPr>
              <w:rPr>
                <w:rFonts w:eastAsiaTheme="majorEastAsia" w:cs="Times New Roman"/>
              </w:rPr>
            </w:pPr>
            <w:r w:rsidRPr="007F7AA4">
              <w:rPr>
                <w:rFonts w:eastAsiaTheme="majorEastAsia" w:cs="Times New Roman"/>
                <w:b/>
              </w:rPr>
              <w:t>1)ebi6 deactive by app so L no bearer active</w:t>
            </w:r>
          </w:p>
          <w:p w14:paraId="742C1094" w14:textId="77777777" w:rsidR="00731314" w:rsidRPr="007F7AA4" w:rsidRDefault="00731314" w:rsidP="00731314">
            <w:pPr>
              <w:rPr>
                <w:rFonts w:eastAsiaTheme="majorEastAsia" w:cs="Times New Roman"/>
              </w:rPr>
            </w:pPr>
            <w:r w:rsidRPr="007F7AA4">
              <w:rPr>
                <w:rFonts w:eastAsiaTheme="majorEastAsia" w:cs="Times New Roman"/>
              </w:rPr>
              <w:t>2)when ondemand data caused service req , so need detach and attach to setup a default bearer as lte is always on</w:t>
            </w:r>
          </w:p>
          <w:p w14:paraId="5984F606" w14:textId="77777777" w:rsidR="00731314" w:rsidRPr="007F7AA4" w:rsidRDefault="00731314" w:rsidP="00731314">
            <w:pPr>
              <w:rPr>
                <w:rFonts w:eastAsiaTheme="majorEastAsia" w:cs="Times New Roman"/>
              </w:rPr>
            </w:pPr>
            <w:r w:rsidRPr="007F7AA4">
              <w:rPr>
                <w:rFonts w:eastAsiaTheme="majorEastAsia" w:cs="Times New Roman"/>
              </w:rPr>
              <w:t>//ebi6 deactive by app</w:t>
            </w:r>
          </w:p>
          <w:p w14:paraId="5CDF328C" w14:textId="77777777" w:rsidR="00731314" w:rsidRPr="007F7AA4" w:rsidRDefault="00731314" w:rsidP="00731314">
            <w:pPr>
              <w:rPr>
                <w:rFonts w:eastAsiaTheme="majorEastAsia" w:cs="Times New Roman"/>
              </w:rPr>
            </w:pPr>
            <w:r w:rsidRPr="007F7AA4">
              <w:rPr>
                <w:rFonts w:eastAsiaTheme="majorEastAsia" w:cs="Times New Roman"/>
              </w:rPr>
              <w:t>03:46:16.717998 LTE NAS EMM Plain OTA Incoming MessageTracking area update accept Msg1</w:t>
            </w:r>
          </w:p>
          <w:p w14:paraId="79A3140D" w14:textId="77777777" w:rsidR="00731314" w:rsidRPr="007F7AA4" w:rsidRDefault="00731314" w:rsidP="00731314">
            <w:pPr>
              <w:rPr>
                <w:rFonts w:eastAsiaTheme="majorEastAsia" w:cs="Times New Roman"/>
              </w:rPr>
            </w:pPr>
            <w:r w:rsidRPr="007F7AA4">
              <w:rPr>
                <w:rFonts w:eastAsiaTheme="majorEastAsia" w:cs="Times New Roman"/>
              </w:rPr>
              <w:t>ebi_6 = 1 (0x1)</w:t>
            </w:r>
          </w:p>
          <w:p w14:paraId="004525D8" w14:textId="77777777" w:rsidR="00731314" w:rsidRPr="007F7AA4" w:rsidRDefault="00731314" w:rsidP="00731314">
            <w:pPr>
              <w:rPr>
                <w:rFonts w:eastAsiaTheme="majorEastAsia" w:cs="Times New Roman"/>
              </w:rPr>
            </w:pPr>
            <w:r w:rsidRPr="007F7AA4">
              <w:rPr>
                <w:rFonts w:eastAsiaTheme="majorEastAsia" w:cs="Times New Roman"/>
              </w:rPr>
              <w:t>ebi_5 = 0 (0x0)</w:t>
            </w:r>
          </w:p>
          <w:p w14:paraId="77C99154" w14:textId="77777777" w:rsidR="00731314" w:rsidRPr="007F7AA4" w:rsidRDefault="00731314" w:rsidP="00731314">
            <w:pPr>
              <w:rPr>
                <w:rFonts w:eastAsiaTheme="majorEastAsia" w:cs="Times New Roman"/>
              </w:rPr>
            </w:pPr>
            <w:r w:rsidRPr="007F7AA4">
              <w:rPr>
                <w:rFonts w:eastAsiaTheme="majorEastAsia" w:cs="Times New Roman"/>
              </w:rPr>
              <w:t>03:46:19.594091 QMI_MCS_QCSI_PKT Length: 51</w:t>
            </w:r>
          </w:p>
          <w:p w14:paraId="0AD936C3" w14:textId="77777777" w:rsidR="00731314" w:rsidRPr="007F7AA4" w:rsidRDefault="00731314" w:rsidP="00731314">
            <w:pPr>
              <w:rPr>
                <w:rFonts w:eastAsiaTheme="majorEastAsia" w:cs="Times New Roman"/>
                <w:color w:val="FF0000"/>
              </w:rPr>
            </w:pPr>
            <w:r w:rsidRPr="007F7AA4">
              <w:rPr>
                <w:rFonts w:eastAsiaTheme="majorEastAsia" w:cs="Times New Roman"/>
                <w:color w:val="FF0000"/>
              </w:rPr>
              <w:t>wds_stop_network_interface_reqTlvs[0] {///</w:t>
            </w:r>
          </w:p>
          <w:p w14:paraId="4A168046" w14:textId="77777777" w:rsidR="00731314" w:rsidRPr="007F7AA4" w:rsidRDefault="00731314" w:rsidP="00731314">
            <w:pPr>
              <w:rPr>
                <w:rFonts w:eastAsiaTheme="majorEastAsia" w:cs="Times New Roman"/>
              </w:rPr>
            </w:pPr>
            <w:r w:rsidRPr="007F7AA4">
              <w:rPr>
                <w:rFonts w:eastAsiaTheme="majorEastAsia" w:cs="Times New Roman"/>
              </w:rPr>
              <w:t>Type = 0x01</w:t>
            </w:r>
          </w:p>
          <w:p w14:paraId="5C43E86D" w14:textId="77777777" w:rsidR="00731314" w:rsidRPr="007F7AA4" w:rsidRDefault="00731314" w:rsidP="00731314">
            <w:pPr>
              <w:rPr>
                <w:rFonts w:eastAsiaTheme="majorEastAsia" w:cs="Times New Roman"/>
              </w:rPr>
            </w:pPr>
            <w:r w:rsidRPr="007F7AA4">
              <w:rPr>
                <w:rFonts w:eastAsiaTheme="majorEastAsia" w:cs="Times New Roman"/>
              </w:rPr>
              <w:t>Length = 4</w:t>
            </w:r>
          </w:p>
          <w:p w14:paraId="34388620" w14:textId="77777777" w:rsidR="00731314" w:rsidRPr="007F7AA4" w:rsidRDefault="00731314" w:rsidP="00731314">
            <w:pPr>
              <w:rPr>
                <w:rFonts w:eastAsiaTheme="majorEastAsia" w:cs="Times New Roman"/>
              </w:rPr>
            </w:pPr>
            <w:r w:rsidRPr="007F7AA4">
              <w:rPr>
                <w:rFonts w:eastAsiaTheme="majorEastAsia" w:cs="Times New Roman"/>
              </w:rPr>
              <w:t>pkt_data_handle {</w:t>
            </w:r>
          </w:p>
          <w:p w14:paraId="777E3C02" w14:textId="77777777" w:rsidR="00731314" w:rsidRPr="007F7AA4" w:rsidRDefault="00731314" w:rsidP="00731314">
            <w:pPr>
              <w:rPr>
                <w:rFonts w:eastAsiaTheme="majorEastAsia" w:cs="Times New Roman"/>
              </w:rPr>
            </w:pPr>
            <w:r w:rsidRPr="007F7AA4">
              <w:rPr>
                <w:rFonts w:eastAsiaTheme="majorEastAsia" w:cs="Times New Roman"/>
              </w:rPr>
              <w:t>pkt_data_handle = 1649465600</w:t>
            </w:r>
          </w:p>
          <w:p w14:paraId="40D11662" w14:textId="77777777" w:rsidR="00731314" w:rsidRPr="007F7AA4" w:rsidRDefault="00731314" w:rsidP="00731314">
            <w:pPr>
              <w:rPr>
                <w:rFonts w:eastAsiaTheme="majorEastAsia" w:cs="Times New Roman"/>
              </w:rPr>
            </w:pPr>
            <w:r w:rsidRPr="007F7AA4">
              <w:rPr>
                <w:rFonts w:eastAsiaTheme="majorEastAsia" w:cs="Times New Roman"/>
              </w:rPr>
              <w:t>03:46:19.596204 MMODE/DEBUG/Low/CM [ cmdbg.c 5252] &gt;&gt;CMcallcmd 2 : 2</w:t>
            </w:r>
          </w:p>
          <w:p w14:paraId="3054789B" w14:textId="77777777" w:rsidR="00731314" w:rsidRPr="007F7AA4" w:rsidRDefault="00731314" w:rsidP="00731314">
            <w:pPr>
              <w:rPr>
                <w:rFonts w:eastAsiaTheme="majorEastAsia" w:cs="Times New Roman"/>
              </w:rPr>
            </w:pPr>
            <w:r w:rsidRPr="007F7AA4">
              <w:rPr>
                <w:rFonts w:eastAsiaTheme="majorEastAsia" w:cs="Times New Roman"/>
              </w:rPr>
              <w:t xml:space="preserve">03:46:19.596355 MM/HighFreq/High/SM [ smcm.c 1168] </w:t>
            </w:r>
            <w:r w:rsidRPr="007F7AA4">
              <w:rPr>
                <w:rFonts w:eastAsiaTheme="majorEastAsia" w:cs="Times New Roman"/>
                <w:color w:val="FF0000"/>
              </w:rPr>
              <w:t>DS: SUB 0 PDP De-Activate Req for NSAPI = 6; Changing PDP state to: INACTIVE_PENDING1</w:t>
            </w:r>
          </w:p>
          <w:p w14:paraId="33A3A555" w14:textId="77777777" w:rsidR="00731314" w:rsidRPr="007F7AA4" w:rsidRDefault="00731314" w:rsidP="00731314">
            <w:pPr>
              <w:rPr>
                <w:rFonts w:eastAsiaTheme="majorEastAsia" w:cs="Times New Roman"/>
                <w:b/>
                <w:color w:val="FF0000"/>
              </w:rPr>
            </w:pPr>
            <w:r w:rsidRPr="007F7AA4">
              <w:rPr>
                <w:rFonts w:eastAsiaTheme="majorEastAsia" w:cs="Times New Roman"/>
                <w:b/>
                <w:color w:val="FF0000"/>
              </w:rPr>
              <w:t>//so L no bearer active</w:t>
            </w:r>
          </w:p>
          <w:p w14:paraId="280A6B3F" w14:textId="77777777" w:rsidR="00731314" w:rsidRPr="007F7AA4" w:rsidRDefault="00731314" w:rsidP="00731314">
            <w:pPr>
              <w:rPr>
                <w:rFonts w:eastAsiaTheme="majorEastAsia" w:cs="Times New Roman"/>
              </w:rPr>
            </w:pPr>
            <w:r w:rsidRPr="007F7AA4">
              <w:rPr>
                <w:rFonts w:eastAsiaTheme="majorEastAsia" w:cs="Times New Roman"/>
              </w:rPr>
              <w:t>03:46:19.596578 MM/LowFreq/High/SM [ esmtask.c 1749] DS: SUB 0 ESM: No def BC left. Setting on_attach_flag from 2 to NONE1</w:t>
            </w:r>
          </w:p>
          <w:p w14:paraId="32C120A9" w14:textId="77777777" w:rsidR="00731314" w:rsidRPr="007F7AA4" w:rsidRDefault="00731314" w:rsidP="00731314">
            <w:pPr>
              <w:rPr>
                <w:rFonts w:eastAsiaTheme="majorEastAsia" w:cs="Times New Roman"/>
              </w:rPr>
            </w:pPr>
            <w:r w:rsidRPr="007F7AA4">
              <w:rPr>
                <w:rFonts w:eastAsiaTheme="majorEastAsia" w:cs="Times New Roman"/>
              </w:rPr>
              <w:t>//2)when on demand data caused service req , so need detach and attach to setup a default bearer as lte is always on</w:t>
            </w:r>
          </w:p>
          <w:p w14:paraId="360EC5E4" w14:textId="77777777" w:rsidR="00731314" w:rsidRPr="007F7AA4" w:rsidRDefault="00731314" w:rsidP="00731314">
            <w:pPr>
              <w:rPr>
                <w:rFonts w:eastAsiaTheme="majorEastAsia" w:cs="Times New Roman"/>
              </w:rPr>
            </w:pPr>
            <w:r w:rsidRPr="007F7AA4">
              <w:rPr>
                <w:rFonts w:eastAsiaTheme="majorEastAsia" w:cs="Times New Roman"/>
              </w:rPr>
              <w:t>03:46:31.596556 MM/HighFreq/Error/SM [ esmtask.c 1758] DS: SUB 0 ESM: Bearer doesn't exists in LTE during W--&gt;L i-RAT1</w:t>
            </w:r>
          </w:p>
          <w:p w14:paraId="6FCA9524" w14:textId="77777777" w:rsidR="00731314" w:rsidRPr="007F7AA4" w:rsidRDefault="00731314" w:rsidP="00731314">
            <w:pPr>
              <w:rPr>
                <w:rFonts w:eastAsiaTheme="majorEastAsia" w:cs="Times New Roman"/>
              </w:rPr>
            </w:pPr>
            <w:r w:rsidRPr="007F7AA4">
              <w:rPr>
                <w:rFonts w:eastAsiaTheme="majorEastAsia" w:cs="Times New Roman"/>
              </w:rPr>
              <w:t>03:46:31.669315 MMODE/STRM/High/CM [ cmcall_msim.c 218] DUAL_LTE: MMS: DATA ACTIVITY data_activity 3 on sub 0, DDS 1, srv_domain_pref 2</w:t>
            </w:r>
          </w:p>
          <w:p w14:paraId="49C873B3" w14:textId="77777777" w:rsidR="00731314" w:rsidRPr="007F7AA4" w:rsidRDefault="00731314" w:rsidP="00731314">
            <w:pPr>
              <w:rPr>
                <w:rFonts w:eastAsiaTheme="majorEastAsia" w:cs="Times New Roman"/>
              </w:rPr>
            </w:pPr>
            <w:r w:rsidRPr="007F7AA4">
              <w:rPr>
                <w:rFonts w:eastAsiaTheme="majorEastAsia" w:cs="Times New Roman"/>
              </w:rPr>
              <w:t>03:46:31.670516 MMODE/STRM/High/CM [ cmregprx.c 3831] SRV_REQ: mode_pref 5 net_sel_mode 0 srv_domain 5, req_id = 0 band_pref =0x20000 0x4001801</w:t>
            </w:r>
          </w:p>
          <w:p w14:paraId="2A0B69FA" w14:textId="77777777" w:rsidR="00731314" w:rsidRPr="007F7AA4" w:rsidRDefault="00731314" w:rsidP="00731314">
            <w:pPr>
              <w:rPr>
                <w:rFonts w:eastAsiaTheme="majorEastAsia" w:cs="Times New Roman"/>
              </w:rPr>
            </w:pPr>
            <w:r w:rsidRPr="007F7AA4">
              <w:rPr>
                <w:rFonts w:eastAsiaTheme="majorEastAsia" w:cs="Times New Roman"/>
              </w:rPr>
              <w:t>03:46:31.670954 MM/LowFreq/High/REG [ reg_send.c 2174] DS: SUB 0 =REG= MMR_REG_REQ PLMN(460-1) RAT(0-GSM,1-W,2-LTE,3-TDS,4-NR5G) = 2 trans_id 195, scan_scope=01</w:t>
            </w:r>
          </w:p>
          <w:p w14:paraId="12ED6E65" w14:textId="77777777" w:rsidR="00731314" w:rsidRPr="007F7AA4" w:rsidRDefault="00731314" w:rsidP="00731314">
            <w:pPr>
              <w:rPr>
                <w:rFonts w:eastAsiaTheme="majorEastAsia" w:cs="Times New Roman"/>
              </w:rPr>
            </w:pPr>
            <w:r w:rsidRPr="007F7AA4">
              <w:rPr>
                <w:rFonts w:eastAsiaTheme="majorEastAsia" w:cs="Times New Roman"/>
              </w:rPr>
              <w:t>03:46:33.176555 MM/HighFreq/High/MM [ mm5g_sm_handler.c 2770] DS: SUB 0 =MM5G= Send NAS_MM5G_DETACH_IND to SM1</w:t>
            </w:r>
          </w:p>
          <w:p w14:paraId="623F569A" w14:textId="39B0D29D" w:rsidR="00731314" w:rsidRPr="007F7AA4" w:rsidRDefault="00731314" w:rsidP="00731314">
            <w:pPr>
              <w:rPr>
                <w:rFonts w:eastAsiaTheme="majorEastAsia" w:cs="Times New Roman"/>
              </w:rPr>
            </w:pPr>
            <w:r w:rsidRPr="007F7AA4">
              <w:rPr>
                <w:rFonts w:eastAsiaTheme="majorEastAsia" w:cs="Times New Roman"/>
              </w:rPr>
              <w:t>03:46:33.182767 LTE NAS EMM Plain OTA Outgoing MessageAttach request Msg 1</w:t>
            </w:r>
          </w:p>
        </w:tc>
      </w:tr>
    </w:tbl>
    <w:p w14:paraId="6B17AE50" w14:textId="061E7A78" w:rsidR="005156E1" w:rsidRPr="007F7AA4" w:rsidRDefault="005156E1" w:rsidP="0033624F">
      <w:pPr>
        <w:pStyle w:val="3"/>
        <w:spacing w:before="156" w:after="156"/>
        <w:rPr>
          <w:rFonts w:eastAsiaTheme="majorEastAsia" w:cs="Times New Roman"/>
        </w:rPr>
      </w:pPr>
      <w:bookmarkStart w:id="136" w:name="_Toc87714714"/>
      <w:r w:rsidRPr="007F7AA4">
        <w:rPr>
          <w:rFonts w:eastAsiaTheme="majorEastAsia" w:cs="Times New Roman"/>
        </w:rPr>
        <w:t>热插拔后长时间不驻网</w:t>
      </w:r>
      <w:bookmarkEnd w:id="136"/>
    </w:p>
    <w:p w14:paraId="5A4CFDB2" w14:textId="661AA1DE" w:rsidR="005156E1" w:rsidRPr="007F7AA4" w:rsidRDefault="00D90720" w:rsidP="005156E1">
      <w:pPr>
        <w:rPr>
          <w:rFonts w:eastAsiaTheme="majorEastAsia" w:cs="Times New Roman"/>
        </w:rPr>
      </w:pPr>
      <w:r w:rsidRPr="007F7AA4">
        <w:rPr>
          <w:rFonts w:eastAsiaTheme="majorEastAsia" w:cs="Times New Roman"/>
        </w:rPr>
        <w:t>此类问题大部分为</w:t>
      </w:r>
      <w:r w:rsidRPr="007F7AA4">
        <w:rPr>
          <w:rFonts w:eastAsiaTheme="majorEastAsia" w:cs="Times New Roman"/>
        </w:rPr>
        <w:t>Attach</w:t>
      </w:r>
      <w:r w:rsidRPr="007F7AA4">
        <w:rPr>
          <w:rFonts w:eastAsiaTheme="majorEastAsia" w:cs="Times New Roman"/>
        </w:rPr>
        <w:t>流程不完整导致注册进程被</w:t>
      </w:r>
      <w:r w:rsidRPr="007F7AA4">
        <w:rPr>
          <w:rFonts w:eastAsiaTheme="majorEastAsia" w:cs="Times New Roman"/>
        </w:rPr>
        <w:t>block</w:t>
      </w:r>
      <w:r w:rsidRPr="007F7AA4">
        <w:rPr>
          <w:rFonts w:eastAsiaTheme="majorEastAsia" w:cs="Times New Roman"/>
        </w:rPr>
        <w:t>。一般通过</w:t>
      </w:r>
      <w:r w:rsidRPr="007F7AA4">
        <w:rPr>
          <w:rFonts w:eastAsiaTheme="majorEastAsia" w:cs="Times New Roman"/>
        </w:rPr>
        <w:t>OTA</w:t>
      </w:r>
      <w:r w:rsidRPr="007F7AA4">
        <w:rPr>
          <w:rFonts w:eastAsiaTheme="majorEastAsia" w:cs="Times New Roman"/>
        </w:rPr>
        <w:t>消息即可看出。</w:t>
      </w:r>
    </w:p>
    <w:p w14:paraId="26C0A3CE" w14:textId="7FDB6CD9" w:rsidR="00620510" w:rsidRPr="007F7AA4" w:rsidRDefault="00C7676F" w:rsidP="00620510">
      <w:pPr>
        <w:rPr>
          <w:rFonts w:eastAsiaTheme="majorEastAsia" w:cs="Times New Roman"/>
        </w:rPr>
      </w:pPr>
      <w:hyperlink r:id="rId77" w:history="1">
        <w:r w:rsidR="00620510" w:rsidRPr="007F7AA4">
          <w:rPr>
            <w:rFonts w:eastAsiaTheme="majorEastAsia" w:cs="Times New Roman"/>
          </w:rPr>
          <w:t>PSYCHE-4766</w:t>
        </w:r>
      </w:hyperlink>
      <w:r w:rsidR="00620510" w:rsidRPr="007F7AA4">
        <w:rPr>
          <w:rFonts w:eastAsiaTheme="majorEastAsia" w:cs="Times New Roman"/>
        </w:rPr>
        <w:t xml:space="preserve"> FT_L3A_Suzhou_</w:t>
      </w:r>
      <w:r w:rsidR="00620510" w:rsidRPr="007F7AA4">
        <w:rPr>
          <w:rFonts w:eastAsiaTheme="majorEastAsia" w:cs="Times New Roman"/>
        </w:rPr>
        <w:t>卡</w:t>
      </w:r>
      <w:r w:rsidR="00620510" w:rsidRPr="007F7AA4">
        <w:rPr>
          <w:rFonts w:eastAsiaTheme="majorEastAsia" w:cs="Times New Roman"/>
        </w:rPr>
        <w:t>1</w:t>
      </w:r>
      <w:r w:rsidR="00620510" w:rsidRPr="007F7AA4">
        <w:rPr>
          <w:rFonts w:eastAsiaTheme="majorEastAsia" w:cs="Times New Roman"/>
        </w:rPr>
        <w:t>主卡电信</w:t>
      </w:r>
      <w:r w:rsidR="00620510" w:rsidRPr="007F7AA4">
        <w:rPr>
          <w:rFonts w:eastAsiaTheme="majorEastAsia" w:cs="Times New Roman"/>
        </w:rPr>
        <w:t>5G VOLTE-NSA+</w:t>
      </w:r>
      <w:r w:rsidR="00620510" w:rsidRPr="007F7AA4">
        <w:rPr>
          <w:rFonts w:eastAsiaTheme="majorEastAsia" w:cs="Times New Roman"/>
        </w:rPr>
        <w:t>卡</w:t>
      </w:r>
      <w:r w:rsidR="00620510" w:rsidRPr="007F7AA4">
        <w:rPr>
          <w:rFonts w:eastAsiaTheme="majorEastAsia" w:cs="Times New Roman"/>
        </w:rPr>
        <w:t>2</w:t>
      </w:r>
      <w:r w:rsidR="00620510" w:rsidRPr="007F7AA4">
        <w:rPr>
          <w:rFonts w:eastAsiaTheme="majorEastAsia" w:cs="Times New Roman"/>
        </w:rPr>
        <w:t>副卡电信</w:t>
      </w:r>
      <w:r w:rsidR="00620510" w:rsidRPr="007F7AA4">
        <w:rPr>
          <w:rFonts w:eastAsiaTheme="majorEastAsia" w:cs="Times New Roman"/>
        </w:rPr>
        <w:t>5G VOLTE-NSA</w:t>
      </w:r>
      <w:r w:rsidR="00620510" w:rsidRPr="007F7AA4">
        <w:rPr>
          <w:rFonts w:eastAsiaTheme="majorEastAsia" w:cs="Times New Roman"/>
        </w:rPr>
        <w:t>，热插拔后卡</w:t>
      </w:r>
      <w:r w:rsidR="00620510" w:rsidRPr="007F7AA4">
        <w:rPr>
          <w:rFonts w:eastAsiaTheme="majorEastAsia" w:cs="Times New Roman"/>
        </w:rPr>
        <w:t>1</w:t>
      </w:r>
      <w:r w:rsidR="00620510" w:rsidRPr="007F7AA4">
        <w:rPr>
          <w:rFonts w:eastAsiaTheme="majorEastAsia" w:cs="Times New Roman"/>
        </w:rPr>
        <w:t>长时间不驻网（附录屏</w:t>
      </w:r>
      <w:r w:rsidR="00620510" w:rsidRPr="007F7AA4">
        <w:rPr>
          <w:rFonts w:eastAsiaTheme="majorEastAsia" w:cs="Times New Roman"/>
        </w:rPr>
        <w:t>)(1/10)_20210917</w:t>
      </w:r>
    </w:p>
    <w:tbl>
      <w:tblPr>
        <w:tblStyle w:val="a7"/>
        <w:tblW w:w="0" w:type="auto"/>
        <w:tblLook w:val="04A0" w:firstRow="1" w:lastRow="0" w:firstColumn="1" w:lastColumn="0" w:noHBand="0" w:noVBand="1"/>
      </w:tblPr>
      <w:tblGrid>
        <w:gridCol w:w="13454"/>
      </w:tblGrid>
      <w:tr w:rsidR="005D2259" w:rsidRPr="007F7AA4" w14:paraId="53D37A49" w14:textId="77777777" w:rsidTr="005D2259">
        <w:tc>
          <w:tcPr>
            <w:tcW w:w="13454" w:type="dxa"/>
          </w:tcPr>
          <w:p w14:paraId="606A745D" w14:textId="4C34699E" w:rsidR="005D2259" w:rsidRPr="007F7AA4" w:rsidRDefault="005D2259" w:rsidP="00620510">
            <w:pPr>
              <w:rPr>
                <w:rStyle w:val="error"/>
                <w:rFonts w:eastAsiaTheme="majorEastAsia" w:cs="Times New Roman"/>
              </w:rPr>
            </w:pPr>
            <w:r w:rsidRPr="007F7AA4">
              <w:rPr>
                <w:rStyle w:val="error"/>
                <w:rFonts w:eastAsiaTheme="majorEastAsia" w:cs="Times New Roman"/>
                <w:color w:val="172B4D"/>
                <w:szCs w:val="21"/>
                <w:shd w:val="clear" w:color="auto" w:fill="F4F5F7"/>
              </w:rPr>
              <w:t>// UE</w:t>
            </w:r>
            <w:r w:rsidRPr="007F7AA4">
              <w:rPr>
                <w:rStyle w:val="error"/>
                <w:rFonts w:eastAsiaTheme="majorEastAsia" w:cs="Times New Roman"/>
                <w:color w:val="172B4D"/>
                <w:szCs w:val="21"/>
                <w:shd w:val="clear" w:color="auto" w:fill="F4F5F7"/>
              </w:rPr>
              <w:t>卡</w:t>
            </w:r>
            <w:r w:rsidRPr="007F7AA4">
              <w:rPr>
                <w:rStyle w:val="error"/>
                <w:rFonts w:eastAsiaTheme="majorEastAsia" w:cs="Times New Roman"/>
                <w:color w:val="172B4D"/>
                <w:szCs w:val="21"/>
                <w:shd w:val="clear" w:color="auto" w:fill="F4F5F7"/>
              </w:rPr>
              <w:t>1</w:t>
            </w:r>
            <w:r w:rsidRPr="007F7AA4">
              <w:rPr>
                <w:rStyle w:val="error"/>
                <w:rFonts w:eastAsiaTheme="majorEastAsia" w:cs="Times New Roman"/>
                <w:color w:val="172B4D"/>
                <w:szCs w:val="21"/>
                <w:shd w:val="clear" w:color="auto" w:fill="F4F5F7"/>
              </w:rPr>
              <w:t>在第一次发起</w:t>
            </w:r>
            <w:r w:rsidRPr="007F7AA4">
              <w:rPr>
                <w:rStyle w:val="error"/>
                <w:rFonts w:eastAsiaTheme="majorEastAsia" w:cs="Times New Roman"/>
                <w:color w:val="172B4D"/>
                <w:szCs w:val="21"/>
                <w:shd w:val="clear" w:color="auto" w:fill="F4F5F7"/>
              </w:rPr>
              <w:t>Attach Request</w:t>
            </w:r>
            <w:r w:rsidRPr="007F7AA4">
              <w:rPr>
                <w:rStyle w:val="error"/>
                <w:rFonts w:eastAsiaTheme="majorEastAsia" w:cs="Times New Roman"/>
                <w:color w:val="172B4D"/>
                <w:szCs w:val="21"/>
                <w:shd w:val="clear" w:color="auto" w:fill="F4F5F7"/>
              </w:rPr>
              <w:t>时，起</w:t>
            </w:r>
            <w:r w:rsidRPr="007F7AA4">
              <w:rPr>
                <w:rStyle w:val="error"/>
                <w:rFonts w:eastAsiaTheme="majorEastAsia" w:cs="Times New Roman"/>
                <w:color w:val="172B4D"/>
                <w:szCs w:val="21"/>
                <w:shd w:val="clear" w:color="auto" w:fill="F4F5F7"/>
              </w:rPr>
              <w:t>ESM MSG Container</w:t>
            </w:r>
            <w:r w:rsidRPr="007F7AA4">
              <w:rPr>
                <w:rStyle w:val="error"/>
                <w:rFonts w:eastAsiaTheme="majorEastAsia" w:cs="Times New Roman"/>
                <w:color w:val="172B4D"/>
                <w:szCs w:val="21"/>
                <w:shd w:val="clear" w:color="auto" w:fill="F4F5F7"/>
              </w:rPr>
              <w:t>中设置的</w:t>
            </w:r>
            <w:r w:rsidRPr="007F7AA4">
              <w:rPr>
                <w:rStyle w:val="error"/>
                <w:rFonts w:eastAsiaTheme="majorEastAsia" w:cs="Times New Roman"/>
                <w:color w:val="172B4D"/>
                <w:szCs w:val="21"/>
                <w:shd w:val="clear" w:color="auto" w:fill="F4F5F7"/>
              </w:rPr>
              <w:t>trans_id</w:t>
            </w:r>
            <w:r w:rsidRPr="007F7AA4">
              <w:rPr>
                <w:rStyle w:val="error"/>
                <w:rFonts w:eastAsiaTheme="majorEastAsia" w:cs="Times New Roman"/>
                <w:color w:val="172B4D"/>
                <w:szCs w:val="21"/>
                <w:shd w:val="clear" w:color="auto" w:fill="F4F5F7"/>
              </w:rPr>
              <w:t>为</w:t>
            </w:r>
            <w:r w:rsidRPr="007F7AA4">
              <w:rPr>
                <w:rStyle w:val="error"/>
                <w:rFonts w:eastAsiaTheme="majorEastAsia" w:cs="Times New Roman"/>
                <w:color w:val="172B4D"/>
                <w:szCs w:val="21"/>
                <w:shd w:val="clear" w:color="auto" w:fill="F4F5F7"/>
              </w:rPr>
              <w:t>36</w:t>
            </w:r>
            <w:r w:rsidRPr="007F7AA4">
              <w:rPr>
                <w:rStyle w:val="error"/>
                <w:rFonts w:eastAsiaTheme="majorEastAsia" w:cs="Times New Roman"/>
                <w:color w:val="172B4D"/>
                <w:szCs w:val="21"/>
                <w:shd w:val="clear" w:color="auto" w:fill="F4F5F7"/>
              </w:rPr>
              <w:t>。</w:t>
            </w:r>
            <w:r w:rsidRPr="007F7AA4">
              <w:rPr>
                <w:rStyle w:val="error"/>
                <w:rFonts w:eastAsiaTheme="majorEastAsia" w:cs="Times New Roman"/>
                <w:color w:val="172B4D"/>
                <w:szCs w:val="21"/>
                <w:shd w:val="clear" w:color="auto" w:fill="F4F5F7"/>
              </w:rPr>
              <w:t>3s</w:t>
            </w:r>
            <w:r w:rsidRPr="007F7AA4">
              <w:rPr>
                <w:rStyle w:val="error"/>
                <w:rFonts w:eastAsiaTheme="majorEastAsia" w:cs="Times New Roman"/>
                <w:color w:val="172B4D"/>
                <w:szCs w:val="21"/>
                <w:shd w:val="clear" w:color="auto" w:fill="F4F5F7"/>
              </w:rPr>
              <w:t>后，网络未响应此</w:t>
            </w:r>
            <w:r w:rsidRPr="007F7AA4">
              <w:rPr>
                <w:rStyle w:val="error"/>
                <w:rFonts w:eastAsiaTheme="majorEastAsia" w:cs="Times New Roman"/>
                <w:color w:val="172B4D"/>
                <w:szCs w:val="21"/>
                <w:shd w:val="clear" w:color="auto" w:fill="F4F5F7"/>
              </w:rPr>
              <w:t>Attach Request</w:t>
            </w:r>
            <w:r w:rsidRPr="007F7AA4">
              <w:rPr>
                <w:rStyle w:val="error"/>
                <w:rFonts w:eastAsiaTheme="majorEastAsia" w:cs="Times New Roman"/>
                <w:color w:val="172B4D"/>
                <w:szCs w:val="21"/>
                <w:shd w:val="clear" w:color="auto" w:fill="F4F5F7"/>
              </w:rPr>
              <w:t>，</w:t>
            </w:r>
            <w:r w:rsidRPr="007F7AA4">
              <w:rPr>
                <w:rStyle w:val="error"/>
                <w:rFonts w:eastAsiaTheme="majorEastAsia" w:cs="Times New Roman"/>
                <w:color w:val="172B4D"/>
                <w:szCs w:val="21"/>
                <w:shd w:val="clear" w:color="auto" w:fill="F4F5F7"/>
              </w:rPr>
              <w:t>UE</w:t>
            </w:r>
            <w:r w:rsidRPr="007F7AA4">
              <w:rPr>
                <w:rStyle w:val="error"/>
                <w:rFonts w:eastAsiaTheme="majorEastAsia" w:cs="Times New Roman"/>
                <w:color w:val="172B4D"/>
                <w:szCs w:val="21"/>
                <w:shd w:val="clear" w:color="auto" w:fill="F4F5F7"/>
              </w:rPr>
              <w:t>重新发送</w:t>
            </w:r>
            <w:r w:rsidRPr="007F7AA4">
              <w:rPr>
                <w:rStyle w:val="error"/>
                <w:rFonts w:eastAsiaTheme="majorEastAsia" w:cs="Times New Roman"/>
                <w:color w:val="172B4D"/>
                <w:szCs w:val="21"/>
                <w:shd w:val="clear" w:color="auto" w:fill="F4F5F7"/>
              </w:rPr>
              <w:t>Attach Request</w:t>
            </w:r>
            <w:r w:rsidRPr="007F7AA4">
              <w:rPr>
                <w:rStyle w:val="error"/>
                <w:rFonts w:eastAsiaTheme="majorEastAsia" w:cs="Times New Roman"/>
                <w:color w:val="172B4D"/>
                <w:szCs w:val="21"/>
                <w:shd w:val="clear" w:color="auto" w:fill="F4F5F7"/>
              </w:rPr>
              <w:t>，</w:t>
            </w:r>
            <w:r w:rsidRPr="007F7AA4">
              <w:rPr>
                <w:rStyle w:val="error"/>
                <w:rFonts w:eastAsiaTheme="majorEastAsia" w:cs="Times New Roman"/>
                <w:color w:val="172B4D"/>
                <w:szCs w:val="21"/>
                <w:shd w:val="clear" w:color="auto" w:fill="F4F5F7"/>
              </w:rPr>
              <w:t>trans_id</w:t>
            </w:r>
            <w:r w:rsidRPr="007F7AA4">
              <w:rPr>
                <w:rStyle w:val="error"/>
                <w:rFonts w:eastAsiaTheme="majorEastAsia" w:cs="Times New Roman"/>
                <w:color w:val="172B4D"/>
                <w:szCs w:val="21"/>
                <w:shd w:val="clear" w:color="auto" w:fill="F4F5F7"/>
              </w:rPr>
              <w:t>递增为</w:t>
            </w:r>
            <w:r w:rsidRPr="007F7AA4">
              <w:rPr>
                <w:rStyle w:val="error"/>
                <w:rFonts w:eastAsiaTheme="majorEastAsia" w:cs="Times New Roman"/>
                <w:color w:val="172B4D"/>
                <w:szCs w:val="21"/>
                <w:shd w:val="clear" w:color="auto" w:fill="F4F5F7"/>
              </w:rPr>
              <w:t>37</w:t>
            </w:r>
            <w:r w:rsidRPr="007F7AA4">
              <w:rPr>
                <w:rStyle w:val="error"/>
                <w:rFonts w:eastAsiaTheme="majorEastAsia" w:cs="Times New Roman"/>
                <w:color w:val="172B4D"/>
                <w:szCs w:val="21"/>
                <w:shd w:val="clear" w:color="auto" w:fill="F4F5F7"/>
              </w:rPr>
              <w:t>，</w:t>
            </w:r>
            <w:r w:rsidR="00643FD5" w:rsidRPr="007F7AA4">
              <w:rPr>
                <w:rStyle w:val="error"/>
                <w:rFonts w:eastAsiaTheme="majorEastAsia" w:cs="Times New Roman"/>
                <w:color w:val="172B4D"/>
                <w:szCs w:val="21"/>
                <w:shd w:val="clear" w:color="auto" w:fill="F4F5F7"/>
              </w:rPr>
              <w:t>2s</w:t>
            </w:r>
            <w:r w:rsidR="00643FD5" w:rsidRPr="007F7AA4">
              <w:rPr>
                <w:rStyle w:val="error"/>
                <w:rFonts w:eastAsiaTheme="majorEastAsia" w:cs="Times New Roman"/>
                <w:color w:val="172B4D"/>
                <w:szCs w:val="21"/>
                <w:shd w:val="clear" w:color="auto" w:fill="F4F5F7"/>
              </w:rPr>
              <w:t>后收到网络的</w:t>
            </w:r>
            <w:r w:rsidR="00643FD5" w:rsidRPr="007F7AA4">
              <w:rPr>
                <w:rStyle w:val="error"/>
                <w:rFonts w:eastAsiaTheme="majorEastAsia" w:cs="Times New Roman"/>
              </w:rPr>
              <w:t>Attach accept</w:t>
            </w:r>
            <w:r w:rsidR="00643FD5" w:rsidRPr="007F7AA4">
              <w:rPr>
                <w:rStyle w:val="error"/>
                <w:rFonts w:eastAsiaTheme="majorEastAsia" w:cs="Times New Roman"/>
              </w:rPr>
              <w:t>，但是此消息中的</w:t>
            </w:r>
            <w:r w:rsidR="00643FD5" w:rsidRPr="007F7AA4">
              <w:rPr>
                <w:rStyle w:val="error"/>
                <w:rFonts w:eastAsiaTheme="majorEastAsia" w:cs="Times New Roman"/>
              </w:rPr>
              <w:t>trans_id</w:t>
            </w:r>
            <w:r w:rsidR="00643FD5" w:rsidRPr="007F7AA4">
              <w:rPr>
                <w:rStyle w:val="error"/>
                <w:rFonts w:eastAsiaTheme="majorEastAsia" w:cs="Times New Roman"/>
              </w:rPr>
              <w:t>为</w:t>
            </w:r>
            <w:r w:rsidR="00643FD5" w:rsidRPr="007F7AA4">
              <w:rPr>
                <w:rStyle w:val="error"/>
                <w:rFonts w:eastAsiaTheme="majorEastAsia" w:cs="Times New Roman"/>
              </w:rPr>
              <w:t>36</w:t>
            </w:r>
            <w:r w:rsidR="00643FD5" w:rsidRPr="007F7AA4">
              <w:rPr>
                <w:rStyle w:val="error"/>
                <w:rFonts w:eastAsiaTheme="majorEastAsia" w:cs="Times New Roman"/>
              </w:rPr>
              <w:t>。</w:t>
            </w:r>
            <w:r w:rsidR="00643FD5" w:rsidRPr="007F7AA4">
              <w:rPr>
                <w:rStyle w:val="error"/>
                <w:rFonts w:eastAsiaTheme="majorEastAsia" w:cs="Times New Roman"/>
              </w:rPr>
              <w:t>UE</w:t>
            </w:r>
            <w:r w:rsidR="00643FD5" w:rsidRPr="007F7AA4">
              <w:rPr>
                <w:rStyle w:val="error"/>
                <w:rFonts w:eastAsiaTheme="majorEastAsia" w:cs="Times New Roman"/>
              </w:rPr>
              <w:t>收到后不会继续处理此消息。</w:t>
            </w:r>
          </w:p>
          <w:p w14:paraId="11C4A2F3" w14:textId="3AAF9ED6" w:rsidR="00E3349F" w:rsidRPr="007F7AA4" w:rsidRDefault="00E3349F" w:rsidP="00620510">
            <w:pPr>
              <w:rPr>
                <w:rStyle w:val="error"/>
                <w:rFonts w:eastAsiaTheme="majorEastAsia" w:cs="Times New Roman"/>
                <w:color w:val="172B4D"/>
                <w:szCs w:val="21"/>
                <w:shd w:val="clear" w:color="auto" w:fill="F4F5F7"/>
              </w:rPr>
            </w:pPr>
            <w:r w:rsidRPr="007F7AA4">
              <w:rPr>
                <w:rStyle w:val="error"/>
                <w:rFonts w:eastAsiaTheme="majorEastAsia" w:cs="Times New Roman"/>
              </w:rPr>
              <w:t>网络后续未针对</w:t>
            </w:r>
            <w:r w:rsidRPr="007F7AA4">
              <w:rPr>
                <w:rStyle w:val="error"/>
                <w:rFonts w:eastAsiaTheme="majorEastAsia" w:cs="Times New Roman"/>
              </w:rPr>
              <w:t>trans_id</w:t>
            </w:r>
            <w:r w:rsidRPr="007F7AA4">
              <w:rPr>
                <w:rStyle w:val="error"/>
                <w:rFonts w:eastAsiaTheme="majorEastAsia" w:cs="Times New Roman"/>
              </w:rPr>
              <w:t>为</w:t>
            </w:r>
            <w:r w:rsidRPr="007F7AA4">
              <w:rPr>
                <w:rStyle w:val="error"/>
                <w:rFonts w:eastAsiaTheme="majorEastAsia" w:cs="Times New Roman"/>
              </w:rPr>
              <w:t>37</w:t>
            </w:r>
            <w:r w:rsidRPr="007F7AA4">
              <w:rPr>
                <w:rStyle w:val="error"/>
                <w:rFonts w:eastAsiaTheme="majorEastAsia" w:cs="Times New Roman"/>
              </w:rPr>
              <w:t>的</w:t>
            </w:r>
            <w:r w:rsidRPr="007F7AA4">
              <w:rPr>
                <w:rStyle w:val="error"/>
                <w:rFonts w:eastAsiaTheme="majorEastAsia" w:cs="Times New Roman"/>
              </w:rPr>
              <w:t>Attach Request</w:t>
            </w:r>
            <w:r w:rsidRPr="007F7AA4">
              <w:rPr>
                <w:rStyle w:val="error"/>
                <w:rFonts w:eastAsiaTheme="majorEastAsia" w:cs="Times New Roman"/>
              </w:rPr>
              <w:t>进行响应，导致注册流程被</w:t>
            </w:r>
            <w:r w:rsidRPr="007F7AA4">
              <w:rPr>
                <w:rStyle w:val="error"/>
                <w:rFonts w:eastAsiaTheme="majorEastAsia" w:cs="Times New Roman"/>
              </w:rPr>
              <w:t>Block</w:t>
            </w:r>
            <w:r w:rsidRPr="007F7AA4">
              <w:rPr>
                <w:rStyle w:val="error"/>
                <w:rFonts w:eastAsiaTheme="majorEastAsia" w:cs="Times New Roman"/>
              </w:rPr>
              <w:t>。</w:t>
            </w:r>
          </w:p>
          <w:p w14:paraId="5405ED6F" w14:textId="5EC5AC28" w:rsidR="005D2259" w:rsidRPr="007F7AA4" w:rsidRDefault="005D2259" w:rsidP="00620510">
            <w:pPr>
              <w:rPr>
                <w:rFonts w:eastAsiaTheme="majorEastAsia" w:cs="Times New Roman"/>
                <w:color w:val="172B4D"/>
                <w:szCs w:val="21"/>
                <w:shd w:val="clear" w:color="auto" w:fill="F4F5F7"/>
              </w:rPr>
            </w:pPr>
            <w:r w:rsidRPr="007F7AA4">
              <w:rPr>
                <w:rStyle w:val="error"/>
                <w:rFonts w:eastAsiaTheme="majorEastAsia" w:cs="Times New Roman"/>
                <w:color w:val="172B4D"/>
                <w:szCs w:val="21"/>
                <w:shd w:val="clear" w:color="auto" w:fill="F4F5F7"/>
              </w:rPr>
              <w:t>[0xB0ED]</w:t>
            </w:r>
            <w:r w:rsidRPr="007F7AA4">
              <w:rPr>
                <w:rFonts w:eastAsiaTheme="majorEastAsia" w:cs="Times New Roman"/>
                <w:color w:val="172B4D"/>
                <w:szCs w:val="21"/>
                <w:shd w:val="clear" w:color="auto" w:fill="F4F5F7"/>
              </w:rPr>
              <w:t> 03:42:24.933633 LTE NAS EMM Plain OTA Outgoing MessageAttach request Msg 1</w:t>
            </w:r>
          </w:p>
          <w:p w14:paraId="7A63F9C8" w14:textId="77777777" w:rsidR="00E3349F" w:rsidRPr="007F7AA4" w:rsidRDefault="005D2259" w:rsidP="005D2259">
            <w:pPr>
              <w:widowControl/>
              <w:kinsoku/>
              <w:adjustRightInd/>
              <w:rPr>
                <w:rFonts w:eastAsiaTheme="majorEastAsia" w:cs="Times New Roman"/>
                <w:color w:val="172B4D"/>
                <w:szCs w:val="21"/>
              </w:rPr>
            </w:pPr>
            <w:r w:rsidRPr="007F7AA4">
              <w:rPr>
                <w:rFonts w:eastAsiaTheme="majorEastAsia" w:cs="Times New Roman"/>
                <w:kern w:val="0"/>
                <w:sz w:val="24"/>
                <w:szCs w:val="24"/>
                <w:highlight w:val="yellow"/>
              </w:rPr>
              <w:t>trans_id = 36 (0x24)</w:t>
            </w:r>
          </w:p>
          <w:p w14:paraId="1694BE04" w14:textId="576C8CD7" w:rsidR="005D2259" w:rsidRPr="007F7AA4" w:rsidRDefault="005D2259" w:rsidP="005D2259">
            <w:pPr>
              <w:widowControl/>
              <w:kinsoku/>
              <w:adjustRightInd/>
              <w:rPr>
                <w:rFonts w:eastAsiaTheme="majorEastAsia" w:cs="Times New Roman"/>
                <w:color w:val="172B4D"/>
                <w:szCs w:val="21"/>
                <w:shd w:val="clear" w:color="auto" w:fill="F4F5F7"/>
              </w:rPr>
            </w:pPr>
            <w:r w:rsidRPr="007F7AA4">
              <w:rPr>
                <w:rStyle w:val="error"/>
                <w:rFonts w:eastAsiaTheme="majorEastAsia" w:cs="Times New Roman"/>
                <w:color w:val="172B4D"/>
                <w:szCs w:val="21"/>
                <w:shd w:val="clear" w:color="auto" w:fill="F4F5F7"/>
              </w:rPr>
              <w:t>[0xB0ED]</w:t>
            </w:r>
            <w:r w:rsidRPr="007F7AA4">
              <w:rPr>
                <w:rFonts w:eastAsiaTheme="majorEastAsia" w:cs="Times New Roman"/>
                <w:color w:val="172B4D"/>
                <w:szCs w:val="21"/>
                <w:shd w:val="clear" w:color="auto" w:fill="F4F5F7"/>
              </w:rPr>
              <w:t> 03:42:27.645374 LTE NAS EMM Plain OTA Outgoing MessageAttach request Msg 1</w:t>
            </w:r>
          </w:p>
          <w:p w14:paraId="3648B4A7" w14:textId="77777777" w:rsidR="00E3349F" w:rsidRPr="007F7AA4" w:rsidRDefault="005D2259" w:rsidP="005D2259">
            <w:pPr>
              <w:widowControl/>
              <w:kinsoku/>
              <w:adjustRightInd/>
              <w:rPr>
                <w:rFonts w:eastAsiaTheme="majorEastAsia" w:cs="Times New Roman"/>
                <w:color w:val="172B4D"/>
                <w:szCs w:val="21"/>
              </w:rPr>
            </w:pPr>
            <w:r w:rsidRPr="007F7AA4">
              <w:rPr>
                <w:rFonts w:eastAsiaTheme="majorEastAsia" w:cs="Times New Roman"/>
                <w:highlight w:val="yellow"/>
              </w:rPr>
              <w:t>trans_id = 37 (0x25)</w:t>
            </w:r>
          </w:p>
          <w:p w14:paraId="557151F2" w14:textId="219A44A8" w:rsidR="005D2259" w:rsidRPr="007F7AA4" w:rsidRDefault="005D2259" w:rsidP="005D2259">
            <w:pPr>
              <w:widowControl/>
              <w:kinsoku/>
              <w:adjustRightInd/>
              <w:rPr>
                <w:rFonts w:eastAsiaTheme="majorEastAsia" w:cs="Times New Roman"/>
                <w:b/>
                <w:bCs/>
                <w:color w:val="172B4D"/>
                <w:szCs w:val="21"/>
                <w:shd w:val="clear" w:color="auto" w:fill="F4F5F7"/>
              </w:rPr>
            </w:pPr>
            <w:r w:rsidRPr="007F7AA4">
              <w:rPr>
                <w:rStyle w:val="error"/>
                <w:rFonts w:eastAsiaTheme="majorEastAsia" w:cs="Times New Roman"/>
                <w:b/>
                <w:bCs/>
                <w:color w:val="172B4D"/>
                <w:szCs w:val="21"/>
                <w:shd w:val="clear" w:color="auto" w:fill="F4F5F7"/>
              </w:rPr>
              <w:t>[0xB0EC]</w:t>
            </w:r>
            <w:r w:rsidRPr="007F7AA4">
              <w:rPr>
                <w:rFonts w:eastAsiaTheme="majorEastAsia" w:cs="Times New Roman"/>
                <w:b/>
                <w:bCs/>
                <w:color w:val="172B4D"/>
                <w:szCs w:val="21"/>
                <w:shd w:val="clear" w:color="auto" w:fill="F4F5F7"/>
              </w:rPr>
              <w:t> 03:42:29.895241 LTE NAS EMM Plain OTA Incoming MessageAttach accept Msg 1</w:t>
            </w:r>
          </w:p>
          <w:p w14:paraId="6722A6A9" w14:textId="77777777" w:rsidR="005D2259" w:rsidRPr="007F7AA4" w:rsidRDefault="005D2259" w:rsidP="005D2259">
            <w:pPr>
              <w:widowControl/>
              <w:kinsoku/>
              <w:adjustRightInd/>
              <w:rPr>
                <w:rFonts w:eastAsiaTheme="majorEastAsia" w:cs="Times New Roman"/>
                <w:kern w:val="0"/>
                <w:sz w:val="24"/>
                <w:szCs w:val="24"/>
              </w:rPr>
            </w:pPr>
            <w:r w:rsidRPr="007F7AA4">
              <w:rPr>
                <w:rFonts w:eastAsiaTheme="majorEastAsia" w:cs="Times New Roman"/>
                <w:kern w:val="0"/>
                <w:sz w:val="24"/>
                <w:szCs w:val="24"/>
              </w:rPr>
              <w:lastRenderedPageBreak/>
              <w:t>esm_msg_container</w:t>
            </w:r>
          </w:p>
          <w:p w14:paraId="37608F9D" w14:textId="77777777" w:rsidR="005D2259" w:rsidRPr="007F7AA4" w:rsidRDefault="005D2259" w:rsidP="005D2259">
            <w:pPr>
              <w:widowControl/>
              <w:kinsoku/>
              <w:adjustRightInd/>
              <w:rPr>
                <w:rFonts w:eastAsiaTheme="majorEastAsia" w:cs="Times New Roman"/>
                <w:kern w:val="0"/>
                <w:sz w:val="24"/>
                <w:szCs w:val="24"/>
              </w:rPr>
            </w:pPr>
            <w:r w:rsidRPr="007F7AA4">
              <w:rPr>
                <w:rFonts w:eastAsiaTheme="majorEastAsia" w:cs="Times New Roman"/>
                <w:kern w:val="0"/>
                <w:sz w:val="24"/>
                <w:szCs w:val="24"/>
              </w:rPr>
              <w:t>eps_bearer_id_or_skip_id = 5 (0x5)</w:t>
            </w:r>
          </w:p>
          <w:p w14:paraId="0E725B4C" w14:textId="77777777" w:rsidR="005D2259" w:rsidRPr="007F7AA4" w:rsidRDefault="005D2259" w:rsidP="005D2259">
            <w:pPr>
              <w:widowControl/>
              <w:kinsoku/>
              <w:adjustRightInd/>
              <w:rPr>
                <w:rFonts w:eastAsiaTheme="majorEastAsia" w:cs="Times New Roman"/>
                <w:kern w:val="0"/>
                <w:sz w:val="24"/>
                <w:szCs w:val="24"/>
              </w:rPr>
            </w:pPr>
            <w:r w:rsidRPr="007F7AA4">
              <w:rPr>
                <w:rFonts w:eastAsiaTheme="majorEastAsia" w:cs="Times New Roman"/>
                <w:kern w:val="0"/>
                <w:sz w:val="24"/>
                <w:szCs w:val="24"/>
              </w:rPr>
              <w:t>prot_disc = 2 (0x2) (EPS session management messages)</w:t>
            </w:r>
          </w:p>
          <w:p w14:paraId="177CE12B" w14:textId="77777777" w:rsidR="00E3349F" w:rsidRPr="007F7AA4" w:rsidRDefault="005D2259" w:rsidP="005D2259">
            <w:pPr>
              <w:widowControl/>
              <w:kinsoku/>
              <w:adjustRightInd/>
              <w:rPr>
                <w:rFonts w:eastAsiaTheme="majorEastAsia" w:cs="Times New Roman"/>
                <w:color w:val="172B4D"/>
                <w:szCs w:val="21"/>
              </w:rPr>
            </w:pPr>
            <w:r w:rsidRPr="007F7AA4">
              <w:rPr>
                <w:rFonts w:eastAsiaTheme="majorEastAsia" w:cs="Times New Roman"/>
                <w:kern w:val="0"/>
                <w:sz w:val="24"/>
                <w:szCs w:val="24"/>
                <w:highlight w:val="yellow"/>
              </w:rPr>
              <w:t>trans_id = 36 (0x24)</w:t>
            </w:r>
          </w:p>
          <w:p w14:paraId="79844824" w14:textId="19777980" w:rsidR="005D2259" w:rsidRPr="007F7AA4" w:rsidRDefault="005D2259" w:rsidP="005D2259">
            <w:pPr>
              <w:widowControl/>
              <w:kinsoku/>
              <w:adjustRightInd/>
              <w:rPr>
                <w:rFonts w:eastAsiaTheme="majorEastAsia" w:cs="Times New Roman"/>
                <w:b/>
                <w:bCs/>
                <w:color w:val="172B4D"/>
                <w:szCs w:val="21"/>
                <w:shd w:val="clear" w:color="auto" w:fill="F4F5F7"/>
              </w:rPr>
            </w:pPr>
            <w:r w:rsidRPr="007F7AA4">
              <w:rPr>
                <w:rStyle w:val="error"/>
                <w:rFonts w:eastAsiaTheme="majorEastAsia" w:cs="Times New Roman"/>
                <w:b/>
                <w:bCs/>
                <w:color w:val="172B4D"/>
                <w:szCs w:val="21"/>
                <w:shd w:val="clear" w:color="auto" w:fill="F4F5F7"/>
              </w:rPr>
              <w:t>[0xB0E2]</w:t>
            </w:r>
            <w:r w:rsidRPr="007F7AA4">
              <w:rPr>
                <w:rFonts w:eastAsiaTheme="majorEastAsia" w:cs="Times New Roman"/>
                <w:b/>
                <w:bCs/>
                <w:color w:val="172B4D"/>
                <w:szCs w:val="21"/>
                <w:shd w:val="clear" w:color="auto" w:fill="F4F5F7"/>
              </w:rPr>
              <w:t> 03:42:29.895274 LTE NAS ESM Plain OTA Incoming MessageActivate default EPS bearer context request Msg1</w:t>
            </w:r>
          </w:p>
          <w:p w14:paraId="162CE82B" w14:textId="744AD374" w:rsidR="005D2259" w:rsidRPr="007F7AA4" w:rsidRDefault="005D2259" w:rsidP="005D2259">
            <w:pPr>
              <w:widowControl/>
              <w:kinsoku/>
              <w:adjustRightInd/>
              <w:rPr>
                <w:rFonts w:eastAsiaTheme="majorEastAsia" w:cs="Times New Roman"/>
                <w:kern w:val="0"/>
                <w:sz w:val="24"/>
                <w:szCs w:val="24"/>
              </w:rPr>
            </w:pPr>
            <w:r w:rsidRPr="007F7AA4">
              <w:rPr>
                <w:rFonts w:eastAsiaTheme="majorEastAsia" w:cs="Times New Roman"/>
                <w:highlight w:val="yellow"/>
              </w:rPr>
              <w:t>trans_id = 36 (0x24)</w:t>
            </w:r>
          </w:p>
        </w:tc>
      </w:tr>
    </w:tbl>
    <w:p w14:paraId="1FEBB798" w14:textId="77777777" w:rsidR="008A49A0" w:rsidRPr="007F7AA4" w:rsidRDefault="008A49A0" w:rsidP="00620510">
      <w:pPr>
        <w:rPr>
          <w:rFonts w:eastAsiaTheme="majorEastAsia" w:cs="Times New Roman"/>
        </w:rPr>
      </w:pPr>
    </w:p>
    <w:p w14:paraId="1A3E220E" w14:textId="6DF1AA1B" w:rsidR="0033624F" w:rsidRPr="007F7AA4" w:rsidRDefault="000E1684" w:rsidP="0033624F">
      <w:pPr>
        <w:pStyle w:val="3"/>
        <w:spacing w:before="156" w:after="156"/>
        <w:rPr>
          <w:rFonts w:eastAsiaTheme="majorEastAsia" w:cs="Times New Roman"/>
        </w:rPr>
      </w:pPr>
      <w:bookmarkStart w:id="137" w:name="_Toc87714715"/>
      <w:r w:rsidRPr="007F7AA4">
        <w:rPr>
          <w:rFonts w:eastAsiaTheme="majorEastAsia" w:cs="Times New Roman"/>
        </w:rPr>
        <w:t>LTE</w:t>
      </w:r>
      <w:r w:rsidRPr="007F7AA4">
        <w:rPr>
          <w:rFonts w:eastAsiaTheme="majorEastAsia" w:cs="Times New Roman"/>
        </w:rPr>
        <w:t>系统获取状态无法正常</w:t>
      </w:r>
      <w:r w:rsidR="0033624F" w:rsidRPr="007F7AA4">
        <w:rPr>
          <w:rFonts w:eastAsiaTheme="majorEastAsia" w:cs="Times New Roman"/>
        </w:rPr>
        <w:t>接收</w:t>
      </w:r>
      <w:r w:rsidR="0033624F" w:rsidRPr="007F7AA4">
        <w:rPr>
          <w:rFonts w:eastAsiaTheme="majorEastAsia" w:cs="Times New Roman"/>
        </w:rPr>
        <w:t>Paging</w:t>
      </w:r>
      <w:r w:rsidR="0033624F" w:rsidRPr="007F7AA4">
        <w:rPr>
          <w:rFonts w:eastAsiaTheme="majorEastAsia" w:cs="Times New Roman"/>
        </w:rPr>
        <w:t>消息</w:t>
      </w:r>
      <w:bookmarkEnd w:id="137"/>
    </w:p>
    <w:p w14:paraId="211E7CD7" w14:textId="45943B25" w:rsidR="00645F0C" w:rsidRPr="007F7AA4" w:rsidRDefault="00645F0C" w:rsidP="00645F0C">
      <w:pPr>
        <w:rPr>
          <w:rFonts w:eastAsiaTheme="majorEastAsia" w:cs="Times New Roman"/>
        </w:rPr>
      </w:pPr>
      <w:r w:rsidRPr="007F7AA4">
        <w:rPr>
          <w:rFonts w:eastAsiaTheme="majorEastAsia" w:cs="Times New Roman"/>
        </w:rPr>
        <w:t>读取</w:t>
      </w:r>
      <w:r w:rsidRPr="007F7AA4">
        <w:rPr>
          <w:rFonts w:eastAsiaTheme="majorEastAsia" w:cs="Times New Roman"/>
        </w:rPr>
        <w:t>SIB</w:t>
      </w:r>
      <w:r w:rsidRPr="007F7AA4">
        <w:rPr>
          <w:rFonts w:eastAsiaTheme="majorEastAsia" w:cs="Times New Roman"/>
        </w:rPr>
        <w:t>失败，导致长时间处于系统获取的状态，这个时间段内无法正常接收</w:t>
      </w:r>
      <w:r w:rsidRPr="007F7AA4">
        <w:rPr>
          <w:rFonts w:eastAsiaTheme="majorEastAsia" w:cs="Times New Roman"/>
        </w:rPr>
        <w:t>paging</w:t>
      </w:r>
      <w:r w:rsidRPr="007F7AA4">
        <w:rPr>
          <w:rFonts w:eastAsiaTheme="majorEastAsia" w:cs="Times New Roman"/>
        </w:rPr>
        <w:t>消息。</w:t>
      </w:r>
      <w:r w:rsidR="007D5745" w:rsidRPr="007F7AA4">
        <w:rPr>
          <w:rFonts w:eastAsiaTheme="majorEastAsia" w:cs="Times New Roman"/>
        </w:rPr>
        <w:t>常见原因为网络侧系统消息编码问题。</w:t>
      </w:r>
    </w:p>
    <w:p w14:paraId="21FAF6ED" w14:textId="637E75A0" w:rsidR="0033624F" w:rsidRPr="007F7AA4" w:rsidRDefault="00C7676F" w:rsidP="0033624F">
      <w:pPr>
        <w:rPr>
          <w:rFonts w:eastAsiaTheme="majorEastAsia" w:cs="Times New Roman"/>
        </w:rPr>
      </w:pPr>
      <w:hyperlink r:id="rId78" w:history="1">
        <w:r w:rsidR="0033624F" w:rsidRPr="007F7AA4">
          <w:rPr>
            <w:rFonts w:eastAsiaTheme="majorEastAsia" w:cs="Times New Roman"/>
          </w:rPr>
          <w:t>UPGR8150R-2069</w:t>
        </w:r>
      </w:hyperlink>
      <w:r w:rsidR="0033624F" w:rsidRPr="007F7AA4">
        <w:rPr>
          <w:rFonts w:eastAsiaTheme="majorEastAsia" w:cs="Times New Roman"/>
        </w:rPr>
        <w:t xml:space="preserve"> FT_F1-R-Hangzhou_</w:t>
      </w:r>
      <w:r w:rsidR="0033624F" w:rsidRPr="007F7AA4">
        <w:rPr>
          <w:rFonts w:eastAsiaTheme="majorEastAsia" w:cs="Times New Roman"/>
        </w:rPr>
        <w:t>卡一主卡移动</w:t>
      </w:r>
      <w:r w:rsidR="0033624F" w:rsidRPr="007F7AA4">
        <w:rPr>
          <w:rFonts w:eastAsiaTheme="majorEastAsia" w:cs="Times New Roman"/>
        </w:rPr>
        <w:t>4Gvolte+</w:t>
      </w:r>
      <w:r w:rsidR="0033624F" w:rsidRPr="007F7AA4">
        <w:rPr>
          <w:rFonts w:eastAsiaTheme="majorEastAsia" w:cs="Times New Roman"/>
        </w:rPr>
        <w:t>卡二副卡移动</w:t>
      </w:r>
      <w:r w:rsidR="0033624F" w:rsidRPr="007F7AA4">
        <w:rPr>
          <w:rFonts w:eastAsiaTheme="majorEastAsia" w:cs="Times New Roman"/>
        </w:rPr>
        <w:t>4G_PS_SIM1</w:t>
      </w:r>
      <w:r w:rsidR="0033624F" w:rsidRPr="007F7AA4">
        <w:rPr>
          <w:rFonts w:eastAsiaTheme="majorEastAsia" w:cs="Times New Roman"/>
        </w:rPr>
        <w:t>呼叫</w:t>
      </w:r>
      <w:r w:rsidR="0033624F" w:rsidRPr="007F7AA4">
        <w:rPr>
          <w:rFonts w:eastAsiaTheme="majorEastAsia" w:cs="Times New Roman"/>
        </w:rPr>
        <w:t>SIM2</w:t>
      </w:r>
      <w:r w:rsidR="0033624F" w:rsidRPr="007F7AA4">
        <w:rPr>
          <w:rFonts w:eastAsiaTheme="majorEastAsia" w:cs="Times New Roman"/>
        </w:rPr>
        <w:t>，</w:t>
      </w:r>
      <w:r w:rsidR="0033624F" w:rsidRPr="007F7AA4">
        <w:rPr>
          <w:rFonts w:eastAsiaTheme="majorEastAsia" w:cs="Times New Roman"/>
        </w:rPr>
        <w:t>MO</w:t>
      </w:r>
      <w:r w:rsidR="0033624F" w:rsidRPr="007F7AA4">
        <w:rPr>
          <w:rFonts w:eastAsiaTheme="majorEastAsia" w:cs="Times New Roman"/>
        </w:rPr>
        <w:t>端提示暂时无法接通（</w:t>
      </w:r>
      <w:r w:rsidR="0033624F" w:rsidRPr="007F7AA4">
        <w:rPr>
          <w:rFonts w:eastAsiaTheme="majorEastAsia" w:cs="Times New Roman"/>
        </w:rPr>
        <w:t>1/30</w:t>
      </w:r>
      <w:r w:rsidR="0033624F" w:rsidRPr="007F7AA4">
        <w:rPr>
          <w:rFonts w:eastAsiaTheme="majorEastAsia" w:cs="Times New Roman"/>
        </w:rPr>
        <w:t>）</w:t>
      </w:r>
      <w:r w:rsidR="0033624F" w:rsidRPr="007F7AA4">
        <w:rPr>
          <w:rFonts w:eastAsiaTheme="majorEastAsia" w:cs="Times New Roman"/>
        </w:rPr>
        <w:t xml:space="preserve"> _0308</w:t>
      </w:r>
    </w:p>
    <w:tbl>
      <w:tblPr>
        <w:tblStyle w:val="a7"/>
        <w:tblW w:w="0" w:type="auto"/>
        <w:tblLook w:val="04A0" w:firstRow="1" w:lastRow="0" w:firstColumn="1" w:lastColumn="0" w:noHBand="0" w:noVBand="1"/>
      </w:tblPr>
      <w:tblGrid>
        <w:gridCol w:w="13454"/>
      </w:tblGrid>
      <w:tr w:rsidR="00C40C92" w:rsidRPr="007F7AA4" w14:paraId="75FCAEBE" w14:textId="77777777" w:rsidTr="00C40C92">
        <w:tc>
          <w:tcPr>
            <w:tcW w:w="13454" w:type="dxa"/>
          </w:tcPr>
          <w:p w14:paraId="1879E7A5" w14:textId="2FDCE8B8" w:rsidR="00C40C92" w:rsidRPr="007F7AA4" w:rsidRDefault="00E35C34" w:rsidP="00C40C92">
            <w:pPr>
              <w:rPr>
                <w:rFonts w:eastAsiaTheme="majorEastAsia" w:cs="Times New Roman"/>
              </w:rPr>
            </w:pPr>
            <w:r w:rsidRPr="007F7AA4">
              <w:rPr>
                <w:rFonts w:eastAsiaTheme="majorEastAsia" w:cs="Times New Roman"/>
              </w:rPr>
              <w:t>由于</w:t>
            </w:r>
            <w:r w:rsidR="00C40C92" w:rsidRPr="007F7AA4">
              <w:rPr>
                <w:rFonts w:eastAsiaTheme="majorEastAsia" w:cs="Times New Roman"/>
              </w:rPr>
              <w:t>卡</w:t>
            </w:r>
            <w:r w:rsidR="00C40C92" w:rsidRPr="007F7AA4">
              <w:rPr>
                <w:rFonts w:eastAsiaTheme="majorEastAsia" w:cs="Times New Roman"/>
              </w:rPr>
              <w:t>1</w:t>
            </w:r>
            <w:r w:rsidR="00C40C92" w:rsidRPr="007F7AA4">
              <w:rPr>
                <w:rFonts w:eastAsiaTheme="majorEastAsia" w:cs="Times New Roman"/>
              </w:rPr>
              <w:t>处于呼叫中，导致卡</w:t>
            </w:r>
            <w:r w:rsidR="00C40C92" w:rsidRPr="007F7AA4">
              <w:rPr>
                <w:rFonts w:eastAsiaTheme="majorEastAsia" w:cs="Times New Roman"/>
              </w:rPr>
              <w:t>2</w:t>
            </w:r>
            <w:r w:rsidR="00C40C92" w:rsidRPr="007F7AA4">
              <w:rPr>
                <w:rFonts w:eastAsiaTheme="majorEastAsia" w:cs="Times New Roman"/>
              </w:rPr>
              <w:t>无服务。卡</w:t>
            </w:r>
            <w:r w:rsidR="00C40C92" w:rsidRPr="007F7AA4">
              <w:rPr>
                <w:rFonts w:eastAsiaTheme="majorEastAsia" w:cs="Times New Roman"/>
              </w:rPr>
              <w:t>1</w:t>
            </w:r>
            <w:r w:rsidR="00C40C92" w:rsidRPr="007F7AA4">
              <w:rPr>
                <w:rFonts w:eastAsiaTheme="majorEastAsia" w:cs="Times New Roman"/>
              </w:rPr>
              <w:t>呼叫结束后，卡</w:t>
            </w:r>
            <w:r w:rsidR="00C40C92" w:rsidRPr="007F7AA4">
              <w:rPr>
                <w:rFonts w:eastAsiaTheme="majorEastAsia" w:cs="Times New Roman"/>
              </w:rPr>
              <w:t>2</w:t>
            </w:r>
            <w:r w:rsidR="00C40C92" w:rsidRPr="007F7AA4">
              <w:rPr>
                <w:rFonts w:eastAsiaTheme="majorEastAsia" w:cs="Times New Roman"/>
              </w:rPr>
              <w:t>需要恢复业务，重新获取消息。</w:t>
            </w:r>
          </w:p>
          <w:p w14:paraId="17B86DD9" w14:textId="77777777" w:rsidR="00C40C92" w:rsidRPr="007F7AA4" w:rsidRDefault="00C40C92" w:rsidP="00C40C92">
            <w:pPr>
              <w:rPr>
                <w:rFonts w:eastAsiaTheme="majorEastAsia" w:cs="Times New Roman"/>
              </w:rPr>
            </w:pPr>
            <w:r w:rsidRPr="007F7AA4">
              <w:rPr>
                <w:rFonts w:eastAsiaTheme="majorEastAsia" w:cs="Times New Roman"/>
              </w:rPr>
              <w:t>UE was in the middle of ACQ procedure, it detect different cells on freq 38544, but couldn't camp on them because SIB read error.</w:t>
            </w:r>
          </w:p>
          <w:p w14:paraId="195AED8F" w14:textId="77777777" w:rsidR="00C40C92" w:rsidRPr="007F7AA4" w:rsidRDefault="00C40C92" w:rsidP="00C40C92">
            <w:pPr>
              <w:rPr>
                <w:rFonts w:eastAsiaTheme="majorEastAsia" w:cs="Times New Roman"/>
              </w:rPr>
            </w:pPr>
            <w:r w:rsidRPr="007F7AA4">
              <w:rPr>
                <w:rFonts w:eastAsiaTheme="majorEastAsia" w:cs="Times New Roman"/>
              </w:rPr>
              <w:t>At last, UE camped on cell (41134,351)</w:t>
            </w:r>
          </w:p>
          <w:p w14:paraId="5058449D" w14:textId="77777777" w:rsidR="00C40C92" w:rsidRPr="007F7AA4" w:rsidRDefault="00C40C92" w:rsidP="00C40C92">
            <w:pPr>
              <w:rPr>
                <w:rFonts w:eastAsiaTheme="majorEastAsia" w:cs="Times New Roman"/>
              </w:rPr>
            </w:pPr>
            <w:r w:rsidRPr="007F7AA4">
              <w:rPr>
                <w:rFonts w:eastAsiaTheme="majorEastAsia" w:cs="Times New Roman"/>
              </w:rPr>
              <w:t>MT side log: diag_log_20210308_1256331615179393198.qmdl</w:t>
            </w:r>
          </w:p>
          <w:p w14:paraId="654D27AE" w14:textId="77777777" w:rsidR="00C40C92" w:rsidRPr="007F7AA4" w:rsidRDefault="00C40C92" w:rsidP="00C40C92">
            <w:pPr>
              <w:rPr>
                <w:rFonts w:eastAsiaTheme="majorEastAsia" w:cs="Times New Roman"/>
                <w:b/>
              </w:rPr>
            </w:pPr>
            <w:r w:rsidRPr="007F7AA4">
              <w:rPr>
                <w:rFonts w:eastAsiaTheme="majorEastAsia" w:cs="Times New Roman"/>
                <w:b/>
              </w:rPr>
              <w:t>// MIB</w:t>
            </w:r>
            <w:r w:rsidRPr="007F7AA4">
              <w:rPr>
                <w:rFonts w:eastAsiaTheme="majorEastAsia" w:cs="Times New Roman"/>
                <w:b/>
              </w:rPr>
              <w:t>读取成功，但是</w:t>
            </w:r>
            <w:r w:rsidRPr="007F7AA4">
              <w:rPr>
                <w:rFonts w:eastAsiaTheme="majorEastAsia" w:cs="Times New Roman"/>
                <w:b/>
              </w:rPr>
              <w:t>SIB</w:t>
            </w:r>
            <w:r w:rsidRPr="007F7AA4">
              <w:rPr>
                <w:rFonts w:eastAsiaTheme="majorEastAsia" w:cs="Times New Roman"/>
                <w:b/>
              </w:rPr>
              <w:t>读取失败，到时长时间处于系统获取状态</w:t>
            </w:r>
          </w:p>
          <w:p w14:paraId="5BF82696" w14:textId="77777777" w:rsidR="00C40C92" w:rsidRPr="007F7AA4" w:rsidRDefault="00C40C92" w:rsidP="00C40C92">
            <w:pPr>
              <w:rPr>
                <w:rFonts w:eastAsiaTheme="majorEastAsia" w:cs="Times New Roman"/>
              </w:rPr>
            </w:pPr>
            <w:r w:rsidRPr="007F7AA4">
              <w:rPr>
                <w:rFonts w:eastAsiaTheme="majorEastAsia" w:cs="Times New Roman"/>
              </w:rPr>
              <w:t>04:56:33.177 lte_rrc_csp.c 29372 L CSP: Acq succeeded on physical cell ID 190 on earfcn 38544, MIB SFN 952 Sub-ID:2</w:t>
            </w:r>
          </w:p>
          <w:p w14:paraId="59ED234E" w14:textId="77777777" w:rsidR="00C40C92" w:rsidRPr="007F7AA4" w:rsidRDefault="00C40C92" w:rsidP="00C40C92">
            <w:pPr>
              <w:rPr>
                <w:rFonts w:eastAsiaTheme="majorEastAsia" w:cs="Times New Roman"/>
              </w:rPr>
            </w:pPr>
            <w:r w:rsidRPr="007F7AA4">
              <w:rPr>
                <w:rFonts w:eastAsiaTheme="majorEastAsia" w:cs="Times New Roman"/>
              </w:rPr>
              <w:t>04:56:33.498 lte_rrc_csp.c 33400 H CSP: Continuing with cell selection after SIB read error Sub-ID:2</w:t>
            </w:r>
          </w:p>
          <w:p w14:paraId="797046DE" w14:textId="77777777" w:rsidR="00C40C92" w:rsidRPr="007F7AA4" w:rsidRDefault="00C40C92" w:rsidP="00C40C92">
            <w:pPr>
              <w:rPr>
                <w:rFonts w:eastAsiaTheme="majorEastAsia" w:cs="Times New Roman"/>
              </w:rPr>
            </w:pPr>
            <w:r w:rsidRPr="007F7AA4">
              <w:rPr>
                <w:rFonts w:eastAsiaTheme="majorEastAsia" w:cs="Times New Roman"/>
              </w:rPr>
              <w:t xml:space="preserve">04:56:35.147 lte_rrc_csp.c 29372 L CSP: </w:t>
            </w:r>
            <w:r w:rsidRPr="007F7AA4">
              <w:rPr>
                <w:rFonts w:eastAsiaTheme="majorEastAsia" w:cs="Times New Roman"/>
                <w:highlight w:val="yellow"/>
              </w:rPr>
              <w:t>Acq succeeded on physical cell ID 468 on earfcn 38544, MIB SFN 124 Sub-ID:2</w:t>
            </w:r>
          </w:p>
          <w:p w14:paraId="635BA330" w14:textId="77777777" w:rsidR="00C40C92" w:rsidRPr="007F7AA4" w:rsidRDefault="00C40C92" w:rsidP="00C40C92">
            <w:pPr>
              <w:rPr>
                <w:rFonts w:eastAsiaTheme="majorEastAsia" w:cs="Times New Roman"/>
              </w:rPr>
            </w:pPr>
            <w:r w:rsidRPr="007F7AA4">
              <w:rPr>
                <w:rFonts w:eastAsiaTheme="majorEastAsia" w:cs="Times New Roman"/>
                <w:highlight w:val="yellow"/>
              </w:rPr>
              <w:t>04:56:35.469 lte_rrc_csp.c 33400 H CSP: Continuing with cell selection after SIB read error Sub-ID:2</w:t>
            </w:r>
          </w:p>
          <w:p w14:paraId="4D90620C" w14:textId="77777777" w:rsidR="00C40C92" w:rsidRPr="007F7AA4" w:rsidRDefault="00C40C92" w:rsidP="00C40C92">
            <w:pPr>
              <w:rPr>
                <w:rFonts w:eastAsiaTheme="majorEastAsia" w:cs="Times New Roman"/>
              </w:rPr>
            </w:pPr>
            <w:r w:rsidRPr="007F7AA4">
              <w:rPr>
                <w:rFonts w:eastAsiaTheme="majorEastAsia" w:cs="Times New Roman"/>
              </w:rPr>
              <w:t>04:56:37.147 lte_rrc_csp.c 29372 L CSP: Acq succeeded on physical cell ID 482 on earfcn 38544, MIB SFN 324 Sub-ID:2</w:t>
            </w:r>
          </w:p>
          <w:p w14:paraId="370E38A2" w14:textId="77777777" w:rsidR="00C40C92" w:rsidRPr="007F7AA4" w:rsidRDefault="00C40C92" w:rsidP="00C40C92">
            <w:pPr>
              <w:rPr>
                <w:rFonts w:eastAsiaTheme="majorEastAsia" w:cs="Times New Roman"/>
              </w:rPr>
            </w:pPr>
            <w:r w:rsidRPr="007F7AA4">
              <w:rPr>
                <w:rFonts w:eastAsiaTheme="majorEastAsia" w:cs="Times New Roman"/>
              </w:rPr>
              <w:t>04:56:37.468 lte_rrc_csp.c 33400 H CSP: Continuing with cell selection after SIB read error Sub-ID:2</w:t>
            </w:r>
          </w:p>
          <w:p w14:paraId="379F6343" w14:textId="77777777" w:rsidR="00C40C92" w:rsidRPr="007F7AA4" w:rsidRDefault="00C40C92" w:rsidP="00C40C92">
            <w:pPr>
              <w:rPr>
                <w:rFonts w:eastAsiaTheme="majorEastAsia" w:cs="Times New Roman"/>
              </w:rPr>
            </w:pPr>
            <w:r w:rsidRPr="007F7AA4">
              <w:rPr>
                <w:rFonts w:eastAsiaTheme="majorEastAsia" w:cs="Times New Roman"/>
              </w:rPr>
              <w:t>04:56:39.127 lte_rrc_csp.c 29372 L CSP: Acq succeeded on physical cell ID 310 on earfcn 38544, MIB SFN 524 Sub-ID:2</w:t>
            </w:r>
          </w:p>
          <w:p w14:paraId="78AFD4F5" w14:textId="77777777" w:rsidR="00C40C92" w:rsidRPr="007F7AA4" w:rsidRDefault="00C40C92" w:rsidP="00C40C92">
            <w:pPr>
              <w:rPr>
                <w:rFonts w:eastAsiaTheme="majorEastAsia" w:cs="Times New Roman"/>
              </w:rPr>
            </w:pPr>
            <w:r w:rsidRPr="007F7AA4">
              <w:rPr>
                <w:rFonts w:eastAsiaTheme="majorEastAsia" w:cs="Times New Roman"/>
              </w:rPr>
              <w:t>04:56:39.448 lte_rrc_csp.c 33400 H CSP: Continuing with cell selection after SIB read error Sub-ID:2</w:t>
            </w:r>
          </w:p>
          <w:p w14:paraId="0C89B01F" w14:textId="77777777" w:rsidR="00C40C92" w:rsidRPr="007F7AA4" w:rsidRDefault="00C40C92" w:rsidP="00C40C92">
            <w:pPr>
              <w:rPr>
                <w:rFonts w:eastAsiaTheme="majorEastAsia" w:cs="Times New Roman"/>
              </w:rPr>
            </w:pPr>
            <w:r w:rsidRPr="007F7AA4">
              <w:rPr>
                <w:rFonts w:eastAsiaTheme="majorEastAsia" w:cs="Times New Roman"/>
              </w:rPr>
              <w:t>//Now UE camped on cell (41134,351)</w:t>
            </w:r>
          </w:p>
          <w:p w14:paraId="19364525" w14:textId="77777777" w:rsidR="00C40C92" w:rsidRPr="007F7AA4" w:rsidRDefault="00C40C92" w:rsidP="00C40C92">
            <w:pPr>
              <w:rPr>
                <w:rFonts w:eastAsiaTheme="majorEastAsia" w:cs="Times New Roman"/>
              </w:rPr>
            </w:pPr>
            <w:r w:rsidRPr="007F7AA4">
              <w:rPr>
                <w:rFonts w:eastAsiaTheme="majorEastAsia" w:cs="Times New Roman"/>
              </w:rPr>
              <w:t>04:56:44.907 lte_rrc_csp.c 29372 L CSP: Acq succeeded on physical cell ID 351 on earfcn 41134, MIB SFN 76 Sub-ID:2</w:t>
            </w:r>
          </w:p>
          <w:p w14:paraId="675654B6" w14:textId="5207528A" w:rsidR="00C40C92" w:rsidRPr="007F7AA4" w:rsidRDefault="00C40C92" w:rsidP="00C40C92">
            <w:pPr>
              <w:rPr>
                <w:rFonts w:eastAsiaTheme="majorEastAsia" w:cs="Times New Roman"/>
              </w:rPr>
            </w:pPr>
            <w:r w:rsidRPr="007F7AA4">
              <w:rPr>
                <w:rFonts w:eastAsiaTheme="majorEastAsia" w:cs="Times New Roman"/>
                <w:highlight w:val="yellow"/>
              </w:rPr>
              <w:t>04:56:46.542 lte_rrc_csp.c 27108 L CSP: Camped on physical cell ID 351 on earfcn 41134 Sub-ID:2</w:t>
            </w:r>
          </w:p>
        </w:tc>
      </w:tr>
    </w:tbl>
    <w:p w14:paraId="3B5111C8" w14:textId="3B6C878A" w:rsidR="0033624F" w:rsidRPr="007F7AA4" w:rsidRDefault="007243A3" w:rsidP="007243A3">
      <w:pPr>
        <w:pStyle w:val="2"/>
        <w:spacing w:before="156" w:after="156"/>
        <w:rPr>
          <w:rFonts w:cs="Times New Roman"/>
        </w:rPr>
      </w:pPr>
      <w:bookmarkStart w:id="138" w:name="_Toc87714716"/>
      <w:r w:rsidRPr="007F7AA4">
        <w:rPr>
          <w:rFonts w:cs="Times New Roman"/>
        </w:rPr>
        <w:t>数据业务断流相关</w:t>
      </w:r>
      <w:bookmarkEnd w:id="138"/>
    </w:p>
    <w:p w14:paraId="4D988915" w14:textId="609919B7" w:rsidR="008B5C1E" w:rsidRPr="007F7AA4" w:rsidRDefault="008B5C1E" w:rsidP="008B5C1E">
      <w:pPr>
        <w:rPr>
          <w:rFonts w:eastAsiaTheme="majorEastAsia" w:cs="Times New Roman"/>
        </w:rPr>
      </w:pPr>
      <w:r w:rsidRPr="007F7AA4">
        <w:rPr>
          <w:rFonts w:eastAsiaTheme="majorEastAsia" w:cs="Times New Roman"/>
        </w:rPr>
        <w:t>数据断流问题分析流程：</w:t>
      </w:r>
    </w:p>
    <w:p w14:paraId="6C7C6B21" w14:textId="73468C7E" w:rsidR="008B5C1E" w:rsidRPr="007F7AA4" w:rsidRDefault="008B5C1E" w:rsidP="00F42A86">
      <w:pPr>
        <w:pStyle w:val="ac"/>
        <w:numPr>
          <w:ilvl w:val="0"/>
          <w:numId w:val="7"/>
        </w:numPr>
        <w:ind w:firstLineChars="0"/>
        <w:rPr>
          <w:rFonts w:eastAsiaTheme="majorEastAsia" w:cs="Times New Roman"/>
        </w:rPr>
      </w:pPr>
      <w:r w:rsidRPr="007F7AA4">
        <w:rPr>
          <w:rFonts w:eastAsiaTheme="majorEastAsia" w:cs="Times New Roman"/>
        </w:rPr>
        <w:t>查看当前数据主卡的注册状态</w:t>
      </w:r>
    </w:p>
    <w:p w14:paraId="7488AD6A" w14:textId="0C479A5C" w:rsidR="008B5C1E" w:rsidRPr="007F7AA4" w:rsidRDefault="008B5C1E" w:rsidP="00F42A86">
      <w:pPr>
        <w:pStyle w:val="ac"/>
        <w:numPr>
          <w:ilvl w:val="0"/>
          <w:numId w:val="7"/>
        </w:numPr>
        <w:ind w:firstLineChars="0"/>
        <w:rPr>
          <w:rFonts w:eastAsiaTheme="majorEastAsia" w:cs="Times New Roman"/>
        </w:rPr>
      </w:pPr>
      <w:r w:rsidRPr="007F7AA4">
        <w:rPr>
          <w:rFonts w:eastAsiaTheme="majorEastAsia" w:cs="Times New Roman"/>
        </w:rPr>
        <w:t>查看当前断流时间段是否存在数据上行和下行</w:t>
      </w:r>
      <w:r w:rsidR="00D26E24" w:rsidRPr="007F7AA4">
        <w:rPr>
          <w:rFonts w:eastAsiaTheme="majorEastAsia" w:cs="Times New Roman"/>
        </w:rPr>
        <w:t xml:space="preserve">-&gt; </w:t>
      </w:r>
      <w:r w:rsidR="00D26E24" w:rsidRPr="007F7AA4">
        <w:rPr>
          <w:rFonts w:eastAsiaTheme="majorEastAsia" w:cs="Times New Roman"/>
        </w:rPr>
        <w:t>确定</w:t>
      </w:r>
      <w:r w:rsidR="00D26E24" w:rsidRPr="007F7AA4">
        <w:rPr>
          <w:rFonts w:eastAsiaTheme="majorEastAsia" w:cs="Times New Roman"/>
        </w:rPr>
        <w:t>Modem</w:t>
      </w:r>
      <w:r w:rsidR="00D26E24" w:rsidRPr="007F7AA4">
        <w:rPr>
          <w:rFonts w:eastAsiaTheme="majorEastAsia" w:cs="Times New Roman"/>
        </w:rPr>
        <w:t>是否有</w:t>
      </w:r>
      <w:r w:rsidR="00D26E24" w:rsidRPr="007F7AA4">
        <w:rPr>
          <w:rFonts w:eastAsiaTheme="majorEastAsia" w:cs="Times New Roman"/>
        </w:rPr>
        <w:t>suspend UL</w:t>
      </w:r>
      <w:r w:rsidR="00D26E24" w:rsidRPr="007F7AA4">
        <w:rPr>
          <w:rFonts w:eastAsiaTheme="majorEastAsia" w:cs="Times New Roman"/>
        </w:rPr>
        <w:t>或者</w:t>
      </w:r>
      <w:r w:rsidR="00D26E24" w:rsidRPr="007F7AA4">
        <w:rPr>
          <w:rFonts w:eastAsiaTheme="majorEastAsia" w:cs="Times New Roman"/>
        </w:rPr>
        <w:t>DL</w:t>
      </w:r>
      <w:r w:rsidR="00D26E24" w:rsidRPr="007F7AA4">
        <w:rPr>
          <w:rFonts w:eastAsiaTheme="majorEastAsia" w:cs="Times New Roman"/>
        </w:rPr>
        <w:t>流</w:t>
      </w:r>
    </w:p>
    <w:p w14:paraId="0084E736" w14:textId="024249CC" w:rsidR="00C907BE" w:rsidRPr="007F7AA4" w:rsidRDefault="00C907BE" w:rsidP="00F42A86">
      <w:pPr>
        <w:pStyle w:val="ac"/>
        <w:numPr>
          <w:ilvl w:val="0"/>
          <w:numId w:val="7"/>
        </w:numPr>
        <w:ind w:firstLineChars="0"/>
        <w:rPr>
          <w:rFonts w:eastAsiaTheme="majorEastAsia" w:cs="Times New Roman"/>
        </w:rPr>
      </w:pPr>
      <w:r w:rsidRPr="007F7AA4">
        <w:rPr>
          <w:rFonts w:eastAsiaTheme="majorEastAsia" w:cs="Times New Roman"/>
        </w:rPr>
        <w:t>查看是否只有特定的</w:t>
      </w:r>
      <w:r w:rsidRPr="007F7AA4">
        <w:rPr>
          <w:rFonts w:eastAsiaTheme="majorEastAsia" w:cs="Times New Roman"/>
        </w:rPr>
        <w:t>APP</w:t>
      </w:r>
      <w:r w:rsidRPr="007F7AA4">
        <w:rPr>
          <w:rFonts w:eastAsiaTheme="majorEastAsia" w:cs="Times New Roman"/>
        </w:rPr>
        <w:t>才会出现断流，其他</w:t>
      </w:r>
      <w:r w:rsidRPr="007F7AA4">
        <w:rPr>
          <w:rFonts w:eastAsiaTheme="majorEastAsia" w:cs="Times New Roman"/>
        </w:rPr>
        <w:t>APP</w:t>
      </w:r>
      <w:r w:rsidRPr="007F7AA4">
        <w:rPr>
          <w:rFonts w:eastAsiaTheme="majorEastAsia" w:cs="Times New Roman"/>
        </w:rPr>
        <w:t>能够正常上网</w:t>
      </w:r>
    </w:p>
    <w:p w14:paraId="09D8D0BB" w14:textId="49225F69" w:rsidR="00AB2CAC" w:rsidRPr="007F7AA4" w:rsidRDefault="00AB2CAC" w:rsidP="00F42A86">
      <w:pPr>
        <w:pStyle w:val="ac"/>
        <w:numPr>
          <w:ilvl w:val="0"/>
          <w:numId w:val="7"/>
        </w:numPr>
        <w:ind w:firstLineChars="0"/>
        <w:rPr>
          <w:rFonts w:eastAsiaTheme="majorEastAsia" w:cs="Times New Roman"/>
        </w:rPr>
      </w:pPr>
      <w:r w:rsidRPr="007F7AA4">
        <w:rPr>
          <w:rFonts w:eastAsiaTheme="majorEastAsia" w:cs="Times New Roman"/>
        </w:rPr>
        <w:t>查看</w:t>
      </w:r>
      <w:r w:rsidRPr="007F7AA4">
        <w:rPr>
          <w:rFonts w:eastAsiaTheme="majorEastAsia" w:cs="Times New Roman"/>
        </w:rPr>
        <w:t>DPL(Wireshark) Log</w:t>
      </w:r>
      <w:r w:rsidRPr="007F7AA4">
        <w:rPr>
          <w:rFonts w:eastAsiaTheme="majorEastAsia" w:cs="Times New Roman"/>
        </w:rPr>
        <w:t>确定是否在</w:t>
      </w:r>
      <w:r w:rsidRPr="007F7AA4">
        <w:rPr>
          <w:rFonts w:eastAsiaTheme="majorEastAsia" w:cs="Times New Roman"/>
        </w:rPr>
        <w:t>TCP</w:t>
      </w:r>
      <w:r w:rsidRPr="007F7AA4">
        <w:rPr>
          <w:rFonts w:eastAsiaTheme="majorEastAsia" w:cs="Times New Roman"/>
        </w:rPr>
        <w:t>链路上存在故障</w:t>
      </w:r>
    </w:p>
    <w:p w14:paraId="74481414" w14:textId="0D7049D2" w:rsidR="007243A3" w:rsidRPr="007F7AA4" w:rsidRDefault="00C7676F" w:rsidP="007243A3">
      <w:pPr>
        <w:rPr>
          <w:rFonts w:eastAsiaTheme="majorEastAsia" w:cs="Times New Roman"/>
        </w:rPr>
      </w:pPr>
      <w:hyperlink r:id="rId79" w:history="1">
        <w:r w:rsidR="007243A3" w:rsidRPr="007F7AA4">
          <w:rPr>
            <w:rFonts w:eastAsiaTheme="majorEastAsia" w:cs="Times New Roman"/>
          </w:rPr>
          <w:t>THYME-3871</w:t>
        </w:r>
      </w:hyperlink>
      <w:r w:rsidR="007243A3" w:rsidRPr="007F7AA4">
        <w:rPr>
          <w:rFonts w:eastAsiaTheme="majorEastAsia" w:cs="Times New Roman"/>
        </w:rPr>
        <w:t xml:space="preserve"> J2S_R_NJ_Modem_</w:t>
      </w:r>
      <w:r w:rsidR="007243A3" w:rsidRPr="007F7AA4">
        <w:rPr>
          <w:rFonts w:eastAsiaTheme="majorEastAsia" w:cs="Times New Roman"/>
        </w:rPr>
        <w:t>测试机插卡卡</w:t>
      </w:r>
      <w:r w:rsidR="007243A3" w:rsidRPr="007F7AA4">
        <w:rPr>
          <w:rFonts w:eastAsiaTheme="majorEastAsia" w:cs="Times New Roman"/>
        </w:rPr>
        <w:t>1</w:t>
      </w:r>
      <w:r w:rsidR="007243A3" w:rsidRPr="007F7AA4">
        <w:rPr>
          <w:rFonts w:eastAsiaTheme="majorEastAsia" w:cs="Times New Roman"/>
        </w:rPr>
        <w:t>电信</w:t>
      </w:r>
      <w:r w:rsidR="007243A3" w:rsidRPr="007F7AA4">
        <w:rPr>
          <w:rFonts w:eastAsiaTheme="majorEastAsia" w:cs="Times New Roman"/>
        </w:rPr>
        <w:t>4G+</w:t>
      </w:r>
      <w:r w:rsidR="007243A3" w:rsidRPr="007F7AA4">
        <w:rPr>
          <w:rFonts w:eastAsiaTheme="majorEastAsia" w:cs="Times New Roman"/>
        </w:rPr>
        <w:t>卡</w:t>
      </w:r>
      <w:r w:rsidR="007243A3" w:rsidRPr="007F7AA4">
        <w:rPr>
          <w:rFonts w:eastAsiaTheme="majorEastAsia" w:cs="Times New Roman"/>
        </w:rPr>
        <w:t>2</w:t>
      </w:r>
      <w:r w:rsidR="007243A3" w:rsidRPr="007F7AA4">
        <w:rPr>
          <w:rFonts w:eastAsiaTheme="majorEastAsia" w:cs="Times New Roman"/>
        </w:rPr>
        <w:t>联通</w:t>
      </w:r>
      <w:r w:rsidR="007243A3" w:rsidRPr="007F7AA4">
        <w:rPr>
          <w:rFonts w:eastAsiaTheme="majorEastAsia" w:cs="Times New Roman"/>
        </w:rPr>
        <w:t>3G,</w:t>
      </w:r>
      <w:r w:rsidR="007243A3" w:rsidRPr="007F7AA4">
        <w:rPr>
          <w:rFonts w:eastAsiaTheme="majorEastAsia" w:cs="Times New Roman"/>
        </w:rPr>
        <w:t>放置屏蔽盒</w:t>
      </w:r>
      <w:r w:rsidR="007243A3" w:rsidRPr="007F7AA4">
        <w:rPr>
          <w:rFonts w:eastAsiaTheme="majorEastAsia" w:cs="Times New Roman"/>
        </w:rPr>
        <w:t>2</w:t>
      </w:r>
      <w:r w:rsidR="007243A3" w:rsidRPr="007F7AA4">
        <w:rPr>
          <w:rFonts w:eastAsiaTheme="majorEastAsia" w:cs="Times New Roman"/>
        </w:rPr>
        <w:t>分钟后浏览器出现断流</w:t>
      </w:r>
      <w:r w:rsidR="007243A3" w:rsidRPr="007F7AA4">
        <w:rPr>
          <w:rFonts w:eastAsiaTheme="majorEastAsia" w:cs="Times New Roman"/>
        </w:rPr>
        <w:t>_</w:t>
      </w:r>
      <w:r w:rsidR="007243A3" w:rsidRPr="007F7AA4">
        <w:rPr>
          <w:rFonts w:eastAsiaTheme="majorEastAsia" w:cs="Times New Roman"/>
        </w:rPr>
        <w:t>仅一次</w:t>
      </w:r>
      <w:r w:rsidR="007243A3" w:rsidRPr="007F7AA4">
        <w:rPr>
          <w:rFonts w:eastAsiaTheme="majorEastAsia" w:cs="Times New Roman"/>
        </w:rPr>
        <w:t>_V12.5.0.2</w:t>
      </w:r>
    </w:p>
    <w:tbl>
      <w:tblPr>
        <w:tblStyle w:val="a7"/>
        <w:tblW w:w="0" w:type="auto"/>
        <w:tblLook w:val="04A0" w:firstRow="1" w:lastRow="0" w:firstColumn="1" w:lastColumn="0" w:noHBand="0" w:noVBand="1"/>
      </w:tblPr>
      <w:tblGrid>
        <w:gridCol w:w="13454"/>
      </w:tblGrid>
      <w:tr w:rsidR="00965D50" w:rsidRPr="007F7AA4" w14:paraId="194B5159" w14:textId="77777777" w:rsidTr="00965D50">
        <w:tc>
          <w:tcPr>
            <w:tcW w:w="13454" w:type="dxa"/>
          </w:tcPr>
          <w:p w14:paraId="6EC870C0" w14:textId="77777777" w:rsidR="00965D50" w:rsidRPr="007F7AA4" w:rsidRDefault="00965D50" w:rsidP="00965D50">
            <w:pPr>
              <w:rPr>
                <w:rFonts w:eastAsiaTheme="majorEastAsia" w:cs="Times New Roman"/>
                <w:b/>
              </w:rPr>
            </w:pPr>
            <w:r w:rsidRPr="007F7AA4">
              <w:rPr>
                <w:rFonts w:eastAsiaTheme="majorEastAsia" w:cs="Times New Roman"/>
                <w:b/>
              </w:rPr>
              <w:t xml:space="preserve">// </w:t>
            </w:r>
            <w:r w:rsidRPr="007F7AA4">
              <w:rPr>
                <w:rFonts w:eastAsiaTheme="majorEastAsia" w:cs="Times New Roman"/>
                <w:b/>
              </w:rPr>
              <w:t>这里</w:t>
            </w:r>
            <w:r w:rsidRPr="007F7AA4">
              <w:rPr>
                <w:rFonts w:eastAsiaTheme="majorEastAsia" w:cs="Times New Roman"/>
                <w:b/>
              </w:rPr>
              <w:t>data suspend</w:t>
            </w:r>
            <w:r w:rsidRPr="007F7AA4">
              <w:rPr>
                <w:rFonts w:eastAsiaTheme="majorEastAsia" w:cs="Times New Roman"/>
                <w:b/>
              </w:rPr>
              <w:t>由</w:t>
            </w:r>
            <w:r w:rsidRPr="007F7AA4">
              <w:rPr>
                <w:rFonts w:eastAsiaTheme="majorEastAsia" w:cs="Times New Roman"/>
                <w:b/>
              </w:rPr>
              <w:t>1</w:t>
            </w:r>
            <w:r w:rsidRPr="007F7AA4">
              <w:rPr>
                <w:rFonts w:eastAsiaTheme="majorEastAsia" w:cs="Times New Roman"/>
                <w:b/>
              </w:rPr>
              <w:t>变为</w:t>
            </w:r>
            <w:r w:rsidRPr="007F7AA4">
              <w:rPr>
                <w:rFonts w:eastAsiaTheme="majorEastAsia" w:cs="Times New Roman"/>
                <w:b/>
              </w:rPr>
              <w:t>0</w:t>
            </w:r>
            <w:r w:rsidRPr="007F7AA4">
              <w:rPr>
                <w:rFonts w:eastAsiaTheme="majorEastAsia" w:cs="Times New Roman"/>
                <w:b/>
              </w:rPr>
              <w:t>，表示当前不存在</w:t>
            </w:r>
            <w:r w:rsidRPr="007F7AA4">
              <w:rPr>
                <w:rFonts w:eastAsiaTheme="majorEastAsia" w:cs="Times New Roman"/>
                <w:b/>
              </w:rPr>
              <w:t>data suspend</w:t>
            </w:r>
            <w:r w:rsidRPr="007F7AA4">
              <w:rPr>
                <w:rFonts w:eastAsiaTheme="majorEastAsia" w:cs="Times New Roman"/>
                <w:b/>
              </w:rPr>
              <w:t>情况</w:t>
            </w:r>
          </w:p>
          <w:p w14:paraId="1A9A6B17" w14:textId="77777777" w:rsidR="00965D50" w:rsidRPr="007F7AA4" w:rsidRDefault="00965D50" w:rsidP="00965D50">
            <w:pPr>
              <w:rPr>
                <w:rFonts w:eastAsiaTheme="majorEastAsia" w:cs="Times New Roman"/>
                <w:b/>
                <w:color w:val="FF0000"/>
                <w:sz w:val="18"/>
              </w:rPr>
            </w:pPr>
            <w:r w:rsidRPr="007F7AA4">
              <w:rPr>
                <w:rFonts w:eastAsiaTheme="majorEastAsia" w:cs="Times New Roman"/>
                <w:b/>
                <w:color w:val="FF0000"/>
                <w:sz w:val="18"/>
              </w:rPr>
              <w:t>[  42/ 0/2]              05:44:58.974162          MMODE/STRM/High/CM       [              cmss.c  23650] RPT: PROC_DATA_SUSPEND: sub 0 stk 0 data_suspend 1-&gt;0, stt -1</w:t>
            </w:r>
          </w:p>
          <w:p w14:paraId="310B1637" w14:textId="77777777" w:rsidR="00965D50" w:rsidRPr="007F7AA4" w:rsidRDefault="00965D50" w:rsidP="00965D50">
            <w:pPr>
              <w:rPr>
                <w:rFonts w:eastAsiaTheme="majorEastAsia" w:cs="Times New Roman"/>
                <w:b/>
                <w:color w:val="FF0000"/>
                <w:sz w:val="18"/>
              </w:rPr>
            </w:pPr>
            <w:r w:rsidRPr="007F7AA4">
              <w:rPr>
                <w:rFonts w:eastAsiaTheme="majorEastAsia" w:cs="Times New Roman"/>
                <w:b/>
                <w:color w:val="FF0000"/>
                <w:sz w:val="18"/>
              </w:rPr>
              <w:t xml:space="preserve">// </w:t>
            </w:r>
            <w:r w:rsidRPr="007F7AA4">
              <w:rPr>
                <w:rFonts w:eastAsiaTheme="majorEastAsia" w:cs="Times New Roman"/>
                <w:b/>
                <w:color w:val="FF0000"/>
                <w:sz w:val="18"/>
              </w:rPr>
              <w:t>存在</w:t>
            </w:r>
            <w:r w:rsidRPr="007F7AA4">
              <w:rPr>
                <w:rFonts w:eastAsiaTheme="majorEastAsia" w:cs="Times New Roman"/>
                <w:b/>
                <w:color w:val="FF0000"/>
                <w:sz w:val="18"/>
              </w:rPr>
              <w:t>TAU</w:t>
            </w:r>
            <w:r w:rsidRPr="007F7AA4">
              <w:rPr>
                <w:rFonts w:eastAsiaTheme="majorEastAsia" w:cs="Times New Roman"/>
                <w:b/>
                <w:color w:val="FF0000"/>
                <w:sz w:val="18"/>
              </w:rPr>
              <w:t>流程表示当前的注册状态正常</w:t>
            </w:r>
          </w:p>
          <w:p w14:paraId="1160130D" w14:textId="77777777" w:rsidR="00965D50" w:rsidRPr="007F7AA4" w:rsidRDefault="00965D50" w:rsidP="00965D50">
            <w:pPr>
              <w:rPr>
                <w:rFonts w:eastAsiaTheme="majorEastAsia" w:cs="Times New Roman"/>
                <w:sz w:val="18"/>
              </w:rPr>
            </w:pPr>
            <w:r w:rsidRPr="007F7AA4">
              <w:rPr>
                <w:rFonts w:eastAsiaTheme="majorEastAsia" w:cs="Times New Roman"/>
                <w:sz w:val="18"/>
              </w:rPr>
              <w:t>[0xB0ED]                 05:45:00.984428          LTE NAS EMM Plain OTA Outgoing MessageTracking area update request Msg1</w:t>
            </w:r>
          </w:p>
          <w:p w14:paraId="2DC78FBF" w14:textId="77777777" w:rsidR="00965D50" w:rsidRPr="007F7AA4" w:rsidRDefault="00965D50" w:rsidP="00965D50">
            <w:pPr>
              <w:rPr>
                <w:rFonts w:eastAsiaTheme="majorEastAsia" w:cs="Times New Roman"/>
                <w:sz w:val="18"/>
              </w:rPr>
            </w:pPr>
            <w:r w:rsidRPr="007F7AA4">
              <w:rPr>
                <w:rFonts w:eastAsiaTheme="majorEastAsia" w:cs="Times New Roman"/>
                <w:sz w:val="18"/>
              </w:rPr>
              <w:t>[0xB0EC]                 05:45:01.190246          LTE NAS EMM Plain OTA Incoming MessageTracking area update accept Msg1</w:t>
            </w:r>
          </w:p>
          <w:p w14:paraId="5BE26ACD" w14:textId="77777777" w:rsidR="00965D50" w:rsidRPr="007F7AA4" w:rsidRDefault="00965D50" w:rsidP="00965D50">
            <w:pPr>
              <w:rPr>
                <w:rFonts w:eastAsiaTheme="majorEastAsia" w:cs="Times New Roman"/>
                <w:sz w:val="18"/>
              </w:rPr>
            </w:pPr>
            <w:r w:rsidRPr="007F7AA4">
              <w:rPr>
                <w:rFonts w:eastAsiaTheme="majorEastAsia" w:cs="Times New Roman"/>
                <w:sz w:val="18"/>
              </w:rPr>
              <w:t>[0xB0ED]                 05:45:01.193707          LTE NAS EMM Plain OTA Outgoing MessageTracking area update complete Msg1</w:t>
            </w:r>
          </w:p>
          <w:p w14:paraId="18282134" w14:textId="77777777" w:rsidR="00965D50" w:rsidRPr="007F7AA4" w:rsidRDefault="00965D50" w:rsidP="00965D50">
            <w:pPr>
              <w:rPr>
                <w:rFonts w:eastAsiaTheme="majorEastAsia" w:cs="Times New Roman"/>
                <w:b/>
                <w:color w:val="FF0000"/>
                <w:sz w:val="18"/>
              </w:rPr>
            </w:pPr>
            <w:r w:rsidRPr="007F7AA4">
              <w:rPr>
                <w:rFonts w:eastAsiaTheme="majorEastAsia" w:cs="Times New Roman"/>
                <w:b/>
                <w:color w:val="FF0000"/>
                <w:sz w:val="18"/>
              </w:rPr>
              <w:t>// ENL2DL</w:t>
            </w:r>
            <w:r w:rsidRPr="007F7AA4">
              <w:rPr>
                <w:rFonts w:eastAsiaTheme="majorEastAsia" w:cs="Times New Roman"/>
                <w:b/>
                <w:color w:val="FF0000"/>
                <w:sz w:val="18"/>
              </w:rPr>
              <w:t>表示链路下行可以正常接收包</w:t>
            </w:r>
          </w:p>
          <w:p w14:paraId="568E7C7D" w14:textId="77777777" w:rsidR="00965D50" w:rsidRPr="007F7AA4" w:rsidRDefault="00965D50" w:rsidP="00965D50">
            <w:pPr>
              <w:rPr>
                <w:rFonts w:eastAsiaTheme="majorEastAsia" w:cs="Times New Roman"/>
                <w:b/>
                <w:sz w:val="18"/>
              </w:rPr>
            </w:pPr>
            <w:r w:rsidRPr="007F7AA4">
              <w:rPr>
                <w:rFonts w:eastAsiaTheme="majorEastAsia" w:cs="Times New Roman"/>
                <w:sz w:val="18"/>
              </w:rPr>
              <w:t xml:space="preserve">[  76/ 4/0]              05:45:13.053774          QSH/ANALYSIS/Low/ENL2DL  [       </w:t>
            </w:r>
            <w:r w:rsidRPr="007F7AA4">
              <w:rPr>
                <w:rFonts w:eastAsiaTheme="majorEastAsia" w:cs="Times New Roman"/>
                <w:b/>
                <w:sz w:val="18"/>
              </w:rPr>
              <w:t>enl2_dl_qsh.c   1489] ENL2DL   | LT | DL since last |4gPHY| 19 Kbps |4gMAC| 4 Kbps (pad: 14 Kbps) |4gRLC| 4 Kbps |4gPDCP| 4 Kbps |IPA| 4 Kbps  (0 Kbps) |AP (MDM) | TPUT</w:t>
            </w:r>
          </w:p>
          <w:p w14:paraId="334AB4E2" w14:textId="77777777" w:rsidR="00965D50" w:rsidRPr="007F7AA4" w:rsidRDefault="00965D50" w:rsidP="00965D50">
            <w:pPr>
              <w:rPr>
                <w:rFonts w:eastAsiaTheme="majorEastAsia" w:cs="Times New Roman"/>
                <w:b/>
                <w:sz w:val="18"/>
              </w:rPr>
            </w:pPr>
            <w:r w:rsidRPr="007F7AA4">
              <w:rPr>
                <w:rFonts w:eastAsiaTheme="majorEastAsia" w:cs="Times New Roman"/>
                <w:sz w:val="18"/>
              </w:rPr>
              <w:t xml:space="preserve"> [  76/ 4/0]              05:45:15.053831          QSH/ANALYSIS/Low/ENL2DL  [      </w:t>
            </w:r>
            <w:r w:rsidRPr="007F7AA4">
              <w:rPr>
                <w:rFonts w:eastAsiaTheme="majorEastAsia" w:cs="Times New Roman"/>
                <w:color w:val="FF0000"/>
                <w:sz w:val="18"/>
              </w:rPr>
              <w:t xml:space="preserve"> </w:t>
            </w:r>
            <w:r w:rsidRPr="007F7AA4">
              <w:rPr>
                <w:rFonts w:eastAsiaTheme="majorEastAsia" w:cs="Times New Roman"/>
                <w:b/>
                <w:color w:val="FF0000"/>
                <w:sz w:val="18"/>
              </w:rPr>
              <w:t>enl2_dl_qsh.c</w:t>
            </w:r>
            <w:r w:rsidRPr="007F7AA4">
              <w:rPr>
                <w:rFonts w:eastAsiaTheme="majorEastAsia" w:cs="Times New Roman"/>
                <w:b/>
                <w:sz w:val="18"/>
              </w:rPr>
              <w:t xml:space="preserve">   1489] ENL2DL   | LT | DL since last |4gPHY| 20 Kbps |4gMAC| 3 Kbps (pad: 16 Kbps) |4gRLC| 3 Kbps |4gPDCP| 2 Kbps |IPA| 2 Kbps  (0 Kbps) |AP (MDM) | TPUT</w:t>
            </w:r>
          </w:p>
          <w:p w14:paraId="540A040A" w14:textId="77777777" w:rsidR="00965D50" w:rsidRPr="007F7AA4" w:rsidRDefault="00965D50" w:rsidP="00965D50">
            <w:pPr>
              <w:rPr>
                <w:rFonts w:eastAsiaTheme="majorEastAsia" w:cs="Times New Roman"/>
                <w:b/>
                <w:sz w:val="18"/>
              </w:rPr>
            </w:pPr>
            <w:r w:rsidRPr="007F7AA4">
              <w:rPr>
                <w:rFonts w:eastAsiaTheme="majorEastAsia" w:cs="Times New Roman"/>
                <w:sz w:val="18"/>
              </w:rPr>
              <w:t xml:space="preserve"> [  76/ 4/0]              05:45:17.053933          QSH/ANALYSIS/Low/ENL2DL  [       </w:t>
            </w:r>
            <w:r w:rsidRPr="007F7AA4">
              <w:rPr>
                <w:rFonts w:eastAsiaTheme="majorEastAsia" w:cs="Times New Roman"/>
                <w:b/>
                <w:sz w:val="18"/>
              </w:rPr>
              <w:t>enl2_dl_qsh.c   1489] ENL2DL   | LT | DL since last |4gPHY| 52 Kbps |4gMAC| 13 Kbps (pad: 38 Kbps) |4gRLC| 13 Kbps |4gPDCP| 14 Kbps |IPA| 14 Kbps  (0 Kbps) |AP (MDM) | TPUT</w:t>
            </w:r>
          </w:p>
          <w:p w14:paraId="1F49C77B" w14:textId="77777777" w:rsidR="00965D50" w:rsidRPr="007F7AA4" w:rsidRDefault="00965D50" w:rsidP="00965D50">
            <w:pPr>
              <w:rPr>
                <w:rFonts w:eastAsiaTheme="majorEastAsia" w:cs="Times New Roman"/>
                <w:sz w:val="18"/>
              </w:rPr>
            </w:pPr>
            <w:r w:rsidRPr="007F7AA4">
              <w:rPr>
                <w:rFonts w:eastAsiaTheme="majorEastAsia" w:cs="Times New Roman"/>
                <w:sz w:val="18"/>
              </w:rPr>
              <w:t xml:space="preserve">[  76/ 4/0]              05:45:19.053989          QSH/ANALYSIS/Low/ENL2DL  [       enl2_dl_qsh.c   1489] </w:t>
            </w:r>
            <w:r w:rsidRPr="007F7AA4">
              <w:rPr>
                <w:rFonts w:eastAsiaTheme="majorEastAsia" w:cs="Times New Roman"/>
                <w:b/>
                <w:sz w:val="18"/>
              </w:rPr>
              <w:t>ENL2DL</w:t>
            </w:r>
            <w:r w:rsidRPr="007F7AA4">
              <w:rPr>
                <w:rFonts w:eastAsiaTheme="majorEastAsia" w:cs="Times New Roman"/>
                <w:sz w:val="18"/>
              </w:rPr>
              <w:t xml:space="preserve">   | LT | DL since last |4gPHY| 7 Kbps |4gMAC| 0 Kbps (pad: 6 Kbps) |4gRLC| 0 Kbps |4gPDCP| 0 Kbps |IPA| 0 Kbps  (0 Kbps) |AP (MDM) | TPUT</w:t>
            </w:r>
          </w:p>
          <w:p w14:paraId="6C7676F9" w14:textId="77777777" w:rsidR="00965D50" w:rsidRPr="007F7AA4" w:rsidRDefault="00965D50" w:rsidP="00965D50">
            <w:pPr>
              <w:rPr>
                <w:rFonts w:eastAsiaTheme="majorEastAsia" w:cs="Times New Roman"/>
                <w:sz w:val="18"/>
              </w:rPr>
            </w:pPr>
            <w:r w:rsidRPr="007F7AA4">
              <w:rPr>
                <w:rFonts w:eastAsiaTheme="majorEastAsia" w:cs="Times New Roman"/>
                <w:sz w:val="18"/>
              </w:rPr>
              <w:t xml:space="preserve">[  76/ 4/0]              05:45:21.054112          QSH/ANALYSIS/Low/ENL2DL  [       enl2_dl_qsh.c   1489] </w:t>
            </w:r>
            <w:r w:rsidRPr="007F7AA4">
              <w:rPr>
                <w:rFonts w:eastAsiaTheme="majorEastAsia" w:cs="Times New Roman"/>
                <w:b/>
                <w:sz w:val="18"/>
              </w:rPr>
              <w:t>ENL2DL</w:t>
            </w:r>
            <w:r w:rsidRPr="007F7AA4">
              <w:rPr>
                <w:rFonts w:eastAsiaTheme="majorEastAsia" w:cs="Times New Roman"/>
                <w:sz w:val="18"/>
              </w:rPr>
              <w:t xml:space="preserve">   | LT | DL since last |4gPHY| 162 Kbps |4gMAC| 86 Kbps (pad: 75 Kbps) |4gRLC| 85 Kbps |4gPDCP| 85 Kbps |IPA| 85 Kbps  (0 Kbps) |AP (MDM) | TPUT</w:t>
            </w:r>
          </w:p>
          <w:p w14:paraId="17BF1EA1" w14:textId="77777777" w:rsidR="00965D50" w:rsidRPr="007F7AA4" w:rsidRDefault="00965D50" w:rsidP="00965D50">
            <w:pPr>
              <w:rPr>
                <w:rFonts w:eastAsiaTheme="majorEastAsia" w:cs="Times New Roman"/>
                <w:b/>
                <w:sz w:val="18"/>
              </w:rPr>
            </w:pPr>
          </w:p>
          <w:p w14:paraId="1A06B6D2" w14:textId="77777777" w:rsidR="00965D50" w:rsidRPr="007F7AA4" w:rsidRDefault="00965D50" w:rsidP="00965D50">
            <w:pPr>
              <w:rPr>
                <w:rFonts w:eastAsiaTheme="majorEastAsia" w:cs="Times New Roman"/>
                <w:b/>
                <w:sz w:val="18"/>
              </w:rPr>
            </w:pPr>
            <w:r w:rsidRPr="007F7AA4">
              <w:rPr>
                <w:rFonts w:eastAsiaTheme="majorEastAsia" w:cs="Times New Roman"/>
                <w:b/>
                <w:sz w:val="18"/>
              </w:rPr>
              <w:t>// ENL2UL</w:t>
            </w:r>
            <w:r w:rsidRPr="007F7AA4">
              <w:rPr>
                <w:rFonts w:eastAsiaTheme="majorEastAsia" w:cs="Times New Roman"/>
                <w:b/>
                <w:sz w:val="18"/>
              </w:rPr>
              <w:t>表示上行可以接收包</w:t>
            </w:r>
          </w:p>
          <w:p w14:paraId="0EA04FD6" w14:textId="77777777" w:rsidR="00965D50" w:rsidRPr="007F7AA4" w:rsidRDefault="00965D50" w:rsidP="00965D50">
            <w:pPr>
              <w:rPr>
                <w:rFonts w:eastAsiaTheme="majorEastAsia" w:cs="Times New Roman"/>
                <w:b/>
                <w:sz w:val="18"/>
              </w:rPr>
            </w:pPr>
            <w:r w:rsidRPr="007F7AA4">
              <w:rPr>
                <w:rFonts w:eastAsiaTheme="majorEastAsia" w:cs="Times New Roman"/>
                <w:b/>
                <w:sz w:val="18"/>
              </w:rPr>
              <w:t>[  76/ 4/0]              05:45:13.053891          QSH/ANALYSIS/Low/ENL2UL  [     lte_rlcul_qsh.c    817] ENL2UL   | LT | UL since last |IPA| 9 Kbps (DNE: 0 Kbps) |L2UL| 9 Kbps |MACpad| 10 Kbps |PHY| 21 Kbps | L2buffDelay: 0 ms | avgRLCrtt: 7 ms | WM: 0 bytes | txWin: 0 bytes | TPUT</w:t>
            </w:r>
          </w:p>
          <w:p w14:paraId="37238B67" w14:textId="77777777" w:rsidR="00965D50" w:rsidRPr="007F7AA4" w:rsidRDefault="00965D50" w:rsidP="00965D50">
            <w:pPr>
              <w:rPr>
                <w:rFonts w:eastAsiaTheme="majorEastAsia" w:cs="Times New Roman"/>
                <w:sz w:val="18"/>
              </w:rPr>
            </w:pPr>
            <w:r w:rsidRPr="007F7AA4">
              <w:rPr>
                <w:rFonts w:eastAsiaTheme="majorEastAsia" w:cs="Times New Roman"/>
                <w:sz w:val="18"/>
              </w:rPr>
              <w:t>[  76/ 4/0]              05:45:15.053935          QSH/ANALYSIS/Low/ENL2UL  [     lte_rlcul_qsh.c    817] ENL2UL   | LT | UL since last |IPA| 18 Kbps (DNE: 0 Kbps) |L2UL| 18 Kbps |MACpad| 19 Kbps |PHY| 38 Kbps | L2buffDelay: 0 ms | avgRLCrtt: 31 ms | WM: 0 bytes | txWin: 0 bytes | TPUT</w:t>
            </w:r>
          </w:p>
          <w:p w14:paraId="69A7ACE8" w14:textId="77777777" w:rsidR="00965D50" w:rsidRPr="007F7AA4" w:rsidRDefault="00965D50" w:rsidP="00965D50">
            <w:pPr>
              <w:rPr>
                <w:rFonts w:eastAsiaTheme="majorEastAsia" w:cs="Times New Roman"/>
                <w:b/>
                <w:sz w:val="18"/>
              </w:rPr>
            </w:pPr>
          </w:p>
          <w:p w14:paraId="60A12CDA" w14:textId="77777777" w:rsidR="00965D50" w:rsidRPr="007F7AA4" w:rsidRDefault="00965D50" w:rsidP="00965D50">
            <w:pPr>
              <w:rPr>
                <w:rFonts w:eastAsiaTheme="majorEastAsia" w:cs="Times New Roman"/>
                <w:sz w:val="18"/>
              </w:rPr>
            </w:pPr>
            <w:r w:rsidRPr="007F7AA4">
              <w:rPr>
                <w:rFonts w:eastAsiaTheme="majorEastAsia" w:cs="Times New Roman"/>
                <w:sz w:val="18"/>
              </w:rPr>
              <w:t>[  76/ 4/0]              05:45:17.054091          QSH/ANALYSIS/Low/ENL2UL  [     lte_rlcul_qsh.c    817] ENL2UL   | LT | UL since last |IPA| 39 Kbps (DNE: 0 Kbps) |L2UL| 39 Kbps |MACpad| 25 Kbps |PHY| 66 Kbps | L2buffDelay: 0 ms | avgRLCrtt: 24 ms | WM: 0 bytes | txWin: 0 bytes | TPUT</w:t>
            </w:r>
          </w:p>
          <w:p w14:paraId="2242889B" w14:textId="77777777" w:rsidR="00965D50" w:rsidRPr="007F7AA4" w:rsidRDefault="00965D50" w:rsidP="00965D50">
            <w:pPr>
              <w:rPr>
                <w:rFonts w:eastAsiaTheme="majorEastAsia" w:cs="Times New Roman"/>
                <w:sz w:val="18"/>
              </w:rPr>
            </w:pPr>
            <w:r w:rsidRPr="007F7AA4">
              <w:rPr>
                <w:rFonts w:eastAsiaTheme="majorEastAsia" w:cs="Times New Roman"/>
                <w:sz w:val="18"/>
              </w:rPr>
              <w:t xml:space="preserve"> [  76/ 4/0]              05:45:19.054084          QSH/ANALYSIS/Low/ENL2UL  [     lte_rlcul_qsh.c    817] ENL2UL   | LT | UL since last |IPA| 13 Kbps (DNE: 0 Kbps) |L2UL| 13 Kbps |MACpad| 7 Kbps |PHY| 22 Kbps | L2buffDelay: 0 ms | avgRLCrtt: 5 ms | WM: 0 bytes | txWin: 0 bytes | TPUT</w:t>
            </w:r>
          </w:p>
          <w:p w14:paraId="6D7F5AE1" w14:textId="77777777" w:rsidR="00965D50" w:rsidRPr="007F7AA4" w:rsidRDefault="00965D50" w:rsidP="00965D50">
            <w:pPr>
              <w:rPr>
                <w:rFonts w:eastAsiaTheme="majorEastAsia" w:cs="Times New Roman"/>
                <w:sz w:val="18"/>
              </w:rPr>
            </w:pPr>
            <w:r w:rsidRPr="007F7AA4">
              <w:rPr>
                <w:rFonts w:eastAsiaTheme="majorEastAsia" w:cs="Times New Roman"/>
                <w:sz w:val="18"/>
              </w:rPr>
              <w:t xml:space="preserve"> [  76/ 4/0]              05:45:21.054240          QSH/ANALYSIS/Low/ENL2UL  [     lte_rlcul_qsh.c    817] ENL2UL   | LT | UL since last |IPA| 148 Kbps (DNE: 0 Kbps) |L2UL| 149 Kbps |MACpad| 107 Kbps |PHY| 259 Kbps | L2buffDelay: 0 ms | avgRLCrtt: 14 ms | WM: 0 bytes | txWin: 0 bytes | TPUT</w:t>
            </w:r>
          </w:p>
          <w:p w14:paraId="49CE48E6" w14:textId="77777777" w:rsidR="00965D50" w:rsidRPr="007F7AA4" w:rsidRDefault="00965D50" w:rsidP="00965D50">
            <w:pPr>
              <w:rPr>
                <w:rFonts w:eastAsiaTheme="majorEastAsia" w:cs="Times New Roman"/>
                <w:sz w:val="18"/>
              </w:rPr>
            </w:pPr>
            <w:r w:rsidRPr="007F7AA4">
              <w:rPr>
                <w:rFonts w:eastAsiaTheme="majorEastAsia" w:cs="Times New Roman"/>
                <w:sz w:val="18"/>
              </w:rPr>
              <w:lastRenderedPageBreak/>
              <w:t>[  76/ 4/0]              05:45:23.054275          QSH/ANALYSIS/Low/ENL2UL  [     lte_rlcul_qsh.c    817] ENL2UL   | LT | UL since last |IPA| 33 Kbps (DNE: 0 Kbps) |L2UL| 33 Kbps |MACpad| 13 Kbps |PHY| 58 Kbps | L2buffDelay: 0 ms | avgRLCrtt: 20 ms | WM: 0 bytes | txWin: 0 bytes | TPUT</w:t>
            </w:r>
          </w:p>
          <w:p w14:paraId="57E22251" w14:textId="77777777" w:rsidR="00965D50" w:rsidRPr="007F7AA4" w:rsidRDefault="00965D50" w:rsidP="007243A3">
            <w:pPr>
              <w:rPr>
                <w:rFonts w:eastAsiaTheme="majorEastAsia" w:cs="Times New Roman"/>
              </w:rPr>
            </w:pPr>
          </w:p>
        </w:tc>
      </w:tr>
    </w:tbl>
    <w:p w14:paraId="432A6BFE" w14:textId="58DEC8A1" w:rsidR="00722DF2" w:rsidRPr="007F7AA4" w:rsidRDefault="00722DF2" w:rsidP="006B09A2">
      <w:pPr>
        <w:rPr>
          <w:rFonts w:eastAsiaTheme="majorEastAsia" w:cs="Times New Roman"/>
          <w:sz w:val="18"/>
        </w:rPr>
      </w:pPr>
      <w:r w:rsidRPr="007F7AA4">
        <w:rPr>
          <w:rFonts w:eastAsiaTheme="majorEastAsia" w:cs="Times New Roman"/>
          <w:sz w:val="18"/>
        </w:rPr>
        <w:lastRenderedPageBreak/>
        <w:t>pcap</w:t>
      </w:r>
      <w:r w:rsidRPr="007F7AA4">
        <w:rPr>
          <w:rFonts w:eastAsiaTheme="majorEastAsia" w:cs="Times New Roman"/>
          <w:sz w:val="18"/>
        </w:rPr>
        <w:t>文件查看</w:t>
      </w:r>
    </w:p>
    <w:p w14:paraId="75C3B4D5" w14:textId="2E0B8E89" w:rsidR="00B021BB" w:rsidRPr="007F7AA4" w:rsidRDefault="00B021BB" w:rsidP="00F42A86">
      <w:pPr>
        <w:pStyle w:val="ac"/>
        <w:numPr>
          <w:ilvl w:val="0"/>
          <w:numId w:val="8"/>
        </w:numPr>
        <w:ind w:firstLineChars="0"/>
        <w:rPr>
          <w:rFonts w:eastAsiaTheme="majorEastAsia" w:cs="Times New Roman"/>
          <w:sz w:val="18"/>
        </w:rPr>
      </w:pPr>
      <w:r w:rsidRPr="007F7AA4">
        <w:rPr>
          <w:rFonts w:eastAsiaTheme="majorEastAsia" w:cs="Times New Roman"/>
          <w:sz w:val="18"/>
        </w:rPr>
        <w:t>DNS</w:t>
      </w:r>
      <w:r w:rsidRPr="007F7AA4">
        <w:rPr>
          <w:rFonts w:eastAsiaTheme="majorEastAsia" w:cs="Times New Roman"/>
          <w:sz w:val="18"/>
        </w:rPr>
        <w:t>查询是否能够正常返回</w:t>
      </w:r>
      <w:r w:rsidRPr="007F7AA4">
        <w:rPr>
          <w:rFonts w:eastAsiaTheme="majorEastAsia" w:cs="Times New Roman"/>
          <w:sz w:val="18"/>
        </w:rPr>
        <w:t>APP</w:t>
      </w:r>
      <w:r w:rsidRPr="007F7AA4">
        <w:rPr>
          <w:rFonts w:eastAsiaTheme="majorEastAsia" w:cs="Times New Roman"/>
          <w:sz w:val="18"/>
        </w:rPr>
        <w:t>服务器地址</w:t>
      </w:r>
    </w:p>
    <w:p w14:paraId="1DC8E034" w14:textId="4C3F5843" w:rsidR="00722DF2" w:rsidRPr="007F7AA4" w:rsidRDefault="00722DF2" w:rsidP="006B09A2">
      <w:pPr>
        <w:rPr>
          <w:rFonts w:eastAsiaTheme="majorEastAsia" w:cs="Times New Roman"/>
          <w:sz w:val="18"/>
        </w:rPr>
      </w:pPr>
      <w:r w:rsidRPr="007F7AA4">
        <w:rPr>
          <w:rFonts w:eastAsiaTheme="majorEastAsia" w:cs="Times New Roman"/>
          <w:noProof/>
        </w:rPr>
        <w:drawing>
          <wp:inline distT="0" distB="0" distL="0" distR="0" wp14:anchorId="3529D42A" wp14:editId="069D8DC6">
            <wp:extent cx="8406130" cy="145161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8406130" cy="1451610"/>
                    </a:xfrm>
                    <a:prstGeom prst="rect">
                      <a:avLst/>
                    </a:prstGeom>
                  </pic:spPr>
                </pic:pic>
              </a:graphicData>
            </a:graphic>
          </wp:inline>
        </w:drawing>
      </w:r>
    </w:p>
    <w:p w14:paraId="36960B5E" w14:textId="4844F543" w:rsidR="00BC7D66" w:rsidRPr="007F7AA4" w:rsidRDefault="00463530" w:rsidP="00F42A86">
      <w:pPr>
        <w:pStyle w:val="ac"/>
        <w:numPr>
          <w:ilvl w:val="0"/>
          <w:numId w:val="8"/>
        </w:numPr>
        <w:ind w:firstLineChars="0"/>
        <w:rPr>
          <w:rFonts w:eastAsiaTheme="majorEastAsia" w:cs="Times New Roman"/>
          <w:b/>
          <w:color w:val="FF0000"/>
          <w:sz w:val="18"/>
        </w:rPr>
      </w:pPr>
      <w:r w:rsidRPr="007F7AA4">
        <w:rPr>
          <w:rFonts w:eastAsiaTheme="majorEastAsia" w:cs="Times New Roman"/>
          <w:b/>
          <w:color w:val="FF0000"/>
          <w:sz w:val="18"/>
        </w:rPr>
        <w:t>TCP</w:t>
      </w:r>
      <w:r w:rsidRPr="007F7AA4">
        <w:rPr>
          <w:rFonts w:eastAsiaTheme="majorEastAsia" w:cs="Times New Roman"/>
          <w:b/>
          <w:color w:val="FF0000"/>
          <w:sz w:val="18"/>
        </w:rPr>
        <w:t>连接数据查看</w:t>
      </w:r>
      <w:r w:rsidR="00ED2DF0" w:rsidRPr="007F7AA4">
        <w:rPr>
          <w:rFonts w:eastAsiaTheme="majorEastAsia" w:cs="Times New Roman"/>
          <w:b/>
          <w:color w:val="FF0000"/>
          <w:sz w:val="18"/>
        </w:rPr>
        <w:t>。大量异常传输的报文。</w:t>
      </w:r>
      <w:r w:rsidR="00586010" w:rsidRPr="007F7AA4">
        <w:rPr>
          <w:rFonts w:eastAsiaTheme="majorEastAsia" w:cs="Times New Roman"/>
          <w:b/>
          <w:color w:val="FF0000"/>
          <w:sz w:val="18"/>
        </w:rPr>
        <w:t>只需要确定收发正常，流程问题为</w:t>
      </w:r>
      <w:r w:rsidR="00586010" w:rsidRPr="007F7AA4">
        <w:rPr>
          <w:rFonts w:eastAsiaTheme="majorEastAsia" w:cs="Times New Roman"/>
          <w:b/>
          <w:color w:val="FF0000"/>
          <w:sz w:val="18"/>
        </w:rPr>
        <w:t>APP</w:t>
      </w:r>
      <w:r w:rsidR="00586010" w:rsidRPr="007F7AA4">
        <w:rPr>
          <w:rFonts w:eastAsiaTheme="majorEastAsia" w:cs="Times New Roman"/>
          <w:b/>
          <w:color w:val="FF0000"/>
          <w:sz w:val="18"/>
        </w:rPr>
        <w:t>内部实现问题导致。</w:t>
      </w:r>
    </w:p>
    <w:p w14:paraId="47DD44AD" w14:textId="32C490E4" w:rsidR="00463530" w:rsidRPr="007F7AA4" w:rsidRDefault="00463530" w:rsidP="006B09A2">
      <w:pPr>
        <w:rPr>
          <w:rFonts w:eastAsiaTheme="majorEastAsia" w:cs="Times New Roman"/>
          <w:sz w:val="18"/>
        </w:rPr>
      </w:pPr>
      <w:r w:rsidRPr="007F7AA4">
        <w:rPr>
          <w:rFonts w:eastAsiaTheme="majorEastAsia" w:cs="Times New Roman"/>
          <w:noProof/>
        </w:rPr>
        <w:drawing>
          <wp:inline distT="0" distB="0" distL="0" distR="0" wp14:anchorId="12187882" wp14:editId="77D28BB1">
            <wp:extent cx="8406130" cy="1807210"/>
            <wp:effectExtent l="0" t="0" r="0" b="254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8406130" cy="1807210"/>
                    </a:xfrm>
                    <a:prstGeom prst="rect">
                      <a:avLst/>
                    </a:prstGeom>
                  </pic:spPr>
                </pic:pic>
              </a:graphicData>
            </a:graphic>
          </wp:inline>
        </w:drawing>
      </w:r>
    </w:p>
    <w:p w14:paraId="39F74143" w14:textId="393208E0" w:rsidR="006612FA" w:rsidRPr="007F7AA4" w:rsidRDefault="006612FA" w:rsidP="006612FA">
      <w:pPr>
        <w:pStyle w:val="3"/>
        <w:spacing w:before="156" w:after="156"/>
        <w:rPr>
          <w:rFonts w:eastAsiaTheme="majorEastAsia" w:cs="Times New Roman"/>
        </w:rPr>
      </w:pPr>
      <w:bookmarkStart w:id="139" w:name="_Toc87714717"/>
      <w:r w:rsidRPr="007F7AA4">
        <w:rPr>
          <w:rFonts w:eastAsiaTheme="majorEastAsia" w:cs="Times New Roman"/>
        </w:rPr>
        <w:t>打开数据开关，数据业务激活失败</w:t>
      </w:r>
      <w:bookmarkEnd w:id="139"/>
    </w:p>
    <w:p w14:paraId="4F8B5037" w14:textId="40CD25E7" w:rsidR="000A6206" w:rsidRPr="007F7AA4" w:rsidRDefault="000A6206" w:rsidP="000A6206">
      <w:pPr>
        <w:rPr>
          <w:rFonts w:eastAsiaTheme="majorEastAsia" w:cs="Times New Roman"/>
        </w:rPr>
      </w:pPr>
      <w:r w:rsidRPr="007F7AA4">
        <w:rPr>
          <w:rFonts w:eastAsiaTheme="majorEastAsia" w:cs="Times New Roman"/>
        </w:rPr>
        <w:t>PC</w:t>
      </w:r>
      <w:r w:rsidRPr="007F7AA4">
        <w:rPr>
          <w:rFonts w:eastAsiaTheme="majorEastAsia" w:cs="Times New Roman"/>
        </w:rPr>
        <w:t>拨号问题。</w:t>
      </w:r>
    </w:p>
    <w:p w14:paraId="248DC4EB" w14:textId="66806A04" w:rsidR="006612FA" w:rsidRPr="007F7AA4" w:rsidRDefault="00C7676F" w:rsidP="006612FA">
      <w:pPr>
        <w:rPr>
          <w:rFonts w:eastAsiaTheme="majorEastAsia" w:cs="Times New Roman"/>
        </w:rPr>
      </w:pPr>
      <w:hyperlink r:id="rId82" w:history="1">
        <w:r w:rsidR="006612FA" w:rsidRPr="007F7AA4">
          <w:rPr>
            <w:rFonts w:eastAsiaTheme="majorEastAsia" w:cs="Times New Roman"/>
          </w:rPr>
          <w:t>UPGR7150R-4826</w:t>
        </w:r>
      </w:hyperlink>
      <w:r w:rsidR="006612FA" w:rsidRPr="007F7AA4">
        <w:rPr>
          <w:rFonts w:eastAsiaTheme="majorEastAsia" w:cs="Times New Roman"/>
        </w:rPr>
        <w:t xml:space="preserve"> [G7B_R_CN_XA_RH][Modem]</w:t>
      </w:r>
      <w:r w:rsidR="006612FA" w:rsidRPr="007F7AA4">
        <w:rPr>
          <w:rFonts w:eastAsiaTheme="majorEastAsia" w:cs="Times New Roman"/>
        </w:rPr>
        <w:t>打开数据开关移动卡数据业务启动失败，出现时必现</w:t>
      </w:r>
      <w:r w:rsidR="006612FA" w:rsidRPr="007F7AA4">
        <w:rPr>
          <w:rFonts w:eastAsiaTheme="majorEastAsia" w:cs="Times New Roman"/>
        </w:rPr>
        <w:t>_5/5_V12.5.0.1.RGHCNXM</w:t>
      </w:r>
    </w:p>
    <w:p w14:paraId="676FFF98" w14:textId="6558E8C7" w:rsidR="006612FA" w:rsidRPr="007F7AA4" w:rsidRDefault="006612FA" w:rsidP="006612FA">
      <w:pPr>
        <w:rPr>
          <w:rFonts w:eastAsiaTheme="majorEastAsia" w:cs="Times New Roman"/>
          <w:color w:val="FF0000"/>
        </w:rPr>
      </w:pPr>
      <w:r w:rsidRPr="007F7AA4">
        <w:rPr>
          <w:rFonts w:eastAsiaTheme="majorEastAsia" w:cs="Times New Roman"/>
          <w:color w:val="FF0000"/>
        </w:rPr>
        <w:t>在</w:t>
      </w:r>
      <w:r w:rsidRPr="007F7AA4">
        <w:rPr>
          <w:rFonts w:eastAsiaTheme="majorEastAsia" w:cs="Times New Roman"/>
          <w:color w:val="FF0000"/>
        </w:rPr>
        <w:t>start_network_interface</w:t>
      </w:r>
      <w:r w:rsidRPr="007F7AA4">
        <w:rPr>
          <w:rFonts w:eastAsiaTheme="majorEastAsia" w:cs="Times New Roman"/>
          <w:color w:val="FF0000"/>
        </w:rPr>
        <w:t>的</w:t>
      </w:r>
      <w:r w:rsidRPr="007F7AA4">
        <w:rPr>
          <w:rFonts w:eastAsiaTheme="majorEastAsia" w:cs="Times New Roman"/>
          <w:color w:val="FF0000"/>
        </w:rPr>
        <w:t>QMI</w:t>
      </w:r>
      <w:r w:rsidRPr="007F7AA4">
        <w:rPr>
          <w:rFonts w:eastAsiaTheme="majorEastAsia" w:cs="Times New Roman"/>
          <w:color w:val="FF0000"/>
        </w:rPr>
        <w:t>消息中看到失败的信息，</w:t>
      </w:r>
      <w:r w:rsidRPr="007F7AA4">
        <w:rPr>
          <w:rFonts w:eastAsiaTheme="majorEastAsia" w:cs="Times New Roman"/>
          <w:color w:val="FF0000"/>
        </w:rPr>
        <w:t>call end reason</w:t>
      </w:r>
      <w:r w:rsidRPr="007F7AA4">
        <w:rPr>
          <w:rFonts w:eastAsiaTheme="majorEastAsia" w:cs="Times New Roman"/>
          <w:color w:val="FF0000"/>
        </w:rPr>
        <w:t>为</w:t>
      </w:r>
      <w:r w:rsidRPr="007F7AA4">
        <w:rPr>
          <w:rFonts w:eastAsiaTheme="majorEastAsia" w:cs="Times New Roman"/>
          <w:color w:val="FF0000"/>
        </w:rPr>
        <w:t>241</w:t>
      </w:r>
      <w:r w:rsidRPr="007F7AA4">
        <w:rPr>
          <w:rFonts w:eastAsiaTheme="majorEastAsia" w:cs="Times New Roman"/>
          <w:color w:val="FF0000"/>
        </w:rPr>
        <w:t>。</w:t>
      </w:r>
      <w:r w:rsidRPr="007F7AA4">
        <w:rPr>
          <w:rFonts w:eastAsiaTheme="majorEastAsia" w:cs="Times New Roman"/>
          <w:color w:val="FF0000"/>
        </w:rPr>
        <w:t>241</w:t>
      </w:r>
      <w:r w:rsidRPr="007F7AA4">
        <w:rPr>
          <w:rFonts w:eastAsiaTheme="majorEastAsia" w:cs="Times New Roman"/>
          <w:color w:val="FF0000"/>
        </w:rPr>
        <w:t>表示</w:t>
      </w:r>
      <w:r w:rsidRPr="007F7AA4">
        <w:rPr>
          <w:rFonts w:eastAsiaTheme="majorEastAsia" w:cs="Times New Roman"/>
          <w:color w:val="FF0000"/>
        </w:rPr>
        <w:t>PC</w:t>
      </w:r>
      <w:r w:rsidRPr="007F7AA4">
        <w:rPr>
          <w:rFonts w:eastAsiaTheme="majorEastAsia" w:cs="Times New Roman"/>
          <w:color w:val="FF0000"/>
        </w:rPr>
        <w:t>拨号失败。需要关闭</w:t>
      </w:r>
      <w:r w:rsidRPr="007F7AA4">
        <w:rPr>
          <w:rFonts w:eastAsiaTheme="majorEastAsia" w:cs="Times New Roman"/>
          <w:color w:val="FF0000"/>
        </w:rPr>
        <w:t>Win10 PC</w:t>
      </w:r>
      <w:r w:rsidRPr="007F7AA4">
        <w:rPr>
          <w:rFonts w:eastAsiaTheme="majorEastAsia" w:cs="Times New Roman"/>
          <w:color w:val="FF0000"/>
        </w:rPr>
        <w:t>端的</w:t>
      </w:r>
      <w:r w:rsidR="006147D3" w:rsidRPr="007F7AA4">
        <w:rPr>
          <w:rFonts w:eastAsiaTheme="majorEastAsia" w:cs="Times New Roman"/>
          <w:color w:val="FF0000"/>
        </w:rPr>
        <w:t>WWAN AutoConfig</w:t>
      </w:r>
      <w:r w:rsidR="006147D3" w:rsidRPr="007F7AA4">
        <w:rPr>
          <w:rFonts w:eastAsiaTheme="majorEastAsia" w:cs="Times New Roman"/>
          <w:color w:val="FF0000"/>
        </w:rPr>
        <w:t>。</w:t>
      </w:r>
    </w:p>
    <w:tbl>
      <w:tblPr>
        <w:tblStyle w:val="a7"/>
        <w:tblW w:w="0" w:type="auto"/>
        <w:tblLook w:val="04A0" w:firstRow="1" w:lastRow="0" w:firstColumn="1" w:lastColumn="0" w:noHBand="0" w:noVBand="1"/>
      </w:tblPr>
      <w:tblGrid>
        <w:gridCol w:w="13454"/>
      </w:tblGrid>
      <w:tr w:rsidR="00040E7D" w:rsidRPr="007F7AA4" w14:paraId="3EC4C226" w14:textId="77777777" w:rsidTr="00040E7D">
        <w:tc>
          <w:tcPr>
            <w:tcW w:w="13454" w:type="dxa"/>
          </w:tcPr>
          <w:p w14:paraId="543CC4B4" w14:textId="77777777" w:rsidR="00040E7D" w:rsidRPr="007F7AA4" w:rsidRDefault="00040E7D" w:rsidP="00040E7D">
            <w:pPr>
              <w:rPr>
                <w:rFonts w:eastAsiaTheme="majorEastAsia" w:cs="Times New Roman"/>
                <w:b/>
              </w:rPr>
            </w:pPr>
            <w:r w:rsidRPr="007F7AA4">
              <w:rPr>
                <w:rFonts w:eastAsiaTheme="majorEastAsia" w:cs="Times New Roman"/>
                <w:b/>
              </w:rPr>
              <w:t>复测建议：</w:t>
            </w:r>
          </w:p>
          <w:p w14:paraId="3A532234" w14:textId="77777777" w:rsidR="00040E7D" w:rsidRPr="007F7AA4" w:rsidRDefault="00040E7D" w:rsidP="00040E7D">
            <w:pPr>
              <w:rPr>
                <w:rFonts w:eastAsiaTheme="majorEastAsia" w:cs="Times New Roman"/>
              </w:rPr>
            </w:pPr>
            <w:r w:rsidRPr="007F7AA4">
              <w:rPr>
                <w:rFonts w:eastAsiaTheme="majorEastAsia" w:cs="Times New Roman"/>
              </w:rPr>
              <w:t>disable Windows10 auto connnect</w:t>
            </w:r>
          </w:p>
          <w:p w14:paraId="2254058D" w14:textId="77777777" w:rsidR="00040E7D" w:rsidRPr="007F7AA4" w:rsidRDefault="00040E7D" w:rsidP="00040E7D">
            <w:pPr>
              <w:rPr>
                <w:rFonts w:eastAsiaTheme="majorEastAsia" w:cs="Times New Roman"/>
              </w:rPr>
            </w:pPr>
            <w:r w:rsidRPr="007F7AA4">
              <w:rPr>
                <w:rFonts w:eastAsiaTheme="majorEastAsia" w:cs="Times New Roman"/>
              </w:rPr>
              <w:t>Steps: Presess Search Windows --&gt; Type 'Services.msc' --&gt; Locate 'WWAN AutoConfig' --&gt;</w:t>
            </w:r>
          </w:p>
          <w:p w14:paraId="0C65B1D7" w14:textId="77777777" w:rsidR="00040E7D" w:rsidRPr="007F7AA4" w:rsidRDefault="00040E7D" w:rsidP="00040E7D">
            <w:pPr>
              <w:rPr>
                <w:rFonts w:eastAsiaTheme="majorEastAsia" w:cs="Times New Roman"/>
              </w:rPr>
            </w:pPr>
            <w:r w:rsidRPr="007F7AA4">
              <w:rPr>
                <w:rFonts w:eastAsiaTheme="majorEastAsia" w:cs="Times New Roman"/>
              </w:rPr>
              <w:t>Change startup type to 'Disable' or 'Manua</w:t>
            </w:r>
          </w:p>
          <w:p w14:paraId="346440C0" w14:textId="77777777" w:rsidR="00040E7D" w:rsidRPr="007F7AA4" w:rsidRDefault="00040E7D" w:rsidP="00040E7D">
            <w:pPr>
              <w:rPr>
                <w:rFonts w:eastAsiaTheme="majorEastAsia" w:cs="Times New Roman"/>
              </w:rPr>
            </w:pPr>
          </w:p>
          <w:p w14:paraId="0514CFB5" w14:textId="77777777" w:rsidR="00040E7D" w:rsidRPr="007F7AA4" w:rsidRDefault="00040E7D" w:rsidP="00040E7D">
            <w:pPr>
              <w:rPr>
                <w:rFonts w:eastAsiaTheme="majorEastAsia" w:cs="Times New Roman"/>
                <w:b/>
              </w:rPr>
            </w:pPr>
            <w:r w:rsidRPr="007F7AA4">
              <w:rPr>
                <w:rFonts w:eastAsiaTheme="majorEastAsia" w:cs="Times New Roman"/>
                <w:b/>
              </w:rPr>
              <w:t>QMI</w:t>
            </w:r>
            <w:r w:rsidRPr="007F7AA4">
              <w:rPr>
                <w:rFonts w:eastAsiaTheme="majorEastAsia" w:cs="Times New Roman"/>
                <w:b/>
              </w:rPr>
              <w:t>消息</w:t>
            </w:r>
          </w:p>
          <w:p w14:paraId="0A7110F3" w14:textId="77777777" w:rsidR="00040E7D" w:rsidRPr="007F7AA4" w:rsidRDefault="00040E7D" w:rsidP="00040E7D">
            <w:pPr>
              <w:rPr>
                <w:rFonts w:eastAsiaTheme="majorEastAsia" w:cs="Times New Roman"/>
              </w:rPr>
            </w:pPr>
            <w:r w:rsidRPr="007F7AA4">
              <w:rPr>
                <w:rFonts w:eastAsiaTheme="majorEastAsia" w:cs="Times New Roman"/>
              </w:rPr>
              <w:t>06:39:50.224003 [0x1544] QMI_MCS_QCSI_PKT</w:t>
            </w:r>
          </w:p>
          <w:p w14:paraId="2EA3E49D" w14:textId="77777777" w:rsidR="00040E7D" w:rsidRPr="007F7AA4" w:rsidRDefault="00040E7D" w:rsidP="00040E7D">
            <w:pPr>
              <w:rPr>
                <w:rFonts w:eastAsiaTheme="majorEastAsia" w:cs="Times New Roman"/>
              </w:rPr>
            </w:pPr>
            <w:r w:rsidRPr="007F7AA4">
              <w:rPr>
                <w:rFonts w:eastAsiaTheme="majorEastAsia" w:cs="Times New Roman"/>
              </w:rPr>
              <w:t>packetVersion = 2</w:t>
            </w:r>
          </w:p>
          <w:p w14:paraId="60862690" w14:textId="77777777" w:rsidR="00040E7D" w:rsidRPr="007F7AA4" w:rsidRDefault="00040E7D" w:rsidP="00040E7D">
            <w:pPr>
              <w:rPr>
                <w:rFonts w:eastAsiaTheme="majorEastAsia" w:cs="Times New Roman"/>
              </w:rPr>
            </w:pPr>
            <w:r w:rsidRPr="007F7AA4">
              <w:rPr>
                <w:rFonts w:eastAsiaTheme="majorEastAsia" w:cs="Times New Roman"/>
              </w:rPr>
              <w:t>MsgType = Response</w:t>
            </w:r>
          </w:p>
          <w:p w14:paraId="15823FC0" w14:textId="77777777" w:rsidR="00040E7D" w:rsidRPr="007F7AA4" w:rsidRDefault="00040E7D" w:rsidP="00040E7D">
            <w:pPr>
              <w:rPr>
                <w:rFonts w:eastAsiaTheme="majorEastAsia" w:cs="Times New Roman"/>
              </w:rPr>
            </w:pPr>
            <w:r w:rsidRPr="007F7AA4">
              <w:rPr>
                <w:rFonts w:eastAsiaTheme="majorEastAsia" w:cs="Times New Roman"/>
              </w:rPr>
              <w:t>Counter = 4</w:t>
            </w:r>
          </w:p>
          <w:p w14:paraId="40D46FA2" w14:textId="77777777" w:rsidR="00040E7D" w:rsidRPr="007F7AA4" w:rsidRDefault="00040E7D" w:rsidP="00040E7D">
            <w:pPr>
              <w:rPr>
                <w:rFonts w:eastAsiaTheme="majorEastAsia" w:cs="Times New Roman"/>
              </w:rPr>
            </w:pPr>
            <w:r w:rsidRPr="007F7AA4">
              <w:rPr>
                <w:rFonts w:eastAsiaTheme="majorEastAsia" w:cs="Times New Roman"/>
              </w:rPr>
              <w:t>ServiceId = WDS</w:t>
            </w:r>
          </w:p>
          <w:p w14:paraId="30CB6D3F" w14:textId="77777777" w:rsidR="00040E7D" w:rsidRPr="007F7AA4" w:rsidRDefault="00040E7D" w:rsidP="00040E7D">
            <w:pPr>
              <w:rPr>
                <w:rFonts w:eastAsiaTheme="majorEastAsia" w:cs="Times New Roman"/>
              </w:rPr>
            </w:pPr>
            <w:r w:rsidRPr="007F7AA4">
              <w:rPr>
                <w:rFonts w:eastAsiaTheme="majorEastAsia" w:cs="Times New Roman"/>
              </w:rPr>
              <w:t>MajorRev = 1</w:t>
            </w:r>
          </w:p>
          <w:p w14:paraId="072AEA19" w14:textId="77777777" w:rsidR="00040E7D" w:rsidRPr="007F7AA4" w:rsidRDefault="00040E7D" w:rsidP="00040E7D">
            <w:pPr>
              <w:rPr>
                <w:rFonts w:eastAsiaTheme="majorEastAsia" w:cs="Times New Roman"/>
              </w:rPr>
            </w:pPr>
            <w:r w:rsidRPr="007F7AA4">
              <w:rPr>
                <w:rFonts w:eastAsiaTheme="majorEastAsia" w:cs="Times New Roman"/>
              </w:rPr>
              <w:t>MinorRev = 155</w:t>
            </w:r>
          </w:p>
          <w:p w14:paraId="14637D41" w14:textId="77777777" w:rsidR="00040E7D" w:rsidRPr="007F7AA4" w:rsidRDefault="00040E7D" w:rsidP="00040E7D">
            <w:pPr>
              <w:rPr>
                <w:rFonts w:eastAsiaTheme="majorEastAsia" w:cs="Times New Roman"/>
              </w:rPr>
            </w:pPr>
            <w:r w:rsidRPr="007F7AA4">
              <w:rPr>
                <w:rFonts w:eastAsiaTheme="majorEastAsia" w:cs="Times New Roman"/>
              </w:rPr>
              <w:t>ConHandle = 0x00000175</w:t>
            </w:r>
          </w:p>
          <w:p w14:paraId="47C8D49E" w14:textId="77777777" w:rsidR="00040E7D" w:rsidRPr="007F7AA4" w:rsidRDefault="00040E7D" w:rsidP="00040E7D">
            <w:pPr>
              <w:rPr>
                <w:rFonts w:eastAsiaTheme="majorEastAsia" w:cs="Times New Roman"/>
              </w:rPr>
            </w:pPr>
            <w:r w:rsidRPr="007F7AA4">
              <w:rPr>
                <w:rFonts w:eastAsiaTheme="majorEastAsia" w:cs="Times New Roman"/>
              </w:rPr>
              <w:t>MsgId = 0x00000020</w:t>
            </w:r>
          </w:p>
          <w:p w14:paraId="7E919F77" w14:textId="77777777" w:rsidR="00040E7D" w:rsidRPr="007F7AA4" w:rsidRDefault="00040E7D" w:rsidP="00040E7D">
            <w:pPr>
              <w:rPr>
                <w:rFonts w:eastAsiaTheme="majorEastAsia" w:cs="Times New Roman"/>
              </w:rPr>
            </w:pPr>
            <w:r w:rsidRPr="007F7AA4">
              <w:rPr>
                <w:rFonts w:eastAsiaTheme="majorEastAsia" w:cs="Times New Roman"/>
              </w:rPr>
              <w:t>QmiLength = 26</w:t>
            </w:r>
          </w:p>
          <w:p w14:paraId="339F91EA" w14:textId="77777777" w:rsidR="00040E7D" w:rsidRPr="007F7AA4" w:rsidRDefault="00040E7D" w:rsidP="00040E7D">
            <w:pPr>
              <w:rPr>
                <w:rFonts w:eastAsiaTheme="majorEastAsia" w:cs="Times New Roman"/>
              </w:rPr>
            </w:pPr>
            <w:r w:rsidRPr="007F7AA4">
              <w:rPr>
                <w:rFonts w:eastAsiaTheme="majorEastAsia" w:cs="Times New Roman"/>
              </w:rPr>
              <w:t>Service_WDS {</w:t>
            </w:r>
          </w:p>
          <w:p w14:paraId="0BAD9740" w14:textId="77777777" w:rsidR="00040E7D" w:rsidRPr="007F7AA4" w:rsidRDefault="00040E7D" w:rsidP="00040E7D">
            <w:pPr>
              <w:rPr>
                <w:rFonts w:eastAsiaTheme="majorEastAsia" w:cs="Times New Roman"/>
              </w:rPr>
            </w:pPr>
            <w:r w:rsidRPr="007F7AA4">
              <w:rPr>
                <w:rFonts w:eastAsiaTheme="majorEastAsia" w:cs="Times New Roman"/>
              </w:rPr>
              <w:t>ServiceWDSV1 {</w:t>
            </w:r>
          </w:p>
          <w:p w14:paraId="1D90328A" w14:textId="77777777" w:rsidR="00040E7D" w:rsidRPr="007F7AA4" w:rsidRDefault="00040E7D" w:rsidP="00040E7D">
            <w:pPr>
              <w:rPr>
                <w:rFonts w:eastAsiaTheme="majorEastAsia" w:cs="Times New Roman"/>
              </w:rPr>
            </w:pPr>
            <w:r w:rsidRPr="007F7AA4">
              <w:rPr>
                <w:rFonts w:eastAsiaTheme="majorEastAsia" w:cs="Times New Roman"/>
              </w:rPr>
              <w:t>wds_start_network_interface {</w:t>
            </w:r>
          </w:p>
          <w:p w14:paraId="3FEFAC21" w14:textId="77777777" w:rsidR="00040E7D" w:rsidRPr="007F7AA4" w:rsidRDefault="00040E7D" w:rsidP="00040E7D">
            <w:pPr>
              <w:rPr>
                <w:rFonts w:eastAsiaTheme="majorEastAsia" w:cs="Times New Roman"/>
              </w:rPr>
            </w:pPr>
            <w:r w:rsidRPr="007F7AA4">
              <w:rPr>
                <w:rFonts w:eastAsiaTheme="majorEastAsia" w:cs="Times New Roman"/>
              </w:rPr>
              <w:t>wds_start_network_interface_respTlvs[0] {</w:t>
            </w:r>
          </w:p>
          <w:p w14:paraId="68AB3937" w14:textId="77777777" w:rsidR="00040E7D" w:rsidRPr="007F7AA4" w:rsidRDefault="00040E7D" w:rsidP="00040E7D">
            <w:pPr>
              <w:rPr>
                <w:rFonts w:eastAsiaTheme="majorEastAsia" w:cs="Times New Roman"/>
              </w:rPr>
            </w:pPr>
            <w:r w:rsidRPr="007F7AA4">
              <w:rPr>
                <w:rFonts w:eastAsiaTheme="majorEastAsia" w:cs="Times New Roman"/>
              </w:rPr>
              <w:t>Type = 0x02</w:t>
            </w:r>
          </w:p>
          <w:p w14:paraId="0BBEDAE9" w14:textId="77777777" w:rsidR="00040E7D" w:rsidRPr="007F7AA4" w:rsidRDefault="00040E7D" w:rsidP="00040E7D">
            <w:pPr>
              <w:rPr>
                <w:rFonts w:eastAsiaTheme="majorEastAsia" w:cs="Times New Roman"/>
              </w:rPr>
            </w:pPr>
            <w:r w:rsidRPr="007F7AA4">
              <w:rPr>
                <w:rFonts w:eastAsiaTheme="majorEastAsia" w:cs="Times New Roman"/>
              </w:rPr>
              <w:t>Length = 4</w:t>
            </w:r>
          </w:p>
          <w:p w14:paraId="33E0CDA6" w14:textId="77777777" w:rsidR="00040E7D" w:rsidRPr="007F7AA4" w:rsidRDefault="00040E7D" w:rsidP="00040E7D">
            <w:pPr>
              <w:rPr>
                <w:rFonts w:eastAsiaTheme="majorEastAsia" w:cs="Times New Roman"/>
              </w:rPr>
            </w:pPr>
            <w:r w:rsidRPr="007F7AA4">
              <w:rPr>
                <w:rFonts w:eastAsiaTheme="majorEastAsia" w:cs="Times New Roman"/>
              </w:rPr>
              <w:t>resp {</w:t>
            </w:r>
          </w:p>
          <w:p w14:paraId="523E2B33" w14:textId="77777777" w:rsidR="00040E7D" w:rsidRPr="007F7AA4" w:rsidRDefault="00040E7D" w:rsidP="00040E7D">
            <w:pPr>
              <w:rPr>
                <w:rFonts w:eastAsiaTheme="majorEastAsia" w:cs="Times New Roman"/>
                <w:highlight w:val="yellow"/>
              </w:rPr>
            </w:pPr>
            <w:r w:rsidRPr="007F7AA4">
              <w:rPr>
                <w:rFonts w:eastAsiaTheme="majorEastAsia" w:cs="Times New Roman"/>
                <w:highlight w:val="yellow"/>
              </w:rPr>
              <w:t>result = QMI_RESULT_FAILURE</w:t>
            </w:r>
          </w:p>
          <w:p w14:paraId="360C31D3" w14:textId="77777777" w:rsidR="00040E7D" w:rsidRPr="007F7AA4" w:rsidRDefault="00040E7D" w:rsidP="00040E7D">
            <w:pPr>
              <w:rPr>
                <w:rFonts w:eastAsiaTheme="majorEastAsia" w:cs="Times New Roman"/>
              </w:rPr>
            </w:pPr>
            <w:r w:rsidRPr="007F7AA4">
              <w:rPr>
                <w:rFonts w:eastAsiaTheme="majorEastAsia" w:cs="Times New Roman"/>
                <w:highlight w:val="yellow"/>
              </w:rPr>
              <w:t>error = QMI_ERR_CALL_FAILED</w:t>
            </w:r>
          </w:p>
          <w:p w14:paraId="0CE02D85" w14:textId="77777777" w:rsidR="00040E7D" w:rsidRPr="007F7AA4" w:rsidRDefault="00040E7D" w:rsidP="00040E7D">
            <w:pPr>
              <w:rPr>
                <w:rFonts w:eastAsiaTheme="majorEastAsia" w:cs="Times New Roman"/>
              </w:rPr>
            </w:pPr>
            <w:r w:rsidRPr="007F7AA4">
              <w:rPr>
                <w:rFonts w:eastAsiaTheme="majorEastAsia" w:cs="Times New Roman"/>
              </w:rPr>
              <w:t>}</w:t>
            </w:r>
          </w:p>
          <w:p w14:paraId="0F3EEDD5" w14:textId="77777777" w:rsidR="00040E7D" w:rsidRPr="007F7AA4" w:rsidRDefault="00040E7D" w:rsidP="00040E7D">
            <w:pPr>
              <w:rPr>
                <w:rFonts w:eastAsiaTheme="majorEastAsia" w:cs="Times New Roman"/>
              </w:rPr>
            </w:pPr>
            <w:r w:rsidRPr="007F7AA4">
              <w:rPr>
                <w:rFonts w:eastAsiaTheme="majorEastAsia" w:cs="Times New Roman"/>
              </w:rPr>
              <w:t>}</w:t>
            </w:r>
          </w:p>
          <w:p w14:paraId="7C36C5CA" w14:textId="77777777" w:rsidR="00040E7D" w:rsidRPr="007F7AA4" w:rsidRDefault="00040E7D" w:rsidP="00040E7D">
            <w:pPr>
              <w:rPr>
                <w:rFonts w:eastAsiaTheme="majorEastAsia" w:cs="Times New Roman"/>
              </w:rPr>
            </w:pPr>
            <w:r w:rsidRPr="007F7AA4">
              <w:rPr>
                <w:rFonts w:eastAsiaTheme="majorEastAsia" w:cs="Times New Roman"/>
              </w:rPr>
              <w:t>wds_start_network_interface_respTlvs[1] {</w:t>
            </w:r>
          </w:p>
          <w:p w14:paraId="5C4EC62D" w14:textId="77777777" w:rsidR="00040E7D" w:rsidRPr="007F7AA4" w:rsidRDefault="00040E7D" w:rsidP="00040E7D">
            <w:pPr>
              <w:rPr>
                <w:rFonts w:eastAsiaTheme="majorEastAsia" w:cs="Times New Roman"/>
              </w:rPr>
            </w:pPr>
            <w:r w:rsidRPr="007F7AA4">
              <w:rPr>
                <w:rFonts w:eastAsiaTheme="majorEastAsia" w:cs="Times New Roman"/>
              </w:rPr>
              <w:t>Type = 0x01</w:t>
            </w:r>
          </w:p>
          <w:p w14:paraId="5515867C" w14:textId="77777777" w:rsidR="00040E7D" w:rsidRPr="007F7AA4" w:rsidRDefault="00040E7D" w:rsidP="00040E7D">
            <w:pPr>
              <w:rPr>
                <w:rFonts w:eastAsiaTheme="majorEastAsia" w:cs="Times New Roman"/>
              </w:rPr>
            </w:pPr>
            <w:r w:rsidRPr="007F7AA4">
              <w:rPr>
                <w:rFonts w:eastAsiaTheme="majorEastAsia" w:cs="Times New Roman"/>
              </w:rPr>
              <w:t>Length = 4</w:t>
            </w:r>
          </w:p>
          <w:p w14:paraId="35D53098" w14:textId="77777777" w:rsidR="00040E7D" w:rsidRPr="007F7AA4" w:rsidRDefault="00040E7D" w:rsidP="00040E7D">
            <w:pPr>
              <w:rPr>
                <w:rFonts w:eastAsiaTheme="majorEastAsia" w:cs="Times New Roman"/>
              </w:rPr>
            </w:pPr>
            <w:r w:rsidRPr="007F7AA4">
              <w:rPr>
                <w:rFonts w:eastAsiaTheme="majorEastAsia" w:cs="Times New Roman"/>
              </w:rPr>
              <w:t>pkt_data_handle {</w:t>
            </w:r>
          </w:p>
          <w:p w14:paraId="4EB60020" w14:textId="77777777" w:rsidR="00040E7D" w:rsidRPr="007F7AA4" w:rsidRDefault="00040E7D" w:rsidP="00040E7D">
            <w:pPr>
              <w:rPr>
                <w:rFonts w:eastAsiaTheme="majorEastAsia" w:cs="Times New Roman"/>
              </w:rPr>
            </w:pPr>
            <w:r w:rsidRPr="007F7AA4">
              <w:rPr>
                <w:rFonts w:eastAsiaTheme="majorEastAsia" w:cs="Times New Roman"/>
              </w:rPr>
              <w:t>pkt_data_handle = 0</w:t>
            </w:r>
          </w:p>
          <w:p w14:paraId="372F9B59" w14:textId="77777777" w:rsidR="00040E7D" w:rsidRPr="007F7AA4" w:rsidRDefault="00040E7D" w:rsidP="00040E7D">
            <w:pPr>
              <w:rPr>
                <w:rFonts w:eastAsiaTheme="majorEastAsia" w:cs="Times New Roman"/>
              </w:rPr>
            </w:pPr>
            <w:r w:rsidRPr="007F7AA4">
              <w:rPr>
                <w:rFonts w:eastAsiaTheme="majorEastAsia" w:cs="Times New Roman"/>
              </w:rPr>
              <w:t>}</w:t>
            </w:r>
          </w:p>
          <w:p w14:paraId="3867895D" w14:textId="77777777" w:rsidR="00040E7D" w:rsidRPr="007F7AA4" w:rsidRDefault="00040E7D" w:rsidP="00040E7D">
            <w:pPr>
              <w:rPr>
                <w:rFonts w:eastAsiaTheme="majorEastAsia" w:cs="Times New Roman"/>
              </w:rPr>
            </w:pPr>
            <w:r w:rsidRPr="007F7AA4">
              <w:rPr>
                <w:rFonts w:eastAsiaTheme="majorEastAsia" w:cs="Times New Roman"/>
              </w:rPr>
              <w:t>}</w:t>
            </w:r>
          </w:p>
          <w:p w14:paraId="770D7B11" w14:textId="77777777" w:rsidR="00040E7D" w:rsidRPr="007F7AA4" w:rsidRDefault="00040E7D" w:rsidP="00040E7D">
            <w:pPr>
              <w:rPr>
                <w:rFonts w:eastAsiaTheme="majorEastAsia" w:cs="Times New Roman"/>
              </w:rPr>
            </w:pPr>
            <w:r w:rsidRPr="007F7AA4">
              <w:rPr>
                <w:rFonts w:eastAsiaTheme="majorEastAsia" w:cs="Times New Roman"/>
              </w:rPr>
              <w:t>wds_start_network_interface_respTlvs[2] {</w:t>
            </w:r>
          </w:p>
          <w:p w14:paraId="5B37238D" w14:textId="77777777" w:rsidR="00040E7D" w:rsidRPr="007F7AA4" w:rsidRDefault="00040E7D" w:rsidP="00040E7D">
            <w:pPr>
              <w:rPr>
                <w:rFonts w:eastAsiaTheme="majorEastAsia" w:cs="Times New Roman"/>
              </w:rPr>
            </w:pPr>
            <w:r w:rsidRPr="007F7AA4">
              <w:rPr>
                <w:rFonts w:eastAsiaTheme="majorEastAsia" w:cs="Times New Roman"/>
              </w:rPr>
              <w:t>Type = 0x10</w:t>
            </w:r>
          </w:p>
          <w:p w14:paraId="6D5BB31C" w14:textId="77777777" w:rsidR="00040E7D" w:rsidRPr="007F7AA4" w:rsidRDefault="00040E7D" w:rsidP="00040E7D">
            <w:pPr>
              <w:rPr>
                <w:rFonts w:eastAsiaTheme="majorEastAsia" w:cs="Times New Roman"/>
              </w:rPr>
            </w:pPr>
            <w:r w:rsidRPr="007F7AA4">
              <w:rPr>
                <w:rFonts w:eastAsiaTheme="majorEastAsia" w:cs="Times New Roman"/>
              </w:rPr>
              <w:lastRenderedPageBreak/>
              <w:t>Length = 2</w:t>
            </w:r>
          </w:p>
          <w:p w14:paraId="71F31FAC" w14:textId="77777777" w:rsidR="00040E7D" w:rsidRPr="007F7AA4" w:rsidRDefault="00040E7D" w:rsidP="00040E7D">
            <w:pPr>
              <w:rPr>
                <w:rFonts w:eastAsiaTheme="majorEastAsia" w:cs="Times New Roman"/>
              </w:rPr>
            </w:pPr>
            <w:r w:rsidRPr="007F7AA4">
              <w:rPr>
                <w:rFonts w:eastAsiaTheme="majorEastAsia" w:cs="Times New Roman"/>
              </w:rPr>
              <w:t>call_end_reason {</w:t>
            </w:r>
          </w:p>
          <w:p w14:paraId="1712F5E9" w14:textId="77777777" w:rsidR="00040E7D" w:rsidRPr="007F7AA4" w:rsidRDefault="00040E7D" w:rsidP="00040E7D">
            <w:pPr>
              <w:rPr>
                <w:rFonts w:eastAsiaTheme="majorEastAsia" w:cs="Times New Roman"/>
              </w:rPr>
            </w:pPr>
            <w:r w:rsidRPr="007F7AA4">
              <w:rPr>
                <w:rFonts w:eastAsiaTheme="majorEastAsia" w:cs="Times New Roman"/>
              </w:rPr>
              <w:t>call_end_reason = WDS_CER_UNSPECIFIED</w:t>
            </w:r>
          </w:p>
          <w:p w14:paraId="4D7098D3" w14:textId="77777777" w:rsidR="00040E7D" w:rsidRPr="007F7AA4" w:rsidRDefault="00040E7D" w:rsidP="00040E7D">
            <w:pPr>
              <w:rPr>
                <w:rFonts w:eastAsiaTheme="majorEastAsia" w:cs="Times New Roman"/>
              </w:rPr>
            </w:pPr>
            <w:r w:rsidRPr="007F7AA4">
              <w:rPr>
                <w:rFonts w:eastAsiaTheme="majorEastAsia" w:cs="Times New Roman"/>
              </w:rPr>
              <w:t>}</w:t>
            </w:r>
          </w:p>
          <w:p w14:paraId="73A3C4CB" w14:textId="77777777" w:rsidR="00040E7D" w:rsidRPr="007F7AA4" w:rsidRDefault="00040E7D" w:rsidP="00040E7D">
            <w:pPr>
              <w:rPr>
                <w:rFonts w:eastAsiaTheme="majorEastAsia" w:cs="Times New Roman"/>
              </w:rPr>
            </w:pPr>
            <w:r w:rsidRPr="007F7AA4">
              <w:rPr>
                <w:rFonts w:eastAsiaTheme="majorEastAsia" w:cs="Times New Roman"/>
              </w:rPr>
              <w:t>}</w:t>
            </w:r>
          </w:p>
          <w:p w14:paraId="6CC1A065" w14:textId="77777777" w:rsidR="00040E7D" w:rsidRPr="007F7AA4" w:rsidRDefault="00040E7D" w:rsidP="00040E7D">
            <w:pPr>
              <w:rPr>
                <w:rFonts w:eastAsiaTheme="majorEastAsia" w:cs="Times New Roman"/>
              </w:rPr>
            </w:pPr>
            <w:r w:rsidRPr="007F7AA4">
              <w:rPr>
                <w:rFonts w:eastAsiaTheme="majorEastAsia" w:cs="Times New Roman"/>
              </w:rPr>
              <w:t>wds_start_network_interface_respTlvs[3] {</w:t>
            </w:r>
          </w:p>
          <w:p w14:paraId="5B333E3F" w14:textId="77777777" w:rsidR="00040E7D" w:rsidRPr="007F7AA4" w:rsidRDefault="00040E7D" w:rsidP="00040E7D">
            <w:pPr>
              <w:rPr>
                <w:rFonts w:eastAsiaTheme="majorEastAsia" w:cs="Times New Roman"/>
              </w:rPr>
            </w:pPr>
            <w:r w:rsidRPr="007F7AA4">
              <w:rPr>
                <w:rFonts w:eastAsiaTheme="majorEastAsia" w:cs="Times New Roman"/>
              </w:rPr>
              <w:t>Type = 0x11</w:t>
            </w:r>
          </w:p>
          <w:p w14:paraId="57E7E4F5" w14:textId="77777777" w:rsidR="00040E7D" w:rsidRPr="007F7AA4" w:rsidRDefault="00040E7D" w:rsidP="00040E7D">
            <w:pPr>
              <w:rPr>
                <w:rFonts w:eastAsiaTheme="majorEastAsia" w:cs="Times New Roman"/>
              </w:rPr>
            </w:pPr>
            <w:r w:rsidRPr="007F7AA4">
              <w:rPr>
                <w:rFonts w:eastAsiaTheme="majorEastAsia" w:cs="Times New Roman"/>
              </w:rPr>
              <w:t>Length = 4</w:t>
            </w:r>
          </w:p>
          <w:p w14:paraId="76475E52" w14:textId="77777777" w:rsidR="00040E7D" w:rsidRPr="007F7AA4" w:rsidRDefault="00040E7D" w:rsidP="00040E7D">
            <w:pPr>
              <w:rPr>
                <w:rFonts w:eastAsiaTheme="majorEastAsia" w:cs="Times New Roman"/>
              </w:rPr>
            </w:pPr>
            <w:r w:rsidRPr="007F7AA4">
              <w:rPr>
                <w:rFonts w:eastAsiaTheme="majorEastAsia" w:cs="Times New Roman"/>
              </w:rPr>
              <w:t>verbose_call_end_reason {</w:t>
            </w:r>
          </w:p>
          <w:p w14:paraId="2AFA6F65" w14:textId="77777777" w:rsidR="00040E7D" w:rsidRPr="007F7AA4" w:rsidRDefault="00040E7D" w:rsidP="00040E7D">
            <w:pPr>
              <w:rPr>
                <w:rFonts w:eastAsiaTheme="majorEastAsia" w:cs="Times New Roman"/>
              </w:rPr>
            </w:pPr>
            <w:r w:rsidRPr="007F7AA4">
              <w:rPr>
                <w:rFonts w:eastAsiaTheme="majorEastAsia" w:cs="Times New Roman"/>
              </w:rPr>
              <w:t>call_end_reason_type = WDS_VCER_TYPE_INTERNAL</w:t>
            </w:r>
          </w:p>
          <w:p w14:paraId="6490360E" w14:textId="77777777" w:rsidR="00040E7D" w:rsidRPr="007F7AA4" w:rsidRDefault="00040E7D" w:rsidP="00040E7D">
            <w:pPr>
              <w:rPr>
                <w:rFonts w:eastAsiaTheme="majorEastAsia" w:cs="Times New Roman"/>
              </w:rPr>
            </w:pPr>
            <w:r w:rsidRPr="007F7AA4">
              <w:rPr>
                <w:rFonts w:eastAsiaTheme="majorEastAsia" w:cs="Times New Roman"/>
                <w:highlight w:val="yellow"/>
              </w:rPr>
              <w:t>call_end_reason = 241</w:t>
            </w:r>
          </w:p>
          <w:p w14:paraId="0B76920D" w14:textId="77777777" w:rsidR="00040E7D" w:rsidRPr="007F7AA4" w:rsidRDefault="00040E7D" w:rsidP="00040E7D">
            <w:pPr>
              <w:rPr>
                <w:rFonts w:eastAsiaTheme="majorEastAsia" w:cs="Times New Roman"/>
              </w:rPr>
            </w:pPr>
            <w:r w:rsidRPr="007F7AA4">
              <w:rPr>
                <w:rFonts w:eastAsiaTheme="majorEastAsia" w:cs="Times New Roman"/>
              </w:rPr>
              <w:t>}</w:t>
            </w:r>
          </w:p>
          <w:p w14:paraId="17053B68" w14:textId="5ECDC3D4" w:rsidR="00040E7D" w:rsidRPr="007F7AA4" w:rsidRDefault="00040E7D" w:rsidP="00040E7D">
            <w:pPr>
              <w:rPr>
                <w:rFonts w:eastAsiaTheme="majorEastAsia" w:cs="Times New Roman"/>
                <w:color w:val="FF0000"/>
              </w:rPr>
            </w:pPr>
            <w:r w:rsidRPr="007F7AA4">
              <w:rPr>
                <w:rFonts w:eastAsiaTheme="majorEastAsia" w:cs="Times New Roman"/>
              </w:rPr>
              <w:t>}</w:t>
            </w:r>
          </w:p>
        </w:tc>
      </w:tr>
    </w:tbl>
    <w:p w14:paraId="128A3FC0" w14:textId="30CBE609" w:rsidR="00E57202" w:rsidRPr="007F7AA4" w:rsidRDefault="00E57202" w:rsidP="00E57202">
      <w:pPr>
        <w:pStyle w:val="3"/>
        <w:spacing w:before="156" w:after="156"/>
        <w:rPr>
          <w:rFonts w:eastAsiaTheme="majorEastAsia" w:cs="Times New Roman"/>
        </w:rPr>
      </w:pPr>
      <w:bookmarkStart w:id="140" w:name="_Toc87714718"/>
      <w:r w:rsidRPr="007F7AA4">
        <w:rPr>
          <w:rFonts w:eastAsiaTheme="majorEastAsia" w:cs="Times New Roman"/>
        </w:rPr>
        <w:lastRenderedPageBreak/>
        <w:t>高通</w:t>
      </w:r>
      <w:r w:rsidR="00ED4D0C" w:rsidRPr="007F7AA4">
        <w:rPr>
          <w:rFonts w:eastAsiaTheme="majorEastAsia" w:cs="Times New Roman"/>
        </w:rPr>
        <w:t>短</w:t>
      </w:r>
      <w:r w:rsidR="00ED4D0C" w:rsidRPr="007F7AA4">
        <w:rPr>
          <w:rFonts w:eastAsiaTheme="majorEastAsia" w:cs="Times New Roman"/>
        </w:rPr>
        <w:t>/</w:t>
      </w:r>
      <w:r w:rsidRPr="007F7AA4">
        <w:rPr>
          <w:rFonts w:eastAsiaTheme="majorEastAsia" w:cs="Times New Roman"/>
        </w:rPr>
        <w:t>彩信重发机制</w:t>
      </w:r>
      <w:bookmarkEnd w:id="140"/>
    </w:p>
    <w:p w14:paraId="1944B413" w14:textId="39F1F1C1" w:rsidR="00040E7D" w:rsidRPr="007F7AA4" w:rsidRDefault="00040E7D" w:rsidP="00040E7D">
      <w:pPr>
        <w:pStyle w:val="af2"/>
        <w:shd w:val="clear" w:color="auto" w:fill="FFFFFF"/>
        <w:spacing w:before="0" w:beforeAutospacing="0" w:after="0" w:afterAutospacing="0"/>
        <w:rPr>
          <w:rFonts w:ascii="Times New Roman" w:eastAsiaTheme="majorEastAsia" w:hAnsi="Times New Roman" w:cs="Times New Roman"/>
          <w:color w:val="172B4D"/>
          <w:sz w:val="21"/>
          <w:szCs w:val="21"/>
        </w:rPr>
      </w:pPr>
      <w:r w:rsidRPr="007F7AA4">
        <w:rPr>
          <w:rFonts w:ascii="Times New Roman" w:eastAsiaTheme="majorEastAsia" w:hAnsi="Times New Roman" w:cs="Times New Roman"/>
          <w:b/>
          <w:bCs/>
          <w:color w:val="172B4D"/>
          <w:sz w:val="21"/>
          <w:szCs w:val="21"/>
        </w:rPr>
        <w:t>卡</w:t>
      </w:r>
      <w:r w:rsidRPr="007F7AA4">
        <w:rPr>
          <w:rFonts w:ascii="Times New Roman" w:eastAsiaTheme="majorEastAsia" w:hAnsi="Times New Roman" w:cs="Times New Roman"/>
          <w:b/>
          <w:bCs/>
          <w:color w:val="172B4D"/>
          <w:sz w:val="21"/>
          <w:szCs w:val="21"/>
        </w:rPr>
        <w:t>1</w:t>
      </w:r>
      <w:r w:rsidRPr="007F7AA4">
        <w:rPr>
          <w:rFonts w:ascii="Times New Roman" w:eastAsiaTheme="majorEastAsia" w:hAnsi="Times New Roman" w:cs="Times New Roman"/>
          <w:b/>
          <w:bCs/>
          <w:color w:val="172B4D"/>
          <w:sz w:val="21"/>
          <w:szCs w:val="21"/>
        </w:rPr>
        <w:t>呼叫过程中，卡</w:t>
      </w:r>
      <w:r w:rsidRPr="007F7AA4">
        <w:rPr>
          <w:rFonts w:ascii="Times New Roman" w:eastAsiaTheme="majorEastAsia" w:hAnsi="Times New Roman" w:cs="Times New Roman"/>
          <w:b/>
          <w:bCs/>
          <w:color w:val="172B4D"/>
          <w:sz w:val="21"/>
          <w:szCs w:val="21"/>
        </w:rPr>
        <w:t>2</w:t>
      </w:r>
      <w:r w:rsidRPr="007F7AA4">
        <w:rPr>
          <w:rFonts w:ascii="Times New Roman" w:eastAsiaTheme="majorEastAsia" w:hAnsi="Times New Roman" w:cs="Times New Roman"/>
          <w:b/>
          <w:bCs/>
          <w:color w:val="172B4D"/>
          <w:sz w:val="21"/>
          <w:szCs w:val="21"/>
        </w:rPr>
        <w:t>发起短信发送请求，一轮发送重复</w:t>
      </w:r>
      <w:r w:rsidRPr="007F7AA4">
        <w:rPr>
          <w:rFonts w:ascii="Times New Roman" w:eastAsiaTheme="majorEastAsia" w:hAnsi="Times New Roman" w:cs="Times New Roman"/>
          <w:b/>
          <w:bCs/>
          <w:color w:val="172B4D"/>
          <w:sz w:val="21"/>
          <w:szCs w:val="21"/>
        </w:rPr>
        <w:t>5</w:t>
      </w:r>
      <w:r w:rsidRPr="007F7AA4">
        <w:rPr>
          <w:rFonts w:ascii="Times New Roman" w:eastAsiaTheme="majorEastAsia" w:hAnsi="Times New Roman" w:cs="Times New Roman"/>
          <w:b/>
          <w:bCs/>
          <w:color w:val="172B4D"/>
          <w:sz w:val="21"/>
          <w:szCs w:val="21"/>
        </w:rPr>
        <w:t>次（每秒尝试</w:t>
      </w:r>
      <w:r w:rsidRPr="007F7AA4">
        <w:rPr>
          <w:rFonts w:ascii="Times New Roman" w:eastAsiaTheme="majorEastAsia" w:hAnsi="Times New Roman" w:cs="Times New Roman"/>
          <w:b/>
          <w:bCs/>
          <w:color w:val="172B4D"/>
          <w:sz w:val="21"/>
          <w:szCs w:val="21"/>
        </w:rPr>
        <w:t>1</w:t>
      </w:r>
      <w:r w:rsidRPr="007F7AA4">
        <w:rPr>
          <w:rFonts w:ascii="Times New Roman" w:eastAsiaTheme="majorEastAsia" w:hAnsi="Times New Roman" w:cs="Times New Roman"/>
          <w:b/>
          <w:bCs/>
          <w:color w:val="172B4D"/>
          <w:sz w:val="21"/>
          <w:szCs w:val="21"/>
        </w:rPr>
        <w:t>次），</w:t>
      </w:r>
      <w:r w:rsidRPr="007F7AA4">
        <w:rPr>
          <w:rFonts w:ascii="Times New Roman" w:eastAsiaTheme="majorEastAsia" w:hAnsi="Times New Roman" w:cs="Times New Roman"/>
          <w:b/>
          <w:bCs/>
          <w:color w:val="172B4D"/>
          <w:sz w:val="21"/>
          <w:szCs w:val="21"/>
        </w:rPr>
        <w:t>5</w:t>
      </w:r>
      <w:r w:rsidRPr="007F7AA4">
        <w:rPr>
          <w:rFonts w:ascii="Times New Roman" w:eastAsiaTheme="majorEastAsia" w:hAnsi="Times New Roman" w:cs="Times New Roman"/>
          <w:b/>
          <w:bCs/>
          <w:color w:val="172B4D"/>
          <w:sz w:val="21"/>
          <w:szCs w:val="21"/>
        </w:rPr>
        <w:t>次均失败后，间隔两秒，再尝试一轮。总共尝试</w:t>
      </w:r>
      <w:r w:rsidRPr="007F7AA4">
        <w:rPr>
          <w:rFonts w:ascii="Times New Roman" w:eastAsiaTheme="majorEastAsia" w:hAnsi="Times New Roman" w:cs="Times New Roman"/>
          <w:b/>
          <w:bCs/>
          <w:color w:val="172B4D"/>
          <w:sz w:val="21"/>
          <w:szCs w:val="21"/>
        </w:rPr>
        <w:t>4</w:t>
      </w:r>
      <w:r w:rsidRPr="007F7AA4">
        <w:rPr>
          <w:rFonts w:ascii="Times New Roman" w:eastAsiaTheme="majorEastAsia" w:hAnsi="Times New Roman" w:cs="Times New Roman"/>
          <w:b/>
          <w:bCs/>
          <w:color w:val="172B4D"/>
          <w:sz w:val="21"/>
          <w:szCs w:val="21"/>
        </w:rPr>
        <w:t>轮，共尝试</w:t>
      </w:r>
      <w:r w:rsidRPr="007F7AA4">
        <w:rPr>
          <w:rFonts w:ascii="Times New Roman" w:eastAsiaTheme="majorEastAsia" w:hAnsi="Times New Roman" w:cs="Times New Roman"/>
          <w:b/>
          <w:bCs/>
          <w:color w:val="172B4D"/>
          <w:sz w:val="21"/>
          <w:szCs w:val="21"/>
        </w:rPr>
        <w:t>20</w:t>
      </w:r>
      <w:r w:rsidRPr="007F7AA4">
        <w:rPr>
          <w:rFonts w:ascii="Times New Roman" w:eastAsiaTheme="majorEastAsia" w:hAnsi="Times New Roman" w:cs="Times New Roman"/>
          <w:b/>
          <w:bCs/>
          <w:color w:val="172B4D"/>
          <w:sz w:val="21"/>
          <w:szCs w:val="21"/>
        </w:rPr>
        <w:t>次。</w:t>
      </w:r>
    </w:p>
    <w:p w14:paraId="226A6B0E" w14:textId="092AA529" w:rsidR="00E40D68" w:rsidRPr="007F7AA4" w:rsidRDefault="00C7676F" w:rsidP="00E40D68">
      <w:pPr>
        <w:rPr>
          <w:rFonts w:eastAsiaTheme="majorEastAsia" w:cs="Times New Roman"/>
        </w:rPr>
      </w:pPr>
      <w:hyperlink r:id="rId83" w:history="1">
        <w:r w:rsidR="00E40D68" w:rsidRPr="007F7AA4">
          <w:rPr>
            <w:rFonts w:eastAsiaTheme="majorEastAsia" w:cs="Times New Roman"/>
          </w:rPr>
          <w:t>UPGR7150R-4659</w:t>
        </w:r>
      </w:hyperlink>
      <w:r w:rsidR="00E40D68" w:rsidRPr="007F7AA4">
        <w:rPr>
          <w:rFonts w:eastAsiaTheme="majorEastAsia" w:cs="Times New Roman"/>
        </w:rPr>
        <w:t xml:space="preserve"> [F4L_R_EU_XA_RH][</w:t>
      </w:r>
      <w:r w:rsidR="00E40D68" w:rsidRPr="007F7AA4">
        <w:rPr>
          <w:rFonts w:eastAsiaTheme="majorEastAsia" w:cs="Times New Roman"/>
        </w:rPr>
        <w:t>短信</w:t>
      </w:r>
      <w:r w:rsidR="00E40D68" w:rsidRPr="007F7AA4">
        <w:rPr>
          <w:rFonts w:eastAsiaTheme="majorEastAsia" w:cs="Times New Roman"/>
        </w:rPr>
        <w:t>]</w:t>
      </w:r>
      <w:r w:rsidR="00E40D68" w:rsidRPr="007F7AA4">
        <w:rPr>
          <w:rFonts w:eastAsiaTheme="majorEastAsia" w:cs="Times New Roman"/>
        </w:rPr>
        <w:t>主卡移动通话，副卡电信</w:t>
      </w:r>
      <w:r w:rsidR="00E40D68" w:rsidRPr="007F7AA4">
        <w:rPr>
          <w:rFonts w:eastAsiaTheme="majorEastAsia" w:cs="Times New Roman"/>
        </w:rPr>
        <w:t>MO</w:t>
      </w:r>
      <w:r w:rsidR="00E40D68" w:rsidRPr="007F7AA4">
        <w:rPr>
          <w:rFonts w:eastAsiaTheme="majorEastAsia" w:cs="Times New Roman"/>
        </w:rPr>
        <w:t>短信，电话挂断后短信发送失败</w:t>
      </w:r>
      <w:r w:rsidR="00E40D68" w:rsidRPr="007F7AA4">
        <w:rPr>
          <w:rFonts w:eastAsiaTheme="majorEastAsia" w:cs="Times New Roman"/>
        </w:rPr>
        <w:t>_2/3_V12.1.4.1.RFNEUXM</w:t>
      </w:r>
    </w:p>
    <w:tbl>
      <w:tblPr>
        <w:tblStyle w:val="a7"/>
        <w:tblW w:w="0" w:type="auto"/>
        <w:tblLook w:val="04A0" w:firstRow="1" w:lastRow="0" w:firstColumn="1" w:lastColumn="0" w:noHBand="0" w:noVBand="1"/>
      </w:tblPr>
      <w:tblGrid>
        <w:gridCol w:w="13454"/>
      </w:tblGrid>
      <w:tr w:rsidR="00E40D68" w:rsidRPr="007F7AA4" w14:paraId="37D5FE96" w14:textId="77777777" w:rsidTr="00E40D68">
        <w:tc>
          <w:tcPr>
            <w:tcW w:w="13454" w:type="dxa"/>
          </w:tcPr>
          <w:p w14:paraId="1C290800" w14:textId="77777777" w:rsidR="00CC6A9E" w:rsidRPr="007F7AA4" w:rsidRDefault="00E40D68" w:rsidP="00E40D68">
            <w:pPr>
              <w:pStyle w:val="af2"/>
              <w:shd w:val="clear" w:color="auto" w:fill="FFFFFF"/>
              <w:spacing w:before="0" w:beforeAutospacing="0" w:after="0" w:afterAutospacing="0"/>
              <w:rPr>
                <w:rFonts w:ascii="Times New Roman" w:eastAsiaTheme="majorEastAsia" w:hAnsi="Times New Roman" w:cs="Times New Roman"/>
                <w:color w:val="172B4D"/>
                <w:sz w:val="21"/>
                <w:szCs w:val="21"/>
              </w:rPr>
            </w:pPr>
            <w:r w:rsidRPr="007F7AA4">
              <w:rPr>
                <w:rFonts w:ascii="Times New Roman" w:eastAsiaTheme="majorEastAsia" w:hAnsi="Times New Roman" w:cs="Times New Roman"/>
                <w:b/>
                <w:bCs/>
                <w:color w:val="172B4D"/>
                <w:sz w:val="21"/>
                <w:szCs w:val="21"/>
              </w:rPr>
              <w:t>卡</w:t>
            </w:r>
            <w:r w:rsidRPr="007F7AA4">
              <w:rPr>
                <w:rFonts w:ascii="Times New Roman" w:eastAsiaTheme="majorEastAsia" w:hAnsi="Times New Roman" w:cs="Times New Roman"/>
                <w:b/>
                <w:bCs/>
                <w:color w:val="172B4D"/>
                <w:sz w:val="21"/>
                <w:szCs w:val="21"/>
              </w:rPr>
              <w:t>1</w:t>
            </w:r>
            <w:r w:rsidRPr="007F7AA4">
              <w:rPr>
                <w:rFonts w:ascii="Times New Roman" w:eastAsiaTheme="majorEastAsia" w:hAnsi="Times New Roman" w:cs="Times New Roman"/>
                <w:b/>
                <w:bCs/>
                <w:color w:val="172B4D"/>
                <w:sz w:val="21"/>
                <w:szCs w:val="21"/>
              </w:rPr>
              <w:t>呼叫过程中，卡</w:t>
            </w:r>
            <w:r w:rsidRPr="007F7AA4">
              <w:rPr>
                <w:rFonts w:ascii="Times New Roman" w:eastAsiaTheme="majorEastAsia" w:hAnsi="Times New Roman" w:cs="Times New Roman"/>
                <w:b/>
                <w:bCs/>
                <w:color w:val="172B4D"/>
                <w:sz w:val="21"/>
                <w:szCs w:val="21"/>
              </w:rPr>
              <w:t>2</w:t>
            </w:r>
            <w:r w:rsidRPr="007F7AA4">
              <w:rPr>
                <w:rFonts w:ascii="Times New Roman" w:eastAsiaTheme="majorEastAsia" w:hAnsi="Times New Roman" w:cs="Times New Roman"/>
                <w:b/>
                <w:bCs/>
                <w:color w:val="172B4D"/>
                <w:sz w:val="21"/>
                <w:szCs w:val="21"/>
              </w:rPr>
              <w:t>发起短信发送请求，一轮发送重复</w:t>
            </w:r>
            <w:r w:rsidRPr="007F7AA4">
              <w:rPr>
                <w:rFonts w:ascii="Times New Roman" w:eastAsiaTheme="majorEastAsia" w:hAnsi="Times New Roman" w:cs="Times New Roman"/>
                <w:b/>
                <w:bCs/>
                <w:color w:val="172B4D"/>
                <w:sz w:val="21"/>
                <w:szCs w:val="21"/>
              </w:rPr>
              <w:t>5</w:t>
            </w:r>
            <w:r w:rsidRPr="007F7AA4">
              <w:rPr>
                <w:rFonts w:ascii="Times New Roman" w:eastAsiaTheme="majorEastAsia" w:hAnsi="Times New Roman" w:cs="Times New Roman"/>
                <w:b/>
                <w:bCs/>
                <w:color w:val="172B4D"/>
                <w:sz w:val="21"/>
                <w:szCs w:val="21"/>
              </w:rPr>
              <w:t>次（每秒尝试</w:t>
            </w:r>
            <w:r w:rsidRPr="007F7AA4">
              <w:rPr>
                <w:rFonts w:ascii="Times New Roman" w:eastAsiaTheme="majorEastAsia" w:hAnsi="Times New Roman" w:cs="Times New Roman"/>
                <w:b/>
                <w:bCs/>
                <w:color w:val="172B4D"/>
                <w:sz w:val="21"/>
                <w:szCs w:val="21"/>
              </w:rPr>
              <w:t>1</w:t>
            </w:r>
            <w:r w:rsidRPr="007F7AA4">
              <w:rPr>
                <w:rFonts w:ascii="Times New Roman" w:eastAsiaTheme="majorEastAsia" w:hAnsi="Times New Roman" w:cs="Times New Roman"/>
                <w:b/>
                <w:bCs/>
                <w:color w:val="172B4D"/>
                <w:sz w:val="21"/>
                <w:szCs w:val="21"/>
              </w:rPr>
              <w:t>次），</w:t>
            </w:r>
            <w:r w:rsidRPr="007F7AA4">
              <w:rPr>
                <w:rFonts w:ascii="Times New Roman" w:eastAsiaTheme="majorEastAsia" w:hAnsi="Times New Roman" w:cs="Times New Roman"/>
                <w:b/>
                <w:bCs/>
                <w:color w:val="172B4D"/>
                <w:sz w:val="21"/>
                <w:szCs w:val="21"/>
              </w:rPr>
              <w:t>5</w:t>
            </w:r>
            <w:r w:rsidRPr="007F7AA4">
              <w:rPr>
                <w:rFonts w:ascii="Times New Roman" w:eastAsiaTheme="majorEastAsia" w:hAnsi="Times New Roman" w:cs="Times New Roman"/>
                <w:b/>
                <w:bCs/>
                <w:color w:val="172B4D"/>
                <w:sz w:val="21"/>
                <w:szCs w:val="21"/>
              </w:rPr>
              <w:t>次均失败后，间隔两秒，再尝试一轮。总共尝试</w:t>
            </w:r>
            <w:r w:rsidRPr="007F7AA4">
              <w:rPr>
                <w:rFonts w:ascii="Times New Roman" w:eastAsiaTheme="majorEastAsia" w:hAnsi="Times New Roman" w:cs="Times New Roman"/>
                <w:b/>
                <w:bCs/>
                <w:color w:val="172B4D"/>
                <w:sz w:val="21"/>
                <w:szCs w:val="21"/>
              </w:rPr>
              <w:t>4</w:t>
            </w:r>
            <w:r w:rsidRPr="007F7AA4">
              <w:rPr>
                <w:rFonts w:ascii="Times New Roman" w:eastAsiaTheme="majorEastAsia" w:hAnsi="Times New Roman" w:cs="Times New Roman"/>
                <w:b/>
                <w:bCs/>
                <w:color w:val="172B4D"/>
                <w:sz w:val="21"/>
                <w:szCs w:val="21"/>
              </w:rPr>
              <w:t>轮，共尝试</w:t>
            </w:r>
            <w:r w:rsidRPr="007F7AA4">
              <w:rPr>
                <w:rFonts w:ascii="Times New Roman" w:eastAsiaTheme="majorEastAsia" w:hAnsi="Times New Roman" w:cs="Times New Roman"/>
                <w:b/>
                <w:bCs/>
                <w:color w:val="172B4D"/>
                <w:sz w:val="21"/>
                <w:szCs w:val="21"/>
              </w:rPr>
              <w:t>20</w:t>
            </w:r>
            <w:r w:rsidRPr="007F7AA4">
              <w:rPr>
                <w:rFonts w:ascii="Times New Roman" w:eastAsiaTheme="majorEastAsia" w:hAnsi="Times New Roman" w:cs="Times New Roman"/>
                <w:b/>
                <w:bCs/>
                <w:color w:val="172B4D"/>
                <w:sz w:val="21"/>
                <w:szCs w:val="21"/>
              </w:rPr>
              <w:t>次，均失败。</w:t>
            </w:r>
          </w:p>
          <w:p w14:paraId="32F9EBA3" w14:textId="77777777" w:rsidR="00CC6A9E" w:rsidRPr="007F7AA4" w:rsidRDefault="00E40D68" w:rsidP="00E40D68">
            <w:pPr>
              <w:pStyle w:val="af2"/>
              <w:shd w:val="clear" w:color="auto" w:fill="FFFFFF"/>
              <w:spacing w:before="0" w:beforeAutospacing="0" w:after="0" w:afterAutospacing="0"/>
              <w:rPr>
                <w:rFonts w:ascii="Times New Roman" w:eastAsiaTheme="majorEastAsia" w:hAnsi="Times New Roman" w:cs="Times New Roman"/>
                <w:color w:val="172B4D"/>
                <w:sz w:val="21"/>
                <w:szCs w:val="21"/>
              </w:rPr>
            </w:pPr>
            <w:r w:rsidRPr="007F7AA4">
              <w:rPr>
                <w:rFonts w:ascii="Times New Roman" w:eastAsiaTheme="majorEastAsia" w:hAnsi="Times New Roman" w:cs="Times New Roman"/>
                <w:b/>
                <w:bCs/>
                <w:color w:val="172B4D"/>
                <w:sz w:val="21"/>
                <w:szCs w:val="21"/>
              </w:rPr>
              <w:t>短信尝试的时间段：</w:t>
            </w:r>
            <w:r w:rsidRPr="007F7AA4">
              <w:rPr>
                <w:rFonts w:ascii="Times New Roman" w:eastAsiaTheme="majorEastAsia" w:hAnsi="Times New Roman" w:cs="Times New Roman"/>
                <w:b/>
                <w:bCs/>
                <w:color w:val="172B4D"/>
                <w:sz w:val="21"/>
                <w:szCs w:val="21"/>
              </w:rPr>
              <w:t xml:space="preserve"> 08:35:27.753255</w:t>
            </w:r>
            <w:r w:rsidRPr="007F7AA4">
              <w:rPr>
                <w:rFonts w:ascii="Times New Roman" w:eastAsiaTheme="majorEastAsia" w:hAnsi="Times New Roman" w:cs="Times New Roman"/>
                <w:b/>
                <w:bCs/>
                <w:color w:val="172B4D"/>
                <w:sz w:val="21"/>
                <w:szCs w:val="21"/>
              </w:rPr>
              <w:t>到</w:t>
            </w:r>
            <w:r w:rsidRPr="007F7AA4">
              <w:rPr>
                <w:rFonts w:ascii="Times New Roman" w:eastAsiaTheme="majorEastAsia" w:hAnsi="Times New Roman" w:cs="Times New Roman"/>
                <w:b/>
                <w:bCs/>
                <w:color w:val="172B4D"/>
                <w:sz w:val="21"/>
                <w:szCs w:val="21"/>
              </w:rPr>
              <w:t xml:space="preserve"> 08:35:53.907003</w:t>
            </w:r>
            <w:r w:rsidRPr="007F7AA4">
              <w:rPr>
                <w:rFonts w:ascii="Times New Roman" w:eastAsiaTheme="majorEastAsia" w:hAnsi="Times New Roman" w:cs="Times New Roman"/>
                <w:b/>
                <w:bCs/>
                <w:color w:val="172B4D"/>
                <w:sz w:val="21"/>
                <w:szCs w:val="21"/>
              </w:rPr>
              <w:t>，尝试时长</w:t>
            </w:r>
            <w:r w:rsidRPr="007F7AA4">
              <w:rPr>
                <w:rFonts w:ascii="Times New Roman" w:eastAsiaTheme="majorEastAsia" w:hAnsi="Times New Roman" w:cs="Times New Roman"/>
                <w:b/>
                <w:bCs/>
                <w:color w:val="172B4D"/>
                <w:sz w:val="21"/>
                <w:szCs w:val="21"/>
              </w:rPr>
              <w:t>26s</w:t>
            </w:r>
            <w:r w:rsidRPr="007F7AA4">
              <w:rPr>
                <w:rFonts w:ascii="Times New Roman" w:eastAsiaTheme="majorEastAsia" w:hAnsi="Times New Roman" w:cs="Times New Roman"/>
                <w:b/>
                <w:bCs/>
                <w:color w:val="172B4D"/>
                <w:sz w:val="21"/>
                <w:szCs w:val="21"/>
              </w:rPr>
              <w:t>。</w:t>
            </w:r>
          </w:p>
          <w:p w14:paraId="5B9792E1" w14:textId="77777777" w:rsidR="00CC6A9E" w:rsidRPr="007F7AA4" w:rsidRDefault="00E40D68" w:rsidP="00E40D68">
            <w:pPr>
              <w:pStyle w:val="af2"/>
              <w:shd w:val="clear" w:color="auto" w:fill="FFFFFF"/>
              <w:spacing w:before="0" w:beforeAutospacing="0" w:after="0" w:afterAutospacing="0"/>
              <w:rPr>
                <w:rFonts w:ascii="Times New Roman" w:eastAsiaTheme="majorEastAsia" w:hAnsi="Times New Roman" w:cs="Times New Roman"/>
                <w:color w:val="172B4D"/>
                <w:sz w:val="21"/>
                <w:szCs w:val="21"/>
              </w:rPr>
            </w:pPr>
            <w:r w:rsidRPr="007F7AA4">
              <w:rPr>
                <w:rFonts w:ascii="Times New Roman" w:eastAsiaTheme="majorEastAsia" w:hAnsi="Times New Roman" w:cs="Times New Roman"/>
                <w:b/>
                <w:bCs/>
                <w:color w:val="172B4D"/>
                <w:sz w:val="21"/>
                <w:szCs w:val="21"/>
              </w:rPr>
              <w:t>在卡</w:t>
            </w:r>
            <w:r w:rsidRPr="007F7AA4">
              <w:rPr>
                <w:rFonts w:ascii="Times New Roman" w:eastAsiaTheme="majorEastAsia" w:hAnsi="Times New Roman" w:cs="Times New Roman"/>
                <w:b/>
                <w:bCs/>
                <w:color w:val="172B4D"/>
                <w:sz w:val="21"/>
                <w:szCs w:val="21"/>
              </w:rPr>
              <w:t>1</w:t>
            </w:r>
            <w:r w:rsidRPr="007F7AA4">
              <w:rPr>
                <w:rFonts w:ascii="Times New Roman" w:eastAsiaTheme="majorEastAsia" w:hAnsi="Times New Roman" w:cs="Times New Roman"/>
                <w:b/>
                <w:bCs/>
                <w:color w:val="172B4D"/>
                <w:sz w:val="21"/>
                <w:szCs w:val="21"/>
              </w:rPr>
              <w:t>呼叫过程中，卡</w:t>
            </w:r>
            <w:r w:rsidRPr="007F7AA4">
              <w:rPr>
                <w:rFonts w:ascii="Times New Roman" w:eastAsiaTheme="majorEastAsia" w:hAnsi="Times New Roman" w:cs="Times New Roman"/>
                <w:b/>
                <w:bCs/>
                <w:color w:val="172B4D"/>
                <w:sz w:val="21"/>
                <w:szCs w:val="21"/>
              </w:rPr>
              <w:t>2</w:t>
            </w:r>
            <w:r w:rsidRPr="007F7AA4">
              <w:rPr>
                <w:rFonts w:ascii="Times New Roman" w:eastAsiaTheme="majorEastAsia" w:hAnsi="Times New Roman" w:cs="Times New Roman"/>
                <w:b/>
                <w:bCs/>
                <w:color w:val="172B4D"/>
                <w:sz w:val="21"/>
                <w:szCs w:val="21"/>
              </w:rPr>
              <w:t>无法正常发起短信。如果在尝试的时间范围，从发起短信到短信发送返回失败的</w:t>
            </w:r>
            <w:r w:rsidRPr="007F7AA4">
              <w:rPr>
                <w:rFonts w:ascii="Times New Roman" w:eastAsiaTheme="majorEastAsia" w:hAnsi="Times New Roman" w:cs="Times New Roman"/>
                <w:b/>
                <w:bCs/>
                <w:color w:val="172B4D"/>
                <w:sz w:val="21"/>
                <w:szCs w:val="21"/>
              </w:rPr>
              <w:t>26s</w:t>
            </w:r>
            <w:r w:rsidRPr="007F7AA4">
              <w:rPr>
                <w:rFonts w:ascii="Times New Roman" w:eastAsiaTheme="majorEastAsia" w:hAnsi="Times New Roman" w:cs="Times New Roman"/>
                <w:b/>
                <w:bCs/>
                <w:color w:val="172B4D"/>
                <w:sz w:val="21"/>
                <w:szCs w:val="21"/>
              </w:rPr>
              <w:t>内挂断了卡</w:t>
            </w:r>
            <w:r w:rsidRPr="007F7AA4">
              <w:rPr>
                <w:rFonts w:ascii="Times New Roman" w:eastAsiaTheme="majorEastAsia" w:hAnsi="Times New Roman" w:cs="Times New Roman"/>
                <w:b/>
                <w:bCs/>
                <w:color w:val="172B4D"/>
                <w:sz w:val="21"/>
                <w:szCs w:val="21"/>
              </w:rPr>
              <w:t>1</w:t>
            </w:r>
            <w:r w:rsidRPr="007F7AA4">
              <w:rPr>
                <w:rFonts w:ascii="Times New Roman" w:eastAsiaTheme="majorEastAsia" w:hAnsi="Times New Roman" w:cs="Times New Roman"/>
                <w:b/>
                <w:bCs/>
                <w:color w:val="172B4D"/>
                <w:sz w:val="21"/>
                <w:szCs w:val="21"/>
              </w:rPr>
              <w:t>的电话，则可能成功。如果在</w:t>
            </w:r>
            <w:r w:rsidRPr="007F7AA4">
              <w:rPr>
                <w:rFonts w:ascii="Times New Roman" w:eastAsiaTheme="majorEastAsia" w:hAnsi="Times New Roman" w:cs="Times New Roman"/>
                <w:b/>
                <w:bCs/>
                <w:color w:val="172B4D"/>
                <w:sz w:val="21"/>
                <w:szCs w:val="21"/>
              </w:rPr>
              <w:t>26s</w:t>
            </w:r>
            <w:r w:rsidRPr="007F7AA4">
              <w:rPr>
                <w:rFonts w:ascii="Times New Roman" w:eastAsiaTheme="majorEastAsia" w:hAnsi="Times New Roman" w:cs="Times New Roman"/>
                <w:b/>
                <w:bCs/>
                <w:color w:val="172B4D"/>
                <w:sz w:val="21"/>
                <w:szCs w:val="21"/>
              </w:rPr>
              <w:t>内都没有挂断电话，则短信不会发送成功。</w:t>
            </w:r>
          </w:p>
          <w:p w14:paraId="275320EB" w14:textId="77777777" w:rsidR="00CC6A9E" w:rsidRPr="007F7AA4" w:rsidRDefault="00E40D68" w:rsidP="00E40D68">
            <w:pPr>
              <w:pStyle w:val="af2"/>
              <w:shd w:val="clear" w:color="auto" w:fill="FFFFFF"/>
              <w:spacing w:before="0" w:beforeAutospacing="0" w:after="0" w:afterAutospacing="0"/>
              <w:rPr>
                <w:rFonts w:ascii="Times New Roman" w:eastAsiaTheme="majorEastAsia" w:hAnsi="Times New Roman" w:cs="Times New Roman"/>
                <w:color w:val="172B4D"/>
                <w:sz w:val="21"/>
                <w:szCs w:val="21"/>
              </w:rPr>
            </w:pPr>
            <w:r w:rsidRPr="007F7AA4">
              <w:rPr>
                <w:rFonts w:ascii="Times New Roman" w:eastAsiaTheme="majorEastAsia" w:hAnsi="Times New Roman" w:cs="Times New Roman"/>
                <w:color w:val="172B4D"/>
                <w:sz w:val="21"/>
                <w:szCs w:val="21"/>
              </w:rPr>
              <w:t xml:space="preserve">// </w:t>
            </w:r>
            <w:r w:rsidRPr="007F7AA4">
              <w:rPr>
                <w:rFonts w:ascii="Times New Roman" w:eastAsiaTheme="majorEastAsia" w:hAnsi="Times New Roman" w:cs="Times New Roman"/>
                <w:color w:val="172B4D"/>
                <w:sz w:val="21"/>
                <w:szCs w:val="21"/>
              </w:rPr>
              <w:t>卡</w:t>
            </w:r>
            <w:r w:rsidRPr="007F7AA4">
              <w:rPr>
                <w:rFonts w:ascii="Times New Roman" w:eastAsiaTheme="majorEastAsia" w:hAnsi="Times New Roman" w:cs="Times New Roman"/>
                <w:color w:val="172B4D"/>
                <w:sz w:val="21"/>
                <w:szCs w:val="21"/>
              </w:rPr>
              <w:t>1</w:t>
            </w:r>
            <w:r w:rsidRPr="007F7AA4">
              <w:rPr>
                <w:rFonts w:ascii="Times New Roman" w:eastAsiaTheme="majorEastAsia" w:hAnsi="Times New Roman" w:cs="Times New Roman"/>
                <w:color w:val="172B4D"/>
                <w:sz w:val="21"/>
                <w:szCs w:val="21"/>
              </w:rPr>
              <w:t>发起</w:t>
            </w:r>
            <w:r w:rsidRPr="007F7AA4">
              <w:rPr>
                <w:rFonts w:ascii="Times New Roman" w:eastAsiaTheme="majorEastAsia" w:hAnsi="Times New Roman" w:cs="Times New Roman"/>
                <w:color w:val="172B4D"/>
                <w:sz w:val="21"/>
                <w:szCs w:val="21"/>
              </w:rPr>
              <w:t>VoLTE</w:t>
            </w:r>
            <w:r w:rsidRPr="007F7AA4">
              <w:rPr>
                <w:rFonts w:ascii="Times New Roman" w:eastAsiaTheme="majorEastAsia" w:hAnsi="Times New Roman" w:cs="Times New Roman"/>
                <w:color w:val="172B4D"/>
                <w:sz w:val="21"/>
                <w:szCs w:val="21"/>
              </w:rPr>
              <w:t>呼叫</w:t>
            </w:r>
          </w:p>
          <w:p w14:paraId="38382CDE" w14:textId="77777777" w:rsidR="00CC6A9E" w:rsidRPr="007F7AA4" w:rsidRDefault="00E40D68" w:rsidP="00E40D68">
            <w:pPr>
              <w:pStyle w:val="af2"/>
              <w:shd w:val="clear" w:color="auto" w:fill="FFFFFF"/>
              <w:spacing w:before="0" w:beforeAutospacing="0" w:after="0" w:afterAutospacing="0"/>
              <w:rPr>
                <w:rFonts w:ascii="Times New Roman" w:eastAsiaTheme="majorEastAsia" w:hAnsi="Times New Roman" w:cs="Times New Roman"/>
                <w:color w:val="172B4D"/>
                <w:sz w:val="21"/>
                <w:szCs w:val="21"/>
              </w:rPr>
            </w:pPr>
            <w:r w:rsidRPr="007F7AA4">
              <w:rPr>
                <w:rStyle w:val="error"/>
                <w:rFonts w:ascii="Times New Roman" w:eastAsiaTheme="majorEastAsia" w:hAnsi="Times New Roman" w:cs="Times New Roman"/>
                <w:color w:val="172B4D"/>
                <w:sz w:val="21"/>
                <w:szCs w:val="21"/>
              </w:rPr>
              <w:t>[0x156E]</w:t>
            </w:r>
            <w:r w:rsidRPr="007F7AA4">
              <w:rPr>
                <w:rFonts w:ascii="Times New Roman" w:eastAsiaTheme="majorEastAsia" w:hAnsi="Times New Roman" w:cs="Times New Roman"/>
                <w:color w:val="172B4D"/>
                <w:sz w:val="21"/>
                <w:szCs w:val="21"/>
              </w:rPr>
              <w:t> 08:33:49.102487 IMS SIP Message Length: 2189 1</w:t>
            </w:r>
          </w:p>
          <w:p w14:paraId="4002AC16" w14:textId="77777777" w:rsidR="00CC6A9E" w:rsidRPr="007F7AA4" w:rsidRDefault="00E40D68" w:rsidP="00E40D68">
            <w:pPr>
              <w:pStyle w:val="af2"/>
              <w:shd w:val="clear" w:color="auto" w:fill="FFFFFF"/>
              <w:spacing w:before="0" w:beforeAutospacing="0" w:after="0" w:afterAutospacing="0"/>
              <w:rPr>
                <w:rFonts w:ascii="Times New Roman" w:eastAsiaTheme="majorEastAsia" w:hAnsi="Times New Roman" w:cs="Times New Roman"/>
                <w:color w:val="172B4D"/>
                <w:sz w:val="21"/>
                <w:szCs w:val="21"/>
              </w:rPr>
            </w:pPr>
            <w:r w:rsidRPr="007F7AA4">
              <w:rPr>
                <w:rStyle w:val="error"/>
                <w:rFonts w:ascii="Times New Roman" w:eastAsiaTheme="majorEastAsia" w:hAnsi="Times New Roman" w:cs="Times New Roman"/>
                <w:color w:val="172B4D"/>
                <w:sz w:val="21"/>
                <w:szCs w:val="21"/>
              </w:rPr>
              <w:t>[0xB0E2]</w:t>
            </w:r>
            <w:r w:rsidRPr="007F7AA4">
              <w:rPr>
                <w:rFonts w:ascii="Times New Roman" w:eastAsiaTheme="majorEastAsia" w:hAnsi="Times New Roman" w:cs="Times New Roman"/>
                <w:color w:val="172B4D"/>
                <w:sz w:val="21"/>
                <w:szCs w:val="21"/>
              </w:rPr>
              <w:t> 08:33:49.370003 LTE NAS ESM Plain OTA Incoming MessageActivate dedicated EPS bearer context request Msg1</w:t>
            </w:r>
          </w:p>
          <w:p w14:paraId="66BF617A" w14:textId="77777777" w:rsidR="00CC6A9E" w:rsidRPr="007F7AA4" w:rsidRDefault="00E40D68" w:rsidP="00E40D68">
            <w:pPr>
              <w:pStyle w:val="af2"/>
              <w:shd w:val="clear" w:color="auto" w:fill="FFFFFF"/>
              <w:spacing w:before="0" w:beforeAutospacing="0" w:after="0" w:afterAutospacing="0"/>
              <w:rPr>
                <w:rFonts w:ascii="Times New Roman" w:eastAsiaTheme="majorEastAsia" w:hAnsi="Times New Roman" w:cs="Times New Roman"/>
                <w:color w:val="172B4D"/>
                <w:sz w:val="21"/>
                <w:szCs w:val="21"/>
              </w:rPr>
            </w:pPr>
            <w:r w:rsidRPr="007F7AA4">
              <w:rPr>
                <w:rStyle w:val="error"/>
                <w:rFonts w:ascii="Times New Roman" w:eastAsiaTheme="majorEastAsia" w:hAnsi="Times New Roman" w:cs="Times New Roman"/>
                <w:color w:val="172B4D"/>
                <w:sz w:val="21"/>
                <w:szCs w:val="21"/>
              </w:rPr>
              <w:t>[0xB0E3]</w:t>
            </w:r>
            <w:r w:rsidRPr="007F7AA4">
              <w:rPr>
                <w:rFonts w:ascii="Times New Roman" w:eastAsiaTheme="majorEastAsia" w:hAnsi="Times New Roman" w:cs="Times New Roman"/>
                <w:color w:val="172B4D"/>
                <w:sz w:val="21"/>
                <w:szCs w:val="21"/>
              </w:rPr>
              <w:t> 08:33:49.373008 LTE NAS ESM Plain OTA Outgoing MessageActivate dedicated EPS bearer context accept Msg1</w:t>
            </w:r>
          </w:p>
          <w:p w14:paraId="7F347A41" w14:textId="4190B011" w:rsidR="00E40D68" w:rsidRPr="007F7AA4" w:rsidRDefault="00E40D68" w:rsidP="00E40D68">
            <w:pPr>
              <w:pStyle w:val="af2"/>
              <w:shd w:val="clear" w:color="auto" w:fill="FFFFFF"/>
              <w:spacing w:before="0" w:beforeAutospacing="0" w:after="0" w:afterAutospacing="0"/>
              <w:rPr>
                <w:rFonts w:ascii="Times New Roman" w:eastAsiaTheme="majorEastAsia" w:hAnsi="Times New Roman" w:cs="Times New Roman"/>
                <w:color w:val="172B4D"/>
                <w:sz w:val="21"/>
                <w:szCs w:val="21"/>
              </w:rPr>
            </w:pPr>
            <w:r w:rsidRPr="007F7AA4">
              <w:rPr>
                <w:rStyle w:val="error"/>
                <w:rFonts w:ascii="Times New Roman" w:eastAsiaTheme="majorEastAsia" w:hAnsi="Times New Roman" w:cs="Times New Roman"/>
                <w:color w:val="172B4D"/>
                <w:sz w:val="21"/>
                <w:szCs w:val="21"/>
              </w:rPr>
              <w:t>[0x1830]</w:t>
            </w:r>
            <w:r w:rsidRPr="007F7AA4">
              <w:rPr>
                <w:rFonts w:ascii="Times New Roman" w:eastAsiaTheme="majorEastAsia" w:hAnsi="Times New Roman" w:cs="Times New Roman"/>
                <w:color w:val="172B4D"/>
                <w:sz w:val="21"/>
                <w:szCs w:val="21"/>
              </w:rPr>
              <w:t> 08:33:55.907006 IMS VoLTE Session Setup Length: 236 1</w:t>
            </w:r>
          </w:p>
          <w:p w14:paraId="6DA15349" w14:textId="77777777" w:rsidR="00CC6A9E" w:rsidRPr="007F7AA4" w:rsidRDefault="00E40D68" w:rsidP="00E40D68">
            <w:pPr>
              <w:pStyle w:val="af2"/>
              <w:shd w:val="clear" w:color="auto" w:fill="FFFFFF"/>
              <w:spacing w:before="150" w:beforeAutospacing="0" w:after="0" w:afterAutospacing="0"/>
              <w:rPr>
                <w:rFonts w:ascii="Times New Roman" w:eastAsiaTheme="majorEastAsia" w:hAnsi="Times New Roman" w:cs="Times New Roman"/>
                <w:color w:val="172B4D"/>
                <w:sz w:val="21"/>
                <w:szCs w:val="21"/>
              </w:rPr>
            </w:pPr>
            <w:r w:rsidRPr="007F7AA4">
              <w:rPr>
                <w:rFonts w:ascii="Times New Roman" w:eastAsiaTheme="majorEastAsia" w:hAnsi="Times New Roman" w:cs="Times New Roman"/>
                <w:b/>
                <w:bCs/>
                <w:color w:val="172B4D"/>
                <w:sz w:val="21"/>
                <w:szCs w:val="21"/>
              </w:rPr>
              <w:t xml:space="preserve">// </w:t>
            </w:r>
            <w:r w:rsidRPr="007F7AA4">
              <w:rPr>
                <w:rFonts w:ascii="Times New Roman" w:eastAsiaTheme="majorEastAsia" w:hAnsi="Times New Roman" w:cs="Times New Roman"/>
                <w:b/>
                <w:bCs/>
                <w:color w:val="172B4D"/>
                <w:sz w:val="21"/>
                <w:szCs w:val="21"/>
              </w:rPr>
              <w:t>第一次尝试，耗时</w:t>
            </w:r>
            <w:r w:rsidRPr="007F7AA4">
              <w:rPr>
                <w:rFonts w:ascii="Times New Roman" w:eastAsiaTheme="majorEastAsia" w:hAnsi="Times New Roman" w:cs="Times New Roman"/>
                <w:b/>
                <w:bCs/>
                <w:color w:val="172B4D"/>
                <w:sz w:val="21"/>
                <w:szCs w:val="21"/>
              </w:rPr>
              <w:t>5s</w:t>
            </w:r>
          </w:p>
          <w:p w14:paraId="16C5DB7F" w14:textId="77777777" w:rsidR="00CC6A9E" w:rsidRPr="007F7AA4" w:rsidRDefault="00E40D68" w:rsidP="00E40D68">
            <w:pPr>
              <w:pStyle w:val="af2"/>
              <w:shd w:val="clear" w:color="auto" w:fill="FFFFFF"/>
              <w:spacing w:before="150" w:beforeAutospacing="0" w:after="0" w:afterAutospacing="0"/>
              <w:rPr>
                <w:rFonts w:ascii="Times New Roman" w:eastAsiaTheme="majorEastAsia" w:hAnsi="Times New Roman" w:cs="Times New Roman"/>
                <w:color w:val="172B4D"/>
                <w:sz w:val="21"/>
                <w:szCs w:val="21"/>
              </w:rPr>
            </w:pPr>
            <w:r w:rsidRPr="007F7AA4">
              <w:rPr>
                <w:rStyle w:val="error"/>
                <w:rFonts w:ascii="Times New Roman" w:eastAsiaTheme="majorEastAsia" w:hAnsi="Times New Roman" w:cs="Times New Roman"/>
                <w:color w:val="172B4D"/>
                <w:sz w:val="21"/>
                <w:szCs w:val="21"/>
              </w:rPr>
              <w:t>[0x1544]</w:t>
            </w:r>
            <w:r w:rsidRPr="007F7AA4">
              <w:rPr>
                <w:rFonts w:ascii="Times New Roman" w:eastAsiaTheme="majorEastAsia" w:hAnsi="Times New Roman" w:cs="Times New Roman"/>
                <w:color w:val="172B4D"/>
                <w:sz w:val="21"/>
                <w:szCs w:val="21"/>
              </w:rPr>
              <w:t> 08:35:27.753255 QMI_MCS_QCSI_PKT Length: 88</w:t>
            </w:r>
          </w:p>
          <w:p w14:paraId="1B431836" w14:textId="6104F8B3" w:rsidR="00E40D68" w:rsidRPr="007F7AA4" w:rsidRDefault="00E40D68" w:rsidP="00E40D68">
            <w:pPr>
              <w:pStyle w:val="af2"/>
              <w:shd w:val="clear" w:color="auto" w:fill="FFFFFF"/>
              <w:spacing w:before="150" w:beforeAutospacing="0" w:after="0" w:afterAutospacing="0"/>
              <w:rPr>
                <w:rFonts w:ascii="Times New Roman" w:eastAsiaTheme="majorEastAsia" w:hAnsi="Times New Roman" w:cs="Times New Roman"/>
                <w:color w:val="172B4D"/>
                <w:sz w:val="21"/>
                <w:szCs w:val="21"/>
              </w:rPr>
            </w:pPr>
            <w:r w:rsidRPr="007F7AA4">
              <w:rPr>
                <w:rStyle w:val="error"/>
                <w:rFonts w:ascii="Times New Roman" w:eastAsiaTheme="majorEastAsia" w:hAnsi="Times New Roman" w:cs="Times New Roman"/>
                <w:color w:val="172B4D"/>
                <w:sz w:val="21"/>
                <w:szCs w:val="21"/>
              </w:rPr>
              <w:t>[0x1544]</w:t>
            </w:r>
            <w:r w:rsidRPr="007F7AA4">
              <w:rPr>
                <w:rFonts w:ascii="Times New Roman" w:eastAsiaTheme="majorEastAsia" w:hAnsi="Times New Roman" w:cs="Times New Roman"/>
                <w:color w:val="172B4D"/>
                <w:sz w:val="21"/>
                <w:szCs w:val="21"/>
              </w:rPr>
              <w:t> 08:35:32.815063 QMI_MCS_QCSI_PKT Length: 65</w:t>
            </w:r>
          </w:p>
          <w:p w14:paraId="0826F02A" w14:textId="77777777" w:rsidR="00CC6A9E" w:rsidRPr="007F7AA4" w:rsidRDefault="00E40D68" w:rsidP="00E40D68">
            <w:pPr>
              <w:pStyle w:val="af2"/>
              <w:shd w:val="clear" w:color="auto" w:fill="FFFFFF"/>
              <w:spacing w:before="150" w:beforeAutospacing="0" w:after="0" w:afterAutospacing="0"/>
              <w:rPr>
                <w:rFonts w:ascii="Times New Roman" w:eastAsiaTheme="majorEastAsia" w:hAnsi="Times New Roman" w:cs="Times New Roman"/>
                <w:color w:val="172B4D"/>
                <w:sz w:val="21"/>
                <w:szCs w:val="21"/>
              </w:rPr>
            </w:pPr>
            <w:r w:rsidRPr="007F7AA4">
              <w:rPr>
                <w:rFonts w:ascii="Times New Roman" w:eastAsiaTheme="majorEastAsia" w:hAnsi="Times New Roman" w:cs="Times New Roman"/>
                <w:b/>
                <w:bCs/>
                <w:color w:val="172B4D"/>
                <w:sz w:val="21"/>
                <w:szCs w:val="21"/>
              </w:rPr>
              <w:t xml:space="preserve">// </w:t>
            </w:r>
            <w:r w:rsidRPr="007F7AA4">
              <w:rPr>
                <w:rFonts w:ascii="Times New Roman" w:eastAsiaTheme="majorEastAsia" w:hAnsi="Times New Roman" w:cs="Times New Roman"/>
                <w:b/>
                <w:bCs/>
                <w:color w:val="172B4D"/>
                <w:sz w:val="21"/>
                <w:szCs w:val="21"/>
              </w:rPr>
              <w:t>第二次尝试，耗时</w:t>
            </w:r>
            <w:r w:rsidRPr="007F7AA4">
              <w:rPr>
                <w:rFonts w:ascii="Times New Roman" w:eastAsiaTheme="majorEastAsia" w:hAnsi="Times New Roman" w:cs="Times New Roman"/>
                <w:b/>
                <w:bCs/>
                <w:color w:val="172B4D"/>
                <w:sz w:val="21"/>
                <w:szCs w:val="21"/>
              </w:rPr>
              <w:t>5s</w:t>
            </w:r>
            <w:r w:rsidRPr="007F7AA4">
              <w:rPr>
                <w:rFonts w:ascii="Times New Roman" w:eastAsiaTheme="majorEastAsia" w:hAnsi="Times New Roman" w:cs="Times New Roman"/>
                <w:b/>
                <w:bCs/>
                <w:color w:val="172B4D"/>
                <w:sz w:val="21"/>
                <w:szCs w:val="21"/>
              </w:rPr>
              <w:t>。与上一次间隔</w:t>
            </w:r>
            <w:r w:rsidRPr="007F7AA4">
              <w:rPr>
                <w:rFonts w:ascii="Times New Roman" w:eastAsiaTheme="majorEastAsia" w:hAnsi="Times New Roman" w:cs="Times New Roman"/>
                <w:b/>
                <w:bCs/>
                <w:color w:val="172B4D"/>
                <w:sz w:val="21"/>
                <w:szCs w:val="21"/>
              </w:rPr>
              <w:t>2s</w:t>
            </w:r>
            <w:r w:rsidRPr="007F7AA4">
              <w:rPr>
                <w:rFonts w:ascii="Times New Roman" w:eastAsiaTheme="majorEastAsia" w:hAnsi="Times New Roman" w:cs="Times New Roman"/>
                <w:b/>
                <w:bCs/>
                <w:color w:val="172B4D"/>
                <w:sz w:val="21"/>
                <w:szCs w:val="21"/>
              </w:rPr>
              <w:t>。</w:t>
            </w:r>
          </w:p>
          <w:p w14:paraId="767D6B60" w14:textId="77777777" w:rsidR="00CC6A9E" w:rsidRPr="007F7AA4" w:rsidRDefault="00E40D68" w:rsidP="00E40D68">
            <w:pPr>
              <w:pStyle w:val="af2"/>
              <w:shd w:val="clear" w:color="auto" w:fill="FFFFFF"/>
              <w:spacing w:before="150" w:beforeAutospacing="0" w:after="0" w:afterAutospacing="0"/>
              <w:rPr>
                <w:rFonts w:ascii="Times New Roman" w:eastAsiaTheme="majorEastAsia" w:hAnsi="Times New Roman" w:cs="Times New Roman"/>
                <w:color w:val="172B4D"/>
                <w:sz w:val="21"/>
                <w:szCs w:val="21"/>
              </w:rPr>
            </w:pPr>
            <w:r w:rsidRPr="007F7AA4">
              <w:rPr>
                <w:rStyle w:val="error"/>
                <w:rFonts w:ascii="Times New Roman" w:eastAsiaTheme="majorEastAsia" w:hAnsi="Times New Roman" w:cs="Times New Roman"/>
                <w:color w:val="172B4D"/>
                <w:sz w:val="21"/>
                <w:szCs w:val="21"/>
              </w:rPr>
              <w:t>[0x1544]</w:t>
            </w:r>
            <w:r w:rsidRPr="007F7AA4">
              <w:rPr>
                <w:rFonts w:ascii="Times New Roman" w:eastAsiaTheme="majorEastAsia" w:hAnsi="Times New Roman" w:cs="Times New Roman"/>
                <w:color w:val="172B4D"/>
                <w:sz w:val="21"/>
                <w:szCs w:val="21"/>
              </w:rPr>
              <w:t> 08:35:34.847474 QMI_MCS_QCSI_PKT Length: 88</w:t>
            </w:r>
          </w:p>
          <w:p w14:paraId="7804882F" w14:textId="58D8212C" w:rsidR="00E40D68" w:rsidRPr="007F7AA4" w:rsidRDefault="00E40D68" w:rsidP="00E40D68">
            <w:pPr>
              <w:pStyle w:val="af2"/>
              <w:shd w:val="clear" w:color="auto" w:fill="FFFFFF"/>
              <w:spacing w:before="150" w:beforeAutospacing="0" w:after="0" w:afterAutospacing="0"/>
              <w:rPr>
                <w:rFonts w:ascii="Times New Roman" w:eastAsiaTheme="majorEastAsia" w:hAnsi="Times New Roman" w:cs="Times New Roman"/>
                <w:color w:val="172B4D"/>
                <w:sz w:val="21"/>
                <w:szCs w:val="21"/>
              </w:rPr>
            </w:pPr>
            <w:r w:rsidRPr="007F7AA4">
              <w:rPr>
                <w:rStyle w:val="error"/>
                <w:rFonts w:ascii="Times New Roman" w:eastAsiaTheme="majorEastAsia" w:hAnsi="Times New Roman" w:cs="Times New Roman"/>
                <w:color w:val="172B4D"/>
                <w:sz w:val="21"/>
                <w:szCs w:val="21"/>
              </w:rPr>
              <w:t>[0x1544]</w:t>
            </w:r>
            <w:r w:rsidRPr="007F7AA4">
              <w:rPr>
                <w:rFonts w:ascii="Times New Roman" w:eastAsiaTheme="majorEastAsia" w:hAnsi="Times New Roman" w:cs="Times New Roman"/>
                <w:color w:val="172B4D"/>
                <w:sz w:val="21"/>
                <w:szCs w:val="21"/>
              </w:rPr>
              <w:t> 08:35:39.848018 QMI_MCS_QCSI_PKT Length: 60</w:t>
            </w:r>
          </w:p>
          <w:p w14:paraId="76E85091" w14:textId="77777777" w:rsidR="00CC6A9E" w:rsidRPr="007F7AA4" w:rsidRDefault="00E40D68" w:rsidP="00E40D68">
            <w:pPr>
              <w:pStyle w:val="af2"/>
              <w:shd w:val="clear" w:color="auto" w:fill="FFFFFF"/>
              <w:spacing w:before="150" w:beforeAutospacing="0" w:after="0" w:afterAutospacing="0"/>
              <w:rPr>
                <w:rFonts w:ascii="Times New Roman" w:eastAsiaTheme="majorEastAsia" w:hAnsi="Times New Roman" w:cs="Times New Roman"/>
                <w:color w:val="172B4D"/>
                <w:sz w:val="21"/>
                <w:szCs w:val="21"/>
              </w:rPr>
            </w:pPr>
            <w:r w:rsidRPr="007F7AA4">
              <w:rPr>
                <w:rFonts w:ascii="Times New Roman" w:eastAsiaTheme="majorEastAsia" w:hAnsi="Times New Roman" w:cs="Times New Roman"/>
                <w:color w:val="172B4D"/>
                <w:sz w:val="21"/>
                <w:szCs w:val="21"/>
              </w:rPr>
              <w:t xml:space="preserve">// </w:t>
            </w:r>
            <w:r w:rsidRPr="007F7AA4">
              <w:rPr>
                <w:rFonts w:ascii="Times New Roman" w:eastAsiaTheme="majorEastAsia" w:hAnsi="Times New Roman" w:cs="Times New Roman"/>
                <w:color w:val="172B4D"/>
                <w:sz w:val="21"/>
                <w:szCs w:val="21"/>
              </w:rPr>
              <w:t>呼叫中，卡</w:t>
            </w:r>
            <w:r w:rsidRPr="007F7AA4">
              <w:rPr>
                <w:rFonts w:ascii="Times New Roman" w:eastAsiaTheme="majorEastAsia" w:hAnsi="Times New Roman" w:cs="Times New Roman"/>
                <w:color w:val="172B4D"/>
                <w:sz w:val="21"/>
                <w:szCs w:val="21"/>
              </w:rPr>
              <w:t>2</w:t>
            </w:r>
            <w:r w:rsidRPr="007F7AA4">
              <w:rPr>
                <w:rFonts w:ascii="Times New Roman" w:eastAsiaTheme="majorEastAsia" w:hAnsi="Times New Roman" w:cs="Times New Roman"/>
                <w:color w:val="172B4D"/>
                <w:sz w:val="21"/>
                <w:szCs w:val="21"/>
              </w:rPr>
              <w:t>短信发送请求。第三次尝试耗时</w:t>
            </w:r>
            <w:r w:rsidRPr="007F7AA4">
              <w:rPr>
                <w:rFonts w:ascii="Times New Roman" w:eastAsiaTheme="majorEastAsia" w:hAnsi="Times New Roman" w:cs="Times New Roman"/>
                <w:color w:val="172B4D"/>
                <w:sz w:val="21"/>
                <w:szCs w:val="21"/>
              </w:rPr>
              <w:t>5s</w:t>
            </w:r>
            <w:r w:rsidRPr="007F7AA4">
              <w:rPr>
                <w:rFonts w:ascii="Times New Roman" w:eastAsiaTheme="majorEastAsia" w:hAnsi="Times New Roman" w:cs="Times New Roman"/>
                <w:color w:val="172B4D"/>
                <w:sz w:val="21"/>
                <w:szCs w:val="21"/>
              </w:rPr>
              <w:t>，与上一次间隔</w:t>
            </w:r>
            <w:r w:rsidRPr="007F7AA4">
              <w:rPr>
                <w:rFonts w:ascii="Times New Roman" w:eastAsiaTheme="majorEastAsia" w:hAnsi="Times New Roman" w:cs="Times New Roman"/>
                <w:color w:val="172B4D"/>
                <w:sz w:val="21"/>
                <w:szCs w:val="21"/>
              </w:rPr>
              <w:t>2s</w:t>
            </w:r>
            <w:r w:rsidRPr="007F7AA4">
              <w:rPr>
                <w:rFonts w:ascii="Times New Roman" w:eastAsiaTheme="majorEastAsia" w:hAnsi="Times New Roman" w:cs="Times New Roman"/>
                <w:color w:val="172B4D"/>
                <w:sz w:val="21"/>
                <w:szCs w:val="21"/>
              </w:rPr>
              <w:t>。</w:t>
            </w:r>
          </w:p>
          <w:p w14:paraId="2F4BFB23" w14:textId="77777777" w:rsidR="00CC6A9E" w:rsidRPr="007F7AA4" w:rsidRDefault="00E40D68" w:rsidP="00E40D68">
            <w:pPr>
              <w:pStyle w:val="af2"/>
              <w:shd w:val="clear" w:color="auto" w:fill="FFFFFF"/>
              <w:spacing w:before="150" w:beforeAutospacing="0" w:after="0" w:afterAutospacing="0"/>
              <w:rPr>
                <w:rFonts w:ascii="Times New Roman" w:eastAsiaTheme="majorEastAsia" w:hAnsi="Times New Roman" w:cs="Times New Roman"/>
                <w:color w:val="172B4D"/>
                <w:sz w:val="21"/>
                <w:szCs w:val="21"/>
              </w:rPr>
            </w:pPr>
            <w:r w:rsidRPr="007F7AA4">
              <w:rPr>
                <w:rStyle w:val="error"/>
                <w:rFonts w:ascii="Times New Roman" w:eastAsiaTheme="majorEastAsia" w:hAnsi="Times New Roman" w:cs="Times New Roman"/>
                <w:color w:val="172B4D"/>
                <w:sz w:val="21"/>
                <w:szCs w:val="21"/>
              </w:rPr>
              <w:t>[0x1544]</w:t>
            </w:r>
            <w:r w:rsidRPr="007F7AA4">
              <w:rPr>
                <w:rFonts w:ascii="Times New Roman" w:eastAsiaTheme="majorEastAsia" w:hAnsi="Times New Roman" w:cs="Times New Roman"/>
                <w:color w:val="172B4D"/>
                <w:sz w:val="21"/>
                <w:szCs w:val="21"/>
              </w:rPr>
              <w:t> 08:35:41.882495 QMI_MCS_QCSI_PKT Length: 88</w:t>
            </w:r>
          </w:p>
          <w:p w14:paraId="1E8F9788" w14:textId="77777777" w:rsidR="00CC6A9E" w:rsidRPr="007F7AA4" w:rsidRDefault="00E40D68" w:rsidP="00E40D68">
            <w:pPr>
              <w:pStyle w:val="af2"/>
              <w:shd w:val="clear" w:color="auto" w:fill="FFFFFF"/>
              <w:spacing w:before="150" w:beforeAutospacing="0" w:after="0" w:afterAutospacing="0"/>
              <w:rPr>
                <w:rFonts w:ascii="Times New Roman" w:eastAsiaTheme="majorEastAsia" w:hAnsi="Times New Roman" w:cs="Times New Roman"/>
                <w:color w:val="172B4D"/>
                <w:sz w:val="21"/>
                <w:szCs w:val="21"/>
              </w:rPr>
            </w:pPr>
            <w:r w:rsidRPr="007F7AA4">
              <w:rPr>
                <w:rFonts w:ascii="Times New Roman" w:eastAsiaTheme="majorEastAsia" w:hAnsi="Times New Roman" w:cs="Times New Roman"/>
                <w:color w:val="172B4D"/>
                <w:sz w:val="21"/>
                <w:szCs w:val="21"/>
              </w:rPr>
              <w:t>wms_raw_send {</w:t>
            </w:r>
          </w:p>
          <w:p w14:paraId="095AE32A" w14:textId="77777777" w:rsidR="00CC6A9E" w:rsidRPr="007F7AA4" w:rsidRDefault="00E40D68" w:rsidP="00E40D68">
            <w:pPr>
              <w:pStyle w:val="af2"/>
              <w:shd w:val="clear" w:color="auto" w:fill="FFFFFF"/>
              <w:spacing w:before="150" w:beforeAutospacing="0" w:after="0" w:afterAutospacing="0"/>
              <w:rPr>
                <w:rFonts w:ascii="Times New Roman" w:eastAsiaTheme="majorEastAsia" w:hAnsi="Times New Roman" w:cs="Times New Roman"/>
                <w:color w:val="172B4D"/>
                <w:sz w:val="21"/>
                <w:szCs w:val="21"/>
              </w:rPr>
            </w:pPr>
            <w:r w:rsidRPr="007F7AA4">
              <w:rPr>
                <w:rFonts w:ascii="Times New Roman" w:eastAsiaTheme="majorEastAsia" w:hAnsi="Times New Roman" w:cs="Times New Roman"/>
                <w:color w:val="172B4D"/>
                <w:sz w:val="21"/>
                <w:szCs w:val="21"/>
              </w:rPr>
              <w:t>wms_raw_send_reqTlvs</w:t>
            </w:r>
            <w:r w:rsidRPr="007F7AA4">
              <w:rPr>
                <w:rStyle w:val="error"/>
                <w:rFonts w:ascii="Times New Roman" w:eastAsiaTheme="majorEastAsia" w:hAnsi="Times New Roman" w:cs="Times New Roman"/>
                <w:color w:val="172B4D"/>
                <w:sz w:val="21"/>
                <w:szCs w:val="21"/>
              </w:rPr>
              <w:t>[0]</w:t>
            </w:r>
            <w:r w:rsidRPr="007F7AA4">
              <w:rPr>
                <w:rFonts w:ascii="Times New Roman" w:eastAsiaTheme="majorEastAsia" w:hAnsi="Times New Roman" w:cs="Times New Roman"/>
                <w:color w:val="172B4D"/>
                <w:sz w:val="21"/>
                <w:szCs w:val="21"/>
              </w:rPr>
              <w:t> {</w:t>
            </w:r>
          </w:p>
          <w:p w14:paraId="137F8A69" w14:textId="77777777" w:rsidR="00CC6A9E" w:rsidRPr="007F7AA4" w:rsidRDefault="00E40D68" w:rsidP="00E40D68">
            <w:pPr>
              <w:pStyle w:val="af2"/>
              <w:shd w:val="clear" w:color="auto" w:fill="FFFFFF"/>
              <w:spacing w:before="150" w:beforeAutospacing="0" w:after="0" w:afterAutospacing="0"/>
              <w:rPr>
                <w:rFonts w:ascii="Times New Roman" w:eastAsiaTheme="majorEastAsia" w:hAnsi="Times New Roman" w:cs="Times New Roman"/>
                <w:color w:val="172B4D"/>
                <w:sz w:val="21"/>
                <w:szCs w:val="21"/>
              </w:rPr>
            </w:pPr>
            <w:r w:rsidRPr="007F7AA4">
              <w:rPr>
                <w:rFonts w:ascii="Times New Roman" w:eastAsiaTheme="majorEastAsia" w:hAnsi="Times New Roman" w:cs="Times New Roman"/>
                <w:color w:val="172B4D"/>
                <w:sz w:val="21"/>
                <w:szCs w:val="21"/>
              </w:rPr>
              <w:t>Type = 0x01</w:t>
            </w:r>
          </w:p>
          <w:p w14:paraId="1A741863" w14:textId="77777777" w:rsidR="00CC6A9E" w:rsidRPr="007F7AA4" w:rsidRDefault="00E40D68" w:rsidP="00E40D68">
            <w:pPr>
              <w:pStyle w:val="af2"/>
              <w:shd w:val="clear" w:color="auto" w:fill="FFFFFF"/>
              <w:spacing w:before="150" w:beforeAutospacing="0" w:after="0" w:afterAutospacing="0"/>
              <w:rPr>
                <w:rFonts w:ascii="Times New Roman" w:eastAsiaTheme="majorEastAsia" w:hAnsi="Times New Roman" w:cs="Times New Roman"/>
                <w:color w:val="172B4D"/>
                <w:sz w:val="21"/>
                <w:szCs w:val="21"/>
              </w:rPr>
            </w:pPr>
            <w:r w:rsidRPr="007F7AA4">
              <w:rPr>
                <w:rFonts w:ascii="Times New Roman" w:eastAsiaTheme="majorEastAsia" w:hAnsi="Times New Roman" w:cs="Times New Roman"/>
                <w:color w:val="172B4D"/>
                <w:sz w:val="21"/>
                <w:szCs w:val="21"/>
              </w:rPr>
              <w:t>Length = 37</w:t>
            </w:r>
          </w:p>
          <w:p w14:paraId="6CEBE260" w14:textId="77777777" w:rsidR="00CC6A9E" w:rsidRPr="007F7AA4" w:rsidRDefault="00E40D68" w:rsidP="00E40D68">
            <w:pPr>
              <w:pStyle w:val="af2"/>
              <w:shd w:val="clear" w:color="auto" w:fill="FFFFFF"/>
              <w:spacing w:before="150" w:beforeAutospacing="0" w:after="0" w:afterAutospacing="0"/>
              <w:rPr>
                <w:rFonts w:ascii="Times New Roman" w:eastAsiaTheme="majorEastAsia" w:hAnsi="Times New Roman" w:cs="Times New Roman"/>
                <w:color w:val="172B4D"/>
                <w:sz w:val="21"/>
                <w:szCs w:val="21"/>
              </w:rPr>
            </w:pPr>
            <w:r w:rsidRPr="007F7AA4">
              <w:rPr>
                <w:rFonts w:ascii="Times New Roman" w:eastAsiaTheme="majorEastAsia" w:hAnsi="Times New Roman" w:cs="Times New Roman"/>
                <w:color w:val="172B4D"/>
                <w:sz w:val="21"/>
                <w:szCs w:val="21"/>
              </w:rPr>
              <w:t>raw_message_data {</w:t>
            </w:r>
          </w:p>
          <w:p w14:paraId="4CF44353" w14:textId="77777777" w:rsidR="00CC6A9E" w:rsidRPr="007F7AA4" w:rsidRDefault="00E40D68" w:rsidP="00E40D68">
            <w:pPr>
              <w:pStyle w:val="af2"/>
              <w:shd w:val="clear" w:color="auto" w:fill="FFFFFF"/>
              <w:spacing w:before="150" w:beforeAutospacing="0" w:after="0" w:afterAutospacing="0"/>
              <w:rPr>
                <w:rFonts w:ascii="Times New Roman" w:eastAsiaTheme="majorEastAsia" w:hAnsi="Times New Roman" w:cs="Times New Roman"/>
                <w:color w:val="172B4D"/>
                <w:sz w:val="21"/>
                <w:szCs w:val="21"/>
              </w:rPr>
            </w:pPr>
            <w:r w:rsidRPr="007F7AA4">
              <w:rPr>
                <w:rFonts w:ascii="Times New Roman" w:eastAsiaTheme="majorEastAsia" w:hAnsi="Times New Roman" w:cs="Times New Roman"/>
                <w:color w:val="172B4D"/>
                <w:sz w:val="21"/>
                <w:szCs w:val="21"/>
              </w:rPr>
              <w:t>format = WMS_MESSAGE_FORMAT_GW_PP</w:t>
            </w:r>
          </w:p>
          <w:p w14:paraId="71EB2848" w14:textId="77777777" w:rsidR="00CC6A9E" w:rsidRPr="007F7AA4" w:rsidRDefault="00E40D68" w:rsidP="00E40D68">
            <w:pPr>
              <w:pStyle w:val="af2"/>
              <w:shd w:val="clear" w:color="auto" w:fill="FFFFFF"/>
              <w:spacing w:before="150" w:beforeAutospacing="0" w:after="0" w:afterAutospacing="0"/>
              <w:rPr>
                <w:rFonts w:ascii="Times New Roman" w:eastAsiaTheme="majorEastAsia" w:hAnsi="Times New Roman" w:cs="Times New Roman"/>
                <w:color w:val="172B4D"/>
                <w:sz w:val="21"/>
                <w:szCs w:val="21"/>
              </w:rPr>
            </w:pPr>
            <w:r w:rsidRPr="007F7AA4">
              <w:rPr>
                <w:rFonts w:ascii="Times New Roman" w:eastAsiaTheme="majorEastAsia" w:hAnsi="Times New Roman" w:cs="Times New Roman"/>
                <w:color w:val="172B4D"/>
                <w:sz w:val="21"/>
                <w:szCs w:val="21"/>
              </w:rPr>
              <w:t>len = 34</w:t>
            </w:r>
          </w:p>
          <w:p w14:paraId="60E97898" w14:textId="51C79D52" w:rsidR="00E40D68" w:rsidRPr="007F7AA4" w:rsidRDefault="00E40D68" w:rsidP="00E40D68">
            <w:pPr>
              <w:pStyle w:val="af2"/>
              <w:shd w:val="clear" w:color="auto" w:fill="FFFFFF"/>
              <w:spacing w:before="150" w:beforeAutospacing="0" w:after="0" w:afterAutospacing="0"/>
              <w:rPr>
                <w:rFonts w:ascii="Times New Roman" w:eastAsiaTheme="majorEastAsia" w:hAnsi="Times New Roman" w:cs="Times New Roman"/>
                <w:color w:val="172B4D"/>
                <w:sz w:val="21"/>
                <w:szCs w:val="21"/>
              </w:rPr>
            </w:pPr>
            <w:r w:rsidRPr="007F7AA4">
              <w:rPr>
                <w:rFonts w:ascii="Times New Roman" w:eastAsiaTheme="majorEastAsia" w:hAnsi="Times New Roman" w:cs="Times New Roman"/>
                <w:color w:val="172B4D"/>
                <w:sz w:val="21"/>
                <w:szCs w:val="21"/>
              </w:rPr>
              <w:t>raw_message =</w:t>
            </w:r>
          </w:p>
          <w:p w14:paraId="77C4536E" w14:textId="77777777" w:rsidR="00E40D68" w:rsidRPr="007F7AA4" w:rsidRDefault="00E40D68" w:rsidP="00E40D68">
            <w:pPr>
              <w:rPr>
                <w:rFonts w:eastAsiaTheme="majorEastAsia" w:cs="Times New Roman"/>
                <w:sz w:val="24"/>
                <w:szCs w:val="24"/>
              </w:rPr>
            </w:pPr>
            <w:r w:rsidRPr="007F7AA4">
              <w:rPr>
                <w:rFonts w:eastAsiaTheme="majorEastAsia" w:cs="Times New Roman"/>
                <w:color w:val="172B4D"/>
                <w:szCs w:val="21"/>
                <w:shd w:val="clear" w:color="auto" w:fill="FFFFFF"/>
              </w:rPr>
              <w:t>{ 0, 5, 80, 11, 129, 49, 80, 103, 66, 48, 246, 0, 8, 20, 89, 39, 105, 130, 95, 136, 89, 125, 128, 198, 86, 250, 145, 135, 103, 81, 94, 114, 144, 232 }</w:t>
            </w:r>
          </w:p>
          <w:p w14:paraId="5C9876A0" w14:textId="77777777" w:rsidR="00CC6A9E" w:rsidRPr="007F7AA4" w:rsidRDefault="00E40D68" w:rsidP="00E40D68">
            <w:pPr>
              <w:pStyle w:val="af2"/>
              <w:shd w:val="clear" w:color="auto" w:fill="FFFFFF"/>
              <w:spacing w:before="150" w:beforeAutospacing="0" w:after="0" w:afterAutospacing="0"/>
              <w:rPr>
                <w:rFonts w:ascii="Times New Roman" w:eastAsiaTheme="majorEastAsia" w:hAnsi="Times New Roman" w:cs="Times New Roman"/>
                <w:color w:val="172B4D"/>
                <w:sz w:val="21"/>
                <w:szCs w:val="21"/>
              </w:rPr>
            </w:pPr>
            <w:r w:rsidRPr="007F7AA4">
              <w:rPr>
                <w:rFonts w:ascii="Times New Roman" w:eastAsiaTheme="majorEastAsia" w:hAnsi="Times New Roman" w:cs="Times New Roman"/>
                <w:color w:val="172B4D"/>
                <w:sz w:val="21"/>
                <w:szCs w:val="21"/>
              </w:rPr>
              <w:t>}</w:t>
            </w:r>
          </w:p>
          <w:p w14:paraId="3C77B9BD" w14:textId="77777777" w:rsidR="00CC6A9E" w:rsidRPr="007F7AA4" w:rsidRDefault="00E40D68" w:rsidP="00E40D68">
            <w:pPr>
              <w:pStyle w:val="af2"/>
              <w:shd w:val="clear" w:color="auto" w:fill="FFFFFF"/>
              <w:spacing w:before="150" w:beforeAutospacing="0" w:after="0" w:afterAutospacing="0"/>
              <w:rPr>
                <w:rFonts w:ascii="Times New Roman" w:eastAsiaTheme="majorEastAsia" w:hAnsi="Times New Roman" w:cs="Times New Roman"/>
                <w:color w:val="172B4D"/>
                <w:sz w:val="21"/>
                <w:szCs w:val="21"/>
              </w:rPr>
            </w:pPr>
            <w:r w:rsidRPr="007F7AA4">
              <w:rPr>
                <w:rFonts w:ascii="Times New Roman" w:eastAsiaTheme="majorEastAsia" w:hAnsi="Times New Roman" w:cs="Times New Roman"/>
                <w:color w:val="172B4D"/>
                <w:sz w:val="21"/>
                <w:szCs w:val="21"/>
              </w:rPr>
              <w:t>}</w:t>
            </w:r>
          </w:p>
          <w:p w14:paraId="78FEAB02" w14:textId="77777777" w:rsidR="00CC6A9E" w:rsidRPr="007F7AA4" w:rsidRDefault="00E40D68" w:rsidP="00E40D68">
            <w:pPr>
              <w:pStyle w:val="af2"/>
              <w:shd w:val="clear" w:color="auto" w:fill="FFFFFF"/>
              <w:spacing w:before="150" w:beforeAutospacing="0" w:after="0" w:afterAutospacing="0"/>
              <w:rPr>
                <w:rFonts w:ascii="Times New Roman" w:eastAsiaTheme="majorEastAsia" w:hAnsi="Times New Roman" w:cs="Times New Roman"/>
                <w:color w:val="172B4D"/>
                <w:sz w:val="21"/>
                <w:szCs w:val="21"/>
              </w:rPr>
            </w:pPr>
            <w:r w:rsidRPr="007F7AA4">
              <w:rPr>
                <w:rFonts w:ascii="Times New Roman" w:eastAsiaTheme="majorEastAsia" w:hAnsi="Times New Roman" w:cs="Times New Roman"/>
                <w:color w:val="172B4D"/>
                <w:sz w:val="21"/>
                <w:szCs w:val="21"/>
              </w:rPr>
              <w:t>wms_raw_send_reqTlvs</w:t>
            </w:r>
            <w:r w:rsidRPr="007F7AA4">
              <w:rPr>
                <w:rStyle w:val="error"/>
                <w:rFonts w:ascii="Times New Roman" w:eastAsiaTheme="majorEastAsia" w:hAnsi="Times New Roman" w:cs="Times New Roman"/>
                <w:color w:val="172B4D"/>
                <w:sz w:val="21"/>
                <w:szCs w:val="21"/>
              </w:rPr>
              <w:t>[1]</w:t>
            </w:r>
            <w:r w:rsidRPr="007F7AA4">
              <w:rPr>
                <w:rFonts w:ascii="Times New Roman" w:eastAsiaTheme="majorEastAsia" w:hAnsi="Times New Roman" w:cs="Times New Roman"/>
                <w:color w:val="172B4D"/>
                <w:sz w:val="21"/>
                <w:szCs w:val="21"/>
              </w:rPr>
              <w:t> {</w:t>
            </w:r>
          </w:p>
          <w:p w14:paraId="7E869D8D" w14:textId="77777777" w:rsidR="00CC6A9E" w:rsidRPr="007F7AA4" w:rsidRDefault="00E40D68" w:rsidP="00E40D68">
            <w:pPr>
              <w:pStyle w:val="af2"/>
              <w:shd w:val="clear" w:color="auto" w:fill="FFFFFF"/>
              <w:spacing w:before="150" w:beforeAutospacing="0" w:after="0" w:afterAutospacing="0"/>
              <w:rPr>
                <w:rFonts w:ascii="Times New Roman" w:eastAsiaTheme="majorEastAsia" w:hAnsi="Times New Roman" w:cs="Times New Roman"/>
                <w:color w:val="172B4D"/>
                <w:sz w:val="21"/>
                <w:szCs w:val="21"/>
              </w:rPr>
            </w:pPr>
            <w:r w:rsidRPr="007F7AA4">
              <w:rPr>
                <w:rFonts w:ascii="Times New Roman" w:eastAsiaTheme="majorEastAsia" w:hAnsi="Times New Roman" w:cs="Times New Roman"/>
                <w:color w:val="172B4D"/>
                <w:sz w:val="21"/>
                <w:szCs w:val="21"/>
              </w:rPr>
              <w:t>Type = 0x13</w:t>
            </w:r>
          </w:p>
          <w:p w14:paraId="62F81572" w14:textId="77777777" w:rsidR="00CC6A9E" w:rsidRPr="007F7AA4" w:rsidRDefault="00E40D68" w:rsidP="00E40D68">
            <w:pPr>
              <w:pStyle w:val="af2"/>
              <w:shd w:val="clear" w:color="auto" w:fill="FFFFFF"/>
              <w:spacing w:before="150" w:beforeAutospacing="0" w:after="0" w:afterAutospacing="0"/>
              <w:rPr>
                <w:rFonts w:ascii="Times New Roman" w:eastAsiaTheme="majorEastAsia" w:hAnsi="Times New Roman" w:cs="Times New Roman"/>
                <w:color w:val="172B4D"/>
                <w:sz w:val="21"/>
                <w:szCs w:val="21"/>
              </w:rPr>
            </w:pPr>
            <w:r w:rsidRPr="007F7AA4">
              <w:rPr>
                <w:rFonts w:ascii="Times New Roman" w:eastAsiaTheme="majorEastAsia" w:hAnsi="Times New Roman" w:cs="Times New Roman"/>
                <w:color w:val="172B4D"/>
                <w:sz w:val="21"/>
                <w:szCs w:val="21"/>
              </w:rPr>
              <w:t>Length = 1</w:t>
            </w:r>
          </w:p>
          <w:p w14:paraId="41C19899" w14:textId="0D572376" w:rsidR="00E40D68" w:rsidRPr="007F7AA4" w:rsidRDefault="00E40D68" w:rsidP="00E40D68">
            <w:pPr>
              <w:pStyle w:val="af2"/>
              <w:shd w:val="clear" w:color="auto" w:fill="FFFFFF"/>
              <w:spacing w:before="150" w:beforeAutospacing="0" w:after="0" w:afterAutospacing="0"/>
              <w:rPr>
                <w:rFonts w:ascii="Times New Roman" w:eastAsiaTheme="majorEastAsia" w:hAnsi="Times New Roman" w:cs="Times New Roman"/>
                <w:color w:val="172B4D"/>
                <w:sz w:val="21"/>
                <w:szCs w:val="21"/>
              </w:rPr>
            </w:pPr>
            <w:r w:rsidRPr="007F7AA4">
              <w:rPr>
                <w:rFonts w:ascii="Times New Roman" w:eastAsiaTheme="majorEastAsia" w:hAnsi="Times New Roman" w:cs="Times New Roman"/>
                <w:color w:val="172B4D"/>
                <w:sz w:val="21"/>
                <w:szCs w:val="21"/>
              </w:rPr>
              <w:t>sms_on_ims</w:t>
            </w:r>
          </w:p>
          <w:p w14:paraId="3B080651" w14:textId="77777777" w:rsidR="00E40D68" w:rsidRPr="007F7AA4" w:rsidRDefault="00E40D68" w:rsidP="00E40D68">
            <w:pPr>
              <w:rPr>
                <w:rFonts w:eastAsiaTheme="majorEastAsia" w:cs="Times New Roman"/>
                <w:sz w:val="24"/>
                <w:szCs w:val="24"/>
              </w:rPr>
            </w:pPr>
            <w:r w:rsidRPr="007F7AA4">
              <w:rPr>
                <w:rFonts w:eastAsiaTheme="majorEastAsia" w:cs="Times New Roman"/>
                <w:color w:val="172B4D"/>
                <w:szCs w:val="21"/>
                <w:shd w:val="clear" w:color="auto" w:fill="FFFFFF"/>
              </w:rPr>
              <w:t>{ sms_on_ims = false }</w:t>
            </w:r>
          </w:p>
          <w:p w14:paraId="6FB0E8A7" w14:textId="77777777" w:rsidR="00CC6A9E" w:rsidRPr="007F7AA4" w:rsidRDefault="00E40D68" w:rsidP="00E40D68">
            <w:pPr>
              <w:pStyle w:val="af2"/>
              <w:shd w:val="clear" w:color="auto" w:fill="FFFFFF"/>
              <w:spacing w:before="150" w:beforeAutospacing="0" w:after="0" w:afterAutospacing="0"/>
              <w:rPr>
                <w:rFonts w:ascii="Times New Roman" w:eastAsiaTheme="majorEastAsia" w:hAnsi="Times New Roman" w:cs="Times New Roman"/>
                <w:color w:val="172B4D"/>
                <w:sz w:val="21"/>
                <w:szCs w:val="21"/>
              </w:rPr>
            </w:pPr>
            <w:r w:rsidRPr="007F7AA4">
              <w:rPr>
                <w:rFonts w:ascii="Times New Roman" w:eastAsiaTheme="majorEastAsia" w:hAnsi="Times New Roman" w:cs="Times New Roman"/>
                <w:color w:val="172B4D"/>
                <w:sz w:val="21"/>
                <w:szCs w:val="21"/>
              </w:rPr>
              <w:t>}</w:t>
            </w:r>
          </w:p>
          <w:p w14:paraId="7D67A85A" w14:textId="77777777" w:rsidR="00CC6A9E" w:rsidRPr="007F7AA4" w:rsidRDefault="00E40D68" w:rsidP="00E40D68">
            <w:pPr>
              <w:pStyle w:val="af2"/>
              <w:shd w:val="clear" w:color="auto" w:fill="FFFFFF"/>
              <w:spacing w:before="150" w:beforeAutospacing="0" w:after="0" w:afterAutospacing="0"/>
              <w:rPr>
                <w:rFonts w:ascii="Times New Roman" w:eastAsiaTheme="majorEastAsia" w:hAnsi="Times New Roman" w:cs="Times New Roman"/>
                <w:color w:val="172B4D"/>
                <w:sz w:val="21"/>
                <w:szCs w:val="21"/>
              </w:rPr>
            </w:pPr>
            <w:r w:rsidRPr="007F7AA4">
              <w:rPr>
                <w:rFonts w:ascii="Times New Roman" w:eastAsiaTheme="majorEastAsia" w:hAnsi="Times New Roman" w:cs="Times New Roman"/>
                <w:b/>
                <w:bCs/>
                <w:color w:val="172B4D"/>
                <w:sz w:val="21"/>
                <w:szCs w:val="21"/>
              </w:rPr>
              <w:t xml:space="preserve">// </w:t>
            </w:r>
            <w:r w:rsidRPr="007F7AA4">
              <w:rPr>
                <w:rFonts w:ascii="Times New Roman" w:eastAsiaTheme="majorEastAsia" w:hAnsi="Times New Roman" w:cs="Times New Roman"/>
                <w:b/>
                <w:bCs/>
                <w:color w:val="172B4D"/>
                <w:sz w:val="21"/>
                <w:szCs w:val="21"/>
              </w:rPr>
              <w:t>每一秒尝试一次，尝试</w:t>
            </w:r>
            <w:r w:rsidRPr="007F7AA4">
              <w:rPr>
                <w:rFonts w:ascii="Times New Roman" w:eastAsiaTheme="majorEastAsia" w:hAnsi="Times New Roman" w:cs="Times New Roman"/>
                <w:b/>
                <w:bCs/>
                <w:color w:val="172B4D"/>
                <w:sz w:val="21"/>
                <w:szCs w:val="21"/>
              </w:rPr>
              <w:t>5</w:t>
            </w:r>
            <w:r w:rsidRPr="007F7AA4">
              <w:rPr>
                <w:rFonts w:ascii="Times New Roman" w:eastAsiaTheme="majorEastAsia" w:hAnsi="Times New Roman" w:cs="Times New Roman"/>
                <w:b/>
                <w:bCs/>
                <w:color w:val="172B4D"/>
                <w:sz w:val="21"/>
                <w:szCs w:val="21"/>
              </w:rPr>
              <w:t>次，均超时无法发送</w:t>
            </w:r>
          </w:p>
          <w:p w14:paraId="3528D9C1" w14:textId="77777777" w:rsidR="00CC6A9E" w:rsidRPr="007F7AA4" w:rsidRDefault="00E40D68" w:rsidP="00E40D68">
            <w:pPr>
              <w:pStyle w:val="af2"/>
              <w:shd w:val="clear" w:color="auto" w:fill="FFFFFF"/>
              <w:spacing w:before="150" w:beforeAutospacing="0" w:after="0" w:afterAutospacing="0"/>
              <w:rPr>
                <w:rFonts w:ascii="Times New Roman" w:eastAsiaTheme="majorEastAsia" w:hAnsi="Times New Roman" w:cs="Times New Roman"/>
                <w:color w:val="172B4D"/>
                <w:sz w:val="21"/>
                <w:szCs w:val="21"/>
              </w:rPr>
            </w:pPr>
            <w:r w:rsidRPr="007F7AA4">
              <w:rPr>
                <w:rFonts w:ascii="Times New Roman" w:eastAsiaTheme="majorEastAsia" w:hAnsi="Times New Roman" w:cs="Times New Roman"/>
                <w:color w:val="172B4D"/>
                <w:sz w:val="21"/>
                <w:szCs w:val="21"/>
              </w:rPr>
              <w:lastRenderedPageBreak/>
              <w:t>[ 18/ 2] 08:35:42.882839 Wireless Messaging Services/High[ wmsmsg.c 19624] got WMS_MO_RETRY_TIMER_SIG</w:t>
            </w:r>
          </w:p>
          <w:p w14:paraId="77C1015F" w14:textId="77777777" w:rsidR="00CC6A9E" w:rsidRPr="007F7AA4" w:rsidRDefault="00E40D68" w:rsidP="00E40D68">
            <w:pPr>
              <w:pStyle w:val="af2"/>
              <w:shd w:val="clear" w:color="auto" w:fill="FFFFFF"/>
              <w:spacing w:before="150" w:beforeAutospacing="0" w:after="0" w:afterAutospacing="0"/>
              <w:rPr>
                <w:rFonts w:ascii="Times New Roman" w:eastAsiaTheme="majorEastAsia" w:hAnsi="Times New Roman" w:cs="Times New Roman"/>
                <w:color w:val="172B4D"/>
                <w:sz w:val="21"/>
                <w:szCs w:val="21"/>
              </w:rPr>
            </w:pPr>
            <w:r w:rsidRPr="007F7AA4">
              <w:rPr>
                <w:rFonts w:ascii="Times New Roman" w:eastAsiaTheme="majorEastAsia" w:hAnsi="Times New Roman" w:cs="Times New Roman"/>
                <w:color w:val="172B4D"/>
                <w:sz w:val="21"/>
                <w:szCs w:val="21"/>
              </w:rPr>
              <w:t>[ 18/ 2] 08:35:43.882734 Wireless Messaging Services/High[ wmsmsg.c 19624] got WMS_MO_RETRY_TIMER_SIG</w:t>
            </w:r>
          </w:p>
          <w:p w14:paraId="41501DD5" w14:textId="77777777" w:rsidR="00CC6A9E" w:rsidRPr="007F7AA4" w:rsidRDefault="00E40D68" w:rsidP="00E40D68">
            <w:pPr>
              <w:pStyle w:val="af2"/>
              <w:shd w:val="clear" w:color="auto" w:fill="FFFFFF"/>
              <w:spacing w:before="150" w:beforeAutospacing="0" w:after="0" w:afterAutospacing="0"/>
              <w:rPr>
                <w:rFonts w:ascii="Times New Roman" w:eastAsiaTheme="majorEastAsia" w:hAnsi="Times New Roman" w:cs="Times New Roman"/>
                <w:color w:val="172B4D"/>
                <w:sz w:val="21"/>
                <w:szCs w:val="21"/>
              </w:rPr>
            </w:pPr>
            <w:r w:rsidRPr="007F7AA4">
              <w:rPr>
                <w:rFonts w:ascii="Times New Roman" w:eastAsiaTheme="majorEastAsia" w:hAnsi="Times New Roman" w:cs="Times New Roman"/>
                <w:color w:val="172B4D"/>
                <w:sz w:val="21"/>
                <w:szCs w:val="21"/>
              </w:rPr>
              <w:t>[ 18/ 2] 08:35:44.882865 Wireless Messaging Services/High[ wmsmsg.c 19624] got WMS_MO_RETRY_TIMER_SIG</w:t>
            </w:r>
          </w:p>
          <w:p w14:paraId="2FC6ED71" w14:textId="77777777" w:rsidR="00CC6A9E" w:rsidRPr="007F7AA4" w:rsidRDefault="00E40D68" w:rsidP="00E40D68">
            <w:pPr>
              <w:pStyle w:val="af2"/>
              <w:shd w:val="clear" w:color="auto" w:fill="FFFFFF"/>
              <w:spacing w:before="150" w:beforeAutospacing="0" w:after="0" w:afterAutospacing="0"/>
              <w:rPr>
                <w:rFonts w:ascii="Times New Roman" w:eastAsiaTheme="majorEastAsia" w:hAnsi="Times New Roman" w:cs="Times New Roman"/>
                <w:color w:val="172B4D"/>
                <w:sz w:val="21"/>
                <w:szCs w:val="21"/>
              </w:rPr>
            </w:pPr>
            <w:r w:rsidRPr="007F7AA4">
              <w:rPr>
                <w:rFonts w:ascii="Times New Roman" w:eastAsiaTheme="majorEastAsia" w:hAnsi="Times New Roman" w:cs="Times New Roman"/>
                <w:color w:val="172B4D"/>
                <w:sz w:val="21"/>
                <w:szCs w:val="21"/>
              </w:rPr>
              <w:t>[ 18/ 2] 08:35:45.882969 Wireless Messaging Services/High[ wmsmsg.c 19624] got WMS_MO_RETRY_TIMER_SIG</w:t>
            </w:r>
          </w:p>
          <w:p w14:paraId="3DE71802" w14:textId="39954D65" w:rsidR="00E40D68" w:rsidRPr="007F7AA4" w:rsidRDefault="00E40D68" w:rsidP="00E40D68">
            <w:pPr>
              <w:pStyle w:val="af2"/>
              <w:shd w:val="clear" w:color="auto" w:fill="FFFFFF"/>
              <w:spacing w:before="150" w:beforeAutospacing="0" w:after="0" w:afterAutospacing="0"/>
              <w:rPr>
                <w:rFonts w:ascii="Times New Roman" w:eastAsiaTheme="majorEastAsia" w:hAnsi="Times New Roman" w:cs="Times New Roman"/>
                <w:color w:val="172B4D"/>
                <w:sz w:val="21"/>
                <w:szCs w:val="21"/>
              </w:rPr>
            </w:pPr>
            <w:r w:rsidRPr="007F7AA4">
              <w:rPr>
                <w:rFonts w:ascii="Times New Roman" w:eastAsiaTheme="majorEastAsia" w:hAnsi="Times New Roman" w:cs="Times New Roman"/>
                <w:color w:val="172B4D"/>
                <w:sz w:val="21"/>
                <w:szCs w:val="21"/>
              </w:rPr>
              <w:t>[ 18/ 2] 08:35:46.882995 Wireless Messaging Services/High[ wmsmsg.c 19624] got WMS_MO_RETRY_TIMER_SIG</w:t>
            </w:r>
          </w:p>
          <w:p w14:paraId="0F141077" w14:textId="77777777" w:rsidR="00CC6A9E" w:rsidRPr="007F7AA4" w:rsidRDefault="00E40D68" w:rsidP="00E40D68">
            <w:pPr>
              <w:pStyle w:val="af2"/>
              <w:shd w:val="clear" w:color="auto" w:fill="FFFFFF"/>
              <w:spacing w:before="150" w:beforeAutospacing="0" w:after="0" w:afterAutospacing="0"/>
              <w:rPr>
                <w:rFonts w:ascii="Times New Roman" w:eastAsiaTheme="majorEastAsia" w:hAnsi="Times New Roman" w:cs="Times New Roman"/>
                <w:color w:val="172B4D"/>
                <w:sz w:val="21"/>
                <w:szCs w:val="21"/>
              </w:rPr>
            </w:pPr>
            <w:r w:rsidRPr="007F7AA4">
              <w:rPr>
                <w:rFonts w:ascii="Times New Roman" w:eastAsiaTheme="majorEastAsia" w:hAnsi="Times New Roman" w:cs="Times New Roman"/>
                <w:b/>
                <w:bCs/>
                <w:color w:val="172B4D"/>
                <w:sz w:val="21"/>
                <w:szCs w:val="21"/>
              </w:rPr>
              <w:t xml:space="preserve">// </w:t>
            </w:r>
            <w:r w:rsidRPr="007F7AA4">
              <w:rPr>
                <w:rFonts w:ascii="Times New Roman" w:eastAsiaTheme="majorEastAsia" w:hAnsi="Times New Roman" w:cs="Times New Roman"/>
                <w:b/>
                <w:bCs/>
                <w:color w:val="172B4D"/>
                <w:sz w:val="21"/>
                <w:szCs w:val="21"/>
              </w:rPr>
              <w:t>返回失败</w:t>
            </w:r>
          </w:p>
          <w:p w14:paraId="17B47EC0" w14:textId="77777777" w:rsidR="00CC6A9E" w:rsidRPr="007F7AA4" w:rsidRDefault="00E40D68" w:rsidP="00E40D68">
            <w:pPr>
              <w:pStyle w:val="af2"/>
              <w:shd w:val="clear" w:color="auto" w:fill="FFFFFF"/>
              <w:spacing w:before="150" w:beforeAutospacing="0" w:after="0" w:afterAutospacing="0"/>
              <w:rPr>
                <w:rFonts w:ascii="Times New Roman" w:eastAsiaTheme="majorEastAsia" w:hAnsi="Times New Roman" w:cs="Times New Roman"/>
                <w:color w:val="172B4D"/>
                <w:sz w:val="21"/>
                <w:szCs w:val="21"/>
              </w:rPr>
            </w:pPr>
            <w:r w:rsidRPr="007F7AA4">
              <w:rPr>
                <w:rStyle w:val="error"/>
                <w:rFonts w:ascii="Times New Roman" w:eastAsiaTheme="majorEastAsia" w:hAnsi="Times New Roman" w:cs="Times New Roman"/>
                <w:color w:val="172B4D"/>
                <w:sz w:val="21"/>
                <w:szCs w:val="21"/>
              </w:rPr>
              <w:t>[0x1544]</w:t>
            </w:r>
            <w:r w:rsidRPr="007F7AA4">
              <w:rPr>
                <w:rFonts w:ascii="Times New Roman" w:eastAsiaTheme="majorEastAsia" w:hAnsi="Times New Roman" w:cs="Times New Roman"/>
                <w:color w:val="172B4D"/>
                <w:sz w:val="21"/>
                <w:szCs w:val="21"/>
              </w:rPr>
              <w:t> 08:35:46.883008 QMI_MCS_QCSI_PKT Length: 60</w:t>
            </w:r>
          </w:p>
          <w:p w14:paraId="03F2C20D" w14:textId="77777777" w:rsidR="00CC6A9E" w:rsidRPr="007F7AA4" w:rsidRDefault="00E40D68" w:rsidP="00E40D68">
            <w:pPr>
              <w:pStyle w:val="af2"/>
              <w:shd w:val="clear" w:color="auto" w:fill="FFFFFF"/>
              <w:spacing w:before="150" w:beforeAutospacing="0" w:after="0" w:afterAutospacing="0"/>
              <w:rPr>
                <w:rFonts w:ascii="Times New Roman" w:eastAsiaTheme="majorEastAsia" w:hAnsi="Times New Roman" w:cs="Times New Roman"/>
                <w:color w:val="172B4D"/>
                <w:sz w:val="21"/>
                <w:szCs w:val="21"/>
              </w:rPr>
            </w:pPr>
            <w:r w:rsidRPr="007F7AA4">
              <w:rPr>
                <w:rFonts w:ascii="Times New Roman" w:eastAsiaTheme="majorEastAsia" w:hAnsi="Times New Roman" w:cs="Times New Roman"/>
                <w:color w:val="172B4D"/>
                <w:sz w:val="21"/>
                <w:szCs w:val="21"/>
              </w:rPr>
              <w:t>wms_raw_send_respTlvs</w:t>
            </w:r>
            <w:r w:rsidRPr="007F7AA4">
              <w:rPr>
                <w:rStyle w:val="error"/>
                <w:rFonts w:ascii="Times New Roman" w:eastAsiaTheme="majorEastAsia" w:hAnsi="Times New Roman" w:cs="Times New Roman"/>
                <w:color w:val="172B4D"/>
                <w:sz w:val="21"/>
                <w:szCs w:val="21"/>
              </w:rPr>
              <w:t>[0]</w:t>
            </w:r>
            <w:r w:rsidRPr="007F7AA4">
              <w:rPr>
                <w:rFonts w:ascii="Times New Roman" w:eastAsiaTheme="majorEastAsia" w:hAnsi="Times New Roman" w:cs="Times New Roman"/>
                <w:color w:val="172B4D"/>
                <w:sz w:val="21"/>
                <w:szCs w:val="21"/>
              </w:rPr>
              <w:t> {</w:t>
            </w:r>
          </w:p>
          <w:p w14:paraId="2ED356B1" w14:textId="77777777" w:rsidR="00CC6A9E" w:rsidRPr="007F7AA4" w:rsidRDefault="00E40D68" w:rsidP="00E40D68">
            <w:pPr>
              <w:pStyle w:val="af2"/>
              <w:shd w:val="clear" w:color="auto" w:fill="FFFFFF"/>
              <w:spacing w:before="150" w:beforeAutospacing="0" w:after="0" w:afterAutospacing="0"/>
              <w:rPr>
                <w:rFonts w:ascii="Times New Roman" w:eastAsiaTheme="majorEastAsia" w:hAnsi="Times New Roman" w:cs="Times New Roman"/>
                <w:color w:val="172B4D"/>
                <w:sz w:val="21"/>
                <w:szCs w:val="21"/>
              </w:rPr>
            </w:pPr>
            <w:r w:rsidRPr="007F7AA4">
              <w:rPr>
                <w:rFonts w:ascii="Times New Roman" w:eastAsiaTheme="majorEastAsia" w:hAnsi="Times New Roman" w:cs="Times New Roman"/>
                <w:color w:val="172B4D"/>
                <w:sz w:val="21"/>
                <w:szCs w:val="21"/>
              </w:rPr>
              <w:t>Type = 0x02</w:t>
            </w:r>
          </w:p>
          <w:p w14:paraId="431CC30F" w14:textId="77777777" w:rsidR="00CC6A9E" w:rsidRPr="007F7AA4" w:rsidRDefault="00E40D68" w:rsidP="00E40D68">
            <w:pPr>
              <w:pStyle w:val="af2"/>
              <w:shd w:val="clear" w:color="auto" w:fill="FFFFFF"/>
              <w:spacing w:before="150" w:beforeAutospacing="0" w:after="0" w:afterAutospacing="0"/>
              <w:rPr>
                <w:rFonts w:ascii="Times New Roman" w:eastAsiaTheme="majorEastAsia" w:hAnsi="Times New Roman" w:cs="Times New Roman"/>
                <w:color w:val="172B4D"/>
                <w:sz w:val="21"/>
                <w:szCs w:val="21"/>
              </w:rPr>
            </w:pPr>
            <w:r w:rsidRPr="007F7AA4">
              <w:rPr>
                <w:rFonts w:ascii="Times New Roman" w:eastAsiaTheme="majorEastAsia" w:hAnsi="Times New Roman" w:cs="Times New Roman"/>
                <w:color w:val="172B4D"/>
                <w:sz w:val="21"/>
                <w:szCs w:val="21"/>
              </w:rPr>
              <w:t>Length = 4</w:t>
            </w:r>
          </w:p>
          <w:p w14:paraId="6590E29C" w14:textId="7CB19136" w:rsidR="00E40D68" w:rsidRPr="007F7AA4" w:rsidRDefault="00E40D68" w:rsidP="00E40D68">
            <w:pPr>
              <w:pStyle w:val="af2"/>
              <w:shd w:val="clear" w:color="auto" w:fill="FFFFFF"/>
              <w:spacing w:before="150" w:beforeAutospacing="0" w:after="0" w:afterAutospacing="0"/>
              <w:rPr>
                <w:rFonts w:ascii="Times New Roman" w:eastAsiaTheme="majorEastAsia" w:hAnsi="Times New Roman" w:cs="Times New Roman"/>
                <w:color w:val="172B4D"/>
                <w:sz w:val="21"/>
                <w:szCs w:val="21"/>
              </w:rPr>
            </w:pPr>
            <w:r w:rsidRPr="007F7AA4">
              <w:rPr>
                <w:rFonts w:ascii="Times New Roman" w:eastAsiaTheme="majorEastAsia" w:hAnsi="Times New Roman" w:cs="Times New Roman"/>
                <w:color w:val="172B4D"/>
                <w:sz w:val="21"/>
                <w:szCs w:val="21"/>
              </w:rPr>
              <w:t>resp</w:t>
            </w:r>
          </w:p>
          <w:p w14:paraId="02526B5E" w14:textId="77777777" w:rsidR="00E40D68" w:rsidRPr="007F7AA4" w:rsidRDefault="00E40D68" w:rsidP="00E40D68">
            <w:pPr>
              <w:rPr>
                <w:rFonts w:eastAsiaTheme="majorEastAsia" w:cs="Times New Roman"/>
                <w:sz w:val="24"/>
                <w:szCs w:val="24"/>
              </w:rPr>
            </w:pPr>
            <w:r w:rsidRPr="007F7AA4">
              <w:rPr>
                <w:rFonts w:eastAsiaTheme="majorEastAsia" w:cs="Times New Roman"/>
                <w:color w:val="172B4D"/>
                <w:szCs w:val="21"/>
                <w:shd w:val="clear" w:color="auto" w:fill="FFFFFF"/>
              </w:rPr>
              <w:t>{ result = QMI_RESULT_FAILURE error = *QMI_ERR_MESSAGE_DELIVERY_FAILURE* }</w:t>
            </w:r>
          </w:p>
          <w:p w14:paraId="17F2D744" w14:textId="77777777" w:rsidR="00CC6A9E" w:rsidRPr="007F7AA4" w:rsidRDefault="00E40D68" w:rsidP="00E40D68">
            <w:pPr>
              <w:pStyle w:val="af2"/>
              <w:shd w:val="clear" w:color="auto" w:fill="FFFFFF"/>
              <w:spacing w:before="150" w:beforeAutospacing="0" w:after="0" w:afterAutospacing="0"/>
              <w:rPr>
                <w:rFonts w:ascii="Times New Roman" w:eastAsiaTheme="majorEastAsia" w:hAnsi="Times New Roman" w:cs="Times New Roman"/>
                <w:color w:val="172B4D"/>
                <w:sz w:val="21"/>
                <w:szCs w:val="21"/>
              </w:rPr>
            </w:pPr>
            <w:r w:rsidRPr="007F7AA4">
              <w:rPr>
                <w:rFonts w:ascii="Times New Roman" w:eastAsiaTheme="majorEastAsia" w:hAnsi="Times New Roman" w:cs="Times New Roman"/>
                <w:b/>
                <w:bCs/>
                <w:color w:val="172B4D"/>
                <w:sz w:val="21"/>
                <w:szCs w:val="21"/>
              </w:rPr>
              <w:t>//</w:t>
            </w:r>
            <w:r w:rsidRPr="007F7AA4">
              <w:rPr>
                <w:rFonts w:ascii="Times New Roman" w:eastAsiaTheme="majorEastAsia" w:hAnsi="Times New Roman" w:cs="Times New Roman"/>
                <w:b/>
                <w:bCs/>
                <w:color w:val="172B4D"/>
                <w:sz w:val="21"/>
                <w:szCs w:val="21"/>
              </w:rPr>
              <w:t>第四次尝试，与上一次间隔</w:t>
            </w:r>
            <w:r w:rsidRPr="007F7AA4">
              <w:rPr>
                <w:rFonts w:ascii="Times New Roman" w:eastAsiaTheme="majorEastAsia" w:hAnsi="Times New Roman" w:cs="Times New Roman"/>
                <w:b/>
                <w:bCs/>
                <w:color w:val="172B4D"/>
                <w:sz w:val="21"/>
                <w:szCs w:val="21"/>
              </w:rPr>
              <w:t>2s</w:t>
            </w:r>
            <w:r w:rsidRPr="007F7AA4">
              <w:rPr>
                <w:rFonts w:ascii="Times New Roman" w:eastAsiaTheme="majorEastAsia" w:hAnsi="Times New Roman" w:cs="Times New Roman"/>
                <w:b/>
                <w:bCs/>
                <w:color w:val="172B4D"/>
                <w:sz w:val="21"/>
                <w:szCs w:val="21"/>
              </w:rPr>
              <w:t>。</w:t>
            </w:r>
          </w:p>
          <w:p w14:paraId="5723DF12" w14:textId="77777777" w:rsidR="00CC6A9E" w:rsidRPr="007F7AA4" w:rsidRDefault="00E40D68" w:rsidP="00E40D68">
            <w:pPr>
              <w:pStyle w:val="af2"/>
              <w:shd w:val="clear" w:color="auto" w:fill="FFFFFF"/>
              <w:spacing w:before="150" w:beforeAutospacing="0" w:after="0" w:afterAutospacing="0"/>
              <w:rPr>
                <w:rFonts w:ascii="Times New Roman" w:eastAsiaTheme="majorEastAsia" w:hAnsi="Times New Roman" w:cs="Times New Roman"/>
                <w:color w:val="172B4D"/>
                <w:sz w:val="21"/>
                <w:szCs w:val="21"/>
              </w:rPr>
            </w:pPr>
            <w:r w:rsidRPr="007F7AA4">
              <w:rPr>
                <w:rStyle w:val="error"/>
                <w:rFonts w:ascii="Times New Roman" w:eastAsiaTheme="majorEastAsia" w:hAnsi="Times New Roman" w:cs="Times New Roman"/>
                <w:color w:val="172B4D"/>
                <w:sz w:val="21"/>
                <w:szCs w:val="21"/>
              </w:rPr>
              <w:t>[0x1544]</w:t>
            </w:r>
            <w:r w:rsidRPr="007F7AA4">
              <w:rPr>
                <w:rFonts w:ascii="Times New Roman" w:eastAsiaTheme="majorEastAsia" w:hAnsi="Times New Roman" w:cs="Times New Roman"/>
                <w:color w:val="172B4D"/>
                <w:sz w:val="21"/>
                <w:szCs w:val="21"/>
              </w:rPr>
              <w:t> 08:35:48.906033 QMI_MCS_QCSI_PKT Length: 88</w:t>
            </w:r>
          </w:p>
          <w:p w14:paraId="0A725E95" w14:textId="77777777" w:rsidR="00CC6A9E" w:rsidRPr="007F7AA4" w:rsidRDefault="00E40D68" w:rsidP="00E40D68">
            <w:pPr>
              <w:pStyle w:val="af2"/>
              <w:shd w:val="clear" w:color="auto" w:fill="FFFFFF"/>
              <w:spacing w:before="150" w:beforeAutospacing="0" w:after="0" w:afterAutospacing="0"/>
              <w:rPr>
                <w:rFonts w:ascii="Times New Roman" w:eastAsiaTheme="majorEastAsia" w:hAnsi="Times New Roman" w:cs="Times New Roman"/>
                <w:color w:val="172B4D"/>
                <w:sz w:val="21"/>
                <w:szCs w:val="21"/>
              </w:rPr>
            </w:pPr>
            <w:r w:rsidRPr="007F7AA4">
              <w:rPr>
                <w:rFonts w:ascii="Times New Roman" w:eastAsiaTheme="majorEastAsia" w:hAnsi="Times New Roman" w:cs="Times New Roman"/>
                <w:color w:val="172B4D"/>
                <w:sz w:val="21"/>
                <w:szCs w:val="21"/>
              </w:rPr>
              <w:t>[ 18/ 2] 08:35:49.905990 Wireless Messaging Services/High[ wmsmsg.c 19624] got WMS_MO_RETRY_TIMER_SIG</w:t>
            </w:r>
          </w:p>
          <w:p w14:paraId="6D367AB4" w14:textId="77777777" w:rsidR="00CC6A9E" w:rsidRPr="007F7AA4" w:rsidRDefault="00E40D68" w:rsidP="00E40D68">
            <w:pPr>
              <w:pStyle w:val="af2"/>
              <w:shd w:val="clear" w:color="auto" w:fill="FFFFFF"/>
              <w:spacing w:before="150" w:beforeAutospacing="0" w:after="0" w:afterAutospacing="0"/>
              <w:rPr>
                <w:rFonts w:ascii="Times New Roman" w:eastAsiaTheme="majorEastAsia" w:hAnsi="Times New Roman" w:cs="Times New Roman"/>
                <w:color w:val="172B4D"/>
                <w:sz w:val="21"/>
                <w:szCs w:val="21"/>
              </w:rPr>
            </w:pPr>
            <w:r w:rsidRPr="007F7AA4">
              <w:rPr>
                <w:rFonts w:ascii="Times New Roman" w:eastAsiaTheme="majorEastAsia" w:hAnsi="Times New Roman" w:cs="Times New Roman"/>
                <w:color w:val="172B4D"/>
                <w:sz w:val="21"/>
                <w:szCs w:val="21"/>
              </w:rPr>
              <w:t>[ 18/ 2] 08:35:50.905990 Wireless Messaging Services/High[ wmsmsg.c 19624] got WMS_MO_RETRY_TIMER_SIG</w:t>
            </w:r>
          </w:p>
          <w:p w14:paraId="65AA95A3" w14:textId="77777777" w:rsidR="00CC6A9E" w:rsidRPr="007F7AA4" w:rsidRDefault="00E40D68" w:rsidP="00E40D68">
            <w:pPr>
              <w:pStyle w:val="af2"/>
              <w:shd w:val="clear" w:color="auto" w:fill="FFFFFF"/>
              <w:spacing w:before="150" w:beforeAutospacing="0" w:after="0" w:afterAutospacing="0"/>
              <w:rPr>
                <w:rFonts w:ascii="Times New Roman" w:eastAsiaTheme="majorEastAsia" w:hAnsi="Times New Roman" w:cs="Times New Roman"/>
                <w:color w:val="172B4D"/>
                <w:sz w:val="21"/>
                <w:szCs w:val="21"/>
              </w:rPr>
            </w:pPr>
            <w:r w:rsidRPr="007F7AA4">
              <w:rPr>
                <w:rFonts w:ascii="Times New Roman" w:eastAsiaTheme="majorEastAsia" w:hAnsi="Times New Roman" w:cs="Times New Roman"/>
                <w:color w:val="172B4D"/>
                <w:sz w:val="21"/>
                <w:szCs w:val="21"/>
              </w:rPr>
              <w:t>[ 18/ 2] 08:35:51.906068 Wireless Messaging Services/High[ wmsmsg.c 19624] got WMS_MO_RETRY_TIMER_SIG</w:t>
            </w:r>
          </w:p>
          <w:p w14:paraId="6F6F831B" w14:textId="77777777" w:rsidR="00CC6A9E" w:rsidRPr="007F7AA4" w:rsidRDefault="00E40D68" w:rsidP="00E40D68">
            <w:pPr>
              <w:pStyle w:val="af2"/>
              <w:shd w:val="clear" w:color="auto" w:fill="FFFFFF"/>
              <w:spacing w:before="150" w:beforeAutospacing="0" w:after="0" w:afterAutospacing="0"/>
              <w:rPr>
                <w:rFonts w:ascii="Times New Roman" w:eastAsiaTheme="majorEastAsia" w:hAnsi="Times New Roman" w:cs="Times New Roman"/>
                <w:color w:val="172B4D"/>
                <w:sz w:val="21"/>
                <w:szCs w:val="21"/>
              </w:rPr>
            </w:pPr>
            <w:r w:rsidRPr="007F7AA4">
              <w:rPr>
                <w:rFonts w:ascii="Times New Roman" w:eastAsiaTheme="majorEastAsia" w:hAnsi="Times New Roman" w:cs="Times New Roman"/>
                <w:color w:val="172B4D"/>
                <w:sz w:val="21"/>
                <w:szCs w:val="21"/>
              </w:rPr>
              <w:t>[ 18/ 2] 08:35:52.906016 Wireless Messaging Services/High[ wmsmsg.c 19624] got WMS_MO_RETRY_TIMER_SIG</w:t>
            </w:r>
          </w:p>
          <w:p w14:paraId="073D1C90" w14:textId="77777777" w:rsidR="00CC6A9E" w:rsidRPr="007F7AA4" w:rsidRDefault="00E40D68" w:rsidP="00E40D68">
            <w:pPr>
              <w:pStyle w:val="af2"/>
              <w:shd w:val="clear" w:color="auto" w:fill="FFFFFF"/>
              <w:spacing w:before="150" w:beforeAutospacing="0" w:after="0" w:afterAutospacing="0"/>
              <w:rPr>
                <w:rFonts w:ascii="Times New Roman" w:eastAsiaTheme="majorEastAsia" w:hAnsi="Times New Roman" w:cs="Times New Roman"/>
                <w:color w:val="172B4D"/>
                <w:sz w:val="21"/>
                <w:szCs w:val="21"/>
              </w:rPr>
            </w:pPr>
            <w:r w:rsidRPr="007F7AA4">
              <w:rPr>
                <w:rFonts w:ascii="Times New Roman" w:eastAsiaTheme="majorEastAsia" w:hAnsi="Times New Roman" w:cs="Times New Roman"/>
                <w:color w:val="172B4D"/>
                <w:sz w:val="21"/>
                <w:szCs w:val="21"/>
              </w:rPr>
              <w:t>[ 18/ 2] 08:35:53.905990 Wireless Messaging Services/High[ wmsmsg.c 19624] got WMS_MO_RETRY_TIMER_SIG</w:t>
            </w:r>
          </w:p>
          <w:p w14:paraId="3D2C056D" w14:textId="77777777" w:rsidR="00CC6A9E" w:rsidRPr="007F7AA4" w:rsidRDefault="00E40D68" w:rsidP="00E40D68">
            <w:pPr>
              <w:pStyle w:val="af2"/>
              <w:shd w:val="clear" w:color="auto" w:fill="FFFFFF"/>
              <w:spacing w:before="150" w:beforeAutospacing="0" w:after="0" w:afterAutospacing="0"/>
              <w:rPr>
                <w:rFonts w:ascii="Times New Roman" w:eastAsiaTheme="majorEastAsia" w:hAnsi="Times New Roman" w:cs="Times New Roman"/>
                <w:color w:val="172B4D"/>
                <w:sz w:val="21"/>
                <w:szCs w:val="21"/>
              </w:rPr>
            </w:pPr>
            <w:r w:rsidRPr="007F7AA4">
              <w:rPr>
                <w:rFonts w:ascii="Times New Roman" w:eastAsiaTheme="majorEastAsia" w:hAnsi="Times New Roman" w:cs="Times New Roman"/>
                <w:color w:val="172B4D"/>
                <w:sz w:val="21"/>
                <w:szCs w:val="21"/>
              </w:rPr>
              <w:t>[ 18/ 2] 08:35:53.906979 Wireless Messaging Services/High[ wmsmsg.c 17332] MO SMS Failure Cause Value = 31</w:t>
            </w:r>
          </w:p>
          <w:p w14:paraId="0C9672FE" w14:textId="77777777" w:rsidR="00CC6A9E" w:rsidRPr="007F7AA4" w:rsidRDefault="00E40D68" w:rsidP="00E40D68">
            <w:pPr>
              <w:pStyle w:val="af2"/>
              <w:shd w:val="clear" w:color="auto" w:fill="FFFFFF"/>
              <w:spacing w:before="150" w:beforeAutospacing="0" w:after="0" w:afterAutospacing="0"/>
              <w:rPr>
                <w:rFonts w:ascii="Times New Roman" w:eastAsiaTheme="majorEastAsia" w:hAnsi="Times New Roman" w:cs="Times New Roman"/>
                <w:color w:val="172B4D"/>
                <w:sz w:val="21"/>
                <w:szCs w:val="21"/>
              </w:rPr>
            </w:pPr>
            <w:r w:rsidRPr="007F7AA4">
              <w:rPr>
                <w:rFonts w:ascii="Times New Roman" w:eastAsiaTheme="majorEastAsia" w:hAnsi="Times New Roman" w:cs="Times New Roman"/>
                <w:color w:val="172B4D"/>
                <w:sz w:val="21"/>
                <w:szCs w:val="21"/>
              </w:rPr>
              <w:t>[ 18/ 2] 08:35:53.906979 Wireless Messaging Services/High[ wmsmsg.c 17356] MO SMS OTA_REJECT_TYPE = 3 , OTA_REJECT_CAUSE = 169</w:t>
            </w:r>
          </w:p>
          <w:p w14:paraId="2EEDAFD2" w14:textId="5CD904B5" w:rsidR="00E40D68" w:rsidRPr="007F7AA4" w:rsidRDefault="00E40D68" w:rsidP="00E40D68">
            <w:pPr>
              <w:pStyle w:val="af2"/>
              <w:shd w:val="clear" w:color="auto" w:fill="FFFFFF"/>
              <w:spacing w:before="150" w:beforeAutospacing="0" w:after="0" w:afterAutospacing="0"/>
              <w:rPr>
                <w:rFonts w:ascii="Times New Roman" w:eastAsiaTheme="majorEastAsia" w:hAnsi="Times New Roman" w:cs="Times New Roman"/>
                <w:color w:val="172B4D"/>
                <w:sz w:val="21"/>
                <w:szCs w:val="21"/>
              </w:rPr>
            </w:pPr>
            <w:r w:rsidRPr="007F7AA4">
              <w:rPr>
                <w:rStyle w:val="error"/>
                <w:rFonts w:ascii="Times New Roman" w:eastAsiaTheme="majorEastAsia" w:hAnsi="Times New Roman" w:cs="Times New Roman"/>
                <w:b/>
                <w:bCs/>
                <w:color w:val="172B4D"/>
                <w:sz w:val="21"/>
                <w:szCs w:val="21"/>
              </w:rPr>
              <w:t>[0x1544]</w:t>
            </w:r>
            <w:r w:rsidRPr="007F7AA4">
              <w:rPr>
                <w:rFonts w:ascii="Times New Roman" w:eastAsiaTheme="majorEastAsia" w:hAnsi="Times New Roman" w:cs="Times New Roman"/>
                <w:b/>
                <w:bCs/>
                <w:color w:val="172B4D"/>
                <w:sz w:val="21"/>
                <w:szCs w:val="21"/>
              </w:rPr>
              <w:t xml:space="preserve"> 08:35:53.907003 QMI_MCS_QCSI_PKT Length: 60   // </w:t>
            </w:r>
            <w:r w:rsidRPr="007F7AA4">
              <w:rPr>
                <w:rFonts w:ascii="Times New Roman" w:eastAsiaTheme="majorEastAsia" w:hAnsi="Times New Roman" w:cs="Times New Roman"/>
                <w:b/>
                <w:bCs/>
                <w:color w:val="172B4D"/>
                <w:sz w:val="21"/>
                <w:szCs w:val="21"/>
              </w:rPr>
              <w:t>最后返回失败</w:t>
            </w:r>
          </w:p>
          <w:p w14:paraId="070F9959" w14:textId="77777777" w:rsidR="00CC6A9E" w:rsidRPr="007F7AA4" w:rsidRDefault="00E40D68" w:rsidP="00E40D68">
            <w:pPr>
              <w:pStyle w:val="af2"/>
              <w:shd w:val="clear" w:color="auto" w:fill="FFFFFF"/>
              <w:spacing w:before="150" w:beforeAutospacing="0" w:after="0" w:afterAutospacing="0"/>
              <w:rPr>
                <w:rFonts w:ascii="Times New Roman" w:eastAsiaTheme="majorEastAsia" w:hAnsi="Times New Roman" w:cs="Times New Roman"/>
                <w:color w:val="172B4D"/>
                <w:sz w:val="21"/>
                <w:szCs w:val="21"/>
              </w:rPr>
            </w:pPr>
            <w:r w:rsidRPr="007F7AA4">
              <w:rPr>
                <w:rStyle w:val="error"/>
                <w:rFonts w:ascii="Times New Roman" w:eastAsiaTheme="majorEastAsia" w:hAnsi="Times New Roman" w:cs="Times New Roman"/>
                <w:color w:val="172B4D"/>
                <w:sz w:val="21"/>
                <w:szCs w:val="21"/>
              </w:rPr>
              <w:t>[0x1831]</w:t>
            </w:r>
            <w:r w:rsidRPr="007F7AA4">
              <w:rPr>
                <w:rFonts w:ascii="Times New Roman" w:eastAsiaTheme="majorEastAsia" w:hAnsi="Times New Roman" w:cs="Times New Roman"/>
                <w:color w:val="172B4D"/>
                <w:sz w:val="21"/>
                <w:szCs w:val="21"/>
              </w:rPr>
              <w:t> 08:38:07.260025 IMS VoLTE Session End Length: 191 1</w:t>
            </w:r>
          </w:p>
          <w:p w14:paraId="0978995B" w14:textId="77777777" w:rsidR="00CC6A9E" w:rsidRPr="007F7AA4" w:rsidRDefault="00E40D68" w:rsidP="00E40D68">
            <w:pPr>
              <w:pStyle w:val="af2"/>
              <w:shd w:val="clear" w:color="auto" w:fill="FFFFFF"/>
              <w:spacing w:before="150" w:beforeAutospacing="0" w:after="0" w:afterAutospacing="0"/>
              <w:rPr>
                <w:rFonts w:ascii="Times New Roman" w:eastAsiaTheme="majorEastAsia" w:hAnsi="Times New Roman" w:cs="Times New Roman"/>
                <w:color w:val="172B4D"/>
                <w:sz w:val="21"/>
                <w:szCs w:val="21"/>
              </w:rPr>
            </w:pPr>
            <w:r w:rsidRPr="007F7AA4">
              <w:rPr>
                <w:rStyle w:val="error"/>
                <w:rFonts w:ascii="Times New Roman" w:eastAsiaTheme="majorEastAsia" w:hAnsi="Times New Roman" w:cs="Times New Roman"/>
                <w:color w:val="172B4D"/>
                <w:sz w:val="21"/>
                <w:szCs w:val="21"/>
              </w:rPr>
              <w:t>[0xB0E2]</w:t>
            </w:r>
            <w:r w:rsidRPr="007F7AA4">
              <w:rPr>
                <w:rFonts w:ascii="Times New Roman" w:eastAsiaTheme="majorEastAsia" w:hAnsi="Times New Roman" w:cs="Times New Roman"/>
                <w:color w:val="172B4D"/>
                <w:sz w:val="21"/>
                <w:szCs w:val="21"/>
              </w:rPr>
              <w:t> 08:38:07.638104 LTE NAS ESM Plain OTA Incoming MessageDeactivate EPS bearer context request Msg1</w:t>
            </w:r>
          </w:p>
          <w:p w14:paraId="6F7EC762" w14:textId="7C7AAE2B" w:rsidR="00E40D68" w:rsidRPr="007F7AA4" w:rsidRDefault="00E40D68" w:rsidP="00E40D68">
            <w:pPr>
              <w:pStyle w:val="af2"/>
              <w:shd w:val="clear" w:color="auto" w:fill="FFFFFF"/>
              <w:spacing w:before="150" w:beforeAutospacing="0" w:after="0" w:afterAutospacing="0"/>
              <w:rPr>
                <w:rFonts w:ascii="Times New Roman" w:eastAsiaTheme="majorEastAsia" w:hAnsi="Times New Roman" w:cs="Times New Roman"/>
                <w:color w:val="172B4D"/>
                <w:sz w:val="21"/>
                <w:szCs w:val="21"/>
              </w:rPr>
            </w:pPr>
            <w:r w:rsidRPr="007F7AA4">
              <w:rPr>
                <w:rStyle w:val="error"/>
                <w:rFonts w:ascii="Times New Roman" w:eastAsiaTheme="majorEastAsia" w:hAnsi="Times New Roman" w:cs="Times New Roman"/>
                <w:color w:val="172B4D"/>
                <w:sz w:val="21"/>
                <w:szCs w:val="21"/>
              </w:rPr>
              <w:t>[0xB0E3]</w:t>
            </w:r>
            <w:r w:rsidRPr="007F7AA4">
              <w:rPr>
                <w:rFonts w:ascii="Times New Roman" w:eastAsiaTheme="majorEastAsia" w:hAnsi="Times New Roman" w:cs="Times New Roman"/>
                <w:color w:val="172B4D"/>
                <w:sz w:val="21"/>
                <w:szCs w:val="21"/>
              </w:rPr>
              <w:t> 08:38:07.638104 LTE NAS ESM Plain OTA Outgoing MessageDeactivate EPS bearer context accept Msg1</w:t>
            </w:r>
          </w:p>
          <w:p w14:paraId="410D572C" w14:textId="77777777" w:rsidR="00E40D68" w:rsidRPr="007F7AA4" w:rsidRDefault="00E40D68" w:rsidP="00E40D68">
            <w:pPr>
              <w:rPr>
                <w:rFonts w:eastAsiaTheme="majorEastAsia" w:cs="Times New Roman"/>
              </w:rPr>
            </w:pPr>
          </w:p>
        </w:tc>
      </w:tr>
    </w:tbl>
    <w:p w14:paraId="30D24A9D" w14:textId="480551CB" w:rsidR="00207E3B" w:rsidRPr="007F7AA4" w:rsidRDefault="00207E3B" w:rsidP="007243A3">
      <w:pPr>
        <w:pStyle w:val="2"/>
        <w:spacing w:before="156" w:after="156"/>
        <w:rPr>
          <w:rFonts w:cs="Times New Roman"/>
        </w:rPr>
      </w:pPr>
      <w:bookmarkStart w:id="141" w:name="_Toc87714719"/>
      <w:r w:rsidRPr="007F7AA4">
        <w:rPr>
          <w:rFonts w:cs="Times New Roman"/>
        </w:rPr>
        <w:lastRenderedPageBreak/>
        <w:t>SIM</w:t>
      </w:r>
      <w:r w:rsidRPr="007F7AA4">
        <w:rPr>
          <w:rFonts w:cs="Times New Roman"/>
        </w:rPr>
        <w:t>相关问题</w:t>
      </w:r>
      <w:bookmarkEnd w:id="141"/>
    </w:p>
    <w:p w14:paraId="0F1FB8A8" w14:textId="23C2EA9D" w:rsidR="00207E3B" w:rsidRPr="007F7AA4" w:rsidRDefault="00207E3B" w:rsidP="00207E3B">
      <w:pPr>
        <w:pStyle w:val="3"/>
        <w:spacing w:before="156" w:after="156"/>
        <w:rPr>
          <w:rFonts w:eastAsiaTheme="majorEastAsia" w:cs="Times New Roman"/>
        </w:rPr>
      </w:pPr>
      <w:bookmarkStart w:id="142" w:name="_Toc87714720"/>
      <w:r w:rsidRPr="007F7AA4">
        <w:rPr>
          <w:rFonts w:eastAsiaTheme="majorEastAsia" w:cs="Times New Roman"/>
        </w:rPr>
        <w:t>SIM</w:t>
      </w:r>
      <w:r w:rsidRPr="007F7AA4">
        <w:rPr>
          <w:rFonts w:eastAsiaTheme="majorEastAsia" w:cs="Times New Roman"/>
        </w:rPr>
        <w:t>读取时间长问题</w:t>
      </w:r>
      <w:bookmarkEnd w:id="142"/>
    </w:p>
    <w:p w14:paraId="07AF4E46" w14:textId="15C51481" w:rsidR="00E547EE" w:rsidRPr="007F7AA4" w:rsidRDefault="00E547EE" w:rsidP="00E547EE">
      <w:pPr>
        <w:rPr>
          <w:rFonts w:eastAsiaTheme="majorEastAsia" w:cs="Times New Roman"/>
        </w:rPr>
      </w:pPr>
      <w:r w:rsidRPr="007F7AA4">
        <w:rPr>
          <w:rFonts w:eastAsiaTheme="majorEastAsia" w:cs="Times New Roman"/>
        </w:rPr>
        <w:t>SIM</w:t>
      </w:r>
      <w:r w:rsidRPr="007F7AA4">
        <w:rPr>
          <w:rFonts w:eastAsiaTheme="majorEastAsia" w:cs="Times New Roman"/>
        </w:rPr>
        <w:t>卡文件过大导致读取慢，高通需要申请</w:t>
      </w:r>
      <w:r w:rsidRPr="007F7AA4">
        <w:rPr>
          <w:rFonts w:eastAsiaTheme="majorEastAsia" w:cs="Times New Roman"/>
          <w:color w:val="172B4D"/>
          <w:szCs w:val="21"/>
          <w:shd w:val="clear" w:color="auto" w:fill="FFFFFF"/>
        </w:rPr>
        <w:t>CR#2804881</w:t>
      </w:r>
      <w:r w:rsidRPr="007F7AA4">
        <w:rPr>
          <w:rFonts w:eastAsiaTheme="majorEastAsia" w:cs="Times New Roman"/>
          <w:color w:val="172B4D"/>
          <w:szCs w:val="21"/>
          <w:shd w:val="clear" w:color="auto" w:fill="FFFFFF"/>
        </w:rPr>
        <w:t>进行优化</w:t>
      </w:r>
    </w:p>
    <w:p w14:paraId="5FB18CB0" w14:textId="5FDC614F" w:rsidR="00207E3B" w:rsidRPr="007F7AA4" w:rsidRDefault="00C7676F" w:rsidP="00207E3B">
      <w:pPr>
        <w:rPr>
          <w:rFonts w:eastAsiaTheme="majorEastAsia" w:cs="Times New Roman"/>
        </w:rPr>
      </w:pPr>
      <w:hyperlink r:id="rId84" w:history="1">
        <w:r w:rsidR="00207E3B" w:rsidRPr="007F7AA4">
          <w:rPr>
            <w:rFonts w:eastAsiaTheme="majorEastAsia" w:cs="Times New Roman"/>
          </w:rPr>
          <w:t>THYME-3268</w:t>
        </w:r>
      </w:hyperlink>
      <w:r w:rsidR="00207E3B" w:rsidRPr="007F7AA4">
        <w:rPr>
          <w:rFonts w:eastAsiaTheme="majorEastAsia" w:cs="Times New Roman"/>
        </w:rPr>
        <w:t xml:space="preserve"> FT_J2S_ShenZhen_</w:t>
      </w:r>
      <w:r w:rsidR="00207E3B" w:rsidRPr="007F7AA4">
        <w:rPr>
          <w:rFonts w:eastAsiaTheme="majorEastAsia" w:cs="Times New Roman"/>
        </w:rPr>
        <w:t>单卡电信</w:t>
      </w:r>
      <w:r w:rsidR="00207E3B" w:rsidRPr="007F7AA4">
        <w:rPr>
          <w:rFonts w:eastAsiaTheme="majorEastAsia" w:cs="Times New Roman"/>
        </w:rPr>
        <w:t>5G VOLTE</w:t>
      </w:r>
      <w:r w:rsidR="00207E3B" w:rsidRPr="007F7AA4">
        <w:rPr>
          <w:rFonts w:eastAsiaTheme="majorEastAsia" w:cs="Times New Roman"/>
        </w:rPr>
        <w:t>，热拔插后，识别到卡并注册上</w:t>
      </w:r>
      <w:r w:rsidR="00207E3B" w:rsidRPr="007F7AA4">
        <w:rPr>
          <w:rFonts w:eastAsiaTheme="majorEastAsia" w:cs="Times New Roman"/>
        </w:rPr>
        <w:t>5G</w:t>
      </w:r>
      <w:r w:rsidR="00207E3B" w:rsidRPr="007F7AA4">
        <w:rPr>
          <w:rFonts w:eastAsiaTheme="majorEastAsia" w:cs="Times New Roman"/>
        </w:rPr>
        <w:t>，大约需要</w:t>
      </w:r>
      <w:r w:rsidR="00207E3B" w:rsidRPr="007F7AA4">
        <w:rPr>
          <w:rFonts w:eastAsiaTheme="majorEastAsia" w:cs="Times New Roman"/>
        </w:rPr>
        <w:t>20</w:t>
      </w:r>
      <w:r w:rsidR="00207E3B" w:rsidRPr="007F7AA4">
        <w:rPr>
          <w:rFonts w:eastAsiaTheme="majorEastAsia" w:cs="Times New Roman"/>
        </w:rPr>
        <w:t>秒时间，时间过长，带录屏</w:t>
      </w:r>
      <w:r w:rsidR="00207E3B" w:rsidRPr="007F7AA4">
        <w:rPr>
          <w:rFonts w:eastAsiaTheme="majorEastAsia" w:cs="Times New Roman"/>
        </w:rPr>
        <w:t>_2/2_0128</w:t>
      </w:r>
    </w:p>
    <w:p w14:paraId="248E031F" w14:textId="5208DFEB" w:rsidR="00E547EE" w:rsidRPr="007F7AA4" w:rsidRDefault="00E547EE" w:rsidP="00207E3B">
      <w:pPr>
        <w:rPr>
          <w:rFonts w:eastAsiaTheme="majorEastAsia" w:cs="Times New Roman"/>
        </w:rPr>
      </w:pPr>
      <w:r w:rsidRPr="007F7AA4">
        <w:rPr>
          <w:rFonts w:eastAsiaTheme="majorEastAsia" w:cs="Times New Roman"/>
        </w:rPr>
        <w:t>SIM</w:t>
      </w:r>
      <w:r w:rsidRPr="007F7AA4">
        <w:rPr>
          <w:rFonts w:eastAsiaTheme="majorEastAsia" w:cs="Times New Roman"/>
        </w:rPr>
        <w:t>初始化的时间可以根据如下三个</w:t>
      </w:r>
      <w:r w:rsidRPr="007F7AA4">
        <w:rPr>
          <w:rFonts w:eastAsiaTheme="majorEastAsia" w:cs="Times New Roman"/>
        </w:rPr>
        <w:t>Log</w:t>
      </w:r>
      <w:r w:rsidRPr="007F7AA4">
        <w:rPr>
          <w:rFonts w:eastAsiaTheme="majorEastAsia" w:cs="Times New Roman"/>
        </w:rPr>
        <w:t>确定时长。</w:t>
      </w:r>
    </w:p>
    <w:tbl>
      <w:tblPr>
        <w:tblStyle w:val="a7"/>
        <w:tblW w:w="0" w:type="auto"/>
        <w:tblLook w:val="04A0" w:firstRow="1" w:lastRow="0" w:firstColumn="1" w:lastColumn="0" w:noHBand="0" w:noVBand="1"/>
      </w:tblPr>
      <w:tblGrid>
        <w:gridCol w:w="13454"/>
      </w:tblGrid>
      <w:tr w:rsidR="00E547EE" w:rsidRPr="007F7AA4" w14:paraId="35ED4F26" w14:textId="77777777" w:rsidTr="00E547EE">
        <w:tc>
          <w:tcPr>
            <w:tcW w:w="13454" w:type="dxa"/>
          </w:tcPr>
          <w:p w14:paraId="13E88E50" w14:textId="77777777" w:rsidR="00E547EE" w:rsidRPr="007F7AA4" w:rsidRDefault="00E547EE" w:rsidP="00E547EE">
            <w:pPr>
              <w:rPr>
                <w:rFonts w:eastAsiaTheme="majorEastAsia" w:cs="Times New Roman"/>
              </w:rPr>
            </w:pPr>
            <w:r w:rsidRPr="007F7AA4">
              <w:rPr>
                <w:rFonts w:eastAsiaTheme="majorEastAsia" w:cs="Times New Roman"/>
              </w:rPr>
              <w:t xml:space="preserve">MSG 02:26:21.710944 User Identity Module/High[ mmgsdi.c 8630] </w:t>
            </w:r>
            <w:r w:rsidRPr="007F7AA4">
              <w:rPr>
                <w:rFonts w:eastAsiaTheme="majorEastAsia" w:cs="Times New Roman"/>
                <w:color w:val="FF0000"/>
              </w:rPr>
              <w:t>MMGSDI_CARD_INSERTED_EVT</w:t>
            </w:r>
            <w:r w:rsidRPr="007F7AA4">
              <w:rPr>
                <w:rFonts w:eastAsiaTheme="majorEastAsia" w:cs="Times New Roman"/>
              </w:rPr>
              <w:t>, slot: 0x1</w:t>
            </w:r>
          </w:p>
          <w:p w14:paraId="5BA85EAA" w14:textId="77777777" w:rsidR="00E547EE" w:rsidRPr="007F7AA4" w:rsidRDefault="00E547EE" w:rsidP="00E547EE">
            <w:pPr>
              <w:rPr>
                <w:rFonts w:eastAsiaTheme="majorEastAsia" w:cs="Times New Roman"/>
              </w:rPr>
            </w:pPr>
            <w:r w:rsidRPr="007F7AA4">
              <w:rPr>
                <w:rFonts w:eastAsiaTheme="majorEastAsia" w:cs="Times New Roman"/>
              </w:rPr>
              <w:t xml:space="preserve">MSG 02:26:28.720703 User Identity Module/High[ mmgsdi.c 8569] </w:t>
            </w:r>
            <w:r w:rsidRPr="007F7AA4">
              <w:rPr>
                <w:rFonts w:eastAsiaTheme="majorEastAsia" w:cs="Times New Roman"/>
                <w:color w:val="FF0000"/>
              </w:rPr>
              <w:t>MMGSDI_SUBSCRIPTION_READY_EVT</w:t>
            </w:r>
            <w:r w:rsidRPr="007F7AA4">
              <w:rPr>
                <w:rFonts w:eastAsiaTheme="majorEastAsia" w:cs="Times New Roman"/>
              </w:rPr>
              <w:t>, app: 0x3, slot: 0x1</w:t>
            </w:r>
          </w:p>
          <w:p w14:paraId="7BEFB485" w14:textId="0F9DDCE5" w:rsidR="00E547EE" w:rsidRPr="007F7AA4" w:rsidRDefault="00E547EE" w:rsidP="00207E3B">
            <w:pPr>
              <w:rPr>
                <w:rFonts w:eastAsiaTheme="majorEastAsia" w:cs="Times New Roman"/>
              </w:rPr>
            </w:pPr>
            <w:r w:rsidRPr="007F7AA4">
              <w:rPr>
                <w:rFonts w:eastAsiaTheme="majorEastAsia" w:cs="Times New Roman"/>
              </w:rPr>
              <w:t>MSG 02:26:35.827319 User Identity Module/High[ mmgsdi.c 8569] MMGSDI_SUBSCRIPTION_READY_EVT, app: 0x4, slot: 0x1</w:t>
            </w:r>
          </w:p>
        </w:tc>
      </w:tr>
    </w:tbl>
    <w:p w14:paraId="7F948167" w14:textId="10DC0EE2" w:rsidR="00911FF7" w:rsidRPr="007F7AA4" w:rsidRDefault="00911FF7" w:rsidP="00911FF7">
      <w:pPr>
        <w:pStyle w:val="3"/>
        <w:spacing w:before="156" w:after="156"/>
        <w:rPr>
          <w:rFonts w:eastAsiaTheme="majorEastAsia" w:cs="Times New Roman"/>
        </w:rPr>
      </w:pPr>
      <w:bookmarkStart w:id="143" w:name="_Toc87714721"/>
      <w:r w:rsidRPr="007F7AA4">
        <w:rPr>
          <w:rFonts w:eastAsiaTheme="majorEastAsia" w:cs="Times New Roman"/>
        </w:rPr>
        <w:t>SIM</w:t>
      </w:r>
      <w:r w:rsidRPr="007F7AA4">
        <w:rPr>
          <w:rFonts w:eastAsiaTheme="majorEastAsia" w:cs="Times New Roman"/>
        </w:rPr>
        <w:t>卡不识别问题</w:t>
      </w:r>
      <w:bookmarkEnd w:id="143"/>
    </w:p>
    <w:p w14:paraId="6533B0B7" w14:textId="11F14BA8" w:rsidR="00911FF7" w:rsidRPr="007F7AA4" w:rsidRDefault="00911FF7" w:rsidP="00911FF7">
      <w:pPr>
        <w:rPr>
          <w:rFonts w:eastAsiaTheme="majorEastAsia" w:cs="Times New Roman"/>
        </w:rPr>
      </w:pPr>
      <w:r w:rsidRPr="007F7AA4">
        <w:rPr>
          <w:rFonts w:eastAsiaTheme="majorEastAsia" w:cs="Times New Roman"/>
        </w:rPr>
        <w:t>目前见到的绝大多数</w:t>
      </w:r>
      <w:r w:rsidRPr="007F7AA4">
        <w:rPr>
          <w:rFonts w:eastAsiaTheme="majorEastAsia" w:cs="Times New Roman"/>
        </w:rPr>
        <w:t>SIM</w:t>
      </w:r>
      <w:r w:rsidRPr="007F7AA4">
        <w:rPr>
          <w:rFonts w:eastAsiaTheme="majorEastAsia" w:cs="Times New Roman"/>
        </w:rPr>
        <w:t>卡不识别问题为</w:t>
      </w:r>
      <w:r w:rsidRPr="007F7AA4">
        <w:rPr>
          <w:rFonts w:eastAsiaTheme="majorEastAsia" w:cs="Times New Roman"/>
        </w:rPr>
        <w:t>SIM</w:t>
      </w:r>
      <w:r w:rsidRPr="007F7AA4">
        <w:rPr>
          <w:rFonts w:eastAsiaTheme="majorEastAsia" w:cs="Times New Roman"/>
        </w:rPr>
        <w:t>卡贴片与</w:t>
      </w:r>
      <w:r w:rsidRPr="007F7AA4">
        <w:rPr>
          <w:rFonts w:eastAsiaTheme="majorEastAsia" w:cs="Times New Roman"/>
        </w:rPr>
        <w:t>SIM</w:t>
      </w:r>
      <w:r w:rsidRPr="007F7AA4">
        <w:rPr>
          <w:rFonts w:eastAsiaTheme="majorEastAsia" w:cs="Times New Roman"/>
        </w:rPr>
        <w:t>卡座之间的接触问题。</w:t>
      </w:r>
      <w:r w:rsidRPr="007F7AA4">
        <w:rPr>
          <w:rFonts w:eastAsiaTheme="majorEastAsia" w:cs="Times New Roman"/>
        </w:rPr>
        <w:t>Modem</w:t>
      </w:r>
      <w:r w:rsidRPr="007F7AA4">
        <w:rPr>
          <w:rFonts w:eastAsiaTheme="majorEastAsia" w:cs="Times New Roman"/>
        </w:rPr>
        <w:t>的常规处理为反复尝试以</w:t>
      </w:r>
      <w:r w:rsidRPr="007F7AA4">
        <w:rPr>
          <w:rFonts w:eastAsiaTheme="majorEastAsia" w:cs="Times New Roman"/>
        </w:rPr>
        <w:t>1.8V</w:t>
      </w:r>
      <w:r w:rsidRPr="007F7AA4">
        <w:rPr>
          <w:rFonts w:eastAsiaTheme="majorEastAsia" w:cs="Times New Roman"/>
        </w:rPr>
        <w:t>和</w:t>
      </w:r>
      <w:r w:rsidRPr="007F7AA4">
        <w:rPr>
          <w:rFonts w:eastAsiaTheme="majorEastAsia" w:cs="Times New Roman"/>
        </w:rPr>
        <w:t>3.0V</w:t>
      </w:r>
      <w:r w:rsidRPr="007F7AA4">
        <w:rPr>
          <w:rFonts w:eastAsiaTheme="majorEastAsia" w:cs="Times New Roman"/>
        </w:rPr>
        <w:t>的电压重新激活</w:t>
      </w:r>
      <w:r w:rsidRPr="007F7AA4">
        <w:rPr>
          <w:rFonts w:eastAsiaTheme="majorEastAsia" w:cs="Times New Roman"/>
        </w:rPr>
        <w:t>SIM</w:t>
      </w:r>
      <w:r w:rsidRPr="007F7AA4">
        <w:rPr>
          <w:rFonts w:eastAsiaTheme="majorEastAsia" w:cs="Times New Roman"/>
        </w:rPr>
        <w:t>的读卡流程。如果一直处于尝试阶段，或者一直收不到</w:t>
      </w:r>
      <w:r w:rsidRPr="007F7AA4">
        <w:rPr>
          <w:rFonts w:eastAsiaTheme="majorEastAsia" w:cs="Times New Roman"/>
        </w:rPr>
        <w:t>SIM</w:t>
      </w:r>
      <w:r w:rsidRPr="007F7AA4">
        <w:rPr>
          <w:rFonts w:eastAsiaTheme="majorEastAsia" w:cs="Times New Roman"/>
        </w:rPr>
        <w:t>的</w:t>
      </w:r>
      <w:r w:rsidRPr="007F7AA4">
        <w:rPr>
          <w:rFonts w:eastAsiaTheme="majorEastAsia" w:cs="Times New Roman"/>
        </w:rPr>
        <w:t>APDU</w:t>
      </w:r>
      <w:r w:rsidRPr="007F7AA4">
        <w:rPr>
          <w:rFonts w:eastAsiaTheme="majorEastAsia" w:cs="Times New Roman"/>
        </w:rPr>
        <w:t>消息，则认为卡接触存在问题。</w:t>
      </w:r>
    </w:p>
    <w:p w14:paraId="70F02965" w14:textId="3B800B73" w:rsidR="00911FF7" w:rsidRPr="007F7AA4" w:rsidRDefault="00911FF7" w:rsidP="00911FF7">
      <w:pPr>
        <w:rPr>
          <w:rFonts w:eastAsiaTheme="majorEastAsia" w:cs="Times New Roman"/>
        </w:rPr>
      </w:pPr>
      <w:r w:rsidRPr="007F7AA4">
        <w:rPr>
          <w:rFonts w:eastAsiaTheme="majorEastAsia" w:cs="Times New Roman"/>
        </w:rPr>
        <w:t>此问题需要测试同事确定必现问题还是偶现问题，必现问题需要</w:t>
      </w:r>
      <w:r w:rsidRPr="007F7AA4">
        <w:rPr>
          <w:rFonts w:eastAsiaTheme="majorEastAsia" w:cs="Times New Roman"/>
        </w:rPr>
        <w:t>SIM</w:t>
      </w:r>
      <w:r w:rsidRPr="007F7AA4">
        <w:rPr>
          <w:rFonts w:eastAsiaTheme="majorEastAsia" w:cs="Times New Roman"/>
        </w:rPr>
        <w:t>负责的组继续查看硬件设计问题。偶现问题需要先换卡，确定是否存在卡的接触问题。</w:t>
      </w:r>
    </w:p>
    <w:p w14:paraId="53235D96" w14:textId="13AB7B5B" w:rsidR="00E92A3B" w:rsidRPr="007F7AA4" w:rsidRDefault="00E92A3B" w:rsidP="00911FF7">
      <w:pPr>
        <w:rPr>
          <w:rFonts w:eastAsiaTheme="majorEastAsia" w:cs="Times New Roman"/>
        </w:rPr>
      </w:pPr>
      <w:r w:rsidRPr="007F7AA4">
        <w:rPr>
          <w:rFonts w:eastAsiaTheme="majorEastAsia" w:cs="Times New Roman"/>
        </w:rPr>
        <w:t>搜索的步骤以及关键字推荐：</w:t>
      </w:r>
    </w:p>
    <w:p w14:paraId="34A820F6" w14:textId="7DF86939" w:rsidR="00E92A3B" w:rsidRPr="007F7AA4" w:rsidRDefault="00E92A3B" w:rsidP="006A1992">
      <w:pPr>
        <w:pStyle w:val="ac"/>
        <w:numPr>
          <w:ilvl w:val="0"/>
          <w:numId w:val="53"/>
        </w:numPr>
        <w:ind w:firstLineChars="0"/>
        <w:rPr>
          <w:rFonts w:eastAsiaTheme="majorEastAsia" w:cs="Times New Roman"/>
        </w:rPr>
      </w:pPr>
      <w:r w:rsidRPr="007F7AA4">
        <w:rPr>
          <w:rFonts w:eastAsiaTheme="majorEastAsia" w:cs="Times New Roman"/>
        </w:rPr>
        <w:t>选中所有消息，</w:t>
      </w:r>
      <w:r w:rsidRPr="007F7AA4">
        <w:rPr>
          <w:rFonts w:eastAsiaTheme="majorEastAsia" w:cs="Times New Roman"/>
        </w:rPr>
        <w:t>Alt+R</w:t>
      </w:r>
      <w:r w:rsidRPr="007F7AA4">
        <w:rPr>
          <w:rFonts w:eastAsiaTheme="majorEastAsia" w:cs="Times New Roman"/>
        </w:rPr>
        <w:t>，在</w:t>
      </w:r>
      <w:r w:rsidRPr="007F7AA4">
        <w:rPr>
          <w:rFonts w:eastAsiaTheme="majorEastAsia" w:cs="Times New Roman"/>
        </w:rPr>
        <w:t>Message Packets</w:t>
      </w:r>
      <w:r w:rsidRPr="007F7AA4">
        <w:rPr>
          <w:rFonts w:eastAsiaTheme="majorEastAsia" w:cs="Times New Roman"/>
        </w:rPr>
        <w:t>中，选择</w:t>
      </w:r>
      <w:r w:rsidRPr="007F7AA4">
        <w:rPr>
          <w:rFonts w:eastAsiaTheme="majorEastAsia" w:cs="Times New Roman"/>
        </w:rPr>
        <w:t>User Identity Module</w:t>
      </w:r>
      <w:r w:rsidRPr="007F7AA4">
        <w:rPr>
          <w:rFonts w:eastAsiaTheme="majorEastAsia" w:cs="Times New Roman"/>
        </w:rPr>
        <w:t>，过滤这个模块的所有消息。</w:t>
      </w:r>
    </w:p>
    <w:p w14:paraId="3DE9B1A2" w14:textId="1BDEA503" w:rsidR="00E92A3B" w:rsidRPr="007F7AA4" w:rsidRDefault="00984E66" w:rsidP="006A1992">
      <w:pPr>
        <w:pStyle w:val="ac"/>
        <w:numPr>
          <w:ilvl w:val="0"/>
          <w:numId w:val="53"/>
        </w:numPr>
        <w:ind w:firstLineChars="0"/>
        <w:rPr>
          <w:rFonts w:eastAsiaTheme="majorEastAsia" w:cs="Times New Roman"/>
        </w:rPr>
      </w:pPr>
      <w:r w:rsidRPr="007F7AA4">
        <w:rPr>
          <w:rFonts w:eastAsiaTheme="majorEastAsia" w:cs="Times New Roman"/>
        </w:rPr>
        <w:t>选中过滤得到的所有</w:t>
      </w:r>
      <w:r w:rsidRPr="007F7AA4">
        <w:rPr>
          <w:rFonts w:eastAsiaTheme="majorEastAsia" w:cs="Times New Roman"/>
        </w:rPr>
        <w:t>User Identity Module</w:t>
      </w:r>
      <w:r w:rsidRPr="007F7AA4">
        <w:rPr>
          <w:rFonts w:eastAsiaTheme="majorEastAsia" w:cs="Times New Roman"/>
        </w:rPr>
        <w:t>消息，</w:t>
      </w:r>
      <w:r w:rsidRPr="007F7AA4">
        <w:rPr>
          <w:rFonts w:eastAsiaTheme="majorEastAsia" w:cs="Times New Roman"/>
        </w:rPr>
        <w:t>Alt+M</w:t>
      </w:r>
      <w:r w:rsidRPr="007F7AA4">
        <w:rPr>
          <w:rFonts w:eastAsiaTheme="majorEastAsia" w:cs="Times New Roman"/>
        </w:rPr>
        <w:t>，在</w:t>
      </w:r>
      <w:r w:rsidRPr="007F7AA4">
        <w:rPr>
          <w:rFonts w:eastAsiaTheme="majorEastAsia" w:cs="Times New Roman"/>
        </w:rPr>
        <w:t>Match</w:t>
      </w:r>
      <w:r w:rsidRPr="007F7AA4">
        <w:rPr>
          <w:rFonts w:eastAsiaTheme="majorEastAsia" w:cs="Times New Roman"/>
        </w:rPr>
        <w:t>栏中输入</w:t>
      </w:r>
      <w:r w:rsidRPr="007F7AA4">
        <w:rPr>
          <w:rFonts w:eastAsiaTheme="majorEastAsia" w:cs="Times New Roman"/>
          <w:b/>
          <w:bCs/>
          <w:color w:val="FF0000"/>
          <w:kern w:val="0"/>
          <w:szCs w:val="21"/>
        </w:rPr>
        <w:t>uim power on|uim power down|uim_reset|</w:t>
      </w:r>
      <w:r w:rsidRPr="007F7AA4">
        <w:rPr>
          <w:rFonts w:eastAsiaTheme="majorEastAsia" w:cs="Times New Roman"/>
          <w:b/>
          <w:bCs/>
          <w:color w:val="172B4D"/>
          <w:kern w:val="0"/>
          <w:szCs w:val="21"/>
        </w:rPr>
        <w:t xml:space="preserve"> UIM_MAX_NUM_ATTEMPTS</w:t>
      </w:r>
      <w:r w:rsidRPr="007F7AA4">
        <w:rPr>
          <w:rFonts w:eastAsiaTheme="majorEastAsia" w:cs="Times New Roman"/>
          <w:b/>
          <w:bCs/>
          <w:color w:val="FF0000"/>
          <w:kern w:val="0"/>
          <w:szCs w:val="21"/>
        </w:rPr>
        <w:t>记得在</w:t>
      </w:r>
      <w:r w:rsidRPr="007F7AA4">
        <w:rPr>
          <w:rFonts w:eastAsiaTheme="majorEastAsia" w:cs="Times New Roman"/>
          <w:b/>
          <w:bCs/>
          <w:color w:val="FF0000"/>
          <w:kern w:val="0"/>
          <w:szCs w:val="21"/>
        </w:rPr>
        <w:t>RegEx Engine</w:t>
      </w:r>
      <w:r w:rsidRPr="007F7AA4">
        <w:rPr>
          <w:rFonts w:eastAsiaTheme="majorEastAsia" w:cs="Times New Roman"/>
          <w:b/>
          <w:bCs/>
          <w:color w:val="FF0000"/>
          <w:kern w:val="0"/>
          <w:szCs w:val="21"/>
        </w:rPr>
        <w:t>中选中</w:t>
      </w:r>
      <w:r w:rsidRPr="007F7AA4">
        <w:rPr>
          <w:rFonts w:eastAsiaTheme="majorEastAsia" w:cs="Times New Roman"/>
          <w:b/>
          <w:bCs/>
          <w:color w:val="FF0000"/>
          <w:kern w:val="0"/>
          <w:szCs w:val="21"/>
        </w:rPr>
        <w:t>Perl</w:t>
      </w:r>
    </w:p>
    <w:p w14:paraId="7A34B315" w14:textId="4011E9AD" w:rsidR="00984E66" w:rsidRPr="007F7AA4" w:rsidRDefault="00984E66" w:rsidP="006A1992">
      <w:pPr>
        <w:pStyle w:val="ac"/>
        <w:numPr>
          <w:ilvl w:val="0"/>
          <w:numId w:val="53"/>
        </w:numPr>
        <w:ind w:firstLineChars="0"/>
        <w:rPr>
          <w:rFonts w:eastAsiaTheme="majorEastAsia" w:cs="Times New Roman"/>
        </w:rPr>
      </w:pPr>
      <w:r w:rsidRPr="007F7AA4">
        <w:rPr>
          <w:rFonts w:eastAsiaTheme="majorEastAsia" w:cs="Times New Roman"/>
          <w:b/>
          <w:bCs/>
          <w:color w:val="172B4D"/>
          <w:kern w:val="0"/>
          <w:szCs w:val="21"/>
        </w:rPr>
        <w:t>如果发现</w:t>
      </w:r>
      <w:r w:rsidRPr="007F7AA4">
        <w:rPr>
          <w:rFonts w:eastAsiaTheme="majorEastAsia" w:cs="Times New Roman"/>
          <w:b/>
          <w:bCs/>
          <w:color w:val="172B4D"/>
          <w:kern w:val="0"/>
          <w:szCs w:val="21"/>
        </w:rPr>
        <w:t>_NUM_ATTEMPTS</w:t>
      </w:r>
      <w:r w:rsidRPr="007F7AA4">
        <w:rPr>
          <w:rFonts w:eastAsiaTheme="majorEastAsia" w:cs="Times New Roman"/>
          <w:b/>
          <w:bCs/>
          <w:color w:val="172B4D"/>
          <w:kern w:val="0"/>
          <w:szCs w:val="21"/>
        </w:rPr>
        <w:t>多次出现，则表示</w:t>
      </w:r>
      <w:r w:rsidRPr="007F7AA4">
        <w:rPr>
          <w:rFonts w:eastAsiaTheme="majorEastAsia" w:cs="Times New Roman"/>
          <w:b/>
          <w:bCs/>
          <w:color w:val="172B4D"/>
          <w:kern w:val="0"/>
          <w:szCs w:val="21"/>
        </w:rPr>
        <w:t>Modem</w:t>
      </w:r>
      <w:r w:rsidRPr="007F7AA4">
        <w:rPr>
          <w:rFonts w:eastAsiaTheme="majorEastAsia" w:cs="Times New Roman"/>
          <w:b/>
          <w:bCs/>
          <w:color w:val="172B4D"/>
          <w:kern w:val="0"/>
          <w:szCs w:val="21"/>
        </w:rPr>
        <w:t>存在多次尝试救卡的动作。可判断为硬件接触存在问题。</w:t>
      </w:r>
    </w:p>
    <w:p w14:paraId="0A3E58A9" w14:textId="1868FD05" w:rsidR="00984E66" w:rsidRPr="007F7AA4" w:rsidRDefault="00984E66" w:rsidP="006A1992">
      <w:pPr>
        <w:pStyle w:val="ac"/>
        <w:numPr>
          <w:ilvl w:val="0"/>
          <w:numId w:val="53"/>
        </w:numPr>
        <w:ind w:firstLineChars="0"/>
        <w:rPr>
          <w:rFonts w:eastAsiaTheme="majorEastAsia" w:cs="Times New Roman"/>
        </w:rPr>
      </w:pPr>
      <w:r w:rsidRPr="007F7AA4">
        <w:rPr>
          <w:rFonts w:eastAsiaTheme="majorEastAsia" w:cs="Times New Roman"/>
          <w:b/>
          <w:bCs/>
          <w:color w:val="172B4D"/>
          <w:kern w:val="0"/>
          <w:szCs w:val="21"/>
        </w:rPr>
        <w:t>也可以通过</w:t>
      </w:r>
      <w:r w:rsidRPr="007F7AA4">
        <w:rPr>
          <w:rFonts w:eastAsiaTheme="majorEastAsia" w:cs="Times New Roman"/>
          <w:b/>
          <w:bCs/>
          <w:color w:val="172B4D"/>
          <w:kern w:val="0"/>
          <w:szCs w:val="21"/>
        </w:rPr>
        <w:t>Log packets</w:t>
      </w:r>
      <w:r w:rsidRPr="007F7AA4">
        <w:rPr>
          <w:rFonts w:eastAsiaTheme="majorEastAsia" w:cs="Times New Roman"/>
          <w:b/>
          <w:bCs/>
          <w:color w:val="172B4D"/>
          <w:kern w:val="0"/>
          <w:szCs w:val="21"/>
        </w:rPr>
        <w:t>中的</w:t>
      </w:r>
      <w:r w:rsidRPr="007F7AA4">
        <w:rPr>
          <w:rFonts w:eastAsiaTheme="majorEastAsia" w:cs="Times New Roman"/>
          <w:b/>
          <w:bCs/>
          <w:color w:val="172B4D"/>
          <w:kern w:val="0"/>
          <w:szCs w:val="21"/>
        </w:rPr>
        <w:t>APDU</w:t>
      </w:r>
      <w:r w:rsidRPr="007F7AA4">
        <w:rPr>
          <w:rFonts w:eastAsiaTheme="majorEastAsia" w:cs="Times New Roman"/>
          <w:b/>
          <w:bCs/>
          <w:color w:val="172B4D"/>
          <w:kern w:val="0"/>
          <w:szCs w:val="21"/>
        </w:rPr>
        <w:t>来查看对应的</w:t>
      </w:r>
      <w:r w:rsidRPr="007F7AA4">
        <w:rPr>
          <w:rFonts w:eastAsiaTheme="majorEastAsia" w:cs="Times New Roman"/>
          <w:b/>
          <w:bCs/>
          <w:color w:val="172B4D"/>
          <w:kern w:val="0"/>
          <w:szCs w:val="21"/>
        </w:rPr>
        <w:t>APDU</w:t>
      </w:r>
      <w:r w:rsidRPr="007F7AA4">
        <w:rPr>
          <w:rFonts w:eastAsiaTheme="majorEastAsia" w:cs="Times New Roman"/>
          <w:b/>
          <w:bCs/>
          <w:color w:val="172B4D"/>
          <w:kern w:val="0"/>
          <w:szCs w:val="21"/>
        </w:rPr>
        <w:t>消息流程是否正常。异常情况下，</w:t>
      </w:r>
      <w:r w:rsidRPr="007F7AA4">
        <w:rPr>
          <w:rFonts w:eastAsiaTheme="majorEastAsia" w:cs="Times New Roman"/>
          <w:b/>
          <w:bCs/>
          <w:color w:val="FF0000"/>
          <w:kern w:val="0"/>
          <w:szCs w:val="21"/>
        </w:rPr>
        <w:t>COLD_RESET</w:t>
      </w:r>
      <w:r w:rsidRPr="007F7AA4">
        <w:rPr>
          <w:rFonts w:eastAsiaTheme="majorEastAsia" w:cs="Times New Roman"/>
          <w:b/>
          <w:bCs/>
          <w:color w:val="FF0000"/>
          <w:kern w:val="0"/>
          <w:szCs w:val="21"/>
        </w:rPr>
        <w:t>会多次出现，且对应卡的</w:t>
      </w:r>
      <w:r w:rsidRPr="007F7AA4">
        <w:rPr>
          <w:rFonts w:eastAsiaTheme="majorEastAsia" w:cs="Times New Roman"/>
          <w:b/>
          <w:bCs/>
          <w:color w:val="FF0000"/>
          <w:kern w:val="0"/>
          <w:szCs w:val="21"/>
        </w:rPr>
        <w:t>APDU</w:t>
      </w:r>
      <w:r w:rsidRPr="007F7AA4">
        <w:rPr>
          <w:rFonts w:eastAsiaTheme="majorEastAsia" w:cs="Times New Roman"/>
          <w:b/>
          <w:bCs/>
          <w:color w:val="FF0000"/>
          <w:kern w:val="0"/>
          <w:szCs w:val="21"/>
        </w:rPr>
        <w:t>包几乎都是空的。</w:t>
      </w:r>
    </w:p>
    <w:p w14:paraId="12112D3C" w14:textId="492C9C54" w:rsidR="00911FF7" w:rsidRPr="007F7AA4" w:rsidRDefault="00911FF7" w:rsidP="00911FF7">
      <w:pPr>
        <w:rPr>
          <w:rFonts w:eastAsiaTheme="majorEastAsia" w:cs="Times New Roman"/>
        </w:rPr>
      </w:pPr>
      <w:r w:rsidRPr="007F7AA4">
        <w:rPr>
          <w:rFonts w:eastAsiaTheme="majorEastAsia" w:cs="Times New Roman"/>
        </w:rPr>
        <w:t>示例</w:t>
      </w:r>
      <w:r w:rsidRPr="007F7AA4">
        <w:rPr>
          <w:rFonts w:eastAsiaTheme="majorEastAsia" w:cs="Times New Roman"/>
        </w:rPr>
        <w:t>JIRA</w:t>
      </w:r>
      <w:r w:rsidRPr="007F7AA4">
        <w:rPr>
          <w:rFonts w:eastAsiaTheme="majorEastAsia" w:cs="Times New Roman"/>
        </w:rPr>
        <w:t>：</w:t>
      </w:r>
    </w:p>
    <w:p w14:paraId="4F76134A" w14:textId="4A35AFF7" w:rsidR="00911FF7" w:rsidRPr="007F7AA4" w:rsidRDefault="00C7676F" w:rsidP="00911FF7">
      <w:pPr>
        <w:rPr>
          <w:rFonts w:eastAsiaTheme="majorEastAsia" w:cs="Times New Roman"/>
        </w:rPr>
      </w:pPr>
      <w:hyperlink r:id="rId85" w:history="1">
        <w:r w:rsidR="00911FF7" w:rsidRPr="007F7AA4">
          <w:rPr>
            <w:rFonts w:eastAsiaTheme="majorEastAsia" w:cs="Times New Roman"/>
          </w:rPr>
          <w:t>PSYCHE-4767</w:t>
        </w:r>
      </w:hyperlink>
      <w:r w:rsidR="00911FF7" w:rsidRPr="007F7AA4">
        <w:rPr>
          <w:rFonts w:eastAsiaTheme="majorEastAsia" w:cs="Times New Roman"/>
        </w:rPr>
        <w:t xml:space="preserve"> FT_L3A_Suzhou_</w:t>
      </w:r>
      <w:r w:rsidR="00911FF7" w:rsidRPr="007F7AA4">
        <w:rPr>
          <w:rFonts w:eastAsiaTheme="majorEastAsia" w:cs="Times New Roman"/>
        </w:rPr>
        <w:t>卡</w:t>
      </w:r>
      <w:r w:rsidR="00911FF7" w:rsidRPr="007F7AA4">
        <w:rPr>
          <w:rFonts w:eastAsiaTheme="majorEastAsia" w:cs="Times New Roman"/>
        </w:rPr>
        <w:t>1</w:t>
      </w:r>
      <w:r w:rsidR="00911FF7" w:rsidRPr="007F7AA4">
        <w:rPr>
          <w:rFonts w:eastAsiaTheme="majorEastAsia" w:cs="Times New Roman"/>
        </w:rPr>
        <w:t>主卡电信</w:t>
      </w:r>
      <w:r w:rsidR="00911FF7" w:rsidRPr="007F7AA4">
        <w:rPr>
          <w:rFonts w:eastAsiaTheme="majorEastAsia" w:cs="Times New Roman"/>
        </w:rPr>
        <w:t>5GVOLTE-NSA+</w:t>
      </w:r>
      <w:r w:rsidR="00911FF7" w:rsidRPr="007F7AA4">
        <w:rPr>
          <w:rFonts w:eastAsiaTheme="majorEastAsia" w:cs="Times New Roman"/>
        </w:rPr>
        <w:t>卡</w:t>
      </w:r>
      <w:r w:rsidR="00911FF7" w:rsidRPr="007F7AA4">
        <w:rPr>
          <w:rFonts w:eastAsiaTheme="majorEastAsia" w:cs="Times New Roman"/>
        </w:rPr>
        <w:t>2</w:t>
      </w:r>
      <w:r w:rsidR="00911FF7" w:rsidRPr="007F7AA4">
        <w:rPr>
          <w:rFonts w:eastAsiaTheme="majorEastAsia" w:cs="Times New Roman"/>
        </w:rPr>
        <w:t>副卡电信</w:t>
      </w:r>
      <w:r w:rsidR="00911FF7" w:rsidRPr="007F7AA4">
        <w:rPr>
          <w:rFonts w:eastAsiaTheme="majorEastAsia" w:cs="Times New Roman"/>
        </w:rPr>
        <w:t>5G VOLTE-NAS</w:t>
      </w:r>
      <w:r w:rsidR="00911FF7" w:rsidRPr="007F7AA4">
        <w:rPr>
          <w:rFonts w:eastAsiaTheme="majorEastAsia" w:cs="Times New Roman"/>
        </w:rPr>
        <w:t>，热插拔后卡</w:t>
      </w:r>
      <w:r w:rsidR="00911FF7" w:rsidRPr="007F7AA4">
        <w:rPr>
          <w:rFonts w:eastAsiaTheme="majorEastAsia" w:cs="Times New Roman"/>
        </w:rPr>
        <w:t>1</w:t>
      </w:r>
      <w:r w:rsidR="00911FF7" w:rsidRPr="007F7AA4">
        <w:rPr>
          <w:rFonts w:eastAsiaTheme="majorEastAsia" w:cs="Times New Roman"/>
        </w:rPr>
        <w:t>只识别一张</w:t>
      </w:r>
      <w:r w:rsidR="00911FF7" w:rsidRPr="007F7AA4">
        <w:rPr>
          <w:rFonts w:eastAsiaTheme="majorEastAsia" w:cs="Times New Roman"/>
        </w:rPr>
        <w:t>SIM</w:t>
      </w:r>
      <w:r w:rsidR="00911FF7" w:rsidRPr="007F7AA4">
        <w:rPr>
          <w:rFonts w:eastAsiaTheme="majorEastAsia" w:cs="Times New Roman"/>
        </w:rPr>
        <w:t>卡（附录屏</w:t>
      </w:r>
      <w:r w:rsidR="00911FF7" w:rsidRPr="007F7AA4">
        <w:rPr>
          <w:rFonts w:eastAsiaTheme="majorEastAsia" w:cs="Times New Roman"/>
        </w:rPr>
        <w:t>)(2/10)_20210917</w:t>
      </w:r>
    </w:p>
    <w:tbl>
      <w:tblPr>
        <w:tblStyle w:val="a7"/>
        <w:tblW w:w="0" w:type="auto"/>
        <w:tblLook w:val="04A0" w:firstRow="1" w:lastRow="0" w:firstColumn="1" w:lastColumn="0" w:noHBand="0" w:noVBand="1"/>
      </w:tblPr>
      <w:tblGrid>
        <w:gridCol w:w="13454"/>
      </w:tblGrid>
      <w:tr w:rsidR="00911FF7" w:rsidRPr="007F7AA4" w14:paraId="10624FAE" w14:textId="77777777" w:rsidTr="00911FF7">
        <w:tc>
          <w:tcPr>
            <w:tcW w:w="13454" w:type="dxa"/>
          </w:tcPr>
          <w:p w14:paraId="67A8274A" w14:textId="77777777" w:rsidR="00911FF7" w:rsidRPr="007F7AA4" w:rsidRDefault="00911FF7" w:rsidP="00911FF7">
            <w:pPr>
              <w:widowControl/>
              <w:shd w:val="clear" w:color="auto" w:fill="F4F5F7"/>
              <w:kinsoku/>
              <w:adjustRightInd/>
              <w:rPr>
                <w:rFonts w:eastAsiaTheme="majorEastAsia" w:cs="Times New Roman"/>
                <w:color w:val="172B4D"/>
                <w:kern w:val="0"/>
                <w:szCs w:val="21"/>
              </w:rPr>
            </w:pPr>
            <w:r w:rsidRPr="007F7AA4">
              <w:rPr>
                <w:rFonts w:eastAsiaTheme="majorEastAsia" w:cs="Times New Roman"/>
                <w:b/>
                <w:bCs/>
                <w:color w:val="172B4D"/>
                <w:kern w:val="0"/>
                <w:szCs w:val="21"/>
              </w:rPr>
              <w:t>Modem</w:t>
            </w:r>
            <w:r w:rsidRPr="007F7AA4">
              <w:rPr>
                <w:rFonts w:eastAsiaTheme="majorEastAsia" w:cs="Times New Roman"/>
                <w:b/>
                <w:bCs/>
                <w:color w:val="172B4D"/>
                <w:kern w:val="0"/>
                <w:szCs w:val="21"/>
              </w:rPr>
              <w:t>多次尝试以</w:t>
            </w:r>
            <w:r w:rsidRPr="007F7AA4">
              <w:rPr>
                <w:rFonts w:eastAsiaTheme="majorEastAsia" w:cs="Times New Roman"/>
                <w:b/>
                <w:bCs/>
                <w:color w:val="172B4D"/>
                <w:kern w:val="0"/>
                <w:szCs w:val="21"/>
              </w:rPr>
              <w:t>1.8V</w:t>
            </w:r>
            <w:r w:rsidRPr="007F7AA4">
              <w:rPr>
                <w:rFonts w:eastAsiaTheme="majorEastAsia" w:cs="Times New Roman"/>
                <w:b/>
                <w:bCs/>
                <w:color w:val="172B4D"/>
                <w:kern w:val="0"/>
                <w:szCs w:val="21"/>
              </w:rPr>
              <w:t>和</w:t>
            </w:r>
            <w:r w:rsidRPr="007F7AA4">
              <w:rPr>
                <w:rFonts w:eastAsiaTheme="majorEastAsia" w:cs="Times New Roman"/>
                <w:b/>
                <w:bCs/>
                <w:color w:val="172B4D"/>
                <w:kern w:val="0"/>
                <w:szCs w:val="21"/>
              </w:rPr>
              <w:t>3V</w:t>
            </w:r>
            <w:r w:rsidRPr="007F7AA4">
              <w:rPr>
                <w:rFonts w:eastAsiaTheme="majorEastAsia" w:cs="Times New Roman"/>
                <w:b/>
                <w:bCs/>
                <w:color w:val="172B4D"/>
                <w:kern w:val="0"/>
                <w:szCs w:val="21"/>
              </w:rPr>
              <w:t>电压拉起卡</w:t>
            </w:r>
            <w:r w:rsidRPr="007F7AA4">
              <w:rPr>
                <w:rFonts w:eastAsiaTheme="majorEastAsia" w:cs="Times New Roman"/>
                <w:b/>
                <w:bCs/>
                <w:color w:val="172B4D"/>
                <w:kern w:val="0"/>
                <w:szCs w:val="21"/>
              </w:rPr>
              <w:t>2</w:t>
            </w:r>
            <w:r w:rsidRPr="007F7AA4">
              <w:rPr>
                <w:rFonts w:eastAsiaTheme="majorEastAsia" w:cs="Times New Roman"/>
                <w:b/>
                <w:bCs/>
                <w:color w:val="172B4D"/>
                <w:kern w:val="0"/>
                <w:szCs w:val="21"/>
              </w:rPr>
              <w:t>，但是卡</w:t>
            </w:r>
            <w:r w:rsidRPr="007F7AA4">
              <w:rPr>
                <w:rFonts w:eastAsiaTheme="majorEastAsia" w:cs="Times New Roman"/>
                <w:b/>
                <w:bCs/>
                <w:color w:val="172B4D"/>
                <w:kern w:val="0"/>
                <w:szCs w:val="21"/>
              </w:rPr>
              <w:t>2</w:t>
            </w:r>
            <w:r w:rsidRPr="007F7AA4">
              <w:rPr>
                <w:rFonts w:eastAsiaTheme="majorEastAsia" w:cs="Times New Roman"/>
                <w:b/>
                <w:bCs/>
                <w:color w:val="172B4D"/>
                <w:kern w:val="0"/>
                <w:szCs w:val="21"/>
              </w:rPr>
              <w:t>一直没有响应。这里判断为硬件接触问题，需要更换</w:t>
            </w:r>
            <w:r w:rsidRPr="007F7AA4">
              <w:rPr>
                <w:rFonts w:eastAsiaTheme="majorEastAsia" w:cs="Times New Roman"/>
                <w:b/>
                <w:bCs/>
                <w:color w:val="172B4D"/>
                <w:kern w:val="0"/>
                <w:szCs w:val="21"/>
              </w:rPr>
              <w:t>SIM</w:t>
            </w:r>
            <w:r w:rsidRPr="007F7AA4">
              <w:rPr>
                <w:rFonts w:eastAsiaTheme="majorEastAsia" w:cs="Times New Roman"/>
                <w:b/>
                <w:bCs/>
                <w:color w:val="172B4D"/>
                <w:kern w:val="0"/>
                <w:szCs w:val="21"/>
              </w:rPr>
              <w:t>卡重新看下复现概率。</w:t>
            </w:r>
          </w:p>
          <w:p w14:paraId="38F83BCB" w14:textId="77777777" w:rsidR="00911FF7" w:rsidRPr="007F7AA4" w:rsidRDefault="00911FF7" w:rsidP="00911FF7">
            <w:pPr>
              <w:widowControl/>
              <w:shd w:val="clear" w:color="auto" w:fill="F4F5F7"/>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t> </w:t>
            </w:r>
          </w:p>
          <w:p w14:paraId="2AF2EB8D" w14:textId="77777777" w:rsidR="00911FF7" w:rsidRPr="007F7AA4" w:rsidRDefault="00911FF7" w:rsidP="00911FF7">
            <w:pPr>
              <w:widowControl/>
              <w:shd w:val="clear" w:color="auto" w:fill="F4F5F7"/>
              <w:kinsoku/>
              <w:adjustRightInd/>
              <w:spacing w:before="150"/>
              <w:rPr>
                <w:rFonts w:eastAsiaTheme="majorEastAsia" w:cs="Times New Roman"/>
                <w:color w:val="FF0000"/>
                <w:kern w:val="0"/>
                <w:szCs w:val="21"/>
              </w:rPr>
            </w:pPr>
            <w:r w:rsidRPr="007F7AA4">
              <w:rPr>
                <w:rFonts w:eastAsiaTheme="majorEastAsia" w:cs="Times New Roman"/>
                <w:b/>
                <w:bCs/>
                <w:color w:val="FF0000"/>
                <w:kern w:val="0"/>
                <w:szCs w:val="21"/>
              </w:rPr>
              <w:lastRenderedPageBreak/>
              <w:t xml:space="preserve">// </w:t>
            </w:r>
            <w:r w:rsidRPr="007F7AA4">
              <w:rPr>
                <w:rFonts w:eastAsiaTheme="majorEastAsia" w:cs="Times New Roman"/>
                <w:b/>
                <w:bCs/>
                <w:color w:val="FF0000"/>
                <w:kern w:val="0"/>
                <w:szCs w:val="21"/>
              </w:rPr>
              <w:t>设置</w:t>
            </w:r>
            <w:r w:rsidRPr="007F7AA4">
              <w:rPr>
                <w:rFonts w:eastAsiaTheme="majorEastAsia" w:cs="Times New Roman"/>
                <w:b/>
                <w:bCs/>
                <w:color w:val="FF0000"/>
                <w:kern w:val="0"/>
                <w:szCs w:val="21"/>
              </w:rPr>
              <w:t>1.8V</w:t>
            </w:r>
            <w:r w:rsidRPr="007F7AA4">
              <w:rPr>
                <w:rFonts w:eastAsiaTheme="majorEastAsia" w:cs="Times New Roman"/>
                <w:b/>
                <w:bCs/>
                <w:color w:val="FF0000"/>
                <w:kern w:val="0"/>
                <w:szCs w:val="21"/>
              </w:rPr>
              <w:t>冷重启</w:t>
            </w:r>
          </w:p>
          <w:p w14:paraId="2F6757E6" w14:textId="77777777" w:rsidR="00911FF7" w:rsidRPr="007F7AA4" w:rsidRDefault="00911FF7" w:rsidP="00911FF7">
            <w:pPr>
              <w:widowControl/>
              <w:shd w:val="clear" w:color="auto" w:fill="F4F5F7"/>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t>[0x19B7] 03:10:33.954840 UIM APDU SLOT_2 Type =</w:t>
            </w:r>
          </w:p>
          <w:p w14:paraId="6CCABAB5" w14:textId="77777777" w:rsidR="00911FF7" w:rsidRPr="007F7AA4" w:rsidRDefault="00911FF7" w:rsidP="00911FF7">
            <w:pPr>
              <w:widowControl/>
              <w:shd w:val="clear" w:color="auto" w:fill="F4F5F7"/>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t>Slot Id = SLOT_2</w:t>
            </w:r>
          </w:p>
          <w:p w14:paraId="4775B16D" w14:textId="77777777" w:rsidR="00911FF7" w:rsidRPr="007F7AA4" w:rsidRDefault="00911FF7" w:rsidP="00911FF7">
            <w:pPr>
              <w:widowControl/>
              <w:shd w:val="clear" w:color="auto" w:fill="F4F5F7"/>
              <w:kinsoku/>
              <w:adjustRightInd/>
              <w:spacing w:before="150"/>
              <w:rPr>
                <w:rFonts w:eastAsiaTheme="majorEastAsia" w:cs="Times New Roman"/>
                <w:color w:val="FF0000"/>
                <w:kern w:val="0"/>
                <w:szCs w:val="21"/>
              </w:rPr>
            </w:pPr>
            <w:r w:rsidRPr="007F7AA4">
              <w:rPr>
                <w:rFonts w:eastAsiaTheme="majorEastAsia" w:cs="Times New Roman"/>
                <w:b/>
                <w:bCs/>
                <w:color w:val="FF0000"/>
                <w:kern w:val="0"/>
                <w:szCs w:val="21"/>
              </w:rPr>
              <w:t>Message Type = COLD_RESET</w:t>
            </w:r>
          </w:p>
          <w:p w14:paraId="58AF7BE2" w14:textId="77777777" w:rsidR="00911FF7" w:rsidRPr="007F7AA4" w:rsidRDefault="00911FF7" w:rsidP="00911FF7">
            <w:pPr>
              <w:widowControl/>
              <w:shd w:val="clear" w:color="auto" w:fill="F4F5F7"/>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t>Control byte = 106</w:t>
            </w:r>
          </w:p>
          <w:p w14:paraId="261AADFE" w14:textId="09248282" w:rsidR="00911FF7" w:rsidRPr="007F7AA4" w:rsidRDefault="00911FF7" w:rsidP="00911FF7">
            <w:pPr>
              <w:widowControl/>
              <w:shd w:val="clear" w:color="auto" w:fill="F4F5F7"/>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t>Cold Reset</w:t>
            </w:r>
          </w:p>
          <w:p w14:paraId="6891BB8B" w14:textId="77777777" w:rsidR="00911FF7" w:rsidRPr="007F7AA4" w:rsidRDefault="00911FF7" w:rsidP="00911FF7">
            <w:pPr>
              <w:widowControl/>
              <w:kinsoku/>
              <w:adjustRightInd/>
              <w:rPr>
                <w:rFonts w:eastAsiaTheme="majorEastAsia" w:cs="Times New Roman"/>
                <w:kern w:val="0"/>
                <w:sz w:val="24"/>
                <w:szCs w:val="24"/>
              </w:rPr>
            </w:pPr>
            <w:r w:rsidRPr="007F7AA4">
              <w:rPr>
                <w:rFonts w:eastAsiaTheme="majorEastAsia" w:cs="Times New Roman"/>
                <w:color w:val="172B4D"/>
                <w:kern w:val="0"/>
                <w:szCs w:val="21"/>
                <w:shd w:val="clear" w:color="auto" w:fill="F4F5F7"/>
              </w:rPr>
              <w:t xml:space="preserve">{ Clock = CLOCK_4P8_MHz *Voltage = </w:t>
            </w:r>
            <w:r w:rsidRPr="007F7AA4">
              <w:rPr>
                <w:rFonts w:eastAsiaTheme="majorEastAsia" w:cs="Times New Roman"/>
                <w:color w:val="172B4D"/>
                <w:kern w:val="0"/>
                <w:szCs w:val="21"/>
                <w:highlight w:val="yellow"/>
                <w:shd w:val="clear" w:color="auto" w:fill="F4F5F7"/>
              </w:rPr>
              <w:t>VOLTAGE_1P8 }</w:t>
            </w:r>
          </w:p>
          <w:p w14:paraId="39D4AE45" w14:textId="77777777" w:rsidR="00911FF7" w:rsidRPr="007F7AA4" w:rsidRDefault="00911FF7" w:rsidP="00911FF7">
            <w:pPr>
              <w:widowControl/>
              <w:shd w:val="clear" w:color="auto" w:fill="F4F5F7"/>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t>*</w:t>
            </w:r>
          </w:p>
          <w:p w14:paraId="60908A36" w14:textId="77777777" w:rsidR="00911FF7" w:rsidRPr="007F7AA4" w:rsidRDefault="00911FF7" w:rsidP="00911FF7">
            <w:pPr>
              <w:widowControl/>
              <w:shd w:val="clear" w:color="auto" w:fill="F4F5F7"/>
              <w:kinsoku/>
              <w:adjustRightInd/>
              <w:spacing w:before="150"/>
              <w:rPr>
                <w:rFonts w:eastAsiaTheme="majorEastAsia" w:cs="Times New Roman"/>
                <w:color w:val="FF0000"/>
                <w:kern w:val="0"/>
                <w:szCs w:val="21"/>
              </w:rPr>
            </w:pPr>
            <w:r w:rsidRPr="007F7AA4">
              <w:rPr>
                <w:rFonts w:eastAsiaTheme="majorEastAsia" w:cs="Times New Roman"/>
                <w:b/>
                <w:bCs/>
                <w:color w:val="FF0000"/>
                <w:kern w:val="0"/>
                <w:szCs w:val="21"/>
              </w:rPr>
              <w:t>[ 21/ 2] 03:10:33.954840 User Identity Module/High[ uimdrv_hal_iso.c 248] UIM_2: uim power up @ 1.8 v</w:t>
            </w:r>
          </w:p>
          <w:p w14:paraId="0C00941E" w14:textId="77777777" w:rsidR="00911FF7" w:rsidRPr="007F7AA4" w:rsidRDefault="00911FF7" w:rsidP="00911FF7">
            <w:pPr>
              <w:widowControl/>
              <w:shd w:val="clear" w:color="auto" w:fill="F4F5F7"/>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t>[ 21/ 0] 03:10:33.976923 User Identity Module/Low [ uimdrv_hal_iso.c 461] UIM_2: </w:t>
            </w:r>
            <w:r w:rsidRPr="007F7AA4">
              <w:rPr>
                <w:rFonts w:eastAsiaTheme="majorEastAsia" w:cs="Times New Roman"/>
                <w:b/>
                <w:bCs/>
                <w:color w:val="172B4D"/>
                <w:kern w:val="0"/>
                <w:szCs w:val="21"/>
              </w:rPr>
              <w:t>uim_reset</w:t>
            </w:r>
          </w:p>
          <w:p w14:paraId="444AA95D" w14:textId="77777777" w:rsidR="00911FF7" w:rsidRPr="007F7AA4" w:rsidRDefault="00911FF7" w:rsidP="00911FF7">
            <w:pPr>
              <w:widowControl/>
              <w:shd w:val="clear" w:color="auto" w:fill="F4F5F7"/>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t>[ 21/ 2] 03:10:33.977861 User Identity Module/High[ uimdrv_hal_iso.c 338] UIM_2*: uim power down @ 1.8 v*</w:t>
            </w:r>
          </w:p>
          <w:p w14:paraId="442D49DF" w14:textId="77777777" w:rsidR="00911FF7" w:rsidRPr="007F7AA4" w:rsidRDefault="00911FF7" w:rsidP="00911FF7">
            <w:pPr>
              <w:widowControl/>
              <w:shd w:val="clear" w:color="auto" w:fill="F4F5F7"/>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t>[0x19B7] 03:10:33.979475 UIM APDU SLOT_2 Type =</w:t>
            </w:r>
          </w:p>
          <w:p w14:paraId="2F2E60B0" w14:textId="7F503C7B" w:rsidR="00911FF7" w:rsidRPr="007F7AA4" w:rsidRDefault="00911FF7" w:rsidP="00911FF7">
            <w:pPr>
              <w:widowControl/>
              <w:shd w:val="clear" w:color="auto" w:fill="F4F5F7"/>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t>Message Type = </w:t>
            </w:r>
            <w:r w:rsidRPr="007F7AA4">
              <w:rPr>
                <w:rFonts w:eastAsiaTheme="majorEastAsia" w:cs="Times New Roman"/>
                <w:b/>
                <w:bCs/>
                <w:color w:val="172B4D"/>
                <w:kern w:val="0"/>
                <w:szCs w:val="21"/>
              </w:rPr>
              <w:t>POWER_OFF</w:t>
            </w:r>
          </w:p>
          <w:p w14:paraId="4733FA1C" w14:textId="77777777" w:rsidR="00911FF7" w:rsidRPr="007F7AA4" w:rsidRDefault="00911FF7" w:rsidP="00911FF7">
            <w:pPr>
              <w:widowControl/>
              <w:shd w:val="clear" w:color="auto" w:fill="F4F5F7"/>
              <w:kinsoku/>
              <w:adjustRightInd/>
              <w:spacing w:before="150"/>
              <w:rPr>
                <w:rFonts w:eastAsiaTheme="majorEastAsia" w:cs="Times New Roman"/>
                <w:color w:val="172B4D"/>
                <w:kern w:val="0"/>
                <w:szCs w:val="21"/>
              </w:rPr>
            </w:pPr>
            <w:r w:rsidRPr="007F7AA4">
              <w:rPr>
                <w:rFonts w:eastAsiaTheme="majorEastAsia" w:cs="Times New Roman"/>
                <w:b/>
                <w:bCs/>
                <w:color w:val="172B4D"/>
                <w:kern w:val="0"/>
                <w:szCs w:val="21"/>
              </w:rPr>
              <w:t xml:space="preserve">// </w:t>
            </w:r>
            <w:r w:rsidRPr="007F7AA4">
              <w:rPr>
                <w:rFonts w:eastAsiaTheme="majorEastAsia" w:cs="Times New Roman"/>
                <w:b/>
                <w:bCs/>
                <w:color w:val="172B4D"/>
                <w:kern w:val="0"/>
                <w:szCs w:val="21"/>
              </w:rPr>
              <w:t>重新以</w:t>
            </w:r>
            <w:r w:rsidRPr="007F7AA4">
              <w:rPr>
                <w:rFonts w:eastAsiaTheme="majorEastAsia" w:cs="Times New Roman"/>
                <w:b/>
                <w:bCs/>
                <w:color w:val="172B4D"/>
                <w:kern w:val="0"/>
                <w:szCs w:val="21"/>
              </w:rPr>
              <w:t>3V</w:t>
            </w:r>
            <w:r w:rsidRPr="007F7AA4">
              <w:rPr>
                <w:rFonts w:eastAsiaTheme="majorEastAsia" w:cs="Times New Roman"/>
                <w:b/>
                <w:bCs/>
                <w:color w:val="172B4D"/>
                <w:kern w:val="0"/>
                <w:szCs w:val="21"/>
              </w:rPr>
              <w:t>重启卡</w:t>
            </w:r>
            <w:r w:rsidRPr="007F7AA4">
              <w:rPr>
                <w:rFonts w:eastAsiaTheme="majorEastAsia" w:cs="Times New Roman"/>
                <w:b/>
                <w:bCs/>
                <w:color w:val="172B4D"/>
                <w:kern w:val="0"/>
                <w:szCs w:val="21"/>
              </w:rPr>
              <w:t>2</w:t>
            </w:r>
            <w:r w:rsidRPr="007F7AA4">
              <w:rPr>
                <w:rFonts w:eastAsiaTheme="majorEastAsia" w:cs="Times New Roman"/>
                <w:b/>
                <w:bCs/>
                <w:color w:val="172B4D"/>
                <w:kern w:val="0"/>
                <w:szCs w:val="21"/>
              </w:rPr>
              <w:t>激活流程</w:t>
            </w:r>
          </w:p>
          <w:p w14:paraId="42C74906" w14:textId="77777777" w:rsidR="00911FF7" w:rsidRPr="007F7AA4" w:rsidRDefault="00911FF7" w:rsidP="00911FF7">
            <w:pPr>
              <w:widowControl/>
              <w:shd w:val="clear" w:color="auto" w:fill="F4F5F7"/>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t>[0x19B7] 03:10:34.015543 UIM APDU SLOT_2 Type =</w:t>
            </w:r>
          </w:p>
          <w:p w14:paraId="00A19A37" w14:textId="77777777" w:rsidR="00911FF7" w:rsidRPr="007F7AA4" w:rsidRDefault="00911FF7" w:rsidP="00911FF7">
            <w:pPr>
              <w:widowControl/>
              <w:shd w:val="clear" w:color="auto" w:fill="F4F5F7"/>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t>Slot Id = SLOT_2</w:t>
            </w:r>
          </w:p>
          <w:p w14:paraId="41C0496B" w14:textId="77777777" w:rsidR="00911FF7" w:rsidRPr="007F7AA4" w:rsidRDefault="00911FF7" w:rsidP="00911FF7">
            <w:pPr>
              <w:widowControl/>
              <w:shd w:val="clear" w:color="auto" w:fill="F4F5F7"/>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t>Message Type = </w:t>
            </w:r>
            <w:r w:rsidRPr="007F7AA4">
              <w:rPr>
                <w:rFonts w:eastAsiaTheme="majorEastAsia" w:cs="Times New Roman"/>
                <w:b/>
                <w:bCs/>
                <w:color w:val="172B4D"/>
                <w:kern w:val="0"/>
                <w:szCs w:val="21"/>
              </w:rPr>
              <w:t>COLD_RESET</w:t>
            </w:r>
          </w:p>
          <w:p w14:paraId="4A27AD44" w14:textId="77777777" w:rsidR="00911FF7" w:rsidRPr="007F7AA4" w:rsidRDefault="00911FF7" w:rsidP="00911FF7">
            <w:pPr>
              <w:widowControl/>
              <w:shd w:val="clear" w:color="auto" w:fill="F4F5F7"/>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t>Control byte = 0</w:t>
            </w:r>
          </w:p>
          <w:p w14:paraId="21400EB0" w14:textId="08CD61A5" w:rsidR="00911FF7" w:rsidRPr="007F7AA4" w:rsidRDefault="00911FF7" w:rsidP="00911FF7">
            <w:pPr>
              <w:widowControl/>
              <w:shd w:val="clear" w:color="auto" w:fill="F4F5F7"/>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t>Cold Reset</w:t>
            </w:r>
          </w:p>
          <w:p w14:paraId="31804C1B" w14:textId="77777777" w:rsidR="00911FF7" w:rsidRPr="007F7AA4" w:rsidRDefault="00911FF7" w:rsidP="00911FF7">
            <w:pPr>
              <w:widowControl/>
              <w:kinsoku/>
              <w:adjustRightInd/>
              <w:rPr>
                <w:rFonts w:eastAsiaTheme="majorEastAsia" w:cs="Times New Roman"/>
                <w:kern w:val="0"/>
                <w:sz w:val="24"/>
                <w:szCs w:val="24"/>
              </w:rPr>
            </w:pPr>
            <w:r w:rsidRPr="007F7AA4">
              <w:rPr>
                <w:rFonts w:eastAsiaTheme="majorEastAsia" w:cs="Times New Roman"/>
                <w:color w:val="172B4D"/>
                <w:kern w:val="0"/>
                <w:szCs w:val="21"/>
                <w:shd w:val="clear" w:color="auto" w:fill="F4F5F7"/>
              </w:rPr>
              <w:t>{ Clock = CLOCK_4P8_MHz Voltage = *VOLTAGE_3P0 }</w:t>
            </w:r>
          </w:p>
          <w:p w14:paraId="21F47D4E" w14:textId="77777777" w:rsidR="00911FF7" w:rsidRPr="007F7AA4" w:rsidRDefault="00911FF7" w:rsidP="00911FF7">
            <w:pPr>
              <w:widowControl/>
              <w:shd w:val="clear" w:color="auto" w:fill="F4F5F7"/>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t>*</w:t>
            </w:r>
          </w:p>
          <w:p w14:paraId="731311BA" w14:textId="77777777" w:rsidR="00911FF7" w:rsidRPr="007F7AA4" w:rsidRDefault="00911FF7" w:rsidP="00911FF7">
            <w:pPr>
              <w:widowControl/>
              <w:shd w:val="clear" w:color="auto" w:fill="F4F5F7"/>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t>[ 21/ 2] 03:10:34.015569 User Identity Module/High[ uimdrv_hal_iso.c 255] UIM_2*: uim power up @ 3 v*</w:t>
            </w:r>
          </w:p>
          <w:p w14:paraId="270A5506" w14:textId="77777777" w:rsidR="00911FF7" w:rsidRPr="007F7AA4" w:rsidRDefault="00911FF7" w:rsidP="00911FF7">
            <w:pPr>
              <w:widowControl/>
              <w:shd w:val="clear" w:color="auto" w:fill="F4F5F7"/>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t>[ 21/ 0] 03:10:34.037600 User Identity Module/Low [ uimdrv_hal_iso.c 461] UIM_2: </w:t>
            </w:r>
            <w:r w:rsidRPr="007F7AA4">
              <w:rPr>
                <w:rFonts w:eastAsiaTheme="majorEastAsia" w:cs="Times New Roman"/>
                <w:b/>
                <w:bCs/>
                <w:color w:val="172B4D"/>
                <w:kern w:val="0"/>
                <w:szCs w:val="21"/>
              </w:rPr>
              <w:t>uim_reset</w:t>
            </w:r>
          </w:p>
          <w:p w14:paraId="2867DCA9" w14:textId="77777777" w:rsidR="00911FF7" w:rsidRPr="007F7AA4" w:rsidRDefault="00911FF7" w:rsidP="00911FF7">
            <w:pPr>
              <w:widowControl/>
              <w:shd w:val="clear" w:color="auto" w:fill="F4F5F7"/>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t>[ 21/ 2] 03:10:34.038538 User Identity Module/High[ uimdrv_hal_iso.c 342] UIM_2: </w:t>
            </w:r>
            <w:r w:rsidRPr="007F7AA4">
              <w:rPr>
                <w:rFonts w:eastAsiaTheme="majorEastAsia" w:cs="Times New Roman"/>
                <w:b/>
                <w:bCs/>
                <w:color w:val="172B4D"/>
                <w:kern w:val="0"/>
                <w:szCs w:val="21"/>
              </w:rPr>
              <w:t>uim power down @ 3 v</w:t>
            </w:r>
          </w:p>
          <w:p w14:paraId="29CB7050" w14:textId="77777777" w:rsidR="00911FF7" w:rsidRPr="007F7AA4" w:rsidRDefault="00911FF7" w:rsidP="00911FF7">
            <w:pPr>
              <w:widowControl/>
              <w:shd w:val="clear" w:color="auto" w:fill="F4F5F7"/>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t>[0x19B7] 03:10:34.040126 UIM APDU SLOT_2 Type =</w:t>
            </w:r>
          </w:p>
          <w:p w14:paraId="31F76509" w14:textId="77777777" w:rsidR="00911FF7" w:rsidRPr="007F7AA4" w:rsidRDefault="00911FF7" w:rsidP="00911FF7">
            <w:pPr>
              <w:widowControl/>
              <w:shd w:val="clear" w:color="auto" w:fill="F4F5F7"/>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t>[0x19B7] 03:10:34.052496 UIM APDU SLOT_2 Type =</w:t>
            </w:r>
          </w:p>
          <w:p w14:paraId="4530A824" w14:textId="77777777" w:rsidR="00911FF7" w:rsidRPr="007F7AA4" w:rsidRDefault="00911FF7" w:rsidP="00911FF7">
            <w:pPr>
              <w:widowControl/>
              <w:shd w:val="clear" w:color="auto" w:fill="F4F5F7"/>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t>[ 21/ 2] 03:10:34.052496 User Identity Module/High[ uimdrv_hal_iso.c 248] UIM_2: uim power up @ 1.8 v</w:t>
            </w:r>
          </w:p>
          <w:p w14:paraId="3A831699" w14:textId="77777777" w:rsidR="00911FF7" w:rsidRPr="007F7AA4" w:rsidRDefault="00911FF7" w:rsidP="00911FF7">
            <w:pPr>
              <w:widowControl/>
              <w:shd w:val="clear" w:color="auto" w:fill="F4F5F7"/>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t>[ 21/ 0] 03:10:34.074501 User Identity Module/Low [ uimdrv_hal_iso.c 461] UIM_2: uim_reset</w:t>
            </w:r>
          </w:p>
          <w:p w14:paraId="69FB8474" w14:textId="77777777" w:rsidR="00911FF7" w:rsidRPr="007F7AA4" w:rsidRDefault="00911FF7" w:rsidP="00911FF7">
            <w:pPr>
              <w:widowControl/>
              <w:shd w:val="clear" w:color="auto" w:fill="F4F5F7"/>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t>[ 21/ 2] 03:10:34.075621 User Identity Module/High[ uimdrv_hal_iso.c 338] UIM_2: uim power down @ 1.8 v</w:t>
            </w:r>
          </w:p>
          <w:p w14:paraId="59900BCC" w14:textId="77777777" w:rsidR="00911FF7" w:rsidRPr="007F7AA4" w:rsidRDefault="00911FF7" w:rsidP="00911FF7">
            <w:pPr>
              <w:widowControl/>
              <w:shd w:val="clear" w:color="auto" w:fill="F4F5F7"/>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t>[0x19B7] 03:10:34.077184 UIM APDU SLOT_2 Type =</w:t>
            </w:r>
          </w:p>
          <w:p w14:paraId="4B8F3842" w14:textId="77777777" w:rsidR="00911FF7" w:rsidRPr="007F7AA4" w:rsidRDefault="00911FF7" w:rsidP="00911FF7">
            <w:pPr>
              <w:widowControl/>
              <w:shd w:val="clear" w:color="auto" w:fill="F4F5F7"/>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t>[ 21/ 2] 03:10:34.113303 User Identity Module/High[ uimdrv_hal_iso.c 255] UIM_2: uim power up @ 3 v</w:t>
            </w:r>
          </w:p>
          <w:p w14:paraId="2BC8F345" w14:textId="77777777" w:rsidR="00911FF7" w:rsidRPr="007F7AA4" w:rsidRDefault="00911FF7" w:rsidP="00911FF7">
            <w:pPr>
              <w:widowControl/>
              <w:shd w:val="clear" w:color="auto" w:fill="F4F5F7"/>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t>[ 21/ 0] 03:10:34.135335 User Identity Module/Low [ uimdrv_hal_iso.c 461] UIM_2: uim_reset</w:t>
            </w:r>
          </w:p>
          <w:p w14:paraId="6A93EBDA" w14:textId="77777777" w:rsidR="00911FF7" w:rsidRPr="007F7AA4" w:rsidRDefault="00911FF7" w:rsidP="00911FF7">
            <w:pPr>
              <w:widowControl/>
              <w:shd w:val="clear" w:color="auto" w:fill="F4F5F7"/>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t>[ 21/ 2] 03:10:34.136455 User Identity Module/High[ uim_sigs.c 1677] UIM_2: Entering </w:t>
            </w:r>
            <w:r w:rsidRPr="007F7AA4">
              <w:rPr>
                <w:rFonts w:eastAsiaTheme="majorEastAsia" w:cs="Times New Roman"/>
                <w:b/>
                <w:bCs/>
                <w:color w:val="172B4D"/>
                <w:kern w:val="0"/>
                <w:szCs w:val="21"/>
              </w:rPr>
              <w:t>UIM_MAX_NUM_ATTEMPTS</w:t>
            </w:r>
          </w:p>
          <w:p w14:paraId="75E0A8F4" w14:textId="77777777" w:rsidR="00911FF7" w:rsidRPr="007F7AA4" w:rsidRDefault="00911FF7" w:rsidP="00911FF7">
            <w:pPr>
              <w:widowControl/>
              <w:shd w:val="clear" w:color="auto" w:fill="F4F5F7"/>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t>[ 21/ 2] 03:10:34.136455 User Identity Module/High[ uimdrv_hal_iso.c 342] UIM_2: uim power down @ 3 v</w:t>
            </w:r>
          </w:p>
          <w:p w14:paraId="1767FA53" w14:textId="77777777" w:rsidR="00911FF7" w:rsidRPr="007F7AA4" w:rsidRDefault="00911FF7" w:rsidP="00911FF7">
            <w:pPr>
              <w:widowControl/>
              <w:shd w:val="clear" w:color="auto" w:fill="F4F5F7"/>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t>[ 21/ 0] 03:10:44.172822 User Identity Module/Low [ uimdrv_hal_iso.c 461] UIM_2: uim_reset</w:t>
            </w:r>
          </w:p>
          <w:p w14:paraId="59E18552" w14:textId="77777777" w:rsidR="00911FF7" w:rsidRPr="007F7AA4" w:rsidRDefault="00911FF7" w:rsidP="00911FF7">
            <w:pPr>
              <w:widowControl/>
              <w:shd w:val="clear" w:color="auto" w:fill="F4F5F7"/>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t>[ 21/ 2] 03:11:04.826255 User Identity Module/High[ uimdrv_hal_iso.c 338] UIM_2: uim power down @ 1.8 v</w:t>
            </w:r>
          </w:p>
          <w:p w14:paraId="7D925570" w14:textId="77777777" w:rsidR="00911FF7" w:rsidRPr="007F7AA4" w:rsidRDefault="00911FF7" w:rsidP="00911FF7">
            <w:pPr>
              <w:widowControl/>
              <w:shd w:val="clear" w:color="auto" w:fill="F4F5F7"/>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t>[ 21/ 2] 03:11:05.090050 User Identity Module/High[ uimdrv_hal_iso.c 248] UIM_2: uim power up @ 1.8 v</w:t>
            </w:r>
          </w:p>
          <w:p w14:paraId="6B3F8E31" w14:textId="77777777" w:rsidR="00911FF7" w:rsidRPr="007F7AA4" w:rsidRDefault="00911FF7" w:rsidP="00911FF7">
            <w:pPr>
              <w:widowControl/>
              <w:shd w:val="clear" w:color="auto" w:fill="F4F5F7"/>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t>[ 21/ 0] 03:11:05.112178 User Identity Module/Low [ uimdrv_hal_iso.c 461] UIM_2: uim_reset</w:t>
            </w:r>
          </w:p>
          <w:p w14:paraId="07EFFD1E" w14:textId="77777777" w:rsidR="00911FF7" w:rsidRPr="007F7AA4" w:rsidRDefault="00911FF7" w:rsidP="00911FF7">
            <w:pPr>
              <w:widowControl/>
              <w:shd w:val="clear" w:color="auto" w:fill="F4F5F7"/>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t>[ 21/ 2] 03:11:05.116727 User Identity Module/High[ uimdrv_hal_iso.c 338] UIM_2: uim power down @ 1.8 v</w:t>
            </w:r>
          </w:p>
          <w:p w14:paraId="27DDCA5E" w14:textId="77777777" w:rsidR="00911FF7" w:rsidRPr="007F7AA4" w:rsidRDefault="00911FF7" w:rsidP="00911FF7">
            <w:pPr>
              <w:widowControl/>
              <w:shd w:val="clear" w:color="auto" w:fill="F4F5F7"/>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t>[ 21/ 2] 03:11:05.380532 User Identity Module/High[ uimdrv_hal_iso.c 248] UIM_2: uim power up @ 1.8 v</w:t>
            </w:r>
          </w:p>
          <w:p w14:paraId="336687E9" w14:textId="77777777" w:rsidR="00911FF7" w:rsidRPr="007F7AA4" w:rsidRDefault="00911FF7" w:rsidP="00911FF7">
            <w:pPr>
              <w:widowControl/>
              <w:shd w:val="clear" w:color="auto" w:fill="F4F5F7"/>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t>[ 21/ 0] 03:11:05.402668 User Identity Module/Low [ uimdrv_hal_iso.c 461] UIM_2: uim_reset</w:t>
            </w:r>
          </w:p>
          <w:p w14:paraId="543D7484" w14:textId="77777777" w:rsidR="00911FF7" w:rsidRPr="007F7AA4" w:rsidRDefault="00911FF7" w:rsidP="00911FF7">
            <w:pPr>
              <w:widowControl/>
              <w:shd w:val="clear" w:color="auto" w:fill="F4F5F7"/>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t>[ 21/ 2] 03:11:05.407245 User Identity Module/High[ uimdrv_hal_iso.c 338] UIM_2: uim power down @ 1.8 v</w:t>
            </w:r>
          </w:p>
          <w:p w14:paraId="5E67FC0D" w14:textId="77777777" w:rsidR="00911FF7" w:rsidRPr="007F7AA4" w:rsidRDefault="00911FF7" w:rsidP="00911FF7">
            <w:pPr>
              <w:widowControl/>
              <w:shd w:val="clear" w:color="auto" w:fill="F4F5F7"/>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t>[ 21/ 2] 03:11:05.921056 User Identity Module/High[ uimdrv_hal_iso.c 248] UIM_2: uim power up @ 1.8 v</w:t>
            </w:r>
          </w:p>
          <w:p w14:paraId="0EB42D5C" w14:textId="77777777" w:rsidR="00911FF7" w:rsidRPr="007F7AA4" w:rsidRDefault="00911FF7" w:rsidP="00911FF7">
            <w:pPr>
              <w:widowControl/>
              <w:shd w:val="clear" w:color="auto" w:fill="F4F5F7"/>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t>[ 21/ 0] 03:11:05.943221 User Identity Module/Low [ uimdrv_hal_iso.c 461] UIM_2: uim_reset</w:t>
            </w:r>
          </w:p>
          <w:p w14:paraId="095642A8" w14:textId="77777777" w:rsidR="00911FF7" w:rsidRPr="007F7AA4" w:rsidRDefault="00911FF7" w:rsidP="00911FF7">
            <w:pPr>
              <w:widowControl/>
              <w:shd w:val="clear" w:color="auto" w:fill="F4F5F7"/>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t>[ 21/ 2] 03:11:05.947791 User Identity Module/High[ uimdrv_hal_iso.c 338] UIM_2: uim power down @ 1.8 v</w:t>
            </w:r>
          </w:p>
          <w:p w14:paraId="5942F723" w14:textId="77777777" w:rsidR="00911FF7" w:rsidRPr="007F7AA4" w:rsidRDefault="00911FF7" w:rsidP="00911FF7">
            <w:pPr>
              <w:widowControl/>
              <w:shd w:val="clear" w:color="auto" w:fill="F4F5F7"/>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lastRenderedPageBreak/>
              <w:t>[ 21/ 2] 03:11:05.961564 User Identity Module/High[ uimdrv_hal_iso.c 248] UIM_2: uim power up @ 1.8 v</w:t>
            </w:r>
          </w:p>
          <w:p w14:paraId="7252DC4D" w14:textId="77777777" w:rsidR="00911FF7" w:rsidRPr="007F7AA4" w:rsidRDefault="00911FF7" w:rsidP="00911FF7">
            <w:pPr>
              <w:widowControl/>
              <w:shd w:val="clear" w:color="auto" w:fill="F4F5F7"/>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t>[ 21/ 2] 03:11:05.983551 User Identity Module/High[ uim_sigs.c 1677] UIM_2: Entering </w:t>
            </w:r>
            <w:r w:rsidRPr="007F7AA4">
              <w:rPr>
                <w:rFonts w:eastAsiaTheme="majorEastAsia" w:cs="Times New Roman"/>
                <w:b/>
                <w:bCs/>
                <w:color w:val="172B4D"/>
                <w:kern w:val="0"/>
                <w:szCs w:val="21"/>
              </w:rPr>
              <w:t>UIM_MAX_NUM_ATTEMPTS</w:t>
            </w:r>
          </w:p>
          <w:p w14:paraId="2BAC65D2" w14:textId="77777777" w:rsidR="00911FF7" w:rsidRPr="007F7AA4" w:rsidRDefault="00911FF7" w:rsidP="00911FF7">
            <w:pPr>
              <w:widowControl/>
              <w:shd w:val="clear" w:color="auto" w:fill="F4F5F7"/>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t>[ 21/ 2] 03:11:05.983560 User Identity Module/High[ uimdrv_hal_iso.c 338] UIM_2: uim power down @ 1.8 v</w:t>
            </w:r>
          </w:p>
          <w:p w14:paraId="76390937" w14:textId="77777777" w:rsidR="00911FF7" w:rsidRPr="007F7AA4" w:rsidRDefault="00911FF7" w:rsidP="00911FF7">
            <w:pPr>
              <w:widowControl/>
              <w:shd w:val="clear" w:color="auto" w:fill="F4F5F7"/>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t>[ 21/ 2] 03:11:10.997836 User Identity Module/High[ uimdrv_hal_iso.c 248] UIM_2: uim power up @ 1.8 v</w:t>
            </w:r>
          </w:p>
          <w:p w14:paraId="3C784A53" w14:textId="77777777" w:rsidR="00911FF7" w:rsidRPr="007F7AA4" w:rsidRDefault="00911FF7" w:rsidP="00911FF7">
            <w:pPr>
              <w:widowControl/>
              <w:shd w:val="clear" w:color="auto" w:fill="F4F5F7"/>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t>[ 21/ 0] 03:11:11.019911 User Identity Module/Low [ uimdrv_hal_iso.c 461] UIM_2: uim_reset</w:t>
            </w:r>
          </w:p>
          <w:p w14:paraId="32806A21" w14:textId="77777777" w:rsidR="00911FF7" w:rsidRPr="007F7AA4" w:rsidRDefault="00911FF7" w:rsidP="00911FF7">
            <w:pPr>
              <w:widowControl/>
              <w:shd w:val="clear" w:color="auto" w:fill="F4F5F7"/>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t>[ 21/ 2] 03:11:11.020833 User Identity Module/High[ uimdrv_hal_iso.c 338] UIM_2: uim power down @ 1.8 v</w:t>
            </w:r>
          </w:p>
          <w:p w14:paraId="1DA7290A" w14:textId="77777777" w:rsidR="00911FF7" w:rsidRPr="007F7AA4" w:rsidRDefault="00911FF7" w:rsidP="00911FF7">
            <w:pPr>
              <w:widowControl/>
              <w:shd w:val="clear" w:color="auto" w:fill="F4F5F7"/>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t>[ 21/ 2] 03:11:11.058636 User Identity Module/High[ uimdrv_hal_iso.c 255] UIM_2: uim power up @ 3 v</w:t>
            </w:r>
          </w:p>
          <w:p w14:paraId="538EF8FF" w14:textId="77777777" w:rsidR="00911FF7" w:rsidRPr="007F7AA4" w:rsidRDefault="00911FF7" w:rsidP="00911FF7">
            <w:pPr>
              <w:widowControl/>
              <w:shd w:val="clear" w:color="auto" w:fill="F4F5F7"/>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t>[ 21/ 0] 03:11:11.080775 User Identity Module/Low [ uimdrv_hal_iso.c 461] UIM_2: uim_reset</w:t>
            </w:r>
          </w:p>
          <w:p w14:paraId="44FC789C" w14:textId="77777777" w:rsidR="00911FF7" w:rsidRPr="007F7AA4" w:rsidRDefault="00911FF7" w:rsidP="00911FF7">
            <w:pPr>
              <w:widowControl/>
              <w:shd w:val="clear" w:color="auto" w:fill="F4F5F7"/>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t>[ 21/ 2] 03:11:11.081698 User Identity Module/High[ uimdrv_hal_iso.c 342] UIM_2: uim power down @ 3 v</w:t>
            </w:r>
          </w:p>
          <w:p w14:paraId="6C7E96DE" w14:textId="77777777" w:rsidR="00911FF7" w:rsidRPr="007F7AA4" w:rsidRDefault="00911FF7" w:rsidP="00911FF7">
            <w:pPr>
              <w:widowControl/>
              <w:shd w:val="clear" w:color="auto" w:fill="F4F5F7"/>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t>[ 21/ 2] 03:11:11.095647 User Identity Module/High[ uimdrv_hal_iso.c 248] UIM_2: uim power up @ 1.8 v</w:t>
            </w:r>
          </w:p>
          <w:p w14:paraId="62F1A816" w14:textId="77777777" w:rsidR="00911FF7" w:rsidRPr="007F7AA4" w:rsidRDefault="00911FF7" w:rsidP="00911FF7">
            <w:pPr>
              <w:widowControl/>
              <w:shd w:val="clear" w:color="auto" w:fill="F4F5F7"/>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t>[ 21/ 0] 03:11:11.117704 User Identity Module/Low [ uimdrv_hal_iso.c 461] UIM_2: uim_reset</w:t>
            </w:r>
          </w:p>
          <w:p w14:paraId="463EB6B3" w14:textId="77777777" w:rsidR="00911FF7" w:rsidRPr="007F7AA4" w:rsidRDefault="00911FF7" w:rsidP="00911FF7">
            <w:pPr>
              <w:widowControl/>
              <w:shd w:val="clear" w:color="auto" w:fill="F4F5F7"/>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t>[ 21/ 2] 03:11:11.118810 User Identity Module/High[ uimdrv_hal_iso.c 338] UIM_2: uim power down @ 1.8 v</w:t>
            </w:r>
          </w:p>
          <w:p w14:paraId="1702D79F" w14:textId="77777777" w:rsidR="00911FF7" w:rsidRPr="007F7AA4" w:rsidRDefault="00911FF7" w:rsidP="00911FF7">
            <w:pPr>
              <w:widowControl/>
              <w:shd w:val="clear" w:color="auto" w:fill="F4F5F7"/>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t>[ 21/ 2] 03:11:11.156581 User Identity Module/High[ uimdrv_hal_iso.c 255] UIM_2: uim power up @ 3 v</w:t>
            </w:r>
          </w:p>
          <w:p w14:paraId="7643D0DD" w14:textId="77777777" w:rsidR="00911FF7" w:rsidRPr="007F7AA4" w:rsidRDefault="00911FF7" w:rsidP="00911FF7">
            <w:pPr>
              <w:widowControl/>
              <w:shd w:val="clear" w:color="auto" w:fill="F4F5F7"/>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t>[ 21/ 0] 03:11:11.178737 User Identity Module/Low [ uimdrv_hal_iso.c 461] UIM_2: uim_reset</w:t>
            </w:r>
          </w:p>
          <w:p w14:paraId="6E428D3E" w14:textId="77777777" w:rsidR="00911FF7" w:rsidRPr="007F7AA4" w:rsidRDefault="00911FF7" w:rsidP="00911FF7">
            <w:pPr>
              <w:widowControl/>
              <w:shd w:val="clear" w:color="auto" w:fill="F4F5F7"/>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t>[ 21/ 2] 03:11:11.179854 User Identity Module/High[ uim_sigs.c 1677] UIM_2: Entering </w:t>
            </w:r>
            <w:r w:rsidRPr="007F7AA4">
              <w:rPr>
                <w:rFonts w:eastAsiaTheme="majorEastAsia" w:cs="Times New Roman"/>
                <w:b/>
                <w:bCs/>
                <w:color w:val="172B4D"/>
                <w:kern w:val="0"/>
                <w:szCs w:val="21"/>
              </w:rPr>
              <w:t>UIM_MAX_NUM_ATTEMPTS</w:t>
            </w:r>
          </w:p>
          <w:p w14:paraId="25FF461E" w14:textId="77777777" w:rsidR="00911FF7" w:rsidRPr="007F7AA4" w:rsidRDefault="00911FF7" w:rsidP="00911FF7">
            <w:pPr>
              <w:widowControl/>
              <w:shd w:val="clear" w:color="auto" w:fill="F4F5F7"/>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t>[ 21/ 2] 03:11:11.179858 User Identity Module/High[ uimdrv_hal_iso.c 342] UIM_2: uim power down @ 3 v</w:t>
            </w:r>
          </w:p>
          <w:p w14:paraId="087FBF66" w14:textId="77777777" w:rsidR="00911FF7" w:rsidRPr="007F7AA4" w:rsidRDefault="00911FF7" w:rsidP="00911FF7">
            <w:pPr>
              <w:widowControl/>
              <w:shd w:val="clear" w:color="auto" w:fill="F4F5F7"/>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t>[ 21/ 2] 03:11:21.194101 User Identity Module/High[ uimdrv_hal_iso.c 248] UIM_2: uim power up @ 1.8 v</w:t>
            </w:r>
          </w:p>
          <w:p w14:paraId="181520D1" w14:textId="77777777" w:rsidR="00911FF7" w:rsidRPr="007F7AA4" w:rsidRDefault="00911FF7" w:rsidP="00911FF7">
            <w:pPr>
              <w:widowControl/>
              <w:shd w:val="clear" w:color="auto" w:fill="F4F5F7"/>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t>[ 21/ 0] 03:11:21.216164 User Identity Module/Low [ uimdrv_hal_iso.c 461] UIM_2: uim_reset</w:t>
            </w:r>
          </w:p>
          <w:p w14:paraId="6381586D" w14:textId="77777777" w:rsidR="00911FF7" w:rsidRPr="007F7AA4" w:rsidRDefault="00911FF7" w:rsidP="00911FF7">
            <w:pPr>
              <w:widowControl/>
              <w:shd w:val="clear" w:color="auto" w:fill="F4F5F7"/>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t>[ 21/ 2] 03:11:21.217095 User Identity Module/High[ uimdrv_hal_iso.c 338] UIM_2: uim power down @ 1.8 v</w:t>
            </w:r>
          </w:p>
          <w:p w14:paraId="11AD748D" w14:textId="77777777" w:rsidR="00911FF7" w:rsidRPr="007F7AA4" w:rsidRDefault="00911FF7" w:rsidP="00911FF7">
            <w:pPr>
              <w:widowControl/>
              <w:shd w:val="clear" w:color="auto" w:fill="F4F5F7"/>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t>[ 21/ 2] 03:11:21.254840 User Identity Module/High[ uimdrv_hal_iso.c 255] UIM_2: uim power up @ 3 v</w:t>
            </w:r>
          </w:p>
          <w:p w14:paraId="77E03B25" w14:textId="77777777" w:rsidR="00911FF7" w:rsidRPr="007F7AA4" w:rsidRDefault="00911FF7" w:rsidP="00911FF7">
            <w:pPr>
              <w:widowControl/>
              <w:shd w:val="clear" w:color="auto" w:fill="F4F5F7"/>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t>[ 21/ 0] 03:11:21.276979 User Identity Module/Low [ uimdrv_hal_iso.c 461] UIM_2: uim_reset</w:t>
            </w:r>
          </w:p>
          <w:p w14:paraId="5F66B19A" w14:textId="77777777" w:rsidR="00911FF7" w:rsidRPr="007F7AA4" w:rsidRDefault="00911FF7" w:rsidP="00911FF7">
            <w:pPr>
              <w:widowControl/>
              <w:shd w:val="clear" w:color="auto" w:fill="F4F5F7"/>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t>[ 21/ 2] 03:11:21.277920 User Identity Module/High[ uimdrv_hal_iso.c 342] UIM_2: uim power down @ 3 v</w:t>
            </w:r>
          </w:p>
          <w:p w14:paraId="17D0135C" w14:textId="77777777" w:rsidR="00911FF7" w:rsidRPr="007F7AA4" w:rsidRDefault="00911FF7" w:rsidP="00911FF7">
            <w:pPr>
              <w:widowControl/>
              <w:shd w:val="clear" w:color="auto" w:fill="F4F5F7"/>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t>[ 21/ 2] 03:11:21.292024 User Identity Module/High[ uimdrv_hal_iso.c 248] UIM_2: uim power up @ 1.8 v</w:t>
            </w:r>
          </w:p>
          <w:p w14:paraId="63792ABD" w14:textId="77777777" w:rsidR="00911FF7" w:rsidRPr="007F7AA4" w:rsidRDefault="00911FF7" w:rsidP="00911FF7">
            <w:pPr>
              <w:widowControl/>
              <w:shd w:val="clear" w:color="auto" w:fill="F4F5F7"/>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t>[ 21/ 0] 03:11:21.314172 User Identity Module/Low [ uimdrv_hal_iso.c 461] UIM_2: uim_reset</w:t>
            </w:r>
          </w:p>
          <w:p w14:paraId="7E58A146" w14:textId="77777777" w:rsidR="00911FF7" w:rsidRPr="007F7AA4" w:rsidRDefault="00911FF7" w:rsidP="00911FF7">
            <w:pPr>
              <w:widowControl/>
              <w:shd w:val="clear" w:color="auto" w:fill="F4F5F7"/>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t>[ 21/ 2] 03:11:21.315302 User Identity Module/High[ uimdrv_hal_iso.c 338] UIM_2: uim power down @ 1.8 v</w:t>
            </w:r>
          </w:p>
          <w:p w14:paraId="30FC872F" w14:textId="77777777" w:rsidR="00911FF7" w:rsidRPr="007F7AA4" w:rsidRDefault="00911FF7" w:rsidP="00911FF7">
            <w:pPr>
              <w:widowControl/>
              <w:shd w:val="clear" w:color="auto" w:fill="F4F5F7"/>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t>[ 21/ 2] 03:11:21.353317 User Identity Module/High[ uimdrv_hal_iso.c 255] UIM_2: uim power up @ 3 v</w:t>
            </w:r>
          </w:p>
          <w:p w14:paraId="010AFA06" w14:textId="77777777" w:rsidR="00911FF7" w:rsidRPr="007F7AA4" w:rsidRDefault="00911FF7" w:rsidP="00911FF7">
            <w:pPr>
              <w:widowControl/>
              <w:shd w:val="clear" w:color="auto" w:fill="F4F5F7"/>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t>[ 21/ 0] 03:11:21.375764 User Identity Module/Low [ uimdrv_hal_iso.c 461] UIM_2: uim_reset</w:t>
            </w:r>
          </w:p>
          <w:p w14:paraId="4AA75485" w14:textId="62DADADB" w:rsidR="00911FF7" w:rsidRPr="007F7AA4" w:rsidRDefault="00911FF7" w:rsidP="00911FF7">
            <w:pPr>
              <w:widowControl/>
              <w:shd w:val="clear" w:color="auto" w:fill="F4F5F7"/>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t>[ 21/ 2] 03:11:21.376965 User Identity Module/High[ uim_sigs.c 1677] UIM_2: Entering </w:t>
            </w:r>
            <w:r w:rsidRPr="007F7AA4">
              <w:rPr>
                <w:rFonts w:eastAsiaTheme="majorEastAsia" w:cs="Times New Roman"/>
                <w:b/>
                <w:bCs/>
                <w:color w:val="172B4D"/>
                <w:kern w:val="0"/>
                <w:szCs w:val="21"/>
              </w:rPr>
              <w:t>UIM_MAX_NUM_ATTEMPTS</w:t>
            </w:r>
          </w:p>
        </w:tc>
      </w:tr>
    </w:tbl>
    <w:p w14:paraId="08AC7418" w14:textId="77777777" w:rsidR="00911FF7" w:rsidRPr="007F7AA4" w:rsidRDefault="00911FF7" w:rsidP="00911FF7">
      <w:pPr>
        <w:rPr>
          <w:rFonts w:eastAsiaTheme="majorEastAsia" w:cs="Times New Roman"/>
        </w:rPr>
      </w:pPr>
    </w:p>
    <w:p w14:paraId="0B93020C" w14:textId="0B48B6AB" w:rsidR="007243A3" w:rsidRPr="007F7AA4" w:rsidRDefault="007243A3" w:rsidP="007243A3">
      <w:pPr>
        <w:pStyle w:val="2"/>
        <w:spacing w:before="156" w:after="156"/>
        <w:rPr>
          <w:rFonts w:cs="Times New Roman"/>
        </w:rPr>
      </w:pPr>
      <w:bookmarkStart w:id="144" w:name="_Toc87714722"/>
      <w:r w:rsidRPr="007F7AA4">
        <w:rPr>
          <w:rFonts w:cs="Times New Roman"/>
        </w:rPr>
        <w:t>GSM</w:t>
      </w:r>
      <w:r w:rsidRPr="007F7AA4">
        <w:rPr>
          <w:rFonts w:cs="Times New Roman"/>
        </w:rPr>
        <w:t>通话问题分析</w:t>
      </w:r>
      <w:bookmarkEnd w:id="144"/>
    </w:p>
    <w:p w14:paraId="21C24740" w14:textId="4BC27AEE" w:rsidR="007243A3" w:rsidRPr="007F7AA4" w:rsidRDefault="007243A3" w:rsidP="007243A3">
      <w:pPr>
        <w:pStyle w:val="3"/>
        <w:spacing w:before="156" w:after="156"/>
        <w:rPr>
          <w:rFonts w:eastAsiaTheme="majorEastAsia" w:cs="Times New Roman"/>
        </w:rPr>
      </w:pPr>
      <w:bookmarkStart w:id="145" w:name="_Toc87714723"/>
      <w:r w:rsidRPr="007F7AA4">
        <w:rPr>
          <w:rFonts w:eastAsiaTheme="majorEastAsia" w:cs="Times New Roman"/>
        </w:rPr>
        <w:t>GSM</w:t>
      </w:r>
      <w:r w:rsidRPr="007F7AA4">
        <w:rPr>
          <w:rFonts w:eastAsiaTheme="majorEastAsia" w:cs="Times New Roman"/>
        </w:rPr>
        <w:t>接入问题</w:t>
      </w:r>
      <w:bookmarkEnd w:id="145"/>
    </w:p>
    <w:p w14:paraId="7EF2D88B" w14:textId="396C4894" w:rsidR="003363F2" w:rsidRPr="007F7AA4" w:rsidRDefault="003363F2" w:rsidP="003363F2">
      <w:pPr>
        <w:rPr>
          <w:rFonts w:eastAsiaTheme="majorEastAsia" w:cs="Times New Roman"/>
        </w:rPr>
      </w:pPr>
      <w:r w:rsidRPr="007F7AA4">
        <w:rPr>
          <w:rFonts w:eastAsiaTheme="majorEastAsia" w:cs="Times New Roman"/>
        </w:rPr>
        <w:t>GSM</w:t>
      </w:r>
      <w:r w:rsidRPr="007F7AA4">
        <w:rPr>
          <w:rFonts w:eastAsiaTheme="majorEastAsia" w:cs="Times New Roman"/>
        </w:rPr>
        <w:t>的</w:t>
      </w:r>
      <w:r w:rsidRPr="007F7AA4">
        <w:rPr>
          <w:rFonts w:eastAsiaTheme="majorEastAsia" w:cs="Times New Roman"/>
        </w:rPr>
        <w:t>SABM</w:t>
      </w:r>
      <w:r w:rsidRPr="007F7AA4">
        <w:rPr>
          <w:rFonts w:eastAsiaTheme="majorEastAsia" w:cs="Times New Roman"/>
        </w:rPr>
        <w:t>发生多次重传，反映出接入存在问题。</w:t>
      </w:r>
    </w:p>
    <w:p w14:paraId="35342144" w14:textId="32DA7E90" w:rsidR="007243A3" w:rsidRPr="007F7AA4" w:rsidRDefault="00C7676F" w:rsidP="007243A3">
      <w:pPr>
        <w:rPr>
          <w:rFonts w:eastAsiaTheme="majorEastAsia" w:cs="Times New Roman"/>
        </w:rPr>
      </w:pPr>
      <w:hyperlink r:id="rId86" w:history="1">
        <w:r w:rsidR="007243A3" w:rsidRPr="007F7AA4">
          <w:rPr>
            <w:rFonts w:eastAsiaTheme="majorEastAsia" w:cs="Times New Roman"/>
          </w:rPr>
          <w:t>UPGR8150R-1845</w:t>
        </w:r>
      </w:hyperlink>
      <w:r w:rsidR="007243A3" w:rsidRPr="007F7AA4">
        <w:rPr>
          <w:rFonts w:eastAsiaTheme="majorEastAsia" w:cs="Times New Roman"/>
        </w:rPr>
        <w:t xml:space="preserve"> FT_F1-R-Shanghai_</w:t>
      </w:r>
      <w:r w:rsidR="007243A3" w:rsidRPr="007F7AA4">
        <w:rPr>
          <w:rFonts w:eastAsiaTheme="majorEastAsia" w:cs="Times New Roman"/>
        </w:rPr>
        <w:t>卡一主卡移动</w:t>
      </w:r>
      <w:r w:rsidR="007243A3" w:rsidRPr="007F7AA4">
        <w:rPr>
          <w:rFonts w:eastAsiaTheme="majorEastAsia" w:cs="Times New Roman"/>
        </w:rPr>
        <w:t>4Gvolte+</w:t>
      </w:r>
      <w:r w:rsidR="007243A3" w:rsidRPr="007F7AA4">
        <w:rPr>
          <w:rFonts w:eastAsiaTheme="majorEastAsia" w:cs="Times New Roman"/>
        </w:rPr>
        <w:t>卡二副卡移动</w:t>
      </w:r>
      <w:r w:rsidR="007243A3" w:rsidRPr="007F7AA4">
        <w:rPr>
          <w:rFonts w:eastAsiaTheme="majorEastAsia" w:cs="Times New Roman"/>
        </w:rPr>
        <w:t>4G_idle_SIM1</w:t>
      </w:r>
      <w:r w:rsidR="007243A3" w:rsidRPr="007F7AA4">
        <w:rPr>
          <w:rFonts w:eastAsiaTheme="majorEastAsia" w:cs="Times New Roman"/>
        </w:rPr>
        <w:t>呼叫</w:t>
      </w:r>
      <w:r w:rsidR="007243A3" w:rsidRPr="007F7AA4">
        <w:rPr>
          <w:rFonts w:eastAsiaTheme="majorEastAsia" w:cs="Times New Roman"/>
        </w:rPr>
        <w:t>SIM2</w:t>
      </w:r>
      <w:r w:rsidR="007243A3" w:rsidRPr="007F7AA4">
        <w:rPr>
          <w:rFonts w:eastAsiaTheme="majorEastAsia" w:cs="Times New Roman"/>
        </w:rPr>
        <w:t>，</w:t>
      </w:r>
      <w:r w:rsidR="007243A3" w:rsidRPr="007F7AA4">
        <w:rPr>
          <w:rFonts w:eastAsiaTheme="majorEastAsia" w:cs="Times New Roman"/>
        </w:rPr>
        <w:t>MO</w:t>
      </w:r>
      <w:r w:rsidR="007243A3" w:rsidRPr="007F7AA4">
        <w:rPr>
          <w:rFonts w:eastAsiaTheme="majorEastAsia" w:cs="Times New Roman"/>
        </w:rPr>
        <w:t>端提示暂时无法接通（</w:t>
      </w:r>
      <w:r w:rsidR="007243A3" w:rsidRPr="007F7AA4">
        <w:rPr>
          <w:rFonts w:eastAsiaTheme="majorEastAsia" w:cs="Times New Roman"/>
        </w:rPr>
        <w:t>1/20</w:t>
      </w:r>
      <w:r w:rsidR="007243A3" w:rsidRPr="007F7AA4">
        <w:rPr>
          <w:rFonts w:eastAsiaTheme="majorEastAsia" w:cs="Times New Roman"/>
        </w:rPr>
        <w:t>）</w:t>
      </w:r>
      <w:r w:rsidR="007243A3" w:rsidRPr="007F7AA4">
        <w:rPr>
          <w:rFonts w:eastAsiaTheme="majorEastAsia" w:cs="Times New Roman"/>
        </w:rPr>
        <w:t xml:space="preserve"> _0226</w:t>
      </w:r>
    </w:p>
    <w:tbl>
      <w:tblPr>
        <w:tblStyle w:val="a7"/>
        <w:tblW w:w="0" w:type="auto"/>
        <w:tblLook w:val="04A0" w:firstRow="1" w:lastRow="0" w:firstColumn="1" w:lastColumn="0" w:noHBand="0" w:noVBand="1"/>
      </w:tblPr>
      <w:tblGrid>
        <w:gridCol w:w="13454"/>
      </w:tblGrid>
      <w:tr w:rsidR="007A2ADD" w:rsidRPr="007F7AA4" w14:paraId="341775AA" w14:textId="77777777" w:rsidTr="007A2ADD">
        <w:tc>
          <w:tcPr>
            <w:tcW w:w="13454" w:type="dxa"/>
          </w:tcPr>
          <w:p w14:paraId="1E10D9D9" w14:textId="77777777" w:rsidR="007A2ADD" w:rsidRPr="007F7AA4" w:rsidRDefault="007A2ADD" w:rsidP="007A2ADD">
            <w:pPr>
              <w:widowControl/>
              <w:shd w:val="clear" w:color="auto" w:fill="F4F5F7"/>
              <w:kinsoku/>
              <w:adjustRightInd/>
              <w:rPr>
                <w:rFonts w:eastAsiaTheme="majorEastAsia" w:cs="Times New Roman"/>
                <w:color w:val="172B4D"/>
                <w:kern w:val="0"/>
                <w:szCs w:val="21"/>
              </w:rPr>
            </w:pPr>
            <w:r w:rsidRPr="007F7AA4">
              <w:rPr>
                <w:rFonts w:eastAsiaTheme="majorEastAsia" w:cs="Times New Roman"/>
                <w:b/>
                <w:bCs/>
                <w:color w:val="172B4D"/>
                <w:kern w:val="0"/>
                <w:szCs w:val="21"/>
              </w:rPr>
              <w:t>Created By: Guibing Gu (3/9/2021 8:39 PM)</w:t>
            </w:r>
          </w:p>
          <w:p w14:paraId="07822E5B" w14:textId="77777777" w:rsidR="007A2ADD" w:rsidRPr="007F7AA4" w:rsidRDefault="007A2ADD" w:rsidP="007A2ADD">
            <w:pPr>
              <w:widowControl/>
              <w:shd w:val="clear" w:color="auto" w:fill="F4F5F7"/>
              <w:kinsoku/>
              <w:adjustRightInd/>
              <w:rPr>
                <w:rFonts w:eastAsiaTheme="majorEastAsia" w:cs="Times New Roman"/>
                <w:color w:val="172B4D"/>
                <w:kern w:val="0"/>
                <w:szCs w:val="21"/>
              </w:rPr>
            </w:pPr>
            <w:r w:rsidRPr="007F7AA4">
              <w:rPr>
                <w:rFonts w:eastAsiaTheme="majorEastAsia" w:cs="Times New Roman"/>
                <w:color w:val="172B4D"/>
                <w:kern w:val="0"/>
                <w:szCs w:val="21"/>
              </w:rPr>
              <w:t>Dear Customer,</w:t>
            </w:r>
          </w:p>
          <w:p w14:paraId="28390857" w14:textId="77777777" w:rsidR="007A2ADD" w:rsidRPr="007F7AA4" w:rsidRDefault="007A2ADD" w:rsidP="007A2ADD">
            <w:pPr>
              <w:widowControl/>
              <w:shd w:val="clear" w:color="auto" w:fill="F4F5F7"/>
              <w:kinsoku/>
              <w:adjustRightInd/>
              <w:spacing w:before="150"/>
              <w:rPr>
                <w:rFonts w:eastAsiaTheme="majorEastAsia" w:cs="Times New Roman"/>
                <w:color w:val="172B4D"/>
                <w:kern w:val="0"/>
                <w:szCs w:val="21"/>
              </w:rPr>
            </w:pPr>
            <w:r w:rsidRPr="007F7AA4">
              <w:rPr>
                <w:rFonts w:eastAsiaTheme="majorEastAsia" w:cs="Times New Roman"/>
                <w:b/>
                <w:bCs/>
                <w:color w:val="172B4D"/>
                <w:kern w:val="0"/>
                <w:szCs w:val="21"/>
              </w:rPr>
              <w:t>MT call failed as very bad RF condition</w:t>
            </w:r>
          </w:p>
          <w:p w14:paraId="2F01BCAF" w14:textId="77777777" w:rsidR="007A2ADD" w:rsidRPr="007F7AA4" w:rsidRDefault="007A2ADD" w:rsidP="007A2ADD">
            <w:pPr>
              <w:widowControl/>
              <w:shd w:val="clear" w:color="auto" w:fill="F4F5F7"/>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t>//Start RACH for Page</w:t>
            </w:r>
          </w:p>
          <w:p w14:paraId="70B05F8F" w14:textId="77777777" w:rsidR="007A2ADD" w:rsidRPr="007F7AA4" w:rsidRDefault="007A2ADD" w:rsidP="007A2ADD">
            <w:pPr>
              <w:widowControl/>
              <w:shd w:val="clear" w:color="auto" w:fill="F4F5F7"/>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t>MSG 05:35:27.289 GSM GPRS GRR/High [ rr_conn_establish.c 1609] gs2:StartRA(0x9E) for Paging Response (reason=11, chan=6)</w:t>
            </w:r>
          </w:p>
          <w:p w14:paraId="394EF6EC" w14:textId="77777777" w:rsidR="007A2ADD" w:rsidRPr="007F7AA4" w:rsidRDefault="007A2ADD" w:rsidP="007A2ADD">
            <w:pPr>
              <w:widowControl/>
              <w:shd w:val="clear" w:color="auto" w:fill="F4F5F7"/>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t>MSG 05:35:27.493 GSM GPRS GRR/High [ rr_conn_establish.c 2514] gs2:Immediate Assignment (CS) is for mobile</w:t>
            </w:r>
          </w:p>
          <w:p w14:paraId="25638CE2" w14:textId="77777777" w:rsidR="007A2ADD" w:rsidRPr="007F7AA4" w:rsidRDefault="007A2ADD" w:rsidP="007A2ADD">
            <w:pPr>
              <w:widowControl/>
              <w:shd w:val="clear" w:color="auto" w:fill="F4F5F7"/>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t>//Received IA, but as the very bad RF condition, cannto decode SDCCH and cannot send SABM frame to n/w to establish L2 link</w:t>
            </w:r>
          </w:p>
          <w:p w14:paraId="77208913" w14:textId="77777777" w:rsidR="007A2ADD" w:rsidRPr="007F7AA4" w:rsidRDefault="007A2ADD" w:rsidP="007A2ADD">
            <w:pPr>
              <w:widowControl/>
              <w:shd w:val="clear" w:color="auto" w:fill="F4F5F7"/>
              <w:kinsoku/>
              <w:adjustRightInd/>
              <w:spacing w:before="150"/>
              <w:rPr>
                <w:rFonts w:eastAsiaTheme="majorEastAsia" w:cs="Times New Roman"/>
                <w:color w:val="172B4D"/>
                <w:kern w:val="0"/>
                <w:szCs w:val="21"/>
              </w:rPr>
            </w:pPr>
            <w:r w:rsidRPr="007F7AA4">
              <w:rPr>
                <w:rFonts w:eastAsiaTheme="majorEastAsia" w:cs="Times New Roman"/>
                <w:b/>
                <w:bCs/>
                <w:color w:val="172B4D"/>
                <w:kern w:val="0"/>
                <w:szCs w:val="21"/>
              </w:rPr>
              <w:t>MSG 05:35:27.915 GSM L2/High [ l2_establish.c 448] SABM Retransmission= 1</w:t>
            </w:r>
          </w:p>
          <w:p w14:paraId="363788FA" w14:textId="77777777" w:rsidR="007A2ADD" w:rsidRPr="007F7AA4" w:rsidRDefault="007A2ADD" w:rsidP="007A2ADD">
            <w:pPr>
              <w:widowControl/>
              <w:shd w:val="clear" w:color="auto" w:fill="F4F5F7"/>
              <w:kinsoku/>
              <w:adjustRightInd/>
              <w:spacing w:before="150"/>
              <w:rPr>
                <w:rFonts w:eastAsiaTheme="majorEastAsia" w:cs="Times New Roman"/>
                <w:color w:val="172B4D"/>
                <w:kern w:val="0"/>
                <w:szCs w:val="21"/>
              </w:rPr>
            </w:pPr>
            <w:r w:rsidRPr="007F7AA4">
              <w:rPr>
                <w:rFonts w:eastAsiaTheme="majorEastAsia" w:cs="Times New Roman"/>
                <w:b/>
                <w:bCs/>
                <w:color w:val="172B4D"/>
                <w:kern w:val="0"/>
                <w:szCs w:val="21"/>
              </w:rPr>
              <w:t>MSG 05:35:28.857 GSM L2/High [ l2_establish.c 448] SABM Retransmission= 5</w:t>
            </w:r>
          </w:p>
          <w:p w14:paraId="0B8EA807" w14:textId="77777777" w:rsidR="007A2ADD" w:rsidRPr="007F7AA4" w:rsidRDefault="007A2ADD" w:rsidP="007A2ADD">
            <w:pPr>
              <w:widowControl/>
              <w:shd w:val="clear" w:color="auto" w:fill="F4F5F7"/>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t>MSG 05:35:28.150 GSM L1/Error [ l1_sdcch.c 1767] gs2:SDCCH decode failed</w:t>
            </w:r>
          </w:p>
          <w:p w14:paraId="7AD0D9C6" w14:textId="77777777" w:rsidR="007A2ADD" w:rsidRPr="007F7AA4" w:rsidRDefault="007A2ADD" w:rsidP="007A2ADD">
            <w:pPr>
              <w:widowControl/>
              <w:shd w:val="clear" w:color="auto" w:fill="F4F5F7"/>
              <w:kinsoku/>
              <w:adjustRightInd/>
              <w:spacing w:before="150"/>
              <w:rPr>
                <w:rFonts w:eastAsiaTheme="majorEastAsia" w:cs="Times New Roman"/>
                <w:color w:val="172B4D"/>
                <w:kern w:val="0"/>
                <w:szCs w:val="21"/>
              </w:rPr>
            </w:pPr>
            <w:r w:rsidRPr="007F7AA4">
              <w:rPr>
                <w:rFonts w:eastAsiaTheme="majorEastAsia" w:cs="Times New Roman"/>
                <w:b/>
                <w:bCs/>
                <w:color w:val="172B4D"/>
                <w:kern w:val="0"/>
                <w:szCs w:val="21"/>
              </w:rPr>
              <w:t>05:35:28.150 [0x5A6C] GSM DSDS L1 Burst Metrics</w:t>
            </w:r>
          </w:p>
          <w:p w14:paraId="393F7AD7" w14:textId="77777777" w:rsidR="007A2ADD" w:rsidRPr="007F7AA4" w:rsidRDefault="007A2ADD" w:rsidP="007A2ADD">
            <w:pPr>
              <w:widowControl/>
              <w:shd w:val="clear" w:color="auto" w:fill="F4F5F7"/>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t>Channel = SDCCH</w:t>
            </w:r>
          </w:p>
          <w:tbl>
            <w:tblPr>
              <w:tblW w:w="0" w:type="auto"/>
              <w:tblInd w:w="30" w:type="dxa"/>
              <w:tblCellMar>
                <w:top w:w="15" w:type="dxa"/>
                <w:left w:w="15" w:type="dxa"/>
                <w:bottom w:w="15" w:type="dxa"/>
                <w:right w:w="15" w:type="dxa"/>
              </w:tblCellMar>
              <w:tblLook w:val="04A0" w:firstRow="1" w:lastRow="0" w:firstColumn="1" w:lastColumn="0" w:noHBand="0" w:noVBand="1"/>
            </w:tblPr>
            <w:tblGrid>
              <w:gridCol w:w="246"/>
              <w:gridCol w:w="907"/>
              <w:gridCol w:w="921"/>
              <w:gridCol w:w="627"/>
              <w:gridCol w:w="627"/>
              <w:gridCol w:w="747"/>
              <w:gridCol w:w="920"/>
              <w:gridCol w:w="920"/>
              <w:gridCol w:w="960"/>
              <w:gridCol w:w="960"/>
              <w:gridCol w:w="1087"/>
              <w:gridCol w:w="1127"/>
            </w:tblGrid>
            <w:tr w:rsidR="007A2ADD" w:rsidRPr="007F7AA4" w14:paraId="029E1538" w14:textId="77777777" w:rsidTr="007A2ADD">
              <w:tc>
                <w:tcPr>
                  <w:tcW w:w="246" w:type="dxa"/>
                  <w:tcBorders>
                    <w:top w:val="single" w:sz="6" w:space="0" w:color="C1C7D0"/>
                    <w:left w:val="single" w:sz="6" w:space="0" w:color="C1C7D0"/>
                    <w:bottom w:val="single" w:sz="6" w:space="0" w:color="C1C7D0"/>
                    <w:right w:val="single" w:sz="6" w:space="0" w:color="C1C7D0"/>
                  </w:tcBorders>
                  <w:tcMar>
                    <w:top w:w="45" w:type="dxa"/>
                    <w:left w:w="60" w:type="dxa"/>
                    <w:bottom w:w="45" w:type="dxa"/>
                    <w:right w:w="60" w:type="dxa"/>
                  </w:tcMar>
                  <w:vAlign w:val="center"/>
                  <w:hideMark/>
                </w:tcPr>
                <w:p w14:paraId="535851F6" w14:textId="77777777" w:rsidR="007A2ADD" w:rsidRPr="007F7AA4" w:rsidRDefault="007A2ADD" w:rsidP="007A2ADD">
                  <w:pPr>
                    <w:widowControl/>
                    <w:numPr>
                      <w:ilvl w:val="0"/>
                      <w:numId w:val="6"/>
                    </w:numPr>
                    <w:kinsoku/>
                    <w:adjustRightInd/>
                    <w:spacing w:before="100" w:beforeAutospacing="1" w:after="100" w:afterAutospacing="1"/>
                    <w:ind w:left="0"/>
                    <w:rPr>
                      <w:rFonts w:eastAsiaTheme="majorEastAsia" w:cs="Times New Roman"/>
                      <w:kern w:val="0"/>
                      <w:sz w:val="24"/>
                      <w:szCs w:val="24"/>
                    </w:rPr>
                  </w:pPr>
                </w:p>
              </w:tc>
              <w:tc>
                <w:tcPr>
                  <w:tcW w:w="801" w:type="dxa"/>
                  <w:tcBorders>
                    <w:top w:val="single" w:sz="6" w:space="0" w:color="C1C7D0"/>
                    <w:left w:val="single" w:sz="6" w:space="0" w:color="C1C7D0"/>
                    <w:bottom w:val="single" w:sz="6" w:space="0" w:color="C1C7D0"/>
                    <w:right w:val="single" w:sz="6" w:space="0" w:color="C1C7D0"/>
                  </w:tcBorders>
                  <w:tcMar>
                    <w:top w:w="45" w:type="dxa"/>
                    <w:left w:w="60" w:type="dxa"/>
                    <w:bottom w:w="45" w:type="dxa"/>
                    <w:right w:w="60" w:type="dxa"/>
                  </w:tcMar>
                  <w:vAlign w:val="center"/>
                  <w:hideMark/>
                </w:tcPr>
                <w:p w14:paraId="7E4D2B9F" w14:textId="77777777" w:rsidR="007A2ADD" w:rsidRPr="007F7AA4" w:rsidRDefault="007A2ADD" w:rsidP="007A2ADD">
                  <w:pPr>
                    <w:widowControl/>
                    <w:kinsoku/>
                    <w:adjustRightInd/>
                    <w:rPr>
                      <w:rFonts w:eastAsiaTheme="majorEastAsia" w:cs="Times New Roman"/>
                      <w:kern w:val="0"/>
                      <w:sz w:val="24"/>
                      <w:szCs w:val="24"/>
                    </w:rPr>
                  </w:pPr>
                  <w:r w:rsidRPr="007F7AA4">
                    <w:rPr>
                      <w:rFonts w:eastAsiaTheme="majorEastAsia" w:cs="Times New Roman"/>
                      <w:kern w:val="0"/>
                      <w:sz w:val="24"/>
                      <w:szCs w:val="24"/>
                    </w:rPr>
                    <w:t>Number</w:t>
                  </w:r>
                </w:p>
              </w:tc>
              <w:tc>
                <w:tcPr>
                  <w:tcW w:w="0" w:type="auto"/>
                  <w:tcBorders>
                    <w:top w:val="single" w:sz="6" w:space="0" w:color="C1C7D0"/>
                    <w:left w:val="single" w:sz="6" w:space="0" w:color="C1C7D0"/>
                    <w:bottom w:val="single" w:sz="6" w:space="0" w:color="C1C7D0"/>
                    <w:right w:val="single" w:sz="6" w:space="0" w:color="C1C7D0"/>
                  </w:tcBorders>
                  <w:tcMar>
                    <w:top w:w="45" w:type="dxa"/>
                    <w:left w:w="60" w:type="dxa"/>
                    <w:bottom w:w="45" w:type="dxa"/>
                    <w:right w:w="60" w:type="dxa"/>
                  </w:tcMar>
                  <w:vAlign w:val="center"/>
                  <w:hideMark/>
                </w:tcPr>
                <w:p w14:paraId="718F6A1F" w14:textId="77777777" w:rsidR="007A2ADD" w:rsidRPr="007F7AA4" w:rsidRDefault="007A2ADD" w:rsidP="007A2ADD">
                  <w:pPr>
                    <w:widowControl/>
                    <w:kinsoku/>
                    <w:adjustRightInd/>
                    <w:rPr>
                      <w:rFonts w:eastAsiaTheme="majorEastAsia" w:cs="Times New Roman"/>
                      <w:kern w:val="0"/>
                      <w:sz w:val="24"/>
                      <w:szCs w:val="24"/>
                    </w:rPr>
                  </w:pPr>
                  <w:r w:rsidRPr="007F7AA4">
                    <w:rPr>
                      <w:rFonts w:eastAsiaTheme="majorEastAsia" w:cs="Times New Roman"/>
                      <w:kern w:val="0"/>
                      <w:sz w:val="24"/>
                      <w:szCs w:val="24"/>
                    </w:rPr>
                    <w:t>ARFCN</w:t>
                  </w:r>
                </w:p>
              </w:tc>
              <w:tc>
                <w:tcPr>
                  <w:tcW w:w="0" w:type="auto"/>
                  <w:tcBorders>
                    <w:top w:val="single" w:sz="6" w:space="0" w:color="C1C7D0"/>
                    <w:left w:val="single" w:sz="6" w:space="0" w:color="C1C7D0"/>
                    <w:bottom w:val="single" w:sz="6" w:space="0" w:color="C1C7D0"/>
                    <w:right w:val="single" w:sz="6" w:space="0" w:color="C1C7D0"/>
                  </w:tcBorders>
                  <w:tcMar>
                    <w:top w:w="45" w:type="dxa"/>
                    <w:left w:w="60" w:type="dxa"/>
                    <w:bottom w:w="45" w:type="dxa"/>
                    <w:right w:w="60" w:type="dxa"/>
                  </w:tcMar>
                  <w:vAlign w:val="center"/>
                  <w:hideMark/>
                </w:tcPr>
                <w:p w14:paraId="25E70EBD" w14:textId="77777777" w:rsidR="007A2ADD" w:rsidRPr="007F7AA4" w:rsidRDefault="007A2ADD" w:rsidP="007A2ADD">
                  <w:pPr>
                    <w:widowControl/>
                    <w:kinsoku/>
                    <w:adjustRightInd/>
                    <w:rPr>
                      <w:rFonts w:eastAsiaTheme="majorEastAsia" w:cs="Times New Roman"/>
                      <w:kern w:val="0"/>
                      <w:sz w:val="24"/>
                      <w:szCs w:val="24"/>
                    </w:rPr>
                  </w:pPr>
                  <w:r w:rsidRPr="007F7AA4">
                    <w:rPr>
                      <w:rFonts w:eastAsiaTheme="majorEastAsia" w:cs="Times New Roman"/>
                      <w:kern w:val="0"/>
                      <w:sz w:val="24"/>
                      <w:szCs w:val="24"/>
                    </w:rPr>
                    <w:t>Band</w:t>
                  </w:r>
                </w:p>
              </w:tc>
              <w:tc>
                <w:tcPr>
                  <w:tcW w:w="0" w:type="auto"/>
                  <w:tcBorders>
                    <w:top w:val="single" w:sz="6" w:space="0" w:color="C1C7D0"/>
                    <w:left w:val="single" w:sz="6" w:space="0" w:color="C1C7D0"/>
                    <w:bottom w:val="single" w:sz="6" w:space="0" w:color="C1C7D0"/>
                    <w:right w:val="single" w:sz="6" w:space="0" w:color="C1C7D0"/>
                  </w:tcBorders>
                  <w:tcMar>
                    <w:top w:w="45" w:type="dxa"/>
                    <w:left w:w="60" w:type="dxa"/>
                    <w:bottom w:w="45" w:type="dxa"/>
                    <w:right w:w="60" w:type="dxa"/>
                  </w:tcMar>
                  <w:vAlign w:val="center"/>
                  <w:hideMark/>
                </w:tcPr>
                <w:p w14:paraId="2C2D3CA8" w14:textId="77777777" w:rsidR="007A2ADD" w:rsidRPr="007F7AA4" w:rsidRDefault="007A2ADD" w:rsidP="007A2ADD">
                  <w:pPr>
                    <w:widowControl/>
                    <w:kinsoku/>
                    <w:adjustRightInd/>
                    <w:rPr>
                      <w:rFonts w:eastAsiaTheme="majorEastAsia" w:cs="Times New Roman"/>
                      <w:kern w:val="0"/>
                      <w:sz w:val="24"/>
                      <w:szCs w:val="24"/>
                    </w:rPr>
                  </w:pPr>
                  <w:r w:rsidRPr="007F7AA4">
                    <w:rPr>
                      <w:rFonts w:eastAsiaTheme="majorEastAsia" w:cs="Times New Roman"/>
                      <w:kern w:val="0"/>
                      <w:sz w:val="24"/>
                      <w:szCs w:val="24"/>
                    </w:rPr>
                    <w:t>RSSI</w:t>
                  </w:r>
                </w:p>
              </w:tc>
              <w:tc>
                <w:tcPr>
                  <w:tcW w:w="0" w:type="auto"/>
                  <w:tcBorders>
                    <w:top w:val="single" w:sz="6" w:space="0" w:color="C1C7D0"/>
                    <w:left w:val="single" w:sz="6" w:space="0" w:color="C1C7D0"/>
                    <w:bottom w:val="single" w:sz="6" w:space="0" w:color="C1C7D0"/>
                    <w:right w:val="single" w:sz="6" w:space="0" w:color="C1C7D0"/>
                  </w:tcBorders>
                  <w:tcMar>
                    <w:top w:w="45" w:type="dxa"/>
                    <w:left w:w="60" w:type="dxa"/>
                    <w:bottom w:w="45" w:type="dxa"/>
                    <w:right w:w="60" w:type="dxa"/>
                  </w:tcMar>
                  <w:vAlign w:val="center"/>
                  <w:hideMark/>
                </w:tcPr>
                <w:p w14:paraId="5E7CC442" w14:textId="77777777" w:rsidR="007A2ADD" w:rsidRPr="007F7AA4" w:rsidRDefault="007A2ADD" w:rsidP="007A2ADD">
                  <w:pPr>
                    <w:widowControl/>
                    <w:kinsoku/>
                    <w:adjustRightInd/>
                    <w:rPr>
                      <w:rFonts w:eastAsiaTheme="majorEastAsia" w:cs="Times New Roman"/>
                      <w:kern w:val="0"/>
                      <w:sz w:val="24"/>
                      <w:szCs w:val="24"/>
                    </w:rPr>
                  </w:pPr>
                  <w:r w:rsidRPr="007F7AA4">
                    <w:rPr>
                      <w:rFonts w:eastAsiaTheme="majorEastAsia" w:cs="Times New Roman"/>
                      <w:kern w:val="0"/>
                      <w:sz w:val="24"/>
                      <w:szCs w:val="24"/>
                    </w:rPr>
                    <w:t>(dBm)</w:t>
                  </w:r>
                </w:p>
              </w:tc>
              <w:tc>
                <w:tcPr>
                  <w:tcW w:w="0" w:type="auto"/>
                  <w:tcBorders>
                    <w:top w:val="single" w:sz="6" w:space="0" w:color="C1C7D0"/>
                    <w:left w:val="single" w:sz="6" w:space="0" w:color="C1C7D0"/>
                    <w:bottom w:val="single" w:sz="6" w:space="0" w:color="C1C7D0"/>
                    <w:right w:val="single" w:sz="6" w:space="0" w:color="C1C7D0"/>
                  </w:tcBorders>
                  <w:tcMar>
                    <w:top w:w="45" w:type="dxa"/>
                    <w:left w:w="60" w:type="dxa"/>
                    <w:bottom w:w="45" w:type="dxa"/>
                    <w:right w:w="60" w:type="dxa"/>
                  </w:tcMar>
                  <w:vAlign w:val="center"/>
                  <w:hideMark/>
                </w:tcPr>
                <w:p w14:paraId="7381FFE6" w14:textId="77777777" w:rsidR="007A2ADD" w:rsidRPr="007F7AA4" w:rsidRDefault="007A2ADD" w:rsidP="007A2ADD">
                  <w:pPr>
                    <w:widowControl/>
                    <w:kinsoku/>
                    <w:adjustRightInd/>
                    <w:rPr>
                      <w:rFonts w:eastAsiaTheme="majorEastAsia" w:cs="Times New Roman"/>
                      <w:kern w:val="0"/>
                      <w:sz w:val="24"/>
                      <w:szCs w:val="24"/>
                    </w:rPr>
                  </w:pPr>
                  <w:r w:rsidRPr="007F7AA4">
                    <w:rPr>
                      <w:rFonts w:eastAsiaTheme="majorEastAsia" w:cs="Times New Roman"/>
                      <w:kern w:val="0"/>
                      <w:sz w:val="24"/>
                      <w:szCs w:val="24"/>
                    </w:rPr>
                    <w:t>Channel</w:t>
                  </w:r>
                </w:p>
              </w:tc>
              <w:tc>
                <w:tcPr>
                  <w:tcW w:w="0" w:type="auto"/>
                  <w:tcBorders>
                    <w:top w:val="single" w:sz="6" w:space="0" w:color="C1C7D0"/>
                    <w:left w:val="single" w:sz="6" w:space="0" w:color="C1C7D0"/>
                    <w:bottom w:val="single" w:sz="6" w:space="0" w:color="C1C7D0"/>
                    <w:right w:val="single" w:sz="6" w:space="0" w:color="C1C7D0"/>
                  </w:tcBorders>
                  <w:tcMar>
                    <w:top w:w="45" w:type="dxa"/>
                    <w:left w:w="60" w:type="dxa"/>
                    <w:bottom w:w="45" w:type="dxa"/>
                    <w:right w:w="60" w:type="dxa"/>
                  </w:tcMar>
                  <w:vAlign w:val="center"/>
                  <w:hideMark/>
                </w:tcPr>
                <w:p w14:paraId="5D431848" w14:textId="77777777" w:rsidR="007A2ADD" w:rsidRPr="007F7AA4" w:rsidRDefault="007A2ADD" w:rsidP="007A2ADD">
                  <w:pPr>
                    <w:widowControl/>
                    <w:kinsoku/>
                    <w:adjustRightInd/>
                    <w:rPr>
                      <w:rFonts w:eastAsiaTheme="majorEastAsia" w:cs="Times New Roman"/>
                      <w:kern w:val="0"/>
                      <w:sz w:val="24"/>
                      <w:szCs w:val="24"/>
                    </w:rPr>
                  </w:pPr>
                  <w:r w:rsidRPr="007F7AA4">
                    <w:rPr>
                      <w:rFonts w:eastAsiaTheme="majorEastAsia" w:cs="Times New Roman"/>
                      <w:kern w:val="0"/>
                      <w:sz w:val="24"/>
                      <w:szCs w:val="24"/>
                    </w:rPr>
                    <w:t>Channel</w:t>
                  </w:r>
                </w:p>
              </w:tc>
              <w:tc>
                <w:tcPr>
                  <w:tcW w:w="0" w:type="auto"/>
                  <w:tcBorders>
                    <w:top w:val="single" w:sz="6" w:space="0" w:color="C1C7D0"/>
                    <w:left w:val="single" w:sz="6" w:space="0" w:color="C1C7D0"/>
                    <w:bottom w:val="single" w:sz="6" w:space="0" w:color="C1C7D0"/>
                    <w:right w:val="single" w:sz="6" w:space="0" w:color="C1C7D0"/>
                  </w:tcBorders>
                  <w:tcMar>
                    <w:top w:w="45" w:type="dxa"/>
                    <w:left w:w="60" w:type="dxa"/>
                    <w:bottom w:w="45" w:type="dxa"/>
                    <w:right w:w="60" w:type="dxa"/>
                  </w:tcMar>
                  <w:vAlign w:val="center"/>
                  <w:hideMark/>
                </w:tcPr>
                <w:p w14:paraId="72077A90" w14:textId="77777777" w:rsidR="007A2ADD" w:rsidRPr="007F7AA4" w:rsidRDefault="007A2ADD" w:rsidP="007A2ADD">
                  <w:pPr>
                    <w:widowControl/>
                    <w:kinsoku/>
                    <w:adjustRightInd/>
                    <w:rPr>
                      <w:rFonts w:eastAsiaTheme="majorEastAsia" w:cs="Times New Roman"/>
                      <w:kern w:val="0"/>
                      <w:sz w:val="24"/>
                      <w:szCs w:val="24"/>
                    </w:rPr>
                  </w:pPr>
                  <w:r w:rsidRPr="007F7AA4">
                    <w:rPr>
                      <w:rFonts w:eastAsiaTheme="majorEastAsia" w:cs="Times New Roman"/>
                      <w:kern w:val="0"/>
                      <w:sz w:val="24"/>
                      <w:szCs w:val="24"/>
                    </w:rPr>
                    <w:t>Estimate</w:t>
                  </w:r>
                </w:p>
              </w:tc>
              <w:tc>
                <w:tcPr>
                  <w:tcW w:w="0" w:type="auto"/>
                  <w:tcBorders>
                    <w:top w:val="single" w:sz="6" w:space="0" w:color="C1C7D0"/>
                    <w:left w:val="single" w:sz="6" w:space="0" w:color="C1C7D0"/>
                    <w:bottom w:val="single" w:sz="6" w:space="0" w:color="C1C7D0"/>
                    <w:right w:val="single" w:sz="6" w:space="0" w:color="C1C7D0"/>
                  </w:tcBorders>
                  <w:tcMar>
                    <w:top w:w="45" w:type="dxa"/>
                    <w:left w:w="60" w:type="dxa"/>
                    <w:bottom w:w="45" w:type="dxa"/>
                    <w:right w:w="60" w:type="dxa"/>
                  </w:tcMar>
                  <w:vAlign w:val="center"/>
                  <w:hideMark/>
                </w:tcPr>
                <w:p w14:paraId="23F5E28C" w14:textId="77777777" w:rsidR="007A2ADD" w:rsidRPr="007F7AA4" w:rsidRDefault="007A2ADD" w:rsidP="007A2ADD">
                  <w:pPr>
                    <w:widowControl/>
                    <w:kinsoku/>
                    <w:adjustRightInd/>
                    <w:rPr>
                      <w:rFonts w:eastAsiaTheme="majorEastAsia" w:cs="Times New Roman"/>
                      <w:kern w:val="0"/>
                      <w:sz w:val="24"/>
                      <w:szCs w:val="24"/>
                    </w:rPr>
                  </w:pPr>
                  <w:r w:rsidRPr="007F7AA4">
                    <w:rPr>
                      <w:rFonts w:eastAsiaTheme="majorEastAsia" w:cs="Times New Roman"/>
                      <w:kern w:val="0"/>
                      <w:sz w:val="24"/>
                      <w:szCs w:val="24"/>
                    </w:rPr>
                    <w:t>Estimate</w:t>
                  </w:r>
                </w:p>
              </w:tc>
              <w:tc>
                <w:tcPr>
                  <w:tcW w:w="0" w:type="auto"/>
                  <w:tcBorders>
                    <w:top w:val="single" w:sz="6" w:space="0" w:color="C1C7D0"/>
                    <w:left w:val="single" w:sz="6" w:space="0" w:color="C1C7D0"/>
                    <w:bottom w:val="single" w:sz="6" w:space="0" w:color="C1C7D0"/>
                    <w:right w:val="single" w:sz="6" w:space="0" w:color="C1C7D0"/>
                  </w:tcBorders>
                  <w:tcMar>
                    <w:top w:w="45" w:type="dxa"/>
                    <w:left w:w="60" w:type="dxa"/>
                    <w:bottom w:w="45" w:type="dxa"/>
                    <w:right w:w="60" w:type="dxa"/>
                  </w:tcMar>
                  <w:vAlign w:val="center"/>
                  <w:hideMark/>
                </w:tcPr>
                <w:p w14:paraId="2B00CEA1" w14:textId="77777777" w:rsidR="007A2ADD" w:rsidRPr="007F7AA4" w:rsidRDefault="007A2ADD" w:rsidP="007A2ADD">
                  <w:pPr>
                    <w:widowControl/>
                    <w:kinsoku/>
                    <w:adjustRightInd/>
                    <w:rPr>
                      <w:rFonts w:eastAsiaTheme="majorEastAsia" w:cs="Times New Roman"/>
                      <w:kern w:val="0"/>
                      <w:sz w:val="24"/>
                      <w:szCs w:val="24"/>
                    </w:rPr>
                  </w:pPr>
                  <w:r w:rsidRPr="007F7AA4">
                    <w:rPr>
                      <w:rFonts w:eastAsiaTheme="majorEastAsia" w:cs="Times New Roman"/>
                      <w:kern w:val="0"/>
                      <w:sz w:val="24"/>
                      <w:szCs w:val="24"/>
                    </w:rPr>
                    <w:t>SNR (dB)</w:t>
                  </w:r>
                </w:p>
              </w:tc>
              <w:tc>
                <w:tcPr>
                  <w:tcW w:w="0" w:type="auto"/>
                  <w:tcBorders>
                    <w:top w:val="single" w:sz="6" w:space="0" w:color="C1C7D0"/>
                    <w:left w:val="single" w:sz="6" w:space="0" w:color="C1C7D0"/>
                    <w:bottom w:val="single" w:sz="6" w:space="0" w:color="C1C7D0"/>
                    <w:right w:val="single" w:sz="6" w:space="0" w:color="C1C7D0"/>
                  </w:tcBorders>
                  <w:tcMar>
                    <w:top w:w="45" w:type="dxa"/>
                    <w:left w:w="60" w:type="dxa"/>
                    <w:bottom w:w="45" w:type="dxa"/>
                    <w:right w:w="60" w:type="dxa"/>
                  </w:tcMar>
                  <w:vAlign w:val="center"/>
                  <w:hideMark/>
                </w:tcPr>
                <w:p w14:paraId="5903D20D" w14:textId="77777777" w:rsidR="007A2ADD" w:rsidRPr="007F7AA4" w:rsidRDefault="007A2ADD" w:rsidP="007A2ADD">
                  <w:pPr>
                    <w:widowControl/>
                    <w:kinsoku/>
                    <w:adjustRightInd/>
                    <w:rPr>
                      <w:rFonts w:eastAsiaTheme="majorEastAsia" w:cs="Times New Roman"/>
                      <w:kern w:val="0"/>
                      <w:sz w:val="24"/>
                      <w:szCs w:val="24"/>
                    </w:rPr>
                  </w:pPr>
                  <w:r w:rsidRPr="007F7AA4">
                    <w:rPr>
                      <w:rFonts w:eastAsiaTheme="majorEastAsia" w:cs="Times New Roman"/>
                      <w:kern w:val="0"/>
                      <w:sz w:val="24"/>
                      <w:szCs w:val="24"/>
                    </w:rPr>
                    <w:t>Gain State</w:t>
                  </w:r>
                </w:p>
              </w:tc>
            </w:tr>
          </w:tbl>
          <w:p w14:paraId="05A0A651" w14:textId="77777777" w:rsidR="007A2ADD" w:rsidRPr="007F7AA4" w:rsidRDefault="007A2ADD" w:rsidP="007A2ADD">
            <w:pPr>
              <w:widowControl/>
              <w:shd w:val="clear" w:color="auto" w:fill="F4F5F7"/>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t>--------------------------------------------------------------------------------------------------------------------------------</w:t>
            </w:r>
          </w:p>
          <w:tbl>
            <w:tblPr>
              <w:tblW w:w="0" w:type="dxa"/>
              <w:tblInd w:w="30" w:type="dxa"/>
              <w:tblCellMar>
                <w:top w:w="15" w:type="dxa"/>
                <w:left w:w="15" w:type="dxa"/>
                <w:bottom w:w="15" w:type="dxa"/>
                <w:right w:w="15" w:type="dxa"/>
              </w:tblCellMar>
              <w:tblLook w:val="04A0" w:firstRow="1" w:lastRow="0" w:firstColumn="1" w:lastColumn="0" w:noHBand="0" w:noVBand="1"/>
            </w:tblPr>
            <w:tblGrid>
              <w:gridCol w:w="240"/>
              <w:gridCol w:w="960"/>
              <w:gridCol w:w="360"/>
              <w:gridCol w:w="1061"/>
              <w:gridCol w:w="720"/>
              <w:gridCol w:w="860"/>
              <w:gridCol w:w="440"/>
              <w:gridCol w:w="440"/>
              <w:gridCol w:w="360"/>
              <w:gridCol w:w="240"/>
              <w:gridCol w:w="540"/>
              <w:gridCol w:w="1513"/>
            </w:tblGrid>
            <w:tr w:rsidR="007A2ADD" w:rsidRPr="007F7AA4" w14:paraId="6D824953" w14:textId="77777777" w:rsidTr="007A2ADD">
              <w:tc>
                <w:tcPr>
                  <w:tcW w:w="240" w:type="dxa"/>
                  <w:tcBorders>
                    <w:top w:val="single" w:sz="6" w:space="0" w:color="C1C7D0"/>
                    <w:left w:val="single" w:sz="6" w:space="0" w:color="C1C7D0"/>
                    <w:bottom w:val="single" w:sz="6" w:space="0" w:color="C1C7D0"/>
                    <w:right w:val="single" w:sz="6" w:space="0" w:color="C1C7D0"/>
                  </w:tcBorders>
                  <w:tcMar>
                    <w:top w:w="45" w:type="dxa"/>
                    <w:left w:w="60" w:type="dxa"/>
                    <w:bottom w:w="45" w:type="dxa"/>
                    <w:right w:w="60" w:type="dxa"/>
                  </w:tcMar>
                  <w:vAlign w:val="center"/>
                  <w:hideMark/>
                </w:tcPr>
                <w:p w14:paraId="7F1921E7" w14:textId="77777777" w:rsidR="007A2ADD" w:rsidRPr="007F7AA4" w:rsidRDefault="007A2ADD" w:rsidP="007A2ADD">
                  <w:pPr>
                    <w:widowControl/>
                    <w:kinsoku/>
                    <w:adjustRightInd/>
                    <w:spacing w:before="75" w:after="75"/>
                    <w:rPr>
                      <w:rFonts w:eastAsiaTheme="majorEastAsia" w:cs="Times New Roman"/>
                      <w:kern w:val="0"/>
                      <w:sz w:val="24"/>
                      <w:szCs w:val="24"/>
                    </w:rPr>
                  </w:pPr>
                  <w:r w:rsidRPr="007F7AA4">
                    <w:rPr>
                      <w:rFonts w:eastAsiaTheme="majorEastAsia" w:cs="Times New Roman"/>
                      <w:kern w:val="0"/>
                      <w:sz w:val="24"/>
                      <w:szCs w:val="24"/>
                    </w:rPr>
                    <w:t>0</w:t>
                  </w:r>
                </w:p>
              </w:tc>
              <w:tc>
                <w:tcPr>
                  <w:tcW w:w="960" w:type="dxa"/>
                  <w:tcBorders>
                    <w:top w:val="single" w:sz="6" w:space="0" w:color="C1C7D0"/>
                    <w:left w:val="single" w:sz="6" w:space="0" w:color="C1C7D0"/>
                    <w:bottom w:val="single" w:sz="6" w:space="0" w:color="C1C7D0"/>
                    <w:right w:val="single" w:sz="6" w:space="0" w:color="C1C7D0"/>
                  </w:tcBorders>
                  <w:tcMar>
                    <w:top w:w="45" w:type="dxa"/>
                    <w:left w:w="60" w:type="dxa"/>
                    <w:bottom w:w="45" w:type="dxa"/>
                    <w:right w:w="60" w:type="dxa"/>
                  </w:tcMar>
                  <w:vAlign w:val="center"/>
                  <w:hideMark/>
                </w:tcPr>
                <w:p w14:paraId="02369FC3" w14:textId="77777777" w:rsidR="007A2ADD" w:rsidRPr="007F7AA4" w:rsidRDefault="007A2ADD" w:rsidP="007A2ADD">
                  <w:pPr>
                    <w:widowControl/>
                    <w:kinsoku/>
                    <w:adjustRightInd/>
                    <w:spacing w:before="75" w:after="75"/>
                    <w:rPr>
                      <w:rFonts w:eastAsiaTheme="majorEastAsia" w:cs="Times New Roman"/>
                      <w:kern w:val="0"/>
                      <w:sz w:val="24"/>
                      <w:szCs w:val="24"/>
                    </w:rPr>
                  </w:pPr>
                  <w:r w:rsidRPr="007F7AA4">
                    <w:rPr>
                      <w:rFonts w:eastAsiaTheme="majorEastAsia" w:cs="Times New Roman"/>
                      <w:kern w:val="0"/>
                      <w:sz w:val="24"/>
                      <w:szCs w:val="24"/>
                    </w:rPr>
                    <w:t>2599474</w:t>
                  </w:r>
                </w:p>
              </w:tc>
              <w:tc>
                <w:tcPr>
                  <w:tcW w:w="360" w:type="dxa"/>
                  <w:tcBorders>
                    <w:top w:val="single" w:sz="6" w:space="0" w:color="C1C7D0"/>
                    <w:left w:val="single" w:sz="6" w:space="0" w:color="C1C7D0"/>
                    <w:bottom w:val="single" w:sz="6" w:space="0" w:color="C1C7D0"/>
                    <w:right w:val="single" w:sz="6" w:space="0" w:color="C1C7D0"/>
                  </w:tcBorders>
                  <w:tcMar>
                    <w:top w:w="45" w:type="dxa"/>
                    <w:left w:w="60" w:type="dxa"/>
                    <w:bottom w:w="45" w:type="dxa"/>
                    <w:right w:w="60" w:type="dxa"/>
                  </w:tcMar>
                  <w:vAlign w:val="center"/>
                  <w:hideMark/>
                </w:tcPr>
                <w:p w14:paraId="049BA1FB" w14:textId="77777777" w:rsidR="007A2ADD" w:rsidRPr="007F7AA4" w:rsidRDefault="007A2ADD" w:rsidP="007A2ADD">
                  <w:pPr>
                    <w:widowControl/>
                    <w:kinsoku/>
                    <w:adjustRightInd/>
                    <w:spacing w:before="75" w:after="75"/>
                    <w:rPr>
                      <w:rFonts w:eastAsiaTheme="majorEastAsia" w:cs="Times New Roman"/>
                      <w:kern w:val="0"/>
                      <w:sz w:val="24"/>
                      <w:szCs w:val="24"/>
                    </w:rPr>
                  </w:pPr>
                  <w:r w:rsidRPr="007F7AA4">
                    <w:rPr>
                      <w:rFonts w:eastAsiaTheme="majorEastAsia" w:cs="Times New Roman"/>
                      <w:kern w:val="0"/>
                      <w:sz w:val="24"/>
                      <w:szCs w:val="24"/>
                    </w:rPr>
                    <w:t>57</w:t>
                  </w:r>
                </w:p>
              </w:tc>
              <w:tc>
                <w:tcPr>
                  <w:tcW w:w="1061" w:type="dxa"/>
                  <w:tcBorders>
                    <w:top w:val="single" w:sz="6" w:space="0" w:color="C1C7D0"/>
                    <w:left w:val="single" w:sz="6" w:space="0" w:color="C1C7D0"/>
                    <w:bottom w:val="single" w:sz="6" w:space="0" w:color="C1C7D0"/>
                    <w:right w:val="single" w:sz="6" w:space="0" w:color="C1C7D0"/>
                  </w:tcBorders>
                  <w:tcMar>
                    <w:top w:w="45" w:type="dxa"/>
                    <w:left w:w="60" w:type="dxa"/>
                    <w:bottom w:w="45" w:type="dxa"/>
                    <w:right w:w="60" w:type="dxa"/>
                  </w:tcMar>
                  <w:vAlign w:val="center"/>
                  <w:hideMark/>
                </w:tcPr>
                <w:p w14:paraId="61A1DF1E" w14:textId="77777777" w:rsidR="007A2ADD" w:rsidRPr="007F7AA4" w:rsidRDefault="007A2ADD" w:rsidP="007A2ADD">
                  <w:pPr>
                    <w:widowControl/>
                    <w:kinsoku/>
                    <w:adjustRightInd/>
                    <w:spacing w:before="75" w:after="75"/>
                    <w:rPr>
                      <w:rFonts w:eastAsiaTheme="majorEastAsia" w:cs="Times New Roman"/>
                      <w:kern w:val="0"/>
                      <w:sz w:val="24"/>
                      <w:szCs w:val="24"/>
                    </w:rPr>
                  </w:pPr>
                  <w:r w:rsidRPr="007F7AA4">
                    <w:rPr>
                      <w:rFonts w:eastAsiaTheme="majorEastAsia" w:cs="Times New Roman"/>
                      <w:kern w:val="0"/>
                      <w:sz w:val="24"/>
                      <w:szCs w:val="24"/>
                    </w:rPr>
                    <w:t>GSM 900</w:t>
                  </w:r>
                </w:p>
              </w:tc>
              <w:tc>
                <w:tcPr>
                  <w:tcW w:w="720" w:type="dxa"/>
                  <w:tcBorders>
                    <w:top w:val="single" w:sz="6" w:space="0" w:color="C1C7D0"/>
                    <w:left w:val="single" w:sz="6" w:space="0" w:color="C1C7D0"/>
                    <w:bottom w:val="single" w:sz="6" w:space="0" w:color="C1C7D0"/>
                    <w:right w:val="single" w:sz="6" w:space="0" w:color="C1C7D0"/>
                  </w:tcBorders>
                  <w:tcMar>
                    <w:top w:w="45" w:type="dxa"/>
                    <w:left w:w="60" w:type="dxa"/>
                    <w:bottom w:w="45" w:type="dxa"/>
                    <w:right w:w="60" w:type="dxa"/>
                  </w:tcMar>
                  <w:vAlign w:val="center"/>
                  <w:hideMark/>
                </w:tcPr>
                <w:p w14:paraId="19F976EE" w14:textId="77777777" w:rsidR="007A2ADD" w:rsidRPr="007F7AA4" w:rsidRDefault="007A2ADD" w:rsidP="007A2ADD">
                  <w:pPr>
                    <w:widowControl/>
                    <w:kinsoku/>
                    <w:adjustRightInd/>
                    <w:spacing w:before="75" w:after="75"/>
                    <w:rPr>
                      <w:rFonts w:eastAsiaTheme="majorEastAsia" w:cs="Times New Roman"/>
                      <w:kern w:val="0"/>
                      <w:sz w:val="24"/>
                      <w:szCs w:val="24"/>
                    </w:rPr>
                  </w:pPr>
                  <w:r w:rsidRPr="007F7AA4">
                    <w:rPr>
                      <w:rFonts w:eastAsiaTheme="majorEastAsia" w:cs="Times New Roman"/>
                      <w:kern w:val="0"/>
                      <w:sz w:val="24"/>
                      <w:szCs w:val="24"/>
                    </w:rPr>
                    <w:t>26281</w:t>
                  </w:r>
                </w:p>
              </w:tc>
              <w:tc>
                <w:tcPr>
                  <w:tcW w:w="860" w:type="dxa"/>
                  <w:tcBorders>
                    <w:top w:val="single" w:sz="6" w:space="0" w:color="C1C7D0"/>
                    <w:left w:val="single" w:sz="6" w:space="0" w:color="C1C7D0"/>
                    <w:bottom w:val="single" w:sz="6" w:space="0" w:color="C1C7D0"/>
                    <w:right w:val="single" w:sz="6" w:space="0" w:color="C1C7D0"/>
                  </w:tcBorders>
                  <w:tcMar>
                    <w:top w:w="45" w:type="dxa"/>
                    <w:left w:w="60" w:type="dxa"/>
                    <w:bottom w:w="45" w:type="dxa"/>
                    <w:right w:w="60" w:type="dxa"/>
                  </w:tcMar>
                  <w:vAlign w:val="center"/>
                  <w:hideMark/>
                </w:tcPr>
                <w:p w14:paraId="12544861" w14:textId="77777777" w:rsidR="007A2ADD" w:rsidRPr="007F7AA4" w:rsidRDefault="007A2ADD" w:rsidP="007A2ADD">
                  <w:pPr>
                    <w:widowControl/>
                    <w:kinsoku/>
                    <w:adjustRightInd/>
                    <w:spacing w:before="75" w:after="75"/>
                    <w:rPr>
                      <w:rFonts w:eastAsiaTheme="majorEastAsia" w:cs="Times New Roman"/>
                      <w:color w:val="FF0000"/>
                      <w:kern w:val="0"/>
                      <w:sz w:val="24"/>
                      <w:szCs w:val="24"/>
                    </w:rPr>
                  </w:pPr>
                  <w:r w:rsidRPr="007F7AA4">
                    <w:rPr>
                      <w:rFonts w:eastAsiaTheme="majorEastAsia" w:cs="Times New Roman"/>
                      <w:color w:val="FF0000"/>
                      <w:kern w:val="0"/>
                      <w:sz w:val="24"/>
                      <w:szCs w:val="24"/>
                    </w:rPr>
                    <w:t>-103.44</w:t>
                  </w:r>
                </w:p>
              </w:tc>
              <w:tc>
                <w:tcPr>
                  <w:tcW w:w="440" w:type="dxa"/>
                  <w:tcBorders>
                    <w:top w:val="single" w:sz="6" w:space="0" w:color="C1C7D0"/>
                    <w:left w:val="single" w:sz="6" w:space="0" w:color="C1C7D0"/>
                    <w:bottom w:val="single" w:sz="6" w:space="0" w:color="C1C7D0"/>
                    <w:right w:val="single" w:sz="6" w:space="0" w:color="C1C7D0"/>
                  </w:tcBorders>
                  <w:tcMar>
                    <w:top w:w="45" w:type="dxa"/>
                    <w:left w:w="60" w:type="dxa"/>
                    <w:bottom w:w="45" w:type="dxa"/>
                    <w:right w:w="60" w:type="dxa"/>
                  </w:tcMar>
                  <w:vAlign w:val="center"/>
                  <w:hideMark/>
                </w:tcPr>
                <w:p w14:paraId="46696264" w14:textId="77777777" w:rsidR="007A2ADD" w:rsidRPr="007F7AA4" w:rsidRDefault="007A2ADD" w:rsidP="007A2ADD">
                  <w:pPr>
                    <w:widowControl/>
                    <w:kinsoku/>
                    <w:adjustRightInd/>
                    <w:spacing w:before="75" w:after="75"/>
                    <w:rPr>
                      <w:rFonts w:eastAsiaTheme="majorEastAsia" w:cs="Times New Roman"/>
                      <w:kern w:val="0"/>
                      <w:sz w:val="24"/>
                      <w:szCs w:val="24"/>
                    </w:rPr>
                  </w:pPr>
                  <w:r w:rsidRPr="007F7AA4">
                    <w:rPr>
                      <w:rFonts w:eastAsiaTheme="majorEastAsia" w:cs="Times New Roman"/>
                      <w:kern w:val="0"/>
                      <w:sz w:val="24"/>
                      <w:szCs w:val="24"/>
                    </w:rPr>
                    <w:t>17</w:t>
                  </w:r>
                </w:p>
              </w:tc>
              <w:tc>
                <w:tcPr>
                  <w:tcW w:w="440" w:type="dxa"/>
                  <w:tcBorders>
                    <w:top w:val="single" w:sz="6" w:space="0" w:color="C1C7D0"/>
                    <w:left w:val="single" w:sz="6" w:space="0" w:color="C1C7D0"/>
                    <w:bottom w:val="single" w:sz="6" w:space="0" w:color="C1C7D0"/>
                    <w:right w:val="single" w:sz="6" w:space="0" w:color="C1C7D0"/>
                  </w:tcBorders>
                  <w:tcMar>
                    <w:top w:w="45" w:type="dxa"/>
                    <w:left w:w="60" w:type="dxa"/>
                    <w:bottom w:w="45" w:type="dxa"/>
                    <w:right w:w="60" w:type="dxa"/>
                  </w:tcMar>
                  <w:vAlign w:val="center"/>
                  <w:hideMark/>
                </w:tcPr>
                <w:p w14:paraId="53F07629" w14:textId="77777777" w:rsidR="007A2ADD" w:rsidRPr="007F7AA4" w:rsidRDefault="007A2ADD" w:rsidP="007A2ADD">
                  <w:pPr>
                    <w:widowControl/>
                    <w:kinsoku/>
                    <w:adjustRightInd/>
                    <w:spacing w:before="75" w:after="75"/>
                    <w:rPr>
                      <w:rFonts w:eastAsiaTheme="majorEastAsia" w:cs="Times New Roman"/>
                      <w:kern w:val="0"/>
                      <w:sz w:val="24"/>
                      <w:szCs w:val="24"/>
                    </w:rPr>
                  </w:pPr>
                  <w:r w:rsidRPr="007F7AA4">
                    <w:rPr>
                      <w:rFonts w:eastAsiaTheme="majorEastAsia" w:cs="Times New Roman"/>
                      <w:kern w:val="0"/>
                      <w:sz w:val="24"/>
                      <w:szCs w:val="24"/>
                    </w:rPr>
                    <w:t>-10</w:t>
                  </w:r>
                </w:p>
              </w:tc>
              <w:tc>
                <w:tcPr>
                  <w:tcW w:w="360" w:type="dxa"/>
                  <w:tcBorders>
                    <w:top w:val="single" w:sz="6" w:space="0" w:color="C1C7D0"/>
                    <w:left w:val="single" w:sz="6" w:space="0" w:color="C1C7D0"/>
                    <w:bottom w:val="single" w:sz="6" w:space="0" w:color="C1C7D0"/>
                    <w:right w:val="single" w:sz="6" w:space="0" w:color="C1C7D0"/>
                  </w:tcBorders>
                  <w:tcMar>
                    <w:top w:w="45" w:type="dxa"/>
                    <w:left w:w="60" w:type="dxa"/>
                    <w:bottom w:w="45" w:type="dxa"/>
                    <w:right w:w="60" w:type="dxa"/>
                  </w:tcMar>
                  <w:vAlign w:val="center"/>
                  <w:hideMark/>
                </w:tcPr>
                <w:p w14:paraId="4AF1E8F2" w14:textId="77777777" w:rsidR="007A2ADD" w:rsidRPr="007F7AA4" w:rsidRDefault="007A2ADD" w:rsidP="007A2ADD">
                  <w:pPr>
                    <w:widowControl/>
                    <w:kinsoku/>
                    <w:adjustRightInd/>
                    <w:spacing w:before="75" w:after="75"/>
                    <w:rPr>
                      <w:rFonts w:eastAsiaTheme="majorEastAsia" w:cs="Times New Roman"/>
                      <w:kern w:val="0"/>
                      <w:sz w:val="24"/>
                      <w:szCs w:val="24"/>
                    </w:rPr>
                  </w:pPr>
                  <w:r w:rsidRPr="007F7AA4">
                    <w:rPr>
                      <w:rFonts w:eastAsiaTheme="majorEastAsia" w:cs="Times New Roman"/>
                      <w:kern w:val="0"/>
                      <w:sz w:val="24"/>
                      <w:szCs w:val="24"/>
                    </w:rPr>
                    <w:t>0</w:t>
                  </w:r>
                </w:p>
              </w:tc>
              <w:tc>
                <w:tcPr>
                  <w:tcW w:w="240" w:type="dxa"/>
                  <w:tcBorders>
                    <w:top w:val="single" w:sz="6" w:space="0" w:color="C1C7D0"/>
                    <w:left w:val="single" w:sz="6" w:space="0" w:color="C1C7D0"/>
                    <w:bottom w:val="single" w:sz="6" w:space="0" w:color="C1C7D0"/>
                    <w:right w:val="single" w:sz="6" w:space="0" w:color="C1C7D0"/>
                  </w:tcBorders>
                  <w:tcMar>
                    <w:top w:w="45" w:type="dxa"/>
                    <w:left w:w="60" w:type="dxa"/>
                    <w:bottom w:w="45" w:type="dxa"/>
                    <w:right w:w="60" w:type="dxa"/>
                  </w:tcMar>
                  <w:vAlign w:val="center"/>
                  <w:hideMark/>
                </w:tcPr>
                <w:p w14:paraId="3D8274E4" w14:textId="77777777" w:rsidR="007A2ADD" w:rsidRPr="007F7AA4" w:rsidRDefault="007A2ADD" w:rsidP="007A2ADD">
                  <w:pPr>
                    <w:widowControl/>
                    <w:kinsoku/>
                    <w:adjustRightInd/>
                    <w:spacing w:before="75" w:after="75"/>
                    <w:rPr>
                      <w:rFonts w:eastAsiaTheme="majorEastAsia" w:cs="Times New Roman"/>
                      <w:kern w:val="0"/>
                      <w:sz w:val="24"/>
                      <w:szCs w:val="24"/>
                    </w:rPr>
                  </w:pPr>
                  <w:r w:rsidRPr="007F7AA4">
                    <w:rPr>
                      <w:rFonts w:eastAsiaTheme="majorEastAsia" w:cs="Times New Roman"/>
                      <w:kern w:val="0"/>
                      <w:sz w:val="24"/>
                      <w:szCs w:val="24"/>
                    </w:rPr>
                    <w:t>0</w:t>
                  </w:r>
                </w:p>
              </w:tc>
              <w:tc>
                <w:tcPr>
                  <w:tcW w:w="540" w:type="dxa"/>
                  <w:tcBorders>
                    <w:top w:val="single" w:sz="6" w:space="0" w:color="C1C7D0"/>
                    <w:left w:val="single" w:sz="6" w:space="0" w:color="C1C7D0"/>
                    <w:bottom w:val="single" w:sz="6" w:space="0" w:color="C1C7D0"/>
                    <w:right w:val="single" w:sz="6" w:space="0" w:color="C1C7D0"/>
                  </w:tcBorders>
                  <w:tcMar>
                    <w:top w:w="45" w:type="dxa"/>
                    <w:left w:w="60" w:type="dxa"/>
                    <w:bottom w:w="45" w:type="dxa"/>
                    <w:right w:w="60" w:type="dxa"/>
                  </w:tcMar>
                  <w:vAlign w:val="center"/>
                  <w:hideMark/>
                </w:tcPr>
                <w:p w14:paraId="50CB14A9" w14:textId="77777777" w:rsidR="007A2ADD" w:rsidRPr="007F7AA4" w:rsidRDefault="007A2ADD" w:rsidP="007A2ADD">
                  <w:pPr>
                    <w:widowControl/>
                    <w:kinsoku/>
                    <w:adjustRightInd/>
                    <w:spacing w:before="75" w:after="75"/>
                    <w:rPr>
                      <w:rFonts w:eastAsiaTheme="majorEastAsia" w:cs="Times New Roman"/>
                      <w:kern w:val="0"/>
                      <w:sz w:val="24"/>
                      <w:szCs w:val="24"/>
                    </w:rPr>
                  </w:pPr>
                  <w:r w:rsidRPr="007F7AA4">
                    <w:rPr>
                      <w:rFonts w:eastAsiaTheme="majorEastAsia" w:cs="Times New Roman"/>
                      <w:kern w:val="0"/>
                      <w:sz w:val="24"/>
                      <w:szCs w:val="24"/>
                    </w:rPr>
                    <w:t>1.04</w:t>
                  </w:r>
                </w:p>
              </w:tc>
              <w:tc>
                <w:tcPr>
                  <w:tcW w:w="1513" w:type="dxa"/>
                  <w:tcBorders>
                    <w:top w:val="single" w:sz="6" w:space="0" w:color="C1C7D0"/>
                    <w:left w:val="single" w:sz="6" w:space="0" w:color="C1C7D0"/>
                    <w:bottom w:val="single" w:sz="6" w:space="0" w:color="C1C7D0"/>
                    <w:right w:val="single" w:sz="6" w:space="0" w:color="C1C7D0"/>
                  </w:tcBorders>
                  <w:tcMar>
                    <w:top w:w="45" w:type="dxa"/>
                    <w:left w:w="60" w:type="dxa"/>
                    <w:bottom w:w="45" w:type="dxa"/>
                    <w:right w:w="60" w:type="dxa"/>
                  </w:tcMar>
                  <w:vAlign w:val="center"/>
                  <w:hideMark/>
                </w:tcPr>
                <w:p w14:paraId="19E47C53" w14:textId="77777777" w:rsidR="007A2ADD" w:rsidRPr="007F7AA4" w:rsidRDefault="007A2ADD" w:rsidP="007A2ADD">
                  <w:pPr>
                    <w:widowControl/>
                    <w:kinsoku/>
                    <w:adjustRightInd/>
                    <w:spacing w:before="75" w:after="75"/>
                    <w:rPr>
                      <w:rFonts w:eastAsiaTheme="majorEastAsia" w:cs="Times New Roman"/>
                      <w:kern w:val="0"/>
                      <w:sz w:val="24"/>
                      <w:szCs w:val="24"/>
                    </w:rPr>
                  </w:pPr>
                  <w:r w:rsidRPr="007F7AA4">
                    <w:rPr>
                      <w:rFonts w:eastAsiaTheme="majorEastAsia" w:cs="Times New Roman"/>
                      <w:kern w:val="0"/>
                      <w:sz w:val="24"/>
                      <w:szCs w:val="24"/>
                    </w:rPr>
                    <w:t>Not Initialized</w:t>
                  </w:r>
                </w:p>
              </w:tc>
            </w:tr>
            <w:tr w:rsidR="007A2ADD" w:rsidRPr="007F7AA4" w14:paraId="14BB39C3" w14:textId="77777777" w:rsidTr="007A2ADD">
              <w:tc>
                <w:tcPr>
                  <w:tcW w:w="240" w:type="dxa"/>
                  <w:tcBorders>
                    <w:top w:val="single" w:sz="6" w:space="0" w:color="C1C7D0"/>
                    <w:left w:val="single" w:sz="6" w:space="0" w:color="C1C7D0"/>
                    <w:bottom w:val="single" w:sz="6" w:space="0" w:color="C1C7D0"/>
                    <w:right w:val="single" w:sz="6" w:space="0" w:color="C1C7D0"/>
                  </w:tcBorders>
                  <w:tcMar>
                    <w:top w:w="45" w:type="dxa"/>
                    <w:left w:w="60" w:type="dxa"/>
                    <w:bottom w:w="45" w:type="dxa"/>
                    <w:right w:w="60" w:type="dxa"/>
                  </w:tcMar>
                  <w:vAlign w:val="center"/>
                  <w:hideMark/>
                </w:tcPr>
                <w:p w14:paraId="3A43F8CD" w14:textId="77777777" w:rsidR="007A2ADD" w:rsidRPr="007F7AA4" w:rsidRDefault="007A2ADD" w:rsidP="007A2ADD">
                  <w:pPr>
                    <w:widowControl/>
                    <w:kinsoku/>
                    <w:adjustRightInd/>
                    <w:spacing w:before="75" w:after="75"/>
                    <w:rPr>
                      <w:rFonts w:eastAsiaTheme="majorEastAsia" w:cs="Times New Roman"/>
                      <w:kern w:val="0"/>
                      <w:sz w:val="24"/>
                      <w:szCs w:val="24"/>
                    </w:rPr>
                  </w:pPr>
                  <w:r w:rsidRPr="007F7AA4">
                    <w:rPr>
                      <w:rFonts w:eastAsiaTheme="majorEastAsia" w:cs="Times New Roman"/>
                      <w:kern w:val="0"/>
                      <w:sz w:val="24"/>
                      <w:szCs w:val="24"/>
                    </w:rPr>
                    <w:t>1</w:t>
                  </w:r>
                </w:p>
              </w:tc>
              <w:tc>
                <w:tcPr>
                  <w:tcW w:w="960" w:type="dxa"/>
                  <w:tcBorders>
                    <w:top w:val="single" w:sz="6" w:space="0" w:color="C1C7D0"/>
                    <w:left w:val="single" w:sz="6" w:space="0" w:color="C1C7D0"/>
                    <w:bottom w:val="single" w:sz="6" w:space="0" w:color="C1C7D0"/>
                    <w:right w:val="single" w:sz="6" w:space="0" w:color="C1C7D0"/>
                  </w:tcBorders>
                  <w:tcMar>
                    <w:top w:w="45" w:type="dxa"/>
                    <w:left w:w="60" w:type="dxa"/>
                    <w:bottom w:w="45" w:type="dxa"/>
                    <w:right w:w="60" w:type="dxa"/>
                  </w:tcMar>
                  <w:vAlign w:val="center"/>
                  <w:hideMark/>
                </w:tcPr>
                <w:p w14:paraId="5CACAFDB" w14:textId="77777777" w:rsidR="007A2ADD" w:rsidRPr="007F7AA4" w:rsidRDefault="007A2ADD" w:rsidP="007A2ADD">
                  <w:pPr>
                    <w:widowControl/>
                    <w:kinsoku/>
                    <w:adjustRightInd/>
                    <w:spacing w:before="75" w:after="75"/>
                    <w:rPr>
                      <w:rFonts w:eastAsiaTheme="majorEastAsia" w:cs="Times New Roman"/>
                      <w:kern w:val="0"/>
                      <w:sz w:val="24"/>
                      <w:szCs w:val="24"/>
                    </w:rPr>
                  </w:pPr>
                  <w:r w:rsidRPr="007F7AA4">
                    <w:rPr>
                      <w:rFonts w:eastAsiaTheme="majorEastAsia" w:cs="Times New Roman"/>
                      <w:kern w:val="0"/>
                      <w:sz w:val="24"/>
                      <w:szCs w:val="24"/>
                    </w:rPr>
                    <w:t>2599475</w:t>
                  </w:r>
                </w:p>
              </w:tc>
              <w:tc>
                <w:tcPr>
                  <w:tcW w:w="360" w:type="dxa"/>
                  <w:tcBorders>
                    <w:top w:val="single" w:sz="6" w:space="0" w:color="C1C7D0"/>
                    <w:left w:val="single" w:sz="6" w:space="0" w:color="C1C7D0"/>
                    <w:bottom w:val="single" w:sz="6" w:space="0" w:color="C1C7D0"/>
                    <w:right w:val="single" w:sz="6" w:space="0" w:color="C1C7D0"/>
                  </w:tcBorders>
                  <w:tcMar>
                    <w:top w:w="45" w:type="dxa"/>
                    <w:left w:w="60" w:type="dxa"/>
                    <w:bottom w:w="45" w:type="dxa"/>
                    <w:right w:w="60" w:type="dxa"/>
                  </w:tcMar>
                  <w:vAlign w:val="center"/>
                  <w:hideMark/>
                </w:tcPr>
                <w:p w14:paraId="67E3472A" w14:textId="77777777" w:rsidR="007A2ADD" w:rsidRPr="007F7AA4" w:rsidRDefault="007A2ADD" w:rsidP="007A2ADD">
                  <w:pPr>
                    <w:widowControl/>
                    <w:kinsoku/>
                    <w:adjustRightInd/>
                    <w:spacing w:before="75" w:after="75"/>
                    <w:rPr>
                      <w:rFonts w:eastAsiaTheme="majorEastAsia" w:cs="Times New Roman"/>
                      <w:kern w:val="0"/>
                      <w:sz w:val="24"/>
                      <w:szCs w:val="24"/>
                    </w:rPr>
                  </w:pPr>
                  <w:r w:rsidRPr="007F7AA4">
                    <w:rPr>
                      <w:rFonts w:eastAsiaTheme="majorEastAsia" w:cs="Times New Roman"/>
                      <w:kern w:val="0"/>
                      <w:sz w:val="24"/>
                      <w:szCs w:val="24"/>
                    </w:rPr>
                    <w:t>57</w:t>
                  </w:r>
                </w:p>
              </w:tc>
              <w:tc>
                <w:tcPr>
                  <w:tcW w:w="1061" w:type="dxa"/>
                  <w:tcBorders>
                    <w:top w:val="single" w:sz="6" w:space="0" w:color="C1C7D0"/>
                    <w:left w:val="single" w:sz="6" w:space="0" w:color="C1C7D0"/>
                    <w:bottom w:val="single" w:sz="6" w:space="0" w:color="C1C7D0"/>
                    <w:right w:val="single" w:sz="6" w:space="0" w:color="C1C7D0"/>
                  </w:tcBorders>
                  <w:tcMar>
                    <w:top w:w="45" w:type="dxa"/>
                    <w:left w:w="60" w:type="dxa"/>
                    <w:bottom w:w="45" w:type="dxa"/>
                    <w:right w:w="60" w:type="dxa"/>
                  </w:tcMar>
                  <w:vAlign w:val="center"/>
                  <w:hideMark/>
                </w:tcPr>
                <w:p w14:paraId="152DF199" w14:textId="77777777" w:rsidR="007A2ADD" w:rsidRPr="007F7AA4" w:rsidRDefault="007A2ADD" w:rsidP="007A2ADD">
                  <w:pPr>
                    <w:widowControl/>
                    <w:kinsoku/>
                    <w:adjustRightInd/>
                    <w:spacing w:before="75" w:after="75"/>
                    <w:rPr>
                      <w:rFonts w:eastAsiaTheme="majorEastAsia" w:cs="Times New Roman"/>
                      <w:kern w:val="0"/>
                      <w:sz w:val="24"/>
                      <w:szCs w:val="24"/>
                    </w:rPr>
                  </w:pPr>
                  <w:r w:rsidRPr="007F7AA4">
                    <w:rPr>
                      <w:rFonts w:eastAsiaTheme="majorEastAsia" w:cs="Times New Roman"/>
                      <w:kern w:val="0"/>
                      <w:sz w:val="24"/>
                      <w:szCs w:val="24"/>
                    </w:rPr>
                    <w:t>GSM 900</w:t>
                  </w:r>
                </w:p>
              </w:tc>
              <w:tc>
                <w:tcPr>
                  <w:tcW w:w="720" w:type="dxa"/>
                  <w:tcBorders>
                    <w:top w:val="single" w:sz="6" w:space="0" w:color="C1C7D0"/>
                    <w:left w:val="single" w:sz="6" w:space="0" w:color="C1C7D0"/>
                    <w:bottom w:val="single" w:sz="6" w:space="0" w:color="C1C7D0"/>
                    <w:right w:val="single" w:sz="6" w:space="0" w:color="C1C7D0"/>
                  </w:tcBorders>
                  <w:tcMar>
                    <w:top w:w="45" w:type="dxa"/>
                    <w:left w:w="60" w:type="dxa"/>
                    <w:bottom w:w="45" w:type="dxa"/>
                    <w:right w:w="60" w:type="dxa"/>
                  </w:tcMar>
                  <w:vAlign w:val="center"/>
                  <w:hideMark/>
                </w:tcPr>
                <w:p w14:paraId="1E9A3E2B" w14:textId="77777777" w:rsidR="007A2ADD" w:rsidRPr="007F7AA4" w:rsidRDefault="007A2ADD" w:rsidP="007A2ADD">
                  <w:pPr>
                    <w:widowControl/>
                    <w:kinsoku/>
                    <w:adjustRightInd/>
                    <w:spacing w:before="75" w:after="75"/>
                    <w:rPr>
                      <w:rFonts w:eastAsiaTheme="majorEastAsia" w:cs="Times New Roman"/>
                      <w:kern w:val="0"/>
                      <w:sz w:val="24"/>
                      <w:szCs w:val="24"/>
                    </w:rPr>
                  </w:pPr>
                  <w:r w:rsidRPr="007F7AA4">
                    <w:rPr>
                      <w:rFonts w:eastAsiaTheme="majorEastAsia" w:cs="Times New Roman"/>
                      <w:kern w:val="0"/>
                      <w:sz w:val="24"/>
                      <w:szCs w:val="24"/>
                    </w:rPr>
                    <w:t>20704</w:t>
                  </w:r>
                </w:p>
              </w:tc>
              <w:tc>
                <w:tcPr>
                  <w:tcW w:w="860" w:type="dxa"/>
                  <w:tcBorders>
                    <w:top w:val="single" w:sz="6" w:space="0" w:color="C1C7D0"/>
                    <w:left w:val="single" w:sz="6" w:space="0" w:color="C1C7D0"/>
                    <w:bottom w:val="single" w:sz="6" w:space="0" w:color="C1C7D0"/>
                    <w:right w:val="single" w:sz="6" w:space="0" w:color="C1C7D0"/>
                  </w:tcBorders>
                  <w:tcMar>
                    <w:top w:w="45" w:type="dxa"/>
                    <w:left w:w="60" w:type="dxa"/>
                    <w:bottom w:w="45" w:type="dxa"/>
                    <w:right w:w="60" w:type="dxa"/>
                  </w:tcMar>
                  <w:vAlign w:val="center"/>
                  <w:hideMark/>
                </w:tcPr>
                <w:p w14:paraId="1E4FCB52" w14:textId="77777777" w:rsidR="007A2ADD" w:rsidRPr="007F7AA4" w:rsidRDefault="007A2ADD" w:rsidP="007A2ADD">
                  <w:pPr>
                    <w:widowControl/>
                    <w:kinsoku/>
                    <w:adjustRightInd/>
                    <w:spacing w:before="75" w:after="75"/>
                    <w:rPr>
                      <w:rFonts w:eastAsiaTheme="majorEastAsia" w:cs="Times New Roman"/>
                      <w:color w:val="FF0000"/>
                      <w:kern w:val="0"/>
                      <w:sz w:val="24"/>
                      <w:szCs w:val="24"/>
                    </w:rPr>
                  </w:pPr>
                  <w:r w:rsidRPr="007F7AA4">
                    <w:rPr>
                      <w:rFonts w:eastAsiaTheme="majorEastAsia" w:cs="Times New Roman"/>
                      <w:color w:val="FF0000"/>
                      <w:kern w:val="0"/>
                      <w:sz w:val="24"/>
                      <w:szCs w:val="24"/>
                    </w:rPr>
                    <w:t>-104.50</w:t>
                  </w:r>
                </w:p>
              </w:tc>
              <w:tc>
                <w:tcPr>
                  <w:tcW w:w="440" w:type="dxa"/>
                  <w:tcBorders>
                    <w:top w:val="single" w:sz="6" w:space="0" w:color="C1C7D0"/>
                    <w:left w:val="single" w:sz="6" w:space="0" w:color="C1C7D0"/>
                    <w:bottom w:val="single" w:sz="6" w:space="0" w:color="C1C7D0"/>
                    <w:right w:val="single" w:sz="6" w:space="0" w:color="C1C7D0"/>
                  </w:tcBorders>
                  <w:tcMar>
                    <w:top w:w="45" w:type="dxa"/>
                    <w:left w:w="60" w:type="dxa"/>
                    <w:bottom w:w="45" w:type="dxa"/>
                    <w:right w:w="60" w:type="dxa"/>
                  </w:tcMar>
                  <w:vAlign w:val="center"/>
                  <w:hideMark/>
                </w:tcPr>
                <w:p w14:paraId="7637B824" w14:textId="77777777" w:rsidR="007A2ADD" w:rsidRPr="007F7AA4" w:rsidRDefault="007A2ADD" w:rsidP="007A2ADD">
                  <w:pPr>
                    <w:widowControl/>
                    <w:kinsoku/>
                    <w:adjustRightInd/>
                    <w:spacing w:before="75" w:after="75"/>
                    <w:rPr>
                      <w:rFonts w:eastAsiaTheme="majorEastAsia" w:cs="Times New Roman"/>
                      <w:kern w:val="0"/>
                      <w:sz w:val="24"/>
                      <w:szCs w:val="24"/>
                    </w:rPr>
                  </w:pPr>
                  <w:r w:rsidRPr="007F7AA4">
                    <w:rPr>
                      <w:rFonts w:eastAsiaTheme="majorEastAsia" w:cs="Times New Roman"/>
                      <w:kern w:val="0"/>
                      <w:sz w:val="24"/>
                      <w:szCs w:val="24"/>
                    </w:rPr>
                    <w:t>-7</w:t>
                  </w:r>
                </w:p>
              </w:tc>
              <w:tc>
                <w:tcPr>
                  <w:tcW w:w="440" w:type="dxa"/>
                  <w:tcBorders>
                    <w:top w:val="single" w:sz="6" w:space="0" w:color="C1C7D0"/>
                    <w:left w:val="single" w:sz="6" w:space="0" w:color="C1C7D0"/>
                    <w:bottom w:val="single" w:sz="6" w:space="0" w:color="C1C7D0"/>
                    <w:right w:val="single" w:sz="6" w:space="0" w:color="C1C7D0"/>
                  </w:tcBorders>
                  <w:tcMar>
                    <w:top w:w="45" w:type="dxa"/>
                    <w:left w:w="60" w:type="dxa"/>
                    <w:bottom w:w="45" w:type="dxa"/>
                    <w:right w:w="60" w:type="dxa"/>
                  </w:tcMar>
                  <w:vAlign w:val="center"/>
                  <w:hideMark/>
                </w:tcPr>
                <w:p w14:paraId="52A0357D" w14:textId="77777777" w:rsidR="007A2ADD" w:rsidRPr="007F7AA4" w:rsidRDefault="007A2ADD" w:rsidP="007A2ADD">
                  <w:pPr>
                    <w:widowControl/>
                    <w:kinsoku/>
                    <w:adjustRightInd/>
                    <w:spacing w:before="75" w:after="75"/>
                    <w:rPr>
                      <w:rFonts w:eastAsiaTheme="majorEastAsia" w:cs="Times New Roman"/>
                      <w:kern w:val="0"/>
                      <w:sz w:val="24"/>
                      <w:szCs w:val="24"/>
                    </w:rPr>
                  </w:pPr>
                  <w:r w:rsidRPr="007F7AA4">
                    <w:rPr>
                      <w:rFonts w:eastAsiaTheme="majorEastAsia" w:cs="Times New Roman"/>
                      <w:kern w:val="0"/>
                      <w:sz w:val="24"/>
                      <w:szCs w:val="24"/>
                    </w:rPr>
                    <w:t>-15</w:t>
                  </w:r>
                </w:p>
              </w:tc>
              <w:tc>
                <w:tcPr>
                  <w:tcW w:w="360" w:type="dxa"/>
                  <w:tcBorders>
                    <w:top w:val="single" w:sz="6" w:space="0" w:color="C1C7D0"/>
                    <w:left w:val="single" w:sz="6" w:space="0" w:color="C1C7D0"/>
                    <w:bottom w:val="single" w:sz="6" w:space="0" w:color="C1C7D0"/>
                    <w:right w:val="single" w:sz="6" w:space="0" w:color="C1C7D0"/>
                  </w:tcBorders>
                  <w:tcMar>
                    <w:top w:w="45" w:type="dxa"/>
                    <w:left w:w="60" w:type="dxa"/>
                    <w:bottom w:w="45" w:type="dxa"/>
                    <w:right w:w="60" w:type="dxa"/>
                  </w:tcMar>
                  <w:vAlign w:val="center"/>
                  <w:hideMark/>
                </w:tcPr>
                <w:p w14:paraId="6730D25A" w14:textId="77777777" w:rsidR="007A2ADD" w:rsidRPr="007F7AA4" w:rsidRDefault="007A2ADD" w:rsidP="007A2ADD">
                  <w:pPr>
                    <w:widowControl/>
                    <w:kinsoku/>
                    <w:adjustRightInd/>
                    <w:spacing w:before="75" w:after="75"/>
                    <w:rPr>
                      <w:rFonts w:eastAsiaTheme="majorEastAsia" w:cs="Times New Roman"/>
                      <w:kern w:val="0"/>
                      <w:sz w:val="24"/>
                      <w:szCs w:val="24"/>
                    </w:rPr>
                  </w:pPr>
                  <w:r w:rsidRPr="007F7AA4">
                    <w:rPr>
                      <w:rFonts w:eastAsiaTheme="majorEastAsia" w:cs="Times New Roman"/>
                      <w:kern w:val="0"/>
                      <w:sz w:val="24"/>
                      <w:szCs w:val="24"/>
                    </w:rPr>
                    <w:t>0</w:t>
                  </w:r>
                </w:p>
              </w:tc>
              <w:tc>
                <w:tcPr>
                  <w:tcW w:w="240" w:type="dxa"/>
                  <w:tcBorders>
                    <w:top w:val="single" w:sz="6" w:space="0" w:color="C1C7D0"/>
                    <w:left w:val="single" w:sz="6" w:space="0" w:color="C1C7D0"/>
                    <w:bottom w:val="single" w:sz="6" w:space="0" w:color="C1C7D0"/>
                    <w:right w:val="single" w:sz="6" w:space="0" w:color="C1C7D0"/>
                  </w:tcBorders>
                  <w:tcMar>
                    <w:top w:w="45" w:type="dxa"/>
                    <w:left w:w="60" w:type="dxa"/>
                    <w:bottom w:w="45" w:type="dxa"/>
                    <w:right w:w="60" w:type="dxa"/>
                  </w:tcMar>
                  <w:vAlign w:val="center"/>
                  <w:hideMark/>
                </w:tcPr>
                <w:p w14:paraId="5702ADA5" w14:textId="77777777" w:rsidR="007A2ADD" w:rsidRPr="007F7AA4" w:rsidRDefault="007A2ADD" w:rsidP="007A2ADD">
                  <w:pPr>
                    <w:widowControl/>
                    <w:kinsoku/>
                    <w:adjustRightInd/>
                    <w:spacing w:before="75" w:after="75"/>
                    <w:rPr>
                      <w:rFonts w:eastAsiaTheme="majorEastAsia" w:cs="Times New Roman"/>
                      <w:kern w:val="0"/>
                      <w:sz w:val="24"/>
                      <w:szCs w:val="24"/>
                    </w:rPr>
                  </w:pPr>
                  <w:r w:rsidRPr="007F7AA4">
                    <w:rPr>
                      <w:rFonts w:eastAsiaTheme="majorEastAsia" w:cs="Times New Roman"/>
                      <w:kern w:val="0"/>
                      <w:sz w:val="24"/>
                      <w:szCs w:val="24"/>
                    </w:rPr>
                    <w:t>0</w:t>
                  </w:r>
                </w:p>
              </w:tc>
              <w:tc>
                <w:tcPr>
                  <w:tcW w:w="540" w:type="dxa"/>
                  <w:tcBorders>
                    <w:top w:val="single" w:sz="6" w:space="0" w:color="C1C7D0"/>
                    <w:left w:val="single" w:sz="6" w:space="0" w:color="C1C7D0"/>
                    <w:bottom w:val="single" w:sz="6" w:space="0" w:color="C1C7D0"/>
                    <w:right w:val="single" w:sz="6" w:space="0" w:color="C1C7D0"/>
                  </w:tcBorders>
                  <w:tcMar>
                    <w:top w:w="45" w:type="dxa"/>
                    <w:left w:w="60" w:type="dxa"/>
                    <w:bottom w:w="45" w:type="dxa"/>
                    <w:right w:w="60" w:type="dxa"/>
                  </w:tcMar>
                  <w:vAlign w:val="center"/>
                  <w:hideMark/>
                </w:tcPr>
                <w:p w14:paraId="1CCC82D0" w14:textId="77777777" w:rsidR="007A2ADD" w:rsidRPr="007F7AA4" w:rsidRDefault="007A2ADD" w:rsidP="007A2ADD">
                  <w:pPr>
                    <w:widowControl/>
                    <w:kinsoku/>
                    <w:adjustRightInd/>
                    <w:spacing w:before="75" w:after="75"/>
                    <w:rPr>
                      <w:rFonts w:eastAsiaTheme="majorEastAsia" w:cs="Times New Roman"/>
                      <w:kern w:val="0"/>
                      <w:sz w:val="24"/>
                      <w:szCs w:val="24"/>
                    </w:rPr>
                  </w:pPr>
                  <w:r w:rsidRPr="007F7AA4">
                    <w:rPr>
                      <w:rFonts w:eastAsiaTheme="majorEastAsia" w:cs="Times New Roman"/>
                      <w:kern w:val="0"/>
                      <w:sz w:val="24"/>
                      <w:szCs w:val="24"/>
                    </w:rPr>
                    <w:t>0.23</w:t>
                  </w:r>
                </w:p>
              </w:tc>
              <w:tc>
                <w:tcPr>
                  <w:tcW w:w="1513" w:type="dxa"/>
                  <w:tcBorders>
                    <w:top w:val="single" w:sz="6" w:space="0" w:color="C1C7D0"/>
                    <w:left w:val="single" w:sz="6" w:space="0" w:color="C1C7D0"/>
                    <w:bottom w:val="single" w:sz="6" w:space="0" w:color="C1C7D0"/>
                    <w:right w:val="single" w:sz="6" w:space="0" w:color="C1C7D0"/>
                  </w:tcBorders>
                  <w:tcMar>
                    <w:top w:w="45" w:type="dxa"/>
                    <w:left w:w="60" w:type="dxa"/>
                    <w:bottom w:w="45" w:type="dxa"/>
                    <w:right w:w="60" w:type="dxa"/>
                  </w:tcMar>
                  <w:vAlign w:val="center"/>
                  <w:hideMark/>
                </w:tcPr>
                <w:p w14:paraId="6CC3204E" w14:textId="77777777" w:rsidR="007A2ADD" w:rsidRPr="007F7AA4" w:rsidRDefault="007A2ADD" w:rsidP="007A2ADD">
                  <w:pPr>
                    <w:widowControl/>
                    <w:kinsoku/>
                    <w:adjustRightInd/>
                    <w:spacing w:before="75" w:after="75"/>
                    <w:rPr>
                      <w:rFonts w:eastAsiaTheme="majorEastAsia" w:cs="Times New Roman"/>
                      <w:kern w:val="0"/>
                      <w:sz w:val="24"/>
                      <w:szCs w:val="24"/>
                    </w:rPr>
                  </w:pPr>
                  <w:r w:rsidRPr="007F7AA4">
                    <w:rPr>
                      <w:rFonts w:eastAsiaTheme="majorEastAsia" w:cs="Times New Roman"/>
                      <w:kern w:val="0"/>
                      <w:sz w:val="24"/>
                      <w:szCs w:val="24"/>
                    </w:rPr>
                    <w:t>Not Initialized</w:t>
                  </w:r>
                </w:p>
              </w:tc>
            </w:tr>
            <w:tr w:rsidR="007A2ADD" w:rsidRPr="007F7AA4" w14:paraId="40504DDE" w14:textId="77777777" w:rsidTr="007A2ADD">
              <w:tc>
                <w:tcPr>
                  <w:tcW w:w="240" w:type="dxa"/>
                  <w:tcBorders>
                    <w:top w:val="single" w:sz="6" w:space="0" w:color="C1C7D0"/>
                    <w:left w:val="single" w:sz="6" w:space="0" w:color="C1C7D0"/>
                    <w:bottom w:val="single" w:sz="6" w:space="0" w:color="C1C7D0"/>
                    <w:right w:val="single" w:sz="6" w:space="0" w:color="C1C7D0"/>
                  </w:tcBorders>
                  <w:tcMar>
                    <w:top w:w="45" w:type="dxa"/>
                    <w:left w:w="60" w:type="dxa"/>
                    <w:bottom w:w="45" w:type="dxa"/>
                    <w:right w:w="60" w:type="dxa"/>
                  </w:tcMar>
                  <w:vAlign w:val="center"/>
                  <w:hideMark/>
                </w:tcPr>
                <w:p w14:paraId="6DA3B731" w14:textId="77777777" w:rsidR="007A2ADD" w:rsidRPr="007F7AA4" w:rsidRDefault="007A2ADD" w:rsidP="007A2ADD">
                  <w:pPr>
                    <w:widowControl/>
                    <w:kinsoku/>
                    <w:adjustRightInd/>
                    <w:spacing w:before="75" w:after="75"/>
                    <w:rPr>
                      <w:rFonts w:eastAsiaTheme="majorEastAsia" w:cs="Times New Roman"/>
                      <w:kern w:val="0"/>
                      <w:sz w:val="24"/>
                      <w:szCs w:val="24"/>
                    </w:rPr>
                  </w:pPr>
                  <w:r w:rsidRPr="007F7AA4">
                    <w:rPr>
                      <w:rFonts w:eastAsiaTheme="majorEastAsia" w:cs="Times New Roman"/>
                      <w:kern w:val="0"/>
                      <w:sz w:val="24"/>
                      <w:szCs w:val="24"/>
                    </w:rPr>
                    <w:t>2</w:t>
                  </w:r>
                </w:p>
              </w:tc>
              <w:tc>
                <w:tcPr>
                  <w:tcW w:w="960" w:type="dxa"/>
                  <w:tcBorders>
                    <w:top w:val="single" w:sz="6" w:space="0" w:color="C1C7D0"/>
                    <w:left w:val="single" w:sz="6" w:space="0" w:color="C1C7D0"/>
                    <w:bottom w:val="single" w:sz="6" w:space="0" w:color="C1C7D0"/>
                    <w:right w:val="single" w:sz="6" w:space="0" w:color="C1C7D0"/>
                  </w:tcBorders>
                  <w:tcMar>
                    <w:top w:w="45" w:type="dxa"/>
                    <w:left w:w="60" w:type="dxa"/>
                    <w:bottom w:w="45" w:type="dxa"/>
                    <w:right w:w="60" w:type="dxa"/>
                  </w:tcMar>
                  <w:vAlign w:val="center"/>
                  <w:hideMark/>
                </w:tcPr>
                <w:p w14:paraId="3CB7CC56" w14:textId="77777777" w:rsidR="007A2ADD" w:rsidRPr="007F7AA4" w:rsidRDefault="007A2ADD" w:rsidP="007A2ADD">
                  <w:pPr>
                    <w:widowControl/>
                    <w:kinsoku/>
                    <w:adjustRightInd/>
                    <w:spacing w:before="75" w:after="75"/>
                    <w:rPr>
                      <w:rFonts w:eastAsiaTheme="majorEastAsia" w:cs="Times New Roman"/>
                      <w:kern w:val="0"/>
                      <w:sz w:val="24"/>
                      <w:szCs w:val="24"/>
                    </w:rPr>
                  </w:pPr>
                  <w:r w:rsidRPr="007F7AA4">
                    <w:rPr>
                      <w:rFonts w:eastAsiaTheme="majorEastAsia" w:cs="Times New Roman"/>
                      <w:kern w:val="0"/>
                      <w:sz w:val="24"/>
                      <w:szCs w:val="24"/>
                    </w:rPr>
                    <w:t>2599476</w:t>
                  </w:r>
                </w:p>
              </w:tc>
              <w:tc>
                <w:tcPr>
                  <w:tcW w:w="360" w:type="dxa"/>
                  <w:tcBorders>
                    <w:top w:val="single" w:sz="6" w:space="0" w:color="C1C7D0"/>
                    <w:left w:val="single" w:sz="6" w:space="0" w:color="C1C7D0"/>
                    <w:bottom w:val="single" w:sz="6" w:space="0" w:color="C1C7D0"/>
                    <w:right w:val="single" w:sz="6" w:space="0" w:color="C1C7D0"/>
                  </w:tcBorders>
                  <w:tcMar>
                    <w:top w:w="45" w:type="dxa"/>
                    <w:left w:w="60" w:type="dxa"/>
                    <w:bottom w:w="45" w:type="dxa"/>
                    <w:right w:w="60" w:type="dxa"/>
                  </w:tcMar>
                  <w:vAlign w:val="center"/>
                  <w:hideMark/>
                </w:tcPr>
                <w:p w14:paraId="7226CAB1" w14:textId="77777777" w:rsidR="007A2ADD" w:rsidRPr="007F7AA4" w:rsidRDefault="007A2ADD" w:rsidP="007A2ADD">
                  <w:pPr>
                    <w:widowControl/>
                    <w:kinsoku/>
                    <w:adjustRightInd/>
                    <w:spacing w:before="75" w:after="75"/>
                    <w:rPr>
                      <w:rFonts w:eastAsiaTheme="majorEastAsia" w:cs="Times New Roman"/>
                      <w:kern w:val="0"/>
                      <w:sz w:val="24"/>
                      <w:szCs w:val="24"/>
                    </w:rPr>
                  </w:pPr>
                  <w:r w:rsidRPr="007F7AA4">
                    <w:rPr>
                      <w:rFonts w:eastAsiaTheme="majorEastAsia" w:cs="Times New Roman"/>
                      <w:kern w:val="0"/>
                      <w:sz w:val="24"/>
                      <w:szCs w:val="24"/>
                    </w:rPr>
                    <w:t>57</w:t>
                  </w:r>
                </w:p>
              </w:tc>
              <w:tc>
                <w:tcPr>
                  <w:tcW w:w="1061" w:type="dxa"/>
                  <w:tcBorders>
                    <w:top w:val="single" w:sz="6" w:space="0" w:color="C1C7D0"/>
                    <w:left w:val="single" w:sz="6" w:space="0" w:color="C1C7D0"/>
                    <w:bottom w:val="single" w:sz="6" w:space="0" w:color="C1C7D0"/>
                    <w:right w:val="single" w:sz="6" w:space="0" w:color="C1C7D0"/>
                  </w:tcBorders>
                  <w:tcMar>
                    <w:top w:w="45" w:type="dxa"/>
                    <w:left w:w="60" w:type="dxa"/>
                    <w:bottom w:w="45" w:type="dxa"/>
                    <w:right w:w="60" w:type="dxa"/>
                  </w:tcMar>
                  <w:vAlign w:val="center"/>
                  <w:hideMark/>
                </w:tcPr>
                <w:p w14:paraId="553AE521" w14:textId="77777777" w:rsidR="007A2ADD" w:rsidRPr="007F7AA4" w:rsidRDefault="007A2ADD" w:rsidP="007A2ADD">
                  <w:pPr>
                    <w:widowControl/>
                    <w:kinsoku/>
                    <w:adjustRightInd/>
                    <w:spacing w:before="75" w:after="75"/>
                    <w:rPr>
                      <w:rFonts w:eastAsiaTheme="majorEastAsia" w:cs="Times New Roman"/>
                      <w:kern w:val="0"/>
                      <w:sz w:val="24"/>
                      <w:szCs w:val="24"/>
                    </w:rPr>
                  </w:pPr>
                  <w:r w:rsidRPr="007F7AA4">
                    <w:rPr>
                      <w:rFonts w:eastAsiaTheme="majorEastAsia" w:cs="Times New Roman"/>
                      <w:kern w:val="0"/>
                      <w:sz w:val="24"/>
                      <w:szCs w:val="24"/>
                    </w:rPr>
                    <w:t>GSM 900</w:t>
                  </w:r>
                </w:p>
              </w:tc>
              <w:tc>
                <w:tcPr>
                  <w:tcW w:w="720" w:type="dxa"/>
                  <w:tcBorders>
                    <w:top w:val="single" w:sz="6" w:space="0" w:color="C1C7D0"/>
                    <w:left w:val="single" w:sz="6" w:space="0" w:color="C1C7D0"/>
                    <w:bottom w:val="single" w:sz="6" w:space="0" w:color="C1C7D0"/>
                    <w:right w:val="single" w:sz="6" w:space="0" w:color="C1C7D0"/>
                  </w:tcBorders>
                  <w:tcMar>
                    <w:top w:w="45" w:type="dxa"/>
                    <w:left w:w="60" w:type="dxa"/>
                    <w:bottom w:w="45" w:type="dxa"/>
                    <w:right w:w="60" w:type="dxa"/>
                  </w:tcMar>
                  <w:vAlign w:val="center"/>
                  <w:hideMark/>
                </w:tcPr>
                <w:p w14:paraId="4F751481" w14:textId="77777777" w:rsidR="007A2ADD" w:rsidRPr="007F7AA4" w:rsidRDefault="007A2ADD" w:rsidP="007A2ADD">
                  <w:pPr>
                    <w:widowControl/>
                    <w:kinsoku/>
                    <w:adjustRightInd/>
                    <w:spacing w:before="75" w:after="75"/>
                    <w:rPr>
                      <w:rFonts w:eastAsiaTheme="majorEastAsia" w:cs="Times New Roman"/>
                      <w:kern w:val="0"/>
                      <w:sz w:val="24"/>
                      <w:szCs w:val="24"/>
                    </w:rPr>
                  </w:pPr>
                  <w:r w:rsidRPr="007F7AA4">
                    <w:rPr>
                      <w:rFonts w:eastAsiaTheme="majorEastAsia" w:cs="Times New Roman"/>
                      <w:kern w:val="0"/>
                      <w:sz w:val="24"/>
                      <w:szCs w:val="24"/>
                    </w:rPr>
                    <w:t>22997</w:t>
                  </w:r>
                </w:p>
              </w:tc>
              <w:tc>
                <w:tcPr>
                  <w:tcW w:w="860" w:type="dxa"/>
                  <w:tcBorders>
                    <w:top w:val="single" w:sz="6" w:space="0" w:color="C1C7D0"/>
                    <w:left w:val="single" w:sz="6" w:space="0" w:color="C1C7D0"/>
                    <w:bottom w:val="single" w:sz="6" w:space="0" w:color="C1C7D0"/>
                    <w:right w:val="single" w:sz="6" w:space="0" w:color="C1C7D0"/>
                  </w:tcBorders>
                  <w:tcMar>
                    <w:top w:w="45" w:type="dxa"/>
                    <w:left w:w="60" w:type="dxa"/>
                    <w:bottom w:w="45" w:type="dxa"/>
                    <w:right w:w="60" w:type="dxa"/>
                  </w:tcMar>
                  <w:vAlign w:val="center"/>
                  <w:hideMark/>
                </w:tcPr>
                <w:p w14:paraId="59A079D2" w14:textId="77777777" w:rsidR="007A2ADD" w:rsidRPr="007F7AA4" w:rsidRDefault="007A2ADD" w:rsidP="007A2ADD">
                  <w:pPr>
                    <w:widowControl/>
                    <w:kinsoku/>
                    <w:adjustRightInd/>
                    <w:spacing w:before="75" w:after="75"/>
                    <w:rPr>
                      <w:rFonts w:eastAsiaTheme="majorEastAsia" w:cs="Times New Roman"/>
                      <w:color w:val="FF0000"/>
                      <w:kern w:val="0"/>
                      <w:sz w:val="24"/>
                      <w:szCs w:val="24"/>
                    </w:rPr>
                  </w:pPr>
                  <w:r w:rsidRPr="007F7AA4">
                    <w:rPr>
                      <w:rFonts w:eastAsiaTheme="majorEastAsia" w:cs="Times New Roman"/>
                      <w:color w:val="FF0000"/>
                      <w:kern w:val="0"/>
                      <w:sz w:val="24"/>
                      <w:szCs w:val="24"/>
                    </w:rPr>
                    <w:t>-104.00</w:t>
                  </w:r>
                </w:p>
              </w:tc>
              <w:tc>
                <w:tcPr>
                  <w:tcW w:w="440" w:type="dxa"/>
                  <w:tcBorders>
                    <w:top w:val="single" w:sz="6" w:space="0" w:color="C1C7D0"/>
                    <w:left w:val="single" w:sz="6" w:space="0" w:color="C1C7D0"/>
                    <w:bottom w:val="single" w:sz="6" w:space="0" w:color="C1C7D0"/>
                    <w:right w:val="single" w:sz="6" w:space="0" w:color="C1C7D0"/>
                  </w:tcBorders>
                  <w:tcMar>
                    <w:top w:w="45" w:type="dxa"/>
                    <w:left w:w="60" w:type="dxa"/>
                    <w:bottom w:w="45" w:type="dxa"/>
                    <w:right w:w="60" w:type="dxa"/>
                  </w:tcMar>
                  <w:vAlign w:val="center"/>
                  <w:hideMark/>
                </w:tcPr>
                <w:p w14:paraId="7C6E48C6" w14:textId="77777777" w:rsidR="007A2ADD" w:rsidRPr="007F7AA4" w:rsidRDefault="007A2ADD" w:rsidP="007A2ADD">
                  <w:pPr>
                    <w:widowControl/>
                    <w:kinsoku/>
                    <w:adjustRightInd/>
                    <w:spacing w:before="75" w:after="75"/>
                    <w:rPr>
                      <w:rFonts w:eastAsiaTheme="majorEastAsia" w:cs="Times New Roman"/>
                      <w:kern w:val="0"/>
                      <w:sz w:val="24"/>
                      <w:szCs w:val="24"/>
                    </w:rPr>
                  </w:pPr>
                  <w:r w:rsidRPr="007F7AA4">
                    <w:rPr>
                      <w:rFonts w:eastAsiaTheme="majorEastAsia" w:cs="Times New Roman"/>
                      <w:kern w:val="0"/>
                      <w:sz w:val="24"/>
                      <w:szCs w:val="24"/>
                    </w:rPr>
                    <w:t>0</w:t>
                  </w:r>
                </w:p>
              </w:tc>
              <w:tc>
                <w:tcPr>
                  <w:tcW w:w="440" w:type="dxa"/>
                  <w:tcBorders>
                    <w:top w:val="single" w:sz="6" w:space="0" w:color="C1C7D0"/>
                    <w:left w:val="single" w:sz="6" w:space="0" w:color="C1C7D0"/>
                    <w:bottom w:val="single" w:sz="6" w:space="0" w:color="C1C7D0"/>
                    <w:right w:val="single" w:sz="6" w:space="0" w:color="C1C7D0"/>
                  </w:tcBorders>
                  <w:tcMar>
                    <w:top w:w="45" w:type="dxa"/>
                    <w:left w:w="60" w:type="dxa"/>
                    <w:bottom w:w="45" w:type="dxa"/>
                    <w:right w:w="60" w:type="dxa"/>
                  </w:tcMar>
                  <w:vAlign w:val="center"/>
                  <w:hideMark/>
                </w:tcPr>
                <w:p w14:paraId="2DEACBD1" w14:textId="77777777" w:rsidR="007A2ADD" w:rsidRPr="007F7AA4" w:rsidRDefault="007A2ADD" w:rsidP="007A2ADD">
                  <w:pPr>
                    <w:widowControl/>
                    <w:kinsoku/>
                    <w:adjustRightInd/>
                    <w:spacing w:before="75" w:after="75"/>
                    <w:rPr>
                      <w:rFonts w:eastAsiaTheme="majorEastAsia" w:cs="Times New Roman"/>
                      <w:kern w:val="0"/>
                      <w:sz w:val="24"/>
                      <w:szCs w:val="24"/>
                    </w:rPr>
                  </w:pPr>
                  <w:r w:rsidRPr="007F7AA4">
                    <w:rPr>
                      <w:rFonts w:eastAsiaTheme="majorEastAsia" w:cs="Times New Roman"/>
                      <w:kern w:val="0"/>
                      <w:sz w:val="24"/>
                      <w:szCs w:val="24"/>
                    </w:rPr>
                    <w:t>-1</w:t>
                  </w:r>
                </w:p>
              </w:tc>
              <w:tc>
                <w:tcPr>
                  <w:tcW w:w="360" w:type="dxa"/>
                  <w:tcBorders>
                    <w:top w:val="single" w:sz="6" w:space="0" w:color="C1C7D0"/>
                    <w:left w:val="single" w:sz="6" w:space="0" w:color="C1C7D0"/>
                    <w:bottom w:val="single" w:sz="6" w:space="0" w:color="C1C7D0"/>
                    <w:right w:val="single" w:sz="6" w:space="0" w:color="C1C7D0"/>
                  </w:tcBorders>
                  <w:tcMar>
                    <w:top w:w="45" w:type="dxa"/>
                    <w:left w:w="60" w:type="dxa"/>
                    <w:bottom w:w="45" w:type="dxa"/>
                    <w:right w:w="60" w:type="dxa"/>
                  </w:tcMar>
                  <w:vAlign w:val="center"/>
                  <w:hideMark/>
                </w:tcPr>
                <w:p w14:paraId="2399DC61" w14:textId="77777777" w:rsidR="007A2ADD" w:rsidRPr="007F7AA4" w:rsidRDefault="007A2ADD" w:rsidP="007A2ADD">
                  <w:pPr>
                    <w:widowControl/>
                    <w:kinsoku/>
                    <w:adjustRightInd/>
                    <w:spacing w:before="75" w:after="75"/>
                    <w:rPr>
                      <w:rFonts w:eastAsiaTheme="majorEastAsia" w:cs="Times New Roman"/>
                      <w:kern w:val="0"/>
                      <w:sz w:val="24"/>
                      <w:szCs w:val="24"/>
                    </w:rPr>
                  </w:pPr>
                  <w:r w:rsidRPr="007F7AA4">
                    <w:rPr>
                      <w:rFonts w:eastAsiaTheme="majorEastAsia" w:cs="Times New Roman"/>
                      <w:kern w:val="0"/>
                      <w:sz w:val="24"/>
                      <w:szCs w:val="24"/>
                    </w:rPr>
                    <w:t>0</w:t>
                  </w:r>
                </w:p>
              </w:tc>
              <w:tc>
                <w:tcPr>
                  <w:tcW w:w="240" w:type="dxa"/>
                  <w:tcBorders>
                    <w:top w:val="single" w:sz="6" w:space="0" w:color="C1C7D0"/>
                    <w:left w:val="single" w:sz="6" w:space="0" w:color="C1C7D0"/>
                    <w:bottom w:val="single" w:sz="6" w:space="0" w:color="C1C7D0"/>
                    <w:right w:val="single" w:sz="6" w:space="0" w:color="C1C7D0"/>
                  </w:tcBorders>
                  <w:tcMar>
                    <w:top w:w="45" w:type="dxa"/>
                    <w:left w:w="60" w:type="dxa"/>
                    <w:bottom w:w="45" w:type="dxa"/>
                    <w:right w:w="60" w:type="dxa"/>
                  </w:tcMar>
                  <w:vAlign w:val="center"/>
                  <w:hideMark/>
                </w:tcPr>
                <w:p w14:paraId="60A84BB4" w14:textId="77777777" w:rsidR="007A2ADD" w:rsidRPr="007F7AA4" w:rsidRDefault="007A2ADD" w:rsidP="007A2ADD">
                  <w:pPr>
                    <w:widowControl/>
                    <w:kinsoku/>
                    <w:adjustRightInd/>
                    <w:spacing w:before="75" w:after="75"/>
                    <w:rPr>
                      <w:rFonts w:eastAsiaTheme="majorEastAsia" w:cs="Times New Roman"/>
                      <w:kern w:val="0"/>
                      <w:sz w:val="24"/>
                      <w:szCs w:val="24"/>
                    </w:rPr>
                  </w:pPr>
                  <w:r w:rsidRPr="007F7AA4">
                    <w:rPr>
                      <w:rFonts w:eastAsiaTheme="majorEastAsia" w:cs="Times New Roman"/>
                      <w:kern w:val="0"/>
                      <w:sz w:val="24"/>
                      <w:szCs w:val="24"/>
                    </w:rPr>
                    <w:t>0</w:t>
                  </w:r>
                </w:p>
              </w:tc>
              <w:tc>
                <w:tcPr>
                  <w:tcW w:w="540" w:type="dxa"/>
                  <w:tcBorders>
                    <w:top w:val="single" w:sz="6" w:space="0" w:color="C1C7D0"/>
                    <w:left w:val="single" w:sz="6" w:space="0" w:color="C1C7D0"/>
                    <w:bottom w:val="single" w:sz="6" w:space="0" w:color="C1C7D0"/>
                    <w:right w:val="single" w:sz="6" w:space="0" w:color="C1C7D0"/>
                  </w:tcBorders>
                  <w:tcMar>
                    <w:top w:w="45" w:type="dxa"/>
                    <w:left w:w="60" w:type="dxa"/>
                    <w:bottom w:w="45" w:type="dxa"/>
                    <w:right w:w="60" w:type="dxa"/>
                  </w:tcMar>
                  <w:vAlign w:val="center"/>
                  <w:hideMark/>
                </w:tcPr>
                <w:p w14:paraId="336D29C2" w14:textId="77777777" w:rsidR="007A2ADD" w:rsidRPr="007F7AA4" w:rsidRDefault="007A2ADD" w:rsidP="007A2ADD">
                  <w:pPr>
                    <w:widowControl/>
                    <w:kinsoku/>
                    <w:adjustRightInd/>
                    <w:spacing w:before="75" w:after="75"/>
                    <w:rPr>
                      <w:rFonts w:eastAsiaTheme="majorEastAsia" w:cs="Times New Roman"/>
                      <w:kern w:val="0"/>
                      <w:sz w:val="24"/>
                      <w:szCs w:val="24"/>
                    </w:rPr>
                  </w:pPr>
                  <w:r w:rsidRPr="007F7AA4">
                    <w:rPr>
                      <w:rFonts w:eastAsiaTheme="majorEastAsia" w:cs="Times New Roman"/>
                      <w:kern w:val="0"/>
                      <w:sz w:val="24"/>
                      <w:szCs w:val="24"/>
                    </w:rPr>
                    <w:t>3.09</w:t>
                  </w:r>
                </w:p>
              </w:tc>
              <w:tc>
                <w:tcPr>
                  <w:tcW w:w="1513" w:type="dxa"/>
                  <w:tcBorders>
                    <w:top w:val="single" w:sz="6" w:space="0" w:color="C1C7D0"/>
                    <w:left w:val="single" w:sz="6" w:space="0" w:color="C1C7D0"/>
                    <w:bottom w:val="single" w:sz="6" w:space="0" w:color="C1C7D0"/>
                    <w:right w:val="single" w:sz="6" w:space="0" w:color="C1C7D0"/>
                  </w:tcBorders>
                  <w:tcMar>
                    <w:top w:w="45" w:type="dxa"/>
                    <w:left w:w="60" w:type="dxa"/>
                    <w:bottom w:w="45" w:type="dxa"/>
                    <w:right w:w="60" w:type="dxa"/>
                  </w:tcMar>
                  <w:vAlign w:val="center"/>
                  <w:hideMark/>
                </w:tcPr>
                <w:p w14:paraId="7DE7CA7E" w14:textId="77777777" w:rsidR="007A2ADD" w:rsidRPr="007F7AA4" w:rsidRDefault="007A2ADD" w:rsidP="007A2ADD">
                  <w:pPr>
                    <w:widowControl/>
                    <w:kinsoku/>
                    <w:adjustRightInd/>
                    <w:spacing w:before="75" w:after="75"/>
                    <w:rPr>
                      <w:rFonts w:eastAsiaTheme="majorEastAsia" w:cs="Times New Roman"/>
                      <w:kern w:val="0"/>
                      <w:sz w:val="24"/>
                      <w:szCs w:val="24"/>
                    </w:rPr>
                  </w:pPr>
                  <w:r w:rsidRPr="007F7AA4">
                    <w:rPr>
                      <w:rFonts w:eastAsiaTheme="majorEastAsia" w:cs="Times New Roman"/>
                      <w:kern w:val="0"/>
                      <w:sz w:val="24"/>
                      <w:szCs w:val="24"/>
                    </w:rPr>
                    <w:t>Not Initialized</w:t>
                  </w:r>
                </w:p>
              </w:tc>
            </w:tr>
            <w:tr w:rsidR="007A2ADD" w:rsidRPr="007F7AA4" w14:paraId="7ECD04CD" w14:textId="77777777" w:rsidTr="007A2ADD">
              <w:tc>
                <w:tcPr>
                  <w:tcW w:w="240" w:type="dxa"/>
                  <w:tcBorders>
                    <w:top w:val="single" w:sz="6" w:space="0" w:color="C1C7D0"/>
                    <w:left w:val="single" w:sz="6" w:space="0" w:color="C1C7D0"/>
                    <w:bottom w:val="single" w:sz="6" w:space="0" w:color="C1C7D0"/>
                    <w:right w:val="single" w:sz="6" w:space="0" w:color="C1C7D0"/>
                  </w:tcBorders>
                  <w:tcMar>
                    <w:top w:w="45" w:type="dxa"/>
                    <w:left w:w="60" w:type="dxa"/>
                    <w:bottom w:w="45" w:type="dxa"/>
                    <w:right w:w="60" w:type="dxa"/>
                  </w:tcMar>
                  <w:vAlign w:val="center"/>
                  <w:hideMark/>
                </w:tcPr>
                <w:p w14:paraId="63C80E7F" w14:textId="77777777" w:rsidR="007A2ADD" w:rsidRPr="007F7AA4" w:rsidRDefault="007A2ADD" w:rsidP="007A2ADD">
                  <w:pPr>
                    <w:widowControl/>
                    <w:kinsoku/>
                    <w:adjustRightInd/>
                    <w:spacing w:before="75" w:after="75"/>
                    <w:rPr>
                      <w:rFonts w:eastAsiaTheme="majorEastAsia" w:cs="Times New Roman"/>
                      <w:kern w:val="0"/>
                      <w:sz w:val="24"/>
                      <w:szCs w:val="24"/>
                    </w:rPr>
                  </w:pPr>
                  <w:r w:rsidRPr="007F7AA4">
                    <w:rPr>
                      <w:rFonts w:eastAsiaTheme="majorEastAsia" w:cs="Times New Roman"/>
                      <w:kern w:val="0"/>
                      <w:sz w:val="24"/>
                      <w:szCs w:val="24"/>
                    </w:rPr>
                    <w:t>3</w:t>
                  </w:r>
                </w:p>
              </w:tc>
              <w:tc>
                <w:tcPr>
                  <w:tcW w:w="960" w:type="dxa"/>
                  <w:tcBorders>
                    <w:top w:val="single" w:sz="6" w:space="0" w:color="C1C7D0"/>
                    <w:left w:val="single" w:sz="6" w:space="0" w:color="C1C7D0"/>
                    <w:bottom w:val="single" w:sz="6" w:space="0" w:color="C1C7D0"/>
                    <w:right w:val="single" w:sz="6" w:space="0" w:color="C1C7D0"/>
                  </w:tcBorders>
                  <w:tcMar>
                    <w:top w:w="45" w:type="dxa"/>
                    <w:left w:w="60" w:type="dxa"/>
                    <w:bottom w:w="45" w:type="dxa"/>
                    <w:right w:w="60" w:type="dxa"/>
                  </w:tcMar>
                  <w:vAlign w:val="center"/>
                  <w:hideMark/>
                </w:tcPr>
                <w:p w14:paraId="0CE0F79B" w14:textId="77777777" w:rsidR="007A2ADD" w:rsidRPr="007F7AA4" w:rsidRDefault="007A2ADD" w:rsidP="007A2ADD">
                  <w:pPr>
                    <w:widowControl/>
                    <w:kinsoku/>
                    <w:adjustRightInd/>
                    <w:spacing w:before="75" w:after="75"/>
                    <w:rPr>
                      <w:rFonts w:eastAsiaTheme="majorEastAsia" w:cs="Times New Roman"/>
                      <w:kern w:val="0"/>
                      <w:sz w:val="24"/>
                      <w:szCs w:val="24"/>
                    </w:rPr>
                  </w:pPr>
                  <w:r w:rsidRPr="007F7AA4">
                    <w:rPr>
                      <w:rFonts w:eastAsiaTheme="majorEastAsia" w:cs="Times New Roman"/>
                      <w:kern w:val="0"/>
                      <w:sz w:val="24"/>
                      <w:szCs w:val="24"/>
                    </w:rPr>
                    <w:t>2599477</w:t>
                  </w:r>
                </w:p>
              </w:tc>
              <w:tc>
                <w:tcPr>
                  <w:tcW w:w="360" w:type="dxa"/>
                  <w:tcBorders>
                    <w:top w:val="single" w:sz="6" w:space="0" w:color="C1C7D0"/>
                    <w:left w:val="single" w:sz="6" w:space="0" w:color="C1C7D0"/>
                    <w:bottom w:val="single" w:sz="6" w:space="0" w:color="C1C7D0"/>
                    <w:right w:val="single" w:sz="6" w:space="0" w:color="C1C7D0"/>
                  </w:tcBorders>
                  <w:tcMar>
                    <w:top w:w="45" w:type="dxa"/>
                    <w:left w:w="60" w:type="dxa"/>
                    <w:bottom w:w="45" w:type="dxa"/>
                    <w:right w:w="60" w:type="dxa"/>
                  </w:tcMar>
                  <w:vAlign w:val="center"/>
                  <w:hideMark/>
                </w:tcPr>
                <w:p w14:paraId="2D87A424" w14:textId="77777777" w:rsidR="007A2ADD" w:rsidRPr="007F7AA4" w:rsidRDefault="007A2ADD" w:rsidP="007A2ADD">
                  <w:pPr>
                    <w:widowControl/>
                    <w:kinsoku/>
                    <w:adjustRightInd/>
                    <w:spacing w:before="75" w:after="75"/>
                    <w:rPr>
                      <w:rFonts w:eastAsiaTheme="majorEastAsia" w:cs="Times New Roman"/>
                      <w:kern w:val="0"/>
                      <w:sz w:val="24"/>
                      <w:szCs w:val="24"/>
                    </w:rPr>
                  </w:pPr>
                  <w:r w:rsidRPr="007F7AA4">
                    <w:rPr>
                      <w:rFonts w:eastAsiaTheme="majorEastAsia" w:cs="Times New Roman"/>
                      <w:kern w:val="0"/>
                      <w:sz w:val="24"/>
                      <w:szCs w:val="24"/>
                    </w:rPr>
                    <w:t>57</w:t>
                  </w:r>
                </w:p>
              </w:tc>
              <w:tc>
                <w:tcPr>
                  <w:tcW w:w="1061" w:type="dxa"/>
                  <w:tcBorders>
                    <w:top w:val="single" w:sz="6" w:space="0" w:color="C1C7D0"/>
                    <w:left w:val="single" w:sz="6" w:space="0" w:color="C1C7D0"/>
                    <w:bottom w:val="single" w:sz="6" w:space="0" w:color="C1C7D0"/>
                    <w:right w:val="single" w:sz="6" w:space="0" w:color="C1C7D0"/>
                  </w:tcBorders>
                  <w:tcMar>
                    <w:top w:w="45" w:type="dxa"/>
                    <w:left w:w="60" w:type="dxa"/>
                    <w:bottom w:w="45" w:type="dxa"/>
                    <w:right w:w="60" w:type="dxa"/>
                  </w:tcMar>
                  <w:vAlign w:val="center"/>
                  <w:hideMark/>
                </w:tcPr>
                <w:p w14:paraId="47B0C0B6" w14:textId="77777777" w:rsidR="007A2ADD" w:rsidRPr="007F7AA4" w:rsidRDefault="007A2ADD" w:rsidP="007A2ADD">
                  <w:pPr>
                    <w:widowControl/>
                    <w:kinsoku/>
                    <w:adjustRightInd/>
                    <w:spacing w:before="75" w:after="75"/>
                    <w:rPr>
                      <w:rFonts w:eastAsiaTheme="majorEastAsia" w:cs="Times New Roman"/>
                      <w:kern w:val="0"/>
                      <w:sz w:val="24"/>
                      <w:szCs w:val="24"/>
                    </w:rPr>
                  </w:pPr>
                  <w:r w:rsidRPr="007F7AA4">
                    <w:rPr>
                      <w:rFonts w:eastAsiaTheme="majorEastAsia" w:cs="Times New Roman"/>
                      <w:kern w:val="0"/>
                      <w:sz w:val="24"/>
                      <w:szCs w:val="24"/>
                    </w:rPr>
                    <w:t>GSM 900</w:t>
                  </w:r>
                </w:p>
              </w:tc>
              <w:tc>
                <w:tcPr>
                  <w:tcW w:w="720" w:type="dxa"/>
                  <w:tcBorders>
                    <w:top w:val="single" w:sz="6" w:space="0" w:color="C1C7D0"/>
                    <w:left w:val="single" w:sz="6" w:space="0" w:color="C1C7D0"/>
                    <w:bottom w:val="single" w:sz="6" w:space="0" w:color="C1C7D0"/>
                    <w:right w:val="single" w:sz="6" w:space="0" w:color="C1C7D0"/>
                  </w:tcBorders>
                  <w:tcMar>
                    <w:top w:w="45" w:type="dxa"/>
                    <w:left w:w="60" w:type="dxa"/>
                    <w:bottom w:w="45" w:type="dxa"/>
                    <w:right w:w="60" w:type="dxa"/>
                  </w:tcMar>
                  <w:vAlign w:val="center"/>
                  <w:hideMark/>
                </w:tcPr>
                <w:p w14:paraId="62DDD278" w14:textId="77777777" w:rsidR="007A2ADD" w:rsidRPr="007F7AA4" w:rsidRDefault="007A2ADD" w:rsidP="007A2ADD">
                  <w:pPr>
                    <w:widowControl/>
                    <w:kinsoku/>
                    <w:adjustRightInd/>
                    <w:spacing w:before="75" w:after="75"/>
                    <w:rPr>
                      <w:rFonts w:eastAsiaTheme="majorEastAsia" w:cs="Times New Roman"/>
                      <w:kern w:val="0"/>
                      <w:sz w:val="24"/>
                      <w:szCs w:val="24"/>
                    </w:rPr>
                  </w:pPr>
                  <w:r w:rsidRPr="007F7AA4">
                    <w:rPr>
                      <w:rFonts w:eastAsiaTheme="majorEastAsia" w:cs="Times New Roman"/>
                      <w:kern w:val="0"/>
                      <w:sz w:val="24"/>
                      <w:szCs w:val="24"/>
                    </w:rPr>
                    <w:t>31107</w:t>
                  </w:r>
                </w:p>
              </w:tc>
              <w:tc>
                <w:tcPr>
                  <w:tcW w:w="860" w:type="dxa"/>
                  <w:tcBorders>
                    <w:top w:val="single" w:sz="6" w:space="0" w:color="C1C7D0"/>
                    <w:left w:val="single" w:sz="6" w:space="0" w:color="C1C7D0"/>
                    <w:bottom w:val="single" w:sz="6" w:space="0" w:color="C1C7D0"/>
                    <w:right w:val="single" w:sz="6" w:space="0" w:color="C1C7D0"/>
                  </w:tcBorders>
                  <w:tcMar>
                    <w:top w:w="45" w:type="dxa"/>
                    <w:left w:w="60" w:type="dxa"/>
                    <w:bottom w:w="45" w:type="dxa"/>
                    <w:right w:w="60" w:type="dxa"/>
                  </w:tcMar>
                  <w:vAlign w:val="center"/>
                  <w:hideMark/>
                </w:tcPr>
                <w:p w14:paraId="72E022F4" w14:textId="77777777" w:rsidR="007A2ADD" w:rsidRPr="007F7AA4" w:rsidRDefault="007A2ADD" w:rsidP="007A2ADD">
                  <w:pPr>
                    <w:widowControl/>
                    <w:kinsoku/>
                    <w:adjustRightInd/>
                    <w:spacing w:before="75" w:after="75"/>
                    <w:rPr>
                      <w:rFonts w:eastAsiaTheme="majorEastAsia" w:cs="Times New Roman"/>
                      <w:color w:val="FF0000"/>
                      <w:kern w:val="0"/>
                      <w:sz w:val="24"/>
                      <w:szCs w:val="24"/>
                    </w:rPr>
                  </w:pPr>
                  <w:r w:rsidRPr="007F7AA4">
                    <w:rPr>
                      <w:rFonts w:eastAsiaTheme="majorEastAsia" w:cs="Times New Roman"/>
                      <w:color w:val="FF0000"/>
                      <w:kern w:val="0"/>
                      <w:sz w:val="24"/>
                      <w:szCs w:val="24"/>
                    </w:rPr>
                    <w:t>-102.69</w:t>
                  </w:r>
                </w:p>
              </w:tc>
              <w:tc>
                <w:tcPr>
                  <w:tcW w:w="440" w:type="dxa"/>
                  <w:tcBorders>
                    <w:top w:val="single" w:sz="6" w:space="0" w:color="C1C7D0"/>
                    <w:left w:val="single" w:sz="6" w:space="0" w:color="C1C7D0"/>
                    <w:bottom w:val="single" w:sz="6" w:space="0" w:color="C1C7D0"/>
                    <w:right w:val="single" w:sz="6" w:space="0" w:color="C1C7D0"/>
                  </w:tcBorders>
                  <w:tcMar>
                    <w:top w:w="45" w:type="dxa"/>
                    <w:left w:w="60" w:type="dxa"/>
                    <w:bottom w:w="45" w:type="dxa"/>
                    <w:right w:w="60" w:type="dxa"/>
                  </w:tcMar>
                  <w:vAlign w:val="center"/>
                  <w:hideMark/>
                </w:tcPr>
                <w:p w14:paraId="1BA9D0EC" w14:textId="77777777" w:rsidR="007A2ADD" w:rsidRPr="007F7AA4" w:rsidRDefault="007A2ADD" w:rsidP="007A2ADD">
                  <w:pPr>
                    <w:widowControl/>
                    <w:kinsoku/>
                    <w:adjustRightInd/>
                    <w:spacing w:before="75" w:after="75"/>
                    <w:rPr>
                      <w:rFonts w:eastAsiaTheme="majorEastAsia" w:cs="Times New Roman"/>
                      <w:kern w:val="0"/>
                      <w:sz w:val="24"/>
                      <w:szCs w:val="24"/>
                    </w:rPr>
                  </w:pPr>
                  <w:r w:rsidRPr="007F7AA4">
                    <w:rPr>
                      <w:rFonts w:eastAsiaTheme="majorEastAsia" w:cs="Times New Roman"/>
                      <w:kern w:val="0"/>
                      <w:sz w:val="24"/>
                      <w:szCs w:val="24"/>
                    </w:rPr>
                    <w:t>-94</w:t>
                  </w:r>
                </w:p>
              </w:tc>
              <w:tc>
                <w:tcPr>
                  <w:tcW w:w="440" w:type="dxa"/>
                  <w:tcBorders>
                    <w:top w:val="single" w:sz="6" w:space="0" w:color="C1C7D0"/>
                    <w:left w:val="single" w:sz="6" w:space="0" w:color="C1C7D0"/>
                    <w:bottom w:val="single" w:sz="6" w:space="0" w:color="C1C7D0"/>
                    <w:right w:val="single" w:sz="6" w:space="0" w:color="C1C7D0"/>
                  </w:tcBorders>
                  <w:tcMar>
                    <w:top w:w="45" w:type="dxa"/>
                    <w:left w:w="60" w:type="dxa"/>
                    <w:bottom w:w="45" w:type="dxa"/>
                    <w:right w:w="60" w:type="dxa"/>
                  </w:tcMar>
                  <w:vAlign w:val="center"/>
                  <w:hideMark/>
                </w:tcPr>
                <w:p w14:paraId="5CC09EF6" w14:textId="77777777" w:rsidR="007A2ADD" w:rsidRPr="007F7AA4" w:rsidRDefault="007A2ADD" w:rsidP="007A2ADD">
                  <w:pPr>
                    <w:widowControl/>
                    <w:kinsoku/>
                    <w:adjustRightInd/>
                    <w:spacing w:before="75" w:after="75"/>
                    <w:rPr>
                      <w:rFonts w:eastAsiaTheme="majorEastAsia" w:cs="Times New Roman"/>
                      <w:kern w:val="0"/>
                      <w:sz w:val="24"/>
                      <w:szCs w:val="24"/>
                    </w:rPr>
                  </w:pPr>
                  <w:r w:rsidRPr="007F7AA4">
                    <w:rPr>
                      <w:rFonts w:eastAsiaTheme="majorEastAsia" w:cs="Times New Roman"/>
                      <w:kern w:val="0"/>
                      <w:sz w:val="24"/>
                      <w:szCs w:val="24"/>
                    </w:rPr>
                    <w:t>-13</w:t>
                  </w:r>
                </w:p>
              </w:tc>
              <w:tc>
                <w:tcPr>
                  <w:tcW w:w="360" w:type="dxa"/>
                  <w:tcBorders>
                    <w:top w:val="single" w:sz="6" w:space="0" w:color="C1C7D0"/>
                    <w:left w:val="single" w:sz="6" w:space="0" w:color="C1C7D0"/>
                    <w:bottom w:val="single" w:sz="6" w:space="0" w:color="C1C7D0"/>
                    <w:right w:val="single" w:sz="6" w:space="0" w:color="C1C7D0"/>
                  </w:tcBorders>
                  <w:tcMar>
                    <w:top w:w="45" w:type="dxa"/>
                    <w:left w:w="60" w:type="dxa"/>
                    <w:bottom w:w="45" w:type="dxa"/>
                    <w:right w:w="60" w:type="dxa"/>
                  </w:tcMar>
                  <w:vAlign w:val="center"/>
                  <w:hideMark/>
                </w:tcPr>
                <w:p w14:paraId="649F2A2B" w14:textId="77777777" w:rsidR="007A2ADD" w:rsidRPr="007F7AA4" w:rsidRDefault="007A2ADD" w:rsidP="007A2ADD">
                  <w:pPr>
                    <w:widowControl/>
                    <w:kinsoku/>
                    <w:adjustRightInd/>
                    <w:spacing w:before="75" w:after="75"/>
                    <w:rPr>
                      <w:rFonts w:eastAsiaTheme="majorEastAsia" w:cs="Times New Roman"/>
                      <w:kern w:val="0"/>
                      <w:sz w:val="24"/>
                      <w:szCs w:val="24"/>
                    </w:rPr>
                  </w:pPr>
                  <w:r w:rsidRPr="007F7AA4">
                    <w:rPr>
                      <w:rFonts w:eastAsiaTheme="majorEastAsia" w:cs="Times New Roman"/>
                      <w:kern w:val="0"/>
                      <w:sz w:val="24"/>
                      <w:szCs w:val="24"/>
                    </w:rPr>
                    <w:t>14</w:t>
                  </w:r>
                </w:p>
              </w:tc>
              <w:tc>
                <w:tcPr>
                  <w:tcW w:w="240" w:type="dxa"/>
                  <w:tcBorders>
                    <w:top w:val="single" w:sz="6" w:space="0" w:color="C1C7D0"/>
                    <w:left w:val="single" w:sz="6" w:space="0" w:color="C1C7D0"/>
                    <w:bottom w:val="single" w:sz="6" w:space="0" w:color="C1C7D0"/>
                    <w:right w:val="single" w:sz="6" w:space="0" w:color="C1C7D0"/>
                  </w:tcBorders>
                  <w:tcMar>
                    <w:top w:w="45" w:type="dxa"/>
                    <w:left w:w="60" w:type="dxa"/>
                    <w:bottom w:w="45" w:type="dxa"/>
                    <w:right w:w="60" w:type="dxa"/>
                  </w:tcMar>
                  <w:vAlign w:val="center"/>
                  <w:hideMark/>
                </w:tcPr>
                <w:p w14:paraId="4921958D" w14:textId="77777777" w:rsidR="007A2ADD" w:rsidRPr="007F7AA4" w:rsidRDefault="007A2ADD" w:rsidP="007A2ADD">
                  <w:pPr>
                    <w:widowControl/>
                    <w:kinsoku/>
                    <w:adjustRightInd/>
                    <w:spacing w:before="75" w:after="75"/>
                    <w:rPr>
                      <w:rFonts w:eastAsiaTheme="majorEastAsia" w:cs="Times New Roman"/>
                      <w:kern w:val="0"/>
                      <w:sz w:val="24"/>
                      <w:szCs w:val="24"/>
                    </w:rPr>
                  </w:pPr>
                  <w:r w:rsidRPr="007F7AA4">
                    <w:rPr>
                      <w:rFonts w:eastAsiaTheme="majorEastAsia" w:cs="Times New Roman"/>
                      <w:kern w:val="0"/>
                      <w:sz w:val="24"/>
                      <w:szCs w:val="24"/>
                    </w:rPr>
                    <w:t>0</w:t>
                  </w:r>
                </w:p>
              </w:tc>
              <w:tc>
                <w:tcPr>
                  <w:tcW w:w="540" w:type="dxa"/>
                  <w:tcBorders>
                    <w:top w:val="single" w:sz="6" w:space="0" w:color="C1C7D0"/>
                    <w:left w:val="single" w:sz="6" w:space="0" w:color="C1C7D0"/>
                    <w:bottom w:val="single" w:sz="6" w:space="0" w:color="C1C7D0"/>
                    <w:right w:val="single" w:sz="6" w:space="0" w:color="C1C7D0"/>
                  </w:tcBorders>
                  <w:tcMar>
                    <w:top w:w="45" w:type="dxa"/>
                    <w:left w:w="60" w:type="dxa"/>
                    <w:bottom w:w="45" w:type="dxa"/>
                    <w:right w:w="60" w:type="dxa"/>
                  </w:tcMar>
                  <w:vAlign w:val="center"/>
                  <w:hideMark/>
                </w:tcPr>
                <w:p w14:paraId="28732B93" w14:textId="77777777" w:rsidR="007A2ADD" w:rsidRPr="007F7AA4" w:rsidRDefault="007A2ADD" w:rsidP="007A2ADD">
                  <w:pPr>
                    <w:widowControl/>
                    <w:kinsoku/>
                    <w:adjustRightInd/>
                    <w:spacing w:before="75" w:after="75"/>
                    <w:rPr>
                      <w:rFonts w:eastAsiaTheme="majorEastAsia" w:cs="Times New Roman"/>
                      <w:kern w:val="0"/>
                      <w:sz w:val="24"/>
                      <w:szCs w:val="24"/>
                    </w:rPr>
                  </w:pPr>
                  <w:r w:rsidRPr="007F7AA4">
                    <w:rPr>
                      <w:rFonts w:eastAsiaTheme="majorEastAsia" w:cs="Times New Roman"/>
                      <w:kern w:val="0"/>
                      <w:sz w:val="24"/>
                      <w:szCs w:val="24"/>
                    </w:rPr>
                    <w:t>5.23</w:t>
                  </w:r>
                </w:p>
              </w:tc>
              <w:tc>
                <w:tcPr>
                  <w:tcW w:w="1513" w:type="dxa"/>
                  <w:tcBorders>
                    <w:top w:val="single" w:sz="6" w:space="0" w:color="C1C7D0"/>
                    <w:left w:val="single" w:sz="6" w:space="0" w:color="C1C7D0"/>
                    <w:bottom w:val="single" w:sz="6" w:space="0" w:color="C1C7D0"/>
                    <w:right w:val="single" w:sz="6" w:space="0" w:color="C1C7D0"/>
                  </w:tcBorders>
                  <w:tcMar>
                    <w:top w:w="45" w:type="dxa"/>
                    <w:left w:w="60" w:type="dxa"/>
                    <w:bottom w:w="45" w:type="dxa"/>
                    <w:right w:w="60" w:type="dxa"/>
                  </w:tcMar>
                  <w:vAlign w:val="center"/>
                  <w:hideMark/>
                </w:tcPr>
                <w:p w14:paraId="655B68B6" w14:textId="77777777" w:rsidR="007A2ADD" w:rsidRPr="007F7AA4" w:rsidRDefault="007A2ADD" w:rsidP="007A2ADD">
                  <w:pPr>
                    <w:widowControl/>
                    <w:kinsoku/>
                    <w:adjustRightInd/>
                    <w:spacing w:before="75" w:after="75"/>
                    <w:rPr>
                      <w:rFonts w:eastAsiaTheme="majorEastAsia" w:cs="Times New Roman"/>
                      <w:kern w:val="0"/>
                      <w:sz w:val="24"/>
                      <w:szCs w:val="24"/>
                    </w:rPr>
                  </w:pPr>
                  <w:r w:rsidRPr="007F7AA4">
                    <w:rPr>
                      <w:rFonts w:eastAsiaTheme="majorEastAsia" w:cs="Times New Roman"/>
                      <w:kern w:val="0"/>
                      <w:sz w:val="24"/>
                      <w:szCs w:val="24"/>
                    </w:rPr>
                    <w:t>Not Initialized</w:t>
                  </w:r>
                </w:p>
              </w:tc>
            </w:tr>
          </w:tbl>
          <w:p w14:paraId="1A3E21E3" w14:textId="77777777" w:rsidR="007A2ADD" w:rsidRPr="007F7AA4" w:rsidRDefault="007A2ADD" w:rsidP="007A2ADD">
            <w:pPr>
              <w:widowControl/>
              <w:shd w:val="clear" w:color="auto" w:fill="F4F5F7"/>
              <w:kinsoku/>
              <w:adjustRightInd/>
              <w:spacing w:before="150"/>
              <w:rPr>
                <w:rFonts w:eastAsiaTheme="majorEastAsia" w:cs="Times New Roman"/>
                <w:color w:val="FF0000"/>
                <w:kern w:val="0"/>
                <w:szCs w:val="21"/>
              </w:rPr>
            </w:pPr>
            <w:r w:rsidRPr="007F7AA4">
              <w:rPr>
                <w:rFonts w:eastAsiaTheme="majorEastAsia" w:cs="Times New Roman"/>
                <w:color w:val="172B4D"/>
                <w:kern w:val="0"/>
                <w:szCs w:val="21"/>
              </w:rPr>
              <w:t xml:space="preserve">MSG 05:35:28.385 GSM L1/Error [ l1_sdcch.c 1767] </w:t>
            </w:r>
            <w:r w:rsidRPr="007F7AA4">
              <w:rPr>
                <w:rFonts w:eastAsiaTheme="majorEastAsia" w:cs="Times New Roman"/>
                <w:color w:val="FF0000"/>
                <w:kern w:val="0"/>
                <w:szCs w:val="21"/>
              </w:rPr>
              <w:t>gs2:SDCCH decode failed</w:t>
            </w:r>
          </w:p>
          <w:p w14:paraId="5CA6CD37" w14:textId="77777777" w:rsidR="007A2ADD" w:rsidRPr="007F7AA4" w:rsidRDefault="007A2ADD" w:rsidP="007A2ADD">
            <w:pPr>
              <w:widowControl/>
              <w:shd w:val="clear" w:color="auto" w:fill="F4F5F7"/>
              <w:kinsoku/>
              <w:adjustRightInd/>
              <w:spacing w:before="150"/>
              <w:rPr>
                <w:rFonts w:eastAsiaTheme="majorEastAsia" w:cs="Times New Roman"/>
                <w:color w:val="172B4D"/>
                <w:kern w:val="0"/>
                <w:szCs w:val="21"/>
              </w:rPr>
            </w:pPr>
            <w:r w:rsidRPr="007F7AA4">
              <w:rPr>
                <w:rFonts w:eastAsiaTheme="majorEastAsia" w:cs="Times New Roman"/>
                <w:b/>
                <w:bCs/>
                <w:color w:val="172B4D"/>
                <w:kern w:val="0"/>
                <w:szCs w:val="21"/>
              </w:rPr>
              <w:t>MSG 05:35:29.092 GSM GPRS GRR/High [ rr_conn_establish.c 6499] gs2:L2 link failed flush the SI cache</w:t>
            </w:r>
          </w:p>
          <w:p w14:paraId="061BA953" w14:textId="77777777" w:rsidR="007A2ADD" w:rsidRPr="007F7AA4" w:rsidRDefault="007A2ADD" w:rsidP="007A2ADD">
            <w:pPr>
              <w:widowControl/>
              <w:shd w:val="clear" w:color="auto" w:fill="F4F5F7"/>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t>MSG 05:35:29.101 GSM GPRS GRR/High [ rr_conn_establish.c 6759] gs2:Timer T200 Expired force reselection</w:t>
            </w:r>
          </w:p>
          <w:p w14:paraId="6E3B8FAB" w14:textId="77777777" w:rsidR="007A2ADD" w:rsidRPr="007F7AA4" w:rsidRDefault="007A2ADD" w:rsidP="007A2ADD">
            <w:pPr>
              <w:widowControl/>
              <w:shd w:val="clear" w:color="auto" w:fill="F4F5F7"/>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t>MSG 05:35:29.101 GSM GPRS GRR/High [ rr_conn_establish.c 931] gs2:Abort IA proc.(cause=0, fail=0, back to idle=0)</w:t>
            </w:r>
          </w:p>
          <w:p w14:paraId="0E3576B3" w14:textId="77777777" w:rsidR="007A2ADD" w:rsidRPr="007F7AA4" w:rsidRDefault="007A2ADD" w:rsidP="007243A3">
            <w:pPr>
              <w:rPr>
                <w:rFonts w:eastAsiaTheme="majorEastAsia" w:cs="Times New Roman"/>
              </w:rPr>
            </w:pPr>
          </w:p>
        </w:tc>
      </w:tr>
    </w:tbl>
    <w:p w14:paraId="03362206" w14:textId="77777777" w:rsidR="007A2ADD" w:rsidRPr="007F7AA4" w:rsidRDefault="007A2ADD" w:rsidP="007243A3">
      <w:pPr>
        <w:rPr>
          <w:rFonts w:eastAsiaTheme="majorEastAsia" w:cs="Times New Roman"/>
        </w:rPr>
      </w:pPr>
    </w:p>
    <w:p w14:paraId="6296DE9C" w14:textId="77777777" w:rsidR="007243A3" w:rsidRPr="007F7AA4" w:rsidRDefault="007243A3" w:rsidP="007243A3">
      <w:pPr>
        <w:rPr>
          <w:rFonts w:eastAsiaTheme="majorEastAsia" w:cs="Times New Roman"/>
        </w:rPr>
      </w:pPr>
    </w:p>
    <w:p w14:paraId="2E91016A" w14:textId="5CEA21A7" w:rsidR="007E3C7B" w:rsidRPr="007F7AA4" w:rsidRDefault="007E3C7B" w:rsidP="007E3C7B">
      <w:pPr>
        <w:pStyle w:val="2"/>
        <w:spacing w:before="156" w:after="156"/>
        <w:rPr>
          <w:rFonts w:cs="Times New Roman"/>
        </w:rPr>
      </w:pPr>
      <w:bookmarkStart w:id="146" w:name="_Toc87714724"/>
      <w:r w:rsidRPr="007F7AA4">
        <w:rPr>
          <w:rFonts w:cs="Times New Roman"/>
        </w:rPr>
        <w:t>高通重要的消息整理</w:t>
      </w:r>
      <w:bookmarkEnd w:id="146"/>
    </w:p>
    <w:p w14:paraId="1D19E8D3" w14:textId="0669D45F" w:rsidR="00975FE6" w:rsidRPr="007F7AA4" w:rsidRDefault="00975FE6" w:rsidP="00975FE6">
      <w:pPr>
        <w:pStyle w:val="3"/>
        <w:spacing w:before="156" w:after="156"/>
        <w:rPr>
          <w:rFonts w:eastAsiaTheme="majorEastAsia" w:cs="Times New Roman"/>
        </w:rPr>
      </w:pPr>
      <w:bookmarkStart w:id="147" w:name="_Toc87714725"/>
      <w:r w:rsidRPr="007F7AA4">
        <w:rPr>
          <w:rFonts w:eastAsiaTheme="majorEastAsia" w:cs="Times New Roman"/>
        </w:rPr>
        <w:t>IMS</w:t>
      </w:r>
      <w:r w:rsidRPr="007F7AA4">
        <w:rPr>
          <w:rFonts w:eastAsiaTheme="majorEastAsia" w:cs="Times New Roman"/>
        </w:rPr>
        <w:t>丢包统计</w:t>
      </w:r>
      <w:bookmarkEnd w:id="147"/>
    </w:p>
    <w:p w14:paraId="57AD8B0D" w14:textId="77777777" w:rsidR="00975FE6" w:rsidRPr="007F7AA4" w:rsidRDefault="00975FE6" w:rsidP="00975FE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adjustRightInd/>
        <w:rPr>
          <w:rFonts w:eastAsiaTheme="majorEastAsia" w:cs="Times New Roman"/>
          <w:kern w:val="0"/>
          <w:sz w:val="24"/>
          <w:szCs w:val="24"/>
        </w:rPr>
      </w:pPr>
      <w:r w:rsidRPr="007F7AA4">
        <w:rPr>
          <w:rFonts w:eastAsiaTheme="majorEastAsia" w:cs="Times New Roman"/>
          <w:b/>
          <w:bCs/>
          <w:color w:val="0000FF"/>
          <w:kern w:val="0"/>
          <w:sz w:val="20"/>
          <w:szCs w:val="20"/>
        </w:rPr>
        <w:t>2021 Mar 17  03:19:42.670  [11]  0x1569  IMS RTP Packet Loss</w:t>
      </w:r>
    </w:p>
    <w:p w14:paraId="37BC60C4" w14:textId="77777777" w:rsidR="00975FE6" w:rsidRPr="007F7AA4" w:rsidRDefault="00975FE6" w:rsidP="00975FE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adjustRightInd/>
        <w:rPr>
          <w:rFonts w:eastAsiaTheme="majorEastAsia" w:cs="Times New Roman"/>
          <w:kern w:val="0"/>
          <w:sz w:val="24"/>
          <w:szCs w:val="24"/>
        </w:rPr>
      </w:pPr>
      <w:r w:rsidRPr="007F7AA4">
        <w:rPr>
          <w:rFonts w:eastAsiaTheme="majorEastAsia" w:cs="Times New Roman"/>
          <w:kern w:val="0"/>
          <w:sz w:val="20"/>
          <w:szCs w:val="20"/>
        </w:rPr>
        <w:t>Subscription ID = 2</w:t>
      </w:r>
    </w:p>
    <w:p w14:paraId="50D92062" w14:textId="77777777" w:rsidR="00975FE6" w:rsidRPr="007F7AA4" w:rsidRDefault="00975FE6" w:rsidP="00975FE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adjustRightInd/>
        <w:rPr>
          <w:rFonts w:eastAsiaTheme="majorEastAsia" w:cs="Times New Roman"/>
          <w:kern w:val="0"/>
          <w:sz w:val="24"/>
          <w:szCs w:val="24"/>
        </w:rPr>
      </w:pPr>
      <w:r w:rsidRPr="007F7AA4">
        <w:rPr>
          <w:rFonts w:eastAsiaTheme="majorEastAsia" w:cs="Times New Roman"/>
          <w:kern w:val="0"/>
          <w:sz w:val="20"/>
          <w:szCs w:val="20"/>
        </w:rPr>
        <w:t>Version = 9</w:t>
      </w:r>
    </w:p>
    <w:p w14:paraId="34BC3FFF" w14:textId="77777777" w:rsidR="00975FE6" w:rsidRPr="007F7AA4" w:rsidRDefault="00975FE6" w:rsidP="00975FE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adjustRightInd/>
        <w:rPr>
          <w:rFonts w:eastAsiaTheme="majorEastAsia" w:cs="Times New Roman"/>
          <w:kern w:val="0"/>
          <w:sz w:val="24"/>
          <w:szCs w:val="24"/>
        </w:rPr>
      </w:pPr>
      <w:r w:rsidRPr="007F7AA4">
        <w:rPr>
          <w:rFonts w:eastAsiaTheme="majorEastAsia" w:cs="Times New Roman"/>
          <w:kern w:val="0"/>
          <w:sz w:val="20"/>
          <w:szCs w:val="20"/>
        </w:rPr>
        <w:t>Number Lost          = 1</w:t>
      </w:r>
    </w:p>
    <w:p w14:paraId="34EFDECC" w14:textId="77777777" w:rsidR="00975FE6" w:rsidRPr="007F7AA4" w:rsidRDefault="00975FE6" w:rsidP="00975FE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adjustRightInd/>
        <w:rPr>
          <w:rFonts w:eastAsiaTheme="majorEastAsia" w:cs="Times New Roman"/>
          <w:kern w:val="0"/>
          <w:sz w:val="24"/>
          <w:szCs w:val="24"/>
        </w:rPr>
      </w:pPr>
      <w:r w:rsidRPr="007F7AA4">
        <w:rPr>
          <w:rFonts w:eastAsiaTheme="majorEastAsia" w:cs="Times New Roman"/>
          <w:kern w:val="0"/>
          <w:sz w:val="20"/>
          <w:szCs w:val="20"/>
        </w:rPr>
        <w:t>Sequence Number      = 28212</w:t>
      </w:r>
    </w:p>
    <w:p w14:paraId="714304AF" w14:textId="77777777" w:rsidR="00975FE6" w:rsidRPr="007F7AA4" w:rsidRDefault="00975FE6" w:rsidP="00975FE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adjustRightInd/>
        <w:rPr>
          <w:rFonts w:eastAsiaTheme="majorEastAsia" w:cs="Times New Roman"/>
          <w:kern w:val="0"/>
          <w:sz w:val="24"/>
          <w:szCs w:val="24"/>
        </w:rPr>
      </w:pPr>
      <w:r w:rsidRPr="007F7AA4">
        <w:rPr>
          <w:rFonts w:eastAsiaTheme="majorEastAsia" w:cs="Times New Roman"/>
          <w:kern w:val="0"/>
          <w:sz w:val="20"/>
          <w:szCs w:val="20"/>
        </w:rPr>
        <w:t>SSRC                 = 3D96</w:t>
      </w:r>
    </w:p>
    <w:p w14:paraId="33179FD7" w14:textId="77777777" w:rsidR="00975FE6" w:rsidRPr="007F7AA4" w:rsidRDefault="00975FE6" w:rsidP="00975FE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adjustRightInd/>
        <w:rPr>
          <w:rFonts w:eastAsiaTheme="majorEastAsia" w:cs="Times New Roman"/>
          <w:kern w:val="0"/>
          <w:sz w:val="24"/>
          <w:szCs w:val="24"/>
        </w:rPr>
      </w:pPr>
      <w:r w:rsidRPr="007F7AA4">
        <w:rPr>
          <w:rFonts w:eastAsiaTheme="majorEastAsia" w:cs="Times New Roman"/>
          <w:kern w:val="0"/>
          <w:sz w:val="20"/>
          <w:szCs w:val="20"/>
        </w:rPr>
        <w:t>codecType            = AMR</w:t>
      </w:r>
    </w:p>
    <w:p w14:paraId="2C5BD519" w14:textId="77777777" w:rsidR="00975FE6" w:rsidRPr="007F7AA4" w:rsidRDefault="00975FE6" w:rsidP="00975FE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adjustRightInd/>
        <w:rPr>
          <w:rFonts w:eastAsiaTheme="majorEastAsia" w:cs="Times New Roman"/>
          <w:kern w:val="0"/>
          <w:sz w:val="24"/>
          <w:szCs w:val="24"/>
        </w:rPr>
      </w:pPr>
      <w:r w:rsidRPr="007F7AA4">
        <w:rPr>
          <w:rFonts w:eastAsiaTheme="majorEastAsia" w:cs="Times New Roman"/>
          <w:kern w:val="0"/>
          <w:sz w:val="20"/>
          <w:szCs w:val="20"/>
        </w:rPr>
        <w:t>LossType             = RTP NETWORK LOSS</w:t>
      </w:r>
    </w:p>
    <w:p w14:paraId="5A0AD953" w14:textId="77777777" w:rsidR="00975FE6" w:rsidRPr="007F7AA4" w:rsidRDefault="00975FE6" w:rsidP="00975FE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adjustRightInd/>
        <w:rPr>
          <w:rFonts w:eastAsiaTheme="majorEastAsia" w:cs="Times New Roman"/>
          <w:kern w:val="0"/>
          <w:sz w:val="24"/>
          <w:szCs w:val="24"/>
        </w:rPr>
      </w:pPr>
      <w:r w:rsidRPr="007F7AA4">
        <w:rPr>
          <w:rFonts w:eastAsiaTheme="majorEastAsia" w:cs="Times New Roman"/>
          <w:kern w:val="0"/>
          <w:sz w:val="20"/>
          <w:szCs w:val="20"/>
        </w:rPr>
        <w:t>Num of Frame         = 0</w:t>
      </w:r>
    </w:p>
    <w:p w14:paraId="6D403CA9" w14:textId="77777777" w:rsidR="00975FE6" w:rsidRPr="007F7AA4" w:rsidRDefault="00975FE6" w:rsidP="00975FE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adjustRightInd/>
        <w:rPr>
          <w:rFonts w:eastAsiaTheme="majorEastAsia" w:cs="Times New Roman"/>
          <w:kern w:val="0"/>
          <w:sz w:val="24"/>
          <w:szCs w:val="24"/>
          <w:highlight w:val="yellow"/>
        </w:rPr>
      </w:pPr>
      <w:r w:rsidRPr="007F7AA4">
        <w:rPr>
          <w:rFonts w:eastAsiaTheme="majorEastAsia" w:cs="Times New Roman"/>
          <w:kern w:val="0"/>
          <w:sz w:val="20"/>
          <w:szCs w:val="20"/>
          <w:highlight w:val="yellow"/>
        </w:rPr>
        <w:t>Total Lost           = 1</w:t>
      </w:r>
    </w:p>
    <w:p w14:paraId="546414BB" w14:textId="77777777" w:rsidR="00975FE6" w:rsidRPr="007F7AA4" w:rsidRDefault="00975FE6" w:rsidP="00975FE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adjustRightInd/>
        <w:rPr>
          <w:rFonts w:eastAsiaTheme="majorEastAsia" w:cs="Times New Roman"/>
          <w:kern w:val="0"/>
          <w:sz w:val="24"/>
          <w:szCs w:val="24"/>
        </w:rPr>
      </w:pPr>
      <w:r w:rsidRPr="007F7AA4">
        <w:rPr>
          <w:rFonts w:eastAsiaTheme="majorEastAsia" w:cs="Times New Roman"/>
          <w:kern w:val="0"/>
          <w:sz w:val="20"/>
          <w:szCs w:val="20"/>
          <w:highlight w:val="yellow"/>
        </w:rPr>
        <w:t>Total Packets Count  = 579</w:t>
      </w:r>
    </w:p>
    <w:p w14:paraId="2504F736" w14:textId="77777777" w:rsidR="00975FE6" w:rsidRPr="007F7AA4" w:rsidRDefault="00975FE6" w:rsidP="00975FE6">
      <w:pPr>
        <w:rPr>
          <w:rFonts w:eastAsiaTheme="majorEastAsia" w:cs="Times New Roman"/>
        </w:rPr>
      </w:pPr>
    </w:p>
    <w:p w14:paraId="0BF01741" w14:textId="7A1A2CA0" w:rsidR="007E3C7B" w:rsidRPr="007F7AA4" w:rsidRDefault="007E3C7B" w:rsidP="007E3C7B">
      <w:pPr>
        <w:pStyle w:val="3"/>
        <w:spacing w:before="156" w:after="156"/>
        <w:rPr>
          <w:rFonts w:eastAsiaTheme="majorEastAsia" w:cs="Times New Roman"/>
        </w:rPr>
      </w:pPr>
      <w:bookmarkStart w:id="148" w:name="_Toc87714726"/>
      <w:r w:rsidRPr="007F7AA4">
        <w:rPr>
          <w:rFonts w:eastAsiaTheme="majorEastAsia" w:cs="Times New Roman"/>
        </w:rPr>
        <w:t>LTE PDSCH</w:t>
      </w:r>
      <w:r w:rsidRPr="007F7AA4">
        <w:rPr>
          <w:rFonts w:eastAsiaTheme="majorEastAsia" w:cs="Times New Roman"/>
        </w:rPr>
        <w:t>统计信息</w:t>
      </w:r>
      <w:r w:rsidR="00831937" w:rsidRPr="007F7AA4">
        <w:rPr>
          <w:rFonts w:eastAsiaTheme="majorEastAsia" w:cs="Times New Roman"/>
        </w:rPr>
        <w:t xml:space="preserve"> B173</w:t>
      </w:r>
      <w:bookmarkEnd w:id="148"/>
    </w:p>
    <w:p w14:paraId="14B8C0A1" w14:textId="77777777" w:rsidR="007E3C7B" w:rsidRPr="007F7AA4" w:rsidRDefault="007E3C7B" w:rsidP="007E3C7B">
      <w:pPr>
        <w:rPr>
          <w:rFonts w:eastAsiaTheme="majorEastAsia" w:cs="Times New Roman"/>
        </w:rPr>
      </w:pPr>
      <w:r w:rsidRPr="007F7AA4">
        <w:rPr>
          <w:rFonts w:eastAsiaTheme="majorEastAsia" w:cs="Times New Roman"/>
        </w:rPr>
        <w:t>该消息可以看到当前下行的接收情况，</w:t>
      </w:r>
      <w:r w:rsidRPr="007F7AA4">
        <w:rPr>
          <w:rFonts w:eastAsiaTheme="majorEastAsia" w:cs="Times New Roman"/>
        </w:rPr>
        <w:t>CRC Result</w:t>
      </w:r>
      <w:r w:rsidRPr="007F7AA4">
        <w:rPr>
          <w:rFonts w:eastAsiaTheme="majorEastAsia" w:cs="Times New Roman"/>
        </w:rPr>
        <w:t>若为</w:t>
      </w:r>
      <w:r w:rsidRPr="007F7AA4">
        <w:rPr>
          <w:rFonts w:eastAsiaTheme="majorEastAsia" w:cs="Times New Roman"/>
        </w:rPr>
        <w:t>Fail</w:t>
      </w:r>
      <w:r w:rsidRPr="007F7AA4">
        <w:rPr>
          <w:rFonts w:eastAsiaTheme="majorEastAsia" w:cs="Times New Roman"/>
        </w:rPr>
        <w:t>则会响应</w:t>
      </w:r>
      <w:r w:rsidRPr="007F7AA4">
        <w:rPr>
          <w:rFonts w:eastAsiaTheme="majorEastAsia" w:cs="Times New Roman"/>
        </w:rPr>
        <w:t>NACK</w:t>
      </w:r>
      <w:r w:rsidRPr="007F7AA4">
        <w:rPr>
          <w:rFonts w:eastAsiaTheme="majorEastAsia" w:cs="Times New Roman"/>
        </w:rPr>
        <w:t>，否则为</w:t>
      </w:r>
      <w:r w:rsidRPr="007F7AA4">
        <w:rPr>
          <w:rFonts w:eastAsiaTheme="majorEastAsia" w:cs="Times New Roman"/>
        </w:rPr>
        <w:t>ACK</w:t>
      </w:r>
      <w:r w:rsidRPr="007F7AA4">
        <w:rPr>
          <w:rFonts w:eastAsiaTheme="majorEastAsia" w:cs="Times New Roman"/>
        </w:rPr>
        <w:t>。根据</w:t>
      </w:r>
      <w:r w:rsidRPr="007F7AA4">
        <w:rPr>
          <w:rFonts w:eastAsiaTheme="majorEastAsia" w:cs="Times New Roman"/>
        </w:rPr>
        <w:t>NACK</w:t>
      </w:r>
      <w:r w:rsidRPr="007F7AA4">
        <w:rPr>
          <w:rFonts w:eastAsiaTheme="majorEastAsia" w:cs="Times New Roman"/>
        </w:rPr>
        <w:t>的比例确认下行的</w:t>
      </w:r>
      <w:r w:rsidRPr="007F7AA4">
        <w:rPr>
          <w:rFonts w:eastAsiaTheme="majorEastAsia" w:cs="Times New Roman"/>
        </w:rPr>
        <w:t>BLER</w:t>
      </w:r>
      <w:r w:rsidRPr="007F7AA4">
        <w:rPr>
          <w:rFonts w:eastAsiaTheme="majorEastAsia" w:cs="Times New Roman"/>
        </w:rPr>
        <w:t>。</w:t>
      </w:r>
    </w:p>
    <w:p w14:paraId="0EC293D1" w14:textId="77777777" w:rsidR="007E3C7B" w:rsidRPr="007F7AA4" w:rsidRDefault="007E3C7B" w:rsidP="007E3C7B">
      <w:pPr>
        <w:rPr>
          <w:rFonts w:eastAsiaTheme="majorEastAsia" w:cs="Times New Roman"/>
        </w:rPr>
      </w:pPr>
      <w:r w:rsidRPr="007F7AA4">
        <w:rPr>
          <w:rFonts w:eastAsiaTheme="majorEastAsia" w:cs="Times New Roman"/>
          <w:noProof/>
        </w:rPr>
        <w:drawing>
          <wp:inline distT="0" distB="0" distL="0" distR="0" wp14:anchorId="24104E72" wp14:editId="209E30E0">
            <wp:extent cx="8406130" cy="151003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8406130" cy="1510030"/>
                    </a:xfrm>
                    <a:prstGeom prst="rect">
                      <a:avLst/>
                    </a:prstGeom>
                  </pic:spPr>
                </pic:pic>
              </a:graphicData>
            </a:graphic>
          </wp:inline>
        </w:drawing>
      </w:r>
    </w:p>
    <w:p w14:paraId="258F7705" w14:textId="67F5900E" w:rsidR="007E3C7B" w:rsidRPr="007F7AA4" w:rsidRDefault="007E3C7B" w:rsidP="007E3C7B">
      <w:pPr>
        <w:pStyle w:val="3"/>
        <w:spacing w:before="156" w:after="156"/>
        <w:rPr>
          <w:rFonts w:eastAsiaTheme="majorEastAsia" w:cs="Times New Roman"/>
        </w:rPr>
      </w:pPr>
      <w:bookmarkStart w:id="149" w:name="_Toc87714727"/>
      <w:r w:rsidRPr="007F7AA4">
        <w:rPr>
          <w:rFonts w:eastAsiaTheme="majorEastAsia" w:cs="Times New Roman"/>
        </w:rPr>
        <w:t>LTE</w:t>
      </w:r>
      <w:r w:rsidRPr="007F7AA4">
        <w:rPr>
          <w:rFonts w:eastAsiaTheme="majorEastAsia" w:cs="Times New Roman"/>
        </w:rPr>
        <w:t>邻区重选消息</w:t>
      </w:r>
      <w:r w:rsidR="0046182D" w:rsidRPr="007F7AA4">
        <w:rPr>
          <w:rFonts w:eastAsiaTheme="majorEastAsia" w:cs="Times New Roman"/>
        </w:rPr>
        <w:t xml:space="preserve"> B186</w:t>
      </w:r>
      <w:bookmarkEnd w:id="149"/>
    </w:p>
    <w:p w14:paraId="0BD5CDC4" w14:textId="77777777" w:rsidR="007E3C7B" w:rsidRPr="007F7AA4" w:rsidRDefault="007E3C7B" w:rsidP="007E3C7B">
      <w:pPr>
        <w:rPr>
          <w:rFonts w:eastAsiaTheme="majorEastAsia" w:cs="Times New Roman"/>
        </w:rPr>
      </w:pPr>
      <w:r w:rsidRPr="007F7AA4">
        <w:rPr>
          <w:rFonts w:eastAsiaTheme="majorEastAsia" w:cs="Times New Roman"/>
        </w:rPr>
        <w:t>03:31:59.870061 [0xB186] LTE ML1 Reselection Candidates</w:t>
      </w:r>
    </w:p>
    <w:p w14:paraId="24438E9A" w14:textId="77777777" w:rsidR="007E3C7B" w:rsidRPr="007F7AA4" w:rsidRDefault="007E3C7B" w:rsidP="007E3C7B">
      <w:pPr>
        <w:rPr>
          <w:rFonts w:eastAsiaTheme="majorEastAsia" w:cs="Times New Roman"/>
        </w:rPr>
      </w:pPr>
      <w:r w:rsidRPr="007F7AA4">
        <w:rPr>
          <w:rFonts w:eastAsiaTheme="majorEastAsia" w:cs="Times New Roman"/>
        </w:rPr>
        <w:t>Version = 41</w:t>
      </w:r>
    </w:p>
    <w:p w14:paraId="4EC27ED7" w14:textId="77777777" w:rsidR="007E3C7B" w:rsidRPr="007F7AA4" w:rsidRDefault="007E3C7B" w:rsidP="007E3C7B">
      <w:pPr>
        <w:rPr>
          <w:rFonts w:eastAsiaTheme="majorEastAsia" w:cs="Times New Roman"/>
        </w:rPr>
      </w:pPr>
      <w:r w:rsidRPr="007F7AA4">
        <w:rPr>
          <w:rFonts w:eastAsiaTheme="majorEastAsia" w:cs="Times New Roman"/>
        </w:rPr>
        <w:t>Serving E-ARFCN = 1350</w:t>
      </w:r>
    </w:p>
    <w:p w14:paraId="1688D03B" w14:textId="77777777" w:rsidR="007E3C7B" w:rsidRPr="007F7AA4" w:rsidRDefault="007E3C7B" w:rsidP="007E3C7B">
      <w:pPr>
        <w:rPr>
          <w:rFonts w:eastAsiaTheme="majorEastAsia" w:cs="Times New Roman"/>
        </w:rPr>
      </w:pPr>
      <w:r w:rsidRPr="007F7AA4">
        <w:rPr>
          <w:rFonts w:eastAsiaTheme="majorEastAsia" w:cs="Times New Roman"/>
        </w:rPr>
        <w:t>Serving Cell ID = 191</w:t>
      </w:r>
    </w:p>
    <w:p w14:paraId="19A91DE9" w14:textId="77777777" w:rsidR="007E3C7B" w:rsidRPr="007F7AA4" w:rsidRDefault="007E3C7B" w:rsidP="007E3C7B">
      <w:pPr>
        <w:rPr>
          <w:rFonts w:eastAsiaTheme="majorEastAsia" w:cs="Times New Roman"/>
        </w:rPr>
      </w:pPr>
      <w:r w:rsidRPr="007F7AA4">
        <w:rPr>
          <w:rFonts w:eastAsiaTheme="majorEastAsia" w:cs="Times New Roman"/>
        </w:rPr>
        <w:t>Num Reselection Candidates = 1</w:t>
      </w:r>
    </w:p>
    <w:p w14:paraId="07ED2926" w14:textId="77777777" w:rsidR="007E3C7B" w:rsidRPr="007F7AA4" w:rsidRDefault="007E3C7B" w:rsidP="007E3C7B">
      <w:pPr>
        <w:rPr>
          <w:rFonts w:eastAsiaTheme="majorEastAsia" w:cs="Times New Roman"/>
        </w:rPr>
      </w:pPr>
      <w:r w:rsidRPr="007F7AA4">
        <w:rPr>
          <w:rFonts w:eastAsiaTheme="majorEastAsia" w:cs="Times New Roman"/>
        </w:rPr>
        <w:t>Candidates[0]</w:t>
      </w:r>
    </w:p>
    <w:p w14:paraId="30503E71" w14:textId="7D34298D" w:rsidR="007E3C7B" w:rsidRPr="007F7AA4" w:rsidRDefault="007E3C7B" w:rsidP="007E3C7B">
      <w:pPr>
        <w:rPr>
          <w:rFonts w:eastAsiaTheme="majorEastAsia" w:cs="Times New Roman"/>
        </w:rPr>
      </w:pPr>
      <w:r w:rsidRPr="007F7AA4">
        <w:rPr>
          <w:rFonts w:eastAsiaTheme="majorEastAsia" w:cs="Times New Roman"/>
          <w:highlight w:val="yellow"/>
        </w:rPr>
        <w:t>Candidate Priority = 7.0</w:t>
      </w:r>
      <w:r w:rsidRPr="007F7AA4">
        <w:rPr>
          <w:rFonts w:eastAsiaTheme="majorEastAsia" w:cs="Times New Roman"/>
        </w:rPr>
        <w:t xml:space="preserve">   // </w:t>
      </w:r>
      <w:r w:rsidRPr="007F7AA4">
        <w:rPr>
          <w:rFonts w:eastAsiaTheme="majorEastAsia" w:cs="Times New Roman"/>
          <w:highlight w:val="yellow"/>
        </w:rPr>
        <w:t>重选的优先级</w:t>
      </w:r>
      <w:r w:rsidR="00786D28">
        <w:rPr>
          <w:rFonts w:eastAsiaTheme="majorEastAsia" w:cs="Times New Roman" w:hint="eastAsia"/>
        </w:rPr>
        <w:t xml:space="preserve"> </w:t>
      </w:r>
      <w:r w:rsidR="00786D28">
        <w:rPr>
          <w:rFonts w:eastAsiaTheme="majorEastAsia" w:cs="Times New Roman"/>
          <w:highlight w:val="yellow"/>
        </w:rPr>
        <w:t>–</w:t>
      </w:r>
      <w:r w:rsidR="00786D28">
        <w:rPr>
          <w:rFonts w:eastAsiaTheme="majorEastAsia" w:cs="Times New Roman"/>
        </w:rPr>
        <w:t xml:space="preserve"> </w:t>
      </w:r>
      <w:r w:rsidR="00786D28">
        <w:rPr>
          <w:rFonts w:eastAsiaTheme="majorEastAsia" w:cs="Times New Roman" w:hint="eastAsia"/>
          <w:highlight w:val="yellow"/>
        </w:rPr>
        <w:t>注意，优先级的数值越小，则优先级越高！！</w:t>
      </w:r>
    </w:p>
    <w:p w14:paraId="11785244" w14:textId="77777777" w:rsidR="007E3C7B" w:rsidRPr="007F7AA4" w:rsidRDefault="007E3C7B" w:rsidP="007E3C7B">
      <w:pPr>
        <w:rPr>
          <w:rFonts w:eastAsiaTheme="majorEastAsia" w:cs="Times New Roman"/>
        </w:rPr>
      </w:pPr>
      <w:r w:rsidRPr="007F7AA4">
        <w:rPr>
          <w:rFonts w:eastAsiaTheme="majorEastAsia" w:cs="Times New Roman"/>
        </w:rPr>
        <w:t>RAT Type = EUTRAN    // RAT</w:t>
      </w:r>
      <w:r w:rsidRPr="007F7AA4">
        <w:rPr>
          <w:rFonts w:eastAsiaTheme="majorEastAsia" w:cs="Times New Roman"/>
        </w:rPr>
        <w:t>名称</w:t>
      </w:r>
    </w:p>
    <w:p w14:paraId="4FF8ACAE" w14:textId="77777777" w:rsidR="007E3C7B" w:rsidRPr="007F7AA4" w:rsidRDefault="007E3C7B" w:rsidP="007E3C7B">
      <w:pPr>
        <w:rPr>
          <w:rFonts w:eastAsiaTheme="majorEastAsia" w:cs="Times New Roman"/>
        </w:rPr>
      </w:pPr>
      <w:r w:rsidRPr="007F7AA4">
        <w:rPr>
          <w:rFonts w:eastAsiaTheme="majorEastAsia" w:cs="Times New Roman"/>
        </w:rPr>
        <w:t>LTE Candidate</w:t>
      </w:r>
    </w:p>
    <w:p w14:paraId="12056EF9" w14:textId="77777777" w:rsidR="007E3C7B" w:rsidRPr="007F7AA4" w:rsidRDefault="007E3C7B" w:rsidP="007E3C7B">
      <w:pPr>
        <w:rPr>
          <w:rFonts w:eastAsiaTheme="majorEastAsia" w:cs="Times New Roman"/>
          <w:highlight w:val="yellow"/>
        </w:rPr>
      </w:pPr>
      <w:r w:rsidRPr="007F7AA4">
        <w:rPr>
          <w:rFonts w:eastAsiaTheme="majorEastAsia" w:cs="Times New Roman"/>
          <w:highlight w:val="yellow"/>
        </w:rPr>
        <w:t xml:space="preserve">E-ARFCN = 39148      // </w:t>
      </w:r>
      <w:r w:rsidRPr="007F7AA4">
        <w:rPr>
          <w:rFonts w:eastAsiaTheme="majorEastAsia" w:cs="Times New Roman"/>
          <w:highlight w:val="yellow"/>
        </w:rPr>
        <w:t>频点</w:t>
      </w:r>
    </w:p>
    <w:p w14:paraId="757EFF2D" w14:textId="4DE717A6" w:rsidR="007E3C7B" w:rsidRPr="007F7AA4" w:rsidRDefault="007E3C7B" w:rsidP="007E3C7B">
      <w:pPr>
        <w:rPr>
          <w:rFonts w:eastAsiaTheme="majorEastAsia" w:cs="Times New Roman"/>
        </w:rPr>
      </w:pPr>
      <w:r w:rsidRPr="007F7AA4">
        <w:rPr>
          <w:rFonts w:eastAsiaTheme="majorEastAsia" w:cs="Times New Roman"/>
          <w:highlight w:val="yellow"/>
        </w:rPr>
        <w:t>Cell ID = 252</w:t>
      </w:r>
      <w:r w:rsidRPr="007F7AA4">
        <w:rPr>
          <w:rFonts w:eastAsiaTheme="majorEastAsia" w:cs="Times New Roman"/>
        </w:rPr>
        <w:t xml:space="preserve">          // </w:t>
      </w:r>
      <w:r w:rsidRPr="007F7AA4">
        <w:rPr>
          <w:rFonts w:eastAsiaTheme="majorEastAsia" w:cs="Times New Roman"/>
        </w:rPr>
        <w:t>小区</w:t>
      </w:r>
    </w:p>
    <w:p w14:paraId="35831A9E" w14:textId="7733CE44" w:rsidR="00E6693E" w:rsidRPr="007F7AA4" w:rsidRDefault="00E6693E" w:rsidP="00E6693E">
      <w:pPr>
        <w:pStyle w:val="3"/>
        <w:spacing w:before="156" w:after="156"/>
        <w:rPr>
          <w:rFonts w:eastAsiaTheme="majorEastAsia" w:cs="Times New Roman"/>
        </w:rPr>
      </w:pPr>
      <w:bookmarkStart w:id="150" w:name="_Toc87714728"/>
      <w:r w:rsidRPr="007F7AA4">
        <w:rPr>
          <w:rFonts w:eastAsiaTheme="majorEastAsia" w:cs="Times New Roman"/>
        </w:rPr>
        <w:t>CDMA</w:t>
      </w:r>
      <w:r w:rsidRPr="007F7AA4">
        <w:rPr>
          <w:rFonts w:eastAsiaTheme="majorEastAsia" w:cs="Times New Roman"/>
        </w:rPr>
        <w:t>信号和帧解码统计</w:t>
      </w:r>
      <w:r w:rsidR="00DA6C84" w:rsidRPr="007F7AA4">
        <w:rPr>
          <w:rFonts w:eastAsiaTheme="majorEastAsia" w:cs="Times New Roman"/>
        </w:rPr>
        <w:t xml:space="preserve"> 119D</w:t>
      </w:r>
      <w:bookmarkEnd w:id="150"/>
    </w:p>
    <w:p w14:paraId="197CF740" w14:textId="16584DE1" w:rsidR="007A45AF" w:rsidRPr="007F7AA4" w:rsidRDefault="007A45AF" w:rsidP="007A45AF">
      <w:pPr>
        <w:rPr>
          <w:rFonts w:eastAsiaTheme="majorEastAsia" w:cs="Times New Roman"/>
        </w:rPr>
      </w:pPr>
      <w:r w:rsidRPr="007F7AA4">
        <w:rPr>
          <w:rFonts w:eastAsiaTheme="majorEastAsia" w:cs="Times New Roman"/>
        </w:rPr>
        <w:t>该消息需要通过</w:t>
      </w:r>
      <w:r w:rsidRPr="007F7AA4">
        <w:rPr>
          <w:rFonts w:eastAsiaTheme="majorEastAsia" w:cs="Times New Roman"/>
        </w:rPr>
        <w:t>QCAT</w:t>
      </w:r>
      <w:r w:rsidRPr="007F7AA4">
        <w:rPr>
          <w:rFonts w:eastAsiaTheme="majorEastAsia" w:cs="Times New Roman"/>
        </w:rPr>
        <w:t>解析查看</w:t>
      </w:r>
    </w:p>
    <w:p w14:paraId="6D0837E3" w14:textId="0B5AB677" w:rsidR="00012643" w:rsidRPr="007F7AA4" w:rsidRDefault="00012643" w:rsidP="00012643">
      <w:pPr>
        <w:rPr>
          <w:rFonts w:eastAsiaTheme="majorEastAsia" w:cs="Times New Roman"/>
        </w:rPr>
      </w:pPr>
      <w:r w:rsidRPr="007F7AA4">
        <w:rPr>
          <w:rFonts w:eastAsiaTheme="majorEastAsia" w:cs="Times New Roman"/>
        </w:rPr>
        <w:t>参考文档：</w:t>
      </w:r>
      <w:r w:rsidRPr="007F7AA4">
        <w:rPr>
          <w:rFonts w:eastAsiaTheme="majorEastAsia" w:cs="Times New Roman"/>
        </w:rPr>
        <w:t>KBA-161024211115</w:t>
      </w:r>
    </w:p>
    <w:p w14:paraId="2024C421" w14:textId="6C4670C3" w:rsidR="007A593F" w:rsidRPr="007F7AA4" w:rsidRDefault="007A593F" w:rsidP="007A593F">
      <w:pPr>
        <w:rPr>
          <w:rFonts w:eastAsiaTheme="majorEastAsia" w:cs="Times New Roman"/>
        </w:rPr>
      </w:pPr>
      <w:r w:rsidRPr="007F7AA4">
        <w:rPr>
          <w:rFonts w:eastAsiaTheme="majorEastAsia" w:cs="Times New Roman"/>
        </w:rPr>
        <w:t>Customer may hope to know the CDMA signal and frame demod statistics. we have log packet 0x119d to show these information.</w:t>
      </w:r>
    </w:p>
    <w:p w14:paraId="2C863CAE" w14:textId="65EC4941" w:rsidR="007A593F" w:rsidRPr="007F7AA4" w:rsidRDefault="007A593F" w:rsidP="007A593F">
      <w:pPr>
        <w:rPr>
          <w:rFonts w:eastAsiaTheme="majorEastAsia" w:cs="Times New Roman"/>
        </w:rPr>
      </w:pPr>
      <w:r w:rsidRPr="007F7AA4">
        <w:rPr>
          <w:rFonts w:eastAsiaTheme="majorEastAsia" w:cs="Times New Roman"/>
        </w:rPr>
        <w:t>Note: please select Paring Options as "QCAT, Parsing DLLs, Default DB, User's DB" through menu "Options-&gt;Parsing Options".</w:t>
      </w:r>
    </w:p>
    <w:p w14:paraId="34D2AAF7" w14:textId="77777777" w:rsidR="007A593F" w:rsidRPr="007F7AA4" w:rsidRDefault="007A593F" w:rsidP="007A593F">
      <w:pPr>
        <w:rPr>
          <w:rFonts w:eastAsiaTheme="majorEastAsia" w:cs="Times New Roman"/>
        </w:rPr>
      </w:pPr>
      <w:r w:rsidRPr="007F7AA4">
        <w:rPr>
          <w:rFonts w:eastAsiaTheme="majorEastAsia" w:cs="Times New Roman"/>
        </w:rPr>
        <w:t>Below is one example, only some critical fields are explained here.</w:t>
      </w:r>
    </w:p>
    <w:p w14:paraId="10F591B6" w14:textId="77777777" w:rsidR="007A593F" w:rsidRPr="007F7AA4" w:rsidRDefault="007A593F" w:rsidP="007A593F">
      <w:pPr>
        <w:rPr>
          <w:rFonts w:eastAsiaTheme="majorEastAsia" w:cs="Times New Roman"/>
        </w:rPr>
      </w:pPr>
      <w:r w:rsidRPr="007F7AA4">
        <w:rPr>
          <w:rFonts w:eastAsiaTheme="majorEastAsia" w:cs="Times New Roman"/>
        </w:rPr>
        <w:lastRenderedPageBreak/>
        <w:t>[0x119D] LOG 11:58:54.876 Srch TNG Demod Status Length: 0672</w:t>
      </w:r>
    </w:p>
    <w:p w14:paraId="37E3ADA3" w14:textId="77777777" w:rsidR="007A593F" w:rsidRPr="007F7AA4" w:rsidRDefault="007A593F" w:rsidP="007A593F">
      <w:pPr>
        <w:rPr>
          <w:rFonts w:eastAsiaTheme="majorEastAsia" w:cs="Times New Roman"/>
        </w:rPr>
      </w:pPr>
      <w:r w:rsidRPr="007F7AA4">
        <w:rPr>
          <w:rFonts w:eastAsiaTheme="majorEastAsia" w:cs="Times New Roman"/>
        </w:rPr>
        <w:t>Sub-packet (1)</w:t>
      </w:r>
    </w:p>
    <w:p w14:paraId="34891ABC" w14:textId="77777777" w:rsidR="007A593F" w:rsidRPr="007F7AA4" w:rsidRDefault="007A593F" w:rsidP="007A593F">
      <w:pPr>
        <w:rPr>
          <w:rFonts w:eastAsiaTheme="majorEastAsia" w:cs="Times New Roman"/>
        </w:rPr>
      </w:pPr>
      <w:r w:rsidRPr="007F7AA4">
        <w:rPr>
          <w:rFonts w:eastAsiaTheme="majorEastAsia" w:cs="Times New Roman"/>
        </w:rPr>
        <w:t>ID = Searcher Status</w:t>
      </w:r>
    </w:p>
    <w:p w14:paraId="0AD373F2" w14:textId="77777777" w:rsidR="007A593F" w:rsidRPr="007F7AA4" w:rsidRDefault="007A593F" w:rsidP="007A593F">
      <w:pPr>
        <w:rPr>
          <w:rFonts w:eastAsiaTheme="majorEastAsia" w:cs="Times New Roman"/>
        </w:rPr>
      </w:pPr>
      <w:r w:rsidRPr="007F7AA4">
        <w:rPr>
          <w:rFonts w:eastAsiaTheme="majorEastAsia" w:cs="Times New Roman"/>
          <w:highlight w:val="yellow"/>
        </w:rPr>
        <w:t>Searcher State = 8 (Operation on traffic chan) &lt;-----------------This is searcher state</w:t>
      </w:r>
    </w:p>
    <w:p w14:paraId="6D13AFA0" w14:textId="77777777" w:rsidR="007A593F" w:rsidRPr="007F7AA4" w:rsidRDefault="007A593F" w:rsidP="007A593F">
      <w:pPr>
        <w:rPr>
          <w:rFonts w:eastAsiaTheme="majorEastAsia" w:cs="Times New Roman"/>
        </w:rPr>
      </w:pPr>
      <w:r w:rsidRPr="007F7AA4">
        <w:rPr>
          <w:rFonts w:eastAsiaTheme="majorEastAsia" w:cs="Times New Roman"/>
        </w:rPr>
        <w:t>Sub-packet (2)</w:t>
      </w:r>
    </w:p>
    <w:p w14:paraId="27458D7B" w14:textId="77777777" w:rsidR="007A593F" w:rsidRPr="007F7AA4" w:rsidRDefault="007A593F" w:rsidP="007A593F">
      <w:pPr>
        <w:rPr>
          <w:rFonts w:eastAsiaTheme="majorEastAsia" w:cs="Times New Roman"/>
        </w:rPr>
      </w:pPr>
      <w:r w:rsidRPr="007F7AA4">
        <w:rPr>
          <w:rFonts w:eastAsiaTheme="majorEastAsia" w:cs="Times New Roman"/>
        </w:rPr>
        <w:t>ID = RF</w:t>
      </w:r>
    </w:p>
    <w:p w14:paraId="32516101" w14:textId="77777777" w:rsidR="007A593F" w:rsidRPr="007F7AA4" w:rsidRDefault="007A593F" w:rsidP="007A593F">
      <w:pPr>
        <w:rPr>
          <w:rFonts w:eastAsiaTheme="majorEastAsia" w:cs="Times New Roman"/>
        </w:rPr>
      </w:pPr>
      <w:r w:rsidRPr="007F7AA4">
        <w:rPr>
          <w:rFonts w:eastAsiaTheme="majorEastAsia" w:cs="Times New Roman"/>
          <w:highlight w:val="yellow"/>
        </w:rPr>
        <w:t>TX Power = -2.80 dBm &lt;-----------------This is tx power</w:t>
      </w:r>
    </w:p>
    <w:p w14:paraId="77033B7A" w14:textId="77777777" w:rsidR="007A593F" w:rsidRPr="007F7AA4" w:rsidRDefault="007A593F" w:rsidP="007A593F">
      <w:pPr>
        <w:rPr>
          <w:rFonts w:eastAsiaTheme="majorEastAsia" w:cs="Times New Roman"/>
        </w:rPr>
      </w:pPr>
      <w:r w:rsidRPr="007F7AA4">
        <w:rPr>
          <w:rFonts w:eastAsiaTheme="majorEastAsia" w:cs="Times New Roman"/>
        </w:rPr>
        <w:t>TX Power Limit = 24.67 dBm</w:t>
      </w:r>
    </w:p>
    <w:p w14:paraId="520DA889" w14:textId="77777777" w:rsidR="007A593F" w:rsidRPr="007F7AA4" w:rsidRDefault="007A593F" w:rsidP="007A593F">
      <w:pPr>
        <w:rPr>
          <w:rFonts w:eastAsiaTheme="majorEastAsia" w:cs="Times New Roman"/>
        </w:rPr>
      </w:pPr>
      <w:r w:rsidRPr="007F7AA4">
        <w:rPr>
          <w:rFonts w:eastAsiaTheme="majorEastAsia" w:cs="Times New Roman"/>
        </w:rPr>
        <w:t>Client (0)</w:t>
      </w:r>
    </w:p>
    <w:p w14:paraId="71077B4A" w14:textId="77777777" w:rsidR="007A593F" w:rsidRPr="007F7AA4" w:rsidRDefault="007A593F" w:rsidP="007A593F">
      <w:pPr>
        <w:rPr>
          <w:rFonts w:eastAsiaTheme="majorEastAsia" w:cs="Times New Roman"/>
        </w:rPr>
      </w:pPr>
      <w:r w:rsidRPr="007F7AA4">
        <w:rPr>
          <w:rFonts w:eastAsiaTheme="majorEastAsia" w:cs="Times New Roman"/>
        </w:rPr>
        <w:t>Band Class = 0 (800 MHz)</w:t>
      </w:r>
    </w:p>
    <w:p w14:paraId="4711B8D3" w14:textId="77777777" w:rsidR="007A593F" w:rsidRPr="007F7AA4" w:rsidRDefault="007A593F" w:rsidP="007A593F">
      <w:pPr>
        <w:rPr>
          <w:rFonts w:eastAsiaTheme="majorEastAsia" w:cs="Times New Roman"/>
        </w:rPr>
      </w:pPr>
      <w:r w:rsidRPr="007F7AA4">
        <w:rPr>
          <w:rFonts w:eastAsiaTheme="majorEastAsia" w:cs="Times New Roman"/>
        </w:rPr>
        <w:t>Channel = 283</w:t>
      </w:r>
    </w:p>
    <w:p w14:paraId="0DEC42B5" w14:textId="77777777" w:rsidR="007A593F" w:rsidRPr="007F7AA4" w:rsidRDefault="007A593F" w:rsidP="007A593F">
      <w:pPr>
        <w:rPr>
          <w:rFonts w:eastAsiaTheme="majorEastAsia" w:cs="Times New Roman"/>
        </w:rPr>
      </w:pPr>
      <w:r w:rsidRPr="007F7AA4">
        <w:rPr>
          <w:rFonts w:eastAsiaTheme="majorEastAsia" w:cs="Times New Roman"/>
          <w:highlight w:val="yellow"/>
        </w:rPr>
        <w:t>RX AGC = -77.61 dBm &lt;-----------------This is RxAGC, i.e. Rx power</w:t>
      </w:r>
    </w:p>
    <w:p w14:paraId="3BC7DB3E" w14:textId="77777777" w:rsidR="007A593F" w:rsidRPr="007F7AA4" w:rsidRDefault="007A593F" w:rsidP="007A593F">
      <w:pPr>
        <w:rPr>
          <w:rFonts w:eastAsiaTheme="majorEastAsia" w:cs="Times New Roman"/>
        </w:rPr>
      </w:pPr>
      <w:r w:rsidRPr="007F7AA4">
        <w:rPr>
          <w:rFonts w:eastAsiaTheme="majorEastAsia" w:cs="Times New Roman"/>
        </w:rPr>
        <w:t>Client (1)</w:t>
      </w:r>
    </w:p>
    <w:p w14:paraId="7D32A9EB" w14:textId="77777777" w:rsidR="007A593F" w:rsidRPr="007F7AA4" w:rsidRDefault="007A593F" w:rsidP="007A593F">
      <w:pPr>
        <w:rPr>
          <w:rFonts w:eastAsiaTheme="majorEastAsia" w:cs="Times New Roman"/>
        </w:rPr>
      </w:pPr>
      <w:r w:rsidRPr="007F7AA4">
        <w:rPr>
          <w:rFonts w:eastAsiaTheme="majorEastAsia" w:cs="Times New Roman"/>
        </w:rPr>
        <w:t>Band Class = 255 (Disabled)</w:t>
      </w:r>
    </w:p>
    <w:p w14:paraId="1BAD98C1" w14:textId="77777777" w:rsidR="007A593F" w:rsidRPr="007F7AA4" w:rsidRDefault="007A593F" w:rsidP="007A593F">
      <w:pPr>
        <w:rPr>
          <w:rFonts w:eastAsiaTheme="majorEastAsia" w:cs="Times New Roman"/>
        </w:rPr>
      </w:pPr>
      <w:r w:rsidRPr="007F7AA4">
        <w:rPr>
          <w:rFonts w:eastAsiaTheme="majorEastAsia" w:cs="Times New Roman"/>
        </w:rPr>
        <w:t>Channel = 0</w:t>
      </w:r>
    </w:p>
    <w:p w14:paraId="6DC9EBAB" w14:textId="77777777" w:rsidR="007A593F" w:rsidRPr="007F7AA4" w:rsidRDefault="007A593F" w:rsidP="007A593F">
      <w:pPr>
        <w:rPr>
          <w:rFonts w:eastAsiaTheme="majorEastAsia" w:cs="Times New Roman"/>
        </w:rPr>
      </w:pPr>
      <w:r w:rsidRPr="007F7AA4">
        <w:rPr>
          <w:rFonts w:eastAsiaTheme="majorEastAsia" w:cs="Times New Roman"/>
        </w:rPr>
        <w:t>RX AGC = -20.83 dBm &lt;-----------------This is RxAGC for Rx Diversity if enabled</w:t>
      </w:r>
    </w:p>
    <w:p w14:paraId="7662EADD" w14:textId="77777777" w:rsidR="007A593F" w:rsidRPr="007F7AA4" w:rsidRDefault="007A593F" w:rsidP="007A593F">
      <w:pPr>
        <w:rPr>
          <w:rFonts w:eastAsiaTheme="majorEastAsia" w:cs="Times New Roman"/>
        </w:rPr>
      </w:pPr>
      <w:r w:rsidRPr="007F7AA4">
        <w:rPr>
          <w:rFonts w:eastAsiaTheme="majorEastAsia" w:cs="Times New Roman"/>
        </w:rPr>
        <w:t>Sub-packet (3)</w:t>
      </w:r>
    </w:p>
    <w:p w14:paraId="4BD92848" w14:textId="77777777" w:rsidR="007A593F" w:rsidRPr="007F7AA4" w:rsidRDefault="007A593F" w:rsidP="007A593F">
      <w:pPr>
        <w:rPr>
          <w:rFonts w:eastAsiaTheme="majorEastAsia" w:cs="Times New Roman"/>
        </w:rPr>
      </w:pPr>
      <w:r w:rsidRPr="007F7AA4">
        <w:rPr>
          <w:rFonts w:eastAsiaTheme="majorEastAsia" w:cs="Times New Roman"/>
        </w:rPr>
        <w:t>ID = Active Info &lt;-----------------This is Active Set info</w:t>
      </w:r>
    </w:p>
    <w:p w14:paraId="64EB1FB5" w14:textId="77777777" w:rsidR="007A593F" w:rsidRPr="007F7AA4" w:rsidRDefault="007A593F" w:rsidP="007A593F">
      <w:pPr>
        <w:rPr>
          <w:rFonts w:eastAsiaTheme="majorEastAsia" w:cs="Times New Roman"/>
        </w:rPr>
      </w:pPr>
      <w:r w:rsidRPr="007F7AA4">
        <w:rPr>
          <w:rFonts w:eastAsiaTheme="majorEastAsia" w:cs="Times New Roman"/>
        </w:rPr>
        <w:t>Reference PN = 22</w:t>
      </w:r>
    </w:p>
    <w:p w14:paraId="2B2C3C85" w14:textId="77777777" w:rsidR="007A593F" w:rsidRPr="007F7AA4" w:rsidRDefault="007A593F" w:rsidP="007A593F">
      <w:pPr>
        <w:rPr>
          <w:rFonts w:eastAsiaTheme="majorEastAsia" w:cs="Times New Roman"/>
        </w:rPr>
      </w:pPr>
      <w:r w:rsidRPr="007F7AA4">
        <w:rPr>
          <w:rFonts w:eastAsiaTheme="majorEastAsia" w:cs="Times New Roman"/>
        </w:rPr>
        <w:t>Active (1)</w:t>
      </w:r>
    </w:p>
    <w:p w14:paraId="5B1A8505" w14:textId="77777777" w:rsidR="007A593F" w:rsidRPr="007F7AA4" w:rsidRDefault="007A593F" w:rsidP="007A593F">
      <w:pPr>
        <w:rPr>
          <w:rFonts w:eastAsiaTheme="majorEastAsia" w:cs="Times New Roman"/>
        </w:rPr>
      </w:pPr>
      <w:r w:rsidRPr="007F7AA4">
        <w:rPr>
          <w:rFonts w:eastAsiaTheme="majorEastAsia" w:cs="Times New Roman"/>
          <w:highlight w:val="yellow"/>
        </w:rPr>
        <w:t>Pilot PN = 22</w:t>
      </w:r>
    </w:p>
    <w:p w14:paraId="236DEE54" w14:textId="77777777" w:rsidR="007A593F" w:rsidRPr="007F7AA4" w:rsidRDefault="007A593F" w:rsidP="007A593F">
      <w:pPr>
        <w:rPr>
          <w:rFonts w:eastAsiaTheme="majorEastAsia" w:cs="Times New Roman"/>
        </w:rPr>
      </w:pPr>
      <w:r w:rsidRPr="007F7AA4">
        <w:rPr>
          <w:rFonts w:eastAsiaTheme="majorEastAsia" w:cs="Times New Roman"/>
        </w:rPr>
        <w:t>Peak Info</w:t>
      </w:r>
    </w:p>
    <w:p w14:paraId="4B5CDA5E" w14:textId="77777777" w:rsidR="007A593F" w:rsidRPr="007F7AA4" w:rsidRDefault="007A593F" w:rsidP="007A593F">
      <w:pPr>
        <w:rPr>
          <w:rFonts w:eastAsiaTheme="majorEastAsia" w:cs="Times New Roman"/>
        </w:rPr>
      </w:pPr>
      <w:r w:rsidRPr="007F7AA4">
        <w:rPr>
          <w:rFonts w:eastAsiaTheme="majorEastAsia" w:cs="Times New Roman"/>
        </w:rPr>
        <w:t>-------------------------------------------</w:t>
      </w:r>
    </w:p>
    <w:p w14:paraId="4432176C" w14:textId="77777777" w:rsidR="007A593F" w:rsidRPr="007F7AA4" w:rsidRDefault="007A593F" w:rsidP="007A593F">
      <w:pPr>
        <w:rPr>
          <w:rFonts w:eastAsiaTheme="majorEastAsia" w:cs="Times New Roman"/>
        </w:rPr>
      </w:pPr>
      <w:r w:rsidRPr="007F7AA4">
        <w:rPr>
          <w:rFonts w:eastAsiaTheme="majorEastAsia" w:cs="Times New Roman"/>
        </w:rPr>
        <w:t>| Peak| Position| Energy|</w:t>
      </w:r>
    </w:p>
    <w:p w14:paraId="50B96AD1" w14:textId="77777777" w:rsidR="007A593F" w:rsidRPr="007F7AA4" w:rsidRDefault="007A593F" w:rsidP="007A593F">
      <w:pPr>
        <w:rPr>
          <w:rFonts w:eastAsiaTheme="majorEastAsia" w:cs="Times New Roman"/>
        </w:rPr>
      </w:pPr>
      <w:r w:rsidRPr="007F7AA4">
        <w:rPr>
          <w:rFonts w:eastAsiaTheme="majorEastAsia" w:cs="Times New Roman"/>
        </w:rPr>
        <w:t>-------------------------------------------</w:t>
      </w:r>
    </w:p>
    <w:p w14:paraId="7443B2EF" w14:textId="77777777" w:rsidR="007A593F" w:rsidRPr="007F7AA4" w:rsidRDefault="007A593F" w:rsidP="007A593F">
      <w:pPr>
        <w:rPr>
          <w:rFonts w:eastAsiaTheme="majorEastAsia" w:cs="Times New Roman"/>
        </w:rPr>
      </w:pPr>
      <w:r w:rsidRPr="007F7AA4">
        <w:rPr>
          <w:rFonts w:eastAsiaTheme="majorEastAsia" w:cs="Times New Roman"/>
          <w:highlight w:val="yellow"/>
        </w:rPr>
        <w:t>| 0| 111026| -12.86| &lt;-----------------This is PN energy, i.e. EcIo for PN#22</w:t>
      </w:r>
    </w:p>
    <w:p w14:paraId="643460F3" w14:textId="77777777" w:rsidR="007A593F" w:rsidRPr="007F7AA4" w:rsidRDefault="007A593F" w:rsidP="007A593F">
      <w:pPr>
        <w:rPr>
          <w:rFonts w:eastAsiaTheme="majorEastAsia" w:cs="Times New Roman"/>
        </w:rPr>
      </w:pPr>
      <w:r w:rsidRPr="007F7AA4">
        <w:rPr>
          <w:rFonts w:eastAsiaTheme="majorEastAsia" w:cs="Times New Roman"/>
        </w:rPr>
        <w:t>| 1| 111071| -17.07|</w:t>
      </w:r>
    </w:p>
    <w:p w14:paraId="48783A4C" w14:textId="77777777" w:rsidR="007A593F" w:rsidRPr="007F7AA4" w:rsidRDefault="007A593F" w:rsidP="007A593F">
      <w:pPr>
        <w:rPr>
          <w:rFonts w:eastAsiaTheme="majorEastAsia" w:cs="Times New Roman"/>
        </w:rPr>
      </w:pPr>
      <w:r w:rsidRPr="007F7AA4">
        <w:rPr>
          <w:rFonts w:eastAsiaTheme="majorEastAsia" w:cs="Times New Roman"/>
        </w:rPr>
        <w:t>| 2| 111263| -23.43|</w:t>
      </w:r>
    </w:p>
    <w:p w14:paraId="47613E4A" w14:textId="77777777" w:rsidR="007A593F" w:rsidRPr="007F7AA4" w:rsidRDefault="007A593F" w:rsidP="007A593F">
      <w:pPr>
        <w:rPr>
          <w:rFonts w:eastAsiaTheme="majorEastAsia" w:cs="Times New Roman"/>
        </w:rPr>
      </w:pPr>
      <w:r w:rsidRPr="007F7AA4">
        <w:rPr>
          <w:rFonts w:eastAsiaTheme="majorEastAsia" w:cs="Times New Roman"/>
        </w:rPr>
        <w:t>| 3| 110940| -24.17|</w:t>
      </w:r>
    </w:p>
    <w:p w14:paraId="789F7E10" w14:textId="77777777" w:rsidR="007A593F" w:rsidRPr="007F7AA4" w:rsidRDefault="007A593F" w:rsidP="007A593F">
      <w:pPr>
        <w:rPr>
          <w:rFonts w:eastAsiaTheme="majorEastAsia" w:cs="Times New Roman"/>
        </w:rPr>
      </w:pPr>
      <w:r w:rsidRPr="007F7AA4">
        <w:rPr>
          <w:rFonts w:eastAsiaTheme="majorEastAsia" w:cs="Times New Roman"/>
        </w:rPr>
        <w:t>| 4| 111086| -25.54|</w:t>
      </w:r>
    </w:p>
    <w:p w14:paraId="19B41C35" w14:textId="77777777" w:rsidR="007A593F" w:rsidRPr="007F7AA4" w:rsidRDefault="007A593F" w:rsidP="007A593F">
      <w:pPr>
        <w:rPr>
          <w:rFonts w:eastAsiaTheme="majorEastAsia" w:cs="Times New Roman"/>
        </w:rPr>
      </w:pPr>
      <w:r w:rsidRPr="007F7AA4">
        <w:rPr>
          <w:rFonts w:eastAsiaTheme="majorEastAsia" w:cs="Times New Roman"/>
        </w:rPr>
        <w:t>| 5| 110887| -26.08|</w:t>
      </w:r>
    </w:p>
    <w:p w14:paraId="2DAAE26A" w14:textId="77777777" w:rsidR="007A593F" w:rsidRPr="007F7AA4" w:rsidRDefault="007A593F" w:rsidP="007A593F">
      <w:pPr>
        <w:rPr>
          <w:rFonts w:eastAsiaTheme="majorEastAsia" w:cs="Times New Roman"/>
        </w:rPr>
      </w:pPr>
      <w:r w:rsidRPr="007F7AA4">
        <w:rPr>
          <w:rFonts w:eastAsiaTheme="majorEastAsia" w:cs="Times New Roman"/>
        </w:rPr>
        <w:t>Active (2)</w:t>
      </w:r>
    </w:p>
    <w:p w14:paraId="0FBCC916" w14:textId="77777777" w:rsidR="007A593F" w:rsidRPr="007F7AA4" w:rsidRDefault="007A593F" w:rsidP="007A593F">
      <w:pPr>
        <w:rPr>
          <w:rFonts w:eastAsiaTheme="majorEastAsia" w:cs="Times New Roman"/>
        </w:rPr>
      </w:pPr>
      <w:r w:rsidRPr="007F7AA4">
        <w:rPr>
          <w:rFonts w:eastAsiaTheme="majorEastAsia" w:cs="Times New Roman"/>
          <w:highlight w:val="yellow"/>
        </w:rPr>
        <w:t>Pilot PN = 322</w:t>
      </w:r>
    </w:p>
    <w:p w14:paraId="587B1CE5" w14:textId="77777777" w:rsidR="007A593F" w:rsidRPr="007F7AA4" w:rsidRDefault="007A593F" w:rsidP="007A593F">
      <w:pPr>
        <w:rPr>
          <w:rFonts w:eastAsiaTheme="majorEastAsia" w:cs="Times New Roman"/>
        </w:rPr>
      </w:pPr>
      <w:r w:rsidRPr="007F7AA4">
        <w:rPr>
          <w:rFonts w:eastAsiaTheme="majorEastAsia" w:cs="Times New Roman"/>
        </w:rPr>
        <w:t>Peak Info</w:t>
      </w:r>
    </w:p>
    <w:p w14:paraId="0610571C" w14:textId="77777777" w:rsidR="007A593F" w:rsidRPr="007F7AA4" w:rsidRDefault="007A593F" w:rsidP="007A593F">
      <w:pPr>
        <w:rPr>
          <w:rFonts w:eastAsiaTheme="majorEastAsia" w:cs="Times New Roman"/>
        </w:rPr>
      </w:pPr>
      <w:r w:rsidRPr="007F7AA4">
        <w:rPr>
          <w:rFonts w:eastAsiaTheme="majorEastAsia" w:cs="Times New Roman"/>
        </w:rPr>
        <w:t>-------------------------------------------</w:t>
      </w:r>
    </w:p>
    <w:p w14:paraId="3BEA7F73" w14:textId="77777777" w:rsidR="007A593F" w:rsidRPr="007F7AA4" w:rsidRDefault="007A593F" w:rsidP="007A593F">
      <w:pPr>
        <w:rPr>
          <w:rFonts w:eastAsiaTheme="majorEastAsia" w:cs="Times New Roman"/>
        </w:rPr>
      </w:pPr>
      <w:r w:rsidRPr="007F7AA4">
        <w:rPr>
          <w:rFonts w:eastAsiaTheme="majorEastAsia" w:cs="Times New Roman"/>
        </w:rPr>
        <w:t>| Peak| Position| Energy|</w:t>
      </w:r>
    </w:p>
    <w:p w14:paraId="2E28340C" w14:textId="77777777" w:rsidR="007A593F" w:rsidRPr="007F7AA4" w:rsidRDefault="007A593F" w:rsidP="007A593F">
      <w:pPr>
        <w:rPr>
          <w:rFonts w:eastAsiaTheme="majorEastAsia" w:cs="Times New Roman"/>
        </w:rPr>
      </w:pPr>
      <w:r w:rsidRPr="007F7AA4">
        <w:rPr>
          <w:rFonts w:eastAsiaTheme="majorEastAsia" w:cs="Times New Roman"/>
        </w:rPr>
        <w:t>-------------------------------------------</w:t>
      </w:r>
    </w:p>
    <w:p w14:paraId="57617EF5" w14:textId="77777777" w:rsidR="007A593F" w:rsidRPr="007F7AA4" w:rsidRDefault="007A593F" w:rsidP="007A593F">
      <w:pPr>
        <w:rPr>
          <w:rFonts w:eastAsiaTheme="majorEastAsia" w:cs="Times New Roman"/>
        </w:rPr>
      </w:pPr>
      <w:r w:rsidRPr="007F7AA4">
        <w:rPr>
          <w:rFonts w:eastAsiaTheme="majorEastAsia" w:cs="Times New Roman"/>
          <w:highlight w:val="yellow"/>
        </w:rPr>
        <w:t>| 0| 111044| -11.08| &lt;-----------------This is PN energy, i.e. EcIo for PN#322</w:t>
      </w:r>
    </w:p>
    <w:p w14:paraId="52506B99" w14:textId="77777777" w:rsidR="007A593F" w:rsidRPr="007F7AA4" w:rsidRDefault="007A593F" w:rsidP="007A593F">
      <w:pPr>
        <w:rPr>
          <w:rFonts w:eastAsiaTheme="majorEastAsia" w:cs="Times New Roman"/>
        </w:rPr>
      </w:pPr>
      <w:r w:rsidRPr="007F7AA4">
        <w:rPr>
          <w:rFonts w:eastAsiaTheme="majorEastAsia" w:cs="Times New Roman"/>
        </w:rPr>
        <w:t>| 1| 111083| -19.62|</w:t>
      </w:r>
    </w:p>
    <w:p w14:paraId="723CAA51" w14:textId="77777777" w:rsidR="007A593F" w:rsidRPr="007F7AA4" w:rsidRDefault="007A593F" w:rsidP="007A593F">
      <w:pPr>
        <w:rPr>
          <w:rFonts w:eastAsiaTheme="majorEastAsia" w:cs="Times New Roman"/>
        </w:rPr>
      </w:pPr>
      <w:r w:rsidRPr="007F7AA4">
        <w:rPr>
          <w:rFonts w:eastAsiaTheme="majorEastAsia" w:cs="Times New Roman"/>
        </w:rPr>
        <w:t>| 2| 111059| -22.95|</w:t>
      </w:r>
    </w:p>
    <w:p w14:paraId="1C5EC82F" w14:textId="77777777" w:rsidR="007A593F" w:rsidRPr="007F7AA4" w:rsidRDefault="007A593F" w:rsidP="007A593F">
      <w:pPr>
        <w:rPr>
          <w:rFonts w:eastAsiaTheme="majorEastAsia" w:cs="Times New Roman"/>
        </w:rPr>
      </w:pPr>
      <w:r w:rsidRPr="007F7AA4">
        <w:rPr>
          <w:rFonts w:eastAsiaTheme="majorEastAsia" w:cs="Times New Roman"/>
        </w:rPr>
        <w:t>| 3| 111026| -23.48|</w:t>
      </w:r>
    </w:p>
    <w:p w14:paraId="7B327622" w14:textId="77777777" w:rsidR="007A593F" w:rsidRPr="007F7AA4" w:rsidRDefault="007A593F" w:rsidP="007A593F">
      <w:pPr>
        <w:rPr>
          <w:rFonts w:eastAsiaTheme="majorEastAsia" w:cs="Times New Roman"/>
        </w:rPr>
      </w:pPr>
      <w:r w:rsidRPr="007F7AA4">
        <w:rPr>
          <w:rFonts w:eastAsiaTheme="majorEastAsia" w:cs="Times New Roman"/>
        </w:rPr>
        <w:t>| 4| 111302| -24.38|</w:t>
      </w:r>
    </w:p>
    <w:p w14:paraId="59EAE5FE" w14:textId="77777777" w:rsidR="007A593F" w:rsidRPr="007F7AA4" w:rsidRDefault="007A593F" w:rsidP="007A593F">
      <w:pPr>
        <w:rPr>
          <w:rFonts w:eastAsiaTheme="majorEastAsia" w:cs="Times New Roman"/>
        </w:rPr>
      </w:pPr>
      <w:r w:rsidRPr="007F7AA4">
        <w:rPr>
          <w:rFonts w:eastAsiaTheme="majorEastAsia" w:cs="Times New Roman"/>
        </w:rPr>
        <w:t>| 5| 111332| -26.40|</w:t>
      </w:r>
    </w:p>
    <w:p w14:paraId="238633FE" w14:textId="77777777" w:rsidR="007A593F" w:rsidRPr="007F7AA4" w:rsidRDefault="007A593F" w:rsidP="007A593F">
      <w:pPr>
        <w:rPr>
          <w:rFonts w:eastAsiaTheme="majorEastAsia" w:cs="Times New Roman"/>
        </w:rPr>
      </w:pPr>
      <w:r w:rsidRPr="007F7AA4">
        <w:rPr>
          <w:rFonts w:eastAsiaTheme="majorEastAsia" w:cs="Times New Roman"/>
        </w:rPr>
        <w:t>Active (3)</w:t>
      </w:r>
    </w:p>
    <w:p w14:paraId="6E854E45" w14:textId="77777777" w:rsidR="007A593F" w:rsidRPr="007F7AA4" w:rsidRDefault="007A593F" w:rsidP="007A593F">
      <w:pPr>
        <w:rPr>
          <w:rFonts w:eastAsiaTheme="majorEastAsia" w:cs="Times New Roman"/>
        </w:rPr>
      </w:pPr>
      <w:r w:rsidRPr="007F7AA4">
        <w:rPr>
          <w:rFonts w:eastAsiaTheme="majorEastAsia" w:cs="Times New Roman"/>
        </w:rPr>
        <w:t>......</w:t>
      </w:r>
    </w:p>
    <w:p w14:paraId="0B189359" w14:textId="77777777" w:rsidR="007A593F" w:rsidRPr="007F7AA4" w:rsidRDefault="007A593F" w:rsidP="007A593F">
      <w:pPr>
        <w:rPr>
          <w:rFonts w:eastAsiaTheme="majorEastAsia" w:cs="Times New Roman"/>
        </w:rPr>
      </w:pPr>
      <w:r w:rsidRPr="007F7AA4">
        <w:rPr>
          <w:rFonts w:eastAsiaTheme="majorEastAsia" w:cs="Times New Roman"/>
        </w:rPr>
        <w:t>Active (4)</w:t>
      </w:r>
    </w:p>
    <w:p w14:paraId="48D96E8F" w14:textId="77777777" w:rsidR="007A593F" w:rsidRPr="007F7AA4" w:rsidRDefault="007A593F" w:rsidP="007A593F">
      <w:pPr>
        <w:rPr>
          <w:rFonts w:eastAsiaTheme="majorEastAsia" w:cs="Times New Roman"/>
        </w:rPr>
      </w:pPr>
      <w:r w:rsidRPr="007F7AA4">
        <w:rPr>
          <w:rFonts w:eastAsiaTheme="majorEastAsia" w:cs="Times New Roman"/>
        </w:rPr>
        <w:t>......</w:t>
      </w:r>
    </w:p>
    <w:p w14:paraId="58734AC0" w14:textId="77777777" w:rsidR="007A593F" w:rsidRPr="007F7AA4" w:rsidRDefault="007A593F" w:rsidP="007A593F">
      <w:pPr>
        <w:rPr>
          <w:rFonts w:eastAsiaTheme="majorEastAsia" w:cs="Times New Roman"/>
        </w:rPr>
      </w:pPr>
      <w:r w:rsidRPr="007F7AA4">
        <w:rPr>
          <w:rFonts w:eastAsiaTheme="majorEastAsia" w:cs="Times New Roman"/>
        </w:rPr>
        <w:t>Sub-packet (5)</w:t>
      </w:r>
    </w:p>
    <w:p w14:paraId="5A0789AE" w14:textId="77777777" w:rsidR="007A593F" w:rsidRPr="007F7AA4" w:rsidRDefault="007A593F" w:rsidP="007A593F">
      <w:pPr>
        <w:rPr>
          <w:rFonts w:eastAsiaTheme="majorEastAsia" w:cs="Times New Roman"/>
        </w:rPr>
      </w:pPr>
      <w:r w:rsidRPr="007F7AA4">
        <w:rPr>
          <w:rFonts w:eastAsiaTheme="majorEastAsia" w:cs="Times New Roman"/>
        </w:rPr>
        <w:t>ID = Traffic Demod Status &lt;-----------------This is Traffic Demod Status sub-packet</w:t>
      </w:r>
    </w:p>
    <w:p w14:paraId="6E39C18F" w14:textId="77777777" w:rsidR="007A593F" w:rsidRPr="007F7AA4" w:rsidRDefault="007A593F" w:rsidP="007A593F">
      <w:pPr>
        <w:rPr>
          <w:rFonts w:eastAsiaTheme="majorEastAsia" w:cs="Times New Roman"/>
        </w:rPr>
      </w:pPr>
      <w:r w:rsidRPr="007F7AA4">
        <w:rPr>
          <w:rFonts w:eastAsiaTheme="majorEastAsia" w:cs="Times New Roman"/>
          <w:highlight w:val="yellow"/>
        </w:rPr>
        <w:t>Decode rate = 1 (EIGHTH_RATE) &lt;-----------------This is PN frame rate</w:t>
      </w:r>
    </w:p>
    <w:p w14:paraId="38C373A0" w14:textId="77777777" w:rsidR="007A593F" w:rsidRPr="007F7AA4" w:rsidRDefault="007A593F" w:rsidP="007A593F">
      <w:pPr>
        <w:rPr>
          <w:rFonts w:eastAsiaTheme="majorEastAsia" w:cs="Times New Roman"/>
        </w:rPr>
      </w:pPr>
      <w:r w:rsidRPr="007F7AA4">
        <w:rPr>
          <w:rFonts w:eastAsiaTheme="majorEastAsia" w:cs="Times New Roman"/>
        </w:rPr>
        <w:t>Erasure = 0</w:t>
      </w:r>
    </w:p>
    <w:p w14:paraId="3D379186" w14:textId="76D13AFE" w:rsidR="007A593F" w:rsidRPr="007F7AA4" w:rsidRDefault="007A593F" w:rsidP="007A593F">
      <w:pPr>
        <w:rPr>
          <w:rFonts w:eastAsiaTheme="majorEastAsia" w:cs="Times New Roman"/>
        </w:rPr>
      </w:pPr>
      <w:r w:rsidRPr="007F7AA4">
        <w:rPr>
          <w:rFonts w:eastAsiaTheme="majorEastAsia" w:cs="Times New Roman"/>
        </w:rPr>
        <w:t>Frame Rate Count - Erasure = 2 &lt;---------------</w:t>
      </w:r>
      <w:r w:rsidRPr="007F7AA4">
        <w:rPr>
          <w:rFonts w:eastAsiaTheme="majorEastAsia" w:cs="Times New Roman"/>
          <w:highlight w:val="yellow"/>
        </w:rPr>
        <w:t>--This is total erause frames received totally</w:t>
      </w:r>
      <w:r w:rsidR="001177A6" w:rsidRPr="007F7AA4">
        <w:rPr>
          <w:rFonts w:eastAsiaTheme="majorEastAsia" w:cs="Times New Roman"/>
        </w:rPr>
        <w:t xml:space="preserve"> </w:t>
      </w:r>
      <w:r w:rsidR="001177A6" w:rsidRPr="007F7AA4">
        <w:rPr>
          <w:rFonts w:eastAsiaTheme="majorEastAsia" w:cs="Times New Roman"/>
          <w:highlight w:val="yellow"/>
        </w:rPr>
        <w:t>–</w:t>
      </w:r>
      <w:r w:rsidR="001177A6" w:rsidRPr="007F7AA4">
        <w:rPr>
          <w:rFonts w:eastAsiaTheme="majorEastAsia" w:cs="Times New Roman"/>
        </w:rPr>
        <w:t xml:space="preserve"> </w:t>
      </w:r>
      <w:r w:rsidR="001177A6" w:rsidRPr="007F7AA4">
        <w:rPr>
          <w:rFonts w:eastAsiaTheme="majorEastAsia" w:cs="Times New Roman"/>
          <w:highlight w:val="yellow"/>
        </w:rPr>
        <w:t>这个是统计的解码错误的个数</w:t>
      </w:r>
    </w:p>
    <w:p w14:paraId="17D697B3" w14:textId="77777777" w:rsidR="007A593F" w:rsidRPr="007F7AA4" w:rsidRDefault="007A593F" w:rsidP="007A593F">
      <w:pPr>
        <w:rPr>
          <w:rFonts w:eastAsiaTheme="majorEastAsia" w:cs="Times New Roman"/>
        </w:rPr>
      </w:pPr>
      <w:r w:rsidRPr="007F7AA4">
        <w:rPr>
          <w:rFonts w:eastAsiaTheme="majorEastAsia" w:cs="Times New Roman"/>
        </w:rPr>
        <w:t>Frame Rate Count - Eigthth = 195 &lt;-----------------This is total 1/8 frames received totally</w:t>
      </w:r>
    </w:p>
    <w:p w14:paraId="1E867596" w14:textId="77777777" w:rsidR="007A593F" w:rsidRPr="007F7AA4" w:rsidRDefault="007A593F" w:rsidP="007A593F">
      <w:pPr>
        <w:rPr>
          <w:rFonts w:eastAsiaTheme="majorEastAsia" w:cs="Times New Roman"/>
        </w:rPr>
      </w:pPr>
      <w:r w:rsidRPr="007F7AA4">
        <w:rPr>
          <w:rFonts w:eastAsiaTheme="majorEastAsia" w:cs="Times New Roman"/>
        </w:rPr>
        <w:t>Frame Rate Count - Quarter = 0 &lt;-----------------This is total 1/4 frames received totally</w:t>
      </w:r>
    </w:p>
    <w:p w14:paraId="2759C0E1" w14:textId="77777777" w:rsidR="007A593F" w:rsidRPr="007F7AA4" w:rsidRDefault="007A593F" w:rsidP="007A593F">
      <w:pPr>
        <w:rPr>
          <w:rFonts w:eastAsiaTheme="majorEastAsia" w:cs="Times New Roman"/>
        </w:rPr>
      </w:pPr>
      <w:r w:rsidRPr="007F7AA4">
        <w:rPr>
          <w:rFonts w:eastAsiaTheme="majorEastAsia" w:cs="Times New Roman"/>
        </w:rPr>
        <w:t>Frame Rate Count - Half = 1 &lt;-----------------This is total 1/2 frames received totally</w:t>
      </w:r>
    </w:p>
    <w:p w14:paraId="394932DC" w14:textId="77777777" w:rsidR="007A593F" w:rsidRPr="007F7AA4" w:rsidRDefault="007A593F" w:rsidP="007A593F">
      <w:pPr>
        <w:rPr>
          <w:rFonts w:eastAsiaTheme="majorEastAsia" w:cs="Times New Roman"/>
        </w:rPr>
      </w:pPr>
      <w:r w:rsidRPr="007F7AA4">
        <w:rPr>
          <w:rFonts w:eastAsiaTheme="majorEastAsia" w:cs="Times New Roman"/>
        </w:rPr>
        <w:t>Frame Rate Count - Full = 43 &lt;-----------------This is full frames received totally</w:t>
      </w:r>
    </w:p>
    <w:p w14:paraId="3216A68F" w14:textId="4830E176" w:rsidR="007A593F" w:rsidRPr="007F7AA4" w:rsidRDefault="007A593F" w:rsidP="007A593F">
      <w:pPr>
        <w:rPr>
          <w:rFonts w:eastAsiaTheme="majorEastAsia" w:cs="Times New Roman"/>
        </w:rPr>
      </w:pPr>
      <w:r w:rsidRPr="007F7AA4">
        <w:rPr>
          <w:rFonts w:eastAsiaTheme="majorEastAsia" w:cs="Times New Roman"/>
          <w:highlight w:val="yellow"/>
        </w:rPr>
        <w:t>Total Frames = 241 &lt;-----------------This is total frames received</w:t>
      </w:r>
    </w:p>
    <w:p w14:paraId="74EB665D" w14:textId="72FFEBA6" w:rsidR="00012643" w:rsidRPr="007F7AA4" w:rsidRDefault="00012643" w:rsidP="00012643">
      <w:pPr>
        <w:rPr>
          <w:rFonts w:eastAsiaTheme="majorEastAsia" w:cs="Times New Roman"/>
        </w:rPr>
      </w:pPr>
    </w:p>
    <w:p w14:paraId="6C034F90" w14:textId="0490FCE8" w:rsidR="007E3C7B" w:rsidRPr="007F7AA4" w:rsidRDefault="007E3C7B" w:rsidP="007E3C7B">
      <w:pPr>
        <w:pStyle w:val="2"/>
        <w:spacing w:before="156" w:after="156"/>
        <w:rPr>
          <w:rFonts w:cs="Times New Roman"/>
        </w:rPr>
      </w:pPr>
      <w:bookmarkStart w:id="151" w:name="_Toc87714729"/>
      <w:r w:rsidRPr="007F7AA4">
        <w:rPr>
          <w:rFonts w:cs="Times New Roman"/>
        </w:rPr>
        <w:t>CDMA</w:t>
      </w:r>
      <w:r w:rsidRPr="007F7AA4">
        <w:rPr>
          <w:rFonts w:cs="Times New Roman"/>
        </w:rPr>
        <w:t>的搜网</w:t>
      </w:r>
      <w:bookmarkEnd w:id="151"/>
    </w:p>
    <w:p w14:paraId="49430422" w14:textId="46220588" w:rsidR="007E3C7B" w:rsidRPr="007F7AA4" w:rsidRDefault="00B7734B" w:rsidP="007E3C7B">
      <w:pPr>
        <w:rPr>
          <w:rFonts w:eastAsiaTheme="majorEastAsia" w:cs="Times New Roman"/>
        </w:rPr>
      </w:pPr>
      <w:r w:rsidRPr="007F7AA4">
        <w:rPr>
          <w:rFonts w:eastAsiaTheme="majorEastAsia" w:cs="Times New Roman"/>
        </w:rPr>
        <w:t>驻留到</w:t>
      </w:r>
      <w:r w:rsidRPr="007F7AA4">
        <w:rPr>
          <w:rFonts w:eastAsiaTheme="majorEastAsia" w:cs="Times New Roman"/>
        </w:rPr>
        <w:t>CDMA</w:t>
      </w:r>
      <w:r w:rsidRPr="007F7AA4">
        <w:rPr>
          <w:rFonts w:eastAsiaTheme="majorEastAsia" w:cs="Times New Roman"/>
        </w:rPr>
        <w:t>后若要重新搜索</w:t>
      </w:r>
      <w:r w:rsidRPr="007F7AA4">
        <w:rPr>
          <w:rFonts w:eastAsiaTheme="majorEastAsia" w:cs="Times New Roman"/>
        </w:rPr>
        <w:t>LTE</w:t>
      </w:r>
      <w:r w:rsidRPr="007F7AA4">
        <w:rPr>
          <w:rFonts w:eastAsiaTheme="majorEastAsia" w:cs="Times New Roman"/>
        </w:rPr>
        <w:t>，需要等</w:t>
      </w:r>
      <w:r w:rsidRPr="007F7AA4">
        <w:rPr>
          <w:rFonts w:eastAsiaTheme="majorEastAsia" w:cs="Times New Roman"/>
        </w:rPr>
        <w:t>3min</w:t>
      </w:r>
      <w:r w:rsidRPr="007F7AA4">
        <w:rPr>
          <w:rFonts w:eastAsiaTheme="majorEastAsia" w:cs="Times New Roman"/>
        </w:rPr>
        <w:t>之后才开始进行。</w:t>
      </w:r>
    </w:p>
    <w:p w14:paraId="5B85CF1B" w14:textId="03168A55" w:rsidR="007E3C7B" w:rsidRPr="007F7AA4" w:rsidRDefault="00C7676F" w:rsidP="007E3C7B">
      <w:pPr>
        <w:rPr>
          <w:rFonts w:eastAsiaTheme="majorEastAsia" w:cs="Times New Roman"/>
        </w:rPr>
      </w:pPr>
      <w:hyperlink r:id="rId88" w:history="1">
        <w:r w:rsidR="007E3C7B" w:rsidRPr="007F7AA4">
          <w:rPr>
            <w:rFonts w:eastAsiaTheme="majorEastAsia" w:cs="Times New Roman"/>
          </w:rPr>
          <w:t>THYME-3564</w:t>
        </w:r>
      </w:hyperlink>
      <w:r w:rsidR="007E3C7B" w:rsidRPr="007F7AA4">
        <w:rPr>
          <w:rFonts w:eastAsiaTheme="majorEastAsia" w:cs="Times New Roman"/>
        </w:rPr>
        <w:t xml:space="preserve"> J2S_R_NJ_Modem_</w:t>
      </w:r>
      <w:r w:rsidR="007E3C7B" w:rsidRPr="007F7AA4">
        <w:rPr>
          <w:rFonts w:eastAsiaTheme="majorEastAsia" w:cs="Times New Roman"/>
        </w:rPr>
        <w:t>测试机插卡卡</w:t>
      </w:r>
      <w:r w:rsidR="007E3C7B" w:rsidRPr="007F7AA4">
        <w:rPr>
          <w:rFonts w:eastAsiaTheme="majorEastAsia" w:cs="Times New Roman"/>
        </w:rPr>
        <w:t>1</w:t>
      </w:r>
      <w:r w:rsidR="007E3C7B" w:rsidRPr="007F7AA4">
        <w:rPr>
          <w:rFonts w:eastAsiaTheme="majorEastAsia" w:cs="Times New Roman"/>
        </w:rPr>
        <w:t>移动</w:t>
      </w:r>
      <w:r w:rsidR="007E3C7B" w:rsidRPr="007F7AA4">
        <w:rPr>
          <w:rFonts w:eastAsiaTheme="majorEastAsia" w:cs="Times New Roman"/>
        </w:rPr>
        <w:t>5GVOLTE+</w:t>
      </w:r>
      <w:r w:rsidR="007E3C7B" w:rsidRPr="007F7AA4">
        <w:rPr>
          <w:rFonts w:eastAsiaTheme="majorEastAsia" w:cs="Times New Roman"/>
        </w:rPr>
        <w:t>卡</w:t>
      </w:r>
      <w:r w:rsidR="007E3C7B" w:rsidRPr="007F7AA4">
        <w:rPr>
          <w:rFonts w:eastAsiaTheme="majorEastAsia" w:cs="Times New Roman"/>
        </w:rPr>
        <w:t>2</w:t>
      </w:r>
      <w:r w:rsidR="007E3C7B" w:rsidRPr="007F7AA4">
        <w:rPr>
          <w:rFonts w:eastAsiaTheme="majorEastAsia" w:cs="Times New Roman"/>
        </w:rPr>
        <w:t>电信</w:t>
      </w:r>
      <w:r w:rsidR="007E3C7B" w:rsidRPr="007F7AA4">
        <w:rPr>
          <w:rFonts w:eastAsiaTheme="majorEastAsia" w:cs="Times New Roman"/>
        </w:rPr>
        <w:t>4GVOLTE</w:t>
      </w:r>
      <w:r w:rsidR="007E3C7B" w:rsidRPr="007F7AA4">
        <w:rPr>
          <w:rFonts w:eastAsiaTheme="majorEastAsia" w:cs="Times New Roman"/>
        </w:rPr>
        <w:t>放置屏蔽盒后拿出电信上</w:t>
      </w:r>
      <w:r w:rsidR="007E3C7B" w:rsidRPr="007F7AA4">
        <w:rPr>
          <w:rFonts w:eastAsiaTheme="majorEastAsia" w:cs="Times New Roman"/>
        </w:rPr>
        <w:t>VOLTE</w:t>
      </w:r>
      <w:r w:rsidR="007E3C7B" w:rsidRPr="007F7AA4">
        <w:rPr>
          <w:rFonts w:eastAsiaTheme="majorEastAsia" w:cs="Times New Roman"/>
        </w:rPr>
        <w:t>时间过长</w:t>
      </w:r>
      <w:r w:rsidR="007E3C7B" w:rsidRPr="007F7AA4">
        <w:rPr>
          <w:rFonts w:eastAsiaTheme="majorEastAsia" w:cs="Times New Roman"/>
        </w:rPr>
        <w:t>_</w:t>
      </w:r>
      <w:r w:rsidR="007E3C7B" w:rsidRPr="007F7AA4">
        <w:rPr>
          <w:rFonts w:eastAsiaTheme="majorEastAsia" w:cs="Times New Roman"/>
        </w:rPr>
        <w:t>仅一次</w:t>
      </w:r>
      <w:r w:rsidR="007E3C7B" w:rsidRPr="007F7AA4">
        <w:rPr>
          <w:rFonts w:eastAsiaTheme="majorEastAsia" w:cs="Times New Roman"/>
        </w:rPr>
        <w:t>_21.3.1</w:t>
      </w:r>
    </w:p>
    <w:p w14:paraId="63C67BAC" w14:textId="77777777" w:rsidR="004A1E0D" w:rsidRPr="007F7AA4" w:rsidRDefault="0030690E" w:rsidP="007E3C7B">
      <w:pPr>
        <w:rPr>
          <w:rFonts w:eastAsiaTheme="majorEastAsia" w:cs="Times New Roman"/>
        </w:rPr>
      </w:pPr>
      <w:r w:rsidRPr="007F7AA4">
        <w:rPr>
          <w:rFonts w:eastAsiaTheme="majorEastAsia" w:cs="Times New Roman"/>
        </w:rPr>
        <w:t>At 02:55:47, SUB1 already went to CDMA. At 02:55:26, SUB1 LTE reported no service.</w:t>
      </w:r>
    </w:p>
    <w:p w14:paraId="5D7D7BA9" w14:textId="77777777" w:rsidR="004A1E0D" w:rsidRPr="007F7AA4" w:rsidRDefault="0030690E" w:rsidP="007E3C7B">
      <w:pPr>
        <w:rPr>
          <w:rFonts w:eastAsiaTheme="majorEastAsia" w:cs="Times New Roman"/>
        </w:rPr>
      </w:pPr>
      <w:r w:rsidRPr="007F7AA4">
        <w:rPr>
          <w:rFonts w:eastAsiaTheme="majorEastAsia" w:cs="Times New Roman"/>
        </w:rPr>
        <w:t>So I doubt it's a probable issue. It depends how long the device is put into shield box.</w:t>
      </w:r>
    </w:p>
    <w:p w14:paraId="75E219D7" w14:textId="77777777" w:rsidR="004A1E0D" w:rsidRPr="007F7AA4" w:rsidRDefault="004A1E0D" w:rsidP="007E3C7B">
      <w:pPr>
        <w:rPr>
          <w:rFonts w:eastAsiaTheme="majorEastAsia" w:cs="Times New Roman"/>
        </w:rPr>
      </w:pPr>
    </w:p>
    <w:p w14:paraId="5326DD91" w14:textId="77777777" w:rsidR="004A1E0D" w:rsidRPr="007F7AA4" w:rsidRDefault="0030690E" w:rsidP="007E3C7B">
      <w:pPr>
        <w:rPr>
          <w:rFonts w:eastAsiaTheme="majorEastAsia" w:cs="Times New Roman"/>
        </w:rPr>
      </w:pPr>
      <w:r w:rsidRPr="007F7AA4">
        <w:rPr>
          <w:rFonts w:eastAsiaTheme="majorEastAsia" w:cs="Times New Roman"/>
        </w:rPr>
        <w:t>// Request LTE, but no service is reported</w:t>
      </w:r>
    </w:p>
    <w:p w14:paraId="0482BF15" w14:textId="7E064F8D" w:rsidR="004A1E0D" w:rsidRPr="007F7AA4" w:rsidRDefault="0030690E" w:rsidP="007E3C7B">
      <w:pPr>
        <w:rPr>
          <w:rFonts w:eastAsiaTheme="majorEastAsia" w:cs="Times New Roman"/>
        </w:rPr>
      </w:pPr>
      <w:r w:rsidRPr="007F7AA4">
        <w:rPr>
          <w:rFonts w:eastAsiaTheme="majorEastAsia" w:cs="Times New Roman"/>
        </w:rPr>
        <w:t xml:space="preserve">02:55:19.024,reg_send.c,2174,2,DS: SUB 1 =REG= MMR_REG_REQ PLMN(460-11) RAT(0-GSM,1-W,2-LTE,3-TDS,4-NR5G) = 2 trans_id 123, </w:t>
      </w:r>
      <w:r w:rsidRPr="007F7AA4">
        <w:rPr>
          <w:rFonts w:eastAsiaTheme="majorEastAsia" w:cs="Times New Roman"/>
        </w:rPr>
        <w:lastRenderedPageBreak/>
        <w:t>scan_scope=0,Sub-ID:2,</w:t>
      </w:r>
    </w:p>
    <w:p w14:paraId="5C04515E" w14:textId="77777777" w:rsidR="004A1E0D" w:rsidRPr="007F7AA4" w:rsidRDefault="0030690E" w:rsidP="007E3C7B">
      <w:pPr>
        <w:rPr>
          <w:rFonts w:eastAsiaTheme="majorEastAsia" w:cs="Times New Roman"/>
        </w:rPr>
      </w:pPr>
      <w:r w:rsidRPr="007F7AA4">
        <w:rPr>
          <w:rFonts w:eastAsiaTheme="majorEastAsia" w:cs="Times New Roman"/>
        </w:rPr>
        <w:t>02:55:26.782,emm_rrc_handler.c,3485,2,DS: SUB 1 =EMM= RRC_SERVICE_IND -PLMN (0 - 0), TAC 0 SRV REQ pending 16973947, state = 3 sub_state = 4,Sub-ID:2,</w:t>
      </w:r>
    </w:p>
    <w:p w14:paraId="54C263C2" w14:textId="77777777" w:rsidR="004A1E0D" w:rsidRPr="007F7AA4" w:rsidRDefault="004A1E0D" w:rsidP="007E3C7B">
      <w:pPr>
        <w:rPr>
          <w:rFonts w:eastAsiaTheme="majorEastAsia" w:cs="Times New Roman"/>
        </w:rPr>
      </w:pPr>
    </w:p>
    <w:p w14:paraId="20687CB6" w14:textId="77777777" w:rsidR="004A1E0D" w:rsidRPr="007F7AA4" w:rsidRDefault="0030690E" w:rsidP="007E3C7B">
      <w:pPr>
        <w:rPr>
          <w:rFonts w:eastAsiaTheme="majorEastAsia" w:cs="Times New Roman"/>
        </w:rPr>
      </w:pPr>
      <w:r w:rsidRPr="007F7AA4">
        <w:rPr>
          <w:rFonts w:eastAsiaTheme="majorEastAsia" w:cs="Times New Roman"/>
        </w:rPr>
        <w:t>// register CDMA</w:t>
      </w:r>
    </w:p>
    <w:p w14:paraId="12C59B33" w14:textId="4079EC3B" w:rsidR="0030690E" w:rsidRPr="007F7AA4" w:rsidRDefault="0030690E" w:rsidP="007E3C7B">
      <w:pPr>
        <w:rPr>
          <w:rFonts w:eastAsiaTheme="majorEastAsia" w:cs="Times New Roman"/>
        </w:rPr>
      </w:pPr>
      <w:r w:rsidRPr="007F7AA4">
        <w:rPr>
          <w:rFonts w:eastAsiaTheme="majorEastAsia" w:cs="Times New Roman"/>
        </w:rPr>
        <w:t>02:55:45.897,sdss.c,21083,2,&gt;&gt;&gt;&gt; Proc CDMA acq event=304 &gt;&gt;&gt;&gt;,Sub-ID:2,</w:t>
      </w:r>
    </w:p>
    <w:p w14:paraId="02623C51" w14:textId="77777777" w:rsidR="004A1E0D" w:rsidRPr="007F7AA4" w:rsidRDefault="00A81729" w:rsidP="007E3C7B">
      <w:pPr>
        <w:rPr>
          <w:rFonts w:eastAsiaTheme="majorEastAsia" w:cs="Times New Roman"/>
        </w:rPr>
      </w:pPr>
      <w:r w:rsidRPr="007F7AA4">
        <w:rPr>
          <w:rFonts w:eastAsiaTheme="majorEastAsia" w:cs="Times New Roman"/>
        </w:rPr>
        <w:t>// Start BSR timer 180s</w:t>
      </w:r>
    </w:p>
    <w:p w14:paraId="4AB9FCDD" w14:textId="77777777" w:rsidR="004A1E0D" w:rsidRPr="007F7AA4" w:rsidRDefault="00A81729" w:rsidP="007E3C7B">
      <w:pPr>
        <w:rPr>
          <w:rFonts w:eastAsiaTheme="majorEastAsia" w:cs="Times New Roman"/>
        </w:rPr>
      </w:pPr>
      <w:r w:rsidRPr="007F7AA4">
        <w:rPr>
          <w:rFonts w:eastAsiaTheme="majorEastAsia" w:cs="Times New Roman"/>
        </w:rPr>
        <w:t>02:55:46.483,sdss.c,21087,2,&gt;&gt;&gt;&gt; Proc CDMA opr event=401 &gt;&gt;&gt;&gt;,Sub-ID:2,</w:t>
      </w:r>
    </w:p>
    <w:p w14:paraId="2BB448C7" w14:textId="7688B13C" w:rsidR="007E3C7B" w:rsidRPr="007F7AA4" w:rsidRDefault="00A81729" w:rsidP="007E3C7B">
      <w:pPr>
        <w:rPr>
          <w:rFonts w:eastAsiaTheme="majorEastAsia" w:cs="Times New Roman"/>
        </w:rPr>
      </w:pPr>
      <w:r w:rsidRPr="007F7AA4">
        <w:rPr>
          <w:rFonts w:eastAsiaTheme="majorEastAsia" w:cs="Times New Roman"/>
        </w:rPr>
        <w:t>02:55:46.483,sdcmd.c,10220,2,Timerset: SS-Timer on ss0:=180s or 180000ms, uptime=4520s, exp=4700s, sub 1,Sub-ID:2,</w:t>
      </w:r>
    </w:p>
    <w:p w14:paraId="75044574" w14:textId="5D03A1D9" w:rsidR="000C462A" w:rsidRPr="007F7AA4" w:rsidRDefault="000C462A" w:rsidP="007E3C7B">
      <w:pPr>
        <w:rPr>
          <w:rFonts w:eastAsiaTheme="majorEastAsia" w:cs="Times New Roman"/>
        </w:rPr>
      </w:pPr>
    </w:p>
    <w:p w14:paraId="6F64E9D4" w14:textId="260BCDFE" w:rsidR="000C462A" w:rsidRPr="007F7AA4" w:rsidRDefault="000C462A" w:rsidP="000C462A">
      <w:pPr>
        <w:pStyle w:val="2"/>
        <w:spacing w:before="156" w:after="156"/>
        <w:rPr>
          <w:rFonts w:cs="Times New Roman"/>
        </w:rPr>
      </w:pPr>
      <w:bookmarkStart w:id="152" w:name="_Toc87714730"/>
      <w:r w:rsidRPr="007F7AA4">
        <w:rPr>
          <w:rFonts w:cs="Times New Roman"/>
        </w:rPr>
        <w:t>DRB_REESTABLISH_REJECT_IND</w:t>
      </w:r>
      <w:bookmarkEnd w:id="152"/>
    </w:p>
    <w:p w14:paraId="4D758D39" w14:textId="727930DA" w:rsidR="000C462A" w:rsidRPr="007F7AA4" w:rsidRDefault="00C7676F" w:rsidP="000C462A">
      <w:pPr>
        <w:rPr>
          <w:rFonts w:eastAsiaTheme="majorEastAsia" w:cs="Times New Roman"/>
        </w:rPr>
      </w:pPr>
      <w:hyperlink r:id="rId89" w:history="1">
        <w:r w:rsidR="000C462A" w:rsidRPr="007F7AA4">
          <w:rPr>
            <w:rFonts w:eastAsiaTheme="majorEastAsia" w:cs="Times New Roman"/>
          </w:rPr>
          <w:t>UPGR710R-2501</w:t>
        </w:r>
      </w:hyperlink>
      <w:r w:rsidR="000C462A" w:rsidRPr="007F7AA4">
        <w:rPr>
          <w:rFonts w:eastAsiaTheme="majorEastAsia" w:cs="Times New Roman"/>
        </w:rPr>
        <w:t xml:space="preserve"> F3B_R_NJ_</w:t>
      </w:r>
      <w:r w:rsidR="000C462A" w:rsidRPr="007F7AA4">
        <w:rPr>
          <w:rFonts w:eastAsiaTheme="majorEastAsia" w:cs="Times New Roman"/>
        </w:rPr>
        <w:t>移动主卡主叫时掉</w:t>
      </w:r>
      <w:r w:rsidR="000C462A" w:rsidRPr="007F7AA4">
        <w:rPr>
          <w:rFonts w:eastAsiaTheme="majorEastAsia" w:cs="Times New Roman"/>
        </w:rPr>
        <w:t>VoLTE_</w:t>
      </w:r>
      <w:r w:rsidR="000C462A" w:rsidRPr="007F7AA4">
        <w:rPr>
          <w:rFonts w:eastAsiaTheme="majorEastAsia" w:cs="Times New Roman"/>
        </w:rPr>
        <w:t>偶现</w:t>
      </w:r>
      <w:r w:rsidR="000C462A" w:rsidRPr="007F7AA4">
        <w:rPr>
          <w:rFonts w:eastAsiaTheme="majorEastAsia" w:cs="Times New Roman"/>
        </w:rPr>
        <w:t>_21.6.8</w:t>
      </w:r>
    </w:p>
    <w:tbl>
      <w:tblPr>
        <w:tblStyle w:val="a7"/>
        <w:tblW w:w="0" w:type="auto"/>
        <w:tblLook w:val="04A0" w:firstRow="1" w:lastRow="0" w:firstColumn="1" w:lastColumn="0" w:noHBand="0" w:noVBand="1"/>
      </w:tblPr>
      <w:tblGrid>
        <w:gridCol w:w="13454"/>
      </w:tblGrid>
      <w:tr w:rsidR="000C462A" w:rsidRPr="007F7AA4" w14:paraId="13A8B716" w14:textId="77777777" w:rsidTr="000C462A">
        <w:tc>
          <w:tcPr>
            <w:tcW w:w="13454" w:type="dxa"/>
          </w:tcPr>
          <w:p w14:paraId="566E56A4" w14:textId="77777777" w:rsidR="000C462A" w:rsidRPr="007F7AA4" w:rsidRDefault="000C462A" w:rsidP="000C462A">
            <w:pPr>
              <w:widowControl/>
              <w:shd w:val="clear" w:color="auto" w:fill="F4F5F7"/>
              <w:kinsoku/>
              <w:adjustRightInd/>
              <w:rPr>
                <w:rFonts w:eastAsiaTheme="majorEastAsia" w:cs="Times New Roman"/>
                <w:color w:val="172B4D"/>
                <w:kern w:val="0"/>
                <w:szCs w:val="21"/>
              </w:rPr>
            </w:pPr>
            <w:r w:rsidRPr="007F7AA4">
              <w:rPr>
                <w:rFonts w:eastAsiaTheme="majorEastAsia" w:cs="Times New Roman"/>
                <w:color w:val="172B4D"/>
                <w:kern w:val="0"/>
                <w:szCs w:val="21"/>
              </w:rPr>
              <w:t>Dear customer,</w:t>
            </w:r>
          </w:p>
          <w:p w14:paraId="66139D0A" w14:textId="77777777" w:rsidR="00CC6A9E" w:rsidRPr="007F7AA4" w:rsidRDefault="000C462A" w:rsidP="006A1992">
            <w:pPr>
              <w:widowControl/>
              <w:numPr>
                <w:ilvl w:val="0"/>
                <w:numId w:val="14"/>
              </w:numPr>
              <w:shd w:val="clear" w:color="auto" w:fill="F4F5F7"/>
              <w:kinsoku/>
              <w:adjustRightInd/>
              <w:spacing w:before="100" w:beforeAutospacing="1" w:after="100" w:afterAutospacing="1"/>
              <w:ind w:left="0"/>
              <w:rPr>
                <w:rFonts w:eastAsiaTheme="majorEastAsia" w:cs="Times New Roman"/>
                <w:color w:val="172B4D"/>
                <w:kern w:val="0"/>
                <w:szCs w:val="21"/>
              </w:rPr>
            </w:pPr>
            <w:r w:rsidRPr="007F7AA4">
              <w:rPr>
                <w:rFonts w:eastAsiaTheme="majorEastAsia" w:cs="Times New Roman"/>
                <w:color w:val="172B4D"/>
                <w:kern w:val="0"/>
                <w:szCs w:val="21"/>
              </w:rPr>
              <w:t>summary:</w:t>
            </w:r>
          </w:p>
          <w:p w14:paraId="56363278" w14:textId="77777777" w:rsidR="00CC6A9E" w:rsidRPr="007F7AA4" w:rsidRDefault="000C462A" w:rsidP="006A1992">
            <w:pPr>
              <w:widowControl/>
              <w:numPr>
                <w:ilvl w:val="0"/>
                <w:numId w:val="14"/>
              </w:numPr>
              <w:shd w:val="clear" w:color="auto" w:fill="F4F5F7"/>
              <w:kinsoku/>
              <w:adjustRightInd/>
              <w:spacing w:before="100" w:beforeAutospacing="1" w:after="100" w:afterAutospacing="1"/>
              <w:ind w:left="0"/>
              <w:rPr>
                <w:rFonts w:eastAsiaTheme="majorEastAsia" w:cs="Times New Roman"/>
                <w:color w:val="172B4D"/>
                <w:kern w:val="0"/>
                <w:szCs w:val="21"/>
              </w:rPr>
            </w:pPr>
            <w:r w:rsidRPr="007F7AA4">
              <w:rPr>
                <w:rFonts w:eastAsiaTheme="majorEastAsia" w:cs="Times New Roman"/>
                <w:color w:val="172B4D"/>
                <w:kern w:val="0"/>
                <w:szCs w:val="21"/>
              </w:rPr>
              <w:t>tau with active flag 0 and tau accept start t3440 to wait nw send rrcrelease</w:t>
            </w:r>
          </w:p>
          <w:p w14:paraId="0CDE7A8C" w14:textId="77777777" w:rsidR="00CC6A9E" w:rsidRPr="007F7AA4" w:rsidRDefault="000C462A" w:rsidP="006A1992">
            <w:pPr>
              <w:widowControl/>
              <w:numPr>
                <w:ilvl w:val="0"/>
                <w:numId w:val="14"/>
              </w:numPr>
              <w:shd w:val="clear" w:color="auto" w:fill="F4F5F7"/>
              <w:kinsoku/>
              <w:adjustRightInd/>
              <w:spacing w:before="100" w:beforeAutospacing="1" w:after="100" w:afterAutospacing="1"/>
              <w:ind w:left="0"/>
              <w:rPr>
                <w:rFonts w:eastAsiaTheme="majorEastAsia" w:cs="Times New Roman"/>
                <w:color w:val="172B4D"/>
                <w:kern w:val="0"/>
                <w:szCs w:val="21"/>
              </w:rPr>
            </w:pPr>
            <w:r w:rsidRPr="007F7AA4">
              <w:rPr>
                <w:rFonts w:eastAsiaTheme="majorEastAsia" w:cs="Times New Roman"/>
                <w:b/>
                <w:bCs/>
                <w:color w:val="172B4D"/>
                <w:kern w:val="0"/>
                <w:szCs w:val="21"/>
              </w:rPr>
              <w:t>during this time esm ota canot send so always DRB_REESTABLISH_REJECT_IND</w:t>
            </w:r>
          </w:p>
          <w:p w14:paraId="58FA9D1E" w14:textId="77777777" w:rsidR="00CC6A9E" w:rsidRPr="007F7AA4" w:rsidRDefault="000C462A" w:rsidP="006A1992">
            <w:pPr>
              <w:widowControl/>
              <w:numPr>
                <w:ilvl w:val="0"/>
                <w:numId w:val="14"/>
              </w:numPr>
              <w:shd w:val="clear" w:color="auto" w:fill="F4F5F7"/>
              <w:kinsoku/>
              <w:adjustRightInd/>
              <w:spacing w:before="100" w:beforeAutospacing="1" w:after="100" w:afterAutospacing="1"/>
              <w:ind w:left="0"/>
              <w:rPr>
                <w:rFonts w:eastAsiaTheme="majorEastAsia" w:cs="Times New Roman"/>
                <w:color w:val="172B4D"/>
                <w:kern w:val="0"/>
                <w:szCs w:val="21"/>
              </w:rPr>
            </w:pPr>
            <w:r w:rsidRPr="007F7AA4">
              <w:rPr>
                <w:rFonts w:eastAsiaTheme="majorEastAsia" w:cs="Times New Roman"/>
                <w:color w:val="172B4D"/>
                <w:kern w:val="0"/>
                <w:szCs w:val="21"/>
              </w:rPr>
              <w:t>later volte call end redial over csfb , Caching esr during t3440 active</w:t>
            </w:r>
          </w:p>
          <w:p w14:paraId="61FEA8F1" w14:textId="4E100E1F" w:rsidR="000C462A" w:rsidRPr="007F7AA4" w:rsidRDefault="000C462A" w:rsidP="006A1992">
            <w:pPr>
              <w:widowControl/>
              <w:numPr>
                <w:ilvl w:val="0"/>
                <w:numId w:val="14"/>
              </w:numPr>
              <w:shd w:val="clear" w:color="auto" w:fill="F4F5F7"/>
              <w:kinsoku/>
              <w:adjustRightInd/>
              <w:spacing w:before="100" w:beforeAutospacing="1" w:after="100" w:afterAutospacing="1"/>
              <w:ind w:left="0"/>
              <w:rPr>
                <w:rFonts w:eastAsiaTheme="majorEastAsia" w:cs="Times New Roman"/>
                <w:color w:val="172B4D"/>
                <w:kern w:val="0"/>
                <w:szCs w:val="21"/>
              </w:rPr>
            </w:pPr>
            <w:r w:rsidRPr="007F7AA4">
              <w:rPr>
                <w:rFonts w:eastAsiaTheme="majorEastAsia" w:cs="Times New Roman"/>
                <w:color w:val="172B4D"/>
                <w:kern w:val="0"/>
                <w:szCs w:val="21"/>
              </w:rPr>
              <w:t>till t3440 time out locally release,camped on, esr can be send and irat to G do mo call</w:t>
            </w:r>
          </w:p>
          <w:p w14:paraId="0A7C1298" w14:textId="77777777" w:rsidR="00CC6A9E" w:rsidRPr="007F7AA4" w:rsidRDefault="000C462A" w:rsidP="006A1992">
            <w:pPr>
              <w:widowControl/>
              <w:numPr>
                <w:ilvl w:val="0"/>
                <w:numId w:val="15"/>
              </w:numPr>
              <w:shd w:val="clear" w:color="auto" w:fill="F4F5F7"/>
              <w:kinsoku/>
              <w:adjustRightInd/>
              <w:spacing w:before="100" w:beforeAutospacing="1" w:after="100" w:afterAutospacing="1"/>
              <w:ind w:left="0"/>
              <w:rPr>
                <w:rFonts w:eastAsiaTheme="majorEastAsia" w:cs="Times New Roman"/>
                <w:color w:val="172B4D"/>
                <w:kern w:val="0"/>
                <w:szCs w:val="21"/>
              </w:rPr>
            </w:pPr>
            <w:r w:rsidRPr="007F7AA4">
              <w:rPr>
                <w:rFonts w:eastAsiaTheme="majorEastAsia" w:cs="Times New Roman"/>
                <w:color w:val="172B4D"/>
                <w:kern w:val="0"/>
                <w:szCs w:val="21"/>
              </w:rPr>
              <w:t>next step:</w:t>
            </w:r>
          </w:p>
          <w:p w14:paraId="7C5F8367" w14:textId="77777777" w:rsidR="00CC6A9E" w:rsidRPr="007F7AA4" w:rsidRDefault="000C462A" w:rsidP="006A1992">
            <w:pPr>
              <w:widowControl/>
              <w:numPr>
                <w:ilvl w:val="0"/>
                <w:numId w:val="15"/>
              </w:numPr>
              <w:shd w:val="clear" w:color="auto" w:fill="F4F5F7"/>
              <w:kinsoku/>
              <w:adjustRightInd/>
              <w:spacing w:before="100" w:beforeAutospacing="1" w:after="100" w:afterAutospacing="1"/>
              <w:ind w:left="0"/>
              <w:rPr>
                <w:rFonts w:eastAsiaTheme="majorEastAsia" w:cs="Times New Roman"/>
                <w:color w:val="172B4D"/>
                <w:kern w:val="0"/>
                <w:szCs w:val="21"/>
              </w:rPr>
            </w:pPr>
            <w:r w:rsidRPr="007F7AA4">
              <w:rPr>
                <w:rFonts w:eastAsiaTheme="majorEastAsia" w:cs="Times New Roman"/>
                <w:color w:val="172B4D"/>
                <w:kern w:val="0"/>
                <w:szCs w:val="21"/>
              </w:rPr>
              <w:t>ue is follow spec, the root is nw no send rrcrelease when tau req with active flag 0 till t3440 timeout.</w:t>
            </w:r>
          </w:p>
          <w:p w14:paraId="01A41DD1" w14:textId="54E1FACE" w:rsidR="000C462A" w:rsidRPr="007F7AA4" w:rsidRDefault="000C462A" w:rsidP="006A1992">
            <w:pPr>
              <w:widowControl/>
              <w:numPr>
                <w:ilvl w:val="0"/>
                <w:numId w:val="15"/>
              </w:numPr>
              <w:shd w:val="clear" w:color="auto" w:fill="F4F5F7"/>
              <w:kinsoku/>
              <w:adjustRightInd/>
              <w:spacing w:before="100" w:beforeAutospacing="1" w:after="100" w:afterAutospacing="1"/>
              <w:ind w:left="0"/>
              <w:rPr>
                <w:rFonts w:eastAsiaTheme="majorEastAsia" w:cs="Times New Roman"/>
                <w:color w:val="172B4D"/>
                <w:kern w:val="0"/>
                <w:szCs w:val="21"/>
              </w:rPr>
            </w:pPr>
            <w:r w:rsidRPr="007F7AA4">
              <w:rPr>
                <w:rFonts w:eastAsiaTheme="majorEastAsia" w:cs="Times New Roman"/>
                <w:color w:val="172B4D"/>
                <w:kern w:val="0"/>
                <w:szCs w:val="21"/>
              </w:rPr>
              <w:t>you can monitor and do comparison test sides by sides and if dut high probability while ref 0%, you can provide dut/ref log with default.dmc from lpm-&gt;online-&gt; insert sim -&gt;issue happen to check . tks!</w:t>
            </w:r>
          </w:p>
          <w:p w14:paraId="159F0864" w14:textId="77777777" w:rsidR="00CC6A9E" w:rsidRPr="007F7AA4" w:rsidRDefault="000C462A" w:rsidP="000C462A">
            <w:pPr>
              <w:widowControl/>
              <w:shd w:val="clear" w:color="auto" w:fill="F4F5F7"/>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t>//tau with active flag 0 and tau accept start t3440 to wait nw send rrcrelease</w:t>
            </w:r>
          </w:p>
          <w:p w14:paraId="6A97CFE7" w14:textId="77777777" w:rsidR="00CC6A9E" w:rsidRPr="007F7AA4" w:rsidRDefault="000C462A" w:rsidP="000C462A">
            <w:pPr>
              <w:widowControl/>
              <w:shd w:val="clear" w:color="auto" w:fill="F4F5F7"/>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t>09:51:56.929005 LTE NAS EMM Plain OTA Outgoing MessageTracking area update request Msg1</w:t>
            </w:r>
          </w:p>
          <w:p w14:paraId="40C57BBB" w14:textId="77777777" w:rsidR="00CC6A9E" w:rsidRPr="007F7AA4" w:rsidRDefault="000C462A" w:rsidP="000C462A">
            <w:pPr>
              <w:widowControl/>
              <w:shd w:val="clear" w:color="auto" w:fill="F4F5F7"/>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t>active_flag = 0 (0x0)</w:t>
            </w:r>
          </w:p>
          <w:p w14:paraId="748FE3E5" w14:textId="77777777" w:rsidR="00CC6A9E" w:rsidRPr="007F7AA4" w:rsidRDefault="000C462A" w:rsidP="000C462A">
            <w:pPr>
              <w:widowControl/>
              <w:shd w:val="clear" w:color="auto" w:fill="F4F5F7"/>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t>09:51:57.071039 LTE NAS EMM Plain OTA Incoming MessageTracking area update accept Msg1</w:t>
            </w:r>
          </w:p>
          <w:p w14:paraId="1B253BFF" w14:textId="77777777" w:rsidR="00CC6A9E" w:rsidRPr="007F7AA4" w:rsidRDefault="000C462A" w:rsidP="000C462A">
            <w:pPr>
              <w:widowControl/>
              <w:shd w:val="clear" w:color="auto" w:fill="F4F5F7"/>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t>09:51:57.386068 NAS MM/High [ mmtimers.c 548] DS: SUB 2 =MM= Start 80, timeout 10:0</w:t>
            </w:r>
          </w:p>
          <w:p w14:paraId="10187C7F" w14:textId="4F26B61C" w:rsidR="000C462A" w:rsidRPr="007F7AA4" w:rsidRDefault="000C462A" w:rsidP="000C462A">
            <w:pPr>
              <w:widowControl/>
              <w:shd w:val="clear" w:color="auto" w:fill="F4F5F7"/>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t>09:51:57.072005 NAS MM/High [ emm_update_lib.c 8884] DS: SUB 1 =EMM= T3440 timer started</w:t>
            </w:r>
          </w:p>
          <w:p w14:paraId="5F4705FD" w14:textId="77777777" w:rsidR="00CC6A9E" w:rsidRPr="007F7AA4" w:rsidRDefault="000C462A" w:rsidP="000C462A">
            <w:pPr>
              <w:widowControl/>
              <w:shd w:val="clear" w:color="auto" w:fill="F4F5F7"/>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t>//during this time esm ota canot send so always DRB_REESTABLISH_REJECT_IND</w:t>
            </w:r>
          </w:p>
          <w:p w14:paraId="7E3F9893" w14:textId="77777777" w:rsidR="00CC6A9E" w:rsidRPr="007F7AA4" w:rsidRDefault="000C462A" w:rsidP="000C462A">
            <w:pPr>
              <w:widowControl/>
              <w:shd w:val="clear" w:color="auto" w:fill="F4F5F7"/>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t>09:51:57.678021 Call Manager/Medium [ cmltecall.c 3543] =CM= DS-&gt;CM: RAB_REESTAB: call_id=12, connection_id=0, bearer_id=5, asubs_id 0</w:t>
            </w:r>
          </w:p>
          <w:p w14:paraId="22E607E3" w14:textId="77777777" w:rsidR="00CC6A9E" w:rsidRPr="007F7AA4" w:rsidRDefault="000C462A" w:rsidP="000C462A">
            <w:pPr>
              <w:widowControl/>
              <w:shd w:val="clear" w:color="auto" w:fill="F4F5F7"/>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t>09:51:57.678021 NAS MM/High [ emm_esm_handler.c 2316] DS: SUB 1 =EMM= Sent NAS_ESM_FAILURE_IND</w:t>
            </w:r>
          </w:p>
          <w:p w14:paraId="61ABD496" w14:textId="77777777" w:rsidR="00CC6A9E" w:rsidRPr="007F7AA4" w:rsidRDefault="000C462A" w:rsidP="000C462A">
            <w:pPr>
              <w:widowControl/>
              <w:shd w:val="clear" w:color="auto" w:fill="F4F5F7"/>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t>09:51:57.678021 Call Manager/Medium [ cmltecall.c 994] =CM= emm cause 1, detailed cause 2, acc_barr_time 0, depri 0</w:t>
            </w:r>
          </w:p>
          <w:p w14:paraId="6E6134B4" w14:textId="77777777" w:rsidR="00CC6A9E" w:rsidRPr="007F7AA4" w:rsidRDefault="000C462A" w:rsidP="000C462A">
            <w:pPr>
              <w:widowControl/>
              <w:shd w:val="clear" w:color="auto" w:fill="F4F5F7"/>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t>09:51:57.678021 NAS SM/High [ esm_utils.c 1788] DS: SUB 1 ESM: ESM sent MM_CM_DRB_REESTABLISH_REJECT_IND</w:t>
            </w:r>
          </w:p>
          <w:p w14:paraId="1C869952" w14:textId="77777777" w:rsidR="00CC6A9E" w:rsidRPr="007F7AA4" w:rsidRDefault="000C462A" w:rsidP="000C462A">
            <w:pPr>
              <w:widowControl/>
              <w:shd w:val="clear" w:color="auto" w:fill="F4F5F7"/>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t>09:51:57.727188 BCCH_DL_SCH / SystemInformationBlockType1Radio Bearer ID: 0, Freq: 38950, SFN: 9061</w:t>
            </w:r>
          </w:p>
          <w:p w14:paraId="1533A2AE" w14:textId="77777777" w:rsidR="00CC6A9E" w:rsidRPr="007F7AA4" w:rsidRDefault="000C462A" w:rsidP="000C462A">
            <w:pPr>
              <w:widowControl/>
              <w:shd w:val="clear" w:color="auto" w:fill="F4F5F7"/>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t>```</w:t>
            </w:r>
          </w:p>
          <w:p w14:paraId="5B639601" w14:textId="77777777" w:rsidR="00CC6A9E" w:rsidRPr="007F7AA4" w:rsidRDefault="000C462A" w:rsidP="000C462A">
            <w:pPr>
              <w:widowControl/>
              <w:shd w:val="clear" w:color="auto" w:fill="F4F5F7"/>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t>//later volte call end redial over csfb , Caching esr during t3440 active</w:t>
            </w:r>
          </w:p>
          <w:p w14:paraId="116B3826" w14:textId="77777777" w:rsidR="00CC6A9E" w:rsidRPr="007F7AA4" w:rsidRDefault="000C462A" w:rsidP="000C462A">
            <w:pPr>
              <w:widowControl/>
              <w:shd w:val="clear" w:color="auto" w:fill="F4F5F7"/>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t>09:52:06.573516 Call Manager/High [ cmipapp.c 5573] =CM= CM-&gt;IMS: CMIPAPP: Sending IP END EXT, call_id 1, app_id 1, as_id 0 end_cause 620, unwanted_call 0</w:t>
            </w:r>
          </w:p>
          <w:p w14:paraId="47E1151F" w14:textId="77777777" w:rsidR="00CC6A9E" w:rsidRPr="007F7AA4" w:rsidRDefault="000C462A" w:rsidP="000C462A">
            <w:pPr>
              <w:widowControl/>
              <w:shd w:val="clear" w:color="auto" w:fill="F4F5F7"/>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t>09:52:06.975000 Call Manager/High [ cmcall.c 8822] =CM= AS_ID 0, PROC_REDIAL: SRFailed EndStatus=202 Redial act=17, call_id=1, OK=1, voip_sr.is_valid=11</w:t>
            </w:r>
          </w:p>
          <w:p w14:paraId="166CD601" w14:textId="5955B3D7" w:rsidR="000C462A" w:rsidRPr="007F7AA4" w:rsidRDefault="000C462A" w:rsidP="000C462A">
            <w:pPr>
              <w:widowControl/>
              <w:shd w:val="clear" w:color="auto" w:fill="F4F5F7"/>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t>09:52:06.979010 NAS MM/High [emm_service_request_lib.c 1608] DS: SUB 1 =EMM= T3440 active - Caching ESR</w:t>
            </w:r>
          </w:p>
          <w:p w14:paraId="5382B475" w14:textId="77777777" w:rsidR="00CC6A9E" w:rsidRPr="007F7AA4" w:rsidRDefault="000C462A" w:rsidP="000C462A">
            <w:pPr>
              <w:widowControl/>
              <w:shd w:val="clear" w:color="auto" w:fill="F4F5F7"/>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t>//till t3440 time out locally release</w:t>
            </w:r>
          </w:p>
          <w:p w14:paraId="55582273" w14:textId="77777777" w:rsidR="00CC6A9E" w:rsidRPr="007F7AA4" w:rsidRDefault="000C462A" w:rsidP="000C462A">
            <w:pPr>
              <w:widowControl/>
              <w:shd w:val="clear" w:color="auto" w:fill="F4F5F7"/>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t>09:52:07.948984 NAS SM/High [ esm_utils.c 1788] DS: SUB 1 ESM: ESM sent MM_CM_DRB_REESTABLISH_REJECT_IND</w:t>
            </w:r>
          </w:p>
          <w:p w14:paraId="5DAAD000" w14:textId="77777777" w:rsidR="00CC6A9E" w:rsidRPr="007F7AA4" w:rsidRDefault="000C462A" w:rsidP="000C462A">
            <w:pPr>
              <w:widowControl/>
              <w:shd w:val="clear" w:color="auto" w:fill="F4F5F7"/>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t>09:52:07.072448 NAS MM/High [ emm_update_lib.c 3884] DS: SUB 1 =EMM= T3440 timer expired, sending abort connection to RRC</w:t>
            </w:r>
          </w:p>
          <w:p w14:paraId="685A9660" w14:textId="312E70D1" w:rsidR="000C462A" w:rsidRPr="007F7AA4" w:rsidRDefault="000C462A" w:rsidP="000C462A">
            <w:pPr>
              <w:widowControl/>
              <w:shd w:val="clear" w:color="auto" w:fill="F4F5F7"/>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t>09:52:07.085000 NAS MM/High [emm_connection_handler.c 1862] DS: SUB 1 =EMM= Received LTE_RRC_CONN_REL_IND (4)</w:t>
            </w:r>
          </w:p>
          <w:p w14:paraId="2F47DCEF" w14:textId="77777777" w:rsidR="00CC6A9E" w:rsidRPr="007F7AA4" w:rsidRDefault="000C462A" w:rsidP="000C462A">
            <w:pPr>
              <w:widowControl/>
              <w:shd w:val="clear" w:color="auto" w:fill="F4F5F7"/>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t>//camped on, esr can be send</w:t>
            </w:r>
          </w:p>
          <w:p w14:paraId="011980C9" w14:textId="77777777" w:rsidR="00CC6A9E" w:rsidRPr="007F7AA4" w:rsidRDefault="000C462A" w:rsidP="000C462A">
            <w:pPr>
              <w:widowControl/>
              <w:shd w:val="clear" w:color="auto" w:fill="F4F5F7"/>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t>09:52:07.170990 NAS MM/High [ emm_rrc_if.c 1135] DS: SUB 1 =EMM= Sent LTE_RRC_CONN_EST_REQ w/ cause 4</w:t>
            </w:r>
          </w:p>
          <w:p w14:paraId="0531A5E2" w14:textId="77777777" w:rsidR="00CC6A9E" w:rsidRPr="007F7AA4" w:rsidRDefault="000C462A" w:rsidP="000C462A">
            <w:pPr>
              <w:widowControl/>
              <w:shd w:val="clear" w:color="auto" w:fill="F4F5F7"/>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t>09:52:07.171002 LTE NAS EMM Plain OTA Outgoing MessageExtended service request Msg1</w:t>
            </w:r>
          </w:p>
          <w:p w14:paraId="3A67D90D" w14:textId="77777777" w:rsidR="00CC6A9E" w:rsidRPr="007F7AA4" w:rsidRDefault="000C462A" w:rsidP="000C462A">
            <w:pPr>
              <w:widowControl/>
              <w:shd w:val="clear" w:color="auto" w:fill="F4F5F7"/>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t>09:52:07.172110 UL_CCCH / RRCConnectionRequestRadio Bearer ID: 0, Freq: 38950, SFN: 01</w:t>
            </w:r>
          </w:p>
          <w:p w14:paraId="0D9D591A" w14:textId="77777777" w:rsidR="00CC6A9E" w:rsidRPr="007F7AA4" w:rsidRDefault="000C462A" w:rsidP="000C462A">
            <w:pPr>
              <w:widowControl/>
              <w:shd w:val="clear" w:color="auto" w:fill="F4F5F7"/>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t>09:52:07.993003 CM_SERVICE_REQUEST Subscription ID: 1 Direction: Network To MS Length: 35851</w:t>
            </w:r>
          </w:p>
          <w:p w14:paraId="7647D74C" w14:textId="3CFE94C0" w:rsidR="000C462A" w:rsidRPr="007F7AA4" w:rsidRDefault="000C462A" w:rsidP="000C462A">
            <w:pPr>
              <w:widowControl/>
              <w:shd w:val="clear" w:color="auto" w:fill="F4F5F7"/>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lastRenderedPageBreak/>
              <w:t>09:52:09.164285 SETUP Subscription ID: 1 Direction: Network To MS Length: 87051</w:t>
            </w:r>
          </w:p>
          <w:p w14:paraId="2B1550BE" w14:textId="77777777" w:rsidR="00CC6A9E" w:rsidRPr="007F7AA4" w:rsidRDefault="000C462A" w:rsidP="000C462A">
            <w:pPr>
              <w:widowControl/>
              <w:shd w:val="clear" w:color="auto" w:fill="F4F5F7"/>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t>BRs!</w:t>
            </w:r>
          </w:p>
          <w:p w14:paraId="574E9651" w14:textId="77777777" w:rsidR="00CC6A9E" w:rsidRPr="007F7AA4" w:rsidRDefault="000C462A" w:rsidP="000C462A">
            <w:pPr>
              <w:widowControl/>
              <w:shd w:val="clear" w:color="auto" w:fill="F4F5F7"/>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t>lulu</w:t>
            </w:r>
          </w:p>
          <w:p w14:paraId="3D1B6EDA" w14:textId="6BC74929" w:rsidR="000C462A" w:rsidRPr="007F7AA4" w:rsidRDefault="000C462A" w:rsidP="000C462A">
            <w:pPr>
              <w:widowControl/>
              <w:shd w:val="clear" w:color="auto" w:fill="F4F5F7"/>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t>0755-23631622 or 18680346312</w:t>
            </w:r>
          </w:p>
          <w:p w14:paraId="68049A84" w14:textId="77777777" w:rsidR="000C462A" w:rsidRPr="007F7AA4" w:rsidRDefault="000C462A" w:rsidP="000C462A">
            <w:pPr>
              <w:rPr>
                <w:rFonts w:eastAsiaTheme="majorEastAsia" w:cs="Times New Roman"/>
              </w:rPr>
            </w:pPr>
          </w:p>
        </w:tc>
      </w:tr>
    </w:tbl>
    <w:p w14:paraId="2E54005A" w14:textId="77777777" w:rsidR="000C462A" w:rsidRPr="007F7AA4" w:rsidRDefault="000C462A" w:rsidP="000C462A">
      <w:pPr>
        <w:rPr>
          <w:rFonts w:eastAsiaTheme="majorEastAsia" w:cs="Times New Roman"/>
        </w:rPr>
      </w:pPr>
    </w:p>
    <w:p w14:paraId="7C9B5D92" w14:textId="3237DFB1" w:rsidR="008246DF" w:rsidRPr="007F7AA4" w:rsidRDefault="008246DF" w:rsidP="008246DF">
      <w:pPr>
        <w:pStyle w:val="2"/>
        <w:spacing w:before="156" w:after="156"/>
        <w:rPr>
          <w:rFonts w:cs="Times New Roman"/>
        </w:rPr>
      </w:pPr>
      <w:bookmarkStart w:id="153" w:name="_Toc87714731"/>
      <w:r w:rsidRPr="007F7AA4">
        <w:rPr>
          <w:rFonts w:cs="Times New Roman"/>
        </w:rPr>
        <w:t>By Design</w:t>
      </w:r>
      <w:r w:rsidRPr="007F7AA4">
        <w:rPr>
          <w:rFonts w:cs="Times New Roman"/>
        </w:rPr>
        <w:t>的问题</w:t>
      </w:r>
      <w:bookmarkEnd w:id="153"/>
    </w:p>
    <w:p w14:paraId="248D4805" w14:textId="36D0750A" w:rsidR="00A61BD4" w:rsidRPr="007F7AA4" w:rsidRDefault="00A61BD4" w:rsidP="00A61BD4">
      <w:pPr>
        <w:pStyle w:val="3"/>
        <w:spacing w:before="156" w:after="156"/>
        <w:rPr>
          <w:rFonts w:eastAsiaTheme="majorEastAsia" w:cs="Times New Roman"/>
        </w:rPr>
      </w:pPr>
      <w:bookmarkStart w:id="154" w:name="_Toc87714732"/>
      <w:r w:rsidRPr="007F7AA4">
        <w:rPr>
          <w:rFonts w:eastAsiaTheme="majorEastAsia" w:cs="Times New Roman"/>
        </w:rPr>
        <w:t>三方通话过程中，</w:t>
      </w:r>
      <w:r w:rsidRPr="007F7AA4">
        <w:rPr>
          <w:rFonts w:eastAsiaTheme="majorEastAsia" w:cs="Times New Roman"/>
        </w:rPr>
        <w:t>AB</w:t>
      </w:r>
      <w:r w:rsidRPr="007F7AA4">
        <w:rPr>
          <w:rFonts w:eastAsiaTheme="majorEastAsia" w:cs="Times New Roman"/>
        </w:rPr>
        <w:t>保持，</w:t>
      </w:r>
      <w:r w:rsidRPr="007F7AA4">
        <w:rPr>
          <w:rFonts w:eastAsiaTheme="majorEastAsia" w:cs="Times New Roman"/>
        </w:rPr>
        <w:t>AC</w:t>
      </w:r>
      <w:r w:rsidRPr="007F7AA4">
        <w:rPr>
          <w:rFonts w:eastAsiaTheme="majorEastAsia" w:cs="Times New Roman"/>
        </w:rPr>
        <w:t>通话，</w:t>
      </w:r>
      <w:r w:rsidRPr="007F7AA4">
        <w:rPr>
          <w:rFonts w:eastAsiaTheme="majorEastAsia" w:cs="Times New Roman"/>
        </w:rPr>
        <w:t>C</w:t>
      </w:r>
      <w:r w:rsidRPr="007F7AA4">
        <w:rPr>
          <w:rFonts w:eastAsiaTheme="majorEastAsia" w:cs="Times New Roman"/>
        </w:rPr>
        <w:t>挂断电话，</w:t>
      </w:r>
      <w:r w:rsidRPr="007F7AA4">
        <w:rPr>
          <w:rFonts w:eastAsiaTheme="majorEastAsia" w:cs="Times New Roman"/>
        </w:rPr>
        <w:t>AB</w:t>
      </w:r>
      <w:r w:rsidRPr="007F7AA4">
        <w:rPr>
          <w:rFonts w:eastAsiaTheme="majorEastAsia" w:cs="Times New Roman"/>
        </w:rPr>
        <w:t>不会自动恢复仍然未保持状态</w:t>
      </w:r>
      <w:bookmarkEnd w:id="154"/>
    </w:p>
    <w:p w14:paraId="7626D0E1" w14:textId="5D4BC867" w:rsidR="00A61BD4" w:rsidRPr="007F7AA4" w:rsidRDefault="00A61BD4" w:rsidP="00A61BD4">
      <w:pPr>
        <w:rPr>
          <w:rFonts w:eastAsiaTheme="majorEastAsia" w:cs="Times New Roman"/>
        </w:rPr>
      </w:pPr>
      <w:r w:rsidRPr="007F7AA4">
        <w:rPr>
          <w:rFonts w:eastAsiaTheme="majorEastAsia" w:cs="Times New Roman"/>
        </w:rPr>
        <w:t>场景设置：</w:t>
      </w:r>
    </w:p>
    <w:p w14:paraId="3F53F873" w14:textId="0E4273BB" w:rsidR="00A61BD4" w:rsidRPr="007F7AA4" w:rsidRDefault="00A61BD4" w:rsidP="00A61BD4">
      <w:pPr>
        <w:rPr>
          <w:rFonts w:eastAsiaTheme="majorEastAsia" w:cs="Times New Roman"/>
        </w:rPr>
      </w:pPr>
      <w:r w:rsidRPr="007F7AA4">
        <w:rPr>
          <w:rFonts w:eastAsiaTheme="majorEastAsia" w:cs="Times New Roman"/>
        </w:rPr>
        <w:t>A</w:t>
      </w:r>
      <w:r w:rsidRPr="007F7AA4">
        <w:rPr>
          <w:rFonts w:eastAsiaTheme="majorEastAsia" w:cs="Times New Roman"/>
        </w:rPr>
        <w:t>与</w:t>
      </w:r>
      <w:r w:rsidRPr="007F7AA4">
        <w:rPr>
          <w:rFonts w:eastAsiaTheme="majorEastAsia" w:cs="Times New Roman"/>
        </w:rPr>
        <w:t>B</w:t>
      </w:r>
      <w:r w:rsidRPr="007F7AA4">
        <w:rPr>
          <w:rFonts w:eastAsiaTheme="majorEastAsia" w:cs="Times New Roman"/>
        </w:rPr>
        <w:t>建立呼叫，</w:t>
      </w:r>
      <w:r w:rsidRPr="007F7AA4">
        <w:rPr>
          <w:rFonts w:eastAsiaTheme="majorEastAsia" w:cs="Times New Roman"/>
        </w:rPr>
        <w:t>A</w:t>
      </w:r>
      <w:r w:rsidRPr="007F7AA4">
        <w:rPr>
          <w:rFonts w:eastAsiaTheme="majorEastAsia" w:cs="Times New Roman"/>
        </w:rPr>
        <w:t>收到</w:t>
      </w:r>
      <w:r w:rsidRPr="007F7AA4">
        <w:rPr>
          <w:rFonts w:eastAsiaTheme="majorEastAsia" w:cs="Times New Roman"/>
        </w:rPr>
        <w:t>C</w:t>
      </w:r>
      <w:r w:rsidRPr="007F7AA4">
        <w:rPr>
          <w:rFonts w:eastAsiaTheme="majorEastAsia" w:cs="Times New Roman"/>
        </w:rPr>
        <w:t>的来电，</w:t>
      </w:r>
      <w:r w:rsidRPr="007F7AA4">
        <w:rPr>
          <w:rFonts w:eastAsiaTheme="majorEastAsia" w:cs="Times New Roman"/>
        </w:rPr>
        <w:t>AB</w:t>
      </w:r>
      <w:r w:rsidRPr="007F7AA4">
        <w:rPr>
          <w:rFonts w:eastAsiaTheme="majorEastAsia" w:cs="Times New Roman"/>
        </w:rPr>
        <w:t>保持，</w:t>
      </w:r>
      <w:r w:rsidRPr="007F7AA4">
        <w:rPr>
          <w:rFonts w:eastAsiaTheme="majorEastAsia" w:cs="Times New Roman"/>
        </w:rPr>
        <w:t>A</w:t>
      </w:r>
      <w:r w:rsidRPr="007F7AA4">
        <w:rPr>
          <w:rFonts w:eastAsiaTheme="majorEastAsia" w:cs="Times New Roman"/>
        </w:rPr>
        <w:t>挂断</w:t>
      </w:r>
      <w:r w:rsidRPr="007F7AA4">
        <w:rPr>
          <w:rFonts w:eastAsiaTheme="majorEastAsia" w:cs="Times New Roman"/>
        </w:rPr>
        <w:t>AC</w:t>
      </w:r>
      <w:r w:rsidRPr="007F7AA4">
        <w:rPr>
          <w:rFonts w:eastAsiaTheme="majorEastAsia" w:cs="Times New Roman"/>
        </w:rPr>
        <w:t>通话，</w:t>
      </w:r>
      <w:r w:rsidRPr="007F7AA4">
        <w:rPr>
          <w:rFonts w:eastAsiaTheme="majorEastAsia" w:cs="Times New Roman"/>
        </w:rPr>
        <w:t>AB</w:t>
      </w:r>
      <w:r w:rsidRPr="007F7AA4">
        <w:rPr>
          <w:rFonts w:eastAsiaTheme="majorEastAsia" w:cs="Times New Roman"/>
        </w:rPr>
        <w:t>直接进入通话状态。</w:t>
      </w:r>
    </w:p>
    <w:p w14:paraId="640DF256" w14:textId="3F883215" w:rsidR="00A61BD4" w:rsidRPr="007F7AA4" w:rsidRDefault="00A61BD4" w:rsidP="00A61BD4">
      <w:pPr>
        <w:rPr>
          <w:rFonts w:eastAsiaTheme="majorEastAsia" w:cs="Times New Roman"/>
        </w:rPr>
      </w:pPr>
      <w:r w:rsidRPr="007F7AA4">
        <w:rPr>
          <w:rFonts w:eastAsiaTheme="majorEastAsia" w:cs="Times New Roman"/>
        </w:rPr>
        <w:t>A</w:t>
      </w:r>
      <w:r w:rsidRPr="007F7AA4">
        <w:rPr>
          <w:rFonts w:eastAsiaTheme="majorEastAsia" w:cs="Times New Roman"/>
        </w:rPr>
        <w:t>与</w:t>
      </w:r>
      <w:r w:rsidRPr="007F7AA4">
        <w:rPr>
          <w:rFonts w:eastAsiaTheme="majorEastAsia" w:cs="Times New Roman"/>
        </w:rPr>
        <w:t>B</w:t>
      </w:r>
      <w:r w:rsidRPr="007F7AA4">
        <w:rPr>
          <w:rFonts w:eastAsiaTheme="majorEastAsia" w:cs="Times New Roman"/>
        </w:rPr>
        <w:t>建立呼叫，</w:t>
      </w:r>
      <w:r w:rsidRPr="007F7AA4">
        <w:rPr>
          <w:rFonts w:eastAsiaTheme="majorEastAsia" w:cs="Times New Roman"/>
        </w:rPr>
        <w:t>A</w:t>
      </w:r>
      <w:r w:rsidRPr="007F7AA4">
        <w:rPr>
          <w:rFonts w:eastAsiaTheme="majorEastAsia" w:cs="Times New Roman"/>
        </w:rPr>
        <w:t>收到</w:t>
      </w:r>
      <w:r w:rsidRPr="007F7AA4">
        <w:rPr>
          <w:rFonts w:eastAsiaTheme="majorEastAsia" w:cs="Times New Roman"/>
        </w:rPr>
        <w:t>C</w:t>
      </w:r>
      <w:r w:rsidRPr="007F7AA4">
        <w:rPr>
          <w:rFonts w:eastAsiaTheme="majorEastAsia" w:cs="Times New Roman"/>
        </w:rPr>
        <w:t>的来电，</w:t>
      </w:r>
      <w:r w:rsidRPr="007F7AA4">
        <w:rPr>
          <w:rFonts w:eastAsiaTheme="majorEastAsia" w:cs="Times New Roman"/>
        </w:rPr>
        <w:t>AB</w:t>
      </w:r>
      <w:r w:rsidRPr="007F7AA4">
        <w:rPr>
          <w:rFonts w:eastAsiaTheme="majorEastAsia" w:cs="Times New Roman"/>
        </w:rPr>
        <w:t>保持，</w:t>
      </w:r>
      <w:r w:rsidRPr="007F7AA4">
        <w:rPr>
          <w:rFonts w:eastAsiaTheme="majorEastAsia" w:cs="Times New Roman"/>
        </w:rPr>
        <w:t>C</w:t>
      </w:r>
      <w:r w:rsidRPr="007F7AA4">
        <w:rPr>
          <w:rFonts w:eastAsiaTheme="majorEastAsia" w:cs="Times New Roman"/>
        </w:rPr>
        <w:t>挂断</w:t>
      </w:r>
      <w:r w:rsidRPr="007F7AA4">
        <w:rPr>
          <w:rFonts w:eastAsiaTheme="majorEastAsia" w:cs="Times New Roman"/>
        </w:rPr>
        <w:t>AC</w:t>
      </w:r>
      <w:r w:rsidRPr="007F7AA4">
        <w:rPr>
          <w:rFonts w:eastAsiaTheme="majorEastAsia" w:cs="Times New Roman"/>
        </w:rPr>
        <w:t>通话，</w:t>
      </w:r>
      <w:r w:rsidRPr="007F7AA4">
        <w:rPr>
          <w:rFonts w:eastAsiaTheme="majorEastAsia" w:cs="Times New Roman"/>
        </w:rPr>
        <w:t>AB</w:t>
      </w:r>
      <w:r w:rsidRPr="007F7AA4">
        <w:rPr>
          <w:rFonts w:eastAsiaTheme="majorEastAsia" w:cs="Times New Roman"/>
        </w:rPr>
        <w:t>直接进入通话保持状态。</w:t>
      </w:r>
      <w:r w:rsidRPr="007F7AA4">
        <w:rPr>
          <w:rFonts w:eastAsiaTheme="majorEastAsia" w:cs="Times New Roman"/>
        </w:rPr>
        <w:t xml:space="preserve"> -- By Design</w:t>
      </w:r>
    </w:p>
    <w:p w14:paraId="265E92D8" w14:textId="77777777" w:rsidR="00A61BD4" w:rsidRPr="007F7AA4" w:rsidRDefault="00A61BD4" w:rsidP="00A61BD4">
      <w:pPr>
        <w:rPr>
          <w:rFonts w:eastAsiaTheme="majorEastAsia" w:cs="Times New Roman"/>
        </w:rPr>
      </w:pPr>
    </w:p>
    <w:p w14:paraId="1CEB7C39" w14:textId="24BA4FC4" w:rsidR="008246DF" w:rsidRPr="007F7AA4" w:rsidRDefault="00C7676F" w:rsidP="008246DF">
      <w:pPr>
        <w:rPr>
          <w:rFonts w:eastAsiaTheme="majorEastAsia" w:cs="Times New Roman"/>
        </w:rPr>
      </w:pPr>
      <w:hyperlink r:id="rId90" w:history="1">
        <w:r w:rsidR="008246DF" w:rsidRPr="007F7AA4">
          <w:rPr>
            <w:rFonts w:eastAsiaTheme="majorEastAsia" w:cs="Times New Roman"/>
          </w:rPr>
          <w:t>UPGR7150R-4470</w:t>
        </w:r>
      </w:hyperlink>
      <w:r w:rsidR="008246DF" w:rsidRPr="007F7AA4">
        <w:rPr>
          <w:rFonts w:eastAsiaTheme="majorEastAsia" w:cs="Times New Roman"/>
        </w:rPr>
        <w:t xml:space="preserve"> F4_R _XA</w:t>
      </w:r>
      <w:r w:rsidR="008246DF" w:rsidRPr="007F7AA4">
        <w:rPr>
          <w:rFonts w:eastAsiaTheme="majorEastAsia" w:cs="Times New Roman"/>
        </w:rPr>
        <w:t>【</w:t>
      </w:r>
      <w:r w:rsidR="008246DF" w:rsidRPr="007F7AA4">
        <w:rPr>
          <w:rFonts w:eastAsiaTheme="majorEastAsia" w:cs="Times New Roman"/>
        </w:rPr>
        <w:t>Modem</w:t>
      </w:r>
      <w:r w:rsidR="008246DF" w:rsidRPr="007F7AA4">
        <w:rPr>
          <w:rFonts w:eastAsiaTheme="majorEastAsia" w:cs="Times New Roman"/>
        </w:rPr>
        <w:t>】</w:t>
      </w:r>
      <w:r w:rsidR="008246DF" w:rsidRPr="007F7AA4">
        <w:rPr>
          <w:rFonts w:eastAsiaTheme="majorEastAsia" w:cs="Times New Roman"/>
        </w:rPr>
        <w:t>3</w:t>
      </w:r>
      <w:r w:rsidR="008246DF" w:rsidRPr="007F7AA4">
        <w:rPr>
          <w:rFonts w:eastAsiaTheme="majorEastAsia" w:cs="Times New Roman"/>
        </w:rPr>
        <w:t>方通话过程中，第三方挂断后双方通话是保持状态</w:t>
      </w:r>
      <w:r w:rsidR="008246DF" w:rsidRPr="007F7AA4">
        <w:rPr>
          <w:rFonts w:eastAsiaTheme="majorEastAsia" w:cs="Times New Roman"/>
        </w:rPr>
        <w:t>_</w:t>
      </w:r>
      <w:r w:rsidR="008246DF" w:rsidRPr="007F7AA4">
        <w:rPr>
          <w:rFonts w:eastAsiaTheme="majorEastAsia" w:cs="Times New Roman"/>
        </w:rPr>
        <w:t>必现</w:t>
      </w:r>
      <w:r w:rsidR="008246DF" w:rsidRPr="007F7AA4">
        <w:rPr>
          <w:rFonts w:eastAsiaTheme="majorEastAsia" w:cs="Times New Roman"/>
        </w:rPr>
        <w:t>_V12.5.0.1.RFDCNXM</w:t>
      </w:r>
    </w:p>
    <w:p w14:paraId="796E9FE8" w14:textId="77777777" w:rsidR="0005796E" w:rsidRPr="007F7AA4" w:rsidRDefault="0005796E" w:rsidP="0005796E">
      <w:pPr>
        <w:rPr>
          <w:rFonts w:eastAsiaTheme="majorEastAsia" w:cs="Times New Roman"/>
        </w:rPr>
      </w:pPr>
      <w:r w:rsidRPr="007F7AA4">
        <w:rPr>
          <w:rFonts w:eastAsiaTheme="majorEastAsia" w:cs="Times New Roman"/>
        </w:rPr>
        <w:t>从现有代码看，只有本地发起的挂断，才会将后台的那通</w:t>
      </w:r>
      <w:r w:rsidRPr="007F7AA4">
        <w:rPr>
          <w:rFonts w:eastAsiaTheme="majorEastAsia" w:cs="Times New Roman"/>
        </w:rPr>
        <w:t>hold</w:t>
      </w:r>
      <w:r w:rsidRPr="007F7AA4">
        <w:rPr>
          <w:rFonts w:eastAsiaTheme="majorEastAsia" w:cs="Times New Roman"/>
        </w:rPr>
        <w:t>的</w:t>
      </w:r>
      <w:r w:rsidRPr="007F7AA4">
        <w:rPr>
          <w:rFonts w:eastAsiaTheme="majorEastAsia" w:cs="Times New Roman"/>
        </w:rPr>
        <w:t>call</w:t>
      </w:r>
      <w:r w:rsidRPr="007F7AA4">
        <w:rPr>
          <w:rFonts w:eastAsiaTheme="majorEastAsia" w:cs="Times New Roman"/>
        </w:rPr>
        <w:t>激活，而对方挂断是不会</w:t>
      </w:r>
      <w:r w:rsidRPr="007F7AA4">
        <w:rPr>
          <w:rFonts w:eastAsiaTheme="majorEastAsia" w:cs="Times New Roman"/>
        </w:rPr>
        <w:t>unhold</w:t>
      </w:r>
      <w:r w:rsidRPr="007F7AA4">
        <w:rPr>
          <w:rFonts w:eastAsiaTheme="majorEastAsia" w:cs="Times New Roman"/>
        </w:rPr>
        <w:t>剩下的</w:t>
      </w:r>
      <w:r w:rsidRPr="007F7AA4">
        <w:rPr>
          <w:rFonts w:eastAsiaTheme="majorEastAsia" w:cs="Times New Roman"/>
        </w:rPr>
        <w:t>call</w:t>
      </w:r>
      <w:r w:rsidRPr="007F7AA4">
        <w:rPr>
          <w:rFonts w:eastAsiaTheme="majorEastAsia" w:cs="Times New Roman"/>
        </w:rPr>
        <w:t>的。</w:t>
      </w:r>
    </w:p>
    <w:p w14:paraId="23F97953" w14:textId="77777777" w:rsidR="0005796E" w:rsidRPr="007F7AA4" w:rsidRDefault="0005796E" w:rsidP="0005796E">
      <w:pPr>
        <w:rPr>
          <w:rFonts w:eastAsiaTheme="majorEastAsia" w:cs="Times New Roman"/>
        </w:rPr>
      </w:pPr>
      <w:r w:rsidRPr="007F7AA4">
        <w:rPr>
          <w:rFonts w:eastAsiaTheme="majorEastAsia" w:cs="Times New Roman"/>
        </w:rPr>
        <w:t>从用户角度看，也是防止多方通话时，</w:t>
      </w:r>
      <w:r w:rsidRPr="007F7AA4">
        <w:rPr>
          <w:rFonts w:eastAsiaTheme="majorEastAsia" w:cs="Times New Roman"/>
        </w:rPr>
        <w:t>A</w:t>
      </w:r>
      <w:r w:rsidRPr="007F7AA4">
        <w:rPr>
          <w:rFonts w:eastAsiaTheme="majorEastAsia" w:cs="Times New Roman"/>
        </w:rPr>
        <w:t>端跟</w:t>
      </w:r>
      <w:r w:rsidRPr="007F7AA4">
        <w:rPr>
          <w:rFonts w:eastAsiaTheme="majorEastAsia" w:cs="Times New Roman"/>
        </w:rPr>
        <w:t>B</w:t>
      </w:r>
      <w:r w:rsidRPr="007F7AA4">
        <w:rPr>
          <w:rFonts w:eastAsiaTheme="majorEastAsia" w:cs="Times New Roman"/>
        </w:rPr>
        <w:t>、</w:t>
      </w:r>
      <w:r w:rsidRPr="007F7AA4">
        <w:rPr>
          <w:rFonts w:eastAsiaTheme="majorEastAsia" w:cs="Times New Roman"/>
        </w:rPr>
        <w:t>C</w:t>
      </w:r>
      <w:r w:rsidRPr="007F7AA4">
        <w:rPr>
          <w:rFonts w:eastAsiaTheme="majorEastAsia" w:cs="Times New Roman"/>
        </w:rPr>
        <w:t>通话信息出现错乱，引起隐私或者其他信息问题。</w:t>
      </w:r>
    </w:p>
    <w:p w14:paraId="34B02A50" w14:textId="77777777" w:rsidR="0005796E" w:rsidRPr="007F7AA4" w:rsidRDefault="0005796E" w:rsidP="0005796E">
      <w:pPr>
        <w:rPr>
          <w:rFonts w:eastAsiaTheme="majorEastAsia" w:cs="Times New Roman"/>
        </w:rPr>
      </w:pPr>
      <w:r w:rsidRPr="007F7AA4">
        <w:rPr>
          <w:rFonts w:eastAsiaTheme="majorEastAsia" w:cs="Times New Roman"/>
        </w:rPr>
        <w:t>而且这个设计应该是一直以来</w:t>
      </w:r>
      <w:r w:rsidRPr="007F7AA4">
        <w:rPr>
          <w:rFonts w:eastAsiaTheme="majorEastAsia" w:cs="Times New Roman"/>
        </w:rPr>
        <w:t>google</w:t>
      </w:r>
      <w:r w:rsidRPr="007F7AA4">
        <w:rPr>
          <w:rFonts w:eastAsiaTheme="majorEastAsia" w:cs="Times New Roman"/>
        </w:rPr>
        <w:t>原生设计如此。请用对比机做相同前置条件的对比测试看看。</w:t>
      </w:r>
    </w:p>
    <w:p w14:paraId="65540BA3" w14:textId="77777777" w:rsidR="0005796E" w:rsidRPr="007F7AA4" w:rsidRDefault="0005796E" w:rsidP="0005796E">
      <w:pPr>
        <w:rPr>
          <w:rFonts w:eastAsiaTheme="majorEastAsia" w:cs="Times New Roman"/>
        </w:rPr>
      </w:pPr>
      <w:r w:rsidRPr="007F7AA4">
        <w:rPr>
          <w:rFonts w:eastAsiaTheme="majorEastAsia" w:cs="Times New Roman"/>
        </w:rPr>
        <w:t>测试机跟对比机行为应该是一致的。</w:t>
      </w:r>
    </w:p>
    <w:p w14:paraId="644F5E7B" w14:textId="77777777" w:rsidR="0005796E" w:rsidRPr="007F7AA4" w:rsidRDefault="0005796E" w:rsidP="0005796E">
      <w:pPr>
        <w:rPr>
          <w:rFonts w:eastAsiaTheme="majorEastAsia" w:cs="Times New Roman"/>
        </w:rPr>
      </w:pPr>
      <w:r w:rsidRPr="007F7AA4">
        <w:rPr>
          <w:rFonts w:eastAsiaTheme="majorEastAsia" w:cs="Times New Roman"/>
        </w:rPr>
        <w:t>综上，</w:t>
      </w:r>
      <w:r w:rsidRPr="007F7AA4">
        <w:rPr>
          <w:rFonts w:eastAsiaTheme="majorEastAsia" w:cs="Times New Roman"/>
        </w:rPr>
        <w:t>won't fix</w:t>
      </w:r>
      <w:r w:rsidRPr="007F7AA4">
        <w:rPr>
          <w:rFonts w:eastAsiaTheme="majorEastAsia" w:cs="Times New Roman"/>
        </w:rPr>
        <w:t>。</w:t>
      </w:r>
    </w:p>
    <w:tbl>
      <w:tblPr>
        <w:tblStyle w:val="a7"/>
        <w:tblW w:w="0" w:type="auto"/>
        <w:tblLook w:val="04A0" w:firstRow="1" w:lastRow="0" w:firstColumn="1" w:lastColumn="0" w:noHBand="0" w:noVBand="1"/>
      </w:tblPr>
      <w:tblGrid>
        <w:gridCol w:w="13454"/>
      </w:tblGrid>
      <w:tr w:rsidR="0005796E" w:rsidRPr="007F7AA4" w14:paraId="41D6344F" w14:textId="77777777" w:rsidTr="0005796E">
        <w:tc>
          <w:tcPr>
            <w:tcW w:w="13454" w:type="dxa"/>
          </w:tcPr>
          <w:p w14:paraId="54FCEA2C" w14:textId="77777777" w:rsidR="0005796E" w:rsidRPr="007F7AA4" w:rsidRDefault="0005796E" w:rsidP="0005796E">
            <w:pPr>
              <w:widowControl/>
              <w:shd w:val="clear" w:color="auto" w:fill="F4F5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adjustRightInd/>
              <w:rPr>
                <w:rFonts w:eastAsiaTheme="majorEastAsia" w:cs="Times New Roman"/>
                <w:color w:val="172B4D"/>
                <w:kern w:val="0"/>
                <w:sz w:val="24"/>
                <w:szCs w:val="24"/>
              </w:rPr>
            </w:pPr>
            <w:r w:rsidRPr="007F7AA4">
              <w:rPr>
                <w:rFonts w:eastAsiaTheme="majorEastAsia" w:cs="Times New Roman"/>
                <w:color w:val="172B4D"/>
                <w:kern w:val="0"/>
                <w:sz w:val="24"/>
                <w:szCs w:val="24"/>
              </w:rPr>
              <w:t xml:space="preserve">  void markCallAsRemoved(Call call) {</w:t>
            </w:r>
          </w:p>
          <w:p w14:paraId="05B06A03" w14:textId="77777777" w:rsidR="0005796E" w:rsidRPr="007F7AA4" w:rsidRDefault="0005796E" w:rsidP="0005796E">
            <w:pPr>
              <w:widowControl/>
              <w:shd w:val="clear" w:color="auto" w:fill="F4F5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adjustRightInd/>
              <w:rPr>
                <w:rFonts w:eastAsiaTheme="majorEastAsia" w:cs="Times New Roman"/>
                <w:color w:val="172B4D"/>
                <w:kern w:val="0"/>
                <w:sz w:val="24"/>
                <w:szCs w:val="24"/>
              </w:rPr>
            </w:pPr>
            <w:r w:rsidRPr="007F7AA4">
              <w:rPr>
                <w:rFonts w:eastAsiaTheme="majorEastAsia" w:cs="Times New Roman"/>
                <w:color w:val="172B4D"/>
                <w:kern w:val="0"/>
                <w:sz w:val="24"/>
                <w:szCs w:val="24"/>
              </w:rPr>
              <w:t xml:space="preserve">        mInCallController.getBindingFuture().thenRunAsync(() -&gt; {</w:t>
            </w:r>
          </w:p>
          <w:p w14:paraId="5BDFA844" w14:textId="77777777" w:rsidR="0005796E" w:rsidRPr="007F7AA4" w:rsidRDefault="0005796E" w:rsidP="0005796E">
            <w:pPr>
              <w:widowControl/>
              <w:shd w:val="clear" w:color="auto" w:fill="F4F5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adjustRightInd/>
              <w:rPr>
                <w:rFonts w:eastAsiaTheme="majorEastAsia" w:cs="Times New Roman"/>
                <w:color w:val="172B4D"/>
                <w:kern w:val="0"/>
                <w:sz w:val="24"/>
                <w:szCs w:val="24"/>
              </w:rPr>
            </w:pPr>
            <w:r w:rsidRPr="007F7AA4">
              <w:rPr>
                <w:rFonts w:eastAsiaTheme="majorEastAsia" w:cs="Times New Roman"/>
                <w:color w:val="172B4D"/>
                <w:kern w:val="0"/>
                <w:sz w:val="24"/>
                <w:szCs w:val="24"/>
              </w:rPr>
              <w:t xml:space="preserve">            call.maybeCleanupHandover();</w:t>
            </w:r>
          </w:p>
          <w:p w14:paraId="2E4714DE" w14:textId="77777777" w:rsidR="0005796E" w:rsidRPr="007F7AA4" w:rsidRDefault="0005796E" w:rsidP="0005796E">
            <w:pPr>
              <w:widowControl/>
              <w:shd w:val="clear" w:color="auto" w:fill="F4F5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adjustRightInd/>
              <w:rPr>
                <w:rFonts w:eastAsiaTheme="majorEastAsia" w:cs="Times New Roman"/>
                <w:color w:val="172B4D"/>
                <w:kern w:val="0"/>
                <w:sz w:val="24"/>
                <w:szCs w:val="24"/>
              </w:rPr>
            </w:pPr>
            <w:r w:rsidRPr="007F7AA4">
              <w:rPr>
                <w:rFonts w:eastAsiaTheme="majorEastAsia" w:cs="Times New Roman"/>
                <w:color w:val="172B4D"/>
                <w:kern w:val="0"/>
                <w:sz w:val="24"/>
                <w:szCs w:val="24"/>
              </w:rPr>
              <w:t xml:space="preserve">            removeCall(call);</w:t>
            </w:r>
          </w:p>
          <w:p w14:paraId="77F84C28" w14:textId="77777777" w:rsidR="0005796E" w:rsidRPr="007F7AA4" w:rsidRDefault="0005796E" w:rsidP="0005796E">
            <w:pPr>
              <w:widowControl/>
              <w:shd w:val="clear" w:color="auto" w:fill="F4F5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adjustRightInd/>
              <w:rPr>
                <w:rFonts w:eastAsiaTheme="majorEastAsia" w:cs="Times New Roman"/>
                <w:color w:val="172B4D"/>
                <w:kern w:val="0"/>
                <w:sz w:val="24"/>
                <w:szCs w:val="24"/>
              </w:rPr>
            </w:pPr>
            <w:r w:rsidRPr="007F7AA4">
              <w:rPr>
                <w:rFonts w:eastAsiaTheme="majorEastAsia" w:cs="Times New Roman"/>
                <w:color w:val="172B4D"/>
                <w:kern w:val="0"/>
                <w:sz w:val="24"/>
                <w:szCs w:val="24"/>
              </w:rPr>
              <w:t xml:space="preserve">            Call foregroundCall = mCallAudioManager.getPossiblyHeldForegroundCall();</w:t>
            </w:r>
          </w:p>
          <w:p w14:paraId="0B8E8DA0" w14:textId="77777777" w:rsidR="0005796E" w:rsidRPr="007F7AA4" w:rsidRDefault="0005796E" w:rsidP="0005796E">
            <w:pPr>
              <w:widowControl/>
              <w:shd w:val="clear" w:color="auto" w:fill="F4F5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adjustRightInd/>
              <w:rPr>
                <w:rFonts w:eastAsiaTheme="majorEastAsia" w:cs="Times New Roman"/>
                <w:color w:val="808080"/>
                <w:kern w:val="0"/>
                <w:sz w:val="24"/>
                <w:szCs w:val="24"/>
              </w:rPr>
            </w:pPr>
            <w:r w:rsidRPr="007F7AA4">
              <w:rPr>
                <w:rFonts w:eastAsiaTheme="majorEastAsia" w:cs="Times New Roman"/>
                <w:color w:val="172B4D"/>
                <w:kern w:val="0"/>
                <w:sz w:val="24"/>
                <w:szCs w:val="24"/>
              </w:rPr>
              <w:t xml:space="preserve">            </w:t>
            </w:r>
            <w:r w:rsidRPr="007F7AA4">
              <w:rPr>
                <w:rFonts w:eastAsiaTheme="majorEastAsia" w:cs="Times New Roman"/>
                <w:color w:val="808080"/>
                <w:kern w:val="0"/>
                <w:sz w:val="24"/>
                <w:szCs w:val="24"/>
              </w:rPr>
              <w:t xml:space="preserve">// </w:t>
            </w:r>
            <w:r w:rsidRPr="007F7AA4">
              <w:rPr>
                <w:rFonts w:eastAsiaTheme="majorEastAsia" w:cs="Times New Roman"/>
                <w:color w:val="808080"/>
                <w:kern w:val="0"/>
                <w:sz w:val="24"/>
                <w:szCs w:val="24"/>
              </w:rPr>
              <w:t>本地发起的</w:t>
            </w:r>
            <w:r w:rsidRPr="007F7AA4">
              <w:rPr>
                <w:rFonts w:eastAsiaTheme="majorEastAsia" w:cs="Times New Roman"/>
                <w:color w:val="808080"/>
                <w:kern w:val="0"/>
                <w:sz w:val="24"/>
                <w:szCs w:val="24"/>
              </w:rPr>
              <w:t>disconnect</w:t>
            </w:r>
            <w:r w:rsidRPr="007F7AA4">
              <w:rPr>
                <w:rFonts w:eastAsiaTheme="majorEastAsia" w:cs="Times New Roman"/>
                <w:color w:val="808080"/>
                <w:kern w:val="0"/>
                <w:sz w:val="24"/>
                <w:szCs w:val="24"/>
              </w:rPr>
              <w:t>会将另一通电话</w:t>
            </w:r>
            <w:r w:rsidRPr="007F7AA4">
              <w:rPr>
                <w:rFonts w:eastAsiaTheme="majorEastAsia" w:cs="Times New Roman"/>
                <w:color w:val="808080"/>
                <w:kern w:val="0"/>
                <w:sz w:val="24"/>
                <w:szCs w:val="24"/>
              </w:rPr>
              <w:t>unhold</w:t>
            </w:r>
          </w:p>
          <w:p w14:paraId="76DBE699" w14:textId="77777777" w:rsidR="0005796E" w:rsidRPr="007F7AA4" w:rsidRDefault="0005796E" w:rsidP="0005796E">
            <w:pPr>
              <w:widowControl/>
              <w:shd w:val="clear" w:color="auto" w:fill="F4F5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adjustRightInd/>
              <w:rPr>
                <w:rFonts w:eastAsiaTheme="majorEastAsia" w:cs="Times New Roman"/>
                <w:color w:val="172B4D"/>
                <w:kern w:val="0"/>
                <w:sz w:val="24"/>
                <w:szCs w:val="24"/>
              </w:rPr>
            </w:pPr>
            <w:r w:rsidRPr="007F7AA4">
              <w:rPr>
                <w:rFonts w:eastAsiaTheme="majorEastAsia" w:cs="Times New Roman"/>
                <w:color w:val="172B4D"/>
                <w:kern w:val="0"/>
                <w:sz w:val="24"/>
                <w:szCs w:val="24"/>
              </w:rPr>
              <w:t xml:space="preserve">            </w:t>
            </w:r>
            <w:r w:rsidRPr="007F7AA4">
              <w:rPr>
                <w:rFonts w:eastAsiaTheme="majorEastAsia" w:cs="Times New Roman"/>
                <w:color w:val="910091"/>
                <w:kern w:val="0"/>
                <w:sz w:val="24"/>
                <w:szCs w:val="24"/>
              </w:rPr>
              <w:t>if</w:t>
            </w:r>
            <w:r w:rsidRPr="007F7AA4">
              <w:rPr>
                <w:rFonts w:eastAsiaTheme="majorEastAsia" w:cs="Times New Roman"/>
                <w:color w:val="172B4D"/>
                <w:kern w:val="0"/>
                <w:sz w:val="24"/>
                <w:szCs w:val="24"/>
              </w:rPr>
              <w:t xml:space="preserve"> (mLocallyDisconnectingCalls.contains(call)) {</w:t>
            </w:r>
          </w:p>
          <w:p w14:paraId="6D2A739D" w14:textId="77777777" w:rsidR="0005796E" w:rsidRPr="007F7AA4" w:rsidRDefault="0005796E" w:rsidP="0005796E">
            <w:pPr>
              <w:widowControl/>
              <w:shd w:val="clear" w:color="auto" w:fill="F4F5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adjustRightInd/>
              <w:rPr>
                <w:rFonts w:eastAsiaTheme="majorEastAsia" w:cs="Times New Roman"/>
                <w:color w:val="172B4D"/>
                <w:kern w:val="0"/>
                <w:sz w:val="24"/>
                <w:szCs w:val="24"/>
              </w:rPr>
            </w:pPr>
            <w:r w:rsidRPr="007F7AA4">
              <w:rPr>
                <w:rFonts w:eastAsiaTheme="majorEastAsia" w:cs="Times New Roman"/>
                <w:color w:val="172B4D"/>
                <w:kern w:val="0"/>
                <w:sz w:val="24"/>
                <w:szCs w:val="24"/>
              </w:rPr>
              <w:t xml:space="preserve">                </w:t>
            </w:r>
            <w:r w:rsidRPr="007F7AA4">
              <w:rPr>
                <w:rFonts w:eastAsiaTheme="majorEastAsia" w:cs="Times New Roman"/>
                <w:color w:val="000091"/>
                <w:kern w:val="0"/>
                <w:sz w:val="24"/>
                <w:szCs w:val="24"/>
              </w:rPr>
              <w:t>boolean</w:t>
            </w:r>
            <w:r w:rsidRPr="007F7AA4">
              <w:rPr>
                <w:rFonts w:eastAsiaTheme="majorEastAsia" w:cs="Times New Roman"/>
                <w:color w:val="172B4D"/>
                <w:kern w:val="0"/>
                <w:sz w:val="24"/>
                <w:szCs w:val="24"/>
              </w:rPr>
              <w:t xml:space="preserve"> isDisconnectingChildCall = call.isDisconnectingChildCall();</w:t>
            </w:r>
          </w:p>
          <w:p w14:paraId="10A24DF1" w14:textId="77777777" w:rsidR="0005796E" w:rsidRPr="007F7AA4" w:rsidRDefault="0005796E" w:rsidP="0005796E">
            <w:pPr>
              <w:widowControl/>
              <w:shd w:val="clear" w:color="auto" w:fill="F4F5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adjustRightInd/>
              <w:rPr>
                <w:rFonts w:eastAsiaTheme="majorEastAsia" w:cs="Times New Roman"/>
                <w:color w:val="172B4D"/>
                <w:kern w:val="0"/>
                <w:sz w:val="24"/>
                <w:szCs w:val="24"/>
              </w:rPr>
            </w:pPr>
            <w:r w:rsidRPr="007F7AA4">
              <w:rPr>
                <w:rFonts w:eastAsiaTheme="majorEastAsia" w:cs="Times New Roman"/>
                <w:color w:val="172B4D"/>
                <w:kern w:val="0"/>
                <w:sz w:val="24"/>
                <w:szCs w:val="24"/>
              </w:rPr>
              <w:t xml:space="preserve">                Log.v(</w:t>
            </w:r>
            <w:r w:rsidRPr="007F7AA4">
              <w:rPr>
                <w:rFonts w:eastAsiaTheme="majorEastAsia" w:cs="Times New Roman"/>
                <w:color w:val="910091"/>
                <w:kern w:val="0"/>
                <w:sz w:val="24"/>
                <w:szCs w:val="24"/>
              </w:rPr>
              <w:t>this</w:t>
            </w:r>
            <w:r w:rsidRPr="007F7AA4">
              <w:rPr>
                <w:rFonts w:eastAsiaTheme="majorEastAsia" w:cs="Times New Roman"/>
                <w:color w:val="172B4D"/>
                <w:kern w:val="0"/>
                <w:sz w:val="24"/>
                <w:szCs w:val="24"/>
              </w:rPr>
              <w:t xml:space="preserve">, </w:t>
            </w:r>
            <w:r w:rsidRPr="007F7AA4">
              <w:rPr>
                <w:rFonts w:eastAsiaTheme="majorEastAsia" w:cs="Times New Roman"/>
                <w:color w:val="009100"/>
                <w:kern w:val="0"/>
                <w:sz w:val="24"/>
                <w:szCs w:val="24"/>
              </w:rPr>
              <w:t>"markCallAsRemoved: isDisconnectingChildCall = "</w:t>
            </w:r>
          </w:p>
          <w:p w14:paraId="3D94CC6D" w14:textId="77777777" w:rsidR="0005796E" w:rsidRPr="007F7AA4" w:rsidRDefault="0005796E" w:rsidP="0005796E">
            <w:pPr>
              <w:widowControl/>
              <w:shd w:val="clear" w:color="auto" w:fill="F4F5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adjustRightInd/>
              <w:rPr>
                <w:rFonts w:eastAsiaTheme="majorEastAsia" w:cs="Times New Roman"/>
                <w:color w:val="172B4D"/>
                <w:kern w:val="0"/>
                <w:sz w:val="24"/>
                <w:szCs w:val="24"/>
              </w:rPr>
            </w:pPr>
            <w:r w:rsidRPr="007F7AA4">
              <w:rPr>
                <w:rFonts w:eastAsiaTheme="majorEastAsia" w:cs="Times New Roman"/>
                <w:color w:val="172B4D"/>
                <w:kern w:val="0"/>
                <w:sz w:val="24"/>
                <w:szCs w:val="24"/>
              </w:rPr>
              <w:t xml:space="preserve">                        + isDisconnectingChildCall + </w:t>
            </w:r>
            <w:r w:rsidRPr="007F7AA4">
              <w:rPr>
                <w:rFonts w:eastAsiaTheme="majorEastAsia" w:cs="Times New Roman"/>
                <w:color w:val="009100"/>
                <w:kern w:val="0"/>
                <w:sz w:val="24"/>
                <w:szCs w:val="24"/>
              </w:rPr>
              <w:t>"call -&gt; %s"</w:t>
            </w:r>
            <w:r w:rsidRPr="007F7AA4">
              <w:rPr>
                <w:rFonts w:eastAsiaTheme="majorEastAsia" w:cs="Times New Roman"/>
                <w:color w:val="172B4D"/>
                <w:kern w:val="0"/>
                <w:sz w:val="24"/>
                <w:szCs w:val="24"/>
              </w:rPr>
              <w:t>, call);</w:t>
            </w:r>
          </w:p>
          <w:p w14:paraId="10733C14" w14:textId="77777777" w:rsidR="0005796E" w:rsidRPr="007F7AA4" w:rsidRDefault="0005796E" w:rsidP="0005796E">
            <w:pPr>
              <w:widowControl/>
              <w:shd w:val="clear" w:color="auto" w:fill="F4F5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adjustRightInd/>
              <w:rPr>
                <w:rFonts w:eastAsiaTheme="majorEastAsia" w:cs="Times New Roman"/>
                <w:color w:val="172B4D"/>
                <w:kern w:val="0"/>
                <w:sz w:val="24"/>
                <w:szCs w:val="24"/>
              </w:rPr>
            </w:pPr>
            <w:r w:rsidRPr="007F7AA4">
              <w:rPr>
                <w:rFonts w:eastAsiaTheme="majorEastAsia" w:cs="Times New Roman"/>
                <w:color w:val="172B4D"/>
                <w:kern w:val="0"/>
                <w:sz w:val="24"/>
                <w:szCs w:val="24"/>
              </w:rPr>
              <w:t xml:space="preserve">                mLocallyDisconnectingCalls.remove(call);</w:t>
            </w:r>
          </w:p>
          <w:p w14:paraId="2FD493DF" w14:textId="77777777" w:rsidR="0005796E" w:rsidRPr="007F7AA4" w:rsidRDefault="0005796E" w:rsidP="0005796E">
            <w:pPr>
              <w:widowControl/>
              <w:shd w:val="clear" w:color="auto" w:fill="F4F5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adjustRightInd/>
              <w:rPr>
                <w:rFonts w:eastAsiaTheme="majorEastAsia" w:cs="Times New Roman"/>
                <w:color w:val="808080"/>
                <w:kern w:val="0"/>
                <w:sz w:val="24"/>
                <w:szCs w:val="24"/>
              </w:rPr>
            </w:pPr>
            <w:r w:rsidRPr="007F7AA4">
              <w:rPr>
                <w:rFonts w:eastAsiaTheme="majorEastAsia" w:cs="Times New Roman"/>
                <w:color w:val="172B4D"/>
                <w:kern w:val="0"/>
                <w:sz w:val="24"/>
                <w:szCs w:val="24"/>
              </w:rPr>
              <w:t xml:space="preserve">                </w:t>
            </w:r>
            <w:r w:rsidRPr="007F7AA4">
              <w:rPr>
                <w:rFonts w:eastAsiaTheme="majorEastAsia" w:cs="Times New Roman"/>
                <w:color w:val="808080"/>
                <w:kern w:val="0"/>
                <w:sz w:val="24"/>
                <w:szCs w:val="24"/>
              </w:rPr>
              <w:t>// Auto-unhold the foreground call due to a locally disconnected call, except if the</w:t>
            </w:r>
          </w:p>
          <w:p w14:paraId="0939AC3B" w14:textId="77777777" w:rsidR="0005796E" w:rsidRPr="007F7AA4" w:rsidRDefault="0005796E" w:rsidP="0005796E">
            <w:pPr>
              <w:widowControl/>
              <w:shd w:val="clear" w:color="auto" w:fill="F4F5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adjustRightInd/>
              <w:rPr>
                <w:rFonts w:eastAsiaTheme="majorEastAsia" w:cs="Times New Roman"/>
                <w:color w:val="808080"/>
                <w:kern w:val="0"/>
                <w:sz w:val="24"/>
                <w:szCs w:val="24"/>
              </w:rPr>
            </w:pPr>
            <w:r w:rsidRPr="007F7AA4">
              <w:rPr>
                <w:rFonts w:eastAsiaTheme="majorEastAsia" w:cs="Times New Roman"/>
                <w:color w:val="172B4D"/>
                <w:kern w:val="0"/>
                <w:sz w:val="24"/>
                <w:szCs w:val="24"/>
              </w:rPr>
              <w:t xml:space="preserve">                </w:t>
            </w:r>
            <w:r w:rsidRPr="007F7AA4">
              <w:rPr>
                <w:rFonts w:eastAsiaTheme="majorEastAsia" w:cs="Times New Roman"/>
                <w:color w:val="808080"/>
                <w:kern w:val="0"/>
                <w:sz w:val="24"/>
                <w:szCs w:val="24"/>
              </w:rPr>
              <w:t>// call which was disconnected is a member of a conference (don't want to auto</w:t>
            </w:r>
          </w:p>
          <w:p w14:paraId="0490FB39" w14:textId="77777777" w:rsidR="0005796E" w:rsidRPr="007F7AA4" w:rsidRDefault="0005796E" w:rsidP="0005796E">
            <w:pPr>
              <w:widowControl/>
              <w:shd w:val="clear" w:color="auto" w:fill="F4F5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adjustRightInd/>
              <w:rPr>
                <w:rFonts w:eastAsiaTheme="majorEastAsia" w:cs="Times New Roman"/>
                <w:color w:val="808080"/>
                <w:kern w:val="0"/>
                <w:sz w:val="24"/>
                <w:szCs w:val="24"/>
              </w:rPr>
            </w:pPr>
            <w:r w:rsidRPr="007F7AA4">
              <w:rPr>
                <w:rFonts w:eastAsiaTheme="majorEastAsia" w:cs="Times New Roman"/>
                <w:color w:val="172B4D"/>
                <w:kern w:val="0"/>
                <w:sz w:val="24"/>
                <w:szCs w:val="24"/>
              </w:rPr>
              <w:t xml:space="preserve">                </w:t>
            </w:r>
            <w:r w:rsidRPr="007F7AA4">
              <w:rPr>
                <w:rFonts w:eastAsiaTheme="majorEastAsia" w:cs="Times New Roman"/>
                <w:color w:val="808080"/>
                <w:kern w:val="0"/>
                <w:sz w:val="24"/>
                <w:szCs w:val="24"/>
              </w:rPr>
              <w:t>// un-hold the conference if we remove a member of the conference).</w:t>
            </w:r>
          </w:p>
          <w:p w14:paraId="49027E7E" w14:textId="77777777" w:rsidR="0005796E" w:rsidRPr="007F7AA4" w:rsidRDefault="0005796E" w:rsidP="0005796E">
            <w:pPr>
              <w:widowControl/>
              <w:shd w:val="clear" w:color="auto" w:fill="F4F5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adjustRightInd/>
              <w:rPr>
                <w:rFonts w:eastAsiaTheme="majorEastAsia" w:cs="Times New Roman"/>
                <w:color w:val="172B4D"/>
                <w:kern w:val="0"/>
                <w:sz w:val="24"/>
                <w:szCs w:val="24"/>
              </w:rPr>
            </w:pPr>
            <w:r w:rsidRPr="007F7AA4">
              <w:rPr>
                <w:rFonts w:eastAsiaTheme="majorEastAsia" w:cs="Times New Roman"/>
                <w:color w:val="172B4D"/>
                <w:kern w:val="0"/>
                <w:sz w:val="24"/>
                <w:szCs w:val="24"/>
              </w:rPr>
              <w:t xml:space="preserve">                </w:t>
            </w:r>
            <w:r w:rsidRPr="007F7AA4">
              <w:rPr>
                <w:rFonts w:eastAsiaTheme="majorEastAsia" w:cs="Times New Roman"/>
                <w:color w:val="910091"/>
                <w:kern w:val="0"/>
                <w:sz w:val="24"/>
                <w:szCs w:val="24"/>
              </w:rPr>
              <w:t>if</w:t>
            </w:r>
            <w:r w:rsidRPr="007F7AA4">
              <w:rPr>
                <w:rFonts w:eastAsiaTheme="majorEastAsia" w:cs="Times New Roman"/>
                <w:color w:val="172B4D"/>
                <w:kern w:val="0"/>
                <w:sz w:val="24"/>
                <w:szCs w:val="24"/>
              </w:rPr>
              <w:t xml:space="preserve"> (!isDisconnectingChildCall &amp;&amp; foregroundCall != </w:t>
            </w:r>
            <w:r w:rsidRPr="007F7AA4">
              <w:rPr>
                <w:rFonts w:eastAsiaTheme="majorEastAsia" w:cs="Times New Roman"/>
                <w:color w:val="910091"/>
                <w:kern w:val="0"/>
                <w:sz w:val="24"/>
                <w:szCs w:val="24"/>
              </w:rPr>
              <w:t>null</w:t>
            </w:r>
          </w:p>
          <w:p w14:paraId="7FBB77DE" w14:textId="77777777" w:rsidR="0005796E" w:rsidRPr="007F7AA4" w:rsidRDefault="0005796E" w:rsidP="0005796E">
            <w:pPr>
              <w:widowControl/>
              <w:shd w:val="clear" w:color="auto" w:fill="F4F5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adjustRightInd/>
              <w:rPr>
                <w:rFonts w:eastAsiaTheme="majorEastAsia" w:cs="Times New Roman"/>
                <w:color w:val="172B4D"/>
                <w:kern w:val="0"/>
                <w:sz w:val="24"/>
                <w:szCs w:val="24"/>
              </w:rPr>
            </w:pPr>
            <w:r w:rsidRPr="007F7AA4">
              <w:rPr>
                <w:rFonts w:eastAsiaTheme="majorEastAsia" w:cs="Times New Roman"/>
                <w:color w:val="172B4D"/>
                <w:kern w:val="0"/>
                <w:sz w:val="24"/>
                <w:szCs w:val="24"/>
              </w:rPr>
              <w:t xml:space="preserve">                        &amp;&amp; foregroundCall.getState() == CallState.ON_HOLD) {</w:t>
            </w:r>
          </w:p>
          <w:p w14:paraId="55F28685" w14:textId="77777777" w:rsidR="0005796E" w:rsidRPr="007F7AA4" w:rsidRDefault="0005796E" w:rsidP="0005796E">
            <w:pPr>
              <w:widowControl/>
              <w:shd w:val="clear" w:color="auto" w:fill="F4F5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adjustRightInd/>
              <w:rPr>
                <w:rFonts w:eastAsiaTheme="majorEastAsia" w:cs="Times New Roman"/>
                <w:color w:val="172B4D"/>
                <w:kern w:val="0"/>
                <w:sz w:val="24"/>
                <w:szCs w:val="24"/>
              </w:rPr>
            </w:pPr>
            <w:r w:rsidRPr="007F7AA4">
              <w:rPr>
                <w:rFonts w:eastAsiaTheme="majorEastAsia" w:cs="Times New Roman"/>
                <w:color w:val="172B4D"/>
                <w:kern w:val="0"/>
                <w:sz w:val="24"/>
                <w:szCs w:val="24"/>
              </w:rPr>
              <w:t xml:space="preserve">                    foregroundCall.unhold();</w:t>
            </w:r>
          </w:p>
          <w:p w14:paraId="541F745B" w14:textId="77777777" w:rsidR="0005796E" w:rsidRPr="007F7AA4" w:rsidRDefault="0005796E" w:rsidP="0005796E">
            <w:pPr>
              <w:widowControl/>
              <w:shd w:val="clear" w:color="auto" w:fill="F4F5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adjustRightInd/>
              <w:rPr>
                <w:rFonts w:eastAsiaTheme="majorEastAsia" w:cs="Times New Roman"/>
                <w:color w:val="172B4D"/>
                <w:kern w:val="0"/>
                <w:sz w:val="24"/>
                <w:szCs w:val="24"/>
              </w:rPr>
            </w:pPr>
            <w:r w:rsidRPr="007F7AA4">
              <w:rPr>
                <w:rFonts w:eastAsiaTheme="majorEastAsia" w:cs="Times New Roman"/>
                <w:color w:val="172B4D"/>
                <w:kern w:val="0"/>
                <w:sz w:val="24"/>
                <w:szCs w:val="24"/>
              </w:rPr>
              <w:t xml:space="preserve">                }</w:t>
            </w:r>
          </w:p>
          <w:p w14:paraId="55BFB14E" w14:textId="77777777" w:rsidR="0005796E" w:rsidRPr="007F7AA4" w:rsidRDefault="0005796E" w:rsidP="0005796E">
            <w:pPr>
              <w:widowControl/>
              <w:shd w:val="clear" w:color="auto" w:fill="F4F5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adjustRightInd/>
              <w:rPr>
                <w:rFonts w:eastAsiaTheme="majorEastAsia" w:cs="Times New Roman"/>
                <w:color w:val="808080"/>
                <w:kern w:val="0"/>
                <w:sz w:val="24"/>
                <w:szCs w:val="24"/>
              </w:rPr>
            </w:pPr>
            <w:r w:rsidRPr="007F7AA4">
              <w:rPr>
                <w:rFonts w:eastAsiaTheme="majorEastAsia" w:cs="Times New Roman"/>
                <w:color w:val="172B4D"/>
                <w:kern w:val="0"/>
                <w:sz w:val="24"/>
                <w:szCs w:val="24"/>
              </w:rPr>
              <w:t xml:space="preserve">            </w:t>
            </w:r>
            <w:r w:rsidRPr="007F7AA4">
              <w:rPr>
                <w:rFonts w:eastAsiaTheme="majorEastAsia" w:cs="Times New Roman"/>
                <w:color w:val="808080"/>
                <w:kern w:val="0"/>
                <w:sz w:val="24"/>
                <w:szCs w:val="24"/>
              </w:rPr>
              <w:t xml:space="preserve">// </w:t>
            </w:r>
            <w:r w:rsidRPr="007F7AA4">
              <w:rPr>
                <w:rFonts w:eastAsiaTheme="majorEastAsia" w:cs="Times New Roman"/>
                <w:color w:val="808080"/>
                <w:kern w:val="0"/>
                <w:sz w:val="24"/>
                <w:szCs w:val="24"/>
              </w:rPr>
              <w:t>或者另一通电话不支持</w:t>
            </w:r>
            <w:r w:rsidRPr="007F7AA4">
              <w:rPr>
                <w:rFonts w:eastAsiaTheme="majorEastAsia" w:cs="Times New Roman"/>
                <w:color w:val="808080"/>
                <w:kern w:val="0"/>
                <w:sz w:val="24"/>
                <w:szCs w:val="24"/>
              </w:rPr>
              <w:t>hold</w:t>
            </w:r>
            <w:r w:rsidRPr="007F7AA4">
              <w:rPr>
                <w:rFonts w:eastAsiaTheme="majorEastAsia" w:cs="Times New Roman"/>
                <w:color w:val="808080"/>
                <w:kern w:val="0"/>
                <w:sz w:val="24"/>
                <w:szCs w:val="24"/>
              </w:rPr>
              <w:t>能力，也会</w:t>
            </w:r>
            <w:r w:rsidRPr="007F7AA4">
              <w:rPr>
                <w:rFonts w:eastAsiaTheme="majorEastAsia" w:cs="Times New Roman"/>
                <w:color w:val="808080"/>
                <w:kern w:val="0"/>
                <w:sz w:val="24"/>
                <w:szCs w:val="24"/>
              </w:rPr>
              <w:t>unhold</w:t>
            </w:r>
          </w:p>
          <w:p w14:paraId="3601ECE8" w14:textId="77777777" w:rsidR="0005796E" w:rsidRPr="007F7AA4" w:rsidRDefault="0005796E" w:rsidP="0005796E">
            <w:pPr>
              <w:widowControl/>
              <w:shd w:val="clear" w:color="auto" w:fill="F4F5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adjustRightInd/>
              <w:rPr>
                <w:rFonts w:eastAsiaTheme="majorEastAsia" w:cs="Times New Roman"/>
                <w:color w:val="172B4D"/>
                <w:kern w:val="0"/>
                <w:sz w:val="24"/>
                <w:szCs w:val="24"/>
              </w:rPr>
            </w:pPr>
            <w:r w:rsidRPr="007F7AA4">
              <w:rPr>
                <w:rFonts w:eastAsiaTheme="majorEastAsia" w:cs="Times New Roman"/>
                <w:color w:val="172B4D"/>
                <w:kern w:val="0"/>
                <w:sz w:val="24"/>
                <w:szCs w:val="24"/>
              </w:rPr>
              <w:t xml:space="preserve">            } </w:t>
            </w:r>
            <w:r w:rsidRPr="007F7AA4">
              <w:rPr>
                <w:rFonts w:eastAsiaTheme="majorEastAsia" w:cs="Times New Roman"/>
                <w:color w:val="910091"/>
                <w:kern w:val="0"/>
                <w:sz w:val="24"/>
                <w:szCs w:val="24"/>
              </w:rPr>
              <w:t>else</w:t>
            </w:r>
            <w:r w:rsidRPr="007F7AA4">
              <w:rPr>
                <w:rFonts w:eastAsiaTheme="majorEastAsia" w:cs="Times New Roman"/>
                <w:color w:val="172B4D"/>
                <w:kern w:val="0"/>
                <w:sz w:val="24"/>
                <w:szCs w:val="24"/>
              </w:rPr>
              <w:t xml:space="preserve"> </w:t>
            </w:r>
            <w:r w:rsidRPr="007F7AA4">
              <w:rPr>
                <w:rFonts w:eastAsiaTheme="majorEastAsia" w:cs="Times New Roman"/>
                <w:color w:val="910091"/>
                <w:kern w:val="0"/>
                <w:sz w:val="24"/>
                <w:szCs w:val="24"/>
              </w:rPr>
              <w:t>if</w:t>
            </w:r>
            <w:r w:rsidRPr="007F7AA4">
              <w:rPr>
                <w:rFonts w:eastAsiaTheme="majorEastAsia" w:cs="Times New Roman"/>
                <w:color w:val="172B4D"/>
                <w:kern w:val="0"/>
                <w:sz w:val="24"/>
                <w:szCs w:val="24"/>
              </w:rPr>
              <w:t xml:space="preserve"> (foregroundCall != </w:t>
            </w:r>
            <w:r w:rsidRPr="007F7AA4">
              <w:rPr>
                <w:rFonts w:eastAsiaTheme="majorEastAsia" w:cs="Times New Roman"/>
                <w:color w:val="910091"/>
                <w:kern w:val="0"/>
                <w:sz w:val="24"/>
                <w:szCs w:val="24"/>
              </w:rPr>
              <w:t>null</w:t>
            </w:r>
            <w:r w:rsidRPr="007F7AA4">
              <w:rPr>
                <w:rFonts w:eastAsiaTheme="majorEastAsia" w:cs="Times New Roman"/>
                <w:color w:val="172B4D"/>
                <w:kern w:val="0"/>
                <w:sz w:val="24"/>
                <w:szCs w:val="24"/>
              </w:rPr>
              <w:t xml:space="preserve"> &amp;&amp;</w:t>
            </w:r>
          </w:p>
          <w:p w14:paraId="02EA4585" w14:textId="77777777" w:rsidR="0005796E" w:rsidRPr="007F7AA4" w:rsidRDefault="0005796E" w:rsidP="0005796E">
            <w:pPr>
              <w:widowControl/>
              <w:shd w:val="clear" w:color="auto" w:fill="F4F5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adjustRightInd/>
              <w:rPr>
                <w:rFonts w:eastAsiaTheme="majorEastAsia" w:cs="Times New Roman"/>
                <w:color w:val="172B4D"/>
                <w:kern w:val="0"/>
                <w:sz w:val="24"/>
                <w:szCs w:val="24"/>
              </w:rPr>
            </w:pPr>
            <w:r w:rsidRPr="007F7AA4">
              <w:rPr>
                <w:rFonts w:eastAsiaTheme="majorEastAsia" w:cs="Times New Roman"/>
                <w:color w:val="172B4D"/>
                <w:kern w:val="0"/>
                <w:sz w:val="24"/>
                <w:szCs w:val="24"/>
              </w:rPr>
              <w:t xml:space="preserve">                    !foregroundCall.can(Connection.CAPABILITY_SUPPORT_HOLD) &amp;&amp;</w:t>
            </w:r>
          </w:p>
          <w:p w14:paraId="7079AC7F" w14:textId="77777777" w:rsidR="0005796E" w:rsidRPr="007F7AA4" w:rsidRDefault="0005796E" w:rsidP="0005796E">
            <w:pPr>
              <w:widowControl/>
              <w:shd w:val="clear" w:color="auto" w:fill="F4F5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adjustRightInd/>
              <w:rPr>
                <w:rFonts w:eastAsiaTheme="majorEastAsia" w:cs="Times New Roman"/>
                <w:color w:val="172B4D"/>
                <w:kern w:val="0"/>
                <w:sz w:val="24"/>
                <w:szCs w:val="24"/>
              </w:rPr>
            </w:pPr>
            <w:r w:rsidRPr="007F7AA4">
              <w:rPr>
                <w:rFonts w:eastAsiaTheme="majorEastAsia" w:cs="Times New Roman"/>
                <w:color w:val="172B4D"/>
                <w:kern w:val="0"/>
                <w:sz w:val="24"/>
                <w:szCs w:val="24"/>
              </w:rPr>
              <w:t xml:space="preserve">                    foregroundCall.getState() == CallState.ON_HOLD) {</w:t>
            </w:r>
          </w:p>
          <w:p w14:paraId="06DB724A" w14:textId="77777777" w:rsidR="0005796E" w:rsidRPr="007F7AA4" w:rsidRDefault="0005796E" w:rsidP="0005796E">
            <w:pPr>
              <w:widowControl/>
              <w:shd w:val="clear" w:color="auto" w:fill="F4F5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adjustRightInd/>
              <w:rPr>
                <w:rFonts w:eastAsiaTheme="majorEastAsia" w:cs="Times New Roman"/>
                <w:color w:val="172B4D"/>
                <w:kern w:val="0"/>
                <w:sz w:val="24"/>
                <w:szCs w:val="24"/>
              </w:rPr>
            </w:pPr>
          </w:p>
          <w:p w14:paraId="2BBC2586" w14:textId="77777777" w:rsidR="0005796E" w:rsidRPr="007F7AA4" w:rsidRDefault="0005796E" w:rsidP="0005796E">
            <w:pPr>
              <w:widowControl/>
              <w:shd w:val="clear" w:color="auto" w:fill="F4F5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adjustRightInd/>
              <w:rPr>
                <w:rFonts w:eastAsiaTheme="majorEastAsia" w:cs="Times New Roman"/>
                <w:color w:val="808080"/>
                <w:kern w:val="0"/>
                <w:sz w:val="24"/>
                <w:szCs w:val="24"/>
              </w:rPr>
            </w:pPr>
            <w:r w:rsidRPr="007F7AA4">
              <w:rPr>
                <w:rFonts w:eastAsiaTheme="majorEastAsia" w:cs="Times New Roman"/>
                <w:color w:val="172B4D"/>
                <w:kern w:val="0"/>
                <w:sz w:val="24"/>
                <w:szCs w:val="24"/>
              </w:rPr>
              <w:t xml:space="preserve">                </w:t>
            </w:r>
            <w:r w:rsidRPr="007F7AA4">
              <w:rPr>
                <w:rFonts w:eastAsiaTheme="majorEastAsia" w:cs="Times New Roman"/>
                <w:color w:val="808080"/>
                <w:kern w:val="0"/>
                <w:sz w:val="24"/>
                <w:szCs w:val="24"/>
              </w:rPr>
              <w:t>// The new foreground call is on hold, however the carrier does not display the hold</w:t>
            </w:r>
          </w:p>
          <w:p w14:paraId="6BF858B3" w14:textId="77777777" w:rsidR="0005796E" w:rsidRPr="007F7AA4" w:rsidRDefault="0005796E" w:rsidP="0005796E">
            <w:pPr>
              <w:widowControl/>
              <w:shd w:val="clear" w:color="auto" w:fill="F4F5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adjustRightInd/>
              <w:rPr>
                <w:rFonts w:eastAsiaTheme="majorEastAsia" w:cs="Times New Roman"/>
                <w:color w:val="808080"/>
                <w:kern w:val="0"/>
                <w:sz w:val="24"/>
                <w:szCs w:val="24"/>
              </w:rPr>
            </w:pPr>
            <w:r w:rsidRPr="007F7AA4">
              <w:rPr>
                <w:rFonts w:eastAsiaTheme="majorEastAsia" w:cs="Times New Roman"/>
                <w:color w:val="172B4D"/>
                <w:kern w:val="0"/>
                <w:sz w:val="24"/>
                <w:szCs w:val="24"/>
              </w:rPr>
              <w:t xml:space="preserve">                </w:t>
            </w:r>
            <w:r w:rsidRPr="007F7AA4">
              <w:rPr>
                <w:rFonts w:eastAsiaTheme="majorEastAsia" w:cs="Times New Roman"/>
                <w:color w:val="808080"/>
                <w:kern w:val="0"/>
                <w:sz w:val="24"/>
                <w:szCs w:val="24"/>
              </w:rPr>
              <w:t>// button in the UI.  Therefore, we need to auto unhold the held call since the user</w:t>
            </w:r>
          </w:p>
          <w:p w14:paraId="316FAEC2" w14:textId="77777777" w:rsidR="0005796E" w:rsidRPr="007F7AA4" w:rsidRDefault="0005796E" w:rsidP="0005796E">
            <w:pPr>
              <w:widowControl/>
              <w:shd w:val="clear" w:color="auto" w:fill="F4F5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adjustRightInd/>
              <w:rPr>
                <w:rFonts w:eastAsiaTheme="majorEastAsia" w:cs="Times New Roman"/>
                <w:color w:val="808080"/>
                <w:kern w:val="0"/>
                <w:sz w:val="24"/>
                <w:szCs w:val="24"/>
              </w:rPr>
            </w:pPr>
            <w:r w:rsidRPr="007F7AA4">
              <w:rPr>
                <w:rFonts w:eastAsiaTheme="majorEastAsia" w:cs="Times New Roman"/>
                <w:color w:val="172B4D"/>
                <w:kern w:val="0"/>
                <w:sz w:val="24"/>
                <w:szCs w:val="24"/>
              </w:rPr>
              <w:t xml:space="preserve">                </w:t>
            </w:r>
            <w:r w:rsidRPr="007F7AA4">
              <w:rPr>
                <w:rFonts w:eastAsiaTheme="majorEastAsia" w:cs="Times New Roman"/>
                <w:color w:val="808080"/>
                <w:kern w:val="0"/>
                <w:sz w:val="24"/>
                <w:szCs w:val="24"/>
              </w:rPr>
              <w:t>// has no means of unholding it themselves.</w:t>
            </w:r>
          </w:p>
          <w:p w14:paraId="24901954" w14:textId="77777777" w:rsidR="0005796E" w:rsidRPr="007F7AA4" w:rsidRDefault="0005796E" w:rsidP="0005796E">
            <w:pPr>
              <w:widowControl/>
              <w:shd w:val="clear" w:color="auto" w:fill="F4F5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adjustRightInd/>
              <w:rPr>
                <w:rFonts w:eastAsiaTheme="majorEastAsia" w:cs="Times New Roman"/>
                <w:color w:val="172B4D"/>
                <w:kern w:val="0"/>
                <w:sz w:val="24"/>
                <w:szCs w:val="24"/>
              </w:rPr>
            </w:pPr>
            <w:r w:rsidRPr="007F7AA4">
              <w:rPr>
                <w:rFonts w:eastAsiaTheme="majorEastAsia" w:cs="Times New Roman"/>
                <w:color w:val="172B4D"/>
                <w:kern w:val="0"/>
                <w:sz w:val="24"/>
                <w:szCs w:val="24"/>
              </w:rPr>
              <w:t xml:space="preserve">                Log.i(</w:t>
            </w:r>
            <w:r w:rsidRPr="007F7AA4">
              <w:rPr>
                <w:rFonts w:eastAsiaTheme="majorEastAsia" w:cs="Times New Roman"/>
                <w:color w:val="910091"/>
                <w:kern w:val="0"/>
                <w:sz w:val="24"/>
                <w:szCs w:val="24"/>
              </w:rPr>
              <w:t>this</w:t>
            </w:r>
            <w:r w:rsidRPr="007F7AA4">
              <w:rPr>
                <w:rFonts w:eastAsiaTheme="majorEastAsia" w:cs="Times New Roman"/>
                <w:color w:val="172B4D"/>
                <w:kern w:val="0"/>
                <w:sz w:val="24"/>
                <w:szCs w:val="24"/>
              </w:rPr>
              <w:t xml:space="preserve">, </w:t>
            </w:r>
            <w:r w:rsidRPr="007F7AA4">
              <w:rPr>
                <w:rFonts w:eastAsiaTheme="majorEastAsia" w:cs="Times New Roman"/>
                <w:color w:val="009100"/>
                <w:kern w:val="0"/>
                <w:sz w:val="24"/>
                <w:szCs w:val="24"/>
              </w:rPr>
              <w:t>"Auto-unholding held foreground call (call doesn't support hold)"</w:t>
            </w:r>
            <w:r w:rsidRPr="007F7AA4">
              <w:rPr>
                <w:rFonts w:eastAsiaTheme="majorEastAsia" w:cs="Times New Roman"/>
                <w:color w:val="172B4D"/>
                <w:kern w:val="0"/>
                <w:sz w:val="24"/>
                <w:szCs w:val="24"/>
              </w:rPr>
              <w:t>);</w:t>
            </w:r>
          </w:p>
          <w:p w14:paraId="47285E9E" w14:textId="77777777" w:rsidR="0005796E" w:rsidRPr="007F7AA4" w:rsidRDefault="0005796E" w:rsidP="0005796E">
            <w:pPr>
              <w:widowControl/>
              <w:shd w:val="clear" w:color="auto" w:fill="F4F5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adjustRightInd/>
              <w:rPr>
                <w:rFonts w:eastAsiaTheme="majorEastAsia" w:cs="Times New Roman"/>
                <w:color w:val="172B4D"/>
                <w:kern w:val="0"/>
                <w:sz w:val="24"/>
                <w:szCs w:val="24"/>
              </w:rPr>
            </w:pPr>
            <w:r w:rsidRPr="007F7AA4">
              <w:rPr>
                <w:rFonts w:eastAsiaTheme="majorEastAsia" w:cs="Times New Roman"/>
                <w:color w:val="172B4D"/>
                <w:kern w:val="0"/>
                <w:sz w:val="24"/>
                <w:szCs w:val="24"/>
              </w:rPr>
              <w:t xml:space="preserve">                foregroundCall.unhold();</w:t>
            </w:r>
          </w:p>
          <w:p w14:paraId="72C2A897" w14:textId="77777777" w:rsidR="0005796E" w:rsidRPr="007F7AA4" w:rsidRDefault="0005796E" w:rsidP="0005796E">
            <w:pPr>
              <w:widowControl/>
              <w:shd w:val="clear" w:color="auto" w:fill="F4F5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adjustRightInd/>
              <w:rPr>
                <w:rFonts w:eastAsiaTheme="majorEastAsia" w:cs="Times New Roman"/>
                <w:color w:val="172B4D"/>
                <w:kern w:val="0"/>
                <w:sz w:val="24"/>
                <w:szCs w:val="24"/>
              </w:rPr>
            </w:pPr>
            <w:r w:rsidRPr="007F7AA4">
              <w:rPr>
                <w:rFonts w:eastAsiaTheme="majorEastAsia" w:cs="Times New Roman"/>
                <w:color w:val="172B4D"/>
                <w:kern w:val="0"/>
                <w:sz w:val="24"/>
                <w:szCs w:val="24"/>
              </w:rPr>
              <w:t xml:space="preserve">            }</w:t>
            </w:r>
          </w:p>
          <w:p w14:paraId="30CA96DA" w14:textId="77777777" w:rsidR="0005796E" w:rsidRPr="007F7AA4" w:rsidRDefault="0005796E" w:rsidP="0005796E">
            <w:pPr>
              <w:widowControl/>
              <w:shd w:val="clear" w:color="auto" w:fill="F4F5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adjustRightInd/>
              <w:rPr>
                <w:rFonts w:eastAsiaTheme="majorEastAsia" w:cs="Times New Roman"/>
                <w:color w:val="172B4D"/>
                <w:kern w:val="0"/>
                <w:sz w:val="24"/>
                <w:szCs w:val="24"/>
              </w:rPr>
            </w:pPr>
            <w:r w:rsidRPr="007F7AA4">
              <w:rPr>
                <w:rFonts w:eastAsiaTheme="majorEastAsia" w:cs="Times New Roman"/>
                <w:color w:val="172B4D"/>
                <w:kern w:val="0"/>
                <w:sz w:val="24"/>
                <w:szCs w:val="24"/>
              </w:rPr>
              <w:t xml:space="preserve">        }, </w:t>
            </w:r>
            <w:r w:rsidRPr="007F7AA4">
              <w:rPr>
                <w:rFonts w:eastAsiaTheme="majorEastAsia" w:cs="Times New Roman"/>
                <w:color w:val="910091"/>
                <w:kern w:val="0"/>
                <w:sz w:val="24"/>
                <w:szCs w:val="24"/>
              </w:rPr>
              <w:t>new</w:t>
            </w:r>
            <w:r w:rsidRPr="007F7AA4">
              <w:rPr>
                <w:rFonts w:eastAsiaTheme="majorEastAsia" w:cs="Times New Roman"/>
                <w:color w:val="172B4D"/>
                <w:kern w:val="0"/>
                <w:sz w:val="24"/>
                <w:szCs w:val="24"/>
              </w:rPr>
              <w:t xml:space="preserve"> LoggedHandlerExecutor(mHandler, </w:t>
            </w:r>
            <w:r w:rsidRPr="007F7AA4">
              <w:rPr>
                <w:rFonts w:eastAsiaTheme="majorEastAsia" w:cs="Times New Roman"/>
                <w:color w:val="009100"/>
                <w:kern w:val="0"/>
                <w:sz w:val="24"/>
                <w:szCs w:val="24"/>
              </w:rPr>
              <w:t>"CM.mCAR"</w:t>
            </w:r>
            <w:r w:rsidRPr="007F7AA4">
              <w:rPr>
                <w:rFonts w:eastAsiaTheme="majorEastAsia" w:cs="Times New Roman"/>
                <w:color w:val="172B4D"/>
                <w:kern w:val="0"/>
                <w:sz w:val="24"/>
                <w:szCs w:val="24"/>
              </w:rPr>
              <w:t>, mLock));</w:t>
            </w:r>
          </w:p>
          <w:p w14:paraId="6709F58C" w14:textId="77777777" w:rsidR="0005796E" w:rsidRPr="007F7AA4" w:rsidRDefault="0005796E" w:rsidP="0005796E">
            <w:pPr>
              <w:widowControl/>
              <w:shd w:val="clear" w:color="auto" w:fill="F4F5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adjustRightInd/>
              <w:rPr>
                <w:rFonts w:eastAsiaTheme="majorEastAsia" w:cs="Times New Roman"/>
                <w:color w:val="172B4D"/>
                <w:kern w:val="0"/>
                <w:sz w:val="24"/>
                <w:szCs w:val="24"/>
              </w:rPr>
            </w:pPr>
            <w:r w:rsidRPr="007F7AA4">
              <w:rPr>
                <w:rFonts w:eastAsiaTheme="majorEastAsia" w:cs="Times New Roman"/>
                <w:color w:val="172B4D"/>
                <w:kern w:val="0"/>
                <w:sz w:val="24"/>
                <w:szCs w:val="24"/>
              </w:rPr>
              <w:t xml:space="preserve">    }</w:t>
            </w:r>
          </w:p>
          <w:p w14:paraId="041DD939" w14:textId="77777777" w:rsidR="0005796E" w:rsidRPr="007F7AA4" w:rsidRDefault="0005796E" w:rsidP="00F42A86">
            <w:pPr>
              <w:widowControl/>
              <w:numPr>
                <w:ilvl w:val="0"/>
                <w:numId w:val="10"/>
              </w:numPr>
              <w:shd w:val="clear" w:color="auto" w:fill="FFFFFF"/>
              <w:kinsoku/>
              <w:adjustRightInd/>
              <w:spacing w:beforeAutospacing="1" w:afterAutospacing="1"/>
              <w:ind w:left="0"/>
              <w:rPr>
                <w:rFonts w:eastAsiaTheme="majorEastAsia" w:cs="Times New Roman"/>
                <w:color w:val="172B4D"/>
                <w:kern w:val="0"/>
                <w:szCs w:val="21"/>
              </w:rPr>
            </w:pPr>
          </w:p>
          <w:p w14:paraId="781E6A05" w14:textId="77777777" w:rsidR="0005796E" w:rsidRPr="007F7AA4" w:rsidRDefault="0005796E" w:rsidP="008246DF">
            <w:pPr>
              <w:rPr>
                <w:rFonts w:eastAsiaTheme="majorEastAsia" w:cs="Times New Roman"/>
              </w:rPr>
            </w:pPr>
          </w:p>
        </w:tc>
      </w:tr>
    </w:tbl>
    <w:p w14:paraId="1A92C66F" w14:textId="77777777" w:rsidR="0005796E" w:rsidRPr="007F7AA4" w:rsidRDefault="0005796E" w:rsidP="008246DF">
      <w:pPr>
        <w:rPr>
          <w:rFonts w:eastAsiaTheme="majorEastAsia" w:cs="Times New Roman"/>
        </w:rPr>
      </w:pPr>
    </w:p>
    <w:p w14:paraId="0FA1D09C" w14:textId="3E184201" w:rsidR="00B9447F" w:rsidRDefault="00B9447F" w:rsidP="00B9447F">
      <w:pPr>
        <w:pStyle w:val="1"/>
        <w:spacing w:before="156" w:after="156"/>
        <w:rPr>
          <w:rFonts w:eastAsiaTheme="majorEastAsia" w:cs="Times New Roman"/>
        </w:rPr>
      </w:pPr>
      <w:bookmarkStart w:id="155" w:name="_Toc87714733"/>
      <w:r w:rsidRPr="007F7AA4">
        <w:rPr>
          <w:rFonts w:eastAsiaTheme="majorEastAsia" w:cs="Times New Roman"/>
        </w:rPr>
        <w:t>高通</w:t>
      </w:r>
      <w:r w:rsidRPr="007F7AA4">
        <w:rPr>
          <w:rFonts w:eastAsiaTheme="majorEastAsia" w:cs="Times New Roman"/>
        </w:rPr>
        <w:t>Modem</w:t>
      </w:r>
      <w:r w:rsidRPr="007F7AA4">
        <w:rPr>
          <w:rFonts w:eastAsiaTheme="majorEastAsia" w:cs="Times New Roman"/>
        </w:rPr>
        <w:t>相关</w:t>
      </w:r>
      <w:bookmarkEnd w:id="155"/>
      <w:r w:rsidR="006B43F7">
        <w:rPr>
          <w:rFonts w:eastAsiaTheme="majorEastAsia" w:cs="Times New Roman" w:hint="eastAsia"/>
        </w:rPr>
        <w:t>信息整理</w:t>
      </w:r>
    </w:p>
    <w:p w14:paraId="30F817E6" w14:textId="3623B413" w:rsidR="00AE2CA4" w:rsidRDefault="00AE2CA4" w:rsidP="00AE2CA4">
      <w:pPr>
        <w:pStyle w:val="2"/>
        <w:spacing w:before="156" w:after="156"/>
      </w:pPr>
      <w:bookmarkStart w:id="156" w:name="_Toc87714734"/>
      <w:r>
        <w:rPr>
          <w:rFonts w:hint="eastAsia"/>
        </w:rPr>
        <w:t>高通平台常用工具</w:t>
      </w:r>
      <w:bookmarkEnd w:id="156"/>
    </w:p>
    <w:p w14:paraId="12C01279" w14:textId="08A92608" w:rsidR="00A908AE" w:rsidRDefault="00A908AE" w:rsidP="00A908AE">
      <w:r>
        <w:rPr>
          <w:rFonts w:hint="eastAsia"/>
        </w:rPr>
        <w:t>高通平台针对旗下的产品开发给</w:t>
      </w:r>
      <w:r>
        <w:rPr>
          <w:rFonts w:hint="eastAsia"/>
        </w:rPr>
        <w:t>OEM</w:t>
      </w:r>
      <w:r>
        <w:rPr>
          <w:rFonts w:hint="eastAsia"/>
        </w:rPr>
        <w:t>的工具列表如下图。</w:t>
      </w:r>
    </w:p>
    <w:p w14:paraId="11C4324B" w14:textId="57A90CFA" w:rsidR="00A908AE" w:rsidRDefault="00A908AE" w:rsidP="00A908AE">
      <w:r>
        <w:rPr>
          <w:noProof/>
        </w:rPr>
        <w:lastRenderedPageBreak/>
        <w:drawing>
          <wp:inline distT="0" distB="0" distL="0" distR="0" wp14:anchorId="0435DDB1" wp14:editId="78F18D8D">
            <wp:extent cx="8406130" cy="3665855"/>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8406130" cy="3665855"/>
                    </a:xfrm>
                    <a:prstGeom prst="rect">
                      <a:avLst/>
                    </a:prstGeom>
                  </pic:spPr>
                </pic:pic>
              </a:graphicData>
            </a:graphic>
          </wp:inline>
        </w:drawing>
      </w:r>
    </w:p>
    <w:p w14:paraId="0B63B20F" w14:textId="34F2D03A" w:rsidR="00B8370B" w:rsidRDefault="00B8370B" w:rsidP="00A908AE">
      <w:r>
        <w:rPr>
          <w:rFonts w:hint="eastAsia"/>
        </w:rPr>
        <w:t>Modem</w:t>
      </w:r>
      <w:r>
        <w:rPr>
          <w:rFonts w:hint="eastAsia"/>
        </w:rPr>
        <w:t>侧常用工具为</w:t>
      </w:r>
      <w:r>
        <w:rPr>
          <w:rFonts w:hint="eastAsia"/>
        </w:rPr>
        <w:t>PCAT</w:t>
      </w:r>
      <w:r>
        <w:rPr>
          <w:rFonts w:hint="eastAsia"/>
        </w:rPr>
        <w:t>（</w:t>
      </w:r>
      <w:r>
        <w:rPr>
          <w:rFonts w:hint="eastAsia"/>
        </w:rPr>
        <w:t>NV</w:t>
      </w:r>
      <w:r>
        <w:rPr>
          <w:rFonts w:hint="eastAsia"/>
        </w:rPr>
        <w:t>，</w:t>
      </w:r>
      <w:r>
        <w:rPr>
          <w:rFonts w:hint="eastAsia"/>
        </w:rPr>
        <w:t>EFS</w:t>
      </w:r>
      <w:r>
        <w:rPr>
          <w:rFonts w:hint="eastAsia"/>
        </w:rPr>
        <w:t>，</w:t>
      </w:r>
      <w:r>
        <w:rPr>
          <w:rFonts w:hint="eastAsia"/>
        </w:rPr>
        <w:t>overideconfig</w:t>
      </w:r>
      <w:r>
        <w:rPr>
          <w:rFonts w:hint="eastAsia"/>
        </w:rPr>
        <w:t>的在线修改），</w:t>
      </w:r>
      <w:r>
        <w:rPr>
          <w:rFonts w:hint="eastAsia"/>
        </w:rPr>
        <w:t>QXDM</w:t>
      </w:r>
      <w:r>
        <w:rPr>
          <w:rFonts w:hint="eastAsia"/>
        </w:rPr>
        <w:t>（</w:t>
      </w:r>
      <w:r>
        <w:rPr>
          <w:rFonts w:hint="eastAsia"/>
        </w:rPr>
        <w:t>Modem</w:t>
      </w:r>
      <w:r>
        <w:t xml:space="preserve"> </w:t>
      </w:r>
      <w:r>
        <w:rPr>
          <w:rFonts w:hint="eastAsia"/>
        </w:rPr>
        <w:t>Log</w:t>
      </w:r>
      <w:r>
        <w:rPr>
          <w:rFonts w:hint="eastAsia"/>
        </w:rPr>
        <w:t>查看），</w:t>
      </w:r>
      <w:r>
        <w:rPr>
          <w:rFonts w:hint="eastAsia"/>
        </w:rPr>
        <w:t>QCAT</w:t>
      </w:r>
      <w:r>
        <w:rPr>
          <w:rFonts w:hint="eastAsia"/>
        </w:rPr>
        <w:t>（</w:t>
      </w:r>
      <w:r>
        <w:rPr>
          <w:rFonts w:hint="eastAsia"/>
        </w:rPr>
        <w:t>Modem</w:t>
      </w:r>
      <w:r>
        <w:t xml:space="preserve"> </w:t>
      </w:r>
      <w:r>
        <w:rPr>
          <w:rFonts w:hint="eastAsia"/>
        </w:rPr>
        <w:t>Log</w:t>
      </w:r>
      <w:r>
        <w:rPr>
          <w:rFonts w:hint="eastAsia"/>
        </w:rPr>
        <w:t>查看，</w:t>
      </w:r>
      <w:r>
        <w:rPr>
          <w:rFonts w:hint="eastAsia"/>
        </w:rPr>
        <w:t>Pcap</w:t>
      </w:r>
      <w:r>
        <w:rPr>
          <w:rFonts w:hint="eastAsia"/>
        </w:rPr>
        <w:t>，</w:t>
      </w:r>
      <w:r>
        <w:rPr>
          <w:rFonts w:hint="eastAsia"/>
        </w:rPr>
        <w:t>Audio</w:t>
      </w:r>
      <w:r>
        <w:rPr>
          <w:rFonts w:hint="eastAsia"/>
        </w:rPr>
        <w:t>文件转换）</w:t>
      </w:r>
      <w:r w:rsidR="007C67D3">
        <w:rPr>
          <w:rFonts w:hint="eastAsia"/>
        </w:rPr>
        <w:t>，</w:t>
      </w:r>
      <w:r w:rsidR="007C67D3">
        <w:rPr>
          <w:rFonts w:hint="eastAsia"/>
        </w:rPr>
        <w:t>QCAP</w:t>
      </w:r>
      <w:r w:rsidR="007C67D3">
        <w:rPr>
          <w:rFonts w:hint="eastAsia"/>
        </w:rPr>
        <w:t>（</w:t>
      </w:r>
      <w:r w:rsidR="007C67D3">
        <w:rPr>
          <w:rFonts w:hint="eastAsia"/>
        </w:rPr>
        <w:t>Modem</w:t>
      </w:r>
      <w:r w:rsidR="007C67D3">
        <w:t xml:space="preserve"> </w:t>
      </w:r>
      <w:r w:rsidR="007C67D3">
        <w:rPr>
          <w:rFonts w:hint="eastAsia"/>
        </w:rPr>
        <w:t>Crash</w:t>
      </w:r>
      <w:r w:rsidR="007C67D3">
        <w:rPr>
          <w:rFonts w:hint="eastAsia"/>
        </w:rPr>
        <w:t>解析）</w:t>
      </w:r>
      <w:r w:rsidR="00C41FC7">
        <w:rPr>
          <w:rFonts w:hint="eastAsia"/>
        </w:rPr>
        <w:t>，</w:t>
      </w:r>
      <w:r w:rsidR="00C41FC7">
        <w:rPr>
          <w:rFonts w:hint="eastAsia"/>
        </w:rPr>
        <w:t>QUTS</w:t>
      </w:r>
      <w:r w:rsidR="00C41FC7">
        <w:rPr>
          <w:rFonts w:hint="eastAsia"/>
        </w:rPr>
        <w:t>（替换了原有的</w:t>
      </w:r>
      <w:r w:rsidR="00C41FC7">
        <w:rPr>
          <w:rFonts w:hint="eastAsia"/>
        </w:rPr>
        <w:t>QPST</w:t>
      </w:r>
      <w:r w:rsidR="00C41FC7">
        <w:rPr>
          <w:rFonts w:hint="eastAsia"/>
        </w:rPr>
        <w:t>，以支持</w:t>
      </w:r>
      <w:r w:rsidR="00C41FC7">
        <w:rPr>
          <w:rFonts w:hint="eastAsia"/>
        </w:rPr>
        <w:t>QDSS</w:t>
      </w:r>
      <w:r w:rsidR="00C41FC7">
        <w:rPr>
          <w:rFonts w:hint="eastAsia"/>
        </w:rPr>
        <w:t>）。</w:t>
      </w:r>
    </w:p>
    <w:p w14:paraId="622B04BB" w14:textId="1F0124C5" w:rsidR="00C41FC7" w:rsidRDefault="00C41FC7" w:rsidP="00A908AE">
      <w:r>
        <w:rPr>
          <w:rFonts w:hint="eastAsia"/>
        </w:rPr>
        <w:t>工具说明中，很多地方提到</w:t>
      </w:r>
      <w:r>
        <w:rPr>
          <w:rFonts w:hint="eastAsia"/>
        </w:rPr>
        <w:t>QDSS</w:t>
      </w:r>
      <w:r>
        <w:rPr>
          <w:rFonts w:hint="eastAsia"/>
        </w:rPr>
        <w:t>，</w:t>
      </w:r>
      <w:r>
        <w:rPr>
          <w:rFonts w:hint="eastAsia"/>
        </w:rPr>
        <w:t>QDSS</w:t>
      </w:r>
      <w:r>
        <w:rPr>
          <w:rFonts w:hint="eastAsia"/>
        </w:rPr>
        <w:t>为</w:t>
      </w:r>
      <w:r>
        <w:rPr>
          <w:rFonts w:hint="eastAsia"/>
        </w:rPr>
        <w:t>Qualcomm</w:t>
      </w:r>
      <w:r>
        <w:t xml:space="preserve"> Debug SubSystem</w:t>
      </w:r>
      <w:r>
        <w:rPr>
          <w:rFonts w:hint="eastAsia"/>
        </w:rPr>
        <w:t>，高通调试子系统。</w:t>
      </w:r>
    </w:p>
    <w:p w14:paraId="09EC627A" w14:textId="28F9CD53" w:rsidR="0049640B" w:rsidRDefault="0049640B" w:rsidP="00A908AE">
      <w:r>
        <w:rPr>
          <w:rFonts w:hint="eastAsia"/>
        </w:rPr>
        <w:t>工具的依赖关系：</w:t>
      </w:r>
    </w:p>
    <w:p w14:paraId="1BDDF95A" w14:textId="06871D46" w:rsidR="0049640B" w:rsidRDefault="0049640B" w:rsidP="005568EF">
      <w:pPr>
        <w:pStyle w:val="ac"/>
        <w:numPr>
          <w:ilvl w:val="1"/>
          <w:numId w:val="10"/>
        </w:numPr>
        <w:ind w:left="357" w:firstLineChars="0" w:hanging="357"/>
      </w:pPr>
      <w:r>
        <w:rPr>
          <w:rFonts w:hint="eastAsia"/>
        </w:rPr>
        <w:t>QXDM</w:t>
      </w:r>
      <w:r>
        <w:rPr>
          <w:rFonts w:hint="eastAsia"/>
        </w:rPr>
        <w:t>目前用的是</w:t>
      </w:r>
      <w:r>
        <w:rPr>
          <w:rFonts w:hint="eastAsia"/>
        </w:rPr>
        <w:t>Version</w:t>
      </w:r>
      <w:r>
        <w:t>5</w:t>
      </w:r>
      <w:r>
        <w:rPr>
          <w:rFonts w:hint="eastAsia"/>
        </w:rPr>
        <w:t>，需要提前</w:t>
      </w:r>
      <w:r>
        <w:rPr>
          <w:rFonts w:hint="eastAsia"/>
        </w:rPr>
        <w:t xml:space="preserve"> QUTS</w:t>
      </w:r>
      <w:r>
        <w:rPr>
          <w:rFonts w:hint="eastAsia"/>
        </w:rPr>
        <w:t>工具</w:t>
      </w:r>
    </w:p>
    <w:p w14:paraId="306E5108" w14:textId="03599907" w:rsidR="003C7A36" w:rsidRDefault="0049640B" w:rsidP="005568EF">
      <w:pPr>
        <w:pStyle w:val="ac"/>
        <w:numPr>
          <w:ilvl w:val="1"/>
          <w:numId w:val="10"/>
        </w:numPr>
        <w:ind w:left="357" w:firstLineChars="0" w:hanging="357"/>
      </w:pPr>
      <w:r>
        <w:rPr>
          <w:rFonts w:hint="eastAsia"/>
        </w:rPr>
        <w:t>QPCAT</w:t>
      </w:r>
      <w:r>
        <w:rPr>
          <w:rFonts w:hint="eastAsia"/>
        </w:rPr>
        <w:t>在线修改</w:t>
      </w:r>
      <w:r>
        <w:rPr>
          <w:rFonts w:hint="eastAsia"/>
        </w:rPr>
        <w:t>NV</w:t>
      </w:r>
      <w:r>
        <w:rPr>
          <w:rFonts w:hint="eastAsia"/>
        </w:rPr>
        <w:t>等参数前，必选要先安装</w:t>
      </w:r>
      <w:r>
        <w:rPr>
          <w:rFonts w:hint="eastAsia"/>
        </w:rPr>
        <w:t>QUD</w:t>
      </w:r>
      <w:r>
        <w:t>(</w:t>
      </w:r>
      <w:hyperlink r:id="rId92" w:anchor="suite/190/41888" w:history="1">
        <w:r>
          <w:rPr>
            <w:rStyle w:val="ab"/>
            <w:rFonts w:ascii="Helvetica" w:hAnsi="Helvetica"/>
            <w:color w:val="3253DC"/>
            <w:sz w:val="20"/>
            <w:szCs w:val="20"/>
            <w:shd w:val="clear" w:color="auto" w:fill="FFFFFF"/>
          </w:rPr>
          <w:t>QUD.WIN.1.1 Installer</w:t>
        </w:r>
      </w:hyperlink>
      <w:r>
        <w:t>):Qualcomm USB Driver</w:t>
      </w:r>
      <w:r>
        <w:rPr>
          <w:rFonts w:hint="eastAsia"/>
        </w:rPr>
        <w:t>，否则连接会报异常。</w:t>
      </w:r>
    </w:p>
    <w:p w14:paraId="6B2795C9" w14:textId="68128048" w:rsidR="00AE2CA4" w:rsidRDefault="00AE2CA4" w:rsidP="00AE2CA4">
      <w:pPr>
        <w:pStyle w:val="3"/>
        <w:spacing w:before="156" w:after="156"/>
      </w:pPr>
      <w:bookmarkStart w:id="157" w:name="_Toc87714735"/>
      <w:r>
        <w:rPr>
          <w:rFonts w:hint="eastAsia"/>
        </w:rPr>
        <w:t>Q</w:t>
      </w:r>
      <w:r>
        <w:t>PCAT</w:t>
      </w:r>
      <w:bookmarkEnd w:id="157"/>
    </w:p>
    <w:p w14:paraId="28D02B44" w14:textId="605EA243" w:rsidR="009B575D" w:rsidRPr="009B575D" w:rsidRDefault="009B575D" w:rsidP="009B575D">
      <w:pPr>
        <w:pStyle w:val="4"/>
        <w:spacing w:before="156" w:after="156"/>
      </w:pPr>
      <w:r>
        <w:rPr>
          <w:rFonts w:hint="eastAsia"/>
        </w:rPr>
        <w:t>工具介绍</w:t>
      </w:r>
    </w:p>
    <w:p w14:paraId="3362CDE6" w14:textId="77777777" w:rsidR="00C10D46" w:rsidRDefault="007F0F37" w:rsidP="00C10D46">
      <w:r>
        <w:rPr>
          <w:rFonts w:hint="eastAsia"/>
        </w:rPr>
        <w:t>Q</w:t>
      </w:r>
      <w:r>
        <w:t>ualcomm Product Configuration Assistant Tool</w:t>
      </w:r>
      <w:r>
        <w:rPr>
          <w:rFonts w:hint="eastAsia"/>
        </w:rPr>
        <w:t>：高通产品配置助手工具</w:t>
      </w:r>
      <w:r w:rsidR="003C7A36">
        <w:rPr>
          <w:rFonts w:hint="eastAsia"/>
        </w:rPr>
        <w:t>。</w:t>
      </w:r>
    </w:p>
    <w:p w14:paraId="5C83B1FE" w14:textId="2B40130C" w:rsidR="00C10D46" w:rsidRDefault="00C10D46" w:rsidP="00C10D46">
      <w:pPr>
        <w:rPr>
          <w:rFonts w:cs="Times New Roman"/>
          <w:color w:val="FF0000"/>
        </w:rPr>
      </w:pPr>
      <w:r w:rsidRPr="009B575D">
        <w:rPr>
          <w:rFonts w:cs="Times New Roman"/>
          <w:color w:val="FF0000"/>
        </w:rPr>
        <w:t>Note</w:t>
      </w:r>
      <w:r w:rsidRPr="009B575D">
        <w:rPr>
          <w:rFonts w:cs="Times New Roman"/>
          <w:color w:val="FF0000"/>
        </w:rPr>
        <w:t>：</w:t>
      </w:r>
      <w:r w:rsidRPr="009B575D">
        <w:rPr>
          <w:rFonts w:cs="Times New Roman"/>
          <w:color w:val="FF0000"/>
        </w:rPr>
        <w:t>QPCAT</w:t>
      </w:r>
      <w:r w:rsidRPr="009B575D">
        <w:rPr>
          <w:rFonts w:cs="Times New Roman"/>
          <w:color w:val="FF0000"/>
        </w:rPr>
        <w:t>在线修改</w:t>
      </w:r>
      <w:r w:rsidRPr="009B575D">
        <w:rPr>
          <w:rFonts w:cs="Times New Roman"/>
          <w:color w:val="FF0000"/>
        </w:rPr>
        <w:t>NV</w:t>
      </w:r>
      <w:r w:rsidRPr="009B575D">
        <w:rPr>
          <w:rFonts w:cs="Times New Roman"/>
          <w:color w:val="FF0000"/>
        </w:rPr>
        <w:t>等参数前，必选要先安装</w:t>
      </w:r>
      <w:r w:rsidRPr="009B575D">
        <w:rPr>
          <w:rFonts w:cs="Times New Roman"/>
          <w:color w:val="FF0000"/>
        </w:rPr>
        <w:t>QUD(</w:t>
      </w:r>
      <w:hyperlink r:id="rId93" w:anchor="suite/190/41888" w:history="1">
        <w:r w:rsidRPr="009B575D">
          <w:rPr>
            <w:rStyle w:val="ab"/>
            <w:rFonts w:cs="Times New Roman"/>
            <w:color w:val="FF0000"/>
            <w:sz w:val="20"/>
            <w:szCs w:val="20"/>
            <w:shd w:val="clear" w:color="auto" w:fill="FFFFFF"/>
          </w:rPr>
          <w:t>QUD.WIN.1.1 Installer</w:t>
        </w:r>
      </w:hyperlink>
      <w:r w:rsidRPr="009B575D">
        <w:rPr>
          <w:rFonts w:cs="Times New Roman"/>
          <w:color w:val="FF0000"/>
        </w:rPr>
        <w:t>):Qualcomm USB Driver</w:t>
      </w:r>
      <w:r w:rsidRPr="009B575D">
        <w:rPr>
          <w:rFonts w:cs="Times New Roman"/>
          <w:color w:val="FF0000"/>
        </w:rPr>
        <w:t>，否则连接会报异常。</w:t>
      </w:r>
    </w:p>
    <w:p w14:paraId="54278DCC" w14:textId="794E3B02" w:rsidR="009B575D" w:rsidRPr="009B575D" w:rsidRDefault="009B575D" w:rsidP="009B575D">
      <w:pPr>
        <w:pStyle w:val="4"/>
        <w:spacing w:before="156" w:after="156"/>
      </w:pPr>
      <w:r w:rsidRPr="009B575D">
        <w:rPr>
          <w:rFonts w:hint="eastAsia"/>
        </w:rPr>
        <w:t>基本使用</w:t>
      </w:r>
    </w:p>
    <w:p w14:paraId="25EBA12D" w14:textId="7DAEF587" w:rsidR="00C10D46" w:rsidRDefault="00C10D46" w:rsidP="000F4605">
      <w:pPr>
        <w:pStyle w:val="ac"/>
        <w:numPr>
          <w:ilvl w:val="0"/>
          <w:numId w:val="74"/>
        </w:numPr>
        <w:ind w:firstLineChars="0"/>
      </w:pPr>
      <w:r>
        <w:rPr>
          <w:rFonts w:hint="eastAsia"/>
        </w:rPr>
        <w:t>该工具目前已经集成到</w:t>
      </w:r>
      <w:r>
        <w:rPr>
          <w:rFonts w:hint="eastAsia"/>
        </w:rPr>
        <w:t>QXDM</w:t>
      </w:r>
      <w:r>
        <w:t>5</w:t>
      </w:r>
      <w:r>
        <w:rPr>
          <w:rFonts w:hint="eastAsia"/>
        </w:rPr>
        <w:t>中，可以在</w:t>
      </w:r>
      <w:r>
        <w:rPr>
          <w:rFonts w:hint="eastAsia"/>
        </w:rPr>
        <w:t>QXDM</w:t>
      </w:r>
      <w:r>
        <w:t>5</w:t>
      </w:r>
      <w:r>
        <w:rPr>
          <w:rFonts w:hint="eastAsia"/>
        </w:rPr>
        <w:t>的工具栏中通过点击</w:t>
      </w:r>
      <w:r>
        <w:rPr>
          <w:rFonts w:hint="eastAsia"/>
        </w:rPr>
        <w:t>NV</w:t>
      </w:r>
      <w:r>
        <w:rPr>
          <w:rFonts w:hint="eastAsia"/>
        </w:rPr>
        <w:t>按钮启动</w:t>
      </w:r>
      <w:r>
        <w:rPr>
          <w:rFonts w:hint="eastAsia"/>
        </w:rPr>
        <w:t>QPCAT</w:t>
      </w:r>
      <w:r>
        <w:rPr>
          <w:rFonts w:hint="eastAsia"/>
        </w:rPr>
        <w:t>，如下图。</w:t>
      </w:r>
    </w:p>
    <w:p w14:paraId="3C0E3235" w14:textId="4E2F302D" w:rsidR="00C10D46" w:rsidRDefault="00C10D46" w:rsidP="00C10D46">
      <w:pPr>
        <w:jc w:val="center"/>
      </w:pPr>
      <w:r>
        <w:rPr>
          <w:noProof/>
        </w:rPr>
        <w:drawing>
          <wp:inline distT="0" distB="0" distL="0" distR="0" wp14:anchorId="03A2B6DF" wp14:editId="57459549">
            <wp:extent cx="6823821" cy="2341275"/>
            <wp:effectExtent l="0" t="0" r="0" b="190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834968" cy="2345100"/>
                    </a:xfrm>
                    <a:prstGeom prst="rect">
                      <a:avLst/>
                    </a:prstGeom>
                  </pic:spPr>
                </pic:pic>
              </a:graphicData>
            </a:graphic>
          </wp:inline>
        </w:drawing>
      </w:r>
    </w:p>
    <w:p w14:paraId="03580891" w14:textId="53CC42AB" w:rsidR="00C10D46" w:rsidRDefault="00C10D46" w:rsidP="000F4605">
      <w:pPr>
        <w:pStyle w:val="ac"/>
        <w:numPr>
          <w:ilvl w:val="0"/>
          <w:numId w:val="74"/>
        </w:numPr>
        <w:ind w:firstLineChars="0"/>
      </w:pPr>
      <w:r>
        <w:rPr>
          <w:rFonts w:hint="eastAsia"/>
        </w:rPr>
        <w:t>或者在安装的程序列表中，找打</w:t>
      </w:r>
      <w:r>
        <w:rPr>
          <w:rFonts w:hint="eastAsia"/>
        </w:rPr>
        <w:t>QPCAT</w:t>
      </w:r>
      <w:r>
        <w:rPr>
          <w:rFonts w:hint="eastAsia"/>
        </w:rPr>
        <w:t>打开即可。</w:t>
      </w:r>
    </w:p>
    <w:p w14:paraId="5E267BAD" w14:textId="202DA00C" w:rsidR="00C10D46" w:rsidRDefault="00C10D46" w:rsidP="00C10D46">
      <w:pPr>
        <w:jc w:val="center"/>
      </w:pPr>
      <w:r>
        <w:rPr>
          <w:noProof/>
        </w:rPr>
        <w:drawing>
          <wp:inline distT="0" distB="0" distL="0" distR="0" wp14:anchorId="3BB9E01C" wp14:editId="64D76005">
            <wp:extent cx="2886075" cy="1457325"/>
            <wp:effectExtent l="0" t="0" r="9525" b="952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886075" cy="1457325"/>
                    </a:xfrm>
                    <a:prstGeom prst="rect">
                      <a:avLst/>
                    </a:prstGeom>
                  </pic:spPr>
                </pic:pic>
              </a:graphicData>
            </a:graphic>
          </wp:inline>
        </w:drawing>
      </w:r>
    </w:p>
    <w:p w14:paraId="1161A070" w14:textId="2E3E893E" w:rsidR="00F5737A" w:rsidRPr="007F0F37" w:rsidRDefault="00F5737A" w:rsidP="000F4605">
      <w:pPr>
        <w:pStyle w:val="ac"/>
        <w:numPr>
          <w:ilvl w:val="0"/>
          <w:numId w:val="74"/>
        </w:numPr>
        <w:ind w:firstLineChars="0"/>
      </w:pPr>
      <w:r>
        <w:rPr>
          <w:rFonts w:hint="eastAsia"/>
        </w:rPr>
        <w:t>在弹窗中选择</w:t>
      </w:r>
      <w:r>
        <w:rPr>
          <w:rFonts w:hint="eastAsia"/>
        </w:rPr>
        <w:t>Device</w:t>
      </w:r>
      <w:r>
        <w:t xml:space="preserve"> </w:t>
      </w:r>
      <w:r>
        <w:rPr>
          <w:rFonts w:hint="eastAsia"/>
        </w:rPr>
        <w:t>Type</w:t>
      </w:r>
      <w:r>
        <w:rPr>
          <w:rFonts w:hint="eastAsia"/>
        </w:rPr>
        <w:t>为</w:t>
      </w:r>
      <w:r>
        <w:rPr>
          <w:rFonts w:hint="eastAsia"/>
        </w:rPr>
        <w:t>SDX</w:t>
      </w:r>
      <w:r>
        <w:t>55</w:t>
      </w:r>
      <w:r>
        <w:rPr>
          <w:rFonts w:hint="eastAsia"/>
        </w:rPr>
        <w:t>（</w:t>
      </w:r>
      <w:r>
        <w:rPr>
          <w:rFonts w:hint="eastAsia"/>
        </w:rPr>
        <w:t>8</w:t>
      </w:r>
      <w:r>
        <w:t>250</w:t>
      </w:r>
      <w:r>
        <w:rPr>
          <w:rFonts w:hint="eastAsia"/>
        </w:rPr>
        <w:t>平台），点击</w:t>
      </w:r>
      <w:r>
        <w:t>CONNECT</w:t>
      </w:r>
      <w:r>
        <w:rPr>
          <w:rFonts w:hint="eastAsia"/>
        </w:rPr>
        <w:t>按钮。</w:t>
      </w:r>
    </w:p>
    <w:p w14:paraId="489C18DC" w14:textId="12A06F81" w:rsidR="00AE2CA4" w:rsidRDefault="00AE2CA4" w:rsidP="00AE2CA4">
      <w:r>
        <w:rPr>
          <w:noProof/>
        </w:rPr>
        <w:lastRenderedPageBreak/>
        <w:drawing>
          <wp:inline distT="0" distB="0" distL="0" distR="0" wp14:anchorId="04CB81D8" wp14:editId="70D4EC05">
            <wp:extent cx="5747781" cy="3098800"/>
            <wp:effectExtent l="0" t="0" r="5715" b="635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54485" cy="3102415"/>
                    </a:xfrm>
                    <a:prstGeom prst="rect">
                      <a:avLst/>
                    </a:prstGeom>
                  </pic:spPr>
                </pic:pic>
              </a:graphicData>
            </a:graphic>
          </wp:inline>
        </w:drawing>
      </w:r>
    </w:p>
    <w:p w14:paraId="2FE26681" w14:textId="6932BE61" w:rsidR="00AE2CA4" w:rsidRDefault="00BB1FC0" w:rsidP="000F4605">
      <w:pPr>
        <w:pStyle w:val="ac"/>
        <w:numPr>
          <w:ilvl w:val="0"/>
          <w:numId w:val="74"/>
        </w:numPr>
        <w:ind w:firstLineChars="0"/>
      </w:pPr>
      <w:r>
        <w:rPr>
          <w:rFonts w:hint="eastAsia"/>
        </w:rPr>
        <w:t>在弹出的</w:t>
      </w:r>
      <w:r>
        <w:rPr>
          <w:rFonts w:hint="eastAsia"/>
        </w:rPr>
        <w:t>SPC</w:t>
      </w:r>
      <w:r>
        <w:t xml:space="preserve"> </w:t>
      </w:r>
      <w:r>
        <w:rPr>
          <w:rFonts w:hint="eastAsia"/>
        </w:rPr>
        <w:t>Verification</w:t>
      </w:r>
      <w:r>
        <w:rPr>
          <w:rFonts w:hint="eastAsia"/>
        </w:rPr>
        <w:t>中，点击</w:t>
      </w:r>
      <w:r>
        <w:rPr>
          <w:rFonts w:hint="eastAsia"/>
        </w:rPr>
        <w:t>OK</w:t>
      </w:r>
      <w:r>
        <w:rPr>
          <w:rFonts w:hint="eastAsia"/>
        </w:rPr>
        <w:t>完成验证过程</w:t>
      </w:r>
    </w:p>
    <w:p w14:paraId="36C9A800" w14:textId="3D26A011" w:rsidR="00AE2CA4" w:rsidRDefault="00AE2CA4" w:rsidP="00AE2CA4">
      <w:r>
        <w:rPr>
          <w:noProof/>
        </w:rPr>
        <w:drawing>
          <wp:inline distT="0" distB="0" distL="0" distR="0" wp14:anchorId="3B33809A" wp14:editId="2F161061">
            <wp:extent cx="5889993" cy="3175470"/>
            <wp:effectExtent l="0" t="0" r="0" b="635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05075" cy="3183601"/>
                    </a:xfrm>
                    <a:prstGeom prst="rect">
                      <a:avLst/>
                    </a:prstGeom>
                  </pic:spPr>
                </pic:pic>
              </a:graphicData>
            </a:graphic>
          </wp:inline>
        </w:drawing>
      </w:r>
    </w:p>
    <w:p w14:paraId="4E34C1A2" w14:textId="77777777" w:rsidR="00D377BC" w:rsidRDefault="00D377BC" w:rsidP="00D377BC">
      <w:pPr>
        <w:pStyle w:val="5"/>
      </w:pPr>
      <w:r>
        <w:rPr>
          <w:rFonts w:hint="eastAsia"/>
        </w:rPr>
        <w:t>MBN</w:t>
      </w:r>
      <w:r>
        <w:rPr>
          <w:rFonts w:hint="eastAsia"/>
        </w:rPr>
        <w:t>的激活查看与激活指定</w:t>
      </w:r>
      <w:r>
        <w:rPr>
          <w:rFonts w:hint="eastAsia"/>
        </w:rPr>
        <w:t>MBN</w:t>
      </w:r>
    </w:p>
    <w:p w14:paraId="40FF09C8" w14:textId="77777777" w:rsidR="00D377BC" w:rsidRDefault="00A623C1" w:rsidP="000F4605">
      <w:pPr>
        <w:pStyle w:val="ac"/>
        <w:numPr>
          <w:ilvl w:val="0"/>
          <w:numId w:val="75"/>
        </w:numPr>
        <w:ind w:firstLineChars="0"/>
      </w:pPr>
      <w:r>
        <w:rPr>
          <w:rFonts w:hint="eastAsia"/>
        </w:rPr>
        <w:t>查看</w:t>
      </w:r>
      <w:r>
        <w:rPr>
          <w:rFonts w:hint="eastAsia"/>
        </w:rPr>
        <w:t>MBN</w:t>
      </w:r>
      <w:r>
        <w:rPr>
          <w:rFonts w:hint="eastAsia"/>
        </w:rPr>
        <w:t>激活情况</w:t>
      </w:r>
      <w:r w:rsidR="009C4FD4">
        <w:rPr>
          <w:rFonts w:hint="eastAsia"/>
        </w:rPr>
        <w:t>。点击左侧菜单栏中的</w:t>
      </w:r>
      <w:r w:rsidR="009C4FD4">
        <w:rPr>
          <w:rFonts w:hint="eastAsia"/>
        </w:rPr>
        <w:t>MBN</w:t>
      </w:r>
      <w:r w:rsidR="009C4FD4">
        <w:t xml:space="preserve"> Downl</w:t>
      </w:r>
      <w:r w:rsidR="009C4FD4">
        <w:rPr>
          <w:rFonts w:hint="eastAsia"/>
        </w:rPr>
        <w:t>oad</w:t>
      </w:r>
      <w:r w:rsidR="009C4FD4">
        <w:rPr>
          <w:rFonts w:hint="eastAsia"/>
        </w:rPr>
        <w:t>确认当前</w:t>
      </w:r>
      <w:r w:rsidR="00A74A5C">
        <w:rPr>
          <w:rFonts w:hint="eastAsia"/>
        </w:rPr>
        <w:t>默认情况下，</w:t>
      </w:r>
      <w:r w:rsidR="009C4FD4">
        <w:rPr>
          <w:rFonts w:hint="eastAsia"/>
        </w:rPr>
        <w:t>卡</w:t>
      </w:r>
      <w:r w:rsidR="009C4FD4">
        <w:rPr>
          <w:rFonts w:hint="eastAsia"/>
        </w:rPr>
        <w:t>1</w:t>
      </w:r>
      <w:r w:rsidR="009C4FD4">
        <w:rPr>
          <w:rFonts w:hint="eastAsia"/>
        </w:rPr>
        <w:t>和卡</w:t>
      </w:r>
      <w:r w:rsidR="009C4FD4">
        <w:rPr>
          <w:rFonts w:hint="eastAsia"/>
        </w:rPr>
        <w:t>2</w:t>
      </w:r>
      <w:r w:rsidR="009C4FD4">
        <w:rPr>
          <w:rFonts w:hint="eastAsia"/>
        </w:rPr>
        <w:t>激活的</w:t>
      </w:r>
      <w:r w:rsidR="009C4FD4">
        <w:rPr>
          <w:rFonts w:hint="eastAsia"/>
        </w:rPr>
        <w:t>Hardware</w:t>
      </w:r>
      <w:r w:rsidR="009C4FD4">
        <w:t xml:space="preserve"> </w:t>
      </w:r>
      <w:r w:rsidR="009C4FD4">
        <w:rPr>
          <w:rFonts w:hint="eastAsia"/>
        </w:rPr>
        <w:t>MBN</w:t>
      </w:r>
      <w:r w:rsidR="009C4FD4">
        <w:rPr>
          <w:rFonts w:hint="eastAsia"/>
        </w:rPr>
        <w:t>和</w:t>
      </w:r>
      <w:r w:rsidR="009C4FD4">
        <w:rPr>
          <w:rFonts w:hint="eastAsia"/>
        </w:rPr>
        <w:t>Software</w:t>
      </w:r>
      <w:r w:rsidR="009C4FD4">
        <w:t xml:space="preserve"> MBN</w:t>
      </w:r>
      <w:r w:rsidR="009C4FD4">
        <w:rPr>
          <w:rFonts w:hint="eastAsia"/>
        </w:rPr>
        <w:t>。</w:t>
      </w:r>
    </w:p>
    <w:p w14:paraId="0DD7844B" w14:textId="12ED94E7" w:rsidR="00A623C1" w:rsidRDefault="007A73DF" w:rsidP="000F4605">
      <w:pPr>
        <w:pStyle w:val="ac"/>
        <w:numPr>
          <w:ilvl w:val="0"/>
          <w:numId w:val="75"/>
        </w:numPr>
        <w:ind w:firstLineChars="0"/>
      </w:pPr>
      <w:r>
        <w:rPr>
          <w:rFonts w:hint="eastAsia"/>
        </w:rPr>
        <w:t>也可以手动进行选择。</w:t>
      </w:r>
      <w:r w:rsidR="00D377BC">
        <w:rPr>
          <w:rFonts w:hint="eastAsia"/>
        </w:rPr>
        <w:t>先去激活需要设置卡号的默认的</w:t>
      </w:r>
      <w:r w:rsidR="00D377BC">
        <w:rPr>
          <w:rFonts w:hint="eastAsia"/>
        </w:rPr>
        <w:t>MBN</w:t>
      </w:r>
      <w:r w:rsidR="00D377BC">
        <w:rPr>
          <w:rFonts w:hint="eastAsia"/>
        </w:rPr>
        <w:t>，然后选中需要激活的</w:t>
      </w:r>
      <w:r w:rsidR="00D377BC">
        <w:rPr>
          <w:rFonts w:hint="eastAsia"/>
        </w:rPr>
        <w:t>MBN</w:t>
      </w:r>
      <w:r w:rsidR="00D377BC">
        <w:rPr>
          <w:rFonts w:hint="eastAsia"/>
        </w:rPr>
        <w:t>，右键点击</w:t>
      </w:r>
      <w:r w:rsidR="00D377BC">
        <w:rPr>
          <w:rFonts w:hint="eastAsia"/>
        </w:rPr>
        <w:t>-&gt;</w:t>
      </w:r>
      <w:r w:rsidR="00D377BC">
        <w:t xml:space="preserve"> Select Config-&gt; Subx</w:t>
      </w:r>
      <w:r w:rsidR="00D377BC">
        <w:rPr>
          <w:rFonts w:hint="eastAsia"/>
        </w:rPr>
        <w:t>(</w:t>
      </w:r>
      <w:r w:rsidR="00D377BC">
        <w:rPr>
          <w:rFonts w:hint="eastAsia"/>
        </w:rPr>
        <w:t>选择对应的卡号</w:t>
      </w:r>
      <w:r w:rsidR="00D377BC">
        <w:t>)</w:t>
      </w:r>
    </w:p>
    <w:p w14:paraId="2F8A56A6" w14:textId="115799D1" w:rsidR="00A623C1" w:rsidRDefault="00A623C1" w:rsidP="00AE2CA4">
      <w:r>
        <w:rPr>
          <w:noProof/>
        </w:rPr>
        <w:drawing>
          <wp:inline distT="0" distB="0" distL="0" distR="0" wp14:anchorId="2FC27E10" wp14:editId="4A38843F">
            <wp:extent cx="7327238" cy="2419350"/>
            <wp:effectExtent l="0" t="0" r="762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7330029" cy="2420272"/>
                    </a:xfrm>
                    <a:prstGeom prst="rect">
                      <a:avLst/>
                    </a:prstGeom>
                  </pic:spPr>
                </pic:pic>
              </a:graphicData>
            </a:graphic>
          </wp:inline>
        </w:drawing>
      </w:r>
    </w:p>
    <w:p w14:paraId="68B49874" w14:textId="508E1DC1" w:rsidR="00D377BC" w:rsidRDefault="00D377BC" w:rsidP="00D377BC">
      <w:pPr>
        <w:pStyle w:val="5"/>
      </w:pPr>
      <w:r>
        <w:rPr>
          <w:rFonts w:hint="eastAsia"/>
        </w:rPr>
        <w:t>EFS</w:t>
      </w:r>
      <w:r>
        <w:t xml:space="preserve"> Explorer</w:t>
      </w:r>
    </w:p>
    <w:p w14:paraId="771853BF" w14:textId="703B7C51" w:rsidR="00D377BC" w:rsidRDefault="00D377BC" w:rsidP="00D377BC">
      <w:r>
        <w:rPr>
          <w:rFonts w:hint="eastAsia"/>
        </w:rPr>
        <w:t>E</w:t>
      </w:r>
      <w:r>
        <w:t xml:space="preserve">FS </w:t>
      </w:r>
      <w:r>
        <w:rPr>
          <w:rFonts w:hint="eastAsia"/>
        </w:rPr>
        <w:t>E</w:t>
      </w:r>
      <w:r>
        <w:t>xplorer</w:t>
      </w:r>
      <w:r>
        <w:rPr>
          <w:rFonts w:hint="eastAsia"/>
        </w:rPr>
        <w:t>用于修改激活装态下的</w:t>
      </w:r>
      <w:r>
        <w:rPr>
          <w:rFonts w:hint="eastAsia"/>
        </w:rPr>
        <w:t>EFS</w:t>
      </w:r>
      <w:r>
        <w:rPr>
          <w:rFonts w:hint="eastAsia"/>
        </w:rPr>
        <w:t>文件、</w:t>
      </w:r>
      <w:r>
        <w:rPr>
          <w:rFonts w:hint="eastAsia"/>
        </w:rPr>
        <w:t>overideconfig</w:t>
      </w:r>
      <w:r>
        <w:rPr>
          <w:rFonts w:hint="eastAsia"/>
        </w:rPr>
        <w:t>文件、</w:t>
      </w:r>
      <w:r>
        <w:rPr>
          <w:rFonts w:hint="eastAsia"/>
        </w:rPr>
        <w:t>xml</w:t>
      </w:r>
      <w:r>
        <w:rPr>
          <w:rFonts w:hint="eastAsia"/>
        </w:rPr>
        <w:t>配置文件。配置文件都是对应到卡的，如果看到带有</w:t>
      </w:r>
      <w:r>
        <w:rPr>
          <w:rFonts w:hint="eastAsia"/>
        </w:rPr>
        <w:t>S</w:t>
      </w:r>
      <w:r>
        <w:t>ubscription01</w:t>
      </w:r>
      <w:r>
        <w:rPr>
          <w:rFonts w:hint="eastAsia"/>
        </w:rPr>
        <w:t>命名的文件，则表示文件为卡</w:t>
      </w:r>
      <w:r>
        <w:rPr>
          <w:rFonts w:hint="eastAsia"/>
        </w:rPr>
        <w:t>2</w:t>
      </w:r>
      <w:r>
        <w:rPr>
          <w:rFonts w:hint="eastAsia"/>
        </w:rPr>
        <w:t>的文件，否则为卡</w:t>
      </w:r>
      <w:r>
        <w:rPr>
          <w:rFonts w:hint="eastAsia"/>
        </w:rPr>
        <w:t>1</w:t>
      </w:r>
      <w:r>
        <w:rPr>
          <w:rFonts w:hint="eastAsia"/>
        </w:rPr>
        <w:t>的配置文件。如下图中的两个</w:t>
      </w:r>
      <w:r>
        <w:rPr>
          <w:rFonts w:hint="eastAsia"/>
        </w:rPr>
        <w:t>overideconfig</w:t>
      </w:r>
      <w:r>
        <w:rPr>
          <w:rFonts w:hint="eastAsia"/>
        </w:rPr>
        <w:t>文件，第一个是卡</w:t>
      </w:r>
      <w:r>
        <w:rPr>
          <w:rFonts w:hint="eastAsia"/>
        </w:rPr>
        <w:t>1</w:t>
      </w:r>
      <w:r>
        <w:rPr>
          <w:rFonts w:hint="eastAsia"/>
        </w:rPr>
        <w:t>的配置文件，第二个是卡</w:t>
      </w:r>
      <w:r>
        <w:rPr>
          <w:rFonts w:hint="eastAsia"/>
        </w:rPr>
        <w:t>2</w:t>
      </w:r>
      <w:r>
        <w:rPr>
          <w:rFonts w:hint="eastAsia"/>
        </w:rPr>
        <w:t>的配置文件。</w:t>
      </w:r>
    </w:p>
    <w:p w14:paraId="351D1062" w14:textId="3CCF3166" w:rsidR="00321E5B" w:rsidRDefault="00321E5B" w:rsidP="00D377BC">
      <w:r>
        <w:rPr>
          <w:rFonts w:hint="eastAsia"/>
        </w:rPr>
        <w:t>修改方法：可以将</w:t>
      </w:r>
      <w:r>
        <w:rPr>
          <w:rFonts w:hint="eastAsia"/>
        </w:rPr>
        <w:t>EFS</w:t>
      </w:r>
      <w:r>
        <w:t xml:space="preserve"> Explorer</w:t>
      </w:r>
      <w:r>
        <w:rPr>
          <w:rFonts w:hint="eastAsia"/>
        </w:rPr>
        <w:t>中的配置文件导出，修改后，将原</w:t>
      </w:r>
      <w:r>
        <w:rPr>
          <w:rFonts w:hint="eastAsia"/>
        </w:rPr>
        <w:t>EFS</w:t>
      </w:r>
      <w:r>
        <w:t xml:space="preserve"> Explorer</w:t>
      </w:r>
      <w:r>
        <w:rPr>
          <w:rFonts w:hint="eastAsia"/>
        </w:rPr>
        <w:t>中的配置文件删除，然后将新修改的配置文件拉到对应的位置。（直接使用鼠标拉）</w:t>
      </w:r>
    </w:p>
    <w:p w14:paraId="375A166B" w14:textId="473AEC49" w:rsidR="00576A23" w:rsidRPr="00D377BC" w:rsidRDefault="00576A23" w:rsidP="00D377BC">
      <w:r>
        <w:rPr>
          <w:rFonts w:hint="eastAsia"/>
        </w:rPr>
        <w:t>Note</w:t>
      </w:r>
      <w:r>
        <w:rPr>
          <w:rFonts w:hint="eastAsia"/>
        </w:rPr>
        <w:t>：使用</w:t>
      </w:r>
      <w:r>
        <w:rPr>
          <w:rFonts w:hint="eastAsia"/>
        </w:rPr>
        <w:t>EFS</w:t>
      </w:r>
      <w:r>
        <w:t xml:space="preserve"> </w:t>
      </w:r>
      <w:r>
        <w:rPr>
          <w:rFonts w:hint="eastAsia"/>
        </w:rPr>
        <w:t>Explorer</w:t>
      </w:r>
      <w:r>
        <w:rPr>
          <w:rFonts w:hint="eastAsia"/>
        </w:rPr>
        <w:t>修改后，需要重启手机才能生效。</w:t>
      </w:r>
    </w:p>
    <w:p w14:paraId="1C27187C" w14:textId="3A80618F" w:rsidR="00D377BC" w:rsidRDefault="00D377BC" w:rsidP="00D377BC">
      <w:r>
        <w:rPr>
          <w:noProof/>
        </w:rPr>
        <w:lastRenderedPageBreak/>
        <w:drawing>
          <wp:inline distT="0" distB="0" distL="0" distR="0" wp14:anchorId="7E04394C" wp14:editId="395C7493">
            <wp:extent cx="6511925" cy="2160475"/>
            <wp:effectExtent l="0" t="0" r="3175"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532007" cy="2167138"/>
                    </a:xfrm>
                    <a:prstGeom prst="rect">
                      <a:avLst/>
                    </a:prstGeom>
                  </pic:spPr>
                </pic:pic>
              </a:graphicData>
            </a:graphic>
          </wp:inline>
        </w:drawing>
      </w:r>
    </w:p>
    <w:p w14:paraId="6A2B7A99" w14:textId="1408A55F" w:rsidR="003A7A3F" w:rsidRDefault="003A7A3F" w:rsidP="003A7A3F">
      <w:pPr>
        <w:pStyle w:val="5"/>
      </w:pPr>
      <w:r>
        <w:rPr>
          <w:rFonts w:hint="eastAsia"/>
        </w:rPr>
        <w:t>NV</w:t>
      </w:r>
      <w:r>
        <w:t xml:space="preserve"> </w:t>
      </w:r>
      <w:r>
        <w:rPr>
          <w:rFonts w:hint="eastAsia"/>
        </w:rPr>
        <w:t>Browser</w:t>
      </w:r>
    </w:p>
    <w:p w14:paraId="2ABCF884" w14:textId="208D5C24" w:rsidR="006B387D" w:rsidRDefault="006B387D" w:rsidP="006B387D">
      <w:r>
        <w:rPr>
          <w:rFonts w:hint="eastAsia"/>
        </w:rPr>
        <w:t>该菜单用于查看和修改</w:t>
      </w:r>
      <w:r>
        <w:rPr>
          <w:rFonts w:hint="eastAsia"/>
        </w:rPr>
        <w:t>NV</w:t>
      </w:r>
      <w:r>
        <w:rPr>
          <w:rFonts w:hint="eastAsia"/>
        </w:rPr>
        <w:t>值。</w:t>
      </w:r>
    </w:p>
    <w:p w14:paraId="6A148800" w14:textId="2F9B9A25" w:rsidR="00C2074D" w:rsidRDefault="00C2074D" w:rsidP="006B387D">
      <w:r>
        <w:rPr>
          <w:rFonts w:hint="eastAsia"/>
        </w:rPr>
        <w:t>操作方法：</w:t>
      </w:r>
    </w:p>
    <w:p w14:paraId="7F754405" w14:textId="7242CCDC" w:rsidR="00C2074D" w:rsidRDefault="00C2074D" w:rsidP="000F4605">
      <w:pPr>
        <w:pStyle w:val="ac"/>
        <w:numPr>
          <w:ilvl w:val="0"/>
          <w:numId w:val="76"/>
        </w:numPr>
        <w:ind w:firstLineChars="0"/>
      </w:pPr>
      <w:r>
        <w:rPr>
          <w:rFonts w:hint="eastAsia"/>
        </w:rPr>
        <w:t>通过一直的</w:t>
      </w:r>
      <w:r>
        <w:rPr>
          <w:rFonts w:hint="eastAsia"/>
        </w:rPr>
        <w:t>NV</w:t>
      </w:r>
      <w:r>
        <w:rPr>
          <w:rFonts w:hint="eastAsia"/>
        </w:rPr>
        <w:t>编号搜索到对应的</w:t>
      </w:r>
      <w:r>
        <w:rPr>
          <w:rFonts w:hint="eastAsia"/>
        </w:rPr>
        <w:t>NV</w:t>
      </w:r>
      <w:r>
        <w:rPr>
          <w:rFonts w:hint="eastAsia"/>
        </w:rPr>
        <w:t>项，或者通过搜索右上角的</w:t>
      </w:r>
      <w:r>
        <w:rPr>
          <w:rFonts w:hint="eastAsia"/>
        </w:rPr>
        <w:t>C</w:t>
      </w:r>
      <w:r>
        <w:t xml:space="preserve">ategory </w:t>
      </w:r>
      <w:r>
        <w:rPr>
          <w:rFonts w:hint="eastAsia"/>
        </w:rPr>
        <w:t>Filter</w:t>
      </w:r>
      <w:r>
        <w:rPr>
          <w:rFonts w:hint="eastAsia"/>
        </w:rPr>
        <w:t>过滤到所在的大类，然后查找。</w:t>
      </w:r>
    </w:p>
    <w:p w14:paraId="07BA1B52" w14:textId="32B9D421" w:rsidR="00C2074D" w:rsidRDefault="00C2074D" w:rsidP="000F4605">
      <w:pPr>
        <w:pStyle w:val="ac"/>
        <w:numPr>
          <w:ilvl w:val="0"/>
          <w:numId w:val="76"/>
        </w:numPr>
        <w:ind w:firstLineChars="0"/>
      </w:pPr>
      <w:r>
        <w:rPr>
          <w:rFonts w:hint="eastAsia"/>
        </w:rPr>
        <w:t>选中需要修改的</w:t>
      </w:r>
      <w:r>
        <w:rPr>
          <w:rFonts w:hint="eastAsia"/>
        </w:rPr>
        <w:t>NV</w:t>
      </w:r>
      <w:r>
        <w:rPr>
          <w:rFonts w:hint="eastAsia"/>
        </w:rPr>
        <w:t>，点击</w:t>
      </w:r>
      <w:r>
        <w:rPr>
          <w:rFonts w:hint="eastAsia"/>
        </w:rPr>
        <w:t>Read</w:t>
      </w:r>
      <w:r>
        <w:rPr>
          <w:rFonts w:hint="eastAsia"/>
        </w:rPr>
        <w:t>才能得到实际的配置值。有些场景下，</w:t>
      </w:r>
      <w:r>
        <w:rPr>
          <w:rFonts w:hint="eastAsia"/>
        </w:rPr>
        <w:t>Read</w:t>
      </w:r>
      <w:r>
        <w:rPr>
          <w:rFonts w:hint="eastAsia"/>
        </w:rPr>
        <w:t>操作返回</w:t>
      </w:r>
      <w:r>
        <w:rPr>
          <w:rFonts w:hint="eastAsia"/>
        </w:rPr>
        <w:t>Nv</w:t>
      </w:r>
      <w:r>
        <w:t>Item Read Status = FAILED</w:t>
      </w:r>
      <w:r>
        <w:rPr>
          <w:rFonts w:hint="eastAsia"/>
        </w:rPr>
        <w:t>，表示此</w:t>
      </w:r>
      <w:r>
        <w:rPr>
          <w:rFonts w:hint="eastAsia"/>
        </w:rPr>
        <w:t>NV</w:t>
      </w:r>
      <w:r>
        <w:rPr>
          <w:rFonts w:hint="eastAsia"/>
        </w:rPr>
        <w:t>在当前操作手机中不存在。</w:t>
      </w:r>
    </w:p>
    <w:p w14:paraId="1E0BBE85" w14:textId="1B32C505" w:rsidR="001A33AA" w:rsidRDefault="001A33AA" w:rsidP="000F4605">
      <w:pPr>
        <w:pStyle w:val="ac"/>
        <w:numPr>
          <w:ilvl w:val="0"/>
          <w:numId w:val="76"/>
        </w:numPr>
        <w:ind w:firstLineChars="0"/>
      </w:pPr>
      <w:r>
        <w:rPr>
          <w:rFonts w:hint="eastAsia"/>
        </w:rPr>
        <w:t>修改</w:t>
      </w:r>
      <w:r>
        <w:rPr>
          <w:rFonts w:hint="eastAsia"/>
        </w:rPr>
        <w:t>NV</w:t>
      </w:r>
      <w:r>
        <w:rPr>
          <w:rFonts w:hint="eastAsia"/>
        </w:rPr>
        <w:t>值时，在</w:t>
      </w:r>
      <w:r>
        <w:rPr>
          <w:rFonts w:hint="eastAsia"/>
        </w:rPr>
        <w:t>INPUT</w:t>
      </w:r>
      <w:r>
        <w:rPr>
          <w:rFonts w:hint="eastAsia"/>
        </w:rPr>
        <w:t>列中输入新值，需要点击</w:t>
      </w:r>
      <w:r>
        <w:rPr>
          <w:rFonts w:hint="eastAsia"/>
        </w:rPr>
        <w:t>WRITE</w:t>
      </w:r>
      <w:r>
        <w:rPr>
          <w:rFonts w:hint="eastAsia"/>
        </w:rPr>
        <w:t>才能实际写入。</w:t>
      </w:r>
    </w:p>
    <w:p w14:paraId="05BD06B2" w14:textId="29A0C462" w:rsidR="00A907F6" w:rsidRPr="006B387D" w:rsidRDefault="00A907F6" w:rsidP="000F4605">
      <w:pPr>
        <w:pStyle w:val="ac"/>
        <w:numPr>
          <w:ilvl w:val="0"/>
          <w:numId w:val="76"/>
        </w:numPr>
        <w:ind w:firstLineChars="0"/>
      </w:pPr>
      <w:r>
        <w:rPr>
          <w:rFonts w:hint="eastAsia"/>
        </w:rPr>
        <w:t>为了确保</w:t>
      </w:r>
      <w:r>
        <w:rPr>
          <w:rFonts w:hint="eastAsia"/>
        </w:rPr>
        <w:t>NV</w:t>
      </w:r>
      <w:r>
        <w:rPr>
          <w:rFonts w:hint="eastAsia"/>
        </w:rPr>
        <w:t>生效，重启手机后再次查看确认一遍。</w:t>
      </w:r>
    </w:p>
    <w:p w14:paraId="71C36DD2" w14:textId="224ADB66" w:rsidR="003A7A3F" w:rsidRPr="003A7A3F" w:rsidRDefault="003A7A3F" w:rsidP="003A7A3F">
      <w:r>
        <w:rPr>
          <w:noProof/>
        </w:rPr>
        <w:drawing>
          <wp:inline distT="0" distB="0" distL="0" distR="0" wp14:anchorId="2CCFA7DB" wp14:editId="5B204DF5">
            <wp:extent cx="8006080" cy="3121271"/>
            <wp:effectExtent l="0" t="0" r="0" b="317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8008014" cy="3122025"/>
                    </a:xfrm>
                    <a:prstGeom prst="rect">
                      <a:avLst/>
                    </a:prstGeom>
                  </pic:spPr>
                </pic:pic>
              </a:graphicData>
            </a:graphic>
          </wp:inline>
        </w:drawing>
      </w:r>
    </w:p>
    <w:p w14:paraId="1EAE9E48" w14:textId="68847CA5" w:rsidR="009B575D" w:rsidRDefault="009B575D" w:rsidP="009B575D">
      <w:pPr>
        <w:pStyle w:val="4"/>
        <w:spacing w:before="156" w:after="156"/>
      </w:pPr>
      <w:r>
        <w:rPr>
          <w:rFonts w:hint="eastAsia"/>
        </w:rPr>
        <w:t>常见问题</w:t>
      </w:r>
    </w:p>
    <w:p w14:paraId="6D3BC9D1" w14:textId="10844582" w:rsidR="009B575D" w:rsidRDefault="009B575D" w:rsidP="000F4605">
      <w:pPr>
        <w:pStyle w:val="ac"/>
        <w:numPr>
          <w:ilvl w:val="0"/>
          <w:numId w:val="72"/>
        </w:numPr>
        <w:ind w:firstLineChars="0"/>
      </w:pPr>
      <w:r>
        <w:rPr>
          <w:rFonts w:hint="eastAsia"/>
        </w:rPr>
        <w:t>PCAT</w:t>
      </w:r>
      <w:r>
        <w:rPr>
          <w:rFonts w:hint="eastAsia"/>
        </w:rPr>
        <w:t>工具无法连接手机的解决办法？</w:t>
      </w:r>
    </w:p>
    <w:p w14:paraId="3FEF4B01" w14:textId="4C91903D" w:rsidR="000368C3" w:rsidRDefault="006C2226" w:rsidP="009B575D">
      <w:r>
        <w:rPr>
          <w:rFonts w:hint="eastAsia"/>
        </w:rPr>
        <w:t>先要确定手机为高通平台的手机，再</w:t>
      </w:r>
      <w:r w:rsidR="009B575D">
        <w:rPr>
          <w:rFonts w:hint="eastAsia"/>
        </w:rPr>
        <w:t>确定当前</w:t>
      </w:r>
      <w:r w:rsidR="009B575D">
        <w:rPr>
          <w:rFonts w:hint="eastAsia"/>
        </w:rPr>
        <w:t>Windows</w:t>
      </w:r>
      <w:r w:rsidR="009B575D">
        <w:rPr>
          <w:rFonts w:hint="eastAsia"/>
        </w:rPr>
        <w:t>是否已经禁用了</w:t>
      </w:r>
      <w:r w:rsidR="009B575D">
        <w:rPr>
          <w:rFonts w:hint="eastAsia"/>
        </w:rPr>
        <w:t>WWAN</w:t>
      </w:r>
      <w:r w:rsidR="009B575D">
        <w:t xml:space="preserve"> AutoConfig</w:t>
      </w:r>
      <w:r w:rsidR="000368C3">
        <w:rPr>
          <w:rFonts w:hint="eastAsia"/>
        </w:rPr>
        <w:t>，该服务会占用端口造成连接失败。查看方法</w:t>
      </w:r>
      <w:r>
        <w:rPr>
          <w:rFonts w:hint="eastAsia"/>
        </w:rPr>
        <w:t>如下</w:t>
      </w:r>
      <w:r w:rsidR="000368C3">
        <w:rPr>
          <w:rFonts w:hint="eastAsia"/>
        </w:rPr>
        <w:t>：</w:t>
      </w:r>
    </w:p>
    <w:p w14:paraId="3AA4C11E" w14:textId="4D3A584C" w:rsidR="000368C3" w:rsidRDefault="000368C3" w:rsidP="000F4605">
      <w:pPr>
        <w:pStyle w:val="ac"/>
        <w:numPr>
          <w:ilvl w:val="0"/>
          <w:numId w:val="73"/>
        </w:numPr>
        <w:ind w:firstLineChars="0"/>
      </w:pPr>
      <w:r>
        <w:t>Win+R-&gt;</w:t>
      </w:r>
      <w:r>
        <w:rPr>
          <w:rFonts w:hint="eastAsia"/>
        </w:rPr>
        <w:t>输入</w:t>
      </w:r>
      <w:r>
        <w:rPr>
          <w:rFonts w:hint="eastAsia"/>
        </w:rPr>
        <w:t>s</w:t>
      </w:r>
      <w:r>
        <w:t>ervices.msc</w:t>
      </w:r>
    </w:p>
    <w:p w14:paraId="4447B190" w14:textId="43B3167F" w:rsidR="000368C3" w:rsidRDefault="000368C3" w:rsidP="000F4605">
      <w:pPr>
        <w:pStyle w:val="ac"/>
        <w:numPr>
          <w:ilvl w:val="0"/>
          <w:numId w:val="73"/>
        </w:numPr>
        <w:ind w:firstLineChars="0"/>
      </w:pPr>
      <w:r>
        <w:rPr>
          <w:rFonts w:hint="eastAsia"/>
        </w:rPr>
        <w:t>弹窗的服务列表中找到</w:t>
      </w:r>
      <w:r>
        <w:rPr>
          <w:rFonts w:hint="eastAsia"/>
        </w:rPr>
        <w:t>WWAN</w:t>
      </w:r>
      <w:r>
        <w:t xml:space="preserve"> AutoConfig</w:t>
      </w:r>
    </w:p>
    <w:p w14:paraId="569D34EE" w14:textId="1C5E026E" w:rsidR="000368C3" w:rsidRDefault="000368C3" w:rsidP="000F4605">
      <w:pPr>
        <w:pStyle w:val="ac"/>
        <w:numPr>
          <w:ilvl w:val="0"/>
          <w:numId w:val="73"/>
        </w:numPr>
        <w:ind w:firstLineChars="0"/>
      </w:pPr>
      <w:r>
        <w:rPr>
          <w:rFonts w:hint="eastAsia"/>
        </w:rPr>
        <w:t>双击该服务弹出配置窗口</w:t>
      </w:r>
    </w:p>
    <w:p w14:paraId="72472474" w14:textId="71420F75" w:rsidR="000368C3" w:rsidRDefault="000368C3" w:rsidP="000F4605">
      <w:pPr>
        <w:pStyle w:val="ac"/>
        <w:numPr>
          <w:ilvl w:val="0"/>
          <w:numId w:val="73"/>
        </w:numPr>
        <w:ind w:firstLineChars="0"/>
      </w:pPr>
      <w:r>
        <w:rPr>
          <w:rFonts w:hint="eastAsia"/>
        </w:rPr>
        <w:t>将启动类型设置为手动或者禁用</w:t>
      </w:r>
    </w:p>
    <w:p w14:paraId="123534A9" w14:textId="4AB73A5F" w:rsidR="009B575D" w:rsidRPr="009B575D" w:rsidRDefault="000368C3" w:rsidP="000F4605">
      <w:pPr>
        <w:pStyle w:val="ac"/>
        <w:numPr>
          <w:ilvl w:val="0"/>
          <w:numId w:val="73"/>
        </w:numPr>
        <w:ind w:firstLineChars="0"/>
      </w:pPr>
      <w:r>
        <w:rPr>
          <w:rFonts w:hint="eastAsia"/>
        </w:rPr>
        <w:t>点击停止按钮停止此服务。</w:t>
      </w:r>
    </w:p>
    <w:p w14:paraId="6DA241B5" w14:textId="0EC8DC9B" w:rsidR="009B575D" w:rsidRPr="009B575D" w:rsidRDefault="009B575D" w:rsidP="009B575D">
      <w:r>
        <w:rPr>
          <w:noProof/>
        </w:rPr>
        <w:drawing>
          <wp:inline distT="0" distB="0" distL="0" distR="0" wp14:anchorId="4AC3DF2E" wp14:editId="49B58D5D">
            <wp:extent cx="8406130" cy="1781175"/>
            <wp:effectExtent l="0" t="0" r="0" b="952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8406130" cy="1781175"/>
                    </a:xfrm>
                    <a:prstGeom prst="rect">
                      <a:avLst/>
                    </a:prstGeom>
                  </pic:spPr>
                </pic:pic>
              </a:graphicData>
            </a:graphic>
          </wp:inline>
        </w:drawing>
      </w:r>
    </w:p>
    <w:p w14:paraId="08ADEE71" w14:textId="5835C52F" w:rsidR="00AE2CA4" w:rsidRDefault="00AE2CA4" w:rsidP="00AE2CA4">
      <w:pPr>
        <w:pStyle w:val="3"/>
        <w:spacing w:before="156" w:after="156"/>
      </w:pPr>
      <w:bookmarkStart w:id="158" w:name="_Toc87714736"/>
      <w:r>
        <w:t>QXDM</w:t>
      </w:r>
      <w:bookmarkEnd w:id="158"/>
    </w:p>
    <w:p w14:paraId="21DA70AC" w14:textId="460DFC30" w:rsidR="009B575D" w:rsidRDefault="009B575D" w:rsidP="009B575D">
      <w:r>
        <w:t>Qualcomm eXtensible Diagnostic Monitor</w:t>
      </w:r>
      <w:r w:rsidR="00306207">
        <w:rPr>
          <w:rFonts w:hint="eastAsia"/>
        </w:rPr>
        <w:t>：</w:t>
      </w:r>
      <w:r w:rsidR="00306207" w:rsidRPr="00306207">
        <w:t>Qualcomm</w:t>
      </w:r>
      <w:r w:rsidR="00306207" w:rsidRPr="00306207">
        <w:t>可扩展诊断监视器</w:t>
      </w:r>
      <w:r w:rsidR="00306207">
        <w:rPr>
          <w:rFonts w:hint="eastAsia"/>
        </w:rPr>
        <w:t>，用于分析高通</w:t>
      </w:r>
      <w:r w:rsidR="00306207">
        <w:rPr>
          <w:rFonts w:hint="eastAsia"/>
        </w:rPr>
        <w:t>Modem</w:t>
      </w:r>
      <w:r w:rsidR="00306207">
        <w:t xml:space="preserve"> </w:t>
      </w:r>
      <w:r w:rsidR="00306207">
        <w:rPr>
          <w:rFonts w:hint="eastAsia"/>
        </w:rPr>
        <w:t>Log</w:t>
      </w:r>
      <w:r w:rsidR="009E4135">
        <w:rPr>
          <w:rFonts w:hint="eastAsia"/>
        </w:rPr>
        <w:t>、在线抓取</w:t>
      </w:r>
      <w:r w:rsidR="009E4135">
        <w:rPr>
          <w:rFonts w:hint="eastAsia"/>
        </w:rPr>
        <w:t>Modem</w:t>
      </w:r>
      <w:r w:rsidR="009E4135">
        <w:t xml:space="preserve"> </w:t>
      </w:r>
      <w:r w:rsidR="009E4135">
        <w:rPr>
          <w:rFonts w:hint="eastAsia"/>
        </w:rPr>
        <w:t>Log</w:t>
      </w:r>
      <w:r w:rsidR="00306207">
        <w:rPr>
          <w:rFonts w:hint="eastAsia"/>
        </w:rPr>
        <w:t>的工具。</w:t>
      </w:r>
    </w:p>
    <w:p w14:paraId="21908752" w14:textId="148C0436" w:rsidR="009E4135" w:rsidRDefault="009E4135" w:rsidP="009E4135">
      <w:pPr>
        <w:pStyle w:val="4"/>
        <w:spacing w:before="156" w:after="156"/>
      </w:pPr>
      <w:r>
        <w:rPr>
          <w:rFonts w:hint="eastAsia"/>
        </w:rPr>
        <w:t>在线抓取</w:t>
      </w:r>
      <w:r>
        <w:rPr>
          <w:rFonts w:hint="eastAsia"/>
        </w:rPr>
        <w:t>Modem</w:t>
      </w:r>
      <w:r>
        <w:t xml:space="preserve"> </w:t>
      </w:r>
      <w:r>
        <w:rPr>
          <w:rFonts w:hint="eastAsia"/>
        </w:rPr>
        <w:t>Log</w:t>
      </w:r>
    </w:p>
    <w:p w14:paraId="6E84505B" w14:textId="4F4853E6" w:rsidR="00871A91" w:rsidRDefault="009E4135" w:rsidP="000F4605">
      <w:pPr>
        <w:pStyle w:val="ac"/>
        <w:numPr>
          <w:ilvl w:val="0"/>
          <w:numId w:val="77"/>
        </w:numPr>
        <w:ind w:firstLineChars="0"/>
      </w:pPr>
      <w:r>
        <w:rPr>
          <w:rFonts w:hint="eastAsia"/>
        </w:rPr>
        <w:t>首先</w:t>
      </w:r>
      <w:r w:rsidR="00871A91">
        <w:rPr>
          <w:rFonts w:hint="eastAsia"/>
        </w:rPr>
        <w:t>需要设置</w:t>
      </w:r>
      <w:r w:rsidR="00871A91">
        <w:rPr>
          <w:rFonts w:hint="eastAsia"/>
        </w:rPr>
        <w:t>Log</w:t>
      </w:r>
      <w:r w:rsidR="00871A91">
        <w:t xml:space="preserve"> Mask</w:t>
      </w:r>
    </w:p>
    <w:p w14:paraId="524E2E38" w14:textId="57A84C4F" w:rsidR="00871A91" w:rsidRDefault="009E4135" w:rsidP="000F4605">
      <w:pPr>
        <w:pStyle w:val="ac"/>
        <w:numPr>
          <w:ilvl w:val="0"/>
          <w:numId w:val="77"/>
        </w:numPr>
        <w:ind w:firstLineChars="0"/>
      </w:pPr>
      <w:r>
        <w:rPr>
          <w:rFonts w:hint="eastAsia"/>
        </w:rPr>
        <w:t>需要将</w:t>
      </w:r>
      <w:r>
        <w:rPr>
          <w:rFonts w:hint="eastAsia"/>
        </w:rPr>
        <w:t>QXDM</w:t>
      </w:r>
      <w:r>
        <w:rPr>
          <w:rFonts w:hint="eastAsia"/>
        </w:rPr>
        <w:t>工具连接到手机，点击左上角工具栏中的针状图标如下图所示，或者直接按</w:t>
      </w:r>
      <w:r>
        <w:rPr>
          <w:rFonts w:hint="eastAsia"/>
        </w:rPr>
        <w:t>F</w:t>
      </w:r>
      <w:r>
        <w:t>6</w:t>
      </w:r>
      <w:r>
        <w:rPr>
          <w:rFonts w:hint="eastAsia"/>
        </w:rPr>
        <w:t>，弹出</w:t>
      </w:r>
      <w:r>
        <w:rPr>
          <w:rFonts w:hint="eastAsia"/>
        </w:rPr>
        <w:t>Device</w:t>
      </w:r>
      <w:r>
        <w:t xml:space="preserve"> Selection</w:t>
      </w:r>
      <w:r>
        <w:rPr>
          <w:rFonts w:hint="eastAsia"/>
        </w:rPr>
        <w:t>的</w:t>
      </w:r>
      <w:r w:rsidR="00871A91">
        <w:rPr>
          <w:rFonts w:hint="eastAsia"/>
        </w:rPr>
        <w:t>窗口，选择需要录制</w:t>
      </w:r>
      <w:r w:rsidR="00871A91">
        <w:rPr>
          <w:rFonts w:hint="eastAsia"/>
        </w:rPr>
        <w:t>Log</w:t>
      </w:r>
      <w:r w:rsidR="00871A91">
        <w:rPr>
          <w:rFonts w:hint="eastAsia"/>
        </w:rPr>
        <w:t>的</w:t>
      </w:r>
      <w:r w:rsidR="00871A91">
        <w:rPr>
          <w:rFonts w:hint="eastAsia"/>
        </w:rPr>
        <w:t>Phone</w:t>
      </w:r>
      <w:r w:rsidR="00871A91">
        <w:rPr>
          <w:rFonts w:hint="eastAsia"/>
        </w:rPr>
        <w:t>（下图中选择</w:t>
      </w:r>
      <w:r w:rsidR="00871A91">
        <w:rPr>
          <w:rFonts w:hint="eastAsia"/>
        </w:rPr>
        <w:t>SDX</w:t>
      </w:r>
      <w:r w:rsidR="00871A91">
        <w:t>55</w:t>
      </w:r>
      <w:r w:rsidR="00871A91">
        <w:rPr>
          <w:rFonts w:hint="eastAsia"/>
        </w:rPr>
        <w:t>M</w:t>
      </w:r>
      <w:r w:rsidR="00871A91">
        <w:rPr>
          <w:rFonts w:hint="eastAsia"/>
        </w:rPr>
        <w:t>）并点击</w:t>
      </w:r>
      <w:r w:rsidR="00871A91">
        <w:rPr>
          <w:rFonts w:hint="eastAsia"/>
        </w:rPr>
        <w:t>C</w:t>
      </w:r>
      <w:r w:rsidR="00871A91">
        <w:t>ONNECT</w:t>
      </w:r>
      <w:r w:rsidR="00871A91">
        <w:rPr>
          <w:rFonts w:hint="eastAsia"/>
        </w:rPr>
        <w:t>按钮。</w:t>
      </w:r>
    </w:p>
    <w:p w14:paraId="6C813CBA" w14:textId="77777777" w:rsidR="00871A91" w:rsidRPr="009E4135" w:rsidRDefault="00871A91" w:rsidP="000F4605">
      <w:pPr>
        <w:pStyle w:val="ac"/>
        <w:numPr>
          <w:ilvl w:val="0"/>
          <w:numId w:val="77"/>
        </w:numPr>
        <w:ind w:firstLineChars="0"/>
      </w:pPr>
    </w:p>
    <w:p w14:paraId="114C02BD" w14:textId="6245EFDF" w:rsidR="009E4135" w:rsidRDefault="009E4135" w:rsidP="009B575D">
      <w:r>
        <w:rPr>
          <w:noProof/>
        </w:rPr>
        <w:lastRenderedPageBreak/>
        <w:drawing>
          <wp:inline distT="0" distB="0" distL="0" distR="0" wp14:anchorId="30103839" wp14:editId="10F52C45">
            <wp:extent cx="6062980" cy="3288885"/>
            <wp:effectExtent l="0" t="0" r="0" b="698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067427" cy="3291297"/>
                    </a:xfrm>
                    <a:prstGeom prst="rect">
                      <a:avLst/>
                    </a:prstGeom>
                  </pic:spPr>
                </pic:pic>
              </a:graphicData>
            </a:graphic>
          </wp:inline>
        </w:drawing>
      </w:r>
    </w:p>
    <w:p w14:paraId="4A75AFB0" w14:textId="77777777" w:rsidR="009E4135" w:rsidRPr="009B575D" w:rsidRDefault="009E4135" w:rsidP="009B575D"/>
    <w:p w14:paraId="13A1075F" w14:textId="6B5929AC" w:rsidR="00AE2CA4" w:rsidRDefault="00AE2CA4" w:rsidP="00AE2CA4">
      <w:pPr>
        <w:pStyle w:val="3"/>
        <w:spacing w:before="156" w:after="156"/>
      </w:pPr>
      <w:bookmarkStart w:id="159" w:name="_Toc87714737"/>
      <w:r>
        <w:t>QCAT</w:t>
      </w:r>
      <w:bookmarkEnd w:id="159"/>
    </w:p>
    <w:p w14:paraId="56A0AE62" w14:textId="772074D1" w:rsidR="009B575D" w:rsidRPr="009B575D" w:rsidRDefault="009B575D" w:rsidP="009B575D">
      <w:r>
        <w:t>Qualcomm Commercial Analysis Toolkit</w:t>
      </w:r>
    </w:p>
    <w:p w14:paraId="1B84529C" w14:textId="7B29B2D9" w:rsidR="009B575D" w:rsidRDefault="009B575D" w:rsidP="009B575D">
      <w:pPr>
        <w:pStyle w:val="3"/>
        <w:spacing w:before="156" w:after="156"/>
      </w:pPr>
      <w:bookmarkStart w:id="160" w:name="_Toc87714738"/>
      <w:r>
        <w:rPr>
          <w:rFonts w:hint="eastAsia"/>
        </w:rPr>
        <w:t>QCAP</w:t>
      </w:r>
      <w:bookmarkEnd w:id="160"/>
    </w:p>
    <w:p w14:paraId="09BF18DC" w14:textId="77FD1751" w:rsidR="009B575D" w:rsidRPr="009B575D" w:rsidRDefault="009B575D" w:rsidP="009B575D">
      <w:r>
        <w:t>Qualcomm Crash Analysis Portal</w:t>
      </w:r>
    </w:p>
    <w:p w14:paraId="5BF92671" w14:textId="6B06F58D" w:rsidR="00B8370B" w:rsidRPr="00B8370B" w:rsidRDefault="00B8370B" w:rsidP="00B8370B">
      <w:pPr>
        <w:pStyle w:val="3"/>
        <w:spacing w:before="156" w:after="156"/>
      </w:pPr>
      <w:bookmarkStart w:id="161" w:name="_Toc87714739"/>
      <w:r>
        <w:rPr>
          <w:rFonts w:hint="eastAsia"/>
        </w:rPr>
        <w:t>QUTS</w:t>
      </w:r>
      <w:bookmarkEnd w:id="161"/>
    </w:p>
    <w:p w14:paraId="03E8828B" w14:textId="12973FAF" w:rsidR="00AE2CA4" w:rsidRDefault="009B575D" w:rsidP="00AE2CA4">
      <w:r>
        <w:t>Qualcomm Unified Tools Service (QUTS)</w:t>
      </w:r>
    </w:p>
    <w:p w14:paraId="5896582D" w14:textId="77777777" w:rsidR="00F65700" w:rsidRDefault="00F65700" w:rsidP="00F65700">
      <w:pPr>
        <w:pStyle w:val="2"/>
        <w:spacing w:before="156" w:after="156"/>
      </w:pPr>
      <w:r>
        <w:rPr>
          <w:rFonts w:hint="eastAsia"/>
        </w:rPr>
        <w:t>高通文档获取</w:t>
      </w:r>
    </w:p>
    <w:p w14:paraId="1AC19AD4" w14:textId="77777777" w:rsidR="00F65700" w:rsidRDefault="00F65700" w:rsidP="00F65700">
      <w:pPr>
        <w:pStyle w:val="3"/>
        <w:spacing w:before="156" w:after="156"/>
      </w:pPr>
      <w:r>
        <w:rPr>
          <w:rFonts w:hint="eastAsia"/>
        </w:rPr>
        <w:t>KBA</w:t>
      </w:r>
      <w:r>
        <w:rPr>
          <w:rFonts w:hint="eastAsia"/>
        </w:rPr>
        <w:t>文档获取方式</w:t>
      </w:r>
    </w:p>
    <w:p w14:paraId="105D80C0" w14:textId="77777777" w:rsidR="00F65700" w:rsidRDefault="00F65700" w:rsidP="00F65700">
      <w:r>
        <w:t>什么是</w:t>
      </w:r>
      <w:r>
        <w:t>KBA</w:t>
      </w:r>
      <w:r>
        <w:t>：</w:t>
      </w:r>
      <w:r>
        <w:t>Knowledge Base Articles</w:t>
      </w:r>
      <w:r>
        <w:t>，知识库文章。</w:t>
      </w:r>
    </w:p>
    <w:p w14:paraId="6E20EF08" w14:textId="77777777" w:rsidR="00F65700" w:rsidRDefault="00F65700" w:rsidP="00F65700">
      <w:r>
        <w:t>KBA, Knowledge Base Articles work as</w:t>
      </w:r>
      <w:r w:rsidRPr="00A858A8">
        <w:rPr>
          <w:color w:val="FF0000"/>
        </w:rPr>
        <w:t xml:space="preserve"> complementing of technical documents</w:t>
      </w:r>
      <w:r>
        <w:t>, provide quick technical solutions for:</w:t>
      </w:r>
    </w:p>
    <w:p w14:paraId="007F0956" w14:textId="77777777" w:rsidR="00F65700" w:rsidRDefault="00F65700" w:rsidP="00F65700">
      <w:pPr>
        <w:pStyle w:val="ac"/>
        <w:numPr>
          <w:ilvl w:val="0"/>
          <w:numId w:val="78"/>
        </w:numPr>
        <w:ind w:firstLineChars="0"/>
      </w:pPr>
      <w:r>
        <w:t xml:space="preserve">Answers of frequent asked questions. </w:t>
      </w:r>
    </w:p>
    <w:p w14:paraId="2495CC6F" w14:textId="77777777" w:rsidR="00F65700" w:rsidRDefault="00F65700" w:rsidP="00F65700">
      <w:pPr>
        <w:pStyle w:val="ac"/>
        <w:numPr>
          <w:ilvl w:val="0"/>
          <w:numId w:val="78"/>
        </w:numPr>
        <w:ind w:firstLineChars="0"/>
      </w:pPr>
      <w:r>
        <w:t xml:space="preserve">Technical features clarification. </w:t>
      </w:r>
    </w:p>
    <w:p w14:paraId="21D08DE7" w14:textId="77777777" w:rsidR="00F65700" w:rsidRDefault="00F65700" w:rsidP="00F65700">
      <w:pPr>
        <w:pStyle w:val="ac"/>
        <w:numPr>
          <w:ilvl w:val="0"/>
          <w:numId w:val="78"/>
        </w:numPr>
        <w:ind w:firstLineChars="0"/>
      </w:pPr>
      <w:r>
        <w:t>Common issues identification and fix.</w:t>
      </w:r>
    </w:p>
    <w:p w14:paraId="58E09226" w14:textId="77777777" w:rsidR="00F65700" w:rsidRDefault="00F65700" w:rsidP="00F65700">
      <w:pPr>
        <w:pStyle w:val="ac"/>
        <w:numPr>
          <w:ilvl w:val="0"/>
          <w:numId w:val="78"/>
        </w:numPr>
        <w:ind w:firstLineChars="0"/>
      </w:pPr>
      <w:r>
        <w:t xml:space="preserve">Design highlights and tips. </w:t>
      </w:r>
    </w:p>
    <w:p w14:paraId="3A5398FB" w14:textId="77777777" w:rsidR="00F65700" w:rsidRDefault="00F65700" w:rsidP="00F65700">
      <w:pPr>
        <w:pStyle w:val="ac"/>
        <w:numPr>
          <w:ilvl w:val="0"/>
          <w:numId w:val="78"/>
        </w:numPr>
        <w:ind w:firstLineChars="0"/>
      </w:pPr>
      <w:r>
        <w:t xml:space="preserve">Customization guide and suggestion. </w:t>
      </w:r>
    </w:p>
    <w:p w14:paraId="342096D2" w14:textId="77777777" w:rsidR="00F65700" w:rsidRDefault="00F65700" w:rsidP="00F65700">
      <w:pPr>
        <w:pStyle w:val="ac"/>
        <w:numPr>
          <w:ilvl w:val="0"/>
          <w:numId w:val="78"/>
        </w:numPr>
        <w:ind w:firstLineChars="0"/>
      </w:pPr>
      <w:r>
        <w:t xml:space="preserve">Test procedures and steps. </w:t>
      </w:r>
    </w:p>
    <w:p w14:paraId="6146D49F" w14:textId="77777777" w:rsidR="00F65700" w:rsidRDefault="00F65700" w:rsidP="00F65700">
      <w:pPr>
        <w:pStyle w:val="ac"/>
        <w:numPr>
          <w:ilvl w:val="0"/>
          <w:numId w:val="78"/>
        </w:numPr>
        <w:ind w:firstLineChars="0"/>
      </w:pPr>
      <w:r>
        <w:t xml:space="preserve">Performance tuning methods. </w:t>
      </w:r>
    </w:p>
    <w:p w14:paraId="7557CBE6" w14:textId="77777777" w:rsidR="00F65700" w:rsidRDefault="00F65700" w:rsidP="00F65700">
      <w:pPr>
        <w:pStyle w:val="ac"/>
        <w:numPr>
          <w:ilvl w:val="0"/>
          <w:numId w:val="78"/>
        </w:numPr>
        <w:ind w:firstLineChars="0"/>
      </w:pPr>
      <w:r>
        <w:t>Entrance and index for detailed documentations.</w:t>
      </w:r>
    </w:p>
    <w:p w14:paraId="44362539" w14:textId="77777777" w:rsidR="00F65700" w:rsidRPr="00E86D2A" w:rsidRDefault="00F65700" w:rsidP="00F65700">
      <w:pPr>
        <w:pStyle w:val="4"/>
        <w:spacing w:before="156" w:after="156"/>
      </w:pPr>
      <w:r>
        <w:t>Modem KBA</w:t>
      </w:r>
    </w:p>
    <w:p w14:paraId="6C3EE07C" w14:textId="77777777" w:rsidR="00F65700" w:rsidRDefault="00F65700" w:rsidP="00F65700">
      <w:pPr>
        <w:rPr>
          <w:rFonts w:eastAsiaTheme="majorEastAsia" w:cs="Times New Roman"/>
        </w:rPr>
      </w:pPr>
      <w:r w:rsidRPr="00E86D2A">
        <w:rPr>
          <w:rFonts w:eastAsiaTheme="majorEastAsia" w:cs="Times New Roman"/>
        </w:rPr>
        <w:t xml:space="preserve">KBA-170301212759 </w:t>
      </w:r>
      <w:r w:rsidRPr="00E86D2A">
        <w:rPr>
          <w:rFonts w:eastAsiaTheme="majorEastAsia" w:cs="Times New Roman"/>
        </w:rPr>
        <w:t>包含重要的</w:t>
      </w:r>
      <w:r w:rsidRPr="00E86D2A">
        <w:rPr>
          <w:rFonts w:eastAsiaTheme="majorEastAsia" w:cs="Times New Roman"/>
        </w:rPr>
        <w:t>modem KBA</w:t>
      </w:r>
      <w:r w:rsidRPr="00E86D2A">
        <w:rPr>
          <w:rFonts w:eastAsiaTheme="majorEastAsia" w:cs="Times New Roman"/>
        </w:rPr>
        <w:t>，且每周更新</w:t>
      </w:r>
      <w:r>
        <w:rPr>
          <w:rFonts w:eastAsiaTheme="majorEastAsia" w:cs="Times New Roman"/>
        </w:rPr>
        <w:t>。</w:t>
      </w:r>
      <w:r w:rsidRPr="00E86D2A">
        <w:rPr>
          <w:rFonts w:eastAsiaTheme="majorEastAsia" w:cs="Times New Roman"/>
        </w:rPr>
        <w:t>CreatePoint</w:t>
      </w:r>
      <w:r w:rsidRPr="00E86D2A">
        <w:rPr>
          <w:rFonts w:eastAsiaTheme="majorEastAsia" w:cs="Times New Roman"/>
        </w:rPr>
        <w:t>搜索</w:t>
      </w:r>
      <w:r w:rsidRPr="00E86D2A">
        <w:rPr>
          <w:rFonts w:eastAsiaTheme="majorEastAsia" w:cs="Times New Roman"/>
        </w:rPr>
        <w:t>KBA-170301212759</w:t>
      </w:r>
      <w:r w:rsidRPr="00E86D2A">
        <w:rPr>
          <w:rFonts w:eastAsiaTheme="majorEastAsia" w:cs="Times New Roman"/>
        </w:rPr>
        <w:t>，</w:t>
      </w:r>
      <w:r w:rsidRPr="00E86D2A">
        <w:rPr>
          <w:rFonts w:eastAsiaTheme="majorEastAsia" w:cs="Times New Roman"/>
        </w:rPr>
        <w:t xml:space="preserve"> </w:t>
      </w:r>
      <w:r w:rsidRPr="00E86D2A">
        <w:rPr>
          <w:rFonts w:eastAsiaTheme="majorEastAsia" w:cs="Times New Roman"/>
        </w:rPr>
        <w:t>可以看到以下结果，</w:t>
      </w:r>
      <w:r w:rsidRPr="00E86D2A">
        <w:rPr>
          <w:rFonts w:eastAsiaTheme="majorEastAsia" w:cs="Times New Roman"/>
        </w:rPr>
        <w:t xml:space="preserve"> </w:t>
      </w:r>
      <w:r w:rsidRPr="00E86D2A">
        <w:rPr>
          <w:rFonts w:eastAsiaTheme="majorEastAsia" w:cs="Times New Roman"/>
        </w:rPr>
        <w:t>请标注为</w:t>
      </w:r>
      <w:r w:rsidRPr="00E86D2A">
        <w:rPr>
          <w:rFonts w:eastAsiaTheme="majorEastAsia" w:cs="Times New Roman"/>
        </w:rPr>
        <w:br/>
        <w:t>favorite</w:t>
      </w:r>
      <w:r w:rsidRPr="00E86D2A">
        <w:rPr>
          <w:rFonts w:eastAsiaTheme="majorEastAsia" w:cs="Times New Roman"/>
        </w:rPr>
        <w:t>以收到版本更新邮件</w:t>
      </w:r>
      <w:r>
        <w:rPr>
          <w:rFonts w:eastAsiaTheme="majorEastAsia" w:cs="Times New Roman"/>
        </w:rPr>
        <w:t>。</w:t>
      </w:r>
    </w:p>
    <w:p w14:paraId="4336DAA6" w14:textId="77777777" w:rsidR="00F65700" w:rsidRDefault="00F65700" w:rsidP="00F65700">
      <w:pPr>
        <w:rPr>
          <w:rFonts w:eastAsiaTheme="majorEastAsia" w:cs="Times New Roman"/>
        </w:rPr>
      </w:pPr>
      <w:r>
        <w:rPr>
          <w:noProof/>
        </w:rPr>
        <w:drawing>
          <wp:inline distT="0" distB="0" distL="0" distR="0" wp14:anchorId="539A0EAF" wp14:editId="583234F3">
            <wp:extent cx="8406130" cy="1057275"/>
            <wp:effectExtent l="0" t="0" r="0" b="952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8406130" cy="1057275"/>
                    </a:xfrm>
                    <a:prstGeom prst="rect">
                      <a:avLst/>
                    </a:prstGeom>
                  </pic:spPr>
                </pic:pic>
              </a:graphicData>
            </a:graphic>
          </wp:inline>
        </w:drawing>
      </w:r>
    </w:p>
    <w:p w14:paraId="2A6EF7D6" w14:textId="77777777" w:rsidR="00F65700" w:rsidRDefault="00F65700" w:rsidP="00F65700">
      <w:pPr>
        <w:pStyle w:val="4"/>
        <w:spacing w:before="156" w:after="156"/>
        <w:rPr>
          <w:rFonts w:cs="Times New Roman"/>
        </w:rPr>
      </w:pPr>
      <w:r>
        <w:rPr>
          <w:rFonts w:cs="Times New Roman"/>
        </w:rPr>
        <w:t>RF Software KBA</w:t>
      </w:r>
    </w:p>
    <w:p w14:paraId="7E2684EF" w14:textId="77777777" w:rsidR="00F65700" w:rsidRDefault="00F65700" w:rsidP="00F65700">
      <w:pPr>
        <w:rPr>
          <w:rFonts w:eastAsiaTheme="majorEastAsia" w:cs="Times New Roman"/>
        </w:rPr>
      </w:pPr>
      <w:r w:rsidRPr="00E86D2A">
        <w:rPr>
          <w:rFonts w:eastAsiaTheme="majorEastAsia" w:cs="Times New Roman"/>
        </w:rPr>
        <w:t>KBA-170</w:t>
      </w:r>
      <w:r>
        <w:rPr>
          <w:rFonts w:eastAsiaTheme="majorEastAsia" w:cs="Times New Roman"/>
        </w:rPr>
        <w:t>531195943</w:t>
      </w:r>
      <w:r>
        <w:rPr>
          <w:rFonts w:eastAsiaTheme="majorEastAsia" w:cs="Times New Roman"/>
        </w:rPr>
        <w:t>包含了</w:t>
      </w:r>
      <w:r>
        <w:rPr>
          <w:rFonts w:eastAsiaTheme="majorEastAsia" w:cs="Times New Roman"/>
        </w:rPr>
        <w:t>RF Software</w:t>
      </w:r>
      <w:r>
        <w:rPr>
          <w:rFonts w:eastAsiaTheme="majorEastAsia" w:cs="Times New Roman"/>
        </w:rPr>
        <w:t>所有的</w:t>
      </w:r>
      <w:r>
        <w:rPr>
          <w:rFonts w:eastAsiaTheme="majorEastAsia" w:cs="Times New Roman"/>
        </w:rPr>
        <w:t>KBA</w:t>
      </w:r>
      <w:r>
        <w:rPr>
          <w:rFonts w:eastAsiaTheme="majorEastAsia" w:cs="Times New Roman"/>
        </w:rPr>
        <w:t>文档列表。点击文档名称右侧五角星用于收藏，可收到</w:t>
      </w:r>
      <w:r>
        <w:rPr>
          <w:rFonts w:eastAsiaTheme="majorEastAsia" w:cs="Times New Roman"/>
        </w:rPr>
        <w:t>KBA list</w:t>
      </w:r>
      <w:r>
        <w:rPr>
          <w:rFonts w:eastAsiaTheme="majorEastAsia" w:cs="Times New Roman"/>
        </w:rPr>
        <w:t>变更的邮件提醒。</w:t>
      </w:r>
    </w:p>
    <w:p w14:paraId="26C6CDDF" w14:textId="77777777" w:rsidR="00F65700" w:rsidRDefault="00F65700" w:rsidP="00F65700">
      <w:r>
        <w:rPr>
          <w:noProof/>
        </w:rPr>
        <w:drawing>
          <wp:inline distT="0" distB="0" distL="0" distR="0" wp14:anchorId="19264544" wp14:editId="6C3C0643">
            <wp:extent cx="8406130" cy="1098550"/>
            <wp:effectExtent l="0" t="0" r="0" b="635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8406130" cy="1098550"/>
                    </a:xfrm>
                    <a:prstGeom prst="rect">
                      <a:avLst/>
                    </a:prstGeom>
                  </pic:spPr>
                </pic:pic>
              </a:graphicData>
            </a:graphic>
          </wp:inline>
        </w:drawing>
      </w:r>
    </w:p>
    <w:p w14:paraId="33D4A008" w14:textId="77777777" w:rsidR="00F65700" w:rsidRDefault="00F65700" w:rsidP="00F65700">
      <w:pPr>
        <w:pStyle w:val="4"/>
        <w:spacing w:before="156" w:after="156"/>
      </w:pPr>
      <w:r>
        <w:rPr>
          <w:rFonts w:hint="eastAsia"/>
        </w:rPr>
        <w:t>最近最火的</w:t>
      </w:r>
      <w:r>
        <w:rPr>
          <w:rFonts w:hint="eastAsia"/>
        </w:rPr>
        <w:t>K</w:t>
      </w:r>
      <w:r>
        <w:t>BA</w:t>
      </w:r>
    </w:p>
    <w:p w14:paraId="7F0C1956" w14:textId="77777777" w:rsidR="00F65700" w:rsidRPr="008911C5" w:rsidRDefault="00F65700" w:rsidP="00F65700">
      <w:r>
        <w:t>在网站主页通过</w:t>
      </w:r>
      <w:r>
        <w:t>Support-&gt; Hot Items</w:t>
      </w:r>
      <w:r>
        <w:t>获取到当前访问量最多的</w:t>
      </w:r>
      <w:r>
        <w:t>KBA</w:t>
      </w:r>
      <w:r>
        <w:t>列表，或者通过如下网址来查看。</w:t>
      </w:r>
    </w:p>
    <w:p w14:paraId="0E34EE8F" w14:textId="77777777" w:rsidR="00F65700" w:rsidRDefault="00C7676F" w:rsidP="00F65700">
      <w:hyperlink r:id="rId105" w:anchor="hotItems" w:history="1">
        <w:r w:rsidR="00F65700" w:rsidRPr="00C2355F">
          <w:rPr>
            <w:rStyle w:val="ab"/>
          </w:rPr>
          <w:t>https://createpoint.qti.qualcomm.com/dashboard/#hotItems</w:t>
        </w:r>
      </w:hyperlink>
    </w:p>
    <w:p w14:paraId="1FB0903C" w14:textId="77777777" w:rsidR="00F65700" w:rsidRDefault="00F65700" w:rsidP="00F65700"/>
    <w:p w14:paraId="75DECCCA" w14:textId="77777777" w:rsidR="00F65700" w:rsidRPr="00F65700" w:rsidRDefault="00F65700" w:rsidP="00AE2CA4"/>
    <w:p w14:paraId="4DCCBBD3" w14:textId="77777777" w:rsidR="00B9447F" w:rsidRPr="007F7AA4" w:rsidRDefault="00B9447F" w:rsidP="00B9447F">
      <w:pPr>
        <w:pStyle w:val="2"/>
        <w:spacing w:before="156" w:after="156"/>
        <w:rPr>
          <w:rFonts w:cs="Times New Roman"/>
        </w:rPr>
      </w:pPr>
      <w:bookmarkStart w:id="162" w:name="_Toc87714740"/>
      <w:r w:rsidRPr="007F7AA4">
        <w:rPr>
          <w:rFonts w:cs="Times New Roman"/>
        </w:rPr>
        <w:lastRenderedPageBreak/>
        <w:t>什么是</w:t>
      </w:r>
      <w:r w:rsidRPr="007F7AA4">
        <w:rPr>
          <w:rFonts w:cs="Times New Roman"/>
        </w:rPr>
        <w:t>QShrink4</w:t>
      </w:r>
      <w:r w:rsidRPr="007F7AA4">
        <w:rPr>
          <w:rFonts w:cs="Times New Roman"/>
        </w:rPr>
        <w:t>？</w:t>
      </w:r>
      <w:bookmarkEnd w:id="162"/>
    </w:p>
    <w:p w14:paraId="424E6E9C" w14:textId="77777777" w:rsidR="00B9447F" w:rsidRPr="007F7AA4" w:rsidRDefault="00B9447F" w:rsidP="00B9447F">
      <w:pPr>
        <w:rPr>
          <w:rFonts w:eastAsiaTheme="majorEastAsia" w:cs="Times New Roman"/>
        </w:rPr>
      </w:pPr>
      <w:r w:rsidRPr="007F7AA4">
        <w:rPr>
          <w:rFonts w:eastAsiaTheme="majorEastAsia" w:cs="Times New Roman"/>
        </w:rPr>
        <w:t>shrink</w:t>
      </w:r>
      <w:r w:rsidRPr="007F7AA4">
        <w:rPr>
          <w:rFonts w:eastAsiaTheme="majorEastAsia" w:cs="Times New Roman"/>
        </w:rPr>
        <w:t>：</w:t>
      </w:r>
      <w:r w:rsidRPr="007F7AA4">
        <w:rPr>
          <w:rFonts w:eastAsiaTheme="majorEastAsia" w:cs="Times New Roman"/>
        </w:rPr>
        <w:t xml:space="preserve">v&amp;n </w:t>
      </w:r>
      <w:r w:rsidRPr="007F7AA4">
        <w:rPr>
          <w:rFonts w:eastAsiaTheme="majorEastAsia" w:cs="Times New Roman"/>
        </w:rPr>
        <w:t>缩小，收缩，缩水。</w:t>
      </w:r>
    </w:p>
    <w:p w14:paraId="55F63229" w14:textId="77777777" w:rsidR="008F3673" w:rsidRPr="007F7AA4" w:rsidRDefault="008F3673" w:rsidP="008F3673">
      <w:pPr>
        <w:rPr>
          <w:rFonts w:eastAsiaTheme="majorEastAsia" w:cs="Times New Roman"/>
        </w:rPr>
      </w:pPr>
      <w:r w:rsidRPr="007F7AA4">
        <w:rPr>
          <w:rFonts w:eastAsiaTheme="majorEastAsia" w:cs="Times New Roman"/>
        </w:rPr>
        <w:t>QShrink4</w:t>
      </w:r>
      <w:r w:rsidRPr="007F7AA4">
        <w:rPr>
          <w:rFonts w:eastAsiaTheme="majorEastAsia" w:cs="Times New Roman"/>
        </w:rPr>
        <w:t>模块扫描完整的目标代码，提取所有调试消息</w:t>
      </w:r>
      <w:r w:rsidRPr="007F7AA4">
        <w:rPr>
          <w:rFonts w:eastAsiaTheme="majorEastAsia" w:cs="Times New Roman"/>
        </w:rPr>
        <w:t>(</w:t>
      </w:r>
      <w:r w:rsidRPr="007F7AA4">
        <w:rPr>
          <w:rFonts w:eastAsiaTheme="majorEastAsia" w:cs="Times New Roman"/>
        </w:rPr>
        <w:t>调试打印</w:t>
      </w:r>
      <w:r w:rsidR="00CA7115" w:rsidRPr="007F7AA4">
        <w:rPr>
          <w:rFonts w:eastAsiaTheme="majorEastAsia" w:cs="Times New Roman"/>
        </w:rPr>
        <w:t>相关内容</w:t>
      </w:r>
      <w:r w:rsidRPr="007F7AA4">
        <w:rPr>
          <w:rFonts w:eastAsiaTheme="majorEastAsia" w:cs="Times New Roman"/>
        </w:rPr>
        <w:t>)</w:t>
      </w:r>
      <w:r w:rsidRPr="007F7AA4">
        <w:rPr>
          <w:rFonts w:eastAsiaTheme="majorEastAsia" w:cs="Times New Roman"/>
        </w:rPr>
        <w:t>字符串，创建一个哈希表</w:t>
      </w:r>
      <w:r w:rsidR="00CA7115" w:rsidRPr="007F7AA4">
        <w:rPr>
          <w:rFonts w:eastAsiaTheme="majorEastAsia" w:cs="Times New Roman"/>
        </w:rPr>
        <w:t>，并最终修改代码</w:t>
      </w:r>
      <w:r w:rsidRPr="007F7AA4">
        <w:rPr>
          <w:rFonts w:eastAsiaTheme="majorEastAsia" w:cs="Times New Roman"/>
        </w:rPr>
        <w:t>以使用新的散列值而不是字符串，以传递给</w:t>
      </w:r>
      <w:r w:rsidRPr="007F7AA4">
        <w:rPr>
          <w:rFonts w:eastAsiaTheme="majorEastAsia" w:cs="Times New Roman"/>
        </w:rPr>
        <w:t>QXDM</w:t>
      </w:r>
      <w:r w:rsidRPr="007F7AA4">
        <w:rPr>
          <w:rFonts w:eastAsiaTheme="majorEastAsia" w:cs="Times New Roman"/>
        </w:rPr>
        <w:t>或其他工具。哈希</w:t>
      </w:r>
      <w:r w:rsidR="00CA7115" w:rsidRPr="007F7AA4">
        <w:rPr>
          <w:rFonts w:eastAsiaTheme="majorEastAsia" w:cs="Times New Roman"/>
        </w:rPr>
        <w:t>值</w:t>
      </w:r>
      <w:r w:rsidRPr="007F7AA4">
        <w:rPr>
          <w:rFonts w:eastAsiaTheme="majorEastAsia" w:cs="Times New Roman"/>
        </w:rPr>
        <w:t>是根据调试字符串和文件名计算的。新添加了用于优化调试消息的宏。</w:t>
      </w:r>
    </w:p>
    <w:p w14:paraId="60EF206A" w14:textId="688F9142" w:rsidR="00B9447F" w:rsidRPr="007F7AA4" w:rsidRDefault="006364CF" w:rsidP="00B9447F">
      <w:pPr>
        <w:rPr>
          <w:rFonts w:eastAsiaTheme="majorEastAsia" w:cs="Times New Roman"/>
        </w:rPr>
      </w:pPr>
      <w:r w:rsidRPr="007F7AA4">
        <w:rPr>
          <w:rFonts w:eastAsiaTheme="majorEastAsia" w:cs="Times New Roman"/>
        </w:rPr>
        <w:t>kba-160804190932_6_what's_qshrink4.0.pdf</w:t>
      </w:r>
    </w:p>
    <w:p w14:paraId="66C4827E" w14:textId="6DDCE340" w:rsidR="00FC277F" w:rsidRPr="007F7AA4" w:rsidRDefault="00FC277F" w:rsidP="00B9447F">
      <w:pPr>
        <w:rPr>
          <w:rFonts w:eastAsiaTheme="majorEastAsia" w:cs="Times New Roman"/>
        </w:rPr>
      </w:pPr>
    </w:p>
    <w:p w14:paraId="59E51B5F" w14:textId="03A976C8" w:rsidR="00FC277F" w:rsidRPr="007F7AA4" w:rsidRDefault="006C3F0F" w:rsidP="00FC277F">
      <w:pPr>
        <w:pStyle w:val="2"/>
        <w:spacing w:before="156" w:after="156"/>
        <w:rPr>
          <w:rFonts w:cs="Times New Roman"/>
          <w:szCs w:val="21"/>
        </w:rPr>
      </w:pPr>
      <w:bookmarkStart w:id="163" w:name="_Toc34299152"/>
      <w:bookmarkStart w:id="164" w:name="_Toc87714741"/>
      <w:r w:rsidRPr="007F7AA4">
        <w:rPr>
          <w:rFonts w:cs="Times New Roman"/>
          <w:szCs w:val="21"/>
        </w:rPr>
        <w:t>高通常见</w:t>
      </w:r>
      <w:r w:rsidRPr="007F7AA4">
        <w:rPr>
          <w:rFonts w:cs="Times New Roman"/>
          <w:szCs w:val="21"/>
        </w:rPr>
        <w:t>QMI</w:t>
      </w:r>
      <w:r w:rsidRPr="007F7AA4">
        <w:rPr>
          <w:rFonts w:cs="Times New Roman"/>
          <w:szCs w:val="21"/>
        </w:rPr>
        <w:t>消息</w:t>
      </w:r>
      <w:bookmarkEnd w:id="163"/>
      <w:bookmarkEnd w:id="164"/>
    </w:p>
    <w:p w14:paraId="4DBE42F0" w14:textId="483F3469" w:rsidR="0055261A" w:rsidRPr="007F7AA4" w:rsidRDefault="0055261A" w:rsidP="0055261A">
      <w:pPr>
        <w:pStyle w:val="3"/>
        <w:spacing w:before="156" w:after="156"/>
        <w:rPr>
          <w:rFonts w:eastAsiaTheme="majorEastAsia" w:cs="Times New Roman"/>
        </w:rPr>
      </w:pPr>
      <w:bookmarkStart w:id="165" w:name="_Toc87714742"/>
      <w:r w:rsidRPr="007F7AA4">
        <w:rPr>
          <w:rFonts w:eastAsiaTheme="majorEastAsia" w:cs="Times New Roman"/>
        </w:rPr>
        <w:t>发短信：收</w:t>
      </w:r>
      <w:r w:rsidRPr="007F7AA4">
        <w:rPr>
          <w:rFonts w:eastAsiaTheme="majorEastAsia" w:cs="Times New Roman"/>
        </w:rPr>
        <w:t>/</w:t>
      </w:r>
      <w:r w:rsidRPr="007F7AA4">
        <w:rPr>
          <w:rFonts w:eastAsiaTheme="majorEastAsia" w:cs="Times New Roman"/>
        </w:rPr>
        <w:t>发</w:t>
      </w:r>
      <w:r w:rsidRPr="007F7AA4">
        <w:rPr>
          <w:rFonts w:eastAsiaTheme="majorEastAsia" w:cs="Times New Roman"/>
        </w:rPr>
        <w:t xml:space="preserve"> Pending</w:t>
      </w:r>
      <w:bookmarkEnd w:id="165"/>
    </w:p>
    <w:p w14:paraId="3BCA84EC" w14:textId="56D27540" w:rsidR="00356BD2" w:rsidRPr="007F7AA4" w:rsidRDefault="00356BD2" w:rsidP="00356BD2">
      <w:pPr>
        <w:rPr>
          <w:rFonts w:eastAsiaTheme="majorEastAsia" w:cs="Times New Roman"/>
        </w:rPr>
      </w:pPr>
      <w:r w:rsidRPr="007F7AA4">
        <w:rPr>
          <w:rFonts w:eastAsiaTheme="majorEastAsia" w:cs="Times New Roman"/>
        </w:rPr>
        <w:t>短信收发相关的</w:t>
      </w:r>
      <w:r w:rsidRPr="007F7AA4">
        <w:rPr>
          <w:rFonts w:eastAsiaTheme="majorEastAsia" w:cs="Times New Roman"/>
        </w:rPr>
        <w:t>Service ID</w:t>
      </w:r>
    </w:p>
    <w:p w14:paraId="6DCB7ABF" w14:textId="3E24C5DB" w:rsidR="00356BD2" w:rsidRPr="007F7AA4" w:rsidRDefault="00356BD2" w:rsidP="00356BD2">
      <w:pPr>
        <w:rPr>
          <w:rFonts w:eastAsiaTheme="majorEastAsia" w:cs="Times New Roman"/>
        </w:rPr>
      </w:pPr>
      <w:r w:rsidRPr="007F7AA4">
        <w:rPr>
          <w:rFonts w:eastAsiaTheme="majorEastAsia" w:cs="Times New Roman"/>
        </w:rPr>
        <w:t>ServiceId = WMS</w:t>
      </w:r>
    </w:p>
    <w:p w14:paraId="171AC99C" w14:textId="77777777" w:rsidR="0055261A" w:rsidRPr="007F7AA4" w:rsidRDefault="0055261A" w:rsidP="0055261A">
      <w:pPr>
        <w:pStyle w:val="3"/>
        <w:spacing w:before="156" w:after="156"/>
        <w:rPr>
          <w:rFonts w:eastAsiaTheme="majorEastAsia" w:cs="Times New Roman"/>
        </w:rPr>
      </w:pPr>
      <w:bookmarkStart w:id="166" w:name="_Toc87714743"/>
      <w:r w:rsidRPr="007F7AA4">
        <w:rPr>
          <w:rFonts w:eastAsiaTheme="majorEastAsia" w:cs="Times New Roman"/>
        </w:rPr>
        <w:t>开机</w:t>
      </w:r>
      <w:r w:rsidRPr="007F7AA4">
        <w:rPr>
          <w:rFonts w:eastAsiaTheme="majorEastAsia" w:cs="Times New Roman"/>
        </w:rPr>
        <w:t>/</w:t>
      </w:r>
      <w:r w:rsidRPr="007F7AA4">
        <w:rPr>
          <w:rFonts w:eastAsiaTheme="majorEastAsia" w:cs="Times New Roman"/>
        </w:rPr>
        <w:t>关机</w:t>
      </w:r>
      <w:bookmarkEnd w:id="166"/>
    </w:p>
    <w:p w14:paraId="79B516AC" w14:textId="77777777" w:rsidR="0055261A" w:rsidRPr="007F7AA4" w:rsidRDefault="0055261A" w:rsidP="0055261A">
      <w:pPr>
        <w:pStyle w:val="3"/>
        <w:spacing w:before="156" w:after="156"/>
        <w:rPr>
          <w:rFonts w:eastAsiaTheme="majorEastAsia" w:cs="Times New Roman"/>
        </w:rPr>
      </w:pPr>
      <w:bookmarkStart w:id="167" w:name="_Toc87714744"/>
      <w:r w:rsidRPr="007F7AA4">
        <w:rPr>
          <w:rFonts w:eastAsiaTheme="majorEastAsia" w:cs="Times New Roman"/>
        </w:rPr>
        <w:t>彩信：收</w:t>
      </w:r>
      <w:r w:rsidRPr="007F7AA4">
        <w:rPr>
          <w:rFonts w:eastAsiaTheme="majorEastAsia" w:cs="Times New Roman"/>
        </w:rPr>
        <w:t>/</w:t>
      </w:r>
      <w:r w:rsidRPr="007F7AA4">
        <w:rPr>
          <w:rFonts w:eastAsiaTheme="majorEastAsia" w:cs="Times New Roman"/>
        </w:rPr>
        <w:t>发</w:t>
      </w:r>
      <w:bookmarkEnd w:id="167"/>
    </w:p>
    <w:p w14:paraId="034A93F8" w14:textId="77777777" w:rsidR="00F9267E" w:rsidRDefault="00F9267E" w:rsidP="00F9267E">
      <w:pPr>
        <w:pStyle w:val="3"/>
        <w:spacing w:before="156" w:after="156"/>
        <w:rPr>
          <w:rFonts w:eastAsiaTheme="majorEastAsia" w:cs="Times New Roman"/>
        </w:rPr>
      </w:pPr>
      <w:r>
        <w:rPr>
          <w:rFonts w:eastAsiaTheme="majorEastAsia" w:cs="Times New Roman" w:hint="eastAsia"/>
        </w:rPr>
        <w:t>查看信号强度上报</w:t>
      </w:r>
    </w:p>
    <w:p w14:paraId="5F1B4AC9" w14:textId="77777777" w:rsidR="00F9267E" w:rsidRDefault="00F9267E" w:rsidP="00F9267E">
      <w:r>
        <w:rPr>
          <w:rFonts w:hint="eastAsia"/>
        </w:rPr>
        <w:t>查看各个</w:t>
      </w:r>
      <w:r>
        <w:rPr>
          <w:rFonts w:hint="eastAsia"/>
        </w:rPr>
        <w:t>RAT</w:t>
      </w:r>
      <w:r>
        <w:rPr>
          <w:rFonts w:hint="eastAsia"/>
        </w:rPr>
        <w:t>上报的测量服务小区信号强度。</w:t>
      </w:r>
    </w:p>
    <w:p w14:paraId="3510FBFB" w14:textId="77777777" w:rsidR="00F9267E" w:rsidRDefault="00F9267E" w:rsidP="00F9267E">
      <w:pPr>
        <w:pStyle w:val="4"/>
        <w:spacing w:before="156" w:after="156"/>
      </w:pPr>
      <w:r>
        <w:rPr>
          <w:rFonts w:hint="eastAsia"/>
        </w:rPr>
        <w:t>特征</w:t>
      </w:r>
    </w:p>
    <w:p w14:paraId="679F996F" w14:textId="77777777" w:rsidR="00F9267E" w:rsidRDefault="00F9267E" w:rsidP="00F9267E">
      <w:r>
        <w:t>ServiceId = NAS</w:t>
      </w:r>
      <w:r>
        <w:rPr>
          <w:rFonts w:hint="eastAsia"/>
        </w:rPr>
        <w:t>，</w:t>
      </w:r>
      <w:r>
        <w:t>MsgId = 0x0000006C</w:t>
      </w:r>
      <w:r>
        <w:rPr>
          <w:rFonts w:hint="eastAsia"/>
        </w:rPr>
        <w:t>，字符串：</w:t>
      </w:r>
      <w:r>
        <w:t>nas_sig_info_indTlvs</w:t>
      </w:r>
      <w:r>
        <w:rPr>
          <w:rFonts w:hint="eastAsia"/>
        </w:rPr>
        <w:t>。</w:t>
      </w:r>
    </w:p>
    <w:p w14:paraId="70CE1B93" w14:textId="77777777" w:rsidR="00F9267E" w:rsidRDefault="00F9267E" w:rsidP="00F9267E">
      <w:pPr>
        <w:pStyle w:val="4"/>
        <w:spacing w:before="156" w:after="156"/>
      </w:pPr>
      <w:r>
        <w:rPr>
          <w:rFonts w:hint="eastAsia"/>
        </w:rPr>
        <w:t>信号强度上报消息</w:t>
      </w:r>
    </w:p>
    <w:p w14:paraId="2E04D7F4" w14:textId="77777777" w:rsidR="00F9267E" w:rsidRDefault="00F9267E" w:rsidP="00F9267E">
      <w:r>
        <w:t>nas_sig_info_ind</w:t>
      </w:r>
    </w:p>
    <w:p w14:paraId="0ADD87BB" w14:textId="77777777" w:rsidR="00F9267E" w:rsidRDefault="00F9267E" w:rsidP="00F9267E">
      <w:r>
        <w:rPr>
          <w:rFonts w:hint="eastAsia"/>
        </w:rPr>
        <w:t>示例：</w:t>
      </w:r>
    </w:p>
    <w:tbl>
      <w:tblPr>
        <w:tblStyle w:val="a7"/>
        <w:tblW w:w="0" w:type="auto"/>
        <w:tblLook w:val="04A0" w:firstRow="1" w:lastRow="0" w:firstColumn="1" w:lastColumn="0" w:noHBand="0" w:noVBand="1"/>
      </w:tblPr>
      <w:tblGrid>
        <w:gridCol w:w="13454"/>
      </w:tblGrid>
      <w:tr w:rsidR="00F9267E" w14:paraId="65CA0082" w14:textId="77777777" w:rsidTr="00F9267E">
        <w:tc>
          <w:tcPr>
            <w:tcW w:w="13454" w:type="dxa"/>
          </w:tcPr>
          <w:p w14:paraId="6FACCD79" w14:textId="77777777" w:rsidR="00F9267E" w:rsidRPr="00C82840" w:rsidRDefault="00F9267E" w:rsidP="00F9267E">
            <w:r w:rsidRPr="00C82840">
              <w:t>02:46:37.848513 [0x1544] QMI_MCS_QCSI_PKT</w:t>
            </w:r>
          </w:p>
          <w:p w14:paraId="5353922B" w14:textId="77777777" w:rsidR="00F9267E" w:rsidRPr="00C82840" w:rsidRDefault="00F9267E" w:rsidP="00F9267E">
            <w:r w:rsidRPr="00C82840">
              <w:t>packetVersion = 2</w:t>
            </w:r>
          </w:p>
          <w:p w14:paraId="481B5529" w14:textId="77777777" w:rsidR="00F9267E" w:rsidRPr="00C82840" w:rsidRDefault="00F9267E" w:rsidP="00F9267E">
            <w:r w:rsidRPr="00C82840">
              <w:t>MsgType = Indication</w:t>
            </w:r>
          </w:p>
          <w:p w14:paraId="5B9EE20E" w14:textId="77777777" w:rsidR="00F9267E" w:rsidRPr="00C82840" w:rsidRDefault="00F9267E" w:rsidP="00F9267E">
            <w:r w:rsidRPr="00C82840">
              <w:t>Counter = 78</w:t>
            </w:r>
          </w:p>
          <w:p w14:paraId="79531CF5" w14:textId="77777777" w:rsidR="00F9267E" w:rsidRPr="00C82840" w:rsidRDefault="00F9267E" w:rsidP="00F9267E">
            <w:r w:rsidRPr="00C82840">
              <w:t>ServiceId = NAS</w:t>
            </w:r>
          </w:p>
          <w:p w14:paraId="048AD619" w14:textId="77777777" w:rsidR="00F9267E" w:rsidRPr="00C82840" w:rsidRDefault="00F9267E" w:rsidP="00F9267E">
            <w:r w:rsidRPr="00C82840">
              <w:t>MajorRev = 1</w:t>
            </w:r>
          </w:p>
          <w:p w14:paraId="5D44308E" w14:textId="77777777" w:rsidR="00F9267E" w:rsidRPr="00C82840" w:rsidRDefault="00F9267E" w:rsidP="00F9267E">
            <w:r w:rsidRPr="00C82840">
              <w:t>MinorRev = 343</w:t>
            </w:r>
          </w:p>
          <w:p w14:paraId="1C07AFA0" w14:textId="77777777" w:rsidR="00F9267E" w:rsidRPr="00C82840" w:rsidRDefault="00F9267E" w:rsidP="00F9267E">
            <w:r w:rsidRPr="00C82840">
              <w:t>ConHandle = 0x00000016</w:t>
            </w:r>
          </w:p>
          <w:p w14:paraId="6DE94026" w14:textId="77777777" w:rsidR="00F9267E" w:rsidRPr="00C82840" w:rsidRDefault="00F9267E" w:rsidP="00F9267E">
            <w:r w:rsidRPr="00C82840">
              <w:t>MsgId = 0x00000051</w:t>
            </w:r>
          </w:p>
          <w:p w14:paraId="284EE665" w14:textId="77777777" w:rsidR="00F9267E" w:rsidRPr="00C82840" w:rsidRDefault="00F9267E" w:rsidP="00F9267E">
            <w:r w:rsidRPr="00C82840">
              <w:t>QmiLength = 12</w:t>
            </w:r>
          </w:p>
          <w:p w14:paraId="75E97C71" w14:textId="77777777" w:rsidR="00F9267E" w:rsidRPr="00C82840" w:rsidRDefault="00F9267E" w:rsidP="00F9267E">
            <w:r w:rsidRPr="00C82840">
              <w:t>Service_NAS {</w:t>
            </w:r>
          </w:p>
          <w:p w14:paraId="1957ED65" w14:textId="77777777" w:rsidR="00F9267E" w:rsidRPr="00C82840" w:rsidRDefault="00F9267E" w:rsidP="00F9267E">
            <w:r w:rsidRPr="00C82840">
              <w:t>ServiceNASV1 {</w:t>
            </w:r>
          </w:p>
          <w:p w14:paraId="5D3AF65C" w14:textId="77777777" w:rsidR="00F9267E" w:rsidRPr="00C82840" w:rsidRDefault="00F9267E" w:rsidP="00F9267E">
            <w:r w:rsidRPr="00C82840">
              <w:t>nas_sig_info {</w:t>
            </w:r>
          </w:p>
          <w:p w14:paraId="3A0A09E1" w14:textId="77777777" w:rsidR="00F9267E" w:rsidRPr="00C82840" w:rsidRDefault="00F9267E" w:rsidP="00F9267E">
            <w:r w:rsidRPr="00C82840">
              <w:t>nas_sig_info_indTlvs[0] {</w:t>
            </w:r>
          </w:p>
          <w:p w14:paraId="2E29CA24" w14:textId="77777777" w:rsidR="00F9267E" w:rsidRPr="00C82840" w:rsidRDefault="00F9267E" w:rsidP="00F9267E">
            <w:r w:rsidRPr="00C82840">
              <w:t>Type = 0x17</w:t>
            </w:r>
          </w:p>
          <w:p w14:paraId="143C92E9" w14:textId="77777777" w:rsidR="00F9267E" w:rsidRPr="00C82840" w:rsidRDefault="00F9267E" w:rsidP="00F9267E">
            <w:r w:rsidRPr="00C82840">
              <w:t>Length = 4</w:t>
            </w:r>
          </w:p>
          <w:p w14:paraId="72DCA139" w14:textId="77777777" w:rsidR="00F9267E" w:rsidRPr="00C82840" w:rsidRDefault="00F9267E" w:rsidP="00F9267E">
            <w:pPr>
              <w:rPr>
                <w:highlight w:val="yellow"/>
              </w:rPr>
            </w:pPr>
            <w:r w:rsidRPr="00C82840">
              <w:rPr>
                <w:highlight w:val="yellow"/>
              </w:rPr>
              <w:t>nr5g_sig_info {</w:t>
            </w:r>
          </w:p>
          <w:p w14:paraId="15220AD6" w14:textId="77777777" w:rsidR="00F9267E" w:rsidRPr="00C82840" w:rsidRDefault="00F9267E" w:rsidP="00F9267E">
            <w:r w:rsidRPr="00C82840">
              <w:rPr>
                <w:highlight w:val="yellow"/>
              </w:rPr>
              <w:t>rsrp = -74</w:t>
            </w:r>
          </w:p>
          <w:p w14:paraId="5606626C" w14:textId="77777777" w:rsidR="00F9267E" w:rsidRPr="00C82840" w:rsidRDefault="00F9267E" w:rsidP="00F9267E">
            <w:r w:rsidRPr="00C82840">
              <w:t>snr = -32768</w:t>
            </w:r>
            <w:r>
              <w:t xml:space="preserve">  // </w:t>
            </w:r>
            <w:r>
              <w:rPr>
                <w:rFonts w:hint="eastAsia"/>
              </w:rPr>
              <w:t>无效值</w:t>
            </w:r>
          </w:p>
          <w:p w14:paraId="4DFAA94B" w14:textId="77777777" w:rsidR="00F9267E" w:rsidRPr="00C82840" w:rsidRDefault="00F9267E" w:rsidP="00F9267E">
            <w:r w:rsidRPr="00C82840">
              <w:t>}</w:t>
            </w:r>
          </w:p>
          <w:p w14:paraId="243D76D8" w14:textId="77777777" w:rsidR="00F9267E" w:rsidRPr="00C82840" w:rsidRDefault="00F9267E" w:rsidP="00F9267E">
            <w:r w:rsidRPr="00C82840">
              <w:t>}</w:t>
            </w:r>
          </w:p>
          <w:p w14:paraId="6504F2B7" w14:textId="77777777" w:rsidR="00F9267E" w:rsidRPr="00C82840" w:rsidRDefault="00F9267E" w:rsidP="00F9267E">
            <w:r w:rsidRPr="00C82840">
              <w:t>nas_sig_info_indTlvs[1] {</w:t>
            </w:r>
          </w:p>
          <w:p w14:paraId="09E043CE" w14:textId="77777777" w:rsidR="00F9267E" w:rsidRPr="00C82840" w:rsidRDefault="00F9267E" w:rsidP="00F9267E">
            <w:r w:rsidRPr="00C82840">
              <w:t>Type = 0x18</w:t>
            </w:r>
          </w:p>
          <w:p w14:paraId="7B95E9D5" w14:textId="77777777" w:rsidR="00F9267E" w:rsidRPr="00C82840" w:rsidRDefault="00F9267E" w:rsidP="00F9267E">
            <w:r w:rsidRPr="00C82840">
              <w:t>Length = 2</w:t>
            </w:r>
          </w:p>
          <w:p w14:paraId="413892D4" w14:textId="77777777" w:rsidR="00F9267E" w:rsidRPr="00C82840" w:rsidRDefault="00F9267E" w:rsidP="00F9267E">
            <w:pPr>
              <w:rPr>
                <w:highlight w:val="yellow"/>
              </w:rPr>
            </w:pPr>
            <w:r w:rsidRPr="00C82840">
              <w:rPr>
                <w:highlight w:val="yellow"/>
              </w:rPr>
              <w:t>nr5g_rsrq {</w:t>
            </w:r>
          </w:p>
          <w:p w14:paraId="3265B1FF" w14:textId="77777777" w:rsidR="00F9267E" w:rsidRPr="00C82840" w:rsidRDefault="00F9267E" w:rsidP="00F9267E">
            <w:r w:rsidRPr="00C82840">
              <w:rPr>
                <w:highlight w:val="yellow"/>
              </w:rPr>
              <w:t>nr5g_rsrq = -11</w:t>
            </w:r>
          </w:p>
          <w:p w14:paraId="026A5B75" w14:textId="77777777" w:rsidR="00F9267E" w:rsidRPr="00C82840" w:rsidRDefault="00F9267E" w:rsidP="00F9267E">
            <w:r w:rsidRPr="00C82840">
              <w:t>}</w:t>
            </w:r>
          </w:p>
          <w:p w14:paraId="4543467C" w14:textId="77777777" w:rsidR="00F9267E" w:rsidRPr="00C82840" w:rsidRDefault="00F9267E" w:rsidP="00F9267E">
            <w:r w:rsidRPr="00C82840">
              <w:t>}</w:t>
            </w:r>
          </w:p>
          <w:p w14:paraId="40F3D89E" w14:textId="77777777" w:rsidR="00F9267E" w:rsidRDefault="00F9267E" w:rsidP="00F9267E">
            <w:r w:rsidRPr="00C82840">
              <w:t>}</w:t>
            </w:r>
          </w:p>
        </w:tc>
      </w:tr>
    </w:tbl>
    <w:p w14:paraId="118276A3" w14:textId="77777777" w:rsidR="00F9267E" w:rsidRDefault="00F9267E" w:rsidP="00F9267E">
      <w:pPr>
        <w:pStyle w:val="4"/>
        <w:spacing w:before="156" w:after="156"/>
      </w:pPr>
      <w:r>
        <w:rPr>
          <w:rFonts w:hint="eastAsia"/>
        </w:rPr>
        <w:t>设置信号强度的上报频率</w:t>
      </w:r>
    </w:p>
    <w:p w14:paraId="550E04E9" w14:textId="77777777" w:rsidR="00F9267E" w:rsidRDefault="00F9267E" w:rsidP="00F9267E">
      <w:r>
        <w:t>nas_config_sig_info2_req</w:t>
      </w:r>
    </w:p>
    <w:p w14:paraId="15DF333E" w14:textId="77777777" w:rsidR="00F9267E" w:rsidRDefault="00F9267E" w:rsidP="00F9267E">
      <w:r>
        <w:rPr>
          <w:rFonts w:hint="eastAsia"/>
        </w:rPr>
        <w:t>示例：</w:t>
      </w:r>
    </w:p>
    <w:tbl>
      <w:tblPr>
        <w:tblStyle w:val="a7"/>
        <w:tblW w:w="0" w:type="auto"/>
        <w:tblLook w:val="04A0" w:firstRow="1" w:lastRow="0" w:firstColumn="1" w:lastColumn="0" w:noHBand="0" w:noVBand="1"/>
      </w:tblPr>
      <w:tblGrid>
        <w:gridCol w:w="13454"/>
      </w:tblGrid>
      <w:tr w:rsidR="00F9267E" w14:paraId="1376275C" w14:textId="77777777" w:rsidTr="00F9267E">
        <w:tc>
          <w:tcPr>
            <w:tcW w:w="13454" w:type="dxa"/>
          </w:tcPr>
          <w:p w14:paraId="2EBD87C6" w14:textId="77777777" w:rsidR="00F9267E" w:rsidRPr="0007097B" w:rsidRDefault="00F9267E" w:rsidP="00F9267E">
            <w:r w:rsidRPr="0007097B">
              <w:t>02:47:36.177114 [0x1544] QMI_MCS_QCSI_PKT</w:t>
            </w:r>
          </w:p>
          <w:p w14:paraId="380E7DE3" w14:textId="77777777" w:rsidR="00F9267E" w:rsidRPr="0007097B" w:rsidRDefault="00F9267E" w:rsidP="00F9267E">
            <w:r w:rsidRPr="0007097B">
              <w:t>packetVersion = 2</w:t>
            </w:r>
          </w:p>
          <w:p w14:paraId="1F0047D5" w14:textId="77777777" w:rsidR="00F9267E" w:rsidRPr="0007097B" w:rsidRDefault="00F9267E" w:rsidP="00F9267E">
            <w:r w:rsidRPr="0007097B">
              <w:t>MsgType = Request</w:t>
            </w:r>
          </w:p>
          <w:p w14:paraId="68D06C1A" w14:textId="77777777" w:rsidR="00F9267E" w:rsidRPr="0007097B" w:rsidRDefault="00F9267E" w:rsidP="00F9267E">
            <w:r w:rsidRPr="0007097B">
              <w:t>Counter = 545</w:t>
            </w:r>
          </w:p>
          <w:p w14:paraId="1ED0045A" w14:textId="77777777" w:rsidR="00F9267E" w:rsidRPr="0007097B" w:rsidRDefault="00F9267E" w:rsidP="00F9267E">
            <w:r w:rsidRPr="0007097B">
              <w:t>ServiceId = NAS</w:t>
            </w:r>
          </w:p>
          <w:p w14:paraId="2D43C18B" w14:textId="77777777" w:rsidR="00F9267E" w:rsidRPr="0007097B" w:rsidRDefault="00F9267E" w:rsidP="00F9267E">
            <w:r w:rsidRPr="0007097B">
              <w:t>MajorRev = 1</w:t>
            </w:r>
          </w:p>
          <w:p w14:paraId="1B64CAF7" w14:textId="77777777" w:rsidR="00F9267E" w:rsidRPr="0007097B" w:rsidRDefault="00F9267E" w:rsidP="00F9267E">
            <w:r w:rsidRPr="0007097B">
              <w:t>MinorRev = 343</w:t>
            </w:r>
          </w:p>
          <w:p w14:paraId="04CB1491" w14:textId="77777777" w:rsidR="00F9267E" w:rsidRPr="0007097B" w:rsidRDefault="00F9267E" w:rsidP="00F9267E">
            <w:r w:rsidRPr="0007097B">
              <w:t>ConHandle = 0x00000016</w:t>
            </w:r>
          </w:p>
          <w:p w14:paraId="7DE09FF1" w14:textId="77777777" w:rsidR="00F9267E" w:rsidRPr="0007097B" w:rsidRDefault="00F9267E" w:rsidP="00F9267E">
            <w:r w:rsidRPr="0007097B">
              <w:lastRenderedPageBreak/>
              <w:t>MsgId = 0x0000006C</w:t>
            </w:r>
          </w:p>
          <w:p w14:paraId="2D64D344" w14:textId="77777777" w:rsidR="00F9267E" w:rsidRPr="0007097B" w:rsidRDefault="00F9267E" w:rsidP="00F9267E">
            <w:r w:rsidRPr="0007097B">
              <w:t>QmiLength = 10</w:t>
            </w:r>
          </w:p>
          <w:p w14:paraId="1009B524" w14:textId="77777777" w:rsidR="00F9267E" w:rsidRPr="0007097B" w:rsidRDefault="00F9267E" w:rsidP="00F9267E">
            <w:r w:rsidRPr="0007097B">
              <w:t>Service_NAS {</w:t>
            </w:r>
          </w:p>
          <w:p w14:paraId="5F76ECF5" w14:textId="77777777" w:rsidR="00F9267E" w:rsidRPr="0007097B" w:rsidRDefault="00F9267E" w:rsidP="00F9267E">
            <w:r w:rsidRPr="0007097B">
              <w:t>ServiceNASV1 {</w:t>
            </w:r>
          </w:p>
          <w:p w14:paraId="706D6CC2" w14:textId="77777777" w:rsidR="00F9267E" w:rsidRPr="0007097B" w:rsidRDefault="00F9267E" w:rsidP="00F9267E">
            <w:r w:rsidRPr="0007097B">
              <w:t>nas_config_sig_info2 {</w:t>
            </w:r>
          </w:p>
          <w:p w14:paraId="30F2550D" w14:textId="77777777" w:rsidR="00F9267E" w:rsidRPr="0007097B" w:rsidRDefault="00F9267E" w:rsidP="00F9267E">
            <w:r w:rsidRPr="0007097B">
              <w:t>nas_config_sig_info2_reqTlvs[0] {</w:t>
            </w:r>
          </w:p>
          <w:p w14:paraId="5BB58FE4" w14:textId="77777777" w:rsidR="00F9267E" w:rsidRPr="0007097B" w:rsidRDefault="00F9267E" w:rsidP="00F9267E">
            <w:r w:rsidRPr="0007097B">
              <w:t>Type = 0x27</w:t>
            </w:r>
          </w:p>
          <w:p w14:paraId="5F5DF232" w14:textId="77777777" w:rsidR="00F9267E" w:rsidRPr="0007097B" w:rsidRDefault="00F9267E" w:rsidP="00F9267E">
            <w:r w:rsidRPr="0007097B">
              <w:t>Length = 2</w:t>
            </w:r>
          </w:p>
          <w:p w14:paraId="3221563C" w14:textId="77777777" w:rsidR="00F9267E" w:rsidRPr="0007097B" w:rsidRDefault="00F9267E" w:rsidP="00F9267E">
            <w:r w:rsidRPr="0007097B">
              <w:t>lte_rsrq_delta {</w:t>
            </w:r>
          </w:p>
          <w:p w14:paraId="43F60F1E" w14:textId="77777777" w:rsidR="00F9267E" w:rsidRPr="0007097B" w:rsidRDefault="00F9267E" w:rsidP="00F9267E">
            <w:r w:rsidRPr="0007097B">
              <w:t>lte_rsrq_delta = 65535</w:t>
            </w:r>
          </w:p>
          <w:p w14:paraId="51AECB23" w14:textId="77777777" w:rsidR="00F9267E" w:rsidRPr="0007097B" w:rsidRDefault="00F9267E" w:rsidP="00F9267E">
            <w:r w:rsidRPr="0007097B">
              <w:t>}</w:t>
            </w:r>
          </w:p>
          <w:p w14:paraId="39B3E45E" w14:textId="77777777" w:rsidR="00F9267E" w:rsidRPr="0007097B" w:rsidRDefault="00F9267E" w:rsidP="00F9267E">
            <w:r w:rsidRPr="0007097B">
              <w:t>}</w:t>
            </w:r>
          </w:p>
          <w:p w14:paraId="454CBE25" w14:textId="77777777" w:rsidR="00F9267E" w:rsidRPr="0007097B" w:rsidRDefault="00F9267E" w:rsidP="00F9267E">
            <w:r w:rsidRPr="0007097B">
              <w:t>nas_config_sig_info2_reqTlvs[1] {</w:t>
            </w:r>
          </w:p>
          <w:p w14:paraId="2C275CAC" w14:textId="77777777" w:rsidR="00F9267E" w:rsidRPr="0007097B" w:rsidRDefault="00F9267E" w:rsidP="00F9267E">
            <w:r w:rsidRPr="0007097B">
              <w:t>Type = 0x2A</w:t>
            </w:r>
          </w:p>
          <w:p w14:paraId="7D1AF40B" w14:textId="77777777" w:rsidR="00F9267E" w:rsidRPr="0007097B" w:rsidRDefault="00F9267E" w:rsidP="00F9267E">
            <w:r w:rsidRPr="0007097B">
              <w:t>Length = 2</w:t>
            </w:r>
          </w:p>
          <w:p w14:paraId="0E1147BB" w14:textId="77777777" w:rsidR="00F9267E" w:rsidRPr="0007097B" w:rsidRDefault="00F9267E" w:rsidP="00F9267E">
            <w:r w:rsidRPr="0007097B">
              <w:t>lte_sig_rpt_config {</w:t>
            </w:r>
          </w:p>
          <w:p w14:paraId="47F97C9E" w14:textId="77777777" w:rsidR="00F9267E" w:rsidRPr="0007097B" w:rsidRDefault="00F9267E" w:rsidP="00F9267E">
            <w:pPr>
              <w:rPr>
                <w:highlight w:val="yellow"/>
              </w:rPr>
            </w:pPr>
            <w:r w:rsidRPr="0007097B">
              <w:rPr>
                <w:highlight w:val="yellow"/>
              </w:rPr>
              <w:t>rpt_rate = NAS_LTE_SIG_RPT_RATE_3_SEC</w:t>
            </w:r>
            <w:r>
              <w:rPr>
                <w:highlight w:val="yellow"/>
              </w:rPr>
              <w:t xml:space="preserve">  // </w:t>
            </w:r>
            <w:r>
              <w:rPr>
                <w:rFonts w:hint="eastAsia"/>
                <w:highlight w:val="yellow"/>
              </w:rPr>
              <w:t>Report</w:t>
            </w:r>
            <w:r>
              <w:rPr>
                <w:highlight w:val="yellow"/>
              </w:rPr>
              <w:t xml:space="preserve"> Rate</w:t>
            </w:r>
            <w:r>
              <w:rPr>
                <w:rFonts w:hint="eastAsia"/>
                <w:highlight w:val="yellow"/>
              </w:rPr>
              <w:t>上报的速率</w:t>
            </w:r>
          </w:p>
          <w:p w14:paraId="492E8F44" w14:textId="77777777" w:rsidR="00F9267E" w:rsidRPr="0007097B" w:rsidRDefault="00F9267E" w:rsidP="00F9267E">
            <w:r w:rsidRPr="0007097B">
              <w:rPr>
                <w:highlight w:val="yellow"/>
              </w:rPr>
              <w:t>avg_period = NAS_LTE_SIG_AVG_PRD_5_SEC</w:t>
            </w:r>
            <w:r>
              <w:t xml:space="preserve">  // </w:t>
            </w:r>
            <w:r>
              <w:rPr>
                <w:rFonts w:hint="eastAsia"/>
              </w:rPr>
              <w:t>平均周期</w:t>
            </w:r>
          </w:p>
          <w:p w14:paraId="1A3B03B0" w14:textId="77777777" w:rsidR="00F9267E" w:rsidRPr="0007097B" w:rsidRDefault="00F9267E" w:rsidP="00F9267E">
            <w:r w:rsidRPr="0007097B">
              <w:t>}</w:t>
            </w:r>
          </w:p>
          <w:p w14:paraId="65094490" w14:textId="77777777" w:rsidR="00F9267E" w:rsidRPr="0007097B" w:rsidRDefault="00F9267E" w:rsidP="00F9267E">
            <w:r w:rsidRPr="0007097B">
              <w:t>}</w:t>
            </w:r>
          </w:p>
          <w:p w14:paraId="2F98290C" w14:textId="77777777" w:rsidR="00F9267E" w:rsidRPr="0007097B" w:rsidRDefault="00F9267E" w:rsidP="00F9267E">
            <w:r w:rsidRPr="0007097B">
              <w:t>}</w:t>
            </w:r>
          </w:p>
          <w:p w14:paraId="7B6B77F0" w14:textId="77777777" w:rsidR="00F9267E" w:rsidRPr="0007097B" w:rsidRDefault="00F9267E" w:rsidP="00F9267E">
            <w:r w:rsidRPr="0007097B">
              <w:t>}</w:t>
            </w:r>
          </w:p>
          <w:p w14:paraId="64E5366F" w14:textId="77777777" w:rsidR="00F9267E" w:rsidRPr="0007097B" w:rsidRDefault="00F9267E" w:rsidP="00F9267E">
            <w:r w:rsidRPr="0007097B">
              <w:t>}</w:t>
            </w:r>
          </w:p>
          <w:p w14:paraId="48663117" w14:textId="77777777" w:rsidR="00F9267E" w:rsidRDefault="00F9267E" w:rsidP="00F9267E"/>
        </w:tc>
      </w:tr>
    </w:tbl>
    <w:p w14:paraId="173E9BE5" w14:textId="77777777" w:rsidR="0055261A" w:rsidRPr="007F7AA4" w:rsidRDefault="0055261A" w:rsidP="0055261A">
      <w:pPr>
        <w:rPr>
          <w:rFonts w:eastAsiaTheme="majorEastAsia" w:cs="Times New Roman"/>
        </w:rPr>
      </w:pPr>
    </w:p>
    <w:p w14:paraId="4557E700" w14:textId="0650AEE0" w:rsidR="00FC277F" w:rsidRPr="007F7AA4" w:rsidRDefault="00FC277F" w:rsidP="00FC277F">
      <w:pPr>
        <w:pStyle w:val="3"/>
        <w:spacing w:before="156" w:after="156"/>
        <w:rPr>
          <w:rFonts w:eastAsiaTheme="majorEastAsia" w:cs="Times New Roman"/>
        </w:rPr>
      </w:pPr>
      <w:bookmarkStart w:id="168" w:name="_Toc34299153"/>
      <w:bookmarkStart w:id="169" w:name="_Toc87714745"/>
      <w:r w:rsidRPr="007F7AA4">
        <w:rPr>
          <w:rFonts w:eastAsiaTheme="majorEastAsia" w:cs="Times New Roman"/>
        </w:rPr>
        <w:t>拨打电话</w:t>
      </w:r>
      <w:bookmarkEnd w:id="168"/>
      <w:r w:rsidRPr="007F7AA4">
        <w:rPr>
          <w:rFonts w:eastAsiaTheme="majorEastAsia" w:cs="Times New Roman"/>
        </w:rPr>
        <w:t xml:space="preserve"> </w:t>
      </w:r>
      <w:r w:rsidRPr="007F7AA4">
        <w:rPr>
          <w:rFonts w:eastAsiaTheme="majorEastAsia" w:cs="Times New Roman"/>
          <w:szCs w:val="28"/>
        </w:rPr>
        <w:t>voice_dial_call</w:t>
      </w:r>
      <w:bookmarkEnd w:id="169"/>
    </w:p>
    <w:p w14:paraId="5845BC85" w14:textId="60750ACE" w:rsidR="00FC277F" w:rsidRPr="007F7AA4" w:rsidRDefault="00FC277F" w:rsidP="00FC277F">
      <w:pPr>
        <w:rPr>
          <w:rFonts w:eastAsiaTheme="majorEastAsia" w:cs="Times New Roman"/>
        </w:rPr>
      </w:pPr>
      <w:r w:rsidRPr="007F7AA4">
        <w:rPr>
          <w:rFonts w:eastAsiaTheme="majorEastAsia" w:cs="Times New Roman"/>
        </w:rPr>
        <w:t>拨号，呼出电话。</w:t>
      </w:r>
      <w:r w:rsidR="00137075" w:rsidRPr="007F7AA4">
        <w:rPr>
          <w:rFonts w:eastAsiaTheme="majorEastAsia" w:cs="Times New Roman"/>
        </w:rPr>
        <w:t>QMI</w:t>
      </w:r>
      <w:r w:rsidR="00137075" w:rsidRPr="007F7AA4">
        <w:rPr>
          <w:rFonts w:eastAsiaTheme="majorEastAsia" w:cs="Times New Roman"/>
        </w:rPr>
        <w:t>消息中过滤</w:t>
      </w:r>
      <w:r w:rsidR="00137075" w:rsidRPr="007F7AA4">
        <w:rPr>
          <w:rFonts w:eastAsiaTheme="majorEastAsia" w:cs="Times New Roman"/>
        </w:rPr>
        <w:t>“</w:t>
      </w:r>
      <w:r w:rsidR="00137075" w:rsidRPr="007F7AA4">
        <w:rPr>
          <w:rFonts w:eastAsiaTheme="majorEastAsia" w:cs="Times New Roman"/>
          <w:szCs w:val="28"/>
        </w:rPr>
        <w:t>voice_dial_call</w:t>
      </w:r>
      <w:r w:rsidR="00137075" w:rsidRPr="007F7AA4">
        <w:rPr>
          <w:rFonts w:eastAsiaTheme="majorEastAsia" w:cs="Times New Roman"/>
        </w:rPr>
        <w:t>”</w:t>
      </w:r>
      <w:r w:rsidR="00137075" w:rsidRPr="007F7AA4">
        <w:rPr>
          <w:rFonts w:eastAsiaTheme="majorEastAsia" w:cs="Times New Roman"/>
        </w:rPr>
        <w:t>字符串可快速定位到所有呼叫相关的</w:t>
      </w:r>
      <w:r w:rsidR="00137075" w:rsidRPr="007F7AA4">
        <w:rPr>
          <w:rFonts w:eastAsiaTheme="majorEastAsia" w:cs="Times New Roman"/>
        </w:rPr>
        <w:t>Log</w:t>
      </w:r>
      <w:r w:rsidR="00137075" w:rsidRPr="007F7AA4">
        <w:rPr>
          <w:rFonts w:eastAsiaTheme="majorEastAsia" w:cs="Times New Roman"/>
        </w:rPr>
        <w:t>时间点，方便快速定位呼叫类问题。</w:t>
      </w:r>
    </w:p>
    <w:p w14:paraId="065E2C23" w14:textId="77777777" w:rsidR="00FC277F" w:rsidRPr="007F7AA4" w:rsidRDefault="00FC277F" w:rsidP="00F5332C">
      <w:pPr>
        <w:pStyle w:val="4"/>
        <w:spacing w:before="156" w:after="156"/>
        <w:rPr>
          <w:rFonts w:cs="Times New Roman"/>
        </w:rPr>
      </w:pPr>
      <w:r w:rsidRPr="007F7AA4">
        <w:rPr>
          <w:rFonts w:cs="Times New Roman"/>
        </w:rPr>
        <w:t>特征</w:t>
      </w:r>
    </w:p>
    <w:p w14:paraId="65CFEAD1" w14:textId="77777777" w:rsidR="00FC277F" w:rsidRPr="007F7AA4" w:rsidRDefault="00FC277F" w:rsidP="00FC277F">
      <w:pPr>
        <w:spacing w:line="300" w:lineRule="auto"/>
        <w:rPr>
          <w:rFonts w:eastAsiaTheme="majorEastAsia" w:cs="Times New Roman"/>
          <w:szCs w:val="21"/>
        </w:rPr>
      </w:pPr>
      <w:r w:rsidRPr="007F7AA4">
        <w:rPr>
          <w:rFonts w:eastAsiaTheme="majorEastAsia" w:cs="Times New Roman"/>
          <w:szCs w:val="21"/>
        </w:rPr>
        <w:t>ServiceId = 9</w:t>
      </w:r>
      <w:r w:rsidRPr="007F7AA4">
        <w:rPr>
          <w:rFonts w:eastAsiaTheme="majorEastAsia" w:cs="Times New Roman"/>
          <w:szCs w:val="21"/>
        </w:rPr>
        <w:t>，</w:t>
      </w:r>
      <w:r w:rsidRPr="007F7AA4">
        <w:rPr>
          <w:rFonts w:eastAsiaTheme="majorEastAsia" w:cs="Times New Roman"/>
          <w:szCs w:val="21"/>
        </w:rPr>
        <w:t>MsgId = 0x00000020</w:t>
      </w:r>
      <w:r w:rsidRPr="007F7AA4">
        <w:rPr>
          <w:rFonts w:eastAsiaTheme="majorEastAsia" w:cs="Times New Roman"/>
          <w:szCs w:val="21"/>
        </w:rPr>
        <w:t>，字符串：</w:t>
      </w:r>
      <w:r w:rsidRPr="007F7AA4">
        <w:rPr>
          <w:rFonts w:eastAsiaTheme="majorEastAsia" w:cs="Times New Roman"/>
          <w:szCs w:val="21"/>
        </w:rPr>
        <w:t>voice_dial_call</w:t>
      </w:r>
    </w:p>
    <w:p w14:paraId="7470454A" w14:textId="6A859EFC" w:rsidR="00FC277F" w:rsidRPr="007F7AA4" w:rsidRDefault="00FC277F" w:rsidP="00F5332C">
      <w:pPr>
        <w:pStyle w:val="4"/>
        <w:spacing w:before="156" w:after="156"/>
        <w:rPr>
          <w:rFonts w:cs="Times New Roman"/>
        </w:rPr>
      </w:pPr>
      <w:r w:rsidRPr="007F7AA4">
        <w:rPr>
          <w:rFonts w:cs="Times New Roman"/>
        </w:rPr>
        <w:t>参数说明</w:t>
      </w:r>
    </w:p>
    <w:p w14:paraId="121F2145" w14:textId="49EECD09" w:rsidR="00FC277F" w:rsidRPr="007F7AA4" w:rsidRDefault="00FC277F" w:rsidP="00FC277F">
      <w:pPr>
        <w:rPr>
          <w:rFonts w:eastAsiaTheme="majorEastAsia" w:cs="Times New Roman"/>
          <w:b/>
        </w:rPr>
      </w:pPr>
      <w:r w:rsidRPr="007F7AA4">
        <w:rPr>
          <w:rFonts w:eastAsiaTheme="majorEastAsia" w:cs="Times New Roman"/>
          <w:b/>
        </w:rPr>
        <w:t>call_type</w:t>
      </w:r>
      <w:r w:rsidR="0084466E" w:rsidRPr="007F7AA4">
        <w:rPr>
          <w:rFonts w:eastAsiaTheme="majorEastAsia" w:cs="Times New Roman"/>
          <w:b/>
        </w:rPr>
        <w:t>枚举及说明</w:t>
      </w:r>
    </w:p>
    <w:tbl>
      <w:tblPr>
        <w:tblStyle w:val="a7"/>
        <w:tblW w:w="0" w:type="auto"/>
        <w:tblLook w:val="04A0" w:firstRow="1" w:lastRow="0" w:firstColumn="1" w:lastColumn="0" w:noHBand="0" w:noVBand="1"/>
      </w:tblPr>
      <w:tblGrid>
        <w:gridCol w:w="13454"/>
      </w:tblGrid>
      <w:tr w:rsidR="00043A17" w:rsidRPr="007F7AA4" w14:paraId="4C649B09" w14:textId="77777777" w:rsidTr="00043A17">
        <w:tc>
          <w:tcPr>
            <w:tcW w:w="13454" w:type="dxa"/>
          </w:tcPr>
          <w:p w14:paraId="5B4808E5" w14:textId="77777777" w:rsidR="00043A17" w:rsidRPr="007F7AA4" w:rsidRDefault="00043A17" w:rsidP="00043A17">
            <w:pPr>
              <w:rPr>
                <w:rFonts w:eastAsiaTheme="majorEastAsia" w:cs="Times New Roman"/>
              </w:rPr>
            </w:pPr>
            <w:r w:rsidRPr="007F7AA4">
              <w:rPr>
                <w:rFonts w:eastAsiaTheme="majorEastAsia" w:cs="Times New Roman"/>
              </w:rPr>
              <w:t>0x00 – CALL_TYPE_VOICE – Voice (automatic selection)</w:t>
            </w:r>
          </w:p>
          <w:p w14:paraId="758A180C" w14:textId="77777777" w:rsidR="00043A17" w:rsidRPr="007F7AA4" w:rsidRDefault="00043A17" w:rsidP="00043A17">
            <w:pPr>
              <w:rPr>
                <w:rFonts w:eastAsiaTheme="majorEastAsia" w:cs="Times New Roman"/>
              </w:rPr>
            </w:pPr>
            <w:r w:rsidRPr="007F7AA4">
              <w:rPr>
                <w:rFonts w:eastAsiaTheme="majorEastAsia" w:cs="Times New Roman"/>
              </w:rPr>
              <w:t>0x01 – CALL_TYPE_VOICE_FORCED –Avoid modem call classification</w:t>
            </w:r>
          </w:p>
          <w:p w14:paraId="4DC982EA" w14:textId="77777777" w:rsidR="00043A17" w:rsidRPr="007F7AA4" w:rsidRDefault="00043A17" w:rsidP="00043A17">
            <w:pPr>
              <w:rPr>
                <w:rFonts w:eastAsiaTheme="majorEastAsia" w:cs="Times New Roman"/>
              </w:rPr>
            </w:pPr>
            <w:r w:rsidRPr="007F7AA4">
              <w:rPr>
                <w:rFonts w:eastAsiaTheme="majorEastAsia" w:cs="Times New Roman"/>
              </w:rPr>
              <w:t>0x02 – CALL_TYPE_VOICE_IP – Voice call over IP</w:t>
            </w:r>
          </w:p>
          <w:p w14:paraId="46B01CE8" w14:textId="77777777" w:rsidR="00043A17" w:rsidRPr="007F7AA4" w:rsidRDefault="00043A17" w:rsidP="00043A17">
            <w:pPr>
              <w:rPr>
                <w:rFonts w:eastAsiaTheme="majorEastAsia" w:cs="Times New Roman"/>
              </w:rPr>
            </w:pPr>
            <w:r w:rsidRPr="007F7AA4">
              <w:rPr>
                <w:rFonts w:eastAsiaTheme="majorEastAsia" w:cs="Times New Roman"/>
              </w:rPr>
              <w:t>0x03 – CALL_TYPE_VT – Videotelephony call over IP</w:t>
            </w:r>
          </w:p>
          <w:p w14:paraId="6D51B836" w14:textId="77777777" w:rsidR="00043A17" w:rsidRPr="007F7AA4" w:rsidRDefault="00043A17" w:rsidP="00043A17">
            <w:pPr>
              <w:rPr>
                <w:rFonts w:eastAsiaTheme="majorEastAsia" w:cs="Times New Roman"/>
              </w:rPr>
            </w:pPr>
            <w:r w:rsidRPr="007F7AA4">
              <w:rPr>
                <w:rFonts w:eastAsiaTheme="majorEastAsia" w:cs="Times New Roman"/>
              </w:rPr>
              <w:t>0x04 – CALL_TYPE_VIDEOSHARE –Videoshare</w:t>
            </w:r>
          </w:p>
          <w:p w14:paraId="7314D7D7" w14:textId="77777777" w:rsidR="00043A17" w:rsidRPr="007F7AA4" w:rsidRDefault="00043A17" w:rsidP="00043A17">
            <w:pPr>
              <w:rPr>
                <w:rFonts w:eastAsiaTheme="majorEastAsia" w:cs="Times New Roman"/>
              </w:rPr>
            </w:pPr>
            <w:r w:rsidRPr="007F7AA4">
              <w:rPr>
                <w:rFonts w:eastAsiaTheme="majorEastAsia" w:cs="Times New Roman"/>
              </w:rPr>
              <w:t>0x08 – CALL_TYPE_NON_STD_OTASP –Nonstandard OTASP*</w:t>
            </w:r>
          </w:p>
          <w:p w14:paraId="01A9466D" w14:textId="77777777" w:rsidR="00043A17" w:rsidRPr="007F7AA4" w:rsidRDefault="00043A17" w:rsidP="00043A17">
            <w:pPr>
              <w:rPr>
                <w:rFonts w:eastAsiaTheme="majorEastAsia" w:cs="Times New Roman"/>
              </w:rPr>
            </w:pPr>
            <w:r w:rsidRPr="007F7AA4">
              <w:rPr>
                <w:rFonts w:eastAsiaTheme="majorEastAsia" w:cs="Times New Roman"/>
              </w:rPr>
              <w:t>0x09 – CALL_TYPE_EMERGENCY –Emergency</w:t>
            </w:r>
          </w:p>
          <w:p w14:paraId="55FF65B0" w14:textId="77777777" w:rsidR="00043A17" w:rsidRPr="007F7AA4" w:rsidRDefault="00043A17" w:rsidP="00043A17">
            <w:pPr>
              <w:rPr>
                <w:rFonts w:eastAsiaTheme="majorEastAsia" w:cs="Times New Roman"/>
              </w:rPr>
            </w:pPr>
            <w:r w:rsidRPr="007F7AA4">
              <w:rPr>
                <w:rFonts w:eastAsiaTheme="majorEastAsia" w:cs="Times New Roman"/>
              </w:rPr>
              <w:t>0x0C – CALL_TYPE_ECALL – eCall</w:t>
            </w:r>
          </w:p>
          <w:p w14:paraId="410DE059" w14:textId="444EBAD5" w:rsidR="00043A17" w:rsidRPr="007F7AA4" w:rsidRDefault="00043A17" w:rsidP="00FC277F">
            <w:pPr>
              <w:rPr>
                <w:rFonts w:eastAsiaTheme="majorEastAsia" w:cs="Times New Roman"/>
              </w:rPr>
            </w:pPr>
            <w:r w:rsidRPr="007F7AA4">
              <w:rPr>
                <w:rFonts w:eastAsiaTheme="majorEastAsia" w:cs="Times New Roman"/>
              </w:rPr>
              <w:t>0x0D – CALL_TYPE_EMERGENCY_VT –Emergency videotelephony call over IP</w:t>
            </w:r>
          </w:p>
        </w:tc>
      </w:tr>
    </w:tbl>
    <w:p w14:paraId="7646FA4C" w14:textId="005C25A4" w:rsidR="00FC277F" w:rsidRPr="007F7AA4" w:rsidRDefault="00FC277F" w:rsidP="00FC277F">
      <w:pPr>
        <w:widowControl/>
        <w:kinsoku/>
        <w:adjustRightInd/>
        <w:rPr>
          <w:rFonts w:eastAsiaTheme="majorEastAsia" w:cs="Times New Roman"/>
          <w:b/>
          <w:sz w:val="22"/>
        </w:rPr>
      </w:pPr>
      <w:r w:rsidRPr="007F7AA4">
        <w:rPr>
          <w:rFonts w:eastAsiaTheme="majorEastAsia" w:cs="Times New Roman"/>
          <w:b/>
          <w:sz w:val="22"/>
        </w:rPr>
        <w:t>service_type</w:t>
      </w:r>
      <w:r w:rsidR="00043A17" w:rsidRPr="007F7AA4">
        <w:rPr>
          <w:rFonts w:eastAsiaTheme="majorEastAsia" w:cs="Times New Roman"/>
          <w:b/>
          <w:sz w:val="22"/>
        </w:rPr>
        <w:t>枚举及说明</w:t>
      </w:r>
    </w:p>
    <w:tbl>
      <w:tblPr>
        <w:tblStyle w:val="a7"/>
        <w:tblW w:w="0" w:type="auto"/>
        <w:tblLook w:val="04A0" w:firstRow="1" w:lastRow="0" w:firstColumn="1" w:lastColumn="0" w:noHBand="0" w:noVBand="1"/>
      </w:tblPr>
      <w:tblGrid>
        <w:gridCol w:w="13454"/>
      </w:tblGrid>
      <w:tr w:rsidR="00043A17" w:rsidRPr="007F7AA4" w14:paraId="7D19B16F" w14:textId="77777777" w:rsidTr="00043A17">
        <w:tc>
          <w:tcPr>
            <w:tcW w:w="13454" w:type="dxa"/>
          </w:tcPr>
          <w:p w14:paraId="7D81E1A1" w14:textId="77777777" w:rsidR="00043A17" w:rsidRPr="007F7AA4" w:rsidRDefault="00043A17" w:rsidP="00043A17">
            <w:pPr>
              <w:rPr>
                <w:rFonts w:eastAsiaTheme="majorEastAsia" w:cs="Times New Roman"/>
              </w:rPr>
            </w:pPr>
            <w:r w:rsidRPr="007F7AA4">
              <w:rPr>
                <w:rFonts w:eastAsiaTheme="majorEastAsia" w:cs="Times New Roman"/>
              </w:rPr>
              <w:t>0x01 – VOICE_DIAL_CALL_SRV_TYPE_AUTOMATIC – Automatic</w:t>
            </w:r>
          </w:p>
          <w:p w14:paraId="7AB9C93B" w14:textId="77777777" w:rsidR="00043A17" w:rsidRPr="007F7AA4" w:rsidRDefault="00043A17" w:rsidP="00043A17">
            <w:pPr>
              <w:rPr>
                <w:rFonts w:eastAsiaTheme="majorEastAsia" w:cs="Times New Roman"/>
              </w:rPr>
            </w:pPr>
            <w:r w:rsidRPr="007F7AA4">
              <w:rPr>
                <w:rFonts w:eastAsiaTheme="majorEastAsia" w:cs="Times New Roman"/>
              </w:rPr>
              <w:t>0x02 – VOICE_DIAL_CALL_SRV_TYPE_GSM – GSM</w:t>
            </w:r>
          </w:p>
          <w:p w14:paraId="4469E46E" w14:textId="77777777" w:rsidR="00043A17" w:rsidRPr="007F7AA4" w:rsidRDefault="00043A17" w:rsidP="00043A17">
            <w:pPr>
              <w:rPr>
                <w:rFonts w:eastAsiaTheme="majorEastAsia" w:cs="Times New Roman"/>
              </w:rPr>
            </w:pPr>
            <w:r w:rsidRPr="007F7AA4">
              <w:rPr>
                <w:rFonts w:eastAsiaTheme="majorEastAsia" w:cs="Times New Roman"/>
              </w:rPr>
              <w:t>0x03 – VOICE_DIAL_CALL_SRV_TYPE_WCDMA – WCDMA</w:t>
            </w:r>
          </w:p>
          <w:p w14:paraId="2D6D1D83" w14:textId="77777777" w:rsidR="00043A17" w:rsidRPr="007F7AA4" w:rsidRDefault="00043A17" w:rsidP="00043A17">
            <w:pPr>
              <w:rPr>
                <w:rFonts w:eastAsiaTheme="majorEastAsia" w:cs="Times New Roman"/>
              </w:rPr>
            </w:pPr>
            <w:r w:rsidRPr="007F7AA4">
              <w:rPr>
                <w:rFonts w:eastAsiaTheme="majorEastAsia" w:cs="Times New Roman"/>
              </w:rPr>
              <w:t>0x04 – VOICE_DIAL_CALL_SRV_TYPE_CDMA_AUTOMATIC – CDMA automatic</w:t>
            </w:r>
          </w:p>
          <w:p w14:paraId="4E12045A" w14:textId="77777777" w:rsidR="00043A17" w:rsidRPr="007F7AA4" w:rsidRDefault="00043A17" w:rsidP="00043A17">
            <w:pPr>
              <w:rPr>
                <w:rFonts w:eastAsiaTheme="majorEastAsia" w:cs="Times New Roman"/>
              </w:rPr>
            </w:pPr>
            <w:r w:rsidRPr="007F7AA4">
              <w:rPr>
                <w:rFonts w:eastAsiaTheme="majorEastAsia" w:cs="Times New Roman"/>
              </w:rPr>
              <w:t>0x05 – VOICE_DIAL_CALL_SRV_TYPE_GSM_WCDMA – GSM or WCDMA</w:t>
            </w:r>
          </w:p>
          <w:p w14:paraId="243DE1C4" w14:textId="77777777" w:rsidR="00043A17" w:rsidRPr="007F7AA4" w:rsidRDefault="00043A17" w:rsidP="00043A17">
            <w:pPr>
              <w:rPr>
                <w:rFonts w:eastAsiaTheme="majorEastAsia" w:cs="Times New Roman"/>
              </w:rPr>
            </w:pPr>
            <w:r w:rsidRPr="007F7AA4">
              <w:rPr>
                <w:rFonts w:eastAsiaTheme="majorEastAsia" w:cs="Times New Roman"/>
              </w:rPr>
              <w:t>0x06 – VOICE_DIAL_CALL_SRV_TYPE_LTE – LTE</w:t>
            </w:r>
          </w:p>
          <w:p w14:paraId="750AD359" w14:textId="77777777" w:rsidR="00043A17" w:rsidRPr="007F7AA4" w:rsidRDefault="00043A17" w:rsidP="00043A17">
            <w:pPr>
              <w:rPr>
                <w:rFonts w:eastAsiaTheme="majorEastAsia" w:cs="Times New Roman"/>
              </w:rPr>
            </w:pPr>
            <w:r w:rsidRPr="007F7AA4">
              <w:rPr>
                <w:rFonts w:eastAsiaTheme="majorEastAsia" w:cs="Times New Roman"/>
              </w:rPr>
              <w:t>0x07 – VOICE_DIAL_CALL_SRV_TYPE_TDSCDMA – TD-SCDMA</w:t>
            </w:r>
          </w:p>
          <w:p w14:paraId="3B5AF18C" w14:textId="77777777" w:rsidR="00043A17" w:rsidRPr="007F7AA4" w:rsidRDefault="00043A17" w:rsidP="00043A17">
            <w:pPr>
              <w:rPr>
                <w:rFonts w:eastAsiaTheme="majorEastAsia" w:cs="Times New Roman"/>
              </w:rPr>
            </w:pPr>
            <w:r w:rsidRPr="007F7AA4">
              <w:rPr>
                <w:rFonts w:eastAsiaTheme="majorEastAsia" w:cs="Times New Roman"/>
              </w:rPr>
              <w:t>0x08 – VOICE_DIAL_CALL_SRV_TYPE_GSM_WCDMA_TDSCDMA – GSM or WCDMA or TD-SCDMA</w:t>
            </w:r>
          </w:p>
          <w:p w14:paraId="4411E20C" w14:textId="43C41AE7" w:rsidR="00043A17" w:rsidRPr="007F7AA4" w:rsidRDefault="00043A17" w:rsidP="00043A17">
            <w:pPr>
              <w:rPr>
                <w:rFonts w:eastAsiaTheme="majorEastAsia" w:cs="Times New Roman"/>
              </w:rPr>
            </w:pPr>
            <w:r w:rsidRPr="007F7AA4">
              <w:rPr>
                <w:rFonts w:eastAsiaTheme="majorEastAsia" w:cs="Times New Roman"/>
              </w:rPr>
              <w:t>0x09 – VOICE_DIAL_CALL_SRV_TYPE_CS_ONLY – Circuit-switched domain</w:t>
            </w:r>
          </w:p>
        </w:tc>
      </w:tr>
    </w:tbl>
    <w:p w14:paraId="6A1CAA1D" w14:textId="24E0CE3E" w:rsidR="00043A17" w:rsidRPr="007F7AA4" w:rsidRDefault="00F5332C" w:rsidP="00F5332C">
      <w:pPr>
        <w:pStyle w:val="4"/>
        <w:spacing w:before="156" w:after="156"/>
        <w:rPr>
          <w:rFonts w:cs="Times New Roman"/>
        </w:rPr>
      </w:pPr>
      <w:r w:rsidRPr="007F7AA4">
        <w:rPr>
          <w:rFonts w:cs="Times New Roman"/>
        </w:rPr>
        <w:t>Example</w:t>
      </w:r>
    </w:p>
    <w:tbl>
      <w:tblPr>
        <w:tblStyle w:val="a7"/>
        <w:tblW w:w="0" w:type="auto"/>
        <w:tblLook w:val="04A0" w:firstRow="1" w:lastRow="0" w:firstColumn="1" w:lastColumn="0" w:noHBand="0" w:noVBand="1"/>
      </w:tblPr>
      <w:tblGrid>
        <w:gridCol w:w="8522"/>
      </w:tblGrid>
      <w:tr w:rsidR="00FC277F" w:rsidRPr="007F7AA4" w14:paraId="06D6A157" w14:textId="77777777" w:rsidTr="00926560">
        <w:tc>
          <w:tcPr>
            <w:tcW w:w="8522" w:type="dxa"/>
          </w:tcPr>
          <w:p w14:paraId="1F8D2247" w14:textId="77777777" w:rsidR="00FC277F" w:rsidRPr="007F7AA4" w:rsidRDefault="00FC277F" w:rsidP="00926560">
            <w:pPr>
              <w:widowControl/>
              <w:kinsoku/>
              <w:adjustRightInd/>
              <w:rPr>
                <w:rFonts w:eastAsiaTheme="majorEastAsia" w:cs="Times New Roman"/>
                <w:szCs w:val="28"/>
              </w:rPr>
            </w:pPr>
            <w:r w:rsidRPr="007F7AA4">
              <w:rPr>
                <w:rFonts w:eastAsiaTheme="majorEastAsia" w:cs="Times New Roman"/>
                <w:szCs w:val="28"/>
              </w:rPr>
              <w:t>09:42:37.947</w:t>
            </w:r>
          </w:p>
          <w:p w14:paraId="0468C6DA" w14:textId="77777777" w:rsidR="00FC277F" w:rsidRPr="007F7AA4" w:rsidRDefault="00FC277F" w:rsidP="00926560">
            <w:pPr>
              <w:widowControl/>
              <w:kinsoku/>
              <w:adjustRightInd/>
              <w:rPr>
                <w:rFonts w:eastAsiaTheme="majorEastAsia" w:cs="Times New Roman"/>
                <w:szCs w:val="28"/>
              </w:rPr>
            </w:pPr>
            <w:r w:rsidRPr="007F7AA4">
              <w:rPr>
                <w:rFonts w:eastAsiaTheme="majorEastAsia" w:cs="Times New Roman"/>
                <w:szCs w:val="28"/>
              </w:rPr>
              <w:t>09:42:37.947 [0x1544] MCS QCSI Payload Packet</w:t>
            </w:r>
          </w:p>
          <w:p w14:paraId="42A1507E" w14:textId="77777777" w:rsidR="00FC277F" w:rsidRPr="007F7AA4" w:rsidRDefault="00FC277F" w:rsidP="00926560">
            <w:pPr>
              <w:widowControl/>
              <w:kinsoku/>
              <w:adjustRightInd/>
              <w:rPr>
                <w:rFonts w:eastAsiaTheme="majorEastAsia" w:cs="Times New Roman"/>
                <w:szCs w:val="28"/>
              </w:rPr>
            </w:pPr>
            <w:r w:rsidRPr="007F7AA4">
              <w:rPr>
                <w:rFonts w:eastAsiaTheme="majorEastAsia" w:cs="Times New Roman"/>
                <w:szCs w:val="28"/>
              </w:rPr>
              <w:t>packetVersion = 2</w:t>
            </w:r>
          </w:p>
          <w:p w14:paraId="4199CD90" w14:textId="77777777" w:rsidR="00FC277F" w:rsidRPr="007F7AA4" w:rsidRDefault="00FC277F" w:rsidP="00926560">
            <w:pPr>
              <w:widowControl/>
              <w:kinsoku/>
              <w:adjustRightInd/>
              <w:rPr>
                <w:rFonts w:eastAsiaTheme="majorEastAsia" w:cs="Times New Roman"/>
                <w:szCs w:val="28"/>
              </w:rPr>
            </w:pPr>
            <w:r w:rsidRPr="007F7AA4">
              <w:rPr>
                <w:rFonts w:eastAsiaTheme="majorEastAsia" w:cs="Times New Roman"/>
                <w:szCs w:val="28"/>
              </w:rPr>
              <w:t>MsgType = Request</w:t>
            </w:r>
          </w:p>
          <w:p w14:paraId="446FD458" w14:textId="77777777" w:rsidR="00FC277F" w:rsidRPr="007F7AA4" w:rsidRDefault="00FC277F" w:rsidP="00926560">
            <w:pPr>
              <w:widowControl/>
              <w:kinsoku/>
              <w:adjustRightInd/>
              <w:rPr>
                <w:rFonts w:eastAsiaTheme="majorEastAsia" w:cs="Times New Roman"/>
                <w:szCs w:val="28"/>
              </w:rPr>
            </w:pPr>
            <w:r w:rsidRPr="007F7AA4">
              <w:rPr>
                <w:rFonts w:eastAsiaTheme="majorEastAsia" w:cs="Times New Roman"/>
                <w:szCs w:val="28"/>
              </w:rPr>
              <w:t>Counter = 32</w:t>
            </w:r>
          </w:p>
          <w:p w14:paraId="1132154E" w14:textId="77777777" w:rsidR="00FC277F" w:rsidRPr="007F7AA4" w:rsidRDefault="00FC277F" w:rsidP="00926560">
            <w:pPr>
              <w:widowControl/>
              <w:kinsoku/>
              <w:adjustRightInd/>
              <w:rPr>
                <w:rFonts w:eastAsiaTheme="majorEastAsia" w:cs="Times New Roman"/>
                <w:b/>
                <w:i/>
                <w:szCs w:val="28"/>
              </w:rPr>
            </w:pPr>
            <w:r w:rsidRPr="007F7AA4">
              <w:rPr>
                <w:rFonts w:eastAsiaTheme="majorEastAsia" w:cs="Times New Roman"/>
                <w:b/>
                <w:i/>
                <w:szCs w:val="28"/>
              </w:rPr>
              <w:t>ServiceId = 9</w:t>
            </w:r>
          </w:p>
          <w:p w14:paraId="496802F0" w14:textId="77777777" w:rsidR="00FC277F" w:rsidRPr="007F7AA4" w:rsidRDefault="00FC277F" w:rsidP="00926560">
            <w:pPr>
              <w:widowControl/>
              <w:kinsoku/>
              <w:adjustRightInd/>
              <w:rPr>
                <w:rFonts w:eastAsiaTheme="majorEastAsia" w:cs="Times New Roman"/>
                <w:szCs w:val="28"/>
              </w:rPr>
            </w:pPr>
            <w:r w:rsidRPr="007F7AA4">
              <w:rPr>
                <w:rFonts w:eastAsiaTheme="majorEastAsia" w:cs="Times New Roman"/>
                <w:szCs w:val="28"/>
              </w:rPr>
              <w:t>MajorRev = 2</w:t>
            </w:r>
          </w:p>
          <w:p w14:paraId="36459478" w14:textId="77777777" w:rsidR="00FC277F" w:rsidRPr="007F7AA4" w:rsidRDefault="00FC277F" w:rsidP="00926560">
            <w:pPr>
              <w:widowControl/>
              <w:kinsoku/>
              <w:adjustRightInd/>
              <w:rPr>
                <w:rFonts w:eastAsiaTheme="majorEastAsia" w:cs="Times New Roman"/>
                <w:szCs w:val="28"/>
              </w:rPr>
            </w:pPr>
            <w:r w:rsidRPr="007F7AA4">
              <w:rPr>
                <w:rFonts w:eastAsiaTheme="majorEastAsia" w:cs="Times New Roman"/>
                <w:szCs w:val="28"/>
              </w:rPr>
              <w:t>MinorRev = 113</w:t>
            </w:r>
          </w:p>
          <w:p w14:paraId="265D8CEC" w14:textId="77777777" w:rsidR="00FC277F" w:rsidRPr="007F7AA4" w:rsidRDefault="00FC277F" w:rsidP="00926560">
            <w:pPr>
              <w:widowControl/>
              <w:kinsoku/>
              <w:adjustRightInd/>
              <w:rPr>
                <w:rFonts w:eastAsiaTheme="majorEastAsia" w:cs="Times New Roman"/>
                <w:szCs w:val="28"/>
              </w:rPr>
            </w:pPr>
            <w:r w:rsidRPr="007F7AA4">
              <w:rPr>
                <w:rFonts w:eastAsiaTheme="majorEastAsia" w:cs="Times New Roman"/>
                <w:szCs w:val="28"/>
              </w:rPr>
              <w:t>ConHandle = 0x0000001E</w:t>
            </w:r>
          </w:p>
          <w:p w14:paraId="6DF3FE97" w14:textId="77777777" w:rsidR="00FC277F" w:rsidRPr="007F7AA4" w:rsidRDefault="00FC277F" w:rsidP="00926560">
            <w:pPr>
              <w:widowControl/>
              <w:kinsoku/>
              <w:adjustRightInd/>
              <w:rPr>
                <w:rFonts w:eastAsiaTheme="majorEastAsia" w:cs="Times New Roman"/>
                <w:b/>
                <w:i/>
                <w:szCs w:val="28"/>
              </w:rPr>
            </w:pPr>
            <w:r w:rsidRPr="007F7AA4">
              <w:rPr>
                <w:rFonts w:eastAsiaTheme="majorEastAsia" w:cs="Times New Roman"/>
                <w:b/>
                <w:i/>
                <w:szCs w:val="28"/>
              </w:rPr>
              <w:t>MsgId = 0x00000020</w:t>
            </w:r>
          </w:p>
          <w:p w14:paraId="447AE449" w14:textId="77777777" w:rsidR="00FC277F" w:rsidRPr="007F7AA4" w:rsidRDefault="00FC277F" w:rsidP="00926560">
            <w:pPr>
              <w:widowControl/>
              <w:kinsoku/>
              <w:adjustRightInd/>
              <w:rPr>
                <w:rFonts w:eastAsiaTheme="majorEastAsia" w:cs="Times New Roman"/>
                <w:szCs w:val="28"/>
              </w:rPr>
            </w:pPr>
            <w:r w:rsidRPr="007F7AA4">
              <w:rPr>
                <w:rFonts w:eastAsiaTheme="majorEastAsia" w:cs="Times New Roman"/>
                <w:szCs w:val="28"/>
              </w:rPr>
              <w:t>QmiLength = 58</w:t>
            </w:r>
          </w:p>
          <w:p w14:paraId="3994A10F" w14:textId="77777777" w:rsidR="00FC277F" w:rsidRPr="007F7AA4" w:rsidRDefault="00FC277F" w:rsidP="00926560">
            <w:pPr>
              <w:widowControl/>
              <w:kinsoku/>
              <w:adjustRightInd/>
              <w:rPr>
                <w:rFonts w:eastAsiaTheme="majorEastAsia" w:cs="Times New Roman"/>
                <w:szCs w:val="28"/>
              </w:rPr>
            </w:pPr>
            <w:r w:rsidRPr="007F7AA4">
              <w:rPr>
                <w:rFonts w:eastAsiaTheme="majorEastAsia" w:cs="Times New Roman"/>
                <w:szCs w:val="28"/>
              </w:rPr>
              <w:lastRenderedPageBreak/>
              <w:t>Service_VOICE {</w:t>
            </w:r>
          </w:p>
          <w:p w14:paraId="15F37C71" w14:textId="77777777" w:rsidR="00FC277F" w:rsidRPr="007F7AA4" w:rsidRDefault="00FC277F" w:rsidP="00926560">
            <w:pPr>
              <w:widowControl/>
              <w:kinsoku/>
              <w:adjustRightInd/>
              <w:rPr>
                <w:rFonts w:eastAsiaTheme="majorEastAsia" w:cs="Times New Roman"/>
                <w:szCs w:val="28"/>
              </w:rPr>
            </w:pPr>
            <w:r w:rsidRPr="007F7AA4">
              <w:rPr>
                <w:rFonts w:eastAsiaTheme="majorEastAsia" w:cs="Times New Roman"/>
                <w:szCs w:val="28"/>
              </w:rPr>
              <w:t>ServiceVOICEV2 {</w:t>
            </w:r>
          </w:p>
          <w:p w14:paraId="38F9B32C" w14:textId="77777777" w:rsidR="00FC277F" w:rsidRPr="007F7AA4" w:rsidRDefault="00FC277F" w:rsidP="00926560">
            <w:pPr>
              <w:widowControl/>
              <w:kinsoku/>
              <w:adjustRightInd/>
              <w:rPr>
                <w:rFonts w:eastAsiaTheme="majorEastAsia" w:cs="Times New Roman"/>
                <w:szCs w:val="28"/>
              </w:rPr>
            </w:pPr>
            <w:r w:rsidRPr="007F7AA4">
              <w:rPr>
                <w:rFonts w:eastAsiaTheme="majorEastAsia" w:cs="Times New Roman"/>
                <w:szCs w:val="28"/>
              </w:rPr>
              <w:t>voice_dial_call {</w:t>
            </w:r>
          </w:p>
          <w:p w14:paraId="5E5B7AB2" w14:textId="77777777" w:rsidR="00FC277F" w:rsidRPr="007F7AA4" w:rsidRDefault="00FC277F" w:rsidP="00926560">
            <w:pPr>
              <w:widowControl/>
              <w:kinsoku/>
              <w:adjustRightInd/>
              <w:rPr>
                <w:rFonts w:eastAsiaTheme="majorEastAsia" w:cs="Times New Roman"/>
                <w:color w:val="FF0000"/>
                <w:szCs w:val="28"/>
              </w:rPr>
            </w:pPr>
            <w:r w:rsidRPr="007F7AA4">
              <w:rPr>
                <w:rFonts w:eastAsiaTheme="majorEastAsia" w:cs="Times New Roman"/>
                <w:color w:val="FF0000"/>
                <w:szCs w:val="28"/>
                <w:highlight w:val="yellow"/>
              </w:rPr>
              <w:t>voice_dial_call_reqTlvs[0] {</w:t>
            </w:r>
          </w:p>
          <w:p w14:paraId="767EE517" w14:textId="77777777" w:rsidR="00FC277F" w:rsidRPr="007F7AA4" w:rsidRDefault="00FC277F" w:rsidP="00926560">
            <w:pPr>
              <w:widowControl/>
              <w:kinsoku/>
              <w:adjustRightInd/>
              <w:rPr>
                <w:rFonts w:eastAsiaTheme="majorEastAsia" w:cs="Times New Roman"/>
                <w:szCs w:val="28"/>
              </w:rPr>
            </w:pPr>
            <w:r w:rsidRPr="007F7AA4">
              <w:rPr>
                <w:rFonts w:eastAsiaTheme="majorEastAsia" w:cs="Times New Roman"/>
                <w:szCs w:val="28"/>
              </w:rPr>
              <w:t>Type = 0x01</w:t>
            </w:r>
          </w:p>
          <w:p w14:paraId="7D2788CE" w14:textId="77777777" w:rsidR="00FC277F" w:rsidRPr="007F7AA4" w:rsidRDefault="00FC277F" w:rsidP="00926560">
            <w:pPr>
              <w:widowControl/>
              <w:kinsoku/>
              <w:adjustRightInd/>
              <w:rPr>
                <w:rFonts w:eastAsiaTheme="majorEastAsia" w:cs="Times New Roman"/>
                <w:szCs w:val="28"/>
              </w:rPr>
            </w:pPr>
            <w:r w:rsidRPr="007F7AA4">
              <w:rPr>
                <w:rFonts w:eastAsiaTheme="majorEastAsia" w:cs="Times New Roman"/>
                <w:szCs w:val="28"/>
              </w:rPr>
              <w:t>Length = 11</w:t>
            </w:r>
          </w:p>
          <w:p w14:paraId="70B844F0" w14:textId="77777777" w:rsidR="00FC277F" w:rsidRPr="007F7AA4" w:rsidRDefault="00FC277F" w:rsidP="00926560">
            <w:pPr>
              <w:widowControl/>
              <w:kinsoku/>
              <w:adjustRightInd/>
              <w:rPr>
                <w:rFonts w:eastAsiaTheme="majorEastAsia" w:cs="Times New Roman"/>
                <w:szCs w:val="28"/>
              </w:rPr>
            </w:pPr>
            <w:r w:rsidRPr="007F7AA4">
              <w:rPr>
                <w:rFonts w:eastAsiaTheme="majorEastAsia" w:cs="Times New Roman"/>
                <w:szCs w:val="28"/>
              </w:rPr>
              <w:t>calling_number {</w:t>
            </w:r>
          </w:p>
          <w:p w14:paraId="6839A000" w14:textId="77777777" w:rsidR="00FC277F" w:rsidRPr="007F7AA4" w:rsidRDefault="00FC277F" w:rsidP="00926560">
            <w:pPr>
              <w:widowControl/>
              <w:kinsoku/>
              <w:adjustRightInd/>
              <w:rPr>
                <w:rFonts w:eastAsiaTheme="majorEastAsia" w:cs="Times New Roman"/>
                <w:b/>
                <w:i/>
                <w:szCs w:val="28"/>
              </w:rPr>
            </w:pPr>
            <w:r w:rsidRPr="007F7AA4">
              <w:rPr>
                <w:rFonts w:eastAsiaTheme="majorEastAsia" w:cs="Times New Roman"/>
                <w:b/>
                <w:i/>
                <w:szCs w:val="28"/>
              </w:rPr>
              <w:t>calling_number = 13001142339</w:t>
            </w:r>
          </w:p>
          <w:p w14:paraId="05BC00BC" w14:textId="77777777" w:rsidR="00FC277F" w:rsidRPr="007F7AA4" w:rsidRDefault="00FC277F" w:rsidP="00926560">
            <w:pPr>
              <w:widowControl/>
              <w:kinsoku/>
              <w:adjustRightInd/>
              <w:rPr>
                <w:rFonts w:eastAsiaTheme="majorEastAsia" w:cs="Times New Roman"/>
                <w:szCs w:val="28"/>
              </w:rPr>
            </w:pPr>
            <w:r w:rsidRPr="007F7AA4">
              <w:rPr>
                <w:rFonts w:eastAsiaTheme="majorEastAsia" w:cs="Times New Roman"/>
                <w:szCs w:val="28"/>
              </w:rPr>
              <w:t>}</w:t>
            </w:r>
          </w:p>
          <w:p w14:paraId="1874F2E2" w14:textId="77777777" w:rsidR="00FC277F" w:rsidRPr="007F7AA4" w:rsidRDefault="00FC277F" w:rsidP="00926560">
            <w:pPr>
              <w:widowControl/>
              <w:kinsoku/>
              <w:adjustRightInd/>
              <w:rPr>
                <w:rFonts w:eastAsiaTheme="majorEastAsia" w:cs="Times New Roman"/>
                <w:szCs w:val="28"/>
              </w:rPr>
            </w:pPr>
            <w:r w:rsidRPr="007F7AA4">
              <w:rPr>
                <w:rFonts w:eastAsiaTheme="majorEastAsia" w:cs="Times New Roman"/>
                <w:szCs w:val="28"/>
              </w:rPr>
              <w:t>}</w:t>
            </w:r>
          </w:p>
          <w:p w14:paraId="59967F9F" w14:textId="77777777" w:rsidR="00FC277F" w:rsidRPr="007F7AA4" w:rsidRDefault="00FC277F" w:rsidP="00926560">
            <w:pPr>
              <w:widowControl/>
              <w:kinsoku/>
              <w:adjustRightInd/>
              <w:rPr>
                <w:rFonts w:eastAsiaTheme="majorEastAsia" w:cs="Times New Roman"/>
                <w:szCs w:val="28"/>
              </w:rPr>
            </w:pPr>
            <w:r w:rsidRPr="007F7AA4">
              <w:rPr>
                <w:rFonts w:eastAsiaTheme="majorEastAsia" w:cs="Times New Roman"/>
                <w:szCs w:val="28"/>
              </w:rPr>
              <w:t>voice_dial_call_reqTlvs[1] {</w:t>
            </w:r>
          </w:p>
          <w:p w14:paraId="7DAAE773" w14:textId="77777777" w:rsidR="00FC277F" w:rsidRPr="007F7AA4" w:rsidRDefault="00FC277F" w:rsidP="00926560">
            <w:pPr>
              <w:widowControl/>
              <w:kinsoku/>
              <w:adjustRightInd/>
              <w:rPr>
                <w:rFonts w:eastAsiaTheme="majorEastAsia" w:cs="Times New Roman"/>
                <w:szCs w:val="28"/>
              </w:rPr>
            </w:pPr>
            <w:r w:rsidRPr="007F7AA4">
              <w:rPr>
                <w:rFonts w:eastAsiaTheme="majorEastAsia" w:cs="Times New Roman"/>
                <w:szCs w:val="28"/>
              </w:rPr>
              <w:t>Type = 0x10</w:t>
            </w:r>
          </w:p>
          <w:p w14:paraId="207E2E2D" w14:textId="77777777" w:rsidR="00FC277F" w:rsidRPr="007F7AA4" w:rsidRDefault="00FC277F" w:rsidP="00926560">
            <w:pPr>
              <w:widowControl/>
              <w:kinsoku/>
              <w:adjustRightInd/>
              <w:rPr>
                <w:rFonts w:eastAsiaTheme="majorEastAsia" w:cs="Times New Roman"/>
                <w:szCs w:val="28"/>
              </w:rPr>
            </w:pPr>
            <w:r w:rsidRPr="007F7AA4">
              <w:rPr>
                <w:rFonts w:eastAsiaTheme="majorEastAsia" w:cs="Times New Roman"/>
                <w:szCs w:val="28"/>
              </w:rPr>
              <w:t>Length = 1</w:t>
            </w:r>
          </w:p>
          <w:p w14:paraId="23BE3084" w14:textId="77777777" w:rsidR="00FC277F" w:rsidRPr="007F7AA4" w:rsidRDefault="00FC277F" w:rsidP="00926560">
            <w:pPr>
              <w:widowControl/>
              <w:kinsoku/>
              <w:adjustRightInd/>
              <w:rPr>
                <w:rFonts w:eastAsiaTheme="majorEastAsia" w:cs="Times New Roman"/>
                <w:szCs w:val="28"/>
              </w:rPr>
            </w:pPr>
            <w:r w:rsidRPr="007F7AA4">
              <w:rPr>
                <w:rFonts w:eastAsiaTheme="majorEastAsia" w:cs="Times New Roman"/>
                <w:szCs w:val="28"/>
              </w:rPr>
              <w:t>call_type {</w:t>
            </w:r>
          </w:p>
          <w:p w14:paraId="52580C52" w14:textId="77777777" w:rsidR="00FC277F" w:rsidRPr="007F7AA4" w:rsidRDefault="00FC277F" w:rsidP="00926560">
            <w:pPr>
              <w:widowControl/>
              <w:kinsoku/>
              <w:adjustRightInd/>
              <w:rPr>
                <w:rFonts w:eastAsiaTheme="majorEastAsia" w:cs="Times New Roman"/>
                <w:b/>
                <w:i/>
                <w:color w:val="FF0000"/>
                <w:szCs w:val="28"/>
              </w:rPr>
            </w:pPr>
            <w:r w:rsidRPr="007F7AA4">
              <w:rPr>
                <w:rFonts w:eastAsiaTheme="majorEastAsia" w:cs="Times New Roman"/>
                <w:b/>
                <w:i/>
                <w:color w:val="FF0000"/>
                <w:szCs w:val="28"/>
                <w:highlight w:val="yellow"/>
              </w:rPr>
              <w:t>call_type = CALL_TYPE_VOICE</w:t>
            </w:r>
          </w:p>
          <w:p w14:paraId="16DD93DD" w14:textId="77777777" w:rsidR="00FC277F" w:rsidRPr="007F7AA4" w:rsidRDefault="00FC277F" w:rsidP="00926560">
            <w:pPr>
              <w:widowControl/>
              <w:kinsoku/>
              <w:adjustRightInd/>
              <w:rPr>
                <w:rFonts w:eastAsiaTheme="majorEastAsia" w:cs="Times New Roman"/>
                <w:szCs w:val="28"/>
              </w:rPr>
            </w:pPr>
            <w:r w:rsidRPr="007F7AA4">
              <w:rPr>
                <w:rFonts w:eastAsiaTheme="majorEastAsia" w:cs="Times New Roman"/>
                <w:szCs w:val="28"/>
              </w:rPr>
              <w:t>}</w:t>
            </w:r>
          </w:p>
          <w:p w14:paraId="4D7E323E" w14:textId="77777777" w:rsidR="00FC277F" w:rsidRPr="007F7AA4" w:rsidRDefault="00FC277F" w:rsidP="00926560">
            <w:pPr>
              <w:widowControl/>
              <w:kinsoku/>
              <w:adjustRightInd/>
              <w:rPr>
                <w:rFonts w:eastAsiaTheme="majorEastAsia" w:cs="Times New Roman"/>
                <w:szCs w:val="28"/>
              </w:rPr>
            </w:pPr>
            <w:r w:rsidRPr="007F7AA4">
              <w:rPr>
                <w:rFonts w:eastAsiaTheme="majorEastAsia" w:cs="Times New Roman"/>
                <w:szCs w:val="28"/>
              </w:rPr>
              <w:t>}</w:t>
            </w:r>
          </w:p>
          <w:p w14:paraId="7D5A4DC2" w14:textId="77777777" w:rsidR="00FC277F" w:rsidRPr="007F7AA4" w:rsidRDefault="00FC277F" w:rsidP="00926560">
            <w:pPr>
              <w:widowControl/>
              <w:kinsoku/>
              <w:adjustRightInd/>
              <w:rPr>
                <w:rFonts w:eastAsiaTheme="majorEastAsia" w:cs="Times New Roman"/>
                <w:szCs w:val="28"/>
              </w:rPr>
            </w:pPr>
            <w:r w:rsidRPr="007F7AA4">
              <w:rPr>
                <w:rFonts w:eastAsiaTheme="majorEastAsia" w:cs="Times New Roman"/>
                <w:szCs w:val="28"/>
              </w:rPr>
              <w:t>voice_dial_call_reqTlvs[2] {</w:t>
            </w:r>
          </w:p>
          <w:p w14:paraId="0C66187F" w14:textId="77777777" w:rsidR="00FC277F" w:rsidRPr="007F7AA4" w:rsidRDefault="00FC277F" w:rsidP="00926560">
            <w:pPr>
              <w:widowControl/>
              <w:kinsoku/>
              <w:adjustRightInd/>
              <w:rPr>
                <w:rFonts w:eastAsiaTheme="majorEastAsia" w:cs="Times New Roman"/>
                <w:szCs w:val="28"/>
              </w:rPr>
            </w:pPr>
            <w:r w:rsidRPr="007F7AA4">
              <w:rPr>
                <w:rFonts w:eastAsiaTheme="majorEastAsia" w:cs="Times New Roman"/>
                <w:szCs w:val="28"/>
              </w:rPr>
              <w:t>Type = 0x16</w:t>
            </w:r>
          </w:p>
          <w:p w14:paraId="43C66DEB" w14:textId="77777777" w:rsidR="00FC277F" w:rsidRPr="007F7AA4" w:rsidRDefault="00FC277F" w:rsidP="00926560">
            <w:pPr>
              <w:widowControl/>
              <w:kinsoku/>
              <w:adjustRightInd/>
              <w:rPr>
                <w:rFonts w:eastAsiaTheme="majorEastAsia" w:cs="Times New Roman"/>
                <w:szCs w:val="28"/>
              </w:rPr>
            </w:pPr>
            <w:r w:rsidRPr="007F7AA4">
              <w:rPr>
                <w:rFonts w:eastAsiaTheme="majorEastAsia" w:cs="Times New Roman"/>
                <w:szCs w:val="28"/>
              </w:rPr>
              <w:t>Length = 4</w:t>
            </w:r>
          </w:p>
          <w:p w14:paraId="2E73A98A" w14:textId="77777777" w:rsidR="00FC277F" w:rsidRPr="007F7AA4" w:rsidRDefault="00FC277F" w:rsidP="00926560">
            <w:pPr>
              <w:widowControl/>
              <w:kinsoku/>
              <w:adjustRightInd/>
              <w:rPr>
                <w:rFonts w:eastAsiaTheme="majorEastAsia" w:cs="Times New Roman"/>
                <w:szCs w:val="28"/>
              </w:rPr>
            </w:pPr>
            <w:r w:rsidRPr="007F7AA4">
              <w:rPr>
                <w:rFonts w:eastAsiaTheme="majorEastAsia" w:cs="Times New Roman"/>
                <w:szCs w:val="28"/>
              </w:rPr>
              <w:t>service_type {</w:t>
            </w:r>
          </w:p>
          <w:p w14:paraId="263BCC74" w14:textId="77777777" w:rsidR="00FC277F" w:rsidRPr="007F7AA4" w:rsidRDefault="00FC277F" w:rsidP="00926560">
            <w:pPr>
              <w:widowControl/>
              <w:kinsoku/>
              <w:adjustRightInd/>
              <w:rPr>
                <w:rFonts w:eastAsiaTheme="majorEastAsia" w:cs="Times New Roman"/>
                <w:b/>
                <w:i/>
                <w:color w:val="FF0000"/>
                <w:szCs w:val="28"/>
              </w:rPr>
            </w:pPr>
            <w:r w:rsidRPr="007F7AA4">
              <w:rPr>
                <w:rFonts w:eastAsiaTheme="majorEastAsia" w:cs="Times New Roman"/>
                <w:b/>
                <w:i/>
                <w:szCs w:val="28"/>
              </w:rPr>
              <w:t xml:space="preserve">service_type = </w:t>
            </w:r>
            <w:r w:rsidRPr="007F7AA4">
              <w:rPr>
                <w:rFonts w:eastAsiaTheme="majorEastAsia" w:cs="Times New Roman"/>
                <w:b/>
                <w:i/>
                <w:color w:val="FF0000"/>
                <w:szCs w:val="28"/>
                <w:highlight w:val="yellow"/>
              </w:rPr>
              <w:t>VOICE_DIAL_CALL_SRV_TYPE_AUTOMATIC</w:t>
            </w:r>
          </w:p>
          <w:p w14:paraId="5F1F5641" w14:textId="77777777" w:rsidR="00FC277F" w:rsidRPr="007F7AA4" w:rsidRDefault="00FC277F" w:rsidP="00926560">
            <w:pPr>
              <w:widowControl/>
              <w:kinsoku/>
              <w:adjustRightInd/>
              <w:rPr>
                <w:rFonts w:eastAsiaTheme="majorEastAsia" w:cs="Times New Roman"/>
                <w:szCs w:val="28"/>
              </w:rPr>
            </w:pPr>
            <w:r w:rsidRPr="007F7AA4">
              <w:rPr>
                <w:rFonts w:eastAsiaTheme="majorEastAsia" w:cs="Times New Roman"/>
                <w:szCs w:val="28"/>
              </w:rPr>
              <w:t>}</w:t>
            </w:r>
          </w:p>
          <w:p w14:paraId="503CECD4" w14:textId="77777777" w:rsidR="00FC277F" w:rsidRPr="007F7AA4" w:rsidRDefault="00FC277F" w:rsidP="00926560">
            <w:pPr>
              <w:widowControl/>
              <w:kinsoku/>
              <w:adjustRightInd/>
              <w:rPr>
                <w:rFonts w:eastAsiaTheme="majorEastAsia" w:cs="Times New Roman"/>
                <w:szCs w:val="28"/>
              </w:rPr>
            </w:pPr>
            <w:r w:rsidRPr="007F7AA4">
              <w:rPr>
                <w:rFonts w:eastAsiaTheme="majorEastAsia" w:cs="Times New Roman"/>
                <w:szCs w:val="28"/>
              </w:rPr>
              <w:t>}</w:t>
            </w:r>
          </w:p>
          <w:p w14:paraId="4C566C76" w14:textId="77777777" w:rsidR="00FC277F" w:rsidRPr="007F7AA4" w:rsidRDefault="00FC277F" w:rsidP="00926560">
            <w:pPr>
              <w:widowControl/>
              <w:kinsoku/>
              <w:adjustRightInd/>
              <w:rPr>
                <w:rFonts w:eastAsiaTheme="majorEastAsia" w:cs="Times New Roman"/>
                <w:szCs w:val="28"/>
              </w:rPr>
            </w:pPr>
            <w:r w:rsidRPr="007F7AA4">
              <w:rPr>
                <w:rFonts w:eastAsiaTheme="majorEastAsia" w:cs="Times New Roman"/>
                <w:szCs w:val="28"/>
              </w:rPr>
              <w:t>voice_dial_call_reqTlvs[3] {</w:t>
            </w:r>
          </w:p>
          <w:p w14:paraId="2A8BD6D7" w14:textId="77777777" w:rsidR="00FC277F" w:rsidRPr="007F7AA4" w:rsidRDefault="00FC277F" w:rsidP="00926560">
            <w:pPr>
              <w:widowControl/>
              <w:kinsoku/>
              <w:adjustRightInd/>
              <w:rPr>
                <w:rFonts w:eastAsiaTheme="majorEastAsia" w:cs="Times New Roman"/>
                <w:szCs w:val="28"/>
              </w:rPr>
            </w:pPr>
            <w:r w:rsidRPr="007F7AA4">
              <w:rPr>
                <w:rFonts w:eastAsiaTheme="majorEastAsia" w:cs="Times New Roman"/>
                <w:szCs w:val="28"/>
              </w:rPr>
              <w:t>Type = 0x18</w:t>
            </w:r>
          </w:p>
          <w:p w14:paraId="51BDC621" w14:textId="77777777" w:rsidR="00FC277F" w:rsidRPr="007F7AA4" w:rsidRDefault="00FC277F" w:rsidP="00926560">
            <w:pPr>
              <w:widowControl/>
              <w:kinsoku/>
              <w:adjustRightInd/>
              <w:rPr>
                <w:rFonts w:eastAsiaTheme="majorEastAsia" w:cs="Times New Roman"/>
                <w:szCs w:val="28"/>
              </w:rPr>
            </w:pPr>
            <w:r w:rsidRPr="007F7AA4">
              <w:rPr>
                <w:rFonts w:eastAsiaTheme="majorEastAsia" w:cs="Times New Roman"/>
                <w:szCs w:val="28"/>
              </w:rPr>
              <w:t>Length = 8</w:t>
            </w:r>
          </w:p>
          <w:p w14:paraId="7866B986" w14:textId="77777777" w:rsidR="00FC277F" w:rsidRPr="007F7AA4" w:rsidRDefault="00FC277F" w:rsidP="00926560">
            <w:pPr>
              <w:widowControl/>
              <w:kinsoku/>
              <w:adjustRightInd/>
              <w:rPr>
                <w:rFonts w:eastAsiaTheme="majorEastAsia" w:cs="Times New Roman"/>
                <w:szCs w:val="28"/>
              </w:rPr>
            </w:pPr>
            <w:r w:rsidRPr="007F7AA4">
              <w:rPr>
                <w:rFonts w:eastAsiaTheme="majorEastAsia" w:cs="Times New Roman"/>
                <w:szCs w:val="28"/>
              </w:rPr>
              <w:t>audio_attrib {</w:t>
            </w:r>
          </w:p>
          <w:p w14:paraId="17E84C35" w14:textId="77777777" w:rsidR="00FC277F" w:rsidRPr="007F7AA4" w:rsidRDefault="00FC277F" w:rsidP="00926560">
            <w:pPr>
              <w:widowControl/>
              <w:kinsoku/>
              <w:adjustRightInd/>
              <w:rPr>
                <w:rFonts w:eastAsiaTheme="majorEastAsia" w:cs="Times New Roman"/>
                <w:b/>
                <w:i/>
                <w:szCs w:val="28"/>
              </w:rPr>
            </w:pPr>
            <w:r w:rsidRPr="007F7AA4">
              <w:rPr>
                <w:rFonts w:eastAsiaTheme="majorEastAsia" w:cs="Times New Roman"/>
                <w:b/>
                <w:i/>
                <w:szCs w:val="28"/>
              </w:rPr>
              <w:t>audio_attrib = VOICE_CALL_ATTRIB_TX | VOICE_CALL_ATTRIB_RX</w:t>
            </w:r>
          </w:p>
          <w:p w14:paraId="45C050EA" w14:textId="77777777" w:rsidR="00FC277F" w:rsidRPr="007F7AA4" w:rsidRDefault="00FC277F" w:rsidP="00926560">
            <w:pPr>
              <w:widowControl/>
              <w:kinsoku/>
              <w:adjustRightInd/>
              <w:rPr>
                <w:rFonts w:eastAsiaTheme="majorEastAsia" w:cs="Times New Roman"/>
                <w:szCs w:val="28"/>
              </w:rPr>
            </w:pPr>
            <w:r w:rsidRPr="007F7AA4">
              <w:rPr>
                <w:rFonts w:eastAsiaTheme="majorEastAsia" w:cs="Times New Roman"/>
                <w:szCs w:val="28"/>
              </w:rPr>
              <w:t>}</w:t>
            </w:r>
          </w:p>
          <w:p w14:paraId="2473BAEB" w14:textId="4B67C227" w:rsidR="00FC277F" w:rsidRPr="007F7AA4" w:rsidRDefault="00FC277F" w:rsidP="00F5332C">
            <w:pPr>
              <w:widowControl/>
              <w:kinsoku/>
              <w:adjustRightInd/>
              <w:rPr>
                <w:rFonts w:eastAsiaTheme="majorEastAsia" w:cs="Times New Roman"/>
                <w:szCs w:val="28"/>
              </w:rPr>
            </w:pPr>
            <w:r w:rsidRPr="007F7AA4">
              <w:rPr>
                <w:rFonts w:eastAsiaTheme="majorEastAsia" w:cs="Times New Roman"/>
                <w:szCs w:val="28"/>
              </w:rPr>
              <w:t>}</w:t>
            </w:r>
          </w:p>
        </w:tc>
      </w:tr>
    </w:tbl>
    <w:p w14:paraId="64A42D55" w14:textId="1B0CAEDD" w:rsidR="00FC277F" w:rsidRPr="007F7AA4" w:rsidRDefault="00FC277F" w:rsidP="00FC277F">
      <w:pPr>
        <w:pStyle w:val="3"/>
        <w:spacing w:before="156" w:after="156"/>
        <w:rPr>
          <w:rFonts w:eastAsiaTheme="majorEastAsia" w:cs="Times New Roman"/>
        </w:rPr>
      </w:pPr>
      <w:bookmarkStart w:id="170" w:name="_Toc34299154"/>
      <w:bookmarkStart w:id="171" w:name="_Toc87714746"/>
      <w:r w:rsidRPr="007F7AA4">
        <w:rPr>
          <w:rFonts w:eastAsiaTheme="majorEastAsia" w:cs="Times New Roman"/>
        </w:rPr>
        <w:lastRenderedPageBreak/>
        <w:t>ENDC</w:t>
      </w:r>
      <w:r w:rsidRPr="007F7AA4">
        <w:rPr>
          <w:rFonts w:eastAsiaTheme="majorEastAsia" w:cs="Times New Roman"/>
        </w:rPr>
        <w:t>开关开启和关闭</w:t>
      </w:r>
      <w:bookmarkEnd w:id="170"/>
      <w:r w:rsidR="00BA59F2" w:rsidRPr="007F7AA4">
        <w:rPr>
          <w:rFonts w:eastAsiaTheme="majorEastAsia" w:cs="Times New Roman"/>
        </w:rPr>
        <w:t xml:space="preserve"> nas_set_endc_config</w:t>
      </w:r>
      <w:bookmarkEnd w:id="171"/>
    </w:p>
    <w:p w14:paraId="096C14BC" w14:textId="7D124A6F" w:rsidR="00FC277F" w:rsidRPr="007F7AA4" w:rsidRDefault="004F5E69" w:rsidP="00FC277F">
      <w:pPr>
        <w:rPr>
          <w:rFonts w:eastAsiaTheme="majorEastAsia" w:cs="Times New Roman"/>
        </w:rPr>
      </w:pPr>
      <w:r w:rsidRPr="007F7AA4">
        <w:rPr>
          <w:rFonts w:eastAsiaTheme="majorEastAsia" w:cs="Times New Roman"/>
        </w:rPr>
        <w:t>ENDC</w:t>
      </w:r>
      <w:r w:rsidRPr="007F7AA4">
        <w:rPr>
          <w:rFonts w:eastAsiaTheme="majorEastAsia" w:cs="Times New Roman"/>
        </w:rPr>
        <w:t>能力可在手机注册成功后重新被</w:t>
      </w:r>
      <w:r w:rsidRPr="007F7AA4">
        <w:rPr>
          <w:rFonts w:eastAsiaTheme="majorEastAsia" w:cs="Times New Roman"/>
        </w:rPr>
        <w:t>AP</w:t>
      </w:r>
      <w:r w:rsidRPr="007F7AA4">
        <w:rPr>
          <w:rFonts w:eastAsiaTheme="majorEastAsia" w:cs="Times New Roman"/>
        </w:rPr>
        <w:t>设置。</w:t>
      </w:r>
      <w:r w:rsidRPr="007F7AA4">
        <w:rPr>
          <w:rFonts w:eastAsiaTheme="majorEastAsia" w:cs="Times New Roman"/>
        </w:rPr>
        <w:t>AP</w:t>
      </w:r>
      <w:r w:rsidRPr="007F7AA4">
        <w:rPr>
          <w:rFonts w:eastAsiaTheme="majorEastAsia" w:cs="Times New Roman"/>
        </w:rPr>
        <w:t>侧有如下优化，</w:t>
      </w:r>
      <w:r w:rsidR="00FC277F" w:rsidRPr="007F7AA4">
        <w:rPr>
          <w:rFonts w:eastAsiaTheme="majorEastAsia" w:cs="Times New Roman"/>
        </w:rPr>
        <w:t>为了终端省电，在没有</w:t>
      </w:r>
      <w:r w:rsidR="00FC277F" w:rsidRPr="007F7AA4">
        <w:rPr>
          <w:rFonts w:eastAsiaTheme="majorEastAsia" w:cs="Times New Roman"/>
        </w:rPr>
        <w:t>5G NR</w:t>
      </w:r>
      <w:r w:rsidR="00FC277F" w:rsidRPr="007F7AA4">
        <w:rPr>
          <w:rFonts w:eastAsiaTheme="majorEastAsia" w:cs="Times New Roman"/>
        </w:rPr>
        <w:t>连接的时候，</w:t>
      </w:r>
      <w:r w:rsidR="00FC277F" w:rsidRPr="007F7AA4">
        <w:rPr>
          <w:rFonts w:eastAsiaTheme="majorEastAsia" w:cs="Times New Roman"/>
        </w:rPr>
        <w:t>AP</w:t>
      </w:r>
      <w:r w:rsidR="00FC277F" w:rsidRPr="007F7AA4">
        <w:rPr>
          <w:rFonts w:eastAsiaTheme="majorEastAsia" w:cs="Times New Roman"/>
        </w:rPr>
        <w:t>会关闭</w:t>
      </w:r>
      <w:r w:rsidR="00FC277F" w:rsidRPr="007F7AA4">
        <w:rPr>
          <w:rFonts w:eastAsiaTheme="majorEastAsia" w:cs="Times New Roman"/>
        </w:rPr>
        <w:t>ENDC</w:t>
      </w:r>
      <w:r w:rsidR="00FC277F" w:rsidRPr="007F7AA4">
        <w:rPr>
          <w:rFonts w:eastAsiaTheme="majorEastAsia" w:cs="Times New Roman"/>
        </w:rPr>
        <w:t>功能，用于降低功耗。</w:t>
      </w:r>
      <w:r w:rsidRPr="007F7AA4">
        <w:rPr>
          <w:rFonts w:eastAsiaTheme="majorEastAsia" w:cs="Times New Roman"/>
        </w:rPr>
        <w:t>通过搜索</w:t>
      </w:r>
      <w:r w:rsidRPr="007F7AA4">
        <w:rPr>
          <w:rFonts w:eastAsiaTheme="majorEastAsia" w:cs="Times New Roman"/>
        </w:rPr>
        <w:t>QMI</w:t>
      </w:r>
      <w:r w:rsidRPr="007F7AA4">
        <w:rPr>
          <w:rFonts w:eastAsiaTheme="majorEastAsia" w:cs="Times New Roman"/>
        </w:rPr>
        <w:t>消息中的</w:t>
      </w:r>
      <w:r w:rsidRPr="007F7AA4">
        <w:rPr>
          <w:rFonts w:eastAsiaTheme="majorEastAsia" w:cs="Times New Roman"/>
        </w:rPr>
        <w:t>nas_set_endc_config</w:t>
      </w:r>
      <w:r w:rsidRPr="007F7AA4">
        <w:rPr>
          <w:rFonts w:eastAsiaTheme="majorEastAsia" w:cs="Times New Roman"/>
        </w:rPr>
        <w:t>确定当前的</w:t>
      </w:r>
      <w:r w:rsidRPr="007F7AA4">
        <w:rPr>
          <w:rFonts w:eastAsiaTheme="majorEastAsia" w:cs="Times New Roman"/>
        </w:rPr>
        <w:t>ENDC</w:t>
      </w:r>
      <w:r w:rsidRPr="007F7AA4">
        <w:rPr>
          <w:rFonts w:eastAsiaTheme="majorEastAsia" w:cs="Times New Roman"/>
        </w:rPr>
        <w:t>打开和关闭状态。</w:t>
      </w:r>
    </w:p>
    <w:p w14:paraId="126437A2" w14:textId="77777777" w:rsidR="00FC277F" w:rsidRPr="007F7AA4" w:rsidRDefault="00FC277F" w:rsidP="00285A4E">
      <w:pPr>
        <w:pStyle w:val="4"/>
        <w:spacing w:before="156" w:after="156"/>
        <w:rPr>
          <w:rFonts w:cs="Times New Roman"/>
        </w:rPr>
      </w:pPr>
      <w:r w:rsidRPr="007F7AA4">
        <w:rPr>
          <w:rFonts w:cs="Times New Roman"/>
        </w:rPr>
        <w:t>特征</w:t>
      </w:r>
    </w:p>
    <w:p w14:paraId="29B6F255" w14:textId="77777777" w:rsidR="00FC277F" w:rsidRPr="007F7AA4" w:rsidRDefault="00FC277F" w:rsidP="00FC277F">
      <w:pPr>
        <w:rPr>
          <w:rFonts w:eastAsiaTheme="majorEastAsia" w:cs="Times New Roman"/>
        </w:rPr>
      </w:pPr>
      <w:r w:rsidRPr="007F7AA4">
        <w:rPr>
          <w:rFonts w:eastAsiaTheme="majorEastAsia" w:cs="Times New Roman"/>
        </w:rPr>
        <w:t>ServiceId = 3</w:t>
      </w:r>
      <w:r w:rsidRPr="007F7AA4">
        <w:rPr>
          <w:rFonts w:eastAsiaTheme="majorEastAsia" w:cs="Times New Roman"/>
        </w:rPr>
        <w:t>，</w:t>
      </w:r>
      <w:r w:rsidRPr="007F7AA4">
        <w:rPr>
          <w:rFonts w:eastAsiaTheme="majorEastAsia" w:cs="Times New Roman"/>
        </w:rPr>
        <w:t>MsgId = 0x000000E7</w:t>
      </w:r>
      <w:r w:rsidRPr="007F7AA4">
        <w:rPr>
          <w:rFonts w:eastAsiaTheme="majorEastAsia" w:cs="Times New Roman"/>
        </w:rPr>
        <w:t>，特征字符串：</w:t>
      </w:r>
      <w:r w:rsidRPr="007F7AA4">
        <w:rPr>
          <w:rFonts w:eastAsiaTheme="majorEastAsia" w:cs="Times New Roman"/>
        </w:rPr>
        <w:t>nas_set_endc_config</w:t>
      </w:r>
    </w:p>
    <w:p w14:paraId="6A7B6E5C" w14:textId="0AC80AD9" w:rsidR="00FC277F" w:rsidRPr="007F7AA4" w:rsidRDefault="00FC277F" w:rsidP="007E361D">
      <w:pPr>
        <w:pStyle w:val="4"/>
        <w:spacing w:before="156" w:after="156"/>
        <w:rPr>
          <w:rFonts w:cs="Times New Roman"/>
        </w:rPr>
      </w:pPr>
      <w:r w:rsidRPr="007F7AA4">
        <w:rPr>
          <w:rFonts w:cs="Times New Roman"/>
        </w:rPr>
        <w:t>参数</w:t>
      </w:r>
      <w:r w:rsidR="00285A4E" w:rsidRPr="007F7AA4">
        <w:rPr>
          <w:rFonts w:cs="Times New Roman"/>
        </w:rPr>
        <w:t>说明</w:t>
      </w:r>
    </w:p>
    <w:p w14:paraId="1C45A434" w14:textId="77777777" w:rsidR="00FC277F" w:rsidRPr="007F7AA4" w:rsidRDefault="00FC277F" w:rsidP="00FC277F">
      <w:pPr>
        <w:rPr>
          <w:rFonts w:eastAsiaTheme="majorEastAsia" w:cs="Times New Roman"/>
        </w:rPr>
      </w:pPr>
      <w:r w:rsidRPr="007F7AA4">
        <w:rPr>
          <w:rFonts w:eastAsiaTheme="majorEastAsia" w:cs="Times New Roman"/>
        </w:rPr>
        <w:t>enable_endc</w:t>
      </w:r>
      <w:r w:rsidRPr="007F7AA4">
        <w:rPr>
          <w:rFonts w:eastAsiaTheme="majorEastAsia" w:cs="Times New Roman"/>
        </w:rPr>
        <w:t>，该参数的</w:t>
      </w:r>
      <w:r w:rsidRPr="007F7AA4">
        <w:rPr>
          <w:rFonts w:eastAsiaTheme="majorEastAsia" w:cs="Times New Roman"/>
        </w:rPr>
        <w:t>true</w:t>
      </w:r>
      <w:r w:rsidRPr="007F7AA4">
        <w:rPr>
          <w:rFonts w:eastAsiaTheme="majorEastAsia" w:cs="Times New Roman"/>
        </w:rPr>
        <w:t>和</w:t>
      </w:r>
      <w:r w:rsidRPr="007F7AA4">
        <w:rPr>
          <w:rFonts w:eastAsiaTheme="majorEastAsia" w:cs="Times New Roman"/>
        </w:rPr>
        <w:t>false</w:t>
      </w:r>
      <w:r w:rsidRPr="007F7AA4">
        <w:rPr>
          <w:rFonts w:eastAsiaTheme="majorEastAsia" w:cs="Times New Roman"/>
        </w:rPr>
        <w:t>表示</w:t>
      </w:r>
      <w:r w:rsidRPr="007F7AA4">
        <w:rPr>
          <w:rFonts w:eastAsiaTheme="majorEastAsia" w:cs="Times New Roman"/>
        </w:rPr>
        <w:t>NR</w:t>
      </w:r>
      <w:r w:rsidRPr="007F7AA4">
        <w:rPr>
          <w:rFonts w:eastAsiaTheme="majorEastAsia" w:cs="Times New Roman"/>
        </w:rPr>
        <w:t>是否打开和关闭。</w:t>
      </w:r>
    </w:p>
    <w:p w14:paraId="36B91E22" w14:textId="77777777" w:rsidR="00FC277F" w:rsidRPr="007F7AA4" w:rsidRDefault="00FC277F" w:rsidP="007E361D">
      <w:pPr>
        <w:pStyle w:val="4"/>
        <w:spacing w:before="156" w:after="156"/>
        <w:rPr>
          <w:rFonts w:cs="Times New Roman"/>
        </w:rPr>
      </w:pPr>
      <w:r w:rsidRPr="007F7AA4">
        <w:rPr>
          <w:rFonts w:cs="Times New Roman"/>
        </w:rPr>
        <w:t>Example</w:t>
      </w:r>
    </w:p>
    <w:tbl>
      <w:tblPr>
        <w:tblStyle w:val="a7"/>
        <w:tblW w:w="0" w:type="auto"/>
        <w:tblLook w:val="04A0" w:firstRow="1" w:lastRow="0" w:firstColumn="1" w:lastColumn="0" w:noHBand="0" w:noVBand="1"/>
      </w:tblPr>
      <w:tblGrid>
        <w:gridCol w:w="8522"/>
      </w:tblGrid>
      <w:tr w:rsidR="00FC277F" w:rsidRPr="007F7AA4" w14:paraId="22CBB656" w14:textId="77777777" w:rsidTr="00926560">
        <w:tc>
          <w:tcPr>
            <w:tcW w:w="8522" w:type="dxa"/>
          </w:tcPr>
          <w:p w14:paraId="76C5BD83" w14:textId="77777777" w:rsidR="00FC277F" w:rsidRPr="007F7AA4" w:rsidRDefault="00FC277F" w:rsidP="00926560">
            <w:pPr>
              <w:rPr>
                <w:rFonts w:eastAsiaTheme="majorEastAsia" w:cs="Times New Roman"/>
              </w:rPr>
            </w:pPr>
            <w:r w:rsidRPr="007F7AA4">
              <w:rPr>
                <w:rFonts w:eastAsiaTheme="majorEastAsia" w:cs="Times New Roman"/>
              </w:rPr>
              <w:t>07:42:38.928 [0x1544] MCS QCSI Payload Packet</w:t>
            </w:r>
          </w:p>
          <w:p w14:paraId="1B044F84" w14:textId="77777777" w:rsidR="00FC277F" w:rsidRPr="007F7AA4" w:rsidRDefault="00FC277F" w:rsidP="00926560">
            <w:pPr>
              <w:rPr>
                <w:rFonts w:eastAsiaTheme="majorEastAsia" w:cs="Times New Roman"/>
              </w:rPr>
            </w:pPr>
            <w:r w:rsidRPr="007F7AA4">
              <w:rPr>
                <w:rFonts w:eastAsiaTheme="majorEastAsia" w:cs="Times New Roman"/>
              </w:rPr>
              <w:t>packetVersion = 2</w:t>
            </w:r>
          </w:p>
          <w:p w14:paraId="0F6B376C" w14:textId="77777777" w:rsidR="00FC277F" w:rsidRPr="007F7AA4" w:rsidRDefault="00FC277F" w:rsidP="00926560">
            <w:pPr>
              <w:rPr>
                <w:rFonts w:eastAsiaTheme="majorEastAsia" w:cs="Times New Roman"/>
              </w:rPr>
            </w:pPr>
            <w:r w:rsidRPr="007F7AA4">
              <w:rPr>
                <w:rFonts w:eastAsiaTheme="majorEastAsia" w:cs="Times New Roman"/>
              </w:rPr>
              <w:t>MsgType = Request</w:t>
            </w:r>
          </w:p>
          <w:p w14:paraId="1F39F41E" w14:textId="77777777" w:rsidR="00FC277F" w:rsidRPr="007F7AA4" w:rsidRDefault="00FC277F" w:rsidP="00926560">
            <w:pPr>
              <w:rPr>
                <w:rFonts w:eastAsiaTheme="majorEastAsia" w:cs="Times New Roman"/>
              </w:rPr>
            </w:pPr>
            <w:r w:rsidRPr="007F7AA4">
              <w:rPr>
                <w:rFonts w:eastAsiaTheme="majorEastAsia" w:cs="Times New Roman"/>
              </w:rPr>
              <w:t>Counter = 107</w:t>
            </w:r>
          </w:p>
          <w:p w14:paraId="0D56DA20" w14:textId="77777777" w:rsidR="00FC277F" w:rsidRPr="007F7AA4" w:rsidRDefault="00FC277F" w:rsidP="00926560">
            <w:pPr>
              <w:rPr>
                <w:rFonts w:eastAsiaTheme="majorEastAsia" w:cs="Times New Roman"/>
                <w:b/>
              </w:rPr>
            </w:pPr>
            <w:r w:rsidRPr="007F7AA4">
              <w:rPr>
                <w:rFonts w:eastAsiaTheme="majorEastAsia" w:cs="Times New Roman"/>
                <w:b/>
              </w:rPr>
              <w:t>ServiceId = 3</w:t>
            </w:r>
          </w:p>
          <w:p w14:paraId="57FAAC14" w14:textId="77777777" w:rsidR="00FC277F" w:rsidRPr="007F7AA4" w:rsidRDefault="00FC277F" w:rsidP="00926560">
            <w:pPr>
              <w:rPr>
                <w:rFonts w:eastAsiaTheme="majorEastAsia" w:cs="Times New Roman"/>
              </w:rPr>
            </w:pPr>
            <w:r w:rsidRPr="007F7AA4">
              <w:rPr>
                <w:rFonts w:eastAsiaTheme="majorEastAsia" w:cs="Times New Roman"/>
              </w:rPr>
              <w:t>MajorRev = 1</w:t>
            </w:r>
          </w:p>
          <w:p w14:paraId="46A86CC8" w14:textId="77777777" w:rsidR="00FC277F" w:rsidRPr="007F7AA4" w:rsidRDefault="00FC277F" w:rsidP="00926560">
            <w:pPr>
              <w:rPr>
                <w:rFonts w:eastAsiaTheme="majorEastAsia" w:cs="Times New Roman"/>
              </w:rPr>
            </w:pPr>
            <w:r w:rsidRPr="007F7AA4">
              <w:rPr>
                <w:rFonts w:eastAsiaTheme="majorEastAsia" w:cs="Times New Roman"/>
              </w:rPr>
              <w:t>MinorRev = 273</w:t>
            </w:r>
          </w:p>
          <w:p w14:paraId="4662159D" w14:textId="77777777" w:rsidR="00FC277F" w:rsidRPr="007F7AA4" w:rsidRDefault="00FC277F" w:rsidP="00926560">
            <w:pPr>
              <w:rPr>
                <w:rFonts w:eastAsiaTheme="majorEastAsia" w:cs="Times New Roman"/>
              </w:rPr>
            </w:pPr>
            <w:r w:rsidRPr="007F7AA4">
              <w:rPr>
                <w:rFonts w:eastAsiaTheme="majorEastAsia" w:cs="Times New Roman"/>
              </w:rPr>
              <w:t>ConHandle = 0x0000005A</w:t>
            </w:r>
          </w:p>
          <w:p w14:paraId="3BE40386" w14:textId="77777777" w:rsidR="00FC277F" w:rsidRPr="007F7AA4" w:rsidRDefault="00FC277F" w:rsidP="00926560">
            <w:pPr>
              <w:rPr>
                <w:rFonts w:eastAsiaTheme="majorEastAsia" w:cs="Times New Roman"/>
              </w:rPr>
            </w:pPr>
            <w:r w:rsidRPr="007F7AA4">
              <w:rPr>
                <w:rFonts w:eastAsiaTheme="majorEastAsia" w:cs="Times New Roman"/>
              </w:rPr>
              <w:t xml:space="preserve">MsgId = </w:t>
            </w:r>
            <w:r w:rsidRPr="007F7AA4">
              <w:rPr>
                <w:rFonts w:eastAsiaTheme="majorEastAsia" w:cs="Times New Roman"/>
                <w:b/>
              </w:rPr>
              <w:t>0x000000E7</w:t>
            </w:r>
          </w:p>
          <w:p w14:paraId="3567FD34" w14:textId="77777777" w:rsidR="00FC277F" w:rsidRPr="007F7AA4" w:rsidRDefault="00FC277F" w:rsidP="00926560">
            <w:pPr>
              <w:rPr>
                <w:rFonts w:eastAsiaTheme="majorEastAsia" w:cs="Times New Roman"/>
              </w:rPr>
            </w:pPr>
            <w:r w:rsidRPr="007F7AA4">
              <w:rPr>
                <w:rFonts w:eastAsiaTheme="majorEastAsia" w:cs="Times New Roman"/>
              </w:rPr>
              <w:t>QmiLength = 4</w:t>
            </w:r>
          </w:p>
          <w:p w14:paraId="71697F57" w14:textId="77777777" w:rsidR="00FC277F" w:rsidRPr="007F7AA4" w:rsidRDefault="00FC277F" w:rsidP="00926560">
            <w:pPr>
              <w:rPr>
                <w:rFonts w:eastAsiaTheme="majorEastAsia" w:cs="Times New Roman"/>
              </w:rPr>
            </w:pPr>
            <w:r w:rsidRPr="007F7AA4">
              <w:rPr>
                <w:rFonts w:eastAsiaTheme="majorEastAsia" w:cs="Times New Roman"/>
              </w:rPr>
              <w:t>Service_NAS {</w:t>
            </w:r>
          </w:p>
          <w:p w14:paraId="7747296F" w14:textId="77777777" w:rsidR="00FC277F" w:rsidRPr="007F7AA4" w:rsidRDefault="00FC277F" w:rsidP="00926560">
            <w:pPr>
              <w:rPr>
                <w:rFonts w:eastAsiaTheme="majorEastAsia" w:cs="Times New Roman"/>
              </w:rPr>
            </w:pPr>
            <w:r w:rsidRPr="007F7AA4">
              <w:rPr>
                <w:rFonts w:eastAsiaTheme="majorEastAsia" w:cs="Times New Roman"/>
              </w:rPr>
              <w:t>ServiceNASV1 {</w:t>
            </w:r>
          </w:p>
          <w:p w14:paraId="000D78D8" w14:textId="77777777" w:rsidR="00FC277F" w:rsidRPr="007F7AA4" w:rsidRDefault="00FC277F" w:rsidP="00926560">
            <w:pPr>
              <w:rPr>
                <w:rFonts w:eastAsiaTheme="majorEastAsia" w:cs="Times New Roman"/>
              </w:rPr>
            </w:pPr>
            <w:r w:rsidRPr="007F7AA4">
              <w:rPr>
                <w:rFonts w:eastAsiaTheme="majorEastAsia" w:cs="Times New Roman"/>
              </w:rPr>
              <w:t>nas_set_endc_config {</w:t>
            </w:r>
          </w:p>
          <w:p w14:paraId="1FE1B124" w14:textId="77777777" w:rsidR="00FC277F" w:rsidRPr="007F7AA4" w:rsidRDefault="00FC277F" w:rsidP="00926560">
            <w:pPr>
              <w:rPr>
                <w:rFonts w:eastAsiaTheme="majorEastAsia" w:cs="Times New Roman"/>
              </w:rPr>
            </w:pPr>
            <w:r w:rsidRPr="007F7AA4">
              <w:rPr>
                <w:rFonts w:eastAsiaTheme="majorEastAsia" w:cs="Times New Roman"/>
              </w:rPr>
              <w:t>nas_set_endc_config_reqTlvs[0] {</w:t>
            </w:r>
          </w:p>
          <w:p w14:paraId="30556E2C" w14:textId="77777777" w:rsidR="00FC277F" w:rsidRPr="007F7AA4" w:rsidRDefault="00FC277F" w:rsidP="00926560">
            <w:pPr>
              <w:rPr>
                <w:rFonts w:eastAsiaTheme="majorEastAsia" w:cs="Times New Roman"/>
              </w:rPr>
            </w:pPr>
            <w:r w:rsidRPr="007F7AA4">
              <w:rPr>
                <w:rFonts w:eastAsiaTheme="majorEastAsia" w:cs="Times New Roman"/>
              </w:rPr>
              <w:t>Type = 0x01</w:t>
            </w:r>
          </w:p>
          <w:p w14:paraId="58706905" w14:textId="77777777" w:rsidR="00FC277F" w:rsidRPr="007F7AA4" w:rsidRDefault="00FC277F" w:rsidP="00926560">
            <w:pPr>
              <w:rPr>
                <w:rFonts w:eastAsiaTheme="majorEastAsia" w:cs="Times New Roman"/>
              </w:rPr>
            </w:pPr>
            <w:r w:rsidRPr="007F7AA4">
              <w:rPr>
                <w:rFonts w:eastAsiaTheme="majorEastAsia" w:cs="Times New Roman"/>
              </w:rPr>
              <w:t>Length = 1</w:t>
            </w:r>
          </w:p>
          <w:p w14:paraId="6B79D941" w14:textId="77777777" w:rsidR="00FC277F" w:rsidRPr="007F7AA4" w:rsidRDefault="00FC277F" w:rsidP="00926560">
            <w:pPr>
              <w:rPr>
                <w:rFonts w:eastAsiaTheme="majorEastAsia" w:cs="Times New Roman"/>
              </w:rPr>
            </w:pPr>
            <w:r w:rsidRPr="007F7AA4">
              <w:rPr>
                <w:rFonts w:eastAsiaTheme="majorEastAsia" w:cs="Times New Roman"/>
              </w:rPr>
              <w:t>enable_endc {</w:t>
            </w:r>
          </w:p>
          <w:p w14:paraId="3C9076CB" w14:textId="5904D496" w:rsidR="00FC277F" w:rsidRPr="007F7AA4" w:rsidRDefault="00FC277F" w:rsidP="00926560">
            <w:pPr>
              <w:rPr>
                <w:rFonts w:eastAsiaTheme="majorEastAsia" w:cs="Times New Roman"/>
                <w:b/>
                <w:color w:val="FF0000"/>
              </w:rPr>
            </w:pPr>
            <w:r w:rsidRPr="007F7AA4">
              <w:rPr>
                <w:rFonts w:eastAsiaTheme="majorEastAsia" w:cs="Times New Roman"/>
                <w:b/>
                <w:color w:val="FF0000"/>
              </w:rPr>
              <w:t>enable_endc = true</w:t>
            </w:r>
            <w:r w:rsidR="000D12DC" w:rsidRPr="007F7AA4">
              <w:rPr>
                <w:rFonts w:eastAsiaTheme="majorEastAsia" w:cs="Times New Roman"/>
                <w:b/>
                <w:color w:val="FF0000"/>
              </w:rPr>
              <w:t xml:space="preserve">  // </w:t>
            </w:r>
            <w:r w:rsidR="000D12DC" w:rsidRPr="007F7AA4">
              <w:rPr>
                <w:rFonts w:eastAsiaTheme="majorEastAsia" w:cs="Times New Roman"/>
                <w:b/>
                <w:color w:val="FF0000"/>
              </w:rPr>
              <w:t>通过设置</w:t>
            </w:r>
            <w:r w:rsidR="000D12DC" w:rsidRPr="007F7AA4">
              <w:rPr>
                <w:rFonts w:eastAsiaTheme="majorEastAsia" w:cs="Times New Roman"/>
                <w:b/>
                <w:color w:val="FF0000"/>
              </w:rPr>
              <w:t>true</w:t>
            </w:r>
            <w:r w:rsidR="000D12DC" w:rsidRPr="007F7AA4">
              <w:rPr>
                <w:rFonts w:eastAsiaTheme="majorEastAsia" w:cs="Times New Roman"/>
                <w:b/>
                <w:color w:val="FF0000"/>
              </w:rPr>
              <w:t>或者</w:t>
            </w:r>
            <w:r w:rsidR="000D12DC" w:rsidRPr="007F7AA4">
              <w:rPr>
                <w:rFonts w:eastAsiaTheme="majorEastAsia" w:cs="Times New Roman"/>
                <w:b/>
                <w:color w:val="FF0000"/>
              </w:rPr>
              <w:t>false</w:t>
            </w:r>
            <w:r w:rsidR="000D12DC" w:rsidRPr="007F7AA4">
              <w:rPr>
                <w:rFonts w:eastAsiaTheme="majorEastAsia" w:cs="Times New Roman"/>
                <w:b/>
                <w:color w:val="FF0000"/>
              </w:rPr>
              <w:t>来打开或者关闭</w:t>
            </w:r>
            <w:r w:rsidR="000D12DC" w:rsidRPr="007F7AA4">
              <w:rPr>
                <w:rFonts w:eastAsiaTheme="majorEastAsia" w:cs="Times New Roman"/>
                <w:b/>
                <w:color w:val="FF0000"/>
              </w:rPr>
              <w:t>ENDC</w:t>
            </w:r>
            <w:r w:rsidR="000D12DC" w:rsidRPr="007F7AA4">
              <w:rPr>
                <w:rFonts w:eastAsiaTheme="majorEastAsia" w:cs="Times New Roman"/>
                <w:b/>
                <w:color w:val="FF0000"/>
              </w:rPr>
              <w:t>能力</w:t>
            </w:r>
          </w:p>
          <w:p w14:paraId="0D2A1E0B" w14:textId="77777777" w:rsidR="00FC277F" w:rsidRPr="007F7AA4" w:rsidRDefault="00FC277F" w:rsidP="00926560">
            <w:pPr>
              <w:rPr>
                <w:rFonts w:eastAsiaTheme="majorEastAsia" w:cs="Times New Roman"/>
              </w:rPr>
            </w:pPr>
            <w:r w:rsidRPr="007F7AA4">
              <w:rPr>
                <w:rFonts w:eastAsiaTheme="majorEastAsia" w:cs="Times New Roman"/>
              </w:rPr>
              <w:t>}</w:t>
            </w:r>
          </w:p>
          <w:p w14:paraId="23CF4CBC" w14:textId="77777777" w:rsidR="00FC277F" w:rsidRPr="007F7AA4" w:rsidRDefault="00FC277F" w:rsidP="00926560">
            <w:pPr>
              <w:rPr>
                <w:rFonts w:eastAsiaTheme="majorEastAsia" w:cs="Times New Roman"/>
              </w:rPr>
            </w:pPr>
            <w:r w:rsidRPr="007F7AA4">
              <w:rPr>
                <w:rFonts w:eastAsiaTheme="majorEastAsia" w:cs="Times New Roman"/>
              </w:rPr>
              <w:t>}</w:t>
            </w:r>
          </w:p>
          <w:p w14:paraId="62BF9FBD" w14:textId="77777777" w:rsidR="00FC277F" w:rsidRPr="007F7AA4" w:rsidRDefault="00FC277F" w:rsidP="00926560">
            <w:pPr>
              <w:rPr>
                <w:rFonts w:eastAsiaTheme="majorEastAsia" w:cs="Times New Roman"/>
              </w:rPr>
            </w:pPr>
            <w:r w:rsidRPr="007F7AA4">
              <w:rPr>
                <w:rFonts w:eastAsiaTheme="majorEastAsia" w:cs="Times New Roman"/>
              </w:rPr>
              <w:t>}</w:t>
            </w:r>
          </w:p>
          <w:p w14:paraId="6C5FEE86" w14:textId="77777777" w:rsidR="00FC277F" w:rsidRPr="007F7AA4" w:rsidRDefault="00FC277F" w:rsidP="00926560">
            <w:pPr>
              <w:rPr>
                <w:rFonts w:eastAsiaTheme="majorEastAsia" w:cs="Times New Roman"/>
              </w:rPr>
            </w:pPr>
            <w:r w:rsidRPr="007F7AA4">
              <w:rPr>
                <w:rFonts w:eastAsiaTheme="majorEastAsia" w:cs="Times New Roman"/>
              </w:rPr>
              <w:t>}</w:t>
            </w:r>
          </w:p>
          <w:p w14:paraId="57E5B7DE" w14:textId="0C6C18AA" w:rsidR="00FC277F" w:rsidRPr="007F7AA4" w:rsidRDefault="00FC277F" w:rsidP="00926560">
            <w:pPr>
              <w:rPr>
                <w:rFonts w:eastAsiaTheme="majorEastAsia" w:cs="Times New Roman"/>
              </w:rPr>
            </w:pPr>
            <w:r w:rsidRPr="007F7AA4">
              <w:rPr>
                <w:rFonts w:eastAsiaTheme="majorEastAsia" w:cs="Times New Roman"/>
              </w:rPr>
              <w:t>}</w:t>
            </w:r>
          </w:p>
        </w:tc>
      </w:tr>
    </w:tbl>
    <w:p w14:paraId="452998EC" w14:textId="065F67F9" w:rsidR="00FC277F" w:rsidRPr="007F7AA4" w:rsidRDefault="00FC277F" w:rsidP="00FC277F">
      <w:pPr>
        <w:pStyle w:val="3"/>
        <w:spacing w:before="156" w:after="156"/>
        <w:rPr>
          <w:rFonts w:eastAsiaTheme="majorEastAsia" w:cs="Times New Roman"/>
        </w:rPr>
      </w:pPr>
      <w:bookmarkStart w:id="172" w:name="_Toc34299155"/>
      <w:bookmarkStart w:id="173" w:name="_Toc87714747"/>
      <w:r w:rsidRPr="007F7AA4">
        <w:rPr>
          <w:rFonts w:eastAsiaTheme="majorEastAsia" w:cs="Times New Roman"/>
        </w:rPr>
        <w:lastRenderedPageBreak/>
        <w:t>5G</w:t>
      </w:r>
      <w:r w:rsidRPr="007F7AA4">
        <w:rPr>
          <w:rFonts w:eastAsiaTheme="majorEastAsia" w:cs="Times New Roman"/>
        </w:rPr>
        <w:t>注册状态上报</w:t>
      </w:r>
      <w:bookmarkEnd w:id="172"/>
      <w:r w:rsidR="005B1868" w:rsidRPr="007F7AA4">
        <w:rPr>
          <w:rFonts w:eastAsiaTheme="majorEastAsia" w:cs="Times New Roman"/>
        </w:rPr>
        <w:t xml:space="preserve"> wds_data_bearer_type</w:t>
      </w:r>
      <w:bookmarkEnd w:id="173"/>
    </w:p>
    <w:p w14:paraId="67DC8141" w14:textId="413B72F9" w:rsidR="00FC277F" w:rsidRPr="007F7AA4" w:rsidRDefault="00405125" w:rsidP="00405125">
      <w:pPr>
        <w:pStyle w:val="4"/>
        <w:spacing w:before="156" w:after="156"/>
        <w:rPr>
          <w:rFonts w:cs="Times New Roman"/>
        </w:rPr>
      </w:pPr>
      <w:r w:rsidRPr="007F7AA4">
        <w:rPr>
          <w:rFonts w:cs="Times New Roman"/>
        </w:rPr>
        <w:t>特征</w:t>
      </w:r>
    </w:p>
    <w:p w14:paraId="11578D8E" w14:textId="58A2A68E" w:rsidR="00FC277F" w:rsidRPr="007F7AA4" w:rsidRDefault="00FC277F" w:rsidP="00FC277F">
      <w:pPr>
        <w:rPr>
          <w:rFonts w:eastAsiaTheme="majorEastAsia" w:cs="Times New Roman"/>
        </w:rPr>
      </w:pPr>
      <w:r w:rsidRPr="007F7AA4">
        <w:rPr>
          <w:rFonts w:eastAsiaTheme="majorEastAsia" w:cs="Times New Roman"/>
        </w:rPr>
        <w:t>ServiceId=1</w:t>
      </w:r>
      <w:r w:rsidRPr="007F7AA4">
        <w:rPr>
          <w:rFonts w:eastAsiaTheme="majorEastAsia" w:cs="Times New Roman"/>
        </w:rPr>
        <w:t>，</w:t>
      </w:r>
      <w:r w:rsidRPr="007F7AA4">
        <w:rPr>
          <w:rFonts w:eastAsiaTheme="majorEastAsia" w:cs="Times New Roman"/>
        </w:rPr>
        <w:t>MsgId=0xF4</w:t>
      </w:r>
      <w:r w:rsidRPr="007F7AA4">
        <w:rPr>
          <w:rFonts w:eastAsiaTheme="majorEastAsia" w:cs="Times New Roman"/>
        </w:rPr>
        <w:t>，关键字符串为：</w:t>
      </w:r>
      <w:r w:rsidRPr="007F7AA4">
        <w:rPr>
          <w:rFonts w:eastAsiaTheme="majorEastAsia" w:cs="Times New Roman"/>
        </w:rPr>
        <w:t>wds_data_bearer_type</w:t>
      </w:r>
    </w:p>
    <w:p w14:paraId="72DC79EA" w14:textId="6B57EDFF" w:rsidR="00405125" w:rsidRPr="007F7AA4" w:rsidRDefault="00405125" w:rsidP="00405125">
      <w:pPr>
        <w:pStyle w:val="4"/>
        <w:spacing w:before="156" w:after="156"/>
        <w:rPr>
          <w:rFonts w:cs="Times New Roman"/>
        </w:rPr>
      </w:pPr>
      <w:r w:rsidRPr="007F7AA4">
        <w:rPr>
          <w:rFonts w:cs="Times New Roman"/>
        </w:rPr>
        <w:t>参数说明</w:t>
      </w:r>
    </w:p>
    <w:p w14:paraId="66DE4C7C" w14:textId="77777777" w:rsidR="00FC277F" w:rsidRPr="007F7AA4" w:rsidRDefault="00FC277F" w:rsidP="00FC277F">
      <w:pPr>
        <w:rPr>
          <w:rFonts w:eastAsiaTheme="majorEastAsia" w:cs="Times New Roman"/>
        </w:rPr>
      </w:pPr>
      <w:r w:rsidRPr="007F7AA4">
        <w:rPr>
          <w:rFonts w:eastAsiaTheme="majorEastAsia" w:cs="Times New Roman"/>
        </w:rPr>
        <w:t>承载类型的枚举：</w:t>
      </w:r>
    </w:p>
    <w:p w14:paraId="79293152" w14:textId="77777777" w:rsidR="00FC277F" w:rsidRPr="007F7AA4" w:rsidRDefault="00FC277F" w:rsidP="00FC277F">
      <w:pPr>
        <w:rPr>
          <w:rFonts w:eastAsiaTheme="majorEastAsia" w:cs="Times New Roman"/>
          <w:color w:val="FF0000"/>
        </w:rPr>
      </w:pPr>
      <w:r w:rsidRPr="007F7AA4">
        <w:rPr>
          <w:rFonts w:eastAsiaTheme="majorEastAsia" w:cs="Times New Roman"/>
          <w:color w:val="FF0000"/>
        </w:rPr>
        <w:t>WDS_DATA_BEARER_TYPE_4G_5G_SPLIT  // 4G/5G NSA</w:t>
      </w:r>
      <w:r w:rsidRPr="007F7AA4">
        <w:rPr>
          <w:rFonts w:eastAsiaTheme="majorEastAsia" w:cs="Times New Roman"/>
          <w:color w:val="FF0000"/>
        </w:rPr>
        <w:t>注册</w:t>
      </w:r>
    </w:p>
    <w:p w14:paraId="3C5615CB" w14:textId="341CC0E8" w:rsidR="00FC277F" w:rsidRPr="007F7AA4" w:rsidRDefault="00FC277F" w:rsidP="00FC277F">
      <w:pPr>
        <w:rPr>
          <w:rFonts w:eastAsiaTheme="majorEastAsia" w:cs="Times New Roman"/>
          <w:color w:val="FF0000"/>
        </w:rPr>
      </w:pPr>
      <w:r w:rsidRPr="007F7AA4">
        <w:rPr>
          <w:rFonts w:eastAsiaTheme="majorEastAsia" w:cs="Times New Roman"/>
          <w:color w:val="FF0000"/>
        </w:rPr>
        <w:t>WDS_DATA_BEARER_TYPE_4G            // 4G Only</w:t>
      </w:r>
    </w:p>
    <w:p w14:paraId="4E21411F" w14:textId="6EF56C72" w:rsidR="00A411FF" w:rsidRPr="007F7AA4" w:rsidRDefault="00A411FF" w:rsidP="00FC277F">
      <w:pPr>
        <w:rPr>
          <w:rFonts w:eastAsiaTheme="majorEastAsia" w:cs="Times New Roman"/>
          <w:color w:val="FF0000"/>
        </w:rPr>
      </w:pPr>
      <w:r w:rsidRPr="007F7AA4">
        <w:rPr>
          <w:rFonts w:eastAsiaTheme="majorEastAsia" w:cs="Times New Roman"/>
          <w:color w:val="FF0000"/>
        </w:rPr>
        <w:t>WDS_DATA_BEARER_TYPE_5G            // 5G SA</w:t>
      </w:r>
    </w:p>
    <w:p w14:paraId="4D8EE217" w14:textId="6F962C99" w:rsidR="00FC277F" w:rsidRPr="007F7AA4" w:rsidRDefault="00405125" w:rsidP="00405125">
      <w:pPr>
        <w:pStyle w:val="4"/>
        <w:spacing w:before="156" w:after="156"/>
        <w:rPr>
          <w:rFonts w:cs="Times New Roman"/>
        </w:rPr>
      </w:pPr>
      <w:r w:rsidRPr="007F7AA4">
        <w:rPr>
          <w:rFonts w:cs="Times New Roman"/>
        </w:rPr>
        <w:t>Example</w:t>
      </w:r>
    </w:p>
    <w:tbl>
      <w:tblPr>
        <w:tblStyle w:val="a7"/>
        <w:tblW w:w="0" w:type="auto"/>
        <w:tblLook w:val="04A0" w:firstRow="1" w:lastRow="0" w:firstColumn="1" w:lastColumn="0" w:noHBand="0" w:noVBand="1"/>
      </w:tblPr>
      <w:tblGrid>
        <w:gridCol w:w="13454"/>
      </w:tblGrid>
      <w:tr w:rsidR="00AB5324" w:rsidRPr="007F7AA4" w14:paraId="1109ADC4" w14:textId="77777777" w:rsidTr="00AB5324">
        <w:tc>
          <w:tcPr>
            <w:tcW w:w="13454" w:type="dxa"/>
          </w:tcPr>
          <w:p w14:paraId="7955AAB7" w14:textId="409E4C8B" w:rsidR="00AB5324" w:rsidRPr="007F7AA4" w:rsidRDefault="00AB5324" w:rsidP="00A411FF">
            <w:pPr>
              <w:pStyle w:val="af2"/>
              <w:spacing w:before="0" w:beforeAutospacing="0" w:after="0" w:afterAutospacing="0"/>
              <w:rPr>
                <w:rFonts w:ascii="Times New Roman" w:eastAsiaTheme="majorEastAsia" w:hAnsi="Times New Roman" w:cs="Times New Roman"/>
              </w:rPr>
            </w:pPr>
            <w:r w:rsidRPr="007F7AA4">
              <w:rPr>
                <w:rFonts w:ascii="Times New Roman" w:eastAsiaTheme="majorEastAsia" w:hAnsi="Times New Roman" w:cs="Times New Roman"/>
              </w:rPr>
              <w:t>// 5G SA</w:t>
            </w:r>
            <w:r w:rsidRPr="007F7AA4">
              <w:rPr>
                <w:rFonts w:ascii="Times New Roman" w:eastAsiaTheme="majorEastAsia" w:hAnsi="Times New Roman" w:cs="Times New Roman"/>
              </w:rPr>
              <w:t>注册成功</w:t>
            </w:r>
          </w:p>
          <w:p w14:paraId="2C883CB8" w14:textId="4DC77EBB" w:rsidR="00AB5324" w:rsidRPr="007F7AA4" w:rsidRDefault="00AB5324" w:rsidP="00A411FF">
            <w:pPr>
              <w:pStyle w:val="af2"/>
              <w:spacing w:before="0" w:beforeAutospacing="0" w:after="0" w:afterAutospacing="0"/>
              <w:rPr>
                <w:rFonts w:ascii="Times New Roman" w:eastAsiaTheme="majorEastAsia" w:hAnsi="Times New Roman" w:cs="Times New Roman"/>
              </w:rPr>
            </w:pPr>
            <w:r w:rsidRPr="007F7AA4">
              <w:rPr>
                <w:rFonts w:ascii="Times New Roman" w:eastAsiaTheme="majorEastAsia" w:hAnsi="Times New Roman" w:cs="Times New Roman"/>
              </w:rPr>
              <w:t>MsgType = Indication</w:t>
            </w:r>
          </w:p>
          <w:p w14:paraId="018E31CB" w14:textId="77777777" w:rsidR="00AB5324" w:rsidRPr="007F7AA4" w:rsidRDefault="00AB5324" w:rsidP="00A411FF">
            <w:pPr>
              <w:pStyle w:val="af2"/>
              <w:spacing w:before="0" w:beforeAutospacing="0" w:after="0" w:afterAutospacing="0"/>
              <w:rPr>
                <w:rFonts w:ascii="Times New Roman" w:eastAsiaTheme="majorEastAsia" w:hAnsi="Times New Roman" w:cs="Times New Roman"/>
              </w:rPr>
            </w:pPr>
            <w:r w:rsidRPr="007F7AA4">
              <w:rPr>
                <w:rFonts w:ascii="Times New Roman" w:eastAsiaTheme="majorEastAsia" w:hAnsi="Times New Roman" w:cs="Times New Roman"/>
              </w:rPr>
              <w:t>Counter = 14</w:t>
            </w:r>
          </w:p>
          <w:p w14:paraId="4718EF25" w14:textId="77777777" w:rsidR="00AB5324" w:rsidRPr="007F7AA4" w:rsidRDefault="00AB5324" w:rsidP="00A411FF">
            <w:pPr>
              <w:pStyle w:val="af2"/>
              <w:spacing w:before="0" w:beforeAutospacing="0" w:after="0" w:afterAutospacing="0"/>
              <w:rPr>
                <w:rFonts w:ascii="Times New Roman" w:eastAsiaTheme="majorEastAsia" w:hAnsi="Times New Roman" w:cs="Times New Roman"/>
              </w:rPr>
            </w:pPr>
            <w:r w:rsidRPr="007F7AA4">
              <w:rPr>
                <w:rFonts w:ascii="Times New Roman" w:eastAsiaTheme="majorEastAsia" w:hAnsi="Times New Roman" w:cs="Times New Roman"/>
              </w:rPr>
              <w:t>ServiceId = WDS</w:t>
            </w:r>
          </w:p>
          <w:p w14:paraId="229B3357" w14:textId="77777777" w:rsidR="00AB5324" w:rsidRPr="007F7AA4" w:rsidRDefault="00AB5324" w:rsidP="00A411FF">
            <w:pPr>
              <w:pStyle w:val="af2"/>
              <w:spacing w:before="0" w:beforeAutospacing="0" w:after="0" w:afterAutospacing="0"/>
              <w:rPr>
                <w:rFonts w:ascii="Times New Roman" w:eastAsiaTheme="majorEastAsia" w:hAnsi="Times New Roman" w:cs="Times New Roman"/>
              </w:rPr>
            </w:pPr>
            <w:r w:rsidRPr="007F7AA4">
              <w:rPr>
                <w:rFonts w:ascii="Times New Roman" w:eastAsiaTheme="majorEastAsia" w:hAnsi="Times New Roman" w:cs="Times New Roman"/>
              </w:rPr>
              <w:t>MajorRev = 1</w:t>
            </w:r>
          </w:p>
          <w:p w14:paraId="370D47D4" w14:textId="77777777" w:rsidR="00AB5324" w:rsidRPr="007F7AA4" w:rsidRDefault="00AB5324" w:rsidP="00A411FF">
            <w:pPr>
              <w:pStyle w:val="af2"/>
              <w:spacing w:before="0" w:beforeAutospacing="0" w:after="0" w:afterAutospacing="0"/>
              <w:rPr>
                <w:rFonts w:ascii="Times New Roman" w:eastAsiaTheme="majorEastAsia" w:hAnsi="Times New Roman" w:cs="Times New Roman"/>
              </w:rPr>
            </w:pPr>
            <w:r w:rsidRPr="007F7AA4">
              <w:rPr>
                <w:rFonts w:ascii="Times New Roman" w:eastAsiaTheme="majorEastAsia" w:hAnsi="Times New Roman" w:cs="Times New Roman"/>
              </w:rPr>
              <w:t>MinorRev = 217</w:t>
            </w:r>
          </w:p>
          <w:p w14:paraId="138964D6" w14:textId="77777777" w:rsidR="00AB5324" w:rsidRPr="007F7AA4" w:rsidRDefault="00AB5324" w:rsidP="00A411FF">
            <w:pPr>
              <w:pStyle w:val="af2"/>
              <w:spacing w:before="0" w:beforeAutospacing="0" w:after="0" w:afterAutospacing="0"/>
              <w:rPr>
                <w:rFonts w:ascii="Times New Roman" w:eastAsiaTheme="majorEastAsia" w:hAnsi="Times New Roman" w:cs="Times New Roman"/>
              </w:rPr>
            </w:pPr>
            <w:r w:rsidRPr="007F7AA4">
              <w:rPr>
                <w:rFonts w:ascii="Times New Roman" w:eastAsiaTheme="majorEastAsia" w:hAnsi="Times New Roman" w:cs="Times New Roman"/>
              </w:rPr>
              <w:t>ConHandle = 0x000002E4</w:t>
            </w:r>
          </w:p>
          <w:p w14:paraId="18EE30E6" w14:textId="77777777" w:rsidR="00AB5324" w:rsidRPr="007F7AA4" w:rsidRDefault="00AB5324" w:rsidP="00A411FF">
            <w:pPr>
              <w:pStyle w:val="af2"/>
              <w:spacing w:before="0" w:beforeAutospacing="0" w:after="0" w:afterAutospacing="0"/>
              <w:rPr>
                <w:rFonts w:ascii="Times New Roman" w:eastAsiaTheme="majorEastAsia" w:hAnsi="Times New Roman" w:cs="Times New Roman"/>
              </w:rPr>
            </w:pPr>
            <w:r w:rsidRPr="007F7AA4">
              <w:rPr>
                <w:rFonts w:ascii="Times New Roman" w:eastAsiaTheme="majorEastAsia" w:hAnsi="Times New Roman" w:cs="Times New Roman"/>
              </w:rPr>
              <w:t>MsgId = 0x000000F4</w:t>
            </w:r>
          </w:p>
          <w:p w14:paraId="04D6A227" w14:textId="77777777" w:rsidR="00AB5324" w:rsidRPr="007F7AA4" w:rsidRDefault="00AB5324" w:rsidP="00A411FF">
            <w:pPr>
              <w:pStyle w:val="af2"/>
              <w:spacing w:before="0" w:beforeAutospacing="0" w:after="0" w:afterAutospacing="0"/>
              <w:rPr>
                <w:rFonts w:ascii="Times New Roman" w:eastAsiaTheme="majorEastAsia" w:hAnsi="Times New Roman" w:cs="Times New Roman"/>
              </w:rPr>
            </w:pPr>
            <w:r w:rsidRPr="007F7AA4">
              <w:rPr>
                <w:rFonts w:ascii="Times New Roman" w:eastAsiaTheme="majorEastAsia" w:hAnsi="Times New Roman" w:cs="Times New Roman"/>
              </w:rPr>
              <w:t>QmiLength = 12</w:t>
            </w:r>
          </w:p>
          <w:p w14:paraId="3917674B" w14:textId="77777777" w:rsidR="00AB5324" w:rsidRPr="007F7AA4" w:rsidRDefault="00AB5324" w:rsidP="00A411FF">
            <w:pPr>
              <w:pStyle w:val="af2"/>
              <w:spacing w:before="0" w:beforeAutospacing="0" w:after="0" w:afterAutospacing="0"/>
              <w:rPr>
                <w:rFonts w:ascii="Times New Roman" w:eastAsiaTheme="majorEastAsia" w:hAnsi="Times New Roman" w:cs="Times New Roman"/>
              </w:rPr>
            </w:pPr>
            <w:r w:rsidRPr="007F7AA4">
              <w:rPr>
                <w:rFonts w:ascii="Times New Roman" w:eastAsiaTheme="majorEastAsia" w:hAnsi="Times New Roman" w:cs="Times New Roman"/>
              </w:rPr>
              <w:t>Service_WDS {</w:t>
            </w:r>
          </w:p>
          <w:p w14:paraId="51E279C4" w14:textId="77777777" w:rsidR="00AB5324" w:rsidRPr="007F7AA4" w:rsidRDefault="00AB5324" w:rsidP="00A411FF">
            <w:pPr>
              <w:pStyle w:val="af2"/>
              <w:spacing w:before="0" w:beforeAutospacing="0" w:after="0" w:afterAutospacing="0"/>
              <w:rPr>
                <w:rFonts w:ascii="Times New Roman" w:eastAsiaTheme="majorEastAsia" w:hAnsi="Times New Roman" w:cs="Times New Roman"/>
              </w:rPr>
            </w:pPr>
            <w:r w:rsidRPr="007F7AA4">
              <w:rPr>
                <w:rFonts w:ascii="Times New Roman" w:eastAsiaTheme="majorEastAsia" w:hAnsi="Times New Roman" w:cs="Times New Roman"/>
              </w:rPr>
              <w:t>ServiceWDSV1 {</w:t>
            </w:r>
          </w:p>
          <w:p w14:paraId="78664604" w14:textId="77777777" w:rsidR="00AB5324" w:rsidRPr="007F7AA4" w:rsidRDefault="00AB5324" w:rsidP="00A411FF">
            <w:pPr>
              <w:pStyle w:val="af2"/>
              <w:spacing w:before="0" w:beforeAutospacing="0" w:after="0" w:afterAutospacing="0"/>
              <w:rPr>
                <w:rFonts w:ascii="Times New Roman" w:eastAsiaTheme="majorEastAsia" w:hAnsi="Times New Roman" w:cs="Times New Roman"/>
              </w:rPr>
            </w:pPr>
            <w:r w:rsidRPr="007F7AA4">
              <w:rPr>
                <w:rFonts w:ascii="Times New Roman" w:eastAsiaTheme="majorEastAsia" w:hAnsi="Times New Roman" w:cs="Times New Roman"/>
              </w:rPr>
              <w:t>wds_data_bearer_type {</w:t>
            </w:r>
          </w:p>
          <w:p w14:paraId="0699044A" w14:textId="77777777" w:rsidR="00AB5324" w:rsidRPr="007F7AA4" w:rsidRDefault="00AB5324" w:rsidP="00A411FF">
            <w:pPr>
              <w:pStyle w:val="af2"/>
              <w:spacing w:before="0" w:beforeAutospacing="0" w:after="0" w:afterAutospacing="0"/>
              <w:rPr>
                <w:rFonts w:ascii="Times New Roman" w:eastAsiaTheme="majorEastAsia" w:hAnsi="Times New Roman" w:cs="Times New Roman"/>
              </w:rPr>
            </w:pPr>
            <w:r w:rsidRPr="007F7AA4">
              <w:rPr>
                <w:rFonts w:ascii="Times New Roman" w:eastAsiaTheme="majorEastAsia" w:hAnsi="Times New Roman" w:cs="Times New Roman"/>
              </w:rPr>
              <w:t>wds_data_bearer_type_indTlvs[0] {</w:t>
            </w:r>
          </w:p>
          <w:p w14:paraId="37462FAC" w14:textId="77777777" w:rsidR="00AB5324" w:rsidRPr="007F7AA4" w:rsidRDefault="00AB5324" w:rsidP="00A411FF">
            <w:pPr>
              <w:pStyle w:val="af2"/>
              <w:spacing w:before="0" w:beforeAutospacing="0" w:after="0" w:afterAutospacing="0"/>
              <w:rPr>
                <w:rFonts w:ascii="Times New Roman" w:eastAsiaTheme="majorEastAsia" w:hAnsi="Times New Roman" w:cs="Times New Roman"/>
              </w:rPr>
            </w:pPr>
            <w:r w:rsidRPr="007F7AA4">
              <w:rPr>
                <w:rFonts w:ascii="Times New Roman" w:eastAsiaTheme="majorEastAsia" w:hAnsi="Times New Roman" w:cs="Times New Roman"/>
              </w:rPr>
              <w:t>Type = 0x10</w:t>
            </w:r>
          </w:p>
          <w:p w14:paraId="1A9FBA72" w14:textId="77777777" w:rsidR="00AB5324" w:rsidRPr="007F7AA4" w:rsidRDefault="00AB5324" w:rsidP="00A411FF">
            <w:pPr>
              <w:pStyle w:val="af2"/>
              <w:spacing w:before="0" w:beforeAutospacing="0" w:after="0" w:afterAutospacing="0"/>
              <w:rPr>
                <w:rFonts w:ascii="Times New Roman" w:eastAsiaTheme="majorEastAsia" w:hAnsi="Times New Roman" w:cs="Times New Roman"/>
              </w:rPr>
            </w:pPr>
            <w:r w:rsidRPr="007F7AA4">
              <w:rPr>
                <w:rFonts w:ascii="Times New Roman" w:eastAsiaTheme="majorEastAsia" w:hAnsi="Times New Roman" w:cs="Times New Roman"/>
              </w:rPr>
              <w:t>Length = 9</w:t>
            </w:r>
          </w:p>
          <w:p w14:paraId="7CC05C89" w14:textId="77777777" w:rsidR="00AB5324" w:rsidRPr="007F7AA4" w:rsidRDefault="00AB5324" w:rsidP="00A411FF">
            <w:pPr>
              <w:pStyle w:val="af2"/>
              <w:spacing w:before="0" w:beforeAutospacing="0" w:after="0" w:afterAutospacing="0"/>
              <w:rPr>
                <w:rFonts w:ascii="Times New Roman" w:eastAsiaTheme="majorEastAsia" w:hAnsi="Times New Roman" w:cs="Times New Roman"/>
              </w:rPr>
            </w:pPr>
            <w:r w:rsidRPr="007F7AA4">
              <w:rPr>
                <w:rFonts w:ascii="Times New Roman" w:eastAsiaTheme="majorEastAsia" w:hAnsi="Times New Roman" w:cs="Times New Roman"/>
              </w:rPr>
              <w:t>bearer_type_info {</w:t>
            </w:r>
          </w:p>
          <w:p w14:paraId="7AAAEBA7" w14:textId="77777777" w:rsidR="00AB5324" w:rsidRPr="007F7AA4" w:rsidRDefault="00AB5324" w:rsidP="00A411FF">
            <w:pPr>
              <w:pStyle w:val="af2"/>
              <w:spacing w:before="0" w:beforeAutospacing="0" w:after="0" w:afterAutospacing="0"/>
              <w:rPr>
                <w:rFonts w:ascii="Times New Roman" w:eastAsiaTheme="majorEastAsia" w:hAnsi="Times New Roman" w:cs="Times New Roman"/>
              </w:rPr>
            </w:pPr>
            <w:r w:rsidRPr="007F7AA4">
              <w:rPr>
                <w:rFonts w:ascii="Times New Roman" w:eastAsiaTheme="majorEastAsia" w:hAnsi="Times New Roman" w:cs="Times New Roman"/>
              </w:rPr>
              <w:t>bearer_id = 69</w:t>
            </w:r>
          </w:p>
          <w:p w14:paraId="0A1F577D" w14:textId="77777777" w:rsidR="00AB5324" w:rsidRPr="007F7AA4" w:rsidRDefault="00AB5324" w:rsidP="00A411FF">
            <w:pPr>
              <w:pStyle w:val="af2"/>
              <w:spacing w:before="0" w:beforeAutospacing="0" w:after="0" w:afterAutospacing="0"/>
              <w:rPr>
                <w:rFonts w:ascii="Times New Roman" w:eastAsiaTheme="majorEastAsia" w:hAnsi="Times New Roman" w:cs="Times New Roman"/>
              </w:rPr>
            </w:pPr>
            <w:r w:rsidRPr="007F7AA4">
              <w:rPr>
                <w:rFonts w:ascii="Times New Roman" w:eastAsiaTheme="majorEastAsia" w:hAnsi="Times New Roman" w:cs="Times New Roman"/>
              </w:rPr>
              <w:t>ul_direction = WDS_DATA_BEARER_TYPE_5G</w:t>
            </w:r>
          </w:p>
          <w:p w14:paraId="6F6C0696" w14:textId="77777777" w:rsidR="00AB5324" w:rsidRPr="007F7AA4" w:rsidRDefault="00AB5324" w:rsidP="00A411FF">
            <w:pPr>
              <w:pStyle w:val="af2"/>
              <w:spacing w:before="0" w:beforeAutospacing="0" w:after="0" w:afterAutospacing="0"/>
              <w:rPr>
                <w:rFonts w:ascii="Times New Roman" w:eastAsiaTheme="majorEastAsia" w:hAnsi="Times New Roman" w:cs="Times New Roman"/>
              </w:rPr>
            </w:pPr>
            <w:r w:rsidRPr="007F7AA4">
              <w:rPr>
                <w:rFonts w:ascii="Times New Roman" w:eastAsiaTheme="majorEastAsia" w:hAnsi="Times New Roman" w:cs="Times New Roman"/>
              </w:rPr>
              <w:t>dl_direction = WDS_DATA_BEARER_TYPE_5G</w:t>
            </w:r>
          </w:p>
          <w:p w14:paraId="1E45A0D4" w14:textId="77777777" w:rsidR="00AB5324" w:rsidRPr="007F7AA4" w:rsidRDefault="00AB5324" w:rsidP="00A411FF">
            <w:pPr>
              <w:pStyle w:val="af2"/>
              <w:spacing w:before="0" w:beforeAutospacing="0" w:after="0" w:afterAutospacing="0"/>
              <w:rPr>
                <w:rFonts w:ascii="Times New Roman" w:eastAsiaTheme="majorEastAsia" w:hAnsi="Times New Roman" w:cs="Times New Roman"/>
              </w:rPr>
            </w:pPr>
            <w:r w:rsidRPr="007F7AA4">
              <w:rPr>
                <w:rFonts w:ascii="Times New Roman" w:eastAsiaTheme="majorEastAsia" w:hAnsi="Times New Roman" w:cs="Times New Roman"/>
              </w:rPr>
              <w:t>}</w:t>
            </w:r>
          </w:p>
          <w:p w14:paraId="5ADE1374" w14:textId="77777777" w:rsidR="00AB5324" w:rsidRPr="007F7AA4" w:rsidRDefault="00AB5324" w:rsidP="00A411FF">
            <w:pPr>
              <w:pStyle w:val="af2"/>
              <w:spacing w:before="0" w:beforeAutospacing="0" w:after="0" w:afterAutospacing="0"/>
              <w:rPr>
                <w:rFonts w:ascii="Times New Roman" w:eastAsiaTheme="majorEastAsia" w:hAnsi="Times New Roman" w:cs="Times New Roman"/>
              </w:rPr>
            </w:pPr>
            <w:r w:rsidRPr="007F7AA4">
              <w:rPr>
                <w:rFonts w:ascii="Times New Roman" w:eastAsiaTheme="majorEastAsia" w:hAnsi="Times New Roman" w:cs="Times New Roman"/>
              </w:rPr>
              <w:t>}</w:t>
            </w:r>
          </w:p>
          <w:p w14:paraId="32B40036" w14:textId="77777777" w:rsidR="006833FA" w:rsidRPr="007F7AA4" w:rsidRDefault="006833FA" w:rsidP="00AB5324">
            <w:pPr>
              <w:rPr>
                <w:rFonts w:eastAsiaTheme="majorEastAsia" w:cs="Times New Roman"/>
                <w:kern w:val="0"/>
                <w:sz w:val="24"/>
                <w:szCs w:val="24"/>
              </w:rPr>
            </w:pPr>
          </w:p>
          <w:p w14:paraId="1CDFF049" w14:textId="77777777" w:rsidR="006833FA" w:rsidRPr="007F7AA4" w:rsidRDefault="006833FA" w:rsidP="006F0F00">
            <w:pPr>
              <w:pStyle w:val="af2"/>
              <w:spacing w:before="0" w:beforeAutospacing="0" w:after="0" w:afterAutospacing="0"/>
              <w:rPr>
                <w:rFonts w:ascii="Times New Roman" w:eastAsiaTheme="majorEastAsia" w:hAnsi="Times New Roman" w:cs="Times New Roman"/>
                <w:b/>
                <w:color w:val="FF0000"/>
              </w:rPr>
            </w:pPr>
            <w:r w:rsidRPr="007F7AA4">
              <w:rPr>
                <w:rFonts w:ascii="Times New Roman" w:eastAsiaTheme="majorEastAsia" w:hAnsi="Times New Roman" w:cs="Times New Roman"/>
                <w:b/>
                <w:color w:val="FF0000"/>
              </w:rPr>
              <w:t>// ENDC</w:t>
            </w:r>
          </w:p>
          <w:p w14:paraId="772C98ED" w14:textId="77777777" w:rsidR="00A411FF" w:rsidRPr="007F7AA4" w:rsidRDefault="00A411FF" w:rsidP="00A411FF">
            <w:pPr>
              <w:pStyle w:val="af2"/>
              <w:spacing w:before="0" w:beforeAutospacing="0" w:after="0" w:afterAutospacing="0"/>
              <w:rPr>
                <w:rFonts w:ascii="Times New Roman" w:eastAsiaTheme="majorEastAsia" w:hAnsi="Times New Roman" w:cs="Times New Roman"/>
              </w:rPr>
            </w:pPr>
            <w:r w:rsidRPr="007F7AA4">
              <w:rPr>
                <w:rFonts w:ascii="Times New Roman" w:eastAsiaTheme="majorEastAsia" w:hAnsi="Times New Roman" w:cs="Times New Roman"/>
              </w:rPr>
              <w:t>11:00:19.858 [0x1544] MCS QCSI Payload Packet</w:t>
            </w:r>
          </w:p>
          <w:p w14:paraId="04F3BA48" w14:textId="77777777" w:rsidR="00A411FF" w:rsidRPr="007F7AA4" w:rsidRDefault="00A411FF" w:rsidP="00A411FF">
            <w:pPr>
              <w:pStyle w:val="af2"/>
              <w:spacing w:before="0" w:beforeAutospacing="0" w:after="0" w:afterAutospacing="0"/>
              <w:rPr>
                <w:rFonts w:ascii="Times New Roman" w:eastAsiaTheme="majorEastAsia" w:hAnsi="Times New Roman" w:cs="Times New Roman"/>
              </w:rPr>
            </w:pPr>
            <w:r w:rsidRPr="007F7AA4">
              <w:rPr>
                <w:rFonts w:ascii="Times New Roman" w:eastAsiaTheme="majorEastAsia" w:hAnsi="Times New Roman" w:cs="Times New Roman"/>
              </w:rPr>
              <w:t>packetVersion = 2</w:t>
            </w:r>
          </w:p>
          <w:p w14:paraId="153E0B24" w14:textId="77777777" w:rsidR="00A411FF" w:rsidRPr="007F7AA4" w:rsidRDefault="00A411FF" w:rsidP="00A411FF">
            <w:pPr>
              <w:pStyle w:val="af2"/>
              <w:spacing w:before="0" w:beforeAutospacing="0" w:after="0" w:afterAutospacing="0"/>
              <w:rPr>
                <w:rFonts w:ascii="Times New Roman" w:eastAsiaTheme="majorEastAsia" w:hAnsi="Times New Roman" w:cs="Times New Roman"/>
              </w:rPr>
            </w:pPr>
            <w:r w:rsidRPr="007F7AA4">
              <w:rPr>
                <w:rFonts w:ascii="Times New Roman" w:eastAsiaTheme="majorEastAsia" w:hAnsi="Times New Roman" w:cs="Times New Roman"/>
              </w:rPr>
              <w:t>MsgType = Indication</w:t>
            </w:r>
          </w:p>
          <w:p w14:paraId="083E1349" w14:textId="77777777" w:rsidR="00A411FF" w:rsidRPr="007F7AA4" w:rsidRDefault="00A411FF" w:rsidP="00A411FF">
            <w:pPr>
              <w:pStyle w:val="af2"/>
              <w:spacing w:before="0" w:beforeAutospacing="0" w:after="0" w:afterAutospacing="0"/>
              <w:rPr>
                <w:rFonts w:ascii="Times New Roman" w:eastAsiaTheme="majorEastAsia" w:hAnsi="Times New Roman" w:cs="Times New Roman"/>
              </w:rPr>
            </w:pPr>
            <w:r w:rsidRPr="007F7AA4">
              <w:rPr>
                <w:rFonts w:ascii="Times New Roman" w:eastAsiaTheme="majorEastAsia" w:hAnsi="Times New Roman" w:cs="Times New Roman"/>
              </w:rPr>
              <w:t>Counter = 9</w:t>
            </w:r>
          </w:p>
          <w:p w14:paraId="50769BA1" w14:textId="77777777" w:rsidR="00A411FF" w:rsidRPr="007F7AA4" w:rsidRDefault="00A411FF" w:rsidP="00A411FF">
            <w:pPr>
              <w:pStyle w:val="af2"/>
              <w:spacing w:before="0" w:beforeAutospacing="0" w:after="0" w:afterAutospacing="0"/>
              <w:rPr>
                <w:rFonts w:ascii="Times New Roman" w:eastAsiaTheme="majorEastAsia" w:hAnsi="Times New Roman" w:cs="Times New Roman"/>
                <w:b/>
                <w:i/>
              </w:rPr>
            </w:pPr>
            <w:r w:rsidRPr="007F7AA4">
              <w:rPr>
                <w:rFonts w:ascii="Times New Roman" w:eastAsiaTheme="majorEastAsia" w:hAnsi="Times New Roman" w:cs="Times New Roman"/>
                <w:b/>
                <w:i/>
              </w:rPr>
              <w:t>ServiceId = 1</w:t>
            </w:r>
          </w:p>
          <w:p w14:paraId="713D4D98" w14:textId="77777777" w:rsidR="00A411FF" w:rsidRPr="007F7AA4" w:rsidRDefault="00A411FF" w:rsidP="00A411FF">
            <w:pPr>
              <w:pStyle w:val="af2"/>
              <w:spacing w:before="0" w:beforeAutospacing="0" w:after="0" w:afterAutospacing="0"/>
              <w:rPr>
                <w:rFonts w:ascii="Times New Roman" w:eastAsiaTheme="majorEastAsia" w:hAnsi="Times New Roman" w:cs="Times New Roman"/>
              </w:rPr>
            </w:pPr>
            <w:r w:rsidRPr="007F7AA4">
              <w:rPr>
                <w:rFonts w:ascii="Times New Roman" w:eastAsiaTheme="majorEastAsia" w:hAnsi="Times New Roman" w:cs="Times New Roman"/>
              </w:rPr>
              <w:t>MajorRev = 1</w:t>
            </w:r>
          </w:p>
          <w:p w14:paraId="57D6C5D1" w14:textId="77777777" w:rsidR="00A411FF" w:rsidRPr="007F7AA4" w:rsidRDefault="00A411FF" w:rsidP="00A411FF">
            <w:pPr>
              <w:pStyle w:val="af2"/>
              <w:spacing w:before="0" w:beforeAutospacing="0" w:after="0" w:afterAutospacing="0"/>
              <w:rPr>
                <w:rFonts w:ascii="Times New Roman" w:eastAsiaTheme="majorEastAsia" w:hAnsi="Times New Roman" w:cs="Times New Roman"/>
              </w:rPr>
            </w:pPr>
            <w:r w:rsidRPr="007F7AA4">
              <w:rPr>
                <w:rFonts w:ascii="Times New Roman" w:eastAsiaTheme="majorEastAsia" w:hAnsi="Times New Roman" w:cs="Times New Roman"/>
              </w:rPr>
              <w:t>MinorRev = 176</w:t>
            </w:r>
          </w:p>
          <w:p w14:paraId="656FB7AB" w14:textId="77777777" w:rsidR="00A411FF" w:rsidRPr="007F7AA4" w:rsidRDefault="00A411FF" w:rsidP="00A411FF">
            <w:pPr>
              <w:pStyle w:val="af2"/>
              <w:spacing w:before="0" w:beforeAutospacing="0" w:after="0" w:afterAutospacing="0"/>
              <w:rPr>
                <w:rFonts w:ascii="Times New Roman" w:eastAsiaTheme="majorEastAsia" w:hAnsi="Times New Roman" w:cs="Times New Roman"/>
              </w:rPr>
            </w:pPr>
            <w:r w:rsidRPr="007F7AA4">
              <w:rPr>
                <w:rFonts w:ascii="Times New Roman" w:eastAsiaTheme="majorEastAsia" w:hAnsi="Times New Roman" w:cs="Times New Roman"/>
              </w:rPr>
              <w:t>ConHandle = 0x000000F6</w:t>
            </w:r>
          </w:p>
          <w:p w14:paraId="09E605AC" w14:textId="77777777" w:rsidR="00A411FF" w:rsidRPr="007F7AA4" w:rsidRDefault="00A411FF" w:rsidP="00A411FF">
            <w:pPr>
              <w:pStyle w:val="af2"/>
              <w:spacing w:before="0" w:beforeAutospacing="0" w:after="0" w:afterAutospacing="0"/>
              <w:rPr>
                <w:rFonts w:ascii="Times New Roman" w:eastAsiaTheme="majorEastAsia" w:hAnsi="Times New Roman" w:cs="Times New Roman"/>
                <w:b/>
                <w:i/>
              </w:rPr>
            </w:pPr>
            <w:r w:rsidRPr="007F7AA4">
              <w:rPr>
                <w:rFonts w:ascii="Times New Roman" w:eastAsiaTheme="majorEastAsia" w:hAnsi="Times New Roman" w:cs="Times New Roman"/>
                <w:b/>
                <w:i/>
              </w:rPr>
              <w:t>MsgId = 0x000000F4</w:t>
            </w:r>
          </w:p>
          <w:p w14:paraId="58745633" w14:textId="77777777" w:rsidR="00A411FF" w:rsidRPr="007F7AA4" w:rsidRDefault="00A411FF" w:rsidP="00A411FF">
            <w:pPr>
              <w:pStyle w:val="af2"/>
              <w:spacing w:before="0" w:beforeAutospacing="0" w:after="0" w:afterAutospacing="0"/>
              <w:rPr>
                <w:rFonts w:ascii="Times New Roman" w:eastAsiaTheme="majorEastAsia" w:hAnsi="Times New Roman" w:cs="Times New Roman"/>
              </w:rPr>
            </w:pPr>
            <w:r w:rsidRPr="007F7AA4">
              <w:rPr>
                <w:rFonts w:ascii="Times New Roman" w:eastAsiaTheme="majorEastAsia" w:hAnsi="Times New Roman" w:cs="Times New Roman"/>
              </w:rPr>
              <w:t>QmiLength = 12</w:t>
            </w:r>
          </w:p>
          <w:p w14:paraId="021BBDA5" w14:textId="77777777" w:rsidR="00A411FF" w:rsidRPr="007F7AA4" w:rsidRDefault="00A411FF" w:rsidP="00A411FF">
            <w:pPr>
              <w:pStyle w:val="af2"/>
              <w:spacing w:before="0" w:beforeAutospacing="0" w:after="0" w:afterAutospacing="0"/>
              <w:rPr>
                <w:rFonts w:ascii="Times New Roman" w:eastAsiaTheme="majorEastAsia" w:hAnsi="Times New Roman" w:cs="Times New Roman"/>
              </w:rPr>
            </w:pPr>
            <w:r w:rsidRPr="007F7AA4">
              <w:rPr>
                <w:rFonts w:ascii="Times New Roman" w:eastAsiaTheme="majorEastAsia" w:hAnsi="Times New Roman" w:cs="Times New Roman"/>
              </w:rPr>
              <w:t>Service_WDS {</w:t>
            </w:r>
          </w:p>
          <w:p w14:paraId="7D47119E" w14:textId="77777777" w:rsidR="00A411FF" w:rsidRPr="007F7AA4" w:rsidRDefault="00A411FF" w:rsidP="00A411FF">
            <w:pPr>
              <w:pStyle w:val="af2"/>
              <w:spacing w:before="0" w:beforeAutospacing="0" w:after="0" w:afterAutospacing="0"/>
              <w:rPr>
                <w:rFonts w:ascii="Times New Roman" w:eastAsiaTheme="majorEastAsia" w:hAnsi="Times New Roman" w:cs="Times New Roman"/>
              </w:rPr>
            </w:pPr>
            <w:r w:rsidRPr="007F7AA4">
              <w:rPr>
                <w:rFonts w:ascii="Times New Roman" w:eastAsiaTheme="majorEastAsia" w:hAnsi="Times New Roman" w:cs="Times New Roman"/>
              </w:rPr>
              <w:t>ServiceWDSV1 {</w:t>
            </w:r>
          </w:p>
          <w:p w14:paraId="2A7BE0D3" w14:textId="77777777" w:rsidR="00A411FF" w:rsidRPr="007F7AA4" w:rsidRDefault="00A411FF" w:rsidP="00A411FF">
            <w:pPr>
              <w:pStyle w:val="af2"/>
              <w:spacing w:before="0" w:beforeAutospacing="0" w:after="0" w:afterAutospacing="0"/>
              <w:rPr>
                <w:rFonts w:ascii="Times New Roman" w:eastAsiaTheme="majorEastAsia" w:hAnsi="Times New Roman" w:cs="Times New Roman"/>
              </w:rPr>
            </w:pPr>
            <w:r w:rsidRPr="007F7AA4">
              <w:rPr>
                <w:rFonts w:ascii="Times New Roman" w:eastAsiaTheme="majorEastAsia" w:hAnsi="Times New Roman" w:cs="Times New Roman"/>
              </w:rPr>
              <w:t>wds_data_bearer_type {</w:t>
            </w:r>
          </w:p>
          <w:p w14:paraId="6D6CC3F5" w14:textId="77777777" w:rsidR="00A411FF" w:rsidRPr="007F7AA4" w:rsidRDefault="00A411FF" w:rsidP="00A411FF">
            <w:pPr>
              <w:pStyle w:val="af2"/>
              <w:spacing w:before="0" w:beforeAutospacing="0" w:after="0" w:afterAutospacing="0"/>
              <w:rPr>
                <w:rFonts w:ascii="Times New Roman" w:eastAsiaTheme="majorEastAsia" w:hAnsi="Times New Roman" w:cs="Times New Roman"/>
              </w:rPr>
            </w:pPr>
            <w:r w:rsidRPr="007F7AA4">
              <w:rPr>
                <w:rFonts w:ascii="Times New Roman" w:eastAsiaTheme="majorEastAsia" w:hAnsi="Times New Roman" w:cs="Times New Roman"/>
              </w:rPr>
              <w:t>wds_data_bearer_type_indTlvs[0] {</w:t>
            </w:r>
          </w:p>
          <w:p w14:paraId="00A68EE2" w14:textId="77777777" w:rsidR="00A411FF" w:rsidRPr="007F7AA4" w:rsidRDefault="00A411FF" w:rsidP="00A411FF">
            <w:pPr>
              <w:pStyle w:val="af2"/>
              <w:spacing w:before="0" w:beforeAutospacing="0" w:after="0" w:afterAutospacing="0"/>
              <w:rPr>
                <w:rFonts w:ascii="Times New Roman" w:eastAsiaTheme="majorEastAsia" w:hAnsi="Times New Roman" w:cs="Times New Roman"/>
              </w:rPr>
            </w:pPr>
            <w:r w:rsidRPr="007F7AA4">
              <w:rPr>
                <w:rFonts w:ascii="Times New Roman" w:eastAsiaTheme="majorEastAsia" w:hAnsi="Times New Roman" w:cs="Times New Roman"/>
              </w:rPr>
              <w:t>Type = 0x10</w:t>
            </w:r>
          </w:p>
          <w:p w14:paraId="10C437C4" w14:textId="77777777" w:rsidR="00A411FF" w:rsidRPr="007F7AA4" w:rsidRDefault="00A411FF" w:rsidP="00A411FF">
            <w:pPr>
              <w:pStyle w:val="af2"/>
              <w:spacing w:before="0" w:beforeAutospacing="0" w:after="0" w:afterAutospacing="0"/>
              <w:rPr>
                <w:rFonts w:ascii="Times New Roman" w:eastAsiaTheme="majorEastAsia" w:hAnsi="Times New Roman" w:cs="Times New Roman"/>
              </w:rPr>
            </w:pPr>
            <w:r w:rsidRPr="007F7AA4">
              <w:rPr>
                <w:rFonts w:ascii="Times New Roman" w:eastAsiaTheme="majorEastAsia" w:hAnsi="Times New Roman" w:cs="Times New Roman"/>
              </w:rPr>
              <w:t>Length = 9</w:t>
            </w:r>
          </w:p>
          <w:p w14:paraId="529C0E81" w14:textId="77777777" w:rsidR="00A411FF" w:rsidRPr="007F7AA4" w:rsidRDefault="00A411FF" w:rsidP="00A411FF">
            <w:pPr>
              <w:pStyle w:val="af2"/>
              <w:spacing w:before="0" w:beforeAutospacing="0" w:after="0" w:afterAutospacing="0"/>
              <w:rPr>
                <w:rFonts w:ascii="Times New Roman" w:eastAsiaTheme="majorEastAsia" w:hAnsi="Times New Roman" w:cs="Times New Roman"/>
              </w:rPr>
            </w:pPr>
            <w:r w:rsidRPr="007F7AA4">
              <w:rPr>
                <w:rFonts w:ascii="Times New Roman" w:eastAsiaTheme="majorEastAsia" w:hAnsi="Times New Roman" w:cs="Times New Roman"/>
              </w:rPr>
              <w:t>bearer_type_info {</w:t>
            </w:r>
          </w:p>
          <w:p w14:paraId="47E547F6" w14:textId="77777777" w:rsidR="00A411FF" w:rsidRPr="007F7AA4" w:rsidRDefault="00A411FF" w:rsidP="00A411FF">
            <w:pPr>
              <w:pStyle w:val="af2"/>
              <w:spacing w:before="0" w:beforeAutospacing="0" w:after="0" w:afterAutospacing="0"/>
              <w:rPr>
                <w:rFonts w:ascii="Times New Roman" w:eastAsiaTheme="majorEastAsia" w:hAnsi="Times New Roman" w:cs="Times New Roman"/>
              </w:rPr>
            </w:pPr>
            <w:r w:rsidRPr="007F7AA4">
              <w:rPr>
                <w:rFonts w:ascii="Times New Roman" w:eastAsiaTheme="majorEastAsia" w:hAnsi="Times New Roman" w:cs="Times New Roman"/>
              </w:rPr>
              <w:t>bearer_id = 33</w:t>
            </w:r>
          </w:p>
          <w:p w14:paraId="42068979" w14:textId="77777777" w:rsidR="00A411FF" w:rsidRPr="007F7AA4" w:rsidRDefault="00A411FF" w:rsidP="00A411FF">
            <w:pPr>
              <w:pStyle w:val="af2"/>
              <w:spacing w:before="0" w:beforeAutospacing="0" w:after="0" w:afterAutospacing="0"/>
              <w:rPr>
                <w:rFonts w:ascii="Times New Roman" w:eastAsiaTheme="majorEastAsia" w:hAnsi="Times New Roman" w:cs="Times New Roman"/>
                <w:b/>
                <w:i/>
                <w:color w:val="FF0000"/>
              </w:rPr>
            </w:pPr>
            <w:r w:rsidRPr="007F7AA4">
              <w:rPr>
                <w:rFonts w:ascii="Times New Roman" w:eastAsiaTheme="majorEastAsia" w:hAnsi="Times New Roman" w:cs="Times New Roman"/>
                <w:b/>
                <w:i/>
              </w:rPr>
              <w:t>ul_direction =</w:t>
            </w:r>
            <w:r w:rsidRPr="007F7AA4">
              <w:rPr>
                <w:rFonts w:ascii="Times New Roman" w:eastAsiaTheme="majorEastAsia" w:hAnsi="Times New Roman" w:cs="Times New Roman"/>
                <w:b/>
                <w:i/>
                <w:color w:val="FF0000"/>
              </w:rPr>
              <w:t xml:space="preserve"> WDS_DATA_BEARER_TYPE_4G_5G_SPLIT</w:t>
            </w:r>
          </w:p>
          <w:p w14:paraId="0FD4D062" w14:textId="77777777" w:rsidR="00A411FF" w:rsidRPr="007F7AA4" w:rsidRDefault="00A411FF" w:rsidP="00A411FF">
            <w:pPr>
              <w:pStyle w:val="af2"/>
              <w:spacing w:before="0" w:beforeAutospacing="0" w:after="0" w:afterAutospacing="0"/>
              <w:rPr>
                <w:rFonts w:ascii="Times New Roman" w:eastAsiaTheme="majorEastAsia" w:hAnsi="Times New Roman" w:cs="Times New Roman"/>
                <w:b/>
                <w:i/>
                <w:color w:val="FF0000"/>
              </w:rPr>
            </w:pPr>
            <w:r w:rsidRPr="007F7AA4">
              <w:rPr>
                <w:rFonts w:ascii="Times New Roman" w:eastAsiaTheme="majorEastAsia" w:hAnsi="Times New Roman" w:cs="Times New Roman"/>
                <w:b/>
                <w:i/>
              </w:rPr>
              <w:t>dl_direction =</w:t>
            </w:r>
            <w:r w:rsidRPr="007F7AA4">
              <w:rPr>
                <w:rFonts w:ascii="Times New Roman" w:eastAsiaTheme="majorEastAsia" w:hAnsi="Times New Roman" w:cs="Times New Roman"/>
                <w:b/>
                <w:i/>
                <w:color w:val="FF0000"/>
              </w:rPr>
              <w:t xml:space="preserve"> WDS_DATA_BEARER_TYPE_4G_5G_SPLIT</w:t>
            </w:r>
          </w:p>
          <w:p w14:paraId="724B08E1" w14:textId="77777777" w:rsidR="00A411FF" w:rsidRPr="007F7AA4" w:rsidRDefault="00A411FF" w:rsidP="00A411FF">
            <w:pPr>
              <w:pStyle w:val="af2"/>
              <w:spacing w:before="0" w:beforeAutospacing="0" w:after="0" w:afterAutospacing="0"/>
              <w:rPr>
                <w:rFonts w:ascii="Times New Roman" w:eastAsiaTheme="majorEastAsia" w:hAnsi="Times New Roman" w:cs="Times New Roman"/>
              </w:rPr>
            </w:pPr>
            <w:r w:rsidRPr="007F7AA4">
              <w:rPr>
                <w:rFonts w:ascii="Times New Roman" w:eastAsiaTheme="majorEastAsia" w:hAnsi="Times New Roman" w:cs="Times New Roman"/>
              </w:rPr>
              <w:t>}</w:t>
            </w:r>
          </w:p>
          <w:p w14:paraId="43A0924E" w14:textId="77777777" w:rsidR="00A411FF" w:rsidRPr="007F7AA4" w:rsidRDefault="00A411FF" w:rsidP="00A411FF">
            <w:pPr>
              <w:pStyle w:val="af2"/>
              <w:spacing w:before="0" w:beforeAutospacing="0" w:after="0" w:afterAutospacing="0"/>
              <w:rPr>
                <w:rFonts w:ascii="Times New Roman" w:eastAsiaTheme="majorEastAsia" w:hAnsi="Times New Roman" w:cs="Times New Roman"/>
              </w:rPr>
            </w:pPr>
            <w:r w:rsidRPr="007F7AA4">
              <w:rPr>
                <w:rFonts w:ascii="Times New Roman" w:eastAsiaTheme="majorEastAsia" w:hAnsi="Times New Roman" w:cs="Times New Roman"/>
              </w:rPr>
              <w:t>}</w:t>
            </w:r>
          </w:p>
          <w:p w14:paraId="021989D7" w14:textId="77777777" w:rsidR="00A411FF" w:rsidRPr="007F7AA4" w:rsidRDefault="00A411FF" w:rsidP="00A411FF">
            <w:pPr>
              <w:pStyle w:val="af2"/>
              <w:spacing w:before="0" w:beforeAutospacing="0" w:after="0" w:afterAutospacing="0"/>
              <w:rPr>
                <w:rFonts w:ascii="Times New Roman" w:eastAsiaTheme="majorEastAsia" w:hAnsi="Times New Roman" w:cs="Times New Roman"/>
              </w:rPr>
            </w:pPr>
            <w:r w:rsidRPr="007F7AA4">
              <w:rPr>
                <w:rFonts w:ascii="Times New Roman" w:eastAsiaTheme="majorEastAsia" w:hAnsi="Times New Roman" w:cs="Times New Roman"/>
              </w:rPr>
              <w:t>}</w:t>
            </w:r>
          </w:p>
          <w:p w14:paraId="28C9A5DE" w14:textId="77777777" w:rsidR="00A411FF" w:rsidRPr="007F7AA4" w:rsidRDefault="00A411FF" w:rsidP="00A411FF">
            <w:pPr>
              <w:pStyle w:val="af2"/>
              <w:spacing w:before="0" w:beforeAutospacing="0" w:after="0" w:afterAutospacing="0"/>
              <w:rPr>
                <w:rFonts w:ascii="Times New Roman" w:eastAsiaTheme="majorEastAsia" w:hAnsi="Times New Roman" w:cs="Times New Roman"/>
              </w:rPr>
            </w:pPr>
            <w:r w:rsidRPr="007F7AA4">
              <w:rPr>
                <w:rFonts w:ascii="Times New Roman" w:eastAsiaTheme="majorEastAsia" w:hAnsi="Times New Roman" w:cs="Times New Roman"/>
              </w:rPr>
              <w:t>}</w:t>
            </w:r>
          </w:p>
          <w:p w14:paraId="5C1AF3D9" w14:textId="35EDED5D" w:rsidR="006833FA" w:rsidRPr="007F7AA4" w:rsidRDefault="00A411FF" w:rsidP="00BF170F">
            <w:pPr>
              <w:pStyle w:val="af2"/>
              <w:spacing w:before="0" w:beforeAutospacing="0" w:after="0" w:afterAutospacing="0"/>
              <w:rPr>
                <w:rFonts w:ascii="Times New Roman" w:eastAsiaTheme="majorEastAsia" w:hAnsi="Times New Roman" w:cs="Times New Roman"/>
              </w:rPr>
            </w:pPr>
            <w:r w:rsidRPr="007F7AA4">
              <w:rPr>
                <w:rFonts w:ascii="Times New Roman" w:eastAsiaTheme="majorEastAsia" w:hAnsi="Times New Roman" w:cs="Times New Roman"/>
              </w:rPr>
              <w:t>}</w:t>
            </w:r>
          </w:p>
        </w:tc>
      </w:tr>
    </w:tbl>
    <w:p w14:paraId="4855C2EF" w14:textId="40BEFA2B" w:rsidR="00FC277F" w:rsidRPr="007F7AA4" w:rsidRDefault="00FC277F" w:rsidP="00FC277F">
      <w:pPr>
        <w:pStyle w:val="3"/>
        <w:spacing w:before="156" w:after="156"/>
        <w:rPr>
          <w:rFonts w:eastAsiaTheme="majorEastAsia" w:cs="Times New Roman"/>
        </w:rPr>
      </w:pPr>
      <w:bookmarkStart w:id="174" w:name="_Toc34299156"/>
      <w:bookmarkStart w:id="175" w:name="_Toc87714748"/>
      <w:r w:rsidRPr="007F7AA4">
        <w:rPr>
          <w:rFonts w:eastAsiaTheme="majorEastAsia" w:cs="Times New Roman"/>
        </w:rPr>
        <w:t>UI</w:t>
      </w:r>
      <w:r w:rsidRPr="007F7AA4">
        <w:rPr>
          <w:rFonts w:eastAsiaTheme="majorEastAsia" w:cs="Times New Roman"/>
        </w:rPr>
        <w:t>界面显示</w:t>
      </w:r>
      <w:r w:rsidRPr="007F7AA4">
        <w:rPr>
          <w:rFonts w:eastAsiaTheme="majorEastAsia" w:cs="Times New Roman"/>
        </w:rPr>
        <w:t>5G</w:t>
      </w:r>
      <w:r w:rsidRPr="007F7AA4">
        <w:rPr>
          <w:rFonts w:eastAsiaTheme="majorEastAsia" w:cs="Times New Roman"/>
        </w:rPr>
        <w:t>的通知消息</w:t>
      </w:r>
      <w:bookmarkEnd w:id="174"/>
      <w:r w:rsidR="00C92725" w:rsidRPr="007F7AA4">
        <w:rPr>
          <w:rFonts w:eastAsiaTheme="majorEastAsia" w:cs="Times New Roman"/>
        </w:rPr>
        <w:t xml:space="preserve"> dsd_ui_info</w:t>
      </w:r>
      <w:bookmarkEnd w:id="175"/>
    </w:p>
    <w:p w14:paraId="1D241F7F" w14:textId="77777777" w:rsidR="00FC277F" w:rsidRPr="007F7AA4" w:rsidRDefault="00FC277F" w:rsidP="00FC277F">
      <w:pPr>
        <w:rPr>
          <w:rFonts w:eastAsiaTheme="majorEastAsia" w:cs="Times New Roman"/>
        </w:rPr>
      </w:pPr>
      <w:r w:rsidRPr="007F7AA4">
        <w:rPr>
          <w:rFonts w:eastAsiaTheme="majorEastAsia" w:cs="Times New Roman"/>
        </w:rPr>
        <w:t>通知</w:t>
      </w:r>
      <w:r w:rsidRPr="007F7AA4">
        <w:rPr>
          <w:rFonts w:eastAsiaTheme="majorEastAsia" w:cs="Times New Roman"/>
        </w:rPr>
        <w:t>UI</w:t>
      </w:r>
      <w:r w:rsidRPr="007F7AA4">
        <w:rPr>
          <w:rFonts w:eastAsiaTheme="majorEastAsia" w:cs="Times New Roman"/>
        </w:rPr>
        <w:t>界面显示</w:t>
      </w:r>
      <w:r w:rsidRPr="007F7AA4">
        <w:rPr>
          <w:rFonts w:eastAsiaTheme="majorEastAsia" w:cs="Times New Roman"/>
        </w:rPr>
        <w:t>5G</w:t>
      </w:r>
      <w:r w:rsidRPr="007F7AA4">
        <w:rPr>
          <w:rFonts w:eastAsiaTheme="majorEastAsia" w:cs="Times New Roman"/>
        </w:rPr>
        <w:t>图标。</w:t>
      </w:r>
    </w:p>
    <w:p w14:paraId="0DD9085B" w14:textId="77777777" w:rsidR="00FC277F" w:rsidRPr="007F7AA4" w:rsidRDefault="00FC277F" w:rsidP="0055261A">
      <w:pPr>
        <w:pStyle w:val="4"/>
        <w:spacing w:before="156" w:after="156"/>
        <w:rPr>
          <w:rFonts w:cs="Times New Roman"/>
        </w:rPr>
      </w:pPr>
      <w:r w:rsidRPr="007F7AA4">
        <w:rPr>
          <w:rFonts w:cs="Times New Roman"/>
        </w:rPr>
        <w:t>特征</w:t>
      </w:r>
    </w:p>
    <w:p w14:paraId="5A224DE5" w14:textId="77777777" w:rsidR="00FC277F" w:rsidRPr="007F7AA4" w:rsidRDefault="00FC277F" w:rsidP="00FC277F">
      <w:pPr>
        <w:rPr>
          <w:rFonts w:eastAsiaTheme="majorEastAsia" w:cs="Times New Roman"/>
        </w:rPr>
      </w:pPr>
      <w:r w:rsidRPr="007F7AA4">
        <w:rPr>
          <w:rFonts w:eastAsiaTheme="majorEastAsia" w:cs="Times New Roman"/>
        </w:rPr>
        <w:t>ServiceId=1</w:t>
      </w:r>
      <w:r w:rsidRPr="007F7AA4">
        <w:rPr>
          <w:rFonts w:eastAsiaTheme="majorEastAsia" w:cs="Times New Roman"/>
        </w:rPr>
        <w:t>，</w:t>
      </w:r>
      <w:r w:rsidRPr="007F7AA4">
        <w:rPr>
          <w:rFonts w:eastAsiaTheme="majorEastAsia" w:cs="Times New Roman"/>
        </w:rPr>
        <w:t>MsgId=0x0000006A</w:t>
      </w:r>
      <w:r w:rsidRPr="007F7AA4">
        <w:rPr>
          <w:rFonts w:eastAsiaTheme="majorEastAsia" w:cs="Times New Roman"/>
        </w:rPr>
        <w:t>，关键字符串为：</w:t>
      </w:r>
      <w:r w:rsidRPr="007F7AA4">
        <w:rPr>
          <w:rFonts w:eastAsiaTheme="majorEastAsia" w:cs="Times New Roman"/>
        </w:rPr>
        <w:t>dsd_ui_info</w:t>
      </w:r>
    </w:p>
    <w:p w14:paraId="711324ED" w14:textId="32735490" w:rsidR="00FC277F" w:rsidRPr="007F7AA4" w:rsidRDefault="0055261A" w:rsidP="0055261A">
      <w:pPr>
        <w:pStyle w:val="4"/>
        <w:spacing w:before="156" w:after="156"/>
        <w:rPr>
          <w:rFonts w:cs="Times New Roman"/>
        </w:rPr>
      </w:pPr>
      <w:r w:rsidRPr="007F7AA4">
        <w:rPr>
          <w:rFonts w:cs="Times New Roman"/>
        </w:rPr>
        <w:lastRenderedPageBreak/>
        <w:t>参数说明</w:t>
      </w:r>
    </w:p>
    <w:p w14:paraId="0D7FF633" w14:textId="169A4153" w:rsidR="00AC3371" w:rsidRPr="007F7AA4" w:rsidRDefault="00AC3371" w:rsidP="00AC3371">
      <w:pPr>
        <w:rPr>
          <w:rFonts w:eastAsiaTheme="majorEastAsia" w:cs="Times New Roman"/>
          <w:b/>
        </w:rPr>
      </w:pPr>
      <w:r w:rsidRPr="007F7AA4">
        <w:rPr>
          <w:rFonts w:eastAsiaTheme="majorEastAsia" w:cs="Times New Roman"/>
          <w:b/>
        </w:rPr>
        <w:t>根据</w:t>
      </w:r>
      <w:r w:rsidRPr="007F7AA4">
        <w:rPr>
          <w:rFonts w:eastAsiaTheme="majorEastAsia" w:cs="Times New Roman"/>
          <w:b/>
        </w:rPr>
        <w:t>global_ui_info</w:t>
      </w:r>
      <w:r w:rsidRPr="007F7AA4">
        <w:rPr>
          <w:rFonts w:eastAsiaTheme="majorEastAsia" w:cs="Times New Roman"/>
          <w:b/>
        </w:rPr>
        <w:t>中的</w:t>
      </w:r>
      <w:r w:rsidRPr="007F7AA4">
        <w:rPr>
          <w:rFonts w:eastAsiaTheme="majorEastAsia" w:cs="Times New Roman"/>
          <w:b/>
        </w:rPr>
        <w:t>ui_mask</w:t>
      </w:r>
      <w:r w:rsidRPr="007F7AA4">
        <w:rPr>
          <w:rFonts w:eastAsiaTheme="majorEastAsia" w:cs="Times New Roman"/>
          <w:b/>
        </w:rPr>
        <w:t>的值确定当前显示的图标。</w:t>
      </w:r>
    </w:p>
    <w:p w14:paraId="36C8BC22" w14:textId="4B59AF7C" w:rsidR="00AC3371" w:rsidRPr="007F7AA4" w:rsidRDefault="00AC3371" w:rsidP="00AC3371">
      <w:pPr>
        <w:rPr>
          <w:rFonts w:eastAsiaTheme="majorEastAsia" w:cs="Times New Roman"/>
        </w:rPr>
      </w:pPr>
      <w:r w:rsidRPr="007F7AA4">
        <w:rPr>
          <w:rFonts w:eastAsiaTheme="majorEastAsia" w:cs="Times New Roman"/>
        </w:rPr>
        <w:t>Ui_mask</w:t>
      </w:r>
      <w:r w:rsidRPr="007F7AA4">
        <w:rPr>
          <w:rFonts w:eastAsiaTheme="majorEastAsia" w:cs="Times New Roman"/>
        </w:rPr>
        <w:t>的枚举值如下：</w:t>
      </w:r>
    </w:p>
    <w:tbl>
      <w:tblPr>
        <w:tblStyle w:val="a7"/>
        <w:tblW w:w="0" w:type="auto"/>
        <w:tblLook w:val="04A0" w:firstRow="1" w:lastRow="0" w:firstColumn="1" w:lastColumn="0" w:noHBand="0" w:noVBand="1"/>
      </w:tblPr>
      <w:tblGrid>
        <w:gridCol w:w="13454"/>
      </w:tblGrid>
      <w:tr w:rsidR="00BF4956" w:rsidRPr="007F7AA4" w14:paraId="651E7840" w14:textId="77777777" w:rsidTr="00BF4956">
        <w:tc>
          <w:tcPr>
            <w:tcW w:w="13454" w:type="dxa"/>
          </w:tcPr>
          <w:p w14:paraId="7D99916E" w14:textId="31578C48" w:rsidR="00BF4956" w:rsidRPr="007F7AA4" w:rsidRDefault="00BF4956" w:rsidP="00BF4956">
            <w:pPr>
              <w:rPr>
                <w:rFonts w:eastAsiaTheme="majorEastAsia" w:cs="Times New Roman"/>
              </w:rPr>
            </w:pPr>
            <w:r w:rsidRPr="007F7AA4">
              <w:rPr>
                <w:rFonts w:eastAsiaTheme="majorEastAsia" w:cs="Times New Roman"/>
              </w:rPr>
              <w:t>QMI_DSD_UI_MASK_UNSPECIFIED(0x0000000000000000) – Unspecified</w:t>
            </w:r>
            <w:r w:rsidR="00C86BB7" w:rsidRPr="007F7AA4">
              <w:rPr>
                <w:rFonts w:eastAsiaTheme="majorEastAsia" w:cs="Times New Roman"/>
              </w:rPr>
              <w:t xml:space="preserve">  // </w:t>
            </w:r>
            <w:r w:rsidR="00C86BB7" w:rsidRPr="007F7AA4">
              <w:rPr>
                <w:rFonts w:eastAsiaTheme="majorEastAsia" w:cs="Times New Roman"/>
              </w:rPr>
              <w:t>上报此值，将显示</w:t>
            </w:r>
            <w:r w:rsidR="00C86BB7" w:rsidRPr="007F7AA4">
              <w:rPr>
                <w:rFonts w:eastAsiaTheme="majorEastAsia" w:cs="Times New Roman"/>
              </w:rPr>
              <w:t>4G</w:t>
            </w:r>
          </w:p>
          <w:p w14:paraId="076D2964" w14:textId="6C81124A" w:rsidR="00BF4956" w:rsidRPr="007F7AA4" w:rsidRDefault="00BF4956" w:rsidP="00BF4956">
            <w:pPr>
              <w:rPr>
                <w:rFonts w:eastAsiaTheme="majorEastAsia" w:cs="Times New Roman"/>
              </w:rPr>
            </w:pPr>
            <w:r w:rsidRPr="007F7AA4">
              <w:rPr>
                <w:rFonts w:eastAsiaTheme="majorEastAsia" w:cs="Times New Roman"/>
              </w:rPr>
              <w:t>QMI_DSD_UI_MASK_3GPP_5G_BASIC (0x0000000000000001) –5G basic</w:t>
            </w:r>
            <w:r w:rsidR="002D0A7D" w:rsidRPr="007F7AA4">
              <w:rPr>
                <w:rFonts w:eastAsiaTheme="majorEastAsia" w:cs="Times New Roman"/>
              </w:rPr>
              <w:t xml:space="preserve"> // </w:t>
            </w:r>
            <w:r w:rsidR="002D0A7D" w:rsidRPr="007F7AA4">
              <w:rPr>
                <w:rFonts w:eastAsiaTheme="majorEastAsia" w:cs="Times New Roman"/>
              </w:rPr>
              <w:t>常用这种值表示</w:t>
            </w:r>
            <w:r w:rsidR="002D0A7D" w:rsidRPr="007F7AA4">
              <w:rPr>
                <w:rFonts w:eastAsiaTheme="majorEastAsia" w:cs="Times New Roman"/>
              </w:rPr>
              <w:t>5G</w:t>
            </w:r>
            <w:r w:rsidR="002D0A7D" w:rsidRPr="007F7AA4">
              <w:rPr>
                <w:rFonts w:eastAsiaTheme="majorEastAsia" w:cs="Times New Roman"/>
              </w:rPr>
              <w:t>显示</w:t>
            </w:r>
          </w:p>
          <w:p w14:paraId="01D9A1B2" w14:textId="3D7D9C91" w:rsidR="00BF4956" w:rsidRPr="007F7AA4" w:rsidRDefault="00BF4956" w:rsidP="00BF4956">
            <w:pPr>
              <w:rPr>
                <w:rFonts w:eastAsiaTheme="majorEastAsia" w:cs="Times New Roman"/>
              </w:rPr>
            </w:pPr>
            <w:r w:rsidRPr="007F7AA4">
              <w:rPr>
                <w:rFonts w:eastAsiaTheme="majorEastAsia" w:cs="Times New Roman"/>
              </w:rPr>
              <w:t>QMI_DSD_UI_MASK_3GPP_5G_UWB (0x0000000000000002) – 5G</w:t>
            </w:r>
            <w:r w:rsidR="002D0A7D" w:rsidRPr="007F7AA4">
              <w:rPr>
                <w:rFonts w:eastAsiaTheme="majorEastAsia" w:cs="Times New Roman"/>
              </w:rPr>
              <w:t xml:space="preserve"> </w:t>
            </w:r>
            <w:r w:rsidRPr="007F7AA4">
              <w:rPr>
                <w:rFonts w:eastAsiaTheme="majorEastAsia" w:cs="Times New Roman"/>
              </w:rPr>
              <w:t>ultrawide band</w:t>
            </w:r>
            <w:r w:rsidR="002D0A7D" w:rsidRPr="007F7AA4">
              <w:rPr>
                <w:rFonts w:eastAsiaTheme="majorEastAsia" w:cs="Times New Roman"/>
              </w:rPr>
              <w:t xml:space="preserve"> // 5G</w:t>
            </w:r>
            <w:r w:rsidR="002D0A7D" w:rsidRPr="007F7AA4">
              <w:rPr>
                <w:rFonts w:eastAsiaTheme="majorEastAsia" w:cs="Times New Roman"/>
              </w:rPr>
              <w:t>超带宽，</w:t>
            </w:r>
          </w:p>
          <w:p w14:paraId="151CDE44" w14:textId="10724682" w:rsidR="00BF4956" w:rsidRPr="007F7AA4" w:rsidRDefault="00BF4956" w:rsidP="00BF4956">
            <w:pPr>
              <w:rPr>
                <w:rFonts w:eastAsiaTheme="majorEastAsia" w:cs="Times New Roman"/>
              </w:rPr>
            </w:pPr>
            <w:r w:rsidRPr="007F7AA4">
              <w:rPr>
                <w:rFonts w:eastAsiaTheme="majorEastAsia" w:cs="Times New Roman"/>
              </w:rPr>
              <w:t>QMI_DSD_UI_MASK_3GPP_SIB2_PLMN_R15(0x00</w:t>
            </w:r>
            <w:r w:rsidR="002D0A7D" w:rsidRPr="007F7AA4">
              <w:rPr>
                <w:rFonts w:eastAsiaTheme="majorEastAsia" w:cs="Times New Roman"/>
              </w:rPr>
              <w:t>00000000000004) – SIB2 PLMN R15</w:t>
            </w:r>
          </w:p>
          <w:p w14:paraId="0F879DD1" w14:textId="4045C944" w:rsidR="00BF4956" w:rsidRPr="007F7AA4" w:rsidRDefault="00BF4956" w:rsidP="00BF4956">
            <w:pPr>
              <w:rPr>
                <w:rFonts w:eastAsiaTheme="majorEastAsia" w:cs="Times New Roman"/>
              </w:rPr>
            </w:pPr>
            <w:r w:rsidRPr="007F7AA4">
              <w:rPr>
                <w:rFonts w:eastAsiaTheme="majorEastAsia" w:cs="Times New Roman"/>
              </w:rPr>
              <w:t>QMI_DSD_UI_MASK_3GPP_SIB2_ULI (0x0000000000000008) –SIB2 upper layer indication</w:t>
            </w:r>
            <w:r w:rsidR="002D0A7D" w:rsidRPr="007F7AA4">
              <w:rPr>
                <w:rFonts w:eastAsiaTheme="majorEastAsia" w:cs="Times New Roman"/>
              </w:rPr>
              <w:t xml:space="preserve"> // SIB2 </w:t>
            </w:r>
            <w:r w:rsidR="002D0A7D" w:rsidRPr="007F7AA4">
              <w:rPr>
                <w:rFonts w:eastAsiaTheme="majorEastAsia" w:cs="Times New Roman"/>
              </w:rPr>
              <w:t>带有</w:t>
            </w:r>
            <w:r w:rsidR="002D0A7D" w:rsidRPr="007F7AA4">
              <w:rPr>
                <w:rFonts w:eastAsiaTheme="majorEastAsia" w:cs="Times New Roman"/>
              </w:rPr>
              <w:t>ULI</w:t>
            </w:r>
            <w:r w:rsidR="002D0A7D" w:rsidRPr="007F7AA4">
              <w:rPr>
                <w:rFonts w:eastAsiaTheme="majorEastAsia" w:cs="Times New Roman"/>
              </w:rPr>
              <w:t>，表示接入</w:t>
            </w:r>
            <w:r w:rsidR="002D0A7D" w:rsidRPr="007F7AA4">
              <w:rPr>
                <w:rFonts w:eastAsiaTheme="majorEastAsia" w:cs="Times New Roman"/>
              </w:rPr>
              <w:t>ENDC</w:t>
            </w:r>
            <w:r w:rsidR="002D0A7D" w:rsidRPr="007F7AA4">
              <w:rPr>
                <w:rFonts w:eastAsiaTheme="majorEastAsia" w:cs="Times New Roman"/>
              </w:rPr>
              <w:t>的锚点小区</w:t>
            </w:r>
          </w:p>
          <w:p w14:paraId="4F860FF1" w14:textId="60BE0D80" w:rsidR="00BF4956" w:rsidRPr="007F7AA4" w:rsidRDefault="00BF4956" w:rsidP="00BF4956">
            <w:pPr>
              <w:rPr>
                <w:rFonts w:eastAsiaTheme="majorEastAsia" w:cs="Times New Roman"/>
              </w:rPr>
            </w:pPr>
            <w:r w:rsidRPr="007F7AA4">
              <w:rPr>
                <w:rFonts w:eastAsiaTheme="majorEastAsia" w:cs="Times New Roman"/>
              </w:rPr>
              <w:t>QMI_DSD_UI_MASK_3GPP_RESTRICT_DCNR(0x0000000000000010) – Restrict decoded channel number register</w:t>
            </w:r>
          </w:p>
        </w:tc>
      </w:tr>
    </w:tbl>
    <w:p w14:paraId="6115F49A" w14:textId="77777777" w:rsidR="001A14E2" w:rsidRPr="007F7AA4" w:rsidRDefault="001A14E2" w:rsidP="001A14E2">
      <w:pPr>
        <w:rPr>
          <w:rFonts w:eastAsiaTheme="majorEastAsia" w:cs="Times New Roman"/>
        </w:rPr>
      </w:pPr>
      <w:r w:rsidRPr="007F7AA4">
        <w:rPr>
          <w:rFonts w:eastAsiaTheme="majorEastAsia" w:cs="Times New Roman"/>
        </w:rPr>
        <w:t>对应的代码处理位置：</w:t>
      </w:r>
    </w:p>
    <w:tbl>
      <w:tblPr>
        <w:tblStyle w:val="a7"/>
        <w:tblW w:w="0" w:type="auto"/>
        <w:tblLook w:val="04A0" w:firstRow="1" w:lastRow="0" w:firstColumn="1" w:lastColumn="0" w:noHBand="0" w:noVBand="1"/>
      </w:tblPr>
      <w:tblGrid>
        <w:gridCol w:w="12582"/>
      </w:tblGrid>
      <w:tr w:rsidR="001A14E2" w:rsidRPr="007F7AA4" w14:paraId="67B585C7" w14:textId="77777777" w:rsidTr="00E365B1">
        <w:tc>
          <w:tcPr>
            <w:tcW w:w="12582" w:type="dxa"/>
            <w:shd w:val="clear" w:color="auto" w:fill="auto"/>
          </w:tcPr>
          <w:p w14:paraId="22559456" w14:textId="77777777" w:rsidR="001A14E2" w:rsidRPr="007F7AA4" w:rsidRDefault="001A14E2" w:rsidP="00E365B1">
            <w:pPr>
              <w:rPr>
                <w:rFonts w:eastAsiaTheme="majorEastAsia" w:cs="Times New Roman"/>
              </w:rPr>
            </w:pPr>
            <w:r w:rsidRPr="007F7AA4">
              <w:rPr>
                <w:rFonts w:eastAsiaTheme="majorEastAsia" w:cs="Times New Roman"/>
                <w:shd w:val="clear" w:color="auto" w:fill="FFFFFF"/>
              </w:rPr>
              <w:t>it use ui_mask.</w:t>
            </w:r>
          </w:p>
          <w:p w14:paraId="4828594B" w14:textId="77777777" w:rsidR="001A14E2" w:rsidRPr="007F7AA4" w:rsidRDefault="001A14E2" w:rsidP="00E365B1">
            <w:pPr>
              <w:rPr>
                <w:rFonts w:eastAsiaTheme="majorEastAsia" w:cs="Times New Roman"/>
              </w:rPr>
            </w:pPr>
            <w:r w:rsidRPr="007F7AA4">
              <w:rPr>
                <w:rFonts w:eastAsiaTheme="majorEastAsia" w:cs="Times New Roman"/>
                <w:shd w:val="clear" w:color="auto" w:fill="FFFFFF"/>
              </w:rPr>
              <w:t>you can refer to AP code:</w:t>
            </w:r>
          </w:p>
          <w:p w14:paraId="4EF678F9" w14:textId="77777777" w:rsidR="001A14E2" w:rsidRPr="007F7AA4" w:rsidRDefault="001A14E2" w:rsidP="00E365B1">
            <w:pPr>
              <w:rPr>
                <w:rFonts w:eastAsiaTheme="majorEastAsia" w:cs="Times New Roman"/>
              </w:rPr>
            </w:pPr>
            <w:r w:rsidRPr="007F7AA4">
              <w:rPr>
                <w:rFonts w:eastAsiaTheme="majorEastAsia" w:cs="Times New Roman"/>
                <w:b/>
                <w:color w:val="FF0000"/>
                <w:shd w:val="clear" w:color="auto" w:fill="FFFFFF"/>
              </w:rPr>
              <w:t>/vendor/qcom/proprietary/qcril-data-hal/endpoints/src/DSDModemEndPointModule.cpp</w:t>
            </w:r>
          </w:p>
          <w:p w14:paraId="608BC36B" w14:textId="77777777" w:rsidR="001A14E2" w:rsidRPr="007F7AA4" w:rsidRDefault="001A14E2" w:rsidP="00E365B1">
            <w:pPr>
              <w:rPr>
                <w:rFonts w:eastAsiaTheme="majorEastAsia" w:cs="Times New Roman"/>
              </w:rPr>
            </w:pPr>
          </w:p>
          <w:p w14:paraId="6CD4CD57" w14:textId="77777777" w:rsidR="001A14E2" w:rsidRPr="007F7AA4" w:rsidRDefault="001A14E2" w:rsidP="00E365B1">
            <w:pPr>
              <w:rPr>
                <w:rFonts w:eastAsiaTheme="majorEastAsia" w:cs="Times New Roman"/>
              </w:rPr>
            </w:pPr>
            <w:r w:rsidRPr="007F7AA4">
              <w:rPr>
                <w:rFonts w:eastAsiaTheme="majorEastAsia" w:cs="Times New Roman"/>
                <w:shd w:val="clear" w:color="auto" w:fill="FFFFFF"/>
              </w:rPr>
              <w:t>459 void DSDModemEndPointModule::processUiInfoInd(dsd_ui_info_ind_msg_v01 *ind_data)</w:t>
            </w:r>
          </w:p>
          <w:p w14:paraId="3AD66AE8" w14:textId="77777777" w:rsidR="001A14E2" w:rsidRPr="007F7AA4" w:rsidRDefault="001A14E2" w:rsidP="00E365B1">
            <w:pPr>
              <w:rPr>
                <w:rFonts w:eastAsiaTheme="majorEastAsia" w:cs="Times New Roman"/>
              </w:rPr>
            </w:pPr>
            <w:r w:rsidRPr="007F7AA4">
              <w:rPr>
                <w:rFonts w:eastAsiaTheme="majorEastAsia" w:cs="Times New Roman"/>
                <w:shd w:val="clear" w:color="auto" w:fill="FFFFFF"/>
              </w:rPr>
              <w:t>460 {</w:t>
            </w:r>
          </w:p>
          <w:p w14:paraId="4ED01A20" w14:textId="77777777" w:rsidR="001A14E2" w:rsidRPr="007F7AA4" w:rsidRDefault="001A14E2" w:rsidP="00E365B1">
            <w:pPr>
              <w:rPr>
                <w:rFonts w:eastAsiaTheme="majorEastAsia" w:cs="Times New Roman"/>
              </w:rPr>
            </w:pPr>
          </w:p>
          <w:p w14:paraId="20872148" w14:textId="77777777" w:rsidR="001A14E2" w:rsidRPr="007F7AA4" w:rsidRDefault="001A14E2" w:rsidP="00E365B1">
            <w:pPr>
              <w:rPr>
                <w:rFonts w:eastAsiaTheme="majorEastAsia" w:cs="Times New Roman"/>
              </w:rPr>
            </w:pPr>
            <w:r w:rsidRPr="007F7AA4">
              <w:rPr>
                <w:rFonts w:eastAsiaTheme="majorEastAsia" w:cs="Times New Roman"/>
                <w:shd w:val="clear" w:color="auto" w:fill="FFFFFF"/>
              </w:rPr>
              <w:t>467 if (ind_data-&gt;global_ui_info_valid) {</w:t>
            </w:r>
          </w:p>
          <w:p w14:paraId="7B1490F5" w14:textId="77777777" w:rsidR="001A14E2" w:rsidRPr="007F7AA4" w:rsidRDefault="001A14E2" w:rsidP="00E365B1">
            <w:pPr>
              <w:rPr>
                <w:rFonts w:eastAsiaTheme="majorEastAsia" w:cs="Times New Roman"/>
                <w:color w:val="FF0000"/>
              </w:rPr>
            </w:pPr>
            <w:r w:rsidRPr="007F7AA4">
              <w:rPr>
                <w:rFonts w:eastAsiaTheme="majorEastAsia" w:cs="Times New Roman"/>
                <w:color w:val="FF0000"/>
                <w:highlight w:val="yellow"/>
                <w:shd w:val="clear" w:color="auto" w:fill="FFFFFF"/>
              </w:rPr>
              <w:t>468 rildata::NrIconEnum_t iconType = convertUiMask(ind_data-&gt;global_ui_info.ui_mask); -----&gt; note this</w:t>
            </w:r>
          </w:p>
          <w:p w14:paraId="5F0A03FC" w14:textId="77777777" w:rsidR="001A14E2" w:rsidRPr="007F7AA4" w:rsidRDefault="001A14E2" w:rsidP="00E365B1">
            <w:pPr>
              <w:rPr>
                <w:rFonts w:eastAsiaTheme="majorEastAsia" w:cs="Times New Roman"/>
              </w:rPr>
            </w:pPr>
            <w:r w:rsidRPr="007F7AA4">
              <w:rPr>
                <w:rFonts w:eastAsiaTheme="majorEastAsia" w:cs="Times New Roman"/>
                <w:shd w:val="clear" w:color="auto" w:fill="FFFFFF"/>
              </w:rPr>
              <w:t>469 if (ind_data-&gt;tx_info_valid) {</w:t>
            </w:r>
          </w:p>
          <w:p w14:paraId="1E47B37D" w14:textId="77777777" w:rsidR="001A14E2" w:rsidRPr="007F7AA4" w:rsidRDefault="001A14E2" w:rsidP="00E365B1">
            <w:pPr>
              <w:rPr>
                <w:rFonts w:eastAsiaTheme="majorEastAsia" w:cs="Times New Roman"/>
              </w:rPr>
            </w:pPr>
            <w:r w:rsidRPr="007F7AA4">
              <w:rPr>
                <w:rFonts w:eastAsiaTheme="majorEastAsia" w:cs="Times New Roman"/>
                <w:shd w:val="clear" w:color="auto" w:fill="FFFFFF"/>
              </w:rPr>
              <w:t>470 std::shared_ptr&lt;rildata::UiInfoFragmentMessage&gt; msg =</w:t>
            </w:r>
          </w:p>
          <w:p w14:paraId="3FBD8D30" w14:textId="77777777" w:rsidR="001A14E2" w:rsidRPr="007F7AA4" w:rsidRDefault="001A14E2" w:rsidP="00E365B1">
            <w:pPr>
              <w:rPr>
                <w:rFonts w:eastAsiaTheme="majorEastAsia" w:cs="Times New Roman"/>
              </w:rPr>
            </w:pPr>
            <w:r w:rsidRPr="007F7AA4">
              <w:rPr>
                <w:rFonts w:eastAsiaTheme="majorEastAsia" w:cs="Times New Roman"/>
                <w:shd w:val="clear" w:color="auto" w:fill="FFFFFF"/>
              </w:rPr>
              <w:t>471 std::make_shared&lt;rildata::UiInfoFragmentMessage&gt;(iconType);</w:t>
            </w:r>
          </w:p>
          <w:p w14:paraId="65DE4EEA" w14:textId="77777777" w:rsidR="001A14E2" w:rsidRPr="007F7AA4" w:rsidRDefault="001A14E2" w:rsidP="00E365B1">
            <w:pPr>
              <w:rPr>
                <w:rFonts w:eastAsiaTheme="majorEastAsia" w:cs="Times New Roman"/>
              </w:rPr>
            </w:pPr>
            <w:r w:rsidRPr="007F7AA4">
              <w:rPr>
                <w:rFonts w:eastAsiaTheme="majorEastAsia" w:cs="Times New Roman"/>
                <w:shd w:val="clear" w:color="auto" w:fill="FFFFFF"/>
              </w:rPr>
              <w:t>472 segmentTracker.addSegment(QMI_DSD_UI_INFO_IND_V01, ind_data-&gt;tx_info.transaction_id,</w:t>
            </w:r>
          </w:p>
          <w:p w14:paraId="1C86571A" w14:textId="77777777" w:rsidR="001A14E2" w:rsidRPr="007F7AA4" w:rsidRDefault="001A14E2" w:rsidP="00E365B1">
            <w:pPr>
              <w:rPr>
                <w:rFonts w:eastAsiaTheme="majorEastAsia" w:cs="Times New Roman"/>
              </w:rPr>
            </w:pPr>
            <w:r w:rsidRPr="007F7AA4">
              <w:rPr>
                <w:rFonts w:eastAsiaTheme="majorEastAsia" w:cs="Times New Roman"/>
                <w:shd w:val="clear" w:color="auto" w:fill="FFFFFF"/>
              </w:rPr>
              <w:t>473 ind_data-&gt;tx_info.segment_index, ind_data-&gt;tx_info.num_segments, msg);</w:t>
            </w:r>
          </w:p>
          <w:p w14:paraId="68C85018" w14:textId="77777777" w:rsidR="001A14E2" w:rsidRPr="007F7AA4" w:rsidRDefault="001A14E2" w:rsidP="00E365B1">
            <w:pPr>
              <w:rPr>
                <w:rFonts w:eastAsiaTheme="majorEastAsia" w:cs="Times New Roman"/>
              </w:rPr>
            </w:pPr>
            <w:r w:rsidRPr="007F7AA4">
              <w:rPr>
                <w:rFonts w:eastAsiaTheme="majorEastAsia" w:cs="Times New Roman"/>
                <w:shd w:val="clear" w:color="auto" w:fill="FFFFFF"/>
              </w:rPr>
              <w:t>474 }</w:t>
            </w:r>
          </w:p>
        </w:tc>
      </w:tr>
    </w:tbl>
    <w:p w14:paraId="1D1796EA" w14:textId="77777777" w:rsidR="001A14E2" w:rsidRPr="007F7AA4" w:rsidRDefault="001A14E2" w:rsidP="001A14E2">
      <w:pPr>
        <w:rPr>
          <w:rFonts w:eastAsiaTheme="majorEastAsia" w:cs="Times New Roman"/>
        </w:rPr>
      </w:pPr>
    </w:p>
    <w:p w14:paraId="067C9708" w14:textId="3EC16A4B" w:rsidR="00FC277F" w:rsidRPr="007F7AA4" w:rsidRDefault="00FC277F" w:rsidP="00926560">
      <w:pPr>
        <w:pStyle w:val="4"/>
        <w:spacing w:before="156" w:after="156"/>
        <w:rPr>
          <w:rFonts w:cs="Times New Roman"/>
        </w:rPr>
      </w:pPr>
      <w:r w:rsidRPr="007F7AA4">
        <w:rPr>
          <w:rFonts w:cs="Times New Roman"/>
        </w:rPr>
        <w:t>Example</w:t>
      </w:r>
    </w:p>
    <w:tbl>
      <w:tblPr>
        <w:tblStyle w:val="a7"/>
        <w:tblW w:w="0" w:type="auto"/>
        <w:tblLook w:val="04A0" w:firstRow="1" w:lastRow="0" w:firstColumn="1" w:lastColumn="0" w:noHBand="0" w:noVBand="1"/>
      </w:tblPr>
      <w:tblGrid>
        <w:gridCol w:w="8522"/>
      </w:tblGrid>
      <w:tr w:rsidR="00FC277F" w:rsidRPr="007F7AA4" w14:paraId="577C8691" w14:textId="77777777" w:rsidTr="00926560">
        <w:tc>
          <w:tcPr>
            <w:tcW w:w="8522" w:type="dxa"/>
          </w:tcPr>
          <w:p w14:paraId="74BAB5FD" w14:textId="77777777" w:rsidR="00FC277F" w:rsidRPr="007F7AA4" w:rsidRDefault="00FC277F" w:rsidP="00926560">
            <w:pPr>
              <w:rPr>
                <w:rFonts w:eastAsiaTheme="majorEastAsia" w:cs="Times New Roman"/>
              </w:rPr>
            </w:pPr>
            <w:r w:rsidRPr="007F7AA4">
              <w:rPr>
                <w:rFonts w:eastAsiaTheme="majorEastAsia" w:cs="Times New Roman"/>
              </w:rPr>
              <w:t xml:space="preserve">07:13:03.906 [0x1544] MCS QCSI Payload Packet </w:t>
            </w:r>
          </w:p>
          <w:p w14:paraId="39E4B1EF" w14:textId="77777777" w:rsidR="00FC277F" w:rsidRPr="007F7AA4" w:rsidRDefault="00FC277F" w:rsidP="00926560">
            <w:pPr>
              <w:rPr>
                <w:rFonts w:eastAsiaTheme="majorEastAsia" w:cs="Times New Roman"/>
              </w:rPr>
            </w:pPr>
            <w:r w:rsidRPr="007F7AA4">
              <w:rPr>
                <w:rFonts w:eastAsiaTheme="majorEastAsia" w:cs="Times New Roman"/>
              </w:rPr>
              <w:t xml:space="preserve">packetVersion = 2 </w:t>
            </w:r>
          </w:p>
          <w:p w14:paraId="158ADD97" w14:textId="77777777" w:rsidR="00FC277F" w:rsidRPr="007F7AA4" w:rsidRDefault="00FC277F" w:rsidP="00926560">
            <w:pPr>
              <w:rPr>
                <w:rFonts w:eastAsiaTheme="majorEastAsia" w:cs="Times New Roman"/>
              </w:rPr>
            </w:pPr>
            <w:r w:rsidRPr="007F7AA4">
              <w:rPr>
                <w:rFonts w:eastAsiaTheme="majorEastAsia" w:cs="Times New Roman"/>
              </w:rPr>
              <w:t xml:space="preserve">MsgType = Indication </w:t>
            </w:r>
          </w:p>
          <w:p w14:paraId="0B63B370" w14:textId="77777777" w:rsidR="00FC277F" w:rsidRPr="007F7AA4" w:rsidRDefault="00FC277F" w:rsidP="00926560">
            <w:pPr>
              <w:rPr>
                <w:rFonts w:eastAsiaTheme="majorEastAsia" w:cs="Times New Roman"/>
              </w:rPr>
            </w:pPr>
            <w:r w:rsidRPr="007F7AA4">
              <w:rPr>
                <w:rFonts w:eastAsiaTheme="majorEastAsia" w:cs="Times New Roman"/>
              </w:rPr>
              <w:t xml:space="preserve">Counter = 120 </w:t>
            </w:r>
          </w:p>
          <w:p w14:paraId="0AE79167" w14:textId="77777777" w:rsidR="00FC277F" w:rsidRPr="007F7AA4" w:rsidRDefault="00FC277F" w:rsidP="00926560">
            <w:pPr>
              <w:rPr>
                <w:rFonts w:eastAsiaTheme="majorEastAsia" w:cs="Times New Roman"/>
              </w:rPr>
            </w:pPr>
            <w:r w:rsidRPr="007F7AA4">
              <w:rPr>
                <w:rFonts w:eastAsiaTheme="majorEastAsia" w:cs="Times New Roman"/>
              </w:rPr>
              <w:t xml:space="preserve">ServiceId = 42 </w:t>
            </w:r>
          </w:p>
          <w:p w14:paraId="70C1DB5B" w14:textId="77777777" w:rsidR="00FC277F" w:rsidRPr="007F7AA4" w:rsidRDefault="00FC277F" w:rsidP="00926560">
            <w:pPr>
              <w:rPr>
                <w:rFonts w:eastAsiaTheme="majorEastAsia" w:cs="Times New Roman"/>
              </w:rPr>
            </w:pPr>
            <w:r w:rsidRPr="007F7AA4">
              <w:rPr>
                <w:rFonts w:eastAsiaTheme="majorEastAsia" w:cs="Times New Roman"/>
              </w:rPr>
              <w:t xml:space="preserve">MajorRev = 1 </w:t>
            </w:r>
          </w:p>
          <w:p w14:paraId="58092213" w14:textId="77777777" w:rsidR="00FC277F" w:rsidRPr="007F7AA4" w:rsidRDefault="00FC277F" w:rsidP="00926560">
            <w:pPr>
              <w:rPr>
                <w:rFonts w:eastAsiaTheme="majorEastAsia" w:cs="Times New Roman"/>
              </w:rPr>
            </w:pPr>
            <w:r w:rsidRPr="007F7AA4">
              <w:rPr>
                <w:rFonts w:eastAsiaTheme="majorEastAsia" w:cs="Times New Roman"/>
              </w:rPr>
              <w:t xml:space="preserve">MinorRev = 60 </w:t>
            </w:r>
          </w:p>
          <w:p w14:paraId="716D2205" w14:textId="77777777" w:rsidR="00FC277F" w:rsidRPr="007F7AA4" w:rsidRDefault="00FC277F" w:rsidP="00926560">
            <w:pPr>
              <w:rPr>
                <w:rFonts w:eastAsiaTheme="majorEastAsia" w:cs="Times New Roman"/>
              </w:rPr>
            </w:pPr>
            <w:r w:rsidRPr="007F7AA4">
              <w:rPr>
                <w:rFonts w:eastAsiaTheme="majorEastAsia" w:cs="Times New Roman"/>
              </w:rPr>
              <w:t xml:space="preserve">ConHandle = 0x00000062 </w:t>
            </w:r>
          </w:p>
          <w:p w14:paraId="02BF01F9" w14:textId="77777777" w:rsidR="00FC277F" w:rsidRPr="007F7AA4" w:rsidRDefault="00FC277F" w:rsidP="00926560">
            <w:pPr>
              <w:rPr>
                <w:rFonts w:eastAsiaTheme="majorEastAsia" w:cs="Times New Roman"/>
              </w:rPr>
            </w:pPr>
            <w:r w:rsidRPr="007F7AA4">
              <w:rPr>
                <w:rFonts w:eastAsiaTheme="majorEastAsia" w:cs="Times New Roman"/>
              </w:rPr>
              <w:t xml:space="preserve">MsgId = 0x0000006A </w:t>
            </w:r>
          </w:p>
          <w:p w14:paraId="74BB4D26" w14:textId="77777777" w:rsidR="00FC277F" w:rsidRPr="007F7AA4" w:rsidRDefault="00FC277F" w:rsidP="00926560">
            <w:pPr>
              <w:rPr>
                <w:rFonts w:eastAsiaTheme="majorEastAsia" w:cs="Times New Roman"/>
              </w:rPr>
            </w:pPr>
            <w:r w:rsidRPr="007F7AA4">
              <w:rPr>
                <w:rFonts w:eastAsiaTheme="majorEastAsia" w:cs="Times New Roman"/>
              </w:rPr>
              <w:t xml:space="preserve">QmiLength = 201 </w:t>
            </w:r>
          </w:p>
          <w:p w14:paraId="508BA4A4" w14:textId="77777777" w:rsidR="00FC277F" w:rsidRPr="007F7AA4" w:rsidRDefault="00FC277F" w:rsidP="00926560">
            <w:pPr>
              <w:rPr>
                <w:rFonts w:eastAsiaTheme="majorEastAsia" w:cs="Times New Roman"/>
              </w:rPr>
            </w:pPr>
            <w:r w:rsidRPr="007F7AA4">
              <w:rPr>
                <w:rFonts w:eastAsiaTheme="majorEastAsia" w:cs="Times New Roman"/>
              </w:rPr>
              <w:t xml:space="preserve">Service_DSD { </w:t>
            </w:r>
          </w:p>
          <w:p w14:paraId="1837FF79" w14:textId="77777777" w:rsidR="00FC277F" w:rsidRPr="007F7AA4" w:rsidRDefault="00FC277F" w:rsidP="00926560">
            <w:pPr>
              <w:rPr>
                <w:rFonts w:eastAsiaTheme="majorEastAsia" w:cs="Times New Roman"/>
              </w:rPr>
            </w:pPr>
            <w:r w:rsidRPr="007F7AA4">
              <w:rPr>
                <w:rFonts w:eastAsiaTheme="majorEastAsia" w:cs="Times New Roman"/>
              </w:rPr>
              <w:t xml:space="preserve">ServiceDSDV1 { </w:t>
            </w:r>
          </w:p>
          <w:p w14:paraId="37507AE8" w14:textId="77777777" w:rsidR="00FC277F" w:rsidRPr="007F7AA4" w:rsidRDefault="00FC277F" w:rsidP="00926560">
            <w:pPr>
              <w:rPr>
                <w:rFonts w:eastAsiaTheme="majorEastAsia" w:cs="Times New Roman"/>
              </w:rPr>
            </w:pPr>
            <w:r w:rsidRPr="007F7AA4">
              <w:rPr>
                <w:rFonts w:eastAsiaTheme="majorEastAsia" w:cs="Times New Roman"/>
              </w:rPr>
              <w:t xml:space="preserve">dsd_ui_info { </w:t>
            </w:r>
          </w:p>
          <w:p w14:paraId="2587E7BB" w14:textId="77777777" w:rsidR="00FC277F" w:rsidRPr="007F7AA4" w:rsidRDefault="00FC277F" w:rsidP="00926560">
            <w:pPr>
              <w:rPr>
                <w:rFonts w:eastAsiaTheme="majorEastAsia" w:cs="Times New Roman"/>
              </w:rPr>
            </w:pPr>
            <w:r w:rsidRPr="007F7AA4">
              <w:rPr>
                <w:rFonts w:eastAsiaTheme="majorEastAsia" w:cs="Times New Roman"/>
                <w:b/>
                <w:i/>
                <w:color w:val="FF0000"/>
              </w:rPr>
              <w:t>dsd_ui_info_ind</w:t>
            </w:r>
            <w:r w:rsidRPr="007F7AA4">
              <w:rPr>
                <w:rFonts w:eastAsiaTheme="majorEastAsia" w:cs="Times New Roman"/>
              </w:rPr>
              <w:t xml:space="preserve">Tlvs[0] { </w:t>
            </w:r>
          </w:p>
          <w:p w14:paraId="69D1B56A" w14:textId="77777777" w:rsidR="00FC277F" w:rsidRPr="007F7AA4" w:rsidRDefault="00FC277F" w:rsidP="00926560">
            <w:pPr>
              <w:rPr>
                <w:rFonts w:eastAsiaTheme="majorEastAsia" w:cs="Times New Roman"/>
              </w:rPr>
            </w:pPr>
            <w:r w:rsidRPr="007F7AA4">
              <w:rPr>
                <w:rFonts w:eastAsiaTheme="majorEastAsia" w:cs="Times New Roman"/>
              </w:rPr>
              <w:t xml:space="preserve">Type = 0x10 </w:t>
            </w:r>
          </w:p>
          <w:p w14:paraId="2D29A476" w14:textId="77777777" w:rsidR="00FC277F" w:rsidRPr="007F7AA4" w:rsidRDefault="00FC277F" w:rsidP="00926560">
            <w:pPr>
              <w:rPr>
                <w:rFonts w:eastAsiaTheme="majorEastAsia" w:cs="Times New Roman"/>
              </w:rPr>
            </w:pPr>
            <w:r w:rsidRPr="007F7AA4">
              <w:rPr>
                <w:rFonts w:eastAsiaTheme="majorEastAsia" w:cs="Times New Roman"/>
              </w:rPr>
              <w:t xml:space="preserve">Length = 24 </w:t>
            </w:r>
          </w:p>
          <w:p w14:paraId="31970D7F" w14:textId="77777777" w:rsidR="00FC277F" w:rsidRPr="007F7AA4" w:rsidRDefault="00FC277F" w:rsidP="00926560">
            <w:pPr>
              <w:rPr>
                <w:rFonts w:eastAsiaTheme="majorEastAsia" w:cs="Times New Roman"/>
              </w:rPr>
            </w:pPr>
            <w:r w:rsidRPr="007F7AA4">
              <w:rPr>
                <w:rFonts w:eastAsiaTheme="majorEastAsia" w:cs="Times New Roman"/>
              </w:rPr>
              <w:t xml:space="preserve">global_ui_info { </w:t>
            </w:r>
          </w:p>
          <w:p w14:paraId="0AED97AF" w14:textId="77777777" w:rsidR="00FC277F" w:rsidRPr="007F7AA4" w:rsidRDefault="00FC277F" w:rsidP="00926560">
            <w:pPr>
              <w:rPr>
                <w:rFonts w:eastAsiaTheme="majorEastAsia" w:cs="Times New Roman"/>
              </w:rPr>
            </w:pPr>
            <w:r w:rsidRPr="007F7AA4">
              <w:rPr>
                <w:rFonts w:eastAsiaTheme="majorEastAsia" w:cs="Times New Roman"/>
              </w:rPr>
              <w:t xml:space="preserve">technology = DSD_SYS_NETWORK_3GPP </w:t>
            </w:r>
          </w:p>
          <w:p w14:paraId="57E0C02E" w14:textId="77777777" w:rsidR="00FC277F" w:rsidRPr="007F7AA4" w:rsidRDefault="00FC277F" w:rsidP="00926560">
            <w:pPr>
              <w:rPr>
                <w:rFonts w:eastAsiaTheme="majorEastAsia" w:cs="Times New Roman"/>
              </w:rPr>
            </w:pPr>
            <w:r w:rsidRPr="007F7AA4">
              <w:rPr>
                <w:rFonts w:eastAsiaTheme="majorEastAsia" w:cs="Times New Roman"/>
              </w:rPr>
              <w:t xml:space="preserve">rat_value = DSD_SYS_RAT_EX_3GPP_5G </w:t>
            </w:r>
          </w:p>
          <w:p w14:paraId="643999F9" w14:textId="77777777" w:rsidR="00FC277F" w:rsidRPr="007F7AA4" w:rsidRDefault="00FC277F" w:rsidP="00926560">
            <w:pPr>
              <w:rPr>
                <w:rFonts w:eastAsiaTheme="majorEastAsia" w:cs="Times New Roman"/>
              </w:rPr>
            </w:pPr>
            <w:r w:rsidRPr="007F7AA4">
              <w:rPr>
                <w:rFonts w:eastAsiaTheme="majorEastAsia" w:cs="Times New Roman"/>
              </w:rPr>
              <w:t xml:space="preserve">so_mask = QMI_DSD_3GPP_SO_MASK_5G_TDD | QMI_DSD_3GPP_SO_MASK_5G_SUB6 | QMI_DSD_3GPP_SO_MASK_5G_NSA </w:t>
            </w:r>
          </w:p>
          <w:p w14:paraId="10D4C990" w14:textId="77777777" w:rsidR="00FC277F" w:rsidRPr="007F7AA4" w:rsidRDefault="00FC277F" w:rsidP="00926560">
            <w:pPr>
              <w:rPr>
                <w:rFonts w:eastAsiaTheme="majorEastAsia" w:cs="Times New Roman"/>
                <w:b/>
                <w:i/>
                <w:color w:val="FF0000"/>
              </w:rPr>
            </w:pPr>
            <w:r w:rsidRPr="007F7AA4">
              <w:rPr>
                <w:rFonts w:eastAsiaTheme="majorEastAsia" w:cs="Times New Roman"/>
                <w:b/>
                <w:i/>
                <w:color w:val="FF0000"/>
              </w:rPr>
              <w:t>ui_mask = QMI_DSD_UI_MASK_3GPP_5G_BASIC –</w:t>
            </w:r>
            <w:r w:rsidRPr="007F7AA4">
              <w:rPr>
                <w:rFonts w:eastAsiaTheme="majorEastAsia" w:cs="Times New Roman"/>
                <w:b/>
                <w:i/>
                <w:color w:val="FF0000"/>
              </w:rPr>
              <w:t>显示</w:t>
            </w:r>
            <w:r w:rsidRPr="007F7AA4">
              <w:rPr>
                <w:rFonts w:eastAsiaTheme="majorEastAsia" w:cs="Times New Roman"/>
                <w:b/>
                <w:i/>
                <w:color w:val="FF0000"/>
              </w:rPr>
              <w:t>5G</w:t>
            </w:r>
            <w:r w:rsidRPr="007F7AA4">
              <w:rPr>
                <w:rFonts w:eastAsiaTheme="majorEastAsia" w:cs="Times New Roman"/>
                <w:b/>
                <w:i/>
                <w:color w:val="FF0000"/>
              </w:rPr>
              <w:t>图标</w:t>
            </w:r>
          </w:p>
          <w:p w14:paraId="4E456690" w14:textId="77777777" w:rsidR="00FC277F" w:rsidRPr="007F7AA4" w:rsidRDefault="00FC277F" w:rsidP="00926560">
            <w:pPr>
              <w:rPr>
                <w:rFonts w:eastAsiaTheme="majorEastAsia" w:cs="Times New Roman"/>
              </w:rPr>
            </w:pPr>
            <w:r w:rsidRPr="007F7AA4">
              <w:rPr>
                <w:rFonts w:eastAsiaTheme="majorEastAsia" w:cs="Times New Roman"/>
              </w:rPr>
              <w:t>}</w:t>
            </w:r>
          </w:p>
        </w:tc>
      </w:tr>
    </w:tbl>
    <w:p w14:paraId="7C9E4BD3" w14:textId="77777777" w:rsidR="00FC277F" w:rsidRPr="007F7AA4" w:rsidRDefault="00FC277F" w:rsidP="00FC277F">
      <w:pPr>
        <w:rPr>
          <w:rFonts w:eastAsiaTheme="majorEastAsia" w:cs="Times New Roman"/>
        </w:rPr>
      </w:pPr>
    </w:p>
    <w:p w14:paraId="5FCFDD1B" w14:textId="0A003B54" w:rsidR="00FC277F" w:rsidRPr="007F7AA4" w:rsidRDefault="00FC277F" w:rsidP="00FC277F">
      <w:pPr>
        <w:pStyle w:val="3"/>
        <w:spacing w:before="156" w:after="156"/>
        <w:rPr>
          <w:rFonts w:eastAsiaTheme="majorEastAsia" w:cs="Times New Roman"/>
        </w:rPr>
      </w:pPr>
      <w:bookmarkStart w:id="176" w:name="_Toc34299157"/>
      <w:bookmarkStart w:id="177" w:name="_Toc87714749"/>
      <w:r w:rsidRPr="007F7AA4">
        <w:rPr>
          <w:rFonts w:eastAsiaTheme="majorEastAsia" w:cs="Times New Roman"/>
        </w:rPr>
        <w:t>IMS</w:t>
      </w:r>
      <w:r w:rsidRPr="007F7AA4">
        <w:rPr>
          <w:rFonts w:eastAsiaTheme="majorEastAsia" w:cs="Times New Roman"/>
        </w:rPr>
        <w:t>注册状态上报</w:t>
      </w:r>
      <w:bookmarkEnd w:id="176"/>
      <w:r w:rsidR="00465A71" w:rsidRPr="007F7AA4">
        <w:rPr>
          <w:rFonts w:eastAsiaTheme="majorEastAsia" w:cs="Times New Roman"/>
        </w:rPr>
        <w:t xml:space="preserve"> imsa_registration_status</w:t>
      </w:r>
      <w:bookmarkEnd w:id="177"/>
    </w:p>
    <w:p w14:paraId="45F0B2B3" w14:textId="3DCA60D7" w:rsidR="00926560" w:rsidRPr="007F7AA4" w:rsidRDefault="00926560" w:rsidP="00926560">
      <w:pPr>
        <w:pStyle w:val="4"/>
        <w:spacing w:before="156" w:after="156"/>
        <w:rPr>
          <w:rFonts w:cs="Times New Roman"/>
        </w:rPr>
      </w:pPr>
      <w:r w:rsidRPr="007F7AA4">
        <w:rPr>
          <w:rFonts w:cs="Times New Roman"/>
        </w:rPr>
        <w:t>特征</w:t>
      </w:r>
    </w:p>
    <w:p w14:paraId="44622D99" w14:textId="137C1B3D" w:rsidR="00FC277F" w:rsidRPr="007F7AA4" w:rsidRDefault="00FC277F" w:rsidP="00FC277F">
      <w:pPr>
        <w:rPr>
          <w:rFonts w:eastAsiaTheme="majorEastAsia" w:cs="Times New Roman"/>
        </w:rPr>
      </w:pPr>
      <w:r w:rsidRPr="007F7AA4">
        <w:rPr>
          <w:rFonts w:eastAsiaTheme="majorEastAsia" w:cs="Times New Roman"/>
        </w:rPr>
        <w:t>ServiceId=33</w:t>
      </w:r>
      <w:r w:rsidRPr="007F7AA4">
        <w:rPr>
          <w:rFonts w:eastAsiaTheme="majorEastAsia" w:cs="Times New Roman"/>
        </w:rPr>
        <w:t>，</w:t>
      </w:r>
      <w:r w:rsidRPr="007F7AA4">
        <w:rPr>
          <w:rFonts w:eastAsiaTheme="majorEastAsia" w:cs="Times New Roman"/>
        </w:rPr>
        <w:t>MsgId=0x23</w:t>
      </w:r>
      <w:r w:rsidRPr="007F7AA4">
        <w:rPr>
          <w:rFonts w:eastAsiaTheme="majorEastAsia" w:cs="Times New Roman"/>
        </w:rPr>
        <w:t>，标识字符串：</w:t>
      </w:r>
      <w:r w:rsidRPr="007F7AA4">
        <w:rPr>
          <w:rFonts w:eastAsiaTheme="majorEastAsia" w:cs="Times New Roman"/>
        </w:rPr>
        <w:t>imsa_registration_status</w:t>
      </w:r>
    </w:p>
    <w:p w14:paraId="1B2DA4C4" w14:textId="7EC7BA93" w:rsidR="00926560" w:rsidRPr="007F7AA4" w:rsidRDefault="00926560" w:rsidP="000E5D44">
      <w:pPr>
        <w:pStyle w:val="4"/>
        <w:spacing w:before="156" w:after="156"/>
        <w:rPr>
          <w:rFonts w:cs="Times New Roman"/>
        </w:rPr>
      </w:pPr>
      <w:r w:rsidRPr="007F7AA4">
        <w:rPr>
          <w:rFonts w:cs="Times New Roman"/>
        </w:rPr>
        <w:t>参数说明</w:t>
      </w:r>
    </w:p>
    <w:p w14:paraId="4F4D9BB4" w14:textId="57AE010E" w:rsidR="000E5D44" w:rsidRPr="007F7AA4" w:rsidRDefault="000E5D44" w:rsidP="00FC277F">
      <w:pPr>
        <w:rPr>
          <w:rFonts w:eastAsiaTheme="majorEastAsia" w:cs="Times New Roman"/>
        </w:rPr>
      </w:pPr>
      <w:r w:rsidRPr="007F7AA4">
        <w:rPr>
          <w:rFonts w:eastAsiaTheme="majorEastAsia" w:cs="Times New Roman"/>
        </w:rPr>
        <w:t>ims_registered</w:t>
      </w:r>
      <w:r w:rsidRPr="007F7AA4">
        <w:rPr>
          <w:rFonts w:eastAsiaTheme="majorEastAsia" w:cs="Times New Roman"/>
        </w:rPr>
        <w:t>只有</w:t>
      </w:r>
      <w:r w:rsidRPr="007F7AA4">
        <w:rPr>
          <w:rFonts w:eastAsiaTheme="majorEastAsia" w:cs="Times New Roman"/>
        </w:rPr>
        <w:t>false</w:t>
      </w:r>
      <w:r w:rsidRPr="007F7AA4">
        <w:rPr>
          <w:rFonts w:eastAsiaTheme="majorEastAsia" w:cs="Times New Roman"/>
        </w:rPr>
        <w:t>和</w:t>
      </w:r>
      <w:r w:rsidRPr="007F7AA4">
        <w:rPr>
          <w:rFonts w:eastAsiaTheme="majorEastAsia" w:cs="Times New Roman"/>
        </w:rPr>
        <w:t>true</w:t>
      </w:r>
      <w:r w:rsidRPr="007F7AA4">
        <w:rPr>
          <w:rFonts w:eastAsiaTheme="majorEastAsia" w:cs="Times New Roman"/>
        </w:rPr>
        <w:t>表示当前的</w:t>
      </w:r>
      <w:r w:rsidRPr="007F7AA4">
        <w:rPr>
          <w:rFonts w:eastAsiaTheme="majorEastAsia" w:cs="Times New Roman"/>
        </w:rPr>
        <w:t>IMS</w:t>
      </w:r>
      <w:r w:rsidRPr="007F7AA4">
        <w:rPr>
          <w:rFonts w:eastAsiaTheme="majorEastAsia" w:cs="Times New Roman"/>
        </w:rPr>
        <w:t>的注册状态。</w:t>
      </w:r>
    </w:p>
    <w:p w14:paraId="1DC4E105" w14:textId="40FA263E" w:rsidR="00926560" w:rsidRPr="007F7AA4" w:rsidRDefault="00926560" w:rsidP="00926560">
      <w:pPr>
        <w:pStyle w:val="4"/>
        <w:spacing w:before="156" w:after="156"/>
        <w:rPr>
          <w:rFonts w:cs="Times New Roman"/>
        </w:rPr>
      </w:pPr>
      <w:r w:rsidRPr="007F7AA4">
        <w:rPr>
          <w:rFonts w:cs="Times New Roman"/>
        </w:rPr>
        <w:t>Example</w:t>
      </w:r>
    </w:p>
    <w:tbl>
      <w:tblPr>
        <w:tblStyle w:val="a7"/>
        <w:tblW w:w="0" w:type="auto"/>
        <w:tblLook w:val="04A0" w:firstRow="1" w:lastRow="0" w:firstColumn="1" w:lastColumn="0" w:noHBand="0" w:noVBand="1"/>
      </w:tblPr>
      <w:tblGrid>
        <w:gridCol w:w="13454"/>
      </w:tblGrid>
      <w:tr w:rsidR="000E5D44" w:rsidRPr="007F7AA4" w14:paraId="2C167A1D" w14:textId="77777777" w:rsidTr="000E5D44">
        <w:tc>
          <w:tcPr>
            <w:tcW w:w="13454" w:type="dxa"/>
          </w:tcPr>
          <w:p w14:paraId="6E3D5209" w14:textId="77777777" w:rsidR="000E5D44" w:rsidRPr="007F7AA4" w:rsidRDefault="000E5D44" w:rsidP="000E5D44">
            <w:pPr>
              <w:widowControl/>
              <w:kinsoku/>
              <w:adjustRightInd/>
              <w:rPr>
                <w:rFonts w:eastAsiaTheme="majorEastAsia" w:cs="Times New Roman"/>
                <w:sz w:val="24"/>
                <w:szCs w:val="24"/>
              </w:rPr>
            </w:pPr>
            <w:r w:rsidRPr="007F7AA4">
              <w:rPr>
                <w:rFonts w:eastAsiaTheme="majorEastAsia" w:cs="Times New Roman"/>
                <w:sz w:val="24"/>
                <w:szCs w:val="24"/>
              </w:rPr>
              <w:t>08:44:22.710 [0x1544] MCS QCSI Payload Packet</w:t>
            </w:r>
          </w:p>
          <w:p w14:paraId="4181214D" w14:textId="77777777" w:rsidR="000E5D44" w:rsidRPr="007F7AA4" w:rsidRDefault="000E5D44" w:rsidP="000E5D44">
            <w:pPr>
              <w:widowControl/>
              <w:kinsoku/>
              <w:adjustRightInd/>
              <w:rPr>
                <w:rFonts w:eastAsiaTheme="majorEastAsia" w:cs="Times New Roman"/>
                <w:sz w:val="24"/>
                <w:szCs w:val="24"/>
              </w:rPr>
            </w:pPr>
            <w:r w:rsidRPr="007F7AA4">
              <w:rPr>
                <w:rFonts w:eastAsiaTheme="majorEastAsia" w:cs="Times New Roman"/>
                <w:sz w:val="24"/>
                <w:szCs w:val="24"/>
              </w:rPr>
              <w:t>packetVersion = 2</w:t>
            </w:r>
          </w:p>
          <w:p w14:paraId="11E74E88" w14:textId="77777777" w:rsidR="000E5D44" w:rsidRPr="007F7AA4" w:rsidRDefault="000E5D44" w:rsidP="000E5D44">
            <w:pPr>
              <w:widowControl/>
              <w:kinsoku/>
              <w:adjustRightInd/>
              <w:rPr>
                <w:rFonts w:eastAsiaTheme="majorEastAsia" w:cs="Times New Roman"/>
                <w:sz w:val="24"/>
                <w:szCs w:val="24"/>
              </w:rPr>
            </w:pPr>
            <w:r w:rsidRPr="007F7AA4">
              <w:rPr>
                <w:rFonts w:eastAsiaTheme="majorEastAsia" w:cs="Times New Roman"/>
                <w:sz w:val="24"/>
                <w:szCs w:val="24"/>
              </w:rPr>
              <w:t>MsgType = Indication</w:t>
            </w:r>
          </w:p>
          <w:p w14:paraId="71BC7CCA" w14:textId="77777777" w:rsidR="000E5D44" w:rsidRPr="007F7AA4" w:rsidRDefault="000E5D44" w:rsidP="000E5D44">
            <w:pPr>
              <w:widowControl/>
              <w:kinsoku/>
              <w:adjustRightInd/>
              <w:rPr>
                <w:rFonts w:eastAsiaTheme="majorEastAsia" w:cs="Times New Roman"/>
                <w:sz w:val="24"/>
                <w:szCs w:val="24"/>
              </w:rPr>
            </w:pPr>
            <w:r w:rsidRPr="007F7AA4">
              <w:rPr>
                <w:rFonts w:eastAsiaTheme="majorEastAsia" w:cs="Times New Roman"/>
                <w:sz w:val="24"/>
                <w:szCs w:val="24"/>
              </w:rPr>
              <w:t>Counter = 44</w:t>
            </w:r>
          </w:p>
          <w:p w14:paraId="670C32DD" w14:textId="77777777" w:rsidR="000E5D44" w:rsidRPr="007F7AA4" w:rsidRDefault="000E5D44" w:rsidP="000E5D44">
            <w:pPr>
              <w:widowControl/>
              <w:kinsoku/>
              <w:adjustRightInd/>
              <w:rPr>
                <w:rFonts w:eastAsiaTheme="majorEastAsia" w:cs="Times New Roman"/>
                <w:b/>
                <w:i/>
                <w:sz w:val="24"/>
                <w:szCs w:val="24"/>
              </w:rPr>
            </w:pPr>
            <w:r w:rsidRPr="007F7AA4">
              <w:rPr>
                <w:rFonts w:eastAsiaTheme="majorEastAsia" w:cs="Times New Roman"/>
                <w:b/>
                <w:i/>
                <w:sz w:val="24"/>
                <w:szCs w:val="24"/>
              </w:rPr>
              <w:lastRenderedPageBreak/>
              <w:t>ServiceId = 33</w:t>
            </w:r>
          </w:p>
          <w:p w14:paraId="5A082E43" w14:textId="77777777" w:rsidR="000E5D44" w:rsidRPr="007F7AA4" w:rsidRDefault="000E5D44" w:rsidP="000E5D44">
            <w:pPr>
              <w:widowControl/>
              <w:kinsoku/>
              <w:adjustRightInd/>
              <w:rPr>
                <w:rFonts w:eastAsiaTheme="majorEastAsia" w:cs="Times New Roman"/>
                <w:sz w:val="24"/>
                <w:szCs w:val="24"/>
              </w:rPr>
            </w:pPr>
            <w:r w:rsidRPr="007F7AA4">
              <w:rPr>
                <w:rFonts w:eastAsiaTheme="majorEastAsia" w:cs="Times New Roman"/>
                <w:sz w:val="24"/>
                <w:szCs w:val="24"/>
              </w:rPr>
              <w:t>MajorRev = 1</w:t>
            </w:r>
          </w:p>
          <w:p w14:paraId="06E3A25A" w14:textId="77777777" w:rsidR="000E5D44" w:rsidRPr="007F7AA4" w:rsidRDefault="000E5D44" w:rsidP="000E5D44">
            <w:pPr>
              <w:widowControl/>
              <w:kinsoku/>
              <w:adjustRightInd/>
              <w:rPr>
                <w:rFonts w:eastAsiaTheme="majorEastAsia" w:cs="Times New Roman"/>
                <w:sz w:val="24"/>
                <w:szCs w:val="24"/>
              </w:rPr>
            </w:pPr>
            <w:r w:rsidRPr="007F7AA4">
              <w:rPr>
                <w:rFonts w:eastAsiaTheme="majorEastAsia" w:cs="Times New Roman"/>
                <w:sz w:val="24"/>
                <w:szCs w:val="24"/>
              </w:rPr>
              <w:t>MinorRev = 36</w:t>
            </w:r>
          </w:p>
          <w:p w14:paraId="65D7FA49" w14:textId="77777777" w:rsidR="000E5D44" w:rsidRPr="007F7AA4" w:rsidRDefault="000E5D44" w:rsidP="000E5D44">
            <w:pPr>
              <w:widowControl/>
              <w:kinsoku/>
              <w:adjustRightInd/>
              <w:rPr>
                <w:rFonts w:eastAsiaTheme="majorEastAsia" w:cs="Times New Roman"/>
                <w:sz w:val="24"/>
                <w:szCs w:val="24"/>
              </w:rPr>
            </w:pPr>
            <w:r w:rsidRPr="007F7AA4">
              <w:rPr>
                <w:rFonts w:eastAsiaTheme="majorEastAsia" w:cs="Times New Roman"/>
                <w:sz w:val="24"/>
                <w:szCs w:val="24"/>
              </w:rPr>
              <w:t>ConHandle = 0x00000025</w:t>
            </w:r>
          </w:p>
          <w:p w14:paraId="29A9A713" w14:textId="77777777" w:rsidR="000E5D44" w:rsidRPr="007F7AA4" w:rsidRDefault="000E5D44" w:rsidP="000E5D44">
            <w:pPr>
              <w:widowControl/>
              <w:kinsoku/>
              <w:adjustRightInd/>
              <w:rPr>
                <w:rFonts w:eastAsiaTheme="majorEastAsia" w:cs="Times New Roman"/>
                <w:b/>
                <w:i/>
                <w:sz w:val="24"/>
                <w:szCs w:val="24"/>
              </w:rPr>
            </w:pPr>
            <w:r w:rsidRPr="007F7AA4">
              <w:rPr>
                <w:rFonts w:eastAsiaTheme="majorEastAsia" w:cs="Times New Roman"/>
                <w:b/>
                <w:i/>
                <w:sz w:val="24"/>
                <w:szCs w:val="24"/>
              </w:rPr>
              <w:t>MsgId = 0x00000023</w:t>
            </w:r>
          </w:p>
          <w:p w14:paraId="6C7B5499" w14:textId="77777777" w:rsidR="000E5D44" w:rsidRPr="007F7AA4" w:rsidRDefault="000E5D44" w:rsidP="000E5D44">
            <w:pPr>
              <w:widowControl/>
              <w:kinsoku/>
              <w:adjustRightInd/>
              <w:rPr>
                <w:rFonts w:eastAsiaTheme="majorEastAsia" w:cs="Times New Roman"/>
                <w:sz w:val="24"/>
                <w:szCs w:val="24"/>
              </w:rPr>
            </w:pPr>
            <w:r w:rsidRPr="007F7AA4">
              <w:rPr>
                <w:rFonts w:eastAsiaTheme="majorEastAsia" w:cs="Times New Roman"/>
                <w:sz w:val="24"/>
                <w:szCs w:val="24"/>
              </w:rPr>
              <w:t>QmiLength = 16</w:t>
            </w:r>
          </w:p>
          <w:p w14:paraId="52696379" w14:textId="77777777" w:rsidR="000E5D44" w:rsidRPr="007F7AA4" w:rsidRDefault="000E5D44" w:rsidP="000E5D44">
            <w:pPr>
              <w:widowControl/>
              <w:kinsoku/>
              <w:adjustRightInd/>
              <w:rPr>
                <w:rFonts w:eastAsiaTheme="majorEastAsia" w:cs="Times New Roman"/>
                <w:sz w:val="24"/>
                <w:szCs w:val="24"/>
              </w:rPr>
            </w:pPr>
            <w:r w:rsidRPr="007F7AA4">
              <w:rPr>
                <w:rFonts w:eastAsiaTheme="majorEastAsia" w:cs="Times New Roman"/>
                <w:sz w:val="24"/>
                <w:szCs w:val="24"/>
              </w:rPr>
              <w:t>Service_IMSA {</w:t>
            </w:r>
          </w:p>
          <w:p w14:paraId="3019F665" w14:textId="77777777" w:rsidR="000E5D44" w:rsidRPr="007F7AA4" w:rsidRDefault="000E5D44" w:rsidP="000E5D44">
            <w:pPr>
              <w:widowControl/>
              <w:kinsoku/>
              <w:adjustRightInd/>
              <w:rPr>
                <w:rFonts w:eastAsiaTheme="majorEastAsia" w:cs="Times New Roman"/>
                <w:sz w:val="24"/>
                <w:szCs w:val="24"/>
              </w:rPr>
            </w:pPr>
            <w:r w:rsidRPr="007F7AA4">
              <w:rPr>
                <w:rFonts w:eastAsiaTheme="majorEastAsia" w:cs="Times New Roman"/>
                <w:sz w:val="24"/>
                <w:szCs w:val="24"/>
              </w:rPr>
              <w:t>ServiceIMSAV1 {</w:t>
            </w:r>
          </w:p>
          <w:p w14:paraId="6F0E4792" w14:textId="77777777" w:rsidR="000E5D44" w:rsidRPr="007F7AA4" w:rsidRDefault="000E5D44" w:rsidP="000E5D44">
            <w:pPr>
              <w:widowControl/>
              <w:kinsoku/>
              <w:adjustRightInd/>
              <w:rPr>
                <w:rFonts w:eastAsiaTheme="majorEastAsia" w:cs="Times New Roman"/>
                <w:sz w:val="24"/>
                <w:szCs w:val="24"/>
              </w:rPr>
            </w:pPr>
            <w:r w:rsidRPr="007F7AA4">
              <w:rPr>
                <w:rFonts w:eastAsiaTheme="majorEastAsia" w:cs="Times New Roman"/>
                <w:sz w:val="24"/>
                <w:szCs w:val="24"/>
              </w:rPr>
              <w:t>imsa_registration_status {</w:t>
            </w:r>
          </w:p>
          <w:p w14:paraId="11DCA5CD" w14:textId="77777777" w:rsidR="000E5D44" w:rsidRPr="007F7AA4" w:rsidRDefault="000E5D44" w:rsidP="000E5D44">
            <w:pPr>
              <w:widowControl/>
              <w:kinsoku/>
              <w:adjustRightInd/>
              <w:rPr>
                <w:rFonts w:eastAsiaTheme="majorEastAsia" w:cs="Times New Roman"/>
                <w:sz w:val="24"/>
                <w:szCs w:val="24"/>
              </w:rPr>
            </w:pPr>
            <w:r w:rsidRPr="007F7AA4">
              <w:rPr>
                <w:rFonts w:eastAsiaTheme="majorEastAsia" w:cs="Times New Roman"/>
                <w:sz w:val="24"/>
                <w:szCs w:val="24"/>
              </w:rPr>
              <w:t>imsa_registration_status_indTlvs[0] {</w:t>
            </w:r>
          </w:p>
          <w:p w14:paraId="58D16364" w14:textId="77777777" w:rsidR="000E5D44" w:rsidRPr="007F7AA4" w:rsidRDefault="000E5D44" w:rsidP="000E5D44">
            <w:pPr>
              <w:widowControl/>
              <w:kinsoku/>
              <w:adjustRightInd/>
              <w:rPr>
                <w:rFonts w:eastAsiaTheme="majorEastAsia" w:cs="Times New Roman"/>
                <w:sz w:val="24"/>
                <w:szCs w:val="24"/>
              </w:rPr>
            </w:pPr>
            <w:r w:rsidRPr="007F7AA4">
              <w:rPr>
                <w:rFonts w:eastAsiaTheme="majorEastAsia" w:cs="Times New Roman"/>
                <w:sz w:val="24"/>
                <w:szCs w:val="24"/>
              </w:rPr>
              <w:t>Type = 0x01</w:t>
            </w:r>
          </w:p>
          <w:p w14:paraId="73DEDCD3" w14:textId="77777777" w:rsidR="000E5D44" w:rsidRPr="007F7AA4" w:rsidRDefault="000E5D44" w:rsidP="000E5D44">
            <w:pPr>
              <w:widowControl/>
              <w:kinsoku/>
              <w:adjustRightInd/>
              <w:rPr>
                <w:rFonts w:eastAsiaTheme="majorEastAsia" w:cs="Times New Roman"/>
                <w:sz w:val="24"/>
                <w:szCs w:val="24"/>
              </w:rPr>
            </w:pPr>
            <w:r w:rsidRPr="007F7AA4">
              <w:rPr>
                <w:rFonts w:eastAsiaTheme="majorEastAsia" w:cs="Times New Roman"/>
                <w:sz w:val="24"/>
                <w:szCs w:val="24"/>
              </w:rPr>
              <w:t>Length = 1</w:t>
            </w:r>
          </w:p>
          <w:p w14:paraId="47CA8144" w14:textId="77777777" w:rsidR="000E5D44" w:rsidRPr="007F7AA4" w:rsidRDefault="000E5D44" w:rsidP="000E5D44">
            <w:pPr>
              <w:widowControl/>
              <w:kinsoku/>
              <w:adjustRightInd/>
              <w:rPr>
                <w:rFonts w:eastAsiaTheme="majorEastAsia" w:cs="Times New Roman"/>
                <w:b/>
                <w:i/>
                <w:sz w:val="24"/>
                <w:szCs w:val="24"/>
              </w:rPr>
            </w:pPr>
            <w:r w:rsidRPr="007F7AA4">
              <w:rPr>
                <w:rFonts w:eastAsiaTheme="majorEastAsia" w:cs="Times New Roman"/>
                <w:b/>
                <w:i/>
                <w:sz w:val="24"/>
                <w:szCs w:val="24"/>
              </w:rPr>
              <w:t>ims_registered = false</w:t>
            </w:r>
          </w:p>
          <w:p w14:paraId="3ECDD5DC" w14:textId="77777777" w:rsidR="000E5D44" w:rsidRPr="007F7AA4" w:rsidRDefault="000E5D44" w:rsidP="000E5D44">
            <w:pPr>
              <w:widowControl/>
              <w:kinsoku/>
              <w:adjustRightInd/>
              <w:rPr>
                <w:rFonts w:eastAsiaTheme="majorEastAsia" w:cs="Times New Roman"/>
                <w:sz w:val="24"/>
                <w:szCs w:val="24"/>
              </w:rPr>
            </w:pPr>
            <w:r w:rsidRPr="007F7AA4">
              <w:rPr>
                <w:rFonts w:eastAsiaTheme="majorEastAsia" w:cs="Times New Roman"/>
                <w:sz w:val="24"/>
                <w:szCs w:val="24"/>
              </w:rPr>
              <w:t>}</w:t>
            </w:r>
          </w:p>
          <w:p w14:paraId="79922FB0" w14:textId="77777777" w:rsidR="000E5D44" w:rsidRPr="007F7AA4" w:rsidRDefault="000E5D44" w:rsidP="000E5D44">
            <w:pPr>
              <w:widowControl/>
              <w:kinsoku/>
              <w:adjustRightInd/>
              <w:rPr>
                <w:rFonts w:eastAsiaTheme="majorEastAsia" w:cs="Times New Roman"/>
                <w:sz w:val="24"/>
                <w:szCs w:val="24"/>
              </w:rPr>
            </w:pPr>
            <w:r w:rsidRPr="007F7AA4">
              <w:rPr>
                <w:rFonts w:eastAsiaTheme="majorEastAsia" w:cs="Times New Roman"/>
                <w:sz w:val="24"/>
                <w:szCs w:val="24"/>
              </w:rPr>
              <w:t>imsa_registration_status_indTlvs[1] {</w:t>
            </w:r>
          </w:p>
          <w:p w14:paraId="783C59D0" w14:textId="77777777" w:rsidR="000E5D44" w:rsidRPr="007F7AA4" w:rsidRDefault="000E5D44" w:rsidP="000E5D44">
            <w:pPr>
              <w:widowControl/>
              <w:kinsoku/>
              <w:adjustRightInd/>
              <w:rPr>
                <w:rFonts w:eastAsiaTheme="majorEastAsia" w:cs="Times New Roman"/>
                <w:sz w:val="24"/>
                <w:szCs w:val="24"/>
              </w:rPr>
            </w:pPr>
            <w:r w:rsidRPr="007F7AA4">
              <w:rPr>
                <w:rFonts w:eastAsiaTheme="majorEastAsia" w:cs="Times New Roman"/>
                <w:sz w:val="24"/>
                <w:szCs w:val="24"/>
              </w:rPr>
              <w:t>Type = 0x10</w:t>
            </w:r>
          </w:p>
          <w:p w14:paraId="3E4E698A" w14:textId="77777777" w:rsidR="000E5D44" w:rsidRPr="007F7AA4" w:rsidRDefault="000E5D44" w:rsidP="000E5D44">
            <w:pPr>
              <w:widowControl/>
              <w:kinsoku/>
              <w:adjustRightInd/>
              <w:rPr>
                <w:rFonts w:eastAsiaTheme="majorEastAsia" w:cs="Times New Roman"/>
                <w:sz w:val="24"/>
                <w:szCs w:val="24"/>
              </w:rPr>
            </w:pPr>
            <w:r w:rsidRPr="007F7AA4">
              <w:rPr>
                <w:rFonts w:eastAsiaTheme="majorEastAsia" w:cs="Times New Roman"/>
                <w:sz w:val="24"/>
                <w:szCs w:val="24"/>
              </w:rPr>
              <w:t>Length = 2</w:t>
            </w:r>
          </w:p>
          <w:p w14:paraId="6133990A" w14:textId="77777777" w:rsidR="000E5D44" w:rsidRPr="007F7AA4" w:rsidRDefault="000E5D44" w:rsidP="000E5D44">
            <w:pPr>
              <w:widowControl/>
              <w:kinsoku/>
              <w:adjustRightInd/>
              <w:rPr>
                <w:rFonts w:eastAsiaTheme="majorEastAsia" w:cs="Times New Roman"/>
                <w:sz w:val="24"/>
                <w:szCs w:val="24"/>
              </w:rPr>
            </w:pPr>
            <w:r w:rsidRPr="007F7AA4">
              <w:rPr>
                <w:rFonts w:eastAsiaTheme="majorEastAsia" w:cs="Times New Roman"/>
                <w:sz w:val="24"/>
                <w:szCs w:val="24"/>
              </w:rPr>
              <w:t>ims_registration_failure_error_code = 999</w:t>
            </w:r>
          </w:p>
          <w:p w14:paraId="13830088" w14:textId="77777777" w:rsidR="000E5D44" w:rsidRPr="007F7AA4" w:rsidRDefault="000E5D44" w:rsidP="000E5D44">
            <w:pPr>
              <w:widowControl/>
              <w:kinsoku/>
              <w:adjustRightInd/>
              <w:rPr>
                <w:rFonts w:eastAsiaTheme="majorEastAsia" w:cs="Times New Roman"/>
                <w:sz w:val="24"/>
                <w:szCs w:val="24"/>
              </w:rPr>
            </w:pPr>
            <w:r w:rsidRPr="007F7AA4">
              <w:rPr>
                <w:rFonts w:eastAsiaTheme="majorEastAsia" w:cs="Times New Roman"/>
                <w:sz w:val="24"/>
                <w:szCs w:val="24"/>
              </w:rPr>
              <w:t>}</w:t>
            </w:r>
          </w:p>
          <w:p w14:paraId="23B82A77" w14:textId="77777777" w:rsidR="000E5D44" w:rsidRPr="007F7AA4" w:rsidRDefault="000E5D44" w:rsidP="000E5D44">
            <w:pPr>
              <w:widowControl/>
              <w:kinsoku/>
              <w:adjustRightInd/>
              <w:rPr>
                <w:rFonts w:eastAsiaTheme="majorEastAsia" w:cs="Times New Roman"/>
                <w:sz w:val="24"/>
                <w:szCs w:val="24"/>
              </w:rPr>
            </w:pPr>
            <w:r w:rsidRPr="007F7AA4">
              <w:rPr>
                <w:rFonts w:eastAsiaTheme="majorEastAsia" w:cs="Times New Roman"/>
                <w:sz w:val="24"/>
                <w:szCs w:val="24"/>
              </w:rPr>
              <w:t>imsa_registration_status_indTlvs[2] {</w:t>
            </w:r>
          </w:p>
          <w:p w14:paraId="6B41CE86" w14:textId="77777777" w:rsidR="000E5D44" w:rsidRPr="007F7AA4" w:rsidRDefault="000E5D44" w:rsidP="000E5D44">
            <w:pPr>
              <w:widowControl/>
              <w:kinsoku/>
              <w:adjustRightInd/>
              <w:rPr>
                <w:rFonts w:eastAsiaTheme="majorEastAsia" w:cs="Times New Roman"/>
                <w:sz w:val="24"/>
                <w:szCs w:val="24"/>
              </w:rPr>
            </w:pPr>
            <w:r w:rsidRPr="007F7AA4">
              <w:rPr>
                <w:rFonts w:eastAsiaTheme="majorEastAsia" w:cs="Times New Roman"/>
                <w:sz w:val="24"/>
                <w:szCs w:val="24"/>
              </w:rPr>
              <w:t>Type = 0x11</w:t>
            </w:r>
          </w:p>
          <w:p w14:paraId="569CECD4" w14:textId="77777777" w:rsidR="000E5D44" w:rsidRPr="007F7AA4" w:rsidRDefault="000E5D44" w:rsidP="000E5D44">
            <w:pPr>
              <w:widowControl/>
              <w:kinsoku/>
              <w:adjustRightInd/>
              <w:rPr>
                <w:rFonts w:eastAsiaTheme="majorEastAsia" w:cs="Times New Roman"/>
                <w:sz w:val="24"/>
                <w:szCs w:val="24"/>
              </w:rPr>
            </w:pPr>
            <w:r w:rsidRPr="007F7AA4">
              <w:rPr>
                <w:rFonts w:eastAsiaTheme="majorEastAsia" w:cs="Times New Roman"/>
                <w:sz w:val="24"/>
                <w:szCs w:val="24"/>
              </w:rPr>
              <w:t>Length = 4</w:t>
            </w:r>
          </w:p>
          <w:p w14:paraId="5D366E7C" w14:textId="77777777" w:rsidR="000E5D44" w:rsidRPr="007F7AA4" w:rsidRDefault="000E5D44" w:rsidP="000E5D44">
            <w:pPr>
              <w:widowControl/>
              <w:kinsoku/>
              <w:adjustRightInd/>
              <w:rPr>
                <w:rFonts w:eastAsiaTheme="majorEastAsia" w:cs="Times New Roman"/>
                <w:b/>
                <w:i/>
                <w:sz w:val="24"/>
                <w:szCs w:val="24"/>
              </w:rPr>
            </w:pPr>
            <w:r w:rsidRPr="007F7AA4">
              <w:rPr>
                <w:rFonts w:eastAsiaTheme="majorEastAsia" w:cs="Times New Roman"/>
                <w:b/>
                <w:i/>
                <w:sz w:val="24"/>
                <w:szCs w:val="24"/>
              </w:rPr>
              <w:t>ims_reg_status = IMSA_STATUS_NOT_REGISTERED</w:t>
            </w:r>
          </w:p>
          <w:p w14:paraId="0C39735A" w14:textId="77777777" w:rsidR="000E5D44" w:rsidRPr="007F7AA4" w:rsidRDefault="000E5D44" w:rsidP="000E5D44">
            <w:pPr>
              <w:widowControl/>
              <w:kinsoku/>
              <w:adjustRightInd/>
              <w:rPr>
                <w:rFonts w:eastAsiaTheme="majorEastAsia" w:cs="Times New Roman"/>
                <w:sz w:val="24"/>
                <w:szCs w:val="24"/>
              </w:rPr>
            </w:pPr>
            <w:r w:rsidRPr="007F7AA4">
              <w:rPr>
                <w:rFonts w:eastAsiaTheme="majorEastAsia" w:cs="Times New Roman"/>
                <w:sz w:val="24"/>
                <w:szCs w:val="24"/>
              </w:rPr>
              <w:t>}</w:t>
            </w:r>
          </w:p>
          <w:p w14:paraId="130AF12E" w14:textId="77777777" w:rsidR="000E5D44" w:rsidRPr="007F7AA4" w:rsidRDefault="000E5D44" w:rsidP="000E5D44">
            <w:pPr>
              <w:widowControl/>
              <w:kinsoku/>
              <w:adjustRightInd/>
              <w:rPr>
                <w:rFonts w:eastAsiaTheme="majorEastAsia" w:cs="Times New Roman"/>
                <w:sz w:val="24"/>
                <w:szCs w:val="24"/>
              </w:rPr>
            </w:pPr>
            <w:r w:rsidRPr="007F7AA4">
              <w:rPr>
                <w:rFonts w:eastAsiaTheme="majorEastAsia" w:cs="Times New Roman"/>
                <w:sz w:val="24"/>
                <w:szCs w:val="24"/>
              </w:rPr>
              <w:t>}</w:t>
            </w:r>
          </w:p>
          <w:p w14:paraId="25D32F01" w14:textId="77777777" w:rsidR="000E5D44" w:rsidRPr="007F7AA4" w:rsidRDefault="000E5D44" w:rsidP="000E5D44">
            <w:pPr>
              <w:widowControl/>
              <w:kinsoku/>
              <w:adjustRightInd/>
              <w:rPr>
                <w:rFonts w:eastAsiaTheme="majorEastAsia" w:cs="Times New Roman"/>
                <w:sz w:val="24"/>
                <w:szCs w:val="24"/>
              </w:rPr>
            </w:pPr>
            <w:r w:rsidRPr="007F7AA4">
              <w:rPr>
                <w:rFonts w:eastAsiaTheme="majorEastAsia" w:cs="Times New Roman"/>
                <w:sz w:val="24"/>
                <w:szCs w:val="24"/>
              </w:rPr>
              <w:t>}</w:t>
            </w:r>
          </w:p>
          <w:p w14:paraId="31BF032B" w14:textId="77777777" w:rsidR="000E5D44" w:rsidRPr="007F7AA4" w:rsidRDefault="000E5D44" w:rsidP="000E5D44">
            <w:pPr>
              <w:widowControl/>
              <w:kinsoku/>
              <w:adjustRightInd/>
              <w:rPr>
                <w:rFonts w:eastAsiaTheme="majorEastAsia" w:cs="Times New Roman"/>
                <w:sz w:val="24"/>
                <w:szCs w:val="24"/>
              </w:rPr>
            </w:pPr>
            <w:r w:rsidRPr="007F7AA4">
              <w:rPr>
                <w:rFonts w:eastAsiaTheme="majorEastAsia" w:cs="Times New Roman"/>
                <w:sz w:val="24"/>
                <w:szCs w:val="24"/>
              </w:rPr>
              <w:t>}</w:t>
            </w:r>
          </w:p>
          <w:p w14:paraId="08652A5A" w14:textId="77777777" w:rsidR="000E5D44" w:rsidRPr="007F7AA4" w:rsidRDefault="000E5D44" w:rsidP="000E5D44">
            <w:pPr>
              <w:rPr>
                <w:rFonts w:eastAsiaTheme="majorEastAsia" w:cs="Times New Roman"/>
              </w:rPr>
            </w:pPr>
          </w:p>
        </w:tc>
      </w:tr>
    </w:tbl>
    <w:p w14:paraId="630C49CE" w14:textId="77777777" w:rsidR="00FC277F" w:rsidRPr="007F7AA4" w:rsidRDefault="00FC277F" w:rsidP="00FC277F">
      <w:pPr>
        <w:pStyle w:val="3"/>
        <w:spacing w:before="156" w:after="156"/>
        <w:rPr>
          <w:rFonts w:eastAsiaTheme="majorEastAsia" w:cs="Times New Roman"/>
        </w:rPr>
      </w:pPr>
      <w:bookmarkStart w:id="178" w:name="_Toc34299158"/>
      <w:bookmarkStart w:id="179" w:name="_Toc87714750"/>
      <w:r w:rsidRPr="007F7AA4">
        <w:rPr>
          <w:rFonts w:eastAsiaTheme="majorEastAsia" w:cs="Times New Roman"/>
        </w:rPr>
        <w:lastRenderedPageBreak/>
        <w:t>关机</w:t>
      </w:r>
      <w:r w:rsidRPr="007F7AA4">
        <w:rPr>
          <w:rFonts w:eastAsiaTheme="majorEastAsia" w:cs="Times New Roman"/>
        </w:rPr>
        <w:t>/</w:t>
      </w:r>
      <w:r w:rsidRPr="007F7AA4">
        <w:rPr>
          <w:rFonts w:eastAsiaTheme="majorEastAsia" w:cs="Times New Roman"/>
        </w:rPr>
        <w:t>开机</w:t>
      </w:r>
      <w:bookmarkEnd w:id="178"/>
      <w:bookmarkEnd w:id="179"/>
    </w:p>
    <w:p w14:paraId="69784757" w14:textId="77777777" w:rsidR="00FC277F" w:rsidRPr="007F7AA4" w:rsidRDefault="00FC277F" w:rsidP="00FC277F">
      <w:pPr>
        <w:pStyle w:val="4"/>
        <w:spacing w:before="156" w:after="156"/>
        <w:rPr>
          <w:rFonts w:cs="Times New Roman"/>
        </w:rPr>
      </w:pPr>
      <w:r w:rsidRPr="007F7AA4">
        <w:rPr>
          <w:rFonts w:cs="Times New Roman"/>
        </w:rPr>
        <w:t>QMI_UIM_POWER_DOWN</w:t>
      </w:r>
    </w:p>
    <w:p w14:paraId="4655B6D6" w14:textId="77777777" w:rsidR="00FC277F" w:rsidRPr="007F7AA4" w:rsidRDefault="00FC277F" w:rsidP="00FC277F">
      <w:pPr>
        <w:rPr>
          <w:rFonts w:eastAsiaTheme="majorEastAsia" w:cs="Times New Roman"/>
        </w:rPr>
      </w:pPr>
      <w:r w:rsidRPr="007F7AA4">
        <w:rPr>
          <w:rFonts w:eastAsiaTheme="majorEastAsia" w:cs="Times New Roman"/>
        </w:rPr>
        <w:t>关机的特征</w:t>
      </w:r>
      <w:r w:rsidRPr="007F7AA4">
        <w:rPr>
          <w:rFonts w:eastAsiaTheme="majorEastAsia" w:cs="Times New Roman"/>
        </w:rPr>
        <w:t>QMI</w:t>
      </w:r>
      <w:r w:rsidRPr="007F7AA4">
        <w:rPr>
          <w:rFonts w:eastAsiaTheme="majorEastAsia" w:cs="Times New Roman"/>
        </w:rPr>
        <w:t>消息。</w:t>
      </w:r>
    </w:p>
    <w:p w14:paraId="61540E9A" w14:textId="77777777" w:rsidR="00FC277F" w:rsidRPr="007F7AA4" w:rsidRDefault="00FC277F" w:rsidP="006A1992">
      <w:pPr>
        <w:pStyle w:val="ac"/>
        <w:numPr>
          <w:ilvl w:val="0"/>
          <w:numId w:val="34"/>
        </w:numPr>
        <w:ind w:firstLineChars="0"/>
        <w:rPr>
          <w:rFonts w:eastAsiaTheme="majorEastAsia" w:cs="Times New Roman"/>
        </w:rPr>
      </w:pPr>
      <w:r w:rsidRPr="007F7AA4">
        <w:rPr>
          <w:rFonts w:eastAsiaTheme="majorEastAsia" w:cs="Times New Roman"/>
        </w:rPr>
        <w:t>特征</w:t>
      </w:r>
    </w:p>
    <w:p w14:paraId="70C10222" w14:textId="77777777" w:rsidR="00FC277F" w:rsidRPr="007F7AA4" w:rsidRDefault="00FC277F" w:rsidP="00FC277F">
      <w:pPr>
        <w:widowControl/>
        <w:kinsoku/>
        <w:adjustRightInd/>
        <w:rPr>
          <w:rFonts w:eastAsiaTheme="majorEastAsia" w:cs="Times New Roman"/>
          <w:sz w:val="22"/>
          <w:szCs w:val="24"/>
        </w:rPr>
      </w:pPr>
      <w:r w:rsidRPr="007F7AA4">
        <w:rPr>
          <w:rFonts w:eastAsiaTheme="majorEastAsia" w:cs="Times New Roman"/>
          <w:sz w:val="22"/>
          <w:szCs w:val="24"/>
        </w:rPr>
        <w:t>ServiceId = 11, MsgId = 0x00000030</w:t>
      </w:r>
      <w:r w:rsidRPr="007F7AA4">
        <w:rPr>
          <w:rFonts w:eastAsiaTheme="majorEastAsia" w:cs="Times New Roman"/>
          <w:sz w:val="22"/>
          <w:szCs w:val="24"/>
        </w:rPr>
        <w:t>，特征字符串：</w:t>
      </w:r>
      <w:r w:rsidRPr="007F7AA4">
        <w:rPr>
          <w:rFonts w:eastAsiaTheme="majorEastAsia" w:cs="Times New Roman"/>
          <w:b/>
          <w:i/>
          <w:sz w:val="22"/>
          <w:szCs w:val="24"/>
        </w:rPr>
        <w:t>uim_power_down</w:t>
      </w:r>
    </w:p>
    <w:p w14:paraId="377BCA8A" w14:textId="77777777" w:rsidR="00FC277F" w:rsidRPr="007F7AA4" w:rsidRDefault="00FC277F" w:rsidP="006A1992">
      <w:pPr>
        <w:pStyle w:val="ac"/>
        <w:widowControl/>
        <w:numPr>
          <w:ilvl w:val="0"/>
          <w:numId w:val="34"/>
        </w:numPr>
        <w:kinsoku/>
        <w:adjustRightInd/>
        <w:ind w:firstLineChars="0"/>
        <w:rPr>
          <w:rFonts w:eastAsiaTheme="majorEastAsia" w:cs="Times New Roman"/>
          <w:sz w:val="22"/>
          <w:szCs w:val="24"/>
        </w:rPr>
      </w:pPr>
      <w:r w:rsidRPr="007F7AA4">
        <w:rPr>
          <w:rFonts w:eastAsiaTheme="majorEastAsia" w:cs="Times New Roman"/>
          <w:sz w:val="22"/>
          <w:szCs w:val="24"/>
        </w:rPr>
        <w:t>参数</w:t>
      </w:r>
    </w:p>
    <w:p w14:paraId="2315D119" w14:textId="77777777" w:rsidR="00FC277F" w:rsidRPr="007F7AA4" w:rsidRDefault="00FC277F" w:rsidP="006A1992">
      <w:pPr>
        <w:pStyle w:val="ac"/>
        <w:widowControl/>
        <w:numPr>
          <w:ilvl w:val="0"/>
          <w:numId w:val="34"/>
        </w:numPr>
        <w:kinsoku/>
        <w:adjustRightInd/>
        <w:ind w:firstLineChars="0"/>
        <w:rPr>
          <w:rFonts w:eastAsiaTheme="majorEastAsia" w:cs="Times New Roman"/>
          <w:sz w:val="22"/>
          <w:szCs w:val="24"/>
        </w:rPr>
      </w:pPr>
      <w:r w:rsidRPr="007F7AA4">
        <w:rPr>
          <w:rFonts w:eastAsiaTheme="majorEastAsia" w:cs="Times New Roman"/>
          <w:sz w:val="22"/>
          <w:szCs w:val="24"/>
        </w:rPr>
        <w:t>Example</w:t>
      </w:r>
    </w:p>
    <w:tbl>
      <w:tblPr>
        <w:tblStyle w:val="a7"/>
        <w:tblW w:w="0" w:type="auto"/>
        <w:tblLook w:val="04A0" w:firstRow="1" w:lastRow="0" w:firstColumn="1" w:lastColumn="0" w:noHBand="0" w:noVBand="1"/>
      </w:tblPr>
      <w:tblGrid>
        <w:gridCol w:w="8522"/>
      </w:tblGrid>
      <w:tr w:rsidR="00FC277F" w:rsidRPr="007F7AA4" w14:paraId="0BCBCA0B" w14:textId="77777777" w:rsidTr="00926560">
        <w:tc>
          <w:tcPr>
            <w:tcW w:w="8522" w:type="dxa"/>
          </w:tcPr>
          <w:p w14:paraId="17037211" w14:textId="77777777" w:rsidR="00FC277F" w:rsidRPr="007F7AA4" w:rsidRDefault="00FC277F" w:rsidP="00926560">
            <w:pPr>
              <w:widowControl/>
              <w:kinsoku/>
              <w:adjustRightInd/>
              <w:rPr>
                <w:rFonts w:eastAsiaTheme="majorEastAsia" w:cs="Times New Roman"/>
                <w:sz w:val="22"/>
                <w:szCs w:val="24"/>
              </w:rPr>
            </w:pPr>
            <w:r w:rsidRPr="007F7AA4">
              <w:rPr>
                <w:rFonts w:eastAsiaTheme="majorEastAsia" w:cs="Times New Roman"/>
                <w:sz w:val="22"/>
                <w:szCs w:val="24"/>
              </w:rPr>
              <w:t>06:39:58.539 [0x1544] MCS QCSI Payload Packet</w:t>
            </w:r>
          </w:p>
          <w:p w14:paraId="7A3BC2AD" w14:textId="77777777" w:rsidR="00FC277F" w:rsidRPr="007F7AA4" w:rsidRDefault="00FC277F" w:rsidP="00926560">
            <w:pPr>
              <w:widowControl/>
              <w:kinsoku/>
              <w:adjustRightInd/>
              <w:rPr>
                <w:rFonts w:eastAsiaTheme="majorEastAsia" w:cs="Times New Roman"/>
                <w:sz w:val="22"/>
                <w:szCs w:val="24"/>
              </w:rPr>
            </w:pPr>
            <w:r w:rsidRPr="007F7AA4">
              <w:rPr>
                <w:rFonts w:eastAsiaTheme="majorEastAsia" w:cs="Times New Roman"/>
                <w:sz w:val="22"/>
                <w:szCs w:val="24"/>
              </w:rPr>
              <w:t>packetVersion = 2</w:t>
            </w:r>
          </w:p>
          <w:p w14:paraId="61A85225" w14:textId="77777777" w:rsidR="00FC277F" w:rsidRPr="007F7AA4" w:rsidRDefault="00FC277F" w:rsidP="00926560">
            <w:pPr>
              <w:widowControl/>
              <w:kinsoku/>
              <w:adjustRightInd/>
              <w:rPr>
                <w:rFonts w:eastAsiaTheme="majorEastAsia" w:cs="Times New Roman"/>
                <w:sz w:val="22"/>
                <w:szCs w:val="24"/>
              </w:rPr>
            </w:pPr>
            <w:r w:rsidRPr="007F7AA4">
              <w:rPr>
                <w:rFonts w:eastAsiaTheme="majorEastAsia" w:cs="Times New Roman"/>
                <w:sz w:val="22"/>
                <w:szCs w:val="24"/>
              </w:rPr>
              <w:t>MsgType = Request</w:t>
            </w:r>
          </w:p>
          <w:p w14:paraId="1164337B" w14:textId="77777777" w:rsidR="00FC277F" w:rsidRPr="007F7AA4" w:rsidRDefault="00FC277F" w:rsidP="00926560">
            <w:pPr>
              <w:widowControl/>
              <w:kinsoku/>
              <w:adjustRightInd/>
              <w:rPr>
                <w:rFonts w:eastAsiaTheme="majorEastAsia" w:cs="Times New Roman"/>
                <w:sz w:val="22"/>
                <w:szCs w:val="24"/>
              </w:rPr>
            </w:pPr>
            <w:r w:rsidRPr="007F7AA4">
              <w:rPr>
                <w:rFonts w:eastAsiaTheme="majorEastAsia" w:cs="Times New Roman"/>
                <w:sz w:val="22"/>
                <w:szCs w:val="24"/>
              </w:rPr>
              <w:t>Counter = 1202</w:t>
            </w:r>
          </w:p>
          <w:p w14:paraId="4C17A796" w14:textId="77777777" w:rsidR="00FC277F" w:rsidRPr="007F7AA4" w:rsidRDefault="00FC277F" w:rsidP="00926560">
            <w:pPr>
              <w:widowControl/>
              <w:kinsoku/>
              <w:adjustRightInd/>
              <w:rPr>
                <w:rFonts w:eastAsiaTheme="majorEastAsia" w:cs="Times New Roman"/>
                <w:sz w:val="22"/>
                <w:szCs w:val="24"/>
              </w:rPr>
            </w:pPr>
            <w:r w:rsidRPr="007F7AA4">
              <w:rPr>
                <w:rFonts w:eastAsiaTheme="majorEastAsia" w:cs="Times New Roman"/>
                <w:sz w:val="22"/>
                <w:szCs w:val="24"/>
              </w:rPr>
              <w:t>ServiceId = 11</w:t>
            </w:r>
          </w:p>
          <w:p w14:paraId="4284FE48" w14:textId="77777777" w:rsidR="00FC277F" w:rsidRPr="007F7AA4" w:rsidRDefault="00FC277F" w:rsidP="00926560">
            <w:pPr>
              <w:widowControl/>
              <w:kinsoku/>
              <w:adjustRightInd/>
              <w:rPr>
                <w:rFonts w:eastAsiaTheme="majorEastAsia" w:cs="Times New Roman"/>
                <w:sz w:val="22"/>
                <w:szCs w:val="24"/>
              </w:rPr>
            </w:pPr>
            <w:r w:rsidRPr="007F7AA4">
              <w:rPr>
                <w:rFonts w:eastAsiaTheme="majorEastAsia" w:cs="Times New Roman"/>
                <w:sz w:val="22"/>
                <w:szCs w:val="24"/>
              </w:rPr>
              <w:t>MajorRev = 1</w:t>
            </w:r>
          </w:p>
          <w:p w14:paraId="031BF35E" w14:textId="77777777" w:rsidR="00FC277F" w:rsidRPr="007F7AA4" w:rsidRDefault="00FC277F" w:rsidP="00926560">
            <w:pPr>
              <w:widowControl/>
              <w:kinsoku/>
              <w:adjustRightInd/>
              <w:rPr>
                <w:rFonts w:eastAsiaTheme="majorEastAsia" w:cs="Times New Roman"/>
                <w:sz w:val="22"/>
                <w:szCs w:val="24"/>
              </w:rPr>
            </w:pPr>
            <w:r w:rsidRPr="007F7AA4">
              <w:rPr>
                <w:rFonts w:eastAsiaTheme="majorEastAsia" w:cs="Times New Roman"/>
                <w:sz w:val="22"/>
                <w:szCs w:val="24"/>
              </w:rPr>
              <w:t>MinorRev = 92</w:t>
            </w:r>
          </w:p>
          <w:p w14:paraId="6253FD24" w14:textId="77777777" w:rsidR="00FC277F" w:rsidRPr="007F7AA4" w:rsidRDefault="00FC277F" w:rsidP="00926560">
            <w:pPr>
              <w:widowControl/>
              <w:kinsoku/>
              <w:adjustRightInd/>
              <w:rPr>
                <w:rFonts w:eastAsiaTheme="majorEastAsia" w:cs="Times New Roman"/>
                <w:sz w:val="22"/>
                <w:szCs w:val="24"/>
              </w:rPr>
            </w:pPr>
            <w:r w:rsidRPr="007F7AA4">
              <w:rPr>
                <w:rFonts w:eastAsiaTheme="majorEastAsia" w:cs="Times New Roman"/>
                <w:sz w:val="22"/>
                <w:szCs w:val="24"/>
              </w:rPr>
              <w:t>ConHandle = 0x0000001C</w:t>
            </w:r>
          </w:p>
          <w:p w14:paraId="4B233D6C" w14:textId="77777777" w:rsidR="00FC277F" w:rsidRPr="007F7AA4" w:rsidRDefault="00FC277F" w:rsidP="00926560">
            <w:pPr>
              <w:widowControl/>
              <w:kinsoku/>
              <w:adjustRightInd/>
              <w:rPr>
                <w:rFonts w:eastAsiaTheme="majorEastAsia" w:cs="Times New Roman"/>
                <w:sz w:val="22"/>
                <w:szCs w:val="24"/>
              </w:rPr>
            </w:pPr>
            <w:r w:rsidRPr="007F7AA4">
              <w:rPr>
                <w:rFonts w:eastAsiaTheme="majorEastAsia" w:cs="Times New Roman"/>
                <w:sz w:val="22"/>
                <w:szCs w:val="24"/>
              </w:rPr>
              <w:t>MsgId = 0x00000030</w:t>
            </w:r>
          </w:p>
          <w:p w14:paraId="21F845EE" w14:textId="77777777" w:rsidR="00FC277F" w:rsidRPr="007F7AA4" w:rsidRDefault="00FC277F" w:rsidP="00926560">
            <w:pPr>
              <w:widowControl/>
              <w:kinsoku/>
              <w:adjustRightInd/>
              <w:rPr>
                <w:rFonts w:eastAsiaTheme="majorEastAsia" w:cs="Times New Roman"/>
                <w:sz w:val="22"/>
                <w:szCs w:val="24"/>
              </w:rPr>
            </w:pPr>
            <w:r w:rsidRPr="007F7AA4">
              <w:rPr>
                <w:rFonts w:eastAsiaTheme="majorEastAsia" w:cs="Times New Roman"/>
                <w:sz w:val="22"/>
                <w:szCs w:val="24"/>
              </w:rPr>
              <w:t>QmiLength = 4</w:t>
            </w:r>
          </w:p>
          <w:p w14:paraId="4C9F924D" w14:textId="77777777" w:rsidR="00FC277F" w:rsidRPr="007F7AA4" w:rsidRDefault="00FC277F" w:rsidP="00926560">
            <w:pPr>
              <w:widowControl/>
              <w:kinsoku/>
              <w:adjustRightInd/>
              <w:rPr>
                <w:rFonts w:eastAsiaTheme="majorEastAsia" w:cs="Times New Roman"/>
                <w:sz w:val="22"/>
                <w:szCs w:val="24"/>
              </w:rPr>
            </w:pPr>
            <w:r w:rsidRPr="007F7AA4">
              <w:rPr>
                <w:rFonts w:eastAsiaTheme="majorEastAsia" w:cs="Times New Roman"/>
                <w:sz w:val="22"/>
                <w:szCs w:val="24"/>
              </w:rPr>
              <w:t>Service_UIM {</w:t>
            </w:r>
          </w:p>
          <w:p w14:paraId="20BC81D2" w14:textId="77777777" w:rsidR="00FC277F" w:rsidRPr="007F7AA4" w:rsidRDefault="00FC277F" w:rsidP="00926560">
            <w:pPr>
              <w:widowControl/>
              <w:kinsoku/>
              <w:adjustRightInd/>
              <w:rPr>
                <w:rFonts w:eastAsiaTheme="majorEastAsia" w:cs="Times New Roman"/>
                <w:sz w:val="22"/>
                <w:szCs w:val="24"/>
              </w:rPr>
            </w:pPr>
            <w:r w:rsidRPr="007F7AA4">
              <w:rPr>
                <w:rFonts w:eastAsiaTheme="majorEastAsia" w:cs="Times New Roman"/>
                <w:sz w:val="22"/>
                <w:szCs w:val="24"/>
              </w:rPr>
              <w:t>ServiceUIMV1 {</w:t>
            </w:r>
          </w:p>
          <w:p w14:paraId="7ACD13B3" w14:textId="77777777" w:rsidR="00FC277F" w:rsidRPr="007F7AA4" w:rsidRDefault="00FC277F" w:rsidP="00926560">
            <w:pPr>
              <w:widowControl/>
              <w:kinsoku/>
              <w:adjustRightInd/>
              <w:rPr>
                <w:rFonts w:eastAsiaTheme="majorEastAsia" w:cs="Times New Roman"/>
                <w:b/>
                <w:i/>
                <w:sz w:val="22"/>
                <w:szCs w:val="24"/>
              </w:rPr>
            </w:pPr>
            <w:r w:rsidRPr="007F7AA4">
              <w:rPr>
                <w:rFonts w:eastAsiaTheme="majorEastAsia" w:cs="Times New Roman"/>
                <w:b/>
                <w:i/>
                <w:sz w:val="22"/>
                <w:szCs w:val="24"/>
              </w:rPr>
              <w:t>uim_power_down {</w:t>
            </w:r>
          </w:p>
          <w:p w14:paraId="2879C5FF" w14:textId="77777777" w:rsidR="00FC277F" w:rsidRPr="007F7AA4" w:rsidRDefault="00FC277F" w:rsidP="00926560">
            <w:pPr>
              <w:widowControl/>
              <w:kinsoku/>
              <w:adjustRightInd/>
              <w:rPr>
                <w:rFonts w:eastAsiaTheme="majorEastAsia" w:cs="Times New Roman"/>
                <w:sz w:val="22"/>
                <w:szCs w:val="24"/>
              </w:rPr>
            </w:pPr>
            <w:r w:rsidRPr="007F7AA4">
              <w:rPr>
                <w:rFonts w:eastAsiaTheme="majorEastAsia" w:cs="Times New Roman"/>
                <w:sz w:val="22"/>
                <w:szCs w:val="24"/>
              </w:rPr>
              <w:t>uim_power_down_reqTlvs[0] {</w:t>
            </w:r>
          </w:p>
          <w:p w14:paraId="62AD86CD" w14:textId="77777777" w:rsidR="00FC277F" w:rsidRPr="007F7AA4" w:rsidRDefault="00FC277F" w:rsidP="00926560">
            <w:pPr>
              <w:widowControl/>
              <w:kinsoku/>
              <w:adjustRightInd/>
              <w:rPr>
                <w:rFonts w:eastAsiaTheme="majorEastAsia" w:cs="Times New Roman"/>
                <w:sz w:val="22"/>
                <w:szCs w:val="24"/>
              </w:rPr>
            </w:pPr>
            <w:r w:rsidRPr="007F7AA4">
              <w:rPr>
                <w:rFonts w:eastAsiaTheme="majorEastAsia" w:cs="Times New Roman"/>
                <w:sz w:val="22"/>
                <w:szCs w:val="24"/>
              </w:rPr>
              <w:t>Type = 0x01</w:t>
            </w:r>
          </w:p>
          <w:p w14:paraId="36194508" w14:textId="77777777" w:rsidR="00FC277F" w:rsidRPr="007F7AA4" w:rsidRDefault="00FC277F" w:rsidP="00926560">
            <w:pPr>
              <w:widowControl/>
              <w:kinsoku/>
              <w:adjustRightInd/>
              <w:rPr>
                <w:rFonts w:eastAsiaTheme="majorEastAsia" w:cs="Times New Roman"/>
                <w:sz w:val="22"/>
                <w:szCs w:val="24"/>
              </w:rPr>
            </w:pPr>
            <w:r w:rsidRPr="007F7AA4">
              <w:rPr>
                <w:rFonts w:eastAsiaTheme="majorEastAsia" w:cs="Times New Roman"/>
                <w:sz w:val="22"/>
                <w:szCs w:val="24"/>
              </w:rPr>
              <w:t>Length = 1</w:t>
            </w:r>
          </w:p>
          <w:p w14:paraId="027A2697" w14:textId="77777777" w:rsidR="00FC277F" w:rsidRPr="007F7AA4" w:rsidRDefault="00FC277F" w:rsidP="00926560">
            <w:pPr>
              <w:widowControl/>
              <w:kinsoku/>
              <w:adjustRightInd/>
              <w:rPr>
                <w:rFonts w:eastAsiaTheme="majorEastAsia" w:cs="Times New Roman"/>
                <w:sz w:val="22"/>
                <w:szCs w:val="24"/>
              </w:rPr>
            </w:pPr>
            <w:r w:rsidRPr="007F7AA4">
              <w:rPr>
                <w:rFonts w:eastAsiaTheme="majorEastAsia" w:cs="Times New Roman"/>
                <w:sz w:val="22"/>
                <w:szCs w:val="24"/>
              </w:rPr>
              <w:t>slot {</w:t>
            </w:r>
          </w:p>
          <w:p w14:paraId="23272ACD" w14:textId="77777777" w:rsidR="00FC277F" w:rsidRPr="007F7AA4" w:rsidRDefault="00FC277F" w:rsidP="00926560">
            <w:pPr>
              <w:widowControl/>
              <w:kinsoku/>
              <w:adjustRightInd/>
              <w:rPr>
                <w:rFonts w:eastAsiaTheme="majorEastAsia" w:cs="Times New Roman"/>
                <w:sz w:val="22"/>
                <w:szCs w:val="24"/>
              </w:rPr>
            </w:pPr>
            <w:r w:rsidRPr="007F7AA4">
              <w:rPr>
                <w:rFonts w:eastAsiaTheme="majorEastAsia" w:cs="Times New Roman"/>
                <w:sz w:val="22"/>
                <w:szCs w:val="24"/>
              </w:rPr>
              <w:t>slot = UIM_SLOT_1</w:t>
            </w:r>
          </w:p>
          <w:p w14:paraId="30A1B9F1" w14:textId="77777777" w:rsidR="00FC277F" w:rsidRPr="007F7AA4" w:rsidRDefault="00FC277F" w:rsidP="00926560">
            <w:pPr>
              <w:widowControl/>
              <w:kinsoku/>
              <w:adjustRightInd/>
              <w:rPr>
                <w:rFonts w:eastAsiaTheme="majorEastAsia" w:cs="Times New Roman"/>
                <w:sz w:val="22"/>
                <w:szCs w:val="24"/>
              </w:rPr>
            </w:pPr>
            <w:r w:rsidRPr="007F7AA4">
              <w:rPr>
                <w:rFonts w:eastAsiaTheme="majorEastAsia" w:cs="Times New Roman"/>
                <w:sz w:val="22"/>
                <w:szCs w:val="24"/>
              </w:rPr>
              <w:t>}</w:t>
            </w:r>
          </w:p>
          <w:p w14:paraId="47671743" w14:textId="77777777" w:rsidR="00FC277F" w:rsidRPr="007F7AA4" w:rsidRDefault="00FC277F" w:rsidP="00926560">
            <w:pPr>
              <w:widowControl/>
              <w:kinsoku/>
              <w:adjustRightInd/>
              <w:rPr>
                <w:rFonts w:eastAsiaTheme="majorEastAsia" w:cs="Times New Roman"/>
                <w:sz w:val="22"/>
                <w:szCs w:val="24"/>
              </w:rPr>
            </w:pPr>
            <w:r w:rsidRPr="007F7AA4">
              <w:rPr>
                <w:rFonts w:eastAsiaTheme="majorEastAsia" w:cs="Times New Roman"/>
                <w:sz w:val="22"/>
                <w:szCs w:val="24"/>
              </w:rPr>
              <w:t>}</w:t>
            </w:r>
          </w:p>
          <w:p w14:paraId="58F42E78" w14:textId="77777777" w:rsidR="00FC277F" w:rsidRPr="007F7AA4" w:rsidRDefault="00FC277F" w:rsidP="00926560">
            <w:pPr>
              <w:widowControl/>
              <w:kinsoku/>
              <w:adjustRightInd/>
              <w:rPr>
                <w:rFonts w:eastAsiaTheme="majorEastAsia" w:cs="Times New Roman"/>
                <w:sz w:val="22"/>
                <w:szCs w:val="24"/>
              </w:rPr>
            </w:pPr>
            <w:r w:rsidRPr="007F7AA4">
              <w:rPr>
                <w:rFonts w:eastAsiaTheme="majorEastAsia" w:cs="Times New Roman"/>
                <w:sz w:val="22"/>
                <w:szCs w:val="24"/>
              </w:rPr>
              <w:t>}</w:t>
            </w:r>
          </w:p>
          <w:p w14:paraId="2AA79639" w14:textId="77777777" w:rsidR="00FC277F" w:rsidRPr="007F7AA4" w:rsidRDefault="00FC277F" w:rsidP="00926560">
            <w:pPr>
              <w:widowControl/>
              <w:kinsoku/>
              <w:adjustRightInd/>
              <w:rPr>
                <w:rFonts w:eastAsiaTheme="majorEastAsia" w:cs="Times New Roman"/>
                <w:sz w:val="22"/>
                <w:szCs w:val="24"/>
              </w:rPr>
            </w:pPr>
            <w:r w:rsidRPr="007F7AA4">
              <w:rPr>
                <w:rFonts w:eastAsiaTheme="majorEastAsia" w:cs="Times New Roman"/>
                <w:sz w:val="22"/>
                <w:szCs w:val="24"/>
              </w:rPr>
              <w:t>}</w:t>
            </w:r>
          </w:p>
          <w:p w14:paraId="7A3AE05F" w14:textId="77777777" w:rsidR="00FC277F" w:rsidRPr="007F7AA4" w:rsidRDefault="00FC277F" w:rsidP="00926560">
            <w:pPr>
              <w:widowControl/>
              <w:kinsoku/>
              <w:adjustRightInd/>
              <w:rPr>
                <w:rFonts w:eastAsiaTheme="majorEastAsia" w:cs="Times New Roman"/>
                <w:sz w:val="22"/>
                <w:szCs w:val="24"/>
              </w:rPr>
            </w:pPr>
            <w:r w:rsidRPr="007F7AA4">
              <w:rPr>
                <w:rFonts w:eastAsiaTheme="majorEastAsia" w:cs="Times New Roman"/>
                <w:sz w:val="22"/>
                <w:szCs w:val="24"/>
              </w:rPr>
              <w:t>}</w:t>
            </w:r>
          </w:p>
          <w:p w14:paraId="3FBE8A48" w14:textId="77777777" w:rsidR="00FC277F" w:rsidRPr="007F7AA4" w:rsidRDefault="00FC277F" w:rsidP="00926560">
            <w:pPr>
              <w:rPr>
                <w:rFonts w:eastAsiaTheme="majorEastAsia" w:cs="Times New Roman"/>
                <w:sz w:val="22"/>
              </w:rPr>
            </w:pPr>
          </w:p>
        </w:tc>
      </w:tr>
    </w:tbl>
    <w:p w14:paraId="2412D254" w14:textId="7A27F2EC" w:rsidR="00FC277F" w:rsidRPr="007F7AA4" w:rsidRDefault="00FC277F" w:rsidP="00FC277F">
      <w:pPr>
        <w:pStyle w:val="4"/>
        <w:spacing w:before="156" w:after="156"/>
        <w:rPr>
          <w:rFonts w:cs="Times New Roman"/>
        </w:rPr>
      </w:pPr>
      <w:r w:rsidRPr="007F7AA4">
        <w:rPr>
          <w:rFonts w:cs="Times New Roman"/>
        </w:rPr>
        <w:t>QMI_UIM_POWER_UP</w:t>
      </w:r>
    </w:p>
    <w:p w14:paraId="699F53B3" w14:textId="77777777" w:rsidR="00BA52E2" w:rsidRPr="007F7AA4" w:rsidRDefault="00BA52E2" w:rsidP="00BA52E2">
      <w:pPr>
        <w:rPr>
          <w:rFonts w:eastAsiaTheme="majorEastAsia" w:cs="Times New Roman"/>
        </w:rPr>
      </w:pPr>
    </w:p>
    <w:p w14:paraId="011B9B30" w14:textId="77777777" w:rsidR="00FC277F" w:rsidRPr="007F7AA4" w:rsidRDefault="00FC277F" w:rsidP="00FC277F">
      <w:pPr>
        <w:rPr>
          <w:rFonts w:eastAsiaTheme="majorEastAsia" w:cs="Times New Roman"/>
        </w:rPr>
      </w:pPr>
      <w:r w:rsidRPr="007F7AA4">
        <w:rPr>
          <w:rFonts w:eastAsiaTheme="majorEastAsia" w:cs="Times New Roman"/>
        </w:rPr>
        <w:t>开机指示</w:t>
      </w:r>
    </w:p>
    <w:p w14:paraId="1B1D3C88" w14:textId="77777777" w:rsidR="00FC277F" w:rsidRPr="007F7AA4" w:rsidRDefault="00FC277F" w:rsidP="006A1992">
      <w:pPr>
        <w:pStyle w:val="ac"/>
        <w:numPr>
          <w:ilvl w:val="0"/>
          <w:numId w:val="35"/>
        </w:numPr>
        <w:ind w:firstLineChars="0"/>
        <w:rPr>
          <w:rFonts w:eastAsiaTheme="majorEastAsia" w:cs="Times New Roman"/>
        </w:rPr>
      </w:pPr>
      <w:r w:rsidRPr="007F7AA4">
        <w:rPr>
          <w:rFonts w:eastAsiaTheme="majorEastAsia" w:cs="Times New Roman"/>
        </w:rPr>
        <w:t>特征</w:t>
      </w:r>
    </w:p>
    <w:p w14:paraId="4BA7FACF" w14:textId="77777777" w:rsidR="00FC277F" w:rsidRPr="007F7AA4" w:rsidRDefault="00FC277F" w:rsidP="00FC277F">
      <w:pPr>
        <w:widowControl/>
        <w:kinsoku/>
        <w:adjustRightInd/>
        <w:rPr>
          <w:rFonts w:eastAsiaTheme="majorEastAsia" w:cs="Times New Roman"/>
          <w:sz w:val="22"/>
          <w:szCs w:val="24"/>
        </w:rPr>
      </w:pPr>
      <w:r w:rsidRPr="007F7AA4">
        <w:rPr>
          <w:rFonts w:eastAsiaTheme="majorEastAsia" w:cs="Times New Roman"/>
          <w:sz w:val="22"/>
          <w:szCs w:val="24"/>
        </w:rPr>
        <w:t>ServiceId = 11, MsgId = 0x00000031</w:t>
      </w:r>
      <w:r w:rsidRPr="007F7AA4">
        <w:rPr>
          <w:rFonts w:eastAsiaTheme="majorEastAsia" w:cs="Times New Roman"/>
          <w:sz w:val="22"/>
          <w:szCs w:val="24"/>
        </w:rPr>
        <w:t>，特征字符串：</w:t>
      </w:r>
      <w:r w:rsidRPr="007F7AA4">
        <w:rPr>
          <w:rFonts w:eastAsiaTheme="majorEastAsia" w:cs="Times New Roman"/>
          <w:b/>
          <w:i/>
          <w:sz w:val="22"/>
          <w:szCs w:val="24"/>
        </w:rPr>
        <w:t>uim_power_up</w:t>
      </w:r>
    </w:p>
    <w:p w14:paraId="064DAE88" w14:textId="77777777" w:rsidR="00FC277F" w:rsidRPr="007F7AA4" w:rsidRDefault="00FC277F" w:rsidP="006A1992">
      <w:pPr>
        <w:pStyle w:val="ac"/>
        <w:numPr>
          <w:ilvl w:val="0"/>
          <w:numId w:val="35"/>
        </w:numPr>
        <w:ind w:firstLineChars="0"/>
        <w:rPr>
          <w:rFonts w:eastAsiaTheme="majorEastAsia" w:cs="Times New Roman"/>
        </w:rPr>
      </w:pPr>
      <w:r w:rsidRPr="007F7AA4">
        <w:rPr>
          <w:rFonts w:eastAsiaTheme="majorEastAsia" w:cs="Times New Roman"/>
        </w:rPr>
        <w:lastRenderedPageBreak/>
        <w:t>参数</w:t>
      </w:r>
    </w:p>
    <w:p w14:paraId="6D2D5299" w14:textId="77777777" w:rsidR="00FC277F" w:rsidRPr="007F7AA4" w:rsidRDefault="00FC277F" w:rsidP="006A1992">
      <w:pPr>
        <w:pStyle w:val="ac"/>
        <w:numPr>
          <w:ilvl w:val="0"/>
          <w:numId w:val="35"/>
        </w:numPr>
        <w:ind w:firstLineChars="0"/>
        <w:rPr>
          <w:rFonts w:eastAsiaTheme="majorEastAsia" w:cs="Times New Roman"/>
        </w:rPr>
      </w:pPr>
      <w:r w:rsidRPr="007F7AA4">
        <w:rPr>
          <w:rFonts w:eastAsiaTheme="majorEastAsia" w:cs="Times New Roman"/>
        </w:rPr>
        <w:t>Example</w:t>
      </w:r>
    </w:p>
    <w:p w14:paraId="7EC6A473" w14:textId="77777777" w:rsidR="00FC277F" w:rsidRPr="007F7AA4" w:rsidRDefault="00FC277F" w:rsidP="00FC277F">
      <w:pPr>
        <w:pStyle w:val="ac"/>
        <w:ind w:left="360" w:firstLineChars="0" w:firstLine="0"/>
        <w:rPr>
          <w:rFonts w:eastAsiaTheme="majorEastAsia" w:cs="Times New Roman"/>
        </w:rPr>
      </w:pPr>
      <w:r w:rsidRPr="007F7AA4">
        <w:rPr>
          <w:rFonts w:eastAsiaTheme="majorEastAsia" w:cs="Times New Roman"/>
        </w:rPr>
        <w:t>未见</w:t>
      </w:r>
      <w:r w:rsidRPr="007F7AA4">
        <w:rPr>
          <w:rFonts w:eastAsiaTheme="majorEastAsia" w:cs="Times New Roman"/>
        </w:rPr>
        <w:t>Log</w:t>
      </w:r>
    </w:p>
    <w:p w14:paraId="259FCD22" w14:textId="77777777" w:rsidR="00FC277F" w:rsidRPr="007F7AA4" w:rsidRDefault="00FC277F" w:rsidP="00FC277F">
      <w:pPr>
        <w:pStyle w:val="3"/>
        <w:spacing w:before="156" w:after="156"/>
        <w:rPr>
          <w:rFonts w:eastAsiaTheme="majorEastAsia" w:cs="Times New Roman"/>
        </w:rPr>
      </w:pPr>
      <w:bookmarkStart w:id="180" w:name="_Toc34299159"/>
      <w:bookmarkStart w:id="181" w:name="_Toc87714751"/>
      <w:r w:rsidRPr="007F7AA4">
        <w:rPr>
          <w:rFonts w:eastAsiaTheme="majorEastAsia" w:cs="Times New Roman"/>
        </w:rPr>
        <w:t>进入</w:t>
      </w:r>
      <w:r w:rsidRPr="007F7AA4">
        <w:rPr>
          <w:rFonts w:eastAsiaTheme="majorEastAsia" w:cs="Times New Roman"/>
        </w:rPr>
        <w:t>/</w:t>
      </w:r>
      <w:r w:rsidRPr="007F7AA4">
        <w:rPr>
          <w:rFonts w:eastAsiaTheme="majorEastAsia" w:cs="Times New Roman"/>
        </w:rPr>
        <w:t>退出飞行模式</w:t>
      </w:r>
      <w:bookmarkEnd w:id="180"/>
      <w:bookmarkEnd w:id="181"/>
    </w:p>
    <w:p w14:paraId="7E8D66D7" w14:textId="77777777" w:rsidR="00FC277F" w:rsidRPr="007F7AA4" w:rsidRDefault="00FC277F" w:rsidP="006A1992">
      <w:pPr>
        <w:pStyle w:val="ac"/>
        <w:numPr>
          <w:ilvl w:val="0"/>
          <w:numId w:val="18"/>
        </w:numPr>
        <w:ind w:firstLineChars="0"/>
        <w:rPr>
          <w:rFonts w:eastAsiaTheme="majorEastAsia" w:cs="Times New Roman"/>
          <w:b/>
        </w:rPr>
      </w:pPr>
      <w:r w:rsidRPr="007F7AA4">
        <w:rPr>
          <w:rFonts w:eastAsiaTheme="majorEastAsia" w:cs="Times New Roman"/>
          <w:b/>
        </w:rPr>
        <w:t>进入飞行模式</w:t>
      </w:r>
    </w:p>
    <w:p w14:paraId="11AF4FFA" w14:textId="77777777" w:rsidR="00FC277F" w:rsidRPr="007F7AA4" w:rsidRDefault="00FC277F" w:rsidP="00FC277F">
      <w:pPr>
        <w:rPr>
          <w:rFonts w:eastAsiaTheme="majorEastAsia" w:cs="Times New Roman"/>
        </w:rPr>
      </w:pPr>
      <w:r w:rsidRPr="007F7AA4">
        <w:rPr>
          <w:rFonts w:eastAsiaTheme="majorEastAsia" w:cs="Times New Roman"/>
        </w:rPr>
        <w:t>ServiceId = 2</w:t>
      </w:r>
      <w:r w:rsidRPr="007F7AA4">
        <w:rPr>
          <w:rFonts w:eastAsiaTheme="majorEastAsia" w:cs="Times New Roman"/>
        </w:rPr>
        <w:t>，</w:t>
      </w:r>
      <w:r w:rsidRPr="007F7AA4">
        <w:rPr>
          <w:rFonts w:eastAsiaTheme="majorEastAsia" w:cs="Times New Roman"/>
        </w:rPr>
        <w:t>MsgId = 0x0000002E</w:t>
      </w:r>
      <w:r w:rsidRPr="007F7AA4">
        <w:rPr>
          <w:rFonts w:eastAsiaTheme="majorEastAsia" w:cs="Times New Roman"/>
        </w:rPr>
        <w:t>，字符串：</w:t>
      </w:r>
      <w:r w:rsidRPr="007F7AA4">
        <w:rPr>
          <w:rFonts w:eastAsiaTheme="majorEastAsia" w:cs="Times New Roman"/>
        </w:rPr>
        <w:t>dms_set_operating_mode</w:t>
      </w:r>
    </w:p>
    <w:p w14:paraId="0D9BE5B1" w14:textId="77777777" w:rsidR="00FC277F" w:rsidRPr="007F7AA4" w:rsidRDefault="00FC277F" w:rsidP="00FC277F">
      <w:pPr>
        <w:widowControl/>
        <w:kinsoku/>
        <w:adjustRightInd/>
        <w:rPr>
          <w:rFonts w:eastAsiaTheme="majorEastAsia" w:cs="Times New Roman"/>
          <w:sz w:val="24"/>
          <w:szCs w:val="24"/>
        </w:rPr>
      </w:pPr>
      <w:r w:rsidRPr="007F7AA4">
        <w:rPr>
          <w:rFonts w:eastAsiaTheme="majorEastAsia" w:cs="Times New Roman"/>
          <w:sz w:val="24"/>
          <w:szCs w:val="24"/>
        </w:rPr>
        <w:t>08:44:22.720 [0x1544] MCS QCSI Payload Packet</w:t>
      </w:r>
    </w:p>
    <w:p w14:paraId="30C76FCC" w14:textId="77777777" w:rsidR="00FC277F" w:rsidRPr="007F7AA4" w:rsidRDefault="00FC277F" w:rsidP="00FC277F">
      <w:pPr>
        <w:widowControl/>
        <w:kinsoku/>
        <w:adjustRightInd/>
        <w:rPr>
          <w:rFonts w:eastAsiaTheme="majorEastAsia" w:cs="Times New Roman"/>
          <w:sz w:val="24"/>
          <w:szCs w:val="24"/>
        </w:rPr>
      </w:pPr>
      <w:r w:rsidRPr="007F7AA4">
        <w:rPr>
          <w:rFonts w:eastAsiaTheme="majorEastAsia" w:cs="Times New Roman"/>
          <w:sz w:val="24"/>
          <w:szCs w:val="24"/>
        </w:rPr>
        <w:t>packetVersion = 2</w:t>
      </w:r>
    </w:p>
    <w:p w14:paraId="6E18BD4C" w14:textId="77777777" w:rsidR="00FC277F" w:rsidRPr="007F7AA4" w:rsidRDefault="00FC277F" w:rsidP="00FC277F">
      <w:pPr>
        <w:widowControl/>
        <w:kinsoku/>
        <w:adjustRightInd/>
        <w:rPr>
          <w:rFonts w:eastAsiaTheme="majorEastAsia" w:cs="Times New Roman"/>
          <w:sz w:val="24"/>
          <w:szCs w:val="24"/>
        </w:rPr>
      </w:pPr>
      <w:r w:rsidRPr="007F7AA4">
        <w:rPr>
          <w:rFonts w:eastAsiaTheme="majorEastAsia" w:cs="Times New Roman"/>
          <w:sz w:val="24"/>
          <w:szCs w:val="24"/>
        </w:rPr>
        <w:t>MsgType = Request</w:t>
      </w:r>
    </w:p>
    <w:p w14:paraId="462304CB" w14:textId="77777777" w:rsidR="00FC277F" w:rsidRPr="007F7AA4" w:rsidRDefault="00FC277F" w:rsidP="00FC277F">
      <w:pPr>
        <w:widowControl/>
        <w:kinsoku/>
        <w:adjustRightInd/>
        <w:rPr>
          <w:rFonts w:eastAsiaTheme="majorEastAsia" w:cs="Times New Roman"/>
          <w:sz w:val="24"/>
          <w:szCs w:val="24"/>
        </w:rPr>
      </w:pPr>
      <w:r w:rsidRPr="007F7AA4">
        <w:rPr>
          <w:rFonts w:eastAsiaTheme="majorEastAsia" w:cs="Times New Roman"/>
          <w:sz w:val="24"/>
          <w:szCs w:val="24"/>
        </w:rPr>
        <w:t>Counter = 51</w:t>
      </w:r>
    </w:p>
    <w:p w14:paraId="487BC712" w14:textId="77777777" w:rsidR="00FC277F" w:rsidRPr="007F7AA4" w:rsidRDefault="00FC277F" w:rsidP="00FC277F">
      <w:pPr>
        <w:widowControl/>
        <w:kinsoku/>
        <w:adjustRightInd/>
        <w:rPr>
          <w:rFonts w:eastAsiaTheme="majorEastAsia" w:cs="Times New Roman"/>
          <w:b/>
          <w:i/>
          <w:sz w:val="24"/>
          <w:szCs w:val="24"/>
        </w:rPr>
      </w:pPr>
      <w:r w:rsidRPr="007F7AA4">
        <w:rPr>
          <w:rFonts w:eastAsiaTheme="majorEastAsia" w:cs="Times New Roman"/>
          <w:b/>
          <w:i/>
          <w:sz w:val="24"/>
          <w:szCs w:val="24"/>
        </w:rPr>
        <w:t>ServiceId = 2</w:t>
      </w:r>
    </w:p>
    <w:p w14:paraId="4F90E9E2" w14:textId="77777777" w:rsidR="00FC277F" w:rsidRPr="007F7AA4" w:rsidRDefault="00FC277F" w:rsidP="00FC277F">
      <w:pPr>
        <w:widowControl/>
        <w:kinsoku/>
        <w:adjustRightInd/>
        <w:rPr>
          <w:rFonts w:eastAsiaTheme="majorEastAsia" w:cs="Times New Roman"/>
          <w:sz w:val="24"/>
          <w:szCs w:val="24"/>
        </w:rPr>
      </w:pPr>
      <w:r w:rsidRPr="007F7AA4">
        <w:rPr>
          <w:rFonts w:eastAsiaTheme="majorEastAsia" w:cs="Times New Roman"/>
          <w:sz w:val="24"/>
          <w:szCs w:val="24"/>
        </w:rPr>
        <w:t>MajorRev = 1</w:t>
      </w:r>
    </w:p>
    <w:p w14:paraId="056975F8" w14:textId="77777777" w:rsidR="00FC277F" w:rsidRPr="007F7AA4" w:rsidRDefault="00FC277F" w:rsidP="00FC277F">
      <w:pPr>
        <w:widowControl/>
        <w:kinsoku/>
        <w:adjustRightInd/>
        <w:rPr>
          <w:rFonts w:eastAsiaTheme="majorEastAsia" w:cs="Times New Roman"/>
          <w:sz w:val="24"/>
          <w:szCs w:val="24"/>
        </w:rPr>
      </w:pPr>
      <w:r w:rsidRPr="007F7AA4">
        <w:rPr>
          <w:rFonts w:eastAsiaTheme="majorEastAsia" w:cs="Times New Roman"/>
          <w:sz w:val="24"/>
          <w:szCs w:val="24"/>
        </w:rPr>
        <w:t>MinorRev = 71</w:t>
      </w:r>
    </w:p>
    <w:p w14:paraId="39DF7007" w14:textId="77777777" w:rsidR="00FC277F" w:rsidRPr="007F7AA4" w:rsidRDefault="00FC277F" w:rsidP="00FC277F">
      <w:pPr>
        <w:widowControl/>
        <w:kinsoku/>
        <w:adjustRightInd/>
        <w:rPr>
          <w:rFonts w:eastAsiaTheme="majorEastAsia" w:cs="Times New Roman"/>
          <w:sz w:val="24"/>
          <w:szCs w:val="24"/>
        </w:rPr>
      </w:pPr>
      <w:r w:rsidRPr="007F7AA4">
        <w:rPr>
          <w:rFonts w:eastAsiaTheme="majorEastAsia" w:cs="Times New Roman"/>
          <w:sz w:val="24"/>
          <w:szCs w:val="24"/>
        </w:rPr>
        <w:t>ConHandle = 0x0000003C</w:t>
      </w:r>
    </w:p>
    <w:p w14:paraId="4BD99A94" w14:textId="77777777" w:rsidR="00FC277F" w:rsidRPr="007F7AA4" w:rsidRDefault="00FC277F" w:rsidP="00FC277F">
      <w:pPr>
        <w:widowControl/>
        <w:kinsoku/>
        <w:adjustRightInd/>
        <w:rPr>
          <w:rFonts w:eastAsiaTheme="majorEastAsia" w:cs="Times New Roman"/>
          <w:b/>
          <w:i/>
          <w:sz w:val="24"/>
          <w:szCs w:val="24"/>
        </w:rPr>
      </w:pPr>
      <w:r w:rsidRPr="007F7AA4">
        <w:rPr>
          <w:rFonts w:eastAsiaTheme="majorEastAsia" w:cs="Times New Roman"/>
          <w:b/>
          <w:i/>
          <w:sz w:val="24"/>
          <w:szCs w:val="24"/>
        </w:rPr>
        <w:t>MsgId = 0x0000002E</w:t>
      </w:r>
    </w:p>
    <w:p w14:paraId="760BF807" w14:textId="77777777" w:rsidR="00FC277F" w:rsidRPr="007F7AA4" w:rsidRDefault="00FC277F" w:rsidP="00FC277F">
      <w:pPr>
        <w:widowControl/>
        <w:kinsoku/>
        <w:adjustRightInd/>
        <w:rPr>
          <w:rFonts w:eastAsiaTheme="majorEastAsia" w:cs="Times New Roman"/>
          <w:sz w:val="24"/>
          <w:szCs w:val="24"/>
        </w:rPr>
      </w:pPr>
      <w:r w:rsidRPr="007F7AA4">
        <w:rPr>
          <w:rFonts w:eastAsiaTheme="majorEastAsia" w:cs="Times New Roman"/>
          <w:sz w:val="24"/>
          <w:szCs w:val="24"/>
        </w:rPr>
        <w:t>QmiLength = 4</w:t>
      </w:r>
    </w:p>
    <w:p w14:paraId="443723B2" w14:textId="77777777" w:rsidR="00FC277F" w:rsidRPr="007F7AA4" w:rsidRDefault="00FC277F" w:rsidP="00FC277F">
      <w:pPr>
        <w:widowControl/>
        <w:kinsoku/>
        <w:adjustRightInd/>
        <w:rPr>
          <w:rFonts w:eastAsiaTheme="majorEastAsia" w:cs="Times New Roman"/>
          <w:sz w:val="24"/>
          <w:szCs w:val="24"/>
        </w:rPr>
      </w:pPr>
      <w:r w:rsidRPr="007F7AA4">
        <w:rPr>
          <w:rFonts w:eastAsiaTheme="majorEastAsia" w:cs="Times New Roman"/>
          <w:sz w:val="24"/>
          <w:szCs w:val="24"/>
        </w:rPr>
        <w:t>Service_DMS {</w:t>
      </w:r>
    </w:p>
    <w:p w14:paraId="126146F2" w14:textId="77777777" w:rsidR="00FC277F" w:rsidRPr="007F7AA4" w:rsidRDefault="00FC277F" w:rsidP="00FC277F">
      <w:pPr>
        <w:widowControl/>
        <w:kinsoku/>
        <w:adjustRightInd/>
        <w:rPr>
          <w:rFonts w:eastAsiaTheme="majorEastAsia" w:cs="Times New Roman"/>
          <w:sz w:val="24"/>
          <w:szCs w:val="24"/>
        </w:rPr>
      </w:pPr>
      <w:r w:rsidRPr="007F7AA4">
        <w:rPr>
          <w:rFonts w:eastAsiaTheme="majorEastAsia" w:cs="Times New Roman"/>
          <w:sz w:val="24"/>
          <w:szCs w:val="24"/>
        </w:rPr>
        <w:t>ServiceDMSV1 {</w:t>
      </w:r>
    </w:p>
    <w:p w14:paraId="38EB7F3E" w14:textId="77777777" w:rsidR="00FC277F" w:rsidRPr="007F7AA4" w:rsidRDefault="00FC277F" w:rsidP="00FC277F">
      <w:pPr>
        <w:widowControl/>
        <w:kinsoku/>
        <w:adjustRightInd/>
        <w:rPr>
          <w:rFonts w:eastAsiaTheme="majorEastAsia" w:cs="Times New Roman"/>
          <w:sz w:val="24"/>
          <w:szCs w:val="24"/>
        </w:rPr>
      </w:pPr>
      <w:r w:rsidRPr="000F1A7C">
        <w:rPr>
          <w:rFonts w:eastAsiaTheme="majorEastAsia" w:cs="Times New Roman"/>
          <w:color w:val="FF0000"/>
          <w:sz w:val="24"/>
          <w:szCs w:val="24"/>
        </w:rPr>
        <w:t>dms_set_operating_mode</w:t>
      </w:r>
      <w:r w:rsidRPr="007F7AA4">
        <w:rPr>
          <w:rFonts w:eastAsiaTheme="majorEastAsia" w:cs="Times New Roman"/>
          <w:sz w:val="24"/>
          <w:szCs w:val="24"/>
        </w:rPr>
        <w:t xml:space="preserve"> {</w:t>
      </w:r>
    </w:p>
    <w:p w14:paraId="3D7D3262" w14:textId="77777777" w:rsidR="00FC277F" w:rsidRPr="007F7AA4" w:rsidRDefault="00FC277F" w:rsidP="00FC277F">
      <w:pPr>
        <w:widowControl/>
        <w:kinsoku/>
        <w:adjustRightInd/>
        <w:rPr>
          <w:rFonts w:eastAsiaTheme="majorEastAsia" w:cs="Times New Roman"/>
          <w:sz w:val="24"/>
          <w:szCs w:val="24"/>
        </w:rPr>
      </w:pPr>
      <w:r w:rsidRPr="007F7AA4">
        <w:rPr>
          <w:rFonts w:eastAsiaTheme="majorEastAsia" w:cs="Times New Roman"/>
          <w:sz w:val="24"/>
          <w:szCs w:val="24"/>
        </w:rPr>
        <w:t>dms_set_operating_mode_reqTlvs[0] {</w:t>
      </w:r>
    </w:p>
    <w:p w14:paraId="0702B0AC" w14:textId="77777777" w:rsidR="00FC277F" w:rsidRPr="007F7AA4" w:rsidRDefault="00FC277F" w:rsidP="00FC277F">
      <w:pPr>
        <w:widowControl/>
        <w:kinsoku/>
        <w:adjustRightInd/>
        <w:rPr>
          <w:rFonts w:eastAsiaTheme="majorEastAsia" w:cs="Times New Roman"/>
          <w:sz w:val="24"/>
          <w:szCs w:val="24"/>
        </w:rPr>
      </w:pPr>
      <w:r w:rsidRPr="007F7AA4">
        <w:rPr>
          <w:rFonts w:eastAsiaTheme="majorEastAsia" w:cs="Times New Roman"/>
          <w:sz w:val="24"/>
          <w:szCs w:val="24"/>
        </w:rPr>
        <w:t>Type = 0x01</w:t>
      </w:r>
    </w:p>
    <w:p w14:paraId="0D406C83" w14:textId="77777777" w:rsidR="00FC277F" w:rsidRPr="007F7AA4" w:rsidRDefault="00FC277F" w:rsidP="00FC277F">
      <w:pPr>
        <w:widowControl/>
        <w:kinsoku/>
        <w:adjustRightInd/>
        <w:rPr>
          <w:rFonts w:eastAsiaTheme="majorEastAsia" w:cs="Times New Roman"/>
          <w:sz w:val="24"/>
          <w:szCs w:val="24"/>
        </w:rPr>
      </w:pPr>
      <w:r w:rsidRPr="007F7AA4">
        <w:rPr>
          <w:rFonts w:eastAsiaTheme="majorEastAsia" w:cs="Times New Roman"/>
          <w:sz w:val="24"/>
          <w:szCs w:val="24"/>
        </w:rPr>
        <w:t>Length = 1</w:t>
      </w:r>
    </w:p>
    <w:p w14:paraId="7B8F8FA3" w14:textId="77777777" w:rsidR="00FC277F" w:rsidRPr="007F7AA4" w:rsidRDefault="00FC277F" w:rsidP="00FC277F">
      <w:pPr>
        <w:widowControl/>
        <w:kinsoku/>
        <w:adjustRightInd/>
        <w:rPr>
          <w:rFonts w:eastAsiaTheme="majorEastAsia" w:cs="Times New Roman"/>
          <w:sz w:val="24"/>
          <w:szCs w:val="24"/>
        </w:rPr>
      </w:pPr>
      <w:r w:rsidRPr="007F7AA4">
        <w:rPr>
          <w:rFonts w:eastAsiaTheme="majorEastAsia" w:cs="Times New Roman"/>
          <w:sz w:val="24"/>
          <w:szCs w:val="24"/>
        </w:rPr>
        <w:t>operating_mode {</w:t>
      </w:r>
    </w:p>
    <w:p w14:paraId="4D866D4E" w14:textId="77777777" w:rsidR="00FC277F" w:rsidRPr="007F7AA4" w:rsidRDefault="00FC277F" w:rsidP="00FC277F">
      <w:pPr>
        <w:widowControl/>
        <w:kinsoku/>
        <w:adjustRightInd/>
        <w:rPr>
          <w:rFonts w:eastAsiaTheme="majorEastAsia" w:cs="Times New Roman"/>
          <w:b/>
          <w:i/>
          <w:sz w:val="24"/>
          <w:szCs w:val="24"/>
        </w:rPr>
      </w:pPr>
      <w:r w:rsidRPr="007F7AA4">
        <w:rPr>
          <w:rFonts w:eastAsiaTheme="majorEastAsia" w:cs="Times New Roman"/>
          <w:b/>
          <w:i/>
          <w:sz w:val="24"/>
          <w:szCs w:val="24"/>
        </w:rPr>
        <w:t xml:space="preserve">operating_mode = </w:t>
      </w:r>
      <w:r w:rsidRPr="007F7AA4">
        <w:rPr>
          <w:rFonts w:eastAsiaTheme="majorEastAsia" w:cs="Times New Roman"/>
          <w:b/>
          <w:i/>
          <w:sz w:val="24"/>
          <w:szCs w:val="24"/>
          <w:highlight w:val="yellow"/>
        </w:rPr>
        <w:t>DMS_OP_MODE_LOW_POWER</w:t>
      </w:r>
    </w:p>
    <w:p w14:paraId="391C2460" w14:textId="77777777" w:rsidR="00FC277F" w:rsidRPr="007F7AA4" w:rsidRDefault="00FC277F" w:rsidP="00FC277F">
      <w:pPr>
        <w:widowControl/>
        <w:kinsoku/>
        <w:adjustRightInd/>
        <w:rPr>
          <w:rFonts w:eastAsiaTheme="majorEastAsia" w:cs="Times New Roman"/>
          <w:sz w:val="24"/>
          <w:szCs w:val="24"/>
        </w:rPr>
      </w:pPr>
      <w:r w:rsidRPr="007F7AA4">
        <w:rPr>
          <w:rFonts w:eastAsiaTheme="majorEastAsia" w:cs="Times New Roman"/>
          <w:sz w:val="24"/>
          <w:szCs w:val="24"/>
        </w:rPr>
        <w:t>}</w:t>
      </w:r>
    </w:p>
    <w:p w14:paraId="07AC44F4" w14:textId="77777777" w:rsidR="00FC277F" w:rsidRPr="007F7AA4" w:rsidRDefault="00FC277F" w:rsidP="00FC277F">
      <w:pPr>
        <w:widowControl/>
        <w:kinsoku/>
        <w:adjustRightInd/>
        <w:rPr>
          <w:rFonts w:eastAsiaTheme="majorEastAsia" w:cs="Times New Roman"/>
          <w:sz w:val="24"/>
          <w:szCs w:val="24"/>
        </w:rPr>
      </w:pPr>
      <w:r w:rsidRPr="007F7AA4">
        <w:rPr>
          <w:rFonts w:eastAsiaTheme="majorEastAsia" w:cs="Times New Roman"/>
          <w:sz w:val="24"/>
          <w:szCs w:val="24"/>
        </w:rPr>
        <w:t>}</w:t>
      </w:r>
    </w:p>
    <w:p w14:paraId="76DE0274" w14:textId="77777777" w:rsidR="00FC277F" w:rsidRPr="007F7AA4" w:rsidRDefault="00FC277F" w:rsidP="00FC277F">
      <w:pPr>
        <w:widowControl/>
        <w:kinsoku/>
        <w:adjustRightInd/>
        <w:rPr>
          <w:rFonts w:eastAsiaTheme="majorEastAsia" w:cs="Times New Roman"/>
          <w:sz w:val="24"/>
          <w:szCs w:val="24"/>
        </w:rPr>
      </w:pPr>
      <w:r w:rsidRPr="007F7AA4">
        <w:rPr>
          <w:rFonts w:eastAsiaTheme="majorEastAsia" w:cs="Times New Roman"/>
          <w:sz w:val="24"/>
          <w:szCs w:val="24"/>
        </w:rPr>
        <w:t>}</w:t>
      </w:r>
    </w:p>
    <w:p w14:paraId="3E1116B9" w14:textId="77777777" w:rsidR="00FC277F" w:rsidRPr="007F7AA4" w:rsidRDefault="00FC277F" w:rsidP="00FC277F">
      <w:pPr>
        <w:widowControl/>
        <w:kinsoku/>
        <w:adjustRightInd/>
        <w:rPr>
          <w:rFonts w:eastAsiaTheme="majorEastAsia" w:cs="Times New Roman"/>
          <w:sz w:val="24"/>
          <w:szCs w:val="24"/>
        </w:rPr>
      </w:pPr>
      <w:r w:rsidRPr="007F7AA4">
        <w:rPr>
          <w:rFonts w:eastAsiaTheme="majorEastAsia" w:cs="Times New Roman"/>
          <w:sz w:val="24"/>
          <w:szCs w:val="24"/>
        </w:rPr>
        <w:t>}</w:t>
      </w:r>
    </w:p>
    <w:p w14:paraId="30A19757" w14:textId="77777777" w:rsidR="00FC277F" w:rsidRPr="007F7AA4" w:rsidRDefault="00FC277F" w:rsidP="00FC277F">
      <w:pPr>
        <w:widowControl/>
        <w:kinsoku/>
        <w:adjustRightInd/>
        <w:rPr>
          <w:rFonts w:eastAsiaTheme="majorEastAsia" w:cs="Times New Roman"/>
          <w:sz w:val="24"/>
          <w:szCs w:val="24"/>
        </w:rPr>
      </w:pPr>
      <w:r w:rsidRPr="007F7AA4">
        <w:rPr>
          <w:rFonts w:eastAsiaTheme="majorEastAsia" w:cs="Times New Roman"/>
          <w:sz w:val="24"/>
          <w:szCs w:val="24"/>
        </w:rPr>
        <w:t>}</w:t>
      </w:r>
    </w:p>
    <w:p w14:paraId="4237C02B" w14:textId="77777777" w:rsidR="00FC277F" w:rsidRPr="007F7AA4" w:rsidRDefault="00FC277F" w:rsidP="006A1992">
      <w:pPr>
        <w:pStyle w:val="ac"/>
        <w:numPr>
          <w:ilvl w:val="0"/>
          <w:numId w:val="18"/>
        </w:numPr>
        <w:ind w:firstLineChars="0"/>
        <w:rPr>
          <w:rFonts w:eastAsiaTheme="majorEastAsia" w:cs="Times New Roman"/>
          <w:b/>
        </w:rPr>
      </w:pPr>
      <w:r w:rsidRPr="007F7AA4">
        <w:rPr>
          <w:rFonts w:eastAsiaTheme="majorEastAsia" w:cs="Times New Roman"/>
          <w:b/>
        </w:rPr>
        <w:t>退出飞行模式</w:t>
      </w:r>
    </w:p>
    <w:p w14:paraId="6FD40A1C" w14:textId="77777777" w:rsidR="00FC277F" w:rsidRPr="007F7AA4" w:rsidRDefault="00FC277F" w:rsidP="00FC277F">
      <w:pPr>
        <w:rPr>
          <w:rFonts w:eastAsiaTheme="majorEastAsia" w:cs="Times New Roman"/>
        </w:rPr>
      </w:pPr>
      <w:r w:rsidRPr="007F7AA4">
        <w:rPr>
          <w:rFonts w:eastAsiaTheme="majorEastAsia" w:cs="Times New Roman"/>
        </w:rPr>
        <w:t>ServiceId = 2</w:t>
      </w:r>
      <w:r w:rsidRPr="007F7AA4">
        <w:rPr>
          <w:rFonts w:eastAsiaTheme="majorEastAsia" w:cs="Times New Roman"/>
        </w:rPr>
        <w:t>，</w:t>
      </w:r>
      <w:r w:rsidRPr="007F7AA4">
        <w:rPr>
          <w:rFonts w:eastAsiaTheme="majorEastAsia" w:cs="Times New Roman"/>
        </w:rPr>
        <w:t>MsgId = 0x0000002E</w:t>
      </w:r>
      <w:r w:rsidRPr="007F7AA4">
        <w:rPr>
          <w:rFonts w:eastAsiaTheme="majorEastAsia" w:cs="Times New Roman"/>
        </w:rPr>
        <w:t>，字符串：</w:t>
      </w:r>
      <w:r w:rsidRPr="007F7AA4">
        <w:rPr>
          <w:rFonts w:eastAsiaTheme="majorEastAsia" w:cs="Times New Roman"/>
        </w:rPr>
        <w:t>dms_set_operating_mode</w:t>
      </w:r>
    </w:p>
    <w:p w14:paraId="3494C1DE" w14:textId="77777777" w:rsidR="00FC277F" w:rsidRPr="007F7AA4" w:rsidRDefault="00FC277F" w:rsidP="00FC277F">
      <w:pPr>
        <w:widowControl/>
        <w:kinsoku/>
        <w:adjustRightInd/>
        <w:rPr>
          <w:rFonts w:eastAsiaTheme="majorEastAsia" w:cs="Times New Roman"/>
          <w:sz w:val="24"/>
          <w:szCs w:val="24"/>
        </w:rPr>
      </w:pPr>
      <w:r w:rsidRPr="007F7AA4">
        <w:rPr>
          <w:rFonts w:eastAsiaTheme="majorEastAsia" w:cs="Times New Roman"/>
          <w:sz w:val="24"/>
          <w:szCs w:val="24"/>
        </w:rPr>
        <w:t>08:44:25.463 [0x1544] MCS QCSI Payload Packet</w:t>
      </w:r>
    </w:p>
    <w:p w14:paraId="49DE387D" w14:textId="77777777" w:rsidR="00FC277F" w:rsidRPr="007F7AA4" w:rsidRDefault="00FC277F" w:rsidP="00FC277F">
      <w:pPr>
        <w:widowControl/>
        <w:kinsoku/>
        <w:adjustRightInd/>
        <w:rPr>
          <w:rFonts w:eastAsiaTheme="majorEastAsia" w:cs="Times New Roman"/>
          <w:sz w:val="24"/>
          <w:szCs w:val="24"/>
        </w:rPr>
      </w:pPr>
      <w:r w:rsidRPr="007F7AA4">
        <w:rPr>
          <w:rFonts w:eastAsiaTheme="majorEastAsia" w:cs="Times New Roman"/>
          <w:sz w:val="24"/>
          <w:szCs w:val="24"/>
        </w:rPr>
        <w:t>packetVersion = 2</w:t>
      </w:r>
    </w:p>
    <w:p w14:paraId="6D2A0141" w14:textId="77777777" w:rsidR="00FC277F" w:rsidRPr="007F7AA4" w:rsidRDefault="00FC277F" w:rsidP="00FC277F">
      <w:pPr>
        <w:widowControl/>
        <w:kinsoku/>
        <w:adjustRightInd/>
        <w:rPr>
          <w:rFonts w:eastAsiaTheme="majorEastAsia" w:cs="Times New Roman"/>
          <w:sz w:val="24"/>
          <w:szCs w:val="24"/>
        </w:rPr>
      </w:pPr>
      <w:r w:rsidRPr="007F7AA4">
        <w:rPr>
          <w:rFonts w:eastAsiaTheme="majorEastAsia" w:cs="Times New Roman"/>
          <w:sz w:val="24"/>
          <w:szCs w:val="24"/>
        </w:rPr>
        <w:t>MsgType = Request</w:t>
      </w:r>
    </w:p>
    <w:p w14:paraId="7F7EFF63" w14:textId="77777777" w:rsidR="00FC277F" w:rsidRPr="007F7AA4" w:rsidRDefault="00FC277F" w:rsidP="00FC277F">
      <w:pPr>
        <w:widowControl/>
        <w:kinsoku/>
        <w:adjustRightInd/>
        <w:rPr>
          <w:rFonts w:eastAsiaTheme="majorEastAsia" w:cs="Times New Roman"/>
          <w:sz w:val="24"/>
          <w:szCs w:val="24"/>
        </w:rPr>
      </w:pPr>
      <w:r w:rsidRPr="007F7AA4">
        <w:rPr>
          <w:rFonts w:eastAsiaTheme="majorEastAsia" w:cs="Times New Roman"/>
          <w:sz w:val="24"/>
          <w:szCs w:val="24"/>
        </w:rPr>
        <w:t>Counter = 53</w:t>
      </w:r>
    </w:p>
    <w:p w14:paraId="46188501" w14:textId="77777777" w:rsidR="00FC277F" w:rsidRPr="007F7AA4" w:rsidRDefault="00FC277F" w:rsidP="00FC277F">
      <w:pPr>
        <w:widowControl/>
        <w:kinsoku/>
        <w:adjustRightInd/>
        <w:rPr>
          <w:rFonts w:eastAsiaTheme="majorEastAsia" w:cs="Times New Roman"/>
          <w:b/>
          <w:i/>
          <w:sz w:val="24"/>
          <w:szCs w:val="24"/>
        </w:rPr>
      </w:pPr>
      <w:r w:rsidRPr="007F7AA4">
        <w:rPr>
          <w:rFonts w:eastAsiaTheme="majorEastAsia" w:cs="Times New Roman"/>
          <w:b/>
          <w:i/>
          <w:sz w:val="24"/>
          <w:szCs w:val="24"/>
        </w:rPr>
        <w:t>ServiceId = 2</w:t>
      </w:r>
    </w:p>
    <w:p w14:paraId="35B363EF" w14:textId="77777777" w:rsidR="00FC277F" w:rsidRPr="007F7AA4" w:rsidRDefault="00FC277F" w:rsidP="00FC277F">
      <w:pPr>
        <w:widowControl/>
        <w:kinsoku/>
        <w:adjustRightInd/>
        <w:rPr>
          <w:rFonts w:eastAsiaTheme="majorEastAsia" w:cs="Times New Roman"/>
          <w:sz w:val="24"/>
          <w:szCs w:val="24"/>
        </w:rPr>
      </w:pPr>
      <w:r w:rsidRPr="007F7AA4">
        <w:rPr>
          <w:rFonts w:eastAsiaTheme="majorEastAsia" w:cs="Times New Roman"/>
          <w:sz w:val="24"/>
          <w:szCs w:val="24"/>
        </w:rPr>
        <w:t>MajorRev = 1</w:t>
      </w:r>
    </w:p>
    <w:p w14:paraId="3E0DA93B" w14:textId="77777777" w:rsidR="00FC277F" w:rsidRPr="007F7AA4" w:rsidRDefault="00FC277F" w:rsidP="00FC277F">
      <w:pPr>
        <w:widowControl/>
        <w:kinsoku/>
        <w:adjustRightInd/>
        <w:rPr>
          <w:rFonts w:eastAsiaTheme="majorEastAsia" w:cs="Times New Roman"/>
          <w:sz w:val="24"/>
          <w:szCs w:val="24"/>
        </w:rPr>
      </w:pPr>
      <w:r w:rsidRPr="007F7AA4">
        <w:rPr>
          <w:rFonts w:eastAsiaTheme="majorEastAsia" w:cs="Times New Roman"/>
          <w:sz w:val="24"/>
          <w:szCs w:val="24"/>
        </w:rPr>
        <w:t>MinorRev = 71</w:t>
      </w:r>
    </w:p>
    <w:p w14:paraId="2D221B5F" w14:textId="77777777" w:rsidR="00FC277F" w:rsidRPr="007F7AA4" w:rsidRDefault="00FC277F" w:rsidP="00FC277F">
      <w:pPr>
        <w:widowControl/>
        <w:kinsoku/>
        <w:adjustRightInd/>
        <w:rPr>
          <w:rFonts w:eastAsiaTheme="majorEastAsia" w:cs="Times New Roman"/>
          <w:sz w:val="24"/>
          <w:szCs w:val="24"/>
        </w:rPr>
      </w:pPr>
      <w:r w:rsidRPr="007F7AA4">
        <w:rPr>
          <w:rFonts w:eastAsiaTheme="majorEastAsia" w:cs="Times New Roman"/>
          <w:sz w:val="24"/>
          <w:szCs w:val="24"/>
        </w:rPr>
        <w:t>ConHandle = 0x0000003C</w:t>
      </w:r>
    </w:p>
    <w:p w14:paraId="1080C450" w14:textId="77777777" w:rsidR="00FC277F" w:rsidRPr="007F7AA4" w:rsidRDefault="00FC277F" w:rsidP="00FC277F">
      <w:pPr>
        <w:widowControl/>
        <w:kinsoku/>
        <w:adjustRightInd/>
        <w:rPr>
          <w:rFonts w:eastAsiaTheme="majorEastAsia" w:cs="Times New Roman"/>
          <w:b/>
          <w:i/>
          <w:sz w:val="24"/>
          <w:szCs w:val="24"/>
        </w:rPr>
      </w:pPr>
      <w:r w:rsidRPr="007F7AA4">
        <w:rPr>
          <w:rFonts w:eastAsiaTheme="majorEastAsia" w:cs="Times New Roman"/>
          <w:b/>
          <w:i/>
          <w:sz w:val="24"/>
          <w:szCs w:val="24"/>
        </w:rPr>
        <w:t>MsgId = 0x0000002E</w:t>
      </w:r>
    </w:p>
    <w:p w14:paraId="36F7D867" w14:textId="77777777" w:rsidR="00FC277F" w:rsidRPr="007F7AA4" w:rsidRDefault="00FC277F" w:rsidP="00FC277F">
      <w:pPr>
        <w:widowControl/>
        <w:kinsoku/>
        <w:adjustRightInd/>
        <w:rPr>
          <w:rFonts w:eastAsiaTheme="majorEastAsia" w:cs="Times New Roman"/>
          <w:sz w:val="24"/>
          <w:szCs w:val="24"/>
        </w:rPr>
      </w:pPr>
      <w:r w:rsidRPr="007F7AA4">
        <w:rPr>
          <w:rFonts w:eastAsiaTheme="majorEastAsia" w:cs="Times New Roman"/>
          <w:sz w:val="24"/>
          <w:szCs w:val="24"/>
        </w:rPr>
        <w:t>QmiLength = 4</w:t>
      </w:r>
    </w:p>
    <w:p w14:paraId="5D35A8C1" w14:textId="77777777" w:rsidR="00FC277F" w:rsidRPr="007F7AA4" w:rsidRDefault="00FC277F" w:rsidP="00FC277F">
      <w:pPr>
        <w:widowControl/>
        <w:kinsoku/>
        <w:adjustRightInd/>
        <w:rPr>
          <w:rFonts w:eastAsiaTheme="majorEastAsia" w:cs="Times New Roman"/>
          <w:sz w:val="24"/>
          <w:szCs w:val="24"/>
        </w:rPr>
      </w:pPr>
      <w:r w:rsidRPr="007F7AA4">
        <w:rPr>
          <w:rFonts w:eastAsiaTheme="majorEastAsia" w:cs="Times New Roman"/>
          <w:sz w:val="24"/>
          <w:szCs w:val="24"/>
        </w:rPr>
        <w:t>Service_DMS {</w:t>
      </w:r>
    </w:p>
    <w:p w14:paraId="6E97DCEF" w14:textId="77777777" w:rsidR="00FC277F" w:rsidRPr="007F7AA4" w:rsidRDefault="00FC277F" w:rsidP="00FC277F">
      <w:pPr>
        <w:widowControl/>
        <w:kinsoku/>
        <w:adjustRightInd/>
        <w:rPr>
          <w:rFonts w:eastAsiaTheme="majorEastAsia" w:cs="Times New Roman"/>
          <w:sz w:val="24"/>
          <w:szCs w:val="24"/>
        </w:rPr>
      </w:pPr>
      <w:r w:rsidRPr="007F7AA4">
        <w:rPr>
          <w:rFonts w:eastAsiaTheme="majorEastAsia" w:cs="Times New Roman"/>
          <w:sz w:val="24"/>
          <w:szCs w:val="24"/>
        </w:rPr>
        <w:t>ServiceDMSV1 {</w:t>
      </w:r>
    </w:p>
    <w:p w14:paraId="5303C172" w14:textId="77777777" w:rsidR="00FC277F" w:rsidRPr="007F7AA4" w:rsidRDefault="00FC277F" w:rsidP="00FC277F">
      <w:pPr>
        <w:widowControl/>
        <w:kinsoku/>
        <w:adjustRightInd/>
        <w:rPr>
          <w:rFonts w:eastAsiaTheme="majorEastAsia" w:cs="Times New Roman"/>
          <w:sz w:val="24"/>
          <w:szCs w:val="24"/>
        </w:rPr>
      </w:pPr>
      <w:r w:rsidRPr="007F7AA4">
        <w:rPr>
          <w:rFonts w:eastAsiaTheme="majorEastAsia" w:cs="Times New Roman"/>
          <w:sz w:val="24"/>
          <w:szCs w:val="24"/>
        </w:rPr>
        <w:t>dms_set_operating_mode {</w:t>
      </w:r>
    </w:p>
    <w:p w14:paraId="52211FBC" w14:textId="77777777" w:rsidR="00FC277F" w:rsidRPr="007F7AA4" w:rsidRDefault="00FC277F" w:rsidP="00FC277F">
      <w:pPr>
        <w:widowControl/>
        <w:kinsoku/>
        <w:adjustRightInd/>
        <w:rPr>
          <w:rFonts w:eastAsiaTheme="majorEastAsia" w:cs="Times New Roman"/>
          <w:sz w:val="24"/>
          <w:szCs w:val="24"/>
        </w:rPr>
      </w:pPr>
      <w:r w:rsidRPr="007F7AA4">
        <w:rPr>
          <w:rFonts w:eastAsiaTheme="majorEastAsia" w:cs="Times New Roman"/>
          <w:sz w:val="24"/>
          <w:szCs w:val="24"/>
        </w:rPr>
        <w:t>dms_set_operating_mode_reqTlvs[0] {</w:t>
      </w:r>
    </w:p>
    <w:p w14:paraId="5BCB49A9" w14:textId="77777777" w:rsidR="00FC277F" w:rsidRPr="007F7AA4" w:rsidRDefault="00FC277F" w:rsidP="00FC277F">
      <w:pPr>
        <w:widowControl/>
        <w:kinsoku/>
        <w:adjustRightInd/>
        <w:rPr>
          <w:rFonts w:eastAsiaTheme="majorEastAsia" w:cs="Times New Roman"/>
          <w:sz w:val="24"/>
          <w:szCs w:val="24"/>
        </w:rPr>
      </w:pPr>
      <w:r w:rsidRPr="007F7AA4">
        <w:rPr>
          <w:rFonts w:eastAsiaTheme="majorEastAsia" w:cs="Times New Roman"/>
          <w:sz w:val="24"/>
          <w:szCs w:val="24"/>
        </w:rPr>
        <w:t>Type = 0x01</w:t>
      </w:r>
    </w:p>
    <w:p w14:paraId="20D5B47C" w14:textId="77777777" w:rsidR="00FC277F" w:rsidRPr="007F7AA4" w:rsidRDefault="00FC277F" w:rsidP="00FC277F">
      <w:pPr>
        <w:widowControl/>
        <w:kinsoku/>
        <w:adjustRightInd/>
        <w:rPr>
          <w:rFonts w:eastAsiaTheme="majorEastAsia" w:cs="Times New Roman"/>
          <w:sz w:val="24"/>
          <w:szCs w:val="24"/>
        </w:rPr>
      </w:pPr>
      <w:r w:rsidRPr="007F7AA4">
        <w:rPr>
          <w:rFonts w:eastAsiaTheme="majorEastAsia" w:cs="Times New Roman"/>
          <w:sz w:val="24"/>
          <w:szCs w:val="24"/>
        </w:rPr>
        <w:t>Length = 1</w:t>
      </w:r>
    </w:p>
    <w:p w14:paraId="4179B597" w14:textId="77777777" w:rsidR="00FC277F" w:rsidRPr="007F7AA4" w:rsidRDefault="00FC277F" w:rsidP="00FC277F">
      <w:pPr>
        <w:widowControl/>
        <w:kinsoku/>
        <w:adjustRightInd/>
        <w:rPr>
          <w:rFonts w:eastAsiaTheme="majorEastAsia" w:cs="Times New Roman"/>
          <w:sz w:val="24"/>
          <w:szCs w:val="24"/>
        </w:rPr>
      </w:pPr>
      <w:r w:rsidRPr="007F7AA4">
        <w:rPr>
          <w:rFonts w:eastAsiaTheme="majorEastAsia" w:cs="Times New Roman"/>
          <w:sz w:val="24"/>
          <w:szCs w:val="24"/>
        </w:rPr>
        <w:t>operating_mode {</w:t>
      </w:r>
    </w:p>
    <w:p w14:paraId="753832B3" w14:textId="77777777" w:rsidR="00FC277F" w:rsidRPr="007F7AA4" w:rsidRDefault="00FC277F" w:rsidP="00FC277F">
      <w:pPr>
        <w:widowControl/>
        <w:kinsoku/>
        <w:adjustRightInd/>
        <w:rPr>
          <w:rFonts w:eastAsiaTheme="majorEastAsia" w:cs="Times New Roman"/>
          <w:b/>
          <w:i/>
          <w:sz w:val="24"/>
          <w:szCs w:val="24"/>
        </w:rPr>
      </w:pPr>
      <w:r w:rsidRPr="007F7AA4">
        <w:rPr>
          <w:rFonts w:eastAsiaTheme="majorEastAsia" w:cs="Times New Roman"/>
          <w:sz w:val="24"/>
          <w:szCs w:val="24"/>
        </w:rPr>
        <w:t xml:space="preserve">operating_mode = </w:t>
      </w:r>
      <w:r w:rsidRPr="007F7AA4">
        <w:rPr>
          <w:rFonts w:eastAsiaTheme="majorEastAsia" w:cs="Times New Roman"/>
          <w:b/>
          <w:i/>
          <w:sz w:val="24"/>
          <w:szCs w:val="24"/>
          <w:highlight w:val="yellow"/>
        </w:rPr>
        <w:t>DMS_OP_MODE_ONLINE</w:t>
      </w:r>
    </w:p>
    <w:p w14:paraId="07FDFCDC" w14:textId="77777777" w:rsidR="00FC277F" w:rsidRPr="007F7AA4" w:rsidRDefault="00FC277F" w:rsidP="00FC277F">
      <w:pPr>
        <w:widowControl/>
        <w:kinsoku/>
        <w:adjustRightInd/>
        <w:rPr>
          <w:rFonts w:eastAsiaTheme="majorEastAsia" w:cs="Times New Roman"/>
          <w:sz w:val="24"/>
          <w:szCs w:val="24"/>
        </w:rPr>
      </w:pPr>
      <w:r w:rsidRPr="007F7AA4">
        <w:rPr>
          <w:rFonts w:eastAsiaTheme="majorEastAsia" w:cs="Times New Roman"/>
          <w:sz w:val="24"/>
          <w:szCs w:val="24"/>
        </w:rPr>
        <w:t>}</w:t>
      </w:r>
    </w:p>
    <w:p w14:paraId="35DA32E7" w14:textId="77777777" w:rsidR="00FC277F" w:rsidRPr="007F7AA4" w:rsidRDefault="00FC277F" w:rsidP="00FC277F">
      <w:pPr>
        <w:widowControl/>
        <w:kinsoku/>
        <w:adjustRightInd/>
        <w:rPr>
          <w:rFonts w:eastAsiaTheme="majorEastAsia" w:cs="Times New Roman"/>
          <w:sz w:val="24"/>
          <w:szCs w:val="24"/>
        </w:rPr>
      </w:pPr>
      <w:r w:rsidRPr="007F7AA4">
        <w:rPr>
          <w:rFonts w:eastAsiaTheme="majorEastAsia" w:cs="Times New Roman"/>
          <w:sz w:val="24"/>
          <w:szCs w:val="24"/>
        </w:rPr>
        <w:t>}</w:t>
      </w:r>
    </w:p>
    <w:p w14:paraId="0EDF9D7D" w14:textId="77777777" w:rsidR="00FC277F" w:rsidRPr="007F7AA4" w:rsidRDefault="00FC277F" w:rsidP="00FC277F">
      <w:pPr>
        <w:widowControl/>
        <w:kinsoku/>
        <w:adjustRightInd/>
        <w:rPr>
          <w:rFonts w:eastAsiaTheme="majorEastAsia" w:cs="Times New Roman"/>
          <w:sz w:val="24"/>
          <w:szCs w:val="24"/>
        </w:rPr>
      </w:pPr>
      <w:r w:rsidRPr="007F7AA4">
        <w:rPr>
          <w:rFonts w:eastAsiaTheme="majorEastAsia" w:cs="Times New Roman"/>
          <w:sz w:val="24"/>
          <w:szCs w:val="24"/>
        </w:rPr>
        <w:t>}</w:t>
      </w:r>
    </w:p>
    <w:p w14:paraId="33A98885" w14:textId="77777777" w:rsidR="00FC277F" w:rsidRPr="007F7AA4" w:rsidRDefault="00FC277F" w:rsidP="00FC277F">
      <w:pPr>
        <w:widowControl/>
        <w:kinsoku/>
        <w:adjustRightInd/>
        <w:rPr>
          <w:rFonts w:eastAsiaTheme="majorEastAsia" w:cs="Times New Roman"/>
          <w:sz w:val="24"/>
          <w:szCs w:val="24"/>
        </w:rPr>
      </w:pPr>
      <w:r w:rsidRPr="007F7AA4">
        <w:rPr>
          <w:rFonts w:eastAsiaTheme="majorEastAsia" w:cs="Times New Roman"/>
          <w:sz w:val="24"/>
          <w:szCs w:val="24"/>
        </w:rPr>
        <w:t>}</w:t>
      </w:r>
    </w:p>
    <w:p w14:paraId="09E7346E" w14:textId="77777777" w:rsidR="00FC277F" w:rsidRPr="007F7AA4" w:rsidRDefault="00FC277F" w:rsidP="00FC277F">
      <w:pPr>
        <w:widowControl/>
        <w:kinsoku/>
        <w:adjustRightInd/>
        <w:rPr>
          <w:rFonts w:eastAsiaTheme="majorEastAsia" w:cs="Times New Roman"/>
          <w:sz w:val="24"/>
          <w:szCs w:val="24"/>
        </w:rPr>
      </w:pPr>
      <w:r w:rsidRPr="007F7AA4">
        <w:rPr>
          <w:rFonts w:eastAsiaTheme="majorEastAsia" w:cs="Times New Roman"/>
          <w:sz w:val="24"/>
          <w:szCs w:val="24"/>
        </w:rPr>
        <w:t>}</w:t>
      </w:r>
    </w:p>
    <w:p w14:paraId="05D318D6" w14:textId="77777777" w:rsidR="00FC277F" w:rsidRPr="007F7AA4" w:rsidRDefault="00FC277F" w:rsidP="00FC277F">
      <w:pPr>
        <w:widowControl/>
        <w:kinsoku/>
        <w:adjustRightInd/>
        <w:rPr>
          <w:rFonts w:eastAsiaTheme="majorEastAsia" w:cs="Times New Roman"/>
          <w:sz w:val="24"/>
          <w:szCs w:val="24"/>
        </w:rPr>
      </w:pPr>
      <w:r w:rsidRPr="007F7AA4">
        <w:rPr>
          <w:rFonts w:eastAsiaTheme="majorEastAsia" w:cs="Times New Roman"/>
          <w:sz w:val="24"/>
          <w:szCs w:val="24"/>
        </w:rPr>
        <w:t>进出飞行模式的</w:t>
      </w:r>
      <w:r w:rsidRPr="007F7AA4">
        <w:rPr>
          <w:rFonts w:eastAsiaTheme="majorEastAsia" w:cs="Times New Roman"/>
          <w:sz w:val="24"/>
          <w:szCs w:val="24"/>
        </w:rPr>
        <w:t>CM</w:t>
      </w:r>
      <w:r w:rsidRPr="007F7AA4">
        <w:rPr>
          <w:rFonts w:eastAsiaTheme="majorEastAsia" w:cs="Times New Roman"/>
          <w:sz w:val="24"/>
          <w:szCs w:val="24"/>
        </w:rPr>
        <w:t>代码打印如下</w:t>
      </w:r>
    </w:p>
    <w:tbl>
      <w:tblPr>
        <w:tblStyle w:val="a7"/>
        <w:tblW w:w="0" w:type="auto"/>
        <w:tblLook w:val="04A0" w:firstRow="1" w:lastRow="0" w:firstColumn="1" w:lastColumn="0" w:noHBand="0" w:noVBand="1"/>
      </w:tblPr>
      <w:tblGrid>
        <w:gridCol w:w="8522"/>
      </w:tblGrid>
      <w:tr w:rsidR="00FC277F" w:rsidRPr="007F7AA4" w14:paraId="3440F94E" w14:textId="77777777" w:rsidTr="00926560">
        <w:tc>
          <w:tcPr>
            <w:tcW w:w="8522" w:type="dxa"/>
          </w:tcPr>
          <w:p w14:paraId="0E6C780D" w14:textId="77777777" w:rsidR="00FC277F" w:rsidRPr="007F7AA4" w:rsidRDefault="00FC277F" w:rsidP="00926560">
            <w:pPr>
              <w:widowControl/>
              <w:kinsoku/>
              <w:adjustRightInd/>
              <w:rPr>
                <w:rFonts w:eastAsiaTheme="majorEastAsia" w:cs="Times New Roman"/>
                <w:sz w:val="24"/>
                <w:szCs w:val="24"/>
              </w:rPr>
            </w:pPr>
            <w:r w:rsidRPr="007F7AA4">
              <w:rPr>
                <w:rFonts w:eastAsiaTheme="majorEastAsia" w:cs="Times New Roman"/>
                <w:sz w:val="24"/>
                <w:szCs w:val="24"/>
              </w:rPr>
              <w:t>进出飞行的</w:t>
            </w:r>
            <w:r w:rsidRPr="007F7AA4">
              <w:rPr>
                <w:rFonts w:eastAsiaTheme="majorEastAsia" w:cs="Times New Roman"/>
                <w:sz w:val="24"/>
                <w:szCs w:val="24"/>
              </w:rPr>
              <w:t>CM Log</w:t>
            </w:r>
            <w:r w:rsidRPr="007F7AA4">
              <w:rPr>
                <w:rFonts w:eastAsiaTheme="majorEastAsia" w:cs="Times New Roman"/>
                <w:sz w:val="24"/>
                <w:szCs w:val="24"/>
              </w:rPr>
              <w:t>打印如下：</w:t>
            </w:r>
          </w:p>
          <w:p w14:paraId="724647F0" w14:textId="77777777" w:rsidR="00FC277F" w:rsidRPr="007F7AA4" w:rsidRDefault="00FC277F" w:rsidP="00926560">
            <w:pPr>
              <w:widowControl/>
              <w:kinsoku/>
              <w:adjustRightInd/>
              <w:rPr>
                <w:rFonts w:eastAsiaTheme="majorEastAsia" w:cs="Times New Roman"/>
                <w:sz w:val="24"/>
                <w:szCs w:val="24"/>
              </w:rPr>
            </w:pPr>
            <w:r w:rsidRPr="007F7AA4">
              <w:rPr>
                <w:rFonts w:eastAsiaTheme="majorEastAsia" w:cs="Times New Roman"/>
                <w:sz w:val="24"/>
                <w:szCs w:val="24"/>
              </w:rPr>
              <w:t>[0005/0002] 0 MSG 16:20:41.233 Call Manager/High [ cm.c 7702] =CM= PH CMD - cm_ph_cmd_oprt_mode(), mode=5, uptime=83053, client_id=28, cmd_cb_func=-658235152, data_block_ptr=1571406896</w:t>
            </w:r>
          </w:p>
          <w:p w14:paraId="0D42AB64" w14:textId="77777777" w:rsidR="00FC277F" w:rsidRPr="007F7AA4" w:rsidRDefault="00FC277F" w:rsidP="00926560">
            <w:pPr>
              <w:widowControl/>
              <w:kinsoku/>
              <w:adjustRightInd/>
              <w:rPr>
                <w:rFonts w:eastAsiaTheme="majorEastAsia" w:cs="Times New Roman"/>
                <w:sz w:val="24"/>
                <w:szCs w:val="24"/>
              </w:rPr>
            </w:pPr>
          </w:p>
          <w:p w14:paraId="51B5CFB4" w14:textId="77777777" w:rsidR="00FC277F" w:rsidRPr="007F7AA4" w:rsidRDefault="00FC277F" w:rsidP="00926560">
            <w:pPr>
              <w:widowControl/>
              <w:kinsoku/>
              <w:adjustRightInd/>
              <w:rPr>
                <w:rFonts w:eastAsiaTheme="majorEastAsia" w:cs="Times New Roman"/>
                <w:sz w:val="24"/>
                <w:szCs w:val="24"/>
              </w:rPr>
            </w:pPr>
            <w:r w:rsidRPr="007F7AA4">
              <w:rPr>
                <w:rFonts w:eastAsiaTheme="majorEastAsia" w:cs="Times New Roman"/>
                <w:sz w:val="24"/>
                <w:szCs w:val="24"/>
              </w:rPr>
              <w:t>其中，</w:t>
            </w:r>
            <w:r w:rsidRPr="007F7AA4">
              <w:rPr>
                <w:rFonts w:eastAsiaTheme="majorEastAsia" w:cs="Times New Roman"/>
                <w:sz w:val="24"/>
                <w:szCs w:val="24"/>
              </w:rPr>
              <w:t>mode</w:t>
            </w:r>
            <w:r w:rsidRPr="007F7AA4">
              <w:rPr>
                <w:rFonts w:eastAsiaTheme="majorEastAsia" w:cs="Times New Roman"/>
                <w:sz w:val="24"/>
                <w:szCs w:val="24"/>
              </w:rPr>
              <w:t>的枚举值如下：</w:t>
            </w:r>
          </w:p>
          <w:p w14:paraId="46EE04F5" w14:textId="77777777" w:rsidR="00FC277F" w:rsidRPr="007F7AA4" w:rsidRDefault="00FC277F" w:rsidP="00926560">
            <w:pPr>
              <w:widowControl/>
              <w:kinsoku/>
              <w:adjustRightInd/>
              <w:rPr>
                <w:rFonts w:eastAsiaTheme="majorEastAsia" w:cs="Times New Roman"/>
                <w:sz w:val="24"/>
                <w:szCs w:val="24"/>
              </w:rPr>
            </w:pPr>
            <w:r w:rsidRPr="007F7AA4">
              <w:rPr>
                <w:rFonts w:eastAsiaTheme="majorEastAsia" w:cs="Times New Roman"/>
                <w:sz w:val="24"/>
                <w:szCs w:val="24"/>
              </w:rPr>
              <w:t>5</w:t>
            </w:r>
            <w:r w:rsidRPr="007F7AA4">
              <w:rPr>
                <w:rFonts w:eastAsiaTheme="majorEastAsia" w:cs="Times New Roman"/>
                <w:sz w:val="24"/>
                <w:szCs w:val="24"/>
              </w:rPr>
              <w:t>是出飞行，</w:t>
            </w:r>
            <w:r w:rsidRPr="007F7AA4">
              <w:rPr>
                <w:rFonts w:eastAsiaTheme="majorEastAsia" w:cs="Times New Roman"/>
                <w:sz w:val="24"/>
                <w:szCs w:val="24"/>
              </w:rPr>
              <w:t>6</w:t>
            </w:r>
            <w:r w:rsidRPr="007F7AA4">
              <w:rPr>
                <w:rFonts w:eastAsiaTheme="majorEastAsia" w:cs="Times New Roman"/>
                <w:sz w:val="24"/>
                <w:szCs w:val="24"/>
              </w:rPr>
              <w:t>是进飞行</w:t>
            </w:r>
          </w:p>
        </w:tc>
      </w:tr>
    </w:tbl>
    <w:p w14:paraId="3BA8F80F" w14:textId="77777777" w:rsidR="00FC277F" w:rsidRPr="007F7AA4" w:rsidRDefault="00FC277F" w:rsidP="00FC277F">
      <w:pPr>
        <w:widowControl/>
        <w:kinsoku/>
        <w:adjustRightInd/>
        <w:rPr>
          <w:rFonts w:eastAsiaTheme="majorEastAsia" w:cs="Times New Roman"/>
          <w:sz w:val="24"/>
          <w:szCs w:val="24"/>
        </w:rPr>
      </w:pPr>
    </w:p>
    <w:p w14:paraId="5C411F4E" w14:textId="77777777" w:rsidR="00FC277F" w:rsidRPr="007F7AA4" w:rsidRDefault="00FC277F" w:rsidP="00FC277F">
      <w:pPr>
        <w:pStyle w:val="3"/>
        <w:spacing w:before="156" w:after="156"/>
        <w:rPr>
          <w:rFonts w:eastAsiaTheme="majorEastAsia" w:cs="Times New Roman"/>
        </w:rPr>
      </w:pPr>
      <w:bookmarkStart w:id="182" w:name="_Toc34299160"/>
      <w:bookmarkStart w:id="183" w:name="_Toc87714752"/>
      <w:r w:rsidRPr="007F7AA4">
        <w:rPr>
          <w:rFonts w:eastAsiaTheme="majorEastAsia" w:cs="Times New Roman"/>
        </w:rPr>
        <w:t>绑定数据操作卡号</w:t>
      </w:r>
      <w:bookmarkEnd w:id="182"/>
      <w:bookmarkEnd w:id="183"/>
    </w:p>
    <w:p w14:paraId="495AD498" w14:textId="77777777" w:rsidR="00FC277F" w:rsidRPr="007F7AA4" w:rsidRDefault="00FC277F" w:rsidP="00FC277F">
      <w:pPr>
        <w:rPr>
          <w:rFonts w:eastAsiaTheme="majorEastAsia" w:cs="Times New Roman"/>
        </w:rPr>
      </w:pPr>
      <w:r w:rsidRPr="007F7AA4">
        <w:rPr>
          <w:rFonts w:eastAsiaTheme="majorEastAsia" w:cs="Times New Roman"/>
        </w:rPr>
        <w:t>用于设置数据卡号，后续所有相关的操作均应用于此卡号。</w:t>
      </w:r>
    </w:p>
    <w:p w14:paraId="3C9A9C37" w14:textId="77777777" w:rsidR="00FC277F" w:rsidRPr="007F7AA4" w:rsidRDefault="00FC277F" w:rsidP="00FC277F">
      <w:pPr>
        <w:rPr>
          <w:rFonts w:eastAsiaTheme="majorEastAsia" w:cs="Times New Roman"/>
        </w:rPr>
      </w:pPr>
      <w:r w:rsidRPr="007F7AA4">
        <w:rPr>
          <w:rFonts w:eastAsiaTheme="majorEastAsia" w:cs="Times New Roman"/>
        </w:rPr>
        <w:lastRenderedPageBreak/>
        <w:t>ServiceId = 1</w:t>
      </w:r>
      <w:r w:rsidRPr="007F7AA4">
        <w:rPr>
          <w:rFonts w:eastAsiaTheme="majorEastAsia" w:cs="Times New Roman"/>
        </w:rPr>
        <w:t>，</w:t>
      </w:r>
      <w:r w:rsidRPr="007F7AA4">
        <w:rPr>
          <w:rFonts w:eastAsiaTheme="majorEastAsia" w:cs="Times New Roman"/>
        </w:rPr>
        <w:t>MsgId=</w:t>
      </w:r>
      <w:r w:rsidRPr="007F7AA4">
        <w:rPr>
          <w:rFonts w:eastAsiaTheme="majorEastAsia" w:cs="Times New Roman"/>
          <w:sz w:val="22"/>
        </w:rPr>
        <w:t>0x00AF</w:t>
      </w:r>
      <w:r w:rsidRPr="007F7AA4">
        <w:rPr>
          <w:rFonts w:eastAsiaTheme="majorEastAsia" w:cs="Times New Roman"/>
          <w:sz w:val="22"/>
        </w:rPr>
        <w:t>，字符串：</w:t>
      </w:r>
      <w:r w:rsidRPr="007F7AA4">
        <w:rPr>
          <w:rFonts w:eastAsiaTheme="majorEastAsia" w:cs="Times New Roman"/>
        </w:rPr>
        <w:t>wds_bind_subscription</w:t>
      </w:r>
    </w:p>
    <w:p w14:paraId="1267D162" w14:textId="77777777" w:rsidR="00FC277F" w:rsidRPr="007F7AA4" w:rsidRDefault="00FC277F" w:rsidP="006A1992">
      <w:pPr>
        <w:pStyle w:val="ac"/>
        <w:widowControl/>
        <w:numPr>
          <w:ilvl w:val="0"/>
          <w:numId w:val="20"/>
        </w:numPr>
        <w:kinsoku/>
        <w:adjustRightInd/>
        <w:ind w:firstLineChars="0"/>
        <w:rPr>
          <w:rFonts w:eastAsiaTheme="majorEastAsia" w:cs="Times New Roman"/>
          <w:sz w:val="22"/>
        </w:rPr>
      </w:pPr>
      <w:r w:rsidRPr="007F7AA4">
        <w:rPr>
          <w:rFonts w:eastAsiaTheme="majorEastAsia" w:cs="Times New Roman"/>
          <w:sz w:val="22"/>
        </w:rPr>
        <w:t>QMI_WDS_BIND_SUBSCRIPTION</w:t>
      </w:r>
    </w:p>
    <w:p w14:paraId="33D8698E" w14:textId="77777777" w:rsidR="00FC277F" w:rsidRPr="007F7AA4" w:rsidRDefault="00FC277F" w:rsidP="00FC277F">
      <w:pPr>
        <w:widowControl/>
        <w:kinsoku/>
        <w:adjustRightInd/>
        <w:rPr>
          <w:rFonts w:eastAsiaTheme="majorEastAsia" w:cs="Times New Roman"/>
          <w:b/>
          <w:sz w:val="22"/>
        </w:rPr>
      </w:pPr>
      <w:r w:rsidRPr="007F7AA4">
        <w:rPr>
          <w:rFonts w:eastAsiaTheme="majorEastAsia" w:cs="Times New Roman"/>
          <w:b/>
          <w:sz w:val="22"/>
        </w:rPr>
        <w:t>Request - QMI_WDS_BIND_SUBSCRIPTION_REQ-</w:t>
      </w:r>
      <w:r w:rsidRPr="007F7AA4">
        <w:rPr>
          <w:rFonts w:eastAsiaTheme="majorEastAsia" w:cs="Times New Roman"/>
          <w:b/>
          <w:sz w:val="22"/>
        </w:rPr>
        <w:t>设置控制点卡号</w:t>
      </w:r>
    </w:p>
    <w:p w14:paraId="105634F8" w14:textId="77777777" w:rsidR="00FC277F" w:rsidRPr="007F7AA4" w:rsidRDefault="00FC277F" w:rsidP="00FC277F">
      <w:pPr>
        <w:widowControl/>
        <w:kinsoku/>
        <w:adjustRightInd/>
        <w:rPr>
          <w:rFonts w:eastAsiaTheme="majorEastAsia" w:cs="Times New Roman"/>
          <w:sz w:val="22"/>
        </w:rPr>
      </w:pPr>
      <w:r w:rsidRPr="007F7AA4">
        <w:rPr>
          <w:rFonts w:eastAsiaTheme="majorEastAsia" w:cs="Times New Roman"/>
          <w:sz w:val="22"/>
        </w:rPr>
        <w:t>Subscription to which the client is bound. Values:</w:t>
      </w:r>
    </w:p>
    <w:p w14:paraId="563AD367" w14:textId="77777777" w:rsidR="00FC277F" w:rsidRPr="007F7AA4" w:rsidRDefault="00FC277F" w:rsidP="00FC277F">
      <w:pPr>
        <w:widowControl/>
        <w:kinsoku/>
        <w:adjustRightInd/>
        <w:rPr>
          <w:rFonts w:eastAsiaTheme="majorEastAsia" w:cs="Times New Roman"/>
          <w:sz w:val="22"/>
        </w:rPr>
      </w:pPr>
      <w:r w:rsidRPr="007F7AA4">
        <w:rPr>
          <w:rFonts w:eastAsiaTheme="majorEastAsia" w:cs="Times New Roman"/>
          <w:sz w:val="22"/>
        </w:rPr>
        <w:t>• WDS_DEFAULT_SUBS (0x0000) –Default data subscription</w:t>
      </w:r>
    </w:p>
    <w:p w14:paraId="29CCF0EF" w14:textId="77777777" w:rsidR="00FC277F" w:rsidRPr="007F7AA4" w:rsidRDefault="00FC277F" w:rsidP="00FC277F">
      <w:pPr>
        <w:widowControl/>
        <w:kinsoku/>
        <w:adjustRightInd/>
        <w:rPr>
          <w:rFonts w:eastAsiaTheme="majorEastAsia" w:cs="Times New Roman"/>
          <w:sz w:val="22"/>
        </w:rPr>
      </w:pPr>
      <w:r w:rsidRPr="007F7AA4">
        <w:rPr>
          <w:rFonts w:eastAsiaTheme="majorEastAsia" w:cs="Times New Roman"/>
          <w:sz w:val="22"/>
        </w:rPr>
        <w:t>• WDS_PRIMARY_SUBS (0x0001) –Primary</w:t>
      </w:r>
    </w:p>
    <w:p w14:paraId="3643C47C" w14:textId="77777777" w:rsidR="00FC277F" w:rsidRPr="007F7AA4" w:rsidRDefault="00FC277F" w:rsidP="00FC277F">
      <w:pPr>
        <w:widowControl/>
        <w:kinsoku/>
        <w:adjustRightInd/>
        <w:rPr>
          <w:rFonts w:eastAsiaTheme="majorEastAsia" w:cs="Times New Roman"/>
          <w:sz w:val="22"/>
        </w:rPr>
      </w:pPr>
      <w:r w:rsidRPr="007F7AA4">
        <w:rPr>
          <w:rFonts w:eastAsiaTheme="majorEastAsia" w:cs="Times New Roman"/>
          <w:sz w:val="22"/>
        </w:rPr>
        <w:t>• WDS_SECONDARY_SUBS (0x0002)– Secondary</w:t>
      </w:r>
    </w:p>
    <w:p w14:paraId="60D5A3B5" w14:textId="77777777" w:rsidR="00FC277F" w:rsidRPr="007F7AA4" w:rsidRDefault="00FC277F" w:rsidP="00FC277F">
      <w:pPr>
        <w:widowControl/>
        <w:kinsoku/>
        <w:adjustRightInd/>
        <w:rPr>
          <w:rFonts w:eastAsiaTheme="majorEastAsia" w:cs="Times New Roman"/>
          <w:sz w:val="22"/>
        </w:rPr>
      </w:pPr>
      <w:r w:rsidRPr="007F7AA4">
        <w:rPr>
          <w:rFonts w:eastAsiaTheme="majorEastAsia" w:cs="Times New Roman"/>
          <w:sz w:val="22"/>
        </w:rPr>
        <w:t>• WDS_TERTIARY_SUBS (0x0003) –Tertiary</w:t>
      </w:r>
    </w:p>
    <w:p w14:paraId="7EF64EB6" w14:textId="77777777" w:rsidR="00FC277F" w:rsidRPr="007F7AA4" w:rsidRDefault="00FC277F" w:rsidP="00FC277F">
      <w:pPr>
        <w:widowControl/>
        <w:kinsoku/>
        <w:adjustRightInd/>
        <w:rPr>
          <w:rFonts w:eastAsiaTheme="majorEastAsia" w:cs="Times New Roman"/>
          <w:sz w:val="22"/>
        </w:rPr>
      </w:pPr>
      <w:r w:rsidRPr="007F7AA4">
        <w:rPr>
          <w:rFonts w:eastAsiaTheme="majorEastAsia" w:cs="Times New Roman"/>
          <w:sz w:val="22"/>
        </w:rPr>
        <w:t>• WDS_DONT_CARE_SUBS (0x00FF)– Default value used in the absence ofexplicit binding</w:t>
      </w:r>
    </w:p>
    <w:p w14:paraId="4A3694E7" w14:textId="77777777" w:rsidR="00FC277F" w:rsidRPr="007F7AA4" w:rsidRDefault="00FC277F" w:rsidP="00FC277F">
      <w:pPr>
        <w:widowControl/>
        <w:kinsoku/>
        <w:adjustRightInd/>
        <w:rPr>
          <w:rFonts w:eastAsiaTheme="majorEastAsia" w:cs="Times New Roman"/>
          <w:b/>
          <w:sz w:val="22"/>
        </w:rPr>
      </w:pPr>
      <w:r w:rsidRPr="007F7AA4">
        <w:rPr>
          <w:rFonts w:eastAsiaTheme="majorEastAsia" w:cs="Times New Roman"/>
          <w:b/>
          <w:sz w:val="22"/>
        </w:rPr>
        <w:t>Response - QMI_WDS_BIND_SUBSCRIPTION_RESP-</w:t>
      </w:r>
      <w:r w:rsidRPr="007F7AA4">
        <w:rPr>
          <w:rFonts w:eastAsiaTheme="majorEastAsia" w:cs="Times New Roman"/>
          <w:b/>
          <w:sz w:val="22"/>
        </w:rPr>
        <w:t>设置结果</w:t>
      </w:r>
    </w:p>
    <w:p w14:paraId="2AFB3444" w14:textId="77777777" w:rsidR="00FC277F" w:rsidRPr="007F7AA4" w:rsidRDefault="00FC277F" w:rsidP="00FC277F">
      <w:pPr>
        <w:widowControl/>
        <w:kinsoku/>
        <w:adjustRightInd/>
        <w:rPr>
          <w:rFonts w:eastAsiaTheme="majorEastAsia" w:cs="Times New Roman"/>
          <w:b/>
          <w:sz w:val="22"/>
        </w:rPr>
      </w:pPr>
    </w:p>
    <w:p w14:paraId="0210E016" w14:textId="77777777" w:rsidR="00FC277F" w:rsidRPr="007F7AA4" w:rsidRDefault="00FC277F" w:rsidP="00FC277F">
      <w:pPr>
        <w:widowControl/>
        <w:kinsoku/>
        <w:adjustRightInd/>
        <w:rPr>
          <w:rFonts w:eastAsiaTheme="majorEastAsia" w:cs="Times New Roman"/>
          <w:sz w:val="24"/>
          <w:szCs w:val="24"/>
        </w:rPr>
      </w:pPr>
      <w:r w:rsidRPr="007F7AA4">
        <w:rPr>
          <w:rFonts w:eastAsiaTheme="majorEastAsia" w:cs="Times New Roman"/>
          <w:sz w:val="24"/>
          <w:szCs w:val="24"/>
        </w:rPr>
        <w:t>07:11:51.800 [0x1544] MCS QCSI Payload Packet</w:t>
      </w:r>
    </w:p>
    <w:p w14:paraId="5C715520" w14:textId="77777777" w:rsidR="00FC277F" w:rsidRPr="007F7AA4" w:rsidRDefault="00FC277F" w:rsidP="00FC277F">
      <w:pPr>
        <w:widowControl/>
        <w:kinsoku/>
        <w:adjustRightInd/>
        <w:rPr>
          <w:rFonts w:eastAsiaTheme="majorEastAsia" w:cs="Times New Roman"/>
          <w:sz w:val="24"/>
          <w:szCs w:val="24"/>
        </w:rPr>
      </w:pPr>
      <w:r w:rsidRPr="007F7AA4">
        <w:rPr>
          <w:rFonts w:eastAsiaTheme="majorEastAsia" w:cs="Times New Roman"/>
          <w:sz w:val="24"/>
          <w:szCs w:val="24"/>
        </w:rPr>
        <w:t>packetVersion = 2</w:t>
      </w:r>
    </w:p>
    <w:p w14:paraId="02DBA21E" w14:textId="77777777" w:rsidR="00FC277F" w:rsidRPr="007F7AA4" w:rsidRDefault="00FC277F" w:rsidP="00FC277F">
      <w:pPr>
        <w:widowControl/>
        <w:kinsoku/>
        <w:adjustRightInd/>
        <w:rPr>
          <w:rFonts w:eastAsiaTheme="majorEastAsia" w:cs="Times New Roman"/>
          <w:sz w:val="24"/>
          <w:szCs w:val="24"/>
        </w:rPr>
      </w:pPr>
      <w:r w:rsidRPr="007F7AA4">
        <w:rPr>
          <w:rFonts w:eastAsiaTheme="majorEastAsia" w:cs="Times New Roman"/>
          <w:sz w:val="24"/>
          <w:szCs w:val="24"/>
        </w:rPr>
        <w:t>MsgType = Request</w:t>
      </w:r>
    </w:p>
    <w:p w14:paraId="3EE71C2F" w14:textId="77777777" w:rsidR="00FC277F" w:rsidRPr="007F7AA4" w:rsidRDefault="00FC277F" w:rsidP="00FC277F">
      <w:pPr>
        <w:widowControl/>
        <w:kinsoku/>
        <w:adjustRightInd/>
        <w:rPr>
          <w:rFonts w:eastAsiaTheme="majorEastAsia" w:cs="Times New Roman"/>
          <w:sz w:val="24"/>
          <w:szCs w:val="24"/>
        </w:rPr>
      </w:pPr>
      <w:r w:rsidRPr="007F7AA4">
        <w:rPr>
          <w:rFonts w:eastAsiaTheme="majorEastAsia" w:cs="Times New Roman"/>
          <w:sz w:val="24"/>
          <w:szCs w:val="24"/>
        </w:rPr>
        <w:t>Counter = 2</w:t>
      </w:r>
    </w:p>
    <w:p w14:paraId="43311543" w14:textId="77777777" w:rsidR="00FC277F" w:rsidRPr="007F7AA4" w:rsidRDefault="00FC277F" w:rsidP="00FC277F">
      <w:pPr>
        <w:widowControl/>
        <w:kinsoku/>
        <w:adjustRightInd/>
        <w:rPr>
          <w:rFonts w:eastAsiaTheme="majorEastAsia" w:cs="Times New Roman"/>
          <w:sz w:val="24"/>
          <w:szCs w:val="24"/>
        </w:rPr>
      </w:pPr>
      <w:r w:rsidRPr="007F7AA4">
        <w:rPr>
          <w:rFonts w:eastAsiaTheme="majorEastAsia" w:cs="Times New Roman"/>
          <w:sz w:val="24"/>
          <w:szCs w:val="24"/>
        </w:rPr>
        <w:t>ServiceId = 1</w:t>
      </w:r>
    </w:p>
    <w:p w14:paraId="4D09822E" w14:textId="77777777" w:rsidR="00FC277F" w:rsidRPr="007F7AA4" w:rsidRDefault="00FC277F" w:rsidP="00FC277F">
      <w:pPr>
        <w:widowControl/>
        <w:kinsoku/>
        <w:adjustRightInd/>
        <w:rPr>
          <w:rFonts w:eastAsiaTheme="majorEastAsia" w:cs="Times New Roman"/>
          <w:sz w:val="24"/>
          <w:szCs w:val="24"/>
        </w:rPr>
      </w:pPr>
      <w:r w:rsidRPr="007F7AA4">
        <w:rPr>
          <w:rFonts w:eastAsiaTheme="majorEastAsia" w:cs="Times New Roman"/>
          <w:sz w:val="24"/>
          <w:szCs w:val="24"/>
        </w:rPr>
        <w:t>MajorRev = 1</w:t>
      </w:r>
    </w:p>
    <w:p w14:paraId="00D40C8F" w14:textId="77777777" w:rsidR="00FC277F" w:rsidRPr="007F7AA4" w:rsidRDefault="00FC277F" w:rsidP="00FC277F">
      <w:pPr>
        <w:widowControl/>
        <w:kinsoku/>
        <w:adjustRightInd/>
        <w:rPr>
          <w:rFonts w:eastAsiaTheme="majorEastAsia" w:cs="Times New Roman"/>
          <w:sz w:val="24"/>
          <w:szCs w:val="24"/>
        </w:rPr>
      </w:pPr>
      <w:r w:rsidRPr="007F7AA4">
        <w:rPr>
          <w:rFonts w:eastAsiaTheme="majorEastAsia" w:cs="Times New Roman"/>
          <w:sz w:val="24"/>
          <w:szCs w:val="24"/>
        </w:rPr>
        <w:t>MinorRev = 176</w:t>
      </w:r>
    </w:p>
    <w:p w14:paraId="61F2885D" w14:textId="77777777" w:rsidR="00FC277F" w:rsidRPr="007F7AA4" w:rsidRDefault="00FC277F" w:rsidP="00FC277F">
      <w:pPr>
        <w:widowControl/>
        <w:kinsoku/>
        <w:adjustRightInd/>
        <w:rPr>
          <w:rFonts w:eastAsiaTheme="majorEastAsia" w:cs="Times New Roman"/>
          <w:sz w:val="24"/>
          <w:szCs w:val="24"/>
        </w:rPr>
      </w:pPr>
      <w:r w:rsidRPr="007F7AA4">
        <w:rPr>
          <w:rFonts w:eastAsiaTheme="majorEastAsia" w:cs="Times New Roman"/>
          <w:sz w:val="24"/>
          <w:szCs w:val="24"/>
        </w:rPr>
        <w:t>ConHandle = 0x0000012D</w:t>
      </w:r>
    </w:p>
    <w:p w14:paraId="30663D64" w14:textId="77777777" w:rsidR="00FC277F" w:rsidRPr="007F7AA4" w:rsidRDefault="00FC277F" w:rsidP="00FC277F">
      <w:pPr>
        <w:widowControl/>
        <w:kinsoku/>
        <w:adjustRightInd/>
        <w:rPr>
          <w:rFonts w:eastAsiaTheme="majorEastAsia" w:cs="Times New Roman"/>
          <w:sz w:val="24"/>
          <w:szCs w:val="24"/>
        </w:rPr>
      </w:pPr>
      <w:r w:rsidRPr="007F7AA4">
        <w:rPr>
          <w:rFonts w:eastAsiaTheme="majorEastAsia" w:cs="Times New Roman"/>
          <w:sz w:val="24"/>
          <w:szCs w:val="24"/>
        </w:rPr>
        <w:t>MsgId = 0x000000AF</w:t>
      </w:r>
    </w:p>
    <w:p w14:paraId="5D4DEFF5" w14:textId="77777777" w:rsidR="00FC277F" w:rsidRPr="007F7AA4" w:rsidRDefault="00FC277F" w:rsidP="00FC277F">
      <w:pPr>
        <w:widowControl/>
        <w:kinsoku/>
        <w:adjustRightInd/>
        <w:rPr>
          <w:rFonts w:eastAsiaTheme="majorEastAsia" w:cs="Times New Roman"/>
          <w:sz w:val="24"/>
          <w:szCs w:val="24"/>
        </w:rPr>
      </w:pPr>
      <w:r w:rsidRPr="007F7AA4">
        <w:rPr>
          <w:rFonts w:eastAsiaTheme="majorEastAsia" w:cs="Times New Roman"/>
          <w:sz w:val="24"/>
          <w:szCs w:val="24"/>
        </w:rPr>
        <w:t>QmiLength = 7</w:t>
      </w:r>
    </w:p>
    <w:p w14:paraId="11FB608D" w14:textId="77777777" w:rsidR="00FC277F" w:rsidRPr="007F7AA4" w:rsidRDefault="00FC277F" w:rsidP="00FC277F">
      <w:pPr>
        <w:widowControl/>
        <w:kinsoku/>
        <w:adjustRightInd/>
        <w:rPr>
          <w:rFonts w:eastAsiaTheme="majorEastAsia" w:cs="Times New Roman"/>
          <w:sz w:val="24"/>
          <w:szCs w:val="24"/>
        </w:rPr>
      </w:pPr>
      <w:r w:rsidRPr="007F7AA4">
        <w:rPr>
          <w:rFonts w:eastAsiaTheme="majorEastAsia" w:cs="Times New Roman"/>
          <w:sz w:val="24"/>
          <w:szCs w:val="24"/>
        </w:rPr>
        <w:t>Service_WDS {</w:t>
      </w:r>
    </w:p>
    <w:p w14:paraId="73B3ACD4" w14:textId="77777777" w:rsidR="00FC277F" w:rsidRPr="007F7AA4" w:rsidRDefault="00FC277F" w:rsidP="00FC277F">
      <w:pPr>
        <w:widowControl/>
        <w:kinsoku/>
        <w:adjustRightInd/>
        <w:rPr>
          <w:rFonts w:eastAsiaTheme="majorEastAsia" w:cs="Times New Roman"/>
          <w:sz w:val="24"/>
          <w:szCs w:val="24"/>
        </w:rPr>
      </w:pPr>
      <w:r w:rsidRPr="007F7AA4">
        <w:rPr>
          <w:rFonts w:eastAsiaTheme="majorEastAsia" w:cs="Times New Roman"/>
          <w:sz w:val="24"/>
          <w:szCs w:val="24"/>
        </w:rPr>
        <w:t>ServiceWDSV1 {</w:t>
      </w:r>
    </w:p>
    <w:p w14:paraId="4EFA3647" w14:textId="77777777" w:rsidR="00FC277F" w:rsidRPr="007F7AA4" w:rsidRDefault="00FC277F" w:rsidP="00FC277F">
      <w:pPr>
        <w:widowControl/>
        <w:kinsoku/>
        <w:adjustRightInd/>
        <w:rPr>
          <w:rFonts w:eastAsiaTheme="majorEastAsia" w:cs="Times New Roman"/>
          <w:sz w:val="24"/>
          <w:szCs w:val="24"/>
        </w:rPr>
      </w:pPr>
      <w:r w:rsidRPr="007F7AA4">
        <w:rPr>
          <w:rFonts w:eastAsiaTheme="majorEastAsia" w:cs="Times New Roman"/>
          <w:sz w:val="24"/>
          <w:szCs w:val="24"/>
        </w:rPr>
        <w:t>wds_bind_subscription {</w:t>
      </w:r>
    </w:p>
    <w:p w14:paraId="700125F8" w14:textId="77777777" w:rsidR="00FC277F" w:rsidRPr="007F7AA4" w:rsidRDefault="00FC277F" w:rsidP="00FC277F">
      <w:pPr>
        <w:widowControl/>
        <w:kinsoku/>
        <w:adjustRightInd/>
        <w:rPr>
          <w:rFonts w:eastAsiaTheme="majorEastAsia" w:cs="Times New Roman"/>
          <w:sz w:val="24"/>
          <w:szCs w:val="24"/>
        </w:rPr>
      </w:pPr>
      <w:r w:rsidRPr="007F7AA4">
        <w:rPr>
          <w:rFonts w:eastAsiaTheme="majorEastAsia" w:cs="Times New Roman"/>
          <w:sz w:val="24"/>
          <w:szCs w:val="24"/>
        </w:rPr>
        <w:t>wds_bind_subscription_reqTlvs[0] {</w:t>
      </w:r>
    </w:p>
    <w:p w14:paraId="771A95AC" w14:textId="77777777" w:rsidR="00FC277F" w:rsidRPr="007F7AA4" w:rsidRDefault="00FC277F" w:rsidP="00FC277F">
      <w:pPr>
        <w:widowControl/>
        <w:kinsoku/>
        <w:adjustRightInd/>
        <w:rPr>
          <w:rFonts w:eastAsiaTheme="majorEastAsia" w:cs="Times New Roman"/>
          <w:sz w:val="24"/>
          <w:szCs w:val="24"/>
        </w:rPr>
      </w:pPr>
      <w:r w:rsidRPr="007F7AA4">
        <w:rPr>
          <w:rFonts w:eastAsiaTheme="majorEastAsia" w:cs="Times New Roman"/>
          <w:sz w:val="24"/>
          <w:szCs w:val="24"/>
        </w:rPr>
        <w:t>Type = 0x01</w:t>
      </w:r>
    </w:p>
    <w:p w14:paraId="51ECEDFB" w14:textId="77777777" w:rsidR="00FC277F" w:rsidRPr="007F7AA4" w:rsidRDefault="00FC277F" w:rsidP="00FC277F">
      <w:pPr>
        <w:widowControl/>
        <w:kinsoku/>
        <w:adjustRightInd/>
        <w:rPr>
          <w:rFonts w:eastAsiaTheme="majorEastAsia" w:cs="Times New Roman"/>
          <w:sz w:val="24"/>
          <w:szCs w:val="24"/>
        </w:rPr>
      </w:pPr>
      <w:r w:rsidRPr="007F7AA4">
        <w:rPr>
          <w:rFonts w:eastAsiaTheme="majorEastAsia" w:cs="Times New Roman"/>
          <w:sz w:val="24"/>
          <w:szCs w:val="24"/>
        </w:rPr>
        <w:t>Length = 4</w:t>
      </w:r>
    </w:p>
    <w:p w14:paraId="097291D3" w14:textId="77777777" w:rsidR="00FC277F" w:rsidRPr="007F7AA4" w:rsidRDefault="00FC277F" w:rsidP="00FC277F">
      <w:pPr>
        <w:widowControl/>
        <w:kinsoku/>
        <w:adjustRightInd/>
        <w:rPr>
          <w:rFonts w:eastAsiaTheme="majorEastAsia" w:cs="Times New Roman"/>
          <w:sz w:val="24"/>
          <w:szCs w:val="24"/>
        </w:rPr>
      </w:pPr>
      <w:r w:rsidRPr="007F7AA4">
        <w:rPr>
          <w:rFonts w:eastAsiaTheme="majorEastAsia" w:cs="Times New Roman"/>
          <w:sz w:val="24"/>
          <w:szCs w:val="24"/>
        </w:rPr>
        <w:t>subscription {</w:t>
      </w:r>
    </w:p>
    <w:p w14:paraId="0B5104C0" w14:textId="77777777" w:rsidR="00FC277F" w:rsidRPr="007F7AA4" w:rsidRDefault="00FC277F" w:rsidP="00FC277F">
      <w:pPr>
        <w:widowControl/>
        <w:kinsoku/>
        <w:adjustRightInd/>
        <w:rPr>
          <w:rFonts w:eastAsiaTheme="majorEastAsia" w:cs="Times New Roman"/>
          <w:b/>
          <w:i/>
          <w:color w:val="FF0000"/>
          <w:sz w:val="24"/>
          <w:szCs w:val="24"/>
        </w:rPr>
      </w:pPr>
      <w:r w:rsidRPr="007F7AA4">
        <w:rPr>
          <w:rFonts w:eastAsiaTheme="majorEastAsia" w:cs="Times New Roman"/>
          <w:b/>
          <w:i/>
          <w:color w:val="FF0000"/>
          <w:sz w:val="24"/>
          <w:szCs w:val="24"/>
        </w:rPr>
        <w:t>subscription = WDS_PRIMARY_SUBS</w:t>
      </w:r>
    </w:p>
    <w:p w14:paraId="3E2FFCF6" w14:textId="77777777" w:rsidR="00FC277F" w:rsidRPr="007F7AA4" w:rsidRDefault="00FC277F" w:rsidP="00FC277F">
      <w:pPr>
        <w:widowControl/>
        <w:kinsoku/>
        <w:adjustRightInd/>
        <w:rPr>
          <w:rFonts w:eastAsiaTheme="majorEastAsia" w:cs="Times New Roman"/>
          <w:sz w:val="24"/>
          <w:szCs w:val="24"/>
        </w:rPr>
      </w:pPr>
      <w:r w:rsidRPr="007F7AA4">
        <w:rPr>
          <w:rFonts w:eastAsiaTheme="majorEastAsia" w:cs="Times New Roman"/>
          <w:sz w:val="24"/>
          <w:szCs w:val="24"/>
        </w:rPr>
        <w:t>}</w:t>
      </w:r>
    </w:p>
    <w:p w14:paraId="52084095" w14:textId="77777777" w:rsidR="00FC277F" w:rsidRPr="007F7AA4" w:rsidRDefault="00FC277F" w:rsidP="00FC277F">
      <w:pPr>
        <w:widowControl/>
        <w:kinsoku/>
        <w:adjustRightInd/>
        <w:rPr>
          <w:rFonts w:eastAsiaTheme="majorEastAsia" w:cs="Times New Roman"/>
          <w:sz w:val="24"/>
          <w:szCs w:val="24"/>
        </w:rPr>
      </w:pPr>
      <w:r w:rsidRPr="007F7AA4">
        <w:rPr>
          <w:rFonts w:eastAsiaTheme="majorEastAsia" w:cs="Times New Roman"/>
          <w:sz w:val="24"/>
          <w:szCs w:val="24"/>
        </w:rPr>
        <w:t>}</w:t>
      </w:r>
    </w:p>
    <w:p w14:paraId="21A27E74" w14:textId="77777777" w:rsidR="00FC277F" w:rsidRPr="007F7AA4" w:rsidRDefault="00FC277F" w:rsidP="00FC277F">
      <w:pPr>
        <w:widowControl/>
        <w:kinsoku/>
        <w:adjustRightInd/>
        <w:rPr>
          <w:rFonts w:eastAsiaTheme="majorEastAsia" w:cs="Times New Roman"/>
          <w:sz w:val="24"/>
          <w:szCs w:val="24"/>
        </w:rPr>
      </w:pPr>
      <w:r w:rsidRPr="007F7AA4">
        <w:rPr>
          <w:rFonts w:eastAsiaTheme="majorEastAsia" w:cs="Times New Roman"/>
          <w:sz w:val="24"/>
          <w:szCs w:val="24"/>
        </w:rPr>
        <w:t>}</w:t>
      </w:r>
    </w:p>
    <w:p w14:paraId="71D9F850" w14:textId="77777777" w:rsidR="00FC277F" w:rsidRPr="007F7AA4" w:rsidRDefault="00FC277F" w:rsidP="00FC277F">
      <w:pPr>
        <w:widowControl/>
        <w:kinsoku/>
        <w:adjustRightInd/>
        <w:rPr>
          <w:rFonts w:eastAsiaTheme="majorEastAsia" w:cs="Times New Roman"/>
          <w:sz w:val="24"/>
          <w:szCs w:val="24"/>
        </w:rPr>
      </w:pPr>
      <w:r w:rsidRPr="007F7AA4">
        <w:rPr>
          <w:rFonts w:eastAsiaTheme="majorEastAsia" w:cs="Times New Roman"/>
          <w:sz w:val="24"/>
          <w:szCs w:val="24"/>
        </w:rPr>
        <w:t>}</w:t>
      </w:r>
    </w:p>
    <w:p w14:paraId="5217FC8A" w14:textId="77777777" w:rsidR="00FC277F" w:rsidRPr="007F7AA4" w:rsidRDefault="00FC277F" w:rsidP="00FC277F">
      <w:pPr>
        <w:widowControl/>
        <w:kinsoku/>
        <w:adjustRightInd/>
        <w:rPr>
          <w:rFonts w:eastAsiaTheme="majorEastAsia" w:cs="Times New Roman"/>
          <w:sz w:val="24"/>
          <w:szCs w:val="24"/>
        </w:rPr>
      </w:pPr>
      <w:r w:rsidRPr="007F7AA4">
        <w:rPr>
          <w:rFonts w:eastAsiaTheme="majorEastAsia" w:cs="Times New Roman"/>
          <w:sz w:val="24"/>
          <w:szCs w:val="24"/>
        </w:rPr>
        <w:t>}</w:t>
      </w:r>
    </w:p>
    <w:p w14:paraId="7D400E20" w14:textId="77777777" w:rsidR="00FC277F" w:rsidRPr="007F7AA4" w:rsidRDefault="00FC277F" w:rsidP="006A1992">
      <w:pPr>
        <w:pStyle w:val="ac"/>
        <w:widowControl/>
        <w:numPr>
          <w:ilvl w:val="0"/>
          <w:numId w:val="20"/>
        </w:numPr>
        <w:kinsoku/>
        <w:adjustRightInd/>
        <w:ind w:firstLineChars="0"/>
        <w:rPr>
          <w:rFonts w:eastAsiaTheme="majorEastAsia" w:cs="Times New Roman"/>
          <w:sz w:val="22"/>
        </w:rPr>
      </w:pPr>
      <w:r w:rsidRPr="007F7AA4">
        <w:rPr>
          <w:rFonts w:eastAsiaTheme="majorEastAsia" w:cs="Times New Roman"/>
          <w:sz w:val="22"/>
        </w:rPr>
        <w:t>QMI_WMS_BIND_SUBSCRIPTION</w:t>
      </w:r>
    </w:p>
    <w:p w14:paraId="1D6AD338" w14:textId="77777777" w:rsidR="00FC277F" w:rsidRPr="007F7AA4" w:rsidRDefault="00FC277F" w:rsidP="006A1992">
      <w:pPr>
        <w:pStyle w:val="ac"/>
        <w:widowControl/>
        <w:numPr>
          <w:ilvl w:val="0"/>
          <w:numId w:val="20"/>
        </w:numPr>
        <w:kinsoku/>
        <w:adjustRightInd/>
        <w:ind w:firstLineChars="0"/>
        <w:rPr>
          <w:rFonts w:eastAsiaTheme="majorEastAsia" w:cs="Times New Roman"/>
          <w:sz w:val="22"/>
        </w:rPr>
      </w:pPr>
      <w:r w:rsidRPr="007F7AA4">
        <w:rPr>
          <w:rFonts w:eastAsiaTheme="majorEastAsia" w:cs="Times New Roman"/>
        </w:rPr>
        <w:t>绑定当前控制点到某个卡上。类似于</w:t>
      </w:r>
      <w:r w:rsidRPr="007F7AA4">
        <w:rPr>
          <w:rFonts w:eastAsiaTheme="majorEastAsia" w:cs="Times New Roman"/>
          <w:sz w:val="22"/>
        </w:rPr>
        <w:t>QMI_WDS_BIND_SUBSCRIPTION</w:t>
      </w:r>
      <w:r w:rsidRPr="007F7AA4">
        <w:rPr>
          <w:rFonts w:eastAsiaTheme="majorEastAsia" w:cs="Times New Roman"/>
          <w:sz w:val="22"/>
        </w:rPr>
        <w:t>只不过所处理的业务不同。</w:t>
      </w:r>
    </w:p>
    <w:p w14:paraId="2635CCE8" w14:textId="77777777" w:rsidR="00FC277F" w:rsidRPr="007F7AA4" w:rsidRDefault="00FC277F" w:rsidP="00FC277F">
      <w:pPr>
        <w:rPr>
          <w:rFonts w:eastAsiaTheme="majorEastAsia" w:cs="Times New Roman"/>
        </w:rPr>
      </w:pPr>
      <w:r w:rsidRPr="007F7AA4">
        <w:rPr>
          <w:rFonts w:eastAsiaTheme="majorEastAsia" w:cs="Times New Roman"/>
        </w:rPr>
        <w:t>QMI_WMS_BIND_SUBSCRIPTION_REQ</w:t>
      </w:r>
    </w:p>
    <w:p w14:paraId="7902B7A5" w14:textId="77777777" w:rsidR="00FC277F" w:rsidRPr="007F7AA4" w:rsidRDefault="00FC277F" w:rsidP="00FC277F">
      <w:pPr>
        <w:rPr>
          <w:rFonts w:eastAsiaTheme="majorEastAsia" w:cs="Times New Roman"/>
        </w:rPr>
      </w:pPr>
      <w:r w:rsidRPr="007F7AA4">
        <w:rPr>
          <w:rFonts w:eastAsiaTheme="majorEastAsia" w:cs="Times New Roman"/>
        </w:rPr>
        <w:t>QMI_WMS_BIND_SUBSCRIPTION_RSP</w:t>
      </w:r>
    </w:p>
    <w:p w14:paraId="784C2D33" w14:textId="77777777" w:rsidR="00FC277F" w:rsidRPr="007F7AA4" w:rsidRDefault="00FC277F" w:rsidP="00FC277F">
      <w:pPr>
        <w:pStyle w:val="3"/>
        <w:spacing w:before="156" w:after="156"/>
        <w:rPr>
          <w:rFonts w:eastAsiaTheme="majorEastAsia" w:cs="Times New Roman"/>
        </w:rPr>
      </w:pPr>
      <w:bookmarkStart w:id="184" w:name="_Toc34299161"/>
      <w:bookmarkStart w:id="185" w:name="_Toc87714753"/>
      <w:r w:rsidRPr="007F7AA4">
        <w:rPr>
          <w:rFonts w:eastAsiaTheme="majorEastAsia" w:cs="Times New Roman"/>
        </w:rPr>
        <w:t>网络注册状态</w:t>
      </w:r>
      <w:bookmarkEnd w:id="184"/>
      <w:bookmarkEnd w:id="185"/>
    </w:p>
    <w:p w14:paraId="1D6EEBE6" w14:textId="77777777" w:rsidR="00FC277F" w:rsidRPr="007F7AA4" w:rsidRDefault="00FC277F" w:rsidP="00FC277F">
      <w:pPr>
        <w:pStyle w:val="4"/>
        <w:spacing w:before="156" w:after="156"/>
        <w:rPr>
          <w:rFonts w:cs="Times New Roman"/>
        </w:rPr>
      </w:pPr>
      <w:r w:rsidRPr="007F7AA4">
        <w:rPr>
          <w:rFonts w:cs="Times New Roman"/>
        </w:rPr>
        <w:t>QMI_WMS_TRANSPORT_NW_REG_INFO_IND</w:t>
      </w:r>
    </w:p>
    <w:p w14:paraId="435C9F76" w14:textId="77777777" w:rsidR="00FC277F" w:rsidRPr="007F7AA4" w:rsidRDefault="00FC277F" w:rsidP="00FC277F">
      <w:pPr>
        <w:rPr>
          <w:rFonts w:eastAsiaTheme="majorEastAsia" w:cs="Times New Roman"/>
          <w:sz w:val="22"/>
        </w:rPr>
      </w:pPr>
      <w:r w:rsidRPr="007F7AA4">
        <w:rPr>
          <w:rFonts w:eastAsiaTheme="majorEastAsia" w:cs="Times New Roman"/>
          <w:sz w:val="22"/>
        </w:rPr>
        <w:t>Indicates a change in the transport network registration information</w:t>
      </w:r>
    </w:p>
    <w:p w14:paraId="535E4197" w14:textId="77777777" w:rsidR="00FC277F" w:rsidRPr="007F7AA4" w:rsidRDefault="00FC277F" w:rsidP="00FC277F">
      <w:pPr>
        <w:rPr>
          <w:rFonts w:eastAsiaTheme="majorEastAsia" w:cs="Times New Roman"/>
          <w:sz w:val="22"/>
        </w:rPr>
      </w:pPr>
      <w:r w:rsidRPr="007F7AA4">
        <w:rPr>
          <w:rFonts w:eastAsiaTheme="majorEastAsia" w:cs="Times New Roman"/>
          <w:sz w:val="22"/>
        </w:rPr>
        <w:t>注册状态枚举值</w:t>
      </w:r>
    </w:p>
    <w:p w14:paraId="620721E2" w14:textId="77777777" w:rsidR="00FC277F" w:rsidRPr="007F7AA4" w:rsidRDefault="00FC277F" w:rsidP="00FC277F">
      <w:pPr>
        <w:rPr>
          <w:rFonts w:eastAsiaTheme="majorEastAsia" w:cs="Times New Roman"/>
          <w:sz w:val="22"/>
        </w:rPr>
      </w:pPr>
      <w:r w:rsidRPr="007F7AA4">
        <w:rPr>
          <w:rFonts w:eastAsiaTheme="majorEastAsia" w:cs="Times New Roman"/>
          <w:sz w:val="22"/>
        </w:rPr>
        <w:t>0x00 – No service</w:t>
      </w:r>
    </w:p>
    <w:p w14:paraId="46ABC7BF" w14:textId="77777777" w:rsidR="00FC277F" w:rsidRPr="007F7AA4" w:rsidRDefault="00FC277F" w:rsidP="00FC277F">
      <w:pPr>
        <w:rPr>
          <w:rFonts w:eastAsiaTheme="majorEastAsia" w:cs="Times New Roman"/>
          <w:sz w:val="22"/>
        </w:rPr>
      </w:pPr>
      <w:r w:rsidRPr="007F7AA4">
        <w:rPr>
          <w:rFonts w:eastAsiaTheme="majorEastAsia" w:cs="Times New Roman"/>
          <w:sz w:val="22"/>
        </w:rPr>
        <w:t>0x01 – In process</w:t>
      </w:r>
    </w:p>
    <w:p w14:paraId="471AD2C3" w14:textId="77777777" w:rsidR="00FC277F" w:rsidRPr="007F7AA4" w:rsidRDefault="00FC277F" w:rsidP="00FC277F">
      <w:pPr>
        <w:rPr>
          <w:rFonts w:eastAsiaTheme="majorEastAsia" w:cs="Times New Roman"/>
          <w:sz w:val="22"/>
        </w:rPr>
      </w:pPr>
      <w:r w:rsidRPr="007F7AA4">
        <w:rPr>
          <w:rFonts w:eastAsiaTheme="majorEastAsia" w:cs="Times New Roman"/>
          <w:sz w:val="22"/>
        </w:rPr>
        <w:t>0x02 – Failed</w:t>
      </w:r>
    </w:p>
    <w:p w14:paraId="6B145DA7" w14:textId="77777777" w:rsidR="00FC277F" w:rsidRPr="007F7AA4" w:rsidRDefault="00FC277F" w:rsidP="00FC277F">
      <w:pPr>
        <w:rPr>
          <w:rFonts w:eastAsiaTheme="majorEastAsia" w:cs="Times New Roman"/>
          <w:sz w:val="22"/>
        </w:rPr>
      </w:pPr>
      <w:r w:rsidRPr="007F7AA4">
        <w:rPr>
          <w:rFonts w:eastAsiaTheme="majorEastAsia" w:cs="Times New Roman"/>
          <w:sz w:val="22"/>
        </w:rPr>
        <w:t>0x03 – Limited service</w:t>
      </w:r>
    </w:p>
    <w:p w14:paraId="0759AF35" w14:textId="77777777" w:rsidR="00FC277F" w:rsidRPr="007F7AA4" w:rsidRDefault="00FC277F" w:rsidP="00FC277F">
      <w:pPr>
        <w:rPr>
          <w:rFonts w:eastAsiaTheme="majorEastAsia" w:cs="Times New Roman"/>
          <w:sz w:val="22"/>
        </w:rPr>
      </w:pPr>
      <w:r w:rsidRPr="007F7AA4">
        <w:rPr>
          <w:rFonts w:eastAsiaTheme="majorEastAsia" w:cs="Times New Roman"/>
          <w:sz w:val="22"/>
        </w:rPr>
        <w:t>0x04 – Full service</w:t>
      </w:r>
    </w:p>
    <w:p w14:paraId="16A32826" w14:textId="77777777" w:rsidR="00FC277F" w:rsidRPr="007F7AA4" w:rsidRDefault="00FC277F" w:rsidP="00FC277F">
      <w:pPr>
        <w:rPr>
          <w:rFonts w:eastAsiaTheme="majorEastAsia" w:cs="Times New Roman"/>
          <w:sz w:val="22"/>
        </w:rPr>
      </w:pPr>
      <w:r w:rsidRPr="007F7AA4">
        <w:rPr>
          <w:rFonts w:eastAsiaTheme="majorEastAsia" w:cs="Times New Roman"/>
          <w:sz w:val="22"/>
        </w:rPr>
        <w:t>对应于如下枚举字符串：</w:t>
      </w:r>
    </w:p>
    <w:p w14:paraId="0C47ED82" w14:textId="77777777" w:rsidR="00FC277F" w:rsidRPr="007F7AA4" w:rsidRDefault="00FC277F" w:rsidP="00FC277F">
      <w:pPr>
        <w:rPr>
          <w:rFonts w:eastAsiaTheme="majorEastAsia" w:cs="Times New Roman"/>
        </w:rPr>
      </w:pPr>
      <w:r w:rsidRPr="007F7AA4">
        <w:rPr>
          <w:rFonts w:eastAsiaTheme="majorEastAsia" w:cs="Times New Roman"/>
        </w:rPr>
        <w:t>WMS_TRANSPORT_NW_REG_STATUS_NO_SERVICE</w:t>
      </w:r>
    </w:p>
    <w:p w14:paraId="3E6F5471" w14:textId="77777777" w:rsidR="00FC277F" w:rsidRPr="007F7AA4" w:rsidRDefault="00FC277F" w:rsidP="00FC277F">
      <w:pPr>
        <w:rPr>
          <w:rFonts w:eastAsiaTheme="majorEastAsia" w:cs="Times New Roman"/>
        </w:rPr>
      </w:pPr>
      <w:r w:rsidRPr="007F7AA4">
        <w:rPr>
          <w:rFonts w:eastAsiaTheme="majorEastAsia" w:cs="Times New Roman"/>
        </w:rPr>
        <w:t>WMS_TRANSPORT_NW_REG_STATUS_IN_PROGRESS</w:t>
      </w:r>
    </w:p>
    <w:p w14:paraId="50074014" w14:textId="77777777" w:rsidR="00FC277F" w:rsidRPr="007F7AA4" w:rsidRDefault="00FC277F" w:rsidP="00FC277F">
      <w:pPr>
        <w:rPr>
          <w:rFonts w:eastAsiaTheme="majorEastAsia" w:cs="Times New Roman"/>
        </w:rPr>
      </w:pPr>
      <w:r w:rsidRPr="007F7AA4">
        <w:rPr>
          <w:rFonts w:eastAsiaTheme="majorEastAsia" w:cs="Times New Roman"/>
        </w:rPr>
        <w:t>WMS_TRANSPORT_NW_REG_STATUS_IN_FAILED</w:t>
      </w:r>
    </w:p>
    <w:p w14:paraId="41320E9D" w14:textId="77777777" w:rsidR="00FC277F" w:rsidRPr="007F7AA4" w:rsidRDefault="00FC277F" w:rsidP="00FC277F">
      <w:pPr>
        <w:rPr>
          <w:rFonts w:eastAsiaTheme="majorEastAsia" w:cs="Times New Roman"/>
        </w:rPr>
      </w:pPr>
      <w:r w:rsidRPr="007F7AA4">
        <w:rPr>
          <w:rFonts w:eastAsiaTheme="majorEastAsia" w:cs="Times New Roman"/>
        </w:rPr>
        <w:t>WMS_TRANSPORT_NW_REG_STATUS_IN_LIMITED_SERVICE</w:t>
      </w:r>
    </w:p>
    <w:p w14:paraId="38678496" w14:textId="77777777" w:rsidR="00FC277F" w:rsidRPr="007F7AA4" w:rsidRDefault="00FC277F" w:rsidP="00FC277F">
      <w:pPr>
        <w:rPr>
          <w:rFonts w:eastAsiaTheme="majorEastAsia" w:cs="Times New Roman"/>
        </w:rPr>
      </w:pPr>
      <w:r w:rsidRPr="007F7AA4">
        <w:rPr>
          <w:rFonts w:eastAsiaTheme="majorEastAsia" w:cs="Times New Roman"/>
        </w:rPr>
        <w:t>WMS_TRANSPORT_NW_REG_STATUS_FULL_SERVICE</w:t>
      </w:r>
    </w:p>
    <w:p w14:paraId="76564961" w14:textId="77777777" w:rsidR="00FC277F" w:rsidRPr="007F7AA4" w:rsidRDefault="00FC277F" w:rsidP="00FC277F">
      <w:pPr>
        <w:rPr>
          <w:rFonts w:eastAsiaTheme="majorEastAsia" w:cs="Times New Roman"/>
          <w:b/>
        </w:rPr>
      </w:pPr>
      <w:r w:rsidRPr="007F7AA4">
        <w:rPr>
          <w:rFonts w:eastAsiaTheme="majorEastAsia" w:cs="Times New Roman"/>
          <w:b/>
        </w:rPr>
        <w:t>Example</w:t>
      </w:r>
    </w:p>
    <w:tbl>
      <w:tblPr>
        <w:tblStyle w:val="a7"/>
        <w:tblW w:w="0" w:type="auto"/>
        <w:tblLook w:val="04A0" w:firstRow="1" w:lastRow="0" w:firstColumn="1" w:lastColumn="0" w:noHBand="0" w:noVBand="1"/>
      </w:tblPr>
      <w:tblGrid>
        <w:gridCol w:w="8522"/>
      </w:tblGrid>
      <w:tr w:rsidR="00FC277F" w:rsidRPr="007F7AA4" w14:paraId="348A9326" w14:textId="77777777" w:rsidTr="00926560">
        <w:tc>
          <w:tcPr>
            <w:tcW w:w="8522" w:type="dxa"/>
          </w:tcPr>
          <w:p w14:paraId="6749F4BD" w14:textId="77777777" w:rsidR="00FC277F" w:rsidRPr="007F7AA4" w:rsidRDefault="00FC277F" w:rsidP="00926560">
            <w:pPr>
              <w:widowControl/>
              <w:kinsoku/>
              <w:adjustRightInd/>
              <w:rPr>
                <w:rFonts w:eastAsiaTheme="majorEastAsia" w:cs="Times New Roman"/>
                <w:sz w:val="22"/>
                <w:szCs w:val="24"/>
              </w:rPr>
            </w:pPr>
            <w:r w:rsidRPr="007F7AA4">
              <w:rPr>
                <w:rFonts w:eastAsiaTheme="majorEastAsia" w:cs="Times New Roman"/>
                <w:sz w:val="22"/>
                <w:szCs w:val="24"/>
              </w:rPr>
              <w:t>06:29:41.662 [0x1544] MCS QCSI Payload Packet</w:t>
            </w:r>
          </w:p>
          <w:p w14:paraId="1B3EE315" w14:textId="77777777" w:rsidR="00FC277F" w:rsidRPr="007F7AA4" w:rsidRDefault="00FC277F" w:rsidP="00926560">
            <w:pPr>
              <w:widowControl/>
              <w:kinsoku/>
              <w:adjustRightInd/>
              <w:rPr>
                <w:rFonts w:eastAsiaTheme="majorEastAsia" w:cs="Times New Roman"/>
                <w:sz w:val="22"/>
                <w:szCs w:val="24"/>
              </w:rPr>
            </w:pPr>
            <w:r w:rsidRPr="007F7AA4">
              <w:rPr>
                <w:rFonts w:eastAsiaTheme="majorEastAsia" w:cs="Times New Roman"/>
                <w:sz w:val="22"/>
                <w:szCs w:val="24"/>
              </w:rPr>
              <w:t>packetVersion = 2</w:t>
            </w:r>
          </w:p>
          <w:p w14:paraId="569A7019" w14:textId="77777777" w:rsidR="00FC277F" w:rsidRPr="007F7AA4" w:rsidRDefault="00FC277F" w:rsidP="00926560">
            <w:pPr>
              <w:widowControl/>
              <w:kinsoku/>
              <w:adjustRightInd/>
              <w:rPr>
                <w:rFonts w:eastAsiaTheme="majorEastAsia" w:cs="Times New Roman"/>
                <w:sz w:val="22"/>
                <w:szCs w:val="24"/>
              </w:rPr>
            </w:pPr>
            <w:r w:rsidRPr="007F7AA4">
              <w:rPr>
                <w:rFonts w:eastAsiaTheme="majorEastAsia" w:cs="Times New Roman"/>
                <w:sz w:val="22"/>
                <w:szCs w:val="24"/>
              </w:rPr>
              <w:t>MsgType = Indication</w:t>
            </w:r>
          </w:p>
          <w:p w14:paraId="7DCB5641" w14:textId="77777777" w:rsidR="00FC277F" w:rsidRPr="007F7AA4" w:rsidRDefault="00FC277F" w:rsidP="00926560">
            <w:pPr>
              <w:widowControl/>
              <w:kinsoku/>
              <w:adjustRightInd/>
              <w:rPr>
                <w:rFonts w:eastAsiaTheme="majorEastAsia" w:cs="Times New Roman"/>
                <w:sz w:val="22"/>
                <w:szCs w:val="24"/>
              </w:rPr>
            </w:pPr>
            <w:r w:rsidRPr="007F7AA4">
              <w:rPr>
                <w:rFonts w:eastAsiaTheme="majorEastAsia" w:cs="Times New Roman"/>
                <w:sz w:val="22"/>
                <w:szCs w:val="24"/>
              </w:rPr>
              <w:t>Counter = 10</w:t>
            </w:r>
          </w:p>
          <w:p w14:paraId="7CB90062" w14:textId="77777777" w:rsidR="00FC277F" w:rsidRPr="007F7AA4" w:rsidRDefault="00FC277F" w:rsidP="00926560">
            <w:pPr>
              <w:widowControl/>
              <w:kinsoku/>
              <w:adjustRightInd/>
              <w:rPr>
                <w:rFonts w:eastAsiaTheme="majorEastAsia" w:cs="Times New Roman"/>
                <w:b/>
                <w:i/>
                <w:sz w:val="22"/>
                <w:szCs w:val="24"/>
              </w:rPr>
            </w:pPr>
            <w:r w:rsidRPr="007F7AA4">
              <w:rPr>
                <w:rFonts w:eastAsiaTheme="majorEastAsia" w:cs="Times New Roman"/>
                <w:b/>
                <w:i/>
                <w:sz w:val="22"/>
                <w:szCs w:val="24"/>
              </w:rPr>
              <w:t>ServiceId = 5</w:t>
            </w:r>
          </w:p>
          <w:p w14:paraId="6050AAB5" w14:textId="77777777" w:rsidR="00FC277F" w:rsidRPr="007F7AA4" w:rsidRDefault="00FC277F" w:rsidP="00926560">
            <w:pPr>
              <w:widowControl/>
              <w:kinsoku/>
              <w:adjustRightInd/>
              <w:rPr>
                <w:rFonts w:eastAsiaTheme="majorEastAsia" w:cs="Times New Roman"/>
                <w:sz w:val="22"/>
                <w:szCs w:val="24"/>
              </w:rPr>
            </w:pPr>
            <w:r w:rsidRPr="007F7AA4">
              <w:rPr>
                <w:rFonts w:eastAsiaTheme="majorEastAsia" w:cs="Times New Roman"/>
                <w:sz w:val="22"/>
                <w:szCs w:val="24"/>
              </w:rPr>
              <w:t>MajorRev = 1</w:t>
            </w:r>
          </w:p>
          <w:p w14:paraId="11B1CC61" w14:textId="77777777" w:rsidR="00FC277F" w:rsidRPr="007F7AA4" w:rsidRDefault="00FC277F" w:rsidP="00926560">
            <w:pPr>
              <w:widowControl/>
              <w:kinsoku/>
              <w:adjustRightInd/>
              <w:rPr>
                <w:rFonts w:eastAsiaTheme="majorEastAsia" w:cs="Times New Roman"/>
                <w:sz w:val="22"/>
                <w:szCs w:val="24"/>
              </w:rPr>
            </w:pPr>
            <w:r w:rsidRPr="007F7AA4">
              <w:rPr>
                <w:rFonts w:eastAsiaTheme="majorEastAsia" w:cs="Times New Roman"/>
                <w:sz w:val="22"/>
                <w:szCs w:val="24"/>
              </w:rPr>
              <w:t>MinorRev = 36</w:t>
            </w:r>
          </w:p>
          <w:p w14:paraId="6CFA6AEB" w14:textId="77777777" w:rsidR="00FC277F" w:rsidRPr="007F7AA4" w:rsidRDefault="00FC277F" w:rsidP="00926560">
            <w:pPr>
              <w:widowControl/>
              <w:kinsoku/>
              <w:adjustRightInd/>
              <w:rPr>
                <w:rFonts w:eastAsiaTheme="majorEastAsia" w:cs="Times New Roman"/>
                <w:sz w:val="22"/>
                <w:szCs w:val="24"/>
              </w:rPr>
            </w:pPr>
            <w:r w:rsidRPr="007F7AA4">
              <w:rPr>
                <w:rFonts w:eastAsiaTheme="majorEastAsia" w:cs="Times New Roman"/>
                <w:sz w:val="22"/>
                <w:szCs w:val="24"/>
              </w:rPr>
              <w:t>ConHandle = 0x0000005C</w:t>
            </w:r>
          </w:p>
          <w:p w14:paraId="5DE4B6BA" w14:textId="77777777" w:rsidR="00FC277F" w:rsidRPr="007F7AA4" w:rsidRDefault="00FC277F" w:rsidP="00926560">
            <w:pPr>
              <w:widowControl/>
              <w:kinsoku/>
              <w:adjustRightInd/>
              <w:rPr>
                <w:rFonts w:eastAsiaTheme="majorEastAsia" w:cs="Times New Roman"/>
                <w:b/>
                <w:i/>
                <w:sz w:val="22"/>
                <w:szCs w:val="24"/>
              </w:rPr>
            </w:pPr>
            <w:r w:rsidRPr="007F7AA4">
              <w:rPr>
                <w:rFonts w:eastAsiaTheme="majorEastAsia" w:cs="Times New Roman"/>
                <w:b/>
                <w:i/>
                <w:sz w:val="22"/>
                <w:szCs w:val="24"/>
              </w:rPr>
              <w:t>MsgId = 0x0000004B</w:t>
            </w:r>
          </w:p>
          <w:p w14:paraId="2A42D311" w14:textId="77777777" w:rsidR="00FC277F" w:rsidRPr="007F7AA4" w:rsidRDefault="00FC277F" w:rsidP="00926560">
            <w:pPr>
              <w:widowControl/>
              <w:kinsoku/>
              <w:adjustRightInd/>
              <w:rPr>
                <w:rFonts w:eastAsiaTheme="majorEastAsia" w:cs="Times New Roman"/>
                <w:sz w:val="22"/>
                <w:szCs w:val="24"/>
              </w:rPr>
            </w:pPr>
            <w:r w:rsidRPr="007F7AA4">
              <w:rPr>
                <w:rFonts w:eastAsiaTheme="majorEastAsia" w:cs="Times New Roman"/>
                <w:sz w:val="22"/>
                <w:szCs w:val="24"/>
              </w:rPr>
              <w:t>QmiLength = 4</w:t>
            </w:r>
          </w:p>
          <w:p w14:paraId="60A7F051" w14:textId="77777777" w:rsidR="00FC277F" w:rsidRPr="007F7AA4" w:rsidRDefault="00FC277F" w:rsidP="00926560">
            <w:pPr>
              <w:widowControl/>
              <w:kinsoku/>
              <w:adjustRightInd/>
              <w:rPr>
                <w:rFonts w:eastAsiaTheme="majorEastAsia" w:cs="Times New Roman"/>
                <w:sz w:val="22"/>
                <w:szCs w:val="24"/>
              </w:rPr>
            </w:pPr>
            <w:r w:rsidRPr="007F7AA4">
              <w:rPr>
                <w:rFonts w:eastAsiaTheme="majorEastAsia" w:cs="Times New Roman"/>
                <w:sz w:val="22"/>
                <w:szCs w:val="24"/>
              </w:rPr>
              <w:t>Service_WMS {</w:t>
            </w:r>
          </w:p>
          <w:p w14:paraId="25BB35A9" w14:textId="77777777" w:rsidR="00FC277F" w:rsidRPr="007F7AA4" w:rsidRDefault="00FC277F" w:rsidP="00926560">
            <w:pPr>
              <w:widowControl/>
              <w:kinsoku/>
              <w:adjustRightInd/>
              <w:rPr>
                <w:rFonts w:eastAsiaTheme="majorEastAsia" w:cs="Times New Roman"/>
                <w:sz w:val="22"/>
                <w:szCs w:val="24"/>
              </w:rPr>
            </w:pPr>
            <w:r w:rsidRPr="007F7AA4">
              <w:rPr>
                <w:rFonts w:eastAsiaTheme="majorEastAsia" w:cs="Times New Roman"/>
                <w:sz w:val="22"/>
                <w:szCs w:val="24"/>
              </w:rPr>
              <w:lastRenderedPageBreak/>
              <w:t>ServiceWMSV1 {</w:t>
            </w:r>
          </w:p>
          <w:p w14:paraId="1A064CE5" w14:textId="77777777" w:rsidR="00FC277F" w:rsidRPr="007F7AA4" w:rsidRDefault="00FC277F" w:rsidP="00926560">
            <w:pPr>
              <w:widowControl/>
              <w:kinsoku/>
              <w:adjustRightInd/>
              <w:rPr>
                <w:rFonts w:eastAsiaTheme="majorEastAsia" w:cs="Times New Roman"/>
                <w:sz w:val="22"/>
                <w:szCs w:val="24"/>
              </w:rPr>
            </w:pPr>
            <w:r w:rsidRPr="007F7AA4">
              <w:rPr>
                <w:rFonts w:eastAsiaTheme="majorEastAsia" w:cs="Times New Roman"/>
                <w:sz w:val="22"/>
                <w:szCs w:val="24"/>
              </w:rPr>
              <w:t>wms_transport_nw_reg_info {</w:t>
            </w:r>
          </w:p>
          <w:p w14:paraId="7EC09F04" w14:textId="77777777" w:rsidR="00FC277F" w:rsidRPr="007F7AA4" w:rsidRDefault="00FC277F" w:rsidP="00926560">
            <w:pPr>
              <w:widowControl/>
              <w:kinsoku/>
              <w:adjustRightInd/>
              <w:rPr>
                <w:rFonts w:eastAsiaTheme="majorEastAsia" w:cs="Times New Roman"/>
                <w:sz w:val="22"/>
                <w:szCs w:val="24"/>
              </w:rPr>
            </w:pPr>
            <w:r w:rsidRPr="007F7AA4">
              <w:rPr>
                <w:rFonts w:eastAsiaTheme="majorEastAsia" w:cs="Times New Roman"/>
                <w:sz w:val="22"/>
                <w:szCs w:val="24"/>
              </w:rPr>
              <w:t>wms_transport_nw_reg_info_indTlvs[0] {</w:t>
            </w:r>
          </w:p>
          <w:p w14:paraId="3EA154A3" w14:textId="77777777" w:rsidR="00FC277F" w:rsidRPr="007F7AA4" w:rsidRDefault="00FC277F" w:rsidP="00926560">
            <w:pPr>
              <w:widowControl/>
              <w:kinsoku/>
              <w:adjustRightInd/>
              <w:rPr>
                <w:rFonts w:eastAsiaTheme="majorEastAsia" w:cs="Times New Roman"/>
                <w:sz w:val="22"/>
                <w:szCs w:val="24"/>
              </w:rPr>
            </w:pPr>
            <w:r w:rsidRPr="007F7AA4">
              <w:rPr>
                <w:rFonts w:eastAsiaTheme="majorEastAsia" w:cs="Times New Roman"/>
                <w:sz w:val="22"/>
                <w:szCs w:val="24"/>
              </w:rPr>
              <w:t>Type = 0x01</w:t>
            </w:r>
          </w:p>
          <w:p w14:paraId="4E38D88A" w14:textId="77777777" w:rsidR="00FC277F" w:rsidRPr="007F7AA4" w:rsidRDefault="00FC277F" w:rsidP="00926560">
            <w:pPr>
              <w:widowControl/>
              <w:kinsoku/>
              <w:adjustRightInd/>
              <w:rPr>
                <w:rFonts w:eastAsiaTheme="majorEastAsia" w:cs="Times New Roman"/>
                <w:sz w:val="22"/>
                <w:szCs w:val="24"/>
              </w:rPr>
            </w:pPr>
            <w:r w:rsidRPr="007F7AA4">
              <w:rPr>
                <w:rFonts w:eastAsiaTheme="majorEastAsia" w:cs="Times New Roman"/>
                <w:sz w:val="22"/>
                <w:szCs w:val="24"/>
              </w:rPr>
              <w:t>Length = 1</w:t>
            </w:r>
          </w:p>
          <w:p w14:paraId="75D8127A" w14:textId="77777777" w:rsidR="00FC277F" w:rsidRPr="007F7AA4" w:rsidRDefault="00FC277F" w:rsidP="00926560">
            <w:pPr>
              <w:widowControl/>
              <w:kinsoku/>
              <w:adjustRightInd/>
              <w:rPr>
                <w:rFonts w:eastAsiaTheme="majorEastAsia" w:cs="Times New Roman"/>
                <w:sz w:val="22"/>
                <w:szCs w:val="24"/>
              </w:rPr>
            </w:pPr>
            <w:r w:rsidRPr="007F7AA4">
              <w:rPr>
                <w:rFonts w:eastAsiaTheme="majorEastAsia" w:cs="Times New Roman"/>
                <w:sz w:val="22"/>
                <w:szCs w:val="24"/>
              </w:rPr>
              <w:t>transport_nw_reg_status {</w:t>
            </w:r>
          </w:p>
          <w:p w14:paraId="7D49C52F" w14:textId="77777777" w:rsidR="00FC277F" w:rsidRPr="007F7AA4" w:rsidRDefault="00FC277F" w:rsidP="00926560">
            <w:pPr>
              <w:widowControl/>
              <w:kinsoku/>
              <w:adjustRightInd/>
              <w:rPr>
                <w:rFonts w:eastAsiaTheme="majorEastAsia" w:cs="Times New Roman"/>
                <w:b/>
                <w:i/>
                <w:sz w:val="22"/>
                <w:szCs w:val="24"/>
              </w:rPr>
            </w:pPr>
            <w:r w:rsidRPr="007F7AA4">
              <w:rPr>
                <w:rFonts w:eastAsiaTheme="majorEastAsia" w:cs="Times New Roman"/>
                <w:b/>
                <w:i/>
                <w:sz w:val="22"/>
                <w:szCs w:val="24"/>
              </w:rPr>
              <w:t xml:space="preserve">transport_nw_reg_status = </w:t>
            </w:r>
            <w:r w:rsidRPr="007F7AA4">
              <w:rPr>
                <w:rFonts w:eastAsiaTheme="majorEastAsia" w:cs="Times New Roman"/>
                <w:b/>
                <w:i/>
                <w:color w:val="FF0000"/>
                <w:sz w:val="22"/>
                <w:szCs w:val="24"/>
              </w:rPr>
              <w:t>WMS_TRANSPORT_NW_REG_STATUS_NO_SERVICE</w:t>
            </w:r>
          </w:p>
          <w:p w14:paraId="121E8773" w14:textId="77777777" w:rsidR="00FC277F" w:rsidRPr="007F7AA4" w:rsidRDefault="00FC277F" w:rsidP="00926560">
            <w:pPr>
              <w:widowControl/>
              <w:kinsoku/>
              <w:adjustRightInd/>
              <w:rPr>
                <w:rFonts w:eastAsiaTheme="majorEastAsia" w:cs="Times New Roman"/>
                <w:sz w:val="22"/>
                <w:szCs w:val="24"/>
              </w:rPr>
            </w:pPr>
            <w:r w:rsidRPr="007F7AA4">
              <w:rPr>
                <w:rFonts w:eastAsiaTheme="majorEastAsia" w:cs="Times New Roman"/>
                <w:sz w:val="22"/>
                <w:szCs w:val="24"/>
              </w:rPr>
              <w:t>}</w:t>
            </w:r>
          </w:p>
          <w:p w14:paraId="383F057E" w14:textId="77777777" w:rsidR="00FC277F" w:rsidRPr="007F7AA4" w:rsidRDefault="00FC277F" w:rsidP="00926560">
            <w:pPr>
              <w:widowControl/>
              <w:kinsoku/>
              <w:adjustRightInd/>
              <w:rPr>
                <w:rFonts w:eastAsiaTheme="majorEastAsia" w:cs="Times New Roman"/>
                <w:sz w:val="22"/>
                <w:szCs w:val="24"/>
              </w:rPr>
            </w:pPr>
            <w:r w:rsidRPr="007F7AA4">
              <w:rPr>
                <w:rFonts w:eastAsiaTheme="majorEastAsia" w:cs="Times New Roman"/>
                <w:sz w:val="22"/>
                <w:szCs w:val="24"/>
              </w:rPr>
              <w:t>}</w:t>
            </w:r>
          </w:p>
          <w:p w14:paraId="64C28DE2" w14:textId="77777777" w:rsidR="00FC277F" w:rsidRPr="007F7AA4" w:rsidRDefault="00FC277F" w:rsidP="00926560">
            <w:pPr>
              <w:widowControl/>
              <w:kinsoku/>
              <w:adjustRightInd/>
              <w:rPr>
                <w:rFonts w:eastAsiaTheme="majorEastAsia" w:cs="Times New Roman"/>
                <w:sz w:val="22"/>
                <w:szCs w:val="24"/>
              </w:rPr>
            </w:pPr>
            <w:r w:rsidRPr="007F7AA4">
              <w:rPr>
                <w:rFonts w:eastAsiaTheme="majorEastAsia" w:cs="Times New Roman"/>
                <w:sz w:val="22"/>
                <w:szCs w:val="24"/>
              </w:rPr>
              <w:t>}</w:t>
            </w:r>
          </w:p>
          <w:p w14:paraId="16CA1283" w14:textId="77777777" w:rsidR="00FC277F" w:rsidRPr="007F7AA4" w:rsidRDefault="00FC277F" w:rsidP="00926560">
            <w:pPr>
              <w:widowControl/>
              <w:kinsoku/>
              <w:adjustRightInd/>
              <w:rPr>
                <w:rFonts w:eastAsiaTheme="majorEastAsia" w:cs="Times New Roman"/>
                <w:sz w:val="22"/>
                <w:szCs w:val="24"/>
              </w:rPr>
            </w:pPr>
            <w:r w:rsidRPr="007F7AA4">
              <w:rPr>
                <w:rFonts w:eastAsiaTheme="majorEastAsia" w:cs="Times New Roman"/>
                <w:sz w:val="22"/>
                <w:szCs w:val="24"/>
              </w:rPr>
              <w:t>}</w:t>
            </w:r>
          </w:p>
          <w:p w14:paraId="6134E548" w14:textId="77777777" w:rsidR="00FC277F" w:rsidRPr="007F7AA4" w:rsidRDefault="00FC277F" w:rsidP="00926560">
            <w:pPr>
              <w:rPr>
                <w:rFonts w:eastAsiaTheme="majorEastAsia" w:cs="Times New Roman"/>
                <w:sz w:val="22"/>
              </w:rPr>
            </w:pPr>
            <w:r w:rsidRPr="007F7AA4">
              <w:rPr>
                <w:rFonts w:eastAsiaTheme="majorEastAsia" w:cs="Times New Roman"/>
                <w:sz w:val="22"/>
                <w:szCs w:val="24"/>
              </w:rPr>
              <w:t>}</w:t>
            </w:r>
          </w:p>
          <w:p w14:paraId="454CF61D" w14:textId="77777777" w:rsidR="00FC277F" w:rsidRPr="007F7AA4" w:rsidRDefault="00FC277F" w:rsidP="00926560">
            <w:pPr>
              <w:rPr>
                <w:rFonts w:eastAsiaTheme="majorEastAsia" w:cs="Times New Roman"/>
                <w:sz w:val="22"/>
              </w:rPr>
            </w:pPr>
          </w:p>
        </w:tc>
      </w:tr>
    </w:tbl>
    <w:p w14:paraId="433BDFC3" w14:textId="77777777" w:rsidR="00FC277F" w:rsidRPr="007F7AA4" w:rsidRDefault="00FC277F" w:rsidP="00FC277F">
      <w:pPr>
        <w:pStyle w:val="4"/>
        <w:spacing w:before="156" w:after="156"/>
        <w:rPr>
          <w:rFonts w:cs="Times New Roman"/>
        </w:rPr>
      </w:pPr>
      <w:r w:rsidRPr="007F7AA4">
        <w:rPr>
          <w:rFonts w:cs="Times New Roman"/>
        </w:rPr>
        <w:lastRenderedPageBreak/>
        <w:t>QMI_NAS_SYS_INFO_IND</w:t>
      </w:r>
    </w:p>
    <w:p w14:paraId="6B041633" w14:textId="77777777" w:rsidR="00FC277F" w:rsidRPr="007F7AA4" w:rsidRDefault="00FC277F" w:rsidP="00FC277F">
      <w:pPr>
        <w:rPr>
          <w:rFonts w:eastAsiaTheme="majorEastAsia" w:cs="Times New Roman"/>
        </w:rPr>
      </w:pPr>
      <w:r w:rsidRPr="007F7AA4">
        <w:rPr>
          <w:rFonts w:eastAsiaTheme="majorEastAsia" w:cs="Times New Roman"/>
        </w:rPr>
        <w:t>网络注册状态上报。</w:t>
      </w:r>
    </w:p>
    <w:p w14:paraId="16D4A4FB" w14:textId="77777777" w:rsidR="00FC277F" w:rsidRPr="007F7AA4" w:rsidRDefault="00FC277F" w:rsidP="00FC277F">
      <w:pPr>
        <w:rPr>
          <w:rFonts w:eastAsiaTheme="majorEastAsia" w:cs="Times New Roman"/>
        </w:rPr>
      </w:pPr>
      <w:r w:rsidRPr="007F7AA4">
        <w:rPr>
          <w:rFonts w:eastAsiaTheme="majorEastAsia" w:cs="Times New Roman"/>
        </w:rPr>
        <w:t>特征：</w:t>
      </w:r>
    </w:p>
    <w:p w14:paraId="76C9EDCC" w14:textId="77777777" w:rsidR="00FC277F" w:rsidRPr="007F7AA4" w:rsidRDefault="00FC277F" w:rsidP="00FC277F">
      <w:pPr>
        <w:pStyle w:val="af2"/>
        <w:spacing w:before="0" w:beforeAutospacing="0" w:after="0" w:afterAutospacing="0"/>
        <w:rPr>
          <w:rFonts w:ascii="Times New Roman" w:eastAsiaTheme="majorEastAsia" w:hAnsi="Times New Roman" w:cs="Times New Roman"/>
        </w:rPr>
      </w:pPr>
      <w:r w:rsidRPr="007F7AA4">
        <w:rPr>
          <w:rFonts w:ascii="Times New Roman" w:eastAsiaTheme="majorEastAsia" w:hAnsi="Times New Roman" w:cs="Times New Roman"/>
          <w:b/>
          <w:i/>
          <w:sz w:val="22"/>
        </w:rPr>
        <w:t>ServiceId = 3</w:t>
      </w:r>
      <w:r w:rsidRPr="007F7AA4">
        <w:rPr>
          <w:rFonts w:ascii="Times New Roman" w:eastAsiaTheme="majorEastAsia" w:hAnsi="Times New Roman" w:cs="Times New Roman"/>
          <w:b/>
          <w:i/>
          <w:sz w:val="22"/>
        </w:rPr>
        <w:t>，</w:t>
      </w:r>
      <w:r w:rsidRPr="007F7AA4">
        <w:rPr>
          <w:rFonts w:ascii="Times New Roman" w:eastAsiaTheme="majorEastAsia" w:hAnsi="Times New Roman" w:cs="Times New Roman"/>
          <w:b/>
          <w:i/>
          <w:sz w:val="22"/>
        </w:rPr>
        <w:t>MsgId = 0x0000004E</w:t>
      </w:r>
      <w:r w:rsidRPr="007F7AA4">
        <w:rPr>
          <w:rFonts w:ascii="Times New Roman" w:eastAsiaTheme="majorEastAsia" w:hAnsi="Times New Roman" w:cs="Times New Roman"/>
          <w:b/>
          <w:i/>
          <w:sz w:val="22"/>
        </w:rPr>
        <w:t>，</w:t>
      </w:r>
      <w:r w:rsidRPr="007F7AA4">
        <w:rPr>
          <w:rFonts w:ascii="Times New Roman" w:eastAsiaTheme="majorEastAsia" w:hAnsi="Times New Roman" w:cs="Times New Roman"/>
        </w:rPr>
        <w:t>搜索字符串：</w:t>
      </w:r>
      <w:r w:rsidRPr="007F7AA4">
        <w:rPr>
          <w:rFonts w:ascii="Times New Roman" w:eastAsiaTheme="majorEastAsia" w:hAnsi="Times New Roman" w:cs="Times New Roman"/>
          <w:sz w:val="22"/>
        </w:rPr>
        <w:t>nas_sys_info_ind</w:t>
      </w:r>
    </w:p>
    <w:p w14:paraId="3BB4A94A" w14:textId="77777777" w:rsidR="00FC277F" w:rsidRPr="007F7AA4" w:rsidRDefault="00FC277F" w:rsidP="006A1992">
      <w:pPr>
        <w:pStyle w:val="ac"/>
        <w:numPr>
          <w:ilvl w:val="0"/>
          <w:numId w:val="26"/>
        </w:numPr>
        <w:ind w:firstLineChars="0"/>
        <w:rPr>
          <w:rFonts w:eastAsiaTheme="majorEastAsia" w:cs="Times New Roman"/>
        </w:rPr>
      </w:pPr>
      <w:r w:rsidRPr="007F7AA4">
        <w:rPr>
          <w:rFonts w:eastAsiaTheme="majorEastAsia" w:cs="Times New Roman"/>
        </w:rPr>
        <w:t>参数释义</w:t>
      </w:r>
    </w:p>
    <w:p w14:paraId="1CCF513B" w14:textId="77777777" w:rsidR="00FC277F" w:rsidRPr="007F7AA4" w:rsidRDefault="00FC277F" w:rsidP="00FC277F">
      <w:pPr>
        <w:widowControl/>
        <w:kinsoku/>
        <w:adjustRightInd/>
        <w:rPr>
          <w:rFonts w:eastAsiaTheme="majorEastAsia" w:cs="Times New Roman"/>
          <w:b/>
          <w:sz w:val="24"/>
          <w:szCs w:val="24"/>
        </w:rPr>
      </w:pPr>
      <w:r w:rsidRPr="007F7AA4">
        <w:rPr>
          <w:rFonts w:eastAsiaTheme="majorEastAsia" w:cs="Times New Roman"/>
          <w:b/>
          <w:sz w:val="22"/>
        </w:rPr>
        <w:t>srv_status</w:t>
      </w:r>
    </w:p>
    <w:p w14:paraId="586BF3A3" w14:textId="77777777" w:rsidR="00FC277F" w:rsidRPr="007F7AA4" w:rsidRDefault="00FC277F" w:rsidP="006A1992">
      <w:pPr>
        <w:pStyle w:val="ac"/>
        <w:numPr>
          <w:ilvl w:val="0"/>
          <w:numId w:val="25"/>
        </w:numPr>
        <w:ind w:firstLineChars="0"/>
        <w:rPr>
          <w:rFonts w:eastAsiaTheme="majorEastAsia" w:cs="Times New Roman"/>
        </w:rPr>
      </w:pPr>
      <w:r w:rsidRPr="007F7AA4">
        <w:rPr>
          <w:rFonts w:eastAsiaTheme="majorEastAsia" w:cs="Times New Roman"/>
        </w:rPr>
        <w:t>0x00 – SYS_SRV_STATUS_NO_SRV – No service</w:t>
      </w:r>
    </w:p>
    <w:p w14:paraId="406E9EB0" w14:textId="77777777" w:rsidR="00FC277F" w:rsidRPr="007F7AA4" w:rsidRDefault="00FC277F" w:rsidP="006A1992">
      <w:pPr>
        <w:pStyle w:val="ac"/>
        <w:numPr>
          <w:ilvl w:val="0"/>
          <w:numId w:val="25"/>
        </w:numPr>
        <w:ind w:firstLineChars="0"/>
        <w:rPr>
          <w:rFonts w:eastAsiaTheme="majorEastAsia" w:cs="Times New Roman"/>
        </w:rPr>
      </w:pPr>
      <w:r w:rsidRPr="007F7AA4">
        <w:rPr>
          <w:rFonts w:eastAsiaTheme="majorEastAsia" w:cs="Times New Roman"/>
        </w:rPr>
        <w:t>0x01 – SYS_SRV_STATUS_LIMITED – Limited service</w:t>
      </w:r>
    </w:p>
    <w:p w14:paraId="6ECAA40B" w14:textId="77777777" w:rsidR="00FC277F" w:rsidRPr="007F7AA4" w:rsidRDefault="00FC277F" w:rsidP="006A1992">
      <w:pPr>
        <w:pStyle w:val="ac"/>
        <w:numPr>
          <w:ilvl w:val="0"/>
          <w:numId w:val="25"/>
        </w:numPr>
        <w:ind w:firstLineChars="0"/>
        <w:rPr>
          <w:rFonts w:eastAsiaTheme="majorEastAsia" w:cs="Times New Roman"/>
        </w:rPr>
      </w:pPr>
      <w:r w:rsidRPr="007F7AA4">
        <w:rPr>
          <w:rFonts w:eastAsiaTheme="majorEastAsia" w:cs="Times New Roman"/>
        </w:rPr>
        <w:t>0x02 – SYS_SRV_STATUS_SRV – Service</w:t>
      </w:r>
    </w:p>
    <w:p w14:paraId="6F043F97" w14:textId="77777777" w:rsidR="00FC277F" w:rsidRPr="007F7AA4" w:rsidRDefault="00FC277F" w:rsidP="006A1992">
      <w:pPr>
        <w:pStyle w:val="ac"/>
        <w:numPr>
          <w:ilvl w:val="0"/>
          <w:numId w:val="25"/>
        </w:numPr>
        <w:ind w:firstLineChars="0"/>
        <w:rPr>
          <w:rFonts w:eastAsiaTheme="majorEastAsia" w:cs="Times New Roman"/>
        </w:rPr>
      </w:pPr>
      <w:r w:rsidRPr="007F7AA4">
        <w:rPr>
          <w:rFonts w:eastAsiaTheme="majorEastAsia" w:cs="Times New Roman"/>
        </w:rPr>
        <w:t>0x03 – SYS_SRV_STATUS_LIMITED_REGIONAL – Limited regional service</w:t>
      </w:r>
    </w:p>
    <w:p w14:paraId="11087EF7" w14:textId="77777777" w:rsidR="00FC277F" w:rsidRPr="007F7AA4" w:rsidRDefault="00FC277F" w:rsidP="006A1992">
      <w:pPr>
        <w:pStyle w:val="ac"/>
        <w:numPr>
          <w:ilvl w:val="0"/>
          <w:numId w:val="25"/>
        </w:numPr>
        <w:ind w:firstLineChars="0"/>
        <w:rPr>
          <w:rFonts w:eastAsiaTheme="majorEastAsia" w:cs="Times New Roman"/>
        </w:rPr>
      </w:pPr>
      <w:r w:rsidRPr="007F7AA4">
        <w:rPr>
          <w:rFonts w:eastAsiaTheme="majorEastAsia" w:cs="Times New Roman"/>
        </w:rPr>
        <w:t>0x04 – SYS_SRV_STATUS_PWR_ SAVE – Power save</w:t>
      </w:r>
    </w:p>
    <w:p w14:paraId="0DFB8DFE" w14:textId="77777777" w:rsidR="00FC277F" w:rsidRPr="007F7AA4" w:rsidRDefault="00FC277F" w:rsidP="00FC277F">
      <w:pPr>
        <w:widowControl/>
        <w:kinsoku/>
        <w:adjustRightInd/>
        <w:rPr>
          <w:rFonts w:eastAsiaTheme="majorEastAsia" w:cs="Times New Roman"/>
          <w:b/>
          <w:sz w:val="24"/>
          <w:szCs w:val="24"/>
        </w:rPr>
      </w:pPr>
      <w:r w:rsidRPr="007F7AA4">
        <w:rPr>
          <w:rFonts w:eastAsiaTheme="majorEastAsia" w:cs="Times New Roman"/>
          <w:b/>
          <w:sz w:val="22"/>
        </w:rPr>
        <w:t>is_pref_data_path</w:t>
      </w:r>
    </w:p>
    <w:p w14:paraId="06830EF6" w14:textId="77777777" w:rsidR="00FC277F" w:rsidRPr="007F7AA4" w:rsidRDefault="00FC277F" w:rsidP="006A1992">
      <w:pPr>
        <w:pStyle w:val="ac"/>
        <w:numPr>
          <w:ilvl w:val="0"/>
          <w:numId w:val="25"/>
        </w:numPr>
        <w:ind w:firstLineChars="0"/>
        <w:rPr>
          <w:rFonts w:eastAsiaTheme="majorEastAsia" w:cs="Times New Roman"/>
        </w:rPr>
      </w:pPr>
      <w:r w:rsidRPr="007F7AA4">
        <w:rPr>
          <w:rFonts w:eastAsiaTheme="majorEastAsia" w:cs="Times New Roman"/>
        </w:rPr>
        <w:t>0x00 – Not preferred</w:t>
      </w:r>
    </w:p>
    <w:p w14:paraId="6CE1A3FE" w14:textId="77777777" w:rsidR="00FC277F" w:rsidRPr="007F7AA4" w:rsidRDefault="00FC277F" w:rsidP="006A1992">
      <w:pPr>
        <w:pStyle w:val="ac"/>
        <w:numPr>
          <w:ilvl w:val="0"/>
          <w:numId w:val="25"/>
        </w:numPr>
        <w:ind w:firstLineChars="0"/>
        <w:rPr>
          <w:rFonts w:eastAsiaTheme="majorEastAsia" w:cs="Times New Roman"/>
        </w:rPr>
      </w:pPr>
      <w:r w:rsidRPr="007F7AA4">
        <w:rPr>
          <w:rFonts w:eastAsiaTheme="majorEastAsia" w:cs="Times New Roman"/>
        </w:rPr>
        <w:t>0x01 – Preferred</w:t>
      </w:r>
    </w:p>
    <w:p w14:paraId="275D430F" w14:textId="77777777" w:rsidR="00FC277F" w:rsidRPr="007F7AA4" w:rsidRDefault="00FC277F" w:rsidP="00FC277F">
      <w:pPr>
        <w:widowControl/>
        <w:kinsoku/>
        <w:adjustRightInd/>
        <w:rPr>
          <w:rFonts w:eastAsiaTheme="majorEastAsia" w:cs="Times New Roman"/>
          <w:b/>
          <w:sz w:val="22"/>
        </w:rPr>
      </w:pPr>
      <w:r w:rsidRPr="007F7AA4">
        <w:rPr>
          <w:rFonts w:eastAsiaTheme="majorEastAsia" w:cs="Times New Roman"/>
          <w:b/>
          <w:sz w:val="22"/>
        </w:rPr>
        <w:t>true_srv_status</w:t>
      </w:r>
    </w:p>
    <w:p w14:paraId="3FE24C9F" w14:textId="77777777" w:rsidR="00FC277F" w:rsidRPr="007F7AA4" w:rsidRDefault="00FC277F" w:rsidP="00FC277F">
      <w:pPr>
        <w:widowControl/>
        <w:kinsoku/>
        <w:adjustRightInd/>
        <w:rPr>
          <w:rFonts w:eastAsiaTheme="majorEastAsia" w:cs="Times New Roman"/>
          <w:sz w:val="22"/>
        </w:rPr>
      </w:pPr>
      <w:r w:rsidRPr="007F7AA4">
        <w:rPr>
          <w:rFonts w:eastAsiaTheme="majorEastAsia" w:cs="Times New Roman"/>
          <w:sz w:val="22"/>
        </w:rPr>
        <w:t>系统真实服务状态，不适用于</w:t>
      </w:r>
      <w:r w:rsidRPr="007F7AA4">
        <w:rPr>
          <w:rFonts w:eastAsiaTheme="majorEastAsia" w:cs="Times New Roman"/>
          <w:sz w:val="22"/>
        </w:rPr>
        <w:t>CDMA</w:t>
      </w:r>
    </w:p>
    <w:p w14:paraId="67A2561D" w14:textId="77777777" w:rsidR="00FC277F" w:rsidRPr="007F7AA4" w:rsidRDefault="00FC277F" w:rsidP="006A1992">
      <w:pPr>
        <w:pStyle w:val="ac"/>
        <w:numPr>
          <w:ilvl w:val="0"/>
          <w:numId w:val="25"/>
        </w:numPr>
        <w:ind w:firstLineChars="0"/>
        <w:rPr>
          <w:rFonts w:eastAsiaTheme="majorEastAsia" w:cs="Times New Roman"/>
        </w:rPr>
      </w:pPr>
      <w:r w:rsidRPr="007F7AA4">
        <w:rPr>
          <w:rFonts w:eastAsiaTheme="majorEastAsia" w:cs="Times New Roman"/>
        </w:rPr>
        <w:t>0x00 – SYS_SRV_STATUS_NO_SRV – No service</w:t>
      </w:r>
    </w:p>
    <w:p w14:paraId="59CE7505" w14:textId="77777777" w:rsidR="00FC277F" w:rsidRPr="007F7AA4" w:rsidRDefault="00FC277F" w:rsidP="006A1992">
      <w:pPr>
        <w:pStyle w:val="ac"/>
        <w:numPr>
          <w:ilvl w:val="0"/>
          <w:numId w:val="25"/>
        </w:numPr>
        <w:ind w:firstLineChars="0"/>
        <w:rPr>
          <w:rFonts w:eastAsiaTheme="majorEastAsia" w:cs="Times New Roman"/>
        </w:rPr>
      </w:pPr>
      <w:r w:rsidRPr="007F7AA4">
        <w:rPr>
          <w:rFonts w:eastAsiaTheme="majorEastAsia" w:cs="Times New Roman"/>
        </w:rPr>
        <w:t>0x01 – SYS_SRV_STATUS_LIMITED – Limited service</w:t>
      </w:r>
    </w:p>
    <w:p w14:paraId="606C1C87" w14:textId="77777777" w:rsidR="00FC277F" w:rsidRPr="007F7AA4" w:rsidRDefault="00FC277F" w:rsidP="006A1992">
      <w:pPr>
        <w:pStyle w:val="ac"/>
        <w:numPr>
          <w:ilvl w:val="0"/>
          <w:numId w:val="25"/>
        </w:numPr>
        <w:ind w:firstLineChars="0"/>
        <w:rPr>
          <w:rFonts w:eastAsiaTheme="majorEastAsia" w:cs="Times New Roman"/>
        </w:rPr>
      </w:pPr>
      <w:r w:rsidRPr="007F7AA4">
        <w:rPr>
          <w:rFonts w:eastAsiaTheme="majorEastAsia" w:cs="Times New Roman"/>
        </w:rPr>
        <w:t>0x02 – SYS_SRV_STATUS_SRV – Service</w:t>
      </w:r>
    </w:p>
    <w:p w14:paraId="2E8F4D79" w14:textId="77777777" w:rsidR="00FC277F" w:rsidRPr="007F7AA4" w:rsidRDefault="00FC277F" w:rsidP="006A1992">
      <w:pPr>
        <w:pStyle w:val="ac"/>
        <w:numPr>
          <w:ilvl w:val="0"/>
          <w:numId w:val="25"/>
        </w:numPr>
        <w:ind w:firstLineChars="0"/>
        <w:rPr>
          <w:rFonts w:eastAsiaTheme="majorEastAsia" w:cs="Times New Roman"/>
        </w:rPr>
      </w:pPr>
      <w:r w:rsidRPr="007F7AA4">
        <w:rPr>
          <w:rFonts w:eastAsiaTheme="majorEastAsia" w:cs="Times New Roman"/>
        </w:rPr>
        <w:t>0x03 – SYS_SRV_STATUS_LIMITED_REGIONAL – Limited regional service</w:t>
      </w:r>
    </w:p>
    <w:p w14:paraId="4A9BDA0C" w14:textId="77777777" w:rsidR="00FC277F" w:rsidRPr="007F7AA4" w:rsidRDefault="00FC277F" w:rsidP="006A1992">
      <w:pPr>
        <w:pStyle w:val="ac"/>
        <w:numPr>
          <w:ilvl w:val="0"/>
          <w:numId w:val="25"/>
        </w:numPr>
        <w:ind w:firstLineChars="0"/>
        <w:rPr>
          <w:rFonts w:eastAsiaTheme="majorEastAsia" w:cs="Times New Roman"/>
        </w:rPr>
      </w:pPr>
      <w:r w:rsidRPr="007F7AA4">
        <w:rPr>
          <w:rFonts w:eastAsiaTheme="majorEastAsia" w:cs="Times New Roman"/>
        </w:rPr>
        <w:t>0x04 – SYS_SRV_STATUS_PWR_ SAVE – Power save</w:t>
      </w:r>
    </w:p>
    <w:p w14:paraId="5808D5F3" w14:textId="77777777" w:rsidR="00FC277F" w:rsidRPr="007F7AA4" w:rsidRDefault="00FC277F" w:rsidP="00FC277F">
      <w:pPr>
        <w:widowControl/>
        <w:kinsoku/>
        <w:adjustRightInd/>
        <w:rPr>
          <w:rFonts w:eastAsiaTheme="majorEastAsia" w:cs="Times New Roman"/>
          <w:b/>
          <w:sz w:val="22"/>
        </w:rPr>
      </w:pPr>
      <w:r w:rsidRPr="007F7AA4">
        <w:rPr>
          <w:rFonts w:eastAsiaTheme="majorEastAsia" w:cs="Times New Roman"/>
          <w:b/>
          <w:sz w:val="22"/>
        </w:rPr>
        <w:t>srv_domain</w:t>
      </w:r>
    </w:p>
    <w:p w14:paraId="6604B214" w14:textId="77777777" w:rsidR="00FC277F" w:rsidRPr="007F7AA4" w:rsidRDefault="00FC277F" w:rsidP="00FC277F">
      <w:pPr>
        <w:widowControl/>
        <w:kinsoku/>
        <w:adjustRightInd/>
        <w:rPr>
          <w:rFonts w:eastAsiaTheme="majorEastAsia" w:cs="Times New Roman"/>
          <w:sz w:val="22"/>
        </w:rPr>
      </w:pPr>
      <w:r w:rsidRPr="007F7AA4">
        <w:rPr>
          <w:rFonts w:eastAsiaTheme="majorEastAsia" w:cs="Times New Roman"/>
          <w:sz w:val="22"/>
        </w:rPr>
        <w:t>注册在系统上的服务域。</w:t>
      </w:r>
    </w:p>
    <w:p w14:paraId="5D308B32" w14:textId="77777777" w:rsidR="00FC277F" w:rsidRPr="007F7AA4" w:rsidRDefault="00FC277F" w:rsidP="006A1992">
      <w:pPr>
        <w:pStyle w:val="ac"/>
        <w:numPr>
          <w:ilvl w:val="0"/>
          <w:numId w:val="25"/>
        </w:numPr>
        <w:ind w:firstLineChars="0"/>
        <w:rPr>
          <w:rFonts w:eastAsiaTheme="majorEastAsia" w:cs="Times New Roman"/>
        </w:rPr>
      </w:pPr>
      <w:r w:rsidRPr="007F7AA4">
        <w:rPr>
          <w:rFonts w:eastAsiaTheme="majorEastAsia" w:cs="Times New Roman"/>
        </w:rPr>
        <w:t>0x00 – SYS_SRV_DOMAIN_NO_SRV – No service</w:t>
      </w:r>
    </w:p>
    <w:p w14:paraId="2A58E684" w14:textId="77777777" w:rsidR="00FC277F" w:rsidRPr="007F7AA4" w:rsidRDefault="00FC277F" w:rsidP="006A1992">
      <w:pPr>
        <w:pStyle w:val="ac"/>
        <w:numPr>
          <w:ilvl w:val="0"/>
          <w:numId w:val="25"/>
        </w:numPr>
        <w:ind w:firstLineChars="0"/>
        <w:rPr>
          <w:rFonts w:eastAsiaTheme="majorEastAsia" w:cs="Times New Roman"/>
        </w:rPr>
      </w:pPr>
      <w:r w:rsidRPr="007F7AA4">
        <w:rPr>
          <w:rFonts w:eastAsiaTheme="majorEastAsia" w:cs="Times New Roman"/>
        </w:rPr>
        <w:t>0x01 – SYS_SRV_DOMAIN_CS_ONLY – Circuit-switched only</w:t>
      </w:r>
    </w:p>
    <w:p w14:paraId="2F901844" w14:textId="77777777" w:rsidR="00FC277F" w:rsidRPr="007F7AA4" w:rsidRDefault="00FC277F" w:rsidP="006A1992">
      <w:pPr>
        <w:pStyle w:val="ac"/>
        <w:numPr>
          <w:ilvl w:val="0"/>
          <w:numId w:val="25"/>
        </w:numPr>
        <w:ind w:firstLineChars="0"/>
        <w:rPr>
          <w:rFonts w:eastAsiaTheme="majorEastAsia" w:cs="Times New Roman"/>
        </w:rPr>
      </w:pPr>
      <w:r w:rsidRPr="007F7AA4">
        <w:rPr>
          <w:rFonts w:eastAsiaTheme="majorEastAsia" w:cs="Times New Roman"/>
        </w:rPr>
        <w:t>0x02 – SYS_SRV_DOMAIN_PS_ONLY – Packet-switched only</w:t>
      </w:r>
    </w:p>
    <w:p w14:paraId="45FFB907" w14:textId="77777777" w:rsidR="00FC277F" w:rsidRPr="007F7AA4" w:rsidRDefault="00FC277F" w:rsidP="006A1992">
      <w:pPr>
        <w:pStyle w:val="ac"/>
        <w:numPr>
          <w:ilvl w:val="0"/>
          <w:numId w:val="25"/>
        </w:numPr>
        <w:ind w:firstLineChars="0"/>
        <w:rPr>
          <w:rFonts w:eastAsiaTheme="majorEastAsia" w:cs="Times New Roman"/>
          <w:color w:val="FF0000"/>
        </w:rPr>
      </w:pPr>
      <w:r w:rsidRPr="007F7AA4">
        <w:rPr>
          <w:rFonts w:eastAsiaTheme="majorEastAsia" w:cs="Times New Roman"/>
          <w:color w:val="FF0000"/>
        </w:rPr>
        <w:t>0x03 – SYS_SRV_DOMAIN_CS_PS – Circuit-switched and packet-switched</w:t>
      </w:r>
    </w:p>
    <w:p w14:paraId="7E6A1097" w14:textId="77777777" w:rsidR="00FC277F" w:rsidRPr="007F7AA4" w:rsidRDefault="00FC277F" w:rsidP="006A1992">
      <w:pPr>
        <w:pStyle w:val="ac"/>
        <w:numPr>
          <w:ilvl w:val="0"/>
          <w:numId w:val="25"/>
        </w:numPr>
        <w:ind w:firstLineChars="0"/>
        <w:rPr>
          <w:rFonts w:eastAsiaTheme="majorEastAsia" w:cs="Times New Roman"/>
        </w:rPr>
      </w:pPr>
      <w:r w:rsidRPr="007F7AA4">
        <w:rPr>
          <w:rFonts w:eastAsiaTheme="majorEastAsia" w:cs="Times New Roman"/>
        </w:rPr>
        <w:t>0x04 – SYS_SRV_DOMAIN_CAMPED – Camped</w:t>
      </w:r>
    </w:p>
    <w:p w14:paraId="460B62E5" w14:textId="77777777" w:rsidR="00FC277F" w:rsidRPr="007F7AA4" w:rsidRDefault="00FC277F" w:rsidP="00FC277F">
      <w:pPr>
        <w:widowControl/>
        <w:kinsoku/>
        <w:adjustRightInd/>
        <w:rPr>
          <w:rFonts w:eastAsiaTheme="majorEastAsia" w:cs="Times New Roman"/>
          <w:b/>
          <w:sz w:val="22"/>
        </w:rPr>
      </w:pPr>
      <w:r w:rsidRPr="007F7AA4">
        <w:rPr>
          <w:rFonts w:eastAsiaTheme="majorEastAsia" w:cs="Times New Roman"/>
          <w:b/>
          <w:sz w:val="22"/>
        </w:rPr>
        <w:t>srv_capability</w:t>
      </w:r>
    </w:p>
    <w:p w14:paraId="3DDDD6B7" w14:textId="77777777" w:rsidR="00FC277F" w:rsidRPr="007F7AA4" w:rsidRDefault="00FC277F" w:rsidP="00FC277F">
      <w:pPr>
        <w:rPr>
          <w:rFonts w:eastAsiaTheme="majorEastAsia" w:cs="Times New Roman"/>
        </w:rPr>
      </w:pPr>
      <w:r w:rsidRPr="007F7AA4">
        <w:rPr>
          <w:rFonts w:eastAsiaTheme="majorEastAsia" w:cs="Times New Roman"/>
        </w:rPr>
        <w:t>当前系统服务能力。</w:t>
      </w:r>
    </w:p>
    <w:p w14:paraId="0282F710" w14:textId="77777777" w:rsidR="00FC277F" w:rsidRPr="007F7AA4" w:rsidRDefault="00FC277F" w:rsidP="006A1992">
      <w:pPr>
        <w:pStyle w:val="ac"/>
        <w:numPr>
          <w:ilvl w:val="0"/>
          <w:numId w:val="25"/>
        </w:numPr>
        <w:ind w:firstLineChars="0"/>
        <w:rPr>
          <w:rFonts w:eastAsiaTheme="majorEastAsia" w:cs="Times New Roman"/>
        </w:rPr>
      </w:pPr>
      <w:r w:rsidRPr="007F7AA4">
        <w:rPr>
          <w:rFonts w:eastAsiaTheme="majorEastAsia" w:cs="Times New Roman"/>
        </w:rPr>
        <w:t>0x00 – SYS_SRV_DOMAIN_NO_SRV – No service</w:t>
      </w:r>
    </w:p>
    <w:p w14:paraId="754CC659" w14:textId="77777777" w:rsidR="00FC277F" w:rsidRPr="007F7AA4" w:rsidRDefault="00FC277F" w:rsidP="006A1992">
      <w:pPr>
        <w:pStyle w:val="ac"/>
        <w:numPr>
          <w:ilvl w:val="0"/>
          <w:numId w:val="25"/>
        </w:numPr>
        <w:ind w:firstLineChars="0"/>
        <w:rPr>
          <w:rFonts w:eastAsiaTheme="majorEastAsia" w:cs="Times New Roman"/>
        </w:rPr>
      </w:pPr>
      <w:r w:rsidRPr="007F7AA4">
        <w:rPr>
          <w:rFonts w:eastAsiaTheme="majorEastAsia" w:cs="Times New Roman"/>
        </w:rPr>
        <w:t>0x01 – SYS_SRV_DOMAIN_CS_ONLY – Circuit-switched only</w:t>
      </w:r>
    </w:p>
    <w:p w14:paraId="1D62449D" w14:textId="77777777" w:rsidR="00FC277F" w:rsidRPr="007F7AA4" w:rsidRDefault="00FC277F" w:rsidP="006A1992">
      <w:pPr>
        <w:pStyle w:val="ac"/>
        <w:numPr>
          <w:ilvl w:val="0"/>
          <w:numId w:val="25"/>
        </w:numPr>
        <w:ind w:firstLineChars="0"/>
        <w:rPr>
          <w:rFonts w:eastAsiaTheme="majorEastAsia" w:cs="Times New Roman"/>
        </w:rPr>
      </w:pPr>
      <w:r w:rsidRPr="007F7AA4">
        <w:rPr>
          <w:rFonts w:eastAsiaTheme="majorEastAsia" w:cs="Times New Roman"/>
        </w:rPr>
        <w:t>0x02 – SYS_SRV_DOMAIN_PS_ONLY – Packet-switched only</w:t>
      </w:r>
    </w:p>
    <w:p w14:paraId="5DEF0463" w14:textId="77777777" w:rsidR="00FC277F" w:rsidRPr="007F7AA4" w:rsidRDefault="00FC277F" w:rsidP="006A1992">
      <w:pPr>
        <w:pStyle w:val="ac"/>
        <w:numPr>
          <w:ilvl w:val="0"/>
          <w:numId w:val="25"/>
        </w:numPr>
        <w:ind w:firstLineChars="0"/>
        <w:rPr>
          <w:rFonts w:eastAsiaTheme="majorEastAsia" w:cs="Times New Roman"/>
        </w:rPr>
      </w:pPr>
      <w:r w:rsidRPr="007F7AA4">
        <w:rPr>
          <w:rFonts w:eastAsiaTheme="majorEastAsia" w:cs="Times New Roman"/>
        </w:rPr>
        <w:t>0x03 – SYS_SRV_DOMAIN_CS_PS – Circuit-switched and packet-switched</w:t>
      </w:r>
    </w:p>
    <w:p w14:paraId="35884380" w14:textId="77777777" w:rsidR="00FC277F" w:rsidRPr="007F7AA4" w:rsidRDefault="00FC277F" w:rsidP="006A1992">
      <w:pPr>
        <w:pStyle w:val="ac"/>
        <w:numPr>
          <w:ilvl w:val="0"/>
          <w:numId w:val="25"/>
        </w:numPr>
        <w:ind w:firstLineChars="0"/>
        <w:rPr>
          <w:rFonts w:eastAsiaTheme="majorEastAsia" w:cs="Times New Roman"/>
        </w:rPr>
      </w:pPr>
      <w:r w:rsidRPr="007F7AA4">
        <w:rPr>
          <w:rFonts w:eastAsiaTheme="majorEastAsia" w:cs="Times New Roman"/>
        </w:rPr>
        <w:t>0x04 – SYS_SRV_DOMAIN_CAMPED – Camped</w:t>
      </w:r>
    </w:p>
    <w:p w14:paraId="479250CE" w14:textId="77777777" w:rsidR="00FC277F" w:rsidRPr="007F7AA4" w:rsidRDefault="00FC277F" w:rsidP="00FC277F">
      <w:pPr>
        <w:widowControl/>
        <w:kinsoku/>
        <w:adjustRightInd/>
        <w:rPr>
          <w:rFonts w:eastAsiaTheme="majorEastAsia" w:cs="Times New Roman"/>
          <w:b/>
          <w:sz w:val="22"/>
        </w:rPr>
      </w:pPr>
      <w:r w:rsidRPr="007F7AA4">
        <w:rPr>
          <w:rFonts w:eastAsiaTheme="majorEastAsia" w:cs="Times New Roman"/>
          <w:b/>
          <w:sz w:val="22"/>
        </w:rPr>
        <w:t>roam_status</w:t>
      </w:r>
    </w:p>
    <w:p w14:paraId="5332B75E" w14:textId="77777777" w:rsidR="00FC277F" w:rsidRPr="007F7AA4" w:rsidRDefault="00FC277F" w:rsidP="00FC277F">
      <w:pPr>
        <w:rPr>
          <w:rFonts w:eastAsiaTheme="majorEastAsia" w:cs="Times New Roman"/>
        </w:rPr>
      </w:pPr>
      <w:r w:rsidRPr="007F7AA4">
        <w:rPr>
          <w:rFonts w:eastAsiaTheme="majorEastAsia" w:cs="Times New Roman"/>
        </w:rPr>
        <w:t>• 0x00 – SYS_ROAM_STATUS_OFF – Off</w:t>
      </w:r>
    </w:p>
    <w:p w14:paraId="5BB16464" w14:textId="77777777" w:rsidR="00FC277F" w:rsidRPr="007F7AA4" w:rsidRDefault="00FC277F" w:rsidP="00FC277F">
      <w:pPr>
        <w:rPr>
          <w:rFonts w:eastAsiaTheme="majorEastAsia" w:cs="Times New Roman"/>
        </w:rPr>
      </w:pPr>
      <w:r w:rsidRPr="007F7AA4">
        <w:rPr>
          <w:rFonts w:eastAsiaTheme="majorEastAsia" w:cs="Times New Roman"/>
        </w:rPr>
        <w:t>• 0x01 – SYS_ROAM_STATUS_ON – On</w:t>
      </w:r>
    </w:p>
    <w:p w14:paraId="3F6548F7" w14:textId="77777777" w:rsidR="00FC277F" w:rsidRPr="007F7AA4" w:rsidRDefault="00FC277F" w:rsidP="00FC277F">
      <w:pPr>
        <w:rPr>
          <w:rFonts w:eastAsiaTheme="majorEastAsia" w:cs="Times New Roman"/>
        </w:rPr>
      </w:pPr>
      <w:r w:rsidRPr="007F7AA4">
        <w:rPr>
          <w:rFonts w:eastAsiaTheme="majorEastAsia" w:cs="Times New Roman"/>
        </w:rPr>
        <w:t>• 0x02 – SYS_ROAM_STATUS_BLINK – Blinking</w:t>
      </w:r>
    </w:p>
    <w:p w14:paraId="2BACF024" w14:textId="77777777" w:rsidR="00FC277F" w:rsidRPr="007F7AA4" w:rsidRDefault="00FC277F" w:rsidP="00FC277F">
      <w:pPr>
        <w:rPr>
          <w:rFonts w:eastAsiaTheme="majorEastAsia" w:cs="Times New Roman"/>
        </w:rPr>
      </w:pPr>
      <w:r w:rsidRPr="007F7AA4">
        <w:rPr>
          <w:rFonts w:eastAsiaTheme="majorEastAsia" w:cs="Times New Roman"/>
        </w:rPr>
        <w:t>• 0x03 – SYS_ROAM_STATUS_OUT_OF_NEIGHBORHOOD – Out of the neighborhood</w:t>
      </w:r>
    </w:p>
    <w:p w14:paraId="248568B3" w14:textId="77777777" w:rsidR="00FC277F" w:rsidRPr="007F7AA4" w:rsidRDefault="00FC277F" w:rsidP="00FC277F">
      <w:pPr>
        <w:rPr>
          <w:rFonts w:eastAsiaTheme="majorEastAsia" w:cs="Times New Roman"/>
        </w:rPr>
      </w:pPr>
      <w:r w:rsidRPr="007F7AA4">
        <w:rPr>
          <w:rFonts w:eastAsiaTheme="majorEastAsia" w:cs="Times New Roman"/>
        </w:rPr>
        <w:t>• 0x04 – SYS_ROAM_STATUS_OUT_OF_BLDG – Out of the building</w:t>
      </w:r>
    </w:p>
    <w:p w14:paraId="2D0E69C7" w14:textId="77777777" w:rsidR="00FC277F" w:rsidRPr="007F7AA4" w:rsidRDefault="00FC277F" w:rsidP="00FC277F">
      <w:pPr>
        <w:rPr>
          <w:rFonts w:eastAsiaTheme="majorEastAsia" w:cs="Times New Roman"/>
        </w:rPr>
      </w:pPr>
      <w:r w:rsidRPr="007F7AA4">
        <w:rPr>
          <w:rFonts w:eastAsiaTheme="majorEastAsia" w:cs="Times New Roman"/>
        </w:rPr>
        <w:t>• 0x05 – SYS_ROAM_STATUS_PREF_SYS – Preferred system</w:t>
      </w:r>
    </w:p>
    <w:p w14:paraId="1CFCCD77" w14:textId="77777777" w:rsidR="00FC277F" w:rsidRPr="007F7AA4" w:rsidRDefault="00FC277F" w:rsidP="00FC277F">
      <w:pPr>
        <w:rPr>
          <w:rFonts w:eastAsiaTheme="majorEastAsia" w:cs="Times New Roman"/>
        </w:rPr>
      </w:pPr>
      <w:r w:rsidRPr="007F7AA4">
        <w:rPr>
          <w:rFonts w:eastAsiaTheme="majorEastAsia" w:cs="Times New Roman"/>
        </w:rPr>
        <w:t>• 0x06 – SYS_ROAM_STATUS_AVAIL_SYS – Available system</w:t>
      </w:r>
    </w:p>
    <w:p w14:paraId="2962FD5D" w14:textId="77777777" w:rsidR="00FC277F" w:rsidRPr="007F7AA4" w:rsidRDefault="00FC277F" w:rsidP="00FC277F">
      <w:pPr>
        <w:rPr>
          <w:rFonts w:eastAsiaTheme="majorEastAsia" w:cs="Times New Roman"/>
        </w:rPr>
      </w:pPr>
      <w:r w:rsidRPr="007F7AA4">
        <w:rPr>
          <w:rFonts w:eastAsiaTheme="majorEastAsia" w:cs="Times New Roman"/>
        </w:rPr>
        <w:t>• 0x07 – SYS_ROAM_STATUS_ALLIANCE_PARTNER – Alliance partner</w:t>
      </w:r>
    </w:p>
    <w:p w14:paraId="559E95ED" w14:textId="77777777" w:rsidR="00FC277F" w:rsidRPr="007F7AA4" w:rsidRDefault="00FC277F" w:rsidP="00FC277F">
      <w:pPr>
        <w:rPr>
          <w:rFonts w:eastAsiaTheme="majorEastAsia" w:cs="Times New Roman"/>
        </w:rPr>
      </w:pPr>
      <w:r w:rsidRPr="007F7AA4">
        <w:rPr>
          <w:rFonts w:eastAsiaTheme="majorEastAsia" w:cs="Times New Roman"/>
        </w:rPr>
        <w:t>• 0x08 – SYS_ROAM_STATUS_PREMIUM_PARTNER – Premium partner</w:t>
      </w:r>
    </w:p>
    <w:p w14:paraId="3FEA8754" w14:textId="77777777" w:rsidR="00FC277F" w:rsidRPr="007F7AA4" w:rsidRDefault="00FC277F" w:rsidP="00FC277F">
      <w:pPr>
        <w:rPr>
          <w:rFonts w:eastAsiaTheme="majorEastAsia" w:cs="Times New Roman"/>
        </w:rPr>
      </w:pPr>
      <w:r w:rsidRPr="007F7AA4">
        <w:rPr>
          <w:rFonts w:eastAsiaTheme="majorEastAsia" w:cs="Times New Roman"/>
        </w:rPr>
        <w:t>• 0x09 – SYS_ROAM_STATUS_FULL_SVC – Full service</w:t>
      </w:r>
    </w:p>
    <w:p w14:paraId="23568060" w14:textId="77777777" w:rsidR="00FC277F" w:rsidRPr="007F7AA4" w:rsidRDefault="00FC277F" w:rsidP="00FC277F">
      <w:pPr>
        <w:rPr>
          <w:rFonts w:eastAsiaTheme="majorEastAsia" w:cs="Times New Roman"/>
        </w:rPr>
      </w:pPr>
      <w:r w:rsidRPr="007F7AA4">
        <w:rPr>
          <w:rFonts w:eastAsiaTheme="majorEastAsia" w:cs="Times New Roman"/>
        </w:rPr>
        <w:t>• 0x0A – SYS_ROAM_STATUS_PARTIAL_SVC – Partial service</w:t>
      </w:r>
    </w:p>
    <w:p w14:paraId="4887BB11" w14:textId="77777777" w:rsidR="00FC277F" w:rsidRPr="007F7AA4" w:rsidRDefault="00FC277F" w:rsidP="00FC277F">
      <w:pPr>
        <w:rPr>
          <w:rFonts w:eastAsiaTheme="majorEastAsia" w:cs="Times New Roman"/>
        </w:rPr>
      </w:pPr>
      <w:r w:rsidRPr="007F7AA4">
        <w:rPr>
          <w:rFonts w:eastAsiaTheme="majorEastAsia" w:cs="Times New Roman"/>
        </w:rPr>
        <w:t>• 0x0B – SYS_ROAM_STATUS_BANNER_ON – Banner is on</w:t>
      </w:r>
    </w:p>
    <w:p w14:paraId="1A204D00" w14:textId="77777777" w:rsidR="00FC277F" w:rsidRPr="007F7AA4" w:rsidRDefault="00FC277F" w:rsidP="00FC277F">
      <w:pPr>
        <w:rPr>
          <w:rFonts w:eastAsiaTheme="majorEastAsia" w:cs="Times New Roman"/>
        </w:rPr>
      </w:pPr>
      <w:r w:rsidRPr="007F7AA4">
        <w:rPr>
          <w:rFonts w:eastAsiaTheme="majorEastAsia" w:cs="Times New Roman"/>
        </w:rPr>
        <w:t>• 0x0C – SYS_ROAM_STATUS_BANNER_OFF – Banner is off</w:t>
      </w:r>
    </w:p>
    <w:p w14:paraId="6436B9F6" w14:textId="77777777" w:rsidR="00FC277F" w:rsidRPr="007F7AA4" w:rsidRDefault="00FC277F" w:rsidP="006A1992">
      <w:pPr>
        <w:pStyle w:val="ac"/>
        <w:numPr>
          <w:ilvl w:val="0"/>
          <w:numId w:val="26"/>
        </w:numPr>
        <w:ind w:firstLineChars="0"/>
        <w:rPr>
          <w:rFonts w:eastAsiaTheme="majorEastAsia" w:cs="Times New Roman"/>
        </w:rPr>
      </w:pPr>
      <w:r w:rsidRPr="007F7AA4">
        <w:rPr>
          <w:rFonts w:eastAsiaTheme="majorEastAsia" w:cs="Times New Roman"/>
        </w:rPr>
        <w:t>Example</w:t>
      </w:r>
    </w:p>
    <w:tbl>
      <w:tblPr>
        <w:tblStyle w:val="a7"/>
        <w:tblW w:w="0" w:type="auto"/>
        <w:tblLook w:val="04A0" w:firstRow="1" w:lastRow="0" w:firstColumn="1" w:lastColumn="0" w:noHBand="0" w:noVBand="1"/>
      </w:tblPr>
      <w:tblGrid>
        <w:gridCol w:w="8522"/>
      </w:tblGrid>
      <w:tr w:rsidR="00FC277F" w:rsidRPr="007F7AA4" w14:paraId="6C8810F3" w14:textId="77777777" w:rsidTr="00926560">
        <w:tc>
          <w:tcPr>
            <w:tcW w:w="8522" w:type="dxa"/>
          </w:tcPr>
          <w:p w14:paraId="2288FEB7" w14:textId="77777777" w:rsidR="00FC277F" w:rsidRPr="007F7AA4" w:rsidRDefault="00FC277F" w:rsidP="00926560">
            <w:pPr>
              <w:pStyle w:val="af2"/>
              <w:spacing w:before="0" w:beforeAutospacing="0" w:after="0" w:afterAutospacing="0"/>
              <w:rPr>
                <w:rFonts w:ascii="Times New Roman" w:eastAsiaTheme="majorEastAsia" w:hAnsi="Times New Roman" w:cs="Times New Roman"/>
                <w:sz w:val="22"/>
              </w:rPr>
            </w:pPr>
            <w:r w:rsidRPr="007F7AA4">
              <w:rPr>
                <w:rFonts w:ascii="Times New Roman" w:eastAsiaTheme="majorEastAsia" w:hAnsi="Times New Roman" w:cs="Times New Roman"/>
                <w:sz w:val="22"/>
              </w:rPr>
              <w:t>09:26:40.463 [0x1544] MCS QCSI Payload Packet</w:t>
            </w:r>
          </w:p>
          <w:p w14:paraId="7CA07EFB" w14:textId="77777777" w:rsidR="00FC277F" w:rsidRPr="007F7AA4" w:rsidRDefault="00FC277F" w:rsidP="00926560">
            <w:pPr>
              <w:pStyle w:val="af2"/>
              <w:spacing w:before="0" w:beforeAutospacing="0" w:after="0" w:afterAutospacing="0"/>
              <w:rPr>
                <w:rFonts w:ascii="Times New Roman" w:eastAsiaTheme="majorEastAsia" w:hAnsi="Times New Roman" w:cs="Times New Roman"/>
                <w:sz w:val="22"/>
              </w:rPr>
            </w:pPr>
            <w:r w:rsidRPr="007F7AA4">
              <w:rPr>
                <w:rFonts w:ascii="Times New Roman" w:eastAsiaTheme="majorEastAsia" w:hAnsi="Times New Roman" w:cs="Times New Roman"/>
                <w:sz w:val="22"/>
              </w:rPr>
              <w:t>packetVersion = 2</w:t>
            </w:r>
          </w:p>
          <w:p w14:paraId="34344E7B" w14:textId="77777777" w:rsidR="00FC277F" w:rsidRPr="007F7AA4" w:rsidRDefault="00FC277F" w:rsidP="00926560">
            <w:pPr>
              <w:pStyle w:val="af2"/>
              <w:spacing w:before="0" w:beforeAutospacing="0" w:after="0" w:afterAutospacing="0"/>
              <w:rPr>
                <w:rFonts w:ascii="Times New Roman" w:eastAsiaTheme="majorEastAsia" w:hAnsi="Times New Roman" w:cs="Times New Roman"/>
                <w:sz w:val="22"/>
              </w:rPr>
            </w:pPr>
            <w:r w:rsidRPr="007F7AA4">
              <w:rPr>
                <w:rFonts w:ascii="Times New Roman" w:eastAsiaTheme="majorEastAsia" w:hAnsi="Times New Roman" w:cs="Times New Roman"/>
                <w:sz w:val="22"/>
              </w:rPr>
              <w:lastRenderedPageBreak/>
              <w:t>MsgType = Indication</w:t>
            </w:r>
          </w:p>
          <w:p w14:paraId="55B3A2B8" w14:textId="77777777" w:rsidR="00FC277F" w:rsidRPr="007F7AA4" w:rsidRDefault="00FC277F" w:rsidP="00926560">
            <w:pPr>
              <w:pStyle w:val="af2"/>
              <w:spacing w:before="0" w:beforeAutospacing="0" w:after="0" w:afterAutospacing="0"/>
              <w:rPr>
                <w:rFonts w:ascii="Times New Roman" w:eastAsiaTheme="majorEastAsia" w:hAnsi="Times New Roman" w:cs="Times New Roman"/>
                <w:sz w:val="22"/>
              </w:rPr>
            </w:pPr>
            <w:r w:rsidRPr="007F7AA4">
              <w:rPr>
                <w:rFonts w:ascii="Times New Roman" w:eastAsiaTheme="majorEastAsia" w:hAnsi="Times New Roman" w:cs="Times New Roman"/>
                <w:sz w:val="22"/>
              </w:rPr>
              <w:t>Counter = 1163</w:t>
            </w:r>
          </w:p>
          <w:p w14:paraId="6776451B" w14:textId="77777777" w:rsidR="00FC277F" w:rsidRPr="007F7AA4" w:rsidRDefault="00FC277F" w:rsidP="00926560">
            <w:pPr>
              <w:pStyle w:val="af2"/>
              <w:spacing w:before="0" w:beforeAutospacing="0" w:after="0" w:afterAutospacing="0"/>
              <w:rPr>
                <w:rFonts w:ascii="Times New Roman" w:eastAsiaTheme="majorEastAsia" w:hAnsi="Times New Roman" w:cs="Times New Roman"/>
                <w:b/>
                <w:i/>
                <w:sz w:val="22"/>
              </w:rPr>
            </w:pPr>
            <w:r w:rsidRPr="007F7AA4">
              <w:rPr>
                <w:rFonts w:ascii="Times New Roman" w:eastAsiaTheme="majorEastAsia" w:hAnsi="Times New Roman" w:cs="Times New Roman"/>
                <w:b/>
                <w:i/>
                <w:sz w:val="22"/>
              </w:rPr>
              <w:t>ServiceId = 3</w:t>
            </w:r>
          </w:p>
          <w:p w14:paraId="3F461BF6" w14:textId="77777777" w:rsidR="00FC277F" w:rsidRPr="007F7AA4" w:rsidRDefault="00FC277F" w:rsidP="00926560">
            <w:pPr>
              <w:pStyle w:val="af2"/>
              <w:spacing w:before="0" w:beforeAutospacing="0" w:after="0" w:afterAutospacing="0"/>
              <w:rPr>
                <w:rFonts w:ascii="Times New Roman" w:eastAsiaTheme="majorEastAsia" w:hAnsi="Times New Roman" w:cs="Times New Roman"/>
                <w:sz w:val="22"/>
              </w:rPr>
            </w:pPr>
            <w:r w:rsidRPr="007F7AA4">
              <w:rPr>
                <w:rFonts w:ascii="Times New Roman" w:eastAsiaTheme="majorEastAsia" w:hAnsi="Times New Roman" w:cs="Times New Roman"/>
                <w:sz w:val="22"/>
              </w:rPr>
              <w:t>MajorRev = 1</w:t>
            </w:r>
          </w:p>
          <w:p w14:paraId="7FAB8F92" w14:textId="77777777" w:rsidR="00FC277F" w:rsidRPr="007F7AA4" w:rsidRDefault="00FC277F" w:rsidP="00926560">
            <w:pPr>
              <w:pStyle w:val="af2"/>
              <w:spacing w:before="0" w:beforeAutospacing="0" w:after="0" w:afterAutospacing="0"/>
              <w:rPr>
                <w:rFonts w:ascii="Times New Roman" w:eastAsiaTheme="majorEastAsia" w:hAnsi="Times New Roman" w:cs="Times New Roman"/>
                <w:sz w:val="22"/>
              </w:rPr>
            </w:pPr>
            <w:r w:rsidRPr="007F7AA4">
              <w:rPr>
                <w:rFonts w:ascii="Times New Roman" w:eastAsiaTheme="majorEastAsia" w:hAnsi="Times New Roman" w:cs="Times New Roman"/>
                <w:sz w:val="22"/>
              </w:rPr>
              <w:t>MinorRev = 261</w:t>
            </w:r>
          </w:p>
          <w:p w14:paraId="73AFC0C2" w14:textId="77777777" w:rsidR="00FC277F" w:rsidRPr="007F7AA4" w:rsidRDefault="00FC277F" w:rsidP="00926560">
            <w:pPr>
              <w:pStyle w:val="af2"/>
              <w:spacing w:before="0" w:beforeAutospacing="0" w:after="0" w:afterAutospacing="0"/>
              <w:rPr>
                <w:rFonts w:ascii="Times New Roman" w:eastAsiaTheme="majorEastAsia" w:hAnsi="Times New Roman" w:cs="Times New Roman"/>
                <w:sz w:val="22"/>
              </w:rPr>
            </w:pPr>
            <w:r w:rsidRPr="007F7AA4">
              <w:rPr>
                <w:rFonts w:ascii="Times New Roman" w:eastAsiaTheme="majorEastAsia" w:hAnsi="Times New Roman" w:cs="Times New Roman"/>
                <w:sz w:val="22"/>
              </w:rPr>
              <w:t>ConHandle = 0x00000043</w:t>
            </w:r>
          </w:p>
          <w:p w14:paraId="3882C1E5" w14:textId="77777777" w:rsidR="00FC277F" w:rsidRPr="007F7AA4" w:rsidRDefault="00FC277F" w:rsidP="00926560">
            <w:pPr>
              <w:pStyle w:val="af2"/>
              <w:spacing w:before="0" w:beforeAutospacing="0" w:after="0" w:afterAutospacing="0"/>
              <w:rPr>
                <w:rFonts w:ascii="Times New Roman" w:eastAsiaTheme="majorEastAsia" w:hAnsi="Times New Roman" w:cs="Times New Roman"/>
                <w:b/>
                <w:i/>
                <w:sz w:val="22"/>
              </w:rPr>
            </w:pPr>
            <w:r w:rsidRPr="007F7AA4">
              <w:rPr>
                <w:rFonts w:ascii="Times New Roman" w:eastAsiaTheme="majorEastAsia" w:hAnsi="Times New Roman" w:cs="Times New Roman"/>
                <w:b/>
                <w:i/>
                <w:sz w:val="22"/>
              </w:rPr>
              <w:t>MsgId = 0x0000004E</w:t>
            </w:r>
          </w:p>
          <w:p w14:paraId="0B554BEE" w14:textId="77777777" w:rsidR="00FC277F" w:rsidRPr="007F7AA4" w:rsidRDefault="00FC277F" w:rsidP="00926560">
            <w:pPr>
              <w:pStyle w:val="af2"/>
              <w:spacing w:before="0" w:beforeAutospacing="0" w:after="0" w:afterAutospacing="0"/>
              <w:rPr>
                <w:rFonts w:ascii="Times New Roman" w:eastAsiaTheme="majorEastAsia" w:hAnsi="Times New Roman" w:cs="Times New Roman"/>
                <w:sz w:val="22"/>
              </w:rPr>
            </w:pPr>
            <w:r w:rsidRPr="007F7AA4">
              <w:rPr>
                <w:rFonts w:ascii="Times New Roman" w:eastAsiaTheme="majorEastAsia" w:hAnsi="Times New Roman" w:cs="Times New Roman"/>
                <w:sz w:val="22"/>
              </w:rPr>
              <w:t>QmiLength = 112</w:t>
            </w:r>
          </w:p>
          <w:p w14:paraId="624EA5DA" w14:textId="77777777" w:rsidR="00FC277F" w:rsidRPr="007F7AA4" w:rsidRDefault="00FC277F" w:rsidP="00926560">
            <w:pPr>
              <w:pStyle w:val="af2"/>
              <w:spacing w:before="0" w:beforeAutospacing="0" w:after="0" w:afterAutospacing="0"/>
              <w:rPr>
                <w:rFonts w:ascii="Times New Roman" w:eastAsiaTheme="majorEastAsia" w:hAnsi="Times New Roman" w:cs="Times New Roman"/>
                <w:sz w:val="22"/>
              </w:rPr>
            </w:pPr>
            <w:r w:rsidRPr="007F7AA4">
              <w:rPr>
                <w:rFonts w:ascii="Times New Roman" w:eastAsiaTheme="majorEastAsia" w:hAnsi="Times New Roman" w:cs="Times New Roman"/>
                <w:sz w:val="22"/>
              </w:rPr>
              <w:t>Service_NAS {</w:t>
            </w:r>
          </w:p>
          <w:p w14:paraId="7E3D8577" w14:textId="77777777" w:rsidR="00FC277F" w:rsidRPr="007F7AA4" w:rsidRDefault="00FC277F" w:rsidP="00926560">
            <w:pPr>
              <w:pStyle w:val="af2"/>
              <w:spacing w:before="0" w:beforeAutospacing="0" w:after="0" w:afterAutospacing="0"/>
              <w:rPr>
                <w:rFonts w:ascii="Times New Roman" w:eastAsiaTheme="majorEastAsia" w:hAnsi="Times New Roman" w:cs="Times New Roman"/>
                <w:sz w:val="22"/>
              </w:rPr>
            </w:pPr>
            <w:r w:rsidRPr="007F7AA4">
              <w:rPr>
                <w:rFonts w:ascii="Times New Roman" w:eastAsiaTheme="majorEastAsia" w:hAnsi="Times New Roman" w:cs="Times New Roman"/>
                <w:sz w:val="22"/>
              </w:rPr>
              <w:t>ServiceNASV1 {</w:t>
            </w:r>
          </w:p>
          <w:p w14:paraId="19362E4E" w14:textId="77777777" w:rsidR="00FC277F" w:rsidRPr="007F7AA4" w:rsidRDefault="00FC277F" w:rsidP="00926560">
            <w:pPr>
              <w:pStyle w:val="af2"/>
              <w:spacing w:before="0" w:beforeAutospacing="0" w:after="0" w:afterAutospacing="0"/>
              <w:rPr>
                <w:rFonts w:ascii="Times New Roman" w:eastAsiaTheme="majorEastAsia" w:hAnsi="Times New Roman" w:cs="Times New Roman"/>
                <w:sz w:val="22"/>
              </w:rPr>
            </w:pPr>
            <w:r w:rsidRPr="007F7AA4">
              <w:rPr>
                <w:rFonts w:ascii="Times New Roman" w:eastAsiaTheme="majorEastAsia" w:hAnsi="Times New Roman" w:cs="Times New Roman"/>
                <w:sz w:val="22"/>
              </w:rPr>
              <w:t>nas_sys_info {</w:t>
            </w:r>
          </w:p>
          <w:p w14:paraId="4E9B146B" w14:textId="77777777" w:rsidR="00FC277F" w:rsidRPr="007F7AA4" w:rsidRDefault="00FC277F" w:rsidP="00926560">
            <w:pPr>
              <w:pStyle w:val="af2"/>
              <w:spacing w:before="0" w:beforeAutospacing="0" w:after="0" w:afterAutospacing="0"/>
              <w:rPr>
                <w:rFonts w:ascii="Times New Roman" w:eastAsiaTheme="majorEastAsia" w:hAnsi="Times New Roman" w:cs="Times New Roman"/>
                <w:sz w:val="22"/>
              </w:rPr>
            </w:pPr>
            <w:r w:rsidRPr="007F7AA4">
              <w:rPr>
                <w:rFonts w:ascii="Times New Roman" w:eastAsiaTheme="majorEastAsia" w:hAnsi="Times New Roman" w:cs="Times New Roman"/>
                <w:sz w:val="22"/>
              </w:rPr>
              <w:t>nas_sys_info_indTlvs[0] {</w:t>
            </w:r>
          </w:p>
          <w:p w14:paraId="2E6B1B8C" w14:textId="77777777" w:rsidR="00FC277F" w:rsidRPr="007F7AA4" w:rsidRDefault="00FC277F" w:rsidP="00926560">
            <w:pPr>
              <w:pStyle w:val="af2"/>
              <w:spacing w:before="0" w:beforeAutospacing="0" w:after="0" w:afterAutospacing="0"/>
              <w:rPr>
                <w:rFonts w:ascii="Times New Roman" w:eastAsiaTheme="majorEastAsia" w:hAnsi="Times New Roman" w:cs="Times New Roman"/>
                <w:sz w:val="22"/>
              </w:rPr>
            </w:pPr>
            <w:r w:rsidRPr="007F7AA4">
              <w:rPr>
                <w:rFonts w:ascii="Times New Roman" w:eastAsiaTheme="majorEastAsia" w:hAnsi="Times New Roman" w:cs="Times New Roman"/>
                <w:sz w:val="22"/>
              </w:rPr>
              <w:t>Type = 0x10</w:t>
            </w:r>
          </w:p>
          <w:p w14:paraId="5E0C990F" w14:textId="77777777" w:rsidR="00FC277F" w:rsidRPr="007F7AA4" w:rsidRDefault="00FC277F" w:rsidP="00926560">
            <w:pPr>
              <w:pStyle w:val="af2"/>
              <w:spacing w:before="0" w:beforeAutospacing="0" w:after="0" w:afterAutospacing="0"/>
              <w:rPr>
                <w:rFonts w:ascii="Times New Roman" w:eastAsiaTheme="majorEastAsia" w:hAnsi="Times New Roman" w:cs="Times New Roman"/>
                <w:sz w:val="22"/>
              </w:rPr>
            </w:pPr>
            <w:r w:rsidRPr="007F7AA4">
              <w:rPr>
                <w:rFonts w:ascii="Times New Roman" w:eastAsiaTheme="majorEastAsia" w:hAnsi="Times New Roman" w:cs="Times New Roman"/>
                <w:sz w:val="22"/>
              </w:rPr>
              <w:t>Length = 2</w:t>
            </w:r>
          </w:p>
          <w:p w14:paraId="2458AE11" w14:textId="77777777" w:rsidR="00FC277F" w:rsidRPr="007F7AA4" w:rsidRDefault="00FC277F" w:rsidP="00926560">
            <w:pPr>
              <w:pStyle w:val="af2"/>
              <w:spacing w:before="0" w:beforeAutospacing="0" w:after="0" w:afterAutospacing="0"/>
              <w:rPr>
                <w:rFonts w:ascii="Times New Roman" w:eastAsiaTheme="majorEastAsia" w:hAnsi="Times New Roman" w:cs="Times New Roman"/>
                <w:sz w:val="22"/>
              </w:rPr>
            </w:pPr>
            <w:r w:rsidRPr="007F7AA4">
              <w:rPr>
                <w:rFonts w:ascii="Times New Roman" w:eastAsiaTheme="majorEastAsia" w:hAnsi="Times New Roman" w:cs="Times New Roman"/>
                <w:b/>
                <w:i/>
                <w:color w:val="FF0000"/>
                <w:sz w:val="22"/>
              </w:rPr>
              <w:t>cdma_srv_status_info</w:t>
            </w:r>
            <w:r w:rsidRPr="007F7AA4">
              <w:rPr>
                <w:rFonts w:ascii="Times New Roman" w:eastAsiaTheme="majorEastAsia" w:hAnsi="Times New Roman" w:cs="Times New Roman"/>
                <w:sz w:val="22"/>
              </w:rPr>
              <w:t xml:space="preserve"> {</w:t>
            </w:r>
          </w:p>
          <w:p w14:paraId="791A7EF1" w14:textId="77777777" w:rsidR="00FC277F" w:rsidRPr="007F7AA4" w:rsidRDefault="00FC277F" w:rsidP="00926560">
            <w:pPr>
              <w:pStyle w:val="af2"/>
              <w:spacing w:before="0" w:beforeAutospacing="0" w:after="0" w:afterAutospacing="0"/>
              <w:rPr>
                <w:rFonts w:ascii="Times New Roman" w:eastAsiaTheme="majorEastAsia" w:hAnsi="Times New Roman" w:cs="Times New Roman"/>
                <w:sz w:val="22"/>
              </w:rPr>
            </w:pPr>
            <w:r w:rsidRPr="007F7AA4">
              <w:rPr>
                <w:rFonts w:ascii="Times New Roman" w:eastAsiaTheme="majorEastAsia" w:hAnsi="Times New Roman" w:cs="Times New Roman"/>
                <w:sz w:val="22"/>
              </w:rPr>
              <w:t>srv_status = NAS_SYS_SRV_STATUS_NO_SRV</w:t>
            </w:r>
          </w:p>
          <w:p w14:paraId="0884C94F" w14:textId="77777777" w:rsidR="00FC277F" w:rsidRPr="007F7AA4" w:rsidRDefault="00FC277F" w:rsidP="00926560">
            <w:pPr>
              <w:pStyle w:val="af2"/>
              <w:spacing w:before="0" w:beforeAutospacing="0" w:after="0" w:afterAutospacing="0"/>
              <w:rPr>
                <w:rFonts w:ascii="Times New Roman" w:eastAsiaTheme="majorEastAsia" w:hAnsi="Times New Roman" w:cs="Times New Roman"/>
                <w:sz w:val="22"/>
              </w:rPr>
            </w:pPr>
            <w:r w:rsidRPr="007F7AA4">
              <w:rPr>
                <w:rFonts w:ascii="Times New Roman" w:eastAsiaTheme="majorEastAsia" w:hAnsi="Times New Roman" w:cs="Times New Roman"/>
                <w:sz w:val="22"/>
              </w:rPr>
              <w:t>is_pref_data_path = false</w:t>
            </w:r>
          </w:p>
          <w:p w14:paraId="692B8296" w14:textId="77777777" w:rsidR="00FC277F" w:rsidRPr="007F7AA4" w:rsidRDefault="00FC277F" w:rsidP="00926560">
            <w:pPr>
              <w:pStyle w:val="af2"/>
              <w:spacing w:before="0" w:beforeAutospacing="0" w:after="0" w:afterAutospacing="0"/>
              <w:rPr>
                <w:rFonts w:ascii="Times New Roman" w:eastAsiaTheme="majorEastAsia" w:hAnsi="Times New Roman" w:cs="Times New Roman"/>
                <w:sz w:val="22"/>
              </w:rPr>
            </w:pPr>
            <w:r w:rsidRPr="007F7AA4">
              <w:rPr>
                <w:rFonts w:ascii="Times New Roman" w:eastAsiaTheme="majorEastAsia" w:hAnsi="Times New Roman" w:cs="Times New Roman"/>
                <w:sz w:val="22"/>
              </w:rPr>
              <w:t>}</w:t>
            </w:r>
          </w:p>
          <w:p w14:paraId="453D98BF" w14:textId="77777777" w:rsidR="00FC277F" w:rsidRPr="007F7AA4" w:rsidRDefault="00FC277F" w:rsidP="00926560">
            <w:pPr>
              <w:pStyle w:val="af2"/>
              <w:spacing w:before="0" w:beforeAutospacing="0" w:after="0" w:afterAutospacing="0"/>
              <w:rPr>
                <w:rFonts w:ascii="Times New Roman" w:eastAsiaTheme="majorEastAsia" w:hAnsi="Times New Roman" w:cs="Times New Roman"/>
                <w:sz w:val="22"/>
              </w:rPr>
            </w:pPr>
            <w:r w:rsidRPr="007F7AA4">
              <w:rPr>
                <w:rFonts w:ascii="Times New Roman" w:eastAsiaTheme="majorEastAsia" w:hAnsi="Times New Roman" w:cs="Times New Roman"/>
                <w:sz w:val="22"/>
              </w:rPr>
              <w:t>}</w:t>
            </w:r>
          </w:p>
          <w:p w14:paraId="6719B293" w14:textId="77777777" w:rsidR="00FC277F" w:rsidRPr="007F7AA4" w:rsidRDefault="00FC277F" w:rsidP="00926560">
            <w:pPr>
              <w:pStyle w:val="af2"/>
              <w:spacing w:before="0" w:beforeAutospacing="0" w:after="0" w:afterAutospacing="0"/>
              <w:rPr>
                <w:rFonts w:ascii="Times New Roman" w:eastAsiaTheme="majorEastAsia" w:hAnsi="Times New Roman" w:cs="Times New Roman"/>
                <w:sz w:val="22"/>
              </w:rPr>
            </w:pPr>
            <w:r w:rsidRPr="007F7AA4">
              <w:rPr>
                <w:rFonts w:ascii="Times New Roman" w:eastAsiaTheme="majorEastAsia" w:hAnsi="Times New Roman" w:cs="Times New Roman"/>
                <w:sz w:val="22"/>
              </w:rPr>
              <w:t>nas_sys_info_indTlvs[1] {</w:t>
            </w:r>
          </w:p>
          <w:p w14:paraId="5FE48D6A" w14:textId="77777777" w:rsidR="00FC277F" w:rsidRPr="007F7AA4" w:rsidRDefault="00FC277F" w:rsidP="00926560">
            <w:pPr>
              <w:pStyle w:val="af2"/>
              <w:spacing w:before="0" w:beforeAutospacing="0" w:after="0" w:afterAutospacing="0"/>
              <w:rPr>
                <w:rFonts w:ascii="Times New Roman" w:eastAsiaTheme="majorEastAsia" w:hAnsi="Times New Roman" w:cs="Times New Roman"/>
                <w:sz w:val="22"/>
              </w:rPr>
            </w:pPr>
            <w:r w:rsidRPr="007F7AA4">
              <w:rPr>
                <w:rFonts w:ascii="Times New Roman" w:eastAsiaTheme="majorEastAsia" w:hAnsi="Times New Roman" w:cs="Times New Roman"/>
                <w:sz w:val="22"/>
              </w:rPr>
              <w:t>Type = 0x11</w:t>
            </w:r>
          </w:p>
          <w:p w14:paraId="5E11F771" w14:textId="77777777" w:rsidR="00FC277F" w:rsidRPr="007F7AA4" w:rsidRDefault="00FC277F" w:rsidP="00926560">
            <w:pPr>
              <w:pStyle w:val="af2"/>
              <w:spacing w:before="0" w:beforeAutospacing="0" w:after="0" w:afterAutospacing="0"/>
              <w:rPr>
                <w:rFonts w:ascii="Times New Roman" w:eastAsiaTheme="majorEastAsia" w:hAnsi="Times New Roman" w:cs="Times New Roman"/>
                <w:sz w:val="22"/>
              </w:rPr>
            </w:pPr>
            <w:r w:rsidRPr="007F7AA4">
              <w:rPr>
                <w:rFonts w:ascii="Times New Roman" w:eastAsiaTheme="majorEastAsia" w:hAnsi="Times New Roman" w:cs="Times New Roman"/>
                <w:sz w:val="22"/>
              </w:rPr>
              <w:t>Length = 2</w:t>
            </w:r>
          </w:p>
          <w:p w14:paraId="724EA561" w14:textId="77777777" w:rsidR="00FC277F" w:rsidRPr="007F7AA4" w:rsidRDefault="00FC277F" w:rsidP="00926560">
            <w:pPr>
              <w:pStyle w:val="af2"/>
              <w:spacing w:before="0" w:beforeAutospacing="0" w:after="0" w:afterAutospacing="0"/>
              <w:rPr>
                <w:rFonts w:ascii="Times New Roman" w:eastAsiaTheme="majorEastAsia" w:hAnsi="Times New Roman" w:cs="Times New Roman"/>
                <w:sz w:val="22"/>
              </w:rPr>
            </w:pPr>
            <w:r w:rsidRPr="007F7AA4">
              <w:rPr>
                <w:rFonts w:ascii="Times New Roman" w:eastAsiaTheme="majorEastAsia" w:hAnsi="Times New Roman" w:cs="Times New Roman"/>
                <w:sz w:val="22"/>
              </w:rPr>
              <w:t>hdr_srv_status_info {</w:t>
            </w:r>
          </w:p>
          <w:p w14:paraId="4E2B79B1" w14:textId="77777777" w:rsidR="00FC277F" w:rsidRPr="007F7AA4" w:rsidRDefault="00FC277F" w:rsidP="00926560">
            <w:pPr>
              <w:pStyle w:val="af2"/>
              <w:spacing w:before="0" w:beforeAutospacing="0" w:after="0" w:afterAutospacing="0"/>
              <w:rPr>
                <w:rFonts w:ascii="Times New Roman" w:eastAsiaTheme="majorEastAsia" w:hAnsi="Times New Roman" w:cs="Times New Roman"/>
                <w:sz w:val="22"/>
              </w:rPr>
            </w:pPr>
            <w:r w:rsidRPr="007F7AA4">
              <w:rPr>
                <w:rFonts w:ascii="Times New Roman" w:eastAsiaTheme="majorEastAsia" w:hAnsi="Times New Roman" w:cs="Times New Roman"/>
                <w:sz w:val="22"/>
              </w:rPr>
              <w:t>srv_status = NAS_SYS_SRV_STATUS_NO_SRV</w:t>
            </w:r>
          </w:p>
          <w:p w14:paraId="74E85417" w14:textId="77777777" w:rsidR="00FC277F" w:rsidRPr="007F7AA4" w:rsidRDefault="00FC277F" w:rsidP="00926560">
            <w:pPr>
              <w:pStyle w:val="af2"/>
              <w:spacing w:before="0" w:beforeAutospacing="0" w:after="0" w:afterAutospacing="0"/>
              <w:rPr>
                <w:rFonts w:ascii="Times New Roman" w:eastAsiaTheme="majorEastAsia" w:hAnsi="Times New Roman" w:cs="Times New Roman"/>
                <w:sz w:val="22"/>
              </w:rPr>
            </w:pPr>
            <w:r w:rsidRPr="007F7AA4">
              <w:rPr>
                <w:rFonts w:ascii="Times New Roman" w:eastAsiaTheme="majorEastAsia" w:hAnsi="Times New Roman" w:cs="Times New Roman"/>
                <w:sz w:val="22"/>
              </w:rPr>
              <w:t>is_pref_data_path = false</w:t>
            </w:r>
          </w:p>
          <w:p w14:paraId="0FEED990" w14:textId="77777777" w:rsidR="00FC277F" w:rsidRPr="007F7AA4" w:rsidRDefault="00FC277F" w:rsidP="00926560">
            <w:pPr>
              <w:pStyle w:val="af2"/>
              <w:spacing w:before="0" w:beforeAutospacing="0" w:after="0" w:afterAutospacing="0"/>
              <w:rPr>
                <w:rFonts w:ascii="Times New Roman" w:eastAsiaTheme="majorEastAsia" w:hAnsi="Times New Roman" w:cs="Times New Roman"/>
                <w:sz w:val="22"/>
              </w:rPr>
            </w:pPr>
            <w:r w:rsidRPr="007F7AA4">
              <w:rPr>
                <w:rFonts w:ascii="Times New Roman" w:eastAsiaTheme="majorEastAsia" w:hAnsi="Times New Roman" w:cs="Times New Roman"/>
                <w:sz w:val="22"/>
              </w:rPr>
              <w:t>}</w:t>
            </w:r>
          </w:p>
          <w:p w14:paraId="591D2FAB" w14:textId="77777777" w:rsidR="00FC277F" w:rsidRPr="007F7AA4" w:rsidRDefault="00FC277F" w:rsidP="00926560">
            <w:pPr>
              <w:pStyle w:val="af2"/>
              <w:spacing w:before="0" w:beforeAutospacing="0" w:after="0" w:afterAutospacing="0"/>
              <w:rPr>
                <w:rFonts w:ascii="Times New Roman" w:eastAsiaTheme="majorEastAsia" w:hAnsi="Times New Roman" w:cs="Times New Roman"/>
                <w:sz w:val="22"/>
              </w:rPr>
            </w:pPr>
            <w:r w:rsidRPr="007F7AA4">
              <w:rPr>
                <w:rFonts w:ascii="Times New Roman" w:eastAsiaTheme="majorEastAsia" w:hAnsi="Times New Roman" w:cs="Times New Roman"/>
                <w:sz w:val="22"/>
              </w:rPr>
              <w:t>}</w:t>
            </w:r>
          </w:p>
          <w:p w14:paraId="4FBAA277" w14:textId="77777777" w:rsidR="00FC277F" w:rsidRPr="007F7AA4" w:rsidRDefault="00FC277F" w:rsidP="00926560">
            <w:pPr>
              <w:pStyle w:val="af2"/>
              <w:spacing w:before="0" w:beforeAutospacing="0" w:after="0" w:afterAutospacing="0"/>
              <w:rPr>
                <w:rFonts w:ascii="Times New Roman" w:eastAsiaTheme="majorEastAsia" w:hAnsi="Times New Roman" w:cs="Times New Roman"/>
                <w:sz w:val="22"/>
              </w:rPr>
            </w:pPr>
            <w:r w:rsidRPr="007F7AA4">
              <w:rPr>
                <w:rFonts w:ascii="Times New Roman" w:eastAsiaTheme="majorEastAsia" w:hAnsi="Times New Roman" w:cs="Times New Roman"/>
                <w:sz w:val="22"/>
              </w:rPr>
              <w:t>nas_sys_info_indTlvs[2] {</w:t>
            </w:r>
          </w:p>
          <w:p w14:paraId="45F785EC" w14:textId="77777777" w:rsidR="00FC277F" w:rsidRPr="007F7AA4" w:rsidRDefault="00FC277F" w:rsidP="00926560">
            <w:pPr>
              <w:pStyle w:val="af2"/>
              <w:spacing w:before="0" w:beforeAutospacing="0" w:after="0" w:afterAutospacing="0"/>
              <w:rPr>
                <w:rFonts w:ascii="Times New Roman" w:eastAsiaTheme="majorEastAsia" w:hAnsi="Times New Roman" w:cs="Times New Roman"/>
                <w:sz w:val="22"/>
              </w:rPr>
            </w:pPr>
            <w:r w:rsidRPr="007F7AA4">
              <w:rPr>
                <w:rFonts w:ascii="Times New Roman" w:eastAsiaTheme="majorEastAsia" w:hAnsi="Times New Roman" w:cs="Times New Roman"/>
                <w:sz w:val="22"/>
              </w:rPr>
              <w:t>Type = 0x12</w:t>
            </w:r>
          </w:p>
          <w:p w14:paraId="43D98EA5" w14:textId="77777777" w:rsidR="00FC277F" w:rsidRPr="007F7AA4" w:rsidRDefault="00FC277F" w:rsidP="00926560">
            <w:pPr>
              <w:pStyle w:val="af2"/>
              <w:spacing w:before="0" w:beforeAutospacing="0" w:after="0" w:afterAutospacing="0"/>
              <w:rPr>
                <w:rFonts w:ascii="Times New Roman" w:eastAsiaTheme="majorEastAsia" w:hAnsi="Times New Roman" w:cs="Times New Roman"/>
                <w:sz w:val="22"/>
              </w:rPr>
            </w:pPr>
            <w:r w:rsidRPr="007F7AA4">
              <w:rPr>
                <w:rFonts w:ascii="Times New Roman" w:eastAsiaTheme="majorEastAsia" w:hAnsi="Times New Roman" w:cs="Times New Roman"/>
                <w:sz w:val="22"/>
              </w:rPr>
              <w:t>Length = 3</w:t>
            </w:r>
          </w:p>
          <w:p w14:paraId="0C42169A" w14:textId="77777777" w:rsidR="00FC277F" w:rsidRPr="007F7AA4" w:rsidRDefault="00FC277F" w:rsidP="00926560">
            <w:pPr>
              <w:pStyle w:val="af2"/>
              <w:spacing w:before="0" w:beforeAutospacing="0" w:after="0" w:afterAutospacing="0"/>
              <w:rPr>
                <w:rFonts w:ascii="Times New Roman" w:eastAsiaTheme="majorEastAsia" w:hAnsi="Times New Roman" w:cs="Times New Roman"/>
                <w:sz w:val="22"/>
              </w:rPr>
            </w:pPr>
            <w:r w:rsidRPr="007F7AA4">
              <w:rPr>
                <w:rFonts w:ascii="Times New Roman" w:eastAsiaTheme="majorEastAsia" w:hAnsi="Times New Roman" w:cs="Times New Roman"/>
                <w:b/>
                <w:i/>
                <w:sz w:val="22"/>
              </w:rPr>
              <w:t>gsm_srv_status_info</w:t>
            </w:r>
            <w:r w:rsidRPr="007F7AA4">
              <w:rPr>
                <w:rFonts w:ascii="Times New Roman" w:eastAsiaTheme="majorEastAsia" w:hAnsi="Times New Roman" w:cs="Times New Roman"/>
                <w:sz w:val="22"/>
              </w:rPr>
              <w:t xml:space="preserve"> {</w:t>
            </w:r>
          </w:p>
          <w:p w14:paraId="5E69D06F" w14:textId="77777777" w:rsidR="00FC277F" w:rsidRPr="007F7AA4" w:rsidRDefault="00FC277F" w:rsidP="00926560">
            <w:pPr>
              <w:pStyle w:val="af2"/>
              <w:spacing w:before="0" w:beforeAutospacing="0" w:after="0" w:afterAutospacing="0"/>
              <w:rPr>
                <w:rFonts w:ascii="Times New Roman" w:eastAsiaTheme="majorEastAsia" w:hAnsi="Times New Roman" w:cs="Times New Roman"/>
                <w:sz w:val="22"/>
              </w:rPr>
            </w:pPr>
            <w:r w:rsidRPr="007F7AA4">
              <w:rPr>
                <w:rFonts w:ascii="Times New Roman" w:eastAsiaTheme="majorEastAsia" w:hAnsi="Times New Roman" w:cs="Times New Roman"/>
                <w:sz w:val="22"/>
              </w:rPr>
              <w:t>srv_status = NAS_SYS_SRV_STATUS_LIMITED</w:t>
            </w:r>
          </w:p>
          <w:p w14:paraId="1C6E1EE6" w14:textId="77777777" w:rsidR="00FC277F" w:rsidRPr="007F7AA4" w:rsidRDefault="00FC277F" w:rsidP="00926560">
            <w:pPr>
              <w:pStyle w:val="af2"/>
              <w:spacing w:before="0" w:beforeAutospacing="0" w:after="0" w:afterAutospacing="0"/>
              <w:rPr>
                <w:rFonts w:ascii="Times New Roman" w:eastAsiaTheme="majorEastAsia" w:hAnsi="Times New Roman" w:cs="Times New Roman"/>
                <w:sz w:val="22"/>
              </w:rPr>
            </w:pPr>
            <w:r w:rsidRPr="007F7AA4">
              <w:rPr>
                <w:rFonts w:ascii="Times New Roman" w:eastAsiaTheme="majorEastAsia" w:hAnsi="Times New Roman" w:cs="Times New Roman"/>
                <w:sz w:val="22"/>
              </w:rPr>
              <w:t>true_srv_status = SYS_SRV_STATUS_LIMITED_REGIONAL</w:t>
            </w:r>
          </w:p>
          <w:p w14:paraId="47A41899" w14:textId="77777777" w:rsidR="00FC277F" w:rsidRPr="007F7AA4" w:rsidRDefault="00FC277F" w:rsidP="00926560">
            <w:pPr>
              <w:pStyle w:val="af2"/>
              <w:spacing w:before="0" w:beforeAutospacing="0" w:after="0" w:afterAutospacing="0"/>
              <w:rPr>
                <w:rFonts w:ascii="Times New Roman" w:eastAsiaTheme="majorEastAsia" w:hAnsi="Times New Roman" w:cs="Times New Roman"/>
                <w:sz w:val="22"/>
              </w:rPr>
            </w:pPr>
            <w:r w:rsidRPr="007F7AA4">
              <w:rPr>
                <w:rFonts w:ascii="Times New Roman" w:eastAsiaTheme="majorEastAsia" w:hAnsi="Times New Roman" w:cs="Times New Roman"/>
                <w:sz w:val="22"/>
              </w:rPr>
              <w:t>is_pref_data_path = false</w:t>
            </w:r>
          </w:p>
          <w:p w14:paraId="7D508483" w14:textId="77777777" w:rsidR="00FC277F" w:rsidRPr="007F7AA4" w:rsidRDefault="00FC277F" w:rsidP="00926560">
            <w:pPr>
              <w:pStyle w:val="af2"/>
              <w:spacing w:before="0" w:beforeAutospacing="0" w:after="0" w:afterAutospacing="0"/>
              <w:rPr>
                <w:rFonts w:ascii="Times New Roman" w:eastAsiaTheme="majorEastAsia" w:hAnsi="Times New Roman" w:cs="Times New Roman"/>
                <w:sz w:val="22"/>
              </w:rPr>
            </w:pPr>
            <w:r w:rsidRPr="007F7AA4">
              <w:rPr>
                <w:rFonts w:ascii="Times New Roman" w:eastAsiaTheme="majorEastAsia" w:hAnsi="Times New Roman" w:cs="Times New Roman"/>
                <w:sz w:val="22"/>
              </w:rPr>
              <w:t>}</w:t>
            </w:r>
          </w:p>
          <w:p w14:paraId="14F89B1D" w14:textId="77777777" w:rsidR="00FC277F" w:rsidRPr="007F7AA4" w:rsidRDefault="00FC277F" w:rsidP="00926560">
            <w:pPr>
              <w:pStyle w:val="af2"/>
              <w:spacing w:before="0" w:beforeAutospacing="0" w:after="0" w:afterAutospacing="0"/>
              <w:rPr>
                <w:rFonts w:ascii="Times New Roman" w:eastAsiaTheme="majorEastAsia" w:hAnsi="Times New Roman" w:cs="Times New Roman"/>
                <w:sz w:val="22"/>
              </w:rPr>
            </w:pPr>
            <w:r w:rsidRPr="007F7AA4">
              <w:rPr>
                <w:rFonts w:ascii="Times New Roman" w:eastAsiaTheme="majorEastAsia" w:hAnsi="Times New Roman" w:cs="Times New Roman"/>
                <w:sz w:val="22"/>
              </w:rPr>
              <w:t>}</w:t>
            </w:r>
          </w:p>
          <w:p w14:paraId="20637563" w14:textId="77777777" w:rsidR="00FC277F" w:rsidRPr="007F7AA4" w:rsidRDefault="00FC277F" w:rsidP="00926560">
            <w:pPr>
              <w:pStyle w:val="af2"/>
              <w:spacing w:before="0" w:beforeAutospacing="0" w:after="0" w:afterAutospacing="0"/>
              <w:rPr>
                <w:rFonts w:ascii="Times New Roman" w:eastAsiaTheme="majorEastAsia" w:hAnsi="Times New Roman" w:cs="Times New Roman"/>
                <w:sz w:val="22"/>
              </w:rPr>
            </w:pPr>
            <w:r w:rsidRPr="007F7AA4">
              <w:rPr>
                <w:rFonts w:ascii="Times New Roman" w:eastAsiaTheme="majorEastAsia" w:hAnsi="Times New Roman" w:cs="Times New Roman"/>
                <w:sz w:val="22"/>
              </w:rPr>
              <w:t>nas_sys_info_indTlvs[3] {</w:t>
            </w:r>
          </w:p>
          <w:p w14:paraId="229B263E" w14:textId="77777777" w:rsidR="00FC277F" w:rsidRPr="007F7AA4" w:rsidRDefault="00FC277F" w:rsidP="00926560">
            <w:pPr>
              <w:pStyle w:val="af2"/>
              <w:spacing w:before="0" w:beforeAutospacing="0" w:after="0" w:afterAutospacing="0"/>
              <w:rPr>
                <w:rFonts w:ascii="Times New Roman" w:eastAsiaTheme="majorEastAsia" w:hAnsi="Times New Roman" w:cs="Times New Roman"/>
                <w:sz w:val="22"/>
              </w:rPr>
            </w:pPr>
            <w:r w:rsidRPr="007F7AA4">
              <w:rPr>
                <w:rFonts w:ascii="Times New Roman" w:eastAsiaTheme="majorEastAsia" w:hAnsi="Times New Roman" w:cs="Times New Roman"/>
                <w:sz w:val="22"/>
              </w:rPr>
              <w:t>Type = 0x13</w:t>
            </w:r>
          </w:p>
          <w:p w14:paraId="3516D2BE" w14:textId="77777777" w:rsidR="00FC277F" w:rsidRPr="007F7AA4" w:rsidRDefault="00FC277F" w:rsidP="00926560">
            <w:pPr>
              <w:pStyle w:val="af2"/>
              <w:spacing w:before="0" w:beforeAutospacing="0" w:after="0" w:afterAutospacing="0"/>
              <w:rPr>
                <w:rFonts w:ascii="Times New Roman" w:eastAsiaTheme="majorEastAsia" w:hAnsi="Times New Roman" w:cs="Times New Roman"/>
                <w:sz w:val="22"/>
              </w:rPr>
            </w:pPr>
            <w:r w:rsidRPr="007F7AA4">
              <w:rPr>
                <w:rFonts w:ascii="Times New Roman" w:eastAsiaTheme="majorEastAsia" w:hAnsi="Times New Roman" w:cs="Times New Roman"/>
                <w:sz w:val="22"/>
              </w:rPr>
              <w:t>Length = 3</w:t>
            </w:r>
          </w:p>
          <w:p w14:paraId="479FA208" w14:textId="77777777" w:rsidR="00FC277F" w:rsidRPr="007F7AA4" w:rsidRDefault="00FC277F" w:rsidP="00926560">
            <w:pPr>
              <w:pStyle w:val="af2"/>
              <w:spacing w:before="0" w:beforeAutospacing="0" w:after="0" w:afterAutospacing="0"/>
              <w:rPr>
                <w:rFonts w:ascii="Times New Roman" w:eastAsiaTheme="majorEastAsia" w:hAnsi="Times New Roman" w:cs="Times New Roman"/>
                <w:sz w:val="22"/>
              </w:rPr>
            </w:pPr>
            <w:r w:rsidRPr="007F7AA4">
              <w:rPr>
                <w:rFonts w:ascii="Times New Roman" w:eastAsiaTheme="majorEastAsia" w:hAnsi="Times New Roman" w:cs="Times New Roman"/>
                <w:b/>
                <w:i/>
                <w:sz w:val="22"/>
              </w:rPr>
              <w:t>wcdma_srv_status_info</w:t>
            </w:r>
            <w:r w:rsidRPr="007F7AA4">
              <w:rPr>
                <w:rFonts w:ascii="Times New Roman" w:eastAsiaTheme="majorEastAsia" w:hAnsi="Times New Roman" w:cs="Times New Roman"/>
                <w:sz w:val="22"/>
              </w:rPr>
              <w:t xml:space="preserve"> {</w:t>
            </w:r>
          </w:p>
          <w:p w14:paraId="5217F308" w14:textId="77777777" w:rsidR="00FC277F" w:rsidRPr="007F7AA4" w:rsidRDefault="00FC277F" w:rsidP="00926560">
            <w:pPr>
              <w:pStyle w:val="af2"/>
              <w:spacing w:before="0" w:beforeAutospacing="0" w:after="0" w:afterAutospacing="0"/>
              <w:rPr>
                <w:rFonts w:ascii="Times New Roman" w:eastAsiaTheme="majorEastAsia" w:hAnsi="Times New Roman" w:cs="Times New Roman"/>
                <w:sz w:val="22"/>
              </w:rPr>
            </w:pPr>
            <w:r w:rsidRPr="007F7AA4">
              <w:rPr>
                <w:rFonts w:ascii="Times New Roman" w:eastAsiaTheme="majorEastAsia" w:hAnsi="Times New Roman" w:cs="Times New Roman"/>
                <w:sz w:val="22"/>
              </w:rPr>
              <w:t>srv_status = NAS_SYS_SRV_STATUS_NO_SRV</w:t>
            </w:r>
          </w:p>
          <w:p w14:paraId="7BD369D9" w14:textId="77777777" w:rsidR="00FC277F" w:rsidRPr="007F7AA4" w:rsidRDefault="00FC277F" w:rsidP="00926560">
            <w:pPr>
              <w:pStyle w:val="af2"/>
              <w:spacing w:before="0" w:beforeAutospacing="0" w:after="0" w:afterAutospacing="0"/>
              <w:rPr>
                <w:rFonts w:ascii="Times New Roman" w:eastAsiaTheme="majorEastAsia" w:hAnsi="Times New Roman" w:cs="Times New Roman"/>
                <w:sz w:val="22"/>
              </w:rPr>
            </w:pPr>
            <w:r w:rsidRPr="007F7AA4">
              <w:rPr>
                <w:rFonts w:ascii="Times New Roman" w:eastAsiaTheme="majorEastAsia" w:hAnsi="Times New Roman" w:cs="Times New Roman"/>
                <w:sz w:val="22"/>
              </w:rPr>
              <w:t>true_srv_status = SYS_SRV_STATUS_NO_SRV</w:t>
            </w:r>
          </w:p>
          <w:p w14:paraId="789091E8" w14:textId="77777777" w:rsidR="00FC277F" w:rsidRPr="007F7AA4" w:rsidRDefault="00FC277F" w:rsidP="00926560">
            <w:pPr>
              <w:pStyle w:val="af2"/>
              <w:spacing w:before="0" w:beforeAutospacing="0" w:after="0" w:afterAutospacing="0"/>
              <w:rPr>
                <w:rFonts w:ascii="Times New Roman" w:eastAsiaTheme="majorEastAsia" w:hAnsi="Times New Roman" w:cs="Times New Roman"/>
                <w:sz w:val="22"/>
              </w:rPr>
            </w:pPr>
            <w:r w:rsidRPr="007F7AA4">
              <w:rPr>
                <w:rFonts w:ascii="Times New Roman" w:eastAsiaTheme="majorEastAsia" w:hAnsi="Times New Roman" w:cs="Times New Roman"/>
                <w:sz w:val="22"/>
              </w:rPr>
              <w:t>is_pref_data_path = false</w:t>
            </w:r>
          </w:p>
          <w:p w14:paraId="5D3A56A8" w14:textId="77777777" w:rsidR="00FC277F" w:rsidRPr="007F7AA4" w:rsidRDefault="00FC277F" w:rsidP="00926560">
            <w:pPr>
              <w:pStyle w:val="af2"/>
              <w:spacing w:before="0" w:beforeAutospacing="0" w:after="0" w:afterAutospacing="0"/>
              <w:rPr>
                <w:rFonts w:ascii="Times New Roman" w:eastAsiaTheme="majorEastAsia" w:hAnsi="Times New Roman" w:cs="Times New Roman"/>
                <w:sz w:val="22"/>
              </w:rPr>
            </w:pPr>
            <w:r w:rsidRPr="007F7AA4">
              <w:rPr>
                <w:rFonts w:ascii="Times New Roman" w:eastAsiaTheme="majorEastAsia" w:hAnsi="Times New Roman" w:cs="Times New Roman"/>
                <w:sz w:val="22"/>
              </w:rPr>
              <w:t>}</w:t>
            </w:r>
          </w:p>
          <w:p w14:paraId="221B6218" w14:textId="77777777" w:rsidR="00FC277F" w:rsidRPr="007F7AA4" w:rsidRDefault="00FC277F" w:rsidP="00926560">
            <w:pPr>
              <w:pStyle w:val="af2"/>
              <w:spacing w:before="0" w:beforeAutospacing="0" w:after="0" w:afterAutospacing="0"/>
              <w:rPr>
                <w:rFonts w:ascii="Times New Roman" w:eastAsiaTheme="majorEastAsia" w:hAnsi="Times New Roman" w:cs="Times New Roman"/>
                <w:sz w:val="22"/>
              </w:rPr>
            </w:pPr>
            <w:r w:rsidRPr="007F7AA4">
              <w:rPr>
                <w:rFonts w:ascii="Times New Roman" w:eastAsiaTheme="majorEastAsia" w:hAnsi="Times New Roman" w:cs="Times New Roman"/>
                <w:sz w:val="22"/>
              </w:rPr>
              <w:t>}</w:t>
            </w:r>
          </w:p>
          <w:p w14:paraId="0F8EFE40" w14:textId="77777777" w:rsidR="00FC277F" w:rsidRPr="007F7AA4" w:rsidRDefault="00FC277F" w:rsidP="00926560">
            <w:pPr>
              <w:pStyle w:val="af2"/>
              <w:spacing w:before="0" w:beforeAutospacing="0" w:after="0" w:afterAutospacing="0"/>
              <w:rPr>
                <w:rFonts w:ascii="Times New Roman" w:eastAsiaTheme="majorEastAsia" w:hAnsi="Times New Roman" w:cs="Times New Roman"/>
                <w:sz w:val="22"/>
              </w:rPr>
            </w:pPr>
            <w:r w:rsidRPr="007F7AA4">
              <w:rPr>
                <w:rFonts w:ascii="Times New Roman" w:eastAsiaTheme="majorEastAsia" w:hAnsi="Times New Roman" w:cs="Times New Roman"/>
                <w:sz w:val="22"/>
              </w:rPr>
              <w:t>nas_sys_info_indTlvs[4] {</w:t>
            </w:r>
          </w:p>
          <w:p w14:paraId="7BBC9452" w14:textId="77777777" w:rsidR="00FC277F" w:rsidRPr="007F7AA4" w:rsidRDefault="00FC277F" w:rsidP="00926560">
            <w:pPr>
              <w:pStyle w:val="af2"/>
              <w:spacing w:before="0" w:beforeAutospacing="0" w:after="0" w:afterAutospacing="0"/>
              <w:rPr>
                <w:rFonts w:ascii="Times New Roman" w:eastAsiaTheme="majorEastAsia" w:hAnsi="Times New Roman" w:cs="Times New Roman"/>
                <w:sz w:val="22"/>
              </w:rPr>
            </w:pPr>
            <w:r w:rsidRPr="007F7AA4">
              <w:rPr>
                <w:rFonts w:ascii="Times New Roman" w:eastAsiaTheme="majorEastAsia" w:hAnsi="Times New Roman" w:cs="Times New Roman"/>
                <w:sz w:val="22"/>
              </w:rPr>
              <w:t>Type = 0x14</w:t>
            </w:r>
          </w:p>
          <w:p w14:paraId="0C92FB0A" w14:textId="77777777" w:rsidR="00FC277F" w:rsidRPr="007F7AA4" w:rsidRDefault="00FC277F" w:rsidP="00926560">
            <w:pPr>
              <w:pStyle w:val="af2"/>
              <w:spacing w:before="0" w:beforeAutospacing="0" w:after="0" w:afterAutospacing="0"/>
              <w:rPr>
                <w:rFonts w:ascii="Times New Roman" w:eastAsiaTheme="majorEastAsia" w:hAnsi="Times New Roman" w:cs="Times New Roman"/>
                <w:sz w:val="22"/>
              </w:rPr>
            </w:pPr>
            <w:r w:rsidRPr="007F7AA4">
              <w:rPr>
                <w:rFonts w:ascii="Times New Roman" w:eastAsiaTheme="majorEastAsia" w:hAnsi="Times New Roman" w:cs="Times New Roman"/>
                <w:sz w:val="22"/>
              </w:rPr>
              <w:t>Length = 3</w:t>
            </w:r>
          </w:p>
          <w:p w14:paraId="7DB55BD0" w14:textId="77777777" w:rsidR="00FC277F" w:rsidRPr="007F7AA4" w:rsidRDefault="00FC277F" w:rsidP="00926560">
            <w:pPr>
              <w:pStyle w:val="af2"/>
              <w:spacing w:before="0" w:beforeAutospacing="0" w:after="0" w:afterAutospacing="0"/>
              <w:rPr>
                <w:rFonts w:ascii="Times New Roman" w:eastAsiaTheme="majorEastAsia" w:hAnsi="Times New Roman" w:cs="Times New Roman"/>
                <w:sz w:val="22"/>
              </w:rPr>
            </w:pPr>
            <w:r w:rsidRPr="007F7AA4">
              <w:rPr>
                <w:rFonts w:ascii="Times New Roman" w:eastAsiaTheme="majorEastAsia" w:hAnsi="Times New Roman" w:cs="Times New Roman"/>
                <w:b/>
                <w:i/>
                <w:sz w:val="22"/>
              </w:rPr>
              <w:t xml:space="preserve">lte_srv_status_info </w:t>
            </w:r>
            <w:r w:rsidRPr="007F7AA4">
              <w:rPr>
                <w:rFonts w:ascii="Times New Roman" w:eastAsiaTheme="majorEastAsia" w:hAnsi="Times New Roman" w:cs="Times New Roman"/>
                <w:sz w:val="22"/>
              </w:rPr>
              <w:t>{</w:t>
            </w:r>
          </w:p>
          <w:p w14:paraId="319028B5" w14:textId="77777777" w:rsidR="00FC277F" w:rsidRPr="007F7AA4" w:rsidRDefault="00FC277F" w:rsidP="00926560">
            <w:pPr>
              <w:pStyle w:val="af2"/>
              <w:spacing w:before="0" w:beforeAutospacing="0" w:after="0" w:afterAutospacing="0"/>
              <w:rPr>
                <w:rFonts w:ascii="Times New Roman" w:eastAsiaTheme="majorEastAsia" w:hAnsi="Times New Roman" w:cs="Times New Roman"/>
                <w:sz w:val="22"/>
              </w:rPr>
            </w:pPr>
            <w:r w:rsidRPr="007F7AA4">
              <w:rPr>
                <w:rFonts w:ascii="Times New Roman" w:eastAsiaTheme="majorEastAsia" w:hAnsi="Times New Roman" w:cs="Times New Roman"/>
                <w:sz w:val="22"/>
              </w:rPr>
              <w:t>srv_status = NAS_SYS_SRV_STATUS_NO_SRV</w:t>
            </w:r>
          </w:p>
          <w:p w14:paraId="02768232" w14:textId="77777777" w:rsidR="00FC277F" w:rsidRPr="007F7AA4" w:rsidRDefault="00FC277F" w:rsidP="00926560">
            <w:pPr>
              <w:pStyle w:val="af2"/>
              <w:spacing w:before="0" w:beforeAutospacing="0" w:after="0" w:afterAutospacing="0"/>
              <w:rPr>
                <w:rFonts w:ascii="Times New Roman" w:eastAsiaTheme="majorEastAsia" w:hAnsi="Times New Roman" w:cs="Times New Roman"/>
                <w:sz w:val="22"/>
              </w:rPr>
            </w:pPr>
            <w:r w:rsidRPr="007F7AA4">
              <w:rPr>
                <w:rFonts w:ascii="Times New Roman" w:eastAsiaTheme="majorEastAsia" w:hAnsi="Times New Roman" w:cs="Times New Roman"/>
                <w:sz w:val="22"/>
              </w:rPr>
              <w:t>true_srv_status = SYS_SRV_STATUS_NO_SRV</w:t>
            </w:r>
          </w:p>
          <w:p w14:paraId="176D74DC" w14:textId="77777777" w:rsidR="00FC277F" w:rsidRPr="007F7AA4" w:rsidRDefault="00FC277F" w:rsidP="00926560">
            <w:pPr>
              <w:pStyle w:val="af2"/>
              <w:spacing w:before="0" w:beforeAutospacing="0" w:after="0" w:afterAutospacing="0"/>
              <w:rPr>
                <w:rFonts w:ascii="Times New Roman" w:eastAsiaTheme="majorEastAsia" w:hAnsi="Times New Roman" w:cs="Times New Roman"/>
                <w:sz w:val="22"/>
              </w:rPr>
            </w:pPr>
            <w:r w:rsidRPr="007F7AA4">
              <w:rPr>
                <w:rFonts w:ascii="Times New Roman" w:eastAsiaTheme="majorEastAsia" w:hAnsi="Times New Roman" w:cs="Times New Roman"/>
                <w:sz w:val="22"/>
              </w:rPr>
              <w:t>is_pref_data_path = false</w:t>
            </w:r>
          </w:p>
          <w:p w14:paraId="5D28D458" w14:textId="77777777" w:rsidR="00FC277F" w:rsidRPr="007F7AA4" w:rsidRDefault="00FC277F" w:rsidP="00926560">
            <w:pPr>
              <w:pStyle w:val="af2"/>
              <w:spacing w:before="0" w:beforeAutospacing="0" w:after="0" w:afterAutospacing="0"/>
              <w:rPr>
                <w:rFonts w:ascii="Times New Roman" w:eastAsiaTheme="majorEastAsia" w:hAnsi="Times New Roman" w:cs="Times New Roman"/>
                <w:sz w:val="22"/>
              </w:rPr>
            </w:pPr>
            <w:r w:rsidRPr="007F7AA4">
              <w:rPr>
                <w:rFonts w:ascii="Times New Roman" w:eastAsiaTheme="majorEastAsia" w:hAnsi="Times New Roman" w:cs="Times New Roman"/>
                <w:sz w:val="22"/>
              </w:rPr>
              <w:t>}</w:t>
            </w:r>
          </w:p>
          <w:p w14:paraId="02671C33" w14:textId="77777777" w:rsidR="00FC277F" w:rsidRPr="007F7AA4" w:rsidRDefault="00FC277F" w:rsidP="00926560">
            <w:pPr>
              <w:pStyle w:val="af2"/>
              <w:spacing w:before="0" w:beforeAutospacing="0" w:after="0" w:afterAutospacing="0"/>
              <w:rPr>
                <w:rFonts w:ascii="Times New Roman" w:eastAsiaTheme="majorEastAsia" w:hAnsi="Times New Roman" w:cs="Times New Roman"/>
                <w:sz w:val="22"/>
              </w:rPr>
            </w:pPr>
            <w:r w:rsidRPr="007F7AA4">
              <w:rPr>
                <w:rFonts w:ascii="Times New Roman" w:eastAsiaTheme="majorEastAsia" w:hAnsi="Times New Roman" w:cs="Times New Roman"/>
                <w:sz w:val="22"/>
              </w:rPr>
              <w:t>}</w:t>
            </w:r>
          </w:p>
          <w:p w14:paraId="48B1770A" w14:textId="77777777" w:rsidR="00FC277F" w:rsidRPr="007F7AA4" w:rsidRDefault="00FC277F" w:rsidP="00926560">
            <w:pPr>
              <w:pStyle w:val="af2"/>
              <w:spacing w:before="0" w:beforeAutospacing="0" w:after="0" w:afterAutospacing="0"/>
              <w:rPr>
                <w:rFonts w:ascii="Times New Roman" w:eastAsiaTheme="majorEastAsia" w:hAnsi="Times New Roman" w:cs="Times New Roman"/>
                <w:sz w:val="22"/>
              </w:rPr>
            </w:pPr>
            <w:r w:rsidRPr="007F7AA4">
              <w:rPr>
                <w:rFonts w:ascii="Times New Roman" w:eastAsiaTheme="majorEastAsia" w:hAnsi="Times New Roman" w:cs="Times New Roman"/>
                <w:sz w:val="22"/>
              </w:rPr>
              <w:t>nas_sys_info_indTlvs[5] {</w:t>
            </w:r>
          </w:p>
          <w:p w14:paraId="5B30A269" w14:textId="77777777" w:rsidR="00FC277F" w:rsidRPr="007F7AA4" w:rsidRDefault="00FC277F" w:rsidP="00926560">
            <w:pPr>
              <w:pStyle w:val="af2"/>
              <w:spacing w:before="0" w:beforeAutospacing="0" w:after="0" w:afterAutospacing="0"/>
              <w:rPr>
                <w:rFonts w:ascii="Times New Roman" w:eastAsiaTheme="majorEastAsia" w:hAnsi="Times New Roman" w:cs="Times New Roman"/>
                <w:sz w:val="22"/>
              </w:rPr>
            </w:pPr>
            <w:r w:rsidRPr="007F7AA4">
              <w:rPr>
                <w:rFonts w:ascii="Times New Roman" w:eastAsiaTheme="majorEastAsia" w:hAnsi="Times New Roman" w:cs="Times New Roman"/>
                <w:sz w:val="22"/>
              </w:rPr>
              <w:t>Type = 0x17</w:t>
            </w:r>
          </w:p>
          <w:p w14:paraId="73D37693" w14:textId="77777777" w:rsidR="00FC277F" w:rsidRPr="007F7AA4" w:rsidRDefault="00FC277F" w:rsidP="00926560">
            <w:pPr>
              <w:pStyle w:val="af2"/>
              <w:spacing w:before="0" w:beforeAutospacing="0" w:after="0" w:afterAutospacing="0"/>
              <w:rPr>
                <w:rFonts w:ascii="Times New Roman" w:eastAsiaTheme="majorEastAsia" w:hAnsi="Times New Roman" w:cs="Times New Roman"/>
                <w:sz w:val="22"/>
              </w:rPr>
            </w:pPr>
            <w:r w:rsidRPr="007F7AA4">
              <w:rPr>
                <w:rFonts w:ascii="Times New Roman" w:eastAsiaTheme="majorEastAsia" w:hAnsi="Times New Roman" w:cs="Times New Roman"/>
                <w:sz w:val="22"/>
              </w:rPr>
              <w:t>Length = 30</w:t>
            </w:r>
          </w:p>
          <w:p w14:paraId="1278DCD7" w14:textId="77777777" w:rsidR="00FC277F" w:rsidRPr="007F7AA4" w:rsidRDefault="00FC277F" w:rsidP="00926560">
            <w:pPr>
              <w:pStyle w:val="af2"/>
              <w:spacing w:before="0" w:beforeAutospacing="0" w:after="0" w:afterAutospacing="0"/>
              <w:rPr>
                <w:rFonts w:ascii="Times New Roman" w:eastAsiaTheme="majorEastAsia" w:hAnsi="Times New Roman" w:cs="Times New Roman"/>
                <w:sz w:val="22"/>
              </w:rPr>
            </w:pPr>
            <w:r w:rsidRPr="007F7AA4">
              <w:rPr>
                <w:rFonts w:ascii="Times New Roman" w:eastAsiaTheme="majorEastAsia" w:hAnsi="Times New Roman" w:cs="Times New Roman"/>
                <w:sz w:val="22"/>
              </w:rPr>
              <w:t>gsm_sys_info {</w:t>
            </w:r>
          </w:p>
          <w:p w14:paraId="41BCEC43" w14:textId="77777777" w:rsidR="00FC277F" w:rsidRPr="007F7AA4" w:rsidRDefault="00FC277F" w:rsidP="00926560">
            <w:pPr>
              <w:pStyle w:val="af2"/>
              <w:spacing w:before="0" w:beforeAutospacing="0" w:after="0" w:afterAutospacing="0"/>
              <w:rPr>
                <w:rFonts w:ascii="Times New Roman" w:eastAsiaTheme="majorEastAsia" w:hAnsi="Times New Roman" w:cs="Times New Roman"/>
                <w:sz w:val="22"/>
              </w:rPr>
            </w:pPr>
            <w:r w:rsidRPr="007F7AA4">
              <w:rPr>
                <w:rFonts w:ascii="Times New Roman" w:eastAsiaTheme="majorEastAsia" w:hAnsi="Times New Roman" w:cs="Times New Roman"/>
                <w:sz w:val="22"/>
              </w:rPr>
              <w:t>common_sys_info {</w:t>
            </w:r>
          </w:p>
          <w:p w14:paraId="07C09D1C" w14:textId="77777777" w:rsidR="00FC277F" w:rsidRPr="007F7AA4" w:rsidRDefault="00FC277F" w:rsidP="00926560">
            <w:pPr>
              <w:pStyle w:val="af2"/>
              <w:spacing w:before="0" w:beforeAutospacing="0" w:after="0" w:afterAutospacing="0"/>
              <w:rPr>
                <w:rFonts w:ascii="Times New Roman" w:eastAsiaTheme="majorEastAsia" w:hAnsi="Times New Roman" w:cs="Times New Roman"/>
                <w:sz w:val="22"/>
              </w:rPr>
            </w:pPr>
            <w:r w:rsidRPr="007F7AA4">
              <w:rPr>
                <w:rFonts w:ascii="Times New Roman" w:eastAsiaTheme="majorEastAsia" w:hAnsi="Times New Roman" w:cs="Times New Roman"/>
                <w:sz w:val="22"/>
              </w:rPr>
              <w:t>srv_domain_valid = true</w:t>
            </w:r>
          </w:p>
          <w:p w14:paraId="0357FBB0" w14:textId="77777777" w:rsidR="00FC277F" w:rsidRPr="007F7AA4" w:rsidRDefault="00FC277F" w:rsidP="00926560">
            <w:pPr>
              <w:pStyle w:val="af2"/>
              <w:spacing w:before="0" w:beforeAutospacing="0" w:after="0" w:afterAutospacing="0"/>
              <w:rPr>
                <w:rFonts w:ascii="Times New Roman" w:eastAsiaTheme="majorEastAsia" w:hAnsi="Times New Roman" w:cs="Times New Roman"/>
                <w:sz w:val="22"/>
              </w:rPr>
            </w:pPr>
            <w:r w:rsidRPr="007F7AA4">
              <w:rPr>
                <w:rFonts w:ascii="Times New Roman" w:eastAsiaTheme="majorEastAsia" w:hAnsi="Times New Roman" w:cs="Times New Roman"/>
                <w:sz w:val="22"/>
              </w:rPr>
              <w:t>srv_domain = SYS_SRV_DOMAIN_CAMPED</w:t>
            </w:r>
          </w:p>
          <w:p w14:paraId="615F5179" w14:textId="77777777" w:rsidR="00FC277F" w:rsidRPr="007F7AA4" w:rsidRDefault="00FC277F" w:rsidP="00926560">
            <w:pPr>
              <w:pStyle w:val="af2"/>
              <w:spacing w:before="0" w:beforeAutospacing="0" w:after="0" w:afterAutospacing="0"/>
              <w:rPr>
                <w:rFonts w:ascii="Times New Roman" w:eastAsiaTheme="majorEastAsia" w:hAnsi="Times New Roman" w:cs="Times New Roman"/>
                <w:sz w:val="22"/>
              </w:rPr>
            </w:pPr>
            <w:r w:rsidRPr="007F7AA4">
              <w:rPr>
                <w:rFonts w:ascii="Times New Roman" w:eastAsiaTheme="majorEastAsia" w:hAnsi="Times New Roman" w:cs="Times New Roman"/>
                <w:sz w:val="22"/>
              </w:rPr>
              <w:t>srv_capability_valid = true</w:t>
            </w:r>
          </w:p>
          <w:p w14:paraId="20C57430" w14:textId="77777777" w:rsidR="00FC277F" w:rsidRPr="007F7AA4" w:rsidRDefault="00FC277F" w:rsidP="00926560">
            <w:pPr>
              <w:pStyle w:val="af2"/>
              <w:spacing w:before="0" w:beforeAutospacing="0" w:after="0" w:afterAutospacing="0"/>
              <w:rPr>
                <w:rFonts w:ascii="Times New Roman" w:eastAsiaTheme="majorEastAsia" w:hAnsi="Times New Roman" w:cs="Times New Roman"/>
                <w:sz w:val="22"/>
              </w:rPr>
            </w:pPr>
            <w:r w:rsidRPr="007F7AA4">
              <w:rPr>
                <w:rFonts w:ascii="Times New Roman" w:eastAsiaTheme="majorEastAsia" w:hAnsi="Times New Roman" w:cs="Times New Roman"/>
                <w:sz w:val="22"/>
              </w:rPr>
              <w:t>srv_capability = SYS_SRV_DOMAIN_CS_ONLY</w:t>
            </w:r>
          </w:p>
          <w:p w14:paraId="5207181F" w14:textId="77777777" w:rsidR="00FC277F" w:rsidRPr="007F7AA4" w:rsidRDefault="00FC277F" w:rsidP="00926560">
            <w:pPr>
              <w:pStyle w:val="af2"/>
              <w:spacing w:before="0" w:beforeAutospacing="0" w:after="0" w:afterAutospacing="0"/>
              <w:rPr>
                <w:rFonts w:ascii="Times New Roman" w:eastAsiaTheme="majorEastAsia" w:hAnsi="Times New Roman" w:cs="Times New Roman"/>
                <w:sz w:val="22"/>
              </w:rPr>
            </w:pPr>
            <w:r w:rsidRPr="007F7AA4">
              <w:rPr>
                <w:rFonts w:ascii="Times New Roman" w:eastAsiaTheme="majorEastAsia" w:hAnsi="Times New Roman" w:cs="Times New Roman"/>
                <w:sz w:val="22"/>
              </w:rPr>
              <w:t>roam_status_valid = false</w:t>
            </w:r>
          </w:p>
          <w:p w14:paraId="7535506C" w14:textId="77777777" w:rsidR="00FC277F" w:rsidRPr="007F7AA4" w:rsidRDefault="00FC277F" w:rsidP="00926560">
            <w:pPr>
              <w:pStyle w:val="af2"/>
              <w:spacing w:before="0" w:beforeAutospacing="0" w:after="0" w:afterAutospacing="0"/>
              <w:rPr>
                <w:rFonts w:ascii="Times New Roman" w:eastAsiaTheme="majorEastAsia" w:hAnsi="Times New Roman" w:cs="Times New Roman"/>
                <w:sz w:val="22"/>
              </w:rPr>
            </w:pPr>
            <w:r w:rsidRPr="007F7AA4">
              <w:rPr>
                <w:rFonts w:ascii="Times New Roman" w:eastAsiaTheme="majorEastAsia" w:hAnsi="Times New Roman" w:cs="Times New Roman"/>
                <w:sz w:val="22"/>
              </w:rPr>
              <w:t>roam_status = NAS_SYS_ROAM_STATUS_OFF</w:t>
            </w:r>
          </w:p>
          <w:p w14:paraId="195B4668" w14:textId="77777777" w:rsidR="00FC277F" w:rsidRPr="007F7AA4" w:rsidRDefault="00FC277F" w:rsidP="00926560">
            <w:pPr>
              <w:pStyle w:val="af2"/>
              <w:spacing w:before="0" w:beforeAutospacing="0" w:after="0" w:afterAutospacing="0"/>
              <w:rPr>
                <w:rFonts w:ascii="Times New Roman" w:eastAsiaTheme="majorEastAsia" w:hAnsi="Times New Roman" w:cs="Times New Roman"/>
                <w:sz w:val="22"/>
              </w:rPr>
            </w:pPr>
            <w:r w:rsidRPr="007F7AA4">
              <w:rPr>
                <w:rFonts w:ascii="Times New Roman" w:eastAsiaTheme="majorEastAsia" w:hAnsi="Times New Roman" w:cs="Times New Roman"/>
                <w:sz w:val="22"/>
              </w:rPr>
              <w:t>is_sys_forbidden_valid = true</w:t>
            </w:r>
          </w:p>
          <w:p w14:paraId="5DA8D155" w14:textId="77777777" w:rsidR="00FC277F" w:rsidRPr="007F7AA4" w:rsidRDefault="00FC277F" w:rsidP="00926560">
            <w:pPr>
              <w:pStyle w:val="af2"/>
              <w:spacing w:before="0" w:beforeAutospacing="0" w:after="0" w:afterAutospacing="0"/>
              <w:rPr>
                <w:rFonts w:ascii="Times New Roman" w:eastAsiaTheme="majorEastAsia" w:hAnsi="Times New Roman" w:cs="Times New Roman"/>
                <w:sz w:val="22"/>
              </w:rPr>
            </w:pPr>
            <w:r w:rsidRPr="007F7AA4">
              <w:rPr>
                <w:rFonts w:ascii="Times New Roman" w:eastAsiaTheme="majorEastAsia" w:hAnsi="Times New Roman" w:cs="Times New Roman"/>
                <w:sz w:val="22"/>
              </w:rPr>
              <w:t>is_sys_forbidden = false</w:t>
            </w:r>
          </w:p>
          <w:p w14:paraId="307383A5" w14:textId="77777777" w:rsidR="00FC277F" w:rsidRPr="007F7AA4" w:rsidRDefault="00FC277F" w:rsidP="00926560">
            <w:pPr>
              <w:pStyle w:val="af2"/>
              <w:spacing w:before="0" w:beforeAutospacing="0" w:after="0" w:afterAutospacing="0"/>
              <w:rPr>
                <w:rFonts w:ascii="Times New Roman" w:eastAsiaTheme="majorEastAsia" w:hAnsi="Times New Roman" w:cs="Times New Roman"/>
                <w:sz w:val="22"/>
              </w:rPr>
            </w:pPr>
            <w:r w:rsidRPr="007F7AA4">
              <w:rPr>
                <w:rFonts w:ascii="Times New Roman" w:eastAsiaTheme="majorEastAsia" w:hAnsi="Times New Roman" w:cs="Times New Roman"/>
                <w:sz w:val="22"/>
              </w:rPr>
              <w:lastRenderedPageBreak/>
              <w:t>}</w:t>
            </w:r>
          </w:p>
          <w:p w14:paraId="5A8E1BA5" w14:textId="77777777" w:rsidR="00FC277F" w:rsidRPr="007F7AA4" w:rsidRDefault="00FC277F" w:rsidP="00926560">
            <w:pPr>
              <w:pStyle w:val="af2"/>
              <w:spacing w:before="0" w:beforeAutospacing="0" w:after="0" w:afterAutospacing="0"/>
              <w:rPr>
                <w:rFonts w:ascii="Times New Roman" w:eastAsiaTheme="majorEastAsia" w:hAnsi="Times New Roman" w:cs="Times New Roman"/>
                <w:sz w:val="22"/>
              </w:rPr>
            </w:pPr>
            <w:r w:rsidRPr="007F7AA4">
              <w:rPr>
                <w:rFonts w:ascii="Times New Roman" w:eastAsiaTheme="majorEastAsia" w:hAnsi="Times New Roman" w:cs="Times New Roman"/>
                <w:sz w:val="22"/>
              </w:rPr>
              <w:t>threegpp_specific_sys_info {</w:t>
            </w:r>
          </w:p>
          <w:p w14:paraId="18C76674" w14:textId="77777777" w:rsidR="00FC277F" w:rsidRPr="007F7AA4" w:rsidRDefault="00FC277F" w:rsidP="00926560">
            <w:pPr>
              <w:pStyle w:val="af2"/>
              <w:spacing w:before="0" w:beforeAutospacing="0" w:after="0" w:afterAutospacing="0"/>
              <w:rPr>
                <w:rFonts w:ascii="Times New Roman" w:eastAsiaTheme="majorEastAsia" w:hAnsi="Times New Roman" w:cs="Times New Roman"/>
                <w:sz w:val="22"/>
              </w:rPr>
            </w:pPr>
            <w:r w:rsidRPr="007F7AA4">
              <w:rPr>
                <w:rFonts w:ascii="Times New Roman" w:eastAsiaTheme="majorEastAsia" w:hAnsi="Times New Roman" w:cs="Times New Roman"/>
                <w:sz w:val="22"/>
              </w:rPr>
              <w:t>lac_valid = true</w:t>
            </w:r>
          </w:p>
          <w:p w14:paraId="34B23DFE" w14:textId="77777777" w:rsidR="00FC277F" w:rsidRPr="007F7AA4" w:rsidRDefault="00FC277F" w:rsidP="00926560">
            <w:pPr>
              <w:pStyle w:val="af2"/>
              <w:spacing w:before="0" w:beforeAutospacing="0" w:after="0" w:afterAutospacing="0"/>
              <w:rPr>
                <w:rFonts w:ascii="Times New Roman" w:eastAsiaTheme="majorEastAsia" w:hAnsi="Times New Roman" w:cs="Times New Roman"/>
                <w:sz w:val="22"/>
              </w:rPr>
            </w:pPr>
            <w:r w:rsidRPr="007F7AA4">
              <w:rPr>
                <w:rFonts w:ascii="Times New Roman" w:eastAsiaTheme="majorEastAsia" w:hAnsi="Times New Roman" w:cs="Times New Roman"/>
                <w:sz w:val="22"/>
              </w:rPr>
              <w:t>lac = 6166</w:t>
            </w:r>
          </w:p>
          <w:p w14:paraId="3501088C" w14:textId="77777777" w:rsidR="00FC277F" w:rsidRPr="007F7AA4" w:rsidRDefault="00FC277F" w:rsidP="00926560">
            <w:pPr>
              <w:pStyle w:val="af2"/>
              <w:spacing w:before="0" w:beforeAutospacing="0" w:after="0" w:afterAutospacing="0"/>
              <w:rPr>
                <w:rFonts w:ascii="Times New Roman" w:eastAsiaTheme="majorEastAsia" w:hAnsi="Times New Roman" w:cs="Times New Roman"/>
                <w:sz w:val="22"/>
              </w:rPr>
            </w:pPr>
            <w:r w:rsidRPr="007F7AA4">
              <w:rPr>
                <w:rFonts w:ascii="Times New Roman" w:eastAsiaTheme="majorEastAsia" w:hAnsi="Times New Roman" w:cs="Times New Roman"/>
                <w:sz w:val="22"/>
              </w:rPr>
              <w:t>cell_id_valid = true</w:t>
            </w:r>
          </w:p>
          <w:p w14:paraId="03B1C372" w14:textId="77777777" w:rsidR="00FC277F" w:rsidRPr="007F7AA4" w:rsidRDefault="00FC277F" w:rsidP="00926560">
            <w:pPr>
              <w:pStyle w:val="af2"/>
              <w:spacing w:before="0" w:beforeAutospacing="0" w:after="0" w:afterAutospacing="0"/>
              <w:rPr>
                <w:rFonts w:ascii="Times New Roman" w:eastAsiaTheme="majorEastAsia" w:hAnsi="Times New Roman" w:cs="Times New Roman"/>
                <w:sz w:val="22"/>
              </w:rPr>
            </w:pPr>
            <w:r w:rsidRPr="007F7AA4">
              <w:rPr>
                <w:rFonts w:ascii="Times New Roman" w:eastAsiaTheme="majorEastAsia" w:hAnsi="Times New Roman" w:cs="Times New Roman"/>
                <w:sz w:val="22"/>
              </w:rPr>
              <w:t>cell_id = 8197</w:t>
            </w:r>
          </w:p>
          <w:p w14:paraId="55A3A50F" w14:textId="77777777" w:rsidR="00FC277F" w:rsidRPr="007F7AA4" w:rsidRDefault="00FC277F" w:rsidP="00926560">
            <w:pPr>
              <w:pStyle w:val="af2"/>
              <w:spacing w:before="0" w:beforeAutospacing="0" w:after="0" w:afterAutospacing="0"/>
              <w:rPr>
                <w:rFonts w:ascii="Times New Roman" w:eastAsiaTheme="majorEastAsia" w:hAnsi="Times New Roman" w:cs="Times New Roman"/>
                <w:sz w:val="22"/>
              </w:rPr>
            </w:pPr>
            <w:r w:rsidRPr="007F7AA4">
              <w:rPr>
                <w:rFonts w:ascii="Times New Roman" w:eastAsiaTheme="majorEastAsia" w:hAnsi="Times New Roman" w:cs="Times New Roman"/>
                <w:sz w:val="22"/>
              </w:rPr>
              <w:t>reg_reject_info_valid = false</w:t>
            </w:r>
          </w:p>
          <w:p w14:paraId="02001695" w14:textId="77777777" w:rsidR="00FC277F" w:rsidRPr="007F7AA4" w:rsidRDefault="00FC277F" w:rsidP="00926560">
            <w:pPr>
              <w:pStyle w:val="af2"/>
              <w:spacing w:before="0" w:beforeAutospacing="0" w:after="0" w:afterAutospacing="0"/>
              <w:rPr>
                <w:rFonts w:ascii="Times New Roman" w:eastAsiaTheme="majorEastAsia" w:hAnsi="Times New Roman" w:cs="Times New Roman"/>
                <w:sz w:val="22"/>
              </w:rPr>
            </w:pPr>
            <w:r w:rsidRPr="007F7AA4">
              <w:rPr>
                <w:rFonts w:ascii="Times New Roman" w:eastAsiaTheme="majorEastAsia" w:hAnsi="Times New Roman" w:cs="Times New Roman"/>
                <w:sz w:val="22"/>
              </w:rPr>
              <w:t>reg_reject_info {</w:t>
            </w:r>
          </w:p>
          <w:p w14:paraId="586EF558" w14:textId="77777777" w:rsidR="00FC277F" w:rsidRPr="007F7AA4" w:rsidRDefault="00FC277F" w:rsidP="00926560">
            <w:pPr>
              <w:pStyle w:val="af2"/>
              <w:spacing w:before="0" w:beforeAutospacing="0" w:after="0" w:afterAutospacing="0"/>
              <w:rPr>
                <w:rFonts w:ascii="Times New Roman" w:eastAsiaTheme="majorEastAsia" w:hAnsi="Times New Roman" w:cs="Times New Roman"/>
                <w:sz w:val="22"/>
              </w:rPr>
            </w:pPr>
            <w:r w:rsidRPr="007F7AA4">
              <w:rPr>
                <w:rFonts w:ascii="Times New Roman" w:eastAsiaTheme="majorEastAsia" w:hAnsi="Times New Roman" w:cs="Times New Roman"/>
                <w:sz w:val="22"/>
              </w:rPr>
              <w:t>reject_srv_domain = SYS_SRV_DOMAIN_NO_SRV</w:t>
            </w:r>
          </w:p>
          <w:p w14:paraId="33C7190C" w14:textId="77777777" w:rsidR="00FC277F" w:rsidRPr="007F7AA4" w:rsidRDefault="00FC277F" w:rsidP="00926560">
            <w:pPr>
              <w:pStyle w:val="af2"/>
              <w:spacing w:before="0" w:beforeAutospacing="0" w:after="0" w:afterAutospacing="0"/>
              <w:rPr>
                <w:rFonts w:ascii="Times New Roman" w:eastAsiaTheme="majorEastAsia" w:hAnsi="Times New Roman" w:cs="Times New Roman"/>
                <w:sz w:val="22"/>
              </w:rPr>
            </w:pPr>
            <w:r w:rsidRPr="007F7AA4">
              <w:rPr>
                <w:rFonts w:ascii="Times New Roman" w:eastAsiaTheme="majorEastAsia" w:hAnsi="Times New Roman" w:cs="Times New Roman"/>
                <w:sz w:val="22"/>
              </w:rPr>
              <w:t>rej_cause = 0</w:t>
            </w:r>
          </w:p>
          <w:p w14:paraId="7818B74D" w14:textId="77777777" w:rsidR="00FC277F" w:rsidRPr="007F7AA4" w:rsidRDefault="00FC277F" w:rsidP="00926560">
            <w:pPr>
              <w:pStyle w:val="af2"/>
              <w:spacing w:before="0" w:beforeAutospacing="0" w:after="0" w:afterAutospacing="0"/>
              <w:rPr>
                <w:rFonts w:ascii="Times New Roman" w:eastAsiaTheme="majorEastAsia" w:hAnsi="Times New Roman" w:cs="Times New Roman"/>
                <w:sz w:val="22"/>
              </w:rPr>
            </w:pPr>
            <w:r w:rsidRPr="007F7AA4">
              <w:rPr>
                <w:rFonts w:ascii="Times New Roman" w:eastAsiaTheme="majorEastAsia" w:hAnsi="Times New Roman" w:cs="Times New Roman"/>
                <w:sz w:val="22"/>
              </w:rPr>
              <w:t>}</w:t>
            </w:r>
          </w:p>
          <w:p w14:paraId="673CEBEC" w14:textId="77777777" w:rsidR="00FC277F" w:rsidRPr="007F7AA4" w:rsidRDefault="00FC277F" w:rsidP="00926560">
            <w:pPr>
              <w:pStyle w:val="af2"/>
              <w:spacing w:before="0" w:beforeAutospacing="0" w:after="0" w:afterAutospacing="0"/>
              <w:rPr>
                <w:rFonts w:ascii="Times New Roman" w:eastAsiaTheme="majorEastAsia" w:hAnsi="Times New Roman" w:cs="Times New Roman"/>
                <w:sz w:val="22"/>
              </w:rPr>
            </w:pPr>
            <w:r w:rsidRPr="007F7AA4">
              <w:rPr>
                <w:rFonts w:ascii="Times New Roman" w:eastAsiaTheme="majorEastAsia" w:hAnsi="Times New Roman" w:cs="Times New Roman"/>
                <w:sz w:val="22"/>
              </w:rPr>
              <w:t>network_id_valid = true</w:t>
            </w:r>
          </w:p>
          <w:p w14:paraId="2733ACC1" w14:textId="77777777" w:rsidR="00FC277F" w:rsidRPr="007F7AA4" w:rsidRDefault="00FC277F" w:rsidP="00926560">
            <w:pPr>
              <w:pStyle w:val="af2"/>
              <w:spacing w:before="0" w:beforeAutospacing="0" w:after="0" w:afterAutospacing="0"/>
              <w:rPr>
                <w:rFonts w:ascii="Times New Roman" w:eastAsiaTheme="majorEastAsia" w:hAnsi="Times New Roman" w:cs="Times New Roman"/>
                <w:sz w:val="22"/>
              </w:rPr>
            </w:pPr>
            <w:r w:rsidRPr="007F7AA4">
              <w:rPr>
                <w:rFonts w:ascii="Times New Roman" w:eastAsiaTheme="majorEastAsia" w:hAnsi="Times New Roman" w:cs="Times New Roman"/>
                <w:sz w:val="22"/>
              </w:rPr>
              <w:t>network_id {</w:t>
            </w:r>
          </w:p>
          <w:p w14:paraId="047730CC" w14:textId="77777777" w:rsidR="00FC277F" w:rsidRPr="007F7AA4" w:rsidRDefault="00FC277F" w:rsidP="00926560">
            <w:pPr>
              <w:pStyle w:val="af2"/>
              <w:spacing w:before="0" w:beforeAutospacing="0" w:after="0" w:afterAutospacing="0"/>
              <w:rPr>
                <w:rFonts w:ascii="Times New Roman" w:eastAsiaTheme="majorEastAsia" w:hAnsi="Times New Roman" w:cs="Times New Roman"/>
                <w:sz w:val="22"/>
              </w:rPr>
            </w:pPr>
            <w:r w:rsidRPr="007F7AA4">
              <w:rPr>
                <w:rFonts w:ascii="Times New Roman" w:eastAsiaTheme="majorEastAsia" w:hAnsi="Times New Roman" w:cs="Times New Roman"/>
                <w:sz w:val="22"/>
              </w:rPr>
              <w:t>mcc = { 4, 6, 0 }</w:t>
            </w:r>
          </w:p>
          <w:p w14:paraId="6B97BCED" w14:textId="77777777" w:rsidR="00FC277F" w:rsidRPr="007F7AA4" w:rsidRDefault="00FC277F" w:rsidP="00926560">
            <w:pPr>
              <w:pStyle w:val="af2"/>
              <w:spacing w:before="0" w:beforeAutospacing="0" w:after="0" w:afterAutospacing="0"/>
              <w:rPr>
                <w:rFonts w:ascii="Times New Roman" w:eastAsiaTheme="majorEastAsia" w:hAnsi="Times New Roman" w:cs="Times New Roman"/>
                <w:sz w:val="22"/>
              </w:rPr>
            </w:pPr>
            <w:r w:rsidRPr="007F7AA4">
              <w:rPr>
                <w:rFonts w:ascii="Times New Roman" w:eastAsiaTheme="majorEastAsia" w:hAnsi="Times New Roman" w:cs="Times New Roman"/>
                <w:sz w:val="22"/>
              </w:rPr>
              <w:t>mnc = { 0, 0, (invalid) }</w:t>
            </w:r>
          </w:p>
          <w:p w14:paraId="3737C07E" w14:textId="77777777" w:rsidR="00FC277F" w:rsidRPr="007F7AA4" w:rsidRDefault="00FC277F" w:rsidP="00926560">
            <w:pPr>
              <w:pStyle w:val="af2"/>
              <w:spacing w:before="0" w:beforeAutospacing="0" w:after="0" w:afterAutospacing="0"/>
              <w:rPr>
                <w:rFonts w:ascii="Times New Roman" w:eastAsiaTheme="majorEastAsia" w:hAnsi="Times New Roman" w:cs="Times New Roman"/>
                <w:sz w:val="22"/>
              </w:rPr>
            </w:pPr>
            <w:r w:rsidRPr="007F7AA4">
              <w:rPr>
                <w:rFonts w:ascii="Times New Roman" w:eastAsiaTheme="majorEastAsia" w:hAnsi="Times New Roman" w:cs="Times New Roman"/>
                <w:sz w:val="22"/>
              </w:rPr>
              <w:t>}</w:t>
            </w:r>
          </w:p>
          <w:p w14:paraId="70E066EE" w14:textId="77777777" w:rsidR="00FC277F" w:rsidRPr="007F7AA4" w:rsidRDefault="00FC277F" w:rsidP="00926560">
            <w:pPr>
              <w:pStyle w:val="af2"/>
              <w:spacing w:before="0" w:beforeAutospacing="0" w:after="0" w:afterAutospacing="0"/>
              <w:rPr>
                <w:rFonts w:ascii="Times New Roman" w:eastAsiaTheme="majorEastAsia" w:hAnsi="Times New Roman" w:cs="Times New Roman"/>
                <w:sz w:val="22"/>
              </w:rPr>
            </w:pPr>
            <w:r w:rsidRPr="007F7AA4">
              <w:rPr>
                <w:rFonts w:ascii="Times New Roman" w:eastAsiaTheme="majorEastAsia" w:hAnsi="Times New Roman" w:cs="Times New Roman"/>
                <w:sz w:val="22"/>
              </w:rPr>
              <w:t>}</w:t>
            </w:r>
          </w:p>
          <w:p w14:paraId="6BD9AB66" w14:textId="77777777" w:rsidR="00FC277F" w:rsidRPr="007F7AA4" w:rsidRDefault="00FC277F" w:rsidP="00926560">
            <w:pPr>
              <w:pStyle w:val="af2"/>
              <w:spacing w:before="0" w:beforeAutospacing="0" w:after="0" w:afterAutospacing="0"/>
              <w:rPr>
                <w:rFonts w:ascii="Times New Roman" w:eastAsiaTheme="majorEastAsia" w:hAnsi="Times New Roman" w:cs="Times New Roman"/>
                <w:sz w:val="22"/>
              </w:rPr>
            </w:pPr>
            <w:r w:rsidRPr="007F7AA4">
              <w:rPr>
                <w:rFonts w:ascii="Times New Roman" w:eastAsiaTheme="majorEastAsia" w:hAnsi="Times New Roman" w:cs="Times New Roman"/>
                <w:sz w:val="22"/>
              </w:rPr>
              <w:t>gsm_specific_sys_info {</w:t>
            </w:r>
          </w:p>
          <w:p w14:paraId="18915A79" w14:textId="77777777" w:rsidR="00FC277F" w:rsidRPr="007F7AA4" w:rsidRDefault="00FC277F" w:rsidP="00926560">
            <w:pPr>
              <w:pStyle w:val="af2"/>
              <w:spacing w:before="0" w:beforeAutospacing="0" w:after="0" w:afterAutospacing="0"/>
              <w:rPr>
                <w:rFonts w:ascii="Times New Roman" w:eastAsiaTheme="majorEastAsia" w:hAnsi="Times New Roman" w:cs="Times New Roman"/>
                <w:sz w:val="22"/>
              </w:rPr>
            </w:pPr>
            <w:r w:rsidRPr="007F7AA4">
              <w:rPr>
                <w:rFonts w:ascii="Times New Roman" w:eastAsiaTheme="majorEastAsia" w:hAnsi="Times New Roman" w:cs="Times New Roman"/>
                <w:sz w:val="22"/>
              </w:rPr>
              <w:t>egprs_supp_valid = true</w:t>
            </w:r>
          </w:p>
          <w:p w14:paraId="1B489586" w14:textId="77777777" w:rsidR="00FC277F" w:rsidRPr="007F7AA4" w:rsidRDefault="00FC277F" w:rsidP="00926560">
            <w:pPr>
              <w:pStyle w:val="af2"/>
              <w:spacing w:before="0" w:beforeAutospacing="0" w:after="0" w:afterAutospacing="0"/>
              <w:rPr>
                <w:rFonts w:ascii="Times New Roman" w:eastAsiaTheme="majorEastAsia" w:hAnsi="Times New Roman" w:cs="Times New Roman"/>
                <w:sz w:val="22"/>
              </w:rPr>
            </w:pPr>
            <w:r w:rsidRPr="007F7AA4">
              <w:rPr>
                <w:rFonts w:ascii="Times New Roman" w:eastAsiaTheme="majorEastAsia" w:hAnsi="Times New Roman" w:cs="Times New Roman"/>
                <w:sz w:val="22"/>
              </w:rPr>
              <w:t>egprs_supp = false</w:t>
            </w:r>
          </w:p>
          <w:p w14:paraId="4A9CE6AF" w14:textId="77777777" w:rsidR="00FC277F" w:rsidRPr="007F7AA4" w:rsidRDefault="00FC277F" w:rsidP="00926560">
            <w:pPr>
              <w:pStyle w:val="af2"/>
              <w:spacing w:before="0" w:beforeAutospacing="0" w:after="0" w:afterAutospacing="0"/>
              <w:rPr>
                <w:rFonts w:ascii="Times New Roman" w:eastAsiaTheme="majorEastAsia" w:hAnsi="Times New Roman" w:cs="Times New Roman"/>
                <w:sz w:val="22"/>
              </w:rPr>
            </w:pPr>
            <w:r w:rsidRPr="007F7AA4">
              <w:rPr>
                <w:rFonts w:ascii="Times New Roman" w:eastAsiaTheme="majorEastAsia" w:hAnsi="Times New Roman" w:cs="Times New Roman"/>
                <w:sz w:val="22"/>
              </w:rPr>
              <w:t>dtm_supp_valid = true</w:t>
            </w:r>
          </w:p>
          <w:p w14:paraId="004A997A" w14:textId="77777777" w:rsidR="00FC277F" w:rsidRPr="007F7AA4" w:rsidRDefault="00FC277F" w:rsidP="00926560">
            <w:pPr>
              <w:pStyle w:val="af2"/>
              <w:spacing w:before="0" w:beforeAutospacing="0" w:after="0" w:afterAutospacing="0"/>
              <w:rPr>
                <w:rFonts w:ascii="Times New Roman" w:eastAsiaTheme="majorEastAsia" w:hAnsi="Times New Roman" w:cs="Times New Roman"/>
                <w:sz w:val="22"/>
              </w:rPr>
            </w:pPr>
            <w:r w:rsidRPr="007F7AA4">
              <w:rPr>
                <w:rFonts w:ascii="Times New Roman" w:eastAsiaTheme="majorEastAsia" w:hAnsi="Times New Roman" w:cs="Times New Roman"/>
                <w:sz w:val="22"/>
              </w:rPr>
              <w:t>dtm_supp = false</w:t>
            </w:r>
          </w:p>
          <w:p w14:paraId="48EE7EE3" w14:textId="77777777" w:rsidR="00FC277F" w:rsidRPr="007F7AA4" w:rsidRDefault="00FC277F" w:rsidP="00926560">
            <w:pPr>
              <w:pStyle w:val="af2"/>
              <w:spacing w:before="0" w:beforeAutospacing="0" w:after="0" w:afterAutospacing="0"/>
              <w:rPr>
                <w:rFonts w:ascii="Times New Roman" w:eastAsiaTheme="majorEastAsia" w:hAnsi="Times New Roman" w:cs="Times New Roman"/>
                <w:sz w:val="22"/>
              </w:rPr>
            </w:pPr>
            <w:r w:rsidRPr="007F7AA4">
              <w:rPr>
                <w:rFonts w:ascii="Times New Roman" w:eastAsiaTheme="majorEastAsia" w:hAnsi="Times New Roman" w:cs="Times New Roman"/>
                <w:sz w:val="22"/>
              </w:rPr>
              <w:t>}</w:t>
            </w:r>
          </w:p>
          <w:p w14:paraId="0086B2B2" w14:textId="77777777" w:rsidR="00FC277F" w:rsidRPr="007F7AA4" w:rsidRDefault="00FC277F" w:rsidP="00926560">
            <w:pPr>
              <w:pStyle w:val="af2"/>
              <w:spacing w:before="0" w:beforeAutospacing="0" w:after="0" w:afterAutospacing="0"/>
              <w:rPr>
                <w:rFonts w:ascii="Times New Roman" w:eastAsiaTheme="majorEastAsia" w:hAnsi="Times New Roman" w:cs="Times New Roman"/>
                <w:sz w:val="22"/>
              </w:rPr>
            </w:pPr>
            <w:r w:rsidRPr="007F7AA4">
              <w:rPr>
                <w:rFonts w:ascii="Times New Roman" w:eastAsiaTheme="majorEastAsia" w:hAnsi="Times New Roman" w:cs="Times New Roman"/>
                <w:sz w:val="22"/>
              </w:rPr>
              <w:t>}</w:t>
            </w:r>
          </w:p>
          <w:p w14:paraId="4A820B90" w14:textId="77777777" w:rsidR="00FC277F" w:rsidRPr="007F7AA4" w:rsidRDefault="00FC277F" w:rsidP="00926560">
            <w:pPr>
              <w:pStyle w:val="af2"/>
              <w:spacing w:before="0" w:beforeAutospacing="0" w:after="0" w:afterAutospacing="0"/>
              <w:rPr>
                <w:rFonts w:ascii="Times New Roman" w:eastAsiaTheme="majorEastAsia" w:hAnsi="Times New Roman" w:cs="Times New Roman"/>
                <w:sz w:val="22"/>
              </w:rPr>
            </w:pPr>
            <w:r w:rsidRPr="007F7AA4">
              <w:rPr>
                <w:rFonts w:ascii="Times New Roman" w:eastAsiaTheme="majorEastAsia" w:hAnsi="Times New Roman" w:cs="Times New Roman"/>
                <w:sz w:val="22"/>
              </w:rPr>
              <w:t>}</w:t>
            </w:r>
          </w:p>
          <w:p w14:paraId="7A02764A" w14:textId="77777777" w:rsidR="00FC277F" w:rsidRPr="007F7AA4" w:rsidRDefault="00FC277F" w:rsidP="00926560">
            <w:pPr>
              <w:pStyle w:val="af2"/>
              <w:spacing w:before="0" w:beforeAutospacing="0" w:after="0" w:afterAutospacing="0"/>
              <w:rPr>
                <w:rFonts w:ascii="Times New Roman" w:eastAsiaTheme="majorEastAsia" w:hAnsi="Times New Roman" w:cs="Times New Roman"/>
                <w:sz w:val="22"/>
              </w:rPr>
            </w:pPr>
            <w:r w:rsidRPr="007F7AA4">
              <w:rPr>
                <w:rFonts w:ascii="Times New Roman" w:eastAsiaTheme="majorEastAsia" w:hAnsi="Times New Roman" w:cs="Times New Roman"/>
                <w:sz w:val="22"/>
              </w:rPr>
              <w:t>nas_sys_info_indTlvs[6] {</w:t>
            </w:r>
          </w:p>
          <w:p w14:paraId="4B80FE87" w14:textId="77777777" w:rsidR="00FC277F" w:rsidRPr="007F7AA4" w:rsidRDefault="00FC277F" w:rsidP="00926560">
            <w:pPr>
              <w:pStyle w:val="af2"/>
              <w:spacing w:before="0" w:beforeAutospacing="0" w:after="0" w:afterAutospacing="0"/>
              <w:rPr>
                <w:rFonts w:ascii="Times New Roman" w:eastAsiaTheme="majorEastAsia" w:hAnsi="Times New Roman" w:cs="Times New Roman"/>
                <w:sz w:val="22"/>
              </w:rPr>
            </w:pPr>
            <w:r w:rsidRPr="007F7AA4">
              <w:rPr>
                <w:rFonts w:ascii="Times New Roman" w:eastAsiaTheme="majorEastAsia" w:hAnsi="Times New Roman" w:cs="Times New Roman"/>
                <w:sz w:val="22"/>
              </w:rPr>
              <w:t>Type = 0x1C</w:t>
            </w:r>
          </w:p>
          <w:p w14:paraId="2EB14E72" w14:textId="77777777" w:rsidR="00FC277F" w:rsidRPr="007F7AA4" w:rsidRDefault="00FC277F" w:rsidP="00926560">
            <w:pPr>
              <w:pStyle w:val="af2"/>
              <w:spacing w:before="0" w:beforeAutospacing="0" w:after="0" w:afterAutospacing="0"/>
              <w:rPr>
                <w:rFonts w:ascii="Times New Roman" w:eastAsiaTheme="majorEastAsia" w:hAnsi="Times New Roman" w:cs="Times New Roman"/>
                <w:sz w:val="22"/>
              </w:rPr>
            </w:pPr>
            <w:r w:rsidRPr="007F7AA4">
              <w:rPr>
                <w:rFonts w:ascii="Times New Roman" w:eastAsiaTheme="majorEastAsia" w:hAnsi="Times New Roman" w:cs="Times New Roman"/>
                <w:sz w:val="22"/>
              </w:rPr>
              <w:t>Length = 6</w:t>
            </w:r>
          </w:p>
          <w:p w14:paraId="631B373D" w14:textId="77777777" w:rsidR="00FC277F" w:rsidRPr="007F7AA4" w:rsidRDefault="00FC277F" w:rsidP="00926560">
            <w:pPr>
              <w:pStyle w:val="af2"/>
              <w:spacing w:before="0" w:beforeAutospacing="0" w:after="0" w:afterAutospacing="0"/>
              <w:rPr>
                <w:rFonts w:ascii="Times New Roman" w:eastAsiaTheme="majorEastAsia" w:hAnsi="Times New Roman" w:cs="Times New Roman"/>
                <w:sz w:val="22"/>
              </w:rPr>
            </w:pPr>
            <w:r w:rsidRPr="007F7AA4">
              <w:rPr>
                <w:rFonts w:ascii="Times New Roman" w:eastAsiaTheme="majorEastAsia" w:hAnsi="Times New Roman" w:cs="Times New Roman"/>
                <w:sz w:val="22"/>
              </w:rPr>
              <w:t>gsm_sys_info2 {</w:t>
            </w:r>
          </w:p>
          <w:p w14:paraId="26231879" w14:textId="77777777" w:rsidR="00FC277F" w:rsidRPr="007F7AA4" w:rsidRDefault="00FC277F" w:rsidP="00926560">
            <w:pPr>
              <w:pStyle w:val="af2"/>
              <w:spacing w:before="0" w:beforeAutospacing="0" w:after="0" w:afterAutospacing="0"/>
              <w:rPr>
                <w:rFonts w:ascii="Times New Roman" w:eastAsiaTheme="majorEastAsia" w:hAnsi="Times New Roman" w:cs="Times New Roman"/>
                <w:sz w:val="22"/>
              </w:rPr>
            </w:pPr>
            <w:r w:rsidRPr="007F7AA4">
              <w:rPr>
                <w:rFonts w:ascii="Times New Roman" w:eastAsiaTheme="majorEastAsia" w:hAnsi="Times New Roman" w:cs="Times New Roman"/>
                <w:sz w:val="22"/>
              </w:rPr>
              <w:t>geo_sys_idx = 65535</w:t>
            </w:r>
          </w:p>
          <w:p w14:paraId="2B6E905B" w14:textId="77777777" w:rsidR="00FC277F" w:rsidRPr="007F7AA4" w:rsidRDefault="00FC277F" w:rsidP="00926560">
            <w:pPr>
              <w:pStyle w:val="af2"/>
              <w:spacing w:before="0" w:beforeAutospacing="0" w:after="0" w:afterAutospacing="0"/>
              <w:rPr>
                <w:rFonts w:ascii="Times New Roman" w:eastAsiaTheme="majorEastAsia" w:hAnsi="Times New Roman" w:cs="Times New Roman"/>
                <w:sz w:val="22"/>
              </w:rPr>
            </w:pPr>
            <w:r w:rsidRPr="007F7AA4">
              <w:rPr>
                <w:rFonts w:ascii="Times New Roman" w:eastAsiaTheme="majorEastAsia" w:hAnsi="Times New Roman" w:cs="Times New Roman"/>
                <w:sz w:val="22"/>
              </w:rPr>
              <w:t>cell_broadcast_cap = NAS_CELL_BROADCAST_CAP_OFF</w:t>
            </w:r>
          </w:p>
          <w:p w14:paraId="4BA4C7F4" w14:textId="77777777" w:rsidR="00FC277F" w:rsidRPr="007F7AA4" w:rsidRDefault="00FC277F" w:rsidP="00926560">
            <w:pPr>
              <w:pStyle w:val="af2"/>
              <w:spacing w:before="0" w:beforeAutospacing="0" w:after="0" w:afterAutospacing="0"/>
              <w:rPr>
                <w:rFonts w:ascii="Times New Roman" w:eastAsiaTheme="majorEastAsia" w:hAnsi="Times New Roman" w:cs="Times New Roman"/>
                <w:sz w:val="22"/>
              </w:rPr>
            </w:pPr>
            <w:r w:rsidRPr="007F7AA4">
              <w:rPr>
                <w:rFonts w:ascii="Times New Roman" w:eastAsiaTheme="majorEastAsia" w:hAnsi="Times New Roman" w:cs="Times New Roman"/>
                <w:sz w:val="22"/>
              </w:rPr>
              <w:t>}</w:t>
            </w:r>
          </w:p>
          <w:p w14:paraId="0B97ADC4" w14:textId="77777777" w:rsidR="00FC277F" w:rsidRPr="007F7AA4" w:rsidRDefault="00FC277F" w:rsidP="00926560">
            <w:pPr>
              <w:pStyle w:val="af2"/>
              <w:spacing w:before="0" w:beforeAutospacing="0" w:after="0" w:afterAutospacing="0"/>
              <w:rPr>
                <w:rFonts w:ascii="Times New Roman" w:eastAsiaTheme="majorEastAsia" w:hAnsi="Times New Roman" w:cs="Times New Roman"/>
                <w:sz w:val="22"/>
              </w:rPr>
            </w:pPr>
            <w:r w:rsidRPr="007F7AA4">
              <w:rPr>
                <w:rFonts w:ascii="Times New Roman" w:eastAsiaTheme="majorEastAsia" w:hAnsi="Times New Roman" w:cs="Times New Roman"/>
                <w:sz w:val="22"/>
              </w:rPr>
              <w:t>}</w:t>
            </w:r>
          </w:p>
          <w:p w14:paraId="54F1EEAD" w14:textId="77777777" w:rsidR="00FC277F" w:rsidRPr="007F7AA4" w:rsidRDefault="00FC277F" w:rsidP="00926560">
            <w:pPr>
              <w:pStyle w:val="af2"/>
              <w:spacing w:before="0" w:beforeAutospacing="0" w:after="0" w:afterAutospacing="0"/>
              <w:rPr>
                <w:rFonts w:ascii="Times New Roman" w:eastAsiaTheme="majorEastAsia" w:hAnsi="Times New Roman" w:cs="Times New Roman"/>
                <w:sz w:val="22"/>
              </w:rPr>
            </w:pPr>
            <w:r w:rsidRPr="007F7AA4">
              <w:rPr>
                <w:rFonts w:ascii="Times New Roman" w:eastAsiaTheme="majorEastAsia" w:hAnsi="Times New Roman" w:cs="Times New Roman"/>
                <w:sz w:val="22"/>
              </w:rPr>
              <w:t>nas_sys_info_indTlvs[7] {</w:t>
            </w:r>
          </w:p>
          <w:p w14:paraId="605E3EB5" w14:textId="77777777" w:rsidR="00FC277F" w:rsidRPr="007F7AA4" w:rsidRDefault="00FC277F" w:rsidP="00926560">
            <w:pPr>
              <w:pStyle w:val="af2"/>
              <w:spacing w:before="0" w:beforeAutospacing="0" w:after="0" w:afterAutospacing="0"/>
              <w:rPr>
                <w:rFonts w:ascii="Times New Roman" w:eastAsiaTheme="majorEastAsia" w:hAnsi="Times New Roman" w:cs="Times New Roman"/>
                <w:sz w:val="22"/>
              </w:rPr>
            </w:pPr>
            <w:r w:rsidRPr="007F7AA4">
              <w:rPr>
                <w:rFonts w:ascii="Times New Roman" w:eastAsiaTheme="majorEastAsia" w:hAnsi="Times New Roman" w:cs="Times New Roman"/>
                <w:sz w:val="22"/>
              </w:rPr>
              <w:t>Type = 0x1F</w:t>
            </w:r>
          </w:p>
          <w:p w14:paraId="1A989A1F" w14:textId="77777777" w:rsidR="00FC277F" w:rsidRPr="007F7AA4" w:rsidRDefault="00FC277F" w:rsidP="00926560">
            <w:pPr>
              <w:pStyle w:val="af2"/>
              <w:spacing w:before="0" w:beforeAutospacing="0" w:after="0" w:afterAutospacing="0"/>
              <w:rPr>
                <w:rFonts w:ascii="Times New Roman" w:eastAsiaTheme="majorEastAsia" w:hAnsi="Times New Roman" w:cs="Times New Roman"/>
                <w:sz w:val="22"/>
              </w:rPr>
            </w:pPr>
            <w:r w:rsidRPr="007F7AA4">
              <w:rPr>
                <w:rFonts w:ascii="Times New Roman" w:eastAsiaTheme="majorEastAsia" w:hAnsi="Times New Roman" w:cs="Times New Roman"/>
                <w:sz w:val="22"/>
              </w:rPr>
              <w:t>Length = 8</w:t>
            </w:r>
          </w:p>
          <w:p w14:paraId="6B5D4E1B" w14:textId="77777777" w:rsidR="00FC277F" w:rsidRPr="007F7AA4" w:rsidRDefault="00FC277F" w:rsidP="00926560">
            <w:pPr>
              <w:pStyle w:val="af2"/>
              <w:spacing w:before="0" w:beforeAutospacing="0" w:after="0" w:afterAutospacing="0"/>
              <w:rPr>
                <w:rFonts w:ascii="Times New Roman" w:eastAsiaTheme="majorEastAsia" w:hAnsi="Times New Roman" w:cs="Times New Roman"/>
                <w:sz w:val="22"/>
              </w:rPr>
            </w:pPr>
            <w:r w:rsidRPr="007F7AA4">
              <w:rPr>
                <w:rFonts w:ascii="Times New Roman" w:eastAsiaTheme="majorEastAsia" w:hAnsi="Times New Roman" w:cs="Times New Roman"/>
                <w:sz w:val="22"/>
              </w:rPr>
              <w:t>gsm_sys_info3 {</w:t>
            </w:r>
          </w:p>
          <w:p w14:paraId="758A6082" w14:textId="77777777" w:rsidR="00FC277F" w:rsidRPr="007F7AA4" w:rsidRDefault="00FC277F" w:rsidP="00926560">
            <w:pPr>
              <w:pStyle w:val="af2"/>
              <w:spacing w:before="0" w:beforeAutospacing="0" w:after="0" w:afterAutospacing="0"/>
              <w:rPr>
                <w:rFonts w:ascii="Times New Roman" w:eastAsiaTheme="majorEastAsia" w:hAnsi="Times New Roman" w:cs="Times New Roman"/>
                <w:sz w:val="22"/>
              </w:rPr>
            </w:pPr>
            <w:r w:rsidRPr="007F7AA4">
              <w:rPr>
                <w:rFonts w:ascii="Times New Roman" w:eastAsiaTheme="majorEastAsia" w:hAnsi="Times New Roman" w:cs="Times New Roman"/>
                <w:sz w:val="22"/>
              </w:rPr>
              <w:t>cs_bar_status = NAS_CELL_ACCESS_ALL_CALLS</w:t>
            </w:r>
          </w:p>
          <w:p w14:paraId="58A5616C" w14:textId="77777777" w:rsidR="00FC277F" w:rsidRPr="007F7AA4" w:rsidRDefault="00FC277F" w:rsidP="00926560">
            <w:pPr>
              <w:pStyle w:val="af2"/>
              <w:spacing w:before="0" w:beforeAutospacing="0" w:after="0" w:afterAutospacing="0"/>
              <w:rPr>
                <w:rFonts w:ascii="Times New Roman" w:eastAsiaTheme="majorEastAsia" w:hAnsi="Times New Roman" w:cs="Times New Roman"/>
                <w:sz w:val="22"/>
              </w:rPr>
            </w:pPr>
            <w:r w:rsidRPr="007F7AA4">
              <w:rPr>
                <w:rFonts w:ascii="Times New Roman" w:eastAsiaTheme="majorEastAsia" w:hAnsi="Times New Roman" w:cs="Times New Roman"/>
                <w:sz w:val="22"/>
              </w:rPr>
              <w:t>ps_bar_status = NAS_CELL_ACCESS_ALL_CALLS</w:t>
            </w:r>
          </w:p>
          <w:p w14:paraId="5B97525C" w14:textId="77777777" w:rsidR="00FC277F" w:rsidRPr="007F7AA4" w:rsidRDefault="00FC277F" w:rsidP="00926560">
            <w:pPr>
              <w:pStyle w:val="af2"/>
              <w:spacing w:before="0" w:beforeAutospacing="0" w:after="0" w:afterAutospacing="0"/>
              <w:rPr>
                <w:rFonts w:ascii="Times New Roman" w:eastAsiaTheme="majorEastAsia" w:hAnsi="Times New Roman" w:cs="Times New Roman"/>
                <w:sz w:val="22"/>
              </w:rPr>
            </w:pPr>
            <w:r w:rsidRPr="007F7AA4">
              <w:rPr>
                <w:rFonts w:ascii="Times New Roman" w:eastAsiaTheme="majorEastAsia" w:hAnsi="Times New Roman" w:cs="Times New Roman"/>
                <w:sz w:val="22"/>
              </w:rPr>
              <w:t>}</w:t>
            </w:r>
          </w:p>
          <w:p w14:paraId="573F835D" w14:textId="77777777" w:rsidR="00FC277F" w:rsidRPr="007F7AA4" w:rsidRDefault="00FC277F" w:rsidP="00926560">
            <w:pPr>
              <w:pStyle w:val="af2"/>
              <w:spacing w:before="0" w:beforeAutospacing="0" w:after="0" w:afterAutospacing="0"/>
              <w:rPr>
                <w:rFonts w:ascii="Times New Roman" w:eastAsiaTheme="majorEastAsia" w:hAnsi="Times New Roman" w:cs="Times New Roman"/>
                <w:sz w:val="22"/>
              </w:rPr>
            </w:pPr>
            <w:r w:rsidRPr="007F7AA4">
              <w:rPr>
                <w:rFonts w:ascii="Times New Roman" w:eastAsiaTheme="majorEastAsia" w:hAnsi="Times New Roman" w:cs="Times New Roman"/>
                <w:sz w:val="22"/>
              </w:rPr>
              <w:t>}</w:t>
            </w:r>
          </w:p>
          <w:p w14:paraId="3A9F6EDC" w14:textId="77777777" w:rsidR="00FC277F" w:rsidRPr="007F7AA4" w:rsidRDefault="00FC277F" w:rsidP="00926560">
            <w:pPr>
              <w:pStyle w:val="af2"/>
              <w:spacing w:before="0" w:beforeAutospacing="0" w:after="0" w:afterAutospacing="0"/>
              <w:rPr>
                <w:rFonts w:ascii="Times New Roman" w:eastAsiaTheme="majorEastAsia" w:hAnsi="Times New Roman" w:cs="Times New Roman"/>
                <w:sz w:val="22"/>
              </w:rPr>
            </w:pPr>
            <w:r w:rsidRPr="007F7AA4">
              <w:rPr>
                <w:rFonts w:ascii="Times New Roman" w:eastAsiaTheme="majorEastAsia" w:hAnsi="Times New Roman" w:cs="Times New Roman"/>
                <w:sz w:val="22"/>
              </w:rPr>
              <w:t>nas_sys_info_indTlvs[8] {</w:t>
            </w:r>
          </w:p>
          <w:p w14:paraId="116CD33A" w14:textId="77777777" w:rsidR="00FC277F" w:rsidRPr="007F7AA4" w:rsidRDefault="00FC277F" w:rsidP="00926560">
            <w:pPr>
              <w:pStyle w:val="af2"/>
              <w:spacing w:before="0" w:beforeAutospacing="0" w:after="0" w:afterAutospacing="0"/>
              <w:rPr>
                <w:rFonts w:ascii="Times New Roman" w:eastAsiaTheme="majorEastAsia" w:hAnsi="Times New Roman" w:cs="Times New Roman"/>
                <w:sz w:val="22"/>
              </w:rPr>
            </w:pPr>
            <w:r w:rsidRPr="007F7AA4">
              <w:rPr>
                <w:rFonts w:ascii="Times New Roman" w:eastAsiaTheme="majorEastAsia" w:hAnsi="Times New Roman" w:cs="Times New Roman"/>
                <w:sz w:val="22"/>
              </w:rPr>
              <w:t>Type = 0x22</w:t>
            </w:r>
          </w:p>
          <w:p w14:paraId="16F021BA" w14:textId="77777777" w:rsidR="00FC277F" w:rsidRPr="007F7AA4" w:rsidRDefault="00FC277F" w:rsidP="00926560">
            <w:pPr>
              <w:pStyle w:val="af2"/>
              <w:spacing w:before="0" w:beforeAutospacing="0" w:after="0" w:afterAutospacing="0"/>
              <w:rPr>
                <w:rFonts w:ascii="Times New Roman" w:eastAsiaTheme="majorEastAsia" w:hAnsi="Times New Roman" w:cs="Times New Roman"/>
                <w:sz w:val="22"/>
              </w:rPr>
            </w:pPr>
            <w:r w:rsidRPr="007F7AA4">
              <w:rPr>
                <w:rFonts w:ascii="Times New Roman" w:eastAsiaTheme="majorEastAsia" w:hAnsi="Times New Roman" w:cs="Times New Roman"/>
                <w:sz w:val="22"/>
              </w:rPr>
              <w:t>Length = 1</w:t>
            </w:r>
          </w:p>
          <w:p w14:paraId="154AA541" w14:textId="77777777" w:rsidR="00FC277F" w:rsidRPr="007F7AA4" w:rsidRDefault="00FC277F" w:rsidP="00926560">
            <w:pPr>
              <w:pStyle w:val="af2"/>
              <w:spacing w:before="0" w:beforeAutospacing="0" w:after="0" w:afterAutospacing="0"/>
              <w:rPr>
                <w:rFonts w:ascii="Times New Roman" w:eastAsiaTheme="majorEastAsia" w:hAnsi="Times New Roman" w:cs="Times New Roman"/>
                <w:sz w:val="22"/>
              </w:rPr>
            </w:pPr>
            <w:r w:rsidRPr="007F7AA4">
              <w:rPr>
                <w:rFonts w:ascii="Times New Roman" w:eastAsiaTheme="majorEastAsia" w:hAnsi="Times New Roman" w:cs="Times New Roman"/>
                <w:sz w:val="22"/>
              </w:rPr>
              <w:t>gsm_cipher_domain {</w:t>
            </w:r>
          </w:p>
          <w:p w14:paraId="6BB2696E" w14:textId="77777777" w:rsidR="00FC277F" w:rsidRPr="007F7AA4" w:rsidRDefault="00FC277F" w:rsidP="00926560">
            <w:pPr>
              <w:pStyle w:val="af2"/>
              <w:spacing w:before="0" w:beforeAutospacing="0" w:after="0" w:afterAutospacing="0"/>
              <w:rPr>
                <w:rFonts w:ascii="Times New Roman" w:eastAsiaTheme="majorEastAsia" w:hAnsi="Times New Roman" w:cs="Times New Roman"/>
                <w:sz w:val="22"/>
              </w:rPr>
            </w:pPr>
            <w:r w:rsidRPr="007F7AA4">
              <w:rPr>
                <w:rFonts w:ascii="Times New Roman" w:eastAsiaTheme="majorEastAsia" w:hAnsi="Times New Roman" w:cs="Times New Roman"/>
                <w:sz w:val="22"/>
              </w:rPr>
              <w:t>gsm_cipher_domain = SYS_SRV_DOMAIN_NO_SRV</w:t>
            </w:r>
          </w:p>
          <w:p w14:paraId="3683915B" w14:textId="77777777" w:rsidR="00FC277F" w:rsidRPr="007F7AA4" w:rsidRDefault="00FC277F" w:rsidP="00926560">
            <w:pPr>
              <w:pStyle w:val="af2"/>
              <w:spacing w:before="0" w:beforeAutospacing="0" w:after="0" w:afterAutospacing="0"/>
              <w:rPr>
                <w:rFonts w:ascii="Times New Roman" w:eastAsiaTheme="majorEastAsia" w:hAnsi="Times New Roman" w:cs="Times New Roman"/>
                <w:sz w:val="22"/>
              </w:rPr>
            </w:pPr>
            <w:r w:rsidRPr="007F7AA4">
              <w:rPr>
                <w:rFonts w:ascii="Times New Roman" w:eastAsiaTheme="majorEastAsia" w:hAnsi="Times New Roman" w:cs="Times New Roman"/>
                <w:sz w:val="22"/>
              </w:rPr>
              <w:t>}</w:t>
            </w:r>
          </w:p>
          <w:p w14:paraId="706C1537" w14:textId="77777777" w:rsidR="00FC277F" w:rsidRPr="007F7AA4" w:rsidRDefault="00FC277F" w:rsidP="00926560">
            <w:pPr>
              <w:pStyle w:val="af2"/>
              <w:spacing w:before="0" w:beforeAutospacing="0" w:after="0" w:afterAutospacing="0"/>
              <w:rPr>
                <w:rFonts w:ascii="Times New Roman" w:eastAsiaTheme="majorEastAsia" w:hAnsi="Times New Roman" w:cs="Times New Roman"/>
                <w:sz w:val="22"/>
              </w:rPr>
            </w:pPr>
            <w:r w:rsidRPr="007F7AA4">
              <w:rPr>
                <w:rFonts w:ascii="Times New Roman" w:eastAsiaTheme="majorEastAsia" w:hAnsi="Times New Roman" w:cs="Times New Roman"/>
                <w:sz w:val="22"/>
              </w:rPr>
              <w:t>}</w:t>
            </w:r>
          </w:p>
          <w:p w14:paraId="7D76D1EB" w14:textId="77777777" w:rsidR="00FC277F" w:rsidRPr="007F7AA4" w:rsidRDefault="00FC277F" w:rsidP="00926560">
            <w:pPr>
              <w:pStyle w:val="af2"/>
              <w:spacing w:before="0" w:beforeAutospacing="0" w:after="0" w:afterAutospacing="0"/>
              <w:rPr>
                <w:rFonts w:ascii="Times New Roman" w:eastAsiaTheme="majorEastAsia" w:hAnsi="Times New Roman" w:cs="Times New Roman"/>
                <w:sz w:val="22"/>
              </w:rPr>
            </w:pPr>
            <w:r w:rsidRPr="007F7AA4">
              <w:rPr>
                <w:rFonts w:ascii="Times New Roman" w:eastAsiaTheme="majorEastAsia" w:hAnsi="Times New Roman" w:cs="Times New Roman"/>
                <w:sz w:val="22"/>
              </w:rPr>
              <w:t>nas_sys_info_indTlvs[9] {</w:t>
            </w:r>
          </w:p>
          <w:p w14:paraId="526016C9" w14:textId="77777777" w:rsidR="00FC277F" w:rsidRPr="007F7AA4" w:rsidRDefault="00FC277F" w:rsidP="00926560">
            <w:pPr>
              <w:pStyle w:val="af2"/>
              <w:spacing w:before="0" w:beforeAutospacing="0" w:after="0" w:afterAutospacing="0"/>
              <w:rPr>
                <w:rFonts w:ascii="Times New Roman" w:eastAsiaTheme="majorEastAsia" w:hAnsi="Times New Roman" w:cs="Times New Roman"/>
                <w:sz w:val="22"/>
              </w:rPr>
            </w:pPr>
            <w:r w:rsidRPr="007F7AA4">
              <w:rPr>
                <w:rFonts w:ascii="Times New Roman" w:eastAsiaTheme="majorEastAsia" w:hAnsi="Times New Roman" w:cs="Times New Roman"/>
                <w:sz w:val="22"/>
              </w:rPr>
              <w:t>Type = 0x28</w:t>
            </w:r>
          </w:p>
          <w:p w14:paraId="4B5704F2" w14:textId="77777777" w:rsidR="00FC277F" w:rsidRPr="007F7AA4" w:rsidRDefault="00FC277F" w:rsidP="00926560">
            <w:pPr>
              <w:pStyle w:val="af2"/>
              <w:spacing w:before="0" w:beforeAutospacing="0" w:after="0" w:afterAutospacing="0"/>
              <w:rPr>
                <w:rFonts w:ascii="Times New Roman" w:eastAsiaTheme="majorEastAsia" w:hAnsi="Times New Roman" w:cs="Times New Roman"/>
                <w:sz w:val="22"/>
              </w:rPr>
            </w:pPr>
            <w:r w:rsidRPr="007F7AA4">
              <w:rPr>
                <w:rFonts w:ascii="Times New Roman" w:eastAsiaTheme="majorEastAsia" w:hAnsi="Times New Roman" w:cs="Times New Roman"/>
                <w:sz w:val="22"/>
              </w:rPr>
              <w:t>Length = 4</w:t>
            </w:r>
          </w:p>
          <w:p w14:paraId="64658F47" w14:textId="77777777" w:rsidR="00FC277F" w:rsidRPr="007F7AA4" w:rsidRDefault="00FC277F" w:rsidP="00926560">
            <w:pPr>
              <w:pStyle w:val="af2"/>
              <w:spacing w:before="0" w:beforeAutospacing="0" w:after="0" w:afterAutospacing="0"/>
              <w:rPr>
                <w:rFonts w:ascii="Times New Roman" w:eastAsiaTheme="majorEastAsia" w:hAnsi="Times New Roman" w:cs="Times New Roman"/>
                <w:sz w:val="22"/>
              </w:rPr>
            </w:pPr>
            <w:r w:rsidRPr="007F7AA4">
              <w:rPr>
                <w:rFonts w:ascii="Times New Roman" w:eastAsiaTheme="majorEastAsia" w:hAnsi="Times New Roman" w:cs="Times New Roman"/>
                <w:sz w:val="22"/>
              </w:rPr>
              <w:t>sim_rej_info {</w:t>
            </w:r>
          </w:p>
          <w:p w14:paraId="27368F0E" w14:textId="77777777" w:rsidR="00FC277F" w:rsidRPr="007F7AA4" w:rsidRDefault="00FC277F" w:rsidP="00926560">
            <w:pPr>
              <w:pStyle w:val="af2"/>
              <w:spacing w:before="0" w:beforeAutospacing="0" w:after="0" w:afterAutospacing="0"/>
              <w:rPr>
                <w:rFonts w:ascii="Times New Roman" w:eastAsiaTheme="majorEastAsia" w:hAnsi="Times New Roman" w:cs="Times New Roman"/>
                <w:sz w:val="22"/>
              </w:rPr>
            </w:pPr>
            <w:r w:rsidRPr="007F7AA4">
              <w:rPr>
                <w:rFonts w:ascii="Times New Roman" w:eastAsiaTheme="majorEastAsia" w:hAnsi="Times New Roman" w:cs="Times New Roman"/>
                <w:sz w:val="22"/>
              </w:rPr>
              <w:t>sim_rej_info = NAS_SIM_AVAILABLE</w:t>
            </w:r>
          </w:p>
          <w:p w14:paraId="731AD404" w14:textId="77777777" w:rsidR="00FC277F" w:rsidRPr="007F7AA4" w:rsidRDefault="00FC277F" w:rsidP="00926560">
            <w:pPr>
              <w:pStyle w:val="af2"/>
              <w:spacing w:before="0" w:beforeAutospacing="0" w:after="0" w:afterAutospacing="0"/>
              <w:rPr>
                <w:rFonts w:ascii="Times New Roman" w:eastAsiaTheme="majorEastAsia" w:hAnsi="Times New Roman" w:cs="Times New Roman"/>
                <w:sz w:val="22"/>
              </w:rPr>
            </w:pPr>
            <w:r w:rsidRPr="007F7AA4">
              <w:rPr>
                <w:rFonts w:ascii="Times New Roman" w:eastAsiaTheme="majorEastAsia" w:hAnsi="Times New Roman" w:cs="Times New Roman"/>
                <w:sz w:val="22"/>
              </w:rPr>
              <w:t>}</w:t>
            </w:r>
          </w:p>
          <w:p w14:paraId="674485AD" w14:textId="77777777" w:rsidR="00FC277F" w:rsidRPr="007F7AA4" w:rsidRDefault="00FC277F" w:rsidP="00926560">
            <w:pPr>
              <w:pStyle w:val="af2"/>
              <w:spacing w:before="0" w:beforeAutospacing="0" w:after="0" w:afterAutospacing="0"/>
              <w:rPr>
                <w:rFonts w:ascii="Times New Roman" w:eastAsiaTheme="majorEastAsia" w:hAnsi="Times New Roman" w:cs="Times New Roman"/>
                <w:sz w:val="22"/>
              </w:rPr>
            </w:pPr>
            <w:r w:rsidRPr="007F7AA4">
              <w:rPr>
                <w:rFonts w:ascii="Times New Roman" w:eastAsiaTheme="majorEastAsia" w:hAnsi="Times New Roman" w:cs="Times New Roman"/>
                <w:sz w:val="22"/>
              </w:rPr>
              <w:t>}</w:t>
            </w:r>
          </w:p>
          <w:p w14:paraId="4AC93129" w14:textId="77777777" w:rsidR="00FC277F" w:rsidRPr="007F7AA4" w:rsidRDefault="00FC277F" w:rsidP="00926560">
            <w:pPr>
              <w:pStyle w:val="af2"/>
              <w:spacing w:before="0" w:beforeAutospacing="0" w:after="0" w:afterAutospacing="0"/>
              <w:rPr>
                <w:rFonts w:ascii="Times New Roman" w:eastAsiaTheme="majorEastAsia" w:hAnsi="Times New Roman" w:cs="Times New Roman"/>
                <w:sz w:val="22"/>
              </w:rPr>
            </w:pPr>
            <w:r w:rsidRPr="007F7AA4">
              <w:rPr>
                <w:rFonts w:ascii="Times New Roman" w:eastAsiaTheme="majorEastAsia" w:hAnsi="Times New Roman" w:cs="Times New Roman"/>
                <w:sz w:val="22"/>
              </w:rPr>
              <w:t>nas_sys_info_indTlvs[10] {</w:t>
            </w:r>
          </w:p>
          <w:p w14:paraId="236FE0A4" w14:textId="77777777" w:rsidR="00FC277F" w:rsidRPr="007F7AA4" w:rsidRDefault="00FC277F" w:rsidP="00926560">
            <w:pPr>
              <w:pStyle w:val="af2"/>
              <w:spacing w:before="0" w:beforeAutospacing="0" w:after="0" w:afterAutospacing="0"/>
              <w:rPr>
                <w:rFonts w:ascii="Times New Roman" w:eastAsiaTheme="majorEastAsia" w:hAnsi="Times New Roman" w:cs="Times New Roman"/>
                <w:sz w:val="22"/>
              </w:rPr>
            </w:pPr>
            <w:r w:rsidRPr="007F7AA4">
              <w:rPr>
                <w:rFonts w:ascii="Times New Roman" w:eastAsiaTheme="majorEastAsia" w:hAnsi="Times New Roman" w:cs="Times New Roman"/>
                <w:sz w:val="22"/>
              </w:rPr>
              <w:t>Type = 0x30</w:t>
            </w:r>
          </w:p>
          <w:p w14:paraId="1609B8E4" w14:textId="77777777" w:rsidR="00FC277F" w:rsidRPr="007F7AA4" w:rsidRDefault="00FC277F" w:rsidP="00926560">
            <w:pPr>
              <w:pStyle w:val="af2"/>
              <w:spacing w:before="0" w:beforeAutospacing="0" w:after="0" w:afterAutospacing="0"/>
              <w:rPr>
                <w:rFonts w:ascii="Times New Roman" w:eastAsiaTheme="majorEastAsia" w:hAnsi="Times New Roman" w:cs="Times New Roman"/>
                <w:sz w:val="22"/>
              </w:rPr>
            </w:pPr>
            <w:r w:rsidRPr="007F7AA4">
              <w:rPr>
                <w:rFonts w:ascii="Times New Roman" w:eastAsiaTheme="majorEastAsia" w:hAnsi="Times New Roman" w:cs="Times New Roman"/>
                <w:sz w:val="22"/>
              </w:rPr>
              <w:t>Length = 4</w:t>
            </w:r>
          </w:p>
          <w:p w14:paraId="0E06B6FB" w14:textId="77777777" w:rsidR="00FC277F" w:rsidRPr="007F7AA4" w:rsidRDefault="00FC277F" w:rsidP="00926560">
            <w:pPr>
              <w:pStyle w:val="af2"/>
              <w:spacing w:before="0" w:beforeAutospacing="0" w:after="0" w:afterAutospacing="0"/>
              <w:rPr>
                <w:rFonts w:ascii="Times New Roman" w:eastAsiaTheme="majorEastAsia" w:hAnsi="Times New Roman" w:cs="Times New Roman"/>
                <w:sz w:val="22"/>
              </w:rPr>
            </w:pPr>
            <w:r w:rsidRPr="007F7AA4">
              <w:rPr>
                <w:rFonts w:ascii="Times New Roman" w:eastAsiaTheme="majorEastAsia" w:hAnsi="Times New Roman" w:cs="Times New Roman"/>
                <w:sz w:val="22"/>
              </w:rPr>
              <w:t>srv_reg_restriction {</w:t>
            </w:r>
          </w:p>
          <w:p w14:paraId="32A67ED8" w14:textId="77777777" w:rsidR="00FC277F" w:rsidRPr="007F7AA4" w:rsidRDefault="00FC277F" w:rsidP="00926560">
            <w:pPr>
              <w:pStyle w:val="af2"/>
              <w:spacing w:before="0" w:beforeAutospacing="0" w:after="0" w:afterAutospacing="0"/>
              <w:rPr>
                <w:rFonts w:ascii="Times New Roman" w:eastAsiaTheme="majorEastAsia" w:hAnsi="Times New Roman" w:cs="Times New Roman"/>
                <w:sz w:val="22"/>
              </w:rPr>
            </w:pPr>
            <w:r w:rsidRPr="007F7AA4">
              <w:rPr>
                <w:rFonts w:ascii="Times New Roman" w:eastAsiaTheme="majorEastAsia" w:hAnsi="Times New Roman" w:cs="Times New Roman"/>
                <w:sz w:val="22"/>
              </w:rPr>
              <w:t>srv_reg_restriction = NAS_SRV_REG_RESTRICTION_UNRESTRICTED</w:t>
            </w:r>
          </w:p>
          <w:p w14:paraId="385CFF22" w14:textId="77777777" w:rsidR="00FC277F" w:rsidRPr="007F7AA4" w:rsidRDefault="00FC277F" w:rsidP="00926560">
            <w:pPr>
              <w:pStyle w:val="af2"/>
              <w:spacing w:before="0" w:beforeAutospacing="0" w:after="0" w:afterAutospacing="0"/>
              <w:rPr>
                <w:rFonts w:ascii="Times New Roman" w:eastAsiaTheme="majorEastAsia" w:hAnsi="Times New Roman" w:cs="Times New Roman"/>
                <w:sz w:val="22"/>
              </w:rPr>
            </w:pPr>
            <w:r w:rsidRPr="007F7AA4">
              <w:rPr>
                <w:rFonts w:ascii="Times New Roman" w:eastAsiaTheme="majorEastAsia" w:hAnsi="Times New Roman" w:cs="Times New Roman"/>
                <w:sz w:val="22"/>
              </w:rPr>
              <w:t>}</w:t>
            </w:r>
          </w:p>
          <w:p w14:paraId="62B48CF2" w14:textId="77777777" w:rsidR="00FC277F" w:rsidRPr="007F7AA4" w:rsidRDefault="00FC277F" w:rsidP="00926560">
            <w:pPr>
              <w:pStyle w:val="af2"/>
              <w:spacing w:before="0" w:beforeAutospacing="0" w:after="0" w:afterAutospacing="0"/>
              <w:rPr>
                <w:rFonts w:ascii="Times New Roman" w:eastAsiaTheme="majorEastAsia" w:hAnsi="Times New Roman" w:cs="Times New Roman"/>
                <w:sz w:val="22"/>
              </w:rPr>
            </w:pPr>
            <w:r w:rsidRPr="007F7AA4">
              <w:rPr>
                <w:rFonts w:ascii="Times New Roman" w:eastAsiaTheme="majorEastAsia" w:hAnsi="Times New Roman" w:cs="Times New Roman"/>
                <w:sz w:val="22"/>
              </w:rPr>
              <w:t>}</w:t>
            </w:r>
          </w:p>
          <w:p w14:paraId="439018B3" w14:textId="77777777" w:rsidR="00FC277F" w:rsidRPr="007F7AA4" w:rsidRDefault="00FC277F" w:rsidP="00926560">
            <w:pPr>
              <w:pStyle w:val="af2"/>
              <w:spacing w:before="0" w:beforeAutospacing="0" w:after="0" w:afterAutospacing="0"/>
              <w:rPr>
                <w:rFonts w:ascii="Times New Roman" w:eastAsiaTheme="majorEastAsia" w:hAnsi="Times New Roman" w:cs="Times New Roman"/>
                <w:sz w:val="22"/>
              </w:rPr>
            </w:pPr>
            <w:r w:rsidRPr="007F7AA4">
              <w:rPr>
                <w:rFonts w:ascii="Times New Roman" w:eastAsiaTheme="majorEastAsia" w:hAnsi="Times New Roman" w:cs="Times New Roman"/>
                <w:sz w:val="22"/>
              </w:rPr>
              <w:t>nas_sys_info_indTlvs[11] {</w:t>
            </w:r>
          </w:p>
          <w:p w14:paraId="0A105D61" w14:textId="77777777" w:rsidR="00FC277F" w:rsidRPr="007F7AA4" w:rsidRDefault="00FC277F" w:rsidP="00926560">
            <w:pPr>
              <w:pStyle w:val="af2"/>
              <w:spacing w:before="0" w:beforeAutospacing="0" w:after="0" w:afterAutospacing="0"/>
              <w:rPr>
                <w:rFonts w:ascii="Times New Roman" w:eastAsiaTheme="majorEastAsia" w:hAnsi="Times New Roman" w:cs="Times New Roman"/>
                <w:sz w:val="22"/>
              </w:rPr>
            </w:pPr>
            <w:r w:rsidRPr="007F7AA4">
              <w:rPr>
                <w:rFonts w:ascii="Times New Roman" w:eastAsiaTheme="majorEastAsia" w:hAnsi="Times New Roman" w:cs="Times New Roman"/>
                <w:sz w:val="22"/>
              </w:rPr>
              <w:t>Type = 0x34</w:t>
            </w:r>
          </w:p>
          <w:p w14:paraId="30DAF741" w14:textId="77777777" w:rsidR="00FC277F" w:rsidRPr="007F7AA4" w:rsidRDefault="00FC277F" w:rsidP="00926560">
            <w:pPr>
              <w:pStyle w:val="af2"/>
              <w:spacing w:before="0" w:beforeAutospacing="0" w:after="0" w:afterAutospacing="0"/>
              <w:rPr>
                <w:rFonts w:ascii="Times New Roman" w:eastAsiaTheme="majorEastAsia" w:hAnsi="Times New Roman" w:cs="Times New Roman"/>
                <w:sz w:val="22"/>
              </w:rPr>
            </w:pPr>
            <w:r w:rsidRPr="007F7AA4">
              <w:rPr>
                <w:rFonts w:ascii="Times New Roman" w:eastAsiaTheme="majorEastAsia" w:hAnsi="Times New Roman" w:cs="Times New Roman"/>
                <w:sz w:val="22"/>
              </w:rPr>
              <w:t>Length = 4</w:t>
            </w:r>
          </w:p>
          <w:p w14:paraId="5B4C481C" w14:textId="77777777" w:rsidR="00FC277F" w:rsidRPr="007F7AA4" w:rsidRDefault="00FC277F" w:rsidP="00926560">
            <w:pPr>
              <w:pStyle w:val="af2"/>
              <w:spacing w:before="0" w:beforeAutospacing="0" w:after="0" w:afterAutospacing="0"/>
              <w:rPr>
                <w:rFonts w:ascii="Times New Roman" w:eastAsiaTheme="majorEastAsia" w:hAnsi="Times New Roman" w:cs="Times New Roman"/>
                <w:sz w:val="22"/>
              </w:rPr>
            </w:pPr>
            <w:r w:rsidRPr="007F7AA4">
              <w:rPr>
                <w:rFonts w:ascii="Times New Roman" w:eastAsiaTheme="majorEastAsia" w:hAnsi="Times New Roman" w:cs="Times New Roman"/>
                <w:sz w:val="22"/>
              </w:rPr>
              <w:t>gsm_reg_domain {</w:t>
            </w:r>
          </w:p>
          <w:p w14:paraId="18774FAA" w14:textId="77777777" w:rsidR="00FC277F" w:rsidRPr="007F7AA4" w:rsidRDefault="00FC277F" w:rsidP="00926560">
            <w:pPr>
              <w:pStyle w:val="af2"/>
              <w:spacing w:before="0" w:beforeAutospacing="0" w:after="0" w:afterAutospacing="0"/>
              <w:rPr>
                <w:rFonts w:ascii="Times New Roman" w:eastAsiaTheme="majorEastAsia" w:hAnsi="Times New Roman" w:cs="Times New Roman"/>
                <w:sz w:val="22"/>
              </w:rPr>
            </w:pPr>
            <w:r w:rsidRPr="007F7AA4">
              <w:rPr>
                <w:rFonts w:ascii="Times New Roman" w:eastAsiaTheme="majorEastAsia" w:hAnsi="Times New Roman" w:cs="Times New Roman"/>
                <w:sz w:val="22"/>
              </w:rPr>
              <w:t>gsm_reg_domain = NAS_POSSIBLE_REG_DOMAIN_NA</w:t>
            </w:r>
          </w:p>
          <w:p w14:paraId="3437D90B" w14:textId="77777777" w:rsidR="00FC277F" w:rsidRPr="007F7AA4" w:rsidRDefault="00FC277F" w:rsidP="00926560">
            <w:pPr>
              <w:pStyle w:val="af2"/>
              <w:spacing w:before="0" w:beforeAutospacing="0" w:after="0" w:afterAutospacing="0"/>
              <w:rPr>
                <w:rFonts w:ascii="Times New Roman" w:eastAsiaTheme="majorEastAsia" w:hAnsi="Times New Roman" w:cs="Times New Roman"/>
                <w:sz w:val="22"/>
              </w:rPr>
            </w:pPr>
            <w:r w:rsidRPr="007F7AA4">
              <w:rPr>
                <w:rFonts w:ascii="Times New Roman" w:eastAsiaTheme="majorEastAsia" w:hAnsi="Times New Roman" w:cs="Times New Roman"/>
                <w:sz w:val="22"/>
              </w:rPr>
              <w:lastRenderedPageBreak/>
              <w:t>}</w:t>
            </w:r>
          </w:p>
          <w:p w14:paraId="5D8E3BE2" w14:textId="77777777" w:rsidR="00FC277F" w:rsidRPr="007F7AA4" w:rsidRDefault="00FC277F" w:rsidP="00926560">
            <w:pPr>
              <w:pStyle w:val="af2"/>
              <w:spacing w:before="0" w:beforeAutospacing="0" w:after="0" w:afterAutospacing="0"/>
              <w:rPr>
                <w:rFonts w:ascii="Times New Roman" w:eastAsiaTheme="majorEastAsia" w:hAnsi="Times New Roman" w:cs="Times New Roman"/>
                <w:sz w:val="22"/>
              </w:rPr>
            </w:pPr>
            <w:r w:rsidRPr="007F7AA4">
              <w:rPr>
                <w:rFonts w:ascii="Times New Roman" w:eastAsiaTheme="majorEastAsia" w:hAnsi="Times New Roman" w:cs="Times New Roman"/>
                <w:sz w:val="22"/>
              </w:rPr>
              <w:t>}</w:t>
            </w:r>
          </w:p>
          <w:p w14:paraId="349C327B" w14:textId="77777777" w:rsidR="00FC277F" w:rsidRPr="007F7AA4" w:rsidRDefault="00FC277F" w:rsidP="00926560">
            <w:pPr>
              <w:pStyle w:val="af2"/>
              <w:spacing w:before="0" w:beforeAutospacing="0" w:after="0" w:afterAutospacing="0"/>
              <w:rPr>
                <w:rFonts w:ascii="Times New Roman" w:eastAsiaTheme="majorEastAsia" w:hAnsi="Times New Roman" w:cs="Times New Roman"/>
                <w:sz w:val="22"/>
              </w:rPr>
            </w:pPr>
            <w:r w:rsidRPr="007F7AA4">
              <w:rPr>
                <w:rFonts w:ascii="Times New Roman" w:eastAsiaTheme="majorEastAsia" w:hAnsi="Times New Roman" w:cs="Times New Roman"/>
                <w:sz w:val="22"/>
              </w:rPr>
              <w:t>nas_sys_info_indTlvs[12] {</w:t>
            </w:r>
          </w:p>
          <w:p w14:paraId="6749694E" w14:textId="77777777" w:rsidR="00FC277F" w:rsidRPr="007F7AA4" w:rsidRDefault="00FC277F" w:rsidP="00926560">
            <w:pPr>
              <w:pStyle w:val="af2"/>
              <w:spacing w:before="0" w:beforeAutospacing="0" w:after="0" w:afterAutospacing="0"/>
              <w:rPr>
                <w:rFonts w:ascii="Times New Roman" w:eastAsiaTheme="majorEastAsia" w:hAnsi="Times New Roman" w:cs="Times New Roman"/>
                <w:sz w:val="22"/>
              </w:rPr>
            </w:pPr>
            <w:r w:rsidRPr="007F7AA4">
              <w:rPr>
                <w:rFonts w:ascii="Times New Roman" w:eastAsiaTheme="majorEastAsia" w:hAnsi="Times New Roman" w:cs="Times New Roman"/>
                <w:sz w:val="22"/>
              </w:rPr>
              <w:t>Type = 0x4C</w:t>
            </w:r>
          </w:p>
          <w:p w14:paraId="0659C043" w14:textId="77777777" w:rsidR="00FC277F" w:rsidRPr="007F7AA4" w:rsidRDefault="00FC277F" w:rsidP="00926560">
            <w:pPr>
              <w:pStyle w:val="af2"/>
              <w:spacing w:before="0" w:beforeAutospacing="0" w:after="0" w:afterAutospacing="0"/>
              <w:rPr>
                <w:rFonts w:ascii="Times New Roman" w:eastAsiaTheme="majorEastAsia" w:hAnsi="Times New Roman" w:cs="Times New Roman"/>
                <w:sz w:val="22"/>
              </w:rPr>
            </w:pPr>
            <w:r w:rsidRPr="007F7AA4">
              <w:rPr>
                <w:rFonts w:ascii="Times New Roman" w:eastAsiaTheme="majorEastAsia" w:hAnsi="Times New Roman" w:cs="Times New Roman"/>
                <w:sz w:val="22"/>
              </w:rPr>
              <w:t>Length = 3</w:t>
            </w:r>
          </w:p>
          <w:p w14:paraId="3C318589" w14:textId="77777777" w:rsidR="00FC277F" w:rsidRPr="007F7AA4" w:rsidRDefault="00FC277F" w:rsidP="00926560">
            <w:pPr>
              <w:pStyle w:val="af2"/>
              <w:spacing w:before="0" w:beforeAutospacing="0" w:after="0" w:afterAutospacing="0"/>
              <w:rPr>
                <w:rFonts w:ascii="Times New Roman" w:eastAsiaTheme="majorEastAsia" w:hAnsi="Times New Roman" w:cs="Times New Roman"/>
                <w:sz w:val="22"/>
              </w:rPr>
            </w:pPr>
            <w:r w:rsidRPr="007F7AA4">
              <w:rPr>
                <w:rFonts w:ascii="Times New Roman" w:eastAsiaTheme="majorEastAsia" w:hAnsi="Times New Roman" w:cs="Times New Roman"/>
                <w:sz w:val="22"/>
              </w:rPr>
              <w:t>nr5g_srv_status_info {</w:t>
            </w:r>
          </w:p>
          <w:p w14:paraId="52DC9F47" w14:textId="77777777" w:rsidR="00FC277F" w:rsidRPr="007F7AA4" w:rsidRDefault="00FC277F" w:rsidP="00926560">
            <w:pPr>
              <w:pStyle w:val="af2"/>
              <w:spacing w:before="0" w:beforeAutospacing="0" w:after="0" w:afterAutospacing="0"/>
              <w:rPr>
                <w:rFonts w:ascii="Times New Roman" w:eastAsiaTheme="majorEastAsia" w:hAnsi="Times New Roman" w:cs="Times New Roman"/>
                <w:sz w:val="22"/>
              </w:rPr>
            </w:pPr>
            <w:r w:rsidRPr="007F7AA4">
              <w:rPr>
                <w:rFonts w:ascii="Times New Roman" w:eastAsiaTheme="majorEastAsia" w:hAnsi="Times New Roman" w:cs="Times New Roman"/>
                <w:sz w:val="22"/>
              </w:rPr>
              <w:t>srv_status = NAS_SYS_SRV_STATUS_NO_SRV</w:t>
            </w:r>
          </w:p>
          <w:p w14:paraId="74D73DB5" w14:textId="77777777" w:rsidR="00FC277F" w:rsidRPr="007F7AA4" w:rsidRDefault="00FC277F" w:rsidP="00926560">
            <w:pPr>
              <w:pStyle w:val="af2"/>
              <w:spacing w:before="0" w:beforeAutospacing="0" w:after="0" w:afterAutospacing="0"/>
              <w:rPr>
                <w:rFonts w:ascii="Times New Roman" w:eastAsiaTheme="majorEastAsia" w:hAnsi="Times New Roman" w:cs="Times New Roman"/>
                <w:sz w:val="22"/>
              </w:rPr>
            </w:pPr>
            <w:r w:rsidRPr="007F7AA4">
              <w:rPr>
                <w:rFonts w:ascii="Times New Roman" w:eastAsiaTheme="majorEastAsia" w:hAnsi="Times New Roman" w:cs="Times New Roman"/>
                <w:sz w:val="22"/>
              </w:rPr>
              <w:t>true_srv_status = SYS_SRV_STATUS_NO_SRV</w:t>
            </w:r>
          </w:p>
          <w:p w14:paraId="00673D92" w14:textId="77777777" w:rsidR="00FC277F" w:rsidRPr="007F7AA4" w:rsidRDefault="00FC277F" w:rsidP="00926560">
            <w:pPr>
              <w:pStyle w:val="af2"/>
              <w:spacing w:before="0" w:beforeAutospacing="0" w:after="0" w:afterAutospacing="0"/>
              <w:rPr>
                <w:rFonts w:ascii="Times New Roman" w:eastAsiaTheme="majorEastAsia" w:hAnsi="Times New Roman" w:cs="Times New Roman"/>
                <w:sz w:val="22"/>
              </w:rPr>
            </w:pPr>
            <w:r w:rsidRPr="007F7AA4">
              <w:rPr>
                <w:rFonts w:ascii="Times New Roman" w:eastAsiaTheme="majorEastAsia" w:hAnsi="Times New Roman" w:cs="Times New Roman"/>
                <w:sz w:val="22"/>
              </w:rPr>
              <w:t>is_pref_data_path = false</w:t>
            </w:r>
          </w:p>
          <w:p w14:paraId="13B1C469" w14:textId="77777777" w:rsidR="00FC277F" w:rsidRPr="007F7AA4" w:rsidRDefault="00FC277F" w:rsidP="00926560">
            <w:pPr>
              <w:pStyle w:val="af2"/>
              <w:spacing w:before="0" w:beforeAutospacing="0" w:after="0" w:afterAutospacing="0"/>
              <w:rPr>
                <w:rFonts w:ascii="Times New Roman" w:eastAsiaTheme="majorEastAsia" w:hAnsi="Times New Roman" w:cs="Times New Roman"/>
                <w:sz w:val="22"/>
              </w:rPr>
            </w:pPr>
            <w:r w:rsidRPr="007F7AA4">
              <w:rPr>
                <w:rFonts w:ascii="Times New Roman" w:eastAsiaTheme="majorEastAsia" w:hAnsi="Times New Roman" w:cs="Times New Roman"/>
                <w:sz w:val="22"/>
              </w:rPr>
              <w:t>}</w:t>
            </w:r>
          </w:p>
          <w:p w14:paraId="25C8B6BB" w14:textId="77777777" w:rsidR="00FC277F" w:rsidRPr="007F7AA4" w:rsidRDefault="00FC277F" w:rsidP="00926560">
            <w:pPr>
              <w:pStyle w:val="af2"/>
              <w:spacing w:before="0" w:beforeAutospacing="0" w:after="0" w:afterAutospacing="0"/>
              <w:rPr>
                <w:rFonts w:ascii="Times New Roman" w:eastAsiaTheme="majorEastAsia" w:hAnsi="Times New Roman" w:cs="Times New Roman"/>
                <w:sz w:val="22"/>
              </w:rPr>
            </w:pPr>
            <w:r w:rsidRPr="007F7AA4">
              <w:rPr>
                <w:rFonts w:ascii="Times New Roman" w:eastAsiaTheme="majorEastAsia" w:hAnsi="Times New Roman" w:cs="Times New Roman"/>
                <w:sz w:val="22"/>
              </w:rPr>
              <w:t>}</w:t>
            </w:r>
          </w:p>
          <w:p w14:paraId="2016E9D3" w14:textId="77777777" w:rsidR="00FC277F" w:rsidRPr="007F7AA4" w:rsidRDefault="00FC277F" w:rsidP="00926560">
            <w:pPr>
              <w:pStyle w:val="af2"/>
              <w:spacing w:before="0" w:beforeAutospacing="0" w:after="0" w:afterAutospacing="0"/>
              <w:rPr>
                <w:rFonts w:ascii="Times New Roman" w:eastAsiaTheme="majorEastAsia" w:hAnsi="Times New Roman" w:cs="Times New Roman"/>
                <w:sz w:val="22"/>
              </w:rPr>
            </w:pPr>
            <w:r w:rsidRPr="007F7AA4">
              <w:rPr>
                <w:rFonts w:ascii="Times New Roman" w:eastAsiaTheme="majorEastAsia" w:hAnsi="Times New Roman" w:cs="Times New Roman"/>
                <w:sz w:val="22"/>
              </w:rPr>
              <w:t>}</w:t>
            </w:r>
          </w:p>
          <w:p w14:paraId="2A15110E" w14:textId="77777777" w:rsidR="00FC277F" w:rsidRPr="007F7AA4" w:rsidRDefault="00FC277F" w:rsidP="00926560">
            <w:pPr>
              <w:pStyle w:val="af2"/>
              <w:spacing w:before="0" w:beforeAutospacing="0" w:after="0" w:afterAutospacing="0"/>
              <w:rPr>
                <w:rFonts w:ascii="Times New Roman" w:eastAsiaTheme="majorEastAsia" w:hAnsi="Times New Roman" w:cs="Times New Roman"/>
                <w:sz w:val="22"/>
              </w:rPr>
            </w:pPr>
            <w:r w:rsidRPr="007F7AA4">
              <w:rPr>
                <w:rFonts w:ascii="Times New Roman" w:eastAsiaTheme="majorEastAsia" w:hAnsi="Times New Roman" w:cs="Times New Roman"/>
                <w:sz w:val="22"/>
              </w:rPr>
              <w:t>}</w:t>
            </w:r>
          </w:p>
          <w:p w14:paraId="053C11EB" w14:textId="77777777" w:rsidR="00FC277F" w:rsidRPr="007F7AA4" w:rsidRDefault="00FC277F" w:rsidP="00926560">
            <w:pPr>
              <w:pStyle w:val="af2"/>
              <w:spacing w:before="0" w:beforeAutospacing="0" w:after="0" w:afterAutospacing="0"/>
              <w:rPr>
                <w:rFonts w:ascii="Times New Roman" w:eastAsiaTheme="majorEastAsia" w:hAnsi="Times New Roman" w:cs="Times New Roman"/>
                <w:sz w:val="22"/>
              </w:rPr>
            </w:pPr>
            <w:r w:rsidRPr="007F7AA4">
              <w:rPr>
                <w:rFonts w:ascii="Times New Roman" w:eastAsiaTheme="majorEastAsia" w:hAnsi="Times New Roman" w:cs="Times New Roman"/>
                <w:sz w:val="22"/>
              </w:rPr>
              <w:t>}</w:t>
            </w:r>
          </w:p>
        </w:tc>
      </w:tr>
    </w:tbl>
    <w:p w14:paraId="3AFF3D67" w14:textId="77777777" w:rsidR="00FC277F" w:rsidRPr="007F7AA4" w:rsidRDefault="00FC277F" w:rsidP="00FC277F">
      <w:pPr>
        <w:rPr>
          <w:rFonts w:eastAsiaTheme="majorEastAsia" w:cs="Times New Roman"/>
        </w:rPr>
      </w:pPr>
    </w:p>
    <w:p w14:paraId="6CE36D76" w14:textId="77777777" w:rsidR="00FC277F" w:rsidRPr="007F7AA4" w:rsidRDefault="00FC277F" w:rsidP="00FC277F">
      <w:pPr>
        <w:pStyle w:val="3"/>
        <w:spacing w:before="156" w:after="156"/>
        <w:rPr>
          <w:rFonts w:eastAsiaTheme="majorEastAsia" w:cs="Times New Roman"/>
        </w:rPr>
      </w:pPr>
      <w:bookmarkStart w:id="186" w:name="_Toc34299162"/>
      <w:bookmarkStart w:id="187" w:name="_Toc87714754"/>
      <w:r w:rsidRPr="007F7AA4">
        <w:rPr>
          <w:rFonts w:eastAsiaTheme="majorEastAsia" w:cs="Times New Roman"/>
        </w:rPr>
        <w:t>热插卡拔卡</w:t>
      </w:r>
      <w:r w:rsidRPr="007F7AA4">
        <w:rPr>
          <w:rFonts w:eastAsiaTheme="majorEastAsia" w:cs="Times New Roman"/>
        </w:rPr>
        <w:t>/</w:t>
      </w:r>
      <w:r w:rsidRPr="007F7AA4">
        <w:rPr>
          <w:rFonts w:eastAsiaTheme="majorEastAsia" w:cs="Times New Roman"/>
        </w:rPr>
        <w:t>开卡、关卡</w:t>
      </w:r>
      <w:bookmarkEnd w:id="186"/>
      <w:bookmarkEnd w:id="187"/>
    </w:p>
    <w:p w14:paraId="6BEB27EC" w14:textId="77777777" w:rsidR="00FC277F" w:rsidRPr="007F7AA4" w:rsidRDefault="00FC277F" w:rsidP="00FC277F">
      <w:pPr>
        <w:rPr>
          <w:rFonts w:eastAsiaTheme="majorEastAsia" w:cs="Times New Roman"/>
        </w:rPr>
      </w:pPr>
      <w:r w:rsidRPr="007F7AA4">
        <w:rPr>
          <w:rFonts w:eastAsiaTheme="majorEastAsia" w:cs="Times New Roman"/>
        </w:rPr>
        <w:t>可以根据</w:t>
      </w:r>
      <w:r w:rsidRPr="007F7AA4">
        <w:rPr>
          <w:rFonts w:eastAsiaTheme="majorEastAsia" w:cs="Times New Roman"/>
        </w:rPr>
        <w:t>Event</w:t>
      </w:r>
      <w:r w:rsidRPr="007F7AA4">
        <w:rPr>
          <w:rFonts w:eastAsiaTheme="majorEastAsia" w:cs="Times New Roman"/>
        </w:rPr>
        <w:t>查看。</w:t>
      </w:r>
    </w:p>
    <w:p w14:paraId="376783D8" w14:textId="77777777" w:rsidR="00FC277F" w:rsidRPr="007F7AA4" w:rsidRDefault="00FC277F" w:rsidP="00FC277F">
      <w:pPr>
        <w:pStyle w:val="af9"/>
        <w:rPr>
          <w:rFonts w:ascii="Times New Roman" w:eastAsiaTheme="majorEastAsia" w:hAnsi="Times New Roman" w:cs="Times New Roman"/>
        </w:rPr>
      </w:pPr>
      <w:r w:rsidRPr="007F7AA4">
        <w:rPr>
          <w:rFonts w:ascii="Times New Roman" w:eastAsiaTheme="majorEastAsia" w:hAnsi="Times New Roman" w:cs="Times New Roman"/>
        </w:rPr>
        <w:t>675221  10:23:09.708 0x1FEB mmgsdi.c              8354 H MMGSDI_CARD_INSERTED_EVT, slot: 0x1</w:t>
      </w:r>
    </w:p>
    <w:p w14:paraId="1939B9BB" w14:textId="77777777" w:rsidR="00FC277F" w:rsidRPr="007F7AA4" w:rsidRDefault="00FC277F" w:rsidP="00FC277F">
      <w:pPr>
        <w:pStyle w:val="af9"/>
        <w:rPr>
          <w:rFonts w:ascii="Times New Roman" w:eastAsiaTheme="majorEastAsia" w:hAnsi="Times New Roman" w:cs="Times New Roman"/>
        </w:rPr>
      </w:pPr>
      <w:r w:rsidRPr="007F7AA4">
        <w:rPr>
          <w:rFonts w:ascii="Times New Roman" w:eastAsiaTheme="majorEastAsia" w:hAnsi="Times New Roman" w:cs="Times New Roman"/>
        </w:rPr>
        <w:t>681134  10:23:13.030 0x1FEB mmgsdi.c              8427 H MMGSDI_CARD_ERROR/REMOVED_EVT, condition: 0x2, slot: 0x2</w:t>
      </w:r>
    </w:p>
    <w:p w14:paraId="5697009E" w14:textId="77777777" w:rsidR="00FC277F" w:rsidRPr="007F7AA4" w:rsidRDefault="00FC277F" w:rsidP="00FC277F">
      <w:pPr>
        <w:rPr>
          <w:rFonts w:eastAsiaTheme="majorEastAsia" w:cs="Times New Roman"/>
        </w:rPr>
      </w:pPr>
    </w:p>
    <w:p w14:paraId="79FF8463" w14:textId="77777777" w:rsidR="00FC277F" w:rsidRPr="007F7AA4" w:rsidRDefault="00FC277F" w:rsidP="00FC277F">
      <w:pPr>
        <w:widowControl/>
        <w:kinsoku/>
        <w:adjustRightInd/>
        <w:rPr>
          <w:rFonts w:eastAsiaTheme="majorEastAsia" w:cs="Times New Roman"/>
          <w:sz w:val="22"/>
        </w:rPr>
      </w:pPr>
      <w:r w:rsidRPr="007F7AA4">
        <w:rPr>
          <w:rFonts w:eastAsiaTheme="majorEastAsia" w:cs="Times New Roman"/>
          <w:sz w:val="22"/>
        </w:rPr>
        <w:t>QMI_UIM_STATUS_CHANGE_IND</w:t>
      </w:r>
    </w:p>
    <w:p w14:paraId="5A86C5BF" w14:textId="77777777" w:rsidR="00FC277F" w:rsidRPr="007F7AA4" w:rsidRDefault="00FC277F" w:rsidP="00FC277F">
      <w:pPr>
        <w:widowControl/>
        <w:kinsoku/>
        <w:adjustRightInd/>
        <w:rPr>
          <w:rFonts w:eastAsiaTheme="majorEastAsia" w:cs="Times New Roman"/>
          <w:sz w:val="24"/>
          <w:szCs w:val="24"/>
        </w:rPr>
      </w:pPr>
      <w:r w:rsidRPr="007F7AA4">
        <w:rPr>
          <w:rFonts w:eastAsiaTheme="majorEastAsia" w:cs="Times New Roman"/>
          <w:sz w:val="22"/>
        </w:rPr>
        <w:t>QMI_UIM_SWITCH_SLOT</w:t>
      </w:r>
    </w:p>
    <w:p w14:paraId="7F5D0CEB" w14:textId="77777777" w:rsidR="00FC277F" w:rsidRPr="007F7AA4" w:rsidRDefault="00FC277F" w:rsidP="00FC277F">
      <w:pPr>
        <w:rPr>
          <w:rFonts w:eastAsiaTheme="majorEastAsia" w:cs="Times New Roman"/>
        </w:rPr>
      </w:pPr>
    </w:p>
    <w:p w14:paraId="0D24261C" w14:textId="77777777" w:rsidR="0055261A" w:rsidRPr="007F7AA4" w:rsidRDefault="00FC277F" w:rsidP="00FC277F">
      <w:pPr>
        <w:rPr>
          <w:rFonts w:eastAsiaTheme="majorEastAsia" w:cs="Times New Roman"/>
          <w:sz w:val="22"/>
        </w:rPr>
      </w:pPr>
      <w:r w:rsidRPr="007F7AA4">
        <w:rPr>
          <w:rFonts w:eastAsiaTheme="majorEastAsia" w:cs="Times New Roman"/>
          <w:sz w:val="22"/>
        </w:rPr>
        <w:t>The indication is sent in one of the following cases:</w:t>
      </w:r>
    </w:p>
    <w:p w14:paraId="4BD98E72" w14:textId="77777777" w:rsidR="0055261A" w:rsidRPr="007F7AA4" w:rsidRDefault="00FC277F" w:rsidP="00FC277F">
      <w:pPr>
        <w:rPr>
          <w:rFonts w:eastAsiaTheme="majorEastAsia" w:cs="Times New Roman"/>
          <w:sz w:val="22"/>
        </w:rPr>
      </w:pPr>
      <w:r w:rsidRPr="007F7AA4">
        <w:rPr>
          <w:rFonts w:eastAsiaTheme="majorEastAsia" w:cs="Times New Roman"/>
          <w:sz w:val="22"/>
        </w:rPr>
        <w:t>• The physical slot to logical slot mapping has changed as a result of switching the slot</w:t>
      </w:r>
    </w:p>
    <w:p w14:paraId="030E6C30" w14:textId="77777777" w:rsidR="0055261A" w:rsidRPr="007F7AA4" w:rsidRDefault="00FC277F" w:rsidP="00FC277F">
      <w:pPr>
        <w:rPr>
          <w:rFonts w:eastAsiaTheme="majorEastAsia" w:cs="Times New Roman"/>
          <w:sz w:val="22"/>
        </w:rPr>
      </w:pPr>
      <w:r w:rsidRPr="007F7AA4">
        <w:rPr>
          <w:rFonts w:eastAsiaTheme="majorEastAsia" w:cs="Times New Roman"/>
          <w:sz w:val="22"/>
        </w:rPr>
        <w:t>• A card has been removed from, or inserted to, the physical slot</w:t>
      </w:r>
    </w:p>
    <w:p w14:paraId="2FC5A016" w14:textId="743A7E5B" w:rsidR="00FC277F" w:rsidRPr="007F7AA4" w:rsidRDefault="00FC277F" w:rsidP="00FC277F">
      <w:pPr>
        <w:rPr>
          <w:rFonts w:eastAsiaTheme="majorEastAsia" w:cs="Times New Roman"/>
          <w:sz w:val="22"/>
        </w:rPr>
      </w:pPr>
      <w:r w:rsidRPr="007F7AA4">
        <w:rPr>
          <w:rFonts w:eastAsiaTheme="majorEastAsia" w:cs="Times New Roman"/>
          <w:sz w:val="22"/>
        </w:rPr>
        <w:t>• A physical slot is powered up or down.</w:t>
      </w:r>
    </w:p>
    <w:p w14:paraId="4B9B4AA0" w14:textId="77777777" w:rsidR="00FC277F" w:rsidRPr="007F7AA4" w:rsidRDefault="00FC277F" w:rsidP="00FC277F">
      <w:pPr>
        <w:pStyle w:val="4"/>
        <w:spacing w:before="156" w:after="156"/>
        <w:rPr>
          <w:rFonts w:cs="Times New Roman"/>
        </w:rPr>
      </w:pPr>
      <w:r w:rsidRPr="007F7AA4">
        <w:rPr>
          <w:rFonts w:cs="Times New Roman"/>
        </w:rPr>
        <w:t>插入</w:t>
      </w:r>
      <w:r w:rsidRPr="007F7AA4">
        <w:rPr>
          <w:rFonts w:cs="Times New Roman"/>
        </w:rPr>
        <w:t>SIM</w:t>
      </w:r>
      <w:r w:rsidRPr="007F7AA4">
        <w:rPr>
          <w:rFonts w:cs="Times New Roman"/>
        </w:rPr>
        <w:t>卡</w:t>
      </w:r>
    </w:p>
    <w:p w14:paraId="1F8AC5C7" w14:textId="77777777" w:rsidR="00FC277F" w:rsidRPr="007F7AA4" w:rsidRDefault="00FC277F" w:rsidP="00FC277F">
      <w:pPr>
        <w:rPr>
          <w:rFonts w:eastAsiaTheme="majorEastAsia" w:cs="Times New Roman"/>
        </w:rPr>
      </w:pPr>
      <w:r w:rsidRPr="007F7AA4">
        <w:rPr>
          <w:rFonts w:eastAsiaTheme="majorEastAsia" w:cs="Times New Roman"/>
          <w:b/>
          <w:sz w:val="22"/>
        </w:rPr>
        <w:t>ServiceId=11</w:t>
      </w:r>
      <w:r w:rsidRPr="007F7AA4">
        <w:rPr>
          <w:rFonts w:eastAsiaTheme="majorEastAsia" w:cs="Times New Roman"/>
          <w:b/>
          <w:sz w:val="22"/>
        </w:rPr>
        <w:t>，</w:t>
      </w:r>
      <w:r w:rsidRPr="007F7AA4">
        <w:rPr>
          <w:rFonts w:eastAsiaTheme="majorEastAsia" w:cs="Times New Roman"/>
          <w:b/>
          <w:sz w:val="22"/>
        </w:rPr>
        <w:t>MsgId=0X48</w:t>
      </w:r>
      <w:r w:rsidRPr="007F7AA4">
        <w:rPr>
          <w:rFonts w:eastAsiaTheme="majorEastAsia" w:cs="Times New Roman"/>
          <w:b/>
          <w:sz w:val="22"/>
        </w:rPr>
        <w:t>，字符串：</w:t>
      </w:r>
      <w:r w:rsidRPr="007F7AA4">
        <w:rPr>
          <w:rFonts w:eastAsiaTheme="majorEastAsia" w:cs="Times New Roman"/>
        </w:rPr>
        <w:t>uim_slot_status_change</w:t>
      </w:r>
    </w:p>
    <w:tbl>
      <w:tblPr>
        <w:tblStyle w:val="a7"/>
        <w:tblW w:w="0" w:type="auto"/>
        <w:tblLook w:val="04A0" w:firstRow="1" w:lastRow="0" w:firstColumn="1" w:lastColumn="0" w:noHBand="0" w:noVBand="1"/>
      </w:tblPr>
      <w:tblGrid>
        <w:gridCol w:w="8522"/>
      </w:tblGrid>
      <w:tr w:rsidR="00FC277F" w:rsidRPr="007F7AA4" w14:paraId="6036C571" w14:textId="77777777" w:rsidTr="00926560">
        <w:tc>
          <w:tcPr>
            <w:tcW w:w="8522" w:type="dxa"/>
          </w:tcPr>
          <w:p w14:paraId="29D21B1E" w14:textId="77777777" w:rsidR="00FC277F" w:rsidRPr="007F7AA4" w:rsidRDefault="00FC277F" w:rsidP="00926560">
            <w:pPr>
              <w:widowControl/>
              <w:kinsoku/>
              <w:adjustRightInd/>
              <w:rPr>
                <w:rFonts w:eastAsiaTheme="majorEastAsia" w:cs="Times New Roman"/>
                <w:sz w:val="24"/>
                <w:szCs w:val="24"/>
              </w:rPr>
            </w:pPr>
            <w:r w:rsidRPr="007F7AA4">
              <w:rPr>
                <w:rFonts w:eastAsiaTheme="majorEastAsia" w:cs="Times New Roman"/>
                <w:sz w:val="24"/>
                <w:szCs w:val="24"/>
              </w:rPr>
              <w:t>10:17:31.823 [0x1544] MCS QCSI Payload Packet</w:t>
            </w:r>
          </w:p>
          <w:p w14:paraId="7C670DBC" w14:textId="77777777" w:rsidR="00FC277F" w:rsidRPr="007F7AA4" w:rsidRDefault="00FC277F" w:rsidP="00926560">
            <w:pPr>
              <w:widowControl/>
              <w:kinsoku/>
              <w:adjustRightInd/>
              <w:rPr>
                <w:rFonts w:eastAsiaTheme="majorEastAsia" w:cs="Times New Roman"/>
                <w:sz w:val="24"/>
                <w:szCs w:val="24"/>
              </w:rPr>
            </w:pPr>
            <w:r w:rsidRPr="007F7AA4">
              <w:rPr>
                <w:rFonts w:eastAsiaTheme="majorEastAsia" w:cs="Times New Roman"/>
                <w:sz w:val="24"/>
                <w:szCs w:val="24"/>
              </w:rPr>
              <w:t>packetVersion = 2</w:t>
            </w:r>
          </w:p>
          <w:p w14:paraId="1886DC36" w14:textId="77777777" w:rsidR="00FC277F" w:rsidRPr="007F7AA4" w:rsidRDefault="00FC277F" w:rsidP="00926560">
            <w:pPr>
              <w:widowControl/>
              <w:kinsoku/>
              <w:adjustRightInd/>
              <w:rPr>
                <w:rFonts w:eastAsiaTheme="majorEastAsia" w:cs="Times New Roman"/>
                <w:sz w:val="24"/>
                <w:szCs w:val="24"/>
              </w:rPr>
            </w:pPr>
            <w:r w:rsidRPr="007F7AA4">
              <w:rPr>
                <w:rFonts w:eastAsiaTheme="majorEastAsia" w:cs="Times New Roman"/>
                <w:sz w:val="24"/>
                <w:szCs w:val="24"/>
              </w:rPr>
              <w:t>MsgType = Indication</w:t>
            </w:r>
          </w:p>
          <w:p w14:paraId="08BAC149" w14:textId="77777777" w:rsidR="00FC277F" w:rsidRPr="007F7AA4" w:rsidRDefault="00FC277F" w:rsidP="00926560">
            <w:pPr>
              <w:widowControl/>
              <w:kinsoku/>
              <w:adjustRightInd/>
              <w:rPr>
                <w:rFonts w:eastAsiaTheme="majorEastAsia" w:cs="Times New Roman"/>
                <w:sz w:val="24"/>
                <w:szCs w:val="24"/>
              </w:rPr>
            </w:pPr>
            <w:r w:rsidRPr="007F7AA4">
              <w:rPr>
                <w:rFonts w:eastAsiaTheme="majorEastAsia" w:cs="Times New Roman"/>
                <w:sz w:val="24"/>
                <w:szCs w:val="24"/>
              </w:rPr>
              <w:t>Counter = 15</w:t>
            </w:r>
          </w:p>
          <w:p w14:paraId="7F95D3CC" w14:textId="77777777" w:rsidR="00FC277F" w:rsidRPr="007F7AA4" w:rsidRDefault="00FC277F" w:rsidP="00926560">
            <w:pPr>
              <w:widowControl/>
              <w:kinsoku/>
              <w:adjustRightInd/>
              <w:rPr>
                <w:rFonts w:eastAsiaTheme="majorEastAsia" w:cs="Times New Roman"/>
                <w:sz w:val="24"/>
                <w:szCs w:val="24"/>
              </w:rPr>
            </w:pPr>
            <w:r w:rsidRPr="007F7AA4">
              <w:rPr>
                <w:rFonts w:eastAsiaTheme="majorEastAsia" w:cs="Times New Roman"/>
                <w:sz w:val="24"/>
                <w:szCs w:val="24"/>
              </w:rPr>
              <w:t>ServiceId = 11</w:t>
            </w:r>
          </w:p>
          <w:p w14:paraId="31EB47D9" w14:textId="77777777" w:rsidR="00FC277F" w:rsidRPr="007F7AA4" w:rsidRDefault="00FC277F" w:rsidP="00926560">
            <w:pPr>
              <w:widowControl/>
              <w:kinsoku/>
              <w:adjustRightInd/>
              <w:rPr>
                <w:rFonts w:eastAsiaTheme="majorEastAsia" w:cs="Times New Roman"/>
                <w:sz w:val="24"/>
                <w:szCs w:val="24"/>
              </w:rPr>
            </w:pPr>
            <w:r w:rsidRPr="007F7AA4">
              <w:rPr>
                <w:rFonts w:eastAsiaTheme="majorEastAsia" w:cs="Times New Roman"/>
                <w:sz w:val="24"/>
                <w:szCs w:val="24"/>
              </w:rPr>
              <w:t>MajorRev = 1</w:t>
            </w:r>
          </w:p>
          <w:p w14:paraId="2A302AB9" w14:textId="77777777" w:rsidR="00FC277F" w:rsidRPr="007F7AA4" w:rsidRDefault="00FC277F" w:rsidP="00926560">
            <w:pPr>
              <w:widowControl/>
              <w:kinsoku/>
              <w:adjustRightInd/>
              <w:rPr>
                <w:rFonts w:eastAsiaTheme="majorEastAsia" w:cs="Times New Roman"/>
                <w:sz w:val="24"/>
                <w:szCs w:val="24"/>
              </w:rPr>
            </w:pPr>
            <w:r w:rsidRPr="007F7AA4">
              <w:rPr>
                <w:rFonts w:eastAsiaTheme="majorEastAsia" w:cs="Times New Roman"/>
                <w:sz w:val="24"/>
                <w:szCs w:val="24"/>
              </w:rPr>
              <w:t>MinorRev = 92</w:t>
            </w:r>
          </w:p>
          <w:p w14:paraId="14E3BB59" w14:textId="77777777" w:rsidR="00FC277F" w:rsidRPr="007F7AA4" w:rsidRDefault="00FC277F" w:rsidP="00926560">
            <w:pPr>
              <w:widowControl/>
              <w:kinsoku/>
              <w:adjustRightInd/>
              <w:rPr>
                <w:rFonts w:eastAsiaTheme="majorEastAsia" w:cs="Times New Roman"/>
                <w:sz w:val="24"/>
                <w:szCs w:val="24"/>
              </w:rPr>
            </w:pPr>
            <w:r w:rsidRPr="007F7AA4">
              <w:rPr>
                <w:rFonts w:eastAsiaTheme="majorEastAsia" w:cs="Times New Roman"/>
                <w:sz w:val="24"/>
                <w:szCs w:val="24"/>
              </w:rPr>
              <w:t>ConHandle = 0x0000001E</w:t>
            </w:r>
          </w:p>
          <w:p w14:paraId="7F970B63" w14:textId="77777777" w:rsidR="00FC277F" w:rsidRPr="007F7AA4" w:rsidRDefault="00FC277F" w:rsidP="00926560">
            <w:pPr>
              <w:widowControl/>
              <w:kinsoku/>
              <w:adjustRightInd/>
              <w:rPr>
                <w:rFonts w:eastAsiaTheme="majorEastAsia" w:cs="Times New Roman"/>
                <w:sz w:val="24"/>
                <w:szCs w:val="24"/>
              </w:rPr>
            </w:pPr>
            <w:r w:rsidRPr="007F7AA4">
              <w:rPr>
                <w:rFonts w:eastAsiaTheme="majorEastAsia" w:cs="Times New Roman"/>
                <w:sz w:val="24"/>
                <w:szCs w:val="24"/>
              </w:rPr>
              <w:t>MsgId = 0x00000048</w:t>
            </w:r>
          </w:p>
          <w:p w14:paraId="609CCECC" w14:textId="77777777" w:rsidR="00FC277F" w:rsidRPr="007F7AA4" w:rsidRDefault="00FC277F" w:rsidP="00926560">
            <w:pPr>
              <w:widowControl/>
              <w:kinsoku/>
              <w:adjustRightInd/>
              <w:rPr>
                <w:rFonts w:eastAsiaTheme="majorEastAsia" w:cs="Times New Roman"/>
                <w:sz w:val="24"/>
                <w:szCs w:val="24"/>
              </w:rPr>
            </w:pPr>
            <w:r w:rsidRPr="007F7AA4">
              <w:rPr>
                <w:rFonts w:eastAsiaTheme="majorEastAsia" w:cs="Times New Roman"/>
                <w:sz w:val="24"/>
                <w:szCs w:val="24"/>
              </w:rPr>
              <w:t>QmiLength = 116</w:t>
            </w:r>
          </w:p>
          <w:p w14:paraId="7AB64F6F" w14:textId="77777777" w:rsidR="00FC277F" w:rsidRPr="007F7AA4" w:rsidRDefault="00FC277F" w:rsidP="00926560">
            <w:pPr>
              <w:rPr>
                <w:rFonts w:eastAsiaTheme="majorEastAsia" w:cs="Times New Roman"/>
                <w:sz w:val="22"/>
              </w:rPr>
            </w:pPr>
            <w:r w:rsidRPr="007F7AA4">
              <w:rPr>
                <w:rFonts w:eastAsiaTheme="majorEastAsia" w:cs="Times New Roman"/>
                <w:sz w:val="24"/>
                <w:szCs w:val="24"/>
              </w:rPr>
              <w:t>Service_UIM {</w:t>
            </w:r>
          </w:p>
          <w:p w14:paraId="3F1241AC" w14:textId="77777777" w:rsidR="00FC277F" w:rsidRPr="007F7AA4" w:rsidRDefault="00FC277F" w:rsidP="00926560">
            <w:pPr>
              <w:widowControl/>
              <w:kinsoku/>
              <w:adjustRightInd/>
              <w:rPr>
                <w:rFonts w:eastAsiaTheme="majorEastAsia" w:cs="Times New Roman"/>
                <w:sz w:val="24"/>
                <w:szCs w:val="24"/>
              </w:rPr>
            </w:pPr>
            <w:r w:rsidRPr="007F7AA4">
              <w:rPr>
                <w:rFonts w:eastAsiaTheme="majorEastAsia" w:cs="Times New Roman"/>
                <w:sz w:val="24"/>
                <w:szCs w:val="24"/>
              </w:rPr>
              <w:t>uim_slot_status_change_indTlvs[3] {</w:t>
            </w:r>
          </w:p>
          <w:p w14:paraId="3A6E3023" w14:textId="77777777" w:rsidR="00FC277F" w:rsidRPr="007F7AA4" w:rsidRDefault="00FC277F" w:rsidP="00926560">
            <w:pPr>
              <w:widowControl/>
              <w:kinsoku/>
              <w:adjustRightInd/>
              <w:rPr>
                <w:rFonts w:eastAsiaTheme="majorEastAsia" w:cs="Times New Roman"/>
                <w:sz w:val="24"/>
                <w:szCs w:val="24"/>
              </w:rPr>
            </w:pPr>
            <w:r w:rsidRPr="007F7AA4">
              <w:rPr>
                <w:rFonts w:eastAsiaTheme="majorEastAsia" w:cs="Times New Roman"/>
                <w:sz w:val="24"/>
                <w:szCs w:val="24"/>
              </w:rPr>
              <w:t>Type = 0x10</w:t>
            </w:r>
          </w:p>
          <w:p w14:paraId="30398196" w14:textId="77777777" w:rsidR="00FC277F" w:rsidRPr="007F7AA4" w:rsidRDefault="00FC277F" w:rsidP="00926560">
            <w:pPr>
              <w:widowControl/>
              <w:kinsoku/>
              <w:adjustRightInd/>
              <w:rPr>
                <w:rFonts w:eastAsiaTheme="majorEastAsia" w:cs="Times New Roman"/>
                <w:sz w:val="24"/>
                <w:szCs w:val="24"/>
              </w:rPr>
            </w:pPr>
            <w:r w:rsidRPr="007F7AA4">
              <w:rPr>
                <w:rFonts w:eastAsiaTheme="majorEastAsia" w:cs="Times New Roman"/>
                <w:sz w:val="24"/>
                <w:szCs w:val="24"/>
              </w:rPr>
              <w:t>Length = 41</w:t>
            </w:r>
          </w:p>
          <w:p w14:paraId="292D2D49" w14:textId="77777777" w:rsidR="00FC277F" w:rsidRPr="007F7AA4" w:rsidRDefault="00FC277F" w:rsidP="00926560">
            <w:pPr>
              <w:widowControl/>
              <w:kinsoku/>
              <w:adjustRightInd/>
              <w:rPr>
                <w:rFonts w:eastAsiaTheme="majorEastAsia" w:cs="Times New Roman"/>
                <w:sz w:val="24"/>
                <w:szCs w:val="24"/>
              </w:rPr>
            </w:pPr>
            <w:r w:rsidRPr="007F7AA4">
              <w:rPr>
                <w:rFonts w:eastAsiaTheme="majorEastAsia" w:cs="Times New Roman"/>
                <w:sz w:val="24"/>
                <w:szCs w:val="24"/>
              </w:rPr>
              <w:t>physical_slot_status {</w:t>
            </w:r>
          </w:p>
          <w:p w14:paraId="452F2289" w14:textId="77777777" w:rsidR="00FC277F" w:rsidRPr="007F7AA4" w:rsidRDefault="00FC277F" w:rsidP="00926560">
            <w:pPr>
              <w:widowControl/>
              <w:kinsoku/>
              <w:adjustRightInd/>
              <w:rPr>
                <w:rFonts w:eastAsiaTheme="majorEastAsia" w:cs="Times New Roman"/>
                <w:sz w:val="24"/>
                <w:szCs w:val="24"/>
              </w:rPr>
            </w:pPr>
            <w:r w:rsidRPr="007F7AA4">
              <w:rPr>
                <w:rFonts w:eastAsiaTheme="majorEastAsia" w:cs="Times New Roman"/>
                <w:sz w:val="24"/>
                <w:szCs w:val="24"/>
              </w:rPr>
              <w:t>physical_slot_status_len = 2</w:t>
            </w:r>
          </w:p>
          <w:p w14:paraId="3C4CB384" w14:textId="77777777" w:rsidR="00FC277F" w:rsidRPr="007F7AA4" w:rsidRDefault="00FC277F" w:rsidP="00926560">
            <w:pPr>
              <w:widowControl/>
              <w:kinsoku/>
              <w:adjustRightInd/>
              <w:rPr>
                <w:rFonts w:eastAsiaTheme="majorEastAsia" w:cs="Times New Roman"/>
                <w:sz w:val="24"/>
                <w:szCs w:val="24"/>
              </w:rPr>
            </w:pPr>
            <w:r w:rsidRPr="007F7AA4">
              <w:rPr>
                <w:rFonts w:eastAsiaTheme="majorEastAsia" w:cs="Times New Roman"/>
                <w:sz w:val="24"/>
                <w:szCs w:val="24"/>
              </w:rPr>
              <w:t>physical_slot_status[0] {</w:t>
            </w:r>
          </w:p>
          <w:p w14:paraId="658FAF4F" w14:textId="77777777" w:rsidR="00FC277F" w:rsidRPr="007F7AA4" w:rsidRDefault="00FC277F" w:rsidP="00926560">
            <w:pPr>
              <w:widowControl/>
              <w:kinsoku/>
              <w:adjustRightInd/>
              <w:rPr>
                <w:rFonts w:eastAsiaTheme="majorEastAsia" w:cs="Times New Roman"/>
                <w:b/>
                <w:i/>
                <w:color w:val="FF0000"/>
                <w:sz w:val="24"/>
                <w:szCs w:val="24"/>
              </w:rPr>
            </w:pPr>
            <w:r w:rsidRPr="007F7AA4">
              <w:rPr>
                <w:rFonts w:eastAsiaTheme="majorEastAsia" w:cs="Times New Roman"/>
                <w:b/>
                <w:i/>
                <w:color w:val="FF0000"/>
                <w:sz w:val="24"/>
                <w:szCs w:val="24"/>
              </w:rPr>
              <w:t>physical_card_status = UIM_PHYSICAL_CARD_STATE_PRESENT</w:t>
            </w:r>
          </w:p>
          <w:p w14:paraId="54455A2A" w14:textId="77777777" w:rsidR="00FC277F" w:rsidRPr="007F7AA4" w:rsidRDefault="00FC277F" w:rsidP="00926560">
            <w:pPr>
              <w:widowControl/>
              <w:kinsoku/>
              <w:adjustRightInd/>
              <w:rPr>
                <w:rFonts w:eastAsiaTheme="majorEastAsia" w:cs="Times New Roman"/>
                <w:b/>
                <w:i/>
                <w:color w:val="FF0000"/>
                <w:sz w:val="24"/>
                <w:szCs w:val="24"/>
              </w:rPr>
            </w:pPr>
            <w:r w:rsidRPr="007F7AA4">
              <w:rPr>
                <w:rFonts w:eastAsiaTheme="majorEastAsia" w:cs="Times New Roman"/>
                <w:b/>
                <w:i/>
                <w:color w:val="FF0000"/>
                <w:sz w:val="24"/>
                <w:szCs w:val="24"/>
              </w:rPr>
              <w:t>physical_slot_state = UIM_PHYSICAL_SLOT_STATE_ACTIVE</w:t>
            </w:r>
          </w:p>
          <w:p w14:paraId="03A0EFC1" w14:textId="77777777" w:rsidR="00FC277F" w:rsidRPr="007F7AA4" w:rsidRDefault="00FC277F" w:rsidP="00926560">
            <w:pPr>
              <w:widowControl/>
              <w:kinsoku/>
              <w:adjustRightInd/>
              <w:rPr>
                <w:rFonts w:eastAsiaTheme="majorEastAsia" w:cs="Times New Roman"/>
                <w:b/>
                <w:i/>
                <w:color w:val="FF0000"/>
                <w:sz w:val="24"/>
                <w:szCs w:val="24"/>
              </w:rPr>
            </w:pPr>
            <w:r w:rsidRPr="007F7AA4">
              <w:rPr>
                <w:rFonts w:eastAsiaTheme="majorEastAsia" w:cs="Times New Roman"/>
                <w:b/>
                <w:i/>
                <w:color w:val="FF0000"/>
                <w:sz w:val="24"/>
                <w:szCs w:val="24"/>
              </w:rPr>
              <w:t>logical_slot = UIM_SLOT_1</w:t>
            </w:r>
          </w:p>
          <w:p w14:paraId="501A6134" w14:textId="77777777" w:rsidR="00FC277F" w:rsidRPr="007F7AA4" w:rsidRDefault="00FC277F" w:rsidP="00926560">
            <w:pPr>
              <w:widowControl/>
              <w:kinsoku/>
              <w:adjustRightInd/>
              <w:rPr>
                <w:rFonts w:eastAsiaTheme="majorEastAsia" w:cs="Times New Roman"/>
                <w:sz w:val="24"/>
                <w:szCs w:val="24"/>
              </w:rPr>
            </w:pPr>
            <w:r w:rsidRPr="007F7AA4">
              <w:rPr>
                <w:rFonts w:eastAsiaTheme="majorEastAsia" w:cs="Times New Roman"/>
                <w:sz w:val="24"/>
                <w:szCs w:val="24"/>
              </w:rPr>
              <w:t>iccid_len = 10</w:t>
            </w:r>
          </w:p>
          <w:p w14:paraId="1F0FFA89" w14:textId="77777777" w:rsidR="00FC277F" w:rsidRPr="007F7AA4" w:rsidRDefault="00FC277F" w:rsidP="00926560">
            <w:pPr>
              <w:widowControl/>
              <w:kinsoku/>
              <w:adjustRightInd/>
              <w:rPr>
                <w:rFonts w:eastAsiaTheme="majorEastAsia" w:cs="Times New Roman"/>
                <w:sz w:val="24"/>
                <w:szCs w:val="24"/>
              </w:rPr>
            </w:pPr>
            <w:r w:rsidRPr="007F7AA4">
              <w:rPr>
                <w:rFonts w:eastAsiaTheme="majorEastAsia" w:cs="Times New Roman"/>
                <w:sz w:val="24"/>
                <w:szCs w:val="24"/>
              </w:rPr>
              <w:t xml:space="preserve">iccid = { </w:t>
            </w:r>
          </w:p>
          <w:p w14:paraId="430B09CC" w14:textId="77777777" w:rsidR="00FC277F" w:rsidRPr="007F7AA4" w:rsidRDefault="00FC277F" w:rsidP="00926560">
            <w:pPr>
              <w:widowControl/>
              <w:kinsoku/>
              <w:adjustRightInd/>
              <w:rPr>
                <w:rFonts w:eastAsiaTheme="majorEastAsia" w:cs="Times New Roman"/>
                <w:sz w:val="24"/>
                <w:szCs w:val="24"/>
              </w:rPr>
            </w:pPr>
            <w:r w:rsidRPr="007F7AA4">
              <w:rPr>
                <w:rFonts w:eastAsiaTheme="majorEastAsia" w:cs="Times New Roman"/>
                <w:sz w:val="24"/>
                <w:szCs w:val="24"/>
              </w:rPr>
              <w:t xml:space="preserve">152, 104, 16, 81, 24, 1, 21, 1, </w:t>
            </w:r>
          </w:p>
          <w:p w14:paraId="1983C183" w14:textId="77777777" w:rsidR="00FC277F" w:rsidRPr="007F7AA4" w:rsidRDefault="00FC277F" w:rsidP="00926560">
            <w:pPr>
              <w:widowControl/>
              <w:kinsoku/>
              <w:adjustRightInd/>
              <w:rPr>
                <w:rFonts w:eastAsiaTheme="majorEastAsia" w:cs="Times New Roman"/>
                <w:sz w:val="24"/>
                <w:szCs w:val="24"/>
              </w:rPr>
            </w:pPr>
            <w:r w:rsidRPr="007F7AA4">
              <w:rPr>
                <w:rFonts w:eastAsiaTheme="majorEastAsia" w:cs="Times New Roman"/>
                <w:sz w:val="24"/>
                <w:szCs w:val="24"/>
              </w:rPr>
              <w:t>137, 32</w:t>
            </w:r>
          </w:p>
          <w:p w14:paraId="6EA36F5E" w14:textId="77777777" w:rsidR="00FC277F" w:rsidRPr="007F7AA4" w:rsidRDefault="00FC277F" w:rsidP="00926560">
            <w:pPr>
              <w:widowControl/>
              <w:kinsoku/>
              <w:adjustRightInd/>
              <w:rPr>
                <w:rFonts w:eastAsiaTheme="majorEastAsia" w:cs="Times New Roman"/>
                <w:sz w:val="24"/>
                <w:szCs w:val="24"/>
              </w:rPr>
            </w:pPr>
            <w:r w:rsidRPr="007F7AA4">
              <w:rPr>
                <w:rFonts w:eastAsiaTheme="majorEastAsia" w:cs="Times New Roman"/>
                <w:sz w:val="24"/>
                <w:szCs w:val="24"/>
              </w:rPr>
              <w:t>}</w:t>
            </w:r>
          </w:p>
          <w:p w14:paraId="0EF44C82" w14:textId="77777777" w:rsidR="00FC277F" w:rsidRPr="007F7AA4" w:rsidRDefault="00FC277F" w:rsidP="00926560">
            <w:pPr>
              <w:widowControl/>
              <w:kinsoku/>
              <w:adjustRightInd/>
              <w:rPr>
                <w:rFonts w:eastAsiaTheme="majorEastAsia" w:cs="Times New Roman"/>
                <w:sz w:val="24"/>
                <w:szCs w:val="24"/>
              </w:rPr>
            </w:pPr>
            <w:r w:rsidRPr="007F7AA4">
              <w:rPr>
                <w:rFonts w:eastAsiaTheme="majorEastAsia" w:cs="Times New Roman"/>
                <w:sz w:val="24"/>
                <w:szCs w:val="24"/>
              </w:rPr>
              <w:t>}</w:t>
            </w:r>
          </w:p>
          <w:p w14:paraId="4D27C54F" w14:textId="77777777" w:rsidR="00FC277F" w:rsidRPr="007F7AA4" w:rsidRDefault="00FC277F" w:rsidP="00926560">
            <w:pPr>
              <w:widowControl/>
              <w:kinsoku/>
              <w:adjustRightInd/>
              <w:rPr>
                <w:rFonts w:eastAsiaTheme="majorEastAsia" w:cs="Times New Roman"/>
                <w:sz w:val="24"/>
                <w:szCs w:val="24"/>
              </w:rPr>
            </w:pPr>
            <w:r w:rsidRPr="007F7AA4">
              <w:rPr>
                <w:rFonts w:eastAsiaTheme="majorEastAsia" w:cs="Times New Roman"/>
                <w:sz w:val="24"/>
                <w:szCs w:val="24"/>
              </w:rPr>
              <w:t>physical_slot_status[1] {</w:t>
            </w:r>
          </w:p>
          <w:p w14:paraId="09C93661" w14:textId="77777777" w:rsidR="00FC277F" w:rsidRPr="007F7AA4" w:rsidRDefault="00FC277F" w:rsidP="00926560">
            <w:pPr>
              <w:widowControl/>
              <w:kinsoku/>
              <w:adjustRightInd/>
              <w:rPr>
                <w:rFonts w:eastAsiaTheme="majorEastAsia" w:cs="Times New Roman"/>
                <w:b/>
                <w:i/>
                <w:color w:val="FF0000"/>
                <w:sz w:val="24"/>
                <w:szCs w:val="24"/>
              </w:rPr>
            </w:pPr>
            <w:r w:rsidRPr="007F7AA4">
              <w:rPr>
                <w:rFonts w:eastAsiaTheme="majorEastAsia" w:cs="Times New Roman"/>
                <w:b/>
                <w:i/>
                <w:color w:val="FF0000"/>
                <w:sz w:val="24"/>
                <w:szCs w:val="24"/>
              </w:rPr>
              <w:t>physical_card_status = UIM_PHYSICAL_CARD_STATE_PRESENT</w:t>
            </w:r>
          </w:p>
          <w:p w14:paraId="0737D014" w14:textId="77777777" w:rsidR="00FC277F" w:rsidRPr="007F7AA4" w:rsidRDefault="00FC277F" w:rsidP="00926560">
            <w:pPr>
              <w:widowControl/>
              <w:kinsoku/>
              <w:adjustRightInd/>
              <w:rPr>
                <w:rFonts w:eastAsiaTheme="majorEastAsia" w:cs="Times New Roman"/>
                <w:b/>
                <w:i/>
                <w:color w:val="FF0000"/>
                <w:sz w:val="24"/>
                <w:szCs w:val="24"/>
              </w:rPr>
            </w:pPr>
            <w:r w:rsidRPr="007F7AA4">
              <w:rPr>
                <w:rFonts w:eastAsiaTheme="majorEastAsia" w:cs="Times New Roman"/>
                <w:b/>
                <w:i/>
                <w:color w:val="FF0000"/>
                <w:sz w:val="24"/>
                <w:szCs w:val="24"/>
              </w:rPr>
              <w:t>physical_slot_state = UIM_PHYSICAL_SLOT_STATE_ACTIVE</w:t>
            </w:r>
          </w:p>
          <w:p w14:paraId="03364285" w14:textId="77777777" w:rsidR="00FC277F" w:rsidRPr="007F7AA4" w:rsidRDefault="00FC277F" w:rsidP="00926560">
            <w:pPr>
              <w:widowControl/>
              <w:kinsoku/>
              <w:adjustRightInd/>
              <w:rPr>
                <w:rFonts w:eastAsiaTheme="majorEastAsia" w:cs="Times New Roman"/>
                <w:b/>
                <w:i/>
                <w:color w:val="FF0000"/>
                <w:sz w:val="24"/>
                <w:szCs w:val="24"/>
              </w:rPr>
            </w:pPr>
            <w:r w:rsidRPr="007F7AA4">
              <w:rPr>
                <w:rFonts w:eastAsiaTheme="majorEastAsia" w:cs="Times New Roman"/>
                <w:b/>
                <w:i/>
                <w:color w:val="FF0000"/>
                <w:sz w:val="24"/>
                <w:szCs w:val="24"/>
              </w:rPr>
              <w:t>logical_slot = UIM_SLOT_2</w:t>
            </w:r>
          </w:p>
          <w:p w14:paraId="53A2A515" w14:textId="77777777" w:rsidR="00FC277F" w:rsidRPr="007F7AA4" w:rsidRDefault="00FC277F" w:rsidP="00926560">
            <w:pPr>
              <w:widowControl/>
              <w:kinsoku/>
              <w:adjustRightInd/>
              <w:rPr>
                <w:rFonts w:eastAsiaTheme="majorEastAsia" w:cs="Times New Roman"/>
                <w:sz w:val="24"/>
                <w:szCs w:val="24"/>
              </w:rPr>
            </w:pPr>
            <w:r w:rsidRPr="007F7AA4">
              <w:rPr>
                <w:rFonts w:eastAsiaTheme="majorEastAsia" w:cs="Times New Roman"/>
                <w:sz w:val="24"/>
                <w:szCs w:val="24"/>
              </w:rPr>
              <w:t>iccid_len = 10</w:t>
            </w:r>
          </w:p>
          <w:p w14:paraId="21A3FC63" w14:textId="77777777" w:rsidR="00FC277F" w:rsidRPr="007F7AA4" w:rsidRDefault="00FC277F" w:rsidP="00926560">
            <w:pPr>
              <w:widowControl/>
              <w:kinsoku/>
              <w:adjustRightInd/>
              <w:rPr>
                <w:rFonts w:eastAsiaTheme="majorEastAsia" w:cs="Times New Roman"/>
                <w:sz w:val="24"/>
                <w:szCs w:val="24"/>
              </w:rPr>
            </w:pPr>
            <w:r w:rsidRPr="007F7AA4">
              <w:rPr>
                <w:rFonts w:eastAsiaTheme="majorEastAsia" w:cs="Times New Roman"/>
                <w:sz w:val="24"/>
                <w:szCs w:val="24"/>
              </w:rPr>
              <w:t xml:space="preserve">iccid = { </w:t>
            </w:r>
          </w:p>
          <w:p w14:paraId="2B161FB5" w14:textId="77777777" w:rsidR="00FC277F" w:rsidRPr="007F7AA4" w:rsidRDefault="00FC277F" w:rsidP="00926560">
            <w:pPr>
              <w:widowControl/>
              <w:kinsoku/>
              <w:adjustRightInd/>
              <w:rPr>
                <w:rFonts w:eastAsiaTheme="majorEastAsia" w:cs="Times New Roman"/>
                <w:sz w:val="24"/>
                <w:szCs w:val="24"/>
              </w:rPr>
            </w:pPr>
            <w:r w:rsidRPr="007F7AA4">
              <w:rPr>
                <w:rFonts w:eastAsiaTheme="majorEastAsia" w:cs="Times New Roman"/>
                <w:sz w:val="24"/>
                <w:szCs w:val="24"/>
              </w:rPr>
              <w:t xml:space="preserve">152, 104, 32, 28, 16, 65, 15, 0, </w:t>
            </w:r>
          </w:p>
          <w:p w14:paraId="0ACB3002" w14:textId="77777777" w:rsidR="00FC277F" w:rsidRPr="007F7AA4" w:rsidRDefault="00FC277F" w:rsidP="00926560">
            <w:pPr>
              <w:widowControl/>
              <w:kinsoku/>
              <w:adjustRightInd/>
              <w:rPr>
                <w:rFonts w:eastAsiaTheme="majorEastAsia" w:cs="Times New Roman"/>
                <w:sz w:val="24"/>
                <w:szCs w:val="24"/>
              </w:rPr>
            </w:pPr>
            <w:r w:rsidRPr="007F7AA4">
              <w:rPr>
                <w:rFonts w:eastAsiaTheme="majorEastAsia" w:cs="Times New Roman"/>
                <w:sz w:val="24"/>
                <w:szCs w:val="24"/>
              </w:rPr>
              <w:t>8, 52</w:t>
            </w:r>
          </w:p>
          <w:p w14:paraId="2FFD7A9E" w14:textId="77777777" w:rsidR="00FC277F" w:rsidRPr="007F7AA4" w:rsidRDefault="00FC277F" w:rsidP="00926560">
            <w:pPr>
              <w:widowControl/>
              <w:kinsoku/>
              <w:adjustRightInd/>
              <w:rPr>
                <w:rFonts w:eastAsiaTheme="majorEastAsia" w:cs="Times New Roman"/>
                <w:sz w:val="24"/>
                <w:szCs w:val="24"/>
              </w:rPr>
            </w:pPr>
            <w:r w:rsidRPr="007F7AA4">
              <w:rPr>
                <w:rFonts w:eastAsiaTheme="majorEastAsia" w:cs="Times New Roman"/>
                <w:sz w:val="24"/>
                <w:szCs w:val="24"/>
              </w:rPr>
              <w:t>}</w:t>
            </w:r>
          </w:p>
          <w:p w14:paraId="2A55DA96" w14:textId="77777777" w:rsidR="00FC277F" w:rsidRPr="007F7AA4" w:rsidRDefault="00FC277F" w:rsidP="00926560">
            <w:pPr>
              <w:widowControl/>
              <w:kinsoku/>
              <w:adjustRightInd/>
              <w:rPr>
                <w:rFonts w:eastAsiaTheme="majorEastAsia" w:cs="Times New Roman"/>
                <w:sz w:val="24"/>
                <w:szCs w:val="24"/>
              </w:rPr>
            </w:pPr>
            <w:r w:rsidRPr="007F7AA4">
              <w:rPr>
                <w:rFonts w:eastAsiaTheme="majorEastAsia" w:cs="Times New Roman"/>
                <w:sz w:val="24"/>
                <w:szCs w:val="24"/>
              </w:rPr>
              <w:lastRenderedPageBreak/>
              <w:t>}</w:t>
            </w:r>
          </w:p>
          <w:p w14:paraId="3AAF8881" w14:textId="77777777" w:rsidR="00FC277F" w:rsidRPr="007F7AA4" w:rsidRDefault="00FC277F" w:rsidP="00926560">
            <w:pPr>
              <w:rPr>
                <w:rFonts w:eastAsiaTheme="majorEastAsia" w:cs="Times New Roman"/>
                <w:sz w:val="24"/>
                <w:szCs w:val="24"/>
              </w:rPr>
            </w:pPr>
            <w:r w:rsidRPr="007F7AA4">
              <w:rPr>
                <w:rFonts w:eastAsiaTheme="majorEastAsia" w:cs="Times New Roman"/>
                <w:sz w:val="24"/>
                <w:szCs w:val="24"/>
              </w:rPr>
              <w:t>}</w:t>
            </w:r>
          </w:p>
          <w:p w14:paraId="7B1498CC" w14:textId="77777777" w:rsidR="00FC277F" w:rsidRPr="007F7AA4" w:rsidRDefault="00FC277F" w:rsidP="00926560">
            <w:pPr>
              <w:rPr>
                <w:rFonts w:eastAsiaTheme="majorEastAsia" w:cs="Times New Roman"/>
                <w:b/>
                <w:sz w:val="22"/>
              </w:rPr>
            </w:pPr>
          </w:p>
        </w:tc>
      </w:tr>
    </w:tbl>
    <w:p w14:paraId="3041594B" w14:textId="77777777" w:rsidR="00FC277F" w:rsidRPr="007F7AA4" w:rsidRDefault="00FC277F" w:rsidP="00FC277F">
      <w:pPr>
        <w:pStyle w:val="4"/>
        <w:spacing w:before="156" w:after="156"/>
        <w:rPr>
          <w:rFonts w:cs="Times New Roman"/>
        </w:rPr>
      </w:pPr>
      <w:r w:rsidRPr="007F7AA4">
        <w:rPr>
          <w:rFonts w:cs="Times New Roman"/>
        </w:rPr>
        <w:lastRenderedPageBreak/>
        <w:t>SIM</w:t>
      </w:r>
      <w:r w:rsidRPr="007F7AA4">
        <w:rPr>
          <w:rFonts w:cs="Times New Roman"/>
        </w:rPr>
        <w:t>卡被拔出</w:t>
      </w:r>
    </w:p>
    <w:tbl>
      <w:tblPr>
        <w:tblStyle w:val="a7"/>
        <w:tblW w:w="0" w:type="auto"/>
        <w:tblLook w:val="04A0" w:firstRow="1" w:lastRow="0" w:firstColumn="1" w:lastColumn="0" w:noHBand="0" w:noVBand="1"/>
      </w:tblPr>
      <w:tblGrid>
        <w:gridCol w:w="8522"/>
      </w:tblGrid>
      <w:tr w:rsidR="00FC277F" w:rsidRPr="007F7AA4" w14:paraId="21E931C7" w14:textId="77777777" w:rsidTr="00926560">
        <w:tc>
          <w:tcPr>
            <w:tcW w:w="8522" w:type="dxa"/>
          </w:tcPr>
          <w:p w14:paraId="560B5289" w14:textId="77777777" w:rsidR="00FC277F" w:rsidRPr="007F7AA4" w:rsidRDefault="00FC277F" w:rsidP="00926560">
            <w:pPr>
              <w:rPr>
                <w:rFonts w:eastAsiaTheme="majorEastAsia" w:cs="Times New Roman"/>
              </w:rPr>
            </w:pPr>
            <w:r w:rsidRPr="007F7AA4">
              <w:rPr>
                <w:rFonts w:eastAsiaTheme="majorEastAsia" w:cs="Times New Roman"/>
              </w:rPr>
              <w:t>uim_slot_status_change_indTlvs[3] {</w:t>
            </w:r>
          </w:p>
          <w:p w14:paraId="0B6A25C5" w14:textId="77777777" w:rsidR="00FC277F" w:rsidRPr="007F7AA4" w:rsidRDefault="00FC277F" w:rsidP="00926560">
            <w:pPr>
              <w:rPr>
                <w:rFonts w:eastAsiaTheme="majorEastAsia" w:cs="Times New Roman"/>
              </w:rPr>
            </w:pPr>
            <w:r w:rsidRPr="007F7AA4">
              <w:rPr>
                <w:rFonts w:eastAsiaTheme="majorEastAsia" w:cs="Times New Roman"/>
              </w:rPr>
              <w:t>Type = 0x10</w:t>
            </w:r>
          </w:p>
          <w:p w14:paraId="02379B6F" w14:textId="77777777" w:rsidR="00FC277F" w:rsidRPr="007F7AA4" w:rsidRDefault="00FC277F" w:rsidP="00926560">
            <w:pPr>
              <w:rPr>
                <w:rFonts w:eastAsiaTheme="majorEastAsia" w:cs="Times New Roman"/>
              </w:rPr>
            </w:pPr>
            <w:r w:rsidRPr="007F7AA4">
              <w:rPr>
                <w:rFonts w:eastAsiaTheme="majorEastAsia" w:cs="Times New Roman"/>
              </w:rPr>
              <w:t>Length = 21</w:t>
            </w:r>
          </w:p>
          <w:p w14:paraId="2A52B2E3" w14:textId="77777777" w:rsidR="00FC277F" w:rsidRPr="007F7AA4" w:rsidRDefault="00FC277F" w:rsidP="00926560">
            <w:pPr>
              <w:rPr>
                <w:rFonts w:eastAsiaTheme="majorEastAsia" w:cs="Times New Roman"/>
              </w:rPr>
            </w:pPr>
            <w:r w:rsidRPr="007F7AA4">
              <w:rPr>
                <w:rFonts w:eastAsiaTheme="majorEastAsia" w:cs="Times New Roman"/>
              </w:rPr>
              <w:t>physical_slot_status {</w:t>
            </w:r>
          </w:p>
          <w:p w14:paraId="41A585D5" w14:textId="77777777" w:rsidR="00FC277F" w:rsidRPr="007F7AA4" w:rsidRDefault="00FC277F" w:rsidP="00926560">
            <w:pPr>
              <w:rPr>
                <w:rFonts w:eastAsiaTheme="majorEastAsia" w:cs="Times New Roman"/>
              </w:rPr>
            </w:pPr>
            <w:r w:rsidRPr="007F7AA4">
              <w:rPr>
                <w:rFonts w:eastAsiaTheme="majorEastAsia" w:cs="Times New Roman"/>
              </w:rPr>
              <w:t>physical_slot_status_len = 2</w:t>
            </w:r>
          </w:p>
          <w:p w14:paraId="060C2548" w14:textId="77777777" w:rsidR="00FC277F" w:rsidRPr="007F7AA4" w:rsidRDefault="00FC277F" w:rsidP="00926560">
            <w:pPr>
              <w:rPr>
                <w:rFonts w:eastAsiaTheme="majorEastAsia" w:cs="Times New Roman"/>
              </w:rPr>
            </w:pPr>
            <w:r w:rsidRPr="007F7AA4">
              <w:rPr>
                <w:rFonts w:eastAsiaTheme="majorEastAsia" w:cs="Times New Roman"/>
              </w:rPr>
              <w:t>physical_slot_status[0] {</w:t>
            </w:r>
          </w:p>
          <w:p w14:paraId="1AFEFA06" w14:textId="77777777" w:rsidR="00FC277F" w:rsidRPr="007F7AA4" w:rsidRDefault="00FC277F" w:rsidP="00926560">
            <w:pPr>
              <w:rPr>
                <w:rFonts w:eastAsiaTheme="majorEastAsia" w:cs="Times New Roman"/>
                <w:b/>
                <w:i/>
                <w:color w:val="FF0000"/>
              </w:rPr>
            </w:pPr>
            <w:r w:rsidRPr="007F7AA4">
              <w:rPr>
                <w:rFonts w:eastAsiaTheme="majorEastAsia" w:cs="Times New Roman"/>
                <w:b/>
                <w:i/>
                <w:color w:val="FF0000"/>
              </w:rPr>
              <w:t>physical_card_status = UIM_PHYSICAL_CARD_STATE_ABSENT</w:t>
            </w:r>
          </w:p>
          <w:p w14:paraId="42CA7ADE" w14:textId="77777777" w:rsidR="00FC277F" w:rsidRPr="007F7AA4" w:rsidRDefault="00FC277F" w:rsidP="00926560">
            <w:pPr>
              <w:rPr>
                <w:rFonts w:eastAsiaTheme="majorEastAsia" w:cs="Times New Roman"/>
                <w:b/>
                <w:i/>
                <w:color w:val="FF0000"/>
              </w:rPr>
            </w:pPr>
            <w:r w:rsidRPr="007F7AA4">
              <w:rPr>
                <w:rFonts w:eastAsiaTheme="majorEastAsia" w:cs="Times New Roman"/>
                <w:b/>
                <w:i/>
                <w:color w:val="FF0000"/>
              </w:rPr>
              <w:t>physical_slot_state = UIM_PHYSICAL_SLOT_STATE_ACTIVE</w:t>
            </w:r>
          </w:p>
          <w:p w14:paraId="6CD86373" w14:textId="77777777" w:rsidR="00FC277F" w:rsidRPr="007F7AA4" w:rsidRDefault="00FC277F" w:rsidP="00926560">
            <w:pPr>
              <w:rPr>
                <w:rFonts w:eastAsiaTheme="majorEastAsia" w:cs="Times New Roman"/>
                <w:b/>
                <w:i/>
                <w:color w:val="FF0000"/>
              </w:rPr>
            </w:pPr>
            <w:r w:rsidRPr="007F7AA4">
              <w:rPr>
                <w:rFonts w:eastAsiaTheme="majorEastAsia" w:cs="Times New Roman"/>
                <w:b/>
                <w:i/>
                <w:color w:val="FF0000"/>
              </w:rPr>
              <w:t>logical_slot = UIM_SLOT_1</w:t>
            </w:r>
          </w:p>
          <w:p w14:paraId="446C1396" w14:textId="77777777" w:rsidR="00FC277F" w:rsidRPr="007F7AA4" w:rsidRDefault="00FC277F" w:rsidP="00926560">
            <w:pPr>
              <w:rPr>
                <w:rFonts w:eastAsiaTheme="majorEastAsia" w:cs="Times New Roman"/>
              </w:rPr>
            </w:pPr>
            <w:r w:rsidRPr="007F7AA4">
              <w:rPr>
                <w:rFonts w:eastAsiaTheme="majorEastAsia" w:cs="Times New Roman"/>
              </w:rPr>
              <w:t>iccid_len = 0</w:t>
            </w:r>
          </w:p>
          <w:p w14:paraId="01382F0C" w14:textId="77777777" w:rsidR="00FC277F" w:rsidRPr="007F7AA4" w:rsidRDefault="00FC277F" w:rsidP="00926560">
            <w:pPr>
              <w:rPr>
                <w:rFonts w:eastAsiaTheme="majorEastAsia" w:cs="Times New Roman"/>
              </w:rPr>
            </w:pPr>
            <w:r w:rsidRPr="007F7AA4">
              <w:rPr>
                <w:rFonts w:eastAsiaTheme="majorEastAsia" w:cs="Times New Roman"/>
              </w:rPr>
              <w:t>}</w:t>
            </w:r>
          </w:p>
          <w:p w14:paraId="637192C2" w14:textId="77777777" w:rsidR="00FC277F" w:rsidRPr="007F7AA4" w:rsidRDefault="00FC277F" w:rsidP="00926560">
            <w:pPr>
              <w:rPr>
                <w:rFonts w:eastAsiaTheme="majorEastAsia" w:cs="Times New Roman"/>
              </w:rPr>
            </w:pPr>
            <w:r w:rsidRPr="007F7AA4">
              <w:rPr>
                <w:rFonts w:eastAsiaTheme="majorEastAsia" w:cs="Times New Roman"/>
              </w:rPr>
              <w:t>physical_slot_status[1] {</w:t>
            </w:r>
          </w:p>
          <w:p w14:paraId="17180D8C" w14:textId="77777777" w:rsidR="00FC277F" w:rsidRPr="007F7AA4" w:rsidRDefault="00FC277F" w:rsidP="00926560">
            <w:pPr>
              <w:rPr>
                <w:rFonts w:eastAsiaTheme="majorEastAsia" w:cs="Times New Roman"/>
                <w:b/>
                <w:i/>
                <w:color w:val="FF0000"/>
              </w:rPr>
            </w:pPr>
            <w:r w:rsidRPr="007F7AA4">
              <w:rPr>
                <w:rFonts w:eastAsiaTheme="majorEastAsia" w:cs="Times New Roman"/>
                <w:b/>
                <w:i/>
                <w:color w:val="FF0000"/>
              </w:rPr>
              <w:t>physical_card_status = UIM_PHYSICAL_CARD_STATE_ABSENT</w:t>
            </w:r>
          </w:p>
          <w:p w14:paraId="10CC7679" w14:textId="77777777" w:rsidR="00FC277F" w:rsidRPr="007F7AA4" w:rsidRDefault="00FC277F" w:rsidP="00926560">
            <w:pPr>
              <w:rPr>
                <w:rFonts w:eastAsiaTheme="majorEastAsia" w:cs="Times New Roman"/>
                <w:b/>
                <w:i/>
                <w:color w:val="FF0000"/>
              </w:rPr>
            </w:pPr>
            <w:r w:rsidRPr="007F7AA4">
              <w:rPr>
                <w:rFonts w:eastAsiaTheme="majorEastAsia" w:cs="Times New Roman"/>
                <w:b/>
                <w:i/>
                <w:color w:val="FF0000"/>
              </w:rPr>
              <w:t>physical_slot_state = UIM_PHYSICAL_SLOT_STATE_ACTIVE</w:t>
            </w:r>
          </w:p>
          <w:p w14:paraId="0EE9C5CB" w14:textId="77777777" w:rsidR="00FC277F" w:rsidRPr="007F7AA4" w:rsidRDefault="00FC277F" w:rsidP="00926560">
            <w:pPr>
              <w:rPr>
                <w:rFonts w:eastAsiaTheme="majorEastAsia" w:cs="Times New Roman"/>
                <w:b/>
                <w:i/>
                <w:color w:val="FF0000"/>
              </w:rPr>
            </w:pPr>
            <w:r w:rsidRPr="007F7AA4">
              <w:rPr>
                <w:rFonts w:eastAsiaTheme="majorEastAsia" w:cs="Times New Roman"/>
                <w:b/>
                <w:i/>
                <w:color w:val="FF0000"/>
              </w:rPr>
              <w:t>logical_slot = UIM_SLOT_2</w:t>
            </w:r>
          </w:p>
          <w:p w14:paraId="3955BB50" w14:textId="77777777" w:rsidR="00FC277F" w:rsidRPr="007F7AA4" w:rsidRDefault="00FC277F" w:rsidP="00926560">
            <w:pPr>
              <w:rPr>
                <w:rFonts w:eastAsiaTheme="majorEastAsia" w:cs="Times New Roman"/>
              </w:rPr>
            </w:pPr>
            <w:r w:rsidRPr="007F7AA4">
              <w:rPr>
                <w:rFonts w:eastAsiaTheme="majorEastAsia" w:cs="Times New Roman"/>
              </w:rPr>
              <w:t>iccid_len = 0</w:t>
            </w:r>
          </w:p>
          <w:p w14:paraId="28FFB93E" w14:textId="77777777" w:rsidR="00FC277F" w:rsidRPr="007F7AA4" w:rsidRDefault="00FC277F" w:rsidP="00926560">
            <w:pPr>
              <w:rPr>
                <w:rFonts w:eastAsiaTheme="majorEastAsia" w:cs="Times New Roman"/>
              </w:rPr>
            </w:pPr>
            <w:r w:rsidRPr="007F7AA4">
              <w:rPr>
                <w:rFonts w:eastAsiaTheme="majorEastAsia" w:cs="Times New Roman"/>
              </w:rPr>
              <w:t>}</w:t>
            </w:r>
          </w:p>
          <w:p w14:paraId="75723671" w14:textId="77777777" w:rsidR="00FC277F" w:rsidRPr="007F7AA4" w:rsidRDefault="00FC277F" w:rsidP="00926560">
            <w:pPr>
              <w:rPr>
                <w:rFonts w:eastAsiaTheme="majorEastAsia" w:cs="Times New Roman"/>
              </w:rPr>
            </w:pPr>
            <w:r w:rsidRPr="007F7AA4">
              <w:rPr>
                <w:rFonts w:eastAsiaTheme="majorEastAsia" w:cs="Times New Roman"/>
                <w:sz w:val="22"/>
              </w:rPr>
              <w:t>QMI_UIM_POWER_DOWN</w:t>
            </w:r>
            <w:r w:rsidRPr="007F7AA4">
              <w:rPr>
                <w:rFonts w:eastAsiaTheme="majorEastAsia" w:cs="Times New Roman"/>
                <w:sz w:val="22"/>
              </w:rPr>
              <w:t>、</w:t>
            </w:r>
            <w:r w:rsidRPr="007F7AA4">
              <w:rPr>
                <w:rFonts w:eastAsiaTheme="majorEastAsia" w:cs="Times New Roman"/>
                <w:sz w:val="22"/>
              </w:rPr>
              <w:t>QMI_UIM_POWER_UP</w:t>
            </w:r>
            <w:r w:rsidRPr="007F7AA4">
              <w:rPr>
                <w:rFonts w:eastAsiaTheme="majorEastAsia" w:cs="Times New Roman"/>
                <w:sz w:val="22"/>
              </w:rPr>
              <w:t>、</w:t>
            </w:r>
            <w:r w:rsidRPr="007F7AA4">
              <w:rPr>
                <w:rFonts w:eastAsiaTheme="majorEastAsia" w:cs="Times New Roman"/>
                <w:sz w:val="22"/>
              </w:rPr>
              <w:t>QMI_UIM_STATUS_CHANGE_IND</w:t>
            </w:r>
          </w:p>
          <w:p w14:paraId="399F92B9" w14:textId="77777777" w:rsidR="00FC277F" w:rsidRPr="007F7AA4" w:rsidRDefault="00FC277F" w:rsidP="00926560">
            <w:pPr>
              <w:rPr>
                <w:rFonts w:eastAsiaTheme="majorEastAsia" w:cs="Times New Roman"/>
              </w:rPr>
            </w:pPr>
            <w:r w:rsidRPr="007F7AA4">
              <w:rPr>
                <w:rFonts w:eastAsiaTheme="majorEastAsia" w:cs="Times New Roman"/>
                <w:sz w:val="22"/>
              </w:rPr>
              <w:t>QMI_UIM_SWITCH_SLOT</w:t>
            </w:r>
          </w:p>
          <w:p w14:paraId="39CC9ED8" w14:textId="77777777" w:rsidR="00FC277F" w:rsidRPr="007F7AA4" w:rsidRDefault="00FC277F" w:rsidP="00926560">
            <w:pPr>
              <w:rPr>
                <w:rFonts w:eastAsiaTheme="majorEastAsia" w:cs="Times New Roman"/>
              </w:rPr>
            </w:pPr>
          </w:p>
          <w:p w14:paraId="79F6A3ED" w14:textId="77777777" w:rsidR="00FC277F" w:rsidRPr="007F7AA4" w:rsidRDefault="00FC277F" w:rsidP="00926560">
            <w:pPr>
              <w:rPr>
                <w:rFonts w:eastAsiaTheme="majorEastAsia" w:cs="Times New Roman"/>
              </w:rPr>
            </w:pPr>
            <w:r w:rsidRPr="007F7AA4">
              <w:rPr>
                <w:rFonts w:eastAsiaTheme="majorEastAsia" w:cs="Times New Roman"/>
                <w:sz w:val="22"/>
              </w:rPr>
              <w:t>QMI_UIM_GET_SLOTS_STATUS</w:t>
            </w:r>
          </w:p>
          <w:p w14:paraId="05FBA4AD" w14:textId="77777777" w:rsidR="00FC277F" w:rsidRPr="007F7AA4" w:rsidRDefault="00FC277F" w:rsidP="00926560">
            <w:pPr>
              <w:rPr>
                <w:rFonts w:eastAsiaTheme="majorEastAsia" w:cs="Times New Roman"/>
              </w:rPr>
            </w:pPr>
            <w:r w:rsidRPr="007F7AA4">
              <w:rPr>
                <w:rFonts w:eastAsiaTheme="majorEastAsia" w:cs="Times New Roman"/>
                <w:sz w:val="22"/>
              </w:rPr>
              <w:t>QMI_UIM_SLOT_STATUS_CHANGE_IND</w:t>
            </w:r>
          </w:p>
        </w:tc>
      </w:tr>
    </w:tbl>
    <w:p w14:paraId="0A276A3A" w14:textId="77777777" w:rsidR="00FC277F" w:rsidRPr="007F7AA4" w:rsidRDefault="00FC277F" w:rsidP="00FC277F">
      <w:pPr>
        <w:rPr>
          <w:rFonts w:eastAsiaTheme="majorEastAsia" w:cs="Times New Roman"/>
          <w:b/>
          <w:sz w:val="22"/>
        </w:rPr>
      </w:pPr>
    </w:p>
    <w:p w14:paraId="2522D8C3" w14:textId="77777777" w:rsidR="00FC277F" w:rsidRPr="007F7AA4" w:rsidRDefault="00FC277F" w:rsidP="00FC277F">
      <w:pPr>
        <w:widowControl/>
        <w:kinsoku/>
        <w:adjustRightInd/>
        <w:rPr>
          <w:rFonts w:eastAsiaTheme="majorEastAsia" w:cs="Times New Roman"/>
          <w:sz w:val="24"/>
          <w:szCs w:val="24"/>
        </w:rPr>
      </w:pPr>
    </w:p>
    <w:p w14:paraId="44E27254" w14:textId="77777777" w:rsidR="00FC277F" w:rsidRPr="007F7AA4" w:rsidRDefault="00FC277F" w:rsidP="00FC277F">
      <w:pPr>
        <w:pStyle w:val="3"/>
        <w:spacing w:before="156" w:after="156"/>
        <w:rPr>
          <w:rFonts w:eastAsiaTheme="majorEastAsia" w:cs="Times New Roman"/>
        </w:rPr>
      </w:pPr>
      <w:bookmarkStart w:id="188" w:name="_Toc34299163"/>
      <w:bookmarkStart w:id="189" w:name="_Toc87714755"/>
      <w:r w:rsidRPr="007F7AA4">
        <w:rPr>
          <w:rFonts w:eastAsiaTheme="majorEastAsia" w:cs="Times New Roman"/>
        </w:rPr>
        <w:t>切换数据卡</w:t>
      </w:r>
      <w:bookmarkEnd w:id="188"/>
      <w:bookmarkEnd w:id="189"/>
    </w:p>
    <w:tbl>
      <w:tblPr>
        <w:tblW w:w="9454" w:type="dxa"/>
        <w:tblInd w:w="108" w:type="dxa"/>
        <w:tblLook w:val="04A0" w:firstRow="1" w:lastRow="0" w:firstColumn="1" w:lastColumn="0" w:noHBand="0" w:noVBand="1"/>
      </w:tblPr>
      <w:tblGrid>
        <w:gridCol w:w="1818"/>
        <w:gridCol w:w="721"/>
        <w:gridCol w:w="4804"/>
        <w:gridCol w:w="2111"/>
      </w:tblGrid>
      <w:tr w:rsidR="00FC277F" w:rsidRPr="007F7AA4" w14:paraId="075F2FA7" w14:textId="77777777" w:rsidTr="00926560">
        <w:trPr>
          <w:trHeight w:val="264"/>
        </w:trPr>
        <w:tc>
          <w:tcPr>
            <w:tcW w:w="1818" w:type="dxa"/>
            <w:tcBorders>
              <w:top w:val="single" w:sz="4" w:space="0" w:color="auto"/>
              <w:left w:val="single" w:sz="4" w:space="0" w:color="auto"/>
              <w:bottom w:val="single" w:sz="4" w:space="0" w:color="auto"/>
              <w:right w:val="single" w:sz="4" w:space="0" w:color="auto"/>
            </w:tcBorders>
            <w:shd w:val="clear" w:color="auto" w:fill="92D050"/>
            <w:vAlign w:val="center"/>
          </w:tcPr>
          <w:p w14:paraId="3E48D0EA" w14:textId="77777777" w:rsidR="00FC277F" w:rsidRPr="007F7AA4" w:rsidRDefault="00FC277F" w:rsidP="00926560">
            <w:pPr>
              <w:widowControl/>
              <w:kinsoku/>
              <w:adjustRightInd/>
              <w:rPr>
                <w:rFonts w:eastAsiaTheme="majorEastAsia" w:cs="Times New Roman"/>
                <w:b/>
                <w:sz w:val="15"/>
              </w:rPr>
            </w:pPr>
            <w:r w:rsidRPr="007F7AA4">
              <w:rPr>
                <w:rFonts w:eastAsiaTheme="majorEastAsia" w:cs="Times New Roman"/>
                <w:b/>
                <w:sz w:val="15"/>
              </w:rPr>
              <w:t>消息</w:t>
            </w:r>
          </w:p>
        </w:tc>
        <w:tc>
          <w:tcPr>
            <w:tcW w:w="721" w:type="dxa"/>
            <w:tcBorders>
              <w:top w:val="single" w:sz="4" w:space="0" w:color="auto"/>
              <w:left w:val="nil"/>
              <w:bottom w:val="single" w:sz="4" w:space="0" w:color="auto"/>
              <w:right w:val="single" w:sz="4" w:space="0" w:color="auto"/>
            </w:tcBorders>
            <w:shd w:val="clear" w:color="auto" w:fill="92D050"/>
            <w:vAlign w:val="center"/>
          </w:tcPr>
          <w:p w14:paraId="0A837707" w14:textId="77777777" w:rsidR="00FC277F" w:rsidRPr="007F7AA4" w:rsidRDefault="00FC277F" w:rsidP="00926560">
            <w:pPr>
              <w:widowControl/>
              <w:kinsoku/>
              <w:adjustRightInd/>
              <w:rPr>
                <w:rFonts w:eastAsiaTheme="majorEastAsia" w:cs="Times New Roman"/>
                <w:b/>
                <w:sz w:val="15"/>
              </w:rPr>
            </w:pPr>
            <w:r w:rsidRPr="007F7AA4">
              <w:rPr>
                <w:rFonts w:eastAsiaTheme="majorEastAsia" w:cs="Times New Roman"/>
                <w:b/>
                <w:sz w:val="15"/>
              </w:rPr>
              <w:t>消息</w:t>
            </w:r>
            <w:r w:rsidRPr="007F7AA4">
              <w:rPr>
                <w:rFonts w:eastAsiaTheme="majorEastAsia" w:cs="Times New Roman"/>
                <w:b/>
                <w:sz w:val="15"/>
              </w:rPr>
              <w:t>ID</w:t>
            </w:r>
          </w:p>
        </w:tc>
        <w:tc>
          <w:tcPr>
            <w:tcW w:w="4804" w:type="dxa"/>
            <w:tcBorders>
              <w:top w:val="single" w:sz="4" w:space="0" w:color="auto"/>
              <w:left w:val="nil"/>
              <w:bottom w:val="single" w:sz="4" w:space="0" w:color="auto"/>
              <w:right w:val="single" w:sz="4" w:space="0" w:color="auto"/>
            </w:tcBorders>
            <w:shd w:val="clear" w:color="auto" w:fill="92D050"/>
            <w:vAlign w:val="center"/>
          </w:tcPr>
          <w:p w14:paraId="707A0F19" w14:textId="77777777" w:rsidR="00FC277F" w:rsidRPr="007F7AA4" w:rsidRDefault="00FC277F" w:rsidP="00926560">
            <w:pPr>
              <w:widowControl/>
              <w:kinsoku/>
              <w:adjustRightInd/>
              <w:rPr>
                <w:rFonts w:eastAsiaTheme="majorEastAsia" w:cs="Times New Roman"/>
                <w:b/>
                <w:sz w:val="15"/>
              </w:rPr>
            </w:pPr>
            <w:r w:rsidRPr="007F7AA4">
              <w:rPr>
                <w:rFonts w:eastAsiaTheme="majorEastAsia" w:cs="Times New Roman"/>
                <w:b/>
                <w:sz w:val="15"/>
              </w:rPr>
              <w:t>Description</w:t>
            </w:r>
          </w:p>
        </w:tc>
        <w:tc>
          <w:tcPr>
            <w:tcW w:w="2111" w:type="dxa"/>
            <w:tcBorders>
              <w:top w:val="single" w:sz="4" w:space="0" w:color="auto"/>
              <w:left w:val="nil"/>
              <w:bottom w:val="single" w:sz="4" w:space="0" w:color="auto"/>
              <w:right w:val="single" w:sz="4" w:space="0" w:color="auto"/>
            </w:tcBorders>
            <w:shd w:val="clear" w:color="auto" w:fill="92D050"/>
            <w:vAlign w:val="center"/>
          </w:tcPr>
          <w:p w14:paraId="15A21DD5" w14:textId="77777777" w:rsidR="00FC277F" w:rsidRPr="007F7AA4" w:rsidRDefault="00FC277F" w:rsidP="00926560">
            <w:pPr>
              <w:widowControl/>
              <w:kinsoku/>
              <w:adjustRightInd/>
              <w:rPr>
                <w:rFonts w:eastAsiaTheme="majorEastAsia" w:cs="Times New Roman"/>
                <w:b/>
                <w:sz w:val="15"/>
              </w:rPr>
            </w:pPr>
            <w:r w:rsidRPr="007F7AA4">
              <w:rPr>
                <w:rFonts w:eastAsiaTheme="majorEastAsia" w:cs="Times New Roman"/>
                <w:b/>
                <w:sz w:val="15"/>
              </w:rPr>
              <w:t>作用</w:t>
            </w:r>
          </w:p>
        </w:tc>
      </w:tr>
      <w:tr w:rsidR="00FC277F" w:rsidRPr="007F7AA4" w14:paraId="2D1DDD06" w14:textId="77777777" w:rsidTr="00926560">
        <w:trPr>
          <w:trHeight w:val="264"/>
        </w:trPr>
        <w:tc>
          <w:tcPr>
            <w:tcW w:w="181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9B3C0C7" w14:textId="77777777" w:rsidR="00FC277F" w:rsidRPr="007F7AA4" w:rsidRDefault="00FC277F" w:rsidP="00926560">
            <w:pPr>
              <w:widowControl/>
              <w:kinsoku/>
              <w:adjustRightInd/>
              <w:rPr>
                <w:rFonts w:eastAsiaTheme="majorEastAsia" w:cs="Times New Roman"/>
                <w:sz w:val="11"/>
              </w:rPr>
            </w:pPr>
            <w:r w:rsidRPr="007F7AA4">
              <w:rPr>
                <w:rFonts w:eastAsiaTheme="majorEastAsia" w:cs="Times New Roman"/>
                <w:sz w:val="11"/>
              </w:rPr>
              <w:t>QMI_DSD_SWITCH_DDS</w:t>
            </w:r>
          </w:p>
        </w:tc>
        <w:tc>
          <w:tcPr>
            <w:tcW w:w="721" w:type="dxa"/>
            <w:tcBorders>
              <w:top w:val="single" w:sz="4" w:space="0" w:color="auto"/>
              <w:left w:val="nil"/>
              <w:bottom w:val="single" w:sz="4" w:space="0" w:color="auto"/>
              <w:right w:val="single" w:sz="4" w:space="0" w:color="auto"/>
            </w:tcBorders>
            <w:shd w:val="clear" w:color="auto" w:fill="auto"/>
            <w:vAlign w:val="center"/>
            <w:hideMark/>
          </w:tcPr>
          <w:p w14:paraId="2FF78B74" w14:textId="77777777" w:rsidR="00FC277F" w:rsidRPr="007F7AA4" w:rsidRDefault="00FC277F" w:rsidP="00926560">
            <w:pPr>
              <w:widowControl/>
              <w:kinsoku/>
              <w:adjustRightInd/>
              <w:rPr>
                <w:rFonts w:eastAsiaTheme="majorEastAsia" w:cs="Times New Roman"/>
                <w:sz w:val="11"/>
              </w:rPr>
            </w:pPr>
            <w:r w:rsidRPr="007F7AA4">
              <w:rPr>
                <w:rFonts w:eastAsiaTheme="majorEastAsia" w:cs="Times New Roman"/>
                <w:sz w:val="11"/>
              </w:rPr>
              <w:t>0x004E</w:t>
            </w:r>
          </w:p>
        </w:tc>
        <w:tc>
          <w:tcPr>
            <w:tcW w:w="4804" w:type="dxa"/>
            <w:tcBorders>
              <w:top w:val="single" w:sz="4" w:space="0" w:color="auto"/>
              <w:left w:val="nil"/>
              <w:bottom w:val="single" w:sz="4" w:space="0" w:color="auto"/>
              <w:right w:val="single" w:sz="4" w:space="0" w:color="auto"/>
            </w:tcBorders>
            <w:shd w:val="clear" w:color="auto" w:fill="auto"/>
            <w:vAlign w:val="center"/>
            <w:hideMark/>
          </w:tcPr>
          <w:p w14:paraId="46ADAFF7" w14:textId="77777777" w:rsidR="00FC277F" w:rsidRPr="007F7AA4" w:rsidRDefault="00FC277F" w:rsidP="00926560">
            <w:pPr>
              <w:widowControl/>
              <w:kinsoku/>
              <w:adjustRightInd/>
              <w:rPr>
                <w:rFonts w:eastAsiaTheme="majorEastAsia" w:cs="Times New Roman"/>
                <w:sz w:val="11"/>
              </w:rPr>
            </w:pPr>
            <w:r w:rsidRPr="007F7AA4">
              <w:rPr>
                <w:rFonts w:eastAsiaTheme="majorEastAsia" w:cs="Times New Roman"/>
                <w:sz w:val="11"/>
              </w:rPr>
              <w:t>Sets the DDS (Default Data Subscription) to specified subscription</w:t>
            </w:r>
          </w:p>
        </w:tc>
        <w:tc>
          <w:tcPr>
            <w:tcW w:w="2111" w:type="dxa"/>
            <w:tcBorders>
              <w:top w:val="single" w:sz="4" w:space="0" w:color="auto"/>
              <w:left w:val="nil"/>
              <w:bottom w:val="single" w:sz="4" w:space="0" w:color="auto"/>
              <w:right w:val="single" w:sz="4" w:space="0" w:color="auto"/>
            </w:tcBorders>
            <w:shd w:val="clear" w:color="auto" w:fill="auto"/>
            <w:vAlign w:val="center"/>
            <w:hideMark/>
          </w:tcPr>
          <w:p w14:paraId="104473DF" w14:textId="77777777" w:rsidR="00FC277F" w:rsidRPr="007F7AA4" w:rsidRDefault="00FC277F" w:rsidP="00926560">
            <w:pPr>
              <w:widowControl/>
              <w:kinsoku/>
              <w:adjustRightInd/>
              <w:rPr>
                <w:rFonts w:eastAsiaTheme="majorEastAsia" w:cs="Times New Roman"/>
                <w:sz w:val="11"/>
              </w:rPr>
            </w:pPr>
            <w:r w:rsidRPr="007F7AA4">
              <w:rPr>
                <w:rFonts w:eastAsiaTheme="majorEastAsia" w:cs="Times New Roman"/>
                <w:sz w:val="11"/>
              </w:rPr>
              <w:t>包含</w:t>
            </w:r>
            <w:r w:rsidRPr="007F7AA4">
              <w:rPr>
                <w:rFonts w:eastAsiaTheme="majorEastAsia" w:cs="Times New Roman"/>
                <w:sz w:val="11"/>
              </w:rPr>
              <w:t>REQ</w:t>
            </w:r>
            <w:r w:rsidRPr="007F7AA4">
              <w:rPr>
                <w:rFonts w:eastAsiaTheme="majorEastAsia" w:cs="Times New Roman"/>
                <w:sz w:val="11"/>
              </w:rPr>
              <w:t>和</w:t>
            </w:r>
            <w:r w:rsidRPr="007F7AA4">
              <w:rPr>
                <w:rFonts w:eastAsiaTheme="majorEastAsia" w:cs="Times New Roman"/>
                <w:sz w:val="11"/>
              </w:rPr>
              <w:t>RESP</w:t>
            </w:r>
            <w:r w:rsidRPr="007F7AA4">
              <w:rPr>
                <w:rFonts w:eastAsiaTheme="majorEastAsia" w:cs="Times New Roman"/>
                <w:sz w:val="11"/>
              </w:rPr>
              <w:t>消息</w:t>
            </w:r>
          </w:p>
        </w:tc>
      </w:tr>
      <w:tr w:rsidR="00FC277F" w:rsidRPr="007F7AA4" w14:paraId="5963AD4C" w14:textId="77777777" w:rsidTr="00926560">
        <w:trPr>
          <w:trHeight w:val="264"/>
        </w:trPr>
        <w:tc>
          <w:tcPr>
            <w:tcW w:w="1818" w:type="dxa"/>
            <w:tcBorders>
              <w:top w:val="nil"/>
              <w:left w:val="single" w:sz="4" w:space="0" w:color="auto"/>
              <w:bottom w:val="single" w:sz="4" w:space="0" w:color="auto"/>
              <w:right w:val="single" w:sz="4" w:space="0" w:color="auto"/>
            </w:tcBorders>
            <w:shd w:val="clear" w:color="auto" w:fill="auto"/>
            <w:vAlign w:val="center"/>
            <w:hideMark/>
          </w:tcPr>
          <w:p w14:paraId="6DB4ECB1" w14:textId="77777777" w:rsidR="00FC277F" w:rsidRPr="007F7AA4" w:rsidRDefault="00FC277F" w:rsidP="00926560">
            <w:pPr>
              <w:widowControl/>
              <w:kinsoku/>
              <w:adjustRightInd/>
              <w:rPr>
                <w:rFonts w:eastAsiaTheme="majorEastAsia" w:cs="Times New Roman"/>
                <w:sz w:val="11"/>
              </w:rPr>
            </w:pPr>
            <w:r w:rsidRPr="007F7AA4">
              <w:rPr>
                <w:rFonts w:eastAsiaTheme="majorEastAsia" w:cs="Times New Roman"/>
                <w:sz w:val="11"/>
              </w:rPr>
              <w:t>QMI_DSD_SWITCH_DDS_IND</w:t>
            </w:r>
          </w:p>
        </w:tc>
        <w:tc>
          <w:tcPr>
            <w:tcW w:w="721" w:type="dxa"/>
            <w:tcBorders>
              <w:top w:val="nil"/>
              <w:left w:val="nil"/>
              <w:bottom w:val="single" w:sz="4" w:space="0" w:color="auto"/>
              <w:right w:val="single" w:sz="4" w:space="0" w:color="auto"/>
            </w:tcBorders>
            <w:shd w:val="clear" w:color="auto" w:fill="auto"/>
            <w:vAlign w:val="center"/>
            <w:hideMark/>
          </w:tcPr>
          <w:p w14:paraId="50E9475F" w14:textId="77777777" w:rsidR="00FC277F" w:rsidRPr="007F7AA4" w:rsidRDefault="00FC277F" w:rsidP="00926560">
            <w:pPr>
              <w:widowControl/>
              <w:kinsoku/>
              <w:adjustRightInd/>
              <w:rPr>
                <w:rFonts w:eastAsiaTheme="majorEastAsia" w:cs="Times New Roman"/>
                <w:sz w:val="11"/>
              </w:rPr>
            </w:pPr>
            <w:r w:rsidRPr="007F7AA4">
              <w:rPr>
                <w:rFonts w:eastAsiaTheme="majorEastAsia" w:cs="Times New Roman"/>
                <w:sz w:val="11"/>
              </w:rPr>
              <w:t>0x004E</w:t>
            </w:r>
          </w:p>
        </w:tc>
        <w:tc>
          <w:tcPr>
            <w:tcW w:w="4804" w:type="dxa"/>
            <w:tcBorders>
              <w:top w:val="nil"/>
              <w:left w:val="nil"/>
              <w:bottom w:val="single" w:sz="4" w:space="0" w:color="auto"/>
              <w:right w:val="single" w:sz="4" w:space="0" w:color="auto"/>
            </w:tcBorders>
            <w:shd w:val="clear" w:color="auto" w:fill="auto"/>
            <w:vAlign w:val="center"/>
            <w:hideMark/>
          </w:tcPr>
          <w:p w14:paraId="2063F822" w14:textId="77777777" w:rsidR="00FC277F" w:rsidRPr="007F7AA4" w:rsidRDefault="00FC277F" w:rsidP="00926560">
            <w:pPr>
              <w:widowControl/>
              <w:kinsoku/>
              <w:adjustRightInd/>
              <w:rPr>
                <w:rFonts w:eastAsiaTheme="majorEastAsia" w:cs="Times New Roman"/>
                <w:sz w:val="11"/>
              </w:rPr>
            </w:pPr>
            <w:r w:rsidRPr="007F7AA4">
              <w:rPr>
                <w:rFonts w:eastAsiaTheme="majorEastAsia" w:cs="Times New Roman"/>
                <w:sz w:val="11"/>
              </w:rPr>
              <w:t>Indicates the result of the DDS Switch operation requested using QMI_DSD_SWITCH_DDS_REQ</w:t>
            </w:r>
          </w:p>
        </w:tc>
        <w:tc>
          <w:tcPr>
            <w:tcW w:w="2111" w:type="dxa"/>
            <w:tcBorders>
              <w:top w:val="nil"/>
              <w:left w:val="nil"/>
              <w:bottom w:val="single" w:sz="4" w:space="0" w:color="auto"/>
              <w:right w:val="single" w:sz="4" w:space="0" w:color="auto"/>
            </w:tcBorders>
            <w:shd w:val="clear" w:color="auto" w:fill="auto"/>
            <w:vAlign w:val="center"/>
            <w:hideMark/>
          </w:tcPr>
          <w:p w14:paraId="3632E40E" w14:textId="77777777" w:rsidR="00FC277F" w:rsidRPr="007F7AA4" w:rsidRDefault="00FC277F" w:rsidP="00926560">
            <w:pPr>
              <w:widowControl/>
              <w:kinsoku/>
              <w:adjustRightInd/>
              <w:rPr>
                <w:rFonts w:eastAsiaTheme="majorEastAsia" w:cs="Times New Roman"/>
                <w:sz w:val="11"/>
              </w:rPr>
            </w:pPr>
            <w:r w:rsidRPr="007F7AA4">
              <w:rPr>
                <w:rFonts w:eastAsiaTheme="majorEastAsia" w:cs="Times New Roman"/>
                <w:sz w:val="11"/>
              </w:rPr>
              <w:t>指示切数据卡结果</w:t>
            </w:r>
          </w:p>
        </w:tc>
      </w:tr>
      <w:tr w:rsidR="00FC277F" w:rsidRPr="007F7AA4" w14:paraId="0E49C86A" w14:textId="77777777" w:rsidTr="00926560">
        <w:trPr>
          <w:trHeight w:val="264"/>
        </w:trPr>
        <w:tc>
          <w:tcPr>
            <w:tcW w:w="1818" w:type="dxa"/>
            <w:tcBorders>
              <w:top w:val="nil"/>
              <w:left w:val="single" w:sz="4" w:space="0" w:color="auto"/>
              <w:bottom w:val="single" w:sz="4" w:space="0" w:color="auto"/>
              <w:right w:val="single" w:sz="4" w:space="0" w:color="auto"/>
            </w:tcBorders>
            <w:shd w:val="clear" w:color="auto" w:fill="auto"/>
            <w:vAlign w:val="center"/>
            <w:hideMark/>
          </w:tcPr>
          <w:p w14:paraId="5FFC2FFF" w14:textId="77777777" w:rsidR="00FC277F" w:rsidRPr="007F7AA4" w:rsidRDefault="00FC277F" w:rsidP="00926560">
            <w:pPr>
              <w:widowControl/>
              <w:kinsoku/>
              <w:adjustRightInd/>
              <w:rPr>
                <w:rFonts w:eastAsiaTheme="majorEastAsia" w:cs="Times New Roman"/>
                <w:sz w:val="11"/>
              </w:rPr>
            </w:pPr>
            <w:r w:rsidRPr="007F7AA4">
              <w:rPr>
                <w:rFonts w:eastAsiaTheme="majorEastAsia" w:cs="Times New Roman"/>
                <w:sz w:val="11"/>
              </w:rPr>
              <w:t>QMI_DSD_GET_CURRENT_DDS</w:t>
            </w:r>
          </w:p>
        </w:tc>
        <w:tc>
          <w:tcPr>
            <w:tcW w:w="721" w:type="dxa"/>
            <w:tcBorders>
              <w:top w:val="nil"/>
              <w:left w:val="nil"/>
              <w:bottom w:val="single" w:sz="4" w:space="0" w:color="auto"/>
              <w:right w:val="single" w:sz="4" w:space="0" w:color="auto"/>
            </w:tcBorders>
            <w:shd w:val="clear" w:color="auto" w:fill="auto"/>
            <w:vAlign w:val="center"/>
            <w:hideMark/>
          </w:tcPr>
          <w:p w14:paraId="68CA3F59" w14:textId="77777777" w:rsidR="00FC277F" w:rsidRPr="007F7AA4" w:rsidRDefault="00FC277F" w:rsidP="00926560">
            <w:pPr>
              <w:widowControl/>
              <w:kinsoku/>
              <w:adjustRightInd/>
              <w:rPr>
                <w:rFonts w:eastAsiaTheme="majorEastAsia" w:cs="Times New Roman"/>
                <w:sz w:val="11"/>
              </w:rPr>
            </w:pPr>
            <w:r w:rsidRPr="007F7AA4">
              <w:rPr>
                <w:rFonts w:eastAsiaTheme="majorEastAsia" w:cs="Times New Roman"/>
                <w:sz w:val="11"/>
              </w:rPr>
              <w:t>0x004F</w:t>
            </w:r>
          </w:p>
        </w:tc>
        <w:tc>
          <w:tcPr>
            <w:tcW w:w="4804" w:type="dxa"/>
            <w:tcBorders>
              <w:top w:val="nil"/>
              <w:left w:val="nil"/>
              <w:bottom w:val="single" w:sz="4" w:space="0" w:color="auto"/>
              <w:right w:val="single" w:sz="4" w:space="0" w:color="auto"/>
            </w:tcBorders>
            <w:shd w:val="clear" w:color="auto" w:fill="auto"/>
            <w:vAlign w:val="center"/>
            <w:hideMark/>
          </w:tcPr>
          <w:p w14:paraId="31ED20E2" w14:textId="77777777" w:rsidR="00FC277F" w:rsidRPr="007F7AA4" w:rsidRDefault="00FC277F" w:rsidP="00926560">
            <w:pPr>
              <w:widowControl/>
              <w:kinsoku/>
              <w:adjustRightInd/>
              <w:rPr>
                <w:rFonts w:eastAsiaTheme="majorEastAsia" w:cs="Times New Roman"/>
                <w:sz w:val="11"/>
              </w:rPr>
            </w:pPr>
            <w:r w:rsidRPr="007F7AA4">
              <w:rPr>
                <w:rFonts w:eastAsiaTheme="majorEastAsia" w:cs="Times New Roman"/>
                <w:sz w:val="11"/>
              </w:rPr>
              <w:t>Retrieves the current DDS</w:t>
            </w:r>
          </w:p>
        </w:tc>
        <w:tc>
          <w:tcPr>
            <w:tcW w:w="2111" w:type="dxa"/>
            <w:tcBorders>
              <w:top w:val="nil"/>
              <w:left w:val="nil"/>
              <w:bottom w:val="single" w:sz="4" w:space="0" w:color="auto"/>
              <w:right w:val="single" w:sz="4" w:space="0" w:color="auto"/>
            </w:tcBorders>
            <w:shd w:val="clear" w:color="auto" w:fill="auto"/>
            <w:vAlign w:val="center"/>
            <w:hideMark/>
          </w:tcPr>
          <w:p w14:paraId="711358FD" w14:textId="77777777" w:rsidR="00FC277F" w:rsidRPr="007F7AA4" w:rsidRDefault="00FC277F" w:rsidP="00926560">
            <w:pPr>
              <w:widowControl/>
              <w:kinsoku/>
              <w:adjustRightInd/>
              <w:rPr>
                <w:rFonts w:eastAsiaTheme="majorEastAsia" w:cs="Times New Roman"/>
                <w:sz w:val="11"/>
              </w:rPr>
            </w:pPr>
            <w:r w:rsidRPr="007F7AA4">
              <w:rPr>
                <w:rFonts w:eastAsiaTheme="majorEastAsia" w:cs="Times New Roman"/>
                <w:sz w:val="11"/>
              </w:rPr>
              <w:t>获取当前数据卡</w:t>
            </w:r>
          </w:p>
        </w:tc>
      </w:tr>
      <w:tr w:rsidR="00FC277F" w:rsidRPr="007F7AA4" w14:paraId="6581F0F1" w14:textId="77777777" w:rsidTr="00926560">
        <w:trPr>
          <w:trHeight w:val="264"/>
        </w:trPr>
        <w:tc>
          <w:tcPr>
            <w:tcW w:w="1818" w:type="dxa"/>
            <w:tcBorders>
              <w:top w:val="nil"/>
              <w:left w:val="single" w:sz="4" w:space="0" w:color="auto"/>
              <w:bottom w:val="single" w:sz="4" w:space="0" w:color="auto"/>
              <w:right w:val="single" w:sz="4" w:space="0" w:color="auto"/>
            </w:tcBorders>
            <w:shd w:val="clear" w:color="auto" w:fill="auto"/>
            <w:vAlign w:val="center"/>
            <w:hideMark/>
          </w:tcPr>
          <w:p w14:paraId="3F9A5091" w14:textId="77777777" w:rsidR="00FC277F" w:rsidRPr="007F7AA4" w:rsidRDefault="00FC277F" w:rsidP="00926560">
            <w:pPr>
              <w:widowControl/>
              <w:kinsoku/>
              <w:adjustRightInd/>
              <w:rPr>
                <w:rFonts w:eastAsiaTheme="majorEastAsia" w:cs="Times New Roman"/>
                <w:sz w:val="11"/>
              </w:rPr>
            </w:pPr>
            <w:r w:rsidRPr="007F7AA4">
              <w:rPr>
                <w:rFonts w:eastAsiaTheme="majorEastAsia" w:cs="Times New Roman"/>
                <w:sz w:val="11"/>
              </w:rPr>
              <w:t>QMI_DSD_CURRENT_DDS_IND</w:t>
            </w:r>
          </w:p>
        </w:tc>
        <w:tc>
          <w:tcPr>
            <w:tcW w:w="721" w:type="dxa"/>
            <w:tcBorders>
              <w:top w:val="nil"/>
              <w:left w:val="nil"/>
              <w:bottom w:val="single" w:sz="4" w:space="0" w:color="auto"/>
              <w:right w:val="single" w:sz="4" w:space="0" w:color="auto"/>
            </w:tcBorders>
            <w:shd w:val="clear" w:color="auto" w:fill="auto"/>
            <w:vAlign w:val="center"/>
            <w:hideMark/>
          </w:tcPr>
          <w:p w14:paraId="1E119E26" w14:textId="77777777" w:rsidR="00FC277F" w:rsidRPr="007F7AA4" w:rsidRDefault="00FC277F" w:rsidP="00926560">
            <w:pPr>
              <w:widowControl/>
              <w:kinsoku/>
              <w:adjustRightInd/>
              <w:rPr>
                <w:rFonts w:eastAsiaTheme="majorEastAsia" w:cs="Times New Roman"/>
                <w:sz w:val="11"/>
              </w:rPr>
            </w:pPr>
            <w:r w:rsidRPr="007F7AA4">
              <w:rPr>
                <w:rFonts w:eastAsiaTheme="majorEastAsia" w:cs="Times New Roman"/>
                <w:sz w:val="11"/>
              </w:rPr>
              <w:t>0x0050</w:t>
            </w:r>
          </w:p>
        </w:tc>
        <w:tc>
          <w:tcPr>
            <w:tcW w:w="4804" w:type="dxa"/>
            <w:tcBorders>
              <w:top w:val="nil"/>
              <w:left w:val="nil"/>
              <w:bottom w:val="single" w:sz="4" w:space="0" w:color="auto"/>
              <w:right w:val="single" w:sz="4" w:space="0" w:color="auto"/>
            </w:tcBorders>
            <w:shd w:val="clear" w:color="auto" w:fill="auto"/>
            <w:vAlign w:val="center"/>
            <w:hideMark/>
          </w:tcPr>
          <w:p w14:paraId="24ECD89F" w14:textId="77777777" w:rsidR="00FC277F" w:rsidRPr="007F7AA4" w:rsidRDefault="00FC277F" w:rsidP="00926560">
            <w:pPr>
              <w:widowControl/>
              <w:kinsoku/>
              <w:adjustRightInd/>
              <w:rPr>
                <w:rFonts w:eastAsiaTheme="majorEastAsia" w:cs="Times New Roman"/>
                <w:sz w:val="11"/>
              </w:rPr>
            </w:pPr>
            <w:r w:rsidRPr="007F7AA4">
              <w:rPr>
                <w:rFonts w:eastAsiaTheme="majorEastAsia" w:cs="Times New Roman"/>
                <w:sz w:val="11"/>
              </w:rPr>
              <w:t>Indicates the current default data subscription of the UE</w:t>
            </w:r>
          </w:p>
        </w:tc>
        <w:tc>
          <w:tcPr>
            <w:tcW w:w="2111" w:type="dxa"/>
            <w:tcBorders>
              <w:top w:val="nil"/>
              <w:left w:val="nil"/>
              <w:bottom w:val="single" w:sz="4" w:space="0" w:color="auto"/>
              <w:right w:val="single" w:sz="4" w:space="0" w:color="auto"/>
            </w:tcBorders>
            <w:shd w:val="clear" w:color="auto" w:fill="auto"/>
            <w:vAlign w:val="center"/>
            <w:hideMark/>
          </w:tcPr>
          <w:p w14:paraId="2D3F03CF" w14:textId="77777777" w:rsidR="00FC277F" w:rsidRPr="007F7AA4" w:rsidRDefault="00FC277F" w:rsidP="00926560">
            <w:pPr>
              <w:widowControl/>
              <w:kinsoku/>
              <w:adjustRightInd/>
              <w:rPr>
                <w:rFonts w:eastAsiaTheme="majorEastAsia" w:cs="Times New Roman"/>
                <w:sz w:val="11"/>
              </w:rPr>
            </w:pPr>
            <w:r w:rsidRPr="007F7AA4">
              <w:rPr>
                <w:rFonts w:eastAsiaTheme="majorEastAsia" w:cs="Times New Roman"/>
                <w:sz w:val="11"/>
              </w:rPr>
              <w:t>上报当前数据卡</w:t>
            </w:r>
          </w:p>
        </w:tc>
      </w:tr>
    </w:tbl>
    <w:p w14:paraId="45053819" w14:textId="77777777" w:rsidR="00FC277F" w:rsidRPr="007F7AA4" w:rsidRDefault="00FC277F" w:rsidP="00FC277F">
      <w:pPr>
        <w:pStyle w:val="4"/>
        <w:spacing w:before="156" w:after="156"/>
        <w:rPr>
          <w:rFonts w:cs="Times New Roman"/>
        </w:rPr>
      </w:pPr>
      <w:r w:rsidRPr="007F7AA4">
        <w:rPr>
          <w:rFonts w:cs="Times New Roman"/>
        </w:rPr>
        <w:t>QMI_DSD_SWITCH_DDS</w:t>
      </w:r>
    </w:p>
    <w:p w14:paraId="7445FC28" w14:textId="77777777" w:rsidR="00FC277F" w:rsidRPr="007F7AA4" w:rsidRDefault="00FC277F" w:rsidP="00FC277F">
      <w:pPr>
        <w:rPr>
          <w:rFonts w:eastAsiaTheme="majorEastAsia" w:cs="Times New Roman"/>
        </w:rPr>
      </w:pPr>
      <w:r w:rsidRPr="007F7AA4">
        <w:rPr>
          <w:rFonts w:eastAsiaTheme="majorEastAsia" w:cs="Times New Roman"/>
        </w:rPr>
        <w:t>切换数据卡设置。</w:t>
      </w:r>
    </w:p>
    <w:p w14:paraId="3BE78C02" w14:textId="77777777" w:rsidR="00FC277F" w:rsidRPr="007F7AA4" w:rsidRDefault="00FC277F" w:rsidP="006A1992">
      <w:pPr>
        <w:pStyle w:val="ac"/>
        <w:numPr>
          <w:ilvl w:val="0"/>
          <w:numId w:val="36"/>
        </w:numPr>
        <w:ind w:firstLineChars="0"/>
        <w:rPr>
          <w:rFonts w:eastAsiaTheme="majorEastAsia" w:cs="Times New Roman"/>
        </w:rPr>
      </w:pPr>
      <w:r w:rsidRPr="007F7AA4">
        <w:rPr>
          <w:rFonts w:eastAsiaTheme="majorEastAsia" w:cs="Times New Roman"/>
        </w:rPr>
        <w:t>特征</w:t>
      </w:r>
    </w:p>
    <w:p w14:paraId="3CF2FDC5" w14:textId="77777777" w:rsidR="00FC277F" w:rsidRPr="007F7AA4" w:rsidRDefault="00FC277F" w:rsidP="00FC277F">
      <w:pPr>
        <w:widowControl/>
        <w:kinsoku/>
        <w:adjustRightInd/>
        <w:rPr>
          <w:rFonts w:eastAsiaTheme="majorEastAsia" w:cs="Times New Roman"/>
          <w:color w:val="FF0000"/>
          <w:sz w:val="22"/>
        </w:rPr>
      </w:pPr>
      <w:r w:rsidRPr="007F7AA4">
        <w:rPr>
          <w:rFonts w:eastAsiaTheme="majorEastAsia" w:cs="Times New Roman"/>
          <w:color w:val="FF0000"/>
          <w:sz w:val="22"/>
        </w:rPr>
        <w:t>ServiceId = 42</w:t>
      </w:r>
      <w:r w:rsidRPr="007F7AA4">
        <w:rPr>
          <w:rFonts w:eastAsiaTheme="majorEastAsia" w:cs="Times New Roman"/>
          <w:color w:val="FF0000"/>
          <w:sz w:val="22"/>
        </w:rPr>
        <w:t>，</w:t>
      </w:r>
      <w:r w:rsidRPr="007F7AA4">
        <w:rPr>
          <w:rFonts w:eastAsiaTheme="majorEastAsia" w:cs="Times New Roman"/>
          <w:color w:val="FF0000"/>
          <w:sz w:val="22"/>
        </w:rPr>
        <w:t>MsgId = 0x0000004E</w:t>
      </w:r>
      <w:r w:rsidRPr="007F7AA4">
        <w:rPr>
          <w:rFonts w:eastAsiaTheme="majorEastAsia" w:cs="Times New Roman"/>
          <w:color w:val="FF0000"/>
          <w:sz w:val="22"/>
        </w:rPr>
        <w:t>。搜索字符串：</w:t>
      </w:r>
      <w:r w:rsidRPr="007F7AA4">
        <w:rPr>
          <w:rFonts w:eastAsiaTheme="majorEastAsia" w:cs="Times New Roman"/>
          <w:color w:val="FF0000"/>
          <w:sz w:val="22"/>
        </w:rPr>
        <w:t>dsd_switch_dds</w:t>
      </w:r>
    </w:p>
    <w:p w14:paraId="50FE4EA0" w14:textId="77777777" w:rsidR="00FC277F" w:rsidRPr="007F7AA4" w:rsidRDefault="00FC277F" w:rsidP="006A1992">
      <w:pPr>
        <w:pStyle w:val="ac"/>
        <w:widowControl/>
        <w:numPr>
          <w:ilvl w:val="0"/>
          <w:numId w:val="36"/>
        </w:numPr>
        <w:kinsoku/>
        <w:adjustRightInd/>
        <w:ind w:firstLineChars="0"/>
        <w:rPr>
          <w:rFonts w:eastAsiaTheme="majorEastAsia" w:cs="Times New Roman"/>
          <w:sz w:val="22"/>
        </w:rPr>
      </w:pPr>
      <w:r w:rsidRPr="007F7AA4">
        <w:rPr>
          <w:rFonts w:eastAsiaTheme="majorEastAsia" w:cs="Times New Roman"/>
          <w:sz w:val="22"/>
        </w:rPr>
        <w:t>参数解释</w:t>
      </w:r>
    </w:p>
    <w:p w14:paraId="471B24B8" w14:textId="77777777" w:rsidR="00FC277F" w:rsidRPr="007F7AA4" w:rsidRDefault="00FC277F" w:rsidP="00FC277F">
      <w:pPr>
        <w:widowControl/>
        <w:kinsoku/>
        <w:adjustRightInd/>
        <w:rPr>
          <w:rFonts w:eastAsiaTheme="majorEastAsia" w:cs="Times New Roman"/>
          <w:sz w:val="22"/>
        </w:rPr>
      </w:pPr>
      <w:r w:rsidRPr="007F7AA4">
        <w:rPr>
          <w:rFonts w:eastAsiaTheme="majorEastAsia" w:cs="Times New Roman"/>
          <w:sz w:val="22"/>
        </w:rPr>
        <w:t>参数有</w:t>
      </w:r>
      <w:r w:rsidRPr="007F7AA4">
        <w:rPr>
          <w:rFonts w:eastAsiaTheme="majorEastAsia" w:cs="Times New Roman"/>
          <w:sz w:val="22"/>
        </w:rPr>
        <w:t>subscription</w:t>
      </w:r>
      <w:r w:rsidRPr="007F7AA4">
        <w:rPr>
          <w:rFonts w:eastAsiaTheme="majorEastAsia" w:cs="Times New Roman"/>
          <w:sz w:val="22"/>
        </w:rPr>
        <w:t>和</w:t>
      </w:r>
      <w:r w:rsidRPr="007F7AA4">
        <w:rPr>
          <w:rFonts w:eastAsiaTheme="majorEastAsia" w:cs="Times New Roman"/>
          <w:sz w:val="22"/>
        </w:rPr>
        <w:t>dds_switch_type</w:t>
      </w:r>
    </w:p>
    <w:p w14:paraId="775C8374" w14:textId="77777777" w:rsidR="00FC277F" w:rsidRPr="007F7AA4" w:rsidRDefault="00FC277F" w:rsidP="00FC277F">
      <w:pPr>
        <w:widowControl/>
        <w:kinsoku/>
        <w:adjustRightInd/>
        <w:rPr>
          <w:rFonts w:eastAsiaTheme="majorEastAsia" w:cs="Times New Roman"/>
          <w:sz w:val="22"/>
        </w:rPr>
      </w:pPr>
      <w:r w:rsidRPr="007F7AA4">
        <w:rPr>
          <w:rFonts w:eastAsiaTheme="majorEastAsia" w:cs="Times New Roman"/>
          <w:sz w:val="22"/>
        </w:rPr>
        <w:t>其中</w:t>
      </w:r>
      <w:r w:rsidRPr="007F7AA4">
        <w:rPr>
          <w:rFonts w:eastAsiaTheme="majorEastAsia" w:cs="Times New Roman"/>
          <w:sz w:val="22"/>
        </w:rPr>
        <w:t>subscription</w:t>
      </w:r>
      <w:r w:rsidRPr="007F7AA4">
        <w:rPr>
          <w:rFonts w:eastAsiaTheme="majorEastAsia" w:cs="Times New Roman"/>
          <w:sz w:val="22"/>
        </w:rPr>
        <w:t>的枚举值如下：</w:t>
      </w:r>
    </w:p>
    <w:p w14:paraId="332BE676" w14:textId="77777777" w:rsidR="00FC277F" w:rsidRPr="007F7AA4" w:rsidRDefault="00FC277F" w:rsidP="00FC277F">
      <w:pPr>
        <w:widowControl/>
        <w:kinsoku/>
        <w:adjustRightInd/>
        <w:rPr>
          <w:rFonts w:eastAsiaTheme="majorEastAsia" w:cs="Times New Roman"/>
          <w:sz w:val="22"/>
        </w:rPr>
      </w:pPr>
      <w:r w:rsidRPr="007F7AA4">
        <w:rPr>
          <w:rFonts w:eastAsiaTheme="majorEastAsia" w:cs="Times New Roman"/>
          <w:sz w:val="22"/>
        </w:rPr>
        <w:t xml:space="preserve">DSD_PRIMARY_SUBS (0x0001) –Primary  // </w:t>
      </w:r>
      <w:r w:rsidRPr="007F7AA4">
        <w:rPr>
          <w:rFonts w:eastAsiaTheme="majorEastAsia" w:cs="Times New Roman"/>
          <w:sz w:val="22"/>
        </w:rPr>
        <w:t>数据切换到卡</w:t>
      </w:r>
      <w:r w:rsidRPr="007F7AA4">
        <w:rPr>
          <w:rFonts w:eastAsiaTheme="majorEastAsia" w:cs="Times New Roman"/>
          <w:sz w:val="22"/>
        </w:rPr>
        <w:t>1</w:t>
      </w:r>
    </w:p>
    <w:p w14:paraId="3635174E" w14:textId="77777777" w:rsidR="00FC277F" w:rsidRPr="007F7AA4" w:rsidRDefault="00FC277F" w:rsidP="00FC277F">
      <w:pPr>
        <w:widowControl/>
        <w:kinsoku/>
        <w:adjustRightInd/>
        <w:rPr>
          <w:rFonts w:eastAsiaTheme="majorEastAsia" w:cs="Times New Roman"/>
          <w:sz w:val="22"/>
        </w:rPr>
      </w:pPr>
      <w:r w:rsidRPr="007F7AA4">
        <w:rPr>
          <w:rFonts w:eastAsiaTheme="majorEastAsia" w:cs="Times New Roman"/>
          <w:sz w:val="22"/>
        </w:rPr>
        <w:t xml:space="preserve">DSD_SECONDARY_SUBS (0x0002)– Secondary // </w:t>
      </w:r>
      <w:r w:rsidRPr="007F7AA4">
        <w:rPr>
          <w:rFonts w:eastAsiaTheme="majorEastAsia" w:cs="Times New Roman"/>
          <w:sz w:val="22"/>
        </w:rPr>
        <w:t>数据切换到卡</w:t>
      </w:r>
      <w:r w:rsidRPr="007F7AA4">
        <w:rPr>
          <w:rFonts w:eastAsiaTheme="majorEastAsia" w:cs="Times New Roman"/>
          <w:sz w:val="22"/>
        </w:rPr>
        <w:t>2</w:t>
      </w:r>
    </w:p>
    <w:p w14:paraId="2DCBEE64" w14:textId="77777777" w:rsidR="00FC277F" w:rsidRPr="007F7AA4" w:rsidRDefault="00FC277F" w:rsidP="00FC277F">
      <w:pPr>
        <w:widowControl/>
        <w:kinsoku/>
        <w:adjustRightInd/>
        <w:rPr>
          <w:rFonts w:eastAsiaTheme="majorEastAsia" w:cs="Times New Roman"/>
          <w:sz w:val="22"/>
        </w:rPr>
      </w:pPr>
      <w:r w:rsidRPr="007F7AA4">
        <w:rPr>
          <w:rFonts w:eastAsiaTheme="majorEastAsia" w:cs="Times New Roman"/>
          <w:sz w:val="22"/>
        </w:rPr>
        <w:t xml:space="preserve">DSD_TERTIARY_SUBS (0x0003) –Tertiary // </w:t>
      </w:r>
      <w:r w:rsidRPr="007F7AA4">
        <w:rPr>
          <w:rFonts w:eastAsiaTheme="majorEastAsia" w:cs="Times New Roman"/>
          <w:sz w:val="22"/>
        </w:rPr>
        <w:t>数据切换到卡</w:t>
      </w:r>
      <w:r w:rsidRPr="007F7AA4">
        <w:rPr>
          <w:rFonts w:eastAsiaTheme="majorEastAsia" w:cs="Times New Roman"/>
          <w:sz w:val="22"/>
        </w:rPr>
        <w:t>3</w:t>
      </w:r>
    </w:p>
    <w:p w14:paraId="0385511E" w14:textId="77777777" w:rsidR="00FC277F" w:rsidRPr="007F7AA4" w:rsidRDefault="00FC277F" w:rsidP="00FC277F">
      <w:pPr>
        <w:widowControl/>
        <w:kinsoku/>
        <w:adjustRightInd/>
        <w:rPr>
          <w:rFonts w:eastAsiaTheme="majorEastAsia" w:cs="Times New Roman"/>
          <w:sz w:val="22"/>
        </w:rPr>
      </w:pPr>
      <w:r w:rsidRPr="007F7AA4">
        <w:rPr>
          <w:rFonts w:eastAsiaTheme="majorEastAsia" w:cs="Times New Roman"/>
          <w:sz w:val="22"/>
        </w:rPr>
        <w:t>dds_switch_type</w:t>
      </w:r>
      <w:r w:rsidRPr="007F7AA4">
        <w:rPr>
          <w:rFonts w:eastAsiaTheme="majorEastAsia" w:cs="Times New Roman"/>
          <w:sz w:val="22"/>
        </w:rPr>
        <w:t>的枚举值如下：</w:t>
      </w:r>
    </w:p>
    <w:p w14:paraId="2C8596C2" w14:textId="77777777" w:rsidR="00FC277F" w:rsidRPr="007F7AA4" w:rsidRDefault="00FC277F" w:rsidP="00FC277F">
      <w:pPr>
        <w:widowControl/>
        <w:kinsoku/>
        <w:adjustRightInd/>
        <w:rPr>
          <w:rFonts w:eastAsiaTheme="majorEastAsia" w:cs="Times New Roman"/>
          <w:sz w:val="22"/>
        </w:rPr>
      </w:pPr>
      <w:r w:rsidRPr="007F7AA4">
        <w:rPr>
          <w:rFonts w:eastAsiaTheme="majorEastAsia" w:cs="Times New Roman"/>
          <w:sz w:val="22"/>
        </w:rPr>
        <w:t xml:space="preserve">DSD_DDS_SWITCH_PERMANENT(0x00) – Permanent(Default)  // </w:t>
      </w:r>
      <w:r w:rsidRPr="007F7AA4">
        <w:rPr>
          <w:rFonts w:eastAsiaTheme="majorEastAsia" w:cs="Times New Roman"/>
          <w:sz w:val="22"/>
        </w:rPr>
        <w:t>永久切换</w:t>
      </w:r>
    </w:p>
    <w:p w14:paraId="1BF5666C" w14:textId="77777777" w:rsidR="00FC277F" w:rsidRPr="007F7AA4" w:rsidRDefault="00FC277F" w:rsidP="00FC277F">
      <w:pPr>
        <w:widowControl/>
        <w:kinsoku/>
        <w:adjustRightInd/>
        <w:rPr>
          <w:rFonts w:eastAsiaTheme="majorEastAsia" w:cs="Times New Roman"/>
          <w:sz w:val="22"/>
        </w:rPr>
      </w:pPr>
      <w:r w:rsidRPr="007F7AA4">
        <w:rPr>
          <w:rFonts w:eastAsiaTheme="majorEastAsia" w:cs="Times New Roman"/>
          <w:sz w:val="22"/>
        </w:rPr>
        <w:t xml:space="preserve">DSD_DDS_SWITCH_TEMPORARY(0x01) – Temporary  // </w:t>
      </w:r>
      <w:r w:rsidRPr="007F7AA4">
        <w:rPr>
          <w:rFonts w:eastAsiaTheme="majorEastAsia" w:cs="Times New Roman"/>
          <w:sz w:val="22"/>
        </w:rPr>
        <w:t>临时切换</w:t>
      </w:r>
    </w:p>
    <w:p w14:paraId="3066FDD3" w14:textId="77777777" w:rsidR="00FC277F" w:rsidRPr="007F7AA4" w:rsidRDefault="00FC277F" w:rsidP="006A1992">
      <w:pPr>
        <w:pStyle w:val="ac"/>
        <w:widowControl/>
        <w:numPr>
          <w:ilvl w:val="0"/>
          <w:numId w:val="36"/>
        </w:numPr>
        <w:kinsoku/>
        <w:adjustRightInd/>
        <w:ind w:firstLineChars="0"/>
        <w:rPr>
          <w:rFonts w:eastAsiaTheme="majorEastAsia" w:cs="Times New Roman"/>
          <w:sz w:val="22"/>
        </w:rPr>
      </w:pPr>
      <w:r w:rsidRPr="007F7AA4">
        <w:rPr>
          <w:rFonts w:eastAsiaTheme="majorEastAsia" w:cs="Times New Roman"/>
          <w:sz w:val="22"/>
        </w:rPr>
        <w:t>Example</w:t>
      </w:r>
    </w:p>
    <w:p w14:paraId="7A245127" w14:textId="77777777" w:rsidR="00FC277F" w:rsidRPr="007F7AA4" w:rsidRDefault="00FC277F" w:rsidP="00FC277F">
      <w:pPr>
        <w:widowControl/>
        <w:kinsoku/>
        <w:adjustRightInd/>
        <w:rPr>
          <w:rFonts w:eastAsiaTheme="majorEastAsia" w:cs="Times New Roman"/>
          <w:sz w:val="22"/>
        </w:rPr>
      </w:pPr>
      <w:r w:rsidRPr="007F7AA4">
        <w:rPr>
          <w:rFonts w:eastAsiaTheme="majorEastAsia" w:cs="Times New Roman"/>
          <w:sz w:val="22"/>
        </w:rPr>
        <w:t>07:10:36.222 [0x1544] MCS QCSI Payload Packet</w:t>
      </w:r>
    </w:p>
    <w:p w14:paraId="5E4A4CA3" w14:textId="77777777" w:rsidR="00FC277F" w:rsidRPr="007F7AA4" w:rsidRDefault="00FC277F" w:rsidP="00FC277F">
      <w:pPr>
        <w:widowControl/>
        <w:kinsoku/>
        <w:adjustRightInd/>
        <w:rPr>
          <w:rFonts w:eastAsiaTheme="majorEastAsia" w:cs="Times New Roman"/>
          <w:sz w:val="22"/>
        </w:rPr>
      </w:pPr>
      <w:r w:rsidRPr="007F7AA4">
        <w:rPr>
          <w:rFonts w:eastAsiaTheme="majorEastAsia" w:cs="Times New Roman"/>
          <w:sz w:val="22"/>
        </w:rPr>
        <w:t>packetVersion = 2</w:t>
      </w:r>
    </w:p>
    <w:p w14:paraId="636AF2A3" w14:textId="77777777" w:rsidR="00FC277F" w:rsidRPr="007F7AA4" w:rsidRDefault="00FC277F" w:rsidP="00FC277F">
      <w:pPr>
        <w:widowControl/>
        <w:kinsoku/>
        <w:adjustRightInd/>
        <w:rPr>
          <w:rFonts w:eastAsiaTheme="majorEastAsia" w:cs="Times New Roman"/>
          <w:sz w:val="22"/>
        </w:rPr>
      </w:pPr>
      <w:r w:rsidRPr="007F7AA4">
        <w:rPr>
          <w:rFonts w:eastAsiaTheme="majorEastAsia" w:cs="Times New Roman"/>
          <w:sz w:val="22"/>
        </w:rPr>
        <w:t>MsgType = Request</w:t>
      </w:r>
    </w:p>
    <w:p w14:paraId="18EB46DC" w14:textId="77777777" w:rsidR="00FC277F" w:rsidRPr="007F7AA4" w:rsidRDefault="00FC277F" w:rsidP="00FC277F">
      <w:pPr>
        <w:widowControl/>
        <w:kinsoku/>
        <w:adjustRightInd/>
        <w:rPr>
          <w:rFonts w:eastAsiaTheme="majorEastAsia" w:cs="Times New Roman"/>
          <w:sz w:val="22"/>
        </w:rPr>
      </w:pPr>
      <w:r w:rsidRPr="007F7AA4">
        <w:rPr>
          <w:rFonts w:eastAsiaTheme="majorEastAsia" w:cs="Times New Roman"/>
          <w:sz w:val="22"/>
        </w:rPr>
        <w:t>Counter = 133</w:t>
      </w:r>
    </w:p>
    <w:p w14:paraId="150A3220" w14:textId="77777777" w:rsidR="00FC277F" w:rsidRPr="007F7AA4" w:rsidRDefault="00FC277F" w:rsidP="00FC277F">
      <w:pPr>
        <w:widowControl/>
        <w:kinsoku/>
        <w:adjustRightInd/>
        <w:rPr>
          <w:rFonts w:eastAsiaTheme="majorEastAsia" w:cs="Times New Roman"/>
          <w:b/>
          <w:i/>
          <w:sz w:val="22"/>
        </w:rPr>
      </w:pPr>
      <w:r w:rsidRPr="007F7AA4">
        <w:rPr>
          <w:rFonts w:eastAsiaTheme="majorEastAsia" w:cs="Times New Roman"/>
          <w:b/>
          <w:i/>
          <w:sz w:val="22"/>
        </w:rPr>
        <w:t>ServiceId = 42</w:t>
      </w:r>
    </w:p>
    <w:p w14:paraId="4331C50D" w14:textId="77777777" w:rsidR="00FC277F" w:rsidRPr="007F7AA4" w:rsidRDefault="00FC277F" w:rsidP="00FC277F">
      <w:pPr>
        <w:widowControl/>
        <w:kinsoku/>
        <w:adjustRightInd/>
        <w:rPr>
          <w:rFonts w:eastAsiaTheme="majorEastAsia" w:cs="Times New Roman"/>
          <w:sz w:val="22"/>
        </w:rPr>
      </w:pPr>
      <w:r w:rsidRPr="007F7AA4">
        <w:rPr>
          <w:rFonts w:eastAsiaTheme="majorEastAsia" w:cs="Times New Roman"/>
          <w:sz w:val="22"/>
        </w:rPr>
        <w:t>MajorRev = 1</w:t>
      </w:r>
    </w:p>
    <w:p w14:paraId="67614BE0" w14:textId="77777777" w:rsidR="00FC277F" w:rsidRPr="007F7AA4" w:rsidRDefault="00FC277F" w:rsidP="00FC277F">
      <w:pPr>
        <w:widowControl/>
        <w:kinsoku/>
        <w:adjustRightInd/>
        <w:rPr>
          <w:rFonts w:eastAsiaTheme="majorEastAsia" w:cs="Times New Roman"/>
          <w:sz w:val="22"/>
        </w:rPr>
      </w:pPr>
      <w:r w:rsidRPr="007F7AA4">
        <w:rPr>
          <w:rFonts w:eastAsiaTheme="majorEastAsia" w:cs="Times New Roman"/>
          <w:sz w:val="22"/>
        </w:rPr>
        <w:t>MinorRev = 50</w:t>
      </w:r>
    </w:p>
    <w:p w14:paraId="1AA8CD82" w14:textId="77777777" w:rsidR="00FC277F" w:rsidRPr="007F7AA4" w:rsidRDefault="00FC277F" w:rsidP="00FC277F">
      <w:pPr>
        <w:widowControl/>
        <w:kinsoku/>
        <w:adjustRightInd/>
        <w:rPr>
          <w:rFonts w:eastAsiaTheme="majorEastAsia" w:cs="Times New Roman"/>
          <w:sz w:val="22"/>
        </w:rPr>
      </w:pPr>
      <w:r w:rsidRPr="007F7AA4">
        <w:rPr>
          <w:rFonts w:eastAsiaTheme="majorEastAsia" w:cs="Times New Roman"/>
          <w:sz w:val="22"/>
        </w:rPr>
        <w:t>ConHandle = 0x0000001B</w:t>
      </w:r>
    </w:p>
    <w:p w14:paraId="58E0B4BD" w14:textId="77777777" w:rsidR="00FC277F" w:rsidRPr="007F7AA4" w:rsidRDefault="00FC277F" w:rsidP="00FC277F">
      <w:pPr>
        <w:widowControl/>
        <w:kinsoku/>
        <w:adjustRightInd/>
        <w:rPr>
          <w:rFonts w:eastAsiaTheme="majorEastAsia" w:cs="Times New Roman"/>
          <w:b/>
          <w:i/>
          <w:sz w:val="22"/>
        </w:rPr>
      </w:pPr>
      <w:r w:rsidRPr="007F7AA4">
        <w:rPr>
          <w:rFonts w:eastAsiaTheme="majorEastAsia" w:cs="Times New Roman"/>
          <w:b/>
          <w:i/>
          <w:sz w:val="22"/>
        </w:rPr>
        <w:t>MsgId = 0x0000004E</w:t>
      </w:r>
    </w:p>
    <w:p w14:paraId="3F829F8F" w14:textId="77777777" w:rsidR="00FC277F" w:rsidRPr="007F7AA4" w:rsidRDefault="00FC277F" w:rsidP="00FC277F">
      <w:pPr>
        <w:widowControl/>
        <w:kinsoku/>
        <w:adjustRightInd/>
        <w:rPr>
          <w:rFonts w:eastAsiaTheme="majorEastAsia" w:cs="Times New Roman"/>
          <w:sz w:val="22"/>
        </w:rPr>
      </w:pPr>
      <w:r w:rsidRPr="007F7AA4">
        <w:rPr>
          <w:rFonts w:eastAsiaTheme="majorEastAsia" w:cs="Times New Roman"/>
          <w:sz w:val="22"/>
        </w:rPr>
        <w:t>QmiLength = 14</w:t>
      </w:r>
    </w:p>
    <w:p w14:paraId="1130162E" w14:textId="77777777" w:rsidR="00FC277F" w:rsidRPr="007F7AA4" w:rsidRDefault="00FC277F" w:rsidP="00FC277F">
      <w:pPr>
        <w:widowControl/>
        <w:kinsoku/>
        <w:adjustRightInd/>
        <w:rPr>
          <w:rFonts w:eastAsiaTheme="majorEastAsia" w:cs="Times New Roman"/>
          <w:sz w:val="22"/>
        </w:rPr>
      </w:pPr>
      <w:r w:rsidRPr="007F7AA4">
        <w:rPr>
          <w:rFonts w:eastAsiaTheme="majorEastAsia" w:cs="Times New Roman"/>
          <w:sz w:val="22"/>
        </w:rPr>
        <w:t>Service_DSD {</w:t>
      </w:r>
    </w:p>
    <w:p w14:paraId="7CCFA565" w14:textId="77777777" w:rsidR="00FC277F" w:rsidRPr="007F7AA4" w:rsidRDefault="00FC277F" w:rsidP="00FC277F">
      <w:pPr>
        <w:widowControl/>
        <w:kinsoku/>
        <w:adjustRightInd/>
        <w:rPr>
          <w:rFonts w:eastAsiaTheme="majorEastAsia" w:cs="Times New Roman"/>
          <w:sz w:val="22"/>
        </w:rPr>
      </w:pPr>
      <w:r w:rsidRPr="007F7AA4">
        <w:rPr>
          <w:rFonts w:eastAsiaTheme="majorEastAsia" w:cs="Times New Roman"/>
          <w:sz w:val="22"/>
        </w:rPr>
        <w:t>ServiceDSDV1 {</w:t>
      </w:r>
    </w:p>
    <w:p w14:paraId="450906DB" w14:textId="77777777" w:rsidR="00FC277F" w:rsidRPr="007F7AA4" w:rsidRDefault="00FC277F" w:rsidP="00FC277F">
      <w:pPr>
        <w:widowControl/>
        <w:kinsoku/>
        <w:adjustRightInd/>
        <w:rPr>
          <w:rFonts w:eastAsiaTheme="majorEastAsia" w:cs="Times New Roman"/>
          <w:sz w:val="22"/>
        </w:rPr>
      </w:pPr>
      <w:r w:rsidRPr="007F7AA4">
        <w:rPr>
          <w:rFonts w:eastAsiaTheme="majorEastAsia" w:cs="Times New Roman"/>
          <w:sz w:val="22"/>
        </w:rPr>
        <w:t>dsd_switch_dds {</w:t>
      </w:r>
    </w:p>
    <w:p w14:paraId="0658E072" w14:textId="77777777" w:rsidR="00FC277F" w:rsidRPr="007F7AA4" w:rsidRDefault="00FC277F" w:rsidP="00FC277F">
      <w:pPr>
        <w:widowControl/>
        <w:kinsoku/>
        <w:adjustRightInd/>
        <w:rPr>
          <w:rFonts w:eastAsiaTheme="majorEastAsia" w:cs="Times New Roman"/>
          <w:sz w:val="22"/>
        </w:rPr>
      </w:pPr>
      <w:r w:rsidRPr="007F7AA4">
        <w:rPr>
          <w:rFonts w:eastAsiaTheme="majorEastAsia" w:cs="Times New Roman"/>
          <w:sz w:val="22"/>
        </w:rPr>
        <w:t>dsd_switch_dds_reqTlvs[0] {</w:t>
      </w:r>
    </w:p>
    <w:p w14:paraId="1AA72393" w14:textId="77777777" w:rsidR="00FC277F" w:rsidRPr="007F7AA4" w:rsidRDefault="00FC277F" w:rsidP="00FC277F">
      <w:pPr>
        <w:widowControl/>
        <w:kinsoku/>
        <w:adjustRightInd/>
        <w:rPr>
          <w:rFonts w:eastAsiaTheme="majorEastAsia" w:cs="Times New Roman"/>
          <w:sz w:val="22"/>
        </w:rPr>
      </w:pPr>
      <w:r w:rsidRPr="007F7AA4">
        <w:rPr>
          <w:rFonts w:eastAsiaTheme="majorEastAsia" w:cs="Times New Roman"/>
          <w:sz w:val="22"/>
        </w:rPr>
        <w:lastRenderedPageBreak/>
        <w:t>Type = 0x01</w:t>
      </w:r>
    </w:p>
    <w:p w14:paraId="190C6DAF" w14:textId="77777777" w:rsidR="00FC277F" w:rsidRPr="007F7AA4" w:rsidRDefault="00FC277F" w:rsidP="00FC277F">
      <w:pPr>
        <w:widowControl/>
        <w:kinsoku/>
        <w:adjustRightInd/>
        <w:rPr>
          <w:rFonts w:eastAsiaTheme="majorEastAsia" w:cs="Times New Roman"/>
          <w:sz w:val="22"/>
        </w:rPr>
      </w:pPr>
      <w:r w:rsidRPr="007F7AA4">
        <w:rPr>
          <w:rFonts w:eastAsiaTheme="majorEastAsia" w:cs="Times New Roman"/>
          <w:sz w:val="22"/>
        </w:rPr>
        <w:t>Length = 4</w:t>
      </w:r>
    </w:p>
    <w:p w14:paraId="0CD89DA8" w14:textId="77777777" w:rsidR="00FC277F" w:rsidRPr="007F7AA4" w:rsidRDefault="00FC277F" w:rsidP="00FC277F">
      <w:pPr>
        <w:widowControl/>
        <w:kinsoku/>
        <w:adjustRightInd/>
        <w:rPr>
          <w:rFonts w:eastAsiaTheme="majorEastAsia" w:cs="Times New Roman"/>
          <w:sz w:val="22"/>
        </w:rPr>
      </w:pPr>
      <w:r w:rsidRPr="007F7AA4">
        <w:rPr>
          <w:rFonts w:eastAsiaTheme="majorEastAsia" w:cs="Times New Roman"/>
          <w:sz w:val="22"/>
        </w:rPr>
        <w:t>subscription {</w:t>
      </w:r>
    </w:p>
    <w:p w14:paraId="6D24E9A8" w14:textId="77777777" w:rsidR="00FC277F" w:rsidRPr="007F7AA4" w:rsidRDefault="00FC277F" w:rsidP="00FC277F">
      <w:pPr>
        <w:widowControl/>
        <w:kinsoku/>
        <w:adjustRightInd/>
        <w:rPr>
          <w:rFonts w:eastAsiaTheme="majorEastAsia" w:cs="Times New Roman"/>
          <w:b/>
          <w:i/>
          <w:color w:val="FF0000"/>
          <w:sz w:val="22"/>
        </w:rPr>
      </w:pPr>
      <w:r w:rsidRPr="007F7AA4">
        <w:rPr>
          <w:rFonts w:eastAsiaTheme="majorEastAsia" w:cs="Times New Roman"/>
          <w:b/>
          <w:i/>
          <w:color w:val="FF0000"/>
          <w:sz w:val="22"/>
        </w:rPr>
        <w:t xml:space="preserve">subscription = DSD_SECONDARY_SUBS  // </w:t>
      </w:r>
      <w:r w:rsidRPr="007F7AA4">
        <w:rPr>
          <w:rFonts w:eastAsiaTheme="majorEastAsia" w:cs="Times New Roman"/>
          <w:b/>
          <w:i/>
          <w:color w:val="FF0000"/>
          <w:sz w:val="22"/>
        </w:rPr>
        <w:t>数据业务切换到哪个卡上面</w:t>
      </w:r>
    </w:p>
    <w:p w14:paraId="3C24B1A4" w14:textId="77777777" w:rsidR="00FC277F" w:rsidRPr="007F7AA4" w:rsidRDefault="00FC277F" w:rsidP="00FC277F">
      <w:pPr>
        <w:widowControl/>
        <w:kinsoku/>
        <w:adjustRightInd/>
        <w:rPr>
          <w:rFonts w:eastAsiaTheme="majorEastAsia" w:cs="Times New Roman"/>
          <w:sz w:val="22"/>
        </w:rPr>
      </w:pPr>
      <w:r w:rsidRPr="007F7AA4">
        <w:rPr>
          <w:rFonts w:eastAsiaTheme="majorEastAsia" w:cs="Times New Roman"/>
          <w:sz w:val="22"/>
        </w:rPr>
        <w:t>}</w:t>
      </w:r>
    </w:p>
    <w:p w14:paraId="66BFB1B9" w14:textId="77777777" w:rsidR="00FC277F" w:rsidRPr="007F7AA4" w:rsidRDefault="00FC277F" w:rsidP="00FC277F">
      <w:pPr>
        <w:widowControl/>
        <w:kinsoku/>
        <w:adjustRightInd/>
        <w:rPr>
          <w:rFonts w:eastAsiaTheme="majorEastAsia" w:cs="Times New Roman"/>
          <w:sz w:val="22"/>
        </w:rPr>
      </w:pPr>
      <w:r w:rsidRPr="007F7AA4">
        <w:rPr>
          <w:rFonts w:eastAsiaTheme="majorEastAsia" w:cs="Times New Roman"/>
          <w:sz w:val="22"/>
        </w:rPr>
        <w:t>}</w:t>
      </w:r>
    </w:p>
    <w:p w14:paraId="6311FB8B" w14:textId="77777777" w:rsidR="00FC277F" w:rsidRPr="007F7AA4" w:rsidRDefault="00FC277F" w:rsidP="00FC277F">
      <w:pPr>
        <w:widowControl/>
        <w:kinsoku/>
        <w:adjustRightInd/>
        <w:rPr>
          <w:rFonts w:eastAsiaTheme="majorEastAsia" w:cs="Times New Roman"/>
          <w:sz w:val="22"/>
        </w:rPr>
      </w:pPr>
      <w:r w:rsidRPr="007F7AA4">
        <w:rPr>
          <w:rFonts w:eastAsiaTheme="majorEastAsia" w:cs="Times New Roman"/>
          <w:sz w:val="22"/>
        </w:rPr>
        <w:t>dsd_switch_dds_reqTlvs[1] {</w:t>
      </w:r>
    </w:p>
    <w:p w14:paraId="43EBEE92" w14:textId="77777777" w:rsidR="00FC277F" w:rsidRPr="007F7AA4" w:rsidRDefault="00FC277F" w:rsidP="00FC277F">
      <w:pPr>
        <w:widowControl/>
        <w:kinsoku/>
        <w:adjustRightInd/>
        <w:rPr>
          <w:rFonts w:eastAsiaTheme="majorEastAsia" w:cs="Times New Roman"/>
          <w:sz w:val="22"/>
        </w:rPr>
      </w:pPr>
      <w:r w:rsidRPr="007F7AA4">
        <w:rPr>
          <w:rFonts w:eastAsiaTheme="majorEastAsia" w:cs="Times New Roman"/>
          <w:sz w:val="22"/>
        </w:rPr>
        <w:t>Type = 0x10</w:t>
      </w:r>
    </w:p>
    <w:p w14:paraId="4D2C202B" w14:textId="77777777" w:rsidR="00FC277F" w:rsidRPr="007F7AA4" w:rsidRDefault="00FC277F" w:rsidP="00FC277F">
      <w:pPr>
        <w:widowControl/>
        <w:kinsoku/>
        <w:adjustRightInd/>
        <w:rPr>
          <w:rFonts w:eastAsiaTheme="majorEastAsia" w:cs="Times New Roman"/>
          <w:sz w:val="22"/>
        </w:rPr>
      </w:pPr>
      <w:r w:rsidRPr="007F7AA4">
        <w:rPr>
          <w:rFonts w:eastAsiaTheme="majorEastAsia" w:cs="Times New Roman"/>
          <w:sz w:val="22"/>
        </w:rPr>
        <w:t>Length = 4</w:t>
      </w:r>
    </w:p>
    <w:p w14:paraId="30DAF640" w14:textId="77777777" w:rsidR="00FC277F" w:rsidRPr="007F7AA4" w:rsidRDefault="00FC277F" w:rsidP="00FC277F">
      <w:pPr>
        <w:widowControl/>
        <w:kinsoku/>
        <w:adjustRightInd/>
        <w:rPr>
          <w:rFonts w:eastAsiaTheme="majorEastAsia" w:cs="Times New Roman"/>
          <w:sz w:val="22"/>
        </w:rPr>
      </w:pPr>
      <w:r w:rsidRPr="007F7AA4">
        <w:rPr>
          <w:rFonts w:eastAsiaTheme="majorEastAsia" w:cs="Times New Roman"/>
          <w:sz w:val="22"/>
        </w:rPr>
        <w:t>dds_switch_type {</w:t>
      </w:r>
    </w:p>
    <w:p w14:paraId="5B25CCEA" w14:textId="77777777" w:rsidR="00FC277F" w:rsidRPr="007F7AA4" w:rsidRDefault="00FC277F" w:rsidP="00FC277F">
      <w:pPr>
        <w:widowControl/>
        <w:kinsoku/>
        <w:adjustRightInd/>
        <w:rPr>
          <w:rFonts w:eastAsiaTheme="majorEastAsia" w:cs="Times New Roman"/>
          <w:b/>
          <w:i/>
          <w:color w:val="FF0000"/>
          <w:sz w:val="22"/>
        </w:rPr>
      </w:pPr>
      <w:r w:rsidRPr="007F7AA4">
        <w:rPr>
          <w:rFonts w:eastAsiaTheme="majorEastAsia" w:cs="Times New Roman"/>
          <w:b/>
          <w:i/>
          <w:color w:val="FF0000"/>
          <w:sz w:val="22"/>
        </w:rPr>
        <w:t>dds_switch_type = DSD_DDS_SWITCH_PERMANENT</w:t>
      </w:r>
    </w:p>
    <w:p w14:paraId="54331AC7" w14:textId="77777777" w:rsidR="00FC277F" w:rsidRPr="007F7AA4" w:rsidRDefault="00FC277F" w:rsidP="00FC277F">
      <w:pPr>
        <w:widowControl/>
        <w:kinsoku/>
        <w:adjustRightInd/>
        <w:rPr>
          <w:rFonts w:eastAsiaTheme="majorEastAsia" w:cs="Times New Roman"/>
          <w:sz w:val="22"/>
        </w:rPr>
      </w:pPr>
      <w:r w:rsidRPr="007F7AA4">
        <w:rPr>
          <w:rFonts w:eastAsiaTheme="majorEastAsia" w:cs="Times New Roman"/>
          <w:sz w:val="22"/>
        </w:rPr>
        <w:t>}</w:t>
      </w:r>
    </w:p>
    <w:p w14:paraId="4797221A" w14:textId="77777777" w:rsidR="00FC277F" w:rsidRPr="007F7AA4" w:rsidRDefault="00FC277F" w:rsidP="00FC277F">
      <w:pPr>
        <w:widowControl/>
        <w:kinsoku/>
        <w:adjustRightInd/>
        <w:rPr>
          <w:rFonts w:eastAsiaTheme="majorEastAsia" w:cs="Times New Roman"/>
          <w:sz w:val="22"/>
        </w:rPr>
      </w:pPr>
      <w:r w:rsidRPr="007F7AA4">
        <w:rPr>
          <w:rFonts w:eastAsiaTheme="majorEastAsia" w:cs="Times New Roman"/>
          <w:sz w:val="22"/>
        </w:rPr>
        <w:t>}</w:t>
      </w:r>
    </w:p>
    <w:p w14:paraId="0C04292C" w14:textId="77777777" w:rsidR="00FC277F" w:rsidRPr="007F7AA4" w:rsidRDefault="00FC277F" w:rsidP="00FC277F">
      <w:pPr>
        <w:widowControl/>
        <w:kinsoku/>
        <w:adjustRightInd/>
        <w:rPr>
          <w:rFonts w:eastAsiaTheme="majorEastAsia" w:cs="Times New Roman"/>
          <w:sz w:val="22"/>
        </w:rPr>
      </w:pPr>
      <w:r w:rsidRPr="007F7AA4">
        <w:rPr>
          <w:rFonts w:eastAsiaTheme="majorEastAsia" w:cs="Times New Roman"/>
          <w:sz w:val="22"/>
        </w:rPr>
        <w:t>}</w:t>
      </w:r>
    </w:p>
    <w:p w14:paraId="16AC3BC7" w14:textId="77777777" w:rsidR="00FC277F" w:rsidRPr="007F7AA4" w:rsidRDefault="00FC277F" w:rsidP="00FC277F">
      <w:pPr>
        <w:widowControl/>
        <w:kinsoku/>
        <w:adjustRightInd/>
        <w:rPr>
          <w:rFonts w:eastAsiaTheme="majorEastAsia" w:cs="Times New Roman"/>
          <w:sz w:val="22"/>
        </w:rPr>
      </w:pPr>
      <w:r w:rsidRPr="007F7AA4">
        <w:rPr>
          <w:rFonts w:eastAsiaTheme="majorEastAsia" w:cs="Times New Roman"/>
          <w:sz w:val="22"/>
        </w:rPr>
        <w:t>}</w:t>
      </w:r>
    </w:p>
    <w:p w14:paraId="687DFD02" w14:textId="77777777" w:rsidR="00FC277F" w:rsidRPr="007F7AA4" w:rsidRDefault="00FC277F" w:rsidP="00FC277F">
      <w:pPr>
        <w:widowControl/>
        <w:kinsoku/>
        <w:adjustRightInd/>
        <w:rPr>
          <w:rFonts w:eastAsiaTheme="majorEastAsia" w:cs="Times New Roman"/>
          <w:sz w:val="22"/>
        </w:rPr>
      </w:pPr>
      <w:r w:rsidRPr="007F7AA4">
        <w:rPr>
          <w:rFonts w:eastAsiaTheme="majorEastAsia" w:cs="Times New Roman"/>
          <w:sz w:val="22"/>
        </w:rPr>
        <w:t>}</w:t>
      </w:r>
    </w:p>
    <w:p w14:paraId="44602D03" w14:textId="77777777" w:rsidR="00FC277F" w:rsidRPr="007F7AA4" w:rsidRDefault="00FC277F" w:rsidP="00FC277F">
      <w:pPr>
        <w:pStyle w:val="4"/>
        <w:spacing w:before="156" w:after="156"/>
        <w:rPr>
          <w:rFonts w:cs="Times New Roman"/>
        </w:rPr>
      </w:pPr>
      <w:r w:rsidRPr="007F7AA4">
        <w:rPr>
          <w:rFonts w:cs="Times New Roman"/>
        </w:rPr>
        <w:t>QMI_DSD_SWITCH_DDS_IND</w:t>
      </w:r>
    </w:p>
    <w:p w14:paraId="38ABAC86" w14:textId="77777777" w:rsidR="00FC277F" w:rsidRPr="007F7AA4" w:rsidRDefault="00FC277F" w:rsidP="00FC277F">
      <w:pPr>
        <w:rPr>
          <w:rFonts w:eastAsiaTheme="majorEastAsia" w:cs="Times New Roman"/>
        </w:rPr>
      </w:pPr>
      <w:r w:rsidRPr="007F7AA4">
        <w:rPr>
          <w:rFonts w:eastAsiaTheme="majorEastAsia" w:cs="Times New Roman"/>
        </w:rPr>
        <w:t>指示数据卡请求切换的结果，指示消息。</w:t>
      </w:r>
    </w:p>
    <w:p w14:paraId="2D0661C1" w14:textId="77777777" w:rsidR="00FC277F" w:rsidRPr="007F7AA4" w:rsidRDefault="00FC277F" w:rsidP="006A1992">
      <w:pPr>
        <w:pStyle w:val="ac"/>
        <w:numPr>
          <w:ilvl w:val="0"/>
          <w:numId w:val="37"/>
        </w:numPr>
        <w:ind w:firstLineChars="0"/>
        <w:rPr>
          <w:rFonts w:eastAsiaTheme="majorEastAsia" w:cs="Times New Roman"/>
        </w:rPr>
      </w:pPr>
      <w:r w:rsidRPr="007F7AA4">
        <w:rPr>
          <w:rFonts w:eastAsiaTheme="majorEastAsia" w:cs="Times New Roman"/>
        </w:rPr>
        <w:t>特征</w:t>
      </w:r>
    </w:p>
    <w:p w14:paraId="68E0F11E" w14:textId="77777777" w:rsidR="00FC277F" w:rsidRPr="007F7AA4" w:rsidRDefault="00FC277F" w:rsidP="00FC277F">
      <w:pPr>
        <w:widowControl/>
        <w:kinsoku/>
        <w:adjustRightInd/>
        <w:rPr>
          <w:rFonts w:eastAsiaTheme="majorEastAsia" w:cs="Times New Roman"/>
          <w:color w:val="FF0000"/>
          <w:sz w:val="22"/>
        </w:rPr>
      </w:pPr>
      <w:r w:rsidRPr="007F7AA4">
        <w:rPr>
          <w:rFonts w:eastAsiaTheme="majorEastAsia" w:cs="Times New Roman"/>
          <w:color w:val="FF0000"/>
          <w:sz w:val="22"/>
        </w:rPr>
        <w:t>ServiceId = 42</w:t>
      </w:r>
      <w:r w:rsidRPr="007F7AA4">
        <w:rPr>
          <w:rFonts w:eastAsiaTheme="majorEastAsia" w:cs="Times New Roman"/>
          <w:color w:val="FF0000"/>
          <w:sz w:val="22"/>
        </w:rPr>
        <w:t>，</w:t>
      </w:r>
      <w:r w:rsidRPr="007F7AA4">
        <w:rPr>
          <w:rFonts w:eastAsiaTheme="majorEastAsia" w:cs="Times New Roman"/>
          <w:color w:val="FF0000"/>
          <w:sz w:val="22"/>
        </w:rPr>
        <w:t>MsgId = 0x0000004E</w:t>
      </w:r>
      <w:r w:rsidRPr="007F7AA4">
        <w:rPr>
          <w:rFonts w:eastAsiaTheme="majorEastAsia" w:cs="Times New Roman"/>
          <w:color w:val="FF0000"/>
          <w:sz w:val="22"/>
        </w:rPr>
        <w:t>。搜索字符串：</w:t>
      </w:r>
      <w:r w:rsidRPr="007F7AA4">
        <w:rPr>
          <w:rFonts w:eastAsiaTheme="majorEastAsia" w:cs="Times New Roman"/>
          <w:color w:val="FF0000"/>
          <w:sz w:val="22"/>
        </w:rPr>
        <w:t>dsd_switch_dds_ind</w:t>
      </w:r>
    </w:p>
    <w:p w14:paraId="188EFB18" w14:textId="77777777" w:rsidR="00FC277F" w:rsidRPr="007F7AA4" w:rsidRDefault="00FC277F" w:rsidP="006A1992">
      <w:pPr>
        <w:pStyle w:val="ac"/>
        <w:numPr>
          <w:ilvl w:val="0"/>
          <w:numId w:val="37"/>
        </w:numPr>
        <w:ind w:firstLineChars="0"/>
        <w:rPr>
          <w:rFonts w:eastAsiaTheme="majorEastAsia" w:cs="Times New Roman"/>
        </w:rPr>
      </w:pPr>
      <w:r w:rsidRPr="007F7AA4">
        <w:rPr>
          <w:rFonts w:eastAsiaTheme="majorEastAsia" w:cs="Times New Roman"/>
        </w:rPr>
        <w:t>参数解释</w:t>
      </w:r>
    </w:p>
    <w:p w14:paraId="40439079" w14:textId="77777777" w:rsidR="00FC277F" w:rsidRPr="007F7AA4" w:rsidRDefault="00FC277F" w:rsidP="00FC277F">
      <w:pPr>
        <w:widowControl/>
        <w:kinsoku/>
        <w:adjustRightInd/>
        <w:rPr>
          <w:rFonts w:eastAsiaTheme="majorEastAsia" w:cs="Times New Roman"/>
          <w:sz w:val="22"/>
        </w:rPr>
      </w:pPr>
      <w:r w:rsidRPr="007F7AA4">
        <w:rPr>
          <w:rFonts w:eastAsiaTheme="majorEastAsia" w:cs="Times New Roman"/>
          <w:sz w:val="22"/>
        </w:rPr>
        <w:t>参数：</w:t>
      </w:r>
      <w:r w:rsidRPr="007F7AA4">
        <w:rPr>
          <w:rFonts w:eastAsiaTheme="majorEastAsia" w:cs="Times New Roman"/>
          <w:sz w:val="22"/>
        </w:rPr>
        <w:t>dds_switch_result</w:t>
      </w:r>
    </w:p>
    <w:p w14:paraId="7B0A5A1B" w14:textId="77777777" w:rsidR="00FC277F" w:rsidRPr="007F7AA4" w:rsidRDefault="00FC277F" w:rsidP="00FC277F">
      <w:pPr>
        <w:widowControl/>
        <w:kinsoku/>
        <w:adjustRightInd/>
        <w:rPr>
          <w:rFonts w:eastAsiaTheme="majorEastAsia" w:cs="Times New Roman"/>
          <w:sz w:val="22"/>
        </w:rPr>
      </w:pPr>
      <w:r w:rsidRPr="007F7AA4">
        <w:rPr>
          <w:rFonts w:eastAsiaTheme="majorEastAsia" w:cs="Times New Roman"/>
          <w:sz w:val="22"/>
        </w:rPr>
        <w:t>其枚举值为：</w:t>
      </w:r>
    </w:p>
    <w:p w14:paraId="572FAA14" w14:textId="77777777" w:rsidR="00FC277F" w:rsidRPr="007F7AA4" w:rsidRDefault="00FC277F" w:rsidP="00FC277F">
      <w:pPr>
        <w:widowControl/>
        <w:kinsoku/>
        <w:adjustRightInd/>
        <w:rPr>
          <w:rFonts w:eastAsiaTheme="majorEastAsia" w:cs="Times New Roman"/>
          <w:sz w:val="22"/>
        </w:rPr>
      </w:pPr>
      <w:r w:rsidRPr="007F7AA4">
        <w:rPr>
          <w:rFonts w:eastAsiaTheme="majorEastAsia" w:cs="Times New Roman"/>
          <w:sz w:val="22"/>
        </w:rPr>
        <w:t xml:space="preserve">DSD_DDS_SWITCH_ALLOWED(0x00)  // </w:t>
      </w:r>
      <w:r w:rsidRPr="007F7AA4">
        <w:rPr>
          <w:rFonts w:eastAsiaTheme="majorEastAsia" w:cs="Times New Roman"/>
          <w:sz w:val="22"/>
        </w:rPr>
        <w:t>切换成功</w:t>
      </w:r>
    </w:p>
    <w:p w14:paraId="5A9CAD3C" w14:textId="77777777" w:rsidR="00FC277F" w:rsidRPr="007F7AA4" w:rsidRDefault="00FC277F" w:rsidP="00FC277F">
      <w:pPr>
        <w:widowControl/>
        <w:kinsoku/>
        <w:adjustRightInd/>
        <w:rPr>
          <w:rFonts w:eastAsiaTheme="majorEastAsia" w:cs="Times New Roman"/>
          <w:sz w:val="22"/>
        </w:rPr>
      </w:pPr>
      <w:r w:rsidRPr="007F7AA4">
        <w:rPr>
          <w:rFonts w:eastAsiaTheme="majorEastAsia" w:cs="Times New Roman"/>
          <w:sz w:val="22"/>
        </w:rPr>
        <w:t xml:space="preserve">DSD_DDS_SWITCH_NOT_ALLOWED(0x01) // </w:t>
      </w:r>
      <w:r w:rsidRPr="007F7AA4">
        <w:rPr>
          <w:rFonts w:eastAsiaTheme="majorEastAsia" w:cs="Times New Roman"/>
          <w:sz w:val="22"/>
        </w:rPr>
        <w:t>失败</w:t>
      </w:r>
    </w:p>
    <w:p w14:paraId="47AECD2F" w14:textId="77777777" w:rsidR="00FC277F" w:rsidRPr="007F7AA4" w:rsidRDefault="00FC277F" w:rsidP="00FC277F">
      <w:pPr>
        <w:widowControl/>
        <w:kinsoku/>
        <w:adjustRightInd/>
        <w:rPr>
          <w:rFonts w:eastAsiaTheme="majorEastAsia" w:cs="Times New Roman"/>
          <w:sz w:val="22"/>
        </w:rPr>
      </w:pPr>
      <w:r w:rsidRPr="007F7AA4">
        <w:rPr>
          <w:rFonts w:eastAsiaTheme="majorEastAsia" w:cs="Times New Roman"/>
          <w:sz w:val="22"/>
        </w:rPr>
        <w:t xml:space="preserve">DSD_DDS_SWITCH_FAILED (0x02)  // </w:t>
      </w:r>
      <w:r w:rsidRPr="007F7AA4">
        <w:rPr>
          <w:rFonts w:eastAsiaTheme="majorEastAsia" w:cs="Times New Roman"/>
          <w:sz w:val="22"/>
        </w:rPr>
        <w:t>失败</w:t>
      </w:r>
    </w:p>
    <w:p w14:paraId="18025D9E" w14:textId="77777777" w:rsidR="00FC277F" w:rsidRPr="007F7AA4" w:rsidRDefault="00FC277F" w:rsidP="006A1992">
      <w:pPr>
        <w:pStyle w:val="ac"/>
        <w:numPr>
          <w:ilvl w:val="0"/>
          <w:numId w:val="37"/>
        </w:numPr>
        <w:ind w:firstLineChars="0"/>
        <w:rPr>
          <w:rFonts w:eastAsiaTheme="majorEastAsia" w:cs="Times New Roman"/>
          <w:b/>
        </w:rPr>
      </w:pPr>
      <w:r w:rsidRPr="007F7AA4">
        <w:rPr>
          <w:rFonts w:eastAsiaTheme="majorEastAsia" w:cs="Times New Roman"/>
          <w:b/>
        </w:rPr>
        <w:t>Example</w:t>
      </w:r>
    </w:p>
    <w:p w14:paraId="2DCE2C33" w14:textId="77777777" w:rsidR="00FC277F" w:rsidRPr="007F7AA4" w:rsidRDefault="00FC277F" w:rsidP="00FC277F">
      <w:pPr>
        <w:widowControl/>
        <w:kinsoku/>
        <w:adjustRightInd/>
        <w:rPr>
          <w:rFonts w:eastAsiaTheme="majorEastAsia" w:cs="Times New Roman"/>
          <w:sz w:val="22"/>
        </w:rPr>
      </w:pPr>
      <w:r w:rsidRPr="007F7AA4">
        <w:rPr>
          <w:rFonts w:eastAsiaTheme="majorEastAsia" w:cs="Times New Roman"/>
          <w:sz w:val="22"/>
        </w:rPr>
        <w:t>07:10:36.222 [0x1544] MCS QCSI Payload Packet</w:t>
      </w:r>
    </w:p>
    <w:p w14:paraId="59826409" w14:textId="77777777" w:rsidR="00FC277F" w:rsidRPr="007F7AA4" w:rsidRDefault="00FC277F" w:rsidP="00FC277F">
      <w:pPr>
        <w:widowControl/>
        <w:kinsoku/>
        <w:adjustRightInd/>
        <w:rPr>
          <w:rFonts w:eastAsiaTheme="majorEastAsia" w:cs="Times New Roman"/>
          <w:sz w:val="22"/>
        </w:rPr>
      </w:pPr>
      <w:r w:rsidRPr="007F7AA4">
        <w:rPr>
          <w:rFonts w:eastAsiaTheme="majorEastAsia" w:cs="Times New Roman"/>
          <w:sz w:val="22"/>
        </w:rPr>
        <w:t>packetVersion = 2</w:t>
      </w:r>
    </w:p>
    <w:p w14:paraId="7A44A05B" w14:textId="77777777" w:rsidR="00FC277F" w:rsidRPr="007F7AA4" w:rsidRDefault="00FC277F" w:rsidP="00FC277F">
      <w:pPr>
        <w:widowControl/>
        <w:kinsoku/>
        <w:adjustRightInd/>
        <w:rPr>
          <w:rFonts w:eastAsiaTheme="majorEastAsia" w:cs="Times New Roman"/>
          <w:sz w:val="22"/>
        </w:rPr>
      </w:pPr>
      <w:r w:rsidRPr="007F7AA4">
        <w:rPr>
          <w:rFonts w:eastAsiaTheme="majorEastAsia" w:cs="Times New Roman"/>
          <w:sz w:val="22"/>
        </w:rPr>
        <w:t>MsgType = Indication</w:t>
      </w:r>
    </w:p>
    <w:p w14:paraId="35C8C343" w14:textId="77777777" w:rsidR="00FC277F" w:rsidRPr="007F7AA4" w:rsidRDefault="00FC277F" w:rsidP="00FC277F">
      <w:pPr>
        <w:widowControl/>
        <w:kinsoku/>
        <w:adjustRightInd/>
        <w:rPr>
          <w:rFonts w:eastAsiaTheme="majorEastAsia" w:cs="Times New Roman"/>
          <w:sz w:val="22"/>
        </w:rPr>
      </w:pPr>
      <w:r w:rsidRPr="007F7AA4">
        <w:rPr>
          <w:rFonts w:eastAsiaTheme="majorEastAsia" w:cs="Times New Roman"/>
          <w:sz w:val="22"/>
        </w:rPr>
        <w:t>Counter = 167</w:t>
      </w:r>
    </w:p>
    <w:p w14:paraId="71F7B315" w14:textId="77777777" w:rsidR="00FC277F" w:rsidRPr="007F7AA4" w:rsidRDefault="00FC277F" w:rsidP="00FC277F">
      <w:pPr>
        <w:widowControl/>
        <w:kinsoku/>
        <w:adjustRightInd/>
        <w:rPr>
          <w:rFonts w:eastAsiaTheme="majorEastAsia" w:cs="Times New Roman"/>
          <w:b/>
          <w:i/>
          <w:sz w:val="22"/>
        </w:rPr>
      </w:pPr>
      <w:r w:rsidRPr="007F7AA4">
        <w:rPr>
          <w:rFonts w:eastAsiaTheme="majorEastAsia" w:cs="Times New Roman"/>
          <w:b/>
          <w:i/>
          <w:sz w:val="22"/>
        </w:rPr>
        <w:t>ServiceId = 42</w:t>
      </w:r>
    </w:p>
    <w:p w14:paraId="469E335A" w14:textId="77777777" w:rsidR="00FC277F" w:rsidRPr="007F7AA4" w:rsidRDefault="00FC277F" w:rsidP="00FC277F">
      <w:pPr>
        <w:widowControl/>
        <w:kinsoku/>
        <w:adjustRightInd/>
        <w:rPr>
          <w:rFonts w:eastAsiaTheme="majorEastAsia" w:cs="Times New Roman"/>
          <w:sz w:val="22"/>
        </w:rPr>
      </w:pPr>
      <w:r w:rsidRPr="007F7AA4">
        <w:rPr>
          <w:rFonts w:eastAsiaTheme="majorEastAsia" w:cs="Times New Roman"/>
          <w:sz w:val="22"/>
        </w:rPr>
        <w:t>MajorRev = 1</w:t>
      </w:r>
    </w:p>
    <w:p w14:paraId="3E24CDF3" w14:textId="77777777" w:rsidR="00FC277F" w:rsidRPr="007F7AA4" w:rsidRDefault="00FC277F" w:rsidP="00FC277F">
      <w:pPr>
        <w:widowControl/>
        <w:kinsoku/>
        <w:adjustRightInd/>
        <w:rPr>
          <w:rFonts w:eastAsiaTheme="majorEastAsia" w:cs="Times New Roman"/>
          <w:sz w:val="22"/>
        </w:rPr>
      </w:pPr>
      <w:r w:rsidRPr="007F7AA4">
        <w:rPr>
          <w:rFonts w:eastAsiaTheme="majorEastAsia" w:cs="Times New Roman"/>
          <w:sz w:val="22"/>
        </w:rPr>
        <w:t>MinorRev = 50</w:t>
      </w:r>
    </w:p>
    <w:p w14:paraId="24FDBD58" w14:textId="77777777" w:rsidR="00FC277F" w:rsidRPr="007F7AA4" w:rsidRDefault="00FC277F" w:rsidP="00FC277F">
      <w:pPr>
        <w:widowControl/>
        <w:kinsoku/>
        <w:adjustRightInd/>
        <w:rPr>
          <w:rFonts w:eastAsiaTheme="majorEastAsia" w:cs="Times New Roman"/>
          <w:sz w:val="22"/>
        </w:rPr>
      </w:pPr>
      <w:r w:rsidRPr="007F7AA4">
        <w:rPr>
          <w:rFonts w:eastAsiaTheme="majorEastAsia" w:cs="Times New Roman"/>
          <w:sz w:val="22"/>
        </w:rPr>
        <w:t>ConHandle = 0x0000001B</w:t>
      </w:r>
    </w:p>
    <w:p w14:paraId="3555992F" w14:textId="77777777" w:rsidR="00FC277F" w:rsidRPr="007F7AA4" w:rsidRDefault="00FC277F" w:rsidP="00FC277F">
      <w:pPr>
        <w:widowControl/>
        <w:kinsoku/>
        <w:adjustRightInd/>
        <w:rPr>
          <w:rFonts w:eastAsiaTheme="majorEastAsia" w:cs="Times New Roman"/>
          <w:b/>
          <w:i/>
          <w:sz w:val="22"/>
        </w:rPr>
      </w:pPr>
      <w:r w:rsidRPr="007F7AA4">
        <w:rPr>
          <w:rFonts w:eastAsiaTheme="majorEastAsia" w:cs="Times New Roman"/>
          <w:b/>
          <w:i/>
          <w:sz w:val="22"/>
        </w:rPr>
        <w:t>MsgId = 0x0000004E</w:t>
      </w:r>
    </w:p>
    <w:p w14:paraId="2FE26D1A" w14:textId="77777777" w:rsidR="00FC277F" w:rsidRPr="007F7AA4" w:rsidRDefault="00FC277F" w:rsidP="00FC277F">
      <w:pPr>
        <w:widowControl/>
        <w:kinsoku/>
        <w:adjustRightInd/>
        <w:rPr>
          <w:rFonts w:eastAsiaTheme="majorEastAsia" w:cs="Times New Roman"/>
          <w:sz w:val="22"/>
        </w:rPr>
      </w:pPr>
      <w:r w:rsidRPr="007F7AA4">
        <w:rPr>
          <w:rFonts w:eastAsiaTheme="majorEastAsia" w:cs="Times New Roman"/>
          <w:sz w:val="22"/>
        </w:rPr>
        <w:t>QmiLength = 7</w:t>
      </w:r>
    </w:p>
    <w:p w14:paraId="1C804DCC" w14:textId="77777777" w:rsidR="00FC277F" w:rsidRPr="007F7AA4" w:rsidRDefault="00FC277F" w:rsidP="00FC277F">
      <w:pPr>
        <w:widowControl/>
        <w:kinsoku/>
        <w:adjustRightInd/>
        <w:rPr>
          <w:rFonts w:eastAsiaTheme="majorEastAsia" w:cs="Times New Roman"/>
          <w:sz w:val="22"/>
        </w:rPr>
      </w:pPr>
      <w:r w:rsidRPr="007F7AA4">
        <w:rPr>
          <w:rFonts w:eastAsiaTheme="majorEastAsia" w:cs="Times New Roman"/>
          <w:sz w:val="22"/>
        </w:rPr>
        <w:t>Service_DSD {</w:t>
      </w:r>
    </w:p>
    <w:p w14:paraId="01354C4D" w14:textId="77777777" w:rsidR="00FC277F" w:rsidRPr="007F7AA4" w:rsidRDefault="00FC277F" w:rsidP="00FC277F">
      <w:pPr>
        <w:widowControl/>
        <w:kinsoku/>
        <w:adjustRightInd/>
        <w:rPr>
          <w:rFonts w:eastAsiaTheme="majorEastAsia" w:cs="Times New Roman"/>
          <w:sz w:val="22"/>
        </w:rPr>
      </w:pPr>
      <w:r w:rsidRPr="007F7AA4">
        <w:rPr>
          <w:rFonts w:eastAsiaTheme="majorEastAsia" w:cs="Times New Roman"/>
          <w:sz w:val="22"/>
        </w:rPr>
        <w:t>ServiceDSDV1 {</w:t>
      </w:r>
    </w:p>
    <w:p w14:paraId="74BCDA7F" w14:textId="77777777" w:rsidR="00FC277F" w:rsidRPr="007F7AA4" w:rsidRDefault="00FC277F" w:rsidP="00FC277F">
      <w:pPr>
        <w:widowControl/>
        <w:kinsoku/>
        <w:adjustRightInd/>
        <w:rPr>
          <w:rFonts w:eastAsiaTheme="majorEastAsia" w:cs="Times New Roman"/>
          <w:sz w:val="22"/>
        </w:rPr>
      </w:pPr>
      <w:r w:rsidRPr="007F7AA4">
        <w:rPr>
          <w:rFonts w:eastAsiaTheme="majorEastAsia" w:cs="Times New Roman"/>
          <w:sz w:val="22"/>
        </w:rPr>
        <w:t>dsd_switch_dds {</w:t>
      </w:r>
    </w:p>
    <w:p w14:paraId="0C1720A5" w14:textId="77777777" w:rsidR="00FC277F" w:rsidRPr="007F7AA4" w:rsidRDefault="00FC277F" w:rsidP="00FC277F">
      <w:pPr>
        <w:widowControl/>
        <w:kinsoku/>
        <w:adjustRightInd/>
        <w:rPr>
          <w:rFonts w:eastAsiaTheme="majorEastAsia" w:cs="Times New Roman"/>
          <w:sz w:val="22"/>
        </w:rPr>
      </w:pPr>
      <w:r w:rsidRPr="007F7AA4">
        <w:rPr>
          <w:rFonts w:eastAsiaTheme="majorEastAsia" w:cs="Times New Roman"/>
          <w:sz w:val="22"/>
        </w:rPr>
        <w:t>dsd_switch_dds_indTlvs[0] {</w:t>
      </w:r>
    </w:p>
    <w:p w14:paraId="6E4C052C" w14:textId="77777777" w:rsidR="00FC277F" w:rsidRPr="007F7AA4" w:rsidRDefault="00FC277F" w:rsidP="00FC277F">
      <w:pPr>
        <w:widowControl/>
        <w:kinsoku/>
        <w:adjustRightInd/>
        <w:rPr>
          <w:rFonts w:eastAsiaTheme="majorEastAsia" w:cs="Times New Roman"/>
          <w:sz w:val="22"/>
        </w:rPr>
      </w:pPr>
      <w:r w:rsidRPr="007F7AA4">
        <w:rPr>
          <w:rFonts w:eastAsiaTheme="majorEastAsia" w:cs="Times New Roman"/>
          <w:sz w:val="22"/>
        </w:rPr>
        <w:t>Type = 0x01</w:t>
      </w:r>
    </w:p>
    <w:p w14:paraId="756F61C4" w14:textId="77777777" w:rsidR="00FC277F" w:rsidRPr="007F7AA4" w:rsidRDefault="00FC277F" w:rsidP="00FC277F">
      <w:pPr>
        <w:widowControl/>
        <w:kinsoku/>
        <w:adjustRightInd/>
        <w:rPr>
          <w:rFonts w:eastAsiaTheme="majorEastAsia" w:cs="Times New Roman"/>
          <w:sz w:val="22"/>
        </w:rPr>
      </w:pPr>
      <w:r w:rsidRPr="007F7AA4">
        <w:rPr>
          <w:rFonts w:eastAsiaTheme="majorEastAsia" w:cs="Times New Roman"/>
          <w:sz w:val="22"/>
        </w:rPr>
        <w:t>Length = 4</w:t>
      </w:r>
    </w:p>
    <w:p w14:paraId="4D0694EA" w14:textId="77777777" w:rsidR="00FC277F" w:rsidRPr="007F7AA4" w:rsidRDefault="00FC277F" w:rsidP="00FC277F">
      <w:pPr>
        <w:widowControl/>
        <w:kinsoku/>
        <w:adjustRightInd/>
        <w:rPr>
          <w:rFonts w:eastAsiaTheme="majorEastAsia" w:cs="Times New Roman"/>
          <w:sz w:val="22"/>
        </w:rPr>
      </w:pPr>
      <w:r w:rsidRPr="007F7AA4">
        <w:rPr>
          <w:rFonts w:eastAsiaTheme="majorEastAsia" w:cs="Times New Roman"/>
          <w:sz w:val="22"/>
        </w:rPr>
        <w:t>dds_switch_result {</w:t>
      </w:r>
    </w:p>
    <w:p w14:paraId="108BA077" w14:textId="77777777" w:rsidR="00FC277F" w:rsidRPr="007F7AA4" w:rsidRDefault="00FC277F" w:rsidP="00FC277F">
      <w:pPr>
        <w:widowControl/>
        <w:kinsoku/>
        <w:adjustRightInd/>
        <w:rPr>
          <w:rFonts w:eastAsiaTheme="majorEastAsia" w:cs="Times New Roman"/>
          <w:b/>
          <w:i/>
          <w:sz w:val="22"/>
        </w:rPr>
      </w:pPr>
      <w:r w:rsidRPr="007F7AA4">
        <w:rPr>
          <w:rFonts w:eastAsiaTheme="majorEastAsia" w:cs="Times New Roman"/>
          <w:b/>
          <w:i/>
          <w:sz w:val="22"/>
        </w:rPr>
        <w:t>dds_switch_result = DSD_DDS_SWITCH_ALLOWED</w:t>
      </w:r>
    </w:p>
    <w:p w14:paraId="5797A555" w14:textId="77777777" w:rsidR="00FC277F" w:rsidRPr="007F7AA4" w:rsidRDefault="00FC277F" w:rsidP="00FC277F">
      <w:pPr>
        <w:widowControl/>
        <w:kinsoku/>
        <w:adjustRightInd/>
        <w:rPr>
          <w:rFonts w:eastAsiaTheme="majorEastAsia" w:cs="Times New Roman"/>
          <w:sz w:val="22"/>
        </w:rPr>
      </w:pPr>
      <w:r w:rsidRPr="007F7AA4">
        <w:rPr>
          <w:rFonts w:eastAsiaTheme="majorEastAsia" w:cs="Times New Roman"/>
          <w:sz w:val="22"/>
        </w:rPr>
        <w:t>}</w:t>
      </w:r>
    </w:p>
    <w:p w14:paraId="6FAE9F3E" w14:textId="77777777" w:rsidR="00FC277F" w:rsidRPr="007F7AA4" w:rsidRDefault="00FC277F" w:rsidP="00FC277F">
      <w:pPr>
        <w:widowControl/>
        <w:kinsoku/>
        <w:adjustRightInd/>
        <w:rPr>
          <w:rFonts w:eastAsiaTheme="majorEastAsia" w:cs="Times New Roman"/>
          <w:sz w:val="22"/>
        </w:rPr>
      </w:pPr>
      <w:r w:rsidRPr="007F7AA4">
        <w:rPr>
          <w:rFonts w:eastAsiaTheme="majorEastAsia" w:cs="Times New Roman"/>
          <w:sz w:val="22"/>
        </w:rPr>
        <w:t>}</w:t>
      </w:r>
    </w:p>
    <w:p w14:paraId="192006E9" w14:textId="77777777" w:rsidR="00FC277F" w:rsidRPr="007F7AA4" w:rsidRDefault="00FC277F" w:rsidP="00FC277F">
      <w:pPr>
        <w:widowControl/>
        <w:kinsoku/>
        <w:adjustRightInd/>
        <w:rPr>
          <w:rFonts w:eastAsiaTheme="majorEastAsia" w:cs="Times New Roman"/>
          <w:sz w:val="22"/>
        </w:rPr>
      </w:pPr>
      <w:r w:rsidRPr="007F7AA4">
        <w:rPr>
          <w:rFonts w:eastAsiaTheme="majorEastAsia" w:cs="Times New Roman"/>
          <w:sz w:val="22"/>
        </w:rPr>
        <w:t>}</w:t>
      </w:r>
    </w:p>
    <w:p w14:paraId="7CB5D602" w14:textId="77777777" w:rsidR="00FC277F" w:rsidRPr="007F7AA4" w:rsidRDefault="00FC277F" w:rsidP="00FC277F">
      <w:pPr>
        <w:widowControl/>
        <w:kinsoku/>
        <w:adjustRightInd/>
        <w:rPr>
          <w:rFonts w:eastAsiaTheme="majorEastAsia" w:cs="Times New Roman"/>
          <w:sz w:val="22"/>
        </w:rPr>
      </w:pPr>
      <w:r w:rsidRPr="007F7AA4">
        <w:rPr>
          <w:rFonts w:eastAsiaTheme="majorEastAsia" w:cs="Times New Roman"/>
          <w:sz w:val="22"/>
        </w:rPr>
        <w:t>}</w:t>
      </w:r>
    </w:p>
    <w:p w14:paraId="66E001DC" w14:textId="77777777" w:rsidR="00FC277F" w:rsidRPr="007F7AA4" w:rsidRDefault="00FC277F" w:rsidP="00FC277F">
      <w:pPr>
        <w:widowControl/>
        <w:kinsoku/>
        <w:adjustRightInd/>
        <w:rPr>
          <w:rFonts w:eastAsiaTheme="majorEastAsia" w:cs="Times New Roman"/>
          <w:sz w:val="22"/>
        </w:rPr>
      </w:pPr>
      <w:r w:rsidRPr="007F7AA4">
        <w:rPr>
          <w:rFonts w:eastAsiaTheme="majorEastAsia" w:cs="Times New Roman"/>
          <w:sz w:val="22"/>
        </w:rPr>
        <w:t>}</w:t>
      </w:r>
    </w:p>
    <w:p w14:paraId="3AB44DEF" w14:textId="77777777" w:rsidR="00FC277F" w:rsidRPr="007F7AA4" w:rsidRDefault="00FC277F" w:rsidP="006A1992">
      <w:pPr>
        <w:pStyle w:val="ac"/>
        <w:widowControl/>
        <w:numPr>
          <w:ilvl w:val="0"/>
          <w:numId w:val="21"/>
        </w:numPr>
        <w:kinsoku/>
        <w:adjustRightInd/>
        <w:ind w:firstLineChars="0"/>
        <w:rPr>
          <w:rFonts w:eastAsiaTheme="majorEastAsia" w:cs="Times New Roman"/>
          <w:sz w:val="22"/>
        </w:rPr>
      </w:pPr>
      <w:r w:rsidRPr="007F7AA4">
        <w:rPr>
          <w:rFonts w:eastAsiaTheme="majorEastAsia" w:cs="Times New Roman"/>
          <w:sz w:val="22"/>
        </w:rPr>
        <w:t>QMI_DSD_GET_CURRENT_DDS</w:t>
      </w:r>
    </w:p>
    <w:p w14:paraId="321E8AB7" w14:textId="77777777" w:rsidR="00FC277F" w:rsidRPr="007F7AA4" w:rsidRDefault="00FC277F" w:rsidP="006A1992">
      <w:pPr>
        <w:pStyle w:val="ac"/>
        <w:widowControl/>
        <w:numPr>
          <w:ilvl w:val="0"/>
          <w:numId w:val="21"/>
        </w:numPr>
        <w:kinsoku/>
        <w:adjustRightInd/>
        <w:ind w:firstLineChars="0"/>
        <w:rPr>
          <w:rFonts w:eastAsiaTheme="majorEastAsia" w:cs="Times New Roman"/>
          <w:sz w:val="22"/>
        </w:rPr>
      </w:pPr>
      <w:r w:rsidRPr="007F7AA4">
        <w:rPr>
          <w:rFonts w:eastAsiaTheme="majorEastAsia" w:cs="Times New Roman"/>
          <w:sz w:val="22"/>
        </w:rPr>
        <w:t>QMI_DSD_CURRENT_DDS_IND</w:t>
      </w:r>
    </w:p>
    <w:p w14:paraId="58BC4D7E" w14:textId="77777777" w:rsidR="00FC277F" w:rsidRPr="007F7AA4" w:rsidRDefault="00FC277F" w:rsidP="00FC277F">
      <w:pPr>
        <w:pStyle w:val="3"/>
        <w:spacing w:before="156" w:after="156"/>
        <w:rPr>
          <w:rFonts w:eastAsiaTheme="majorEastAsia" w:cs="Times New Roman"/>
          <w:sz w:val="22"/>
        </w:rPr>
      </w:pPr>
      <w:bookmarkStart w:id="190" w:name="_Toc87714756"/>
      <w:r w:rsidRPr="007F7AA4">
        <w:rPr>
          <w:rFonts w:eastAsiaTheme="majorEastAsia" w:cs="Times New Roman"/>
          <w:sz w:val="22"/>
        </w:rPr>
        <w:t>开关双</w:t>
      </w:r>
      <w:r w:rsidRPr="007F7AA4">
        <w:rPr>
          <w:rFonts w:eastAsiaTheme="majorEastAsia" w:cs="Times New Roman"/>
          <w:sz w:val="22"/>
        </w:rPr>
        <w:t>4G</w:t>
      </w:r>
      <w:bookmarkEnd w:id="190"/>
    </w:p>
    <w:p w14:paraId="4AF5D1C2" w14:textId="77777777" w:rsidR="00FC277F" w:rsidRPr="007F7AA4" w:rsidRDefault="00FC277F" w:rsidP="00FC277F">
      <w:pPr>
        <w:rPr>
          <w:rFonts w:eastAsiaTheme="majorEastAsia" w:cs="Times New Roman"/>
        </w:rPr>
      </w:pPr>
      <w:r w:rsidRPr="007F7AA4">
        <w:rPr>
          <w:rFonts w:eastAsiaTheme="majorEastAsia" w:cs="Times New Roman"/>
        </w:rPr>
        <w:t>开关双</w:t>
      </w:r>
      <w:r w:rsidRPr="007F7AA4">
        <w:rPr>
          <w:rFonts w:eastAsiaTheme="majorEastAsia" w:cs="Times New Roman"/>
        </w:rPr>
        <w:t>4G</w:t>
      </w:r>
      <w:r w:rsidRPr="007F7AA4">
        <w:rPr>
          <w:rFonts w:eastAsiaTheme="majorEastAsia" w:cs="Times New Roman"/>
        </w:rPr>
        <w:t>通过上设置</w:t>
      </w:r>
      <w:r w:rsidRPr="007F7AA4">
        <w:rPr>
          <w:rFonts w:eastAsiaTheme="majorEastAsia" w:cs="Times New Roman"/>
        </w:rPr>
        <w:t>selection_preference</w:t>
      </w:r>
      <w:r w:rsidRPr="007F7AA4">
        <w:rPr>
          <w:rFonts w:eastAsiaTheme="majorEastAsia" w:cs="Times New Roman"/>
        </w:rPr>
        <w:t>实现。</w:t>
      </w:r>
    </w:p>
    <w:p w14:paraId="537CEA66" w14:textId="77777777" w:rsidR="00FC277F" w:rsidRPr="007F7AA4" w:rsidRDefault="00FC277F" w:rsidP="00FC277F">
      <w:pPr>
        <w:rPr>
          <w:rFonts w:eastAsiaTheme="majorEastAsia" w:cs="Times New Roman"/>
        </w:rPr>
      </w:pPr>
      <w:r w:rsidRPr="007F7AA4">
        <w:rPr>
          <w:rFonts w:eastAsiaTheme="majorEastAsia" w:cs="Times New Roman"/>
        </w:rPr>
        <w:t>ServiceId = 3</w:t>
      </w:r>
      <w:r w:rsidRPr="007F7AA4">
        <w:rPr>
          <w:rFonts w:eastAsiaTheme="majorEastAsia" w:cs="Times New Roman"/>
        </w:rPr>
        <w:t>，</w:t>
      </w:r>
      <w:r w:rsidRPr="007F7AA4">
        <w:rPr>
          <w:rFonts w:eastAsiaTheme="majorEastAsia" w:cs="Times New Roman"/>
        </w:rPr>
        <w:t>MsgId = 0x00000033</w:t>
      </w:r>
      <w:r w:rsidRPr="007F7AA4">
        <w:rPr>
          <w:rFonts w:eastAsiaTheme="majorEastAsia" w:cs="Times New Roman"/>
        </w:rPr>
        <w:t>，字符串：</w:t>
      </w:r>
      <w:r w:rsidRPr="007F7AA4">
        <w:rPr>
          <w:rFonts w:eastAsiaTheme="majorEastAsia" w:cs="Times New Roman"/>
        </w:rPr>
        <w:t>nas_set_system_selection_preference</w:t>
      </w:r>
    </w:p>
    <w:p w14:paraId="7A392C9C" w14:textId="77777777" w:rsidR="00FC277F" w:rsidRPr="007F7AA4" w:rsidRDefault="00FC277F" w:rsidP="006A1992">
      <w:pPr>
        <w:pStyle w:val="ac"/>
        <w:numPr>
          <w:ilvl w:val="0"/>
          <w:numId w:val="47"/>
        </w:numPr>
        <w:ind w:firstLineChars="0"/>
        <w:rPr>
          <w:rFonts w:eastAsiaTheme="majorEastAsia" w:cs="Times New Roman"/>
        </w:rPr>
      </w:pPr>
      <w:r w:rsidRPr="007F7AA4">
        <w:rPr>
          <w:rFonts w:eastAsiaTheme="majorEastAsia" w:cs="Times New Roman"/>
        </w:rPr>
        <w:t>关双</w:t>
      </w:r>
      <w:r w:rsidRPr="007F7AA4">
        <w:rPr>
          <w:rFonts w:eastAsiaTheme="majorEastAsia" w:cs="Times New Roman"/>
        </w:rPr>
        <w:t>4G</w:t>
      </w:r>
      <w:r w:rsidRPr="007F7AA4">
        <w:rPr>
          <w:rFonts w:eastAsiaTheme="majorEastAsia" w:cs="Times New Roman"/>
        </w:rPr>
        <w:t>开关</w:t>
      </w:r>
    </w:p>
    <w:p w14:paraId="7E71498A" w14:textId="77777777" w:rsidR="00FC277F" w:rsidRPr="007F7AA4" w:rsidRDefault="00FC277F" w:rsidP="00FC277F">
      <w:pPr>
        <w:widowControl/>
        <w:kinsoku/>
        <w:adjustRightInd/>
        <w:rPr>
          <w:rFonts w:eastAsiaTheme="majorEastAsia" w:cs="Times New Roman"/>
        </w:rPr>
      </w:pPr>
      <w:r w:rsidRPr="007F7AA4">
        <w:rPr>
          <w:rFonts w:eastAsiaTheme="majorEastAsia" w:cs="Times New Roman"/>
        </w:rPr>
        <w:t>nas_set_system_selection_preference {</w:t>
      </w:r>
    </w:p>
    <w:p w14:paraId="5B1F307D" w14:textId="77777777" w:rsidR="00FC277F" w:rsidRPr="007F7AA4" w:rsidRDefault="00FC277F" w:rsidP="00FC277F">
      <w:pPr>
        <w:widowControl/>
        <w:kinsoku/>
        <w:adjustRightInd/>
        <w:rPr>
          <w:rFonts w:eastAsiaTheme="majorEastAsia" w:cs="Times New Roman"/>
        </w:rPr>
      </w:pPr>
      <w:r w:rsidRPr="007F7AA4">
        <w:rPr>
          <w:rFonts w:eastAsiaTheme="majorEastAsia" w:cs="Times New Roman"/>
        </w:rPr>
        <w:t>nas_set_system_selection_preference_reqTlvs[0] {</w:t>
      </w:r>
    </w:p>
    <w:p w14:paraId="569400E7" w14:textId="77777777" w:rsidR="00FC277F" w:rsidRPr="007F7AA4" w:rsidRDefault="00FC277F" w:rsidP="00FC277F">
      <w:pPr>
        <w:widowControl/>
        <w:kinsoku/>
        <w:adjustRightInd/>
        <w:rPr>
          <w:rFonts w:eastAsiaTheme="majorEastAsia" w:cs="Times New Roman"/>
        </w:rPr>
      </w:pPr>
      <w:r w:rsidRPr="007F7AA4">
        <w:rPr>
          <w:rFonts w:eastAsiaTheme="majorEastAsia" w:cs="Times New Roman"/>
        </w:rPr>
        <w:t>Type = 0x11</w:t>
      </w:r>
    </w:p>
    <w:p w14:paraId="06F3816D" w14:textId="77777777" w:rsidR="00FC277F" w:rsidRPr="007F7AA4" w:rsidRDefault="00FC277F" w:rsidP="00FC277F">
      <w:pPr>
        <w:widowControl/>
        <w:kinsoku/>
        <w:adjustRightInd/>
        <w:rPr>
          <w:rFonts w:eastAsiaTheme="majorEastAsia" w:cs="Times New Roman"/>
        </w:rPr>
      </w:pPr>
      <w:r w:rsidRPr="007F7AA4">
        <w:rPr>
          <w:rFonts w:eastAsiaTheme="majorEastAsia" w:cs="Times New Roman"/>
        </w:rPr>
        <w:t>Length = 2</w:t>
      </w:r>
    </w:p>
    <w:p w14:paraId="46B8EE77" w14:textId="77777777" w:rsidR="00FC277F" w:rsidRPr="007F7AA4" w:rsidRDefault="00FC277F" w:rsidP="00FC277F">
      <w:pPr>
        <w:widowControl/>
        <w:kinsoku/>
        <w:adjustRightInd/>
        <w:rPr>
          <w:rFonts w:eastAsiaTheme="majorEastAsia" w:cs="Times New Roman"/>
        </w:rPr>
      </w:pPr>
      <w:r w:rsidRPr="007F7AA4">
        <w:rPr>
          <w:rFonts w:eastAsiaTheme="majorEastAsia" w:cs="Times New Roman"/>
        </w:rPr>
        <w:t>mode_pref {</w:t>
      </w:r>
    </w:p>
    <w:p w14:paraId="3FA12A17" w14:textId="77777777" w:rsidR="00FC277F" w:rsidRPr="007F7AA4" w:rsidRDefault="00FC277F" w:rsidP="00FC277F">
      <w:pPr>
        <w:widowControl/>
        <w:kinsoku/>
        <w:adjustRightInd/>
        <w:rPr>
          <w:rFonts w:eastAsiaTheme="majorEastAsia" w:cs="Times New Roman"/>
        </w:rPr>
      </w:pPr>
      <w:r w:rsidRPr="007F7AA4">
        <w:rPr>
          <w:rFonts w:eastAsiaTheme="majorEastAsia" w:cs="Times New Roman"/>
        </w:rPr>
        <w:t xml:space="preserve">mode_pref = </w:t>
      </w:r>
      <w:r w:rsidRPr="007F7AA4">
        <w:rPr>
          <w:rFonts w:eastAsiaTheme="majorEastAsia" w:cs="Times New Roman"/>
          <w:color w:val="FF0000"/>
        </w:rPr>
        <w:t xml:space="preserve">QMI_NAS_RAT_MODE_PREF_GSM | QMI_NAS_RAT_MODE_PREF_UMTS | QMI_NAS_RAT_MODE_PREF_TDSCDMA // </w:t>
      </w:r>
      <w:r w:rsidRPr="007F7AA4">
        <w:rPr>
          <w:rFonts w:eastAsiaTheme="majorEastAsia" w:cs="Times New Roman"/>
          <w:color w:val="FF0000"/>
        </w:rPr>
        <w:t>将</w:t>
      </w:r>
      <w:r w:rsidRPr="007F7AA4">
        <w:rPr>
          <w:rFonts w:eastAsiaTheme="majorEastAsia" w:cs="Times New Roman"/>
          <w:color w:val="FF0000"/>
        </w:rPr>
        <w:t>LTE</w:t>
      </w:r>
      <w:r w:rsidRPr="007F7AA4">
        <w:rPr>
          <w:rFonts w:eastAsiaTheme="majorEastAsia" w:cs="Times New Roman"/>
          <w:color w:val="FF0000"/>
        </w:rPr>
        <w:t>从</w:t>
      </w:r>
      <w:r w:rsidRPr="007F7AA4">
        <w:rPr>
          <w:rFonts w:eastAsiaTheme="majorEastAsia" w:cs="Times New Roman"/>
          <w:color w:val="FF0000"/>
        </w:rPr>
        <w:t>mode_pref</w:t>
      </w:r>
      <w:r w:rsidRPr="007F7AA4">
        <w:rPr>
          <w:rFonts w:eastAsiaTheme="majorEastAsia" w:cs="Times New Roman"/>
          <w:color w:val="FF0000"/>
        </w:rPr>
        <w:t>移除</w:t>
      </w:r>
    </w:p>
    <w:p w14:paraId="24D88C8C" w14:textId="77777777" w:rsidR="00FC277F" w:rsidRPr="007F7AA4" w:rsidRDefault="00FC277F" w:rsidP="00FC277F">
      <w:pPr>
        <w:widowControl/>
        <w:kinsoku/>
        <w:adjustRightInd/>
        <w:rPr>
          <w:rFonts w:eastAsiaTheme="majorEastAsia" w:cs="Times New Roman"/>
        </w:rPr>
      </w:pPr>
      <w:r w:rsidRPr="007F7AA4">
        <w:rPr>
          <w:rFonts w:eastAsiaTheme="majorEastAsia" w:cs="Times New Roman"/>
        </w:rPr>
        <w:t>}</w:t>
      </w:r>
    </w:p>
    <w:p w14:paraId="2294A8AF" w14:textId="77777777" w:rsidR="00FC277F" w:rsidRPr="007F7AA4" w:rsidRDefault="00FC277F" w:rsidP="00FC277F">
      <w:pPr>
        <w:widowControl/>
        <w:kinsoku/>
        <w:adjustRightInd/>
        <w:rPr>
          <w:rFonts w:eastAsiaTheme="majorEastAsia" w:cs="Times New Roman"/>
        </w:rPr>
      </w:pPr>
      <w:r w:rsidRPr="007F7AA4">
        <w:rPr>
          <w:rFonts w:eastAsiaTheme="majorEastAsia" w:cs="Times New Roman"/>
        </w:rPr>
        <w:t>}</w:t>
      </w:r>
    </w:p>
    <w:p w14:paraId="3C18028A" w14:textId="77777777" w:rsidR="00FC277F" w:rsidRPr="007F7AA4" w:rsidRDefault="00FC277F" w:rsidP="00FC277F">
      <w:pPr>
        <w:widowControl/>
        <w:kinsoku/>
        <w:adjustRightInd/>
        <w:rPr>
          <w:rFonts w:eastAsiaTheme="majorEastAsia" w:cs="Times New Roman"/>
        </w:rPr>
      </w:pPr>
      <w:r w:rsidRPr="007F7AA4">
        <w:rPr>
          <w:rFonts w:eastAsiaTheme="majorEastAsia" w:cs="Times New Roman"/>
        </w:rPr>
        <w:lastRenderedPageBreak/>
        <w:t>}</w:t>
      </w:r>
    </w:p>
    <w:p w14:paraId="00262E1F" w14:textId="77777777" w:rsidR="00FC277F" w:rsidRPr="007F7AA4" w:rsidRDefault="00FC277F" w:rsidP="006A1992">
      <w:pPr>
        <w:pStyle w:val="ac"/>
        <w:widowControl/>
        <w:numPr>
          <w:ilvl w:val="0"/>
          <w:numId w:val="47"/>
        </w:numPr>
        <w:kinsoku/>
        <w:adjustRightInd/>
        <w:ind w:firstLineChars="0"/>
        <w:rPr>
          <w:rFonts w:eastAsiaTheme="majorEastAsia" w:cs="Times New Roman"/>
        </w:rPr>
      </w:pPr>
      <w:r w:rsidRPr="007F7AA4">
        <w:rPr>
          <w:rFonts w:eastAsiaTheme="majorEastAsia" w:cs="Times New Roman"/>
        </w:rPr>
        <w:t>开双</w:t>
      </w:r>
      <w:r w:rsidRPr="007F7AA4">
        <w:rPr>
          <w:rFonts w:eastAsiaTheme="majorEastAsia" w:cs="Times New Roman"/>
        </w:rPr>
        <w:t>4G</w:t>
      </w:r>
    </w:p>
    <w:p w14:paraId="53C40166" w14:textId="77777777" w:rsidR="00FC277F" w:rsidRPr="007F7AA4" w:rsidRDefault="00FC277F" w:rsidP="00FC277F">
      <w:pPr>
        <w:widowControl/>
        <w:kinsoku/>
        <w:adjustRightInd/>
        <w:rPr>
          <w:rFonts w:eastAsiaTheme="majorEastAsia" w:cs="Times New Roman"/>
        </w:rPr>
      </w:pPr>
      <w:r w:rsidRPr="007F7AA4">
        <w:rPr>
          <w:rFonts w:eastAsiaTheme="majorEastAsia" w:cs="Times New Roman"/>
        </w:rPr>
        <w:t>nas_set_system_selection_preference {</w:t>
      </w:r>
    </w:p>
    <w:p w14:paraId="2176915B" w14:textId="77777777" w:rsidR="00FC277F" w:rsidRPr="007F7AA4" w:rsidRDefault="00FC277F" w:rsidP="00FC277F">
      <w:pPr>
        <w:widowControl/>
        <w:kinsoku/>
        <w:adjustRightInd/>
        <w:rPr>
          <w:rFonts w:eastAsiaTheme="majorEastAsia" w:cs="Times New Roman"/>
        </w:rPr>
      </w:pPr>
      <w:r w:rsidRPr="007F7AA4">
        <w:rPr>
          <w:rFonts w:eastAsiaTheme="majorEastAsia" w:cs="Times New Roman"/>
        </w:rPr>
        <w:t>nas_set_system_selection_preference_reqTlvs[0] {</w:t>
      </w:r>
    </w:p>
    <w:p w14:paraId="5CB3161D" w14:textId="77777777" w:rsidR="00FC277F" w:rsidRPr="007F7AA4" w:rsidRDefault="00FC277F" w:rsidP="00FC277F">
      <w:pPr>
        <w:widowControl/>
        <w:kinsoku/>
        <w:adjustRightInd/>
        <w:rPr>
          <w:rFonts w:eastAsiaTheme="majorEastAsia" w:cs="Times New Roman"/>
        </w:rPr>
      </w:pPr>
      <w:r w:rsidRPr="007F7AA4">
        <w:rPr>
          <w:rFonts w:eastAsiaTheme="majorEastAsia" w:cs="Times New Roman"/>
        </w:rPr>
        <w:t>Type = 0x11</w:t>
      </w:r>
    </w:p>
    <w:p w14:paraId="5D64505E" w14:textId="77777777" w:rsidR="00FC277F" w:rsidRPr="007F7AA4" w:rsidRDefault="00FC277F" w:rsidP="00FC277F">
      <w:pPr>
        <w:widowControl/>
        <w:kinsoku/>
        <w:adjustRightInd/>
        <w:rPr>
          <w:rFonts w:eastAsiaTheme="majorEastAsia" w:cs="Times New Roman"/>
        </w:rPr>
      </w:pPr>
      <w:r w:rsidRPr="007F7AA4">
        <w:rPr>
          <w:rFonts w:eastAsiaTheme="majorEastAsia" w:cs="Times New Roman"/>
        </w:rPr>
        <w:t>Length = 2</w:t>
      </w:r>
    </w:p>
    <w:p w14:paraId="6C6C0D53" w14:textId="77777777" w:rsidR="00FC277F" w:rsidRPr="007F7AA4" w:rsidRDefault="00FC277F" w:rsidP="00FC277F">
      <w:pPr>
        <w:widowControl/>
        <w:kinsoku/>
        <w:adjustRightInd/>
        <w:rPr>
          <w:rFonts w:eastAsiaTheme="majorEastAsia" w:cs="Times New Roman"/>
        </w:rPr>
      </w:pPr>
      <w:r w:rsidRPr="007F7AA4">
        <w:rPr>
          <w:rFonts w:eastAsiaTheme="majorEastAsia" w:cs="Times New Roman"/>
        </w:rPr>
        <w:t>mode_pref {</w:t>
      </w:r>
    </w:p>
    <w:p w14:paraId="08480791" w14:textId="77777777" w:rsidR="00FC277F" w:rsidRPr="007F7AA4" w:rsidRDefault="00FC277F" w:rsidP="00FC277F">
      <w:pPr>
        <w:widowControl/>
        <w:kinsoku/>
        <w:adjustRightInd/>
        <w:rPr>
          <w:rFonts w:eastAsiaTheme="majorEastAsia" w:cs="Times New Roman"/>
        </w:rPr>
      </w:pPr>
      <w:r w:rsidRPr="007F7AA4">
        <w:rPr>
          <w:rFonts w:eastAsiaTheme="majorEastAsia" w:cs="Times New Roman"/>
        </w:rPr>
        <w:t xml:space="preserve">mode_pref = </w:t>
      </w:r>
      <w:r w:rsidRPr="007F7AA4">
        <w:rPr>
          <w:rFonts w:eastAsiaTheme="majorEastAsia" w:cs="Times New Roman"/>
          <w:color w:val="FF0000"/>
        </w:rPr>
        <w:t xml:space="preserve">QMI_NAS_RAT_MODE_PREF_GSM | QMI_NAS_RAT_MODE_PREF_UMTS | QMI_NAS_RAT_MODE_PREF_LTE | QMI_NAS_RAT_MODE_PREF_TDSCDMA | QMI_NAS_RAT_MODE_PREF_NR5G // </w:t>
      </w:r>
      <w:r w:rsidRPr="007F7AA4">
        <w:rPr>
          <w:rFonts w:eastAsiaTheme="majorEastAsia" w:cs="Times New Roman"/>
          <w:color w:val="FF0000"/>
        </w:rPr>
        <w:t>将</w:t>
      </w:r>
      <w:r w:rsidRPr="007F7AA4">
        <w:rPr>
          <w:rFonts w:eastAsiaTheme="majorEastAsia" w:cs="Times New Roman"/>
          <w:color w:val="FF0000"/>
        </w:rPr>
        <w:t>LTE</w:t>
      </w:r>
      <w:r w:rsidRPr="007F7AA4">
        <w:rPr>
          <w:rFonts w:eastAsiaTheme="majorEastAsia" w:cs="Times New Roman"/>
          <w:color w:val="FF0000"/>
        </w:rPr>
        <w:t>添加到</w:t>
      </w:r>
      <w:r w:rsidRPr="007F7AA4">
        <w:rPr>
          <w:rFonts w:eastAsiaTheme="majorEastAsia" w:cs="Times New Roman"/>
          <w:color w:val="FF0000"/>
        </w:rPr>
        <w:t>mode_pref</w:t>
      </w:r>
      <w:r w:rsidRPr="007F7AA4">
        <w:rPr>
          <w:rFonts w:eastAsiaTheme="majorEastAsia" w:cs="Times New Roman"/>
          <w:color w:val="FF0000"/>
        </w:rPr>
        <w:t>中。</w:t>
      </w:r>
    </w:p>
    <w:p w14:paraId="4E56F40E" w14:textId="77777777" w:rsidR="00FC277F" w:rsidRPr="007F7AA4" w:rsidRDefault="00FC277F" w:rsidP="00FC277F">
      <w:pPr>
        <w:widowControl/>
        <w:kinsoku/>
        <w:adjustRightInd/>
        <w:rPr>
          <w:rFonts w:eastAsiaTheme="majorEastAsia" w:cs="Times New Roman"/>
        </w:rPr>
      </w:pPr>
      <w:r w:rsidRPr="007F7AA4">
        <w:rPr>
          <w:rFonts w:eastAsiaTheme="majorEastAsia" w:cs="Times New Roman"/>
        </w:rPr>
        <w:t>}</w:t>
      </w:r>
    </w:p>
    <w:p w14:paraId="78DDA7A1" w14:textId="77777777" w:rsidR="00FC277F" w:rsidRPr="007F7AA4" w:rsidRDefault="00FC277F" w:rsidP="00FC277F">
      <w:pPr>
        <w:widowControl/>
        <w:kinsoku/>
        <w:adjustRightInd/>
        <w:rPr>
          <w:rFonts w:eastAsiaTheme="majorEastAsia" w:cs="Times New Roman"/>
        </w:rPr>
      </w:pPr>
      <w:r w:rsidRPr="007F7AA4">
        <w:rPr>
          <w:rFonts w:eastAsiaTheme="majorEastAsia" w:cs="Times New Roman"/>
        </w:rPr>
        <w:t>}</w:t>
      </w:r>
    </w:p>
    <w:p w14:paraId="6A74D6ED" w14:textId="77777777" w:rsidR="00FC277F" w:rsidRPr="007F7AA4" w:rsidRDefault="00FC277F" w:rsidP="00FC277F">
      <w:pPr>
        <w:widowControl/>
        <w:kinsoku/>
        <w:adjustRightInd/>
        <w:rPr>
          <w:rFonts w:eastAsiaTheme="majorEastAsia" w:cs="Times New Roman"/>
        </w:rPr>
      </w:pPr>
      <w:r w:rsidRPr="007F7AA4">
        <w:rPr>
          <w:rFonts w:eastAsiaTheme="majorEastAsia" w:cs="Times New Roman"/>
        </w:rPr>
        <w:t>}</w:t>
      </w:r>
    </w:p>
    <w:p w14:paraId="1F6643A7" w14:textId="77777777" w:rsidR="00FC277F" w:rsidRPr="007F7AA4" w:rsidRDefault="00FC277F" w:rsidP="00FC277F">
      <w:pPr>
        <w:pStyle w:val="3"/>
        <w:spacing w:before="156" w:after="156"/>
        <w:rPr>
          <w:rFonts w:eastAsiaTheme="majorEastAsia" w:cs="Times New Roman"/>
        </w:rPr>
      </w:pPr>
      <w:bookmarkStart w:id="191" w:name="_Toc87714757"/>
      <w:r w:rsidRPr="007F7AA4">
        <w:rPr>
          <w:rFonts w:eastAsiaTheme="majorEastAsia" w:cs="Times New Roman"/>
        </w:rPr>
        <w:t>卡能力变更</w:t>
      </w:r>
      <w:bookmarkEnd w:id="191"/>
    </w:p>
    <w:p w14:paraId="313E1351" w14:textId="77777777" w:rsidR="00FC277F" w:rsidRPr="007F7AA4" w:rsidRDefault="00FC277F" w:rsidP="00FC277F">
      <w:pPr>
        <w:rPr>
          <w:rFonts w:eastAsiaTheme="majorEastAsia" w:cs="Times New Roman"/>
        </w:rPr>
      </w:pPr>
      <w:r w:rsidRPr="007F7AA4">
        <w:rPr>
          <w:rFonts w:eastAsiaTheme="majorEastAsia" w:cs="Times New Roman"/>
        </w:rPr>
        <w:t>卡支持的</w:t>
      </w:r>
      <w:r w:rsidRPr="007F7AA4">
        <w:rPr>
          <w:rFonts w:eastAsiaTheme="majorEastAsia" w:cs="Times New Roman"/>
        </w:rPr>
        <w:t>RAT</w:t>
      </w:r>
      <w:r w:rsidRPr="007F7AA4">
        <w:rPr>
          <w:rFonts w:eastAsiaTheme="majorEastAsia" w:cs="Times New Roman"/>
        </w:rPr>
        <w:t>能力变更会通过</w:t>
      </w:r>
      <w:r w:rsidRPr="007F7AA4">
        <w:rPr>
          <w:rFonts w:eastAsiaTheme="majorEastAsia" w:cs="Times New Roman"/>
        </w:rPr>
        <w:t>nas_set_system_selection_preference QMI</w:t>
      </w:r>
      <w:r w:rsidRPr="007F7AA4">
        <w:rPr>
          <w:rFonts w:eastAsiaTheme="majorEastAsia" w:cs="Times New Roman"/>
        </w:rPr>
        <w:t>消息下发给</w:t>
      </w:r>
      <w:r w:rsidRPr="007F7AA4">
        <w:rPr>
          <w:rFonts w:eastAsiaTheme="majorEastAsia" w:cs="Times New Roman"/>
        </w:rPr>
        <w:t>Modem</w:t>
      </w:r>
      <w:r w:rsidRPr="007F7AA4">
        <w:rPr>
          <w:rFonts w:eastAsiaTheme="majorEastAsia" w:cs="Times New Roman"/>
        </w:rPr>
        <w:t>。或者通过</w:t>
      </w:r>
      <w:r w:rsidRPr="007F7AA4">
        <w:rPr>
          <w:rFonts w:eastAsiaTheme="majorEastAsia" w:cs="Times New Roman"/>
        </w:rPr>
        <w:t>QTRACE</w:t>
      </w:r>
      <w:r w:rsidRPr="007F7AA4">
        <w:rPr>
          <w:rFonts w:eastAsiaTheme="majorEastAsia" w:cs="Times New Roman"/>
        </w:rPr>
        <w:t>中的</w:t>
      </w:r>
      <w:r w:rsidRPr="007F7AA4">
        <w:rPr>
          <w:rFonts w:eastAsiaTheme="majorEastAsia" w:cs="Times New Roman"/>
        </w:rPr>
        <w:t>MMODE Trace</w:t>
      </w:r>
      <w:r w:rsidRPr="007F7AA4">
        <w:rPr>
          <w:rFonts w:eastAsiaTheme="majorEastAsia" w:cs="Times New Roman"/>
        </w:rPr>
        <w:t>查看。具体的</w:t>
      </w:r>
      <w:r w:rsidRPr="007F7AA4">
        <w:rPr>
          <w:rFonts w:eastAsiaTheme="majorEastAsia" w:cs="Times New Roman"/>
        </w:rPr>
        <w:t>Trace</w:t>
      </w:r>
      <w:r w:rsidRPr="007F7AA4">
        <w:rPr>
          <w:rFonts w:eastAsiaTheme="majorEastAsia" w:cs="Times New Roman"/>
        </w:rPr>
        <w:t>如下。</w:t>
      </w:r>
    </w:p>
    <w:tbl>
      <w:tblPr>
        <w:tblStyle w:val="a7"/>
        <w:tblW w:w="0" w:type="auto"/>
        <w:tblLook w:val="04A0" w:firstRow="1" w:lastRow="0" w:firstColumn="1" w:lastColumn="0" w:noHBand="0" w:noVBand="1"/>
      </w:tblPr>
      <w:tblGrid>
        <w:gridCol w:w="8522"/>
      </w:tblGrid>
      <w:tr w:rsidR="00FC277F" w:rsidRPr="007F7AA4" w14:paraId="06EC8F35" w14:textId="77777777" w:rsidTr="00926560">
        <w:tc>
          <w:tcPr>
            <w:tcW w:w="8522" w:type="dxa"/>
            <w:shd w:val="clear" w:color="auto" w:fill="auto"/>
          </w:tcPr>
          <w:p w14:paraId="04988AF6" w14:textId="77777777" w:rsidR="0055261A" w:rsidRPr="007F7AA4" w:rsidRDefault="00FC277F" w:rsidP="00926560">
            <w:pPr>
              <w:widowControl/>
              <w:kinsoku/>
              <w:adjustRightInd/>
              <w:rPr>
                <w:rFonts w:eastAsiaTheme="majorEastAsia" w:cs="Times New Roman"/>
                <w:color w:val="333333"/>
                <w:sz w:val="16"/>
                <w:szCs w:val="16"/>
              </w:rPr>
            </w:pPr>
            <w:r w:rsidRPr="007F7AA4">
              <w:rPr>
                <w:rFonts w:eastAsiaTheme="majorEastAsia" w:cs="Times New Roman"/>
                <w:color w:val="333333"/>
                <w:sz w:val="16"/>
                <w:szCs w:val="16"/>
                <w:shd w:val="clear" w:color="auto" w:fill="FFFFFF"/>
              </w:rPr>
              <w:t>07:14:21.346906 [0x1544] QMI_MCS_QCSI_PKT</w:t>
            </w:r>
          </w:p>
          <w:p w14:paraId="09DE1B7E" w14:textId="77777777" w:rsidR="0055261A" w:rsidRPr="007F7AA4" w:rsidRDefault="00FC277F" w:rsidP="00926560">
            <w:pPr>
              <w:widowControl/>
              <w:kinsoku/>
              <w:adjustRightInd/>
              <w:rPr>
                <w:rFonts w:eastAsiaTheme="majorEastAsia" w:cs="Times New Roman"/>
                <w:color w:val="333333"/>
                <w:sz w:val="16"/>
                <w:szCs w:val="16"/>
              </w:rPr>
            </w:pPr>
            <w:r w:rsidRPr="007F7AA4">
              <w:rPr>
                <w:rFonts w:eastAsiaTheme="majorEastAsia" w:cs="Times New Roman"/>
                <w:color w:val="333333"/>
                <w:sz w:val="16"/>
                <w:szCs w:val="16"/>
                <w:shd w:val="clear" w:color="auto" w:fill="FFFFFF"/>
              </w:rPr>
              <w:t>packetVersion = 2</w:t>
            </w:r>
          </w:p>
          <w:p w14:paraId="070D99C0" w14:textId="77777777" w:rsidR="0055261A" w:rsidRPr="007F7AA4" w:rsidRDefault="00FC277F" w:rsidP="00926560">
            <w:pPr>
              <w:widowControl/>
              <w:kinsoku/>
              <w:adjustRightInd/>
              <w:rPr>
                <w:rFonts w:eastAsiaTheme="majorEastAsia" w:cs="Times New Roman"/>
                <w:color w:val="333333"/>
                <w:sz w:val="16"/>
                <w:szCs w:val="16"/>
              </w:rPr>
            </w:pPr>
            <w:r w:rsidRPr="007F7AA4">
              <w:rPr>
                <w:rFonts w:eastAsiaTheme="majorEastAsia" w:cs="Times New Roman"/>
                <w:color w:val="333333"/>
                <w:sz w:val="16"/>
                <w:szCs w:val="16"/>
                <w:shd w:val="clear" w:color="auto" w:fill="FFFFFF"/>
              </w:rPr>
              <w:t>V2 {</w:t>
            </w:r>
          </w:p>
          <w:p w14:paraId="5A6B6800" w14:textId="77777777" w:rsidR="0055261A" w:rsidRPr="007F7AA4" w:rsidRDefault="00FC277F" w:rsidP="00926560">
            <w:pPr>
              <w:widowControl/>
              <w:kinsoku/>
              <w:adjustRightInd/>
              <w:rPr>
                <w:rFonts w:eastAsiaTheme="majorEastAsia" w:cs="Times New Roman"/>
                <w:color w:val="333333"/>
                <w:sz w:val="16"/>
                <w:szCs w:val="16"/>
              </w:rPr>
            </w:pPr>
            <w:r w:rsidRPr="007F7AA4">
              <w:rPr>
                <w:rFonts w:eastAsiaTheme="majorEastAsia" w:cs="Times New Roman"/>
                <w:color w:val="333333"/>
                <w:sz w:val="16"/>
                <w:szCs w:val="16"/>
                <w:shd w:val="clear" w:color="auto" w:fill="FFFFFF"/>
              </w:rPr>
              <w:t>MsgType = Request</w:t>
            </w:r>
          </w:p>
          <w:p w14:paraId="3CFBDACF" w14:textId="77777777" w:rsidR="0055261A" w:rsidRPr="007F7AA4" w:rsidRDefault="00FC277F" w:rsidP="00926560">
            <w:pPr>
              <w:widowControl/>
              <w:kinsoku/>
              <w:adjustRightInd/>
              <w:rPr>
                <w:rFonts w:eastAsiaTheme="majorEastAsia" w:cs="Times New Roman"/>
                <w:color w:val="333333"/>
                <w:sz w:val="16"/>
                <w:szCs w:val="16"/>
              </w:rPr>
            </w:pPr>
            <w:r w:rsidRPr="007F7AA4">
              <w:rPr>
                <w:rFonts w:eastAsiaTheme="majorEastAsia" w:cs="Times New Roman"/>
                <w:color w:val="333333"/>
                <w:sz w:val="16"/>
                <w:szCs w:val="16"/>
                <w:shd w:val="clear" w:color="auto" w:fill="FFFFFF"/>
              </w:rPr>
              <w:t>Counter = 620</w:t>
            </w:r>
          </w:p>
          <w:p w14:paraId="71B4E1BD" w14:textId="77777777" w:rsidR="0055261A" w:rsidRPr="007F7AA4" w:rsidRDefault="00FC277F" w:rsidP="00926560">
            <w:pPr>
              <w:widowControl/>
              <w:kinsoku/>
              <w:adjustRightInd/>
              <w:rPr>
                <w:rFonts w:eastAsiaTheme="majorEastAsia" w:cs="Times New Roman"/>
                <w:color w:val="333333"/>
                <w:sz w:val="16"/>
                <w:szCs w:val="16"/>
              </w:rPr>
            </w:pPr>
            <w:r w:rsidRPr="007F7AA4">
              <w:rPr>
                <w:rFonts w:eastAsiaTheme="majorEastAsia" w:cs="Times New Roman"/>
                <w:color w:val="333333"/>
                <w:sz w:val="16"/>
                <w:szCs w:val="16"/>
                <w:shd w:val="clear" w:color="auto" w:fill="FFFFFF"/>
              </w:rPr>
              <w:t>ServiceId = NAS</w:t>
            </w:r>
          </w:p>
          <w:p w14:paraId="482B8950" w14:textId="77777777" w:rsidR="0055261A" w:rsidRPr="007F7AA4" w:rsidRDefault="00FC277F" w:rsidP="00926560">
            <w:pPr>
              <w:widowControl/>
              <w:kinsoku/>
              <w:adjustRightInd/>
              <w:rPr>
                <w:rFonts w:eastAsiaTheme="majorEastAsia" w:cs="Times New Roman"/>
                <w:color w:val="333333"/>
                <w:sz w:val="16"/>
                <w:szCs w:val="16"/>
              </w:rPr>
            </w:pPr>
            <w:r w:rsidRPr="007F7AA4">
              <w:rPr>
                <w:rFonts w:eastAsiaTheme="majorEastAsia" w:cs="Times New Roman"/>
                <w:color w:val="333333"/>
                <w:sz w:val="16"/>
                <w:szCs w:val="16"/>
                <w:shd w:val="clear" w:color="auto" w:fill="FFFFFF"/>
              </w:rPr>
              <w:t>MajorRev = 1</w:t>
            </w:r>
          </w:p>
          <w:p w14:paraId="281BE0CA" w14:textId="77777777" w:rsidR="0055261A" w:rsidRPr="007F7AA4" w:rsidRDefault="00FC277F" w:rsidP="00926560">
            <w:pPr>
              <w:widowControl/>
              <w:kinsoku/>
              <w:adjustRightInd/>
              <w:rPr>
                <w:rFonts w:eastAsiaTheme="majorEastAsia" w:cs="Times New Roman"/>
                <w:color w:val="333333"/>
                <w:sz w:val="16"/>
                <w:szCs w:val="16"/>
              </w:rPr>
            </w:pPr>
            <w:r w:rsidRPr="007F7AA4">
              <w:rPr>
                <w:rFonts w:eastAsiaTheme="majorEastAsia" w:cs="Times New Roman"/>
                <w:color w:val="333333"/>
                <w:sz w:val="16"/>
                <w:szCs w:val="16"/>
                <w:shd w:val="clear" w:color="auto" w:fill="FFFFFF"/>
              </w:rPr>
              <w:t>MinorRev = 316</w:t>
            </w:r>
          </w:p>
          <w:p w14:paraId="118B6BAB" w14:textId="77777777" w:rsidR="0055261A" w:rsidRPr="007F7AA4" w:rsidRDefault="00FC277F" w:rsidP="00926560">
            <w:pPr>
              <w:widowControl/>
              <w:kinsoku/>
              <w:adjustRightInd/>
              <w:rPr>
                <w:rFonts w:eastAsiaTheme="majorEastAsia" w:cs="Times New Roman"/>
                <w:color w:val="333333"/>
                <w:sz w:val="16"/>
                <w:szCs w:val="16"/>
              </w:rPr>
            </w:pPr>
            <w:r w:rsidRPr="007F7AA4">
              <w:rPr>
                <w:rFonts w:eastAsiaTheme="majorEastAsia" w:cs="Times New Roman"/>
                <w:color w:val="333333"/>
                <w:sz w:val="16"/>
                <w:szCs w:val="16"/>
                <w:shd w:val="clear" w:color="auto" w:fill="FFFFFF"/>
              </w:rPr>
              <w:t>ConHandle = 0x00000079</w:t>
            </w:r>
          </w:p>
          <w:p w14:paraId="32F47C74" w14:textId="77777777" w:rsidR="0055261A" w:rsidRPr="007F7AA4" w:rsidRDefault="00FC277F" w:rsidP="00926560">
            <w:pPr>
              <w:widowControl/>
              <w:kinsoku/>
              <w:adjustRightInd/>
              <w:rPr>
                <w:rFonts w:eastAsiaTheme="majorEastAsia" w:cs="Times New Roman"/>
                <w:color w:val="333333"/>
                <w:sz w:val="16"/>
                <w:szCs w:val="16"/>
              </w:rPr>
            </w:pPr>
            <w:r w:rsidRPr="007F7AA4">
              <w:rPr>
                <w:rFonts w:eastAsiaTheme="majorEastAsia" w:cs="Times New Roman"/>
                <w:color w:val="333333"/>
                <w:sz w:val="16"/>
                <w:szCs w:val="16"/>
                <w:shd w:val="clear" w:color="auto" w:fill="FFFFFF"/>
              </w:rPr>
              <w:t>MsgId = 0x00000033</w:t>
            </w:r>
          </w:p>
          <w:p w14:paraId="73B9C4A9" w14:textId="77777777" w:rsidR="0055261A" w:rsidRPr="007F7AA4" w:rsidRDefault="00FC277F" w:rsidP="00926560">
            <w:pPr>
              <w:widowControl/>
              <w:kinsoku/>
              <w:adjustRightInd/>
              <w:rPr>
                <w:rFonts w:eastAsiaTheme="majorEastAsia" w:cs="Times New Roman"/>
                <w:color w:val="333333"/>
                <w:sz w:val="16"/>
                <w:szCs w:val="16"/>
              </w:rPr>
            </w:pPr>
            <w:r w:rsidRPr="007F7AA4">
              <w:rPr>
                <w:rFonts w:eastAsiaTheme="majorEastAsia" w:cs="Times New Roman"/>
                <w:color w:val="333333"/>
                <w:sz w:val="16"/>
                <w:szCs w:val="16"/>
                <w:shd w:val="clear" w:color="auto" w:fill="FFFFFF"/>
              </w:rPr>
              <w:t>QmiLength = 5</w:t>
            </w:r>
          </w:p>
          <w:p w14:paraId="64530889" w14:textId="77777777" w:rsidR="0055261A" w:rsidRPr="007F7AA4" w:rsidRDefault="00FC277F" w:rsidP="00926560">
            <w:pPr>
              <w:widowControl/>
              <w:kinsoku/>
              <w:adjustRightInd/>
              <w:rPr>
                <w:rFonts w:eastAsiaTheme="majorEastAsia" w:cs="Times New Roman"/>
                <w:color w:val="333333"/>
                <w:sz w:val="16"/>
                <w:szCs w:val="16"/>
              </w:rPr>
            </w:pPr>
            <w:r w:rsidRPr="007F7AA4">
              <w:rPr>
                <w:rFonts w:eastAsiaTheme="majorEastAsia" w:cs="Times New Roman"/>
                <w:color w:val="333333"/>
                <w:sz w:val="16"/>
                <w:szCs w:val="16"/>
                <w:shd w:val="clear" w:color="auto" w:fill="FFFFFF"/>
              </w:rPr>
              <w:t>Service_NAS {</w:t>
            </w:r>
          </w:p>
          <w:p w14:paraId="76F43E1F" w14:textId="77777777" w:rsidR="0055261A" w:rsidRPr="007F7AA4" w:rsidRDefault="00FC277F" w:rsidP="00926560">
            <w:pPr>
              <w:widowControl/>
              <w:kinsoku/>
              <w:adjustRightInd/>
              <w:rPr>
                <w:rFonts w:eastAsiaTheme="majorEastAsia" w:cs="Times New Roman"/>
                <w:color w:val="333333"/>
                <w:sz w:val="16"/>
                <w:szCs w:val="16"/>
              </w:rPr>
            </w:pPr>
            <w:r w:rsidRPr="007F7AA4">
              <w:rPr>
                <w:rFonts w:eastAsiaTheme="majorEastAsia" w:cs="Times New Roman"/>
                <w:color w:val="333333"/>
                <w:sz w:val="16"/>
                <w:szCs w:val="16"/>
                <w:shd w:val="clear" w:color="auto" w:fill="FFFFFF"/>
              </w:rPr>
              <w:t>ServiceNASV1 {</w:t>
            </w:r>
          </w:p>
          <w:p w14:paraId="08CCA331" w14:textId="77777777" w:rsidR="0055261A" w:rsidRPr="007F7AA4" w:rsidRDefault="00FC277F" w:rsidP="00926560">
            <w:pPr>
              <w:widowControl/>
              <w:kinsoku/>
              <w:adjustRightInd/>
              <w:rPr>
                <w:rFonts w:eastAsiaTheme="majorEastAsia" w:cs="Times New Roman"/>
                <w:color w:val="333333"/>
                <w:sz w:val="16"/>
                <w:szCs w:val="16"/>
              </w:rPr>
            </w:pPr>
            <w:r w:rsidRPr="007F7AA4">
              <w:rPr>
                <w:rFonts w:eastAsiaTheme="majorEastAsia" w:cs="Times New Roman"/>
                <w:color w:val="333333"/>
                <w:sz w:val="16"/>
                <w:szCs w:val="16"/>
                <w:shd w:val="clear" w:color="auto" w:fill="FFFFFF"/>
              </w:rPr>
              <w:t>nas_set_system_selection_preference {</w:t>
            </w:r>
          </w:p>
          <w:p w14:paraId="037AA130" w14:textId="77777777" w:rsidR="0055261A" w:rsidRPr="007F7AA4" w:rsidRDefault="00FC277F" w:rsidP="00926560">
            <w:pPr>
              <w:widowControl/>
              <w:kinsoku/>
              <w:adjustRightInd/>
              <w:rPr>
                <w:rFonts w:eastAsiaTheme="majorEastAsia" w:cs="Times New Roman"/>
                <w:color w:val="333333"/>
                <w:sz w:val="16"/>
                <w:szCs w:val="16"/>
              </w:rPr>
            </w:pPr>
            <w:r w:rsidRPr="007F7AA4">
              <w:rPr>
                <w:rFonts w:eastAsiaTheme="majorEastAsia" w:cs="Times New Roman"/>
                <w:color w:val="333333"/>
                <w:sz w:val="16"/>
                <w:szCs w:val="16"/>
                <w:shd w:val="clear" w:color="auto" w:fill="FFFFFF"/>
              </w:rPr>
              <w:t>nas_set_system_selection_preference_reqTlvs[0] {</w:t>
            </w:r>
          </w:p>
          <w:p w14:paraId="46B51335" w14:textId="77777777" w:rsidR="0055261A" w:rsidRPr="007F7AA4" w:rsidRDefault="00FC277F" w:rsidP="00926560">
            <w:pPr>
              <w:widowControl/>
              <w:kinsoku/>
              <w:adjustRightInd/>
              <w:rPr>
                <w:rFonts w:eastAsiaTheme="majorEastAsia" w:cs="Times New Roman"/>
                <w:color w:val="333333"/>
                <w:sz w:val="16"/>
                <w:szCs w:val="16"/>
              </w:rPr>
            </w:pPr>
            <w:r w:rsidRPr="007F7AA4">
              <w:rPr>
                <w:rFonts w:eastAsiaTheme="majorEastAsia" w:cs="Times New Roman"/>
                <w:color w:val="333333"/>
                <w:sz w:val="16"/>
                <w:szCs w:val="16"/>
                <w:shd w:val="clear" w:color="auto" w:fill="FFFFFF"/>
              </w:rPr>
              <w:t>Type = 0x11</w:t>
            </w:r>
          </w:p>
          <w:p w14:paraId="6926A68D" w14:textId="77777777" w:rsidR="0055261A" w:rsidRPr="007F7AA4" w:rsidRDefault="00FC277F" w:rsidP="00926560">
            <w:pPr>
              <w:widowControl/>
              <w:kinsoku/>
              <w:adjustRightInd/>
              <w:rPr>
                <w:rFonts w:eastAsiaTheme="majorEastAsia" w:cs="Times New Roman"/>
                <w:color w:val="333333"/>
                <w:sz w:val="16"/>
                <w:szCs w:val="16"/>
              </w:rPr>
            </w:pPr>
            <w:r w:rsidRPr="007F7AA4">
              <w:rPr>
                <w:rFonts w:eastAsiaTheme="majorEastAsia" w:cs="Times New Roman"/>
                <w:color w:val="333333"/>
                <w:sz w:val="16"/>
                <w:szCs w:val="16"/>
                <w:shd w:val="clear" w:color="auto" w:fill="FFFFFF"/>
              </w:rPr>
              <w:t>Length = 2</w:t>
            </w:r>
          </w:p>
          <w:p w14:paraId="7666FBC3" w14:textId="77777777" w:rsidR="0055261A" w:rsidRPr="007F7AA4" w:rsidRDefault="00FC277F" w:rsidP="00926560">
            <w:pPr>
              <w:widowControl/>
              <w:kinsoku/>
              <w:adjustRightInd/>
              <w:rPr>
                <w:rFonts w:eastAsiaTheme="majorEastAsia" w:cs="Times New Roman"/>
                <w:color w:val="333333"/>
                <w:sz w:val="16"/>
                <w:szCs w:val="16"/>
              </w:rPr>
            </w:pPr>
            <w:r w:rsidRPr="007F7AA4">
              <w:rPr>
                <w:rFonts w:eastAsiaTheme="majorEastAsia" w:cs="Times New Roman"/>
                <w:color w:val="333333"/>
                <w:sz w:val="16"/>
                <w:szCs w:val="16"/>
                <w:shd w:val="clear" w:color="auto" w:fill="FFFFFF"/>
              </w:rPr>
              <w:t>mode_pref {</w:t>
            </w:r>
          </w:p>
          <w:p w14:paraId="7FEE6C5C" w14:textId="77777777" w:rsidR="0055261A" w:rsidRPr="007F7AA4" w:rsidRDefault="00FC277F" w:rsidP="00926560">
            <w:pPr>
              <w:widowControl/>
              <w:kinsoku/>
              <w:adjustRightInd/>
              <w:rPr>
                <w:rFonts w:eastAsiaTheme="majorEastAsia" w:cs="Times New Roman"/>
                <w:color w:val="333333"/>
                <w:sz w:val="16"/>
                <w:szCs w:val="16"/>
              </w:rPr>
            </w:pPr>
            <w:r w:rsidRPr="007F7AA4">
              <w:rPr>
                <w:rFonts w:eastAsiaTheme="majorEastAsia" w:cs="Times New Roman"/>
                <w:color w:val="333333"/>
                <w:sz w:val="16"/>
                <w:szCs w:val="16"/>
                <w:shd w:val="clear" w:color="auto" w:fill="FFFFFF"/>
              </w:rPr>
              <w:t>mode_pref = QMI_NAS_RAT_MODE_PREF_GSM | QMI_NAS_RAT_MODE_PREF_UMTS | QMI_NAS_RAT_MODE_PREF_LTE | QMI_NAS_RAT_MODE_PREF_NR5G</w:t>
            </w:r>
          </w:p>
          <w:p w14:paraId="78544C13" w14:textId="77777777" w:rsidR="0055261A" w:rsidRPr="007F7AA4" w:rsidRDefault="00FC277F" w:rsidP="00926560">
            <w:pPr>
              <w:widowControl/>
              <w:kinsoku/>
              <w:adjustRightInd/>
              <w:rPr>
                <w:rFonts w:eastAsiaTheme="majorEastAsia" w:cs="Times New Roman"/>
                <w:color w:val="333333"/>
                <w:sz w:val="16"/>
                <w:szCs w:val="16"/>
              </w:rPr>
            </w:pPr>
            <w:r w:rsidRPr="007F7AA4">
              <w:rPr>
                <w:rFonts w:eastAsiaTheme="majorEastAsia" w:cs="Times New Roman"/>
                <w:color w:val="333333"/>
                <w:sz w:val="16"/>
                <w:szCs w:val="16"/>
                <w:shd w:val="clear" w:color="auto" w:fill="FFFFFF"/>
              </w:rPr>
              <w:t>}</w:t>
            </w:r>
          </w:p>
          <w:p w14:paraId="33E163BB" w14:textId="77777777" w:rsidR="0055261A" w:rsidRPr="007F7AA4" w:rsidRDefault="00FC277F" w:rsidP="00926560">
            <w:pPr>
              <w:widowControl/>
              <w:kinsoku/>
              <w:adjustRightInd/>
              <w:rPr>
                <w:rFonts w:eastAsiaTheme="majorEastAsia" w:cs="Times New Roman"/>
                <w:color w:val="333333"/>
                <w:sz w:val="16"/>
                <w:szCs w:val="16"/>
              </w:rPr>
            </w:pPr>
            <w:r w:rsidRPr="007F7AA4">
              <w:rPr>
                <w:rFonts w:eastAsiaTheme="majorEastAsia" w:cs="Times New Roman"/>
                <w:color w:val="333333"/>
                <w:sz w:val="16"/>
                <w:szCs w:val="16"/>
                <w:shd w:val="clear" w:color="auto" w:fill="FFFFFF"/>
              </w:rPr>
              <w:t>}</w:t>
            </w:r>
          </w:p>
          <w:p w14:paraId="061A7EE9" w14:textId="77777777" w:rsidR="0055261A" w:rsidRPr="007F7AA4" w:rsidRDefault="00FC277F" w:rsidP="00926560">
            <w:pPr>
              <w:widowControl/>
              <w:kinsoku/>
              <w:adjustRightInd/>
              <w:rPr>
                <w:rFonts w:eastAsiaTheme="majorEastAsia" w:cs="Times New Roman"/>
                <w:color w:val="333333"/>
                <w:sz w:val="16"/>
                <w:szCs w:val="16"/>
              </w:rPr>
            </w:pPr>
            <w:r w:rsidRPr="007F7AA4">
              <w:rPr>
                <w:rFonts w:eastAsiaTheme="majorEastAsia" w:cs="Times New Roman"/>
                <w:color w:val="333333"/>
                <w:sz w:val="16"/>
                <w:szCs w:val="16"/>
                <w:shd w:val="clear" w:color="auto" w:fill="FFFFFF"/>
              </w:rPr>
              <w:t>}</w:t>
            </w:r>
          </w:p>
          <w:p w14:paraId="6A73961C" w14:textId="77777777" w:rsidR="0055261A" w:rsidRPr="007F7AA4" w:rsidRDefault="0055261A" w:rsidP="00926560">
            <w:pPr>
              <w:widowControl/>
              <w:kinsoku/>
              <w:adjustRightInd/>
              <w:rPr>
                <w:rFonts w:eastAsiaTheme="majorEastAsia" w:cs="Times New Roman"/>
                <w:color w:val="333333"/>
                <w:sz w:val="16"/>
                <w:szCs w:val="16"/>
              </w:rPr>
            </w:pPr>
          </w:p>
          <w:p w14:paraId="5081D8DA" w14:textId="77777777" w:rsidR="0055261A" w:rsidRPr="007F7AA4" w:rsidRDefault="00FC277F" w:rsidP="00926560">
            <w:pPr>
              <w:widowControl/>
              <w:kinsoku/>
              <w:adjustRightInd/>
              <w:rPr>
                <w:rFonts w:eastAsiaTheme="majorEastAsia" w:cs="Times New Roman"/>
                <w:color w:val="333333"/>
                <w:sz w:val="16"/>
                <w:szCs w:val="16"/>
              </w:rPr>
            </w:pPr>
            <w:r w:rsidRPr="007F7AA4">
              <w:rPr>
                <w:rFonts w:eastAsiaTheme="majorEastAsia" w:cs="Times New Roman"/>
                <w:color w:val="333333"/>
                <w:sz w:val="16"/>
                <w:szCs w:val="16"/>
                <w:shd w:val="clear" w:color="auto" w:fill="FFFFFF"/>
              </w:rPr>
              <w:t xml:space="preserve">[ 42/ 0/2] QTRACE 07:14:21.347050 MMODE/STRM/High/CM [ cm.c 24492] sys_sel_pref(), </w:t>
            </w:r>
            <w:r w:rsidRPr="007F7AA4">
              <w:rPr>
                <w:rFonts w:eastAsiaTheme="majorEastAsia" w:cs="Times New Roman"/>
                <w:color w:val="333333"/>
                <w:sz w:val="16"/>
                <w:szCs w:val="16"/>
                <w:highlight w:val="yellow"/>
                <w:shd w:val="clear" w:color="auto" w:fill="FFFFFF"/>
              </w:rPr>
              <w:t>mode_pref 0x1228</w:t>
            </w:r>
            <w:r w:rsidRPr="007F7AA4">
              <w:rPr>
                <w:rFonts w:eastAsiaTheme="majorEastAsia" w:cs="Times New Roman"/>
                <w:color w:val="333333"/>
                <w:sz w:val="16"/>
                <w:szCs w:val="16"/>
                <w:shd w:val="clear" w:color="auto" w:fill="FFFFFF"/>
              </w:rPr>
              <w:t>, pref_term 0, acq_order 3, sub 1, roam_pref 256, hybr_pref 2</w:t>
            </w:r>
          </w:p>
          <w:p w14:paraId="3577E65D" w14:textId="6F52A49C" w:rsidR="00FC277F" w:rsidRPr="007F7AA4" w:rsidRDefault="00FC277F" w:rsidP="00926560">
            <w:pPr>
              <w:widowControl/>
              <w:kinsoku/>
              <w:adjustRightInd/>
              <w:rPr>
                <w:rFonts w:eastAsiaTheme="majorEastAsia" w:cs="Times New Roman"/>
              </w:rPr>
            </w:pPr>
            <w:r w:rsidRPr="007F7AA4">
              <w:rPr>
                <w:rFonts w:eastAsiaTheme="majorEastAsia" w:cs="Times New Roman"/>
                <w:color w:val="333333"/>
                <w:sz w:val="16"/>
                <w:szCs w:val="16"/>
                <w:shd w:val="clear" w:color="auto" w:fill="FFFFFF"/>
              </w:rPr>
              <w:t xml:space="preserve">[ 42/ 0/2] QTRACE 07:14:21.347321 MMODE/STRM/High/CM [ cmph.c 8823] CHECK SYS_SEL_PREF: DS: SUB 2 current </w:t>
            </w:r>
            <w:r w:rsidRPr="007F7AA4">
              <w:rPr>
                <w:rFonts w:eastAsiaTheme="majorEastAsia" w:cs="Times New Roman"/>
                <w:color w:val="333333"/>
                <w:sz w:val="16"/>
                <w:szCs w:val="16"/>
                <w:highlight w:val="yellow"/>
                <w:shd w:val="clear" w:color="auto" w:fill="FFFFFF"/>
              </w:rPr>
              <w:t>mode_pref: ph 0x28</w:t>
            </w:r>
            <w:r w:rsidRPr="007F7AA4">
              <w:rPr>
                <w:rFonts w:eastAsiaTheme="majorEastAsia" w:cs="Times New Roman"/>
                <w:color w:val="333333"/>
                <w:sz w:val="16"/>
                <w:szCs w:val="16"/>
                <w:shd w:val="clear" w:color="auto" w:fill="FFFFFF"/>
              </w:rPr>
              <w:t xml:space="preserve"> cmd 0x1228, srv_domain_pref: ph 2 cmd 4, get_net_auto_mode 0</w:t>
            </w:r>
          </w:p>
          <w:p w14:paraId="53CD52C1" w14:textId="77777777" w:rsidR="00FC277F" w:rsidRPr="007F7AA4" w:rsidRDefault="00FC277F" w:rsidP="00926560">
            <w:pPr>
              <w:rPr>
                <w:rFonts w:eastAsiaTheme="majorEastAsia" w:cs="Times New Roman"/>
                <w:color w:val="333333"/>
                <w:sz w:val="16"/>
                <w:szCs w:val="16"/>
                <w:shd w:val="clear" w:color="auto" w:fill="FFFFFF"/>
              </w:rPr>
            </w:pPr>
          </w:p>
        </w:tc>
      </w:tr>
    </w:tbl>
    <w:p w14:paraId="3C3E969B" w14:textId="77777777" w:rsidR="00FC277F" w:rsidRPr="007F7AA4" w:rsidRDefault="00FC277F" w:rsidP="00FC277F">
      <w:pPr>
        <w:rPr>
          <w:rFonts w:eastAsiaTheme="majorEastAsia" w:cs="Times New Roman"/>
          <w:color w:val="333333"/>
          <w:sz w:val="16"/>
          <w:szCs w:val="16"/>
          <w:shd w:val="clear" w:color="auto" w:fill="FFFFFF"/>
        </w:rPr>
      </w:pPr>
    </w:p>
    <w:p w14:paraId="4824948C" w14:textId="77777777" w:rsidR="00FC277F" w:rsidRPr="007F7AA4" w:rsidRDefault="00FC277F" w:rsidP="00FC277F">
      <w:pPr>
        <w:pStyle w:val="3"/>
        <w:spacing w:before="156" w:after="156"/>
        <w:rPr>
          <w:rFonts w:eastAsiaTheme="majorEastAsia" w:cs="Times New Roman"/>
          <w:szCs w:val="24"/>
        </w:rPr>
      </w:pPr>
      <w:bookmarkStart w:id="192" w:name="_Toc34299164"/>
      <w:bookmarkStart w:id="193" w:name="_Toc87714758"/>
      <w:r w:rsidRPr="007F7AA4">
        <w:rPr>
          <w:rFonts w:eastAsiaTheme="majorEastAsia" w:cs="Times New Roman"/>
          <w:szCs w:val="24"/>
        </w:rPr>
        <w:t>激活</w:t>
      </w:r>
      <w:r w:rsidRPr="007F7AA4">
        <w:rPr>
          <w:rFonts w:eastAsiaTheme="majorEastAsia" w:cs="Times New Roman"/>
          <w:szCs w:val="24"/>
        </w:rPr>
        <w:t>/</w:t>
      </w:r>
      <w:r w:rsidRPr="007F7AA4">
        <w:rPr>
          <w:rFonts w:eastAsiaTheme="majorEastAsia" w:cs="Times New Roman"/>
          <w:szCs w:val="24"/>
        </w:rPr>
        <w:t>去激活数据业务</w:t>
      </w:r>
      <w:bookmarkEnd w:id="192"/>
      <w:bookmarkEnd w:id="193"/>
    </w:p>
    <w:tbl>
      <w:tblPr>
        <w:tblW w:w="8926" w:type="dxa"/>
        <w:tblInd w:w="113" w:type="dxa"/>
        <w:tblLayout w:type="fixed"/>
        <w:tblLook w:val="04A0" w:firstRow="1" w:lastRow="0" w:firstColumn="1" w:lastColumn="0" w:noHBand="0" w:noVBand="1"/>
      </w:tblPr>
      <w:tblGrid>
        <w:gridCol w:w="3823"/>
        <w:gridCol w:w="850"/>
        <w:gridCol w:w="4253"/>
      </w:tblGrid>
      <w:tr w:rsidR="00FC277F" w:rsidRPr="007F7AA4" w14:paraId="78D7D587" w14:textId="77777777" w:rsidTr="00926560">
        <w:trPr>
          <w:trHeight w:val="451"/>
        </w:trPr>
        <w:tc>
          <w:tcPr>
            <w:tcW w:w="3823" w:type="dxa"/>
            <w:tcBorders>
              <w:top w:val="single" w:sz="4" w:space="0" w:color="auto"/>
              <w:left w:val="single" w:sz="4" w:space="0" w:color="auto"/>
              <w:bottom w:val="single" w:sz="4" w:space="0" w:color="auto"/>
              <w:right w:val="single" w:sz="4" w:space="0" w:color="auto"/>
            </w:tcBorders>
            <w:shd w:val="clear" w:color="000000" w:fill="92D050"/>
            <w:noWrap/>
            <w:vAlign w:val="bottom"/>
            <w:hideMark/>
          </w:tcPr>
          <w:p w14:paraId="3E638957" w14:textId="77777777" w:rsidR="00FC277F" w:rsidRPr="007F7AA4" w:rsidRDefault="00FC277F" w:rsidP="00926560">
            <w:pPr>
              <w:widowControl/>
              <w:kinsoku/>
              <w:adjustRightInd/>
              <w:rPr>
                <w:rFonts w:eastAsiaTheme="majorEastAsia" w:cs="Times New Roman"/>
                <w:b/>
                <w:bCs/>
                <w:sz w:val="22"/>
              </w:rPr>
            </w:pPr>
            <w:r w:rsidRPr="007F7AA4">
              <w:rPr>
                <w:rFonts w:eastAsiaTheme="majorEastAsia" w:cs="Times New Roman"/>
                <w:b/>
                <w:bCs/>
                <w:sz w:val="22"/>
              </w:rPr>
              <w:t>分组数据</w:t>
            </w:r>
          </w:p>
        </w:tc>
        <w:tc>
          <w:tcPr>
            <w:tcW w:w="850" w:type="dxa"/>
            <w:tcBorders>
              <w:top w:val="single" w:sz="4" w:space="0" w:color="auto"/>
              <w:left w:val="nil"/>
              <w:bottom w:val="single" w:sz="4" w:space="0" w:color="auto"/>
              <w:right w:val="single" w:sz="4" w:space="0" w:color="auto"/>
            </w:tcBorders>
            <w:shd w:val="clear" w:color="000000" w:fill="92D050"/>
            <w:noWrap/>
            <w:vAlign w:val="bottom"/>
            <w:hideMark/>
          </w:tcPr>
          <w:p w14:paraId="0B989737" w14:textId="77777777" w:rsidR="00FC277F" w:rsidRPr="007F7AA4" w:rsidRDefault="00FC277F" w:rsidP="00926560">
            <w:pPr>
              <w:widowControl/>
              <w:kinsoku/>
              <w:adjustRightInd/>
              <w:rPr>
                <w:rFonts w:eastAsiaTheme="majorEastAsia" w:cs="Times New Roman"/>
                <w:b/>
                <w:bCs/>
                <w:sz w:val="22"/>
              </w:rPr>
            </w:pPr>
            <w:r w:rsidRPr="007F7AA4">
              <w:rPr>
                <w:rFonts w:eastAsiaTheme="majorEastAsia" w:cs="Times New Roman"/>
                <w:b/>
                <w:bCs/>
                <w:sz w:val="22"/>
              </w:rPr>
              <w:t>ID</w:t>
            </w:r>
          </w:p>
        </w:tc>
        <w:tc>
          <w:tcPr>
            <w:tcW w:w="4253" w:type="dxa"/>
            <w:tcBorders>
              <w:top w:val="single" w:sz="4" w:space="0" w:color="auto"/>
              <w:left w:val="nil"/>
              <w:bottom w:val="single" w:sz="4" w:space="0" w:color="auto"/>
              <w:right w:val="single" w:sz="4" w:space="0" w:color="auto"/>
            </w:tcBorders>
            <w:shd w:val="clear" w:color="000000" w:fill="92D050"/>
            <w:noWrap/>
            <w:vAlign w:val="bottom"/>
            <w:hideMark/>
          </w:tcPr>
          <w:p w14:paraId="77EDCCD4" w14:textId="77777777" w:rsidR="00FC277F" w:rsidRPr="007F7AA4" w:rsidRDefault="00FC277F" w:rsidP="00926560">
            <w:pPr>
              <w:widowControl/>
              <w:kinsoku/>
              <w:adjustRightInd/>
              <w:rPr>
                <w:rFonts w:eastAsiaTheme="majorEastAsia" w:cs="Times New Roman"/>
                <w:b/>
                <w:bCs/>
                <w:sz w:val="22"/>
              </w:rPr>
            </w:pPr>
            <w:r w:rsidRPr="007F7AA4">
              <w:rPr>
                <w:rFonts w:eastAsiaTheme="majorEastAsia" w:cs="Times New Roman"/>
                <w:b/>
                <w:bCs/>
                <w:sz w:val="22"/>
              </w:rPr>
              <w:t>Description</w:t>
            </w:r>
          </w:p>
        </w:tc>
      </w:tr>
      <w:tr w:rsidR="00FC277F" w:rsidRPr="007F7AA4" w14:paraId="0EC031F3" w14:textId="77777777" w:rsidTr="00926560">
        <w:trPr>
          <w:trHeight w:val="451"/>
        </w:trPr>
        <w:tc>
          <w:tcPr>
            <w:tcW w:w="3823" w:type="dxa"/>
            <w:tcBorders>
              <w:top w:val="nil"/>
              <w:left w:val="single" w:sz="4" w:space="0" w:color="auto"/>
              <w:bottom w:val="single" w:sz="4" w:space="0" w:color="auto"/>
              <w:right w:val="single" w:sz="4" w:space="0" w:color="auto"/>
            </w:tcBorders>
            <w:shd w:val="clear" w:color="auto" w:fill="auto"/>
            <w:vAlign w:val="center"/>
            <w:hideMark/>
          </w:tcPr>
          <w:p w14:paraId="0B278745" w14:textId="77777777" w:rsidR="00FC277F" w:rsidRPr="007F7AA4" w:rsidRDefault="00FC277F" w:rsidP="00926560">
            <w:pPr>
              <w:widowControl/>
              <w:kinsoku/>
              <w:adjustRightInd/>
              <w:rPr>
                <w:rFonts w:eastAsiaTheme="majorEastAsia" w:cs="Times New Roman"/>
              </w:rPr>
            </w:pPr>
            <w:r w:rsidRPr="007F7AA4">
              <w:rPr>
                <w:rFonts w:eastAsiaTheme="majorEastAsia" w:cs="Times New Roman"/>
              </w:rPr>
              <w:t>QMI_WDS_START_NETWORK_INTERFACE</w:t>
            </w:r>
          </w:p>
        </w:tc>
        <w:tc>
          <w:tcPr>
            <w:tcW w:w="850" w:type="dxa"/>
            <w:tcBorders>
              <w:top w:val="nil"/>
              <w:left w:val="nil"/>
              <w:bottom w:val="single" w:sz="4" w:space="0" w:color="auto"/>
              <w:right w:val="single" w:sz="4" w:space="0" w:color="auto"/>
            </w:tcBorders>
            <w:shd w:val="clear" w:color="auto" w:fill="auto"/>
            <w:vAlign w:val="center"/>
            <w:hideMark/>
          </w:tcPr>
          <w:p w14:paraId="067D12D9" w14:textId="77777777" w:rsidR="00FC277F" w:rsidRPr="007F7AA4" w:rsidRDefault="00FC277F" w:rsidP="00926560">
            <w:pPr>
              <w:widowControl/>
              <w:kinsoku/>
              <w:adjustRightInd/>
              <w:rPr>
                <w:rFonts w:eastAsiaTheme="majorEastAsia" w:cs="Times New Roman"/>
              </w:rPr>
            </w:pPr>
            <w:r w:rsidRPr="007F7AA4">
              <w:rPr>
                <w:rFonts w:eastAsiaTheme="majorEastAsia" w:cs="Times New Roman"/>
              </w:rPr>
              <w:t>0x0020</w:t>
            </w:r>
          </w:p>
        </w:tc>
        <w:tc>
          <w:tcPr>
            <w:tcW w:w="4253" w:type="dxa"/>
            <w:tcBorders>
              <w:top w:val="nil"/>
              <w:left w:val="nil"/>
              <w:bottom w:val="single" w:sz="4" w:space="0" w:color="auto"/>
              <w:right w:val="single" w:sz="4" w:space="0" w:color="auto"/>
            </w:tcBorders>
            <w:shd w:val="clear" w:color="auto" w:fill="auto"/>
            <w:vAlign w:val="center"/>
            <w:hideMark/>
          </w:tcPr>
          <w:p w14:paraId="0748CBD4" w14:textId="77777777" w:rsidR="00FC277F" w:rsidRPr="007F7AA4" w:rsidRDefault="00FC277F" w:rsidP="00926560">
            <w:pPr>
              <w:widowControl/>
              <w:kinsoku/>
              <w:adjustRightInd/>
              <w:rPr>
                <w:rFonts w:eastAsiaTheme="majorEastAsia" w:cs="Times New Roman"/>
              </w:rPr>
            </w:pPr>
            <w:r w:rsidRPr="007F7AA4">
              <w:rPr>
                <w:rFonts w:eastAsiaTheme="majorEastAsia" w:cs="Times New Roman"/>
              </w:rPr>
              <w:t>Activates a packet data session (if not already started) on behalf of the requesting control point.</w:t>
            </w:r>
          </w:p>
        </w:tc>
      </w:tr>
      <w:tr w:rsidR="00FC277F" w:rsidRPr="007F7AA4" w14:paraId="15D9ED22" w14:textId="77777777" w:rsidTr="00926560">
        <w:trPr>
          <w:trHeight w:val="451"/>
        </w:trPr>
        <w:tc>
          <w:tcPr>
            <w:tcW w:w="3823" w:type="dxa"/>
            <w:tcBorders>
              <w:top w:val="nil"/>
              <w:left w:val="single" w:sz="4" w:space="0" w:color="auto"/>
              <w:bottom w:val="single" w:sz="4" w:space="0" w:color="auto"/>
              <w:right w:val="single" w:sz="4" w:space="0" w:color="auto"/>
            </w:tcBorders>
            <w:shd w:val="clear" w:color="auto" w:fill="auto"/>
            <w:vAlign w:val="center"/>
            <w:hideMark/>
          </w:tcPr>
          <w:p w14:paraId="7E48F803" w14:textId="77777777" w:rsidR="00FC277F" w:rsidRPr="007F7AA4" w:rsidRDefault="00FC277F" w:rsidP="00926560">
            <w:pPr>
              <w:widowControl/>
              <w:kinsoku/>
              <w:adjustRightInd/>
              <w:rPr>
                <w:rFonts w:eastAsiaTheme="majorEastAsia" w:cs="Times New Roman"/>
              </w:rPr>
            </w:pPr>
            <w:r w:rsidRPr="007F7AA4">
              <w:rPr>
                <w:rFonts w:eastAsiaTheme="majorEastAsia" w:cs="Times New Roman"/>
              </w:rPr>
              <w:t>QMI_WDS_STOP_NETWORK_INTERFACE</w:t>
            </w:r>
          </w:p>
        </w:tc>
        <w:tc>
          <w:tcPr>
            <w:tcW w:w="850" w:type="dxa"/>
            <w:tcBorders>
              <w:top w:val="nil"/>
              <w:left w:val="nil"/>
              <w:bottom w:val="single" w:sz="4" w:space="0" w:color="auto"/>
              <w:right w:val="single" w:sz="4" w:space="0" w:color="auto"/>
            </w:tcBorders>
            <w:shd w:val="clear" w:color="auto" w:fill="auto"/>
            <w:vAlign w:val="center"/>
            <w:hideMark/>
          </w:tcPr>
          <w:p w14:paraId="505F88E5" w14:textId="77777777" w:rsidR="00FC277F" w:rsidRPr="007F7AA4" w:rsidRDefault="00FC277F" w:rsidP="00926560">
            <w:pPr>
              <w:widowControl/>
              <w:kinsoku/>
              <w:adjustRightInd/>
              <w:rPr>
                <w:rFonts w:eastAsiaTheme="majorEastAsia" w:cs="Times New Roman"/>
              </w:rPr>
            </w:pPr>
            <w:r w:rsidRPr="007F7AA4">
              <w:rPr>
                <w:rFonts w:eastAsiaTheme="majorEastAsia" w:cs="Times New Roman"/>
              </w:rPr>
              <w:t>0x0021</w:t>
            </w:r>
          </w:p>
        </w:tc>
        <w:tc>
          <w:tcPr>
            <w:tcW w:w="4253" w:type="dxa"/>
            <w:tcBorders>
              <w:top w:val="nil"/>
              <w:left w:val="nil"/>
              <w:bottom w:val="single" w:sz="4" w:space="0" w:color="auto"/>
              <w:right w:val="single" w:sz="4" w:space="0" w:color="auto"/>
            </w:tcBorders>
            <w:shd w:val="clear" w:color="auto" w:fill="auto"/>
            <w:vAlign w:val="center"/>
            <w:hideMark/>
          </w:tcPr>
          <w:p w14:paraId="7C139221" w14:textId="77777777" w:rsidR="00FC277F" w:rsidRPr="007F7AA4" w:rsidRDefault="00FC277F" w:rsidP="00926560">
            <w:pPr>
              <w:widowControl/>
              <w:kinsoku/>
              <w:adjustRightInd/>
              <w:rPr>
                <w:rFonts w:eastAsiaTheme="majorEastAsia" w:cs="Times New Roman"/>
              </w:rPr>
            </w:pPr>
            <w:r w:rsidRPr="007F7AA4">
              <w:rPr>
                <w:rFonts w:eastAsiaTheme="majorEastAsia" w:cs="Times New Roman"/>
              </w:rPr>
              <w:t>Deactivates a packet data session(unless in use by other control points) on behalf of the requesting control point.</w:t>
            </w:r>
          </w:p>
        </w:tc>
      </w:tr>
      <w:tr w:rsidR="00FC277F" w:rsidRPr="007F7AA4" w14:paraId="34B27104" w14:textId="77777777" w:rsidTr="00926560">
        <w:trPr>
          <w:trHeight w:val="451"/>
        </w:trPr>
        <w:tc>
          <w:tcPr>
            <w:tcW w:w="3823" w:type="dxa"/>
            <w:tcBorders>
              <w:top w:val="nil"/>
              <w:left w:val="single" w:sz="4" w:space="0" w:color="auto"/>
              <w:bottom w:val="single" w:sz="4" w:space="0" w:color="auto"/>
              <w:right w:val="single" w:sz="4" w:space="0" w:color="auto"/>
            </w:tcBorders>
            <w:shd w:val="clear" w:color="auto" w:fill="auto"/>
            <w:vAlign w:val="center"/>
            <w:hideMark/>
          </w:tcPr>
          <w:p w14:paraId="646AEF9D" w14:textId="77777777" w:rsidR="00FC277F" w:rsidRPr="007F7AA4" w:rsidRDefault="00FC277F" w:rsidP="00926560">
            <w:pPr>
              <w:widowControl/>
              <w:kinsoku/>
              <w:adjustRightInd/>
              <w:rPr>
                <w:rFonts w:eastAsiaTheme="majorEastAsia" w:cs="Times New Roman"/>
              </w:rPr>
            </w:pPr>
            <w:r w:rsidRPr="007F7AA4">
              <w:rPr>
                <w:rFonts w:eastAsiaTheme="majorEastAsia" w:cs="Times New Roman"/>
              </w:rPr>
              <w:t xml:space="preserve">QMI_WDS_GET_PKT_SRVC_STATUS </w:t>
            </w:r>
          </w:p>
        </w:tc>
        <w:tc>
          <w:tcPr>
            <w:tcW w:w="850" w:type="dxa"/>
            <w:tcBorders>
              <w:top w:val="nil"/>
              <w:left w:val="nil"/>
              <w:bottom w:val="single" w:sz="4" w:space="0" w:color="auto"/>
              <w:right w:val="single" w:sz="4" w:space="0" w:color="auto"/>
            </w:tcBorders>
            <w:shd w:val="clear" w:color="auto" w:fill="auto"/>
            <w:vAlign w:val="center"/>
            <w:hideMark/>
          </w:tcPr>
          <w:p w14:paraId="75775810" w14:textId="77777777" w:rsidR="00FC277F" w:rsidRPr="007F7AA4" w:rsidRDefault="00FC277F" w:rsidP="00926560">
            <w:pPr>
              <w:widowControl/>
              <w:kinsoku/>
              <w:adjustRightInd/>
              <w:rPr>
                <w:rFonts w:eastAsiaTheme="majorEastAsia" w:cs="Times New Roman"/>
              </w:rPr>
            </w:pPr>
            <w:r w:rsidRPr="007F7AA4">
              <w:rPr>
                <w:rFonts w:eastAsiaTheme="majorEastAsia" w:cs="Times New Roman"/>
              </w:rPr>
              <w:t>0x0022</w:t>
            </w:r>
          </w:p>
        </w:tc>
        <w:tc>
          <w:tcPr>
            <w:tcW w:w="4253" w:type="dxa"/>
            <w:tcBorders>
              <w:top w:val="nil"/>
              <w:left w:val="nil"/>
              <w:bottom w:val="single" w:sz="4" w:space="0" w:color="auto"/>
              <w:right w:val="single" w:sz="4" w:space="0" w:color="auto"/>
            </w:tcBorders>
            <w:shd w:val="clear" w:color="auto" w:fill="auto"/>
            <w:vAlign w:val="center"/>
            <w:hideMark/>
          </w:tcPr>
          <w:p w14:paraId="7E7A4B94" w14:textId="77777777" w:rsidR="00FC277F" w:rsidRPr="007F7AA4" w:rsidRDefault="00FC277F" w:rsidP="00926560">
            <w:pPr>
              <w:widowControl/>
              <w:kinsoku/>
              <w:adjustRightInd/>
              <w:rPr>
                <w:rFonts w:eastAsiaTheme="majorEastAsia" w:cs="Times New Roman"/>
              </w:rPr>
            </w:pPr>
            <w:r w:rsidRPr="007F7AA4">
              <w:rPr>
                <w:rFonts w:eastAsiaTheme="majorEastAsia" w:cs="Times New Roman"/>
              </w:rPr>
              <w:t>Queries the current packet data connection status.</w:t>
            </w:r>
          </w:p>
        </w:tc>
      </w:tr>
      <w:tr w:rsidR="00FC277F" w:rsidRPr="007F7AA4" w14:paraId="3410CB4C" w14:textId="77777777" w:rsidTr="00926560">
        <w:trPr>
          <w:trHeight w:val="451"/>
        </w:trPr>
        <w:tc>
          <w:tcPr>
            <w:tcW w:w="3823" w:type="dxa"/>
            <w:tcBorders>
              <w:top w:val="nil"/>
              <w:left w:val="single" w:sz="4" w:space="0" w:color="auto"/>
              <w:bottom w:val="single" w:sz="4" w:space="0" w:color="auto"/>
              <w:right w:val="single" w:sz="4" w:space="0" w:color="auto"/>
            </w:tcBorders>
            <w:shd w:val="clear" w:color="auto" w:fill="auto"/>
            <w:vAlign w:val="center"/>
            <w:hideMark/>
          </w:tcPr>
          <w:p w14:paraId="3CA670DC" w14:textId="77777777" w:rsidR="00FC277F" w:rsidRPr="007F7AA4" w:rsidRDefault="00FC277F" w:rsidP="00926560">
            <w:pPr>
              <w:widowControl/>
              <w:kinsoku/>
              <w:adjustRightInd/>
              <w:rPr>
                <w:rFonts w:eastAsiaTheme="majorEastAsia" w:cs="Times New Roman"/>
              </w:rPr>
            </w:pPr>
            <w:r w:rsidRPr="007F7AA4">
              <w:rPr>
                <w:rFonts w:eastAsiaTheme="majorEastAsia" w:cs="Times New Roman"/>
              </w:rPr>
              <w:t xml:space="preserve">QMI_WDS_PKT_SRVC_STATUS_IND </w:t>
            </w:r>
          </w:p>
        </w:tc>
        <w:tc>
          <w:tcPr>
            <w:tcW w:w="850" w:type="dxa"/>
            <w:tcBorders>
              <w:top w:val="nil"/>
              <w:left w:val="nil"/>
              <w:bottom w:val="single" w:sz="4" w:space="0" w:color="auto"/>
              <w:right w:val="single" w:sz="4" w:space="0" w:color="auto"/>
            </w:tcBorders>
            <w:shd w:val="clear" w:color="auto" w:fill="auto"/>
            <w:vAlign w:val="center"/>
            <w:hideMark/>
          </w:tcPr>
          <w:p w14:paraId="5844698F" w14:textId="77777777" w:rsidR="00FC277F" w:rsidRPr="007F7AA4" w:rsidRDefault="00FC277F" w:rsidP="00926560">
            <w:pPr>
              <w:widowControl/>
              <w:kinsoku/>
              <w:adjustRightInd/>
              <w:rPr>
                <w:rFonts w:eastAsiaTheme="majorEastAsia" w:cs="Times New Roman"/>
              </w:rPr>
            </w:pPr>
            <w:r w:rsidRPr="007F7AA4">
              <w:rPr>
                <w:rFonts w:eastAsiaTheme="majorEastAsia" w:cs="Times New Roman"/>
              </w:rPr>
              <w:t>0x0022</w:t>
            </w:r>
          </w:p>
        </w:tc>
        <w:tc>
          <w:tcPr>
            <w:tcW w:w="4253" w:type="dxa"/>
            <w:tcBorders>
              <w:top w:val="nil"/>
              <w:left w:val="nil"/>
              <w:bottom w:val="single" w:sz="4" w:space="0" w:color="auto"/>
              <w:right w:val="single" w:sz="4" w:space="0" w:color="auto"/>
            </w:tcBorders>
            <w:shd w:val="clear" w:color="auto" w:fill="auto"/>
            <w:vAlign w:val="center"/>
            <w:hideMark/>
          </w:tcPr>
          <w:p w14:paraId="53927148" w14:textId="77777777" w:rsidR="00FC277F" w:rsidRPr="007F7AA4" w:rsidRDefault="00FC277F" w:rsidP="00926560">
            <w:pPr>
              <w:widowControl/>
              <w:kinsoku/>
              <w:adjustRightInd/>
              <w:rPr>
                <w:rFonts w:eastAsiaTheme="majorEastAsia" w:cs="Times New Roman"/>
              </w:rPr>
            </w:pPr>
            <w:r w:rsidRPr="007F7AA4">
              <w:rPr>
                <w:rFonts w:eastAsiaTheme="majorEastAsia" w:cs="Times New Roman"/>
              </w:rPr>
              <w:t>Indicates a change in the current packet data connection status.</w:t>
            </w:r>
          </w:p>
        </w:tc>
      </w:tr>
    </w:tbl>
    <w:p w14:paraId="0353EAEB" w14:textId="77777777" w:rsidR="00FC277F" w:rsidRPr="007F7AA4" w:rsidRDefault="00FC277F" w:rsidP="00FC277F">
      <w:pPr>
        <w:rPr>
          <w:rFonts w:eastAsiaTheme="majorEastAsia" w:cs="Times New Roman"/>
        </w:rPr>
      </w:pPr>
    </w:p>
    <w:p w14:paraId="4567F7B6" w14:textId="77777777" w:rsidR="00FC277F" w:rsidRPr="007F7AA4" w:rsidRDefault="00FC277F" w:rsidP="006A1992">
      <w:pPr>
        <w:pStyle w:val="ac"/>
        <w:widowControl/>
        <w:numPr>
          <w:ilvl w:val="0"/>
          <w:numId w:val="19"/>
        </w:numPr>
        <w:kinsoku/>
        <w:adjustRightInd/>
        <w:ind w:firstLineChars="0"/>
        <w:rPr>
          <w:rFonts w:eastAsiaTheme="majorEastAsia" w:cs="Times New Roman"/>
          <w:sz w:val="24"/>
          <w:szCs w:val="24"/>
        </w:rPr>
      </w:pPr>
      <w:r w:rsidRPr="007F7AA4">
        <w:rPr>
          <w:rFonts w:eastAsiaTheme="majorEastAsia" w:cs="Times New Roman"/>
          <w:sz w:val="22"/>
        </w:rPr>
        <w:t>QMI_WDS_START_NETWORK_INTERFACE</w:t>
      </w:r>
    </w:p>
    <w:p w14:paraId="4096DFC1" w14:textId="77777777" w:rsidR="00FC277F" w:rsidRPr="007F7AA4" w:rsidRDefault="00FC277F" w:rsidP="00FC277F">
      <w:pPr>
        <w:widowControl/>
        <w:kinsoku/>
        <w:adjustRightInd/>
        <w:rPr>
          <w:rFonts w:eastAsiaTheme="majorEastAsia" w:cs="Times New Roman"/>
          <w:sz w:val="24"/>
          <w:szCs w:val="24"/>
        </w:rPr>
      </w:pPr>
      <w:r w:rsidRPr="007F7AA4">
        <w:rPr>
          <w:rFonts w:eastAsiaTheme="majorEastAsia" w:cs="Times New Roman"/>
          <w:sz w:val="24"/>
          <w:szCs w:val="24"/>
        </w:rPr>
        <w:t>请求开启数据服务。</w:t>
      </w:r>
    </w:p>
    <w:p w14:paraId="7712C966" w14:textId="77777777" w:rsidR="00FC277F" w:rsidRPr="007F7AA4" w:rsidRDefault="00FC277F" w:rsidP="00FC277F">
      <w:pPr>
        <w:widowControl/>
        <w:kinsoku/>
        <w:adjustRightInd/>
        <w:rPr>
          <w:rFonts w:eastAsiaTheme="majorEastAsia" w:cs="Times New Roman"/>
          <w:sz w:val="22"/>
        </w:rPr>
      </w:pPr>
      <w:r w:rsidRPr="007F7AA4">
        <w:rPr>
          <w:rFonts w:eastAsiaTheme="majorEastAsia" w:cs="Times New Roman"/>
          <w:sz w:val="22"/>
        </w:rPr>
        <w:t>消息过滤：</w:t>
      </w:r>
    </w:p>
    <w:p w14:paraId="26C5498A" w14:textId="77777777" w:rsidR="00FC277F" w:rsidRPr="007F7AA4" w:rsidRDefault="00FC277F" w:rsidP="00FC277F">
      <w:pPr>
        <w:widowControl/>
        <w:kinsoku/>
        <w:adjustRightInd/>
        <w:rPr>
          <w:rFonts w:eastAsiaTheme="majorEastAsia" w:cs="Times New Roman"/>
          <w:sz w:val="22"/>
        </w:rPr>
      </w:pPr>
      <w:r w:rsidRPr="007F7AA4">
        <w:rPr>
          <w:rFonts w:eastAsiaTheme="majorEastAsia" w:cs="Times New Roman"/>
          <w:sz w:val="22"/>
        </w:rPr>
        <w:t>ServiceId = 1</w:t>
      </w:r>
      <w:r w:rsidRPr="007F7AA4">
        <w:rPr>
          <w:rFonts w:eastAsiaTheme="majorEastAsia" w:cs="Times New Roman"/>
          <w:sz w:val="22"/>
        </w:rPr>
        <w:t>，</w:t>
      </w:r>
      <w:r w:rsidRPr="007F7AA4">
        <w:rPr>
          <w:rFonts w:eastAsiaTheme="majorEastAsia" w:cs="Times New Roman"/>
          <w:sz w:val="22"/>
        </w:rPr>
        <w:t>MsgId = 0x00000021</w:t>
      </w:r>
      <w:r w:rsidRPr="007F7AA4">
        <w:rPr>
          <w:rFonts w:eastAsiaTheme="majorEastAsia" w:cs="Times New Roman"/>
          <w:sz w:val="22"/>
        </w:rPr>
        <w:t>字符串：</w:t>
      </w:r>
      <w:r w:rsidRPr="007F7AA4">
        <w:rPr>
          <w:rFonts w:eastAsiaTheme="majorEastAsia" w:cs="Times New Roman"/>
          <w:sz w:val="22"/>
        </w:rPr>
        <w:t>wds_start_network_interface</w:t>
      </w:r>
    </w:p>
    <w:p w14:paraId="79A2F3CB" w14:textId="77777777" w:rsidR="00FC277F" w:rsidRPr="007F7AA4" w:rsidRDefault="00FC277F" w:rsidP="00FC277F">
      <w:pPr>
        <w:widowControl/>
        <w:kinsoku/>
        <w:adjustRightInd/>
        <w:rPr>
          <w:rFonts w:eastAsiaTheme="majorEastAsia" w:cs="Times New Roman"/>
          <w:sz w:val="24"/>
          <w:szCs w:val="24"/>
        </w:rPr>
      </w:pPr>
    </w:p>
    <w:p w14:paraId="7B6FA994" w14:textId="77777777" w:rsidR="00FC277F" w:rsidRPr="007F7AA4" w:rsidRDefault="00FC277F" w:rsidP="00FC277F">
      <w:pPr>
        <w:widowControl/>
        <w:kinsoku/>
        <w:adjustRightInd/>
        <w:rPr>
          <w:rFonts w:eastAsiaTheme="majorEastAsia" w:cs="Times New Roman"/>
          <w:sz w:val="24"/>
          <w:szCs w:val="24"/>
        </w:rPr>
      </w:pPr>
      <w:r w:rsidRPr="007F7AA4">
        <w:rPr>
          <w:rFonts w:eastAsiaTheme="majorEastAsia" w:cs="Times New Roman"/>
          <w:sz w:val="24"/>
          <w:szCs w:val="24"/>
        </w:rPr>
        <w:t>10:16:15.429 [0x1544] MCS QCSI Payload Packet</w:t>
      </w:r>
    </w:p>
    <w:p w14:paraId="05C99645" w14:textId="77777777" w:rsidR="00FC277F" w:rsidRPr="007F7AA4" w:rsidRDefault="00FC277F" w:rsidP="00FC277F">
      <w:pPr>
        <w:widowControl/>
        <w:kinsoku/>
        <w:adjustRightInd/>
        <w:rPr>
          <w:rFonts w:eastAsiaTheme="majorEastAsia" w:cs="Times New Roman"/>
          <w:sz w:val="24"/>
          <w:szCs w:val="24"/>
        </w:rPr>
      </w:pPr>
      <w:r w:rsidRPr="007F7AA4">
        <w:rPr>
          <w:rFonts w:eastAsiaTheme="majorEastAsia" w:cs="Times New Roman"/>
          <w:sz w:val="24"/>
          <w:szCs w:val="24"/>
        </w:rPr>
        <w:lastRenderedPageBreak/>
        <w:t>packetVersion = 2</w:t>
      </w:r>
    </w:p>
    <w:p w14:paraId="21968027" w14:textId="77777777" w:rsidR="00FC277F" w:rsidRPr="007F7AA4" w:rsidRDefault="00FC277F" w:rsidP="00FC277F">
      <w:pPr>
        <w:widowControl/>
        <w:kinsoku/>
        <w:adjustRightInd/>
        <w:rPr>
          <w:rFonts w:eastAsiaTheme="majorEastAsia" w:cs="Times New Roman"/>
          <w:sz w:val="24"/>
          <w:szCs w:val="24"/>
        </w:rPr>
      </w:pPr>
      <w:r w:rsidRPr="007F7AA4">
        <w:rPr>
          <w:rFonts w:eastAsiaTheme="majorEastAsia" w:cs="Times New Roman"/>
          <w:sz w:val="24"/>
          <w:szCs w:val="24"/>
        </w:rPr>
        <w:t>MsgType = Request</w:t>
      </w:r>
    </w:p>
    <w:p w14:paraId="25BF1CA8" w14:textId="77777777" w:rsidR="00FC277F" w:rsidRPr="007F7AA4" w:rsidRDefault="00FC277F" w:rsidP="00FC277F">
      <w:pPr>
        <w:widowControl/>
        <w:kinsoku/>
        <w:adjustRightInd/>
        <w:rPr>
          <w:rFonts w:eastAsiaTheme="majorEastAsia" w:cs="Times New Roman"/>
          <w:sz w:val="24"/>
          <w:szCs w:val="24"/>
        </w:rPr>
      </w:pPr>
      <w:r w:rsidRPr="007F7AA4">
        <w:rPr>
          <w:rFonts w:eastAsiaTheme="majorEastAsia" w:cs="Times New Roman"/>
          <w:sz w:val="24"/>
          <w:szCs w:val="24"/>
        </w:rPr>
        <w:t>Counter = 4</w:t>
      </w:r>
    </w:p>
    <w:p w14:paraId="2FBB0D42" w14:textId="77777777" w:rsidR="00FC277F" w:rsidRPr="007F7AA4" w:rsidRDefault="00FC277F" w:rsidP="00FC277F">
      <w:pPr>
        <w:widowControl/>
        <w:kinsoku/>
        <w:adjustRightInd/>
        <w:rPr>
          <w:rFonts w:eastAsiaTheme="majorEastAsia" w:cs="Times New Roman"/>
          <w:sz w:val="24"/>
          <w:szCs w:val="24"/>
        </w:rPr>
      </w:pPr>
      <w:r w:rsidRPr="007F7AA4">
        <w:rPr>
          <w:rFonts w:eastAsiaTheme="majorEastAsia" w:cs="Times New Roman"/>
          <w:sz w:val="24"/>
          <w:szCs w:val="24"/>
        </w:rPr>
        <w:t>ServiceId = 1</w:t>
      </w:r>
    </w:p>
    <w:p w14:paraId="35F8679B" w14:textId="77777777" w:rsidR="00FC277F" w:rsidRPr="007F7AA4" w:rsidRDefault="00FC277F" w:rsidP="00FC277F">
      <w:pPr>
        <w:widowControl/>
        <w:kinsoku/>
        <w:adjustRightInd/>
        <w:rPr>
          <w:rFonts w:eastAsiaTheme="majorEastAsia" w:cs="Times New Roman"/>
          <w:sz w:val="24"/>
          <w:szCs w:val="24"/>
        </w:rPr>
      </w:pPr>
      <w:r w:rsidRPr="007F7AA4">
        <w:rPr>
          <w:rFonts w:eastAsiaTheme="majorEastAsia" w:cs="Times New Roman"/>
          <w:sz w:val="24"/>
          <w:szCs w:val="24"/>
        </w:rPr>
        <w:t>MajorRev = 1</w:t>
      </w:r>
    </w:p>
    <w:p w14:paraId="15AB7BDB" w14:textId="77777777" w:rsidR="00FC277F" w:rsidRPr="007F7AA4" w:rsidRDefault="00FC277F" w:rsidP="00FC277F">
      <w:pPr>
        <w:widowControl/>
        <w:kinsoku/>
        <w:adjustRightInd/>
        <w:rPr>
          <w:rFonts w:eastAsiaTheme="majorEastAsia" w:cs="Times New Roman"/>
          <w:sz w:val="24"/>
          <w:szCs w:val="24"/>
        </w:rPr>
      </w:pPr>
      <w:r w:rsidRPr="007F7AA4">
        <w:rPr>
          <w:rFonts w:eastAsiaTheme="majorEastAsia" w:cs="Times New Roman"/>
          <w:sz w:val="24"/>
          <w:szCs w:val="24"/>
        </w:rPr>
        <w:t>MinorRev = 176</w:t>
      </w:r>
    </w:p>
    <w:p w14:paraId="6EBB2C2A" w14:textId="77777777" w:rsidR="00FC277F" w:rsidRPr="007F7AA4" w:rsidRDefault="00FC277F" w:rsidP="00FC277F">
      <w:pPr>
        <w:widowControl/>
        <w:kinsoku/>
        <w:adjustRightInd/>
        <w:rPr>
          <w:rFonts w:eastAsiaTheme="majorEastAsia" w:cs="Times New Roman"/>
          <w:sz w:val="24"/>
          <w:szCs w:val="24"/>
        </w:rPr>
      </w:pPr>
      <w:r w:rsidRPr="007F7AA4">
        <w:rPr>
          <w:rFonts w:eastAsiaTheme="majorEastAsia" w:cs="Times New Roman"/>
          <w:sz w:val="24"/>
          <w:szCs w:val="24"/>
        </w:rPr>
        <w:t>ConHandle = 0x000000F3</w:t>
      </w:r>
    </w:p>
    <w:p w14:paraId="1D9A3C86" w14:textId="77777777" w:rsidR="00FC277F" w:rsidRPr="007F7AA4" w:rsidRDefault="00FC277F" w:rsidP="00FC277F">
      <w:pPr>
        <w:widowControl/>
        <w:kinsoku/>
        <w:adjustRightInd/>
        <w:rPr>
          <w:rFonts w:eastAsiaTheme="majorEastAsia" w:cs="Times New Roman"/>
          <w:b/>
          <w:i/>
          <w:sz w:val="24"/>
          <w:szCs w:val="24"/>
        </w:rPr>
      </w:pPr>
      <w:r w:rsidRPr="007F7AA4">
        <w:rPr>
          <w:rFonts w:eastAsiaTheme="majorEastAsia" w:cs="Times New Roman"/>
          <w:b/>
          <w:i/>
          <w:sz w:val="24"/>
          <w:szCs w:val="24"/>
        </w:rPr>
        <w:t>MsgId = 0x00000020</w:t>
      </w:r>
    </w:p>
    <w:p w14:paraId="41109E7F" w14:textId="77777777" w:rsidR="00FC277F" w:rsidRPr="007F7AA4" w:rsidRDefault="00FC277F" w:rsidP="00FC277F">
      <w:pPr>
        <w:widowControl/>
        <w:kinsoku/>
        <w:adjustRightInd/>
        <w:rPr>
          <w:rFonts w:eastAsiaTheme="majorEastAsia" w:cs="Times New Roman"/>
          <w:sz w:val="24"/>
          <w:szCs w:val="24"/>
        </w:rPr>
      </w:pPr>
      <w:r w:rsidRPr="007F7AA4">
        <w:rPr>
          <w:rFonts w:eastAsiaTheme="majorEastAsia" w:cs="Times New Roman"/>
          <w:sz w:val="24"/>
          <w:szCs w:val="24"/>
        </w:rPr>
        <w:t>QmiLength = 22</w:t>
      </w:r>
    </w:p>
    <w:p w14:paraId="359D425B" w14:textId="77777777" w:rsidR="00FC277F" w:rsidRPr="007F7AA4" w:rsidRDefault="00FC277F" w:rsidP="00FC277F">
      <w:pPr>
        <w:widowControl/>
        <w:kinsoku/>
        <w:adjustRightInd/>
        <w:rPr>
          <w:rFonts w:eastAsiaTheme="majorEastAsia" w:cs="Times New Roman"/>
          <w:sz w:val="24"/>
          <w:szCs w:val="24"/>
        </w:rPr>
      </w:pPr>
      <w:r w:rsidRPr="007F7AA4">
        <w:rPr>
          <w:rFonts w:eastAsiaTheme="majorEastAsia" w:cs="Times New Roman"/>
          <w:sz w:val="24"/>
          <w:szCs w:val="24"/>
        </w:rPr>
        <w:t>Service_WDS {</w:t>
      </w:r>
    </w:p>
    <w:p w14:paraId="6D077D30" w14:textId="77777777" w:rsidR="00FC277F" w:rsidRPr="007F7AA4" w:rsidRDefault="00FC277F" w:rsidP="00FC277F">
      <w:pPr>
        <w:widowControl/>
        <w:kinsoku/>
        <w:adjustRightInd/>
        <w:rPr>
          <w:rFonts w:eastAsiaTheme="majorEastAsia" w:cs="Times New Roman"/>
          <w:sz w:val="24"/>
          <w:szCs w:val="24"/>
        </w:rPr>
      </w:pPr>
      <w:r w:rsidRPr="007F7AA4">
        <w:rPr>
          <w:rFonts w:eastAsiaTheme="majorEastAsia" w:cs="Times New Roman"/>
          <w:sz w:val="24"/>
          <w:szCs w:val="24"/>
        </w:rPr>
        <w:t>ServiceWDSV1 {</w:t>
      </w:r>
    </w:p>
    <w:p w14:paraId="535A9C5D" w14:textId="77777777" w:rsidR="00FC277F" w:rsidRPr="007F7AA4" w:rsidRDefault="00FC277F" w:rsidP="00FC277F">
      <w:pPr>
        <w:widowControl/>
        <w:kinsoku/>
        <w:adjustRightInd/>
        <w:rPr>
          <w:rFonts w:eastAsiaTheme="majorEastAsia" w:cs="Times New Roman"/>
          <w:sz w:val="24"/>
          <w:szCs w:val="24"/>
        </w:rPr>
      </w:pPr>
      <w:r w:rsidRPr="007F7AA4">
        <w:rPr>
          <w:rFonts w:eastAsiaTheme="majorEastAsia" w:cs="Times New Roman"/>
          <w:b/>
          <w:i/>
          <w:sz w:val="24"/>
          <w:szCs w:val="24"/>
        </w:rPr>
        <w:t>wds_start_network_interface</w:t>
      </w:r>
      <w:r w:rsidRPr="007F7AA4">
        <w:rPr>
          <w:rFonts w:eastAsiaTheme="majorEastAsia" w:cs="Times New Roman"/>
          <w:sz w:val="24"/>
          <w:szCs w:val="24"/>
        </w:rPr>
        <w:t xml:space="preserve"> {</w:t>
      </w:r>
    </w:p>
    <w:p w14:paraId="562D746D" w14:textId="77777777" w:rsidR="00FC277F" w:rsidRPr="007F7AA4" w:rsidRDefault="00FC277F" w:rsidP="00FC277F">
      <w:pPr>
        <w:widowControl/>
        <w:kinsoku/>
        <w:adjustRightInd/>
        <w:rPr>
          <w:rFonts w:eastAsiaTheme="majorEastAsia" w:cs="Times New Roman"/>
          <w:sz w:val="24"/>
          <w:szCs w:val="24"/>
        </w:rPr>
      </w:pPr>
      <w:r w:rsidRPr="007F7AA4">
        <w:rPr>
          <w:rFonts w:eastAsiaTheme="majorEastAsia" w:cs="Times New Roman"/>
          <w:sz w:val="24"/>
          <w:szCs w:val="24"/>
        </w:rPr>
        <w:t>wds_start_network_interface_reqTlvs[0] {</w:t>
      </w:r>
    </w:p>
    <w:p w14:paraId="28D84EDE" w14:textId="77777777" w:rsidR="00FC277F" w:rsidRPr="007F7AA4" w:rsidRDefault="00FC277F" w:rsidP="00FC277F">
      <w:pPr>
        <w:widowControl/>
        <w:kinsoku/>
        <w:adjustRightInd/>
        <w:rPr>
          <w:rFonts w:eastAsiaTheme="majorEastAsia" w:cs="Times New Roman"/>
          <w:sz w:val="24"/>
          <w:szCs w:val="24"/>
        </w:rPr>
      </w:pPr>
      <w:r w:rsidRPr="007F7AA4">
        <w:rPr>
          <w:rFonts w:eastAsiaTheme="majorEastAsia" w:cs="Times New Roman"/>
          <w:sz w:val="24"/>
          <w:szCs w:val="24"/>
        </w:rPr>
        <w:t>Type = 0x14</w:t>
      </w:r>
    </w:p>
    <w:p w14:paraId="0D566940" w14:textId="77777777" w:rsidR="00FC277F" w:rsidRPr="007F7AA4" w:rsidRDefault="00FC277F" w:rsidP="00FC277F">
      <w:pPr>
        <w:widowControl/>
        <w:kinsoku/>
        <w:adjustRightInd/>
        <w:rPr>
          <w:rFonts w:eastAsiaTheme="majorEastAsia" w:cs="Times New Roman"/>
          <w:sz w:val="24"/>
          <w:szCs w:val="24"/>
        </w:rPr>
      </w:pPr>
      <w:r w:rsidRPr="007F7AA4">
        <w:rPr>
          <w:rFonts w:eastAsiaTheme="majorEastAsia" w:cs="Times New Roman"/>
          <w:sz w:val="24"/>
          <w:szCs w:val="24"/>
        </w:rPr>
        <w:t>Length = 3</w:t>
      </w:r>
    </w:p>
    <w:p w14:paraId="4710847B" w14:textId="77777777" w:rsidR="00FC277F" w:rsidRPr="007F7AA4" w:rsidRDefault="00FC277F" w:rsidP="00FC277F">
      <w:pPr>
        <w:widowControl/>
        <w:kinsoku/>
        <w:adjustRightInd/>
        <w:rPr>
          <w:rFonts w:eastAsiaTheme="majorEastAsia" w:cs="Times New Roman"/>
          <w:sz w:val="24"/>
          <w:szCs w:val="24"/>
        </w:rPr>
      </w:pPr>
      <w:r w:rsidRPr="007F7AA4">
        <w:rPr>
          <w:rFonts w:eastAsiaTheme="majorEastAsia" w:cs="Times New Roman"/>
          <w:sz w:val="24"/>
          <w:szCs w:val="24"/>
        </w:rPr>
        <w:t>apn_name {</w:t>
      </w:r>
    </w:p>
    <w:p w14:paraId="5FB7406B" w14:textId="77777777" w:rsidR="00FC277F" w:rsidRPr="007F7AA4" w:rsidRDefault="00FC277F" w:rsidP="00FC277F">
      <w:pPr>
        <w:widowControl/>
        <w:kinsoku/>
        <w:adjustRightInd/>
        <w:rPr>
          <w:rFonts w:eastAsiaTheme="majorEastAsia" w:cs="Times New Roman"/>
          <w:sz w:val="24"/>
          <w:szCs w:val="24"/>
        </w:rPr>
      </w:pPr>
      <w:r w:rsidRPr="007F7AA4">
        <w:rPr>
          <w:rFonts w:eastAsiaTheme="majorEastAsia" w:cs="Times New Roman"/>
          <w:sz w:val="24"/>
          <w:szCs w:val="24"/>
        </w:rPr>
        <w:t>apn_name = ims</w:t>
      </w:r>
    </w:p>
    <w:p w14:paraId="142F2BA1" w14:textId="77777777" w:rsidR="00FC277F" w:rsidRPr="007F7AA4" w:rsidRDefault="00FC277F" w:rsidP="00FC277F">
      <w:pPr>
        <w:widowControl/>
        <w:kinsoku/>
        <w:adjustRightInd/>
        <w:rPr>
          <w:rFonts w:eastAsiaTheme="majorEastAsia" w:cs="Times New Roman"/>
          <w:sz w:val="24"/>
          <w:szCs w:val="24"/>
        </w:rPr>
      </w:pPr>
      <w:r w:rsidRPr="007F7AA4">
        <w:rPr>
          <w:rFonts w:eastAsiaTheme="majorEastAsia" w:cs="Times New Roman"/>
          <w:sz w:val="24"/>
          <w:szCs w:val="24"/>
        </w:rPr>
        <w:t>}</w:t>
      </w:r>
    </w:p>
    <w:p w14:paraId="70A98266" w14:textId="77777777" w:rsidR="00FC277F" w:rsidRPr="007F7AA4" w:rsidRDefault="00FC277F" w:rsidP="00FC277F">
      <w:pPr>
        <w:widowControl/>
        <w:kinsoku/>
        <w:adjustRightInd/>
        <w:rPr>
          <w:rFonts w:eastAsiaTheme="majorEastAsia" w:cs="Times New Roman"/>
          <w:sz w:val="24"/>
          <w:szCs w:val="24"/>
        </w:rPr>
      </w:pPr>
      <w:r w:rsidRPr="007F7AA4">
        <w:rPr>
          <w:rFonts w:eastAsiaTheme="majorEastAsia" w:cs="Times New Roman"/>
          <w:sz w:val="24"/>
          <w:szCs w:val="24"/>
        </w:rPr>
        <w:t>}</w:t>
      </w:r>
    </w:p>
    <w:p w14:paraId="31FC64C3" w14:textId="77777777" w:rsidR="00FC277F" w:rsidRPr="007F7AA4" w:rsidRDefault="00FC277F" w:rsidP="006A1992">
      <w:pPr>
        <w:pStyle w:val="ac"/>
        <w:widowControl/>
        <w:numPr>
          <w:ilvl w:val="0"/>
          <w:numId w:val="19"/>
        </w:numPr>
        <w:kinsoku/>
        <w:adjustRightInd/>
        <w:ind w:firstLineChars="0"/>
        <w:rPr>
          <w:rFonts w:eastAsiaTheme="majorEastAsia" w:cs="Times New Roman"/>
          <w:sz w:val="22"/>
        </w:rPr>
      </w:pPr>
      <w:r w:rsidRPr="007F7AA4">
        <w:rPr>
          <w:rFonts w:eastAsiaTheme="majorEastAsia" w:cs="Times New Roman"/>
          <w:sz w:val="22"/>
        </w:rPr>
        <w:t>QMI_WDS_STOP_NETWORK_INTERFACE</w:t>
      </w:r>
    </w:p>
    <w:p w14:paraId="3AB26149" w14:textId="77777777" w:rsidR="00FC277F" w:rsidRPr="007F7AA4" w:rsidRDefault="00FC277F" w:rsidP="00FC277F">
      <w:pPr>
        <w:widowControl/>
        <w:kinsoku/>
        <w:adjustRightInd/>
        <w:rPr>
          <w:rFonts w:eastAsiaTheme="majorEastAsia" w:cs="Times New Roman"/>
          <w:sz w:val="22"/>
        </w:rPr>
      </w:pPr>
      <w:r w:rsidRPr="007F7AA4">
        <w:rPr>
          <w:rFonts w:eastAsiaTheme="majorEastAsia" w:cs="Times New Roman"/>
          <w:sz w:val="22"/>
        </w:rPr>
        <w:t>Deactivates a packet data session (unless in use by other control points) on behalf of the requesting control point.</w:t>
      </w:r>
    </w:p>
    <w:p w14:paraId="684AFC31" w14:textId="77777777" w:rsidR="00FC277F" w:rsidRPr="007F7AA4" w:rsidRDefault="00FC277F" w:rsidP="00FC277F">
      <w:pPr>
        <w:widowControl/>
        <w:kinsoku/>
        <w:adjustRightInd/>
        <w:rPr>
          <w:rFonts w:eastAsiaTheme="majorEastAsia" w:cs="Times New Roman"/>
          <w:sz w:val="22"/>
        </w:rPr>
      </w:pPr>
      <w:r w:rsidRPr="007F7AA4">
        <w:rPr>
          <w:rFonts w:eastAsiaTheme="majorEastAsia" w:cs="Times New Roman"/>
          <w:sz w:val="22"/>
        </w:rPr>
        <w:t>消息过滤：</w:t>
      </w:r>
    </w:p>
    <w:p w14:paraId="1FB9D95E" w14:textId="77777777" w:rsidR="00FC277F" w:rsidRPr="007F7AA4" w:rsidRDefault="00FC277F" w:rsidP="00FC277F">
      <w:pPr>
        <w:widowControl/>
        <w:kinsoku/>
        <w:adjustRightInd/>
        <w:rPr>
          <w:rFonts w:eastAsiaTheme="majorEastAsia" w:cs="Times New Roman"/>
          <w:sz w:val="22"/>
        </w:rPr>
      </w:pPr>
      <w:r w:rsidRPr="007F7AA4">
        <w:rPr>
          <w:rFonts w:eastAsiaTheme="majorEastAsia" w:cs="Times New Roman"/>
          <w:sz w:val="22"/>
        </w:rPr>
        <w:t>ServiceId = 1</w:t>
      </w:r>
      <w:r w:rsidRPr="007F7AA4">
        <w:rPr>
          <w:rFonts w:eastAsiaTheme="majorEastAsia" w:cs="Times New Roman"/>
          <w:sz w:val="22"/>
        </w:rPr>
        <w:t>，</w:t>
      </w:r>
      <w:r w:rsidRPr="007F7AA4">
        <w:rPr>
          <w:rFonts w:eastAsiaTheme="majorEastAsia" w:cs="Times New Roman"/>
          <w:sz w:val="22"/>
        </w:rPr>
        <w:t>MsgId = 0x00000021</w:t>
      </w:r>
      <w:r w:rsidRPr="007F7AA4">
        <w:rPr>
          <w:rFonts w:eastAsiaTheme="majorEastAsia" w:cs="Times New Roman"/>
          <w:sz w:val="22"/>
        </w:rPr>
        <w:t>字符串：</w:t>
      </w:r>
      <w:r w:rsidRPr="007F7AA4">
        <w:rPr>
          <w:rFonts w:eastAsiaTheme="majorEastAsia" w:cs="Times New Roman"/>
          <w:sz w:val="22"/>
        </w:rPr>
        <w:t>wds_stop_network_interface</w:t>
      </w:r>
    </w:p>
    <w:p w14:paraId="37D49E66" w14:textId="77777777" w:rsidR="00FC277F" w:rsidRPr="007F7AA4" w:rsidRDefault="00FC277F" w:rsidP="00FC277F">
      <w:pPr>
        <w:widowControl/>
        <w:kinsoku/>
        <w:adjustRightInd/>
        <w:rPr>
          <w:rFonts w:eastAsiaTheme="majorEastAsia" w:cs="Times New Roman"/>
          <w:sz w:val="24"/>
          <w:szCs w:val="24"/>
        </w:rPr>
      </w:pPr>
      <w:r w:rsidRPr="007F7AA4">
        <w:rPr>
          <w:rFonts w:eastAsiaTheme="majorEastAsia" w:cs="Times New Roman"/>
          <w:sz w:val="24"/>
          <w:szCs w:val="24"/>
        </w:rPr>
        <w:t>10:16:14.499 [0x1544] MCS QCSI Payload Packet</w:t>
      </w:r>
    </w:p>
    <w:p w14:paraId="72CD922F" w14:textId="77777777" w:rsidR="00FC277F" w:rsidRPr="007F7AA4" w:rsidRDefault="00FC277F" w:rsidP="00FC277F">
      <w:pPr>
        <w:widowControl/>
        <w:kinsoku/>
        <w:adjustRightInd/>
        <w:rPr>
          <w:rFonts w:eastAsiaTheme="majorEastAsia" w:cs="Times New Roman"/>
          <w:sz w:val="24"/>
          <w:szCs w:val="24"/>
        </w:rPr>
      </w:pPr>
      <w:r w:rsidRPr="007F7AA4">
        <w:rPr>
          <w:rFonts w:eastAsiaTheme="majorEastAsia" w:cs="Times New Roman"/>
          <w:sz w:val="24"/>
          <w:szCs w:val="24"/>
        </w:rPr>
        <w:t>packetVersion = 2</w:t>
      </w:r>
    </w:p>
    <w:p w14:paraId="536DFAD3" w14:textId="77777777" w:rsidR="00FC277F" w:rsidRPr="007F7AA4" w:rsidRDefault="00FC277F" w:rsidP="00FC277F">
      <w:pPr>
        <w:widowControl/>
        <w:kinsoku/>
        <w:adjustRightInd/>
        <w:rPr>
          <w:rFonts w:eastAsiaTheme="majorEastAsia" w:cs="Times New Roman"/>
          <w:sz w:val="24"/>
          <w:szCs w:val="24"/>
        </w:rPr>
      </w:pPr>
      <w:r w:rsidRPr="007F7AA4">
        <w:rPr>
          <w:rFonts w:eastAsiaTheme="majorEastAsia" w:cs="Times New Roman"/>
          <w:sz w:val="24"/>
          <w:szCs w:val="24"/>
        </w:rPr>
        <w:t>MsgType = Request</w:t>
      </w:r>
    </w:p>
    <w:p w14:paraId="3D3C6444" w14:textId="77777777" w:rsidR="00FC277F" w:rsidRPr="007F7AA4" w:rsidRDefault="00FC277F" w:rsidP="00FC277F">
      <w:pPr>
        <w:widowControl/>
        <w:kinsoku/>
        <w:adjustRightInd/>
        <w:rPr>
          <w:rFonts w:eastAsiaTheme="majorEastAsia" w:cs="Times New Roman"/>
          <w:sz w:val="24"/>
          <w:szCs w:val="24"/>
        </w:rPr>
      </w:pPr>
      <w:r w:rsidRPr="007F7AA4">
        <w:rPr>
          <w:rFonts w:eastAsiaTheme="majorEastAsia" w:cs="Times New Roman"/>
          <w:sz w:val="24"/>
          <w:szCs w:val="24"/>
        </w:rPr>
        <w:t>Counter = 6</w:t>
      </w:r>
    </w:p>
    <w:p w14:paraId="50DF68F5" w14:textId="77777777" w:rsidR="00FC277F" w:rsidRPr="007F7AA4" w:rsidRDefault="00FC277F" w:rsidP="00FC277F">
      <w:pPr>
        <w:widowControl/>
        <w:kinsoku/>
        <w:adjustRightInd/>
        <w:rPr>
          <w:rFonts w:eastAsiaTheme="majorEastAsia" w:cs="Times New Roman"/>
          <w:sz w:val="24"/>
          <w:szCs w:val="24"/>
        </w:rPr>
      </w:pPr>
      <w:r w:rsidRPr="007F7AA4">
        <w:rPr>
          <w:rFonts w:eastAsiaTheme="majorEastAsia" w:cs="Times New Roman"/>
          <w:sz w:val="24"/>
          <w:szCs w:val="24"/>
        </w:rPr>
        <w:t>ServiceId = 1</w:t>
      </w:r>
    </w:p>
    <w:p w14:paraId="25CA5A32" w14:textId="77777777" w:rsidR="00FC277F" w:rsidRPr="007F7AA4" w:rsidRDefault="00FC277F" w:rsidP="00FC277F">
      <w:pPr>
        <w:widowControl/>
        <w:kinsoku/>
        <w:adjustRightInd/>
        <w:rPr>
          <w:rFonts w:eastAsiaTheme="majorEastAsia" w:cs="Times New Roman"/>
          <w:sz w:val="24"/>
          <w:szCs w:val="24"/>
        </w:rPr>
      </w:pPr>
      <w:r w:rsidRPr="007F7AA4">
        <w:rPr>
          <w:rFonts w:eastAsiaTheme="majorEastAsia" w:cs="Times New Roman"/>
          <w:sz w:val="24"/>
          <w:szCs w:val="24"/>
        </w:rPr>
        <w:t>MajorRev = 1</w:t>
      </w:r>
    </w:p>
    <w:p w14:paraId="5EF2E5D0" w14:textId="77777777" w:rsidR="00FC277F" w:rsidRPr="007F7AA4" w:rsidRDefault="00FC277F" w:rsidP="00FC277F">
      <w:pPr>
        <w:widowControl/>
        <w:kinsoku/>
        <w:adjustRightInd/>
        <w:rPr>
          <w:rFonts w:eastAsiaTheme="majorEastAsia" w:cs="Times New Roman"/>
          <w:sz w:val="24"/>
          <w:szCs w:val="24"/>
        </w:rPr>
      </w:pPr>
      <w:r w:rsidRPr="007F7AA4">
        <w:rPr>
          <w:rFonts w:eastAsiaTheme="majorEastAsia" w:cs="Times New Roman"/>
          <w:sz w:val="24"/>
          <w:szCs w:val="24"/>
        </w:rPr>
        <w:t>MinorRev = 176</w:t>
      </w:r>
    </w:p>
    <w:p w14:paraId="27673880" w14:textId="77777777" w:rsidR="00FC277F" w:rsidRPr="007F7AA4" w:rsidRDefault="00FC277F" w:rsidP="00FC277F">
      <w:pPr>
        <w:widowControl/>
        <w:kinsoku/>
        <w:adjustRightInd/>
        <w:rPr>
          <w:rFonts w:eastAsiaTheme="majorEastAsia" w:cs="Times New Roman"/>
          <w:sz w:val="24"/>
          <w:szCs w:val="24"/>
        </w:rPr>
      </w:pPr>
      <w:r w:rsidRPr="007F7AA4">
        <w:rPr>
          <w:rFonts w:eastAsiaTheme="majorEastAsia" w:cs="Times New Roman"/>
          <w:sz w:val="24"/>
          <w:szCs w:val="24"/>
        </w:rPr>
        <w:t>ConHandle = 0x000000E1</w:t>
      </w:r>
    </w:p>
    <w:p w14:paraId="3DEF5B78" w14:textId="77777777" w:rsidR="00FC277F" w:rsidRPr="007F7AA4" w:rsidRDefault="00FC277F" w:rsidP="00FC277F">
      <w:pPr>
        <w:widowControl/>
        <w:kinsoku/>
        <w:adjustRightInd/>
        <w:rPr>
          <w:rFonts w:eastAsiaTheme="majorEastAsia" w:cs="Times New Roman"/>
          <w:sz w:val="24"/>
          <w:szCs w:val="24"/>
        </w:rPr>
      </w:pPr>
      <w:r w:rsidRPr="007F7AA4">
        <w:rPr>
          <w:rFonts w:eastAsiaTheme="majorEastAsia" w:cs="Times New Roman"/>
          <w:sz w:val="24"/>
          <w:szCs w:val="24"/>
        </w:rPr>
        <w:t>MsgId = 0x00000021</w:t>
      </w:r>
    </w:p>
    <w:p w14:paraId="2294E3B0" w14:textId="77777777" w:rsidR="00FC277F" w:rsidRPr="007F7AA4" w:rsidRDefault="00FC277F" w:rsidP="00FC277F">
      <w:pPr>
        <w:widowControl/>
        <w:kinsoku/>
        <w:adjustRightInd/>
        <w:rPr>
          <w:rFonts w:eastAsiaTheme="majorEastAsia" w:cs="Times New Roman"/>
          <w:sz w:val="24"/>
          <w:szCs w:val="24"/>
        </w:rPr>
      </w:pPr>
      <w:r w:rsidRPr="007F7AA4">
        <w:rPr>
          <w:rFonts w:eastAsiaTheme="majorEastAsia" w:cs="Times New Roman"/>
          <w:sz w:val="24"/>
          <w:szCs w:val="24"/>
        </w:rPr>
        <w:t>QmiLength = 7</w:t>
      </w:r>
    </w:p>
    <w:p w14:paraId="44EF894A" w14:textId="77777777" w:rsidR="00FC277F" w:rsidRPr="007F7AA4" w:rsidRDefault="00FC277F" w:rsidP="00FC277F">
      <w:pPr>
        <w:widowControl/>
        <w:kinsoku/>
        <w:adjustRightInd/>
        <w:rPr>
          <w:rFonts w:eastAsiaTheme="majorEastAsia" w:cs="Times New Roman"/>
          <w:sz w:val="24"/>
          <w:szCs w:val="24"/>
        </w:rPr>
      </w:pPr>
      <w:r w:rsidRPr="007F7AA4">
        <w:rPr>
          <w:rFonts w:eastAsiaTheme="majorEastAsia" w:cs="Times New Roman"/>
          <w:sz w:val="24"/>
          <w:szCs w:val="24"/>
        </w:rPr>
        <w:t>Service_WDS {</w:t>
      </w:r>
    </w:p>
    <w:p w14:paraId="3472B81F" w14:textId="77777777" w:rsidR="00FC277F" w:rsidRPr="007F7AA4" w:rsidRDefault="00FC277F" w:rsidP="00FC277F">
      <w:pPr>
        <w:widowControl/>
        <w:kinsoku/>
        <w:adjustRightInd/>
        <w:rPr>
          <w:rFonts w:eastAsiaTheme="majorEastAsia" w:cs="Times New Roman"/>
          <w:sz w:val="24"/>
          <w:szCs w:val="24"/>
        </w:rPr>
      </w:pPr>
      <w:r w:rsidRPr="007F7AA4">
        <w:rPr>
          <w:rFonts w:eastAsiaTheme="majorEastAsia" w:cs="Times New Roman"/>
          <w:sz w:val="24"/>
          <w:szCs w:val="24"/>
        </w:rPr>
        <w:t>ServiceWDSV1 {</w:t>
      </w:r>
    </w:p>
    <w:p w14:paraId="300E47BE" w14:textId="77777777" w:rsidR="00FC277F" w:rsidRPr="007F7AA4" w:rsidRDefault="00FC277F" w:rsidP="00FC277F">
      <w:pPr>
        <w:widowControl/>
        <w:kinsoku/>
        <w:adjustRightInd/>
        <w:rPr>
          <w:rFonts w:eastAsiaTheme="majorEastAsia" w:cs="Times New Roman"/>
          <w:sz w:val="24"/>
          <w:szCs w:val="24"/>
        </w:rPr>
      </w:pPr>
      <w:r w:rsidRPr="007F7AA4">
        <w:rPr>
          <w:rFonts w:eastAsiaTheme="majorEastAsia" w:cs="Times New Roman"/>
          <w:b/>
          <w:i/>
          <w:color w:val="FF0000"/>
          <w:sz w:val="24"/>
          <w:szCs w:val="24"/>
        </w:rPr>
        <w:t>wds_stop_network_interface</w:t>
      </w:r>
      <w:r w:rsidRPr="007F7AA4">
        <w:rPr>
          <w:rFonts w:eastAsiaTheme="majorEastAsia" w:cs="Times New Roman"/>
          <w:sz w:val="24"/>
          <w:szCs w:val="24"/>
        </w:rPr>
        <w:t xml:space="preserve"> {</w:t>
      </w:r>
    </w:p>
    <w:p w14:paraId="2EE30CA1" w14:textId="77777777" w:rsidR="00FC277F" w:rsidRPr="007F7AA4" w:rsidRDefault="00FC277F" w:rsidP="00FC277F">
      <w:pPr>
        <w:widowControl/>
        <w:kinsoku/>
        <w:adjustRightInd/>
        <w:rPr>
          <w:rFonts w:eastAsiaTheme="majorEastAsia" w:cs="Times New Roman"/>
          <w:sz w:val="24"/>
          <w:szCs w:val="24"/>
        </w:rPr>
      </w:pPr>
      <w:r w:rsidRPr="007F7AA4">
        <w:rPr>
          <w:rFonts w:eastAsiaTheme="majorEastAsia" w:cs="Times New Roman"/>
          <w:sz w:val="24"/>
          <w:szCs w:val="24"/>
        </w:rPr>
        <w:t>wds_stop_network_interface_reqTlvs[0] {</w:t>
      </w:r>
    </w:p>
    <w:p w14:paraId="576856B3" w14:textId="77777777" w:rsidR="00FC277F" w:rsidRPr="007F7AA4" w:rsidRDefault="00FC277F" w:rsidP="00FC277F">
      <w:pPr>
        <w:widowControl/>
        <w:kinsoku/>
        <w:adjustRightInd/>
        <w:rPr>
          <w:rFonts w:eastAsiaTheme="majorEastAsia" w:cs="Times New Roman"/>
          <w:sz w:val="24"/>
          <w:szCs w:val="24"/>
        </w:rPr>
      </w:pPr>
      <w:r w:rsidRPr="007F7AA4">
        <w:rPr>
          <w:rFonts w:eastAsiaTheme="majorEastAsia" w:cs="Times New Roman"/>
          <w:sz w:val="24"/>
          <w:szCs w:val="24"/>
        </w:rPr>
        <w:t>Type = 0x01</w:t>
      </w:r>
    </w:p>
    <w:p w14:paraId="58D3058A" w14:textId="77777777" w:rsidR="00FC277F" w:rsidRPr="007F7AA4" w:rsidRDefault="00FC277F" w:rsidP="00FC277F">
      <w:pPr>
        <w:widowControl/>
        <w:kinsoku/>
        <w:adjustRightInd/>
        <w:rPr>
          <w:rFonts w:eastAsiaTheme="majorEastAsia" w:cs="Times New Roman"/>
          <w:sz w:val="24"/>
          <w:szCs w:val="24"/>
        </w:rPr>
      </w:pPr>
      <w:r w:rsidRPr="007F7AA4">
        <w:rPr>
          <w:rFonts w:eastAsiaTheme="majorEastAsia" w:cs="Times New Roman"/>
          <w:sz w:val="24"/>
          <w:szCs w:val="24"/>
        </w:rPr>
        <w:t>Length = 4</w:t>
      </w:r>
    </w:p>
    <w:p w14:paraId="32886A48" w14:textId="77777777" w:rsidR="00FC277F" w:rsidRPr="007F7AA4" w:rsidRDefault="00FC277F" w:rsidP="00FC277F">
      <w:pPr>
        <w:widowControl/>
        <w:kinsoku/>
        <w:adjustRightInd/>
        <w:rPr>
          <w:rFonts w:eastAsiaTheme="majorEastAsia" w:cs="Times New Roman"/>
          <w:sz w:val="24"/>
          <w:szCs w:val="24"/>
        </w:rPr>
      </w:pPr>
      <w:r w:rsidRPr="007F7AA4">
        <w:rPr>
          <w:rFonts w:eastAsiaTheme="majorEastAsia" w:cs="Times New Roman"/>
          <w:sz w:val="24"/>
          <w:szCs w:val="24"/>
        </w:rPr>
        <w:t>pkt_data_handle {</w:t>
      </w:r>
    </w:p>
    <w:p w14:paraId="36621C41" w14:textId="77777777" w:rsidR="00FC277F" w:rsidRPr="007F7AA4" w:rsidRDefault="00FC277F" w:rsidP="00FC277F">
      <w:pPr>
        <w:widowControl/>
        <w:kinsoku/>
        <w:adjustRightInd/>
        <w:rPr>
          <w:rFonts w:eastAsiaTheme="majorEastAsia" w:cs="Times New Roman"/>
          <w:sz w:val="24"/>
          <w:szCs w:val="24"/>
        </w:rPr>
      </w:pPr>
      <w:r w:rsidRPr="007F7AA4">
        <w:rPr>
          <w:rFonts w:eastAsiaTheme="majorEastAsia" w:cs="Times New Roman"/>
          <w:sz w:val="24"/>
          <w:szCs w:val="24"/>
        </w:rPr>
        <w:t>pkt_data_handle = 1805796960</w:t>
      </w:r>
    </w:p>
    <w:p w14:paraId="6CE2CA1E" w14:textId="77777777" w:rsidR="00FC277F" w:rsidRPr="007F7AA4" w:rsidRDefault="00FC277F" w:rsidP="00FC277F">
      <w:pPr>
        <w:widowControl/>
        <w:kinsoku/>
        <w:adjustRightInd/>
        <w:rPr>
          <w:rFonts w:eastAsiaTheme="majorEastAsia" w:cs="Times New Roman"/>
          <w:sz w:val="24"/>
          <w:szCs w:val="24"/>
        </w:rPr>
      </w:pPr>
      <w:r w:rsidRPr="007F7AA4">
        <w:rPr>
          <w:rFonts w:eastAsiaTheme="majorEastAsia" w:cs="Times New Roman"/>
          <w:sz w:val="24"/>
          <w:szCs w:val="24"/>
        </w:rPr>
        <w:t>}</w:t>
      </w:r>
    </w:p>
    <w:p w14:paraId="5370DF4D" w14:textId="77777777" w:rsidR="00FC277F" w:rsidRPr="007F7AA4" w:rsidRDefault="00FC277F" w:rsidP="00FC277F">
      <w:pPr>
        <w:widowControl/>
        <w:kinsoku/>
        <w:adjustRightInd/>
        <w:rPr>
          <w:rFonts w:eastAsiaTheme="majorEastAsia" w:cs="Times New Roman"/>
          <w:sz w:val="24"/>
          <w:szCs w:val="24"/>
        </w:rPr>
      </w:pPr>
      <w:r w:rsidRPr="007F7AA4">
        <w:rPr>
          <w:rFonts w:eastAsiaTheme="majorEastAsia" w:cs="Times New Roman"/>
          <w:sz w:val="24"/>
          <w:szCs w:val="24"/>
        </w:rPr>
        <w:t>}</w:t>
      </w:r>
    </w:p>
    <w:p w14:paraId="2C33774C" w14:textId="77777777" w:rsidR="00FC277F" w:rsidRPr="007F7AA4" w:rsidRDefault="00FC277F" w:rsidP="00FC277F">
      <w:pPr>
        <w:widowControl/>
        <w:kinsoku/>
        <w:adjustRightInd/>
        <w:rPr>
          <w:rFonts w:eastAsiaTheme="majorEastAsia" w:cs="Times New Roman"/>
          <w:sz w:val="24"/>
          <w:szCs w:val="24"/>
        </w:rPr>
      </w:pPr>
      <w:r w:rsidRPr="007F7AA4">
        <w:rPr>
          <w:rFonts w:eastAsiaTheme="majorEastAsia" w:cs="Times New Roman"/>
          <w:sz w:val="24"/>
          <w:szCs w:val="24"/>
        </w:rPr>
        <w:t>}</w:t>
      </w:r>
    </w:p>
    <w:p w14:paraId="4D746EC8" w14:textId="77777777" w:rsidR="00FC277F" w:rsidRPr="007F7AA4" w:rsidRDefault="00FC277F" w:rsidP="00FC277F">
      <w:pPr>
        <w:widowControl/>
        <w:kinsoku/>
        <w:adjustRightInd/>
        <w:rPr>
          <w:rFonts w:eastAsiaTheme="majorEastAsia" w:cs="Times New Roman"/>
          <w:sz w:val="24"/>
          <w:szCs w:val="24"/>
        </w:rPr>
      </w:pPr>
      <w:r w:rsidRPr="007F7AA4">
        <w:rPr>
          <w:rFonts w:eastAsiaTheme="majorEastAsia" w:cs="Times New Roman"/>
          <w:sz w:val="24"/>
          <w:szCs w:val="24"/>
        </w:rPr>
        <w:t>}</w:t>
      </w:r>
    </w:p>
    <w:p w14:paraId="06CAD623" w14:textId="77777777" w:rsidR="00FC277F" w:rsidRPr="007F7AA4" w:rsidRDefault="00FC277F" w:rsidP="00FC277F">
      <w:pPr>
        <w:widowControl/>
        <w:kinsoku/>
        <w:adjustRightInd/>
        <w:rPr>
          <w:rFonts w:eastAsiaTheme="majorEastAsia" w:cs="Times New Roman"/>
          <w:sz w:val="22"/>
        </w:rPr>
      </w:pPr>
      <w:r w:rsidRPr="007F7AA4">
        <w:rPr>
          <w:rFonts w:eastAsiaTheme="majorEastAsia" w:cs="Times New Roman"/>
          <w:sz w:val="24"/>
          <w:szCs w:val="24"/>
        </w:rPr>
        <w:t>}</w:t>
      </w:r>
    </w:p>
    <w:p w14:paraId="2E85AA46" w14:textId="77777777" w:rsidR="00FC277F" w:rsidRPr="007F7AA4" w:rsidRDefault="00FC277F" w:rsidP="006A1992">
      <w:pPr>
        <w:pStyle w:val="ac"/>
        <w:widowControl/>
        <w:numPr>
          <w:ilvl w:val="0"/>
          <w:numId w:val="19"/>
        </w:numPr>
        <w:kinsoku/>
        <w:adjustRightInd/>
        <w:ind w:firstLineChars="0"/>
        <w:rPr>
          <w:rFonts w:eastAsiaTheme="majorEastAsia" w:cs="Times New Roman"/>
          <w:sz w:val="22"/>
        </w:rPr>
      </w:pPr>
      <w:r w:rsidRPr="007F7AA4">
        <w:rPr>
          <w:rFonts w:eastAsiaTheme="majorEastAsia" w:cs="Times New Roman"/>
          <w:sz w:val="22"/>
        </w:rPr>
        <w:t>QMI_WDS_GET_PKT_SRVC_STATUS</w:t>
      </w:r>
    </w:p>
    <w:p w14:paraId="58E203B0" w14:textId="77777777" w:rsidR="00FC277F" w:rsidRPr="007F7AA4" w:rsidRDefault="00FC277F" w:rsidP="00FC277F">
      <w:pPr>
        <w:widowControl/>
        <w:kinsoku/>
        <w:adjustRightInd/>
        <w:rPr>
          <w:rFonts w:eastAsiaTheme="majorEastAsia" w:cs="Times New Roman"/>
          <w:sz w:val="22"/>
        </w:rPr>
      </w:pPr>
      <w:r w:rsidRPr="007F7AA4">
        <w:rPr>
          <w:rFonts w:eastAsiaTheme="majorEastAsia" w:cs="Times New Roman"/>
          <w:sz w:val="22"/>
        </w:rPr>
        <w:t>查询当前分组数据连接状态。</w:t>
      </w:r>
    </w:p>
    <w:p w14:paraId="71B462FB" w14:textId="77777777" w:rsidR="00FC277F" w:rsidRPr="007F7AA4" w:rsidRDefault="00FC277F" w:rsidP="00FC277F">
      <w:pPr>
        <w:widowControl/>
        <w:kinsoku/>
        <w:adjustRightInd/>
        <w:rPr>
          <w:rFonts w:eastAsiaTheme="majorEastAsia" w:cs="Times New Roman"/>
          <w:sz w:val="22"/>
        </w:rPr>
      </w:pPr>
      <w:r w:rsidRPr="007F7AA4">
        <w:rPr>
          <w:rFonts w:eastAsiaTheme="majorEastAsia" w:cs="Times New Roman"/>
          <w:sz w:val="22"/>
        </w:rPr>
        <w:t>过滤条件：</w:t>
      </w:r>
    </w:p>
    <w:p w14:paraId="3046348A" w14:textId="77777777" w:rsidR="00FC277F" w:rsidRPr="007F7AA4" w:rsidRDefault="00FC277F" w:rsidP="00FC277F">
      <w:pPr>
        <w:widowControl/>
        <w:kinsoku/>
        <w:adjustRightInd/>
        <w:rPr>
          <w:rFonts w:eastAsiaTheme="majorEastAsia" w:cs="Times New Roman"/>
          <w:sz w:val="24"/>
          <w:szCs w:val="24"/>
        </w:rPr>
      </w:pPr>
      <w:r w:rsidRPr="007F7AA4">
        <w:rPr>
          <w:rFonts w:eastAsiaTheme="majorEastAsia" w:cs="Times New Roman"/>
          <w:sz w:val="22"/>
        </w:rPr>
        <w:t>ServiceId = 1</w:t>
      </w:r>
      <w:r w:rsidRPr="007F7AA4">
        <w:rPr>
          <w:rFonts w:eastAsiaTheme="majorEastAsia" w:cs="Times New Roman"/>
          <w:sz w:val="22"/>
        </w:rPr>
        <w:t>，</w:t>
      </w:r>
      <w:r w:rsidRPr="007F7AA4">
        <w:rPr>
          <w:rFonts w:eastAsiaTheme="majorEastAsia" w:cs="Times New Roman"/>
          <w:sz w:val="22"/>
        </w:rPr>
        <w:t>MsgId = 0x00000022</w:t>
      </w:r>
      <w:r w:rsidRPr="007F7AA4">
        <w:rPr>
          <w:rFonts w:eastAsiaTheme="majorEastAsia" w:cs="Times New Roman"/>
          <w:sz w:val="22"/>
        </w:rPr>
        <w:t>字符串：</w:t>
      </w:r>
      <w:r w:rsidRPr="007F7AA4">
        <w:rPr>
          <w:rFonts w:eastAsiaTheme="majorEastAsia" w:cs="Times New Roman"/>
          <w:sz w:val="24"/>
          <w:szCs w:val="24"/>
        </w:rPr>
        <w:t>wds_get_pkt_srvc_status</w:t>
      </w:r>
    </w:p>
    <w:p w14:paraId="105A67A1" w14:textId="77777777" w:rsidR="00FC277F" w:rsidRPr="007F7AA4" w:rsidRDefault="00FC277F" w:rsidP="00FC277F">
      <w:pPr>
        <w:widowControl/>
        <w:kinsoku/>
        <w:adjustRightInd/>
        <w:rPr>
          <w:rFonts w:eastAsiaTheme="majorEastAsia" w:cs="Times New Roman"/>
          <w:sz w:val="24"/>
          <w:szCs w:val="24"/>
        </w:rPr>
      </w:pPr>
    </w:p>
    <w:p w14:paraId="774648A0" w14:textId="77777777" w:rsidR="00FC277F" w:rsidRPr="007F7AA4" w:rsidRDefault="00FC277F" w:rsidP="00FC277F">
      <w:pPr>
        <w:widowControl/>
        <w:kinsoku/>
        <w:adjustRightInd/>
        <w:rPr>
          <w:rFonts w:eastAsiaTheme="majorEastAsia" w:cs="Times New Roman"/>
          <w:sz w:val="22"/>
        </w:rPr>
      </w:pPr>
      <w:r w:rsidRPr="007F7AA4">
        <w:rPr>
          <w:rFonts w:eastAsiaTheme="majorEastAsia" w:cs="Times New Roman"/>
          <w:sz w:val="22"/>
        </w:rPr>
        <w:t>Current link status. Values:</w:t>
      </w:r>
    </w:p>
    <w:p w14:paraId="5E5D2AB8" w14:textId="77777777" w:rsidR="00FC277F" w:rsidRPr="007F7AA4" w:rsidRDefault="00FC277F" w:rsidP="00FC277F">
      <w:pPr>
        <w:widowControl/>
        <w:kinsoku/>
        <w:adjustRightInd/>
        <w:rPr>
          <w:rFonts w:eastAsiaTheme="majorEastAsia" w:cs="Times New Roman"/>
          <w:sz w:val="22"/>
        </w:rPr>
      </w:pPr>
      <w:r w:rsidRPr="007F7AA4">
        <w:rPr>
          <w:rFonts w:eastAsiaTheme="majorEastAsia" w:cs="Times New Roman"/>
          <w:sz w:val="22"/>
        </w:rPr>
        <w:t>• WDS_CONNECTION_STATUS_DISCONNECTED (0x01) –Disconnected</w:t>
      </w:r>
    </w:p>
    <w:p w14:paraId="373CB3C7" w14:textId="77777777" w:rsidR="00FC277F" w:rsidRPr="007F7AA4" w:rsidRDefault="00FC277F" w:rsidP="00FC277F">
      <w:pPr>
        <w:widowControl/>
        <w:kinsoku/>
        <w:adjustRightInd/>
        <w:rPr>
          <w:rFonts w:eastAsiaTheme="majorEastAsia" w:cs="Times New Roman"/>
          <w:sz w:val="22"/>
        </w:rPr>
      </w:pPr>
      <w:r w:rsidRPr="007F7AA4">
        <w:rPr>
          <w:rFonts w:eastAsiaTheme="majorEastAsia" w:cs="Times New Roman"/>
          <w:sz w:val="22"/>
        </w:rPr>
        <w:t>• WDS_CONNECTION_STATUS_CONNECTED (0x02) – Connected</w:t>
      </w:r>
    </w:p>
    <w:p w14:paraId="2EC9B874" w14:textId="77777777" w:rsidR="00FC277F" w:rsidRPr="007F7AA4" w:rsidRDefault="00FC277F" w:rsidP="00FC277F">
      <w:pPr>
        <w:widowControl/>
        <w:kinsoku/>
        <w:adjustRightInd/>
        <w:rPr>
          <w:rFonts w:eastAsiaTheme="majorEastAsia" w:cs="Times New Roman"/>
          <w:sz w:val="22"/>
        </w:rPr>
      </w:pPr>
      <w:r w:rsidRPr="007F7AA4">
        <w:rPr>
          <w:rFonts w:eastAsiaTheme="majorEastAsia" w:cs="Times New Roman"/>
          <w:sz w:val="22"/>
        </w:rPr>
        <w:t>• WDS_CONNECTION_STATUS_SUSPENDED (0x03) – Suspended</w:t>
      </w:r>
    </w:p>
    <w:p w14:paraId="0BB607D8" w14:textId="77777777" w:rsidR="00FC277F" w:rsidRPr="007F7AA4" w:rsidRDefault="00FC277F" w:rsidP="00FC277F">
      <w:pPr>
        <w:widowControl/>
        <w:kinsoku/>
        <w:adjustRightInd/>
        <w:rPr>
          <w:rFonts w:eastAsiaTheme="majorEastAsia" w:cs="Times New Roman"/>
          <w:sz w:val="22"/>
        </w:rPr>
      </w:pPr>
      <w:r w:rsidRPr="007F7AA4">
        <w:rPr>
          <w:rFonts w:eastAsiaTheme="majorEastAsia" w:cs="Times New Roman"/>
          <w:sz w:val="22"/>
        </w:rPr>
        <w:t>• WDS_CONNECTION_STATUS_AUTHENTICATING (0x04) –Authenciating</w:t>
      </w:r>
    </w:p>
    <w:p w14:paraId="6157AACE" w14:textId="77777777" w:rsidR="00FC277F" w:rsidRPr="007F7AA4" w:rsidRDefault="00FC277F" w:rsidP="00FC277F">
      <w:pPr>
        <w:widowControl/>
        <w:kinsoku/>
        <w:adjustRightInd/>
        <w:rPr>
          <w:rFonts w:eastAsiaTheme="majorEastAsia" w:cs="Times New Roman"/>
          <w:sz w:val="22"/>
        </w:rPr>
      </w:pPr>
    </w:p>
    <w:p w14:paraId="7B4089A8" w14:textId="77777777" w:rsidR="00FC277F" w:rsidRPr="007F7AA4" w:rsidRDefault="00FC277F" w:rsidP="00FC277F">
      <w:pPr>
        <w:widowControl/>
        <w:kinsoku/>
        <w:adjustRightInd/>
        <w:rPr>
          <w:rFonts w:eastAsiaTheme="majorEastAsia" w:cs="Times New Roman"/>
          <w:sz w:val="22"/>
        </w:rPr>
      </w:pPr>
    </w:p>
    <w:p w14:paraId="75EDF6A7" w14:textId="77777777" w:rsidR="00FC277F" w:rsidRPr="007F7AA4" w:rsidRDefault="00FC277F" w:rsidP="00FC277F">
      <w:pPr>
        <w:widowControl/>
        <w:kinsoku/>
        <w:adjustRightInd/>
        <w:rPr>
          <w:rFonts w:eastAsiaTheme="majorEastAsia" w:cs="Times New Roman"/>
          <w:sz w:val="24"/>
          <w:szCs w:val="24"/>
        </w:rPr>
      </w:pPr>
      <w:r w:rsidRPr="007F7AA4">
        <w:rPr>
          <w:rFonts w:eastAsiaTheme="majorEastAsia" w:cs="Times New Roman"/>
          <w:sz w:val="24"/>
          <w:szCs w:val="24"/>
        </w:rPr>
        <w:t>10:16:14.538 [0x1544] MCS QCSI Payload Packet</w:t>
      </w:r>
    </w:p>
    <w:p w14:paraId="451C51FD" w14:textId="77777777" w:rsidR="00FC277F" w:rsidRPr="007F7AA4" w:rsidRDefault="00FC277F" w:rsidP="00FC277F">
      <w:pPr>
        <w:widowControl/>
        <w:kinsoku/>
        <w:adjustRightInd/>
        <w:rPr>
          <w:rFonts w:eastAsiaTheme="majorEastAsia" w:cs="Times New Roman"/>
          <w:sz w:val="24"/>
          <w:szCs w:val="24"/>
        </w:rPr>
      </w:pPr>
      <w:r w:rsidRPr="007F7AA4">
        <w:rPr>
          <w:rFonts w:eastAsiaTheme="majorEastAsia" w:cs="Times New Roman"/>
          <w:sz w:val="24"/>
          <w:szCs w:val="24"/>
        </w:rPr>
        <w:t>packetVersion = 2</w:t>
      </w:r>
    </w:p>
    <w:p w14:paraId="6A823159" w14:textId="77777777" w:rsidR="00FC277F" w:rsidRPr="007F7AA4" w:rsidRDefault="00FC277F" w:rsidP="00FC277F">
      <w:pPr>
        <w:widowControl/>
        <w:kinsoku/>
        <w:adjustRightInd/>
        <w:rPr>
          <w:rFonts w:eastAsiaTheme="majorEastAsia" w:cs="Times New Roman"/>
          <w:sz w:val="24"/>
          <w:szCs w:val="24"/>
        </w:rPr>
      </w:pPr>
      <w:r w:rsidRPr="007F7AA4">
        <w:rPr>
          <w:rFonts w:eastAsiaTheme="majorEastAsia" w:cs="Times New Roman"/>
          <w:sz w:val="24"/>
          <w:szCs w:val="24"/>
        </w:rPr>
        <w:t>MsgType = Indication</w:t>
      </w:r>
    </w:p>
    <w:p w14:paraId="1FAC0664" w14:textId="77777777" w:rsidR="00FC277F" w:rsidRPr="007F7AA4" w:rsidRDefault="00FC277F" w:rsidP="00FC277F">
      <w:pPr>
        <w:widowControl/>
        <w:kinsoku/>
        <w:adjustRightInd/>
        <w:rPr>
          <w:rFonts w:eastAsiaTheme="majorEastAsia" w:cs="Times New Roman"/>
          <w:sz w:val="24"/>
          <w:szCs w:val="24"/>
        </w:rPr>
      </w:pPr>
      <w:r w:rsidRPr="007F7AA4">
        <w:rPr>
          <w:rFonts w:eastAsiaTheme="majorEastAsia" w:cs="Times New Roman"/>
          <w:sz w:val="24"/>
          <w:szCs w:val="24"/>
        </w:rPr>
        <w:t>Counter = 24</w:t>
      </w:r>
    </w:p>
    <w:p w14:paraId="257DE2C0" w14:textId="77777777" w:rsidR="00FC277F" w:rsidRPr="007F7AA4" w:rsidRDefault="00FC277F" w:rsidP="00FC277F">
      <w:pPr>
        <w:widowControl/>
        <w:kinsoku/>
        <w:adjustRightInd/>
        <w:rPr>
          <w:rFonts w:eastAsiaTheme="majorEastAsia" w:cs="Times New Roman"/>
          <w:sz w:val="24"/>
          <w:szCs w:val="24"/>
        </w:rPr>
      </w:pPr>
      <w:r w:rsidRPr="007F7AA4">
        <w:rPr>
          <w:rFonts w:eastAsiaTheme="majorEastAsia" w:cs="Times New Roman"/>
          <w:sz w:val="24"/>
          <w:szCs w:val="24"/>
        </w:rPr>
        <w:t>ServiceId = 1</w:t>
      </w:r>
    </w:p>
    <w:p w14:paraId="6970B0F8" w14:textId="77777777" w:rsidR="00FC277F" w:rsidRPr="007F7AA4" w:rsidRDefault="00FC277F" w:rsidP="00FC277F">
      <w:pPr>
        <w:widowControl/>
        <w:kinsoku/>
        <w:adjustRightInd/>
        <w:rPr>
          <w:rFonts w:eastAsiaTheme="majorEastAsia" w:cs="Times New Roman"/>
          <w:sz w:val="24"/>
          <w:szCs w:val="24"/>
        </w:rPr>
      </w:pPr>
      <w:r w:rsidRPr="007F7AA4">
        <w:rPr>
          <w:rFonts w:eastAsiaTheme="majorEastAsia" w:cs="Times New Roman"/>
          <w:sz w:val="24"/>
          <w:szCs w:val="24"/>
        </w:rPr>
        <w:t>MajorRev = 1</w:t>
      </w:r>
    </w:p>
    <w:p w14:paraId="23421667" w14:textId="77777777" w:rsidR="00FC277F" w:rsidRPr="007F7AA4" w:rsidRDefault="00FC277F" w:rsidP="00FC277F">
      <w:pPr>
        <w:widowControl/>
        <w:kinsoku/>
        <w:adjustRightInd/>
        <w:rPr>
          <w:rFonts w:eastAsiaTheme="majorEastAsia" w:cs="Times New Roman"/>
          <w:sz w:val="24"/>
          <w:szCs w:val="24"/>
        </w:rPr>
      </w:pPr>
      <w:r w:rsidRPr="007F7AA4">
        <w:rPr>
          <w:rFonts w:eastAsiaTheme="majorEastAsia" w:cs="Times New Roman"/>
          <w:sz w:val="24"/>
          <w:szCs w:val="24"/>
        </w:rPr>
        <w:t>MinorRev = 176</w:t>
      </w:r>
    </w:p>
    <w:p w14:paraId="39622E02" w14:textId="77777777" w:rsidR="00FC277F" w:rsidRPr="007F7AA4" w:rsidRDefault="00FC277F" w:rsidP="00FC277F">
      <w:pPr>
        <w:widowControl/>
        <w:kinsoku/>
        <w:adjustRightInd/>
        <w:rPr>
          <w:rFonts w:eastAsiaTheme="majorEastAsia" w:cs="Times New Roman"/>
          <w:sz w:val="24"/>
          <w:szCs w:val="24"/>
        </w:rPr>
      </w:pPr>
      <w:r w:rsidRPr="007F7AA4">
        <w:rPr>
          <w:rFonts w:eastAsiaTheme="majorEastAsia" w:cs="Times New Roman"/>
          <w:sz w:val="24"/>
          <w:szCs w:val="24"/>
        </w:rPr>
        <w:t>ConHandle = 0x00000049</w:t>
      </w:r>
    </w:p>
    <w:p w14:paraId="068BCC3C" w14:textId="77777777" w:rsidR="00FC277F" w:rsidRPr="007F7AA4" w:rsidRDefault="00FC277F" w:rsidP="00FC277F">
      <w:pPr>
        <w:widowControl/>
        <w:kinsoku/>
        <w:adjustRightInd/>
        <w:rPr>
          <w:rFonts w:eastAsiaTheme="majorEastAsia" w:cs="Times New Roman"/>
          <w:sz w:val="24"/>
          <w:szCs w:val="24"/>
        </w:rPr>
      </w:pPr>
      <w:r w:rsidRPr="007F7AA4">
        <w:rPr>
          <w:rFonts w:eastAsiaTheme="majorEastAsia" w:cs="Times New Roman"/>
          <w:sz w:val="24"/>
          <w:szCs w:val="24"/>
        </w:rPr>
        <w:t>MsgId = 0x00000022</w:t>
      </w:r>
    </w:p>
    <w:p w14:paraId="3C26D48B" w14:textId="77777777" w:rsidR="00FC277F" w:rsidRPr="007F7AA4" w:rsidRDefault="00FC277F" w:rsidP="00FC277F">
      <w:pPr>
        <w:widowControl/>
        <w:kinsoku/>
        <w:adjustRightInd/>
        <w:rPr>
          <w:rFonts w:eastAsiaTheme="majorEastAsia" w:cs="Times New Roman"/>
          <w:sz w:val="24"/>
          <w:szCs w:val="24"/>
        </w:rPr>
      </w:pPr>
      <w:r w:rsidRPr="007F7AA4">
        <w:rPr>
          <w:rFonts w:eastAsiaTheme="majorEastAsia" w:cs="Times New Roman"/>
          <w:sz w:val="24"/>
          <w:szCs w:val="24"/>
        </w:rPr>
        <w:lastRenderedPageBreak/>
        <w:t>QmiLength = 21</w:t>
      </w:r>
    </w:p>
    <w:p w14:paraId="38B49B8F" w14:textId="77777777" w:rsidR="00FC277F" w:rsidRPr="007F7AA4" w:rsidRDefault="00FC277F" w:rsidP="00FC277F">
      <w:pPr>
        <w:widowControl/>
        <w:kinsoku/>
        <w:adjustRightInd/>
        <w:rPr>
          <w:rFonts w:eastAsiaTheme="majorEastAsia" w:cs="Times New Roman"/>
          <w:sz w:val="24"/>
          <w:szCs w:val="24"/>
        </w:rPr>
      </w:pPr>
      <w:r w:rsidRPr="007F7AA4">
        <w:rPr>
          <w:rFonts w:eastAsiaTheme="majorEastAsia" w:cs="Times New Roman"/>
          <w:sz w:val="24"/>
          <w:szCs w:val="24"/>
        </w:rPr>
        <w:t>Service_WDS {</w:t>
      </w:r>
    </w:p>
    <w:p w14:paraId="03C0863C" w14:textId="77777777" w:rsidR="00FC277F" w:rsidRPr="007F7AA4" w:rsidRDefault="00FC277F" w:rsidP="00FC277F">
      <w:pPr>
        <w:widowControl/>
        <w:kinsoku/>
        <w:adjustRightInd/>
        <w:rPr>
          <w:rFonts w:eastAsiaTheme="majorEastAsia" w:cs="Times New Roman"/>
          <w:sz w:val="24"/>
          <w:szCs w:val="24"/>
        </w:rPr>
      </w:pPr>
      <w:r w:rsidRPr="007F7AA4">
        <w:rPr>
          <w:rFonts w:eastAsiaTheme="majorEastAsia" w:cs="Times New Roman"/>
          <w:sz w:val="24"/>
          <w:szCs w:val="24"/>
        </w:rPr>
        <w:t>ServiceWDSV1 {</w:t>
      </w:r>
    </w:p>
    <w:p w14:paraId="0BEA51A4" w14:textId="77777777" w:rsidR="00FC277F" w:rsidRPr="007F7AA4" w:rsidRDefault="00FC277F" w:rsidP="00FC277F">
      <w:pPr>
        <w:widowControl/>
        <w:kinsoku/>
        <w:adjustRightInd/>
        <w:rPr>
          <w:rFonts w:eastAsiaTheme="majorEastAsia" w:cs="Times New Roman"/>
          <w:sz w:val="24"/>
          <w:szCs w:val="24"/>
        </w:rPr>
      </w:pPr>
      <w:r w:rsidRPr="007F7AA4">
        <w:rPr>
          <w:rFonts w:eastAsiaTheme="majorEastAsia" w:cs="Times New Roman"/>
          <w:sz w:val="24"/>
          <w:szCs w:val="24"/>
        </w:rPr>
        <w:t>wds_get_pkt_srvc_status {</w:t>
      </w:r>
    </w:p>
    <w:p w14:paraId="374AA9A4" w14:textId="77777777" w:rsidR="00FC277F" w:rsidRPr="007F7AA4" w:rsidRDefault="00FC277F" w:rsidP="00FC277F">
      <w:pPr>
        <w:widowControl/>
        <w:kinsoku/>
        <w:adjustRightInd/>
        <w:rPr>
          <w:rFonts w:eastAsiaTheme="majorEastAsia" w:cs="Times New Roman"/>
          <w:sz w:val="24"/>
          <w:szCs w:val="24"/>
        </w:rPr>
      </w:pPr>
      <w:r w:rsidRPr="007F7AA4">
        <w:rPr>
          <w:rFonts w:eastAsiaTheme="majorEastAsia" w:cs="Times New Roman"/>
          <w:sz w:val="24"/>
          <w:szCs w:val="24"/>
        </w:rPr>
        <w:t>wds_pkt_srvc_status_indTlvs[0] {</w:t>
      </w:r>
    </w:p>
    <w:p w14:paraId="465AC0BC" w14:textId="77777777" w:rsidR="00FC277F" w:rsidRPr="007F7AA4" w:rsidRDefault="00FC277F" w:rsidP="00FC277F">
      <w:pPr>
        <w:widowControl/>
        <w:kinsoku/>
        <w:adjustRightInd/>
        <w:rPr>
          <w:rFonts w:eastAsiaTheme="majorEastAsia" w:cs="Times New Roman"/>
          <w:sz w:val="24"/>
          <w:szCs w:val="24"/>
        </w:rPr>
      </w:pPr>
      <w:r w:rsidRPr="007F7AA4">
        <w:rPr>
          <w:rFonts w:eastAsiaTheme="majorEastAsia" w:cs="Times New Roman"/>
          <w:sz w:val="24"/>
          <w:szCs w:val="24"/>
        </w:rPr>
        <w:t>Type = 0x01</w:t>
      </w:r>
    </w:p>
    <w:p w14:paraId="22A0C311" w14:textId="77777777" w:rsidR="00FC277F" w:rsidRPr="007F7AA4" w:rsidRDefault="00FC277F" w:rsidP="00FC277F">
      <w:pPr>
        <w:widowControl/>
        <w:kinsoku/>
        <w:adjustRightInd/>
        <w:rPr>
          <w:rFonts w:eastAsiaTheme="majorEastAsia" w:cs="Times New Roman"/>
          <w:sz w:val="24"/>
          <w:szCs w:val="24"/>
        </w:rPr>
      </w:pPr>
      <w:r w:rsidRPr="007F7AA4">
        <w:rPr>
          <w:rFonts w:eastAsiaTheme="majorEastAsia" w:cs="Times New Roman"/>
          <w:sz w:val="24"/>
          <w:szCs w:val="24"/>
        </w:rPr>
        <w:t>Length = 2</w:t>
      </w:r>
    </w:p>
    <w:p w14:paraId="0C6823B1" w14:textId="77777777" w:rsidR="00FC277F" w:rsidRPr="007F7AA4" w:rsidRDefault="00FC277F" w:rsidP="00FC277F">
      <w:pPr>
        <w:widowControl/>
        <w:kinsoku/>
        <w:adjustRightInd/>
        <w:rPr>
          <w:rFonts w:eastAsiaTheme="majorEastAsia" w:cs="Times New Roman"/>
          <w:sz w:val="24"/>
          <w:szCs w:val="24"/>
        </w:rPr>
      </w:pPr>
      <w:r w:rsidRPr="007F7AA4">
        <w:rPr>
          <w:rFonts w:eastAsiaTheme="majorEastAsia" w:cs="Times New Roman"/>
          <w:sz w:val="24"/>
          <w:szCs w:val="24"/>
        </w:rPr>
        <w:t>status {</w:t>
      </w:r>
    </w:p>
    <w:p w14:paraId="122DFFD7" w14:textId="77777777" w:rsidR="00FC277F" w:rsidRPr="007F7AA4" w:rsidRDefault="00FC277F" w:rsidP="00FC277F">
      <w:pPr>
        <w:widowControl/>
        <w:kinsoku/>
        <w:adjustRightInd/>
        <w:rPr>
          <w:rFonts w:eastAsiaTheme="majorEastAsia" w:cs="Times New Roman"/>
          <w:b/>
          <w:i/>
          <w:color w:val="FF0000"/>
          <w:sz w:val="24"/>
          <w:szCs w:val="24"/>
        </w:rPr>
      </w:pPr>
      <w:r w:rsidRPr="007F7AA4">
        <w:rPr>
          <w:rFonts w:eastAsiaTheme="majorEastAsia" w:cs="Times New Roman"/>
          <w:b/>
          <w:i/>
          <w:color w:val="FF0000"/>
          <w:sz w:val="24"/>
          <w:szCs w:val="24"/>
        </w:rPr>
        <w:t>connection_status = WDS_CONNECTION_STATUS_DISCONNECTED</w:t>
      </w:r>
    </w:p>
    <w:p w14:paraId="09BC99F9" w14:textId="77777777" w:rsidR="00FC277F" w:rsidRPr="007F7AA4" w:rsidRDefault="00FC277F" w:rsidP="00FC277F">
      <w:pPr>
        <w:widowControl/>
        <w:kinsoku/>
        <w:adjustRightInd/>
        <w:rPr>
          <w:rFonts w:eastAsiaTheme="majorEastAsia" w:cs="Times New Roman"/>
          <w:sz w:val="24"/>
          <w:szCs w:val="24"/>
        </w:rPr>
      </w:pPr>
      <w:r w:rsidRPr="007F7AA4">
        <w:rPr>
          <w:rFonts w:eastAsiaTheme="majorEastAsia" w:cs="Times New Roman"/>
          <w:sz w:val="24"/>
          <w:szCs w:val="24"/>
        </w:rPr>
        <w:t>reconfiguration_required = false</w:t>
      </w:r>
    </w:p>
    <w:p w14:paraId="236BA825" w14:textId="77777777" w:rsidR="00FC277F" w:rsidRPr="007F7AA4" w:rsidRDefault="00FC277F" w:rsidP="00FC277F">
      <w:pPr>
        <w:widowControl/>
        <w:kinsoku/>
        <w:adjustRightInd/>
        <w:rPr>
          <w:rFonts w:eastAsiaTheme="majorEastAsia" w:cs="Times New Roman"/>
          <w:sz w:val="24"/>
          <w:szCs w:val="24"/>
        </w:rPr>
      </w:pPr>
      <w:r w:rsidRPr="007F7AA4">
        <w:rPr>
          <w:rFonts w:eastAsiaTheme="majorEastAsia" w:cs="Times New Roman"/>
          <w:sz w:val="24"/>
          <w:szCs w:val="24"/>
        </w:rPr>
        <w:t>}</w:t>
      </w:r>
    </w:p>
    <w:p w14:paraId="741E603D" w14:textId="77777777" w:rsidR="00FC277F" w:rsidRPr="007F7AA4" w:rsidRDefault="00FC277F" w:rsidP="00FC277F">
      <w:pPr>
        <w:widowControl/>
        <w:kinsoku/>
        <w:adjustRightInd/>
        <w:rPr>
          <w:rFonts w:eastAsiaTheme="majorEastAsia" w:cs="Times New Roman"/>
          <w:sz w:val="22"/>
        </w:rPr>
      </w:pPr>
      <w:r w:rsidRPr="007F7AA4">
        <w:rPr>
          <w:rFonts w:eastAsiaTheme="majorEastAsia" w:cs="Times New Roman"/>
          <w:sz w:val="24"/>
          <w:szCs w:val="24"/>
        </w:rPr>
        <w:t>}</w:t>
      </w:r>
    </w:p>
    <w:p w14:paraId="4C5F0B55" w14:textId="77777777" w:rsidR="00FC277F" w:rsidRPr="007F7AA4" w:rsidRDefault="00FC277F" w:rsidP="006A1992">
      <w:pPr>
        <w:pStyle w:val="ac"/>
        <w:widowControl/>
        <w:numPr>
          <w:ilvl w:val="0"/>
          <w:numId w:val="19"/>
        </w:numPr>
        <w:kinsoku/>
        <w:adjustRightInd/>
        <w:ind w:firstLineChars="0"/>
        <w:rPr>
          <w:rFonts w:eastAsiaTheme="majorEastAsia" w:cs="Times New Roman"/>
          <w:sz w:val="22"/>
        </w:rPr>
      </w:pPr>
      <w:r w:rsidRPr="007F7AA4">
        <w:rPr>
          <w:rFonts w:eastAsiaTheme="majorEastAsia" w:cs="Times New Roman"/>
          <w:sz w:val="22"/>
        </w:rPr>
        <w:t>QMI_WDS_PKT_SRVC_STATUS_IND</w:t>
      </w:r>
    </w:p>
    <w:p w14:paraId="7542896D" w14:textId="77777777" w:rsidR="00FC277F" w:rsidRPr="007F7AA4" w:rsidRDefault="00FC277F" w:rsidP="00FC277F">
      <w:pPr>
        <w:widowControl/>
        <w:kinsoku/>
        <w:adjustRightInd/>
        <w:rPr>
          <w:rFonts w:eastAsiaTheme="majorEastAsia" w:cs="Times New Roman"/>
          <w:sz w:val="22"/>
        </w:rPr>
      </w:pPr>
      <w:r w:rsidRPr="007F7AA4">
        <w:rPr>
          <w:rFonts w:eastAsiaTheme="majorEastAsia" w:cs="Times New Roman"/>
          <w:sz w:val="22"/>
        </w:rPr>
        <w:t>此消息没有在</w:t>
      </w:r>
      <w:r w:rsidRPr="007F7AA4">
        <w:rPr>
          <w:rFonts w:eastAsiaTheme="majorEastAsia" w:cs="Times New Roman"/>
          <w:sz w:val="22"/>
        </w:rPr>
        <w:t>Log</w:t>
      </w:r>
      <w:r w:rsidRPr="007F7AA4">
        <w:rPr>
          <w:rFonts w:eastAsiaTheme="majorEastAsia" w:cs="Times New Roman"/>
          <w:sz w:val="22"/>
        </w:rPr>
        <w:t>中看到。</w:t>
      </w:r>
    </w:p>
    <w:p w14:paraId="149F1ABA" w14:textId="77777777" w:rsidR="00FC277F" w:rsidRPr="007F7AA4" w:rsidRDefault="00FC277F" w:rsidP="00FC277F">
      <w:pPr>
        <w:pStyle w:val="3"/>
        <w:spacing w:before="156" w:after="156"/>
        <w:rPr>
          <w:rFonts w:eastAsiaTheme="majorEastAsia" w:cs="Times New Roman"/>
        </w:rPr>
      </w:pPr>
      <w:bookmarkStart w:id="194" w:name="_Toc34299165"/>
      <w:bookmarkStart w:id="195" w:name="_Toc87714759"/>
      <w:r w:rsidRPr="007F7AA4">
        <w:rPr>
          <w:rFonts w:eastAsiaTheme="majorEastAsia" w:cs="Times New Roman"/>
        </w:rPr>
        <w:t>开数据</w:t>
      </w:r>
      <w:r w:rsidRPr="007F7AA4">
        <w:rPr>
          <w:rFonts w:eastAsiaTheme="majorEastAsia" w:cs="Times New Roman"/>
        </w:rPr>
        <w:t>/</w:t>
      </w:r>
      <w:r w:rsidRPr="007F7AA4">
        <w:rPr>
          <w:rFonts w:eastAsiaTheme="majorEastAsia" w:cs="Times New Roman"/>
        </w:rPr>
        <w:t>关数据</w:t>
      </w:r>
      <w:bookmarkEnd w:id="194"/>
      <w:bookmarkEnd w:id="195"/>
    </w:p>
    <w:p w14:paraId="36D11C6D" w14:textId="77777777" w:rsidR="00FC277F" w:rsidRPr="007F7AA4" w:rsidRDefault="00FC277F" w:rsidP="006A1992">
      <w:pPr>
        <w:pStyle w:val="ac"/>
        <w:numPr>
          <w:ilvl w:val="0"/>
          <w:numId w:val="22"/>
        </w:numPr>
        <w:ind w:firstLineChars="0"/>
        <w:rPr>
          <w:rFonts w:eastAsiaTheme="majorEastAsia" w:cs="Times New Roman"/>
          <w:b/>
        </w:rPr>
      </w:pPr>
      <w:r w:rsidRPr="007F7AA4">
        <w:rPr>
          <w:rFonts w:eastAsiaTheme="majorEastAsia" w:cs="Times New Roman"/>
          <w:b/>
        </w:rPr>
        <w:t>开数据</w:t>
      </w:r>
    </w:p>
    <w:p w14:paraId="0F3C46AF" w14:textId="77777777" w:rsidR="00FC277F" w:rsidRPr="007F7AA4" w:rsidRDefault="00FC277F" w:rsidP="00FC277F">
      <w:pPr>
        <w:rPr>
          <w:rFonts w:eastAsiaTheme="majorEastAsia" w:cs="Times New Roman"/>
        </w:rPr>
      </w:pPr>
      <w:r w:rsidRPr="007F7AA4">
        <w:rPr>
          <w:rFonts w:eastAsiaTheme="majorEastAsia" w:cs="Times New Roman"/>
        </w:rPr>
        <w:t>ServiceId = 42</w:t>
      </w:r>
      <w:r w:rsidRPr="007F7AA4">
        <w:rPr>
          <w:rFonts w:eastAsiaTheme="majorEastAsia" w:cs="Times New Roman"/>
        </w:rPr>
        <w:t>，</w:t>
      </w:r>
      <w:r w:rsidRPr="007F7AA4">
        <w:rPr>
          <w:rFonts w:eastAsiaTheme="majorEastAsia" w:cs="Times New Roman"/>
        </w:rPr>
        <w:t>MsgId = 0x00000034</w:t>
      </w:r>
      <w:r w:rsidRPr="007F7AA4">
        <w:rPr>
          <w:rFonts w:eastAsiaTheme="majorEastAsia" w:cs="Times New Roman"/>
        </w:rPr>
        <w:t>，搜索字符串：</w:t>
      </w:r>
      <w:r w:rsidRPr="007F7AA4">
        <w:rPr>
          <w:rFonts w:eastAsiaTheme="majorEastAsia" w:cs="Times New Roman"/>
        </w:rPr>
        <w:t>data_service_switch</w:t>
      </w:r>
    </w:p>
    <w:p w14:paraId="16706D2F" w14:textId="77777777" w:rsidR="00FC277F" w:rsidRPr="007F7AA4" w:rsidRDefault="00FC277F" w:rsidP="00FC277F">
      <w:pPr>
        <w:rPr>
          <w:rFonts w:eastAsiaTheme="majorEastAsia" w:cs="Times New Roman"/>
          <w:b/>
        </w:rPr>
      </w:pPr>
      <w:r w:rsidRPr="007F7AA4">
        <w:rPr>
          <w:rFonts w:eastAsiaTheme="majorEastAsia" w:cs="Times New Roman"/>
          <w:b/>
          <w:sz w:val="24"/>
          <w:szCs w:val="24"/>
        </w:rPr>
        <w:t>Example</w:t>
      </w:r>
    </w:p>
    <w:p w14:paraId="72197418" w14:textId="77777777" w:rsidR="00FC277F" w:rsidRPr="007F7AA4" w:rsidRDefault="00FC277F" w:rsidP="00FC277F">
      <w:pPr>
        <w:rPr>
          <w:rFonts w:eastAsiaTheme="majorEastAsia" w:cs="Times New Roman"/>
        </w:rPr>
      </w:pPr>
      <w:r w:rsidRPr="007F7AA4">
        <w:rPr>
          <w:rFonts w:eastAsiaTheme="majorEastAsia" w:cs="Times New Roman"/>
        </w:rPr>
        <w:t>12:52:08.087 [0x1544] MCS QCSI Payload Packet</w:t>
      </w:r>
    </w:p>
    <w:p w14:paraId="5587BC9F" w14:textId="77777777" w:rsidR="00FC277F" w:rsidRPr="007F7AA4" w:rsidRDefault="00FC277F" w:rsidP="00FC277F">
      <w:pPr>
        <w:rPr>
          <w:rFonts w:eastAsiaTheme="majorEastAsia" w:cs="Times New Roman"/>
        </w:rPr>
      </w:pPr>
      <w:r w:rsidRPr="007F7AA4">
        <w:rPr>
          <w:rFonts w:eastAsiaTheme="majorEastAsia" w:cs="Times New Roman"/>
        </w:rPr>
        <w:t>packetVersion = 2</w:t>
      </w:r>
    </w:p>
    <w:p w14:paraId="535BFBFF" w14:textId="77777777" w:rsidR="00FC277F" w:rsidRPr="007F7AA4" w:rsidRDefault="00FC277F" w:rsidP="00FC277F">
      <w:pPr>
        <w:rPr>
          <w:rFonts w:eastAsiaTheme="majorEastAsia" w:cs="Times New Roman"/>
        </w:rPr>
      </w:pPr>
      <w:r w:rsidRPr="007F7AA4">
        <w:rPr>
          <w:rFonts w:eastAsiaTheme="majorEastAsia" w:cs="Times New Roman"/>
        </w:rPr>
        <w:t>MsgType = Request</w:t>
      </w:r>
    </w:p>
    <w:p w14:paraId="0ADF567B" w14:textId="77777777" w:rsidR="00FC277F" w:rsidRPr="007F7AA4" w:rsidRDefault="00FC277F" w:rsidP="00FC277F">
      <w:pPr>
        <w:rPr>
          <w:rFonts w:eastAsiaTheme="majorEastAsia" w:cs="Times New Roman"/>
        </w:rPr>
      </w:pPr>
      <w:r w:rsidRPr="007F7AA4">
        <w:rPr>
          <w:rFonts w:eastAsiaTheme="majorEastAsia" w:cs="Times New Roman"/>
        </w:rPr>
        <w:t>Counter = 12</w:t>
      </w:r>
    </w:p>
    <w:p w14:paraId="3505754A" w14:textId="77777777" w:rsidR="00FC277F" w:rsidRPr="007F7AA4" w:rsidRDefault="00FC277F" w:rsidP="00FC277F">
      <w:pPr>
        <w:rPr>
          <w:rFonts w:eastAsiaTheme="majorEastAsia" w:cs="Times New Roman"/>
        </w:rPr>
      </w:pPr>
      <w:r w:rsidRPr="007F7AA4">
        <w:rPr>
          <w:rFonts w:eastAsiaTheme="majorEastAsia" w:cs="Times New Roman"/>
        </w:rPr>
        <w:t>ServiceId = 42</w:t>
      </w:r>
    </w:p>
    <w:p w14:paraId="2D717219" w14:textId="77777777" w:rsidR="00FC277F" w:rsidRPr="007F7AA4" w:rsidRDefault="00FC277F" w:rsidP="00FC277F">
      <w:pPr>
        <w:rPr>
          <w:rFonts w:eastAsiaTheme="majorEastAsia" w:cs="Times New Roman"/>
        </w:rPr>
      </w:pPr>
      <w:r w:rsidRPr="007F7AA4">
        <w:rPr>
          <w:rFonts w:eastAsiaTheme="majorEastAsia" w:cs="Times New Roman"/>
        </w:rPr>
        <w:t>MajorRev = 1</w:t>
      </w:r>
    </w:p>
    <w:p w14:paraId="7432F73B" w14:textId="77777777" w:rsidR="00FC277F" w:rsidRPr="007F7AA4" w:rsidRDefault="00FC277F" w:rsidP="00FC277F">
      <w:pPr>
        <w:rPr>
          <w:rFonts w:eastAsiaTheme="majorEastAsia" w:cs="Times New Roman"/>
        </w:rPr>
      </w:pPr>
      <w:r w:rsidRPr="007F7AA4">
        <w:rPr>
          <w:rFonts w:eastAsiaTheme="majorEastAsia" w:cs="Times New Roman"/>
        </w:rPr>
        <w:t>MinorRev = 50</w:t>
      </w:r>
    </w:p>
    <w:p w14:paraId="62437D94" w14:textId="77777777" w:rsidR="00FC277F" w:rsidRPr="007F7AA4" w:rsidRDefault="00FC277F" w:rsidP="00FC277F">
      <w:pPr>
        <w:rPr>
          <w:rFonts w:eastAsiaTheme="majorEastAsia" w:cs="Times New Roman"/>
        </w:rPr>
      </w:pPr>
      <w:r w:rsidRPr="007F7AA4">
        <w:rPr>
          <w:rFonts w:eastAsiaTheme="majorEastAsia" w:cs="Times New Roman"/>
        </w:rPr>
        <w:t>ConHandle = 0x00000025</w:t>
      </w:r>
    </w:p>
    <w:p w14:paraId="52358D60" w14:textId="77777777" w:rsidR="00FC277F" w:rsidRPr="007F7AA4" w:rsidRDefault="00FC277F" w:rsidP="00FC277F">
      <w:pPr>
        <w:rPr>
          <w:rFonts w:eastAsiaTheme="majorEastAsia" w:cs="Times New Roman"/>
        </w:rPr>
      </w:pPr>
      <w:r w:rsidRPr="007F7AA4">
        <w:rPr>
          <w:rFonts w:eastAsiaTheme="majorEastAsia" w:cs="Times New Roman"/>
        </w:rPr>
        <w:t>MsgId = 0x00000034</w:t>
      </w:r>
    </w:p>
    <w:p w14:paraId="6B7D8A51" w14:textId="77777777" w:rsidR="00FC277F" w:rsidRPr="007F7AA4" w:rsidRDefault="00FC277F" w:rsidP="00FC277F">
      <w:pPr>
        <w:rPr>
          <w:rFonts w:eastAsiaTheme="majorEastAsia" w:cs="Times New Roman"/>
        </w:rPr>
      </w:pPr>
      <w:r w:rsidRPr="007F7AA4">
        <w:rPr>
          <w:rFonts w:eastAsiaTheme="majorEastAsia" w:cs="Times New Roman"/>
        </w:rPr>
        <w:t>QmiLength = 4</w:t>
      </w:r>
    </w:p>
    <w:p w14:paraId="4A303B96" w14:textId="77777777" w:rsidR="00FC277F" w:rsidRPr="007F7AA4" w:rsidRDefault="00FC277F" w:rsidP="00FC277F">
      <w:pPr>
        <w:rPr>
          <w:rFonts w:eastAsiaTheme="majorEastAsia" w:cs="Times New Roman"/>
        </w:rPr>
      </w:pPr>
      <w:r w:rsidRPr="007F7AA4">
        <w:rPr>
          <w:rFonts w:eastAsiaTheme="majorEastAsia" w:cs="Times New Roman"/>
        </w:rPr>
        <w:t>Service_DSD {</w:t>
      </w:r>
    </w:p>
    <w:p w14:paraId="376AD491" w14:textId="77777777" w:rsidR="00FC277F" w:rsidRPr="007F7AA4" w:rsidRDefault="00FC277F" w:rsidP="00FC277F">
      <w:pPr>
        <w:rPr>
          <w:rFonts w:eastAsiaTheme="majorEastAsia" w:cs="Times New Roman"/>
        </w:rPr>
      </w:pPr>
      <w:r w:rsidRPr="007F7AA4">
        <w:rPr>
          <w:rFonts w:eastAsiaTheme="majorEastAsia" w:cs="Times New Roman"/>
        </w:rPr>
        <w:t>ServiceDSDV1 {</w:t>
      </w:r>
    </w:p>
    <w:p w14:paraId="186987CF" w14:textId="77777777" w:rsidR="00FC277F" w:rsidRPr="007F7AA4" w:rsidRDefault="00FC277F" w:rsidP="00FC277F">
      <w:pPr>
        <w:rPr>
          <w:rFonts w:eastAsiaTheme="majorEastAsia" w:cs="Times New Roman"/>
        </w:rPr>
      </w:pPr>
      <w:r w:rsidRPr="007F7AA4">
        <w:rPr>
          <w:rFonts w:eastAsiaTheme="majorEastAsia" w:cs="Times New Roman"/>
        </w:rPr>
        <w:t>dsd_notify_data_settings {</w:t>
      </w:r>
    </w:p>
    <w:p w14:paraId="238BCE77" w14:textId="77777777" w:rsidR="00FC277F" w:rsidRPr="007F7AA4" w:rsidRDefault="00FC277F" w:rsidP="00FC277F">
      <w:pPr>
        <w:rPr>
          <w:rFonts w:eastAsiaTheme="majorEastAsia" w:cs="Times New Roman"/>
        </w:rPr>
      </w:pPr>
      <w:r w:rsidRPr="007F7AA4">
        <w:rPr>
          <w:rFonts w:eastAsiaTheme="majorEastAsia" w:cs="Times New Roman"/>
        </w:rPr>
        <w:t>dsd_notify_data_settings_reqTlvs[0] {</w:t>
      </w:r>
    </w:p>
    <w:p w14:paraId="457C82E6" w14:textId="77777777" w:rsidR="00FC277F" w:rsidRPr="007F7AA4" w:rsidRDefault="00FC277F" w:rsidP="00FC277F">
      <w:pPr>
        <w:rPr>
          <w:rFonts w:eastAsiaTheme="majorEastAsia" w:cs="Times New Roman"/>
        </w:rPr>
      </w:pPr>
      <w:r w:rsidRPr="007F7AA4">
        <w:rPr>
          <w:rFonts w:eastAsiaTheme="majorEastAsia" w:cs="Times New Roman"/>
        </w:rPr>
        <w:t>Type = 0x10</w:t>
      </w:r>
    </w:p>
    <w:p w14:paraId="54B678F6" w14:textId="77777777" w:rsidR="00FC277F" w:rsidRPr="007F7AA4" w:rsidRDefault="00FC277F" w:rsidP="00FC277F">
      <w:pPr>
        <w:rPr>
          <w:rFonts w:eastAsiaTheme="majorEastAsia" w:cs="Times New Roman"/>
        </w:rPr>
      </w:pPr>
      <w:r w:rsidRPr="007F7AA4">
        <w:rPr>
          <w:rFonts w:eastAsiaTheme="majorEastAsia" w:cs="Times New Roman"/>
        </w:rPr>
        <w:t>Length = 1</w:t>
      </w:r>
    </w:p>
    <w:p w14:paraId="774B532D" w14:textId="77777777" w:rsidR="00FC277F" w:rsidRPr="007F7AA4" w:rsidRDefault="00FC277F" w:rsidP="00FC277F">
      <w:pPr>
        <w:rPr>
          <w:rFonts w:eastAsiaTheme="majorEastAsia" w:cs="Times New Roman"/>
        </w:rPr>
      </w:pPr>
      <w:r w:rsidRPr="007F7AA4">
        <w:rPr>
          <w:rFonts w:eastAsiaTheme="majorEastAsia" w:cs="Times New Roman"/>
        </w:rPr>
        <w:t>data_service_switch {</w:t>
      </w:r>
    </w:p>
    <w:p w14:paraId="1FC2CF13" w14:textId="77777777" w:rsidR="00FC277F" w:rsidRPr="007F7AA4" w:rsidRDefault="00FC277F" w:rsidP="00FC277F">
      <w:pPr>
        <w:rPr>
          <w:rFonts w:eastAsiaTheme="majorEastAsia" w:cs="Times New Roman"/>
          <w:b/>
          <w:i/>
        </w:rPr>
      </w:pPr>
      <w:r w:rsidRPr="007F7AA4">
        <w:rPr>
          <w:rFonts w:eastAsiaTheme="majorEastAsia" w:cs="Times New Roman"/>
          <w:b/>
          <w:i/>
        </w:rPr>
        <w:t xml:space="preserve">data_service_switch = true   // </w:t>
      </w:r>
      <w:r w:rsidRPr="007F7AA4">
        <w:rPr>
          <w:rFonts w:eastAsiaTheme="majorEastAsia" w:cs="Times New Roman"/>
          <w:b/>
          <w:i/>
        </w:rPr>
        <w:t>开数据</w:t>
      </w:r>
    </w:p>
    <w:p w14:paraId="0F8ECAC5" w14:textId="77777777" w:rsidR="00FC277F" w:rsidRPr="007F7AA4" w:rsidRDefault="00FC277F" w:rsidP="00FC277F">
      <w:pPr>
        <w:rPr>
          <w:rFonts w:eastAsiaTheme="majorEastAsia" w:cs="Times New Roman"/>
        </w:rPr>
      </w:pPr>
      <w:r w:rsidRPr="007F7AA4">
        <w:rPr>
          <w:rFonts w:eastAsiaTheme="majorEastAsia" w:cs="Times New Roman"/>
        </w:rPr>
        <w:t>}</w:t>
      </w:r>
    </w:p>
    <w:p w14:paraId="7405AA40" w14:textId="77777777" w:rsidR="00FC277F" w:rsidRPr="007F7AA4" w:rsidRDefault="00FC277F" w:rsidP="00FC277F">
      <w:pPr>
        <w:rPr>
          <w:rFonts w:eastAsiaTheme="majorEastAsia" w:cs="Times New Roman"/>
        </w:rPr>
      </w:pPr>
      <w:r w:rsidRPr="007F7AA4">
        <w:rPr>
          <w:rFonts w:eastAsiaTheme="majorEastAsia" w:cs="Times New Roman"/>
        </w:rPr>
        <w:t>}</w:t>
      </w:r>
    </w:p>
    <w:p w14:paraId="18614C6B" w14:textId="77777777" w:rsidR="00FC277F" w:rsidRPr="007F7AA4" w:rsidRDefault="00FC277F" w:rsidP="00FC277F">
      <w:pPr>
        <w:rPr>
          <w:rFonts w:eastAsiaTheme="majorEastAsia" w:cs="Times New Roman"/>
        </w:rPr>
      </w:pPr>
      <w:r w:rsidRPr="007F7AA4">
        <w:rPr>
          <w:rFonts w:eastAsiaTheme="majorEastAsia" w:cs="Times New Roman"/>
        </w:rPr>
        <w:t>}</w:t>
      </w:r>
    </w:p>
    <w:p w14:paraId="67BD5F63" w14:textId="77777777" w:rsidR="00FC277F" w:rsidRPr="007F7AA4" w:rsidRDefault="00FC277F" w:rsidP="00FC277F">
      <w:pPr>
        <w:rPr>
          <w:rFonts w:eastAsiaTheme="majorEastAsia" w:cs="Times New Roman"/>
        </w:rPr>
      </w:pPr>
      <w:r w:rsidRPr="007F7AA4">
        <w:rPr>
          <w:rFonts w:eastAsiaTheme="majorEastAsia" w:cs="Times New Roman"/>
        </w:rPr>
        <w:t>}</w:t>
      </w:r>
    </w:p>
    <w:p w14:paraId="670153D8" w14:textId="77777777" w:rsidR="00FC277F" w:rsidRPr="007F7AA4" w:rsidRDefault="00FC277F" w:rsidP="00FC277F">
      <w:pPr>
        <w:rPr>
          <w:rFonts w:eastAsiaTheme="majorEastAsia" w:cs="Times New Roman"/>
        </w:rPr>
      </w:pPr>
      <w:r w:rsidRPr="007F7AA4">
        <w:rPr>
          <w:rFonts w:eastAsiaTheme="majorEastAsia" w:cs="Times New Roman"/>
        </w:rPr>
        <w:t>}</w:t>
      </w:r>
    </w:p>
    <w:p w14:paraId="38FA817A" w14:textId="77777777" w:rsidR="00FC277F" w:rsidRPr="007F7AA4" w:rsidRDefault="00FC277F" w:rsidP="006A1992">
      <w:pPr>
        <w:pStyle w:val="ac"/>
        <w:numPr>
          <w:ilvl w:val="0"/>
          <w:numId w:val="22"/>
        </w:numPr>
        <w:ind w:firstLineChars="0"/>
        <w:rPr>
          <w:rFonts w:eastAsiaTheme="majorEastAsia" w:cs="Times New Roman"/>
          <w:b/>
        </w:rPr>
      </w:pPr>
      <w:r w:rsidRPr="007F7AA4">
        <w:rPr>
          <w:rFonts w:eastAsiaTheme="majorEastAsia" w:cs="Times New Roman"/>
          <w:b/>
        </w:rPr>
        <w:t>关数据</w:t>
      </w:r>
    </w:p>
    <w:p w14:paraId="7D45F065" w14:textId="77777777" w:rsidR="00FC277F" w:rsidRPr="007F7AA4" w:rsidRDefault="00FC277F" w:rsidP="00FC277F">
      <w:pPr>
        <w:widowControl/>
        <w:kinsoku/>
        <w:adjustRightInd/>
        <w:rPr>
          <w:rFonts w:eastAsiaTheme="majorEastAsia" w:cs="Times New Roman"/>
          <w:sz w:val="24"/>
          <w:szCs w:val="24"/>
        </w:rPr>
      </w:pPr>
      <w:r w:rsidRPr="007F7AA4">
        <w:rPr>
          <w:rFonts w:eastAsiaTheme="majorEastAsia" w:cs="Times New Roman"/>
          <w:sz w:val="24"/>
          <w:szCs w:val="24"/>
        </w:rPr>
        <w:t>12:52:08.087 [0x1544] MCS QCSI Payload Packet</w:t>
      </w:r>
    </w:p>
    <w:p w14:paraId="7F24530A" w14:textId="77777777" w:rsidR="00FC277F" w:rsidRPr="007F7AA4" w:rsidRDefault="00FC277F" w:rsidP="00FC277F">
      <w:pPr>
        <w:widowControl/>
        <w:kinsoku/>
        <w:adjustRightInd/>
        <w:rPr>
          <w:rFonts w:eastAsiaTheme="majorEastAsia" w:cs="Times New Roman"/>
          <w:sz w:val="24"/>
          <w:szCs w:val="24"/>
        </w:rPr>
      </w:pPr>
      <w:r w:rsidRPr="007F7AA4">
        <w:rPr>
          <w:rFonts w:eastAsiaTheme="majorEastAsia" w:cs="Times New Roman"/>
          <w:sz w:val="24"/>
          <w:szCs w:val="24"/>
        </w:rPr>
        <w:t>packetVersion = 2</w:t>
      </w:r>
    </w:p>
    <w:p w14:paraId="2F92ACAE" w14:textId="77777777" w:rsidR="00FC277F" w:rsidRPr="007F7AA4" w:rsidRDefault="00FC277F" w:rsidP="00FC277F">
      <w:pPr>
        <w:widowControl/>
        <w:kinsoku/>
        <w:adjustRightInd/>
        <w:rPr>
          <w:rFonts w:eastAsiaTheme="majorEastAsia" w:cs="Times New Roman"/>
          <w:sz w:val="24"/>
          <w:szCs w:val="24"/>
        </w:rPr>
      </w:pPr>
      <w:r w:rsidRPr="007F7AA4">
        <w:rPr>
          <w:rFonts w:eastAsiaTheme="majorEastAsia" w:cs="Times New Roman"/>
          <w:sz w:val="24"/>
          <w:szCs w:val="24"/>
        </w:rPr>
        <w:t>MsgType = Request</w:t>
      </w:r>
    </w:p>
    <w:p w14:paraId="28F76767" w14:textId="77777777" w:rsidR="00FC277F" w:rsidRPr="007F7AA4" w:rsidRDefault="00FC277F" w:rsidP="00FC277F">
      <w:pPr>
        <w:widowControl/>
        <w:kinsoku/>
        <w:adjustRightInd/>
        <w:rPr>
          <w:rFonts w:eastAsiaTheme="majorEastAsia" w:cs="Times New Roman"/>
          <w:sz w:val="24"/>
          <w:szCs w:val="24"/>
        </w:rPr>
      </w:pPr>
      <w:r w:rsidRPr="007F7AA4">
        <w:rPr>
          <w:rFonts w:eastAsiaTheme="majorEastAsia" w:cs="Times New Roman"/>
          <w:sz w:val="24"/>
          <w:szCs w:val="24"/>
        </w:rPr>
        <w:t>Counter = 12</w:t>
      </w:r>
    </w:p>
    <w:p w14:paraId="3646AC3E" w14:textId="77777777" w:rsidR="00FC277F" w:rsidRPr="007F7AA4" w:rsidRDefault="00FC277F" w:rsidP="00FC277F">
      <w:pPr>
        <w:widowControl/>
        <w:kinsoku/>
        <w:adjustRightInd/>
        <w:rPr>
          <w:rFonts w:eastAsiaTheme="majorEastAsia" w:cs="Times New Roman"/>
          <w:b/>
          <w:i/>
          <w:sz w:val="24"/>
          <w:szCs w:val="24"/>
        </w:rPr>
      </w:pPr>
      <w:r w:rsidRPr="007F7AA4">
        <w:rPr>
          <w:rFonts w:eastAsiaTheme="majorEastAsia" w:cs="Times New Roman"/>
          <w:b/>
          <w:i/>
          <w:sz w:val="24"/>
          <w:szCs w:val="24"/>
        </w:rPr>
        <w:t>ServiceId = 42</w:t>
      </w:r>
    </w:p>
    <w:p w14:paraId="504A877C" w14:textId="77777777" w:rsidR="00FC277F" w:rsidRPr="007F7AA4" w:rsidRDefault="00FC277F" w:rsidP="00FC277F">
      <w:pPr>
        <w:widowControl/>
        <w:kinsoku/>
        <w:adjustRightInd/>
        <w:rPr>
          <w:rFonts w:eastAsiaTheme="majorEastAsia" w:cs="Times New Roman"/>
          <w:sz w:val="24"/>
          <w:szCs w:val="24"/>
        </w:rPr>
      </w:pPr>
      <w:r w:rsidRPr="007F7AA4">
        <w:rPr>
          <w:rFonts w:eastAsiaTheme="majorEastAsia" w:cs="Times New Roman"/>
          <w:sz w:val="24"/>
          <w:szCs w:val="24"/>
        </w:rPr>
        <w:t>MajorRev = 1</w:t>
      </w:r>
    </w:p>
    <w:p w14:paraId="563C8C64" w14:textId="77777777" w:rsidR="00FC277F" w:rsidRPr="007F7AA4" w:rsidRDefault="00FC277F" w:rsidP="00FC277F">
      <w:pPr>
        <w:widowControl/>
        <w:kinsoku/>
        <w:adjustRightInd/>
        <w:rPr>
          <w:rFonts w:eastAsiaTheme="majorEastAsia" w:cs="Times New Roman"/>
          <w:sz w:val="24"/>
          <w:szCs w:val="24"/>
        </w:rPr>
      </w:pPr>
      <w:r w:rsidRPr="007F7AA4">
        <w:rPr>
          <w:rFonts w:eastAsiaTheme="majorEastAsia" w:cs="Times New Roman"/>
          <w:sz w:val="24"/>
          <w:szCs w:val="24"/>
        </w:rPr>
        <w:t>MinorRev = 50</w:t>
      </w:r>
    </w:p>
    <w:p w14:paraId="6BE2CB31" w14:textId="77777777" w:rsidR="00FC277F" w:rsidRPr="007F7AA4" w:rsidRDefault="00FC277F" w:rsidP="00FC277F">
      <w:pPr>
        <w:widowControl/>
        <w:kinsoku/>
        <w:adjustRightInd/>
        <w:rPr>
          <w:rFonts w:eastAsiaTheme="majorEastAsia" w:cs="Times New Roman"/>
          <w:sz w:val="24"/>
          <w:szCs w:val="24"/>
        </w:rPr>
      </w:pPr>
      <w:r w:rsidRPr="007F7AA4">
        <w:rPr>
          <w:rFonts w:eastAsiaTheme="majorEastAsia" w:cs="Times New Roman"/>
          <w:sz w:val="24"/>
          <w:szCs w:val="24"/>
        </w:rPr>
        <w:t>ConHandle = 0x00000025</w:t>
      </w:r>
    </w:p>
    <w:p w14:paraId="769A0218" w14:textId="77777777" w:rsidR="00FC277F" w:rsidRPr="007F7AA4" w:rsidRDefault="00FC277F" w:rsidP="00FC277F">
      <w:pPr>
        <w:widowControl/>
        <w:kinsoku/>
        <w:adjustRightInd/>
        <w:rPr>
          <w:rFonts w:eastAsiaTheme="majorEastAsia" w:cs="Times New Roman"/>
          <w:b/>
          <w:i/>
          <w:sz w:val="24"/>
          <w:szCs w:val="24"/>
        </w:rPr>
      </w:pPr>
      <w:r w:rsidRPr="007F7AA4">
        <w:rPr>
          <w:rFonts w:eastAsiaTheme="majorEastAsia" w:cs="Times New Roman"/>
          <w:b/>
          <w:i/>
          <w:sz w:val="24"/>
          <w:szCs w:val="24"/>
        </w:rPr>
        <w:t>MsgId = 0x00000034</w:t>
      </w:r>
    </w:p>
    <w:p w14:paraId="0D4F571F" w14:textId="77777777" w:rsidR="00FC277F" w:rsidRPr="007F7AA4" w:rsidRDefault="00FC277F" w:rsidP="00FC277F">
      <w:pPr>
        <w:widowControl/>
        <w:kinsoku/>
        <w:adjustRightInd/>
        <w:rPr>
          <w:rFonts w:eastAsiaTheme="majorEastAsia" w:cs="Times New Roman"/>
          <w:sz w:val="24"/>
          <w:szCs w:val="24"/>
        </w:rPr>
      </w:pPr>
      <w:r w:rsidRPr="007F7AA4">
        <w:rPr>
          <w:rFonts w:eastAsiaTheme="majorEastAsia" w:cs="Times New Roman"/>
          <w:sz w:val="24"/>
          <w:szCs w:val="24"/>
        </w:rPr>
        <w:t>QmiLength = 4</w:t>
      </w:r>
    </w:p>
    <w:p w14:paraId="37CDF23D" w14:textId="77777777" w:rsidR="00FC277F" w:rsidRPr="007F7AA4" w:rsidRDefault="00FC277F" w:rsidP="00FC277F">
      <w:pPr>
        <w:widowControl/>
        <w:kinsoku/>
        <w:adjustRightInd/>
        <w:rPr>
          <w:rFonts w:eastAsiaTheme="majorEastAsia" w:cs="Times New Roman"/>
          <w:sz w:val="24"/>
          <w:szCs w:val="24"/>
        </w:rPr>
      </w:pPr>
      <w:r w:rsidRPr="007F7AA4">
        <w:rPr>
          <w:rFonts w:eastAsiaTheme="majorEastAsia" w:cs="Times New Roman"/>
          <w:sz w:val="24"/>
          <w:szCs w:val="24"/>
        </w:rPr>
        <w:t>Service_DSD {</w:t>
      </w:r>
    </w:p>
    <w:p w14:paraId="72D2EDEA" w14:textId="77777777" w:rsidR="00FC277F" w:rsidRPr="007F7AA4" w:rsidRDefault="00FC277F" w:rsidP="00FC277F">
      <w:pPr>
        <w:widowControl/>
        <w:kinsoku/>
        <w:adjustRightInd/>
        <w:rPr>
          <w:rFonts w:eastAsiaTheme="majorEastAsia" w:cs="Times New Roman"/>
          <w:sz w:val="24"/>
          <w:szCs w:val="24"/>
        </w:rPr>
      </w:pPr>
      <w:r w:rsidRPr="007F7AA4">
        <w:rPr>
          <w:rFonts w:eastAsiaTheme="majorEastAsia" w:cs="Times New Roman"/>
          <w:sz w:val="24"/>
          <w:szCs w:val="24"/>
        </w:rPr>
        <w:t>ServiceDSDV1 {</w:t>
      </w:r>
    </w:p>
    <w:p w14:paraId="20FE2F75" w14:textId="77777777" w:rsidR="00FC277F" w:rsidRPr="007F7AA4" w:rsidRDefault="00FC277F" w:rsidP="00FC277F">
      <w:pPr>
        <w:widowControl/>
        <w:kinsoku/>
        <w:adjustRightInd/>
        <w:rPr>
          <w:rFonts w:eastAsiaTheme="majorEastAsia" w:cs="Times New Roman"/>
          <w:sz w:val="24"/>
          <w:szCs w:val="24"/>
        </w:rPr>
      </w:pPr>
      <w:r w:rsidRPr="007F7AA4">
        <w:rPr>
          <w:rFonts w:eastAsiaTheme="majorEastAsia" w:cs="Times New Roman"/>
          <w:sz w:val="24"/>
          <w:szCs w:val="24"/>
        </w:rPr>
        <w:t>dsd_notify_data_settings {</w:t>
      </w:r>
    </w:p>
    <w:p w14:paraId="526F624F" w14:textId="77777777" w:rsidR="00FC277F" w:rsidRPr="007F7AA4" w:rsidRDefault="00FC277F" w:rsidP="00FC277F">
      <w:pPr>
        <w:widowControl/>
        <w:kinsoku/>
        <w:adjustRightInd/>
        <w:rPr>
          <w:rFonts w:eastAsiaTheme="majorEastAsia" w:cs="Times New Roman"/>
          <w:sz w:val="24"/>
          <w:szCs w:val="24"/>
        </w:rPr>
      </w:pPr>
      <w:r w:rsidRPr="007F7AA4">
        <w:rPr>
          <w:rFonts w:eastAsiaTheme="majorEastAsia" w:cs="Times New Roman"/>
          <w:sz w:val="24"/>
          <w:szCs w:val="24"/>
        </w:rPr>
        <w:t>dsd_notify_data_settings_reqTlvs[0] {</w:t>
      </w:r>
    </w:p>
    <w:p w14:paraId="161B637E" w14:textId="77777777" w:rsidR="00FC277F" w:rsidRPr="007F7AA4" w:rsidRDefault="00FC277F" w:rsidP="00FC277F">
      <w:pPr>
        <w:widowControl/>
        <w:kinsoku/>
        <w:adjustRightInd/>
        <w:rPr>
          <w:rFonts w:eastAsiaTheme="majorEastAsia" w:cs="Times New Roman"/>
          <w:sz w:val="24"/>
          <w:szCs w:val="24"/>
        </w:rPr>
      </w:pPr>
      <w:r w:rsidRPr="007F7AA4">
        <w:rPr>
          <w:rFonts w:eastAsiaTheme="majorEastAsia" w:cs="Times New Roman"/>
          <w:sz w:val="24"/>
          <w:szCs w:val="24"/>
        </w:rPr>
        <w:t>Type = 0x10</w:t>
      </w:r>
    </w:p>
    <w:p w14:paraId="33C496BD" w14:textId="77777777" w:rsidR="00FC277F" w:rsidRPr="007F7AA4" w:rsidRDefault="00FC277F" w:rsidP="00FC277F">
      <w:pPr>
        <w:widowControl/>
        <w:kinsoku/>
        <w:adjustRightInd/>
        <w:rPr>
          <w:rFonts w:eastAsiaTheme="majorEastAsia" w:cs="Times New Roman"/>
          <w:sz w:val="24"/>
          <w:szCs w:val="24"/>
        </w:rPr>
      </w:pPr>
      <w:r w:rsidRPr="007F7AA4">
        <w:rPr>
          <w:rFonts w:eastAsiaTheme="majorEastAsia" w:cs="Times New Roman"/>
          <w:sz w:val="24"/>
          <w:szCs w:val="24"/>
        </w:rPr>
        <w:t>Length = 1</w:t>
      </w:r>
    </w:p>
    <w:p w14:paraId="17D7B2D2" w14:textId="77777777" w:rsidR="00FC277F" w:rsidRPr="007F7AA4" w:rsidRDefault="00FC277F" w:rsidP="00FC277F">
      <w:pPr>
        <w:widowControl/>
        <w:kinsoku/>
        <w:adjustRightInd/>
        <w:rPr>
          <w:rFonts w:eastAsiaTheme="majorEastAsia" w:cs="Times New Roman"/>
          <w:sz w:val="24"/>
          <w:szCs w:val="24"/>
        </w:rPr>
      </w:pPr>
      <w:r w:rsidRPr="007F7AA4">
        <w:rPr>
          <w:rFonts w:eastAsiaTheme="majorEastAsia" w:cs="Times New Roman"/>
          <w:sz w:val="24"/>
          <w:szCs w:val="24"/>
        </w:rPr>
        <w:t>data_service_switch {</w:t>
      </w:r>
    </w:p>
    <w:p w14:paraId="48F3D3D1" w14:textId="77777777" w:rsidR="00FC277F" w:rsidRPr="007F7AA4" w:rsidRDefault="00FC277F" w:rsidP="00FC277F">
      <w:pPr>
        <w:widowControl/>
        <w:kinsoku/>
        <w:adjustRightInd/>
        <w:rPr>
          <w:rFonts w:eastAsiaTheme="majorEastAsia" w:cs="Times New Roman"/>
          <w:b/>
          <w:i/>
          <w:sz w:val="24"/>
          <w:szCs w:val="24"/>
        </w:rPr>
      </w:pPr>
      <w:r w:rsidRPr="007F7AA4">
        <w:rPr>
          <w:rFonts w:eastAsiaTheme="majorEastAsia" w:cs="Times New Roman"/>
          <w:b/>
          <w:i/>
          <w:sz w:val="24"/>
          <w:szCs w:val="24"/>
        </w:rPr>
        <w:t xml:space="preserve">data_service_switch = false  // </w:t>
      </w:r>
      <w:r w:rsidRPr="007F7AA4">
        <w:rPr>
          <w:rFonts w:eastAsiaTheme="majorEastAsia" w:cs="Times New Roman"/>
          <w:b/>
          <w:i/>
          <w:sz w:val="24"/>
          <w:szCs w:val="24"/>
        </w:rPr>
        <w:t>关数据</w:t>
      </w:r>
    </w:p>
    <w:p w14:paraId="4D11D53D" w14:textId="77777777" w:rsidR="00FC277F" w:rsidRPr="007F7AA4" w:rsidRDefault="00FC277F" w:rsidP="00FC277F">
      <w:pPr>
        <w:widowControl/>
        <w:kinsoku/>
        <w:adjustRightInd/>
        <w:rPr>
          <w:rFonts w:eastAsiaTheme="majorEastAsia" w:cs="Times New Roman"/>
          <w:sz w:val="24"/>
          <w:szCs w:val="24"/>
        </w:rPr>
      </w:pPr>
      <w:r w:rsidRPr="007F7AA4">
        <w:rPr>
          <w:rFonts w:eastAsiaTheme="majorEastAsia" w:cs="Times New Roman"/>
          <w:sz w:val="24"/>
          <w:szCs w:val="24"/>
        </w:rPr>
        <w:t>}</w:t>
      </w:r>
    </w:p>
    <w:p w14:paraId="402E569C" w14:textId="77777777" w:rsidR="00FC277F" w:rsidRPr="007F7AA4" w:rsidRDefault="00FC277F" w:rsidP="00FC277F">
      <w:pPr>
        <w:widowControl/>
        <w:kinsoku/>
        <w:adjustRightInd/>
        <w:rPr>
          <w:rFonts w:eastAsiaTheme="majorEastAsia" w:cs="Times New Roman"/>
          <w:sz w:val="24"/>
          <w:szCs w:val="24"/>
        </w:rPr>
      </w:pPr>
      <w:r w:rsidRPr="007F7AA4">
        <w:rPr>
          <w:rFonts w:eastAsiaTheme="majorEastAsia" w:cs="Times New Roman"/>
          <w:sz w:val="24"/>
          <w:szCs w:val="24"/>
        </w:rPr>
        <w:t>}</w:t>
      </w:r>
    </w:p>
    <w:p w14:paraId="4CBD6328" w14:textId="77777777" w:rsidR="00FC277F" w:rsidRPr="007F7AA4" w:rsidRDefault="00FC277F" w:rsidP="00FC277F">
      <w:pPr>
        <w:widowControl/>
        <w:kinsoku/>
        <w:adjustRightInd/>
        <w:rPr>
          <w:rFonts w:eastAsiaTheme="majorEastAsia" w:cs="Times New Roman"/>
          <w:sz w:val="24"/>
          <w:szCs w:val="24"/>
        </w:rPr>
      </w:pPr>
      <w:r w:rsidRPr="007F7AA4">
        <w:rPr>
          <w:rFonts w:eastAsiaTheme="majorEastAsia" w:cs="Times New Roman"/>
          <w:sz w:val="24"/>
          <w:szCs w:val="24"/>
        </w:rPr>
        <w:t>}</w:t>
      </w:r>
    </w:p>
    <w:p w14:paraId="1891D01F" w14:textId="77777777" w:rsidR="00FC277F" w:rsidRPr="007F7AA4" w:rsidRDefault="00FC277F" w:rsidP="00FC277F">
      <w:pPr>
        <w:widowControl/>
        <w:kinsoku/>
        <w:adjustRightInd/>
        <w:rPr>
          <w:rFonts w:eastAsiaTheme="majorEastAsia" w:cs="Times New Roman"/>
          <w:sz w:val="24"/>
          <w:szCs w:val="24"/>
        </w:rPr>
      </w:pPr>
      <w:r w:rsidRPr="007F7AA4">
        <w:rPr>
          <w:rFonts w:eastAsiaTheme="majorEastAsia" w:cs="Times New Roman"/>
          <w:sz w:val="24"/>
          <w:szCs w:val="24"/>
        </w:rPr>
        <w:t>}</w:t>
      </w:r>
    </w:p>
    <w:p w14:paraId="2CE9FFE4" w14:textId="77777777" w:rsidR="00FC277F" w:rsidRPr="007F7AA4" w:rsidRDefault="00FC277F" w:rsidP="00FC277F">
      <w:pPr>
        <w:widowControl/>
        <w:kinsoku/>
        <w:adjustRightInd/>
        <w:rPr>
          <w:rFonts w:eastAsiaTheme="majorEastAsia" w:cs="Times New Roman"/>
          <w:sz w:val="24"/>
          <w:szCs w:val="24"/>
        </w:rPr>
      </w:pPr>
      <w:r w:rsidRPr="007F7AA4">
        <w:rPr>
          <w:rFonts w:eastAsiaTheme="majorEastAsia" w:cs="Times New Roman"/>
          <w:sz w:val="24"/>
          <w:szCs w:val="24"/>
        </w:rPr>
        <w:t>}</w:t>
      </w:r>
    </w:p>
    <w:p w14:paraId="280AA45F" w14:textId="77777777" w:rsidR="00FC277F" w:rsidRPr="007F7AA4" w:rsidRDefault="00FC277F" w:rsidP="00FC277F">
      <w:pPr>
        <w:widowControl/>
        <w:kinsoku/>
        <w:adjustRightInd/>
        <w:rPr>
          <w:rFonts w:eastAsiaTheme="majorEastAsia" w:cs="Times New Roman"/>
          <w:sz w:val="24"/>
          <w:szCs w:val="24"/>
        </w:rPr>
      </w:pPr>
    </w:p>
    <w:p w14:paraId="3B50A27C" w14:textId="77777777" w:rsidR="00FC277F" w:rsidRPr="007F7AA4" w:rsidRDefault="00FC277F" w:rsidP="00FC277F">
      <w:pPr>
        <w:rPr>
          <w:rFonts w:eastAsiaTheme="majorEastAsia" w:cs="Times New Roman"/>
        </w:rPr>
      </w:pPr>
    </w:p>
    <w:p w14:paraId="1F763DF3" w14:textId="77777777" w:rsidR="00FC277F" w:rsidRPr="007F7AA4" w:rsidRDefault="00FC277F" w:rsidP="00FC277F">
      <w:pPr>
        <w:pStyle w:val="3"/>
        <w:spacing w:before="156" w:after="156"/>
        <w:rPr>
          <w:rFonts w:eastAsiaTheme="majorEastAsia" w:cs="Times New Roman"/>
        </w:rPr>
      </w:pPr>
      <w:bookmarkStart w:id="196" w:name="_Toc34299166"/>
      <w:bookmarkStart w:id="197" w:name="_Toc87714760"/>
      <w:r w:rsidRPr="007F7AA4">
        <w:rPr>
          <w:rFonts w:eastAsiaTheme="majorEastAsia" w:cs="Times New Roman"/>
        </w:rPr>
        <w:t>数据当前状态查看</w:t>
      </w:r>
      <w:bookmarkEnd w:id="196"/>
      <w:bookmarkEnd w:id="197"/>
    </w:p>
    <w:p w14:paraId="16335105" w14:textId="77777777" w:rsidR="00FC277F" w:rsidRPr="007F7AA4" w:rsidRDefault="00FC277F" w:rsidP="00FC277F">
      <w:pPr>
        <w:rPr>
          <w:rFonts w:eastAsiaTheme="majorEastAsia" w:cs="Times New Roman"/>
        </w:rPr>
      </w:pPr>
      <w:r w:rsidRPr="007F7AA4">
        <w:rPr>
          <w:rFonts w:eastAsiaTheme="majorEastAsia" w:cs="Times New Roman"/>
        </w:rPr>
        <w:t>查看当前数据连接状态处于激活状态，还是休眠状态。通过此状态可以判断当前主卡卡顿的原因。</w:t>
      </w:r>
    </w:p>
    <w:p w14:paraId="49B7FA11" w14:textId="77777777" w:rsidR="00FC277F" w:rsidRPr="007F7AA4" w:rsidRDefault="00FC277F" w:rsidP="006A1992">
      <w:pPr>
        <w:pStyle w:val="ac"/>
        <w:numPr>
          <w:ilvl w:val="0"/>
          <w:numId w:val="40"/>
        </w:numPr>
        <w:ind w:firstLineChars="0"/>
        <w:rPr>
          <w:rFonts w:eastAsiaTheme="majorEastAsia" w:cs="Times New Roman"/>
        </w:rPr>
      </w:pPr>
      <w:r w:rsidRPr="007F7AA4">
        <w:rPr>
          <w:rFonts w:eastAsiaTheme="majorEastAsia" w:cs="Times New Roman"/>
        </w:rPr>
        <w:t>特征</w:t>
      </w:r>
    </w:p>
    <w:p w14:paraId="3201426E" w14:textId="77777777" w:rsidR="00FC277F" w:rsidRPr="007F7AA4" w:rsidRDefault="00FC277F" w:rsidP="00FC277F">
      <w:pPr>
        <w:widowControl/>
        <w:kinsoku/>
        <w:adjustRightInd/>
        <w:rPr>
          <w:rFonts w:eastAsiaTheme="majorEastAsia" w:cs="Times New Roman"/>
          <w:szCs w:val="24"/>
        </w:rPr>
      </w:pPr>
      <w:r w:rsidRPr="007F7AA4">
        <w:rPr>
          <w:rFonts w:eastAsiaTheme="majorEastAsia" w:cs="Times New Roman"/>
          <w:szCs w:val="24"/>
        </w:rPr>
        <w:t>ServiceId = 1</w:t>
      </w:r>
      <w:r w:rsidRPr="007F7AA4">
        <w:rPr>
          <w:rFonts w:eastAsiaTheme="majorEastAsia" w:cs="Times New Roman"/>
          <w:szCs w:val="24"/>
        </w:rPr>
        <w:t>，</w:t>
      </w:r>
      <w:r w:rsidRPr="007F7AA4">
        <w:rPr>
          <w:rFonts w:eastAsiaTheme="majorEastAsia" w:cs="Times New Roman"/>
          <w:szCs w:val="24"/>
        </w:rPr>
        <w:t>MsgId = 0x00000001</w:t>
      </w:r>
      <w:r w:rsidRPr="007F7AA4">
        <w:rPr>
          <w:rFonts w:eastAsiaTheme="majorEastAsia" w:cs="Times New Roman"/>
          <w:szCs w:val="24"/>
        </w:rPr>
        <w:t>，字符串：</w:t>
      </w:r>
      <w:r w:rsidRPr="007F7AA4">
        <w:rPr>
          <w:rFonts w:eastAsiaTheme="majorEastAsia" w:cs="Times New Roman"/>
          <w:szCs w:val="24"/>
        </w:rPr>
        <w:t>wds_event_report_ind</w:t>
      </w:r>
    </w:p>
    <w:p w14:paraId="755E5125" w14:textId="77777777" w:rsidR="00FC277F" w:rsidRPr="007F7AA4" w:rsidRDefault="00FC277F" w:rsidP="006A1992">
      <w:pPr>
        <w:pStyle w:val="ac"/>
        <w:widowControl/>
        <w:numPr>
          <w:ilvl w:val="0"/>
          <w:numId w:val="40"/>
        </w:numPr>
        <w:kinsoku/>
        <w:adjustRightInd/>
        <w:ind w:firstLineChars="0"/>
        <w:rPr>
          <w:rFonts w:eastAsiaTheme="majorEastAsia" w:cs="Times New Roman"/>
          <w:szCs w:val="24"/>
        </w:rPr>
      </w:pPr>
      <w:r w:rsidRPr="007F7AA4">
        <w:rPr>
          <w:rFonts w:eastAsiaTheme="majorEastAsia" w:cs="Times New Roman"/>
          <w:szCs w:val="24"/>
        </w:rPr>
        <w:t>参数解析</w:t>
      </w:r>
    </w:p>
    <w:p w14:paraId="3E5BFAD1" w14:textId="77777777" w:rsidR="00FC277F" w:rsidRPr="007F7AA4" w:rsidRDefault="00FC277F" w:rsidP="00FC277F">
      <w:pPr>
        <w:widowControl/>
        <w:kinsoku/>
        <w:adjustRightInd/>
        <w:rPr>
          <w:rFonts w:eastAsiaTheme="majorEastAsia" w:cs="Times New Roman"/>
          <w:b/>
          <w:sz w:val="24"/>
          <w:szCs w:val="24"/>
        </w:rPr>
      </w:pPr>
      <w:r w:rsidRPr="007F7AA4">
        <w:rPr>
          <w:rFonts w:eastAsiaTheme="majorEastAsia" w:cs="Times New Roman"/>
          <w:b/>
          <w:sz w:val="22"/>
        </w:rPr>
        <w:t>dormancy_status</w:t>
      </w:r>
    </w:p>
    <w:p w14:paraId="69B1FFDC" w14:textId="77777777" w:rsidR="00FC277F" w:rsidRPr="007F7AA4" w:rsidRDefault="00FC277F" w:rsidP="00FC277F">
      <w:pPr>
        <w:widowControl/>
        <w:kinsoku/>
        <w:adjustRightInd/>
        <w:rPr>
          <w:rFonts w:eastAsiaTheme="majorEastAsia" w:cs="Times New Roman"/>
          <w:szCs w:val="24"/>
        </w:rPr>
      </w:pPr>
      <w:r w:rsidRPr="007F7AA4">
        <w:rPr>
          <w:rFonts w:eastAsiaTheme="majorEastAsia" w:cs="Times New Roman"/>
          <w:szCs w:val="24"/>
        </w:rPr>
        <w:t>WDS_DORMANCY_STATUS_DORMANT (0x01) – Traffic channel dormant</w:t>
      </w:r>
    </w:p>
    <w:p w14:paraId="6CB19640" w14:textId="77777777" w:rsidR="00FC277F" w:rsidRPr="007F7AA4" w:rsidRDefault="00FC277F" w:rsidP="00FC277F">
      <w:pPr>
        <w:widowControl/>
        <w:kinsoku/>
        <w:adjustRightInd/>
        <w:rPr>
          <w:rFonts w:eastAsiaTheme="majorEastAsia" w:cs="Times New Roman"/>
          <w:szCs w:val="24"/>
        </w:rPr>
      </w:pPr>
      <w:r w:rsidRPr="007F7AA4">
        <w:rPr>
          <w:rFonts w:eastAsiaTheme="majorEastAsia" w:cs="Times New Roman"/>
          <w:szCs w:val="24"/>
        </w:rPr>
        <w:t>WDS_DORMANCY_STATUS_ACTIVE (0x02) – Traffic channel active</w:t>
      </w:r>
    </w:p>
    <w:p w14:paraId="73DE14B3" w14:textId="77777777" w:rsidR="00FC277F" w:rsidRPr="007F7AA4" w:rsidRDefault="00FC277F" w:rsidP="006A1992">
      <w:pPr>
        <w:pStyle w:val="ac"/>
        <w:widowControl/>
        <w:numPr>
          <w:ilvl w:val="0"/>
          <w:numId w:val="40"/>
        </w:numPr>
        <w:kinsoku/>
        <w:adjustRightInd/>
        <w:ind w:firstLineChars="0"/>
        <w:rPr>
          <w:rFonts w:eastAsiaTheme="majorEastAsia" w:cs="Times New Roman"/>
          <w:szCs w:val="24"/>
        </w:rPr>
      </w:pPr>
      <w:r w:rsidRPr="007F7AA4">
        <w:rPr>
          <w:rFonts w:eastAsiaTheme="majorEastAsia" w:cs="Times New Roman"/>
          <w:szCs w:val="24"/>
        </w:rPr>
        <w:t>Example</w:t>
      </w:r>
    </w:p>
    <w:tbl>
      <w:tblPr>
        <w:tblStyle w:val="a7"/>
        <w:tblW w:w="0" w:type="auto"/>
        <w:tblLook w:val="04A0" w:firstRow="1" w:lastRow="0" w:firstColumn="1" w:lastColumn="0" w:noHBand="0" w:noVBand="1"/>
      </w:tblPr>
      <w:tblGrid>
        <w:gridCol w:w="8522"/>
      </w:tblGrid>
      <w:tr w:rsidR="00FC277F" w:rsidRPr="007F7AA4" w14:paraId="02156CD8" w14:textId="77777777" w:rsidTr="00926560">
        <w:tc>
          <w:tcPr>
            <w:tcW w:w="8522" w:type="dxa"/>
          </w:tcPr>
          <w:p w14:paraId="29CD162F" w14:textId="77777777" w:rsidR="00FC277F" w:rsidRPr="007F7AA4" w:rsidRDefault="00FC277F" w:rsidP="00926560">
            <w:pPr>
              <w:widowControl/>
              <w:kinsoku/>
              <w:adjustRightInd/>
              <w:rPr>
                <w:rFonts w:eastAsiaTheme="majorEastAsia" w:cs="Times New Roman"/>
                <w:szCs w:val="24"/>
              </w:rPr>
            </w:pPr>
            <w:r w:rsidRPr="007F7AA4">
              <w:rPr>
                <w:rFonts w:eastAsiaTheme="majorEastAsia" w:cs="Times New Roman"/>
                <w:szCs w:val="24"/>
              </w:rPr>
              <w:t>07:52:43.716</w:t>
            </w:r>
          </w:p>
          <w:p w14:paraId="3BD8C5FE" w14:textId="77777777" w:rsidR="00FC277F" w:rsidRPr="007F7AA4" w:rsidRDefault="00FC277F" w:rsidP="00926560">
            <w:pPr>
              <w:widowControl/>
              <w:kinsoku/>
              <w:adjustRightInd/>
              <w:rPr>
                <w:rFonts w:eastAsiaTheme="majorEastAsia" w:cs="Times New Roman"/>
                <w:szCs w:val="24"/>
              </w:rPr>
            </w:pPr>
            <w:r w:rsidRPr="007F7AA4">
              <w:rPr>
                <w:rFonts w:eastAsiaTheme="majorEastAsia" w:cs="Times New Roman"/>
                <w:szCs w:val="24"/>
              </w:rPr>
              <w:t>07:52:43.716 [0x1544] MCS QCSI Payload Packet</w:t>
            </w:r>
          </w:p>
          <w:p w14:paraId="06306E9A" w14:textId="77777777" w:rsidR="00FC277F" w:rsidRPr="007F7AA4" w:rsidRDefault="00FC277F" w:rsidP="00926560">
            <w:pPr>
              <w:widowControl/>
              <w:kinsoku/>
              <w:adjustRightInd/>
              <w:rPr>
                <w:rFonts w:eastAsiaTheme="majorEastAsia" w:cs="Times New Roman"/>
                <w:szCs w:val="24"/>
              </w:rPr>
            </w:pPr>
            <w:r w:rsidRPr="007F7AA4">
              <w:rPr>
                <w:rFonts w:eastAsiaTheme="majorEastAsia" w:cs="Times New Roman"/>
                <w:szCs w:val="24"/>
              </w:rPr>
              <w:t>packetVersion = 2</w:t>
            </w:r>
          </w:p>
          <w:p w14:paraId="0B0FCECF" w14:textId="77777777" w:rsidR="00FC277F" w:rsidRPr="007F7AA4" w:rsidRDefault="00FC277F" w:rsidP="00926560">
            <w:pPr>
              <w:widowControl/>
              <w:kinsoku/>
              <w:adjustRightInd/>
              <w:rPr>
                <w:rFonts w:eastAsiaTheme="majorEastAsia" w:cs="Times New Roman"/>
                <w:szCs w:val="24"/>
              </w:rPr>
            </w:pPr>
            <w:r w:rsidRPr="007F7AA4">
              <w:rPr>
                <w:rFonts w:eastAsiaTheme="majorEastAsia" w:cs="Times New Roman"/>
                <w:szCs w:val="24"/>
              </w:rPr>
              <w:t>MsgType = Indication</w:t>
            </w:r>
          </w:p>
          <w:p w14:paraId="787D8BE6" w14:textId="77777777" w:rsidR="00FC277F" w:rsidRPr="007F7AA4" w:rsidRDefault="00FC277F" w:rsidP="00926560">
            <w:pPr>
              <w:widowControl/>
              <w:kinsoku/>
              <w:adjustRightInd/>
              <w:rPr>
                <w:rFonts w:eastAsiaTheme="majorEastAsia" w:cs="Times New Roman"/>
                <w:szCs w:val="24"/>
              </w:rPr>
            </w:pPr>
            <w:r w:rsidRPr="007F7AA4">
              <w:rPr>
                <w:rFonts w:eastAsiaTheme="majorEastAsia" w:cs="Times New Roman"/>
                <w:szCs w:val="24"/>
              </w:rPr>
              <w:t>Counter = 121</w:t>
            </w:r>
          </w:p>
          <w:p w14:paraId="036CF94F" w14:textId="77777777" w:rsidR="00FC277F" w:rsidRPr="007F7AA4" w:rsidRDefault="00FC277F" w:rsidP="00926560">
            <w:pPr>
              <w:widowControl/>
              <w:kinsoku/>
              <w:adjustRightInd/>
              <w:rPr>
                <w:rFonts w:eastAsiaTheme="majorEastAsia" w:cs="Times New Roman"/>
                <w:szCs w:val="24"/>
              </w:rPr>
            </w:pPr>
            <w:r w:rsidRPr="007F7AA4">
              <w:rPr>
                <w:rFonts w:eastAsiaTheme="majorEastAsia" w:cs="Times New Roman"/>
                <w:szCs w:val="24"/>
              </w:rPr>
              <w:t>ServiceId = 1</w:t>
            </w:r>
          </w:p>
          <w:p w14:paraId="06A4FDD4" w14:textId="77777777" w:rsidR="00FC277F" w:rsidRPr="007F7AA4" w:rsidRDefault="00FC277F" w:rsidP="00926560">
            <w:pPr>
              <w:widowControl/>
              <w:kinsoku/>
              <w:adjustRightInd/>
              <w:rPr>
                <w:rFonts w:eastAsiaTheme="majorEastAsia" w:cs="Times New Roman"/>
                <w:szCs w:val="24"/>
              </w:rPr>
            </w:pPr>
            <w:r w:rsidRPr="007F7AA4">
              <w:rPr>
                <w:rFonts w:eastAsiaTheme="majorEastAsia" w:cs="Times New Roman"/>
                <w:szCs w:val="24"/>
              </w:rPr>
              <w:t>MajorRev = 1</w:t>
            </w:r>
          </w:p>
          <w:p w14:paraId="02AA755A" w14:textId="77777777" w:rsidR="00FC277F" w:rsidRPr="007F7AA4" w:rsidRDefault="00FC277F" w:rsidP="00926560">
            <w:pPr>
              <w:widowControl/>
              <w:kinsoku/>
              <w:adjustRightInd/>
              <w:rPr>
                <w:rFonts w:eastAsiaTheme="majorEastAsia" w:cs="Times New Roman"/>
                <w:szCs w:val="24"/>
              </w:rPr>
            </w:pPr>
            <w:r w:rsidRPr="007F7AA4">
              <w:rPr>
                <w:rFonts w:eastAsiaTheme="majorEastAsia" w:cs="Times New Roman"/>
                <w:szCs w:val="24"/>
              </w:rPr>
              <w:t>MinorRev = 176</w:t>
            </w:r>
          </w:p>
          <w:p w14:paraId="6064AE2C" w14:textId="77777777" w:rsidR="00FC277F" w:rsidRPr="007F7AA4" w:rsidRDefault="00FC277F" w:rsidP="00926560">
            <w:pPr>
              <w:widowControl/>
              <w:kinsoku/>
              <w:adjustRightInd/>
              <w:rPr>
                <w:rFonts w:eastAsiaTheme="majorEastAsia" w:cs="Times New Roman"/>
                <w:szCs w:val="24"/>
              </w:rPr>
            </w:pPr>
            <w:r w:rsidRPr="007F7AA4">
              <w:rPr>
                <w:rFonts w:eastAsiaTheme="majorEastAsia" w:cs="Times New Roman"/>
                <w:szCs w:val="24"/>
              </w:rPr>
              <w:t>ConHandle = 0x000000B3</w:t>
            </w:r>
          </w:p>
          <w:p w14:paraId="117ABBD6" w14:textId="77777777" w:rsidR="00FC277F" w:rsidRPr="007F7AA4" w:rsidRDefault="00FC277F" w:rsidP="00926560">
            <w:pPr>
              <w:widowControl/>
              <w:kinsoku/>
              <w:adjustRightInd/>
              <w:rPr>
                <w:rFonts w:eastAsiaTheme="majorEastAsia" w:cs="Times New Roman"/>
                <w:szCs w:val="24"/>
              </w:rPr>
            </w:pPr>
            <w:r w:rsidRPr="007F7AA4">
              <w:rPr>
                <w:rFonts w:eastAsiaTheme="majorEastAsia" w:cs="Times New Roman"/>
                <w:szCs w:val="24"/>
              </w:rPr>
              <w:t>MsgId = 0x00000001</w:t>
            </w:r>
          </w:p>
          <w:p w14:paraId="2C84AFCC" w14:textId="77777777" w:rsidR="00FC277F" w:rsidRPr="007F7AA4" w:rsidRDefault="00FC277F" w:rsidP="00926560">
            <w:pPr>
              <w:widowControl/>
              <w:kinsoku/>
              <w:adjustRightInd/>
              <w:rPr>
                <w:rFonts w:eastAsiaTheme="majorEastAsia" w:cs="Times New Roman"/>
                <w:szCs w:val="24"/>
              </w:rPr>
            </w:pPr>
            <w:r w:rsidRPr="007F7AA4">
              <w:rPr>
                <w:rFonts w:eastAsiaTheme="majorEastAsia" w:cs="Times New Roman"/>
                <w:szCs w:val="24"/>
              </w:rPr>
              <w:t>QmiLength = 4</w:t>
            </w:r>
          </w:p>
          <w:p w14:paraId="795901A5" w14:textId="77777777" w:rsidR="00FC277F" w:rsidRPr="007F7AA4" w:rsidRDefault="00FC277F" w:rsidP="00926560">
            <w:pPr>
              <w:widowControl/>
              <w:kinsoku/>
              <w:adjustRightInd/>
              <w:rPr>
                <w:rFonts w:eastAsiaTheme="majorEastAsia" w:cs="Times New Roman"/>
                <w:szCs w:val="24"/>
              </w:rPr>
            </w:pPr>
            <w:r w:rsidRPr="007F7AA4">
              <w:rPr>
                <w:rFonts w:eastAsiaTheme="majorEastAsia" w:cs="Times New Roman"/>
                <w:szCs w:val="24"/>
              </w:rPr>
              <w:t>Service_WDS {</w:t>
            </w:r>
          </w:p>
          <w:p w14:paraId="66A0FD4B" w14:textId="77777777" w:rsidR="00FC277F" w:rsidRPr="007F7AA4" w:rsidRDefault="00FC277F" w:rsidP="00926560">
            <w:pPr>
              <w:widowControl/>
              <w:kinsoku/>
              <w:adjustRightInd/>
              <w:rPr>
                <w:rFonts w:eastAsiaTheme="majorEastAsia" w:cs="Times New Roman"/>
                <w:szCs w:val="24"/>
              </w:rPr>
            </w:pPr>
            <w:r w:rsidRPr="007F7AA4">
              <w:rPr>
                <w:rFonts w:eastAsiaTheme="majorEastAsia" w:cs="Times New Roman"/>
                <w:szCs w:val="24"/>
              </w:rPr>
              <w:t>ServiceWDSV1 {</w:t>
            </w:r>
          </w:p>
          <w:p w14:paraId="492204E1" w14:textId="77777777" w:rsidR="00FC277F" w:rsidRPr="007F7AA4" w:rsidRDefault="00FC277F" w:rsidP="00926560">
            <w:pPr>
              <w:widowControl/>
              <w:kinsoku/>
              <w:adjustRightInd/>
              <w:rPr>
                <w:rFonts w:eastAsiaTheme="majorEastAsia" w:cs="Times New Roman"/>
                <w:szCs w:val="24"/>
              </w:rPr>
            </w:pPr>
            <w:r w:rsidRPr="007F7AA4">
              <w:rPr>
                <w:rFonts w:eastAsiaTheme="majorEastAsia" w:cs="Times New Roman"/>
                <w:szCs w:val="24"/>
              </w:rPr>
              <w:t>wds_set_event_report {</w:t>
            </w:r>
          </w:p>
          <w:p w14:paraId="39221563" w14:textId="77777777" w:rsidR="00FC277F" w:rsidRPr="007F7AA4" w:rsidRDefault="00FC277F" w:rsidP="00926560">
            <w:pPr>
              <w:widowControl/>
              <w:kinsoku/>
              <w:adjustRightInd/>
              <w:rPr>
                <w:rFonts w:eastAsiaTheme="majorEastAsia" w:cs="Times New Roman"/>
                <w:szCs w:val="24"/>
              </w:rPr>
            </w:pPr>
            <w:r w:rsidRPr="007F7AA4">
              <w:rPr>
                <w:rFonts w:eastAsiaTheme="majorEastAsia" w:cs="Times New Roman"/>
                <w:szCs w:val="24"/>
              </w:rPr>
              <w:t>wds_event_report_indTlvs[0] {</w:t>
            </w:r>
          </w:p>
          <w:p w14:paraId="6B9B5526" w14:textId="77777777" w:rsidR="00FC277F" w:rsidRPr="007F7AA4" w:rsidRDefault="00FC277F" w:rsidP="00926560">
            <w:pPr>
              <w:widowControl/>
              <w:kinsoku/>
              <w:adjustRightInd/>
              <w:rPr>
                <w:rFonts w:eastAsiaTheme="majorEastAsia" w:cs="Times New Roman"/>
                <w:szCs w:val="24"/>
              </w:rPr>
            </w:pPr>
            <w:r w:rsidRPr="007F7AA4">
              <w:rPr>
                <w:rFonts w:eastAsiaTheme="majorEastAsia" w:cs="Times New Roman"/>
                <w:szCs w:val="24"/>
              </w:rPr>
              <w:t>Type = 0x18</w:t>
            </w:r>
          </w:p>
          <w:p w14:paraId="411E7902" w14:textId="77777777" w:rsidR="00FC277F" w:rsidRPr="007F7AA4" w:rsidRDefault="00FC277F" w:rsidP="00926560">
            <w:pPr>
              <w:widowControl/>
              <w:kinsoku/>
              <w:adjustRightInd/>
              <w:rPr>
                <w:rFonts w:eastAsiaTheme="majorEastAsia" w:cs="Times New Roman"/>
                <w:szCs w:val="24"/>
              </w:rPr>
            </w:pPr>
            <w:r w:rsidRPr="007F7AA4">
              <w:rPr>
                <w:rFonts w:eastAsiaTheme="majorEastAsia" w:cs="Times New Roman"/>
                <w:szCs w:val="24"/>
              </w:rPr>
              <w:t>Length = 1</w:t>
            </w:r>
          </w:p>
          <w:p w14:paraId="49151246" w14:textId="77777777" w:rsidR="00FC277F" w:rsidRPr="007F7AA4" w:rsidRDefault="00FC277F" w:rsidP="00926560">
            <w:pPr>
              <w:widowControl/>
              <w:kinsoku/>
              <w:adjustRightInd/>
              <w:rPr>
                <w:rFonts w:eastAsiaTheme="majorEastAsia" w:cs="Times New Roman"/>
                <w:szCs w:val="24"/>
              </w:rPr>
            </w:pPr>
            <w:r w:rsidRPr="007F7AA4">
              <w:rPr>
                <w:rFonts w:eastAsiaTheme="majorEastAsia" w:cs="Times New Roman"/>
                <w:szCs w:val="24"/>
              </w:rPr>
              <w:t>dormancy_status {</w:t>
            </w:r>
          </w:p>
          <w:p w14:paraId="486AEB62" w14:textId="77777777" w:rsidR="00FC277F" w:rsidRPr="007F7AA4" w:rsidRDefault="00FC277F" w:rsidP="00926560">
            <w:pPr>
              <w:widowControl/>
              <w:kinsoku/>
              <w:adjustRightInd/>
              <w:rPr>
                <w:rFonts w:eastAsiaTheme="majorEastAsia" w:cs="Times New Roman"/>
                <w:b/>
                <w:i/>
                <w:szCs w:val="24"/>
              </w:rPr>
            </w:pPr>
            <w:r w:rsidRPr="007F7AA4">
              <w:rPr>
                <w:rFonts w:eastAsiaTheme="majorEastAsia" w:cs="Times New Roman"/>
                <w:b/>
                <w:i/>
                <w:szCs w:val="24"/>
              </w:rPr>
              <w:t>dormancy_status = WDS_DORMANCY_STATUS_DORMANT</w:t>
            </w:r>
          </w:p>
          <w:p w14:paraId="48D4F447" w14:textId="77777777" w:rsidR="00FC277F" w:rsidRPr="007F7AA4" w:rsidRDefault="00FC277F" w:rsidP="00926560">
            <w:pPr>
              <w:widowControl/>
              <w:kinsoku/>
              <w:adjustRightInd/>
              <w:rPr>
                <w:rFonts w:eastAsiaTheme="majorEastAsia" w:cs="Times New Roman"/>
                <w:szCs w:val="24"/>
              </w:rPr>
            </w:pPr>
            <w:r w:rsidRPr="007F7AA4">
              <w:rPr>
                <w:rFonts w:eastAsiaTheme="majorEastAsia" w:cs="Times New Roman"/>
                <w:szCs w:val="24"/>
              </w:rPr>
              <w:t>}</w:t>
            </w:r>
          </w:p>
          <w:p w14:paraId="2CAC344A" w14:textId="77777777" w:rsidR="00FC277F" w:rsidRPr="007F7AA4" w:rsidRDefault="00FC277F" w:rsidP="00926560">
            <w:pPr>
              <w:widowControl/>
              <w:kinsoku/>
              <w:adjustRightInd/>
              <w:rPr>
                <w:rFonts w:eastAsiaTheme="majorEastAsia" w:cs="Times New Roman"/>
                <w:szCs w:val="24"/>
              </w:rPr>
            </w:pPr>
            <w:r w:rsidRPr="007F7AA4">
              <w:rPr>
                <w:rFonts w:eastAsiaTheme="majorEastAsia" w:cs="Times New Roman"/>
                <w:szCs w:val="24"/>
              </w:rPr>
              <w:t>}</w:t>
            </w:r>
          </w:p>
          <w:p w14:paraId="655ED552" w14:textId="77777777" w:rsidR="00FC277F" w:rsidRPr="007F7AA4" w:rsidRDefault="00FC277F" w:rsidP="00926560">
            <w:pPr>
              <w:widowControl/>
              <w:kinsoku/>
              <w:adjustRightInd/>
              <w:rPr>
                <w:rFonts w:eastAsiaTheme="majorEastAsia" w:cs="Times New Roman"/>
                <w:szCs w:val="24"/>
              </w:rPr>
            </w:pPr>
            <w:r w:rsidRPr="007F7AA4">
              <w:rPr>
                <w:rFonts w:eastAsiaTheme="majorEastAsia" w:cs="Times New Roman"/>
                <w:szCs w:val="24"/>
              </w:rPr>
              <w:t>}</w:t>
            </w:r>
          </w:p>
          <w:p w14:paraId="022A8DD9" w14:textId="77777777" w:rsidR="00FC277F" w:rsidRPr="007F7AA4" w:rsidRDefault="00FC277F" w:rsidP="00926560">
            <w:pPr>
              <w:widowControl/>
              <w:kinsoku/>
              <w:adjustRightInd/>
              <w:rPr>
                <w:rFonts w:eastAsiaTheme="majorEastAsia" w:cs="Times New Roman"/>
                <w:szCs w:val="24"/>
              </w:rPr>
            </w:pPr>
            <w:r w:rsidRPr="007F7AA4">
              <w:rPr>
                <w:rFonts w:eastAsiaTheme="majorEastAsia" w:cs="Times New Roman"/>
                <w:szCs w:val="24"/>
              </w:rPr>
              <w:t>}</w:t>
            </w:r>
          </w:p>
          <w:p w14:paraId="35907641" w14:textId="77777777" w:rsidR="00FC277F" w:rsidRPr="007F7AA4" w:rsidRDefault="00FC277F" w:rsidP="00926560">
            <w:pPr>
              <w:widowControl/>
              <w:kinsoku/>
              <w:adjustRightInd/>
              <w:rPr>
                <w:rFonts w:eastAsiaTheme="majorEastAsia" w:cs="Times New Roman"/>
                <w:szCs w:val="24"/>
              </w:rPr>
            </w:pPr>
            <w:r w:rsidRPr="007F7AA4">
              <w:rPr>
                <w:rFonts w:eastAsiaTheme="majorEastAsia" w:cs="Times New Roman"/>
                <w:szCs w:val="24"/>
              </w:rPr>
              <w:t>}</w:t>
            </w:r>
          </w:p>
        </w:tc>
      </w:tr>
    </w:tbl>
    <w:p w14:paraId="0AFD3AB1" w14:textId="77777777" w:rsidR="00FC277F" w:rsidRPr="007F7AA4" w:rsidRDefault="00FC277F" w:rsidP="00FC277F">
      <w:pPr>
        <w:pStyle w:val="3"/>
        <w:spacing w:before="156" w:after="156"/>
        <w:rPr>
          <w:rFonts w:eastAsiaTheme="majorEastAsia" w:cs="Times New Roman"/>
          <w:sz w:val="22"/>
        </w:rPr>
      </w:pPr>
      <w:bookmarkStart w:id="198" w:name="_Toc34299167"/>
      <w:bookmarkStart w:id="199" w:name="_Toc87714761"/>
      <w:r w:rsidRPr="007F7AA4">
        <w:rPr>
          <w:rFonts w:eastAsiaTheme="majorEastAsia" w:cs="Times New Roman"/>
          <w:sz w:val="22"/>
        </w:rPr>
        <w:t>数据低延迟模式设置</w:t>
      </w:r>
      <w:bookmarkEnd w:id="198"/>
      <w:bookmarkEnd w:id="199"/>
    </w:p>
    <w:p w14:paraId="2FC14FD4" w14:textId="2D3091D0" w:rsidR="00FC277F" w:rsidRPr="000F1A7C" w:rsidRDefault="00FC277F" w:rsidP="000F1A7C">
      <w:pPr>
        <w:kinsoku/>
        <w:autoSpaceDE w:val="0"/>
        <w:autoSpaceDN w:val="0"/>
        <w:rPr>
          <w:rFonts w:ascii="NimbusRomNo9L-Regu" w:hAnsi="NimbusRomNo9L-Regu" w:cs="NimbusRomNo9L-Regu"/>
          <w:kern w:val="0"/>
          <w:sz w:val="22"/>
        </w:rPr>
      </w:pPr>
      <w:r w:rsidRPr="007F7AA4">
        <w:rPr>
          <w:rFonts w:eastAsiaTheme="majorEastAsia" w:cs="Times New Roman"/>
        </w:rPr>
        <w:t>设置数据业务的低延迟模式。</w:t>
      </w:r>
      <w:r w:rsidR="000F1A7C">
        <w:rPr>
          <w:rFonts w:eastAsiaTheme="majorEastAsia" w:cs="Times New Roman" w:hint="eastAsia"/>
        </w:rPr>
        <w:t>使用的</w:t>
      </w:r>
      <w:r w:rsidR="000F1A7C">
        <w:rPr>
          <w:rFonts w:ascii="NimbusRomNo9L-Regu" w:hAnsi="NimbusRomNo9L-Regu" w:cs="NimbusRomNo9L-Regu"/>
          <w:kern w:val="0"/>
          <w:sz w:val="22"/>
        </w:rPr>
        <w:t>QMI_WDS_SET_DATA_LOW_LATENCY_MODE</w:t>
      </w:r>
      <w:r w:rsidR="000F1A7C">
        <w:rPr>
          <w:rFonts w:ascii="NimbusRomNo9L-Regu" w:hAnsi="NimbusRomNo9L-Regu" w:cs="NimbusRomNo9L-Regu" w:hint="eastAsia"/>
          <w:kern w:val="0"/>
          <w:sz w:val="22"/>
        </w:rPr>
        <w:t>消息设置。</w:t>
      </w:r>
    </w:p>
    <w:p w14:paraId="262032FA" w14:textId="77777777" w:rsidR="00FC277F" w:rsidRPr="007F7AA4" w:rsidRDefault="00FC277F" w:rsidP="00EB49A3">
      <w:pPr>
        <w:pStyle w:val="4"/>
        <w:spacing w:before="156" w:after="156"/>
      </w:pPr>
      <w:r w:rsidRPr="007F7AA4">
        <w:t>QMI_WDS_SET_DATA_LOW_LATENCY_MODE</w:t>
      </w:r>
    </w:p>
    <w:p w14:paraId="3C50698A" w14:textId="20A6F006" w:rsidR="00FC277F" w:rsidRPr="007F7AA4" w:rsidRDefault="00015B3A" w:rsidP="00EB49A3">
      <w:r>
        <w:rPr>
          <w:rFonts w:hint="eastAsia"/>
        </w:rPr>
        <w:t>此命令用于设置</w:t>
      </w:r>
      <w:r w:rsidR="00487475">
        <w:rPr>
          <w:rFonts w:hint="eastAsia"/>
        </w:rPr>
        <w:t>Modem</w:t>
      </w:r>
      <w:r w:rsidR="00487475">
        <w:rPr>
          <w:rFonts w:hint="eastAsia"/>
        </w:rPr>
        <w:t>数据业务中</w:t>
      </w:r>
      <w:r>
        <w:t>上行和下行的延迟等级</w:t>
      </w:r>
      <w:r w:rsidR="00FC277F" w:rsidRPr="007F7AA4">
        <w:t>。</w:t>
      </w:r>
    </w:p>
    <w:p w14:paraId="73EDA49D" w14:textId="77777777" w:rsidR="00FC277F" w:rsidRPr="007F7AA4" w:rsidRDefault="00FC277F" w:rsidP="00EB49A3">
      <w:pPr>
        <w:rPr>
          <w:sz w:val="24"/>
          <w:szCs w:val="24"/>
        </w:rPr>
      </w:pPr>
      <w:r w:rsidRPr="007F7AA4">
        <w:rPr>
          <w:sz w:val="22"/>
        </w:rPr>
        <w:t>ul_latency_level</w:t>
      </w:r>
    </w:p>
    <w:p w14:paraId="7ED11C82" w14:textId="77777777" w:rsidR="00FC277F" w:rsidRPr="007F7AA4" w:rsidRDefault="00FC277F" w:rsidP="00EB49A3">
      <w:pPr>
        <w:rPr>
          <w:sz w:val="22"/>
        </w:rPr>
      </w:pPr>
      <w:r w:rsidRPr="007F7AA4">
        <w:rPr>
          <w:sz w:val="22"/>
        </w:rPr>
        <w:t>dl_latency_level</w:t>
      </w:r>
    </w:p>
    <w:p w14:paraId="373FA2A2" w14:textId="77777777" w:rsidR="00FC277F" w:rsidRPr="007F7AA4" w:rsidRDefault="00FC277F" w:rsidP="00EB49A3">
      <w:pPr>
        <w:rPr>
          <w:sz w:val="22"/>
        </w:rPr>
      </w:pPr>
      <w:r w:rsidRPr="007F7AA4">
        <w:rPr>
          <w:sz w:val="22"/>
        </w:rPr>
        <w:t>枚举值：</w:t>
      </w:r>
    </w:p>
    <w:p w14:paraId="1F4F00FD" w14:textId="77777777" w:rsidR="00FC277F" w:rsidRPr="007F7AA4" w:rsidRDefault="00FC277F" w:rsidP="00EB49A3">
      <w:pPr>
        <w:rPr>
          <w:sz w:val="22"/>
        </w:rPr>
      </w:pPr>
      <w:r w:rsidRPr="007F7AA4">
        <w:rPr>
          <w:sz w:val="22"/>
        </w:rPr>
        <w:t>WDS_LATENCY_NORMAL (1) –Default</w:t>
      </w:r>
    </w:p>
    <w:p w14:paraId="34E59F1C" w14:textId="77777777" w:rsidR="00FC277F" w:rsidRPr="007F7AA4" w:rsidRDefault="00FC277F" w:rsidP="00EB49A3">
      <w:pPr>
        <w:rPr>
          <w:sz w:val="22"/>
        </w:rPr>
      </w:pPr>
      <w:r w:rsidRPr="007F7AA4">
        <w:rPr>
          <w:sz w:val="22"/>
        </w:rPr>
        <w:t>WDS_LATENCY_LOW (2) – Low</w:t>
      </w:r>
    </w:p>
    <w:p w14:paraId="6815CDA9" w14:textId="77777777" w:rsidR="00FC277F" w:rsidRPr="007F7AA4" w:rsidRDefault="00FC277F" w:rsidP="00EB49A3">
      <w:pPr>
        <w:rPr>
          <w:sz w:val="22"/>
        </w:rPr>
      </w:pPr>
      <w:r w:rsidRPr="007F7AA4">
        <w:rPr>
          <w:sz w:val="22"/>
        </w:rPr>
        <w:t>WDS_LATENCY_VERY_LOW (3) –Very low</w:t>
      </w:r>
    </w:p>
    <w:p w14:paraId="277FBA17" w14:textId="77777777" w:rsidR="00FC277F" w:rsidRPr="007F7AA4" w:rsidRDefault="00FC277F" w:rsidP="00EB49A3">
      <w:pPr>
        <w:rPr>
          <w:sz w:val="22"/>
        </w:rPr>
      </w:pPr>
      <w:r w:rsidRPr="007F7AA4">
        <w:rPr>
          <w:sz w:val="22"/>
        </w:rPr>
        <w:t>WDS_LATENCY_SUPER_LOW (4) –Super low</w:t>
      </w:r>
    </w:p>
    <w:p w14:paraId="6A12DB32" w14:textId="77777777" w:rsidR="00FC277F" w:rsidRPr="007F7AA4" w:rsidRDefault="00FC277F" w:rsidP="00EB49A3">
      <w:pPr>
        <w:rPr>
          <w:sz w:val="22"/>
        </w:rPr>
      </w:pPr>
      <w:r w:rsidRPr="007F7AA4">
        <w:rPr>
          <w:sz w:val="22"/>
        </w:rPr>
        <w:t>WDS_LATENCY_CONFIGURABLE_1 (5) – Configurable level 1</w:t>
      </w:r>
    </w:p>
    <w:p w14:paraId="706FFB02" w14:textId="77777777" w:rsidR="00FC277F" w:rsidRPr="007F7AA4" w:rsidRDefault="00FC277F" w:rsidP="00EB49A3">
      <w:pPr>
        <w:rPr>
          <w:sz w:val="22"/>
        </w:rPr>
      </w:pPr>
      <w:r w:rsidRPr="007F7AA4">
        <w:rPr>
          <w:sz w:val="22"/>
        </w:rPr>
        <w:t>WDS_LATENCY_CONFIGURABLE_2 (6) – Configurable level 2</w:t>
      </w:r>
    </w:p>
    <w:p w14:paraId="12FD6082" w14:textId="77777777" w:rsidR="00FC277F" w:rsidRPr="007F7AA4" w:rsidRDefault="00FC277F" w:rsidP="00EB49A3">
      <w:pPr>
        <w:rPr>
          <w:sz w:val="22"/>
        </w:rPr>
      </w:pPr>
      <w:r w:rsidRPr="007F7AA4">
        <w:rPr>
          <w:sz w:val="22"/>
        </w:rPr>
        <w:t>使能数据业务优先级开关：</w:t>
      </w:r>
    </w:p>
    <w:p w14:paraId="1D6C1A8B" w14:textId="77777777" w:rsidR="00FC277F" w:rsidRPr="007F7AA4" w:rsidRDefault="00FC277F" w:rsidP="00EB49A3">
      <w:pPr>
        <w:rPr>
          <w:sz w:val="22"/>
        </w:rPr>
      </w:pPr>
      <w:r w:rsidRPr="007F7AA4">
        <w:rPr>
          <w:sz w:val="22"/>
        </w:rPr>
        <w:t>prioritize_ps_data</w:t>
      </w:r>
    </w:p>
    <w:p w14:paraId="57430CA1" w14:textId="77777777" w:rsidR="00FC277F" w:rsidRPr="007F7AA4" w:rsidRDefault="00FC277F" w:rsidP="00EB49A3">
      <w:pPr>
        <w:rPr>
          <w:sz w:val="22"/>
        </w:rPr>
      </w:pPr>
      <w:r w:rsidRPr="007F7AA4">
        <w:rPr>
          <w:sz w:val="22"/>
        </w:rPr>
        <w:t>搜索字段：</w:t>
      </w:r>
    </w:p>
    <w:p w14:paraId="424856ED" w14:textId="77777777" w:rsidR="00FC277F" w:rsidRPr="007F7AA4" w:rsidRDefault="00FC277F" w:rsidP="00EB49A3">
      <w:r w:rsidRPr="007F7AA4">
        <w:rPr>
          <w:sz w:val="22"/>
        </w:rPr>
        <w:t>ServiceId=1</w:t>
      </w:r>
      <w:r w:rsidRPr="007F7AA4">
        <w:rPr>
          <w:sz w:val="22"/>
        </w:rPr>
        <w:t>，</w:t>
      </w:r>
      <w:r w:rsidRPr="007F7AA4">
        <w:rPr>
          <w:sz w:val="22"/>
        </w:rPr>
        <w:t>MsgId=0x00E1</w:t>
      </w:r>
    </w:p>
    <w:p w14:paraId="6C3BA527" w14:textId="77777777" w:rsidR="00FC277F" w:rsidRPr="00340092" w:rsidRDefault="00FC277F" w:rsidP="00340092">
      <w:pPr>
        <w:rPr>
          <w:szCs w:val="21"/>
        </w:rPr>
      </w:pPr>
      <w:r w:rsidRPr="00340092">
        <w:rPr>
          <w:szCs w:val="21"/>
        </w:rPr>
        <w:t>Example</w:t>
      </w:r>
    </w:p>
    <w:p w14:paraId="473BA7F4" w14:textId="77777777" w:rsidR="00FC277F" w:rsidRPr="00340092" w:rsidRDefault="00FC277F" w:rsidP="00340092">
      <w:pPr>
        <w:rPr>
          <w:szCs w:val="21"/>
        </w:rPr>
      </w:pPr>
      <w:r w:rsidRPr="00340092">
        <w:rPr>
          <w:szCs w:val="21"/>
        </w:rPr>
        <w:t>07:10:36.222 [0x1544] MCS QCSI Payload Packet</w:t>
      </w:r>
    </w:p>
    <w:p w14:paraId="56A70CF0" w14:textId="77777777" w:rsidR="00FC277F" w:rsidRPr="00340092" w:rsidRDefault="00FC277F" w:rsidP="00340092">
      <w:pPr>
        <w:rPr>
          <w:szCs w:val="21"/>
        </w:rPr>
      </w:pPr>
      <w:r w:rsidRPr="00340092">
        <w:rPr>
          <w:szCs w:val="21"/>
        </w:rPr>
        <w:t>packetVersion = 2</w:t>
      </w:r>
    </w:p>
    <w:p w14:paraId="61A83019" w14:textId="77777777" w:rsidR="00FC277F" w:rsidRPr="00340092" w:rsidRDefault="00FC277F" w:rsidP="00340092">
      <w:pPr>
        <w:rPr>
          <w:szCs w:val="21"/>
        </w:rPr>
      </w:pPr>
      <w:r w:rsidRPr="00340092">
        <w:rPr>
          <w:szCs w:val="21"/>
        </w:rPr>
        <w:t>MsgType = Request</w:t>
      </w:r>
    </w:p>
    <w:p w14:paraId="0C4A11EA" w14:textId="77777777" w:rsidR="00FC277F" w:rsidRPr="00340092" w:rsidRDefault="00FC277F" w:rsidP="00340092">
      <w:pPr>
        <w:rPr>
          <w:szCs w:val="21"/>
        </w:rPr>
      </w:pPr>
      <w:r w:rsidRPr="00340092">
        <w:rPr>
          <w:szCs w:val="21"/>
        </w:rPr>
        <w:t>Counter = 133</w:t>
      </w:r>
    </w:p>
    <w:p w14:paraId="109E07E4" w14:textId="77777777" w:rsidR="00FC277F" w:rsidRPr="00340092" w:rsidRDefault="00FC277F" w:rsidP="00340092">
      <w:pPr>
        <w:rPr>
          <w:szCs w:val="21"/>
        </w:rPr>
      </w:pPr>
      <w:r w:rsidRPr="00340092">
        <w:rPr>
          <w:szCs w:val="21"/>
        </w:rPr>
        <w:t>ServiceId = 42</w:t>
      </w:r>
    </w:p>
    <w:p w14:paraId="19A16D0E" w14:textId="77777777" w:rsidR="00FC277F" w:rsidRPr="00340092" w:rsidRDefault="00FC277F" w:rsidP="00340092">
      <w:pPr>
        <w:rPr>
          <w:szCs w:val="21"/>
        </w:rPr>
      </w:pPr>
      <w:r w:rsidRPr="00340092">
        <w:rPr>
          <w:szCs w:val="21"/>
        </w:rPr>
        <w:t>MajorRev = 1</w:t>
      </w:r>
    </w:p>
    <w:p w14:paraId="60E1608A" w14:textId="77777777" w:rsidR="00FC277F" w:rsidRPr="00340092" w:rsidRDefault="00FC277F" w:rsidP="00340092">
      <w:pPr>
        <w:rPr>
          <w:szCs w:val="21"/>
        </w:rPr>
      </w:pPr>
      <w:r w:rsidRPr="00340092">
        <w:rPr>
          <w:szCs w:val="21"/>
        </w:rPr>
        <w:t>MinorRev = 50</w:t>
      </w:r>
    </w:p>
    <w:p w14:paraId="41417FA6" w14:textId="77777777" w:rsidR="00FC277F" w:rsidRPr="00340092" w:rsidRDefault="00FC277F" w:rsidP="00340092">
      <w:pPr>
        <w:rPr>
          <w:szCs w:val="21"/>
        </w:rPr>
      </w:pPr>
      <w:r w:rsidRPr="00340092">
        <w:rPr>
          <w:szCs w:val="21"/>
        </w:rPr>
        <w:t>ConHandle = 0x0000001B</w:t>
      </w:r>
    </w:p>
    <w:p w14:paraId="08CAE444" w14:textId="77777777" w:rsidR="00FC277F" w:rsidRPr="00340092" w:rsidRDefault="00FC277F" w:rsidP="00340092">
      <w:pPr>
        <w:rPr>
          <w:szCs w:val="21"/>
        </w:rPr>
      </w:pPr>
      <w:r w:rsidRPr="00340092">
        <w:rPr>
          <w:szCs w:val="21"/>
        </w:rPr>
        <w:t>MsgId = 0x0000004E</w:t>
      </w:r>
    </w:p>
    <w:p w14:paraId="6AA3B9D3" w14:textId="77777777" w:rsidR="00FC277F" w:rsidRPr="00340092" w:rsidRDefault="00FC277F" w:rsidP="00340092">
      <w:pPr>
        <w:rPr>
          <w:szCs w:val="21"/>
        </w:rPr>
      </w:pPr>
      <w:r w:rsidRPr="00340092">
        <w:rPr>
          <w:szCs w:val="21"/>
        </w:rPr>
        <w:t>QmiLength = 14</w:t>
      </w:r>
    </w:p>
    <w:p w14:paraId="261CCB8A" w14:textId="5B4180FF" w:rsidR="00FC277F" w:rsidRDefault="00FC277F" w:rsidP="00FC277F">
      <w:pPr>
        <w:pStyle w:val="3"/>
        <w:spacing w:before="156" w:after="156"/>
        <w:rPr>
          <w:rFonts w:eastAsiaTheme="majorEastAsia" w:cs="Times New Roman"/>
        </w:rPr>
      </w:pPr>
      <w:bookmarkStart w:id="200" w:name="_Toc34299168"/>
      <w:bookmarkStart w:id="201" w:name="_Toc87714762"/>
      <w:r w:rsidRPr="007F7AA4">
        <w:rPr>
          <w:rFonts w:eastAsiaTheme="majorEastAsia" w:cs="Times New Roman"/>
        </w:rPr>
        <w:lastRenderedPageBreak/>
        <w:t>数据连接状态</w:t>
      </w:r>
      <w:bookmarkEnd w:id="200"/>
      <w:bookmarkEnd w:id="201"/>
    </w:p>
    <w:p w14:paraId="7AFE96C4" w14:textId="23649A09" w:rsidR="00340092" w:rsidRDefault="00340092" w:rsidP="00340092">
      <w:r>
        <w:rPr>
          <w:rFonts w:hint="eastAsia"/>
        </w:rPr>
        <w:t>用于查看当前的数据连接状态。</w:t>
      </w:r>
    </w:p>
    <w:p w14:paraId="65760E07" w14:textId="18DB4CA6" w:rsidR="00340092" w:rsidRDefault="00340092" w:rsidP="00340092">
      <w:r>
        <w:rPr>
          <w:rFonts w:hint="eastAsia"/>
        </w:rPr>
        <w:t>两个</w:t>
      </w:r>
      <w:r>
        <w:rPr>
          <w:rFonts w:hint="eastAsia"/>
        </w:rPr>
        <w:t>QMI</w:t>
      </w:r>
      <w:r>
        <w:rPr>
          <w:rFonts w:hint="eastAsia"/>
        </w:rPr>
        <w:t>消</w:t>
      </w:r>
      <w:r w:rsidRPr="00340092">
        <w:rPr>
          <w:rFonts w:hint="eastAsia"/>
        </w:rPr>
        <w:t>息</w:t>
      </w:r>
      <w:r w:rsidRPr="00340092">
        <w:t>QMI_WDS_GET_PKT_SRVC_STATUS</w:t>
      </w:r>
      <w:r w:rsidRPr="00340092">
        <w:rPr>
          <w:rFonts w:hint="eastAsia"/>
        </w:rPr>
        <w:t>和</w:t>
      </w:r>
      <w:r w:rsidRPr="00340092">
        <w:t>QMI_WDS_PKT_SRVC_STATUS_IND</w:t>
      </w:r>
      <w:r>
        <w:rPr>
          <w:rFonts w:hint="eastAsia"/>
        </w:rPr>
        <w:t>。</w:t>
      </w:r>
    </w:p>
    <w:tbl>
      <w:tblPr>
        <w:tblStyle w:val="a7"/>
        <w:tblW w:w="0" w:type="auto"/>
        <w:tblLook w:val="04A0" w:firstRow="1" w:lastRow="0" w:firstColumn="1" w:lastColumn="0" w:noHBand="0" w:noVBand="1"/>
      </w:tblPr>
      <w:tblGrid>
        <w:gridCol w:w="13454"/>
      </w:tblGrid>
      <w:tr w:rsidR="00C41A84" w14:paraId="621E0E9C" w14:textId="77777777" w:rsidTr="00C41A84">
        <w:tc>
          <w:tcPr>
            <w:tcW w:w="13454" w:type="dxa"/>
          </w:tcPr>
          <w:p w14:paraId="5ED55EF7" w14:textId="77777777" w:rsidR="00C41A84" w:rsidRPr="007F7AA4" w:rsidRDefault="00C41A84" w:rsidP="00C41A84">
            <w:r w:rsidRPr="007F7AA4">
              <w:t>08:43:59.394 [0x1544] MCS QCSI Payload Packet</w:t>
            </w:r>
          </w:p>
          <w:p w14:paraId="3AA92510" w14:textId="77777777" w:rsidR="00C41A84" w:rsidRPr="007F7AA4" w:rsidRDefault="00C41A84" w:rsidP="00C41A84">
            <w:r w:rsidRPr="007F7AA4">
              <w:t>packetVersion = 2</w:t>
            </w:r>
          </w:p>
          <w:p w14:paraId="05FFAFE8" w14:textId="77777777" w:rsidR="00C41A84" w:rsidRPr="007F7AA4" w:rsidRDefault="00C41A84" w:rsidP="00C41A84">
            <w:r w:rsidRPr="007F7AA4">
              <w:t>MsgType = Response</w:t>
            </w:r>
          </w:p>
          <w:p w14:paraId="3D0C09A2" w14:textId="77777777" w:rsidR="00C41A84" w:rsidRPr="007F7AA4" w:rsidRDefault="00C41A84" w:rsidP="00C41A84">
            <w:r w:rsidRPr="007F7AA4">
              <w:t>Counter = 377</w:t>
            </w:r>
          </w:p>
          <w:p w14:paraId="11DA6817" w14:textId="77777777" w:rsidR="00C41A84" w:rsidRPr="007F7AA4" w:rsidRDefault="00C41A84" w:rsidP="00C41A84">
            <w:r w:rsidRPr="007F7AA4">
              <w:t>ServiceId = 1</w:t>
            </w:r>
          </w:p>
          <w:p w14:paraId="02D804D7" w14:textId="77777777" w:rsidR="00C41A84" w:rsidRPr="007F7AA4" w:rsidRDefault="00C41A84" w:rsidP="00C41A84">
            <w:r w:rsidRPr="007F7AA4">
              <w:t>MajorRev = 1</w:t>
            </w:r>
          </w:p>
          <w:p w14:paraId="343E4E59" w14:textId="77777777" w:rsidR="00C41A84" w:rsidRPr="007F7AA4" w:rsidRDefault="00C41A84" w:rsidP="00C41A84">
            <w:r w:rsidRPr="007F7AA4">
              <w:t>MinorRev = 176</w:t>
            </w:r>
          </w:p>
          <w:p w14:paraId="5550868C" w14:textId="77777777" w:rsidR="00C41A84" w:rsidRPr="007F7AA4" w:rsidRDefault="00C41A84" w:rsidP="00C41A84">
            <w:r w:rsidRPr="007F7AA4">
              <w:t>ConHandle = 0x00000027</w:t>
            </w:r>
          </w:p>
          <w:p w14:paraId="0D468E04" w14:textId="77777777" w:rsidR="00C41A84" w:rsidRPr="007F7AA4" w:rsidRDefault="00C41A84" w:rsidP="00C41A84">
            <w:r w:rsidRPr="007F7AA4">
              <w:t>MsgId = 0x00000022</w:t>
            </w:r>
          </w:p>
          <w:p w14:paraId="66C2EB2B" w14:textId="77777777" w:rsidR="00C41A84" w:rsidRPr="007F7AA4" w:rsidRDefault="00C41A84" w:rsidP="00C41A84">
            <w:r w:rsidRPr="007F7AA4">
              <w:t>QmiLength = 11</w:t>
            </w:r>
          </w:p>
          <w:p w14:paraId="5EC4C7E8" w14:textId="77777777" w:rsidR="00C41A84" w:rsidRPr="007F7AA4" w:rsidRDefault="00C41A84" w:rsidP="00C41A84">
            <w:r w:rsidRPr="007F7AA4">
              <w:t>Service_WDS {</w:t>
            </w:r>
          </w:p>
          <w:p w14:paraId="3E35EFB7" w14:textId="77777777" w:rsidR="00C41A84" w:rsidRPr="007F7AA4" w:rsidRDefault="00C41A84" w:rsidP="00C41A84">
            <w:r w:rsidRPr="007F7AA4">
              <w:t>ServiceWDSV1 {</w:t>
            </w:r>
          </w:p>
          <w:p w14:paraId="363A108E" w14:textId="77777777" w:rsidR="00C41A84" w:rsidRPr="007F7AA4" w:rsidRDefault="00C41A84" w:rsidP="00C41A84">
            <w:r w:rsidRPr="007F7AA4">
              <w:t>wds_get_pkt_srvc_status {</w:t>
            </w:r>
          </w:p>
          <w:p w14:paraId="6C99DF97" w14:textId="77777777" w:rsidR="00C41A84" w:rsidRPr="007F7AA4" w:rsidRDefault="00C41A84" w:rsidP="00C41A84">
            <w:r w:rsidRPr="007F7AA4">
              <w:t>wds_get_pkt_srvc_status_respTlvs[0] {</w:t>
            </w:r>
          </w:p>
          <w:p w14:paraId="6623930C" w14:textId="77777777" w:rsidR="00C41A84" w:rsidRPr="007F7AA4" w:rsidRDefault="00C41A84" w:rsidP="00C41A84">
            <w:r w:rsidRPr="007F7AA4">
              <w:t>Type = 0x02</w:t>
            </w:r>
          </w:p>
          <w:p w14:paraId="7DCD2279" w14:textId="77777777" w:rsidR="00C41A84" w:rsidRPr="007F7AA4" w:rsidRDefault="00C41A84" w:rsidP="00C41A84">
            <w:r w:rsidRPr="007F7AA4">
              <w:t>Length = 4</w:t>
            </w:r>
          </w:p>
          <w:p w14:paraId="41B08A79" w14:textId="77777777" w:rsidR="00C41A84" w:rsidRPr="007F7AA4" w:rsidRDefault="00C41A84" w:rsidP="00C41A84">
            <w:r w:rsidRPr="007F7AA4">
              <w:t>resp {</w:t>
            </w:r>
          </w:p>
          <w:p w14:paraId="2CBD0A04" w14:textId="77777777" w:rsidR="00C41A84" w:rsidRPr="007F7AA4" w:rsidRDefault="00C41A84" w:rsidP="00C41A84">
            <w:r w:rsidRPr="007F7AA4">
              <w:t>result = QMI_RESULT_SUCCESS</w:t>
            </w:r>
          </w:p>
          <w:p w14:paraId="6B360EEC" w14:textId="77777777" w:rsidR="00C41A84" w:rsidRPr="007F7AA4" w:rsidRDefault="00C41A84" w:rsidP="00C41A84">
            <w:r w:rsidRPr="007F7AA4">
              <w:t>error = QMI_ERR_NONE</w:t>
            </w:r>
          </w:p>
          <w:p w14:paraId="13E75AEA" w14:textId="77777777" w:rsidR="00C41A84" w:rsidRPr="007F7AA4" w:rsidRDefault="00C41A84" w:rsidP="00C41A84">
            <w:r w:rsidRPr="007F7AA4">
              <w:t>}</w:t>
            </w:r>
          </w:p>
          <w:p w14:paraId="2D977B21" w14:textId="77777777" w:rsidR="00C41A84" w:rsidRPr="007F7AA4" w:rsidRDefault="00C41A84" w:rsidP="00C41A84">
            <w:r w:rsidRPr="007F7AA4">
              <w:t>}</w:t>
            </w:r>
          </w:p>
          <w:p w14:paraId="275B7CB4" w14:textId="77777777" w:rsidR="00C41A84" w:rsidRPr="007F7AA4" w:rsidRDefault="00C41A84" w:rsidP="00C41A84">
            <w:r w:rsidRPr="007F7AA4">
              <w:t>wds_get_pkt_srvc_status_respTlvs[1] {</w:t>
            </w:r>
          </w:p>
          <w:p w14:paraId="7BCBC573" w14:textId="77777777" w:rsidR="00C41A84" w:rsidRPr="007F7AA4" w:rsidRDefault="00C41A84" w:rsidP="00C41A84">
            <w:r w:rsidRPr="007F7AA4">
              <w:t>Type = 0x01</w:t>
            </w:r>
          </w:p>
          <w:p w14:paraId="5362D898" w14:textId="77777777" w:rsidR="00C41A84" w:rsidRPr="007F7AA4" w:rsidRDefault="00C41A84" w:rsidP="00C41A84">
            <w:r w:rsidRPr="007F7AA4">
              <w:t>Length = 1</w:t>
            </w:r>
          </w:p>
          <w:p w14:paraId="121C16F7" w14:textId="77777777" w:rsidR="00C41A84" w:rsidRPr="007F7AA4" w:rsidRDefault="00C41A84" w:rsidP="00C41A84">
            <w:r w:rsidRPr="007F7AA4">
              <w:t>connection_status {</w:t>
            </w:r>
          </w:p>
          <w:p w14:paraId="5AA9A9BE" w14:textId="77777777" w:rsidR="00C41A84" w:rsidRPr="007F7AA4" w:rsidRDefault="00C41A84" w:rsidP="00C41A84">
            <w:r w:rsidRPr="00C41A84">
              <w:rPr>
                <w:highlight w:val="yellow"/>
              </w:rPr>
              <w:t>connection_status = WDS_CONNECTION_STATUS_DISCONNECTED</w:t>
            </w:r>
          </w:p>
          <w:p w14:paraId="39E1B7B7" w14:textId="77777777" w:rsidR="00C41A84" w:rsidRPr="007F7AA4" w:rsidRDefault="00C41A84" w:rsidP="00C41A84">
            <w:r w:rsidRPr="007F7AA4">
              <w:t>}</w:t>
            </w:r>
          </w:p>
          <w:p w14:paraId="2351AB38" w14:textId="77777777" w:rsidR="00C41A84" w:rsidRPr="007F7AA4" w:rsidRDefault="00C41A84" w:rsidP="00C41A84">
            <w:r w:rsidRPr="007F7AA4">
              <w:t>}</w:t>
            </w:r>
          </w:p>
          <w:p w14:paraId="0F223E9E" w14:textId="77777777" w:rsidR="00C41A84" w:rsidRPr="007F7AA4" w:rsidRDefault="00C41A84" w:rsidP="00C41A84">
            <w:r w:rsidRPr="007F7AA4">
              <w:t>}</w:t>
            </w:r>
          </w:p>
          <w:p w14:paraId="2FC8DA83" w14:textId="77777777" w:rsidR="00C41A84" w:rsidRPr="007F7AA4" w:rsidRDefault="00C41A84" w:rsidP="00C41A84">
            <w:r w:rsidRPr="007F7AA4">
              <w:t>}</w:t>
            </w:r>
          </w:p>
          <w:p w14:paraId="4773A663" w14:textId="77777777" w:rsidR="00C41A84" w:rsidRPr="007F7AA4" w:rsidRDefault="00C41A84" w:rsidP="00C41A84">
            <w:r w:rsidRPr="007F7AA4">
              <w:t>}</w:t>
            </w:r>
          </w:p>
          <w:p w14:paraId="7AD1EA7F" w14:textId="77777777" w:rsidR="00C41A84" w:rsidRDefault="00C41A84" w:rsidP="00340092"/>
        </w:tc>
      </w:tr>
    </w:tbl>
    <w:p w14:paraId="2BDD17D1" w14:textId="77777777" w:rsidR="00FC277F" w:rsidRPr="007F7AA4" w:rsidRDefault="00FC277F" w:rsidP="00FC277F">
      <w:pPr>
        <w:pStyle w:val="3"/>
        <w:spacing w:before="156" w:after="156"/>
        <w:rPr>
          <w:rFonts w:eastAsiaTheme="majorEastAsia" w:cs="Times New Roman"/>
        </w:rPr>
      </w:pPr>
      <w:bookmarkStart w:id="202" w:name="_Toc34299169"/>
      <w:bookmarkStart w:id="203" w:name="_Toc87714763"/>
      <w:r w:rsidRPr="007F7AA4">
        <w:rPr>
          <w:rFonts w:eastAsiaTheme="majorEastAsia" w:cs="Times New Roman"/>
        </w:rPr>
        <w:t>DTMF</w:t>
      </w:r>
      <w:r w:rsidRPr="007F7AA4">
        <w:rPr>
          <w:rFonts w:eastAsiaTheme="majorEastAsia" w:cs="Times New Roman"/>
        </w:rPr>
        <w:t>发送</w:t>
      </w:r>
      <w:bookmarkEnd w:id="202"/>
      <w:bookmarkEnd w:id="203"/>
    </w:p>
    <w:p w14:paraId="5BE76858" w14:textId="77777777" w:rsidR="00FC277F" w:rsidRPr="007F7AA4" w:rsidRDefault="00FC277F" w:rsidP="00FC277F">
      <w:pPr>
        <w:rPr>
          <w:rFonts w:eastAsiaTheme="majorEastAsia" w:cs="Times New Roman"/>
        </w:rPr>
      </w:pPr>
      <w:r w:rsidRPr="007F7AA4">
        <w:rPr>
          <w:rFonts w:eastAsiaTheme="majorEastAsia" w:cs="Times New Roman"/>
        </w:rPr>
        <w:t>在一次通话的过程中发送</w:t>
      </w:r>
      <w:r w:rsidRPr="007F7AA4">
        <w:rPr>
          <w:rFonts w:eastAsiaTheme="majorEastAsia" w:cs="Times New Roman"/>
        </w:rPr>
        <w:t>DTMF</w:t>
      </w:r>
      <w:r w:rsidRPr="007F7AA4">
        <w:rPr>
          <w:rFonts w:eastAsiaTheme="majorEastAsia" w:cs="Times New Roman"/>
        </w:rPr>
        <w:t>，通过</w:t>
      </w:r>
      <w:r w:rsidRPr="007F7AA4">
        <w:rPr>
          <w:rFonts w:eastAsiaTheme="majorEastAsia" w:cs="Times New Roman"/>
        </w:rPr>
        <w:t>QMI_VOICE_START_CONT_DTMF</w:t>
      </w:r>
      <w:r w:rsidRPr="007F7AA4">
        <w:rPr>
          <w:rFonts w:eastAsiaTheme="majorEastAsia" w:cs="Times New Roman"/>
        </w:rPr>
        <w:t>开始一个字符的传输，并使用</w:t>
      </w:r>
      <w:r w:rsidRPr="007F7AA4">
        <w:rPr>
          <w:rFonts w:eastAsiaTheme="majorEastAsia" w:cs="Times New Roman"/>
        </w:rPr>
        <w:t>QMI_VOICE_STOP_CONT_DTMF</w:t>
      </w:r>
      <w:r w:rsidRPr="007F7AA4">
        <w:rPr>
          <w:rFonts w:eastAsiaTheme="majorEastAsia" w:cs="Times New Roman"/>
        </w:rPr>
        <w:t>消息中止该字符。</w:t>
      </w:r>
    </w:p>
    <w:p w14:paraId="579AD361" w14:textId="77777777" w:rsidR="00FC277F" w:rsidRPr="007F7AA4" w:rsidRDefault="00FC277F" w:rsidP="00FC277F">
      <w:pPr>
        <w:pStyle w:val="4"/>
        <w:spacing w:before="156" w:after="156"/>
        <w:rPr>
          <w:rFonts w:cs="Times New Roman"/>
        </w:rPr>
      </w:pPr>
      <w:r w:rsidRPr="007F7AA4">
        <w:rPr>
          <w:rFonts w:cs="Times New Roman"/>
        </w:rPr>
        <w:t>QMI_VOICE_START_CONT_DTMF</w:t>
      </w:r>
    </w:p>
    <w:p w14:paraId="69AC2127" w14:textId="77777777" w:rsidR="00FC277F" w:rsidRPr="007F7AA4" w:rsidRDefault="00FC277F" w:rsidP="00FC277F">
      <w:pPr>
        <w:rPr>
          <w:rFonts w:eastAsiaTheme="majorEastAsia" w:cs="Times New Roman"/>
        </w:rPr>
      </w:pPr>
      <w:r w:rsidRPr="007F7AA4">
        <w:rPr>
          <w:rFonts w:eastAsiaTheme="majorEastAsia" w:cs="Times New Roman"/>
        </w:rPr>
        <w:t>该消息中包括请求和响应</w:t>
      </w:r>
    </w:p>
    <w:p w14:paraId="0B80CB1C" w14:textId="77777777" w:rsidR="00FC277F" w:rsidRPr="007F7AA4" w:rsidRDefault="00FC277F" w:rsidP="00FC277F">
      <w:pPr>
        <w:widowControl/>
        <w:kinsoku/>
        <w:adjustRightInd/>
        <w:rPr>
          <w:rFonts w:eastAsiaTheme="majorEastAsia" w:cs="Times New Roman"/>
          <w:sz w:val="24"/>
          <w:szCs w:val="24"/>
        </w:rPr>
      </w:pPr>
      <w:r w:rsidRPr="007F7AA4">
        <w:rPr>
          <w:rFonts w:eastAsiaTheme="majorEastAsia" w:cs="Times New Roman"/>
          <w:sz w:val="24"/>
          <w:szCs w:val="24"/>
        </w:rPr>
        <w:t>ServiceId = 9</w:t>
      </w:r>
      <w:r w:rsidRPr="007F7AA4">
        <w:rPr>
          <w:rFonts w:eastAsiaTheme="majorEastAsia" w:cs="Times New Roman"/>
          <w:sz w:val="24"/>
          <w:szCs w:val="24"/>
        </w:rPr>
        <w:t>，</w:t>
      </w:r>
      <w:r w:rsidRPr="007F7AA4">
        <w:rPr>
          <w:rFonts w:eastAsiaTheme="majorEastAsia" w:cs="Times New Roman"/>
          <w:sz w:val="24"/>
          <w:szCs w:val="24"/>
        </w:rPr>
        <w:t>MsgId = 0x00000029(voice)</w:t>
      </w:r>
      <w:r w:rsidRPr="007F7AA4">
        <w:rPr>
          <w:rFonts w:eastAsiaTheme="majorEastAsia" w:cs="Times New Roman"/>
          <w:sz w:val="24"/>
          <w:szCs w:val="24"/>
        </w:rPr>
        <w:t>，搜索字符串：</w:t>
      </w:r>
      <w:r w:rsidRPr="007F7AA4">
        <w:rPr>
          <w:rFonts w:eastAsiaTheme="majorEastAsia" w:cs="Times New Roman"/>
          <w:sz w:val="24"/>
          <w:szCs w:val="24"/>
        </w:rPr>
        <w:t>cont_dtmf_info</w:t>
      </w:r>
    </w:p>
    <w:p w14:paraId="66FCA0E6" w14:textId="77777777" w:rsidR="00FC277F" w:rsidRPr="007F7AA4" w:rsidRDefault="00FC277F" w:rsidP="006A1992">
      <w:pPr>
        <w:pStyle w:val="ac"/>
        <w:widowControl/>
        <w:numPr>
          <w:ilvl w:val="0"/>
          <w:numId w:val="27"/>
        </w:numPr>
        <w:kinsoku/>
        <w:adjustRightInd/>
        <w:ind w:firstLineChars="0"/>
        <w:rPr>
          <w:rFonts w:eastAsiaTheme="majorEastAsia" w:cs="Times New Roman"/>
          <w:b/>
          <w:sz w:val="24"/>
          <w:szCs w:val="24"/>
        </w:rPr>
      </w:pPr>
      <w:r w:rsidRPr="007F7AA4">
        <w:rPr>
          <w:rFonts w:eastAsiaTheme="majorEastAsia" w:cs="Times New Roman"/>
          <w:b/>
          <w:sz w:val="24"/>
          <w:szCs w:val="24"/>
        </w:rPr>
        <w:t>Example</w:t>
      </w:r>
    </w:p>
    <w:tbl>
      <w:tblPr>
        <w:tblStyle w:val="a7"/>
        <w:tblW w:w="0" w:type="auto"/>
        <w:tblLook w:val="04A0" w:firstRow="1" w:lastRow="0" w:firstColumn="1" w:lastColumn="0" w:noHBand="0" w:noVBand="1"/>
      </w:tblPr>
      <w:tblGrid>
        <w:gridCol w:w="8522"/>
      </w:tblGrid>
      <w:tr w:rsidR="00FC277F" w:rsidRPr="007F7AA4" w14:paraId="754A12B4" w14:textId="77777777" w:rsidTr="00926560">
        <w:tc>
          <w:tcPr>
            <w:tcW w:w="8522" w:type="dxa"/>
          </w:tcPr>
          <w:p w14:paraId="04B58C72" w14:textId="77777777" w:rsidR="00FC277F" w:rsidRPr="007F7AA4" w:rsidRDefault="00FC277F" w:rsidP="00926560">
            <w:pPr>
              <w:widowControl/>
              <w:kinsoku/>
              <w:adjustRightInd/>
              <w:rPr>
                <w:rFonts w:eastAsiaTheme="majorEastAsia" w:cs="Times New Roman"/>
                <w:sz w:val="22"/>
                <w:szCs w:val="24"/>
              </w:rPr>
            </w:pPr>
            <w:r w:rsidRPr="007F7AA4">
              <w:rPr>
                <w:rFonts w:eastAsiaTheme="majorEastAsia" w:cs="Times New Roman"/>
                <w:sz w:val="22"/>
                <w:szCs w:val="24"/>
              </w:rPr>
              <w:t>03:35:54.889 [0x1544] MCS QCSI Payload Packet</w:t>
            </w:r>
          </w:p>
          <w:p w14:paraId="43D9B2AD" w14:textId="77777777" w:rsidR="00FC277F" w:rsidRPr="007F7AA4" w:rsidRDefault="00FC277F" w:rsidP="00926560">
            <w:pPr>
              <w:widowControl/>
              <w:kinsoku/>
              <w:adjustRightInd/>
              <w:rPr>
                <w:rFonts w:eastAsiaTheme="majorEastAsia" w:cs="Times New Roman"/>
                <w:sz w:val="22"/>
                <w:szCs w:val="24"/>
              </w:rPr>
            </w:pPr>
            <w:r w:rsidRPr="007F7AA4">
              <w:rPr>
                <w:rFonts w:eastAsiaTheme="majorEastAsia" w:cs="Times New Roman"/>
                <w:sz w:val="22"/>
                <w:szCs w:val="24"/>
              </w:rPr>
              <w:t>packetVersion = 2</w:t>
            </w:r>
          </w:p>
          <w:p w14:paraId="11A878B5" w14:textId="77777777" w:rsidR="00FC277F" w:rsidRPr="007F7AA4" w:rsidRDefault="00FC277F" w:rsidP="00926560">
            <w:pPr>
              <w:widowControl/>
              <w:kinsoku/>
              <w:adjustRightInd/>
              <w:rPr>
                <w:rFonts w:eastAsiaTheme="majorEastAsia" w:cs="Times New Roman"/>
                <w:sz w:val="22"/>
                <w:szCs w:val="24"/>
              </w:rPr>
            </w:pPr>
            <w:r w:rsidRPr="007F7AA4">
              <w:rPr>
                <w:rFonts w:eastAsiaTheme="majorEastAsia" w:cs="Times New Roman"/>
                <w:sz w:val="22"/>
                <w:szCs w:val="24"/>
              </w:rPr>
              <w:t>MsgType = Request</w:t>
            </w:r>
          </w:p>
          <w:p w14:paraId="072B73C6" w14:textId="77777777" w:rsidR="00FC277F" w:rsidRPr="007F7AA4" w:rsidRDefault="00FC277F" w:rsidP="00926560">
            <w:pPr>
              <w:widowControl/>
              <w:kinsoku/>
              <w:adjustRightInd/>
              <w:rPr>
                <w:rFonts w:eastAsiaTheme="majorEastAsia" w:cs="Times New Roman"/>
                <w:sz w:val="22"/>
                <w:szCs w:val="24"/>
              </w:rPr>
            </w:pPr>
            <w:r w:rsidRPr="007F7AA4">
              <w:rPr>
                <w:rFonts w:eastAsiaTheme="majorEastAsia" w:cs="Times New Roman"/>
                <w:sz w:val="22"/>
                <w:szCs w:val="24"/>
              </w:rPr>
              <w:t>Counter = 387</w:t>
            </w:r>
          </w:p>
          <w:p w14:paraId="2905395D" w14:textId="77777777" w:rsidR="00FC277F" w:rsidRPr="007F7AA4" w:rsidRDefault="00FC277F" w:rsidP="00926560">
            <w:pPr>
              <w:widowControl/>
              <w:kinsoku/>
              <w:adjustRightInd/>
              <w:rPr>
                <w:rFonts w:eastAsiaTheme="majorEastAsia" w:cs="Times New Roman"/>
                <w:b/>
                <w:i/>
                <w:sz w:val="22"/>
                <w:szCs w:val="24"/>
              </w:rPr>
            </w:pPr>
            <w:r w:rsidRPr="007F7AA4">
              <w:rPr>
                <w:rFonts w:eastAsiaTheme="majorEastAsia" w:cs="Times New Roman"/>
                <w:b/>
                <w:i/>
                <w:sz w:val="22"/>
                <w:szCs w:val="24"/>
              </w:rPr>
              <w:t>ServiceId = 9</w:t>
            </w:r>
          </w:p>
          <w:p w14:paraId="487674BC" w14:textId="77777777" w:rsidR="00FC277F" w:rsidRPr="007F7AA4" w:rsidRDefault="00FC277F" w:rsidP="00926560">
            <w:pPr>
              <w:widowControl/>
              <w:kinsoku/>
              <w:adjustRightInd/>
              <w:rPr>
                <w:rFonts w:eastAsiaTheme="majorEastAsia" w:cs="Times New Roman"/>
                <w:sz w:val="22"/>
                <w:szCs w:val="24"/>
              </w:rPr>
            </w:pPr>
            <w:r w:rsidRPr="007F7AA4">
              <w:rPr>
                <w:rFonts w:eastAsiaTheme="majorEastAsia" w:cs="Times New Roman"/>
                <w:sz w:val="22"/>
                <w:szCs w:val="24"/>
              </w:rPr>
              <w:t>MajorRev = 2</w:t>
            </w:r>
          </w:p>
          <w:p w14:paraId="036922DF" w14:textId="77777777" w:rsidR="00FC277F" w:rsidRPr="007F7AA4" w:rsidRDefault="00FC277F" w:rsidP="00926560">
            <w:pPr>
              <w:widowControl/>
              <w:kinsoku/>
              <w:adjustRightInd/>
              <w:rPr>
                <w:rFonts w:eastAsiaTheme="majorEastAsia" w:cs="Times New Roman"/>
                <w:sz w:val="22"/>
                <w:szCs w:val="24"/>
              </w:rPr>
            </w:pPr>
            <w:r w:rsidRPr="007F7AA4">
              <w:rPr>
                <w:rFonts w:eastAsiaTheme="majorEastAsia" w:cs="Times New Roman"/>
                <w:sz w:val="22"/>
                <w:szCs w:val="24"/>
              </w:rPr>
              <w:t>MinorRev = 106</w:t>
            </w:r>
          </w:p>
          <w:p w14:paraId="736B7EEE" w14:textId="77777777" w:rsidR="00FC277F" w:rsidRPr="007F7AA4" w:rsidRDefault="00FC277F" w:rsidP="00926560">
            <w:pPr>
              <w:widowControl/>
              <w:kinsoku/>
              <w:adjustRightInd/>
              <w:rPr>
                <w:rFonts w:eastAsiaTheme="majorEastAsia" w:cs="Times New Roman"/>
                <w:sz w:val="22"/>
                <w:szCs w:val="24"/>
              </w:rPr>
            </w:pPr>
            <w:r w:rsidRPr="007F7AA4">
              <w:rPr>
                <w:rFonts w:eastAsiaTheme="majorEastAsia" w:cs="Times New Roman"/>
                <w:sz w:val="22"/>
                <w:szCs w:val="24"/>
              </w:rPr>
              <w:t>ConHandle = 0x00000018</w:t>
            </w:r>
          </w:p>
          <w:p w14:paraId="7DF159F5" w14:textId="77777777" w:rsidR="00FC277F" w:rsidRPr="007F7AA4" w:rsidRDefault="00FC277F" w:rsidP="00926560">
            <w:pPr>
              <w:widowControl/>
              <w:kinsoku/>
              <w:adjustRightInd/>
              <w:rPr>
                <w:rFonts w:eastAsiaTheme="majorEastAsia" w:cs="Times New Roman"/>
                <w:b/>
                <w:i/>
                <w:sz w:val="22"/>
                <w:szCs w:val="24"/>
              </w:rPr>
            </w:pPr>
            <w:r w:rsidRPr="007F7AA4">
              <w:rPr>
                <w:rFonts w:eastAsiaTheme="majorEastAsia" w:cs="Times New Roman"/>
                <w:b/>
                <w:i/>
                <w:sz w:val="22"/>
                <w:szCs w:val="24"/>
              </w:rPr>
              <w:t>MsgId = 0x00000029</w:t>
            </w:r>
          </w:p>
          <w:p w14:paraId="2F15029E" w14:textId="77777777" w:rsidR="00FC277F" w:rsidRPr="007F7AA4" w:rsidRDefault="00FC277F" w:rsidP="00926560">
            <w:pPr>
              <w:widowControl/>
              <w:kinsoku/>
              <w:adjustRightInd/>
              <w:rPr>
                <w:rFonts w:eastAsiaTheme="majorEastAsia" w:cs="Times New Roman"/>
                <w:sz w:val="22"/>
                <w:szCs w:val="24"/>
              </w:rPr>
            </w:pPr>
            <w:r w:rsidRPr="007F7AA4">
              <w:rPr>
                <w:rFonts w:eastAsiaTheme="majorEastAsia" w:cs="Times New Roman"/>
                <w:sz w:val="22"/>
                <w:szCs w:val="24"/>
              </w:rPr>
              <w:t>QmiLength = 5</w:t>
            </w:r>
          </w:p>
          <w:p w14:paraId="54122F8E" w14:textId="77777777" w:rsidR="00FC277F" w:rsidRPr="007F7AA4" w:rsidRDefault="00FC277F" w:rsidP="00926560">
            <w:pPr>
              <w:widowControl/>
              <w:kinsoku/>
              <w:adjustRightInd/>
              <w:rPr>
                <w:rFonts w:eastAsiaTheme="majorEastAsia" w:cs="Times New Roman"/>
                <w:sz w:val="22"/>
                <w:szCs w:val="24"/>
              </w:rPr>
            </w:pPr>
            <w:r w:rsidRPr="007F7AA4">
              <w:rPr>
                <w:rFonts w:eastAsiaTheme="majorEastAsia" w:cs="Times New Roman"/>
                <w:sz w:val="22"/>
                <w:szCs w:val="24"/>
              </w:rPr>
              <w:t>Service_VOICE {</w:t>
            </w:r>
          </w:p>
          <w:p w14:paraId="58B7315A" w14:textId="77777777" w:rsidR="00FC277F" w:rsidRPr="007F7AA4" w:rsidRDefault="00FC277F" w:rsidP="00926560">
            <w:pPr>
              <w:widowControl/>
              <w:kinsoku/>
              <w:adjustRightInd/>
              <w:rPr>
                <w:rFonts w:eastAsiaTheme="majorEastAsia" w:cs="Times New Roman"/>
                <w:sz w:val="22"/>
                <w:szCs w:val="24"/>
              </w:rPr>
            </w:pPr>
            <w:r w:rsidRPr="007F7AA4">
              <w:rPr>
                <w:rFonts w:eastAsiaTheme="majorEastAsia" w:cs="Times New Roman"/>
                <w:sz w:val="22"/>
                <w:szCs w:val="24"/>
              </w:rPr>
              <w:t>ServiceVOICEV2 {</w:t>
            </w:r>
          </w:p>
          <w:p w14:paraId="06ED3093" w14:textId="77777777" w:rsidR="00FC277F" w:rsidRPr="007F7AA4" w:rsidRDefault="00FC277F" w:rsidP="00926560">
            <w:pPr>
              <w:widowControl/>
              <w:kinsoku/>
              <w:adjustRightInd/>
              <w:rPr>
                <w:rFonts w:eastAsiaTheme="majorEastAsia" w:cs="Times New Roman"/>
                <w:sz w:val="22"/>
                <w:szCs w:val="24"/>
              </w:rPr>
            </w:pPr>
            <w:r w:rsidRPr="007F7AA4">
              <w:rPr>
                <w:rFonts w:eastAsiaTheme="majorEastAsia" w:cs="Times New Roman"/>
                <w:sz w:val="22"/>
                <w:szCs w:val="24"/>
              </w:rPr>
              <w:t>voice_start_cont_dtmf {</w:t>
            </w:r>
          </w:p>
          <w:p w14:paraId="546D39F0" w14:textId="77777777" w:rsidR="00FC277F" w:rsidRPr="007F7AA4" w:rsidRDefault="00FC277F" w:rsidP="00926560">
            <w:pPr>
              <w:widowControl/>
              <w:kinsoku/>
              <w:adjustRightInd/>
              <w:rPr>
                <w:rFonts w:eastAsiaTheme="majorEastAsia" w:cs="Times New Roman"/>
                <w:sz w:val="22"/>
                <w:szCs w:val="24"/>
              </w:rPr>
            </w:pPr>
            <w:r w:rsidRPr="007F7AA4">
              <w:rPr>
                <w:rFonts w:eastAsiaTheme="majorEastAsia" w:cs="Times New Roman"/>
                <w:sz w:val="22"/>
                <w:szCs w:val="24"/>
              </w:rPr>
              <w:t>voice_start_cont_dtmf_reqTlvs[0] {</w:t>
            </w:r>
          </w:p>
          <w:p w14:paraId="7D54916A" w14:textId="77777777" w:rsidR="00FC277F" w:rsidRPr="007F7AA4" w:rsidRDefault="00FC277F" w:rsidP="00926560">
            <w:pPr>
              <w:widowControl/>
              <w:kinsoku/>
              <w:adjustRightInd/>
              <w:rPr>
                <w:rFonts w:eastAsiaTheme="majorEastAsia" w:cs="Times New Roman"/>
                <w:sz w:val="22"/>
                <w:szCs w:val="24"/>
              </w:rPr>
            </w:pPr>
            <w:r w:rsidRPr="007F7AA4">
              <w:rPr>
                <w:rFonts w:eastAsiaTheme="majorEastAsia" w:cs="Times New Roman"/>
                <w:sz w:val="22"/>
                <w:szCs w:val="24"/>
              </w:rPr>
              <w:t>Type = 0x01</w:t>
            </w:r>
          </w:p>
          <w:p w14:paraId="305B788F" w14:textId="77777777" w:rsidR="00FC277F" w:rsidRPr="007F7AA4" w:rsidRDefault="00FC277F" w:rsidP="00926560">
            <w:pPr>
              <w:widowControl/>
              <w:kinsoku/>
              <w:adjustRightInd/>
              <w:rPr>
                <w:rFonts w:eastAsiaTheme="majorEastAsia" w:cs="Times New Roman"/>
                <w:sz w:val="22"/>
                <w:szCs w:val="24"/>
              </w:rPr>
            </w:pPr>
            <w:r w:rsidRPr="007F7AA4">
              <w:rPr>
                <w:rFonts w:eastAsiaTheme="majorEastAsia" w:cs="Times New Roman"/>
                <w:sz w:val="22"/>
                <w:szCs w:val="24"/>
              </w:rPr>
              <w:t>Length = 2</w:t>
            </w:r>
          </w:p>
          <w:p w14:paraId="402CD2E7" w14:textId="77777777" w:rsidR="00FC277F" w:rsidRPr="007F7AA4" w:rsidRDefault="00FC277F" w:rsidP="00926560">
            <w:pPr>
              <w:widowControl/>
              <w:kinsoku/>
              <w:adjustRightInd/>
              <w:rPr>
                <w:rFonts w:eastAsiaTheme="majorEastAsia" w:cs="Times New Roman"/>
                <w:sz w:val="22"/>
                <w:szCs w:val="24"/>
              </w:rPr>
            </w:pPr>
            <w:r w:rsidRPr="007F7AA4">
              <w:rPr>
                <w:rFonts w:eastAsiaTheme="majorEastAsia" w:cs="Times New Roman"/>
                <w:b/>
                <w:i/>
                <w:color w:val="FF0000"/>
                <w:sz w:val="22"/>
                <w:szCs w:val="24"/>
              </w:rPr>
              <w:t>cont_dtmf_info</w:t>
            </w:r>
            <w:r w:rsidRPr="007F7AA4">
              <w:rPr>
                <w:rFonts w:eastAsiaTheme="majorEastAsia" w:cs="Times New Roman"/>
                <w:sz w:val="22"/>
                <w:szCs w:val="24"/>
              </w:rPr>
              <w:t xml:space="preserve"> {</w:t>
            </w:r>
          </w:p>
          <w:p w14:paraId="12A3B04D" w14:textId="77777777" w:rsidR="00FC277F" w:rsidRPr="007F7AA4" w:rsidRDefault="00FC277F" w:rsidP="00926560">
            <w:pPr>
              <w:widowControl/>
              <w:kinsoku/>
              <w:adjustRightInd/>
              <w:rPr>
                <w:rFonts w:eastAsiaTheme="majorEastAsia" w:cs="Times New Roman"/>
                <w:sz w:val="22"/>
                <w:szCs w:val="24"/>
              </w:rPr>
            </w:pPr>
            <w:r w:rsidRPr="007F7AA4">
              <w:rPr>
                <w:rFonts w:eastAsiaTheme="majorEastAsia" w:cs="Times New Roman"/>
                <w:sz w:val="22"/>
                <w:szCs w:val="24"/>
              </w:rPr>
              <w:t>call_id = 255</w:t>
            </w:r>
          </w:p>
          <w:p w14:paraId="2CAF3F48" w14:textId="77777777" w:rsidR="00FC277F" w:rsidRPr="007F7AA4" w:rsidRDefault="00FC277F" w:rsidP="00926560">
            <w:pPr>
              <w:widowControl/>
              <w:kinsoku/>
              <w:adjustRightInd/>
              <w:rPr>
                <w:rFonts w:eastAsiaTheme="majorEastAsia" w:cs="Times New Roman"/>
                <w:b/>
                <w:i/>
                <w:color w:val="FF0000"/>
                <w:sz w:val="22"/>
                <w:szCs w:val="24"/>
              </w:rPr>
            </w:pPr>
            <w:r w:rsidRPr="007F7AA4">
              <w:rPr>
                <w:rFonts w:eastAsiaTheme="majorEastAsia" w:cs="Times New Roman"/>
                <w:b/>
                <w:i/>
                <w:color w:val="FF0000"/>
                <w:sz w:val="22"/>
                <w:szCs w:val="24"/>
              </w:rPr>
              <w:t>digit = 49   -- ASCII</w:t>
            </w:r>
            <w:r w:rsidRPr="007F7AA4">
              <w:rPr>
                <w:rFonts w:eastAsiaTheme="majorEastAsia" w:cs="Times New Roman"/>
                <w:b/>
                <w:i/>
                <w:color w:val="FF0000"/>
                <w:sz w:val="22"/>
                <w:szCs w:val="24"/>
              </w:rPr>
              <w:t>转换后未</w:t>
            </w:r>
            <w:r w:rsidRPr="007F7AA4">
              <w:rPr>
                <w:rFonts w:eastAsiaTheme="majorEastAsia" w:cs="Times New Roman"/>
                <w:b/>
                <w:i/>
                <w:color w:val="FF0000"/>
                <w:sz w:val="22"/>
                <w:szCs w:val="24"/>
              </w:rPr>
              <w:t>1</w:t>
            </w:r>
          </w:p>
          <w:p w14:paraId="5A1B87AB" w14:textId="77777777" w:rsidR="00FC277F" w:rsidRPr="007F7AA4" w:rsidRDefault="00FC277F" w:rsidP="00926560">
            <w:pPr>
              <w:widowControl/>
              <w:kinsoku/>
              <w:adjustRightInd/>
              <w:rPr>
                <w:rFonts w:eastAsiaTheme="majorEastAsia" w:cs="Times New Roman"/>
                <w:sz w:val="22"/>
                <w:szCs w:val="24"/>
              </w:rPr>
            </w:pPr>
            <w:r w:rsidRPr="007F7AA4">
              <w:rPr>
                <w:rFonts w:eastAsiaTheme="majorEastAsia" w:cs="Times New Roman"/>
                <w:sz w:val="22"/>
                <w:szCs w:val="24"/>
              </w:rPr>
              <w:t>}</w:t>
            </w:r>
          </w:p>
          <w:p w14:paraId="6D309524" w14:textId="77777777" w:rsidR="00FC277F" w:rsidRPr="007F7AA4" w:rsidRDefault="00FC277F" w:rsidP="00926560">
            <w:pPr>
              <w:widowControl/>
              <w:kinsoku/>
              <w:adjustRightInd/>
              <w:rPr>
                <w:rFonts w:eastAsiaTheme="majorEastAsia" w:cs="Times New Roman"/>
                <w:sz w:val="22"/>
                <w:szCs w:val="24"/>
              </w:rPr>
            </w:pPr>
            <w:r w:rsidRPr="007F7AA4">
              <w:rPr>
                <w:rFonts w:eastAsiaTheme="majorEastAsia" w:cs="Times New Roman"/>
                <w:sz w:val="22"/>
                <w:szCs w:val="24"/>
              </w:rPr>
              <w:t>}</w:t>
            </w:r>
          </w:p>
          <w:p w14:paraId="7BD6871A" w14:textId="77777777" w:rsidR="00FC277F" w:rsidRPr="007F7AA4" w:rsidRDefault="00FC277F" w:rsidP="00926560">
            <w:pPr>
              <w:widowControl/>
              <w:kinsoku/>
              <w:adjustRightInd/>
              <w:rPr>
                <w:rFonts w:eastAsiaTheme="majorEastAsia" w:cs="Times New Roman"/>
                <w:sz w:val="22"/>
                <w:szCs w:val="24"/>
              </w:rPr>
            </w:pPr>
            <w:r w:rsidRPr="007F7AA4">
              <w:rPr>
                <w:rFonts w:eastAsiaTheme="majorEastAsia" w:cs="Times New Roman"/>
                <w:sz w:val="22"/>
                <w:szCs w:val="24"/>
              </w:rPr>
              <w:t>}</w:t>
            </w:r>
          </w:p>
          <w:p w14:paraId="7009E88E" w14:textId="77777777" w:rsidR="00FC277F" w:rsidRPr="007F7AA4" w:rsidRDefault="00FC277F" w:rsidP="00926560">
            <w:pPr>
              <w:widowControl/>
              <w:kinsoku/>
              <w:adjustRightInd/>
              <w:rPr>
                <w:rFonts w:eastAsiaTheme="majorEastAsia" w:cs="Times New Roman"/>
                <w:sz w:val="22"/>
                <w:szCs w:val="24"/>
              </w:rPr>
            </w:pPr>
            <w:r w:rsidRPr="007F7AA4">
              <w:rPr>
                <w:rFonts w:eastAsiaTheme="majorEastAsia" w:cs="Times New Roman"/>
                <w:sz w:val="22"/>
                <w:szCs w:val="24"/>
              </w:rPr>
              <w:lastRenderedPageBreak/>
              <w:t>}</w:t>
            </w:r>
          </w:p>
          <w:p w14:paraId="472B7005" w14:textId="77777777" w:rsidR="00FC277F" w:rsidRPr="007F7AA4" w:rsidRDefault="00FC277F" w:rsidP="00926560">
            <w:pPr>
              <w:widowControl/>
              <w:kinsoku/>
              <w:adjustRightInd/>
              <w:rPr>
                <w:rFonts w:eastAsiaTheme="majorEastAsia" w:cs="Times New Roman"/>
                <w:sz w:val="22"/>
                <w:szCs w:val="24"/>
              </w:rPr>
            </w:pPr>
            <w:r w:rsidRPr="007F7AA4">
              <w:rPr>
                <w:rFonts w:eastAsiaTheme="majorEastAsia" w:cs="Times New Roman"/>
                <w:sz w:val="22"/>
                <w:szCs w:val="24"/>
              </w:rPr>
              <w:t>}</w:t>
            </w:r>
          </w:p>
          <w:p w14:paraId="687540F6" w14:textId="77777777" w:rsidR="00FC277F" w:rsidRPr="007F7AA4" w:rsidRDefault="00FC277F" w:rsidP="00926560">
            <w:pPr>
              <w:widowControl/>
              <w:kinsoku/>
              <w:adjustRightInd/>
              <w:rPr>
                <w:rFonts w:eastAsiaTheme="majorEastAsia" w:cs="Times New Roman"/>
                <w:b/>
                <w:sz w:val="22"/>
                <w:szCs w:val="24"/>
              </w:rPr>
            </w:pPr>
          </w:p>
        </w:tc>
      </w:tr>
    </w:tbl>
    <w:p w14:paraId="35BC6E77" w14:textId="77777777" w:rsidR="00FC277F" w:rsidRPr="007F7AA4" w:rsidRDefault="00FC277F" w:rsidP="00FC277F">
      <w:pPr>
        <w:widowControl/>
        <w:kinsoku/>
        <w:adjustRightInd/>
        <w:rPr>
          <w:rFonts w:eastAsiaTheme="majorEastAsia" w:cs="Times New Roman"/>
          <w:b/>
          <w:sz w:val="24"/>
          <w:szCs w:val="24"/>
        </w:rPr>
      </w:pPr>
    </w:p>
    <w:p w14:paraId="18E69470" w14:textId="77777777" w:rsidR="00FC277F" w:rsidRPr="007F7AA4" w:rsidRDefault="00FC277F" w:rsidP="00FC277F">
      <w:pPr>
        <w:pStyle w:val="4"/>
        <w:spacing w:before="156" w:after="156"/>
        <w:rPr>
          <w:rFonts w:cs="Times New Roman"/>
        </w:rPr>
      </w:pPr>
      <w:r w:rsidRPr="007F7AA4">
        <w:rPr>
          <w:rFonts w:cs="Times New Roman"/>
        </w:rPr>
        <w:t>QMI_VOICE_STOP_CONT_DTMF</w:t>
      </w:r>
    </w:p>
    <w:p w14:paraId="60D951EB" w14:textId="77777777" w:rsidR="00FC277F" w:rsidRPr="007F7AA4" w:rsidRDefault="00FC277F" w:rsidP="00FC277F">
      <w:pPr>
        <w:rPr>
          <w:rFonts w:eastAsiaTheme="majorEastAsia" w:cs="Times New Roman"/>
        </w:rPr>
      </w:pPr>
      <w:r w:rsidRPr="007F7AA4">
        <w:rPr>
          <w:rFonts w:eastAsiaTheme="majorEastAsia" w:cs="Times New Roman"/>
        </w:rPr>
        <w:t>该消息中包括请求和响应，用于终止发送的字符已经发送完成。</w:t>
      </w:r>
    </w:p>
    <w:p w14:paraId="0C289E48" w14:textId="77777777" w:rsidR="00FC277F" w:rsidRPr="007F7AA4" w:rsidRDefault="00FC277F" w:rsidP="00FC277F">
      <w:pPr>
        <w:rPr>
          <w:rFonts w:eastAsiaTheme="majorEastAsia" w:cs="Times New Roman"/>
          <w:sz w:val="24"/>
          <w:szCs w:val="24"/>
        </w:rPr>
      </w:pPr>
      <w:r w:rsidRPr="007F7AA4">
        <w:rPr>
          <w:rFonts w:eastAsiaTheme="majorEastAsia" w:cs="Times New Roman"/>
          <w:sz w:val="24"/>
          <w:szCs w:val="24"/>
        </w:rPr>
        <w:t>ServiceId = 9(voice)</w:t>
      </w:r>
      <w:r w:rsidRPr="007F7AA4">
        <w:rPr>
          <w:rFonts w:eastAsiaTheme="majorEastAsia" w:cs="Times New Roman"/>
          <w:sz w:val="24"/>
          <w:szCs w:val="24"/>
        </w:rPr>
        <w:t>，</w:t>
      </w:r>
      <w:r w:rsidRPr="007F7AA4">
        <w:rPr>
          <w:rFonts w:eastAsiaTheme="majorEastAsia" w:cs="Times New Roman"/>
          <w:sz w:val="24"/>
          <w:szCs w:val="24"/>
        </w:rPr>
        <w:t>MsgId = 0x0000002A</w:t>
      </w:r>
      <w:r w:rsidRPr="007F7AA4">
        <w:rPr>
          <w:rFonts w:eastAsiaTheme="majorEastAsia" w:cs="Times New Roman"/>
          <w:sz w:val="24"/>
          <w:szCs w:val="24"/>
        </w:rPr>
        <w:t>，搜索字符串：</w:t>
      </w:r>
      <w:r w:rsidRPr="007F7AA4">
        <w:rPr>
          <w:rFonts w:eastAsiaTheme="majorEastAsia" w:cs="Times New Roman"/>
          <w:sz w:val="24"/>
          <w:szCs w:val="24"/>
        </w:rPr>
        <w:t>voice_stop_cont_dtmf</w:t>
      </w:r>
    </w:p>
    <w:p w14:paraId="0D4CF7F1" w14:textId="77777777" w:rsidR="00FC277F" w:rsidRPr="007F7AA4" w:rsidRDefault="00FC277F" w:rsidP="00FC277F">
      <w:pPr>
        <w:rPr>
          <w:rFonts w:eastAsiaTheme="majorEastAsia" w:cs="Times New Roman"/>
          <w:b/>
        </w:rPr>
      </w:pPr>
      <w:r w:rsidRPr="007F7AA4">
        <w:rPr>
          <w:rFonts w:eastAsiaTheme="majorEastAsia" w:cs="Times New Roman"/>
          <w:b/>
        </w:rPr>
        <w:t>Example</w:t>
      </w:r>
    </w:p>
    <w:tbl>
      <w:tblPr>
        <w:tblStyle w:val="a7"/>
        <w:tblW w:w="0" w:type="auto"/>
        <w:tblLook w:val="04A0" w:firstRow="1" w:lastRow="0" w:firstColumn="1" w:lastColumn="0" w:noHBand="0" w:noVBand="1"/>
      </w:tblPr>
      <w:tblGrid>
        <w:gridCol w:w="8522"/>
      </w:tblGrid>
      <w:tr w:rsidR="00FC277F" w:rsidRPr="007F7AA4" w14:paraId="1FDD0C87" w14:textId="77777777" w:rsidTr="00926560">
        <w:tc>
          <w:tcPr>
            <w:tcW w:w="8522" w:type="dxa"/>
          </w:tcPr>
          <w:p w14:paraId="5CD08C7A" w14:textId="77777777" w:rsidR="00FC277F" w:rsidRPr="007F7AA4" w:rsidRDefault="00FC277F" w:rsidP="00926560">
            <w:pPr>
              <w:widowControl/>
              <w:kinsoku/>
              <w:adjustRightInd/>
              <w:rPr>
                <w:rFonts w:eastAsiaTheme="majorEastAsia" w:cs="Times New Roman"/>
                <w:sz w:val="22"/>
                <w:szCs w:val="24"/>
              </w:rPr>
            </w:pPr>
            <w:r w:rsidRPr="007F7AA4">
              <w:rPr>
                <w:rFonts w:eastAsiaTheme="majorEastAsia" w:cs="Times New Roman"/>
                <w:sz w:val="22"/>
                <w:szCs w:val="24"/>
              </w:rPr>
              <w:t>03:35:54.987 [0x1544] MCS QCSI Payload Packet</w:t>
            </w:r>
          </w:p>
          <w:p w14:paraId="47A9F970" w14:textId="77777777" w:rsidR="00FC277F" w:rsidRPr="007F7AA4" w:rsidRDefault="00FC277F" w:rsidP="00926560">
            <w:pPr>
              <w:widowControl/>
              <w:kinsoku/>
              <w:adjustRightInd/>
              <w:rPr>
                <w:rFonts w:eastAsiaTheme="majorEastAsia" w:cs="Times New Roman"/>
                <w:sz w:val="22"/>
                <w:szCs w:val="24"/>
              </w:rPr>
            </w:pPr>
            <w:r w:rsidRPr="007F7AA4">
              <w:rPr>
                <w:rFonts w:eastAsiaTheme="majorEastAsia" w:cs="Times New Roman"/>
                <w:sz w:val="22"/>
                <w:szCs w:val="24"/>
              </w:rPr>
              <w:t>packetVersion = 2</w:t>
            </w:r>
          </w:p>
          <w:p w14:paraId="5ED324B6" w14:textId="77777777" w:rsidR="00FC277F" w:rsidRPr="007F7AA4" w:rsidRDefault="00FC277F" w:rsidP="00926560">
            <w:pPr>
              <w:widowControl/>
              <w:kinsoku/>
              <w:adjustRightInd/>
              <w:rPr>
                <w:rFonts w:eastAsiaTheme="majorEastAsia" w:cs="Times New Roman"/>
                <w:sz w:val="22"/>
                <w:szCs w:val="24"/>
              </w:rPr>
            </w:pPr>
            <w:r w:rsidRPr="007F7AA4">
              <w:rPr>
                <w:rFonts w:eastAsiaTheme="majorEastAsia" w:cs="Times New Roman"/>
                <w:sz w:val="22"/>
                <w:szCs w:val="24"/>
              </w:rPr>
              <w:t>MsgType = Request</w:t>
            </w:r>
          </w:p>
          <w:p w14:paraId="653450F4" w14:textId="77777777" w:rsidR="00FC277F" w:rsidRPr="007F7AA4" w:rsidRDefault="00FC277F" w:rsidP="00926560">
            <w:pPr>
              <w:widowControl/>
              <w:kinsoku/>
              <w:adjustRightInd/>
              <w:rPr>
                <w:rFonts w:eastAsiaTheme="majorEastAsia" w:cs="Times New Roman"/>
                <w:sz w:val="22"/>
                <w:szCs w:val="24"/>
              </w:rPr>
            </w:pPr>
            <w:r w:rsidRPr="007F7AA4">
              <w:rPr>
                <w:rFonts w:eastAsiaTheme="majorEastAsia" w:cs="Times New Roman"/>
                <w:sz w:val="22"/>
                <w:szCs w:val="24"/>
              </w:rPr>
              <w:t>Counter = 388</w:t>
            </w:r>
          </w:p>
          <w:p w14:paraId="23127DA1" w14:textId="77777777" w:rsidR="00FC277F" w:rsidRPr="007F7AA4" w:rsidRDefault="00FC277F" w:rsidP="00926560">
            <w:pPr>
              <w:widowControl/>
              <w:kinsoku/>
              <w:adjustRightInd/>
              <w:rPr>
                <w:rFonts w:eastAsiaTheme="majorEastAsia" w:cs="Times New Roman"/>
                <w:sz w:val="22"/>
                <w:szCs w:val="24"/>
              </w:rPr>
            </w:pPr>
            <w:r w:rsidRPr="007F7AA4">
              <w:rPr>
                <w:rFonts w:eastAsiaTheme="majorEastAsia" w:cs="Times New Roman"/>
                <w:sz w:val="22"/>
                <w:szCs w:val="24"/>
              </w:rPr>
              <w:t>ServiceId = 9</w:t>
            </w:r>
          </w:p>
          <w:p w14:paraId="176A4CED" w14:textId="77777777" w:rsidR="00FC277F" w:rsidRPr="007F7AA4" w:rsidRDefault="00FC277F" w:rsidP="00926560">
            <w:pPr>
              <w:widowControl/>
              <w:kinsoku/>
              <w:adjustRightInd/>
              <w:rPr>
                <w:rFonts w:eastAsiaTheme="majorEastAsia" w:cs="Times New Roman"/>
                <w:sz w:val="22"/>
                <w:szCs w:val="24"/>
              </w:rPr>
            </w:pPr>
            <w:r w:rsidRPr="007F7AA4">
              <w:rPr>
                <w:rFonts w:eastAsiaTheme="majorEastAsia" w:cs="Times New Roman"/>
                <w:sz w:val="22"/>
                <w:szCs w:val="24"/>
              </w:rPr>
              <w:t>MajorRev = 2</w:t>
            </w:r>
          </w:p>
          <w:p w14:paraId="6415E5DB" w14:textId="77777777" w:rsidR="00FC277F" w:rsidRPr="007F7AA4" w:rsidRDefault="00FC277F" w:rsidP="00926560">
            <w:pPr>
              <w:widowControl/>
              <w:kinsoku/>
              <w:adjustRightInd/>
              <w:rPr>
                <w:rFonts w:eastAsiaTheme="majorEastAsia" w:cs="Times New Roman"/>
                <w:sz w:val="22"/>
                <w:szCs w:val="24"/>
              </w:rPr>
            </w:pPr>
            <w:r w:rsidRPr="007F7AA4">
              <w:rPr>
                <w:rFonts w:eastAsiaTheme="majorEastAsia" w:cs="Times New Roman"/>
                <w:sz w:val="22"/>
                <w:szCs w:val="24"/>
              </w:rPr>
              <w:t>MinorRev = 106</w:t>
            </w:r>
          </w:p>
          <w:p w14:paraId="371FE085" w14:textId="77777777" w:rsidR="00FC277F" w:rsidRPr="007F7AA4" w:rsidRDefault="00FC277F" w:rsidP="00926560">
            <w:pPr>
              <w:widowControl/>
              <w:kinsoku/>
              <w:adjustRightInd/>
              <w:rPr>
                <w:rFonts w:eastAsiaTheme="majorEastAsia" w:cs="Times New Roman"/>
                <w:sz w:val="22"/>
                <w:szCs w:val="24"/>
              </w:rPr>
            </w:pPr>
            <w:r w:rsidRPr="007F7AA4">
              <w:rPr>
                <w:rFonts w:eastAsiaTheme="majorEastAsia" w:cs="Times New Roman"/>
                <w:sz w:val="22"/>
                <w:szCs w:val="24"/>
              </w:rPr>
              <w:t>ConHandle = 0x00000018</w:t>
            </w:r>
          </w:p>
          <w:p w14:paraId="5CF51F9D" w14:textId="77777777" w:rsidR="00FC277F" w:rsidRPr="007F7AA4" w:rsidRDefault="00FC277F" w:rsidP="00926560">
            <w:pPr>
              <w:widowControl/>
              <w:kinsoku/>
              <w:adjustRightInd/>
              <w:rPr>
                <w:rFonts w:eastAsiaTheme="majorEastAsia" w:cs="Times New Roman"/>
                <w:sz w:val="22"/>
                <w:szCs w:val="24"/>
              </w:rPr>
            </w:pPr>
            <w:r w:rsidRPr="007F7AA4">
              <w:rPr>
                <w:rFonts w:eastAsiaTheme="majorEastAsia" w:cs="Times New Roman"/>
                <w:sz w:val="22"/>
                <w:szCs w:val="24"/>
              </w:rPr>
              <w:t>MsgId = 0x0000002A</w:t>
            </w:r>
          </w:p>
          <w:p w14:paraId="42CAA6F2" w14:textId="77777777" w:rsidR="00FC277F" w:rsidRPr="007F7AA4" w:rsidRDefault="00FC277F" w:rsidP="00926560">
            <w:pPr>
              <w:widowControl/>
              <w:kinsoku/>
              <w:adjustRightInd/>
              <w:rPr>
                <w:rFonts w:eastAsiaTheme="majorEastAsia" w:cs="Times New Roman"/>
                <w:sz w:val="22"/>
                <w:szCs w:val="24"/>
              </w:rPr>
            </w:pPr>
            <w:r w:rsidRPr="007F7AA4">
              <w:rPr>
                <w:rFonts w:eastAsiaTheme="majorEastAsia" w:cs="Times New Roman"/>
                <w:sz w:val="22"/>
                <w:szCs w:val="24"/>
              </w:rPr>
              <w:t>QmiLength = 4</w:t>
            </w:r>
          </w:p>
          <w:p w14:paraId="737374BE" w14:textId="77777777" w:rsidR="00FC277F" w:rsidRPr="007F7AA4" w:rsidRDefault="00FC277F" w:rsidP="00926560">
            <w:pPr>
              <w:widowControl/>
              <w:kinsoku/>
              <w:adjustRightInd/>
              <w:rPr>
                <w:rFonts w:eastAsiaTheme="majorEastAsia" w:cs="Times New Roman"/>
                <w:sz w:val="22"/>
                <w:szCs w:val="24"/>
              </w:rPr>
            </w:pPr>
            <w:r w:rsidRPr="007F7AA4">
              <w:rPr>
                <w:rFonts w:eastAsiaTheme="majorEastAsia" w:cs="Times New Roman"/>
                <w:sz w:val="22"/>
                <w:szCs w:val="24"/>
              </w:rPr>
              <w:t>Service_VOICE {</w:t>
            </w:r>
          </w:p>
          <w:p w14:paraId="2F528D44" w14:textId="77777777" w:rsidR="00FC277F" w:rsidRPr="007F7AA4" w:rsidRDefault="00FC277F" w:rsidP="00926560">
            <w:pPr>
              <w:widowControl/>
              <w:kinsoku/>
              <w:adjustRightInd/>
              <w:rPr>
                <w:rFonts w:eastAsiaTheme="majorEastAsia" w:cs="Times New Roman"/>
                <w:sz w:val="22"/>
                <w:szCs w:val="24"/>
              </w:rPr>
            </w:pPr>
            <w:r w:rsidRPr="007F7AA4">
              <w:rPr>
                <w:rFonts w:eastAsiaTheme="majorEastAsia" w:cs="Times New Roman"/>
                <w:sz w:val="22"/>
                <w:szCs w:val="24"/>
              </w:rPr>
              <w:t>ServiceVOICEV2 {</w:t>
            </w:r>
          </w:p>
          <w:p w14:paraId="0D024771" w14:textId="77777777" w:rsidR="00FC277F" w:rsidRPr="007F7AA4" w:rsidRDefault="00FC277F" w:rsidP="00926560">
            <w:pPr>
              <w:widowControl/>
              <w:kinsoku/>
              <w:adjustRightInd/>
              <w:rPr>
                <w:rFonts w:eastAsiaTheme="majorEastAsia" w:cs="Times New Roman"/>
                <w:sz w:val="22"/>
                <w:szCs w:val="24"/>
              </w:rPr>
            </w:pPr>
            <w:r w:rsidRPr="007F7AA4">
              <w:rPr>
                <w:rFonts w:eastAsiaTheme="majorEastAsia" w:cs="Times New Roman"/>
                <w:b/>
                <w:i/>
                <w:sz w:val="22"/>
                <w:szCs w:val="24"/>
              </w:rPr>
              <w:t xml:space="preserve">voice_stop_cont_dtmf </w:t>
            </w:r>
            <w:r w:rsidRPr="007F7AA4">
              <w:rPr>
                <w:rFonts w:eastAsiaTheme="majorEastAsia" w:cs="Times New Roman"/>
                <w:sz w:val="22"/>
                <w:szCs w:val="24"/>
              </w:rPr>
              <w:t>{</w:t>
            </w:r>
          </w:p>
          <w:p w14:paraId="2B7B7672" w14:textId="77777777" w:rsidR="00FC277F" w:rsidRPr="007F7AA4" w:rsidRDefault="00FC277F" w:rsidP="00926560">
            <w:pPr>
              <w:widowControl/>
              <w:kinsoku/>
              <w:adjustRightInd/>
              <w:rPr>
                <w:rFonts w:eastAsiaTheme="majorEastAsia" w:cs="Times New Roman"/>
                <w:sz w:val="22"/>
                <w:szCs w:val="24"/>
              </w:rPr>
            </w:pPr>
            <w:r w:rsidRPr="007F7AA4">
              <w:rPr>
                <w:rFonts w:eastAsiaTheme="majorEastAsia" w:cs="Times New Roman"/>
                <w:sz w:val="22"/>
                <w:szCs w:val="24"/>
              </w:rPr>
              <w:t>voice_stop_cont_dtmf_reqTlvs[0] {</w:t>
            </w:r>
          </w:p>
          <w:p w14:paraId="3A7BB653" w14:textId="77777777" w:rsidR="00FC277F" w:rsidRPr="007F7AA4" w:rsidRDefault="00FC277F" w:rsidP="00926560">
            <w:pPr>
              <w:widowControl/>
              <w:kinsoku/>
              <w:adjustRightInd/>
              <w:rPr>
                <w:rFonts w:eastAsiaTheme="majorEastAsia" w:cs="Times New Roman"/>
                <w:sz w:val="22"/>
                <w:szCs w:val="24"/>
              </w:rPr>
            </w:pPr>
            <w:r w:rsidRPr="007F7AA4">
              <w:rPr>
                <w:rFonts w:eastAsiaTheme="majorEastAsia" w:cs="Times New Roman"/>
                <w:sz w:val="22"/>
                <w:szCs w:val="24"/>
              </w:rPr>
              <w:t>Type = 0x01</w:t>
            </w:r>
          </w:p>
          <w:p w14:paraId="370E6FDC" w14:textId="77777777" w:rsidR="00FC277F" w:rsidRPr="007F7AA4" w:rsidRDefault="00FC277F" w:rsidP="00926560">
            <w:pPr>
              <w:widowControl/>
              <w:kinsoku/>
              <w:adjustRightInd/>
              <w:rPr>
                <w:rFonts w:eastAsiaTheme="majorEastAsia" w:cs="Times New Roman"/>
                <w:sz w:val="22"/>
                <w:szCs w:val="24"/>
              </w:rPr>
            </w:pPr>
            <w:r w:rsidRPr="007F7AA4">
              <w:rPr>
                <w:rFonts w:eastAsiaTheme="majorEastAsia" w:cs="Times New Roman"/>
                <w:sz w:val="22"/>
                <w:szCs w:val="24"/>
              </w:rPr>
              <w:t>Length = 1</w:t>
            </w:r>
          </w:p>
          <w:p w14:paraId="3FE61F5E" w14:textId="77777777" w:rsidR="00FC277F" w:rsidRPr="007F7AA4" w:rsidRDefault="00FC277F" w:rsidP="00926560">
            <w:pPr>
              <w:widowControl/>
              <w:kinsoku/>
              <w:adjustRightInd/>
              <w:rPr>
                <w:rFonts w:eastAsiaTheme="majorEastAsia" w:cs="Times New Roman"/>
                <w:sz w:val="22"/>
                <w:szCs w:val="24"/>
              </w:rPr>
            </w:pPr>
            <w:r w:rsidRPr="007F7AA4">
              <w:rPr>
                <w:rFonts w:eastAsiaTheme="majorEastAsia" w:cs="Times New Roman"/>
                <w:sz w:val="22"/>
                <w:szCs w:val="24"/>
              </w:rPr>
              <w:t>call_id {</w:t>
            </w:r>
          </w:p>
          <w:p w14:paraId="7A4E27D2" w14:textId="77777777" w:rsidR="00FC277F" w:rsidRPr="007F7AA4" w:rsidRDefault="00FC277F" w:rsidP="00926560">
            <w:pPr>
              <w:widowControl/>
              <w:kinsoku/>
              <w:adjustRightInd/>
              <w:rPr>
                <w:rFonts w:eastAsiaTheme="majorEastAsia" w:cs="Times New Roman"/>
                <w:sz w:val="22"/>
                <w:szCs w:val="24"/>
              </w:rPr>
            </w:pPr>
            <w:r w:rsidRPr="007F7AA4">
              <w:rPr>
                <w:rFonts w:eastAsiaTheme="majorEastAsia" w:cs="Times New Roman"/>
                <w:sz w:val="22"/>
                <w:szCs w:val="24"/>
              </w:rPr>
              <w:t>call_id = 255</w:t>
            </w:r>
          </w:p>
          <w:p w14:paraId="235A98DB" w14:textId="77777777" w:rsidR="00FC277F" w:rsidRPr="007F7AA4" w:rsidRDefault="00FC277F" w:rsidP="00926560">
            <w:pPr>
              <w:widowControl/>
              <w:kinsoku/>
              <w:adjustRightInd/>
              <w:rPr>
                <w:rFonts w:eastAsiaTheme="majorEastAsia" w:cs="Times New Roman"/>
                <w:sz w:val="22"/>
                <w:szCs w:val="24"/>
              </w:rPr>
            </w:pPr>
            <w:r w:rsidRPr="007F7AA4">
              <w:rPr>
                <w:rFonts w:eastAsiaTheme="majorEastAsia" w:cs="Times New Roman"/>
                <w:sz w:val="22"/>
                <w:szCs w:val="24"/>
              </w:rPr>
              <w:t>}</w:t>
            </w:r>
          </w:p>
          <w:p w14:paraId="65A6BCE2" w14:textId="77777777" w:rsidR="00FC277F" w:rsidRPr="007F7AA4" w:rsidRDefault="00FC277F" w:rsidP="00926560">
            <w:pPr>
              <w:widowControl/>
              <w:kinsoku/>
              <w:adjustRightInd/>
              <w:rPr>
                <w:rFonts w:eastAsiaTheme="majorEastAsia" w:cs="Times New Roman"/>
                <w:sz w:val="22"/>
                <w:szCs w:val="24"/>
              </w:rPr>
            </w:pPr>
            <w:r w:rsidRPr="007F7AA4">
              <w:rPr>
                <w:rFonts w:eastAsiaTheme="majorEastAsia" w:cs="Times New Roman"/>
                <w:sz w:val="22"/>
                <w:szCs w:val="24"/>
              </w:rPr>
              <w:t>}</w:t>
            </w:r>
          </w:p>
          <w:p w14:paraId="48A91433" w14:textId="77777777" w:rsidR="00FC277F" w:rsidRPr="007F7AA4" w:rsidRDefault="00FC277F" w:rsidP="00926560">
            <w:pPr>
              <w:widowControl/>
              <w:kinsoku/>
              <w:adjustRightInd/>
              <w:rPr>
                <w:rFonts w:eastAsiaTheme="majorEastAsia" w:cs="Times New Roman"/>
                <w:sz w:val="22"/>
                <w:szCs w:val="24"/>
              </w:rPr>
            </w:pPr>
            <w:r w:rsidRPr="007F7AA4">
              <w:rPr>
                <w:rFonts w:eastAsiaTheme="majorEastAsia" w:cs="Times New Roman"/>
                <w:sz w:val="22"/>
                <w:szCs w:val="24"/>
              </w:rPr>
              <w:t>}</w:t>
            </w:r>
          </w:p>
          <w:p w14:paraId="1978CA29" w14:textId="77777777" w:rsidR="00FC277F" w:rsidRPr="007F7AA4" w:rsidRDefault="00FC277F" w:rsidP="00926560">
            <w:pPr>
              <w:widowControl/>
              <w:kinsoku/>
              <w:adjustRightInd/>
              <w:rPr>
                <w:rFonts w:eastAsiaTheme="majorEastAsia" w:cs="Times New Roman"/>
                <w:sz w:val="22"/>
                <w:szCs w:val="24"/>
              </w:rPr>
            </w:pPr>
            <w:r w:rsidRPr="007F7AA4">
              <w:rPr>
                <w:rFonts w:eastAsiaTheme="majorEastAsia" w:cs="Times New Roman"/>
                <w:sz w:val="22"/>
                <w:szCs w:val="24"/>
              </w:rPr>
              <w:t>}</w:t>
            </w:r>
          </w:p>
          <w:p w14:paraId="49F0545F" w14:textId="77777777" w:rsidR="00FC277F" w:rsidRPr="007F7AA4" w:rsidRDefault="00FC277F" w:rsidP="00926560">
            <w:pPr>
              <w:widowControl/>
              <w:kinsoku/>
              <w:adjustRightInd/>
              <w:rPr>
                <w:rFonts w:eastAsiaTheme="majorEastAsia" w:cs="Times New Roman"/>
                <w:sz w:val="22"/>
                <w:szCs w:val="24"/>
              </w:rPr>
            </w:pPr>
            <w:r w:rsidRPr="007F7AA4">
              <w:rPr>
                <w:rFonts w:eastAsiaTheme="majorEastAsia" w:cs="Times New Roman"/>
                <w:sz w:val="22"/>
                <w:szCs w:val="24"/>
              </w:rPr>
              <w:t>}</w:t>
            </w:r>
          </w:p>
          <w:p w14:paraId="23E1934F" w14:textId="77777777" w:rsidR="00FC277F" w:rsidRPr="007F7AA4" w:rsidRDefault="00FC277F" w:rsidP="00926560">
            <w:pPr>
              <w:rPr>
                <w:rFonts w:eastAsiaTheme="majorEastAsia" w:cs="Times New Roman"/>
                <w:b/>
                <w:sz w:val="22"/>
              </w:rPr>
            </w:pPr>
          </w:p>
        </w:tc>
      </w:tr>
    </w:tbl>
    <w:p w14:paraId="7E364DD0" w14:textId="77777777" w:rsidR="00FC277F" w:rsidRPr="007F7AA4" w:rsidRDefault="00FC277F" w:rsidP="00FC277F">
      <w:pPr>
        <w:pStyle w:val="3"/>
        <w:spacing w:before="156" w:after="156"/>
        <w:rPr>
          <w:rFonts w:eastAsiaTheme="majorEastAsia" w:cs="Times New Roman"/>
        </w:rPr>
      </w:pPr>
      <w:bookmarkStart w:id="204" w:name="_Toc34299170"/>
      <w:bookmarkStart w:id="205" w:name="_Toc87714764"/>
      <w:r w:rsidRPr="007F7AA4">
        <w:rPr>
          <w:rFonts w:eastAsiaTheme="majorEastAsia" w:cs="Times New Roman"/>
        </w:rPr>
        <w:t xml:space="preserve">VoLTE DTMF </w:t>
      </w:r>
      <w:r w:rsidRPr="007F7AA4">
        <w:rPr>
          <w:rFonts w:eastAsiaTheme="majorEastAsia" w:cs="Times New Roman"/>
        </w:rPr>
        <w:t>对应到</w:t>
      </w:r>
      <w:r w:rsidRPr="007F7AA4">
        <w:rPr>
          <w:rFonts w:eastAsiaTheme="majorEastAsia" w:cs="Times New Roman"/>
        </w:rPr>
        <w:t>RTP</w:t>
      </w:r>
      <w:r w:rsidRPr="007F7AA4">
        <w:rPr>
          <w:rFonts w:eastAsiaTheme="majorEastAsia" w:cs="Times New Roman"/>
        </w:rPr>
        <w:t>报文</w:t>
      </w:r>
      <w:bookmarkEnd w:id="204"/>
      <w:bookmarkEnd w:id="205"/>
    </w:p>
    <w:p w14:paraId="04541C4D" w14:textId="77777777" w:rsidR="00FC277F" w:rsidRPr="007F7AA4" w:rsidRDefault="00FC277F" w:rsidP="00FC277F">
      <w:pPr>
        <w:rPr>
          <w:rFonts w:eastAsiaTheme="majorEastAsia" w:cs="Times New Roman"/>
        </w:rPr>
      </w:pPr>
      <w:r w:rsidRPr="007F7AA4">
        <w:rPr>
          <w:rFonts w:eastAsiaTheme="majorEastAsia" w:cs="Times New Roman"/>
        </w:rPr>
        <w:t>VoLTE</w:t>
      </w:r>
      <w:r w:rsidRPr="007F7AA4">
        <w:rPr>
          <w:rFonts w:eastAsiaTheme="majorEastAsia" w:cs="Times New Roman"/>
        </w:rPr>
        <w:t>中发送</w:t>
      </w:r>
      <w:r w:rsidRPr="007F7AA4">
        <w:rPr>
          <w:rFonts w:eastAsiaTheme="majorEastAsia" w:cs="Times New Roman"/>
        </w:rPr>
        <w:t>DTMF</w:t>
      </w:r>
      <w:r w:rsidRPr="007F7AA4">
        <w:rPr>
          <w:rFonts w:eastAsiaTheme="majorEastAsia" w:cs="Times New Roman"/>
        </w:rPr>
        <w:t>时，通过</w:t>
      </w:r>
      <w:r w:rsidRPr="007F7AA4">
        <w:rPr>
          <w:rFonts w:eastAsiaTheme="majorEastAsia" w:cs="Times New Roman"/>
        </w:rPr>
        <w:t>RTP</w:t>
      </w:r>
      <w:r w:rsidRPr="007F7AA4">
        <w:rPr>
          <w:rFonts w:eastAsiaTheme="majorEastAsia" w:cs="Times New Roman"/>
        </w:rPr>
        <w:t>协议发送，在</w:t>
      </w:r>
      <w:r w:rsidRPr="007F7AA4">
        <w:rPr>
          <w:rFonts w:eastAsiaTheme="majorEastAsia" w:cs="Times New Roman"/>
        </w:rPr>
        <w:t>RTP</w:t>
      </w:r>
      <w:r w:rsidRPr="007F7AA4">
        <w:rPr>
          <w:rFonts w:eastAsiaTheme="majorEastAsia" w:cs="Times New Roman"/>
        </w:rPr>
        <w:t>中的内容中包括</w:t>
      </w:r>
    </w:p>
    <w:p w14:paraId="29CE73A4" w14:textId="77777777" w:rsidR="00FC277F" w:rsidRPr="007F7AA4" w:rsidRDefault="00FC277F" w:rsidP="00FC277F">
      <w:pPr>
        <w:rPr>
          <w:rFonts w:eastAsiaTheme="majorEastAsia" w:cs="Times New Roman"/>
        </w:rPr>
      </w:pPr>
      <w:r w:rsidRPr="007F7AA4">
        <w:rPr>
          <w:rFonts w:eastAsiaTheme="majorEastAsia" w:cs="Times New Roman"/>
          <w:noProof/>
        </w:rPr>
        <w:drawing>
          <wp:inline distT="0" distB="0" distL="0" distR="0" wp14:anchorId="1AB24A32" wp14:editId="44D51523">
            <wp:extent cx="3772081" cy="1158509"/>
            <wp:effectExtent l="0" t="0" r="0" b="381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800320" cy="1167182"/>
                    </a:xfrm>
                    <a:prstGeom prst="rect">
                      <a:avLst/>
                    </a:prstGeom>
                  </pic:spPr>
                </pic:pic>
              </a:graphicData>
            </a:graphic>
          </wp:inline>
        </w:drawing>
      </w:r>
    </w:p>
    <w:p w14:paraId="703720DC" w14:textId="77777777" w:rsidR="00FC277F" w:rsidRPr="007F7AA4" w:rsidRDefault="00FC277F" w:rsidP="00FC277F">
      <w:pPr>
        <w:widowControl/>
        <w:kinsoku/>
        <w:adjustRightInd/>
        <w:rPr>
          <w:rFonts w:eastAsiaTheme="majorEastAsia" w:cs="Times New Roman"/>
          <w:sz w:val="24"/>
          <w:szCs w:val="24"/>
        </w:rPr>
      </w:pPr>
      <w:r w:rsidRPr="007F7AA4">
        <w:rPr>
          <w:rFonts w:eastAsiaTheme="majorEastAsia" w:cs="Times New Roman"/>
          <w:noProof/>
        </w:rPr>
        <w:drawing>
          <wp:inline distT="0" distB="0" distL="0" distR="0" wp14:anchorId="3D98C9AA" wp14:editId="297D5274">
            <wp:extent cx="5274310" cy="1405890"/>
            <wp:effectExtent l="0" t="0" r="2540" b="381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4310" cy="1405890"/>
                    </a:xfrm>
                    <a:prstGeom prst="rect">
                      <a:avLst/>
                    </a:prstGeom>
                  </pic:spPr>
                </pic:pic>
              </a:graphicData>
            </a:graphic>
          </wp:inline>
        </w:drawing>
      </w:r>
    </w:p>
    <w:p w14:paraId="0DF4804D" w14:textId="77777777" w:rsidR="00FC277F" w:rsidRPr="007F7AA4" w:rsidRDefault="00FC277F" w:rsidP="00FC277F">
      <w:pPr>
        <w:pStyle w:val="3"/>
        <w:spacing w:before="156" w:after="156"/>
        <w:rPr>
          <w:rFonts w:eastAsiaTheme="majorEastAsia" w:cs="Times New Roman"/>
        </w:rPr>
      </w:pPr>
      <w:bookmarkStart w:id="206" w:name="_Toc34299171"/>
      <w:bookmarkStart w:id="207" w:name="_Toc87714765"/>
      <w:r w:rsidRPr="007F7AA4">
        <w:rPr>
          <w:rFonts w:eastAsiaTheme="majorEastAsia" w:cs="Times New Roman"/>
        </w:rPr>
        <w:t>VoLTE</w:t>
      </w:r>
      <w:r w:rsidRPr="007F7AA4">
        <w:rPr>
          <w:rFonts w:eastAsiaTheme="majorEastAsia" w:cs="Times New Roman"/>
        </w:rPr>
        <w:t>开关打开和关闭</w:t>
      </w:r>
      <w:bookmarkEnd w:id="206"/>
      <w:bookmarkEnd w:id="207"/>
    </w:p>
    <w:p w14:paraId="77EABE7F" w14:textId="77777777" w:rsidR="00FC277F" w:rsidRPr="007F7AA4" w:rsidRDefault="00FC277F" w:rsidP="00FC277F">
      <w:pPr>
        <w:rPr>
          <w:rFonts w:eastAsiaTheme="majorEastAsia" w:cs="Times New Roman"/>
        </w:rPr>
      </w:pPr>
      <w:r w:rsidRPr="007F7AA4">
        <w:rPr>
          <w:rFonts w:eastAsiaTheme="majorEastAsia" w:cs="Times New Roman"/>
        </w:rPr>
        <w:t>QMI_IMS_SETTINGS_SET_IMS_SERVICE_ENABLE_CONFIG</w:t>
      </w:r>
    </w:p>
    <w:p w14:paraId="039AF4A5" w14:textId="77777777" w:rsidR="00FC277F" w:rsidRPr="007F7AA4" w:rsidRDefault="00FC277F" w:rsidP="00FC277F">
      <w:pPr>
        <w:rPr>
          <w:rFonts w:eastAsiaTheme="majorEastAsia" w:cs="Times New Roman"/>
        </w:rPr>
      </w:pPr>
      <w:r w:rsidRPr="007F7AA4">
        <w:rPr>
          <w:rFonts w:eastAsiaTheme="majorEastAsia" w:cs="Times New Roman"/>
        </w:rPr>
        <w:t>设置</w:t>
      </w:r>
      <w:r w:rsidRPr="007F7AA4">
        <w:rPr>
          <w:rFonts w:eastAsiaTheme="majorEastAsia" w:cs="Times New Roman"/>
        </w:rPr>
        <w:t>IMS</w:t>
      </w:r>
      <w:r w:rsidRPr="007F7AA4">
        <w:rPr>
          <w:rFonts w:eastAsiaTheme="majorEastAsia" w:cs="Times New Roman"/>
        </w:rPr>
        <w:t>使能配置参数。</w:t>
      </w:r>
    </w:p>
    <w:p w14:paraId="6AA7FDA2" w14:textId="77777777" w:rsidR="00FC277F" w:rsidRPr="007F7AA4" w:rsidRDefault="00FC277F" w:rsidP="006A1992">
      <w:pPr>
        <w:pStyle w:val="ac"/>
        <w:numPr>
          <w:ilvl w:val="0"/>
          <w:numId w:val="33"/>
        </w:numPr>
        <w:ind w:firstLineChars="0"/>
        <w:rPr>
          <w:rFonts w:eastAsiaTheme="majorEastAsia" w:cs="Times New Roman"/>
        </w:rPr>
      </w:pPr>
      <w:r w:rsidRPr="007F7AA4">
        <w:rPr>
          <w:rFonts w:eastAsiaTheme="majorEastAsia" w:cs="Times New Roman"/>
        </w:rPr>
        <w:t>特征</w:t>
      </w:r>
    </w:p>
    <w:p w14:paraId="49BA29AF" w14:textId="77777777" w:rsidR="00FC277F" w:rsidRPr="007F7AA4" w:rsidRDefault="00FC277F" w:rsidP="00FC277F">
      <w:pPr>
        <w:widowControl/>
        <w:kinsoku/>
        <w:adjustRightInd/>
        <w:rPr>
          <w:rFonts w:eastAsiaTheme="majorEastAsia" w:cs="Times New Roman"/>
          <w:b/>
          <w:i/>
          <w:sz w:val="22"/>
          <w:szCs w:val="24"/>
        </w:rPr>
      </w:pPr>
      <w:r w:rsidRPr="007F7AA4">
        <w:rPr>
          <w:rFonts w:eastAsiaTheme="majorEastAsia" w:cs="Times New Roman"/>
          <w:sz w:val="22"/>
          <w:szCs w:val="24"/>
        </w:rPr>
        <w:t>ServiceId = 18</w:t>
      </w:r>
      <w:r w:rsidRPr="007F7AA4">
        <w:rPr>
          <w:rFonts w:eastAsiaTheme="majorEastAsia" w:cs="Times New Roman"/>
          <w:sz w:val="22"/>
          <w:szCs w:val="24"/>
        </w:rPr>
        <w:t>，</w:t>
      </w:r>
      <w:r w:rsidRPr="007F7AA4">
        <w:rPr>
          <w:rFonts w:eastAsiaTheme="majorEastAsia" w:cs="Times New Roman"/>
          <w:b/>
          <w:i/>
          <w:sz w:val="22"/>
          <w:szCs w:val="24"/>
        </w:rPr>
        <w:t>MsgId = 0x0000008F</w:t>
      </w:r>
      <w:r w:rsidRPr="007F7AA4">
        <w:rPr>
          <w:rFonts w:eastAsiaTheme="majorEastAsia" w:cs="Times New Roman"/>
          <w:b/>
          <w:i/>
          <w:sz w:val="22"/>
          <w:szCs w:val="24"/>
        </w:rPr>
        <w:t>，</w:t>
      </w:r>
      <w:r w:rsidRPr="007F7AA4">
        <w:rPr>
          <w:rFonts w:eastAsiaTheme="majorEastAsia" w:cs="Times New Roman"/>
        </w:rPr>
        <w:t>字符串：</w:t>
      </w:r>
      <w:r w:rsidRPr="007F7AA4">
        <w:rPr>
          <w:rFonts w:eastAsiaTheme="majorEastAsia" w:cs="Times New Roman"/>
          <w:sz w:val="22"/>
          <w:szCs w:val="24"/>
        </w:rPr>
        <w:t>ims_settings_set_ims_service_enable_config</w:t>
      </w:r>
    </w:p>
    <w:p w14:paraId="05DE05C1" w14:textId="77777777" w:rsidR="00FC277F" w:rsidRPr="007F7AA4" w:rsidRDefault="00FC277F" w:rsidP="006A1992">
      <w:pPr>
        <w:pStyle w:val="ac"/>
        <w:numPr>
          <w:ilvl w:val="0"/>
          <w:numId w:val="33"/>
        </w:numPr>
        <w:ind w:firstLineChars="0"/>
        <w:rPr>
          <w:rFonts w:eastAsiaTheme="majorEastAsia" w:cs="Times New Roman"/>
        </w:rPr>
      </w:pPr>
      <w:r w:rsidRPr="007F7AA4">
        <w:rPr>
          <w:rFonts w:eastAsiaTheme="majorEastAsia" w:cs="Times New Roman"/>
        </w:rPr>
        <w:t>参数释义</w:t>
      </w:r>
    </w:p>
    <w:p w14:paraId="318F7529" w14:textId="77777777" w:rsidR="00FC277F" w:rsidRPr="007F7AA4" w:rsidRDefault="00FC277F" w:rsidP="00FC277F">
      <w:pPr>
        <w:widowControl/>
        <w:kinsoku/>
        <w:adjustRightInd/>
        <w:rPr>
          <w:rFonts w:eastAsiaTheme="majorEastAsia" w:cs="Times New Roman"/>
          <w:b/>
          <w:sz w:val="24"/>
          <w:szCs w:val="24"/>
        </w:rPr>
      </w:pPr>
      <w:r w:rsidRPr="007F7AA4">
        <w:rPr>
          <w:rFonts w:eastAsiaTheme="majorEastAsia" w:cs="Times New Roman"/>
          <w:b/>
          <w:sz w:val="22"/>
        </w:rPr>
        <w:t>volte_enabled</w:t>
      </w:r>
    </w:p>
    <w:p w14:paraId="678E7AA3" w14:textId="77777777" w:rsidR="00FC277F" w:rsidRPr="007F7AA4" w:rsidRDefault="00FC277F" w:rsidP="00FC277F">
      <w:pPr>
        <w:rPr>
          <w:rFonts w:eastAsiaTheme="majorEastAsia" w:cs="Times New Roman"/>
        </w:rPr>
      </w:pPr>
      <w:r w:rsidRPr="007F7AA4">
        <w:rPr>
          <w:rFonts w:eastAsiaTheme="majorEastAsia" w:cs="Times New Roman"/>
        </w:rPr>
        <w:t>Voice</w:t>
      </w:r>
      <w:r w:rsidRPr="007F7AA4">
        <w:rPr>
          <w:rFonts w:eastAsiaTheme="majorEastAsia" w:cs="Times New Roman"/>
        </w:rPr>
        <w:t>是否在</w:t>
      </w:r>
      <w:r w:rsidRPr="007F7AA4">
        <w:rPr>
          <w:rFonts w:eastAsiaTheme="majorEastAsia" w:cs="Times New Roman"/>
        </w:rPr>
        <w:t>LTE</w:t>
      </w:r>
      <w:r w:rsidRPr="007F7AA4">
        <w:rPr>
          <w:rFonts w:eastAsiaTheme="majorEastAsia" w:cs="Times New Roman"/>
        </w:rPr>
        <w:t>上支持。</w:t>
      </w:r>
    </w:p>
    <w:p w14:paraId="6003A9C3" w14:textId="77777777" w:rsidR="00FC277F" w:rsidRPr="007F7AA4" w:rsidRDefault="00FC277F" w:rsidP="006A1992">
      <w:pPr>
        <w:pStyle w:val="ac"/>
        <w:numPr>
          <w:ilvl w:val="0"/>
          <w:numId w:val="32"/>
        </w:numPr>
        <w:ind w:firstLineChars="0"/>
        <w:rPr>
          <w:rFonts w:eastAsiaTheme="majorEastAsia" w:cs="Times New Roman"/>
        </w:rPr>
      </w:pPr>
      <w:r w:rsidRPr="007F7AA4">
        <w:rPr>
          <w:rFonts w:eastAsiaTheme="majorEastAsia" w:cs="Times New Roman"/>
        </w:rPr>
        <w:t>TRUE – Enable</w:t>
      </w:r>
    </w:p>
    <w:p w14:paraId="079482EC" w14:textId="77777777" w:rsidR="00FC277F" w:rsidRPr="007F7AA4" w:rsidRDefault="00FC277F" w:rsidP="006A1992">
      <w:pPr>
        <w:pStyle w:val="ac"/>
        <w:numPr>
          <w:ilvl w:val="0"/>
          <w:numId w:val="32"/>
        </w:numPr>
        <w:ind w:firstLineChars="0"/>
        <w:rPr>
          <w:rFonts w:eastAsiaTheme="majorEastAsia" w:cs="Times New Roman"/>
        </w:rPr>
      </w:pPr>
      <w:r w:rsidRPr="007F7AA4">
        <w:rPr>
          <w:rFonts w:eastAsiaTheme="majorEastAsia" w:cs="Times New Roman"/>
        </w:rPr>
        <w:t>FALSE – Disable (default)</w:t>
      </w:r>
    </w:p>
    <w:p w14:paraId="676F4C7B" w14:textId="77777777" w:rsidR="00FC277F" w:rsidRPr="007F7AA4" w:rsidRDefault="00FC277F" w:rsidP="00FC277F">
      <w:pPr>
        <w:widowControl/>
        <w:kinsoku/>
        <w:adjustRightInd/>
        <w:rPr>
          <w:rFonts w:eastAsiaTheme="majorEastAsia" w:cs="Times New Roman"/>
          <w:b/>
          <w:sz w:val="22"/>
        </w:rPr>
      </w:pPr>
      <w:r w:rsidRPr="007F7AA4">
        <w:rPr>
          <w:rFonts w:eastAsiaTheme="majorEastAsia" w:cs="Times New Roman"/>
          <w:b/>
          <w:sz w:val="22"/>
        </w:rPr>
        <w:t>videotelephony_enabled</w:t>
      </w:r>
    </w:p>
    <w:p w14:paraId="33D60617" w14:textId="77777777" w:rsidR="00FC277F" w:rsidRPr="007F7AA4" w:rsidRDefault="00FC277F" w:rsidP="00FC277F">
      <w:pPr>
        <w:rPr>
          <w:rFonts w:eastAsiaTheme="majorEastAsia" w:cs="Times New Roman"/>
        </w:rPr>
      </w:pPr>
      <w:r w:rsidRPr="007F7AA4">
        <w:rPr>
          <w:rFonts w:eastAsiaTheme="majorEastAsia" w:cs="Times New Roman"/>
        </w:rPr>
        <w:t>设备是否支持</w:t>
      </w:r>
      <w:r w:rsidRPr="007F7AA4">
        <w:rPr>
          <w:rFonts w:eastAsiaTheme="majorEastAsia" w:cs="Times New Roman"/>
        </w:rPr>
        <w:t>Video Telephony Call.</w:t>
      </w:r>
    </w:p>
    <w:p w14:paraId="34B4806A" w14:textId="77777777" w:rsidR="00FC277F" w:rsidRPr="007F7AA4" w:rsidRDefault="00FC277F" w:rsidP="006A1992">
      <w:pPr>
        <w:pStyle w:val="ac"/>
        <w:numPr>
          <w:ilvl w:val="0"/>
          <w:numId w:val="32"/>
        </w:numPr>
        <w:ind w:firstLineChars="0"/>
        <w:rPr>
          <w:rFonts w:eastAsiaTheme="majorEastAsia" w:cs="Times New Roman"/>
        </w:rPr>
      </w:pPr>
      <w:r w:rsidRPr="007F7AA4">
        <w:rPr>
          <w:rFonts w:eastAsiaTheme="majorEastAsia" w:cs="Times New Roman"/>
        </w:rPr>
        <w:t>TRUE – Enable</w:t>
      </w:r>
    </w:p>
    <w:p w14:paraId="0BAF371B" w14:textId="77777777" w:rsidR="00FC277F" w:rsidRPr="007F7AA4" w:rsidRDefault="00FC277F" w:rsidP="006A1992">
      <w:pPr>
        <w:pStyle w:val="ac"/>
        <w:numPr>
          <w:ilvl w:val="0"/>
          <w:numId w:val="32"/>
        </w:numPr>
        <w:ind w:firstLineChars="0"/>
        <w:rPr>
          <w:rFonts w:eastAsiaTheme="majorEastAsia" w:cs="Times New Roman"/>
        </w:rPr>
      </w:pPr>
      <w:r w:rsidRPr="007F7AA4">
        <w:rPr>
          <w:rFonts w:eastAsiaTheme="majorEastAsia" w:cs="Times New Roman"/>
        </w:rPr>
        <w:t>FALSE – Disable (default)</w:t>
      </w:r>
    </w:p>
    <w:p w14:paraId="5BE1BD0E" w14:textId="77777777" w:rsidR="00FC277F" w:rsidRPr="007F7AA4" w:rsidRDefault="00FC277F" w:rsidP="00FC277F">
      <w:pPr>
        <w:widowControl/>
        <w:kinsoku/>
        <w:adjustRightInd/>
        <w:rPr>
          <w:rFonts w:eastAsiaTheme="majorEastAsia" w:cs="Times New Roman"/>
          <w:b/>
          <w:sz w:val="22"/>
        </w:rPr>
      </w:pPr>
      <w:r w:rsidRPr="007F7AA4">
        <w:rPr>
          <w:rFonts w:eastAsiaTheme="majorEastAsia" w:cs="Times New Roman"/>
          <w:b/>
          <w:sz w:val="22"/>
        </w:rPr>
        <w:t>ims_service_enabled</w:t>
      </w:r>
    </w:p>
    <w:p w14:paraId="7E1EAF67" w14:textId="77777777" w:rsidR="00FC277F" w:rsidRPr="007F7AA4" w:rsidRDefault="00FC277F" w:rsidP="00FC277F">
      <w:pPr>
        <w:rPr>
          <w:rFonts w:eastAsiaTheme="majorEastAsia" w:cs="Times New Roman"/>
          <w:b/>
          <w:sz w:val="22"/>
        </w:rPr>
      </w:pPr>
      <w:r w:rsidRPr="007F7AA4">
        <w:rPr>
          <w:rFonts w:eastAsiaTheme="majorEastAsia" w:cs="Times New Roman"/>
        </w:rPr>
        <w:t>使能</w:t>
      </w:r>
      <w:r w:rsidRPr="007F7AA4">
        <w:rPr>
          <w:rFonts w:eastAsiaTheme="majorEastAsia" w:cs="Times New Roman"/>
        </w:rPr>
        <w:t>/</w:t>
      </w:r>
      <w:r w:rsidRPr="007F7AA4">
        <w:rPr>
          <w:rFonts w:eastAsiaTheme="majorEastAsia" w:cs="Times New Roman"/>
        </w:rPr>
        <w:t>禁止</w:t>
      </w:r>
      <w:r w:rsidRPr="007F7AA4">
        <w:rPr>
          <w:rFonts w:eastAsiaTheme="majorEastAsia" w:cs="Times New Roman"/>
        </w:rPr>
        <w:t>IMS</w:t>
      </w:r>
      <w:r w:rsidRPr="007F7AA4">
        <w:rPr>
          <w:rFonts w:eastAsiaTheme="majorEastAsia" w:cs="Times New Roman"/>
        </w:rPr>
        <w:t>正常的注册模式。</w:t>
      </w:r>
    </w:p>
    <w:p w14:paraId="7A3C0324" w14:textId="77777777" w:rsidR="00FC277F" w:rsidRPr="007F7AA4" w:rsidRDefault="00FC277F" w:rsidP="006A1992">
      <w:pPr>
        <w:pStyle w:val="ac"/>
        <w:numPr>
          <w:ilvl w:val="0"/>
          <w:numId w:val="32"/>
        </w:numPr>
        <w:ind w:firstLineChars="0"/>
        <w:rPr>
          <w:rFonts w:eastAsiaTheme="majorEastAsia" w:cs="Times New Roman"/>
        </w:rPr>
      </w:pPr>
      <w:r w:rsidRPr="007F7AA4">
        <w:rPr>
          <w:rFonts w:eastAsiaTheme="majorEastAsia" w:cs="Times New Roman"/>
        </w:rPr>
        <w:lastRenderedPageBreak/>
        <w:t>TRUE – Enable</w:t>
      </w:r>
    </w:p>
    <w:p w14:paraId="6B517EAD" w14:textId="77777777" w:rsidR="00FC277F" w:rsidRPr="007F7AA4" w:rsidRDefault="00FC277F" w:rsidP="006A1992">
      <w:pPr>
        <w:pStyle w:val="ac"/>
        <w:numPr>
          <w:ilvl w:val="0"/>
          <w:numId w:val="32"/>
        </w:numPr>
        <w:ind w:firstLineChars="0"/>
        <w:rPr>
          <w:rFonts w:eastAsiaTheme="majorEastAsia" w:cs="Times New Roman"/>
        </w:rPr>
      </w:pPr>
      <w:r w:rsidRPr="007F7AA4">
        <w:rPr>
          <w:rFonts w:eastAsiaTheme="majorEastAsia" w:cs="Times New Roman"/>
        </w:rPr>
        <w:t>FALSE – Disable (default)</w:t>
      </w:r>
    </w:p>
    <w:p w14:paraId="3075A3C4" w14:textId="77777777" w:rsidR="00FC277F" w:rsidRPr="007F7AA4" w:rsidRDefault="00FC277F" w:rsidP="006A1992">
      <w:pPr>
        <w:pStyle w:val="ac"/>
        <w:numPr>
          <w:ilvl w:val="0"/>
          <w:numId w:val="33"/>
        </w:numPr>
        <w:ind w:firstLineChars="0"/>
        <w:rPr>
          <w:rFonts w:eastAsiaTheme="majorEastAsia" w:cs="Times New Roman"/>
        </w:rPr>
      </w:pPr>
      <w:r w:rsidRPr="007F7AA4">
        <w:rPr>
          <w:rFonts w:eastAsiaTheme="majorEastAsia" w:cs="Times New Roman"/>
        </w:rPr>
        <w:t>Example</w:t>
      </w:r>
    </w:p>
    <w:tbl>
      <w:tblPr>
        <w:tblStyle w:val="a7"/>
        <w:tblW w:w="0" w:type="auto"/>
        <w:tblLook w:val="04A0" w:firstRow="1" w:lastRow="0" w:firstColumn="1" w:lastColumn="0" w:noHBand="0" w:noVBand="1"/>
      </w:tblPr>
      <w:tblGrid>
        <w:gridCol w:w="8522"/>
      </w:tblGrid>
      <w:tr w:rsidR="00FC277F" w:rsidRPr="007F7AA4" w14:paraId="24E9B2BD" w14:textId="77777777" w:rsidTr="00926560">
        <w:tc>
          <w:tcPr>
            <w:tcW w:w="8522" w:type="dxa"/>
          </w:tcPr>
          <w:p w14:paraId="2C1865DA" w14:textId="77777777" w:rsidR="00FC277F" w:rsidRPr="007F7AA4" w:rsidRDefault="00FC277F" w:rsidP="00926560">
            <w:pPr>
              <w:widowControl/>
              <w:kinsoku/>
              <w:adjustRightInd/>
              <w:rPr>
                <w:rFonts w:eastAsiaTheme="majorEastAsia" w:cs="Times New Roman"/>
                <w:sz w:val="22"/>
                <w:szCs w:val="24"/>
              </w:rPr>
            </w:pPr>
            <w:r w:rsidRPr="007F7AA4">
              <w:rPr>
                <w:rFonts w:eastAsiaTheme="majorEastAsia" w:cs="Times New Roman"/>
                <w:sz w:val="22"/>
                <w:szCs w:val="24"/>
              </w:rPr>
              <w:t xml:space="preserve">// </w:t>
            </w:r>
            <w:r w:rsidRPr="007F7AA4">
              <w:rPr>
                <w:rFonts w:eastAsiaTheme="majorEastAsia" w:cs="Times New Roman"/>
                <w:sz w:val="22"/>
                <w:szCs w:val="24"/>
              </w:rPr>
              <w:t>使能</w:t>
            </w:r>
            <w:r w:rsidRPr="007F7AA4">
              <w:rPr>
                <w:rFonts w:eastAsiaTheme="majorEastAsia" w:cs="Times New Roman"/>
                <w:sz w:val="22"/>
                <w:szCs w:val="24"/>
              </w:rPr>
              <w:t>VoLTE</w:t>
            </w:r>
            <w:r w:rsidRPr="007F7AA4">
              <w:rPr>
                <w:rFonts w:eastAsiaTheme="majorEastAsia" w:cs="Times New Roman"/>
                <w:sz w:val="22"/>
                <w:szCs w:val="24"/>
              </w:rPr>
              <w:t>功能</w:t>
            </w:r>
          </w:p>
          <w:p w14:paraId="3F083942" w14:textId="77777777" w:rsidR="00FC277F" w:rsidRPr="007F7AA4" w:rsidRDefault="00FC277F" w:rsidP="00926560">
            <w:pPr>
              <w:widowControl/>
              <w:kinsoku/>
              <w:adjustRightInd/>
              <w:rPr>
                <w:rFonts w:eastAsiaTheme="majorEastAsia" w:cs="Times New Roman"/>
                <w:sz w:val="22"/>
                <w:szCs w:val="24"/>
              </w:rPr>
            </w:pPr>
            <w:r w:rsidRPr="007F7AA4">
              <w:rPr>
                <w:rFonts w:eastAsiaTheme="majorEastAsia" w:cs="Times New Roman"/>
                <w:sz w:val="22"/>
                <w:szCs w:val="24"/>
              </w:rPr>
              <w:t>11:46:41.553 [0x1544] MCS QCSI Payload Packet</w:t>
            </w:r>
          </w:p>
          <w:p w14:paraId="39896362" w14:textId="77777777" w:rsidR="00FC277F" w:rsidRPr="007F7AA4" w:rsidRDefault="00FC277F" w:rsidP="00926560">
            <w:pPr>
              <w:widowControl/>
              <w:kinsoku/>
              <w:adjustRightInd/>
              <w:rPr>
                <w:rFonts w:eastAsiaTheme="majorEastAsia" w:cs="Times New Roman"/>
                <w:sz w:val="22"/>
                <w:szCs w:val="24"/>
              </w:rPr>
            </w:pPr>
            <w:r w:rsidRPr="007F7AA4">
              <w:rPr>
                <w:rFonts w:eastAsiaTheme="majorEastAsia" w:cs="Times New Roman"/>
                <w:sz w:val="22"/>
                <w:szCs w:val="24"/>
              </w:rPr>
              <w:t>packetVersion = 2</w:t>
            </w:r>
          </w:p>
          <w:p w14:paraId="66B6683D" w14:textId="77777777" w:rsidR="00FC277F" w:rsidRPr="007F7AA4" w:rsidRDefault="00FC277F" w:rsidP="00926560">
            <w:pPr>
              <w:widowControl/>
              <w:kinsoku/>
              <w:adjustRightInd/>
              <w:rPr>
                <w:rFonts w:eastAsiaTheme="majorEastAsia" w:cs="Times New Roman"/>
                <w:sz w:val="22"/>
                <w:szCs w:val="24"/>
              </w:rPr>
            </w:pPr>
            <w:r w:rsidRPr="007F7AA4">
              <w:rPr>
                <w:rFonts w:eastAsiaTheme="majorEastAsia" w:cs="Times New Roman"/>
                <w:sz w:val="22"/>
                <w:szCs w:val="24"/>
              </w:rPr>
              <w:t>MsgType = Request</w:t>
            </w:r>
          </w:p>
          <w:p w14:paraId="7EC9CA7E" w14:textId="77777777" w:rsidR="00FC277F" w:rsidRPr="007F7AA4" w:rsidRDefault="00FC277F" w:rsidP="00926560">
            <w:pPr>
              <w:widowControl/>
              <w:kinsoku/>
              <w:adjustRightInd/>
              <w:rPr>
                <w:rFonts w:eastAsiaTheme="majorEastAsia" w:cs="Times New Roman"/>
                <w:sz w:val="22"/>
                <w:szCs w:val="24"/>
              </w:rPr>
            </w:pPr>
            <w:r w:rsidRPr="007F7AA4">
              <w:rPr>
                <w:rFonts w:eastAsiaTheme="majorEastAsia" w:cs="Times New Roman"/>
                <w:sz w:val="22"/>
                <w:szCs w:val="24"/>
              </w:rPr>
              <w:t>Counter = 37</w:t>
            </w:r>
          </w:p>
          <w:p w14:paraId="1E6A37EA" w14:textId="77777777" w:rsidR="00FC277F" w:rsidRPr="007F7AA4" w:rsidRDefault="00FC277F" w:rsidP="00926560">
            <w:pPr>
              <w:widowControl/>
              <w:kinsoku/>
              <w:adjustRightInd/>
              <w:rPr>
                <w:rFonts w:eastAsiaTheme="majorEastAsia" w:cs="Times New Roman"/>
                <w:b/>
                <w:i/>
                <w:sz w:val="22"/>
                <w:szCs w:val="24"/>
              </w:rPr>
            </w:pPr>
            <w:r w:rsidRPr="007F7AA4">
              <w:rPr>
                <w:rFonts w:eastAsiaTheme="majorEastAsia" w:cs="Times New Roman"/>
                <w:b/>
                <w:i/>
                <w:sz w:val="22"/>
                <w:szCs w:val="24"/>
              </w:rPr>
              <w:t>ServiceId = 18</w:t>
            </w:r>
          </w:p>
          <w:p w14:paraId="6BEFD476" w14:textId="77777777" w:rsidR="00FC277F" w:rsidRPr="007F7AA4" w:rsidRDefault="00FC277F" w:rsidP="00926560">
            <w:pPr>
              <w:widowControl/>
              <w:kinsoku/>
              <w:adjustRightInd/>
              <w:rPr>
                <w:rFonts w:eastAsiaTheme="majorEastAsia" w:cs="Times New Roman"/>
                <w:sz w:val="22"/>
                <w:szCs w:val="24"/>
              </w:rPr>
            </w:pPr>
            <w:r w:rsidRPr="007F7AA4">
              <w:rPr>
                <w:rFonts w:eastAsiaTheme="majorEastAsia" w:cs="Times New Roman"/>
                <w:sz w:val="22"/>
                <w:szCs w:val="24"/>
              </w:rPr>
              <w:t>MajorRev = 1</w:t>
            </w:r>
          </w:p>
          <w:p w14:paraId="6AB6A581" w14:textId="77777777" w:rsidR="00FC277F" w:rsidRPr="007F7AA4" w:rsidRDefault="00FC277F" w:rsidP="00926560">
            <w:pPr>
              <w:widowControl/>
              <w:kinsoku/>
              <w:adjustRightInd/>
              <w:rPr>
                <w:rFonts w:eastAsiaTheme="majorEastAsia" w:cs="Times New Roman"/>
                <w:sz w:val="22"/>
                <w:szCs w:val="24"/>
              </w:rPr>
            </w:pPr>
            <w:r w:rsidRPr="007F7AA4">
              <w:rPr>
                <w:rFonts w:eastAsiaTheme="majorEastAsia" w:cs="Times New Roman"/>
                <w:sz w:val="22"/>
                <w:szCs w:val="24"/>
              </w:rPr>
              <w:t>MinorRev = 71</w:t>
            </w:r>
          </w:p>
          <w:p w14:paraId="7BF842C4" w14:textId="77777777" w:rsidR="00FC277F" w:rsidRPr="007F7AA4" w:rsidRDefault="00FC277F" w:rsidP="00926560">
            <w:pPr>
              <w:widowControl/>
              <w:kinsoku/>
              <w:adjustRightInd/>
              <w:rPr>
                <w:rFonts w:eastAsiaTheme="majorEastAsia" w:cs="Times New Roman"/>
                <w:sz w:val="22"/>
                <w:szCs w:val="24"/>
              </w:rPr>
            </w:pPr>
            <w:r w:rsidRPr="007F7AA4">
              <w:rPr>
                <w:rFonts w:eastAsiaTheme="majorEastAsia" w:cs="Times New Roman"/>
                <w:sz w:val="22"/>
                <w:szCs w:val="24"/>
              </w:rPr>
              <w:t>ConHandle = 0x00000022</w:t>
            </w:r>
          </w:p>
          <w:p w14:paraId="7E265189" w14:textId="77777777" w:rsidR="00FC277F" w:rsidRPr="007F7AA4" w:rsidRDefault="00FC277F" w:rsidP="00926560">
            <w:pPr>
              <w:widowControl/>
              <w:kinsoku/>
              <w:adjustRightInd/>
              <w:rPr>
                <w:rFonts w:eastAsiaTheme="majorEastAsia" w:cs="Times New Roman"/>
                <w:b/>
                <w:i/>
                <w:sz w:val="22"/>
                <w:szCs w:val="24"/>
              </w:rPr>
            </w:pPr>
            <w:r w:rsidRPr="007F7AA4">
              <w:rPr>
                <w:rFonts w:eastAsiaTheme="majorEastAsia" w:cs="Times New Roman"/>
                <w:b/>
                <w:i/>
                <w:sz w:val="22"/>
                <w:szCs w:val="24"/>
              </w:rPr>
              <w:t>MsgId = 0x0000008F</w:t>
            </w:r>
          </w:p>
          <w:p w14:paraId="1F12EA2F" w14:textId="77777777" w:rsidR="00FC277F" w:rsidRPr="007F7AA4" w:rsidRDefault="00FC277F" w:rsidP="00926560">
            <w:pPr>
              <w:widowControl/>
              <w:kinsoku/>
              <w:adjustRightInd/>
              <w:rPr>
                <w:rFonts w:eastAsiaTheme="majorEastAsia" w:cs="Times New Roman"/>
                <w:sz w:val="22"/>
                <w:szCs w:val="24"/>
              </w:rPr>
            </w:pPr>
            <w:r w:rsidRPr="007F7AA4">
              <w:rPr>
                <w:rFonts w:eastAsiaTheme="majorEastAsia" w:cs="Times New Roman"/>
                <w:sz w:val="22"/>
                <w:szCs w:val="24"/>
              </w:rPr>
              <w:t>QmiLength = 4</w:t>
            </w:r>
          </w:p>
          <w:p w14:paraId="33AED8D4" w14:textId="77777777" w:rsidR="00FC277F" w:rsidRPr="007F7AA4" w:rsidRDefault="00FC277F" w:rsidP="00926560">
            <w:pPr>
              <w:widowControl/>
              <w:kinsoku/>
              <w:adjustRightInd/>
              <w:rPr>
                <w:rFonts w:eastAsiaTheme="majorEastAsia" w:cs="Times New Roman"/>
                <w:sz w:val="22"/>
                <w:szCs w:val="24"/>
              </w:rPr>
            </w:pPr>
            <w:r w:rsidRPr="007F7AA4">
              <w:rPr>
                <w:rFonts w:eastAsiaTheme="majorEastAsia" w:cs="Times New Roman"/>
                <w:sz w:val="22"/>
                <w:szCs w:val="24"/>
              </w:rPr>
              <w:t>Service_IMSS {</w:t>
            </w:r>
          </w:p>
          <w:p w14:paraId="55C108FE" w14:textId="77777777" w:rsidR="00FC277F" w:rsidRPr="007F7AA4" w:rsidRDefault="00FC277F" w:rsidP="00926560">
            <w:pPr>
              <w:widowControl/>
              <w:kinsoku/>
              <w:adjustRightInd/>
              <w:rPr>
                <w:rFonts w:eastAsiaTheme="majorEastAsia" w:cs="Times New Roman"/>
                <w:sz w:val="22"/>
                <w:szCs w:val="24"/>
              </w:rPr>
            </w:pPr>
            <w:r w:rsidRPr="007F7AA4">
              <w:rPr>
                <w:rFonts w:eastAsiaTheme="majorEastAsia" w:cs="Times New Roman"/>
                <w:sz w:val="22"/>
                <w:szCs w:val="24"/>
              </w:rPr>
              <w:t>ServiceIMSSV1 {</w:t>
            </w:r>
          </w:p>
          <w:p w14:paraId="6982D927" w14:textId="77777777" w:rsidR="00FC277F" w:rsidRPr="007F7AA4" w:rsidRDefault="00FC277F" w:rsidP="00926560">
            <w:pPr>
              <w:widowControl/>
              <w:kinsoku/>
              <w:adjustRightInd/>
              <w:rPr>
                <w:rFonts w:eastAsiaTheme="majorEastAsia" w:cs="Times New Roman"/>
                <w:sz w:val="22"/>
                <w:szCs w:val="24"/>
              </w:rPr>
            </w:pPr>
            <w:r w:rsidRPr="007F7AA4">
              <w:rPr>
                <w:rFonts w:eastAsiaTheme="majorEastAsia" w:cs="Times New Roman"/>
                <w:sz w:val="22"/>
                <w:szCs w:val="24"/>
              </w:rPr>
              <w:t>ims_settings_set_ims_service_enable_config {</w:t>
            </w:r>
          </w:p>
          <w:p w14:paraId="5BD1A80D" w14:textId="77777777" w:rsidR="00FC277F" w:rsidRPr="007F7AA4" w:rsidRDefault="00FC277F" w:rsidP="00926560">
            <w:pPr>
              <w:widowControl/>
              <w:kinsoku/>
              <w:adjustRightInd/>
              <w:rPr>
                <w:rFonts w:eastAsiaTheme="majorEastAsia" w:cs="Times New Roman"/>
                <w:sz w:val="22"/>
                <w:szCs w:val="24"/>
              </w:rPr>
            </w:pPr>
            <w:r w:rsidRPr="007F7AA4">
              <w:rPr>
                <w:rFonts w:eastAsiaTheme="majorEastAsia" w:cs="Times New Roman"/>
                <w:sz w:val="22"/>
                <w:szCs w:val="24"/>
              </w:rPr>
              <w:t>ims_settings_set_ims_service_enable_config_reqTlvs[0] {</w:t>
            </w:r>
          </w:p>
          <w:p w14:paraId="1528D05E" w14:textId="77777777" w:rsidR="00FC277F" w:rsidRPr="007F7AA4" w:rsidRDefault="00FC277F" w:rsidP="00926560">
            <w:pPr>
              <w:widowControl/>
              <w:kinsoku/>
              <w:adjustRightInd/>
              <w:rPr>
                <w:rFonts w:eastAsiaTheme="majorEastAsia" w:cs="Times New Roman"/>
                <w:sz w:val="22"/>
                <w:szCs w:val="24"/>
              </w:rPr>
            </w:pPr>
            <w:r w:rsidRPr="007F7AA4">
              <w:rPr>
                <w:rFonts w:eastAsiaTheme="majorEastAsia" w:cs="Times New Roman"/>
                <w:sz w:val="22"/>
                <w:szCs w:val="24"/>
              </w:rPr>
              <w:t>Type = 0x10</w:t>
            </w:r>
          </w:p>
          <w:p w14:paraId="59CE713A" w14:textId="77777777" w:rsidR="00FC277F" w:rsidRPr="007F7AA4" w:rsidRDefault="00FC277F" w:rsidP="00926560">
            <w:pPr>
              <w:widowControl/>
              <w:kinsoku/>
              <w:adjustRightInd/>
              <w:rPr>
                <w:rFonts w:eastAsiaTheme="majorEastAsia" w:cs="Times New Roman"/>
                <w:sz w:val="22"/>
                <w:szCs w:val="24"/>
              </w:rPr>
            </w:pPr>
            <w:r w:rsidRPr="007F7AA4">
              <w:rPr>
                <w:rFonts w:eastAsiaTheme="majorEastAsia" w:cs="Times New Roman"/>
                <w:sz w:val="22"/>
                <w:szCs w:val="24"/>
              </w:rPr>
              <w:t>Length = 1</w:t>
            </w:r>
          </w:p>
          <w:p w14:paraId="5FDA980F" w14:textId="77777777" w:rsidR="00FC277F" w:rsidRPr="007F7AA4" w:rsidRDefault="00FC277F" w:rsidP="00926560">
            <w:pPr>
              <w:widowControl/>
              <w:kinsoku/>
              <w:adjustRightInd/>
              <w:rPr>
                <w:rFonts w:eastAsiaTheme="majorEastAsia" w:cs="Times New Roman"/>
                <w:b/>
                <w:i/>
                <w:sz w:val="22"/>
                <w:szCs w:val="24"/>
              </w:rPr>
            </w:pPr>
            <w:r w:rsidRPr="007F7AA4">
              <w:rPr>
                <w:rFonts w:eastAsiaTheme="majorEastAsia" w:cs="Times New Roman"/>
                <w:b/>
                <w:i/>
                <w:sz w:val="22"/>
                <w:szCs w:val="24"/>
              </w:rPr>
              <w:t>volte_enabled = true</w:t>
            </w:r>
          </w:p>
          <w:p w14:paraId="6008570E" w14:textId="77777777" w:rsidR="00FC277F" w:rsidRPr="007F7AA4" w:rsidRDefault="00FC277F" w:rsidP="00926560">
            <w:pPr>
              <w:widowControl/>
              <w:kinsoku/>
              <w:adjustRightInd/>
              <w:rPr>
                <w:rFonts w:eastAsiaTheme="majorEastAsia" w:cs="Times New Roman"/>
                <w:sz w:val="22"/>
                <w:szCs w:val="24"/>
              </w:rPr>
            </w:pPr>
            <w:r w:rsidRPr="007F7AA4">
              <w:rPr>
                <w:rFonts w:eastAsiaTheme="majorEastAsia" w:cs="Times New Roman"/>
                <w:sz w:val="22"/>
                <w:szCs w:val="24"/>
              </w:rPr>
              <w:t>}</w:t>
            </w:r>
          </w:p>
          <w:p w14:paraId="3B00AB99" w14:textId="77777777" w:rsidR="00FC277F" w:rsidRPr="007F7AA4" w:rsidRDefault="00FC277F" w:rsidP="00926560">
            <w:pPr>
              <w:widowControl/>
              <w:kinsoku/>
              <w:adjustRightInd/>
              <w:rPr>
                <w:rFonts w:eastAsiaTheme="majorEastAsia" w:cs="Times New Roman"/>
                <w:sz w:val="22"/>
                <w:szCs w:val="24"/>
              </w:rPr>
            </w:pPr>
            <w:r w:rsidRPr="007F7AA4">
              <w:rPr>
                <w:rFonts w:eastAsiaTheme="majorEastAsia" w:cs="Times New Roman"/>
                <w:sz w:val="22"/>
                <w:szCs w:val="24"/>
              </w:rPr>
              <w:t>}</w:t>
            </w:r>
          </w:p>
          <w:p w14:paraId="23C3DB8F" w14:textId="77777777" w:rsidR="00FC277F" w:rsidRPr="007F7AA4" w:rsidRDefault="00FC277F" w:rsidP="00926560">
            <w:pPr>
              <w:widowControl/>
              <w:kinsoku/>
              <w:adjustRightInd/>
              <w:rPr>
                <w:rFonts w:eastAsiaTheme="majorEastAsia" w:cs="Times New Roman"/>
                <w:sz w:val="22"/>
                <w:szCs w:val="24"/>
              </w:rPr>
            </w:pPr>
            <w:r w:rsidRPr="007F7AA4">
              <w:rPr>
                <w:rFonts w:eastAsiaTheme="majorEastAsia" w:cs="Times New Roman"/>
                <w:sz w:val="22"/>
                <w:szCs w:val="24"/>
              </w:rPr>
              <w:t>}</w:t>
            </w:r>
          </w:p>
          <w:p w14:paraId="2BCAC1A9" w14:textId="77777777" w:rsidR="00FC277F" w:rsidRPr="007F7AA4" w:rsidRDefault="00FC277F" w:rsidP="00926560">
            <w:pPr>
              <w:widowControl/>
              <w:kinsoku/>
              <w:adjustRightInd/>
              <w:rPr>
                <w:rFonts w:eastAsiaTheme="majorEastAsia" w:cs="Times New Roman"/>
                <w:sz w:val="22"/>
                <w:szCs w:val="24"/>
              </w:rPr>
            </w:pPr>
            <w:r w:rsidRPr="007F7AA4">
              <w:rPr>
                <w:rFonts w:eastAsiaTheme="majorEastAsia" w:cs="Times New Roman"/>
                <w:sz w:val="22"/>
                <w:szCs w:val="24"/>
              </w:rPr>
              <w:t>}</w:t>
            </w:r>
          </w:p>
          <w:p w14:paraId="1C743987" w14:textId="77777777" w:rsidR="00FC277F" w:rsidRPr="007F7AA4" w:rsidRDefault="00FC277F" w:rsidP="00926560">
            <w:pPr>
              <w:rPr>
                <w:rFonts w:eastAsiaTheme="majorEastAsia" w:cs="Times New Roman"/>
                <w:sz w:val="22"/>
              </w:rPr>
            </w:pPr>
          </w:p>
          <w:p w14:paraId="31CFAE4F" w14:textId="77777777" w:rsidR="00FC277F" w:rsidRPr="007F7AA4" w:rsidRDefault="00FC277F" w:rsidP="00926560">
            <w:pPr>
              <w:widowControl/>
              <w:kinsoku/>
              <w:adjustRightInd/>
              <w:rPr>
                <w:rFonts w:eastAsiaTheme="majorEastAsia" w:cs="Times New Roman"/>
                <w:sz w:val="22"/>
                <w:szCs w:val="24"/>
              </w:rPr>
            </w:pPr>
            <w:r w:rsidRPr="007F7AA4">
              <w:rPr>
                <w:rFonts w:eastAsiaTheme="majorEastAsia" w:cs="Times New Roman"/>
                <w:sz w:val="22"/>
                <w:szCs w:val="24"/>
              </w:rPr>
              <w:t>11:46:41.555 [0x1544] MCS QCSI Payload Packet</w:t>
            </w:r>
          </w:p>
          <w:p w14:paraId="075EE45E" w14:textId="77777777" w:rsidR="00FC277F" w:rsidRPr="007F7AA4" w:rsidRDefault="00FC277F" w:rsidP="00926560">
            <w:pPr>
              <w:widowControl/>
              <w:kinsoku/>
              <w:adjustRightInd/>
              <w:rPr>
                <w:rFonts w:eastAsiaTheme="majorEastAsia" w:cs="Times New Roman"/>
                <w:sz w:val="22"/>
                <w:szCs w:val="24"/>
              </w:rPr>
            </w:pPr>
            <w:r w:rsidRPr="007F7AA4">
              <w:rPr>
                <w:rFonts w:eastAsiaTheme="majorEastAsia" w:cs="Times New Roman"/>
                <w:sz w:val="22"/>
                <w:szCs w:val="24"/>
              </w:rPr>
              <w:t>packetVersion = 2</w:t>
            </w:r>
          </w:p>
          <w:p w14:paraId="5E6BB18E" w14:textId="77777777" w:rsidR="00FC277F" w:rsidRPr="007F7AA4" w:rsidRDefault="00FC277F" w:rsidP="00926560">
            <w:pPr>
              <w:widowControl/>
              <w:kinsoku/>
              <w:adjustRightInd/>
              <w:rPr>
                <w:rFonts w:eastAsiaTheme="majorEastAsia" w:cs="Times New Roman"/>
                <w:sz w:val="22"/>
                <w:szCs w:val="24"/>
              </w:rPr>
            </w:pPr>
            <w:r w:rsidRPr="007F7AA4">
              <w:rPr>
                <w:rFonts w:eastAsiaTheme="majorEastAsia" w:cs="Times New Roman"/>
                <w:sz w:val="22"/>
                <w:szCs w:val="24"/>
              </w:rPr>
              <w:t>MsgType = Request</w:t>
            </w:r>
          </w:p>
          <w:p w14:paraId="64877265" w14:textId="77777777" w:rsidR="00FC277F" w:rsidRPr="007F7AA4" w:rsidRDefault="00FC277F" w:rsidP="00926560">
            <w:pPr>
              <w:widowControl/>
              <w:kinsoku/>
              <w:adjustRightInd/>
              <w:rPr>
                <w:rFonts w:eastAsiaTheme="majorEastAsia" w:cs="Times New Roman"/>
                <w:sz w:val="22"/>
                <w:szCs w:val="24"/>
              </w:rPr>
            </w:pPr>
            <w:r w:rsidRPr="007F7AA4">
              <w:rPr>
                <w:rFonts w:eastAsiaTheme="majorEastAsia" w:cs="Times New Roman"/>
                <w:sz w:val="22"/>
                <w:szCs w:val="24"/>
              </w:rPr>
              <w:t>Counter = 38</w:t>
            </w:r>
          </w:p>
          <w:p w14:paraId="3B3C766A" w14:textId="77777777" w:rsidR="00FC277F" w:rsidRPr="007F7AA4" w:rsidRDefault="00FC277F" w:rsidP="00926560">
            <w:pPr>
              <w:widowControl/>
              <w:kinsoku/>
              <w:adjustRightInd/>
              <w:rPr>
                <w:rFonts w:eastAsiaTheme="majorEastAsia" w:cs="Times New Roman"/>
                <w:sz w:val="22"/>
                <w:szCs w:val="24"/>
              </w:rPr>
            </w:pPr>
            <w:r w:rsidRPr="007F7AA4">
              <w:rPr>
                <w:rFonts w:eastAsiaTheme="majorEastAsia" w:cs="Times New Roman"/>
                <w:sz w:val="22"/>
                <w:szCs w:val="24"/>
              </w:rPr>
              <w:t>ServiceId = 18</w:t>
            </w:r>
          </w:p>
          <w:p w14:paraId="1997A5AA" w14:textId="77777777" w:rsidR="00FC277F" w:rsidRPr="007F7AA4" w:rsidRDefault="00FC277F" w:rsidP="00926560">
            <w:pPr>
              <w:widowControl/>
              <w:kinsoku/>
              <w:adjustRightInd/>
              <w:rPr>
                <w:rFonts w:eastAsiaTheme="majorEastAsia" w:cs="Times New Roman"/>
                <w:sz w:val="22"/>
                <w:szCs w:val="24"/>
              </w:rPr>
            </w:pPr>
            <w:r w:rsidRPr="007F7AA4">
              <w:rPr>
                <w:rFonts w:eastAsiaTheme="majorEastAsia" w:cs="Times New Roman"/>
                <w:sz w:val="22"/>
                <w:szCs w:val="24"/>
              </w:rPr>
              <w:t>MajorRev = 1</w:t>
            </w:r>
          </w:p>
          <w:p w14:paraId="69BB2679" w14:textId="77777777" w:rsidR="00FC277F" w:rsidRPr="007F7AA4" w:rsidRDefault="00FC277F" w:rsidP="00926560">
            <w:pPr>
              <w:widowControl/>
              <w:kinsoku/>
              <w:adjustRightInd/>
              <w:rPr>
                <w:rFonts w:eastAsiaTheme="majorEastAsia" w:cs="Times New Roman"/>
                <w:sz w:val="22"/>
                <w:szCs w:val="24"/>
              </w:rPr>
            </w:pPr>
            <w:r w:rsidRPr="007F7AA4">
              <w:rPr>
                <w:rFonts w:eastAsiaTheme="majorEastAsia" w:cs="Times New Roman"/>
                <w:sz w:val="22"/>
                <w:szCs w:val="24"/>
              </w:rPr>
              <w:t>MinorRev = 71</w:t>
            </w:r>
          </w:p>
          <w:p w14:paraId="4BBFE73E" w14:textId="77777777" w:rsidR="00FC277F" w:rsidRPr="007F7AA4" w:rsidRDefault="00FC277F" w:rsidP="00926560">
            <w:pPr>
              <w:widowControl/>
              <w:kinsoku/>
              <w:adjustRightInd/>
              <w:rPr>
                <w:rFonts w:eastAsiaTheme="majorEastAsia" w:cs="Times New Roman"/>
                <w:sz w:val="22"/>
                <w:szCs w:val="24"/>
              </w:rPr>
            </w:pPr>
            <w:r w:rsidRPr="007F7AA4">
              <w:rPr>
                <w:rFonts w:eastAsiaTheme="majorEastAsia" w:cs="Times New Roman"/>
                <w:sz w:val="22"/>
                <w:szCs w:val="24"/>
              </w:rPr>
              <w:t>ConHandle = 0x00000022</w:t>
            </w:r>
          </w:p>
          <w:p w14:paraId="1C1715F5" w14:textId="77777777" w:rsidR="00FC277F" w:rsidRPr="007F7AA4" w:rsidRDefault="00FC277F" w:rsidP="00926560">
            <w:pPr>
              <w:widowControl/>
              <w:kinsoku/>
              <w:adjustRightInd/>
              <w:rPr>
                <w:rFonts w:eastAsiaTheme="majorEastAsia" w:cs="Times New Roman"/>
                <w:sz w:val="22"/>
                <w:szCs w:val="24"/>
              </w:rPr>
            </w:pPr>
            <w:r w:rsidRPr="007F7AA4">
              <w:rPr>
                <w:rFonts w:eastAsiaTheme="majorEastAsia" w:cs="Times New Roman"/>
                <w:sz w:val="22"/>
                <w:szCs w:val="24"/>
              </w:rPr>
              <w:t>MsgId = 0x0000008F</w:t>
            </w:r>
          </w:p>
          <w:p w14:paraId="3CB22914" w14:textId="77777777" w:rsidR="00FC277F" w:rsidRPr="007F7AA4" w:rsidRDefault="00FC277F" w:rsidP="00926560">
            <w:pPr>
              <w:widowControl/>
              <w:kinsoku/>
              <w:adjustRightInd/>
              <w:rPr>
                <w:rFonts w:eastAsiaTheme="majorEastAsia" w:cs="Times New Roman"/>
                <w:sz w:val="22"/>
                <w:szCs w:val="24"/>
              </w:rPr>
            </w:pPr>
            <w:r w:rsidRPr="007F7AA4">
              <w:rPr>
                <w:rFonts w:eastAsiaTheme="majorEastAsia" w:cs="Times New Roman"/>
                <w:sz w:val="22"/>
                <w:szCs w:val="24"/>
              </w:rPr>
              <w:t>QmiLength = 4</w:t>
            </w:r>
          </w:p>
          <w:p w14:paraId="19DEAC46" w14:textId="77777777" w:rsidR="00FC277F" w:rsidRPr="007F7AA4" w:rsidRDefault="00FC277F" w:rsidP="00926560">
            <w:pPr>
              <w:widowControl/>
              <w:kinsoku/>
              <w:adjustRightInd/>
              <w:rPr>
                <w:rFonts w:eastAsiaTheme="majorEastAsia" w:cs="Times New Roman"/>
                <w:sz w:val="22"/>
                <w:szCs w:val="24"/>
              </w:rPr>
            </w:pPr>
            <w:r w:rsidRPr="007F7AA4">
              <w:rPr>
                <w:rFonts w:eastAsiaTheme="majorEastAsia" w:cs="Times New Roman"/>
                <w:sz w:val="22"/>
                <w:szCs w:val="24"/>
              </w:rPr>
              <w:t>Service_IMSS {</w:t>
            </w:r>
          </w:p>
          <w:p w14:paraId="0E83C243" w14:textId="77777777" w:rsidR="00FC277F" w:rsidRPr="007F7AA4" w:rsidRDefault="00FC277F" w:rsidP="00926560">
            <w:pPr>
              <w:widowControl/>
              <w:kinsoku/>
              <w:adjustRightInd/>
              <w:rPr>
                <w:rFonts w:eastAsiaTheme="majorEastAsia" w:cs="Times New Roman"/>
                <w:sz w:val="22"/>
                <w:szCs w:val="24"/>
              </w:rPr>
            </w:pPr>
            <w:r w:rsidRPr="007F7AA4">
              <w:rPr>
                <w:rFonts w:eastAsiaTheme="majorEastAsia" w:cs="Times New Roman"/>
                <w:sz w:val="22"/>
                <w:szCs w:val="24"/>
              </w:rPr>
              <w:t>ServiceIMSSV1 {</w:t>
            </w:r>
          </w:p>
          <w:p w14:paraId="6FC04D18" w14:textId="77777777" w:rsidR="00FC277F" w:rsidRPr="007F7AA4" w:rsidRDefault="00FC277F" w:rsidP="00926560">
            <w:pPr>
              <w:widowControl/>
              <w:kinsoku/>
              <w:adjustRightInd/>
              <w:rPr>
                <w:rFonts w:eastAsiaTheme="majorEastAsia" w:cs="Times New Roman"/>
                <w:sz w:val="22"/>
                <w:szCs w:val="24"/>
              </w:rPr>
            </w:pPr>
            <w:r w:rsidRPr="007F7AA4">
              <w:rPr>
                <w:rFonts w:eastAsiaTheme="majorEastAsia" w:cs="Times New Roman"/>
                <w:sz w:val="22"/>
                <w:szCs w:val="24"/>
              </w:rPr>
              <w:t>ims_settings_set_ims_service_enable_config {</w:t>
            </w:r>
          </w:p>
          <w:p w14:paraId="3F5A79DF" w14:textId="77777777" w:rsidR="00FC277F" w:rsidRPr="007F7AA4" w:rsidRDefault="00FC277F" w:rsidP="00926560">
            <w:pPr>
              <w:widowControl/>
              <w:kinsoku/>
              <w:adjustRightInd/>
              <w:rPr>
                <w:rFonts w:eastAsiaTheme="majorEastAsia" w:cs="Times New Roman"/>
                <w:sz w:val="22"/>
                <w:szCs w:val="24"/>
              </w:rPr>
            </w:pPr>
            <w:r w:rsidRPr="007F7AA4">
              <w:rPr>
                <w:rFonts w:eastAsiaTheme="majorEastAsia" w:cs="Times New Roman"/>
                <w:sz w:val="22"/>
                <w:szCs w:val="24"/>
              </w:rPr>
              <w:t>ims_settings_set_ims_service_enable_config_reqTlvs[0] {</w:t>
            </w:r>
          </w:p>
          <w:p w14:paraId="0D022613" w14:textId="77777777" w:rsidR="00FC277F" w:rsidRPr="007F7AA4" w:rsidRDefault="00FC277F" w:rsidP="00926560">
            <w:pPr>
              <w:widowControl/>
              <w:kinsoku/>
              <w:adjustRightInd/>
              <w:rPr>
                <w:rFonts w:eastAsiaTheme="majorEastAsia" w:cs="Times New Roman"/>
                <w:sz w:val="22"/>
                <w:szCs w:val="24"/>
              </w:rPr>
            </w:pPr>
            <w:r w:rsidRPr="007F7AA4">
              <w:rPr>
                <w:rFonts w:eastAsiaTheme="majorEastAsia" w:cs="Times New Roman"/>
                <w:sz w:val="22"/>
                <w:szCs w:val="24"/>
              </w:rPr>
              <w:t>Type = 0x11</w:t>
            </w:r>
          </w:p>
          <w:p w14:paraId="267B5403" w14:textId="77777777" w:rsidR="00FC277F" w:rsidRPr="007F7AA4" w:rsidRDefault="00FC277F" w:rsidP="00926560">
            <w:pPr>
              <w:widowControl/>
              <w:kinsoku/>
              <w:adjustRightInd/>
              <w:rPr>
                <w:rFonts w:eastAsiaTheme="majorEastAsia" w:cs="Times New Roman"/>
                <w:sz w:val="22"/>
                <w:szCs w:val="24"/>
              </w:rPr>
            </w:pPr>
            <w:r w:rsidRPr="007F7AA4">
              <w:rPr>
                <w:rFonts w:eastAsiaTheme="majorEastAsia" w:cs="Times New Roman"/>
                <w:sz w:val="22"/>
                <w:szCs w:val="24"/>
              </w:rPr>
              <w:t>Length = 1</w:t>
            </w:r>
          </w:p>
          <w:p w14:paraId="6452B7E7" w14:textId="77777777" w:rsidR="00FC277F" w:rsidRPr="007F7AA4" w:rsidRDefault="00FC277F" w:rsidP="00926560">
            <w:pPr>
              <w:widowControl/>
              <w:kinsoku/>
              <w:adjustRightInd/>
              <w:rPr>
                <w:rFonts w:eastAsiaTheme="majorEastAsia" w:cs="Times New Roman"/>
                <w:b/>
                <w:i/>
                <w:sz w:val="22"/>
                <w:szCs w:val="24"/>
              </w:rPr>
            </w:pPr>
            <w:r w:rsidRPr="007F7AA4">
              <w:rPr>
                <w:rFonts w:eastAsiaTheme="majorEastAsia" w:cs="Times New Roman"/>
                <w:b/>
                <w:i/>
                <w:sz w:val="22"/>
                <w:szCs w:val="24"/>
              </w:rPr>
              <w:t>videotelephony_enabled = true</w:t>
            </w:r>
          </w:p>
          <w:p w14:paraId="5465F754" w14:textId="77777777" w:rsidR="00FC277F" w:rsidRPr="007F7AA4" w:rsidRDefault="00FC277F" w:rsidP="00926560">
            <w:pPr>
              <w:widowControl/>
              <w:kinsoku/>
              <w:adjustRightInd/>
              <w:rPr>
                <w:rFonts w:eastAsiaTheme="majorEastAsia" w:cs="Times New Roman"/>
                <w:sz w:val="22"/>
                <w:szCs w:val="24"/>
              </w:rPr>
            </w:pPr>
            <w:r w:rsidRPr="007F7AA4">
              <w:rPr>
                <w:rFonts w:eastAsiaTheme="majorEastAsia" w:cs="Times New Roman"/>
                <w:sz w:val="22"/>
                <w:szCs w:val="24"/>
              </w:rPr>
              <w:t>}</w:t>
            </w:r>
          </w:p>
          <w:p w14:paraId="66CE2642" w14:textId="77777777" w:rsidR="00FC277F" w:rsidRPr="007F7AA4" w:rsidRDefault="00FC277F" w:rsidP="00926560">
            <w:pPr>
              <w:widowControl/>
              <w:kinsoku/>
              <w:adjustRightInd/>
              <w:rPr>
                <w:rFonts w:eastAsiaTheme="majorEastAsia" w:cs="Times New Roman"/>
                <w:sz w:val="22"/>
                <w:szCs w:val="24"/>
              </w:rPr>
            </w:pPr>
            <w:r w:rsidRPr="007F7AA4">
              <w:rPr>
                <w:rFonts w:eastAsiaTheme="majorEastAsia" w:cs="Times New Roman"/>
                <w:sz w:val="22"/>
                <w:szCs w:val="24"/>
              </w:rPr>
              <w:t>}</w:t>
            </w:r>
          </w:p>
          <w:p w14:paraId="0D9E9C87" w14:textId="77777777" w:rsidR="00FC277F" w:rsidRPr="007F7AA4" w:rsidRDefault="00FC277F" w:rsidP="00926560">
            <w:pPr>
              <w:widowControl/>
              <w:kinsoku/>
              <w:adjustRightInd/>
              <w:rPr>
                <w:rFonts w:eastAsiaTheme="majorEastAsia" w:cs="Times New Roman"/>
                <w:sz w:val="22"/>
                <w:szCs w:val="24"/>
              </w:rPr>
            </w:pPr>
            <w:r w:rsidRPr="007F7AA4">
              <w:rPr>
                <w:rFonts w:eastAsiaTheme="majorEastAsia" w:cs="Times New Roman"/>
                <w:sz w:val="22"/>
                <w:szCs w:val="24"/>
              </w:rPr>
              <w:t>}</w:t>
            </w:r>
          </w:p>
          <w:p w14:paraId="18E7A5C3" w14:textId="77777777" w:rsidR="00FC277F" w:rsidRPr="007F7AA4" w:rsidRDefault="00FC277F" w:rsidP="00926560">
            <w:pPr>
              <w:widowControl/>
              <w:kinsoku/>
              <w:adjustRightInd/>
              <w:rPr>
                <w:rFonts w:eastAsiaTheme="majorEastAsia" w:cs="Times New Roman"/>
                <w:sz w:val="22"/>
                <w:szCs w:val="24"/>
              </w:rPr>
            </w:pPr>
            <w:r w:rsidRPr="007F7AA4">
              <w:rPr>
                <w:rFonts w:eastAsiaTheme="majorEastAsia" w:cs="Times New Roman"/>
                <w:sz w:val="22"/>
                <w:szCs w:val="24"/>
              </w:rPr>
              <w:t>}</w:t>
            </w:r>
          </w:p>
          <w:p w14:paraId="09CEDE98" w14:textId="77777777" w:rsidR="00FC277F" w:rsidRPr="007F7AA4" w:rsidRDefault="00FC277F" w:rsidP="00926560">
            <w:pPr>
              <w:rPr>
                <w:rFonts w:eastAsiaTheme="majorEastAsia" w:cs="Times New Roman"/>
                <w:sz w:val="22"/>
              </w:rPr>
            </w:pPr>
          </w:p>
          <w:p w14:paraId="603E1BE6" w14:textId="77777777" w:rsidR="00FC277F" w:rsidRPr="007F7AA4" w:rsidRDefault="00FC277F" w:rsidP="00926560">
            <w:pPr>
              <w:widowControl/>
              <w:kinsoku/>
              <w:adjustRightInd/>
              <w:rPr>
                <w:rFonts w:eastAsiaTheme="majorEastAsia" w:cs="Times New Roman"/>
                <w:sz w:val="22"/>
                <w:szCs w:val="24"/>
              </w:rPr>
            </w:pPr>
            <w:r w:rsidRPr="007F7AA4">
              <w:rPr>
                <w:rFonts w:eastAsiaTheme="majorEastAsia" w:cs="Times New Roman"/>
                <w:sz w:val="22"/>
                <w:szCs w:val="24"/>
              </w:rPr>
              <w:t>11:46:41.576 [0x1544] MCS QCSI Payload Packet</w:t>
            </w:r>
          </w:p>
          <w:p w14:paraId="49C1269D" w14:textId="77777777" w:rsidR="00FC277F" w:rsidRPr="007F7AA4" w:rsidRDefault="00FC277F" w:rsidP="00926560">
            <w:pPr>
              <w:widowControl/>
              <w:kinsoku/>
              <w:adjustRightInd/>
              <w:rPr>
                <w:rFonts w:eastAsiaTheme="majorEastAsia" w:cs="Times New Roman"/>
                <w:sz w:val="22"/>
                <w:szCs w:val="24"/>
              </w:rPr>
            </w:pPr>
            <w:r w:rsidRPr="007F7AA4">
              <w:rPr>
                <w:rFonts w:eastAsiaTheme="majorEastAsia" w:cs="Times New Roman"/>
                <w:sz w:val="22"/>
                <w:szCs w:val="24"/>
              </w:rPr>
              <w:t>packetVersion = 2</w:t>
            </w:r>
          </w:p>
          <w:p w14:paraId="11F329A2" w14:textId="77777777" w:rsidR="00FC277F" w:rsidRPr="007F7AA4" w:rsidRDefault="00FC277F" w:rsidP="00926560">
            <w:pPr>
              <w:widowControl/>
              <w:kinsoku/>
              <w:adjustRightInd/>
              <w:rPr>
                <w:rFonts w:eastAsiaTheme="majorEastAsia" w:cs="Times New Roman"/>
                <w:sz w:val="22"/>
                <w:szCs w:val="24"/>
              </w:rPr>
            </w:pPr>
            <w:r w:rsidRPr="007F7AA4">
              <w:rPr>
                <w:rFonts w:eastAsiaTheme="majorEastAsia" w:cs="Times New Roman"/>
                <w:sz w:val="22"/>
                <w:szCs w:val="24"/>
              </w:rPr>
              <w:t>MsgType = Request</w:t>
            </w:r>
          </w:p>
          <w:p w14:paraId="3890E21A" w14:textId="77777777" w:rsidR="00FC277F" w:rsidRPr="007F7AA4" w:rsidRDefault="00FC277F" w:rsidP="00926560">
            <w:pPr>
              <w:widowControl/>
              <w:kinsoku/>
              <w:adjustRightInd/>
              <w:rPr>
                <w:rFonts w:eastAsiaTheme="majorEastAsia" w:cs="Times New Roman"/>
                <w:sz w:val="22"/>
                <w:szCs w:val="24"/>
              </w:rPr>
            </w:pPr>
            <w:r w:rsidRPr="007F7AA4">
              <w:rPr>
                <w:rFonts w:eastAsiaTheme="majorEastAsia" w:cs="Times New Roman"/>
                <w:sz w:val="22"/>
                <w:szCs w:val="24"/>
              </w:rPr>
              <w:t>Counter = 39</w:t>
            </w:r>
          </w:p>
          <w:p w14:paraId="293EC667" w14:textId="77777777" w:rsidR="00FC277F" w:rsidRPr="007F7AA4" w:rsidRDefault="00FC277F" w:rsidP="00926560">
            <w:pPr>
              <w:widowControl/>
              <w:kinsoku/>
              <w:adjustRightInd/>
              <w:rPr>
                <w:rFonts w:eastAsiaTheme="majorEastAsia" w:cs="Times New Roman"/>
                <w:sz w:val="22"/>
                <w:szCs w:val="24"/>
              </w:rPr>
            </w:pPr>
            <w:r w:rsidRPr="007F7AA4">
              <w:rPr>
                <w:rFonts w:eastAsiaTheme="majorEastAsia" w:cs="Times New Roman"/>
                <w:sz w:val="22"/>
                <w:szCs w:val="24"/>
              </w:rPr>
              <w:t>ServiceId = 18</w:t>
            </w:r>
          </w:p>
          <w:p w14:paraId="684E37C8" w14:textId="77777777" w:rsidR="00FC277F" w:rsidRPr="007F7AA4" w:rsidRDefault="00FC277F" w:rsidP="00926560">
            <w:pPr>
              <w:widowControl/>
              <w:kinsoku/>
              <w:adjustRightInd/>
              <w:rPr>
                <w:rFonts w:eastAsiaTheme="majorEastAsia" w:cs="Times New Roman"/>
                <w:sz w:val="22"/>
                <w:szCs w:val="24"/>
              </w:rPr>
            </w:pPr>
            <w:r w:rsidRPr="007F7AA4">
              <w:rPr>
                <w:rFonts w:eastAsiaTheme="majorEastAsia" w:cs="Times New Roman"/>
                <w:sz w:val="22"/>
                <w:szCs w:val="24"/>
              </w:rPr>
              <w:t>MajorRev = 1</w:t>
            </w:r>
          </w:p>
          <w:p w14:paraId="1BBECFBF" w14:textId="77777777" w:rsidR="00FC277F" w:rsidRPr="007F7AA4" w:rsidRDefault="00FC277F" w:rsidP="00926560">
            <w:pPr>
              <w:widowControl/>
              <w:kinsoku/>
              <w:adjustRightInd/>
              <w:rPr>
                <w:rFonts w:eastAsiaTheme="majorEastAsia" w:cs="Times New Roman"/>
                <w:sz w:val="22"/>
                <w:szCs w:val="24"/>
              </w:rPr>
            </w:pPr>
            <w:r w:rsidRPr="007F7AA4">
              <w:rPr>
                <w:rFonts w:eastAsiaTheme="majorEastAsia" w:cs="Times New Roman"/>
                <w:sz w:val="22"/>
                <w:szCs w:val="24"/>
              </w:rPr>
              <w:t>MinorRev = 71</w:t>
            </w:r>
          </w:p>
          <w:p w14:paraId="02348EEF" w14:textId="77777777" w:rsidR="00FC277F" w:rsidRPr="007F7AA4" w:rsidRDefault="00FC277F" w:rsidP="00926560">
            <w:pPr>
              <w:widowControl/>
              <w:kinsoku/>
              <w:adjustRightInd/>
              <w:rPr>
                <w:rFonts w:eastAsiaTheme="majorEastAsia" w:cs="Times New Roman"/>
                <w:sz w:val="22"/>
                <w:szCs w:val="24"/>
              </w:rPr>
            </w:pPr>
            <w:r w:rsidRPr="007F7AA4">
              <w:rPr>
                <w:rFonts w:eastAsiaTheme="majorEastAsia" w:cs="Times New Roman"/>
                <w:sz w:val="22"/>
                <w:szCs w:val="24"/>
              </w:rPr>
              <w:t>ConHandle = 0x00000022</w:t>
            </w:r>
          </w:p>
          <w:p w14:paraId="355C114F" w14:textId="77777777" w:rsidR="00FC277F" w:rsidRPr="007F7AA4" w:rsidRDefault="00FC277F" w:rsidP="00926560">
            <w:pPr>
              <w:widowControl/>
              <w:kinsoku/>
              <w:adjustRightInd/>
              <w:rPr>
                <w:rFonts w:eastAsiaTheme="majorEastAsia" w:cs="Times New Roman"/>
                <w:sz w:val="22"/>
                <w:szCs w:val="24"/>
              </w:rPr>
            </w:pPr>
            <w:r w:rsidRPr="007F7AA4">
              <w:rPr>
                <w:rFonts w:eastAsiaTheme="majorEastAsia" w:cs="Times New Roman"/>
                <w:sz w:val="22"/>
                <w:szCs w:val="24"/>
              </w:rPr>
              <w:t>MsgId = 0x0000008F</w:t>
            </w:r>
          </w:p>
          <w:p w14:paraId="2810DD2B" w14:textId="77777777" w:rsidR="00FC277F" w:rsidRPr="007F7AA4" w:rsidRDefault="00FC277F" w:rsidP="00926560">
            <w:pPr>
              <w:widowControl/>
              <w:kinsoku/>
              <w:adjustRightInd/>
              <w:rPr>
                <w:rFonts w:eastAsiaTheme="majorEastAsia" w:cs="Times New Roman"/>
                <w:sz w:val="22"/>
                <w:szCs w:val="24"/>
              </w:rPr>
            </w:pPr>
            <w:r w:rsidRPr="007F7AA4">
              <w:rPr>
                <w:rFonts w:eastAsiaTheme="majorEastAsia" w:cs="Times New Roman"/>
                <w:sz w:val="22"/>
                <w:szCs w:val="24"/>
              </w:rPr>
              <w:t>QmiLength = 4</w:t>
            </w:r>
          </w:p>
          <w:p w14:paraId="2A018075" w14:textId="77777777" w:rsidR="00FC277F" w:rsidRPr="007F7AA4" w:rsidRDefault="00FC277F" w:rsidP="00926560">
            <w:pPr>
              <w:widowControl/>
              <w:kinsoku/>
              <w:adjustRightInd/>
              <w:rPr>
                <w:rFonts w:eastAsiaTheme="majorEastAsia" w:cs="Times New Roman"/>
                <w:sz w:val="22"/>
                <w:szCs w:val="24"/>
              </w:rPr>
            </w:pPr>
            <w:r w:rsidRPr="007F7AA4">
              <w:rPr>
                <w:rFonts w:eastAsiaTheme="majorEastAsia" w:cs="Times New Roman"/>
                <w:sz w:val="22"/>
                <w:szCs w:val="24"/>
              </w:rPr>
              <w:t>Service_IMSS {</w:t>
            </w:r>
          </w:p>
          <w:p w14:paraId="16A9C712" w14:textId="77777777" w:rsidR="00FC277F" w:rsidRPr="007F7AA4" w:rsidRDefault="00FC277F" w:rsidP="00926560">
            <w:pPr>
              <w:widowControl/>
              <w:kinsoku/>
              <w:adjustRightInd/>
              <w:rPr>
                <w:rFonts w:eastAsiaTheme="majorEastAsia" w:cs="Times New Roman"/>
                <w:sz w:val="22"/>
                <w:szCs w:val="24"/>
              </w:rPr>
            </w:pPr>
            <w:r w:rsidRPr="007F7AA4">
              <w:rPr>
                <w:rFonts w:eastAsiaTheme="majorEastAsia" w:cs="Times New Roman"/>
                <w:sz w:val="22"/>
                <w:szCs w:val="24"/>
              </w:rPr>
              <w:t>ServiceIMSSV1 {</w:t>
            </w:r>
          </w:p>
          <w:p w14:paraId="0A46CAB8" w14:textId="77777777" w:rsidR="00FC277F" w:rsidRPr="007F7AA4" w:rsidRDefault="00FC277F" w:rsidP="00926560">
            <w:pPr>
              <w:widowControl/>
              <w:kinsoku/>
              <w:adjustRightInd/>
              <w:rPr>
                <w:rFonts w:eastAsiaTheme="majorEastAsia" w:cs="Times New Roman"/>
                <w:sz w:val="22"/>
                <w:szCs w:val="24"/>
              </w:rPr>
            </w:pPr>
            <w:r w:rsidRPr="007F7AA4">
              <w:rPr>
                <w:rFonts w:eastAsiaTheme="majorEastAsia" w:cs="Times New Roman"/>
                <w:sz w:val="22"/>
                <w:szCs w:val="24"/>
              </w:rPr>
              <w:t>ims_settings_set_ims_service_enable_config {</w:t>
            </w:r>
          </w:p>
          <w:p w14:paraId="58DBABC4" w14:textId="77777777" w:rsidR="00FC277F" w:rsidRPr="007F7AA4" w:rsidRDefault="00FC277F" w:rsidP="00926560">
            <w:pPr>
              <w:widowControl/>
              <w:kinsoku/>
              <w:adjustRightInd/>
              <w:rPr>
                <w:rFonts w:eastAsiaTheme="majorEastAsia" w:cs="Times New Roman"/>
                <w:sz w:val="22"/>
                <w:szCs w:val="24"/>
              </w:rPr>
            </w:pPr>
            <w:r w:rsidRPr="007F7AA4">
              <w:rPr>
                <w:rFonts w:eastAsiaTheme="majorEastAsia" w:cs="Times New Roman"/>
                <w:sz w:val="22"/>
                <w:szCs w:val="24"/>
              </w:rPr>
              <w:t>ims_settings_set_ims_service_enable_config_reqTlvs[0] {</w:t>
            </w:r>
          </w:p>
          <w:p w14:paraId="7E595D82" w14:textId="77777777" w:rsidR="00FC277F" w:rsidRPr="007F7AA4" w:rsidRDefault="00FC277F" w:rsidP="00926560">
            <w:pPr>
              <w:widowControl/>
              <w:kinsoku/>
              <w:adjustRightInd/>
              <w:rPr>
                <w:rFonts w:eastAsiaTheme="majorEastAsia" w:cs="Times New Roman"/>
                <w:sz w:val="22"/>
                <w:szCs w:val="24"/>
              </w:rPr>
            </w:pPr>
            <w:r w:rsidRPr="007F7AA4">
              <w:rPr>
                <w:rFonts w:eastAsiaTheme="majorEastAsia" w:cs="Times New Roman"/>
                <w:sz w:val="22"/>
                <w:szCs w:val="24"/>
              </w:rPr>
              <w:t>Type = 0x18</w:t>
            </w:r>
          </w:p>
          <w:p w14:paraId="4565463A" w14:textId="77777777" w:rsidR="00FC277F" w:rsidRPr="007F7AA4" w:rsidRDefault="00FC277F" w:rsidP="00926560">
            <w:pPr>
              <w:widowControl/>
              <w:kinsoku/>
              <w:adjustRightInd/>
              <w:rPr>
                <w:rFonts w:eastAsiaTheme="majorEastAsia" w:cs="Times New Roman"/>
                <w:sz w:val="22"/>
                <w:szCs w:val="24"/>
              </w:rPr>
            </w:pPr>
            <w:r w:rsidRPr="007F7AA4">
              <w:rPr>
                <w:rFonts w:eastAsiaTheme="majorEastAsia" w:cs="Times New Roman"/>
                <w:sz w:val="22"/>
                <w:szCs w:val="24"/>
              </w:rPr>
              <w:t>Length = 1</w:t>
            </w:r>
          </w:p>
          <w:p w14:paraId="5943FE9A" w14:textId="77777777" w:rsidR="00FC277F" w:rsidRPr="007F7AA4" w:rsidRDefault="00FC277F" w:rsidP="00926560">
            <w:pPr>
              <w:widowControl/>
              <w:kinsoku/>
              <w:adjustRightInd/>
              <w:rPr>
                <w:rFonts w:eastAsiaTheme="majorEastAsia" w:cs="Times New Roman"/>
                <w:b/>
                <w:i/>
                <w:sz w:val="22"/>
                <w:szCs w:val="24"/>
              </w:rPr>
            </w:pPr>
            <w:r w:rsidRPr="007F7AA4">
              <w:rPr>
                <w:rFonts w:eastAsiaTheme="majorEastAsia" w:cs="Times New Roman"/>
                <w:b/>
                <w:i/>
                <w:sz w:val="22"/>
                <w:szCs w:val="24"/>
              </w:rPr>
              <w:t>ims_service_enabled = true</w:t>
            </w:r>
          </w:p>
          <w:p w14:paraId="208B4A7D" w14:textId="77777777" w:rsidR="00FC277F" w:rsidRPr="007F7AA4" w:rsidRDefault="00FC277F" w:rsidP="00926560">
            <w:pPr>
              <w:widowControl/>
              <w:kinsoku/>
              <w:adjustRightInd/>
              <w:rPr>
                <w:rFonts w:eastAsiaTheme="majorEastAsia" w:cs="Times New Roman"/>
                <w:sz w:val="22"/>
                <w:szCs w:val="24"/>
              </w:rPr>
            </w:pPr>
            <w:r w:rsidRPr="007F7AA4">
              <w:rPr>
                <w:rFonts w:eastAsiaTheme="majorEastAsia" w:cs="Times New Roman"/>
                <w:sz w:val="22"/>
                <w:szCs w:val="24"/>
              </w:rPr>
              <w:t>}</w:t>
            </w:r>
          </w:p>
          <w:p w14:paraId="1AB57082" w14:textId="77777777" w:rsidR="00FC277F" w:rsidRPr="007F7AA4" w:rsidRDefault="00FC277F" w:rsidP="00926560">
            <w:pPr>
              <w:widowControl/>
              <w:kinsoku/>
              <w:adjustRightInd/>
              <w:rPr>
                <w:rFonts w:eastAsiaTheme="majorEastAsia" w:cs="Times New Roman"/>
                <w:sz w:val="22"/>
                <w:szCs w:val="24"/>
              </w:rPr>
            </w:pPr>
            <w:r w:rsidRPr="007F7AA4">
              <w:rPr>
                <w:rFonts w:eastAsiaTheme="majorEastAsia" w:cs="Times New Roman"/>
                <w:sz w:val="22"/>
                <w:szCs w:val="24"/>
              </w:rPr>
              <w:t>}</w:t>
            </w:r>
          </w:p>
          <w:p w14:paraId="3DA9EF90" w14:textId="77777777" w:rsidR="00FC277F" w:rsidRPr="007F7AA4" w:rsidRDefault="00FC277F" w:rsidP="00926560">
            <w:pPr>
              <w:widowControl/>
              <w:kinsoku/>
              <w:adjustRightInd/>
              <w:rPr>
                <w:rFonts w:eastAsiaTheme="majorEastAsia" w:cs="Times New Roman"/>
                <w:sz w:val="22"/>
                <w:szCs w:val="24"/>
              </w:rPr>
            </w:pPr>
            <w:r w:rsidRPr="007F7AA4">
              <w:rPr>
                <w:rFonts w:eastAsiaTheme="majorEastAsia" w:cs="Times New Roman"/>
                <w:sz w:val="22"/>
                <w:szCs w:val="24"/>
              </w:rPr>
              <w:lastRenderedPageBreak/>
              <w:t>}</w:t>
            </w:r>
          </w:p>
          <w:p w14:paraId="3B5833F7" w14:textId="77777777" w:rsidR="00FC277F" w:rsidRPr="007F7AA4" w:rsidRDefault="00FC277F" w:rsidP="00926560">
            <w:pPr>
              <w:widowControl/>
              <w:kinsoku/>
              <w:adjustRightInd/>
              <w:rPr>
                <w:rFonts w:eastAsiaTheme="majorEastAsia" w:cs="Times New Roman"/>
                <w:sz w:val="22"/>
                <w:szCs w:val="24"/>
              </w:rPr>
            </w:pPr>
            <w:r w:rsidRPr="007F7AA4">
              <w:rPr>
                <w:rFonts w:eastAsiaTheme="majorEastAsia" w:cs="Times New Roman"/>
                <w:sz w:val="22"/>
                <w:szCs w:val="24"/>
              </w:rPr>
              <w:t>}</w:t>
            </w:r>
          </w:p>
          <w:p w14:paraId="41CE5D9A" w14:textId="77777777" w:rsidR="00FC277F" w:rsidRPr="007F7AA4" w:rsidRDefault="00FC277F" w:rsidP="00926560">
            <w:pPr>
              <w:rPr>
                <w:rFonts w:eastAsiaTheme="majorEastAsia" w:cs="Times New Roman"/>
                <w:sz w:val="22"/>
              </w:rPr>
            </w:pPr>
          </w:p>
        </w:tc>
      </w:tr>
    </w:tbl>
    <w:p w14:paraId="347AD5AD" w14:textId="77777777" w:rsidR="00FC277F" w:rsidRPr="007F7AA4" w:rsidRDefault="00FC277F" w:rsidP="00FC277F">
      <w:pPr>
        <w:rPr>
          <w:rFonts w:eastAsiaTheme="majorEastAsia" w:cs="Times New Roman"/>
        </w:rPr>
      </w:pPr>
    </w:p>
    <w:p w14:paraId="67641F98" w14:textId="77777777" w:rsidR="00FC277F" w:rsidRPr="007F7AA4" w:rsidRDefault="00FC277F" w:rsidP="00FC277F">
      <w:pPr>
        <w:pStyle w:val="3"/>
        <w:spacing w:before="156" w:after="156"/>
        <w:rPr>
          <w:rFonts w:eastAsiaTheme="majorEastAsia" w:cs="Times New Roman"/>
        </w:rPr>
      </w:pPr>
      <w:bookmarkStart w:id="208" w:name="_Toc34299172"/>
      <w:bookmarkStart w:id="209" w:name="_Toc87714766"/>
      <w:r w:rsidRPr="007F7AA4">
        <w:rPr>
          <w:rFonts w:eastAsiaTheme="majorEastAsia" w:cs="Times New Roman"/>
        </w:rPr>
        <w:t>VoLTE</w:t>
      </w:r>
      <w:r w:rsidRPr="007F7AA4">
        <w:rPr>
          <w:rFonts w:eastAsiaTheme="majorEastAsia" w:cs="Times New Roman"/>
        </w:rPr>
        <w:t>升级和降级</w:t>
      </w:r>
      <w:bookmarkEnd w:id="208"/>
      <w:bookmarkEnd w:id="209"/>
    </w:p>
    <w:p w14:paraId="071CEA95" w14:textId="77777777" w:rsidR="00FC277F" w:rsidRPr="007F7AA4" w:rsidRDefault="00FC277F" w:rsidP="00FC277F">
      <w:pPr>
        <w:pStyle w:val="4"/>
        <w:spacing w:before="156" w:after="156"/>
        <w:rPr>
          <w:rFonts w:cs="Times New Roman"/>
        </w:rPr>
      </w:pPr>
      <w:r w:rsidRPr="007F7AA4">
        <w:rPr>
          <w:rFonts w:cs="Times New Roman"/>
        </w:rPr>
        <w:t>QMI_VOICE_MANAGE_IP_CALLS</w:t>
      </w:r>
    </w:p>
    <w:p w14:paraId="7B5FF9DE" w14:textId="77777777" w:rsidR="00FC277F" w:rsidRPr="007F7AA4" w:rsidRDefault="00FC277F" w:rsidP="00FC277F">
      <w:pPr>
        <w:rPr>
          <w:rFonts w:eastAsiaTheme="majorEastAsia" w:cs="Times New Roman"/>
        </w:rPr>
      </w:pPr>
      <w:r w:rsidRPr="007F7AA4">
        <w:rPr>
          <w:rFonts w:eastAsiaTheme="majorEastAsia" w:cs="Times New Roman"/>
        </w:rPr>
        <w:t>特征：</w:t>
      </w:r>
    </w:p>
    <w:p w14:paraId="2C01AC24" w14:textId="77777777" w:rsidR="00FC277F" w:rsidRPr="007F7AA4" w:rsidRDefault="00FC277F" w:rsidP="00FC277F">
      <w:pPr>
        <w:widowControl/>
        <w:kinsoku/>
        <w:adjustRightInd/>
        <w:rPr>
          <w:rFonts w:eastAsiaTheme="majorEastAsia" w:cs="Times New Roman"/>
          <w:b/>
          <w:i/>
          <w:sz w:val="22"/>
          <w:szCs w:val="24"/>
        </w:rPr>
      </w:pPr>
      <w:r w:rsidRPr="007F7AA4">
        <w:rPr>
          <w:rFonts w:eastAsiaTheme="majorEastAsia" w:cs="Times New Roman"/>
          <w:b/>
          <w:i/>
          <w:sz w:val="22"/>
          <w:szCs w:val="24"/>
        </w:rPr>
        <w:t>ServiceId = 9</w:t>
      </w:r>
      <w:r w:rsidRPr="007F7AA4">
        <w:rPr>
          <w:rFonts w:eastAsiaTheme="majorEastAsia" w:cs="Times New Roman"/>
          <w:b/>
          <w:i/>
          <w:sz w:val="22"/>
          <w:szCs w:val="24"/>
        </w:rPr>
        <w:t>，</w:t>
      </w:r>
      <w:r w:rsidRPr="007F7AA4">
        <w:rPr>
          <w:rFonts w:eastAsiaTheme="majorEastAsia" w:cs="Times New Roman"/>
          <w:b/>
          <w:i/>
          <w:sz w:val="22"/>
          <w:szCs w:val="24"/>
        </w:rPr>
        <w:t>MsgId = 0x0000004E</w:t>
      </w:r>
      <w:r w:rsidRPr="007F7AA4">
        <w:rPr>
          <w:rFonts w:eastAsiaTheme="majorEastAsia" w:cs="Times New Roman"/>
          <w:b/>
          <w:i/>
          <w:sz w:val="22"/>
          <w:szCs w:val="24"/>
        </w:rPr>
        <w:t>，字符串：</w:t>
      </w:r>
      <w:r w:rsidRPr="007F7AA4">
        <w:rPr>
          <w:rFonts w:eastAsiaTheme="majorEastAsia" w:cs="Times New Roman"/>
          <w:sz w:val="22"/>
          <w:szCs w:val="24"/>
        </w:rPr>
        <w:t>voice_manage_ip_calls</w:t>
      </w:r>
    </w:p>
    <w:p w14:paraId="5735A988" w14:textId="77777777" w:rsidR="00FC277F" w:rsidRPr="007F7AA4" w:rsidRDefault="00FC277F" w:rsidP="00FC277F">
      <w:pPr>
        <w:rPr>
          <w:rFonts w:eastAsiaTheme="majorEastAsia" w:cs="Times New Roman"/>
        </w:rPr>
      </w:pPr>
    </w:p>
    <w:p w14:paraId="40B5B90C" w14:textId="77777777" w:rsidR="00FC277F" w:rsidRPr="007F7AA4" w:rsidRDefault="00FC277F" w:rsidP="00FC277F">
      <w:pPr>
        <w:rPr>
          <w:rFonts w:eastAsiaTheme="majorEastAsia" w:cs="Times New Roman"/>
        </w:rPr>
      </w:pPr>
      <w:r w:rsidRPr="007F7AA4">
        <w:rPr>
          <w:rFonts w:eastAsiaTheme="majorEastAsia" w:cs="Times New Roman"/>
        </w:rPr>
        <w:t>在呼叫的过程中，使用补充业务。</w:t>
      </w:r>
    </w:p>
    <w:p w14:paraId="1688D7C1" w14:textId="77777777" w:rsidR="00FC277F" w:rsidRPr="007F7AA4" w:rsidRDefault="00FC277F" w:rsidP="006A1992">
      <w:pPr>
        <w:pStyle w:val="ac"/>
        <w:widowControl/>
        <w:numPr>
          <w:ilvl w:val="0"/>
          <w:numId w:val="24"/>
        </w:numPr>
        <w:kinsoku/>
        <w:adjustRightInd/>
        <w:ind w:firstLineChars="0"/>
        <w:rPr>
          <w:rFonts w:eastAsiaTheme="majorEastAsia" w:cs="Times New Roman"/>
          <w:sz w:val="22"/>
        </w:rPr>
      </w:pPr>
      <w:r w:rsidRPr="007F7AA4">
        <w:rPr>
          <w:rFonts w:eastAsiaTheme="majorEastAsia" w:cs="Times New Roman"/>
          <w:sz w:val="22"/>
        </w:rPr>
        <w:t>QMI_VOICE_MANAGE_IP_CALLS_REQ</w:t>
      </w:r>
    </w:p>
    <w:p w14:paraId="1AC9CB27" w14:textId="77777777" w:rsidR="00FC277F" w:rsidRPr="007F7AA4" w:rsidRDefault="00FC277F" w:rsidP="00FC277F">
      <w:pPr>
        <w:widowControl/>
        <w:kinsoku/>
        <w:adjustRightInd/>
        <w:rPr>
          <w:rFonts w:eastAsiaTheme="majorEastAsia" w:cs="Times New Roman"/>
          <w:sz w:val="24"/>
          <w:szCs w:val="24"/>
        </w:rPr>
      </w:pPr>
      <w:r w:rsidRPr="007F7AA4">
        <w:rPr>
          <w:rFonts w:eastAsiaTheme="majorEastAsia" w:cs="Times New Roman"/>
          <w:sz w:val="22"/>
        </w:rPr>
        <w:t>sups_type</w:t>
      </w:r>
    </w:p>
    <w:p w14:paraId="4A8347F2" w14:textId="77777777" w:rsidR="00FC277F" w:rsidRPr="007F7AA4" w:rsidRDefault="00FC277F" w:rsidP="006A1992">
      <w:pPr>
        <w:pStyle w:val="ac"/>
        <w:numPr>
          <w:ilvl w:val="0"/>
          <w:numId w:val="23"/>
        </w:numPr>
        <w:ind w:firstLineChars="0"/>
        <w:rPr>
          <w:rFonts w:eastAsiaTheme="majorEastAsia" w:cs="Times New Roman"/>
        </w:rPr>
      </w:pPr>
      <w:r w:rsidRPr="007F7AA4">
        <w:rPr>
          <w:rFonts w:eastAsiaTheme="majorEastAsia" w:cs="Times New Roman"/>
        </w:rPr>
        <w:t>VOIP_SUPS_TYPE_RELEASE_HELD_OR_WAITING (0x01) – Release the held or waiting call</w:t>
      </w:r>
    </w:p>
    <w:p w14:paraId="296BF245" w14:textId="77777777" w:rsidR="00FC277F" w:rsidRPr="007F7AA4" w:rsidRDefault="00FC277F" w:rsidP="006A1992">
      <w:pPr>
        <w:pStyle w:val="ac"/>
        <w:numPr>
          <w:ilvl w:val="0"/>
          <w:numId w:val="23"/>
        </w:numPr>
        <w:ind w:firstLineChars="0"/>
        <w:rPr>
          <w:rFonts w:eastAsiaTheme="majorEastAsia" w:cs="Times New Roman"/>
        </w:rPr>
      </w:pPr>
      <w:r w:rsidRPr="007F7AA4">
        <w:rPr>
          <w:rFonts w:eastAsiaTheme="majorEastAsia" w:cs="Times New Roman"/>
        </w:rPr>
        <w:t>VOIP_SUPS_TYPE_RELEASE_ACTIVE_ACCEPT_HELD_OR_WAITING(0x02) – Release the active call and accept the held or waiting call</w:t>
      </w:r>
    </w:p>
    <w:p w14:paraId="2D3A155D" w14:textId="77777777" w:rsidR="00FC277F" w:rsidRPr="007F7AA4" w:rsidRDefault="00FC277F" w:rsidP="006A1992">
      <w:pPr>
        <w:pStyle w:val="ac"/>
        <w:numPr>
          <w:ilvl w:val="0"/>
          <w:numId w:val="23"/>
        </w:numPr>
        <w:ind w:firstLineChars="0"/>
        <w:rPr>
          <w:rFonts w:eastAsiaTheme="majorEastAsia" w:cs="Times New Roman"/>
        </w:rPr>
      </w:pPr>
      <w:r w:rsidRPr="007F7AA4">
        <w:rPr>
          <w:rFonts w:eastAsiaTheme="majorEastAsia" w:cs="Times New Roman"/>
        </w:rPr>
        <w:t>VOIP_SUPS_TYPE_HOLD_ACTIVE_ACCEPT_WAITING_OR_HELD (0x03) – Hold the active call and accept the waiting or held call</w:t>
      </w:r>
    </w:p>
    <w:p w14:paraId="28525186" w14:textId="77777777" w:rsidR="00FC277F" w:rsidRPr="007F7AA4" w:rsidRDefault="00FC277F" w:rsidP="006A1992">
      <w:pPr>
        <w:pStyle w:val="ac"/>
        <w:numPr>
          <w:ilvl w:val="0"/>
          <w:numId w:val="23"/>
        </w:numPr>
        <w:ind w:firstLineChars="0"/>
        <w:rPr>
          <w:rFonts w:eastAsiaTheme="majorEastAsia" w:cs="Times New Roman"/>
        </w:rPr>
      </w:pPr>
      <w:r w:rsidRPr="007F7AA4">
        <w:rPr>
          <w:rFonts w:eastAsiaTheme="majorEastAsia" w:cs="Times New Roman"/>
        </w:rPr>
        <w:t>VOIP_SUPS_TYPE_MAKE_CONFERENCE_CALL (0x04) – Make a conference call</w:t>
      </w:r>
    </w:p>
    <w:p w14:paraId="790E591E" w14:textId="77777777" w:rsidR="00FC277F" w:rsidRPr="007F7AA4" w:rsidRDefault="00FC277F" w:rsidP="006A1992">
      <w:pPr>
        <w:pStyle w:val="ac"/>
        <w:numPr>
          <w:ilvl w:val="0"/>
          <w:numId w:val="23"/>
        </w:numPr>
        <w:ind w:firstLineChars="0"/>
        <w:rPr>
          <w:rFonts w:eastAsiaTheme="majorEastAsia" w:cs="Times New Roman"/>
        </w:rPr>
      </w:pPr>
      <w:r w:rsidRPr="007F7AA4">
        <w:rPr>
          <w:rFonts w:eastAsiaTheme="majorEastAsia" w:cs="Times New Roman"/>
        </w:rPr>
        <w:t>VOIP_SUPS_TYPE_END_ALL_CALLS(0x05) – End all existing calls</w:t>
      </w:r>
    </w:p>
    <w:p w14:paraId="367DD321" w14:textId="77777777" w:rsidR="00FC277F" w:rsidRPr="007F7AA4" w:rsidRDefault="00FC277F" w:rsidP="006A1992">
      <w:pPr>
        <w:pStyle w:val="ac"/>
        <w:numPr>
          <w:ilvl w:val="0"/>
          <w:numId w:val="23"/>
        </w:numPr>
        <w:ind w:firstLineChars="0"/>
        <w:rPr>
          <w:rFonts w:eastAsiaTheme="majorEastAsia" w:cs="Times New Roman"/>
          <w:color w:val="FF0000"/>
        </w:rPr>
      </w:pPr>
      <w:r w:rsidRPr="007F7AA4">
        <w:rPr>
          <w:rFonts w:eastAsiaTheme="majorEastAsia" w:cs="Times New Roman"/>
          <w:color w:val="FF0000"/>
        </w:rPr>
        <w:t xml:space="preserve">VOIP_SUPS_TYPE_MODIFY_CALL (0x06)– </w:t>
      </w:r>
      <w:r w:rsidRPr="007F7AA4">
        <w:rPr>
          <w:rFonts w:eastAsiaTheme="majorEastAsia" w:cs="Times New Roman"/>
          <w:b/>
          <w:color w:val="FF0000"/>
        </w:rPr>
        <w:t>Downgrade/upgrade</w:t>
      </w:r>
      <w:r w:rsidRPr="007F7AA4">
        <w:rPr>
          <w:rFonts w:eastAsiaTheme="majorEastAsia" w:cs="Times New Roman"/>
          <w:color w:val="FF0000"/>
        </w:rPr>
        <w:t xml:space="preserve"> of existing VT/IP calls</w:t>
      </w:r>
    </w:p>
    <w:p w14:paraId="14195CF4" w14:textId="77777777" w:rsidR="00FC277F" w:rsidRPr="007F7AA4" w:rsidRDefault="00FC277F" w:rsidP="006A1992">
      <w:pPr>
        <w:pStyle w:val="ac"/>
        <w:numPr>
          <w:ilvl w:val="0"/>
          <w:numId w:val="23"/>
        </w:numPr>
        <w:ind w:firstLineChars="0"/>
        <w:rPr>
          <w:rFonts w:eastAsiaTheme="majorEastAsia" w:cs="Times New Roman"/>
          <w:color w:val="FF0000"/>
        </w:rPr>
      </w:pPr>
      <w:r w:rsidRPr="007F7AA4">
        <w:rPr>
          <w:rFonts w:eastAsiaTheme="majorEastAsia" w:cs="Times New Roman"/>
          <w:color w:val="FF0000"/>
        </w:rPr>
        <w:t xml:space="preserve">VOIP_SUPS_TYPE_MODIFY_ACCEPT(0x07) – Accept the call </w:t>
      </w:r>
      <w:r w:rsidRPr="007F7AA4">
        <w:rPr>
          <w:rFonts w:eastAsiaTheme="majorEastAsia" w:cs="Times New Roman"/>
          <w:b/>
          <w:color w:val="FF0000"/>
        </w:rPr>
        <w:t>upgrade</w:t>
      </w:r>
      <w:r w:rsidRPr="007F7AA4">
        <w:rPr>
          <w:rFonts w:eastAsiaTheme="majorEastAsia" w:cs="Times New Roman"/>
          <w:color w:val="FF0000"/>
        </w:rPr>
        <w:t xml:space="preserve"> of existing IP calls</w:t>
      </w:r>
      <w:r w:rsidRPr="007F7AA4">
        <w:rPr>
          <w:rFonts w:eastAsiaTheme="majorEastAsia" w:cs="Times New Roman"/>
          <w:color w:val="FF0000"/>
        </w:rPr>
        <w:t>后者接受降级请求</w:t>
      </w:r>
    </w:p>
    <w:p w14:paraId="2C0FA674" w14:textId="77777777" w:rsidR="00FC277F" w:rsidRPr="007F7AA4" w:rsidRDefault="00FC277F" w:rsidP="006A1992">
      <w:pPr>
        <w:pStyle w:val="ac"/>
        <w:numPr>
          <w:ilvl w:val="0"/>
          <w:numId w:val="23"/>
        </w:numPr>
        <w:ind w:firstLineChars="0"/>
        <w:rPr>
          <w:rFonts w:eastAsiaTheme="majorEastAsia" w:cs="Times New Roman"/>
          <w:color w:val="FF0000"/>
        </w:rPr>
      </w:pPr>
      <w:r w:rsidRPr="007F7AA4">
        <w:rPr>
          <w:rFonts w:eastAsiaTheme="majorEastAsia" w:cs="Times New Roman"/>
          <w:color w:val="FF0000"/>
        </w:rPr>
        <w:t xml:space="preserve">VOIP_SUPS_TYPE_MODIFY_REJECT(0x08) – </w:t>
      </w:r>
      <w:r w:rsidRPr="007F7AA4">
        <w:rPr>
          <w:rFonts w:eastAsiaTheme="majorEastAsia" w:cs="Times New Roman"/>
          <w:b/>
          <w:color w:val="FF0000"/>
        </w:rPr>
        <w:t>Reject the call upgrade</w:t>
      </w:r>
      <w:r w:rsidRPr="007F7AA4">
        <w:rPr>
          <w:rFonts w:eastAsiaTheme="majorEastAsia" w:cs="Times New Roman"/>
          <w:color w:val="FF0000"/>
        </w:rPr>
        <w:t xml:space="preserve"> of existing IP calls</w:t>
      </w:r>
    </w:p>
    <w:p w14:paraId="6F717140" w14:textId="77777777" w:rsidR="00FC277F" w:rsidRPr="007F7AA4" w:rsidRDefault="00FC277F" w:rsidP="006A1992">
      <w:pPr>
        <w:pStyle w:val="ac"/>
        <w:numPr>
          <w:ilvl w:val="0"/>
          <w:numId w:val="23"/>
        </w:numPr>
        <w:ind w:firstLineChars="0"/>
        <w:rPr>
          <w:rFonts w:eastAsiaTheme="majorEastAsia" w:cs="Times New Roman"/>
        </w:rPr>
      </w:pPr>
      <w:r w:rsidRPr="007F7AA4">
        <w:rPr>
          <w:rFonts w:eastAsiaTheme="majorEastAsia" w:cs="Times New Roman"/>
        </w:rPr>
        <w:t>VOIP_SUPS_TYPE_RELEASE_SPECIFIED_CALL_FROM_CONFERENCE(0x09) – Release a party from a conference call</w:t>
      </w:r>
    </w:p>
    <w:p w14:paraId="6E129E88" w14:textId="77777777" w:rsidR="00FC277F" w:rsidRPr="007F7AA4" w:rsidRDefault="00FC277F" w:rsidP="006A1992">
      <w:pPr>
        <w:pStyle w:val="ac"/>
        <w:numPr>
          <w:ilvl w:val="0"/>
          <w:numId w:val="23"/>
        </w:numPr>
        <w:ind w:firstLineChars="0"/>
        <w:rPr>
          <w:rFonts w:eastAsiaTheme="majorEastAsia" w:cs="Times New Roman"/>
        </w:rPr>
      </w:pPr>
      <w:r w:rsidRPr="007F7AA4">
        <w:rPr>
          <w:rFonts w:eastAsiaTheme="majorEastAsia" w:cs="Times New Roman"/>
        </w:rPr>
        <w:t>VOIP_SUPS_TYPE_ADD_PARTICIPANT(0x0A) – Add a participant to a call</w:t>
      </w:r>
    </w:p>
    <w:p w14:paraId="5B58B207" w14:textId="77777777" w:rsidR="00FC277F" w:rsidRPr="007F7AA4" w:rsidRDefault="00FC277F" w:rsidP="006A1992">
      <w:pPr>
        <w:pStyle w:val="ac"/>
        <w:numPr>
          <w:ilvl w:val="0"/>
          <w:numId w:val="23"/>
        </w:numPr>
        <w:ind w:firstLineChars="0"/>
        <w:rPr>
          <w:rFonts w:eastAsiaTheme="majorEastAsia" w:cs="Times New Roman"/>
        </w:rPr>
      </w:pPr>
      <w:r w:rsidRPr="007F7AA4">
        <w:rPr>
          <w:rFonts w:eastAsiaTheme="majorEastAsia" w:cs="Times New Roman"/>
        </w:rPr>
        <w:t>VOIP_SUPS_TYPE_CALL_</w:t>
      </w:r>
      <w:r w:rsidRPr="007F7AA4">
        <w:rPr>
          <w:rFonts w:eastAsiaTheme="majorEastAsia" w:cs="Times New Roman"/>
          <w:color w:val="FF0000"/>
        </w:rPr>
        <w:t>DEFLECTION</w:t>
      </w:r>
      <w:r w:rsidRPr="007F7AA4">
        <w:rPr>
          <w:rFonts w:eastAsiaTheme="majorEastAsia" w:cs="Times New Roman"/>
        </w:rPr>
        <w:t>(0x0B) – Deflect the call</w:t>
      </w:r>
    </w:p>
    <w:p w14:paraId="74B2A2A9" w14:textId="77777777" w:rsidR="00FC277F" w:rsidRPr="007F7AA4" w:rsidRDefault="00FC277F" w:rsidP="006A1992">
      <w:pPr>
        <w:pStyle w:val="ac"/>
        <w:numPr>
          <w:ilvl w:val="0"/>
          <w:numId w:val="23"/>
        </w:numPr>
        <w:ind w:firstLineChars="0"/>
        <w:rPr>
          <w:rFonts w:eastAsiaTheme="majorEastAsia" w:cs="Times New Roman"/>
        </w:rPr>
      </w:pPr>
      <w:r w:rsidRPr="007F7AA4">
        <w:rPr>
          <w:rFonts w:eastAsiaTheme="majorEastAsia" w:cs="Times New Roman"/>
        </w:rPr>
        <w:t>VOIP_SUPS_TYPE_CALL_</w:t>
      </w:r>
      <w:r w:rsidRPr="007F7AA4">
        <w:rPr>
          <w:rFonts w:eastAsiaTheme="majorEastAsia" w:cs="Times New Roman"/>
          <w:color w:val="FF0000"/>
        </w:rPr>
        <w:t xml:space="preserve">HOLD </w:t>
      </w:r>
      <w:r w:rsidRPr="007F7AA4">
        <w:rPr>
          <w:rFonts w:eastAsiaTheme="majorEastAsia" w:cs="Times New Roman"/>
        </w:rPr>
        <w:t>(0x0C) –Hold the call with a specific call ID</w:t>
      </w:r>
    </w:p>
    <w:p w14:paraId="041731B9" w14:textId="77777777" w:rsidR="00FC277F" w:rsidRPr="007F7AA4" w:rsidRDefault="00FC277F" w:rsidP="006A1992">
      <w:pPr>
        <w:pStyle w:val="ac"/>
        <w:numPr>
          <w:ilvl w:val="0"/>
          <w:numId w:val="23"/>
        </w:numPr>
        <w:ind w:firstLineChars="0"/>
        <w:rPr>
          <w:rFonts w:eastAsiaTheme="majorEastAsia" w:cs="Times New Roman"/>
        </w:rPr>
      </w:pPr>
      <w:r w:rsidRPr="007F7AA4">
        <w:rPr>
          <w:rFonts w:eastAsiaTheme="majorEastAsia" w:cs="Times New Roman"/>
        </w:rPr>
        <w:t>VOIP_SUPS_TYPE_CALL_</w:t>
      </w:r>
      <w:r w:rsidRPr="007F7AA4">
        <w:rPr>
          <w:rFonts w:eastAsiaTheme="majorEastAsia" w:cs="Times New Roman"/>
          <w:color w:val="FF0000"/>
        </w:rPr>
        <w:t xml:space="preserve">RESUME </w:t>
      </w:r>
      <w:r w:rsidRPr="007F7AA4">
        <w:rPr>
          <w:rFonts w:eastAsiaTheme="majorEastAsia" w:cs="Times New Roman"/>
        </w:rPr>
        <w:t>(0x0D)– Resume the call with a specific call ID</w:t>
      </w:r>
    </w:p>
    <w:p w14:paraId="08DB314B" w14:textId="77777777" w:rsidR="00FC277F" w:rsidRPr="007F7AA4" w:rsidRDefault="00FC277F" w:rsidP="006A1992">
      <w:pPr>
        <w:pStyle w:val="ac"/>
        <w:numPr>
          <w:ilvl w:val="0"/>
          <w:numId w:val="23"/>
        </w:numPr>
        <w:ind w:firstLineChars="0"/>
        <w:rPr>
          <w:rFonts w:eastAsiaTheme="majorEastAsia" w:cs="Times New Roman"/>
        </w:rPr>
      </w:pPr>
      <w:r w:rsidRPr="007F7AA4">
        <w:rPr>
          <w:rFonts w:eastAsiaTheme="majorEastAsia" w:cs="Times New Roman"/>
        </w:rPr>
        <w:t>VOIP_SUPS_TYPE_MODIFY_SPEECH_CODEC (0x0E) – Modify the speech codec with a specific call ID</w:t>
      </w:r>
    </w:p>
    <w:p w14:paraId="5BFECEBB" w14:textId="77777777" w:rsidR="00FC277F" w:rsidRPr="007F7AA4" w:rsidRDefault="00FC277F" w:rsidP="006A1992">
      <w:pPr>
        <w:pStyle w:val="ac"/>
        <w:numPr>
          <w:ilvl w:val="0"/>
          <w:numId w:val="23"/>
        </w:numPr>
        <w:ind w:firstLineChars="0"/>
        <w:rPr>
          <w:rFonts w:eastAsiaTheme="majorEastAsia" w:cs="Times New Roman"/>
        </w:rPr>
      </w:pPr>
      <w:r w:rsidRPr="007F7AA4">
        <w:rPr>
          <w:rFonts w:eastAsiaTheme="majorEastAsia" w:cs="Times New Roman"/>
        </w:rPr>
        <w:t>VOIP_SUPS_TYPE_EXPLICIT_CALL_</w:t>
      </w:r>
      <w:r w:rsidRPr="007F7AA4">
        <w:rPr>
          <w:rFonts w:eastAsiaTheme="majorEastAsia" w:cs="Times New Roman"/>
          <w:color w:val="FF0000"/>
        </w:rPr>
        <w:t xml:space="preserve">TRANSFER </w:t>
      </w:r>
      <w:r w:rsidRPr="007F7AA4">
        <w:rPr>
          <w:rFonts w:eastAsiaTheme="majorEastAsia" w:cs="Times New Roman"/>
        </w:rPr>
        <w:t>(0x0F) – Transfer the call to a new UE</w:t>
      </w:r>
    </w:p>
    <w:p w14:paraId="594DB685" w14:textId="77777777" w:rsidR="00FC277F" w:rsidRPr="007F7AA4" w:rsidRDefault="00FC277F" w:rsidP="00FC277F">
      <w:pPr>
        <w:widowControl/>
        <w:kinsoku/>
        <w:adjustRightInd/>
        <w:rPr>
          <w:rFonts w:eastAsiaTheme="majorEastAsia" w:cs="Times New Roman"/>
          <w:b/>
          <w:sz w:val="24"/>
          <w:szCs w:val="24"/>
        </w:rPr>
      </w:pPr>
      <w:r w:rsidRPr="007F7AA4">
        <w:rPr>
          <w:rFonts w:eastAsiaTheme="majorEastAsia" w:cs="Times New Roman"/>
          <w:b/>
          <w:sz w:val="22"/>
        </w:rPr>
        <w:t>call_type</w:t>
      </w:r>
    </w:p>
    <w:p w14:paraId="155FFD50" w14:textId="77777777" w:rsidR="00FC277F" w:rsidRPr="007F7AA4" w:rsidRDefault="00FC277F" w:rsidP="006A1992">
      <w:pPr>
        <w:pStyle w:val="ac"/>
        <w:numPr>
          <w:ilvl w:val="0"/>
          <w:numId w:val="23"/>
        </w:numPr>
        <w:ind w:firstLineChars="0"/>
        <w:rPr>
          <w:rFonts w:eastAsiaTheme="majorEastAsia" w:cs="Times New Roman"/>
          <w:color w:val="FF0000"/>
        </w:rPr>
      </w:pPr>
      <w:r w:rsidRPr="007F7AA4">
        <w:rPr>
          <w:rFonts w:eastAsiaTheme="majorEastAsia" w:cs="Times New Roman"/>
          <w:color w:val="FF0000"/>
        </w:rPr>
        <w:t>0x02 – CALL_TYPE_VOICE_IP – Voice call over IP</w:t>
      </w:r>
    </w:p>
    <w:p w14:paraId="1E85963E" w14:textId="77777777" w:rsidR="00FC277F" w:rsidRPr="007F7AA4" w:rsidRDefault="00FC277F" w:rsidP="006A1992">
      <w:pPr>
        <w:pStyle w:val="ac"/>
        <w:numPr>
          <w:ilvl w:val="0"/>
          <w:numId w:val="23"/>
        </w:numPr>
        <w:ind w:firstLineChars="0"/>
        <w:rPr>
          <w:rFonts w:eastAsiaTheme="majorEastAsia" w:cs="Times New Roman"/>
          <w:color w:val="FF0000"/>
        </w:rPr>
      </w:pPr>
      <w:r w:rsidRPr="007F7AA4">
        <w:rPr>
          <w:rFonts w:eastAsiaTheme="majorEastAsia" w:cs="Times New Roman"/>
          <w:color w:val="FF0000"/>
        </w:rPr>
        <w:t xml:space="preserve">0x03 – CALL_TYPE_VT – Videotelephony call over IP </w:t>
      </w:r>
    </w:p>
    <w:p w14:paraId="05E19A80" w14:textId="77777777" w:rsidR="00FC277F" w:rsidRPr="007F7AA4" w:rsidRDefault="00FC277F" w:rsidP="006A1992">
      <w:pPr>
        <w:pStyle w:val="ac"/>
        <w:numPr>
          <w:ilvl w:val="0"/>
          <w:numId w:val="23"/>
        </w:numPr>
        <w:ind w:firstLineChars="0"/>
        <w:rPr>
          <w:rFonts w:eastAsiaTheme="majorEastAsia" w:cs="Times New Roman"/>
        </w:rPr>
      </w:pPr>
      <w:r w:rsidRPr="007F7AA4">
        <w:rPr>
          <w:rFonts w:eastAsiaTheme="majorEastAsia" w:cs="Times New Roman"/>
        </w:rPr>
        <w:t>0x0B – CALL_TYPE_EMERGENCY_IP – Emergency VoIP</w:t>
      </w:r>
    </w:p>
    <w:p w14:paraId="3AF0C909" w14:textId="77777777" w:rsidR="00FC277F" w:rsidRPr="007F7AA4" w:rsidRDefault="00FC277F" w:rsidP="006A1992">
      <w:pPr>
        <w:pStyle w:val="ac"/>
        <w:numPr>
          <w:ilvl w:val="0"/>
          <w:numId w:val="23"/>
        </w:numPr>
        <w:ind w:firstLineChars="0"/>
        <w:rPr>
          <w:rFonts w:eastAsiaTheme="majorEastAsia" w:cs="Times New Roman"/>
        </w:rPr>
      </w:pPr>
      <w:r w:rsidRPr="007F7AA4">
        <w:rPr>
          <w:rFonts w:eastAsiaTheme="majorEastAsia" w:cs="Times New Roman"/>
        </w:rPr>
        <w:t>0x0D – CALL_TYPE_EMERGENCY_VT –Emergency videotelephony call over IP</w:t>
      </w:r>
    </w:p>
    <w:p w14:paraId="425D4260" w14:textId="77777777" w:rsidR="00FC277F" w:rsidRPr="007F7AA4" w:rsidRDefault="00FC277F" w:rsidP="00FC277F">
      <w:pPr>
        <w:widowControl/>
        <w:kinsoku/>
        <w:adjustRightInd/>
        <w:rPr>
          <w:rFonts w:eastAsiaTheme="majorEastAsia" w:cs="Times New Roman"/>
          <w:b/>
          <w:sz w:val="22"/>
        </w:rPr>
      </w:pPr>
      <w:r w:rsidRPr="007F7AA4">
        <w:rPr>
          <w:rFonts w:eastAsiaTheme="majorEastAsia" w:cs="Times New Roman"/>
          <w:b/>
          <w:sz w:val="22"/>
        </w:rPr>
        <w:t>audio_attrib</w:t>
      </w:r>
    </w:p>
    <w:p w14:paraId="0EC82A21" w14:textId="77777777" w:rsidR="00FC277F" w:rsidRPr="007F7AA4" w:rsidRDefault="00FC277F" w:rsidP="00FC277F">
      <w:pPr>
        <w:widowControl/>
        <w:kinsoku/>
        <w:adjustRightInd/>
        <w:rPr>
          <w:rFonts w:eastAsiaTheme="majorEastAsia" w:cs="Times New Roman"/>
          <w:sz w:val="24"/>
          <w:szCs w:val="24"/>
        </w:rPr>
      </w:pPr>
      <w:r w:rsidRPr="007F7AA4">
        <w:rPr>
          <w:rFonts w:eastAsiaTheme="majorEastAsia" w:cs="Times New Roman"/>
          <w:sz w:val="22"/>
        </w:rPr>
        <w:t>表示当前的收发状态（与呼叫保持、等待相关）</w:t>
      </w:r>
    </w:p>
    <w:p w14:paraId="3004F1E1" w14:textId="77777777" w:rsidR="00FC277F" w:rsidRPr="007F7AA4" w:rsidRDefault="00FC277F" w:rsidP="006A1992">
      <w:pPr>
        <w:pStyle w:val="ac"/>
        <w:numPr>
          <w:ilvl w:val="0"/>
          <w:numId w:val="23"/>
        </w:numPr>
        <w:ind w:firstLineChars="0"/>
        <w:rPr>
          <w:rFonts w:eastAsiaTheme="majorEastAsia" w:cs="Times New Roman"/>
        </w:rPr>
      </w:pPr>
      <w:r w:rsidRPr="007F7AA4">
        <w:rPr>
          <w:rFonts w:eastAsiaTheme="majorEastAsia" w:cs="Times New Roman"/>
        </w:rPr>
        <w:t>Bit 0 (0x01) – VOICE_CALL_ATTRIB_TX – Transmission</w:t>
      </w:r>
    </w:p>
    <w:p w14:paraId="48C01FED" w14:textId="77777777" w:rsidR="00FC277F" w:rsidRPr="007F7AA4" w:rsidRDefault="00FC277F" w:rsidP="006A1992">
      <w:pPr>
        <w:pStyle w:val="ac"/>
        <w:numPr>
          <w:ilvl w:val="0"/>
          <w:numId w:val="23"/>
        </w:numPr>
        <w:ind w:firstLineChars="0"/>
        <w:rPr>
          <w:rFonts w:eastAsiaTheme="majorEastAsia" w:cs="Times New Roman"/>
        </w:rPr>
      </w:pPr>
      <w:r w:rsidRPr="007F7AA4">
        <w:rPr>
          <w:rFonts w:eastAsiaTheme="majorEastAsia" w:cs="Times New Roman"/>
        </w:rPr>
        <w:t>Bit 1 (0x02) – VOICE_CALL_ATTRIB_RX – Receiving</w:t>
      </w:r>
    </w:p>
    <w:p w14:paraId="0D95A31D" w14:textId="77777777" w:rsidR="00FC277F" w:rsidRPr="007F7AA4" w:rsidRDefault="00FC277F" w:rsidP="00FC277F">
      <w:pPr>
        <w:widowControl/>
        <w:kinsoku/>
        <w:adjustRightInd/>
        <w:rPr>
          <w:rFonts w:eastAsiaTheme="majorEastAsia" w:cs="Times New Roman"/>
          <w:b/>
          <w:sz w:val="24"/>
          <w:szCs w:val="24"/>
        </w:rPr>
      </w:pPr>
      <w:r w:rsidRPr="007F7AA4">
        <w:rPr>
          <w:rFonts w:eastAsiaTheme="majorEastAsia" w:cs="Times New Roman"/>
          <w:b/>
          <w:sz w:val="22"/>
        </w:rPr>
        <w:t>ect_type</w:t>
      </w:r>
    </w:p>
    <w:p w14:paraId="409F451C" w14:textId="77777777" w:rsidR="00FC277F" w:rsidRPr="007F7AA4" w:rsidRDefault="00FC277F" w:rsidP="006A1992">
      <w:pPr>
        <w:pStyle w:val="ac"/>
        <w:numPr>
          <w:ilvl w:val="0"/>
          <w:numId w:val="23"/>
        </w:numPr>
        <w:ind w:firstLineChars="0"/>
        <w:rPr>
          <w:rFonts w:eastAsiaTheme="majorEastAsia" w:cs="Times New Roman"/>
        </w:rPr>
      </w:pPr>
      <w:r w:rsidRPr="007F7AA4">
        <w:rPr>
          <w:rFonts w:eastAsiaTheme="majorEastAsia" w:cs="Times New Roman"/>
        </w:rPr>
        <w:t xml:space="preserve">ECT_TYPE_BLIND_TRANSFER (0x0000) – Blind transfer // </w:t>
      </w:r>
      <w:r w:rsidRPr="007F7AA4">
        <w:rPr>
          <w:rFonts w:eastAsiaTheme="majorEastAsia" w:cs="Times New Roman"/>
        </w:rPr>
        <w:t>忙转</w:t>
      </w:r>
    </w:p>
    <w:p w14:paraId="392B1824" w14:textId="77777777" w:rsidR="00FC277F" w:rsidRPr="007F7AA4" w:rsidRDefault="00FC277F" w:rsidP="006A1992">
      <w:pPr>
        <w:pStyle w:val="ac"/>
        <w:numPr>
          <w:ilvl w:val="0"/>
          <w:numId w:val="23"/>
        </w:numPr>
        <w:ind w:firstLineChars="0"/>
        <w:rPr>
          <w:rFonts w:eastAsiaTheme="majorEastAsia" w:cs="Times New Roman"/>
        </w:rPr>
      </w:pPr>
      <w:r w:rsidRPr="007F7AA4">
        <w:rPr>
          <w:rFonts w:eastAsiaTheme="majorEastAsia" w:cs="Times New Roman"/>
        </w:rPr>
        <w:t xml:space="preserve">ECT_TYPE_ASSURED_TRANSFER(0x0001) – Assured transfer </w:t>
      </w:r>
    </w:p>
    <w:p w14:paraId="4549F62B" w14:textId="77777777" w:rsidR="00FC277F" w:rsidRPr="007F7AA4" w:rsidRDefault="00FC277F" w:rsidP="006A1992">
      <w:pPr>
        <w:pStyle w:val="ac"/>
        <w:numPr>
          <w:ilvl w:val="0"/>
          <w:numId w:val="23"/>
        </w:numPr>
        <w:ind w:firstLineChars="0"/>
        <w:rPr>
          <w:rFonts w:eastAsiaTheme="majorEastAsia" w:cs="Times New Roman"/>
        </w:rPr>
      </w:pPr>
      <w:r w:rsidRPr="007F7AA4">
        <w:rPr>
          <w:rFonts w:eastAsiaTheme="majorEastAsia" w:cs="Times New Roman"/>
        </w:rPr>
        <w:t xml:space="preserve">ECT_TYPE_CONSULTATIVE_TRANSFER(0x0002) – Consultative // </w:t>
      </w:r>
      <w:r w:rsidRPr="007F7AA4">
        <w:rPr>
          <w:rFonts w:eastAsiaTheme="majorEastAsia" w:cs="Times New Roman"/>
        </w:rPr>
        <w:t>询问转</w:t>
      </w:r>
    </w:p>
    <w:p w14:paraId="4175A856" w14:textId="77777777" w:rsidR="00FC277F" w:rsidRPr="007F7AA4" w:rsidRDefault="00FC277F" w:rsidP="006A1992">
      <w:pPr>
        <w:pStyle w:val="ac"/>
        <w:numPr>
          <w:ilvl w:val="0"/>
          <w:numId w:val="23"/>
        </w:numPr>
        <w:ind w:firstLineChars="0"/>
        <w:rPr>
          <w:rFonts w:eastAsiaTheme="majorEastAsia" w:cs="Times New Roman"/>
        </w:rPr>
      </w:pPr>
      <w:r w:rsidRPr="007F7AA4">
        <w:rPr>
          <w:rFonts w:eastAsiaTheme="majorEastAsia" w:cs="Times New Roman"/>
        </w:rPr>
        <w:t>ECT_TYPE_CALL_PUSH (0x0003) – Call push</w:t>
      </w:r>
    </w:p>
    <w:p w14:paraId="59C7C77A" w14:textId="77777777" w:rsidR="00FC277F" w:rsidRPr="007F7AA4" w:rsidRDefault="00FC277F" w:rsidP="00FC277F">
      <w:pPr>
        <w:widowControl/>
        <w:kinsoku/>
        <w:adjustRightInd/>
        <w:rPr>
          <w:rFonts w:eastAsiaTheme="majorEastAsia" w:cs="Times New Roman"/>
          <w:b/>
          <w:sz w:val="24"/>
          <w:szCs w:val="24"/>
        </w:rPr>
      </w:pPr>
      <w:r w:rsidRPr="007F7AA4">
        <w:rPr>
          <w:rFonts w:eastAsiaTheme="majorEastAsia" w:cs="Times New Roman"/>
          <w:b/>
          <w:sz w:val="22"/>
        </w:rPr>
        <w:t>reject_cause</w:t>
      </w:r>
    </w:p>
    <w:p w14:paraId="603C8429" w14:textId="77777777" w:rsidR="00FC277F" w:rsidRPr="007F7AA4" w:rsidRDefault="00FC277F" w:rsidP="006A1992">
      <w:pPr>
        <w:pStyle w:val="ac"/>
        <w:numPr>
          <w:ilvl w:val="0"/>
          <w:numId w:val="23"/>
        </w:numPr>
        <w:ind w:firstLineChars="0"/>
        <w:rPr>
          <w:rFonts w:eastAsiaTheme="majorEastAsia" w:cs="Times New Roman"/>
        </w:rPr>
      </w:pPr>
      <w:r w:rsidRPr="007F7AA4">
        <w:rPr>
          <w:rFonts w:eastAsiaTheme="majorEastAsia" w:cs="Times New Roman"/>
        </w:rPr>
        <w:t>VOICE_REJECT_CAUSE_USER_BUSY(0x01) – User is busy</w:t>
      </w:r>
    </w:p>
    <w:p w14:paraId="0CA707DE" w14:textId="77777777" w:rsidR="00FC277F" w:rsidRPr="007F7AA4" w:rsidRDefault="00FC277F" w:rsidP="006A1992">
      <w:pPr>
        <w:pStyle w:val="ac"/>
        <w:numPr>
          <w:ilvl w:val="0"/>
          <w:numId w:val="23"/>
        </w:numPr>
        <w:ind w:firstLineChars="0"/>
        <w:rPr>
          <w:rFonts w:eastAsiaTheme="majorEastAsia" w:cs="Times New Roman"/>
        </w:rPr>
      </w:pPr>
      <w:r w:rsidRPr="007F7AA4">
        <w:rPr>
          <w:rFonts w:eastAsiaTheme="majorEastAsia" w:cs="Times New Roman"/>
        </w:rPr>
        <w:t>VOICE_REJECT_CAUSE_USER_REJECT(0x02) – User has rejected the call</w:t>
      </w:r>
    </w:p>
    <w:p w14:paraId="7EE5837F" w14:textId="77777777" w:rsidR="00FC277F" w:rsidRPr="007F7AA4" w:rsidRDefault="00FC277F" w:rsidP="006A1992">
      <w:pPr>
        <w:pStyle w:val="ac"/>
        <w:numPr>
          <w:ilvl w:val="0"/>
          <w:numId w:val="23"/>
        </w:numPr>
        <w:ind w:firstLineChars="0"/>
        <w:rPr>
          <w:rFonts w:eastAsiaTheme="majorEastAsia" w:cs="Times New Roman"/>
        </w:rPr>
      </w:pPr>
      <w:r w:rsidRPr="007F7AA4">
        <w:rPr>
          <w:rFonts w:eastAsiaTheme="majorEastAsia" w:cs="Times New Roman"/>
        </w:rPr>
        <w:t>VOICE_REJECT_CAUSE_LOW_BATTERY(0x03) – Call was rejected due to a low battery</w:t>
      </w:r>
    </w:p>
    <w:p w14:paraId="45F293A6" w14:textId="77777777" w:rsidR="00FC277F" w:rsidRPr="007F7AA4" w:rsidRDefault="00FC277F" w:rsidP="006A1992">
      <w:pPr>
        <w:pStyle w:val="ac"/>
        <w:numPr>
          <w:ilvl w:val="0"/>
          <w:numId w:val="23"/>
        </w:numPr>
        <w:ind w:firstLineChars="0"/>
        <w:rPr>
          <w:rFonts w:eastAsiaTheme="majorEastAsia" w:cs="Times New Roman"/>
        </w:rPr>
      </w:pPr>
      <w:r w:rsidRPr="007F7AA4">
        <w:rPr>
          <w:rFonts w:eastAsiaTheme="majorEastAsia" w:cs="Times New Roman"/>
        </w:rPr>
        <w:t>VOICE_REJECT_CAUSE_BLACKLISTED_CALL_ID (0x04) – Call was rejected because the number was blacklisted</w:t>
      </w:r>
    </w:p>
    <w:p w14:paraId="06173288" w14:textId="77777777" w:rsidR="00FC277F" w:rsidRPr="007F7AA4" w:rsidRDefault="00FC277F" w:rsidP="006A1992">
      <w:pPr>
        <w:pStyle w:val="ac"/>
        <w:numPr>
          <w:ilvl w:val="0"/>
          <w:numId w:val="23"/>
        </w:numPr>
        <w:ind w:firstLineChars="0"/>
        <w:rPr>
          <w:rFonts w:eastAsiaTheme="majorEastAsia" w:cs="Times New Roman"/>
        </w:rPr>
      </w:pPr>
      <w:r w:rsidRPr="007F7AA4">
        <w:rPr>
          <w:rFonts w:eastAsiaTheme="majorEastAsia" w:cs="Times New Roman"/>
        </w:rPr>
        <w:t>VOICE_REJECT_CAUSE_DEAD_BATTERY (0x05) – Call was rejected due to a dead battery</w:t>
      </w:r>
    </w:p>
    <w:p w14:paraId="42FA3C1C" w14:textId="77777777" w:rsidR="00FC277F" w:rsidRPr="007F7AA4" w:rsidRDefault="00FC277F" w:rsidP="006A1992">
      <w:pPr>
        <w:pStyle w:val="ac"/>
        <w:numPr>
          <w:ilvl w:val="0"/>
          <w:numId w:val="23"/>
        </w:numPr>
        <w:ind w:firstLineChars="0"/>
        <w:rPr>
          <w:rFonts w:eastAsiaTheme="majorEastAsia" w:cs="Times New Roman"/>
        </w:rPr>
      </w:pPr>
      <w:r w:rsidRPr="007F7AA4">
        <w:rPr>
          <w:rFonts w:eastAsiaTheme="majorEastAsia" w:cs="Times New Roman"/>
        </w:rPr>
        <w:t>VOICE_REJECT_CAUSE_UNWANTED_CALL (0x06) – Call was rejected because the call was an unwanted robo call</w:t>
      </w:r>
    </w:p>
    <w:p w14:paraId="14E0DA90" w14:textId="77777777" w:rsidR="00FC277F" w:rsidRPr="007F7AA4" w:rsidRDefault="00FC277F" w:rsidP="00FC277F">
      <w:pPr>
        <w:rPr>
          <w:rFonts w:eastAsiaTheme="majorEastAsia" w:cs="Times New Roman"/>
          <w:b/>
        </w:rPr>
      </w:pPr>
      <w:r w:rsidRPr="007F7AA4">
        <w:rPr>
          <w:rFonts w:eastAsiaTheme="majorEastAsia" w:cs="Times New Roman"/>
          <w:b/>
        </w:rPr>
        <w:t>Example</w:t>
      </w:r>
    </w:p>
    <w:tbl>
      <w:tblPr>
        <w:tblStyle w:val="a7"/>
        <w:tblW w:w="0" w:type="auto"/>
        <w:tblLook w:val="04A0" w:firstRow="1" w:lastRow="0" w:firstColumn="1" w:lastColumn="0" w:noHBand="0" w:noVBand="1"/>
      </w:tblPr>
      <w:tblGrid>
        <w:gridCol w:w="8522"/>
      </w:tblGrid>
      <w:tr w:rsidR="00FC277F" w:rsidRPr="007F7AA4" w14:paraId="7F5B4DAC" w14:textId="77777777" w:rsidTr="00926560">
        <w:tc>
          <w:tcPr>
            <w:tcW w:w="8522" w:type="dxa"/>
          </w:tcPr>
          <w:p w14:paraId="112D785E" w14:textId="77777777" w:rsidR="00FC277F" w:rsidRPr="007F7AA4" w:rsidRDefault="00FC277F" w:rsidP="00926560">
            <w:pPr>
              <w:widowControl/>
              <w:kinsoku/>
              <w:adjustRightInd/>
              <w:rPr>
                <w:rFonts w:eastAsiaTheme="majorEastAsia" w:cs="Times New Roman"/>
                <w:sz w:val="22"/>
                <w:szCs w:val="24"/>
              </w:rPr>
            </w:pPr>
            <w:r w:rsidRPr="007F7AA4">
              <w:rPr>
                <w:rFonts w:eastAsiaTheme="majorEastAsia" w:cs="Times New Roman"/>
                <w:sz w:val="22"/>
                <w:szCs w:val="24"/>
              </w:rPr>
              <w:t>08:50:14.762 [0x1544] MCS QCSI Payload Packet</w:t>
            </w:r>
          </w:p>
          <w:p w14:paraId="186F6E84" w14:textId="77777777" w:rsidR="00FC277F" w:rsidRPr="007F7AA4" w:rsidRDefault="00FC277F" w:rsidP="00926560">
            <w:pPr>
              <w:widowControl/>
              <w:kinsoku/>
              <w:adjustRightInd/>
              <w:rPr>
                <w:rFonts w:eastAsiaTheme="majorEastAsia" w:cs="Times New Roman"/>
                <w:sz w:val="22"/>
                <w:szCs w:val="24"/>
              </w:rPr>
            </w:pPr>
            <w:r w:rsidRPr="007F7AA4">
              <w:rPr>
                <w:rFonts w:eastAsiaTheme="majorEastAsia" w:cs="Times New Roman"/>
                <w:sz w:val="22"/>
                <w:szCs w:val="24"/>
              </w:rPr>
              <w:t>packetVersion = 2</w:t>
            </w:r>
          </w:p>
          <w:p w14:paraId="05EF728F" w14:textId="77777777" w:rsidR="00FC277F" w:rsidRPr="007F7AA4" w:rsidRDefault="00FC277F" w:rsidP="00926560">
            <w:pPr>
              <w:widowControl/>
              <w:kinsoku/>
              <w:adjustRightInd/>
              <w:rPr>
                <w:rFonts w:eastAsiaTheme="majorEastAsia" w:cs="Times New Roman"/>
                <w:sz w:val="22"/>
                <w:szCs w:val="24"/>
              </w:rPr>
            </w:pPr>
            <w:r w:rsidRPr="007F7AA4">
              <w:rPr>
                <w:rFonts w:eastAsiaTheme="majorEastAsia" w:cs="Times New Roman"/>
                <w:sz w:val="22"/>
                <w:szCs w:val="24"/>
              </w:rPr>
              <w:t>MsgType = Request</w:t>
            </w:r>
          </w:p>
          <w:p w14:paraId="4E0A78B1" w14:textId="77777777" w:rsidR="00FC277F" w:rsidRPr="007F7AA4" w:rsidRDefault="00FC277F" w:rsidP="00926560">
            <w:pPr>
              <w:widowControl/>
              <w:kinsoku/>
              <w:adjustRightInd/>
              <w:rPr>
                <w:rFonts w:eastAsiaTheme="majorEastAsia" w:cs="Times New Roman"/>
                <w:sz w:val="22"/>
                <w:szCs w:val="24"/>
              </w:rPr>
            </w:pPr>
            <w:r w:rsidRPr="007F7AA4">
              <w:rPr>
                <w:rFonts w:eastAsiaTheme="majorEastAsia" w:cs="Times New Roman"/>
                <w:sz w:val="22"/>
                <w:szCs w:val="24"/>
              </w:rPr>
              <w:t>Counter = 354</w:t>
            </w:r>
          </w:p>
          <w:p w14:paraId="02C5069B" w14:textId="77777777" w:rsidR="00FC277F" w:rsidRPr="007F7AA4" w:rsidRDefault="00FC277F" w:rsidP="00926560">
            <w:pPr>
              <w:widowControl/>
              <w:kinsoku/>
              <w:adjustRightInd/>
              <w:rPr>
                <w:rFonts w:eastAsiaTheme="majorEastAsia" w:cs="Times New Roman"/>
                <w:b/>
                <w:i/>
                <w:sz w:val="22"/>
                <w:szCs w:val="24"/>
              </w:rPr>
            </w:pPr>
            <w:r w:rsidRPr="007F7AA4">
              <w:rPr>
                <w:rFonts w:eastAsiaTheme="majorEastAsia" w:cs="Times New Roman"/>
                <w:b/>
                <w:i/>
                <w:sz w:val="22"/>
                <w:szCs w:val="24"/>
              </w:rPr>
              <w:t>ServiceId = 9</w:t>
            </w:r>
          </w:p>
          <w:p w14:paraId="5B9B15CA" w14:textId="77777777" w:rsidR="00FC277F" w:rsidRPr="007F7AA4" w:rsidRDefault="00FC277F" w:rsidP="00926560">
            <w:pPr>
              <w:widowControl/>
              <w:kinsoku/>
              <w:adjustRightInd/>
              <w:rPr>
                <w:rFonts w:eastAsiaTheme="majorEastAsia" w:cs="Times New Roman"/>
                <w:sz w:val="22"/>
                <w:szCs w:val="24"/>
              </w:rPr>
            </w:pPr>
            <w:r w:rsidRPr="007F7AA4">
              <w:rPr>
                <w:rFonts w:eastAsiaTheme="majorEastAsia" w:cs="Times New Roman"/>
                <w:sz w:val="22"/>
                <w:szCs w:val="24"/>
              </w:rPr>
              <w:t>MajorRev = 2</w:t>
            </w:r>
          </w:p>
          <w:p w14:paraId="679FCA0A" w14:textId="77777777" w:rsidR="00FC277F" w:rsidRPr="007F7AA4" w:rsidRDefault="00FC277F" w:rsidP="00926560">
            <w:pPr>
              <w:widowControl/>
              <w:kinsoku/>
              <w:adjustRightInd/>
              <w:rPr>
                <w:rFonts w:eastAsiaTheme="majorEastAsia" w:cs="Times New Roman"/>
                <w:sz w:val="22"/>
                <w:szCs w:val="24"/>
              </w:rPr>
            </w:pPr>
            <w:r w:rsidRPr="007F7AA4">
              <w:rPr>
                <w:rFonts w:eastAsiaTheme="majorEastAsia" w:cs="Times New Roman"/>
                <w:sz w:val="22"/>
                <w:szCs w:val="24"/>
              </w:rPr>
              <w:t>MinorRev = 106</w:t>
            </w:r>
          </w:p>
          <w:p w14:paraId="7816C270" w14:textId="77777777" w:rsidR="00FC277F" w:rsidRPr="007F7AA4" w:rsidRDefault="00FC277F" w:rsidP="00926560">
            <w:pPr>
              <w:widowControl/>
              <w:kinsoku/>
              <w:adjustRightInd/>
              <w:rPr>
                <w:rFonts w:eastAsiaTheme="majorEastAsia" w:cs="Times New Roman"/>
                <w:sz w:val="22"/>
                <w:szCs w:val="24"/>
              </w:rPr>
            </w:pPr>
            <w:r w:rsidRPr="007F7AA4">
              <w:rPr>
                <w:rFonts w:eastAsiaTheme="majorEastAsia" w:cs="Times New Roman"/>
                <w:sz w:val="22"/>
                <w:szCs w:val="24"/>
              </w:rPr>
              <w:t>ConHandle = 0x00000019</w:t>
            </w:r>
          </w:p>
          <w:p w14:paraId="1C2E369B" w14:textId="77777777" w:rsidR="00FC277F" w:rsidRPr="007F7AA4" w:rsidRDefault="00FC277F" w:rsidP="00926560">
            <w:pPr>
              <w:widowControl/>
              <w:kinsoku/>
              <w:adjustRightInd/>
              <w:rPr>
                <w:rFonts w:eastAsiaTheme="majorEastAsia" w:cs="Times New Roman"/>
                <w:b/>
                <w:i/>
                <w:sz w:val="22"/>
                <w:szCs w:val="24"/>
              </w:rPr>
            </w:pPr>
            <w:r w:rsidRPr="007F7AA4">
              <w:rPr>
                <w:rFonts w:eastAsiaTheme="majorEastAsia" w:cs="Times New Roman"/>
                <w:b/>
                <w:i/>
                <w:sz w:val="22"/>
                <w:szCs w:val="24"/>
              </w:rPr>
              <w:t>MsgId = 0x0000004E</w:t>
            </w:r>
          </w:p>
          <w:p w14:paraId="33F18BC9" w14:textId="77777777" w:rsidR="00FC277F" w:rsidRPr="007F7AA4" w:rsidRDefault="00FC277F" w:rsidP="00926560">
            <w:pPr>
              <w:widowControl/>
              <w:kinsoku/>
              <w:adjustRightInd/>
              <w:rPr>
                <w:rFonts w:eastAsiaTheme="majorEastAsia" w:cs="Times New Roman"/>
                <w:sz w:val="22"/>
                <w:szCs w:val="24"/>
              </w:rPr>
            </w:pPr>
            <w:r w:rsidRPr="007F7AA4">
              <w:rPr>
                <w:rFonts w:eastAsiaTheme="majorEastAsia" w:cs="Times New Roman"/>
                <w:sz w:val="22"/>
                <w:szCs w:val="24"/>
              </w:rPr>
              <w:t>QmiLength = 41</w:t>
            </w:r>
          </w:p>
          <w:p w14:paraId="548C6FB1" w14:textId="77777777" w:rsidR="00FC277F" w:rsidRPr="007F7AA4" w:rsidRDefault="00FC277F" w:rsidP="00926560">
            <w:pPr>
              <w:widowControl/>
              <w:kinsoku/>
              <w:adjustRightInd/>
              <w:rPr>
                <w:rFonts w:eastAsiaTheme="majorEastAsia" w:cs="Times New Roman"/>
                <w:sz w:val="22"/>
                <w:szCs w:val="24"/>
              </w:rPr>
            </w:pPr>
            <w:r w:rsidRPr="007F7AA4">
              <w:rPr>
                <w:rFonts w:eastAsiaTheme="majorEastAsia" w:cs="Times New Roman"/>
                <w:sz w:val="22"/>
                <w:szCs w:val="24"/>
              </w:rPr>
              <w:t>Service_VOICE {</w:t>
            </w:r>
          </w:p>
          <w:p w14:paraId="2AA5B2B1" w14:textId="77777777" w:rsidR="00FC277F" w:rsidRPr="007F7AA4" w:rsidRDefault="00FC277F" w:rsidP="00926560">
            <w:pPr>
              <w:widowControl/>
              <w:kinsoku/>
              <w:adjustRightInd/>
              <w:rPr>
                <w:rFonts w:eastAsiaTheme="majorEastAsia" w:cs="Times New Roman"/>
                <w:sz w:val="22"/>
                <w:szCs w:val="24"/>
              </w:rPr>
            </w:pPr>
            <w:r w:rsidRPr="007F7AA4">
              <w:rPr>
                <w:rFonts w:eastAsiaTheme="majorEastAsia" w:cs="Times New Roman"/>
                <w:sz w:val="22"/>
                <w:szCs w:val="24"/>
              </w:rPr>
              <w:t>ServiceVOICEV2 {</w:t>
            </w:r>
          </w:p>
          <w:p w14:paraId="31C4FE87" w14:textId="77777777" w:rsidR="00FC277F" w:rsidRPr="007F7AA4" w:rsidRDefault="00FC277F" w:rsidP="00926560">
            <w:pPr>
              <w:widowControl/>
              <w:kinsoku/>
              <w:adjustRightInd/>
              <w:rPr>
                <w:rFonts w:eastAsiaTheme="majorEastAsia" w:cs="Times New Roman"/>
                <w:sz w:val="22"/>
                <w:szCs w:val="24"/>
              </w:rPr>
            </w:pPr>
            <w:r w:rsidRPr="007F7AA4">
              <w:rPr>
                <w:rFonts w:eastAsiaTheme="majorEastAsia" w:cs="Times New Roman"/>
                <w:sz w:val="22"/>
                <w:szCs w:val="24"/>
              </w:rPr>
              <w:t>voice_manage_ip_calls {</w:t>
            </w:r>
          </w:p>
          <w:p w14:paraId="6D654CCB" w14:textId="77777777" w:rsidR="00FC277F" w:rsidRPr="007F7AA4" w:rsidRDefault="00FC277F" w:rsidP="00926560">
            <w:pPr>
              <w:widowControl/>
              <w:kinsoku/>
              <w:adjustRightInd/>
              <w:rPr>
                <w:rFonts w:eastAsiaTheme="majorEastAsia" w:cs="Times New Roman"/>
                <w:sz w:val="22"/>
                <w:szCs w:val="24"/>
              </w:rPr>
            </w:pPr>
            <w:r w:rsidRPr="007F7AA4">
              <w:rPr>
                <w:rFonts w:eastAsiaTheme="majorEastAsia" w:cs="Times New Roman"/>
                <w:sz w:val="22"/>
                <w:szCs w:val="24"/>
              </w:rPr>
              <w:t>voice_manage_ip_calls_reqTlvs[0] {</w:t>
            </w:r>
          </w:p>
          <w:p w14:paraId="623FFA16" w14:textId="77777777" w:rsidR="00FC277F" w:rsidRPr="007F7AA4" w:rsidRDefault="00FC277F" w:rsidP="00926560">
            <w:pPr>
              <w:widowControl/>
              <w:kinsoku/>
              <w:adjustRightInd/>
              <w:rPr>
                <w:rFonts w:eastAsiaTheme="majorEastAsia" w:cs="Times New Roman"/>
                <w:sz w:val="22"/>
                <w:szCs w:val="24"/>
              </w:rPr>
            </w:pPr>
            <w:r w:rsidRPr="007F7AA4">
              <w:rPr>
                <w:rFonts w:eastAsiaTheme="majorEastAsia" w:cs="Times New Roman"/>
                <w:sz w:val="22"/>
                <w:szCs w:val="24"/>
              </w:rPr>
              <w:t>Type = 0x01</w:t>
            </w:r>
          </w:p>
          <w:p w14:paraId="4B69FF06" w14:textId="77777777" w:rsidR="00FC277F" w:rsidRPr="007F7AA4" w:rsidRDefault="00FC277F" w:rsidP="00926560">
            <w:pPr>
              <w:widowControl/>
              <w:kinsoku/>
              <w:adjustRightInd/>
              <w:rPr>
                <w:rFonts w:eastAsiaTheme="majorEastAsia" w:cs="Times New Roman"/>
                <w:sz w:val="22"/>
                <w:szCs w:val="24"/>
              </w:rPr>
            </w:pPr>
            <w:r w:rsidRPr="007F7AA4">
              <w:rPr>
                <w:rFonts w:eastAsiaTheme="majorEastAsia" w:cs="Times New Roman"/>
                <w:sz w:val="22"/>
                <w:szCs w:val="24"/>
              </w:rPr>
              <w:t>Length = 1</w:t>
            </w:r>
          </w:p>
          <w:p w14:paraId="3C696BA3" w14:textId="77777777" w:rsidR="00FC277F" w:rsidRPr="007F7AA4" w:rsidRDefault="00FC277F" w:rsidP="00926560">
            <w:pPr>
              <w:widowControl/>
              <w:kinsoku/>
              <w:adjustRightInd/>
              <w:rPr>
                <w:rFonts w:eastAsiaTheme="majorEastAsia" w:cs="Times New Roman"/>
                <w:sz w:val="22"/>
                <w:szCs w:val="24"/>
              </w:rPr>
            </w:pPr>
            <w:r w:rsidRPr="007F7AA4">
              <w:rPr>
                <w:rFonts w:eastAsiaTheme="majorEastAsia" w:cs="Times New Roman"/>
                <w:sz w:val="22"/>
                <w:szCs w:val="24"/>
              </w:rPr>
              <w:lastRenderedPageBreak/>
              <w:t>sups_type {</w:t>
            </w:r>
          </w:p>
          <w:p w14:paraId="3353199E" w14:textId="77777777" w:rsidR="00FC277F" w:rsidRPr="007F7AA4" w:rsidRDefault="00FC277F" w:rsidP="00926560">
            <w:pPr>
              <w:widowControl/>
              <w:kinsoku/>
              <w:adjustRightInd/>
              <w:rPr>
                <w:rFonts w:eastAsiaTheme="majorEastAsia" w:cs="Times New Roman"/>
                <w:sz w:val="22"/>
                <w:szCs w:val="24"/>
              </w:rPr>
            </w:pPr>
            <w:r w:rsidRPr="007F7AA4">
              <w:rPr>
                <w:rFonts w:eastAsiaTheme="majorEastAsia" w:cs="Times New Roman"/>
                <w:sz w:val="22"/>
                <w:szCs w:val="24"/>
              </w:rPr>
              <w:t xml:space="preserve">sups_type = </w:t>
            </w:r>
            <w:r w:rsidRPr="007F7AA4">
              <w:rPr>
                <w:rFonts w:eastAsiaTheme="majorEastAsia" w:cs="Times New Roman"/>
                <w:b/>
                <w:i/>
                <w:color w:val="FF0000"/>
                <w:sz w:val="22"/>
                <w:szCs w:val="24"/>
              </w:rPr>
              <w:t xml:space="preserve">VOIP_SUPS_TYPE_MODIFY_ACCEPT  // </w:t>
            </w:r>
            <w:r w:rsidRPr="007F7AA4">
              <w:rPr>
                <w:rFonts w:eastAsiaTheme="majorEastAsia" w:cs="Times New Roman"/>
                <w:b/>
                <w:i/>
                <w:color w:val="FF0000"/>
                <w:sz w:val="22"/>
                <w:szCs w:val="24"/>
              </w:rPr>
              <w:t>接受语音通话升级视频</w:t>
            </w:r>
          </w:p>
          <w:p w14:paraId="160A8E3B" w14:textId="77777777" w:rsidR="00FC277F" w:rsidRPr="007F7AA4" w:rsidRDefault="00FC277F" w:rsidP="00926560">
            <w:pPr>
              <w:widowControl/>
              <w:kinsoku/>
              <w:adjustRightInd/>
              <w:rPr>
                <w:rFonts w:eastAsiaTheme="majorEastAsia" w:cs="Times New Roman"/>
                <w:sz w:val="22"/>
                <w:szCs w:val="24"/>
              </w:rPr>
            </w:pPr>
            <w:r w:rsidRPr="007F7AA4">
              <w:rPr>
                <w:rFonts w:eastAsiaTheme="majorEastAsia" w:cs="Times New Roman"/>
                <w:sz w:val="22"/>
                <w:szCs w:val="24"/>
              </w:rPr>
              <w:t>}</w:t>
            </w:r>
          </w:p>
          <w:p w14:paraId="2DFF1A04" w14:textId="77777777" w:rsidR="00FC277F" w:rsidRPr="007F7AA4" w:rsidRDefault="00FC277F" w:rsidP="00926560">
            <w:pPr>
              <w:widowControl/>
              <w:kinsoku/>
              <w:adjustRightInd/>
              <w:rPr>
                <w:rFonts w:eastAsiaTheme="majorEastAsia" w:cs="Times New Roman"/>
                <w:sz w:val="22"/>
                <w:szCs w:val="24"/>
              </w:rPr>
            </w:pPr>
            <w:r w:rsidRPr="007F7AA4">
              <w:rPr>
                <w:rFonts w:eastAsiaTheme="majorEastAsia" w:cs="Times New Roman"/>
                <w:sz w:val="22"/>
                <w:szCs w:val="24"/>
              </w:rPr>
              <w:t>}</w:t>
            </w:r>
          </w:p>
          <w:p w14:paraId="2E95E837" w14:textId="77777777" w:rsidR="00FC277F" w:rsidRPr="007F7AA4" w:rsidRDefault="00FC277F" w:rsidP="00926560">
            <w:pPr>
              <w:widowControl/>
              <w:kinsoku/>
              <w:adjustRightInd/>
              <w:rPr>
                <w:rFonts w:eastAsiaTheme="majorEastAsia" w:cs="Times New Roman"/>
                <w:sz w:val="22"/>
                <w:szCs w:val="24"/>
              </w:rPr>
            </w:pPr>
            <w:r w:rsidRPr="007F7AA4">
              <w:rPr>
                <w:rFonts w:eastAsiaTheme="majorEastAsia" w:cs="Times New Roman"/>
                <w:sz w:val="22"/>
                <w:szCs w:val="24"/>
              </w:rPr>
              <w:t>voice_manage_ip_calls_reqTlvs[1] {</w:t>
            </w:r>
          </w:p>
          <w:p w14:paraId="47FA5AE0" w14:textId="77777777" w:rsidR="00FC277F" w:rsidRPr="007F7AA4" w:rsidRDefault="00FC277F" w:rsidP="00926560">
            <w:pPr>
              <w:widowControl/>
              <w:kinsoku/>
              <w:adjustRightInd/>
              <w:rPr>
                <w:rFonts w:eastAsiaTheme="majorEastAsia" w:cs="Times New Roman"/>
                <w:sz w:val="22"/>
                <w:szCs w:val="24"/>
              </w:rPr>
            </w:pPr>
            <w:r w:rsidRPr="007F7AA4">
              <w:rPr>
                <w:rFonts w:eastAsiaTheme="majorEastAsia" w:cs="Times New Roman"/>
                <w:sz w:val="22"/>
                <w:szCs w:val="24"/>
              </w:rPr>
              <w:t>Type = 0x10</w:t>
            </w:r>
          </w:p>
          <w:p w14:paraId="6A7D157F" w14:textId="77777777" w:rsidR="00FC277F" w:rsidRPr="007F7AA4" w:rsidRDefault="00FC277F" w:rsidP="00926560">
            <w:pPr>
              <w:widowControl/>
              <w:kinsoku/>
              <w:adjustRightInd/>
              <w:rPr>
                <w:rFonts w:eastAsiaTheme="majorEastAsia" w:cs="Times New Roman"/>
                <w:sz w:val="22"/>
                <w:szCs w:val="24"/>
              </w:rPr>
            </w:pPr>
            <w:r w:rsidRPr="007F7AA4">
              <w:rPr>
                <w:rFonts w:eastAsiaTheme="majorEastAsia" w:cs="Times New Roman"/>
                <w:sz w:val="22"/>
                <w:szCs w:val="24"/>
              </w:rPr>
              <w:t>Length = 1</w:t>
            </w:r>
          </w:p>
          <w:p w14:paraId="5BAE85F9" w14:textId="77777777" w:rsidR="00FC277F" w:rsidRPr="007F7AA4" w:rsidRDefault="00FC277F" w:rsidP="00926560">
            <w:pPr>
              <w:widowControl/>
              <w:kinsoku/>
              <w:adjustRightInd/>
              <w:rPr>
                <w:rFonts w:eastAsiaTheme="majorEastAsia" w:cs="Times New Roman"/>
                <w:sz w:val="22"/>
                <w:szCs w:val="24"/>
              </w:rPr>
            </w:pPr>
            <w:r w:rsidRPr="007F7AA4">
              <w:rPr>
                <w:rFonts w:eastAsiaTheme="majorEastAsia" w:cs="Times New Roman"/>
                <w:sz w:val="22"/>
                <w:szCs w:val="24"/>
              </w:rPr>
              <w:t>call_id {</w:t>
            </w:r>
          </w:p>
          <w:p w14:paraId="51567D52" w14:textId="77777777" w:rsidR="00FC277F" w:rsidRPr="007F7AA4" w:rsidRDefault="00FC277F" w:rsidP="00926560">
            <w:pPr>
              <w:widowControl/>
              <w:kinsoku/>
              <w:adjustRightInd/>
              <w:rPr>
                <w:rFonts w:eastAsiaTheme="majorEastAsia" w:cs="Times New Roman"/>
                <w:sz w:val="22"/>
                <w:szCs w:val="24"/>
              </w:rPr>
            </w:pPr>
            <w:r w:rsidRPr="007F7AA4">
              <w:rPr>
                <w:rFonts w:eastAsiaTheme="majorEastAsia" w:cs="Times New Roman"/>
                <w:sz w:val="22"/>
                <w:szCs w:val="24"/>
              </w:rPr>
              <w:t>call_id = 1</w:t>
            </w:r>
          </w:p>
          <w:p w14:paraId="7E1280C9" w14:textId="77777777" w:rsidR="00FC277F" w:rsidRPr="007F7AA4" w:rsidRDefault="00FC277F" w:rsidP="00926560">
            <w:pPr>
              <w:widowControl/>
              <w:kinsoku/>
              <w:adjustRightInd/>
              <w:rPr>
                <w:rFonts w:eastAsiaTheme="majorEastAsia" w:cs="Times New Roman"/>
                <w:sz w:val="22"/>
                <w:szCs w:val="24"/>
              </w:rPr>
            </w:pPr>
            <w:r w:rsidRPr="007F7AA4">
              <w:rPr>
                <w:rFonts w:eastAsiaTheme="majorEastAsia" w:cs="Times New Roman"/>
                <w:sz w:val="22"/>
                <w:szCs w:val="24"/>
              </w:rPr>
              <w:t>}</w:t>
            </w:r>
          </w:p>
          <w:p w14:paraId="26E3A298" w14:textId="77777777" w:rsidR="00FC277F" w:rsidRPr="007F7AA4" w:rsidRDefault="00FC277F" w:rsidP="00926560">
            <w:pPr>
              <w:widowControl/>
              <w:kinsoku/>
              <w:adjustRightInd/>
              <w:rPr>
                <w:rFonts w:eastAsiaTheme="majorEastAsia" w:cs="Times New Roman"/>
                <w:sz w:val="22"/>
                <w:szCs w:val="24"/>
              </w:rPr>
            </w:pPr>
            <w:r w:rsidRPr="007F7AA4">
              <w:rPr>
                <w:rFonts w:eastAsiaTheme="majorEastAsia" w:cs="Times New Roman"/>
                <w:sz w:val="22"/>
                <w:szCs w:val="24"/>
              </w:rPr>
              <w:t>}</w:t>
            </w:r>
          </w:p>
          <w:p w14:paraId="05E17990" w14:textId="77777777" w:rsidR="00FC277F" w:rsidRPr="007F7AA4" w:rsidRDefault="00FC277F" w:rsidP="00926560">
            <w:pPr>
              <w:widowControl/>
              <w:kinsoku/>
              <w:adjustRightInd/>
              <w:rPr>
                <w:rFonts w:eastAsiaTheme="majorEastAsia" w:cs="Times New Roman"/>
                <w:sz w:val="22"/>
                <w:szCs w:val="24"/>
              </w:rPr>
            </w:pPr>
            <w:r w:rsidRPr="007F7AA4">
              <w:rPr>
                <w:rFonts w:eastAsiaTheme="majorEastAsia" w:cs="Times New Roman"/>
                <w:sz w:val="22"/>
                <w:szCs w:val="24"/>
              </w:rPr>
              <w:t>voice_manage_ip_calls_reqTlvs[2] {</w:t>
            </w:r>
          </w:p>
          <w:p w14:paraId="360142B5" w14:textId="77777777" w:rsidR="00FC277F" w:rsidRPr="007F7AA4" w:rsidRDefault="00FC277F" w:rsidP="00926560">
            <w:pPr>
              <w:widowControl/>
              <w:kinsoku/>
              <w:adjustRightInd/>
              <w:rPr>
                <w:rFonts w:eastAsiaTheme="majorEastAsia" w:cs="Times New Roman"/>
                <w:sz w:val="22"/>
                <w:szCs w:val="24"/>
              </w:rPr>
            </w:pPr>
            <w:r w:rsidRPr="007F7AA4">
              <w:rPr>
                <w:rFonts w:eastAsiaTheme="majorEastAsia" w:cs="Times New Roman"/>
                <w:sz w:val="22"/>
                <w:szCs w:val="24"/>
              </w:rPr>
              <w:t>Type = 0x11</w:t>
            </w:r>
          </w:p>
          <w:p w14:paraId="6968F8D6" w14:textId="77777777" w:rsidR="00FC277F" w:rsidRPr="007F7AA4" w:rsidRDefault="00FC277F" w:rsidP="00926560">
            <w:pPr>
              <w:widowControl/>
              <w:kinsoku/>
              <w:adjustRightInd/>
              <w:rPr>
                <w:rFonts w:eastAsiaTheme="majorEastAsia" w:cs="Times New Roman"/>
                <w:sz w:val="22"/>
                <w:szCs w:val="24"/>
              </w:rPr>
            </w:pPr>
            <w:r w:rsidRPr="007F7AA4">
              <w:rPr>
                <w:rFonts w:eastAsiaTheme="majorEastAsia" w:cs="Times New Roman"/>
                <w:sz w:val="22"/>
                <w:szCs w:val="24"/>
              </w:rPr>
              <w:t>Length = 1</w:t>
            </w:r>
          </w:p>
          <w:p w14:paraId="7B1F16D6" w14:textId="77777777" w:rsidR="00FC277F" w:rsidRPr="007F7AA4" w:rsidRDefault="00FC277F" w:rsidP="00926560">
            <w:pPr>
              <w:widowControl/>
              <w:kinsoku/>
              <w:adjustRightInd/>
              <w:rPr>
                <w:rFonts w:eastAsiaTheme="majorEastAsia" w:cs="Times New Roman"/>
                <w:sz w:val="22"/>
                <w:szCs w:val="24"/>
              </w:rPr>
            </w:pPr>
            <w:r w:rsidRPr="007F7AA4">
              <w:rPr>
                <w:rFonts w:eastAsiaTheme="majorEastAsia" w:cs="Times New Roman"/>
                <w:sz w:val="22"/>
                <w:szCs w:val="24"/>
              </w:rPr>
              <w:t>call_type {</w:t>
            </w:r>
          </w:p>
          <w:p w14:paraId="72BBFB90" w14:textId="77777777" w:rsidR="00FC277F" w:rsidRPr="007F7AA4" w:rsidRDefault="00FC277F" w:rsidP="00926560">
            <w:pPr>
              <w:widowControl/>
              <w:kinsoku/>
              <w:adjustRightInd/>
              <w:rPr>
                <w:rFonts w:eastAsiaTheme="majorEastAsia" w:cs="Times New Roman"/>
                <w:sz w:val="22"/>
                <w:szCs w:val="24"/>
              </w:rPr>
            </w:pPr>
            <w:r w:rsidRPr="007F7AA4">
              <w:rPr>
                <w:rFonts w:eastAsiaTheme="majorEastAsia" w:cs="Times New Roman"/>
                <w:sz w:val="22"/>
                <w:szCs w:val="24"/>
              </w:rPr>
              <w:t>call_type =</w:t>
            </w:r>
            <w:r w:rsidRPr="007F7AA4">
              <w:rPr>
                <w:rFonts w:eastAsiaTheme="majorEastAsia" w:cs="Times New Roman"/>
                <w:b/>
                <w:i/>
                <w:sz w:val="22"/>
                <w:szCs w:val="24"/>
              </w:rPr>
              <w:t xml:space="preserve"> CALL_TYPE_VT  // </w:t>
            </w:r>
            <w:r w:rsidRPr="007F7AA4">
              <w:rPr>
                <w:rFonts w:eastAsiaTheme="majorEastAsia" w:cs="Times New Roman"/>
                <w:b/>
                <w:i/>
                <w:sz w:val="22"/>
                <w:szCs w:val="24"/>
              </w:rPr>
              <w:t>通话类型，视频</w:t>
            </w:r>
          </w:p>
          <w:p w14:paraId="30AEABD7" w14:textId="77777777" w:rsidR="00FC277F" w:rsidRPr="007F7AA4" w:rsidRDefault="00FC277F" w:rsidP="00926560">
            <w:pPr>
              <w:widowControl/>
              <w:kinsoku/>
              <w:adjustRightInd/>
              <w:rPr>
                <w:rFonts w:eastAsiaTheme="majorEastAsia" w:cs="Times New Roman"/>
                <w:sz w:val="22"/>
                <w:szCs w:val="24"/>
              </w:rPr>
            </w:pPr>
            <w:r w:rsidRPr="007F7AA4">
              <w:rPr>
                <w:rFonts w:eastAsiaTheme="majorEastAsia" w:cs="Times New Roman"/>
                <w:sz w:val="22"/>
                <w:szCs w:val="24"/>
              </w:rPr>
              <w:t>}</w:t>
            </w:r>
          </w:p>
          <w:p w14:paraId="38031991" w14:textId="77777777" w:rsidR="00FC277F" w:rsidRPr="007F7AA4" w:rsidRDefault="00FC277F" w:rsidP="00926560">
            <w:pPr>
              <w:widowControl/>
              <w:kinsoku/>
              <w:adjustRightInd/>
              <w:rPr>
                <w:rFonts w:eastAsiaTheme="majorEastAsia" w:cs="Times New Roman"/>
                <w:sz w:val="22"/>
                <w:szCs w:val="24"/>
              </w:rPr>
            </w:pPr>
            <w:r w:rsidRPr="007F7AA4">
              <w:rPr>
                <w:rFonts w:eastAsiaTheme="majorEastAsia" w:cs="Times New Roman"/>
                <w:sz w:val="22"/>
                <w:szCs w:val="24"/>
              </w:rPr>
              <w:t>}</w:t>
            </w:r>
          </w:p>
          <w:p w14:paraId="69F8ADEF" w14:textId="77777777" w:rsidR="00FC277F" w:rsidRPr="007F7AA4" w:rsidRDefault="00FC277F" w:rsidP="00926560">
            <w:pPr>
              <w:widowControl/>
              <w:kinsoku/>
              <w:adjustRightInd/>
              <w:rPr>
                <w:rFonts w:eastAsiaTheme="majorEastAsia" w:cs="Times New Roman"/>
                <w:sz w:val="22"/>
                <w:szCs w:val="24"/>
              </w:rPr>
            </w:pPr>
            <w:r w:rsidRPr="007F7AA4">
              <w:rPr>
                <w:rFonts w:eastAsiaTheme="majorEastAsia" w:cs="Times New Roman"/>
                <w:sz w:val="22"/>
                <w:szCs w:val="24"/>
              </w:rPr>
              <w:t>voice_manage_ip_calls_reqTlvs[3] {</w:t>
            </w:r>
          </w:p>
          <w:p w14:paraId="04359700" w14:textId="77777777" w:rsidR="00FC277F" w:rsidRPr="007F7AA4" w:rsidRDefault="00FC277F" w:rsidP="00926560">
            <w:pPr>
              <w:widowControl/>
              <w:kinsoku/>
              <w:adjustRightInd/>
              <w:rPr>
                <w:rFonts w:eastAsiaTheme="majorEastAsia" w:cs="Times New Roman"/>
                <w:sz w:val="22"/>
                <w:szCs w:val="24"/>
              </w:rPr>
            </w:pPr>
            <w:r w:rsidRPr="007F7AA4">
              <w:rPr>
                <w:rFonts w:eastAsiaTheme="majorEastAsia" w:cs="Times New Roman"/>
                <w:sz w:val="22"/>
                <w:szCs w:val="24"/>
              </w:rPr>
              <w:t>Type = 0x12</w:t>
            </w:r>
          </w:p>
          <w:p w14:paraId="16EE8111" w14:textId="77777777" w:rsidR="00FC277F" w:rsidRPr="007F7AA4" w:rsidRDefault="00FC277F" w:rsidP="00926560">
            <w:pPr>
              <w:widowControl/>
              <w:kinsoku/>
              <w:adjustRightInd/>
              <w:rPr>
                <w:rFonts w:eastAsiaTheme="majorEastAsia" w:cs="Times New Roman"/>
                <w:sz w:val="22"/>
                <w:szCs w:val="24"/>
              </w:rPr>
            </w:pPr>
            <w:r w:rsidRPr="007F7AA4">
              <w:rPr>
                <w:rFonts w:eastAsiaTheme="majorEastAsia" w:cs="Times New Roman"/>
                <w:sz w:val="22"/>
                <w:szCs w:val="24"/>
              </w:rPr>
              <w:t>Length = 8</w:t>
            </w:r>
          </w:p>
          <w:p w14:paraId="56DA2724" w14:textId="77777777" w:rsidR="00FC277F" w:rsidRPr="007F7AA4" w:rsidRDefault="00FC277F" w:rsidP="00926560">
            <w:pPr>
              <w:widowControl/>
              <w:kinsoku/>
              <w:adjustRightInd/>
              <w:rPr>
                <w:rFonts w:eastAsiaTheme="majorEastAsia" w:cs="Times New Roman"/>
                <w:sz w:val="22"/>
                <w:szCs w:val="24"/>
              </w:rPr>
            </w:pPr>
            <w:r w:rsidRPr="007F7AA4">
              <w:rPr>
                <w:rFonts w:eastAsiaTheme="majorEastAsia" w:cs="Times New Roman"/>
                <w:sz w:val="22"/>
                <w:szCs w:val="24"/>
              </w:rPr>
              <w:t xml:space="preserve">audio_attrib {  // </w:t>
            </w:r>
            <w:r w:rsidRPr="007F7AA4">
              <w:rPr>
                <w:rFonts w:eastAsiaTheme="majorEastAsia" w:cs="Times New Roman"/>
                <w:sz w:val="22"/>
                <w:szCs w:val="24"/>
              </w:rPr>
              <w:t>语音通信方式：收发双工</w:t>
            </w:r>
            <w:r w:rsidRPr="007F7AA4">
              <w:rPr>
                <w:rFonts w:eastAsiaTheme="majorEastAsia" w:cs="Times New Roman"/>
                <w:sz w:val="22"/>
                <w:szCs w:val="24"/>
              </w:rPr>
              <w:t xml:space="preserve"> ---</w:t>
            </w:r>
            <w:r w:rsidRPr="007F7AA4">
              <w:rPr>
                <w:rFonts w:eastAsiaTheme="majorEastAsia" w:cs="Times New Roman"/>
                <w:sz w:val="22"/>
                <w:szCs w:val="24"/>
              </w:rPr>
              <w:t>修改的结果</w:t>
            </w:r>
          </w:p>
          <w:p w14:paraId="0A1C723D" w14:textId="77777777" w:rsidR="00FC277F" w:rsidRPr="007F7AA4" w:rsidRDefault="00FC277F" w:rsidP="00926560">
            <w:pPr>
              <w:widowControl/>
              <w:kinsoku/>
              <w:adjustRightInd/>
              <w:rPr>
                <w:rFonts w:eastAsiaTheme="majorEastAsia" w:cs="Times New Roman"/>
                <w:b/>
                <w:i/>
                <w:sz w:val="22"/>
                <w:szCs w:val="24"/>
              </w:rPr>
            </w:pPr>
            <w:r w:rsidRPr="007F7AA4">
              <w:rPr>
                <w:rFonts w:eastAsiaTheme="majorEastAsia" w:cs="Times New Roman"/>
                <w:sz w:val="22"/>
                <w:szCs w:val="24"/>
              </w:rPr>
              <w:t>audio_attrib =</w:t>
            </w:r>
            <w:r w:rsidRPr="007F7AA4">
              <w:rPr>
                <w:rFonts w:eastAsiaTheme="majorEastAsia" w:cs="Times New Roman"/>
                <w:b/>
                <w:i/>
                <w:sz w:val="22"/>
                <w:szCs w:val="24"/>
              </w:rPr>
              <w:t xml:space="preserve"> VOICE_CALL_ATTRIB_TX | VOICE_CALL_ATTRIB_RX</w:t>
            </w:r>
          </w:p>
          <w:p w14:paraId="00573FB1" w14:textId="77777777" w:rsidR="00FC277F" w:rsidRPr="007F7AA4" w:rsidRDefault="00FC277F" w:rsidP="00926560">
            <w:pPr>
              <w:widowControl/>
              <w:kinsoku/>
              <w:adjustRightInd/>
              <w:rPr>
                <w:rFonts w:eastAsiaTheme="majorEastAsia" w:cs="Times New Roman"/>
                <w:sz w:val="22"/>
                <w:szCs w:val="24"/>
              </w:rPr>
            </w:pPr>
            <w:r w:rsidRPr="007F7AA4">
              <w:rPr>
                <w:rFonts w:eastAsiaTheme="majorEastAsia" w:cs="Times New Roman"/>
                <w:sz w:val="22"/>
                <w:szCs w:val="24"/>
              </w:rPr>
              <w:t>}</w:t>
            </w:r>
          </w:p>
          <w:p w14:paraId="2E331F40" w14:textId="77777777" w:rsidR="00FC277F" w:rsidRPr="007F7AA4" w:rsidRDefault="00FC277F" w:rsidP="00926560">
            <w:pPr>
              <w:widowControl/>
              <w:kinsoku/>
              <w:adjustRightInd/>
              <w:rPr>
                <w:rFonts w:eastAsiaTheme="majorEastAsia" w:cs="Times New Roman"/>
                <w:sz w:val="22"/>
                <w:szCs w:val="24"/>
              </w:rPr>
            </w:pPr>
            <w:r w:rsidRPr="007F7AA4">
              <w:rPr>
                <w:rFonts w:eastAsiaTheme="majorEastAsia" w:cs="Times New Roman"/>
                <w:sz w:val="22"/>
                <w:szCs w:val="24"/>
              </w:rPr>
              <w:t>}</w:t>
            </w:r>
          </w:p>
          <w:p w14:paraId="7A42ABB2" w14:textId="77777777" w:rsidR="00FC277F" w:rsidRPr="007F7AA4" w:rsidRDefault="00FC277F" w:rsidP="00926560">
            <w:pPr>
              <w:widowControl/>
              <w:kinsoku/>
              <w:adjustRightInd/>
              <w:rPr>
                <w:rFonts w:eastAsiaTheme="majorEastAsia" w:cs="Times New Roman"/>
                <w:sz w:val="22"/>
                <w:szCs w:val="24"/>
              </w:rPr>
            </w:pPr>
            <w:r w:rsidRPr="007F7AA4">
              <w:rPr>
                <w:rFonts w:eastAsiaTheme="majorEastAsia" w:cs="Times New Roman"/>
                <w:sz w:val="22"/>
                <w:szCs w:val="24"/>
              </w:rPr>
              <w:t>voice_manage_ip_calls_reqTlvs[4] {</w:t>
            </w:r>
          </w:p>
          <w:p w14:paraId="6AC1C4E5" w14:textId="77777777" w:rsidR="00FC277F" w:rsidRPr="007F7AA4" w:rsidRDefault="00FC277F" w:rsidP="00926560">
            <w:pPr>
              <w:widowControl/>
              <w:kinsoku/>
              <w:adjustRightInd/>
              <w:rPr>
                <w:rFonts w:eastAsiaTheme="majorEastAsia" w:cs="Times New Roman"/>
                <w:sz w:val="22"/>
                <w:szCs w:val="24"/>
              </w:rPr>
            </w:pPr>
            <w:r w:rsidRPr="007F7AA4">
              <w:rPr>
                <w:rFonts w:eastAsiaTheme="majorEastAsia" w:cs="Times New Roman"/>
                <w:sz w:val="22"/>
                <w:szCs w:val="24"/>
              </w:rPr>
              <w:t>Type = 0x13</w:t>
            </w:r>
          </w:p>
          <w:p w14:paraId="26AB8180" w14:textId="77777777" w:rsidR="00FC277F" w:rsidRPr="007F7AA4" w:rsidRDefault="00FC277F" w:rsidP="00926560">
            <w:pPr>
              <w:widowControl/>
              <w:kinsoku/>
              <w:adjustRightInd/>
              <w:rPr>
                <w:rFonts w:eastAsiaTheme="majorEastAsia" w:cs="Times New Roman"/>
                <w:sz w:val="22"/>
                <w:szCs w:val="24"/>
              </w:rPr>
            </w:pPr>
            <w:r w:rsidRPr="007F7AA4">
              <w:rPr>
                <w:rFonts w:eastAsiaTheme="majorEastAsia" w:cs="Times New Roman"/>
                <w:sz w:val="22"/>
                <w:szCs w:val="24"/>
              </w:rPr>
              <w:t>Length = 8</w:t>
            </w:r>
          </w:p>
          <w:p w14:paraId="1C93CC17" w14:textId="77777777" w:rsidR="00FC277F" w:rsidRPr="007F7AA4" w:rsidRDefault="00FC277F" w:rsidP="00926560">
            <w:pPr>
              <w:widowControl/>
              <w:kinsoku/>
              <w:adjustRightInd/>
              <w:rPr>
                <w:rFonts w:eastAsiaTheme="majorEastAsia" w:cs="Times New Roman"/>
                <w:sz w:val="22"/>
                <w:szCs w:val="24"/>
              </w:rPr>
            </w:pPr>
            <w:r w:rsidRPr="007F7AA4">
              <w:rPr>
                <w:rFonts w:eastAsiaTheme="majorEastAsia" w:cs="Times New Roman"/>
                <w:sz w:val="22"/>
                <w:szCs w:val="24"/>
              </w:rPr>
              <w:t xml:space="preserve">video_attrib {  // </w:t>
            </w:r>
            <w:r w:rsidRPr="007F7AA4">
              <w:rPr>
                <w:rFonts w:eastAsiaTheme="majorEastAsia" w:cs="Times New Roman"/>
                <w:sz w:val="22"/>
                <w:szCs w:val="24"/>
              </w:rPr>
              <w:t>视频通信方式：收发双工</w:t>
            </w:r>
            <w:r w:rsidRPr="007F7AA4">
              <w:rPr>
                <w:rFonts w:eastAsiaTheme="majorEastAsia" w:cs="Times New Roman"/>
                <w:sz w:val="22"/>
                <w:szCs w:val="24"/>
              </w:rPr>
              <w:t xml:space="preserve">  ---</w:t>
            </w:r>
            <w:r w:rsidRPr="007F7AA4">
              <w:rPr>
                <w:rFonts w:eastAsiaTheme="majorEastAsia" w:cs="Times New Roman"/>
                <w:sz w:val="22"/>
                <w:szCs w:val="24"/>
              </w:rPr>
              <w:t>修改的结果</w:t>
            </w:r>
          </w:p>
          <w:p w14:paraId="6D0957DC" w14:textId="77777777" w:rsidR="00FC277F" w:rsidRPr="007F7AA4" w:rsidRDefault="00FC277F" w:rsidP="00926560">
            <w:pPr>
              <w:widowControl/>
              <w:kinsoku/>
              <w:adjustRightInd/>
              <w:rPr>
                <w:rFonts w:eastAsiaTheme="majorEastAsia" w:cs="Times New Roman"/>
                <w:b/>
                <w:i/>
                <w:sz w:val="22"/>
                <w:szCs w:val="24"/>
              </w:rPr>
            </w:pPr>
            <w:r w:rsidRPr="007F7AA4">
              <w:rPr>
                <w:rFonts w:eastAsiaTheme="majorEastAsia" w:cs="Times New Roman"/>
                <w:sz w:val="22"/>
                <w:szCs w:val="24"/>
              </w:rPr>
              <w:t xml:space="preserve">video_attrib = </w:t>
            </w:r>
            <w:r w:rsidRPr="007F7AA4">
              <w:rPr>
                <w:rFonts w:eastAsiaTheme="majorEastAsia" w:cs="Times New Roman"/>
                <w:b/>
                <w:i/>
                <w:sz w:val="22"/>
                <w:szCs w:val="24"/>
              </w:rPr>
              <w:t>VOICE_CALL_ATTRIB_TX | VOICE_CALL_ATTRIB_RX</w:t>
            </w:r>
          </w:p>
          <w:p w14:paraId="1A7C7408" w14:textId="77777777" w:rsidR="00FC277F" w:rsidRPr="007F7AA4" w:rsidRDefault="00FC277F" w:rsidP="00926560">
            <w:pPr>
              <w:widowControl/>
              <w:kinsoku/>
              <w:adjustRightInd/>
              <w:rPr>
                <w:rFonts w:eastAsiaTheme="majorEastAsia" w:cs="Times New Roman"/>
                <w:sz w:val="22"/>
                <w:szCs w:val="24"/>
              </w:rPr>
            </w:pPr>
            <w:r w:rsidRPr="007F7AA4">
              <w:rPr>
                <w:rFonts w:eastAsiaTheme="majorEastAsia" w:cs="Times New Roman"/>
                <w:sz w:val="22"/>
                <w:szCs w:val="24"/>
              </w:rPr>
              <w:t>}</w:t>
            </w:r>
          </w:p>
          <w:p w14:paraId="337C19F8" w14:textId="77777777" w:rsidR="00FC277F" w:rsidRPr="007F7AA4" w:rsidRDefault="00FC277F" w:rsidP="00926560">
            <w:pPr>
              <w:widowControl/>
              <w:kinsoku/>
              <w:adjustRightInd/>
              <w:rPr>
                <w:rFonts w:eastAsiaTheme="majorEastAsia" w:cs="Times New Roman"/>
                <w:sz w:val="22"/>
                <w:szCs w:val="24"/>
              </w:rPr>
            </w:pPr>
            <w:r w:rsidRPr="007F7AA4">
              <w:rPr>
                <w:rFonts w:eastAsiaTheme="majorEastAsia" w:cs="Times New Roman"/>
                <w:sz w:val="22"/>
                <w:szCs w:val="24"/>
              </w:rPr>
              <w:t>}</w:t>
            </w:r>
          </w:p>
          <w:p w14:paraId="3AFD0860" w14:textId="77777777" w:rsidR="00FC277F" w:rsidRPr="007F7AA4" w:rsidRDefault="00FC277F" w:rsidP="00926560">
            <w:pPr>
              <w:widowControl/>
              <w:kinsoku/>
              <w:adjustRightInd/>
              <w:rPr>
                <w:rFonts w:eastAsiaTheme="majorEastAsia" w:cs="Times New Roman"/>
                <w:sz w:val="22"/>
                <w:szCs w:val="24"/>
              </w:rPr>
            </w:pPr>
            <w:r w:rsidRPr="007F7AA4">
              <w:rPr>
                <w:rFonts w:eastAsiaTheme="majorEastAsia" w:cs="Times New Roman"/>
                <w:sz w:val="22"/>
                <w:szCs w:val="24"/>
              </w:rPr>
              <w:t>voice_manage_ip_calls_reqTlvs[5] {</w:t>
            </w:r>
          </w:p>
          <w:p w14:paraId="18371714" w14:textId="77777777" w:rsidR="00FC277F" w:rsidRPr="007F7AA4" w:rsidRDefault="00FC277F" w:rsidP="00926560">
            <w:pPr>
              <w:widowControl/>
              <w:kinsoku/>
              <w:adjustRightInd/>
              <w:rPr>
                <w:rFonts w:eastAsiaTheme="majorEastAsia" w:cs="Times New Roman"/>
                <w:sz w:val="22"/>
                <w:szCs w:val="24"/>
              </w:rPr>
            </w:pPr>
            <w:r w:rsidRPr="007F7AA4">
              <w:rPr>
                <w:rFonts w:eastAsiaTheme="majorEastAsia" w:cs="Times New Roman"/>
                <w:sz w:val="22"/>
                <w:szCs w:val="24"/>
              </w:rPr>
              <w:t>Type = 0x1A</w:t>
            </w:r>
          </w:p>
          <w:p w14:paraId="147D29B1" w14:textId="77777777" w:rsidR="00FC277F" w:rsidRPr="007F7AA4" w:rsidRDefault="00FC277F" w:rsidP="00926560">
            <w:pPr>
              <w:widowControl/>
              <w:kinsoku/>
              <w:adjustRightInd/>
              <w:rPr>
                <w:rFonts w:eastAsiaTheme="majorEastAsia" w:cs="Times New Roman"/>
                <w:sz w:val="22"/>
                <w:szCs w:val="24"/>
              </w:rPr>
            </w:pPr>
            <w:r w:rsidRPr="007F7AA4">
              <w:rPr>
                <w:rFonts w:eastAsiaTheme="majorEastAsia" w:cs="Times New Roman"/>
                <w:sz w:val="22"/>
                <w:szCs w:val="24"/>
              </w:rPr>
              <w:t>Length = 4</w:t>
            </w:r>
          </w:p>
          <w:p w14:paraId="20B53375" w14:textId="77777777" w:rsidR="00FC277F" w:rsidRPr="007F7AA4" w:rsidRDefault="00FC277F" w:rsidP="00926560">
            <w:pPr>
              <w:widowControl/>
              <w:kinsoku/>
              <w:adjustRightInd/>
              <w:rPr>
                <w:rFonts w:eastAsiaTheme="majorEastAsia" w:cs="Times New Roman"/>
                <w:sz w:val="22"/>
                <w:szCs w:val="24"/>
              </w:rPr>
            </w:pPr>
            <w:r w:rsidRPr="007F7AA4">
              <w:rPr>
                <w:rFonts w:eastAsiaTheme="majorEastAsia" w:cs="Times New Roman"/>
                <w:sz w:val="22"/>
                <w:szCs w:val="24"/>
              </w:rPr>
              <w:t xml:space="preserve">rtt_mode {  // </w:t>
            </w:r>
            <w:r w:rsidRPr="007F7AA4">
              <w:rPr>
                <w:rFonts w:eastAsiaTheme="majorEastAsia" w:cs="Times New Roman"/>
                <w:sz w:val="22"/>
                <w:szCs w:val="24"/>
              </w:rPr>
              <w:t>不使用</w:t>
            </w:r>
            <w:r w:rsidRPr="007F7AA4">
              <w:rPr>
                <w:rFonts w:eastAsiaTheme="majorEastAsia" w:cs="Times New Roman"/>
                <w:sz w:val="22"/>
                <w:szCs w:val="24"/>
              </w:rPr>
              <w:t>1X</w:t>
            </w:r>
          </w:p>
          <w:p w14:paraId="6283E645" w14:textId="77777777" w:rsidR="00FC277F" w:rsidRPr="007F7AA4" w:rsidRDefault="00FC277F" w:rsidP="00926560">
            <w:pPr>
              <w:widowControl/>
              <w:kinsoku/>
              <w:adjustRightInd/>
              <w:rPr>
                <w:rFonts w:eastAsiaTheme="majorEastAsia" w:cs="Times New Roman"/>
                <w:sz w:val="22"/>
                <w:szCs w:val="24"/>
              </w:rPr>
            </w:pPr>
            <w:r w:rsidRPr="007F7AA4">
              <w:rPr>
                <w:rFonts w:eastAsiaTheme="majorEastAsia" w:cs="Times New Roman"/>
                <w:sz w:val="22"/>
                <w:szCs w:val="24"/>
              </w:rPr>
              <w:t>rtt_mode = RTT_MODE_DISABLED</w:t>
            </w:r>
          </w:p>
          <w:p w14:paraId="7925CBF1" w14:textId="77777777" w:rsidR="00FC277F" w:rsidRPr="007F7AA4" w:rsidRDefault="00FC277F" w:rsidP="00926560">
            <w:pPr>
              <w:widowControl/>
              <w:kinsoku/>
              <w:adjustRightInd/>
              <w:rPr>
                <w:rFonts w:eastAsiaTheme="majorEastAsia" w:cs="Times New Roman"/>
                <w:sz w:val="22"/>
                <w:szCs w:val="24"/>
              </w:rPr>
            </w:pPr>
            <w:r w:rsidRPr="007F7AA4">
              <w:rPr>
                <w:rFonts w:eastAsiaTheme="majorEastAsia" w:cs="Times New Roman"/>
                <w:sz w:val="22"/>
                <w:szCs w:val="24"/>
              </w:rPr>
              <w:t>}</w:t>
            </w:r>
          </w:p>
          <w:p w14:paraId="3A0DC573" w14:textId="77777777" w:rsidR="00FC277F" w:rsidRPr="007F7AA4" w:rsidRDefault="00FC277F" w:rsidP="00926560">
            <w:pPr>
              <w:widowControl/>
              <w:kinsoku/>
              <w:adjustRightInd/>
              <w:rPr>
                <w:rFonts w:eastAsiaTheme="majorEastAsia" w:cs="Times New Roman"/>
                <w:sz w:val="22"/>
                <w:szCs w:val="24"/>
              </w:rPr>
            </w:pPr>
            <w:r w:rsidRPr="007F7AA4">
              <w:rPr>
                <w:rFonts w:eastAsiaTheme="majorEastAsia" w:cs="Times New Roman"/>
                <w:sz w:val="22"/>
                <w:szCs w:val="24"/>
              </w:rPr>
              <w:t>}</w:t>
            </w:r>
          </w:p>
          <w:p w14:paraId="3D5CB202" w14:textId="77777777" w:rsidR="00FC277F" w:rsidRPr="007F7AA4" w:rsidRDefault="00FC277F" w:rsidP="00926560">
            <w:pPr>
              <w:widowControl/>
              <w:kinsoku/>
              <w:adjustRightInd/>
              <w:rPr>
                <w:rFonts w:eastAsiaTheme="majorEastAsia" w:cs="Times New Roman"/>
                <w:sz w:val="22"/>
                <w:szCs w:val="24"/>
              </w:rPr>
            </w:pPr>
            <w:r w:rsidRPr="007F7AA4">
              <w:rPr>
                <w:rFonts w:eastAsiaTheme="majorEastAsia" w:cs="Times New Roman"/>
                <w:sz w:val="22"/>
                <w:szCs w:val="24"/>
              </w:rPr>
              <w:t>}</w:t>
            </w:r>
          </w:p>
          <w:p w14:paraId="2825B96A" w14:textId="77777777" w:rsidR="00FC277F" w:rsidRPr="007F7AA4" w:rsidRDefault="00FC277F" w:rsidP="00926560">
            <w:pPr>
              <w:widowControl/>
              <w:kinsoku/>
              <w:adjustRightInd/>
              <w:rPr>
                <w:rFonts w:eastAsiaTheme="majorEastAsia" w:cs="Times New Roman"/>
                <w:sz w:val="22"/>
                <w:szCs w:val="24"/>
              </w:rPr>
            </w:pPr>
            <w:r w:rsidRPr="007F7AA4">
              <w:rPr>
                <w:rFonts w:eastAsiaTheme="majorEastAsia" w:cs="Times New Roman"/>
                <w:sz w:val="22"/>
                <w:szCs w:val="24"/>
              </w:rPr>
              <w:t>}</w:t>
            </w:r>
          </w:p>
          <w:p w14:paraId="4A46E44F" w14:textId="77777777" w:rsidR="00FC277F" w:rsidRPr="007F7AA4" w:rsidRDefault="00FC277F" w:rsidP="00926560">
            <w:pPr>
              <w:widowControl/>
              <w:kinsoku/>
              <w:adjustRightInd/>
              <w:rPr>
                <w:rFonts w:eastAsiaTheme="majorEastAsia" w:cs="Times New Roman"/>
                <w:sz w:val="22"/>
                <w:szCs w:val="24"/>
              </w:rPr>
            </w:pPr>
            <w:r w:rsidRPr="007F7AA4">
              <w:rPr>
                <w:rFonts w:eastAsiaTheme="majorEastAsia" w:cs="Times New Roman"/>
                <w:sz w:val="22"/>
                <w:szCs w:val="24"/>
              </w:rPr>
              <w:t>}</w:t>
            </w:r>
          </w:p>
          <w:p w14:paraId="1CB18B82" w14:textId="77777777" w:rsidR="00FC277F" w:rsidRPr="007F7AA4" w:rsidRDefault="00FC277F" w:rsidP="00926560">
            <w:pPr>
              <w:rPr>
                <w:rFonts w:eastAsiaTheme="majorEastAsia" w:cs="Times New Roman"/>
                <w:b/>
                <w:sz w:val="22"/>
              </w:rPr>
            </w:pPr>
          </w:p>
          <w:p w14:paraId="6241C7C7" w14:textId="77777777" w:rsidR="00FC277F" w:rsidRPr="007F7AA4" w:rsidRDefault="00FC277F" w:rsidP="00926560">
            <w:pPr>
              <w:rPr>
                <w:rFonts w:eastAsiaTheme="majorEastAsia" w:cs="Times New Roman"/>
                <w:b/>
                <w:sz w:val="22"/>
              </w:rPr>
            </w:pPr>
            <w:r w:rsidRPr="007F7AA4">
              <w:rPr>
                <w:rFonts w:eastAsiaTheme="majorEastAsia" w:cs="Times New Roman"/>
                <w:b/>
                <w:sz w:val="22"/>
              </w:rPr>
              <w:t>拒绝升级为</w:t>
            </w:r>
            <w:r w:rsidRPr="007F7AA4">
              <w:rPr>
                <w:rFonts w:eastAsiaTheme="majorEastAsia" w:cs="Times New Roman"/>
                <w:b/>
                <w:sz w:val="22"/>
              </w:rPr>
              <w:t>Video Call</w:t>
            </w:r>
          </w:p>
          <w:p w14:paraId="1099F70F" w14:textId="77777777" w:rsidR="00FC277F" w:rsidRPr="007F7AA4" w:rsidRDefault="00FC277F" w:rsidP="00926560">
            <w:pPr>
              <w:widowControl/>
              <w:kinsoku/>
              <w:adjustRightInd/>
              <w:rPr>
                <w:rFonts w:eastAsiaTheme="majorEastAsia" w:cs="Times New Roman"/>
                <w:sz w:val="22"/>
                <w:szCs w:val="24"/>
              </w:rPr>
            </w:pPr>
            <w:r w:rsidRPr="007F7AA4">
              <w:rPr>
                <w:rFonts w:eastAsiaTheme="majorEastAsia" w:cs="Times New Roman"/>
                <w:sz w:val="22"/>
                <w:szCs w:val="24"/>
              </w:rPr>
              <w:t>09:31:53.725 [0x1544] MCS QCSI Payload Packet</w:t>
            </w:r>
          </w:p>
          <w:p w14:paraId="7DA7C526" w14:textId="77777777" w:rsidR="00FC277F" w:rsidRPr="007F7AA4" w:rsidRDefault="00FC277F" w:rsidP="00926560">
            <w:pPr>
              <w:widowControl/>
              <w:kinsoku/>
              <w:adjustRightInd/>
              <w:rPr>
                <w:rFonts w:eastAsiaTheme="majorEastAsia" w:cs="Times New Roman"/>
                <w:sz w:val="22"/>
                <w:szCs w:val="24"/>
              </w:rPr>
            </w:pPr>
            <w:r w:rsidRPr="007F7AA4">
              <w:rPr>
                <w:rFonts w:eastAsiaTheme="majorEastAsia" w:cs="Times New Roman"/>
                <w:sz w:val="22"/>
                <w:szCs w:val="24"/>
              </w:rPr>
              <w:t>packetVersion = 2</w:t>
            </w:r>
          </w:p>
          <w:p w14:paraId="284346AE" w14:textId="77777777" w:rsidR="00FC277F" w:rsidRPr="007F7AA4" w:rsidRDefault="00FC277F" w:rsidP="00926560">
            <w:pPr>
              <w:widowControl/>
              <w:kinsoku/>
              <w:adjustRightInd/>
              <w:rPr>
                <w:rFonts w:eastAsiaTheme="majorEastAsia" w:cs="Times New Roman"/>
                <w:sz w:val="22"/>
                <w:szCs w:val="24"/>
              </w:rPr>
            </w:pPr>
            <w:r w:rsidRPr="007F7AA4">
              <w:rPr>
                <w:rFonts w:eastAsiaTheme="majorEastAsia" w:cs="Times New Roman"/>
                <w:sz w:val="22"/>
                <w:szCs w:val="24"/>
              </w:rPr>
              <w:t>MsgType = Request</w:t>
            </w:r>
          </w:p>
          <w:p w14:paraId="37FB4F10" w14:textId="77777777" w:rsidR="00FC277F" w:rsidRPr="007F7AA4" w:rsidRDefault="00FC277F" w:rsidP="00926560">
            <w:pPr>
              <w:widowControl/>
              <w:kinsoku/>
              <w:adjustRightInd/>
              <w:rPr>
                <w:rFonts w:eastAsiaTheme="majorEastAsia" w:cs="Times New Roman"/>
                <w:sz w:val="22"/>
                <w:szCs w:val="24"/>
              </w:rPr>
            </w:pPr>
            <w:r w:rsidRPr="007F7AA4">
              <w:rPr>
                <w:rFonts w:eastAsiaTheme="majorEastAsia" w:cs="Times New Roman"/>
                <w:sz w:val="22"/>
                <w:szCs w:val="24"/>
              </w:rPr>
              <w:t>Counter = 365</w:t>
            </w:r>
          </w:p>
          <w:p w14:paraId="3F14E816" w14:textId="77777777" w:rsidR="00FC277F" w:rsidRPr="007F7AA4" w:rsidRDefault="00FC277F" w:rsidP="00926560">
            <w:pPr>
              <w:widowControl/>
              <w:kinsoku/>
              <w:adjustRightInd/>
              <w:rPr>
                <w:rFonts w:eastAsiaTheme="majorEastAsia" w:cs="Times New Roman"/>
                <w:sz w:val="22"/>
                <w:szCs w:val="24"/>
              </w:rPr>
            </w:pPr>
            <w:r w:rsidRPr="007F7AA4">
              <w:rPr>
                <w:rFonts w:eastAsiaTheme="majorEastAsia" w:cs="Times New Roman"/>
                <w:sz w:val="22"/>
                <w:szCs w:val="24"/>
              </w:rPr>
              <w:t>ServiceId = 9</w:t>
            </w:r>
          </w:p>
          <w:p w14:paraId="20187494" w14:textId="77777777" w:rsidR="00FC277F" w:rsidRPr="007F7AA4" w:rsidRDefault="00FC277F" w:rsidP="00926560">
            <w:pPr>
              <w:widowControl/>
              <w:kinsoku/>
              <w:adjustRightInd/>
              <w:rPr>
                <w:rFonts w:eastAsiaTheme="majorEastAsia" w:cs="Times New Roman"/>
                <w:sz w:val="22"/>
                <w:szCs w:val="24"/>
              </w:rPr>
            </w:pPr>
            <w:r w:rsidRPr="007F7AA4">
              <w:rPr>
                <w:rFonts w:eastAsiaTheme="majorEastAsia" w:cs="Times New Roman"/>
                <w:sz w:val="22"/>
                <w:szCs w:val="24"/>
              </w:rPr>
              <w:t>MajorRev = 2</w:t>
            </w:r>
          </w:p>
          <w:p w14:paraId="653D0A69" w14:textId="77777777" w:rsidR="00FC277F" w:rsidRPr="007F7AA4" w:rsidRDefault="00FC277F" w:rsidP="00926560">
            <w:pPr>
              <w:widowControl/>
              <w:kinsoku/>
              <w:adjustRightInd/>
              <w:rPr>
                <w:rFonts w:eastAsiaTheme="majorEastAsia" w:cs="Times New Roman"/>
                <w:sz w:val="22"/>
                <w:szCs w:val="24"/>
              </w:rPr>
            </w:pPr>
            <w:r w:rsidRPr="007F7AA4">
              <w:rPr>
                <w:rFonts w:eastAsiaTheme="majorEastAsia" w:cs="Times New Roman"/>
                <w:sz w:val="22"/>
                <w:szCs w:val="24"/>
              </w:rPr>
              <w:t>MinorRev = 106</w:t>
            </w:r>
          </w:p>
          <w:p w14:paraId="71C54445" w14:textId="77777777" w:rsidR="00FC277F" w:rsidRPr="007F7AA4" w:rsidRDefault="00FC277F" w:rsidP="00926560">
            <w:pPr>
              <w:widowControl/>
              <w:kinsoku/>
              <w:adjustRightInd/>
              <w:rPr>
                <w:rFonts w:eastAsiaTheme="majorEastAsia" w:cs="Times New Roman"/>
                <w:sz w:val="22"/>
                <w:szCs w:val="24"/>
              </w:rPr>
            </w:pPr>
            <w:r w:rsidRPr="007F7AA4">
              <w:rPr>
                <w:rFonts w:eastAsiaTheme="majorEastAsia" w:cs="Times New Roman"/>
                <w:sz w:val="22"/>
                <w:szCs w:val="24"/>
              </w:rPr>
              <w:t>ConHandle = 0x00000019</w:t>
            </w:r>
          </w:p>
          <w:p w14:paraId="37D8FB03" w14:textId="77777777" w:rsidR="00FC277F" w:rsidRPr="007F7AA4" w:rsidRDefault="00FC277F" w:rsidP="00926560">
            <w:pPr>
              <w:widowControl/>
              <w:kinsoku/>
              <w:adjustRightInd/>
              <w:rPr>
                <w:rFonts w:eastAsiaTheme="majorEastAsia" w:cs="Times New Roman"/>
                <w:sz w:val="22"/>
                <w:szCs w:val="24"/>
              </w:rPr>
            </w:pPr>
            <w:r w:rsidRPr="007F7AA4">
              <w:rPr>
                <w:rFonts w:eastAsiaTheme="majorEastAsia" w:cs="Times New Roman"/>
                <w:sz w:val="22"/>
                <w:szCs w:val="24"/>
              </w:rPr>
              <w:t>MsgId = 0x0000004E</w:t>
            </w:r>
          </w:p>
          <w:p w14:paraId="1A2263F4" w14:textId="77777777" w:rsidR="00FC277F" w:rsidRPr="007F7AA4" w:rsidRDefault="00FC277F" w:rsidP="00926560">
            <w:pPr>
              <w:widowControl/>
              <w:kinsoku/>
              <w:adjustRightInd/>
              <w:rPr>
                <w:rFonts w:eastAsiaTheme="majorEastAsia" w:cs="Times New Roman"/>
                <w:sz w:val="22"/>
                <w:szCs w:val="24"/>
              </w:rPr>
            </w:pPr>
            <w:r w:rsidRPr="007F7AA4">
              <w:rPr>
                <w:rFonts w:eastAsiaTheme="majorEastAsia" w:cs="Times New Roman"/>
                <w:sz w:val="22"/>
                <w:szCs w:val="24"/>
              </w:rPr>
              <w:t>QmiLength = 41</w:t>
            </w:r>
          </w:p>
          <w:p w14:paraId="34615485" w14:textId="77777777" w:rsidR="00FC277F" w:rsidRPr="007F7AA4" w:rsidRDefault="00FC277F" w:rsidP="00926560">
            <w:pPr>
              <w:widowControl/>
              <w:kinsoku/>
              <w:adjustRightInd/>
              <w:rPr>
                <w:rFonts w:eastAsiaTheme="majorEastAsia" w:cs="Times New Roman"/>
                <w:sz w:val="22"/>
                <w:szCs w:val="24"/>
              </w:rPr>
            </w:pPr>
            <w:r w:rsidRPr="007F7AA4">
              <w:rPr>
                <w:rFonts w:eastAsiaTheme="majorEastAsia" w:cs="Times New Roman"/>
                <w:sz w:val="22"/>
                <w:szCs w:val="24"/>
              </w:rPr>
              <w:t>Service_VOICE {</w:t>
            </w:r>
          </w:p>
          <w:p w14:paraId="14F433BB" w14:textId="77777777" w:rsidR="00FC277F" w:rsidRPr="007F7AA4" w:rsidRDefault="00FC277F" w:rsidP="00926560">
            <w:pPr>
              <w:widowControl/>
              <w:kinsoku/>
              <w:adjustRightInd/>
              <w:rPr>
                <w:rFonts w:eastAsiaTheme="majorEastAsia" w:cs="Times New Roman"/>
                <w:sz w:val="22"/>
                <w:szCs w:val="24"/>
              </w:rPr>
            </w:pPr>
            <w:r w:rsidRPr="007F7AA4">
              <w:rPr>
                <w:rFonts w:eastAsiaTheme="majorEastAsia" w:cs="Times New Roman"/>
                <w:sz w:val="22"/>
                <w:szCs w:val="24"/>
              </w:rPr>
              <w:t>ServiceVOICEV2 {</w:t>
            </w:r>
          </w:p>
          <w:p w14:paraId="7771565C" w14:textId="77777777" w:rsidR="00FC277F" w:rsidRPr="007F7AA4" w:rsidRDefault="00FC277F" w:rsidP="00926560">
            <w:pPr>
              <w:widowControl/>
              <w:kinsoku/>
              <w:adjustRightInd/>
              <w:rPr>
                <w:rFonts w:eastAsiaTheme="majorEastAsia" w:cs="Times New Roman"/>
                <w:sz w:val="22"/>
                <w:szCs w:val="24"/>
              </w:rPr>
            </w:pPr>
            <w:r w:rsidRPr="007F7AA4">
              <w:rPr>
                <w:rFonts w:eastAsiaTheme="majorEastAsia" w:cs="Times New Roman"/>
                <w:sz w:val="22"/>
                <w:szCs w:val="24"/>
              </w:rPr>
              <w:t>voice_manage_ip_calls {</w:t>
            </w:r>
          </w:p>
          <w:p w14:paraId="520B07EC" w14:textId="77777777" w:rsidR="00FC277F" w:rsidRPr="007F7AA4" w:rsidRDefault="00FC277F" w:rsidP="00926560">
            <w:pPr>
              <w:widowControl/>
              <w:kinsoku/>
              <w:adjustRightInd/>
              <w:rPr>
                <w:rFonts w:eastAsiaTheme="majorEastAsia" w:cs="Times New Roman"/>
                <w:sz w:val="22"/>
                <w:szCs w:val="24"/>
              </w:rPr>
            </w:pPr>
            <w:r w:rsidRPr="007F7AA4">
              <w:rPr>
                <w:rFonts w:eastAsiaTheme="majorEastAsia" w:cs="Times New Roman"/>
                <w:sz w:val="22"/>
                <w:szCs w:val="24"/>
              </w:rPr>
              <w:t>voice_manage_ip_calls_reqTlvs[0] {</w:t>
            </w:r>
          </w:p>
          <w:p w14:paraId="0C3BD65C" w14:textId="77777777" w:rsidR="00FC277F" w:rsidRPr="007F7AA4" w:rsidRDefault="00FC277F" w:rsidP="00926560">
            <w:pPr>
              <w:widowControl/>
              <w:kinsoku/>
              <w:adjustRightInd/>
              <w:rPr>
                <w:rFonts w:eastAsiaTheme="majorEastAsia" w:cs="Times New Roman"/>
                <w:sz w:val="22"/>
                <w:szCs w:val="24"/>
              </w:rPr>
            </w:pPr>
            <w:r w:rsidRPr="007F7AA4">
              <w:rPr>
                <w:rFonts w:eastAsiaTheme="majorEastAsia" w:cs="Times New Roman"/>
                <w:sz w:val="22"/>
                <w:szCs w:val="24"/>
              </w:rPr>
              <w:t>Type = 0x01</w:t>
            </w:r>
          </w:p>
          <w:p w14:paraId="6E9B30EE" w14:textId="77777777" w:rsidR="00FC277F" w:rsidRPr="007F7AA4" w:rsidRDefault="00FC277F" w:rsidP="00926560">
            <w:pPr>
              <w:widowControl/>
              <w:kinsoku/>
              <w:adjustRightInd/>
              <w:rPr>
                <w:rFonts w:eastAsiaTheme="majorEastAsia" w:cs="Times New Roman"/>
                <w:sz w:val="22"/>
                <w:szCs w:val="24"/>
              </w:rPr>
            </w:pPr>
            <w:r w:rsidRPr="007F7AA4">
              <w:rPr>
                <w:rFonts w:eastAsiaTheme="majorEastAsia" w:cs="Times New Roman"/>
                <w:sz w:val="22"/>
                <w:szCs w:val="24"/>
              </w:rPr>
              <w:t>Length = 1</w:t>
            </w:r>
          </w:p>
          <w:p w14:paraId="52B10C6D" w14:textId="77777777" w:rsidR="00FC277F" w:rsidRPr="007F7AA4" w:rsidRDefault="00FC277F" w:rsidP="00926560">
            <w:pPr>
              <w:widowControl/>
              <w:kinsoku/>
              <w:adjustRightInd/>
              <w:rPr>
                <w:rFonts w:eastAsiaTheme="majorEastAsia" w:cs="Times New Roman"/>
                <w:sz w:val="22"/>
                <w:szCs w:val="24"/>
              </w:rPr>
            </w:pPr>
            <w:r w:rsidRPr="007F7AA4">
              <w:rPr>
                <w:rFonts w:eastAsiaTheme="majorEastAsia" w:cs="Times New Roman"/>
                <w:sz w:val="22"/>
                <w:szCs w:val="24"/>
              </w:rPr>
              <w:t>sups_type {</w:t>
            </w:r>
          </w:p>
          <w:p w14:paraId="6D369613" w14:textId="77777777" w:rsidR="00FC277F" w:rsidRPr="007F7AA4" w:rsidRDefault="00FC277F" w:rsidP="00926560">
            <w:pPr>
              <w:widowControl/>
              <w:kinsoku/>
              <w:adjustRightInd/>
              <w:rPr>
                <w:rFonts w:eastAsiaTheme="majorEastAsia" w:cs="Times New Roman"/>
                <w:sz w:val="22"/>
                <w:szCs w:val="24"/>
              </w:rPr>
            </w:pPr>
            <w:r w:rsidRPr="007F7AA4">
              <w:rPr>
                <w:rFonts w:eastAsiaTheme="majorEastAsia" w:cs="Times New Roman"/>
                <w:sz w:val="22"/>
                <w:szCs w:val="24"/>
              </w:rPr>
              <w:t>sups_type =</w:t>
            </w:r>
            <w:r w:rsidRPr="007F7AA4">
              <w:rPr>
                <w:rFonts w:eastAsiaTheme="majorEastAsia" w:cs="Times New Roman"/>
                <w:b/>
                <w:i/>
                <w:sz w:val="22"/>
                <w:szCs w:val="24"/>
              </w:rPr>
              <w:t xml:space="preserve"> VOIP_SUPS_TYPE_MODIFY_REJECT // </w:t>
            </w:r>
            <w:r w:rsidRPr="007F7AA4">
              <w:rPr>
                <w:rFonts w:eastAsiaTheme="majorEastAsia" w:cs="Times New Roman"/>
                <w:b/>
                <w:i/>
                <w:sz w:val="22"/>
                <w:szCs w:val="24"/>
              </w:rPr>
              <w:t>拒绝升级</w:t>
            </w:r>
          </w:p>
          <w:p w14:paraId="622846FE" w14:textId="77777777" w:rsidR="00FC277F" w:rsidRPr="007F7AA4" w:rsidRDefault="00FC277F" w:rsidP="00926560">
            <w:pPr>
              <w:widowControl/>
              <w:kinsoku/>
              <w:adjustRightInd/>
              <w:rPr>
                <w:rFonts w:eastAsiaTheme="majorEastAsia" w:cs="Times New Roman"/>
                <w:sz w:val="22"/>
                <w:szCs w:val="24"/>
              </w:rPr>
            </w:pPr>
            <w:r w:rsidRPr="007F7AA4">
              <w:rPr>
                <w:rFonts w:eastAsiaTheme="majorEastAsia" w:cs="Times New Roman"/>
                <w:sz w:val="22"/>
                <w:szCs w:val="24"/>
              </w:rPr>
              <w:t>}</w:t>
            </w:r>
          </w:p>
          <w:p w14:paraId="3E387449" w14:textId="77777777" w:rsidR="00FC277F" w:rsidRPr="007F7AA4" w:rsidRDefault="00FC277F" w:rsidP="00926560">
            <w:pPr>
              <w:widowControl/>
              <w:kinsoku/>
              <w:adjustRightInd/>
              <w:rPr>
                <w:rFonts w:eastAsiaTheme="majorEastAsia" w:cs="Times New Roman"/>
                <w:sz w:val="22"/>
                <w:szCs w:val="24"/>
              </w:rPr>
            </w:pPr>
            <w:r w:rsidRPr="007F7AA4">
              <w:rPr>
                <w:rFonts w:eastAsiaTheme="majorEastAsia" w:cs="Times New Roman"/>
                <w:sz w:val="22"/>
                <w:szCs w:val="24"/>
              </w:rPr>
              <w:t>}</w:t>
            </w:r>
          </w:p>
          <w:p w14:paraId="16D1F195" w14:textId="77777777" w:rsidR="00FC277F" w:rsidRPr="007F7AA4" w:rsidRDefault="00FC277F" w:rsidP="00926560">
            <w:pPr>
              <w:widowControl/>
              <w:kinsoku/>
              <w:adjustRightInd/>
              <w:rPr>
                <w:rFonts w:eastAsiaTheme="majorEastAsia" w:cs="Times New Roman"/>
                <w:sz w:val="22"/>
                <w:szCs w:val="24"/>
              </w:rPr>
            </w:pPr>
            <w:r w:rsidRPr="007F7AA4">
              <w:rPr>
                <w:rFonts w:eastAsiaTheme="majorEastAsia" w:cs="Times New Roman"/>
                <w:sz w:val="22"/>
                <w:szCs w:val="24"/>
              </w:rPr>
              <w:t>voice_manage_ip_calls_reqTlvs[1] {</w:t>
            </w:r>
          </w:p>
          <w:p w14:paraId="0F2DAB89" w14:textId="77777777" w:rsidR="00FC277F" w:rsidRPr="007F7AA4" w:rsidRDefault="00FC277F" w:rsidP="00926560">
            <w:pPr>
              <w:widowControl/>
              <w:kinsoku/>
              <w:adjustRightInd/>
              <w:rPr>
                <w:rFonts w:eastAsiaTheme="majorEastAsia" w:cs="Times New Roman"/>
                <w:sz w:val="22"/>
                <w:szCs w:val="24"/>
              </w:rPr>
            </w:pPr>
            <w:r w:rsidRPr="007F7AA4">
              <w:rPr>
                <w:rFonts w:eastAsiaTheme="majorEastAsia" w:cs="Times New Roman"/>
                <w:sz w:val="22"/>
                <w:szCs w:val="24"/>
              </w:rPr>
              <w:t>Type = 0x10</w:t>
            </w:r>
          </w:p>
          <w:p w14:paraId="661A6868" w14:textId="77777777" w:rsidR="00FC277F" w:rsidRPr="007F7AA4" w:rsidRDefault="00FC277F" w:rsidP="00926560">
            <w:pPr>
              <w:widowControl/>
              <w:kinsoku/>
              <w:adjustRightInd/>
              <w:rPr>
                <w:rFonts w:eastAsiaTheme="majorEastAsia" w:cs="Times New Roman"/>
                <w:sz w:val="22"/>
                <w:szCs w:val="24"/>
              </w:rPr>
            </w:pPr>
            <w:r w:rsidRPr="007F7AA4">
              <w:rPr>
                <w:rFonts w:eastAsiaTheme="majorEastAsia" w:cs="Times New Roman"/>
                <w:sz w:val="22"/>
                <w:szCs w:val="24"/>
              </w:rPr>
              <w:t>Length = 1</w:t>
            </w:r>
          </w:p>
          <w:p w14:paraId="1E243C1E" w14:textId="77777777" w:rsidR="00FC277F" w:rsidRPr="007F7AA4" w:rsidRDefault="00FC277F" w:rsidP="00926560">
            <w:pPr>
              <w:widowControl/>
              <w:kinsoku/>
              <w:adjustRightInd/>
              <w:rPr>
                <w:rFonts w:eastAsiaTheme="majorEastAsia" w:cs="Times New Roman"/>
                <w:sz w:val="22"/>
                <w:szCs w:val="24"/>
              </w:rPr>
            </w:pPr>
            <w:r w:rsidRPr="007F7AA4">
              <w:rPr>
                <w:rFonts w:eastAsiaTheme="majorEastAsia" w:cs="Times New Roman"/>
                <w:sz w:val="22"/>
                <w:szCs w:val="24"/>
              </w:rPr>
              <w:lastRenderedPageBreak/>
              <w:t>call_id {</w:t>
            </w:r>
          </w:p>
          <w:p w14:paraId="6F2318AC" w14:textId="77777777" w:rsidR="00FC277F" w:rsidRPr="007F7AA4" w:rsidRDefault="00FC277F" w:rsidP="00926560">
            <w:pPr>
              <w:widowControl/>
              <w:kinsoku/>
              <w:adjustRightInd/>
              <w:rPr>
                <w:rFonts w:eastAsiaTheme="majorEastAsia" w:cs="Times New Roman"/>
                <w:sz w:val="22"/>
                <w:szCs w:val="24"/>
              </w:rPr>
            </w:pPr>
            <w:r w:rsidRPr="007F7AA4">
              <w:rPr>
                <w:rFonts w:eastAsiaTheme="majorEastAsia" w:cs="Times New Roman"/>
                <w:sz w:val="22"/>
                <w:szCs w:val="24"/>
              </w:rPr>
              <w:t>call_id = 1</w:t>
            </w:r>
          </w:p>
          <w:p w14:paraId="30766D28" w14:textId="77777777" w:rsidR="00FC277F" w:rsidRPr="007F7AA4" w:rsidRDefault="00FC277F" w:rsidP="00926560">
            <w:pPr>
              <w:widowControl/>
              <w:kinsoku/>
              <w:adjustRightInd/>
              <w:rPr>
                <w:rFonts w:eastAsiaTheme="majorEastAsia" w:cs="Times New Roman"/>
                <w:sz w:val="22"/>
                <w:szCs w:val="24"/>
              </w:rPr>
            </w:pPr>
            <w:r w:rsidRPr="007F7AA4">
              <w:rPr>
                <w:rFonts w:eastAsiaTheme="majorEastAsia" w:cs="Times New Roman"/>
                <w:sz w:val="22"/>
                <w:szCs w:val="24"/>
              </w:rPr>
              <w:t>}</w:t>
            </w:r>
          </w:p>
          <w:p w14:paraId="4A4655F2" w14:textId="77777777" w:rsidR="00FC277F" w:rsidRPr="007F7AA4" w:rsidRDefault="00FC277F" w:rsidP="00926560">
            <w:pPr>
              <w:widowControl/>
              <w:kinsoku/>
              <w:adjustRightInd/>
              <w:rPr>
                <w:rFonts w:eastAsiaTheme="majorEastAsia" w:cs="Times New Roman"/>
                <w:sz w:val="22"/>
                <w:szCs w:val="24"/>
              </w:rPr>
            </w:pPr>
            <w:r w:rsidRPr="007F7AA4">
              <w:rPr>
                <w:rFonts w:eastAsiaTheme="majorEastAsia" w:cs="Times New Roman"/>
                <w:sz w:val="22"/>
                <w:szCs w:val="24"/>
              </w:rPr>
              <w:t>}</w:t>
            </w:r>
          </w:p>
          <w:p w14:paraId="075C0A85" w14:textId="77777777" w:rsidR="00FC277F" w:rsidRPr="007F7AA4" w:rsidRDefault="00FC277F" w:rsidP="00926560">
            <w:pPr>
              <w:widowControl/>
              <w:kinsoku/>
              <w:adjustRightInd/>
              <w:rPr>
                <w:rFonts w:eastAsiaTheme="majorEastAsia" w:cs="Times New Roman"/>
                <w:sz w:val="22"/>
                <w:szCs w:val="24"/>
              </w:rPr>
            </w:pPr>
            <w:r w:rsidRPr="007F7AA4">
              <w:rPr>
                <w:rFonts w:eastAsiaTheme="majorEastAsia" w:cs="Times New Roman"/>
                <w:sz w:val="22"/>
                <w:szCs w:val="24"/>
              </w:rPr>
              <w:t>voice_manage_ip_calls_reqTlvs[2] {</w:t>
            </w:r>
          </w:p>
          <w:p w14:paraId="710C4F7A" w14:textId="77777777" w:rsidR="00FC277F" w:rsidRPr="007F7AA4" w:rsidRDefault="00FC277F" w:rsidP="00926560">
            <w:pPr>
              <w:widowControl/>
              <w:kinsoku/>
              <w:adjustRightInd/>
              <w:rPr>
                <w:rFonts w:eastAsiaTheme="majorEastAsia" w:cs="Times New Roman"/>
                <w:sz w:val="22"/>
                <w:szCs w:val="24"/>
              </w:rPr>
            </w:pPr>
            <w:r w:rsidRPr="007F7AA4">
              <w:rPr>
                <w:rFonts w:eastAsiaTheme="majorEastAsia" w:cs="Times New Roman"/>
                <w:sz w:val="22"/>
                <w:szCs w:val="24"/>
              </w:rPr>
              <w:t>Type = 0x11</w:t>
            </w:r>
          </w:p>
          <w:p w14:paraId="0052003F" w14:textId="77777777" w:rsidR="00FC277F" w:rsidRPr="007F7AA4" w:rsidRDefault="00FC277F" w:rsidP="00926560">
            <w:pPr>
              <w:widowControl/>
              <w:kinsoku/>
              <w:adjustRightInd/>
              <w:rPr>
                <w:rFonts w:eastAsiaTheme="majorEastAsia" w:cs="Times New Roman"/>
                <w:sz w:val="22"/>
                <w:szCs w:val="24"/>
              </w:rPr>
            </w:pPr>
            <w:r w:rsidRPr="007F7AA4">
              <w:rPr>
                <w:rFonts w:eastAsiaTheme="majorEastAsia" w:cs="Times New Roman"/>
                <w:sz w:val="22"/>
                <w:szCs w:val="24"/>
              </w:rPr>
              <w:t>Length = 1</w:t>
            </w:r>
          </w:p>
          <w:p w14:paraId="64E02D5A" w14:textId="77777777" w:rsidR="00FC277F" w:rsidRPr="007F7AA4" w:rsidRDefault="00FC277F" w:rsidP="00926560">
            <w:pPr>
              <w:widowControl/>
              <w:kinsoku/>
              <w:adjustRightInd/>
              <w:rPr>
                <w:rFonts w:eastAsiaTheme="majorEastAsia" w:cs="Times New Roman"/>
                <w:sz w:val="22"/>
                <w:szCs w:val="24"/>
              </w:rPr>
            </w:pPr>
            <w:r w:rsidRPr="007F7AA4">
              <w:rPr>
                <w:rFonts w:eastAsiaTheme="majorEastAsia" w:cs="Times New Roman"/>
                <w:sz w:val="22"/>
                <w:szCs w:val="24"/>
              </w:rPr>
              <w:t>call_type {</w:t>
            </w:r>
          </w:p>
          <w:p w14:paraId="0738C5F1" w14:textId="77777777" w:rsidR="00FC277F" w:rsidRPr="007F7AA4" w:rsidRDefault="00FC277F" w:rsidP="00926560">
            <w:pPr>
              <w:widowControl/>
              <w:kinsoku/>
              <w:adjustRightInd/>
              <w:rPr>
                <w:rFonts w:eastAsiaTheme="majorEastAsia" w:cs="Times New Roman"/>
                <w:b/>
                <w:i/>
                <w:sz w:val="22"/>
                <w:szCs w:val="24"/>
              </w:rPr>
            </w:pPr>
            <w:r w:rsidRPr="007F7AA4">
              <w:rPr>
                <w:rFonts w:eastAsiaTheme="majorEastAsia" w:cs="Times New Roman"/>
                <w:sz w:val="22"/>
                <w:szCs w:val="24"/>
              </w:rPr>
              <w:t xml:space="preserve">call_type = </w:t>
            </w:r>
            <w:r w:rsidRPr="007F7AA4">
              <w:rPr>
                <w:rFonts w:eastAsiaTheme="majorEastAsia" w:cs="Times New Roman"/>
                <w:b/>
                <w:i/>
                <w:sz w:val="22"/>
                <w:szCs w:val="24"/>
              </w:rPr>
              <w:t xml:space="preserve">CALL_TYPE_VOICE_IP  // </w:t>
            </w:r>
            <w:r w:rsidRPr="007F7AA4">
              <w:rPr>
                <w:rFonts w:eastAsiaTheme="majorEastAsia" w:cs="Times New Roman"/>
                <w:b/>
                <w:i/>
                <w:sz w:val="22"/>
                <w:szCs w:val="24"/>
              </w:rPr>
              <w:t>语音类型呼叫</w:t>
            </w:r>
          </w:p>
          <w:p w14:paraId="280E7429" w14:textId="77777777" w:rsidR="00FC277F" w:rsidRPr="007F7AA4" w:rsidRDefault="00FC277F" w:rsidP="00926560">
            <w:pPr>
              <w:widowControl/>
              <w:kinsoku/>
              <w:adjustRightInd/>
              <w:rPr>
                <w:rFonts w:eastAsiaTheme="majorEastAsia" w:cs="Times New Roman"/>
                <w:sz w:val="22"/>
                <w:szCs w:val="24"/>
              </w:rPr>
            </w:pPr>
            <w:r w:rsidRPr="007F7AA4">
              <w:rPr>
                <w:rFonts w:eastAsiaTheme="majorEastAsia" w:cs="Times New Roman"/>
                <w:sz w:val="22"/>
                <w:szCs w:val="24"/>
              </w:rPr>
              <w:t>}</w:t>
            </w:r>
          </w:p>
          <w:p w14:paraId="4D8B18EB" w14:textId="77777777" w:rsidR="00FC277F" w:rsidRPr="007F7AA4" w:rsidRDefault="00FC277F" w:rsidP="00926560">
            <w:pPr>
              <w:widowControl/>
              <w:kinsoku/>
              <w:adjustRightInd/>
              <w:rPr>
                <w:rFonts w:eastAsiaTheme="majorEastAsia" w:cs="Times New Roman"/>
                <w:sz w:val="22"/>
                <w:szCs w:val="24"/>
              </w:rPr>
            </w:pPr>
            <w:r w:rsidRPr="007F7AA4">
              <w:rPr>
                <w:rFonts w:eastAsiaTheme="majorEastAsia" w:cs="Times New Roman"/>
                <w:sz w:val="22"/>
                <w:szCs w:val="24"/>
              </w:rPr>
              <w:t>}</w:t>
            </w:r>
          </w:p>
          <w:p w14:paraId="6C47C8E8" w14:textId="77777777" w:rsidR="00FC277F" w:rsidRPr="007F7AA4" w:rsidRDefault="00FC277F" w:rsidP="00926560">
            <w:pPr>
              <w:widowControl/>
              <w:kinsoku/>
              <w:adjustRightInd/>
              <w:rPr>
                <w:rFonts w:eastAsiaTheme="majorEastAsia" w:cs="Times New Roman"/>
                <w:sz w:val="22"/>
                <w:szCs w:val="24"/>
              </w:rPr>
            </w:pPr>
            <w:r w:rsidRPr="007F7AA4">
              <w:rPr>
                <w:rFonts w:eastAsiaTheme="majorEastAsia" w:cs="Times New Roman"/>
                <w:sz w:val="22"/>
                <w:szCs w:val="24"/>
              </w:rPr>
              <w:t>voice_manage_ip_calls_reqTlvs[3] {</w:t>
            </w:r>
          </w:p>
          <w:p w14:paraId="18F36ECF" w14:textId="77777777" w:rsidR="00FC277F" w:rsidRPr="007F7AA4" w:rsidRDefault="00FC277F" w:rsidP="00926560">
            <w:pPr>
              <w:widowControl/>
              <w:kinsoku/>
              <w:adjustRightInd/>
              <w:rPr>
                <w:rFonts w:eastAsiaTheme="majorEastAsia" w:cs="Times New Roman"/>
                <w:sz w:val="22"/>
                <w:szCs w:val="24"/>
              </w:rPr>
            </w:pPr>
            <w:r w:rsidRPr="007F7AA4">
              <w:rPr>
                <w:rFonts w:eastAsiaTheme="majorEastAsia" w:cs="Times New Roman"/>
                <w:sz w:val="22"/>
                <w:szCs w:val="24"/>
              </w:rPr>
              <w:t>Type = 0x12</w:t>
            </w:r>
          </w:p>
          <w:p w14:paraId="4DEEBEDC" w14:textId="77777777" w:rsidR="00FC277F" w:rsidRPr="007F7AA4" w:rsidRDefault="00FC277F" w:rsidP="00926560">
            <w:pPr>
              <w:widowControl/>
              <w:kinsoku/>
              <w:adjustRightInd/>
              <w:rPr>
                <w:rFonts w:eastAsiaTheme="majorEastAsia" w:cs="Times New Roman"/>
                <w:sz w:val="22"/>
                <w:szCs w:val="24"/>
              </w:rPr>
            </w:pPr>
            <w:r w:rsidRPr="007F7AA4">
              <w:rPr>
                <w:rFonts w:eastAsiaTheme="majorEastAsia" w:cs="Times New Roman"/>
                <w:sz w:val="22"/>
                <w:szCs w:val="24"/>
              </w:rPr>
              <w:t>Length = 8</w:t>
            </w:r>
          </w:p>
          <w:p w14:paraId="5B1CD895" w14:textId="77777777" w:rsidR="00FC277F" w:rsidRPr="007F7AA4" w:rsidRDefault="00FC277F" w:rsidP="00926560">
            <w:pPr>
              <w:widowControl/>
              <w:kinsoku/>
              <w:adjustRightInd/>
              <w:rPr>
                <w:rFonts w:eastAsiaTheme="majorEastAsia" w:cs="Times New Roman"/>
                <w:sz w:val="22"/>
                <w:szCs w:val="24"/>
              </w:rPr>
            </w:pPr>
            <w:r w:rsidRPr="007F7AA4">
              <w:rPr>
                <w:rFonts w:eastAsiaTheme="majorEastAsia" w:cs="Times New Roman"/>
                <w:sz w:val="22"/>
                <w:szCs w:val="24"/>
              </w:rPr>
              <w:t>audio_attrib {</w:t>
            </w:r>
          </w:p>
          <w:p w14:paraId="7CADC416" w14:textId="77777777" w:rsidR="00FC277F" w:rsidRPr="007F7AA4" w:rsidRDefault="00FC277F" w:rsidP="00926560">
            <w:pPr>
              <w:widowControl/>
              <w:kinsoku/>
              <w:adjustRightInd/>
              <w:rPr>
                <w:rFonts w:eastAsiaTheme="majorEastAsia" w:cs="Times New Roman"/>
                <w:sz w:val="22"/>
                <w:szCs w:val="24"/>
              </w:rPr>
            </w:pPr>
            <w:r w:rsidRPr="007F7AA4">
              <w:rPr>
                <w:rFonts w:eastAsiaTheme="majorEastAsia" w:cs="Times New Roman"/>
                <w:sz w:val="22"/>
                <w:szCs w:val="24"/>
              </w:rPr>
              <w:t>audio_attrib = VOICE_CALL_ATTRIB_TX | VOICE_CALL_ATTRIB_RX</w:t>
            </w:r>
          </w:p>
          <w:p w14:paraId="314878C7" w14:textId="77777777" w:rsidR="00FC277F" w:rsidRPr="007F7AA4" w:rsidRDefault="00FC277F" w:rsidP="00926560">
            <w:pPr>
              <w:widowControl/>
              <w:kinsoku/>
              <w:adjustRightInd/>
              <w:rPr>
                <w:rFonts w:eastAsiaTheme="majorEastAsia" w:cs="Times New Roman"/>
                <w:sz w:val="22"/>
                <w:szCs w:val="24"/>
              </w:rPr>
            </w:pPr>
            <w:r w:rsidRPr="007F7AA4">
              <w:rPr>
                <w:rFonts w:eastAsiaTheme="majorEastAsia" w:cs="Times New Roman"/>
                <w:sz w:val="22"/>
                <w:szCs w:val="24"/>
              </w:rPr>
              <w:t>}</w:t>
            </w:r>
          </w:p>
          <w:p w14:paraId="444E3CA4" w14:textId="77777777" w:rsidR="00FC277F" w:rsidRPr="007F7AA4" w:rsidRDefault="00FC277F" w:rsidP="00926560">
            <w:pPr>
              <w:widowControl/>
              <w:kinsoku/>
              <w:adjustRightInd/>
              <w:rPr>
                <w:rFonts w:eastAsiaTheme="majorEastAsia" w:cs="Times New Roman"/>
                <w:sz w:val="22"/>
                <w:szCs w:val="24"/>
              </w:rPr>
            </w:pPr>
            <w:r w:rsidRPr="007F7AA4">
              <w:rPr>
                <w:rFonts w:eastAsiaTheme="majorEastAsia" w:cs="Times New Roman"/>
                <w:sz w:val="22"/>
                <w:szCs w:val="24"/>
              </w:rPr>
              <w:t>}</w:t>
            </w:r>
          </w:p>
          <w:p w14:paraId="08792AF6" w14:textId="77777777" w:rsidR="00FC277F" w:rsidRPr="007F7AA4" w:rsidRDefault="00FC277F" w:rsidP="00926560">
            <w:pPr>
              <w:widowControl/>
              <w:kinsoku/>
              <w:adjustRightInd/>
              <w:rPr>
                <w:rFonts w:eastAsiaTheme="majorEastAsia" w:cs="Times New Roman"/>
                <w:sz w:val="22"/>
                <w:szCs w:val="24"/>
              </w:rPr>
            </w:pPr>
            <w:r w:rsidRPr="007F7AA4">
              <w:rPr>
                <w:rFonts w:eastAsiaTheme="majorEastAsia" w:cs="Times New Roman"/>
                <w:sz w:val="22"/>
                <w:szCs w:val="24"/>
              </w:rPr>
              <w:t>voice_manage_ip_calls_reqTlvs[4] {</w:t>
            </w:r>
          </w:p>
          <w:p w14:paraId="2B71C881" w14:textId="77777777" w:rsidR="00FC277F" w:rsidRPr="007F7AA4" w:rsidRDefault="00FC277F" w:rsidP="00926560">
            <w:pPr>
              <w:widowControl/>
              <w:kinsoku/>
              <w:adjustRightInd/>
              <w:rPr>
                <w:rFonts w:eastAsiaTheme="majorEastAsia" w:cs="Times New Roman"/>
                <w:sz w:val="22"/>
                <w:szCs w:val="24"/>
              </w:rPr>
            </w:pPr>
            <w:r w:rsidRPr="007F7AA4">
              <w:rPr>
                <w:rFonts w:eastAsiaTheme="majorEastAsia" w:cs="Times New Roman"/>
                <w:sz w:val="22"/>
                <w:szCs w:val="24"/>
              </w:rPr>
              <w:t>Type = 0x13</w:t>
            </w:r>
          </w:p>
          <w:p w14:paraId="4725CBFD" w14:textId="77777777" w:rsidR="00FC277F" w:rsidRPr="007F7AA4" w:rsidRDefault="00FC277F" w:rsidP="00926560">
            <w:pPr>
              <w:widowControl/>
              <w:kinsoku/>
              <w:adjustRightInd/>
              <w:rPr>
                <w:rFonts w:eastAsiaTheme="majorEastAsia" w:cs="Times New Roman"/>
                <w:sz w:val="22"/>
                <w:szCs w:val="24"/>
              </w:rPr>
            </w:pPr>
            <w:r w:rsidRPr="007F7AA4">
              <w:rPr>
                <w:rFonts w:eastAsiaTheme="majorEastAsia" w:cs="Times New Roman"/>
                <w:sz w:val="22"/>
                <w:szCs w:val="24"/>
              </w:rPr>
              <w:t>Length = 8</w:t>
            </w:r>
          </w:p>
          <w:p w14:paraId="100F7B8F" w14:textId="77777777" w:rsidR="00FC277F" w:rsidRPr="007F7AA4" w:rsidRDefault="00FC277F" w:rsidP="00926560">
            <w:pPr>
              <w:widowControl/>
              <w:kinsoku/>
              <w:adjustRightInd/>
              <w:rPr>
                <w:rFonts w:eastAsiaTheme="majorEastAsia" w:cs="Times New Roman"/>
                <w:sz w:val="22"/>
                <w:szCs w:val="24"/>
              </w:rPr>
            </w:pPr>
            <w:r w:rsidRPr="007F7AA4">
              <w:rPr>
                <w:rFonts w:eastAsiaTheme="majorEastAsia" w:cs="Times New Roman"/>
                <w:sz w:val="22"/>
                <w:szCs w:val="24"/>
              </w:rPr>
              <w:t>video_attrib {</w:t>
            </w:r>
          </w:p>
          <w:p w14:paraId="3D03DDD6" w14:textId="77777777" w:rsidR="00FC277F" w:rsidRPr="007F7AA4" w:rsidRDefault="00FC277F" w:rsidP="00926560">
            <w:pPr>
              <w:widowControl/>
              <w:kinsoku/>
              <w:adjustRightInd/>
              <w:rPr>
                <w:rFonts w:eastAsiaTheme="majorEastAsia" w:cs="Times New Roman"/>
                <w:b/>
                <w:i/>
                <w:sz w:val="22"/>
                <w:szCs w:val="24"/>
              </w:rPr>
            </w:pPr>
            <w:r w:rsidRPr="007F7AA4">
              <w:rPr>
                <w:rFonts w:eastAsiaTheme="majorEastAsia" w:cs="Times New Roman"/>
                <w:b/>
                <w:i/>
                <w:sz w:val="22"/>
                <w:szCs w:val="24"/>
              </w:rPr>
              <w:t xml:space="preserve">video_attrib = 0  // </w:t>
            </w:r>
            <w:r w:rsidRPr="007F7AA4">
              <w:rPr>
                <w:rFonts w:eastAsiaTheme="majorEastAsia" w:cs="Times New Roman"/>
                <w:b/>
                <w:i/>
                <w:sz w:val="22"/>
                <w:szCs w:val="24"/>
              </w:rPr>
              <w:t>视频类型</w:t>
            </w:r>
          </w:p>
          <w:p w14:paraId="5862401E" w14:textId="77777777" w:rsidR="00FC277F" w:rsidRPr="007F7AA4" w:rsidRDefault="00FC277F" w:rsidP="00926560">
            <w:pPr>
              <w:widowControl/>
              <w:kinsoku/>
              <w:adjustRightInd/>
              <w:rPr>
                <w:rFonts w:eastAsiaTheme="majorEastAsia" w:cs="Times New Roman"/>
                <w:sz w:val="22"/>
                <w:szCs w:val="24"/>
              </w:rPr>
            </w:pPr>
            <w:r w:rsidRPr="007F7AA4">
              <w:rPr>
                <w:rFonts w:eastAsiaTheme="majorEastAsia" w:cs="Times New Roman"/>
                <w:sz w:val="22"/>
                <w:szCs w:val="24"/>
              </w:rPr>
              <w:t>}</w:t>
            </w:r>
          </w:p>
          <w:p w14:paraId="4C42B5E2" w14:textId="77777777" w:rsidR="00FC277F" w:rsidRPr="007F7AA4" w:rsidRDefault="00FC277F" w:rsidP="00926560">
            <w:pPr>
              <w:widowControl/>
              <w:kinsoku/>
              <w:adjustRightInd/>
              <w:rPr>
                <w:rFonts w:eastAsiaTheme="majorEastAsia" w:cs="Times New Roman"/>
                <w:sz w:val="22"/>
                <w:szCs w:val="24"/>
              </w:rPr>
            </w:pPr>
            <w:r w:rsidRPr="007F7AA4">
              <w:rPr>
                <w:rFonts w:eastAsiaTheme="majorEastAsia" w:cs="Times New Roman"/>
                <w:sz w:val="22"/>
                <w:szCs w:val="24"/>
              </w:rPr>
              <w:t>}</w:t>
            </w:r>
          </w:p>
          <w:p w14:paraId="36488A06" w14:textId="77777777" w:rsidR="00FC277F" w:rsidRPr="007F7AA4" w:rsidRDefault="00FC277F" w:rsidP="00926560">
            <w:pPr>
              <w:widowControl/>
              <w:kinsoku/>
              <w:adjustRightInd/>
              <w:rPr>
                <w:rFonts w:eastAsiaTheme="majorEastAsia" w:cs="Times New Roman"/>
                <w:sz w:val="22"/>
                <w:szCs w:val="24"/>
              </w:rPr>
            </w:pPr>
            <w:r w:rsidRPr="007F7AA4">
              <w:rPr>
                <w:rFonts w:eastAsiaTheme="majorEastAsia" w:cs="Times New Roman"/>
                <w:sz w:val="22"/>
                <w:szCs w:val="24"/>
              </w:rPr>
              <w:t>voice_manage_ip_calls_reqTlvs[5] {</w:t>
            </w:r>
          </w:p>
          <w:p w14:paraId="17E3E9BD" w14:textId="77777777" w:rsidR="00FC277F" w:rsidRPr="007F7AA4" w:rsidRDefault="00FC277F" w:rsidP="00926560">
            <w:pPr>
              <w:widowControl/>
              <w:kinsoku/>
              <w:adjustRightInd/>
              <w:rPr>
                <w:rFonts w:eastAsiaTheme="majorEastAsia" w:cs="Times New Roman"/>
                <w:sz w:val="22"/>
                <w:szCs w:val="24"/>
              </w:rPr>
            </w:pPr>
            <w:r w:rsidRPr="007F7AA4">
              <w:rPr>
                <w:rFonts w:eastAsiaTheme="majorEastAsia" w:cs="Times New Roman"/>
                <w:sz w:val="22"/>
                <w:szCs w:val="24"/>
              </w:rPr>
              <w:t>Type = 0x1A</w:t>
            </w:r>
          </w:p>
          <w:p w14:paraId="1D8ABE2C" w14:textId="77777777" w:rsidR="00FC277F" w:rsidRPr="007F7AA4" w:rsidRDefault="00FC277F" w:rsidP="00926560">
            <w:pPr>
              <w:widowControl/>
              <w:kinsoku/>
              <w:adjustRightInd/>
              <w:rPr>
                <w:rFonts w:eastAsiaTheme="majorEastAsia" w:cs="Times New Roman"/>
                <w:sz w:val="22"/>
                <w:szCs w:val="24"/>
              </w:rPr>
            </w:pPr>
            <w:r w:rsidRPr="007F7AA4">
              <w:rPr>
                <w:rFonts w:eastAsiaTheme="majorEastAsia" w:cs="Times New Roman"/>
                <w:sz w:val="22"/>
                <w:szCs w:val="24"/>
              </w:rPr>
              <w:t>Length = 4</w:t>
            </w:r>
          </w:p>
          <w:p w14:paraId="6EAE4E89" w14:textId="77777777" w:rsidR="00FC277F" w:rsidRPr="007F7AA4" w:rsidRDefault="00FC277F" w:rsidP="00926560">
            <w:pPr>
              <w:widowControl/>
              <w:kinsoku/>
              <w:adjustRightInd/>
              <w:rPr>
                <w:rFonts w:eastAsiaTheme="majorEastAsia" w:cs="Times New Roman"/>
                <w:sz w:val="22"/>
                <w:szCs w:val="24"/>
              </w:rPr>
            </w:pPr>
            <w:r w:rsidRPr="007F7AA4">
              <w:rPr>
                <w:rFonts w:eastAsiaTheme="majorEastAsia" w:cs="Times New Roman"/>
                <w:sz w:val="22"/>
                <w:szCs w:val="24"/>
              </w:rPr>
              <w:t>rtt_mode {</w:t>
            </w:r>
          </w:p>
          <w:p w14:paraId="3007D296" w14:textId="77777777" w:rsidR="00FC277F" w:rsidRPr="007F7AA4" w:rsidRDefault="00FC277F" w:rsidP="00926560">
            <w:pPr>
              <w:widowControl/>
              <w:kinsoku/>
              <w:adjustRightInd/>
              <w:rPr>
                <w:rFonts w:eastAsiaTheme="majorEastAsia" w:cs="Times New Roman"/>
                <w:sz w:val="22"/>
                <w:szCs w:val="24"/>
              </w:rPr>
            </w:pPr>
            <w:r w:rsidRPr="007F7AA4">
              <w:rPr>
                <w:rFonts w:eastAsiaTheme="majorEastAsia" w:cs="Times New Roman"/>
                <w:sz w:val="22"/>
                <w:szCs w:val="24"/>
              </w:rPr>
              <w:t>rtt_mode = RTT_MODE_DISABLED</w:t>
            </w:r>
          </w:p>
          <w:p w14:paraId="37267EDD" w14:textId="77777777" w:rsidR="00FC277F" w:rsidRPr="007F7AA4" w:rsidRDefault="00FC277F" w:rsidP="00926560">
            <w:pPr>
              <w:widowControl/>
              <w:kinsoku/>
              <w:adjustRightInd/>
              <w:rPr>
                <w:rFonts w:eastAsiaTheme="majorEastAsia" w:cs="Times New Roman"/>
                <w:sz w:val="22"/>
                <w:szCs w:val="24"/>
              </w:rPr>
            </w:pPr>
            <w:r w:rsidRPr="007F7AA4">
              <w:rPr>
                <w:rFonts w:eastAsiaTheme="majorEastAsia" w:cs="Times New Roman"/>
                <w:sz w:val="22"/>
                <w:szCs w:val="24"/>
              </w:rPr>
              <w:t>}</w:t>
            </w:r>
          </w:p>
          <w:p w14:paraId="5ADDAADE" w14:textId="77777777" w:rsidR="00FC277F" w:rsidRPr="007F7AA4" w:rsidRDefault="00FC277F" w:rsidP="00926560">
            <w:pPr>
              <w:widowControl/>
              <w:kinsoku/>
              <w:adjustRightInd/>
              <w:rPr>
                <w:rFonts w:eastAsiaTheme="majorEastAsia" w:cs="Times New Roman"/>
                <w:sz w:val="22"/>
                <w:szCs w:val="24"/>
              </w:rPr>
            </w:pPr>
            <w:r w:rsidRPr="007F7AA4">
              <w:rPr>
                <w:rFonts w:eastAsiaTheme="majorEastAsia" w:cs="Times New Roman"/>
                <w:sz w:val="22"/>
                <w:szCs w:val="24"/>
              </w:rPr>
              <w:t>}</w:t>
            </w:r>
          </w:p>
          <w:p w14:paraId="04F0E48A" w14:textId="77777777" w:rsidR="00FC277F" w:rsidRPr="007F7AA4" w:rsidRDefault="00FC277F" w:rsidP="00926560">
            <w:pPr>
              <w:widowControl/>
              <w:kinsoku/>
              <w:adjustRightInd/>
              <w:rPr>
                <w:rFonts w:eastAsiaTheme="majorEastAsia" w:cs="Times New Roman"/>
                <w:sz w:val="22"/>
                <w:szCs w:val="24"/>
              </w:rPr>
            </w:pPr>
            <w:r w:rsidRPr="007F7AA4">
              <w:rPr>
                <w:rFonts w:eastAsiaTheme="majorEastAsia" w:cs="Times New Roman"/>
                <w:sz w:val="22"/>
                <w:szCs w:val="24"/>
              </w:rPr>
              <w:t>}</w:t>
            </w:r>
          </w:p>
          <w:p w14:paraId="287C261A" w14:textId="77777777" w:rsidR="00FC277F" w:rsidRPr="007F7AA4" w:rsidRDefault="00FC277F" w:rsidP="00926560">
            <w:pPr>
              <w:widowControl/>
              <w:kinsoku/>
              <w:adjustRightInd/>
              <w:rPr>
                <w:rFonts w:eastAsiaTheme="majorEastAsia" w:cs="Times New Roman"/>
                <w:sz w:val="22"/>
                <w:szCs w:val="24"/>
              </w:rPr>
            </w:pPr>
            <w:r w:rsidRPr="007F7AA4">
              <w:rPr>
                <w:rFonts w:eastAsiaTheme="majorEastAsia" w:cs="Times New Roman"/>
                <w:sz w:val="22"/>
                <w:szCs w:val="24"/>
              </w:rPr>
              <w:t>}</w:t>
            </w:r>
          </w:p>
          <w:p w14:paraId="3DCE6E1D" w14:textId="77777777" w:rsidR="00FC277F" w:rsidRPr="007F7AA4" w:rsidRDefault="00FC277F" w:rsidP="00926560">
            <w:pPr>
              <w:widowControl/>
              <w:kinsoku/>
              <w:adjustRightInd/>
              <w:rPr>
                <w:rFonts w:eastAsiaTheme="majorEastAsia" w:cs="Times New Roman"/>
                <w:sz w:val="22"/>
                <w:szCs w:val="24"/>
              </w:rPr>
            </w:pPr>
            <w:r w:rsidRPr="007F7AA4">
              <w:rPr>
                <w:rFonts w:eastAsiaTheme="majorEastAsia" w:cs="Times New Roman"/>
                <w:sz w:val="22"/>
                <w:szCs w:val="24"/>
              </w:rPr>
              <w:t>}</w:t>
            </w:r>
          </w:p>
          <w:p w14:paraId="336330FE" w14:textId="77777777" w:rsidR="00FC277F" w:rsidRPr="007F7AA4" w:rsidRDefault="00FC277F" w:rsidP="00926560">
            <w:pPr>
              <w:rPr>
                <w:rFonts w:eastAsiaTheme="majorEastAsia" w:cs="Times New Roman"/>
                <w:b/>
                <w:sz w:val="22"/>
              </w:rPr>
            </w:pPr>
          </w:p>
        </w:tc>
      </w:tr>
    </w:tbl>
    <w:p w14:paraId="6CBFB1AC" w14:textId="77777777" w:rsidR="00FC277F" w:rsidRPr="007F7AA4" w:rsidRDefault="00FC277F" w:rsidP="00FC277F">
      <w:pPr>
        <w:pStyle w:val="4"/>
        <w:spacing w:before="156" w:after="156"/>
        <w:rPr>
          <w:rFonts w:cs="Times New Roman"/>
        </w:rPr>
      </w:pPr>
      <w:r w:rsidRPr="007F7AA4">
        <w:rPr>
          <w:rFonts w:cs="Times New Roman"/>
        </w:rPr>
        <w:lastRenderedPageBreak/>
        <w:t>QMI_VOICE_MODIFIED_IND</w:t>
      </w:r>
    </w:p>
    <w:p w14:paraId="11100CCC" w14:textId="77777777" w:rsidR="00FC277F" w:rsidRPr="007F7AA4" w:rsidRDefault="00FC277F" w:rsidP="00FC277F">
      <w:pPr>
        <w:rPr>
          <w:rFonts w:eastAsiaTheme="majorEastAsia" w:cs="Times New Roman"/>
        </w:rPr>
      </w:pPr>
      <w:r w:rsidRPr="007F7AA4">
        <w:rPr>
          <w:rFonts w:eastAsiaTheme="majorEastAsia" w:cs="Times New Roman"/>
        </w:rPr>
        <w:t>通知</w:t>
      </w:r>
      <w:r w:rsidRPr="007F7AA4">
        <w:rPr>
          <w:rFonts w:eastAsiaTheme="majorEastAsia" w:cs="Times New Roman"/>
        </w:rPr>
        <w:t>Client</w:t>
      </w:r>
      <w:r w:rsidRPr="007F7AA4">
        <w:rPr>
          <w:rFonts w:eastAsiaTheme="majorEastAsia" w:cs="Times New Roman"/>
        </w:rPr>
        <w:t>，</w:t>
      </w:r>
      <w:r w:rsidRPr="007F7AA4">
        <w:rPr>
          <w:rFonts w:eastAsiaTheme="majorEastAsia" w:cs="Times New Roman"/>
        </w:rPr>
        <w:t>VoIP</w:t>
      </w:r>
      <w:r w:rsidRPr="007F7AA4">
        <w:rPr>
          <w:rFonts w:eastAsiaTheme="majorEastAsia" w:cs="Times New Roman"/>
        </w:rPr>
        <w:t>或者</w:t>
      </w:r>
      <w:r w:rsidRPr="007F7AA4">
        <w:rPr>
          <w:rFonts w:eastAsiaTheme="majorEastAsia" w:cs="Times New Roman"/>
        </w:rPr>
        <w:t>VT call</w:t>
      </w:r>
      <w:r w:rsidRPr="007F7AA4">
        <w:rPr>
          <w:rFonts w:eastAsiaTheme="majorEastAsia" w:cs="Times New Roman"/>
        </w:rPr>
        <w:t>升级或者降级。</w:t>
      </w:r>
    </w:p>
    <w:p w14:paraId="2FC7A495" w14:textId="77777777" w:rsidR="00FC277F" w:rsidRPr="007F7AA4" w:rsidRDefault="00FC277F" w:rsidP="00FC277F">
      <w:pPr>
        <w:widowControl/>
        <w:kinsoku/>
        <w:adjustRightInd/>
        <w:rPr>
          <w:rFonts w:eastAsiaTheme="majorEastAsia" w:cs="Times New Roman"/>
          <w:b/>
          <w:sz w:val="22"/>
        </w:rPr>
      </w:pPr>
      <w:r w:rsidRPr="007F7AA4">
        <w:rPr>
          <w:rFonts w:eastAsiaTheme="majorEastAsia" w:cs="Times New Roman"/>
          <w:b/>
          <w:sz w:val="22"/>
        </w:rPr>
        <w:t>call_modified_cause</w:t>
      </w:r>
    </w:p>
    <w:p w14:paraId="1901C3FE" w14:textId="77777777" w:rsidR="00FC277F" w:rsidRPr="007F7AA4" w:rsidRDefault="00FC277F" w:rsidP="006A1992">
      <w:pPr>
        <w:pStyle w:val="ac"/>
        <w:numPr>
          <w:ilvl w:val="0"/>
          <w:numId w:val="23"/>
        </w:numPr>
        <w:ind w:firstLineChars="0"/>
        <w:rPr>
          <w:rFonts w:eastAsiaTheme="majorEastAsia" w:cs="Times New Roman"/>
        </w:rPr>
      </w:pPr>
      <w:r w:rsidRPr="007F7AA4">
        <w:rPr>
          <w:rFonts w:eastAsiaTheme="majorEastAsia" w:cs="Times New Roman"/>
        </w:rPr>
        <w:t>VOICE_CALL_MODIFIED_CAUSE_NONE(0x00) – No call modify cause information</w:t>
      </w:r>
    </w:p>
    <w:p w14:paraId="73C8B545" w14:textId="77777777" w:rsidR="00FC277F" w:rsidRPr="007F7AA4" w:rsidRDefault="00FC277F" w:rsidP="006A1992">
      <w:pPr>
        <w:pStyle w:val="ac"/>
        <w:numPr>
          <w:ilvl w:val="0"/>
          <w:numId w:val="23"/>
        </w:numPr>
        <w:ind w:firstLineChars="0"/>
        <w:rPr>
          <w:rFonts w:eastAsiaTheme="majorEastAsia" w:cs="Times New Roman"/>
          <w:color w:val="FF0000"/>
        </w:rPr>
      </w:pPr>
      <w:r w:rsidRPr="007F7AA4">
        <w:rPr>
          <w:rFonts w:eastAsiaTheme="majorEastAsia" w:cs="Times New Roman"/>
          <w:color w:val="FF0000"/>
        </w:rPr>
        <w:t>VOICE_CALL_MODIFIED_CAUSE_UPGRADE_DUE_TO_LOCAL_REQ (0x01) –Upgrade due to a local request --</w:t>
      </w:r>
      <w:r w:rsidRPr="007F7AA4">
        <w:rPr>
          <w:rFonts w:eastAsiaTheme="majorEastAsia" w:cs="Times New Roman"/>
          <w:color w:val="FF0000"/>
        </w:rPr>
        <w:t>请求发起者是谁，本端</w:t>
      </w:r>
    </w:p>
    <w:p w14:paraId="75DF1BA3" w14:textId="77777777" w:rsidR="00FC277F" w:rsidRPr="007F7AA4" w:rsidRDefault="00FC277F" w:rsidP="006A1992">
      <w:pPr>
        <w:pStyle w:val="ac"/>
        <w:numPr>
          <w:ilvl w:val="0"/>
          <w:numId w:val="23"/>
        </w:numPr>
        <w:ind w:firstLineChars="0"/>
        <w:rPr>
          <w:rFonts w:eastAsiaTheme="majorEastAsia" w:cs="Times New Roman"/>
          <w:color w:val="FF0000"/>
        </w:rPr>
      </w:pPr>
      <w:r w:rsidRPr="007F7AA4">
        <w:rPr>
          <w:rFonts w:eastAsiaTheme="majorEastAsia" w:cs="Times New Roman"/>
          <w:color w:val="FF0000"/>
        </w:rPr>
        <w:t>VOICE_CALL_MODIFIED_CAUSE_UPGRADE_DUE_TO_REMOTE_REQ (0x02)– Upgrade due to a remote request--</w:t>
      </w:r>
      <w:r w:rsidRPr="007F7AA4">
        <w:rPr>
          <w:rFonts w:eastAsiaTheme="majorEastAsia" w:cs="Times New Roman"/>
          <w:color w:val="FF0000"/>
        </w:rPr>
        <w:t>请求发起者是谁，远端</w:t>
      </w:r>
    </w:p>
    <w:p w14:paraId="0B343AEC" w14:textId="77777777" w:rsidR="00FC277F" w:rsidRPr="007F7AA4" w:rsidRDefault="00FC277F" w:rsidP="006A1992">
      <w:pPr>
        <w:pStyle w:val="ac"/>
        <w:numPr>
          <w:ilvl w:val="0"/>
          <w:numId w:val="23"/>
        </w:numPr>
        <w:ind w:firstLineChars="0"/>
        <w:rPr>
          <w:rFonts w:eastAsiaTheme="majorEastAsia" w:cs="Times New Roman"/>
        </w:rPr>
      </w:pPr>
      <w:r w:rsidRPr="007F7AA4">
        <w:rPr>
          <w:rFonts w:eastAsiaTheme="majorEastAsia" w:cs="Times New Roman"/>
        </w:rPr>
        <w:t>VOICE_CALL_MODIFIED_CAUSE_DOWNGRADE_DUE_TO_LOCAL_REQ(0x03) – Downgrade due to a local request</w:t>
      </w:r>
    </w:p>
    <w:p w14:paraId="6DC52934" w14:textId="77777777" w:rsidR="00FC277F" w:rsidRPr="007F7AA4" w:rsidRDefault="00FC277F" w:rsidP="006A1992">
      <w:pPr>
        <w:pStyle w:val="ac"/>
        <w:numPr>
          <w:ilvl w:val="0"/>
          <w:numId w:val="23"/>
        </w:numPr>
        <w:ind w:firstLineChars="0"/>
        <w:rPr>
          <w:rFonts w:eastAsiaTheme="majorEastAsia" w:cs="Times New Roman"/>
        </w:rPr>
      </w:pPr>
      <w:r w:rsidRPr="007F7AA4">
        <w:rPr>
          <w:rFonts w:eastAsiaTheme="majorEastAsia" w:cs="Times New Roman"/>
        </w:rPr>
        <w:t>VOICE_CALL_MODIFIED_CAUSE_DOWNGRADE_DUE_TO_REMOTE_REQ(0x04) – Downgrade due to a remote request</w:t>
      </w:r>
    </w:p>
    <w:p w14:paraId="3FCA95F1" w14:textId="77777777" w:rsidR="00FC277F" w:rsidRPr="007F7AA4" w:rsidRDefault="00FC277F" w:rsidP="006A1992">
      <w:pPr>
        <w:pStyle w:val="ac"/>
        <w:numPr>
          <w:ilvl w:val="0"/>
          <w:numId w:val="23"/>
        </w:numPr>
        <w:ind w:firstLineChars="0"/>
        <w:rPr>
          <w:rFonts w:eastAsiaTheme="majorEastAsia" w:cs="Times New Roman"/>
        </w:rPr>
      </w:pPr>
      <w:r w:rsidRPr="007F7AA4">
        <w:rPr>
          <w:rFonts w:eastAsiaTheme="majorEastAsia" w:cs="Times New Roman"/>
        </w:rPr>
        <w:t>VOICE_CALL_MODIFIED_CAUSE_DOWNGRADE_DUE_TO_RTP_TIMEOUT(0x05) – Downgrade due to an RTP timeout</w:t>
      </w:r>
    </w:p>
    <w:p w14:paraId="59E727AD" w14:textId="77777777" w:rsidR="00FC277F" w:rsidRPr="007F7AA4" w:rsidRDefault="00FC277F" w:rsidP="006A1992">
      <w:pPr>
        <w:pStyle w:val="ac"/>
        <w:numPr>
          <w:ilvl w:val="0"/>
          <w:numId w:val="23"/>
        </w:numPr>
        <w:ind w:firstLineChars="0"/>
        <w:rPr>
          <w:rFonts w:eastAsiaTheme="majorEastAsia" w:cs="Times New Roman"/>
        </w:rPr>
      </w:pPr>
      <w:r w:rsidRPr="007F7AA4">
        <w:rPr>
          <w:rFonts w:eastAsiaTheme="majorEastAsia" w:cs="Times New Roman"/>
        </w:rPr>
        <w:t>VOICE_CALL_MODIFIED_CAUSE_DOWNGRADE_DUE_TO_QOS (0x06) –Downgrade due to QOS</w:t>
      </w:r>
    </w:p>
    <w:p w14:paraId="13E9EB9F" w14:textId="77777777" w:rsidR="00FC277F" w:rsidRPr="007F7AA4" w:rsidRDefault="00FC277F" w:rsidP="006A1992">
      <w:pPr>
        <w:pStyle w:val="ac"/>
        <w:numPr>
          <w:ilvl w:val="0"/>
          <w:numId w:val="23"/>
        </w:numPr>
        <w:ind w:firstLineChars="0"/>
        <w:rPr>
          <w:rFonts w:eastAsiaTheme="majorEastAsia" w:cs="Times New Roman"/>
        </w:rPr>
      </w:pPr>
      <w:r w:rsidRPr="007F7AA4">
        <w:rPr>
          <w:rFonts w:eastAsiaTheme="majorEastAsia" w:cs="Times New Roman"/>
        </w:rPr>
        <w:t>VOICE_CALL_MODIFIED_CAUSE_DOWNGRADE_DUE_TO_PACKET_LOSS(0x07) – Downgrade due to a packet loss</w:t>
      </w:r>
    </w:p>
    <w:p w14:paraId="1000E917" w14:textId="77777777" w:rsidR="00FC277F" w:rsidRPr="007F7AA4" w:rsidRDefault="00FC277F" w:rsidP="006A1992">
      <w:pPr>
        <w:pStyle w:val="ac"/>
        <w:numPr>
          <w:ilvl w:val="0"/>
          <w:numId w:val="23"/>
        </w:numPr>
        <w:ind w:firstLineChars="0"/>
        <w:rPr>
          <w:rFonts w:eastAsiaTheme="majorEastAsia" w:cs="Times New Roman"/>
        </w:rPr>
      </w:pPr>
      <w:r w:rsidRPr="007F7AA4">
        <w:rPr>
          <w:rFonts w:eastAsiaTheme="majorEastAsia" w:cs="Times New Roman"/>
        </w:rPr>
        <w:t>VOICE_CALL_MODIFIED_CAUSE_DOWNGRADE_DUE_TO_LOW_THRPUT(0x08) – Downgrade due to low throughput</w:t>
      </w:r>
    </w:p>
    <w:p w14:paraId="0DFABEEC" w14:textId="77777777" w:rsidR="00FC277F" w:rsidRPr="007F7AA4" w:rsidRDefault="00FC277F" w:rsidP="006A1992">
      <w:pPr>
        <w:pStyle w:val="ac"/>
        <w:numPr>
          <w:ilvl w:val="0"/>
          <w:numId w:val="23"/>
        </w:numPr>
        <w:ind w:firstLineChars="0"/>
        <w:rPr>
          <w:rFonts w:eastAsiaTheme="majorEastAsia" w:cs="Times New Roman"/>
        </w:rPr>
      </w:pPr>
      <w:r w:rsidRPr="007F7AA4">
        <w:rPr>
          <w:rFonts w:eastAsiaTheme="majorEastAsia" w:cs="Times New Roman"/>
        </w:rPr>
        <w:t>VOICE_CALL_MODIFIED_CAUSE_DOWNGRADE_DUE_TO_THERM_MITIGATION (0x09) – Downgrade due to thermal mitigation</w:t>
      </w:r>
    </w:p>
    <w:p w14:paraId="677B139D" w14:textId="77777777" w:rsidR="00FC277F" w:rsidRPr="007F7AA4" w:rsidRDefault="00FC277F" w:rsidP="006A1992">
      <w:pPr>
        <w:pStyle w:val="ac"/>
        <w:numPr>
          <w:ilvl w:val="0"/>
          <w:numId w:val="23"/>
        </w:numPr>
        <w:ind w:firstLineChars="0"/>
        <w:rPr>
          <w:rFonts w:eastAsiaTheme="majorEastAsia" w:cs="Times New Roman"/>
        </w:rPr>
      </w:pPr>
      <w:r w:rsidRPr="007F7AA4">
        <w:rPr>
          <w:rFonts w:eastAsiaTheme="majorEastAsia" w:cs="Times New Roman"/>
        </w:rPr>
        <w:t>VOICE_CALL_MODIFIED_CAUSE_DOWNGRADE_DUE_TO_GENERIC_ERROR (0x0A) – Downgrade due to a general error</w:t>
      </w:r>
    </w:p>
    <w:p w14:paraId="77AC4A7E" w14:textId="77777777" w:rsidR="00FC277F" w:rsidRPr="007F7AA4" w:rsidRDefault="00FC277F" w:rsidP="006A1992">
      <w:pPr>
        <w:pStyle w:val="ac"/>
        <w:numPr>
          <w:ilvl w:val="0"/>
          <w:numId w:val="23"/>
        </w:numPr>
        <w:ind w:firstLineChars="0"/>
        <w:rPr>
          <w:rFonts w:eastAsiaTheme="majorEastAsia" w:cs="Times New Roman"/>
        </w:rPr>
      </w:pPr>
      <w:r w:rsidRPr="007F7AA4">
        <w:rPr>
          <w:rFonts w:eastAsiaTheme="majorEastAsia" w:cs="Times New Roman"/>
        </w:rPr>
        <w:t>VOICE_CALL_MODIFIED_CAUSE_DOWNGRADE_DUE_TO_LIPSYNC (0x0B) –Downgrade due to lipsync</w:t>
      </w:r>
    </w:p>
    <w:p w14:paraId="27B2C986" w14:textId="77777777" w:rsidR="00FC277F" w:rsidRPr="007F7AA4" w:rsidRDefault="00FC277F" w:rsidP="00FC277F">
      <w:pPr>
        <w:widowControl/>
        <w:kinsoku/>
        <w:adjustRightInd/>
        <w:rPr>
          <w:rFonts w:eastAsiaTheme="majorEastAsia" w:cs="Times New Roman"/>
          <w:b/>
          <w:sz w:val="24"/>
          <w:szCs w:val="24"/>
        </w:rPr>
      </w:pPr>
      <w:r w:rsidRPr="007F7AA4">
        <w:rPr>
          <w:rFonts w:eastAsiaTheme="majorEastAsia" w:cs="Times New Roman"/>
          <w:b/>
          <w:sz w:val="22"/>
        </w:rPr>
        <w:t>audio_cause</w:t>
      </w:r>
    </w:p>
    <w:p w14:paraId="10E9D600" w14:textId="77777777" w:rsidR="00FC277F" w:rsidRPr="007F7AA4" w:rsidRDefault="00FC277F" w:rsidP="006A1992">
      <w:pPr>
        <w:pStyle w:val="ac"/>
        <w:numPr>
          <w:ilvl w:val="0"/>
          <w:numId w:val="23"/>
        </w:numPr>
        <w:ind w:firstLineChars="0"/>
        <w:rPr>
          <w:rFonts w:eastAsiaTheme="majorEastAsia" w:cs="Times New Roman"/>
        </w:rPr>
      </w:pPr>
      <w:r w:rsidRPr="007F7AA4">
        <w:rPr>
          <w:rFonts w:eastAsiaTheme="majorEastAsia" w:cs="Times New Roman"/>
        </w:rPr>
        <w:t>VOICE_RESTRICT_CAUSE_ NONE (0x00) – No call restriction</w:t>
      </w:r>
    </w:p>
    <w:p w14:paraId="75C379F1" w14:textId="77777777" w:rsidR="00FC277F" w:rsidRPr="007F7AA4" w:rsidRDefault="00FC277F" w:rsidP="006A1992">
      <w:pPr>
        <w:pStyle w:val="ac"/>
        <w:numPr>
          <w:ilvl w:val="0"/>
          <w:numId w:val="23"/>
        </w:numPr>
        <w:ind w:firstLineChars="0"/>
        <w:rPr>
          <w:rFonts w:eastAsiaTheme="majorEastAsia" w:cs="Times New Roman"/>
        </w:rPr>
      </w:pPr>
      <w:r w:rsidRPr="007F7AA4">
        <w:rPr>
          <w:rFonts w:eastAsiaTheme="majorEastAsia" w:cs="Times New Roman"/>
        </w:rPr>
        <w:t>VOICE_RESTRICT_CAUSE_ DISABLED(0x01) – Corresponding call attribute is disabled</w:t>
      </w:r>
    </w:p>
    <w:p w14:paraId="6729F860" w14:textId="77777777" w:rsidR="00FC277F" w:rsidRPr="007F7AA4" w:rsidRDefault="00FC277F" w:rsidP="006A1992">
      <w:pPr>
        <w:pStyle w:val="ac"/>
        <w:numPr>
          <w:ilvl w:val="0"/>
          <w:numId w:val="23"/>
        </w:numPr>
        <w:ind w:firstLineChars="0"/>
        <w:rPr>
          <w:rFonts w:eastAsiaTheme="majorEastAsia" w:cs="Times New Roman"/>
        </w:rPr>
      </w:pPr>
      <w:r w:rsidRPr="007F7AA4">
        <w:rPr>
          <w:rFonts w:eastAsiaTheme="majorEastAsia" w:cs="Times New Roman"/>
        </w:rPr>
        <w:t>VOICE_RESTRICT_CAUSE_ RAT (0x02) –Call attribute is not supported by the RAT</w:t>
      </w:r>
    </w:p>
    <w:p w14:paraId="502A7562" w14:textId="77777777" w:rsidR="00FC277F" w:rsidRPr="007F7AA4" w:rsidRDefault="00FC277F" w:rsidP="006A1992">
      <w:pPr>
        <w:pStyle w:val="ac"/>
        <w:numPr>
          <w:ilvl w:val="0"/>
          <w:numId w:val="23"/>
        </w:numPr>
        <w:ind w:firstLineChars="0"/>
        <w:rPr>
          <w:rFonts w:eastAsiaTheme="majorEastAsia" w:cs="Times New Roman"/>
        </w:rPr>
      </w:pPr>
      <w:r w:rsidRPr="007F7AA4">
        <w:rPr>
          <w:rFonts w:eastAsiaTheme="majorEastAsia" w:cs="Times New Roman"/>
        </w:rPr>
        <w:t>VOICE_RESTRICT_CAUSE_ HD (0x03) –Call attribute is not supported because there is no HD support</w:t>
      </w:r>
    </w:p>
    <w:p w14:paraId="07E609C5" w14:textId="77777777" w:rsidR="00FC277F" w:rsidRPr="007F7AA4" w:rsidRDefault="00FC277F" w:rsidP="00FC277F">
      <w:pPr>
        <w:widowControl/>
        <w:kinsoku/>
        <w:adjustRightInd/>
        <w:rPr>
          <w:rFonts w:eastAsiaTheme="majorEastAsia" w:cs="Times New Roman"/>
          <w:b/>
          <w:sz w:val="24"/>
          <w:szCs w:val="24"/>
        </w:rPr>
      </w:pPr>
      <w:r w:rsidRPr="007F7AA4">
        <w:rPr>
          <w:rFonts w:eastAsiaTheme="majorEastAsia" w:cs="Times New Roman"/>
          <w:b/>
          <w:sz w:val="22"/>
        </w:rPr>
        <w:t>video_cause</w:t>
      </w:r>
    </w:p>
    <w:p w14:paraId="1F1183E4" w14:textId="77777777" w:rsidR="00FC277F" w:rsidRPr="007F7AA4" w:rsidRDefault="00FC277F" w:rsidP="006A1992">
      <w:pPr>
        <w:pStyle w:val="ac"/>
        <w:numPr>
          <w:ilvl w:val="0"/>
          <w:numId w:val="23"/>
        </w:numPr>
        <w:ind w:firstLineChars="0"/>
        <w:rPr>
          <w:rFonts w:eastAsiaTheme="majorEastAsia" w:cs="Times New Roman"/>
        </w:rPr>
      </w:pPr>
      <w:r w:rsidRPr="007F7AA4">
        <w:rPr>
          <w:rFonts w:eastAsiaTheme="majorEastAsia" w:cs="Times New Roman"/>
        </w:rPr>
        <w:t>VOICE_RESTRICT_CAUSE_ NONE (0x00) – No call restriction</w:t>
      </w:r>
    </w:p>
    <w:p w14:paraId="7DFD7394" w14:textId="77777777" w:rsidR="00FC277F" w:rsidRPr="007F7AA4" w:rsidRDefault="00FC277F" w:rsidP="006A1992">
      <w:pPr>
        <w:pStyle w:val="ac"/>
        <w:numPr>
          <w:ilvl w:val="0"/>
          <w:numId w:val="23"/>
        </w:numPr>
        <w:ind w:firstLineChars="0"/>
        <w:rPr>
          <w:rFonts w:eastAsiaTheme="majorEastAsia" w:cs="Times New Roman"/>
        </w:rPr>
      </w:pPr>
      <w:r w:rsidRPr="007F7AA4">
        <w:rPr>
          <w:rFonts w:eastAsiaTheme="majorEastAsia" w:cs="Times New Roman"/>
        </w:rPr>
        <w:t>VOICE_RESTRICT_CAUSE_ DISABLED(0x01) – Corresponding call attribute is disabled</w:t>
      </w:r>
    </w:p>
    <w:p w14:paraId="7F47E5FB" w14:textId="77777777" w:rsidR="00FC277F" w:rsidRPr="007F7AA4" w:rsidRDefault="00FC277F" w:rsidP="006A1992">
      <w:pPr>
        <w:pStyle w:val="ac"/>
        <w:numPr>
          <w:ilvl w:val="0"/>
          <w:numId w:val="23"/>
        </w:numPr>
        <w:ind w:firstLineChars="0"/>
        <w:rPr>
          <w:rFonts w:eastAsiaTheme="majorEastAsia" w:cs="Times New Roman"/>
        </w:rPr>
      </w:pPr>
      <w:r w:rsidRPr="007F7AA4">
        <w:rPr>
          <w:rFonts w:eastAsiaTheme="majorEastAsia" w:cs="Times New Roman"/>
        </w:rPr>
        <w:t>VOICE_RESTRICT_CAUSE_ RAT (0x02) – Call attribute is not supported by the RAT</w:t>
      </w:r>
    </w:p>
    <w:p w14:paraId="044EB9B6" w14:textId="77777777" w:rsidR="00FC277F" w:rsidRPr="007F7AA4" w:rsidRDefault="00FC277F" w:rsidP="006A1992">
      <w:pPr>
        <w:pStyle w:val="ac"/>
        <w:numPr>
          <w:ilvl w:val="0"/>
          <w:numId w:val="23"/>
        </w:numPr>
        <w:ind w:firstLineChars="0"/>
        <w:rPr>
          <w:rFonts w:eastAsiaTheme="majorEastAsia" w:cs="Times New Roman"/>
        </w:rPr>
      </w:pPr>
      <w:r w:rsidRPr="007F7AA4">
        <w:rPr>
          <w:rFonts w:eastAsiaTheme="majorEastAsia" w:cs="Times New Roman"/>
        </w:rPr>
        <w:t>VOICE_RESTRICT_CAUSE_ HD (0x03) – Call attribute is not supported because there is no HD support</w:t>
      </w:r>
    </w:p>
    <w:p w14:paraId="5B372167" w14:textId="77777777" w:rsidR="00FC277F" w:rsidRPr="007F7AA4" w:rsidRDefault="00FC277F" w:rsidP="00FC277F">
      <w:pPr>
        <w:rPr>
          <w:rFonts w:eastAsiaTheme="majorEastAsia" w:cs="Times New Roman"/>
          <w:b/>
        </w:rPr>
      </w:pPr>
      <w:r w:rsidRPr="007F7AA4">
        <w:rPr>
          <w:rFonts w:eastAsiaTheme="majorEastAsia" w:cs="Times New Roman"/>
          <w:b/>
        </w:rPr>
        <w:t>Example</w:t>
      </w:r>
    </w:p>
    <w:tbl>
      <w:tblPr>
        <w:tblStyle w:val="a7"/>
        <w:tblW w:w="0" w:type="auto"/>
        <w:tblLook w:val="04A0" w:firstRow="1" w:lastRow="0" w:firstColumn="1" w:lastColumn="0" w:noHBand="0" w:noVBand="1"/>
      </w:tblPr>
      <w:tblGrid>
        <w:gridCol w:w="8522"/>
      </w:tblGrid>
      <w:tr w:rsidR="00FC277F" w:rsidRPr="007F7AA4" w14:paraId="459005BC" w14:textId="77777777" w:rsidTr="00926560">
        <w:tc>
          <w:tcPr>
            <w:tcW w:w="8522" w:type="dxa"/>
          </w:tcPr>
          <w:p w14:paraId="6D0965A6" w14:textId="77777777" w:rsidR="00FC277F" w:rsidRPr="007F7AA4" w:rsidRDefault="00FC277F" w:rsidP="00926560">
            <w:pPr>
              <w:widowControl/>
              <w:kinsoku/>
              <w:adjustRightInd/>
              <w:rPr>
                <w:rFonts w:eastAsiaTheme="majorEastAsia" w:cs="Times New Roman"/>
                <w:sz w:val="22"/>
                <w:szCs w:val="24"/>
              </w:rPr>
            </w:pPr>
            <w:r w:rsidRPr="007F7AA4">
              <w:rPr>
                <w:rFonts w:eastAsiaTheme="majorEastAsia" w:cs="Times New Roman"/>
                <w:sz w:val="22"/>
                <w:szCs w:val="24"/>
              </w:rPr>
              <w:t>09:31:53.732 [0x1544] MCS QCSI Payload Packet</w:t>
            </w:r>
          </w:p>
          <w:p w14:paraId="1C8D8D77" w14:textId="77777777" w:rsidR="00FC277F" w:rsidRPr="007F7AA4" w:rsidRDefault="00FC277F" w:rsidP="00926560">
            <w:pPr>
              <w:widowControl/>
              <w:kinsoku/>
              <w:adjustRightInd/>
              <w:rPr>
                <w:rFonts w:eastAsiaTheme="majorEastAsia" w:cs="Times New Roman"/>
                <w:sz w:val="22"/>
                <w:szCs w:val="24"/>
              </w:rPr>
            </w:pPr>
            <w:r w:rsidRPr="007F7AA4">
              <w:rPr>
                <w:rFonts w:eastAsiaTheme="majorEastAsia" w:cs="Times New Roman"/>
                <w:sz w:val="22"/>
                <w:szCs w:val="24"/>
              </w:rPr>
              <w:t>packetVersion = 2</w:t>
            </w:r>
          </w:p>
          <w:p w14:paraId="7D78C0F4" w14:textId="77777777" w:rsidR="00FC277F" w:rsidRPr="007F7AA4" w:rsidRDefault="00FC277F" w:rsidP="00926560">
            <w:pPr>
              <w:widowControl/>
              <w:kinsoku/>
              <w:adjustRightInd/>
              <w:rPr>
                <w:rFonts w:eastAsiaTheme="majorEastAsia" w:cs="Times New Roman"/>
                <w:sz w:val="22"/>
                <w:szCs w:val="24"/>
              </w:rPr>
            </w:pPr>
            <w:r w:rsidRPr="007F7AA4">
              <w:rPr>
                <w:rFonts w:eastAsiaTheme="majorEastAsia" w:cs="Times New Roman"/>
                <w:sz w:val="22"/>
                <w:szCs w:val="24"/>
              </w:rPr>
              <w:t>MsgType = Indication</w:t>
            </w:r>
          </w:p>
          <w:p w14:paraId="1C8F4FB9" w14:textId="77777777" w:rsidR="00FC277F" w:rsidRPr="007F7AA4" w:rsidRDefault="00FC277F" w:rsidP="00926560">
            <w:pPr>
              <w:widowControl/>
              <w:kinsoku/>
              <w:adjustRightInd/>
              <w:rPr>
                <w:rFonts w:eastAsiaTheme="majorEastAsia" w:cs="Times New Roman"/>
                <w:sz w:val="22"/>
                <w:szCs w:val="24"/>
              </w:rPr>
            </w:pPr>
            <w:r w:rsidRPr="007F7AA4">
              <w:rPr>
                <w:rFonts w:eastAsiaTheme="majorEastAsia" w:cs="Times New Roman"/>
                <w:sz w:val="22"/>
                <w:szCs w:val="24"/>
              </w:rPr>
              <w:lastRenderedPageBreak/>
              <w:t>Counter = 77</w:t>
            </w:r>
          </w:p>
          <w:p w14:paraId="40F22215" w14:textId="77777777" w:rsidR="00FC277F" w:rsidRPr="007F7AA4" w:rsidRDefault="00FC277F" w:rsidP="00926560">
            <w:pPr>
              <w:widowControl/>
              <w:kinsoku/>
              <w:adjustRightInd/>
              <w:rPr>
                <w:rFonts w:eastAsiaTheme="majorEastAsia" w:cs="Times New Roman"/>
                <w:b/>
                <w:i/>
                <w:sz w:val="22"/>
                <w:szCs w:val="24"/>
              </w:rPr>
            </w:pPr>
            <w:r w:rsidRPr="007F7AA4">
              <w:rPr>
                <w:rFonts w:eastAsiaTheme="majorEastAsia" w:cs="Times New Roman"/>
                <w:b/>
                <w:i/>
                <w:sz w:val="22"/>
                <w:szCs w:val="24"/>
              </w:rPr>
              <w:t>ServiceId = 9</w:t>
            </w:r>
          </w:p>
          <w:p w14:paraId="24124A1C" w14:textId="77777777" w:rsidR="00FC277F" w:rsidRPr="007F7AA4" w:rsidRDefault="00FC277F" w:rsidP="00926560">
            <w:pPr>
              <w:widowControl/>
              <w:kinsoku/>
              <w:adjustRightInd/>
              <w:rPr>
                <w:rFonts w:eastAsiaTheme="majorEastAsia" w:cs="Times New Roman"/>
                <w:sz w:val="22"/>
                <w:szCs w:val="24"/>
              </w:rPr>
            </w:pPr>
            <w:r w:rsidRPr="007F7AA4">
              <w:rPr>
                <w:rFonts w:eastAsiaTheme="majorEastAsia" w:cs="Times New Roman"/>
                <w:sz w:val="22"/>
                <w:szCs w:val="24"/>
              </w:rPr>
              <w:t>MajorRev = 2</w:t>
            </w:r>
          </w:p>
          <w:p w14:paraId="6CB1DCC6" w14:textId="77777777" w:rsidR="00FC277F" w:rsidRPr="007F7AA4" w:rsidRDefault="00FC277F" w:rsidP="00926560">
            <w:pPr>
              <w:widowControl/>
              <w:kinsoku/>
              <w:adjustRightInd/>
              <w:rPr>
                <w:rFonts w:eastAsiaTheme="majorEastAsia" w:cs="Times New Roman"/>
                <w:sz w:val="22"/>
                <w:szCs w:val="24"/>
              </w:rPr>
            </w:pPr>
            <w:r w:rsidRPr="007F7AA4">
              <w:rPr>
                <w:rFonts w:eastAsiaTheme="majorEastAsia" w:cs="Times New Roman"/>
                <w:sz w:val="22"/>
                <w:szCs w:val="24"/>
              </w:rPr>
              <w:t>MinorRev = 106</w:t>
            </w:r>
          </w:p>
          <w:p w14:paraId="7E6F9881" w14:textId="77777777" w:rsidR="00FC277F" w:rsidRPr="007F7AA4" w:rsidRDefault="00FC277F" w:rsidP="00926560">
            <w:pPr>
              <w:widowControl/>
              <w:kinsoku/>
              <w:adjustRightInd/>
              <w:rPr>
                <w:rFonts w:eastAsiaTheme="majorEastAsia" w:cs="Times New Roman"/>
                <w:sz w:val="22"/>
                <w:szCs w:val="24"/>
              </w:rPr>
            </w:pPr>
            <w:r w:rsidRPr="007F7AA4">
              <w:rPr>
                <w:rFonts w:eastAsiaTheme="majorEastAsia" w:cs="Times New Roman"/>
                <w:sz w:val="22"/>
                <w:szCs w:val="24"/>
              </w:rPr>
              <w:t>ConHandle = 0x00000006</w:t>
            </w:r>
          </w:p>
          <w:p w14:paraId="1A3A8161" w14:textId="77777777" w:rsidR="00FC277F" w:rsidRPr="007F7AA4" w:rsidRDefault="00FC277F" w:rsidP="00926560">
            <w:pPr>
              <w:widowControl/>
              <w:kinsoku/>
              <w:adjustRightInd/>
              <w:rPr>
                <w:rFonts w:eastAsiaTheme="majorEastAsia" w:cs="Times New Roman"/>
                <w:b/>
                <w:i/>
                <w:sz w:val="22"/>
                <w:szCs w:val="24"/>
              </w:rPr>
            </w:pPr>
            <w:r w:rsidRPr="007F7AA4">
              <w:rPr>
                <w:rFonts w:eastAsiaTheme="majorEastAsia" w:cs="Times New Roman"/>
                <w:b/>
                <w:i/>
                <w:sz w:val="22"/>
                <w:szCs w:val="24"/>
              </w:rPr>
              <w:t>MsgId = 0x00000051</w:t>
            </w:r>
          </w:p>
          <w:p w14:paraId="51822B19" w14:textId="77777777" w:rsidR="00FC277F" w:rsidRPr="007F7AA4" w:rsidRDefault="00FC277F" w:rsidP="00926560">
            <w:pPr>
              <w:widowControl/>
              <w:kinsoku/>
              <w:adjustRightInd/>
              <w:rPr>
                <w:rFonts w:eastAsiaTheme="majorEastAsia" w:cs="Times New Roman"/>
                <w:sz w:val="22"/>
                <w:szCs w:val="24"/>
              </w:rPr>
            </w:pPr>
            <w:r w:rsidRPr="007F7AA4">
              <w:rPr>
                <w:rFonts w:eastAsiaTheme="majorEastAsia" w:cs="Times New Roman"/>
                <w:sz w:val="22"/>
                <w:szCs w:val="24"/>
              </w:rPr>
              <w:t>QmiLength = 124</w:t>
            </w:r>
          </w:p>
          <w:p w14:paraId="09BC3527" w14:textId="77777777" w:rsidR="00FC277F" w:rsidRPr="007F7AA4" w:rsidRDefault="00FC277F" w:rsidP="00926560">
            <w:pPr>
              <w:widowControl/>
              <w:kinsoku/>
              <w:adjustRightInd/>
              <w:rPr>
                <w:rFonts w:eastAsiaTheme="majorEastAsia" w:cs="Times New Roman"/>
                <w:sz w:val="22"/>
                <w:szCs w:val="24"/>
              </w:rPr>
            </w:pPr>
            <w:r w:rsidRPr="007F7AA4">
              <w:rPr>
                <w:rFonts w:eastAsiaTheme="majorEastAsia" w:cs="Times New Roman"/>
                <w:sz w:val="22"/>
                <w:szCs w:val="24"/>
              </w:rPr>
              <w:t>Service_VOICE {</w:t>
            </w:r>
          </w:p>
          <w:p w14:paraId="144FCF32" w14:textId="77777777" w:rsidR="00FC277F" w:rsidRPr="007F7AA4" w:rsidRDefault="00FC277F" w:rsidP="00926560">
            <w:pPr>
              <w:widowControl/>
              <w:kinsoku/>
              <w:adjustRightInd/>
              <w:rPr>
                <w:rFonts w:eastAsiaTheme="majorEastAsia" w:cs="Times New Roman"/>
                <w:sz w:val="22"/>
                <w:szCs w:val="24"/>
              </w:rPr>
            </w:pPr>
            <w:r w:rsidRPr="007F7AA4">
              <w:rPr>
                <w:rFonts w:eastAsiaTheme="majorEastAsia" w:cs="Times New Roman"/>
                <w:sz w:val="22"/>
                <w:szCs w:val="24"/>
              </w:rPr>
              <w:t>ServiceVOICEV2 {</w:t>
            </w:r>
          </w:p>
          <w:p w14:paraId="54CC6337" w14:textId="77777777" w:rsidR="00FC277F" w:rsidRPr="007F7AA4" w:rsidRDefault="00FC277F" w:rsidP="00926560">
            <w:pPr>
              <w:widowControl/>
              <w:kinsoku/>
              <w:adjustRightInd/>
              <w:rPr>
                <w:rFonts w:eastAsiaTheme="majorEastAsia" w:cs="Times New Roman"/>
                <w:sz w:val="22"/>
                <w:szCs w:val="24"/>
              </w:rPr>
            </w:pPr>
            <w:r w:rsidRPr="007F7AA4">
              <w:rPr>
                <w:rFonts w:eastAsiaTheme="majorEastAsia" w:cs="Times New Roman"/>
                <w:sz w:val="22"/>
                <w:szCs w:val="24"/>
              </w:rPr>
              <w:t>voice_modified {</w:t>
            </w:r>
          </w:p>
          <w:p w14:paraId="40071BB5" w14:textId="77777777" w:rsidR="00FC277F" w:rsidRPr="007F7AA4" w:rsidRDefault="00FC277F" w:rsidP="00926560">
            <w:pPr>
              <w:widowControl/>
              <w:kinsoku/>
              <w:adjustRightInd/>
              <w:rPr>
                <w:rFonts w:eastAsiaTheme="majorEastAsia" w:cs="Times New Roman"/>
                <w:sz w:val="22"/>
                <w:szCs w:val="24"/>
              </w:rPr>
            </w:pPr>
            <w:r w:rsidRPr="007F7AA4">
              <w:rPr>
                <w:rFonts w:eastAsiaTheme="majorEastAsia" w:cs="Times New Roman"/>
                <w:sz w:val="22"/>
                <w:szCs w:val="24"/>
              </w:rPr>
              <w:t>voice_modified_indTlvs[0] {</w:t>
            </w:r>
          </w:p>
          <w:p w14:paraId="6BBEC9B7" w14:textId="77777777" w:rsidR="00FC277F" w:rsidRPr="007F7AA4" w:rsidRDefault="00FC277F" w:rsidP="00926560">
            <w:pPr>
              <w:widowControl/>
              <w:kinsoku/>
              <w:adjustRightInd/>
              <w:rPr>
                <w:rFonts w:eastAsiaTheme="majorEastAsia" w:cs="Times New Roman"/>
                <w:sz w:val="22"/>
                <w:szCs w:val="24"/>
              </w:rPr>
            </w:pPr>
            <w:r w:rsidRPr="007F7AA4">
              <w:rPr>
                <w:rFonts w:eastAsiaTheme="majorEastAsia" w:cs="Times New Roman"/>
                <w:sz w:val="22"/>
                <w:szCs w:val="24"/>
              </w:rPr>
              <w:t>Type = 0x01</w:t>
            </w:r>
          </w:p>
          <w:p w14:paraId="114D5EF4" w14:textId="77777777" w:rsidR="00FC277F" w:rsidRPr="007F7AA4" w:rsidRDefault="00FC277F" w:rsidP="00926560">
            <w:pPr>
              <w:widowControl/>
              <w:kinsoku/>
              <w:adjustRightInd/>
              <w:rPr>
                <w:rFonts w:eastAsiaTheme="majorEastAsia" w:cs="Times New Roman"/>
                <w:sz w:val="22"/>
                <w:szCs w:val="24"/>
              </w:rPr>
            </w:pPr>
            <w:r w:rsidRPr="007F7AA4">
              <w:rPr>
                <w:rFonts w:eastAsiaTheme="majorEastAsia" w:cs="Times New Roman"/>
                <w:sz w:val="22"/>
                <w:szCs w:val="24"/>
              </w:rPr>
              <w:t>Length = 1</w:t>
            </w:r>
          </w:p>
          <w:p w14:paraId="604078A7" w14:textId="77777777" w:rsidR="00FC277F" w:rsidRPr="007F7AA4" w:rsidRDefault="00FC277F" w:rsidP="00926560">
            <w:pPr>
              <w:widowControl/>
              <w:kinsoku/>
              <w:adjustRightInd/>
              <w:rPr>
                <w:rFonts w:eastAsiaTheme="majorEastAsia" w:cs="Times New Roman"/>
                <w:sz w:val="22"/>
                <w:szCs w:val="24"/>
              </w:rPr>
            </w:pPr>
            <w:r w:rsidRPr="007F7AA4">
              <w:rPr>
                <w:rFonts w:eastAsiaTheme="majorEastAsia" w:cs="Times New Roman"/>
                <w:sz w:val="22"/>
                <w:szCs w:val="24"/>
              </w:rPr>
              <w:t>call_id {</w:t>
            </w:r>
          </w:p>
          <w:p w14:paraId="2461797C" w14:textId="77777777" w:rsidR="00FC277F" w:rsidRPr="007F7AA4" w:rsidRDefault="00FC277F" w:rsidP="00926560">
            <w:pPr>
              <w:widowControl/>
              <w:kinsoku/>
              <w:adjustRightInd/>
              <w:rPr>
                <w:rFonts w:eastAsiaTheme="majorEastAsia" w:cs="Times New Roman"/>
                <w:sz w:val="22"/>
                <w:szCs w:val="24"/>
              </w:rPr>
            </w:pPr>
            <w:r w:rsidRPr="007F7AA4">
              <w:rPr>
                <w:rFonts w:eastAsiaTheme="majorEastAsia" w:cs="Times New Roman"/>
                <w:sz w:val="22"/>
                <w:szCs w:val="24"/>
              </w:rPr>
              <w:t>call_id = 1</w:t>
            </w:r>
          </w:p>
          <w:p w14:paraId="4A7E4338" w14:textId="77777777" w:rsidR="00FC277F" w:rsidRPr="007F7AA4" w:rsidRDefault="00FC277F" w:rsidP="00926560">
            <w:pPr>
              <w:widowControl/>
              <w:kinsoku/>
              <w:adjustRightInd/>
              <w:rPr>
                <w:rFonts w:eastAsiaTheme="majorEastAsia" w:cs="Times New Roman"/>
                <w:sz w:val="22"/>
                <w:szCs w:val="24"/>
              </w:rPr>
            </w:pPr>
            <w:r w:rsidRPr="007F7AA4">
              <w:rPr>
                <w:rFonts w:eastAsiaTheme="majorEastAsia" w:cs="Times New Roman"/>
                <w:sz w:val="22"/>
                <w:szCs w:val="24"/>
              </w:rPr>
              <w:t>}</w:t>
            </w:r>
          </w:p>
          <w:p w14:paraId="68E58585" w14:textId="77777777" w:rsidR="00FC277F" w:rsidRPr="007F7AA4" w:rsidRDefault="00FC277F" w:rsidP="00926560">
            <w:pPr>
              <w:widowControl/>
              <w:kinsoku/>
              <w:adjustRightInd/>
              <w:rPr>
                <w:rFonts w:eastAsiaTheme="majorEastAsia" w:cs="Times New Roman"/>
                <w:sz w:val="22"/>
                <w:szCs w:val="24"/>
              </w:rPr>
            </w:pPr>
            <w:r w:rsidRPr="007F7AA4">
              <w:rPr>
                <w:rFonts w:eastAsiaTheme="majorEastAsia" w:cs="Times New Roman"/>
                <w:sz w:val="22"/>
                <w:szCs w:val="24"/>
              </w:rPr>
              <w:t>}</w:t>
            </w:r>
          </w:p>
          <w:p w14:paraId="484038C6" w14:textId="77777777" w:rsidR="00FC277F" w:rsidRPr="007F7AA4" w:rsidRDefault="00FC277F" w:rsidP="00926560">
            <w:pPr>
              <w:widowControl/>
              <w:kinsoku/>
              <w:adjustRightInd/>
              <w:rPr>
                <w:rFonts w:eastAsiaTheme="majorEastAsia" w:cs="Times New Roman"/>
                <w:sz w:val="22"/>
                <w:szCs w:val="24"/>
              </w:rPr>
            </w:pPr>
            <w:r w:rsidRPr="007F7AA4">
              <w:rPr>
                <w:rFonts w:eastAsiaTheme="majorEastAsia" w:cs="Times New Roman"/>
                <w:sz w:val="22"/>
                <w:szCs w:val="24"/>
              </w:rPr>
              <w:t>voice_modified_indTlvs[1] {</w:t>
            </w:r>
          </w:p>
          <w:p w14:paraId="62CEEEA0" w14:textId="77777777" w:rsidR="00FC277F" w:rsidRPr="007F7AA4" w:rsidRDefault="00FC277F" w:rsidP="00926560">
            <w:pPr>
              <w:widowControl/>
              <w:kinsoku/>
              <w:adjustRightInd/>
              <w:rPr>
                <w:rFonts w:eastAsiaTheme="majorEastAsia" w:cs="Times New Roman"/>
                <w:sz w:val="22"/>
                <w:szCs w:val="24"/>
              </w:rPr>
            </w:pPr>
            <w:r w:rsidRPr="007F7AA4">
              <w:rPr>
                <w:rFonts w:eastAsiaTheme="majorEastAsia" w:cs="Times New Roman"/>
                <w:sz w:val="22"/>
                <w:szCs w:val="24"/>
              </w:rPr>
              <w:t>Type = 0x10</w:t>
            </w:r>
          </w:p>
          <w:p w14:paraId="37A56324" w14:textId="77777777" w:rsidR="00FC277F" w:rsidRPr="007F7AA4" w:rsidRDefault="00FC277F" w:rsidP="00926560">
            <w:pPr>
              <w:widowControl/>
              <w:kinsoku/>
              <w:adjustRightInd/>
              <w:rPr>
                <w:rFonts w:eastAsiaTheme="majorEastAsia" w:cs="Times New Roman"/>
                <w:sz w:val="22"/>
                <w:szCs w:val="24"/>
              </w:rPr>
            </w:pPr>
            <w:r w:rsidRPr="007F7AA4">
              <w:rPr>
                <w:rFonts w:eastAsiaTheme="majorEastAsia" w:cs="Times New Roman"/>
                <w:sz w:val="22"/>
                <w:szCs w:val="24"/>
              </w:rPr>
              <w:t>Length = 1</w:t>
            </w:r>
          </w:p>
          <w:p w14:paraId="5ED92EF2" w14:textId="77777777" w:rsidR="00FC277F" w:rsidRPr="007F7AA4" w:rsidRDefault="00FC277F" w:rsidP="00926560">
            <w:pPr>
              <w:widowControl/>
              <w:kinsoku/>
              <w:adjustRightInd/>
              <w:rPr>
                <w:rFonts w:eastAsiaTheme="majorEastAsia" w:cs="Times New Roman"/>
                <w:sz w:val="22"/>
                <w:szCs w:val="24"/>
              </w:rPr>
            </w:pPr>
            <w:r w:rsidRPr="007F7AA4">
              <w:rPr>
                <w:rFonts w:eastAsiaTheme="majorEastAsia" w:cs="Times New Roman"/>
                <w:sz w:val="22"/>
                <w:szCs w:val="24"/>
              </w:rPr>
              <w:t>call_type {</w:t>
            </w:r>
          </w:p>
          <w:p w14:paraId="4CEAF612" w14:textId="77777777" w:rsidR="00FC277F" w:rsidRPr="007F7AA4" w:rsidRDefault="00FC277F" w:rsidP="00926560">
            <w:pPr>
              <w:widowControl/>
              <w:kinsoku/>
              <w:adjustRightInd/>
              <w:rPr>
                <w:rFonts w:eastAsiaTheme="majorEastAsia" w:cs="Times New Roman"/>
                <w:b/>
                <w:i/>
                <w:sz w:val="22"/>
                <w:szCs w:val="24"/>
              </w:rPr>
            </w:pPr>
            <w:r w:rsidRPr="007F7AA4">
              <w:rPr>
                <w:rFonts w:eastAsiaTheme="majorEastAsia" w:cs="Times New Roman"/>
                <w:b/>
                <w:i/>
                <w:sz w:val="22"/>
                <w:szCs w:val="24"/>
              </w:rPr>
              <w:t>call_type = CALL_TYPE_VOICE_IP</w:t>
            </w:r>
          </w:p>
          <w:p w14:paraId="6CEEE98D" w14:textId="77777777" w:rsidR="00FC277F" w:rsidRPr="007F7AA4" w:rsidRDefault="00FC277F" w:rsidP="00926560">
            <w:pPr>
              <w:widowControl/>
              <w:kinsoku/>
              <w:adjustRightInd/>
              <w:rPr>
                <w:rFonts w:eastAsiaTheme="majorEastAsia" w:cs="Times New Roman"/>
                <w:sz w:val="22"/>
                <w:szCs w:val="24"/>
              </w:rPr>
            </w:pPr>
            <w:r w:rsidRPr="007F7AA4">
              <w:rPr>
                <w:rFonts w:eastAsiaTheme="majorEastAsia" w:cs="Times New Roman"/>
                <w:sz w:val="22"/>
                <w:szCs w:val="24"/>
              </w:rPr>
              <w:t>}</w:t>
            </w:r>
          </w:p>
          <w:p w14:paraId="2482BE56" w14:textId="77777777" w:rsidR="00FC277F" w:rsidRPr="007F7AA4" w:rsidRDefault="00FC277F" w:rsidP="00926560">
            <w:pPr>
              <w:widowControl/>
              <w:kinsoku/>
              <w:adjustRightInd/>
              <w:rPr>
                <w:rFonts w:eastAsiaTheme="majorEastAsia" w:cs="Times New Roman"/>
                <w:sz w:val="22"/>
                <w:szCs w:val="24"/>
              </w:rPr>
            </w:pPr>
            <w:r w:rsidRPr="007F7AA4">
              <w:rPr>
                <w:rFonts w:eastAsiaTheme="majorEastAsia" w:cs="Times New Roman"/>
                <w:sz w:val="22"/>
                <w:szCs w:val="24"/>
              </w:rPr>
              <w:t>}</w:t>
            </w:r>
          </w:p>
          <w:p w14:paraId="46CCA350" w14:textId="77777777" w:rsidR="00FC277F" w:rsidRPr="007F7AA4" w:rsidRDefault="00FC277F" w:rsidP="00926560">
            <w:pPr>
              <w:widowControl/>
              <w:kinsoku/>
              <w:adjustRightInd/>
              <w:rPr>
                <w:rFonts w:eastAsiaTheme="majorEastAsia" w:cs="Times New Roman"/>
                <w:sz w:val="22"/>
                <w:szCs w:val="24"/>
              </w:rPr>
            </w:pPr>
            <w:r w:rsidRPr="007F7AA4">
              <w:rPr>
                <w:rFonts w:eastAsiaTheme="majorEastAsia" w:cs="Times New Roman"/>
                <w:sz w:val="22"/>
                <w:szCs w:val="24"/>
              </w:rPr>
              <w:t>voice_modified_indTlvs[2] {</w:t>
            </w:r>
          </w:p>
          <w:p w14:paraId="33A20523" w14:textId="77777777" w:rsidR="00FC277F" w:rsidRPr="007F7AA4" w:rsidRDefault="00FC277F" w:rsidP="00926560">
            <w:pPr>
              <w:widowControl/>
              <w:kinsoku/>
              <w:adjustRightInd/>
              <w:rPr>
                <w:rFonts w:eastAsiaTheme="majorEastAsia" w:cs="Times New Roman"/>
                <w:sz w:val="22"/>
                <w:szCs w:val="24"/>
              </w:rPr>
            </w:pPr>
            <w:r w:rsidRPr="007F7AA4">
              <w:rPr>
                <w:rFonts w:eastAsiaTheme="majorEastAsia" w:cs="Times New Roman"/>
                <w:sz w:val="22"/>
                <w:szCs w:val="24"/>
              </w:rPr>
              <w:t>Type = 0x11</w:t>
            </w:r>
          </w:p>
          <w:p w14:paraId="69ABD7B8" w14:textId="77777777" w:rsidR="00FC277F" w:rsidRPr="007F7AA4" w:rsidRDefault="00FC277F" w:rsidP="00926560">
            <w:pPr>
              <w:widowControl/>
              <w:kinsoku/>
              <w:adjustRightInd/>
              <w:rPr>
                <w:rFonts w:eastAsiaTheme="majorEastAsia" w:cs="Times New Roman"/>
                <w:sz w:val="22"/>
                <w:szCs w:val="24"/>
              </w:rPr>
            </w:pPr>
            <w:r w:rsidRPr="007F7AA4">
              <w:rPr>
                <w:rFonts w:eastAsiaTheme="majorEastAsia" w:cs="Times New Roman"/>
                <w:sz w:val="22"/>
                <w:szCs w:val="24"/>
              </w:rPr>
              <w:t>Length = 8</w:t>
            </w:r>
          </w:p>
          <w:p w14:paraId="007F9D0B" w14:textId="77777777" w:rsidR="00FC277F" w:rsidRPr="007F7AA4" w:rsidRDefault="00FC277F" w:rsidP="00926560">
            <w:pPr>
              <w:widowControl/>
              <w:kinsoku/>
              <w:adjustRightInd/>
              <w:rPr>
                <w:rFonts w:eastAsiaTheme="majorEastAsia" w:cs="Times New Roman"/>
                <w:sz w:val="22"/>
                <w:szCs w:val="24"/>
              </w:rPr>
            </w:pPr>
            <w:r w:rsidRPr="007F7AA4">
              <w:rPr>
                <w:rFonts w:eastAsiaTheme="majorEastAsia" w:cs="Times New Roman"/>
                <w:sz w:val="22"/>
                <w:szCs w:val="24"/>
              </w:rPr>
              <w:t>audio_attrib {</w:t>
            </w:r>
          </w:p>
          <w:p w14:paraId="3AB85164" w14:textId="77777777" w:rsidR="00FC277F" w:rsidRPr="007F7AA4" w:rsidRDefault="00FC277F" w:rsidP="00926560">
            <w:pPr>
              <w:widowControl/>
              <w:kinsoku/>
              <w:adjustRightInd/>
              <w:rPr>
                <w:rFonts w:eastAsiaTheme="majorEastAsia" w:cs="Times New Roman"/>
                <w:sz w:val="22"/>
                <w:szCs w:val="24"/>
              </w:rPr>
            </w:pPr>
            <w:r w:rsidRPr="007F7AA4">
              <w:rPr>
                <w:rFonts w:eastAsiaTheme="majorEastAsia" w:cs="Times New Roman"/>
                <w:sz w:val="22"/>
                <w:szCs w:val="24"/>
              </w:rPr>
              <w:t>audio_attrib = VOICE_CALL_ATTRIB_TX | VOICE_CALL_ATTRIB_RX</w:t>
            </w:r>
          </w:p>
          <w:p w14:paraId="4C172B1E" w14:textId="77777777" w:rsidR="00FC277F" w:rsidRPr="007F7AA4" w:rsidRDefault="00FC277F" w:rsidP="00926560">
            <w:pPr>
              <w:widowControl/>
              <w:kinsoku/>
              <w:adjustRightInd/>
              <w:rPr>
                <w:rFonts w:eastAsiaTheme="majorEastAsia" w:cs="Times New Roman"/>
                <w:sz w:val="22"/>
                <w:szCs w:val="24"/>
              </w:rPr>
            </w:pPr>
            <w:r w:rsidRPr="007F7AA4">
              <w:rPr>
                <w:rFonts w:eastAsiaTheme="majorEastAsia" w:cs="Times New Roman"/>
                <w:sz w:val="22"/>
                <w:szCs w:val="24"/>
              </w:rPr>
              <w:t>}</w:t>
            </w:r>
          </w:p>
          <w:p w14:paraId="2FDDEF46" w14:textId="77777777" w:rsidR="00FC277F" w:rsidRPr="007F7AA4" w:rsidRDefault="00FC277F" w:rsidP="00926560">
            <w:pPr>
              <w:widowControl/>
              <w:kinsoku/>
              <w:adjustRightInd/>
              <w:rPr>
                <w:rFonts w:eastAsiaTheme="majorEastAsia" w:cs="Times New Roman"/>
                <w:sz w:val="22"/>
                <w:szCs w:val="24"/>
              </w:rPr>
            </w:pPr>
            <w:r w:rsidRPr="007F7AA4">
              <w:rPr>
                <w:rFonts w:eastAsiaTheme="majorEastAsia" w:cs="Times New Roman"/>
                <w:sz w:val="22"/>
                <w:szCs w:val="24"/>
              </w:rPr>
              <w:t>}</w:t>
            </w:r>
          </w:p>
          <w:p w14:paraId="70310DF1" w14:textId="77777777" w:rsidR="00FC277F" w:rsidRPr="007F7AA4" w:rsidRDefault="00FC277F" w:rsidP="00926560">
            <w:pPr>
              <w:widowControl/>
              <w:kinsoku/>
              <w:adjustRightInd/>
              <w:rPr>
                <w:rFonts w:eastAsiaTheme="majorEastAsia" w:cs="Times New Roman"/>
                <w:sz w:val="22"/>
                <w:szCs w:val="24"/>
              </w:rPr>
            </w:pPr>
            <w:r w:rsidRPr="007F7AA4">
              <w:rPr>
                <w:rFonts w:eastAsiaTheme="majorEastAsia" w:cs="Times New Roman"/>
                <w:sz w:val="22"/>
                <w:szCs w:val="24"/>
              </w:rPr>
              <w:t>voice_modified_indTlvs[3] {</w:t>
            </w:r>
          </w:p>
          <w:p w14:paraId="24F0DBA0" w14:textId="77777777" w:rsidR="00FC277F" w:rsidRPr="007F7AA4" w:rsidRDefault="00FC277F" w:rsidP="00926560">
            <w:pPr>
              <w:widowControl/>
              <w:kinsoku/>
              <w:adjustRightInd/>
              <w:rPr>
                <w:rFonts w:eastAsiaTheme="majorEastAsia" w:cs="Times New Roman"/>
                <w:sz w:val="22"/>
                <w:szCs w:val="24"/>
              </w:rPr>
            </w:pPr>
            <w:r w:rsidRPr="007F7AA4">
              <w:rPr>
                <w:rFonts w:eastAsiaTheme="majorEastAsia" w:cs="Times New Roman"/>
                <w:sz w:val="22"/>
                <w:szCs w:val="24"/>
              </w:rPr>
              <w:t>Type = 0x12</w:t>
            </w:r>
          </w:p>
          <w:p w14:paraId="47265361" w14:textId="77777777" w:rsidR="00FC277F" w:rsidRPr="007F7AA4" w:rsidRDefault="00FC277F" w:rsidP="00926560">
            <w:pPr>
              <w:widowControl/>
              <w:kinsoku/>
              <w:adjustRightInd/>
              <w:rPr>
                <w:rFonts w:eastAsiaTheme="majorEastAsia" w:cs="Times New Roman"/>
                <w:sz w:val="22"/>
                <w:szCs w:val="24"/>
              </w:rPr>
            </w:pPr>
            <w:r w:rsidRPr="007F7AA4">
              <w:rPr>
                <w:rFonts w:eastAsiaTheme="majorEastAsia" w:cs="Times New Roman"/>
                <w:sz w:val="22"/>
                <w:szCs w:val="24"/>
              </w:rPr>
              <w:t>Length = 8</w:t>
            </w:r>
          </w:p>
          <w:p w14:paraId="24598A4E" w14:textId="77777777" w:rsidR="00FC277F" w:rsidRPr="007F7AA4" w:rsidRDefault="00FC277F" w:rsidP="00926560">
            <w:pPr>
              <w:widowControl/>
              <w:kinsoku/>
              <w:adjustRightInd/>
              <w:rPr>
                <w:rFonts w:eastAsiaTheme="majorEastAsia" w:cs="Times New Roman"/>
                <w:sz w:val="22"/>
                <w:szCs w:val="24"/>
              </w:rPr>
            </w:pPr>
            <w:r w:rsidRPr="007F7AA4">
              <w:rPr>
                <w:rFonts w:eastAsiaTheme="majorEastAsia" w:cs="Times New Roman"/>
                <w:sz w:val="22"/>
                <w:szCs w:val="24"/>
              </w:rPr>
              <w:t>video_attrib {</w:t>
            </w:r>
          </w:p>
          <w:p w14:paraId="1A1B928D" w14:textId="77777777" w:rsidR="00FC277F" w:rsidRPr="007F7AA4" w:rsidRDefault="00FC277F" w:rsidP="00926560">
            <w:pPr>
              <w:widowControl/>
              <w:kinsoku/>
              <w:adjustRightInd/>
              <w:rPr>
                <w:rFonts w:eastAsiaTheme="majorEastAsia" w:cs="Times New Roman"/>
                <w:b/>
                <w:i/>
                <w:sz w:val="22"/>
                <w:szCs w:val="24"/>
              </w:rPr>
            </w:pPr>
            <w:r w:rsidRPr="007F7AA4">
              <w:rPr>
                <w:rFonts w:eastAsiaTheme="majorEastAsia" w:cs="Times New Roman"/>
                <w:b/>
                <w:i/>
                <w:sz w:val="22"/>
                <w:szCs w:val="24"/>
              </w:rPr>
              <w:t xml:space="preserve">video_attrib = 0  // </w:t>
            </w:r>
            <w:r w:rsidRPr="007F7AA4">
              <w:rPr>
                <w:rFonts w:eastAsiaTheme="majorEastAsia" w:cs="Times New Roman"/>
                <w:b/>
                <w:i/>
                <w:sz w:val="22"/>
                <w:szCs w:val="24"/>
              </w:rPr>
              <w:t>没有视频</w:t>
            </w:r>
          </w:p>
          <w:p w14:paraId="2ED1F840" w14:textId="77777777" w:rsidR="00FC277F" w:rsidRPr="007F7AA4" w:rsidRDefault="00FC277F" w:rsidP="00926560">
            <w:pPr>
              <w:widowControl/>
              <w:kinsoku/>
              <w:adjustRightInd/>
              <w:rPr>
                <w:rFonts w:eastAsiaTheme="majorEastAsia" w:cs="Times New Roman"/>
                <w:sz w:val="22"/>
                <w:szCs w:val="24"/>
              </w:rPr>
            </w:pPr>
            <w:r w:rsidRPr="007F7AA4">
              <w:rPr>
                <w:rFonts w:eastAsiaTheme="majorEastAsia" w:cs="Times New Roman"/>
                <w:sz w:val="22"/>
                <w:szCs w:val="24"/>
              </w:rPr>
              <w:t>}</w:t>
            </w:r>
          </w:p>
          <w:p w14:paraId="482D7E99" w14:textId="77777777" w:rsidR="00FC277F" w:rsidRPr="007F7AA4" w:rsidRDefault="00FC277F" w:rsidP="00926560">
            <w:pPr>
              <w:widowControl/>
              <w:kinsoku/>
              <w:adjustRightInd/>
              <w:rPr>
                <w:rFonts w:eastAsiaTheme="majorEastAsia" w:cs="Times New Roman"/>
                <w:sz w:val="22"/>
                <w:szCs w:val="24"/>
              </w:rPr>
            </w:pPr>
            <w:r w:rsidRPr="007F7AA4">
              <w:rPr>
                <w:rFonts w:eastAsiaTheme="majorEastAsia" w:cs="Times New Roman"/>
                <w:sz w:val="22"/>
                <w:szCs w:val="24"/>
              </w:rPr>
              <w:t>}</w:t>
            </w:r>
          </w:p>
          <w:p w14:paraId="145E9B23" w14:textId="77777777" w:rsidR="00FC277F" w:rsidRPr="007F7AA4" w:rsidRDefault="00FC277F" w:rsidP="00926560">
            <w:pPr>
              <w:widowControl/>
              <w:kinsoku/>
              <w:adjustRightInd/>
              <w:rPr>
                <w:rFonts w:eastAsiaTheme="majorEastAsia" w:cs="Times New Roman"/>
                <w:sz w:val="22"/>
                <w:szCs w:val="24"/>
              </w:rPr>
            </w:pPr>
            <w:r w:rsidRPr="007F7AA4">
              <w:rPr>
                <w:rFonts w:eastAsiaTheme="majorEastAsia" w:cs="Times New Roman"/>
                <w:sz w:val="22"/>
                <w:szCs w:val="24"/>
              </w:rPr>
              <w:t>voice_modified_indTlvs[4] {</w:t>
            </w:r>
          </w:p>
          <w:p w14:paraId="0C72423E" w14:textId="77777777" w:rsidR="00FC277F" w:rsidRPr="007F7AA4" w:rsidRDefault="00FC277F" w:rsidP="00926560">
            <w:pPr>
              <w:widowControl/>
              <w:kinsoku/>
              <w:adjustRightInd/>
              <w:rPr>
                <w:rFonts w:eastAsiaTheme="majorEastAsia" w:cs="Times New Roman"/>
                <w:sz w:val="22"/>
                <w:szCs w:val="24"/>
              </w:rPr>
            </w:pPr>
            <w:r w:rsidRPr="007F7AA4">
              <w:rPr>
                <w:rFonts w:eastAsiaTheme="majorEastAsia" w:cs="Times New Roman"/>
                <w:sz w:val="22"/>
                <w:szCs w:val="24"/>
              </w:rPr>
              <w:t>Type = 0x14</w:t>
            </w:r>
          </w:p>
          <w:p w14:paraId="166404AA" w14:textId="77777777" w:rsidR="00FC277F" w:rsidRPr="007F7AA4" w:rsidRDefault="00FC277F" w:rsidP="00926560">
            <w:pPr>
              <w:widowControl/>
              <w:kinsoku/>
              <w:adjustRightInd/>
              <w:rPr>
                <w:rFonts w:eastAsiaTheme="majorEastAsia" w:cs="Times New Roman"/>
                <w:sz w:val="22"/>
                <w:szCs w:val="24"/>
              </w:rPr>
            </w:pPr>
            <w:r w:rsidRPr="007F7AA4">
              <w:rPr>
                <w:rFonts w:eastAsiaTheme="majorEastAsia" w:cs="Times New Roman"/>
                <w:sz w:val="22"/>
                <w:szCs w:val="24"/>
              </w:rPr>
              <w:t>Length = 1</w:t>
            </w:r>
          </w:p>
          <w:p w14:paraId="1613B3D2" w14:textId="77777777" w:rsidR="00FC277F" w:rsidRPr="007F7AA4" w:rsidRDefault="00FC277F" w:rsidP="00926560">
            <w:pPr>
              <w:widowControl/>
              <w:kinsoku/>
              <w:adjustRightInd/>
              <w:rPr>
                <w:rFonts w:eastAsiaTheme="majorEastAsia" w:cs="Times New Roman"/>
                <w:sz w:val="22"/>
                <w:szCs w:val="24"/>
              </w:rPr>
            </w:pPr>
            <w:r w:rsidRPr="007F7AA4">
              <w:rPr>
                <w:rFonts w:eastAsiaTheme="majorEastAsia" w:cs="Times New Roman"/>
                <w:sz w:val="22"/>
                <w:szCs w:val="24"/>
              </w:rPr>
              <w:t>media_id {</w:t>
            </w:r>
          </w:p>
          <w:p w14:paraId="0CE62C66" w14:textId="77777777" w:rsidR="00FC277F" w:rsidRPr="007F7AA4" w:rsidRDefault="00FC277F" w:rsidP="00926560">
            <w:pPr>
              <w:widowControl/>
              <w:kinsoku/>
              <w:adjustRightInd/>
              <w:rPr>
                <w:rFonts w:eastAsiaTheme="majorEastAsia" w:cs="Times New Roman"/>
                <w:sz w:val="22"/>
                <w:szCs w:val="24"/>
              </w:rPr>
            </w:pPr>
            <w:r w:rsidRPr="007F7AA4">
              <w:rPr>
                <w:rFonts w:eastAsiaTheme="majorEastAsia" w:cs="Times New Roman"/>
                <w:sz w:val="22"/>
                <w:szCs w:val="24"/>
              </w:rPr>
              <w:t>media_id = 17</w:t>
            </w:r>
          </w:p>
          <w:p w14:paraId="754205DD" w14:textId="77777777" w:rsidR="00FC277F" w:rsidRPr="007F7AA4" w:rsidRDefault="00FC277F" w:rsidP="00926560">
            <w:pPr>
              <w:widowControl/>
              <w:kinsoku/>
              <w:adjustRightInd/>
              <w:rPr>
                <w:rFonts w:eastAsiaTheme="majorEastAsia" w:cs="Times New Roman"/>
                <w:sz w:val="22"/>
                <w:szCs w:val="24"/>
              </w:rPr>
            </w:pPr>
            <w:r w:rsidRPr="007F7AA4">
              <w:rPr>
                <w:rFonts w:eastAsiaTheme="majorEastAsia" w:cs="Times New Roman"/>
                <w:sz w:val="22"/>
                <w:szCs w:val="24"/>
              </w:rPr>
              <w:t>}</w:t>
            </w:r>
          </w:p>
          <w:p w14:paraId="00E7F410" w14:textId="77777777" w:rsidR="00FC277F" w:rsidRPr="007F7AA4" w:rsidRDefault="00FC277F" w:rsidP="00926560">
            <w:pPr>
              <w:widowControl/>
              <w:kinsoku/>
              <w:adjustRightInd/>
              <w:rPr>
                <w:rFonts w:eastAsiaTheme="majorEastAsia" w:cs="Times New Roman"/>
                <w:sz w:val="22"/>
                <w:szCs w:val="24"/>
              </w:rPr>
            </w:pPr>
            <w:r w:rsidRPr="007F7AA4">
              <w:rPr>
                <w:rFonts w:eastAsiaTheme="majorEastAsia" w:cs="Times New Roman"/>
                <w:sz w:val="22"/>
                <w:szCs w:val="24"/>
              </w:rPr>
              <w:t>}</w:t>
            </w:r>
          </w:p>
          <w:p w14:paraId="5D8AB831" w14:textId="77777777" w:rsidR="00FC277F" w:rsidRPr="007F7AA4" w:rsidRDefault="00FC277F" w:rsidP="00926560">
            <w:pPr>
              <w:widowControl/>
              <w:kinsoku/>
              <w:adjustRightInd/>
              <w:rPr>
                <w:rFonts w:eastAsiaTheme="majorEastAsia" w:cs="Times New Roman"/>
                <w:sz w:val="22"/>
                <w:szCs w:val="24"/>
              </w:rPr>
            </w:pPr>
            <w:r w:rsidRPr="007F7AA4">
              <w:rPr>
                <w:rFonts w:eastAsiaTheme="majorEastAsia" w:cs="Times New Roman"/>
                <w:sz w:val="22"/>
                <w:szCs w:val="24"/>
              </w:rPr>
              <w:t>voice_modified_indTlvs[5] {</w:t>
            </w:r>
          </w:p>
          <w:p w14:paraId="2DC91A5A" w14:textId="77777777" w:rsidR="00FC277F" w:rsidRPr="007F7AA4" w:rsidRDefault="00FC277F" w:rsidP="00926560">
            <w:pPr>
              <w:widowControl/>
              <w:kinsoku/>
              <w:adjustRightInd/>
              <w:rPr>
                <w:rFonts w:eastAsiaTheme="majorEastAsia" w:cs="Times New Roman"/>
                <w:sz w:val="22"/>
                <w:szCs w:val="24"/>
              </w:rPr>
            </w:pPr>
            <w:r w:rsidRPr="007F7AA4">
              <w:rPr>
                <w:rFonts w:eastAsiaTheme="majorEastAsia" w:cs="Times New Roman"/>
                <w:sz w:val="22"/>
                <w:szCs w:val="24"/>
              </w:rPr>
              <w:t>Type = 0x15</w:t>
            </w:r>
          </w:p>
          <w:p w14:paraId="1704B8E1" w14:textId="77777777" w:rsidR="00FC277F" w:rsidRPr="007F7AA4" w:rsidRDefault="00FC277F" w:rsidP="00926560">
            <w:pPr>
              <w:widowControl/>
              <w:kinsoku/>
              <w:adjustRightInd/>
              <w:rPr>
                <w:rFonts w:eastAsiaTheme="majorEastAsia" w:cs="Times New Roman"/>
                <w:sz w:val="22"/>
                <w:szCs w:val="24"/>
              </w:rPr>
            </w:pPr>
            <w:r w:rsidRPr="007F7AA4">
              <w:rPr>
                <w:rFonts w:eastAsiaTheme="majorEastAsia" w:cs="Times New Roman"/>
                <w:sz w:val="22"/>
                <w:szCs w:val="24"/>
              </w:rPr>
              <w:t>Length = 4</w:t>
            </w:r>
          </w:p>
          <w:p w14:paraId="2B353C79" w14:textId="77777777" w:rsidR="00FC277F" w:rsidRPr="007F7AA4" w:rsidRDefault="00FC277F" w:rsidP="00926560">
            <w:pPr>
              <w:widowControl/>
              <w:kinsoku/>
              <w:adjustRightInd/>
              <w:rPr>
                <w:rFonts w:eastAsiaTheme="majorEastAsia" w:cs="Times New Roman"/>
                <w:sz w:val="22"/>
                <w:szCs w:val="24"/>
              </w:rPr>
            </w:pPr>
            <w:r w:rsidRPr="007F7AA4">
              <w:rPr>
                <w:rFonts w:eastAsiaTheme="majorEastAsia" w:cs="Times New Roman"/>
                <w:sz w:val="22"/>
                <w:szCs w:val="24"/>
              </w:rPr>
              <w:t>call_attrib_status {</w:t>
            </w:r>
          </w:p>
          <w:p w14:paraId="345DB24B" w14:textId="77777777" w:rsidR="00FC277F" w:rsidRPr="007F7AA4" w:rsidRDefault="00FC277F" w:rsidP="00926560">
            <w:pPr>
              <w:widowControl/>
              <w:kinsoku/>
              <w:adjustRightInd/>
              <w:rPr>
                <w:rFonts w:eastAsiaTheme="majorEastAsia" w:cs="Times New Roman"/>
                <w:sz w:val="22"/>
                <w:szCs w:val="24"/>
              </w:rPr>
            </w:pPr>
            <w:r w:rsidRPr="007F7AA4">
              <w:rPr>
                <w:rFonts w:eastAsiaTheme="majorEastAsia" w:cs="Times New Roman"/>
                <w:sz w:val="22"/>
                <w:szCs w:val="24"/>
              </w:rPr>
              <w:t>call_attrib_status = VOICE_CALL_ATTRIB_STATUS_OK</w:t>
            </w:r>
          </w:p>
          <w:p w14:paraId="098DB3E7" w14:textId="77777777" w:rsidR="00FC277F" w:rsidRPr="007F7AA4" w:rsidRDefault="00FC277F" w:rsidP="00926560">
            <w:pPr>
              <w:widowControl/>
              <w:kinsoku/>
              <w:adjustRightInd/>
              <w:rPr>
                <w:rFonts w:eastAsiaTheme="majorEastAsia" w:cs="Times New Roman"/>
                <w:sz w:val="22"/>
                <w:szCs w:val="24"/>
              </w:rPr>
            </w:pPr>
            <w:r w:rsidRPr="007F7AA4">
              <w:rPr>
                <w:rFonts w:eastAsiaTheme="majorEastAsia" w:cs="Times New Roman"/>
                <w:sz w:val="22"/>
                <w:szCs w:val="24"/>
              </w:rPr>
              <w:t>}</w:t>
            </w:r>
          </w:p>
          <w:p w14:paraId="1C3B516E" w14:textId="77777777" w:rsidR="00FC277F" w:rsidRPr="007F7AA4" w:rsidRDefault="00FC277F" w:rsidP="00926560">
            <w:pPr>
              <w:widowControl/>
              <w:kinsoku/>
              <w:adjustRightInd/>
              <w:rPr>
                <w:rFonts w:eastAsiaTheme="majorEastAsia" w:cs="Times New Roman"/>
                <w:sz w:val="22"/>
                <w:szCs w:val="24"/>
              </w:rPr>
            </w:pPr>
            <w:r w:rsidRPr="007F7AA4">
              <w:rPr>
                <w:rFonts w:eastAsiaTheme="majorEastAsia" w:cs="Times New Roman"/>
                <w:sz w:val="22"/>
                <w:szCs w:val="24"/>
              </w:rPr>
              <w:t>}</w:t>
            </w:r>
          </w:p>
          <w:p w14:paraId="2AAF9864" w14:textId="77777777" w:rsidR="00FC277F" w:rsidRPr="007F7AA4" w:rsidRDefault="00FC277F" w:rsidP="00926560">
            <w:pPr>
              <w:widowControl/>
              <w:kinsoku/>
              <w:adjustRightInd/>
              <w:rPr>
                <w:rFonts w:eastAsiaTheme="majorEastAsia" w:cs="Times New Roman"/>
                <w:sz w:val="22"/>
                <w:szCs w:val="24"/>
              </w:rPr>
            </w:pPr>
            <w:r w:rsidRPr="007F7AA4">
              <w:rPr>
                <w:rFonts w:eastAsiaTheme="majorEastAsia" w:cs="Times New Roman"/>
                <w:sz w:val="22"/>
                <w:szCs w:val="24"/>
              </w:rPr>
              <w:t>voice_modified_indTlvs[6] {</w:t>
            </w:r>
          </w:p>
          <w:p w14:paraId="2D760D58" w14:textId="77777777" w:rsidR="00FC277F" w:rsidRPr="007F7AA4" w:rsidRDefault="00FC277F" w:rsidP="00926560">
            <w:pPr>
              <w:widowControl/>
              <w:kinsoku/>
              <w:adjustRightInd/>
              <w:rPr>
                <w:rFonts w:eastAsiaTheme="majorEastAsia" w:cs="Times New Roman"/>
                <w:sz w:val="22"/>
                <w:szCs w:val="24"/>
              </w:rPr>
            </w:pPr>
            <w:r w:rsidRPr="007F7AA4">
              <w:rPr>
                <w:rFonts w:eastAsiaTheme="majorEastAsia" w:cs="Times New Roman"/>
                <w:sz w:val="22"/>
                <w:szCs w:val="24"/>
              </w:rPr>
              <w:t>Type = 0x16</w:t>
            </w:r>
          </w:p>
          <w:p w14:paraId="24EABAB8" w14:textId="77777777" w:rsidR="00FC277F" w:rsidRPr="007F7AA4" w:rsidRDefault="00FC277F" w:rsidP="00926560">
            <w:pPr>
              <w:widowControl/>
              <w:kinsoku/>
              <w:adjustRightInd/>
              <w:rPr>
                <w:rFonts w:eastAsiaTheme="majorEastAsia" w:cs="Times New Roman"/>
                <w:sz w:val="22"/>
                <w:szCs w:val="24"/>
              </w:rPr>
            </w:pPr>
            <w:r w:rsidRPr="007F7AA4">
              <w:rPr>
                <w:rFonts w:eastAsiaTheme="majorEastAsia" w:cs="Times New Roman"/>
                <w:sz w:val="22"/>
                <w:szCs w:val="24"/>
              </w:rPr>
              <w:t>Length = 4</w:t>
            </w:r>
          </w:p>
          <w:p w14:paraId="5C09DED6" w14:textId="77777777" w:rsidR="00FC277F" w:rsidRPr="007F7AA4" w:rsidRDefault="00FC277F" w:rsidP="00926560">
            <w:pPr>
              <w:widowControl/>
              <w:kinsoku/>
              <w:adjustRightInd/>
              <w:rPr>
                <w:rFonts w:eastAsiaTheme="majorEastAsia" w:cs="Times New Roman"/>
                <w:sz w:val="22"/>
                <w:szCs w:val="24"/>
              </w:rPr>
            </w:pPr>
            <w:r w:rsidRPr="007F7AA4">
              <w:rPr>
                <w:rFonts w:eastAsiaTheme="majorEastAsia" w:cs="Times New Roman"/>
                <w:sz w:val="22"/>
                <w:szCs w:val="24"/>
              </w:rPr>
              <w:t>call_modified_cause {</w:t>
            </w:r>
          </w:p>
          <w:p w14:paraId="01B6A837" w14:textId="77777777" w:rsidR="00FC277F" w:rsidRPr="007F7AA4" w:rsidRDefault="00FC277F" w:rsidP="00926560">
            <w:pPr>
              <w:widowControl/>
              <w:kinsoku/>
              <w:adjustRightInd/>
              <w:rPr>
                <w:rFonts w:eastAsiaTheme="majorEastAsia" w:cs="Times New Roman"/>
                <w:sz w:val="22"/>
                <w:szCs w:val="24"/>
              </w:rPr>
            </w:pPr>
            <w:r w:rsidRPr="007F7AA4">
              <w:rPr>
                <w:rFonts w:eastAsiaTheme="majorEastAsia" w:cs="Times New Roman"/>
                <w:sz w:val="22"/>
                <w:szCs w:val="24"/>
              </w:rPr>
              <w:t>call_modified_cause = VOICE_CALL_MODIFIED_CAUSE_NONE</w:t>
            </w:r>
          </w:p>
          <w:p w14:paraId="575FEBBE" w14:textId="77777777" w:rsidR="00FC277F" w:rsidRPr="007F7AA4" w:rsidRDefault="00FC277F" w:rsidP="00926560">
            <w:pPr>
              <w:widowControl/>
              <w:kinsoku/>
              <w:adjustRightInd/>
              <w:rPr>
                <w:rFonts w:eastAsiaTheme="majorEastAsia" w:cs="Times New Roman"/>
                <w:sz w:val="22"/>
                <w:szCs w:val="24"/>
              </w:rPr>
            </w:pPr>
            <w:r w:rsidRPr="007F7AA4">
              <w:rPr>
                <w:rFonts w:eastAsiaTheme="majorEastAsia" w:cs="Times New Roman"/>
                <w:sz w:val="22"/>
                <w:szCs w:val="24"/>
              </w:rPr>
              <w:t>}</w:t>
            </w:r>
          </w:p>
          <w:p w14:paraId="15E3C6D9" w14:textId="77777777" w:rsidR="00FC277F" w:rsidRPr="007F7AA4" w:rsidRDefault="00FC277F" w:rsidP="00926560">
            <w:pPr>
              <w:widowControl/>
              <w:kinsoku/>
              <w:adjustRightInd/>
              <w:rPr>
                <w:rFonts w:eastAsiaTheme="majorEastAsia" w:cs="Times New Roman"/>
                <w:sz w:val="22"/>
                <w:szCs w:val="24"/>
              </w:rPr>
            </w:pPr>
            <w:r w:rsidRPr="007F7AA4">
              <w:rPr>
                <w:rFonts w:eastAsiaTheme="majorEastAsia" w:cs="Times New Roman"/>
                <w:sz w:val="22"/>
                <w:szCs w:val="24"/>
              </w:rPr>
              <w:t>}</w:t>
            </w:r>
          </w:p>
          <w:p w14:paraId="5E502FBF" w14:textId="77777777" w:rsidR="00FC277F" w:rsidRPr="007F7AA4" w:rsidRDefault="00FC277F" w:rsidP="00926560">
            <w:pPr>
              <w:widowControl/>
              <w:kinsoku/>
              <w:adjustRightInd/>
              <w:rPr>
                <w:rFonts w:eastAsiaTheme="majorEastAsia" w:cs="Times New Roman"/>
                <w:sz w:val="22"/>
                <w:szCs w:val="24"/>
              </w:rPr>
            </w:pPr>
            <w:r w:rsidRPr="007F7AA4">
              <w:rPr>
                <w:rFonts w:eastAsiaTheme="majorEastAsia" w:cs="Times New Roman"/>
                <w:sz w:val="22"/>
                <w:szCs w:val="24"/>
              </w:rPr>
              <w:t>voice_modified_indTlvs[7] {</w:t>
            </w:r>
          </w:p>
          <w:p w14:paraId="4544A613" w14:textId="77777777" w:rsidR="00FC277F" w:rsidRPr="007F7AA4" w:rsidRDefault="00FC277F" w:rsidP="00926560">
            <w:pPr>
              <w:widowControl/>
              <w:kinsoku/>
              <w:adjustRightInd/>
              <w:rPr>
                <w:rFonts w:eastAsiaTheme="majorEastAsia" w:cs="Times New Roman"/>
                <w:sz w:val="22"/>
                <w:szCs w:val="24"/>
              </w:rPr>
            </w:pPr>
            <w:r w:rsidRPr="007F7AA4">
              <w:rPr>
                <w:rFonts w:eastAsiaTheme="majorEastAsia" w:cs="Times New Roman"/>
                <w:sz w:val="22"/>
                <w:szCs w:val="24"/>
              </w:rPr>
              <w:t>Type = 0x17</w:t>
            </w:r>
          </w:p>
          <w:p w14:paraId="75A4121F" w14:textId="77777777" w:rsidR="00FC277F" w:rsidRPr="007F7AA4" w:rsidRDefault="00FC277F" w:rsidP="00926560">
            <w:pPr>
              <w:widowControl/>
              <w:kinsoku/>
              <w:adjustRightInd/>
              <w:rPr>
                <w:rFonts w:eastAsiaTheme="majorEastAsia" w:cs="Times New Roman"/>
                <w:sz w:val="22"/>
                <w:szCs w:val="24"/>
              </w:rPr>
            </w:pPr>
            <w:r w:rsidRPr="007F7AA4">
              <w:rPr>
                <w:rFonts w:eastAsiaTheme="majorEastAsia" w:cs="Times New Roman"/>
                <w:sz w:val="22"/>
                <w:szCs w:val="24"/>
              </w:rPr>
              <w:t>Length = 24</w:t>
            </w:r>
          </w:p>
          <w:p w14:paraId="32582CB1" w14:textId="77777777" w:rsidR="00FC277F" w:rsidRPr="007F7AA4" w:rsidRDefault="00FC277F" w:rsidP="00926560">
            <w:pPr>
              <w:widowControl/>
              <w:kinsoku/>
              <w:adjustRightInd/>
              <w:rPr>
                <w:rFonts w:eastAsiaTheme="majorEastAsia" w:cs="Times New Roman"/>
                <w:sz w:val="22"/>
                <w:szCs w:val="24"/>
              </w:rPr>
            </w:pPr>
            <w:r w:rsidRPr="007F7AA4">
              <w:rPr>
                <w:rFonts w:eastAsiaTheme="majorEastAsia" w:cs="Times New Roman"/>
                <w:sz w:val="22"/>
                <w:szCs w:val="24"/>
              </w:rPr>
              <w:t>local_call_capabilities {</w:t>
            </w:r>
          </w:p>
          <w:p w14:paraId="7BB75ED5" w14:textId="77777777" w:rsidR="00FC277F" w:rsidRPr="007F7AA4" w:rsidRDefault="00FC277F" w:rsidP="00926560">
            <w:pPr>
              <w:widowControl/>
              <w:kinsoku/>
              <w:adjustRightInd/>
              <w:rPr>
                <w:rFonts w:eastAsiaTheme="majorEastAsia" w:cs="Times New Roman"/>
                <w:sz w:val="22"/>
                <w:szCs w:val="24"/>
              </w:rPr>
            </w:pPr>
            <w:r w:rsidRPr="007F7AA4">
              <w:rPr>
                <w:rFonts w:eastAsiaTheme="majorEastAsia" w:cs="Times New Roman"/>
                <w:sz w:val="22"/>
                <w:szCs w:val="24"/>
              </w:rPr>
              <w:t>audio_attrib = VOICE_CALL_ATTRIB_TX | VOICE_CALL_ATTRIB_RX</w:t>
            </w:r>
          </w:p>
          <w:p w14:paraId="44BE1E18" w14:textId="77777777" w:rsidR="00FC277F" w:rsidRPr="007F7AA4" w:rsidRDefault="00FC277F" w:rsidP="00926560">
            <w:pPr>
              <w:widowControl/>
              <w:kinsoku/>
              <w:adjustRightInd/>
              <w:rPr>
                <w:rFonts w:eastAsiaTheme="majorEastAsia" w:cs="Times New Roman"/>
                <w:sz w:val="22"/>
                <w:szCs w:val="24"/>
              </w:rPr>
            </w:pPr>
            <w:r w:rsidRPr="007F7AA4">
              <w:rPr>
                <w:rFonts w:eastAsiaTheme="majorEastAsia" w:cs="Times New Roman"/>
                <w:sz w:val="22"/>
                <w:szCs w:val="24"/>
              </w:rPr>
              <w:t>audio_cause = VOICE_RESTRICT_CAUSE_NONE</w:t>
            </w:r>
          </w:p>
          <w:p w14:paraId="4C955D5A" w14:textId="77777777" w:rsidR="00FC277F" w:rsidRPr="007F7AA4" w:rsidRDefault="00FC277F" w:rsidP="00926560">
            <w:pPr>
              <w:widowControl/>
              <w:kinsoku/>
              <w:adjustRightInd/>
              <w:rPr>
                <w:rFonts w:eastAsiaTheme="majorEastAsia" w:cs="Times New Roman"/>
                <w:sz w:val="22"/>
                <w:szCs w:val="24"/>
              </w:rPr>
            </w:pPr>
            <w:r w:rsidRPr="007F7AA4">
              <w:rPr>
                <w:rFonts w:eastAsiaTheme="majorEastAsia" w:cs="Times New Roman"/>
                <w:sz w:val="22"/>
                <w:szCs w:val="24"/>
              </w:rPr>
              <w:t>video_attrib = VOICE_CALL_ATTRIB_TX | VOICE_CALL_ATTRIB_RX</w:t>
            </w:r>
          </w:p>
          <w:p w14:paraId="192B2F59" w14:textId="77777777" w:rsidR="00FC277F" w:rsidRPr="007F7AA4" w:rsidRDefault="00FC277F" w:rsidP="00926560">
            <w:pPr>
              <w:widowControl/>
              <w:kinsoku/>
              <w:adjustRightInd/>
              <w:rPr>
                <w:rFonts w:eastAsiaTheme="majorEastAsia" w:cs="Times New Roman"/>
                <w:sz w:val="22"/>
                <w:szCs w:val="24"/>
              </w:rPr>
            </w:pPr>
            <w:r w:rsidRPr="007F7AA4">
              <w:rPr>
                <w:rFonts w:eastAsiaTheme="majorEastAsia" w:cs="Times New Roman"/>
                <w:sz w:val="22"/>
                <w:szCs w:val="24"/>
              </w:rPr>
              <w:t>video_cause = VOICE_RESTRICT_CAUSE_NONE</w:t>
            </w:r>
          </w:p>
          <w:p w14:paraId="28C42128" w14:textId="77777777" w:rsidR="00FC277F" w:rsidRPr="007F7AA4" w:rsidRDefault="00FC277F" w:rsidP="00926560">
            <w:pPr>
              <w:widowControl/>
              <w:kinsoku/>
              <w:adjustRightInd/>
              <w:rPr>
                <w:rFonts w:eastAsiaTheme="majorEastAsia" w:cs="Times New Roman"/>
                <w:sz w:val="22"/>
                <w:szCs w:val="24"/>
              </w:rPr>
            </w:pPr>
            <w:r w:rsidRPr="007F7AA4">
              <w:rPr>
                <w:rFonts w:eastAsiaTheme="majorEastAsia" w:cs="Times New Roman"/>
                <w:sz w:val="22"/>
                <w:szCs w:val="24"/>
              </w:rPr>
              <w:lastRenderedPageBreak/>
              <w:t>}</w:t>
            </w:r>
          </w:p>
          <w:p w14:paraId="0738BB60" w14:textId="77777777" w:rsidR="00FC277F" w:rsidRPr="007F7AA4" w:rsidRDefault="00FC277F" w:rsidP="00926560">
            <w:pPr>
              <w:widowControl/>
              <w:kinsoku/>
              <w:adjustRightInd/>
              <w:rPr>
                <w:rFonts w:eastAsiaTheme="majorEastAsia" w:cs="Times New Roman"/>
                <w:sz w:val="22"/>
                <w:szCs w:val="24"/>
              </w:rPr>
            </w:pPr>
            <w:r w:rsidRPr="007F7AA4">
              <w:rPr>
                <w:rFonts w:eastAsiaTheme="majorEastAsia" w:cs="Times New Roman"/>
                <w:sz w:val="22"/>
                <w:szCs w:val="24"/>
              </w:rPr>
              <w:t>}</w:t>
            </w:r>
          </w:p>
          <w:p w14:paraId="2678FC10" w14:textId="77777777" w:rsidR="00FC277F" w:rsidRPr="007F7AA4" w:rsidRDefault="00FC277F" w:rsidP="00926560">
            <w:pPr>
              <w:widowControl/>
              <w:kinsoku/>
              <w:adjustRightInd/>
              <w:rPr>
                <w:rFonts w:eastAsiaTheme="majorEastAsia" w:cs="Times New Roman"/>
                <w:sz w:val="22"/>
                <w:szCs w:val="24"/>
              </w:rPr>
            </w:pPr>
            <w:r w:rsidRPr="007F7AA4">
              <w:rPr>
                <w:rFonts w:eastAsiaTheme="majorEastAsia" w:cs="Times New Roman"/>
                <w:sz w:val="22"/>
                <w:szCs w:val="24"/>
              </w:rPr>
              <w:t>voice_modified_indTlvs[8] {</w:t>
            </w:r>
          </w:p>
          <w:p w14:paraId="0A6AAF68" w14:textId="77777777" w:rsidR="00FC277F" w:rsidRPr="007F7AA4" w:rsidRDefault="00FC277F" w:rsidP="00926560">
            <w:pPr>
              <w:widowControl/>
              <w:kinsoku/>
              <w:adjustRightInd/>
              <w:rPr>
                <w:rFonts w:eastAsiaTheme="majorEastAsia" w:cs="Times New Roman"/>
                <w:sz w:val="22"/>
                <w:szCs w:val="24"/>
              </w:rPr>
            </w:pPr>
            <w:r w:rsidRPr="007F7AA4">
              <w:rPr>
                <w:rFonts w:eastAsiaTheme="majorEastAsia" w:cs="Times New Roman"/>
                <w:sz w:val="22"/>
                <w:szCs w:val="24"/>
              </w:rPr>
              <w:t>Type = 0x18</w:t>
            </w:r>
          </w:p>
          <w:p w14:paraId="39D7E819" w14:textId="77777777" w:rsidR="00FC277F" w:rsidRPr="007F7AA4" w:rsidRDefault="00FC277F" w:rsidP="00926560">
            <w:pPr>
              <w:widowControl/>
              <w:kinsoku/>
              <w:adjustRightInd/>
              <w:rPr>
                <w:rFonts w:eastAsiaTheme="majorEastAsia" w:cs="Times New Roman"/>
                <w:sz w:val="22"/>
                <w:szCs w:val="24"/>
              </w:rPr>
            </w:pPr>
            <w:r w:rsidRPr="007F7AA4">
              <w:rPr>
                <w:rFonts w:eastAsiaTheme="majorEastAsia" w:cs="Times New Roman"/>
                <w:sz w:val="22"/>
                <w:szCs w:val="24"/>
              </w:rPr>
              <w:t>Length = 24</w:t>
            </w:r>
          </w:p>
          <w:p w14:paraId="2AEFCD37" w14:textId="77777777" w:rsidR="00FC277F" w:rsidRPr="007F7AA4" w:rsidRDefault="00FC277F" w:rsidP="00926560">
            <w:pPr>
              <w:widowControl/>
              <w:kinsoku/>
              <w:adjustRightInd/>
              <w:rPr>
                <w:rFonts w:eastAsiaTheme="majorEastAsia" w:cs="Times New Roman"/>
                <w:sz w:val="22"/>
                <w:szCs w:val="24"/>
              </w:rPr>
            </w:pPr>
            <w:r w:rsidRPr="007F7AA4">
              <w:rPr>
                <w:rFonts w:eastAsiaTheme="majorEastAsia" w:cs="Times New Roman"/>
                <w:sz w:val="22"/>
                <w:szCs w:val="24"/>
              </w:rPr>
              <w:t>peer_call_capabilities {</w:t>
            </w:r>
          </w:p>
          <w:p w14:paraId="4CA0916B" w14:textId="77777777" w:rsidR="00FC277F" w:rsidRPr="007F7AA4" w:rsidRDefault="00FC277F" w:rsidP="00926560">
            <w:pPr>
              <w:widowControl/>
              <w:kinsoku/>
              <w:adjustRightInd/>
              <w:rPr>
                <w:rFonts w:eastAsiaTheme="majorEastAsia" w:cs="Times New Roman"/>
                <w:sz w:val="22"/>
                <w:szCs w:val="24"/>
              </w:rPr>
            </w:pPr>
            <w:r w:rsidRPr="007F7AA4">
              <w:rPr>
                <w:rFonts w:eastAsiaTheme="majorEastAsia" w:cs="Times New Roman"/>
                <w:sz w:val="22"/>
                <w:szCs w:val="24"/>
              </w:rPr>
              <w:t>audio_attrib = VOICE_CALL_ATTRIB_TX | VOICE_CALL_ATTRIB_RX</w:t>
            </w:r>
          </w:p>
          <w:p w14:paraId="46F798ED" w14:textId="77777777" w:rsidR="00FC277F" w:rsidRPr="007F7AA4" w:rsidRDefault="00FC277F" w:rsidP="00926560">
            <w:pPr>
              <w:widowControl/>
              <w:kinsoku/>
              <w:adjustRightInd/>
              <w:rPr>
                <w:rFonts w:eastAsiaTheme="majorEastAsia" w:cs="Times New Roman"/>
                <w:sz w:val="22"/>
                <w:szCs w:val="24"/>
              </w:rPr>
            </w:pPr>
            <w:r w:rsidRPr="007F7AA4">
              <w:rPr>
                <w:rFonts w:eastAsiaTheme="majorEastAsia" w:cs="Times New Roman"/>
                <w:sz w:val="22"/>
                <w:szCs w:val="24"/>
              </w:rPr>
              <w:t>audio_cause = VOICE_RESTRICT_CAUSE_NONE</w:t>
            </w:r>
          </w:p>
          <w:p w14:paraId="23B29AE2" w14:textId="77777777" w:rsidR="00FC277F" w:rsidRPr="007F7AA4" w:rsidRDefault="00FC277F" w:rsidP="00926560">
            <w:pPr>
              <w:widowControl/>
              <w:kinsoku/>
              <w:adjustRightInd/>
              <w:rPr>
                <w:rFonts w:eastAsiaTheme="majorEastAsia" w:cs="Times New Roman"/>
                <w:sz w:val="22"/>
                <w:szCs w:val="24"/>
              </w:rPr>
            </w:pPr>
            <w:r w:rsidRPr="007F7AA4">
              <w:rPr>
                <w:rFonts w:eastAsiaTheme="majorEastAsia" w:cs="Times New Roman"/>
                <w:sz w:val="22"/>
                <w:szCs w:val="24"/>
              </w:rPr>
              <w:t>video_attrib = VOICE_CALL_ATTRIB_TX | VOICE_CALL_ATTRIB_RX</w:t>
            </w:r>
          </w:p>
          <w:p w14:paraId="15ECA154" w14:textId="77777777" w:rsidR="00FC277F" w:rsidRPr="007F7AA4" w:rsidRDefault="00FC277F" w:rsidP="00926560">
            <w:pPr>
              <w:widowControl/>
              <w:kinsoku/>
              <w:adjustRightInd/>
              <w:rPr>
                <w:rFonts w:eastAsiaTheme="majorEastAsia" w:cs="Times New Roman"/>
                <w:sz w:val="22"/>
                <w:szCs w:val="24"/>
              </w:rPr>
            </w:pPr>
            <w:r w:rsidRPr="007F7AA4">
              <w:rPr>
                <w:rFonts w:eastAsiaTheme="majorEastAsia" w:cs="Times New Roman"/>
                <w:sz w:val="22"/>
                <w:szCs w:val="24"/>
              </w:rPr>
              <w:t>video_cause = VOICE_RESTRICT_CAUSE_NONE</w:t>
            </w:r>
          </w:p>
          <w:p w14:paraId="31F5C319" w14:textId="77777777" w:rsidR="00FC277F" w:rsidRPr="007F7AA4" w:rsidRDefault="00FC277F" w:rsidP="00926560">
            <w:pPr>
              <w:widowControl/>
              <w:kinsoku/>
              <w:adjustRightInd/>
              <w:rPr>
                <w:rFonts w:eastAsiaTheme="majorEastAsia" w:cs="Times New Roman"/>
                <w:sz w:val="22"/>
                <w:szCs w:val="24"/>
              </w:rPr>
            </w:pPr>
            <w:r w:rsidRPr="007F7AA4">
              <w:rPr>
                <w:rFonts w:eastAsiaTheme="majorEastAsia" w:cs="Times New Roman"/>
                <w:sz w:val="22"/>
                <w:szCs w:val="24"/>
              </w:rPr>
              <w:t>}</w:t>
            </w:r>
          </w:p>
          <w:p w14:paraId="3C4A56AC" w14:textId="77777777" w:rsidR="00FC277F" w:rsidRPr="007F7AA4" w:rsidRDefault="00FC277F" w:rsidP="00926560">
            <w:pPr>
              <w:widowControl/>
              <w:kinsoku/>
              <w:adjustRightInd/>
              <w:rPr>
                <w:rFonts w:eastAsiaTheme="majorEastAsia" w:cs="Times New Roman"/>
                <w:sz w:val="22"/>
                <w:szCs w:val="24"/>
              </w:rPr>
            </w:pPr>
            <w:r w:rsidRPr="007F7AA4">
              <w:rPr>
                <w:rFonts w:eastAsiaTheme="majorEastAsia" w:cs="Times New Roman"/>
                <w:sz w:val="22"/>
                <w:szCs w:val="24"/>
              </w:rPr>
              <w:t>}</w:t>
            </w:r>
          </w:p>
          <w:p w14:paraId="0AEBCDFE" w14:textId="77777777" w:rsidR="00FC277F" w:rsidRPr="007F7AA4" w:rsidRDefault="00FC277F" w:rsidP="00926560">
            <w:pPr>
              <w:widowControl/>
              <w:kinsoku/>
              <w:adjustRightInd/>
              <w:rPr>
                <w:rFonts w:eastAsiaTheme="majorEastAsia" w:cs="Times New Roman"/>
                <w:sz w:val="22"/>
                <w:szCs w:val="24"/>
              </w:rPr>
            </w:pPr>
            <w:r w:rsidRPr="007F7AA4">
              <w:rPr>
                <w:rFonts w:eastAsiaTheme="majorEastAsia" w:cs="Times New Roman"/>
                <w:sz w:val="22"/>
                <w:szCs w:val="24"/>
              </w:rPr>
              <w:t>voice_modified_indTlvs[9] {</w:t>
            </w:r>
          </w:p>
          <w:p w14:paraId="134A4405" w14:textId="77777777" w:rsidR="00FC277F" w:rsidRPr="007F7AA4" w:rsidRDefault="00FC277F" w:rsidP="00926560">
            <w:pPr>
              <w:widowControl/>
              <w:kinsoku/>
              <w:adjustRightInd/>
              <w:rPr>
                <w:rFonts w:eastAsiaTheme="majorEastAsia" w:cs="Times New Roman"/>
                <w:sz w:val="22"/>
                <w:szCs w:val="24"/>
              </w:rPr>
            </w:pPr>
            <w:r w:rsidRPr="007F7AA4">
              <w:rPr>
                <w:rFonts w:eastAsiaTheme="majorEastAsia" w:cs="Times New Roman"/>
                <w:sz w:val="22"/>
                <w:szCs w:val="24"/>
              </w:rPr>
              <w:t>Type = 0x19</w:t>
            </w:r>
          </w:p>
          <w:p w14:paraId="232036E1" w14:textId="77777777" w:rsidR="00FC277F" w:rsidRPr="007F7AA4" w:rsidRDefault="00FC277F" w:rsidP="00926560">
            <w:pPr>
              <w:widowControl/>
              <w:kinsoku/>
              <w:adjustRightInd/>
              <w:rPr>
                <w:rFonts w:eastAsiaTheme="majorEastAsia" w:cs="Times New Roman"/>
                <w:sz w:val="22"/>
                <w:szCs w:val="24"/>
              </w:rPr>
            </w:pPr>
            <w:r w:rsidRPr="007F7AA4">
              <w:rPr>
                <w:rFonts w:eastAsiaTheme="majorEastAsia" w:cs="Times New Roman"/>
                <w:sz w:val="22"/>
                <w:szCs w:val="24"/>
              </w:rPr>
              <w:t>Length = 4</w:t>
            </w:r>
          </w:p>
          <w:p w14:paraId="25E61F05" w14:textId="77777777" w:rsidR="00FC277F" w:rsidRPr="007F7AA4" w:rsidRDefault="00FC277F" w:rsidP="00926560">
            <w:pPr>
              <w:widowControl/>
              <w:kinsoku/>
              <w:adjustRightInd/>
              <w:rPr>
                <w:rFonts w:eastAsiaTheme="majorEastAsia" w:cs="Times New Roman"/>
                <w:sz w:val="22"/>
                <w:szCs w:val="24"/>
              </w:rPr>
            </w:pPr>
            <w:r w:rsidRPr="007F7AA4">
              <w:rPr>
                <w:rFonts w:eastAsiaTheme="majorEastAsia" w:cs="Times New Roman"/>
                <w:sz w:val="22"/>
                <w:szCs w:val="24"/>
              </w:rPr>
              <w:t>rtt_mode {</w:t>
            </w:r>
          </w:p>
          <w:p w14:paraId="0840CF06" w14:textId="77777777" w:rsidR="00FC277F" w:rsidRPr="007F7AA4" w:rsidRDefault="00FC277F" w:rsidP="00926560">
            <w:pPr>
              <w:widowControl/>
              <w:kinsoku/>
              <w:adjustRightInd/>
              <w:rPr>
                <w:rFonts w:eastAsiaTheme="majorEastAsia" w:cs="Times New Roman"/>
                <w:sz w:val="22"/>
                <w:szCs w:val="24"/>
              </w:rPr>
            </w:pPr>
            <w:r w:rsidRPr="007F7AA4">
              <w:rPr>
                <w:rFonts w:eastAsiaTheme="majorEastAsia" w:cs="Times New Roman"/>
                <w:sz w:val="22"/>
                <w:szCs w:val="24"/>
              </w:rPr>
              <w:t>rtt_mode = RTT_MODE_DISABLED</w:t>
            </w:r>
          </w:p>
          <w:p w14:paraId="3952C23E" w14:textId="77777777" w:rsidR="00FC277F" w:rsidRPr="007F7AA4" w:rsidRDefault="00FC277F" w:rsidP="00926560">
            <w:pPr>
              <w:widowControl/>
              <w:kinsoku/>
              <w:adjustRightInd/>
              <w:rPr>
                <w:rFonts w:eastAsiaTheme="majorEastAsia" w:cs="Times New Roman"/>
                <w:sz w:val="22"/>
                <w:szCs w:val="24"/>
              </w:rPr>
            </w:pPr>
            <w:r w:rsidRPr="007F7AA4">
              <w:rPr>
                <w:rFonts w:eastAsiaTheme="majorEastAsia" w:cs="Times New Roman"/>
                <w:sz w:val="22"/>
                <w:szCs w:val="24"/>
              </w:rPr>
              <w:t>}</w:t>
            </w:r>
          </w:p>
          <w:p w14:paraId="36F28CAE" w14:textId="77777777" w:rsidR="00FC277F" w:rsidRPr="007F7AA4" w:rsidRDefault="00FC277F" w:rsidP="00926560">
            <w:pPr>
              <w:widowControl/>
              <w:kinsoku/>
              <w:adjustRightInd/>
              <w:rPr>
                <w:rFonts w:eastAsiaTheme="majorEastAsia" w:cs="Times New Roman"/>
                <w:sz w:val="22"/>
                <w:szCs w:val="24"/>
              </w:rPr>
            </w:pPr>
            <w:r w:rsidRPr="007F7AA4">
              <w:rPr>
                <w:rFonts w:eastAsiaTheme="majorEastAsia" w:cs="Times New Roman"/>
                <w:sz w:val="22"/>
                <w:szCs w:val="24"/>
              </w:rPr>
              <w:t>}</w:t>
            </w:r>
          </w:p>
          <w:p w14:paraId="120BC5FB" w14:textId="77777777" w:rsidR="00FC277F" w:rsidRPr="007F7AA4" w:rsidRDefault="00FC277F" w:rsidP="00926560">
            <w:pPr>
              <w:widowControl/>
              <w:kinsoku/>
              <w:adjustRightInd/>
              <w:rPr>
                <w:rFonts w:eastAsiaTheme="majorEastAsia" w:cs="Times New Roman"/>
                <w:sz w:val="22"/>
                <w:szCs w:val="24"/>
              </w:rPr>
            </w:pPr>
            <w:r w:rsidRPr="007F7AA4">
              <w:rPr>
                <w:rFonts w:eastAsiaTheme="majorEastAsia" w:cs="Times New Roman"/>
                <w:sz w:val="22"/>
                <w:szCs w:val="24"/>
              </w:rPr>
              <w:t>voice_modified_indTlvs[10] {</w:t>
            </w:r>
          </w:p>
          <w:p w14:paraId="68B6EEB2" w14:textId="77777777" w:rsidR="00FC277F" w:rsidRPr="007F7AA4" w:rsidRDefault="00FC277F" w:rsidP="00926560">
            <w:pPr>
              <w:widowControl/>
              <w:kinsoku/>
              <w:adjustRightInd/>
              <w:rPr>
                <w:rFonts w:eastAsiaTheme="majorEastAsia" w:cs="Times New Roman"/>
                <w:sz w:val="22"/>
                <w:szCs w:val="24"/>
              </w:rPr>
            </w:pPr>
            <w:r w:rsidRPr="007F7AA4">
              <w:rPr>
                <w:rFonts w:eastAsiaTheme="majorEastAsia" w:cs="Times New Roman"/>
                <w:sz w:val="22"/>
                <w:szCs w:val="24"/>
              </w:rPr>
              <w:t>Type = 0x1A</w:t>
            </w:r>
          </w:p>
          <w:p w14:paraId="4CF00B90" w14:textId="77777777" w:rsidR="00FC277F" w:rsidRPr="007F7AA4" w:rsidRDefault="00FC277F" w:rsidP="00926560">
            <w:pPr>
              <w:widowControl/>
              <w:kinsoku/>
              <w:adjustRightInd/>
              <w:rPr>
                <w:rFonts w:eastAsiaTheme="majorEastAsia" w:cs="Times New Roman"/>
                <w:sz w:val="22"/>
                <w:szCs w:val="24"/>
              </w:rPr>
            </w:pPr>
            <w:r w:rsidRPr="007F7AA4">
              <w:rPr>
                <w:rFonts w:eastAsiaTheme="majorEastAsia" w:cs="Times New Roman"/>
                <w:sz w:val="22"/>
                <w:szCs w:val="24"/>
              </w:rPr>
              <w:t>Length = 8</w:t>
            </w:r>
          </w:p>
          <w:p w14:paraId="2FF8788B" w14:textId="77777777" w:rsidR="00FC277F" w:rsidRPr="007F7AA4" w:rsidRDefault="00FC277F" w:rsidP="00926560">
            <w:pPr>
              <w:widowControl/>
              <w:kinsoku/>
              <w:adjustRightInd/>
              <w:rPr>
                <w:rFonts w:eastAsiaTheme="majorEastAsia" w:cs="Times New Roman"/>
                <w:sz w:val="22"/>
                <w:szCs w:val="24"/>
              </w:rPr>
            </w:pPr>
            <w:r w:rsidRPr="007F7AA4">
              <w:rPr>
                <w:rFonts w:eastAsiaTheme="majorEastAsia" w:cs="Times New Roman"/>
                <w:sz w:val="22"/>
                <w:szCs w:val="24"/>
              </w:rPr>
              <w:t>rtt_capabilities {</w:t>
            </w:r>
          </w:p>
          <w:p w14:paraId="6A352F2E" w14:textId="77777777" w:rsidR="00FC277F" w:rsidRPr="007F7AA4" w:rsidRDefault="00FC277F" w:rsidP="00926560">
            <w:pPr>
              <w:widowControl/>
              <w:kinsoku/>
              <w:adjustRightInd/>
              <w:rPr>
                <w:rFonts w:eastAsiaTheme="majorEastAsia" w:cs="Times New Roman"/>
                <w:sz w:val="22"/>
                <w:szCs w:val="24"/>
              </w:rPr>
            </w:pPr>
            <w:r w:rsidRPr="007F7AA4">
              <w:rPr>
                <w:rFonts w:eastAsiaTheme="majorEastAsia" w:cs="Times New Roman"/>
                <w:sz w:val="22"/>
                <w:szCs w:val="24"/>
              </w:rPr>
              <w:t>local_rtt_cap = RTT_MODE_DISABLED</w:t>
            </w:r>
          </w:p>
          <w:p w14:paraId="155FEAE1" w14:textId="77777777" w:rsidR="00FC277F" w:rsidRPr="007F7AA4" w:rsidRDefault="00FC277F" w:rsidP="00926560">
            <w:pPr>
              <w:widowControl/>
              <w:kinsoku/>
              <w:adjustRightInd/>
              <w:rPr>
                <w:rFonts w:eastAsiaTheme="majorEastAsia" w:cs="Times New Roman"/>
                <w:sz w:val="22"/>
                <w:szCs w:val="24"/>
              </w:rPr>
            </w:pPr>
            <w:r w:rsidRPr="007F7AA4">
              <w:rPr>
                <w:rFonts w:eastAsiaTheme="majorEastAsia" w:cs="Times New Roman"/>
                <w:sz w:val="22"/>
                <w:szCs w:val="24"/>
              </w:rPr>
              <w:t>peer_rtt_cap = RTT_MODE_DISABLED</w:t>
            </w:r>
          </w:p>
          <w:p w14:paraId="1BC2742F" w14:textId="77777777" w:rsidR="00FC277F" w:rsidRPr="007F7AA4" w:rsidRDefault="00FC277F" w:rsidP="00926560">
            <w:pPr>
              <w:widowControl/>
              <w:kinsoku/>
              <w:adjustRightInd/>
              <w:rPr>
                <w:rFonts w:eastAsiaTheme="majorEastAsia" w:cs="Times New Roman"/>
                <w:sz w:val="22"/>
                <w:szCs w:val="24"/>
              </w:rPr>
            </w:pPr>
            <w:r w:rsidRPr="007F7AA4">
              <w:rPr>
                <w:rFonts w:eastAsiaTheme="majorEastAsia" w:cs="Times New Roman"/>
                <w:sz w:val="22"/>
                <w:szCs w:val="24"/>
              </w:rPr>
              <w:t>}</w:t>
            </w:r>
          </w:p>
          <w:p w14:paraId="0DEFFCA1" w14:textId="77777777" w:rsidR="00FC277F" w:rsidRPr="007F7AA4" w:rsidRDefault="00FC277F" w:rsidP="00926560">
            <w:pPr>
              <w:widowControl/>
              <w:kinsoku/>
              <w:adjustRightInd/>
              <w:rPr>
                <w:rFonts w:eastAsiaTheme="majorEastAsia" w:cs="Times New Roman"/>
                <w:sz w:val="22"/>
                <w:szCs w:val="24"/>
              </w:rPr>
            </w:pPr>
            <w:r w:rsidRPr="007F7AA4">
              <w:rPr>
                <w:rFonts w:eastAsiaTheme="majorEastAsia" w:cs="Times New Roman"/>
                <w:sz w:val="22"/>
                <w:szCs w:val="24"/>
              </w:rPr>
              <w:t>}</w:t>
            </w:r>
          </w:p>
          <w:p w14:paraId="4ABB5FE4" w14:textId="77777777" w:rsidR="00FC277F" w:rsidRPr="007F7AA4" w:rsidRDefault="00FC277F" w:rsidP="00926560">
            <w:pPr>
              <w:widowControl/>
              <w:kinsoku/>
              <w:adjustRightInd/>
              <w:rPr>
                <w:rFonts w:eastAsiaTheme="majorEastAsia" w:cs="Times New Roman"/>
                <w:sz w:val="22"/>
                <w:szCs w:val="24"/>
              </w:rPr>
            </w:pPr>
            <w:r w:rsidRPr="007F7AA4">
              <w:rPr>
                <w:rFonts w:eastAsiaTheme="majorEastAsia" w:cs="Times New Roman"/>
                <w:sz w:val="22"/>
                <w:szCs w:val="24"/>
              </w:rPr>
              <w:t>voice_modified_indTlvs[11] {</w:t>
            </w:r>
          </w:p>
          <w:p w14:paraId="115A7889" w14:textId="77777777" w:rsidR="00FC277F" w:rsidRPr="007F7AA4" w:rsidRDefault="00FC277F" w:rsidP="00926560">
            <w:pPr>
              <w:widowControl/>
              <w:kinsoku/>
              <w:adjustRightInd/>
              <w:rPr>
                <w:rFonts w:eastAsiaTheme="majorEastAsia" w:cs="Times New Roman"/>
                <w:sz w:val="22"/>
                <w:szCs w:val="24"/>
              </w:rPr>
            </w:pPr>
            <w:r w:rsidRPr="007F7AA4">
              <w:rPr>
                <w:rFonts w:eastAsiaTheme="majorEastAsia" w:cs="Times New Roman"/>
                <w:sz w:val="22"/>
                <w:szCs w:val="24"/>
              </w:rPr>
              <w:t>Type = 0x1B</w:t>
            </w:r>
          </w:p>
          <w:p w14:paraId="56CED6EA" w14:textId="77777777" w:rsidR="00FC277F" w:rsidRPr="007F7AA4" w:rsidRDefault="00FC277F" w:rsidP="00926560">
            <w:pPr>
              <w:widowControl/>
              <w:kinsoku/>
              <w:adjustRightInd/>
              <w:rPr>
                <w:rFonts w:eastAsiaTheme="majorEastAsia" w:cs="Times New Roman"/>
                <w:sz w:val="22"/>
                <w:szCs w:val="24"/>
              </w:rPr>
            </w:pPr>
            <w:r w:rsidRPr="007F7AA4">
              <w:rPr>
                <w:rFonts w:eastAsiaTheme="majorEastAsia" w:cs="Times New Roman"/>
                <w:sz w:val="22"/>
                <w:szCs w:val="24"/>
              </w:rPr>
              <w:t>Length = 1</w:t>
            </w:r>
          </w:p>
          <w:p w14:paraId="5817C338" w14:textId="77777777" w:rsidR="00FC277F" w:rsidRPr="007F7AA4" w:rsidRDefault="00FC277F" w:rsidP="00926560">
            <w:pPr>
              <w:widowControl/>
              <w:kinsoku/>
              <w:adjustRightInd/>
              <w:rPr>
                <w:rFonts w:eastAsiaTheme="majorEastAsia" w:cs="Times New Roman"/>
                <w:sz w:val="22"/>
                <w:szCs w:val="24"/>
              </w:rPr>
            </w:pPr>
            <w:r w:rsidRPr="007F7AA4">
              <w:rPr>
                <w:rFonts w:eastAsiaTheme="majorEastAsia" w:cs="Times New Roman"/>
                <w:sz w:val="22"/>
                <w:szCs w:val="24"/>
              </w:rPr>
              <w:t>is_secure_call {</w:t>
            </w:r>
          </w:p>
          <w:p w14:paraId="22A930FC" w14:textId="77777777" w:rsidR="00FC277F" w:rsidRPr="007F7AA4" w:rsidRDefault="00FC277F" w:rsidP="00926560">
            <w:pPr>
              <w:widowControl/>
              <w:kinsoku/>
              <w:adjustRightInd/>
              <w:rPr>
                <w:rFonts w:eastAsiaTheme="majorEastAsia" w:cs="Times New Roman"/>
                <w:sz w:val="22"/>
                <w:szCs w:val="24"/>
              </w:rPr>
            </w:pPr>
            <w:r w:rsidRPr="007F7AA4">
              <w:rPr>
                <w:rFonts w:eastAsiaTheme="majorEastAsia" w:cs="Times New Roman"/>
                <w:sz w:val="22"/>
                <w:szCs w:val="24"/>
              </w:rPr>
              <w:t>is_secure_call = false</w:t>
            </w:r>
          </w:p>
          <w:p w14:paraId="4FC8EDC4" w14:textId="77777777" w:rsidR="00FC277F" w:rsidRPr="007F7AA4" w:rsidRDefault="00FC277F" w:rsidP="00926560">
            <w:pPr>
              <w:widowControl/>
              <w:kinsoku/>
              <w:adjustRightInd/>
              <w:rPr>
                <w:rFonts w:eastAsiaTheme="majorEastAsia" w:cs="Times New Roman"/>
                <w:sz w:val="22"/>
                <w:szCs w:val="24"/>
              </w:rPr>
            </w:pPr>
            <w:r w:rsidRPr="007F7AA4">
              <w:rPr>
                <w:rFonts w:eastAsiaTheme="majorEastAsia" w:cs="Times New Roman"/>
                <w:sz w:val="22"/>
                <w:szCs w:val="24"/>
              </w:rPr>
              <w:t>}</w:t>
            </w:r>
          </w:p>
          <w:p w14:paraId="6A565736" w14:textId="77777777" w:rsidR="00FC277F" w:rsidRPr="007F7AA4" w:rsidRDefault="00FC277F" w:rsidP="00926560">
            <w:pPr>
              <w:widowControl/>
              <w:kinsoku/>
              <w:adjustRightInd/>
              <w:rPr>
                <w:rFonts w:eastAsiaTheme="majorEastAsia" w:cs="Times New Roman"/>
                <w:sz w:val="22"/>
                <w:szCs w:val="24"/>
              </w:rPr>
            </w:pPr>
            <w:r w:rsidRPr="007F7AA4">
              <w:rPr>
                <w:rFonts w:eastAsiaTheme="majorEastAsia" w:cs="Times New Roman"/>
                <w:sz w:val="22"/>
                <w:szCs w:val="24"/>
              </w:rPr>
              <w:t>}</w:t>
            </w:r>
          </w:p>
          <w:p w14:paraId="0D5C98BF" w14:textId="77777777" w:rsidR="00FC277F" w:rsidRPr="007F7AA4" w:rsidRDefault="00FC277F" w:rsidP="00926560">
            <w:pPr>
              <w:widowControl/>
              <w:kinsoku/>
              <w:adjustRightInd/>
              <w:rPr>
                <w:rFonts w:eastAsiaTheme="majorEastAsia" w:cs="Times New Roman"/>
                <w:sz w:val="22"/>
                <w:szCs w:val="24"/>
              </w:rPr>
            </w:pPr>
            <w:r w:rsidRPr="007F7AA4">
              <w:rPr>
                <w:rFonts w:eastAsiaTheme="majorEastAsia" w:cs="Times New Roman"/>
                <w:sz w:val="22"/>
                <w:szCs w:val="24"/>
              </w:rPr>
              <w:t>}</w:t>
            </w:r>
          </w:p>
          <w:p w14:paraId="345CA0F8" w14:textId="77777777" w:rsidR="00FC277F" w:rsidRPr="007F7AA4" w:rsidRDefault="00FC277F" w:rsidP="00926560">
            <w:pPr>
              <w:widowControl/>
              <w:kinsoku/>
              <w:adjustRightInd/>
              <w:rPr>
                <w:rFonts w:eastAsiaTheme="majorEastAsia" w:cs="Times New Roman"/>
                <w:sz w:val="22"/>
                <w:szCs w:val="24"/>
              </w:rPr>
            </w:pPr>
            <w:r w:rsidRPr="007F7AA4">
              <w:rPr>
                <w:rFonts w:eastAsiaTheme="majorEastAsia" w:cs="Times New Roman"/>
                <w:sz w:val="22"/>
                <w:szCs w:val="24"/>
              </w:rPr>
              <w:t>}</w:t>
            </w:r>
          </w:p>
          <w:p w14:paraId="60980BCE" w14:textId="77777777" w:rsidR="00FC277F" w:rsidRPr="007F7AA4" w:rsidRDefault="00FC277F" w:rsidP="00926560">
            <w:pPr>
              <w:widowControl/>
              <w:kinsoku/>
              <w:adjustRightInd/>
              <w:rPr>
                <w:rFonts w:eastAsiaTheme="majorEastAsia" w:cs="Times New Roman"/>
                <w:sz w:val="22"/>
                <w:szCs w:val="24"/>
              </w:rPr>
            </w:pPr>
            <w:r w:rsidRPr="007F7AA4">
              <w:rPr>
                <w:rFonts w:eastAsiaTheme="majorEastAsia" w:cs="Times New Roman"/>
                <w:sz w:val="22"/>
                <w:szCs w:val="24"/>
              </w:rPr>
              <w:t>}</w:t>
            </w:r>
          </w:p>
          <w:p w14:paraId="4409C324" w14:textId="77777777" w:rsidR="00FC277F" w:rsidRPr="007F7AA4" w:rsidRDefault="00FC277F" w:rsidP="00926560">
            <w:pPr>
              <w:rPr>
                <w:rFonts w:eastAsiaTheme="majorEastAsia" w:cs="Times New Roman"/>
                <w:b/>
                <w:sz w:val="22"/>
              </w:rPr>
            </w:pPr>
          </w:p>
        </w:tc>
      </w:tr>
    </w:tbl>
    <w:p w14:paraId="4138C5FA" w14:textId="2124EFDE" w:rsidR="00FC277F" w:rsidRPr="007F7AA4" w:rsidRDefault="00C16E1B" w:rsidP="00FC277F">
      <w:pPr>
        <w:pStyle w:val="3"/>
        <w:spacing w:before="156" w:after="156"/>
        <w:rPr>
          <w:rFonts w:eastAsiaTheme="majorEastAsia" w:cs="Times New Roman"/>
        </w:rPr>
      </w:pPr>
      <w:bookmarkStart w:id="210" w:name="_Toc34299173"/>
      <w:bookmarkStart w:id="211" w:name="_Toc87714767"/>
      <w:r w:rsidRPr="007F7AA4">
        <w:rPr>
          <w:rFonts w:eastAsiaTheme="majorEastAsia" w:cs="Times New Roman"/>
        </w:rPr>
        <w:lastRenderedPageBreak/>
        <w:t>网络模式变化</w:t>
      </w:r>
      <w:bookmarkEnd w:id="210"/>
      <w:r w:rsidRPr="007F7AA4">
        <w:rPr>
          <w:rFonts w:eastAsiaTheme="majorEastAsia" w:cs="Times New Roman"/>
        </w:rPr>
        <w:t>，如设置</w:t>
      </w:r>
      <w:r w:rsidRPr="007F7AA4">
        <w:rPr>
          <w:rFonts w:eastAsiaTheme="majorEastAsia" w:cs="Times New Roman"/>
        </w:rPr>
        <w:t>4G</w:t>
      </w:r>
      <w:r w:rsidRPr="007F7AA4">
        <w:rPr>
          <w:rFonts w:eastAsiaTheme="majorEastAsia" w:cs="Times New Roman"/>
        </w:rPr>
        <w:t>网络优先操作</w:t>
      </w:r>
      <w:bookmarkEnd w:id="211"/>
    </w:p>
    <w:p w14:paraId="3A0FE901" w14:textId="0339B9C8" w:rsidR="00FC277F" w:rsidRPr="007F7AA4" w:rsidRDefault="00B34B55" w:rsidP="00FC277F">
      <w:pPr>
        <w:rPr>
          <w:rFonts w:eastAsiaTheme="majorEastAsia" w:cs="Times New Roman"/>
        </w:rPr>
      </w:pPr>
      <w:r w:rsidRPr="007F7AA4">
        <w:rPr>
          <w:rFonts w:eastAsiaTheme="majorEastAsia" w:cs="Times New Roman"/>
        </w:rPr>
        <w:t>切换各个网络模式的优先级。用于关闭某些优先级较高的</w:t>
      </w:r>
      <w:r w:rsidRPr="007F7AA4">
        <w:rPr>
          <w:rFonts w:eastAsiaTheme="majorEastAsia" w:cs="Times New Roman"/>
        </w:rPr>
        <w:t>RAT</w:t>
      </w:r>
      <w:r w:rsidRPr="007F7AA4">
        <w:rPr>
          <w:rFonts w:eastAsiaTheme="majorEastAsia" w:cs="Times New Roman"/>
        </w:rPr>
        <w:t>。</w:t>
      </w:r>
    </w:p>
    <w:p w14:paraId="50BAC2FE" w14:textId="089538FD" w:rsidR="00B34B55" w:rsidRPr="007F7AA4" w:rsidRDefault="00B34B55" w:rsidP="00FC277F">
      <w:pPr>
        <w:rPr>
          <w:rFonts w:eastAsiaTheme="majorEastAsia" w:cs="Times New Roman"/>
        </w:rPr>
      </w:pPr>
      <w:r w:rsidRPr="007F7AA4">
        <w:rPr>
          <w:rFonts w:eastAsiaTheme="majorEastAsia" w:cs="Times New Roman"/>
        </w:rPr>
        <w:t>如设置</w:t>
      </w:r>
      <w:r w:rsidRPr="007F7AA4">
        <w:rPr>
          <w:rFonts w:eastAsiaTheme="majorEastAsia" w:cs="Times New Roman"/>
        </w:rPr>
        <w:t>4G</w:t>
      </w:r>
      <w:r w:rsidRPr="007F7AA4">
        <w:rPr>
          <w:rFonts w:eastAsiaTheme="majorEastAsia" w:cs="Times New Roman"/>
        </w:rPr>
        <w:t>优先，则表示当前</w:t>
      </w:r>
      <w:r w:rsidRPr="007F7AA4">
        <w:rPr>
          <w:rFonts w:eastAsiaTheme="majorEastAsia" w:cs="Times New Roman"/>
        </w:rPr>
        <w:t>Modem</w:t>
      </w:r>
      <w:r w:rsidRPr="007F7AA4">
        <w:rPr>
          <w:rFonts w:eastAsiaTheme="majorEastAsia" w:cs="Times New Roman"/>
        </w:rPr>
        <w:t>可以驻留</w:t>
      </w:r>
      <w:r w:rsidRPr="007F7AA4">
        <w:rPr>
          <w:rFonts w:eastAsiaTheme="majorEastAsia" w:cs="Times New Roman"/>
        </w:rPr>
        <w:t>4G</w:t>
      </w:r>
      <w:r w:rsidRPr="007F7AA4">
        <w:rPr>
          <w:rFonts w:eastAsiaTheme="majorEastAsia" w:cs="Times New Roman"/>
        </w:rPr>
        <w:t>以及低于</w:t>
      </w:r>
      <w:r w:rsidRPr="007F7AA4">
        <w:rPr>
          <w:rFonts w:eastAsiaTheme="majorEastAsia" w:cs="Times New Roman"/>
        </w:rPr>
        <w:t>4G</w:t>
      </w:r>
      <w:r w:rsidRPr="007F7AA4">
        <w:rPr>
          <w:rFonts w:eastAsiaTheme="majorEastAsia" w:cs="Times New Roman"/>
        </w:rPr>
        <w:t>的其他</w:t>
      </w:r>
      <w:r w:rsidRPr="007F7AA4">
        <w:rPr>
          <w:rFonts w:eastAsiaTheme="majorEastAsia" w:cs="Times New Roman"/>
        </w:rPr>
        <w:t>RAT</w:t>
      </w:r>
      <w:r w:rsidRPr="007F7AA4">
        <w:rPr>
          <w:rFonts w:eastAsiaTheme="majorEastAsia" w:cs="Times New Roman"/>
        </w:rPr>
        <w:t>，如</w:t>
      </w:r>
      <w:r w:rsidRPr="007F7AA4">
        <w:rPr>
          <w:rFonts w:eastAsiaTheme="majorEastAsia" w:cs="Times New Roman"/>
        </w:rPr>
        <w:t>GSM</w:t>
      </w:r>
      <w:r w:rsidRPr="007F7AA4">
        <w:rPr>
          <w:rFonts w:eastAsiaTheme="majorEastAsia" w:cs="Times New Roman"/>
        </w:rPr>
        <w:t>，</w:t>
      </w:r>
      <w:r w:rsidRPr="007F7AA4">
        <w:rPr>
          <w:rFonts w:eastAsiaTheme="majorEastAsia" w:cs="Times New Roman"/>
        </w:rPr>
        <w:t>WCDMA</w:t>
      </w:r>
      <w:r w:rsidRPr="007F7AA4">
        <w:rPr>
          <w:rFonts w:eastAsiaTheme="majorEastAsia" w:cs="Times New Roman"/>
        </w:rPr>
        <w:t>和</w:t>
      </w:r>
      <w:r w:rsidRPr="007F7AA4">
        <w:rPr>
          <w:rFonts w:eastAsiaTheme="majorEastAsia" w:cs="Times New Roman"/>
        </w:rPr>
        <w:t>CDMA</w:t>
      </w:r>
      <w:r w:rsidRPr="007F7AA4">
        <w:rPr>
          <w:rFonts w:eastAsiaTheme="majorEastAsia" w:cs="Times New Roman"/>
        </w:rPr>
        <w:t>。</w:t>
      </w:r>
    </w:p>
    <w:p w14:paraId="0F6A9565" w14:textId="77777777" w:rsidR="00FC277F" w:rsidRPr="007F7AA4" w:rsidRDefault="00FC277F" w:rsidP="00FC277F">
      <w:pPr>
        <w:pStyle w:val="4"/>
        <w:spacing w:before="156" w:after="156"/>
        <w:rPr>
          <w:rFonts w:cs="Times New Roman"/>
        </w:rPr>
      </w:pPr>
      <w:r w:rsidRPr="007F7AA4">
        <w:rPr>
          <w:rFonts w:cs="Times New Roman"/>
        </w:rPr>
        <w:t>QMI_NAS_SET_SYSTEM_SELECTION_PREFERENCE</w:t>
      </w:r>
    </w:p>
    <w:p w14:paraId="06F208DB" w14:textId="77777777" w:rsidR="00FC277F" w:rsidRPr="007F7AA4" w:rsidRDefault="00FC277F" w:rsidP="00FC277F">
      <w:pPr>
        <w:rPr>
          <w:rFonts w:eastAsiaTheme="majorEastAsia" w:cs="Times New Roman"/>
        </w:rPr>
      </w:pPr>
      <w:r w:rsidRPr="007F7AA4">
        <w:rPr>
          <w:rFonts w:eastAsiaTheme="majorEastAsia" w:cs="Times New Roman"/>
        </w:rPr>
        <w:t>设置设备的不同系统选择首选项。</w:t>
      </w:r>
    </w:p>
    <w:p w14:paraId="0E4A5FC6" w14:textId="77777777" w:rsidR="00FC277F" w:rsidRPr="007F7AA4" w:rsidRDefault="00FC277F" w:rsidP="006A1992">
      <w:pPr>
        <w:pStyle w:val="ac"/>
        <w:numPr>
          <w:ilvl w:val="0"/>
          <w:numId w:val="28"/>
        </w:numPr>
        <w:ind w:firstLineChars="0"/>
        <w:rPr>
          <w:rFonts w:eastAsiaTheme="majorEastAsia" w:cs="Times New Roman"/>
        </w:rPr>
      </w:pPr>
      <w:r w:rsidRPr="007F7AA4">
        <w:rPr>
          <w:rFonts w:eastAsiaTheme="majorEastAsia" w:cs="Times New Roman"/>
        </w:rPr>
        <w:t>特征</w:t>
      </w:r>
    </w:p>
    <w:p w14:paraId="5648FAD5" w14:textId="77777777" w:rsidR="00FC277F" w:rsidRPr="007F7AA4" w:rsidRDefault="00FC277F" w:rsidP="00FC277F">
      <w:pPr>
        <w:rPr>
          <w:rFonts w:eastAsiaTheme="majorEastAsia" w:cs="Times New Roman"/>
          <w:sz w:val="20"/>
        </w:rPr>
      </w:pPr>
      <w:r w:rsidRPr="007F7AA4">
        <w:rPr>
          <w:rFonts w:eastAsiaTheme="majorEastAsia" w:cs="Times New Roman"/>
          <w:sz w:val="20"/>
        </w:rPr>
        <w:t>ServiceId = 3</w:t>
      </w:r>
      <w:r w:rsidRPr="007F7AA4">
        <w:rPr>
          <w:rFonts w:eastAsiaTheme="majorEastAsia" w:cs="Times New Roman"/>
          <w:sz w:val="20"/>
        </w:rPr>
        <w:t>，</w:t>
      </w:r>
      <w:r w:rsidRPr="007F7AA4">
        <w:rPr>
          <w:rFonts w:eastAsiaTheme="majorEastAsia" w:cs="Times New Roman"/>
          <w:sz w:val="20"/>
        </w:rPr>
        <w:t>MsgId = 0x00000033</w:t>
      </w:r>
      <w:r w:rsidRPr="007F7AA4">
        <w:rPr>
          <w:rFonts w:eastAsiaTheme="majorEastAsia" w:cs="Times New Roman"/>
          <w:sz w:val="20"/>
        </w:rPr>
        <w:t>，字符串：</w:t>
      </w:r>
      <w:r w:rsidRPr="007F7AA4">
        <w:rPr>
          <w:rFonts w:eastAsiaTheme="majorEastAsia" w:cs="Times New Roman"/>
          <w:sz w:val="20"/>
        </w:rPr>
        <w:t>nas_set_system_selection_preference</w:t>
      </w:r>
    </w:p>
    <w:p w14:paraId="48CB974B" w14:textId="77777777" w:rsidR="00FC277F" w:rsidRPr="007F7AA4" w:rsidRDefault="00FC277F" w:rsidP="006A1992">
      <w:pPr>
        <w:pStyle w:val="ac"/>
        <w:numPr>
          <w:ilvl w:val="0"/>
          <w:numId w:val="28"/>
        </w:numPr>
        <w:ind w:firstLineChars="0"/>
        <w:rPr>
          <w:rFonts w:eastAsiaTheme="majorEastAsia" w:cs="Times New Roman"/>
        </w:rPr>
      </w:pPr>
      <w:r w:rsidRPr="007F7AA4">
        <w:rPr>
          <w:rFonts w:eastAsiaTheme="majorEastAsia" w:cs="Times New Roman"/>
        </w:rPr>
        <w:t>参数释义</w:t>
      </w:r>
    </w:p>
    <w:p w14:paraId="4577F0E3" w14:textId="77777777" w:rsidR="00FC277F" w:rsidRPr="007F7AA4" w:rsidRDefault="00FC277F" w:rsidP="00FC277F">
      <w:pPr>
        <w:widowControl/>
        <w:kinsoku/>
        <w:adjustRightInd/>
        <w:rPr>
          <w:rFonts w:eastAsiaTheme="majorEastAsia" w:cs="Times New Roman"/>
          <w:b/>
          <w:sz w:val="24"/>
          <w:szCs w:val="24"/>
        </w:rPr>
      </w:pPr>
      <w:r w:rsidRPr="007F7AA4">
        <w:rPr>
          <w:rFonts w:eastAsiaTheme="majorEastAsia" w:cs="Times New Roman"/>
          <w:b/>
          <w:sz w:val="22"/>
        </w:rPr>
        <w:t>mode_pref</w:t>
      </w:r>
    </w:p>
    <w:p w14:paraId="256109BC" w14:textId="77777777" w:rsidR="00FC277F" w:rsidRPr="007F7AA4" w:rsidRDefault="00FC277F" w:rsidP="006A1992">
      <w:pPr>
        <w:pStyle w:val="ac"/>
        <w:numPr>
          <w:ilvl w:val="0"/>
          <w:numId w:val="29"/>
        </w:numPr>
        <w:ind w:firstLineChars="0"/>
        <w:rPr>
          <w:rFonts w:eastAsiaTheme="majorEastAsia" w:cs="Times New Roman"/>
        </w:rPr>
      </w:pPr>
      <w:r w:rsidRPr="007F7AA4">
        <w:rPr>
          <w:rFonts w:eastAsiaTheme="majorEastAsia" w:cs="Times New Roman"/>
        </w:rPr>
        <w:t>Bit 0 (0x01) – QMI_NAS_RAT_MODE_PREF_CDMA2000_1X – cdma2000® 1X</w:t>
      </w:r>
    </w:p>
    <w:p w14:paraId="16BF3FE6" w14:textId="77777777" w:rsidR="00FC277F" w:rsidRPr="007F7AA4" w:rsidRDefault="00FC277F" w:rsidP="006A1992">
      <w:pPr>
        <w:pStyle w:val="ac"/>
        <w:numPr>
          <w:ilvl w:val="0"/>
          <w:numId w:val="29"/>
        </w:numPr>
        <w:ind w:firstLineChars="0"/>
        <w:rPr>
          <w:rFonts w:eastAsiaTheme="majorEastAsia" w:cs="Times New Roman"/>
        </w:rPr>
      </w:pPr>
      <w:r w:rsidRPr="007F7AA4">
        <w:rPr>
          <w:rFonts w:eastAsiaTheme="majorEastAsia" w:cs="Times New Roman"/>
        </w:rPr>
        <w:t>Bit 1 (0x02) – QMI_NAS_RAT_MODE_PREF_CDMA2000_HRPD – cdma2000® HRPD(1xEV-DO)</w:t>
      </w:r>
    </w:p>
    <w:p w14:paraId="420322C9" w14:textId="77777777" w:rsidR="00FC277F" w:rsidRPr="007F7AA4" w:rsidRDefault="00FC277F" w:rsidP="006A1992">
      <w:pPr>
        <w:pStyle w:val="ac"/>
        <w:numPr>
          <w:ilvl w:val="0"/>
          <w:numId w:val="29"/>
        </w:numPr>
        <w:ind w:firstLineChars="0"/>
        <w:rPr>
          <w:rFonts w:eastAsiaTheme="majorEastAsia" w:cs="Times New Roman"/>
        </w:rPr>
      </w:pPr>
      <w:r w:rsidRPr="007F7AA4">
        <w:rPr>
          <w:rFonts w:eastAsiaTheme="majorEastAsia" w:cs="Times New Roman"/>
        </w:rPr>
        <w:t>Bit 2 (0x04) – QMI_NAS_RAT_MODE_PREF_GSM – GSM</w:t>
      </w:r>
    </w:p>
    <w:p w14:paraId="0D5A56C2" w14:textId="77777777" w:rsidR="00FC277F" w:rsidRPr="007F7AA4" w:rsidRDefault="00FC277F" w:rsidP="006A1992">
      <w:pPr>
        <w:pStyle w:val="ac"/>
        <w:numPr>
          <w:ilvl w:val="0"/>
          <w:numId w:val="29"/>
        </w:numPr>
        <w:ind w:firstLineChars="0"/>
        <w:rPr>
          <w:rFonts w:eastAsiaTheme="majorEastAsia" w:cs="Times New Roman"/>
        </w:rPr>
      </w:pPr>
      <w:r w:rsidRPr="007F7AA4">
        <w:rPr>
          <w:rFonts w:eastAsiaTheme="majorEastAsia" w:cs="Times New Roman"/>
        </w:rPr>
        <w:t>Bit 3 (0x08) – QMI_NAS_RAT_MODE_PREF_UMTS – UMTS</w:t>
      </w:r>
    </w:p>
    <w:p w14:paraId="5DBF0CDE" w14:textId="77777777" w:rsidR="00FC277F" w:rsidRPr="007F7AA4" w:rsidRDefault="00FC277F" w:rsidP="006A1992">
      <w:pPr>
        <w:pStyle w:val="ac"/>
        <w:numPr>
          <w:ilvl w:val="0"/>
          <w:numId w:val="29"/>
        </w:numPr>
        <w:ind w:firstLineChars="0"/>
        <w:rPr>
          <w:rFonts w:eastAsiaTheme="majorEastAsia" w:cs="Times New Roman"/>
        </w:rPr>
      </w:pPr>
      <w:r w:rsidRPr="007F7AA4">
        <w:rPr>
          <w:rFonts w:eastAsiaTheme="majorEastAsia" w:cs="Times New Roman"/>
        </w:rPr>
        <w:t>Bit 4 (0x10) – QMI_NAS_RAT_MODE_PREF_LTE – LTE</w:t>
      </w:r>
    </w:p>
    <w:p w14:paraId="055D89ED" w14:textId="77777777" w:rsidR="00FC277F" w:rsidRPr="007F7AA4" w:rsidRDefault="00FC277F" w:rsidP="006A1992">
      <w:pPr>
        <w:pStyle w:val="ac"/>
        <w:numPr>
          <w:ilvl w:val="0"/>
          <w:numId w:val="29"/>
        </w:numPr>
        <w:ind w:firstLineChars="0"/>
        <w:rPr>
          <w:rFonts w:eastAsiaTheme="majorEastAsia" w:cs="Times New Roman"/>
        </w:rPr>
      </w:pPr>
      <w:r w:rsidRPr="007F7AA4">
        <w:rPr>
          <w:rFonts w:eastAsiaTheme="majorEastAsia" w:cs="Times New Roman"/>
        </w:rPr>
        <w:t>Bit 5 (0x20) – QMI_NAS_RAT_MODE_PREF_TDSCDMA – TD-SCDMA</w:t>
      </w:r>
    </w:p>
    <w:p w14:paraId="70810470" w14:textId="77777777" w:rsidR="00FC277F" w:rsidRPr="007F7AA4" w:rsidRDefault="00FC277F" w:rsidP="006A1992">
      <w:pPr>
        <w:pStyle w:val="ac"/>
        <w:numPr>
          <w:ilvl w:val="0"/>
          <w:numId w:val="29"/>
        </w:numPr>
        <w:ind w:firstLineChars="0"/>
        <w:rPr>
          <w:rFonts w:eastAsiaTheme="majorEastAsia" w:cs="Times New Roman"/>
        </w:rPr>
      </w:pPr>
      <w:r w:rsidRPr="007F7AA4">
        <w:rPr>
          <w:rFonts w:eastAsiaTheme="majorEastAsia" w:cs="Times New Roman"/>
        </w:rPr>
        <w:t>Bit 6 (0x40) – QMI_NAS_RAT_MODE_PREF_NR5G – NR5G</w:t>
      </w:r>
    </w:p>
    <w:p w14:paraId="2094377F" w14:textId="77777777" w:rsidR="00FC277F" w:rsidRPr="007F7AA4" w:rsidRDefault="00FC277F" w:rsidP="00FC277F">
      <w:pPr>
        <w:widowControl/>
        <w:kinsoku/>
        <w:adjustRightInd/>
        <w:rPr>
          <w:rFonts w:eastAsiaTheme="majorEastAsia" w:cs="Times New Roman"/>
          <w:b/>
          <w:sz w:val="22"/>
        </w:rPr>
      </w:pPr>
      <w:r w:rsidRPr="007F7AA4">
        <w:rPr>
          <w:rFonts w:eastAsiaTheme="majorEastAsia" w:cs="Times New Roman"/>
          <w:b/>
          <w:sz w:val="22"/>
        </w:rPr>
        <w:t>roam_pref</w:t>
      </w:r>
    </w:p>
    <w:p w14:paraId="7121D1E2" w14:textId="77777777" w:rsidR="00FC277F" w:rsidRPr="007F7AA4" w:rsidRDefault="00FC277F" w:rsidP="006A1992">
      <w:pPr>
        <w:pStyle w:val="ac"/>
        <w:numPr>
          <w:ilvl w:val="0"/>
          <w:numId w:val="29"/>
        </w:numPr>
        <w:ind w:firstLineChars="0"/>
        <w:rPr>
          <w:rFonts w:eastAsiaTheme="majorEastAsia" w:cs="Times New Roman"/>
        </w:rPr>
      </w:pPr>
      <w:r w:rsidRPr="007F7AA4">
        <w:rPr>
          <w:rFonts w:eastAsiaTheme="majorEastAsia" w:cs="Times New Roman"/>
        </w:rPr>
        <w:t xml:space="preserve">0x01 – ROAMING_PREF_OFF – Acquire only systems for which the roaming </w:t>
      </w:r>
      <w:r w:rsidRPr="007F7AA4">
        <w:rPr>
          <w:rFonts w:eastAsiaTheme="majorEastAsia" w:cs="Times New Roman"/>
          <w:color w:val="FF0000"/>
        </w:rPr>
        <w:t>indicator is off</w:t>
      </w:r>
    </w:p>
    <w:p w14:paraId="397DC7A2" w14:textId="77777777" w:rsidR="00FC277F" w:rsidRPr="007F7AA4" w:rsidRDefault="00FC277F" w:rsidP="006A1992">
      <w:pPr>
        <w:pStyle w:val="ac"/>
        <w:numPr>
          <w:ilvl w:val="0"/>
          <w:numId w:val="29"/>
        </w:numPr>
        <w:ind w:firstLineChars="0"/>
        <w:rPr>
          <w:rFonts w:eastAsiaTheme="majorEastAsia" w:cs="Times New Roman"/>
        </w:rPr>
      </w:pPr>
      <w:r w:rsidRPr="007F7AA4">
        <w:rPr>
          <w:rFonts w:eastAsiaTheme="majorEastAsia" w:cs="Times New Roman"/>
        </w:rPr>
        <w:t>0x02 – ROAMING_PREF_NOT_OFF – Acquire a system as long as its roaming indicator is not off</w:t>
      </w:r>
    </w:p>
    <w:p w14:paraId="2960677F" w14:textId="77777777" w:rsidR="00FC277F" w:rsidRPr="007F7AA4" w:rsidRDefault="00FC277F" w:rsidP="006A1992">
      <w:pPr>
        <w:pStyle w:val="ac"/>
        <w:numPr>
          <w:ilvl w:val="0"/>
          <w:numId w:val="29"/>
        </w:numPr>
        <w:ind w:firstLineChars="0"/>
        <w:rPr>
          <w:rFonts w:eastAsiaTheme="majorEastAsia" w:cs="Times New Roman"/>
        </w:rPr>
      </w:pPr>
      <w:r w:rsidRPr="007F7AA4">
        <w:rPr>
          <w:rFonts w:eastAsiaTheme="majorEastAsia" w:cs="Times New Roman"/>
        </w:rPr>
        <w:t>0x03 – ROAMING_PREF_NOT_FLASING – Acquire only systems for which the roaming indicator is off or solid on, i.e., not flashing; CDMA only</w:t>
      </w:r>
    </w:p>
    <w:p w14:paraId="726F3E36" w14:textId="77777777" w:rsidR="00FC277F" w:rsidRPr="007F7AA4" w:rsidRDefault="00FC277F" w:rsidP="006A1992">
      <w:pPr>
        <w:pStyle w:val="ac"/>
        <w:numPr>
          <w:ilvl w:val="0"/>
          <w:numId w:val="29"/>
        </w:numPr>
        <w:ind w:firstLineChars="0"/>
        <w:rPr>
          <w:rFonts w:eastAsiaTheme="majorEastAsia" w:cs="Times New Roman"/>
        </w:rPr>
      </w:pPr>
      <w:r w:rsidRPr="007F7AA4">
        <w:rPr>
          <w:rFonts w:eastAsiaTheme="majorEastAsia" w:cs="Times New Roman"/>
        </w:rPr>
        <w:t>0xFF – ROAMING_PREF_ANY – Acquire systems, regardless of their roaming indicator</w:t>
      </w:r>
    </w:p>
    <w:p w14:paraId="30B29DF8" w14:textId="77777777" w:rsidR="00FC277F" w:rsidRPr="007F7AA4" w:rsidRDefault="00FC277F" w:rsidP="006A1992">
      <w:pPr>
        <w:pStyle w:val="ac"/>
        <w:numPr>
          <w:ilvl w:val="0"/>
          <w:numId w:val="28"/>
        </w:numPr>
        <w:ind w:firstLineChars="0"/>
        <w:rPr>
          <w:rFonts w:eastAsiaTheme="majorEastAsia" w:cs="Times New Roman"/>
        </w:rPr>
      </w:pPr>
      <w:r w:rsidRPr="007F7AA4">
        <w:rPr>
          <w:rFonts w:eastAsiaTheme="majorEastAsia" w:cs="Times New Roman"/>
        </w:rPr>
        <w:t>Example</w:t>
      </w:r>
    </w:p>
    <w:tbl>
      <w:tblPr>
        <w:tblStyle w:val="a7"/>
        <w:tblW w:w="0" w:type="auto"/>
        <w:tblLook w:val="04A0" w:firstRow="1" w:lastRow="0" w:firstColumn="1" w:lastColumn="0" w:noHBand="0" w:noVBand="1"/>
      </w:tblPr>
      <w:tblGrid>
        <w:gridCol w:w="8522"/>
      </w:tblGrid>
      <w:tr w:rsidR="00FC277F" w:rsidRPr="007F7AA4" w14:paraId="2C95E2B8" w14:textId="77777777" w:rsidTr="00926560">
        <w:tc>
          <w:tcPr>
            <w:tcW w:w="8522" w:type="dxa"/>
          </w:tcPr>
          <w:p w14:paraId="4F6312C7" w14:textId="77777777" w:rsidR="00FC277F" w:rsidRPr="007F7AA4" w:rsidRDefault="00FC277F" w:rsidP="00926560">
            <w:pPr>
              <w:rPr>
                <w:rFonts w:eastAsiaTheme="majorEastAsia" w:cs="Times New Roman"/>
                <w:sz w:val="20"/>
              </w:rPr>
            </w:pPr>
            <w:r w:rsidRPr="007F7AA4">
              <w:rPr>
                <w:rFonts w:eastAsiaTheme="majorEastAsia" w:cs="Times New Roman"/>
                <w:sz w:val="20"/>
              </w:rPr>
              <w:t>08:13:27.168 [0x1544] MCS QCSI Payload Packet</w:t>
            </w:r>
          </w:p>
          <w:p w14:paraId="26D43469" w14:textId="77777777" w:rsidR="00FC277F" w:rsidRPr="007F7AA4" w:rsidRDefault="00FC277F" w:rsidP="00926560">
            <w:pPr>
              <w:rPr>
                <w:rFonts w:eastAsiaTheme="majorEastAsia" w:cs="Times New Roman"/>
                <w:sz w:val="20"/>
              </w:rPr>
            </w:pPr>
            <w:r w:rsidRPr="007F7AA4">
              <w:rPr>
                <w:rFonts w:eastAsiaTheme="majorEastAsia" w:cs="Times New Roman"/>
                <w:sz w:val="20"/>
              </w:rPr>
              <w:t>packetVersion = 2</w:t>
            </w:r>
          </w:p>
          <w:p w14:paraId="35EB6B00" w14:textId="77777777" w:rsidR="00FC277F" w:rsidRPr="007F7AA4" w:rsidRDefault="00FC277F" w:rsidP="00926560">
            <w:pPr>
              <w:rPr>
                <w:rFonts w:eastAsiaTheme="majorEastAsia" w:cs="Times New Roman"/>
                <w:sz w:val="20"/>
              </w:rPr>
            </w:pPr>
            <w:r w:rsidRPr="007F7AA4">
              <w:rPr>
                <w:rFonts w:eastAsiaTheme="majorEastAsia" w:cs="Times New Roman"/>
                <w:sz w:val="20"/>
              </w:rPr>
              <w:t>MsgType = Request</w:t>
            </w:r>
          </w:p>
          <w:p w14:paraId="2374A416" w14:textId="77777777" w:rsidR="00FC277F" w:rsidRPr="007F7AA4" w:rsidRDefault="00FC277F" w:rsidP="00926560">
            <w:pPr>
              <w:rPr>
                <w:rFonts w:eastAsiaTheme="majorEastAsia" w:cs="Times New Roman"/>
                <w:sz w:val="20"/>
              </w:rPr>
            </w:pPr>
            <w:r w:rsidRPr="007F7AA4">
              <w:rPr>
                <w:rFonts w:eastAsiaTheme="majorEastAsia" w:cs="Times New Roman"/>
                <w:sz w:val="20"/>
              </w:rPr>
              <w:t>Counter = 8197</w:t>
            </w:r>
          </w:p>
          <w:p w14:paraId="4CC7A59A" w14:textId="77777777" w:rsidR="00FC277F" w:rsidRPr="007F7AA4" w:rsidRDefault="00FC277F" w:rsidP="00926560">
            <w:pPr>
              <w:rPr>
                <w:rFonts w:eastAsiaTheme="majorEastAsia" w:cs="Times New Roman"/>
                <w:sz w:val="20"/>
              </w:rPr>
            </w:pPr>
            <w:r w:rsidRPr="007F7AA4">
              <w:rPr>
                <w:rFonts w:eastAsiaTheme="majorEastAsia" w:cs="Times New Roman"/>
                <w:sz w:val="20"/>
              </w:rPr>
              <w:lastRenderedPageBreak/>
              <w:t>ServiceId = 3</w:t>
            </w:r>
          </w:p>
          <w:p w14:paraId="2228D4F9" w14:textId="77777777" w:rsidR="00FC277F" w:rsidRPr="007F7AA4" w:rsidRDefault="00FC277F" w:rsidP="00926560">
            <w:pPr>
              <w:rPr>
                <w:rFonts w:eastAsiaTheme="majorEastAsia" w:cs="Times New Roman"/>
                <w:sz w:val="20"/>
              </w:rPr>
            </w:pPr>
            <w:r w:rsidRPr="007F7AA4">
              <w:rPr>
                <w:rFonts w:eastAsiaTheme="majorEastAsia" w:cs="Times New Roman"/>
                <w:sz w:val="20"/>
              </w:rPr>
              <w:t>MajorRev = 1</w:t>
            </w:r>
          </w:p>
          <w:p w14:paraId="137F07A3" w14:textId="77777777" w:rsidR="00FC277F" w:rsidRPr="007F7AA4" w:rsidRDefault="00FC277F" w:rsidP="00926560">
            <w:pPr>
              <w:rPr>
                <w:rFonts w:eastAsiaTheme="majorEastAsia" w:cs="Times New Roman"/>
                <w:sz w:val="20"/>
              </w:rPr>
            </w:pPr>
            <w:r w:rsidRPr="007F7AA4">
              <w:rPr>
                <w:rFonts w:eastAsiaTheme="majorEastAsia" w:cs="Times New Roman"/>
                <w:sz w:val="20"/>
              </w:rPr>
              <w:t>MinorRev = 261</w:t>
            </w:r>
          </w:p>
          <w:p w14:paraId="0B54AE04" w14:textId="77777777" w:rsidR="00FC277F" w:rsidRPr="007F7AA4" w:rsidRDefault="00FC277F" w:rsidP="00926560">
            <w:pPr>
              <w:rPr>
                <w:rFonts w:eastAsiaTheme="majorEastAsia" w:cs="Times New Roman"/>
                <w:sz w:val="20"/>
              </w:rPr>
            </w:pPr>
            <w:r w:rsidRPr="007F7AA4">
              <w:rPr>
                <w:rFonts w:eastAsiaTheme="majorEastAsia" w:cs="Times New Roman"/>
                <w:sz w:val="20"/>
              </w:rPr>
              <w:t>ConHandle = 0x00000011</w:t>
            </w:r>
          </w:p>
          <w:p w14:paraId="4AA492F7" w14:textId="77777777" w:rsidR="00FC277F" w:rsidRPr="007F7AA4" w:rsidRDefault="00FC277F" w:rsidP="00926560">
            <w:pPr>
              <w:rPr>
                <w:rFonts w:eastAsiaTheme="majorEastAsia" w:cs="Times New Roman"/>
                <w:sz w:val="20"/>
              </w:rPr>
            </w:pPr>
            <w:r w:rsidRPr="007F7AA4">
              <w:rPr>
                <w:rFonts w:eastAsiaTheme="majorEastAsia" w:cs="Times New Roman"/>
                <w:sz w:val="20"/>
              </w:rPr>
              <w:t>MsgId = 0x00000033</w:t>
            </w:r>
          </w:p>
          <w:p w14:paraId="26A6DA75" w14:textId="77777777" w:rsidR="00FC277F" w:rsidRPr="007F7AA4" w:rsidRDefault="00FC277F" w:rsidP="00926560">
            <w:pPr>
              <w:rPr>
                <w:rFonts w:eastAsiaTheme="majorEastAsia" w:cs="Times New Roman"/>
                <w:sz w:val="20"/>
              </w:rPr>
            </w:pPr>
            <w:r w:rsidRPr="007F7AA4">
              <w:rPr>
                <w:rFonts w:eastAsiaTheme="majorEastAsia" w:cs="Times New Roman"/>
                <w:sz w:val="20"/>
              </w:rPr>
              <w:t>QmiLength = 5</w:t>
            </w:r>
          </w:p>
          <w:p w14:paraId="6A179457" w14:textId="77777777" w:rsidR="00FC277F" w:rsidRPr="007F7AA4" w:rsidRDefault="00FC277F" w:rsidP="00926560">
            <w:pPr>
              <w:rPr>
                <w:rFonts w:eastAsiaTheme="majorEastAsia" w:cs="Times New Roman"/>
                <w:sz w:val="20"/>
              </w:rPr>
            </w:pPr>
            <w:r w:rsidRPr="007F7AA4">
              <w:rPr>
                <w:rFonts w:eastAsiaTheme="majorEastAsia" w:cs="Times New Roman"/>
                <w:sz w:val="20"/>
              </w:rPr>
              <w:t>Service_NAS {</w:t>
            </w:r>
          </w:p>
          <w:p w14:paraId="25A2C5A4" w14:textId="77777777" w:rsidR="00FC277F" w:rsidRPr="007F7AA4" w:rsidRDefault="00FC277F" w:rsidP="00926560">
            <w:pPr>
              <w:rPr>
                <w:rFonts w:eastAsiaTheme="majorEastAsia" w:cs="Times New Roman"/>
                <w:sz w:val="20"/>
              </w:rPr>
            </w:pPr>
            <w:r w:rsidRPr="007F7AA4">
              <w:rPr>
                <w:rFonts w:eastAsiaTheme="majorEastAsia" w:cs="Times New Roman"/>
                <w:sz w:val="20"/>
              </w:rPr>
              <w:t>ServiceNASV1 {</w:t>
            </w:r>
          </w:p>
          <w:p w14:paraId="7084FDF7" w14:textId="77777777" w:rsidR="00FC277F" w:rsidRPr="007F7AA4" w:rsidRDefault="00FC277F" w:rsidP="00926560">
            <w:pPr>
              <w:rPr>
                <w:rFonts w:eastAsiaTheme="majorEastAsia" w:cs="Times New Roman"/>
                <w:sz w:val="20"/>
              </w:rPr>
            </w:pPr>
            <w:r w:rsidRPr="007F7AA4">
              <w:rPr>
                <w:rFonts w:eastAsiaTheme="majorEastAsia" w:cs="Times New Roman"/>
                <w:sz w:val="20"/>
              </w:rPr>
              <w:t>nas_set_system_selection_preference {</w:t>
            </w:r>
          </w:p>
          <w:p w14:paraId="390FE152" w14:textId="77777777" w:rsidR="00FC277F" w:rsidRPr="007F7AA4" w:rsidRDefault="00FC277F" w:rsidP="00926560">
            <w:pPr>
              <w:rPr>
                <w:rFonts w:eastAsiaTheme="majorEastAsia" w:cs="Times New Roman"/>
                <w:sz w:val="20"/>
              </w:rPr>
            </w:pPr>
            <w:r w:rsidRPr="007F7AA4">
              <w:rPr>
                <w:rFonts w:eastAsiaTheme="majorEastAsia" w:cs="Times New Roman"/>
                <w:sz w:val="20"/>
              </w:rPr>
              <w:t>nas_set_system_selection_preference_reqTlvs[0] {</w:t>
            </w:r>
          </w:p>
          <w:p w14:paraId="3143D28B" w14:textId="77777777" w:rsidR="00FC277F" w:rsidRPr="007F7AA4" w:rsidRDefault="00FC277F" w:rsidP="00926560">
            <w:pPr>
              <w:rPr>
                <w:rFonts w:eastAsiaTheme="majorEastAsia" w:cs="Times New Roman"/>
                <w:sz w:val="20"/>
              </w:rPr>
            </w:pPr>
            <w:r w:rsidRPr="007F7AA4">
              <w:rPr>
                <w:rFonts w:eastAsiaTheme="majorEastAsia" w:cs="Times New Roman"/>
                <w:sz w:val="20"/>
              </w:rPr>
              <w:t>Type = 0x11</w:t>
            </w:r>
          </w:p>
          <w:p w14:paraId="11F0EA7A" w14:textId="77777777" w:rsidR="00FC277F" w:rsidRPr="007F7AA4" w:rsidRDefault="00FC277F" w:rsidP="00926560">
            <w:pPr>
              <w:rPr>
                <w:rFonts w:eastAsiaTheme="majorEastAsia" w:cs="Times New Roman"/>
                <w:sz w:val="20"/>
              </w:rPr>
            </w:pPr>
            <w:r w:rsidRPr="007F7AA4">
              <w:rPr>
                <w:rFonts w:eastAsiaTheme="majorEastAsia" w:cs="Times New Roman"/>
                <w:sz w:val="20"/>
              </w:rPr>
              <w:t>Length = 2</w:t>
            </w:r>
          </w:p>
          <w:p w14:paraId="626004D6" w14:textId="77777777" w:rsidR="00FC277F" w:rsidRPr="007F7AA4" w:rsidRDefault="00FC277F" w:rsidP="00926560">
            <w:pPr>
              <w:rPr>
                <w:rFonts w:eastAsiaTheme="majorEastAsia" w:cs="Times New Roman"/>
                <w:sz w:val="20"/>
              </w:rPr>
            </w:pPr>
            <w:r w:rsidRPr="007F7AA4">
              <w:rPr>
                <w:rFonts w:eastAsiaTheme="majorEastAsia" w:cs="Times New Roman"/>
                <w:sz w:val="20"/>
              </w:rPr>
              <w:t>mode_pref {</w:t>
            </w:r>
          </w:p>
          <w:p w14:paraId="18A680A1" w14:textId="77777777" w:rsidR="00FC277F" w:rsidRPr="007F7AA4" w:rsidRDefault="00FC277F" w:rsidP="00926560">
            <w:pPr>
              <w:rPr>
                <w:rFonts w:eastAsiaTheme="majorEastAsia" w:cs="Times New Roman"/>
                <w:b/>
                <w:i/>
                <w:sz w:val="20"/>
              </w:rPr>
            </w:pPr>
            <w:r w:rsidRPr="007F7AA4">
              <w:rPr>
                <w:rFonts w:eastAsiaTheme="majorEastAsia" w:cs="Times New Roman"/>
                <w:b/>
                <w:i/>
                <w:sz w:val="20"/>
              </w:rPr>
              <w:t>mode_pref = QMI_NAS_RAT_MODE_PREF_GSM</w:t>
            </w:r>
          </w:p>
          <w:p w14:paraId="46A14FC5" w14:textId="77777777" w:rsidR="00FC277F" w:rsidRPr="007F7AA4" w:rsidRDefault="00FC277F" w:rsidP="00926560">
            <w:pPr>
              <w:rPr>
                <w:rFonts w:eastAsiaTheme="majorEastAsia" w:cs="Times New Roman"/>
                <w:sz w:val="20"/>
              </w:rPr>
            </w:pPr>
            <w:r w:rsidRPr="007F7AA4">
              <w:rPr>
                <w:rFonts w:eastAsiaTheme="majorEastAsia" w:cs="Times New Roman"/>
                <w:sz w:val="20"/>
              </w:rPr>
              <w:t>}</w:t>
            </w:r>
          </w:p>
          <w:p w14:paraId="357E03A5" w14:textId="77777777" w:rsidR="00FC277F" w:rsidRPr="007F7AA4" w:rsidRDefault="00FC277F" w:rsidP="00926560">
            <w:pPr>
              <w:rPr>
                <w:rFonts w:eastAsiaTheme="majorEastAsia" w:cs="Times New Roman"/>
                <w:sz w:val="20"/>
              </w:rPr>
            </w:pPr>
            <w:r w:rsidRPr="007F7AA4">
              <w:rPr>
                <w:rFonts w:eastAsiaTheme="majorEastAsia" w:cs="Times New Roman"/>
                <w:sz w:val="20"/>
              </w:rPr>
              <w:t>}</w:t>
            </w:r>
          </w:p>
          <w:p w14:paraId="3E5EAAEE" w14:textId="77777777" w:rsidR="00FC277F" w:rsidRPr="007F7AA4" w:rsidRDefault="00FC277F" w:rsidP="00926560">
            <w:pPr>
              <w:rPr>
                <w:rFonts w:eastAsiaTheme="majorEastAsia" w:cs="Times New Roman"/>
                <w:sz w:val="20"/>
              </w:rPr>
            </w:pPr>
            <w:r w:rsidRPr="007F7AA4">
              <w:rPr>
                <w:rFonts w:eastAsiaTheme="majorEastAsia" w:cs="Times New Roman"/>
                <w:sz w:val="20"/>
              </w:rPr>
              <w:t>}</w:t>
            </w:r>
          </w:p>
          <w:p w14:paraId="50D04C12" w14:textId="77777777" w:rsidR="00FC277F" w:rsidRPr="007F7AA4" w:rsidRDefault="00FC277F" w:rsidP="00926560">
            <w:pPr>
              <w:rPr>
                <w:rFonts w:eastAsiaTheme="majorEastAsia" w:cs="Times New Roman"/>
                <w:sz w:val="20"/>
              </w:rPr>
            </w:pPr>
            <w:r w:rsidRPr="007F7AA4">
              <w:rPr>
                <w:rFonts w:eastAsiaTheme="majorEastAsia" w:cs="Times New Roman"/>
                <w:sz w:val="20"/>
              </w:rPr>
              <w:t>}</w:t>
            </w:r>
          </w:p>
          <w:p w14:paraId="62031FAF" w14:textId="77777777" w:rsidR="00FC277F" w:rsidRPr="007F7AA4" w:rsidRDefault="00FC277F" w:rsidP="00926560">
            <w:pPr>
              <w:rPr>
                <w:rFonts w:eastAsiaTheme="majorEastAsia" w:cs="Times New Roman"/>
                <w:sz w:val="20"/>
              </w:rPr>
            </w:pPr>
            <w:r w:rsidRPr="007F7AA4">
              <w:rPr>
                <w:rFonts w:eastAsiaTheme="majorEastAsia" w:cs="Times New Roman"/>
                <w:sz w:val="20"/>
              </w:rPr>
              <w:t>}</w:t>
            </w:r>
          </w:p>
          <w:p w14:paraId="2CE371EA" w14:textId="77777777" w:rsidR="00FC277F" w:rsidRPr="007F7AA4" w:rsidRDefault="00FC277F" w:rsidP="00926560">
            <w:pPr>
              <w:rPr>
                <w:rFonts w:eastAsiaTheme="majorEastAsia" w:cs="Times New Roman"/>
                <w:sz w:val="20"/>
              </w:rPr>
            </w:pPr>
          </w:p>
        </w:tc>
      </w:tr>
    </w:tbl>
    <w:p w14:paraId="0D2775FA" w14:textId="77777777" w:rsidR="00FC277F" w:rsidRPr="007F7AA4" w:rsidRDefault="00FC277F" w:rsidP="00FC277F">
      <w:pPr>
        <w:pStyle w:val="4"/>
        <w:spacing w:before="156" w:after="156"/>
        <w:rPr>
          <w:rFonts w:cs="Times New Roman"/>
        </w:rPr>
      </w:pPr>
      <w:r w:rsidRPr="007F7AA4">
        <w:rPr>
          <w:rFonts w:cs="Times New Roman"/>
        </w:rPr>
        <w:lastRenderedPageBreak/>
        <w:t>QMI_NAS_GET_SYSTEM_SELECTION_PREFERENCE</w:t>
      </w:r>
    </w:p>
    <w:p w14:paraId="3DE5B616" w14:textId="77777777" w:rsidR="00FC277F" w:rsidRPr="007F7AA4" w:rsidRDefault="00FC277F" w:rsidP="00FC277F">
      <w:pPr>
        <w:rPr>
          <w:rFonts w:eastAsiaTheme="majorEastAsia" w:cs="Times New Roman"/>
        </w:rPr>
      </w:pPr>
      <w:r w:rsidRPr="007F7AA4">
        <w:rPr>
          <w:rFonts w:eastAsiaTheme="majorEastAsia" w:cs="Times New Roman"/>
        </w:rPr>
        <w:t>获取系统选择的首选系统。</w:t>
      </w:r>
    </w:p>
    <w:p w14:paraId="308741A9" w14:textId="77777777" w:rsidR="00FC277F" w:rsidRPr="007F7AA4" w:rsidRDefault="00FC277F" w:rsidP="006A1992">
      <w:pPr>
        <w:pStyle w:val="ac"/>
        <w:numPr>
          <w:ilvl w:val="0"/>
          <w:numId w:val="30"/>
        </w:numPr>
        <w:ind w:firstLineChars="0"/>
        <w:rPr>
          <w:rFonts w:eastAsiaTheme="majorEastAsia" w:cs="Times New Roman"/>
        </w:rPr>
      </w:pPr>
      <w:r w:rsidRPr="007F7AA4">
        <w:rPr>
          <w:rFonts w:eastAsiaTheme="majorEastAsia" w:cs="Times New Roman"/>
        </w:rPr>
        <w:t>特征</w:t>
      </w:r>
    </w:p>
    <w:p w14:paraId="4FEEB7CD" w14:textId="77777777" w:rsidR="00FC277F" w:rsidRPr="007F7AA4" w:rsidRDefault="00FC277F" w:rsidP="00FC277F">
      <w:pPr>
        <w:widowControl/>
        <w:kinsoku/>
        <w:adjustRightInd/>
        <w:rPr>
          <w:rFonts w:eastAsiaTheme="majorEastAsia" w:cs="Times New Roman"/>
          <w:sz w:val="20"/>
          <w:szCs w:val="21"/>
        </w:rPr>
      </w:pPr>
      <w:r w:rsidRPr="007F7AA4">
        <w:rPr>
          <w:rFonts w:eastAsiaTheme="majorEastAsia" w:cs="Times New Roman"/>
          <w:sz w:val="20"/>
          <w:szCs w:val="21"/>
        </w:rPr>
        <w:t>ServiceId = 3</w:t>
      </w:r>
      <w:r w:rsidRPr="007F7AA4">
        <w:rPr>
          <w:rFonts w:eastAsiaTheme="majorEastAsia" w:cs="Times New Roman"/>
          <w:sz w:val="20"/>
          <w:szCs w:val="21"/>
        </w:rPr>
        <w:t>，</w:t>
      </w:r>
      <w:r w:rsidRPr="007F7AA4">
        <w:rPr>
          <w:rFonts w:eastAsiaTheme="majorEastAsia" w:cs="Times New Roman"/>
          <w:sz w:val="20"/>
          <w:szCs w:val="21"/>
        </w:rPr>
        <w:t>MsgId = 0x00000034</w:t>
      </w:r>
      <w:r w:rsidRPr="007F7AA4">
        <w:rPr>
          <w:rFonts w:eastAsiaTheme="majorEastAsia" w:cs="Times New Roman"/>
          <w:sz w:val="20"/>
          <w:szCs w:val="21"/>
        </w:rPr>
        <w:t>，字符串：</w:t>
      </w:r>
      <w:r w:rsidRPr="007F7AA4">
        <w:rPr>
          <w:rFonts w:eastAsiaTheme="majorEastAsia" w:cs="Times New Roman"/>
          <w:sz w:val="20"/>
          <w:szCs w:val="21"/>
        </w:rPr>
        <w:t>nas_get_system_selection_preference</w:t>
      </w:r>
    </w:p>
    <w:p w14:paraId="140E1149" w14:textId="77777777" w:rsidR="00FC277F" w:rsidRPr="007F7AA4" w:rsidRDefault="00FC277F" w:rsidP="006A1992">
      <w:pPr>
        <w:pStyle w:val="ac"/>
        <w:widowControl/>
        <w:numPr>
          <w:ilvl w:val="0"/>
          <w:numId w:val="30"/>
        </w:numPr>
        <w:kinsoku/>
        <w:adjustRightInd/>
        <w:ind w:firstLineChars="0"/>
        <w:rPr>
          <w:rFonts w:eastAsiaTheme="majorEastAsia" w:cs="Times New Roman"/>
          <w:sz w:val="20"/>
          <w:szCs w:val="21"/>
        </w:rPr>
      </w:pPr>
      <w:r w:rsidRPr="007F7AA4">
        <w:rPr>
          <w:rFonts w:eastAsiaTheme="majorEastAsia" w:cs="Times New Roman"/>
          <w:sz w:val="20"/>
          <w:szCs w:val="21"/>
        </w:rPr>
        <w:t>参数释义</w:t>
      </w:r>
    </w:p>
    <w:p w14:paraId="7AB9E0E0" w14:textId="77777777" w:rsidR="00FC277F" w:rsidRPr="007F7AA4" w:rsidRDefault="00FC277F" w:rsidP="00FC277F">
      <w:pPr>
        <w:widowControl/>
        <w:kinsoku/>
        <w:adjustRightInd/>
        <w:rPr>
          <w:rFonts w:eastAsiaTheme="majorEastAsia" w:cs="Times New Roman"/>
          <w:b/>
          <w:sz w:val="24"/>
          <w:szCs w:val="24"/>
        </w:rPr>
      </w:pPr>
      <w:r w:rsidRPr="007F7AA4">
        <w:rPr>
          <w:rFonts w:eastAsiaTheme="majorEastAsia" w:cs="Times New Roman"/>
          <w:b/>
          <w:sz w:val="22"/>
        </w:rPr>
        <w:t>usage_setting</w:t>
      </w:r>
    </w:p>
    <w:p w14:paraId="47F4FCE4" w14:textId="77777777" w:rsidR="00FC277F" w:rsidRPr="007F7AA4" w:rsidRDefault="00FC277F" w:rsidP="006A1992">
      <w:pPr>
        <w:pStyle w:val="ac"/>
        <w:widowControl/>
        <w:numPr>
          <w:ilvl w:val="0"/>
          <w:numId w:val="31"/>
        </w:numPr>
        <w:kinsoku/>
        <w:adjustRightInd/>
        <w:ind w:firstLineChars="0"/>
        <w:rPr>
          <w:rFonts w:eastAsiaTheme="majorEastAsia" w:cs="Times New Roman"/>
          <w:sz w:val="20"/>
          <w:szCs w:val="21"/>
        </w:rPr>
      </w:pPr>
      <w:r w:rsidRPr="007F7AA4">
        <w:rPr>
          <w:rFonts w:eastAsiaTheme="majorEastAsia" w:cs="Times New Roman"/>
          <w:sz w:val="20"/>
          <w:szCs w:val="21"/>
        </w:rPr>
        <w:t>NAS_USAGE_UNKNOWN (0) – Unknown</w:t>
      </w:r>
    </w:p>
    <w:p w14:paraId="1C969910" w14:textId="77777777" w:rsidR="00FC277F" w:rsidRPr="007F7AA4" w:rsidRDefault="00FC277F" w:rsidP="006A1992">
      <w:pPr>
        <w:pStyle w:val="ac"/>
        <w:widowControl/>
        <w:numPr>
          <w:ilvl w:val="0"/>
          <w:numId w:val="31"/>
        </w:numPr>
        <w:kinsoku/>
        <w:adjustRightInd/>
        <w:ind w:firstLineChars="0"/>
        <w:rPr>
          <w:rFonts w:eastAsiaTheme="majorEastAsia" w:cs="Times New Roman"/>
          <w:sz w:val="20"/>
          <w:szCs w:val="21"/>
        </w:rPr>
      </w:pPr>
      <w:r w:rsidRPr="007F7AA4">
        <w:rPr>
          <w:rFonts w:eastAsiaTheme="majorEastAsia" w:cs="Times New Roman"/>
          <w:sz w:val="20"/>
          <w:szCs w:val="21"/>
        </w:rPr>
        <w:t>NAS_USAGE_VOICE_CENTRIC (1) – Voice centric</w:t>
      </w:r>
    </w:p>
    <w:p w14:paraId="587AB34F" w14:textId="77777777" w:rsidR="00FC277F" w:rsidRPr="007F7AA4" w:rsidRDefault="00FC277F" w:rsidP="006A1992">
      <w:pPr>
        <w:pStyle w:val="ac"/>
        <w:widowControl/>
        <w:numPr>
          <w:ilvl w:val="0"/>
          <w:numId w:val="31"/>
        </w:numPr>
        <w:kinsoku/>
        <w:adjustRightInd/>
        <w:ind w:firstLineChars="0"/>
        <w:rPr>
          <w:rFonts w:eastAsiaTheme="majorEastAsia" w:cs="Times New Roman"/>
          <w:sz w:val="20"/>
          <w:szCs w:val="21"/>
        </w:rPr>
      </w:pPr>
      <w:r w:rsidRPr="007F7AA4">
        <w:rPr>
          <w:rFonts w:eastAsiaTheme="majorEastAsia" w:cs="Times New Roman"/>
          <w:sz w:val="20"/>
          <w:szCs w:val="21"/>
        </w:rPr>
        <w:t>NAS_USAGE_DATA_CENTRIC (2) – Data centric</w:t>
      </w:r>
    </w:p>
    <w:p w14:paraId="763DB5E3" w14:textId="77777777" w:rsidR="00FC277F" w:rsidRPr="007F7AA4" w:rsidRDefault="00FC277F" w:rsidP="00FC277F">
      <w:pPr>
        <w:widowControl/>
        <w:kinsoku/>
        <w:adjustRightInd/>
        <w:rPr>
          <w:rFonts w:eastAsiaTheme="majorEastAsia" w:cs="Times New Roman"/>
          <w:b/>
          <w:sz w:val="22"/>
        </w:rPr>
      </w:pPr>
      <w:r w:rsidRPr="007F7AA4">
        <w:rPr>
          <w:rFonts w:eastAsiaTheme="majorEastAsia" w:cs="Times New Roman"/>
          <w:b/>
          <w:sz w:val="22"/>
        </w:rPr>
        <w:t>srv_reg_restriction</w:t>
      </w:r>
    </w:p>
    <w:p w14:paraId="3877BDA7" w14:textId="77777777" w:rsidR="00FC277F" w:rsidRPr="007F7AA4" w:rsidRDefault="00FC277F" w:rsidP="006A1992">
      <w:pPr>
        <w:pStyle w:val="ac"/>
        <w:widowControl/>
        <w:numPr>
          <w:ilvl w:val="0"/>
          <w:numId w:val="31"/>
        </w:numPr>
        <w:kinsoku/>
        <w:adjustRightInd/>
        <w:ind w:firstLineChars="0"/>
        <w:rPr>
          <w:rFonts w:eastAsiaTheme="majorEastAsia" w:cs="Times New Roman"/>
          <w:sz w:val="20"/>
          <w:szCs w:val="21"/>
        </w:rPr>
      </w:pPr>
      <w:r w:rsidRPr="007F7AA4">
        <w:rPr>
          <w:rFonts w:eastAsiaTheme="majorEastAsia" w:cs="Times New Roman"/>
          <w:sz w:val="20"/>
          <w:szCs w:val="21"/>
        </w:rPr>
        <w:t xml:space="preserve">0x00 – NAS_SRV_REG_RESTRICTION_UNRESTRICTED – Device follows the </w:t>
      </w:r>
      <w:r w:rsidRPr="007F7AA4">
        <w:rPr>
          <w:rFonts w:eastAsiaTheme="majorEastAsia" w:cs="Times New Roman"/>
          <w:b/>
          <w:color w:val="FF0000"/>
          <w:sz w:val="20"/>
          <w:szCs w:val="21"/>
        </w:rPr>
        <w:t>normal registration process</w:t>
      </w:r>
    </w:p>
    <w:p w14:paraId="64B370A1" w14:textId="77777777" w:rsidR="00FC277F" w:rsidRPr="007F7AA4" w:rsidRDefault="00FC277F" w:rsidP="006A1992">
      <w:pPr>
        <w:pStyle w:val="ac"/>
        <w:widowControl/>
        <w:numPr>
          <w:ilvl w:val="0"/>
          <w:numId w:val="31"/>
        </w:numPr>
        <w:kinsoku/>
        <w:adjustRightInd/>
        <w:ind w:firstLineChars="0"/>
        <w:rPr>
          <w:rFonts w:eastAsiaTheme="majorEastAsia" w:cs="Times New Roman"/>
          <w:b/>
          <w:color w:val="FF0000"/>
          <w:sz w:val="20"/>
          <w:szCs w:val="21"/>
        </w:rPr>
      </w:pPr>
      <w:r w:rsidRPr="007F7AA4">
        <w:rPr>
          <w:rFonts w:eastAsiaTheme="majorEastAsia" w:cs="Times New Roman"/>
          <w:sz w:val="20"/>
          <w:szCs w:val="21"/>
        </w:rPr>
        <w:t xml:space="preserve">0x01 – NAS_SRV_REG_RESTRICTION_CAMPED_ONLY – Device camps on the network according to its provisioning, </w:t>
      </w:r>
      <w:r w:rsidRPr="007F7AA4">
        <w:rPr>
          <w:rFonts w:eastAsiaTheme="majorEastAsia" w:cs="Times New Roman"/>
          <w:b/>
          <w:color w:val="FF0000"/>
          <w:sz w:val="20"/>
          <w:szCs w:val="21"/>
        </w:rPr>
        <w:t>but does not register</w:t>
      </w:r>
    </w:p>
    <w:p w14:paraId="52F4BCD5" w14:textId="77777777" w:rsidR="00FC277F" w:rsidRPr="007F7AA4" w:rsidRDefault="00FC277F" w:rsidP="006A1992">
      <w:pPr>
        <w:pStyle w:val="ac"/>
        <w:widowControl/>
        <w:numPr>
          <w:ilvl w:val="0"/>
          <w:numId w:val="31"/>
        </w:numPr>
        <w:kinsoku/>
        <w:adjustRightInd/>
        <w:ind w:firstLineChars="0"/>
        <w:rPr>
          <w:rFonts w:eastAsiaTheme="majorEastAsia" w:cs="Times New Roman"/>
          <w:b/>
          <w:color w:val="FF0000"/>
          <w:sz w:val="20"/>
          <w:szCs w:val="21"/>
        </w:rPr>
      </w:pPr>
      <w:r w:rsidRPr="007F7AA4">
        <w:rPr>
          <w:rFonts w:eastAsiaTheme="majorEastAsia" w:cs="Times New Roman"/>
          <w:sz w:val="20"/>
          <w:szCs w:val="21"/>
        </w:rPr>
        <w:t>0x02 – NAS_SRV_REG_RESTRICTION_LIMITED – Device selects the network fo</w:t>
      </w:r>
      <w:r w:rsidRPr="007F7AA4">
        <w:rPr>
          <w:rFonts w:eastAsiaTheme="majorEastAsia" w:cs="Times New Roman"/>
          <w:b/>
          <w:color w:val="FF0000"/>
          <w:sz w:val="20"/>
          <w:szCs w:val="21"/>
        </w:rPr>
        <w:t>r limited service</w:t>
      </w:r>
    </w:p>
    <w:p w14:paraId="11FD2A3F" w14:textId="77777777" w:rsidR="00FC277F" w:rsidRPr="007F7AA4" w:rsidRDefault="00FC277F" w:rsidP="006A1992">
      <w:pPr>
        <w:pStyle w:val="ac"/>
        <w:widowControl/>
        <w:numPr>
          <w:ilvl w:val="0"/>
          <w:numId w:val="30"/>
        </w:numPr>
        <w:kinsoku/>
        <w:adjustRightInd/>
        <w:ind w:firstLineChars="0"/>
        <w:rPr>
          <w:rFonts w:eastAsiaTheme="majorEastAsia" w:cs="Times New Roman"/>
          <w:sz w:val="20"/>
          <w:szCs w:val="21"/>
        </w:rPr>
      </w:pPr>
      <w:r w:rsidRPr="007F7AA4">
        <w:rPr>
          <w:rFonts w:eastAsiaTheme="majorEastAsia" w:cs="Times New Roman"/>
          <w:sz w:val="20"/>
          <w:szCs w:val="21"/>
        </w:rPr>
        <w:t>Example</w:t>
      </w:r>
    </w:p>
    <w:tbl>
      <w:tblPr>
        <w:tblStyle w:val="a7"/>
        <w:tblW w:w="0" w:type="auto"/>
        <w:tblLook w:val="04A0" w:firstRow="1" w:lastRow="0" w:firstColumn="1" w:lastColumn="0" w:noHBand="0" w:noVBand="1"/>
      </w:tblPr>
      <w:tblGrid>
        <w:gridCol w:w="8522"/>
      </w:tblGrid>
      <w:tr w:rsidR="00FC277F" w:rsidRPr="007F7AA4" w14:paraId="4AB5413A" w14:textId="77777777" w:rsidTr="00926560">
        <w:tc>
          <w:tcPr>
            <w:tcW w:w="8522" w:type="dxa"/>
          </w:tcPr>
          <w:p w14:paraId="384A77D2" w14:textId="77777777" w:rsidR="00FC277F" w:rsidRPr="007F7AA4" w:rsidRDefault="00FC277F" w:rsidP="00926560">
            <w:pPr>
              <w:widowControl/>
              <w:kinsoku/>
              <w:adjustRightInd/>
              <w:rPr>
                <w:rFonts w:eastAsiaTheme="majorEastAsia" w:cs="Times New Roman"/>
                <w:sz w:val="20"/>
                <w:szCs w:val="21"/>
              </w:rPr>
            </w:pPr>
            <w:r w:rsidRPr="007F7AA4">
              <w:rPr>
                <w:rFonts w:eastAsiaTheme="majorEastAsia" w:cs="Times New Roman"/>
                <w:sz w:val="20"/>
                <w:szCs w:val="21"/>
              </w:rPr>
              <w:t>08:13:27.447 [0x1544] MCS QCSI Payload Packet</w:t>
            </w:r>
          </w:p>
          <w:p w14:paraId="1BE39154" w14:textId="77777777" w:rsidR="00FC277F" w:rsidRPr="007F7AA4" w:rsidRDefault="00FC277F" w:rsidP="00926560">
            <w:pPr>
              <w:widowControl/>
              <w:kinsoku/>
              <w:adjustRightInd/>
              <w:rPr>
                <w:rFonts w:eastAsiaTheme="majorEastAsia" w:cs="Times New Roman"/>
                <w:sz w:val="20"/>
                <w:szCs w:val="21"/>
              </w:rPr>
            </w:pPr>
            <w:r w:rsidRPr="007F7AA4">
              <w:rPr>
                <w:rFonts w:eastAsiaTheme="majorEastAsia" w:cs="Times New Roman"/>
                <w:sz w:val="20"/>
                <w:szCs w:val="21"/>
              </w:rPr>
              <w:t>packetVersion = 2</w:t>
            </w:r>
          </w:p>
          <w:p w14:paraId="044AF56C" w14:textId="77777777" w:rsidR="00FC277F" w:rsidRPr="007F7AA4" w:rsidRDefault="00FC277F" w:rsidP="00926560">
            <w:pPr>
              <w:widowControl/>
              <w:kinsoku/>
              <w:adjustRightInd/>
              <w:rPr>
                <w:rFonts w:eastAsiaTheme="majorEastAsia" w:cs="Times New Roman"/>
                <w:sz w:val="20"/>
                <w:szCs w:val="21"/>
              </w:rPr>
            </w:pPr>
            <w:r w:rsidRPr="007F7AA4">
              <w:rPr>
                <w:rFonts w:eastAsiaTheme="majorEastAsia" w:cs="Times New Roman"/>
                <w:sz w:val="20"/>
                <w:szCs w:val="21"/>
              </w:rPr>
              <w:t>MsgType = Indication</w:t>
            </w:r>
          </w:p>
          <w:p w14:paraId="4AB5E2A9" w14:textId="77777777" w:rsidR="00FC277F" w:rsidRPr="007F7AA4" w:rsidRDefault="00FC277F" w:rsidP="00926560">
            <w:pPr>
              <w:widowControl/>
              <w:kinsoku/>
              <w:adjustRightInd/>
              <w:rPr>
                <w:rFonts w:eastAsiaTheme="majorEastAsia" w:cs="Times New Roman"/>
                <w:sz w:val="20"/>
                <w:szCs w:val="21"/>
              </w:rPr>
            </w:pPr>
            <w:r w:rsidRPr="007F7AA4">
              <w:rPr>
                <w:rFonts w:eastAsiaTheme="majorEastAsia" w:cs="Times New Roman"/>
                <w:sz w:val="20"/>
                <w:szCs w:val="21"/>
              </w:rPr>
              <w:t>Counter = 2143</w:t>
            </w:r>
          </w:p>
          <w:p w14:paraId="3EC5509A" w14:textId="77777777" w:rsidR="00FC277F" w:rsidRPr="007F7AA4" w:rsidRDefault="00FC277F" w:rsidP="00926560">
            <w:pPr>
              <w:widowControl/>
              <w:kinsoku/>
              <w:adjustRightInd/>
              <w:rPr>
                <w:rFonts w:eastAsiaTheme="majorEastAsia" w:cs="Times New Roman"/>
                <w:sz w:val="20"/>
                <w:szCs w:val="21"/>
              </w:rPr>
            </w:pPr>
            <w:r w:rsidRPr="007F7AA4">
              <w:rPr>
                <w:rFonts w:eastAsiaTheme="majorEastAsia" w:cs="Times New Roman"/>
                <w:sz w:val="20"/>
                <w:szCs w:val="21"/>
              </w:rPr>
              <w:t>ServiceId = 3</w:t>
            </w:r>
          </w:p>
          <w:p w14:paraId="32B1EA4E" w14:textId="77777777" w:rsidR="00FC277F" w:rsidRPr="007F7AA4" w:rsidRDefault="00FC277F" w:rsidP="00926560">
            <w:pPr>
              <w:widowControl/>
              <w:kinsoku/>
              <w:adjustRightInd/>
              <w:rPr>
                <w:rFonts w:eastAsiaTheme="majorEastAsia" w:cs="Times New Roman"/>
                <w:sz w:val="20"/>
                <w:szCs w:val="21"/>
              </w:rPr>
            </w:pPr>
            <w:r w:rsidRPr="007F7AA4">
              <w:rPr>
                <w:rFonts w:eastAsiaTheme="majorEastAsia" w:cs="Times New Roman"/>
                <w:sz w:val="20"/>
                <w:szCs w:val="21"/>
              </w:rPr>
              <w:t>MajorRev = 1</w:t>
            </w:r>
          </w:p>
          <w:p w14:paraId="6E767B50" w14:textId="77777777" w:rsidR="00FC277F" w:rsidRPr="007F7AA4" w:rsidRDefault="00FC277F" w:rsidP="00926560">
            <w:pPr>
              <w:widowControl/>
              <w:kinsoku/>
              <w:adjustRightInd/>
              <w:rPr>
                <w:rFonts w:eastAsiaTheme="majorEastAsia" w:cs="Times New Roman"/>
                <w:sz w:val="20"/>
                <w:szCs w:val="21"/>
              </w:rPr>
            </w:pPr>
            <w:r w:rsidRPr="007F7AA4">
              <w:rPr>
                <w:rFonts w:eastAsiaTheme="majorEastAsia" w:cs="Times New Roman"/>
                <w:sz w:val="20"/>
                <w:szCs w:val="21"/>
              </w:rPr>
              <w:t>MinorRev = 261</w:t>
            </w:r>
          </w:p>
          <w:p w14:paraId="5265A91E" w14:textId="77777777" w:rsidR="00FC277F" w:rsidRPr="007F7AA4" w:rsidRDefault="00FC277F" w:rsidP="00926560">
            <w:pPr>
              <w:widowControl/>
              <w:kinsoku/>
              <w:adjustRightInd/>
              <w:rPr>
                <w:rFonts w:eastAsiaTheme="majorEastAsia" w:cs="Times New Roman"/>
                <w:sz w:val="20"/>
                <w:szCs w:val="21"/>
              </w:rPr>
            </w:pPr>
            <w:r w:rsidRPr="007F7AA4">
              <w:rPr>
                <w:rFonts w:eastAsiaTheme="majorEastAsia" w:cs="Times New Roman"/>
                <w:sz w:val="20"/>
                <w:szCs w:val="21"/>
              </w:rPr>
              <w:t>ConHandle = 0x00000011</w:t>
            </w:r>
          </w:p>
          <w:p w14:paraId="2115C3E2" w14:textId="77777777" w:rsidR="00FC277F" w:rsidRPr="007F7AA4" w:rsidRDefault="00FC277F" w:rsidP="00926560">
            <w:pPr>
              <w:widowControl/>
              <w:kinsoku/>
              <w:adjustRightInd/>
              <w:rPr>
                <w:rFonts w:eastAsiaTheme="majorEastAsia" w:cs="Times New Roman"/>
                <w:sz w:val="20"/>
                <w:szCs w:val="21"/>
              </w:rPr>
            </w:pPr>
            <w:r w:rsidRPr="007F7AA4">
              <w:rPr>
                <w:rFonts w:eastAsiaTheme="majorEastAsia" w:cs="Times New Roman"/>
                <w:sz w:val="20"/>
                <w:szCs w:val="21"/>
              </w:rPr>
              <w:t>MsgId = 0x00000034</w:t>
            </w:r>
          </w:p>
          <w:p w14:paraId="5B0882BA" w14:textId="77777777" w:rsidR="00FC277F" w:rsidRPr="007F7AA4" w:rsidRDefault="00FC277F" w:rsidP="00926560">
            <w:pPr>
              <w:widowControl/>
              <w:kinsoku/>
              <w:adjustRightInd/>
              <w:rPr>
                <w:rFonts w:eastAsiaTheme="majorEastAsia" w:cs="Times New Roman"/>
                <w:sz w:val="20"/>
                <w:szCs w:val="21"/>
              </w:rPr>
            </w:pPr>
            <w:r w:rsidRPr="007F7AA4">
              <w:rPr>
                <w:rFonts w:eastAsiaTheme="majorEastAsia" w:cs="Times New Roman"/>
                <w:sz w:val="20"/>
                <w:szCs w:val="21"/>
              </w:rPr>
              <w:t>QmiLength = 215</w:t>
            </w:r>
          </w:p>
          <w:p w14:paraId="708BFA4D" w14:textId="77777777" w:rsidR="00FC277F" w:rsidRPr="007F7AA4" w:rsidRDefault="00FC277F" w:rsidP="00926560">
            <w:pPr>
              <w:widowControl/>
              <w:kinsoku/>
              <w:adjustRightInd/>
              <w:rPr>
                <w:rFonts w:eastAsiaTheme="majorEastAsia" w:cs="Times New Roman"/>
                <w:sz w:val="20"/>
                <w:szCs w:val="21"/>
              </w:rPr>
            </w:pPr>
            <w:r w:rsidRPr="007F7AA4">
              <w:rPr>
                <w:rFonts w:eastAsiaTheme="majorEastAsia" w:cs="Times New Roman"/>
                <w:sz w:val="20"/>
                <w:szCs w:val="21"/>
              </w:rPr>
              <w:t>Service_NAS {</w:t>
            </w:r>
          </w:p>
          <w:p w14:paraId="450E48EB" w14:textId="77777777" w:rsidR="00FC277F" w:rsidRPr="007F7AA4" w:rsidRDefault="00FC277F" w:rsidP="00926560">
            <w:pPr>
              <w:widowControl/>
              <w:kinsoku/>
              <w:adjustRightInd/>
              <w:rPr>
                <w:rFonts w:eastAsiaTheme="majorEastAsia" w:cs="Times New Roman"/>
                <w:sz w:val="20"/>
                <w:szCs w:val="21"/>
              </w:rPr>
            </w:pPr>
            <w:r w:rsidRPr="007F7AA4">
              <w:rPr>
                <w:rFonts w:eastAsiaTheme="majorEastAsia" w:cs="Times New Roman"/>
                <w:sz w:val="20"/>
                <w:szCs w:val="21"/>
              </w:rPr>
              <w:t>ServiceNASV1 {</w:t>
            </w:r>
          </w:p>
          <w:p w14:paraId="50103D68" w14:textId="77777777" w:rsidR="00FC277F" w:rsidRPr="007F7AA4" w:rsidRDefault="00FC277F" w:rsidP="00926560">
            <w:pPr>
              <w:widowControl/>
              <w:kinsoku/>
              <w:adjustRightInd/>
              <w:rPr>
                <w:rFonts w:eastAsiaTheme="majorEastAsia" w:cs="Times New Roman"/>
                <w:sz w:val="20"/>
                <w:szCs w:val="21"/>
              </w:rPr>
            </w:pPr>
            <w:r w:rsidRPr="007F7AA4">
              <w:rPr>
                <w:rFonts w:eastAsiaTheme="majorEastAsia" w:cs="Times New Roman"/>
                <w:sz w:val="20"/>
                <w:szCs w:val="21"/>
              </w:rPr>
              <w:t>nas_get_system_selection_preference {</w:t>
            </w:r>
          </w:p>
          <w:p w14:paraId="1A10970D" w14:textId="77777777" w:rsidR="00FC277F" w:rsidRPr="007F7AA4" w:rsidRDefault="00FC277F" w:rsidP="00926560">
            <w:pPr>
              <w:widowControl/>
              <w:kinsoku/>
              <w:adjustRightInd/>
              <w:rPr>
                <w:rFonts w:eastAsiaTheme="majorEastAsia" w:cs="Times New Roman"/>
                <w:sz w:val="20"/>
                <w:szCs w:val="21"/>
              </w:rPr>
            </w:pPr>
            <w:r w:rsidRPr="007F7AA4">
              <w:rPr>
                <w:rFonts w:eastAsiaTheme="majorEastAsia" w:cs="Times New Roman"/>
                <w:sz w:val="20"/>
                <w:szCs w:val="21"/>
              </w:rPr>
              <w:t>nas_system_selection_preference_indTlvs[0] {</w:t>
            </w:r>
          </w:p>
          <w:p w14:paraId="097F8027" w14:textId="77777777" w:rsidR="00FC277F" w:rsidRPr="007F7AA4" w:rsidRDefault="00FC277F" w:rsidP="00926560">
            <w:pPr>
              <w:widowControl/>
              <w:kinsoku/>
              <w:adjustRightInd/>
              <w:rPr>
                <w:rFonts w:eastAsiaTheme="majorEastAsia" w:cs="Times New Roman"/>
                <w:sz w:val="20"/>
                <w:szCs w:val="21"/>
              </w:rPr>
            </w:pPr>
            <w:r w:rsidRPr="007F7AA4">
              <w:rPr>
                <w:rFonts w:eastAsiaTheme="majorEastAsia" w:cs="Times New Roman"/>
                <w:sz w:val="20"/>
                <w:szCs w:val="21"/>
              </w:rPr>
              <w:t>Type = 0x10</w:t>
            </w:r>
          </w:p>
          <w:p w14:paraId="7B641502" w14:textId="77777777" w:rsidR="00FC277F" w:rsidRPr="007F7AA4" w:rsidRDefault="00FC277F" w:rsidP="00926560">
            <w:pPr>
              <w:widowControl/>
              <w:kinsoku/>
              <w:adjustRightInd/>
              <w:rPr>
                <w:rFonts w:eastAsiaTheme="majorEastAsia" w:cs="Times New Roman"/>
                <w:sz w:val="20"/>
                <w:szCs w:val="21"/>
              </w:rPr>
            </w:pPr>
            <w:r w:rsidRPr="007F7AA4">
              <w:rPr>
                <w:rFonts w:eastAsiaTheme="majorEastAsia" w:cs="Times New Roman"/>
                <w:sz w:val="20"/>
                <w:szCs w:val="21"/>
              </w:rPr>
              <w:t>Length = 1</w:t>
            </w:r>
          </w:p>
          <w:p w14:paraId="4986DA72" w14:textId="77777777" w:rsidR="00FC277F" w:rsidRPr="007F7AA4" w:rsidRDefault="00FC277F" w:rsidP="00926560">
            <w:pPr>
              <w:widowControl/>
              <w:kinsoku/>
              <w:adjustRightInd/>
              <w:rPr>
                <w:rFonts w:eastAsiaTheme="majorEastAsia" w:cs="Times New Roman"/>
                <w:sz w:val="20"/>
                <w:szCs w:val="21"/>
              </w:rPr>
            </w:pPr>
            <w:r w:rsidRPr="007F7AA4">
              <w:rPr>
                <w:rFonts w:eastAsiaTheme="majorEastAsia" w:cs="Times New Roman"/>
                <w:sz w:val="20"/>
                <w:szCs w:val="21"/>
              </w:rPr>
              <w:t>emergency_mode {</w:t>
            </w:r>
          </w:p>
          <w:p w14:paraId="557736D5" w14:textId="77777777" w:rsidR="00FC277F" w:rsidRPr="007F7AA4" w:rsidRDefault="00FC277F" w:rsidP="00926560">
            <w:pPr>
              <w:widowControl/>
              <w:kinsoku/>
              <w:adjustRightInd/>
              <w:rPr>
                <w:rFonts w:eastAsiaTheme="majorEastAsia" w:cs="Times New Roman"/>
                <w:b/>
                <w:i/>
                <w:sz w:val="20"/>
                <w:szCs w:val="21"/>
              </w:rPr>
            </w:pPr>
            <w:r w:rsidRPr="007F7AA4">
              <w:rPr>
                <w:rFonts w:eastAsiaTheme="majorEastAsia" w:cs="Times New Roman"/>
                <w:b/>
                <w:i/>
                <w:sz w:val="20"/>
                <w:szCs w:val="21"/>
              </w:rPr>
              <w:t>emergency_mode = false</w:t>
            </w:r>
          </w:p>
          <w:p w14:paraId="597F670A" w14:textId="77777777" w:rsidR="00FC277F" w:rsidRPr="007F7AA4" w:rsidRDefault="00FC277F" w:rsidP="00926560">
            <w:pPr>
              <w:widowControl/>
              <w:kinsoku/>
              <w:adjustRightInd/>
              <w:rPr>
                <w:rFonts w:eastAsiaTheme="majorEastAsia" w:cs="Times New Roman"/>
                <w:sz w:val="20"/>
                <w:szCs w:val="21"/>
              </w:rPr>
            </w:pPr>
            <w:r w:rsidRPr="007F7AA4">
              <w:rPr>
                <w:rFonts w:eastAsiaTheme="majorEastAsia" w:cs="Times New Roman"/>
                <w:sz w:val="20"/>
                <w:szCs w:val="21"/>
              </w:rPr>
              <w:t>}</w:t>
            </w:r>
          </w:p>
          <w:p w14:paraId="07A0C66C" w14:textId="77777777" w:rsidR="00FC277F" w:rsidRPr="007F7AA4" w:rsidRDefault="00FC277F" w:rsidP="00926560">
            <w:pPr>
              <w:widowControl/>
              <w:kinsoku/>
              <w:adjustRightInd/>
              <w:rPr>
                <w:rFonts w:eastAsiaTheme="majorEastAsia" w:cs="Times New Roman"/>
                <w:sz w:val="20"/>
                <w:szCs w:val="21"/>
              </w:rPr>
            </w:pPr>
            <w:r w:rsidRPr="007F7AA4">
              <w:rPr>
                <w:rFonts w:eastAsiaTheme="majorEastAsia" w:cs="Times New Roman"/>
                <w:sz w:val="20"/>
                <w:szCs w:val="21"/>
              </w:rPr>
              <w:t>}</w:t>
            </w:r>
          </w:p>
          <w:p w14:paraId="3DE8E444" w14:textId="77777777" w:rsidR="00FC277F" w:rsidRPr="007F7AA4" w:rsidRDefault="00FC277F" w:rsidP="00926560">
            <w:pPr>
              <w:widowControl/>
              <w:kinsoku/>
              <w:adjustRightInd/>
              <w:rPr>
                <w:rFonts w:eastAsiaTheme="majorEastAsia" w:cs="Times New Roman"/>
                <w:sz w:val="20"/>
                <w:szCs w:val="21"/>
              </w:rPr>
            </w:pPr>
            <w:r w:rsidRPr="007F7AA4">
              <w:rPr>
                <w:rFonts w:eastAsiaTheme="majorEastAsia" w:cs="Times New Roman"/>
                <w:sz w:val="20"/>
                <w:szCs w:val="21"/>
              </w:rPr>
              <w:t>nas_system_selection_preference_indTlvs[1] {</w:t>
            </w:r>
          </w:p>
          <w:p w14:paraId="2A89E609" w14:textId="77777777" w:rsidR="00FC277F" w:rsidRPr="007F7AA4" w:rsidRDefault="00FC277F" w:rsidP="00926560">
            <w:pPr>
              <w:widowControl/>
              <w:kinsoku/>
              <w:adjustRightInd/>
              <w:rPr>
                <w:rFonts w:eastAsiaTheme="majorEastAsia" w:cs="Times New Roman"/>
                <w:sz w:val="20"/>
                <w:szCs w:val="21"/>
              </w:rPr>
            </w:pPr>
            <w:r w:rsidRPr="007F7AA4">
              <w:rPr>
                <w:rFonts w:eastAsiaTheme="majorEastAsia" w:cs="Times New Roman"/>
                <w:sz w:val="20"/>
                <w:szCs w:val="21"/>
              </w:rPr>
              <w:t>Type = 0x11</w:t>
            </w:r>
          </w:p>
          <w:p w14:paraId="074ABF3D" w14:textId="77777777" w:rsidR="00FC277F" w:rsidRPr="007F7AA4" w:rsidRDefault="00FC277F" w:rsidP="00926560">
            <w:pPr>
              <w:widowControl/>
              <w:kinsoku/>
              <w:adjustRightInd/>
              <w:rPr>
                <w:rFonts w:eastAsiaTheme="majorEastAsia" w:cs="Times New Roman"/>
                <w:sz w:val="20"/>
                <w:szCs w:val="21"/>
              </w:rPr>
            </w:pPr>
            <w:r w:rsidRPr="007F7AA4">
              <w:rPr>
                <w:rFonts w:eastAsiaTheme="majorEastAsia" w:cs="Times New Roman"/>
                <w:sz w:val="20"/>
                <w:szCs w:val="21"/>
              </w:rPr>
              <w:t>Length = 2</w:t>
            </w:r>
          </w:p>
          <w:p w14:paraId="59974413" w14:textId="77777777" w:rsidR="00FC277F" w:rsidRPr="007F7AA4" w:rsidRDefault="00FC277F" w:rsidP="00926560">
            <w:pPr>
              <w:widowControl/>
              <w:kinsoku/>
              <w:adjustRightInd/>
              <w:rPr>
                <w:rFonts w:eastAsiaTheme="majorEastAsia" w:cs="Times New Roman"/>
                <w:sz w:val="20"/>
                <w:szCs w:val="21"/>
              </w:rPr>
            </w:pPr>
            <w:r w:rsidRPr="007F7AA4">
              <w:rPr>
                <w:rFonts w:eastAsiaTheme="majorEastAsia" w:cs="Times New Roman"/>
                <w:sz w:val="20"/>
                <w:szCs w:val="21"/>
              </w:rPr>
              <w:t>mode_pref {</w:t>
            </w:r>
          </w:p>
          <w:p w14:paraId="1B1B8098" w14:textId="77777777" w:rsidR="00FC277F" w:rsidRPr="007F7AA4" w:rsidRDefault="00FC277F" w:rsidP="00926560">
            <w:pPr>
              <w:widowControl/>
              <w:kinsoku/>
              <w:adjustRightInd/>
              <w:rPr>
                <w:rFonts w:eastAsiaTheme="majorEastAsia" w:cs="Times New Roman"/>
                <w:b/>
                <w:i/>
                <w:sz w:val="20"/>
                <w:szCs w:val="21"/>
              </w:rPr>
            </w:pPr>
            <w:r w:rsidRPr="007F7AA4">
              <w:rPr>
                <w:rFonts w:eastAsiaTheme="majorEastAsia" w:cs="Times New Roman"/>
                <w:b/>
                <w:i/>
                <w:sz w:val="20"/>
                <w:szCs w:val="21"/>
              </w:rPr>
              <w:t>mode_pref = QMI_NAS_RAT_MODE_PREF_GSM</w:t>
            </w:r>
          </w:p>
          <w:p w14:paraId="09210C15" w14:textId="77777777" w:rsidR="00FC277F" w:rsidRPr="007F7AA4" w:rsidRDefault="00FC277F" w:rsidP="00926560">
            <w:pPr>
              <w:widowControl/>
              <w:kinsoku/>
              <w:adjustRightInd/>
              <w:rPr>
                <w:rFonts w:eastAsiaTheme="majorEastAsia" w:cs="Times New Roman"/>
                <w:sz w:val="20"/>
                <w:szCs w:val="21"/>
              </w:rPr>
            </w:pPr>
            <w:r w:rsidRPr="007F7AA4">
              <w:rPr>
                <w:rFonts w:eastAsiaTheme="majorEastAsia" w:cs="Times New Roman"/>
                <w:sz w:val="20"/>
                <w:szCs w:val="21"/>
              </w:rPr>
              <w:t>}</w:t>
            </w:r>
          </w:p>
          <w:p w14:paraId="53D93255" w14:textId="77777777" w:rsidR="00FC277F" w:rsidRPr="007F7AA4" w:rsidRDefault="00FC277F" w:rsidP="00926560">
            <w:pPr>
              <w:widowControl/>
              <w:kinsoku/>
              <w:adjustRightInd/>
              <w:rPr>
                <w:rFonts w:eastAsiaTheme="majorEastAsia" w:cs="Times New Roman"/>
                <w:sz w:val="20"/>
                <w:szCs w:val="21"/>
              </w:rPr>
            </w:pPr>
            <w:r w:rsidRPr="007F7AA4">
              <w:rPr>
                <w:rFonts w:eastAsiaTheme="majorEastAsia" w:cs="Times New Roman"/>
                <w:sz w:val="20"/>
                <w:szCs w:val="21"/>
              </w:rPr>
              <w:t>}</w:t>
            </w:r>
          </w:p>
          <w:p w14:paraId="4E6CC344" w14:textId="77777777" w:rsidR="00FC277F" w:rsidRPr="007F7AA4" w:rsidRDefault="00FC277F" w:rsidP="00926560">
            <w:pPr>
              <w:widowControl/>
              <w:kinsoku/>
              <w:adjustRightInd/>
              <w:rPr>
                <w:rFonts w:eastAsiaTheme="majorEastAsia" w:cs="Times New Roman"/>
                <w:sz w:val="20"/>
                <w:szCs w:val="21"/>
              </w:rPr>
            </w:pPr>
            <w:r w:rsidRPr="007F7AA4">
              <w:rPr>
                <w:rFonts w:eastAsiaTheme="majorEastAsia" w:cs="Times New Roman"/>
                <w:sz w:val="20"/>
                <w:szCs w:val="21"/>
              </w:rPr>
              <w:t>nas_system_selection_preference_indTlvs[2] {</w:t>
            </w:r>
          </w:p>
          <w:p w14:paraId="3D8BE01E" w14:textId="77777777" w:rsidR="00FC277F" w:rsidRPr="007F7AA4" w:rsidRDefault="00FC277F" w:rsidP="00926560">
            <w:pPr>
              <w:widowControl/>
              <w:kinsoku/>
              <w:adjustRightInd/>
              <w:rPr>
                <w:rFonts w:eastAsiaTheme="majorEastAsia" w:cs="Times New Roman"/>
                <w:sz w:val="20"/>
                <w:szCs w:val="21"/>
              </w:rPr>
            </w:pPr>
            <w:r w:rsidRPr="007F7AA4">
              <w:rPr>
                <w:rFonts w:eastAsiaTheme="majorEastAsia" w:cs="Times New Roman"/>
                <w:sz w:val="20"/>
                <w:szCs w:val="21"/>
              </w:rPr>
              <w:t>Type = 0x12</w:t>
            </w:r>
          </w:p>
          <w:p w14:paraId="3A21C5A0" w14:textId="77777777" w:rsidR="00FC277F" w:rsidRPr="007F7AA4" w:rsidRDefault="00FC277F" w:rsidP="00926560">
            <w:pPr>
              <w:widowControl/>
              <w:kinsoku/>
              <w:adjustRightInd/>
              <w:rPr>
                <w:rFonts w:eastAsiaTheme="majorEastAsia" w:cs="Times New Roman"/>
                <w:sz w:val="20"/>
                <w:szCs w:val="21"/>
              </w:rPr>
            </w:pPr>
            <w:r w:rsidRPr="007F7AA4">
              <w:rPr>
                <w:rFonts w:eastAsiaTheme="majorEastAsia" w:cs="Times New Roman"/>
                <w:sz w:val="20"/>
                <w:szCs w:val="21"/>
              </w:rPr>
              <w:t>Length = 8</w:t>
            </w:r>
          </w:p>
          <w:p w14:paraId="3CA76617" w14:textId="77777777" w:rsidR="00FC277F" w:rsidRPr="007F7AA4" w:rsidRDefault="00FC277F" w:rsidP="00926560">
            <w:pPr>
              <w:widowControl/>
              <w:kinsoku/>
              <w:adjustRightInd/>
              <w:rPr>
                <w:rFonts w:eastAsiaTheme="majorEastAsia" w:cs="Times New Roman"/>
                <w:sz w:val="20"/>
                <w:szCs w:val="21"/>
              </w:rPr>
            </w:pPr>
            <w:r w:rsidRPr="007F7AA4">
              <w:rPr>
                <w:rFonts w:eastAsiaTheme="majorEastAsia" w:cs="Times New Roman"/>
                <w:sz w:val="20"/>
                <w:szCs w:val="21"/>
              </w:rPr>
              <w:t>band_pref {</w:t>
            </w:r>
          </w:p>
          <w:p w14:paraId="7D044776" w14:textId="77777777" w:rsidR="00FC277F" w:rsidRPr="007F7AA4" w:rsidRDefault="00FC277F" w:rsidP="00926560">
            <w:pPr>
              <w:widowControl/>
              <w:kinsoku/>
              <w:adjustRightInd/>
              <w:rPr>
                <w:rFonts w:eastAsiaTheme="majorEastAsia" w:cs="Times New Roman"/>
                <w:sz w:val="20"/>
                <w:szCs w:val="21"/>
              </w:rPr>
            </w:pPr>
            <w:r w:rsidRPr="007F7AA4">
              <w:rPr>
                <w:rFonts w:eastAsiaTheme="majorEastAsia" w:cs="Times New Roman"/>
                <w:sz w:val="20"/>
                <w:szCs w:val="21"/>
              </w:rPr>
              <w:lastRenderedPageBreak/>
              <w:t>band_pref = QMI_NAS_BAND_CLASS_0_A_SYSTEM | QMI_NAS_BAND_CLASS_0_B_AB_GSM850 | QMI_NAS_BAND_CLASS_1_ALL_BLOCKS | QMI_NAS_BAND_CLASS_2_PLACEHOLDER | QMI_NAS_BAND_CLASS_3_A_SYSTEM | QMI_NAS_BAND_CLASS_4_ALL_BLOCKS | QMI_NAS_BAND_CLASS_5_ALL_BLOCKS | QMI_NAS_GSM_DCS_1800_BAND | QMI_NAS_E_GSM_900_BAND | QMI_NAS_P_GSM_900_BAND | QMI_NAS_BAND_CLASS_6 | QMI_NAS_BAND_CLASS_7 | QMI_NAS_BAND_CLASS_8 | QMI_NAS_BAND_CLASS_9 | QMI_NAS_BAND_CLASS_10 | QMI_NAS_BAND_CLASS_11 | QMI_NAS_GSM_BAND_450 | QMI_NAS_GSM_BAND_480 | QMI_NAS_GSM_BAND_750 | QMI_NAS_GSM_BAND_850 | QMI_NAS_GSM_BAND_RAILWAYS_900_BAND | QMI_NAS_GSM_BAND_PCS_1900_BAND | QMI_NAS_WCDMA_EU_J_CH_IMT_2100_BAND | QMI_NAS_WCDMA_US_PCS_1900_BAND | QMI_NAS_EU_CH_DCS_1800_BAND | QMI_NAS_WCDMA_US_1700_BAND | QMI_NAS_WCDMA_US_850_BAND | QMI_NAS_WCDMA_JAPAN_800_BAND | QMI_NAS_BAND_CLASS_12 | QMI_NAS_BAND_CLASS_14 | QMI_NAS_RESERVED | QMI_NAS_BAND_CLASS_15 | 0x100000000 | 0x200000000 | 0x400000000 | 0x800000000 | 0x1000000000 | 0x2000000000 | 0x4000000000 | 0x8000000000 | 0x10000000000 | 0x20000000000 | 0x40000000000 | 0x80000000000 | 0x100000000000 | 0x200000000000 | 0x400000000000 | 0x800000000000 | QMI_NAS_WCDMA_EU_2600_BAND | QMI_NAS_WCDMA_EU_J_900_BAND | QMI_NAS_WCDMA_J_1700_BAND | 0x8000000000000 | 0x10000000000000 | 0x20000000000000 | 0x40000000000000 | 0x80000000000000 | QMI_NAS_BAND_CLASS_16 | QMI_NAS_BAND_CLASS_17 | QMI_NAS_BAND_CLASS_18 | QMI_NAS_BAND_CLASS_19 | QMI_NAS_WCDMA_JAPAN_850_BAND | QMI_NAS_WCDMA_JAPAN_1500_BAND | 0x4000000000000000</w:t>
            </w:r>
          </w:p>
          <w:p w14:paraId="2836622B" w14:textId="77777777" w:rsidR="00FC277F" w:rsidRPr="007F7AA4" w:rsidRDefault="00FC277F" w:rsidP="00926560">
            <w:pPr>
              <w:widowControl/>
              <w:kinsoku/>
              <w:adjustRightInd/>
              <w:rPr>
                <w:rFonts w:eastAsiaTheme="majorEastAsia" w:cs="Times New Roman"/>
                <w:sz w:val="20"/>
                <w:szCs w:val="21"/>
              </w:rPr>
            </w:pPr>
            <w:r w:rsidRPr="007F7AA4">
              <w:rPr>
                <w:rFonts w:eastAsiaTheme="majorEastAsia" w:cs="Times New Roman"/>
                <w:sz w:val="20"/>
                <w:szCs w:val="21"/>
              </w:rPr>
              <w:t>}</w:t>
            </w:r>
          </w:p>
          <w:p w14:paraId="4960DF77" w14:textId="77777777" w:rsidR="00FC277F" w:rsidRPr="007F7AA4" w:rsidRDefault="00FC277F" w:rsidP="00926560">
            <w:pPr>
              <w:widowControl/>
              <w:kinsoku/>
              <w:adjustRightInd/>
              <w:rPr>
                <w:rFonts w:eastAsiaTheme="majorEastAsia" w:cs="Times New Roman"/>
                <w:sz w:val="20"/>
                <w:szCs w:val="21"/>
              </w:rPr>
            </w:pPr>
            <w:r w:rsidRPr="007F7AA4">
              <w:rPr>
                <w:rFonts w:eastAsiaTheme="majorEastAsia" w:cs="Times New Roman"/>
                <w:sz w:val="20"/>
                <w:szCs w:val="21"/>
              </w:rPr>
              <w:t>}</w:t>
            </w:r>
          </w:p>
          <w:p w14:paraId="2469BBE3" w14:textId="77777777" w:rsidR="00FC277F" w:rsidRPr="007F7AA4" w:rsidRDefault="00FC277F" w:rsidP="00926560">
            <w:pPr>
              <w:widowControl/>
              <w:kinsoku/>
              <w:adjustRightInd/>
              <w:rPr>
                <w:rFonts w:eastAsiaTheme="majorEastAsia" w:cs="Times New Roman"/>
                <w:sz w:val="20"/>
                <w:szCs w:val="21"/>
              </w:rPr>
            </w:pPr>
            <w:r w:rsidRPr="007F7AA4">
              <w:rPr>
                <w:rFonts w:eastAsiaTheme="majorEastAsia" w:cs="Times New Roman"/>
                <w:sz w:val="20"/>
                <w:szCs w:val="21"/>
              </w:rPr>
              <w:t>nas_system_selection_preference_indTlvs[3] {</w:t>
            </w:r>
          </w:p>
          <w:p w14:paraId="0759BD46" w14:textId="77777777" w:rsidR="00FC277F" w:rsidRPr="007F7AA4" w:rsidRDefault="00FC277F" w:rsidP="00926560">
            <w:pPr>
              <w:widowControl/>
              <w:kinsoku/>
              <w:adjustRightInd/>
              <w:rPr>
                <w:rFonts w:eastAsiaTheme="majorEastAsia" w:cs="Times New Roman"/>
                <w:sz w:val="20"/>
                <w:szCs w:val="21"/>
              </w:rPr>
            </w:pPr>
            <w:r w:rsidRPr="007F7AA4">
              <w:rPr>
                <w:rFonts w:eastAsiaTheme="majorEastAsia" w:cs="Times New Roman"/>
                <w:sz w:val="20"/>
                <w:szCs w:val="21"/>
              </w:rPr>
              <w:t>Type = 0x13</w:t>
            </w:r>
          </w:p>
          <w:p w14:paraId="18BED6B0" w14:textId="77777777" w:rsidR="00FC277F" w:rsidRPr="007F7AA4" w:rsidRDefault="00FC277F" w:rsidP="00926560">
            <w:pPr>
              <w:widowControl/>
              <w:kinsoku/>
              <w:adjustRightInd/>
              <w:rPr>
                <w:rFonts w:eastAsiaTheme="majorEastAsia" w:cs="Times New Roman"/>
                <w:sz w:val="20"/>
                <w:szCs w:val="21"/>
              </w:rPr>
            </w:pPr>
            <w:r w:rsidRPr="007F7AA4">
              <w:rPr>
                <w:rFonts w:eastAsiaTheme="majorEastAsia" w:cs="Times New Roman"/>
                <w:sz w:val="20"/>
                <w:szCs w:val="21"/>
              </w:rPr>
              <w:t>Length = 2</w:t>
            </w:r>
          </w:p>
          <w:p w14:paraId="6C3ED083" w14:textId="77777777" w:rsidR="00FC277F" w:rsidRPr="007F7AA4" w:rsidRDefault="00FC277F" w:rsidP="00926560">
            <w:pPr>
              <w:widowControl/>
              <w:kinsoku/>
              <w:adjustRightInd/>
              <w:rPr>
                <w:rFonts w:eastAsiaTheme="majorEastAsia" w:cs="Times New Roman"/>
                <w:sz w:val="20"/>
                <w:szCs w:val="21"/>
              </w:rPr>
            </w:pPr>
            <w:r w:rsidRPr="007F7AA4">
              <w:rPr>
                <w:rFonts w:eastAsiaTheme="majorEastAsia" w:cs="Times New Roman"/>
                <w:sz w:val="20"/>
                <w:szCs w:val="21"/>
              </w:rPr>
              <w:t>prl_pref {</w:t>
            </w:r>
          </w:p>
          <w:p w14:paraId="40D222BB" w14:textId="77777777" w:rsidR="00FC277F" w:rsidRPr="007F7AA4" w:rsidRDefault="00FC277F" w:rsidP="00926560">
            <w:pPr>
              <w:widowControl/>
              <w:kinsoku/>
              <w:adjustRightInd/>
              <w:rPr>
                <w:rFonts w:eastAsiaTheme="majorEastAsia" w:cs="Times New Roman"/>
                <w:sz w:val="20"/>
                <w:szCs w:val="21"/>
              </w:rPr>
            </w:pPr>
            <w:r w:rsidRPr="007F7AA4">
              <w:rPr>
                <w:rFonts w:eastAsiaTheme="majorEastAsia" w:cs="Times New Roman"/>
                <w:sz w:val="20"/>
                <w:szCs w:val="21"/>
              </w:rPr>
              <w:t>prl_pref = NAS_PRL_PREF_ANY</w:t>
            </w:r>
          </w:p>
          <w:p w14:paraId="588B4490" w14:textId="77777777" w:rsidR="00FC277F" w:rsidRPr="007F7AA4" w:rsidRDefault="00FC277F" w:rsidP="00926560">
            <w:pPr>
              <w:widowControl/>
              <w:kinsoku/>
              <w:adjustRightInd/>
              <w:rPr>
                <w:rFonts w:eastAsiaTheme="majorEastAsia" w:cs="Times New Roman"/>
                <w:sz w:val="20"/>
                <w:szCs w:val="21"/>
              </w:rPr>
            </w:pPr>
            <w:r w:rsidRPr="007F7AA4">
              <w:rPr>
                <w:rFonts w:eastAsiaTheme="majorEastAsia" w:cs="Times New Roman"/>
                <w:sz w:val="20"/>
                <w:szCs w:val="21"/>
              </w:rPr>
              <w:t>}</w:t>
            </w:r>
          </w:p>
          <w:p w14:paraId="71D21FFA" w14:textId="77777777" w:rsidR="00FC277F" w:rsidRPr="007F7AA4" w:rsidRDefault="00FC277F" w:rsidP="00926560">
            <w:pPr>
              <w:widowControl/>
              <w:kinsoku/>
              <w:adjustRightInd/>
              <w:rPr>
                <w:rFonts w:eastAsiaTheme="majorEastAsia" w:cs="Times New Roman"/>
                <w:sz w:val="20"/>
                <w:szCs w:val="21"/>
              </w:rPr>
            </w:pPr>
            <w:r w:rsidRPr="007F7AA4">
              <w:rPr>
                <w:rFonts w:eastAsiaTheme="majorEastAsia" w:cs="Times New Roman"/>
                <w:sz w:val="20"/>
                <w:szCs w:val="21"/>
              </w:rPr>
              <w:t>}</w:t>
            </w:r>
          </w:p>
          <w:p w14:paraId="2521A798" w14:textId="77777777" w:rsidR="00FC277F" w:rsidRPr="007F7AA4" w:rsidRDefault="00FC277F" w:rsidP="00926560">
            <w:pPr>
              <w:widowControl/>
              <w:kinsoku/>
              <w:adjustRightInd/>
              <w:rPr>
                <w:rFonts w:eastAsiaTheme="majorEastAsia" w:cs="Times New Roman"/>
                <w:sz w:val="20"/>
                <w:szCs w:val="21"/>
              </w:rPr>
            </w:pPr>
            <w:r w:rsidRPr="007F7AA4">
              <w:rPr>
                <w:rFonts w:eastAsiaTheme="majorEastAsia" w:cs="Times New Roman"/>
                <w:sz w:val="20"/>
                <w:szCs w:val="21"/>
              </w:rPr>
              <w:t>nas_system_selection_preference_indTlvs[4] {</w:t>
            </w:r>
          </w:p>
          <w:p w14:paraId="172729BE" w14:textId="77777777" w:rsidR="00FC277F" w:rsidRPr="007F7AA4" w:rsidRDefault="00FC277F" w:rsidP="00926560">
            <w:pPr>
              <w:widowControl/>
              <w:kinsoku/>
              <w:adjustRightInd/>
              <w:rPr>
                <w:rFonts w:eastAsiaTheme="majorEastAsia" w:cs="Times New Roman"/>
                <w:sz w:val="20"/>
                <w:szCs w:val="21"/>
              </w:rPr>
            </w:pPr>
            <w:r w:rsidRPr="007F7AA4">
              <w:rPr>
                <w:rFonts w:eastAsiaTheme="majorEastAsia" w:cs="Times New Roman"/>
                <w:sz w:val="20"/>
                <w:szCs w:val="21"/>
              </w:rPr>
              <w:t>Type = 0x14</w:t>
            </w:r>
          </w:p>
          <w:p w14:paraId="5479285A" w14:textId="77777777" w:rsidR="00FC277F" w:rsidRPr="007F7AA4" w:rsidRDefault="00FC277F" w:rsidP="00926560">
            <w:pPr>
              <w:widowControl/>
              <w:kinsoku/>
              <w:adjustRightInd/>
              <w:rPr>
                <w:rFonts w:eastAsiaTheme="majorEastAsia" w:cs="Times New Roman"/>
                <w:sz w:val="20"/>
                <w:szCs w:val="21"/>
              </w:rPr>
            </w:pPr>
            <w:r w:rsidRPr="007F7AA4">
              <w:rPr>
                <w:rFonts w:eastAsiaTheme="majorEastAsia" w:cs="Times New Roman"/>
                <w:sz w:val="20"/>
                <w:szCs w:val="21"/>
              </w:rPr>
              <w:t>Length = 2</w:t>
            </w:r>
          </w:p>
          <w:p w14:paraId="470DE5BA" w14:textId="77777777" w:rsidR="00FC277F" w:rsidRPr="007F7AA4" w:rsidRDefault="00FC277F" w:rsidP="00926560">
            <w:pPr>
              <w:widowControl/>
              <w:kinsoku/>
              <w:adjustRightInd/>
              <w:rPr>
                <w:rFonts w:eastAsiaTheme="majorEastAsia" w:cs="Times New Roman"/>
                <w:sz w:val="20"/>
                <w:szCs w:val="21"/>
              </w:rPr>
            </w:pPr>
            <w:r w:rsidRPr="007F7AA4">
              <w:rPr>
                <w:rFonts w:eastAsiaTheme="majorEastAsia" w:cs="Times New Roman"/>
                <w:sz w:val="20"/>
                <w:szCs w:val="21"/>
              </w:rPr>
              <w:t>roam_pref {</w:t>
            </w:r>
          </w:p>
          <w:p w14:paraId="7B32F306" w14:textId="77777777" w:rsidR="00FC277F" w:rsidRPr="007F7AA4" w:rsidRDefault="00FC277F" w:rsidP="00926560">
            <w:pPr>
              <w:widowControl/>
              <w:kinsoku/>
              <w:adjustRightInd/>
              <w:rPr>
                <w:rFonts w:eastAsiaTheme="majorEastAsia" w:cs="Times New Roman"/>
                <w:sz w:val="20"/>
                <w:szCs w:val="21"/>
              </w:rPr>
            </w:pPr>
            <w:r w:rsidRPr="007F7AA4">
              <w:rPr>
                <w:rFonts w:eastAsiaTheme="majorEastAsia" w:cs="Times New Roman"/>
                <w:sz w:val="20"/>
                <w:szCs w:val="21"/>
              </w:rPr>
              <w:t>roam_pref = NAS_ROAMING_PREF_ANY</w:t>
            </w:r>
          </w:p>
          <w:p w14:paraId="6CA220F1" w14:textId="77777777" w:rsidR="00FC277F" w:rsidRPr="007F7AA4" w:rsidRDefault="00FC277F" w:rsidP="00926560">
            <w:pPr>
              <w:widowControl/>
              <w:kinsoku/>
              <w:adjustRightInd/>
              <w:rPr>
                <w:rFonts w:eastAsiaTheme="majorEastAsia" w:cs="Times New Roman"/>
                <w:sz w:val="20"/>
                <w:szCs w:val="21"/>
              </w:rPr>
            </w:pPr>
            <w:r w:rsidRPr="007F7AA4">
              <w:rPr>
                <w:rFonts w:eastAsiaTheme="majorEastAsia" w:cs="Times New Roman"/>
                <w:sz w:val="20"/>
                <w:szCs w:val="21"/>
              </w:rPr>
              <w:t>}</w:t>
            </w:r>
          </w:p>
          <w:p w14:paraId="22D6AFD2" w14:textId="77777777" w:rsidR="00FC277F" w:rsidRPr="007F7AA4" w:rsidRDefault="00FC277F" w:rsidP="00926560">
            <w:pPr>
              <w:widowControl/>
              <w:kinsoku/>
              <w:adjustRightInd/>
              <w:rPr>
                <w:rFonts w:eastAsiaTheme="majorEastAsia" w:cs="Times New Roman"/>
                <w:sz w:val="20"/>
                <w:szCs w:val="21"/>
              </w:rPr>
            </w:pPr>
            <w:r w:rsidRPr="007F7AA4">
              <w:rPr>
                <w:rFonts w:eastAsiaTheme="majorEastAsia" w:cs="Times New Roman"/>
                <w:sz w:val="20"/>
                <w:szCs w:val="21"/>
              </w:rPr>
              <w:t>}</w:t>
            </w:r>
          </w:p>
          <w:p w14:paraId="2123BEEB" w14:textId="77777777" w:rsidR="00FC277F" w:rsidRPr="007F7AA4" w:rsidRDefault="00FC277F" w:rsidP="00926560">
            <w:pPr>
              <w:widowControl/>
              <w:kinsoku/>
              <w:adjustRightInd/>
              <w:rPr>
                <w:rFonts w:eastAsiaTheme="majorEastAsia" w:cs="Times New Roman"/>
                <w:sz w:val="20"/>
                <w:szCs w:val="21"/>
              </w:rPr>
            </w:pPr>
            <w:r w:rsidRPr="007F7AA4">
              <w:rPr>
                <w:rFonts w:eastAsiaTheme="majorEastAsia" w:cs="Times New Roman"/>
                <w:sz w:val="20"/>
                <w:szCs w:val="21"/>
              </w:rPr>
              <w:t>nas_system_selection_preference_indTlvs[5] {</w:t>
            </w:r>
          </w:p>
          <w:p w14:paraId="735FF69D" w14:textId="77777777" w:rsidR="00FC277F" w:rsidRPr="007F7AA4" w:rsidRDefault="00FC277F" w:rsidP="00926560">
            <w:pPr>
              <w:widowControl/>
              <w:kinsoku/>
              <w:adjustRightInd/>
              <w:rPr>
                <w:rFonts w:eastAsiaTheme="majorEastAsia" w:cs="Times New Roman"/>
                <w:sz w:val="20"/>
                <w:szCs w:val="21"/>
              </w:rPr>
            </w:pPr>
            <w:r w:rsidRPr="007F7AA4">
              <w:rPr>
                <w:rFonts w:eastAsiaTheme="majorEastAsia" w:cs="Times New Roman"/>
                <w:sz w:val="20"/>
                <w:szCs w:val="21"/>
              </w:rPr>
              <w:t>Type = 0x15</w:t>
            </w:r>
          </w:p>
          <w:p w14:paraId="4384DC8C" w14:textId="77777777" w:rsidR="00FC277F" w:rsidRPr="007F7AA4" w:rsidRDefault="00FC277F" w:rsidP="00926560">
            <w:pPr>
              <w:widowControl/>
              <w:kinsoku/>
              <w:adjustRightInd/>
              <w:rPr>
                <w:rFonts w:eastAsiaTheme="majorEastAsia" w:cs="Times New Roman"/>
                <w:sz w:val="20"/>
                <w:szCs w:val="21"/>
              </w:rPr>
            </w:pPr>
            <w:r w:rsidRPr="007F7AA4">
              <w:rPr>
                <w:rFonts w:eastAsiaTheme="majorEastAsia" w:cs="Times New Roman"/>
                <w:sz w:val="20"/>
                <w:szCs w:val="21"/>
              </w:rPr>
              <w:t>Length = 8</w:t>
            </w:r>
          </w:p>
          <w:p w14:paraId="5B0DB5E8" w14:textId="77777777" w:rsidR="00FC277F" w:rsidRPr="007F7AA4" w:rsidRDefault="00FC277F" w:rsidP="00926560">
            <w:pPr>
              <w:widowControl/>
              <w:kinsoku/>
              <w:adjustRightInd/>
              <w:rPr>
                <w:rFonts w:eastAsiaTheme="majorEastAsia" w:cs="Times New Roman"/>
                <w:sz w:val="20"/>
                <w:szCs w:val="21"/>
              </w:rPr>
            </w:pPr>
            <w:r w:rsidRPr="007F7AA4">
              <w:rPr>
                <w:rFonts w:eastAsiaTheme="majorEastAsia" w:cs="Times New Roman"/>
                <w:sz w:val="20"/>
                <w:szCs w:val="21"/>
              </w:rPr>
              <w:t>lte_band_pref {</w:t>
            </w:r>
          </w:p>
          <w:p w14:paraId="38087753" w14:textId="77777777" w:rsidR="00FC277F" w:rsidRPr="007F7AA4" w:rsidRDefault="00FC277F" w:rsidP="00926560">
            <w:pPr>
              <w:widowControl/>
              <w:kinsoku/>
              <w:adjustRightInd/>
              <w:rPr>
                <w:rFonts w:eastAsiaTheme="majorEastAsia" w:cs="Times New Roman"/>
                <w:sz w:val="20"/>
                <w:szCs w:val="21"/>
              </w:rPr>
            </w:pPr>
            <w:r w:rsidRPr="007F7AA4">
              <w:rPr>
                <w:rFonts w:eastAsiaTheme="majorEastAsia" w:cs="Times New Roman"/>
                <w:sz w:val="20"/>
                <w:szCs w:val="21"/>
              </w:rPr>
              <w:t>lte_band_pref = E_UTRA_OPERATING_BAND_1 | E_UTRA_OPERATING_BAND_2 | E_UTRA_OPERATING_BAND_3 | E_UTRA_OPERATING_BAND_4 | E_UTRA_OPERATING_BAND_5 | E_UTRA_OPERATING_BAND_6 | E_UTRA_OPERATING_BAND_7 | E_UTRA_OPERATING_BAND_8 | E_UTRA_OPERATING_BAND_9 | E_UTRA_OPERATING_BAND_10 | E_UTRA_OPERATING_BAND_11 | E_UTRA_OPERATING_BAND_12 | E_UTRA_OPERATING_BAND_13 | E_UTRA_OPERATING_BAND_14 | E_UTRA_OPERATING_BAND_17 | E_UTRA_OPERATING_BAND_18 | E_UTRA_OPERATING_BAND_19 | E_UTRA_OPERATING_BAND_20 | E_UTRA_OPERATING_BAND_21 | E_UTRA_OPERATING_BAND_23 | E_UTRA_OPERATING_BAND_24 | E_UTRA_OPERATING_BAND_25 | E_UTRA_OPERATING_BAND_26 | 0x4000000 | E_UTRA_OPERATING_BAND_28 | E_UTRA_OPERATING_BAND_29 | E_UTRA_OPERATING_BAND_32 | 0x40000000 | E_UTRA_OPERATING_BAND_30 | E_UTRA_OPERATING_BAND_33 | E_UTRA_OPERATING_BAND_34 | E_UTRA_OPERATING_BAND_35 | E_UTRA_OPERATING_BAND_36 | E_UTRA_OPERATING_BAND_37 | E_UTRA_OPERATING_BAND_38 | E_UTRA_OPERATING_BAND_39 | E_UTRA_OPERATING_BAND_40 | E_UTRA_OPERATING_BAND_41 | E_UTRA_OPERATING_BAND_42 | E_UTRA_OPERATING_BAND_43 | E_UTRA_OPERATING_BAND_46 | E_UTRA_OPERATING_BAND_47 | E_UTRA_OPERATING_BAND_48 | E_UTRA_OPERATING_BAND_49</w:t>
            </w:r>
          </w:p>
          <w:p w14:paraId="37D6702A" w14:textId="77777777" w:rsidR="00FC277F" w:rsidRPr="007F7AA4" w:rsidRDefault="00FC277F" w:rsidP="00926560">
            <w:pPr>
              <w:widowControl/>
              <w:kinsoku/>
              <w:adjustRightInd/>
              <w:rPr>
                <w:rFonts w:eastAsiaTheme="majorEastAsia" w:cs="Times New Roman"/>
                <w:sz w:val="20"/>
                <w:szCs w:val="21"/>
              </w:rPr>
            </w:pPr>
            <w:r w:rsidRPr="007F7AA4">
              <w:rPr>
                <w:rFonts w:eastAsiaTheme="majorEastAsia" w:cs="Times New Roman"/>
                <w:sz w:val="20"/>
                <w:szCs w:val="21"/>
              </w:rPr>
              <w:t>}</w:t>
            </w:r>
          </w:p>
          <w:p w14:paraId="3899B9E6" w14:textId="77777777" w:rsidR="00FC277F" w:rsidRPr="007F7AA4" w:rsidRDefault="00FC277F" w:rsidP="00926560">
            <w:pPr>
              <w:widowControl/>
              <w:kinsoku/>
              <w:adjustRightInd/>
              <w:rPr>
                <w:rFonts w:eastAsiaTheme="majorEastAsia" w:cs="Times New Roman"/>
                <w:sz w:val="20"/>
                <w:szCs w:val="21"/>
              </w:rPr>
            </w:pPr>
            <w:r w:rsidRPr="007F7AA4">
              <w:rPr>
                <w:rFonts w:eastAsiaTheme="majorEastAsia" w:cs="Times New Roman"/>
                <w:sz w:val="20"/>
                <w:szCs w:val="21"/>
              </w:rPr>
              <w:t>}</w:t>
            </w:r>
          </w:p>
          <w:p w14:paraId="7C7D80B2" w14:textId="77777777" w:rsidR="00FC277F" w:rsidRPr="007F7AA4" w:rsidRDefault="00FC277F" w:rsidP="00926560">
            <w:pPr>
              <w:widowControl/>
              <w:kinsoku/>
              <w:adjustRightInd/>
              <w:rPr>
                <w:rFonts w:eastAsiaTheme="majorEastAsia" w:cs="Times New Roman"/>
                <w:sz w:val="20"/>
                <w:szCs w:val="21"/>
              </w:rPr>
            </w:pPr>
            <w:r w:rsidRPr="007F7AA4">
              <w:rPr>
                <w:rFonts w:eastAsiaTheme="majorEastAsia" w:cs="Times New Roman"/>
                <w:sz w:val="20"/>
                <w:szCs w:val="21"/>
              </w:rPr>
              <w:t>nas_system_selection_preference_indTlvs[6] {</w:t>
            </w:r>
          </w:p>
          <w:p w14:paraId="75BF2C30" w14:textId="77777777" w:rsidR="00FC277F" w:rsidRPr="007F7AA4" w:rsidRDefault="00FC277F" w:rsidP="00926560">
            <w:pPr>
              <w:widowControl/>
              <w:kinsoku/>
              <w:adjustRightInd/>
              <w:rPr>
                <w:rFonts w:eastAsiaTheme="majorEastAsia" w:cs="Times New Roman"/>
                <w:sz w:val="20"/>
                <w:szCs w:val="21"/>
              </w:rPr>
            </w:pPr>
            <w:r w:rsidRPr="007F7AA4">
              <w:rPr>
                <w:rFonts w:eastAsiaTheme="majorEastAsia" w:cs="Times New Roman"/>
                <w:sz w:val="20"/>
                <w:szCs w:val="21"/>
              </w:rPr>
              <w:lastRenderedPageBreak/>
              <w:t>Type = 0x16</w:t>
            </w:r>
          </w:p>
          <w:p w14:paraId="420F33A2" w14:textId="77777777" w:rsidR="00FC277F" w:rsidRPr="007F7AA4" w:rsidRDefault="00FC277F" w:rsidP="00926560">
            <w:pPr>
              <w:widowControl/>
              <w:kinsoku/>
              <w:adjustRightInd/>
              <w:rPr>
                <w:rFonts w:eastAsiaTheme="majorEastAsia" w:cs="Times New Roman"/>
                <w:sz w:val="20"/>
                <w:szCs w:val="21"/>
              </w:rPr>
            </w:pPr>
            <w:r w:rsidRPr="007F7AA4">
              <w:rPr>
                <w:rFonts w:eastAsiaTheme="majorEastAsia" w:cs="Times New Roman"/>
                <w:sz w:val="20"/>
                <w:szCs w:val="21"/>
              </w:rPr>
              <w:t>Length = 1</w:t>
            </w:r>
          </w:p>
          <w:p w14:paraId="5C3CB3FA" w14:textId="77777777" w:rsidR="00FC277F" w:rsidRPr="007F7AA4" w:rsidRDefault="00FC277F" w:rsidP="00926560">
            <w:pPr>
              <w:widowControl/>
              <w:kinsoku/>
              <w:adjustRightInd/>
              <w:rPr>
                <w:rFonts w:eastAsiaTheme="majorEastAsia" w:cs="Times New Roman"/>
                <w:sz w:val="20"/>
                <w:szCs w:val="21"/>
              </w:rPr>
            </w:pPr>
            <w:r w:rsidRPr="007F7AA4">
              <w:rPr>
                <w:rFonts w:eastAsiaTheme="majorEastAsia" w:cs="Times New Roman"/>
                <w:sz w:val="20"/>
                <w:szCs w:val="21"/>
              </w:rPr>
              <w:t>net_sel_pref {</w:t>
            </w:r>
          </w:p>
          <w:p w14:paraId="1FD16DC4" w14:textId="77777777" w:rsidR="00FC277F" w:rsidRPr="007F7AA4" w:rsidRDefault="00FC277F" w:rsidP="00926560">
            <w:pPr>
              <w:widowControl/>
              <w:kinsoku/>
              <w:adjustRightInd/>
              <w:rPr>
                <w:rFonts w:eastAsiaTheme="majorEastAsia" w:cs="Times New Roman"/>
                <w:b/>
                <w:i/>
                <w:sz w:val="20"/>
                <w:szCs w:val="21"/>
              </w:rPr>
            </w:pPr>
            <w:r w:rsidRPr="007F7AA4">
              <w:rPr>
                <w:rFonts w:eastAsiaTheme="majorEastAsia" w:cs="Times New Roman"/>
                <w:b/>
                <w:i/>
                <w:sz w:val="20"/>
                <w:szCs w:val="21"/>
              </w:rPr>
              <w:t>net_sel_pref = NAS_NET_SEL_PREF_AUTOMATIC</w:t>
            </w:r>
          </w:p>
          <w:p w14:paraId="406CB9EA" w14:textId="77777777" w:rsidR="00FC277F" w:rsidRPr="007F7AA4" w:rsidRDefault="00FC277F" w:rsidP="00926560">
            <w:pPr>
              <w:widowControl/>
              <w:kinsoku/>
              <w:adjustRightInd/>
              <w:rPr>
                <w:rFonts w:eastAsiaTheme="majorEastAsia" w:cs="Times New Roman"/>
                <w:sz w:val="20"/>
                <w:szCs w:val="21"/>
              </w:rPr>
            </w:pPr>
            <w:r w:rsidRPr="007F7AA4">
              <w:rPr>
                <w:rFonts w:eastAsiaTheme="majorEastAsia" w:cs="Times New Roman"/>
                <w:sz w:val="20"/>
                <w:szCs w:val="21"/>
              </w:rPr>
              <w:t>}</w:t>
            </w:r>
          </w:p>
          <w:p w14:paraId="26252B50" w14:textId="77777777" w:rsidR="00FC277F" w:rsidRPr="007F7AA4" w:rsidRDefault="00FC277F" w:rsidP="00926560">
            <w:pPr>
              <w:widowControl/>
              <w:kinsoku/>
              <w:adjustRightInd/>
              <w:rPr>
                <w:rFonts w:eastAsiaTheme="majorEastAsia" w:cs="Times New Roman"/>
                <w:sz w:val="20"/>
                <w:szCs w:val="21"/>
              </w:rPr>
            </w:pPr>
            <w:r w:rsidRPr="007F7AA4">
              <w:rPr>
                <w:rFonts w:eastAsiaTheme="majorEastAsia" w:cs="Times New Roman"/>
                <w:sz w:val="20"/>
                <w:szCs w:val="21"/>
              </w:rPr>
              <w:t>}</w:t>
            </w:r>
          </w:p>
          <w:p w14:paraId="7AFB65B7" w14:textId="77777777" w:rsidR="00FC277F" w:rsidRPr="007F7AA4" w:rsidRDefault="00FC277F" w:rsidP="00926560">
            <w:pPr>
              <w:widowControl/>
              <w:kinsoku/>
              <w:adjustRightInd/>
              <w:rPr>
                <w:rFonts w:eastAsiaTheme="majorEastAsia" w:cs="Times New Roman"/>
                <w:sz w:val="20"/>
                <w:szCs w:val="21"/>
              </w:rPr>
            </w:pPr>
            <w:r w:rsidRPr="007F7AA4">
              <w:rPr>
                <w:rFonts w:eastAsiaTheme="majorEastAsia" w:cs="Times New Roman"/>
                <w:sz w:val="20"/>
                <w:szCs w:val="21"/>
              </w:rPr>
              <w:t>nas_system_selection_preference_indTlvs[7] {</w:t>
            </w:r>
          </w:p>
          <w:p w14:paraId="197A0C87" w14:textId="77777777" w:rsidR="00FC277F" w:rsidRPr="007F7AA4" w:rsidRDefault="00FC277F" w:rsidP="00926560">
            <w:pPr>
              <w:widowControl/>
              <w:kinsoku/>
              <w:adjustRightInd/>
              <w:rPr>
                <w:rFonts w:eastAsiaTheme="majorEastAsia" w:cs="Times New Roman"/>
                <w:sz w:val="20"/>
                <w:szCs w:val="21"/>
              </w:rPr>
            </w:pPr>
            <w:r w:rsidRPr="007F7AA4">
              <w:rPr>
                <w:rFonts w:eastAsiaTheme="majorEastAsia" w:cs="Times New Roman"/>
                <w:sz w:val="20"/>
                <w:szCs w:val="21"/>
              </w:rPr>
              <w:t>Type = 0x18</w:t>
            </w:r>
          </w:p>
          <w:p w14:paraId="7A3F5202" w14:textId="77777777" w:rsidR="00FC277F" w:rsidRPr="007F7AA4" w:rsidRDefault="00FC277F" w:rsidP="00926560">
            <w:pPr>
              <w:widowControl/>
              <w:kinsoku/>
              <w:adjustRightInd/>
              <w:rPr>
                <w:rFonts w:eastAsiaTheme="majorEastAsia" w:cs="Times New Roman"/>
                <w:sz w:val="20"/>
                <w:szCs w:val="21"/>
              </w:rPr>
            </w:pPr>
            <w:r w:rsidRPr="007F7AA4">
              <w:rPr>
                <w:rFonts w:eastAsiaTheme="majorEastAsia" w:cs="Times New Roman"/>
                <w:sz w:val="20"/>
                <w:szCs w:val="21"/>
              </w:rPr>
              <w:t>Length = 4</w:t>
            </w:r>
          </w:p>
          <w:p w14:paraId="6A3A150E" w14:textId="77777777" w:rsidR="00FC277F" w:rsidRPr="007F7AA4" w:rsidRDefault="00FC277F" w:rsidP="00926560">
            <w:pPr>
              <w:widowControl/>
              <w:kinsoku/>
              <w:adjustRightInd/>
              <w:rPr>
                <w:rFonts w:eastAsiaTheme="majorEastAsia" w:cs="Times New Roman"/>
                <w:sz w:val="20"/>
                <w:szCs w:val="21"/>
              </w:rPr>
            </w:pPr>
            <w:r w:rsidRPr="007F7AA4">
              <w:rPr>
                <w:rFonts w:eastAsiaTheme="majorEastAsia" w:cs="Times New Roman"/>
                <w:sz w:val="20"/>
                <w:szCs w:val="21"/>
              </w:rPr>
              <w:t>srv_domain_pref {</w:t>
            </w:r>
          </w:p>
          <w:p w14:paraId="51469D84" w14:textId="77777777" w:rsidR="00FC277F" w:rsidRPr="007F7AA4" w:rsidRDefault="00FC277F" w:rsidP="00926560">
            <w:pPr>
              <w:widowControl/>
              <w:kinsoku/>
              <w:adjustRightInd/>
              <w:rPr>
                <w:rFonts w:eastAsiaTheme="majorEastAsia" w:cs="Times New Roman"/>
                <w:b/>
                <w:i/>
                <w:sz w:val="20"/>
                <w:szCs w:val="21"/>
              </w:rPr>
            </w:pPr>
            <w:r w:rsidRPr="007F7AA4">
              <w:rPr>
                <w:rFonts w:eastAsiaTheme="majorEastAsia" w:cs="Times New Roman"/>
                <w:b/>
                <w:i/>
                <w:sz w:val="20"/>
                <w:szCs w:val="21"/>
              </w:rPr>
              <w:t>srv_domain_pref = QMI_SRV_DOMAIN_PREF_CS_PS</w:t>
            </w:r>
          </w:p>
          <w:p w14:paraId="1D15AC38" w14:textId="77777777" w:rsidR="00FC277F" w:rsidRPr="007F7AA4" w:rsidRDefault="00FC277F" w:rsidP="00926560">
            <w:pPr>
              <w:widowControl/>
              <w:kinsoku/>
              <w:adjustRightInd/>
              <w:rPr>
                <w:rFonts w:eastAsiaTheme="majorEastAsia" w:cs="Times New Roman"/>
                <w:sz w:val="20"/>
                <w:szCs w:val="21"/>
              </w:rPr>
            </w:pPr>
            <w:r w:rsidRPr="007F7AA4">
              <w:rPr>
                <w:rFonts w:eastAsiaTheme="majorEastAsia" w:cs="Times New Roman"/>
                <w:sz w:val="20"/>
                <w:szCs w:val="21"/>
              </w:rPr>
              <w:t>}</w:t>
            </w:r>
          </w:p>
          <w:p w14:paraId="637C9CF5" w14:textId="77777777" w:rsidR="00FC277F" w:rsidRPr="007F7AA4" w:rsidRDefault="00FC277F" w:rsidP="00926560">
            <w:pPr>
              <w:widowControl/>
              <w:kinsoku/>
              <w:adjustRightInd/>
              <w:rPr>
                <w:rFonts w:eastAsiaTheme="majorEastAsia" w:cs="Times New Roman"/>
                <w:sz w:val="20"/>
                <w:szCs w:val="21"/>
              </w:rPr>
            </w:pPr>
            <w:r w:rsidRPr="007F7AA4">
              <w:rPr>
                <w:rFonts w:eastAsiaTheme="majorEastAsia" w:cs="Times New Roman"/>
                <w:sz w:val="20"/>
                <w:szCs w:val="21"/>
              </w:rPr>
              <w:t>}</w:t>
            </w:r>
          </w:p>
          <w:p w14:paraId="3E9E612F" w14:textId="77777777" w:rsidR="00FC277F" w:rsidRPr="007F7AA4" w:rsidRDefault="00FC277F" w:rsidP="00926560">
            <w:pPr>
              <w:widowControl/>
              <w:kinsoku/>
              <w:adjustRightInd/>
              <w:rPr>
                <w:rFonts w:eastAsiaTheme="majorEastAsia" w:cs="Times New Roman"/>
                <w:sz w:val="20"/>
                <w:szCs w:val="21"/>
              </w:rPr>
            </w:pPr>
            <w:r w:rsidRPr="007F7AA4">
              <w:rPr>
                <w:rFonts w:eastAsiaTheme="majorEastAsia" w:cs="Times New Roman"/>
                <w:sz w:val="20"/>
                <w:szCs w:val="21"/>
              </w:rPr>
              <w:t>nas_system_selection_preference_indTlvs[8] {</w:t>
            </w:r>
          </w:p>
          <w:p w14:paraId="5D031D6B" w14:textId="77777777" w:rsidR="00FC277F" w:rsidRPr="007F7AA4" w:rsidRDefault="00FC277F" w:rsidP="00926560">
            <w:pPr>
              <w:widowControl/>
              <w:kinsoku/>
              <w:adjustRightInd/>
              <w:rPr>
                <w:rFonts w:eastAsiaTheme="majorEastAsia" w:cs="Times New Roman"/>
                <w:sz w:val="20"/>
                <w:szCs w:val="21"/>
              </w:rPr>
            </w:pPr>
            <w:r w:rsidRPr="007F7AA4">
              <w:rPr>
                <w:rFonts w:eastAsiaTheme="majorEastAsia" w:cs="Times New Roman"/>
                <w:sz w:val="20"/>
                <w:szCs w:val="21"/>
              </w:rPr>
              <w:t>Type = 0x19</w:t>
            </w:r>
          </w:p>
          <w:p w14:paraId="5B8C6770" w14:textId="77777777" w:rsidR="00FC277F" w:rsidRPr="007F7AA4" w:rsidRDefault="00FC277F" w:rsidP="00926560">
            <w:pPr>
              <w:widowControl/>
              <w:kinsoku/>
              <w:adjustRightInd/>
              <w:rPr>
                <w:rFonts w:eastAsiaTheme="majorEastAsia" w:cs="Times New Roman"/>
                <w:sz w:val="20"/>
                <w:szCs w:val="21"/>
              </w:rPr>
            </w:pPr>
            <w:r w:rsidRPr="007F7AA4">
              <w:rPr>
                <w:rFonts w:eastAsiaTheme="majorEastAsia" w:cs="Times New Roman"/>
                <w:sz w:val="20"/>
                <w:szCs w:val="21"/>
              </w:rPr>
              <w:t>Length = 4</w:t>
            </w:r>
          </w:p>
          <w:p w14:paraId="34691E29" w14:textId="77777777" w:rsidR="00FC277F" w:rsidRPr="007F7AA4" w:rsidRDefault="00FC277F" w:rsidP="00926560">
            <w:pPr>
              <w:widowControl/>
              <w:kinsoku/>
              <w:adjustRightInd/>
              <w:rPr>
                <w:rFonts w:eastAsiaTheme="majorEastAsia" w:cs="Times New Roman"/>
                <w:sz w:val="20"/>
                <w:szCs w:val="21"/>
              </w:rPr>
            </w:pPr>
            <w:r w:rsidRPr="007F7AA4">
              <w:rPr>
                <w:rFonts w:eastAsiaTheme="majorEastAsia" w:cs="Times New Roman"/>
                <w:sz w:val="20"/>
                <w:szCs w:val="21"/>
              </w:rPr>
              <w:t>gw_acq_order_pref {</w:t>
            </w:r>
          </w:p>
          <w:p w14:paraId="3FB6E901" w14:textId="77777777" w:rsidR="00FC277F" w:rsidRPr="007F7AA4" w:rsidRDefault="00FC277F" w:rsidP="00926560">
            <w:pPr>
              <w:widowControl/>
              <w:kinsoku/>
              <w:adjustRightInd/>
              <w:rPr>
                <w:rFonts w:eastAsiaTheme="majorEastAsia" w:cs="Times New Roman"/>
                <w:sz w:val="20"/>
                <w:szCs w:val="21"/>
              </w:rPr>
            </w:pPr>
            <w:r w:rsidRPr="007F7AA4">
              <w:rPr>
                <w:rFonts w:eastAsiaTheme="majorEastAsia" w:cs="Times New Roman"/>
                <w:sz w:val="20"/>
                <w:szCs w:val="21"/>
              </w:rPr>
              <w:t>gw_acq_order_pref = NAS_GW_ACQ_ORDER_PREF_WCDMA_GSM</w:t>
            </w:r>
          </w:p>
          <w:p w14:paraId="6715AA98" w14:textId="77777777" w:rsidR="00FC277F" w:rsidRPr="007F7AA4" w:rsidRDefault="00FC277F" w:rsidP="00926560">
            <w:pPr>
              <w:widowControl/>
              <w:kinsoku/>
              <w:adjustRightInd/>
              <w:rPr>
                <w:rFonts w:eastAsiaTheme="majorEastAsia" w:cs="Times New Roman"/>
                <w:sz w:val="20"/>
                <w:szCs w:val="21"/>
              </w:rPr>
            </w:pPr>
            <w:r w:rsidRPr="007F7AA4">
              <w:rPr>
                <w:rFonts w:eastAsiaTheme="majorEastAsia" w:cs="Times New Roman"/>
                <w:sz w:val="20"/>
                <w:szCs w:val="21"/>
              </w:rPr>
              <w:t>}</w:t>
            </w:r>
          </w:p>
          <w:p w14:paraId="453E8440" w14:textId="77777777" w:rsidR="00FC277F" w:rsidRPr="007F7AA4" w:rsidRDefault="00FC277F" w:rsidP="00926560">
            <w:pPr>
              <w:widowControl/>
              <w:kinsoku/>
              <w:adjustRightInd/>
              <w:rPr>
                <w:rFonts w:eastAsiaTheme="majorEastAsia" w:cs="Times New Roman"/>
                <w:sz w:val="20"/>
                <w:szCs w:val="21"/>
              </w:rPr>
            </w:pPr>
            <w:r w:rsidRPr="007F7AA4">
              <w:rPr>
                <w:rFonts w:eastAsiaTheme="majorEastAsia" w:cs="Times New Roman"/>
                <w:sz w:val="20"/>
                <w:szCs w:val="21"/>
              </w:rPr>
              <w:t>}</w:t>
            </w:r>
          </w:p>
          <w:p w14:paraId="0A646ED5" w14:textId="77777777" w:rsidR="00FC277F" w:rsidRPr="007F7AA4" w:rsidRDefault="00FC277F" w:rsidP="00926560">
            <w:pPr>
              <w:widowControl/>
              <w:kinsoku/>
              <w:adjustRightInd/>
              <w:rPr>
                <w:rFonts w:eastAsiaTheme="majorEastAsia" w:cs="Times New Roman"/>
                <w:sz w:val="20"/>
                <w:szCs w:val="21"/>
              </w:rPr>
            </w:pPr>
            <w:r w:rsidRPr="007F7AA4">
              <w:rPr>
                <w:rFonts w:eastAsiaTheme="majorEastAsia" w:cs="Times New Roman"/>
                <w:sz w:val="20"/>
                <w:szCs w:val="21"/>
              </w:rPr>
              <w:t>nas_system_selection_preference_indTlvs[9] {</w:t>
            </w:r>
          </w:p>
          <w:p w14:paraId="49FCA437" w14:textId="77777777" w:rsidR="00FC277F" w:rsidRPr="007F7AA4" w:rsidRDefault="00FC277F" w:rsidP="00926560">
            <w:pPr>
              <w:widowControl/>
              <w:kinsoku/>
              <w:adjustRightInd/>
              <w:rPr>
                <w:rFonts w:eastAsiaTheme="majorEastAsia" w:cs="Times New Roman"/>
                <w:sz w:val="20"/>
                <w:szCs w:val="21"/>
              </w:rPr>
            </w:pPr>
            <w:r w:rsidRPr="007F7AA4">
              <w:rPr>
                <w:rFonts w:eastAsiaTheme="majorEastAsia" w:cs="Times New Roman"/>
                <w:sz w:val="20"/>
                <w:szCs w:val="21"/>
              </w:rPr>
              <w:t>Type = 0x1A</w:t>
            </w:r>
          </w:p>
          <w:p w14:paraId="7C34ACB7" w14:textId="77777777" w:rsidR="00FC277F" w:rsidRPr="007F7AA4" w:rsidRDefault="00FC277F" w:rsidP="00926560">
            <w:pPr>
              <w:widowControl/>
              <w:kinsoku/>
              <w:adjustRightInd/>
              <w:rPr>
                <w:rFonts w:eastAsiaTheme="majorEastAsia" w:cs="Times New Roman"/>
                <w:sz w:val="20"/>
                <w:szCs w:val="21"/>
              </w:rPr>
            </w:pPr>
            <w:r w:rsidRPr="007F7AA4">
              <w:rPr>
                <w:rFonts w:eastAsiaTheme="majorEastAsia" w:cs="Times New Roman"/>
                <w:sz w:val="20"/>
                <w:szCs w:val="21"/>
              </w:rPr>
              <w:t>Length = 8</w:t>
            </w:r>
          </w:p>
          <w:p w14:paraId="0BD2E76A" w14:textId="77777777" w:rsidR="00FC277F" w:rsidRPr="007F7AA4" w:rsidRDefault="00FC277F" w:rsidP="00926560">
            <w:pPr>
              <w:widowControl/>
              <w:kinsoku/>
              <w:adjustRightInd/>
              <w:rPr>
                <w:rFonts w:eastAsiaTheme="majorEastAsia" w:cs="Times New Roman"/>
                <w:sz w:val="20"/>
                <w:szCs w:val="21"/>
              </w:rPr>
            </w:pPr>
            <w:r w:rsidRPr="007F7AA4">
              <w:rPr>
                <w:rFonts w:eastAsiaTheme="majorEastAsia" w:cs="Times New Roman"/>
                <w:sz w:val="20"/>
                <w:szCs w:val="21"/>
              </w:rPr>
              <w:t>tdscdma_band_pref {</w:t>
            </w:r>
          </w:p>
          <w:p w14:paraId="35047598" w14:textId="77777777" w:rsidR="00FC277F" w:rsidRPr="007F7AA4" w:rsidRDefault="00FC277F" w:rsidP="00926560">
            <w:pPr>
              <w:widowControl/>
              <w:kinsoku/>
              <w:adjustRightInd/>
              <w:rPr>
                <w:rFonts w:eastAsiaTheme="majorEastAsia" w:cs="Times New Roman"/>
                <w:sz w:val="20"/>
                <w:szCs w:val="21"/>
              </w:rPr>
            </w:pPr>
            <w:r w:rsidRPr="007F7AA4">
              <w:rPr>
                <w:rFonts w:eastAsiaTheme="majorEastAsia" w:cs="Times New Roman"/>
                <w:sz w:val="20"/>
                <w:szCs w:val="21"/>
              </w:rPr>
              <w:t>tdscdma_band_pref = NAS_TDSCDMA_BAND_A | NAS_TDSCDMA_BAND_F</w:t>
            </w:r>
          </w:p>
          <w:p w14:paraId="072028E1" w14:textId="77777777" w:rsidR="00FC277F" w:rsidRPr="007F7AA4" w:rsidRDefault="00FC277F" w:rsidP="00926560">
            <w:pPr>
              <w:widowControl/>
              <w:kinsoku/>
              <w:adjustRightInd/>
              <w:rPr>
                <w:rFonts w:eastAsiaTheme="majorEastAsia" w:cs="Times New Roman"/>
                <w:sz w:val="20"/>
                <w:szCs w:val="21"/>
              </w:rPr>
            </w:pPr>
            <w:r w:rsidRPr="007F7AA4">
              <w:rPr>
                <w:rFonts w:eastAsiaTheme="majorEastAsia" w:cs="Times New Roman"/>
                <w:sz w:val="20"/>
                <w:szCs w:val="21"/>
              </w:rPr>
              <w:t>}</w:t>
            </w:r>
          </w:p>
          <w:p w14:paraId="77CCFF59" w14:textId="77777777" w:rsidR="00FC277F" w:rsidRPr="007F7AA4" w:rsidRDefault="00FC277F" w:rsidP="00926560">
            <w:pPr>
              <w:widowControl/>
              <w:kinsoku/>
              <w:adjustRightInd/>
              <w:rPr>
                <w:rFonts w:eastAsiaTheme="majorEastAsia" w:cs="Times New Roman"/>
                <w:sz w:val="20"/>
                <w:szCs w:val="21"/>
              </w:rPr>
            </w:pPr>
            <w:r w:rsidRPr="007F7AA4">
              <w:rPr>
                <w:rFonts w:eastAsiaTheme="majorEastAsia" w:cs="Times New Roman"/>
                <w:sz w:val="20"/>
                <w:szCs w:val="21"/>
              </w:rPr>
              <w:t>}</w:t>
            </w:r>
          </w:p>
          <w:p w14:paraId="0E6D01B4" w14:textId="77777777" w:rsidR="00FC277F" w:rsidRPr="007F7AA4" w:rsidRDefault="00FC277F" w:rsidP="00926560">
            <w:pPr>
              <w:widowControl/>
              <w:kinsoku/>
              <w:adjustRightInd/>
              <w:rPr>
                <w:rFonts w:eastAsiaTheme="majorEastAsia" w:cs="Times New Roman"/>
                <w:sz w:val="20"/>
                <w:szCs w:val="21"/>
              </w:rPr>
            </w:pPr>
            <w:r w:rsidRPr="007F7AA4">
              <w:rPr>
                <w:rFonts w:eastAsiaTheme="majorEastAsia" w:cs="Times New Roman"/>
                <w:sz w:val="20"/>
                <w:szCs w:val="21"/>
              </w:rPr>
              <w:t>nas_system_selection_preference_indTlvs[10] {</w:t>
            </w:r>
          </w:p>
          <w:p w14:paraId="06E72059" w14:textId="77777777" w:rsidR="00FC277F" w:rsidRPr="007F7AA4" w:rsidRDefault="00FC277F" w:rsidP="00926560">
            <w:pPr>
              <w:widowControl/>
              <w:kinsoku/>
              <w:adjustRightInd/>
              <w:rPr>
                <w:rFonts w:eastAsiaTheme="majorEastAsia" w:cs="Times New Roman"/>
                <w:sz w:val="20"/>
                <w:szCs w:val="21"/>
              </w:rPr>
            </w:pPr>
            <w:r w:rsidRPr="007F7AA4">
              <w:rPr>
                <w:rFonts w:eastAsiaTheme="majorEastAsia" w:cs="Times New Roman"/>
                <w:sz w:val="20"/>
                <w:szCs w:val="21"/>
              </w:rPr>
              <w:t>Type = 0x1C</w:t>
            </w:r>
          </w:p>
          <w:p w14:paraId="6BD0B485" w14:textId="77777777" w:rsidR="00FC277F" w:rsidRPr="007F7AA4" w:rsidRDefault="00FC277F" w:rsidP="00926560">
            <w:pPr>
              <w:widowControl/>
              <w:kinsoku/>
              <w:adjustRightInd/>
              <w:rPr>
                <w:rFonts w:eastAsiaTheme="majorEastAsia" w:cs="Times New Roman"/>
                <w:sz w:val="20"/>
                <w:szCs w:val="21"/>
              </w:rPr>
            </w:pPr>
            <w:r w:rsidRPr="007F7AA4">
              <w:rPr>
                <w:rFonts w:eastAsiaTheme="majorEastAsia" w:cs="Times New Roman"/>
                <w:sz w:val="20"/>
                <w:szCs w:val="21"/>
              </w:rPr>
              <w:t>Length = 7</w:t>
            </w:r>
          </w:p>
          <w:p w14:paraId="40AA4961" w14:textId="77777777" w:rsidR="00FC277F" w:rsidRPr="007F7AA4" w:rsidRDefault="00FC277F" w:rsidP="00926560">
            <w:pPr>
              <w:widowControl/>
              <w:kinsoku/>
              <w:adjustRightInd/>
              <w:rPr>
                <w:rFonts w:eastAsiaTheme="majorEastAsia" w:cs="Times New Roman"/>
                <w:sz w:val="20"/>
                <w:szCs w:val="21"/>
              </w:rPr>
            </w:pPr>
            <w:r w:rsidRPr="007F7AA4">
              <w:rPr>
                <w:rFonts w:eastAsiaTheme="majorEastAsia" w:cs="Times New Roman"/>
                <w:sz w:val="20"/>
                <w:szCs w:val="21"/>
              </w:rPr>
              <w:t>acq_order {</w:t>
            </w:r>
          </w:p>
          <w:p w14:paraId="5FCDD9D7" w14:textId="77777777" w:rsidR="00FC277F" w:rsidRPr="007F7AA4" w:rsidRDefault="00FC277F" w:rsidP="00926560">
            <w:pPr>
              <w:widowControl/>
              <w:kinsoku/>
              <w:adjustRightInd/>
              <w:rPr>
                <w:rFonts w:eastAsiaTheme="majorEastAsia" w:cs="Times New Roman"/>
                <w:sz w:val="20"/>
                <w:szCs w:val="21"/>
              </w:rPr>
            </w:pPr>
            <w:r w:rsidRPr="007F7AA4">
              <w:rPr>
                <w:rFonts w:eastAsiaTheme="majorEastAsia" w:cs="Times New Roman"/>
                <w:sz w:val="20"/>
                <w:szCs w:val="21"/>
              </w:rPr>
              <w:t>acq_order_len = 6</w:t>
            </w:r>
          </w:p>
          <w:p w14:paraId="772AF182" w14:textId="77777777" w:rsidR="00FC277F" w:rsidRPr="007F7AA4" w:rsidRDefault="00FC277F" w:rsidP="00926560">
            <w:pPr>
              <w:widowControl/>
              <w:kinsoku/>
              <w:adjustRightInd/>
              <w:rPr>
                <w:rFonts w:eastAsiaTheme="majorEastAsia" w:cs="Times New Roman"/>
                <w:sz w:val="20"/>
                <w:szCs w:val="21"/>
              </w:rPr>
            </w:pPr>
            <w:r w:rsidRPr="007F7AA4">
              <w:rPr>
                <w:rFonts w:eastAsiaTheme="majorEastAsia" w:cs="Times New Roman"/>
                <w:sz w:val="20"/>
                <w:szCs w:val="21"/>
              </w:rPr>
              <w:t>acq_order = { 12, NAS_RADIO_IF_LTE, NAS_RADIO_IF_UMTS, NAS_RADIO_IF_GSM, NAS_RADIO_IF_CDMA_1X, NAS_RADIO_IF_CDMA_1XEVDO }</w:t>
            </w:r>
          </w:p>
          <w:p w14:paraId="457FF15A" w14:textId="77777777" w:rsidR="00FC277F" w:rsidRPr="007F7AA4" w:rsidRDefault="00FC277F" w:rsidP="00926560">
            <w:pPr>
              <w:widowControl/>
              <w:kinsoku/>
              <w:adjustRightInd/>
              <w:rPr>
                <w:rFonts w:eastAsiaTheme="majorEastAsia" w:cs="Times New Roman"/>
                <w:sz w:val="20"/>
                <w:szCs w:val="21"/>
              </w:rPr>
            </w:pPr>
            <w:r w:rsidRPr="007F7AA4">
              <w:rPr>
                <w:rFonts w:eastAsiaTheme="majorEastAsia" w:cs="Times New Roman"/>
                <w:sz w:val="20"/>
                <w:szCs w:val="21"/>
              </w:rPr>
              <w:t>}</w:t>
            </w:r>
          </w:p>
          <w:p w14:paraId="585ADD8A" w14:textId="77777777" w:rsidR="00FC277F" w:rsidRPr="007F7AA4" w:rsidRDefault="00FC277F" w:rsidP="00926560">
            <w:pPr>
              <w:widowControl/>
              <w:kinsoku/>
              <w:adjustRightInd/>
              <w:rPr>
                <w:rFonts w:eastAsiaTheme="majorEastAsia" w:cs="Times New Roman"/>
                <w:sz w:val="20"/>
                <w:szCs w:val="21"/>
              </w:rPr>
            </w:pPr>
            <w:r w:rsidRPr="007F7AA4">
              <w:rPr>
                <w:rFonts w:eastAsiaTheme="majorEastAsia" w:cs="Times New Roman"/>
                <w:sz w:val="20"/>
                <w:szCs w:val="21"/>
              </w:rPr>
              <w:t>}</w:t>
            </w:r>
          </w:p>
          <w:p w14:paraId="30F1DACA" w14:textId="77777777" w:rsidR="00FC277F" w:rsidRPr="007F7AA4" w:rsidRDefault="00FC277F" w:rsidP="00926560">
            <w:pPr>
              <w:widowControl/>
              <w:kinsoku/>
              <w:adjustRightInd/>
              <w:rPr>
                <w:rFonts w:eastAsiaTheme="majorEastAsia" w:cs="Times New Roman"/>
                <w:sz w:val="20"/>
                <w:szCs w:val="21"/>
              </w:rPr>
            </w:pPr>
            <w:r w:rsidRPr="007F7AA4">
              <w:rPr>
                <w:rFonts w:eastAsiaTheme="majorEastAsia" w:cs="Times New Roman"/>
                <w:sz w:val="20"/>
                <w:szCs w:val="21"/>
              </w:rPr>
              <w:t>nas_system_selection_preference_indTlvs[11] {</w:t>
            </w:r>
          </w:p>
          <w:p w14:paraId="49634130" w14:textId="77777777" w:rsidR="00FC277F" w:rsidRPr="007F7AA4" w:rsidRDefault="00FC277F" w:rsidP="00926560">
            <w:pPr>
              <w:widowControl/>
              <w:kinsoku/>
              <w:adjustRightInd/>
              <w:rPr>
                <w:rFonts w:eastAsiaTheme="majorEastAsia" w:cs="Times New Roman"/>
                <w:sz w:val="20"/>
                <w:szCs w:val="21"/>
              </w:rPr>
            </w:pPr>
            <w:r w:rsidRPr="007F7AA4">
              <w:rPr>
                <w:rFonts w:eastAsiaTheme="majorEastAsia" w:cs="Times New Roman"/>
                <w:sz w:val="20"/>
                <w:szCs w:val="21"/>
              </w:rPr>
              <w:t>Type = 0x1D</w:t>
            </w:r>
          </w:p>
          <w:p w14:paraId="7FC8A50D" w14:textId="77777777" w:rsidR="00FC277F" w:rsidRPr="007F7AA4" w:rsidRDefault="00FC277F" w:rsidP="00926560">
            <w:pPr>
              <w:widowControl/>
              <w:kinsoku/>
              <w:adjustRightInd/>
              <w:rPr>
                <w:rFonts w:eastAsiaTheme="majorEastAsia" w:cs="Times New Roman"/>
                <w:sz w:val="20"/>
                <w:szCs w:val="21"/>
              </w:rPr>
            </w:pPr>
            <w:r w:rsidRPr="007F7AA4">
              <w:rPr>
                <w:rFonts w:eastAsiaTheme="majorEastAsia" w:cs="Times New Roman"/>
                <w:sz w:val="20"/>
                <w:szCs w:val="21"/>
              </w:rPr>
              <w:t>Length = 4</w:t>
            </w:r>
          </w:p>
          <w:p w14:paraId="4F70E306" w14:textId="77777777" w:rsidR="00FC277F" w:rsidRPr="007F7AA4" w:rsidRDefault="00FC277F" w:rsidP="00926560">
            <w:pPr>
              <w:widowControl/>
              <w:kinsoku/>
              <w:adjustRightInd/>
              <w:rPr>
                <w:rFonts w:eastAsiaTheme="majorEastAsia" w:cs="Times New Roman"/>
                <w:sz w:val="20"/>
                <w:szCs w:val="21"/>
              </w:rPr>
            </w:pPr>
            <w:r w:rsidRPr="007F7AA4">
              <w:rPr>
                <w:rFonts w:eastAsiaTheme="majorEastAsia" w:cs="Times New Roman"/>
                <w:sz w:val="20"/>
                <w:szCs w:val="21"/>
              </w:rPr>
              <w:t>srv_reg_restriction {</w:t>
            </w:r>
          </w:p>
          <w:p w14:paraId="38C24E66" w14:textId="77777777" w:rsidR="00FC277F" w:rsidRPr="007F7AA4" w:rsidRDefault="00FC277F" w:rsidP="00926560">
            <w:pPr>
              <w:widowControl/>
              <w:kinsoku/>
              <w:adjustRightInd/>
              <w:rPr>
                <w:rFonts w:eastAsiaTheme="majorEastAsia" w:cs="Times New Roman"/>
                <w:sz w:val="20"/>
                <w:szCs w:val="21"/>
              </w:rPr>
            </w:pPr>
            <w:r w:rsidRPr="007F7AA4">
              <w:rPr>
                <w:rFonts w:eastAsiaTheme="majorEastAsia" w:cs="Times New Roman"/>
                <w:sz w:val="20"/>
                <w:szCs w:val="21"/>
              </w:rPr>
              <w:t>srv_reg_restriction = NAS_SRV_REG_RESTRICTION_UNRESTRICTED</w:t>
            </w:r>
          </w:p>
          <w:p w14:paraId="11466424" w14:textId="77777777" w:rsidR="00FC277F" w:rsidRPr="007F7AA4" w:rsidRDefault="00FC277F" w:rsidP="00926560">
            <w:pPr>
              <w:widowControl/>
              <w:kinsoku/>
              <w:adjustRightInd/>
              <w:rPr>
                <w:rFonts w:eastAsiaTheme="majorEastAsia" w:cs="Times New Roman"/>
                <w:sz w:val="20"/>
                <w:szCs w:val="21"/>
              </w:rPr>
            </w:pPr>
            <w:r w:rsidRPr="007F7AA4">
              <w:rPr>
                <w:rFonts w:eastAsiaTheme="majorEastAsia" w:cs="Times New Roman"/>
                <w:sz w:val="20"/>
                <w:szCs w:val="21"/>
              </w:rPr>
              <w:t>}</w:t>
            </w:r>
          </w:p>
          <w:p w14:paraId="547C7EB0" w14:textId="77777777" w:rsidR="00FC277F" w:rsidRPr="007F7AA4" w:rsidRDefault="00FC277F" w:rsidP="00926560">
            <w:pPr>
              <w:widowControl/>
              <w:kinsoku/>
              <w:adjustRightInd/>
              <w:rPr>
                <w:rFonts w:eastAsiaTheme="majorEastAsia" w:cs="Times New Roman"/>
                <w:sz w:val="20"/>
                <w:szCs w:val="21"/>
              </w:rPr>
            </w:pPr>
            <w:r w:rsidRPr="007F7AA4">
              <w:rPr>
                <w:rFonts w:eastAsiaTheme="majorEastAsia" w:cs="Times New Roman"/>
                <w:sz w:val="20"/>
                <w:szCs w:val="21"/>
              </w:rPr>
              <w:t>}</w:t>
            </w:r>
          </w:p>
          <w:p w14:paraId="4714F5F6" w14:textId="77777777" w:rsidR="00FC277F" w:rsidRPr="007F7AA4" w:rsidRDefault="00FC277F" w:rsidP="00926560">
            <w:pPr>
              <w:widowControl/>
              <w:kinsoku/>
              <w:adjustRightInd/>
              <w:rPr>
                <w:rFonts w:eastAsiaTheme="majorEastAsia" w:cs="Times New Roman"/>
                <w:sz w:val="20"/>
                <w:szCs w:val="21"/>
              </w:rPr>
            </w:pPr>
            <w:r w:rsidRPr="007F7AA4">
              <w:rPr>
                <w:rFonts w:eastAsiaTheme="majorEastAsia" w:cs="Times New Roman"/>
                <w:sz w:val="20"/>
                <w:szCs w:val="21"/>
              </w:rPr>
              <w:t>nas_system_selection_preference_indTlvs[12] {</w:t>
            </w:r>
          </w:p>
          <w:p w14:paraId="0A2CB7E9" w14:textId="77777777" w:rsidR="00FC277F" w:rsidRPr="007F7AA4" w:rsidRDefault="00FC277F" w:rsidP="00926560">
            <w:pPr>
              <w:widowControl/>
              <w:kinsoku/>
              <w:adjustRightInd/>
              <w:rPr>
                <w:rFonts w:eastAsiaTheme="majorEastAsia" w:cs="Times New Roman"/>
                <w:sz w:val="20"/>
                <w:szCs w:val="21"/>
              </w:rPr>
            </w:pPr>
            <w:r w:rsidRPr="007F7AA4">
              <w:rPr>
                <w:rFonts w:eastAsiaTheme="majorEastAsia" w:cs="Times New Roman"/>
                <w:sz w:val="20"/>
                <w:szCs w:val="21"/>
              </w:rPr>
              <w:t>Type = 0x1F</w:t>
            </w:r>
          </w:p>
          <w:p w14:paraId="70981B71" w14:textId="77777777" w:rsidR="00FC277F" w:rsidRPr="007F7AA4" w:rsidRDefault="00FC277F" w:rsidP="00926560">
            <w:pPr>
              <w:widowControl/>
              <w:kinsoku/>
              <w:adjustRightInd/>
              <w:rPr>
                <w:rFonts w:eastAsiaTheme="majorEastAsia" w:cs="Times New Roman"/>
                <w:sz w:val="20"/>
                <w:szCs w:val="21"/>
              </w:rPr>
            </w:pPr>
            <w:r w:rsidRPr="007F7AA4">
              <w:rPr>
                <w:rFonts w:eastAsiaTheme="majorEastAsia" w:cs="Times New Roman"/>
                <w:sz w:val="20"/>
                <w:szCs w:val="21"/>
              </w:rPr>
              <w:t>Length = 4</w:t>
            </w:r>
          </w:p>
          <w:p w14:paraId="1661A7ED" w14:textId="77777777" w:rsidR="00FC277F" w:rsidRPr="007F7AA4" w:rsidRDefault="00FC277F" w:rsidP="00926560">
            <w:pPr>
              <w:widowControl/>
              <w:kinsoku/>
              <w:adjustRightInd/>
              <w:rPr>
                <w:rFonts w:eastAsiaTheme="majorEastAsia" w:cs="Times New Roman"/>
                <w:sz w:val="20"/>
                <w:szCs w:val="21"/>
              </w:rPr>
            </w:pPr>
            <w:r w:rsidRPr="007F7AA4">
              <w:rPr>
                <w:rFonts w:eastAsiaTheme="majorEastAsia" w:cs="Times New Roman"/>
                <w:sz w:val="20"/>
                <w:szCs w:val="21"/>
              </w:rPr>
              <w:t>usage_setting {</w:t>
            </w:r>
          </w:p>
          <w:p w14:paraId="3B73FBE6" w14:textId="77777777" w:rsidR="00FC277F" w:rsidRPr="007F7AA4" w:rsidRDefault="00FC277F" w:rsidP="00926560">
            <w:pPr>
              <w:widowControl/>
              <w:kinsoku/>
              <w:adjustRightInd/>
              <w:rPr>
                <w:rFonts w:eastAsiaTheme="majorEastAsia" w:cs="Times New Roman"/>
                <w:sz w:val="20"/>
                <w:szCs w:val="21"/>
              </w:rPr>
            </w:pPr>
            <w:r w:rsidRPr="007F7AA4">
              <w:rPr>
                <w:rFonts w:eastAsiaTheme="majorEastAsia" w:cs="Times New Roman"/>
                <w:sz w:val="20"/>
                <w:szCs w:val="21"/>
              </w:rPr>
              <w:t>usage_setting = NAS_USAGE_VOICE_CENTRIC</w:t>
            </w:r>
          </w:p>
          <w:p w14:paraId="6B93875C" w14:textId="77777777" w:rsidR="00FC277F" w:rsidRPr="007F7AA4" w:rsidRDefault="00FC277F" w:rsidP="00926560">
            <w:pPr>
              <w:widowControl/>
              <w:kinsoku/>
              <w:adjustRightInd/>
              <w:rPr>
                <w:rFonts w:eastAsiaTheme="majorEastAsia" w:cs="Times New Roman"/>
                <w:sz w:val="20"/>
                <w:szCs w:val="21"/>
              </w:rPr>
            </w:pPr>
            <w:r w:rsidRPr="007F7AA4">
              <w:rPr>
                <w:rFonts w:eastAsiaTheme="majorEastAsia" w:cs="Times New Roman"/>
                <w:sz w:val="20"/>
                <w:szCs w:val="21"/>
              </w:rPr>
              <w:t>}</w:t>
            </w:r>
          </w:p>
          <w:p w14:paraId="15BCC857" w14:textId="77777777" w:rsidR="00FC277F" w:rsidRPr="007F7AA4" w:rsidRDefault="00FC277F" w:rsidP="00926560">
            <w:pPr>
              <w:widowControl/>
              <w:kinsoku/>
              <w:adjustRightInd/>
              <w:rPr>
                <w:rFonts w:eastAsiaTheme="majorEastAsia" w:cs="Times New Roman"/>
                <w:sz w:val="20"/>
                <w:szCs w:val="21"/>
              </w:rPr>
            </w:pPr>
            <w:r w:rsidRPr="007F7AA4">
              <w:rPr>
                <w:rFonts w:eastAsiaTheme="majorEastAsia" w:cs="Times New Roman"/>
                <w:sz w:val="20"/>
                <w:szCs w:val="21"/>
              </w:rPr>
              <w:t>}</w:t>
            </w:r>
          </w:p>
          <w:p w14:paraId="065E6516" w14:textId="77777777" w:rsidR="00FC277F" w:rsidRPr="007F7AA4" w:rsidRDefault="00FC277F" w:rsidP="00926560">
            <w:pPr>
              <w:widowControl/>
              <w:kinsoku/>
              <w:adjustRightInd/>
              <w:rPr>
                <w:rFonts w:eastAsiaTheme="majorEastAsia" w:cs="Times New Roman"/>
                <w:sz w:val="20"/>
                <w:szCs w:val="21"/>
              </w:rPr>
            </w:pPr>
            <w:r w:rsidRPr="007F7AA4">
              <w:rPr>
                <w:rFonts w:eastAsiaTheme="majorEastAsia" w:cs="Times New Roman"/>
                <w:sz w:val="20"/>
                <w:szCs w:val="21"/>
              </w:rPr>
              <w:t>nas_system_selection_preference_indTlvs[13] {</w:t>
            </w:r>
          </w:p>
          <w:p w14:paraId="6E58A84C" w14:textId="77777777" w:rsidR="00FC277F" w:rsidRPr="007F7AA4" w:rsidRDefault="00FC277F" w:rsidP="00926560">
            <w:pPr>
              <w:widowControl/>
              <w:kinsoku/>
              <w:adjustRightInd/>
              <w:rPr>
                <w:rFonts w:eastAsiaTheme="majorEastAsia" w:cs="Times New Roman"/>
                <w:sz w:val="20"/>
                <w:szCs w:val="21"/>
              </w:rPr>
            </w:pPr>
            <w:r w:rsidRPr="007F7AA4">
              <w:rPr>
                <w:rFonts w:eastAsiaTheme="majorEastAsia" w:cs="Times New Roman"/>
                <w:sz w:val="20"/>
                <w:szCs w:val="21"/>
              </w:rPr>
              <w:t>Type = 0x20</w:t>
            </w:r>
          </w:p>
          <w:p w14:paraId="5A3D6B5C" w14:textId="77777777" w:rsidR="00FC277F" w:rsidRPr="007F7AA4" w:rsidRDefault="00FC277F" w:rsidP="00926560">
            <w:pPr>
              <w:widowControl/>
              <w:kinsoku/>
              <w:adjustRightInd/>
              <w:rPr>
                <w:rFonts w:eastAsiaTheme="majorEastAsia" w:cs="Times New Roman"/>
                <w:sz w:val="20"/>
                <w:szCs w:val="21"/>
              </w:rPr>
            </w:pPr>
            <w:r w:rsidRPr="007F7AA4">
              <w:rPr>
                <w:rFonts w:eastAsiaTheme="majorEastAsia" w:cs="Times New Roman"/>
                <w:sz w:val="20"/>
                <w:szCs w:val="21"/>
              </w:rPr>
              <w:t>Length = 4</w:t>
            </w:r>
          </w:p>
          <w:p w14:paraId="014C9D17" w14:textId="77777777" w:rsidR="00FC277F" w:rsidRPr="007F7AA4" w:rsidRDefault="00FC277F" w:rsidP="00926560">
            <w:pPr>
              <w:widowControl/>
              <w:kinsoku/>
              <w:adjustRightInd/>
              <w:rPr>
                <w:rFonts w:eastAsiaTheme="majorEastAsia" w:cs="Times New Roman"/>
                <w:sz w:val="20"/>
                <w:szCs w:val="21"/>
              </w:rPr>
            </w:pPr>
            <w:r w:rsidRPr="007F7AA4">
              <w:rPr>
                <w:rFonts w:eastAsiaTheme="majorEastAsia" w:cs="Times New Roman"/>
                <w:sz w:val="20"/>
                <w:szCs w:val="21"/>
              </w:rPr>
              <w:t>voice_domain_pref {</w:t>
            </w:r>
          </w:p>
          <w:p w14:paraId="733327B6" w14:textId="77777777" w:rsidR="00FC277F" w:rsidRPr="007F7AA4" w:rsidRDefault="00FC277F" w:rsidP="00926560">
            <w:pPr>
              <w:widowControl/>
              <w:kinsoku/>
              <w:adjustRightInd/>
              <w:rPr>
                <w:rFonts w:eastAsiaTheme="majorEastAsia" w:cs="Times New Roman"/>
                <w:sz w:val="20"/>
                <w:szCs w:val="21"/>
              </w:rPr>
            </w:pPr>
            <w:r w:rsidRPr="007F7AA4">
              <w:rPr>
                <w:rFonts w:eastAsiaTheme="majorEastAsia" w:cs="Times New Roman"/>
                <w:sz w:val="20"/>
                <w:szCs w:val="21"/>
              </w:rPr>
              <w:t>voice_domain_pref = NAS_VOICE_DOMAIN_PREF_PS_PREF</w:t>
            </w:r>
          </w:p>
          <w:p w14:paraId="0C875F57" w14:textId="77777777" w:rsidR="00FC277F" w:rsidRPr="007F7AA4" w:rsidRDefault="00FC277F" w:rsidP="00926560">
            <w:pPr>
              <w:widowControl/>
              <w:kinsoku/>
              <w:adjustRightInd/>
              <w:rPr>
                <w:rFonts w:eastAsiaTheme="majorEastAsia" w:cs="Times New Roman"/>
                <w:sz w:val="20"/>
                <w:szCs w:val="21"/>
              </w:rPr>
            </w:pPr>
            <w:r w:rsidRPr="007F7AA4">
              <w:rPr>
                <w:rFonts w:eastAsiaTheme="majorEastAsia" w:cs="Times New Roman"/>
                <w:sz w:val="20"/>
                <w:szCs w:val="21"/>
              </w:rPr>
              <w:t>}</w:t>
            </w:r>
          </w:p>
          <w:p w14:paraId="4061531D" w14:textId="77777777" w:rsidR="00FC277F" w:rsidRPr="007F7AA4" w:rsidRDefault="00FC277F" w:rsidP="00926560">
            <w:pPr>
              <w:widowControl/>
              <w:kinsoku/>
              <w:adjustRightInd/>
              <w:rPr>
                <w:rFonts w:eastAsiaTheme="majorEastAsia" w:cs="Times New Roman"/>
                <w:sz w:val="20"/>
                <w:szCs w:val="21"/>
              </w:rPr>
            </w:pPr>
            <w:r w:rsidRPr="007F7AA4">
              <w:rPr>
                <w:rFonts w:eastAsiaTheme="majorEastAsia" w:cs="Times New Roman"/>
                <w:sz w:val="20"/>
                <w:szCs w:val="21"/>
              </w:rPr>
              <w:t>}</w:t>
            </w:r>
          </w:p>
          <w:p w14:paraId="70BE5673" w14:textId="77777777" w:rsidR="00FC277F" w:rsidRPr="007F7AA4" w:rsidRDefault="00FC277F" w:rsidP="00926560">
            <w:pPr>
              <w:widowControl/>
              <w:kinsoku/>
              <w:adjustRightInd/>
              <w:rPr>
                <w:rFonts w:eastAsiaTheme="majorEastAsia" w:cs="Times New Roman"/>
                <w:sz w:val="20"/>
                <w:szCs w:val="21"/>
              </w:rPr>
            </w:pPr>
            <w:r w:rsidRPr="007F7AA4">
              <w:rPr>
                <w:rFonts w:eastAsiaTheme="majorEastAsia" w:cs="Times New Roman"/>
                <w:sz w:val="20"/>
                <w:szCs w:val="21"/>
              </w:rPr>
              <w:t>nas_system_selection_preference_indTlvs[14] {</w:t>
            </w:r>
          </w:p>
          <w:p w14:paraId="51076E97" w14:textId="77777777" w:rsidR="00FC277F" w:rsidRPr="007F7AA4" w:rsidRDefault="00FC277F" w:rsidP="00926560">
            <w:pPr>
              <w:widowControl/>
              <w:kinsoku/>
              <w:adjustRightInd/>
              <w:rPr>
                <w:rFonts w:eastAsiaTheme="majorEastAsia" w:cs="Times New Roman"/>
                <w:sz w:val="20"/>
                <w:szCs w:val="21"/>
              </w:rPr>
            </w:pPr>
            <w:r w:rsidRPr="007F7AA4">
              <w:rPr>
                <w:rFonts w:eastAsiaTheme="majorEastAsia" w:cs="Times New Roman"/>
                <w:sz w:val="20"/>
                <w:szCs w:val="21"/>
              </w:rPr>
              <w:t>Type = 0x22</w:t>
            </w:r>
          </w:p>
          <w:p w14:paraId="252A7797" w14:textId="77777777" w:rsidR="00FC277F" w:rsidRPr="007F7AA4" w:rsidRDefault="00FC277F" w:rsidP="00926560">
            <w:pPr>
              <w:widowControl/>
              <w:kinsoku/>
              <w:adjustRightInd/>
              <w:rPr>
                <w:rFonts w:eastAsiaTheme="majorEastAsia" w:cs="Times New Roman"/>
                <w:sz w:val="20"/>
                <w:szCs w:val="21"/>
              </w:rPr>
            </w:pPr>
            <w:r w:rsidRPr="007F7AA4">
              <w:rPr>
                <w:rFonts w:eastAsiaTheme="majorEastAsia" w:cs="Times New Roman"/>
                <w:sz w:val="20"/>
                <w:szCs w:val="21"/>
              </w:rPr>
              <w:t>Length = 2</w:t>
            </w:r>
          </w:p>
          <w:p w14:paraId="693AA270" w14:textId="77777777" w:rsidR="00FC277F" w:rsidRPr="007F7AA4" w:rsidRDefault="00FC277F" w:rsidP="00926560">
            <w:pPr>
              <w:widowControl/>
              <w:kinsoku/>
              <w:adjustRightInd/>
              <w:rPr>
                <w:rFonts w:eastAsiaTheme="majorEastAsia" w:cs="Times New Roman"/>
                <w:sz w:val="20"/>
                <w:szCs w:val="21"/>
              </w:rPr>
            </w:pPr>
            <w:r w:rsidRPr="007F7AA4">
              <w:rPr>
                <w:rFonts w:eastAsiaTheme="majorEastAsia" w:cs="Times New Roman"/>
                <w:sz w:val="20"/>
                <w:szCs w:val="21"/>
              </w:rPr>
              <w:t>rat_disabled_mask {</w:t>
            </w:r>
          </w:p>
          <w:p w14:paraId="09768094" w14:textId="77777777" w:rsidR="00FC277F" w:rsidRPr="007F7AA4" w:rsidRDefault="00FC277F" w:rsidP="00926560">
            <w:pPr>
              <w:widowControl/>
              <w:kinsoku/>
              <w:adjustRightInd/>
              <w:rPr>
                <w:rFonts w:eastAsiaTheme="majorEastAsia" w:cs="Times New Roman"/>
                <w:sz w:val="20"/>
                <w:szCs w:val="21"/>
              </w:rPr>
            </w:pPr>
            <w:r w:rsidRPr="007F7AA4">
              <w:rPr>
                <w:rFonts w:eastAsiaTheme="majorEastAsia" w:cs="Times New Roman"/>
                <w:sz w:val="20"/>
                <w:szCs w:val="21"/>
              </w:rPr>
              <w:t>rat_disabled_mask = 0</w:t>
            </w:r>
          </w:p>
          <w:p w14:paraId="222F51BC" w14:textId="77777777" w:rsidR="00FC277F" w:rsidRPr="007F7AA4" w:rsidRDefault="00FC277F" w:rsidP="00926560">
            <w:pPr>
              <w:widowControl/>
              <w:kinsoku/>
              <w:adjustRightInd/>
              <w:rPr>
                <w:rFonts w:eastAsiaTheme="majorEastAsia" w:cs="Times New Roman"/>
                <w:sz w:val="20"/>
                <w:szCs w:val="21"/>
              </w:rPr>
            </w:pPr>
            <w:r w:rsidRPr="007F7AA4">
              <w:rPr>
                <w:rFonts w:eastAsiaTheme="majorEastAsia" w:cs="Times New Roman"/>
                <w:sz w:val="20"/>
                <w:szCs w:val="21"/>
              </w:rPr>
              <w:t>}</w:t>
            </w:r>
          </w:p>
          <w:p w14:paraId="0C5F53F8" w14:textId="77777777" w:rsidR="00FC277F" w:rsidRPr="007F7AA4" w:rsidRDefault="00FC277F" w:rsidP="00926560">
            <w:pPr>
              <w:widowControl/>
              <w:kinsoku/>
              <w:adjustRightInd/>
              <w:rPr>
                <w:rFonts w:eastAsiaTheme="majorEastAsia" w:cs="Times New Roman"/>
                <w:sz w:val="20"/>
                <w:szCs w:val="21"/>
              </w:rPr>
            </w:pPr>
            <w:r w:rsidRPr="007F7AA4">
              <w:rPr>
                <w:rFonts w:eastAsiaTheme="majorEastAsia" w:cs="Times New Roman"/>
                <w:sz w:val="20"/>
                <w:szCs w:val="21"/>
              </w:rPr>
              <w:t>}</w:t>
            </w:r>
          </w:p>
          <w:p w14:paraId="40250D30" w14:textId="77777777" w:rsidR="00FC277F" w:rsidRPr="007F7AA4" w:rsidRDefault="00FC277F" w:rsidP="00926560">
            <w:pPr>
              <w:widowControl/>
              <w:kinsoku/>
              <w:adjustRightInd/>
              <w:rPr>
                <w:rFonts w:eastAsiaTheme="majorEastAsia" w:cs="Times New Roman"/>
                <w:sz w:val="20"/>
                <w:szCs w:val="21"/>
              </w:rPr>
            </w:pPr>
            <w:r w:rsidRPr="007F7AA4">
              <w:rPr>
                <w:rFonts w:eastAsiaTheme="majorEastAsia" w:cs="Times New Roman"/>
                <w:sz w:val="20"/>
                <w:szCs w:val="21"/>
              </w:rPr>
              <w:t>nas_system_selection_preference_indTlvs[15] {</w:t>
            </w:r>
          </w:p>
          <w:p w14:paraId="6877B7D6" w14:textId="77777777" w:rsidR="00FC277F" w:rsidRPr="007F7AA4" w:rsidRDefault="00FC277F" w:rsidP="00926560">
            <w:pPr>
              <w:widowControl/>
              <w:kinsoku/>
              <w:adjustRightInd/>
              <w:rPr>
                <w:rFonts w:eastAsiaTheme="majorEastAsia" w:cs="Times New Roman"/>
                <w:sz w:val="20"/>
                <w:szCs w:val="21"/>
              </w:rPr>
            </w:pPr>
            <w:r w:rsidRPr="007F7AA4">
              <w:rPr>
                <w:rFonts w:eastAsiaTheme="majorEastAsia" w:cs="Times New Roman"/>
                <w:sz w:val="20"/>
                <w:szCs w:val="21"/>
              </w:rPr>
              <w:t>Type = 0x23</w:t>
            </w:r>
          </w:p>
          <w:p w14:paraId="53D47EEF" w14:textId="77777777" w:rsidR="00FC277F" w:rsidRPr="007F7AA4" w:rsidRDefault="00FC277F" w:rsidP="00926560">
            <w:pPr>
              <w:widowControl/>
              <w:kinsoku/>
              <w:adjustRightInd/>
              <w:rPr>
                <w:rFonts w:eastAsiaTheme="majorEastAsia" w:cs="Times New Roman"/>
                <w:sz w:val="20"/>
                <w:szCs w:val="21"/>
              </w:rPr>
            </w:pPr>
            <w:r w:rsidRPr="007F7AA4">
              <w:rPr>
                <w:rFonts w:eastAsiaTheme="majorEastAsia" w:cs="Times New Roman"/>
                <w:sz w:val="20"/>
                <w:szCs w:val="21"/>
              </w:rPr>
              <w:t>Length = 32</w:t>
            </w:r>
          </w:p>
          <w:p w14:paraId="1A1669C6" w14:textId="77777777" w:rsidR="00FC277F" w:rsidRPr="007F7AA4" w:rsidRDefault="00FC277F" w:rsidP="00926560">
            <w:pPr>
              <w:widowControl/>
              <w:kinsoku/>
              <w:adjustRightInd/>
              <w:rPr>
                <w:rFonts w:eastAsiaTheme="majorEastAsia" w:cs="Times New Roman"/>
                <w:sz w:val="20"/>
                <w:szCs w:val="21"/>
              </w:rPr>
            </w:pPr>
            <w:r w:rsidRPr="007F7AA4">
              <w:rPr>
                <w:rFonts w:eastAsiaTheme="majorEastAsia" w:cs="Times New Roman"/>
                <w:sz w:val="20"/>
                <w:szCs w:val="21"/>
              </w:rPr>
              <w:lastRenderedPageBreak/>
              <w:t>lte_band_pref_ext {</w:t>
            </w:r>
          </w:p>
          <w:p w14:paraId="68E48753" w14:textId="77777777" w:rsidR="00FC277F" w:rsidRPr="007F7AA4" w:rsidRDefault="00FC277F" w:rsidP="00926560">
            <w:pPr>
              <w:widowControl/>
              <w:kinsoku/>
              <w:adjustRightInd/>
              <w:rPr>
                <w:rFonts w:eastAsiaTheme="majorEastAsia" w:cs="Times New Roman"/>
                <w:sz w:val="20"/>
                <w:szCs w:val="21"/>
              </w:rPr>
            </w:pPr>
            <w:r w:rsidRPr="007F7AA4">
              <w:rPr>
                <w:rFonts w:eastAsiaTheme="majorEastAsia" w:cs="Times New Roman"/>
                <w:sz w:val="20"/>
                <w:szCs w:val="21"/>
              </w:rPr>
              <w:t>bits_1_64 = 536561672208383</w:t>
            </w:r>
          </w:p>
          <w:p w14:paraId="22287669" w14:textId="77777777" w:rsidR="00FC277F" w:rsidRPr="007F7AA4" w:rsidRDefault="00FC277F" w:rsidP="00926560">
            <w:pPr>
              <w:widowControl/>
              <w:kinsoku/>
              <w:adjustRightInd/>
              <w:rPr>
                <w:rFonts w:eastAsiaTheme="majorEastAsia" w:cs="Times New Roman"/>
                <w:sz w:val="20"/>
                <w:szCs w:val="21"/>
              </w:rPr>
            </w:pPr>
            <w:r w:rsidRPr="007F7AA4">
              <w:rPr>
                <w:rFonts w:eastAsiaTheme="majorEastAsia" w:cs="Times New Roman"/>
                <w:sz w:val="20"/>
                <w:szCs w:val="21"/>
              </w:rPr>
              <w:t>bits_65_128 = 78</w:t>
            </w:r>
          </w:p>
          <w:p w14:paraId="05536C45" w14:textId="77777777" w:rsidR="00FC277F" w:rsidRPr="007F7AA4" w:rsidRDefault="00FC277F" w:rsidP="00926560">
            <w:pPr>
              <w:widowControl/>
              <w:kinsoku/>
              <w:adjustRightInd/>
              <w:rPr>
                <w:rFonts w:eastAsiaTheme="majorEastAsia" w:cs="Times New Roman"/>
                <w:sz w:val="20"/>
                <w:szCs w:val="21"/>
              </w:rPr>
            </w:pPr>
            <w:r w:rsidRPr="007F7AA4">
              <w:rPr>
                <w:rFonts w:eastAsiaTheme="majorEastAsia" w:cs="Times New Roman"/>
                <w:sz w:val="20"/>
                <w:szCs w:val="21"/>
              </w:rPr>
              <w:t>bits_129_192 = 0</w:t>
            </w:r>
          </w:p>
          <w:p w14:paraId="6C6D4989" w14:textId="77777777" w:rsidR="00FC277F" w:rsidRPr="007F7AA4" w:rsidRDefault="00FC277F" w:rsidP="00926560">
            <w:pPr>
              <w:widowControl/>
              <w:kinsoku/>
              <w:adjustRightInd/>
              <w:rPr>
                <w:rFonts w:eastAsiaTheme="majorEastAsia" w:cs="Times New Roman"/>
                <w:sz w:val="20"/>
                <w:szCs w:val="21"/>
              </w:rPr>
            </w:pPr>
            <w:r w:rsidRPr="007F7AA4">
              <w:rPr>
                <w:rFonts w:eastAsiaTheme="majorEastAsia" w:cs="Times New Roman"/>
                <w:sz w:val="20"/>
                <w:szCs w:val="21"/>
              </w:rPr>
              <w:t>bits_193_256 = 5332261958806667264</w:t>
            </w:r>
          </w:p>
          <w:p w14:paraId="37AB0EFF" w14:textId="77777777" w:rsidR="00FC277F" w:rsidRPr="007F7AA4" w:rsidRDefault="00FC277F" w:rsidP="00926560">
            <w:pPr>
              <w:widowControl/>
              <w:kinsoku/>
              <w:adjustRightInd/>
              <w:rPr>
                <w:rFonts w:eastAsiaTheme="majorEastAsia" w:cs="Times New Roman"/>
                <w:sz w:val="20"/>
                <w:szCs w:val="21"/>
              </w:rPr>
            </w:pPr>
            <w:r w:rsidRPr="007F7AA4">
              <w:rPr>
                <w:rFonts w:eastAsiaTheme="majorEastAsia" w:cs="Times New Roman"/>
                <w:sz w:val="20"/>
                <w:szCs w:val="21"/>
              </w:rPr>
              <w:t>}</w:t>
            </w:r>
          </w:p>
          <w:p w14:paraId="386B1ACA" w14:textId="77777777" w:rsidR="00FC277F" w:rsidRPr="007F7AA4" w:rsidRDefault="00FC277F" w:rsidP="00926560">
            <w:pPr>
              <w:widowControl/>
              <w:kinsoku/>
              <w:adjustRightInd/>
              <w:rPr>
                <w:rFonts w:eastAsiaTheme="majorEastAsia" w:cs="Times New Roman"/>
                <w:sz w:val="20"/>
                <w:szCs w:val="21"/>
              </w:rPr>
            </w:pPr>
            <w:r w:rsidRPr="007F7AA4">
              <w:rPr>
                <w:rFonts w:eastAsiaTheme="majorEastAsia" w:cs="Times New Roman"/>
                <w:sz w:val="20"/>
                <w:szCs w:val="21"/>
              </w:rPr>
              <w:t>}</w:t>
            </w:r>
          </w:p>
          <w:p w14:paraId="7FEF7C2A" w14:textId="77777777" w:rsidR="00FC277F" w:rsidRPr="007F7AA4" w:rsidRDefault="00FC277F" w:rsidP="00926560">
            <w:pPr>
              <w:widowControl/>
              <w:kinsoku/>
              <w:adjustRightInd/>
              <w:rPr>
                <w:rFonts w:eastAsiaTheme="majorEastAsia" w:cs="Times New Roman"/>
                <w:sz w:val="20"/>
                <w:szCs w:val="21"/>
              </w:rPr>
            </w:pPr>
            <w:r w:rsidRPr="007F7AA4">
              <w:rPr>
                <w:rFonts w:eastAsiaTheme="majorEastAsia" w:cs="Times New Roman"/>
                <w:sz w:val="20"/>
                <w:szCs w:val="21"/>
              </w:rPr>
              <w:t>nas_system_selection_preference_indTlvs[16] {</w:t>
            </w:r>
          </w:p>
          <w:p w14:paraId="217B4DB9" w14:textId="77777777" w:rsidR="00FC277F" w:rsidRPr="007F7AA4" w:rsidRDefault="00FC277F" w:rsidP="00926560">
            <w:pPr>
              <w:widowControl/>
              <w:kinsoku/>
              <w:adjustRightInd/>
              <w:rPr>
                <w:rFonts w:eastAsiaTheme="majorEastAsia" w:cs="Times New Roman"/>
                <w:sz w:val="20"/>
                <w:szCs w:val="21"/>
              </w:rPr>
            </w:pPr>
            <w:r w:rsidRPr="007F7AA4">
              <w:rPr>
                <w:rFonts w:eastAsiaTheme="majorEastAsia" w:cs="Times New Roman"/>
                <w:sz w:val="20"/>
                <w:szCs w:val="21"/>
              </w:rPr>
              <w:t>Type = 0x28</w:t>
            </w:r>
          </w:p>
          <w:p w14:paraId="12616C6E" w14:textId="77777777" w:rsidR="00FC277F" w:rsidRPr="007F7AA4" w:rsidRDefault="00FC277F" w:rsidP="00926560">
            <w:pPr>
              <w:widowControl/>
              <w:kinsoku/>
              <w:adjustRightInd/>
              <w:rPr>
                <w:rFonts w:eastAsiaTheme="majorEastAsia" w:cs="Times New Roman"/>
                <w:sz w:val="20"/>
                <w:szCs w:val="21"/>
              </w:rPr>
            </w:pPr>
            <w:r w:rsidRPr="007F7AA4">
              <w:rPr>
                <w:rFonts w:eastAsiaTheme="majorEastAsia" w:cs="Times New Roman"/>
                <w:sz w:val="20"/>
                <w:szCs w:val="21"/>
              </w:rPr>
              <w:t>Length = 64</w:t>
            </w:r>
          </w:p>
          <w:p w14:paraId="3E89709B" w14:textId="77777777" w:rsidR="00FC277F" w:rsidRPr="007F7AA4" w:rsidRDefault="00FC277F" w:rsidP="00926560">
            <w:pPr>
              <w:widowControl/>
              <w:kinsoku/>
              <w:adjustRightInd/>
              <w:rPr>
                <w:rFonts w:eastAsiaTheme="majorEastAsia" w:cs="Times New Roman"/>
                <w:sz w:val="20"/>
                <w:szCs w:val="21"/>
              </w:rPr>
            </w:pPr>
            <w:r w:rsidRPr="007F7AA4">
              <w:rPr>
                <w:rFonts w:eastAsiaTheme="majorEastAsia" w:cs="Times New Roman"/>
                <w:sz w:val="20"/>
                <w:szCs w:val="21"/>
              </w:rPr>
              <w:t>nr5g_band_pref {</w:t>
            </w:r>
          </w:p>
          <w:p w14:paraId="39B1D070" w14:textId="77777777" w:rsidR="00FC277F" w:rsidRPr="007F7AA4" w:rsidRDefault="00FC277F" w:rsidP="00926560">
            <w:pPr>
              <w:widowControl/>
              <w:kinsoku/>
              <w:adjustRightInd/>
              <w:rPr>
                <w:rFonts w:eastAsiaTheme="majorEastAsia" w:cs="Times New Roman"/>
                <w:sz w:val="20"/>
                <w:szCs w:val="21"/>
              </w:rPr>
            </w:pPr>
            <w:r w:rsidRPr="007F7AA4">
              <w:rPr>
                <w:rFonts w:eastAsiaTheme="majorEastAsia" w:cs="Times New Roman"/>
                <w:sz w:val="20"/>
                <w:szCs w:val="21"/>
              </w:rPr>
              <w:t>bits_1_64 = 1831657674377431</w:t>
            </w:r>
          </w:p>
          <w:p w14:paraId="75962244" w14:textId="77777777" w:rsidR="00FC277F" w:rsidRPr="007F7AA4" w:rsidRDefault="00FC277F" w:rsidP="00926560">
            <w:pPr>
              <w:widowControl/>
              <w:kinsoku/>
              <w:adjustRightInd/>
              <w:rPr>
                <w:rFonts w:eastAsiaTheme="majorEastAsia" w:cs="Times New Roman"/>
                <w:sz w:val="20"/>
                <w:szCs w:val="21"/>
              </w:rPr>
            </w:pPr>
            <w:r w:rsidRPr="007F7AA4">
              <w:rPr>
                <w:rFonts w:eastAsiaTheme="majorEastAsia" w:cs="Times New Roman"/>
                <w:sz w:val="20"/>
                <w:szCs w:val="21"/>
              </w:rPr>
              <w:t>bits_65_128 = 4193891</w:t>
            </w:r>
          </w:p>
          <w:p w14:paraId="1BAD72C8" w14:textId="77777777" w:rsidR="00FC277F" w:rsidRPr="007F7AA4" w:rsidRDefault="00FC277F" w:rsidP="00926560">
            <w:pPr>
              <w:widowControl/>
              <w:kinsoku/>
              <w:adjustRightInd/>
              <w:rPr>
                <w:rFonts w:eastAsiaTheme="majorEastAsia" w:cs="Times New Roman"/>
                <w:sz w:val="20"/>
                <w:szCs w:val="21"/>
              </w:rPr>
            </w:pPr>
            <w:r w:rsidRPr="007F7AA4">
              <w:rPr>
                <w:rFonts w:eastAsiaTheme="majorEastAsia" w:cs="Times New Roman"/>
                <w:sz w:val="20"/>
                <w:szCs w:val="21"/>
              </w:rPr>
              <w:t>bits_129_192 = 0</w:t>
            </w:r>
          </w:p>
          <w:p w14:paraId="681921AB" w14:textId="77777777" w:rsidR="00FC277F" w:rsidRPr="007F7AA4" w:rsidRDefault="00FC277F" w:rsidP="00926560">
            <w:pPr>
              <w:widowControl/>
              <w:kinsoku/>
              <w:adjustRightInd/>
              <w:rPr>
                <w:rFonts w:eastAsiaTheme="majorEastAsia" w:cs="Times New Roman"/>
                <w:sz w:val="20"/>
                <w:szCs w:val="21"/>
              </w:rPr>
            </w:pPr>
            <w:r w:rsidRPr="007F7AA4">
              <w:rPr>
                <w:rFonts w:eastAsiaTheme="majorEastAsia" w:cs="Times New Roman"/>
                <w:sz w:val="20"/>
                <w:szCs w:val="21"/>
              </w:rPr>
              <w:t>bits_193_256 = 0</w:t>
            </w:r>
          </w:p>
          <w:p w14:paraId="272D941C" w14:textId="77777777" w:rsidR="00FC277F" w:rsidRPr="007F7AA4" w:rsidRDefault="00FC277F" w:rsidP="00926560">
            <w:pPr>
              <w:widowControl/>
              <w:kinsoku/>
              <w:adjustRightInd/>
              <w:rPr>
                <w:rFonts w:eastAsiaTheme="majorEastAsia" w:cs="Times New Roman"/>
                <w:sz w:val="20"/>
                <w:szCs w:val="21"/>
              </w:rPr>
            </w:pPr>
            <w:r w:rsidRPr="007F7AA4">
              <w:rPr>
                <w:rFonts w:eastAsiaTheme="majorEastAsia" w:cs="Times New Roman"/>
                <w:sz w:val="20"/>
                <w:szCs w:val="21"/>
              </w:rPr>
              <w:t>bits_257_320 = 31</w:t>
            </w:r>
          </w:p>
          <w:p w14:paraId="1A97BABC" w14:textId="77777777" w:rsidR="00FC277F" w:rsidRPr="007F7AA4" w:rsidRDefault="00FC277F" w:rsidP="00926560">
            <w:pPr>
              <w:widowControl/>
              <w:kinsoku/>
              <w:adjustRightInd/>
              <w:rPr>
                <w:rFonts w:eastAsiaTheme="majorEastAsia" w:cs="Times New Roman"/>
                <w:sz w:val="20"/>
                <w:szCs w:val="21"/>
              </w:rPr>
            </w:pPr>
            <w:r w:rsidRPr="007F7AA4">
              <w:rPr>
                <w:rFonts w:eastAsiaTheme="majorEastAsia" w:cs="Times New Roman"/>
                <w:sz w:val="20"/>
                <w:szCs w:val="21"/>
              </w:rPr>
              <w:t>bits_321_384 = 0</w:t>
            </w:r>
          </w:p>
          <w:p w14:paraId="49E3797D" w14:textId="77777777" w:rsidR="00FC277F" w:rsidRPr="007F7AA4" w:rsidRDefault="00FC277F" w:rsidP="00926560">
            <w:pPr>
              <w:widowControl/>
              <w:kinsoku/>
              <w:adjustRightInd/>
              <w:rPr>
                <w:rFonts w:eastAsiaTheme="majorEastAsia" w:cs="Times New Roman"/>
                <w:sz w:val="20"/>
                <w:szCs w:val="21"/>
              </w:rPr>
            </w:pPr>
            <w:r w:rsidRPr="007F7AA4">
              <w:rPr>
                <w:rFonts w:eastAsiaTheme="majorEastAsia" w:cs="Times New Roman"/>
                <w:sz w:val="20"/>
                <w:szCs w:val="21"/>
              </w:rPr>
              <w:t>bits_385_448 = 0</w:t>
            </w:r>
          </w:p>
          <w:p w14:paraId="36B89D48" w14:textId="77777777" w:rsidR="00FC277F" w:rsidRPr="007F7AA4" w:rsidRDefault="00FC277F" w:rsidP="00926560">
            <w:pPr>
              <w:widowControl/>
              <w:kinsoku/>
              <w:adjustRightInd/>
              <w:rPr>
                <w:rFonts w:eastAsiaTheme="majorEastAsia" w:cs="Times New Roman"/>
                <w:sz w:val="20"/>
                <w:szCs w:val="21"/>
              </w:rPr>
            </w:pPr>
            <w:r w:rsidRPr="007F7AA4">
              <w:rPr>
                <w:rFonts w:eastAsiaTheme="majorEastAsia" w:cs="Times New Roman"/>
                <w:sz w:val="20"/>
                <w:szCs w:val="21"/>
              </w:rPr>
              <w:t>bits_449_512 = 0</w:t>
            </w:r>
          </w:p>
          <w:p w14:paraId="6376AA12" w14:textId="77777777" w:rsidR="00FC277F" w:rsidRPr="007F7AA4" w:rsidRDefault="00FC277F" w:rsidP="00926560">
            <w:pPr>
              <w:widowControl/>
              <w:kinsoku/>
              <w:adjustRightInd/>
              <w:rPr>
                <w:rFonts w:eastAsiaTheme="majorEastAsia" w:cs="Times New Roman"/>
                <w:sz w:val="20"/>
                <w:szCs w:val="21"/>
              </w:rPr>
            </w:pPr>
            <w:r w:rsidRPr="007F7AA4">
              <w:rPr>
                <w:rFonts w:eastAsiaTheme="majorEastAsia" w:cs="Times New Roman"/>
                <w:sz w:val="20"/>
                <w:szCs w:val="21"/>
              </w:rPr>
              <w:t>}</w:t>
            </w:r>
          </w:p>
          <w:p w14:paraId="5A67695A" w14:textId="77777777" w:rsidR="00FC277F" w:rsidRPr="007F7AA4" w:rsidRDefault="00FC277F" w:rsidP="00926560">
            <w:pPr>
              <w:widowControl/>
              <w:kinsoku/>
              <w:adjustRightInd/>
              <w:rPr>
                <w:rFonts w:eastAsiaTheme="majorEastAsia" w:cs="Times New Roman"/>
                <w:sz w:val="20"/>
                <w:szCs w:val="21"/>
              </w:rPr>
            </w:pPr>
            <w:r w:rsidRPr="007F7AA4">
              <w:rPr>
                <w:rFonts w:eastAsiaTheme="majorEastAsia" w:cs="Times New Roman"/>
                <w:sz w:val="20"/>
                <w:szCs w:val="21"/>
              </w:rPr>
              <w:t>}</w:t>
            </w:r>
          </w:p>
          <w:p w14:paraId="4C41825A" w14:textId="77777777" w:rsidR="00FC277F" w:rsidRPr="007F7AA4" w:rsidRDefault="00FC277F" w:rsidP="00926560">
            <w:pPr>
              <w:widowControl/>
              <w:kinsoku/>
              <w:adjustRightInd/>
              <w:rPr>
                <w:rFonts w:eastAsiaTheme="majorEastAsia" w:cs="Times New Roman"/>
                <w:sz w:val="20"/>
                <w:szCs w:val="21"/>
              </w:rPr>
            </w:pPr>
            <w:r w:rsidRPr="007F7AA4">
              <w:rPr>
                <w:rFonts w:eastAsiaTheme="majorEastAsia" w:cs="Times New Roman"/>
                <w:sz w:val="20"/>
                <w:szCs w:val="21"/>
              </w:rPr>
              <w:t>nas_system_selection_preference_indTlvs[17] {</w:t>
            </w:r>
          </w:p>
          <w:p w14:paraId="08329CAD" w14:textId="77777777" w:rsidR="00FC277F" w:rsidRPr="007F7AA4" w:rsidRDefault="00FC277F" w:rsidP="00926560">
            <w:pPr>
              <w:widowControl/>
              <w:kinsoku/>
              <w:adjustRightInd/>
              <w:rPr>
                <w:rFonts w:eastAsiaTheme="majorEastAsia" w:cs="Times New Roman"/>
                <w:sz w:val="20"/>
                <w:szCs w:val="21"/>
              </w:rPr>
            </w:pPr>
            <w:r w:rsidRPr="007F7AA4">
              <w:rPr>
                <w:rFonts w:eastAsiaTheme="majorEastAsia" w:cs="Times New Roman"/>
                <w:sz w:val="20"/>
                <w:szCs w:val="21"/>
              </w:rPr>
              <w:t>Type = 0x2B</w:t>
            </w:r>
          </w:p>
          <w:p w14:paraId="18B1547E" w14:textId="77777777" w:rsidR="00FC277F" w:rsidRPr="007F7AA4" w:rsidRDefault="00FC277F" w:rsidP="00926560">
            <w:pPr>
              <w:widowControl/>
              <w:kinsoku/>
              <w:adjustRightInd/>
              <w:rPr>
                <w:rFonts w:eastAsiaTheme="majorEastAsia" w:cs="Times New Roman"/>
                <w:sz w:val="20"/>
                <w:szCs w:val="21"/>
              </w:rPr>
            </w:pPr>
            <w:r w:rsidRPr="007F7AA4">
              <w:rPr>
                <w:rFonts w:eastAsiaTheme="majorEastAsia" w:cs="Times New Roman"/>
                <w:sz w:val="20"/>
                <w:szCs w:val="21"/>
              </w:rPr>
              <w:t>Length = 4</w:t>
            </w:r>
          </w:p>
          <w:p w14:paraId="66032FBA" w14:textId="77777777" w:rsidR="00FC277F" w:rsidRPr="007F7AA4" w:rsidRDefault="00FC277F" w:rsidP="00926560">
            <w:pPr>
              <w:widowControl/>
              <w:kinsoku/>
              <w:adjustRightInd/>
              <w:rPr>
                <w:rFonts w:eastAsiaTheme="majorEastAsia" w:cs="Times New Roman"/>
                <w:sz w:val="20"/>
                <w:szCs w:val="21"/>
              </w:rPr>
            </w:pPr>
            <w:r w:rsidRPr="007F7AA4">
              <w:rPr>
                <w:rFonts w:eastAsiaTheme="majorEastAsia" w:cs="Times New Roman"/>
                <w:sz w:val="20"/>
                <w:szCs w:val="21"/>
              </w:rPr>
              <w:t>DefaultTlv {</w:t>
            </w:r>
          </w:p>
          <w:p w14:paraId="234AD720" w14:textId="77777777" w:rsidR="00FC277F" w:rsidRPr="007F7AA4" w:rsidRDefault="00FC277F" w:rsidP="00926560">
            <w:pPr>
              <w:widowControl/>
              <w:kinsoku/>
              <w:adjustRightInd/>
              <w:rPr>
                <w:rFonts w:eastAsiaTheme="majorEastAsia" w:cs="Times New Roman"/>
                <w:sz w:val="20"/>
                <w:szCs w:val="21"/>
              </w:rPr>
            </w:pPr>
            <w:r w:rsidRPr="007F7AA4">
              <w:rPr>
                <w:rFonts w:eastAsiaTheme="majorEastAsia" w:cs="Times New Roman"/>
                <w:sz w:val="20"/>
                <w:szCs w:val="21"/>
              </w:rPr>
              <w:t>Hex dump = { 1, 0, 0, 0 }</w:t>
            </w:r>
          </w:p>
          <w:p w14:paraId="092BB754" w14:textId="77777777" w:rsidR="00FC277F" w:rsidRPr="007F7AA4" w:rsidRDefault="00FC277F" w:rsidP="00926560">
            <w:pPr>
              <w:widowControl/>
              <w:kinsoku/>
              <w:adjustRightInd/>
              <w:rPr>
                <w:rFonts w:eastAsiaTheme="majorEastAsia" w:cs="Times New Roman"/>
                <w:sz w:val="20"/>
                <w:szCs w:val="21"/>
              </w:rPr>
            </w:pPr>
            <w:r w:rsidRPr="007F7AA4">
              <w:rPr>
                <w:rFonts w:eastAsiaTheme="majorEastAsia" w:cs="Times New Roman"/>
                <w:sz w:val="20"/>
                <w:szCs w:val="21"/>
              </w:rPr>
              <w:t>}</w:t>
            </w:r>
          </w:p>
          <w:p w14:paraId="6D24B6AD" w14:textId="77777777" w:rsidR="00FC277F" w:rsidRPr="007F7AA4" w:rsidRDefault="00FC277F" w:rsidP="00926560">
            <w:pPr>
              <w:widowControl/>
              <w:kinsoku/>
              <w:adjustRightInd/>
              <w:rPr>
                <w:rFonts w:eastAsiaTheme="majorEastAsia" w:cs="Times New Roman"/>
                <w:sz w:val="20"/>
                <w:szCs w:val="21"/>
              </w:rPr>
            </w:pPr>
            <w:r w:rsidRPr="007F7AA4">
              <w:rPr>
                <w:rFonts w:eastAsiaTheme="majorEastAsia" w:cs="Times New Roman"/>
                <w:sz w:val="20"/>
                <w:szCs w:val="21"/>
              </w:rPr>
              <w:t>}</w:t>
            </w:r>
          </w:p>
          <w:p w14:paraId="34810EA6" w14:textId="77777777" w:rsidR="00FC277F" w:rsidRPr="007F7AA4" w:rsidRDefault="00FC277F" w:rsidP="00926560">
            <w:pPr>
              <w:widowControl/>
              <w:kinsoku/>
              <w:adjustRightInd/>
              <w:rPr>
                <w:rFonts w:eastAsiaTheme="majorEastAsia" w:cs="Times New Roman"/>
                <w:sz w:val="20"/>
                <w:szCs w:val="21"/>
              </w:rPr>
            </w:pPr>
            <w:r w:rsidRPr="007F7AA4">
              <w:rPr>
                <w:rFonts w:eastAsiaTheme="majorEastAsia" w:cs="Times New Roman"/>
                <w:sz w:val="20"/>
                <w:szCs w:val="21"/>
              </w:rPr>
              <w:t>}</w:t>
            </w:r>
          </w:p>
          <w:p w14:paraId="561BBD43" w14:textId="77777777" w:rsidR="00FC277F" w:rsidRPr="007F7AA4" w:rsidRDefault="00FC277F" w:rsidP="00926560">
            <w:pPr>
              <w:widowControl/>
              <w:kinsoku/>
              <w:adjustRightInd/>
              <w:rPr>
                <w:rFonts w:eastAsiaTheme="majorEastAsia" w:cs="Times New Roman"/>
                <w:sz w:val="20"/>
                <w:szCs w:val="21"/>
              </w:rPr>
            </w:pPr>
            <w:r w:rsidRPr="007F7AA4">
              <w:rPr>
                <w:rFonts w:eastAsiaTheme="majorEastAsia" w:cs="Times New Roman"/>
                <w:sz w:val="20"/>
                <w:szCs w:val="21"/>
              </w:rPr>
              <w:t>}</w:t>
            </w:r>
          </w:p>
          <w:p w14:paraId="01388DB5" w14:textId="77777777" w:rsidR="00FC277F" w:rsidRPr="007F7AA4" w:rsidRDefault="00FC277F" w:rsidP="00926560">
            <w:pPr>
              <w:widowControl/>
              <w:kinsoku/>
              <w:adjustRightInd/>
              <w:rPr>
                <w:rFonts w:eastAsiaTheme="majorEastAsia" w:cs="Times New Roman"/>
                <w:sz w:val="20"/>
                <w:szCs w:val="21"/>
              </w:rPr>
            </w:pPr>
            <w:r w:rsidRPr="007F7AA4">
              <w:rPr>
                <w:rFonts w:eastAsiaTheme="majorEastAsia" w:cs="Times New Roman"/>
                <w:sz w:val="20"/>
                <w:szCs w:val="21"/>
              </w:rPr>
              <w:t>}</w:t>
            </w:r>
          </w:p>
          <w:p w14:paraId="71A10E7A" w14:textId="77777777" w:rsidR="00FC277F" w:rsidRPr="007F7AA4" w:rsidRDefault="00FC277F" w:rsidP="00926560">
            <w:pPr>
              <w:rPr>
                <w:rFonts w:eastAsiaTheme="majorEastAsia" w:cs="Times New Roman"/>
                <w:sz w:val="20"/>
                <w:szCs w:val="21"/>
              </w:rPr>
            </w:pPr>
          </w:p>
        </w:tc>
      </w:tr>
    </w:tbl>
    <w:p w14:paraId="26942A75" w14:textId="00A30E73" w:rsidR="00FC277F" w:rsidRPr="007F7AA4" w:rsidRDefault="00FC277F" w:rsidP="00FC277F">
      <w:pPr>
        <w:pStyle w:val="3"/>
        <w:spacing w:before="156" w:after="156"/>
        <w:rPr>
          <w:rFonts w:eastAsiaTheme="majorEastAsia" w:cs="Times New Roman"/>
        </w:rPr>
      </w:pPr>
      <w:bookmarkStart w:id="212" w:name="_Toc34299174"/>
      <w:bookmarkStart w:id="213" w:name="_Toc87714768"/>
      <w:r w:rsidRPr="007F7AA4">
        <w:rPr>
          <w:rFonts w:eastAsiaTheme="majorEastAsia" w:cs="Times New Roman"/>
        </w:rPr>
        <w:lastRenderedPageBreak/>
        <w:t>关闭自动选择网络</w:t>
      </w:r>
      <w:r w:rsidRPr="007F7AA4">
        <w:rPr>
          <w:rFonts w:eastAsiaTheme="majorEastAsia" w:cs="Times New Roman"/>
        </w:rPr>
        <w:t>-</w:t>
      </w:r>
      <w:r w:rsidRPr="007F7AA4">
        <w:rPr>
          <w:rFonts w:eastAsiaTheme="majorEastAsia" w:cs="Times New Roman"/>
        </w:rPr>
        <w:t>手机返回可用网络列表</w:t>
      </w:r>
      <w:bookmarkEnd w:id="212"/>
      <w:bookmarkEnd w:id="213"/>
    </w:p>
    <w:p w14:paraId="35EFDE0A" w14:textId="77777777" w:rsidR="0031416D" w:rsidRPr="007F7AA4" w:rsidRDefault="0031416D" w:rsidP="0031416D">
      <w:pPr>
        <w:rPr>
          <w:rFonts w:eastAsiaTheme="majorEastAsia" w:cs="Times New Roman"/>
        </w:rPr>
      </w:pPr>
      <w:r w:rsidRPr="007F7AA4">
        <w:rPr>
          <w:rFonts w:eastAsiaTheme="majorEastAsia" w:cs="Times New Roman"/>
        </w:rPr>
        <w:t>关闭自动选择运营商之后，返回可用网络列表。手动选择注册到某个</w:t>
      </w:r>
      <w:r w:rsidRPr="007F7AA4">
        <w:rPr>
          <w:rFonts w:eastAsiaTheme="majorEastAsia" w:cs="Times New Roman"/>
        </w:rPr>
        <w:t>RAT</w:t>
      </w:r>
      <w:r w:rsidRPr="007F7AA4">
        <w:rPr>
          <w:rFonts w:eastAsiaTheme="majorEastAsia" w:cs="Times New Roman"/>
        </w:rPr>
        <w:t>上。</w:t>
      </w:r>
    </w:p>
    <w:p w14:paraId="1D2DA2EC" w14:textId="77777777" w:rsidR="00FC277F" w:rsidRPr="007F7AA4" w:rsidRDefault="00FC277F" w:rsidP="00FC277F">
      <w:pPr>
        <w:pStyle w:val="4"/>
        <w:spacing w:before="156" w:after="156"/>
        <w:rPr>
          <w:rFonts w:cs="Times New Roman"/>
        </w:rPr>
      </w:pPr>
      <w:r w:rsidRPr="007F7AA4">
        <w:rPr>
          <w:rFonts w:cs="Times New Roman"/>
        </w:rPr>
        <w:t>QMI_NAS_PERFORM_NETWORK_SCAN_REQ_MSG</w:t>
      </w:r>
    </w:p>
    <w:p w14:paraId="7ACFF818" w14:textId="77777777" w:rsidR="00FC277F" w:rsidRPr="007F7AA4" w:rsidRDefault="00FC277F" w:rsidP="00FC277F">
      <w:pPr>
        <w:rPr>
          <w:rFonts w:eastAsiaTheme="majorEastAsia" w:cs="Times New Roman"/>
        </w:rPr>
      </w:pPr>
      <w:r w:rsidRPr="007F7AA4">
        <w:rPr>
          <w:rFonts w:eastAsiaTheme="majorEastAsia" w:cs="Times New Roman"/>
        </w:rPr>
        <w:t>执行一个可见网络的搜索。</w:t>
      </w:r>
    </w:p>
    <w:p w14:paraId="176DB20C" w14:textId="77777777" w:rsidR="00FC277F" w:rsidRPr="007F7AA4" w:rsidRDefault="00FC277F" w:rsidP="006A1992">
      <w:pPr>
        <w:pStyle w:val="af2"/>
        <w:numPr>
          <w:ilvl w:val="0"/>
          <w:numId w:val="44"/>
        </w:numPr>
        <w:spacing w:before="0" w:beforeAutospacing="0" w:after="0" w:afterAutospacing="0"/>
        <w:rPr>
          <w:rFonts w:ascii="Times New Roman" w:eastAsiaTheme="majorEastAsia" w:hAnsi="Times New Roman" w:cs="Times New Roman"/>
        </w:rPr>
      </w:pPr>
      <w:r w:rsidRPr="007F7AA4">
        <w:rPr>
          <w:rFonts w:ascii="Times New Roman" w:eastAsiaTheme="majorEastAsia" w:hAnsi="Times New Roman" w:cs="Times New Roman"/>
        </w:rPr>
        <w:t>特征</w:t>
      </w:r>
    </w:p>
    <w:p w14:paraId="66543D9D" w14:textId="77777777" w:rsidR="00FC277F" w:rsidRPr="007F7AA4" w:rsidRDefault="00FC277F" w:rsidP="00FC277F">
      <w:pPr>
        <w:pStyle w:val="af2"/>
        <w:spacing w:before="0" w:beforeAutospacing="0" w:after="0" w:afterAutospacing="0"/>
        <w:rPr>
          <w:rFonts w:ascii="Times New Roman" w:eastAsiaTheme="majorEastAsia" w:hAnsi="Times New Roman" w:cs="Times New Roman"/>
        </w:rPr>
      </w:pPr>
      <w:r w:rsidRPr="007F7AA4">
        <w:rPr>
          <w:rFonts w:ascii="Times New Roman" w:eastAsiaTheme="majorEastAsia" w:hAnsi="Times New Roman" w:cs="Times New Roman"/>
        </w:rPr>
        <w:t>ServiceId = 3</w:t>
      </w:r>
      <w:r w:rsidRPr="007F7AA4">
        <w:rPr>
          <w:rFonts w:ascii="Times New Roman" w:eastAsiaTheme="majorEastAsia" w:hAnsi="Times New Roman" w:cs="Times New Roman"/>
        </w:rPr>
        <w:t>，</w:t>
      </w:r>
      <w:r w:rsidRPr="007F7AA4">
        <w:rPr>
          <w:rFonts w:ascii="Times New Roman" w:eastAsiaTheme="majorEastAsia" w:hAnsi="Times New Roman" w:cs="Times New Roman"/>
        </w:rPr>
        <w:t>MsgId = 0x00000021</w:t>
      </w:r>
      <w:r w:rsidRPr="007F7AA4">
        <w:rPr>
          <w:rFonts w:ascii="Times New Roman" w:eastAsiaTheme="majorEastAsia" w:hAnsi="Times New Roman" w:cs="Times New Roman"/>
        </w:rPr>
        <w:t>，</w:t>
      </w:r>
      <w:r w:rsidRPr="007F7AA4">
        <w:rPr>
          <w:rFonts w:ascii="Times New Roman" w:eastAsiaTheme="majorEastAsia" w:hAnsi="Times New Roman" w:cs="Times New Roman"/>
        </w:rPr>
        <w:t>nas_perform_network_scan</w:t>
      </w:r>
    </w:p>
    <w:p w14:paraId="48CCA646" w14:textId="77777777" w:rsidR="00FC277F" w:rsidRPr="007F7AA4" w:rsidRDefault="00FC277F" w:rsidP="006A1992">
      <w:pPr>
        <w:pStyle w:val="ac"/>
        <w:widowControl/>
        <w:numPr>
          <w:ilvl w:val="0"/>
          <w:numId w:val="44"/>
        </w:numPr>
        <w:kinsoku/>
        <w:adjustRightInd/>
        <w:ind w:firstLineChars="0"/>
        <w:rPr>
          <w:rFonts w:eastAsiaTheme="majorEastAsia" w:cs="Times New Roman"/>
          <w:sz w:val="24"/>
          <w:szCs w:val="24"/>
        </w:rPr>
      </w:pPr>
      <w:r w:rsidRPr="007F7AA4">
        <w:rPr>
          <w:rFonts w:eastAsiaTheme="majorEastAsia" w:cs="Times New Roman"/>
          <w:sz w:val="24"/>
          <w:szCs w:val="24"/>
        </w:rPr>
        <w:t>参数解析</w:t>
      </w:r>
    </w:p>
    <w:p w14:paraId="6E139708" w14:textId="77777777" w:rsidR="00FC277F" w:rsidRPr="007F7AA4" w:rsidRDefault="00FC277F" w:rsidP="00FC277F">
      <w:pPr>
        <w:widowControl/>
        <w:kinsoku/>
        <w:adjustRightInd/>
        <w:rPr>
          <w:rFonts w:eastAsiaTheme="majorEastAsia" w:cs="Times New Roman"/>
          <w:b/>
          <w:sz w:val="24"/>
          <w:szCs w:val="24"/>
        </w:rPr>
      </w:pPr>
      <w:r w:rsidRPr="007F7AA4">
        <w:rPr>
          <w:rFonts w:eastAsiaTheme="majorEastAsia" w:cs="Times New Roman"/>
          <w:b/>
          <w:sz w:val="22"/>
        </w:rPr>
        <w:t>network_type</w:t>
      </w:r>
    </w:p>
    <w:p w14:paraId="0095F250" w14:textId="77777777" w:rsidR="00FC277F" w:rsidRPr="007F7AA4" w:rsidRDefault="00FC277F" w:rsidP="00FC277F">
      <w:pPr>
        <w:pStyle w:val="af2"/>
        <w:spacing w:before="0" w:beforeAutospacing="0" w:after="0" w:afterAutospacing="0"/>
        <w:rPr>
          <w:rFonts w:ascii="Times New Roman" w:eastAsiaTheme="majorEastAsia" w:hAnsi="Times New Roman" w:cs="Times New Roman"/>
        </w:rPr>
      </w:pPr>
      <w:r w:rsidRPr="007F7AA4">
        <w:rPr>
          <w:rFonts w:ascii="Times New Roman" w:eastAsiaTheme="majorEastAsia" w:hAnsi="Times New Roman" w:cs="Times New Roman"/>
        </w:rPr>
        <w:t>Bitmask representing the network type to scan.</w:t>
      </w:r>
    </w:p>
    <w:p w14:paraId="137DA9D4" w14:textId="77777777" w:rsidR="00FC277F" w:rsidRPr="007F7AA4" w:rsidRDefault="00FC277F" w:rsidP="00FC277F">
      <w:pPr>
        <w:pStyle w:val="af2"/>
        <w:spacing w:before="0" w:beforeAutospacing="0" w:after="0" w:afterAutospacing="0"/>
        <w:rPr>
          <w:rFonts w:ascii="Times New Roman" w:eastAsiaTheme="majorEastAsia" w:hAnsi="Times New Roman" w:cs="Times New Roman"/>
        </w:rPr>
      </w:pPr>
      <w:r w:rsidRPr="007F7AA4">
        <w:rPr>
          <w:rFonts w:ascii="Times New Roman" w:eastAsiaTheme="majorEastAsia" w:hAnsi="Times New Roman" w:cs="Times New Roman"/>
        </w:rPr>
        <w:t>Values:</w:t>
      </w:r>
    </w:p>
    <w:p w14:paraId="56E8D76C" w14:textId="77777777" w:rsidR="00FC277F" w:rsidRPr="007F7AA4" w:rsidRDefault="00FC277F" w:rsidP="00FC277F">
      <w:pPr>
        <w:pStyle w:val="af2"/>
        <w:spacing w:before="0" w:beforeAutospacing="0" w:after="0" w:afterAutospacing="0"/>
        <w:rPr>
          <w:rFonts w:ascii="Times New Roman" w:eastAsiaTheme="majorEastAsia" w:hAnsi="Times New Roman" w:cs="Times New Roman"/>
        </w:rPr>
      </w:pPr>
      <w:r w:rsidRPr="007F7AA4">
        <w:rPr>
          <w:rFonts w:ascii="Times New Roman" w:eastAsiaTheme="majorEastAsia" w:hAnsi="Times New Roman" w:cs="Times New Roman"/>
        </w:rPr>
        <w:t>Bit 0 – GSM</w:t>
      </w:r>
    </w:p>
    <w:p w14:paraId="3D9D326C" w14:textId="77777777" w:rsidR="00FC277F" w:rsidRPr="007F7AA4" w:rsidRDefault="00FC277F" w:rsidP="00FC277F">
      <w:pPr>
        <w:pStyle w:val="af2"/>
        <w:spacing w:before="0" w:beforeAutospacing="0" w:after="0" w:afterAutospacing="0"/>
        <w:rPr>
          <w:rFonts w:ascii="Times New Roman" w:eastAsiaTheme="majorEastAsia" w:hAnsi="Times New Roman" w:cs="Times New Roman"/>
        </w:rPr>
      </w:pPr>
      <w:r w:rsidRPr="007F7AA4">
        <w:rPr>
          <w:rFonts w:ascii="Times New Roman" w:eastAsiaTheme="majorEastAsia" w:hAnsi="Times New Roman" w:cs="Times New Roman"/>
        </w:rPr>
        <w:t>Bit 1 – UMTS</w:t>
      </w:r>
    </w:p>
    <w:p w14:paraId="52A435D8" w14:textId="77777777" w:rsidR="00FC277F" w:rsidRPr="007F7AA4" w:rsidRDefault="00FC277F" w:rsidP="00FC277F">
      <w:pPr>
        <w:pStyle w:val="af2"/>
        <w:spacing w:before="0" w:beforeAutospacing="0" w:after="0" w:afterAutospacing="0"/>
        <w:rPr>
          <w:rFonts w:ascii="Times New Roman" w:eastAsiaTheme="majorEastAsia" w:hAnsi="Times New Roman" w:cs="Times New Roman"/>
        </w:rPr>
      </w:pPr>
      <w:r w:rsidRPr="007F7AA4">
        <w:rPr>
          <w:rFonts w:ascii="Times New Roman" w:eastAsiaTheme="majorEastAsia" w:hAnsi="Times New Roman" w:cs="Times New Roman"/>
        </w:rPr>
        <w:t>Bit 2 – LTE</w:t>
      </w:r>
    </w:p>
    <w:p w14:paraId="00B28CCB" w14:textId="77777777" w:rsidR="00FC277F" w:rsidRPr="007F7AA4" w:rsidRDefault="00FC277F" w:rsidP="00FC277F">
      <w:pPr>
        <w:pStyle w:val="af2"/>
        <w:spacing w:before="0" w:beforeAutospacing="0" w:after="0" w:afterAutospacing="0"/>
        <w:rPr>
          <w:rFonts w:ascii="Times New Roman" w:eastAsiaTheme="majorEastAsia" w:hAnsi="Times New Roman" w:cs="Times New Roman"/>
        </w:rPr>
      </w:pPr>
      <w:r w:rsidRPr="007F7AA4">
        <w:rPr>
          <w:rFonts w:ascii="Times New Roman" w:eastAsiaTheme="majorEastAsia" w:hAnsi="Times New Roman" w:cs="Times New Roman"/>
        </w:rPr>
        <w:t>Bit 3 – TD-SCDMA</w:t>
      </w:r>
    </w:p>
    <w:p w14:paraId="5CCFFBBF" w14:textId="77777777" w:rsidR="00FC277F" w:rsidRPr="007F7AA4" w:rsidRDefault="00FC277F" w:rsidP="00FC277F">
      <w:pPr>
        <w:pStyle w:val="af2"/>
        <w:spacing w:before="0" w:beforeAutospacing="0" w:after="0" w:afterAutospacing="0"/>
        <w:rPr>
          <w:rFonts w:ascii="Times New Roman" w:eastAsiaTheme="majorEastAsia" w:hAnsi="Times New Roman" w:cs="Times New Roman"/>
        </w:rPr>
      </w:pPr>
      <w:r w:rsidRPr="007F7AA4">
        <w:rPr>
          <w:rFonts w:ascii="Times New Roman" w:eastAsiaTheme="majorEastAsia" w:hAnsi="Times New Roman" w:cs="Times New Roman"/>
        </w:rPr>
        <w:t>Any combination of the bit positions can be used</w:t>
      </w:r>
    </w:p>
    <w:p w14:paraId="31F9AA7A" w14:textId="77777777" w:rsidR="00FC277F" w:rsidRPr="007F7AA4" w:rsidRDefault="00FC277F" w:rsidP="00FC277F">
      <w:pPr>
        <w:widowControl/>
        <w:kinsoku/>
        <w:adjustRightInd/>
        <w:rPr>
          <w:rFonts w:eastAsiaTheme="majorEastAsia" w:cs="Times New Roman"/>
          <w:b/>
          <w:sz w:val="24"/>
          <w:szCs w:val="24"/>
        </w:rPr>
      </w:pPr>
      <w:r w:rsidRPr="007F7AA4">
        <w:rPr>
          <w:rFonts w:eastAsiaTheme="majorEastAsia" w:cs="Times New Roman"/>
          <w:b/>
          <w:sz w:val="22"/>
        </w:rPr>
        <w:t>scan_type</w:t>
      </w:r>
    </w:p>
    <w:p w14:paraId="520DD253" w14:textId="77777777" w:rsidR="00FC277F" w:rsidRPr="007F7AA4" w:rsidRDefault="00FC277F" w:rsidP="00FC277F">
      <w:pPr>
        <w:rPr>
          <w:rFonts w:eastAsiaTheme="majorEastAsia" w:cs="Times New Roman"/>
          <w:color w:val="FF0000"/>
        </w:rPr>
      </w:pPr>
      <w:r w:rsidRPr="007F7AA4">
        <w:rPr>
          <w:rFonts w:eastAsiaTheme="majorEastAsia" w:cs="Times New Roman"/>
          <w:color w:val="FF0000"/>
        </w:rPr>
        <w:t>NAS_SCAN_TYPE_PLMN (0x00) – PLMN(default)</w:t>
      </w:r>
    </w:p>
    <w:p w14:paraId="774AA958" w14:textId="77777777" w:rsidR="00FC277F" w:rsidRPr="007F7AA4" w:rsidRDefault="00FC277F" w:rsidP="00FC277F">
      <w:pPr>
        <w:rPr>
          <w:rFonts w:eastAsiaTheme="majorEastAsia" w:cs="Times New Roman"/>
        </w:rPr>
      </w:pPr>
      <w:r w:rsidRPr="007F7AA4">
        <w:rPr>
          <w:rFonts w:eastAsiaTheme="majorEastAsia" w:cs="Times New Roman"/>
        </w:rPr>
        <w:t>NAS_SCAN_TYPE_CSG (0x01) – Closed subscriber group</w:t>
      </w:r>
    </w:p>
    <w:p w14:paraId="064F8417" w14:textId="77777777" w:rsidR="00FC277F" w:rsidRPr="007F7AA4" w:rsidRDefault="00FC277F" w:rsidP="00FC277F">
      <w:pPr>
        <w:rPr>
          <w:rFonts w:eastAsiaTheme="majorEastAsia" w:cs="Times New Roman"/>
        </w:rPr>
      </w:pPr>
      <w:r w:rsidRPr="007F7AA4">
        <w:rPr>
          <w:rFonts w:eastAsiaTheme="majorEastAsia" w:cs="Times New Roman"/>
        </w:rPr>
        <w:t>NAS_SCAN_TYPE_MODE_PREF (0x02) – Mode preference</w:t>
      </w:r>
    </w:p>
    <w:p w14:paraId="338B2838" w14:textId="77777777" w:rsidR="00FC277F" w:rsidRPr="007F7AA4" w:rsidRDefault="00FC277F" w:rsidP="00FC277F">
      <w:pPr>
        <w:rPr>
          <w:rFonts w:eastAsiaTheme="majorEastAsia" w:cs="Times New Roman"/>
        </w:rPr>
      </w:pPr>
      <w:r w:rsidRPr="007F7AA4">
        <w:rPr>
          <w:rFonts w:eastAsiaTheme="majorEastAsia" w:cs="Times New Roman"/>
        </w:rPr>
        <w:t>NAS_SCAN_TYPE_PCI (0x03) – Physical cell ID</w:t>
      </w:r>
    </w:p>
    <w:p w14:paraId="7C92B938" w14:textId="77777777" w:rsidR="00FC277F" w:rsidRPr="007F7AA4" w:rsidRDefault="00FC277F" w:rsidP="006A1992">
      <w:pPr>
        <w:pStyle w:val="ac"/>
        <w:numPr>
          <w:ilvl w:val="0"/>
          <w:numId w:val="44"/>
        </w:numPr>
        <w:ind w:firstLineChars="0"/>
        <w:rPr>
          <w:rFonts w:eastAsiaTheme="majorEastAsia" w:cs="Times New Roman"/>
        </w:rPr>
      </w:pPr>
      <w:r w:rsidRPr="007F7AA4">
        <w:rPr>
          <w:rFonts w:eastAsiaTheme="majorEastAsia" w:cs="Times New Roman"/>
        </w:rPr>
        <w:t>Example</w:t>
      </w:r>
    </w:p>
    <w:tbl>
      <w:tblPr>
        <w:tblStyle w:val="a7"/>
        <w:tblW w:w="0" w:type="auto"/>
        <w:tblLook w:val="04A0" w:firstRow="1" w:lastRow="0" w:firstColumn="1" w:lastColumn="0" w:noHBand="0" w:noVBand="1"/>
      </w:tblPr>
      <w:tblGrid>
        <w:gridCol w:w="8522"/>
      </w:tblGrid>
      <w:tr w:rsidR="00FC277F" w:rsidRPr="007F7AA4" w14:paraId="42945757" w14:textId="77777777" w:rsidTr="00926560">
        <w:tc>
          <w:tcPr>
            <w:tcW w:w="8522" w:type="dxa"/>
          </w:tcPr>
          <w:p w14:paraId="23D8811F" w14:textId="77777777" w:rsidR="00FC277F" w:rsidRPr="007F7AA4" w:rsidRDefault="00FC277F" w:rsidP="00926560">
            <w:pPr>
              <w:rPr>
                <w:rFonts w:eastAsiaTheme="majorEastAsia" w:cs="Times New Roman"/>
              </w:rPr>
            </w:pPr>
            <w:r w:rsidRPr="007F7AA4">
              <w:rPr>
                <w:rFonts w:eastAsiaTheme="majorEastAsia" w:cs="Times New Roman"/>
              </w:rPr>
              <w:t>03:04:26.166</w:t>
            </w:r>
          </w:p>
          <w:p w14:paraId="43DE4BC4" w14:textId="77777777" w:rsidR="00FC277F" w:rsidRPr="007F7AA4" w:rsidRDefault="00FC277F" w:rsidP="00926560">
            <w:pPr>
              <w:rPr>
                <w:rFonts w:eastAsiaTheme="majorEastAsia" w:cs="Times New Roman"/>
              </w:rPr>
            </w:pPr>
            <w:r w:rsidRPr="007F7AA4">
              <w:rPr>
                <w:rFonts w:eastAsiaTheme="majorEastAsia" w:cs="Times New Roman"/>
              </w:rPr>
              <w:t>03:04:26.166 [0x1544] MCS QCSI Payload Packet</w:t>
            </w:r>
          </w:p>
          <w:p w14:paraId="420D7F4F" w14:textId="77777777" w:rsidR="00FC277F" w:rsidRPr="007F7AA4" w:rsidRDefault="00FC277F" w:rsidP="00926560">
            <w:pPr>
              <w:rPr>
                <w:rFonts w:eastAsiaTheme="majorEastAsia" w:cs="Times New Roman"/>
              </w:rPr>
            </w:pPr>
            <w:r w:rsidRPr="007F7AA4">
              <w:rPr>
                <w:rFonts w:eastAsiaTheme="majorEastAsia" w:cs="Times New Roman"/>
              </w:rPr>
              <w:t>packetVersion = 2</w:t>
            </w:r>
          </w:p>
          <w:p w14:paraId="1AD9E320" w14:textId="77777777" w:rsidR="00FC277F" w:rsidRPr="007F7AA4" w:rsidRDefault="00FC277F" w:rsidP="00926560">
            <w:pPr>
              <w:rPr>
                <w:rFonts w:eastAsiaTheme="majorEastAsia" w:cs="Times New Roman"/>
              </w:rPr>
            </w:pPr>
            <w:r w:rsidRPr="007F7AA4">
              <w:rPr>
                <w:rFonts w:eastAsiaTheme="majorEastAsia" w:cs="Times New Roman"/>
              </w:rPr>
              <w:t>MsgType = Request</w:t>
            </w:r>
          </w:p>
          <w:p w14:paraId="33EB0BE8" w14:textId="77777777" w:rsidR="00FC277F" w:rsidRPr="007F7AA4" w:rsidRDefault="00FC277F" w:rsidP="00926560">
            <w:pPr>
              <w:rPr>
                <w:rFonts w:eastAsiaTheme="majorEastAsia" w:cs="Times New Roman"/>
              </w:rPr>
            </w:pPr>
            <w:r w:rsidRPr="007F7AA4">
              <w:rPr>
                <w:rFonts w:eastAsiaTheme="majorEastAsia" w:cs="Times New Roman"/>
              </w:rPr>
              <w:t>Counter = 728</w:t>
            </w:r>
          </w:p>
          <w:p w14:paraId="5B348F7B" w14:textId="77777777" w:rsidR="00FC277F" w:rsidRPr="007F7AA4" w:rsidRDefault="00FC277F" w:rsidP="00926560">
            <w:pPr>
              <w:rPr>
                <w:rFonts w:eastAsiaTheme="majorEastAsia" w:cs="Times New Roman"/>
                <w:b/>
              </w:rPr>
            </w:pPr>
            <w:r w:rsidRPr="007F7AA4">
              <w:rPr>
                <w:rFonts w:eastAsiaTheme="majorEastAsia" w:cs="Times New Roman"/>
                <w:b/>
              </w:rPr>
              <w:t>ServiceId = 3</w:t>
            </w:r>
          </w:p>
          <w:p w14:paraId="0A715779" w14:textId="77777777" w:rsidR="00FC277F" w:rsidRPr="007F7AA4" w:rsidRDefault="00FC277F" w:rsidP="00926560">
            <w:pPr>
              <w:rPr>
                <w:rFonts w:eastAsiaTheme="majorEastAsia" w:cs="Times New Roman"/>
              </w:rPr>
            </w:pPr>
            <w:r w:rsidRPr="007F7AA4">
              <w:rPr>
                <w:rFonts w:eastAsiaTheme="majorEastAsia" w:cs="Times New Roman"/>
              </w:rPr>
              <w:t>MajorRev = 1</w:t>
            </w:r>
          </w:p>
          <w:p w14:paraId="3935851D" w14:textId="77777777" w:rsidR="00FC277F" w:rsidRPr="007F7AA4" w:rsidRDefault="00FC277F" w:rsidP="00926560">
            <w:pPr>
              <w:rPr>
                <w:rFonts w:eastAsiaTheme="majorEastAsia" w:cs="Times New Roman"/>
              </w:rPr>
            </w:pPr>
            <w:r w:rsidRPr="007F7AA4">
              <w:rPr>
                <w:rFonts w:eastAsiaTheme="majorEastAsia" w:cs="Times New Roman"/>
              </w:rPr>
              <w:t>MinorRev = 261</w:t>
            </w:r>
          </w:p>
          <w:p w14:paraId="5540804D" w14:textId="77777777" w:rsidR="00FC277F" w:rsidRPr="007F7AA4" w:rsidRDefault="00FC277F" w:rsidP="00926560">
            <w:pPr>
              <w:rPr>
                <w:rFonts w:eastAsiaTheme="majorEastAsia" w:cs="Times New Roman"/>
              </w:rPr>
            </w:pPr>
            <w:r w:rsidRPr="007F7AA4">
              <w:rPr>
                <w:rFonts w:eastAsiaTheme="majorEastAsia" w:cs="Times New Roman"/>
              </w:rPr>
              <w:t>ConHandle = 0x00000010</w:t>
            </w:r>
          </w:p>
          <w:p w14:paraId="2686F0DA" w14:textId="77777777" w:rsidR="00FC277F" w:rsidRPr="007F7AA4" w:rsidRDefault="00FC277F" w:rsidP="00926560">
            <w:pPr>
              <w:rPr>
                <w:rFonts w:eastAsiaTheme="majorEastAsia" w:cs="Times New Roman"/>
                <w:b/>
              </w:rPr>
            </w:pPr>
            <w:r w:rsidRPr="007F7AA4">
              <w:rPr>
                <w:rFonts w:eastAsiaTheme="majorEastAsia" w:cs="Times New Roman"/>
                <w:b/>
              </w:rPr>
              <w:t>MsgId = 0x00000021</w:t>
            </w:r>
          </w:p>
          <w:p w14:paraId="21D29DBC" w14:textId="77777777" w:rsidR="00FC277F" w:rsidRPr="007F7AA4" w:rsidRDefault="00FC277F" w:rsidP="00926560">
            <w:pPr>
              <w:rPr>
                <w:rFonts w:eastAsiaTheme="majorEastAsia" w:cs="Times New Roman"/>
              </w:rPr>
            </w:pPr>
            <w:r w:rsidRPr="007F7AA4">
              <w:rPr>
                <w:rFonts w:eastAsiaTheme="majorEastAsia" w:cs="Times New Roman"/>
              </w:rPr>
              <w:t>QmiLength = 4</w:t>
            </w:r>
          </w:p>
          <w:p w14:paraId="27F9F42A" w14:textId="77777777" w:rsidR="00FC277F" w:rsidRPr="007F7AA4" w:rsidRDefault="00FC277F" w:rsidP="00926560">
            <w:pPr>
              <w:rPr>
                <w:rFonts w:eastAsiaTheme="majorEastAsia" w:cs="Times New Roman"/>
              </w:rPr>
            </w:pPr>
            <w:r w:rsidRPr="007F7AA4">
              <w:rPr>
                <w:rFonts w:eastAsiaTheme="majorEastAsia" w:cs="Times New Roman"/>
              </w:rPr>
              <w:lastRenderedPageBreak/>
              <w:t>Service_NAS {</w:t>
            </w:r>
          </w:p>
          <w:p w14:paraId="3B18B1F2" w14:textId="77777777" w:rsidR="00FC277F" w:rsidRPr="007F7AA4" w:rsidRDefault="00FC277F" w:rsidP="00926560">
            <w:pPr>
              <w:rPr>
                <w:rFonts w:eastAsiaTheme="majorEastAsia" w:cs="Times New Roman"/>
              </w:rPr>
            </w:pPr>
            <w:r w:rsidRPr="007F7AA4">
              <w:rPr>
                <w:rFonts w:eastAsiaTheme="majorEastAsia" w:cs="Times New Roman"/>
              </w:rPr>
              <w:t>ServiceNASV1 {</w:t>
            </w:r>
          </w:p>
          <w:p w14:paraId="3D6F5DB7" w14:textId="77777777" w:rsidR="00FC277F" w:rsidRPr="007F7AA4" w:rsidRDefault="00FC277F" w:rsidP="00926560">
            <w:pPr>
              <w:rPr>
                <w:rFonts w:eastAsiaTheme="majorEastAsia" w:cs="Times New Roman"/>
              </w:rPr>
            </w:pPr>
            <w:r w:rsidRPr="007F7AA4">
              <w:rPr>
                <w:rFonts w:eastAsiaTheme="majorEastAsia" w:cs="Times New Roman"/>
              </w:rPr>
              <w:t>nas_perform_network_scan {</w:t>
            </w:r>
          </w:p>
          <w:p w14:paraId="746B1649" w14:textId="77777777" w:rsidR="00FC277F" w:rsidRPr="007F7AA4" w:rsidRDefault="00FC277F" w:rsidP="00926560">
            <w:pPr>
              <w:rPr>
                <w:rFonts w:eastAsiaTheme="majorEastAsia" w:cs="Times New Roman"/>
              </w:rPr>
            </w:pPr>
            <w:r w:rsidRPr="007F7AA4">
              <w:rPr>
                <w:rFonts w:eastAsiaTheme="majorEastAsia" w:cs="Times New Roman"/>
              </w:rPr>
              <w:t>nas_perform_network_scan_reqTlvs[0] {</w:t>
            </w:r>
          </w:p>
          <w:p w14:paraId="4B42E26F" w14:textId="77777777" w:rsidR="00FC277F" w:rsidRPr="007F7AA4" w:rsidRDefault="00FC277F" w:rsidP="00926560">
            <w:pPr>
              <w:rPr>
                <w:rFonts w:eastAsiaTheme="majorEastAsia" w:cs="Times New Roman"/>
              </w:rPr>
            </w:pPr>
            <w:r w:rsidRPr="007F7AA4">
              <w:rPr>
                <w:rFonts w:eastAsiaTheme="majorEastAsia" w:cs="Times New Roman"/>
              </w:rPr>
              <w:t>Type = 0x10</w:t>
            </w:r>
          </w:p>
          <w:p w14:paraId="5FF59629" w14:textId="77777777" w:rsidR="00FC277F" w:rsidRPr="007F7AA4" w:rsidRDefault="00FC277F" w:rsidP="00926560">
            <w:pPr>
              <w:rPr>
                <w:rFonts w:eastAsiaTheme="majorEastAsia" w:cs="Times New Roman"/>
              </w:rPr>
            </w:pPr>
            <w:r w:rsidRPr="007F7AA4">
              <w:rPr>
                <w:rFonts w:eastAsiaTheme="majorEastAsia" w:cs="Times New Roman"/>
              </w:rPr>
              <w:t>Length = 1</w:t>
            </w:r>
          </w:p>
          <w:p w14:paraId="6B8E9AED" w14:textId="77777777" w:rsidR="00FC277F" w:rsidRPr="007F7AA4" w:rsidRDefault="00FC277F" w:rsidP="00926560">
            <w:pPr>
              <w:rPr>
                <w:rFonts w:eastAsiaTheme="majorEastAsia" w:cs="Times New Roman"/>
              </w:rPr>
            </w:pPr>
            <w:r w:rsidRPr="007F7AA4">
              <w:rPr>
                <w:rFonts w:eastAsiaTheme="majorEastAsia" w:cs="Times New Roman"/>
              </w:rPr>
              <w:t>network_type {</w:t>
            </w:r>
          </w:p>
          <w:p w14:paraId="58DA75D9" w14:textId="77777777" w:rsidR="00FC277F" w:rsidRPr="007F7AA4" w:rsidRDefault="00FC277F" w:rsidP="00926560">
            <w:pPr>
              <w:rPr>
                <w:rFonts w:eastAsiaTheme="majorEastAsia" w:cs="Times New Roman"/>
                <w:b/>
                <w:i/>
              </w:rPr>
            </w:pPr>
            <w:r w:rsidRPr="007F7AA4">
              <w:rPr>
                <w:rFonts w:eastAsiaTheme="majorEastAsia" w:cs="Times New Roman"/>
                <w:b/>
                <w:i/>
              </w:rPr>
              <w:t>network_type = NAS_NETWORK_TYPE_GSM_ONLY | NAS_NETWORK_TYPE_WCDMA_ONLY | NAS_NETWORK_TYPE_LTE_ONLY | NAS_NETWORK_TYPE_TDSCDMA_ONLY</w:t>
            </w:r>
          </w:p>
          <w:p w14:paraId="4FE7FA7F" w14:textId="77777777" w:rsidR="00FC277F" w:rsidRPr="007F7AA4" w:rsidRDefault="00FC277F" w:rsidP="00926560">
            <w:pPr>
              <w:rPr>
                <w:rFonts w:eastAsiaTheme="majorEastAsia" w:cs="Times New Roman"/>
              </w:rPr>
            </w:pPr>
            <w:r w:rsidRPr="007F7AA4">
              <w:rPr>
                <w:rFonts w:eastAsiaTheme="majorEastAsia" w:cs="Times New Roman"/>
              </w:rPr>
              <w:t>}</w:t>
            </w:r>
          </w:p>
          <w:p w14:paraId="1181ACDC" w14:textId="77777777" w:rsidR="00FC277F" w:rsidRPr="007F7AA4" w:rsidRDefault="00FC277F" w:rsidP="00926560">
            <w:pPr>
              <w:rPr>
                <w:rFonts w:eastAsiaTheme="majorEastAsia" w:cs="Times New Roman"/>
              </w:rPr>
            </w:pPr>
            <w:r w:rsidRPr="007F7AA4">
              <w:rPr>
                <w:rFonts w:eastAsiaTheme="majorEastAsia" w:cs="Times New Roman"/>
              </w:rPr>
              <w:t>}</w:t>
            </w:r>
          </w:p>
          <w:p w14:paraId="36D13BC7" w14:textId="77777777" w:rsidR="00FC277F" w:rsidRPr="007F7AA4" w:rsidRDefault="00FC277F" w:rsidP="00926560">
            <w:pPr>
              <w:rPr>
                <w:rFonts w:eastAsiaTheme="majorEastAsia" w:cs="Times New Roman"/>
              </w:rPr>
            </w:pPr>
            <w:r w:rsidRPr="007F7AA4">
              <w:rPr>
                <w:rFonts w:eastAsiaTheme="majorEastAsia" w:cs="Times New Roman"/>
              </w:rPr>
              <w:t>}</w:t>
            </w:r>
          </w:p>
          <w:p w14:paraId="13EF228E" w14:textId="77777777" w:rsidR="00FC277F" w:rsidRPr="007F7AA4" w:rsidRDefault="00FC277F" w:rsidP="00926560">
            <w:pPr>
              <w:rPr>
                <w:rFonts w:eastAsiaTheme="majorEastAsia" w:cs="Times New Roman"/>
              </w:rPr>
            </w:pPr>
            <w:r w:rsidRPr="007F7AA4">
              <w:rPr>
                <w:rFonts w:eastAsiaTheme="majorEastAsia" w:cs="Times New Roman"/>
              </w:rPr>
              <w:t>}</w:t>
            </w:r>
          </w:p>
          <w:p w14:paraId="580D4C38" w14:textId="77777777" w:rsidR="00FC277F" w:rsidRPr="007F7AA4" w:rsidRDefault="00FC277F" w:rsidP="00926560">
            <w:pPr>
              <w:rPr>
                <w:rFonts w:eastAsiaTheme="majorEastAsia" w:cs="Times New Roman"/>
              </w:rPr>
            </w:pPr>
            <w:r w:rsidRPr="007F7AA4">
              <w:rPr>
                <w:rFonts w:eastAsiaTheme="majorEastAsia" w:cs="Times New Roman"/>
              </w:rPr>
              <w:t>}</w:t>
            </w:r>
          </w:p>
          <w:p w14:paraId="1131E7BF" w14:textId="77777777" w:rsidR="00FC277F" w:rsidRPr="007F7AA4" w:rsidRDefault="00FC277F" w:rsidP="00926560">
            <w:pPr>
              <w:rPr>
                <w:rFonts w:eastAsiaTheme="majorEastAsia" w:cs="Times New Roman"/>
              </w:rPr>
            </w:pPr>
          </w:p>
        </w:tc>
      </w:tr>
    </w:tbl>
    <w:p w14:paraId="4FE76CFC" w14:textId="77777777" w:rsidR="00FC277F" w:rsidRPr="007F7AA4" w:rsidRDefault="00FC277F" w:rsidP="00FC277F">
      <w:pPr>
        <w:pStyle w:val="4"/>
        <w:spacing w:before="156" w:after="156"/>
        <w:rPr>
          <w:rFonts w:cs="Times New Roman"/>
        </w:rPr>
      </w:pPr>
      <w:r w:rsidRPr="007F7AA4">
        <w:rPr>
          <w:rFonts w:cs="Times New Roman"/>
        </w:rPr>
        <w:lastRenderedPageBreak/>
        <w:t>QMI_NAS_PERFORM_NETWORK_SCAN_RESP_MSG</w:t>
      </w:r>
    </w:p>
    <w:p w14:paraId="7C4CEB37" w14:textId="77777777" w:rsidR="00FC277F" w:rsidRPr="007F7AA4" w:rsidRDefault="00FC277F" w:rsidP="00FC277F">
      <w:pPr>
        <w:rPr>
          <w:rFonts w:eastAsiaTheme="majorEastAsia" w:cs="Times New Roman"/>
        </w:rPr>
      </w:pPr>
      <w:r w:rsidRPr="007F7AA4">
        <w:rPr>
          <w:rFonts w:eastAsiaTheme="majorEastAsia" w:cs="Times New Roman"/>
        </w:rPr>
        <w:t>网络搜索响应消息。</w:t>
      </w:r>
    </w:p>
    <w:p w14:paraId="2DE89DDC" w14:textId="77777777" w:rsidR="00FC277F" w:rsidRPr="007F7AA4" w:rsidRDefault="00FC277F" w:rsidP="006A1992">
      <w:pPr>
        <w:pStyle w:val="ac"/>
        <w:numPr>
          <w:ilvl w:val="0"/>
          <w:numId w:val="45"/>
        </w:numPr>
        <w:ind w:firstLineChars="0"/>
        <w:rPr>
          <w:rFonts w:eastAsiaTheme="majorEastAsia" w:cs="Times New Roman"/>
        </w:rPr>
      </w:pPr>
      <w:r w:rsidRPr="007F7AA4">
        <w:rPr>
          <w:rFonts w:eastAsiaTheme="majorEastAsia" w:cs="Times New Roman"/>
        </w:rPr>
        <w:t>特征</w:t>
      </w:r>
    </w:p>
    <w:p w14:paraId="4FFCC495" w14:textId="77777777" w:rsidR="00FC277F" w:rsidRPr="007F7AA4" w:rsidRDefault="00FC277F" w:rsidP="006A1992">
      <w:pPr>
        <w:pStyle w:val="ac"/>
        <w:numPr>
          <w:ilvl w:val="0"/>
          <w:numId w:val="45"/>
        </w:numPr>
        <w:ind w:firstLineChars="0"/>
        <w:rPr>
          <w:rFonts w:eastAsiaTheme="majorEastAsia" w:cs="Times New Roman"/>
        </w:rPr>
      </w:pPr>
      <w:r w:rsidRPr="007F7AA4">
        <w:rPr>
          <w:rFonts w:eastAsiaTheme="majorEastAsia" w:cs="Times New Roman"/>
        </w:rPr>
        <w:t>参数解释</w:t>
      </w:r>
    </w:p>
    <w:p w14:paraId="2F0E62CB" w14:textId="77777777" w:rsidR="00FC277F" w:rsidRPr="007F7AA4" w:rsidRDefault="00FC277F" w:rsidP="006A1992">
      <w:pPr>
        <w:pStyle w:val="ac"/>
        <w:numPr>
          <w:ilvl w:val="1"/>
          <w:numId w:val="46"/>
        </w:numPr>
        <w:ind w:firstLineChars="0"/>
        <w:rPr>
          <w:rFonts w:eastAsiaTheme="majorEastAsia" w:cs="Times New Roman"/>
          <w:b/>
        </w:rPr>
      </w:pPr>
      <w:r w:rsidRPr="007F7AA4">
        <w:rPr>
          <w:rFonts w:eastAsiaTheme="majorEastAsia" w:cs="Times New Roman"/>
          <w:b/>
        </w:rPr>
        <w:t>num_network_info_instances</w:t>
      </w:r>
    </w:p>
    <w:p w14:paraId="55F0D758" w14:textId="77777777" w:rsidR="00FC277F" w:rsidRPr="007F7AA4" w:rsidRDefault="00FC277F" w:rsidP="00FC277F">
      <w:pPr>
        <w:pStyle w:val="ac"/>
        <w:ind w:left="851" w:firstLineChars="0" w:firstLine="0"/>
        <w:rPr>
          <w:rFonts w:eastAsiaTheme="majorEastAsia" w:cs="Times New Roman"/>
          <w:b/>
        </w:rPr>
      </w:pPr>
      <w:r w:rsidRPr="007F7AA4">
        <w:rPr>
          <w:rFonts w:eastAsiaTheme="majorEastAsia" w:cs="Times New Roman"/>
          <w:b/>
        </w:rPr>
        <w:t>表示当前找网结果的个数。</w:t>
      </w:r>
    </w:p>
    <w:p w14:paraId="13821D65" w14:textId="77777777" w:rsidR="00FC277F" w:rsidRPr="007F7AA4" w:rsidRDefault="00FC277F" w:rsidP="006A1992">
      <w:pPr>
        <w:pStyle w:val="ac"/>
        <w:numPr>
          <w:ilvl w:val="1"/>
          <w:numId w:val="46"/>
        </w:numPr>
        <w:ind w:firstLineChars="0"/>
        <w:rPr>
          <w:rFonts w:eastAsiaTheme="majorEastAsia" w:cs="Times New Roman"/>
          <w:b/>
        </w:rPr>
      </w:pPr>
      <w:r w:rsidRPr="007F7AA4">
        <w:rPr>
          <w:rFonts w:eastAsiaTheme="majorEastAsia" w:cs="Times New Roman"/>
        </w:rPr>
        <w:t>mobile_country_code</w:t>
      </w:r>
    </w:p>
    <w:p w14:paraId="01AE57AE" w14:textId="77777777" w:rsidR="00FC277F" w:rsidRPr="007F7AA4" w:rsidRDefault="00FC277F" w:rsidP="00FC277F">
      <w:pPr>
        <w:pStyle w:val="ac"/>
        <w:ind w:left="851" w:firstLineChars="0" w:firstLine="0"/>
        <w:rPr>
          <w:rFonts w:eastAsiaTheme="majorEastAsia" w:cs="Times New Roman"/>
        </w:rPr>
      </w:pPr>
      <w:r w:rsidRPr="007F7AA4">
        <w:rPr>
          <w:rFonts w:eastAsiaTheme="majorEastAsia" w:cs="Times New Roman"/>
        </w:rPr>
        <w:t>MCC</w:t>
      </w:r>
      <w:r w:rsidRPr="007F7AA4">
        <w:rPr>
          <w:rFonts w:eastAsiaTheme="majorEastAsia" w:cs="Times New Roman"/>
        </w:rPr>
        <w:t>值</w:t>
      </w:r>
    </w:p>
    <w:p w14:paraId="1866533A" w14:textId="77777777" w:rsidR="00FC277F" w:rsidRPr="007F7AA4" w:rsidRDefault="00FC277F" w:rsidP="006A1992">
      <w:pPr>
        <w:pStyle w:val="ac"/>
        <w:numPr>
          <w:ilvl w:val="1"/>
          <w:numId w:val="46"/>
        </w:numPr>
        <w:ind w:firstLineChars="0"/>
        <w:rPr>
          <w:rFonts w:eastAsiaTheme="majorEastAsia" w:cs="Times New Roman"/>
          <w:b/>
        </w:rPr>
      </w:pPr>
      <w:r w:rsidRPr="007F7AA4">
        <w:rPr>
          <w:rFonts w:eastAsiaTheme="majorEastAsia" w:cs="Times New Roman"/>
        </w:rPr>
        <w:t>mobile_network_code</w:t>
      </w:r>
    </w:p>
    <w:p w14:paraId="2893A793" w14:textId="77777777" w:rsidR="00FC277F" w:rsidRPr="007F7AA4" w:rsidRDefault="00FC277F" w:rsidP="00FC277F">
      <w:pPr>
        <w:pStyle w:val="ac"/>
        <w:ind w:left="851" w:firstLineChars="0" w:firstLine="0"/>
        <w:rPr>
          <w:rFonts w:eastAsiaTheme="majorEastAsia" w:cs="Times New Roman"/>
        </w:rPr>
      </w:pPr>
      <w:r w:rsidRPr="007F7AA4">
        <w:rPr>
          <w:rFonts w:eastAsiaTheme="majorEastAsia" w:cs="Times New Roman"/>
        </w:rPr>
        <w:t>MNC</w:t>
      </w:r>
      <w:r w:rsidRPr="007F7AA4">
        <w:rPr>
          <w:rFonts w:eastAsiaTheme="majorEastAsia" w:cs="Times New Roman"/>
        </w:rPr>
        <w:t>值。</w:t>
      </w:r>
    </w:p>
    <w:p w14:paraId="4390722B" w14:textId="77777777" w:rsidR="00FC277F" w:rsidRPr="007F7AA4" w:rsidRDefault="00FC277F" w:rsidP="006A1992">
      <w:pPr>
        <w:pStyle w:val="ac"/>
        <w:numPr>
          <w:ilvl w:val="1"/>
          <w:numId w:val="46"/>
        </w:numPr>
        <w:ind w:firstLineChars="0"/>
        <w:rPr>
          <w:rFonts w:eastAsiaTheme="majorEastAsia" w:cs="Times New Roman"/>
          <w:b/>
        </w:rPr>
      </w:pPr>
      <w:r w:rsidRPr="007F7AA4">
        <w:rPr>
          <w:rFonts w:eastAsiaTheme="majorEastAsia" w:cs="Times New Roman"/>
        </w:rPr>
        <w:t>network_status</w:t>
      </w:r>
    </w:p>
    <w:p w14:paraId="1778A534" w14:textId="77777777" w:rsidR="00FC277F" w:rsidRPr="007F7AA4" w:rsidRDefault="00FC277F" w:rsidP="00FC277F">
      <w:pPr>
        <w:pStyle w:val="ac"/>
        <w:ind w:left="851" w:firstLineChars="0" w:firstLine="0"/>
        <w:rPr>
          <w:rFonts w:eastAsiaTheme="majorEastAsia" w:cs="Times New Roman"/>
        </w:rPr>
      </w:pPr>
      <w:r w:rsidRPr="007F7AA4">
        <w:rPr>
          <w:rFonts w:eastAsiaTheme="majorEastAsia" w:cs="Times New Roman"/>
        </w:rPr>
        <w:t>网络状态。为</w:t>
      </w:r>
      <w:r w:rsidRPr="007F7AA4">
        <w:rPr>
          <w:rFonts w:eastAsiaTheme="majorEastAsia" w:cs="Times New Roman"/>
        </w:rPr>
        <w:t>BitMask</w:t>
      </w:r>
      <w:r w:rsidRPr="007F7AA4">
        <w:rPr>
          <w:rFonts w:eastAsiaTheme="majorEastAsia" w:cs="Times New Roman"/>
        </w:rPr>
        <w:t>形式。具体如下：</w:t>
      </w:r>
    </w:p>
    <w:p w14:paraId="0A667D9B" w14:textId="77777777" w:rsidR="00FC277F" w:rsidRPr="007F7AA4" w:rsidRDefault="00FC277F" w:rsidP="00FC277F">
      <w:pPr>
        <w:pStyle w:val="ac"/>
        <w:ind w:left="851"/>
        <w:rPr>
          <w:rFonts w:eastAsiaTheme="majorEastAsia" w:cs="Times New Roman"/>
        </w:rPr>
      </w:pPr>
      <w:r w:rsidRPr="007F7AA4">
        <w:rPr>
          <w:rFonts w:eastAsiaTheme="majorEastAsia" w:cs="Times New Roman"/>
        </w:rPr>
        <w:t>Bits 0-1 – QMI_NAS_NETWORK_IN_USE_STATUS_BITS – In-use status</w:t>
      </w:r>
    </w:p>
    <w:p w14:paraId="18ED6240" w14:textId="77777777" w:rsidR="00FC277F" w:rsidRPr="007F7AA4" w:rsidRDefault="00FC277F" w:rsidP="00FC277F">
      <w:pPr>
        <w:pStyle w:val="ac"/>
        <w:ind w:left="851"/>
        <w:rPr>
          <w:rFonts w:eastAsiaTheme="majorEastAsia" w:cs="Times New Roman"/>
        </w:rPr>
      </w:pPr>
      <w:r w:rsidRPr="007F7AA4">
        <w:rPr>
          <w:rFonts w:eastAsiaTheme="majorEastAsia" w:cs="Times New Roman"/>
        </w:rPr>
        <w:t>• 0 – QMI_NAS_NETWORK_IN_USE_STATUS_UNKNOWN – Unknown</w:t>
      </w:r>
    </w:p>
    <w:p w14:paraId="65DEFAE7" w14:textId="77777777" w:rsidR="00FC277F" w:rsidRPr="007F7AA4" w:rsidRDefault="00FC277F" w:rsidP="00FC277F">
      <w:pPr>
        <w:pStyle w:val="ac"/>
        <w:ind w:left="851"/>
        <w:rPr>
          <w:rFonts w:eastAsiaTheme="majorEastAsia" w:cs="Times New Roman"/>
        </w:rPr>
      </w:pPr>
      <w:r w:rsidRPr="007F7AA4">
        <w:rPr>
          <w:rFonts w:eastAsiaTheme="majorEastAsia" w:cs="Times New Roman"/>
        </w:rPr>
        <w:t>• 1 – QMI_NAS_NETWORK_IN_USE_STATUS_CURRENT_SERVING – Current serving</w:t>
      </w:r>
    </w:p>
    <w:p w14:paraId="364C5EF6" w14:textId="77777777" w:rsidR="00FC277F" w:rsidRPr="007F7AA4" w:rsidRDefault="00FC277F" w:rsidP="00FC277F">
      <w:pPr>
        <w:pStyle w:val="ac"/>
        <w:ind w:left="851"/>
        <w:rPr>
          <w:rFonts w:eastAsiaTheme="majorEastAsia" w:cs="Times New Roman"/>
          <w:color w:val="FF0000"/>
        </w:rPr>
      </w:pPr>
      <w:r w:rsidRPr="007F7AA4">
        <w:rPr>
          <w:rFonts w:eastAsiaTheme="majorEastAsia" w:cs="Times New Roman"/>
          <w:color w:val="FF0000"/>
        </w:rPr>
        <w:t>• 2 – QMI_NAS_NETWORK_IN_USE_STATUS_AVAILABLE – Available</w:t>
      </w:r>
    </w:p>
    <w:p w14:paraId="2AE3E48D" w14:textId="77777777" w:rsidR="00FC277F" w:rsidRPr="007F7AA4" w:rsidRDefault="00FC277F" w:rsidP="00FC277F">
      <w:pPr>
        <w:pStyle w:val="ac"/>
        <w:ind w:left="851"/>
        <w:rPr>
          <w:rFonts w:eastAsiaTheme="majorEastAsia" w:cs="Times New Roman"/>
        </w:rPr>
      </w:pPr>
    </w:p>
    <w:p w14:paraId="03C3BF41" w14:textId="77777777" w:rsidR="00FC277F" w:rsidRPr="007F7AA4" w:rsidRDefault="00FC277F" w:rsidP="00FC277F">
      <w:pPr>
        <w:pStyle w:val="ac"/>
        <w:ind w:left="851"/>
        <w:rPr>
          <w:rFonts w:eastAsiaTheme="majorEastAsia" w:cs="Times New Roman"/>
        </w:rPr>
      </w:pPr>
      <w:r w:rsidRPr="007F7AA4">
        <w:rPr>
          <w:rFonts w:eastAsiaTheme="majorEastAsia" w:cs="Times New Roman"/>
        </w:rPr>
        <w:t>Bits 2-3 – QMI_NAS_NETWORK_ROAMING_STATUS_BITS – Roaming status</w:t>
      </w:r>
    </w:p>
    <w:p w14:paraId="078CE5C7" w14:textId="77777777" w:rsidR="00FC277F" w:rsidRPr="007F7AA4" w:rsidRDefault="00FC277F" w:rsidP="00FC277F">
      <w:pPr>
        <w:pStyle w:val="ac"/>
        <w:ind w:left="851"/>
        <w:rPr>
          <w:rFonts w:eastAsiaTheme="majorEastAsia" w:cs="Times New Roman"/>
        </w:rPr>
      </w:pPr>
      <w:r w:rsidRPr="007F7AA4">
        <w:rPr>
          <w:rFonts w:eastAsiaTheme="majorEastAsia" w:cs="Times New Roman"/>
        </w:rPr>
        <w:t>• 0 – QMI_NAS_NETWORK_ROAMING_STATUS_UNKNOWN – Unknown</w:t>
      </w:r>
    </w:p>
    <w:p w14:paraId="4357A982" w14:textId="77777777" w:rsidR="00FC277F" w:rsidRPr="007F7AA4" w:rsidRDefault="00FC277F" w:rsidP="00FC277F">
      <w:pPr>
        <w:pStyle w:val="ac"/>
        <w:ind w:left="851"/>
        <w:rPr>
          <w:rFonts w:eastAsiaTheme="majorEastAsia" w:cs="Times New Roman"/>
        </w:rPr>
      </w:pPr>
      <w:r w:rsidRPr="007F7AA4">
        <w:rPr>
          <w:rFonts w:eastAsiaTheme="majorEastAsia" w:cs="Times New Roman"/>
        </w:rPr>
        <w:t>• 1 – QMI_NAS_NETWORK_ROAMING_STATUS_HOME – Home</w:t>
      </w:r>
    </w:p>
    <w:p w14:paraId="150EAC22" w14:textId="77777777" w:rsidR="00FC277F" w:rsidRPr="007F7AA4" w:rsidRDefault="00FC277F" w:rsidP="00FC277F">
      <w:pPr>
        <w:pStyle w:val="ac"/>
        <w:ind w:left="851"/>
        <w:rPr>
          <w:rFonts w:eastAsiaTheme="majorEastAsia" w:cs="Times New Roman"/>
          <w:color w:val="FF0000"/>
        </w:rPr>
      </w:pPr>
      <w:r w:rsidRPr="007F7AA4">
        <w:rPr>
          <w:rFonts w:eastAsiaTheme="majorEastAsia" w:cs="Times New Roman"/>
          <w:color w:val="FF0000"/>
        </w:rPr>
        <w:t>• 2 – QMI_NAS_NETWORK_ROAMING_STATUS_ROAM – Roam</w:t>
      </w:r>
    </w:p>
    <w:p w14:paraId="6EEE47E6" w14:textId="77777777" w:rsidR="00FC277F" w:rsidRPr="007F7AA4" w:rsidRDefault="00FC277F" w:rsidP="00FC277F">
      <w:pPr>
        <w:pStyle w:val="ac"/>
        <w:ind w:left="851"/>
        <w:rPr>
          <w:rFonts w:eastAsiaTheme="majorEastAsia" w:cs="Times New Roman"/>
        </w:rPr>
      </w:pPr>
    </w:p>
    <w:p w14:paraId="4649418F" w14:textId="77777777" w:rsidR="00FC277F" w:rsidRPr="007F7AA4" w:rsidRDefault="00FC277F" w:rsidP="00FC277F">
      <w:pPr>
        <w:pStyle w:val="ac"/>
        <w:ind w:left="851"/>
        <w:rPr>
          <w:rFonts w:eastAsiaTheme="majorEastAsia" w:cs="Times New Roman"/>
        </w:rPr>
      </w:pPr>
      <w:r w:rsidRPr="007F7AA4">
        <w:rPr>
          <w:rFonts w:eastAsiaTheme="majorEastAsia" w:cs="Times New Roman"/>
        </w:rPr>
        <w:t>Bits 4-5 – QMI_NAS_NETWORK_FORBIDDEN_STATUS_BITS – Forbidden status</w:t>
      </w:r>
    </w:p>
    <w:p w14:paraId="0364E04C" w14:textId="77777777" w:rsidR="00FC277F" w:rsidRPr="007F7AA4" w:rsidRDefault="00FC277F" w:rsidP="00FC277F">
      <w:pPr>
        <w:pStyle w:val="ac"/>
        <w:ind w:left="851"/>
        <w:rPr>
          <w:rFonts w:eastAsiaTheme="majorEastAsia" w:cs="Times New Roman"/>
        </w:rPr>
      </w:pPr>
      <w:r w:rsidRPr="007F7AA4">
        <w:rPr>
          <w:rFonts w:eastAsiaTheme="majorEastAsia" w:cs="Times New Roman"/>
        </w:rPr>
        <w:t>• 0 – QMI_NAS_NETWORK_FORBIDDEN_STATUS_UNKNOWN – Unknown</w:t>
      </w:r>
    </w:p>
    <w:p w14:paraId="4FFD72D0" w14:textId="77777777" w:rsidR="00FC277F" w:rsidRPr="007F7AA4" w:rsidRDefault="00FC277F" w:rsidP="00FC277F">
      <w:pPr>
        <w:pStyle w:val="ac"/>
        <w:ind w:left="851"/>
        <w:rPr>
          <w:rFonts w:eastAsiaTheme="majorEastAsia" w:cs="Times New Roman"/>
        </w:rPr>
      </w:pPr>
      <w:r w:rsidRPr="007F7AA4">
        <w:rPr>
          <w:rFonts w:eastAsiaTheme="majorEastAsia" w:cs="Times New Roman"/>
        </w:rPr>
        <w:t>• 1 – QMI_NAS_NETWORK_FORBIDDEN_STATUS_FORBIDDEN – Forbidden</w:t>
      </w:r>
    </w:p>
    <w:p w14:paraId="492A8009" w14:textId="77777777" w:rsidR="00FC277F" w:rsidRPr="007F7AA4" w:rsidRDefault="00FC277F" w:rsidP="00FC277F">
      <w:pPr>
        <w:pStyle w:val="ac"/>
        <w:ind w:left="851"/>
        <w:rPr>
          <w:rFonts w:eastAsiaTheme="majorEastAsia" w:cs="Times New Roman"/>
          <w:color w:val="FF0000"/>
        </w:rPr>
      </w:pPr>
      <w:r w:rsidRPr="007F7AA4">
        <w:rPr>
          <w:rFonts w:eastAsiaTheme="majorEastAsia" w:cs="Times New Roman"/>
          <w:color w:val="FF0000"/>
        </w:rPr>
        <w:t>• 2 – QMI_NAS_NETWORK_FORBIDDEN_STATUS_NOT_FORBIDDEN – Not forbidden</w:t>
      </w:r>
    </w:p>
    <w:p w14:paraId="7E7EB760" w14:textId="77777777" w:rsidR="00FC277F" w:rsidRPr="007F7AA4" w:rsidRDefault="00FC277F" w:rsidP="00FC277F">
      <w:pPr>
        <w:pStyle w:val="ac"/>
        <w:ind w:left="851"/>
        <w:rPr>
          <w:rFonts w:eastAsiaTheme="majorEastAsia" w:cs="Times New Roman"/>
        </w:rPr>
      </w:pPr>
    </w:p>
    <w:p w14:paraId="5E4DE378" w14:textId="77777777" w:rsidR="00FC277F" w:rsidRPr="007F7AA4" w:rsidRDefault="00FC277F" w:rsidP="00FC277F">
      <w:pPr>
        <w:pStyle w:val="ac"/>
        <w:ind w:left="851"/>
        <w:rPr>
          <w:rFonts w:eastAsiaTheme="majorEastAsia" w:cs="Times New Roman"/>
        </w:rPr>
      </w:pPr>
      <w:r w:rsidRPr="007F7AA4">
        <w:rPr>
          <w:rFonts w:eastAsiaTheme="majorEastAsia" w:cs="Times New Roman"/>
        </w:rPr>
        <w:t>Bits 6-7 – QMI_NAS_NETWORK_PREFERRED_STATUS_BITS – Preferred status</w:t>
      </w:r>
    </w:p>
    <w:p w14:paraId="6D1C6DB3" w14:textId="77777777" w:rsidR="00FC277F" w:rsidRPr="007F7AA4" w:rsidRDefault="00FC277F" w:rsidP="00FC277F">
      <w:pPr>
        <w:pStyle w:val="ac"/>
        <w:ind w:left="851"/>
        <w:rPr>
          <w:rFonts w:eastAsiaTheme="majorEastAsia" w:cs="Times New Roman"/>
        </w:rPr>
      </w:pPr>
      <w:r w:rsidRPr="007F7AA4">
        <w:rPr>
          <w:rFonts w:eastAsiaTheme="majorEastAsia" w:cs="Times New Roman"/>
        </w:rPr>
        <w:t>• 0 – QMI_NAS_NETWORK_PREFERRED_STATUS_UNKNOWN – Unknown</w:t>
      </w:r>
    </w:p>
    <w:p w14:paraId="76A95693" w14:textId="77777777" w:rsidR="00FC277F" w:rsidRPr="007F7AA4" w:rsidRDefault="00FC277F" w:rsidP="00FC277F">
      <w:pPr>
        <w:pStyle w:val="ac"/>
        <w:ind w:left="851"/>
        <w:rPr>
          <w:rFonts w:eastAsiaTheme="majorEastAsia" w:cs="Times New Roman"/>
        </w:rPr>
      </w:pPr>
      <w:r w:rsidRPr="007F7AA4">
        <w:rPr>
          <w:rFonts w:eastAsiaTheme="majorEastAsia" w:cs="Times New Roman"/>
        </w:rPr>
        <w:t>• 1 – QMI_NAS_NETWORK_PREFERRED_STATUS_PREFERRED – Preferred</w:t>
      </w:r>
    </w:p>
    <w:p w14:paraId="596B2AA1" w14:textId="77777777" w:rsidR="00FC277F" w:rsidRPr="007F7AA4" w:rsidRDefault="00FC277F" w:rsidP="00FC277F">
      <w:pPr>
        <w:pStyle w:val="ac"/>
        <w:ind w:left="851" w:firstLineChars="0" w:firstLine="0"/>
        <w:rPr>
          <w:rFonts w:eastAsiaTheme="majorEastAsia" w:cs="Times New Roman"/>
          <w:color w:val="FF0000"/>
        </w:rPr>
      </w:pPr>
      <w:r w:rsidRPr="007F7AA4">
        <w:rPr>
          <w:rFonts w:eastAsiaTheme="majorEastAsia" w:cs="Times New Roman"/>
          <w:color w:val="FF0000"/>
        </w:rPr>
        <w:t>• 2 – QMI_NAS_NETWORK_PREFERRED_STATUS_NOT_PREFERRED – Not preferred</w:t>
      </w:r>
    </w:p>
    <w:p w14:paraId="7F4F4B9C" w14:textId="77777777" w:rsidR="00FC277F" w:rsidRPr="007F7AA4" w:rsidRDefault="00FC277F" w:rsidP="00FC277F">
      <w:pPr>
        <w:pStyle w:val="ac"/>
        <w:ind w:left="851" w:firstLineChars="0" w:firstLine="0"/>
        <w:rPr>
          <w:rFonts w:eastAsiaTheme="majorEastAsia" w:cs="Times New Roman"/>
        </w:rPr>
      </w:pPr>
      <w:r w:rsidRPr="007F7AA4">
        <w:rPr>
          <w:rFonts w:eastAsiaTheme="majorEastAsia" w:cs="Times New Roman"/>
        </w:rPr>
        <w:t>例如：</w:t>
      </w:r>
      <w:r w:rsidRPr="007F7AA4">
        <w:rPr>
          <w:rFonts w:eastAsiaTheme="majorEastAsia" w:cs="Times New Roman"/>
        </w:rPr>
        <w:t>170</w:t>
      </w:r>
      <w:r w:rsidRPr="007F7AA4">
        <w:rPr>
          <w:rFonts w:eastAsiaTheme="majorEastAsia" w:cs="Times New Roman"/>
        </w:rPr>
        <w:t>的是二进制为</w:t>
      </w:r>
      <w:r w:rsidRPr="007F7AA4">
        <w:rPr>
          <w:rFonts w:eastAsiaTheme="majorEastAsia" w:cs="Times New Roman"/>
        </w:rPr>
        <w:t>0b1010, 1010,</w:t>
      </w:r>
    </w:p>
    <w:p w14:paraId="201499CF" w14:textId="77777777" w:rsidR="00FC277F" w:rsidRPr="007F7AA4" w:rsidRDefault="00FC277F" w:rsidP="006A1992">
      <w:pPr>
        <w:pStyle w:val="ac"/>
        <w:numPr>
          <w:ilvl w:val="1"/>
          <w:numId w:val="46"/>
        </w:numPr>
        <w:ind w:firstLineChars="0"/>
        <w:rPr>
          <w:rFonts w:eastAsiaTheme="majorEastAsia" w:cs="Times New Roman"/>
          <w:b/>
        </w:rPr>
      </w:pPr>
      <w:r w:rsidRPr="007F7AA4">
        <w:rPr>
          <w:rFonts w:eastAsiaTheme="majorEastAsia" w:cs="Times New Roman"/>
        </w:rPr>
        <w:t>network_description</w:t>
      </w:r>
    </w:p>
    <w:p w14:paraId="515D50AC" w14:textId="77777777" w:rsidR="00FC277F" w:rsidRPr="007F7AA4" w:rsidRDefault="00FC277F" w:rsidP="00FC277F">
      <w:pPr>
        <w:pStyle w:val="ac"/>
        <w:ind w:left="851" w:firstLineChars="0" w:firstLine="0"/>
        <w:rPr>
          <w:rFonts w:eastAsiaTheme="majorEastAsia" w:cs="Times New Roman"/>
        </w:rPr>
      </w:pPr>
      <w:r w:rsidRPr="007F7AA4">
        <w:rPr>
          <w:rFonts w:eastAsiaTheme="majorEastAsia" w:cs="Times New Roman"/>
        </w:rPr>
        <w:t>网络描述，一般为运营商的简写。</w:t>
      </w:r>
    </w:p>
    <w:p w14:paraId="03ECB25A" w14:textId="77777777" w:rsidR="00FC277F" w:rsidRPr="007F7AA4" w:rsidRDefault="00FC277F" w:rsidP="006A1992">
      <w:pPr>
        <w:pStyle w:val="ac"/>
        <w:numPr>
          <w:ilvl w:val="1"/>
          <w:numId w:val="46"/>
        </w:numPr>
        <w:ind w:firstLineChars="0"/>
        <w:rPr>
          <w:rFonts w:eastAsiaTheme="majorEastAsia" w:cs="Times New Roman"/>
          <w:sz w:val="24"/>
          <w:szCs w:val="24"/>
        </w:rPr>
      </w:pPr>
      <w:r w:rsidRPr="007F7AA4">
        <w:rPr>
          <w:rFonts w:eastAsiaTheme="majorEastAsia" w:cs="Times New Roman"/>
          <w:sz w:val="22"/>
        </w:rPr>
        <w:t>rat</w:t>
      </w:r>
    </w:p>
    <w:p w14:paraId="2A82CE56" w14:textId="77777777" w:rsidR="00FC277F" w:rsidRPr="007F7AA4" w:rsidRDefault="00FC277F" w:rsidP="00FC277F">
      <w:pPr>
        <w:pStyle w:val="ac"/>
        <w:ind w:left="851" w:firstLineChars="0" w:firstLine="0"/>
        <w:rPr>
          <w:rFonts w:eastAsiaTheme="majorEastAsia" w:cs="Times New Roman"/>
        </w:rPr>
      </w:pPr>
      <w:r w:rsidRPr="007F7AA4">
        <w:rPr>
          <w:rFonts w:eastAsiaTheme="majorEastAsia" w:cs="Times New Roman"/>
        </w:rPr>
        <w:t>Radio access technology. Values:</w:t>
      </w:r>
    </w:p>
    <w:p w14:paraId="77327016" w14:textId="77777777" w:rsidR="00FC277F" w:rsidRPr="007F7AA4" w:rsidRDefault="00FC277F" w:rsidP="00FC277F">
      <w:pPr>
        <w:pStyle w:val="ac"/>
        <w:ind w:left="851" w:firstLineChars="0" w:firstLine="0"/>
        <w:rPr>
          <w:rFonts w:eastAsiaTheme="majorEastAsia" w:cs="Times New Roman"/>
        </w:rPr>
      </w:pPr>
      <w:r w:rsidRPr="007F7AA4">
        <w:rPr>
          <w:rFonts w:eastAsiaTheme="majorEastAsia" w:cs="Times New Roman"/>
        </w:rPr>
        <w:t>0x04 – GERAN</w:t>
      </w:r>
    </w:p>
    <w:p w14:paraId="6502FAB2" w14:textId="77777777" w:rsidR="00FC277F" w:rsidRPr="007F7AA4" w:rsidRDefault="00FC277F" w:rsidP="00FC277F">
      <w:pPr>
        <w:pStyle w:val="ac"/>
        <w:ind w:left="851" w:firstLineChars="0" w:firstLine="0"/>
        <w:rPr>
          <w:rFonts w:eastAsiaTheme="majorEastAsia" w:cs="Times New Roman"/>
        </w:rPr>
      </w:pPr>
      <w:r w:rsidRPr="007F7AA4">
        <w:rPr>
          <w:rFonts w:eastAsiaTheme="majorEastAsia" w:cs="Times New Roman"/>
        </w:rPr>
        <w:t>0x05 – UMTS</w:t>
      </w:r>
    </w:p>
    <w:p w14:paraId="3E585E7F" w14:textId="77777777" w:rsidR="00FC277F" w:rsidRPr="007F7AA4" w:rsidRDefault="00FC277F" w:rsidP="00FC277F">
      <w:pPr>
        <w:pStyle w:val="ac"/>
        <w:ind w:left="851" w:firstLineChars="0" w:firstLine="0"/>
        <w:rPr>
          <w:rFonts w:eastAsiaTheme="majorEastAsia" w:cs="Times New Roman"/>
        </w:rPr>
      </w:pPr>
      <w:r w:rsidRPr="007F7AA4">
        <w:rPr>
          <w:rFonts w:eastAsiaTheme="majorEastAsia" w:cs="Times New Roman"/>
        </w:rPr>
        <w:t>0x08 – LTE</w:t>
      </w:r>
    </w:p>
    <w:p w14:paraId="5F2E1430" w14:textId="77777777" w:rsidR="00FC277F" w:rsidRPr="007F7AA4" w:rsidRDefault="00FC277F" w:rsidP="00FC277F">
      <w:pPr>
        <w:pStyle w:val="ac"/>
        <w:ind w:left="851" w:firstLineChars="0" w:firstLine="0"/>
        <w:rPr>
          <w:rFonts w:eastAsiaTheme="majorEastAsia" w:cs="Times New Roman"/>
        </w:rPr>
      </w:pPr>
      <w:r w:rsidRPr="007F7AA4">
        <w:rPr>
          <w:rFonts w:eastAsiaTheme="majorEastAsia" w:cs="Times New Roman"/>
        </w:rPr>
        <w:t>0x09 – TD-SCDMA</w:t>
      </w:r>
    </w:p>
    <w:p w14:paraId="05C95E6A" w14:textId="77777777" w:rsidR="00FC277F" w:rsidRPr="007F7AA4" w:rsidRDefault="00FC277F" w:rsidP="00FC277F">
      <w:pPr>
        <w:pStyle w:val="3"/>
        <w:spacing w:before="156" w:after="156"/>
        <w:rPr>
          <w:rFonts w:eastAsiaTheme="majorEastAsia" w:cs="Times New Roman"/>
        </w:rPr>
      </w:pPr>
      <w:bookmarkStart w:id="214" w:name="_Toc87714769"/>
      <w:r w:rsidRPr="007F7AA4">
        <w:rPr>
          <w:rFonts w:eastAsiaTheme="majorEastAsia" w:cs="Times New Roman"/>
        </w:rPr>
        <w:t>省电模式</w:t>
      </w:r>
      <w:bookmarkEnd w:id="214"/>
    </w:p>
    <w:p w14:paraId="1937CE58" w14:textId="77777777" w:rsidR="00FC277F" w:rsidRPr="007F7AA4" w:rsidRDefault="00FC277F" w:rsidP="00FC277F">
      <w:pPr>
        <w:rPr>
          <w:rFonts w:eastAsiaTheme="majorEastAsia" w:cs="Times New Roman"/>
        </w:rPr>
      </w:pPr>
      <w:r w:rsidRPr="007F7AA4">
        <w:rPr>
          <w:rFonts w:eastAsiaTheme="majorEastAsia" w:cs="Times New Roman"/>
        </w:rPr>
        <w:t>省电模式由</w:t>
      </w:r>
      <w:r w:rsidRPr="007F7AA4">
        <w:rPr>
          <w:rFonts w:eastAsiaTheme="majorEastAsia" w:cs="Times New Roman"/>
        </w:rPr>
        <w:t>AP</w:t>
      </w:r>
      <w:r w:rsidRPr="007F7AA4">
        <w:rPr>
          <w:rFonts w:eastAsiaTheme="majorEastAsia" w:cs="Times New Roman"/>
        </w:rPr>
        <w:t>侧开启和关闭。</w:t>
      </w:r>
    </w:p>
    <w:p w14:paraId="0CF3C48A" w14:textId="77777777" w:rsidR="00FC277F" w:rsidRPr="007F7AA4" w:rsidRDefault="00FC277F" w:rsidP="006A1992">
      <w:pPr>
        <w:pStyle w:val="ac"/>
        <w:numPr>
          <w:ilvl w:val="0"/>
          <w:numId w:val="38"/>
        </w:numPr>
        <w:ind w:firstLineChars="0"/>
        <w:rPr>
          <w:rFonts w:eastAsiaTheme="majorEastAsia" w:cs="Times New Roman"/>
        </w:rPr>
      </w:pPr>
      <w:r w:rsidRPr="007F7AA4">
        <w:rPr>
          <w:rFonts w:eastAsiaTheme="majorEastAsia" w:cs="Times New Roman"/>
        </w:rPr>
        <w:t>特征</w:t>
      </w:r>
    </w:p>
    <w:p w14:paraId="7EC788F1" w14:textId="77777777" w:rsidR="00FC277F" w:rsidRPr="007F7AA4" w:rsidRDefault="00FC277F" w:rsidP="00FC277F">
      <w:pPr>
        <w:pStyle w:val="af2"/>
        <w:spacing w:before="0" w:beforeAutospacing="0" w:after="0" w:afterAutospacing="0"/>
        <w:rPr>
          <w:rFonts w:ascii="Times New Roman" w:eastAsiaTheme="majorEastAsia" w:hAnsi="Times New Roman" w:cs="Times New Roman"/>
        </w:rPr>
      </w:pPr>
      <w:r w:rsidRPr="007F7AA4">
        <w:rPr>
          <w:rFonts w:ascii="Times New Roman" w:eastAsiaTheme="majorEastAsia" w:hAnsi="Times New Roman" w:cs="Times New Roman"/>
        </w:rPr>
        <w:t>ServiceId=WDA</w:t>
      </w:r>
      <w:r w:rsidRPr="007F7AA4">
        <w:rPr>
          <w:rFonts w:ascii="Times New Roman" w:eastAsiaTheme="majorEastAsia" w:hAnsi="Times New Roman" w:cs="Times New Roman"/>
        </w:rPr>
        <w:t>，</w:t>
      </w:r>
      <w:r w:rsidRPr="007F7AA4">
        <w:rPr>
          <w:rFonts w:ascii="Times New Roman" w:eastAsiaTheme="majorEastAsia" w:hAnsi="Times New Roman" w:cs="Times New Roman"/>
        </w:rPr>
        <w:t>MsgId = 0x0000002E</w:t>
      </w:r>
      <w:r w:rsidRPr="007F7AA4">
        <w:rPr>
          <w:rFonts w:ascii="Times New Roman" w:eastAsiaTheme="majorEastAsia" w:hAnsi="Times New Roman" w:cs="Times New Roman"/>
        </w:rPr>
        <w:t>，字符串：</w:t>
      </w:r>
      <w:r w:rsidRPr="007F7AA4">
        <w:rPr>
          <w:rFonts w:ascii="Times New Roman" w:eastAsiaTheme="majorEastAsia" w:hAnsi="Times New Roman" w:cs="Times New Roman"/>
        </w:rPr>
        <w:t>wda_set_powersave_mode</w:t>
      </w:r>
    </w:p>
    <w:p w14:paraId="47DD8933" w14:textId="77777777" w:rsidR="00FC277F" w:rsidRPr="007F7AA4" w:rsidRDefault="00FC277F" w:rsidP="006A1992">
      <w:pPr>
        <w:pStyle w:val="ac"/>
        <w:numPr>
          <w:ilvl w:val="0"/>
          <w:numId w:val="38"/>
        </w:numPr>
        <w:ind w:firstLineChars="0"/>
        <w:rPr>
          <w:rFonts w:eastAsiaTheme="majorEastAsia" w:cs="Times New Roman"/>
        </w:rPr>
      </w:pPr>
      <w:r w:rsidRPr="007F7AA4">
        <w:rPr>
          <w:rFonts w:eastAsiaTheme="majorEastAsia" w:cs="Times New Roman"/>
        </w:rPr>
        <w:t>参数解析</w:t>
      </w:r>
    </w:p>
    <w:p w14:paraId="18E548EA" w14:textId="77777777" w:rsidR="00FC277F" w:rsidRPr="007F7AA4" w:rsidRDefault="00FC277F" w:rsidP="00FC277F">
      <w:pPr>
        <w:pStyle w:val="af2"/>
        <w:spacing w:before="0" w:beforeAutospacing="0" w:after="0" w:afterAutospacing="0"/>
        <w:rPr>
          <w:rFonts w:ascii="Times New Roman" w:eastAsiaTheme="majorEastAsia" w:hAnsi="Times New Roman" w:cs="Times New Roman"/>
        </w:rPr>
      </w:pPr>
      <w:r w:rsidRPr="007F7AA4">
        <w:rPr>
          <w:rFonts w:ascii="Times New Roman" w:eastAsiaTheme="majorEastAsia" w:hAnsi="Times New Roman" w:cs="Times New Roman"/>
        </w:rPr>
        <w:t>powersave_control_flag</w:t>
      </w:r>
      <w:r w:rsidRPr="007F7AA4">
        <w:rPr>
          <w:rFonts w:ascii="Times New Roman" w:eastAsiaTheme="majorEastAsia" w:hAnsi="Times New Roman" w:cs="Times New Roman"/>
        </w:rPr>
        <w:t>指示当前节能控制的标识符。</w:t>
      </w:r>
    </w:p>
    <w:p w14:paraId="2F2AF540" w14:textId="77777777" w:rsidR="00FC277F" w:rsidRPr="007F7AA4" w:rsidRDefault="00FC277F" w:rsidP="006A1992">
      <w:pPr>
        <w:pStyle w:val="af2"/>
        <w:numPr>
          <w:ilvl w:val="0"/>
          <w:numId w:val="48"/>
        </w:numPr>
        <w:spacing w:before="0" w:beforeAutospacing="0" w:after="0" w:afterAutospacing="0"/>
        <w:rPr>
          <w:rFonts w:ascii="Times New Roman" w:eastAsiaTheme="majorEastAsia" w:hAnsi="Times New Roman" w:cs="Times New Roman"/>
        </w:rPr>
      </w:pPr>
      <w:r w:rsidRPr="007F7AA4">
        <w:rPr>
          <w:rFonts w:ascii="Times New Roman" w:eastAsiaTheme="majorEastAsia" w:hAnsi="Times New Roman" w:cs="Times New Roman"/>
        </w:rPr>
        <w:t>Enable</w:t>
      </w:r>
    </w:p>
    <w:p w14:paraId="1E0F7397" w14:textId="77777777" w:rsidR="00FC277F" w:rsidRPr="007F7AA4" w:rsidRDefault="00FC277F" w:rsidP="006A1992">
      <w:pPr>
        <w:pStyle w:val="af2"/>
        <w:numPr>
          <w:ilvl w:val="0"/>
          <w:numId w:val="49"/>
        </w:numPr>
        <w:spacing w:before="0" w:beforeAutospacing="0" w:after="0" w:afterAutospacing="0"/>
        <w:rPr>
          <w:rFonts w:ascii="Times New Roman" w:eastAsiaTheme="majorEastAsia" w:hAnsi="Times New Roman" w:cs="Times New Roman"/>
        </w:rPr>
      </w:pPr>
      <w:r w:rsidRPr="007F7AA4">
        <w:rPr>
          <w:rFonts w:ascii="Times New Roman" w:eastAsiaTheme="majorEastAsia" w:hAnsi="Times New Roman" w:cs="Times New Roman"/>
        </w:rPr>
        <w:t>Disable</w:t>
      </w:r>
    </w:p>
    <w:p w14:paraId="51D22B71" w14:textId="77777777" w:rsidR="00FC277F" w:rsidRPr="007F7AA4" w:rsidRDefault="00FC277F" w:rsidP="006A1992">
      <w:pPr>
        <w:pStyle w:val="ac"/>
        <w:numPr>
          <w:ilvl w:val="0"/>
          <w:numId w:val="38"/>
        </w:numPr>
        <w:ind w:firstLineChars="0"/>
        <w:rPr>
          <w:rFonts w:eastAsiaTheme="majorEastAsia" w:cs="Times New Roman"/>
        </w:rPr>
      </w:pPr>
      <w:r w:rsidRPr="007F7AA4">
        <w:rPr>
          <w:rFonts w:eastAsiaTheme="majorEastAsia" w:cs="Times New Roman"/>
        </w:rPr>
        <w:t>Example</w:t>
      </w:r>
    </w:p>
    <w:p w14:paraId="06D961C0" w14:textId="77777777" w:rsidR="00FC277F" w:rsidRPr="007F7AA4" w:rsidRDefault="00FC277F" w:rsidP="00FC277F">
      <w:pPr>
        <w:rPr>
          <w:rFonts w:eastAsiaTheme="majorEastAsia" w:cs="Times New Roman"/>
        </w:rPr>
      </w:pPr>
      <w:r w:rsidRPr="007F7AA4">
        <w:rPr>
          <w:rFonts w:eastAsiaTheme="majorEastAsia" w:cs="Times New Roman"/>
        </w:rPr>
        <w:lastRenderedPageBreak/>
        <w:t>由于开启了节能控制，导致注册后，</w:t>
      </w:r>
      <w:r w:rsidRPr="007F7AA4">
        <w:rPr>
          <w:rFonts w:eastAsiaTheme="majorEastAsia" w:cs="Times New Roman"/>
        </w:rPr>
        <w:t>UE</w:t>
      </w:r>
      <w:r w:rsidRPr="007F7AA4">
        <w:rPr>
          <w:rFonts w:eastAsiaTheme="majorEastAsia" w:cs="Times New Roman"/>
        </w:rPr>
        <w:t>立即发送了</w:t>
      </w:r>
      <w:r w:rsidRPr="007F7AA4">
        <w:rPr>
          <w:rFonts w:eastAsiaTheme="majorEastAsia" w:cs="Times New Roman"/>
        </w:rPr>
        <w:t>Detach</w:t>
      </w:r>
      <w:r w:rsidRPr="007F7AA4">
        <w:rPr>
          <w:rFonts w:eastAsiaTheme="majorEastAsia" w:cs="Times New Roman"/>
        </w:rPr>
        <w:t>消息，去激活了注册状态。</w:t>
      </w:r>
    </w:p>
    <w:tbl>
      <w:tblPr>
        <w:tblStyle w:val="a7"/>
        <w:tblW w:w="0" w:type="auto"/>
        <w:tblLook w:val="04A0" w:firstRow="1" w:lastRow="0" w:firstColumn="1" w:lastColumn="0" w:noHBand="0" w:noVBand="1"/>
      </w:tblPr>
      <w:tblGrid>
        <w:gridCol w:w="8522"/>
      </w:tblGrid>
      <w:tr w:rsidR="00FC277F" w:rsidRPr="007F7AA4" w14:paraId="758FF566" w14:textId="77777777" w:rsidTr="00926560">
        <w:tc>
          <w:tcPr>
            <w:tcW w:w="8522" w:type="dxa"/>
          </w:tcPr>
          <w:p w14:paraId="5C87B21A" w14:textId="77777777" w:rsidR="00FC277F" w:rsidRPr="007F7AA4" w:rsidRDefault="00FC277F" w:rsidP="00926560">
            <w:pPr>
              <w:rPr>
                <w:rFonts w:eastAsiaTheme="majorEastAsia" w:cs="Times New Roman"/>
              </w:rPr>
            </w:pPr>
            <w:r w:rsidRPr="007F7AA4">
              <w:rPr>
                <w:rFonts w:eastAsiaTheme="majorEastAsia" w:cs="Times New Roman"/>
              </w:rPr>
              <w:t>[0xB0ED]                 04:44:22.244597          LTE NAS EMM Plain OTA Outgoing MessageAttach request Msg       1</w:t>
            </w:r>
          </w:p>
          <w:p w14:paraId="5CC887DB" w14:textId="77777777" w:rsidR="00FC277F" w:rsidRPr="007F7AA4" w:rsidRDefault="00FC277F" w:rsidP="00926560">
            <w:pPr>
              <w:rPr>
                <w:rFonts w:eastAsiaTheme="majorEastAsia" w:cs="Times New Roman"/>
              </w:rPr>
            </w:pPr>
            <w:r w:rsidRPr="007F7AA4">
              <w:rPr>
                <w:rFonts w:eastAsiaTheme="majorEastAsia" w:cs="Times New Roman"/>
              </w:rPr>
              <w:t>[0xB0EC]                 04:44:23.505130          LTE NAS EMM Plain OTA Incoming MessageAttach accept Msg        1</w:t>
            </w:r>
          </w:p>
          <w:p w14:paraId="1410B26E" w14:textId="77777777" w:rsidR="00FC277F" w:rsidRPr="007F7AA4" w:rsidRDefault="00FC277F" w:rsidP="00926560">
            <w:pPr>
              <w:rPr>
                <w:rFonts w:eastAsiaTheme="majorEastAsia" w:cs="Times New Roman"/>
              </w:rPr>
            </w:pPr>
            <w:r w:rsidRPr="007F7AA4">
              <w:rPr>
                <w:rFonts w:eastAsiaTheme="majorEastAsia" w:cs="Times New Roman"/>
              </w:rPr>
              <w:t>[0xB0ED]                 04:44:23.510375          LTE NAS EMM Plain OTA Outgoing MessageAttach complete Msg      1</w:t>
            </w:r>
          </w:p>
          <w:p w14:paraId="5F99DF94" w14:textId="77777777" w:rsidR="00FC277F" w:rsidRPr="007F7AA4" w:rsidRDefault="00FC277F" w:rsidP="00926560">
            <w:pPr>
              <w:rPr>
                <w:rFonts w:eastAsiaTheme="majorEastAsia" w:cs="Times New Roman"/>
              </w:rPr>
            </w:pPr>
            <w:r w:rsidRPr="007F7AA4">
              <w:rPr>
                <w:rFonts w:eastAsiaTheme="majorEastAsia" w:cs="Times New Roman"/>
              </w:rPr>
              <w:t>[0x1544]                 04:44:47.865737          QMI_MCS_QCSI_PKT         Length:   48</w:t>
            </w:r>
          </w:p>
          <w:p w14:paraId="2D2324C2" w14:textId="77777777" w:rsidR="00FC277F" w:rsidRPr="007F7AA4" w:rsidRDefault="00FC277F" w:rsidP="00926560">
            <w:pPr>
              <w:rPr>
                <w:rFonts w:eastAsiaTheme="majorEastAsia" w:cs="Times New Roman"/>
              </w:rPr>
            </w:pPr>
            <w:r w:rsidRPr="007F7AA4">
              <w:rPr>
                <w:rFonts w:eastAsiaTheme="majorEastAsia" w:cs="Times New Roman"/>
              </w:rPr>
              <w:t>ServiceWDAV1 {</w:t>
            </w:r>
          </w:p>
          <w:p w14:paraId="3845E0D9" w14:textId="77777777" w:rsidR="00FC277F" w:rsidRPr="007F7AA4" w:rsidRDefault="00FC277F" w:rsidP="00926560">
            <w:pPr>
              <w:rPr>
                <w:rFonts w:eastAsiaTheme="majorEastAsia" w:cs="Times New Roman"/>
              </w:rPr>
            </w:pPr>
            <w:r w:rsidRPr="007F7AA4">
              <w:rPr>
                <w:rFonts w:eastAsiaTheme="majorEastAsia" w:cs="Times New Roman"/>
              </w:rPr>
              <w:t>wda_set_powersave_mode {</w:t>
            </w:r>
          </w:p>
          <w:p w14:paraId="6BCFAB6A" w14:textId="77777777" w:rsidR="00FC277F" w:rsidRPr="007F7AA4" w:rsidRDefault="00FC277F" w:rsidP="00926560">
            <w:pPr>
              <w:rPr>
                <w:rFonts w:eastAsiaTheme="majorEastAsia" w:cs="Times New Roman"/>
              </w:rPr>
            </w:pPr>
            <w:r w:rsidRPr="007F7AA4">
              <w:rPr>
                <w:rFonts w:eastAsiaTheme="majorEastAsia" w:cs="Times New Roman"/>
              </w:rPr>
              <w:t>wda_set_powersave_mode_reqTlvs[0] {</w:t>
            </w:r>
          </w:p>
          <w:p w14:paraId="18EFDF65" w14:textId="77777777" w:rsidR="00FC277F" w:rsidRPr="007F7AA4" w:rsidRDefault="00FC277F" w:rsidP="00926560">
            <w:pPr>
              <w:rPr>
                <w:rFonts w:eastAsiaTheme="majorEastAsia" w:cs="Times New Roman"/>
              </w:rPr>
            </w:pPr>
            <w:r w:rsidRPr="007F7AA4">
              <w:rPr>
                <w:rFonts w:eastAsiaTheme="majorEastAsia" w:cs="Times New Roman"/>
              </w:rPr>
              <w:t>Type = 0x01</w:t>
            </w:r>
          </w:p>
          <w:p w14:paraId="4559F018" w14:textId="77777777" w:rsidR="00FC277F" w:rsidRPr="007F7AA4" w:rsidRDefault="00FC277F" w:rsidP="00926560">
            <w:pPr>
              <w:rPr>
                <w:rFonts w:eastAsiaTheme="majorEastAsia" w:cs="Times New Roman"/>
              </w:rPr>
            </w:pPr>
            <w:r w:rsidRPr="007F7AA4">
              <w:rPr>
                <w:rFonts w:eastAsiaTheme="majorEastAsia" w:cs="Times New Roman"/>
              </w:rPr>
              <w:t>Length = 1</w:t>
            </w:r>
          </w:p>
          <w:p w14:paraId="265CB0B9" w14:textId="77777777" w:rsidR="00FC277F" w:rsidRPr="007F7AA4" w:rsidRDefault="00FC277F" w:rsidP="00926560">
            <w:pPr>
              <w:rPr>
                <w:rFonts w:eastAsiaTheme="majorEastAsia" w:cs="Times New Roman"/>
              </w:rPr>
            </w:pPr>
            <w:r w:rsidRPr="007F7AA4">
              <w:rPr>
                <w:rFonts w:eastAsiaTheme="majorEastAsia" w:cs="Times New Roman"/>
              </w:rPr>
              <w:t>powersave_control_flag {</w:t>
            </w:r>
          </w:p>
          <w:p w14:paraId="4CF4612E" w14:textId="77777777" w:rsidR="00FC277F" w:rsidRPr="007F7AA4" w:rsidRDefault="00FC277F" w:rsidP="00926560">
            <w:pPr>
              <w:rPr>
                <w:rFonts w:eastAsiaTheme="majorEastAsia" w:cs="Times New Roman"/>
              </w:rPr>
            </w:pPr>
            <w:r w:rsidRPr="007F7AA4">
              <w:rPr>
                <w:rFonts w:eastAsiaTheme="majorEastAsia" w:cs="Times New Roman"/>
                <w:highlight w:val="yellow"/>
              </w:rPr>
              <w:t>powersave_control_flag = true</w:t>
            </w:r>
          </w:p>
          <w:p w14:paraId="5640EF7C" w14:textId="77777777" w:rsidR="00FC277F" w:rsidRPr="007F7AA4" w:rsidRDefault="00FC277F" w:rsidP="00926560">
            <w:pPr>
              <w:rPr>
                <w:rFonts w:eastAsiaTheme="majorEastAsia" w:cs="Times New Roman"/>
              </w:rPr>
            </w:pPr>
            <w:r w:rsidRPr="007F7AA4">
              <w:rPr>
                <w:rFonts w:eastAsiaTheme="majorEastAsia" w:cs="Times New Roman"/>
              </w:rPr>
              <w:t>}</w:t>
            </w:r>
          </w:p>
          <w:p w14:paraId="143056B8" w14:textId="77777777" w:rsidR="00FC277F" w:rsidRPr="007F7AA4" w:rsidRDefault="00FC277F" w:rsidP="00926560">
            <w:pPr>
              <w:rPr>
                <w:rFonts w:eastAsiaTheme="majorEastAsia" w:cs="Times New Roman"/>
              </w:rPr>
            </w:pPr>
            <w:r w:rsidRPr="007F7AA4">
              <w:rPr>
                <w:rFonts w:eastAsiaTheme="majorEastAsia" w:cs="Times New Roman"/>
              </w:rPr>
              <w:t>}</w:t>
            </w:r>
          </w:p>
          <w:p w14:paraId="1D7B8F30" w14:textId="77777777" w:rsidR="00FC277F" w:rsidRPr="007F7AA4" w:rsidRDefault="00FC277F" w:rsidP="00926560">
            <w:pPr>
              <w:rPr>
                <w:rFonts w:eastAsiaTheme="majorEastAsia" w:cs="Times New Roman"/>
              </w:rPr>
            </w:pPr>
            <w:r w:rsidRPr="007F7AA4">
              <w:rPr>
                <w:rFonts w:eastAsiaTheme="majorEastAsia" w:cs="Times New Roman"/>
              </w:rPr>
              <w:t>}</w:t>
            </w:r>
          </w:p>
          <w:p w14:paraId="2830DCB6" w14:textId="77777777" w:rsidR="00FC277F" w:rsidRPr="007F7AA4" w:rsidRDefault="00FC277F" w:rsidP="00926560">
            <w:pPr>
              <w:rPr>
                <w:rFonts w:eastAsiaTheme="majorEastAsia" w:cs="Times New Roman"/>
              </w:rPr>
            </w:pPr>
            <w:r w:rsidRPr="007F7AA4">
              <w:rPr>
                <w:rFonts w:eastAsiaTheme="majorEastAsia" w:cs="Times New Roman"/>
              </w:rPr>
              <w:t xml:space="preserve">[0xB0ED]                 04:44:56.487933          LTE NAS EMM Plain OTA Outgoing Message </w:t>
            </w:r>
            <w:r w:rsidRPr="007F7AA4">
              <w:rPr>
                <w:rFonts w:eastAsiaTheme="majorEastAsia" w:cs="Times New Roman"/>
                <w:highlight w:val="yellow"/>
              </w:rPr>
              <w:t>Detach request Msg</w:t>
            </w:r>
            <w:r w:rsidRPr="007F7AA4">
              <w:rPr>
                <w:rFonts w:eastAsiaTheme="majorEastAsia" w:cs="Times New Roman"/>
              </w:rPr>
              <w:t xml:space="preserve">       1</w:t>
            </w:r>
          </w:p>
        </w:tc>
      </w:tr>
    </w:tbl>
    <w:p w14:paraId="2EC64E9B" w14:textId="77777777" w:rsidR="00FC277F" w:rsidRPr="007F7AA4" w:rsidRDefault="00FC277F" w:rsidP="00FC277F">
      <w:pPr>
        <w:rPr>
          <w:rFonts w:eastAsiaTheme="majorEastAsia" w:cs="Times New Roman"/>
        </w:rPr>
      </w:pPr>
    </w:p>
    <w:p w14:paraId="08C2503A" w14:textId="6F0FBAB6" w:rsidR="00FC277F" w:rsidRPr="007F7AA4" w:rsidRDefault="007C27A0" w:rsidP="007C27A0">
      <w:pPr>
        <w:pStyle w:val="3"/>
        <w:spacing w:before="156" w:after="156"/>
        <w:rPr>
          <w:rFonts w:eastAsiaTheme="majorEastAsia" w:cs="Times New Roman"/>
        </w:rPr>
      </w:pPr>
      <w:bookmarkStart w:id="215" w:name="_Toc87714770"/>
      <w:r w:rsidRPr="007F7AA4">
        <w:rPr>
          <w:rFonts w:eastAsiaTheme="majorEastAsia" w:cs="Times New Roman"/>
        </w:rPr>
        <w:t>手动搜网</w:t>
      </w:r>
      <w:bookmarkEnd w:id="215"/>
    </w:p>
    <w:p w14:paraId="497ACAFB" w14:textId="77777777" w:rsidR="007C27A0" w:rsidRPr="007F7AA4" w:rsidRDefault="007C27A0" w:rsidP="007C27A0">
      <w:pPr>
        <w:rPr>
          <w:rFonts w:eastAsiaTheme="majorEastAsia" w:cs="Times New Roman"/>
        </w:rPr>
      </w:pPr>
    </w:p>
    <w:p w14:paraId="218C723A" w14:textId="77777777" w:rsidR="00FC277F" w:rsidRPr="007F7AA4" w:rsidRDefault="00FC277F" w:rsidP="00FC277F">
      <w:pPr>
        <w:pStyle w:val="3"/>
        <w:spacing w:before="156" w:after="156"/>
        <w:rPr>
          <w:rFonts w:eastAsiaTheme="majorEastAsia" w:cs="Times New Roman"/>
        </w:rPr>
      </w:pPr>
      <w:bookmarkStart w:id="216" w:name="_Toc34299175"/>
      <w:bookmarkStart w:id="217" w:name="_Toc87714771"/>
      <w:r w:rsidRPr="007F7AA4">
        <w:rPr>
          <w:rFonts w:eastAsiaTheme="majorEastAsia" w:cs="Times New Roman"/>
        </w:rPr>
        <w:t>开关</w:t>
      </w:r>
      <w:r w:rsidRPr="007F7AA4">
        <w:rPr>
          <w:rFonts w:eastAsiaTheme="majorEastAsia" w:cs="Times New Roman"/>
        </w:rPr>
        <w:t>VoLTE</w:t>
      </w:r>
      <w:r w:rsidRPr="007F7AA4">
        <w:rPr>
          <w:rFonts w:eastAsiaTheme="majorEastAsia" w:cs="Times New Roman"/>
        </w:rPr>
        <w:t>开关</w:t>
      </w:r>
      <w:r w:rsidRPr="007F7AA4">
        <w:rPr>
          <w:rFonts w:eastAsiaTheme="majorEastAsia" w:cs="Times New Roman"/>
        </w:rPr>
        <w:t>—</w:t>
      </w:r>
      <w:r w:rsidRPr="007F7AA4">
        <w:rPr>
          <w:rFonts w:eastAsiaTheme="majorEastAsia" w:cs="Times New Roman"/>
        </w:rPr>
        <w:t>待补充</w:t>
      </w:r>
      <w:bookmarkEnd w:id="216"/>
      <w:bookmarkEnd w:id="217"/>
    </w:p>
    <w:p w14:paraId="2406D48B" w14:textId="77777777" w:rsidR="00FC277F" w:rsidRPr="007F7AA4" w:rsidRDefault="00FC277F" w:rsidP="0074649F">
      <w:pPr>
        <w:pStyle w:val="3"/>
        <w:spacing w:before="156" w:after="156"/>
      </w:pPr>
      <w:bookmarkStart w:id="218" w:name="_Toc34299176"/>
      <w:bookmarkStart w:id="219" w:name="_Toc87714772"/>
      <w:r w:rsidRPr="007F7AA4">
        <w:t>设置</w:t>
      </w:r>
      <w:r w:rsidRPr="007F7AA4">
        <w:t>SIM</w:t>
      </w:r>
      <w:r w:rsidRPr="007F7AA4">
        <w:t>的固定拨号</w:t>
      </w:r>
      <w:bookmarkEnd w:id="218"/>
      <w:bookmarkEnd w:id="219"/>
    </w:p>
    <w:p w14:paraId="35149830" w14:textId="77777777" w:rsidR="00FC277F" w:rsidRPr="007F7AA4" w:rsidRDefault="00FC277F" w:rsidP="00FC277F">
      <w:pPr>
        <w:rPr>
          <w:rFonts w:eastAsiaTheme="majorEastAsia" w:cs="Times New Roman"/>
        </w:rPr>
      </w:pPr>
      <w:r w:rsidRPr="007F7AA4">
        <w:rPr>
          <w:rFonts w:eastAsiaTheme="majorEastAsia" w:cs="Times New Roman"/>
        </w:rPr>
        <w:t>在电话界面</w:t>
      </w:r>
      <w:r w:rsidRPr="007F7AA4">
        <w:rPr>
          <w:rFonts w:eastAsiaTheme="majorEastAsia" w:cs="Times New Roman"/>
        </w:rPr>
        <w:t>-&gt;</w:t>
      </w:r>
      <w:r w:rsidRPr="007F7AA4">
        <w:rPr>
          <w:rFonts w:eastAsiaTheme="majorEastAsia" w:cs="Times New Roman"/>
        </w:rPr>
        <w:t>电话设置</w:t>
      </w:r>
      <w:r w:rsidRPr="007F7AA4">
        <w:rPr>
          <w:rFonts w:eastAsiaTheme="majorEastAsia" w:cs="Times New Roman"/>
        </w:rPr>
        <w:t>-&gt;</w:t>
      </w:r>
      <w:r w:rsidRPr="007F7AA4">
        <w:rPr>
          <w:rFonts w:eastAsiaTheme="majorEastAsia" w:cs="Times New Roman"/>
        </w:rPr>
        <w:t>高级设置</w:t>
      </w:r>
      <w:r w:rsidRPr="007F7AA4">
        <w:rPr>
          <w:rFonts w:eastAsiaTheme="majorEastAsia" w:cs="Times New Roman"/>
        </w:rPr>
        <w:t>-&gt;</w:t>
      </w:r>
      <w:r w:rsidRPr="007F7AA4">
        <w:rPr>
          <w:rFonts w:eastAsiaTheme="majorEastAsia" w:cs="Times New Roman"/>
        </w:rPr>
        <w:t>固定拨号。此业务设置后，手机只能拨出有限的几个号码啦，也只能接听</w:t>
      </w:r>
      <w:r w:rsidRPr="007F7AA4">
        <w:rPr>
          <w:rFonts w:eastAsiaTheme="majorEastAsia" w:cs="Times New Roman"/>
        </w:rPr>
        <w:t>FDN</w:t>
      </w:r>
      <w:r w:rsidRPr="007F7AA4">
        <w:rPr>
          <w:rFonts w:eastAsiaTheme="majorEastAsia" w:cs="Times New Roman"/>
        </w:rPr>
        <w:t>中的号码。但是，紧急呼叫是不受该限制。</w:t>
      </w:r>
    </w:p>
    <w:p w14:paraId="721F2C0C" w14:textId="77777777" w:rsidR="00FC277F" w:rsidRPr="007F7AA4" w:rsidRDefault="00FC277F" w:rsidP="006A1992">
      <w:pPr>
        <w:pStyle w:val="ac"/>
        <w:numPr>
          <w:ilvl w:val="0"/>
          <w:numId w:val="38"/>
        </w:numPr>
        <w:ind w:firstLineChars="0"/>
        <w:rPr>
          <w:rFonts w:eastAsiaTheme="majorEastAsia" w:cs="Times New Roman"/>
        </w:rPr>
      </w:pPr>
      <w:r w:rsidRPr="007F7AA4">
        <w:rPr>
          <w:rFonts w:eastAsiaTheme="majorEastAsia" w:cs="Times New Roman"/>
        </w:rPr>
        <w:t>特征</w:t>
      </w:r>
    </w:p>
    <w:p w14:paraId="30E9B48F" w14:textId="77777777" w:rsidR="00FC277F" w:rsidRPr="007F7AA4" w:rsidRDefault="00FC277F" w:rsidP="00FC277F">
      <w:pPr>
        <w:pStyle w:val="af2"/>
        <w:spacing w:before="0" w:beforeAutospacing="0" w:after="0" w:afterAutospacing="0"/>
        <w:rPr>
          <w:rFonts w:ascii="Times New Roman" w:eastAsiaTheme="majorEastAsia" w:hAnsi="Times New Roman" w:cs="Times New Roman"/>
        </w:rPr>
      </w:pPr>
      <w:r w:rsidRPr="007F7AA4">
        <w:rPr>
          <w:rFonts w:ascii="Times New Roman" w:eastAsiaTheme="majorEastAsia" w:hAnsi="Times New Roman" w:cs="Times New Roman"/>
        </w:rPr>
        <w:t>ServiceId = 11</w:t>
      </w:r>
      <w:r w:rsidRPr="007F7AA4">
        <w:rPr>
          <w:rFonts w:ascii="Times New Roman" w:eastAsiaTheme="majorEastAsia" w:hAnsi="Times New Roman" w:cs="Times New Roman"/>
        </w:rPr>
        <w:t>，</w:t>
      </w:r>
      <w:r w:rsidRPr="007F7AA4">
        <w:rPr>
          <w:rFonts w:ascii="Times New Roman" w:eastAsiaTheme="majorEastAsia" w:hAnsi="Times New Roman" w:cs="Times New Roman"/>
        </w:rPr>
        <w:t>MsgId = 0x00000037</w:t>
      </w:r>
      <w:r w:rsidRPr="007F7AA4">
        <w:rPr>
          <w:rFonts w:ascii="Times New Roman" w:eastAsiaTheme="majorEastAsia" w:hAnsi="Times New Roman" w:cs="Times New Roman"/>
        </w:rPr>
        <w:t>，字符串：</w:t>
      </w:r>
      <w:r w:rsidRPr="007F7AA4">
        <w:rPr>
          <w:rFonts w:ascii="Times New Roman" w:eastAsiaTheme="majorEastAsia" w:hAnsi="Times New Roman" w:cs="Times New Roman"/>
        </w:rPr>
        <w:t>uim_set_service_status</w:t>
      </w:r>
    </w:p>
    <w:p w14:paraId="10C09084" w14:textId="77777777" w:rsidR="00FC277F" w:rsidRPr="007F7AA4" w:rsidRDefault="00FC277F" w:rsidP="006A1992">
      <w:pPr>
        <w:pStyle w:val="af2"/>
        <w:numPr>
          <w:ilvl w:val="0"/>
          <w:numId w:val="38"/>
        </w:numPr>
        <w:spacing w:before="0" w:beforeAutospacing="0" w:after="0" w:afterAutospacing="0"/>
        <w:rPr>
          <w:rFonts w:ascii="Times New Roman" w:eastAsiaTheme="majorEastAsia" w:hAnsi="Times New Roman" w:cs="Times New Roman"/>
        </w:rPr>
      </w:pPr>
      <w:r w:rsidRPr="007F7AA4">
        <w:rPr>
          <w:rFonts w:ascii="Times New Roman" w:eastAsiaTheme="majorEastAsia" w:hAnsi="Times New Roman" w:cs="Times New Roman"/>
        </w:rPr>
        <w:t>参数解析</w:t>
      </w:r>
    </w:p>
    <w:p w14:paraId="4674E521" w14:textId="77777777" w:rsidR="00FC277F" w:rsidRPr="007F7AA4" w:rsidRDefault="00FC277F" w:rsidP="00FC277F">
      <w:pPr>
        <w:pStyle w:val="af2"/>
        <w:spacing w:before="0" w:beforeAutospacing="0" w:after="0" w:afterAutospacing="0"/>
        <w:rPr>
          <w:rFonts w:ascii="Times New Roman" w:eastAsiaTheme="majorEastAsia" w:hAnsi="Times New Roman" w:cs="Times New Roman"/>
        </w:rPr>
      </w:pPr>
      <w:r w:rsidRPr="007F7AA4">
        <w:rPr>
          <w:rFonts w:ascii="Times New Roman" w:eastAsiaTheme="majorEastAsia" w:hAnsi="Times New Roman" w:cs="Times New Roman"/>
        </w:rPr>
        <w:t>fdn_status</w:t>
      </w:r>
      <w:r w:rsidRPr="007F7AA4">
        <w:rPr>
          <w:rFonts w:ascii="Times New Roman" w:eastAsiaTheme="majorEastAsia" w:hAnsi="Times New Roman" w:cs="Times New Roman"/>
        </w:rPr>
        <w:t>：</w:t>
      </w:r>
      <w:r w:rsidRPr="007F7AA4">
        <w:rPr>
          <w:rFonts w:ascii="Times New Roman" w:eastAsiaTheme="majorEastAsia" w:hAnsi="Times New Roman" w:cs="Times New Roman"/>
        </w:rPr>
        <w:t>FDN</w:t>
      </w:r>
      <w:r w:rsidRPr="007F7AA4">
        <w:rPr>
          <w:rFonts w:ascii="Times New Roman" w:eastAsiaTheme="majorEastAsia" w:hAnsi="Times New Roman" w:cs="Times New Roman"/>
        </w:rPr>
        <w:t>状态（</w:t>
      </w:r>
      <w:r w:rsidRPr="007F7AA4">
        <w:rPr>
          <w:rFonts w:ascii="Times New Roman" w:eastAsiaTheme="majorEastAsia" w:hAnsi="Times New Roman" w:cs="Times New Roman"/>
        </w:rPr>
        <w:t>Fixed dialer number</w:t>
      </w:r>
      <w:r w:rsidRPr="007F7AA4">
        <w:rPr>
          <w:rFonts w:ascii="Times New Roman" w:eastAsiaTheme="majorEastAsia" w:hAnsi="Times New Roman" w:cs="Times New Roman"/>
        </w:rPr>
        <w:t>），</w:t>
      </w:r>
      <w:r w:rsidRPr="007F7AA4">
        <w:rPr>
          <w:rFonts w:ascii="Times New Roman" w:eastAsiaTheme="majorEastAsia" w:hAnsi="Times New Roman" w:cs="Times New Roman"/>
        </w:rPr>
        <w:t>true</w:t>
      </w:r>
      <w:r w:rsidRPr="007F7AA4">
        <w:rPr>
          <w:rFonts w:ascii="Times New Roman" w:eastAsiaTheme="majorEastAsia" w:hAnsi="Times New Roman" w:cs="Times New Roman"/>
        </w:rPr>
        <w:t>开启固定拨号，</w:t>
      </w:r>
      <w:r w:rsidRPr="007F7AA4">
        <w:rPr>
          <w:rFonts w:ascii="Times New Roman" w:eastAsiaTheme="majorEastAsia" w:hAnsi="Times New Roman" w:cs="Times New Roman"/>
        </w:rPr>
        <w:t>false</w:t>
      </w:r>
      <w:r w:rsidRPr="007F7AA4">
        <w:rPr>
          <w:rFonts w:ascii="Times New Roman" w:eastAsiaTheme="majorEastAsia" w:hAnsi="Times New Roman" w:cs="Times New Roman"/>
        </w:rPr>
        <w:t>取消固定拨号。</w:t>
      </w:r>
    </w:p>
    <w:p w14:paraId="0D870047" w14:textId="77777777" w:rsidR="00FC277F" w:rsidRPr="007F7AA4" w:rsidRDefault="00FC277F" w:rsidP="006A1992">
      <w:pPr>
        <w:pStyle w:val="ac"/>
        <w:numPr>
          <w:ilvl w:val="0"/>
          <w:numId w:val="38"/>
        </w:numPr>
        <w:ind w:firstLineChars="0"/>
        <w:rPr>
          <w:rFonts w:eastAsiaTheme="majorEastAsia" w:cs="Times New Roman"/>
        </w:rPr>
      </w:pPr>
      <w:r w:rsidRPr="007F7AA4">
        <w:rPr>
          <w:rFonts w:eastAsiaTheme="majorEastAsia" w:cs="Times New Roman"/>
        </w:rPr>
        <w:t>Example</w:t>
      </w:r>
    </w:p>
    <w:tbl>
      <w:tblPr>
        <w:tblStyle w:val="a7"/>
        <w:tblW w:w="0" w:type="auto"/>
        <w:tblLook w:val="04A0" w:firstRow="1" w:lastRow="0" w:firstColumn="1" w:lastColumn="0" w:noHBand="0" w:noVBand="1"/>
      </w:tblPr>
      <w:tblGrid>
        <w:gridCol w:w="8522"/>
      </w:tblGrid>
      <w:tr w:rsidR="00FC277F" w:rsidRPr="007F7AA4" w14:paraId="54976E6E" w14:textId="77777777" w:rsidTr="00926560">
        <w:tc>
          <w:tcPr>
            <w:tcW w:w="8522" w:type="dxa"/>
          </w:tcPr>
          <w:p w14:paraId="0F225CBE" w14:textId="77777777" w:rsidR="00FC277F" w:rsidRPr="007F7AA4" w:rsidRDefault="00FC277F" w:rsidP="00926560">
            <w:pPr>
              <w:pStyle w:val="af2"/>
              <w:spacing w:before="0" w:beforeAutospacing="0" w:after="0" w:afterAutospacing="0"/>
              <w:rPr>
                <w:rFonts w:ascii="Times New Roman" w:eastAsiaTheme="majorEastAsia" w:hAnsi="Times New Roman" w:cs="Times New Roman"/>
              </w:rPr>
            </w:pPr>
            <w:r w:rsidRPr="007F7AA4">
              <w:rPr>
                <w:rFonts w:ascii="Times New Roman" w:eastAsiaTheme="majorEastAsia" w:hAnsi="Times New Roman" w:cs="Times New Roman"/>
              </w:rPr>
              <w:t>07:53:49.546</w:t>
            </w:r>
          </w:p>
          <w:p w14:paraId="344C9A4C" w14:textId="77777777" w:rsidR="00FC277F" w:rsidRPr="007F7AA4" w:rsidRDefault="00FC277F" w:rsidP="00926560">
            <w:pPr>
              <w:pStyle w:val="af2"/>
              <w:spacing w:before="0" w:beforeAutospacing="0" w:after="0" w:afterAutospacing="0"/>
              <w:rPr>
                <w:rFonts w:ascii="Times New Roman" w:eastAsiaTheme="majorEastAsia" w:hAnsi="Times New Roman" w:cs="Times New Roman"/>
              </w:rPr>
            </w:pPr>
            <w:r w:rsidRPr="007F7AA4">
              <w:rPr>
                <w:rFonts w:ascii="Times New Roman" w:eastAsiaTheme="majorEastAsia" w:hAnsi="Times New Roman" w:cs="Times New Roman"/>
              </w:rPr>
              <w:t>07:53:49.546 [0x1544] MCS QCSI Payload Packet</w:t>
            </w:r>
          </w:p>
          <w:p w14:paraId="79C83511" w14:textId="77777777" w:rsidR="00FC277F" w:rsidRPr="007F7AA4" w:rsidRDefault="00FC277F" w:rsidP="00926560">
            <w:pPr>
              <w:pStyle w:val="af2"/>
              <w:spacing w:before="0" w:beforeAutospacing="0" w:after="0" w:afterAutospacing="0"/>
              <w:rPr>
                <w:rFonts w:ascii="Times New Roman" w:eastAsiaTheme="majorEastAsia" w:hAnsi="Times New Roman" w:cs="Times New Roman"/>
              </w:rPr>
            </w:pPr>
            <w:r w:rsidRPr="007F7AA4">
              <w:rPr>
                <w:rFonts w:ascii="Times New Roman" w:eastAsiaTheme="majorEastAsia" w:hAnsi="Times New Roman" w:cs="Times New Roman"/>
              </w:rPr>
              <w:t>packetVersion = 2</w:t>
            </w:r>
          </w:p>
          <w:p w14:paraId="10A8B6C1" w14:textId="77777777" w:rsidR="00FC277F" w:rsidRPr="007F7AA4" w:rsidRDefault="00FC277F" w:rsidP="00926560">
            <w:pPr>
              <w:pStyle w:val="af2"/>
              <w:spacing w:before="0" w:beforeAutospacing="0" w:after="0" w:afterAutospacing="0"/>
              <w:rPr>
                <w:rFonts w:ascii="Times New Roman" w:eastAsiaTheme="majorEastAsia" w:hAnsi="Times New Roman" w:cs="Times New Roman"/>
              </w:rPr>
            </w:pPr>
            <w:r w:rsidRPr="007F7AA4">
              <w:rPr>
                <w:rFonts w:ascii="Times New Roman" w:eastAsiaTheme="majorEastAsia" w:hAnsi="Times New Roman" w:cs="Times New Roman"/>
              </w:rPr>
              <w:t>MsgType = Request</w:t>
            </w:r>
          </w:p>
          <w:p w14:paraId="3377BB0B" w14:textId="77777777" w:rsidR="00FC277F" w:rsidRPr="007F7AA4" w:rsidRDefault="00FC277F" w:rsidP="00926560">
            <w:pPr>
              <w:pStyle w:val="af2"/>
              <w:spacing w:before="0" w:beforeAutospacing="0" w:after="0" w:afterAutospacing="0"/>
              <w:rPr>
                <w:rFonts w:ascii="Times New Roman" w:eastAsiaTheme="majorEastAsia" w:hAnsi="Times New Roman" w:cs="Times New Roman"/>
              </w:rPr>
            </w:pPr>
            <w:r w:rsidRPr="007F7AA4">
              <w:rPr>
                <w:rFonts w:ascii="Times New Roman" w:eastAsiaTheme="majorEastAsia" w:hAnsi="Times New Roman" w:cs="Times New Roman"/>
              </w:rPr>
              <w:t>Counter = 1584</w:t>
            </w:r>
          </w:p>
          <w:p w14:paraId="134F5FED" w14:textId="77777777" w:rsidR="00FC277F" w:rsidRPr="007F7AA4" w:rsidRDefault="00FC277F" w:rsidP="00926560">
            <w:pPr>
              <w:pStyle w:val="af2"/>
              <w:spacing w:before="0" w:beforeAutospacing="0" w:after="0" w:afterAutospacing="0"/>
              <w:rPr>
                <w:rFonts w:ascii="Times New Roman" w:eastAsiaTheme="majorEastAsia" w:hAnsi="Times New Roman" w:cs="Times New Roman"/>
                <w:b/>
              </w:rPr>
            </w:pPr>
            <w:r w:rsidRPr="007F7AA4">
              <w:rPr>
                <w:rFonts w:ascii="Times New Roman" w:eastAsiaTheme="majorEastAsia" w:hAnsi="Times New Roman" w:cs="Times New Roman"/>
                <w:b/>
              </w:rPr>
              <w:t>ServiceId = 11</w:t>
            </w:r>
          </w:p>
          <w:p w14:paraId="671FD326" w14:textId="77777777" w:rsidR="00FC277F" w:rsidRPr="007F7AA4" w:rsidRDefault="00FC277F" w:rsidP="00926560">
            <w:pPr>
              <w:pStyle w:val="af2"/>
              <w:spacing w:before="0" w:beforeAutospacing="0" w:after="0" w:afterAutospacing="0"/>
              <w:rPr>
                <w:rFonts w:ascii="Times New Roman" w:eastAsiaTheme="majorEastAsia" w:hAnsi="Times New Roman" w:cs="Times New Roman"/>
              </w:rPr>
            </w:pPr>
            <w:r w:rsidRPr="007F7AA4">
              <w:rPr>
                <w:rFonts w:ascii="Times New Roman" w:eastAsiaTheme="majorEastAsia" w:hAnsi="Times New Roman" w:cs="Times New Roman"/>
              </w:rPr>
              <w:t>MajorRev = 1</w:t>
            </w:r>
          </w:p>
          <w:p w14:paraId="4AF440A8" w14:textId="77777777" w:rsidR="00FC277F" w:rsidRPr="007F7AA4" w:rsidRDefault="00FC277F" w:rsidP="00926560">
            <w:pPr>
              <w:pStyle w:val="af2"/>
              <w:spacing w:before="0" w:beforeAutospacing="0" w:after="0" w:afterAutospacing="0"/>
              <w:rPr>
                <w:rFonts w:ascii="Times New Roman" w:eastAsiaTheme="majorEastAsia" w:hAnsi="Times New Roman" w:cs="Times New Roman"/>
              </w:rPr>
            </w:pPr>
            <w:r w:rsidRPr="007F7AA4">
              <w:rPr>
                <w:rFonts w:ascii="Times New Roman" w:eastAsiaTheme="majorEastAsia" w:hAnsi="Times New Roman" w:cs="Times New Roman"/>
              </w:rPr>
              <w:t>MinorRev = 92</w:t>
            </w:r>
          </w:p>
          <w:p w14:paraId="17613D6F" w14:textId="77777777" w:rsidR="00FC277F" w:rsidRPr="007F7AA4" w:rsidRDefault="00FC277F" w:rsidP="00926560">
            <w:pPr>
              <w:pStyle w:val="af2"/>
              <w:spacing w:before="0" w:beforeAutospacing="0" w:after="0" w:afterAutospacing="0"/>
              <w:rPr>
                <w:rFonts w:ascii="Times New Roman" w:eastAsiaTheme="majorEastAsia" w:hAnsi="Times New Roman" w:cs="Times New Roman"/>
              </w:rPr>
            </w:pPr>
            <w:r w:rsidRPr="007F7AA4">
              <w:rPr>
                <w:rFonts w:ascii="Times New Roman" w:eastAsiaTheme="majorEastAsia" w:hAnsi="Times New Roman" w:cs="Times New Roman"/>
              </w:rPr>
              <w:t>ConHandle = 0x0000001D</w:t>
            </w:r>
          </w:p>
          <w:p w14:paraId="087E7AFB" w14:textId="77777777" w:rsidR="00FC277F" w:rsidRPr="007F7AA4" w:rsidRDefault="00FC277F" w:rsidP="00926560">
            <w:pPr>
              <w:pStyle w:val="af2"/>
              <w:spacing w:before="0" w:beforeAutospacing="0" w:after="0" w:afterAutospacing="0"/>
              <w:rPr>
                <w:rFonts w:ascii="Times New Roman" w:eastAsiaTheme="majorEastAsia" w:hAnsi="Times New Roman" w:cs="Times New Roman"/>
                <w:b/>
              </w:rPr>
            </w:pPr>
            <w:r w:rsidRPr="007F7AA4">
              <w:rPr>
                <w:rFonts w:ascii="Times New Roman" w:eastAsiaTheme="majorEastAsia" w:hAnsi="Times New Roman" w:cs="Times New Roman"/>
                <w:b/>
              </w:rPr>
              <w:t>MsgId = 0x00000037</w:t>
            </w:r>
          </w:p>
          <w:p w14:paraId="7740B6BD" w14:textId="77777777" w:rsidR="00FC277F" w:rsidRPr="007F7AA4" w:rsidRDefault="00FC277F" w:rsidP="00926560">
            <w:pPr>
              <w:pStyle w:val="af2"/>
              <w:spacing w:before="0" w:beforeAutospacing="0" w:after="0" w:afterAutospacing="0"/>
              <w:rPr>
                <w:rFonts w:ascii="Times New Roman" w:eastAsiaTheme="majorEastAsia" w:hAnsi="Times New Roman" w:cs="Times New Roman"/>
              </w:rPr>
            </w:pPr>
            <w:r w:rsidRPr="007F7AA4">
              <w:rPr>
                <w:rFonts w:ascii="Times New Roman" w:eastAsiaTheme="majorEastAsia" w:hAnsi="Times New Roman" w:cs="Times New Roman"/>
              </w:rPr>
              <w:t>QmiLength = 9</w:t>
            </w:r>
          </w:p>
          <w:p w14:paraId="08AF5C69" w14:textId="77777777" w:rsidR="00FC277F" w:rsidRPr="007F7AA4" w:rsidRDefault="00FC277F" w:rsidP="00926560">
            <w:pPr>
              <w:pStyle w:val="af2"/>
              <w:spacing w:before="0" w:beforeAutospacing="0" w:after="0" w:afterAutospacing="0"/>
              <w:rPr>
                <w:rFonts w:ascii="Times New Roman" w:eastAsiaTheme="majorEastAsia" w:hAnsi="Times New Roman" w:cs="Times New Roman"/>
              </w:rPr>
            </w:pPr>
            <w:r w:rsidRPr="007F7AA4">
              <w:rPr>
                <w:rFonts w:ascii="Times New Roman" w:eastAsiaTheme="majorEastAsia" w:hAnsi="Times New Roman" w:cs="Times New Roman"/>
              </w:rPr>
              <w:t>Service_UIM {</w:t>
            </w:r>
          </w:p>
          <w:p w14:paraId="4A78E36A" w14:textId="77777777" w:rsidR="00FC277F" w:rsidRPr="007F7AA4" w:rsidRDefault="00FC277F" w:rsidP="00926560">
            <w:pPr>
              <w:pStyle w:val="af2"/>
              <w:spacing w:before="0" w:beforeAutospacing="0" w:after="0" w:afterAutospacing="0"/>
              <w:rPr>
                <w:rFonts w:ascii="Times New Roman" w:eastAsiaTheme="majorEastAsia" w:hAnsi="Times New Roman" w:cs="Times New Roman"/>
              </w:rPr>
            </w:pPr>
            <w:r w:rsidRPr="007F7AA4">
              <w:rPr>
                <w:rFonts w:ascii="Times New Roman" w:eastAsiaTheme="majorEastAsia" w:hAnsi="Times New Roman" w:cs="Times New Roman"/>
              </w:rPr>
              <w:t>ServiceUIMV1 {</w:t>
            </w:r>
          </w:p>
          <w:p w14:paraId="1AB926FC" w14:textId="77777777" w:rsidR="00FC277F" w:rsidRPr="007F7AA4" w:rsidRDefault="00FC277F" w:rsidP="00926560">
            <w:pPr>
              <w:pStyle w:val="af2"/>
              <w:spacing w:before="0" w:beforeAutospacing="0" w:after="0" w:afterAutospacing="0"/>
              <w:rPr>
                <w:rFonts w:ascii="Times New Roman" w:eastAsiaTheme="majorEastAsia" w:hAnsi="Times New Roman" w:cs="Times New Roman"/>
              </w:rPr>
            </w:pPr>
            <w:r w:rsidRPr="007F7AA4">
              <w:rPr>
                <w:rFonts w:ascii="Times New Roman" w:eastAsiaTheme="majorEastAsia" w:hAnsi="Times New Roman" w:cs="Times New Roman"/>
              </w:rPr>
              <w:t>uim_set_service_status {</w:t>
            </w:r>
          </w:p>
          <w:p w14:paraId="4C196458" w14:textId="77777777" w:rsidR="00FC277F" w:rsidRPr="007F7AA4" w:rsidRDefault="00FC277F" w:rsidP="00926560">
            <w:pPr>
              <w:pStyle w:val="af2"/>
              <w:spacing w:before="0" w:beforeAutospacing="0" w:after="0" w:afterAutospacing="0"/>
              <w:rPr>
                <w:rFonts w:ascii="Times New Roman" w:eastAsiaTheme="majorEastAsia" w:hAnsi="Times New Roman" w:cs="Times New Roman"/>
              </w:rPr>
            </w:pPr>
            <w:r w:rsidRPr="007F7AA4">
              <w:rPr>
                <w:rFonts w:ascii="Times New Roman" w:eastAsiaTheme="majorEastAsia" w:hAnsi="Times New Roman" w:cs="Times New Roman"/>
              </w:rPr>
              <w:t>uim_set_service_status_reqTlvs[0] {</w:t>
            </w:r>
          </w:p>
          <w:p w14:paraId="052B52CC" w14:textId="77777777" w:rsidR="00FC277F" w:rsidRPr="007F7AA4" w:rsidRDefault="00FC277F" w:rsidP="00926560">
            <w:pPr>
              <w:pStyle w:val="af2"/>
              <w:spacing w:before="0" w:beforeAutospacing="0" w:after="0" w:afterAutospacing="0"/>
              <w:rPr>
                <w:rFonts w:ascii="Times New Roman" w:eastAsiaTheme="majorEastAsia" w:hAnsi="Times New Roman" w:cs="Times New Roman"/>
              </w:rPr>
            </w:pPr>
            <w:r w:rsidRPr="007F7AA4">
              <w:rPr>
                <w:rFonts w:ascii="Times New Roman" w:eastAsiaTheme="majorEastAsia" w:hAnsi="Times New Roman" w:cs="Times New Roman"/>
              </w:rPr>
              <w:t>Type = 0x01</w:t>
            </w:r>
          </w:p>
          <w:p w14:paraId="6A1412E1" w14:textId="77777777" w:rsidR="00FC277F" w:rsidRPr="007F7AA4" w:rsidRDefault="00FC277F" w:rsidP="00926560">
            <w:pPr>
              <w:pStyle w:val="af2"/>
              <w:spacing w:before="0" w:beforeAutospacing="0" w:after="0" w:afterAutospacing="0"/>
              <w:rPr>
                <w:rFonts w:ascii="Times New Roman" w:eastAsiaTheme="majorEastAsia" w:hAnsi="Times New Roman" w:cs="Times New Roman"/>
              </w:rPr>
            </w:pPr>
            <w:r w:rsidRPr="007F7AA4">
              <w:rPr>
                <w:rFonts w:ascii="Times New Roman" w:eastAsiaTheme="majorEastAsia" w:hAnsi="Times New Roman" w:cs="Times New Roman"/>
              </w:rPr>
              <w:t>Length = 2</w:t>
            </w:r>
          </w:p>
          <w:p w14:paraId="1F25397A" w14:textId="77777777" w:rsidR="00FC277F" w:rsidRPr="007F7AA4" w:rsidRDefault="00FC277F" w:rsidP="00926560">
            <w:pPr>
              <w:pStyle w:val="af2"/>
              <w:spacing w:before="0" w:beforeAutospacing="0" w:after="0" w:afterAutospacing="0"/>
              <w:rPr>
                <w:rFonts w:ascii="Times New Roman" w:eastAsiaTheme="majorEastAsia" w:hAnsi="Times New Roman" w:cs="Times New Roman"/>
              </w:rPr>
            </w:pPr>
            <w:r w:rsidRPr="007F7AA4">
              <w:rPr>
                <w:rFonts w:ascii="Times New Roman" w:eastAsiaTheme="majorEastAsia" w:hAnsi="Times New Roman" w:cs="Times New Roman"/>
              </w:rPr>
              <w:t>session_information {</w:t>
            </w:r>
          </w:p>
          <w:p w14:paraId="721ABAD5" w14:textId="77777777" w:rsidR="00FC277F" w:rsidRPr="007F7AA4" w:rsidRDefault="00FC277F" w:rsidP="00926560">
            <w:pPr>
              <w:pStyle w:val="af2"/>
              <w:spacing w:before="0" w:beforeAutospacing="0" w:after="0" w:afterAutospacing="0"/>
              <w:rPr>
                <w:rFonts w:ascii="Times New Roman" w:eastAsiaTheme="majorEastAsia" w:hAnsi="Times New Roman" w:cs="Times New Roman"/>
              </w:rPr>
            </w:pPr>
            <w:r w:rsidRPr="007F7AA4">
              <w:rPr>
                <w:rFonts w:ascii="Times New Roman" w:eastAsiaTheme="majorEastAsia" w:hAnsi="Times New Roman" w:cs="Times New Roman"/>
              </w:rPr>
              <w:t>session_type = UIM_SESSION_TYPE_PRIMARY_GW</w:t>
            </w:r>
          </w:p>
          <w:p w14:paraId="067E8275" w14:textId="77777777" w:rsidR="00FC277F" w:rsidRPr="007F7AA4" w:rsidRDefault="00FC277F" w:rsidP="00926560">
            <w:pPr>
              <w:pStyle w:val="af2"/>
              <w:spacing w:before="0" w:beforeAutospacing="0" w:after="0" w:afterAutospacing="0"/>
              <w:rPr>
                <w:rFonts w:ascii="Times New Roman" w:eastAsiaTheme="majorEastAsia" w:hAnsi="Times New Roman" w:cs="Times New Roman"/>
              </w:rPr>
            </w:pPr>
            <w:r w:rsidRPr="007F7AA4">
              <w:rPr>
                <w:rFonts w:ascii="Times New Roman" w:eastAsiaTheme="majorEastAsia" w:hAnsi="Times New Roman" w:cs="Times New Roman"/>
              </w:rPr>
              <w:t>aid_len = 0</w:t>
            </w:r>
          </w:p>
          <w:p w14:paraId="3E5F6665" w14:textId="77777777" w:rsidR="00FC277F" w:rsidRPr="007F7AA4" w:rsidRDefault="00FC277F" w:rsidP="00926560">
            <w:pPr>
              <w:pStyle w:val="af2"/>
              <w:spacing w:before="0" w:beforeAutospacing="0" w:after="0" w:afterAutospacing="0"/>
              <w:rPr>
                <w:rFonts w:ascii="Times New Roman" w:eastAsiaTheme="majorEastAsia" w:hAnsi="Times New Roman" w:cs="Times New Roman"/>
              </w:rPr>
            </w:pPr>
            <w:r w:rsidRPr="007F7AA4">
              <w:rPr>
                <w:rFonts w:ascii="Times New Roman" w:eastAsiaTheme="majorEastAsia" w:hAnsi="Times New Roman" w:cs="Times New Roman"/>
              </w:rPr>
              <w:t>}</w:t>
            </w:r>
          </w:p>
          <w:p w14:paraId="6CE80AC1" w14:textId="77777777" w:rsidR="00FC277F" w:rsidRPr="007F7AA4" w:rsidRDefault="00FC277F" w:rsidP="00926560">
            <w:pPr>
              <w:pStyle w:val="af2"/>
              <w:spacing w:before="0" w:beforeAutospacing="0" w:after="0" w:afterAutospacing="0"/>
              <w:rPr>
                <w:rFonts w:ascii="Times New Roman" w:eastAsiaTheme="majorEastAsia" w:hAnsi="Times New Roman" w:cs="Times New Roman"/>
              </w:rPr>
            </w:pPr>
            <w:r w:rsidRPr="007F7AA4">
              <w:rPr>
                <w:rFonts w:ascii="Times New Roman" w:eastAsiaTheme="majorEastAsia" w:hAnsi="Times New Roman" w:cs="Times New Roman"/>
              </w:rPr>
              <w:t>}</w:t>
            </w:r>
          </w:p>
          <w:p w14:paraId="1CF174B1" w14:textId="77777777" w:rsidR="00FC277F" w:rsidRPr="007F7AA4" w:rsidRDefault="00FC277F" w:rsidP="00926560">
            <w:pPr>
              <w:pStyle w:val="af2"/>
              <w:spacing w:before="0" w:beforeAutospacing="0" w:after="0" w:afterAutospacing="0"/>
              <w:rPr>
                <w:rFonts w:ascii="Times New Roman" w:eastAsiaTheme="majorEastAsia" w:hAnsi="Times New Roman" w:cs="Times New Roman"/>
              </w:rPr>
            </w:pPr>
            <w:r w:rsidRPr="007F7AA4">
              <w:rPr>
                <w:rFonts w:ascii="Times New Roman" w:eastAsiaTheme="majorEastAsia" w:hAnsi="Times New Roman" w:cs="Times New Roman"/>
                <w:b/>
              </w:rPr>
              <w:t>uim_set_service_status_req</w:t>
            </w:r>
            <w:r w:rsidRPr="007F7AA4">
              <w:rPr>
                <w:rFonts w:ascii="Times New Roman" w:eastAsiaTheme="majorEastAsia" w:hAnsi="Times New Roman" w:cs="Times New Roman"/>
              </w:rPr>
              <w:t>Tlvs[1] {</w:t>
            </w:r>
          </w:p>
          <w:p w14:paraId="76167766" w14:textId="77777777" w:rsidR="00FC277F" w:rsidRPr="007F7AA4" w:rsidRDefault="00FC277F" w:rsidP="00926560">
            <w:pPr>
              <w:pStyle w:val="af2"/>
              <w:spacing w:before="0" w:beforeAutospacing="0" w:after="0" w:afterAutospacing="0"/>
              <w:rPr>
                <w:rFonts w:ascii="Times New Roman" w:eastAsiaTheme="majorEastAsia" w:hAnsi="Times New Roman" w:cs="Times New Roman"/>
              </w:rPr>
            </w:pPr>
            <w:r w:rsidRPr="007F7AA4">
              <w:rPr>
                <w:rFonts w:ascii="Times New Roman" w:eastAsiaTheme="majorEastAsia" w:hAnsi="Times New Roman" w:cs="Times New Roman"/>
              </w:rPr>
              <w:t>Type = 0x10</w:t>
            </w:r>
          </w:p>
          <w:p w14:paraId="56EF80BC" w14:textId="77777777" w:rsidR="00FC277F" w:rsidRPr="007F7AA4" w:rsidRDefault="00FC277F" w:rsidP="00926560">
            <w:pPr>
              <w:pStyle w:val="af2"/>
              <w:spacing w:before="0" w:beforeAutospacing="0" w:after="0" w:afterAutospacing="0"/>
              <w:rPr>
                <w:rFonts w:ascii="Times New Roman" w:eastAsiaTheme="majorEastAsia" w:hAnsi="Times New Roman" w:cs="Times New Roman"/>
              </w:rPr>
            </w:pPr>
            <w:r w:rsidRPr="007F7AA4">
              <w:rPr>
                <w:rFonts w:ascii="Times New Roman" w:eastAsiaTheme="majorEastAsia" w:hAnsi="Times New Roman" w:cs="Times New Roman"/>
              </w:rPr>
              <w:t>Length = 1</w:t>
            </w:r>
          </w:p>
          <w:p w14:paraId="3D2A8FBA" w14:textId="77777777" w:rsidR="00FC277F" w:rsidRPr="007F7AA4" w:rsidRDefault="00FC277F" w:rsidP="00926560">
            <w:pPr>
              <w:pStyle w:val="af2"/>
              <w:spacing w:before="0" w:beforeAutospacing="0" w:after="0" w:afterAutospacing="0"/>
              <w:rPr>
                <w:rFonts w:ascii="Times New Roman" w:eastAsiaTheme="majorEastAsia" w:hAnsi="Times New Roman" w:cs="Times New Roman"/>
              </w:rPr>
            </w:pPr>
            <w:r w:rsidRPr="007F7AA4">
              <w:rPr>
                <w:rFonts w:ascii="Times New Roman" w:eastAsiaTheme="majorEastAsia" w:hAnsi="Times New Roman" w:cs="Times New Roman"/>
              </w:rPr>
              <w:t>fdn_status {</w:t>
            </w:r>
          </w:p>
          <w:p w14:paraId="24D8ADD6" w14:textId="77777777" w:rsidR="00FC277F" w:rsidRPr="007F7AA4" w:rsidRDefault="00FC277F" w:rsidP="00926560">
            <w:pPr>
              <w:pStyle w:val="af2"/>
              <w:spacing w:before="0" w:beforeAutospacing="0" w:after="0" w:afterAutospacing="0"/>
              <w:rPr>
                <w:rFonts w:ascii="Times New Roman" w:eastAsiaTheme="majorEastAsia" w:hAnsi="Times New Roman" w:cs="Times New Roman"/>
                <w:b/>
              </w:rPr>
            </w:pPr>
            <w:r w:rsidRPr="007F7AA4">
              <w:rPr>
                <w:rFonts w:ascii="Times New Roman" w:eastAsiaTheme="majorEastAsia" w:hAnsi="Times New Roman" w:cs="Times New Roman"/>
                <w:b/>
              </w:rPr>
              <w:t>fdn_status = true</w:t>
            </w:r>
          </w:p>
          <w:p w14:paraId="2791A75C" w14:textId="77777777" w:rsidR="00FC277F" w:rsidRPr="007F7AA4" w:rsidRDefault="00FC277F" w:rsidP="00926560">
            <w:pPr>
              <w:pStyle w:val="af2"/>
              <w:spacing w:before="0" w:beforeAutospacing="0" w:after="0" w:afterAutospacing="0"/>
              <w:rPr>
                <w:rFonts w:ascii="Times New Roman" w:eastAsiaTheme="majorEastAsia" w:hAnsi="Times New Roman" w:cs="Times New Roman"/>
              </w:rPr>
            </w:pPr>
            <w:r w:rsidRPr="007F7AA4">
              <w:rPr>
                <w:rFonts w:ascii="Times New Roman" w:eastAsiaTheme="majorEastAsia" w:hAnsi="Times New Roman" w:cs="Times New Roman"/>
              </w:rPr>
              <w:t>}</w:t>
            </w:r>
          </w:p>
          <w:p w14:paraId="19CE4C3E" w14:textId="77777777" w:rsidR="00FC277F" w:rsidRPr="007F7AA4" w:rsidRDefault="00FC277F" w:rsidP="00926560">
            <w:pPr>
              <w:pStyle w:val="af2"/>
              <w:spacing w:before="0" w:beforeAutospacing="0" w:after="0" w:afterAutospacing="0"/>
              <w:rPr>
                <w:rFonts w:ascii="Times New Roman" w:eastAsiaTheme="majorEastAsia" w:hAnsi="Times New Roman" w:cs="Times New Roman"/>
              </w:rPr>
            </w:pPr>
            <w:r w:rsidRPr="007F7AA4">
              <w:rPr>
                <w:rFonts w:ascii="Times New Roman" w:eastAsiaTheme="majorEastAsia" w:hAnsi="Times New Roman" w:cs="Times New Roman"/>
              </w:rPr>
              <w:t>}</w:t>
            </w:r>
          </w:p>
          <w:p w14:paraId="1A4F9582" w14:textId="77777777" w:rsidR="00FC277F" w:rsidRPr="007F7AA4" w:rsidRDefault="00FC277F" w:rsidP="00926560">
            <w:pPr>
              <w:pStyle w:val="af2"/>
              <w:spacing w:before="0" w:beforeAutospacing="0" w:after="0" w:afterAutospacing="0"/>
              <w:rPr>
                <w:rFonts w:ascii="Times New Roman" w:eastAsiaTheme="majorEastAsia" w:hAnsi="Times New Roman" w:cs="Times New Roman"/>
              </w:rPr>
            </w:pPr>
            <w:r w:rsidRPr="007F7AA4">
              <w:rPr>
                <w:rFonts w:ascii="Times New Roman" w:eastAsiaTheme="majorEastAsia" w:hAnsi="Times New Roman" w:cs="Times New Roman"/>
              </w:rPr>
              <w:t>}</w:t>
            </w:r>
          </w:p>
          <w:p w14:paraId="7A274B6E" w14:textId="77777777" w:rsidR="00FC277F" w:rsidRPr="007F7AA4" w:rsidRDefault="00FC277F" w:rsidP="00926560">
            <w:pPr>
              <w:pStyle w:val="af2"/>
              <w:spacing w:before="0" w:beforeAutospacing="0" w:after="0" w:afterAutospacing="0"/>
              <w:rPr>
                <w:rFonts w:ascii="Times New Roman" w:eastAsiaTheme="majorEastAsia" w:hAnsi="Times New Roman" w:cs="Times New Roman"/>
              </w:rPr>
            </w:pPr>
            <w:r w:rsidRPr="007F7AA4">
              <w:rPr>
                <w:rFonts w:ascii="Times New Roman" w:eastAsiaTheme="majorEastAsia" w:hAnsi="Times New Roman" w:cs="Times New Roman"/>
              </w:rPr>
              <w:t>}</w:t>
            </w:r>
          </w:p>
          <w:p w14:paraId="5085A56F" w14:textId="77777777" w:rsidR="00FC277F" w:rsidRPr="007F7AA4" w:rsidRDefault="00FC277F" w:rsidP="00926560">
            <w:pPr>
              <w:pStyle w:val="af2"/>
              <w:spacing w:before="0" w:beforeAutospacing="0" w:after="0" w:afterAutospacing="0"/>
              <w:rPr>
                <w:rFonts w:ascii="Times New Roman" w:eastAsiaTheme="majorEastAsia" w:hAnsi="Times New Roman" w:cs="Times New Roman"/>
              </w:rPr>
            </w:pPr>
            <w:r w:rsidRPr="007F7AA4">
              <w:rPr>
                <w:rFonts w:ascii="Times New Roman" w:eastAsiaTheme="majorEastAsia" w:hAnsi="Times New Roman" w:cs="Times New Roman"/>
              </w:rPr>
              <w:lastRenderedPageBreak/>
              <w:t>}</w:t>
            </w:r>
          </w:p>
          <w:p w14:paraId="32287183" w14:textId="77777777" w:rsidR="00FC277F" w:rsidRPr="007F7AA4" w:rsidRDefault="00FC277F" w:rsidP="00926560">
            <w:pPr>
              <w:rPr>
                <w:rFonts w:eastAsiaTheme="majorEastAsia" w:cs="Times New Roman"/>
              </w:rPr>
            </w:pPr>
          </w:p>
        </w:tc>
      </w:tr>
    </w:tbl>
    <w:p w14:paraId="50744282" w14:textId="10409FE7" w:rsidR="00FC277F" w:rsidRPr="007F7AA4" w:rsidRDefault="0074649F" w:rsidP="0074649F">
      <w:pPr>
        <w:pStyle w:val="2"/>
        <w:spacing w:before="156" w:after="156"/>
      </w:pPr>
      <w:bookmarkStart w:id="220" w:name="_Toc87714773"/>
      <w:r>
        <w:rPr>
          <w:rFonts w:hint="eastAsia"/>
        </w:rPr>
        <w:lastRenderedPageBreak/>
        <w:t>信号强度上报</w:t>
      </w:r>
      <w:bookmarkEnd w:id="220"/>
    </w:p>
    <w:p w14:paraId="045E305C" w14:textId="70C4AF48" w:rsidR="00077BAA" w:rsidRDefault="00077BAA" w:rsidP="0074649F">
      <w:pPr>
        <w:pStyle w:val="3"/>
        <w:spacing w:before="156" w:after="156"/>
      </w:pPr>
      <w:bookmarkStart w:id="221" w:name="_Toc87714774"/>
      <w:bookmarkStart w:id="222" w:name="_Toc34299177"/>
      <w:r>
        <w:rPr>
          <w:rFonts w:hint="eastAsia"/>
        </w:rPr>
        <w:t>NR</w:t>
      </w:r>
      <w:r>
        <w:rPr>
          <w:rFonts w:hint="eastAsia"/>
        </w:rPr>
        <w:t>信号强度上报</w:t>
      </w:r>
      <w:bookmarkEnd w:id="221"/>
    </w:p>
    <w:p w14:paraId="44854F1F" w14:textId="029EB624" w:rsidR="00077BAA" w:rsidRPr="00077BAA" w:rsidRDefault="00077BAA" w:rsidP="00077BAA">
      <w:r>
        <w:rPr>
          <w:rFonts w:hint="eastAsia"/>
        </w:rPr>
        <w:t>通过</w:t>
      </w:r>
      <w:r>
        <w:rPr>
          <w:rFonts w:hint="eastAsia"/>
        </w:rPr>
        <w:t>Measurement</w:t>
      </w:r>
      <w:r>
        <w:t xml:space="preserve"> </w:t>
      </w:r>
      <w:r>
        <w:rPr>
          <w:rFonts w:hint="eastAsia"/>
        </w:rPr>
        <w:t>Report</w:t>
      </w:r>
      <w:r>
        <w:rPr>
          <w:rFonts w:hint="eastAsia"/>
        </w:rPr>
        <w:t>中将</w:t>
      </w:r>
      <w:r>
        <w:rPr>
          <w:rFonts w:hint="eastAsia"/>
        </w:rPr>
        <w:t>RSRP</w:t>
      </w:r>
      <w:r>
        <w:rPr>
          <w:rFonts w:hint="eastAsia"/>
        </w:rPr>
        <w:t>减去</w:t>
      </w:r>
      <w:r>
        <w:rPr>
          <w:rFonts w:hint="eastAsia"/>
        </w:rPr>
        <w:t>1</w:t>
      </w:r>
      <w:r>
        <w:t>56</w:t>
      </w:r>
      <w:r>
        <w:rPr>
          <w:rFonts w:hint="eastAsia"/>
        </w:rPr>
        <w:t>，或者通过如下消息判断信号测量值</w:t>
      </w:r>
      <w:r>
        <w:rPr>
          <w:rFonts w:hint="eastAsia"/>
        </w:rPr>
        <w:t>0xB</w:t>
      </w:r>
      <w:r>
        <w:t>97F</w:t>
      </w:r>
      <w:r>
        <w:rPr>
          <w:rFonts w:hint="eastAsia"/>
        </w:rPr>
        <w:t>。</w:t>
      </w:r>
    </w:p>
    <w:tbl>
      <w:tblPr>
        <w:tblStyle w:val="a7"/>
        <w:tblW w:w="0" w:type="auto"/>
        <w:tblLook w:val="04A0" w:firstRow="1" w:lastRow="0" w:firstColumn="1" w:lastColumn="0" w:noHBand="0" w:noVBand="1"/>
      </w:tblPr>
      <w:tblGrid>
        <w:gridCol w:w="13454"/>
      </w:tblGrid>
      <w:tr w:rsidR="00077BAA" w14:paraId="0B6684ED" w14:textId="77777777" w:rsidTr="00077BAA">
        <w:tc>
          <w:tcPr>
            <w:tcW w:w="13454" w:type="dxa"/>
          </w:tcPr>
          <w:p w14:paraId="2F2AC2AD" w14:textId="39A56B19" w:rsidR="00077BAA" w:rsidRDefault="00077BAA" w:rsidP="00077BAA">
            <w:r w:rsidRPr="00077BAA">
              <w:t>[0xB97F]   02:45:04.292701          NR5G ML1 Searcher Measurement Database Update ExtLength:  316             1</w:t>
            </w:r>
          </w:p>
          <w:p w14:paraId="72714E7A" w14:textId="77777777" w:rsidR="00077BAA" w:rsidRPr="00077BAA" w:rsidRDefault="00077BAA" w:rsidP="00077BAA">
            <w:pPr>
              <w:rPr>
                <w:color w:val="FF0000"/>
              </w:rPr>
            </w:pPr>
            <w:r w:rsidRPr="00077BAA">
              <w:rPr>
                <w:color w:val="FF0000"/>
                <w:highlight w:val="yellow"/>
              </w:rPr>
              <w:t>Cells[0] {</w:t>
            </w:r>
          </w:p>
          <w:p w14:paraId="7FDCA171" w14:textId="77777777" w:rsidR="00077BAA" w:rsidRPr="00077BAA" w:rsidRDefault="00077BAA" w:rsidP="00077BAA">
            <w:r w:rsidRPr="00077BAA">
              <w:t>PCI = 205</w:t>
            </w:r>
          </w:p>
          <w:p w14:paraId="4E2A6775" w14:textId="77777777" w:rsidR="00077BAA" w:rsidRPr="00077BAA" w:rsidRDefault="00077BAA" w:rsidP="00077BAA">
            <w:r w:rsidRPr="00077BAA">
              <w:t>PBCH SFN = 1000</w:t>
            </w:r>
          </w:p>
          <w:p w14:paraId="4BCFD3A3" w14:textId="77777777" w:rsidR="00077BAA" w:rsidRPr="00077BAA" w:rsidRDefault="00077BAA" w:rsidP="00077BAA">
            <w:r w:rsidRPr="00077BAA">
              <w:t>Num Beams = 4</w:t>
            </w:r>
          </w:p>
          <w:p w14:paraId="7EF6EFC6" w14:textId="77777777" w:rsidR="00077BAA" w:rsidRPr="00077BAA" w:rsidRDefault="00077BAA" w:rsidP="00077BAA">
            <w:r w:rsidRPr="00077BAA">
              <w:t>CellQualityRsrp {</w:t>
            </w:r>
          </w:p>
          <w:p w14:paraId="62597DC8" w14:textId="77777777" w:rsidR="00077BAA" w:rsidRPr="00077BAA" w:rsidRDefault="00077BAA" w:rsidP="00077BAA">
            <w:pPr>
              <w:rPr>
                <w:color w:val="FF0000"/>
              </w:rPr>
            </w:pPr>
            <w:r w:rsidRPr="00077BAA">
              <w:rPr>
                <w:color w:val="FF0000"/>
                <w:highlight w:val="yellow"/>
              </w:rPr>
              <w:t>Cell Quality RSRP = -95.453</w:t>
            </w:r>
          </w:p>
          <w:p w14:paraId="1E3B4F6E" w14:textId="77777777" w:rsidR="00077BAA" w:rsidRPr="00077BAA" w:rsidRDefault="00077BAA" w:rsidP="00077BAA">
            <w:r w:rsidRPr="00077BAA">
              <w:t>}</w:t>
            </w:r>
          </w:p>
          <w:p w14:paraId="6462E668" w14:textId="77777777" w:rsidR="00077BAA" w:rsidRPr="00077BAA" w:rsidRDefault="00077BAA" w:rsidP="00077BAA">
            <w:r w:rsidRPr="00077BAA">
              <w:t>CellQualityRsrq {</w:t>
            </w:r>
          </w:p>
          <w:p w14:paraId="412E0D81" w14:textId="77777777" w:rsidR="00077BAA" w:rsidRPr="00077BAA" w:rsidRDefault="00077BAA" w:rsidP="00077BAA">
            <w:pPr>
              <w:rPr>
                <w:color w:val="FF0000"/>
              </w:rPr>
            </w:pPr>
            <w:r w:rsidRPr="00077BAA">
              <w:rPr>
                <w:color w:val="FF0000"/>
                <w:highlight w:val="yellow"/>
              </w:rPr>
              <w:t>Cell Quality RSRQ = -10.391</w:t>
            </w:r>
          </w:p>
          <w:p w14:paraId="57705480" w14:textId="1EC8F305" w:rsidR="00077BAA" w:rsidRDefault="00077BAA" w:rsidP="00077BAA">
            <w:r w:rsidRPr="00077BAA">
              <w:t>}</w:t>
            </w:r>
          </w:p>
        </w:tc>
      </w:tr>
    </w:tbl>
    <w:p w14:paraId="1728592F" w14:textId="5434B059" w:rsidR="00FC277F" w:rsidRPr="007F7AA4" w:rsidRDefault="00FC277F" w:rsidP="0074649F">
      <w:pPr>
        <w:pStyle w:val="3"/>
        <w:spacing w:before="156" w:after="156"/>
      </w:pPr>
      <w:bookmarkStart w:id="223" w:name="_Toc87714775"/>
      <w:r w:rsidRPr="007F7AA4">
        <w:t>LTE</w:t>
      </w:r>
      <w:r w:rsidRPr="007F7AA4">
        <w:t>信号状态上报</w:t>
      </w:r>
      <w:bookmarkEnd w:id="222"/>
      <w:bookmarkEnd w:id="223"/>
    </w:p>
    <w:p w14:paraId="01F21F65" w14:textId="2982ABCD" w:rsidR="00FC277F" w:rsidRDefault="00FC277F" w:rsidP="00FC277F">
      <w:pPr>
        <w:rPr>
          <w:rFonts w:eastAsiaTheme="majorEastAsia" w:cs="Times New Roman"/>
        </w:rPr>
      </w:pPr>
      <w:r w:rsidRPr="007F7AA4">
        <w:rPr>
          <w:rFonts w:eastAsiaTheme="majorEastAsia" w:cs="Times New Roman"/>
        </w:rPr>
        <w:t>B193</w:t>
      </w:r>
    </w:p>
    <w:tbl>
      <w:tblPr>
        <w:tblStyle w:val="a7"/>
        <w:tblW w:w="0" w:type="auto"/>
        <w:tblLook w:val="04A0" w:firstRow="1" w:lastRow="0" w:firstColumn="1" w:lastColumn="0" w:noHBand="0" w:noVBand="1"/>
      </w:tblPr>
      <w:tblGrid>
        <w:gridCol w:w="13454"/>
      </w:tblGrid>
      <w:tr w:rsidR="0074649F" w:rsidRPr="0074649F" w14:paraId="7F124A0B" w14:textId="77777777" w:rsidTr="0074649F">
        <w:tc>
          <w:tcPr>
            <w:tcW w:w="13454" w:type="dxa"/>
          </w:tcPr>
          <w:p w14:paraId="05AB5B0E" w14:textId="77777777" w:rsidR="0074649F" w:rsidRPr="0074649F" w:rsidRDefault="0074649F" w:rsidP="0074649F">
            <w:pPr>
              <w:rPr>
                <w:color w:val="FF0000"/>
              </w:rPr>
            </w:pPr>
            <w:r w:rsidRPr="0074649F">
              <w:rPr>
                <w:color w:val="FF0000"/>
                <w:highlight w:val="yellow"/>
              </w:rPr>
              <w:t>03:17:09.317 [0xB193] LTE ML1 Serving Cell Meas Response</w:t>
            </w:r>
          </w:p>
          <w:p w14:paraId="19D0DFFC" w14:textId="77777777" w:rsidR="0074649F" w:rsidRPr="0074649F" w:rsidRDefault="0074649F" w:rsidP="0074649F">
            <w:r w:rsidRPr="0074649F">
              <w:t>Version = 1</w:t>
            </w:r>
          </w:p>
          <w:p w14:paraId="7D2D8D5A" w14:textId="77777777" w:rsidR="0074649F" w:rsidRPr="0074649F" w:rsidRDefault="0074649F" w:rsidP="0074649F">
            <w:r w:rsidRPr="0074649F">
              <w:t>Number of SubPackets = 1</w:t>
            </w:r>
          </w:p>
          <w:p w14:paraId="5794A87C" w14:textId="77777777" w:rsidR="0074649F" w:rsidRPr="0074649F" w:rsidRDefault="0074649F" w:rsidP="0074649F">
            <w:r w:rsidRPr="0074649F">
              <w:t>SubPacket ID = 25</w:t>
            </w:r>
          </w:p>
          <w:p w14:paraId="7D10815F" w14:textId="77777777" w:rsidR="0074649F" w:rsidRPr="0074649F" w:rsidRDefault="0074649F" w:rsidP="0074649F">
            <w:r w:rsidRPr="0074649F">
              <w:t>Serving Cell Measurement Result</w:t>
            </w:r>
          </w:p>
          <w:p w14:paraId="7D402207" w14:textId="77777777" w:rsidR="0074649F" w:rsidRPr="0074649F" w:rsidRDefault="0074649F" w:rsidP="0074649F">
            <w:r w:rsidRPr="0074649F">
              <w:t>Version = 48</w:t>
            </w:r>
          </w:p>
          <w:p w14:paraId="206664F3" w14:textId="77777777" w:rsidR="0074649F" w:rsidRPr="0074649F" w:rsidRDefault="0074649F" w:rsidP="0074649F">
            <w:r w:rsidRPr="0074649F">
              <w:t>SubPacket Size = 156 bytes</w:t>
            </w:r>
          </w:p>
          <w:p w14:paraId="133B823E" w14:textId="77777777" w:rsidR="0074649F" w:rsidRPr="0074649F" w:rsidRDefault="0074649F" w:rsidP="0074649F">
            <w:r w:rsidRPr="0074649F">
              <w:t>E-ARFCN = 2452</w:t>
            </w:r>
          </w:p>
          <w:p w14:paraId="6D002E55" w14:textId="77777777" w:rsidR="0074649F" w:rsidRPr="0074649F" w:rsidRDefault="0074649F" w:rsidP="0074649F">
            <w:r w:rsidRPr="0074649F">
              <w:t>Num of Cell = 1</w:t>
            </w:r>
          </w:p>
          <w:p w14:paraId="3AFE5A5B" w14:textId="77777777" w:rsidR="0074649F" w:rsidRPr="0074649F" w:rsidRDefault="0074649F" w:rsidP="0074649F">
            <w:r w:rsidRPr="0074649F">
              <w:t>Valid Rx = RX0_RX1</w:t>
            </w:r>
          </w:p>
          <w:p w14:paraId="4ADD290E" w14:textId="77777777" w:rsidR="0074649F" w:rsidRPr="0074649F" w:rsidRDefault="0074649F" w:rsidP="0074649F">
            <w:r w:rsidRPr="0074649F">
              <w:t>Logical To Physical Rx Map = { 0, 1, NA, NA }</w:t>
            </w:r>
          </w:p>
          <w:p w14:paraId="217CC951" w14:textId="77777777" w:rsidR="0074649F" w:rsidRPr="0074649F" w:rsidRDefault="0074649F" w:rsidP="0074649F">
            <w:r w:rsidRPr="0074649F">
              <w:t>Cells[0]</w:t>
            </w:r>
          </w:p>
          <w:p w14:paraId="4B43E9FD" w14:textId="77777777" w:rsidR="0074649F" w:rsidRPr="0074649F" w:rsidRDefault="0074649F" w:rsidP="0074649F">
            <w:r w:rsidRPr="0074649F">
              <w:t>Physical Cell ID = 196</w:t>
            </w:r>
          </w:p>
          <w:p w14:paraId="07746648" w14:textId="77777777" w:rsidR="0074649F" w:rsidRPr="0074649F" w:rsidRDefault="0074649F" w:rsidP="0074649F">
            <w:r w:rsidRPr="0074649F">
              <w:t>Serving Cell Index = PCell</w:t>
            </w:r>
          </w:p>
          <w:p w14:paraId="178483B1" w14:textId="77777777" w:rsidR="0074649F" w:rsidRPr="0074649F" w:rsidRDefault="0074649F" w:rsidP="0074649F">
            <w:r w:rsidRPr="0074649F">
              <w:t>Is Serving Cell = 1</w:t>
            </w:r>
          </w:p>
          <w:p w14:paraId="51BCE53B" w14:textId="77777777" w:rsidR="0074649F" w:rsidRPr="0074649F" w:rsidRDefault="0074649F" w:rsidP="0074649F">
            <w:r w:rsidRPr="0074649F">
              <w:t>Current SFN = 551</w:t>
            </w:r>
          </w:p>
          <w:p w14:paraId="56B2F0A8" w14:textId="77777777" w:rsidR="0074649F" w:rsidRPr="0074649F" w:rsidRDefault="0074649F" w:rsidP="0074649F">
            <w:r w:rsidRPr="0074649F">
              <w:t>Current Subframe Number = 9</w:t>
            </w:r>
          </w:p>
          <w:p w14:paraId="29C75046" w14:textId="77777777" w:rsidR="0074649F" w:rsidRPr="0074649F" w:rsidRDefault="0074649F" w:rsidP="0074649F">
            <w:r w:rsidRPr="0074649F">
              <w:t>Is Restricted = false</w:t>
            </w:r>
          </w:p>
          <w:p w14:paraId="5E5F4ED7" w14:textId="77777777" w:rsidR="0074649F" w:rsidRPr="0074649F" w:rsidRDefault="0074649F" w:rsidP="0074649F">
            <w:r w:rsidRPr="0074649F">
              <w:t>Cell Timing[0] = 32352</w:t>
            </w:r>
          </w:p>
          <w:p w14:paraId="09607DE7" w14:textId="77777777" w:rsidR="0074649F" w:rsidRPr="0074649F" w:rsidRDefault="0074649F" w:rsidP="0074649F">
            <w:r w:rsidRPr="0074649F">
              <w:t>Cell Timing[1] = 32352</w:t>
            </w:r>
          </w:p>
          <w:p w14:paraId="55CABAB1" w14:textId="77777777" w:rsidR="0074649F" w:rsidRPr="0074649F" w:rsidRDefault="0074649F" w:rsidP="0074649F">
            <w:r w:rsidRPr="0074649F">
              <w:t>Cell Timing SFN[0] = 551</w:t>
            </w:r>
          </w:p>
          <w:p w14:paraId="5D6905D8" w14:textId="77777777" w:rsidR="0074649F" w:rsidRPr="0074649F" w:rsidRDefault="0074649F" w:rsidP="0074649F">
            <w:r w:rsidRPr="0074649F">
              <w:t>Cell Timing SFN[1] = 551</w:t>
            </w:r>
          </w:p>
          <w:p w14:paraId="21121EBD" w14:textId="77777777" w:rsidR="0074649F" w:rsidRPr="0074649F" w:rsidRDefault="0074649F" w:rsidP="0074649F">
            <w:pPr>
              <w:rPr>
                <w:color w:val="FF0000"/>
                <w:highlight w:val="yellow"/>
              </w:rPr>
            </w:pPr>
            <w:r w:rsidRPr="0074649F">
              <w:rPr>
                <w:color w:val="FF0000"/>
                <w:highlight w:val="yellow"/>
              </w:rPr>
              <w:t>Inst RSRP Rx[0] = -107.63 dBm</w:t>
            </w:r>
          </w:p>
          <w:p w14:paraId="4F320862" w14:textId="77777777" w:rsidR="0074649F" w:rsidRPr="0074649F" w:rsidRDefault="0074649F" w:rsidP="0074649F">
            <w:pPr>
              <w:rPr>
                <w:color w:val="FF0000"/>
              </w:rPr>
            </w:pPr>
            <w:r w:rsidRPr="0074649F">
              <w:rPr>
                <w:color w:val="FF0000"/>
                <w:highlight w:val="yellow"/>
              </w:rPr>
              <w:t>Inst RSRP Rx[1] = -113.88 dBm</w:t>
            </w:r>
          </w:p>
          <w:p w14:paraId="4D787BA1" w14:textId="77777777" w:rsidR="0074649F" w:rsidRPr="0074649F" w:rsidRDefault="0074649F" w:rsidP="0074649F">
            <w:r w:rsidRPr="0074649F">
              <w:t>Inst RSRP Rx[2] = NA</w:t>
            </w:r>
          </w:p>
          <w:p w14:paraId="222BBC23" w14:textId="77777777" w:rsidR="0074649F" w:rsidRPr="0074649F" w:rsidRDefault="0074649F" w:rsidP="0074649F">
            <w:r w:rsidRPr="0074649F">
              <w:t>Pathloss RSRP Rx[2] = NA</w:t>
            </w:r>
          </w:p>
          <w:p w14:paraId="02DD4CBB" w14:textId="77777777" w:rsidR="0074649F" w:rsidRPr="0074649F" w:rsidRDefault="0074649F" w:rsidP="0074649F">
            <w:r w:rsidRPr="0074649F">
              <w:t>Pathloss RSRP Rx[3] = NA</w:t>
            </w:r>
          </w:p>
          <w:p w14:paraId="7ED55661" w14:textId="77777777" w:rsidR="0074649F" w:rsidRPr="0074649F" w:rsidRDefault="0074649F" w:rsidP="0074649F">
            <w:r w:rsidRPr="0074649F">
              <w:t>Inst RSRP Rx[3] = NA</w:t>
            </w:r>
          </w:p>
          <w:p w14:paraId="595FCD23" w14:textId="77777777" w:rsidR="0074649F" w:rsidRPr="0074649F" w:rsidRDefault="0074649F" w:rsidP="0074649F">
            <w:r w:rsidRPr="0074649F">
              <w:t>Inst Measured RSRP = -107.63 dBm</w:t>
            </w:r>
          </w:p>
          <w:p w14:paraId="4B4D98E5" w14:textId="77777777" w:rsidR="0074649F" w:rsidRPr="0074649F" w:rsidRDefault="0074649F" w:rsidP="0074649F">
            <w:r w:rsidRPr="0074649F">
              <w:t>Filtered RSRP = -107.63 dBm</w:t>
            </w:r>
          </w:p>
          <w:p w14:paraId="7AEF7995" w14:textId="77777777" w:rsidR="0074649F" w:rsidRPr="0074649F" w:rsidRDefault="0074649F" w:rsidP="0074649F">
            <w:r w:rsidRPr="0074649F">
              <w:t>Inst RSRQ Rx[0] = -13.50 dB</w:t>
            </w:r>
          </w:p>
          <w:p w14:paraId="501834A6" w14:textId="77777777" w:rsidR="0074649F" w:rsidRPr="0074649F" w:rsidRDefault="0074649F" w:rsidP="0074649F">
            <w:r w:rsidRPr="0074649F">
              <w:t>Inst RSRQ Rx[1] = -13.31 dB</w:t>
            </w:r>
          </w:p>
          <w:p w14:paraId="4BA8B752" w14:textId="77777777" w:rsidR="0074649F" w:rsidRPr="0074649F" w:rsidRDefault="0074649F" w:rsidP="0074649F">
            <w:r w:rsidRPr="0074649F">
              <w:t>Inst RSRQ Rx[2] = NA</w:t>
            </w:r>
          </w:p>
          <w:p w14:paraId="228D97A9" w14:textId="77777777" w:rsidR="0074649F" w:rsidRPr="0074649F" w:rsidRDefault="0074649F" w:rsidP="0074649F">
            <w:r w:rsidRPr="0074649F">
              <w:t>Inst RSRQ Rx[3] = NA</w:t>
            </w:r>
          </w:p>
          <w:p w14:paraId="2D000430" w14:textId="77777777" w:rsidR="0074649F" w:rsidRPr="0074649F" w:rsidRDefault="0074649F" w:rsidP="0074649F">
            <w:r w:rsidRPr="0074649F">
              <w:t>Inst RSRQ = -13.31 dB</w:t>
            </w:r>
          </w:p>
          <w:p w14:paraId="74AD7E73" w14:textId="77777777" w:rsidR="0074649F" w:rsidRPr="0074649F" w:rsidRDefault="0074649F" w:rsidP="0074649F">
            <w:r w:rsidRPr="0074649F">
              <w:t>Filtered RSRQ = -13.31 dB</w:t>
            </w:r>
          </w:p>
          <w:p w14:paraId="3ED8F9E3" w14:textId="77777777" w:rsidR="0074649F" w:rsidRPr="0074649F" w:rsidRDefault="0074649F" w:rsidP="0074649F">
            <w:r w:rsidRPr="0074649F">
              <w:t>Inst RSSI Rx[0] = -77.13 dBm</w:t>
            </w:r>
          </w:p>
          <w:p w14:paraId="24F759E6" w14:textId="77777777" w:rsidR="0074649F" w:rsidRPr="0074649F" w:rsidRDefault="0074649F" w:rsidP="0074649F">
            <w:r w:rsidRPr="0074649F">
              <w:t>Inst RSSI Rx[1] = -83.56 dBm</w:t>
            </w:r>
          </w:p>
          <w:p w14:paraId="40409DA1" w14:textId="77777777" w:rsidR="0074649F" w:rsidRPr="0074649F" w:rsidRDefault="0074649F" w:rsidP="0074649F">
            <w:r w:rsidRPr="0074649F">
              <w:t>Inst RSSI Rx[2] = NA</w:t>
            </w:r>
          </w:p>
          <w:p w14:paraId="09EBF17F" w14:textId="77777777" w:rsidR="0074649F" w:rsidRPr="0074649F" w:rsidRDefault="0074649F" w:rsidP="0074649F">
            <w:r w:rsidRPr="0074649F">
              <w:t>Inst RSSI Rx[3] = NA</w:t>
            </w:r>
          </w:p>
          <w:p w14:paraId="3B9C5DF8" w14:textId="77777777" w:rsidR="0074649F" w:rsidRPr="0074649F" w:rsidRDefault="0074649F" w:rsidP="0074649F">
            <w:r w:rsidRPr="0074649F">
              <w:t>Inst RSSI = -77.13 dBm</w:t>
            </w:r>
          </w:p>
          <w:p w14:paraId="78CDBBD9" w14:textId="77777777" w:rsidR="0074649F" w:rsidRPr="0074649F" w:rsidRDefault="0074649F" w:rsidP="0074649F">
            <w:r w:rsidRPr="0074649F">
              <w:t>Residual Frequency Error = 24680</w:t>
            </w:r>
          </w:p>
          <w:p w14:paraId="07AC5BFC" w14:textId="77777777" w:rsidR="0074649F" w:rsidRPr="0074649F" w:rsidRDefault="0074649F" w:rsidP="0074649F">
            <w:pPr>
              <w:rPr>
                <w:color w:val="FF0000"/>
                <w:highlight w:val="yellow"/>
              </w:rPr>
            </w:pPr>
            <w:r w:rsidRPr="0074649F">
              <w:rPr>
                <w:color w:val="FF0000"/>
                <w:highlight w:val="yellow"/>
              </w:rPr>
              <w:t>FTL SNR Rx[0] = -1.20 dB</w:t>
            </w:r>
          </w:p>
          <w:p w14:paraId="7A51989A" w14:textId="77777777" w:rsidR="0074649F" w:rsidRPr="0074649F" w:rsidRDefault="0074649F" w:rsidP="0074649F">
            <w:pPr>
              <w:rPr>
                <w:color w:val="FF0000"/>
              </w:rPr>
            </w:pPr>
            <w:r w:rsidRPr="0074649F">
              <w:rPr>
                <w:color w:val="FF0000"/>
                <w:highlight w:val="yellow"/>
              </w:rPr>
              <w:t>FTL SNR Rx[1] = -0.90 dB</w:t>
            </w:r>
          </w:p>
          <w:p w14:paraId="275845C8" w14:textId="77777777" w:rsidR="0074649F" w:rsidRPr="0074649F" w:rsidRDefault="0074649F" w:rsidP="0074649F">
            <w:r w:rsidRPr="0074649F">
              <w:t>FTL SNR Rx[2] = NA</w:t>
            </w:r>
          </w:p>
          <w:p w14:paraId="0079CAA0" w14:textId="77777777" w:rsidR="0074649F" w:rsidRPr="0074649F" w:rsidRDefault="0074649F" w:rsidP="0074649F">
            <w:r w:rsidRPr="0074649F">
              <w:t>FTL SNR Rx[3] = NA</w:t>
            </w:r>
          </w:p>
          <w:p w14:paraId="5B5EFBBE" w14:textId="77777777" w:rsidR="0074649F" w:rsidRPr="0074649F" w:rsidRDefault="0074649F" w:rsidP="0074649F">
            <w:r w:rsidRPr="0074649F">
              <w:lastRenderedPageBreak/>
              <w:t>Projected Sir = 0 dB</w:t>
            </w:r>
          </w:p>
          <w:p w14:paraId="65EC9AE3" w14:textId="77777777" w:rsidR="0074649F" w:rsidRPr="0074649F" w:rsidRDefault="0074649F" w:rsidP="0074649F">
            <w:r w:rsidRPr="0074649F">
              <w:t>Post Ic Rsrq = 4294967295 dB</w:t>
            </w:r>
          </w:p>
          <w:p w14:paraId="40FEED3A" w14:textId="77777777" w:rsidR="0074649F" w:rsidRPr="0074649F" w:rsidRDefault="0074649F" w:rsidP="0074649F">
            <w:r w:rsidRPr="0074649F">
              <w:t>CINR RX 0 = 3446</w:t>
            </w:r>
          </w:p>
          <w:p w14:paraId="0EDFA017" w14:textId="77777777" w:rsidR="0074649F" w:rsidRPr="0074649F" w:rsidRDefault="0074649F" w:rsidP="0074649F">
            <w:r w:rsidRPr="0074649F">
              <w:t>CINR RX 1 = -32768</w:t>
            </w:r>
          </w:p>
          <w:p w14:paraId="340D59EA" w14:textId="77777777" w:rsidR="0074649F" w:rsidRPr="0074649F" w:rsidRDefault="0074649F" w:rsidP="0074649F">
            <w:r w:rsidRPr="0074649F">
              <w:t>CINR RX 2 = NA</w:t>
            </w:r>
          </w:p>
          <w:p w14:paraId="38BE7EC6" w14:textId="6D6BE1B5" w:rsidR="0074649F" w:rsidRPr="0074649F" w:rsidRDefault="0074649F" w:rsidP="0074649F">
            <w:pPr>
              <w:rPr>
                <w:rFonts w:eastAsia="宋体"/>
              </w:rPr>
            </w:pPr>
            <w:r w:rsidRPr="0074649F">
              <w:t>CINR RX 3 = NA</w:t>
            </w:r>
          </w:p>
        </w:tc>
      </w:tr>
    </w:tbl>
    <w:p w14:paraId="40AB0576" w14:textId="77777777" w:rsidR="00FC277F" w:rsidRPr="007F7AA4" w:rsidRDefault="00FC277F" w:rsidP="0074649F">
      <w:pPr>
        <w:pStyle w:val="3"/>
        <w:spacing w:before="156" w:after="156"/>
      </w:pPr>
      <w:bookmarkStart w:id="224" w:name="_Toc34299178"/>
      <w:bookmarkStart w:id="225" w:name="_Toc87714776"/>
      <w:r w:rsidRPr="007F7AA4">
        <w:lastRenderedPageBreak/>
        <w:t>WCDMA</w:t>
      </w:r>
      <w:r w:rsidRPr="007F7AA4">
        <w:t>信号状态上报</w:t>
      </w:r>
      <w:bookmarkEnd w:id="224"/>
      <w:bookmarkEnd w:id="225"/>
    </w:p>
    <w:p w14:paraId="7BFD5A4E" w14:textId="77777777" w:rsidR="00FC277F" w:rsidRPr="007F7AA4" w:rsidRDefault="00FC277F" w:rsidP="00FC277F">
      <w:pPr>
        <w:rPr>
          <w:rFonts w:eastAsiaTheme="majorEastAsia" w:cs="Times New Roman"/>
        </w:rPr>
      </w:pPr>
      <w:r w:rsidRPr="007F7AA4">
        <w:rPr>
          <w:rFonts w:eastAsiaTheme="majorEastAsia" w:cs="Times New Roman"/>
        </w:rPr>
        <w:t>搜索的</w:t>
      </w:r>
      <w:r w:rsidRPr="007F7AA4">
        <w:rPr>
          <w:rFonts w:eastAsiaTheme="majorEastAsia" w:cs="Times New Roman"/>
        </w:rPr>
        <w:t>Log Packet</w:t>
      </w:r>
      <w:r w:rsidRPr="007F7AA4">
        <w:rPr>
          <w:rFonts w:eastAsiaTheme="majorEastAsia" w:cs="Times New Roman"/>
        </w:rPr>
        <w:t>关键字：</w:t>
      </w:r>
      <w:r w:rsidRPr="007F7AA4">
        <w:rPr>
          <w:rFonts w:eastAsiaTheme="majorEastAsia" w:cs="Times New Roman"/>
        </w:rPr>
        <w:t>4176</w:t>
      </w:r>
    </w:p>
    <w:tbl>
      <w:tblPr>
        <w:tblStyle w:val="a7"/>
        <w:tblW w:w="0" w:type="auto"/>
        <w:tblLook w:val="04A0" w:firstRow="1" w:lastRow="0" w:firstColumn="1" w:lastColumn="0" w:noHBand="0" w:noVBand="1"/>
      </w:tblPr>
      <w:tblGrid>
        <w:gridCol w:w="8522"/>
      </w:tblGrid>
      <w:tr w:rsidR="00FC277F" w:rsidRPr="007F7AA4" w14:paraId="7C85F251" w14:textId="77777777" w:rsidTr="00926560">
        <w:tc>
          <w:tcPr>
            <w:tcW w:w="8522" w:type="dxa"/>
          </w:tcPr>
          <w:p w14:paraId="417E5C65" w14:textId="77777777" w:rsidR="00FC277F" w:rsidRPr="007F7AA4" w:rsidRDefault="00FC277F" w:rsidP="00926560">
            <w:pPr>
              <w:rPr>
                <w:rFonts w:eastAsiaTheme="majorEastAsia" w:cs="Times New Roman"/>
              </w:rPr>
            </w:pPr>
            <w:r w:rsidRPr="007F7AA4">
              <w:rPr>
                <w:rFonts w:eastAsiaTheme="majorEastAsia" w:cs="Times New Roman"/>
              </w:rPr>
              <w:t>[0x4176]   LOG  03:22:09.118  WCDMA AGC Edition 2  Length: 1880</w:t>
            </w:r>
          </w:p>
          <w:p w14:paraId="27AB647C" w14:textId="77777777" w:rsidR="00FC277F" w:rsidRPr="007F7AA4" w:rsidRDefault="00FC277F" w:rsidP="00926560">
            <w:pPr>
              <w:widowControl/>
              <w:kinsoku/>
              <w:adjustRightInd/>
              <w:rPr>
                <w:rFonts w:eastAsiaTheme="majorEastAsia" w:cs="Times New Roman"/>
                <w:sz w:val="24"/>
                <w:szCs w:val="24"/>
              </w:rPr>
            </w:pPr>
            <w:r w:rsidRPr="007F7AA4">
              <w:rPr>
                <w:rFonts w:eastAsiaTheme="majorEastAsia" w:cs="Times New Roman"/>
                <w:sz w:val="24"/>
                <w:szCs w:val="24"/>
              </w:rPr>
              <w:t>03:22:09.118 [0x4176] WCDMA AGC Edition 2</w:t>
            </w:r>
          </w:p>
          <w:p w14:paraId="753AC20F" w14:textId="77777777" w:rsidR="00FC277F" w:rsidRPr="007F7AA4" w:rsidRDefault="00FC277F" w:rsidP="00926560">
            <w:pPr>
              <w:widowControl/>
              <w:kinsoku/>
              <w:adjustRightInd/>
              <w:rPr>
                <w:rFonts w:eastAsiaTheme="majorEastAsia" w:cs="Times New Roman"/>
                <w:sz w:val="24"/>
                <w:szCs w:val="24"/>
              </w:rPr>
            </w:pPr>
            <w:r w:rsidRPr="007F7AA4">
              <w:rPr>
                <w:rFonts w:eastAsiaTheme="majorEastAsia" w:cs="Times New Roman"/>
                <w:sz w:val="24"/>
                <w:szCs w:val="24"/>
              </w:rPr>
              <w:t>Version = 2</w:t>
            </w:r>
          </w:p>
          <w:p w14:paraId="6A33B18F" w14:textId="77777777" w:rsidR="00FC277F" w:rsidRPr="007F7AA4" w:rsidRDefault="00FC277F" w:rsidP="00926560">
            <w:pPr>
              <w:widowControl/>
              <w:kinsoku/>
              <w:adjustRightInd/>
              <w:rPr>
                <w:rFonts w:eastAsiaTheme="majorEastAsia" w:cs="Times New Roman"/>
                <w:sz w:val="24"/>
                <w:szCs w:val="24"/>
              </w:rPr>
            </w:pPr>
            <w:r w:rsidRPr="007F7AA4">
              <w:rPr>
                <w:rFonts w:eastAsiaTheme="majorEastAsia" w:cs="Times New Roman"/>
                <w:sz w:val="24"/>
                <w:szCs w:val="24"/>
              </w:rPr>
              <w:t>Number of Subpacket = 1</w:t>
            </w:r>
          </w:p>
          <w:p w14:paraId="5C2F9B61" w14:textId="77777777" w:rsidR="00FC277F" w:rsidRPr="007F7AA4" w:rsidRDefault="00FC277F" w:rsidP="00926560">
            <w:pPr>
              <w:widowControl/>
              <w:kinsoku/>
              <w:adjustRightInd/>
              <w:rPr>
                <w:rFonts w:eastAsiaTheme="majorEastAsia" w:cs="Times New Roman"/>
                <w:sz w:val="24"/>
                <w:szCs w:val="24"/>
              </w:rPr>
            </w:pPr>
            <w:r w:rsidRPr="007F7AA4">
              <w:rPr>
                <w:rFonts w:eastAsiaTheme="majorEastAsia" w:cs="Times New Roman"/>
                <w:sz w:val="24"/>
                <w:szCs w:val="24"/>
              </w:rPr>
              <w:t>Subpacket[0]</w:t>
            </w:r>
          </w:p>
          <w:p w14:paraId="2968CFAD" w14:textId="77777777" w:rsidR="00FC277F" w:rsidRPr="007F7AA4" w:rsidRDefault="00FC277F" w:rsidP="00926560">
            <w:pPr>
              <w:widowControl/>
              <w:kinsoku/>
              <w:adjustRightInd/>
              <w:rPr>
                <w:rFonts w:eastAsiaTheme="majorEastAsia" w:cs="Times New Roman"/>
                <w:b/>
                <w:sz w:val="24"/>
                <w:szCs w:val="24"/>
              </w:rPr>
            </w:pPr>
            <w:r w:rsidRPr="007F7AA4">
              <w:rPr>
                <w:rFonts w:eastAsiaTheme="majorEastAsia" w:cs="Times New Roman"/>
                <w:b/>
                <w:sz w:val="24"/>
                <w:szCs w:val="24"/>
              </w:rPr>
              <w:t>Subpacket ID = 1</w:t>
            </w:r>
          </w:p>
          <w:p w14:paraId="34F3E7DB" w14:textId="77777777" w:rsidR="00FC277F" w:rsidRPr="007F7AA4" w:rsidRDefault="00FC277F" w:rsidP="00926560">
            <w:pPr>
              <w:widowControl/>
              <w:kinsoku/>
              <w:adjustRightInd/>
              <w:rPr>
                <w:rFonts w:eastAsiaTheme="majorEastAsia" w:cs="Times New Roman"/>
                <w:sz w:val="24"/>
                <w:szCs w:val="24"/>
              </w:rPr>
            </w:pPr>
            <w:r w:rsidRPr="007F7AA4">
              <w:rPr>
                <w:rFonts w:eastAsiaTheme="majorEastAsia" w:cs="Times New Roman"/>
                <w:sz w:val="24"/>
                <w:szCs w:val="24"/>
              </w:rPr>
              <w:t>Subpacket Version = 2</w:t>
            </w:r>
          </w:p>
          <w:p w14:paraId="0C128564" w14:textId="77777777" w:rsidR="00FC277F" w:rsidRPr="007F7AA4" w:rsidRDefault="00FC277F" w:rsidP="00926560">
            <w:pPr>
              <w:widowControl/>
              <w:kinsoku/>
              <w:adjustRightInd/>
              <w:rPr>
                <w:rFonts w:eastAsiaTheme="majorEastAsia" w:cs="Times New Roman"/>
                <w:sz w:val="24"/>
                <w:szCs w:val="24"/>
              </w:rPr>
            </w:pPr>
            <w:r w:rsidRPr="007F7AA4">
              <w:rPr>
                <w:rFonts w:eastAsiaTheme="majorEastAsia" w:cs="Times New Roman"/>
                <w:sz w:val="24"/>
                <w:szCs w:val="24"/>
              </w:rPr>
              <w:t>Subpacket Size = 1876</w:t>
            </w:r>
          </w:p>
          <w:p w14:paraId="3D941615" w14:textId="77777777" w:rsidR="00FC277F" w:rsidRPr="007F7AA4" w:rsidRDefault="00FC277F" w:rsidP="00926560">
            <w:pPr>
              <w:widowControl/>
              <w:kinsoku/>
              <w:adjustRightInd/>
              <w:rPr>
                <w:rFonts w:eastAsiaTheme="majorEastAsia" w:cs="Times New Roman"/>
                <w:sz w:val="24"/>
                <w:szCs w:val="24"/>
              </w:rPr>
            </w:pPr>
            <w:r w:rsidRPr="007F7AA4">
              <w:rPr>
                <w:rFonts w:eastAsiaTheme="majorEastAsia" w:cs="Times New Roman"/>
                <w:sz w:val="24"/>
                <w:szCs w:val="24"/>
              </w:rPr>
              <w:t>Number of samples = 34</w:t>
            </w:r>
          </w:p>
          <w:p w14:paraId="75200BC7" w14:textId="77777777" w:rsidR="00FC277F" w:rsidRPr="007F7AA4" w:rsidRDefault="00FC277F" w:rsidP="00926560">
            <w:pPr>
              <w:rPr>
                <w:rFonts w:eastAsiaTheme="majorEastAsia" w:cs="Times New Roman"/>
                <w:sz w:val="24"/>
                <w:szCs w:val="24"/>
              </w:rPr>
            </w:pPr>
            <w:r w:rsidRPr="007F7AA4">
              <w:rPr>
                <w:rFonts w:eastAsiaTheme="majorEastAsia" w:cs="Times New Roman"/>
                <w:sz w:val="24"/>
                <w:szCs w:val="24"/>
              </w:rPr>
              <w:t>Start CFN = 225</w:t>
            </w:r>
          </w:p>
          <w:p w14:paraId="6970BD90" w14:textId="77777777" w:rsidR="00FC277F" w:rsidRPr="007F7AA4" w:rsidRDefault="00FC277F" w:rsidP="00926560">
            <w:pPr>
              <w:rPr>
                <w:rFonts w:eastAsiaTheme="majorEastAsia" w:cs="Times New Roman"/>
              </w:rPr>
            </w:pPr>
            <w:r w:rsidRPr="007F7AA4">
              <w:rPr>
                <w:rFonts w:eastAsiaTheme="majorEastAsia" w:cs="Times New Roman"/>
              </w:rPr>
              <w:t>-------------</w:t>
            </w:r>
          </w:p>
          <w:p w14:paraId="25252949" w14:textId="77777777" w:rsidR="00FC277F" w:rsidRPr="007F7AA4" w:rsidRDefault="00FC277F" w:rsidP="00926560">
            <w:pPr>
              <w:rPr>
                <w:rFonts w:eastAsiaTheme="majorEastAsia" w:cs="Times New Roman"/>
                <w:color w:val="FF0000"/>
              </w:rPr>
            </w:pPr>
            <w:r w:rsidRPr="007F7AA4">
              <w:rPr>
                <w:rFonts w:eastAsiaTheme="majorEastAsia" w:cs="Times New Roman"/>
                <w:color w:val="FF0000"/>
              </w:rPr>
              <w:t xml:space="preserve">|   |RxAGC   </w:t>
            </w:r>
          </w:p>
          <w:p w14:paraId="1DADA58C" w14:textId="77777777" w:rsidR="00FC277F" w:rsidRPr="007F7AA4" w:rsidRDefault="00FC277F" w:rsidP="00926560">
            <w:pPr>
              <w:rPr>
                <w:rFonts w:eastAsiaTheme="majorEastAsia" w:cs="Times New Roman"/>
                <w:color w:val="FF0000"/>
              </w:rPr>
            </w:pPr>
            <w:r w:rsidRPr="007F7AA4">
              <w:rPr>
                <w:rFonts w:eastAsiaTheme="majorEastAsia" w:cs="Times New Roman"/>
                <w:color w:val="FF0000"/>
              </w:rPr>
              <w:t xml:space="preserve">|   |(C0Ch0) </w:t>
            </w:r>
          </w:p>
          <w:p w14:paraId="29B49F09" w14:textId="77777777" w:rsidR="00FC277F" w:rsidRPr="007F7AA4" w:rsidRDefault="00FC277F" w:rsidP="00926560">
            <w:pPr>
              <w:rPr>
                <w:rFonts w:eastAsiaTheme="majorEastAsia" w:cs="Times New Roman"/>
                <w:color w:val="FF0000"/>
              </w:rPr>
            </w:pPr>
            <w:r w:rsidRPr="007F7AA4">
              <w:rPr>
                <w:rFonts w:eastAsiaTheme="majorEastAsia" w:cs="Times New Roman"/>
                <w:color w:val="FF0000"/>
              </w:rPr>
              <w:t xml:space="preserve">|CFN|(dBm)   </w:t>
            </w:r>
          </w:p>
          <w:p w14:paraId="1145F86F" w14:textId="77777777" w:rsidR="00FC277F" w:rsidRPr="007F7AA4" w:rsidRDefault="00FC277F" w:rsidP="00926560">
            <w:pPr>
              <w:rPr>
                <w:rFonts w:eastAsiaTheme="majorEastAsia" w:cs="Times New Roman"/>
                <w:color w:val="FF0000"/>
              </w:rPr>
            </w:pPr>
            <w:r w:rsidRPr="007F7AA4">
              <w:rPr>
                <w:rFonts w:eastAsiaTheme="majorEastAsia" w:cs="Times New Roman"/>
                <w:color w:val="FF0000"/>
              </w:rPr>
              <w:t>-------------</w:t>
            </w:r>
          </w:p>
          <w:p w14:paraId="44587DD6" w14:textId="77777777" w:rsidR="00FC277F" w:rsidRPr="007F7AA4" w:rsidRDefault="00FC277F" w:rsidP="00926560">
            <w:pPr>
              <w:rPr>
                <w:rFonts w:eastAsiaTheme="majorEastAsia" w:cs="Times New Roman"/>
                <w:color w:val="FF0000"/>
              </w:rPr>
            </w:pPr>
            <w:r w:rsidRPr="007F7AA4">
              <w:rPr>
                <w:rFonts w:eastAsiaTheme="majorEastAsia" w:cs="Times New Roman"/>
                <w:color w:val="FF0000"/>
              </w:rPr>
              <w:t>|225| -106.00</w:t>
            </w:r>
          </w:p>
          <w:p w14:paraId="11E04779" w14:textId="77777777" w:rsidR="00FC277F" w:rsidRPr="007F7AA4" w:rsidRDefault="00FC277F" w:rsidP="00926560">
            <w:pPr>
              <w:rPr>
                <w:rFonts w:eastAsiaTheme="majorEastAsia" w:cs="Times New Roman"/>
                <w:color w:val="FF0000"/>
              </w:rPr>
            </w:pPr>
            <w:r w:rsidRPr="007F7AA4">
              <w:rPr>
                <w:rFonts w:eastAsiaTheme="majorEastAsia" w:cs="Times New Roman"/>
                <w:color w:val="FF0000"/>
              </w:rPr>
              <w:t>|226| -106.00</w:t>
            </w:r>
          </w:p>
          <w:p w14:paraId="6422A06E" w14:textId="77777777" w:rsidR="00FC277F" w:rsidRPr="007F7AA4" w:rsidRDefault="00FC277F" w:rsidP="00926560">
            <w:pPr>
              <w:rPr>
                <w:rFonts w:eastAsiaTheme="majorEastAsia" w:cs="Times New Roman"/>
                <w:color w:val="FF0000"/>
              </w:rPr>
            </w:pPr>
            <w:r w:rsidRPr="007F7AA4">
              <w:rPr>
                <w:rFonts w:eastAsiaTheme="majorEastAsia" w:cs="Times New Roman"/>
                <w:color w:val="FF0000"/>
              </w:rPr>
              <w:t>|227| -106.00</w:t>
            </w:r>
          </w:p>
          <w:p w14:paraId="1F719400" w14:textId="77777777" w:rsidR="00FC277F" w:rsidRPr="007F7AA4" w:rsidRDefault="00FC277F" w:rsidP="00926560">
            <w:pPr>
              <w:rPr>
                <w:rFonts w:eastAsiaTheme="majorEastAsia" w:cs="Times New Roman"/>
                <w:color w:val="FF0000"/>
              </w:rPr>
            </w:pPr>
            <w:r w:rsidRPr="007F7AA4">
              <w:rPr>
                <w:rFonts w:eastAsiaTheme="majorEastAsia" w:cs="Times New Roman"/>
                <w:color w:val="FF0000"/>
              </w:rPr>
              <w:t>|228| -106.00</w:t>
            </w:r>
          </w:p>
          <w:p w14:paraId="63477706" w14:textId="77777777" w:rsidR="00FC277F" w:rsidRPr="007F7AA4" w:rsidRDefault="00FC277F" w:rsidP="00926560">
            <w:pPr>
              <w:rPr>
                <w:rFonts w:eastAsiaTheme="majorEastAsia" w:cs="Times New Roman"/>
                <w:color w:val="FF0000"/>
              </w:rPr>
            </w:pPr>
            <w:r w:rsidRPr="007F7AA4">
              <w:rPr>
                <w:rFonts w:eastAsiaTheme="majorEastAsia" w:cs="Times New Roman"/>
                <w:color w:val="FF0000"/>
              </w:rPr>
              <w:t>|229| -106.00</w:t>
            </w:r>
          </w:p>
          <w:p w14:paraId="47AE15C5" w14:textId="77777777" w:rsidR="00FC277F" w:rsidRPr="007F7AA4" w:rsidRDefault="00FC277F" w:rsidP="00926560">
            <w:pPr>
              <w:rPr>
                <w:rFonts w:eastAsiaTheme="majorEastAsia" w:cs="Times New Roman"/>
              </w:rPr>
            </w:pPr>
          </w:p>
        </w:tc>
      </w:tr>
    </w:tbl>
    <w:p w14:paraId="39ADFFC4" w14:textId="77777777" w:rsidR="00FC277F" w:rsidRPr="007F7AA4" w:rsidRDefault="00FC277F" w:rsidP="00FC277F">
      <w:pPr>
        <w:rPr>
          <w:rFonts w:eastAsiaTheme="majorEastAsia" w:cs="Times New Roman"/>
        </w:rPr>
      </w:pPr>
      <w:r w:rsidRPr="007F7AA4">
        <w:rPr>
          <w:rFonts w:eastAsiaTheme="majorEastAsia" w:cs="Times New Roman"/>
        </w:rPr>
        <w:t>从</w:t>
      </w:r>
      <w:r w:rsidRPr="007F7AA4">
        <w:rPr>
          <w:rFonts w:eastAsiaTheme="majorEastAsia" w:cs="Times New Roman"/>
        </w:rPr>
        <w:t>RxAGC</w:t>
      </w:r>
      <w:r w:rsidRPr="007F7AA4">
        <w:rPr>
          <w:rFonts w:eastAsiaTheme="majorEastAsia" w:cs="Times New Roman"/>
        </w:rPr>
        <w:t>的数据看当前</w:t>
      </w:r>
      <w:r w:rsidRPr="007F7AA4">
        <w:rPr>
          <w:rFonts w:eastAsiaTheme="majorEastAsia" w:cs="Times New Roman"/>
        </w:rPr>
        <w:t>WCDMA</w:t>
      </w:r>
      <w:r w:rsidRPr="007F7AA4">
        <w:rPr>
          <w:rFonts w:eastAsiaTheme="majorEastAsia" w:cs="Times New Roman"/>
        </w:rPr>
        <w:t>信号强度，若是小于</w:t>
      </w:r>
      <w:r w:rsidRPr="007F7AA4">
        <w:rPr>
          <w:rFonts w:eastAsiaTheme="majorEastAsia" w:cs="Times New Roman"/>
        </w:rPr>
        <w:t>-103Bm</w:t>
      </w:r>
      <w:r w:rsidRPr="007F7AA4">
        <w:rPr>
          <w:rFonts w:eastAsiaTheme="majorEastAsia" w:cs="Times New Roman"/>
        </w:rPr>
        <w:t>则表示信号差，高于</w:t>
      </w:r>
      <w:r w:rsidRPr="007F7AA4">
        <w:rPr>
          <w:rFonts w:eastAsiaTheme="majorEastAsia" w:cs="Times New Roman"/>
        </w:rPr>
        <w:t>-103dBm</w:t>
      </w:r>
      <w:r w:rsidRPr="007F7AA4">
        <w:rPr>
          <w:rFonts w:eastAsiaTheme="majorEastAsia" w:cs="Times New Roman"/>
        </w:rPr>
        <w:t>表示信号强度好。</w:t>
      </w:r>
    </w:p>
    <w:p w14:paraId="6339E33C" w14:textId="77777777" w:rsidR="00FC277F" w:rsidRPr="007F7AA4" w:rsidRDefault="00FC277F" w:rsidP="00FC277F">
      <w:pPr>
        <w:rPr>
          <w:rFonts w:eastAsiaTheme="majorEastAsia" w:cs="Times New Roman"/>
        </w:rPr>
      </w:pPr>
      <w:r w:rsidRPr="007F7AA4">
        <w:rPr>
          <w:rFonts w:eastAsiaTheme="majorEastAsia" w:cs="Times New Roman"/>
        </w:rPr>
        <w:t>信号强度差，可能触发从新找网。</w:t>
      </w:r>
    </w:p>
    <w:p w14:paraId="3ECF5741" w14:textId="77777777" w:rsidR="00FC277F" w:rsidRPr="007F7AA4" w:rsidRDefault="00FC277F" w:rsidP="00FC277F">
      <w:pPr>
        <w:rPr>
          <w:rFonts w:eastAsiaTheme="majorEastAsia" w:cs="Times New Roman"/>
        </w:rPr>
      </w:pPr>
      <w:r w:rsidRPr="007F7AA4">
        <w:rPr>
          <w:rFonts w:eastAsiaTheme="majorEastAsia" w:cs="Times New Roman"/>
        </w:rPr>
        <w:t>搜索</w:t>
      </w:r>
      <w:r w:rsidRPr="007F7AA4">
        <w:rPr>
          <w:rFonts w:eastAsiaTheme="majorEastAsia" w:cs="Times New Roman"/>
        </w:rPr>
        <w:t>ACQ REQ</w:t>
      </w:r>
      <w:r w:rsidRPr="007F7AA4">
        <w:rPr>
          <w:rFonts w:eastAsiaTheme="majorEastAsia" w:cs="Times New Roman"/>
        </w:rPr>
        <w:t>，确定合适触发了</w:t>
      </w:r>
      <w:r w:rsidRPr="007F7AA4">
        <w:rPr>
          <w:rFonts w:eastAsiaTheme="majorEastAsia" w:cs="Times New Roman"/>
        </w:rPr>
        <w:t>WCDMA</w:t>
      </w:r>
      <w:r w:rsidRPr="007F7AA4">
        <w:rPr>
          <w:rFonts w:eastAsiaTheme="majorEastAsia" w:cs="Times New Roman"/>
        </w:rPr>
        <w:t>的</w:t>
      </w:r>
      <w:r w:rsidRPr="007F7AA4">
        <w:rPr>
          <w:rFonts w:eastAsiaTheme="majorEastAsia" w:cs="Times New Roman"/>
        </w:rPr>
        <w:t xml:space="preserve"> </w:t>
      </w:r>
      <w:r w:rsidRPr="007F7AA4">
        <w:rPr>
          <w:rFonts w:eastAsiaTheme="majorEastAsia" w:cs="Times New Roman"/>
        </w:rPr>
        <w:t>找网。</w:t>
      </w:r>
    </w:p>
    <w:tbl>
      <w:tblPr>
        <w:tblStyle w:val="a7"/>
        <w:tblW w:w="0" w:type="auto"/>
        <w:tblLook w:val="04A0" w:firstRow="1" w:lastRow="0" w:firstColumn="1" w:lastColumn="0" w:noHBand="0" w:noVBand="1"/>
      </w:tblPr>
      <w:tblGrid>
        <w:gridCol w:w="8522"/>
      </w:tblGrid>
      <w:tr w:rsidR="00FC277F" w:rsidRPr="007F7AA4" w14:paraId="754A2419" w14:textId="77777777" w:rsidTr="00926560">
        <w:tc>
          <w:tcPr>
            <w:tcW w:w="8522" w:type="dxa"/>
          </w:tcPr>
          <w:p w14:paraId="33532604" w14:textId="77777777" w:rsidR="00FC277F" w:rsidRPr="007F7AA4" w:rsidRDefault="00FC277F" w:rsidP="00926560">
            <w:pPr>
              <w:rPr>
                <w:rFonts w:eastAsiaTheme="majorEastAsia" w:cs="Times New Roman"/>
              </w:rPr>
            </w:pPr>
            <w:r w:rsidRPr="007F7AA4">
              <w:rPr>
                <w:rFonts w:eastAsiaTheme="majorEastAsia" w:cs="Times New Roman"/>
              </w:rPr>
              <w:t xml:space="preserve">[3001/0004]    MSG    03:22:09.388    WCDMA L1/Fatal   [srchacq.c   3708] ACQ </w:t>
            </w:r>
            <w:r w:rsidRPr="007F7AA4">
              <w:rPr>
                <w:rFonts w:eastAsiaTheme="majorEastAsia" w:cs="Times New Roman"/>
                <w:color w:val="FF0000"/>
              </w:rPr>
              <w:t>REQ:Rx AGC -106 Chan 10713 band 10242</w:t>
            </w:r>
          </w:p>
          <w:p w14:paraId="17E63349" w14:textId="77777777" w:rsidR="00FC277F" w:rsidRPr="007F7AA4" w:rsidRDefault="00FC277F" w:rsidP="00926560">
            <w:pPr>
              <w:rPr>
                <w:rFonts w:eastAsiaTheme="majorEastAsia" w:cs="Times New Roman"/>
              </w:rPr>
            </w:pPr>
            <w:r w:rsidRPr="007F7AA4">
              <w:rPr>
                <w:rFonts w:eastAsiaTheme="majorEastAsia" w:cs="Times New Roman"/>
              </w:rPr>
              <w:t xml:space="preserve">[3001/0004]    MSG    03:22:12.268    WCDMA L1/Fatal   [srchacq.c   3708] ACQ </w:t>
            </w:r>
            <w:r w:rsidRPr="007F7AA4">
              <w:rPr>
                <w:rFonts w:eastAsiaTheme="majorEastAsia" w:cs="Times New Roman"/>
                <w:color w:val="FF0000"/>
              </w:rPr>
              <w:t>REQ:Rx AGC -106 Chan 10713 band 10242</w:t>
            </w:r>
          </w:p>
        </w:tc>
      </w:tr>
    </w:tbl>
    <w:p w14:paraId="3857D635" w14:textId="77777777" w:rsidR="00FC277F" w:rsidRPr="007F7AA4" w:rsidRDefault="00FC277F" w:rsidP="00FC277F">
      <w:pPr>
        <w:rPr>
          <w:rFonts w:eastAsiaTheme="majorEastAsia" w:cs="Times New Roman"/>
        </w:rPr>
      </w:pPr>
      <w:bookmarkStart w:id="226" w:name="_Toc34299179"/>
      <w:r w:rsidRPr="007F7AA4">
        <w:rPr>
          <w:rFonts w:eastAsiaTheme="majorEastAsia" w:cs="Times New Roman"/>
        </w:rPr>
        <w:t>通过</w:t>
      </w:r>
      <w:r w:rsidRPr="007F7AA4">
        <w:rPr>
          <w:rFonts w:eastAsiaTheme="majorEastAsia" w:cs="Times New Roman"/>
        </w:rPr>
        <w:t>Trace</w:t>
      </w:r>
      <w:r w:rsidRPr="007F7AA4">
        <w:rPr>
          <w:rFonts w:eastAsiaTheme="majorEastAsia" w:cs="Times New Roman"/>
        </w:rPr>
        <w:t>信息也可以查看到</w:t>
      </w:r>
      <w:r w:rsidRPr="007F7AA4">
        <w:rPr>
          <w:rFonts w:eastAsiaTheme="majorEastAsia" w:cs="Times New Roman"/>
        </w:rPr>
        <w:t>WCDMA</w:t>
      </w:r>
      <w:r w:rsidRPr="007F7AA4">
        <w:rPr>
          <w:rFonts w:eastAsiaTheme="majorEastAsia" w:cs="Times New Roman"/>
        </w:rPr>
        <w:t>的</w:t>
      </w:r>
      <w:r w:rsidRPr="007F7AA4">
        <w:rPr>
          <w:rFonts w:eastAsiaTheme="majorEastAsia" w:cs="Times New Roman"/>
        </w:rPr>
        <w:t>RSCP</w:t>
      </w:r>
      <w:r w:rsidRPr="007F7AA4">
        <w:rPr>
          <w:rFonts w:eastAsiaTheme="majorEastAsia" w:cs="Times New Roman"/>
        </w:rPr>
        <w:t>和</w:t>
      </w:r>
      <w:r w:rsidRPr="007F7AA4">
        <w:rPr>
          <w:rFonts w:eastAsiaTheme="majorEastAsia" w:cs="Times New Roman"/>
        </w:rPr>
        <w:t>ECNO</w:t>
      </w:r>
      <w:r w:rsidRPr="007F7AA4">
        <w:rPr>
          <w:rFonts w:eastAsiaTheme="majorEastAsia" w:cs="Times New Roman"/>
        </w:rPr>
        <w:t>。</w:t>
      </w:r>
    </w:p>
    <w:p w14:paraId="1CC1844D" w14:textId="77777777" w:rsidR="00FC277F" w:rsidRPr="007F7AA4" w:rsidRDefault="00FC277F" w:rsidP="00FC277F">
      <w:pPr>
        <w:rPr>
          <w:rFonts w:eastAsiaTheme="majorEastAsia" w:cs="Times New Roman"/>
        </w:rPr>
      </w:pPr>
      <w:r w:rsidRPr="007F7AA4">
        <w:rPr>
          <w:rFonts w:eastAsiaTheme="majorEastAsia" w:cs="Times New Roman"/>
        </w:rPr>
        <w:t>过滤方法：</w:t>
      </w:r>
    </w:p>
    <w:p w14:paraId="46FD37AB" w14:textId="77777777" w:rsidR="00FC277F" w:rsidRPr="007F7AA4" w:rsidRDefault="00FC277F" w:rsidP="00FC277F">
      <w:pPr>
        <w:rPr>
          <w:rFonts w:eastAsiaTheme="majorEastAsia" w:cs="Times New Roman"/>
          <w:b/>
          <w:color w:val="FF0000"/>
        </w:rPr>
      </w:pPr>
      <w:r w:rsidRPr="007F7AA4">
        <w:rPr>
          <w:rFonts w:eastAsiaTheme="majorEastAsia" w:cs="Times New Roman"/>
          <w:b/>
          <w:color w:val="FF0000"/>
        </w:rPr>
        <w:t>Message Packets-&gt; Diagnostics Service</w:t>
      </w:r>
    </w:p>
    <w:p w14:paraId="7B4D6FB6" w14:textId="77777777" w:rsidR="00FC277F" w:rsidRPr="007F7AA4" w:rsidRDefault="00FC277F" w:rsidP="00FC277F">
      <w:pPr>
        <w:rPr>
          <w:rFonts w:eastAsiaTheme="majorEastAsia" w:cs="Times New Roman"/>
        </w:rPr>
      </w:pPr>
      <w:r w:rsidRPr="007F7AA4">
        <w:rPr>
          <w:rFonts w:eastAsiaTheme="majorEastAsia" w:cs="Times New Roman"/>
        </w:rPr>
        <w:t>[   7/   2]              06:39:15.464351          Diagnostics Services/High[             wsrch.c   8191] UI display: L1M_STATE: 6 is_data_valid: 1 use_ecio: 1 ECIO: -10 RSCP: -76 RSSI:       -66 Pathloss: 109 SIR: 5</w:t>
      </w:r>
    </w:p>
    <w:p w14:paraId="64C39C17" w14:textId="77777777" w:rsidR="00FC277F" w:rsidRPr="007F7AA4" w:rsidRDefault="00FC277F" w:rsidP="00FC277F">
      <w:pPr>
        <w:rPr>
          <w:rFonts w:eastAsiaTheme="majorEastAsia" w:cs="Times New Roman"/>
        </w:rPr>
      </w:pPr>
      <w:r w:rsidRPr="007F7AA4">
        <w:rPr>
          <w:rFonts w:eastAsiaTheme="majorEastAsia" w:cs="Times New Roman"/>
        </w:rPr>
        <w:t>[   7/   2]              06:39:18.464795          Diagnostics Services/High[             wsrch.c   8191] UI display: L1M_STATE: 6 is_data_valid: 1 use_ecio: 1 ECIO: -23 RSCP: -84 RSSI:       -61 Pathloss: 109 SIR: 2</w:t>
      </w:r>
    </w:p>
    <w:p w14:paraId="3F480BAD" w14:textId="77777777" w:rsidR="00FC277F" w:rsidRPr="007F7AA4" w:rsidRDefault="00FC277F" w:rsidP="00FC277F">
      <w:pPr>
        <w:rPr>
          <w:rFonts w:eastAsiaTheme="majorEastAsia" w:cs="Times New Roman"/>
        </w:rPr>
      </w:pPr>
      <w:r w:rsidRPr="007F7AA4">
        <w:rPr>
          <w:rFonts w:eastAsiaTheme="majorEastAsia" w:cs="Times New Roman"/>
        </w:rPr>
        <w:t>[   7/   2]              06:39:21.465161          Diagnostics Services/High[             wsrch.c   8191] UI display: L1M_STATE: 6 is_data_valid: 1 use_ecio: 1 ECIO: -20 RSCP: -82 RSSI:       -62 Pathloss: 109 SIR: 4</w:t>
      </w:r>
    </w:p>
    <w:p w14:paraId="49F4C636" w14:textId="77777777" w:rsidR="00FC277F" w:rsidRPr="007F7AA4" w:rsidRDefault="00FC277F" w:rsidP="00FC277F">
      <w:pPr>
        <w:rPr>
          <w:rFonts w:eastAsiaTheme="majorEastAsia" w:cs="Times New Roman"/>
        </w:rPr>
      </w:pPr>
      <w:r w:rsidRPr="007F7AA4">
        <w:rPr>
          <w:rFonts w:eastAsiaTheme="majorEastAsia" w:cs="Times New Roman"/>
        </w:rPr>
        <w:t>[   7/   2]              06:39:24.465526          Diagnostics Services/High[             wsrch.c   8191] UI display: L1M_STATE: 6 is_data_valid: 1 use_ecio: 1 ECIO: -25 RSCP: -121 RSSI:       -59 Pathloss: 109 SIR: -10</w:t>
      </w:r>
    </w:p>
    <w:p w14:paraId="4E64E1B4" w14:textId="77777777" w:rsidR="00FC277F" w:rsidRPr="007F7AA4" w:rsidRDefault="00FC277F" w:rsidP="00FC277F">
      <w:pPr>
        <w:rPr>
          <w:rFonts w:eastAsiaTheme="majorEastAsia" w:cs="Times New Roman"/>
        </w:rPr>
      </w:pPr>
      <w:r w:rsidRPr="007F7AA4">
        <w:rPr>
          <w:rFonts w:eastAsiaTheme="majorEastAsia" w:cs="Times New Roman"/>
        </w:rPr>
        <w:t>[   7/   2]              06:39:27.443222          Diagnostics Services/High[             wsrch.c   8191] UI display: L1M_STATE: 13 is_data_valid: 1 use_ecio: 0 ECIO: 0 RSCP: -57 RSSI:       -50 Pathloss: 255 SIR: 255</w:t>
      </w:r>
    </w:p>
    <w:p w14:paraId="0F33994D" w14:textId="127693B8" w:rsidR="00FC277F" w:rsidRDefault="00FC277F" w:rsidP="0074649F">
      <w:pPr>
        <w:pStyle w:val="3"/>
        <w:spacing w:before="156" w:after="156"/>
      </w:pPr>
      <w:bookmarkStart w:id="227" w:name="_Toc87714777"/>
      <w:r w:rsidRPr="007F7AA4">
        <w:t>GSM</w:t>
      </w:r>
      <w:r w:rsidRPr="007F7AA4">
        <w:t>信号状态上报</w:t>
      </w:r>
      <w:bookmarkEnd w:id="226"/>
      <w:bookmarkEnd w:id="227"/>
    </w:p>
    <w:p w14:paraId="1F311BBB" w14:textId="777886C1" w:rsidR="001F1B92" w:rsidRPr="001F1B92" w:rsidRDefault="001F1B92" w:rsidP="001F1B92">
      <w:r>
        <w:rPr>
          <w:rFonts w:hint="eastAsia"/>
        </w:rPr>
        <w:t>G</w:t>
      </w:r>
      <w:r>
        <w:t>SM</w:t>
      </w:r>
      <w:r>
        <w:rPr>
          <w:rFonts w:hint="eastAsia"/>
        </w:rPr>
        <w:t>的信号强度通过</w:t>
      </w:r>
      <w:r>
        <w:rPr>
          <w:rFonts w:hint="eastAsia"/>
        </w:rPr>
        <w:t>0</w:t>
      </w:r>
      <w:r>
        <w:t>x5</w:t>
      </w:r>
      <w:r>
        <w:rPr>
          <w:rFonts w:hint="eastAsia"/>
        </w:rPr>
        <w:t>A6C</w:t>
      </w:r>
      <w:r>
        <w:rPr>
          <w:rFonts w:hint="eastAsia"/>
        </w:rPr>
        <w:t>查看。</w:t>
      </w:r>
    </w:p>
    <w:p w14:paraId="740C05C4" w14:textId="77777777" w:rsidR="001F1B92" w:rsidRPr="007F7AA4" w:rsidRDefault="001F1B92" w:rsidP="001F1B92">
      <w:pPr>
        <w:widowControl/>
        <w:shd w:val="clear" w:color="auto" w:fill="F4F5F7"/>
        <w:kinsoku/>
        <w:adjustRightInd/>
        <w:spacing w:before="150"/>
        <w:rPr>
          <w:rFonts w:eastAsiaTheme="majorEastAsia" w:cs="Times New Roman"/>
          <w:color w:val="172B4D"/>
          <w:kern w:val="0"/>
          <w:szCs w:val="21"/>
        </w:rPr>
      </w:pPr>
      <w:r w:rsidRPr="007F7AA4">
        <w:rPr>
          <w:rFonts w:eastAsiaTheme="majorEastAsia" w:cs="Times New Roman"/>
          <w:b/>
          <w:bCs/>
          <w:color w:val="172B4D"/>
          <w:kern w:val="0"/>
          <w:szCs w:val="21"/>
        </w:rPr>
        <w:t>05:35:28.150 [0x5A6C] GSM DSDS L1 Burst Metrics</w:t>
      </w:r>
    </w:p>
    <w:p w14:paraId="0C4634E8" w14:textId="77777777" w:rsidR="001F1B92" w:rsidRPr="007F7AA4" w:rsidRDefault="001F1B92" w:rsidP="001F1B92">
      <w:pPr>
        <w:widowControl/>
        <w:shd w:val="clear" w:color="auto" w:fill="F4F5F7"/>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t>Channel = SDCCH</w:t>
      </w:r>
    </w:p>
    <w:tbl>
      <w:tblPr>
        <w:tblW w:w="0" w:type="auto"/>
        <w:tblInd w:w="30" w:type="dxa"/>
        <w:tblCellMar>
          <w:top w:w="15" w:type="dxa"/>
          <w:left w:w="15" w:type="dxa"/>
          <w:bottom w:w="15" w:type="dxa"/>
          <w:right w:w="15" w:type="dxa"/>
        </w:tblCellMar>
        <w:tblLook w:val="04A0" w:firstRow="1" w:lastRow="0" w:firstColumn="1" w:lastColumn="0" w:noHBand="0" w:noVBand="1"/>
      </w:tblPr>
      <w:tblGrid>
        <w:gridCol w:w="246"/>
        <w:gridCol w:w="907"/>
        <w:gridCol w:w="921"/>
        <w:gridCol w:w="627"/>
        <w:gridCol w:w="627"/>
        <w:gridCol w:w="747"/>
        <w:gridCol w:w="920"/>
        <w:gridCol w:w="920"/>
        <w:gridCol w:w="960"/>
        <w:gridCol w:w="960"/>
        <w:gridCol w:w="1087"/>
        <w:gridCol w:w="1127"/>
      </w:tblGrid>
      <w:tr w:rsidR="001F1B92" w:rsidRPr="007F7AA4" w14:paraId="032FB8C4" w14:textId="77777777" w:rsidTr="00E842BF">
        <w:tc>
          <w:tcPr>
            <w:tcW w:w="246" w:type="dxa"/>
            <w:tcBorders>
              <w:top w:val="single" w:sz="6" w:space="0" w:color="C1C7D0"/>
              <w:left w:val="single" w:sz="6" w:space="0" w:color="C1C7D0"/>
              <w:bottom w:val="single" w:sz="6" w:space="0" w:color="C1C7D0"/>
              <w:right w:val="single" w:sz="6" w:space="0" w:color="C1C7D0"/>
            </w:tcBorders>
            <w:tcMar>
              <w:top w:w="45" w:type="dxa"/>
              <w:left w:w="60" w:type="dxa"/>
              <w:bottom w:w="45" w:type="dxa"/>
              <w:right w:w="60" w:type="dxa"/>
            </w:tcMar>
            <w:vAlign w:val="center"/>
            <w:hideMark/>
          </w:tcPr>
          <w:p w14:paraId="7C684FC4" w14:textId="77777777" w:rsidR="001F1B92" w:rsidRPr="007F7AA4" w:rsidRDefault="001F1B92" w:rsidP="00E842BF">
            <w:pPr>
              <w:widowControl/>
              <w:numPr>
                <w:ilvl w:val="0"/>
                <w:numId w:val="6"/>
              </w:numPr>
              <w:kinsoku/>
              <w:adjustRightInd/>
              <w:spacing w:before="100" w:beforeAutospacing="1" w:after="100" w:afterAutospacing="1"/>
              <w:ind w:left="0"/>
              <w:rPr>
                <w:rFonts w:eastAsiaTheme="majorEastAsia" w:cs="Times New Roman"/>
                <w:kern w:val="0"/>
                <w:sz w:val="24"/>
                <w:szCs w:val="24"/>
              </w:rPr>
            </w:pPr>
          </w:p>
        </w:tc>
        <w:tc>
          <w:tcPr>
            <w:tcW w:w="801" w:type="dxa"/>
            <w:tcBorders>
              <w:top w:val="single" w:sz="6" w:space="0" w:color="C1C7D0"/>
              <w:left w:val="single" w:sz="6" w:space="0" w:color="C1C7D0"/>
              <w:bottom w:val="single" w:sz="6" w:space="0" w:color="C1C7D0"/>
              <w:right w:val="single" w:sz="6" w:space="0" w:color="C1C7D0"/>
            </w:tcBorders>
            <w:tcMar>
              <w:top w:w="45" w:type="dxa"/>
              <w:left w:w="60" w:type="dxa"/>
              <w:bottom w:w="45" w:type="dxa"/>
              <w:right w:w="60" w:type="dxa"/>
            </w:tcMar>
            <w:vAlign w:val="center"/>
            <w:hideMark/>
          </w:tcPr>
          <w:p w14:paraId="48C907D7" w14:textId="77777777" w:rsidR="001F1B92" w:rsidRPr="007F7AA4" w:rsidRDefault="001F1B92" w:rsidP="00E842BF">
            <w:pPr>
              <w:widowControl/>
              <w:kinsoku/>
              <w:adjustRightInd/>
              <w:rPr>
                <w:rFonts w:eastAsiaTheme="majorEastAsia" w:cs="Times New Roman"/>
                <w:kern w:val="0"/>
                <w:sz w:val="24"/>
                <w:szCs w:val="24"/>
              </w:rPr>
            </w:pPr>
            <w:r w:rsidRPr="007F7AA4">
              <w:rPr>
                <w:rFonts w:eastAsiaTheme="majorEastAsia" w:cs="Times New Roman"/>
                <w:kern w:val="0"/>
                <w:sz w:val="24"/>
                <w:szCs w:val="24"/>
              </w:rPr>
              <w:t>Number</w:t>
            </w:r>
          </w:p>
        </w:tc>
        <w:tc>
          <w:tcPr>
            <w:tcW w:w="0" w:type="auto"/>
            <w:tcBorders>
              <w:top w:val="single" w:sz="6" w:space="0" w:color="C1C7D0"/>
              <w:left w:val="single" w:sz="6" w:space="0" w:color="C1C7D0"/>
              <w:bottom w:val="single" w:sz="6" w:space="0" w:color="C1C7D0"/>
              <w:right w:val="single" w:sz="6" w:space="0" w:color="C1C7D0"/>
            </w:tcBorders>
            <w:tcMar>
              <w:top w:w="45" w:type="dxa"/>
              <w:left w:w="60" w:type="dxa"/>
              <w:bottom w:w="45" w:type="dxa"/>
              <w:right w:w="60" w:type="dxa"/>
            </w:tcMar>
            <w:vAlign w:val="center"/>
            <w:hideMark/>
          </w:tcPr>
          <w:p w14:paraId="633EA3D6" w14:textId="77777777" w:rsidR="001F1B92" w:rsidRPr="007F7AA4" w:rsidRDefault="001F1B92" w:rsidP="00E842BF">
            <w:pPr>
              <w:widowControl/>
              <w:kinsoku/>
              <w:adjustRightInd/>
              <w:rPr>
                <w:rFonts w:eastAsiaTheme="majorEastAsia" w:cs="Times New Roman"/>
                <w:kern w:val="0"/>
                <w:sz w:val="24"/>
                <w:szCs w:val="24"/>
              </w:rPr>
            </w:pPr>
            <w:r w:rsidRPr="007F7AA4">
              <w:rPr>
                <w:rFonts w:eastAsiaTheme="majorEastAsia" w:cs="Times New Roman"/>
                <w:kern w:val="0"/>
                <w:sz w:val="24"/>
                <w:szCs w:val="24"/>
              </w:rPr>
              <w:t>ARFCN</w:t>
            </w:r>
          </w:p>
        </w:tc>
        <w:tc>
          <w:tcPr>
            <w:tcW w:w="0" w:type="auto"/>
            <w:tcBorders>
              <w:top w:val="single" w:sz="6" w:space="0" w:color="C1C7D0"/>
              <w:left w:val="single" w:sz="6" w:space="0" w:color="C1C7D0"/>
              <w:bottom w:val="single" w:sz="6" w:space="0" w:color="C1C7D0"/>
              <w:right w:val="single" w:sz="6" w:space="0" w:color="C1C7D0"/>
            </w:tcBorders>
            <w:tcMar>
              <w:top w:w="45" w:type="dxa"/>
              <w:left w:w="60" w:type="dxa"/>
              <w:bottom w:w="45" w:type="dxa"/>
              <w:right w:w="60" w:type="dxa"/>
            </w:tcMar>
            <w:vAlign w:val="center"/>
            <w:hideMark/>
          </w:tcPr>
          <w:p w14:paraId="752035AF" w14:textId="77777777" w:rsidR="001F1B92" w:rsidRPr="007F7AA4" w:rsidRDefault="001F1B92" w:rsidP="00E842BF">
            <w:pPr>
              <w:widowControl/>
              <w:kinsoku/>
              <w:adjustRightInd/>
              <w:rPr>
                <w:rFonts w:eastAsiaTheme="majorEastAsia" w:cs="Times New Roman"/>
                <w:kern w:val="0"/>
                <w:sz w:val="24"/>
                <w:szCs w:val="24"/>
              </w:rPr>
            </w:pPr>
            <w:r w:rsidRPr="007F7AA4">
              <w:rPr>
                <w:rFonts w:eastAsiaTheme="majorEastAsia" w:cs="Times New Roman"/>
                <w:kern w:val="0"/>
                <w:sz w:val="24"/>
                <w:szCs w:val="24"/>
              </w:rPr>
              <w:t>Band</w:t>
            </w:r>
          </w:p>
        </w:tc>
        <w:tc>
          <w:tcPr>
            <w:tcW w:w="0" w:type="auto"/>
            <w:tcBorders>
              <w:top w:val="single" w:sz="6" w:space="0" w:color="C1C7D0"/>
              <w:left w:val="single" w:sz="6" w:space="0" w:color="C1C7D0"/>
              <w:bottom w:val="single" w:sz="6" w:space="0" w:color="C1C7D0"/>
              <w:right w:val="single" w:sz="6" w:space="0" w:color="C1C7D0"/>
            </w:tcBorders>
            <w:tcMar>
              <w:top w:w="45" w:type="dxa"/>
              <w:left w:w="60" w:type="dxa"/>
              <w:bottom w:w="45" w:type="dxa"/>
              <w:right w:w="60" w:type="dxa"/>
            </w:tcMar>
            <w:vAlign w:val="center"/>
            <w:hideMark/>
          </w:tcPr>
          <w:p w14:paraId="6FB87ED2" w14:textId="77777777" w:rsidR="001F1B92" w:rsidRPr="007F7AA4" w:rsidRDefault="001F1B92" w:rsidP="00E842BF">
            <w:pPr>
              <w:widowControl/>
              <w:kinsoku/>
              <w:adjustRightInd/>
              <w:rPr>
                <w:rFonts w:eastAsiaTheme="majorEastAsia" w:cs="Times New Roman"/>
                <w:kern w:val="0"/>
                <w:sz w:val="24"/>
                <w:szCs w:val="24"/>
              </w:rPr>
            </w:pPr>
            <w:r w:rsidRPr="007F7AA4">
              <w:rPr>
                <w:rFonts w:eastAsiaTheme="majorEastAsia" w:cs="Times New Roman"/>
                <w:kern w:val="0"/>
                <w:sz w:val="24"/>
                <w:szCs w:val="24"/>
              </w:rPr>
              <w:t>RSSI</w:t>
            </w:r>
          </w:p>
        </w:tc>
        <w:tc>
          <w:tcPr>
            <w:tcW w:w="0" w:type="auto"/>
            <w:tcBorders>
              <w:top w:val="single" w:sz="6" w:space="0" w:color="C1C7D0"/>
              <w:left w:val="single" w:sz="6" w:space="0" w:color="C1C7D0"/>
              <w:bottom w:val="single" w:sz="6" w:space="0" w:color="C1C7D0"/>
              <w:right w:val="single" w:sz="6" w:space="0" w:color="C1C7D0"/>
            </w:tcBorders>
            <w:tcMar>
              <w:top w:w="45" w:type="dxa"/>
              <w:left w:w="60" w:type="dxa"/>
              <w:bottom w:w="45" w:type="dxa"/>
              <w:right w:w="60" w:type="dxa"/>
            </w:tcMar>
            <w:vAlign w:val="center"/>
            <w:hideMark/>
          </w:tcPr>
          <w:p w14:paraId="13E62F0F" w14:textId="77777777" w:rsidR="001F1B92" w:rsidRPr="007F7AA4" w:rsidRDefault="001F1B92" w:rsidP="00E842BF">
            <w:pPr>
              <w:widowControl/>
              <w:kinsoku/>
              <w:adjustRightInd/>
              <w:rPr>
                <w:rFonts w:eastAsiaTheme="majorEastAsia" w:cs="Times New Roman"/>
                <w:kern w:val="0"/>
                <w:sz w:val="24"/>
                <w:szCs w:val="24"/>
              </w:rPr>
            </w:pPr>
            <w:r w:rsidRPr="007F7AA4">
              <w:rPr>
                <w:rFonts w:eastAsiaTheme="majorEastAsia" w:cs="Times New Roman"/>
                <w:kern w:val="0"/>
                <w:sz w:val="24"/>
                <w:szCs w:val="24"/>
              </w:rPr>
              <w:t>(dBm)</w:t>
            </w:r>
          </w:p>
        </w:tc>
        <w:tc>
          <w:tcPr>
            <w:tcW w:w="0" w:type="auto"/>
            <w:tcBorders>
              <w:top w:val="single" w:sz="6" w:space="0" w:color="C1C7D0"/>
              <w:left w:val="single" w:sz="6" w:space="0" w:color="C1C7D0"/>
              <w:bottom w:val="single" w:sz="6" w:space="0" w:color="C1C7D0"/>
              <w:right w:val="single" w:sz="6" w:space="0" w:color="C1C7D0"/>
            </w:tcBorders>
            <w:tcMar>
              <w:top w:w="45" w:type="dxa"/>
              <w:left w:w="60" w:type="dxa"/>
              <w:bottom w:w="45" w:type="dxa"/>
              <w:right w:w="60" w:type="dxa"/>
            </w:tcMar>
            <w:vAlign w:val="center"/>
            <w:hideMark/>
          </w:tcPr>
          <w:p w14:paraId="00A8142A" w14:textId="77777777" w:rsidR="001F1B92" w:rsidRPr="007F7AA4" w:rsidRDefault="001F1B92" w:rsidP="00E842BF">
            <w:pPr>
              <w:widowControl/>
              <w:kinsoku/>
              <w:adjustRightInd/>
              <w:rPr>
                <w:rFonts w:eastAsiaTheme="majorEastAsia" w:cs="Times New Roman"/>
                <w:kern w:val="0"/>
                <w:sz w:val="24"/>
                <w:szCs w:val="24"/>
              </w:rPr>
            </w:pPr>
            <w:r w:rsidRPr="007F7AA4">
              <w:rPr>
                <w:rFonts w:eastAsiaTheme="majorEastAsia" w:cs="Times New Roman"/>
                <w:kern w:val="0"/>
                <w:sz w:val="24"/>
                <w:szCs w:val="24"/>
              </w:rPr>
              <w:t>Channel</w:t>
            </w:r>
          </w:p>
        </w:tc>
        <w:tc>
          <w:tcPr>
            <w:tcW w:w="0" w:type="auto"/>
            <w:tcBorders>
              <w:top w:val="single" w:sz="6" w:space="0" w:color="C1C7D0"/>
              <w:left w:val="single" w:sz="6" w:space="0" w:color="C1C7D0"/>
              <w:bottom w:val="single" w:sz="6" w:space="0" w:color="C1C7D0"/>
              <w:right w:val="single" w:sz="6" w:space="0" w:color="C1C7D0"/>
            </w:tcBorders>
            <w:tcMar>
              <w:top w:w="45" w:type="dxa"/>
              <w:left w:w="60" w:type="dxa"/>
              <w:bottom w:w="45" w:type="dxa"/>
              <w:right w:w="60" w:type="dxa"/>
            </w:tcMar>
            <w:vAlign w:val="center"/>
            <w:hideMark/>
          </w:tcPr>
          <w:p w14:paraId="4B1A4E32" w14:textId="77777777" w:rsidR="001F1B92" w:rsidRPr="007F7AA4" w:rsidRDefault="001F1B92" w:rsidP="00E842BF">
            <w:pPr>
              <w:widowControl/>
              <w:kinsoku/>
              <w:adjustRightInd/>
              <w:rPr>
                <w:rFonts w:eastAsiaTheme="majorEastAsia" w:cs="Times New Roman"/>
                <w:kern w:val="0"/>
                <w:sz w:val="24"/>
                <w:szCs w:val="24"/>
              </w:rPr>
            </w:pPr>
            <w:r w:rsidRPr="007F7AA4">
              <w:rPr>
                <w:rFonts w:eastAsiaTheme="majorEastAsia" w:cs="Times New Roman"/>
                <w:kern w:val="0"/>
                <w:sz w:val="24"/>
                <w:szCs w:val="24"/>
              </w:rPr>
              <w:t>Channel</w:t>
            </w:r>
          </w:p>
        </w:tc>
        <w:tc>
          <w:tcPr>
            <w:tcW w:w="0" w:type="auto"/>
            <w:tcBorders>
              <w:top w:val="single" w:sz="6" w:space="0" w:color="C1C7D0"/>
              <w:left w:val="single" w:sz="6" w:space="0" w:color="C1C7D0"/>
              <w:bottom w:val="single" w:sz="6" w:space="0" w:color="C1C7D0"/>
              <w:right w:val="single" w:sz="6" w:space="0" w:color="C1C7D0"/>
            </w:tcBorders>
            <w:tcMar>
              <w:top w:w="45" w:type="dxa"/>
              <w:left w:w="60" w:type="dxa"/>
              <w:bottom w:w="45" w:type="dxa"/>
              <w:right w:w="60" w:type="dxa"/>
            </w:tcMar>
            <w:vAlign w:val="center"/>
            <w:hideMark/>
          </w:tcPr>
          <w:p w14:paraId="4B36C42F" w14:textId="77777777" w:rsidR="001F1B92" w:rsidRPr="007F7AA4" w:rsidRDefault="001F1B92" w:rsidP="00E842BF">
            <w:pPr>
              <w:widowControl/>
              <w:kinsoku/>
              <w:adjustRightInd/>
              <w:rPr>
                <w:rFonts w:eastAsiaTheme="majorEastAsia" w:cs="Times New Roman"/>
                <w:kern w:val="0"/>
                <w:sz w:val="24"/>
                <w:szCs w:val="24"/>
              </w:rPr>
            </w:pPr>
            <w:r w:rsidRPr="007F7AA4">
              <w:rPr>
                <w:rFonts w:eastAsiaTheme="majorEastAsia" w:cs="Times New Roman"/>
                <w:kern w:val="0"/>
                <w:sz w:val="24"/>
                <w:szCs w:val="24"/>
              </w:rPr>
              <w:t>Estimate</w:t>
            </w:r>
          </w:p>
        </w:tc>
        <w:tc>
          <w:tcPr>
            <w:tcW w:w="0" w:type="auto"/>
            <w:tcBorders>
              <w:top w:val="single" w:sz="6" w:space="0" w:color="C1C7D0"/>
              <w:left w:val="single" w:sz="6" w:space="0" w:color="C1C7D0"/>
              <w:bottom w:val="single" w:sz="6" w:space="0" w:color="C1C7D0"/>
              <w:right w:val="single" w:sz="6" w:space="0" w:color="C1C7D0"/>
            </w:tcBorders>
            <w:tcMar>
              <w:top w:w="45" w:type="dxa"/>
              <w:left w:w="60" w:type="dxa"/>
              <w:bottom w:w="45" w:type="dxa"/>
              <w:right w:w="60" w:type="dxa"/>
            </w:tcMar>
            <w:vAlign w:val="center"/>
            <w:hideMark/>
          </w:tcPr>
          <w:p w14:paraId="0F111339" w14:textId="77777777" w:rsidR="001F1B92" w:rsidRPr="007F7AA4" w:rsidRDefault="001F1B92" w:rsidP="00E842BF">
            <w:pPr>
              <w:widowControl/>
              <w:kinsoku/>
              <w:adjustRightInd/>
              <w:rPr>
                <w:rFonts w:eastAsiaTheme="majorEastAsia" w:cs="Times New Roman"/>
                <w:kern w:val="0"/>
                <w:sz w:val="24"/>
                <w:szCs w:val="24"/>
              </w:rPr>
            </w:pPr>
            <w:r w:rsidRPr="007F7AA4">
              <w:rPr>
                <w:rFonts w:eastAsiaTheme="majorEastAsia" w:cs="Times New Roman"/>
                <w:kern w:val="0"/>
                <w:sz w:val="24"/>
                <w:szCs w:val="24"/>
              </w:rPr>
              <w:t>Estimate</w:t>
            </w:r>
          </w:p>
        </w:tc>
        <w:tc>
          <w:tcPr>
            <w:tcW w:w="0" w:type="auto"/>
            <w:tcBorders>
              <w:top w:val="single" w:sz="6" w:space="0" w:color="C1C7D0"/>
              <w:left w:val="single" w:sz="6" w:space="0" w:color="C1C7D0"/>
              <w:bottom w:val="single" w:sz="6" w:space="0" w:color="C1C7D0"/>
              <w:right w:val="single" w:sz="6" w:space="0" w:color="C1C7D0"/>
            </w:tcBorders>
            <w:tcMar>
              <w:top w:w="45" w:type="dxa"/>
              <w:left w:w="60" w:type="dxa"/>
              <w:bottom w:w="45" w:type="dxa"/>
              <w:right w:w="60" w:type="dxa"/>
            </w:tcMar>
            <w:vAlign w:val="center"/>
            <w:hideMark/>
          </w:tcPr>
          <w:p w14:paraId="1D1B2483" w14:textId="77777777" w:rsidR="001F1B92" w:rsidRPr="007F7AA4" w:rsidRDefault="001F1B92" w:rsidP="00E842BF">
            <w:pPr>
              <w:widowControl/>
              <w:kinsoku/>
              <w:adjustRightInd/>
              <w:rPr>
                <w:rFonts w:eastAsiaTheme="majorEastAsia" w:cs="Times New Roman"/>
                <w:kern w:val="0"/>
                <w:sz w:val="24"/>
                <w:szCs w:val="24"/>
              </w:rPr>
            </w:pPr>
            <w:r w:rsidRPr="007F7AA4">
              <w:rPr>
                <w:rFonts w:eastAsiaTheme="majorEastAsia" w:cs="Times New Roman"/>
                <w:kern w:val="0"/>
                <w:sz w:val="24"/>
                <w:szCs w:val="24"/>
              </w:rPr>
              <w:t>SNR (dB)</w:t>
            </w:r>
          </w:p>
        </w:tc>
        <w:tc>
          <w:tcPr>
            <w:tcW w:w="0" w:type="auto"/>
            <w:tcBorders>
              <w:top w:val="single" w:sz="6" w:space="0" w:color="C1C7D0"/>
              <w:left w:val="single" w:sz="6" w:space="0" w:color="C1C7D0"/>
              <w:bottom w:val="single" w:sz="6" w:space="0" w:color="C1C7D0"/>
              <w:right w:val="single" w:sz="6" w:space="0" w:color="C1C7D0"/>
            </w:tcBorders>
            <w:tcMar>
              <w:top w:w="45" w:type="dxa"/>
              <w:left w:w="60" w:type="dxa"/>
              <w:bottom w:w="45" w:type="dxa"/>
              <w:right w:w="60" w:type="dxa"/>
            </w:tcMar>
            <w:vAlign w:val="center"/>
            <w:hideMark/>
          </w:tcPr>
          <w:p w14:paraId="35546EE9" w14:textId="77777777" w:rsidR="001F1B92" w:rsidRPr="007F7AA4" w:rsidRDefault="001F1B92" w:rsidP="00E842BF">
            <w:pPr>
              <w:widowControl/>
              <w:kinsoku/>
              <w:adjustRightInd/>
              <w:rPr>
                <w:rFonts w:eastAsiaTheme="majorEastAsia" w:cs="Times New Roman"/>
                <w:kern w:val="0"/>
                <w:sz w:val="24"/>
                <w:szCs w:val="24"/>
              </w:rPr>
            </w:pPr>
            <w:r w:rsidRPr="007F7AA4">
              <w:rPr>
                <w:rFonts w:eastAsiaTheme="majorEastAsia" w:cs="Times New Roman"/>
                <w:kern w:val="0"/>
                <w:sz w:val="24"/>
                <w:szCs w:val="24"/>
              </w:rPr>
              <w:t>Gain State</w:t>
            </w:r>
          </w:p>
        </w:tc>
      </w:tr>
    </w:tbl>
    <w:p w14:paraId="58CFDBB1" w14:textId="77777777" w:rsidR="001F1B92" w:rsidRPr="007F7AA4" w:rsidRDefault="001F1B92" w:rsidP="001F1B92">
      <w:pPr>
        <w:widowControl/>
        <w:shd w:val="clear" w:color="auto" w:fill="F4F5F7"/>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t>--------------------------------------------------------------------------------------------------------------------------------</w:t>
      </w:r>
    </w:p>
    <w:tbl>
      <w:tblPr>
        <w:tblW w:w="0" w:type="dxa"/>
        <w:tblInd w:w="30" w:type="dxa"/>
        <w:tblCellMar>
          <w:top w:w="15" w:type="dxa"/>
          <w:left w:w="15" w:type="dxa"/>
          <w:bottom w:w="15" w:type="dxa"/>
          <w:right w:w="15" w:type="dxa"/>
        </w:tblCellMar>
        <w:tblLook w:val="04A0" w:firstRow="1" w:lastRow="0" w:firstColumn="1" w:lastColumn="0" w:noHBand="0" w:noVBand="1"/>
      </w:tblPr>
      <w:tblGrid>
        <w:gridCol w:w="240"/>
        <w:gridCol w:w="960"/>
        <w:gridCol w:w="360"/>
        <w:gridCol w:w="1061"/>
        <w:gridCol w:w="720"/>
        <w:gridCol w:w="860"/>
        <w:gridCol w:w="440"/>
        <w:gridCol w:w="440"/>
        <w:gridCol w:w="360"/>
        <w:gridCol w:w="240"/>
        <w:gridCol w:w="540"/>
        <w:gridCol w:w="1513"/>
      </w:tblGrid>
      <w:tr w:rsidR="001F1B92" w:rsidRPr="007F7AA4" w14:paraId="0E19FA1F" w14:textId="77777777" w:rsidTr="00E842BF">
        <w:tc>
          <w:tcPr>
            <w:tcW w:w="240" w:type="dxa"/>
            <w:tcBorders>
              <w:top w:val="single" w:sz="6" w:space="0" w:color="C1C7D0"/>
              <w:left w:val="single" w:sz="6" w:space="0" w:color="C1C7D0"/>
              <w:bottom w:val="single" w:sz="6" w:space="0" w:color="C1C7D0"/>
              <w:right w:val="single" w:sz="6" w:space="0" w:color="C1C7D0"/>
            </w:tcBorders>
            <w:tcMar>
              <w:top w:w="45" w:type="dxa"/>
              <w:left w:w="60" w:type="dxa"/>
              <w:bottom w:w="45" w:type="dxa"/>
              <w:right w:w="60" w:type="dxa"/>
            </w:tcMar>
            <w:vAlign w:val="center"/>
            <w:hideMark/>
          </w:tcPr>
          <w:p w14:paraId="392C00C0" w14:textId="77777777" w:rsidR="001F1B92" w:rsidRPr="007F7AA4" w:rsidRDefault="001F1B92" w:rsidP="00E842BF">
            <w:pPr>
              <w:widowControl/>
              <w:kinsoku/>
              <w:adjustRightInd/>
              <w:spacing w:before="75" w:after="75"/>
              <w:rPr>
                <w:rFonts w:eastAsiaTheme="majorEastAsia" w:cs="Times New Roman"/>
                <w:kern w:val="0"/>
                <w:sz w:val="24"/>
                <w:szCs w:val="24"/>
              </w:rPr>
            </w:pPr>
            <w:r w:rsidRPr="007F7AA4">
              <w:rPr>
                <w:rFonts w:eastAsiaTheme="majorEastAsia" w:cs="Times New Roman"/>
                <w:kern w:val="0"/>
                <w:sz w:val="24"/>
                <w:szCs w:val="24"/>
              </w:rPr>
              <w:t>0</w:t>
            </w:r>
          </w:p>
        </w:tc>
        <w:tc>
          <w:tcPr>
            <w:tcW w:w="960" w:type="dxa"/>
            <w:tcBorders>
              <w:top w:val="single" w:sz="6" w:space="0" w:color="C1C7D0"/>
              <w:left w:val="single" w:sz="6" w:space="0" w:color="C1C7D0"/>
              <w:bottom w:val="single" w:sz="6" w:space="0" w:color="C1C7D0"/>
              <w:right w:val="single" w:sz="6" w:space="0" w:color="C1C7D0"/>
            </w:tcBorders>
            <w:tcMar>
              <w:top w:w="45" w:type="dxa"/>
              <w:left w:w="60" w:type="dxa"/>
              <w:bottom w:w="45" w:type="dxa"/>
              <w:right w:w="60" w:type="dxa"/>
            </w:tcMar>
            <w:vAlign w:val="center"/>
            <w:hideMark/>
          </w:tcPr>
          <w:p w14:paraId="6825A25C" w14:textId="77777777" w:rsidR="001F1B92" w:rsidRPr="007F7AA4" w:rsidRDefault="001F1B92" w:rsidP="00E842BF">
            <w:pPr>
              <w:widowControl/>
              <w:kinsoku/>
              <w:adjustRightInd/>
              <w:spacing w:before="75" w:after="75"/>
              <w:rPr>
                <w:rFonts w:eastAsiaTheme="majorEastAsia" w:cs="Times New Roman"/>
                <w:kern w:val="0"/>
                <w:sz w:val="24"/>
                <w:szCs w:val="24"/>
              </w:rPr>
            </w:pPr>
            <w:r w:rsidRPr="007F7AA4">
              <w:rPr>
                <w:rFonts w:eastAsiaTheme="majorEastAsia" w:cs="Times New Roman"/>
                <w:kern w:val="0"/>
                <w:sz w:val="24"/>
                <w:szCs w:val="24"/>
              </w:rPr>
              <w:t>2599474</w:t>
            </w:r>
          </w:p>
        </w:tc>
        <w:tc>
          <w:tcPr>
            <w:tcW w:w="360" w:type="dxa"/>
            <w:tcBorders>
              <w:top w:val="single" w:sz="6" w:space="0" w:color="C1C7D0"/>
              <w:left w:val="single" w:sz="6" w:space="0" w:color="C1C7D0"/>
              <w:bottom w:val="single" w:sz="6" w:space="0" w:color="C1C7D0"/>
              <w:right w:val="single" w:sz="6" w:space="0" w:color="C1C7D0"/>
            </w:tcBorders>
            <w:tcMar>
              <w:top w:w="45" w:type="dxa"/>
              <w:left w:w="60" w:type="dxa"/>
              <w:bottom w:w="45" w:type="dxa"/>
              <w:right w:w="60" w:type="dxa"/>
            </w:tcMar>
            <w:vAlign w:val="center"/>
            <w:hideMark/>
          </w:tcPr>
          <w:p w14:paraId="06D290BF" w14:textId="77777777" w:rsidR="001F1B92" w:rsidRPr="007F7AA4" w:rsidRDefault="001F1B92" w:rsidP="00E842BF">
            <w:pPr>
              <w:widowControl/>
              <w:kinsoku/>
              <w:adjustRightInd/>
              <w:spacing w:before="75" w:after="75"/>
              <w:rPr>
                <w:rFonts w:eastAsiaTheme="majorEastAsia" w:cs="Times New Roman"/>
                <w:kern w:val="0"/>
                <w:sz w:val="24"/>
                <w:szCs w:val="24"/>
              </w:rPr>
            </w:pPr>
            <w:r w:rsidRPr="007F7AA4">
              <w:rPr>
                <w:rFonts w:eastAsiaTheme="majorEastAsia" w:cs="Times New Roman"/>
                <w:kern w:val="0"/>
                <w:sz w:val="24"/>
                <w:szCs w:val="24"/>
              </w:rPr>
              <w:t>57</w:t>
            </w:r>
          </w:p>
        </w:tc>
        <w:tc>
          <w:tcPr>
            <w:tcW w:w="1061" w:type="dxa"/>
            <w:tcBorders>
              <w:top w:val="single" w:sz="6" w:space="0" w:color="C1C7D0"/>
              <w:left w:val="single" w:sz="6" w:space="0" w:color="C1C7D0"/>
              <w:bottom w:val="single" w:sz="6" w:space="0" w:color="C1C7D0"/>
              <w:right w:val="single" w:sz="6" w:space="0" w:color="C1C7D0"/>
            </w:tcBorders>
            <w:tcMar>
              <w:top w:w="45" w:type="dxa"/>
              <w:left w:w="60" w:type="dxa"/>
              <w:bottom w:w="45" w:type="dxa"/>
              <w:right w:w="60" w:type="dxa"/>
            </w:tcMar>
            <w:vAlign w:val="center"/>
            <w:hideMark/>
          </w:tcPr>
          <w:p w14:paraId="5707A363" w14:textId="77777777" w:rsidR="001F1B92" w:rsidRPr="007F7AA4" w:rsidRDefault="001F1B92" w:rsidP="00E842BF">
            <w:pPr>
              <w:widowControl/>
              <w:kinsoku/>
              <w:adjustRightInd/>
              <w:spacing w:before="75" w:after="75"/>
              <w:rPr>
                <w:rFonts w:eastAsiaTheme="majorEastAsia" w:cs="Times New Roman"/>
                <w:kern w:val="0"/>
                <w:sz w:val="24"/>
                <w:szCs w:val="24"/>
              </w:rPr>
            </w:pPr>
            <w:r w:rsidRPr="007F7AA4">
              <w:rPr>
                <w:rFonts w:eastAsiaTheme="majorEastAsia" w:cs="Times New Roman"/>
                <w:kern w:val="0"/>
                <w:sz w:val="24"/>
                <w:szCs w:val="24"/>
              </w:rPr>
              <w:t>GSM 900</w:t>
            </w:r>
          </w:p>
        </w:tc>
        <w:tc>
          <w:tcPr>
            <w:tcW w:w="720" w:type="dxa"/>
            <w:tcBorders>
              <w:top w:val="single" w:sz="6" w:space="0" w:color="C1C7D0"/>
              <w:left w:val="single" w:sz="6" w:space="0" w:color="C1C7D0"/>
              <w:bottom w:val="single" w:sz="6" w:space="0" w:color="C1C7D0"/>
              <w:right w:val="single" w:sz="6" w:space="0" w:color="C1C7D0"/>
            </w:tcBorders>
            <w:tcMar>
              <w:top w:w="45" w:type="dxa"/>
              <w:left w:w="60" w:type="dxa"/>
              <w:bottom w:w="45" w:type="dxa"/>
              <w:right w:w="60" w:type="dxa"/>
            </w:tcMar>
            <w:vAlign w:val="center"/>
            <w:hideMark/>
          </w:tcPr>
          <w:p w14:paraId="5B13E90D" w14:textId="77777777" w:rsidR="001F1B92" w:rsidRPr="007F7AA4" w:rsidRDefault="001F1B92" w:rsidP="00E842BF">
            <w:pPr>
              <w:widowControl/>
              <w:kinsoku/>
              <w:adjustRightInd/>
              <w:spacing w:before="75" w:after="75"/>
              <w:rPr>
                <w:rFonts w:eastAsiaTheme="majorEastAsia" w:cs="Times New Roman"/>
                <w:kern w:val="0"/>
                <w:sz w:val="24"/>
                <w:szCs w:val="24"/>
              </w:rPr>
            </w:pPr>
            <w:r w:rsidRPr="007F7AA4">
              <w:rPr>
                <w:rFonts w:eastAsiaTheme="majorEastAsia" w:cs="Times New Roman"/>
                <w:kern w:val="0"/>
                <w:sz w:val="24"/>
                <w:szCs w:val="24"/>
              </w:rPr>
              <w:t>26281</w:t>
            </w:r>
          </w:p>
        </w:tc>
        <w:tc>
          <w:tcPr>
            <w:tcW w:w="860" w:type="dxa"/>
            <w:tcBorders>
              <w:top w:val="single" w:sz="6" w:space="0" w:color="C1C7D0"/>
              <w:left w:val="single" w:sz="6" w:space="0" w:color="C1C7D0"/>
              <w:bottom w:val="single" w:sz="6" w:space="0" w:color="C1C7D0"/>
              <w:right w:val="single" w:sz="6" w:space="0" w:color="C1C7D0"/>
            </w:tcBorders>
            <w:tcMar>
              <w:top w:w="45" w:type="dxa"/>
              <w:left w:w="60" w:type="dxa"/>
              <w:bottom w:w="45" w:type="dxa"/>
              <w:right w:w="60" w:type="dxa"/>
            </w:tcMar>
            <w:vAlign w:val="center"/>
            <w:hideMark/>
          </w:tcPr>
          <w:p w14:paraId="25E07AA1" w14:textId="77777777" w:rsidR="001F1B92" w:rsidRPr="007F7AA4" w:rsidRDefault="001F1B92" w:rsidP="00E842BF">
            <w:pPr>
              <w:widowControl/>
              <w:kinsoku/>
              <w:adjustRightInd/>
              <w:spacing w:before="75" w:after="75"/>
              <w:rPr>
                <w:rFonts w:eastAsiaTheme="majorEastAsia" w:cs="Times New Roman"/>
                <w:color w:val="FF0000"/>
                <w:kern w:val="0"/>
                <w:sz w:val="24"/>
                <w:szCs w:val="24"/>
              </w:rPr>
            </w:pPr>
            <w:r w:rsidRPr="007F7AA4">
              <w:rPr>
                <w:rFonts w:eastAsiaTheme="majorEastAsia" w:cs="Times New Roman"/>
                <w:color w:val="FF0000"/>
                <w:kern w:val="0"/>
                <w:sz w:val="24"/>
                <w:szCs w:val="24"/>
              </w:rPr>
              <w:t>-103.44</w:t>
            </w:r>
          </w:p>
        </w:tc>
        <w:tc>
          <w:tcPr>
            <w:tcW w:w="440" w:type="dxa"/>
            <w:tcBorders>
              <w:top w:val="single" w:sz="6" w:space="0" w:color="C1C7D0"/>
              <w:left w:val="single" w:sz="6" w:space="0" w:color="C1C7D0"/>
              <w:bottom w:val="single" w:sz="6" w:space="0" w:color="C1C7D0"/>
              <w:right w:val="single" w:sz="6" w:space="0" w:color="C1C7D0"/>
            </w:tcBorders>
            <w:tcMar>
              <w:top w:w="45" w:type="dxa"/>
              <w:left w:w="60" w:type="dxa"/>
              <w:bottom w:w="45" w:type="dxa"/>
              <w:right w:w="60" w:type="dxa"/>
            </w:tcMar>
            <w:vAlign w:val="center"/>
            <w:hideMark/>
          </w:tcPr>
          <w:p w14:paraId="2FCD4356" w14:textId="77777777" w:rsidR="001F1B92" w:rsidRPr="007F7AA4" w:rsidRDefault="001F1B92" w:rsidP="00E842BF">
            <w:pPr>
              <w:widowControl/>
              <w:kinsoku/>
              <w:adjustRightInd/>
              <w:spacing w:before="75" w:after="75"/>
              <w:rPr>
                <w:rFonts w:eastAsiaTheme="majorEastAsia" w:cs="Times New Roman"/>
                <w:kern w:val="0"/>
                <w:sz w:val="24"/>
                <w:szCs w:val="24"/>
              </w:rPr>
            </w:pPr>
            <w:r w:rsidRPr="007F7AA4">
              <w:rPr>
                <w:rFonts w:eastAsiaTheme="majorEastAsia" w:cs="Times New Roman"/>
                <w:kern w:val="0"/>
                <w:sz w:val="24"/>
                <w:szCs w:val="24"/>
              </w:rPr>
              <w:t>17</w:t>
            </w:r>
          </w:p>
        </w:tc>
        <w:tc>
          <w:tcPr>
            <w:tcW w:w="440" w:type="dxa"/>
            <w:tcBorders>
              <w:top w:val="single" w:sz="6" w:space="0" w:color="C1C7D0"/>
              <w:left w:val="single" w:sz="6" w:space="0" w:color="C1C7D0"/>
              <w:bottom w:val="single" w:sz="6" w:space="0" w:color="C1C7D0"/>
              <w:right w:val="single" w:sz="6" w:space="0" w:color="C1C7D0"/>
            </w:tcBorders>
            <w:tcMar>
              <w:top w:w="45" w:type="dxa"/>
              <w:left w:w="60" w:type="dxa"/>
              <w:bottom w:w="45" w:type="dxa"/>
              <w:right w:w="60" w:type="dxa"/>
            </w:tcMar>
            <w:vAlign w:val="center"/>
            <w:hideMark/>
          </w:tcPr>
          <w:p w14:paraId="709D13B4" w14:textId="77777777" w:rsidR="001F1B92" w:rsidRPr="007F7AA4" w:rsidRDefault="001F1B92" w:rsidP="00E842BF">
            <w:pPr>
              <w:widowControl/>
              <w:kinsoku/>
              <w:adjustRightInd/>
              <w:spacing w:before="75" w:after="75"/>
              <w:rPr>
                <w:rFonts w:eastAsiaTheme="majorEastAsia" w:cs="Times New Roman"/>
                <w:kern w:val="0"/>
                <w:sz w:val="24"/>
                <w:szCs w:val="24"/>
              </w:rPr>
            </w:pPr>
            <w:r w:rsidRPr="007F7AA4">
              <w:rPr>
                <w:rFonts w:eastAsiaTheme="majorEastAsia" w:cs="Times New Roman"/>
                <w:kern w:val="0"/>
                <w:sz w:val="24"/>
                <w:szCs w:val="24"/>
              </w:rPr>
              <w:t>-10</w:t>
            </w:r>
          </w:p>
        </w:tc>
        <w:tc>
          <w:tcPr>
            <w:tcW w:w="360" w:type="dxa"/>
            <w:tcBorders>
              <w:top w:val="single" w:sz="6" w:space="0" w:color="C1C7D0"/>
              <w:left w:val="single" w:sz="6" w:space="0" w:color="C1C7D0"/>
              <w:bottom w:val="single" w:sz="6" w:space="0" w:color="C1C7D0"/>
              <w:right w:val="single" w:sz="6" w:space="0" w:color="C1C7D0"/>
            </w:tcBorders>
            <w:tcMar>
              <w:top w:w="45" w:type="dxa"/>
              <w:left w:w="60" w:type="dxa"/>
              <w:bottom w:w="45" w:type="dxa"/>
              <w:right w:w="60" w:type="dxa"/>
            </w:tcMar>
            <w:vAlign w:val="center"/>
            <w:hideMark/>
          </w:tcPr>
          <w:p w14:paraId="5509DBF2" w14:textId="77777777" w:rsidR="001F1B92" w:rsidRPr="007F7AA4" w:rsidRDefault="001F1B92" w:rsidP="00E842BF">
            <w:pPr>
              <w:widowControl/>
              <w:kinsoku/>
              <w:adjustRightInd/>
              <w:spacing w:before="75" w:after="75"/>
              <w:rPr>
                <w:rFonts w:eastAsiaTheme="majorEastAsia" w:cs="Times New Roman"/>
                <w:kern w:val="0"/>
                <w:sz w:val="24"/>
                <w:szCs w:val="24"/>
              </w:rPr>
            </w:pPr>
            <w:r w:rsidRPr="007F7AA4">
              <w:rPr>
                <w:rFonts w:eastAsiaTheme="majorEastAsia" w:cs="Times New Roman"/>
                <w:kern w:val="0"/>
                <w:sz w:val="24"/>
                <w:szCs w:val="24"/>
              </w:rPr>
              <w:t>0</w:t>
            </w:r>
          </w:p>
        </w:tc>
        <w:tc>
          <w:tcPr>
            <w:tcW w:w="240" w:type="dxa"/>
            <w:tcBorders>
              <w:top w:val="single" w:sz="6" w:space="0" w:color="C1C7D0"/>
              <w:left w:val="single" w:sz="6" w:space="0" w:color="C1C7D0"/>
              <w:bottom w:val="single" w:sz="6" w:space="0" w:color="C1C7D0"/>
              <w:right w:val="single" w:sz="6" w:space="0" w:color="C1C7D0"/>
            </w:tcBorders>
            <w:tcMar>
              <w:top w:w="45" w:type="dxa"/>
              <w:left w:w="60" w:type="dxa"/>
              <w:bottom w:w="45" w:type="dxa"/>
              <w:right w:w="60" w:type="dxa"/>
            </w:tcMar>
            <w:vAlign w:val="center"/>
            <w:hideMark/>
          </w:tcPr>
          <w:p w14:paraId="7647C0FB" w14:textId="77777777" w:rsidR="001F1B92" w:rsidRPr="007F7AA4" w:rsidRDefault="001F1B92" w:rsidP="00E842BF">
            <w:pPr>
              <w:widowControl/>
              <w:kinsoku/>
              <w:adjustRightInd/>
              <w:spacing w:before="75" w:after="75"/>
              <w:rPr>
                <w:rFonts w:eastAsiaTheme="majorEastAsia" w:cs="Times New Roman"/>
                <w:kern w:val="0"/>
                <w:sz w:val="24"/>
                <w:szCs w:val="24"/>
              </w:rPr>
            </w:pPr>
            <w:r w:rsidRPr="007F7AA4">
              <w:rPr>
                <w:rFonts w:eastAsiaTheme="majorEastAsia" w:cs="Times New Roman"/>
                <w:kern w:val="0"/>
                <w:sz w:val="24"/>
                <w:szCs w:val="24"/>
              </w:rPr>
              <w:t>0</w:t>
            </w:r>
          </w:p>
        </w:tc>
        <w:tc>
          <w:tcPr>
            <w:tcW w:w="540" w:type="dxa"/>
            <w:tcBorders>
              <w:top w:val="single" w:sz="6" w:space="0" w:color="C1C7D0"/>
              <w:left w:val="single" w:sz="6" w:space="0" w:color="C1C7D0"/>
              <w:bottom w:val="single" w:sz="6" w:space="0" w:color="C1C7D0"/>
              <w:right w:val="single" w:sz="6" w:space="0" w:color="C1C7D0"/>
            </w:tcBorders>
            <w:tcMar>
              <w:top w:w="45" w:type="dxa"/>
              <w:left w:w="60" w:type="dxa"/>
              <w:bottom w:w="45" w:type="dxa"/>
              <w:right w:w="60" w:type="dxa"/>
            </w:tcMar>
            <w:vAlign w:val="center"/>
            <w:hideMark/>
          </w:tcPr>
          <w:p w14:paraId="39C356DE" w14:textId="77777777" w:rsidR="001F1B92" w:rsidRPr="007F7AA4" w:rsidRDefault="001F1B92" w:rsidP="00E842BF">
            <w:pPr>
              <w:widowControl/>
              <w:kinsoku/>
              <w:adjustRightInd/>
              <w:spacing w:before="75" w:after="75"/>
              <w:rPr>
                <w:rFonts w:eastAsiaTheme="majorEastAsia" w:cs="Times New Roman"/>
                <w:kern w:val="0"/>
                <w:sz w:val="24"/>
                <w:szCs w:val="24"/>
              </w:rPr>
            </w:pPr>
            <w:r w:rsidRPr="007F7AA4">
              <w:rPr>
                <w:rFonts w:eastAsiaTheme="majorEastAsia" w:cs="Times New Roman"/>
                <w:kern w:val="0"/>
                <w:sz w:val="24"/>
                <w:szCs w:val="24"/>
              </w:rPr>
              <w:t>1.04</w:t>
            </w:r>
          </w:p>
        </w:tc>
        <w:tc>
          <w:tcPr>
            <w:tcW w:w="1513" w:type="dxa"/>
            <w:tcBorders>
              <w:top w:val="single" w:sz="6" w:space="0" w:color="C1C7D0"/>
              <w:left w:val="single" w:sz="6" w:space="0" w:color="C1C7D0"/>
              <w:bottom w:val="single" w:sz="6" w:space="0" w:color="C1C7D0"/>
              <w:right w:val="single" w:sz="6" w:space="0" w:color="C1C7D0"/>
            </w:tcBorders>
            <w:tcMar>
              <w:top w:w="45" w:type="dxa"/>
              <w:left w:w="60" w:type="dxa"/>
              <w:bottom w:w="45" w:type="dxa"/>
              <w:right w:w="60" w:type="dxa"/>
            </w:tcMar>
            <w:vAlign w:val="center"/>
            <w:hideMark/>
          </w:tcPr>
          <w:p w14:paraId="15E85BE4" w14:textId="77777777" w:rsidR="001F1B92" w:rsidRPr="007F7AA4" w:rsidRDefault="001F1B92" w:rsidP="00E842BF">
            <w:pPr>
              <w:widowControl/>
              <w:kinsoku/>
              <w:adjustRightInd/>
              <w:spacing w:before="75" w:after="75"/>
              <w:rPr>
                <w:rFonts w:eastAsiaTheme="majorEastAsia" w:cs="Times New Roman"/>
                <w:kern w:val="0"/>
                <w:sz w:val="24"/>
                <w:szCs w:val="24"/>
              </w:rPr>
            </w:pPr>
            <w:r w:rsidRPr="007F7AA4">
              <w:rPr>
                <w:rFonts w:eastAsiaTheme="majorEastAsia" w:cs="Times New Roman"/>
                <w:kern w:val="0"/>
                <w:sz w:val="24"/>
                <w:szCs w:val="24"/>
              </w:rPr>
              <w:t>Not Initialized</w:t>
            </w:r>
          </w:p>
        </w:tc>
      </w:tr>
      <w:tr w:rsidR="001F1B92" w:rsidRPr="007F7AA4" w14:paraId="1CBC56CB" w14:textId="77777777" w:rsidTr="00E842BF">
        <w:tc>
          <w:tcPr>
            <w:tcW w:w="240" w:type="dxa"/>
            <w:tcBorders>
              <w:top w:val="single" w:sz="6" w:space="0" w:color="C1C7D0"/>
              <w:left w:val="single" w:sz="6" w:space="0" w:color="C1C7D0"/>
              <w:bottom w:val="single" w:sz="6" w:space="0" w:color="C1C7D0"/>
              <w:right w:val="single" w:sz="6" w:space="0" w:color="C1C7D0"/>
            </w:tcBorders>
            <w:tcMar>
              <w:top w:w="45" w:type="dxa"/>
              <w:left w:w="60" w:type="dxa"/>
              <w:bottom w:w="45" w:type="dxa"/>
              <w:right w:w="60" w:type="dxa"/>
            </w:tcMar>
            <w:vAlign w:val="center"/>
            <w:hideMark/>
          </w:tcPr>
          <w:p w14:paraId="159D24E5" w14:textId="77777777" w:rsidR="001F1B92" w:rsidRPr="007F7AA4" w:rsidRDefault="001F1B92" w:rsidP="00E842BF">
            <w:pPr>
              <w:widowControl/>
              <w:kinsoku/>
              <w:adjustRightInd/>
              <w:spacing w:before="75" w:after="75"/>
              <w:rPr>
                <w:rFonts w:eastAsiaTheme="majorEastAsia" w:cs="Times New Roman"/>
                <w:kern w:val="0"/>
                <w:sz w:val="24"/>
                <w:szCs w:val="24"/>
              </w:rPr>
            </w:pPr>
            <w:r w:rsidRPr="007F7AA4">
              <w:rPr>
                <w:rFonts w:eastAsiaTheme="majorEastAsia" w:cs="Times New Roman"/>
                <w:kern w:val="0"/>
                <w:sz w:val="24"/>
                <w:szCs w:val="24"/>
              </w:rPr>
              <w:t>1</w:t>
            </w:r>
          </w:p>
        </w:tc>
        <w:tc>
          <w:tcPr>
            <w:tcW w:w="960" w:type="dxa"/>
            <w:tcBorders>
              <w:top w:val="single" w:sz="6" w:space="0" w:color="C1C7D0"/>
              <w:left w:val="single" w:sz="6" w:space="0" w:color="C1C7D0"/>
              <w:bottom w:val="single" w:sz="6" w:space="0" w:color="C1C7D0"/>
              <w:right w:val="single" w:sz="6" w:space="0" w:color="C1C7D0"/>
            </w:tcBorders>
            <w:tcMar>
              <w:top w:w="45" w:type="dxa"/>
              <w:left w:w="60" w:type="dxa"/>
              <w:bottom w:w="45" w:type="dxa"/>
              <w:right w:w="60" w:type="dxa"/>
            </w:tcMar>
            <w:vAlign w:val="center"/>
            <w:hideMark/>
          </w:tcPr>
          <w:p w14:paraId="489D306B" w14:textId="77777777" w:rsidR="001F1B92" w:rsidRPr="007F7AA4" w:rsidRDefault="001F1B92" w:rsidP="00E842BF">
            <w:pPr>
              <w:widowControl/>
              <w:kinsoku/>
              <w:adjustRightInd/>
              <w:spacing w:before="75" w:after="75"/>
              <w:rPr>
                <w:rFonts w:eastAsiaTheme="majorEastAsia" w:cs="Times New Roman"/>
                <w:kern w:val="0"/>
                <w:sz w:val="24"/>
                <w:szCs w:val="24"/>
              </w:rPr>
            </w:pPr>
            <w:r w:rsidRPr="007F7AA4">
              <w:rPr>
                <w:rFonts w:eastAsiaTheme="majorEastAsia" w:cs="Times New Roman"/>
                <w:kern w:val="0"/>
                <w:sz w:val="24"/>
                <w:szCs w:val="24"/>
              </w:rPr>
              <w:t>2599475</w:t>
            </w:r>
          </w:p>
        </w:tc>
        <w:tc>
          <w:tcPr>
            <w:tcW w:w="360" w:type="dxa"/>
            <w:tcBorders>
              <w:top w:val="single" w:sz="6" w:space="0" w:color="C1C7D0"/>
              <w:left w:val="single" w:sz="6" w:space="0" w:color="C1C7D0"/>
              <w:bottom w:val="single" w:sz="6" w:space="0" w:color="C1C7D0"/>
              <w:right w:val="single" w:sz="6" w:space="0" w:color="C1C7D0"/>
            </w:tcBorders>
            <w:tcMar>
              <w:top w:w="45" w:type="dxa"/>
              <w:left w:w="60" w:type="dxa"/>
              <w:bottom w:w="45" w:type="dxa"/>
              <w:right w:w="60" w:type="dxa"/>
            </w:tcMar>
            <w:vAlign w:val="center"/>
            <w:hideMark/>
          </w:tcPr>
          <w:p w14:paraId="515760CC" w14:textId="77777777" w:rsidR="001F1B92" w:rsidRPr="007F7AA4" w:rsidRDefault="001F1B92" w:rsidP="00E842BF">
            <w:pPr>
              <w:widowControl/>
              <w:kinsoku/>
              <w:adjustRightInd/>
              <w:spacing w:before="75" w:after="75"/>
              <w:rPr>
                <w:rFonts w:eastAsiaTheme="majorEastAsia" w:cs="Times New Roman"/>
                <w:kern w:val="0"/>
                <w:sz w:val="24"/>
                <w:szCs w:val="24"/>
              </w:rPr>
            </w:pPr>
            <w:r w:rsidRPr="007F7AA4">
              <w:rPr>
                <w:rFonts w:eastAsiaTheme="majorEastAsia" w:cs="Times New Roman"/>
                <w:kern w:val="0"/>
                <w:sz w:val="24"/>
                <w:szCs w:val="24"/>
              </w:rPr>
              <w:t>57</w:t>
            </w:r>
          </w:p>
        </w:tc>
        <w:tc>
          <w:tcPr>
            <w:tcW w:w="1061" w:type="dxa"/>
            <w:tcBorders>
              <w:top w:val="single" w:sz="6" w:space="0" w:color="C1C7D0"/>
              <w:left w:val="single" w:sz="6" w:space="0" w:color="C1C7D0"/>
              <w:bottom w:val="single" w:sz="6" w:space="0" w:color="C1C7D0"/>
              <w:right w:val="single" w:sz="6" w:space="0" w:color="C1C7D0"/>
            </w:tcBorders>
            <w:tcMar>
              <w:top w:w="45" w:type="dxa"/>
              <w:left w:w="60" w:type="dxa"/>
              <w:bottom w:w="45" w:type="dxa"/>
              <w:right w:w="60" w:type="dxa"/>
            </w:tcMar>
            <w:vAlign w:val="center"/>
            <w:hideMark/>
          </w:tcPr>
          <w:p w14:paraId="2029497A" w14:textId="77777777" w:rsidR="001F1B92" w:rsidRPr="007F7AA4" w:rsidRDefault="001F1B92" w:rsidP="00E842BF">
            <w:pPr>
              <w:widowControl/>
              <w:kinsoku/>
              <w:adjustRightInd/>
              <w:spacing w:before="75" w:after="75"/>
              <w:rPr>
                <w:rFonts w:eastAsiaTheme="majorEastAsia" w:cs="Times New Roman"/>
                <w:kern w:val="0"/>
                <w:sz w:val="24"/>
                <w:szCs w:val="24"/>
              </w:rPr>
            </w:pPr>
            <w:r w:rsidRPr="007F7AA4">
              <w:rPr>
                <w:rFonts w:eastAsiaTheme="majorEastAsia" w:cs="Times New Roman"/>
                <w:kern w:val="0"/>
                <w:sz w:val="24"/>
                <w:szCs w:val="24"/>
              </w:rPr>
              <w:t>GSM 900</w:t>
            </w:r>
          </w:p>
        </w:tc>
        <w:tc>
          <w:tcPr>
            <w:tcW w:w="720" w:type="dxa"/>
            <w:tcBorders>
              <w:top w:val="single" w:sz="6" w:space="0" w:color="C1C7D0"/>
              <w:left w:val="single" w:sz="6" w:space="0" w:color="C1C7D0"/>
              <w:bottom w:val="single" w:sz="6" w:space="0" w:color="C1C7D0"/>
              <w:right w:val="single" w:sz="6" w:space="0" w:color="C1C7D0"/>
            </w:tcBorders>
            <w:tcMar>
              <w:top w:w="45" w:type="dxa"/>
              <w:left w:w="60" w:type="dxa"/>
              <w:bottom w:w="45" w:type="dxa"/>
              <w:right w:w="60" w:type="dxa"/>
            </w:tcMar>
            <w:vAlign w:val="center"/>
            <w:hideMark/>
          </w:tcPr>
          <w:p w14:paraId="6AF49F37" w14:textId="77777777" w:rsidR="001F1B92" w:rsidRPr="007F7AA4" w:rsidRDefault="001F1B92" w:rsidP="00E842BF">
            <w:pPr>
              <w:widowControl/>
              <w:kinsoku/>
              <w:adjustRightInd/>
              <w:spacing w:before="75" w:after="75"/>
              <w:rPr>
                <w:rFonts w:eastAsiaTheme="majorEastAsia" w:cs="Times New Roman"/>
                <w:kern w:val="0"/>
                <w:sz w:val="24"/>
                <w:szCs w:val="24"/>
              </w:rPr>
            </w:pPr>
            <w:r w:rsidRPr="007F7AA4">
              <w:rPr>
                <w:rFonts w:eastAsiaTheme="majorEastAsia" w:cs="Times New Roman"/>
                <w:kern w:val="0"/>
                <w:sz w:val="24"/>
                <w:szCs w:val="24"/>
              </w:rPr>
              <w:t>20704</w:t>
            </w:r>
          </w:p>
        </w:tc>
        <w:tc>
          <w:tcPr>
            <w:tcW w:w="860" w:type="dxa"/>
            <w:tcBorders>
              <w:top w:val="single" w:sz="6" w:space="0" w:color="C1C7D0"/>
              <w:left w:val="single" w:sz="6" w:space="0" w:color="C1C7D0"/>
              <w:bottom w:val="single" w:sz="6" w:space="0" w:color="C1C7D0"/>
              <w:right w:val="single" w:sz="6" w:space="0" w:color="C1C7D0"/>
            </w:tcBorders>
            <w:tcMar>
              <w:top w:w="45" w:type="dxa"/>
              <w:left w:w="60" w:type="dxa"/>
              <w:bottom w:w="45" w:type="dxa"/>
              <w:right w:w="60" w:type="dxa"/>
            </w:tcMar>
            <w:vAlign w:val="center"/>
            <w:hideMark/>
          </w:tcPr>
          <w:p w14:paraId="458CEF46" w14:textId="77777777" w:rsidR="001F1B92" w:rsidRPr="007F7AA4" w:rsidRDefault="001F1B92" w:rsidP="00E842BF">
            <w:pPr>
              <w:widowControl/>
              <w:kinsoku/>
              <w:adjustRightInd/>
              <w:spacing w:before="75" w:after="75"/>
              <w:rPr>
                <w:rFonts w:eastAsiaTheme="majorEastAsia" w:cs="Times New Roman"/>
                <w:color w:val="FF0000"/>
                <w:kern w:val="0"/>
                <w:sz w:val="24"/>
                <w:szCs w:val="24"/>
              </w:rPr>
            </w:pPr>
            <w:r w:rsidRPr="007F7AA4">
              <w:rPr>
                <w:rFonts w:eastAsiaTheme="majorEastAsia" w:cs="Times New Roman"/>
                <w:color w:val="FF0000"/>
                <w:kern w:val="0"/>
                <w:sz w:val="24"/>
                <w:szCs w:val="24"/>
              </w:rPr>
              <w:t>-104.50</w:t>
            </w:r>
          </w:p>
        </w:tc>
        <w:tc>
          <w:tcPr>
            <w:tcW w:w="440" w:type="dxa"/>
            <w:tcBorders>
              <w:top w:val="single" w:sz="6" w:space="0" w:color="C1C7D0"/>
              <w:left w:val="single" w:sz="6" w:space="0" w:color="C1C7D0"/>
              <w:bottom w:val="single" w:sz="6" w:space="0" w:color="C1C7D0"/>
              <w:right w:val="single" w:sz="6" w:space="0" w:color="C1C7D0"/>
            </w:tcBorders>
            <w:tcMar>
              <w:top w:w="45" w:type="dxa"/>
              <w:left w:w="60" w:type="dxa"/>
              <w:bottom w:w="45" w:type="dxa"/>
              <w:right w:w="60" w:type="dxa"/>
            </w:tcMar>
            <w:vAlign w:val="center"/>
            <w:hideMark/>
          </w:tcPr>
          <w:p w14:paraId="4AC438A8" w14:textId="77777777" w:rsidR="001F1B92" w:rsidRPr="007F7AA4" w:rsidRDefault="001F1B92" w:rsidP="00E842BF">
            <w:pPr>
              <w:widowControl/>
              <w:kinsoku/>
              <w:adjustRightInd/>
              <w:spacing w:before="75" w:after="75"/>
              <w:rPr>
                <w:rFonts w:eastAsiaTheme="majorEastAsia" w:cs="Times New Roman"/>
                <w:kern w:val="0"/>
                <w:sz w:val="24"/>
                <w:szCs w:val="24"/>
              </w:rPr>
            </w:pPr>
            <w:r w:rsidRPr="007F7AA4">
              <w:rPr>
                <w:rFonts w:eastAsiaTheme="majorEastAsia" w:cs="Times New Roman"/>
                <w:kern w:val="0"/>
                <w:sz w:val="24"/>
                <w:szCs w:val="24"/>
              </w:rPr>
              <w:t>-7</w:t>
            </w:r>
          </w:p>
        </w:tc>
        <w:tc>
          <w:tcPr>
            <w:tcW w:w="440" w:type="dxa"/>
            <w:tcBorders>
              <w:top w:val="single" w:sz="6" w:space="0" w:color="C1C7D0"/>
              <w:left w:val="single" w:sz="6" w:space="0" w:color="C1C7D0"/>
              <w:bottom w:val="single" w:sz="6" w:space="0" w:color="C1C7D0"/>
              <w:right w:val="single" w:sz="6" w:space="0" w:color="C1C7D0"/>
            </w:tcBorders>
            <w:tcMar>
              <w:top w:w="45" w:type="dxa"/>
              <w:left w:w="60" w:type="dxa"/>
              <w:bottom w:w="45" w:type="dxa"/>
              <w:right w:w="60" w:type="dxa"/>
            </w:tcMar>
            <w:vAlign w:val="center"/>
            <w:hideMark/>
          </w:tcPr>
          <w:p w14:paraId="64BE51E8" w14:textId="77777777" w:rsidR="001F1B92" w:rsidRPr="007F7AA4" w:rsidRDefault="001F1B92" w:rsidP="00E842BF">
            <w:pPr>
              <w:widowControl/>
              <w:kinsoku/>
              <w:adjustRightInd/>
              <w:spacing w:before="75" w:after="75"/>
              <w:rPr>
                <w:rFonts w:eastAsiaTheme="majorEastAsia" w:cs="Times New Roman"/>
                <w:kern w:val="0"/>
                <w:sz w:val="24"/>
                <w:szCs w:val="24"/>
              </w:rPr>
            </w:pPr>
            <w:r w:rsidRPr="007F7AA4">
              <w:rPr>
                <w:rFonts w:eastAsiaTheme="majorEastAsia" w:cs="Times New Roman"/>
                <w:kern w:val="0"/>
                <w:sz w:val="24"/>
                <w:szCs w:val="24"/>
              </w:rPr>
              <w:t>-15</w:t>
            </w:r>
          </w:p>
        </w:tc>
        <w:tc>
          <w:tcPr>
            <w:tcW w:w="360" w:type="dxa"/>
            <w:tcBorders>
              <w:top w:val="single" w:sz="6" w:space="0" w:color="C1C7D0"/>
              <w:left w:val="single" w:sz="6" w:space="0" w:color="C1C7D0"/>
              <w:bottom w:val="single" w:sz="6" w:space="0" w:color="C1C7D0"/>
              <w:right w:val="single" w:sz="6" w:space="0" w:color="C1C7D0"/>
            </w:tcBorders>
            <w:tcMar>
              <w:top w:w="45" w:type="dxa"/>
              <w:left w:w="60" w:type="dxa"/>
              <w:bottom w:w="45" w:type="dxa"/>
              <w:right w:w="60" w:type="dxa"/>
            </w:tcMar>
            <w:vAlign w:val="center"/>
            <w:hideMark/>
          </w:tcPr>
          <w:p w14:paraId="7459190E" w14:textId="77777777" w:rsidR="001F1B92" w:rsidRPr="007F7AA4" w:rsidRDefault="001F1B92" w:rsidP="00E842BF">
            <w:pPr>
              <w:widowControl/>
              <w:kinsoku/>
              <w:adjustRightInd/>
              <w:spacing w:before="75" w:after="75"/>
              <w:rPr>
                <w:rFonts w:eastAsiaTheme="majorEastAsia" w:cs="Times New Roman"/>
                <w:kern w:val="0"/>
                <w:sz w:val="24"/>
                <w:szCs w:val="24"/>
              </w:rPr>
            </w:pPr>
            <w:r w:rsidRPr="007F7AA4">
              <w:rPr>
                <w:rFonts w:eastAsiaTheme="majorEastAsia" w:cs="Times New Roman"/>
                <w:kern w:val="0"/>
                <w:sz w:val="24"/>
                <w:szCs w:val="24"/>
              </w:rPr>
              <w:t>0</w:t>
            </w:r>
          </w:p>
        </w:tc>
        <w:tc>
          <w:tcPr>
            <w:tcW w:w="240" w:type="dxa"/>
            <w:tcBorders>
              <w:top w:val="single" w:sz="6" w:space="0" w:color="C1C7D0"/>
              <w:left w:val="single" w:sz="6" w:space="0" w:color="C1C7D0"/>
              <w:bottom w:val="single" w:sz="6" w:space="0" w:color="C1C7D0"/>
              <w:right w:val="single" w:sz="6" w:space="0" w:color="C1C7D0"/>
            </w:tcBorders>
            <w:tcMar>
              <w:top w:w="45" w:type="dxa"/>
              <w:left w:w="60" w:type="dxa"/>
              <w:bottom w:w="45" w:type="dxa"/>
              <w:right w:w="60" w:type="dxa"/>
            </w:tcMar>
            <w:vAlign w:val="center"/>
            <w:hideMark/>
          </w:tcPr>
          <w:p w14:paraId="19231DE2" w14:textId="77777777" w:rsidR="001F1B92" w:rsidRPr="007F7AA4" w:rsidRDefault="001F1B92" w:rsidP="00E842BF">
            <w:pPr>
              <w:widowControl/>
              <w:kinsoku/>
              <w:adjustRightInd/>
              <w:spacing w:before="75" w:after="75"/>
              <w:rPr>
                <w:rFonts w:eastAsiaTheme="majorEastAsia" w:cs="Times New Roman"/>
                <w:kern w:val="0"/>
                <w:sz w:val="24"/>
                <w:szCs w:val="24"/>
              </w:rPr>
            </w:pPr>
            <w:r w:rsidRPr="007F7AA4">
              <w:rPr>
                <w:rFonts w:eastAsiaTheme="majorEastAsia" w:cs="Times New Roman"/>
                <w:kern w:val="0"/>
                <w:sz w:val="24"/>
                <w:szCs w:val="24"/>
              </w:rPr>
              <w:t>0</w:t>
            </w:r>
          </w:p>
        </w:tc>
        <w:tc>
          <w:tcPr>
            <w:tcW w:w="540" w:type="dxa"/>
            <w:tcBorders>
              <w:top w:val="single" w:sz="6" w:space="0" w:color="C1C7D0"/>
              <w:left w:val="single" w:sz="6" w:space="0" w:color="C1C7D0"/>
              <w:bottom w:val="single" w:sz="6" w:space="0" w:color="C1C7D0"/>
              <w:right w:val="single" w:sz="6" w:space="0" w:color="C1C7D0"/>
            </w:tcBorders>
            <w:tcMar>
              <w:top w:w="45" w:type="dxa"/>
              <w:left w:w="60" w:type="dxa"/>
              <w:bottom w:w="45" w:type="dxa"/>
              <w:right w:w="60" w:type="dxa"/>
            </w:tcMar>
            <w:vAlign w:val="center"/>
            <w:hideMark/>
          </w:tcPr>
          <w:p w14:paraId="733E1AE0" w14:textId="77777777" w:rsidR="001F1B92" w:rsidRPr="007F7AA4" w:rsidRDefault="001F1B92" w:rsidP="00E842BF">
            <w:pPr>
              <w:widowControl/>
              <w:kinsoku/>
              <w:adjustRightInd/>
              <w:spacing w:before="75" w:after="75"/>
              <w:rPr>
                <w:rFonts w:eastAsiaTheme="majorEastAsia" w:cs="Times New Roman"/>
                <w:kern w:val="0"/>
                <w:sz w:val="24"/>
                <w:szCs w:val="24"/>
              </w:rPr>
            </w:pPr>
            <w:r w:rsidRPr="007F7AA4">
              <w:rPr>
                <w:rFonts w:eastAsiaTheme="majorEastAsia" w:cs="Times New Roman"/>
                <w:kern w:val="0"/>
                <w:sz w:val="24"/>
                <w:szCs w:val="24"/>
              </w:rPr>
              <w:t>0.23</w:t>
            </w:r>
          </w:p>
        </w:tc>
        <w:tc>
          <w:tcPr>
            <w:tcW w:w="1513" w:type="dxa"/>
            <w:tcBorders>
              <w:top w:val="single" w:sz="6" w:space="0" w:color="C1C7D0"/>
              <w:left w:val="single" w:sz="6" w:space="0" w:color="C1C7D0"/>
              <w:bottom w:val="single" w:sz="6" w:space="0" w:color="C1C7D0"/>
              <w:right w:val="single" w:sz="6" w:space="0" w:color="C1C7D0"/>
            </w:tcBorders>
            <w:tcMar>
              <w:top w:w="45" w:type="dxa"/>
              <w:left w:w="60" w:type="dxa"/>
              <w:bottom w:w="45" w:type="dxa"/>
              <w:right w:w="60" w:type="dxa"/>
            </w:tcMar>
            <w:vAlign w:val="center"/>
            <w:hideMark/>
          </w:tcPr>
          <w:p w14:paraId="3099F0EC" w14:textId="77777777" w:rsidR="001F1B92" w:rsidRPr="007F7AA4" w:rsidRDefault="001F1B92" w:rsidP="00E842BF">
            <w:pPr>
              <w:widowControl/>
              <w:kinsoku/>
              <w:adjustRightInd/>
              <w:spacing w:before="75" w:after="75"/>
              <w:rPr>
                <w:rFonts w:eastAsiaTheme="majorEastAsia" w:cs="Times New Roman"/>
                <w:kern w:val="0"/>
                <w:sz w:val="24"/>
                <w:szCs w:val="24"/>
              </w:rPr>
            </w:pPr>
            <w:r w:rsidRPr="007F7AA4">
              <w:rPr>
                <w:rFonts w:eastAsiaTheme="majorEastAsia" w:cs="Times New Roman"/>
                <w:kern w:val="0"/>
                <w:sz w:val="24"/>
                <w:szCs w:val="24"/>
              </w:rPr>
              <w:t>Not Initialized</w:t>
            </w:r>
          </w:p>
        </w:tc>
      </w:tr>
      <w:tr w:rsidR="001F1B92" w:rsidRPr="007F7AA4" w14:paraId="6528F3E2" w14:textId="77777777" w:rsidTr="00E842BF">
        <w:tc>
          <w:tcPr>
            <w:tcW w:w="240" w:type="dxa"/>
            <w:tcBorders>
              <w:top w:val="single" w:sz="6" w:space="0" w:color="C1C7D0"/>
              <w:left w:val="single" w:sz="6" w:space="0" w:color="C1C7D0"/>
              <w:bottom w:val="single" w:sz="6" w:space="0" w:color="C1C7D0"/>
              <w:right w:val="single" w:sz="6" w:space="0" w:color="C1C7D0"/>
            </w:tcBorders>
            <w:tcMar>
              <w:top w:w="45" w:type="dxa"/>
              <w:left w:w="60" w:type="dxa"/>
              <w:bottom w:w="45" w:type="dxa"/>
              <w:right w:w="60" w:type="dxa"/>
            </w:tcMar>
            <w:vAlign w:val="center"/>
            <w:hideMark/>
          </w:tcPr>
          <w:p w14:paraId="005A610C" w14:textId="77777777" w:rsidR="001F1B92" w:rsidRPr="007F7AA4" w:rsidRDefault="001F1B92" w:rsidP="00E842BF">
            <w:pPr>
              <w:widowControl/>
              <w:kinsoku/>
              <w:adjustRightInd/>
              <w:spacing w:before="75" w:after="75"/>
              <w:rPr>
                <w:rFonts w:eastAsiaTheme="majorEastAsia" w:cs="Times New Roman"/>
                <w:kern w:val="0"/>
                <w:sz w:val="24"/>
                <w:szCs w:val="24"/>
              </w:rPr>
            </w:pPr>
            <w:r w:rsidRPr="007F7AA4">
              <w:rPr>
                <w:rFonts w:eastAsiaTheme="majorEastAsia" w:cs="Times New Roman"/>
                <w:kern w:val="0"/>
                <w:sz w:val="24"/>
                <w:szCs w:val="24"/>
              </w:rPr>
              <w:t>2</w:t>
            </w:r>
          </w:p>
        </w:tc>
        <w:tc>
          <w:tcPr>
            <w:tcW w:w="960" w:type="dxa"/>
            <w:tcBorders>
              <w:top w:val="single" w:sz="6" w:space="0" w:color="C1C7D0"/>
              <w:left w:val="single" w:sz="6" w:space="0" w:color="C1C7D0"/>
              <w:bottom w:val="single" w:sz="6" w:space="0" w:color="C1C7D0"/>
              <w:right w:val="single" w:sz="6" w:space="0" w:color="C1C7D0"/>
            </w:tcBorders>
            <w:tcMar>
              <w:top w:w="45" w:type="dxa"/>
              <w:left w:w="60" w:type="dxa"/>
              <w:bottom w:w="45" w:type="dxa"/>
              <w:right w:w="60" w:type="dxa"/>
            </w:tcMar>
            <w:vAlign w:val="center"/>
            <w:hideMark/>
          </w:tcPr>
          <w:p w14:paraId="2649BEC9" w14:textId="77777777" w:rsidR="001F1B92" w:rsidRPr="007F7AA4" w:rsidRDefault="001F1B92" w:rsidP="00E842BF">
            <w:pPr>
              <w:widowControl/>
              <w:kinsoku/>
              <w:adjustRightInd/>
              <w:spacing w:before="75" w:after="75"/>
              <w:rPr>
                <w:rFonts w:eastAsiaTheme="majorEastAsia" w:cs="Times New Roman"/>
                <w:kern w:val="0"/>
                <w:sz w:val="24"/>
                <w:szCs w:val="24"/>
              </w:rPr>
            </w:pPr>
            <w:r w:rsidRPr="007F7AA4">
              <w:rPr>
                <w:rFonts w:eastAsiaTheme="majorEastAsia" w:cs="Times New Roman"/>
                <w:kern w:val="0"/>
                <w:sz w:val="24"/>
                <w:szCs w:val="24"/>
              </w:rPr>
              <w:t>2599476</w:t>
            </w:r>
          </w:p>
        </w:tc>
        <w:tc>
          <w:tcPr>
            <w:tcW w:w="360" w:type="dxa"/>
            <w:tcBorders>
              <w:top w:val="single" w:sz="6" w:space="0" w:color="C1C7D0"/>
              <w:left w:val="single" w:sz="6" w:space="0" w:color="C1C7D0"/>
              <w:bottom w:val="single" w:sz="6" w:space="0" w:color="C1C7D0"/>
              <w:right w:val="single" w:sz="6" w:space="0" w:color="C1C7D0"/>
            </w:tcBorders>
            <w:tcMar>
              <w:top w:w="45" w:type="dxa"/>
              <w:left w:w="60" w:type="dxa"/>
              <w:bottom w:w="45" w:type="dxa"/>
              <w:right w:w="60" w:type="dxa"/>
            </w:tcMar>
            <w:vAlign w:val="center"/>
            <w:hideMark/>
          </w:tcPr>
          <w:p w14:paraId="7628EC0D" w14:textId="77777777" w:rsidR="001F1B92" w:rsidRPr="007F7AA4" w:rsidRDefault="001F1B92" w:rsidP="00E842BF">
            <w:pPr>
              <w:widowControl/>
              <w:kinsoku/>
              <w:adjustRightInd/>
              <w:spacing w:before="75" w:after="75"/>
              <w:rPr>
                <w:rFonts w:eastAsiaTheme="majorEastAsia" w:cs="Times New Roman"/>
                <w:kern w:val="0"/>
                <w:sz w:val="24"/>
                <w:szCs w:val="24"/>
              </w:rPr>
            </w:pPr>
            <w:r w:rsidRPr="007F7AA4">
              <w:rPr>
                <w:rFonts w:eastAsiaTheme="majorEastAsia" w:cs="Times New Roman"/>
                <w:kern w:val="0"/>
                <w:sz w:val="24"/>
                <w:szCs w:val="24"/>
              </w:rPr>
              <w:t>57</w:t>
            </w:r>
          </w:p>
        </w:tc>
        <w:tc>
          <w:tcPr>
            <w:tcW w:w="1061" w:type="dxa"/>
            <w:tcBorders>
              <w:top w:val="single" w:sz="6" w:space="0" w:color="C1C7D0"/>
              <w:left w:val="single" w:sz="6" w:space="0" w:color="C1C7D0"/>
              <w:bottom w:val="single" w:sz="6" w:space="0" w:color="C1C7D0"/>
              <w:right w:val="single" w:sz="6" w:space="0" w:color="C1C7D0"/>
            </w:tcBorders>
            <w:tcMar>
              <w:top w:w="45" w:type="dxa"/>
              <w:left w:w="60" w:type="dxa"/>
              <w:bottom w:w="45" w:type="dxa"/>
              <w:right w:w="60" w:type="dxa"/>
            </w:tcMar>
            <w:vAlign w:val="center"/>
            <w:hideMark/>
          </w:tcPr>
          <w:p w14:paraId="1AF49E71" w14:textId="77777777" w:rsidR="001F1B92" w:rsidRPr="007F7AA4" w:rsidRDefault="001F1B92" w:rsidP="00E842BF">
            <w:pPr>
              <w:widowControl/>
              <w:kinsoku/>
              <w:adjustRightInd/>
              <w:spacing w:before="75" w:after="75"/>
              <w:rPr>
                <w:rFonts w:eastAsiaTheme="majorEastAsia" w:cs="Times New Roman"/>
                <w:kern w:val="0"/>
                <w:sz w:val="24"/>
                <w:szCs w:val="24"/>
              </w:rPr>
            </w:pPr>
            <w:r w:rsidRPr="007F7AA4">
              <w:rPr>
                <w:rFonts w:eastAsiaTheme="majorEastAsia" w:cs="Times New Roman"/>
                <w:kern w:val="0"/>
                <w:sz w:val="24"/>
                <w:szCs w:val="24"/>
              </w:rPr>
              <w:t>GSM 900</w:t>
            </w:r>
          </w:p>
        </w:tc>
        <w:tc>
          <w:tcPr>
            <w:tcW w:w="720" w:type="dxa"/>
            <w:tcBorders>
              <w:top w:val="single" w:sz="6" w:space="0" w:color="C1C7D0"/>
              <w:left w:val="single" w:sz="6" w:space="0" w:color="C1C7D0"/>
              <w:bottom w:val="single" w:sz="6" w:space="0" w:color="C1C7D0"/>
              <w:right w:val="single" w:sz="6" w:space="0" w:color="C1C7D0"/>
            </w:tcBorders>
            <w:tcMar>
              <w:top w:w="45" w:type="dxa"/>
              <w:left w:w="60" w:type="dxa"/>
              <w:bottom w:w="45" w:type="dxa"/>
              <w:right w:w="60" w:type="dxa"/>
            </w:tcMar>
            <w:vAlign w:val="center"/>
            <w:hideMark/>
          </w:tcPr>
          <w:p w14:paraId="356F284C" w14:textId="77777777" w:rsidR="001F1B92" w:rsidRPr="007F7AA4" w:rsidRDefault="001F1B92" w:rsidP="00E842BF">
            <w:pPr>
              <w:widowControl/>
              <w:kinsoku/>
              <w:adjustRightInd/>
              <w:spacing w:before="75" w:after="75"/>
              <w:rPr>
                <w:rFonts w:eastAsiaTheme="majorEastAsia" w:cs="Times New Roman"/>
                <w:kern w:val="0"/>
                <w:sz w:val="24"/>
                <w:szCs w:val="24"/>
              </w:rPr>
            </w:pPr>
            <w:r w:rsidRPr="007F7AA4">
              <w:rPr>
                <w:rFonts w:eastAsiaTheme="majorEastAsia" w:cs="Times New Roman"/>
                <w:kern w:val="0"/>
                <w:sz w:val="24"/>
                <w:szCs w:val="24"/>
              </w:rPr>
              <w:t>22997</w:t>
            </w:r>
          </w:p>
        </w:tc>
        <w:tc>
          <w:tcPr>
            <w:tcW w:w="860" w:type="dxa"/>
            <w:tcBorders>
              <w:top w:val="single" w:sz="6" w:space="0" w:color="C1C7D0"/>
              <w:left w:val="single" w:sz="6" w:space="0" w:color="C1C7D0"/>
              <w:bottom w:val="single" w:sz="6" w:space="0" w:color="C1C7D0"/>
              <w:right w:val="single" w:sz="6" w:space="0" w:color="C1C7D0"/>
            </w:tcBorders>
            <w:tcMar>
              <w:top w:w="45" w:type="dxa"/>
              <w:left w:w="60" w:type="dxa"/>
              <w:bottom w:w="45" w:type="dxa"/>
              <w:right w:w="60" w:type="dxa"/>
            </w:tcMar>
            <w:vAlign w:val="center"/>
            <w:hideMark/>
          </w:tcPr>
          <w:p w14:paraId="0469BDE2" w14:textId="77777777" w:rsidR="001F1B92" w:rsidRPr="007F7AA4" w:rsidRDefault="001F1B92" w:rsidP="00E842BF">
            <w:pPr>
              <w:widowControl/>
              <w:kinsoku/>
              <w:adjustRightInd/>
              <w:spacing w:before="75" w:after="75"/>
              <w:rPr>
                <w:rFonts w:eastAsiaTheme="majorEastAsia" w:cs="Times New Roman"/>
                <w:color w:val="FF0000"/>
                <w:kern w:val="0"/>
                <w:sz w:val="24"/>
                <w:szCs w:val="24"/>
              </w:rPr>
            </w:pPr>
            <w:r w:rsidRPr="007F7AA4">
              <w:rPr>
                <w:rFonts w:eastAsiaTheme="majorEastAsia" w:cs="Times New Roman"/>
                <w:color w:val="FF0000"/>
                <w:kern w:val="0"/>
                <w:sz w:val="24"/>
                <w:szCs w:val="24"/>
              </w:rPr>
              <w:t>-104.00</w:t>
            </w:r>
          </w:p>
        </w:tc>
        <w:tc>
          <w:tcPr>
            <w:tcW w:w="440" w:type="dxa"/>
            <w:tcBorders>
              <w:top w:val="single" w:sz="6" w:space="0" w:color="C1C7D0"/>
              <w:left w:val="single" w:sz="6" w:space="0" w:color="C1C7D0"/>
              <w:bottom w:val="single" w:sz="6" w:space="0" w:color="C1C7D0"/>
              <w:right w:val="single" w:sz="6" w:space="0" w:color="C1C7D0"/>
            </w:tcBorders>
            <w:tcMar>
              <w:top w:w="45" w:type="dxa"/>
              <w:left w:w="60" w:type="dxa"/>
              <w:bottom w:w="45" w:type="dxa"/>
              <w:right w:w="60" w:type="dxa"/>
            </w:tcMar>
            <w:vAlign w:val="center"/>
            <w:hideMark/>
          </w:tcPr>
          <w:p w14:paraId="67A64B82" w14:textId="77777777" w:rsidR="001F1B92" w:rsidRPr="007F7AA4" w:rsidRDefault="001F1B92" w:rsidP="00E842BF">
            <w:pPr>
              <w:widowControl/>
              <w:kinsoku/>
              <w:adjustRightInd/>
              <w:spacing w:before="75" w:after="75"/>
              <w:rPr>
                <w:rFonts w:eastAsiaTheme="majorEastAsia" w:cs="Times New Roman"/>
                <w:kern w:val="0"/>
                <w:sz w:val="24"/>
                <w:szCs w:val="24"/>
              </w:rPr>
            </w:pPr>
            <w:r w:rsidRPr="007F7AA4">
              <w:rPr>
                <w:rFonts w:eastAsiaTheme="majorEastAsia" w:cs="Times New Roman"/>
                <w:kern w:val="0"/>
                <w:sz w:val="24"/>
                <w:szCs w:val="24"/>
              </w:rPr>
              <w:t>0</w:t>
            </w:r>
          </w:p>
        </w:tc>
        <w:tc>
          <w:tcPr>
            <w:tcW w:w="440" w:type="dxa"/>
            <w:tcBorders>
              <w:top w:val="single" w:sz="6" w:space="0" w:color="C1C7D0"/>
              <w:left w:val="single" w:sz="6" w:space="0" w:color="C1C7D0"/>
              <w:bottom w:val="single" w:sz="6" w:space="0" w:color="C1C7D0"/>
              <w:right w:val="single" w:sz="6" w:space="0" w:color="C1C7D0"/>
            </w:tcBorders>
            <w:tcMar>
              <w:top w:w="45" w:type="dxa"/>
              <w:left w:w="60" w:type="dxa"/>
              <w:bottom w:w="45" w:type="dxa"/>
              <w:right w:w="60" w:type="dxa"/>
            </w:tcMar>
            <w:vAlign w:val="center"/>
            <w:hideMark/>
          </w:tcPr>
          <w:p w14:paraId="71ABB435" w14:textId="77777777" w:rsidR="001F1B92" w:rsidRPr="007F7AA4" w:rsidRDefault="001F1B92" w:rsidP="00E842BF">
            <w:pPr>
              <w:widowControl/>
              <w:kinsoku/>
              <w:adjustRightInd/>
              <w:spacing w:before="75" w:after="75"/>
              <w:rPr>
                <w:rFonts w:eastAsiaTheme="majorEastAsia" w:cs="Times New Roman"/>
                <w:kern w:val="0"/>
                <w:sz w:val="24"/>
                <w:szCs w:val="24"/>
              </w:rPr>
            </w:pPr>
            <w:r w:rsidRPr="007F7AA4">
              <w:rPr>
                <w:rFonts w:eastAsiaTheme="majorEastAsia" w:cs="Times New Roman"/>
                <w:kern w:val="0"/>
                <w:sz w:val="24"/>
                <w:szCs w:val="24"/>
              </w:rPr>
              <w:t>-1</w:t>
            </w:r>
          </w:p>
        </w:tc>
        <w:tc>
          <w:tcPr>
            <w:tcW w:w="360" w:type="dxa"/>
            <w:tcBorders>
              <w:top w:val="single" w:sz="6" w:space="0" w:color="C1C7D0"/>
              <w:left w:val="single" w:sz="6" w:space="0" w:color="C1C7D0"/>
              <w:bottom w:val="single" w:sz="6" w:space="0" w:color="C1C7D0"/>
              <w:right w:val="single" w:sz="6" w:space="0" w:color="C1C7D0"/>
            </w:tcBorders>
            <w:tcMar>
              <w:top w:w="45" w:type="dxa"/>
              <w:left w:w="60" w:type="dxa"/>
              <w:bottom w:w="45" w:type="dxa"/>
              <w:right w:w="60" w:type="dxa"/>
            </w:tcMar>
            <w:vAlign w:val="center"/>
            <w:hideMark/>
          </w:tcPr>
          <w:p w14:paraId="632D4A5D" w14:textId="77777777" w:rsidR="001F1B92" w:rsidRPr="007F7AA4" w:rsidRDefault="001F1B92" w:rsidP="00E842BF">
            <w:pPr>
              <w:widowControl/>
              <w:kinsoku/>
              <w:adjustRightInd/>
              <w:spacing w:before="75" w:after="75"/>
              <w:rPr>
                <w:rFonts w:eastAsiaTheme="majorEastAsia" w:cs="Times New Roman"/>
                <w:kern w:val="0"/>
                <w:sz w:val="24"/>
                <w:szCs w:val="24"/>
              </w:rPr>
            </w:pPr>
            <w:r w:rsidRPr="007F7AA4">
              <w:rPr>
                <w:rFonts w:eastAsiaTheme="majorEastAsia" w:cs="Times New Roman"/>
                <w:kern w:val="0"/>
                <w:sz w:val="24"/>
                <w:szCs w:val="24"/>
              </w:rPr>
              <w:t>0</w:t>
            </w:r>
          </w:p>
        </w:tc>
        <w:tc>
          <w:tcPr>
            <w:tcW w:w="240" w:type="dxa"/>
            <w:tcBorders>
              <w:top w:val="single" w:sz="6" w:space="0" w:color="C1C7D0"/>
              <w:left w:val="single" w:sz="6" w:space="0" w:color="C1C7D0"/>
              <w:bottom w:val="single" w:sz="6" w:space="0" w:color="C1C7D0"/>
              <w:right w:val="single" w:sz="6" w:space="0" w:color="C1C7D0"/>
            </w:tcBorders>
            <w:tcMar>
              <w:top w:w="45" w:type="dxa"/>
              <w:left w:w="60" w:type="dxa"/>
              <w:bottom w:w="45" w:type="dxa"/>
              <w:right w:w="60" w:type="dxa"/>
            </w:tcMar>
            <w:vAlign w:val="center"/>
            <w:hideMark/>
          </w:tcPr>
          <w:p w14:paraId="5B8ACE64" w14:textId="77777777" w:rsidR="001F1B92" w:rsidRPr="007F7AA4" w:rsidRDefault="001F1B92" w:rsidP="00E842BF">
            <w:pPr>
              <w:widowControl/>
              <w:kinsoku/>
              <w:adjustRightInd/>
              <w:spacing w:before="75" w:after="75"/>
              <w:rPr>
                <w:rFonts w:eastAsiaTheme="majorEastAsia" w:cs="Times New Roman"/>
                <w:kern w:val="0"/>
                <w:sz w:val="24"/>
                <w:szCs w:val="24"/>
              </w:rPr>
            </w:pPr>
            <w:r w:rsidRPr="007F7AA4">
              <w:rPr>
                <w:rFonts w:eastAsiaTheme="majorEastAsia" w:cs="Times New Roman"/>
                <w:kern w:val="0"/>
                <w:sz w:val="24"/>
                <w:szCs w:val="24"/>
              </w:rPr>
              <w:t>0</w:t>
            </w:r>
          </w:p>
        </w:tc>
        <w:tc>
          <w:tcPr>
            <w:tcW w:w="540" w:type="dxa"/>
            <w:tcBorders>
              <w:top w:val="single" w:sz="6" w:space="0" w:color="C1C7D0"/>
              <w:left w:val="single" w:sz="6" w:space="0" w:color="C1C7D0"/>
              <w:bottom w:val="single" w:sz="6" w:space="0" w:color="C1C7D0"/>
              <w:right w:val="single" w:sz="6" w:space="0" w:color="C1C7D0"/>
            </w:tcBorders>
            <w:tcMar>
              <w:top w:w="45" w:type="dxa"/>
              <w:left w:w="60" w:type="dxa"/>
              <w:bottom w:w="45" w:type="dxa"/>
              <w:right w:w="60" w:type="dxa"/>
            </w:tcMar>
            <w:vAlign w:val="center"/>
            <w:hideMark/>
          </w:tcPr>
          <w:p w14:paraId="771CAEC9" w14:textId="77777777" w:rsidR="001F1B92" w:rsidRPr="007F7AA4" w:rsidRDefault="001F1B92" w:rsidP="00E842BF">
            <w:pPr>
              <w:widowControl/>
              <w:kinsoku/>
              <w:adjustRightInd/>
              <w:spacing w:before="75" w:after="75"/>
              <w:rPr>
                <w:rFonts w:eastAsiaTheme="majorEastAsia" w:cs="Times New Roman"/>
                <w:kern w:val="0"/>
                <w:sz w:val="24"/>
                <w:szCs w:val="24"/>
              </w:rPr>
            </w:pPr>
            <w:r w:rsidRPr="007F7AA4">
              <w:rPr>
                <w:rFonts w:eastAsiaTheme="majorEastAsia" w:cs="Times New Roman"/>
                <w:kern w:val="0"/>
                <w:sz w:val="24"/>
                <w:szCs w:val="24"/>
              </w:rPr>
              <w:t>3.09</w:t>
            </w:r>
          </w:p>
        </w:tc>
        <w:tc>
          <w:tcPr>
            <w:tcW w:w="1513" w:type="dxa"/>
            <w:tcBorders>
              <w:top w:val="single" w:sz="6" w:space="0" w:color="C1C7D0"/>
              <w:left w:val="single" w:sz="6" w:space="0" w:color="C1C7D0"/>
              <w:bottom w:val="single" w:sz="6" w:space="0" w:color="C1C7D0"/>
              <w:right w:val="single" w:sz="6" w:space="0" w:color="C1C7D0"/>
            </w:tcBorders>
            <w:tcMar>
              <w:top w:w="45" w:type="dxa"/>
              <w:left w:w="60" w:type="dxa"/>
              <w:bottom w:w="45" w:type="dxa"/>
              <w:right w:w="60" w:type="dxa"/>
            </w:tcMar>
            <w:vAlign w:val="center"/>
            <w:hideMark/>
          </w:tcPr>
          <w:p w14:paraId="226A5AC5" w14:textId="77777777" w:rsidR="001F1B92" w:rsidRPr="007F7AA4" w:rsidRDefault="001F1B92" w:rsidP="00E842BF">
            <w:pPr>
              <w:widowControl/>
              <w:kinsoku/>
              <w:adjustRightInd/>
              <w:spacing w:before="75" w:after="75"/>
              <w:rPr>
                <w:rFonts w:eastAsiaTheme="majorEastAsia" w:cs="Times New Roman"/>
                <w:kern w:val="0"/>
                <w:sz w:val="24"/>
                <w:szCs w:val="24"/>
              </w:rPr>
            </w:pPr>
            <w:r w:rsidRPr="007F7AA4">
              <w:rPr>
                <w:rFonts w:eastAsiaTheme="majorEastAsia" w:cs="Times New Roman"/>
                <w:kern w:val="0"/>
                <w:sz w:val="24"/>
                <w:szCs w:val="24"/>
              </w:rPr>
              <w:t>Not Initialized</w:t>
            </w:r>
          </w:p>
        </w:tc>
      </w:tr>
      <w:tr w:rsidR="001F1B92" w:rsidRPr="007F7AA4" w14:paraId="128A5803" w14:textId="77777777" w:rsidTr="00E842BF">
        <w:tc>
          <w:tcPr>
            <w:tcW w:w="240" w:type="dxa"/>
            <w:tcBorders>
              <w:top w:val="single" w:sz="6" w:space="0" w:color="C1C7D0"/>
              <w:left w:val="single" w:sz="6" w:space="0" w:color="C1C7D0"/>
              <w:bottom w:val="single" w:sz="6" w:space="0" w:color="C1C7D0"/>
              <w:right w:val="single" w:sz="6" w:space="0" w:color="C1C7D0"/>
            </w:tcBorders>
            <w:tcMar>
              <w:top w:w="45" w:type="dxa"/>
              <w:left w:w="60" w:type="dxa"/>
              <w:bottom w:w="45" w:type="dxa"/>
              <w:right w:w="60" w:type="dxa"/>
            </w:tcMar>
            <w:vAlign w:val="center"/>
            <w:hideMark/>
          </w:tcPr>
          <w:p w14:paraId="6F210768" w14:textId="77777777" w:rsidR="001F1B92" w:rsidRPr="007F7AA4" w:rsidRDefault="001F1B92" w:rsidP="00E842BF">
            <w:pPr>
              <w:widowControl/>
              <w:kinsoku/>
              <w:adjustRightInd/>
              <w:spacing w:before="75" w:after="75"/>
              <w:rPr>
                <w:rFonts w:eastAsiaTheme="majorEastAsia" w:cs="Times New Roman"/>
                <w:kern w:val="0"/>
                <w:sz w:val="24"/>
                <w:szCs w:val="24"/>
              </w:rPr>
            </w:pPr>
            <w:r w:rsidRPr="007F7AA4">
              <w:rPr>
                <w:rFonts w:eastAsiaTheme="majorEastAsia" w:cs="Times New Roman"/>
                <w:kern w:val="0"/>
                <w:sz w:val="24"/>
                <w:szCs w:val="24"/>
              </w:rPr>
              <w:lastRenderedPageBreak/>
              <w:t>3</w:t>
            </w:r>
          </w:p>
        </w:tc>
        <w:tc>
          <w:tcPr>
            <w:tcW w:w="960" w:type="dxa"/>
            <w:tcBorders>
              <w:top w:val="single" w:sz="6" w:space="0" w:color="C1C7D0"/>
              <w:left w:val="single" w:sz="6" w:space="0" w:color="C1C7D0"/>
              <w:bottom w:val="single" w:sz="6" w:space="0" w:color="C1C7D0"/>
              <w:right w:val="single" w:sz="6" w:space="0" w:color="C1C7D0"/>
            </w:tcBorders>
            <w:tcMar>
              <w:top w:w="45" w:type="dxa"/>
              <w:left w:w="60" w:type="dxa"/>
              <w:bottom w:w="45" w:type="dxa"/>
              <w:right w:w="60" w:type="dxa"/>
            </w:tcMar>
            <w:vAlign w:val="center"/>
            <w:hideMark/>
          </w:tcPr>
          <w:p w14:paraId="6126069B" w14:textId="77777777" w:rsidR="001F1B92" w:rsidRPr="007F7AA4" w:rsidRDefault="001F1B92" w:rsidP="00E842BF">
            <w:pPr>
              <w:widowControl/>
              <w:kinsoku/>
              <w:adjustRightInd/>
              <w:spacing w:before="75" w:after="75"/>
              <w:rPr>
                <w:rFonts w:eastAsiaTheme="majorEastAsia" w:cs="Times New Roman"/>
                <w:kern w:val="0"/>
                <w:sz w:val="24"/>
                <w:szCs w:val="24"/>
              </w:rPr>
            </w:pPr>
            <w:r w:rsidRPr="007F7AA4">
              <w:rPr>
                <w:rFonts w:eastAsiaTheme="majorEastAsia" w:cs="Times New Roman"/>
                <w:kern w:val="0"/>
                <w:sz w:val="24"/>
                <w:szCs w:val="24"/>
              </w:rPr>
              <w:t>2599477</w:t>
            </w:r>
          </w:p>
        </w:tc>
        <w:tc>
          <w:tcPr>
            <w:tcW w:w="360" w:type="dxa"/>
            <w:tcBorders>
              <w:top w:val="single" w:sz="6" w:space="0" w:color="C1C7D0"/>
              <w:left w:val="single" w:sz="6" w:space="0" w:color="C1C7D0"/>
              <w:bottom w:val="single" w:sz="6" w:space="0" w:color="C1C7D0"/>
              <w:right w:val="single" w:sz="6" w:space="0" w:color="C1C7D0"/>
            </w:tcBorders>
            <w:tcMar>
              <w:top w:w="45" w:type="dxa"/>
              <w:left w:w="60" w:type="dxa"/>
              <w:bottom w:w="45" w:type="dxa"/>
              <w:right w:w="60" w:type="dxa"/>
            </w:tcMar>
            <w:vAlign w:val="center"/>
            <w:hideMark/>
          </w:tcPr>
          <w:p w14:paraId="0AD862D2" w14:textId="77777777" w:rsidR="001F1B92" w:rsidRPr="007F7AA4" w:rsidRDefault="001F1B92" w:rsidP="00E842BF">
            <w:pPr>
              <w:widowControl/>
              <w:kinsoku/>
              <w:adjustRightInd/>
              <w:spacing w:before="75" w:after="75"/>
              <w:rPr>
                <w:rFonts w:eastAsiaTheme="majorEastAsia" w:cs="Times New Roman"/>
                <w:kern w:val="0"/>
                <w:sz w:val="24"/>
                <w:szCs w:val="24"/>
              </w:rPr>
            </w:pPr>
            <w:r w:rsidRPr="007F7AA4">
              <w:rPr>
                <w:rFonts w:eastAsiaTheme="majorEastAsia" w:cs="Times New Roman"/>
                <w:kern w:val="0"/>
                <w:sz w:val="24"/>
                <w:szCs w:val="24"/>
              </w:rPr>
              <w:t>57</w:t>
            </w:r>
          </w:p>
        </w:tc>
        <w:tc>
          <w:tcPr>
            <w:tcW w:w="1061" w:type="dxa"/>
            <w:tcBorders>
              <w:top w:val="single" w:sz="6" w:space="0" w:color="C1C7D0"/>
              <w:left w:val="single" w:sz="6" w:space="0" w:color="C1C7D0"/>
              <w:bottom w:val="single" w:sz="6" w:space="0" w:color="C1C7D0"/>
              <w:right w:val="single" w:sz="6" w:space="0" w:color="C1C7D0"/>
            </w:tcBorders>
            <w:tcMar>
              <w:top w:w="45" w:type="dxa"/>
              <w:left w:w="60" w:type="dxa"/>
              <w:bottom w:w="45" w:type="dxa"/>
              <w:right w:w="60" w:type="dxa"/>
            </w:tcMar>
            <w:vAlign w:val="center"/>
            <w:hideMark/>
          </w:tcPr>
          <w:p w14:paraId="2A53C518" w14:textId="77777777" w:rsidR="001F1B92" w:rsidRPr="007F7AA4" w:rsidRDefault="001F1B92" w:rsidP="00E842BF">
            <w:pPr>
              <w:widowControl/>
              <w:kinsoku/>
              <w:adjustRightInd/>
              <w:spacing w:before="75" w:after="75"/>
              <w:rPr>
                <w:rFonts w:eastAsiaTheme="majorEastAsia" w:cs="Times New Roman"/>
                <w:kern w:val="0"/>
                <w:sz w:val="24"/>
                <w:szCs w:val="24"/>
              </w:rPr>
            </w:pPr>
            <w:r w:rsidRPr="007F7AA4">
              <w:rPr>
                <w:rFonts w:eastAsiaTheme="majorEastAsia" w:cs="Times New Roman"/>
                <w:kern w:val="0"/>
                <w:sz w:val="24"/>
                <w:szCs w:val="24"/>
              </w:rPr>
              <w:t>GSM 900</w:t>
            </w:r>
          </w:p>
        </w:tc>
        <w:tc>
          <w:tcPr>
            <w:tcW w:w="720" w:type="dxa"/>
            <w:tcBorders>
              <w:top w:val="single" w:sz="6" w:space="0" w:color="C1C7D0"/>
              <w:left w:val="single" w:sz="6" w:space="0" w:color="C1C7D0"/>
              <w:bottom w:val="single" w:sz="6" w:space="0" w:color="C1C7D0"/>
              <w:right w:val="single" w:sz="6" w:space="0" w:color="C1C7D0"/>
            </w:tcBorders>
            <w:tcMar>
              <w:top w:w="45" w:type="dxa"/>
              <w:left w:w="60" w:type="dxa"/>
              <w:bottom w:w="45" w:type="dxa"/>
              <w:right w:w="60" w:type="dxa"/>
            </w:tcMar>
            <w:vAlign w:val="center"/>
            <w:hideMark/>
          </w:tcPr>
          <w:p w14:paraId="6ABCE309" w14:textId="77777777" w:rsidR="001F1B92" w:rsidRPr="007F7AA4" w:rsidRDefault="001F1B92" w:rsidP="00E842BF">
            <w:pPr>
              <w:widowControl/>
              <w:kinsoku/>
              <w:adjustRightInd/>
              <w:spacing w:before="75" w:after="75"/>
              <w:rPr>
                <w:rFonts w:eastAsiaTheme="majorEastAsia" w:cs="Times New Roman"/>
                <w:kern w:val="0"/>
                <w:sz w:val="24"/>
                <w:szCs w:val="24"/>
              </w:rPr>
            </w:pPr>
            <w:r w:rsidRPr="007F7AA4">
              <w:rPr>
                <w:rFonts w:eastAsiaTheme="majorEastAsia" w:cs="Times New Roman"/>
                <w:kern w:val="0"/>
                <w:sz w:val="24"/>
                <w:szCs w:val="24"/>
              </w:rPr>
              <w:t>31107</w:t>
            </w:r>
          </w:p>
        </w:tc>
        <w:tc>
          <w:tcPr>
            <w:tcW w:w="860" w:type="dxa"/>
            <w:tcBorders>
              <w:top w:val="single" w:sz="6" w:space="0" w:color="C1C7D0"/>
              <w:left w:val="single" w:sz="6" w:space="0" w:color="C1C7D0"/>
              <w:bottom w:val="single" w:sz="6" w:space="0" w:color="C1C7D0"/>
              <w:right w:val="single" w:sz="6" w:space="0" w:color="C1C7D0"/>
            </w:tcBorders>
            <w:tcMar>
              <w:top w:w="45" w:type="dxa"/>
              <w:left w:w="60" w:type="dxa"/>
              <w:bottom w:w="45" w:type="dxa"/>
              <w:right w:w="60" w:type="dxa"/>
            </w:tcMar>
            <w:vAlign w:val="center"/>
            <w:hideMark/>
          </w:tcPr>
          <w:p w14:paraId="6B5ECEBF" w14:textId="77777777" w:rsidR="001F1B92" w:rsidRPr="007F7AA4" w:rsidRDefault="001F1B92" w:rsidP="00E842BF">
            <w:pPr>
              <w:widowControl/>
              <w:kinsoku/>
              <w:adjustRightInd/>
              <w:spacing w:before="75" w:after="75"/>
              <w:rPr>
                <w:rFonts w:eastAsiaTheme="majorEastAsia" w:cs="Times New Roman"/>
                <w:color w:val="FF0000"/>
                <w:kern w:val="0"/>
                <w:sz w:val="24"/>
                <w:szCs w:val="24"/>
              </w:rPr>
            </w:pPr>
            <w:r w:rsidRPr="007F7AA4">
              <w:rPr>
                <w:rFonts w:eastAsiaTheme="majorEastAsia" w:cs="Times New Roman"/>
                <w:color w:val="FF0000"/>
                <w:kern w:val="0"/>
                <w:sz w:val="24"/>
                <w:szCs w:val="24"/>
              </w:rPr>
              <w:t>-102.69</w:t>
            </w:r>
          </w:p>
        </w:tc>
        <w:tc>
          <w:tcPr>
            <w:tcW w:w="440" w:type="dxa"/>
            <w:tcBorders>
              <w:top w:val="single" w:sz="6" w:space="0" w:color="C1C7D0"/>
              <w:left w:val="single" w:sz="6" w:space="0" w:color="C1C7D0"/>
              <w:bottom w:val="single" w:sz="6" w:space="0" w:color="C1C7D0"/>
              <w:right w:val="single" w:sz="6" w:space="0" w:color="C1C7D0"/>
            </w:tcBorders>
            <w:tcMar>
              <w:top w:w="45" w:type="dxa"/>
              <w:left w:w="60" w:type="dxa"/>
              <w:bottom w:w="45" w:type="dxa"/>
              <w:right w:w="60" w:type="dxa"/>
            </w:tcMar>
            <w:vAlign w:val="center"/>
            <w:hideMark/>
          </w:tcPr>
          <w:p w14:paraId="2F2E669B" w14:textId="77777777" w:rsidR="001F1B92" w:rsidRPr="007F7AA4" w:rsidRDefault="001F1B92" w:rsidP="00E842BF">
            <w:pPr>
              <w:widowControl/>
              <w:kinsoku/>
              <w:adjustRightInd/>
              <w:spacing w:before="75" w:after="75"/>
              <w:rPr>
                <w:rFonts w:eastAsiaTheme="majorEastAsia" w:cs="Times New Roman"/>
                <w:kern w:val="0"/>
                <w:sz w:val="24"/>
                <w:szCs w:val="24"/>
              </w:rPr>
            </w:pPr>
            <w:r w:rsidRPr="007F7AA4">
              <w:rPr>
                <w:rFonts w:eastAsiaTheme="majorEastAsia" w:cs="Times New Roman"/>
                <w:kern w:val="0"/>
                <w:sz w:val="24"/>
                <w:szCs w:val="24"/>
              </w:rPr>
              <w:t>-94</w:t>
            </w:r>
          </w:p>
        </w:tc>
        <w:tc>
          <w:tcPr>
            <w:tcW w:w="440" w:type="dxa"/>
            <w:tcBorders>
              <w:top w:val="single" w:sz="6" w:space="0" w:color="C1C7D0"/>
              <w:left w:val="single" w:sz="6" w:space="0" w:color="C1C7D0"/>
              <w:bottom w:val="single" w:sz="6" w:space="0" w:color="C1C7D0"/>
              <w:right w:val="single" w:sz="6" w:space="0" w:color="C1C7D0"/>
            </w:tcBorders>
            <w:tcMar>
              <w:top w:w="45" w:type="dxa"/>
              <w:left w:w="60" w:type="dxa"/>
              <w:bottom w:w="45" w:type="dxa"/>
              <w:right w:w="60" w:type="dxa"/>
            </w:tcMar>
            <w:vAlign w:val="center"/>
            <w:hideMark/>
          </w:tcPr>
          <w:p w14:paraId="22230D78" w14:textId="77777777" w:rsidR="001F1B92" w:rsidRPr="007F7AA4" w:rsidRDefault="001F1B92" w:rsidP="00E842BF">
            <w:pPr>
              <w:widowControl/>
              <w:kinsoku/>
              <w:adjustRightInd/>
              <w:spacing w:before="75" w:after="75"/>
              <w:rPr>
                <w:rFonts w:eastAsiaTheme="majorEastAsia" w:cs="Times New Roman"/>
                <w:kern w:val="0"/>
                <w:sz w:val="24"/>
                <w:szCs w:val="24"/>
              </w:rPr>
            </w:pPr>
            <w:r w:rsidRPr="007F7AA4">
              <w:rPr>
                <w:rFonts w:eastAsiaTheme="majorEastAsia" w:cs="Times New Roman"/>
                <w:kern w:val="0"/>
                <w:sz w:val="24"/>
                <w:szCs w:val="24"/>
              </w:rPr>
              <w:t>-13</w:t>
            </w:r>
          </w:p>
        </w:tc>
        <w:tc>
          <w:tcPr>
            <w:tcW w:w="360" w:type="dxa"/>
            <w:tcBorders>
              <w:top w:val="single" w:sz="6" w:space="0" w:color="C1C7D0"/>
              <w:left w:val="single" w:sz="6" w:space="0" w:color="C1C7D0"/>
              <w:bottom w:val="single" w:sz="6" w:space="0" w:color="C1C7D0"/>
              <w:right w:val="single" w:sz="6" w:space="0" w:color="C1C7D0"/>
            </w:tcBorders>
            <w:tcMar>
              <w:top w:w="45" w:type="dxa"/>
              <w:left w:w="60" w:type="dxa"/>
              <w:bottom w:w="45" w:type="dxa"/>
              <w:right w:w="60" w:type="dxa"/>
            </w:tcMar>
            <w:vAlign w:val="center"/>
            <w:hideMark/>
          </w:tcPr>
          <w:p w14:paraId="35C8812C" w14:textId="77777777" w:rsidR="001F1B92" w:rsidRPr="007F7AA4" w:rsidRDefault="001F1B92" w:rsidP="00E842BF">
            <w:pPr>
              <w:widowControl/>
              <w:kinsoku/>
              <w:adjustRightInd/>
              <w:spacing w:before="75" w:after="75"/>
              <w:rPr>
                <w:rFonts w:eastAsiaTheme="majorEastAsia" w:cs="Times New Roman"/>
                <w:kern w:val="0"/>
                <w:sz w:val="24"/>
                <w:szCs w:val="24"/>
              </w:rPr>
            </w:pPr>
            <w:r w:rsidRPr="007F7AA4">
              <w:rPr>
                <w:rFonts w:eastAsiaTheme="majorEastAsia" w:cs="Times New Roman"/>
                <w:kern w:val="0"/>
                <w:sz w:val="24"/>
                <w:szCs w:val="24"/>
              </w:rPr>
              <w:t>14</w:t>
            </w:r>
          </w:p>
        </w:tc>
        <w:tc>
          <w:tcPr>
            <w:tcW w:w="240" w:type="dxa"/>
            <w:tcBorders>
              <w:top w:val="single" w:sz="6" w:space="0" w:color="C1C7D0"/>
              <w:left w:val="single" w:sz="6" w:space="0" w:color="C1C7D0"/>
              <w:bottom w:val="single" w:sz="6" w:space="0" w:color="C1C7D0"/>
              <w:right w:val="single" w:sz="6" w:space="0" w:color="C1C7D0"/>
            </w:tcBorders>
            <w:tcMar>
              <w:top w:w="45" w:type="dxa"/>
              <w:left w:w="60" w:type="dxa"/>
              <w:bottom w:w="45" w:type="dxa"/>
              <w:right w:w="60" w:type="dxa"/>
            </w:tcMar>
            <w:vAlign w:val="center"/>
            <w:hideMark/>
          </w:tcPr>
          <w:p w14:paraId="681040E2" w14:textId="77777777" w:rsidR="001F1B92" w:rsidRPr="007F7AA4" w:rsidRDefault="001F1B92" w:rsidP="00E842BF">
            <w:pPr>
              <w:widowControl/>
              <w:kinsoku/>
              <w:adjustRightInd/>
              <w:spacing w:before="75" w:after="75"/>
              <w:rPr>
                <w:rFonts w:eastAsiaTheme="majorEastAsia" w:cs="Times New Roman"/>
                <w:kern w:val="0"/>
                <w:sz w:val="24"/>
                <w:szCs w:val="24"/>
              </w:rPr>
            </w:pPr>
            <w:r w:rsidRPr="007F7AA4">
              <w:rPr>
                <w:rFonts w:eastAsiaTheme="majorEastAsia" w:cs="Times New Roman"/>
                <w:kern w:val="0"/>
                <w:sz w:val="24"/>
                <w:szCs w:val="24"/>
              </w:rPr>
              <w:t>0</w:t>
            </w:r>
          </w:p>
        </w:tc>
        <w:tc>
          <w:tcPr>
            <w:tcW w:w="540" w:type="dxa"/>
            <w:tcBorders>
              <w:top w:val="single" w:sz="6" w:space="0" w:color="C1C7D0"/>
              <w:left w:val="single" w:sz="6" w:space="0" w:color="C1C7D0"/>
              <w:bottom w:val="single" w:sz="6" w:space="0" w:color="C1C7D0"/>
              <w:right w:val="single" w:sz="6" w:space="0" w:color="C1C7D0"/>
            </w:tcBorders>
            <w:tcMar>
              <w:top w:w="45" w:type="dxa"/>
              <w:left w:w="60" w:type="dxa"/>
              <w:bottom w:w="45" w:type="dxa"/>
              <w:right w:w="60" w:type="dxa"/>
            </w:tcMar>
            <w:vAlign w:val="center"/>
            <w:hideMark/>
          </w:tcPr>
          <w:p w14:paraId="52961E61" w14:textId="77777777" w:rsidR="001F1B92" w:rsidRPr="007F7AA4" w:rsidRDefault="001F1B92" w:rsidP="00E842BF">
            <w:pPr>
              <w:widowControl/>
              <w:kinsoku/>
              <w:adjustRightInd/>
              <w:spacing w:before="75" w:after="75"/>
              <w:rPr>
                <w:rFonts w:eastAsiaTheme="majorEastAsia" w:cs="Times New Roman"/>
                <w:kern w:val="0"/>
                <w:sz w:val="24"/>
                <w:szCs w:val="24"/>
              </w:rPr>
            </w:pPr>
            <w:r w:rsidRPr="007F7AA4">
              <w:rPr>
                <w:rFonts w:eastAsiaTheme="majorEastAsia" w:cs="Times New Roman"/>
                <w:kern w:val="0"/>
                <w:sz w:val="24"/>
                <w:szCs w:val="24"/>
              </w:rPr>
              <w:t>5.23</w:t>
            </w:r>
          </w:p>
        </w:tc>
        <w:tc>
          <w:tcPr>
            <w:tcW w:w="1513" w:type="dxa"/>
            <w:tcBorders>
              <w:top w:val="single" w:sz="6" w:space="0" w:color="C1C7D0"/>
              <w:left w:val="single" w:sz="6" w:space="0" w:color="C1C7D0"/>
              <w:bottom w:val="single" w:sz="6" w:space="0" w:color="C1C7D0"/>
              <w:right w:val="single" w:sz="6" w:space="0" w:color="C1C7D0"/>
            </w:tcBorders>
            <w:tcMar>
              <w:top w:w="45" w:type="dxa"/>
              <w:left w:w="60" w:type="dxa"/>
              <w:bottom w:w="45" w:type="dxa"/>
              <w:right w:w="60" w:type="dxa"/>
            </w:tcMar>
            <w:vAlign w:val="center"/>
            <w:hideMark/>
          </w:tcPr>
          <w:p w14:paraId="641847E0" w14:textId="77777777" w:rsidR="001F1B92" w:rsidRPr="007F7AA4" w:rsidRDefault="001F1B92" w:rsidP="00E842BF">
            <w:pPr>
              <w:widowControl/>
              <w:kinsoku/>
              <w:adjustRightInd/>
              <w:spacing w:before="75" w:after="75"/>
              <w:rPr>
                <w:rFonts w:eastAsiaTheme="majorEastAsia" w:cs="Times New Roman"/>
                <w:kern w:val="0"/>
                <w:sz w:val="24"/>
                <w:szCs w:val="24"/>
              </w:rPr>
            </w:pPr>
            <w:r w:rsidRPr="007F7AA4">
              <w:rPr>
                <w:rFonts w:eastAsiaTheme="majorEastAsia" w:cs="Times New Roman"/>
                <w:kern w:val="0"/>
                <w:sz w:val="24"/>
                <w:szCs w:val="24"/>
              </w:rPr>
              <w:t>Not Initialized</w:t>
            </w:r>
          </w:p>
        </w:tc>
      </w:tr>
    </w:tbl>
    <w:p w14:paraId="7295FD58" w14:textId="77777777" w:rsidR="001F1B92" w:rsidRPr="001F1B92" w:rsidRDefault="001F1B92" w:rsidP="001F1B92"/>
    <w:p w14:paraId="1DB2086E" w14:textId="77777777" w:rsidR="0074649F" w:rsidRPr="007F7AA4" w:rsidRDefault="0074649F" w:rsidP="0074649F">
      <w:pPr>
        <w:pStyle w:val="3"/>
        <w:spacing w:before="156" w:after="156"/>
      </w:pPr>
      <w:bookmarkStart w:id="228" w:name="_Toc87714778"/>
      <w:bookmarkStart w:id="229" w:name="_Toc34299180"/>
      <w:r w:rsidRPr="007F7AA4">
        <w:t>CDMA 1X</w:t>
      </w:r>
      <w:r w:rsidRPr="007F7AA4">
        <w:t>信号强度获取</w:t>
      </w:r>
      <w:bookmarkEnd w:id="228"/>
    </w:p>
    <w:p w14:paraId="51FA32A3" w14:textId="77777777" w:rsidR="0074649F" w:rsidRPr="007F7AA4" w:rsidRDefault="0074649F" w:rsidP="0074649F">
      <w:pPr>
        <w:rPr>
          <w:rFonts w:eastAsiaTheme="majorEastAsia" w:cs="Times New Roman"/>
        </w:rPr>
      </w:pPr>
      <w:r w:rsidRPr="007F7AA4">
        <w:rPr>
          <w:rFonts w:eastAsiaTheme="majorEastAsia" w:cs="Times New Roman"/>
        </w:rPr>
        <w:t>过滤方法：</w:t>
      </w:r>
    </w:p>
    <w:p w14:paraId="0675666B" w14:textId="77777777" w:rsidR="0074649F" w:rsidRPr="007F7AA4" w:rsidRDefault="0074649F" w:rsidP="0074649F">
      <w:pPr>
        <w:pStyle w:val="ac"/>
        <w:numPr>
          <w:ilvl w:val="0"/>
          <w:numId w:val="55"/>
        </w:numPr>
        <w:ind w:firstLineChars="0"/>
        <w:rPr>
          <w:rFonts w:eastAsiaTheme="majorEastAsia" w:cs="Times New Roman"/>
        </w:rPr>
      </w:pPr>
      <w:r w:rsidRPr="007F7AA4">
        <w:rPr>
          <w:rFonts w:eastAsiaTheme="majorEastAsia" w:cs="Times New Roman"/>
        </w:rPr>
        <w:t>在</w:t>
      </w:r>
      <w:r w:rsidRPr="007F7AA4">
        <w:rPr>
          <w:rFonts w:eastAsiaTheme="majorEastAsia" w:cs="Times New Roman"/>
        </w:rPr>
        <w:t>Inter View</w:t>
      </w:r>
      <w:r w:rsidRPr="007F7AA4">
        <w:rPr>
          <w:rFonts w:eastAsiaTheme="majorEastAsia" w:cs="Times New Roman"/>
        </w:rPr>
        <w:t>窗口中选中全部，</w:t>
      </w:r>
      <w:r w:rsidRPr="007F7AA4">
        <w:rPr>
          <w:rFonts w:eastAsiaTheme="majorEastAsia" w:cs="Times New Roman"/>
        </w:rPr>
        <w:t>Alt+R</w:t>
      </w:r>
      <w:r w:rsidRPr="007F7AA4">
        <w:rPr>
          <w:rFonts w:eastAsiaTheme="majorEastAsia" w:cs="Times New Roman"/>
        </w:rPr>
        <w:t>，勾选中</w:t>
      </w:r>
      <w:r w:rsidRPr="007F7AA4">
        <w:rPr>
          <w:rFonts w:eastAsiaTheme="majorEastAsia" w:cs="Times New Roman"/>
        </w:rPr>
        <w:t>Qtrace-&gt;MMCP-&gt;MMODE</w:t>
      </w:r>
      <w:r w:rsidRPr="007F7AA4">
        <w:rPr>
          <w:rFonts w:eastAsiaTheme="majorEastAsia" w:cs="Times New Roman"/>
        </w:rPr>
        <w:t>中的所有子项，点击</w:t>
      </w:r>
      <w:r w:rsidRPr="007F7AA4">
        <w:rPr>
          <w:rFonts w:eastAsiaTheme="majorEastAsia" w:cs="Times New Roman"/>
        </w:rPr>
        <w:t>OK</w:t>
      </w:r>
      <w:r w:rsidRPr="007F7AA4">
        <w:rPr>
          <w:rFonts w:eastAsiaTheme="majorEastAsia" w:cs="Times New Roman"/>
        </w:rPr>
        <w:t>。</w:t>
      </w:r>
    </w:p>
    <w:p w14:paraId="60E6CA1F" w14:textId="77777777" w:rsidR="0074649F" w:rsidRPr="007F7AA4" w:rsidRDefault="0074649F" w:rsidP="0074649F">
      <w:pPr>
        <w:pStyle w:val="ac"/>
        <w:numPr>
          <w:ilvl w:val="0"/>
          <w:numId w:val="55"/>
        </w:numPr>
        <w:ind w:firstLineChars="0"/>
        <w:rPr>
          <w:rFonts w:eastAsiaTheme="majorEastAsia" w:cs="Times New Roman"/>
        </w:rPr>
      </w:pPr>
      <w:r w:rsidRPr="007F7AA4">
        <w:rPr>
          <w:rFonts w:eastAsiaTheme="majorEastAsia" w:cs="Times New Roman"/>
        </w:rPr>
        <w:t>选中</w:t>
      </w:r>
      <w:r w:rsidRPr="007F7AA4">
        <w:rPr>
          <w:rFonts w:eastAsiaTheme="majorEastAsia" w:cs="Times New Roman"/>
        </w:rPr>
        <w:t>1</w:t>
      </w:r>
      <w:r w:rsidRPr="007F7AA4">
        <w:rPr>
          <w:rFonts w:eastAsiaTheme="majorEastAsia" w:cs="Times New Roman"/>
        </w:rPr>
        <w:t>中过滤的所有结果，</w:t>
      </w:r>
      <w:r w:rsidRPr="007F7AA4">
        <w:rPr>
          <w:rFonts w:eastAsiaTheme="majorEastAsia" w:cs="Times New Roman"/>
        </w:rPr>
        <w:t>Alt+M(</w:t>
      </w:r>
      <w:r w:rsidRPr="007F7AA4">
        <w:rPr>
          <w:rFonts w:eastAsiaTheme="majorEastAsia" w:cs="Times New Roman"/>
        </w:rPr>
        <w:t>如果弹不出，则右键选择</w:t>
      </w:r>
      <w:r w:rsidRPr="007F7AA4">
        <w:rPr>
          <w:rFonts w:eastAsiaTheme="majorEastAsia" w:cs="Times New Roman"/>
        </w:rPr>
        <w:t>Match Items)</w:t>
      </w:r>
      <w:r w:rsidRPr="007F7AA4">
        <w:rPr>
          <w:rFonts w:eastAsiaTheme="majorEastAsia" w:cs="Times New Roman"/>
        </w:rPr>
        <w:t>，在</w:t>
      </w:r>
      <w:r w:rsidRPr="007F7AA4">
        <w:rPr>
          <w:rFonts w:eastAsiaTheme="majorEastAsia" w:cs="Times New Roman"/>
        </w:rPr>
        <w:t>Search For</w:t>
      </w:r>
      <w:r w:rsidRPr="007F7AA4">
        <w:rPr>
          <w:rFonts w:eastAsiaTheme="majorEastAsia" w:cs="Times New Roman"/>
        </w:rPr>
        <w:t>中输入</w:t>
      </w:r>
      <w:r w:rsidRPr="007F7AA4">
        <w:rPr>
          <w:rFonts w:eastAsiaTheme="majorEastAsia" w:cs="Times New Roman"/>
        </w:rPr>
        <w:t>C:</w:t>
      </w:r>
      <w:r w:rsidRPr="007F7AA4">
        <w:rPr>
          <w:rFonts w:eastAsiaTheme="majorEastAsia" w:cs="Times New Roman"/>
          <w:szCs w:val="21"/>
          <w:highlight w:val="yellow"/>
        </w:rPr>
        <w:t>cmss_report_rssi</w:t>
      </w:r>
      <w:r w:rsidRPr="007F7AA4">
        <w:rPr>
          <w:rFonts w:eastAsiaTheme="majorEastAsia" w:cs="Times New Roman"/>
          <w:szCs w:val="21"/>
        </w:rPr>
        <w:t>，</w:t>
      </w:r>
      <w:r w:rsidRPr="007F7AA4">
        <w:rPr>
          <w:rFonts w:eastAsiaTheme="majorEastAsia" w:cs="Times New Roman"/>
          <w:szCs w:val="21"/>
        </w:rPr>
        <w:t>Options</w:t>
      </w:r>
      <w:r w:rsidRPr="007F7AA4">
        <w:rPr>
          <w:rFonts w:eastAsiaTheme="majorEastAsia" w:cs="Times New Roman"/>
          <w:szCs w:val="21"/>
        </w:rPr>
        <w:t>中勾选</w:t>
      </w:r>
      <w:r w:rsidRPr="007F7AA4">
        <w:rPr>
          <w:rFonts w:eastAsiaTheme="majorEastAsia" w:cs="Times New Roman"/>
          <w:szCs w:val="21"/>
        </w:rPr>
        <w:t>Case Sensitive Search</w:t>
      </w:r>
      <w:r w:rsidRPr="007F7AA4">
        <w:rPr>
          <w:rFonts w:eastAsiaTheme="majorEastAsia" w:cs="Times New Roman"/>
          <w:szCs w:val="21"/>
        </w:rPr>
        <w:t>，</w:t>
      </w:r>
      <w:r w:rsidRPr="007F7AA4">
        <w:rPr>
          <w:rFonts w:eastAsiaTheme="majorEastAsia" w:cs="Times New Roman"/>
          <w:szCs w:val="21"/>
        </w:rPr>
        <w:t>Contents to Search</w:t>
      </w:r>
      <w:r w:rsidRPr="007F7AA4">
        <w:rPr>
          <w:rFonts w:eastAsiaTheme="majorEastAsia" w:cs="Times New Roman"/>
          <w:szCs w:val="21"/>
        </w:rPr>
        <w:t>中仅勾选</w:t>
      </w:r>
      <w:r w:rsidRPr="007F7AA4">
        <w:rPr>
          <w:rFonts w:eastAsiaTheme="majorEastAsia" w:cs="Times New Roman"/>
          <w:szCs w:val="21"/>
        </w:rPr>
        <w:t>Summary</w:t>
      </w:r>
      <w:r w:rsidRPr="007F7AA4">
        <w:rPr>
          <w:rFonts w:eastAsiaTheme="majorEastAsia" w:cs="Times New Roman"/>
          <w:szCs w:val="21"/>
        </w:rPr>
        <w:t>，点击</w:t>
      </w:r>
      <w:r w:rsidRPr="007F7AA4">
        <w:rPr>
          <w:rFonts w:eastAsiaTheme="majorEastAsia" w:cs="Times New Roman"/>
          <w:szCs w:val="21"/>
        </w:rPr>
        <w:t>Match</w:t>
      </w:r>
      <w:r w:rsidRPr="007F7AA4">
        <w:rPr>
          <w:rFonts w:eastAsiaTheme="majorEastAsia" w:cs="Times New Roman"/>
          <w:szCs w:val="21"/>
        </w:rPr>
        <w:t>，即可得到所有的</w:t>
      </w:r>
      <w:r w:rsidRPr="007F7AA4">
        <w:rPr>
          <w:rFonts w:eastAsiaTheme="majorEastAsia" w:cs="Times New Roman"/>
          <w:szCs w:val="21"/>
        </w:rPr>
        <w:t>CDMA 1X</w:t>
      </w:r>
      <w:r w:rsidRPr="007F7AA4">
        <w:rPr>
          <w:rFonts w:eastAsiaTheme="majorEastAsia" w:cs="Times New Roman"/>
          <w:szCs w:val="21"/>
        </w:rPr>
        <w:t>的信号强度上报的</w:t>
      </w:r>
      <w:r w:rsidRPr="007F7AA4">
        <w:rPr>
          <w:rFonts w:eastAsiaTheme="majorEastAsia" w:cs="Times New Roman"/>
          <w:szCs w:val="21"/>
        </w:rPr>
        <w:t>Log</w:t>
      </w:r>
      <w:r w:rsidRPr="007F7AA4">
        <w:rPr>
          <w:rFonts w:eastAsiaTheme="majorEastAsia" w:cs="Times New Roman"/>
          <w:szCs w:val="21"/>
        </w:rPr>
        <w:t>。</w:t>
      </w:r>
    </w:p>
    <w:p w14:paraId="10E4EA65" w14:textId="77777777" w:rsidR="0074649F" w:rsidRPr="007F7AA4" w:rsidRDefault="0074649F" w:rsidP="0074649F">
      <w:pPr>
        <w:rPr>
          <w:rFonts w:eastAsiaTheme="majorEastAsia" w:cs="Times New Roman"/>
        </w:rPr>
      </w:pPr>
      <w:r w:rsidRPr="007F7AA4">
        <w:rPr>
          <w:rFonts w:eastAsiaTheme="majorEastAsia" w:cs="Times New Roman"/>
        </w:rPr>
        <w:t>参数说明：</w:t>
      </w:r>
    </w:p>
    <w:p w14:paraId="3900E415" w14:textId="77777777" w:rsidR="0074649F" w:rsidRPr="007F7AA4" w:rsidRDefault="0074649F" w:rsidP="0074649F">
      <w:pPr>
        <w:pStyle w:val="ac"/>
        <w:numPr>
          <w:ilvl w:val="0"/>
          <w:numId w:val="56"/>
        </w:numPr>
        <w:ind w:firstLineChars="0"/>
        <w:rPr>
          <w:rFonts w:eastAsiaTheme="majorEastAsia" w:cs="Times New Roman"/>
        </w:rPr>
      </w:pPr>
      <w:r w:rsidRPr="007F7AA4">
        <w:rPr>
          <w:rFonts w:eastAsiaTheme="majorEastAsia" w:cs="Times New Roman"/>
        </w:rPr>
        <w:t>rssi</w:t>
      </w:r>
      <w:r w:rsidRPr="007F7AA4">
        <w:rPr>
          <w:rFonts w:eastAsiaTheme="majorEastAsia" w:cs="Times New Roman"/>
        </w:rPr>
        <w:t>为上一次上报的</w:t>
      </w:r>
      <w:r w:rsidRPr="007F7AA4">
        <w:rPr>
          <w:rFonts w:eastAsiaTheme="majorEastAsia" w:cs="Times New Roman"/>
        </w:rPr>
        <w:t>RSSI</w:t>
      </w:r>
      <w:r w:rsidRPr="007F7AA4">
        <w:rPr>
          <w:rFonts w:eastAsiaTheme="majorEastAsia" w:cs="Times New Roman"/>
        </w:rPr>
        <w:t>，</w:t>
      </w:r>
      <w:r w:rsidRPr="007F7AA4">
        <w:rPr>
          <w:rFonts w:eastAsiaTheme="majorEastAsia" w:cs="Times New Roman"/>
        </w:rPr>
        <w:t>current_rssi</w:t>
      </w:r>
      <w:r w:rsidRPr="007F7AA4">
        <w:rPr>
          <w:rFonts w:eastAsiaTheme="majorEastAsia" w:cs="Times New Roman"/>
        </w:rPr>
        <w:t>为本次上报的</w:t>
      </w:r>
      <w:r w:rsidRPr="007F7AA4">
        <w:rPr>
          <w:rFonts w:eastAsiaTheme="majorEastAsia" w:cs="Times New Roman"/>
        </w:rPr>
        <w:t>RSSI</w:t>
      </w:r>
    </w:p>
    <w:p w14:paraId="723AC6BA" w14:textId="77777777" w:rsidR="0074649F" w:rsidRPr="007F7AA4" w:rsidRDefault="0074649F" w:rsidP="0074649F">
      <w:pPr>
        <w:pStyle w:val="ac"/>
        <w:numPr>
          <w:ilvl w:val="0"/>
          <w:numId w:val="56"/>
        </w:numPr>
        <w:ind w:firstLineChars="0"/>
        <w:rPr>
          <w:rFonts w:eastAsiaTheme="majorEastAsia" w:cs="Times New Roman"/>
        </w:rPr>
      </w:pPr>
      <w:r w:rsidRPr="007F7AA4">
        <w:rPr>
          <w:rFonts w:eastAsiaTheme="majorEastAsia" w:cs="Times New Roman"/>
        </w:rPr>
        <w:t>ecio</w:t>
      </w:r>
      <w:r w:rsidRPr="007F7AA4">
        <w:rPr>
          <w:rFonts w:eastAsiaTheme="majorEastAsia" w:cs="Times New Roman"/>
        </w:rPr>
        <w:t>为上一次上报的</w:t>
      </w:r>
      <w:r w:rsidRPr="007F7AA4">
        <w:rPr>
          <w:rFonts w:eastAsiaTheme="majorEastAsia" w:cs="Times New Roman"/>
        </w:rPr>
        <w:t>ECIO</w:t>
      </w:r>
      <w:r w:rsidRPr="007F7AA4">
        <w:rPr>
          <w:rFonts w:eastAsiaTheme="majorEastAsia" w:cs="Times New Roman"/>
        </w:rPr>
        <w:t>，</w:t>
      </w:r>
      <w:r w:rsidRPr="007F7AA4">
        <w:rPr>
          <w:rFonts w:eastAsiaTheme="majorEastAsia" w:cs="Times New Roman"/>
        </w:rPr>
        <w:t>current_ecio</w:t>
      </w:r>
      <w:r w:rsidRPr="007F7AA4">
        <w:rPr>
          <w:rFonts w:eastAsiaTheme="majorEastAsia" w:cs="Times New Roman"/>
        </w:rPr>
        <w:t>为本次上报的</w:t>
      </w:r>
      <w:r w:rsidRPr="007F7AA4">
        <w:rPr>
          <w:rFonts w:eastAsiaTheme="majorEastAsia" w:cs="Times New Roman"/>
        </w:rPr>
        <w:t>ECIO</w:t>
      </w:r>
    </w:p>
    <w:p w14:paraId="53E6CA40" w14:textId="77777777" w:rsidR="0074649F" w:rsidRPr="007F7AA4" w:rsidRDefault="0074649F" w:rsidP="0074649F">
      <w:pPr>
        <w:rPr>
          <w:rFonts w:eastAsiaTheme="majorEastAsia" w:cs="Times New Roman"/>
        </w:rPr>
      </w:pPr>
    </w:p>
    <w:p w14:paraId="57E9DCAE" w14:textId="77777777" w:rsidR="0074649F" w:rsidRPr="007F7AA4" w:rsidRDefault="0074649F" w:rsidP="0074649F">
      <w:pPr>
        <w:rPr>
          <w:rFonts w:eastAsiaTheme="majorEastAsia" w:cs="Times New Roman"/>
        </w:rPr>
      </w:pPr>
      <w:r w:rsidRPr="007F7AA4">
        <w:rPr>
          <w:rFonts w:eastAsiaTheme="majorEastAsia" w:cs="Times New Roman"/>
        </w:rPr>
        <w:t>Note</w:t>
      </w:r>
      <w:r w:rsidRPr="007F7AA4">
        <w:rPr>
          <w:rFonts w:eastAsiaTheme="majorEastAsia" w:cs="Times New Roman"/>
        </w:rPr>
        <w:t>：</w:t>
      </w:r>
    </w:p>
    <w:p w14:paraId="41C3DA79" w14:textId="77777777" w:rsidR="0074649F" w:rsidRPr="007F7AA4" w:rsidRDefault="0074649F" w:rsidP="0074649F">
      <w:pPr>
        <w:rPr>
          <w:rFonts w:eastAsiaTheme="majorEastAsia" w:cs="Times New Roman"/>
        </w:rPr>
      </w:pPr>
      <w:r w:rsidRPr="007F7AA4">
        <w:rPr>
          <w:rFonts w:eastAsiaTheme="majorEastAsia" w:cs="Times New Roman"/>
        </w:rPr>
        <w:t>RSSI</w:t>
      </w:r>
      <w:r w:rsidRPr="007F7AA4">
        <w:rPr>
          <w:rFonts w:eastAsiaTheme="majorEastAsia" w:cs="Times New Roman"/>
        </w:rPr>
        <w:t>越大，表示信号越差，最差为</w:t>
      </w:r>
      <w:r w:rsidRPr="007F7AA4">
        <w:rPr>
          <w:rFonts w:eastAsiaTheme="majorEastAsia" w:cs="Times New Roman"/>
        </w:rPr>
        <w:t>124</w:t>
      </w:r>
    </w:p>
    <w:p w14:paraId="11A136F1" w14:textId="77777777" w:rsidR="0074649F" w:rsidRPr="007F7AA4" w:rsidRDefault="0074649F" w:rsidP="0074649F">
      <w:pPr>
        <w:rPr>
          <w:rFonts w:eastAsiaTheme="majorEastAsia" w:cs="Times New Roman"/>
        </w:rPr>
      </w:pPr>
      <w:r w:rsidRPr="007F7AA4">
        <w:rPr>
          <w:rFonts w:eastAsiaTheme="majorEastAsia" w:cs="Times New Roman"/>
        </w:rPr>
        <w:t>ECIO</w:t>
      </w:r>
      <w:r>
        <w:rPr>
          <w:rFonts w:eastAsiaTheme="majorEastAsia" w:cs="Times New Roman"/>
        </w:rPr>
        <w:t>也是越大越差，最</w:t>
      </w:r>
      <w:r>
        <w:rPr>
          <w:rFonts w:eastAsiaTheme="majorEastAsia" w:cs="Times New Roman" w:hint="eastAsia"/>
        </w:rPr>
        <w:t>差</w:t>
      </w:r>
      <w:r w:rsidRPr="007F7AA4">
        <w:rPr>
          <w:rFonts w:eastAsiaTheme="majorEastAsia" w:cs="Times New Roman"/>
        </w:rPr>
        <w:t>为</w:t>
      </w:r>
      <w:r w:rsidRPr="007F7AA4">
        <w:rPr>
          <w:rFonts w:eastAsiaTheme="majorEastAsia" w:cs="Times New Roman"/>
        </w:rPr>
        <w:t>64</w:t>
      </w:r>
    </w:p>
    <w:tbl>
      <w:tblPr>
        <w:tblStyle w:val="a7"/>
        <w:tblW w:w="0" w:type="auto"/>
        <w:tblLook w:val="04A0" w:firstRow="1" w:lastRow="0" w:firstColumn="1" w:lastColumn="0" w:noHBand="0" w:noVBand="1"/>
      </w:tblPr>
      <w:tblGrid>
        <w:gridCol w:w="13454"/>
      </w:tblGrid>
      <w:tr w:rsidR="0074649F" w:rsidRPr="007F7AA4" w14:paraId="07CBC71F" w14:textId="77777777" w:rsidTr="003B7571">
        <w:tc>
          <w:tcPr>
            <w:tcW w:w="13454" w:type="dxa"/>
          </w:tcPr>
          <w:p w14:paraId="70C56D00" w14:textId="77777777" w:rsidR="0074649F" w:rsidRPr="007F7AA4" w:rsidRDefault="0074649F" w:rsidP="003B7571">
            <w:pPr>
              <w:rPr>
                <w:rFonts w:eastAsiaTheme="majorEastAsia" w:cs="Times New Roman"/>
                <w:szCs w:val="21"/>
              </w:rPr>
            </w:pPr>
            <w:r w:rsidRPr="007F7AA4">
              <w:rPr>
                <w:rStyle w:val="error"/>
                <w:rFonts w:eastAsiaTheme="majorEastAsia" w:cs="Times New Roman"/>
                <w:szCs w:val="21"/>
              </w:rPr>
              <w:t>[0042/00/1]</w:t>
            </w:r>
            <w:r w:rsidRPr="007F7AA4">
              <w:rPr>
                <w:rFonts w:eastAsiaTheme="majorEastAsia" w:cs="Times New Roman"/>
                <w:szCs w:val="21"/>
              </w:rPr>
              <w:t> QTRACE 06:49:16.609 MMODE/STRM/Medium/CM </w:t>
            </w:r>
            <w:r w:rsidRPr="007F7AA4">
              <w:rPr>
                <w:rStyle w:val="error"/>
                <w:rFonts w:eastAsiaTheme="majorEastAsia" w:cs="Times New Roman"/>
                <w:szCs w:val="21"/>
              </w:rPr>
              <w:t>[cmss.c 9935]</w:t>
            </w:r>
            <w:r w:rsidRPr="007F7AA4">
              <w:rPr>
                <w:rFonts w:eastAsiaTheme="majorEastAsia" w:cs="Times New Roman"/>
                <w:szCs w:val="21"/>
              </w:rPr>
              <w:t xml:space="preserve"> RSSI: C:cmss_report_rssi(), </w:t>
            </w:r>
            <w:r w:rsidRPr="007F7AA4">
              <w:rPr>
                <w:rFonts w:eastAsiaTheme="majorEastAsia" w:cs="Times New Roman"/>
                <w:szCs w:val="21"/>
                <w:highlight w:val="yellow"/>
              </w:rPr>
              <w:t>rssi = 111, current_rssi=123 report_rssi=1, ecio=37, current_ecio=46, sub 0 =CM=</w:t>
            </w:r>
          </w:p>
          <w:p w14:paraId="60F394B4" w14:textId="77777777" w:rsidR="0074649F" w:rsidRPr="007F7AA4" w:rsidRDefault="0074649F" w:rsidP="003B7571">
            <w:pPr>
              <w:rPr>
                <w:rFonts w:eastAsiaTheme="majorEastAsia" w:cs="Times New Roman"/>
                <w:szCs w:val="21"/>
              </w:rPr>
            </w:pPr>
            <w:r w:rsidRPr="007F7AA4">
              <w:rPr>
                <w:rStyle w:val="error"/>
                <w:rFonts w:eastAsiaTheme="majorEastAsia" w:cs="Times New Roman"/>
                <w:szCs w:val="21"/>
                <w:highlight w:val="yellow"/>
              </w:rPr>
              <w:t>[0042/00/1]</w:t>
            </w:r>
            <w:r w:rsidRPr="007F7AA4">
              <w:rPr>
                <w:rFonts w:eastAsiaTheme="majorEastAsia" w:cs="Times New Roman"/>
                <w:szCs w:val="21"/>
                <w:highlight w:val="yellow"/>
              </w:rPr>
              <w:t> QTRACE 06:49:18.849 MMODE/STRM/Medium/CM </w:t>
            </w:r>
            <w:r w:rsidRPr="007F7AA4">
              <w:rPr>
                <w:rStyle w:val="error"/>
                <w:rFonts w:eastAsiaTheme="majorEastAsia" w:cs="Times New Roman"/>
                <w:szCs w:val="21"/>
                <w:highlight w:val="yellow"/>
              </w:rPr>
              <w:t>[cmss.c 9935]</w:t>
            </w:r>
            <w:r w:rsidRPr="007F7AA4">
              <w:rPr>
                <w:rFonts w:eastAsiaTheme="majorEastAsia" w:cs="Times New Roman"/>
                <w:szCs w:val="21"/>
                <w:highlight w:val="yellow"/>
              </w:rPr>
              <w:t> RSSI: C:cmss_report_rssi(), rssi = 123, current_rssi=124 report_rssi=1, ecio=46, current_ecio=56, sub 0 =CM=</w:t>
            </w:r>
          </w:p>
          <w:p w14:paraId="7B9CB965" w14:textId="77777777" w:rsidR="0074649F" w:rsidRPr="007F7AA4" w:rsidRDefault="0074649F" w:rsidP="003B7571">
            <w:pPr>
              <w:rPr>
                <w:rFonts w:eastAsiaTheme="majorEastAsia" w:cs="Times New Roman"/>
                <w:szCs w:val="21"/>
              </w:rPr>
            </w:pPr>
            <w:r w:rsidRPr="007F7AA4">
              <w:rPr>
                <w:rStyle w:val="error"/>
                <w:rFonts w:eastAsiaTheme="majorEastAsia" w:cs="Times New Roman"/>
                <w:szCs w:val="21"/>
              </w:rPr>
              <w:t>[0042/00/1]</w:t>
            </w:r>
            <w:r w:rsidRPr="007F7AA4">
              <w:rPr>
                <w:rFonts w:eastAsiaTheme="majorEastAsia" w:cs="Times New Roman"/>
                <w:szCs w:val="21"/>
              </w:rPr>
              <w:t> QTRACE 06:49:20.891 MMODE/STRM/Medium/CM </w:t>
            </w:r>
            <w:r w:rsidRPr="007F7AA4">
              <w:rPr>
                <w:rStyle w:val="error"/>
                <w:rFonts w:eastAsiaTheme="majorEastAsia" w:cs="Times New Roman"/>
                <w:szCs w:val="21"/>
              </w:rPr>
              <w:t>[cmss.c 9935]</w:t>
            </w:r>
            <w:r w:rsidRPr="007F7AA4">
              <w:rPr>
                <w:rFonts w:eastAsiaTheme="majorEastAsia" w:cs="Times New Roman"/>
                <w:szCs w:val="21"/>
              </w:rPr>
              <w:t> RSSI: C:cmss_report_rssi(), rssi = 124, current_rssi=124 report_rssi=1, ecio=56, current_ecio=45, sub 0 =CM=</w:t>
            </w:r>
          </w:p>
          <w:p w14:paraId="46814922" w14:textId="77777777" w:rsidR="0074649F" w:rsidRPr="007F7AA4" w:rsidRDefault="0074649F" w:rsidP="003B7571">
            <w:pPr>
              <w:rPr>
                <w:rFonts w:eastAsiaTheme="majorEastAsia" w:cs="Times New Roman"/>
                <w:szCs w:val="21"/>
              </w:rPr>
            </w:pPr>
            <w:r w:rsidRPr="007F7AA4">
              <w:rPr>
                <w:rStyle w:val="error"/>
                <w:rFonts w:eastAsiaTheme="majorEastAsia" w:cs="Times New Roman"/>
                <w:szCs w:val="21"/>
              </w:rPr>
              <w:t>[0042/00/1]</w:t>
            </w:r>
            <w:r w:rsidRPr="007F7AA4">
              <w:rPr>
                <w:rFonts w:eastAsiaTheme="majorEastAsia" w:cs="Times New Roman"/>
                <w:szCs w:val="21"/>
              </w:rPr>
              <w:t> QTRACE 06:49:23.329 MMODE/STRM/Medium/CM </w:t>
            </w:r>
            <w:r w:rsidRPr="007F7AA4">
              <w:rPr>
                <w:rStyle w:val="error"/>
                <w:rFonts w:eastAsiaTheme="majorEastAsia" w:cs="Times New Roman"/>
                <w:szCs w:val="21"/>
              </w:rPr>
              <w:t>[cmss.c 9935]</w:t>
            </w:r>
            <w:r w:rsidRPr="007F7AA4">
              <w:rPr>
                <w:rFonts w:eastAsiaTheme="majorEastAsia" w:cs="Times New Roman"/>
                <w:szCs w:val="21"/>
              </w:rPr>
              <w:t> RSSI: C:cmss_report_rssi(), rssi = 124, current_rssi=124 report_rssi=1, ecio=45, current_ecio=49, sub 0 =CM=</w:t>
            </w:r>
          </w:p>
          <w:p w14:paraId="68DF777D" w14:textId="77777777" w:rsidR="0074649F" w:rsidRPr="007F7AA4" w:rsidRDefault="0074649F" w:rsidP="003B7571">
            <w:pPr>
              <w:rPr>
                <w:rFonts w:eastAsiaTheme="majorEastAsia" w:cs="Times New Roman"/>
                <w:szCs w:val="21"/>
              </w:rPr>
            </w:pPr>
            <w:r w:rsidRPr="007F7AA4">
              <w:rPr>
                <w:rStyle w:val="error"/>
                <w:rFonts w:eastAsiaTheme="majorEastAsia" w:cs="Times New Roman"/>
                <w:szCs w:val="21"/>
              </w:rPr>
              <w:t>[0042/00/1]</w:t>
            </w:r>
            <w:r w:rsidRPr="007F7AA4">
              <w:rPr>
                <w:rFonts w:eastAsiaTheme="majorEastAsia" w:cs="Times New Roman"/>
                <w:szCs w:val="21"/>
              </w:rPr>
              <w:t> QTRACE 06:49:23.892 MMODE/STRM/Medium/CM </w:t>
            </w:r>
            <w:r w:rsidRPr="007F7AA4">
              <w:rPr>
                <w:rStyle w:val="error"/>
                <w:rFonts w:eastAsiaTheme="majorEastAsia" w:cs="Times New Roman"/>
                <w:szCs w:val="21"/>
              </w:rPr>
              <w:t>[cmss.c 9935]</w:t>
            </w:r>
            <w:r w:rsidRPr="007F7AA4">
              <w:rPr>
                <w:rFonts w:eastAsiaTheme="majorEastAsia" w:cs="Times New Roman"/>
                <w:szCs w:val="21"/>
              </w:rPr>
              <w:t> RSSI: C:cmss_report_rssi(), rssi = 124, current_rssi=124 report_rssi=1, ecio=49, current_ecio=53, sub 0 =CM=</w:t>
            </w:r>
          </w:p>
          <w:p w14:paraId="5FF7E3F4" w14:textId="77777777" w:rsidR="0074649F" w:rsidRPr="007F7AA4" w:rsidRDefault="0074649F" w:rsidP="003B7571">
            <w:pPr>
              <w:rPr>
                <w:rFonts w:eastAsiaTheme="majorEastAsia" w:cs="Times New Roman"/>
                <w:szCs w:val="21"/>
              </w:rPr>
            </w:pPr>
            <w:r w:rsidRPr="007F7AA4">
              <w:rPr>
                <w:rStyle w:val="error"/>
                <w:rFonts w:eastAsiaTheme="majorEastAsia" w:cs="Times New Roman"/>
                <w:szCs w:val="21"/>
              </w:rPr>
              <w:t>[0042/00/1]</w:t>
            </w:r>
            <w:r w:rsidRPr="007F7AA4">
              <w:rPr>
                <w:rFonts w:eastAsiaTheme="majorEastAsia" w:cs="Times New Roman"/>
                <w:szCs w:val="21"/>
              </w:rPr>
              <w:t> QTRACE 06:49:25.569 MMODE/STRM/Medium/CM </w:t>
            </w:r>
            <w:r w:rsidRPr="007F7AA4">
              <w:rPr>
                <w:rStyle w:val="error"/>
                <w:rFonts w:eastAsiaTheme="majorEastAsia" w:cs="Times New Roman"/>
                <w:szCs w:val="21"/>
              </w:rPr>
              <w:t>[cmss.c 9935]</w:t>
            </w:r>
            <w:r w:rsidRPr="007F7AA4">
              <w:rPr>
                <w:rFonts w:eastAsiaTheme="majorEastAsia" w:cs="Times New Roman"/>
                <w:szCs w:val="21"/>
              </w:rPr>
              <w:t> RSSI: C:cmss_report_rssi(), rssi = 124, current_rssi=124 report_rssi=1, ecio=53, current_ecio=41, sub 0 =CM=</w:t>
            </w:r>
          </w:p>
          <w:p w14:paraId="43F0F6E9" w14:textId="77777777" w:rsidR="0074649F" w:rsidRPr="007F7AA4" w:rsidRDefault="0074649F" w:rsidP="003B7571">
            <w:pPr>
              <w:rPr>
                <w:rFonts w:eastAsiaTheme="majorEastAsia" w:cs="Times New Roman"/>
                <w:szCs w:val="21"/>
              </w:rPr>
            </w:pPr>
            <w:r w:rsidRPr="007F7AA4">
              <w:rPr>
                <w:rStyle w:val="error"/>
                <w:rFonts w:eastAsiaTheme="majorEastAsia" w:cs="Times New Roman"/>
                <w:szCs w:val="21"/>
              </w:rPr>
              <w:t>[0042/00/1]</w:t>
            </w:r>
            <w:r w:rsidRPr="007F7AA4">
              <w:rPr>
                <w:rFonts w:eastAsiaTheme="majorEastAsia" w:cs="Times New Roman"/>
                <w:szCs w:val="21"/>
              </w:rPr>
              <w:t> QTRACE 06:49:26.893 MMODE/STRM/Medium/CM </w:t>
            </w:r>
            <w:r w:rsidRPr="007F7AA4">
              <w:rPr>
                <w:rStyle w:val="error"/>
                <w:rFonts w:eastAsiaTheme="majorEastAsia" w:cs="Times New Roman"/>
                <w:szCs w:val="21"/>
              </w:rPr>
              <w:t>[cmss.c 9935]</w:t>
            </w:r>
            <w:r w:rsidRPr="007F7AA4">
              <w:rPr>
                <w:rFonts w:eastAsiaTheme="majorEastAsia" w:cs="Times New Roman"/>
                <w:szCs w:val="21"/>
              </w:rPr>
              <w:t> RSSI: C:cmss_report_rssi(), rssi = 124, current_rssi=124 report_rssi=1, ecio=41, current_ecio=49, sub 0 =CM=</w:t>
            </w:r>
          </w:p>
          <w:p w14:paraId="0E3D185F" w14:textId="77777777" w:rsidR="0074649F" w:rsidRPr="007F7AA4" w:rsidRDefault="0074649F" w:rsidP="003B7571">
            <w:pPr>
              <w:rPr>
                <w:rFonts w:eastAsiaTheme="majorEastAsia" w:cs="Times New Roman"/>
                <w:szCs w:val="21"/>
              </w:rPr>
            </w:pPr>
            <w:r w:rsidRPr="007F7AA4">
              <w:rPr>
                <w:rStyle w:val="error"/>
                <w:rFonts w:eastAsiaTheme="majorEastAsia" w:cs="Times New Roman"/>
                <w:szCs w:val="21"/>
              </w:rPr>
              <w:t>[0042/00/1]</w:t>
            </w:r>
            <w:r w:rsidRPr="007F7AA4">
              <w:rPr>
                <w:rFonts w:eastAsiaTheme="majorEastAsia" w:cs="Times New Roman"/>
                <w:szCs w:val="21"/>
              </w:rPr>
              <w:t> QTRACE 06:49:29.893 MMODE/STRM/Medium/CM </w:t>
            </w:r>
            <w:r w:rsidRPr="007F7AA4">
              <w:rPr>
                <w:rStyle w:val="error"/>
                <w:rFonts w:eastAsiaTheme="majorEastAsia" w:cs="Times New Roman"/>
                <w:szCs w:val="21"/>
              </w:rPr>
              <w:t>[cmss.c 9935]</w:t>
            </w:r>
            <w:r w:rsidRPr="007F7AA4">
              <w:rPr>
                <w:rFonts w:eastAsiaTheme="majorEastAsia" w:cs="Times New Roman"/>
                <w:szCs w:val="21"/>
              </w:rPr>
              <w:t> RSSI: C:cmss_report_rssi(), rssi = 124, current_rssi=124 report_rssi=1, ecio=49, current_ecio=57, sub 0 =CM=</w:t>
            </w:r>
          </w:p>
          <w:p w14:paraId="58DCB22D" w14:textId="77777777" w:rsidR="0074649F" w:rsidRPr="007F7AA4" w:rsidRDefault="0074649F" w:rsidP="003B7571">
            <w:pPr>
              <w:rPr>
                <w:rFonts w:eastAsiaTheme="majorEastAsia" w:cs="Times New Roman"/>
                <w:szCs w:val="21"/>
              </w:rPr>
            </w:pPr>
            <w:r w:rsidRPr="007F7AA4">
              <w:rPr>
                <w:rStyle w:val="error"/>
                <w:rFonts w:eastAsiaTheme="majorEastAsia" w:cs="Times New Roman"/>
                <w:szCs w:val="21"/>
              </w:rPr>
              <w:t>[0042/00/1]</w:t>
            </w:r>
            <w:r w:rsidRPr="007F7AA4">
              <w:rPr>
                <w:rFonts w:eastAsiaTheme="majorEastAsia" w:cs="Times New Roman"/>
                <w:szCs w:val="21"/>
              </w:rPr>
              <w:t> QTRACE 06:49:30.049 MMODE/STRM/Medium/CM </w:t>
            </w:r>
            <w:r w:rsidRPr="007F7AA4">
              <w:rPr>
                <w:rStyle w:val="error"/>
                <w:rFonts w:eastAsiaTheme="majorEastAsia" w:cs="Times New Roman"/>
                <w:szCs w:val="21"/>
              </w:rPr>
              <w:t>[cmss.c 9935]</w:t>
            </w:r>
            <w:r w:rsidRPr="007F7AA4">
              <w:rPr>
                <w:rFonts w:eastAsiaTheme="majorEastAsia" w:cs="Times New Roman"/>
                <w:szCs w:val="21"/>
              </w:rPr>
              <w:t> RSSI: C:cmss_report_rssi(), rssi = 124, current_rssi=124 report_rssi=1, ecio=57, current_ecio=63, sub 0 =CM=</w:t>
            </w:r>
          </w:p>
          <w:p w14:paraId="25AC54FF" w14:textId="77777777" w:rsidR="0074649F" w:rsidRPr="007F7AA4" w:rsidRDefault="0074649F" w:rsidP="003B7571">
            <w:pPr>
              <w:rPr>
                <w:rFonts w:eastAsiaTheme="majorEastAsia" w:cs="Times New Roman"/>
                <w:szCs w:val="21"/>
              </w:rPr>
            </w:pPr>
            <w:r w:rsidRPr="007F7AA4">
              <w:rPr>
                <w:rStyle w:val="error"/>
                <w:rFonts w:eastAsiaTheme="majorEastAsia" w:cs="Times New Roman"/>
                <w:szCs w:val="21"/>
              </w:rPr>
              <w:t>[0042/00/1]</w:t>
            </w:r>
            <w:r w:rsidRPr="007F7AA4">
              <w:rPr>
                <w:rFonts w:eastAsiaTheme="majorEastAsia" w:cs="Times New Roman"/>
                <w:szCs w:val="21"/>
              </w:rPr>
              <w:t> QTRACE 06:49:32.289 MMODE/STRM/Medium/CM </w:t>
            </w:r>
            <w:r w:rsidRPr="007F7AA4">
              <w:rPr>
                <w:rStyle w:val="error"/>
                <w:rFonts w:eastAsiaTheme="majorEastAsia" w:cs="Times New Roman"/>
                <w:szCs w:val="21"/>
              </w:rPr>
              <w:t>[cmss.c 9935]</w:t>
            </w:r>
            <w:r w:rsidRPr="007F7AA4">
              <w:rPr>
                <w:rFonts w:eastAsiaTheme="majorEastAsia" w:cs="Times New Roman"/>
                <w:szCs w:val="21"/>
              </w:rPr>
              <w:t> RSSI: C:cmss_report_rssi(), rssi = 124, current_rssi=124 report_rssi=1, ecio=63, current_ecio=31, sub 0 =CM=</w:t>
            </w:r>
          </w:p>
          <w:p w14:paraId="5F457CA6" w14:textId="77777777" w:rsidR="0074649F" w:rsidRPr="007F7AA4" w:rsidRDefault="0074649F" w:rsidP="003B7571">
            <w:pPr>
              <w:rPr>
                <w:rFonts w:eastAsiaTheme="majorEastAsia" w:cs="Times New Roman"/>
              </w:rPr>
            </w:pPr>
            <w:r w:rsidRPr="007F7AA4">
              <w:rPr>
                <w:rStyle w:val="error"/>
                <w:rFonts w:eastAsiaTheme="majorEastAsia" w:cs="Times New Roman"/>
                <w:szCs w:val="21"/>
              </w:rPr>
              <w:t>[0042/00/1]</w:t>
            </w:r>
            <w:r w:rsidRPr="007F7AA4">
              <w:rPr>
                <w:rFonts w:eastAsiaTheme="majorEastAsia" w:cs="Times New Roman"/>
                <w:szCs w:val="21"/>
              </w:rPr>
              <w:t> QTRACE 06:49:32.894 MMODE/STRM/Medium/CM </w:t>
            </w:r>
            <w:r w:rsidRPr="007F7AA4">
              <w:rPr>
                <w:rStyle w:val="error"/>
                <w:rFonts w:eastAsiaTheme="majorEastAsia" w:cs="Times New Roman"/>
                <w:szCs w:val="21"/>
              </w:rPr>
              <w:t>[cmss.c 9935]</w:t>
            </w:r>
            <w:r w:rsidRPr="007F7AA4">
              <w:rPr>
                <w:rFonts w:eastAsiaTheme="majorEastAsia" w:cs="Times New Roman"/>
                <w:szCs w:val="21"/>
              </w:rPr>
              <w:t> RSSI: C:cmss_report_rssi(), rssi = 124, current_rssi=96 report_rssi=1, ecio=31, current_ecio=32, sub 0 =CM=</w:t>
            </w:r>
          </w:p>
        </w:tc>
      </w:tr>
    </w:tbl>
    <w:p w14:paraId="25F82907" w14:textId="16201806" w:rsidR="0074649F" w:rsidRDefault="0074649F" w:rsidP="0074649F">
      <w:pPr>
        <w:pStyle w:val="2"/>
        <w:spacing w:before="156" w:after="156"/>
      </w:pPr>
      <w:bookmarkStart w:id="230" w:name="_Toc87714779"/>
      <w:r>
        <w:rPr>
          <w:rFonts w:hint="eastAsia"/>
        </w:rPr>
        <w:t>注册状态查看</w:t>
      </w:r>
      <w:bookmarkEnd w:id="230"/>
    </w:p>
    <w:p w14:paraId="5B8D95C1" w14:textId="77777777" w:rsidR="00F9267E" w:rsidRDefault="00F9267E" w:rsidP="00F9267E">
      <w:pPr>
        <w:pStyle w:val="3"/>
        <w:spacing w:before="156" w:after="156"/>
      </w:pPr>
      <w:r>
        <w:rPr>
          <w:rFonts w:hint="eastAsia"/>
        </w:rPr>
        <w:t>搜网的发起和搜网结果</w:t>
      </w:r>
    </w:p>
    <w:p w14:paraId="61B6F4E3" w14:textId="77777777" w:rsidR="00F9267E" w:rsidRDefault="00F9267E" w:rsidP="00F9267E">
      <w:r>
        <w:rPr>
          <w:rFonts w:hint="eastAsia"/>
        </w:rPr>
        <w:t>过滤方法：</w:t>
      </w:r>
    </w:p>
    <w:p w14:paraId="42DD9842" w14:textId="77777777" w:rsidR="00F9267E" w:rsidRDefault="00F9267E" w:rsidP="00F9267E">
      <w:pPr>
        <w:pStyle w:val="ac"/>
        <w:numPr>
          <w:ilvl w:val="2"/>
          <w:numId w:val="46"/>
        </w:numPr>
        <w:ind w:firstLineChars="0"/>
      </w:pPr>
      <w:r>
        <w:rPr>
          <w:rFonts w:hint="eastAsia"/>
        </w:rPr>
        <w:t>选择</w:t>
      </w:r>
      <w:r>
        <w:rPr>
          <w:rFonts w:hint="eastAsia"/>
        </w:rPr>
        <w:t>QTrace-&gt;</w:t>
      </w:r>
      <w:r>
        <w:t xml:space="preserve"> MMCP-&gt; NAS</w:t>
      </w:r>
      <w:r>
        <w:rPr>
          <w:rFonts w:hint="eastAsia"/>
        </w:rPr>
        <w:t>中的所有过滤选项。</w:t>
      </w:r>
    </w:p>
    <w:p w14:paraId="4A26F61D" w14:textId="77777777" w:rsidR="00F9267E" w:rsidRDefault="00F9267E" w:rsidP="00F9267E">
      <w:pPr>
        <w:pStyle w:val="ac"/>
        <w:numPr>
          <w:ilvl w:val="2"/>
          <w:numId w:val="46"/>
        </w:numPr>
        <w:ind w:firstLineChars="0"/>
      </w:pPr>
      <w:r>
        <w:rPr>
          <w:rFonts w:hint="eastAsia"/>
        </w:rPr>
        <w:t>在过滤出来的</w:t>
      </w:r>
      <w:r>
        <w:rPr>
          <w:rFonts w:hint="eastAsia"/>
        </w:rPr>
        <w:t>NAS</w:t>
      </w:r>
      <w:r>
        <w:t xml:space="preserve"> </w:t>
      </w:r>
      <w:r>
        <w:rPr>
          <w:rFonts w:hint="eastAsia"/>
        </w:rPr>
        <w:t>QTrace</w:t>
      </w:r>
      <w:r>
        <w:rPr>
          <w:rFonts w:hint="eastAsia"/>
        </w:rPr>
        <w:t>中，过滤</w:t>
      </w:r>
      <w:r>
        <w:rPr>
          <w:rFonts w:hint="eastAsia"/>
        </w:rPr>
        <w:t>summary</w:t>
      </w:r>
      <w:r>
        <w:rPr>
          <w:rFonts w:hint="eastAsia"/>
        </w:rPr>
        <w:t>中的</w:t>
      </w:r>
      <w:r w:rsidRPr="002B1939">
        <w:t>MMR_REG_|RRC_SERVICE_IND</w:t>
      </w:r>
      <w:r>
        <w:rPr>
          <w:rFonts w:hint="eastAsia"/>
        </w:rPr>
        <w:t>（需要设置</w:t>
      </w:r>
      <w:r>
        <w:rPr>
          <w:rFonts w:hint="eastAsia"/>
        </w:rPr>
        <w:t>RegEx</w:t>
      </w:r>
      <w:r>
        <w:t xml:space="preserve"> Engin</w:t>
      </w:r>
      <w:r>
        <w:rPr>
          <w:rFonts w:hint="eastAsia"/>
        </w:rPr>
        <w:t>为</w:t>
      </w:r>
      <w:r>
        <w:rPr>
          <w:rFonts w:hint="eastAsia"/>
        </w:rPr>
        <w:t>Perl</w:t>
      </w:r>
      <w:r>
        <w:rPr>
          <w:rFonts w:hint="eastAsia"/>
        </w:rPr>
        <w:t>）</w:t>
      </w:r>
    </w:p>
    <w:p w14:paraId="53BCA414" w14:textId="77777777" w:rsidR="00F9267E" w:rsidRPr="002B1939" w:rsidRDefault="00F9267E" w:rsidP="00F9267E">
      <w:pPr>
        <w:pStyle w:val="ac"/>
        <w:numPr>
          <w:ilvl w:val="2"/>
          <w:numId w:val="46"/>
        </w:numPr>
        <w:ind w:firstLineChars="0"/>
      </w:pPr>
      <w:r>
        <w:rPr>
          <w:rFonts w:hint="eastAsia"/>
        </w:rPr>
        <w:t>搜索出的结果很多，主要查看</w:t>
      </w:r>
      <w:r>
        <w:rPr>
          <w:rFonts w:hint="eastAsia"/>
        </w:rPr>
        <w:t>M</w:t>
      </w:r>
      <w:r>
        <w:t>MR</w:t>
      </w:r>
      <w:r>
        <w:rPr>
          <w:rFonts w:hint="eastAsia"/>
        </w:rPr>
        <w:t>_</w:t>
      </w:r>
      <w:r>
        <w:t>REG_REQ</w:t>
      </w:r>
      <w:r>
        <w:rPr>
          <w:rFonts w:hint="eastAsia"/>
        </w:rPr>
        <w:t>消息和</w:t>
      </w:r>
      <w:r>
        <w:t>RRC_SERVICE_IND</w:t>
      </w:r>
      <w:r>
        <w:rPr>
          <w:rFonts w:hint="eastAsia"/>
        </w:rPr>
        <w:t>消息。</w:t>
      </w:r>
    </w:p>
    <w:p w14:paraId="06EF828A" w14:textId="77777777" w:rsidR="00F9267E" w:rsidRDefault="00F9267E" w:rsidP="00F9267E">
      <w:r w:rsidRPr="002B1939">
        <w:t>MMR_REG_|RRC_SERVICE_IND</w:t>
      </w:r>
    </w:p>
    <w:tbl>
      <w:tblPr>
        <w:tblStyle w:val="a7"/>
        <w:tblW w:w="0" w:type="auto"/>
        <w:tblLook w:val="04A0" w:firstRow="1" w:lastRow="0" w:firstColumn="1" w:lastColumn="0" w:noHBand="0" w:noVBand="1"/>
      </w:tblPr>
      <w:tblGrid>
        <w:gridCol w:w="13454"/>
      </w:tblGrid>
      <w:tr w:rsidR="00F9267E" w14:paraId="54388B1F" w14:textId="77777777" w:rsidTr="00F9267E">
        <w:tc>
          <w:tcPr>
            <w:tcW w:w="13454" w:type="dxa"/>
          </w:tcPr>
          <w:p w14:paraId="2D6F917F" w14:textId="77777777" w:rsidR="00F9267E" w:rsidRDefault="00F9267E" w:rsidP="00F9267E">
            <w:pPr>
              <w:rPr>
                <w:color w:val="FF0000"/>
              </w:rPr>
            </w:pPr>
            <w:r>
              <w:rPr>
                <w:rFonts w:hint="eastAsia"/>
                <w:color w:val="FF0000"/>
              </w:rPr>
              <w:t>/</w:t>
            </w:r>
            <w:r>
              <w:rPr>
                <w:color w:val="FF0000"/>
              </w:rPr>
              <w:t>/ MMR_REG_REQ</w:t>
            </w:r>
            <w:r>
              <w:rPr>
                <w:rFonts w:hint="eastAsia"/>
                <w:color w:val="FF0000"/>
              </w:rPr>
              <w:t>消息中带了当前搜网的</w:t>
            </w:r>
            <w:r>
              <w:rPr>
                <w:rFonts w:hint="eastAsia"/>
                <w:color w:val="FF0000"/>
              </w:rPr>
              <w:t>RAT</w:t>
            </w:r>
            <w:r>
              <w:rPr>
                <w:rFonts w:hint="eastAsia"/>
                <w:color w:val="FF0000"/>
              </w:rPr>
              <w:t>类型，如下为</w:t>
            </w:r>
            <w:r>
              <w:rPr>
                <w:rFonts w:hint="eastAsia"/>
                <w:color w:val="FF0000"/>
              </w:rPr>
              <w:t>2-LTE</w:t>
            </w:r>
          </w:p>
          <w:p w14:paraId="2C2D72CE" w14:textId="77777777" w:rsidR="00F9267E" w:rsidRDefault="00F9267E" w:rsidP="00F9267E">
            <w:pPr>
              <w:rPr>
                <w:color w:val="FF0000"/>
              </w:rPr>
            </w:pPr>
            <w:r w:rsidRPr="001C3069">
              <w:rPr>
                <w:color w:val="FF0000"/>
              </w:rPr>
              <w:t xml:space="preserve">[  47/ 0/2]  QTRACE   03:25:10.395422  MM/LowFreq/High/REG      [          reg_send.c   2197] DS: SUB 0 =REG= MMR_REG_REQ PLMN(0-0) </w:t>
            </w:r>
            <w:r w:rsidRPr="009D13F3">
              <w:rPr>
                <w:color w:val="FF0000"/>
                <w:highlight w:val="yellow"/>
              </w:rPr>
              <w:t>RAT(0-GSM,1-W,2-LTE,3-TDS,4-NR5G) = 2</w:t>
            </w:r>
            <w:r w:rsidRPr="001C3069">
              <w:rPr>
                <w:color w:val="FF0000"/>
              </w:rPr>
              <w:t xml:space="preserve"> trans_id 26,  scan_scope=01</w:t>
            </w:r>
          </w:p>
          <w:p w14:paraId="669A0F1E" w14:textId="77777777" w:rsidR="00F9267E" w:rsidRPr="001C3069" w:rsidRDefault="00F9267E" w:rsidP="00F9267E">
            <w:pPr>
              <w:rPr>
                <w:color w:val="FF0000"/>
              </w:rPr>
            </w:pPr>
            <w:r>
              <w:rPr>
                <w:color w:val="FF0000"/>
              </w:rPr>
              <w:t>// RRC_SERVICE_IND</w:t>
            </w:r>
            <w:r>
              <w:rPr>
                <w:rFonts w:hint="eastAsia"/>
                <w:color w:val="FF0000"/>
              </w:rPr>
              <w:t>可以指示当前的搜网结果，如果</w:t>
            </w:r>
            <w:r>
              <w:rPr>
                <w:rFonts w:hint="eastAsia"/>
                <w:color w:val="FF0000"/>
              </w:rPr>
              <w:t>PLMN</w:t>
            </w:r>
            <w:r>
              <w:rPr>
                <w:rFonts w:hint="eastAsia"/>
                <w:color w:val="FF0000"/>
              </w:rPr>
              <w:t>是</w:t>
            </w:r>
            <w:r>
              <w:rPr>
                <w:rFonts w:hint="eastAsia"/>
                <w:color w:val="FF0000"/>
              </w:rPr>
              <w:t>0-</w:t>
            </w:r>
            <w:r>
              <w:rPr>
                <w:color w:val="FF0000"/>
              </w:rPr>
              <w:t>0</w:t>
            </w:r>
            <w:r>
              <w:rPr>
                <w:rFonts w:hint="eastAsia"/>
                <w:color w:val="FF0000"/>
              </w:rPr>
              <w:t>则表示当前未搜到任何可用网络。</w:t>
            </w:r>
          </w:p>
          <w:p w14:paraId="3F42DA46" w14:textId="77777777" w:rsidR="00F9267E" w:rsidRDefault="00F9267E" w:rsidP="00F9267E">
            <w:r>
              <w:t xml:space="preserve">[  47/ 0/2]  QTRACE   03:25:14.895903  MM/LowFreq/High/MM       [   emm_rrc_handler.c   3543] DS: SUB 0 =EMM= </w:t>
            </w:r>
            <w:r w:rsidRPr="009D13F3">
              <w:rPr>
                <w:color w:val="FF0000"/>
                <w:highlight w:val="yellow"/>
              </w:rPr>
              <w:t>RRC_SERVICE_IND -PLMN (0 - 0)</w:t>
            </w:r>
            <w:r>
              <w:t>, TAC 0  SRV REQ pending 16973832,   state = 3  sub_state = 51</w:t>
            </w:r>
          </w:p>
          <w:p w14:paraId="02BC8A3F" w14:textId="77777777" w:rsidR="00F9267E" w:rsidRDefault="00F9267E" w:rsidP="00F9267E">
            <w:r>
              <w:t>[  47/ 0/2]  QTRACE   03:25:14.898869  MM/LowFreq/High/REG      [          reg_send.c   2197] DS: SUB 0 =REG= MMR_REG_REQ PLMN(460-11) RAT(0-GSM,1-W,2-LTE,3-TDS,4-NR5G) = 4 trans_id 27,  scan_scope=01</w:t>
            </w:r>
          </w:p>
          <w:p w14:paraId="16104C0F" w14:textId="77777777" w:rsidR="00F9267E" w:rsidRDefault="00F9267E" w:rsidP="00F9267E">
            <w:r>
              <w:t>[  47/ 0/2]  QTRACE   03:25:40.203277  MM/LowFreq/High/MM       [  mm5g_rrc_handler.c   2077] DS: SUB 0 =MM5G= NR5G_RRC_SERVICE_IND - PLMN (0 - 0), TAC 0 0 0  state=3, sub_state = 41</w:t>
            </w:r>
          </w:p>
          <w:p w14:paraId="0A42A5A2" w14:textId="77777777" w:rsidR="00F9267E" w:rsidRDefault="00F9267E" w:rsidP="00F9267E">
            <w:r>
              <w:t>[  47/ 0/2]  QTRACE   03:25:40.204354  MM/LowFreq/High/REG      [          reg_send.c   2197] DS: SUB 0 =REG= MMR_REG_REQ PLMN(460-11) RAT(0-GSM,1-W,2-LTE,3-TDS,4-NR5G) = 2 trans_id 28,  scan_scope=01</w:t>
            </w:r>
          </w:p>
          <w:p w14:paraId="39D8FB96" w14:textId="77777777" w:rsidR="00F9267E" w:rsidRDefault="00F9267E" w:rsidP="00F9267E">
            <w:r>
              <w:t>[  47/ 0/2]  QTRACE   03:25:40.491327  MM/LowFreq/High/MM       [   emm_rrc_handler.c   3543] DS: SUB 0 =EMM= RRC_SERVICE_IND -PLMN (460 - 11), TAC 16436  SRV REQ pending 16973833,   state = 3  sub_state = 41</w:t>
            </w:r>
          </w:p>
        </w:tc>
      </w:tr>
    </w:tbl>
    <w:p w14:paraId="6846698E" w14:textId="77777777" w:rsidR="00F9267E" w:rsidRPr="00F9267E" w:rsidRDefault="00F9267E" w:rsidP="00F9267E"/>
    <w:p w14:paraId="3C4ABC06" w14:textId="77777777" w:rsidR="0074649F" w:rsidRDefault="0074649F" w:rsidP="00970B3C">
      <w:pPr>
        <w:pStyle w:val="3"/>
        <w:spacing w:before="156" w:after="156"/>
      </w:pPr>
      <w:bookmarkStart w:id="231" w:name="_Toc87714780"/>
      <w:r>
        <w:rPr>
          <w:rFonts w:hint="eastAsia"/>
        </w:rPr>
        <w:t>IMS</w:t>
      </w:r>
      <w:r>
        <w:rPr>
          <w:rFonts w:hint="eastAsia"/>
        </w:rPr>
        <w:t>注册状态查看</w:t>
      </w:r>
      <w:bookmarkEnd w:id="231"/>
    </w:p>
    <w:p w14:paraId="1A1BFACA" w14:textId="77777777" w:rsidR="0074649F" w:rsidRDefault="0074649F" w:rsidP="0074649F">
      <w:r>
        <w:rPr>
          <w:rFonts w:hint="eastAsia"/>
        </w:rPr>
        <w:t>有时候在</w:t>
      </w:r>
      <w:r>
        <w:rPr>
          <w:rFonts w:hint="eastAsia"/>
        </w:rPr>
        <w:t>OTA</w:t>
      </w:r>
      <w:r>
        <w:rPr>
          <w:rFonts w:hint="eastAsia"/>
        </w:rPr>
        <w:t>信令中并未看到有</w:t>
      </w:r>
      <w:r>
        <w:rPr>
          <w:rFonts w:hint="eastAsia"/>
        </w:rPr>
        <w:t>IMS</w:t>
      </w:r>
      <w:r>
        <w:rPr>
          <w:rFonts w:hint="eastAsia"/>
        </w:rPr>
        <w:t>明显的去注册的流程，但是</w:t>
      </w:r>
      <w:r>
        <w:rPr>
          <w:rFonts w:hint="eastAsia"/>
        </w:rPr>
        <w:t>Modem</w:t>
      </w:r>
      <w:r>
        <w:rPr>
          <w:rFonts w:hint="eastAsia"/>
        </w:rPr>
        <w:t>上报了</w:t>
      </w:r>
      <w:r>
        <w:rPr>
          <w:rFonts w:hint="eastAsia"/>
        </w:rPr>
        <w:t>IMS</w:t>
      </w:r>
      <w:r>
        <w:rPr>
          <w:rFonts w:hint="eastAsia"/>
        </w:rPr>
        <w:t>无服务。这种问题可以查看如下的</w:t>
      </w:r>
      <w:r>
        <w:rPr>
          <w:rFonts w:hint="eastAsia"/>
        </w:rPr>
        <w:t>Log</w:t>
      </w:r>
      <w:r>
        <w:rPr>
          <w:rFonts w:hint="eastAsia"/>
        </w:rPr>
        <w:t>确定掉</w:t>
      </w:r>
      <w:r>
        <w:rPr>
          <w:rFonts w:hint="eastAsia"/>
        </w:rPr>
        <w:t>IMS</w:t>
      </w:r>
      <w:r>
        <w:rPr>
          <w:rFonts w:hint="eastAsia"/>
        </w:rPr>
        <w:t>服务的时间点和原因。</w:t>
      </w:r>
    </w:p>
    <w:p w14:paraId="3E70CB3C" w14:textId="77777777" w:rsidR="0074649F" w:rsidRDefault="0074649F" w:rsidP="00970B3C">
      <w:pPr>
        <w:pStyle w:val="4"/>
        <w:spacing w:before="156" w:after="156"/>
      </w:pPr>
      <w:r>
        <w:rPr>
          <w:rFonts w:hint="eastAsia"/>
        </w:rPr>
        <w:lastRenderedPageBreak/>
        <w:t>QMI</w:t>
      </w:r>
      <w:r>
        <w:rPr>
          <w:rFonts w:hint="eastAsia"/>
        </w:rPr>
        <w:t>消息查看</w:t>
      </w:r>
    </w:p>
    <w:p w14:paraId="08318AF3" w14:textId="77777777" w:rsidR="0074649F" w:rsidRPr="004D74F6" w:rsidRDefault="0074649F" w:rsidP="0074649F">
      <w:r>
        <w:rPr>
          <w:rFonts w:hint="eastAsia"/>
        </w:rPr>
        <w:t>在</w:t>
      </w:r>
      <w:r>
        <w:rPr>
          <w:rFonts w:hint="eastAsia"/>
        </w:rPr>
        <w:t>QMI</w:t>
      </w:r>
      <w:r>
        <w:t xml:space="preserve"> </w:t>
      </w:r>
      <w:r>
        <w:rPr>
          <w:rFonts w:hint="eastAsia"/>
        </w:rPr>
        <w:t>中过滤</w:t>
      </w:r>
      <w:r>
        <w:rPr>
          <w:rFonts w:hint="eastAsia"/>
        </w:rPr>
        <w:t>IMSA</w:t>
      </w:r>
      <w:r>
        <w:rPr>
          <w:rFonts w:hint="eastAsia"/>
        </w:rPr>
        <w:t>得到所有的</w:t>
      </w:r>
      <w:r>
        <w:rPr>
          <w:rFonts w:hint="eastAsia"/>
        </w:rPr>
        <w:t>IMS</w:t>
      </w:r>
      <w:r>
        <w:rPr>
          <w:rFonts w:hint="eastAsia"/>
        </w:rPr>
        <w:t>相关的</w:t>
      </w:r>
      <w:r>
        <w:rPr>
          <w:rFonts w:hint="eastAsia"/>
        </w:rPr>
        <w:t>QMI</w:t>
      </w:r>
      <w:r>
        <w:rPr>
          <w:rFonts w:hint="eastAsia"/>
        </w:rPr>
        <w:t>消息，或者搜索</w:t>
      </w:r>
      <w:r>
        <w:rPr>
          <w:rFonts w:hint="eastAsia"/>
        </w:rPr>
        <w:t>i</w:t>
      </w:r>
      <w:r>
        <w:t>ms</w:t>
      </w:r>
      <w:r>
        <w:rPr>
          <w:rFonts w:hint="eastAsia"/>
        </w:rPr>
        <w:t>_registration</w:t>
      </w:r>
      <w:r>
        <w:rPr>
          <w:rFonts w:hint="eastAsia"/>
        </w:rPr>
        <w:t>确定</w:t>
      </w:r>
      <w:r>
        <w:rPr>
          <w:rFonts w:hint="eastAsia"/>
        </w:rPr>
        <w:t>IMS</w:t>
      </w:r>
      <w:r>
        <w:rPr>
          <w:rFonts w:hint="eastAsia"/>
        </w:rPr>
        <w:t>注册状态。</w:t>
      </w:r>
    </w:p>
    <w:tbl>
      <w:tblPr>
        <w:tblStyle w:val="a7"/>
        <w:tblW w:w="0" w:type="auto"/>
        <w:tblLook w:val="04A0" w:firstRow="1" w:lastRow="0" w:firstColumn="1" w:lastColumn="0" w:noHBand="0" w:noVBand="1"/>
      </w:tblPr>
      <w:tblGrid>
        <w:gridCol w:w="13454"/>
      </w:tblGrid>
      <w:tr w:rsidR="0074649F" w14:paraId="41B719FA" w14:textId="77777777" w:rsidTr="003B7571">
        <w:tc>
          <w:tcPr>
            <w:tcW w:w="13454" w:type="dxa"/>
          </w:tcPr>
          <w:p w14:paraId="6FAC510F" w14:textId="77777777" w:rsidR="0074649F" w:rsidRPr="004D74F6" w:rsidRDefault="0074649F" w:rsidP="003B7571">
            <w:r w:rsidRPr="004D74F6">
              <w:t>03:18:49.422146 [0x1544] QMI_MCS_QCSI_PKT</w:t>
            </w:r>
          </w:p>
          <w:p w14:paraId="40AEA2E9" w14:textId="77777777" w:rsidR="0074649F" w:rsidRPr="004D74F6" w:rsidRDefault="0074649F" w:rsidP="003B7571">
            <w:r w:rsidRPr="004D74F6">
              <w:t>packetVersion = 2</w:t>
            </w:r>
          </w:p>
          <w:p w14:paraId="06ACA53B" w14:textId="77777777" w:rsidR="0074649F" w:rsidRPr="004D74F6" w:rsidRDefault="0074649F" w:rsidP="003B7571">
            <w:r w:rsidRPr="004D74F6">
              <w:t>MsgType = Indication</w:t>
            </w:r>
          </w:p>
          <w:p w14:paraId="284B8115" w14:textId="77777777" w:rsidR="0074649F" w:rsidRPr="004D74F6" w:rsidRDefault="0074649F" w:rsidP="003B7571">
            <w:r w:rsidRPr="004D74F6">
              <w:t>Counter = 51</w:t>
            </w:r>
          </w:p>
          <w:p w14:paraId="73A3C264" w14:textId="77777777" w:rsidR="0074649F" w:rsidRPr="004D74F6" w:rsidRDefault="0074649F" w:rsidP="003B7571">
            <w:pPr>
              <w:rPr>
                <w:color w:val="FF0000"/>
              </w:rPr>
            </w:pPr>
            <w:r w:rsidRPr="004D74F6">
              <w:rPr>
                <w:color w:val="FF0000"/>
                <w:highlight w:val="yellow"/>
              </w:rPr>
              <w:t>ServiceId = IMSA</w:t>
            </w:r>
          </w:p>
          <w:p w14:paraId="6C656645" w14:textId="77777777" w:rsidR="0074649F" w:rsidRPr="004D74F6" w:rsidRDefault="0074649F" w:rsidP="003B7571">
            <w:r w:rsidRPr="004D74F6">
              <w:t>MajorRev = 1</w:t>
            </w:r>
          </w:p>
          <w:p w14:paraId="09114D4C" w14:textId="77777777" w:rsidR="0074649F" w:rsidRPr="004D74F6" w:rsidRDefault="0074649F" w:rsidP="003B7571">
            <w:r w:rsidRPr="004D74F6">
              <w:t>MinorRev = 44</w:t>
            </w:r>
          </w:p>
          <w:p w14:paraId="77CF0332" w14:textId="77777777" w:rsidR="0074649F" w:rsidRPr="004D74F6" w:rsidRDefault="0074649F" w:rsidP="003B7571">
            <w:r w:rsidRPr="004D74F6">
              <w:t>ConHandle = 0x00000073</w:t>
            </w:r>
          </w:p>
          <w:p w14:paraId="5BBA83E8" w14:textId="77777777" w:rsidR="0074649F" w:rsidRPr="004D74F6" w:rsidRDefault="0074649F" w:rsidP="003B7571">
            <w:r w:rsidRPr="004D74F6">
              <w:t>MsgId = 0x00000023</w:t>
            </w:r>
          </w:p>
          <w:p w14:paraId="1D63471B" w14:textId="77777777" w:rsidR="0074649F" w:rsidRPr="004D74F6" w:rsidRDefault="0074649F" w:rsidP="003B7571">
            <w:r w:rsidRPr="004D74F6">
              <w:t>QmiLength = 97</w:t>
            </w:r>
          </w:p>
          <w:p w14:paraId="04AB98E6" w14:textId="77777777" w:rsidR="0074649F" w:rsidRPr="004D74F6" w:rsidRDefault="0074649F" w:rsidP="003B7571">
            <w:r w:rsidRPr="004D74F6">
              <w:t>Service_IMSA {</w:t>
            </w:r>
          </w:p>
          <w:p w14:paraId="46156AF9" w14:textId="77777777" w:rsidR="0074649F" w:rsidRPr="004D74F6" w:rsidRDefault="0074649F" w:rsidP="003B7571">
            <w:r w:rsidRPr="004D74F6">
              <w:t>ServiceIMSAV1 {</w:t>
            </w:r>
          </w:p>
          <w:p w14:paraId="3EB5ADDF" w14:textId="77777777" w:rsidR="0074649F" w:rsidRPr="004D74F6" w:rsidRDefault="0074649F" w:rsidP="003B7571">
            <w:r w:rsidRPr="004D74F6">
              <w:rPr>
                <w:color w:val="FF0000"/>
              </w:rPr>
              <w:t xml:space="preserve">imsa_registration_status </w:t>
            </w:r>
            <w:r w:rsidRPr="004D74F6">
              <w:t>{</w:t>
            </w:r>
          </w:p>
          <w:p w14:paraId="5ADC0E90" w14:textId="77777777" w:rsidR="0074649F" w:rsidRPr="004D74F6" w:rsidRDefault="0074649F" w:rsidP="003B7571">
            <w:r w:rsidRPr="004D74F6">
              <w:t>imsa_registration_status_indTlvs[0] {</w:t>
            </w:r>
          </w:p>
          <w:p w14:paraId="4727A040" w14:textId="77777777" w:rsidR="0074649F" w:rsidRPr="004D74F6" w:rsidRDefault="0074649F" w:rsidP="003B7571">
            <w:r w:rsidRPr="004D74F6">
              <w:t>Type = 0x01</w:t>
            </w:r>
          </w:p>
          <w:p w14:paraId="563B8D57" w14:textId="77777777" w:rsidR="0074649F" w:rsidRPr="004D74F6" w:rsidRDefault="0074649F" w:rsidP="003B7571">
            <w:r w:rsidRPr="004D74F6">
              <w:t>Length = 1</w:t>
            </w:r>
          </w:p>
          <w:p w14:paraId="45AA377E" w14:textId="77777777" w:rsidR="0074649F" w:rsidRPr="004D74F6" w:rsidRDefault="0074649F" w:rsidP="003B7571">
            <w:pPr>
              <w:rPr>
                <w:color w:val="FF0000"/>
                <w:highlight w:val="yellow"/>
              </w:rPr>
            </w:pPr>
            <w:r w:rsidRPr="004D74F6">
              <w:rPr>
                <w:color w:val="FF0000"/>
                <w:highlight w:val="yellow"/>
              </w:rPr>
              <w:t>ims_registered {</w:t>
            </w:r>
          </w:p>
          <w:p w14:paraId="2E1FC467" w14:textId="77777777" w:rsidR="0074649F" w:rsidRPr="004D74F6" w:rsidRDefault="0074649F" w:rsidP="003B7571">
            <w:pPr>
              <w:rPr>
                <w:color w:val="FF0000"/>
              </w:rPr>
            </w:pPr>
            <w:r w:rsidRPr="004D74F6">
              <w:rPr>
                <w:color w:val="FF0000"/>
                <w:highlight w:val="yellow"/>
              </w:rPr>
              <w:t>ims_registered = true</w:t>
            </w:r>
          </w:p>
          <w:p w14:paraId="13BE5EEA" w14:textId="77777777" w:rsidR="0074649F" w:rsidRPr="004D74F6" w:rsidRDefault="0074649F" w:rsidP="003B7571">
            <w:r w:rsidRPr="004D74F6">
              <w:t>}</w:t>
            </w:r>
          </w:p>
          <w:p w14:paraId="094BF307" w14:textId="77777777" w:rsidR="0074649F" w:rsidRDefault="0074649F" w:rsidP="003B7571">
            <w:r w:rsidRPr="004D74F6">
              <w:t>}</w:t>
            </w:r>
          </w:p>
        </w:tc>
      </w:tr>
    </w:tbl>
    <w:p w14:paraId="286C5BC5" w14:textId="77777777" w:rsidR="0074649F" w:rsidRDefault="0074649F" w:rsidP="0074649F"/>
    <w:p w14:paraId="60096723" w14:textId="77777777" w:rsidR="0074649F" w:rsidRDefault="0074649F" w:rsidP="00970B3C">
      <w:pPr>
        <w:pStyle w:val="4"/>
        <w:spacing w:before="156" w:after="156"/>
      </w:pPr>
      <w:r>
        <w:rPr>
          <w:rFonts w:hint="eastAsia"/>
        </w:rPr>
        <w:t>Qtrace</w:t>
      </w:r>
      <w:r>
        <w:rPr>
          <w:rFonts w:hint="eastAsia"/>
        </w:rPr>
        <w:t>过滤</w:t>
      </w:r>
      <w:r>
        <w:rPr>
          <w:rFonts w:hint="eastAsia"/>
        </w:rPr>
        <w:t>MMODE</w:t>
      </w:r>
      <w:r>
        <w:rPr>
          <w:rFonts w:hint="eastAsia"/>
        </w:rPr>
        <w:t>，搜索</w:t>
      </w:r>
      <w:r w:rsidRPr="007068BD">
        <w:rPr>
          <w:shd w:val="clear" w:color="auto" w:fill="FFFFFF"/>
        </w:rPr>
        <w:t>IMS_REG_STATUS_IND</w:t>
      </w:r>
    </w:p>
    <w:tbl>
      <w:tblPr>
        <w:tblStyle w:val="a7"/>
        <w:tblW w:w="0" w:type="auto"/>
        <w:tblLook w:val="04A0" w:firstRow="1" w:lastRow="0" w:firstColumn="1" w:lastColumn="0" w:noHBand="0" w:noVBand="1"/>
      </w:tblPr>
      <w:tblGrid>
        <w:gridCol w:w="13454"/>
      </w:tblGrid>
      <w:tr w:rsidR="0074649F" w14:paraId="1181AED1" w14:textId="77777777" w:rsidTr="003B7571">
        <w:tc>
          <w:tcPr>
            <w:tcW w:w="13454" w:type="dxa"/>
          </w:tcPr>
          <w:p w14:paraId="63C689FF" w14:textId="77777777" w:rsidR="0074649F" w:rsidRDefault="0074649F" w:rsidP="003B7571">
            <w:pPr>
              <w:rPr>
                <w:shd w:val="clear" w:color="auto" w:fill="FFFFFF"/>
              </w:rPr>
            </w:pPr>
            <w:r>
              <w:rPr>
                <w:rFonts w:hint="eastAsia"/>
                <w:shd w:val="clear" w:color="auto" w:fill="FFFFFF"/>
              </w:rPr>
              <w:t>/</w:t>
            </w:r>
            <w:r>
              <w:rPr>
                <w:shd w:val="clear" w:color="auto" w:fill="FFFFFF"/>
              </w:rPr>
              <w:t>/ status</w:t>
            </w:r>
            <w:r>
              <w:rPr>
                <w:rFonts w:hint="eastAsia"/>
                <w:shd w:val="clear" w:color="auto" w:fill="FFFFFF"/>
              </w:rPr>
              <w:t>指示当前</w:t>
            </w:r>
            <w:r>
              <w:rPr>
                <w:rFonts w:hint="eastAsia"/>
                <w:shd w:val="clear" w:color="auto" w:fill="FFFFFF"/>
              </w:rPr>
              <w:t>IMS</w:t>
            </w:r>
            <w:r>
              <w:rPr>
                <w:rFonts w:hint="eastAsia"/>
                <w:shd w:val="clear" w:color="auto" w:fill="FFFFFF"/>
              </w:rPr>
              <w:t>的注册状态：</w:t>
            </w:r>
            <w:r>
              <w:rPr>
                <w:rFonts w:hint="eastAsia"/>
                <w:shd w:val="clear" w:color="auto" w:fill="FFFFFF"/>
              </w:rPr>
              <w:t>0-</w:t>
            </w:r>
            <w:r>
              <w:rPr>
                <w:rFonts w:hint="eastAsia"/>
                <w:shd w:val="clear" w:color="auto" w:fill="FFFFFF"/>
              </w:rPr>
              <w:t>未注册，</w:t>
            </w:r>
            <w:r>
              <w:rPr>
                <w:rFonts w:hint="eastAsia"/>
                <w:shd w:val="clear" w:color="auto" w:fill="FFFFFF"/>
              </w:rPr>
              <w:t>1-</w:t>
            </w:r>
            <w:r>
              <w:rPr>
                <w:rFonts w:hint="eastAsia"/>
                <w:shd w:val="clear" w:color="auto" w:fill="FFFFFF"/>
              </w:rPr>
              <w:t>注册</w:t>
            </w:r>
          </w:p>
          <w:p w14:paraId="52A8E523" w14:textId="77777777" w:rsidR="0074649F" w:rsidRDefault="0074649F" w:rsidP="003B7571">
            <w:pPr>
              <w:rPr>
                <w:shd w:val="clear" w:color="auto" w:fill="FFFFFF"/>
              </w:rPr>
            </w:pPr>
            <w:r>
              <w:rPr>
                <w:shd w:val="clear" w:color="auto" w:fill="FFFFFF"/>
              </w:rPr>
              <w:t xml:space="preserve">[ 42/ 0/2] QTRACE 03:17:44.265307 MMODE/STRM/High/CM [ cmsds.c 3884] AS_ID 0, IMS-&gt;CM: IMS_REG: RXD: IMS_REG_STATUS_IND, </w:t>
            </w:r>
            <w:r w:rsidRPr="007068BD">
              <w:rPr>
                <w:color w:val="FF0000"/>
                <w:highlight w:val="yellow"/>
                <w:shd w:val="clear" w:color="auto" w:fill="FFFFFF"/>
              </w:rPr>
              <w:t>status 0</w:t>
            </w:r>
            <w:r>
              <w:rPr>
                <w:shd w:val="clear" w:color="auto" w:fill="FFFFFF"/>
              </w:rPr>
              <w:t xml:space="preserve"> call_type_mask= 0x9, sys_mode= 0x9</w:t>
            </w:r>
            <w:r>
              <w:br/>
            </w:r>
            <w:r>
              <w:rPr>
                <w:shd w:val="clear" w:color="auto" w:fill="FFFFFF"/>
              </w:rPr>
              <w:t>[ 42/ 0/2] QTRACE 03:17:44.265315 MMODE/STRM/High/CM [ cmsds.c 3534] AS_ID 0, IMS_REG: IMS_REG_STATUS_IND,</w:t>
            </w:r>
            <w:r w:rsidRPr="00711E4E">
              <w:rPr>
                <w:color w:val="FF0000"/>
                <w:shd w:val="clear" w:color="auto" w:fill="FFFFFF"/>
              </w:rPr>
              <w:t xml:space="preserve"> status 0, call_type_mask= 0x9, sys_mode= 9</w:t>
            </w:r>
            <w:r>
              <w:rPr>
                <w:shd w:val="clear" w:color="auto" w:fill="FFFFFF"/>
              </w:rPr>
              <w:t>, trans_id=6, end_cause=1</w:t>
            </w:r>
          </w:p>
          <w:p w14:paraId="346B3FF7" w14:textId="77777777" w:rsidR="0074649F" w:rsidRDefault="0074649F" w:rsidP="003B7571">
            <w:r>
              <w:t xml:space="preserve">[  42/ 0/2] QTRACE </w:t>
            </w:r>
            <w:r w:rsidRPr="007068BD">
              <w:t xml:space="preserve">03:18:47.511704 </w:t>
            </w:r>
            <w:r>
              <w:t xml:space="preserve">MMODE/STRM/High/CM </w:t>
            </w:r>
            <w:r w:rsidRPr="007068BD">
              <w:t>[cmsds.c</w:t>
            </w:r>
            <w:r>
              <w:t xml:space="preserve"> </w:t>
            </w:r>
            <w:r w:rsidRPr="007068BD">
              <w:t>3884] AS_ID 1, IMS-&gt;CM: IM</w:t>
            </w:r>
            <w:r>
              <w:t>S_REG: RXD: IMS_REG_STATUS_IND,</w:t>
            </w:r>
            <w:r w:rsidRPr="007068BD">
              <w:rPr>
                <w:color w:val="FF0000"/>
                <w:highlight w:val="yellow"/>
              </w:rPr>
              <w:t>status 1</w:t>
            </w:r>
            <w:r w:rsidRPr="007068BD">
              <w:t xml:space="preserve"> cal</w:t>
            </w:r>
            <w:r>
              <w:t>l_type_mask= 0x9, sys_mode= 0xc</w:t>
            </w:r>
          </w:p>
        </w:tc>
      </w:tr>
    </w:tbl>
    <w:p w14:paraId="371C315D" w14:textId="77777777" w:rsidR="0074649F" w:rsidRDefault="0074649F" w:rsidP="0074649F">
      <w:r>
        <w:t>E</w:t>
      </w:r>
      <w:r>
        <w:rPr>
          <w:rFonts w:hint="eastAsia"/>
        </w:rPr>
        <w:t>nd</w:t>
      </w:r>
      <w:r>
        <w:t xml:space="preserve"> cause</w:t>
      </w:r>
      <w:r>
        <w:rPr>
          <w:rFonts w:hint="eastAsia"/>
        </w:rPr>
        <w:t>对应枚举类型在如下枚举结构中</w:t>
      </w:r>
    </w:p>
    <w:tbl>
      <w:tblPr>
        <w:tblStyle w:val="a7"/>
        <w:tblW w:w="0" w:type="auto"/>
        <w:tblLook w:val="04A0" w:firstRow="1" w:lastRow="0" w:firstColumn="1" w:lastColumn="0" w:noHBand="0" w:noVBand="1"/>
      </w:tblPr>
      <w:tblGrid>
        <w:gridCol w:w="13454"/>
      </w:tblGrid>
      <w:tr w:rsidR="0074649F" w14:paraId="6DBDA22B" w14:textId="77777777" w:rsidTr="003B7571">
        <w:tc>
          <w:tcPr>
            <w:tcW w:w="13454" w:type="dxa"/>
          </w:tcPr>
          <w:p w14:paraId="4F9E816B" w14:textId="77777777" w:rsidR="0074649F" w:rsidRDefault="0074649F" w:rsidP="003B7571">
            <w:r>
              <w:t>/** Error cause codes for IMS registration. */</w:t>
            </w:r>
          </w:p>
          <w:p w14:paraId="0ED7CE66" w14:textId="77777777" w:rsidR="0074649F" w:rsidRDefault="0074649F" w:rsidP="003B7571">
            <w:r>
              <w:t>typedef enum</w:t>
            </w:r>
          </w:p>
          <w:p w14:paraId="0815E172" w14:textId="77777777" w:rsidR="0074649F" w:rsidRDefault="0074649F" w:rsidP="003B7571">
            <w:r>
              <w:t>{</w:t>
            </w:r>
          </w:p>
          <w:p w14:paraId="4A768358" w14:textId="77777777" w:rsidR="0074649F" w:rsidRDefault="0074649F" w:rsidP="003B7571">
            <w:r>
              <w:t xml:space="preserve">  /** @cond</w:t>
            </w:r>
          </w:p>
          <w:p w14:paraId="3F9991E6" w14:textId="77777777" w:rsidR="0074649F" w:rsidRDefault="0074649F" w:rsidP="003B7571">
            <w:r>
              <w:t xml:space="preserve">   */</w:t>
            </w:r>
          </w:p>
          <w:p w14:paraId="017EF09C" w14:textId="77777777" w:rsidR="0074649F" w:rsidRDefault="0074649F" w:rsidP="003B7571">
            <w:r>
              <w:t xml:space="preserve">  SYS_IMS_REG_END_CAUSE_NONE    = -1, /* Internal use. */</w:t>
            </w:r>
          </w:p>
          <w:p w14:paraId="7DE15228" w14:textId="77777777" w:rsidR="0074649F" w:rsidRDefault="0074649F" w:rsidP="003B7571">
            <w:r>
              <w:t xml:space="preserve">  /** @endcond</w:t>
            </w:r>
          </w:p>
          <w:p w14:paraId="4819BF4B" w14:textId="77777777" w:rsidR="0074649F" w:rsidRDefault="0074649F" w:rsidP="003B7571">
            <w:r>
              <w:t xml:space="preserve">   */</w:t>
            </w:r>
          </w:p>
          <w:p w14:paraId="1ECC81E1" w14:textId="77777777" w:rsidR="0074649F" w:rsidRDefault="0074649F" w:rsidP="003B7571">
            <w:r>
              <w:t xml:space="preserve">  SYS_IMS_REG_END_CAUSE_NORMAL  = 0,</w:t>
            </w:r>
          </w:p>
          <w:p w14:paraId="269F6237" w14:textId="77777777" w:rsidR="0074649F" w:rsidRDefault="0074649F" w:rsidP="003B7571">
            <w:r>
              <w:t xml:space="preserve">  /**&lt; No failure to report. */</w:t>
            </w:r>
          </w:p>
          <w:p w14:paraId="4B87AAC7" w14:textId="77777777" w:rsidR="0074649F" w:rsidRPr="007B1DE2" w:rsidRDefault="0074649F" w:rsidP="003B7571">
            <w:pPr>
              <w:rPr>
                <w:color w:val="FF0000"/>
                <w:highlight w:val="yellow"/>
              </w:rPr>
            </w:pPr>
            <w:r w:rsidRPr="007B1DE2">
              <w:rPr>
                <w:color w:val="FF0000"/>
              </w:rPr>
              <w:t xml:space="preserve">  </w:t>
            </w:r>
            <w:r w:rsidRPr="007B1DE2">
              <w:rPr>
                <w:color w:val="FF0000"/>
                <w:highlight w:val="yellow"/>
              </w:rPr>
              <w:t>SYS_IMS_REG_END_CAUSE_FAIL    = 1,</w:t>
            </w:r>
          </w:p>
          <w:p w14:paraId="2EAF631E" w14:textId="77777777" w:rsidR="0074649F" w:rsidRPr="007B1DE2" w:rsidRDefault="0074649F" w:rsidP="003B7571">
            <w:pPr>
              <w:rPr>
                <w:color w:val="FF0000"/>
              </w:rPr>
            </w:pPr>
            <w:r w:rsidRPr="007B1DE2">
              <w:rPr>
                <w:color w:val="FF0000"/>
                <w:highlight w:val="yellow"/>
              </w:rPr>
              <w:t xml:space="preserve">  /**&lt; Generic failure from IMS */</w:t>
            </w:r>
          </w:p>
          <w:p w14:paraId="197A5309" w14:textId="77777777" w:rsidR="0074649F" w:rsidRDefault="0074649F" w:rsidP="003B7571">
            <w:r>
              <w:t xml:space="preserve">  SYS_IMS_REG_END_CAUSE_TEMPORARY    = 2,</w:t>
            </w:r>
          </w:p>
          <w:p w14:paraId="04D051A5" w14:textId="77777777" w:rsidR="0074649F" w:rsidRDefault="0074649F" w:rsidP="003B7571">
            <w:r>
              <w:t xml:space="preserve">      /**&lt; Temporary failure from IMS */</w:t>
            </w:r>
          </w:p>
          <w:p w14:paraId="46D8E475" w14:textId="77777777" w:rsidR="0074649F" w:rsidRDefault="0074649F" w:rsidP="003B7571">
            <w:r>
              <w:t xml:space="preserve">  SYS_IMS_REG_END_CAUSE_BLOCK_TILL_PWR_CYCLE     = 3,</w:t>
            </w:r>
          </w:p>
          <w:p w14:paraId="09C13B38" w14:textId="77777777" w:rsidR="0074649F" w:rsidRDefault="0074649F" w:rsidP="003B7571">
            <w:r>
              <w:t xml:space="preserve">      /**&lt; permanent failure from IMS, block PLMN until power cycle, LPM, SIM refresh etc */</w:t>
            </w:r>
          </w:p>
          <w:p w14:paraId="5509773C" w14:textId="77777777" w:rsidR="0074649F" w:rsidRDefault="0074649F" w:rsidP="003B7571">
            <w:r>
              <w:t xml:space="preserve">  /** @cond</w:t>
            </w:r>
          </w:p>
          <w:p w14:paraId="673012DC" w14:textId="77777777" w:rsidR="0074649F" w:rsidRDefault="0074649F" w:rsidP="003B7571">
            <w:r>
              <w:t xml:space="preserve">   */</w:t>
            </w:r>
          </w:p>
          <w:p w14:paraId="3A506880" w14:textId="77777777" w:rsidR="0074649F" w:rsidRDefault="0074649F" w:rsidP="003B7571">
            <w:r>
              <w:t xml:space="preserve">  SYS_IMS_REG_END_CAUSE_VOLTE_OFF  = 4,</w:t>
            </w:r>
          </w:p>
          <w:p w14:paraId="39C5C387" w14:textId="77777777" w:rsidR="0074649F" w:rsidRDefault="0074649F" w:rsidP="003B7571">
            <w:r>
              <w:t xml:space="preserve">  /**&lt;when user switch VOLTE OFF*/</w:t>
            </w:r>
          </w:p>
          <w:p w14:paraId="72EAE164" w14:textId="77777777" w:rsidR="0074649F" w:rsidRDefault="0074649F" w:rsidP="003B7571">
            <w:r>
              <w:t xml:space="preserve">  SYS_IMS_REG_END_CAUSE_VONR_OFF= 5,</w:t>
            </w:r>
          </w:p>
          <w:p w14:paraId="37D5A0E1" w14:textId="77777777" w:rsidR="0074649F" w:rsidRDefault="0074649F" w:rsidP="003B7571">
            <w:r>
              <w:t xml:space="preserve">  /**&lt;when user switch VONR OFF*/</w:t>
            </w:r>
          </w:p>
          <w:p w14:paraId="1989B2C7" w14:textId="77777777" w:rsidR="0074649F" w:rsidRDefault="0074649F" w:rsidP="003B7571">
            <w:r>
              <w:t xml:space="preserve">  SYS_IMS_REG_END_CAUSE_TEMPORARY_IMMEAD_RETRY    = 6,</w:t>
            </w:r>
          </w:p>
          <w:p w14:paraId="529C4A5E" w14:textId="77777777" w:rsidR="0074649F" w:rsidRDefault="0074649F" w:rsidP="003B7571">
            <w:r>
              <w:t xml:space="preserve">      /**&lt; Temporary failure from IMS  and IMS will perform immeadiate retry</w:t>
            </w:r>
          </w:p>
          <w:p w14:paraId="50DDDC54" w14:textId="77777777" w:rsidR="0074649F" w:rsidRDefault="0074649F" w:rsidP="003B7571">
            <w:r>
              <w:t xml:space="preserve">      EX: IMS receives PDN down indication with RS RA failues*/</w:t>
            </w:r>
          </w:p>
          <w:p w14:paraId="6A5A56BC" w14:textId="77777777" w:rsidR="0074649F" w:rsidRDefault="0074649F" w:rsidP="003B7571">
            <w:r>
              <w:t xml:space="preserve">  SYS_IMS_REG_END_CAUSE_MAX /* Internal use. */</w:t>
            </w:r>
          </w:p>
          <w:p w14:paraId="26BE4A6F" w14:textId="77777777" w:rsidR="0074649F" w:rsidRDefault="0074649F" w:rsidP="003B7571">
            <w:r>
              <w:t xml:space="preserve">  /** @endcond */</w:t>
            </w:r>
          </w:p>
          <w:p w14:paraId="6D3A3985" w14:textId="77777777" w:rsidR="0074649F" w:rsidRDefault="0074649F" w:rsidP="003B7571">
            <w:r>
              <w:t>} sys_cm_domain_sel_ims_reg_end_cause_e_type;</w:t>
            </w:r>
          </w:p>
        </w:tc>
      </w:tr>
    </w:tbl>
    <w:p w14:paraId="1F033965" w14:textId="77777777" w:rsidR="0074649F" w:rsidRDefault="0074649F" w:rsidP="0074649F">
      <w:r>
        <w:t>S</w:t>
      </w:r>
      <w:r>
        <w:rPr>
          <w:rFonts w:hint="eastAsia"/>
        </w:rPr>
        <w:t>ys</w:t>
      </w:r>
      <w:r>
        <w:t>_mode</w:t>
      </w:r>
      <w:r>
        <w:rPr>
          <w:rFonts w:hint="eastAsia"/>
        </w:rPr>
        <w:t>的枚举列表如下</w:t>
      </w:r>
    </w:p>
    <w:tbl>
      <w:tblPr>
        <w:tblStyle w:val="a7"/>
        <w:tblW w:w="0" w:type="auto"/>
        <w:tblLook w:val="04A0" w:firstRow="1" w:lastRow="0" w:firstColumn="1" w:lastColumn="0" w:noHBand="0" w:noVBand="1"/>
      </w:tblPr>
      <w:tblGrid>
        <w:gridCol w:w="13454"/>
      </w:tblGrid>
      <w:tr w:rsidR="0074649F" w14:paraId="0E051FE2" w14:textId="77777777" w:rsidTr="003B7571">
        <w:tc>
          <w:tcPr>
            <w:tcW w:w="13454" w:type="dxa"/>
          </w:tcPr>
          <w:p w14:paraId="59BD8F36" w14:textId="77777777" w:rsidR="0074649F" w:rsidRDefault="0074649F" w:rsidP="003B7571">
            <w:r>
              <w:t>*/</w:t>
            </w:r>
          </w:p>
          <w:p w14:paraId="582BFB4F" w14:textId="77777777" w:rsidR="0074649F" w:rsidRDefault="0074649F" w:rsidP="003B7571">
            <w:r>
              <w:t>/** System modes.</w:t>
            </w:r>
          </w:p>
          <w:p w14:paraId="2A54E6BC" w14:textId="77777777" w:rsidR="0074649F" w:rsidRDefault="0074649F" w:rsidP="003B7571">
            <w:r>
              <w:t>*/</w:t>
            </w:r>
          </w:p>
          <w:p w14:paraId="16247664" w14:textId="77777777" w:rsidR="0074649F" w:rsidRDefault="0074649F" w:rsidP="003B7571">
            <w:r>
              <w:t>typedef enum</w:t>
            </w:r>
          </w:p>
          <w:p w14:paraId="0FDEA7BB" w14:textId="77777777" w:rsidR="0074649F" w:rsidRDefault="0074649F" w:rsidP="003B7571">
            <w:r>
              <w:lastRenderedPageBreak/>
              <w:t>{</w:t>
            </w:r>
          </w:p>
          <w:p w14:paraId="6BD57CC2" w14:textId="77777777" w:rsidR="0074649F" w:rsidRDefault="0074649F" w:rsidP="003B7571">
            <w:r>
              <w:t xml:space="preserve">  /** @cond</w:t>
            </w:r>
          </w:p>
          <w:p w14:paraId="782017C8" w14:textId="77777777" w:rsidR="0074649F" w:rsidRDefault="0074649F" w:rsidP="003B7571">
            <w:r>
              <w:t xml:space="preserve">  */</w:t>
            </w:r>
          </w:p>
          <w:p w14:paraId="023D56DC" w14:textId="77777777" w:rsidR="0074649F" w:rsidRDefault="0074649F" w:rsidP="003B7571">
            <w:r>
              <w:t xml:space="preserve">  SYS_SYS_MODE_NONE = -1,  /* FOR INTERNAL USE ONLY! */</w:t>
            </w:r>
          </w:p>
          <w:p w14:paraId="0639EB80" w14:textId="77777777" w:rsidR="0074649F" w:rsidRDefault="0074649F" w:rsidP="003B7571">
            <w:r>
              <w:t xml:space="preserve">  /** @endcond</w:t>
            </w:r>
          </w:p>
          <w:p w14:paraId="770C3C1B" w14:textId="77777777" w:rsidR="0074649F" w:rsidRDefault="0074649F" w:rsidP="003B7571">
            <w:r>
              <w:t xml:space="preserve">  */</w:t>
            </w:r>
          </w:p>
          <w:p w14:paraId="2B6AC7E5" w14:textId="77777777" w:rsidR="0074649F" w:rsidRDefault="0074649F" w:rsidP="003B7571">
            <w:r>
              <w:t xml:space="preserve">  SYS_SYS_MODE_NO_SRV=0,</w:t>
            </w:r>
          </w:p>
          <w:p w14:paraId="3A835CB5" w14:textId="77777777" w:rsidR="0074649F" w:rsidRDefault="0074649F" w:rsidP="003B7571">
            <w:r>
              <w:t xml:space="preserve">    /**&lt; No service; NV_MODE_INACTIVE. */</w:t>
            </w:r>
          </w:p>
          <w:p w14:paraId="5C884E4A" w14:textId="77777777" w:rsidR="0074649F" w:rsidRDefault="0074649F" w:rsidP="003B7571">
            <w:r>
              <w:t xml:space="preserve">  SYS_SYS_MODE_AMPS=1,</w:t>
            </w:r>
          </w:p>
          <w:p w14:paraId="7430521C" w14:textId="77777777" w:rsidR="0074649F" w:rsidRDefault="0074649F" w:rsidP="003B7571">
            <w:r>
              <w:t xml:space="preserve">    /**&lt; Analog Mobile Phone System (AMPS) mode. */</w:t>
            </w:r>
          </w:p>
          <w:p w14:paraId="7CCAE538" w14:textId="77777777" w:rsidR="0074649F" w:rsidRDefault="0074649F" w:rsidP="003B7571">
            <w:r>
              <w:t xml:space="preserve">  SYS_SYS_MODE_CDMA=2,</w:t>
            </w:r>
          </w:p>
          <w:p w14:paraId="0EC888A9" w14:textId="77777777" w:rsidR="0074649F" w:rsidRDefault="0074649F" w:rsidP="003B7571">
            <w:r>
              <w:t xml:space="preserve">    /**&lt; CDMA mode. */</w:t>
            </w:r>
          </w:p>
          <w:p w14:paraId="3E2F83DA" w14:textId="77777777" w:rsidR="0074649F" w:rsidRDefault="0074649F" w:rsidP="003B7571">
            <w:r>
              <w:t xml:space="preserve">  SYS_SYS_MODE_GSM=3,</w:t>
            </w:r>
          </w:p>
          <w:p w14:paraId="3FE20E79" w14:textId="77777777" w:rsidR="0074649F" w:rsidRDefault="0074649F" w:rsidP="003B7571">
            <w:r>
              <w:t xml:space="preserve">    /**&lt; GSM mode. */</w:t>
            </w:r>
          </w:p>
          <w:p w14:paraId="5E520E59" w14:textId="77777777" w:rsidR="0074649F" w:rsidRDefault="0074649F" w:rsidP="003B7571">
            <w:r>
              <w:t xml:space="preserve">  SYS_SYS_MODE_HDR=4,</w:t>
            </w:r>
          </w:p>
          <w:p w14:paraId="0CFD56BC" w14:textId="77777777" w:rsidR="0074649F" w:rsidRDefault="0074649F" w:rsidP="003B7571">
            <w:r>
              <w:t xml:space="preserve">    /**&lt; HDR mode. */</w:t>
            </w:r>
          </w:p>
          <w:p w14:paraId="6DF51B13" w14:textId="77777777" w:rsidR="0074649F" w:rsidRDefault="0074649F" w:rsidP="003B7571">
            <w:r>
              <w:t xml:space="preserve">  SYS_SYS_MODE_WCDMA=5,</w:t>
            </w:r>
          </w:p>
          <w:p w14:paraId="6F1C8B41" w14:textId="77777777" w:rsidR="0074649F" w:rsidRDefault="0074649F" w:rsidP="003B7571">
            <w:r>
              <w:t xml:space="preserve">    /**&lt; WCDMA mode. */</w:t>
            </w:r>
          </w:p>
          <w:p w14:paraId="3517376C" w14:textId="77777777" w:rsidR="0074649F" w:rsidRDefault="0074649F" w:rsidP="003B7571"/>
          <w:p w14:paraId="56B5F8FC" w14:textId="77777777" w:rsidR="0074649F" w:rsidRDefault="0074649F" w:rsidP="003B7571">
            <w:r>
              <w:t xml:space="preserve">  SYS_SYS_MODE_GPS=6,</w:t>
            </w:r>
          </w:p>
          <w:p w14:paraId="1E1DB1B8" w14:textId="77777777" w:rsidR="0074649F" w:rsidRDefault="0074649F" w:rsidP="003B7571">
            <w:r>
              <w:t xml:space="preserve">    /**&lt; GPS mode. */</w:t>
            </w:r>
          </w:p>
          <w:p w14:paraId="74378EF9" w14:textId="77777777" w:rsidR="0074649F" w:rsidRDefault="0074649F" w:rsidP="003B7571">
            <w:r>
              <w:t xml:space="preserve">  SYS_SYS_MODE_GW=7,</w:t>
            </w:r>
          </w:p>
          <w:p w14:paraId="1274C9F7" w14:textId="77777777" w:rsidR="0074649F" w:rsidRDefault="0074649F" w:rsidP="003B7571">
            <w:r>
              <w:t xml:space="preserve">    /**&lt; GSM and WCDMA mode. */</w:t>
            </w:r>
          </w:p>
          <w:p w14:paraId="2574C49A" w14:textId="77777777" w:rsidR="0074649F" w:rsidRDefault="0074649F" w:rsidP="003B7571">
            <w:r>
              <w:t xml:space="preserve">  SYS_SYS_MODE_WLAN=8,</w:t>
            </w:r>
          </w:p>
          <w:p w14:paraId="0BA70072" w14:textId="77777777" w:rsidR="0074649F" w:rsidRDefault="0074649F" w:rsidP="003B7571">
            <w:r>
              <w:t xml:space="preserve">    /**&lt; WLAN mode. */</w:t>
            </w:r>
          </w:p>
          <w:p w14:paraId="20C8C73E" w14:textId="77777777" w:rsidR="0074649F" w:rsidRPr="007661C9" w:rsidRDefault="0074649F" w:rsidP="003B7571">
            <w:pPr>
              <w:rPr>
                <w:color w:val="FF0000"/>
                <w:highlight w:val="yellow"/>
              </w:rPr>
            </w:pPr>
            <w:r w:rsidRPr="007661C9">
              <w:rPr>
                <w:color w:val="FF0000"/>
              </w:rPr>
              <w:t xml:space="preserve">  </w:t>
            </w:r>
            <w:r w:rsidRPr="007661C9">
              <w:rPr>
                <w:color w:val="FF0000"/>
                <w:highlight w:val="yellow"/>
              </w:rPr>
              <w:t>SYS_SYS_MODE_LTE=9,</w:t>
            </w:r>
          </w:p>
          <w:p w14:paraId="51906758" w14:textId="77777777" w:rsidR="0074649F" w:rsidRPr="007661C9" w:rsidRDefault="0074649F" w:rsidP="003B7571">
            <w:pPr>
              <w:rPr>
                <w:color w:val="FF0000"/>
              </w:rPr>
            </w:pPr>
            <w:r w:rsidRPr="007661C9">
              <w:rPr>
                <w:color w:val="FF0000"/>
                <w:highlight w:val="yellow"/>
              </w:rPr>
              <w:t xml:space="preserve">    /**&lt; LTE mode. */</w:t>
            </w:r>
          </w:p>
          <w:p w14:paraId="2BD9824C" w14:textId="77777777" w:rsidR="0074649F" w:rsidRDefault="0074649F" w:rsidP="003B7571">
            <w:r>
              <w:t xml:space="preserve">  SYS_SYS_MODE_GWL=10,</w:t>
            </w:r>
          </w:p>
          <w:p w14:paraId="52686397" w14:textId="77777777" w:rsidR="0074649F" w:rsidRDefault="0074649F" w:rsidP="003B7571">
            <w:r>
              <w:t xml:space="preserve">    /**&lt; GSM, WCDMA, and LTE mode. */</w:t>
            </w:r>
          </w:p>
          <w:p w14:paraId="09C18AB9" w14:textId="77777777" w:rsidR="0074649F" w:rsidRDefault="0074649F" w:rsidP="003B7571">
            <w:r>
              <w:t xml:space="preserve">  SYS_SYS_MODE_TDS=11,</w:t>
            </w:r>
          </w:p>
          <w:p w14:paraId="60F3A024" w14:textId="77777777" w:rsidR="0074649F" w:rsidRDefault="0074649F" w:rsidP="003B7571">
            <w:r>
              <w:t xml:space="preserve">  /**&lt; TDS mode. */</w:t>
            </w:r>
          </w:p>
          <w:p w14:paraId="7D53631C" w14:textId="77777777" w:rsidR="0074649F" w:rsidRPr="007661C9" w:rsidRDefault="0074649F" w:rsidP="003B7571">
            <w:pPr>
              <w:rPr>
                <w:color w:val="FF0000"/>
                <w:highlight w:val="yellow"/>
              </w:rPr>
            </w:pPr>
            <w:r w:rsidRPr="007661C9">
              <w:rPr>
                <w:color w:val="FF0000"/>
              </w:rPr>
              <w:t xml:space="preserve">  </w:t>
            </w:r>
            <w:r w:rsidRPr="007661C9">
              <w:rPr>
                <w:color w:val="FF0000"/>
                <w:highlight w:val="yellow"/>
              </w:rPr>
              <w:t>SYS_SYS_MODE_NR5G=12,</w:t>
            </w:r>
          </w:p>
          <w:p w14:paraId="030E27CE" w14:textId="77777777" w:rsidR="0074649F" w:rsidRPr="007661C9" w:rsidRDefault="0074649F" w:rsidP="003B7571">
            <w:pPr>
              <w:rPr>
                <w:color w:val="FF0000"/>
              </w:rPr>
            </w:pPr>
            <w:r w:rsidRPr="007661C9">
              <w:rPr>
                <w:color w:val="FF0000"/>
                <w:highlight w:val="yellow"/>
              </w:rPr>
              <w:t xml:space="preserve">  /**&lt; NR5G mode. */</w:t>
            </w:r>
          </w:p>
          <w:p w14:paraId="5119BC69" w14:textId="77777777" w:rsidR="0074649F" w:rsidRDefault="0074649F" w:rsidP="003B7571">
            <w:r>
              <w:t xml:space="preserve">  SYS_SYS_MODE_NO_CHANGE=13,</w:t>
            </w:r>
          </w:p>
          <w:p w14:paraId="635DF949" w14:textId="77777777" w:rsidR="0074649F" w:rsidRDefault="0074649F" w:rsidP="003B7571">
            <w:r>
              <w:t xml:space="preserve">  /**&lt; mmode internal. */</w:t>
            </w:r>
          </w:p>
          <w:p w14:paraId="27316101" w14:textId="77777777" w:rsidR="0074649F" w:rsidRDefault="0074649F" w:rsidP="003B7571">
            <w:r>
              <w:t xml:space="preserve">  </w:t>
            </w:r>
          </w:p>
          <w:p w14:paraId="2C632407" w14:textId="77777777" w:rsidR="0074649F" w:rsidRDefault="0074649F" w:rsidP="003B7571">
            <w:r>
              <w:t xml:space="preserve">  /** @cond</w:t>
            </w:r>
          </w:p>
          <w:p w14:paraId="7269F103" w14:textId="77777777" w:rsidR="0074649F" w:rsidRDefault="0074649F" w:rsidP="003B7571">
            <w:r>
              <w:t xml:space="preserve">  */</w:t>
            </w:r>
          </w:p>
          <w:p w14:paraId="65500370" w14:textId="77777777" w:rsidR="0074649F" w:rsidRDefault="0074649F" w:rsidP="003B7571">
            <w:r>
              <w:t xml:space="preserve">  SYS_SYS_MODE_MAX   /* FOR INTERNAL USE ONLY! */</w:t>
            </w:r>
          </w:p>
          <w:p w14:paraId="49A0C990" w14:textId="77777777" w:rsidR="0074649F" w:rsidRDefault="0074649F" w:rsidP="003B7571">
            <w:r>
              <w:t xml:space="preserve">  /** @endcond</w:t>
            </w:r>
          </w:p>
          <w:p w14:paraId="3861660A" w14:textId="77777777" w:rsidR="0074649F" w:rsidRDefault="0074649F" w:rsidP="003B7571">
            <w:r>
              <w:t xml:space="preserve">  */</w:t>
            </w:r>
          </w:p>
          <w:p w14:paraId="0B94677A" w14:textId="77777777" w:rsidR="0074649F" w:rsidRDefault="0074649F" w:rsidP="003B7571"/>
          <w:p w14:paraId="57525EA1" w14:textId="77777777" w:rsidR="0074649F" w:rsidRDefault="0074649F" w:rsidP="003B7571">
            <w:r>
              <w:t>} sys_sys_mode_e_type;</w:t>
            </w:r>
          </w:p>
        </w:tc>
      </w:tr>
    </w:tbl>
    <w:p w14:paraId="75A4C8F6" w14:textId="77777777" w:rsidR="0074649F" w:rsidRDefault="0074649F" w:rsidP="0074649F">
      <w:pPr>
        <w:rPr>
          <w:shd w:val="clear" w:color="auto" w:fill="FFFFFF"/>
        </w:rPr>
      </w:pPr>
      <w:r>
        <w:rPr>
          <w:shd w:val="clear" w:color="auto" w:fill="FFFFFF"/>
        </w:rPr>
        <w:lastRenderedPageBreak/>
        <w:t>call_type_mask</w:t>
      </w:r>
      <w:r>
        <w:rPr>
          <w:rFonts w:hint="eastAsia"/>
          <w:shd w:val="clear" w:color="auto" w:fill="FFFFFF"/>
        </w:rPr>
        <w:t>为当前</w:t>
      </w:r>
      <w:r>
        <w:rPr>
          <w:rFonts w:hint="eastAsia"/>
          <w:shd w:val="clear" w:color="auto" w:fill="FFFFFF"/>
        </w:rPr>
        <w:t>UE</w:t>
      </w:r>
      <w:r>
        <w:rPr>
          <w:rFonts w:hint="eastAsia"/>
          <w:shd w:val="clear" w:color="auto" w:fill="FFFFFF"/>
        </w:rPr>
        <w:t>支持的能力，能力表示为一个</w:t>
      </w:r>
      <w:r>
        <w:rPr>
          <w:rFonts w:hint="eastAsia"/>
          <w:shd w:val="clear" w:color="auto" w:fill="FFFFFF"/>
        </w:rPr>
        <w:t>bitmask</w:t>
      </w:r>
      <w:r>
        <w:rPr>
          <w:rFonts w:hint="eastAsia"/>
          <w:shd w:val="clear" w:color="auto" w:fill="FFFFFF"/>
        </w:rPr>
        <w:t>，各个</w:t>
      </w:r>
      <w:r>
        <w:rPr>
          <w:rFonts w:hint="eastAsia"/>
          <w:shd w:val="clear" w:color="auto" w:fill="FFFFFF"/>
        </w:rPr>
        <w:t>bit</w:t>
      </w:r>
      <w:r>
        <w:rPr>
          <w:rFonts w:hint="eastAsia"/>
          <w:shd w:val="clear" w:color="auto" w:fill="FFFFFF"/>
        </w:rPr>
        <w:t>的含义如下枚举表。从</w:t>
      </w:r>
      <w:r>
        <w:rPr>
          <w:rFonts w:hint="eastAsia"/>
          <w:shd w:val="clear" w:color="auto" w:fill="FFFFFF"/>
        </w:rPr>
        <w:t>Log</w:t>
      </w:r>
      <w:r>
        <w:rPr>
          <w:rFonts w:hint="eastAsia"/>
          <w:shd w:val="clear" w:color="auto" w:fill="FFFFFF"/>
        </w:rPr>
        <w:t>中的</w:t>
      </w:r>
      <w:r>
        <w:rPr>
          <w:shd w:val="clear" w:color="auto" w:fill="FFFFFF"/>
        </w:rPr>
        <w:t>call_type_mask</w:t>
      </w:r>
      <w:r>
        <w:rPr>
          <w:rFonts w:hint="eastAsia"/>
          <w:shd w:val="clear" w:color="auto" w:fill="FFFFFF"/>
        </w:rPr>
        <w:t>为</w:t>
      </w:r>
      <w:r>
        <w:rPr>
          <w:rFonts w:hint="eastAsia"/>
          <w:shd w:val="clear" w:color="auto" w:fill="FFFFFF"/>
        </w:rPr>
        <w:t>0x</w:t>
      </w:r>
      <w:r>
        <w:rPr>
          <w:shd w:val="clear" w:color="auto" w:fill="FFFFFF"/>
        </w:rPr>
        <w:t>09</w:t>
      </w:r>
      <w:r>
        <w:rPr>
          <w:rFonts w:hint="eastAsia"/>
          <w:shd w:val="clear" w:color="auto" w:fill="FFFFFF"/>
        </w:rPr>
        <w:t>，则表示</w:t>
      </w:r>
      <w:r>
        <w:rPr>
          <w:rFonts w:hint="eastAsia"/>
          <w:shd w:val="clear" w:color="auto" w:fill="FFFFFF"/>
        </w:rPr>
        <w:t>bit</w:t>
      </w:r>
      <w:r>
        <w:rPr>
          <w:shd w:val="clear" w:color="auto" w:fill="FFFFFF"/>
        </w:rPr>
        <w:t>0</w:t>
      </w:r>
      <w:r>
        <w:rPr>
          <w:rFonts w:hint="eastAsia"/>
          <w:shd w:val="clear" w:color="auto" w:fill="FFFFFF"/>
        </w:rPr>
        <w:t>和</w:t>
      </w:r>
      <w:r>
        <w:rPr>
          <w:rFonts w:hint="eastAsia"/>
          <w:shd w:val="clear" w:color="auto" w:fill="FFFFFF"/>
        </w:rPr>
        <w:t>bit</w:t>
      </w:r>
      <w:r>
        <w:rPr>
          <w:shd w:val="clear" w:color="auto" w:fill="FFFFFF"/>
        </w:rPr>
        <w:t>3</w:t>
      </w:r>
      <w:r>
        <w:rPr>
          <w:rFonts w:hint="eastAsia"/>
          <w:shd w:val="clear" w:color="auto" w:fill="FFFFFF"/>
        </w:rPr>
        <w:t>为</w:t>
      </w:r>
      <w:r>
        <w:rPr>
          <w:rFonts w:hint="eastAsia"/>
          <w:shd w:val="clear" w:color="auto" w:fill="FFFFFF"/>
        </w:rPr>
        <w:t>1</w:t>
      </w:r>
      <w:r>
        <w:rPr>
          <w:rFonts w:hint="eastAsia"/>
          <w:shd w:val="clear" w:color="auto" w:fill="FFFFFF"/>
        </w:rPr>
        <w:t>，表示当前支持</w:t>
      </w:r>
      <w:r>
        <w:rPr>
          <w:rFonts w:hint="eastAsia"/>
          <w:shd w:val="clear" w:color="auto" w:fill="FFFFFF"/>
        </w:rPr>
        <w:t>VOICE</w:t>
      </w:r>
      <w:r>
        <w:rPr>
          <w:rFonts w:hint="eastAsia"/>
          <w:shd w:val="clear" w:color="auto" w:fill="FFFFFF"/>
        </w:rPr>
        <w:t>和</w:t>
      </w:r>
      <w:r>
        <w:rPr>
          <w:rFonts w:hint="eastAsia"/>
          <w:shd w:val="clear" w:color="auto" w:fill="FFFFFF"/>
        </w:rPr>
        <w:t>SMS</w:t>
      </w:r>
    </w:p>
    <w:tbl>
      <w:tblPr>
        <w:tblStyle w:val="a7"/>
        <w:tblW w:w="0" w:type="auto"/>
        <w:tblLook w:val="04A0" w:firstRow="1" w:lastRow="0" w:firstColumn="1" w:lastColumn="0" w:noHBand="0" w:noVBand="1"/>
      </w:tblPr>
      <w:tblGrid>
        <w:gridCol w:w="13454"/>
      </w:tblGrid>
      <w:tr w:rsidR="0074649F" w14:paraId="10630A0C" w14:textId="77777777" w:rsidTr="003B7571">
        <w:tc>
          <w:tcPr>
            <w:tcW w:w="13454" w:type="dxa"/>
          </w:tcPr>
          <w:p w14:paraId="4DBE777C" w14:textId="77777777" w:rsidR="0074649F" w:rsidRDefault="0074649F" w:rsidP="003B7571">
            <w:r>
              <w:t>typedef enum cm_call_type_e {</w:t>
            </w:r>
          </w:p>
          <w:p w14:paraId="1EFA9C1A" w14:textId="77777777" w:rsidR="0074649F" w:rsidRDefault="0074649F" w:rsidP="003B7571"/>
          <w:p w14:paraId="0F4352F0" w14:textId="77777777" w:rsidR="0074649F" w:rsidRDefault="0074649F" w:rsidP="003B7571">
            <w:r>
              <w:t xml:space="preserve">  /** @cond</w:t>
            </w:r>
          </w:p>
          <w:p w14:paraId="24D16B39" w14:textId="77777777" w:rsidR="0074649F" w:rsidRDefault="0074649F" w:rsidP="003B7571">
            <w:r>
              <w:t xml:space="preserve">  */</w:t>
            </w:r>
          </w:p>
          <w:p w14:paraId="110B3FBA" w14:textId="77777777" w:rsidR="0074649F" w:rsidRDefault="0074649F" w:rsidP="003B7571">
            <w:r>
              <w:t xml:space="preserve">  CM_CALL_TYPE_NONE=-1,   /* FOR INTERNAL CM USE ONLY! */</w:t>
            </w:r>
          </w:p>
          <w:p w14:paraId="77988A20" w14:textId="77777777" w:rsidR="0074649F" w:rsidRDefault="0074649F" w:rsidP="003B7571">
            <w:r>
              <w:t xml:space="preserve">  /** @endcond</w:t>
            </w:r>
          </w:p>
          <w:p w14:paraId="31F7D960" w14:textId="77777777" w:rsidR="0074649F" w:rsidRDefault="0074649F" w:rsidP="003B7571">
            <w:r>
              <w:t xml:space="preserve"> */</w:t>
            </w:r>
          </w:p>
          <w:p w14:paraId="0C5AF326" w14:textId="77777777" w:rsidR="0074649F" w:rsidRPr="00667000" w:rsidRDefault="0074649F" w:rsidP="003B7571">
            <w:pPr>
              <w:rPr>
                <w:color w:val="FF0000"/>
                <w:highlight w:val="yellow"/>
              </w:rPr>
            </w:pPr>
            <w:r w:rsidRPr="00667000">
              <w:rPr>
                <w:color w:val="FF0000"/>
              </w:rPr>
              <w:t xml:space="preserve">  </w:t>
            </w:r>
            <w:r w:rsidRPr="00667000">
              <w:rPr>
                <w:color w:val="FF0000"/>
                <w:highlight w:val="yellow"/>
              </w:rPr>
              <w:t>CM_CALL_TYPE_VOICE=0,</w:t>
            </w:r>
          </w:p>
          <w:p w14:paraId="182E9FEC" w14:textId="77777777" w:rsidR="0074649F" w:rsidRPr="00667000" w:rsidRDefault="0074649F" w:rsidP="003B7571">
            <w:pPr>
              <w:rPr>
                <w:color w:val="FF0000"/>
                <w:highlight w:val="yellow"/>
              </w:rPr>
            </w:pPr>
            <w:r w:rsidRPr="00667000">
              <w:rPr>
                <w:color w:val="FF0000"/>
                <w:highlight w:val="yellow"/>
              </w:rPr>
              <w:t xml:space="preserve">    /**&lt; Voice call type.\n</w:t>
            </w:r>
          </w:p>
          <w:p w14:paraId="4FB9CD2B" w14:textId="77777777" w:rsidR="0074649F" w:rsidRPr="00667000" w:rsidRDefault="0074649F" w:rsidP="003B7571">
            <w:pPr>
              <w:rPr>
                <w:color w:val="FF0000"/>
                <w:highlight w:val="yellow"/>
              </w:rPr>
            </w:pPr>
            <w:r w:rsidRPr="00667000">
              <w:rPr>
                <w:color w:val="FF0000"/>
                <w:highlight w:val="yellow"/>
              </w:rPr>
              <w:t xml:space="preserve">         @note1 Answering with this type is only successful if the</w:t>
            </w:r>
          </w:p>
          <w:p w14:paraId="2600B973" w14:textId="77777777" w:rsidR="0074649F" w:rsidRPr="00667000" w:rsidRDefault="0074649F" w:rsidP="003B7571">
            <w:pPr>
              <w:rPr>
                <w:color w:val="FF0000"/>
              </w:rPr>
            </w:pPr>
            <w:r w:rsidRPr="00667000">
              <w:rPr>
                <w:color w:val="FF0000"/>
                <w:highlight w:val="yellow"/>
              </w:rPr>
              <w:t xml:space="preserve">         incoming call is a VOICE call type. */</w:t>
            </w:r>
          </w:p>
          <w:p w14:paraId="04D7278E" w14:textId="77777777" w:rsidR="0074649F" w:rsidRDefault="0074649F" w:rsidP="003B7571">
            <w:r>
              <w:t xml:space="preserve">  CM_CALL_TYPE_CS_DATA=1,</w:t>
            </w:r>
          </w:p>
          <w:p w14:paraId="4D151D98" w14:textId="77777777" w:rsidR="0074649F" w:rsidRDefault="0074649F" w:rsidP="003B7571">
            <w:r>
              <w:t xml:space="preserve">    /**&lt; Circuit-Switched data call type -- (for modem, fax, etc., calls).\n</w:t>
            </w:r>
          </w:p>
          <w:p w14:paraId="3E1D3419" w14:textId="77777777" w:rsidR="0074649F" w:rsidRDefault="0074649F" w:rsidP="003B7571">
            <w:r>
              <w:t xml:space="preserve">         @note1 Answering with this call is only successful if the</w:t>
            </w:r>
          </w:p>
          <w:p w14:paraId="016481CC" w14:textId="77777777" w:rsidR="0074649F" w:rsidRDefault="0074649F" w:rsidP="003B7571">
            <w:r>
              <w:t xml:space="preserve">         incoming call is a DATA or VOICE call type (with AMPS service). */</w:t>
            </w:r>
          </w:p>
          <w:p w14:paraId="07D41301" w14:textId="77777777" w:rsidR="0074649F" w:rsidRDefault="0074649F" w:rsidP="003B7571">
            <w:r>
              <w:t xml:space="preserve">  CM_CALL_TYPE_PS_DATA=2,</w:t>
            </w:r>
          </w:p>
          <w:p w14:paraId="6DE9C110" w14:textId="77777777" w:rsidR="0074649F" w:rsidRDefault="0074649F" w:rsidP="003B7571">
            <w:r>
              <w:t xml:space="preserve">    /**&lt; Packet-Switched data call type. */</w:t>
            </w:r>
          </w:p>
          <w:p w14:paraId="3BA074E4" w14:textId="77777777" w:rsidR="0074649F" w:rsidRPr="00667000" w:rsidRDefault="0074649F" w:rsidP="003B7571">
            <w:pPr>
              <w:rPr>
                <w:color w:val="FF0000"/>
                <w:highlight w:val="yellow"/>
              </w:rPr>
            </w:pPr>
            <w:r w:rsidRPr="00667000">
              <w:rPr>
                <w:color w:val="FF0000"/>
              </w:rPr>
              <w:t xml:space="preserve">  </w:t>
            </w:r>
            <w:r w:rsidRPr="00667000">
              <w:rPr>
                <w:color w:val="FF0000"/>
                <w:highlight w:val="yellow"/>
              </w:rPr>
              <w:t>CM_CALL_TYPE_SMS=3,</w:t>
            </w:r>
          </w:p>
          <w:p w14:paraId="15B12A9E" w14:textId="77777777" w:rsidR="0074649F" w:rsidRPr="00667000" w:rsidRDefault="0074649F" w:rsidP="003B7571">
            <w:pPr>
              <w:rPr>
                <w:color w:val="FF0000"/>
                <w:highlight w:val="yellow"/>
              </w:rPr>
            </w:pPr>
            <w:r w:rsidRPr="00667000">
              <w:rPr>
                <w:color w:val="FF0000"/>
                <w:highlight w:val="yellow"/>
              </w:rPr>
              <w:t xml:space="preserve">    /**&lt; SMS call type (SMS SO-6 and SO-14). CDMA only.\n</w:t>
            </w:r>
          </w:p>
          <w:p w14:paraId="48BCB66E" w14:textId="77777777" w:rsidR="0074649F" w:rsidRPr="00667000" w:rsidRDefault="0074649F" w:rsidP="003B7571">
            <w:pPr>
              <w:rPr>
                <w:color w:val="FF0000"/>
                <w:highlight w:val="yellow"/>
              </w:rPr>
            </w:pPr>
            <w:r w:rsidRPr="00667000">
              <w:rPr>
                <w:color w:val="FF0000"/>
                <w:highlight w:val="yellow"/>
              </w:rPr>
              <w:t xml:space="preserve">         @note1 Answering with this call type is only successful</w:t>
            </w:r>
          </w:p>
          <w:p w14:paraId="0AAF7B4C" w14:textId="77777777" w:rsidR="0074649F" w:rsidRPr="00667000" w:rsidRDefault="0074649F" w:rsidP="003B7571">
            <w:pPr>
              <w:rPr>
                <w:color w:val="FF0000"/>
              </w:rPr>
            </w:pPr>
            <w:r w:rsidRPr="00667000">
              <w:rPr>
                <w:color w:val="FF0000"/>
                <w:highlight w:val="yellow"/>
              </w:rPr>
              <w:t xml:space="preserve">         if the incoming call is an SMS call type. */</w:t>
            </w:r>
          </w:p>
          <w:p w14:paraId="0919C437" w14:textId="77777777" w:rsidR="0074649F" w:rsidRDefault="0074649F" w:rsidP="003B7571">
            <w:r>
              <w:lastRenderedPageBreak/>
              <w:t xml:space="preserve">  CM_CALL_TYPE_PD=4,</w:t>
            </w:r>
          </w:p>
          <w:p w14:paraId="3C892EE6" w14:textId="77777777" w:rsidR="0074649F" w:rsidRDefault="0074649F" w:rsidP="003B7571">
            <w:r>
              <w:t xml:space="preserve">    /**&lt; Position Determination call type (SO-35 and 36). CDMA only. This call</w:t>
            </w:r>
          </w:p>
          <w:p w14:paraId="75D8FAE1" w14:textId="77777777" w:rsidR="0074649F" w:rsidRDefault="0074649F" w:rsidP="003B7571">
            <w:r>
              <w:t xml:space="preserve">         type is used to exchange IS-801 messages. */</w:t>
            </w:r>
          </w:p>
          <w:p w14:paraId="201D74F7" w14:textId="77777777" w:rsidR="0074649F" w:rsidRDefault="0074649F" w:rsidP="003B7571">
            <w:r>
              <w:t xml:space="preserve">  CM_CALL_TYPE_TEST=5,</w:t>
            </w:r>
          </w:p>
          <w:p w14:paraId="251CD883" w14:textId="77777777" w:rsidR="0074649F" w:rsidRDefault="0074649F" w:rsidP="003B7571">
            <w:r>
              <w:t xml:space="preserve">    /**&lt; Test call type (for Markov, Loopback, etc). CDMA only.\n</w:t>
            </w:r>
          </w:p>
          <w:p w14:paraId="5EAAD694" w14:textId="77777777" w:rsidR="0074649F" w:rsidRDefault="0074649F" w:rsidP="003B7571">
            <w:r>
              <w:t xml:space="preserve">         @note1 Answering with this call type is only successful if the incoming</w:t>
            </w:r>
          </w:p>
          <w:p w14:paraId="5AF6E66C" w14:textId="77777777" w:rsidR="0074649F" w:rsidRDefault="0074649F" w:rsidP="003B7571">
            <w:r>
              <w:t xml:space="preserve">         call is a TEST call type. */</w:t>
            </w:r>
          </w:p>
          <w:p w14:paraId="4CF2A456" w14:textId="77777777" w:rsidR="0074649F" w:rsidRDefault="0074649F" w:rsidP="003B7571"/>
          <w:p w14:paraId="13974EB0" w14:textId="77777777" w:rsidR="0074649F" w:rsidRDefault="0074649F" w:rsidP="003B7571">
            <w:r>
              <w:t xml:space="preserve">  CM_CALL_TYPE_OTAPA=6,</w:t>
            </w:r>
          </w:p>
          <w:p w14:paraId="2EB26871" w14:textId="77777777" w:rsidR="0074649F" w:rsidRDefault="0074649F" w:rsidP="003B7571">
            <w:r>
              <w:t xml:space="preserve">    /**&lt; OTAPA call type (OTAPA SO-18 and SO-19). CDMA only.\n</w:t>
            </w:r>
          </w:p>
          <w:p w14:paraId="0D5D7ADD" w14:textId="77777777" w:rsidR="0074649F" w:rsidRDefault="0074649F" w:rsidP="003B7571">
            <w:r>
              <w:t xml:space="preserve">         @note1 Answering with this call type is only successful</w:t>
            </w:r>
          </w:p>
          <w:p w14:paraId="563F3285" w14:textId="77777777" w:rsidR="0074649F" w:rsidRDefault="0074649F" w:rsidP="003B7571">
            <w:r>
              <w:t xml:space="preserve">         if the incoming call is an OTAPA call type. */</w:t>
            </w:r>
          </w:p>
          <w:p w14:paraId="51820809" w14:textId="77777777" w:rsidR="0074649F" w:rsidRDefault="0074649F" w:rsidP="003B7571">
            <w:r>
              <w:t xml:space="preserve">  /* The following are call types that are automatically assigned by the call</w:t>
            </w:r>
          </w:p>
          <w:p w14:paraId="047B1472" w14:textId="77777777" w:rsidR="0074649F" w:rsidRDefault="0074649F" w:rsidP="003B7571">
            <w:r>
              <w:t xml:space="preserve">     manager when detecting an origination dial string that matches one of the</w:t>
            </w:r>
          </w:p>
          <w:p w14:paraId="00CBFE5C" w14:textId="77777777" w:rsidR="0074649F" w:rsidRDefault="0074649F" w:rsidP="003B7571">
            <w:r>
              <w:t xml:space="preserve">     special numbers that are stored in the phone book.</w:t>
            </w:r>
          </w:p>
          <w:p w14:paraId="2CE9B197" w14:textId="77777777" w:rsidR="0074649F" w:rsidRDefault="0074649F" w:rsidP="003B7571">
            <w:r>
              <w:t xml:space="preserve">     NOTE: These call types should not be used to originate or answer calls.</w:t>
            </w:r>
          </w:p>
          <w:p w14:paraId="1C4EC11B" w14:textId="77777777" w:rsidR="0074649F" w:rsidRDefault="0074649F" w:rsidP="003B7571">
            <w:r>
              <w:t xml:space="preserve">  */</w:t>
            </w:r>
          </w:p>
          <w:p w14:paraId="1452E039" w14:textId="77777777" w:rsidR="0074649F" w:rsidRDefault="0074649F" w:rsidP="003B7571">
            <w:r>
              <w:t xml:space="preserve">  CM_CALL_TYPE_STD_OTASP=7,</w:t>
            </w:r>
          </w:p>
          <w:p w14:paraId="4A709767" w14:textId="77777777" w:rsidR="0074649F" w:rsidRDefault="0074649F" w:rsidP="003B7571">
            <w:r>
              <w:t xml:space="preserve">    /**&lt; Standard OTASP call type. CDMA only. This call type is</w:t>
            </w:r>
          </w:p>
          <w:p w14:paraId="5C6D1E73" w14:textId="77777777" w:rsidR="0074649F" w:rsidRDefault="0074649F" w:rsidP="003B7571">
            <w:r>
              <w:t xml:space="preserve">         automatically assigned by the call manager when an origination</w:t>
            </w:r>
          </w:p>
          <w:p w14:paraId="613603A2" w14:textId="77777777" w:rsidR="0074649F" w:rsidRDefault="0074649F" w:rsidP="003B7571">
            <w:r>
              <w:t xml:space="preserve">         dial string is detected that matches one of the standard OTASP</w:t>
            </w:r>
          </w:p>
          <w:p w14:paraId="7036403B" w14:textId="77777777" w:rsidR="0074649F" w:rsidRDefault="0074649F" w:rsidP="003B7571">
            <w:r>
              <w:t xml:space="preserve">         numbers that are stored in the phone book.\n</w:t>
            </w:r>
          </w:p>
          <w:p w14:paraId="6C4B043A" w14:textId="77777777" w:rsidR="0074649F" w:rsidRDefault="0074649F" w:rsidP="003B7571">
            <w:r>
              <w:t xml:space="preserve">         @note1 This call type should not be used to originate or answer calls. */</w:t>
            </w:r>
          </w:p>
          <w:p w14:paraId="14EE1B63" w14:textId="77777777" w:rsidR="0074649F" w:rsidRDefault="0074649F" w:rsidP="003B7571">
            <w:r>
              <w:t xml:space="preserve">  CM_CALL_TYPE_NON_STD_OTASP=8,</w:t>
            </w:r>
          </w:p>
          <w:p w14:paraId="0D9D5140" w14:textId="77777777" w:rsidR="0074649F" w:rsidRDefault="0074649F" w:rsidP="003B7571">
            <w:r>
              <w:t xml:space="preserve">    /**&lt; Non-standard OTASP call type. CDMA only. This call type is</w:t>
            </w:r>
          </w:p>
          <w:p w14:paraId="6742C523" w14:textId="77777777" w:rsidR="0074649F" w:rsidRDefault="0074649F" w:rsidP="003B7571">
            <w:r>
              <w:t xml:space="preserve">         automatically assigned by the call manager when an origination</w:t>
            </w:r>
          </w:p>
          <w:p w14:paraId="0791B519" w14:textId="77777777" w:rsidR="0074649F" w:rsidRDefault="0074649F" w:rsidP="003B7571">
            <w:r>
              <w:t xml:space="preserve">         dial string is detected that matches one of the non-standard OTASP</w:t>
            </w:r>
          </w:p>
          <w:p w14:paraId="7BDD2A57" w14:textId="77777777" w:rsidR="0074649F" w:rsidRDefault="0074649F" w:rsidP="003B7571">
            <w:r>
              <w:t xml:space="preserve">         numbers that are stored in the phone book.\n</w:t>
            </w:r>
          </w:p>
          <w:p w14:paraId="6EAE3687" w14:textId="77777777" w:rsidR="0074649F" w:rsidRDefault="0074649F" w:rsidP="003B7571">
            <w:r>
              <w:t xml:space="preserve">         @note1 This call type should not be used to originate or answer calls. */</w:t>
            </w:r>
          </w:p>
          <w:p w14:paraId="2C6EBAAD" w14:textId="77777777" w:rsidR="0074649F" w:rsidRDefault="0074649F" w:rsidP="003B7571">
            <w:r>
              <w:t xml:space="preserve">  CM_CALL_TYPE_EMERGENCY=9,</w:t>
            </w:r>
          </w:p>
          <w:p w14:paraId="2EFC4C66" w14:textId="77777777" w:rsidR="0074649F" w:rsidRDefault="0074649F" w:rsidP="003B7571">
            <w:r>
              <w:t xml:space="preserve">    /**&lt; Emergency call type. This call type is automatically assigned by the</w:t>
            </w:r>
          </w:p>
          <w:p w14:paraId="200BBED2" w14:textId="77777777" w:rsidR="0074649F" w:rsidRDefault="0074649F" w:rsidP="003B7571">
            <w:r>
              <w:t xml:space="preserve">         CM when detecting an origination dial string that matches one of the</w:t>
            </w:r>
          </w:p>
          <w:p w14:paraId="7DA448FD" w14:textId="77777777" w:rsidR="0074649F" w:rsidRDefault="0074649F" w:rsidP="003B7571">
            <w:r>
              <w:t xml:space="preserve">         Emergency numbers that are stored in the phone book. This call type</w:t>
            </w:r>
          </w:p>
          <w:p w14:paraId="229115C9" w14:textId="77777777" w:rsidR="0074649F" w:rsidRDefault="0074649F" w:rsidP="003B7571">
            <w:r>
              <w:t xml:space="preserve">         can be also used by clients to originate calls.</w:t>
            </w:r>
          </w:p>
          <w:p w14:paraId="32FD8DDF" w14:textId="77777777" w:rsidR="0074649F" w:rsidRDefault="0074649F" w:rsidP="003B7571">
            <w:r>
              <w:t xml:space="preserve">         @note1 If the CM assigned this call type, the mode preference is forced</w:t>
            </w:r>
          </w:p>
          <w:p w14:paraId="44387349" w14:textId="77777777" w:rsidR="0074649F" w:rsidRDefault="0074649F" w:rsidP="003B7571">
            <w:r>
              <w:t xml:space="preserve">         to Emergency before origination. If at the end of the call the phone is</w:t>
            </w:r>
          </w:p>
          <w:p w14:paraId="44AB981A" w14:textId="77777777" w:rsidR="0074649F" w:rsidRDefault="0074649F" w:rsidP="003B7571">
            <w:r>
              <w:t xml:space="preserve">         not in Emergency Callback mode, the mode is automatically restored to</w:t>
            </w:r>
          </w:p>
          <w:p w14:paraId="05F6FC75" w14:textId="77777777" w:rsidR="0074649F" w:rsidRDefault="0074649F" w:rsidP="003B7571">
            <w:r>
              <w:t xml:space="preserve">         its original selection. Otherwise, the Emergency mode stays in effect</w:t>
            </w:r>
          </w:p>
          <w:p w14:paraId="6F3FD444" w14:textId="77777777" w:rsidR="0074649F" w:rsidRDefault="0074649F" w:rsidP="003B7571">
            <w:r>
              <w:t xml:space="preserve">         until changed by a client or power cycle. */</w:t>
            </w:r>
          </w:p>
          <w:p w14:paraId="7EBF24A4" w14:textId="77777777" w:rsidR="0074649F" w:rsidRDefault="0074649F" w:rsidP="003B7571">
            <w:r>
              <w:t xml:space="preserve">  CM_CALL_TYPE_SUPS=10,</w:t>
            </w:r>
          </w:p>
          <w:p w14:paraId="05EDB62C" w14:textId="77777777" w:rsidR="0074649F" w:rsidRDefault="0074649F" w:rsidP="003B7571">
            <w:r>
              <w:t xml:space="preserve">    /**&lt; A Supplementary Services (SUPS) command is in progress. This call type</w:t>
            </w:r>
          </w:p>
          <w:p w14:paraId="0B725C93" w14:textId="77777777" w:rsidR="0074649F" w:rsidRDefault="0074649F" w:rsidP="003B7571">
            <w:r>
              <w:t xml:space="preserve">         facilitates call control, where a SUPS command can be turned into a</w:t>
            </w:r>
          </w:p>
          <w:p w14:paraId="3D563BC9" w14:textId="77777777" w:rsidR="0074649F" w:rsidRDefault="0074649F" w:rsidP="003B7571">
            <w:r>
              <w:t xml:space="preserve">         voice call, or vice-versa. */</w:t>
            </w:r>
          </w:p>
          <w:p w14:paraId="30405354" w14:textId="77777777" w:rsidR="0074649F" w:rsidRDefault="0074649F" w:rsidP="003B7571">
            <w:r>
              <w:t xml:space="preserve">  CM_CALL_TYPE_VT=11,</w:t>
            </w:r>
          </w:p>
          <w:p w14:paraId="2EC99808" w14:textId="77777777" w:rsidR="0074649F" w:rsidRDefault="0074649F" w:rsidP="003B7571">
            <w:r>
              <w:t xml:space="preserve">    /**&lt; Video Telephony call type. Currently applicable for GSM/WCDMA/TDS only. */</w:t>
            </w:r>
          </w:p>
          <w:p w14:paraId="06DA2E92" w14:textId="77777777" w:rsidR="0074649F" w:rsidRDefault="0074649F" w:rsidP="003B7571">
            <w:r>
              <w:t xml:space="preserve">  CM_CALL_TYPE_VT_LOOPBACK=12,</w:t>
            </w:r>
          </w:p>
          <w:p w14:paraId="7B394B56" w14:textId="77777777" w:rsidR="0074649F" w:rsidRDefault="0074649F" w:rsidP="003B7571">
            <w:r>
              <w:t xml:space="preserve">    /**&lt; Video Telephony Loopback call type. Currently applicable for GSM/WCDMA/TDS</w:t>
            </w:r>
          </w:p>
          <w:p w14:paraId="600C1A33" w14:textId="77777777" w:rsidR="0074649F" w:rsidRDefault="0074649F" w:rsidP="003B7571">
            <w:r>
              <w:t xml:space="preserve">         only. */</w:t>
            </w:r>
          </w:p>
          <w:p w14:paraId="4B560F63" w14:textId="77777777" w:rsidR="0074649F" w:rsidRDefault="0074649F" w:rsidP="003B7571">
            <w:r>
              <w:t xml:space="preserve">  CM_CALL_TYPE_VS=13,</w:t>
            </w:r>
          </w:p>
          <w:p w14:paraId="3F992248" w14:textId="77777777" w:rsidR="0074649F" w:rsidRDefault="0074649F" w:rsidP="003B7571">
            <w:r>
              <w:t xml:space="preserve">    /**&lt; Used for Video Share calls. This call type differs from VT in the sense</w:t>
            </w:r>
          </w:p>
          <w:p w14:paraId="70C4EB69" w14:textId="77777777" w:rsidR="0074649F" w:rsidRDefault="0074649F" w:rsidP="003B7571">
            <w:r>
              <w:t xml:space="preserve">         that voice does not have to be synchronized with video, and it is</w:t>
            </w:r>
          </w:p>
          <w:p w14:paraId="4D881162" w14:textId="77777777" w:rsidR="0074649F" w:rsidRDefault="0074649F" w:rsidP="003B7571">
            <w:r>
              <w:t xml:space="preserve">         generally only transmitted in one direction -- from user A to user B.</w:t>
            </w:r>
          </w:p>
          <w:p w14:paraId="780FA85A" w14:textId="77777777" w:rsidR="0074649F" w:rsidRDefault="0074649F" w:rsidP="003B7571">
            <w:r>
              <w:t xml:space="preserve">         Clients must check for CM_API_VIDEOSHARE before using this call</w:t>
            </w:r>
          </w:p>
          <w:p w14:paraId="0BBA770A" w14:textId="77777777" w:rsidR="0074649F" w:rsidRDefault="0074649F" w:rsidP="003B7571">
            <w:r>
              <w:t xml:space="preserve">         type. */</w:t>
            </w:r>
          </w:p>
          <w:p w14:paraId="0B75754E" w14:textId="77777777" w:rsidR="0074649F" w:rsidRDefault="0074649F" w:rsidP="003B7571">
            <w:r>
              <w:t xml:space="preserve">  CM_CALL_TYPE_PS_DATA_IS707B=14,</w:t>
            </w:r>
          </w:p>
          <w:p w14:paraId="3421ED6E" w14:textId="77777777" w:rsidR="0074649F" w:rsidRDefault="0074649F" w:rsidP="003B7571">
            <w:r>
              <w:t xml:space="preserve">    /**&lt; IS-707B Addendum call type. CDMA only. Used to suppress 1X</w:t>
            </w:r>
          </w:p>
          <w:p w14:paraId="149E625D" w14:textId="77777777" w:rsidR="0074649F" w:rsidRDefault="0074649F" w:rsidP="003B7571">
            <w:r>
              <w:t xml:space="preserve">         registration and send an originating (SO-33, DRS=0) message. */</w:t>
            </w:r>
          </w:p>
          <w:p w14:paraId="1B30559D" w14:textId="77777777" w:rsidR="0074649F" w:rsidRDefault="0074649F" w:rsidP="003B7571">
            <w:r>
              <w:t xml:space="preserve">  CM_CALL_TYPE_UNKNOWN=15,</w:t>
            </w:r>
          </w:p>
          <w:p w14:paraId="28513AFC" w14:textId="77777777" w:rsidR="0074649F" w:rsidRDefault="0074649F" w:rsidP="003B7571">
            <w:r>
              <w:t xml:space="preserve">   /**&lt; Call type added to map to the RRC paging cause. Call type will</w:t>
            </w:r>
          </w:p>
          <w:p w14:paraId="4F508BF2" w14:textId="77777777" w:rsidR="0074649F" w:rsidRDefault="0074649F" w:rsidP="003B7571">
            <w:r>
              <w:t xml:space="preserve">        not be known at the when page is received for GSM/TDS/LTE. The</w:t>
            </w:r>
          </w:p>
          <w:p w14:paraId="601597CE" w14:textId="77777777" w:rsidR="0074649F" w:rsidRDefault="0074649F" w:rsidP="003B7571">
            <w:r>
              <w:t xml:space="preserve">        Paging cause will therefore be mapped to Call_Type_Unknown*/</w:t>
            </w:r>
          </w:p>
          <w:p w14:paraId="376DB252" w14:textId="77777777" w:rsidR="0074649F" w:rsidRDefault="0074649F" w:rsidP="003B7571">
            <w:r>
              <w:t xml:space="preserve">  CM_CALL_TYPE_EXT=16,</w:t>
            </w:r>
          </w:p>
          <w:p w14:paraId="065ED0A1" w14:textId="77777777" w:rsidR="0074649F" w:rsidRDefault="0074649F" w:rsidP="003B7571">
            <w:r>
              <w:t xml:space="preserve">    /**&lt; Calls external to modem */</w:t>
            </w:r>
          </w:p>
          <w:p w14:paraId="7E7665FC" w14:textId="77777777" w:rsidR="0074649F" w:rsidRDefault="0074649F" w:rsidP="003B7571">
            <w:r>
              <w:t xml:space="preserve">  CM_CALL_TYPE_EMERG_SMS=17,</w:t>
            </w:r>
          </w:p>
          <w:p w14:paraId="1F3368EA" w14:textId="77777777" w:rsidR="0074649F" w:rsidRDefault="0074649F" w:rsidP="003B7571">
            <w:r>
              <w:t xml:space="preserve">    /**&lt; Call type added to map to CM_ACT_TYPE_EMERG_SMS */</w:t>
            </w:r>
          </w:p>
          <w:p w14:paraId="124C8FEF" w14:textId="77777777" w:rsidR="0074649F" w:rsidRDefault="0074649F" w:rsidP="003B7571">
            <w:r>
              <w:t xml:space="preserve">    /** @cond</w:t>
            </w:r>
          </w:p>
          <w:p w14:paraId="1E3A7CC6" w14:textId="77777777" w:rsidR="0074649F" w:rsidRDefault="0074649F" w:rsidP="003B7571">
            <w:r>
              <w:t xml:space="preserve">  */</w:t>
            </w:r>
          </w:p>
          <w:p w14:paraId="44D16D34" w14:textId="77777777" w:rsidR="0074649F" w:rsidRDefault="0074649F" w:rsidP="003B7571">
            <w:r>
              <w:lastRenderedPageBreak/>
              <w:t xml:space="preserve">  CM_CALL_TYPE_MAX   /* FOR INTERNAL CM USE ONLY! */</w:t>
            </w:r>
          </w:p>
          <w:p w14:paraId="3157435A" w14:textId="77777777" w:rsidR="0074649F" w:rsidRDefault="0074649F" w:rsidP="003B7571">
            <w:r>
              <w:t xml:space="preserve">  /** @endcond</w:t>
            </w:r>
          </w:p>
          <w:p w14:paraId="7BBF96E7" w14:textId="77777777" w:rsidR="0074649F" w:rsidRDefault="0074649F" w:rsidP="003B7571">
            <w:r>
              <w:t xml:space="preserve">  */</w:t>
            </w:r>
          </w:p>
          <w:p w14:paraId="000D1981" w14:textId="77777777" w:rsidR="0074649F" w:rsidRDefault="0074649F" w:rsidP="003B7571"/>
          <w:p w14:paraId="11980777" w14:textId="77777777" w:rsidR="0074649F" w:rsidRDefault="0074649F" w:rsidP="003B7571">
            <w:r>
              <w:t>} cm_call_type_e_type;</w:t>
            </w:r>
          </w:p>
        </w:tc>
      </w:tr>
    </w:tbl>
    <w:p w14:paraId="6EFCD731" w14:textId="7FD647EC" w:rsidR="00970B3C" w:rsidRDefault="00970B3C" w:rsidP="00970B3C">
      <w:pPr>
        <w:pStyle w:val="2"/>
        <w:spacing w:before="156" w:after="156"/>
      </w:pPr>
      <w:bookmarkStart w:id="232" w:name="_Toc87714781"/>
      <w:r>
        <w:rPr>
          <w:rFonts w:hint="eastAsia"/>
        </w:rPr>
        <w:lastRenderedPageBreak/>
        <w:t>双卡情况</w:t>
      </w:r>
      <w:r>
        <w:rPr>
          <w:rFonts w:hint="eastAsia"/>
        </w:rPr>
        <w:t>RF</w:t>
      </w:r>
      <w:r>
        <w:rPr>
          <w:rFonts w:hint="eastAsia"/>
        </w:rPr>
        <w:t>不可用关键字搜索</w:t>
      </w:r>
      <w:bookmarkEnd w:id="232"/>
    </w:p>
    <w:tbl>
      <w:tblPr>
        <w:tblStyle w:val="a7"/>
        <w:tblW w:w="0" w:type="auto"/>
        <w:tblLook w:val="04A0" w:firstRow="1" w:lastRow="0" w:firstColumn="1" w:lastColumn="0" w:noHBand="0" w:noVBand="1"/>
      </w:tblPr>
      <w:tblGrid>
        <w:gridCol w:w="13454"/>
      </w:tblGrid>
      <w:tr w:rsidR="00970B3C" w14:paraId="41A9825D" w14:textId="77777777" w:rsidTr="00970B3C">
        <w:tc>
          <w:tcPr>
            <w:tcW w:w="13454" w:type="dxa"/>
          </w:tcPr>
          <w:p w14:paraId="1BAD2041" w14:textId="29531403" w:rsidR="00970B3C" w:rsidRPr="00970B3C" w:rsidRDefault="00970B3C" w:rsidP="00970B3C">
            <w:pPr>
              <w:rPr>
                <w:b/>
                <w:color w:val="FF0000"/>
              </w:rPr>
            </w:pPr>
            <w:r w:rsidRPr="00970B3C">
              <w:rPr>
                <w:rFonts w:hint="eastAsia"/>
                <w:b/>
                <w:color w:val="FF0000"/>
              </w:rPr>
              <w:t>/</w:t>
            </w:r>
            <w:r w:rsidRPr="00970B3C">
              <w:rPr>
                <w:b/>
                <w:color w:val="FF0000"/>
              </w:rPr>
              <w:t xml:space="preserve">/ </w:t>
            </w:r>
            <w:r w:rsidRPr="00970B3C">
              <w:rPr>
                <w:rFonts w:hint="eastAsia"/>
                <w:b/>
                <w:color w:val="FF0000"/>
              </w:rPr>
              <w:t>卡</w:t>
            </w:r>
            <w:r w:rsidRPr="00970B3C">
              <w:rPr>
                <w:rFonts w:hint="eastAsia"/>
                <w:b/>
                <w:color w:val="FF0000"/>
              </w:rPr>
              <w:t>1</w:t>
            </w:r>
            <w:r w:rsidRPr="00970B3C">
              <w:rPr>
                <w:rFonts w:hint="eastAsia"/>
                <w:b/>
                <w:color w:val="FF0000"/>
              </w:rPr>
              <w:t>处于</w:t>
            </w:r>
            <w:r w:rsidRPr="00970B3C">
              <w:rPr>
                <w:rFonts w:hint="eastAsia"/>
                <w:b/>
                <w:color w:val="FF0000"/>
              </w:rPr>
              <w:t>RF</w:t>
            </w:r>
            <w:r w:rsidRPr="00970B3C">
              <w:rPr>
                <w:rFonts w:hint="eastAsia"/>
                <w:b/>
                <w:color w:val="FF0000"/>
              </w:rPr>
              <w:t>不可用状态</w:t>
            </w:r>
          </w:p>
          <w:p w14:paraId="720FBF32" w14:textId="77777777" w:rsidR="00970B3C" w:rsidRDefault="00970B3C" w:rsidP="00970B3C">
            <w:r w:rsidRPr="00970B3C">
              <w:t>[ 13/ 0/2] QTRACE 03:18:53.718988 LRRC/HighFreq/High/LRRC [ lte_rrc_cep.c 8517] RRC CEP_DSDS: LTE_CPHY_RF_UNAVAILABLE_IND received1</w:t>
            </w:r>
            <w:r w:rsidRPr="00970B3C">
              <w:br/>
              <w:t xml:space="preserve">[ 13/ 0/2] QTRACE 03:18:53.719005 LRRC/HighFreq/High/LRRC [ lte_rrc_config.c 1975] </w:t>
            </w:r>
            <w:r w:rsidRPr="00970B3C">
              <w:rPr>
                <w:color w:val="FF0000"/>
              </w:rPr>
              <w:t>LTE_CPHY_RF_UNAVAILABLE_IND</w:t>
            </w:r>
            <w:r w:rsidRPr="00970B3C">
              <w:t xml:space="preserve"> received1</w:t>
            </w:r>
            <w:r w:rsidRPr="00970B3C">
              <w:br/>
            </w:r>
          </w:p>
          <w:p w14:paraId="62161E4A" w14:textId="1D30BEAD" w:rsidR="00970B3C" w:rsidRPr="00970B3C" w:rsidRDefault="00970B3C" w:rsidP="00970B3C">
            <w:pPr>
              <w:rPr>
                <w:b/>
                <w:color w:val="FF0000"/>
              </w:rPr>
            </w:pPr>
            <w:r w:rsidRPr="00970B3C">
              <w:rPr>
                <w:b/>
                <w:color w:val="FF0000"/>
              </w:rPr>
              <w:t xml:space="preserve">// </w:t>
            </w:r>
            <w:r w:rsidRPr="00970B3C">
              <w:rPr>
                <w:rFonts w:hint="eastAsia"/>
                <w:b/>
                <w:color w:val="FF0000"/>
              </w:rPr>
              <w:t>卡</w:t>
            </w:r>
            <w:r w:rsidRPr="00970B3C">
              <w:rPr>
                <w:rFonts w:hint="eastAsia"/>
                <w:b/>
                <w:color w:val="FF0000"/>
              </w:rPr>
              <w:t>1</w:t>
            </w:r>
            <w:r w:rsidRPr="00970B3C">
              <w:rPr>
                <w:rFonts w:hint="eastAsia"/>
                <w:b/>
                <w:color w:val="FF0000"/>
              </w:rPr>
              <w:t>处于</w:t>
            </w:r>
            <w:r w:rsidRPr="00970B3C">
              <w:rPr>
                <w:rFonts w:hint="eastAsia"/>
                <w:b/>
                <w:color w:val="FF0000"/>
              </w:rPr>
              <w:t>RF</w:t>
            </w:r>
            <w:r w:rsidRPr="00970B3C">
              <w:rPr>
                <w:rFonts w:hint="eastAsia"/>
                <w:b/>
                <w:color w:val="FF0000"/>
              </w:rPr>
              <w:t>可用状态</w:t>
            </w:r>
          </w:p>
          <w:p w14:paraId="3EB52700" w14:textId="493DC75D" w:rsidR="00970B3C" w:rsidRPr="00970B3C" w:rsidRDefault="00970B3C" w:rsidP="00970B3C">
            <w:r w:rsidRPr="00970B3C">
              <w:t>[ 13/ 0/2] QTRACE 03:18:54.747017 LRRC/HighFreq/High/LRRC [ lte_rrc_ueinfo.c 5446] UEINFO : lte_rrc_ueinfo_sm_rf_available_ind_handler1</w:t>
            </w:r>
            <w:r w:rsidRPr="00970B3C">
              <w:br/>
              <w:t xml:space="preserve">[ 13/ 0/2] QTRACE 03:18:54.747037 LRRC/HighFreq/High/LRRC [ lte_rrc_cep.c 8433] RRC CEP_DSDS: </w:t>
            </w:r>
            <w:r w:rsidRPr="00970B3C">
              <w:rPr>
                <w:color w:val="FF0000"/>
              </w:rPr>
              <w:t>LTE_CPHY_RF_AVAILABLE_IND</w:t>
            </w:r>
            <w:r w:rsidRPr="00970B3C">
              <w:t xml:space="preserve"> received1</w:t>
            </w:r>
          </w:p>
          <w:p w14:paraId="7C075DE1" w14:textId="77777777" w:rsidR="00970B3C" w:rsidRPr="00970B3C" w:rsidRDefault="00970B3C" w:rsidP="00970B3C"/>
        </w:tc>
      </w:tr>
    </w:tbl>
    <w:p w14:paraId="5A92141B" w14:textId="77777777" w:rsidR="00970B3C" w:rsidRPr="00970B3C" w:rsidRDefault="00970B3C" w:rsidP="00970B3C"/>
    <w:p w14:paraId="428516C4" w14:textId="76E29F0E" w:rsidR="0074649F" w:rsidRPr="007068BD" w:rsidRDefault="00970B3C" w:rsidP="00970B3C">
      <w:pPr>
        <w:pStyle w:val="2"/>
        <w:spacing w:before="156" w:after="156"/>
      </w:pPr>
      <w:bookmarkStart w:id="233" w:name="_Toc87714782"/>
      <w:r>
        <w:rPr>
          <w:rFonts w:hint="eastAsia"/>
        </w:rPr>
        <w:t>NV</w:t>
      </w:r>
      <w:r>
        <w:rPr>
          <w:rFonts w:hint="eastAsia"/>
        </w:rPr>
        <w:t>整理</w:t>
      </w:r>
      <w:bookmarkEnd w:id="233"/>
    </w:p>
    <w:p w14:paraId="498CC975" w14:textId="29B4DCD3" w:rsidR="00FC277F" w:rsidRPr="007F7AA4" w:rsidRDefault="003B7571" w:rsidP="00970B3C">
      <w:pPr>
        <w:pStyle w:val="3"/>
        <w:spacing w:before="156" w:after="156"/>
      </w:pPr>
      <w:bookmarkStart w:id="234" w:name="_Toc87714783"/>
      <w:r>
        <w:rPr>
          <w:rFonts w:hint="eastAsia"/>
        </w:rPr>
        <w:t>NV</w:t>
      </w:r>
      <w:r>
        <w:t>2508</w:t>
      </w:r>
      <w:r>
        <w:rPr>
          <w:rFonts w:hint="eastAsia"/>
        </w:rPr>
        <w:t>-</w:t>
      </w:r>
      <w:r w:rsidR="00FC277F" w:rsidRPr="007F7AA4">
        <w:t>EDGE</w:t>
      </w:r>
      <w:r w:rsidR="00FC277F" w:rsidRPr="007F7AA4">
        <w:t>关闭方法</w:t>
      </w:r>
      <w:bookmarkEnd w:id="229"/>
      <w:bookmarkEnd w:id="234"/>
      <w:r>
        <w:rPr>
          <w:rFonts w:hint="eastAsia"/>
        </w:rPr>
        <w:t xml:space="preserve"> </w:t>
      </w:r>
    </w:p>
    <w:p w14:paraId="391966F8" w14:textId="77777777" w:rsidR="00FC277F" w:rsidRPr="007F7AA4" w:rsidRDefault="00FC277F" w:rsidP="00FC277F">
      <w:pPr>
        <w:rPr>
          <w:rFonts w:eastAsiaTheme="majorEastAsia" w:cs="Times New Roman"/>
        </w:rPr>
      </w:pPr>
      <w:r w:rsidRPr="007F7AA4">
        <w:rPr>
          <w:rFonts w:eastAsiaTheme="majorEastAsia" w:cs="Times New Roman"/>
        </w:rPr>
        <w:t>EDGE</w:t>
      </w:r>
      <w:r w:rsidRPr="007F7AA4">
        <w:rPr>
          <w:rFonts w:eastAsiaTheme="majorEastAsia" w:cs="Times New Roman"/>
        </w:rPr>
        <w:t>是英文</w:t>
      </w:r>
      <w:r w:rsidRPr="007F7AA4">
        <w:rPr>
          <w:rFonts w:eastAsiaTheme="majorEastAsia" w:cs="Times New Roman"/>
        </w:rPr>
        <w:t xml:space="preserve">Enhanced Data Rate for GSM Evolution </w:t>
      </w:r>
      <w:r w:rsidRPr="007F7AA4">
        <w:rPr>
          <w:rFonts w:eastAsiaTheme="majorEastAsia" w:cs="Times New Roman"/>
        </w:rPr>
        <w:t>的缩写，即增强型数据速率</w:t>
      </w:r>
      <w:r w:rsidRPr="007F7AA4">
        <w:rPr>
          <w:rFonts w:eastAsiaTheme="majorEastAsia" w:cs="Times New Roman"/>
        </w:rPr>
        <w:t>GSM</w:t>
      </w:r>
      <w:r w:rsidRPr="007F7AA4">
        <w:rPr>
          <w:rFonts w:eastAsiaTheme="majorEastAsia" w:cs="Times New Roman"/>
        </w:rPr>
        <w:t>演进技术。</w:t>
      </w:r>
      <w:r w:rsidRPr="007F7AA4">
        <w:rPr>
          <w:rFonts w:eastAsiaTheme="majorEastAsia" w:cs="Times New Roman"/>
        </w:rPr>
        <w:t>EDGE</w:t>
      </w:r>
      <w:r w:rsidRPr="007F7AA4">
        <w:rPr>
          <w:rFonts w:eastAsiaTheme="majorEastAsia" w:cs="Times New Roman"/>
        </w:rPr>
        <w:t>是一种从</w:t>
      </w:r>
      <w:r w:rsidRPr="007F7AA4">
        <w:rPr>
          <w:rFonts w:eastAsiaTheme="majorEastAsia" w:cs="Times New Roman"/>
        </w:rPr>
        <w:t>GSM</w:t>
      </w:r>
      <w:r w:rsidRPr="007F7AA4">
        <w:rPr>
          <w:rFonts w:eastAsiaTheme="majorEastAsia" w:cs="Times New Roman"/>
        </w:rPr>
        <w:t>到</w:t>
      </w:r>
      <w:r w:rsidRPr="007F7AA4">
        <w:rPr>
          <w:rFonts w:eastAsiaTheme="majorEastAsia" w:cs="Times New Roman"/>
        </w:rPr>
        <w:t>3G</w:t>
      </w:r>
      <w:r w:rsidRPr="007F7AA4">
        <w:rPr>
          <w:rFonts w:eastAsiaTheme="majorEastAsia" w:cs="Times New Roman"/>
        </w:rPr>
        <w:t>的过渡技术，它主要是在</w:t>
      </w:r>
      <w:r w:rsidRPr="007F7AA4">
        <w:rPr>
          <w:rFonts w:eastAsiaTheme="majorEastAsia" w:cs="Times New Roman"/>
        </w:rPr>
        <w:t>GSM</w:t>
      </w:r>
      <w:r w:rsidRPr="007F7AA4">
        <w:rPr>
          <w:rFonts w:eastAsiaTheme="majorEastAsia" w:cs="Times New Roman"/>
        </w:rPr>
        <w:t>系统中采用了一种新的调制方法，即最先进的多时隙操</w:t>
      </w:r>
      <w:r w:rsidRPr="007F7AA4">
        <w:rPr>
          <w:rFonts w:eastAsiaTheme="majorEastAsia" w:cs="Times New Roman"/>
        </w:rPr>
        <w:t xml:space="preserve"> </w:t>
      </w:r>
      <w:r w:rsidRPr="007F7AA4">
        <w:rPr>
          <w:rFonts w:eastAsiaTheme="majorEastAsia" w:cs="Times New Roman"/>
        </w:rPr>
        <w:t>作和</w:t>
      </w:r>
      <w:r w:rsidRPr="007F7AA4">
        <w:rPr>
          <w:rFonts w:eastAsiaTheme="majorEastAsia" w:cs="Times New Roman"/>
        </w:rPr>
        <w:t>8PSK</w:t>
      </w:r>
      <w:r w:rsidRPr="007F7AA4">
        <w:rPr>
          <w:rFonts w:eastAsiaTheme="majorEastAsia" w:cs="Times New Roman"/>
        </w:rPr>
        <w:t>调制技术。由于</w:t>
      </w:r>
      <w:r w:rsidRPr="007F7AA4">
        <w:rPr>
          <w:rFonts w:eastAsiaTheme="majorEastAsia" w:cs="Times New Roman"/>
        </w:rPr>
        <w:t>8PSK</w:t>
      </w:r>
      <w:r w:rsidRPr="007F7AA4">
        <w:rPr>
          <w:rFonts w:eastAsiaTheme="majorEastAsia" w:cs="Times New Roman"/>
        </w:rPr>
        <w:t>可将现有</w:t>
      </w:r>
      <w:r w:rsidRPr="007F7AA4">
        <w:rPr>
          <w:rFonts w:eastAsiaTheme="majorEastAsia" w:cs="Times New Roman"/>
        </w:rPr>
        <w:t>GSM</w:t>
      </w:r>
      <w:r w:rsidRPr="007F7AA4">
        <w:rPr>
          <w:rFonts w:eastAsiaTheme="majorEastAsia" w:cs="Times New Roman"/>
        </w:rPr>
        <w:t>网络采用的</w:t>
      </w:r>
      <w:r w:rsidRPr="007F7AA4">
        <w:rPr>
          <w:rFonts w:eastAsiaTheme="majorEastAsia" w:cs="Times New Roman"/>
        </w:rPr>
        <w:t>GMSK</w:t>
      </w:r>
      <w:r w:rsidRPr="007F7AA4">
        <w:rPr>
          <w:rFonts w:eastAsiaTheme="majorEastAsia" w:cs="Times New Roman"/>
        </w:rPr>
        <w:t>调制技术的信号空间从</w:t>
      </w:r>
      <w:r w:rsidRPr="007F7AA4">
        <w:rPr>
          <w:rFonts w:eastAsiaTheme="majorEastAsia" w:cs="Times New Roman"/>
        </w:rPr>
        <w:t>2</w:t>
      </w:r>
      <w:r w:rsidRPr="007F7AA4">
        <w:rPr>
          <w:rFonts w:eastAsiaTheme="majorEastAsia" w:cs="Times New Roman"/>
        </w:rPr>
        <w:t>扩展到</w:t>
      </w:r>
      <w:r w:rsidRPr="007F7AA4">
        <w:rPr>
          <w:rFonts w:eastAsiaTheme="majorEastAsia" w:cs="Times New Roman"/>
        </w:rPr>
        <w:t>8</w:t>
      </w:r>
      <w:r w:rsidRPr="007F7AA4">
        <w:rPr>
          <w:rFonts w:eastAsiaTheme="majorEastAsia" w:cs="Times New Roman"/>
        </w:rPr>
        <w:t>，从而使每个符号所包含的信息是原来的</w:t>
      </w:r>
      <w:r w:rsidRPr="007F7AA4">
        <w:rPr>
          <w:rFonts w:eastAsiaTheme="majorEastAsia" w:cs="Times New Roman"/>
        </w:rPr>
        <w:t>4</w:t>
      </w:r>
      <w:r w:rsidRPr="007F7AA4">
        <w:rPr>
          <w:rFonts w:eastAsiaTheme="majorEastAsia" w:cs="Times New Roman"/>
        </w:rPr>
        <w:t>倍。</w:t>
      </w:r>
    </w:p>
    <w:p w14:paraId="175A9784" w14:textId="6EBF3910" w:rsidR="00FC277F" w:rsidRDefault="00FC277F" w:rsidP="00FC277F">
      <w:pPr>
        <w:rPr>
          <w:rFonts w:eastAsiaTheme="majorEastAsia" w:cs="Times New Roman"/>
          <w:b/>
        </w:rPr>
      </w:pPr>
      <w:r w:rsidRPr="007F7AA4">
        <w:rPr>
          <w:rFonts w:eastAsiaTheme="majorEastAsia" w:cs="Times New Roman"/>
        </w:rPr>
        <w:t>设置方法：</w:t>
      </w:r>
      <w:r w:rsidRPr="007F7AA4">
        <w:rPr>
          <w:rFonts w:eastAsiaTheme="majorEastAsia" w:cs="Times New Roman"/>
          <w:b/>
        </w:rPr>
        <w:t>将</w:t>
      </w:r>
      <w:r w:rsidRPr="007F7AA4">
        <w:rPr>
          <w:rFonts w:eastAsiaTheme="majorEastAsia" w:cs="Times New Roman"/>
          <w:b/>
        </w:rPr>
        <w:t>NV2508</w:t>
      </w:r>
      <w:r w:rsidRPr="007F7AA4">
        <w:rPr>
          <w:rFonts w:eastAsiaTheme="majorEastAsia" w:cs="Times New Roman"/>
          <w:b/>
        </w:rPr>
        <w:t>设置为</w:t>
      </w:r>
      <w:r w:rsidRPr="007F7AA4">
        <w:rPr>
          <w:rFonts w:eastAsiaTheme="majorEastAsia" w:cs="Times New Roman"/>
          <w:b/>
        </w:rPr>
        <w:t>0</w:t>
      </w:r>
      <w:r w:rsidRPr="007F7AA4">
        <w:rPr>
          <w:rFonts w:eastAsiaTheme="majorEastAsia" w:cs="Times New Roman"/>
          <w:b/>
        </w:rPr>
        <w:t>。</w:t>
      </w:r>
    </w:p>
    <w:p w14:paraId="38FCFDA5" w14:textId="6B6CC92A" w:rsidR="00683CC7" w:rsidRDefault="003B7571" w:rsidP="00683CC7">
      <w:pPr>
        <w:pStyle w:val="3"/>
        <w:spacing w:before="156" w:after="156"/>
      </w:pPr>
      <w:bookmarkStart w:id="235" w:name="_Toc87714784"/>
      <w:r>
        <w:rPr>
          <w:rFonts w:eastAsiaTheme="majorEastAsia" w:cs="Times New Roman"/>
          <w:sz w:val="21"/>
          <w:szCs w:val="22"/>
        </w:rPr>
        <w:t>NV</w:t>
      </w:r>
      <w:r w:rsidRPr="00DA7E64">
        <w:rPr>
          <w:rFonts w:eastAsiaTheme="majorEastAsia" w:cs="Times New Roman"/>
          <w:sz w:val="21"/>
          <w:szCs w:val="22"/>
        </w:rPr>
        <w:t>74460</w:t>
      </w:r>
      <w:r>
        <w:rPr>
          <w:rFonts w:eastAsiaTheme="majorEastAsia" w:cs="Times New Roman" w:hint="eastAsia"/>
          <w:sz w:val="21"/>
          <w:szCs w:val="22"/>
        </w:rPr>
        <w:t>-</w:t>
      </w:r>
      <w:r w:rsidR="00683CC7">
        <w:rPr>
          <w:rFonts w:hint="eastAsia"/>
        </w:rPr>
        <w:t>紧急电话后测量</w:t>
      </w:r>
      <w:r w:rsidR="00683CC7">
        <w:rPr>
          <w:rFonts w:hint="eastAsia"/>
        </w:rPr>
        <w:t>SA</w:t>
      </w:r>
      <w:r w:rsidR="00683CC7">
        <w:rPr>
          <w:rFonts w:hint="eastAsia"/>
        </w:rPr>
        <w:t>的延迟定时器设置</w:t>
      </w:r>
      <w:bookmarkEnd w:id="235"/>
    </w:p>
    <w:p w14:paraId="7C9A8CE5" w14:textId="75EF01DF" w:rsidR="00683CC7" w:rsidRDefault="00683CC7" w:rsidP="00683CC7">
      <w:pPr>
        <w:rPr>
          <w:rFonts w:eastAsiaTheme="majorEastAsia" w:cs="Times New Roman"/>
        </w:rPr>
      </w:pPr>
      <w:r>
        <w:rPr>
          <w:rFonts w:eastAsiaTheme="majorEastAsia" w:cs="Times New Roman" w:hint="eastAsia"/>
        </w:rPr>
        <w:t>JIRA</w:t>
      </w:r>
      <w:r>
        <w:rPr>
          <w:rFonts w:eastAsiaTheme="majorEastAsia" w:cs="Times New Roman" w:hint="eastAsia"/>
        </w:rPr>
        <w:t>：</w:t>
      </w:r>
      <w:hyperlink r:id="rId108" w:history="1">
        <w:r w:rsidRPr="00683CC7">
          <w:rPr>
            <w:rFonts w:eastAsiaTheme="majorEastAsia" w:cs="Times New Roman"/>
          </w:rPr>
          <w:t>PSYCHE-7887</w:t>
        </w:r>
      </w:hyperlink>
      <w:r>
        <w:rPr>
          <w:rFonts w:eastAsiaTheme="majorEastAsia" w:cs="Times New Roman" w:hint="eastAsia"/>
        </w:rPr>
        <w:t xml:space="preserve"> </w:t>
      </w:r>
      <w:r w:rsidRPr="00683CC7">
        <w:rPr>
          <w:rFonts w:eastAsiaTheme="majorEastAsia" w:cs="Times New Roman"/>
        </w:rPr>
        <w:t>【</w:t>
      </w:r>
      <w:r w:rsidRPr="00683CC7">
        <w:rPr>
          <w:rFonts w:eastAsiaTheme="majorEastAsia" w:cs="Times New Roman"/>
        </w:rPr>
        <w:t>L3A</w:t>
      </w:r>
      <w:r w:rsidRPr="00683CC7">
        <w:rPr>
          <w:rFonts w:eastAsiaTheme="majorEastAsia" w:cs="Times New Roman"/>
        </w:rPr>
        <w:t>】【</w:t>
      </w:r>
      <w:r w:rsidRPr="00683CC7">
        <w:rPr>
          <w:rFonts w:eastAsiaTheme="majorEastAsia" w:cs="Times New Roman"/>
        </w:rPr>
        <w:t>CT</w:t>
      </w:r>
      <w:r w:rsidRPr="00683CC7">
        <w:rPr>
          <w:rFonts w:eastAsiaTheme="majorEastAsia" w:cs="Times New Roman"/>
        </w:rPr>
        <w:t>自测】</w:t>
      </w:r>
      <w:r w:rsidRPr="00683CC7">
        <w:rPr>
          <w:rFonts w:eastAsiaTheme="majorEastAsia" w:cs="Times New Roman"/>
        </w:rPr>
        <w:t>SA</w:t>
      </w:r>
      <w:r w:rsidRPr="00683CC7">
        <w:rPr>
          <w:rFonts w:eastAsiaTheme="majorEastAsia" w:cs="Times New Roman"/>
        </w:rPr>
        <w:t>模式下拨打紧急电话，电话挂断时会掉</w:t>
      </w:r>
      <w:r w:rsidRPr="00683CC7">
        <w:rPr>
          <w:rFonts w:eastAsiaTheme="majorEastAsia" w:cs="Times New Roman"/>
        </w:rPr>
        <w:t>HD</w:t>
      </w:r>
      <w:r w:rsidRPr="00683CC7">
        <w:rPr>
          <w:rFonts w:eastAsiaTheme="majorEastAsia" w:cs="Times New Roman"/>
        </w:rPr>
        <w:t>重新驻网</w:t>
      </w:r>
      <w:r w:rsidRPr="00683CC7">
        <w:rPr>
          <w:rFonts w:eastAsiaTheme="majorEastAsia" w:cs="Times New Roman"/>
        </w:rPr>
        <w:t>_</w:t>
      </w:r>
      <w:r w:rsidRPr="00683CC7">
        <w:rPr>
          <w:rFonts w:eastAsiaTheme="majorEastAsia" w:cs="Times New Roman"/>
        </w:rPr>
        <w:t>必现</w:t>
      </w:r>
    </w:p>
    <w:p w14:paraId="6D27CA89" w14:textId="4E11048B" w:rsidR="00683CC7" w:rsidRDefault="00DA7E64" w:rsidP="00683CC7">
      <w:pPr>
        <w:rPr>
          <w:rFonts w:eastAsiaTheme="majorEastAsia" w:cs="Times New Roman"/>
        </w:rPr>
      </w:pPr>
      <w:r>
        <w:rPr>
          <w:rFonts w:eastAsiaTheme="majorEastAsia" w:cs="Times New Roman" w:hint="eastAsia"/>
        </w:rPr>
        <w:t>此问题中，紧急电话挂机后会立即搜索</w:t>
      </w:r>
      <w:r>
        <w:rPr>
          <w:rFonts w:eastAsiaTheme="majorEastAsia" w:cs="Times New Roman" w:hint="eastAsia"/>
        </w:rPr>
        <w:t>SA</w:t>
      </w:r>
      <w:r>
        <w:rPr>
          <w:rFonts w:eastAsiaTheme="majorEastAsia" w:cs="Times New Roman" w:hint="eastAsia"/>
        </w:rPr>
        <w:t>网路，在</w:t>
      </w:r>
      <w:r>
        <w:rPr>
          <w:rFonts w:eastAsiaTheme="majorEastAsia" w:cs="Times New Roman" w:hint="eastAsia"/>
        </w:rPr>
        <w:t>SA</w:t>
      </w:r>
      <w:r>
        <w:rPr>
          <w:rFonts w:eastAsiaTheme="majorEastAsia" w:cs="Times New Roman" w:hint="eastAsia"/>
        </w:rPr>
        <w:t>网络上重注册的过程中，网络通过</w:t>
      </w:r>
      <w:r>
        <w:rPr>
          <w:rFonts w:eastAsiaTheme="majorEastAsia" w:cs="Times New Roman" w:hint="eastAsia"/>
        </w:rPr>
        <w:t>Registration</w:t>
      </w:r>
      <w:r>
        <w:rPr>
          <w:rFonts w:eastAsiaTheme="majorEastAsia" w:cs="Times New Roman"/>
        </w:rPr>
        <w:t xml:space="preserve"> </w:t>
      </w:r>
      <w:r>
        <w:rPr>
          <w:rFonts w:eastAsiaTheme="majorEastAsia" w:cs="Times New Roman" w:hint="eastAsia"/>
        </w:rPr>
        <w:t>Accept</w:t>
      </w:r>
      <w:r>
        <w:rPr>
          <w:rFonts w:eastAsiaTheme="majorEastAsia" w:cs="Times New Roman" w:hint="eastAsia"/>
        </w:rPr>
        <w:t>消息去激活了</w:t>
      </w:r>
      <w:r>
        <w:rPr>
          <w:rFonts w:eastAsiaTheme="majorEastAsia" w:cs="Times New Roman" w:hint="eastAsia"/>
        </w:rPr>
        <w:t>IMS</w:t>
      </w:r>
      <w:r>
        <w:rPr>
          <w:rFonts w:eastAsiaTheme="majorEastAsia" w:cs="Times New Roman" w:hint="eastAsia"/>
        </w:rPr>
        <w:t>默认承载（通过将对应的</w:t>
      </w:r>
      <w:r>
        <w:rPr>
          <w:rFonts w:eastAsiaTheme="majorEastAsia" w:cs="Times New Roman" w:hint="eastAsia"/>
        </w:rPr>
        <w:t>PSI</w:t>
      </w:r>
      <w:r>
        <w:rPr>
          <w:rFonts w:eastAsiaTheme="majorEastAsia" w:cs="Times New Roman" w:hint="eastAsia"/>
        </w:rPr>
        <w:t>设置为</w:t>
      </w:r>
      <w:r>
        <w:rPr>
          <w:rFonts w:eastAsiaTheme="majorEastAsia" w:cs="Times New Roman" w:hint="eastAsia"/>
        </w:rPr>
        <w:t>0</w:t>
      </w:r>
      <w:r>
        <w:rPr>
          <w:rFonts w:eastAsiaTheme="majorEastAsia" w:cs="Times New Roman" w:hint="eastAsia"/>
        </w:rPr>
        <w:t>）导致紧急电话挂断后立即掉</w:t>
      </w:r>
      <w:r>
        <w:rPr>
          <w:rFonts w:eastAsiaTheme="majorEastAsia" w:cs="Times New Roman" w:hint="eastAsia"/>
        </w:rPr>
        <w:t>VoLTE</w:t>
      </w:r>
      <w:r>
        <w:rPr>
          <w:rFonts w:eastAsiaTheme="majorEastAsia" w:cs="Times New Roman" w:hint="eastAsia"/>
        </w:rPr>
        <w:t>的现象。</w:t>
      </w:r>
    </w:p>
    <w:p w14:paraId="3E35AD9B" w14:textId="6D4B5F4A" w:rsidR="00DA7E64" w:rsidRPr="00DA7E64" w:rsidRDefault="00DA7E64" w:rsidP="00DA7E64">
      <w:pPr>
        <w:widowControl/>
        <w:kinsoku/>
        <w:adjustRightInd/>
        <w:rPr>
          <w:rFonts w:ascii="宋体" w:eastAsia="宋体" w:hAnsi="宋体" w:cs="宋体"/>
          <w:kern w:val="0"/>
          <w:sz w:val="24"/>
          <w:szCs w:val="24"/>
        </w:rPr>
      </w:pPr>
      <w:r>
        <w:rPr>
          <w:rFonts w:eastAsiaTheme="majorEastAsia" w:cs="Times New Roman" w:hint="eastAsia"/>
        </w:rPr>
        <w:t>处理方法：将</w:t>
      </w:r>
      <w:r w:rsidRPr="00DA7E64">
        <w:rPr>
          <w:rFonts w:eastAsiaTheme="majorEastAsia" w:cs="Times New Roman"/>
        </w:rPr>
        <w:t>NV 74460</w:t>
      </w:r>
      <w:r w:rsidRPr="00DA7E64">
        <w:rPr>
          <w:rFonts w:eastAsiaTheme="majorEastAsia" w:cs="Times New Roman"/>
        </w:rPr>
        <w:t>（</w:t>
      </w:r>
      <w:r w:rsidRPr="00DA7E64">
        <w:rPr>
          <w:rFonts w:eastAsiaTheme="majorEastAsia" w:cs="Times New Roman"/>
        </w:rPr>
        <w:t>emerg_end_enable_ps_timer</w:t>
      </w:r>
      <w:r w:rsidRPr="00DA7E64">
        <w:rPr>
          <w:rFonts w:eastAsiaTheme="majorEastAsia" w:cs="Times New Roman"/>
        </w:rPr>
        <w:t>），从</w:t>
      </w:r>
      <w:r w:rsidRPr="00DA7E64">
        <w:rPr>
          <w:rFonts w:eastAsiaTheme="majorEastAsia" w:cs="Times New Roman"/>
        </w:rPr>
        <w:t>0</w:t>
      </w:r>
      <w:r w:rsidRPr="00DA7E64">
        <w:rPr>
          <w:rFonts w:eastAsiaTheme="majorEastAsia" w:cs="Times New Roman"/>
        </w:rPr>
        <w:t>修改为</w:t>
      </w:r>
      <w:r w:rsidRPr="00DA7E64">
        <w:rPr>
          <w:rFonts w:eastAsiaTheme="majorEastAsia" w:cs="Times New Roman"/>
        </w:rPr>
        <w:t>120</w:t>
      </w:r>
      <w:r w:rsidRPr="00DA7E64">
        <w:rPr>
          <w:rFonts w:eastAsiaTheme="majorEastAsia" w:cs="Times New Roman"/>
        </w:rPr>
        <w:t>。</w:t>
      </w:r>
      <w:r>
        <w:rPr>
          <w:rFonts w:eastAsiaTheme="majorEastAsia" w:cs="Times New Roman" w:hint="eastAsia"/>
        </w:rPr>
        <w:t>挂机后</w:t>
      </w:r>
      <w:r>
        <w:rPr>
          <w:rFonts w:eastAsiaTheme="majorEastAsia" w:cs="Times New Roman"/>
        </w:rPr>
        <w:t>120</w:t>
      </w:r>
      <w:r>
        <w:rPr>
          <w:rFonts w:eastAsiaTheme="majorEastAsia" w:cs="Times New Roman" w:hint="eastAsia"/>
        </w:rPr>
        <w:t>s</w:t>
      </w:r>
      <w:r>
        <w:rPr>
          <w:rFonts w:eastAsiaTheme="majorEastAsia" w:cs="Times New Roman" w:hint="eastAsia"/>
        </w:rPr>
        <w:t>再开始搜网</w:t>
      </w:r>
      <w:r>
        <w:rPr>
          <w:rFonts w:eastAsiaTheme="majorEastAsia" w:cs="Times New Roman" w:hint="eastAsia"/>
        </w:rPr>
        <w:t>SA</w:t>
      </w:r>
      <w:r>
        <w:rPr>
          <w:rFonts w:eastAsiaTheme="majorEastAsia" w:cs="Times New Roman" w:hint="eastAsia"/>
        </w:rPr>
        <w:t>。避免掉</w:t>
      </w:r>
      <w:r>
        <w:rPr>
          <w:rFonts w:eastAsiaTheme="majorEastAsia" w:cs="Times New Roman" w:hint="eastAsia"/>
        </w:rPr>
        <w:t>VoLTE</w:t>
      </w:r>
      <w:r>
        <w:rPr>
          <w:rFonts w:eastAsiaTheme="majorEastAsia" w:cs="Times New Roman" w:hint="eastAsia"/>
        </w:rPr>
        <w:t>的现象与紧急电话发生强关联。</w:t>
      </w:r>
    </w:p>
    <w:p w14:paraId="09736F4F" w14:textId="77777777" w:rsidR="00FC277F" w:rsidRPr="007F7AA4" w:rsidRDefault="00FC277F" w:rsidP="00FC277F">
      <w:pPr>
        <w:pStyle w:val="2"/>
        <w:spacing w:before="156" w:after="156"/>
        <w:rPr>
          <w:rFonts w:cs="Times New Roman"/>
        </w:rPr>
      </w:pPr>
      <w:bookmarkStart w:id="236" w:name="_Toc34299181"/>
      <w:bookmarkStart w:id="237" w:name="_Toc87714785"/>
      <w:r w:rsidRPr="007F7AA4">
        <w:rPr>
          <w:rFonts w:cs="Times New Roman"/>
        </w:rPr>
        <w:t>5G</w:t>
      </w:r>
      <w:r w:rsidRPr="007F7AA4">
        <w:rPr>
          <w:rFonts w:cs="Times New Roman"/>
        </w:rPr>
        <w:t>随机接入超时</w:t>
      </w:r>
      <w:bookmarkEnd w:id="236"/>
      <w:bookmarkEnd w:id="237"/>
    </w:p>
    <w:p w14:paraId="2C81E0B3" w14:textId="77777777" w:rsidR="00FC277F" w:rsidRPr="007F7AA4" w:rsidRDefault="00FC277F" w:rsidP="00FC277F">
      <w:pPr>
        <w:rPr>
          <w:rFonts w:eastAsiaTheme="majorEastAsia" w:cs="Times New Roman"/>
        </w:rPr>
      </w:pPr>
      <w:r w:rsidRPr="007F7AA4">
        <w:rPr>
          <w:rFonts w:eastAsiaTheme="majorEastAsia" w:cs="Times New Roman"/>
        </w:rPr>
        <w:t>//RACH failure</w:t>
      </w:r>
    </w:p>
    <w:p w14:paraId="0D95F2F2" w14:textId="77777777" w:rsidR="00FC277F" w:rsidRPr="007F7AA4" w:rsidRDefault="00FC277F" w:rsidP="00FC277F">
      <w:pPr>
        <w:rPr>
          <w:rFonts w:eastAsiaTheme="majorEastAsia" w:cs="Times New Roman"/>
        </w:rPr>
      </w:pPr>
      <w:r w:rsidRPr="007F7AA4">
        <w:rPr>
          <w:rFonts w:eastAsiaTheme="majorEastAsia" w:cs="Times New Roman"/>
        </w:rPr>
        <w:t>03:33:06.039 [0xB88A] NR5G MAC RACH Attempt</w:t>
      </w:r>
    </w:p>
    <w:p w14:paraId="4C95DF11" w14:textId="77777777" w:rsidR="00FC277F" w:rsidRPr="007F7AA4" w:rsidRDefault="00FC277F" w:rsidP="00FC277F">
      <w:pPr>
        <w:rPr>
          <w:rFonts w:eastAsiaTheme="majorEastAsia" w:cs="Times New Roman"/>
        </w:rPr>
      </w:pPr>
      <w:r w:rsidRPr="007F7AA4">
        <w:rPr>
          <w:rFonts w:eastAsiaTheme="majorEastAsia" w:cs="Times New Roman"/>
        </w:rPr>
        <w:t>MAC Version</w:t>
      </w:r>
    </w:p>
    <w:p w14:paraId="2C9B6F03" w14:textId="77777777" w:rsidR="00FC277F" w:rsidRPr="007F7AA4" w:rsidRDefault="00FC277F" w:rsidP="00FC277F">
      <w:pPr>
        <w:rPr>
          <w:rFonts w:eastAsiaTheme="majorEastAsia" w:cs="Times New Roman"/>
        </w:rPr>
      </w:pPr>
      <w:r w:rsidRPr="007F7AA4">
        <w:rPr>
          <w:rFonts w:eastAsiaTheme="majorEastAsia" w:cs="Times New Roman"/>
        </w:rPr>
        <w:t>Major.Minor = 2. 3</w:t>
      </w:r>
    </w:p>
    <w:p w14:paraId="61FE85C7" w14:textId="77777777" w:rsidR="00FC277F" w:rsidRPr="007F7AA4" w:rsidRDefault="00FC277F" w:rsidP="00FC277F">
      <w:pPr>
        <w:rPr>
          <w:rFonts w:eastAsiaTheme="majorEastAsia" w:cs="Times New Roman"/>
        </w:rPr>
      </w:pPr>
      <w:r w:rsidRPr="007F7AA4">
        <w:rPr>
          <w:rFonts w:eastAsiaTheme="majorEastAsia" w:cs="Times New Roman"/>
        </w:rPr>
        <w:t>Log Fields Change BMask = 0x0</w:t>
      </w:r>
    </w:p>
    <w:p w14:paraId="7C5F0C44" w14:textId="77777777" w:rsidR="00FC277F" w:rsidRPr="007F7AA4" w:rsidRDefault="00FC277F" w:rsidP="00FC277F">
      <w:pPr>
        <w:rPr>
          <w:rFonts w:eastAsiaTheme="majorEastAsia" w:cs="Times New Roman"/>
        </w:rPr>
      </w:pPr>
      <w:r w:rsidRPr="007F7AA4">
        <w:rPr>
          <w:rFonts w:eastAsiaTheme="majorEastAsia" w:cs="Times New Roman"/>
        </w:rPr>
        <w:t>Sub ID = 0</w:t>
      </w:r>
    </w:p>
    <w:p w14:paraId="656678E6" w14:textId="77777777" w:rsidR="00FC277F" w:rsidRPr="007F7AA4" w:rsidRDefault="00FC277F" w:rsidP="00FC277F">
      <w:pPr>
        <w:rPr>
          <w:rFonts w:eastAsiaTheme="majorEastAsia" w:cs="Times New Roman"/>
        </w:rPr>
      </w:pPr>
      <w:r w:rsidRPr="007F7AA4">
        <w:rPr>
          <w:rFonts w:eastAsiaTheme="majorEastAsia" w:cs="Times New Roman"/>
        </w:rPr>
        <w:t>Header</w:t>
      </w:r>
    </w:p>
    <w:p w14:paraId="2738F47C" w14:textId="77777777" w:rsidR="00FC277F" w:rsidRPr="007F7AA4" w:rsidRDefault="00FC277F" w:rsidP="00FC277F">
      <w:pPr>
        <w:rPr>
          <w:rFonts w:eastAsiaTheme="majorEastAsia" w:cs="Times New Roman"/>
        </w:rPr>
      </w:pPr>
      <w:r w:rsidRPr="007F7AA4">
        <w:rPr>
          <w:rFonts w:eastAsiaTheme="majorEastAsia" w:cs="Times New Roman"/>
        </w:rPr>
        <w:t>Num Records = 1</w:t>
      </w:r>
    </w:p>
    <w:p w14:paraId="4F080639" w14:textId="77777777" w:rsidR="00FC277F" w:rsidRPr="007F7AA4" w:rsidRDefault="00FC277F" w:rsidP="00FC277F">
      <w:pPr>
        <w:rPr>
          <w:rFonts w:eastAsiaTheme="majorEastAsia" w:cs="Times New Roman"/>
        </w:rPr>
      </w:pPr>
      <w:r w:rsidRPr="007F7AA4">
        <w:rPr>
          <w:rFonts w:eastAsiaTheme="majorEastAsia" w:cs="Times New Roman"/>
        </w:rPr>
        <w:t>Num Attempt = 2</w:t>
      </w:r>
    </w:p>
    <w:p w14:paraId="01E395FF" w14:textId="77777777" w:rsidR="00FC277F" w:rsidRPr="007F7AA4" w:rsidRDefault="00FC277F" w:rsidP="00FC277F">
      <w:pPr>
        <w:rPr>
          <w:rFonts w:eastAsiaTheme="majorEastAsia" w:cs="Times New Roman"/>
        </w:rPr>
      </w:pPr>
      <w:r w:rsidRPr="007F7AA4">
        <w:rPr>
          <w:rFonts w:eastAsiaTheme="majorEastAsia" w:cs="Times New Roman"/>
        </w:rPr>
        <w:t>SSB ID = 4</w:t>
      </w:r>
    </w:p>
    <w:p w14:paraId="12FE1096" w14:textId="77777777" w:rsidR="00FC277F" w:rsidRPr="007F7AA4" w:rsidRDefault="00FC277F" w:rsidP="00FC277F">
      <w:pPr>
        <w:rPr>
          <w:rFonts w:eastAsiaTheme="majorEastAsia" w:cs="Times New Roman"/>
        </w:rPr>
      </w:pPr>
      <w:r w:rsidRPr="007F7AA4">
        <w:rPr>
          <w:rFonts w:eastAsiaTheme="majorEastAsia" w:cs="Times New Roman"/>
        </w:rPr>
        <w:t>CSI RS ID = 0</w:t>
      </w:r>
    </w:p>
    <w:p w14:paraId="37CEFFC5" w14:textId="77777777" w:rsidR="00FC277F" w:rsidRPr="007F7AA4" w:rsidRDefault="00FC277F" w:rsidP="00FC277F">
      <w:pPr>
        <w:rPr>
          <w:rFonts w:eastAsiaTheme="majorEastAsia" w:cs="Times New Roman"/>
        </w:rPr>
      </w:pPr>
      <w:r w:rsidRPr="007F7AA4">
        <w:rPr>
          <w:rFonts w:eastAsiaTheme="majorEastAsia" w:cs="Times New Roman"/>
        </w:rPr>
        <w:t>Carrier ID = 0</w:t>
      </w:r>
    </w:p>
    <w:p w14:paraId="1B36F8AB" w14:textId="77777777" w:rsidR="00FC277F" w:rsidRPr="007F7AA4" w:rsidRDefault="00FC277F" w:rsidP="00FC277F">
      <w:pPr>
        <w:rPr>
          <w:rFonts w:eastAsiaTheme="majorEastAsia" w:cs="Times New Roman"/>
          <w:b/>
          <w:i/>
          <w:color w:val="FF0000"/>
        </w:rPr>
      </w:pPr>
      <w:r w:rsidRPr="007F7AA4">
        <w:rPr>
          <w:rFonts w:eastAsiaTheme="majorEastAsia" w:cs="Times New Roman"/>
          <w:b/>
          <w:i/>
          <w:color w:val="FF0000"/>
        </w:rPr>
        <w:t>RACH Result = FAILURE_MSG2_RA_TIMER_EXP</w:t>
      </w:r>
    </w:p>
    <w:p w14:paraId="26EE7244" w14:textId="77777777" w:rsidR="00FC277F" w:rsidRPr="007F7AA4" w:rsidRDefault="00FC277F" w:rsidP="00FC277F">
      <w:pPr>
        <w:rPr>
          <w:rFonts w:eastAsiaTheme="majorEastAsia" w:cs="Times New Roman"/>
        </w:rPr>
      </w:pPr>
      <w:r w:rsidRPr="007F7AA4">
        <w:rPr>
          <w:rFonts w:eastAsiaTheme="majorEastAsia" w:cs="Times New Roman"/>
        </w:rPr>
        <w:t>Contention Type = CONT_FREE</w:t>
      </w:r>
    </w:p>
    <w:p w14:paraId="24A272BF" w14:textId="77777777" w:rsidR="00FC277F" w:rsidRPr="007F7AA4" w:rsidRDefault="00FC277F" w:rsidP="00FC277F">
      <w:pPr>
        <w:rPr>
          <w:rFonts w:eastAsiaTheme="majorEastAsia" w:cs="Times New Roman"/>
        </w:rPr>
      </w:pPr>
      <w:r w:rsidRPr="007F7AA4">
        <w:rPr>
          <w:rFonts w:eastAsiaTheme="majorEastAsia" w:cs="Times New Roman"/>
        </w:rPr>
        <w:t>Contention Type Value = 0</w:t>
      </w:r>
    </w:p>
    <w:p w14:paraId="0718CD47" w14:textId="77777777" w:rsidR="00FC277F" w:rsidRPr="007F7AA4" w:rsidRDefault="00FC277F" w:rsidP="00FC277F">
      <w:pPr>
        <w:rPr>
          <w:rFonts w:eastAsiaTheme="majorEastAsia" w:cs="Times New Roman"/>
        </w:rPr>
      </w:pPr>
      <w:r w:rsidRPr="007F7AA4">
        <w:rPr>
          <w:rFonts w:eastAsiaTheme="majorEastAsia" w:cs="Times New Roman"/>
        </w:rPr>
        <w:t>RACH Msg Bitmask = 0x01</w:t>
      </w:r>
    </w:p>
    <w:p w14:paraId="5D87BFA2" w14:textId="77777777" w:rsidR="00FC277F" w:rsidRPr="007F7AA4" w:rsidRDefault="00FC277F" w:rsidP="00FC277F">
      <w:pPr>
        <w:rPr>
          <w:rFonts w:eastAsiaTheme="majorEastAsia" w:cs="Times New Roman"/>
        </w:rPr>
      </w:pPr>
      <w:r w:rsidRPr="007F7AA4">
        <w:rPr>
          <w:rFonts w:eastAsiaTheme="majorEastAsia" w:cs="Times New Roman"/>
        </w:rPr>
        <w:t>Msg1 SCS = 1_25 KHz</w:t>
      </w:r>
    </w:p>
    <w:p w14:paraId="3BCF9573" w14:textId="77777777" w:rsidR="00FC277F" w:rsidRPr="007F7AA4" w:rsidRDefault="00FC277F" w:rsidP="00FC277F">
      <w:pPr>
        <w:rPr>
          <w:rFonts w:eastAsiaTheme="majorEastAsia" w:cs="Times New Roman"/>
        </w:rPr>
      </w:pPr>
      <w:r w:rsidRPr="007F7AA4">
        <w:rPr>
          <w:rFonts w:eastAsiaTheme="majorEastAsia" w:cs="Times New Roman"/>
        </w:rPr>
        <w:t>UL BWP SCS = 30KHZ</w:t>
      </w:r>
    </w:p>
    <w:p w14:paraId="25A53053" w14:textId="77777777" w:rsidR="00FC277F" w:rsidRPr="007F7AA4" w:rsidRDefault="00FC277F" w:rsidP="00FC277F">
      <w:pPr>
        <w:rPr>
          <w:rFonts w:eastAsiaTheme="majorEastAsia" w:cs="Times New Roman"/>
        </w:rPr>
      </w:pPr>
    </w:p>
    <w:p w14:paraId="4D3BA7EF" w14:textId="77777777" w:rsidR="00FC277F" w:rsidRPr="007F7AA4" w:rsidRDefault="00FC277F" w:rsidP="00FC277F">
      <w:pPr>
        <w:rPr>
          <w:rFonts w:eastAsiaTheme="majorEastAsia" w:cs="Times New Roman"/>
        </w:rPr>
      </w:pPr>
      <w:r w:rsidRPr="007F7AA4">
        <w:rPr>
          <w:rFonts w:eastAsiaTheme="majorEastAsia" w:cs="Times New Roman"/>
        </w:rPr>
        <w:t xml:space="preserve">//RACH failure multiple times </w:t>
      </w:r>
      <w:r w:rsidRPr="007F7AA4">
        <w:rPr>
          <w:rFonts w:eastAsiaTheme="majorEastAsia" w:cs="Times New Roman"/>
        </w:rPr>
        <w:t>随机接入失败多次，最终</w:t>
      </w:r>
      <w:r w:rsidRPr="007F7AA4">
        <w:rPr>
          <w:rFonts w:eastAsiaTheme="majorEastAsia" w:cs="Times New Roman"/>
        </w:rPr>
        <w:t>Abort</w:t>
      </w:r>
      <w:r w:rsidRPr="007F7AA4">
        <w:rPr>
          <w:rFonts w:eastAsiaTheme="majorEastAsia" w:cs="Times New Roman"/>
        </w:rPr>
        <w:t>了随机接入流程。</w:t>
      </w:r>
    </w:p>
    <w:p w14:paraId="04A6561E" w14:textId="77777777" w:rsidR="00FC277F" w:rsidRPr="007F7AA4" w:rsidRDefault="00FC277F" w:rsidP="00FC277F">
      <w:pPr>
        <w:rPr>
          <w:rFonts w:eastAsiaTheme="majorEastAsia" w:cs="Times New Roman"/>
        </w:rPr>
      </w:pPr>
    </w:p>
    <w:p w14:paraId="7C426BA6" w14:textId="77777777" w:rsidR="00FC277F" w:rsidRPr="007F7AA4" w:rsidRDefault="00FC277F" w:rsidP="00FC277F">
      <w:pPr>
        <w:rPr>
          <w:rFonts w:eastAsiaTheme="majorEastAsia" w:cs="Times New Roman"/>
        </w:rPr>
      </w:pPr>
      <w:r w:rsidRPr="007F7AA4">
        <w:rPr>
          <w:rFonts w:eastAsiaTheme="majorEastAsia" w:cs="Times New Roman"/>
        </w:rPr>
        <w:t>//RACH aborted</w:t>
      </w:r>
    </w:p>
    <w:p w14:paraId="1B28CCB2" w14:textId="77777777" w:rsidR="00FC277F" w:rsidRPr="007F7AA4" w:rsidRDefault="00FC277F" w:rsidP="00FC277F">
      <w:pPr>
        <w:rPr>
          <w:rFonts w:eastAsiaTheme="majorEastAsia" w:cs="Times New Roman"/>
        </w:rPr>
      </w:pPr>
      <w:r w:rsidRPr="007F7AA4">
        <w:rPr>
          <w:rFonts w:eastAsiaTheme="majorEastAsia" w:cs="Times New Roman"/>
        </w:rPr>
        <w:t>03:33:06.171 [0xB88A] NR5G MAC RACH Attempt</w:t>
      </w:r>
    </w:p>
    <w:p w14:paraId="07419937" w14:textId="77777777" w:rsidR="00FC277F" w:rsidRPr="007F7AA4" w:rsidRDefault="00FC277F" w:rsidP="00FC277F">
      <w:pPr>
        <w:rPr>
          <w:rFonts w:eastAsiaTheme="majorEastAsia" w:cs="Times New Roman"/>
        </w:rPr>
      </w:pPr>
      <w:r w:rsidRPr="007F7AA4">
        <w:rPr>
          <w:rFonts w:eastAsiaTheme="majorEastAsia" w:cs="Times New Roman"/>
        </w:rPr>
        <w:t>MAC Version</w:t>
      </w:r>
    </w:p>
    <w:p w14:paraId="7A9F9091" w14:textId="77777777" w:rsidR="00FC277F" w:rsidRPr="007F7AA4" w:rsidRDefault="00FC277F" w:rsidP="00FC277F">
      <w:pPr>
        <w:rPr>
          <w:rFonts w:eastAsiaTheme="majorEastAsia" w:cs="Times New Roman"/>
        </w:rPr>
      </w:pPr>
      <w:r w:rsidRPr="007F7AA4">
        <w:rPr>
          <w:rFonts w:eastAsiaTheme="majorEastAsia" w:cs="Times New Roman"/>
        </w:rPr>
        <w:t>Major.Minor = 2. 3</w:t>
      </w:r>
    </w:p>
    <w:p w14:paraId="567A16B7" w14:textId="77777777" w:rsidR="00FC277F" w:rsidRPr="007F7AA4" w:rsidRDefault="00FC277F" w:rsidP="00FC277F">
      <w:pPr>
        <w:rPr>
          <w:rFonts w:eastAsiaTheme="majorEastAsia" w:cs="Times New Roman"/>
        </w:rPr>
      </w:pPr>
      <w:r w:rsidRPr="007F7AA4">
        <w:rPr>
          <w:rFonts w:eastAsiaTheme="majorEastAsia" w:cs="Times New Roman"/>
        </w:rPr>
        <w:t>Log Fields Change BMask = 0x0</w:t>
      </w:r>
    </w:p>
    <w:p w14:paraId="24C6570E" w14:textId="77777777" w:rsidR="00FC277F" w:rsidRPr="007F7AA4" w:rsidRDefault="00FC277F" w:rsidP="00FC277F">
      <w:pPr>
        <w:rPr>
          <w:rFonts w:eastAsiaTheme="majorEastAsia" w:cs="Times New Roman"/>
        </w:rPr>
      </w:pPr>
      <w:r w:rsidRPr="007F7AA4">
        <w:rPr>
          <w:rFonts w:eastAsiaTheme="majorEastAsia" w:cs="Times New Roman"/>
        </w:rPr>
        <w:t>Sub ID = 0</w:t>
      </w:r>
    </w:p>
    <w:p w14:paraId="68066F21" w14:textId="77777777" w:rsidR="00FC277F" w:rsidRPr="007F7AA4" w:rsidRDefault="00FC277F" w:rsidP="00FC277F">
      <w:pPr>
        <w:rPr>
          <w:rFonts w:eastAsiaTheme="majorEastAsia" w:cs="Times New Roman"/>
        </w:rPr>
      </w:pPr>
      <w:r w:rsidRPr="007F7AA4">
        <w:rPr>
          <w:rFonts w:eastAsiaTheme="majorEastAsia" w:cs="Times New Roman"/>
        </w:rPr>
        <w:t>Header</w:t>
      </w:r>
    </w:p>
    <w:p w14:paraId="59E223EC" w14:textId="77777777" w:rsidR="00FC277F" w:rsidRPr="007F7AA4" w:rsidRDefault="00FC277F" w:rsidP="00FC277F">
      <w:pPr>
        <w:rPr>
          <w:rFonts w:eastAsiaTheme="majorEastAsia" w:cs="Times New Roman"/>
        </w:rPr>
      </w:pPr>
      <w:r w:rsidRPr="007F7AA4">
        <w:rPr>
          <w:rFonts w:eastAsiaTheme="majorEastAsia" w:cs="Times New Roman"/>
        </w:rPr>
        <w:t>Num Records = 1</w:t>
      </w:r>
    </w:p>
    <w:p w14:paraId="5388F3E4" w14:textId="77777777" w:rsidR="00FC277F" w:rsidRPr="007F7AA4" w:rsidRDefault="00FC277F" w:rsidP="00FC277F">
      <w:pPr>
        <w:rPr>
          <w:rFonts w:eastAsiaTheme="majorEastAsia" w:cs="Times New Roman"/>
        </w:rPr>
      </w:pPr>
      <w:r w:rsidRPr="007F7AA4">
        <w:rPr>
          <w:rFonts w:eastAsiaTheme="majorEastAsia" w:cs="Times New Roman"/>
        </w:rPr>
        <w:t>Num Attempt = 11</w:t>
      </w:r>
    </w:p>
    <w:p w14:paraId="480165E4" w14:textId="77777777" w:rsidR="00FC277F" w:rsidRPr="007F7AA4" w:rsidRDefault="00FC277F" w:rsidP="00FC277F">
      <w:pPr>
        <w:rPr>
          <w:rFonts w:eastAsiaTheme="majorEastAsia" w:cs="Times New Roman"/>
        </w:rPr>
      </w:pPr>
      <w:r w:rsidRPr="007F7AA4">
        <w:rPr>
          <w:rFonts w:eastAsiaTheme="majorEastAsia" w:cs="Times New Roman"/>
        </w:rPr>
        <w:t>SSB ID = 4</w:t>
      </w:r>
    </w:p>
    <w:p w14:paraId="78AEC387" w14:textId="77777777" w:rsidR="00FC277F" w:rsidRPr="007F7AA4" w:rsidRDefault="00FC277F" w:rsidP="00FC277F">
      <w:pPr>
        <w:rPr>
          <w:rFonts w:eastAsiaTheme="majorEastAsia" w:cs="Times New Roman"/>
        </w:rPr>
      </w:pPr>
      <w:r w:rsidRPr="007F7AA4">
        <w:rPr>
          <w:rFonts w:eastAsiaTheme="majorEastAsia" w:cs="Times New Roman"/>
        </w:rPr>
        <w:t>CSI RS ID = 0</w:t>
      </w:r>
    </w:p>
    <w:p w14:paraId="638FFADE" w14:textId="77777777" w:rsidR="00FC277F" w:rsidRPr="007F7AA4" w:rsidRDefault="00FC277F" w:rsidP="00FC277F">
      <w:pPr>
        <w:rPr>
          <w:rFonts w:eastAsiaTheme="majorEastAsia" w:cs="Times New Roman"/>
        </w:rPr>
      </w:pPr>
      <w:r w:rsidRPr="007F7AA4">
        <w:rPr>
          <w:rFonts w:eastAsiaTheme="majorEastAsia" w:cs="Times New Roman"/>
        </w:rPr>
        <w:t>Carrier ID = 0</w:t>
      </w:r>
    </w:p>
    <w:p w14:paraId="2597F4FC" w14:textId="77777777" w:rsidR="00FC277F" w:rsidRPr="007F7AA4" w:rsidRDefault="00FC277F" w:rsidP="00FC277F">
      <w:pPr>
        <w:rPr>
          <w:rFonts w:eastAsiaTheme="majorEastAsia" w:cs="Times New Roman"/>
          <w:b/>
          <w:i/>
          <w:color w:val="FF0000"/>
        </w:rPr>
      </w:pPr>
      <w:r w:rsidRPr="007F7AA4">
        <w:rPr>
          <w:rFonts w:eastAsiaTheme="majorEastAsia" w:cs="Times New Roman"/>
          <w:b/>
          <w:i/>
          <w:color w:val="FF0000"/>
        </w:rPr>
        <w:lastRenderedPageBreak/>
        <w:t>RACH Result = ABORTED</w:t>
      </w:r>
    </w:p>
    <w:p w14:paraId="519E3552" w14:textId="77777777" w:rsidR="00FC277F" w:rsidRPr="007F7AA4" w:rsidRDefault="00FC277F" w:rsidP="00FC277F">
      <w:pPr>
        <w:rPr>
          <w:rFonts w:eastAsiaTheme="majorEastAsia" w:cs="Times New Roman"/>
        </w:rPr>
      </w:pPr>
      <w:r w:rsidRPr="007F7AA4">
        <w:rPr>
          <w:rFonts w:eastAsiaTheme="majorEastAsia" w:cs="Times New Roman"/>
        </w:rPr>
        <w:t>Contention Type = CONT_FREE</w:t>
      </w:r>
    </w:p>
    <w:p w14:paraId="3D707975" w14:textId="77777777" w:rsidR="00FC277F" w:rsidRPr="007F7AA4" w:rsidRDefault="00FC277F" w:rsidP="00FC277F">
      <w:pPr>
        <w:rPr>
          <w:rFonts w:eastAsiaTheme="majorEastAsia" w:cs="Times New Roman"/>
        </w:rPr>
      </w:pPr>
      <w:r w:rsidRPr="007F7AA4">
        <w:rPr>
          <w:rFonts w:eastAsiaTheme="majorEastAsia" w:cs="Times New Roman"/>
        </w:rPr>
        <w:t>Contention Type Value = 0</w:t>
      </w:r>
    </w:p>
    <w:p w14:paraId="1EF06236" w14:textId="77777777" w:rsidR="00FC277F" w:rsidRPr="007F7AA4" w:rsidRDefault="00FC277F" w:rsidP="00FC277F">
      <w:pPr>
        <w:rPr>
          <w:rFonts w:eastAsiaTheme="majorEastAsia" w:cs="Times New Roman"/>
        </w:rPr>
      </w:pPr>
      <w:r w:rsidRPr="007F7AA4">
        <w:rPr>
          <w:rFonts w:eastAsiaTheme="majorEastAsia" w:cs="Times New Roman"/>
        </w:rPr>
        <w:t>RACH Msg Bitmask = 0x01</w:t>
      </w:r>
    </w:p>
    <w:p w14:paraId="06F469E4" w14:textId="77777777" w:rsidR="00FC277F" w:rsidRPr="007F7AA4" w:rsidRDefault="00FC277F" w:rsidP="00FC277F">
      <w:pPr>
        <w:rPr>
          <w:rFonts w:eastAsiaTheme="majorEastAsia" w:cs="Times New Roman"/>
        </w:rPr>
      </w:pPr>
      <w:r w:rsidRPr="007F7AA4">
        <w:rPr>
          <w:rFonts w:eastAsiaTheme="majorEastAsia" w:cs="Times New Roman"/>
        </w:rPr>
        <w:t>Msg1 SCS = 1_25 KHz</w:t>
      </w:r>
    </w:p>
    <w:p w14:paraId="698F131D" w14:textId="77777777" w:rsidR="00FC277F" w:rsidRPr="007F7AA4" w:rsidRDefault="00FC277F" w:rsidP="00FC277F">
      <w:pPr>
        <w:rPr>
          <w:rFonts w:eastAsiaTheme="majorEastAsia" w:cs="Times New Roman"/>
        </w:rPr>
      </w:pPr>
      <w:r w:rsidRPr="007F7AA4">
        <w:rPr>
          <w:rFonts w:eastAsiaTheme="majorEastAsia" w:cs="Times New Roman"/>
        </w:rPr>
        <w:t>UL BWP SCS = 30KHZ</w:t>
      </w:r>
    </w:p>
    <w:p w14:paraId="30DD1DB9" w14:textId="77777777" w:rsidR="00FC277F" w:rsidRPr="007F7AA4" w:rsidRDefault="00FC277F" w:rsidP="00FC277F">
      <w:pPr>
        <w:pStyle w:val="2"/>
        <w:spacing w:before="156" w:after="156"/>
        <w:rPr>
          <w:rFonts w:cs="Times New Roman"/>
        </w:rPr>
      </w:pPr>
      <w:bookmarkStart w:id="238" w:name="_Toc34299182"/>
      <w:bookmarkStart w:id="239" w:name="_Toc87714786"/>
      <w:r w:rsidRPr="007F7AA4">
        <w:rPr>
          <w:rFonts w:cs="Times New Roman"/>
        </w:rPr>
        <w:t>设置呼叫转移</w:t>
      </w:r>
      <w:r w:rsidRPr="007F7AA4">
        <w:rPr>
          <w:rFonts w:cs="Times New Roman"/>
        </w:rPr>
        <w:t>/</w:t>
      </w:r>
      <w:r w:rsidRPr="007F7AA4">
        <w:rPr>
          <w:rFonts w:cs="Times New Roman"/>
        </w:rPr>
        <w:t>等待</w:t>
      </w:r>
      <w:r w:rsidRPr="007F7AA4">
        <w:rPr>
          <w:rFonts w:cs="Times New Roman"/>
        </w:rPr>
        <w:t>/</w:t>
      </w:r>
      <w:r w:rsidRPr="007F7AA4">
        <w:rPr>
          <w:rFonts w:cs="Times New Roman"/>
        </w:rPr>
        <w:t>限制</w:t>
      </w:r>
      <w:bookmarkEnd w:id="238"/>
      <w:bookmarkEnd w:id="239"/>
    </w:p>
    <w:p w14:paraId="2DCA020C" w14:textId="77777777" w:rsidR="00FC277F" w:rsidRPr="007F7AA4" w:rsidRDefault="00FC277F" w:rsidP="00FC277F">
      <w:pPr>
        <w:rPr>
          <w:rFonts w:eastAsiaTheme="majorEastAsia" w:cs="Times New Roman"/>
        </w:rPr>
      </w:pPr>
      <w:r w:rsidRPr="007F7AA4">
        <w:rPr>
          <w:rFonts w:eastAsiaTheme="majorEastAsia" w:cs="Times New Roman"/>
        </w:rPr>
        <w:t>设置补充业务</w:t>
      </w:r>
    </w:p>
    <w:p w14:paraId="39BD56E8" w14:textId="77777777" w:rsidR="00FC277F" w:rsidRPr="007F7AA4" w:rsidRDefault="00FC277F" w:rsidP="006A1992">
      <w:pPr>
        <w:pStyle w:val="ac"/>
        <w:numPr>
          <w:ilvl w:val="0"/>
          <w:numId w:val="39"/>
        </w:numPr>
        <w:ind w:firstLineChars="0"/>
        <w:rPr>
          <w:rFonts w:eastAsiaTheme="majorEastAsia" w:cs="Times New Roman"/>
        </w:rPr>
      </w:pPr>
      <w:r w:rsidRPr="007F7AA4">
        <w:rPr>
          <w:rFonts w:eastAsiaTheme="majorEastAsia" w:cs="Times New Roman"/>
        </w:rPr>
        <w:t>特征</w:t>
      </w:r>
    </w:p>
    <w:p w14:paraId="2FBBE63D" w14:textId="77777777" w:rsidR="00FC277F" w:rsidRPr="007F7AA4" w:rsidRDefault="00FC277F" w:rsidP="00FC277F">
      <w:pPr>
        <w:pStyle w:val="af2"/>
        <w:spacing w:before="0" w:beforeAutospacing="0" w:after="0" w:afterAutospacing="0"/>
        <w:rPr>
          <w:rFonts w:ascii="Times New Roman" w:eastAsiaTheme="majorEastAsia" w:hAnsi="Times New Roman" w:cs="Times New Roman"/>
          <w:sz w:val="22"/>
        </w:rPr>
      </w:pPr>
      <w:r w:rsidRPr="007F7AA4">
        <w:rPr>
          <w:rFonts w:ascii="Times New Roman" w:eastAsiaTheme="majorEastAsia" w:hAnsi="Times New Roman" w:cs="Times New Roman"/>
          <w:sz w:val="22"/>
        </w:rPr>
        <w:t>ServiceId = 9</w:t>
      </w:r>
      <w:r w:rsidRPr="007F7AA4">
        <w:rPr>
          <w:rFonts w:ascii="Times New Roman" w:eastAsiaTheme="majorEastAsia" w:hAnsi="Times New Roman" w:cs="Times New Roman"/>
          <w:sz w:val="22"/>
        </w:rPr>
        <w:t>，</w:t>
      </w:r>
      <w:r w:rsidRPr="007F7AA4">
        <w:rPr>
          <w:rFonts w:ascii="Times New Roman" w:eastAsiaTheme="majorEastAsia" w:hAnsi="Times New Roman" w:cs="Times New Roman"/>
          <w:sz w:val="22"/>
        </w:rPr>
        <w:t>MsgId = 0x00000033</w:t>
      </w:r>
      <w:r w:rsidRPr="007F7AA4">
        <w:rPr>
          <w:rFonts w:ascii="Times New Roman" w:eastAsiaTheme="majorEastAsia" w:hAnsi="Times New Roman" w:cs="Times New Roman"/>
          <w:sz w:val="22"/>
        </w:rPr>
        <w:t>，字符串：</w:t>
      </w:r>
      <w:r w:rsidRPr="007F7AA4">
        <w:rPr>
          <w:rFonts w:ascii="Times New Roman" w:eastAsiaTheme="majorEastAsia" w:hAnsi="Times New Roman" w:cs="Times New Roman"/>
          <w:sz w:val="22"/>
        </w:rPr>
        <w:t>voice_set_sups_service</w:t>
      </w:r>
    </w:p>
    <w:p w14:paraId="567C7179" w14:textId="77777777" w:rsidR="00FC277F" w:rsidRPr="007F7AA4" w:rsidRDefault="00FC277F" w:rsidP="006A1992">
      <w:pPr>
        <w:pStyle w:val="af2"/>
        <w:numPr>
          <w:ilvl w:val="0"/>
          <w:numId w:val="39"/>
        </w:numPr>
        <w:spacing w:before="0" w:beforeAutospacing="0" w:after="0" w:afterAutospacing="0"/>
        <w:rPr>
          <w:rFonts w:ascii="Times New Roman" w:eastAsiaTheme="majorEastAsia" w:hAnsi="Times New Roman" w:cs="Times New Roman"/>
          <w:sz w:val="22"/>
        </w:rPr>
      </w:pPr>
      <w:r w:rsidRPr="007F7AA4">
        <w:rPr>
          <w:rFonts w:ascii="Times New Roman" w:eastAsiaTheme="majorEastAsia" w:hAnsi="Times New Roman" w:cs="Times New Roman"/>
          <w:sz w:val="22"/>
        </w:rPr>
        <w:t>参数说明</w:t>
      </w:r>
    </w:p>
    <w:p w14:paraId="7F1A1B73" w14:textId="77777777" w:rsidR="00FC277F" w:rsidRPr="007F7AA4" w:rsidRDefault="00FC277F" w:rsidP="00FC277F">
      <w:pPr>
        <w:rPr>
          <w:rFonts w:eastAsiaTheme="majorEastAsia" w:cs="Times New Roman"/>
        </w:rPr>
      </w:pPr>
      <w:r w:rsidRPr="007F7AA4">
        <w:rPr>
          <w:rFonts w:eastAsiaTheme="majorEastAsia" w:cs="Times New Roman"/>
        </w:rPr>
        <w:t>reason</w:t>
      </w:r>
      <w:r w:rsidRPr="007F7AA4">
        <w:rPr>
          <w:rFonts w:eastAsiaTheme="majorEastAsia" w:cs="Times New Roman"/>
        </w:rPr>
        <w:t>为设置的原因，呼叫转移、等待都会原因。</w:t>
      </w:r>
    </w:p>
    <w:p w14:paraId="279C0B95" w14:textId="77777777" w:rsidR="00FC277F" w:rsidRPr="007F7AA4" w:rsidRDefault="00FC277F" w:rsidP="00FC277F">
      <w:pPr>
        <w:rPr>
          <w:rFonts w:eastAsiaTheme="majorEastAsia" w:cs="Times New Roman"/>
        </w:rPr>
      </w:pPr>
      <w:r w:rsidRPr="007F7AA4">
        <w:rPr>
          <w:rFonts w:eastAsiaTheme="majorEastAsia" w:cs="Times New Roman"/>
        </w:rPr>
        <w:t>voice_service</w:t>
      </w:r>
      <w:r w:rsidRPr="007F7AA4">
        <w:rPr>
          <w:rFonts w:eastAsiaTheme="majorEastAsia" w:cs="Times New Roman"/>
        </w:rPr>
        <w:t>为设置类型，注册，激活，去激活等。</w:t>
      </w:r>
    </w:p>
    <w:p w14:paraId="28750FE6" w14:textId="77777777" w:rsidR="00FC277F" w:rsidRPr="007F7AA4" w:rsidRDefault="00FC277F" w:rsidP="006A1992">
      <w:pPr>
        <w:pStyle w:val="ac"/>
        <w:numPr>
          <w:ilvl w:val="0"/>
          <w:numId w:val="39"/>
        </w:numPr>
        <w:ind w:firstLineChars="0"/>
        <w:rPr>
          <w:rFonts w:eastAsiaTheme="majorEastAsia" w:cs="Times New Roman"/>
        </w:rPr>
      </w:pPr>
      <w:r w:rsidRPr="007F7AA4">
        <w:rPr>
          <w:rFonts w:eastAsiaTheme="majorEastAsia" w:cs="Times New Roman"/>
        </w:rPr>
        <w:t>Example</w:t>
      </w:r>
    </w:p>
    <w:tbl>
      <w:tblPr>
        <w:tblStyle w:val="a7"/>
        <w:tblW w:w="0" w:type="auto"/>
        <w:tblLook w:val="04A0" w:firstRow="1" w:lastRow="0" w:firstColumn="1" w:lastColumn="0" w:noHBand="0" w:noVBand="1"/>
      </w:tblPr>
      <w:tblGrid>
        <w:gridCol w:w="8522"/>
      </w:tblGrid>
      <w:tr w:rsidR="00FC277F" w:rsidRPr="007F7AA4" w14:paraId="100A756C" w14:textId="77777777" w:rsidTr="00926560">
        <w:tc>
          <w:tcPr>
            <w:tcW w:w="8522" w:type="dxa"/>
          </w:tcPr>
          <w:p w14:paraId="2DEFA9F2" w14:textId="77777777" w:rsidR="00FC277F" w:rsidRPr="007F7AA4" w:rsidRDefault="00FC277F" w:rsidP="00926560">
            <w:pPr>
              <w:pStyle w:val="af2"/>
              <w:spacing w:before="0" w:beforeAutospacing="0" w:after="0" w:afterAutospacing="0"/>
              <w:rPr>
                <w:rFonts w:ascii="Times New Roman" w:eastAsiaTheme="majorEastAsia" w:hAnsi="Times New Roman" w:cs="Times New Roman"/>
                <w:sz w:val="22"/>
              </w:rPr>
            </w:pPr>
            <w:r w:rsidRPr="007F7AA4">
              <w:rPr>
                <w:rFonts w:ascii="Times New Roman" w:eastAsiaTheme="majorEastAsia" w:hAnsi="Times New Roman" w:cs="Times New Roman"/>
                <w:sz w:val="22"/>
              </w:rPr>
              <w:t>09:15:03.842 [0x1544] MCS QCSI Payload Packet</w:t>
            </w:r>
          </w:p>
          <w:p w14:paraId="5E577604" w14:textId="77777777" w:rsidR="00FC277F" w:rsidRPr="007F7AA4" w:rsidRDefault="00FC277F" w:rsidP="00926560">
            <w:pPr>
              <w:pStyle w:val="af2"/>
              <w:spacing w:before="0" w:beforeAutospacing="0" w:after="0" w:afterAutospacing="0"/>
              <w:rPr>
                <w:rFonts w:ascii="Times New Roman" w:eastAsiaTheme="majorEastAsia" w:hAnsi="Times New Roman" w:cs="Times New Roman"/>
                <w:sz w:val="22"/>
              </w:rPr>
            </w:pPr>
            <w:r w:rsidRPr="007F7AA4">
              <w:rPr>
                <w:rFonts w:ascii="Times New Roman" w:eastAsiaTheme="majorEastAsia" w:hAnsi="Times New Roman" w:cs="Times New Roman"/>
                <w:sz w:val="22"/>
              </w:rPr>
              <w:t>packetVersion = 2</w:t>
            </w:r>
          </w:p>
          <w:p w14:paraId="5C574DC5" w14:textId="77777777" w:rsidR="00FC277F" w:rsidRPr="007F7AA4" w:rsidRDefault="00FC277F" w:rsidP="00926560">
            <w:pPr>
              <w:pStyle w:val="af2"/>
              <w:spacing w:before="0" w:beforeAutospacing="0" w:after="0" w:afterAutospacing="0"/>
              <w:rPr>
                <w:rFonts w:ascii="Times New Roman" w:eastAsiaTheme="majorEastAsia" w:hAnsi="Times New Roman" w:cs="Times New Roman"/>
                <w:sz w:val="22"/>
              </w:rPr>
            </w:pPr>
            <w:r w:rsidRPr="007F7AA4">
              <w:rPr>
                <w:rFonts w:ascii="Times New Roman" w:eastAsiaTheme="majorEastAsia" w:hAnsi="Times New Roman" w:cs="Times New Roman"/>
                <w:sz w:val="22"/>
              </w:rPr>
              <w:t>MsgType = Request</w:t>
            </w:r>
          </w:p>
          <w:p w14:paraId="1C4F6200" w14:textId="77777777" w:rsidR="00FC277F" w:rsidRPr="007F7AA4" w:rsidRDefault="00FC277F" w:rsidP="00926560">
            <w:pPr>
              <w:pStyle w:val="af2"/>
              <w:spacing w:before="0" w:beforeAutospacing="0" w:after="0" w:afterAutospacing="0"/>
              <w:rPr>
                <w:rFonts w:ascii="Times New Roman" w:eastAsiaTheme="majorEastAsia" w:hAnsi="Times New Roman" w:cs="Times New Roman"/>
                <w:sz w:val="22"/>
              </w:rPr>
            </w:pPr>
            <w:r w:rsidRPr="007F7AA4">
              <w:rPr>
                <w:rFonts w:ascii="Times New Roman" w:eastAsiaTheme="majorEastAsia" w:hAnsi="Times New Roman" w:cs="Times New Roman"/>
                <w:sz w:val="22"/>
              </w:rPr>
              <w:t>Counter = 41</w:t>
            </w:r>
          </w:p>
          <w:p w14:paraId="2C6F4EE7" w14:textId="77777777" w:rsidR="00FC277F" w:rsidRPr="007F7AA4" w:rsidRDefault="00FC277F" w:rsidP="00926560">
            <w:pPr>
              <w:pStyle w:val="af2"/>
              <w:spacing w:before="0" w:beforeAutospacing="0" w:after="0" w:afterAutospacing="0"/>
              <w:rPr>
                <w:rFonts w:ascii="Times New Roman" w:eastAsiaTheme="majorEastAsia" w:hAnsi="Times New Roman" w:cs="Times New Roman"/>
                <w:sz w:val="22"/>
              </w:rPr>
            </w:pPr>
            <w:r w:rsidRPr="007F7AA4">
              <w:rPr>
                <w:rFonts w:ascii="Times New Roman" w:eastAsiaTheme="majorEastAsia" w:hAnsi="Times New Roman" w:cs="Times New Roman"/>
                <w:sz w:val="22"/>
              </w:rPr>
              <w:t>ServiceId = 9</w:t>
            </w:r>
          </w:p>
          <w:p w14:paraId="4532B089" w14:textId="77777777" w:rsidR="00FC277F" w:rsidRPr="007F7AA4" w:rsidRDefault="00FC277F" w:rsidP="00926560">
            <w:pPr>
              <w:pStyle w:val="af2"/>
              <w:spacing w:before="0" w:beforeAutospacing="0" w:after="0" w:afterAutospacing="0"/>
              <w:rPr>
                <w:rFonts w:ascii="Times New Roman" w:eastAsiaTheme="majorEastAsia" w:hAnsi="Times New Roman" w:cs="Times New Roman"/>
                <w:sz w:val="22"/>
              </w:rPr>
            </w:pPr>
            <w:r w:rsidRPr="007F7AA4">
              <w:rPr>
                <w:rFonts w:ascii="Times New Roman" w:eastAsiaTheme="majorEastAsia" w:hAnsi="Times New Roman" w:cs="Times New Roman"/>
                <w:sz w:val="22"/>
              </w:rPr>
              <w:t>MajorRev = 2</w:t>
            </w:r>
          </w:p>
          <w:p w14:paraId="44AB4F96" w14:textId="77777777" w:rsidR="00FC277F" w:rsidRPr="007F7AA4" w:rsidRDefault="00FC277F" w:rsidP="00926560">
            <w:pPr>
              <w:pStyle w:val="af2"/>
              <w:spacing w:before="0" w:beforeAutospacing="0" w:after="0" w:afterAutospacing="0"/>
              <w:rPr>
                <w:rFonts w:ascii="Times New Roman" w:eastAsiaTheme="majorEastAsia" w:hAnsi="Times New Roman" w:cs="Times New Roman"/>
                <w:sz w:val="22"/>
              </w:rPr>
            </w:pPr>
            <w:r w:rsidRPr="007F7AA4">
              <w:rPr>
                <w:rFonts w:ascii="Times New Roman" w:eastAsiaTheme="majorEastAsia" w:hAnsi="Times New Roman" w:cs="Times New Roman"/>
                <w:sz w:val="22"/>
              </w:rPr>
              <w:t>MinorRev = 113</w:t>
            </w:r>
          </w:p>
          <w:p w14:paraId="7B1902D5" w14:textId="77777777" w:rsidR="00FC277F" w:rsidRPr="007F7AA4" w:rsidRDefault="00FC277F" w:rsidP="00926560">
            <w:pPr>
              <w:pStyle w:val="af2"/>
              <w:spacing w:before="0" w:beforeAutospacing="0" w:after="0" w:afterAutospacing="0"/>
              <w:rPr>
                <w:rFonts w:ascii="Times New Roman" w:eastAsiaTheme="majorEastAsia" w:hAnsi="Times New Roman" w:cs="Times New Roman"/>
                <w:sz w:val="22"/>
              </w:rPr>
            </w:pPr>
            <w:r w:rsidRPr="007F7AA4">
              <w:rPr>
                <w:rFonts w:ascii="Times New Roman" w:eastAsiaTheme="majorEastAsia" w:hAnsi="Times New Roman" w:cs="Times New Roman"/>
                <w:sz w:val="22"/>
              </w:rPr>
              <w:t>ConHandle = 0x0000002B</w:t>
            </w:r>
          </w:p>
          <w:p w14:paraId="098EA150" w14:textId="77777777" w:rsidR="00FC277F" w:rsidRPr="007F7AA4" w:rsidRDefault="00FC277F" w:rsidP="00926560">
            <w:pPr>
              <w:pStyle w:val="af2"/>
              <w:spacing w:before="0" w:beforeAutospacing="0" w:after="0" w:afterAutospacing="0"/>
              <w:rPr>
                <w:rFonts w:ascii="Times New Roman" w:eastAsiaTheme="majorEastAsia" w:hAnsi="Times New Roman" w:cs="Times New Roman"/>
                <w:sz w:val="22"/>
              </w:rPr>
            </w:pPr>
            <w:r w:rsidRPr="007F7AA4">
              <w:rPr>
                <w:rFonts w:ascii="Times New Roman" w:eastAsiaTheme="majorEastAsia" w:hAnsi="Times New Roman" w:cs="Times New Roman"/>
                <w:sz w:val="22"/>
              </w:rPr>
              <w:t>MsgId = 0x00000033</w:t>
            </w:r>
          </w:p>
          <w:p w14:paraId="3FCF3E53" w14:textId="77777777" w:rsidR="00FC277F" w:rsidRPr="007F7AA4" w:rsidRDefault="00FC277F" w:rsidP="00926560">
            <w:pPr>
              <w:pStyle w:val="af2"/>
              <w:spacing w:before="0" w:beforeAutospacing="0" w:after="0" w:afterAutospacing="0"/>
              <w:rPr>
                <w:rFonts w:ascii="Times New Roman" w:eastAsiaTheme="majorEastAsia" w:hAnsi="Times New Roman" w:cs="Times New Roman"/>
                <w:sz w:val="22"/>
              </w:rPr>
            </w:pPr>
            <w:r w:rsidRPr="007F7AA4">
              <w:rPr>
                <w:rFonts w:ascii="Times New Roman" w:eastAsiaTheme="majorEastAsia" w:hAnsi="Times New Roman" w:cs="Times New Roman"/>
                <w:sz w:val="22"/>
              </w:rPr>
              <w:t>QmiLength = 29</w:t>
            </w:r>
          </w:p>
          <w:p w14:paraId="0C96BBD7" w14:textId="77777777" w:rsidR="00FC277F" w:rsidRPr="007F7AA4" w:rsidRDefault="00FC277F" w:rsidP="00926560">
            <w:pPr>
              <w:pStyle w:val="af2"/>
              <w:spacing w:before="0" w:beforeAutospacing="0" w:after="0" w:afterAutospacing="0"/>
              <w:rPr>
                <w:rFonts w:ascii="Times New Roman" w:eastAsiaTheme="majorEastAsia" w:hAnsi="Times New Roman" w:cs="Times New Roman"/>
                <w:sz w:val="22"/>
              </w:rPr>
            </w:pPr>
            <w:r w:rsidRPr="007F7AA4">
              <w:rPr>
                <w:rFonts w:ascii="Times New Roman" w:eastAsiaTheme="majorEastAsia" w:hAnsi="Times New Roman" w:cs="Times New Roman"/>
                <w:sz w:val="22"/>
              </w:rPr>
              <w:t>Service_VOICE {</w:t>
            </w:r>
          </w:p>
          <w:p w14:paraId="0DB0D7BD" w14:textId="77777777" w:rsidR="00FC277F" w:rsidRPr="007F7AA4" w:rsidRDefault="00FC277F" w:rsidP="00926560">
            <w:pPr>
              <w:pStyle w:val="af2"/>
              <w:spacing w:before="0" w:beforeAutospacing="0" w:after="0" w:afterAutospacing="0"/>
              <w:rPr>
                <w:rFonts w:ascii="Times New Roman" w:eastAsiaTheme="majorEastAsia" w:hAnsi="Times New Roman" w:cs="Times New Roman"/>
                <w:sz w:val="22"/>
              </w:rPr>
            </w:pPr>
            <w:r w:rsidRPr="007F7AA4">
              <w:rPr>
                <w:rFonts w:ascii="Times New Roman" w:eastAsiaTheme="majorEastAsia" w:hAnsi="Times New Roman" w:cs="Times New Roman"/>
                <w:sz w:val="22"/>
              </w:rPr>
              <w:t>ServiceVOICEV2 {</w:t>
            </w:r>
          </w:p>
          <w:p w14:paraId="54511CB7" w14:textId="77777777" w:rsidR="00FC277F" w:rsidRPr="007F7AA4" w:rsidRDefault="00FC277F" w:rsidP="00926560">
            <w:pPr>
              <w:pStyle w:val="af2"/>
              <w:spacing w:before="0" w:beforeAutospacing="0" w:after="0" w:afterAutospacing="0"/>
              <w:rPr>
                <w:rFonts w:ascii="Times New Roman" w:eastAsiaTheme="majorEastAsia" w:hAnsi="Times New Roman" w:cs="Times New Roman"/>
                <w:sz w:val="22"/>
              </w:rPr>
            </w:pPr>
            <w:r w:rsidRPr="007F7AA4">
              <w:rPr>
                <w:rFonts w:ascii="Times New Roman" w:eastAsiaTheme="majorEastAsia" w:hAnsi="Times New Roman" w:cs="Times New Roman"/>
                <w:sz w:val="22"/>
              </w:rPr>
              <w:t>voice_set_sups_service {</w:t>
            </w:r>
          </w:p>
          <w:p w14:paraId="46C77504" w14:textId="77777777" w:rsidR="00FC277F" w:rsidRPr="007F7AA4" w:rsidRDefault="00FC277F" w:rsidP="00926560">
            <w:pPr>
              <w:pStyle w:val="af2"/>
              <w:spacing w:before="0" w:beforeAutospacing="0" w:after="0" w:afterAutospacing="0"/>
              <w:rPr>
                <w:rFonts w:ascii="Times New Roman" w:eastAsiaTheme="majorEastAsia" w:hAnsi="Times New Roman" w:cs="Times New Roman"/>
                <w:sz w:val="22"/>
              </w:rPr>
            </w:pPr>
            <w:r w:rsidRPr="007F7AA4">
              <w:rPr>
                <w:rFonts w:ascii="Times New Roman" w:eastAsiaTheme="majorEastAsia" w:hAnsi="Times New Roman" w:cs="Times New Roman"/>
                <w:sz w:val="22"/>
              </w:rPr>
              <w:t>voice_set_sups_service_reqTlvs[0] {</w:t>
            </w:r>
          </w:p>
          <w:p w14:paraId="6CE100CE" w14:textId="77777777" w:rsidR="00FC277F" w:rsidRPr="007F7AA4" w:rsidRDefault="00FC277F" w:rsidP="00926560">
            <w:pPr>
              <w:pStyle w:val="af2"/>
              <w:spacing w:before="0" w:beforeAutospacing="0" w:after="0" w:afterAutospacing="0"/>
              <w:rPr>
                <w:rFonts w:ascii="Times New Roman" w:eastAsiaTheme="majorEastAsia" w:hAnsi="Times New Roman" w:cs="Times New Roman"/>
                <w:sz w:val="22"/>
              </w:rPr>
            </w:pPr>
            <w:r w:rsidRPr="007F7AA4">
              <w:rPr>
                <w:rFonts w:ascii="Times New Roman" w:eastAsiaTheme="majorEastAsia" w:hAnsi="Times New Roman" w:cs="Times New Roman"/>
                <w:sz w:val="22"/>
              </w:rPr>
              <w:t>Type = 0x01</w:t>
            </w:r>
          </w:p>
          <w:p w14:paraId="0EE8BD53" w14:textId="77777777" w:rsidR="00FC277F" w:rsidRPr="007F7AA4" w:rsidRDefault="00FC277F" w:rsidP="00926560">
            <w:pPr>
              <w:pStyle w:val="af2"/>
              <w:spacing w:before="0" w:beforeAutospacing="0" w:after="0" w:afterAutospacing="0"/>
              <w:rPr>
                <w:rFonts w:ascii="Times New Roman" w:eastAsiaTheme="majorEastAsia" w:hAnsi="Times New Roman" w:cs="Times New Roman"/>
                <w:sz w:val="22"/>
              </w:rPr>
            </w:pPr>
            <w:r w:rsidRPr="007F7AA4">
              <w:rPr>
                <w:rFonts w:ascii="Times New Roman" w:eastAsiaTheme="majorEastAsia" w:hAnsi="Times New Roman" w:cs="Times New Roman"/>
                <w:sz w:val="22"/>
              </w:rPr>
              <w:t>Length = 2</w:t>
            </w:r>
          </w:p>
          <w:p w14:paraId="11B3CE94" w14:textId="77777777" w:rsidR="00FC277F" w:rsidRPr="007F7AA4" w:rsidRDefault="00FC277F" w:rsidP="00926560">
            <w:pPr>
              <w:pStyle w:val="af2"/>
              <w:spacing w:before="0" w:beforeAutospacing="0" w:after="0" w:afterAutospacing="0"/>
              <w:rPr>
                <w:rFonts w:ascii="Times New Roman" w:eastAsiaTheme="majorEastAsia" w:hAnsi="Times New Roman" w:cs="Times New Roman"/>
                <w:sz w:val="22"/>
              </w:rPr>
            </w:pPr>
            <w:r w:rsidRPr="007F7AA4">
              <w:rPr>
                <w:rFonts w:ascii="Times New Roman" w:eastAsiaTheme="majorEastAsia" w:hAnsi="Times New Roman" w:cs="Times New Roman"/>
                <w:sz w:val="22"/>
              </w:rPr>
              <w:t>supplementary_service_info {</w:t>
            </w:r>
          </w:p>
          <w:p w14:paraId="3A08CACC" w14:textId="77777777" w:rsidR="00FC277F" w:rsidRPr="007F7AA4" w:rsidRDefault="00FC277F" w:rsidP="00926560">
            <w:pPr>
              <w:pStyle w:val="af2"/>
              <w:spacing w:before="0" w:beforeAutospacing="0" w:after="0" w:afterAutospacing="0"/>
              <w:rPr>
                <w:rFonts w:ascii="Times New Roman" w:eastAsiaTheme="majorEastAsia" w:hAnsi="Times New Roman" w:cs="Times New Roman"/>
                <w:b/>
                <w:i/>
                <w:sz w:val="22"/>
              </w:rPr>
            </w:pPr>
            <w:r w:rsidRPr="007F7AA4">
              <w:rPr>
                <w:rFonts w:ascii="Times New Roman" w:eastAsiaTheme="majorEastAsia" w:hAnsi="Times New Roman" w:cs="Times New Roman"/>
                <w:b/>
                <w:i/>
                <w:sz w:val="22"/>
              </w:rPr>
              <w:t>voice_service = VOICE_SERVICE_REGISTER</w:t>
            </w:r>
          </w:p>
          <w:p w14:paraId="7E58D570" w14:textId="77777777" w:rsidR="00FC277F" w:rsidRPr="007F7AA4" w:rsidRDefault="00FC277F" w:rsidP="00926560">
            <w:pPr>
              <w:pStyle w:val="af2"/>
              <w:spacing w:before="0" w:beforeAutospacing="0" w:after="0" w:afterAutospacing="0"/>
              <w:rPr>
                <w:rFonts w:ascii="Times New Roman" w:eastAsiaTheme="majorEastAsia" w:hAnsi="Times New Roman" w:cs="Times New Roman"/>
                <w:b/>
                <w:i/>
                <w:sz w:val="22"/>
              </w:rPr>
            </w:pPr>
            <w:r w:rsidRPr="007F7AA4">
              <w:rPr>
                <w:rFonts w:ascii="Times New Roman" w:eastAsiaTheme="majorEastAsia" w:hAnsi="Times New Roman" w:cs="Times New Roman"/>
                <w:b/>
                <w:i/>
                <w:sz w:val="22"/>
              </w:rPr>
              <w:t>reason = VOICE_REASON_FWD_UNCONDITIONAL</w:t>
            </w:r>
          </w:p>
          <w:p w14:paraId="31012805" w14:textId="77777777" w:rsidR="00FC277F" w:rsidRPr="007F7AA4" w:rsidRDefault="00FC277F" w:rsidP="00926560">
            <w:pPr>
              <w:pStyle w:val="af2"/>
              <w:spacing w:before="0" w:beforeAutospacing="0" w:after="0" w:afterAutospacing="0"/>
              <w:rPr>
                <w:rFonts w:ascii="Times New Roman" w:eastAsiaTheme="majorEastAsia" w:hAnsi="Times New Roman" w:cs="Times New Roman"/>
                <w:sz w:val="22"/>
              </w:rPr>
            </w:pPr>
            <w:r w:rsidRPr="007F7AA4">
              <w:rPr>
                <w:rFonts w:ascii="Times New Roman" w:eastAsiaTheme="majorEastAsia" w:hAnsi="Times New Roman" w:cs="Times New Roman"/>
                <w:sz w:val="22"/>
              </w:rPr>
              <w:t>}</w:t>
            </w:r>
          </w:p>
          <w:p w14:paraId="146904E3" w14:textId="77777777" w:rsidR="00FC277F" w:rsidRPr="007F7AA4" w:rsidRDefault="00FC277F" w:rsidP="00926560">
            <w:pPr>
              <w:pStyle w:val="af2"/>
              <w:spacing w:before="0" w:beforeAutospacing="0" w:after="0" w:afterAutospacing="0"/>
              <w:rPr>
                <w:rFonts w:ascii="Times New Roman" w:eastAsiaTheme="majorEastAsia" w:hAnsi="Times New Roman" w:cs="Times New Roman"/>
                <w:sz w:val="22"/>
              </w:rPr>
            </w:pPr>
            <w:r w:rsidRPr="007F7AA4">
              <w:rPr>
                <w:rFonts w:ascii="Times New Roman" w:eastAsiaTheme="majorEastAsia" w:hAnsi="Times New Roman" w:cs="Times New Roman"/>
                <w:sz w:val="22"/>
              </w:rPr>
              <w:t>}</w:t>
            </w:r>
          </w:p>
          <w:p w14:paraId="1BED2D5E" w14:textId="77777777" w:rsidR="00FC277F" w:rsidRPr="007F7AA4" w:rsidRDefault="00FC277F" w:rsidP="00926560">
            <w:pPr>
              <w:pStyle w:val="af2"/>
              <w:spacing w:before="0" w:beforeAutospacing="0" w:after="0" w:afterAutospacing="0"/>
              <w:rPr>
                <w:rFonts w:ascii="Times New Roman" w:eastAsiaTheme="majorEastAsia" w:hAnsi="Times New Roman" w:cs="Times New Roman"/>
                <w:sz w:val="22"/>
              </w:rPr>
            </w:pPr>
            <w:r w:rsidRPr="007F7AA4">
              <w:rPr>
                <w:rFonts w:ascii="Times New Roman" w:eastAsiaTheme="majorEastAsia" w:hAnsi="Times New Roman" w:cs="Times New Roman"/>
                <w:sz w:val="22"/>
              </w:rPr>
              <w:t>voice_set_sups_service_reqTlvs[1] {</w:t>
            </w:r>
          </w:p>
          <w:p w14:paraId="74F22BC3" w14:textId="77777777" w:rsidR="00FC277F" w:rsidRPr="007F7AA4" w:rsidRDefault="00FC277F" w:rsidP="00926560">
            <w:pPr>
              <w:pStyle w:val="af2"/>
              <w:spacing w:before="0" w:beforeAutospacing="0" w:after="0" w:afterAutospacing="0"/>
              <w:rPr>
                <w:rFonts w:ascii="Times New Roman" w:eastAsiaTheme="majorEastAsia" w:hAnsi="Times New Roman" w:cs="Times New Roman"/>
                <w:sz w:val="22"/>
              </w:rPr>
            </w:pPr>
            <w:r w:rsidRPr="007F7AA4">
              <w:rPr>
                <w:rFonts w:ascii="Times New Roman" w:eastAsiaTheme="majorEastAsia" w:hAnsi="Times New Roman" w:cs="Times New Roman"/>
                <w:sz w:val="22"/>
              </w:rPr>
              <w:t>Type = 0x10</w:t>
            </w:r>
          </w:p>
          <w:p w14:paraId="0985D606" w14:textId="77777777" w:rsidR="00FC277F" w:rsidRPr="007F7AA4" w:rsidRDefault="00FC277F" w:rsidP="00926560">
            <w:pPr>
              <w:pStyle w:val="af2"/>
              <w:spacing w:before="0" w:beforeAutospacing="0" w:after="0" w:afterAutospacing="0"/>
              <w:rPr>
                <w:rFonts w:ascii="Times New Roman" w:eastAsiaTheme="majorEastAsia" w:hAnsi="Times New Roman" w:cs="Times New Roman"/>
                <w:sz w:val="22"/>
              </w:rPr>
            </w:pPr>
            <w:r w:rsidRPr="007F7AA4">
              <w:rPr>
                <w:rFonts w:ascii="Times New Roman" w:eastAsiaTheme="majorEastAsia" w:hAnsi="Times New Roman" w:cs="Times New Roman"/>
                <w:sz w:val="22"/>
              </w:rPr>
              <w:t>Length = 1</w:t>
            </w:r>
          </w:p>
          <w:p w14:paraId="6E705328" w14:textId="77777777" w:rsidR="00FC277F" w:rsidRPr="007F7AA4" w:rsidRDefault="00FC277F" w:rsidP="00926560">
            <w:pPr>
              <w:pStyle w:val="af2"/>
              <w:spacing w:before="0" w:beforeAutospacing="0" w:after="0" w:afterAutospacing="0"/>
              <w:rPr>
                <w:rFonts w:ascii="Times New Roman" w:eastAsiaTheme="majorEastAsia" w:hAnsi="Times New Roman" w:cs="Times New Roman"/>
                <w:sz w:val="22"/>
              </w:rPr>
            </w:pPr>
            <w:r w:rsidRPr="007F7AA4">
              <w:rPr>
                <w:rFonts w:ascii="Times New Roman" w:eastAsiaTheme="majorEastAsia" w:hAnsi="Times New Roman" w:cs="Times New Roman"/>
                <w:sz w:val="22"/>
              </w:rPr>
              <w:t>service_class {</w:t>
            </w:r>
          </w:p>
          <w:p w14:paraId="66332176" w14:textId="77777777" w:rsidR="00FC277F" w:rsidRPr="007F7AA4" w:rsidRDefault="00FC277F" w:rsidP="00926560">
            <w:pPr>
              <w:pStyle w:val="af2"/>
              <w:spacing w:before="0" w:beforeAutospacing="0" w:after="0" w:afterAutospacing="0"/>
              <w:rPr>
                <w:rFonts w:ascii="Times New Roman" w:eastAsiaTheme="majorEastAsia" w:hAnsi="Times New Roman" w:cs="Times New Roman"/>
                <w:sz w:val="22"/>
              </w:rPr>
            </w:pPr>
            <w:r w:rsidRPr="007F7AA4">
              <w:rPr>
                <w:rFonts w:ascii="Times New Roman" w:eastAsiaTheme="majorEastAsia" w:hAnsi="Times New Roman" w:cs="Times New Roman"/>
                <w:sz w:val="22"/>
              </w:rPr>
              <w:t>service_class = 1</w:t>
            </w:r>
          </w:p>
          <w:p w14:paraId="5297967D" w14:textId="77777777" w:rsidR="00FC277F" w:rsidRPr="007F7AA4" w:rsidRDefault="00FC277F" w:rsidP="00926560">
            <w:pPr>
              <w:pStyle w:val="af2"/>
              <w:spacing w:before="0" w:beforeAutospacing="0" w:after="0" w:afterAutospacing="0"/>
              <w:rPr>
                <w:rFonts w:ascii="Times New Roman" w:eastAsiaTheme="majorEastAsia" w:hAnsi="Times New Roman" w:cs="Times New Roman"/>
                <w:sz w:val="22"/>
              </w:rPr>
            </w:pPr>
            <w:r w:rsidRPr="007F7AA4">
              <w:rPr>
                <w:rFonts w:ascii="Times New Roman" w:eastAsiaTheme="majorEastAsia" w:hAnsi="Times New Roman" w:cs="Times New Roman"/>
                <w:sz w:val="22"/>
              </w:rPr>
              <w:t>}</w:t>
            </w:r>
          </w:p>
          <w:p w14:paraId="1C752576" w14:textId="77777777" w:rsidR="00FC277F" w:rsidRPr="007F7AA4" w:rsidRDefault="00FC277F" w:rsidP="00926560">
            <w:pPr>
              <w:pStyle w:val="af2"/>
              <w:spacing w:before="0" w:beforeAutospacing="0" w:after="0" w:afterAutospacing="0"/>
              <w:rPr>
                <w:rFonts w:ascii="Times New Roman" w:eastAsiaTheme="majorEastAsia" w:hAnsi="Times New Roman" w:cs="Times New Roman"/>
                <w:sz w:val="22"/>
              </w:rPr>
            </w:pPr>
            <w:r w:rsidRPr="007F7AA4">
              <w:rPr>
                <w:rFonts w:ascii="Times New Roman" w:eastAsiaTheme="majorEastAsia" w:hAnsi="Times New Roman" w:cs="Times New Roman"/>
                <w:sz w:val="22"/>
              </w:rPr>
              <w:t>}</w:t>
            </w:r>
          </w:p>
          <w:p w14:paraId="552AD07F" w14:textId="77777777" w:rsidR="00FC277F" w:rsidRPr="007F7AA4" w:rsidRDefault="00FC277F" w:rsidP="00926560">
            <w:pPr>
              <w:pStyle w:val="af2"/>
              <w:spacing w:before="0" w:beforeAutospacing="0" w:after="0" w:afterAutospacing="0"/>
              <w:rPr>
                <w:rFonts w:ascii="Times New Roman" w:eastAsiaTheme="majorEastAsia" w:hAnsi="Times New Roman" w:cs="Times New Roman"/>
                <w:sz w:val="22"/>
              </w:rPr>
            </w:pPr>
            <w:r w:rsidRPr="007F7AA4">
              <w:rPr>
                <w:rFonts w:ascii="Times New Roman" w:eastAsiaTheme="majorEastAsia" w:hAnsi="Times New Roman" w:cs="Times New Roman"/>
                <w:sz w:val="22"/>
              </w:rPr>
              <w:t>voice_set_sups_service_reqTlvs[2] {</w:t>
            </w:r>
          </w:p>
          <w:p w14:paraId="668D6D8E" w14:textId="77777777" w:rsidR="00FC277F" w:rsidRPr="007F7AA4" w:rsidRDefault="00FC277F" w:rsidP="00926560">
            <w:pPr>
              <w:pStyle w:val="af2"/>
              <w:spacing w:before="0" w:beforeAutospacing="0" w:after="0" w:afterAutospacing="0"/>
              <w:rPr>
                <w:rFonts w:ascii="Times New Roman" w:eastAsiaTheme="majorEastAsia" w:hAnsi="Times New Roman" w:cs="Times New Roman"/>
                <w:sz w:val="22"/>
              </w:rPr>
            </w:pPr>
            <w:r w:rsidRPr="007F7AA4">
              <w:rPr>
                <w:rFonts w:ascii="Times New Roman" w:eastAsiaTheme="majorEastAsia" w:hAnsi="Times New Roman" w:cs="Times New Roman"/>
                <w:sz w:val="22"/>
              </w:rPr>
              <w:t>Type = 0x12</w:t>
            </w:r>
          </w:p>
          <w:p w14:paraId="5AB0BD1F" w14:textId="77777777" w:rsidR="00FC277F" w:rsidRPr="007F7AA4" w:rsidRDefault="00FC277F" w:rsidP="00926560">
            <w:pPr>
              <w:pStyle w:val="af2"/>
              <w:spacing w:before="0" w:beforeAutospacing="0" w:after="0" w:afterAutospacing="0"/>
              <w:rPr>
                <w:rFonts w:ascii="Times New Roman" w:eastAsiaTheme="majorEastAsia" w:hAnsi="Times New Roman" w:cs="Times New Roman"/>
                <w:sz w:val="22"/>
              </w:rPr>
            </w:pPr>
            <w:r w:rsidRPr="007F7AA4">
              <w:rPr>
                <w:rFonts w:ascii="Times New Roman" w:eastAsiaTheme="majorEastAsia" w:hAnsi="Times New Roman" w:cs="Times New Roman"/>
                <w:sz w:val="22"/>
              </w:rPr>
              <w:t>Length = 17</w:t>
            </w:r>
          </w:p>
          <w:p w14:paraId="4954349D" w14:textId="77777777" w:rsidR="00FC277F" w:rsidRPr="007F7AA4" w:rsidRDefault="00FC277F" w:rsidP="00926560">
            <w:pPr>
              <w:pStyle w:val="af2"/>
              <w:spacing w:before="0" w:beforeAutospacing="0" w:after="0" w:afterAutospacing="0"/>
              <w:rPr>
                <w:rFonts w:ascii="Times New Roman" w:eastAsiaTheme="majorEastAsia" w:hAnsi="Times New Roman" w:cs="Times New Roman"/>
                <w:sz w:val="22"/>
              </w:rPr>
            </w:pPr>
            <w:r w:rsidRPr="007F7AA4">
              <w:rPr>
                <w:rFonts w:ascii="Times New Roman" w:eastAsiaTheme="majorEastAsia" w:hAnsi="Times New Roman" w:cs="Times New Roman"/>
                <w:sz w:val="22"/>
              </w:rPr>
              <w:t>number {</w:t>
            </w:r>
          </w:p>
          <w:p w14:paraId="3E734985" w14:textId="77777777" w:rsidR="00FC277F" w:rsidRPr="007F7AA4" w:rsidRDefault="00FC277F" w:rsidP="00926560">
            <w:pPr>
              <w:pStyle w:val="af2"/>
              <w:spacing w:before="0" w:beforeAutospacing="0" w:after="0" w:afterAutospacing="0"/>
              <w:rPr>
                <w:rFonts w:ascii="Times New Roman" w:eastAsiaTheme="majorEastAsia" w:hAnsi="Times New Roman" w:cs="Times New Roman"/>
                <w:sz w:val="22"/>
              </w:rPr>
            </w:pPr>
            <w:r w:rsidRPr="007F7AA4">
              <w:rPr>
                <w:rFonts w:ascii="Times New Roman" w:eastAsiaTheme="majorEastAsia" w:hAnsi="Times New Roman" w:cs="Times New Roman"/>
                <w:sz w:val="22"/>
              </w:rPr>
              <w:t>number = +</w:t>
            </w:r>
            <w:r w:rsidRPr="007F7AA4">
              <w:rPr>
                <w:rFonts w:ascii="Times New Roman" w:eastAsiaTheme="majorEastAsia" w:hAnsi="Times New Roman" w:cs="Times New Roman"/>
                <w:b/>
                <w:i/>
                <w:sz w:val="22"/>
              </w:rPr>
              <w:t>8618519795935555</w:t>
            </w:r>
          </w:p>
          <w:p w14:paraId="67D84F07" w14:textId="77777777" w:rsidR="00FC277F" w:rsidRPr="007F7AA4" w:rsidRDefault="00FC277F" w:rsidP="00926560">
            <w:pPr>
              <w:pStyle w:val="af2"/>
              <w:spacing w:before="0" w:beforeAutospacing="0" w:after="0" w:afterAutospacing="0"/>
              <w:rPr>
                <w:rFonts w:ascii="Times New Roman" w:eastAsiaTheme="majorEastAsia" w:hAnsi="Times New Roman" w:cs="Times New Roman"/>
                <w:sz w:val="22"/>
              </w:rPr>
            </w:pPr>
            <w:r w:rsidRPr="007F7AA4">
              <w:rPr>
                <w:rFonts w:ascii="Times New Roman" w:eastAsiaTheme="majorEastAsia" w:hAnsi="Times New Roman" w:cs="Times New Roman"/>
                <w:sz w:val="22"/>
              </w:rPr>
              <w:t>}</w:t>
            </w:r>
          </w:p>
          <w:p w14:paraId="705CA5F8" w14:textId="77777777" w:rsidR="00FC277F" w:rsidRPr="007F7AA4" w:rsidRDefault="00FC277F" w:rsidP="00926560">
            <w:pPr>
              <w:pStyle w:val="af2"/>
              <w:spacing w:before="0" w:beforeAutospacing="0" w:after="0" w:afterAutospacing="0"/>
              <w:rPr>
                <w:rFonts w:ascii="Times New Roman" w:eastAsiaTheme="majorEastAsia" w:hAnsi="Times New Roman" w:cs="Times New Roman"/>
                <w:sz w:val="22"/>
              </w:rPr>
            </w:pPr>
            <w:r w:rsidRPr="007F7AA4">
              <w:rPr>
                <w:rFonts w:ascii="Times New Roman" w:eastAsiaTheme="majorEastAsia" w:hAnsi="Times New Roman" w:cs="Times New Roman"/>
                <w:sz w:val="22"/>
              </w:rPr>
              <w:t>}</w:t>
            </w:r>
          </w:p>
          <w:p w14:paraId="2D58008C" w14:textId="77777777" w:rsidR="00FC277F" w:rsidRPr="007F7AA4" w:rsidRDefault="00FC277F" w:rsidP="00926560">
            <w:pPr>
              <w:pStyle w:val="af2"/>
              <w:spacing w:before="0" w:beforeAutospacing="0" w:after="0" w:afterAutospacing="0"/>
              <w:rPr>
                <w:rFonts w:ascii="Times New Roman" w:eastAsiaTheme="majorEastAsia" w:hAnsi="Times New Roman" w:cs="Times New Roman"/>
                <w:sz w:val="22"/>
              </w:rPr>
            </w:pPr>
            <w:r w:rsidRPr="007F7AA4">
              <w:rPr>
                <w:rFonts w:ascii="Times New Roman" w:eastAsiaTheme="majorEastAsia" w:hAnsi="Times New Roman" w:cs="Times New Roman"/>
                <w:sz w:val="22"/>
              </w:rPr>
              <w:t>}</w:t>
            </w:r>
          </w:p>
          <w:p w14:paraId="2419D29A" w14:textId="77777777" w:rsidR="00FC277F" w:rsidRPr="007F7AA4" w:rsidRDefault="00FC277F" w:rsidP="00926560">
            <w:pPr>
              <w:pStyle w:val="af2"/>
              <w:spacing w:before="0" w:beforeAutospacing="0" w:after="0" w:afterAutospacing="0"/>
              <w:rPr>
                <w:rFonts w:ascii="Times New Roman" w:eastAsiaTheme="majorEastAsia" w:hAnsi="Times New Roman" w:cs="Times New Roman"/>
                <w:sz w:val="22"/>
              </w:rPr>
            </w:pPr>
            <w:r w:rsidRPr="007F7AA4">
              <w:rPr>
                <w:rFonts w:ascii="Times New Roman" w:eastAsiaTheme="majorEastAsia" w:hAnsi="Times New Roman" w:cs="Times New Roman"/>
                <w:sz w:val="22"/>
              </w:rPr>
              <w:t>}</w:t>
            </w:r>
          </w:p>
          <w:p w14:paraId="0DB12C53" w14:textId="77777777" w:rsidR="00FC277F" w:rsidRPr="007F7AA4" w:rsidRDefault="00FC277F" w:rsidP="00926560">
            <w:pPr>
              <w:pStyle w:val="af2"/>
              <w:spacing w:before="0" w:beforeAutospacing="0" w:after="0" w:afterAutospacing="0"/>
              <w:rPr>
                <w:rFonts w:ascii="Times New Roman" w:eastAsiaTheme="majorEastAsia" w:hAnsi="Times New Roman" w:cs="Times New Roman"/>
                <w:sz w:val="22"/>
              </w:rPr>
            </w:pPr>
            <w:r w:rsidRPr="007F7AA4">
              <w:rPr>
                <w:rFonts w:ascii="Times New Roman" w:eastAsiaTheme="majorEastAsia" w:hAnsi="Times New Roman" w:cs="Times New Roman"/>
                <w:sz w:val="22"/>
              </w:rPr>
              <w:t>}</w:t>
            </w:r>
          </w:p>
          <w:p w14:paraId="60FE1F7A" w14:textId="77777777" w:rsidR="00FC277F" w:rsidRPr="007F7AA4" w:rsidRDefault="00FC277F" w:rsidP="00926560">
            <w:pPr>
              <w:rPr>
                <w:rFonts w:eastAsiaTheme="majorEastAsia" w:cs="Times New Roman"/>
                <w:sz w:val="22"/>
              </w:rPr>
            </w:pPr>
          </w:p>
        </w:tc>
      </w:tr>
    </w:tbl>
    <w:p w14:paraId="7C476B80" w14:textId="77777777" w:rsidR="00FC277F" w:rsidRPr="007F7AA4" w:rsidRDefault="00FC277F" w:rsidP="00FC277F">
      <w:pPr>
        <w:pStyle w:val="2"/>
        <w:spacing w:before="156" w:after="156"/>
        <w:rPr>
          <w:rFonts w:cs="Times New Roman"/>
          <w:szCs w:val="21"/>
        </w:rPr>
      </w:pPr>
      <w:bookmarkStart w:id="240" w:name="_Toc34299183"/>
      <w:bookmarkStart w:id="241" w:name="_Toc87714787"/>
      <w:r w:rsidRPr="007F7AA4">
        <w:rPr>
          <w:rFonts w:cs="Times New Roman"/>
          <w:szCs w:val="21"/>
        </w:rPr>
        <w:t>游戏模式</w:t>
      </w:r>
      <w:bookmarkEnd w:id="240"/>
      <w:bookmarkEnd w:id="241"/>
    </w:p>
    <w:p w14:paraId="5AF40156" w14:textId="77777777" w:rsidR="00FC277F" w:rsidRPr="007F7AA4" w:rsidRDefault="00FC277F" w:rsidP="00FC277F">
      <w:pPr>
        <w:rPr>
          <w:rFonts w:eastAsiaTheme="majorEastAsia" w:cs="Times New Roman"/>
        </w:rPr>
      </w:pPr>
      <w:r w:rsidRPr="007F7AA4">
        <w:rPr>
          <w:rFonts w:eastAsiaTheme="majorEastAsia" w:cs="Times New Roman"/>
        </w:rPr>
        <w:t>游戏模式，也称为</w:t>
      </w:r>
      <w:r w:rsidRPr="007F7AA4">
        <w:rPr>
          <w:rFonts w:eastAsiaTheme="majorEastAsia" w:cs="Times New Roman"/>
        </w:rPr>
        <w:t>Data Low Latency Mode</w:t>
      </w:r>
      <w:r w:rsidRPr="007F7AA4">
        <w:rPr>
          <w:rFonts w:eastAsiaTheme="majorEastAsia" w:cs="Times New Roman"/>
        </w:rPr>
        <w:t>，数据低延迟模式。</w:t>
      </w:r>
    </w:p>
    <w:p w14:paraId="5DE4398D" w14:textId="77777777" w:rsidR="00FC277F" w:rsidRPr="007F7AA4" w:rsidRDefault="00FC277F" w:rsidP="00FC277F">
      <w:pPr>
        <w:rPr>
          <w:rFonts w:eastAsiaTheme="majorEastAsia" w:cs="Times New Roman"/>
        </w:rPr>
      </w:pPr>
      <w:r w:rsidRPr="007F7AA4">
        <w:rPr>
          <w:rFonts w:eastAsiaTheme="majorEastAsia" w:cs="Times New Roman"/>
        </w:rPr>
        <w:t>应用场景：主卡在游戏的数据业务台，副卡要降低与网络信令交互的频率。如果频繁的</w:t>
      </w:r>
      <w:r w:rsidRPr="007F7AA4">
        <w:rPr>
          <w:rFonts w:eastAsiaTheme="majorEastAsia" w:cs="Times New Roman"/>
        </w:rPr>
        <w:t>TAU</w:t>
      </w:r>
      <w:r w:rsidRPr="007F7AA4">
        <w:rPr>
          <w:rFonts w:eastAsiaTheme="majorEastAsia" w:cs="Times New Roman"/>
        </w:rPr>
        <w:t>会导致主卡频繁卡顿。</w:t>
      </w:r>
    </w:p>
    <w:p w14:paraId="1780B2FD" w14:textId="77777777" w:rsidR="00FC277F" w:rsidRPr="007F7AA4" w:rsidRDefault="00FC277F" w:rsidP="00FC277F">
      <w:pPr>
        <w:rPr>
          <w:rFonts w:eastAsiaTheme="majorEastAsia" w:cs="Times New Roman"/>
        </w:rPr>
      </w:pPr>
    </w:p>
    <w:p w14:paraId="3F5F4271" w14:textId="77777777" w:rsidR="00FC277F" w:rsidRPr="007F7AA4" w:rsidRDefault="00FC277F" w:rsidP="00FC277F">
      <w:pPr>
        <w:rPr>
          <w:rFonts w:eastAsiaTheme="majorEastAsia" w:cs="Times New Roman"/>
        </w:rPr>
      </w:pPr>
      <w:r w:rsidRPr="007F7AA4">
        <w:rPr>
          <w:rFonts w:eastAsiaTheme="majorEastAsia" w:cs="Times New Roman"/>
        </w:rPr>
        <w:t>云控快速生效</w:t>
      </w:r>
    </w:p>
    <w:p w14:paraId="4484BB2C" w14:textId="77777777" w:rsidR="00FC277F" w:rsidRPr="007F7AA4" w:rsidRDefault="00FC277F" w:rsidP="00FC277F">
      <w:pPr>
        <w:rPr>
          <w:rFonts w:eastAsiaTheme="majorEastAsia" w:cs="Times New Roman"/>
        </w:rPr>
      </w:pPr>
      <w:r w:rsidRPr="007F7AA4">
        <w:rPr>
          <w:rFonts w:eastAsiaTheme="majorEastAsia" w:cs="Times New Roman"/>
        </w:rPr>
        <w:t>1</w:t>
      </w:r>
      <w:r w:rsidRPr="007F7AA4">
        <w:rPr>
          <w:rFonts w:eastAsiaTheme="majorEastAsia" w:cs="Times New Roman"/>
        </w:rPr>
        <w:t>云控同步前提：连接</w:t>
      </w:r>
      <w:r w:rsidRPr="007F7AA4">
        <w:rPr>
          <w:rFonts w:eastAsiaTheme="majorEastAsia" w:cs="Times New Roman"/>
        </w:rPr>
        <w:t>wifi</w:t>
      </w:r>
      <w:r w:rsidRPr="007F7AA4">
        <w:rPr>
          <w:rFonts w:eastAsiaTheme="majorEastAsia" w:cs="Times New Roman"/>
        </w:rPr>
        <w:t>，打开安全中心</w:t>
      </w:r>
      <w:r w:rsidRPr="007F7AA4">
        <w:rPr>
          <w:rFonts w:eastAsiaTheme="majorEastAsia" w:cs="Times New Roman"/>
        </w:rPr>
        <w:t>-</w:t>
      </w:r>
      <w:r w:rsidRPr="007F7AA4">
        <w:rPr>
          <w:rFonts w:eastAsiaTheme="majorEastAsia" w:cs="Times New Roman"/>
        </w:rPr>
        <w:t>》设置</w:t>
      </w:r>
      <w:r w:rsidRPr="007F7AA4">
        <w:rPr>
          <w:rFonts w:eastAsiaTheme="majorEastAsia" w:cs="Times New Roman"/>
        </w:rPr>
        <w:t>-</w:t>
      </w:r>
      <w:r w:rsidRPr="007F7AA4">
        <w:rPr>
          <w:rFonts w:eastAsiaTheme="majorEastAsia" w:cs="Times New Roman"/>
        </w:rPr>
        <w:t>》允许联网</w:t>
      </w:r>
    </w:p>
    <w:p w14:paraId="330D63D2" w14:textId="77777777" w:rsidR="00FC277F" w:rsidRPr="007F7AA4" w:rsidRDefault="00FC277F" w:rsidP="00FC277F">
      <w:pPr>
        <w:rPr>
          <w:rFonts w:eastAsiaTheme="majorEastAsia" w:cs="Times New Roman"/>
        </w:rPr>
      </w:pPr>
      <w:r w:rsidRPr="007F7AA4">
        <w:rPr>
          <w:rFonts w:eastAsiaTheme="majorEastAsia" w:cs="Times New Roman"/>
        </w:rPr>
        <w:t>2</w:t>
      </w:r>
      <w:r w:rsidRPr="007F7AA4">
        <w:rPr>
          <w:rFonts w:eastAsiaTheme="majorEastAsia" w:cs="Times New Roman"/>
        </w:rPr>
        <w:t>有</w:t>
      </w:r>
      <w:r w:rsidRPr="007F7AA4">
        <w:rPr>
          <w:rFonts w:eastAsiaTheme="majorEastAsia" w:cs="Times New Roman"/>
        </w:rPr>
        <w:t>root</w:t>
      </w:r>
      <w:r w:rsidRPr="007F7AA4">
        <w:rPr>
          <w:rFonts w:eastAsiaTheme="majorEastAsia" w:cs="Times New Roman"/>
        </w:rPr>
        <w:t>权限手机（</w:t>
      </w:r>
      <w:r w:rsidRPr="007F7AA4">
        <w:rPr>
          <w:rFonts w:eastAsiaTheme="majorEastAsia" w:cs="Times New Roman"/>
        </w:rPr>
        <w:t>root</w:t>
      </w:r>
      <w:r w:rsidRPr="007F7AA4">
        <w:rPr>
          <w:rFonts w:eastAsiaTheme="majorEastAsia" w:cs="Times New Roman"/>
        </w:rPr>
        <w:t>版本</w:t>
      </w:r>
      <w:r w:rsidRPr="007F7AA4">
        <w:rPr>
          <w:rFonts w:eastAsiaTheme="majorEastAsia" w:cs="Times New Roman"/>
        </w:rPr>
        <w:t>-</w:t>
      </w:r>
      <w:r w:rsidRPr="007F7AA4">
        <w:rPr>
          <w:rFonts w:eastAsiaTheme="majorEastAsia" w:cs="Times New Roman"/>
        </w:rPr>
        <w:t>推荐）</w:t>
      </w:r>
    </w:p>
    <w:p w14:paraId="23BB4B27" w14:textId="77777777" w:rsidR="00FC277F" w:rsidRPr="007F7AA4" w:rsidRDefault="00FC277F" w:rsidP="00FC277F">
      <w:pPr>
        <w:rPr>
          <w:rFonts w:eastAsiaTheme="majorEastAsia" w:cs="Times New Roman"/>
        </w:rPr>
      </w:pPr>
      <w:r w:rsidRPr="007F7AA4">
        <w:rPr>
          <w:rFonts w:eastAsiaTheme="majorEastAsia" w:cs="Times New Roman"/>
        </w:rPr>
        <w:t>adb shell</w:t>
      </w:r>
    </w:p>
    <w:p w14:paraId="633EE52B" w14:textId="77777777" w:rsidR="00FC277F" w:rsidRPr="007F7AA4" w:rsidRDefault="00FC277F" w:rsidP="00FC277F">
      <w:pPr>
        <w:rPr>
          <w:rFonts w:eastAsiaTheme="majorEastAsia" w:cs="Times New Roman"/>
        </w:rPr>
      </w:pPr>
      <w:r w:rsidRPr="007F7AA4">
        <w:rPr>
          <w:rFonts w:eastAsiaTheme="majorEastAsia" w:cs="Times New Roman"/>
        </w:rPr>
        <w:t>rm -rf /data/data/com.xiaomi.joyose/</w:t>
      </w:r>
    </w:p>
    <w:p w14:paraId="7EEA7FD4" w14:textId="77777777" w:rsidR="00FC277F" w:rsidRPr="007F7AA4" w:rsidRDefault="00FC277F" w:rsidP="00FC277F">
      <w:pPr>
        <w:rPr>
          <w:rFonts w:eastAsiaTheme="majorEastAsia" w:cs="Times New Roman"/>
        </w:rPr>
      </w:pPr>
      <w:r w:rsidRPr="007F7AA4">
        <w:rPr>
          <w:rFonts w:eastAsiaTheme="majorEastAsia" w:cs="Times New Roman"/>
        </w:rPr>
        <w:t>rm -rf /data/system/job/jobs.xml</w:t>
      </w:r>
    </w:p>
    <w:p w14:paraId="0536E6B9" w14:textId="77777777" w:rsidR="00FC277F" w:rsidRPr="007F7AA4" w:rsidRDefault="00FC277F" w:rsidP="00FC277F">
      <w:pPr>
        <w:rPr>
          <w:rFonts w:eastAsiaTheme="majorEastAsia" w:cs="Times New Roman"/>
        </w:rPr>
      </w:pPr>
      <w:r w:rsidRPr="007F7AA4">
        <w:rPr>
          <w:rFonts w:eastAsiaTheme="majorEastAsia" w:cs="Times New Roman"/>
        </w:rPr>
        <w:t>重启手机后三分钟左右自动同步</w:t>
      </w:r>
    </w:p>
    <w:p w14:paraId="263E00AE" w14:textId="77777777" w:rsidR="00FC277F" w:rsidRPr="007F7AA4" w:rsidRDefault="00FC277F" w:rsidP="00FC277F">
      <w:pPr>
        <w:rPr>
          <w:rFonts w:eastAsiaTheme="majorEastAsia" w:cs="Times New Roman"/>
        </w:rPr>
      </w:pPr>
      <w:r w:rsidRPr="007F7AA4">
        <w:rPr>
          <w:rFonts w:eastAsiaTheme="majorEastAsia" w:cs="Times New Roman"/>
        </w:rPr>
        <w:t>查看云控同步成功方法：</w:t>
      </w:r>
    </w:p>
    <w:p w14:paraId="33ACD2E7" w14:textId="77777777" w:rsidR="00FC277F" w:rsidRPr="007F7AA4" w:rsidRDefault="00FC277F" w:rsidP="00FC277F">
      <w:pPr>
        <w:rPr>
          <w:rFonts w:eastAsiaTheme="majorEastAsia" w:cs="Times New Roman"/>
        </w:rPr>
      </w:pPr>
      <w:r w:rsidRPr="007F7AA4">
        <w:rPr>
          <w:rFonts w:eastAsiaTheme="majorEastAsia" w:cs="Times New Roman"/>
        </w:rPr>
        <w:lastRenderedPageBreak/>
        <w:t>adb shell dumpsys xiaomi.joyose |grep -i version</w:t>
      </w:r>
    </w:p>
    <w:p w14:paraId="0823AA88" w14:textId="77777777" w:rsidR="00FC277F" w:rsidRPr="007F7AA4" w:rsidRDefault="00FC277F" w:rsidP="00FC277F">
      <w:pPr>
        <w:rPr>
          <w:rFonts w:eastAsiaTheme="majorEastAsia" w:cs="Times New Roman"/>
        </w:rPr>
      </w:pPr>
      <w:r w:rsidRPr="007F7AA4">
        <w:rPr>
          <w:rFonts w:eastAsiaTheme="majorEastAsia" w:cs="Times New Roman"/>
        </w:rPr>
        <w:t xml:space="preserve">the Cloud Version is 2019052301 </w:t>
      </w:r>
      <w:r w:rsidRPr="007F7AA4">
        <w:rPr>
          <w:rFonts w:eastAsiaTheme="majorEastAsia" w:cs="Times New Roman"/>
        </w:rPr>
        <w:t>（不为</w:t>
      </w:r>
      <w:r w:rsidRPr="007F7AA4">
        <w:rPr>
          <w:rFonts w:eastAsiaTheme="majorEastAsia" w:cs="Times New Roman"/>
        </w:rPr>
        <w:t>null</w:t>
      </w:r>
      <w:r w:rsidRPr="007F7AA4">
        <w:rPr>
          <w:rFonts w:eastAsiaTheme="majorEastAsia" w:cs="Times New Roman"/>
        </w:rPr>
        <w:t>）</w:t>
      </w:r>
    </w:p>
    <w:p w14:paraId="5B51E93D" w14:textId="77777777" w:rsidR="00FC277F" w:rsidRPr="007F7AA4" w:rsidRDefault="00FC277F" w:rsidP="00FC277F">
      <w:pPr>
        <w:rPr>
          <w:rFonts w:eastAsiaTheme="majorEastAsia" w:cs="Times New Roman"/>
        </w:rPr>
      </w:pPr>
    </w:p>
    <w:p w14:paraId="706DAE16" w14:textId="77777777" w:rsidR="00FC277F" w:rsidRPr="007F7AA4" w:rsidRDefault="00FC277F" w:rsidP="00FC277F">
      <w:pPr>
        <w:rPr>
          <w:rFonts w:eastAsiaTheme="majorEastAsia" w:cs="Times New Roman"/>
        </w:rPr>
      </w:pPr>
      <w:r w:rsidRPr="007F7AA4">
        <w:rPr>
          <w:rFonts w:eastAsiaTheme="majorEastAsia" w:cs="Times New Roman"/>
        </w:rPr>
        <w:t>游戏云控是否开启的查看方法</w:t>
      </w:r>
    </w:p>
    <w:p w14:paraId="3ABC7588" w14:textId="77777777" w:rsidR="00FC277F" w:rsidRPr="007F7AA4" w:rsidRDefault="00FC277F" w:rsidP="00FC277F">
      <w:pPr>
        <w:rPr>
          <w:rFonts w:eastAsiaTheme="majorEastAsia" w:cs="Times New Roman"/>
        </w:rPr>
      </w:pPr>
      <w:r w:rsidRPr="007F7AA4">
        <w:rPr>
          <w:rFonts w:eastAsiaTheme="majorEastAsia" w:cs="Times New Roman"/>
        </w:rPr>
        <w:t>在</w:t>
      </w:r>
      <w:r w:rsidRPr="007F7AA4">
        <w:rPr>
          <w:rFonts w:eastAsiaTheme="majorEastAsia" w:cs="Times New Roman"/>
        </w:rPr>
        <w:t>bugreport Log</w:t>
      </w:r>
      <w:r w:rsidRPr="007F7AA4">
        <w:rPr>
          <w:rFonts w:eastAsiaTheme="majorEastAsia" w:cs="Times New Roman"/>
        </w:rPr>
        <w:t>中搜索</w:t>
      </w:r>
      <w:r w:rsidRPr="007F7AA4">
        <w:rPr>
          <w:rFonts w:eastAsiaTheme="majorEastAsia" w:cs="Times New Roman"/>
        </w:rPr>
        <w:t>DataLowLatencyService</w:t>
      </w:r>
      <w:r w:rsidRPr="007F7AA4">
        <w:rPr>
          <w:rFonts w:eastAsiaTheme="majorEastAsia" w:cs="Times New Roman"/>
        </w:rPr>
        <w:t>，如果找到了</w:t>
      </w:r>
      <w:r w:rsidRPr="007F7AA4">
        <w:rPr>
          <w:rFonts w:eastAsiaTheme="majorEastAsia" w:cs="Times New Roman"/>
        </w:rPr>
        <w:t>setLevel success 0UL2DL2</w:t>
      </w:r>
      <w:r w:rsidRPr="007F7AA4">
        <w:rPr>
          <w:rFonts w:eastAsiaTheme="majorEastAsia" w:cs="Times New Roman"/>
        </w:rPr>
        <w:t>，则说明已经设置成功。</w:t>
      </w:r>
    </w:p>
    <w:p w14:paraId="6AF5BFD7" w14:textId="77777777" w:rsidR="00FC277F" w:rsidRPr="007F7AA4" w:rsidRDefault="00FC277F" w:rsidP="00FC277F">
      <w:pPr>
        <w:pStyle w:val="2"/>
        <w:spacing w:before="156" w:after="156"/>
        <w:rPr>
          <w:rFonts w:cs="Times New Roman"/>
        </w:rPr>
      </w:pPr>
      <w:bookmarkStart w:id="242" w:name="_Toc34299184"/>
      <w:bookmarkStart w:id="243" w:name="_Toc87714788"/>
      <w:r w:rsidRPr="007F7AA4">
        <w:rPr>
          <w:rFonts w:cs="Times New Roman"/>
        </w:rPr>
        <w:t>手机云控权限添加</w:t>
      </w:r>
      <w:bookmarkEnd w:id="242"/>
      <w:bookmarkEnd w:id="243"/>
    </w:p>
    <w:p w14:paraId="70CD8859" w14:textId="77777777" w:rsidR="00FC277F" w:rsidRPr="007F7AA4" w:rsidRDefault="00FC277F" w:rsidP="00FC277F">
      <w:pPr>
        <w:rPr>
          <w:rFonts w:eastAsiaTheme="majorEastAsia" w:cs="Times New Roman"/>
        </w:rPr>
      </w:pPr>
      <w:r w:rsidRPr="007F7AA4">
        <w:rPr>
          <w:rFonts w:eastAsiaTheme="majorEastAsia" w:cs="Times New Roman"/>
        </w:rPr>
        <w:t>Note</w:t>
      </w:r>
      <w:r w:rsidRPr="007F7AA4">
        <w:rPr>
          <w:rFonts w:eastAsiaTheme="majorEastAsia" w:cs="Times New Roman"/>
        </w:rPr>
        <w:t>：首先需要找代琳开研发人员的云控权限</w:t>
      </w:r>
      <w:r w:rsidRPr="007F7AA4">
        <w:rPr>
          <w:rFonts w:eastAsiaTheme="majorEastAsia" w:cs="Times New Roman"/>
        </w:rPr>
        <w:t>cpuid</w:t>
      </w:r>
      <w:r w:rsidRPr="007F7AA4">
        <w:rPr>
          <w:rFonts w:eastAsiaTheme="majorEastAsia" w:cs="Times New Roman"/>
        </w:rPr>
        <w:t>添加权限。</w:t>
      </w:r>
    </w:p>
    <w:p w14:paraId="17F4B83E" w14:textId="77777777" w:rsidR="00FC277F" w:rsidRPr="007F7AA4" w:rsidRDefault="00FC277F" w:rsidP="006A1992">
      <w:pPr>
        <w:pStyle w:val="ac"/>
        <w:numPr>
          <w:ilvl w:val="0"/>
          <w:numId w:val="41"/>
        </w:numPr>
        <w:ind w:firstLineChars="0"/>
        <w:rPr>
          <w:rFonts w:eastAsiaTheme="majorEastAsia" w:cs="Times New Roman"/>
        </w:rPr>
      </w:pPr>
      <w:r w:rsidRPr="007F7AA4">
        <w:rPr>
          <w:rFonts w:eastAsiaTheme="majorEastAsia" w:cs="Times New Roman"/>
        </w:rPr>
        <w:t>手机连接到</w:t>
      </w:r>
      <w:r w:rsidRPr="007F7AA4">
        <w:rPr>
          <w:rFonts w:eastAsiaTheme="majorEastAsia" w:cs="Times New Roman"/>
        </w:rPr>
        <w:t>PC</w:t>
      </w:r>
      <w:r w:rsidRPr="007F7AA4">
        <w:rPr>
          <w:rFonts w:eastAsiaTheme="majorEastAsia" w:cs="Times New Roman"/>
        </w:rPr>
        <w:t>，手机上打开开发者模式，并将</w:t>
      </w:r>
      <w:r w:rsidRPr="007F7AA4">
        <w:rPr>
          <w:rFonts w:eastAsiaTheme="majorEastAsia" w:cs="Times New Roman"/>
        </w:rPr>
        <w:t>USB</w:t>
      </w:r>
      <w:r w:rsidRPr="007F7AA4">
        <w:rPr>
          <w:rFonts w:eastAsiaTheme="majorEastAsia" w:cs="Times New Roman"/>
        </w:rPr>
        <w:t>调试功能打开。</w:t>
      </w:r>
    </w:p>
    <w:p w14:paraId="224CEA62" w14:textId="77777777" w:rsidR="00FC277F" w:rsidRPr="007F7AA4" w:rsidRDefault="00FC277F" w:rsidP="006A1992">
      <w:pPr>
        <w:pStyle w:val="ac"/>
        <w:numPr>
          <w:ilvl w:val="0"/>
          <w:numId w:val="41"/>
        </w:numPr>
        <w:ind w:firstLineChars="0"/>
        <w:rPr>
          <w:rFonts w:eastAsiaTheme="majorEastAsia" w:cs="Times New Roman"/>
        </w:rPr>
      </w:pPr>
      <w:r w:rsidRPr="007F7AA4">
        <w:rPr>
          <w:rFonts w:eastAsiaTheme="majorEastAsia" w:cs="Times New Roman"/>
        </w:rPr>
        <w:t>打开</w:t>
      </w:r>
      <w:r w:rsidRPr="007F7AA4">
        <w:rPr>
          <w:rFonts w:eastAsiaTheme="majorEastAsia" w:cs="Times New Roman"/>
        </w:rPr>
        <w:t>cmd</w:t>
      </w:r>
      <w:r w:rsidRPr="007F7AA4">
        <w:rPr>
          <w:rFonts w:eastAsiaTheme="majorEastAsia" w:cs="Times New Roman"/>
        </w:rPr>
        <w:t>控制台窗口，通过命令</w:t>
      </w:r>
      <w:r w:rsidRPr="007F7AA4">
        <w:rPr>
          <w:rFonts w:eastAsiaTheme="majorEastAsia" w:cs="Times New Roman"/>
          <w:color w:val="172B4D"/>
          <w:szCs w:val="21"/>
          <w:shd w:val="clear" w:color="auto" w:fill="FFFFFF"/>
        </w:rPr>
        <w:t>adb shell getprop ro.boot.cpuid</w:t>
      </w:r>
      <w:r w:rsidRPr="007F7AA4">
        <w:rPr>
          <w:rFonts w:eastAsiaTheme="majorEastAsia" w:cs="Times New Roman"/>
          <w:color w:val="172B4D"/>
          <w:szCs w:val="21"/>
          <w:shd w:val="clear" w:color="auto" w:fill="FFFFFF"/>
        </w:rPr>
        <w:t>获取手机的</w:t>
      </w:r>
      <w:r w:rsidRPr="007F7AA4">
        <w:rPr>
          <w:rFonts w:eastAsiaTheme="majorEastAsia" w:cs="Times New Roman"/>
          <w:color w:val="172B4D"/>
          <w:szCs w:val="21"/>
          <w:shd w:val="clear" w:color="auto" w:fill="FFFFFF"/>
        </w:rPr>
        <w:t>CPUID</w:t>
      </w:r>
      <w:r w:rsidRPr="007F7AA4">
        <w:rPr>
          <w:rFonts w:eastAsiaTheme="majorEastAsia" w:cs="Times New Roman"/>
          <w:color w:val="172B4D"/>
          <w:szCs w:val="21"/>
          <w:shd w:val="clear" w:color="auto" w:fill="FFFFFF"/>
        </w:rPr>
        <w:t>。如下图所示。</w:t>
      </w:r>
    </w:p>
    <w:p w14:paraId="7BC86C7E" w14:textId="77777777" w:rsidR="00FC277F" w:rsidRPr="007F7AA4" w:rsidRDefault="00FC277F" w:rsidP="00FC277F">
      <w:pPr>
        <w:jc w:val="center"/>
        <w:rPr>
          <w:rFonts w:eastAsiaTheme="majorEastAsia" w:cs="Times New Roman"/>
        </w:rPr>
      </w:pPr>
      <w:r w:rsidRPr="007F7AA4">
        <w:rPr>
          <w:rFonts w:eastAsiaTheme="majorEastAsia" w:cs="Times New Roman"/>
          <w:noProof/>
        </w:rPr>
        <w:drawing>
          <wp:inline distT="0" distB="0" distL="0" distR="0" wp14:anchorId="47D101DC" wp14:editId="384126F8">
            <wp:extent cx="3531442" cy="786135"/>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561874" cy="792909"/>
                    </a:xfrm>
                    <a:prstGeom prst="rect">
                      <a:avLst/>
                    </a:prstGeom>
                  </pic:spPr>
                </pic:pic>
              </a:graphicData>
            </a:graphic>
          </wp:inline>
        </w:drawing>
      </w:r>
    </w:p>
    <w:p w14:paraId="52F71522" w14:textId="77777777" w:rsidR="00FC277F" w:rsidRPr="007F7AA4" w:rsidRDefault="00FC277F" w:rsidP="006A1992">
      <w:pPr>
        <w:pStyle w:val="ac"/>
        <w:numPr>
          <w:ilvl w:val="0"/>
          <w:numId w:val="41"/>
        </w:numPr>
        <w:ind w:firstLineChars="0"/>
        <w:rPr>
          <w:rFonts w:eastAsiaTheme="majorEastAsia" w:cs="Times New Roman"/>
        </w:rPr>
      </w:pPr>
      <w:r w:rsidRPr="007F7AA4">
        <w:rPr>
          <w:rFonts w:eastAsiaTheme="majorEastAsia" w:cs="Times New Roman"/>
        </w:rPr>
        <w:t>内网中访问：</w:t>
      </w:r>
      <w:hyperlink r:id="rId110" w:anchor="/modem" w:history="1">
        <w:r w:rsidRPr="007F7AA4">
          <w:rPr>
            <w:rStyle w:val="ab"/>
            <w:rFonts w:eastAsiaTheme="majorEastAsia" w:cs="Times New Roman"/>
          </w:rPr>
          <w:t>http://preview.sys.pt.miui.com/mqsas/home.html#/modem</w:t>
        </w:r>
      </w:hyperlink>
    </w:p>
    <w:p w14:paraId="6BF2A0D3" w14:textId="77777777" w:rsidR="00FC277F" w:rsidRPr="007F7AA4" w:rsidRDefault="00FC277F" w:rsidP="006A1992">
      <w:pPr>
        <w:pStyle w:val="ac"/>
        <w:numPr>
          <w:ilvl w:val="0"/>
          <w:numId w:val="41"/>
        </w:numPr>
        <w:ind w:firstLineChars="0"/>
        <w:rPr>
          <w:rFonts w:eastAsiaTheme="majorEastAsia" w:cs="Times New Roman"/>
        </w:rPr>
      </w:pPr>
      <w:r w:rsidRPr="007F7AA4">
        <w:rPr>
          <w:rFonts w:eastAsiaTheme="majorEastAsia" w:cs="Times New Roman"/>
        </w:rPr>
        <w:t>网页内容如下图所示，点击新增。</w:t>
      </w:r>
    </w:p>
    <w:p w14:paraId="5610B8EF" w14:textId="77777777" w:rsidR="00FC277F" w:rsidRPr="007F7AA4" w:rsidRDefault="00FC277F" w:rsidP="00FC277F">
      <w:pPr>
        <w:jc w:val="center"/>
        <w:rPr>
          <w:rFonts w:eastAsiaTheme="majorEastAsia" w:cs="Times New Roman"/>
        </w:rPr>
      </w:pPr>
      <w:r w:rsidRPr="007F7AA4">
        <w:rPr>
          <w:rFonts w:eastAsiaTheme="majorEastAsia" w:cs="Times New Roman"/>
          <w:noProof/>
        </w:rPr>
        <w:drawing>
          <wp:inline distT="0" distB="0" distL="0" distR="0" wp14:anchorId="3680CDF6" wp14:editId="066A365B">
            <wp:extent cx="3940810" cy="1239747"/>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955305" cy="1244307"/>
                    </a:xfrm>
                    <a:prstGeom prst="rect">
                      <a:avLst/>
                    </a:prstGeom>
                  </pic:spPr>
                </pic:pic>
              </a:graphicData>
            </a:graphic>
          </wp:inline>
        </w:drawing>
      </w:r>
    </w:p>
    <w:p w14:paraId="5A939372" w14:textId="77777777" w:rsidR="00FC277F" w:rsidRPr="007F7AA4" w:rsidRDefault="00FC277F" w:rsidP="006A1992">
      <w:pPr>
        <w:pStyle w:val="ac"/>
        <w:numPr>
          <w:ilvl w:val="0"/>
          <w:numId w:val="41"/>
        </w:numPr>
        <w:ind w:firstLineChars="0"/>
        <w:rPr>
          <w:rFonts w:eastAsiaTheme="majorEastAsia" w:cs="Times New Roman"/>
        </w:rPr>
      </w:pPr>
      <w:r w:rsidRPr="007F7AA4">
        <w:rPr>
          <w:rFonts w:eastAsiaTheme="majorEastAsia" w:cs="Times New Roman"/>
        </w:rPr>
        <w:t>新增设置如下图所示。将需要开启特定功能的手机的</w:t>
      </w:r>
      <w:r w:rsidRPr="007F7AA4">
        <w:rPr>
          <w:rFonts w:eastAsiaTheme="majorEastAsia" w:cs="Times New Roman"/>
        </w:rPr>
        <w:t>cpuid, secCode</w:t>
      </w:r>
      <w:r w:rsidRPr="007F7AA4">
        <w:rPr>
          <w:rFonts w:eastAsiaTheme="majorEastAsia" w:cs="Times New Roman"/>
        </w:rPr>
        <w:t>和备注填入到对应数据框中，点击确定，则立即开启了</w:t>
      </w:r>
      <w:r w:rsidRPr="007F7AA4">
        <w:rPr>
          <w:rFonts w:eastAsiaTheme="majorEastAsia" w:cs="Times New Roman"/>
        </w:rPr>
        <w:t>secCode</w:t>
      </w:r>
      <w:r w:rsidRPr="007F7AA4">
        <w:rPr>
          <w:rFonts w:eastAsiaTheme="majorEastAsia" w:cs="Times New Roman"/>
        </w:rPr>
        <w:t>对应的功能。</w:t>
      </w:r>
    </w:p>
    <w:p w14:paraId="6A8C6875" w14:textId="77777777" w:rsidR="00FC277F" w:rsidRPr="007F7AA4" w:rsidRDefault="00FC277F" w:rsidP="00FC277F">
      <w:pPr>
        <w:jc w:val="center"/>
        <w:rPr>
          <w:rFonts w:eastAsiaTheme="majorEastAsia" w:cs="Times New Roman"/>
        </w:rPr>
      </w:pPr>
      <w:r w:rsidRPr="007F7AA4">
        <w:rPr>
          <w:rFonts w:eastAsiaTheme="majorEastAsia" w:cs="Times New Roman"/>
          <w:noProof/>
        </w:rPr>
        <w:drawing>
          <wp:inline distT="0" distB="0" distL="0" distR="0" wp14:anchorId="33B3E852" wp14:editId="17E47286">
            <wp:extent cx="3886381" cy="1043886"/>
            <wp:effectExtent l="0" t="0" r="0" b="444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904511" cy="1048756"/>
                    </a:xfrm>
                    <a:prstGeom prst="rect">
                      <a:avLst/>
                    </a:prstGeom>
                  </pic:spPr>
                </pic:pic>
              </a:graphicData>
            </a:graphic>
          </wp:inline>
        </w:drawing>
      </w:r>
    </w:p>
    <w:p w14:paraId="27904DDC" w14:textId="77777777" w:rsidR="00FC277F" w:rsidRPr="007F7AA4" w:rsidRDefault="00FC277F" w:rsidP="00FC277F">
      <w:pPr>
        <w:rPr>
          <w:rFonts w:eastAsiaTheme="majorEastAsia" w:cs="Times New Roman"/>
        </w:rPr>
      </w:pPr>
      <w:r w:rsidRPr="007F7AA4">
        <w:rPr>
          <w:rFonts w:eastAsiaTheme="majorEastAsia" w:cs="Times New Roman"/>
        </w:rPr>
        <w:t>关于</w:t>
      </w:r>
      <w:r w:rsidRPr="007F7AA4">
        <w:rPr>
          <w:rFonts w:eastAsiaTheme="majorEastAsia" w:cs="Times New Roman"/>
        </w:rPr>
        <w:t>secCode</w:t>
      </w:r>
      <w:r w:rsidRPr="007F7AA4">
        <w:rPr>
          <w:rFonts w:eastAsiaTheme="majorEastAsia" w:cs="Times New Roman"/>
        </w:rPr>
        <w:t>的说明，</w:t>
      </w:r>
      <w:r w:rsidRPr="007F7AA4">
        <w:rPr>
          <w:rFonts w:eastAsiaTheme="majorEastAsia" w:cs="Times New Roman"/>
        </w:rPr>
        <w:t>Modem</w:t>
      </w:r>
      <w:r w:rsidRPr="007F7AA4">
        <w:rPr>
          <w:rFonts w:eastAsiaTheme="majorEastAsia" w:cs="Times New Roman"/>
        </w:rPr>
        <w:t>同事史双利邮件中描述很清楚，见下。</w:t>
      </w:r>
    </w:p>
    <w:tbl>
      <w:tblPr>
        <w:tblStyle w:val="a7"/>
        <w:tblW w:w="0" w:type="auto"/>
        <w:tblLook w:val="04A0" w:firstRow="1" w:lastRow="0" w:firstColumn="1" w:lastColumn="0" w:noHBand="0" w:noVBand="1"/>
      </w:tblPr>
      <w:tblGrid>
        <w:gridCol w:w="8522"/>
      </w:tblGrid>
      <w:tr w:rsidR="00FC277F" w:rsidRPr="007F7AA4" w14:paraId="3C394DA6" w14:textId="77777777" w:rsidTr="00926560">
        <w:tc>
          <w:tcPr>
            <w:tcW w:w="8522" w:type="dxa"/>
          </w:tcPr>
          <w:p w14:paraId="6607C657" w14:textId="77777777" w:rsidR="00FC277F" w:rsidRPr="007F7AA4" w:rsidRDefault="00FC277F" w:rsidP="00926560">
            <w:pPr>
              <w:rPr>
                <w:rFonts w:eastAsiaTheme="majorEastAsia" w:cs="Times New Roman"/>
                <w:color w:val="1F497D"/>
              </w:rPr>
            </w:pPr>
            <w:r w:rsidRPr="007F7AA4">
              <w:rPr>
                <w:rFonts w:eastAsiaTheme="majorEastAsia" w:cs="Times New Roman"/>
                <w:color w:val="1F497D"/>
              </w:rPr>
              <w:t>Tue 1/14/2020 3:46 PM</w:t>
            </w:r>
          </w:p>
          <w:p w14:paraId="5350D424" w14:textId="77777777" w:rsidR="00FC277F" w:rsidRPr="007F7AA4" w:rsidRDefault="00FC277F" w:rsidP="00926560">
            <w:pPr>
              <w:rPr>
                <w:rFonts w:eastAsiaTheme="majorEastAsia" w:cs="Times New Roman"/>
                <w:color w:val="1F497D"/>
              </w:rPr>
            </w:pPr>
            <w:r w:rsidRPr="007F7AA4">
              <w:rPr>
                <w:rFonts w:eastAsiaTheme="majorEastAsia" w:cs="Times New Roman"/>
                <w:color w:val="1F497D"/>
              </w:rPr>
              <w:t>今天修改了</w:t>
            </w:r>
            <w:r w:rsidRPr="007F7AA4">
              <w:rPr>
                <w:rFonts w:eastAsiaTheme="majorEastAsia" w:cs="Times New Roman"/>
                <w:color w:val="1F497D"/>
              </w:rPr>
              <w:t>8250</w:t>
            </w:r>
            <w:r w:rsidRPr="007F7AA4">
              <w:rPr>
                <w:rFonts w:eastAsiaTheme="majorEastAsia" w:cs="Times New Roman"/>
                <w:color w:val="1F497D"/>
              </w:rPr>
              <w:t>平台产品</w:t>
            </w:r>
            <w:r w:rsidRPr="007F7AA4">
              <w:rPr>
                <w:rFonts w:eastAsiaTheme="majorEastAsia" w:cs="Times New Roman"/>
                <w:color w:val="1F497D"/>
              </w:rPr>
              <w:t>Modem</w:t>
            </w:r>
            <w:r w:rsidRPr="007F7AA4">
              <w:rPr>
                <w:rFonts w:eastAsiaTheme="majorEastAsia" w:cs="Times New Roman"/>
                <w:color w:val="1F497D"/>
              </w:rPr>
              <w:t>工具的权限审核规则，同步入库到了</w:t>
            </w:r>
            <w:r w:rsidRPr="007F7AA4">
              <w:rPr>
                <w:rFonts w:eastAsiaTheme="majorEastAsia" w:cs="Times New Roman"/>
                <w:color w:val="1F497D"/>
              </w:rPr>
              <w:t>8250</w:t>
            </w:r>
            <w:r w:rsidRPr="007F7AA4">
              <w:rPr>
                <w:rFonts w:eastAsiaTheme="majorEastAsia" w:cs="Times New Roman"/>
                <w:color w:val="1F497D"/>
              </w:rPr>
              <w:t>所有产品的大部分分支（除工厂分支）。具体变更情况如下：</w:t>
            </w:r>
          </w:p>
          <w:p w14:paraId="5EE74F6E" w14:textId="77777777" w:rsidR="00FC277F" w:rsidRPr="007F7AA4" w:rsidRDefault="00FC277F" w:rsidP="00926560">
            <w:pPr>
              <w:rPr>
                <w:rFonts w:eastAsiaTheme="majorEastAsia" w:cs="Times New Roman"/>
                <w:color w:val="1F497D"/>
              </w:rPr>
            </w:pPr>
          </w:p>
          <w:p w14:paraId="6ADF0D71" w14:textId="77777777" w:rsidR="00FC277F" w:rsidRPr="007F7AA4" w:rsidRDefault="00FC277F" w:rsidP="006A1992">
            <w:pPr>
              <w:pStyle w:val="ac"/>
              <w:widowControl/>
              <w:numPr>
                <w:ilvl w:val="0"/>
                <w:numId w:val="42"/>
              </w:numPr>
              <w:kinsoku/>
              <w:adjustRightInd/>
              <w:ind w:firstLineChars="0"/>
              <w:jc w:val="both"/>
              <w:rPr>
                <w:rFonts w:eastAsiaTheme="majorEastAsia" w:cs="Times New Roman"/>
                <w:color w:val="1F497D"/>
              </w:rPr>
            </w:pPr>
            <w:r w:rsidRPr="007F7AA4">
              <w:rPr>
                <w:rFonts w:eastAsiaTheme="majorEastAsia" w:cs="Times New Roman"/>
                <w:color w:val="1F497D"/>
              </w:rPr>
              <w:t>内网权限审核规则变更（江呈提供）</w:t>
            </w:r>
          </w:p>
          <w:p w14:paraId="0A13AA21" w14:textId="77777777" w:rsidR="00FC277F" w:rsidRPr="007F7AA4" w:rsidRDefault="00FC277F" w:rsidP="00926560">
            <w:pPr>
              <w:rPr>
                <w:rFonts w:eastAsiaTheme="majorEastAsia" w:cs="Times New Roman"/>
                <w:color w:val="1F497D"/>
              </w:rPr>
            </w:pPr>
            <w:r w:rsidRPr="007F7AA4">
              <w:rPr>
                <w:rFonts w:eastAsiaTheme="majorEastAsia" w:cs="Times New Roman"/>
                <w:color w:val="1F497D"/>
              </w:rPr>
              <w:t>修改前：需要与内网相关服务器进行命令交互。</w:t>
            </w:r>
          </w:p>
          <w:p w14:paraId="2F72740E" w14:textId="77777777" w:rsidR="00FC277F" w:rsidRPr="007F7AA4" w:rsidRDefault="00FC277F" w:rsidP="00926560">
            <w:pPr>
              <w:rPr>
                <w:rFonts w:eastAsiaTheme="majorEastAsia" w:cs="Times New Roman"/>
                <w:color w:val="1F497D"/>
              </w:rPr>
            </w:pPr>
            <w:r w:rsidRPr="007F7AA4">
              <w:rPr>
                <w:rFonts w:eastAsiaTheme="majorEastAsia" w:cs="Times New Roman"/>
                <w:color w:val="1F497D"/>
              </w:rPr>
              <w:t>修改后：</w:t>
            </w:r>
            <w:r w:rsidRPr="007F7AA4">
              <w:rPr>
                <w:rFonts w:eastAsiaTheme="majorEastAsia" w:cs="Times New Roman"/>
                <w:color w:val="1F497D"/>
                <w:highlight w:val="yellow"/>
              </w:rPr>
              <w:t>原则上只要</w:t>
            </w:r>
            <w:r w:rsidRPr="007F7AA4">
              <w:rPr>
                <w:rFonts w:eastAsiaTheme="majorEastAsia" w:cs="Times New Roman"/>
                <w:color w:val="1F497D"/>
                <w:highlight w:val="yellow"/>
              </w:rPr>
              <w:t>ping</w:t>
            </w:r>
            <w:r w:rsidRPr="007F7AA4">
              <w:rPr>
                <w:rFonts w:eastAsiaTheme="majorEastAsia" w:cs="Times New Roman"/>
                <w:color w:val="1F497D"/>
                <w:highlight w:val="yellow"/>
              </w:rPr>
              <w:t>通即可</w:t>
            </w:r>
            <w:r w:rsidRPr="007F7AA4">
              <w:rPr>
                <w:rFonts w:eastAsiaTheme="majorEastAsia" w:cs="Times New Roman"/>
                <w:color w:val="1F497D"/>
              </w:rPr>
              <w:t>。</w:t>
            </w:r>
          </w:p>
          <w:p w14:paraId="54DAFC2D" w14:textId="77777777" w:rsidR="00FC277F" w:rsidRPr="007F7AA4" w:rsidRDefault="00FC277F" w:rsidP="00926560">
            <w:pPr>
              <w:rPr>
                <w:rFonts w:eastAsiaTheme="majorEastAsia" w:cs="Times New Roman"/>
                <w:color w:val="1F497D"/>
              </w:rPr>
            </w:pPr>
            <w:r w:rsidRPr="007F7AA4">
              <w:rPr>
                <w:rFonts w:eastAsiaTheme="majorEastAsia" w:cs="Times New Roman"/>
                <w:color w:val="1F497D"/>
              </w:rPr>
              <w:t>变更原因：现在三地内网权限审核服务器没人维护了，导致鉴权失败，鉴于维护也比较麻烦，弃用原方案。</w:t>
            </w:r>
          </w:p>
          <w:p w14:paraId="700921F0" w14:textId="77777777" w:rsidR="00FC277F" w:rsidRPr="007F7AA4" w:rsidRDefault="00FC277F" w:rsidP="00926560">
            <w:pPr>
              <w:rPr>
                <w:rFonts w:eastAsiaTheme="majorEastAsia" w:cs="Times New Roman"/>
                <w:color w:val="1F497D"/>
              </w:rPr>
            </w:pPr>
          </w:p>
          <w:p w14:paraId="2967DAFE" w14:textId="77777777" w:rsidR="00FC277F" w:rsidRPr="007F7AA4" w:rsidRDefault="00FC277F" w:rsidP="006A1992">
            <w:pPr>
              <w:pStyle w:val="ac"/>
              <w:widowControl/>
              <w:numPr>
                <w:ilvl w:val="0"/>
                <w:numId w:val="42"/>
              </w:numPr>
              <w:kinsoku/>
              <w:adjustRightInd/>
              <w:ind w:firstLineChars="0"/>
              <w:jc w:val="both"/>
              <w:rPr>
                <w:rFonts w:eastAsiaTheme="majorEastAsia" w:cs="Times New Roman"/>
                <w:color w:val="1F497D"/>
              </w:rPr>
            </w:pPr>
            <w:r w:rsidRPr="007F7AA4">
              <w:rPr>
                <w:rFonts w:eastAsiaTheme="majorEastAsia" w:cs="Times New Roman"/>
                <w:color w:val="1F497D"/>
              </w:rPr>
              <w:t>云控权限规则变更：</w:t>
            </w:r>
          </w:p>
          <w:p w14:paraId="1048FDD8" w14:textId="77777777" w:rsidR="00FC277F" w:rsidRPr="007F7AA4" w:rsidRDefault="00FC277F" w:rsidP="00926560">
            <w:pPr>
              <w:rPr>
                <w:rFonts w:eastAsiaTheme="majorEastAsia" w:cs="Times New Roman"/>
                <w:color w:val="1F497D"/>
              </w:rPr>
            </w:pPr>
            <w:r w:rsidRPr="007F7AA4">
              <w:rPr>
                <w:rFonts w:eastAsiaTheme="majorEastAsia" w:cs="Times New Roman"/>
                <w:color w:val="1F497D"/>
              </w:rPr>
              <w:t>修改前：添加待控制手机的</w:t>
            </w:r>
            <w:r w:rsidRPr="007F7AA4">
              <w:rPr>
                <w:rFonts w:eastAsiaTheme="majorEastAsia" w:cs="Times New Roman"/>
                <w:color w:val="1F497D"/>
              </w:rPr>
              <w:t>cpuid</w:t>
            </w:r>
            <w:r w:rsidRPr="007F7AA4">
              <w:rPr>
                <w:rFonts w:eastAsiaTheme="majorEastAsia" w:cs="Times New Roman"/>
                <w:color w:val="1F497D"/>
              </w:rPr>
              <w:t>，并制定</w:t>
            </w:r>
            <w:r w:rsidRPr="007F7AA4">
              <w:rPr>
                <w:rFonts w:eastAsiaTheme="majorEastAsia" w:cs="Times New Roman"/>
                <w:color w:val="1F497D"/>
              </w:rPr>
              <w:t>secCode</w:t>
            </w:r>
            <w:r w:rsidRPr="007F7AA4">
              <w:rPr>
                <w:rFonts w:eastAsiaTheme="majorEastAsia" w:cs="Times New Roman"/>
                <w:color w:val="1F497D"/>
              </w:rPr>
              <w:t>，其中</w:t>
            </w:r>
            <w:r w:rsidRPr="007F7AA4">
              <w:rPr>
                <w:rFonts w:eastAsiaTheme="majorEastAsia" w:cs="Times New Roman"/>
                <w:color w:val="1F497D"/>
              </w:rPr>
              <w:t>secCode</w:t>
            </w:r>
            <w:r w:rsidRPr="007F7AA4">
              <w:rPr>
                <w:rFonts w:eastAsiaTheme="majorEastAsia" w:cs="Times New Roman"/>
                <w:color w:val="1F497D"/>
              </w:rPr>
              <w:t>取值为</w:t>
            </w:r>
            <w:r w:rsidRPr="007F7AA4">
              <w:rPr>
                <w:rFonts w:eastAsiaTheme="majorEastAsia" w:cs="Times New Roman"/>
                <w:color w:val="1F497D"/>
              </w:rPr>
              <w:t>0</w:t>
            </w:r>
            <w:r w:rsidRPr="007F7AA4">
              <w:rPr>
                <w:rFonts w:eastAsiaTheme="majorEastAsia" w:cs="Times New Roman"/>
                <w:color w:val="1F497D"/>
              </w:rPr>
              <w:t>（无权限），</w:t>
            </w:r>
            <w:r w:rsidRPr="007F7AA4">
              <w:rPr>
                <w:rFonts w:eastAsiaTheme="majorEastAsia" w:cs="Times New Roman"/>
                <w:color w:val="1F497D"/>
              </w:rPr>
              <w:t>1</w:t>
            </w:r>
            <w:r w:rsidRPr="007F7AA4">
              <w:rPr>
                <w:rFonts w:eastAsiaTheme="majorEastAsia" w:cs="Times New Roman"/>
                <w:color w:val="1F497D"/>
              </w:rPr>
              <w:t>（读权限），</w:t>
            </w:r>
            <w:r w:rsidRPr="007F7AA4">
              <w:rPr>
                <w:rFonts w:eastAsiaTheme="majorEastAsia" w:cs="Times New Roman"/>
                <w:color w:val="1F497D"/>
              </w:rPr>
              <w:t>&gt;1</w:t>
            </w:r>
            <w:r w:rsidRPr="007F7AA4">
              <w:rPr>
                <w:rFonts w:eastAsiaTheme="majorEastAsia" w:cs="Times New Roman"/>
                <w:color w:val="1F497D"/>
              </w:rPr>
              <w:t>（读写删权限）</w:t>
            </w:r>
          </w:p>
          <w:p w14:paraId="5B3F0A74" w14:textId="77777777" w:rsidR="00FC277F" w:rsidRPr="007F7AA4" w:rsidRDefault="00FC277F" w:rsidP="00926560">
            <w:pPr>
              <w:rPr>
                <w:rFonts w:eastAsiaTheme="majorEastAsia" w:cs="Times New Roman"/>
                <w:color w:val="1F497D"/>
              </w:rPr>
            </w:pPr>
            <w:r w:rsidRPr="007F7AA4">
              <w:rPr>
                <w:rFonts w:eastAsiaTheme="majorEastAsia" w:cs="Times New Roman"/>
                <w:color w:val="1F497D"/>
              </w:rPr>
              <w:t>修改后：添加待控制手机的</w:t>
            </w:r>
            <w:r w:rsidRPr="007F7AA4">
              <w:rPr>
                <w:rFonts w:eastAsiaTheme="majorEastAsia" w:cs="Times New Roman"/>
                <w:color w:val="1F497D"/>
              </w:rPr>
              <w:t>cpuid</w:t>
            </w:r>
            <w:r w:rsidRPr="007F7AA4">
              <w:rPr>
                <w:rFonts w:eastAsiaTheme="majorEastAsia" w:cs="Times New Roman"/>
                <w:color w:val="1F497D"/>
              </w:rPr>
              <w:t>，并制定</w:t>
            </w:r>
            <w:r w:rsidRPr="007F7AA4">
              <w:rPr>
                <w:rFonts w:eastAsiaTheme="majorEastAsia" w:cs="Times New Roman"/>
                <w:color w:val="1F497D"/>
              </w:rPr>
              <w:t>secCode</w:t>
            </w:r>
            <w:r w:rsidRPr="007F7AA4">
              <w:rPr>
                <w:rFonts w:eastAsiaTheme="majorEastAsia" w:cs="Times New Roman"/>
                <w:color w:val="1F497D"/>
              </w:rPr>
              <w:t>，其中</w:t>
            </w:r>
            <w:r w:rsidRPr="007F7AA4">
              <w:rPr>
                <w:rFonts w:eastAsiaTheme="majorEastAsia" w:cs="Times New Roman"/>
                <w:color w:val="1F497D"/>
              </w:rPr>
              <w:t>secCode</w:t>
            </w:r>
            <w:r w:rsidRPr="007F7AA4">
              <w:rPr>
                <w:rFonts w:eastAsiaTheme="majorEastAsia" w:cs="Times New Roman"/>
                <w:color w:val="1F497D"/>
              </w:rPr>
              <w:t>取值意义如下：</w:t>
            </w:r>
          </w:p>
          <w:p w14:paraId="1C80ECD1" w14:textId="77777777" w:rsidR="00FC277F" w:rsidRPr="007F7AA4" w:rsidRDefault="00FC277F" w:rsidP="00926560">
            <w:pPr>
              <w:rPr>
                <w:rFonts w:eastAsiaTheme="majorEastAsia" w:cs="Times New Roman"/>
                <w:color w:val="1F497D"/>
              </w:rPr>
            </w:pPr>
            <w:r w:rsidRPr="007F7AA4">
              <w:rPr>
                <w:rFonts w:eastAsiaTheme="majorEastAsia" w:cs="Times New Roman"/>
                <w:color w:val="1F497D"/>
              </w:rPr>
              <w:t>0</w:t>
            </w:r>
            <w:r w:rsidRPr="007F7AA4">
              <w:rPr>
                <w:rFonts w:eastAsiaTheme="majorEastAsia" w:cs="Times New Roman"/>
                <w:color w:val="1F497D"/>
              </w:rPr>
              <w:t>：所有权限</w:t>
            </w:r>
          </w:p>
          <w:p w14:paraId="1909DE40" w14:textId="77777777" w:rsidR="00FC277F" w:rsidRPr="007F7AA4" w:rsidRDefault="00FC277F" w:rsidP="00926560">
            <w:pPr>
              <w:rPr>
                <w:rFonts w:eastAsiaTheme="majorEastAsia" w:cs="Times New Roman"/>
                <w:color w:val="1F497D"/>
              </w:rPr>
            </w:pPr>
            <w:r w:rsidRPr="007F7AA4">
              <w:rPr>
                <w:rFonts w:eastAsiaTheme="majorEastAsia" w:cs="Times New Roman"/>
                <w:color w:val="1F497D"/>
              </w:rPr>
              <w:t>0x1</w:t>
            </w:r>
            <w:r w:rsidRPr="007F7AA4">
              <w:rPr>
                <w:rFonts w:eastAsiaTheme="majorEastAsia" w:cs="Times New Roman"/>
                <w:color w:val="1F497D"/>
              </w:rPr>
              <w:t>：</w:t>
            </w:r>
            <w:r w:rsidRPr="007F7AA4">
              <w:rPr>
                <w:rFonts w:eastAsiaTheme="majorEastAsia" w:cs="Times New Roman"/>
                <w:color w:val="1F497D"/>
              </w:rPr>
              <w:t>SMART</w:t>
            </w:r>
            <w:r w:rsidRPr="007F7AA4">
              <w:rPr>
                <w:rFonts w:eastAsiaTheme="majorEastAsia" w:cs="Times New Roman"/>
                <w:color w:val="1F497D"/>
              </w:rPr>
              <w:t>测试配置</w:t>
            </w:r>
          </w:p>
          <w:p w14:paraId="2AA00C4D" w14:textId="77777777" w:rsidR="00FC277F" w:rsidRPr="007F7AA4" w:rsidRDefault="00FC277F" w:rsidP="00926560">
            <w:pPr>
              <w:rPr>
                <w:rFonts w:eastAsiaTheme="majorEastAsia" w:cs="Times New Roman"/>
                <w:color w:val="1F497D"/>
              </w:rPr>
            </w:pPr>
            <w:r w:rsidRPr="007F7AA4">
              <w:rPr>
                <w:rFonts w:eastAsiaTheme="majorEastAsia" w:cs="Times New Roman"/>
                <w:color w:val="1F497D"/>
              </w:rPr>
              <w:t>0x2</w:t>
            </w:r>
            <w:r w:rsidRPr="007F7AA4">
              <w:rPr>
                <w:rFonts w:eastAsiaTheme="majorEastAsia" w:cs="Times New Roman"/>
                <w:color w:val="1F497D"/>
              </w:rPr>
              <w:t>：网络信息显示</w:t>
            </w:r>
          </w:p>
          <w:p w14:paraId="5904B1A6" w14:textId="77777777" w:rsidR="00FC277F" w:rsidRPr="007F7AA4" w:rsidRDefault="00FC277F" w:rsidP="00926560">
            <w:pPr>
              <w:rPr>
                <w:rFonts w:eastAsiaTheme="majorEastAsia" w:cs="Times New Roman"/>
                <w:color w:val="1F497D"/>
              </w:rPr>
            </w:pPr>
            <w:r w:rsidRPr="007F7AA4">
              <w:rPr>
                <w:rFonts w:eastAsiaTheme="majorEastAsia" w:cs="Times New Roman"/>
                <w:color w:val="1F497D"/>
              </w:rPr>
              <w:t>0x4</w:t>
            </w:r>
            <w:r w:rsidRPr="007F7AA4">
              <w:rPr>
                <w:rFonts w:eastAsiaTheme="majorEastAsia" w:cs="Times New Roman"/>
                <w:color w:val="1F497D"/>
              </w:rPr>
              <w:t>：</w:t>
            </w:r>
            <w:r w:rsidRPr="007F7AA4">
              <w:rPr>
                <w:rFonts w:eastAsiaTheme="majorEastAsia" w:cs="Times New Roman"/>
                <w:color w:val="1F497D"/>
              </w:rPr>
              <w:t>NV/EFS</w:t>
            </w:r>
            <w:r w:rsidRPr="007F7AA4">
              <w:rPr>
                <w:rFonts w:eastAsiaTheme="majorEastAsia" w:cs="Times New Roman"/>
                <w:color w:val="1F497D"/>
              </w:rPr>
              <w:t>配置管理工具</w:t>
            </w:r>
          </w:p>
          <w:p w14:paraId="242018AE" w14:textId="77777777" w:rsidR="00FC277F" w:rsidRPr="007F7AA4" w:rsidRDefault="00FC277F" w:rsidP="00926560">
            <w:pPr>
              <w:rPr>
                <w:rFonts w:eastAsiaTheme="majorEastAsia" w:cs="Times New Roman"/>
                <w:color w:val="1F497D"/>
              </w:rPr>
            </w:pPr>
            <w:r w:rsidRPr="007F7AA4">
              <w:rPr>
                <w:rFonts w:eastAsiaTheme="majorEastAsia" w:cs="Times New Roman"/>
                <w:color w:val="1F497D"/>
              </w:rPr>
              <w:t>0x8</w:t>
            </w:r>
            <w:r w:rsidRPr="007F7AA4">
              <w:rPr>
                <w:rFonts w:eastAsiaTheme="majorEastAsia" w:cs="Times New Roman"/>
                <w:color w:val="1F497D"/>
              </w:rPr>
              <w:t>：</w:t>
            </w:r>
            <w:r w:rsidRPr="007F7AA4">
              <w:rPr>
                <w:rFonts w:eastAsiaTheme="majorEastAsia" w:cs="Times New Roman"/>
                <w:color w:val="1F497D"/>
              </w:rPr>
              <w:t>MBN</w:t>
            </w:r>
            <w:r w:rsidRPr="007F7AA4">
              <w:rPr>
                <w:rFonts w:eastAsiaTheme="majorEastAsia" w:cs="Times New Roman"/>
                <w:color w:val="1F497D"/>
              </w:rPr>
              <w:t>配置管理工具</w:t>
            </w:r>
          </w:p>
          <w:p w14:paraId="7E5F89D9" w14:textId="77777777" w:rsidR="00FC277F" w:rsidRPr="007F7AA4" w:rsidRDefault="00FC277F" w:rsidP="00926560">
            <w:pPr>
              <w:rPr>
                <w:rFonts w:eastAsiaTheme="majorEastAsia" w:cs="Times New Roman"/>
                <w:color w:val="1F497D"/>
              </w:rPr>
            </w:pPr>
            <w:r w:rsidRPr="007F7AA4">
              <w:rPr>
                <w:rFonts w:eastAsiaTheme="majorEastAsia" w:cs="Times New Roman"/>
                <w:color w:val="1F497D"/>
              </w:rPr>
              <w:t>0x10</w:t>
            </w:r>
            <w:r w:rsidRPr="007F7AA4">
              <w:rPr>
                <w:rFonts w:eastAsiaTheme="majorEastAsia" w:cs="Times New Roman"/>
                <w:color w:val="1F497D"/>
              </w:rPr>
              <w:t>：射频天线器件端口配置</w:t>
            </w:r>
          </w:p>
          <w:p w14:paraId="32384457" w14:textId="77777777" w:rsidR="00FC277F" w:rsidRPr="007F7AA4" w:rsidRDefault="00FC277F" w:rsidP="00926560">
            <w:pPr>
              <w:rPr>
                <w:rFonts w:eastAsiaTheme="majorEastAsia" w:cs="Times New Roman"/>
                <w:color w:val="1F497D"/>
              </w:rPr>
            </w:pPr>
            <w:r w:rsidRPr="007F7AA4">
              <w:rPr>
                <w:rFonts w:eastAsiaTheme="majorEastAsia" w:cs="Times New Roman"/>
                <w:color w:val="1F497D"/>
              </w:rPr>
              <w:t>0x20</w:t>
            </w:r>
            <w:r w:rsidRPr="007F7AA4">
              <w:rPr>
                <w:rFonts w:eastAsiaTheme="majorEastAsia" w:cs="Times New Roman"/>
                <w:color w:val="1F497D"/>
              </w:rPr>
              <w:t>：射频天线器件信息配置</w:t>
            </w:r>
          </w:p>
          <w:p w14:paraId="33A296D9" w14:textId="77777777" w:rsidR="00FC277F" w:rsidRPr="007F7AA4" w:rsidRDefault="00FC277F" w:rsidP="00926560">
            <w:pPr>
              <w:rPr>
                <w:rFonts w:eastAsiaTheme="majorEastAsia" w:cs="Times New Roman"/>
                <w:color w:val="1F497D"/>
              </w:rPr>
            </w:pPr>
            <w:r w:rsidRPr="007F7AA4">
              <w:rPr>
                <w:rFonts w:eastAsiaTheme="majorEastAsia" w:cs="Times New Roman"/>
                <w:color w:val="1F497D"/>
              </w:rPr>
              <w:t>0x40</w:t>
            </w:r>
            <w:r w:rsidRPr="007F7AA4">
              <w:rPr>
                <w:rFonts w:eastAsiaTheme="majorEastAsia" w:cs="Times New Roman"/>
                <w:color w:val="1F497D"/>
              </w:rPr>
              <w:t>：天线发射接收模式配置</w:t>
            </w:r>
          </w:p>
          <w:p w14:paraId="7F81C31E" w14:textId="77777777" w:rsidR="00FC277F" w:rsidRPr="007F7AA4" w:rsidRDefault="00FC277F" w:rsidP="00926560">
            <w:pPr>
              <w:rPr>
                <w:rFonts w:eastAsiaTheme="majorEastAsia" w:cs="Times New Roman"/>
                <w:color w:val="1F497D"/>
              </w:rPr>
            </w:pPr>
            <w:r w:rsidRPr="007F7AA4">
              <w:rPr>
                <w:rFonts w:eastAsiaTheme="majorEastAsia" w:cs="Times New Roman"/>
                <w:color w:val="1F497D"/>
              </w:rPr>
              <w:t>0x80</w:t>
            </w:r>
            <w:r w:rsidRPr="007F7AA4">
              <w:rPr>
                <w:rFonts w:eastAsiaTheme="majorEastAsia" w:cs="Times New Roman"/>
                <w:color w:val="1F497D"/>
              </w:rPr>
              <w:t>：</w:t>
            </w:r>
            <w:r w:rsidRPr="007F7AA4">
              <w:rPr>
                <w:rFonts w:eastAsiaTheme="majorEastAsia" w:cs="Times New Roman"/>
                <w:color w:val="1F497D"/>
              </w:rPr>
              <w:t>SAR</w:t>
            </w:r>
            <w:r w:rsidRPr="007F7AA4">
              <w:rPr>
                <w:rFonts w:eastAsiaTheme="majorEastAsia" w:cs="Times New Roman"/>
                <w:color w:val="1F497D"/>
              </w:rPr>
              <w:t>调试工具</w:t>
            </w:r>
          </w:p>
          <w:p w14:paraId="30275042" w14:textId="77777777" w:rsidR="00FC277F" w:rsidRPr="007F7AA4" w:rsidRDefault="00FC277F" w:rsidP="00926560">
            <w:pPr>
              <w:rPr>
                <w:rFonts w:eastAsiaTheme="majorEastAsia" w:cs="Times New Roman"/>
              </w:rPr>
            </w:pPr>
            <w:r w:rsidRPr="007F7AA4">
              <w:rPr>
                <w:rFonts w:eastAsiaTheme="majorEastAsia" w:cs="Times New Roman"/>
              </w:rPr>
              <w:t>0x100</w:t>
            </w:r>
            <w:r w:rsidRPr="007F7AA4">
              <w:rPr>
                <w:rFonts w:eastAsiaTheme="majorEastAsia" w:cs="Times New Roman"/>
              </w:rPr>
              <w:t>：屏幕</w:t>
            </w:r>
            <w:r w:rsidRPr="007F7AA4">
              <w:rPr>
                <w:rFonts w:eastAsiaTheme="majorEastAsia" w:cs="Times New Roman"/>
              </w:rPr>
              <w:t>MIPI</w:t>
            </w:r>
            <w:r w:rsidRPr="007F7AA4">
              <w:rPr>
                <w:rFonts w:eastAsiaTheme="majorEastAsia" w:cs="Times New Roman"/>
              </w:rPr>
              <w:t>调频测试工具</w:t>
            </w:r>
          </w:p>
          <w:p w14:paraId="6F3EBF47" w14:textId="77777777" w:rsidR="00FC277F" w:rsidRPr="007F7AA4" w:rsidRDefault="00FC277F" w:rsidP="00926560">
            <w:pPr>
              <w:rPr>
                <w:rFonts w:eastAsiaTheme="majorEastAsia" w:cs="Times New Roman"/>
              </w:rPr>
            </w:pPr>
            <w:r w:rsidRPr="007F7AA4">
              <w:rPr>
                <w:rFonts w:eastAsiaTheme="majorEastAsia" w:cs="Times New Roman"/>
              </w:rPr>
              <w:t>0x200</w:t>
            </w:r>
            <w:r w:rsidRPr="007F7AA4">
              <w:rPr>
                <w:rFonts w:eastAsiaTheme="majorEastAsia" w:cs="Times New Roman"/>
              </w:rPr>
              <w:t>：通信数据的备份与恢复</w:t>
            </w:r>
          </w:p>
          <w:p w14:paraId="553CF5B0" w14:textId="77777777" w:rsidR="00FC277F" w:rsidRPr="007F7AA4" w:rsidRDefault="00FC277F" w:rsidP="00926560">
            <w:pPr>
              <w:rPr>
                <w:rFonts w:eastAsiaTheme="majorEastAsia" w:cs="Times New Roman"/>
              </w:rPr>
            </w:pPr>
            <w:r w:rsidRPr="007F7AA4">
              <w:rPr>
                <w:rFonts w:eastAsiaTheme="majorEastAsia" w:cs="Times New Roman"/>
              </w:rPr>
              <w:t>0x400</w:t>
            </w:r>
            <w:r w:rsidRPr="007F7AA4">
              <w:rPr>
                <w:rFonts w:eastAsiaTheme="majorEastAsia" w:cs="Times New Roman"/>
              </w:rPr>
              <w:t>：运营商需求工具</w:t>
            </w:r>
          </w:p>
          <w:p w14:paraId="1EAA342F" w14:textId="77777777" w:rsidR="00FC277F" w:rsidRPr="007F7AA4" w:rsidRDefault="00FC277F" w:rsidP="00926560">
            <w:pPr>
              <w:rPr>
                <w:rFonts w:eastAsiaTheme="majorEastAsia" w:cs="Times New Roman"/>
              </w:rPr>
            </w:pPr>
            <w:r w:rsidRPr="007F7AA4">
              <w:rPr>
                <w:rFonts w:eastAsiaTheme="majorEastAsia" w:cs="Times New Roman"/>
              </w:rPr>
              <w:t>0x800</w:t>
            </w:r>
            <w:r w:rsidRPr="007F7AA4">
              <w:rPr>
                <w:rFonts w:eastAsiaTheme="majorEastAsia" w:cs="Times New Roman"/>
              </w:rPr>
              <w:t>：</w:t>
            </w:r>
            <w:r w:rsidRPr="007F7AA4">
              <w:rPr>
                <w:rFonts w:eastAsiaTheme="majorEastAsia" w:cs="Times New Roman"/>
              </w:rPr>
              <w:t>CDMA</w:t>
            </w:r>
            <w:r w:rsidRPr="007F7AA4">
              <w:rPr>
                <w:rFonts w:eastAsiaTheme="majorEastAsia" w:cs="Times New Roman"/>
              </w:rPr>
              <w:t>能力管理</w:t>
            </w:r>
          </w:p>
          <w:p w14:paraId="02A0C159" w14:textId="77777777" w:rsidR="00FC277F" w:rsidRPr="007F7AA4" w:rsidRDefault="00FC277F" w:rsidP="00926560">
            <w:pPr>
              <w:rPr>
                <w:rFonts w:eastAsiaTheme="majorEastAsia" w:cs="Times New Roman"/>
              </w:rPr>
            </w:pPr>
          </w:p>
          <w:p w14:paraId="6C2637BD" w14:textId="77777777" w:rsidR="00FC277F" w:rsidRPr="007F7AA4" w:rsidRDefault="00FC277F" w:rsidP="00926560">
            <w:pPr>
              <w:rPr>
                <w:rFonts w:eastAsiaTheme="majorEastAsia" w:cs="Times New Roman"/>
                <w:color w:val="1F497D"/>
              </w:rPr>
            </w:pPr>
            <w:r w:rsidRPr="007F7AA4">
              <w:rPr>
                <w:rFonts w:eastAsiaTheme="majorEastAsia" w:cs="Times New Roman"/>
                <w:color w:val="1F497D"/>
              </w:rPr>
              <w:t>变更原因：由于工具较多，且很多工具可以修改一些敏感参数，我们在外给外网用户提供这些工具时，要尽可能少的开放给他们，避免风险引入。</w:t>
            </w:r>
          </w:p>
          <w:p w14:paraId="113547A6" w14:textId="77777777" w:rsidR="00FC277F" w:rsidRPr="007F7AA4" w:rsidRDefault="00FC277F" w:rsidP="00926560">
            <w:pPr>
              <w:rPr>
                <w:rFonts w:eastAsiaTheme="majorEastAsia" w:cs="Times New Roman"/>
              </w:rPr>
            </w:pPr>
          </w:p>
          <w:p w14:paraId="440A6AC5" w14:textId="77777777" w:rsidR="00FC277F" w:rsidRPr="007F7AA4" w:rsidRDefault="00FC277F" w:rsidP="00926560">
            <w:pPr>
              <w:rPr>
                <w:rFonts w:eastAsiaTheme="majorEastAsia" w:cs="Times New Roman"/>
                <w:color w:val="1F497D"/>
              </w:rPr>
            </w:pPr>
            <w:r w:rsidRPr="007F7AA4">
              <w:rPr>
                <w:rFonts w:eastAsiaTheme="majorEastAsia" w:cs="Times New Roman"/>
                <w:color w:val="1F497D"/>
              </w:rPr>
              <w:t>PS</w:t>
            </w:r>
            <w:r w:rsidRPr="007F7AA4">
              <w:rPr>
                <w:rFonts w:eastAsiaTheme="majorEastAsia" w:cs="Times New Roman"/>
                <w:color w:val="1F497D"/>
              </w:rPr>
              <w:t>：由于云控指定的</w:t>
            </w:r>
            <w:r w:rsidRPr="007F7AA4">
              <w:rPr>
                <w:rFonts w:eastAsiaTheme="majorEastAsia" w:cs="Times New Roman"/>
                <w:color w:val="1F497D"/>
              </w:rPr>
              <w:t>secCode</w:t>
            </w:r>
            <w:r w:rsidRPr="007F7AA4">
              <w:rPr>
                <w:rFonts w:eastAsiaTheme="majorEastAsia" w:cs="Times New Roman"/>
                <w:color w:val="1F497D"/>
              </w:rPr>
              <w:t>值最大范围是</w:t>
            </w:r>
            <w:r w:rsidRPr="007F7AA4">
              <w:rPr>
                <w:rFonts w:eastAsiaTheme="majorEastAsia" w:cs="Times New Roman"/>
                <w:color w:val="1F497D"/>
              </w:rPr>
              <w:t>255</w:t>
            </w:r>
            <w:r w:rsidRPr="007F7AA4">
              <w:rPr>
                <w:rFonts w:eastAsiaTheme="majorEastAsia" w:cs="Times New Roman"/>
                <w:color w:val="1F497D"/>
              </w:rPr>
              <w:t>，因此</w:t>
            </w:r>
            <w:r w:rsidRPr="007F7AA4">
              <w:rPr>
                <w:rFonts w:eastAsiaTheme="majorEastAsia" w:cs="Times New Roman"/>
                <w:color w:val="1F497D"/>
              </w:rPr>
              <w:t>&gt;255</w:t>
            </w:r>
            <w:r w:rsidRPr="007F7AA4">
              <w:rPr>
                <w:rFonts w:eastAsiaTheme="majorEastAsia" w:cs="Times New Roman"/>
                <w:color w:val="1F497D"/>
              </w:rPr>
              <w:t>的功能位暂时无法单独指定，后续会扩展，届时再知会大家。</w:t>
            </w:r>
          </w:p>
          <w:p w14:paraId="5EAEDBA2" w14:textId="77777777" w:rsidR="00FC277F" w:rsidRPr="007F7AA4" w:rsidRDefault="00FC277F" w:rsidP="00926560">
            <w:pPr>
              <w:rPr>
                <w:rFonts w:eastAsiaTheme="majorEastAsia" w:cs="Times New Roman"/>
                <w:color w:val="1F497D"/>
              </w:rPr>
            </w:pPr>
            <w:r w:rsidRPr="007F7AA4">
              <w:rPr>
                <w:rFonts w:eastAsiaTheme="majorEastAsia" w:cs="Times New Roman"/>
                <w:color w:val="1F497D"/>
                <w:highlight w:val="yellow"/>
              </w:rPr>
              <w:t>我们平时开发测试时，就直接指定为</w:t>
            </w:r>
            <w:r w:rsidRPr="007F7AA4">
              <w:rPr>
                <w:rFonts w:eastAsiaTheme="majorEastAsia" w:cs="Times New Roman"/>
                <w:color w:val="1F497D"/>
                <w:highlight w:val="yellow"/>
              </w:rPr>
              <w:t>0</w:t>
            </w:r>
            <w:r w:rsidRPr="007F7AA4">
              <w:rPr>
                <w:rFonts w:eastAsiaTheme="majorEastAsia" w:cs="Times New Roman"/>
                <w:color w:val="1F497D"/>
                <w:highlight w:val="yellow"/>
              </w:rPr>
              <w:t>即可</w:t>
            </w:r>
            <w:r w:rsidRPr="007F7AA4">
              <w:rPr>
                <w:rFonts w:eastAsiaTheme="majorEastAsia" w:cs="Times New Roman"/>
                <w:color w:val="1F497D"/>
              </w:rPr>
              <w:t>。</w:t>
            </w:r>
          </w:p>
          <w:p w14:paraId="752CCE69" w14:textId="77777777" w:rsidR="00FC277F" w:rsidRPr="007F7AA4" w:rsidRDefault="00FC277F" w:rsidP="00926560">
            <w:pPr>
              <w:rPr>
                <w:rFonts w:eastAsiaTheme="majorEastAsia" w:cs="Times New Roman"/>
                <w:color w:val="1F497D"/>
              </w:rPr>
            </w:pPr>
          </w:p>
          <w:p w14:paraId="52F775F3" w14:textId="77777777" w:rsidR="00FC277F" w:rsidRPr="007F7AA4" w:rsidRDefault="00FC277F" w:rsidP="006A1992">
            <w:pPr>
              <w:pStyle w:val="ac"/>
              <w:widowControl/>
              <w:numPr>
                <w:ilvl w:val="0"/>
                <w:numId w:val="42"/>
              </w:numPr>
              <w:kinsoku/>
              <w:adjustRightInd/>
              <w:ind w:firstLineChars="0"/>
              <w:jc w:val="both"/>
              <w:rPr>
                <w:rFonts w:eastAsiaTheme="majorEastAsia" w:cs="Times New Roman"/>
                <w:color w:val="1F497D"/>
              </w:rPr>
            </w:pPr>
            <w:r w:rsidRPr="007F7AA4">
              <w:rPr>
                <w:rFonts w:eastAsiaTheme="majorEastAsia" w:cs="Times New Roman"/>
                <w:color w:val="1F497D"/>
              </w:rPr>
              <w:lastRenderedPageBreak/>
              <w:t>MBN</w:t>
            </w:r>
            <w:r w:rsidRPr="007F7AA4">
              <w:rPr>
                <w:rFonts w:eastAsiaTheme="majorEastAsia" w:cs="Times New Roman"/>
                <w:color w:val="1F497D"/>
              </w:rPr>
              <w:t>配置管理工具</w:t>
            </w:r>
            <w:r w:rsidRPr="007F7AA4">
              <w:rPr>
                <w:rFonts w:eastAsiaTheme="majorEastAsia" w:cs="Times New Roman"/>
                <w:color w:val="1F497D"/>
              </w:rPr>
              <w:t xml:space="preserve"> </w:t>
            </w:r>
            <w:r w:rsidRPr="007F7AA4">
              <w:rPr>
                <w:rFonts w:eastAsiaTheme="majorEastAsia" w:cs="Times New Roman"/>
                <w:color w:val="1F497D"/>
              </w:rPr>
              <w:t>权限审核规则变更（江呈提出）</w:t>
            </w:r>
          </w:p>
          <w:p w14:paraId="7A74C304" w14:textId="77777777" w:rsidR="00FC277F" w:rsidRPr="007F7AA4" w:rsidRDefault="00FC277F" w:rsidP="00926560">
            <w:pPr>
              <w:rPr>
                <w:rFonts w:eastAsiaTheme="majorEastAsia" w:cs="Times New Roman"/>
                <w:color w:val="1F497D"/>
              </w:rPr>
            </w:pPr>
            <w:r w:rsidRPr="007F7AA4">
              <w:rPr>
                <w:rFonts w:eastAsiaTheme="majorEastAsia" w:cs="Times New Roman"/>
                <w:color w:val="1F497D"/>
              </w:rPr>
              <w:t>介于</w:t>
            </w:r>
            <w:r w:rsidRPr="007F7AA4">
              <w:rPr>
                <w:rFonts w:eastAsiaTheme="majorEastAsia" w:cs="Times New Roman"/>
                <w:color w:val="1F497D"/>
              </w:rPr>
              <w:t>“MBN</w:t>
            </w:r>
            <w:r w:rsidRPr="007F7AA4">
              <w:rPr>
                <w:rFonts w:eastAsiaTheme="majorEastAsia" w:cs="Times New Roman"/>
                <w:color w:val="1F497D"/>
              </w:rPr>
              <w:t>配置管理工具</w:t>
            </w:r>
            <w:r w:rsidRPr="007F7AA4">
              <w:rPr>
                <w:rFonts w:eastAsiaTheme="majorEastAsia" w:cs="Times New Roman"/>
                <w:color w:val="1F497D"/>
              </w:rPr>
              <w:t>”</w:t>
            </w:r>
            <w:r w:rsidRPr="007F7AA4">
              <w:rPr>
                <w:rFonts w:eastAsiaTheme="majorEastAsia" w:cs="Times New Roman"/>
                <w:color w:val="1F497D"/>
              </w:rPr>
              <w:t>在外网使用量较大，因此</w:t>
            </w:r>
            <w:r w:rsidRPr="007F7AA4">
              <w:rPr>
                <w:rFonts w:eastAsiaTheme="majorEastAsia" w:cs="Times New Roman"/>
                <w:color w:val="1F497D"/>
                <w:highlight w:val="yellow"/>
              </w:rPr>
              <w:t>在</w:t>
            </w:r>
            <w:r w:rsidRPr="007F7AA4">
              <w:rPr>
                <w:rFonts w:eastAsiaTheme="majorEastAsia" w:cs="Times New Roman"/>
                <w:color w:val="1F497D"/>
                <w:highlight w:val="yellow"/>
              </w:rPr>
              <w:t>root</w:t>
            </w:r>
            <w:r w:rsidRPr="007F7AA4">
              <w:rPr>
                <w:rFonts w:eastAsiaTheme="majorEastAsia" w:cs="Times New Roman"/>
                <w:color w:val="1F497D"/>
                <w:highlight w:val="yellow"/>
              </w:rPr>
              <w:t>版本上放开了</w:t>
            </w:r>
            <w:r w:rsidRPr="007F7AA4">
              <w:rPr>
                <w:rFonts w:eastAsiaTheme="majorEastAsia" w:cs="Times New Roman"/>
                <w:color w:val="1F497D"/>
                <w:highlight w:val="yellow"/>
              </w:rPr>
              <w:t>“MBN</w:t>
            </w:r>
            <w:r w:rsidRPr="007F7AA4">
              <w:rPr>
                <w:rFonts w:eastAsiaTheme="majorEastAsia" w:cs="Times New Roman"/>
                <w:color w:val="1F497D"/>
                <w:highlight w:val="yellow"/>
              </w:rPr>
              <w:t>配置管理工具</w:t>
            </w:r>
            <w:r w:rsidRPr="007F7AA4">
              <w:rPr>
                <w:rFonts w:eastAsiaTheme="majorEastAsia" w:cs="Times New Roman"/>
                <w:color w:val="1F497D"/>
                <w:highlight w:val="yellow"/>
              </w:rPr>
              <w:t>”</w:t>
            </w:r>
            <w:r w:rsidRPr="007F7AA4">
              <w:rPr>
                <w:rFonts w:eastAsiaTheme="majorEastAsia" w:cs="Times New Roman"/>
                <w:color w:val="1F497D"/>
                <w:highlight w:val="yellow"/>
              </w:rPr>
              <w:t>的限制</w:t>
            </w:r>
            <w:r w:rsidRPr="007F7AA4">
              <w:rPr>
                <w:rFonts w:eastAsiaTheme="majorEastAsia" w:cs="Times New Roman"/>
                <w:color w:val="1F497D"/>
              </w:rPr>
              <w:t>。</w:t>
            </w:r>
          </w:p>
          <w:p w14:paraId="6C6A6530" w14:textId="77777777" w:rsidR="00FC277F" w:rsidRPr="007F7AA4" w:rsidRDefault="00FC277F" w:rsidP="00926560">
            <w:pPr>
              <w:rPr>
                <w:rFonts w:eastAsiaTheme="majorEastAsia" w:cs="Times New Roman"/>
                <w:color w:val="1F497D"/>
              </w:rPr>
            </w:pPr>
          </w:p>
          <w:p w14:paraId="48B8E2A4" w14:textId="77777777" w:rsidR="00FC277F" w:rsidRPr="007F7AA4" w:rsidRDefault="00FC277F" w:rsidP="00926560">
            <w:pPr>
              <w:rPr>
                <w:rFonts w:eastAsiaTheme="majorEastAsia" w:cs="Times New Roman"/>
                <w:color w:val="1F497D"/>
              </w:rPr>
            </w:pPr>
            <w:r w:rsidRPr="007F7AA4">
              <w:rPr>
                <w:rFonts w:eastAsiaTheme="majorEastAsia" w:cs="Times New Roman"/>
                <w:color w:val="1F497D"/>
              </w:rPr>
              <w:t>补充说明：</w:t>
            </w:r>
          </w:p>
          <w:p w14:paraId="77DB7F52" w14:textId="77777777" w:rsidR="00FC277F" w:rsidRPr="007F7AA4" w:rsidRDefault="00FC277F" w:rsidP="006A1992">
            <w:pPr>
              <w:pStyle w:val="ac"/>
              <w:widowControl/>
              <w:numPr>
                <w:ilvl w:val="0"/>
                <w:numId w:val="43"/>
              </w:numPr>
              <w:kinsoku/>
              <w:adjustRightInd/>
              <w:ind w:firstLineChars="0"/>
              <w:jc w:val="both"/>
              <w:rPr>
                <w:rFonts w:eastAsiaTheme="majorEastAsia" w:cs="Times New Roman"/>
                <w:color w:val="1F497D"/>
              </w:rPr>
            </w:pPr>
            <w:r w:rsidRPr="007F7AA4">
              <w:rPr>
                <w:rFonts w:eastAsiaTheme="majorEastAsia" w:cs="Times New Roman"/>
                <w:color w:val="1F497D"/>
              </w:rPr>
              <w:t>以上权限变更，已经验证</w:t>
            </w:r>
            <w:r w:rsidRPr="007F7AA4">
              <w:rPr>
                <w:rFonts w:eastAsiaTheme="majorEastAsia" w:cs="Times New Roman"/>
                <w:color w:val="1F497D"/>
              </w:rPr>
              <w:t xml:space="preserve">user </w:t>
            </w:r>
            <w:r w:rsidRPr="007F7AA4">
              <w:rPr>
                <w:rFonts w:eastAsiaTheme="majorEastAsia" w:cs="Times New Roman"/>
                <w:color w:val="1F497D"/>
              </w:rPr>
              <w:t>非</w:t>
            </w:r>
            <w:r w:rsidRPr="007F7AA4">
              <w:rPr>
                <w:rFonts w:eastAsiaTheme="majorEastAsia" w:cs="Times New Roman"/>
                <w:color w:val="1F497D"/>
              </w:rPr>
              <w:t>root</w:t>
            </w:r>
            <w:r w:rsidRPr="007F7AA4">
              <w:rPr>
                <w:rFonts w:eastAsiaTheme="majorEastAsia" w:cs="Times New Roman"/>
                <w:color w:val="1F497D"/>
              </w:rPr>
              <w:t>版本，所有权限均是禁用的。</w:t>
            </w:r>
          </w:p>
          <w:p w14:paraId="3AB07383" w14:textId="77777777" w:rsidR="00FC277F" w:rsidRPr="007F7AA4" w:rsidRDefault="00FC277F" w:rsidP="006A1992">
            <w:pPr>
              <w:pStyle w:val="ac"/>
              <w:widowControl/>
              <w:numPr>
                <w:ilvl w:val="0"/>
                <w:numId w:val="43"/>
              </w:numPr>
              <w:kinsoku/>
              <w:adjustRightInd/>
              <w:ind w:firstLineChars="0"/>
              <w:jc w:val="both"/>
              <w:rPr>
                <w:rFonts w:eastAsiaTheme="majorEastAsia" w:cs="Times New Roman"/>
                <w:color w:val="1F497D"/>
              </w:rPr>
            </w:pPr>
            <w:r w:rsidRPr="007F7AA4">
              <w:rPr>
                <w:rFonts w:eastAsiaTheme="majorEastAsia" w:cs="Times New Roman"/>
                <w:color w:val="1F497D"/>
              </w:rPr>
              <w:t>7250</w:t>
            </w:r>
            <w:r w:rsidRPr="007F7AA4">
              <w:rPr>
                <w:rFonts w:eastAsiaTheme="majorEastAsia" w:cs="Times New Roman"/>
                <w:color w:val="1F497D"/>
              </w:rPr>
              <w:t>平台产品权限审核规则暂未做变更，变更后再知会大家。</w:t>
            </w:r>
          </w:p>
          <w:p w14:paraId="1E4C32D9" w14:textId="77777777" w:rsidR="00FC277F" w:rsidRPr="007F7AA4" w:rsidRDefault="00FC277F" w:rsidP="006A1992">
            <w:pPr>
              <w:pStyle w:val="ac"/>
              <w:widowControl/>
              <w:numPr>
                <w:ilvl w:val="0"/>
                <w:numId w:val="43"/>
              </w:numPr>
              <w:kinsoku/>
              <w:adjustRightInd/>
              <w:ind w:firstLineChars="0"/>
              <w:jc w:val="both"/>
              <w:rPr>
                <w:rFonts w:eastAsiaTheme="majorEastAsia" w:cs="Times New Roman"/>
                <w:color w:val="FF0000"/>
              </w:rPr>
            </w:pPr>
            <w:r w:rsidRPr="007F7AA4">
              <w:rPr>
                <w:rFonts w:eastAsiaTheme="majorEastAsia" w:cs="Times New Roman"/>
                <w:color w:val="FF0000"/>
              </w:rPr>
              <w:t>有需要云控权限</w:t>
            </w:r>
            <w:r w:rsidRPr="007F7AA4">
              <w:rPr>
                <w:rFonts w:eastAsiaTheme="majorEastAsia" w:cs="Times New Roman"/>
                <w:color w:val="FF0000"/>
              </w:rPr>
              <w:t>cpuid</w:t>
            </w:r>
            <w:r w:rsidRPr="007F7AA4">
              <w:rPr>
                <w:rFonts w:eastAsiaTheme="majorEastAsia" w:cs="Times New Roman"/>
                <w:color w:val="FF0000"/>
              </w:rPr>
              <w:t>添加权限的同学，可以找代老板申请，目前北京南京深圳三地都有同学申请了添加云控</w:t>
            </w:r>
            <w:r w:rsidRPr="007F7AA4">
              <w:rPr>
                <w:rFonts w:eastAsiaTheme="majorEastAsia" w:cs="Times New Roman"/>
                <w:color w:val="FF0000"/>
              </w:rPr>
              <w:t>cupid</w:t>
            </w:r>
            <w:r w:rsidRPr="007F7AA4">
              <w:rPr>
                <w:rFonts w:eastAsiaTheme="majorEastAsia" w:cs="Times New Roman"/>
                <w:color w:val="FF0000"/>
              </w:rPr>
              <w:t>权限。</w:t>
            </w:r>
          </w:p>
          <w:p w14:paraId="6C476288" w14:textId="77777777" w:rsidR="00FC277F" w:rsidRPr="007F7AA4" w:rsidRDefault="00FC277F" w:rsidP="006A1992">
            <w:pPr>
              <w:pStyle w:val="ac"/>
              <w:widowControl/>
              <w:numPr>
                <w:ilvl w:val="0"/>
                <w:numId w:val="43"/>
              </w:numPr>
              <w:kinsoku/>
              <w:adjustRightInd/>
              <w:ind w:firstLineChars="0"/>
              <w:jc w:val="both"/>
              <w:rPr>
                <w:rFonts w:eastAsiaTheme="majorEastAsia" w:cs="Times New Roman"/>
                <w:color w:val="1F497D"/>
              </w:rPr>
            </w:pPr>
            <w:r w:rsidRPr="007F7AA4">
              <w:rPr>
                <w:rFonts w:eastAsiaTheme="majorEastAsia" w:cs="Times New Roman"/>
                <w:color w:val="1F497D"/>
              </w:rPr>
              <w:t>Modem</w:t>
            </w:r>
            <w:r w:rsidRPr="007F7AA4">
              <w:rPr>
                <w:rFonts w:eastAsiaTheme="majorEastAsia" w:cs="Times New Roman"/>
                <w:color w:val="1F497D"/>
              </w:rPr>
              <w:t>工具暗码：</w:t>
            </w:r>
            <w:r w:rsidRPr="007F7AA4">
              <w:rPr>
                <w:rFonts w:eastAsiaTheme="majorEastAsia" w:cs="Times New Roman"/>
                <w:sz w:val="22"/>
              </w:rPr>
              <w:t>*#*#663368378#*#*</w:t>
            </w:r>
            <w:r w:rsidRPr="007F7AA4">
              <w:rPr>
                <w:rFonts w:eastAsiaTheme="majorEastAsia" w:cs="Times New Roman"/>
                <w:sz w:val="22"/>
              </w:rPr>
              <w:t>（数字是九宫格上</w:t>
            </w:r>
            <w:r w:rsidRPr="007F7AA4">
              <w:rPr>
                <w:rFonts w:eastAsiaTheme="majorEastAsia" w:cs="Times New Roman"/>
                <w:sz w:val="22"/>
              </w:rPr>
              <w:t>modemtest</w:t>
            </w:r>
            <w:r w:rsidRPr="007F7AA4">
              <w:rPr>
                <w:rFonts w:eastAsiaTheme="majorEastAsia" w:cs="Times New Roman"/>
                <w:sz w:val="22"/>
              </w:rPr>
              <w:t>的拼写）</w:t>
            </w:r>
          </w:p>
          <w:p w14:paraId="099BE1FD" w14:textId="77777777" w:rsidR="00FC277F" w:rsidRPr="007F7AA4" w:rsidRDefault="00FC277F" w:rsidP="00926560">
            <w:pPr>
              <w:rPr>
                <w:rFonts w:eastAsiaTheme="majorEastAsia" w:cs="Times New Roman"/>
              </w:rPr>
            </w:pPr>
          </w:p>
        </w:tc>
      </w:tr>
    </w:tbl>
    <w:p w14:paraId="7D64AF9E" w14:textId="77777777" w:rsidR="00FC277F" w:rsidRPr="007F7AA4" w:rsidRDefault="00FC277F" w:rsidP="00FC277F">
      <w:pPr>
        <w:rPr>
          <w:rFonts w:eastAsiaTheme="majorEastAsia" w:cs="Times New Roman"/>
        </w:rPr>
      </w:pPr>
    </w:p>
    <w:p w14:paraId="4E06F1FB" w14:textId="7ABBE118" w:rsidR="00FC277F" w:rsidRPr="007F7AA4" w:rsidRDefault="00FC277F" w:rsidP="00B9447F">
      <w:pPr>
        <w:rPr>
          <w:rFonts w:eastAsiaTheme="majorEastAsia" w:cs="Times New Roman"/>
        </w:rPr>
      </w:pPr>
    </w:p>
    <w:p w14:paraId="14B75A32" w14:textId="77777777" w:rsidR="00FC277F" w:rsidRPr="007F7AA4" w:rsidRDefault="00FC277F" w:rsidP="00B9447F">
      <w:pPr>
        <w:rPr>
          <w:rFonts w:eastAsiaTheme="majorEastAsia" w:cs="Times New Roman"/>
        </w:rPr>
      </w:pPr>
    </w:p>
    <w:p w14:paraId="6F742591" w14:textId="42F75260" w:rsidR="00105440" w:rsidRPr="007F7AA4" w:rsidRDefault="00105440" w:rsidP="00B9447F">
      <w:pPr>
        <w:rPr>
          <w:rFonts w:eastAsiaTheme="majorEastAsia" w:cs="Times New Roman"/>
        </w:rPr>
      </w:pPr>
    </w:p>
    <w:p w14:paraId="50BB7453" w14:textId="57A639C3" w:rsidR="0070630A" w:rsidRPr="007F7AA4" w:rsidRDefault="0070630A" w:rsidP="0070630A">
      <w:pPr>
        <w:pStyle w:val="1"/>
        <w:spacing w:before="156" w:after="156"/>
        <w:rPr>
          <w:rFonts w:eastAsiaTheme="majorEastAsia" w:cs="Times New Roman"/>
        </w:rPr>
      </w:pPr>
      <w:bookmarkStart w:id="244" w:name="_Toc87714789"/>
      <w:r w:rsidRPr="007F7AA4">
        <w:rPr>
          <w:rFonts w:eastAsiaTheme="majorEastAsia" w:cs="Times New Roman"/>
        </w:rPr>
        <w:t>MTK</w:t>
      </w:r>
      <w:r w:rsidR="009C0D65" w:rsidRPr="007F7AA4">
        <w:rPr>
          <w:rFonts w:eastAsiaTheme="majorEastAsia" w:cs="Times New Roman"/>
        </w:rPr>
        <w:t>平台相关问题</w:t>
      </w:r>
      <w:r w:rsidRPr="007F7AA4">
        <w:rPr>
          <w:rFonts w:eastAsiaTheme="majorEastAsia" w:cs="Times New Roman"/>
        </w:rPr>
        <w:t>整理</w:t>
      </w:r>
      <w:bookmarkEnd w:id="244"/>
    </w:p>
    <w:p w14:paraId="1F02CF40" w14:textId="0DB40593" w:rsidR="00733D08" w:rsidRPr="007F7AA4" w:rsidRDefault="00733D08" w:rsidP="00733D08">
      <w:pPr>
        <w:rPr>
          <w:rFonts w:eastAsiaTheme="majorEastAsia" w:cs="Times New Roman"/>
        </w:rPr>
      </w:pPr>
      <w:r w:rsidRPr="007F7AA4">
        <w:rPr>
          <w:rFonts w:eastAsiaTheme="majorEastAsia" w:cs="Times New Roman"/>
        </w:rPr>
        <w:t>MTK</w:t>
      </w:r>
      <w:r w:rsidRPr="007F7AA4">
        <w:rPr>
          <w:rFonts w:eastAsiaTheme="majorEastAsia" w:cs="Times New Roman"/>
        </w:rPr>
        <w:t>的所有</w:t>
      </w:r>
      <w:r w:rsidRPr="007F7AA4">
        <w:rPr>
          <w:rFonts w:eastAsiaTheme="majorEastAsia" w:cs="Times New Roman"/>
        </w:rPr>
        <w:t>Modem</w:t>
      </w:r>
      <w:r w:rsidRPr="007F7AA4">
        <w:rPr>
          <w:rFonts w:eastAsiaTheme="majorEastAsia" w:cs="Times New Roman"/>
        </w:rPr>
        <w:t>相关的</w:t>
      </w:r>
      <w:r w:rsidRPr="007F7AA4">
        <w:rPr>
          <w:rFonts w:eastAsiaTheme="majorEastAsia" w:cs="Times New Roman"/>
        </w:rPr>
        <w:t>FAQ</w:t>
      </w:r>
      <w:r w:rsidRPr="007F7AA4">
        <w:rPr>
          <w:rFonts w:eastAsiaTheme="majorEastAsia" w:cs="Times New Roman"/>
        </w:rPr>
        <w:t>：</w:t>
      </w:r>
    </w:p>
    <w:p w14:paraId="4E467F37" w14:textId="3BD62F4D" w:rsidR="00733D08" w:rsidRPr="007F7AA4" w:rsidRDefault="00C7676F" w:rsidP="00733D08">
      <w:pPr>
        <w:rPr>
          <w:rStyle w:val="ab"/>
          <w:rFonts w:eastAsiaTheme="majorEastAsia" w:cs="Times New Roman"/>
        </w:rPr>
      </w:pPr>
      <w:hyperlink r:id="rId113" w:anchor="/Modem/FAQ23419" w:history="1">
        <w:r w:rsidR="00733D08" w:rsidRPr="007F7AA4">
          <w:rPr>
            <w:rStyle w:val="ab"/>
            <w:rFonts w:eastAsiaTheme="majorEastAsia" w:cs="Times New Roman"/>
          </w:rPr>
          <w:t>https://online.mediatek.com/FAQ#/Modem/FAQ23419</w:t>
        </w:r>
      </w:hyperlink>
    </w:p>
    <w:p w14:paraId="4DF90B17" w14:textId="77777777" w:rsidR="00D44C60" w:rsidRPr="007F7AA4" w:rsidRDefault="00D44C60" w:rsidP="00D44C60">
      <w:pPr>
        <w:pStyle w:val="2"/>
        <w:spacing w:before="156" w:after="156"/>
        <w:rPr>
          <w:rFonts w:cs="Times New Roman"/>
        </w:rPr>
      </w:pPr>
      <w:bookmarkStart w:id="245" w:name="_Toc87714790"/>
      <w:r w:rsidRPr="007F7AA4">
        <w:rPr>
          <w:rFonts w:cs="Times New Roman"/>
        </w:rPr>
        <w:t>MTK IMS customization</w:t>
      </w:r>
      <w:bookmarkEnd w:id="245"/>
    </w:p>
    <w:p w14:paraId="662B51B6" w14:textId="77777777" w:rsidR="00D44C60" w:rsidRPr="007F7AA4" w:rsidRDefault="00D44C60" w:rsidP="00D44C60">
      <w:pPr>
        <w:rPr>
          <w:rFonts w:eastAsiaTheme="majorEastAsia" w:cs="Times New Roman"/>
        </w:rPr>
      </w:pPr>
      <w:r w:rsidRPr="007F7AA4">
        <w:rPr>
          <w:rFonts w:eastAsiaTheme="majorEastAsia" w:cs="Times New Roman"/>
        </w:rPr>
        <w:t>参考链接：</w:t>
      </w:r>
      <w:r w:rsidRPr="007F7AA4">
        <w:rPr>
          <w:rFonts w:eastAsiaTheme="majorEastAsia" w:cs="Times New Roman"/>
        </w:rPr>
        <w:t>https://online.mediatek.com/QuickStart/QS00145#QSS01568</w:t>
      </w:r>
    </w:p>
    <w:p w14:paraId="26EAA396" w14:textId="77777777" w:rsidR="00D44C60" w:rsidRPr="007F7AA4" w:rsidRDefault="00D44C60" w:rsidP="00D44C60">
      <w:pPr>
        <w:rPr>
          <w:rFonts w:eastAsiaTheme="majorEastAsia" w:cs="Times New Roman"/>
        </w:rPr>
      </w:pPr>
      <w:r w:rsidRPr="007F7AA4">
        <w:rPr>
          <w:rFonts w:eastAsiaTheme="majorEastAsia" w:cs="Times New Roman"/>
        </w:rPr>
        <w:t>MTK IMS</w:t>
      </w:r>
      <w:r w:rsidRPr="007F7AA4">
        <w:rPr>
          <w:rFonts w:eastAsiaTheme="majorEastAsia" w:cs="Times New Roman"/>
        </w:rPr>
        <w:t>客制化各个运营商各个参数的修改涉及到的文件：</w:t>
      </w:r>
    </w:p>
    <w:p w14:paraId="12927D9F" w14:textId="77777777" w:rsidR="00D44C60" w:rsidRPr="007F7AA4" w:rsidRDefault="00D44C60" w:rsidP="00D44C60">
      <w:pPr>
        <w:rPr>
          <w:rFonts w:eastAsiaTheme="majorEastAsia" w:cs="Times New Roman"/>
        </w:rPr>
      </w:pPr>
      <w:r w:rsidRPr="007F7AA4">
        <w:rPr>
          <w:rFonts w:eastAsiaTheme="majorEastAsia" w:cs="Times New Roman"/>
        </w:rPr>
        <w:t>vendor/mediatek/proprietary/modem/mt6853/mcu/custom/protocol/common/ps/custom_imc_config.c</w:t>
      </w:r>
    </w:p>
    <w:p w14:paraId="18EA0538" w14:textId="77777777" w:rsidR="00D44C60" w:rsidRPr="007F7AA4" w:rsidRDefault="00D44C60" w:rsidP="00D44C60">
      <w:pPr>
        <w:rPr>
          <w:rFonts w:eastAsiaTheme="majorEastAsia" w:cs="Times New Roman"/>
        </w:rPr>
      </w:pPr>
      <w:r w:rsidRPr="007F7AA4">
        <w:rPr>
          <w:rFonts w:eastAsiaTheme="majorEastAsia" w:cs="Times New Roman"/>
        </w:rPr>
        <w:t>vendor/mediatek/proprietary/modem/mt6853/mcu/custom/protocol/common/ps/ custom_iwlan_config.c</w:t>
      </w:r>
    </w:p>
    <w:p w14:paraId="64D7019E" w14:textId="77777777" w:rsidR="00D44C60" w:rsidRPr="007F7AA4" w:rsidRDefault="00D44C60" w:rsidP="00D44C60">
      <w:pPr>
        <w:rPr>
          <w:rFonts w:eastAsiaTheme="majorEastAsia" w:cs="Times New Roman"/>
        </w:rPr>
      </w:pPr>
      <w:r w:rsidRPr="007F7AA4">
        <w:rPr>
          <w:rFonts w:eastAsiaTheme="majorEastAsia" w:cs="Times New Roman"/>
        </w:rPr>
        <w:t>vendor/mediatek/proprietary/modem/mt6853/mcu/custom/protocol/common/ps/ custom_wo_config.c</w:t>
      </w:r>
    </w:p>
    <w:p w14:paraId="27660728" w14:textId="77777777" w:rsidR="00D44C60" w:rsidRPr="007F7AA4" w:rsidRDefault="00D44C60" w:rsidP="00D44C60">
      <w:pPr>
        <w:rPr>
          <w:rFonts w:eastAsiaTheme="majorEastAsia" w:cs="Times New Roman"/>
        </w:rPr>
      </w:pPr>
    </w:p>
    <w:p w14:paraId="102D4D92" w14:textId="77777777" w:rsidR="00D44C60" w:rsidRPr="007F7AA4" w:rsidRDefault="00D44C60" w:rsidP="00D44C60">
      <w:pPr>
        <w:pStyle w:val="3"/>
        <w:spacing w:before="156" w:after="156"/>
        <w:rPr>
          <w:rFonts w:eastAsiaTheme="majorEastAsia" w:cs="Times New Roman"/>
        </w:rPr>
      </w:pPr>
      <w:r w:rsidRPr="007F7AA4">
        <w:rPr>
          <w:rFonts w:eastAsiaTheme="majorEastAsia" w:cs="Times New Roman"/>
        </w:rPr>
        <w:t> </w:t>
      </w:r>
      <w:bookmarkStart w:id="246" w:name="_Toc87714791"/>
      <w:r w:rsidRPr="007F7AA4">
        <w:rPr>
          <w:rFonts w:eastAsiaTheme="majorEastAsia" w:cs="Times New Roman"/>
        </w:rPr>
        <w:t>IMC parameter customization path by engineer mode</w:t>
      </w:r>
      <w:bookmarkEnd w:id="246"/>
    </w:p>
    <w:p w14:paraId="35058AD2" w14:textId="77777777" w:rsidR="00D44C60" w:rsidRPr="007F7AA4" w:rsidRDefault="00D44C60" w:rsidP="00D44C60">
      <w:pPr>
        <w:rPr>
          <w:rFonts w:eastAsiaTheme="majorEastAsia" w:cs="Times New Roman"/>
        </w:rPr>
      </w:pPr>
      <w:r w:rsidRPr="007F7AA4">
        <w:rPr>
          <w:rFonts w:eastAsiaTheme="majorEastAsia" w:cs="Times New Roman"/>
        </w:rPr>
        <w:t>*#*#3646633#*#*-&gt;telephony-&gt;IMS-&gt;SIM 1/SIM 2</w:t>
      </w:r>
    </w:p>
    <w:p w14:paraId="30AB5748" w14:textId="77777777" w:rsidR="00D44C60" w:rsidRPr="007F7AA4" w:rsidRDefault="00D44C60" w:rsidP="00D44C60">
      <w:pPr>
        <w:rPr>
          <w:rFonts w:eastAsiaTheme="majorEastAsia" w:cs="Times New Roman"/>
        </w:rPr>
      </w:pPr>
      <w:r w:rsidRPr="007F7AA4">
        <w:rPr>
          <w:rFonts w:eastAsiaTheme="majorEastAsia" w:cs="Times New Roman"/>
        </w:rPr>
        <w:t>After changes, need Volte off/on or flight mode to work.</w:t>
      </w:r>
    </w:p>
    <w:p w14:paraId="38403974" w14:textId="77777777" w:rsidR="00D44C60" w:rsidRPr="007F7AA4" w:rsidRDefault="00D44C60" w:rsidP="00D44C60">
      <w:pPr>
        <w:rPr>
          <w:rFonts w:eastAsiaTheme="majorEastAsia" w:cs="Times New Roman"/>
        </w:rPr>
      </w:pPr>
      <w:r w:rsidRPr="007F7AA4">
        <w:rPr>
          <w:rFonts w:eastAsiaTheme="majorEastAsia" w:cs="Times New Roman"/>
          <w:noProof/>
        </w:rPr>
        <w:drawing>
          <wp:inline distT="0" distB="0" distL="0" distR="0" wp14:anchorId="7A1F2138" wp14:editId="174A5676">
            <wp:extent cx="4280730" cy="3321050"/>
            <wp:effectExtent l="0" t="0" r="5715" b="0"/>
            <wp:docPr id="9" name="图片 9" descr="d:\tmp\161231798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tmp\1612317981(1).jp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286748" cy="3325719"/>
                    </a:xfrm>
                    <a:prstGeom prst="rect">
                      <a:avLst/>
                    </a:prstGeom>
                    <a:noFill/>
                    <a:ln>
                      <a:noFill/>
                    </a:ln>
                  </pic:spPr>
                </pic:pic>
              </a:graphicData>
            </a:graphic>
          </wp:inline>
        </w:drawing>
      </w:r>
    </w:p>
    <w:p w14:paraId="12E8D7E2" w14:textId="77777777" w:rsidR="00D44C60" w:rsidRPr="007F7AA4" w:rsidRDefault="00D44C60" w:rsidP="00D44C60">
      <w:pPr>
        <w:rPr>
          <w:rFonts w:eastAsiaTheme="majorEastAsia" w:cs="Times New Roman"/>
        </w:rPr>
      </w:pPr>
    </w:p>
    <w:p w14:paraId="09AEAA2F" w14:textId="77777777" w:rsidR="00D44C60" w:rsidRPr="007F7AA4" w:rsidRDefault="00D44C60" w:rsidP="00D44C60">
      <w:pPr>
        <w:pStyle w:val="3"/>
        <w:spacing w:before="156" w:after="156"/>
        <w:rPr>
          <w:rFonts w:eastAsiaTheme="majorEastAsia" w:cs="Times New Roman"/>
        </w:rPr>
      </w:pPr>
      <w:bookmarkStart w:id="247" w:name="_Toc87714792"/>
      <w:r w:rsidRPr="007F7AA4">
        <w:rPr>
          <w:rFonts w:eastAsiaTheme="majorEastAsia" w:cs="Times New Roman"/>
        </w:rPr>
        <w:t>WO parameter customization path by engineer mode</w:t>
      </w:r>
      <w:bookmarkEnd w:id="247"/>
    </w:p>
    <w:p w14:paraId="0CC37F94" w14:textId="77777777" w:rsidR="00D44C60" w:rsidRPr="007F7AA4" w:rsidRDefault="00D44C60" w:rsidP="00D44C60">
      <w:pPr>
        <w:rPr>
          <w:rFonts w:eastAsiaTheme="majorEastAsia" w:cs="Times New Roman"/>
        </w:rPr>
      </w:pPr>
      <w:r w:rsidRPr="007F7AA4">
        <w:rPr>
          <w:rFonts w:eastAsiaTheme="majorEastAsia" w:cs="Times New Roman"/>
        </w:rPr>
        <w:t>*#*#3646633#*#*-&gt;telephony-&gt;ePDG config-&gt; Phone 1/2</w:t>
      </w:r>
    </w:p>
    <w:p w14:paraId="43021493" w14:textId="77777777" w:rsidR="00D44C60" w:rsidRPr="007F7AA4" w:rsidRDefault="00D44C60" w:rsidP="00D44C60">
      <w:pPr>
        <w:rPr>
          <w:rFonts w:eastAsiaTheme="majorEastAsia" w:cs="Times New Roman"/>
        </w:rPr>
      </w:pPr>
      <w:r w:rsidRPr="007F7AA4">
        <w:rPr>
          <w:rFonts w:eastAsiaTheme="majorEastAsia" w:cs="Times New Roman"/>
        </w:rPr>
        <w:t>After changes, need Volte off/on or flight mode to work.</w:t>
      </w:r>
    </w:p>
    <w:p w14:paraId="41DC3401" w14:textId="77777777" w:rsidR="00D44C60" w:rsidRPr="007F7AA4" w:rsidRDefault="00D44C60" w:rsidP="00D44C60">
      <w:pPr>
        <w:jc w:val="center"/>
        <w:rPr>
          <w:rFonts w:eastAsiaTheme="majorEastAsia" w:cs="Times New Roman"/>
        </w:rPr>
      </w:pPr>
      <w:r w:rsidRPr="007F7AA4">
        <w:rPr>
          <w:rFonts w:eastAsiaTheme="majorEastAsia" w:cs="Times New Roman"/>
          <w:noProof/>
        </w:rPr>
        <w:lastRenderedPageBreak/>
        <w:drawing>
          <wp:inline distT="0" distB="0" distL="0" distR="0" wp14:anchorId="19E39CC0" wp14:editId="4C0127D9">
            <wp:extent cx="2070100" cy="3689128"/>
            <wp:effectExtent l="0" t="0" r="6350" b="6985"/>
            <wp:docPr id="10" name="图片 10" descr="d:\tmp\161231802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tmp\1612318025(1).jp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073905" cy="3695910"/>
                    </a:xfrm>
                    <a:prstGeom prst="rect">
                      <a:avLst/>
                    </a:prstGeom>
                    <a:noFill/>
                    <a:ln>
                      <a:noFill/>
                    </a:ln>
                  </pic:spPr>
                </pic:pic>
              </a:graphicData>
            </a:graphic>
          </wp:inline>
        </w:drawing>
      </w:r>
    </w:p>
    <w:p w14:paraId="37C3D3B8" w14:textId="77777777" w:rsidR="00D44C60" w:rsidRPr="007F7AA4" w:rsidRDefault="00D44C60" w:rsidP="00D44C60">
      <w:pPr>
        <w:pStyle w:val="3"/>
        <w:spacing w:before="156" w:after="156"/>
        <w:rPr>
          <w:rFonts w:eastAsiaTheme="majorEastAsia" w:cs="Times New Roman"/>
        </w:rPr>
      </w:pPr>
      <w:bookmarkStart w:id="248" w:name="_Toc87714793"/>
      <w:r w:rsidRPr="007F7AA4">
        <w:rPr>
          <w:rFonts w:eastAsiaTheme="majorEastAsia" w:cs="Times New Roman"/>
        </w:rPr>
        <w:t>IMS parameter customization path by AT command;</w:t>
      </w:r>
      <w:bookmarkEnd w:id="248"/>
    </w:p>
    <w:p w14:paraId="6E9E0D03" w14:textId="77777777" w:rsidR="00D44C60" w:rsidRPr="007F7AA4" w:rsidRDefault="00D44C60" w:rsidP="00D44C60">
      <w:pPr>
        <w:rPr>
          <w:rFonts w:eastAsiaTheme="majorEastAsia" w:cs="Times New Roman"/>
        </w:rPr>
      </w:pPr>
      <w:r w:rsidRPr="007F7AA4">
        <w:rPr>
          <w:rFonts w:eastAsiaTheme="majorEastAsia" w:cs="Times New Roman"/>
        </w:rPr>
        <w:t>*#*#3646633#*#*-&gt;Connectivity-&gt;CSD information-&gt;Radio information-&gt;Phone 1or 2</w:t>
      </w:r>
    </w:p>
    <w:p w14:paraId="40661DC2" w14:textId="77777777" w:rsidR="00D44C60" w:rsidRPr="007F7AA4" w:rsidRDefault="00D44C60" w:rsidP="00D44C60">
      <w:pPr>
        <w:rPr>
          <w:rFonts w:eastAsiaTheme="majorEastAsia" w:cs="Times New Roman"/>
        </w:rPr>
      </w:pPr>
    </w:p>
    <w:p w14:paraId="28906415" w14:textId="77777777" w:rsidR="00D44C60" w:rsidRPr="007F7AA4" w:rsidRDefault="00D44C60" w:rsidP="00D44C60">
      <w:pPr>
        <w:rPr>
          <w:rFonts w:eastAsiaTheme="majorEastAsia" w:cs="Times New Roman"/>
        </w:rPr>
      </w:pPr>
      <w:r w:rsidRPr="007F7AA4">
        <w:rPr>
          <w:rFonts w:eastAsiaTheme="majorEastAsia" w:cs="Times New Roman"/>
        </w:rPr>
        <w:t xml:space="preserve">IMC parameter </w:t>
      </w:r>
    </w:p>
    <w:p w14:paraId="465C53D8" w14:textId="77777777" w:rsidR="00D44C60" w:rsidRPr="007F7AA4" w:rsidRDefault="00D44C60" w:rsidP="00D44C60">
      <w:pPr>
        <w:rPr>
          <w:rFonts w:eastAsiaTheme="majorEastAsia" w:cs="Times New Roman"/>
        </w:rPr>
      </w:pPr>
      <w:r w:rsidRPr="007F7AA4">
        <w:rPr>
          <w:rFonts w:eastAsiaTheme="majorEastAsia" w:cs="Times New Roman"/>
        </w:rPr>
        <w:t>AT+ECFGSET=“parameter_name",“value“</w:t>
      </w:r>
    </w:p>
    <w:p w14:paraId="5F09539E" w14:textId="77777777" w:rsidR="00D44C60" w:rsidRPr="007F7AA4" w:rsidRDefault="00D44C60" w:rsidP="00D44C60">
      <w:pPr>
        <w:rPr>
          <w:rFonts w:eastAsiaTheme="majorEastAsia" w:cs="Times New Roman"/>
        </w:rPr>
      </w:pPr>
      <w:r w:rsidRPr="007F7AA4">
        <w:rPr>
          <w:rFonts w:eastAsiaTheme="majorEastAsia" w:cs="Times New Roman"/>
        </w:rPr>
        <w:t xml:space="preserve">Parameter_name can be found in </w:t>
      </w:r>
      <w:r w:rsidRPr="007F7AA4">
        <w:rPr>
          <w:rFonts w:eastAsiaTheme="majorEastAsia" w:cs="Times New Roman"/>
          <w:highlight w:val="yellow"/>
        </w:rPr>
        <w:t>custom_imc_config.c without ua_config or imc_config.</w:t>
      </w:r>
    </w:p>
    <w:p w14:paraId="03D9BF8D" w14:textId="77777777" w:rsidR="00D44C60" w:rsidRPr="007F7AA4" w:rsidRDefault="00D44C60" w:rsidP="00D44C60">
      <w:pPr>
        <w:rPr>
          <w:rFonts w:eastAsiaTheme="majorEastAsia" w:cs="Times New Roman"/>
        </w:rPr>
      </w:pPr>
      <w:r w:rsidRPr="007F7AA4">
        <w:rPr>
          <w:rFonts w:eastAsiaTheme="majorEastAsia" w:cs="Times New Roman"/>
        </w:rPr>
        <w:t>AT+ECFGSET="default_fallback_support",“0“</w:t>
      </w:r>
    </w:p>
    <w:p w14:paraId="53962DF5" w14:textId="77777777" w:rsidR="00D44C60" w:rsidRPr="007F7AA4" w:rsidRDefault="00D44C60" w:rsidP="00D44C60">
      <w:pPr>
        <w:rPr>
          <w:rFonts w:eastAsiaTheme="majorEastAsia" w:cs="Times New Roman"/>
        </w:rPr>
      </w:pPr>
    </w:p>
    <w:p w14:paraId="436DF083" w14:textId="77777777" w:rsidR="00D44C60" w:rsidRPr="007F7AA4" w:rsidRDefault="00D44C60" w:rsidP="00D44C60">
      <w:pPr>
        <w:rPr>
          <w:rFonts w:eastAsiaTheme="majorEastAsia" w:cs="Times New Roman"/>
        </w:rPr>
      </w:pPr>
      <w:r w:rsidRPr="007F7AA4">
        <w:rPr>
          <w:rFonts w:eastAsiaTheme="majorEastAsia" w:cs="Times New Roman"/>
        </w:rPr>
        <w:t>IWLAN parameter            </w:t>
      </w:r>
    </w:p>
    <w:p w14:paraId="6BB0A9A1" w14:textId="77777777" w:rsidR="00D44C60" w:rsidRPr="007F7AA4" w:rsidRDefault="00D44C60" w:rsidP="00D44C60">
      <w:pPr>
        <w:rPr>
          <w:rFonts w:eastAsiaTheme="majorEastAsia" w:cs="Times New Roman"/>
        </w:rPr>
      </w:pPr>
      <w:r w:rsidRPr="007F7AA4">
        <w:rPr>
          <w:rFonts w:eastAsiaTheme="majorEastAsia" w:cs="Times New Roman"/>
        </w:rPr>
        <w:t>AT+EIWLCFGSET=“parameter_name",“value“ </w:t>
      </w:r>
    </w:p>
    <w:p w14:paraId="73686FBC" w14:textId="77777777" w:rsidR="00D44C60" w:rsidRPr="007F7AA4" w:rsidRDefault="00D44C60" w:rsidP="00D44C60">
      <w:pPr>
        <w:rPr>
          <w:rFonts w:eastAsiaTheme="majorEastAsia" w:cs="Times New Roman"/>
        </w:rPr>
      </w:pPr>
      <w:r w:rsidRPr="007F7AA4">
        <w:rPr>
          <w:rFonts w:eastAsiaTheme="majorEastAsia" w:cs="Times New Roman"/>
        </w:rPr>
        <w:t xml:space="preserve">Parameter_name can be found in </w:t>
      </w:r>
      <w:r w:rsidRPr="007F7AA4">
        <w:rPr>
          <w:rFonts w:eastAsiaTheme="majorEastAsia" w:cs="Times New Roman"/>
          <w:highlight w:val="yellow"/>
        </w:rPr>
        <w:t>custom_iwlan_config.c. without cfg.wans_cfg.</w:t>
      </w:r>
    </w:p>
    <w:p w14:paraId="08936F05" w14:textId="77777777" w:rsidR="00D44C60" w:rsidRPr="007F7AA4" w:rsidRDefault="00D44C60" w:rsidP="00D44C60">
      <w:pPr>
        <w:rPr>
          <w:rFonts w:eastAsiaTheme="majorEastAsia" w:cs="Times New Roman"/>
        </w:rPr>
      </w:pPr>
      <w:r w:rsidRPr="007F7AA4">
        <w:rPr>
          <w:rFonts w:eastAsiaTheme="majorEastAsia" w:cs="Times New Roman"/>
        </w:rPr>
        <w:t>AT+EIWLCFGSET=</w:t>
      </w:r>
      <w:r w:rsidRPr="007F7AA4">
        <w:rPr>
          <w:rFonts w:eastAsiaTheme="majorEastAsia" w:cs="Times New Roman"/>
          <w:b/>
        </w:rPr>
        <w:t>"wans_ims_roaming_barring_enable"</w:t>
      </w:r>
      <w:r w:rsidRPr="007F7AA4">
        <w:rPr>
          <w:rFonts w:eastAsiaTheme="majorEastAsia" w:cs="Times New Roman"/>
        </w:rPr>
        <w:t>,"0"</w:t>
      </w:r>
    </w:p>
    <w:p w14:paraId="1B16BFB3" w14:textId="77777777" w:rsidR="00D44C60" w:rsidRPr="007F7AA4" w:rsidRDefault="00D44C60" w:rsidP="00D44C60">
      <w:pPr>
        <w:rPr>
          <w:rFonts w:eastAsiaTheme="majorEastAsia" w:cs="Times New Roman"/>
        </w:rPr>
      </w:pPr>
      <w:r w:rsidRPr="007F7AA4">
        <w:rPr>
          <w:rFonts w:eastAsiaTheme="majorEastAsia" w:cs="Times New Roman"/>
        </w:rPr>
        <w:t>After changes, need Volte off/on or flight mode to work</w:t>
      </w:r>
    </w:p>
    <w:p w14:paraId="52C5084C" w14:textId="77777777" w:rsidR="00D44C60" w:rsidRPr="007F7AA4" w:rsidRDefault="00D44C60" w:rsidP="00D44C60">
      <w:pPr>
        <w:rPr>
          <w:rFonts w:eastAsiaTheme="majorEastAsia" w:cs="Times New Roman"/>
        </w:rPr>
      </w:pPr>
    </w:p>
    <w:p w14:paraId="6BDC3661" w14:textId="77777777" w:rsidR="00D44C60" w:rsidRPr="007F7AA4" w:rsidRDefault="00D44C60" w:rsidP="00D44C60">
      <w:pPr>
        <w:rPr>
          <w:rFonts w:eastAsiaTheme="majorEastAsia" w:cs="Times New Roman"/>
        </w:rPr>
      </w:pPr>
      <w:r w:rsidRPr="007F7AA4">
        <w:rPr>
          <w:rFonts w:eastAsiaTheme="majorEastAsia" w:cs="Times New Roman"/>
        </w:rPr>
        <w:t>常用的各个</w:t>
      </w:r>
      <w:r w:rsidRPr="007F7AA4">
        <w:rPr>
          <w:rFonts w:eastAsiaTheme="majorEastAsia" w:cs="Times New Roman"/>
        </w:rPr>
        <w:t>Payload</w:t>
      </w:r>
      <w:r w:rsidRPr="007F7AA4">
        <w:rPr>
          <w:rFonts w:eastAsiaTheme="majorEastAsia" w:cs="Times New Roman"/>
        </w:rPr>
        <w:t>值对应的媒体类型：</w:t>
      </w:r>
    </w:p>
    <w:p w14:paraId="22E17D42" w14:textId="74130F0F" w:rsidR="003562AF" w:rsidRPr="007F7AA4" w:rsidRDefault="003562AF" w:rsidP="003562AF">
      <w:pPr>
        <w:pStyle w:val="2"/>
        <w:spacing w:before="156" w:after="156"/>
        <w:rPr>
          <w:rFonts w:cs="Times New Roman"/>
        </w:rPr>
      </w:pPr>
      <w:bookmarkStart w:id="249" w:name="_Toc87714794"/>
      <w:r w:rsidRPr="007F7AA4">
        <w:rPr>
          <w:rFonts w:cs="Times New Roman"/>
        </w:rPr>
        <w:t>MTK Modem Log</w:t>
      </w:r>
      <w:r w:rsidRPr="007F7AA4">
        <w:rPr>
          <w:rFonts w:cs="Times New Roman"/>
        </w:rPr>
        <w:t>抓取</w:t>
      </w:r>
      <w:bookmarkEnd w:id="249"/>
    </w:p>
    <w:p w14:paraId="606219A6" w14:textId="025C7CCE" w:rsidR="003562AF" w:rsidRPr="007F7AA4" w:rsidRDefault="00DC52ED" w:rsidP="00DC52ED">
      <w:pPr>
        <w:pStyle w:val="3"/>
        <w:spacing w:before="156" w:after="156"/>
        <w:rPr>
          <w:rFonts w:eastAsiaTheme="majorEastAsia" w:cs="Times New Roman"/>
        </w:rPr>
      </w:pPr>
      <w:bookmarkStart w:id="250" w:name="_Toc87714795"/>
      <w:r w:rsidRPr="007F7AA4">
        <w:rPr>
          <w:rFonts w:eastAsiaTheme="majorEastAsia" w:cs="Times New Roman"/>
        </w:rPr>
        <w:t>MTK</w:t>
      </w:r>
      <w:r w:rsidRPr="007F7AA4">
        <w:rPr>
          <w:rFonts w:eastAsiaTheme="majorEastAsia" w:cs="Times New Roman"/>
        </w:rPr>
        <w:t>离线</w:t>
      </w:r>
      <w:r w:rsidRPr="007F7AA4">
        <w:rPr>
          <w:rFonts w:eastAsiaTheme="majorEastAsia" w:cs="Times New Roman"/>
        </w:rPr>
        <w:t>Log</w:t>
      </w:r>
      <w:r w:rsidRPr="007F7AA4">
        <w:rPr>
          <w:rFonts w:eastAsiaTheme="majorEastAsia" w:cs="Times New Roman"/>
        </w:rPr>
        <w:t>抓取方法</w:t>
      </w:r>
      <w:bookmarkEnd w:id="250"/>
    </w:p>
    <w:p w14:paraId="2E7ECEB2" w14:textId="77777777" w:rsidR="003562AF" w:rsidRPr="007F7AA4" w:rsidRDefault="003562AF" w:rsidP="003562AF">
      <w:pPr>
        <w:rPr>
          <w:rFonts w:eastAsiaTheme="majorEastAsia" w:cs="Times New Roman"/>
        </w:rPr>
      </w:pPr>
      <w:r w:rsidRPr="007F7AA4">
        <w:rPr>
          <w:rFonts w:eastAsiaTheme="majorEastAsia" w:cs="Times New Roman"/>
        </w:rPr>
        <w:t>服务与反馈中</w:t>
      </w:r>
      <w:r w:rsidRPr="007F7AA4">
        <w:rPr>
          <w:rFonts w:eastAsiaTheme="majorEastAsia" w:cs="Times New Roman"/>
        </w:rPr>
        <w:t>Modem</w:t>
      </w:r>
      <w:r w:rsidRPr="007F7AA4">
        <w:rPr>
          <w:rFonts w:eastAsiaTheme="majorEastAsia" w:cs="Times New Roman"/>
        </w:rPr>
        <w:t>日志</w:t>
      </w:r>
      <w:r w:rsidRPr="007F7AA4">
        <w:rPr>
          <w:rFonts w:eastAsiaTheme="majorEastAsia" w:cs="Times New Roman"/>
        </w:rPr>
        <w:t xml:space="preserve"> </w:t>
      </w:r>
      <w:r w:rsidRPr="007F7AA4">
        <w:rPr>
          <w:rFonts w:eastAsiaTheme="majorEastAsia" w:cs="Times New Roman"/>
        </w:rPr>
        <w:t>提示开启日志抓取失败无法抓取</w:t>
      </w:r>
    </w:p>
    <w:p w14:paraId="51CC50E3" w14:textId="77777777" w:rsidR="003562AF" w:rsidRPr="007F7AA4" w:rsidRDefault="003562AF" w:rsidP="003562AF">
      <w:pPr>
        <w:rPr>
          <w:rFonts w:eastAsiaTheme="majorEastAsia" w:cs="Times New Roman"/>
        </w:rPr>
      </w:pPr>
      <w:r w:rsidRPr="007F7AA4">
        <w:rPr>
          <w:rFonts w:eastAsiaTheme="majorEastAsia" w:cs="Times New Roman"/>
        </w:rPr>
        <w:t>请进入</w:t>
      </w:r>
      <w:r w:rsidRPr="007F7AA4">
        <w:rPr>
          <w:rFonts w:eastAsiaTheme="majorEastAsia" w:cs="Times New Roman"/>
        </w:rPr>
        <w:t>MTKLogger</w:t>
      </w:r>
      <w:r w:rsidRPr="007F7AA4">
        <w:rPr>
          <w:rFonts w:eastAsiaTheme="majorEastAsia" w:cs="Times New Roman"/>
        </w:rPr>
        <w:t>应用进行抓取</w:t>
      </w:r>
    </w:p>
    <w:p w14:paraId="26480695" w14:textId="77777777" w:rsidR="003562AF" w:rsidRPr="007F7AA4" w:rsidRDefault="003562AF" w:rsidP="003562AF">
      <w:pPr>
        <w:rPr>
          <w:rFonts w:eastAsiaTheme="majorEastAsia" w:cs="Times New Roman"/>
        </w:rPr>
      </w:pPr>
      <w:r w:rsidRPr="007F7AA4">
        <w:rPr>
          <w:rFonts w:eastAsiaTheme="majorEastAsia" w:cs="Times New Roman"/>
        </w:rPr>
        <w:t>(1).</w:t>
      </w:r>
      <w:r w:rsidRPr="007F7AA4">
        <w:rPr>
          <w:rFonts w:eastAsiaTheme="majorEastAsia" w:cs="Times New Roman"/>
        </w:rPr>
        <w:t>打开拨号盘输入</w:t>
      </w:r>
      <w:r w:rsidRPr="007F7AA4">
        <w:rPr>
          <w:rFonts w:eastAsiaTheme="majorEastAsia" w:cs="Times New Roman"/>
        </w:rPr>
        <w:t>*#*#98685#*#*</w:t>
      </w:r>
      <w:r w:rsidRPr="007F7AA4">
        <w:rPr>
          <w:rFonts w:eastAsiaTheme="majorEastAsia" w:cs="Times New Roman"/>
        </w:rPr>
        <w:t>进入</w:t>
      </w:r>
      <w:r w:rsidRPr="007F7AA4">
        <w:rPr>
          <w:rFonts w:eastAsiaTheme="majorEastAsia" w:cs="Times New Roman"/>
        </w:rPr>
        <w:t>MTKLogger</w:t>
      </w:r>
      <w:r w:rsidRPr="007F7AA4">
        <w:rPr>
          <w:rFonts w:eastAsiaTheme="majorEastAsia" w:cs="Times New Roman"/>
        </w:rPr>
        <w:t>应用，在右上角有设置的选项，进入最下面有日志存储路径点击后选择</w:t>
      </w:r>
      <w:r w:rsidRPr="007F7AA4">
        <w:rPr>
          <w:rFonts w:eastAsiaTheme="majorEastAsia" w:cs="Times New Roman"/>
        </w:rPr>
        <w:t>“</w:t>
      </w:r>
      <w:r w:rsidRPr="007F7AA4">
        <w:rPr>
          <w:rFonts w:eastAsiaTheme="majorEastAsia" w:cs="Times New Roman"/>
        </w:rPr>
        <w:t>内部存储设备</w:t>
      </w:r>
      <w:r w:rsidRPr="007F7AA4">
        <w:rPr>
          <w:rFonts w:eastAsiaTheme="majorEastAsia" w:cs="Times New Roman"/>
        </w:rPr>
        <w:t>”</w:t>
      </w:r>
    </w:p>
    <w:p w14:paraId="34314E1B" w14:textId="52DF2717" w:rsidR="003562AF" w:rsidRPr="007F7AA4" w:rsidRDefault="003562AF" w:rsidP="003562AF">
      <w:pPr>
        <w:rPr>
          <w:rFonts w:eastAsiaTheme="majorEastAsia" w:cs="Times New Roman"/>
        </w:rPr>
      </w:pPr>
      <w:r w:rsidRPr="007F7AA4">
        <w:rPr>
          <w:rFonts w:eastAsiaTheme="majorEastAsia" w:cs="Times New Roman"/>
        </w:rPr>
        <w:t>(2)</w:t>
      </w:r>
      <w:r w:rsidRPr="007F7AA4">
        <w:rPr>
          <w:rFonts w:eastAsiaTheme="majorEastAsia" w:cs="Times New Roman"/>
        </w:rPr>
        <w:t>开启</w:t>
      </w:r>
      <w:r w:rsidRPr="007F7AA4">
        <w:rPr>
          <w:rFonts w:eastAsiaTheme="majorEastAsia" w:cs="Times New Roman"/>
        </w:rPr>
        <w:t>ModemLog</w:t>
      </w:r>
      <w:r w:rsidR="00620510" w:rsidRPr="007F7AA4">
        <w:rPr>
          <w:rFonts w:eastAsiaTheme="majorEastAsia" w:cs="Times New Roman"/>
        </w:rPr>
        <w:t>，直接点击最下方</w:t>
      </w:r>
      <w:r w:rsidRPr="007F7AA4">
        <w:rPr>
          <w:rFonts w:eastAsiaTheme="majorEastAsia" w:cs="Times New Roman"/>
        </w:rPr>
        <w:t>红色的开始按钮启动</w:t>
      </w:r>
      <w:r w:rsidRPr="007F7AA4">
        <w:rPr>
          <w:rFonts w:eastAsiaTheme="majorEastAsia" w:cs="Times New Roman"/>
        </w:rPr>
        <w:t>log</w:t>
      </w:r>
      <w:r w:rsidRPr="007F7AA4">
        <w:rPr>
          <w:rFonts w:eastAsiaTheme="majorEastAsia" w:cs="Times New Roman"/>
        </w:rPr>
        <w:t>录制，启动成功后退出应用到后台开始复现问题，结束后再次输入暗码</w:t>
      </w:r>
      <w:r w:rsidRPr="007F7AA4">
        <w:rPr>
          <w:rFonts w:eastAsiaTheme="majorEastAsia" w:cs="Times New Roman"/>
        </w:rPr>
        <w:t>*#*#98685#*#*</w:t>
      </w:r>
      <w:r w:rsidRPr="007F7AA4">
        <w:rPr>
          <w:rFonts w:eastAsiaTheme="majorEastAsia" w:cs="Times New Roman"/>
        </w:rPr>
        <w:t>进入</w:t>
      </w:r>
      <w:r w:rsidRPr="007F7AA4">
        <w:rPr>
          <w:rFonts w:eastAsiaTheme="majorEastAsia" w:cs="Times New Roman"/>
        </w:rPr>
        <w:t>MTKLogger</w:t>
      </w:r>
      <w:r w:rsidRPr="007F7AA4">
        <w:rPr>
          <w:rFonts w:eastAsiaTheme="majorEastAsia" w:cs="Times New Roman"/>
        </w:rPr>
        <w:t>应用，点击左方红色按钮，停止</w:t>
      </w:r>
      <w:r w:rsidRPr="007F7AA4">
        <w:rPr>
          <w:rFonts w:eastAsiaTheme="majorEastAsia" w:cs="Times New Roman"/>
        </w:rPr>
        <w:t>log</w:t>
      </w:r>
      <w:r w:rsidRPr="007F7AA4">
        <w:rPr>
          <w:rFonts w:eastAsiaTheme="majorEastAsia" w:cs="Times New Roman"/>
        </w:rPr>
        <w:t>录制后自动保存。</w:t>
      </w:r>
    </w:p>
    <w:p w14:paraId="628E42B0" w14:textId="59BAA5E2" w:rsidR="003562AF" w:rsidRPr="007F7AA4" w:rsidRDefault="003562AF" w:rsidP="003562AF">
      <w:pPr>
        <w:rPr>
          <w:rFonts w:eastAsiaTheme="majorEastAsia" w:cs="Times New Roman"/>
        </w:rPr>
      </w:pPr>
      <w:r w:rsidRPr="007F7AA4">
        <w:rPr>
          <w:rFonts w:eastAsiaTheme="majorEastAsia" w:cs="Times New Roman"/>
        </w:rPr>
        <w:t>(3).</w:t>
      </w:r>
      <w:r w:rsidRPr="007F7AA4">
        <w:rPr>
          <w:rFonts w:eastAsiaTheme="majorEastAsia" w:cs="Times New Roman"/>
        </w:rPr>
        <w:t>将手机文件管理里面的</w:t>
      </w:r>
      <w:r w:rsidRPr="007F7AA4">
        <w:rPr>
          <w:rFonts w:eastAsiaTheme="majorEastAsia" w:cs="Times New Roman"/>
        </w:rPr>
        <w:t>debuglogger/</w:t>
      </w:r>
      <w:r w:rsidRPr="007F7AA4">
        <w:rPr>
          <w:rFonts w:eastAsiaTheme="majorEastAsia" w:cs="Times New Roman"/>
        </w:rPr>
        <w:t>文件夹</w:t>
      </w:r>
      <w:r w:rsidR="00DC52ED" w:rsidRPr="007F7AA4">
        <w:rPr>
          <w:rFonts w:eastAsiaTheme="majorEastAsia" w:cs="Times New Roman"/>
        </w:rPr>
        <w:t>中的</w:t>
      </w:r>
      <w:r w:rsidRPr="007F7AA4">
        <w:rPr>
          <w:rFonts w:eastAsiaTheme="majorEastAsia" w:cs="Times New Roman"/>
        </w:rPr>
        <w:t>文件</w:t>
      </w:r>
      <w:r w:rsidR="00DC52ED" w:rsidRPr="007F7AA4">
        <w:rPr>
          <w:rFonts w:eastAsiaTheme="majorEastAsia" w:cs="Times New Roman"/>
        </w:rPr>
        <w:t>打包</w:t>
      </w:r>
      <w:r w:rsidRPr="007F7AA4">
        <w:rPr>
          <w:rFonts w:eastAsiaTheme="majorEastAsia" w:cs="Times New Roman"/>
        </w:rPr>
        <w:t>，连接电脑导出压缩后上传到提交的反馈中</w:t>
      </w:r>
    </w:p>
    <w:p w14:paraId="06A154D3" w14:textId="423E7082" w:rsidR="003562AF" w:rsidRPr="007F7AA4" w:rsidRDefault="003562AF" w:rsidP="003562AF">
      <w:pPr>
        <w:rPr>
          <w:rFonts w:eastAsiaTheme="majorEastAsia" w:cs="Times New Roman"/>
        </w:rPr>
      </w:pPr>
      <w:r w:rsidRPr="007F7AA4">
        <w:rPr>
          <w:rFonts w:eastAsiaTheme="majorEastAsia" w:cs="Times New Roman"/>
        </w:rPr>
        <w:t>抓取</w:t>
      </w:r>
      <w:r w:rsidRPr="007F7AA4">
        <w:rPr>
          <w:rFonts w:eastAsiaTheme="majorEastAsia" w:cs="Times New Roman"/>
        </w:rPr>
        <w:t>modemlog</w:t>
      </w:r>
      <w:r w:rsidR="00E95BC0" w:rsidRPr="007F7AA4">
        <w:rPr>
          <w:rFonts w:eastAsiaTheme="majorEastAsia" w:cs="Times New Roman"/>
        </w:rPr>
        <w:t>完毕后，</w:t>
      </w:r>
      <w:r w:rsidRPr="007F7AA4">
        <w:rPr>
          <w:rFonts w:eastAsiaTheme="majorEastAsia" w:cs="Times New Roman"/>
        </w:rPr>
        <w:t>同时抓取</w:t>
      </w:r>
      <w:r w:rsidRPr="007F7AA4">
        <w:rPr>
          <w:rFonts w:eastAsiaTheme="majorEastAsia" w:cs="Times New Roman"/>
        </w:rPr>
        <w:t>284log</w:t>
      </w:r>
      <w:r w:rsidRPr="007F7AA4">
        <w:rPr>
          <w:rFonts w:eastAsiaTheme="majorEastAsia" w:cs="Times New Roman"/>
        </w:rPr>
        <w:t>补充到反馈下</w:t>
      </w:r>
      <w:r w:rsidR="00E95BC0" w:rsidRPr="007F7AA4">
        <w:rPr>
          <w:rFonts w:eastAsiaTheme="majorEastAsia" w:cs="Times New Roman"/>
        </w:rPr>
        <w:t>。</w:t>
      </w:r>
    </w:p>
    <w:p w14:paraId="706F0BBB" w14:textId="490ED647" w:rsidR="00DC52ED" w:rsidRPr="007F7AA4" w:rsidRDefault="00DC52ED" w:rsidP="00DC52ED">
      <w:pPr>
        <w:pStyle w:val="3"/>
        <w:spacing w:before="156" w:after="156"/>
        <w:rPr>
          <w:rFonts w:eastAsiaTheme="majorEastAsia" w:cs="Times New Roman"/>
        </w:rPr>
      </w:pPr>
      <w:bookmarkStart w:id="251" w:name="_Toc87714796"/>
      <w:r w:rsidRPr="007F7AA4">
        <w:rPr>
          <w:rFonts w:eastAsiaTheme="majorEastAsia" w:cs="Times New Roman"/>
        </w:rPr>
        <w:t>MTK</w:t>
      </w:r>
      <w:r w:rsidRPr="007F7AA4">
        <w:rPr>
          <w:rFonts w:eastAsiaTheme="majorEastAsia" w:cs="Times New Roman"/>
        </w:rPr>
        <w:t>在线</w:t>
      </w:r>
      <w:r w:rsidRPr="007F7AA4">
        <w:rPr>
          <w:rFonts w:eastAsiaTheme="majorEastAsia" w:cs="Times New Roman"/>
        </w:rPr>
        <w:t>Log</w:t>
      </w:r>
      <w:r w:rsidRPr="007F7AA4">
        <w:rPr>
          <w:rFonts w:eastAsiaTheme="majorEastAsia" w:cs="Times New Roman"/>
        </w:rPr>
        <w:t>抓取方法</w:t>
      </w:r>
      <w:bookmarkEnd w:id="251"/>
    </w:p>
    <w:p w14:paraId="55EF893F" w14:textId="77777777" w:rsidR="00614EA8" w:rsidRPr="007F7AA4" w:rsidRDefault="00614EA8" w:rsidP="00614EA8">
      <w:pPr>
        <w:rPr>
          <w:rFonts w:eastAsiaTheme="majorEastAsia" w:cs="Times New Roman"/>
        </w:rPr>
      </w:pPr>
      <w:r w:rsidRPr="007F7AA4">
        <w:rPr>
          <w:rFonts w:eastAsiaTheme="majorEastAsia" w:cs="Times New Roman"/>
        </w:rPr>
        <w:t xml:space="preserve">1. </w:t>
      </w:r>
      <w:r w:rsidRPr="007F7AA4">
        <w:rPr>
          <w:rFonts w:eastAsiaTheme="majorEastAsia" w:cs="Times New Roman"/>
        </w:rPr>
        <w:t>进入拨号盘输入</w:t>
      </w:r>
      <w:r w:rsidRPr="007F7AA4">
        <w:rPr>
          <w:rFonts w:eastAsiaTheme="majorEastAsia" w:cs="Times New Roman"/>
        </w:rPr>
        <w:t xml:space="preserve">*#*#3646633#*#* </w:t>
      </w:r>
      <w:r w:rsidRPr="007F7AA4">
        <w:rPr>
          <w:rFonts w:eastAsiaTheme="majorEastAsia" w:cs="Times New Roman"/>
        </w:rPr>
        <w:t>进入工程模式</w:t>
      </w:r>
    </w:p>
    <w:p w14:paraId="6171224E" w14:textId="77777777" w:rsidR="00614EA8" w:rsidRPr="007F7AA4" w:rsidRDefault="00614EA8" w:rsidP="00614EA8">
      <w:pPr>
        <w:rPr>
          <w:rFonts w:eastAsiaTheme="majorEastAsia" w:cs="Times New Roman"/>
        </w:rPr>
      </w:pPr>
      <w:r w:rsidRPr="007F7AA4">
        <w:rPr>
          <w:rFonts w:eastAsiaTheme="majorEastAsia" w:cs="Times New Roman"/>
        </w:rPr>
        <w:t xml:space="preserve">2. </w:t>
      </w:r>
      <w:r w:rsidRPr="007F7AA4">
        <w:rPr>
          <w:rFonts w:eastAsiaTheme="majorEastAsia" w:cs="Times New Roman"/>
        </w:rPr>
        <w:t>左划屏幕，直到手机正中间的显示为</w:t>
      </w:r>
      <w:r w:rsidRPr="007F7AA4">
        <w:rPr>
          <w:rFonts w:eastAsiaTheme="majorEastAsia" w:cs="Times New Roman"/>
        </w:rPr>
        <w:t>“Log and Debugging”</w:t>
      </w:r>
    </w:p>
    <w:p w14:paraId="4C3E042B" w14:textId="77777777" w:rsidR="00614EA8" w:rsidRPr="007F7AA4" w:rsidRDefault="00614EA8" w:rsidP="00614EA8">
      <w:pPr>
        <w:rPr>
          <w:rFonts w:eastAsiaTheme="majorEastAsia" w:cs="Times New Roman"/>
        </w:rPr>
      </w:pPr>
      <w:r w:rsidRPr="007F7AA4">
        <w:rPr>
          <w:rFonts w:eastAsiaTheme="majorEastAsia" w:cs="Times New Roman"/>
        </w:rPr>
        <w:t xml:space="preserve">3. </w:t>
      </w:r>
      <w:r w:rsidRPr="007F7AA4">
        <w:rPr>
          <w:rFonts w:eastAsiaTheme="majorEastAsia" w:cs="Times New Roman"/>
        </w:rPr>
        <w:t>点击第三行</w:t>
      </w:r>
      <w:r w:rsidRPr="007F7AA4">
        <w:rPr>
          <w:rFonts w:eastAsiaTheme="majorEastAsia" w:cs="Times New Roman"/>
        </w:rPr>
        <w:t>DebugLoggerUI</w:t>
      </w:r>
    </w:p>
    <w:p w14:paraId="0232CCCD" w14:textId="77777777" w:rsidR="00614EA8" w:rsidRPr="007F7AA4" w:rsidRDefault="00614EA8" w:rsidP="00614EA8">
      <w:pPr>
        <w:rPr>
          <w:rFonts w:eastAsiaTheme="majorEastAsia" w:cs="Times New Roman"/>
        </w:rPr>
      </w:pPr>
      <w:r w:rsidRPr="007F7AA4">
        <w:rPr>
          <w:rFonts w:eastAsiaTheme="majorEastAsia" w:cs="Times New Roman"/>
        </w:rPr>
        <w:t xml:space="preserve">4. </w:t>
      </w:r>
      <w:r w:rsidRPr="007F7AA4">
        <w:rPr>
          <w:rFonts w:eastAsiaTheme="majorEastAsia" w:cs="Times New Roman"/>
        </w:rPr>
        <w:t>如果有弹窗，全点允许</w:t>
      </w:r>
    </w:p>
    <w:p w14:paraId="71E78C84" w14:textId="0DD8D029" w:rsidR="00614EA8" w:rsidRPr="007F7AA4" w:rsidRDefault="00614EA8" w:rsidP="00614EA8">
      <w:pPr>
        <w:rPr>
          <w:rFonts w:eastAsiaTheme="majorEastAsia" w:cs="Times New Roman"/>
          <w:color w:val="FF0000"/>
        </w:rPr>
      </w:pPr>
      <w:r w:rsidRPr="007F7AA4">
        <w:rPr>
          <w:rFonts w:eastAsiaTheme="majorEastAsia" w:cs="Times New Roman"/>
        </w:rPr>
        <w:t xml:space="preserve">5. </w:t>
      </w:r>
      <w:r w:rsidRPr="007F7AA4">
        <w:rPr>
          <w:rFonts w:eastAsiaTheme="majorEastAsia" w:cs="Times New Roman"/>
        </w:rPr>
        <w:t>右上角设置，点一下</w:t>
      </w:r>
      <w:r w:rsidRPr="007F7AA4">
        <w:rPr>
          <w:rFonts w:eastAsiaTheme="majorEastAsia" w:cs="Times New Roman"/>
        </w:rPr>
        <w:t>ModemLog</w:t>
      </w:r>
      <w:r w:rsidRPr="007F7AA4">
        <w:rPr>
          <w:rFonts w:eastAsiaTheme="majorEastAsia" w:cs="Times New Roman"/>
        </w:rPr>
        <w:t>，将</w:t>
      </w:r>
      <w:r w:rsidRPr="007F7AA4">
        <w:rPr>
          <w:rFonts w:eastAsiaTheme="majorEastAsia" w:cs="Times New Roman"/>
        </w:rPr>
        <w:t>Md1</w:t>
      </w:r>
      <w:r w:rsidRPr="007F7AA4">
        <w:rPr>
          <w:rFonts w:eastAsiaTheme="majorEastAsia" w:cs="Times New Roman"/>
        </w:rPr>
        <w:t>日志模式设置为：</w:t>
      </w:r>
      <w:r w:rsidRPr="007F7AA4">
        <w:rPr>
          <w:rFonts w:eastAsiaTheme="majorEastAsia" w:cs="Times New Roman"/>
          <w:color w:val="FF0000"/>
          <w:highlight w:val="yellow"/>
        </w:rPr>
        <w:t>USB</w:t>
      </w:r>
      <w:r w:rsidRPr="007F7AA4">
        <w:rPr>
          <w:rFonts w:eastAsiaTheme="majorEastAsia" w:cs="Times New Roman"/>
          <w:color w:val="FF0000"/>
          <w:highlight w:val="yellow"/>
        </w:rPr>
        <w:t>模式</w:t>
      </w:r>
    </w:p>
    <w:p w14:paraId="51B672DC" w14:textId="63147F20" w:rsidR="00614EA8" w:rsidRPr="007F7AA4" w:rsidRDefault="00614EA8" w:rsidP="00614EA8">
      <w:pPr>
        <w:jc w:val="center"/>
        <w:rPr>
          <w:rFonts w:eastAsiaTheme="majorEastAsia" w:cs="Times New Roman"/>
          <w:color w:val="FF0000"/>
        </w:rPr>
      </w:pPr>
      <w:r w:rsidRPr="007F7AA4">
        <w:rPr>
          <w:rFonts w:eastAsiaTheme="majorEastAsia" w:cs="Times New Roman"/>
          <w:noProof/>
        </w:rPr>
        <w:lastRenderedPageBreak/>
        <w:drawing>
          <wp:inline distT="0" distB="0" distL="0" distR="0" wp14:anchorId="245DE6AA" wp14:editId="0A270B2A">
            <wp:extent cx="2447326" cy="299720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450246" cy="3000776"/>
                    </a:xfrm>
                    <a:prstGeom prst="rect">
                      <a:avLst/>
                    </a:prstGeom>
                  </pic:spPr>
                </pic:pic>
              </a:graphicData>
            </a:graphic>
          </wp:inline>
        </w:drawing>
      </w:r>
    </w:p>
    <w:p w14:paraId="5B069F10" w14:textId="77777777" w:rsidR="00614EA8" w:rsidRPr="007F7AA4" w:rsidRDefault="00614EA8" w:rsidP="00614EA8">
      <w:pPr>
        <w:rPr>
          <w:rFonts w:eastAsiaTheme="majorEastAsia" w:cs="Times New Roman"/>
        </w:rPr>
      </w:pPr>
      <w:r w:rsidRPr="007F7AA4">
        <w:rPr>
          <w:rFonts w:eastAsiaTheme="majorEastAsia" w:cs="Times New Roman"/>
        </w:rPr>
        <w:t xml:space="preserve">6. </w:t>
      </w:r>
      <w:r w:rsidRPr="007F7AA4">
        <w:rPr>
          <w:rFonts w:eastAsiaTheme="majorEastAsia" w:cs="Times New Roman"/>
          <w:color w:val="FF0000"/>
          <w:highlight w:val="yellow"/>
        </w:rPr>
        <w:t>开启</w:t>
      </w:r>
      <w:r w:rsidRPr="007F7AA4">
        <w:rPr>
          <w:rFonts w:eastAsiaTheme="majorEastAsia" w:cs="Times New Roman"/>
          <w:color w:val="FF0000"/>
          <w:highlight w:val="yellow"/>
        </w:rPr>
        <w:t>DebugLoggerUI</w:t>
      </w:r>
      <w:r w:rsidRPr="007F7AA4">
        <w:rPr>
          <w:rFonts w:eastAsiaTheme="majorEastAsia" w:cs="Times New Roman"/>
          <w:color w:val="FF0000"/>
          <w:highlight w:val="yellow"/>
        </w:rPr>
        <w:t>界面中的开始抓取</w:t>
      </w:r>
      <w:r w:rsidRPr="007F7AA4">
        <w:rPr>
          <w:rFonts w:eastAsiaTheme="majorEastAsia" w:cs="Times New Roman"/>
        </w:rPr>
        <w:t>（最下侧的播放形状按钮）</w:t>
      </w:r>
    </w:p>
    <w:p w14:paraId="28110401" w14:textId="5FA29CC6" w:rsidR="00614EA8" w:rsidRPr="007F7AA4" w:rsidRDefault="00614EA8" w:rsidP="00614EA8">
      <w:pPr>
        <w:rPr>
          <w:rFonts w:eastAsiaTheme="majorEastAsia" w:cs="Times New Roman"/>
        </w:rPr>
      </w:pPr>
      <w:r w:rsidRPr="007F7AA4">
        <w:rPr>
          <w:rFonts w:eastAsiaTheme="majorEastAsia" w:cs="Times New Roman"/>
        </w:rPr>
        <w:t>7. PC</w:t>
      </w:r>
      <w:r w:rsidRPr="007F7AA4">
        <w:rPr>
          <w:rFonts w:eastAsiaTheme="majorEastAsia" w:cs="Times New Roman"/>
        </w:rPr>
        <w:t>连接</w:t>
      </w:r>
      <w:r w:rsidRPr="007F7AA4">
        <w:rPr>
          <w:rFonts w:eastAsiaTheme="majorEastAsia" w:cs="Times New Roman"/>
        </w:rPr>
        <w:t>Phone</w:t>
      </w:r>
      <w:r w:rsidRPr="007F7AA4">
        <w:rPr>
          <w:rFonts w:eastAsiaTheme="majorEastAsia" w:cs="Times New Roman"/>
        </w:rPr>
        <w:t>，打开</w:t>
      </w:r>
      <w:r w:rsidRPr="007F7AA4">
        <w:rPr>
          <w:rFonts w:eastAsiaTheme="majorEastAsia" w:cs="Times New Roman"/>
        </w:rPr>
        <w:t>ELT</w:t>
      </w:r>
      <w:r w:rsidRPr="007F7AA4">
        <w:rPr>
          <w:rFonts w:eastAsiaTheme="majorEastAsia" w:cs="Times New Roman"/>
        </w:rPr>
        <w:t>，连接操作见下图。</w:t>
      </w:r>
    </w:p>
    <w:p w14:paraId="4B78BA40" w14:textId="0A158871" w:rsidR="00614EA8" w:rsidRPr="007F7AA4" w:rsidRDefault="00614EA8" w:rsidP="00614EA8">
      <w:pPr>
        <w:jc w:val="center"/>
        <w:rPr>
          <w:rFonts w:eastAsiaTheme="majorEastAsia" w:cs="Times New Roman"/>
        </w:rPr>
      </w:pPr>
      <w:r w:rsidRPr="007F7AA4">
        <w:rPr>
          <w:rFonts w:eastAsiaTheme="majorEastAsia" w:cs="Times New Roman"/>
          <w:noProof/>
        </w:rPr>
        <w:drawing>
          <wp:inline distT="0" distB="0" distL="0" distR="0" wp14:anchorId="7720184F" wp14:editId="0FE554EF">
            <wp:extent cx="5262245" cy="2681208"/>
            <wp:effectExtent l="0" t="0" r="0" b="508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0542" cy="2685435"/>
                    </a:xfrm>
                    <a:prstGeom prst="rect">
                      <a:avLst/>
                    </a:prstGeom>
                  </pic:spPr>
                </pic:pic>
              </a:graphicData>
            </a:graphic>
          </wp:inline>
        </w:drawing>
      </w:r>
    </w:p>
    <w:p w14:paraId="593F2CB8" w14:textId="128A5817" w:rsidR="00614EA8" w:rsidRPr="007F7AA4" w:rsidRDefault="00614EA8" w:rsidP="00614EA8">
      <w:pPr>
        <w:rPr>
          <w:rFonts w:eastAsiaTheme="majorEastAsia" w:cs="Times New Roman"/>
        </w:rPr>
      </w:pPr>
      <w:r w:rsidRPr="007F7AA4">
        <w:rPr>
          <w:rFonts w:eastAsiaTheme="majorEastAsia" w:cs="Times New Roman"/>
        </w:rPr>
        <w:t>8.</w:t>
      </w:r>
      <w:r w:rsidRPr="007F7AA4">
        <w:rPr>
          <w:rFonts w:eastAsiaTheme="majorEastAsia" w:cs="Times New Roman"/>
        </w:rPr>
        <w:t>在弹窗中选择</w:t>
      </w:r>
      <w:r w:rsidR="008F10CF" w:rsidRPr="007F7AA4">
        <w:rPr>
          <w:rFonts w:eastAsiaTheme="majorEastAsia" w:cs="Times New Roman"/>
        </w:rPr>
        <w:t>MediaTek USB VCOM</w:t>
      </w:r>
      <w:r w:rsidR="008F10CF" w:rsidRPr="007F7AA4">
        <w:rPr>
          <w:rFonts w:eastAsiaTheme="majorEastAsia" w:cs="Times New Roman"/>
        </w:rPr>
        <w:t>（如果出现多个，请多尝试一下），</w:t>
      </w:r>
      <w:r w:rsidR="008F10CF" w:rsidRPr="007F7AA4">
        <w:rPr>
          <w:rFonts w:eastAsiaTheme="majorEastAsia" w:cs="Times New Roman"/>
        </w:rPr>
        <w:t>Baud Rate</w:t>
      </w:r>
      <w:r w:rsidR="008F10CF" w:rsidRPr="007F7AA4">
        <w:rPr>
          <w:rFonts w:eastAsiaTheme="majorEastAsia" w:cs="Times New Roman"/>
        </w:rPr>
        <w:t>中选择</w:t>
      </w:r>
      <w:r w:rsidR="008F10CF" w:rsidRPr="007F7AA4">
        <w:rPr>
          <w:rFonts w:eastAsiaTheme="majorEastAsia" w:cs="Times New Roman"/>
        </w:rPr>
        <w:t>921600</w:t>
      </w:r>
      <w:r w:rsidR="008F10CF" w:rsidRPr="007F7AA4">
        <w:rPr>
          <w:rFonts w:eastAsiaTheme="majorEastAsia" w:cs="Times New Roman"/>
        </w:rPr>
        <w:t>，</w:t>
      </w:r>
      <w:r w:rsidR="008F10CF" w:rsidRPr="007F7AA4">
        <w:rPr>
          <w:rFonts w:eastAsiaTheme="majorEastAsia" w:cs="Times New Roman"/>
        </w:rPr>
        <w:t>Flow Control</w:t>
      </w:r>
      <w:r w:rsidR="008F10CF" w:rsidRPr="007F7AA4">
        <w:rPr>
          <w:rFonts w:eastAsiaTheme="majorEastAsia" w:cs="Times New Roman"/>
        </w:rPr>
        <w:t>确认为</w:t>
      </w:r>
      <w:r w:rsidR="008F10CF" w:rsidRPr="007F7AA4">
        <w:rPr>
          <w:rFonts w:eastAsiaTheme="majorEastAsia" w:cs="Times New Roman"/>
        </w:rPr>
        <w:t>None</w:t>
      </w:r>
      <w:r w:rsidR="008F10CF" w:rsidRPr="007F7AA4">
        <w:rPr>
          <w:rFonts w:eastAsiaTheme="majorEastAsia" w:cs="Times New Roman"/>
        </w:rPr>
        <w:t>，点击</w:t>
      </w:r>
      <w:r w:rsidR="008F10CF" w:rsidRPr="007F7AA4">
        <w:rPr>
          <w:rFonts w:eastAsiaTheme="majorEastAsia" w:cs="Times New Roman"/>
        </w:rPr>
        <w:t>OK</w:t>
      </w:r>
      <w:r w:rsidR="008F10CF" w:rsidRPr="007F7AA4">
        <w:rPr>
          <w:rFonts w:eastAsiaTheme="majorEastAsia" w:cs="Times New Roman"/>
        </w:rPr>
        <w:t>。</w:t>
      </w:r>
    </w:p>
    <w:p w14:paraId="3BC65C48" w14:textId="2BD91A4D" w:rsidR="00614EA8" w:rsidRPr="007F7AA4" w:rsidRDefault="00614EA8" w:rsidP="00614EA8">
      <w:pPr>
        <w:jc w:val="center"/>
        <w:rPr>
          <w:rFonts w:eastAsiaTheme="majorEastAsia" w:cs="Times New Roman"/>
        </w:rPr>
      </w:pPr>
      <w:r w:rsidRPr="007F7AA4">
        <w:rPr>
          <w:rFonts w:eastAsiaTheme="majorEastAsia" w:cs="Times New Roman"/>
          <w:noProof/>
        </w:rPr>
        <w:drawing>
          <wp:inline distT="0" distB="0" distL="0" distR="0" wp14:anchorId="0E153633" wp14:editId="6505D22C">
            <wp:extent cx="4659492" cy="3010958"/>
            <wp:effectExtent l="0" t="0" r="8255" b="0"/>
            <wp:docPr id="3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118"/>
                    <a:stretch>
                      <a:fillRect/>
                    </a:stretch>
                  </pic:blipFill>
                  <pic:spPr>
                    <a:xfrm>
                      <a:off x="0" y="0"/>
                      <a:ext cx="4668927" cy="3017055"/>
                    </a:xfrm>
                    <a:prstGeom prst="rect">
                      <a:avLst/>
                    </a:prstGeom>
                  </pic:spPr>
                </pic:pic>
              </a:graphicData>
            </a:graphic>
          </wp:inline>
        </w:drawing>
      </w:r>
    </w:p>
    <w:p w14:paraId="42D2BBD0" w14:textId="5E348EEA" w:rsidR="008F10CF" w:rsidRPr="007F7AA4" w:rsidRDefault="008F10CF" w:rsidP="008F10CF">
      <w:pPr>
        <w:rPr>
          <w:rFonts w:eastAsiaTheme="majorEastAsia" w:cs="Times New Roman"/>
        </w:rPr>
      </w:pPr>
      <w:r w:rsidRPr="007F7AA4">
        <w:rPr>
          <w:rFonts w:eastAsiaTheme="majorEastAsia" w:cs="Times New Roman"/>
        </w:rPr>
        <w:t>9.</w:t>
      </w:r>
      <w:r w:rsidRPr="007F7AA4">
        <w:rPr>
          <w:rFonts w:eastAsiaTheme="majorEastAsia" w:cs="Times New Roman"/>
        </w:rPr>
        <w:t>连接成功后，在</w:t>
      </w:r>
      <w:r w:rsidRPr="007F7AA4">
        <w:rPr>
          <w:rFonts w:eastAsiaTheme="majorEastAsia" w:cs="Times New Roman"/>
        </w:rPr>
        <w:t>OTA Messages</w:t>
      </w:r>
      <w:r w:rsidRPr="007F7AA4">
        <w:rPr>
          <w:rFonts w:eastAsiaTheme="majorEastAsia" w:cs="Times New Roman"/>
        </w:rPr>
        <w:t>、</w:t>
      </w:r>
      <w:r w:rsidRPr="007F7AA4">
        <w:rPr>
          <w:rFonts w:eastAsiaTheme="majorEastAsia" w:cs="Times New Roman"/>
        </w:rPr>
        <w:t>PS Integrated</w:t>
      </w:r>
      <w:r w:rsidRPr="007F7AA4">
        <w:rPr>
          <w:rFonts w:eastAsiaTheme="majorEastAsia" w:cs="Times New Roman"/>
        </w:rPr>
        <w:t>、</w:t>
      </w:r>
      <w:r w:rsidRPr="007F7AA4">
        <w:rPr>
          <w:rFonts w:eastAsiaTheme="majorEastAsia" w:cs="Times New Roman"/>
        </w:rPr>
        <w:t>System Trace</w:t>
      </w:r>
      <w:r w:rsidRPr="007F7AA4">
        <w:rPr>
          <w:rFonts w:eastAsiaTheme="majorEastAsia" w:cs="Times New Roman"/>
        </w:rPr>
        <w:t>中均会有</w:t>
      </w:r>
      <w:r w:rsidRPr="007F7AA4">
        <w:rPr>
          <w:rFonts w:eastAsiaTheme="majorEastAsia" w:cs="Times New Roman"/>
        </w:rPr>
        <w:t>Log</w:t>
      </w:r>
      <w:r w:rsidRPr="007F7AA4">
        <w:rPr>
          <w:rFonts w:eastAsiaTheme="majorEastAsia" w:cs="Times New Roman"/>
        </w:rPr>
        <w:t>滚动。同时，工具栏中的插头图标也会变绿。</w:t>
      </w:r>
    </w:p>
    <w:p w14:paraId="6A6ED464" w14:textId="651696AA" w:rsidR="008F10CF" w:rsidRPr="007F7AA4" w:rsidRDefault="008F10CF" w:rsidP="008F10CF">
      <w:pPr>
        <w:jc w:val="center"/>
        <w:rPr>
          <w:rFonts w:eastAsiaTheme="majorEastAsia" w:cs="Times New Roman"/>
        </w:rPr>
      </w:pPr>
      <w:r w:rsidRPr="007F7AA4">
        <w:rPr>
          <w:rFonts w:eastAsiaTheme="majorEastAsia" w:cs="Times New Roman"/>
          <w:noProof/>
        </w:rPr>
        <w:drawing>
          <wp:inline distT="0" distB="0" distL="0" distR="0" wp14:anchorId="7210EBD7" wp14:editId="79AAF8A9">
            <wp:extent cx="7418390" cy="2279650"/>
            <wp:effectExtent l="0" t="0" r="0" b="6350"/>
            <wp:docPr id="3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a:blip r:embed="rId119"/>
                    <a:stretch>
                      <a:fillRect/>
                    </a:stretch>
                  </pic:blipFill>
                  <pic:spPr>
                    <a:xfrm>
                      <a:off x="0" y="0"/>
                      <a:ext cx="7425824" cy="2281935"/>
                    </a:xfrm>
                    <a:prstGeom prst="rect">
                      <a:avLst/>
                    </a:prstGeom>
                  </pic:spPr>
                </pic:pic>
              </a:graphicData>
            </a:graphic>
          </wp:inline>
        </w:drawing>
      </w:r>
    </w:p>
    <w:p w14:paraId="2E9ED9C4" w14:textId="4A76331C" w:rsidR="006A137D" w:rsidRDefault="006A137D" w:rsidP="006A137D">
      <w:pPr>
        <w:rPr>
          <w:rFonts w:eastAsiaTheme="majorEastAsia" w:cs="Times New Roman"/>
        </w:rPr>
      </w:pPr>
      <w:r w:rsidRPr="007F7AA4">
        <w:rPr>
          <w:rFonts w:eastAsiaTheme="majorEastAsia" w:cs="Times New Roman"/>
        </w:rPr>
        <w:t>10.</w:t>
      </w:r>
      <w:r w:rsidRPr="007F7AA4">
        <w:rPr>
          <w:rFonts w:eastAsiaTheme="majorEastAsia" w:cs="Times New Roman"/>
        </w:rPr>
        <w:t>如果需要临时关闭</w:t>
      </w:r>
      <w:r w:rsidRPr="007F7AA4">
        <w:rPr>
          <w:rFonts w:eastAsiaTheme="majorEastAsia" w:cs="Times New Roman"/>
        </w:rPr>
        <w:t>Log</w:t>
      </w:r>
      <w:r w:rsidRPr="007F7AA4">
        <w:rPr>
          <w:rFonts w:eastAsiaTheme="majorEastAsia" w:cs="Times New Roman"/>
        </w:rPr>
        <w:t>录制。可以拔掉</w:t>
      </w:r>
      <w:r w:rsidRPr="007F7AA4">
        <w:rPr>
          <w:rFonts w:eastAsiaTheme="majorEastAsia" w:cs="Times New Roman"/>
        </w:rPr>
        <w:t>USB</w:t>
      </w:r>
      <w:r w:rsidRPr="007F7AA4">
        <w:rPr>
          <w:rFonts w:eastAsiaTheme="majorEastAsia" w:cs="Times New Roman"/>
        </w:rPr>
        <w:t>，需要录制</w:t>
      </w:r>
      <w:r w:rsidRPr="007F7AA4">
        <w:rPr>
          <w:rFonts w:eastAsiaTheme="majorEastAsia" w:cs="Times New Roman"/>
        </w:rPr>
        <w:t>Modem Log</w:t>
      </w:r>
      <w:r w:rsidRPr="007F7AA4">
        <w:rPr>
          <w:rFonts w:eastAsiaTheme="majorEastAsia" w:cs="Times New Roman"/>
        </w:rPr>
        <w:t>时重新再插上即可。这样不需要连接时的</w:t>
      </w:r>
      <w:r w:rsidRPr="007F7AA4">
        <w:rPr>
          <w:rFonts w:eastAsiaTheme="majorEastAsia" w:cs="Times New Roman"/>
        </w:rPr>
        <w:t>EDB</w:t>
      </w:r>
      <w:r w:rsidRPr="007F7AA4">
        <w:rPr>
          <w:rFonts w:eastAsiaTheme="majorEastAsia" w:cs="Times New Roman"/>
        </w:rPr>
        <w:t>文件再次导入。</w:t>
      </w:r>
    </w:p>
    <w:p w14:paraId="3393A48C" w14:textId="43A09CAD" w:rsidR="00A94F82" w:rsidRDefault="00A94F82" w:rsidP="00A94F82">
      <w:pPr>
        <w:pStyle w:val="3"/>
        <w:spacing w:before="156" w:after="156"/>
      </w:pPr>
      <w:bookmarkStart w:id="252" w:name="_Toc87714797"/>
      <w:r>
        <w:rPr>
          <w:rFonts w:hint="eastAsia"/>
        </w:rPr>
        <w:t>MTK</w:t>
      </w:r>
      <w:r>
        <w:rPr>
          <w:rFonts w:hint="eastAsia"/>
        </w:rPr>
        <w:t>抓取</w:t>
      </w:r>
      <w:r>
        <w:rPr>
          <w:rFonts w:hint="eastAsia"/>
        </w:rPr>
        <w:t>Modem</w:t>
      </w:r>
      <w:r>
        <w:t xml:space="preserve"> </w:t>
      </w:r>
      <w:r>
        <w:rPr>
          <w:rFonts w:hint="eastAsia"/>
        </w:rPr>
        <w:t>Dump</w:t>
      </w:r>
      <w:r>
        <w:rPr>
          <w:rFonts w:hint="eastAsia"/>
        </w:rPr>
        <w:t>方法</w:t>
      </w:r>
      <w:bookmarkEnd w:id="252"/>
    </w:p>
    <w:p w14:paraId="03A7668D" w14:textId="2FB77B1B" w:rsidR="00A94F82" w:rsidRDefault="00A94F82" w:rsidP="00A94F82">
      <w:r>
        <w:rPr>
          <w:rFonts w:hint="eastAsia"/>
        </w:rPr>
        <w:t>MTK</w:t>
      </w:r>
      <w:r>
        <w:rPr>
          <w:rFonts w:hint="eastAsia"/>
        </w:rPr>
        <w:t>平台的手机在发生</w:t>
      </w:r>
      <w:r>
        <w:rPr>
          <w:rFonts w:hint="eastAsia"/>
        </w:rPr>
        <w:t>Crash</w:t>
      </w:r>
      <w:r>
        <w:rPr>
          <w:rFonts w:hint="eastAsia"/>
        </w:rPr>
        <w:t>时，无法通过离线或者在线方法抓取</w:t>
      </w:r>
      <w:r>
        <w:rPr>
          <w:rFonts w:hint="eastAsia"/>
        </w:rPr>
        <w:t>Log</w:t>
      </w:r>
      <w:r>
        <w:rPr>
          <w:rFonts w:hint="eastAsia"/>
        </w:rPr>
        <w:t>，因为</w:t>
      </w:r>
      <w:r>
        <w:rPr>
          <w:rFonts w:hint="eastAsia"/>
        </w:rPr>
        <w:t>Modem</w:t>
      </w:r>
      <w:r>
        <w:rPr>
          <w:rFonts w:hint="eastAsia"/>
        </w:rPr>
        <w:t>发生了</w:t>
      </w:r>
      <w:r>
        <w:rPr>
          <w:rFonts w:hint="eastAsia"/>
        </w:rPr>
        <w:t>Crash</w:t>
      </w:r>
      <w:r>
        <w:rPr>
          <w:rFonts w:hint="eastAsia"/>
        </w:rPr>
        <w:t>，</w:t>
      </w:r>
      <w:r>
        <w:rPr>
          <w:rFonts w:hint="eastAsia"/>
        </w:rPr>
        <w:t>Debuglogger</w:t>
      </w:r>
      <w:r>
        <w:rPr>
          <w:rFonts w:hint="eastAsia"/>
        </w:rPr>
        <w:t>无法开启</w:t>
      </w:r>
      <w:r>
        <w:rPr>
          <w:rFonts w:hint="eastAsia"/>
        </w:rPr>
        <w:t>Modem</w:t>
      </w:r>
      <w:r>
        <w:t xml:space="preserve"> </w:t>
      </w:r>
      <w:r>
        <w:rPr>
          <w:rFonts w:hint="eastAsia"/>
        </w:rPr>
        <w:t>Log</w:t>
      </w:r>
      <w:r>
        <w:rPr>
          <w:rFonts w:hint="eastAsia"/>
        </w:rPr>
        <w:t>抓取的开关。</w:t>
      </w:r>
      <w:r w:rsidR="00A47C6B">
        <w:rPr>
          <w:rFonts w:hint="eastAsia"/>
        </w:rPr>
        <w:t>这种情况下，可行的操作如下：</w:t>
      </w:r>
    </w:p>
    <w:p w14:paraId="2CFA8956" w14:textId="77777777" w:rsidR="00A47C6B" w:rsidRDefault="00A47C6B" w:rsidP="00A94F82"/>
    <w:p w14:paraId="6E4FD47D" w14:textId="69D9D009" w:rsidR="00A47C6B" w:rsidRDefault="00A47C6B" w:rsidP="00A47C6B">
      <w:r>
        <w:t>如果</w:t>
      </w:r>
      <w:r w:rsidRPr="00117994">
        <w:t>有</w:t>
      </w:r>
      <w:r w:rsidRPr="00117994">
        <w:t xml:space="preserve">root </w:t>
      </w:r>
      <w:r>
        <w:t>权限，</w:t>
      </w:r>
      <w:r w:rsidRPr="00117994">
        <w:t>用如下方式</w:t>
      </w:r>
      <w:r>
        <w:rPr>
          <w:rFonts w:hint="eastAsia"/>
        </w:rPr>
        <w:t>重写</w:t>
      </w:r>
      <w:r w:rsidR="00893826">
        <w:rPr>
          <w:rFonts w:hint="eastAsia"/>
        </w:rPr>
        <w:t>m</w:t>
      </w:r>
      <w:r w:rsidR="00893826">
        <w:t>dlog1_config</w:t>
      </w:r>
      <w:r w:rsidR="00893826">
        <w:rPr>
          <w:rFonts w:hint="eastAsia"/>
        </w:rPr>
        <w:t>文件</w:t>
      </w:r>
      <w:r w:rsidRPr="00117994">
        <w:t>，然后重启手机</w:t>
      </w:r>
      <w:r w:rsidR="00893826">
        <w:rPr>
          <w:rFonts w:hint="eastAsia"/>
        </w:rPr>
        <w:t>抓取</w:t>
      </w:r>
      <w:r w:rsidR="00893826">
        <w:rPr>
          <w:rFonts w:hint="eastAsia"/>
        </w:rPr>
        <w:t>Modem</w:t>
      </w:r>
      <w:r w:rsidR="00893826">
        <w:t xml:space="preserve"> </w:t>
      </w:r>
      <w:r w:rsidR="00893826">
        <w:rPr>
          <w:rFonts w:hint="eastAsia"/>
        </w:rPr>
        <w:t>Log</w:t>
      </w:r>
      <w:r w:rsidR="00893826">
        <w:rPr>
          <w:rFonts w:hint="eastAsia"/>
        </w:rPr>
        <w:t>。</w:t>
      </w:r>
    </w:p>
    <w:tbl>
      <w:tblPr>
        <w:tblStyle w:val="a7"/>
        <w:tblW w:w="0" w:type="auto"/>
        <w:tblLook w:val="04A0" w:firstRow="1" w:lastRow="0" w:firstColumn="1" w:lastColumn="0" w:noHBand="0" w:noVBand="1"/>
      </w:tblPr>
      <w:tblGrid>
        <w:gridCol w:w="13454"/>
      </w:tblGrid>
      <w:tr w:rsidR="00893826" w14:paraId="24FE4902" w14:textId="77777777" w:rsidTr="00893826">
        <w:tc>
          <w:tcPr>
            <w:tcW w:w="13454" w:type="dxa"/>
          </w:tcPr>
          <w:p w14:paraId="2FFB640E" w14:textId="77777777" w:rsidR="00893826" w:rsidRPr="00117994" w:rsidRDefault="00893826" w:rsidP="00893826">
            <w:r w:rsidRPr="00117994">
              <w:t>adb root</w:t>
            </w:r>
          </w:p>
          <w:p w14:paraId="6BEE0337" w14:textId="121EDB89" w:rsidR="00893826" w:rsidRPr="00893826" w:rsidRDefault="00893826" w:rsidP="00A47C6B">
            <w:r w:rsidRPr="00117994">
              <w:t>adb shell echo -n "\x02\x00\x00\x00" &gt; /data/mdlog/mdlog1_config</w:t>
            </w:r>
          </w:p>
        </w:tc>
      </w:tr>
    </w:tbl>
    <w:p w14:paraId="4A83EAD4" w14:textId="32566731" w:rsidR="00A65E21" w:rsidRPr="007F7AA4" w:rsidRDefault="00A65E21" w:rsidP="00A65E21">
      <w:pPr>
        <w:pStyle w:val="2"/>
        <w:spacing w:before="156" w:after="156"/>
        <w:rPr>
          <w:rFonts w:cs="Times New Roman"/>
        </w:rPr>
      </w:pPr>
      <w:bookmarkStart w:id="253" w:name="_Toc87714798"/>
      <w:r w:rsidRPr="007F7AA4">
        <w:rPr>
          <w:rFonts w:cs="Times New Roman"/>
        </w:rPr>
        <w:t>MTK</w:t>
      </w:r>
      <w:r w:rsidRPr="007F7AA4">
        <w:rPr>
          <w:rFonts w:cs="Times New Roman"/>
        </w:rPr>
        <w:t>常用的</w:t>
      </w:r>
      <w:r w:rsidRPr="007F7AA4">
        <w:rPr>
          <w:rFonts w:cs="Times New Roman"/>
        </w:rPr>
        <w:t>Log</w:t>
      </w:r>
      <w:r w:rsidRPr="007F7AA4">
        <w:rPr>
          <w:rFonts w:cs="Times New Roman"/>
        </w:rPr>
        <w:t>关键字搜索！！！</w:t>
      </w:r>
      <w:bookmarkEnd w:id="253"/>
    </w:p>
    <w:p w14:paraId="2C970126" w14:textId="1B3EB8A8" w:rsidR="00A65E21" w:rsidRPr="007F7AA4" w:rsidRDefault="00A65E21" w:rsidP="00A65E21">
      <w:pPr>
        <w:rPr>
          <w:rFonts w:eastAsiaTheme="majorEastAsia" w:cs="Times New Roman"/>
        </w:rPr>
      </w:pPr>
      <w:r w:rsidRPr="007F7AA4">
        <w:rPr>
          <w:rFonts w:eastAsiaTheme="majorEastAsia" w:cs="Times New Roman"/>
        </w:rPr>
        <w:t>常用的</w:t>
      </w:r>
      <w:r w:rsidRPr="007F7AA4">
        <w:rPr>
          <w:rFonts w:eastAsiaTheme="majorEastAsia" w:cs="Times New Roman"/>
        </w:rPr>
        <w:t>Log mask</w:t>
      </w:r>
      <w:r w:rsidRPr="007F7AA4">
        <w:rPr>
          <w:rFonts w:eastAsiaTheme="majorEastAsia" w:cs="Times New Roman"/>
        </w:rPr>
        <w:t>，并贴上对应的</w:t>
      </w:r>
      <w:r w:rsidRPr="007F7AA4">
        <w:rPr>
          <w:rFonts w:eastAsiaTheme="majorEastAsia" w:cs="Times New Roman"/>
        </w:rPr>
        <w:t>config</w:t>
      </w:r>
      <w:r w:rsidRPr="007F7AA4">
        <w:rPr>
          <w:rFonts w:eastAsiaTheme="majorEastAsia" w:cs="Times New Roman"/>
        </w:rPr>
        <w:t>文件</w:t>
      </w:r>
      <w:r w:rsidR="007F5E38" w:rsidRPr="007F7AA4">
        <w:rPr>
          <w:rFonts w:eastAsiaTheme="majorEastAsia" w:cs="Times New Roman"/>
        </w:rPr>
        <w:t>。</w:t>
      </w:r>
    </w:p>
    <w:p w14:paraId="1A35B653" w14:textId="0FB77362" w:rsidR="003562AF" w:rsidRPr="007F7AA4" w:rsidRDefault="008944CF" w:rsidP="008944CF">
      <w:pPr>
        <w:pStyle w:val="3"/>
        <w:spacing w:before="156" w:after="156"/>
        <w:rPr>
          <w:rFonts w:eastAsiaTheme="majorEastAsia" w:cs="Times New Roman"/>
        </w:rPr>
      </w:pPr>
      <w:bookmarkStart w:id="254" w:name="_Toc87714799"/>
      <w:r w:rsidRPr="007F7AA4">
        <w:rPr>
          <w:rFonts w:eastAsiaTheme="majorEastAsia" w:cs="Times New Roman"/>
        </w:rPr>
        <w:t>MTK</w:t>
      </w:r>
      <w:r w:rsidRPr="007F7AA4">
        <w:rPr>
          <w:rFonts w:eastAsiaTheme="majorEastAsia" w:cs="Times New Roman"/>
        </w:rPr>
        <w:t>常用的</w:t>
      </w:r>
      <w:r w:rsidRPr="007F7AA4">
        <w:rPr>
          <w:rFonts w:eastAsiaTheme="majorEastAsia" w:cs="Times New Roman"/>
        </w:rPr>
        <w:t>Log Mask</w:t>
      </w:r>
      <w:r w:rsidRPr="007F7AA4">
        <w:rPr>
          <w:rFonts w:eastAsiaTheme="majorEastAsia" w:cs="Times New Roman"/>
        </w:rPr>
        <w:t>说明</w:t>
      </w:r>
      <w:bookmarkEnd w:id="254"/>
    </w:p>
    <w:p w14:paraId="0BD23159" w14:textId="0513582B" w:rsidR="008944CF" w:rsidRPr="007F7AA4" w:rsidRDefault="008944CF" w:rsidP="008944CF">
      <w:pPr>
        <w:pStyle w:val="4"/>
        <w:spacing w:before="156" w:after="156"/>
        <w:rPr>
          <w:rFonts w:cs="Times New Roman"/>
        </w:rPr>
      </w:pPr>
      <w:r w:rsidRPr="007F7AA4">
        <w:rPr>
          <w:rFonts w:cs="Times New Roman"/>
        </w:rPr>
        <w:t>Modem</w:t>
      </w:r>
      <w:r w:rsidRPr="007F7AA4">
        <w:rPr>
          <w:rFonts w:cs="Times New Roman"/>
        </w:rPr>
        <w:t>中所有</w:t>
      </w:r>
      <w:r w:rsidRPr="007F7AA4">
        <w:rPr>
          <w:rFonts w:cs="Times New Roman"/>
        </w:rPr>
        <w:t>SBP</w:t>
      </w:r>
      <w:r w:rsidRPr="007F7AA4">
        <w:rPr>
          <w:rFonts w:cs="Times New Roman"/>
        </w:rPr>
        <w:t>的状态</w:t>
      </w:r>
    </w:p>
    <w:p w14:paraId="522A129B" w14:textId="35D7171E" w:rsidR="006720A6" w:rsidRPr="007F7AA4" w:rsidRDefault="006720A6" w:rsidP="006720A6">
      <w:pPr>
        <w:rPr>
          <w:rFonts w:eastAsiaTheme="majorEastAsia" w:cs="Times New Roman"/>
        </w:rPr>
      </w:pPr>
      <w:r w:rsidRPr="007F7AA4">
        <w:rPr>
          <w:rFonts w:eastAsiaTheme="majorEastAsia" w:cs="Times New Roman"/>
        </w:rPr>
        <w:t>在</w:t>
      </w:r>
      <w:r w:rsidRPr="007F7AA4">
        <w:rPr>
          <w:rFonts w:eastAsiaTheme="majorEastAsia" w:cs="Times New Roman"/>
        </w:rPr>
        <w:t>Message Type</w:t>
      </w:r>
      <w:r w:rsidRPr="007F7AA4">
        <w:rPr>
          <w:rFonts w:eastAsiaTheme="majorEastAsia" w:cs="Times New Roman"/>
        </w:rPr>
        <w:t>中选中</w:t>
      </w:r>
      <w:r w:rsidRPr="007F7AA4">
        <w:rPr>
          <w:rFonts w:eastAsiaTheme="majorEastAsia" w:cs="Times New Roman"/>
        </w:rPr>
        <w:t>Primitive</w:t>
      </w:r>
      <w:r w:rsidRPr="007F7AA4">
        <w:rPr>
          <w:rFonts w:eastAsiaTheme="majorEastAsia" w:cs="Times New Roman"/>
        </w:rPr>
        <w:t>，然后搜索</w:t>
      </w:r>
      <w:r w:rsidRPr="007F7AA4">
        <w:rPr>
          <w:rFonts w:eastAsiaTheme="majorEastAsia" w:cs="Times New Roman"/>
        </w:rPr>
        <w:t>_SBP_</w:t>
      </w:r>
      <w:r w:rsidRPr="007F7AA4">
        <w:rPr>
          <w:rFonts w:eastAsiaTheme="majorEastAsia" w:cs="Times New Roman"/>
        </w:rPr>
        <w:t>就可以找到所有</w:t>
      </w:r>
      <w:r w:rsidRPr="007F7AA4">
        <w:rPr>
          <w:rFonts w:eastAsiaTheme="majorEastAsia" w:cs="Times New Roman"/>
        </w:rPr>
        <w:t>SBP</w:t>
      </w:r>
      <w:r w:rsidRPr="007F7AA4">
        <w:rPr>
          <w:rFonts w:eastAsiaTheme="majorEastAsia" w:cs="Times New Roman"/>
        </w:rPr>
        <w:t>的状态上报消息</w:t>
      </w:r>
      <w:r w:rsidRPr="007F7AA4">
        <w:rPr>
          <w:rFonts w:eastAsiaTheme="majorEastAsia" w:cs="Times New Roman"/>
          <w:highlight w:val="yellow"/>
        </w:rPr>
        <w:t>MSG_ID_NWSEL_NWSEL_SBP_DUMP_IND</w:t>
      </w:r>
      <w:r w:rsidRPr="007F7AA4">
        <w:rPr>
          <w:rFonts w:eastAsiaTheme="majorEastAsia" w:cs="Times New Roman"/>
        </w:rPr>
        <w:t>。</w:t>
      </w:r>
    </w:p>
    <w:tbl>
      <w:tblPr>
        <w:tblStyle w:val="a7"/>
        <w:tblW w:w="0" w:type="auto"/>
        <w:tblLook w:val="04A0" w:firstRow="1" w:lastRow="0" w:firstColumn="1" w:lastColumn="0" w:noHBand="0" w:noVBand="1"/>
      </w:tblPr>
      <w:tblGrid>
        <w:gridCol w:w="13454"/>
      </w:tblGrid>
      <w:tr w:rsidR="0042232E" w:rsidRPr="007F7AA4" w14:paraId="3995427B" w14:textId="77777777" w:rsidTr="0042232E">
        <w:tc>
          <w:tcPr>
            <w:tcW w:w="13454" w:type="dxa"/>
          </w:tcPr>
          <w:p w14:paraId="00CADADF" w14:textId="77777777" w:rsidR="0042232E" w:rsidRPr="007F7AA4" w:rsidRDefault="0042232E" w:rsidP="0042232E">
            <w:pPr>
              <w:rPr>
                <w:rFonts w:eastAsiaTheme="majorEastAsia" w:cs="Times New Roman"/>
              </w:rPr>
            </w:pPr>
            <w:r w:rsidRPr="007F7AA4">
              <w:rPr>
                <w:rFonts w:eastAsiaTheme="majorEastAsia" w:cs="Times New Roman"/>
              </w:rPr>
              <w:t>PS</w:t>
            </w:r>
            <w:r w:rsidRPr="007F7AA4">
              <w:rPr>
                <w:rFonts w:eastAsiaTheme="majorEastAsia" w:cs="Times New Roman"/>
              </w:rPr>
              <w:tab/>
              <w:t>247359</w:t>
            </w:r>
            <w:r w:rsidRPr="007F7AA4">
              <w:rPr>
                <w:rFonts w:eastAsiaTheme="majorEastAsia" w:cs="Times New Roman"/>
              </w:rPr>
              <w:tab/>
              <w:t>11122562</w:t>
            </w:r>
            <w:r w:rsidRPr="007F7AA4">
              <w:rPr>
                <w:rFonts w:eastAsiaTheme="majorEastAsia" w:cs="Times New Roman"/>
              </w:rPr>
              <w:tab/>
              <w:t>10:37:41:108</w:t>
            </w:r>
            <w:r w:rsidRPr="007F7AA4">
              <w:rPr>
                <w:rFonts w:eastAsiaTheme="majorEastAsia" w:cs="Times New Roman"/>
              </w:rPr>
              <w:tab/>
              <w:t>NWSEL - NWSEL</w:t>
            </w:r>
            <w:r w:rsidRPr="007F7AA4">
              <w:rPr>
                <w:rFonts w:eastAsiaTheme="majorEastAsia" w:cs="Times New Roman"/>
              </w:rPr>
              <w:tab/>
              <w:t>MSG_ID_NWSEL_NWSEL_SBP_DUMP_IND</w:t>
            </w:r>
          </w:p>
          <w:p w14:paraId="013B4939" w14:textId="77777777" w:rsidR="0042232E" w:rsidRPr="007F7AA4" w:rsidRDefault="0042232E" w:rsidP="0042232E">
            <w:pPr>
              <w:rPr>
                <w:rFonts w:eastAsiaTheme="majorEastAsia" w:cs="Times New Roman"/>
              </w:rPr>
            </w:pPr>
            <w:r w:rsidRPr="007F7AA4">
              <w:rPr>
                <w:rFonts w:eastAsiaTheme="majorEastAsia" w:cs="Times New Roman"/>
              </w:rPr>
              <w:t>nwsel_nwsel_sbp_dump_ind_struct = (struct)</w:t>
            </w:r>
          </w:p>
          <w:p w14:paraId="5A74C9A0" w14:textId="77777777" w:rsidR="0042232E" w:rsidRPr="007F7AA4" w:rsidRDefault="0042232E" w:rsidP="0042232E">
            <w:pPr>
              <w:rPr>
                <w:rFonts w:eastAsiaTheme="majorEastAsia" w:cs="Times New Roman"/>
              </w:rPr>
            </w:pPr>
            <w:r w:rsidRPr="007F7AA4">
              <w:rPr>
                <w:rFonts w:eastAsiaTheme="majorEastAsia" w:cs="Times New Roman"/>
              </w:rPr>
              <w:t xml:space="preserve">    ref_count = 0x01</w:t>
            </w:r>
          </w:p>
          <w:p w14:paraId="4D67F41F" w14:textId="77777777" w:rsidR="0042232E" w:rsidRPr="007F7AA4" w:rsidRDefault="0042232E" w:rsidP="0042232E">
            <w:pPr>
              <w:rPr>
                <w:rFonts w:eastAsiaTheme="majorEastAsia" w:cs="Times New Roman"/>
              </w:rPr>
            </w:pPr>
            <w:r w:rsidRPr="007F7AA4">
              <w:rPr>
                <w:rFonts w:eastAsiaTheme="majorEastAsia" w:cs="Times New Roman"/>
              </w:rPr>
              <w:t xml:space="preserve">    lp_reserved = 0x01</w:t>
            </w:r>
          </w:p>
          <w:p w14:paraId="280D378F" w14:textId="77777777" w:rsidR="0042232E" w:rsidRPr="007F7AA4" w:rsidRDefault="0042232E" w:rsidP="0042232E">
            <w:pPr>
              <w:rPr>
                <w:rFonts w:eastAsiaTheme="majorEastAsia" w:cs="Times New Roman"/>
              </w:rPr>
            </w:pPr>
            <w:r w:rsidRPr="007F7AA4">
              <w:rPr>
                <w:rFonts w:eastAsiaTheme="majorEastAsia" w:cs="Times New Roman"/>
              </w:rPr>
              <w:t xml:space="preserve">    msg_len = 0x1280</w:t>
            </w:r>
          </w:p>
          <w:p w14:paraId="1E192AD0" w14:textId="77777777" w:rsidR="0042232E" w:rsidRPr="007F7AA4" w:rsidRDefault="0042232E" w:rsidP="0042232E">
            <w:pPr>
              <w:rPr>
                <w:rFonts w:eastAsiaTheme="majorEastAsia" w:cs="Times New Roman"/>
              </w:rPr>
            </w:pPr>
            <w:r w:rsidRPr="007F7AA4">
              <w:rPr>
                <w:rFonts w:eastAsiaTheme="majorEastAsia" w:cs="Times New Roman"/>
              </w:rPr>
              <w:t xml:space="preserve">    nwsel_sbp_array = Array[1183]</w:t>
            </w:r>
          </w:p>
          <w:p w14:paraId="468C3A70" w14:textId="77777777" w:rsidR="0042232E" w:rsidRPr="007F7AA4" w:rsidRDefault="0042232E" w:rsidP="0042232E">
            <w:pPr>
              <w:rPr>
                <w:rFonts w:eastAsiaTheme="majorEastAsia" w:cs="Times New Roman"/>
              </w:rPr>
            </w:pPr>
            <w:r w:rsidRPr="007F7AA4">
              <w:rPr>
                <w:rFonts w:eastAsiaTheme="majorEastAsia" w:cs="Times New Roman"/>
              </w:rPr>
              <w:t xml:space="preserve">        nwsel_sbp_array[0] = (struct)</w:t>
            </w:r>
          </w:p>
          <w:p w14:paraId="0CAAC277" w14:textId="77777777" w:rsidR="0042232E" w:rsidRPr="007F7AA4" w:rsidRDefault="0042232E" w:rsidP="0042232E">
            <w:pPr>
              <w:rPr>
                <w:rFonts w:eastAsiaTheme="majorEastAsia" w:cs="Times New Roman"/>
              </w:rPr>
            </w:pPr>
            <w:r w:rsidRPr="007F7AA4">
              <w:rPr>
                <w:rFonts w:eastAsiaTheme="majorEastAsia" w:cs="Times New Roman"/>
              </w:rPr>
              <w:t xml:space="preserve">            sbp_name = SBP_PERMANENT_AUTO_SEL_MODE (enum 0)</w:t>
            </w:r>
          </w:p>
          <w:p w14:paraId="0DF318AA" w14:textId="77777777" w:rsidR="0042232E" w:rsidRPr="007F7AA4" w:rsidRDefault="0042232E" w:rsidP="0042232E">
            <w:pPr>
              <w:rPr>
                <w:rFonts w:eastAsiaTheme="majorEastAsia" w:cs="Times New Roman"/>
              </w:rPr>
            </w:pPr>
            <w:r w:rsidRPr="007F7AA4">
              <w:rPr>
                <w:rFonts w:eastAsiaTheme="majorEastAsia" w:cs="Times New Roman"/>
              </w:rPr>
              <w:t xml:space="preserve">            </w:t>
            </w:r>
            <w:r w:rsidRPr="007F7AA4">
              <w:rPr>
                <w:rFonts w:eastAsiaTheme="majorEastAsia" w:cs="Times New Roman"/>
                <w:highlight w:val="yellow"/>
              </w:rPr>
              <w:t>value = KAL_FALSE (enum 0)</w:t>
            </w:r>
          </w:p>
          <w:p w14:paraId="4205E589" w14:textId="77777777" w:rsidR="0042232E" w:rsidRPr="007F7AA4" w:rsidRDefault="0042232E" w:rsidP="0042232E">
            <w:pPr>
              <w:rPr>
                <w:rFonts w:eastAsiaTheme="majorEastAsia" w:cs="Times New Roman"/>
              </w:rPr>
            </w:pPr>
            <w:r w:rsidRPr="007F7AA4">
              <w:rPr>
                <w:rFonts w:eastAsiaTheme="majorEastAsia" w:cs="Times New Roman"/>
              </w:rPr>
              <w:t xml:space="preserve">        nwsel_sbp_array[1] = (struct)</w:t>
            </w:r>
          </w:p>
          <w:p w14:paraId="77437FF3" w14:textId="77777777" w:rsidR="0042232E" w:rsidRPr="007F7AA4" w:rsidRDefault="0042232E" w:rsidP="0042232E">
            <w:pPr>
              <w:rPr>
                <w:rFonts w:eastAsiaTheme="majorEastAsia" w:cs="Times New Roman"/>
              </w:rPr>
            </w:pPr>
            <w:r w:rsidRPr="007F7AA4">
              <w:rPr>
                <w:rFonts w:eastAsiaTheme="majorEastAsia" w:cs="Times New Roman"/>
              </w:rPr>
              <w:t xml:space="preserve">            sbp_name = SBP_UMTS_CB_OFF (enum 1)</w:t>
            </w:r>
          </w:p>
          <w:p w14:paraId="73907C8B" w14:textId="77777777" w:rsidR="0042232E" w:rsidRPr="007F7AA4" w:rsidRDefault="0042232E" w:rsidP="0042232E">
            <w:pPr>
              <w:rPr>
                <w:rFonts w:eastAsiaTheme="majorEastAsia" w:cs="Times New Roman"/>
              </w:rPr>
            </w:pPr>
            <w:r w:rsidRPr="007F7AA4">
              <w:rPr>
                <w:rFonts w:eastAsiaTheme="majorEastAsia" w:cs="Times New Roman"/>
              </w:rPr>
              <w:t xml:space="preserve">            </w:t>
            </w:r>
            <w:r w:rsidRPr="007F7AA4">
              <w:rPr>
                <w:rFonts w:eastAsiaTheme="majorEastAsia" w:cs="Times New Roman"/>
                <w:highlight w:val="yellow"/>
              </w:rPr>
              <w:t>value = KAL_FALSE (enum 0)</w:t>
            </w:r>
          </w:p>
          <w:p w14:paraId="0906D6A9" w14:textId="77777777" w:rsidR="0042232E" w:rsidRPr="007F7AA4" w:rsidRDefault="0042232E" w:rsidP="0042232E">
            <w:pPr>
              <w:rPr>
                <w:rFonts w:eastAsiaTheme="majorEastAsia" w:cs="Times New Roman"/>
              </w:rPr>
            </w:pPr>
            <w:r w:rsidRPr="007F7AA4">
              <w:rPr>
                <w:rFonts w:eastAsiaTheme="majorEastAsia" w:cs="Times New Roman"/>
              </w:rPr>
              <w:t xml:space="preserve">        nwsel_sbp_array[2] = (struct)</w:t>
            </w:r>
          </w:p>
          <w:p w14:paraId="6665D61A" w14:textId="77777777" w:rsidR="0042232E" w:rsidRPr="007F7AA4" w:rsidRDefault="0042232E" w:rsidP="0042232E">
            <w:pPr>
              <w:rPr>
                <w:rFonts w:eastAsiaTheme="majorEastAsia" w:cs="Times New Roman"/>
              </w:rPr>
            </w:pPr>
            <w:r w:rsidRPr="007F7AA4">
              <w:rPr>
                <w:rFonts w:eastAsiaTheme="majorEastAsia" w:cs="Times New Roman"/>
              </w:rPr>
              <w:t xml:space="preserve">            sbp_name = SBP_MM_TRY_ABNORMAL_LAI_ONCE_MORE (enum 2)</w:t>
            </w:r>
          </w:p>
          <w:p w14:paraId="6BD392F0" w14:textId="77777777" w:rsidR="0042232E" w:rsidRPr="007F7AA4" w:rsidRDefault="0042232E" w:rsidP="0042232E">
            <w:pPr>
              <w:rPr>
                <w:rFonts w:eastAsiaTheme="majorEastAsia" w:cs="Times New Roman"/>
              </w:rPr>
            </w:pPr>
            <w:r w:rsidRPr="007F7AA4">
              <w:rPr>
                <w:rFonts w:eastAsiaTheme="majorEastAsia" w:cs="Times New Roman"/>
              </w:rPr>
              <w:t xml:space="preserve">            </w:t>
            </w:r>
            <w:r w:rsidRPr="007F7AA4">
              <w:rPr>
                <w:rFonts w:eastAsiaTheme="majorEastAsia" w:cs="Times New Roman"/>
                <w:highlight w:val="yellow"/>
              </w:rPr>
              <w:t>value = KAL_TRUE (enum 1)</w:t>
            </w:r>
          </w:p>
          <w:p w14:paraId="2EB8E5D1" w14:textId="77777777" w:rsidR="0042232E" w:rsidRPr="007F7AA4" w:rsidRDefault="0042232E" w:rsidP="0042232E">
            <w:pPr>
              <w:rPr>
                <w:rFonts w:eastAsiaTheme="majorEastAsia" w:cs="Times New Roman"/>
              </w:rPr>
            </w:pPr>
            <w:r w:rsidRPr="007F7AA4">
              <w:rPr>
                <w:rFonts w:eastAsiaTheme="majorEastAsia" w:cs="Times New Roman"/>
              </w:rPr>
              <w:t xml:space="preserve">        nwsel_sbp_array[3] = (struct)</w:t>
            </w:r>
          </w:p>
          <w:p w14:paraId="06555AAC" w14:textId="77777777" w:rsidR="0042232E" w:rsidRPr="007F7AA4" w:rsidRDefault="0042232E" w:rsidP="0042232E">
            <w:pPr>
              <w:rPr>
                <w:rFonts w:eastAsiaTheme="majorEastAsia" w:cs="Times New Roman"/>
              </w:rPr>
            </w:pPr>
            <w:r w:rsidRPr="007F7AA4">
              <w:rPr>
                <w:rFonts w:eastAsiaTheme="majorEastAsia" w:cs="Times New Roman"/>
              </w:rPr>
              <w:t xml:space="preserve">            sbp_name = SBP_MM_DISABLE_RETRY_ABNORMAL_LAI (enum 3)</w:t>
            </w:r>
          </w:p>
          <w:p w14:paraId="13842080" w14:textId="77777777" w:rsidR="0042232E" w:rsidRPr="007F7AA4" w:rsidRDefault="0042232E" w:rsidP="0042232E">
            <w:pPr>
              <w:rPr>
                <w:rFonts w:eastAsiaTheme="majorEastAsia" w:cs="Times New Roman"/>
              </w:rPr>
            </w:pPr>
            <w:r w:rsidRPr="007F7AA4">
              <w:rPr>
                <w:rFonts w:eastAsiaTheme="majorEastAsia" w:cs="Times New Roman"/>
              </w:rPr>
              <w:t xml:space="preserve">            </w:t>
            </w:r>
            <w:r w:rsidRPr="007F7AA4">
              <w:rPr>
                <w:rFonts w:eastAsiaTheme="majorEastAsia" w:cs="Times New Roman"/>
                <w:highlight w:val="yellow"/>
              </w:rPr>
              <w:t>value = KAL_FALSE (enum 0)</w:t>
            </w:r>
          </w:p>
          <w:p w14:paraId="77B36E24" w14:textId="3085CAA0" w:rsidR="0042232E" w:rsidRPr="007F7AA4" w:rsidRDefault="0042232E" w:rsidP="0042232E">
            <w:pPr>
              <w:rPr>
                <w:rFonts w:eastAsiaTheme="majorEastAsia" w:cs="Times New Roman"/>
              </w:rPr>
            </w:pPr>
            <w:r w:rsidRPr="007F7AA4">
              <w:rPr>
                <w:rFonts w:eastAsiaTheme="majorEastAsia" w:cs="Times New Roman"/>
              </w:rPr>
              <w:t xml:space="preserve">        …</w:t>
            </w:r>
          </w:p>
        </w:tc>
      </w:tr>
    </w:tbl>
    <w:p w14:paraId="352599B3" w14:textId="77777777" w:rsidR="0042232E" w:rsidRPr="007F7AA4" w:rsidRDefault="0042232E" w:rsidP="0042232E">
      <w:pPr>
        <w:rPr>
          <w:rFonts w:eastAsiaTheme="majorEastAsia" w:cs="Times New Roman"/>
        </w:rPr>
      </w:pPr>
    </w:p>
    <w:p w14:paraId="0613A4F8" w14:textId="290AAD7B" w:rsidR="00733D08" w:rsidRPr="007F7AA4" w:rsidRDefault="006E363C" w:rsidP="006E363C">
      <w:pPr>
        <w:pStyle w:val="2"/>
        <w:spacing w:before="156" w:after="156"/>
        <w:rPr>
          <w:rFonts w:cs="Times New Roman"/>
        </w:rPr>
      </w:pPr>
      <w:bookmarkStart w:id="255" w:name="_Toc87714800"/>
      <w:r w:rsidRPr="007F7AA4">
        <w:rPr>
          <w:rFonts w:cs="Times New Roman"/>
        </w:rPr>
        <w:t>IMEI</w:t>
      </w:r>
      <w:r w:rsidRPr="007F7AA4">
        <w:rPr>
          <w:rFonts w:cs="Times New Roman"/>
        </w:rPr>
        <w:t>签名相关问题</w:t>
      </w:r>
      <w:bookmarkEnd w:id="255"/>
    </w:p>
    <w:p w14:paraId="19AE0B32" w14:textId="02F184AE" w:rsidR="001A4659" w:rsidRPr="007F7AA4" w:rsidRDefault="001A4659" w:rsidP="001A4659">
      <w:pPr>
        <w:pStyle w:val="3"/>
        <w:spacing w:before="156" w:after="156"/>
        <w:rPr>
          <w:rFonts w:eastAsiaTheme="majorEastAsia" w:cs="Times New Roman"/>
        </w:rPr>
      </w:pPr>
      <w:bookmarkStart w:id="256" w:name="_Toc87714801"/>
      <w:r w:rsidRPr="007F7AA4">
        <w:rPr>
          <w:rFonts w:eastAsiaTheme="majorEastAsia" w:cs="Times New Roman"/>
        </w:rPr>
        <w:t>CTS</w:t>
      </w:r>
      <w:r w:rsidRPr="007F7AA4">
        <w:rPr>
          <w:rFonts w:eastAsiaTheme="majorEastAsia" w:cs="Times New Roman"/>
        </w:rPr>
        <w:t>测试</w:t>
      </w:r>
      <w:r w:rsidRPr="007F7AA4">
        <w:rPr>
          <w:rFonts w:eastAsiaTheme="majorEastAsia" w:cs="Times New Roman"/>
        </w:rPr>
        <w:t xml:space="preserve"> </w:t>
      </w:r>
      <w:r w:rsidRPr="007F7AA4">
        <w:rPr>
          <w:rFonts w:eastAsiaTheme="majorEastAsia" w:cs="Times New Roman"/>
        </w:rPr>
        <w:t>替换了</w:t>
      </w:r>
      <w:r w:rsidRPr="007F7AA4">
        <w:rPr>
          <w:rFonts w:eastAsiaTheme="majorEastAsia" w:cs="Times New Roman"/>
        </w:rPr>
        <w:t>system.img</w:t>
      </w:r>
      <w:r w:rsidRPr="007F7AA4">
        <w:rPr>
          <w:rFonts w:eastAsiaTheme="majorEastAsia" w:cs="Times New Roman"/>
        </w:rPr>
        <w:t>文件，不能使用暗码抓</w:t>
      </w:r>
      <w:r w:rsidRPr="007F7AA4">
        <w:rPr>
          <w:rFonts w:eastAsiaTheme="majorEastAsia" w:cs="Times New Roman"/>
        </w:rPr>
        <w:t>Modem Log</w:t>
      </w:r>
      <w:bookmarkEnd w:id="256"/>
    </w:p>
    <w:p w14:paraId="51066DE6" w14:textId="31636D2A" w:rsidR="001A4659" w:rsidRPr="007F7AA4" w:rsidRDefault="00C7676F" w:rsidP="006E363C">
      <w:pPr>
        <w:rPr>
          <w:rFonts w:eastAsiaTheme="majorEastAsia" w:cs="Times New Roman"/>
        </w:rPr>
      </w:pPr>
      <w:hyperlink r:id="rId120" w:history="1">
        <w:r w:rsidR="006E363C" w:rsidRPr="007F7AA4">
          <w:rPr>
            <w:rFonts w:eastAsiaTheme="majorEastAsia" w:cs="Times New Roman"/>
          </w:rPr>
          <w:t>UPGR5G-5898</w:t>
        </w:r>
      </w:hyperlink>
      <w:r w:rsidR="006E363C" w:rsidRPr="007F7AA4">
        <w:rPr>
          <w:rFonts w:eastAsiaTheme="majorEastAsia" w:cs="Times New Roman"/>
        </w:rPr>
        <w:t xml:space="preserve"> J22_R_JP_NJ_ODC_GSI _GSI</w:t>
      </w:r>
      <w:r w:rsidR="006E363C" w:rsidRPr="007F7AA4">
        <w:rPr>
          <w:rFonts w:eastAsiaTheme="majorEastAsia" w:cs="Times New Roman"/>
        </w:rPr>
        <w:t>手机插入</w:t>
      </w:r>
      <w:r w:rsidR="006E363C" w:rsidRPr="007F7AA4">
        <w:rPr>
          <w:rFonts w:eastAsiaTheme="majorEastAsia" w:cs="Times New Roman"/>
        </w:rPr>
        <w:t>SIM</w:t>
      </w:r>
      <w:r w:rsidR="006E363C" w:rsidRPr="007F7AA4">
        <w:rPr>
          <w:rFonts w:eastAsiaTheme="majorEastAsia" w:cs="Times New Roman"/>
        </w:rPr>
        <w:t>卡不识别，</w:t>
      </w:r>
      <w:r w:rsidR="006E363C" w:rsidRPr="007F7AA4">
        <w:rPr>
          <w:rFonts w:eastAsiaTheme="majorEastAsia" w:cs="Times New Roman"/>
        </w:rPr>
        <w:t>SIM</w:t>
      </w:r>
      <w:r w:rsidR="006E363C" w:rsidRPr="007F7AA4">
        <w:rPr>
          <w:rFonts w:eastAsiaTheme="majorEastAsia" w:cs="Times New Roman"/>
        </w:rPr>
        <w:t>卡相关测项测试</w:t>
      </w:r>
      <w:r w:rsidR="006E363C" w:rsidRPr="007F7AA4">
        <w:rPr>
          <w:rFonts w:eastAsiaTheme="majorEastAsia" w:cs="Times New Roman"/>
        </w:rPr>
        <w:t>fail_</w:t>
      </w:r>
      <w:r w:rsidR="006E363C" w:rsidRPr="007F7AA4">
        <w:rPr>
          <w:rFonts w:eastAsiaTheme="majorEastAsia" w:cs="Times New Roman"/>
        </w:rPr>
        <w:t>必现</w:t>
      </w:r>
      <w:r w:rsidR="006E363C" w:rsidRPr="007F7AA4">
        <w:rPr>
          <w:rFonts w:eastAsiaTheme="majorEastAsia" w:cs="Times New Roman"/>
        </w:rPr>
        <w:t>_V12.5.0.5.RJEJPSB</w:t>
      </w:r>
    </w:p>
    <w:p w14:paraId="4E5FA97E" w14:textId="5FEE6083" w:rsidR="009F720A" w:rsidRPr="007F7AA4" w:rsidRDefault="009F720A" w:rsidP="006E363C">
      <w:pPr>
        <w:rPr>
          <w:rFonts w:eastAsiaTheme="majorEastAsia" w:cs="Times New Roman"/>
        </w:rPr>
      </w:pPr>
      <w:r w:rsidRPr="007F7AA4">
        <w:rPr>
          <w:rFonts w:eastAsiaTheme="majorEastAsia" w:cs="Times New Roman"/>
        </w:rPr>
        <w:t>该问题中</w:t>
      </w:r>
    </w:p>
    <w:p w14:paraId="53937C71" w14:textId="675D6293" w:rsidR="006E363C" w:rsidRPr="007F7AA4" w:rsidRDefault="006E363C" w:rsidP="006E363C">
      <w:pPr>
        <w:rPr>
          <w:rFonts w:eastAsiaTheme="majorEastAsia" w:cs="Times New Roman"/>
        </w:rPr>
      </w:pPr>
      <w:r w:rsidRPr="007F7AA4">
        <w:rPr>
          <w:rFonts w:eastAsiaTheme="majorEastAsia" w:cs="Times New Roman"/>
          <w:noProof/>
        </w:rPr>
        <w:drawing>
          <wp:inline distT="0" distB="0" distL="0" distR="0" wp14:anchorId="049B9505" wp14:editId="5FB09EB5">
            <wp:extent cx="7788315" cy="2751058"/>
            <wp:effectExtent l="0" t="0" r="317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7788315" cy="2751058"/>
                    </a:xfrm>
                    <a:prstGeom prst="rect">
                      <a:avLst/>
                    </a:prstGeom>
                  </pic:spPr>
                </pic:pic>
              </a:graphicData>
            </a:graphic>
          </wp:inline>
        </w:drawing>
      </w:r>
    </w:p>
    <w:p w14:paraId="527B6098" w14:textId="77777777" w:rsidR="00F9267E" w:rsidRDefault="00F9267E" w:rsidP="00F9267E">
      <w:pPr>
        <w:pStyle w:val="3"/>
        <w:spacing w:before="156" w:after="156"/>
      </w:pPr>
      <w:r>
        <w:rPr>
          <w:rFonts w:hint="eastAsia"/>
        </w:rPr>
        <w:t>通过</w:t>
      </w:r>
      <w:r>
        <w:rPr>
          <w:rFonts w:hint="eastAsia"/>
        </w:rPr>
        <w:t>SN</w:t>
      </w:r>
      <w:r>
        <w:t xml:space="preserve"> </w:t>
      </w:r>
      <w:r>
        <w:rPr>
          <w:rFonts w:hint="eastAsia"/>
        </w:rPr>
        <w:t>Writer</w:t>
      </w:r>
      <w:r>
        <w:rPr>
          <w:rFonts w:hint="eastAsia"/>
        </w:rPr>
        <w:t>写入签名失败</w:t>
      </w:r>
    </w:p>
    <w:p w14:paraId="62358C25" w14:textId="77777777" w:rsidR="00F9267E" w:rsidRPr="002755FD" w:rsidRDefault="00F9267E" w:rsidP="00F9267E">
      <w:r>
        <w:rPr>
          <w:rFonts w:hint="eastAsia"/>
        </w:rPr>
        <w:t>查看</w:t>
      </w:r>
      <w:r>
        <w:rPr>
          <w:rFonts w:hint="eastAsia"/>
        </w:rPr>
        <w:t>SN</w:t>
      </w:r>
      <w:r>
        <w:t xml:space="preserve"> </w:t>
      </w:r>
      <w:r>
        <w:rPr>
          <w:rFonts w:hint="eastAsia"/>
        </w:rPr>
        <w:t>Writer</w:t>
      </w:r>
      <w:r>
        <w:t xml:space="preserve"> </w:t>
      </w:r>
      <w:r>
        <w:rPr>
          <w:rFonts w:hint="eastAsia"/>
        </w:rPr>
        <w:t>Log</w:t>
      </w:r>
    </w:p>
    <w:tbl>
      <w:tblPr>
        <w:tblStyle w:val="a7"/>
        <w:tblW w:w="0" w:type="auto"/>
        <w:tblLook w:val="04A0" w:firstRow="1" w:lastRow="0" w:firstColumn="1" w:lastColumn="0" w:noHBand="0" w:noVBand="1"/>
      </w:tblPr>
      <w:tblGrid>
        <w:gridCol w:w="13454"/>
      </w:tblGrid>
      <w:tr w:rsidR="00F9267E" w14:paraId="74FA3C19" w14:textId="77777777" w:rsidTr="00F9267E">
        <w:tc>
          <w:tcPr>
            <w:tcW w:w="13454" w:type="dxa"/>
          </w:tcPr>
          <w:p w14:paraId="3B4E5AFB" w14:textId="77777777" w:rsidR="00F9267E" w:rsidRPr="002755FD" w:rsidRDefault="00F9267E" w:rsidP="00F9267E">
            <w:pPr>
              <w:rPr>
                <w:rFonts w:eastAsiaTheme="majorEastAsia" w:cs="Times New Roman"/>
              </w:rPr>
            </w:pPr>
            <w:r w:rsidRPr="002755FD">
              <w:rPr>
                <w:rFonts w:eastAsiaTheme="majorEastAsia" w:cs="Times New Roman"/>
              </w:rPr>
              <w:t>12/07/21 17:42:33.457 SNWriter[20520][26984]: SmartPhoneSN::RunVerifyMdSla()... (SPexc.cpp:5113)</w:t>
            </w:r>
          </w:p>
          <w:p w14:paraId="48052C78" w14:textId="77777777" w:rsidR="00F9267E" w:rsidRPr="002755FD" w:rsidRDefault="00F9267E" w:rsidP="00F9267E">
            <w:pPr>
              <w:rPr>
                <w:rFonts w:eastAsiaTheme="majorEastAsia" w:cs="Times New Roman"/>
              </w:rPr>
            </w:pPr>
            <w:r w:rsidRPr="002755FD">
              <w:rPr>
                <w:rFonts w:eastAsiaTheme="majorEastAsia" w:cs="Times New Roman"/>
              </w:rPr>
              <w:t>12/07/21 17:42:33.520 SNWriter[20520][26984]: ERROR: SmartPhoneSN::RunVerifyMdSla():META_VerifySla_r failed(Invalid input arguments) (SPexc.cpp:5117)</w:t>
            </w:r>
          </w:p>
          <w:p w14:paraId="0987D6E8" w14:textId="77777777" w:rsidR="00F9267E" w:rsidRPr="002755FD" w:rsidRDefault="00F9267E" w:rsidP="00F9267E">
            <w:pPr>
              <w:rPr>
                <w:rFonts w:eastAsiaTheme="majorEastAsia" w:cs="Times New Roman"/>
              </w:rPr>
            </w:pPr>
            <w:r w:rsidRPr="002755FD">
              <w:rPr>
                <w:rFonts w:eastAsiaTheme="majorEastAsia" w:cs="Times New Roman"/>
              </w:rPr>
              <w:t>12/07/21 17:42:33.520 SNWriter[20520][26984]: SmartPhoneSN::MDSLA_Connect(): end. (SPexc.cpp:4037)</w:t>
            </w:r>
          </w:p>
          <w:p w14:paraId="3B4C378E" w14:textId="77777777" w:rsidR="00F9267E" w:rsidRPr="002755FD" w:rsidRDefault="00F9267E" w:rsidP="00F9267E">
            <w:pPr>
              <w:rPr>
                <w:rFonts w:eastAsiaTheme="majorEastAsia" w:cs="Times New Roman"/>
              </w:rPr>
            </w:pPr>
            <w:r w:rsidRPr="002755FD">
              <w:rPr>
                <w:rFonts w:eastAsiaTheme="majorEastAsia" w:cs="Times New Roman"/>
              </w:rPr>
              <w:t>12/07/21 17:42:33.520 SNWriter[20520][26984]: SmartPhoneSN::LoadModemDatabase(): start... (SPexc.cpp:4039)</w:t>
            </w:r>
          </w:p>
          <w:p w14:paraId="75FC220B" w14:textId="77777777" w:rsidR="00F9267E" w:rsidRPr="002755FD" w:rsidRDefault="00F9267E" w:rsidP="00F9267E">
            <w:pPr>
              <w:rPr>
                <w:rFonts w:eastAsiaTheme="majorEastAsia" w:cs="Times New Roman"/>
              </w:rPr>
            </w:pPr>
            <w:r w:rsidRPr="002755FD">
              <w:rPr>
                <w:rFonts w:eastAsiaTheme="majorEastAsia" w:cs="Times New Roman"/>
              </w:rPr>
              <w:t>12/07/21 17:42:33.520 SNWriter[20520][26984]: SmartPhoneSN::META_NVRAM_Init_Ex_Mdtype_r(): start to init MD[0] database, DB path = "C:\SNWriter_LOG\2021-12-07-17-41-41\MDDB.META.ODB_MT6893_S00_MOLY_NR15_R3_TC8_PR2_SP_V2_1_P1.XML.GZ"... (SPexc.cpp:3435)</w:t>
            </w:r>
          </w:p>
          <w:p w14:paraId="64B2E991" w14:textId="77777777" w:rsidR="00F9267E" w:rsidRPr="002755FD" w:rsidRDefault="00F9267E" w:rsidP="00F9267E">
            <w:pPr>
              <w:rPr>
                <w:rFonts w:eastAsiaTheme="majorEastAsia" w:cs="Times New Roman"/>
              </w:rPr>
            </w:pPr>
            <w:r w:rsidRPr="002755FD">
              <w:rPr>
                <w:rFonts w:eastAsiaTheme="majorEastAsia" w:cs="Times New Roman"/>
              </w:rPr>
              <w:t>12/07/21 17:42:36.257 SNWriter[20520][26984]: ERROR: SmartPhoneSN::META_NVRAM_Init_Ex_Mdtype_r(): Init MD[0] database Fail, MetaResult = [NVRAM] MAUI and DB is INCONSISTENT (SPexc.cpp:3455)</w:t>
            </w:r>
          </w:p>
          <w:p w14:paraId="3EB75D55" w14:textId="77777777" w:rsidR="00F9267E" w:rsidRPr="002755FD" w:rsidRDefault="00F9267E" w:rsidP="00F9267E">
            <w:pPr>
              <w:rPr>
                <w:rFonts w:eastAsiaTheme="majorEastAsia" w:cs="Times New Roman"/>
              </w:rPr>
            </w:pPr>
            <w:r w:rsidRPr="002755FD">
              <w:rPr>
                <w:rFonts w:eastAsiaTheme="majorEastAsia" w:cs="Times New Roman"/>
              </w:rPr>
              <w:t>12/07/21 17:42:36.257 SNWriter[20520][26984]: ERROR: SmartPhoneSN::LoadModemDatabase() : MetaResult = [NVRAM] MAUI and DB is INCONSISTENT (SPexc.cpp:4044)</w:t>
            </w:r>
          </w:p>
          <w:p w14:paraId="1B8450CF" w14:textId="77777777" w:rsidR="00F9267E" w:rsidRPr="007F7AA4" w:rsidRDefault="00F9267E" w:rsidP="00F9267E">
            <w:pPr>
              <w:rPr>
                <w:rFonts w:eastAsiaTheme="majorEastAsia" w:cs="Times New Roman"/>
              </w:rPr>
            </w:pPr>
            <w:r w:rsidRPr="002755FD">
              <w:rPr>
                <w:rFonts w:eastAsiaTheme="majorEastAsia" w:cs="Times New Roman"/>
              </w:rPr>
              <w:t xml:space="preserve">12/07/21 17:42:36.433 SNWriter[20520][26984]: SmartPhoneSN::ExitAPMeta(): Exit meta mode by SP_META_DisconnectWithTarget_r() successfully! </w:t>
            </w:r>
            <w:r w:rsidRPr="002755FD">
              <w:rPr>
                <w:rFonts w:eastAsiaTheme="majorEastAsia" w:cs="Times New Roman"/>
              </w:rPr>
              <w:lastRenderedPageBreak/>
              <w:t>MetaResult = Success (SPexc.cpp:3486)</w:t>
            </w:r>
          </w:p>
          <w:p w14:paraId="3E1CE140" w14:textId="77777777" w:rsidR="00F9267E" w:rsidRDefault="00F9267E" w:rsidP="00F9267E"/>
        </w:tc>
      </w:tr>
    </w:tbl>
    <w:p w14:paraId="3EE081D8" w14:textId="77777777" w:rsidR="00F9267E" w:rsidRDefault="00F9267E" w:rsidP="00F9267E">
      <w:r>
        <w:rPr>
          <w:rFonts w:hint="eastAsia"/>
        </w:rPr>
        <w:lastRenderedPageBreak/>
        <w:t>问题原因：</w:t>
      </w:r>
      <w:r>
        <w:rPr>
          <w:rFonts w:hint="eastAsia"/>
        </w:rPr>
        <w:t>Modem</w:t>
      </w:r>
      <w:r>
        <w:rPr>
          <w:rFonts w:hint="eastAsia"/>
        </w:rPr>
        <w:t>的版本号与原始</w:t>
      </w:r>
      <w:r>
        <w:rPr>
          <w:rFonts w:hint="eastAsia"/>
        </w:rPr>
        <w:t>ROM</w:t>
      </w:r>
      <w:r>
        <w:rPr>
          <w:rFonts w:hint="eastAsia"/>
        </w:rPr>
        <w:t>中的</w:t>
      </w:r>
      <w:r>
        <w:rPr>
          <w:rFonts w:hint="eastAsia"/>
        </w:rPr>
        <w:t>Modem</w:t>
      </w:r>
      <w:r>
        <w:rPr>
          <w:rFonts w:hint="eastAsia"/>
        </w:rPr>
        <w:t>版本号不一致导致了</w:t>
      </w:r>
      <w:r>
        <w:rPr>
          <w:rFonts w:hint="eastAsia"/>
        </w:rPr>
        <w:t>Database</w:t>
      </w:r>
      <w:r>
        <w:rPr>
          <w:rFonts w:hint="eastAsia"/>
        </w:rPr>
        <w:t>不匹配的问题。</w:t>
      </w:r>
    </w:p>
    <w:p w14:paraId="45E21190" w14:textId="77777777" w:rsidR="00F9267E" w:rsidRDefault="00F9267E" w:rsidP="00F9267E">
      <w:r>
        <w:rPr>
          <w:rFonts w:hint="eastAsia"/>
        </w:rPr>
        <w:t>解决方法：</w:t>
      </w:r>
    </w:p>
    <w:p w14:paraId="0CC88FD7" w14:textId="77777777" w:rsidR="00F9267E" w:rsidRDefault="00F9267E" w:rsidP="00F9267E">
      <w:r w:rsidRPr="004658EF">
        <w:rPr>
          <w:highlight w:val="yellow"/>
        </w:rPr>
        <w:t>可以修改</w:t>
      </w:r>
      <w:r w:rsidRPr="004658EF">
        <w:rPr>
          <w:highlight w:val="yellow"/>
        </w:rPr>
        <w:t>SN Writer tool</w:t>
      </w:r>
      <w:r w:rsidRPr="004658EF">
        <w:rPr>
          <w:highlight w:val="yellow"/>
        </w:rPr>
        <w:t>目录下的</w:t>
      </w:r>
      <w:r w:rsidRPr="004658EF">
        <w:rPr>
          <w:highlight w:val="yellow"/>
        </w:rPr>
        <w:t>SN_Setup.ini</w:t>
      </w:r>
      <w:r w:rsidRPr="004658EF">
        <w:rPr>
          <w:highlight w:val="yellow"/>
        </w:rPr>
        <w:t>中</w:t>
      </w:r>
      <w:r w:rsidRPr="004658EF">
        <w:rPr>
          <w:highlight w:val="yellow"/>
        </w:rPr>
        <w:t>Ignore Database Inconsistent = True</w:t>
      </w:r>
    </w:p>
    <w:p w14:paraId="0542EC5F" w14:textId="77777777" w:rsidR="00F9267E" w:rsidRPr="004658EF" w:rsidRDefault="00F9267E" w:rsidP="00F9267E">
      <w:r>
        <w:rPr>
          <w:rFonts w:hint="eastAsia"/>
          <w:highlight w:val="yellow"/>
        </w:rPr>
        <w:t>或者基于原始的</w:t>
      </w:r>
      <w:r>
        <w:t xml:space="preserve">Build </w:t>
      </w:r>
      <w:r>
        <w:rPr>
          <w:rFonts w:hint="eastAsia"/>
          <w:highlight w:val="yellow"/>
        </w:rPr>
        <w:t>label</w:t>
      </w:r>
      <w:r>
        <w:rPr>
          <w:rFonts w:hint="eastAsia"/>
          <w:highlight w:val="yellow"/>
        </w:rPr>
        <w:t>重新编一个</w:t>
      </w:r>
      <w:r>
        <w:rPr>
          <w:rFonts w:hint="eastAsia"/>
          <w:highlight w:val="yellow"/>
        </w:rPr>
        <w:t>Modem</w:t>
      </w:r>
      <w:r>
        <w:t xml:space="preserve"> </w:t>
      </w:r>
      <w:r>
        <w:rPr>
          <w:rFonts w:hint="eastAsia"/>
          <w:highlight w:val="yellow"/>
        </w:rPr>
        <w:t>img</w:t>
      </w:r>
      <w:r>
        <w:rPr>
          <w:rFonts w:hint="eastAsia"/>
          <w:highlight w:val="yellow"/>
        </w:rPr>
        <w:t>文件再刷入。</w:t>
      </w:r>
    </w:p>
    <w:p w14:paraId="6598775E" w14:textId="77777777" w:rsidR="006E363C" w:rsidRPr="00F9267E" w:rsidRDefault="006E363C" w:rsidP="00733D08">
      <w:pPr>
        <w:rPr>
          <w:rFonts w:eastAsiaTheme="majorEastAsia" w:cs="Times New Roman"/>
        </w:rPr>
      </w:pPr>
    </w:p>
    <w:p w14:paraId="7F64E29D" w14:textId="2A3E7969" w:rsidR="00014245" w:rsidRPr="007F7AA4" w:rsidRDefault="00014245" w:rsidP="00014245">
      <w:pPr>
        <w:pStyle w:val="2"/>
        <w:spacing w:before="156" w:after="156"/>
        <w:rPr>
          <w:rFonts w:cs="Times New Roman"/>
        </w:rPr>
      </w:pPr>
      <w:bookmarkStart w:id="257" w:name="_Toc87714802"/>
      <w:r w:rsidRPr="007F7AA4">
        <w:rPr>
          <w:rFonts w:cs="Times New Roman"/>
        </w:rPr>
        <w:t>MTK</w:t>
      </w:r>
      <w:r w:rsidRPr="007F7AA4">
        <w:rPr>
          <w:rFonts w:cs="Times New Roman"/>
        </w:rPr>
        <w:t>信号强度的查看</w:t>
      </w:r>
      <w:bookmarkEnd w:id="257"/>
    </w:p>
    <w:p w14:paraId="40B1DB4C" w14:textId="77777777" w:rsidR="00014245" w:rsidRPr="007F7AA4" w:rsidRDefault="00014245" w:rsidP="00014245">
      <w:pPr>
        <w:rPr>
          <w:rFonts w:eastAsiaTheme="majorEastAsia" w:cs="Times New Roman"/>
        </w:rPr>
      </w:pPr>
      <w:r w:rsidRPr="007F7AA4">
        <w:rPr>
          <w:rFonts w:eastAsiaTheme="majorEastAsia" w:cs="Times New Roman"/>
        </w:rPr>
        <w:t>可以参考以下几个</w:t>
      </w:r>
      <w:r w:rsidRPr="007F7AA4">
        <w:rPr>
          <w:rFonts w:eastAsiaTheme="majorEastAsia" w:cs="Times New Roman"/>
        </w:rPr>
        <w:t>FAQ</w:t>
      </w:r>
      <w:r w:rsidRPr="007F7AA4">
        <w:rPr>
          <w:rFonts w:eastAsiaTheme="majorEastAsia" w:cs="Times New Roman"/>
        </w:rPr>
        <w:t>来确认当前的网络环境</w:t>
      </w:r>
    </w:p>
    <w:p w14:paraId="0236C08A" w14:textId="77777777" w:rsidR="00014245" w:rsidRPr="007F7AA4" w:rsidRDefault="00014245" w:rsidP="00014245">
      <w:pPr>
        <w:rPr>
          <w:rFonts w:eastAsiaTheme="majorEastAsia" w:cs="Times New Roman"/>
        </w:rPr>
      </w:pPr>
    </w:p>
    <w:p w14:paraId="09851E04" w14:textId="77777777" w:rsidR="00014245" w:rsidRPr="007F7AA4" w:rsidRDefault="00014245" w:rsidP="00014245">
      <w:pPr>
        <w:rPr>
          <w:rFonts w:eastAsiaTheme="majorEastAsia" w:cs="Times New Roman"/>
        </w:rPr>
      </w:pPr>
      <w:r w:rsidRPr="007F7AA4">
        <w:rPr>
          <w:rFonts w:eastAsiaTheme="majorEastAsia" w:cs="Times New Roman"/>
        </w:rPr>
        <w:t>4G</w:t>
      </w:r>
      <w:r w:rsidRPr="007F7AA4">
        <w:rPr>
          <w:rFonts w:eastAsiaTheme="majorEastAsia" w:cs="Times New Roman"/>
        </w:rPr>
        <w:t>，</w:t>
      </w:r>
      <w:r w:rsidRPr="007F7AA4">
        <w:rPr>
          <w:rFonts w:eastAsiaTheme="majorEastAsia" w:cs="Times New Roman"/>
        </w:rPr>
        <w:t>5G</w:t>
      </w:r>
      <w:r w:rsidRPr="007F7AA4">
        <w:rPr>
          <w:rFonts w:eastAsiaTheme="majorEastAsia" w:cs="Times New Roman"/>
        </w:rPr>
        <w:t>：</w:t>
      </w:r>
    </w:p>
    <w:p w14:paraId="52DD358E" w14:textId="77777777" w:rsidR="00014245" w:rsidRPr="007F7AA4" w:rsidRDefault="00014245" w:rsidP="00014245">
      <w:pPr>
        <w:rPr>
          <w:rFonts w:eastAsiaTheme="majorEastAsia" w:cs="Times New Roman"/>
        </w:rPr>
      </w:pPr>
      <w:r w:rsidRPr="007F7AA4">
        <w:rPr>
          <w:rFonts w:eastAsiaTheme="majorEastAsia" w:cs="Times New Roman"/>
        </w:rPr>
        <w:t>FAQ14037  [LTE]How to check 4G LTE serving cell and Signal strength</w:t>
      </w:r>
    </w:p>
    <w:p w14:paraId="70BFD632" w14:textId="32D1C1E5" w:rsidR="00014245" w:rsidRPr="007F7AA4" w:rsidRDefault="00014245" w:rsidP="00014245">
      <w:pPr>
        <w:rPr>
          <w:rFonts w:eastAsiaTheme="majorEastAsia" w:cs="Times New Roman"/>
        </w:rPr>
      </w:pPr>
      <w:r w:rsidRPr="007F7AA4">
        <w:rPr>
          <w:rFonts w:eastAsiaTheme="majorEastAsia" w:cs="Times New Roman"/>
        </w:rPr>
        <w:t>FAQ21427  how to check the serving cell signal status of RSRP,RSRQ,SINR,SNR in LTE</w:t>
      </w:r>
    </w:p>
    <w:p w14:paraId="0A893C98" w14:textId="77777777" w:rsidR="00014245" w:rsidRPr="007F7AA4" w:rsidRDefault="00014245" w:rsidP="00014245">
      <w:pPr>
        <w:rPr>
          <w:rFonts w:eastAsiaTheme="majorEastAsia" w:cs="Times New Roman"/>
        </w:rPr>
      </w:pPr>
      <w:r w:rsidRPr="007F7AA4">
        <w:rPr>
          <w:rFonts w:eastAsiaTheme="majorEastAsia" w:cs="Times New Roman"/>
        </w:rPr>
        <w:t>3G</w:t>
      </w:r>
      <w:r w:rsidRPr="007F7AA4">
        <w:rPr>
          <w:rFonts w:eastAsiaTheme="majorEastAsia" w:cs="Times New Roman"/>
        </w:rPr>
        <w:t>：</w:t>
      </w:r>
    </w:p>
    <w:p w14:paraId="4DE65395" w14:textId="77777777" w:rsidR="00014245" w:rsidRPr="007F7AA4" w:rsidRDefault="00014245" w:rsidP="00014245">
      <w:pPr>
        <w:rPr>
          <w:rFonts w:eastAsiaTheme="majorEastAsia" w:cs="Times New Roman"/>
        </w:rPr>
      </w:pPr>
      <w:r w:rsidRPr="007F7AA4">
        <w:rPr>
          <w:rFonts w:eastAsiaTheme="majorEastAsia" w:cs="Times New Roman"/>
        </w:rPr>
        <w:t>FAQ02243  [WCDMA]</w:t>
      </w:r>
      <w:r w:rsidRPr="007F7AA4">
        <w:rPr>
          <w:rFonts w:eastAsiaTheme="majorEastAsia" w:cs="Times New Roman"/>
        </w:rPr>
        <w:t>从</w:t>
      </w:r>
      <w:r w:rsidRPr="007F7AA4">
        <w:rPr>
          <w:rFonts w:eastAsiaTheme="majorEastAsia" w:cs="Times New Roman"/>
        </w:rPr>
        <w:t>log</w:t>
      </w:r>
      <w:r w:rsidRPr="007F7AA4">
        <w:rPr>
          <w:rFonts w:eastAsiaTheme="majorEastAsia" w:cs="Times New Roman"/>
        </w:rPr>
        <w:t>中查看当前服务小区的信息</w:t>
      </w:r>
    </w:p>
    <w:p w14:paraId="18215618" w14:textId="77777777" w:rsidR="00014245" w:rsidRPr="007F7AA4" w:rsidRDefault="00014245" w:rsidP="00014245">
      <w:pPr>
        <w:rPr>
          <w:rFonts w:eastAsiaTheme="majorEastAsia" w:cs="Times New Roman"/>
        </w:rPr>
      </w:pPr>
      <w:r w:rsidRPr="007F7AA4">
        <w:rPr>
          <w:rFonts w:eastAsiaTheme="majorEastAsia" w:cs="Times New Roman"/>
        </w:rPr>
        <w:t>FAQ19224  [TDSCDMA]How to check 3G TD-SCDMA Serving cell and the related information</w:t>
      </w:r>
    </w:p>
    <w:p w14:paraId="51F09DD3" w14:textId="77777777" w:rsidR="00014245" w:rsidRPr="007F7AA4" w:rsidRDefault="00014245" w:rsidP="00014245">
      <w:pPr>
        <w:rPr>
          <w:rFonts w:eastAsiaTheme="majorEastAsia" w:cs="Times New Roman"/>
        </w:rPr>
      </w:pPr>
    </w:p>
    <w:p w14:paraId="16E38FF5" w14:textId="77777777" w:rsidR="00014245" w:rsidRPr="007F7AA4" w:rsidRDefault="00014245" w:rsidP="00014245">
      <w:pPr>
        <w:rPr>
          <w:rFonts w:eastAsiaTheme="majorEastAsia" w:cs="Times New Roman"/>
        </w:rPr>
      </w:pPr>
      <w:r w:rsidRPr="007F7AA4">
        <w:rPr>
          <w:rFonts w:eastAsiaTheme="majorEastAsia" w:cs="Times New Roman"/>
        </w:rPr>
        <w:t>2G</w:t>
      </w:r>
      <w:r w:rsidRPr="007F7AA4">
        <w:rPr>
          <w:rFonts w:eastAsiaTheme="majorEastAsia" w:cs="Times New Roman"/>
        </w:rPr>
        <w:t>：</w:t>
      </w:r>
    </w:p>
    <w:p w14:paraId="3316577D" w14:textId="576BFD92" w:rsidR="00014245" w:rsidRPr="007F7AA4" w:rsidRDefault="00014245" w:rsidP="00014245">
      <w:pPr>
        <w:rPr>
          <w:rFonts w:eastAsiaTheme="majorEastAsia" w:cs="Times New Roman"/>
        </w:rPr>
      </w:pPr>
      <w:r w:rsidRPr="007F7AA4">
        <w:rPr>
          <w:rFonts w:eastAsiaTheme="majorEastAsia" w:cs="Times New Roman"/>
        </w:rPr>
        <w:t>FAQ18050   </w:t>
      </w:r>
      <w:r w:rsidRPr="007F7AA4">
        <w:rPr>
          <w:rFonts w:eastAsiaTheme="majorEastAsia" w:cs="Times New Roman"/>
        </w:rPr>
        <w:t>如何获取</w:t>
      </w:r>
      <w:r w:rsidRPr="007F7AA4">
        <w:rPr>
          <w:rFonts w:eastAsiaTheme="majorEastAsia" w:cs="Times New Roman"/>
        </w:rPr>
        <w:t>2G</w:t>
      </w:r>
      <w:r w:rsidRPr="007F7AA4">
        <w:rPr>
          <w:rFonts w:eastAsiaTheme="majorEastAsia" w:cs="Times New Roman"/>
        </w:rPr>
        <w:t>服务小区信号强度和信号质量</w:t>
      </w:r>
    </w:p>
    <w:p w14:paraId="64EBB04E" w14:textId="45BCF5D1" w:rsidR="00610FFD" w:rsidRPr="007F7AA4" w:rsidRDefault="00610FFD" w:rsidP="00610FFD">
      <w:pPr>
        <w:pStyle w:val="3"/>
        <w:spacing w:before="156" w:after="156"/>
        <w:rPr>
          <w:rFonts w:eastAsiaTheme="majorEastAsia" w:cs="Times New Roman"/>
        </w:rPr>
      </w:pPr>
      <w:bookmarkStart w:id="258" w:name="_Toc87714803"/>
      <w:r w:rsidRPr="007F7AA4">
        <w:rPr>
          <w:rFonts w:eastAsiaTheme="majorEastAsia" w:cs="Times New Roman"/>
        </w:rPr>
        <w:t>CDMA</w:t>
      </w:r>
      <w:r w:rsidRPr="007F7AA4">
        <w:rPr>
          <w:rFonts w:eastAsiaTheme="majorEastAsia" w:cs="Times New Roman"/>
        </w:rPr>
        <w:t>信号强度查看</w:t>
      </w:r>
      <w:bookmarkEnd w:id="258"/>
    </w:p>
    <w:p w14:paraId="7D2F2D70" w14:textId="2EB2F4F0" w:rsidR="00CF666E" w:rsidRPr="007F7AA4" w:rsidRDefault="00CF666E" w:rsidP="00CF666E">
      <w:pPr>
        <w:pStyle w:val="4"/>
        <w:spacing w:before="156" w:after="156"/>
        <w:rPr>
          <w:rFonts w:cs="Times New Roman"/>
        </w:rPr>
      </w:pPr>
      <w:r w:rsidRPr="007F7AA4">
        <w:rPr>
          <w:rFonts w:cs="Times New Roman"/>
        </w:rPr>
        <w:t>ECIo</w:t>
      </w:r>
      <w:r w:rsidRPr="007F7AA4">
        <w:rPr>
          <w:rFonts w:cs="Times New Roman"/>
        </w:rPr>
        <w:t>查看</w:t>
      </w:r>
    </w:p>
    <w:p w14:paraId="424C0DD0" w14:textId="2B41D84C" w:rsidR="00610FFD" w:rsidRPr="007F7AA4" w:rsidRDefault="00610FFD" w:rsidP="00F42A86">
      <w:pPr>
        <w:pStyle w:val="ac"/>
        <w:numPr>
          <w:ilvl w:val="0"/>
          <w:numId w:val="9"/>
        </w:numPr>
        <w:ind w:firstLineChars="0"/>
        <w:rPr>
          <w:rFonts w:eastAsiaTheme="majorEastAsia" w:cs="Times New Roman"/>
        </w:rPr>
      </w:pPr>
      <w:r w:rsidRPr="007F7AA4">
        <w:rPr>
          <w:rFonts w:eastAsiaTheme="majorEastAsia" w:cs="Times New Roman"/>
        </w:rPr>
        <w:t>MSG_ID_UTS_PSW_MEASUREMENT_RESULT_MSG</w:t>
      </w:r>
    </w:p>
    <w:p w14:paraId="08FD25EC" w14:textId="77777777" w:rsidR="00CF666E" w:rsidRPr="007F7AA4" w:rsidRDefault="00CF666E" w:rsidP="00CF666E">
      <w:pPr>
        <w:rPr>
          <w:rFonts w:eastAsiaTheme="majorEastAsia" w:cs="Times New Roman"/>
        </w:rPr>
      </w:pPr>
      <w:r w:rsidRPr="007F7AA4">
        <w:rPr>
          <w:rFonts w:eastAsiaTheme="majorEastAsia" w:cs="Times New Roman"/>
        </w:rPr>
        <w:t>Active[0] = (struct)</w:t>
      </w:r>
    </w:p>
    <w:p w14:paraId="72A47ADD" w14:textId="77777777" w:rsidR="00CF666E" w:rsidRPr="007F7AA4" w:rsidRDefault="00CF666E" w:rsidP="00CF666E">
      <w:pPr>
        <w:rPr>
          <w:rFonts w:eastAsiaTheme="majorEastAsia" w:cs="Times New Roman"/>
        </w:rPr>
      </w:pPr>
      <w:r w:rsidRPr="007F7AA4">
        <w:rPr>
          <w:rFonts w:eastAsiaTheme="majorEastAsia" w:cs="Times New Roman"/>
        </w:rPr>
        <w:t xml:space="preserve">    Valid = KAL_TRUE (enum 1)</w:t>
      </w:r>
    </w:p>
    <w:p w14:paraId="2B0A6FF7" w14:textId="77777777" w:rsidR="00CF666E" w:rsidRPr="007F7AA4" w:rsidRDefault="00CF666E" w:rsidP="00CF666E">
      <w:pPr>
        <w:rPr>
          <w:rFonts w:eastAsiaTheme="majorEastAsia" w:cs="Times New Roman"/>
        </w:rPr>
      </w:pPr>
      <w:r w:rsidRPr="007F7AA4">
        <w:rPr>
          <w:rFonts w:eastAsiaTheme="majorEastAsia" w:cs="Times New Roman"/>
        </w:rPr>
        <w:t xml:space="preserve">    PnPhase = 0x1340</w:t>
      </w:r>
    </w:p>
    <w:p w14:paraId="4A761DFD" w14:textId="77777777" w:rsidR="00CF666E" w:rsidRPr="007F7AA4" w:rsidRDefault="00CF666E" w:rsidP="00CF666E">
      <w:pPr>
        <w:rPr>
          <w:rFonts w:eastAsiaTheme="majorEastAsia" w:cs="Times New Roman"/>
        </w:rPr>
      </w:pPr>
      <w:r w:rsidRPr="007F7AA4">
        <w:rPr>
          <w:rFonts w:eastAsiaTheme="majorEastAsia" w:cs="Times New Roman"/>
        </w:rPr>
        <w:t xml:space="preserve">    PnOffset = 0x4d</w:t>
      </w:r>
    </w:p>
    <w:p w14:paraId="0B34634A" w14:textId="4ADF99E4" w:rsidR="00CF666E" w:rsidRPr="007F7AA4" w:rsidRDefault="00CF666E" w:rsidP="00CF666E">
      <w:pPr>
        <w:ind w:firstLine="420"/>
        <w:rPr>
          <w:rFonts w:eastAsiaTheme="majorEastAsia" w:cs="Times New Roman"/>
        </w:rPr>
      </w:pPr>
      <w:r w:rsidRPr="007F7AA4">
        <w:rPr>
          <w:rFonts w:eastAsiaTheme="majorEastAsia" w:cs="Times New Roman"/>
          <w:highlight w:val="yellow"/>
        </w:rPr>
        <w:t>EcIo = 0x10</w:t>
      </w:r>
    </w:p>
    <w:p w14:paraId="55CE3A36" w14:textId="67CB2B7F" w:rsidR="00CF666E" w:rsidRPr="007F7AA4" w:rsidRDefault="00CF666E" w:rsidP="00CF666E">
      <w:pPr>
        <w:rPr>
          <w:rFonts w:eastAsiaTheme="majorEastAsia" w:cs="Times New Roman"/>
        </w:rPr>
      </w:pPr>
      <w:r w:rsidRPr="007F7AA4">
        <w:rPr>
          <w:rFonts w:eastAsiaTheme="majorEastAsia" w:cs="Times New Roman"/>
        </w:rPr>
        <w:t>中</w:t>
      </w:r>
      <w:r w:rsidRPr="007F7AA4">
        <w:rPr>
          <w:rFonts w:eastAsiaTheme="majorEastAsia" w:cs="Times New Roman"/>
        </w:rPr>
        <w:t>EcIo = 0x10 -&gt;</w:t>
      </w:r>
      <w:r w:rsidRPr="007F7AA4">
        <w:rPr>
          <w:rFonts w:eastAsiaTheme="majorEastAsia" w:cs="Times New Roman"/>
        </w:rPr>
        <w:t>除以</w:t>
      </w:r>
      <w:r w:rsidRPr="007F7AA4">
        <w:rPr>
          <w:rFonts w:eastAsiaTheme="majorEastAsia" w:cs="Times New Roman"/>
        </w:rPr>
        <w:t xml:space="preserve">-2  </w:t>
      </w:r>
      <w:r w:rsidRPr="007F7AA4">
        <w:rPr>
          <w:rFonts w:eastAsiaTheme="majorEastAsia" w:cs="Times New Roman"/>
        </w:rPr>
        <w:t>也就是</w:t>
      </w:r>
      <w:r w:rsidRPr="007F7AA4">
        <w:rPr>
          <w:rFonts w:eastAsiaTheme="majorEastAsia" w:cs="Times New Roman"/>
        </w:rPr>
        <w:t>ECIO:-8dbm</w:t>
      </w:r>
    </w:p>
    <w:p w14:paraId="17C0CBA7" w14:textId="08A5A0B5" w:rsidR="00CF666E" w:rsidRPr="007F7AA4" w:rsidRDefault="00CF666E" w:rsidP="00F42A86">
      <w:pPr>
        <w:pStyle w:val="ac"/>
        <w:numPr>
          <w:ilvl w:val="0"/>
          <w:numId w:val="9"/>
        </w:numPr>
        <w:ind w:firstLineChars="0"/>
        <w:rPr>
          <w:rFonts w:eastAsiaTheme="majorEastAsia" w:cs="Times New Roman"/>
        </w:rPr>
      </w:pPr>
      <w:r w:rsidRPr="007F7AA4">
        <w:rPr>
          <w:rFonts w:eastAsiaTheme="majorEastAsia" w:cs="Times New Roman"/>
        </w:rPr>
        <w:t>MSG_ID_EM_XL1_MEAS_INFO_IND</w:t>
      </w:r>
    </w:p>
    <w:p w14:paraId="5275B156" w14:textId="6F8BC819" w:rsidR="00CF666E" w:rsidRPr="007F7AA4" w:rsidRDefault="00CF666E" w:rsidP="00CF666E">
      <w:pPr>
        <w:rPr>
          <w:rFonts w:eastAsiaTheme="majorEastAsia" w:cs="Times New Roman"/>
        </w:rPr>
      </w:pPr>
      <w:r w:rsidRPr="007F7AA4">
        <w:rPr>
          <w:rFonts w:eastAsiaTheme="majorEastAsia" w:cs="Times New Roman"/>
        </w:rPr>
        <w:t>PS</w:t>
      </w:r>
      <w:r w:rsidRPr="007F7AA4">
        <w:rPr>
          <w:rFonts w:eastAsiaTheme="majorEastAsia" w:cs="Times New Roman"/>
        </w:rPr>
        <w:tab/>
        <w:t>960801</w:t>
      </w:r>
      <w:r w:rsidRPr="007F7AA4">
        <w:rPr>
          <w:rFonts w:eastAsiaTheme="majorEastAsia" w:cs="Times New Roman"/>
        </w:rPr>
        <w:tab/>
        <w:t>268647285</w:t>
      </w:r>
      <w:r w:rsidRPr="007F7AA4">
        <w:rPr>
          <w:rFonts w:eastAsiaTheme="majorEastAsia" w:cs="Times New Roman"/>
        </w:rPr>
        <w:tab/>
        <w:t>14:31:28:421</w:t>
      </w:r>
      <w:r w:rsidRPr="007F7AA4">
        <w:rPr>
          <w:rFonts w:eastAsiaTheme="majorEastAsia" w:cs="Times New Roman"/>
        </w:rPr>
        <w:tab/>
        <w:t>L1D_MDM - DHL</w:t>
      </w:r>
      <w:r w:rsidRPr="007F7AA4">
        <w:rPr>
          <w:rFonts w:eastAsiaTheme="majorEastAsia" w:cs="Times New Roman"/>
        </w:rPr>
        <w:tab/>
        <w:t>MSG_ID_EM_XL1_MEAS_INFO_IND</w:t>
      </w:r>
    </w:p>
    <w:p w14:paraId="0556CB37" w14:textId="77777777" w:rsidR="00CF666E" w:rsidRPr="007F7AA4" w:rsidRDefault="00CF666E" w:rsidP="00CF666E">
      <w:pPr>
        <w:rPr>
          <w:rFonts w:eastAsiaTheme="majorEastAsia" w:cs="Times New Roman"/>
        </w:rPr>
      </w:pPr>
      <w:r w:rsidRPr="007F7AA4">
        <w:rPr>
          <w:rFonts w:eastAsiaTheme="majorEastAsia" w:cs="Times New Roman"/>
        </w:rPr>
        <w:t>ActiveMeasRslt[0] = (struct)</w:t>
      </w:r>
    </w:p>
    <w:p w14:paraId="6DBEA7D6" w14:textId="77777777" w:rsidR="00CF666E" w:rsidRPr="007F7AA4" w:rsidRDefault="00CF666E" w:rsidP="00CF666E">
      <w:pPr>
        <w:rPr>
          <w:rFonts w:eastAsiaTheme="majorEastAsia" w:cs="Times New Roman"/>
        </w:rPr>
      </w:pPr>
      <w:r w:rsidRPr="007F7AA4">
        <w:rPr>
          <w:rFonts w:eastAsiaTheme="majorEastAsia" w:cs="Times New Roman"/>
        </w:rPr>
        <w:t xml:space="preserve">    PnOffset = 0x00c0</w:t>
      </w:r>
    </w:p>
    <w:p w14:paraId="4639B90C" w14:textId="77777777" w:rsidR="00CF666E" w:rsidRPr="007F7AA4" w:rsidRDefault="00CF666E" w:rsidP="00CF666E">
      <w:pPr>
        <w:rPr>
          <w:rFonts w:eastAsiaTheme="majorEastAsia" w:cs="Times New Roman"/>
        </w:rPr>
      </w:pPr>
      <w:r w:rsidRPr="007F7AA4">
        <w:rPr>
          <w:rFonts w:eastAsiaTheme="majorEastAsia" w:cs="Times New Roman"/>
        </w:rPr>
        <w:t xml:space="preserve">    PnPhase = 0x2fff</w:t>
      </w:r>
    </w:p>
    <w:p w14:paraId="2F7CE863" w14:textId="77777777" w:rsidR="00CF666E" w:rsidRPr="007F7AA4" w:rsidRDefault="00CF666E" w:rsidP="00CF666E">
      <w:pPr>
        <w:rPr>
          <w:rFonts w:eastAsiaTheme="majorEastAsia" w:cs="Times New Roman"/>
        </w:rPr>
      </w:pPr>
      <w:r w:rsidRPr="007F7AA4">
        <w:rPr>
          <w:rFonts w:eastAsiaTheme="majorEastAsia" w:cs="Times New Roman"/>
        </w:rPr>
        <w:t xml:space="preserve">    </w:t>
      </w:r>
      <w:r w:rsidRPr="007F7AA4">
        <w:rPr>
          <w:rFonts w:eastAsiaTheme="majorEastAsia" w:cs="Times New Roman"/>
          <w:highlight w:val="yellow"/>
        </w:rPr>
        <w:t>PnStrength = 0x000b</w:t>
      </w:r>
    </w:p>
    <w:p w14:paraId="0BD0035F" w14:textId="7748F698" w:rsidR="00CF666E" w:rsidRPr="007F7AA4" w:rsidRDefault="00CF666E" w:rsidP="00CF666E">
      <w:pPr>
        <w:ind w:firstLine="420"/>
        <w:rPr>
          <w:rFonts w:eastAsiaTheme="majorEastAsia" w:cs="Times New Roman"/>
        </w:rPr>
      </w:pPr>
      <w:r w:rsidRPr="007F7AA4">
        <w:rPr>
          <w:rFonts w:eastAsiaTheme="majorEastAsia" w:cs="Times New Roman"/>
        </w:rPr>
        <w:t>Otd = 0x0000</w:t>
      </w:r>
    </w:p>
    <w:p w14:paraId="2861EF72" w14:textId="79733152" w:rsidR="00CF666E" w:rsidRPr="007F7AA4" w:rsidRDefault="00CF666E" w:rsidP="00CF666E">
      <w:pPr>
        <w:rPr>
          <w:rFonts w:eastAsiaTheme="majorEastAsia" w:cs="Times New Roman"/>
        </w:rPr>
      </w:pPr>
      <w:r w:rsidRPr="007F7AA4">
        <w:rPr>
          <w:rFonts w:eastAsiaTheme="majorEastAsia" w:cs="Times New Roman"/>
        </w:rPr>
        <w:t>此消息中也可以通过</w:t>
      </w:r>
      <w:r w:rsidRPr="007F7AA4">
        <w:rPr>
          <w:rFonts w:eastAsiaTheme="majorEastAsia" w:cs="Times New Roman"/>
          <w:highlight w:val="yellow"/>
        </w:rPr>
        <w:t>PnStrength</w:t>
      </w:r>
      <w:r w:rsidRPr="007F7AA4">
        <w:rPr>
          <w:rFonts w:eastAsiaTheme="majorEastAsia" w:cs="Times New Roman"/>
          <w:highlight w:val="yellow"/>
        </w:rPr>
        <w:t>除以</w:t>
      </w:r>
      <w:r w:rsidRPr="007F7AA4">
        <w:rPr>
          <w:rFonts w:eastAsiaTheme="majorEastAsia" w:cs="Times New Roman"/>
          <w:highlight w:val="yellow"/>
        </w:rPr>
        <w:t>-</w:t>
      </w:r>
      <w:r w:rsidRPr="007F7AA4">
        <w:rPr>
          <w:rFonts w:eastAsiaTheme="majorEastAsia" w:cs="Times New Roman"/>
        </w:rPr>
        <w:t>2</w:t>
      </w:r>
      <w:r w:rsidRPr="007F7AA4">
        <w:rPr>
          <w:rFonts w:eastAsiaTheme="majorEastAsia" w:cs="Times New Roman"/>
          <w:highlight w:val="yellow"/>
        </w:rPr>
        <w:t>得到</w:t>
      </w:r>
      <w:r w:rsidRPr="007F7AA4">
        <w:rPr>
          <w:rFonts w:eastAsiaTheme="majorEastAsia" w:cs="Times New Roman"/>
          <w:highlight w:val="yellow"/>
        </w:rPr>
        <w:t>Ecio</w:t>
      </w:r>
    </w:p>
    <w:p w14:paraId="53380D1A" w14:textId="6D050C4B" w:rsidR="00AC783F" w:rsidRPr="007F7AA4" w:rsidRDefault="00AC783F" w:rsidP="00AC783F">
      <w:pPr>
        <w:pStyle w:val="4"/>
        <w:spacing w:before="156" w:after="156"/>
        <w:rPr>
          <w:rFonts w:cs="Times New Roman"/>
        </w:rPr>
      </w:pPr>
      <w:r w:rsidRPr="007F7AA4">
        <w:rPr>
          <w:rFonts w:cs="Times New Roman"/>
        </w:rPr>
        <w:t>RSSI</w:t>
      </w:r>
      <w:r w:rsidRPr="007F7AA4">
        <w:rPr>
          <w:rFonts w:cs="Times New Roman"/>
        </w:rPr>
        <w:t>查看</w:t>
      </w:r>
    </w:p>
    <w:p w14:paraId="7ABAB75B" w14:textId="507D8C2A" w:rsidR="00610FFD" w:rsidRPr="007F7AA4" w:rsidRDefault="00610FFD" w:rsidP="00610FFD">
      <w:pPr>
        <w:rPr>
          <w:rFonts w:eastAsiaTheme="majorEastAsia" w:cs="Times New Roman"/>
        </w:rPr>
      </w:pPr>
      <w:r w:rsidRPr="007F7AA4">
        <w:rPr>
          <w:rFonts w:eastAsiaTheme="majorEastAsia" w:cs="Times New Roman"/>
        </w:rPr>
        <w:t>rxpower</w:t>
      </w:r>
      <w:r w:rsidRPr="007F7AA4">
        <w:rPr>
          <w:rFonts w:eastAsiaTheme="majorEastAsia" w:cs="Times New Roman"/>
        </w:rPr>
        <w:t>查看：</w:t>
      </w:r>
      <w:r w:rsidRPr="007F7AA4">
        <w:rPr>
          <w:rFonts w:eastAsiaTheme="majorEastAsia" w:cs="Times New Roman"/>
        </w:rPr>
        <w:t xml:space="preserve">MSG_ID_EM_XL1_MAIN_RXAGC_INFO_IND  </w:t>
      </w:r>
      <w:r w:rsidRPr="007F7AA4">
        <w:rPr>
          <w:rFonts w:eastAsiaTheme="majorEastAsia" w:cs="Times New Roman"/>
        </w:rPr>
        <w:t>中</w:t>
      </w:r>
      <w:r w:rsidRPr="007F7AA4">
        <w:rPr>
          <w:rFonts w:eastAsiaTheme="majorEastAsia" w:cs="Times New Roman"/>
        </w:rPr>
        <w:t>RSSI</w:t>
      </w:r>
    </w:p>
    <w:p w14:paraId="58EDF9A2" w14:textId="2049856D" w:rsidR="00EA38D5" w:rsidRPr="007F7AA4" w:rsidRDefault="00EA38D5" w:rsidP="00610FFD">
      <w:pPr>
        <w:rPr>
          <w:rFonts w:eastAsiaTheme="majorEastAsia" w:cs="Times New Roman"/>
        </w:rPr>
      </w:pPr>
      <w:r w:rsidRPr="007F7AA4">
        <w:rPr>
          <w:rFonts w:eastAsiaTheme="majorEastAsia" w:cs="Times New Roman"/>
        </w:rPr>
        <w:t>PS</w:t>
      </w:r>
      <w:r w:rsidRPr="007F7AA4">
        <w:rPr>
          <w:rFonts w:eastAsiaTheme="majorEastAsia" w:cs="Times New Roman"/>
        </w:rPr>
        <w:tab/>
        <w:t>795494</w:t>
      </w:r>
      <w:r w:rsidRPr="007F7AA4">
        <w:rPr>
          <w:rFonts w:eastAsiaTheme="majorEastAsia" w:cs="Times New Roman"/>
        </w:rPr>
        <w:tab/>
        <w:t>268008943</w:t>
      </w:r>
      <w:r w:rsidRPr="007F7AA4">
        <w:rPr>
          <w:rFonts w:eastAsiaTheme="majorEastAsia" w:cs="Times New Roman"/>
        </w:rPr>
        <w:tab/>
        <w:t>14:30:47:655</w:t>
      </w:r>
      <w:r w:rsidRPr="007F7AA4">
        <w:rPr>
          <w:rFonts w:eastAsiaTheme="majorEastAsia" w:cs="Times New Roman"/>
        </w:rPr>
        <w:tab/>
        <w:t>L1D_MDM - DHL</w:t>
      </w:r>
      <w:r w:rsidRPr="007F7AA4">
        <w:rPr>
          <w:rFonts w:eastAsiaTheme="majorEastAsia" w:cs="Times New Roman"/>
        </w:rPr>
        <w:tab/>
        <w:t>MSG_ID_EM_XL1_MAIN_RXAGC_INFO_IND</w:t>
      </w:r>
    </w:p>
    <w:p w14:paraId="14987DBC" w14:textId="77777777" w:rsidR="00EA38D5" w:rsidRPr="007F7AA4" w:rsidRDefault="00EA38D5" w:rsidP="00EA38D5">
      <w:pPr>
        <w:rPr>
          <w:rFonts w:eastAsiaTheme="majorEastAsia" w:cs="Times New Roman"/>
        </w:rPr>
      </w:pPr>
      <w:r w:rsidRPr="007F7AA4">
        <w:rPr>
          <w:rFonts w:eastAsiaTheme="majorEastAsia" w:cs="Times New Roman"/>
        </w:rPr>
        <w:t>xl1_rxagc_info[0] = (struct)</w:t>
      </w:r>
    </w:p>
    <w:p w14:paraId="391C4EEB" w14:textId="0D8E5F57" w:rsidR="00EA38D5" w:rsidRPr="007F7AA4" w:rsidRDefault="00EA38D5" w:rsidP="00EA38D5">
      <w:pPr>
        <w:rPr>
          <w:rFonts w:eastAsiaTheme="majorEastAsia" w:cs="Times New Roman"/>
        </w:rPr>
      </w:pPr>
      <w:r w:rsidRPr="007F7AA4">
        <w:rPr>
          <w:rFonts w:eastAsiaTheme="majorEastAsia" w:cs="Times New Roman"/>
        </w:rPr>
        <w:t xml:space="preserve">    </w:t>
      </w:r>
      <w:r w:rsidRPr="007F7AA4">
        <w:rPr>
          <w:rFonts w:eastAsiaTheme="majorEastAsia" w:cs="Times New Roman"/>
          <w:highlight w:val="yellow"/>
        </w:rPr>
        <w:t>rssi = 0xffbf   // 0xffbf – 0xffff = -64dBm</w:t>
      </w:r>
    </w:p>
    <w:p w14:paraId="0E0C5B00" w14:textId="77777777" w:rsidR="00EA38D5" w:rsidRPr="007F7AA4" w:rsidRDefault="00EA38D5" w:rsidP="00EA38D5">
      <w:pPr>
        <w:rPr>
          <w:rFonts w:eastAsiaTheme="majorEastAsia" w:cs="Times New Roman"/>
        </w:rPr>
      </w:pPr>
      <w:r w:rsidRPr="007F7AA4">
        <w:rPr>
          <w:rFonts w:eastAsiaTheme="majorEastAsia" w:cs="Times New Roman"/>
        </w:rPr>
        <w:t xml:space="preserve">    agc_state = EM_XL1_RXAGC_STATE_STEADY (enum 1)</w:t>
      </w:r>
    </w:p>
    <w:p w14:paraId="0B0BC95F" w14:textId="77777777" w:rsidR="00EA38D5" w:rsidRPr="007F7AA4" w:rsidRDefault="00EA38D5" w:rsidP="00EA38D5">
      <w:pPr>
        <w:rPr>
          <w:rFonts w:eastAsiaTheme="majorEastAsia" w:cs="Times New Roman"/>
        </w:rPr>
      </w:pPr>
      <w:r w:rsidRPr="007F7AA4">
        <w:rPr>
          <w:rFonts w:eastAsiaTheme="majorEastAsia" w:cs="Times New Roman"/>
        </w:rPr>
        <w:t xml:space="preserve">    power_mode = EM_CL1D_RF_HPM (enum 0)</w:t>
      </w:r>
    </w:p>
    <w:p w14:paraId="5E390818" w14:textId="77777777" w:rsidR="00EA38D5" w:rsidRPr="007F7AA4" w:rsidRDefault="00EA38D5" w:rsidP="00EA38D5">
      <w:pPr>
        <w:rPr>
          <w:rFonts w:eastAsiaTheme="majorEastAsia" w:cs="Times New Roman"/>
        </w:rPr>
      </w:pPr>
      <w:r w:rsidRPr="007F7AA4">
        <w:rPr>
          <w:rFonts w:eastAsiaTheme="majorEastAsia" w:cs="Times New Roman"/>
        </w:rPr>
        <w:t xml:space="preserve">    dc = 0x0000</w:t>
      </w:r>
    </w:p>
    <w:p w14:paraId="4CF85E9A" w14:textId="77777777" w:rsidR="00EA38D5" w:rsidRPr="007F7AA4" w:rsidRDefault="00EA38D5" w:rsidP="00EA38D5">
      <w:pPr>
        <w:rPr>
          <w:rFonts w:eastAsiaTheme="majorEastAsia" w:cs="Times New Roman"/>
        </w:rPr>
      </w:pPr>
      <w:r w:rsidRPr="007F7AA4">
        <w:rPr>
          <w:rFonts w:eastAsiaTheme="majorEastAsia" w:cs="Times New Roman"/>
        </w:rPr>
        <w:t xml:space="preserve">    band = 0x0000</w:t>
      </w:r>
    </w:p>
    <w:p w14:paraId="6F522AA3" w14:textId="77777777" w:rsidR="00EA38D5" w:rsidRPr="007F7AA4" w:rsidRDefault="00EA38D5" w:rsidP="00EA38D5">
      <w:pPr>
        <w:rPr>
          <w:rFonts w:eastAsiaTheme="majorEastAsia" w:cs="Times New Roman"/>
        </w:rPr>
      </w:pPr>
      <w:r w:rsidRPr="007F7AA4">
        <w:rPr>
          <w:rFonts w:eastAsiaTheme="majorEastAsia" w:cs="Times New Roman"/>
        </w:rPr>
        <w:t xml:space="preserve">    channel = 0x00f2</w:t>
      </w:r>
    </w:p>
    <w:p w14:paraId="3F907725" w14:textId="3E3A903F" w:rsidR="00EA38D5" w:rsidRPr="007F7AA4" w:rsidRDefault="00EA38D5" w:rsidP="00EA38D5">
      <w:pPr>
        <w:rPr>
          <w:rFonts w:eastAsiaTheme="majorEastAsia" w:cs="Times New Roman"/>
        </w:rPr>
      </w:pPr>
      <w:r w:rsidRPr="007F7AA4">
        <w:rPr>
          <w:rFonts w:eastAsiaTheme="majorEastAsia" w:cs="Times New Roman"/>
        </w:rPr>
        <w:t xml:space="preserve">    frc_cnt = 0xfdeb8419</w:t>
      </w:r>
    </w:p>
    <w:p w14:paraId="1584D62A" w14:textId="27582585" w:rsidR="00AB2E5E" w:rsidRPr="007F7AA4" w:rsidRDefault="00AB2E5E" w:rsidP="00AB2E5E">
      <w:pPr>
        <w:pStyle w:val="3"/>
        <w:spacing w:before="156" w:after="156"/>
        <w:rPr>
          <w:rFonts w:eastAsiaTheme="majorEastAsia" w:cs="Times New Roman"/>
        </w:rPr>
      </w:pPr>
      <w:bookmarkStart w:id="259" w:name="_Toc87714804"/>
      <w:r w:rsidRPr="007F7AA4">
        <w:rPr>
          <w:rFonts w:eastAsiaTheme="majorEastAsia" w:cs="Times New Roman"/>
        </w:rPr>
        <w:t>CDMA</w:t>
      </w:r>
      <w:r w:rsidRPr="007F7AA4">
        <w:rPr>
          <w:rFonts w:eastAsiaTheme="majorEastAsia" w:cs="Times New Roman"/>
        </w:rPr>
        <w:t>解码统计查看</w:t>
      </w:r>
      <w:bookmarkEnd w:id="259"/>
    </w:p>
    <w:p w14:paraId="4A3A6B14" w14:textId="23B5DEE8" w:rsidR="00AB2E5E" w:rsidRPr="007F7AA4" w:rsidRDefault="00AB2E5E" w:rsidP="00AB2E5E">
      <w:pPr>
        <w:rPr>
          <w:rFonts w:eastAsiaTheme="majorEastAsia" w:cs="Times New Roman"/>
        </w:rPr>
      </w:pPr>
      <w:r w:rsidRPr="007F7AA4">
        <w:rPr>
          <w:rFonts w:eastAsiaTheme="majorEastAsia" w:cs="Times New Roman"/>
        </w:rPr>
        <w:t>PS</w:t>
      </w:r>
      <w:r w:rsidRPr="007F7AA4">
        <w:rPr>
          <w:rFonts w:eastAsiaTheme="majorEastAsia" w:cs="Times New Roman"/>
        </w:rPr>
        <w:tab/>
        <w:t>495860</w:t>
      </w:r>
      <w:r w:rsidRPr="007F7AA4">
        <w:rPr>
          <w:rFonts w:eastAsiaTheme="majorEastAsia" w:cs="Times New Roman"/>
        </w:rPr>
        <w:tab/>
        <w:t>267185472</w:t>
      </w:r>
      <w:r w:rsidRPr="007F7AA4">
        <w:rPr>
          <w:rFonts w:eastAsiaTheme="majorEastAsia" w:cs="Times New Roman"/>
        </w:rPr>
        <w:tab/>
        <w:t>14:29:54:863</w:t>
      </w:r>
      <w:r w:rsidRPr="007F7AA4">
        <w:rPr>
          <w:rFonts w:eastAsiaTheme="majorEastAsia" w:cs="Times New Roman"/>
        </w:rPr>
        <w:tab/>
        <w:t>LMD - SYSTEM</w:t>
      </w:r>
      <w:r w:rsidRPr="007F7AA4">
        <w:rPr>
          <w:rFonts w:eastAsiaTheme="majorEastAsia" w:cs="Times New Roman"/>
        </w:rPr>
        <w:tab/>
        <w:t>MSG_ID_UTS_LMD_FWD_STATS_MSG</w:t>
      </w:r>
      <w:r w:rsidRPr="007F7AA4">
        <w:rPr>
          <w:rFonts w:eastAsiaTheme="majorEastAsia" w:cs="Times New Roman"/>
        </w:rPr>
        <w:tab/>
      </w:r>
    </w:p>
    <w:p w14:paraId="66A8F598" w14:textId="0927782F" w:rsidR="00AB2E5E" w:rsidRPr="007F7AA4" w:rsidRDefault="00AB2E5E" w:rsidP="00AB2E5E">
      <w:pPr>
        <w:rPr>
          <w:rFonts w:eastAsiaTheme="majorEastAsia" w:cs="Times New Roman"/>
        </w:rPr>
      </w:pPr>
      <w:r w:rsidRPr="007F7AA4">
        <w:rPr>
          <w:rFonts w:eastAsiaTheme="majorEastAsia" w:cs="Times New Roman"/>
        </w:rPr>
        <w:t>uts_lmd_fwd_stats_msg_struct = (struct)</w:t>
      </w:r>
    </w:p>
    <w:p w14:paraId="7AE2A906" w14:textId="77777777" w:rsidR="00AB2E5E" w:rsidRPr="007F7AA4" w:rsidRDefault="00AB2E5E" w:rsidP="00AB2E5E">
      <w:pPr>
        <w:rPr>
          <w:rFonts w:eastAsiaTheme="majorEastAsia" w:cs="Times New Roman"/>
        </w:rPr>
      </w:pPr>
      <w:r w:rsidRPr="007F7AA4">
        <w:rPr>
          <w:rFonts w:eastAsiaTheme="majorEastAsia" w:cs="Times New Roman"/>
        </w:rPr>
        <w:t xml:space="preserve">    ref_count = 0x01</w:t>
      </w:r>
    </w:p>
    <w:p w14:paraId="647B3F18" w14:textId="77777777" w:rsidR="00AB2E5E" w:rsidRPr="007F7AA4" w:rsidRDefault="00AB2E5E" w:rsidP="00AB2E5E">
      <w:pPr>
        <w:rPr>
          <w:rFonts w:eastAsiaTheme="majorEastAsia" w:cs="Times New Roman"/>
        </w:rPr>
      </w:pPr>
      <w:r w:rsidRPr="007F7AA4">
        <w:rPr>
          <w:rFonts w:eastAsiaTheme="majorEastAsia" w:cs="Times New Roman"/>
        </w:rPr>
        <w:t xml:space="preserve">    lp_reserved = 0x45</w:t>
      </w:r>
    </w:p>
    <w:p w14:paraId="6730558E" w14:textId="77777777" w:rsidR="00AB2E5E" w:rsidRPr="007F7AA4" w:rsidRDefault="00AB2E5E" w:rsidP="00AB2E5E">
      <w:pPr>
        <w:rPr>
          <w:rFonts w:eastAsiaTheme="majorEastAsia" w:cs="Times New Roman"/>
        </w:rPr>
      </w:pPr>
      <w:r w:rsidRPr="007F7AA4">
        <w:rPr>
          <w:rFonts w:eastAsiaTheme="majorEastAsia" w:cs="Times New Roman"/>
        </w:rPr>
        <w:t xml:space="preserve">    msg_len = 0x0024</w:t>
      </w:r>
    </w:p>
    <w:p w14:paraId="444F209F" w14:textId="77777777" w:rsidR="00AB2E5E" w:rsidRPr="007F7AA4" w:rsidRDefault="00AB2E5E" w:rsidP="00AB2E5E">
      <w:pPr>
        <w:rPr>
          <w:rFonts w:eastAsiaTheme="majorEastAsia" w:cs="Times New Roman"/>
        </w:rPr>
      </w:pPr>
      <w:r w:rsidRPr="007F7AA4">
        <w:rPr>
          <w:rFonts w:eastAsiaTheme="majorEastAsia" w:cs="Times New Roman"/>
        </w:rPr>
        <w:t xml:space="preserve">    msg = (struct)</w:t>
      </w:r>
    </w:p>
    <w:p w14:paraId="2AA34D27" w14:textId="77777777" w:rsidR="00AB2E5E" w:rsidRPr="007F7AA4" w:rsidRDefault="00AB2E5E" w:rsidP="00AB2E5E">
      <w:pPr>
        <w:rPr>
          <w:rFonts w:eastAsiaTheme="majorEastAsia" w:cs="Times New Roman"/>
        </w:rPr>
      </w:pPr>
      <w:r w:rsidRPr="007F7AA4">
        <w:rPr>
          <w:rFonts w:eastAsiaTheme="majorEastAsia" w:cs="Times New Roman"/>
        </w:rPr>
        <w:t xml:space="preserve">        FSYNCT = 0x00000000</w:t>
      </w:r>
    </w:p>
    <w:p w14:paraId="55D39F64" w14:textId="77777777" w:rsidR="00AB2E5E" w:rsidRPr="007F7AA4" w:rsidRDefault="00AB2E5E" w:rsidP="00AB2E5E">
      <w:pPr>
        <w:rPr>
          <w:rFonts w:eastAsiaTheme="majorEastAsia" w:cs="Times New Roman"/>
        </w:rPr>
      </w:pPr>
      <w:r w:rsidRPr="007F7AA4">
        <w:rPr>
          <w:rFonts w:eastAsiaTheme="majorEastAsia" w:cs="Times New Roman"/>
        </w:rPr>
        <w:t xml:space="preserve">        FPAGET = 0x00000001</w:t>
      </w:r>
    </w:p>
    <w:p w14:paraId="3296B172" w14:textId="1DB59A8B" w:rsidR="00AB2E5E" w:rsidRPr="007F7AA4" w:rsidRDefault="00AB2E5E" w:rsidP="00AB2E5E">
      <w:pPr>
        <w:rPr>
          <w:rFonts w:eastAsiaTheme="majorEastAsia" w:cs="Times New Roman"/>
        </w:rPr>
      </w:pPr>
      <w:r w:rsidRPr="007F7AA4">
        <w:rPr>
          <w:rFonts w:eastAsiaTheme="majorEastAsia" w:cs="Times New Roman"/>
        </w:rPr>
        <w:t xml:space="preserve">        </w:t>
      </w:r>
      <w:r w:rsidRPr="007F7AA4">
        <w:rPr>
          <w:rFonts w:eastAsiaTheme="majorEastAsia" w:cs="Times New Roman"/>
          <w:highlight w:val="yellow"/>
        </w:rPr>
        <w:t>FFCHT = 0x000001ca</w:t>
      </w:r>
      <w:r w:rsidRPr="007F7AA4">
        <w:rPr>
          <w:rFonts w:eastAsiaTheme="majorEastAsia" w:cs="Times New Roman"/>
        </w:rPr>
        <w:t xml:space="preserve"> // FFCH</w:t>
      </w:r>
      <w:r w:rsidRPr="007F7AA4">
        <w:rPr>
          <w:rFonts w:eastAsiaTheme="majorEastAsia" w:cs="Times New Roman"/>
          <w:highlight w:val="yellow"/>
        </w:rPr>
        <w:t>传输的总帧数，限于当前通话</w:t>
      </w:r>
      <w:r w:rsidR="00B158A1" w:rsidRPr="007F7AA4">
        <w:rPr>
          <w:rFonts w:eastAsiaTheme="majorEastAsia" w:cs="Times New Roman"/>
          <w:highlight w:val="yellow"/>
        </w:rPr>
        <w:t>时段内</w:t>
      </w:r>
    </w:p>
    <w:p w14:paraId="5A222E64" w14:textId="13A41F39" w:rsidR="00AB2E5E" w:rsidRPr="007F7AA4" w:rsidRDefault="00AB2E5E" w:rsidP="00AB2E5E">
      <w:pPr>
        <w:rPr>
          <w:rFonts w:eastAsiaTheme="majorEastAsia" w:cs="Times New Roman"/>
        </w:rPr>
      </w:pPr>
      <w:r w:rsidRPr="007F7AA4">
        <w:rPr>
          <w:rFonts w:eastAsiaTheme="majorEastAsia" w:cs="Times New Roman"/>
        </w:rPr>
        <w:t xml:space="preserve">        FSCHT = 0x00000000</w:t>
      </w:r>
    </w:p>
    <w:p w14:paraId="6C5A9335" w14:textId="77777777" w:rsidR="00AB2E5E" w:rsidRPr="007F7AA4" w:rsidRDefault="00AB2E5E" w:rsidP="00AB2E5E">
      <w:pPr>
        <w:rPr>
          <w:rFonts w:eastAsiaTheme="majorEastAsia" w:cs="Times New Roman"/>
        </w:rPr>
      </w:pPr>
      <w:r w:rsidRPr="007F7AA4">
        <w:rPr>
          <w:rFonts w:eastAsiaTheme="majorEastAsia" w:cs="Times New Roman"/>
        </w:rPr>
        <w:t xml:space="preserve">        FSYNCB = 0x00000000</w:t>
      </w:r>
    </w:p>
    <w:p w14:paraId="69CE5322" w14:textId="77777777" w:rsidR="00AB2E5E" w:rsidRPr="007F7AA4" w:rsidRDefault="00AB2E5E" w:rsidP="00AB2E5E">
      <w:pPr>
        <w:rPr>
          <w:rFonts w:eastAsiaTheme="majorEastAsia" w:cs="Times New Roman"/>
        </w:rPr>
      </w:pPr>
      <w:r w:rsidRPr="007F7AA4">
        <w:rPr>
          <w:rFonts w:eastAsiaTheme="majorEastAsia" w:cs="Times New Roman"/>
        </w:rPr>
        <w:t xml:space="preserve">        FPAGEB = 0x00000000</w:t>
      </w:r>
    </w:p>
    <w:p w14:paraId="2B583B5C" w14:textId="574AECE7" w:rsidR="00AB2E5E" w:rsidRPr="007F7AA4" w:rsidRDefault="00AB2E5E" w:rsidP="00AB2E5E">
      <w:pPr>
        <w:rPr>
          <w:rFonts w:eastAsiaTheme="majorEastAsia" w:cs="Times New Roman"/>
        </w:rPr>
      </w:pPr>
      <w:r w:rsidRPr="007F7AA4">
        <w:rPr>
          <w:rFonts w:eastAsiaTheme="majorEastAsia" w:cs="Times New Roman"/>
        </w:rPr>
        <w:t xml:space="preserve">        </w:t>
      </w:r>
      <w:r w:rsidRPr="007F7AA4">
        <w:rPr>
          <w:rFonts w:eastAsiaTheme="majorEastAsia" w:cs="Times New Roman"/>
          <w:highlight w:val="yellow"/>
        </w:rPr>
        <w:t>FFCHB = 0x00000129</w:t>
      </w:r>
      <w:r w:rsidRPr="007F7AA4">
        <w:rPr>
          <w:rFonts w:eastAsiaTheme="majorEastAsia" w:cs="Times New Roman"/>
        </w:rPr>
        <w:t xml:space="preserve">  // FFCH</w:t>
      </w:r>
      <w:r w:rsidRPr="007F7AA4">
        <w:rPr>
          <w:rFonts w:eastAsiaTheme="majorEastAsia" w:cs="Times New Roman"/>
          <w:highlight w:val="yellow"/>
        </w:rPr>
        <w:t>的错帧个数</w:t>
      </w:r>
    </w:p>
    <w:p w14:paraId="2EE2354E" w14:textId="72EA037F" w:rsidR="00610FFD" w:rsidRPr="007F7AA4" w:rsidRDefault="00AB2E5E" w:rsidP="00AB2E5E">
      <w:pPr>
        <w:rPr>
          <w:rFonts w:eastAsiaTheme="majorEastAsia" w:cs="Times New Roman"/>
        </w:rPr>
      </w:pPr>
      <w:r w:rsidRPr="007F7AA4">
        <w:rPr>
          <w:rFonts w:eastAsiaTheme="majorEastAsia" w:cs="Times New Roman"/>
        </w:rPr>
        <w:t xml:space="preserve">        FSCHB = 0x00000000</w:t>
      </w:r>
    </w:p>
    <w:p w14:paraId="39C475B4" w14:textId="478FFB56" w:rsidR="00014245" w:rsidRPr="007F7AA4" w:rsidRDefault="00BE3854" w:rsidP="00854801">
      <w:pPr>
        <w:pStyle w:val="2"/>
        <w:spacing w:before="156" w:after="156"/>
        <w:rPr>
          <w:rFonts w:cs="Times New Roman"/>
        </w:rPr>
      </w:pPr>
      <w:bookmarkStart w:id="260" w:name="_Toc87714805"/>
      <w:r w:rsidRPr="007F7AA4">
        <w:rPr>
          <w:rFonts w:cs="Times New Roman"/>
        </w:rPr>
        <w:lastRenderedPageBreak/>
        <w:t>MTK</w:t>
      </w:r>
      <w:r w:rsidRPr="007F7AA4">
        <w:rPr>
          <w:rFonts w:cs="Times New Roman"/>
        </w:rPr>
        <w:t>用户反馈断流问题分析</w:t>
      </w:r>
      <w:r w:rsidR="00854801" w:rsidRPr="007F7AA4">
        <w:rPr>
          <w:rFonts w:cs="Times New Roman"/>
        </w:rPr>
        <w:t>！！！</w:t>
      </w:r>
      <w:bookmarkEnd w:id="260"/>
    </w:p>
    <w:p w14:paraId="372D7F87" w14:textId="6209A4A7" w:rsidR="00BE4236" w:rsidRPr="007F7AA4" w:rsidRDefault="00BE4236" w:rsidP="00BE4236">
      <w:pPr>
        <w:pStyle w:val="3"/>
        <w:spacing w:before="156" w:after="156"/>
        <w:rPr>
          <w:rFonts w:eastAsiaTheme="majorEastAsia" w:cs="Times New Roman"/>
        </w:rPr>
      </w:pPr>
      <w:bookmarkStart w:id="261" w:name="_Toc87714806"/>
      <w:r w:rsidRPr="007F7AA4">
        <w:rPr>
          <w:rFonts w:eastAsiaTheme="majorEastAsia" w:cs="Times New Roman"/>
        </w:rPr>
        <w:t>断流问题分析步骤</w:t>
      </w:r>
      <w:bookmarkEnd w:id="261"/>
    </w:p>
    <w:p w14:paraId="26FE8E0F" w14:textId="44CA1254" w:rsidR="00BE4236" w:rsidRPr="007F7AA4" w:rsidRDefault="00BE4236" w:rsidP="00AC3DA9">
      <w:pPr>
        <w:pStyle w:val="4"/>
        <w:spacing w:before="156" w:after="156"/>
        <w:rPr>
          <w:rFonts w:cs="Times New Roman"/>
        </w:rPr>
      </w:pPr>
      <w:r w:rsidRPr="007F7AA4">
        <w:rPr>
          <w:rFonts w:cs="Times New Roman"/>
        </w:rPr>
        <w:t>确定是</w:t>
      </w:r>
      <w:r w:rsidRPr="007F7AA4">
        <w:rPr>
          <w:rFonts w:cs="Times New Roman"/>
        </w:rPr>
        <w:t>WIFI</w:t>
      </w:r>
      <w:r w:rsidRPr="007F7AA4">
        <w:rPr>
          <w:rFonts w:cs="Times New Roman"/>
        </w:rPr>
        <w:t>连接，还是数据连接</w:t>
      </w:r>
    </w:p>
    <w:p w14:paraId="172DF14B" w14:textId="6484270D" w:rsidR="00BE4236" w:rsidRPr="007F7AA4" w:rsidRDefault="00BE4236" w:rsidP="00BE4236">
      <w:pPr>
        <w:pStyle w:val="ac"/>
        <w:ind w:left="360" w:firstLineChars="0" w:firstLine="0"/>
        <w:rPr>
          <w:rFonts w:eastAsiaTheme="majorEastAsia" w:cs="Times New Roman"/>
        </w:rPr>
      </w:pPr>
      <w:r w:rsidRPr="007F7AA4">
        <w:rPr>
          <w:rFonts w:eastAsiaTheme="majorEastAsia" w:cs="Times New Roman"/>
        </w:rPr>
        <w:t>在</w:t>
      </w:r>
      <w:r w:rsidRPr="007F7AA4">
        <w:rPr>
          <w:rFonts w:eastAsiaTheme="majorEastAsia" w:cs="Times New Roman"/>
        </w:rPr>
        <w:t>bugreport</w:t>
      </w:r>
      <w:r w:rsidRPr="007F7AA4">
        <w:rPr>
          <w:rFonts w:eastAsiaTheme="majorEastAsia" w:cs="Times New Roman"/>
        </w:rPr>
        <w:t>中搜索</w:t>
      </w:r>
      <w:r w:rsidRPr="007F7AA4">
        <w:rPr>
          <w:rFonts w:eastAsiaTheme="majorEastAsia" w:cs="Times New Roman"/>
        </w:rPr>
        <w:t>AT+EWIFIEN</w:t>
      </w:r>
      <w:r w:rsidR="00F265C6" w:rsidRPr="007F7AA4">
        <w:rPr>
          <w:rFonts w:eastAsiaTheme="majorEastAsia" w:cs="Times New Roman"/>
        </w:rPr>
        <w:t>，确定当前是</w:t>
      </w:r>
      <w:r w:rsidR="00F265C6" w:rsidRPr="007F7AA4">
        <w:rPr>
          <w:rFonts w:eastAsiaTheme="majorEastAsia" w:cs="Times New Roman"/>
        </w:rPr>
        <w:t>WIFI</w:t>
      </w:r>
      <w:r w:rsidR="00F265C6" w:rsidRPr="007F7AA4">
        <w:rPr>
          <w:rFonts w:eastAsiaTheme="majorEastAsia" w:cs="Times New Roman"/>
        </w:rPr>
        <w:t>连接还是移动数据连接。</w:t>
      </w:r>
    </w:p>
    <w:p w14:paraId="11079881" w14:textId="77777777" w:rsidR="004A1E0D" w:rsidRPr="007F7AA4" w:rsidRDefault="009406A1" w:rsidP="009406A1">
      <w:pPr>
        <w:pStyle w:val="ac"/>
        <w:ind w:left="360"/>
        <w:rPr>
          <w:rFonts w:eastAsiaTheme="majorEastAsia" w:cs="Times New Roman"/>
        </w:rPr>
      </w:pPr>
      <w:r w:rsidRPr="007F7AA4">
        <w:rPr>
          <w:rFonts w:eastAsiaTheme="majorEastAsia" w:cs="Times New Roman"/>
        </w:rPr>
        <w:t>WIFI</w:t>
      </w:r>
      <w:r w:rsidRPr="007F7AA4">
        <w:rPr>
          <w:rFonts w:eastAsiaTheme="majorEastAsia" w:cs="Times New Roman"/>
        </w:rPr>
        <w:t>连接</w:t>
      </w:r>
      <w:r w:rsidRPr="007F7AA4">
        <w:rPr>
          <w:rFonts w:eastAsiaTheme="majorEastAsia" w:cs="Times New Roman"/>
        </w:rPr>
        <w:t>Log</w:t>
      </w:r>
      <w:r w:rsidRPr="007F7AA4">
        <w:rPr>
          <w:rFonts w:eastAsiaTheme="majorEastAsia" w:cs="Times New Roman"/>
        </w:rPr>
        <w:t>打印：</w:t>
      </w:r>
    </w:p>
    <w:p w14:paraId="6E625755" w14:textId="3A1D4C5F" w:rsidR="009406A1" w:rsidRPr="007F7AA4" w:rsidRDefault="009406A1" w:rsidP="009406A1">
      <w:pPr>
        <w:pStyle w:val="ac"/>
        <w:ind w:left="360"/>
        <w:rPr>
          <w:rFonts w:eastAsiaTheme="majorEastAsia" w:cs="Times New Roman"/>
        </w:rPr>
      </w:pPr>
      <w:r w:rsidRPr="007F7AA4">
        <w:rPr>
          <w:rFonts w:eastAsiaTheme="majorEastAsia" w:cs="Times New Roman"/>
        </w:rPr>
        <w:t xml:space="preserve">Line 164266: 02-26 08:41:30.149 radio  1218  1267 I AT      : [0] AT&gt; </w:t>
      </w:r>
      <w:r w:rsidRPr="007F7AA4">
        <w:rPr>
          <w:rFonts w:eastAsiaTheme="majorEastAsia" w:cs="Times New Roman"/>
          <w:highlight w:val="yellow"/>
        </w:rPr>
        <w:t>AT+EWIFIEN="wlan0",1,0</w:t>
      </w:r>
      <w:r w:rsidRPr="007F7AA4">
        <w:rPr>
          <w:rFonts w:eastAsiaTheme="majorEastAsia" w:cs="Times New Roman"/>
        </w:rPr>
        <w:t xml:space="preserve"> (RIL_CMD_READER_3 tid:521965763920)</w:t>
      </w:r>
    </w:p>
    <w:p w14:paraId="4DBD49C5" w14:textId="7CF75C38" w:rsidR="009406A1" w:rsidRPr="007F7AA4" w:rsidRDefault="009406A1" w:rsidP="009406A1">
      <w:pPr>
        <w:pStyle w:val="ac"/>
        <w:ind w:left="360" w:firstLineChars="0" w:firstLine="0"/>
        <w:rPr>
          <w:rFonts w:eastAsiaTheme="majorEastAsia" w:cs="Times New Roman"/>
        </w:rPr>
      </w:pPr>
      <w:r w:rsidRPr="007F7AA4">
        <w:rPr>
          <w:rFonts w:eastAsiaTheme="majorEastAsia" w:cs="Times New Roman"/>
        </w:rPr>
        <w:t xml:space="preserve">Line 164330: 02-26 08:41:32.667 radio  1218  1267 I AT      : [0] AT&gt; </w:t>
      </w:r>
      <w:r w:rsidRPr="007F7AA4">
        <w:rPr>
          <w:rFonts w:eastAsiaTheme="majorEastAsia" w:cs="Times New Roman"/>
          <w:highlight w:val="yellow"/>
        </w:rPr>
        <w:t>AT+EWIFISIGLVL="wlan",-69,"unknow"</w:t>
      </w:r>
      <w:r w:rsidRPr="007F7AA4">
        <w:rPr>
          <w:rFonts w:eastAsiaTheme="majorEastAsia" w:cs="Times New Roman"/>
        </w:rPr>
        <w:t xml:space="preserve"> (RIL_CMD_READER_3 tid:521965763920)</w:t>
      </w:r>
    </w:p>
    <w:p w14:paraId="3CDB0D97" w14:textId="6D8110C3" w:rsidR="009406A1" w:rsidRPr="007F7AA4" w:rsidRDefault="009406A1" w:rsidP="009406A1">
      <w:pPr>
        <w:pStyle w:val="ac"/>
        <w:ind w:left="360" w:firstLineChars="0" w:firstLine="0"/>
        <w:rPr>
          <w:rFonts w:eastAsiaTheme="majorEastAsia" w:cs="Times New Roman"/>
        </w:rPr>
      </w:pPr>
      <w:r w:rsidRPr="007F7AA4">
        <w:rPr>
          <w:rFonts w:eastAsiaTheme="majorEastAsia" w:cs="Times New Roman"/>
        </w:rPr>
        <w:t>Line 164332: 02-26 08:41:32.677 radio  1218  1267 I AT      : [0] AT&gt; AT+EWIFISIGLVL="wlan",-69,"unknow" (RIL_CMD_READER_3 tid:521965763920)</w:t>
      </w:r>
    </w:p>
    <w:p w14:paraId="0B6CF590" w14:textId="1A768A80" w:rsidR="000F7908" w:rsidRPr="007F7AA4" w:rsidRDefault="000F7908" w:rsidP="000F7908">
      <w:pPr>
        <w:pStyle w:val="4"/>
        <w:spacing w:before="156" w:after="156"/>
        <w:rPr>
          <w:rFonts w:cs="Times New Roman"/>
        </w:rPr>
      </w:pPr>
      <w:r w:rsidRPr="007F7AA4">
        <w:rPr>
          <w:rFonts w:cs="Times New Roman"/>
        </w:rPr>
        <w:t xml:space="preserve">AT+EWIFIEN </w:t>
      </w:r>
      <w:r w:rsidRPr="007F7AA4">
        <w:rPr>
          <w:rFonts w:cs="Times New Roman"/>
        </w:rPr>
        <w:t>打开或关闭</w:t>
      </w:r>
      <w:r w:rsidRPr="007F7AA4">
        <w:rPr>
          <w:rFonts w:cs="Times New Roman"/>
        </w:rPr>
        <w:t>WIFI</w:t>
      </w:r>
    </w:p>
    <w:p w14:paraId="50AC113D" w14:textId="6EB6C9CF" w:rsidR="000F7908" w:rsidRPr="007F7AA4" w:rsidRDefault="000F7908" w:rsidP="000F7908">
      <w:pPr>
        <w:rPr>
          <w:rFonts w:eastAsiaTheme="majorEastAsia" w:cs="Times New Roman"/>
        </w:rPr>
      </w:pPr>
      <w:r w:rsidRPr="007F7AA4">
        <w:rPr>
          <w:rFonts w:eastAsiaTheme="majorEastAsia" w:cs="Times New Roman"/>
        </w:rPr>
        <w:t>使用格式如下：</w:t>
      </w:r>
    </w:p>
    <w:p w14:paraId="7568FC9D" w14:textId="6BD4C7D4" w:rsidR="000F7908" w:rsidRPr="007F7AA4" w:rsidRDefault="000F7908" w:rsidP="000F7908">
      <w:pPr>
        <w:rPr>
          <w:rFonts w:eastAsiaTheme="majorEastAsia" w:cs="Times New Roman"/>
        </w:rPr>
      </w:pPr>
      <w:r w:rsidRPr="007F7AA4">
        <w:rPr>
          <w:rFonts w:eastAsiaTheme="majorEastAsia" w:cs="Times New Roman"/>
        </w:rPr>
        <w:t>AT+EWIFIEN=&lt;ifname&gt;,&lt;en&gt;[,&lt;reason&gt;]</w:t>
      </w:r>
    </w:p>
    <w:p w14:paraId="5D02FEC2" w14:textId="5529BD31" w:rsidR="000F7908" w:rsidRPr="007F7AA4" w:rsidRDefault="000F7908" w:rsidP="000F7908">
      <w:pPr>
        <w:rPr>
          <w:rFonts w:eastAsiaTheme="majorEastAsia" w:cs="Times New Roman"/>
        </w:rPr>
      </w:pPr>
      <w:r w:rsidRPr="007F7AA4">
        <w:rPr>
          <w:rFonts w:eastAsiaTheme="majorEastAsia" w:cs="Times New Roman"/>
        </w:rPr>
        <w:t>ifname: wlan name</w:t>
      </w:r>
      <w:r w:rsidRPr="007F7AA4">
        <w:rPr>
          <w:rFonts w:eastAsiaTheme="majorEastAsia" w:cs="Times New Roman"/>
        </w:rPr>
        <w:t>，</w:t>
      </w:r>
      <w:r w:rsidRPr="007F7AA4">
        <w:rPr>
          <w:rFonts w:eastAsiaTheme="majorEastAsia" w:cs="Times New Roman"/>
        </w:rPr>
        <w:t>16</w:t>
      </w:r>
      <w:r w:rsidRPr="007F7AA4">
        <w:rPr>
          <w:rFonts w:eastAsiaTheme="majorEastAsia" w:cs="Times New Roman"/>
        </w:rPr>
        <w:t>个英文字母包括结束符</w:t>
      </w:r>
    </w:p>
    <w:p w14:paraId="3D4BEC8C" w14:textId="06A2FF48" w:rsidR="000F7908" w:rsidRPr="007F7AA4" w:rsidRDefault="000F7908" w:rsidP="000F7908">
      <w:pPr>
        <w:rPr>
          <w:rFonts w:eastAsiaTheme="majorEastAsia" w:cs="Times New Roman"/>
        </w:rPr>
      </w:pPr>
      <w:r w:rsidRPr="007F7AA4">
        <w:rPr>
          <w:rFonts w:eastAsiaTheme="majorEastAsia" w:cs="Times New Roman"/>
        </w:rPr>
        <w:t>en:1 activate wifi, 0 deactive wifi</w:t>
      </w:r>
    </w:p>
    <w:p w14:paraId="362813AC" w14:textId="5BBFF7FF" w:rsidR="000F7908" w:rsidRPr="007F7AA4" w:rsidRDefault="000F7908" w:rsidP="000F7908">
      <w:pPr>
        <w:rPr>
          <w:rFonts w:eastAsiaTheme="majorEastAsia" w:cs="Times New Roman"/>
        </w:rPr>
      </w:pPr>
      <w:r w:rsidRPr="007F7AA4">
        <w:rPr>
          <w:rFonts w:eastAsiaTheme="majorEastAsia" w:cs="Times New Roman"/>
        </w:rPr>
        <w:t>reason: flight mode</w:t>
      </w:r>
    </w:p>
    <w:p w14:paraId="6E99D13E" w14:textId="1E9E6024" w:rsidR="000F7908" w:rsidRPr="007F7AA4" w:rsidRDefault="000F7908" w:rsidP="000F7908">
      <w:pPr>
        <w:pStyle w:val="4"/>
        <w:spacing w:before="156" w:after="156"/>
        <w:rPr>
          <w:rFonts w:cs="Times New Roman"/>
        </w:rPr>
      </w:pPr>
      <w:r w:rsidRPr="007F7AA4">
        <w:rPr>
          <w:rFonts w:cs="Times New Roman"/>
        </w:rPr>
        <w:t xml:space="preserve">AT+EWIFISIGLVL </w:t>
      </w:r>
      <w:r w:rsidRPr="007F7AA4">
        <w:rPr>
          <w:rFonts w:cs="Times New Roman"/>
        </w:rPr>
        <w:t>更新</w:t>
      </w:r>
      <w:r w:rsidRPr="007F7AA4">
        <w:rPr>
          <w:rFonts w:cs="Times New Roman"/>
        </w:rPr>
        <w:t>WIFI RSSI</w:t>
      </w:r>
      <w:r w:rsidRPr="007F7AA4">
        <w:rPr>
          <w:rFonts w:cs="Times New Roman"/>
        </w:rPr>
        <w:t>信号值</w:t>
      </w:r>
    </w:p>
    <w:p w14:paraId="3CDB12DB" w14:textId="52ED19C6" w:rsidR="000F7908" w:rsidRPr="007F7AA4" w:rsidRDefault="000F7908" w:rsidP="000F7908">
      <w:pPr>
        <w:rPr>
          <w:rFonts w:eastAsiaTheme="majorEastAsia" w:cs="Times New Roman"/>
        </w:rPr>
      </w:pPr>
      <w:r w:rsidRPr="007F7AA4">
        <w:rPr>
          <w:rFonts w:eastAsiaTheme="majorEastAsia" w:cs="Times New Roman"/>
        </w:rPr>
        <w:t>更新</w:t>
      </w:r>
      <w:r w:rsidRPr="007F7AA4">
        <w:rPr>
          <w:rFonts w:eastAsiaTheme="majorEastAsia" w:cs="Times New Roman"/>
        </w:rPr>
        <w:t>WIFI</w:t>
      </w:r>
      <w:r w:rsidRPr="007F7AA4">
        <w:rPr>
          <w:rFonts w:eastAsiaTheme="majorEastAsia" w:cs="Times New Roman"/>
        </w:rPr>
        <w:t>信号值给</w:t>
      </w:r>
      <w:r w:rsidRPr="007F7AA4">
        <w:rPr>
          <w:rFonts w:eastAsiaTheme="majorEastAsia" w:cs="Times New Roman"/>
        </w:rPr>
        <w:t>Modem</w:t>
      </w:r>
      <w:r w:rsidRPr="007F7AA4">
        <w:rPr>
          <w:rFonts w:eastAsiaTheme="majorEastAsia" w:cs="Times New Roman"/>
        </w:rPr>
        <w:t>。</w:t>
      </w:r>
      <w:r w:rsidR="004A208B" w:rsidRPr="007F7AA4">
        <w:rPr>
          <w:rFonts w:eastAsiaTheme="majorEastAsia" w:cs="Times New Roman"/>
        </w:rPr>
        <w:t>是从上往下报告的。</w:t>
      </w:r>
    </w:p>
    <w:p w14:paraId="0708E25E" w14:textId="50B8D403" w:rsidR="000F7908" w:rsidRPr="007F7AA4" w:rsidRDefault="000F7908" w:rsidP="000F7908">
      <w:pPr>
        <w:rPr>
          <w:rFonts w:eastAsiaTheme="majorEastAsia" w:cs="Times New Roman"/>
        </w:rPr>
      </w:pPr>
      <w:r w:rsidRPr="007F7AA4">
        <w:rPr>
          <w:rFonts w:eastAsiaTheme="majorEastAsia" w:cs="Times New Roman"/>
        </w:rPr>
        <w:t>使用格式：</w:t>
      </w:r>
    </w:p>
    <w:p w14:paraId="5DAA4A2F" w14:textId="22A78117" w:rsidR="000F7908" w:rsidRPr="007F7AA4" w:rsidRDefault="000F7908" w:rsidP="000F7908">
      <w:pPr>
        <w:rPr>
          <w:rFonts w:eastAsiaTheme="majorEastAsia" w:cs="Times New Roman"/>
        </w:rPr>
      </w:pPr>
      <w:r w:rsidRPr="007F7AA4">
        <w:rPr>
          <w:rFonts w:eastAsiaTheme="majorEastAsia" w:cs="Times New Roman"/>
        </w:rPr>
        <w:t>AT+EWIFISIGLVL</w:t>
      </w:r>
      <w:r w:rsidR="00213F5D" w:rsidRPr="007F7AA4">
        <w:rPr>
          <w:rFonts w:eastAsiaTheme="majorEastAsia" w:cs="Times New Roman"/>
        </w:rPr>
        <w:t>=&lt;ifname&gt;,&lt;rssi&gt;,&lt;snr&gt;</w:t>
      </w:r>
    </w:p>
    <w:p w14:paraId="0F101498" w14:textId="5F57FF14" w:rsidR="00213F5D" w:rsidRPr="007F7AA4" w:rsidRDefault="00213F5D" w:rsidP="000F7908">
      <w:pPr>
        <w:rPr>
          <w:rFonts w:eastAsiaTheme="majorEastAsia" w:cs="Times New Roman"/>
        </w:rPr>
      </w:pPr>
      <w:r w:rsidRPr="007F7AA4">
        <w:rPr>
          <w:rFonts w:eastAsiaTheme="majorEastAsia" w:cs="Times New Roman"/>
        </w:rPr>
        <w:t>ifname: wifi</w:t>
      </w:r>
      <w:r w:rsidRPr="007F7AA4">
        <w:rPr>
          <w:rFonts w:eastAsiaTheme="majorEastAsia" w:cs="Times New Roman"/>
        </w:rPr>
        <w:t>名称，</w:t>
      </w:r>
      <w:r w:rsidRPr="007F7AA4">
        <w:rPr>
          <w:rFonts w:eastAsiaTheme="majorEastAsia" w:cs="Times New Roman"/>
        </w:rPr>
        <w:t>32</w:t>
      </w:r>
      <w:r w:rsidRPr="007F7AA4">
        <w:rPr>
          <w:rFonts w:eastAsiaTheme="majorEastAsia" w:cs="Times New Roman"/>
        </w:rPr>
        <w:t>个英文字母包括结束符</w:t>
      </w:r>
    </w:p>
    <w:p w14:paraId="4DE1991A" w14:textId="28BAB787" w:rsidR="00213F5D" w:rsidRPr="007F7AA4" w:rsidRDefault="00213F5D" w:rsidP="000F7908">
      <w:pPr>
        <w:rPr>
          <w:rFonts w:eastAsiaTheme="majorEastAsia" w:cs="Times New Roman"/>
        </w:rPr>
      </w:pPr>
      <w:r w:rsidRPr="007F7AA4">
        <w:rPr>
          <w:rFonts w:eastAsiaTheme="majorEastAsia" w:cs="Times New Roman"/>
        </w:rPr>
        <w:t xml:space="preserve">rssi: </w:t>
      </w:r>
      <w:r w:rsidRPr="007F7AA4">
        <w:rPr>
          <w:rFonts w:eastAsiaTheme="majorEastAsia" w:cs="Times New Roman"/>
        </w:rPr>
        <w:t>整型，信号值单位为</w:t>
      </w:r>
      <w:r w:rsidRPr="007F7AA4">
        <w:rPr>
          <w:rFonts w:eastAsiaTheme="majorEastAsia" w:cs="Times New Roman"/>
        </w:rPr>
        <w:t>dBm</w:t>
      </w:r>
    </w:p>
    <w:p w14:paraId="1E1F6EC4" w14:textId="2FC0DA42" w:rsidR="00213F5D" w:rsidRPr="007F7AA4" w:rsidRDefault="00213F5D" w:rsidP="000F7908">
      <w:pPr>
        <w:rPr>
          <w:rFonts w:eastAsiaTheme="majorEastAsia" w:cs="Times New Roman"/>
        </w:rPr>
      </w:pPr>
      <w:r w:rsidRPr="007F7AA4">
        <w:rPr>
          <w:rFonts w:eastAsiaTheme="majorEastAsia" w:cs="Times New Roman"/>
        </w:rPr>
        <w:t>snr</w:t>
      </w:r>
      <w:r w:rsidRPr="007F7AA4">
        <w:rPr>
          <w:rFonts w:eastAsiaTheme="majorEastAsia" w:cs="Times New Roman"/>
        </w:rPr>
        <w:t>：字符串，永久设置为</w:t>
      </w:r>
      <w:r w:rsidRPr="007F7AA4">
        <w:rPr>
          <w:rFonts w:eastAsiaTheme="majorEastAsia" w:cs="Times New Roman"/>
        </w:rPr>
        <w:t>"unknow"</w:t>
      </w:r>
    </w:p>
    <w:p w14:paraId="54DE593B" w14:textId="583FF1B3" w:rsidR="00213F5D" w:rsidRPr="007F7AA4" w:rsidRDefault="0075798E" w:rsidP="000F7908">
      <w:pPr>
        <w:rPr>
          <w:rFonts w:eastAsiaTheme="majorEastAsia" w:cs="Times New Roman"/>
        </w:rPr>
      </w:pPr>
      <w:r w:rsidRPr="007F7AA4">
        <w:rPr>
          <w:rFonts w:eastAsiaTheme="majorEastAsia" w:cs="Times New Roman"/>
        </w:rPr>
        <w:t>RSSI</w:t>
      </w:r>
      <w:r w:rsidRPr="007F7AA4">
        <w:rPr>
          <w:rFonts w:eastAsiaTheme="majorEastAsia" w:cs="Times New Roman"/>
        </w:rPr>
        <w:t>的强度等级按照如下表格理解。</w:t>
      </w:r>
      <w:r w:rsidR="00ED30BD" w:rsidRPr="007F7AA4">
        <w:rPr>
          <w:rFonts w:eastAsiaTheme="majorEastAsia" w:cs="Times New Roman"/>
        </w:rPr>
        <w:t>也可以简单的以</w:t>
      </w:r>
      <w:r w:rsidR="00ED30BD" w:rsidRPr="007F7AA4">
        <w:rPr>
          <w:rFonts w:eastAsiaTheme="majorEastAsia" w:cs="Times New Roman"/>
        </w:rPr>
        <w:t>-70dBm</w:t>
      </w:r>
      <w:r w:rsidR="00ED30BD" w:rsidRPr="007F7AA4">
        <w:rPr>
          <w:rFonts w:eastAsiaTheme="majorEastAsia" w:cs="Times New Roman"/>
        </w:rPr>
        <w:t>为分界。</w:t>
      </w:r>
    </w:p>
    <w:tbl>
      <w:tblPr>
        <w:tblStyle w:val="a7"/>
        <w:tblW w:w="14250" w:type="dxa"/>
        <w:tblLook w:val="04A0" w:firstRow="1" w:lastRow="0" w:firstColumn="1" w:lastColumn="0" w:noHBand="0" w:noVBand="1"/>
      </w:tblPr>
      <w:tblGrid>
        <w:gridCol w:w="2137"/>
        <w:gridCol w:w="2137"/>
        <w:gridCol w:w="7838"/>
        <w:gridCol w:w="2138"/>
      </w:tblGrid>
      <w:tr w:rsidR="00213F5D" w:rsidRPr="007F7AA4" w14:paraId="3386D7EF" w14:textId="77777777" w:rsidTr="0075798E">
        <w:tc>
          <w:tcPr>
            <w:tcW w:w="750" w:type="pct"/>
            <w:hideMark/>
          </w:tcPr>
          <w:p w14:paraId="7F43A91B" w14:textId="77777777" w:rsidR="00213F5D" w:rsidRPr="007F7AA4" w:rsidRDefault="00213F5D" w:rsidP="00213F5D">
            <w:pPr>
              <w:widowControl/>
              <w:kinsoku/>
              <w:adjustRightInd/>
              <w:rPr>
                <w:rFonts w:eastAsiaTheme="majorEastAsia" w:cs="Times New Roman"/>
                <w:color w:val="444444"/>
                <w:kern w:val="0"/>
                <w:sz w:val="22"/>
                <w:szCs w:val="24"/>
              </w:rPr>
            </w:pPr>
            <w:r w:rsidRPr="007F7AA4">
              <w:rPr>
                <w:rFonts w:eastAsiaTheme="majorEastAsia" w:cs="Times New Roman"/>
                <w:color w:val="444444"/>
                <w:kern w:val="0"/>
                <w:sz w:val="22"/>
                <w:szCs w:val="24"/>
              </w:rPr>
              <w:t>Signal Strength</w:t>
            </w:r>
          </w:p>
        </w:tc>
        <w:tc>
          <w:tcPr>
            <w:tcW w:w="750" w:type="pct"/>
            <w:hideMark/>
          </w:tcPr>
          <w:p w14:paraId="61BB671E" w14:textId="77777777" w:rsidR="00213F5D" w:rsidRPr="007F7AA4" w:rsidRDefault="00213F5D" w:rsidP="00213F5D">
            <w:pPr>
              <w:widowControl/>
              <w:kinsoku/>
              <w:adjustRightInd/>
              <w:rPr>
                <w:rFonts w:eastAsiaTheme="majorEastAsia" w:cs="Times New Roman"/>
                <w:color w:val="444444"/>
                <w:kern w:val="0"/>
                <w:sz w:val="22"/>
                <w:szCs w:val="24"/>
              </w:rPr>
            </w:pPr>
            <w:r w:rsidRPr="007F7AA4">
              <w:rPr>
                <w:rFonts w:eastAsiaTheme="majorEastAsia" w:cs="Times New Roman"/>
                <w:color w:val="444444"/>
                <w:kern w:val="0"/>
                <w:sz w:val="22"/>
                <w:szCs w:val="24"/>
              </w:rPr>
              <w:t>TL;DR</w:t>
            </w:r>
          </w:p>
        </w:tc>
        <w:tc>
          <w:tcPr>
            <w:tcW w:w="0" w:type="auto"/>
            <w:hideMark/>
          </w:tcPr>
          <w:p w14:paraId="6D6FE2E8" w14:textId="77777777" w:rsidR="00213F5D" w:rsidRPr="007F7AA4" w:rsidRDefault="00213F5D" w:rsidP="00213F5D">
            <w:pPr>
              <w:widowControl/>
              <w:kinsoku/>
              <w:adjustRightInd/>
              <w:rPr>
                <w:rFonts w:eastAsiaTheme="majorEastAsia" w:cs="Times New Roman"/>
                <w:color w:val="444444"/>
                <w:kern w:val="0"/>
                <w:sz w:val="22"/>
                <w:szCs w:val="24"/>
              </w:rPr>
            </w:pPr>
            <w:r w:rsidRPr="007F7AA4">
              <w:rPr>
                <w:rFonts w:eastAsiaTheme="majorEastAsia" w:cs="Times New Roman"/>
                <w:color w:val="444444"/>
                <w:kern w:val="0"/>
                <w:sz w:val="22"/>
                <w:szCs w:val="24"/>
              </w:rPr>
              <w:t> </w:t>
            </w:r>
          </w:p>
        </w:tc>
        <w:tc>
          <w:tcPr>
            <w:tcW w:w="750" w:type="pct"/>
            <w:hideMark/>
          </w:tcPr>
          <w:p w14:paraId="7860C588" w14:textId="77777777" w:rsidR="00213F5D" w:rsidRPr="007F7AA4" w:rsidRDefault="00213F5D" w:rsidP="00213F5D">
            <w:pPr>
              <w:widowControl/>
              <w:kinsoku/>
              <w:adjustRightInd/>
              <w:rPr>
                <w:rFonts w:eastAsiaTheme="majorEastAsia" w:cs="Times New Roman"/>
                <w:color w:val="444444"/>
                <w:kern w:val="0"/>
                <w:sz w:val="22"/>
                <w:szCs w:val="24"/>
              </w:rPr>
            </w:pPr>
            <w:r w:rsidRPr="007F7AA4">
              <w:rPr>
                <w:rFonts w:eastAsiaTheme="majorEastAsia" w:cs="Times New Roman"/>
                <w:color w:val="444444"/>
                <w:kern w:val="0"/>
                <w:sz w:val="22"/>
                <w:szCs w:val="24"/>
              </w:rPr>
              <w:t>Required for</w:t>
            </w:r>
          </w:p>
        </w:tc>
      </w:tr>
      <w:tr w:rsidR="00213F5D" w:rsidRPr="007F7AA4" w14:paraId="05E8EC1B" w14:textId="77777777" w:rsidTr="0075798E">
        <w:tc>
          <w:tcPr>
            <w:tcW w:w="0" w:type="auto"/>
            <w:hideMark/>
          </w:tcPr>
          <w:p w14:paraId="5716CA75" w14:textId="77777777" w:rsidR="00213F5D" w:rsidRPr="007F7AA4" w:rsidRDefault="00213F5D" w:rsidP="00213F5D">
            <w:pPr>
              <w:widowControl/>
              <w:kinsoku/>
              <w:adjustRightInd/>
              <w:rPr>
                <w:rFonts w:eastAsiaTheme="majorEastAsia" w:cs="Times New Roman"/>
                <w:color w:val="444444"/>
                <w:kern w:val="0"/>
                <w:sz w:val="22"/>
                <w:szCs w:val="24"/>
              </w:rPr>
            </w:pPr>
            <w:r w:rsidRPr="007F7AA4">
              <w:rPr>
                <w:rFonts w:eastAsiaTheme="majorEastAsia" w:cs="Times New Roman"/>
                <w:color w:val="444444"/>
                <w:kern w:val="0"/>
                <w:sz w:val="22"/>
                <w:szCs w:val="24"/>
              </w:rPr>
              <w:t>-30 dBm</w:t>
            </w:r>
          </w:p>
        </w:tc>
        <w:tc>
          <w:tcPr>
            <w:tcW w:w="0" w:type="auto"/>
            <w:hideMark/>
          </w:tcPr>
          <w:p w14:paraId="2061D428" w14:textId="77777777" w:rsidR="00213F5D" w:rsidRPr="007F7AA4" w:rsidRDefault="00213F5D" w:rsidP="00213F5D">
            <w:pPr>
              <w:widowControl/>
              <w:kinsoku/>
              <w:adjustRightInd/>
              <w:rPr>
                <w:rFonts w:eastAsiaTheme="majorEastAsia" w:cs="Times New Roman"/>
                <w:color w:val="444444"/>
                <w:kern w:val="0"/>
                <w:sz w:val="22"/>
                <w:szCs w:val="24"/>
              </w:rPr>
            </w:pPr>
            <w:r w:rsidRPr="007F7AA4">
              <w:rPr>
                <w:rFonts w:eastAsiaTheme="majorEastAsia" w:cs="Times New Roman"/>
                <w:color w:val="444444"/>
                <w:kern w:val="0"/>
                <w:sz w:val="22"/>
                <w:szCs w:val="24"/>
              </w:rPr>
              <w:t>Amazing</w:t>
            </w:r>
          </w:p>
        </w:tc>
        <w:tc>
          <w:tcPr>
            <w:tcW w:w="0" w:type="auto"/>
            <w:hideMark/>
          </w:tcPr>
          <w:p w14:paraId="6414BA5A" w14:textId="77777777" w:rsidR="00213F5D" w:rsidRPr="007F7AA4" w:rsidRDefault="00213F5D" w:rsidP="00213F5D">
            <w:pPr>
              <w:widowControl/>
              <w:kinsoku/>
              <w:adjustRightInd/>
              <w:rPr>
                <w:rFonts w:eastAsiaTheme="majorEastAsia" w:cs="Times New Roman"/>
                <w:color w:val="444444"/>
                <w:kern w:val="0"/>
                <w:sz w:val="22"/>
                <w:szCs w:val="24"/>
              </w:rPr>
            </w:pPr>
            <w:r w:rsidRPr="007F7AA4">
              <w:rPr>
                <w:rFonts w:eastAsiaTheme="majorEastAsia" w:cs="Times New Roman"/>
                <w:color w:val="444444"/>
                <w:kern w:val="0"/>
                <w:sz w:val="22"/>
                <w:szCs w:val="24"/>
              </w:rPr>
              <w:t>Max achievable signal strength. The client can only be a few feet from the AP to achieve this. Not typical or desirable in the real world.</w:t>
            </w:r>
          </w:p>
        </w:tc>
        <w:tc>
          <w:tcPr>
            <w:tcW w:w="0" w:type="auto"/>
            <w:hideMark/>
          </w:tcPr>
          <w:p w14:paraId="0A3DF4E7" w14:textId="77777777" w:rsidR="00213F5D" w:rsidRPr="007F7AA4" w:rsidRDefault="00213F5D" w:rsidP="00213F5D">
            <w:pPr>
              <w:widowControl/>
              <w:kinsoku/>
              <w:adjustRightInd/>
              <w:rPr>
                <w:rFonts w:eastAsiaTheme="majorEastAsia" w:cs="Times New Roman"/>
                <w:color w:val="444444"/>
                <w:kern w:val="0"/>
                <w:sz w:val="22"/>
                <w:szCs w:val="24"/>
              </w:rPr>
            </w:pPr>
            <w:r w:rsidRPr="007F7AA4">
              <w:rPr>
                <w:rFonts w:eastAsiaTheme="majorEastAsia" w:cs="Times New Roman"/>
                <w:color w:val="444444"/>
                <w:kern w:val="0"/>
                <w:sz w:val="22"/>
                <w:szCs w:val="24"/>
              </w:rPr>
              <w:t>N/A</w:t>
            </w:r>
          </w:p>
        </w:tc>
      </w:tr>
      <w:tr w:rsidR="00213F5D" w:rsidRPr="007F7AA4" w14:paraId="485AE71C" w14:textId="77777777" w:rsidTr="0075798E">
        <w:tc>
          <w:tcPr>
            <w:tcW w:w="0" w:type="auto"/>
            <w:hideMark/>
          </w:tcPr>
          <w:p w14:paraId="53B68566" w14:textId="77777777" w:rsidR="00213F5D" w:rsidRPr="007F7AA4" w:rsidRDefault="00213F5D" w:rsidP="00213F5D">
            <w:pPr>
              <w:widowControl/>
              <w:kinsoku/>
              <w:adjustRightInd/>
              <w:rPr>
                <w:rFonts w:eastAsiaTheme="majorEastAsia" w:cs="Times New Roman"/>
                <w:color w:val="444444"/>
                <w:kern w:val="0"/>
                <w:sz w:val="22"/>
                <w:szCs w:val="24"/>
              </w:rPr>
            </w:pPr>
            <w:r w:rsidRPr="007F7AA4">
              <w:rPr>
                <w:rFonts w:eastAsiaTheme="majorEastAsia" w:cs="Times New Roman"/>
                <w:color w:val="444444"/>
                <w:kern w:val="0"/>
                <w:sz w:val="22"/>
                <w:szCs w:val="24"/>
              </w:rPr>
              <w:t>-67 dBm</w:t>
            </w:r>
          </w:p>
        </w:tc>
        <w:tc>
          <w:tcPr>
            <w:tcW w:w="0" w:type="auto"/>
            <w:hideMark/>
          </w:tcPr>
          <w:p w14:paraId="1C287FBC" w14:textId="77777777" w:rsidR="00213F5D" w:rsidRPr="007F7AA4" w:rsidRDefault="00213F5D" w:rsidP="00213F5D">
            <w:pPr>
              <w:widowControl/>
              <w:kinsoku/>
              <w:adjustRightInd/>
              <w:rPr>
                <w:rFonts w:eastAsiaTheme="majorEastAsia" w:cs="Times New Roman"/>
                <w:color w:val="444444"/>
                <w:kern w:val="0"/>
                <w:sz w:val="22"/>
                <w:szCs w:val="24"/>
              </w:rPr>
            </w:pPr>
            <w:r w:rsidRPr="007F7AA4">
              <w:rPr>
                <w:rFonts w:eastAsiaTheme="majorEastAsia" w:cs="Times New Roman"/>
                <w:color w:val="444444"/>
                <w:kern w:val="0"/>
                <w:sz w:val="22"/>
                <w:szCs w:val="24"/>
              </w:rPr>
              <w:t>Very Good</w:t>
            </w:r>
          </w:p>
        </w:tc>
        <w:tc>
          <w:tcPr>
            <w:tcW w:w="0" w:type="auto"/>
            <w:hideMark/>
          </w:tcPr>
          <w:p w14:paraId="58B9156E" w14:textId="77777777" w:rsidR="00213F5D" w:rsidRPr="007F7AA4" w:rsidRDefault="00213F5D" w:rsidP="00213F5D">
            <w:pPr>
              <w:widowControl/>
              <w:kinsoku/>
              <w:adjustRightInd/>
              <w:rPr>
                <w:rFonts w:eastAsiaTheme="majorEastAsia" w:cs="Times New Roman"/>
                <w:color w:val="444444"/>
                <w:kern w:val="0"/>
                <w:sz w:val="22"/>
                <w:szCs w:val="24"/>
              </w:rPr>
            </w:pPr>
            <w:r w:rsidRPr="007F7AA4">
              <w:rPr>
                <w:rFonts w:eastAsiaTheme="majorEastAsia" w:cs="Times New Roman"/>
                <w:color w:val="444444"/>
                <w:kern w:val="0"/>
                <w:sz w:val="22"/>
                <w:szCs w:val="24"/>
              </w:rPr>
              <w:t>Minimum signal strength for applications that require very reliable, timely delivery of data packets.</w:t>
            </w:r>
          </w:p>
        </w:tc>
        <w:tc>
          <w:tcPr>
            <w:tcW w:w="0" w:type="auto"/>
            <w:hideMark/>
          </w:tcPr>
          <w:p w14:paraId="4F77F766" w14:textId="77777777" w:rsidR="00213F5D" w:rsidRPr="007F7AA4" w:rsidRDefault="00213F5D" w:rsidP="00213F5D">
            <w:pPr>
              <w:widowControl/>
              <w:kinsoku/>
              <w:adjustRightInd/>
              <w:rPr>
                <w:rFonts w:eastAsiaTheme="majorEastAsia" w:cs="Times New Roman"/>
                <w:color w:val="444444"/>
                <w:kern w:val="0"/>
                <w:sz w:val="22"/>
                <w:szCs w:val="24"/>
              </w:rPr>
            </w:pPr>
            <w:r w:rsidRPr="007F7AA4">
              <w:rPr>
                <w:rFonts w:eastAsiaTheme="majorEastAsia" w:cs="Times New Roman"/>
                <w:color w:val="444444"/>
                <w:kern w:val="0"/>
                <w:sz w:val="22"/>
                <w:szCs w:val="24"/>
              </w:rPr>
              <w:t>VoIP/VoWiFi, streaming video</w:t>
            </w:r>
          </w:p>
        </w:tc>
      </w:tr>
      <w:tr w:rsidR="00213F5D" w:rsidRPr="007F7AA4" w14:paraId="5437B3A6" w14:textId="77777777" w:rsidTr="00860861">
        <w:tc>
          <w:tcPr>
            <w:tcW w:w="0" w:type="auto"/>
            <w:shd w:val="clear" w:color="auto" w:fill="FFFF00"/>
            <w:hideMark/>
          </w:tcPr>
          <w:p w14:paraId="6260FBF4" w14:textId="77777777" w:rsidR="00213F5D" w:rsidRPr="007F7AA4" w:rsidRDefault="00213F5D" w:rsidP="00213F5D">
            <w:pPr>
              <w:widowControl/>
              <w:kinsoku/>
              <w:adjustRightInd/>
              <w:rPr>
                <w:rFonts w:eastAsiaTheme="majorEastAsia" w:cs="Times New Roman"/>
                <w:color w:val="444444"/>
                <w:kern w:val="0"/>
                <w:sz w:val="22"/>
                <w:szCs w:val="24"/>
              </w:rPr>
            </w:pPr>
            <w:r w:rsidRPr="007F7AA4">
              <w:rPr>
                <w:rFonts w:eastAsiaTheme="majorEastAsia" w:cs="Times New Roman"/>
                <w:color w:val="444444"/>
                <w:kern w:val="0"/>
                <w:sz w:val="22"/>
                <w:szCs w:val="24"/>
              </w:rPr>
              <w:t>-70 dBm</w:t>
            </w:r>
          </w:p>
        </w:tc>
        <w:tc>
          <w:tcPr>
            <w:tcW w:w="0" w:type="auto"/>
            <w:shd w:val="clear" w:color="auto" w:fill="FFFF00"/>
            <w:hideMark/>
          </w:tcPr>
          <w:p w14:paraId="3DAEB73A" w14:textId="77777777" w:rsidR="00213F5D" w:rsidRPr="007F7AA4" w:rsidRDefault="00213F5D" w:rsidP="00213F5D">
            <w:pPr>
              <w:widowControl/>
              <w:kinsoku/>
              <w:adjustRightInd/>
              <w:rPr>
                <w:rFonts w:eastAsiaTheme="majorEastAsia" w:cs="Times New Roman"/>
                <w:color w:val="444444"/>
                <w:kern w:val="0"/>
                <w:sz w:val="22"/>
                <w:szCs w:val="24"/>
              </w:rPr>
            </w:pPr>
            <w:r w:rsidRPr="007F7AA4">
              <w:rPr>
                <w:rFonts w:eastAsiaTheme="majorEastAsia" w:cs="Times New Roman"/>
                <w:color w:val="444444"/>
                <w:kern w:val="0"/>
                <w:sz w:val="22"/>
                <w:szCs w:val="24"/>
              </w:rPr>
              <w:t>Okay</w:t>
            </w:r>
          </w:p>
        </w:tc>
        <w:tc>
          <w:tcPr>
            <w:tcW w:w="0" w:type="auto"/>
            <w:shd w:val="clear" w:color="auto" w:fill="FFFF00"/>
            <w:hideMark/>
          </w:tcPr>
          <w:p w14:paraId="72B80203" w14:textId="77777777" w:rsidR="00213F5D" w:rsidRPr="007F7AA4" w:rsidRDefault="00213F5D" w:rsidP="00213F5D">
            <w:pPr>
              <w:widowControl/>
              <w:kinsoku/>
              <w:adjustRightInd/>
              <w:rPr>
                <w:rFonts w:eastAsiaTheme="majorEastAsia" w:cs="Times New Roman"/>
                <w:color w:val="444444"/>
                <w:kern w:val="0"/>
                <w:sz w:val="22"/>
                <w:szCs w:val="24"/>
              </w:rPr>
            </w:pPr>
            <w:r w:rsidRPr="007F7AA4">
              <w:rPr>
                <w:rFonts w:eastAsiaTheme="majorEastAsia" w:cs="Times New Roman"/>
                <w:color w:val="444444"/>
                <w:kern w:val="0"/>
                <w:sz w:val="22"/>
                <w:szCs w:val="24"/>
              </w:rPr>
              <w:t>Minimum signal strength for reliable packet delivery.</w:t>
            </w:r>
          </w:p>
        </w:tc>
        <w:tc>
          <w:tcPr>
            <w:tcW w:w="0" w:type="auto"/>
            <w:shd w:val="clear" w:color="auto" w:fill="FFFF00"/>
            <w:hideMark/>
          </w:tcPr>
          <w:p w14:paraId="1832140B" w14:textId="77777777" w:rsidR="00213F5D" w:rsidRPr="007F7AA4" w:rsidRDefault="00213F5D" w:rsidP="00213F5D">
            <w:pPr>
              <w:widowControl/>
              <w:kinsoku/>
              <w:adjustRightInd/>
              <w:rPr>
                <w:rFonts w:eastAsiaTheme="majorEastAsia" w:cs="Times New Roman"/>
                <w:color w:val="444444"/>
                <w:kern w:val="0"/>
                <w:sz w:val="22"/>
                <w:szCs w:val="24"/>
              </w:rPr>
            </w:pPr>
            <w:r w:rsidRPr="007F7AA4">
              <w:rPr>
                <w:rFonts w:eastAsiaTheme="majorEastAsia" w:cs="Times New Roman"/>
                <w:color w:val="444444"/>
                <w:kern w:val="0"/>
                <w:sz w:val="22"/>
                <w:szCs w:val="24"/>
              </w:rPr>
              <w:t>Email, web</w:t>
            </w:r>
          </w:p>
        </w:tc>
      </w:tr>
      <w:tr w:rsidR="00213F5D" w:rsidRPr="007F7AA4" w14:paraId="123F6039" w14:textId="77777777" w:rsidTr="0075798E">
        <w:tc>
          <w:tcPr>
            <w:tcW w:w="0" w:type="auto"/>
            <w:hideMark/>
          </w:tcPr>
          <w:p w14:paraId="77F3D658" w14:textId="77777777" w:rsidR="00213F5D" w:rsidRPr="007F7AA4" w:rsidRDefault="00213F5D" w:rsidP="00213F5D">
            <w:pPr>
              <w:widowControl/>
              <w:kinsoku/>
              <w:adjustRightInd/>
              <w:rPr>
                <w:rFonts w:eastAsiaTheme="majorEastAsia" w:cs="Times New Roman"/>
                <w:color w:val="444444"/>
                <w:kern w:val="0"/>
                <w:sz w:val="22"/>
                <w:szCs w:val="24"/>
              </w:rPr>
            </w:pPr>
            <w:r w:rsidRPr="007F7AA4">
              <w:rPr>
                <w:rFonts w:eastAsiaTheme="majorEastAsia" w:cs="Times New Roman"/>
                <w:color w:val="444444"/>
                <w:kern w:val="0"/>
                <w:sz w:val="22"/>
                <w:szCs w:val="24"/>
              </w:rPr>
              <w:t>-80 dBm</w:t>
            </w:r>
          </w:p>
        </w:tc>
        <w:tc>
          <w:tcPr>
            <w:tcW w:w="0" w:type="auto"/>
            <w:hideMark/>
          </w:tcPr>
          <w:p w14:paraId="6072F583" w14:textId="77777777" w:rsidR="00213F5D" w:rsidRPr="007F7AA4" w:rsidRDefault="00213F5D" w:rsidP="00213F5D">
            <w:pPr>
              <w:widowControl/>
              <w:kinsoku/>
              <w:adjustRightInd/>
              <w:rPr>
                <w:rFonts w:eastAsiaTheme="majorEastAsia" w:cs="Times New Roman"/>
                <w:color w:val="444444"/>
                <w:kern w:val="0"/>
                <w:sz w:val="22"/>
                <w:szCs w:val="24"/>
              </w:rPr>
            </w:pPr>
            <w:r w:rsidRPr="007F7AA4">
              <w:rPr>
                <w:rFonts w:eastAsiaTheme="majorEastAsia" w:cs="Times New Roman"/>
                <w:color w:val="444444"/>
                <w:kern w:val="0"/>
                <w:sz w:val="22"/>
                <w:szCs w:val="24"/>
              </w:rPr>
              <w:t>Not Good</w:t>
            </w:r>
          </w:p>
        </w:tc>
        <w:tc>
          <w:tcPr>
            <w:tcW w:w="0" w:type="auto"/>
            <w:hideMark/>
          </w:tcPr>
          <w:p w14:paraId="3541930F" w14:textId="77777777" w:rsidR="00213F5D" w:rsidRPr="007F7AA4" w:rsidRDefault="00213F5D" w:rsidP="00213F5D">
            <w:pPr>
              <w:widowControl/>
              <w:kinsoku/>
              <w:adjustRightInd/>
              <w:rPr>
                <w:rFonts w:eastAsiaTheme="majorEastAsia" w:cs="Times New Roman"/>
                <w:color w:val="444444"/>
                <w:kern w:val="0"/>
                <w:sz w:val="22"/>
                <w:szCs w:val="24"/>
              </w:rPr>
            </w:pPr>
            <w:r w:rsidRPr="007F7AA4">
              <w:rPr>
                <w:rFonts w:eastAsiaTheme="majorEastAsia" w:cs="Times New Roman"/>
                <w:color w:val="444444"/>
                <w:kern w:val="0"/>
                <w:sz w:val="22"/>
                <w:szCs w:val="24"/>
              </w:rPr>
              <w:t>Minimum signal strength for basic connectivity. Packet delivery may be unreliable.</w:t>
            </w:r>
          </w:p>
        </w:tc>
        <w:tc>
          <w:tcPr>
            <w:tcW w:w="0" w:type="auto"/>
            <w:hideMark/>
          </w:tcPr>
          <w:p w14:paraId="2FB37294" w14:textId="77777777" w:rsidR="00213F5D" w:rsidRPr="007F7AA4" w:rsidRDefault="00213F5D" w:rsidP="00213F5D">
            <w:pPr>
              <w:widowControl/>
              <w:kinsoku/>
              <w:adjustRightInd/>
              <w:rPr>
                <w:rFonts w:eastAsiaTheme="majorEastAsia" w:cs="Times New Roman"/>
                <w:color w:val="444444"/>
                <w:kern w:val="0"/>
                <w:sz w:val="22"/>
                <w:szCs w:val="24"/>
              </w:rPr>
            </w:pPr>
            <w:r w:rsidRPr="007F7AA4">
              <w:rPr>
                <w:rFonts w:eastAsiaTheme="majorEastAsia" w:cs="Times New Roman"/>
                <w:color w:val="444444"/>
                <w:kern w:val="0"/>
                <w:sz w:val="22"/>
                <w:szCs w:val="24"/>
              </w:rPr>
              <w:t>N/A</w:t>
            </w:r>
          </w:p>
        </w:tc>
      </w:tr>
      <w:tr w:rsidR="00213F5D" w:rsidRPr="007F7AA4" w14:paraId="4F335335" w14:textId="77777777" w:rsidTr="0075798E">
        <w:tc>
          <w:tcPr>
            <w:tcW w:w="0" w:type="auto"/>
            <w:hideMark/>
          </w:tcPr>
          <w:p w14:paraId="245B36FC" w14:textId="77777777" w:rsidR="00213F5D" w:rsidRPr="007F7AA4" w:rsidRDefault="00213F5D" w:rsidP="00213F5D">
            <w:pPr>
              <w:widowControl/>
              <w:kinsoku/>
              <w:adjustRightInd/>
              <w:rPr>
                <w:rFonts w:eastAsiaTheme="majorEastAsia" w:cs="Times New Roman"/>
                <w:color w:val="444444"/>
                <w:kern w:val="0"/>
                <w:sz w:val="22"/>
                <w:szCs w:val="24"/>
              </w:rPr>
            </w:pPr>
            <w:r w:rsidRPr="007F7AA4">
              <w:rPr>
                <w:rFonts w:eastAsiaTheme="majorEastAsia" w:cs="Times New Roman"/>
                <w:color w:val="444444"/>
                <w:kern w:val="0"/>
                <w:sz w:val="22"/>
                <w:szCs w:val="24"/>
              </w:rPr>
              <w:t>-90 dBm</w:t>
            </w:r>
          </w:p>
        </w:tc>
        <w:tc>
          <w:tcPr>
            <w:tcW w:w="0" w:type="auto"/>
            <w:hideMark/>
          </w:tcPr>
          <w:p w14:paraId="5A5937F0" w14:textId="77777777" w:rsidR="00213F5D" w:rsidRPr="007F7AA4" w:rsidRDefault="00213F5D" w:rsidP="00213F5D">
            <w:pPr>
              <w:widowControl/>
              <w:kinsoku/>
              <w:adjustRightInd/>
              <w:rPr>
                <w:rFonts w:eastAsiaTheme="majorEastAsia" w:cs="Times New Roman"/>
                <w:color w:val="444444"/>
                <w:kern w:val="0"/>
                <w:sz w:val="22"/>
                <w:szCs w:val="24"/>
              </w:rPr>
            </w:pPr>
            <w:r w:rsidRPr="007F7AA4">
              <w:rPr>
                <w:rFonts w:eastAsiaTheme="majorEastAsia" w:cs="Times New Roman"/>
                <w:color w:val="444444"/>
                <w:kern w:val="0"/>
                <w:sz w:val="22"/>
                <w:szCs w:val="24"/>
              </w:rPr>
              <w:t>Unusable</w:t>
            </w:r>
          </w:p>
        </w:tc>
        <w:tc>
          <w:tcPr>
            <w:tcW w:w="0" w:type="auto"/>
            <w:hideMark/>
          </w:tcPr>
          <w:p w14:paraId="2BC3DC96" w14:textId="77777777" w:rsidR="00213F5D" w:rsidRPr="007F7AA4" w:rsidRDefault="00213F5D" w:rsidP="00213F5D">
            <w:pPr>
              <w:widowControl/>
              <w:kinsoku/>
              <w:adjustRightInd/>
              <w:rPr>
                <w:rFonts w:eastAsiaTheme="majorEastAsia" w:cs="Times New Roman"/>
                <w:color w:val="444444"/>
                <w:kern w:val="0"/>
                <w:sz w:val="22"/>
                <w:szCs w:val="24"/>
              </w:rPr>
            </w:pPr>
            <w:r w:rsidRPr="007F7AA4">
              <w:rPr>
                <w:rFonts w:eastAsiaTheme="majorEastAsia" w:cs="Times New Roman"/>
                <w:color w:val="444444"/>
                <w:kern w:val="0"/>
                <w:sz w:val="22"/>
                <w:szCs w:val="24"/>
              </w:rPr>
              <w:t>Approaching or drowning in the noise floor. Any functionality is highly unlikely.</w:t>
            </w:r>
          </w:p>
        </w:tc>
        <w:tc>
          <w:tcPr>
            <w:tcW w:w="0" w:type="auto"/>
            <w:hideMark/>
          </w:tcPr>
          <w:p w14:paraId="13F23DA3" w14:textId="77777777" w:rsidR="00213F5D" w:rsidRPr="007F7AA4" w:rsidRDefault="00213F5D" w:rsidP="00213F5D">
            <w:pPr>
              <w:widowControl/>
              <w:kinsoku/>
              <w:adjustRightInd/>
              <w:rPr>
                <w:rFonts w:eastAsiaTheme="majorEastAsia" w:cs="Times New Roman"/>
                <w:color w:val="444444"/>
                <w:kern w:val="0"/>
                <w:sz w:val="22"/>
                <w:szCs w:val="24"/>
              </w:rPr>
            </w:pPr>
            <w:r w:rsidRPr="007F7AA4">
              <w:rPr>
                <w:rFonts w:eastAsiaTheme="majorEastAsia" w:cs="Times New Roman"/>
                <w:color w:val="444444"/>
                <w:kern w:val="0"/>
                <w:sz w:val="22"/>
                <w:szCs w:val="24"/>
              </w:rPr>
              <w:t>N/A</w:t>
            </w:r>
          </w:p>
        </w:tc>
      </w:tr>
    </w:tbl>
    <w:p w14:paraId="049EA9E4" w14:textId="5FE9E3DF" w:rsidR="00213F5D" w:rsidRPr="007F7AA4" w:rsidRDefault="00587804" w:rsidP="00AB49C0">
      <w:pPr>
        <w:pStyle w:val="4"/>
        <w:spacing w:before="156" w:after="156"/>
        <w:rPr>
          <w:rFonts w:cs="Times New Roman"/>
        </w:rPr>
      </w:pPr>
      <w:r w:rsidRPr="007F7AA4">
        <w:rPr>
          <w:rFonts w:cs="Times New Roman"/>
        </w:rPr>
        <w:t>AT+CGACT</w:t>
      </w:r>
      <w:r w:rsidR="00AB49C0" w:rsidRPr="007F7AA4">
        <w:rPr>
          <w:rFonts w:cs="Times New Roman"/>
        </w:rPr>
        <w:t xml:space="preserve"> PDP</w:t>
      </w:r>
      <w:r w:rsidR="00AB49C0" w:rsidRPr="007F7AA4">
        <w:rPr>
          <w:rFonts w:cs="Times New Roman"/>
        </w:rPr>
        <w:t>上下文激活或去激活</w:t>
      </w:r>
    </w:p>
    <w:p w14:paraId="2AD7C42B" w14:textId="37322131" w:rsidR="00AB49C0" w:rsidRPr="007F7AA4" w:rsidRDefault="00AB49C0" w:rsidP="00AB49C0">
      <w:pPr>
        <w:rPr>
          <w:rFonts w:eastAsiaTheme="majorEastAsia" w:cs="Times New Roman"/>
        </w:rPr>
      </w:pPr>
      <w:r w:rsidRPr="007F7AA4">
        <w:rPr>
          <w:rFonts w:eastAsiaTheme="majorEastAsia" w:cs="Times New Roman"/>
        </w:rPr>
        <w:t>使用格式如下。</w:t>
      </w:r>
    </w:p>
    <w:tbl>
      <w:tblPr>
        <w:tblStyle w:val="a7"/>
        <w:tblW w:w="0" w:type="auto"/>
        <w:tblLook w:val="04A0" w:firstRow="1" w:lastRow="0" w:firstColumn="1" w:lastColumn="0" w:noHBand="0" w:noVBand="1"/>
      </w:tblPr>
      <w:tblGrid>
        <w:gridCol w:w="2612"/>
        <w:gridCol w:w="5480"/>
        <w:gridCol w:w="3098"/>
      </w:tblGrid>
      <w:tr w:rsidR="00920284" w:rsidRPr="007F7AA4" w14:paraId="0A41D014" w14:textId="77777777" w:rsidTr="00BD4615">
        <w:tc>
          <w:tcPr>
            <w:tcW w:w="0" w:type="auto"/>
          </w:tcPr>
          <w:p w14:paraId="550D5B3C" w14:textId="77777777" w:rsidR="00AB49C0" w:rsidRPr="007F7AA4" w:rsidRDefault="00AB49C0" w:rsidP="00BD4615">
            <w:pPr>
              <w:rPr>
                <w:rFonts w:eastAsiaTheme="majorEastAsia" w:cs="Times New Roman"/>
              </w:rPr>
            </w:pPr>
            <w:r w:rsidRPr="007F7AA4">
              <w:rPr>
                <w:rFonts w:eastAsiaTheme="majorEastAsia" w:cs="Times New Roman"/>
              </w:rPr>
              <w:t>Command</w:t>
            </w:r>
          </w:p>
        </w:tc>
        <w:tc>
          <w:tcPr>
            <w:tcW w:w="0" w:type="auto"/>
          </w:tcPr>
          <w:p w14:paraId="7C71F2EC" w14:textId="77777777" w:rsidR="00AB49C0" w:rsidRPr="007F7AA4" w:rsidRDefault="00AB49C0" w:rsidP="00BD4615">
            <w:pPr>
              <w:rPr>
                <w:rFonts w:eastAsiaTheme="majorEastAsia" w:cs="Times New Roman"/>
              </w:rPr>
            </w:pPr>
            <w:r w:rsidRPr="007F7AA4">
              <w:rPr>
                <w:rFonts w:eastAsiaTheme="majorEastAsia" w:cs="Times New Roman"/>
              </w:rPr>
              <w:t>Possible Response(s)</w:t>
            </w:r>
          </w:p>
        </w:tc>
        <w:tc>
          <w:tcPr>
            <w:tcW w:w="0" w:type="auto"/>
          </w:tcPr>
          <w:p w14:paraId="3A8137AE" w14:textId="77777777" w:rsidR="00AB49C0" w:rsidRPr="007F7AA4" w:rsidRDefault="00AB49C0" w:rsidP="00BD4615">
            <w:pPr>
              <w:rPr>
                <w:rFonts w:eastAsiaTheme="majorEastAsia" w:cs="Times New Roman"/>
              </w:rPr>
            </w:pPr>
            <w:r w:rsidRPr="007F7AA4">
              <w:rPr>
                <w:rFonts w:eastAsiaTheme="majorEastAsia" w:cs="Times New Roman"/>
              </w:rPr>
              <w:t>作用</w:t>
            </w:r>
          </w:p>
        </w:tc>
      </w:tr>
      <w:tr w:rsidR="00920284" w:rsidRPr="007F7AA4" w14:paraId="7B92C63B" w14:textId="77777777" w:rsidTr="00BD4615">
        <w:tc>
          <w:tcPr>
            <w:tcW w:w="0" w:type="auto"/>
          </w:tcPr>
          <w:p w14:paraId="19D835C8" w14:textId="22EA2979" w:rsidR="00AB49C0" w:rsidRPr="007F7AA4" w:rsidRDefault="00AB49C0" w:rsidP="00BD4615">
            <w:pPr>
              <w:rPr>
                <w:rFonts w:eastAsiaTheme="majorEastAsia" w:cs="Times New Roman"/>
              </w:rPr>
            </w:pPr>
            <w:r w:rsidRPr="007F7AA4">
              <w:rPr>
                <w:rFonts w:eastAsiaTheme="majorEastAsia" w:cs="Times New Roman"/>
              </w:rPr>
              <w:t>+CGACT=[&lt;state&gt;[,&lt;cid&gt;]]</w:t>
            </w:r>
          </w:p>
        </w:tc>
        <w:tc>
          <w:tcPr>
            <w:tcW w:w="0" w:type="auto"/>
          </w:tcPr>
          <w:p w14:paraId="1693FB12" w14:textId="77AF22A1" w:rsidR="00AB49C0" w:rsidRPr="007F7AA4" w:rsidRDefault="00AB49C0" w:rsidP="00BD4615">
            <w:pPr>
              <w:rPr>
                <w:rFonts w:eastAsiaTheme="majorEastAsia" w:cs="Times New Roman"/>
              </w:rPr>
            </w:pPr>
            <w:r w:rsidRPr="007F7AA4">
              <w:rPr>
                <w:rFonts w:eastAsiaTheme="majorEastAsia" w:cs="Times New Roman"/>
              </w:rPr>
              <w:t>OK/ERROR</w:t>
            </w:r>
            <w:r w:rsidR="00D16C73" w:rsidRPr="007F7AA4">
              <w:rPr>
                <w:rFonts w:eastAsiaTheme="majorEastAsia" w:cs="Times New Roman"/>
              </w:rPr>
              <w:t xml:space="preserve"> &lt;cause&gt;</w:t>
            </w:r>
          </w:p>
        </w:tc>
        <w:tc>
          <w:tcPr>
            <w:tcW w:w="0" w:type="auto"/>
          </w:tcPr>
          <w:p w14:paraId="4613AAF8" w14:textId="2EC8B569" w:rsidR="00AB49C0" w:rsidRPr="007F7AA4" w:rsidRDefault="00AB49C0" w:rsidP="00AB49C0">
            <w:pPr>
              <w:rPr>
                <w:rFonts w:eastAsiaTheme="majorEastAsia" w:cs="Times New Roman"/>
              </w:rPr>
            </w:pPr>
            <w:r w:rsidRPr="007F7AA4">
              <w:rPr>
                <w:rFonts w:eastAsiaTheme="majorEastAsia" w:cs="Times New Roman"/>
              </w:rPr>
              <w:t>用于设置对应</w:t>
            </w:r>
            <w:r w:rsidRPr="007F7AA4">
              <w:rPr>
                <w:rFonts w:eastAsiaTheme="majorEastAsia" w:cs="Times New Roman"/>
              </w:rPr>
              <w:t>cid</w:t>
            </w:r>
            <w:r w:rsidRPr="007F7AA4">
              <w:rPr>
                <w:rFonts w:eastAsiaTheme="majorEastAsia" w:cs="Times New Roman"/>
              </w:rPr>
              <w:t>的</w:t>
            </w:r>
            <w:r w:rsidRPr="007F7AA4">
              <w:rPr>
                <w:rFonts w:eastAsiaTheme="majorEastAsia" w:cs="Times New Roman"/>
              </w:rPr>
              <w:t>PDP</w:t>
            </w:r>
            <w:r w:rsidRPr="007F7AA4">
              <w:rPr>
                <w:rFonts w:eastAsiaTheme="majorEastAsia" w:cs="Times New Roman"/>
              </w:rPr>
              <w:t>状态</w:t>
            </w:r>
          </w:p>
        </w:tc>
      </w:tr>
      <w:tr w:rsidR="00920284" w:rsidRPr="007F7AA4" w14:paraId="253B4114" w14:textId="77777777" w:rsidTr="00BD4615">
        <w:tc>
          <w:tcPr>
            <w:tcW w:w="0" w:type="auto"/>
          </w:tcPr>
          <w:p w14:paraId="48CBB2FB" w14:textId="07CCEE1C" w:rsidR="00AB49C0" w:rsidRPr="007F7AA4" w:rsidRDefault="00920284" w:rsidP="00BD4615">
            <w:pPr>
              <w:rPr>
                <w:rFonts w:eastAsiaTheme="majorEastAsia" w:cs="Times New Roman"/>
              </w:rPr>
            </w:pPr>
            <w:r w:rsidRPr="007F7AA4">
              <w:rPr>
                <w:rFonts w:eastAsiaTheme="majorEastAsia" w:cs="Times New Roman"/>
              </w:rPr>
              <w:t>+CGACT</w:t>
            </w:r>
            <w:r w:rsidRPr="007F7AA4">
              <w:rPr>
                <w:rFonts w:eastAsiaTheme="majorEastAsia" w:cs="Times New Roman"/>
              </w:rPr>
              <w:t>？</w:t>
            </w:r>
          </w:p>
        </w:tc>
        <w:tc>
          <w:tcPr>
            <w:tcW w:w="0" w:type="auto"/>
          </w:tcPr>
          <w:p w14:paraId="499E103D" w14:textId="3ED58895" w:rsidR="00AB49C0" w:rsidRPr="007F7AA4" w:rsidRDefault="00920284" w:rsidP="00BD4615">
            <w:pPr>
              <w:rPr>
                <w:rFonts w:eastAsiaTheme="majorEastAsia" w:cs="Times New Roman"/>
              </w:rPr>
            </w:pPr>
            <w:r w:rsidRPr="007F7AA4">
              <w:rPr>
                <w:rFonts w:eastAsiaTheme="majorEastAsia" w:cs="Times New Roman"/>
              </w:rPr>
              <w:t>+CGACG:&lt;cid&gt;,&lt;state&gt;[&lt;CR&gt;&lt;LF&gt;+CGACT:&lt;cid&gt;,&lt;state&gt;]</w:t>
            </w:r>
          </w:p>
        </w:tc>
        <w:tc>
          <w:tcPr>
            <w:tcW w:w="0" w:type="auto"/>
          </w:tcPr>
          <w:p w14:paraId="4FE1D1D2" w14:textId="11583628" w:rsidR="00AB49C0" w:rsidRPr="007F7AA4" w:rsidRDefault="00AB49C0" w:rsidP="00920284">
            <w:pPr>
              <w:rPr>
                <w:rFonts w:eastAsiaTheme="majorEastAsia" w:cs="Times New Roman"/>
              </w:rPr>
            </w:pPr>
            <w:r w:rsidRPr="007F7AA4">
              <w:rPr>
                <w:rFonts w:eastAsiaTheme="majorEastAsia" w:cs="Times New Roman"/>
              </w:rPr>
              <w:t>用于查询当前</w:t>
            </w:r>
            <w:r w:rsidR="00920284" w:rsidRPr="007F7AA4">
              <w:rPr>
                <w:rFonts w:eastAsiaTheme="majorEastAsia" w:cs="Times New Roman"/>
              </w:rPr>
              <w:t>卡所有的</w:t>
            </w:r>
            <w:r w:rsidR="00920284" w:rsidRPr="007F7AA4">
              <w:rPr>
                <w:rFonts w:eastAsiaTheme="majorEastAsia" w:cs="Times New Roman"/>
              </w:rPr>
              <w:t>cid</w:t>
            </w:r>
            <w:r w:rsidRPr="007F7AA4">
              <w:rPr>
                <w:rFonts w:eastAsiaTheme="majorEastAsia" w:cs="Times New Roman"/>
              </w:rPr>
              <w:t>状态</w:t>
            </w:r>
          </w:p>
        </w:tc>
      </w:tr>
      <w:tr w:rsidR="002B04A7" w:rsidRPr="007F7AA4" w14:paraId="2B4D3E9A" w14:textId="77777777" w:rsidTr="00BD4615">
        <w:tc>
          <w:tcPr>
            <w:tcW w:w="0" w:type="auto"/>
          </w:tcPr>
          <w:p w14:paraId="0BEC7F1E" w14:textId="2EA63F8A" w:rsidR="002B04A7" w:rsidRPr="007F7AA4" w:rsidRDefault="002B04A7" w:rsidP="002B04A7">
            <w:pPr>
              <w:rPr>
                <w:rFonts w:eastAsiaTheme="majorEastAsia" w:cs="Times New Roman"/>
              </w:rPr>
            </w:pPr>
            <w:r w:rsidRPr="007F7AA4">
              <w:rPr>
                <w:rFonts w:eastAsiaTheme="majorEastAsia" w:cs="Times New Roman"/>
              </w:rPr>
              <w:t>+CGACT=</w:t>
            </w:r>
            <w:r w:rsidRPr="007F7AA4">
              <w:rPr>
                <w:rFonts w:eastAsiaTheme="majorEastAsia" w:cs="Times New Roman"/>
              </w:rPr>
              <w:t>？</w:t>
            </w:r>
          </w:p>
        </w:tc>
        <w:tc>
          <w:tcPr>
            <w:tcW w:w="0" w:type="auto"/>
          </w:tcPr>
          <w:p w14:paraId="0AD5481E" w14:textId="383A1CC6" w:rsidR="002B04A7" w:rsidRPr="007F7AA4" w:rsidRDefault="002B04A7" w:rsidP="002B04A7">
            <w:pPr>
              <w:rPr>
                <w:rFonts w:eastAsiaTheme="majorEastAsia" w:cs="Times New Roman"/>
              </w:rPr>
            </w:pPr>
            <w:r w:rsidRPr="007F7AA4">
              <w:rPr>
                <w:rFonts w:eastAsiaTheme="majorEastAsia" w:cs="Times New Roman"/>
              </w:rPr>
              <w:t>+CGACG: (list of supported &lt;state&gt;)</w:t>
            </w:r>
          </w:p>
        </w:tc>
        <w:tc>
          <w:tcPr>
            <w:tcW w:w="0" w:type="auto"/>
          </w:tcPr>
          <w:p w14:paraId="333C4C70" w14:textId="3FA16800" w:rsidR="002B04A7" w:rsidRPr="007F7AA4" w:rsidRDefault="002B04A7" w:rsidP="002B04A7">
            <w:pPr>
              <w:rPr>
                <w:rFonts w:eastAsiaTheme="majorEastAsia" w:cs="Times New Roman"/>
              </w:rPr>
            </w:pPr>
            <w:r w:rsidRPr="007F7AA4">
              <w:rPr>
                <w:rFonts w:eastAsiaTheme="majorEastAsia" w:cs="Times New Roman"/>
              </w:rPr>
              <w:t>查询当前支持的所有</w:t>
            </w:r>
            <w:r w:rsidRPr="007F7AA4">
              <w:rPr>
                <w:rFonts w:eastAsiaTheme="majorEastAsia" w:cs="Times New Roman"/>
              </w:rPr>
              <w:t>state</w:t>
            </w:r>
          </w:p>
        </w:tc>
      </w:tr>
    </w:tbl>
    <w:p w14:paraId="19301551" w14:textId="1448532A" w:rsidR="00AB49C0" w:rsidRPr="007F7AA4" w:rsidRDefault="00DB13B3" w:rsidP="00AB49C0">
      <w:pPr>
        <w:rPr>
          <w:rFonts w:eastAsiaTheme="majorEastAsia" w:cs="Times New Roman"/>
        </w:rPr>
      </w:pPr>
      <w:r w:rsidRPr="007F7AA4">
        <w:rPr>
          <w:rFonts w:eastAsiaTheme="majorEastAsia" w:cs="Times New Roman"/>
        </w:rPr>
        <w:t xml:space="preserve">&lt;state&gt;: </w:t>
      </w:r>
      <w:r w:rsidRPr="007F7AA4">
        <w:rPr>
          <w:rFonts w:eastAsiaTheme="majorEastAsia" w:cs="Times New Roman"/>
        </w:rPr>
        <w:t>指示</w:t>
      </w:r>
      <w:r w:rsidRPr="007F7AA4">
        <w:rPr>
          <w:rFonts w:eastAsiaTheme="majorEastAsia" w:cs="Times New Roman"/>
        </w:rPr>
        <w:t>PDP</w:t>
      </w:r>
      <w:r w:rsidRPr="007F7AA4">
        <w:rPr>
          <w:rFonts w:eastAsiaTheme="majorEastAsia" w:cs="Times New Roman"/>
        </w:rPr>
        <w:t>上下文的激活状态</w:t>
      </w:r>
    </w:p>
    <w:p w14:paraId="35AB38D7" w14:textId="5F380B90" w:rsidR="00DB13B3" w:rsidRPr="007F7AA4" w:rsidRDefault="00DB13B3" w:rsidP="00C37C5F">
      <w:pPr>
        <w:pStyle w:val="ac"/>
        <w:numPr>
          <w:ilvl w:val="0"/>
          <w:numId w:val="5"/>
        </w:numPr>
        <w:ind w:firstLineChars="0"/>
        <w:rPr>
          <w:rFonts w:eastAsiaTheme="majorEastAsia" w:cs="Times New Roman"/>
        </w:rPr>
      </w:pPr>
      <w:r w:rsidRPr="007F7AA4">
        <w:rPr>
          <w:rFonts w:eastAsiaTheme="majorEastAsia" w:cs="Times New Roman"/>
        </w:rPr>
        <w:t>deactivated</w:t>
      </w:r>
    </w:p>
    <w:p w14:paraId="27242DDF" w14:textId="182FF135" w:rsidR="00DB13B3" w:rsidRPr="007F7AA4" w:rsidRDefault="00DB13B3" w:rsidP="00C37C5F">
      <w:pPr>
        <w:pStyle w:val="ac"/>
        <w:numPr>
          <w:ilvl w:val="0"/>
          <w:numId w:val="5"/>
        </w:numPr>
        <w:ind w:firstLineChars="0"/>
        <w:rPr>
          <w:rFonts w:eastAsiaTheme="majorEastAsia" w:cs="Times New Roman"/>
        </w:rPr>
      </w:pPr>
      <w:r w:rsidRPr="007F7AA4">
        <w:rPr>
          <w:rFonts w:eastAsiaTheme="majorEastAsia" w:cs="Times New Roman"/>
        </w:rPr>
        <w:t>activated</w:t>
      </w:r>
    </w:p>
    <w:p w14:paraId="434CBC55" w14:textId="02DB3F78" w:rsidR="00DB13B3" w:rsidRPr="007F7AA4" w:rsidRDefault="00DB13B3" w:rsidP="00DB13B3">
      <w:pPr>
        <w:rPr>
          <w:rFonts w:eastAsiaTheme="majorEastAsia" w:cs="Times New Roman"/>
        </w:rPr>
      </w:pPr>
      <w:r w:rsidRPr="007F7AA4">
        <w:rPr>
          <w:rFonts w:eastAsiaTheme="majorEastAsia" w:cs="Times New Roman"/>
        </w:rPr>
        <w:t>其他值是保留值，设置后将会报错。</w:t>
      </w:r>
    </w:p>
    <w:p w14:paraId="301E9EA9" w14:textId="58A91DD1" w:rsidR="00225CE5" w:rsidRPr="007F7AA4" w:rsidRDefault="00225CE5" w:rsidP="00DB13B3">
      <w:pPr>
        <w:rPr>
          <w:rFonts w:eastAsiaTheme="majorEastAsia" w:cs="Times New Roman"/>
        </w:rPr>
      </w:pPr>
      <w:r w:rsidRPr="007F7AA4">
        <w:rPr>
          <w:rFonts w:eastAsiaTheme="majorEastAsia" w:cs="Times New Roman"/>
        </w:rPr>
        <w:t xml:space="preserve">&lt;cid&gt;: </w:t>
      </w:r>
      <w:r w:rsidRPr="007F7AA4">
        <w:rPr>
          <w:rFonts w:eastAsiaTheme="majorEastAsia" w:cs="Times New Roman"/>
        </w:rPr>
        <w:t>一个数字，指示一个特定的</w:t>
      </w:r>
      <w:r w:rsidRPr="007F7AA4">
        <w:rPr>
          <w:rFonts w:eastAsiaTheme="majorEastAsia" w:cs="Times New Roman"/>
        </w:rPr>
        <w:t>PDP</w:t>
      </w:r>
      <w:r w:rsidRPr="007F7AA4">
        <w:rPr>
          <w:rFonts w:eastAsiaTheme="majorEastAsia" w:cs="Times New Roman"/>
        </w:rPr>
        <w:t>上下文定义。</w:t>
      </w:r>
    </w:p>
    <w:p w14:paraId="253BB62A" w14:textId="5CA00D1C" w:rsidR="0077625F" w:rsidRPr="007F7AA4" w:rsidRDefault="0077625F" w:rsidP="00DB13B3">
      <w:pPr>
        <w:rPr>
          <w:rFonts w:eastAsiaTheme="majorEastAsia" w:cs="Times New Roman"/>
        </w:rPr>
      </w:pPr>
      <w:r w:rsidRPr="007F7AA4">
        <w:rPr>
          <w:rFonts w:eastAsiaTheme="majorEastAsia" w:cs="Times New Roman"/>
        </w:rPr>
        <w:t>MTK</w:t>
      </w:r>
      <w:r w:rsidRPr="007F7AA4">
        <w:rPr>
          <w:rFonts w:eastAsiaTheme="majorEastAsia" w:cs="Times New Roman"/>
        </w:rPr>
        <w:t>设计中，除了</w:t>
      </w:r>
      <w:r w:rsidRPr="007F7AA4">
        <w:rPr>
          <w:rFonts w:eastAsiaTheme="majorEastAsia" w:cs="Times New Roman"/>
        </w:rPr>
        <w:t>cid=0</w:t>
      </w:r>
      <w:r w:rsidRPr="007F7AA4">
        <w:rPr>
          <w:rFonts w:eastAsiaTheme="majorEastAsia" w:cs="Times New Roman"/>
        </w:rPr>
        <w:t>以外，其他的所有的</w:t>
      </w:r>
      <w:r w:rsidRPr="007F7AA4">
        <w:rPr>
          <w:rFonts w:eastAsiaTheme="majorEastAsia" w:cs="Times New Roman"/>
        </w:rPr>
        <w:t>cid</w:t>
      </w:r>
      <w:r w:rsidRPr="007F7AA4">
        <w:rPr>
          <w:rFonts w:eastAsiaTheme="majorEastAsia" w:cs="Times New Roman"/>
        </w:rPr>
        <w:t>都必须先通过</w:t>
      </w:r>
      <w:r w:rsidRPr="007F7AA4">
        <w:rPr>
          <w:rFonts w:eastAsiaTheme="majorEastAsia" w:cs="Times New Roman"/>
        </w:rPr>
        <w:t>AT+CGDCONT</w:t>
      </w:r>
      <w:r w:rsidRPr="007F7AA4">
        <w:rPr>
          <w:rFonts w:eastAsiaTheme="majorEastAsia" w:cs="Times New Roman"/>
        </w:rPr>
        <w:t>设置</w:t>
      </w:r>
      <w:r w:rsidRPr="007F7AA4">
        <w:rPr>
          <w:rFonts w:eastAsiaTheme="majorEastAsia" w:cs="Times New Roman"/>
        </w:rPr>
        <w:t>cid</w:t>
      </w:r>
      <w:r w:rsidRPr="007F7AA4">
        <w:rPr>
          <w:rFonts w:eastAsiaTheme="majorEastAsia" w:cs="Times New Roman"/>
        </w:rPr>
        <w:t>的内容，然后使用</w:t>
      </w:r>
      <w:r w:rsidRPr="007F7AA4">
        <w:rPr>
          <w:rFonts w:eastAsiaTheme="majorEastAsia" w:cs="Times New Roman"/>
        </w:rPr>
        <w:t>AT+CGACT=1,&lt;cid&gt;</w:t>
      </w:r>
      <w:r w:rsidRPr="007F7AA4">
        <w:rPr>
          <w:rFonts w:eastAsiaTheme="majorEastAsia" w:cs="Times New Roman"/>
        </w:rPr>
        <w:t>来激活对应的</w:t>
      </w:r>
      <w:r w:rsidRPr="007F7AA4">
        <w:rPr>
          <w:rFonts w:eastAsiaTheme="majorEastAsia" w:cs="Times New Roman"/>
        </w:rPr>
        <w:t>PDP</w:t>
      </w:r>
      <w:r w:rsidRPr="007F7AA4">
        <w:rPr>
          <w:rFonts w:eastAsiaTheme="majorEastAsia" w:cs="Times New Roman"/>
        </w:rPr>
        <w:t>上下文。</w:t>
      </w:r>
    </w:p>
    <w:p w14:paraId="692B26E4" w14:textId="2F652281" w:rsidR="00587804" w:rsidRPr="007F7AA4" w:rsidRDefault="00587804" w:rsidP="000F7908">
      <w:pPr>
        <w:rPr>
          <w:rFonts w:eastAsiaTheme="majorEastAsia" w:cs="Times New Roman"/>
        </w:rPr>
      </w:pPr>
      <w:r w:rsidRPr="007F7AA4">
        <w:rPr>
          <w:rFonts w:eastAsiaTheme="majorEastAsia" w:cs="Times New Roman"/>
        </w:rPr>
        <w:t>CGACT</w:t>
      </w:r>
    </w:p>
    <w:p w14:paraId="13969691" w14:textId="77777777" w:rsidR="00587804" w:rsidRPr="007F7AA4" w:rsidRDefault="00587804" w:rsidP="00587804">
      <w:pPr>
        <w:rPr>
          <w:rFonts w:eastAsiaTheme="majorEastAsia" w:cs="Times New Roman"/>
        </w:rPr>
      </w:pPr>
      <w:r w:rsidRPr="007F7AA4">
        <w:rPr>
          <w:rFonts w:eastAsiaTheme="majorEastAsia" w:cs="Times New Roman"/>
        </w:rPr>
        <w:tab/>
        <w:t>Line 164921: 02-26 08:41:47.571 radio  1218  1269 I AT      : [0] AT&gt; AT+CGACT? (RIL_CMD_READER_4 tid:521963691344)</w:t>
      </w:r>
    </w:p>
    <w:p w14:paraId="131AEC87" w14:textId="77777777" w:rsidR="00587804" w:rsidRPr="007F7AA4" w:rsidRDefault="00587804" w:rsidP="00587804">
      <w:pPr>
        <w:rPr>
          <w:rFonts w:eastAsiaTheme="majorEastAsia" w:cs="Times New Roman"/>
        </w:rPr>
      </w:pPr>
      <w:r w:rsidRPr="007F7AA4">
        <w:rPr>
          <w:rFonts w:eastAsiaTheme="majorEastAsia" w:cs="Times New Roman"/>
        </w:rPr>
        <w:tab/>
        <w:t>Line 164922: 02-26 08:41:47.572 radio  1218  1268 I AT      : [0] AT&lt; +CGACT: 0,0 (RIL_CMD_READER_4, tid:521964727632)</w:t>
      </w:r>
    </w:p>
    <w:p w14:paraId="0AF0C532" w14:textId="77777777" w:rsidR="00587804" w:rsidRPr="007F7AA4" w:rsidRDefault="00587804" w:rsidP="00587804">
      <w:pPr>
        <w:rPr>
          <w:rFonts w:eastAsiaTheme="majorEastAsia" w:cs="Times New Roman"/>
        </w:rPr>
      </w:pPr>
      <w:r w:rsidRPr="007F7AA4">
        <w:rPr>
          <w:rFonts w:eastAsiaTheme="majorEastAsia" w:cs="Times New Roman"/>
        </w:rPr>
        <w:tab/>
        <w:t>Line 164923: 02-26 08:41:47.572 radio  1218  1268 I AT      : [0] AT&lt; +CGACT: 1,1 (RIL_CMD_READER_4, tid:521964727632)</w:t>
      </w:r>
    </w:p>
    <w:p w14:paraId="51C9D3F3" w14:textId="77777777" w:rsidR="00587804" w:rsidRPr="007F7AA4" w:rsidRDefault="00587804" w:rsidP="00587804">
      <w:pPr>
        <w:rPr>
          <w:rFonts w:eastAsiaTheme="majorEastAsia" w:cs="Times New Roman"/>
        </w:rPr>
      </w:pPr>
      <w:r w:rsidRPr="007F7AA4">
        <w:rPr>
          <w:rFonts w:eastAsiaTheme="majorEastAsia" w:cs="Times New Roman"/>
        </w:rPr>
        <w:tab/>
        <w:t>Line 164924: 02-26 08:41:47.572 radio  1218  1268 I AT      : [0] AT&lt; +CGACT: 2,0 (RIL_CMD_READER_4, tid:521964727632)</w:t>
      </w:r>
    </w:p>
    <w:p w14:paraId="46D4E160" w14:textId="77777777" w:rsidR="00587804" w:rsidRPr="007F7AA4" w:rsidRDefault="00587804" w:rsidP="00587804">
      <w:pPr>
        <w:rPr>
          <w:rFonts w:eastAsiaTheme="majorEastAsia" w:cs="Times New Roman"/>
        </w:rPr>
      </w:pPr>
      <w:r w:rsidRPr="007F7AA4">
        <w:rPr>
          <w:rFonts w:eastAsiaTheme="majorEastAsia" w:cs="Times New Roman"/>
        </w:rPr>
        <w:tab/>
        <w:t>Line 164925: 02-26 08:41:47.572 radio  1218  1268 I AT      : [0] AT&lt; +CGACT: 3,0 (RIL_CMD_READER_4, tid:521964727632)</w:t>
      </w:r>
    </w:p>
    <w:p w14:paraId="6FD70061" w14:textId="77777777" w:rsidR="00587804" w:rsidRPr="007F7AA4" w:rsidRDefault="00587804" w:rsidP="00587804">
      <w:pPr>
        <w:rPr>
          <w:rFonts w:eastAsiaTheme="majorEastAsia" w:cs="Times New Roman"/>
        </w:rPr>
      </w:pPr>
      <w:r w:rsidRPr="007F7AA4">
        <w:rPr>
          <w:rFonts w:eastAsiaTheme="majorEastAsia" w:cs="Times New Roman"/>
        </w:rPr>
        <w:tab/>
        <w:t>Line 164926: 02-26 08:41:47.572 radio  1218  1268 I AT      : [0] AT&lt; +CGACT: 4,0 (RIL_CMD_READER_4, tid:521964727632)</w:t>
      </w:r>
    </w:p>
    <w:p w14:paraId="263687A5" w14:textId="77777777" w:rsidR="00587804" w:rsidRPr="007F7AA4" w:rsidRDefault="00587804" w:rsidP="00587804">
      <w:pPr>
        <w:rPr>
          <w:rFonts w:eastAsiaTheme="majorEastAsia" w:cs="Times New Roman"/>
        </w:rPr>
      </w:pPr>
      <w:r w:rsidRPr="007F7AA4">
        <w:rPr>
          <w:rFonts w:eastAsiaTheme="majorEastAsia" w:cs="Times New Roman"/>
        </w:rPr>
        <w:tab/>
        <w:t>Line 164927: 02-26 08:41:47.572 radio  1218  1268 I AT      : [0] AT&lt; +CGACT: 5,0 (RIL_CMD_READER_4, tid:521964727632)</w:t>
      </w:r>
    </w:p>
    <w:p w14:paraId="14FE88E8" w14:textId="77777777" w:rsidR="00587804" w:rsidRPr="007F7AA4" w:rsidRDefault="00587804" w:rsidP="00587804">
      <w:pPr>
        <w:rPr>
          <w:rFonts w:eastAsiaTheme="majorEastAsia" w:cs="Times New Roman"/>
        </w:rPr>
      </w:pPr>
      <w:r w:rsidRPr="007F7AA4">
        <w:rPr>
          <w:rFonts w:eastAsiaTheme="majorEastAsia" w:cs="Times New Roman"/>
        </w:rPr>
        <w:tab/>
        <w:t>Line 164928: 02-26 08:41:47.572 radio  1218  1268 I AT      : [0] AT&lt; +CGACT: 6,0 (RIL_CMD_READER_4, tid:521964727632)</w:t>
      </w:r>
    </w:p>
    <w:p w14:paraId="03D6D618" w14:textId="77777777" w:rsidR="00587804" w:rsidRPr="007F7AA4" w:rsidRDefault="00587804" w:rsidP="00587804">
      <w:pPr>
        <w:rPr>
          <w:rFonts w:eastAsiaTheme="majorEastAsia" w:cs="Times New Roman"/>
        </w:rPr>
      </w:pPr>
      <w:r w:rsidRPr="007F7AA4">
        <w:rPr>
          <w:rFonts w:eastAsiaTheme="majorEastAsia" w:cs="Times New Roman"/>
        </w:rPr>
        <w:tab/>
        <w:t>Line 164929: 02-26 08:41:47.572 radio  1218  1268 I AT      : [0] AT&lt; +CGACT: 7,0 (RIL_CMD_READER_4, tid:521964727632)</w:t>
      </w:r>
    </w:p>
    <w:p w14:paraId="55E96C87" w14:textId="63E017D4" w:rsidR="00587804" w:rsidRPr="007F7AA4" w:rsidRDefault="00587804" w:rsidP="00587804">
      <w:pPr>
        <w:rPr>
          <w:rFonts w:eastAsiaTheme="majorEastAsia" w:cs="Times New Roman"/>
        </w:rPr>
      </w:pPr>
      <w:r w:rsidRPr="007F7AA4">
        <w:rPr>
          <w:rFonts w:eastAsiaTheme="majorEastAsia" w:cs="Times New Roman"/>
        </w:rPr>
        <w:tab/>
        <w:t>Line 164930: 02-26 08:41:47.572 radio  1218  1268 I AT      : [0] AT&lt; +CGACT: 8,0 (RIL_CMD_READER_4, tid:521964727632)</w:t>
      </w:r>
    </w:p>
    <w:p w14:paraId="057CE787" w14:textId="23B2260F" w:rsidR="00B63436" w:rsidRPr="007F7AA4" w:rsidRDefault="00B63436" w:rsidP="00B63436">
      <w:pPr>
        <w:pStyle w:val="4"/>
        <w:spacing w:before="156" w:after="156"/>
        <w:rPr>
          <w:rFonts w:cs="Times New Roman"/>
        </w:rPr>
      </w:pPr>
      <w:r w:rsidRPr="007F7AA4">
        <w:rPr>
          <w:rFonts w:cs="Times New Roman"/>
        </w:rPr>
        <w:t>查看当前的上网网络类型</w:t>
      </w:r>
    </w:p>
    <w:p w14:paraId="2F284D57" w14:textId="21E0A749" w:rsidR="00294B25" w:rsidRPr="007F7AA4" w:rsidRDefault="00294B25" w:rsidP="00294B25">
      <w:pPr>
        <w:rPr>
          <w:rFonts w:eastAsiaTheme="majorEastAsia" w:cs="Times New Roman"/>
          <w:b/>
        </w:rPr>
      </w:pPr>
      <w:r w:rsidRPr="007F7AA4">
        <w:rPr>
          <w:rFonts w:eastAsiaTheme="majorEastAsia" w:cs="Times New Roman"/>
          <w:b/>
        </w:rPr>
        <w:t xml:space="preserve">Active default network: </w:t>
      </w:r>
      <w:r w:rsidRPr="007F7AA4">
        <w:rPr>
          <w:rFonts w:eastAsiaTheme="majorEastAsia" w:cs="Times New Roman"/>
          <w:b/>
          <w:color w:val="FF0000"/>
        </w:rPr>
        <w:t xml:space="preserve">145  // </w:t>
      </w:r>
      <w:r w:rsidRPr="007F7AA4">
        <w:rPr>
          <w:rFonts w:eastAsiaTheme="majorEastAsia" w:cs="Times New Roman"/>
          <w:b/>
          <w:color w:val="FF0000"/>
        </w:rPr>
        <w:t>根据</w:t>
      </w:r>
      <w:r w:rsidRPr="007F7AA4">
        <w:rPr>
          <w:rFonts w:eastAsiaTheme="majorEastAsia" w:cs="Times New Roman"/>
          <w:b/>
          <w:color w:val="FF0000"/>
        </w:rPr>
        <w:t>145</w:t>
      </w:r>
      <w:r w:rsidRPr="007F7AA4">
        <w:rPr>
          <w:rFonts w:eastAsiaTheme="majorEastAsia" w:cs="Times New Roman"/>
          <w:b/>
          <w:color w:val="FF0000"/>
        </w:rPr>
        <w:t>找到对应的网络类型</w:t>
      </w:r>
    </w:p>
    <w:p w14:paraId="382BDB2C" w14:textId="77777777" w:rsidR="00294B25" w:rsidRPr="007F7AA4" w:rsidRDefault="00294B25" w:rsidP="00294B25">
      <w:pPr>
        <w:rPr>
          <w:rFonts w:eastAsiaTheme="majorEastAsia" w:cs="Times New Roman"/>
        </w:rPr>
      </w:pPr>
    </w:p>
    <w:p w14:paraId="0583F54A" w14:textId="77777777" w:rsidR="00294B25" w:rsidRPr="007F7AA4" w:rsidRDefault="00294B25" w:rsidP="00294B25">
      <w:pPr>
        <w:rPr>
          <w:rFonts w:eastAsiaTheme="majorEastAsia" w:cs="Times New Roman"/>
        </w:rPr>
      </w:pPr>
      <w:r w:rsidRPr="007F7AA4">
        <w:rPr>
          <w:rFonts w:eastAsiaTheme="majorEastAsia" w:cs="Times New Roman"/>
        </w:rPr>
        <w:t>Current Networks:</w:t>
      </w:r>
    </w:p>
    <w:p w14:paraId="3265C43E" w14:textId="77777777" w:rsidR="00294B25" w:rsidRPr="007F7AA4" w:rsidRDefault="00294B25" w:rsidP="00294B25">
      <w:pPr>
        <w:rPr>
          <w:rFonts w:eastAsiaTheme="majorEastAsia" w:cs="Times New Roman"/>
        </w:rPr>
      </w:pPr>
      <w:r w:rsidRPr="007F7AA4">
        <w:rPr>
          <w:rFonts w:eastAsiaTheme="majorEastAsia" w:cs="Times New Roman"/>
        </w:rPr>
        <w:lastRenderedPageBreak/>
        <w:t xml:space="preserve">  NetworkAgentInfo{ ni{[type: MOBILE[LTE], state: CONNECTED/CONNECTED, reason: (unspecified), extra: cmnet, failover: false, available: true, roaming: false]} </w:t>
      </w:r>
      <w:r w:rsidRPr="007F7AA4">
        <w:rPr>
          <w:rFonts w:eastAsiaTheme="majorEastAsia" w:cs="Times New Roman"/>
          <w:b/>
        </w:rPr>
        <w:t xml:space="preserve"> network{</w:t>
      </w:r>
      <w:r w:rsidRPr="007F7AA4">
        <w:rPr>
          <w:rFonts w:eastAsiaTheme="majorEastAsia" w:cs="Times New Roman"/>
          <w:b/>
          <w:color w:val="FF0000"/>
        </w:rPr>
        <w:t>145</w:t>
      </w:r>
      <w:r w:rsidRPr="007F7AA4">
        <w:rPr>
          <w:rFonts w:eastAsiaTheme="majorEastAsia" w:cs="Times New Roman"/>
          <w:b/>
        </w:rPr>
        <w:t>}</w:t>
      </w:r>
      <w:r w:rsidRPr="007F7AA4">
        <w:rPr>
          <w:rFonts w:eastAsiaTheme="majorEastAsia" w:cs="Times New Roman"/>
        </w:rPr>
        <w:t xml:space="preserve">  nethandle{626175954957}  lp{{InterfaceName: ccmni1 LinkAddresses: [ 10.106.251.115/32,2409:893c:1870:4ec9:1:2:b7:3542/64 ] DnsAddresses: [ /2409:803c:2000:2::27,/2409:803c:2000:4::131,/211.137.191.27,/218.201.96.131 ] Domains: null MTU: 1400 TcpBufferSizes: 2097152,6291456,16777216,512000,2097152,8388608 Routes: [ 0.0.0.0/0 -&gt; 10.106.251.115 ccmni1,::/0 -&gt; :: ccmni1,10.106.251.115/32 -&gt; 0.0.0.0 ccmni1,2409:893c:1870:4ec9::/64 -&gt; :: ccmni1 ]}}  nc{[ Transports: CELLULAR Capabilities: SUPL&amp;XCAP&amp;INTERNET&amp;NOT_RESTRICTED&amp;TRUSTED&amp;NOT_VPN&amp;VALIDATED&amp;NOT_ROAMING&amp;FOREGROUND&amp;NOT_CONGESTED&amp;NOT_SUSPENDED LinkUpBandwidth&gt;=816Kbps LinkDnBandwidth&gt;=772Kbps Specifier: &lt;1&gt;]}  Score{50}  everValidated{true}  lastValidated{true}  created{true} lingering{false} explicitlySelected{false} acceptUnvalidated{false} everCaptivePortalDetected{false} lastCaptivePortalDetected{false} captivePortalValidationPending{false} partialConnectivity{false} acceptPartialConnectivity{false} clat{mBaseIface: null, mIface: null, mState: IDLE} }</w:t>
      </w:r>
    </w:p>
    <w:p w14:paraId="728344CA" w14:textId="05264662" w:rsidR="00294B25" w:rsidRPr="007F7AA4" w:rsidRDefault="00294B25" w:rsidP="00294B25">
      <w:pPr>
        <w:rPr>
          <w:rFonts w:eastAsiaTheme="majorEastAsia" w:cs="Times New Roman"/>
        </w:rPr>
      </w:pPr>
      <w:r w:rsidRPr="007F7AA4">
        <w:rPr>
          <w:rFonts w:eastAsiaTheme="majorEastAsia" w:cs="Times New Roman"/>
        </w:rPr>
        <w:t xml:space="preserve">    Requests: REQUEST:2 LISTEN:12 BACKGROUND_REQUEST:0 total:14</w:t>
      </w:r>
    </w:p>
    <w:p w14:paraId="3DF604C9" w14:textId="77777777" w:rsidR="00294B25" w:rsidRPr="007F7AA4" w:rsidRDefault="00294B25" w:rsidP="00B63436">
      <w:pPr>
        <w:rPr>
          <w:rFonts w:eastAsiaTheme="majorEastAsia" w:cs="Times New Roman"/>
        </w:rPr>
      </w:pPr>
    </w:p>
    <w:p w14:paraId="17C77799" w14:textId="662AA9BB" w:rsidR="00CC429E" w:rsidRPr="007F7AA4" w:rsidRDefault="00CC429E" w:rsidP="00CC429E">
      <w:pPr>
        <w:pStyle w:val="4"/>
        <w:spacing w:before="156" w:after="156"/>
        <w:rPr>
          <w:rFonts w:cs="Times New Roman"/>
        </w:rPr>
      </w:pPr>
      <w:r w:rsidRPr="007F7AA4">
        <w:rPr>
          <w:rFonts w:cs="Times New Roman"/>
        </w:rPr>
        <w:t>PS</w:t>
      </w:r>
      <w:r w:rsidRPr="007F7AA4">
        <w:rPr>
          <w:rFonts w:cs="Times New Roman"/>
        </w:rPr>
        <w:t>注册的</w:t>
      </w:r>
      <w:r w:rsidRPr="007F7AA4">
        <w:rPr>
          <w:rFonts w:cs="Times New Roman"/>
        </w:rPr>
        <w:t>RAT</w:t>
      </w:r>
      <w:r w:rsidRPr="007F7AA4">
        <w:rPr>
          <w:rFonts w:cs="Times New Roman"/>
        </w:rPr>
        <w:t>变化</w:t>
      </w:r>
    </w:p>
    <w:p w14:paraId="19CD5343" w14:textId="77777777" w:rsidR="004A1E0D" w:rsidRPr="007F7AA4" w:rsidRDefault="00CC429E" w:rsidP="00CC429E">
      <w:pPr>
        <w:rPr>
          <w:rFonts w:eastAsiaTheme="majorEastAsia" w:cs="Times New Roman"/>
        </w:rPr>
      </w:pPr>
      <w:r w:rsidRPr="007F7AA4">
        <w:rPr>
          <w:rFonts w:eastAsiaTheme="majorEastAsia" w:cs="Times New Roman"/>
        </w:rPr>
        <w:t xml:space="preserve">181094: 09-05 21:23:30.336 radio 2021 2131 D RILJ : [6285]&lt; </w:t>
      </w:r>
      <w:r w:rsidRPr="007F7AA4">
        <w:rPr>
          <w:rFonts w:eastAsiaTheme="majorEastAsia" w:cs="Times New Roman"/>
          <w:highlight w:val="yellow"/>
        </w:rPr>
        <w:t>DATA_REGISTRATION_STATE</w:t>
      </w:r>
      <w:r w:rsidRPr="007F7AA4">
        <w:rPr>
          <w:rFonts w:eastAsiaTheme="majorEastAsia" w:cs="Times New Roman"/>
        </w:rPr>
        <w:t xml:space="preserve"> {.regState = REG_HOME, .</w:t>
      </w:r>
      <w:r w:rsidRPr="007F7AA4">
        <w:rPr>
          <w:rFonts w:eastAsiaTheme="majorEastAsia" w:cs="Times New Roman"/>
          <w:b/>
        </w:rPr>
        <w:t>rat = 6,</w:t>
      </w:r>
      <w:r w:rsidRPr="007F7AA4">
        <w:rPr>
          <w:rFonts w:eastAsiaTheme="majorEastAsia" w:cs="Times New Roman"/>
        </w:rPr>
        <w:t xml:space="preserve"> .reasonDataDenied = 114, .maxDataCalls = 1, .cellIdentity = {...}} [SUB0]</w:t>
      </w:r>
    </w:p>
    <w:p w14:paraId="19DCE1E0" w14:textId="77777777" w:rsidR="004A1E0D" w:rsidRPr="007F7AA4" w:rsidRDefault="00CC429E" w:rsidP="00CC429E">
      <w:pPr>
        <w:rPr>
          <w:rFonts w:eastAsiaTheme="majorEastAsia" w:cs="Times New Roman"/>
        </w:rPr>
      </w:pPr>
      <w:r w:rsidRPr="007F7AA4">
        <w:rPr>
          <w:rFonts w:eastAsiaTheme="majorEastAsia" w:cs="Times New Roman"/>
        </w:rPr>
        <w:t>182225: 09-05 21:24:18.600 radio 2021 2131 D RILJ : [6329]&lt; DATA_REGISTRATION_STATE {.regState = REG_HOME, .rat = 6, .reasonDataDenied = 114, .maxDataCalls = 1, .cellIdentity = {...}} [SUB0]</w:t>
      </w:r>
    </w:p>
    <w:p w14:paraId="0DBE6897" w14:textId="74FFF167" w:rsidR="00CC429E" w:rsidRPr="007F7AA4" w:rsidRDefault="00CC429E" w:rsidP="00CC429E">
      <w:pPr>
        <w:rPr>
          <w:rFonts w:eastAsiaTheme="majorEastAsia" w:cs="Times New Roman"/>
        </w:rPr>
      </w:pPr>
      <w:r w:rsidRPr="007F7AA4">
        <w:rPr>
          <w:rFonts w:eastAsiaTheme="majorEastAsia" w:cs="Times New Roman"/>
        </w:rPr>
        <w:t>182521: 09-05 21:24:19.198 radio 2021 2131 D RILJ : [6336]&lt; DATA_REGISTRATION_STATE {.regState = REG_HOME, .</w:t>
      </w:r>
      <w:r w:rsidRPr="007F7AA4">
        <w:rPr>
          <w:rFonts w:eastAsiaTheme="majorEastAsia" w:cs="Times New Roman"/>
          <w:b/>
        </w:rPr>
        <w:t>rat = 14</w:t>
      </w:r>
      <w:r w:rsidRPr="007F7AA4">
        <w:rPr>
          <w:rFonts w:eastAsiaTheme="majorEastAsia" w:cs="Times New Roman"/>
        </w:rPr>
        <w:t>, .reasonDataDenied = 0, .maxDataCalls = 1, .cellIdentity = {...}} [SUB0]</w:t>
      </w:r>
    </w:p>
    <w:p w14:paraId="3300EA85" w14:textId="6201748B" w:rsidR="00675E3B" w:rsidRPr="007F7AA4" w:rsidRDefault="00675E3B" w:rsidP="00CC429E">
      <w:pPr>
        <w:rPr>
          <w:rFonts w:eastAsiaTheme="majorEastAsia" w:cs="Times New Roman"/>
        </w:rPr>
      </w:pPr>
    </w:p>
    <w:p w14:paraId="6CE0D8ED" w14:textId="6E26B387" w:rsidR="001B7363" w:rsidRPr="007F7AA4" w:rsidRDefault="001B7363" w:rsidP="00CC429E">
      <w:pPr>
        <w:rPr>
          <w:rFonts w:eastAsiaTheme="majorEastAsia" w:cs="Times New Roman"/>
        </w:rPr>
      </w:pPr>
      <w:r w:rsidRPr="007F7AA4">
        <w:rPr>
          <w:rFonts w:eastAsiaTheme="majorEastAsia" w:cs="Times New Roman"/>
        </w:rPr>
        <w:t>各个</w:t>
      </w:r>
      <w:r w:rsidRPr="007F7AA4">
        <w:rPr>
          <w:rFonts w:eastAsiaTheme="majorEastAsia" w:cs="Times New Roman"/>
        </w:rPr>
        <w:t>RAT</w:t>
      </w:r>
      <w:r w:rsidRPr="007F7AA4">
        <w:rPr>
          <w:rFonts w:eastAsiaTheme="majorEastAsia" w:cs="Times New Roman"/>
        </w:rPr>
        <w:t>的定义如下。（所在的文件</w:t>
      </w:r>
      <w:hyperlink r:id="rId122" w:history="1">
        <w:r w:rsidRPr="007F7AA4">
          <w:rPr>
            <w:rFonts w:eastAsiaTheme="majorEastAsia" w:cs="Times New Roman"/>
          </w:rPr>
          <w:t>hardware</w:t>
        </w:r>
      </w:hyperlink>
      <w:r w:rsidRPr="007F7AA4">
        <w:rPr>
          <w:rFonts w:eastAsiaTheme="majorEastAsia" w:cs="Times New Roman"/>
        </w:rPr>
        <w:t>/</w:t>
      </w:r>
      <w:hyperlink r:id="rId123" w:history="1">
        <w:r w:rsidRPr="007F7AA4">
          <w:rPr>
            <w:rFonts w:eastAsiaTheme="majorEastAsia" w:cs="Times New Roman"/>
          </w:rPr>
          <w:t>ril</w:t>
        </w:r>
      </w:hyperlink>
      <w:r w:rsidRPr="007F7AA4">
        <w:rPr>
          <w:rFonts w:eastAsiaTheme="majorEastAsia" w:cs="Times New Roman"/>
        </w:rPr>
        <w:t>/</w:t>
      </w:r>
      <w:hyperlink r:id="rId124" w:history="1">
        <w:r w:rsidRPr="007F7AA4">
          <w:rPr>
            <w:rFonts w:eastAsiaTheme="majorEastAsia" w:cs="Times New Roman"/>
          </w:rPr>
          <w:t>include</w:t>
        </w:r>
      </w:hyperlink>
      <w:r w:rsidRPr="007F7AA4">
        <w:rPr>
          <w:rFonts w:eastAsiaTheme="majorEastAsia" w:cs="Times New Roman"/>
        </w:rPr>
        <w:t>/</w:t>
      </w:r>
      <w:hyperlink r:id="rId125" w:history="1">
        <w:r w:rsidRPr="007F7AA4">
          <w:rPr>
            <w:rFonts w:eastAsiaTheme="majorEastAsia" w:cs="Times New Roman"/>
          </w:rPr>
          <w:t>telephony</w:t>
        </w:r>
      </w:hyperlink>
      <w:r w:rsidRPr="007F7AA4">
        <w:rPr>
          <w:rFonts w:eastAsiaTheme="majorEastAsia" w:cs="Times New Roman"/>
        </w:rPr>
        <w:t>/</w:t>
      </w:r>
      <w:hyperlink r:id="rId126" w:history="1">
        <w:r w:rsidRPr="007F7AA4">
          <w:rPr>
            <w:rFonts w:eastAsiaTheme="majorEastAsia" w:cs="Times New Roman"/>
          </w:rPr>
          <w:t>ril.h</w:t>
        </w:r>
      </w:hyperlink>
      <w:r w:rsidRPr="007F7AA4">
        <w:rPr>
          <w:rFonts w:eastAsiaTheme="majorEastAsia" w:cs="Times New Roman"/>
        </w:rPr>
        <w:t xml:space="preserve"> line:245</w:t>
      </w:r>
      <w:r w:rsidRPr="007F7AA4">
        <w:rPr>
          <w:rFonts w:eastAsiaTheme="majorEastAsia" w:cs="Times New Roman"/>
        </w:rPr>
        <w:t>）</w:t>
      </w:r>
    </w:p>
    <w:p w14:paraId="72B7B1BC" w14:textId="77777777" w:rsidR="00675E3B" w:rsidRPr="007F7AA4" w:rsidRDefault="00675E3B" w:rsidP="00675E3B">
      <w:pPr>
        <w:rPr>
          <w:rFonts w:eastAsiaTheme="majorEastAsia" w:cs="Times New Roman"/>
        </w:rPr>
      </w:pPr>
      <w:r w:rsidRPr="007F7AA4">
        <w:rPr>
          <w:rFonts w:eastAsiaTheme="majorEastAsia" w:cs="Times New Roman"/>
        </w:rPr>
        <w:t>typedef enum {</w:t>
      </w:r>
    </w:p>
    <w:p w14:paraId="0C2A6785" w14:textId="77777777" w:rsidR="00675E3B" w:rsidRPr="007F7AA4" w:rsidRDefault="00675E3B" w:rsidP="00675E3B">
      <w:pPr>
        <w:rPr>
          <w:rFonts w:eastAsiaTheme="majorEastAsia" w:cs="Times New Roman"/>
        </w:rPr>
      </w:pPr>
      <w:r w:rsidRPr="007F7AA4">
        <w:rPr>
          <w:rFonts w:eastAsiaTheme="majorEastAsia" w:cs="Times New Roman"/>
        </w:rPr>
        <w:t xml:space="preserve">    RADIO_TECH_UNKNOWN = 0,</w:t>
      </w:r>
    </w:p>
    <w:p w14:paraId="51D21449" w14:textId="77777777" w:rsidR="00675E3B" w:rsidRPr="007F7AA4" w:rsidRDefault="00675E3B" w:rsidP="00675E3B">
      <w:pPr>
        <w:rPr>
          <w:rFonts w:eastAsiaTheme="majorEastAsia" w:cs="Times New Roman"/>
        </w:rPr>
      </w:pPr>
      <w:r w:rsidRPr="007F7AA4">
        <w:rPr>
          <w:rFonts w:eastAsiaTheme="majorEastAsia" w:cs="Times New Roman"/>
        </w:rPr>
        <w:t xml:space="preserve">    RADIO_TECH_GPRS = 1,</w:t>
      </w:r>
    </w:p>
    <w:p w14:paraId="03610C7D" w14:textId="77777777" w:rsidR="00675E3B" w:rsidRPr="007F7AA4" w:rsidRDefault="00675E3B" w:rsidP="00675E3B">
      <w:pPr>
        <w:rPr>
          <w:rFonts w:eastAsiaTheme="majorEastAsia" w:cs="Times New Roman"/>
        </w:rPr>
      </w:pPr>
      <w:r w:rsidRPr="007F7AA4">
        <w:rPr>
          <w:rFonts w:eastAsiaTheme="majorEastAsia" w:cs="Times New Roman"/>
        </w:rPr>
        <w:t xml:space="preserve">    </w:t>
      </w:r>
      <w:r w:rsidRPr="007F7AA4">
        <w:rPr>
          <w:rFonts w:eastAsiaTheme="majorEastAsia" w:cs="Times New Roman"/>
          <w:highlight w:val="yellow"/>
        </w:rPr>
        <w:t>RADIO_TECH_EDGE = 2,</w:t>
      </w:r>
    </w:p>
    <w:p w14:paraId="3D28D454" w14:textId="77777777" w:rsidR="00675E3B" w:rsidRPr="007F7AA4" w:rsidRDefault="00675E3B" w:rsidP="00675E3B">
      <w:pPr>
        <w:rPr>
          <w:rFonts w:eastAsiaTheme="majorEastAsia" w:cs="Times New Roman"/>
        </w:rPr>
      </w:pPr>
      <w:r w:rsidRPr="007F7AA4">
        <w:rPr>
          <w:rFonts w:eastAsiaTheme="majorEastAsia" w:cs="Times New Roman"/>
        </w:rPr>
        <w:t xml:space="preserve">    RADIO_TECH_UMTS = 3,</w:t>
      </w:r>
    </w:p>
    <w:p w14:paraId="626667D7" w14:textId="77777777" w:rsidR="00675E3B" w:rsidRPr="007F7AA4" w:rsidRDefault="00675E3B" w:rsidP="00675E3B">
      <w:pPr>
        <w:rPr>
          <w:rFonts w:eastAsiaTheme="majorEastAsia" w:cs="Times New Roman"/>
        </w:rPr>
      </w:pPr>
      <w:r w:rsidRPr="007F7AA4">
        <w:rPr>
          <w:rFonts w:eastAsiaTheme="majorEastAsia" w:cs="Times New Roman"/>
        </w:rPr>
        <w:t xml:space="preserve">    RADIO_TECH_IS95A = 4,</w:t>
      </w:r>
    </w:p>
    <w:p w14:paraId="0DAA8E55" w14:textId="77777777" w:rsidR="00675E3B" w:rsidRPr="007F7AA4" w:rsidRDefault="00675E3B" w:rsidP="00675E3B">
      <w:pPr>
        <w:rPr>
          <w:rFonts w:eastAsiaTheme="majorEastAsia" w:cs="Times New Roman"/>
        </w:rPr>
      </w:pPr>
      <w:r w:rsidRPr="007F7AA4">
        <w:rPr>
          <w:rFonts w:eastAsiaTheme="majorEastAsia" w:cs="Times New Roman"/>
        </w:rPr>
        <w:t xml:space="preserve">    RADIO_TECH_IS95B = 5,</w:t>
      </w:r>
    </w:p>
    <w:p w14:paraId="63230395" w14:textId="77777777" w:rsidR="00675E3B" w:rsidRPr="007F7AA4" w:rsidRDefault="00675E3B" w:rsidP="00675E3B">
      <w:pPr>
        <w:rPr>
          <w:rFonts w:eastAsiaTheme="majorEastAsia" w:cs="Times New Roman"/>
        </w:rPr>
      </w:pPr>
      <w:r w:rsidRPr="007F7AA4">
        <w:rPr>
          <w:rFonts w:eastAsiaTheme="majorEastAsia" w:cs="Times New Roman"/>
        </w:rPr>
        <w:t xml:space="preserve">    RADIO_TECH_1xRTT =  6,</w:t>
      </w:r>
    </w:p>
    <w:p w14:paraId="514D4784" w14:textId="77777777" w:rsidR="00675E3B" w:rsidRPr="007F7AA4" w:rsidRDefault="00675E3B" w:rsidP="00675E3B">
      <w:pPr>
        <w:rPr>
          <w:rFonts w:eastAsiaTheme="majorEastAsia" w:cs="Times New Roman"/>
        </w:rPr>
      </w:pPr>
      <w:r w:rsidRPr="007F7AA4">
        <w:rPr>
          <w:rFonts w:eastAsiaTheme="majorEastAsia" w:cs="Times New Roman"/>
        </w:rPr>
        <w:t xml:space="preserve">    RADIO_TECH_EVDO_0 = 7,</w:t>
      </w:r>
    </w:p>
    <w:p w14:paraId="1CBD6B5F" w14:textId="77777777" w:rsidR="00675E3B" w:rsidRPr="007F7AA4" w:rsidRDefault="00675E3B" w:rsidP="00675E3B">
      <w:pPr>
        <w:rPr>
          <w:rFonts w:eastAsiaTheme="majorEastAsia" w:cs="Times New Roman"/>
        </w:rPr>
      </w:pPr>
      <w:r w:rsidRPr="007F7AA4">
        <w:rPr>
          <w:rFonts w:eastAsiaTheme="majorEastAsia" w:cs="Times New Roman"/>
        </w:rPr>
        <w:t xml:space="preserve">    RADIO_TECH_EVDO_A = 8,</w:t>
      </w:r>
    </w:p>
    <w:p w14:paraId="29CCDBE0" w14:textId="77777777" w:rsidR="00675E3B" w:rsidRPr="007F7AA4" w:rsidRDefault="00675E3B" w:rsidP="00675E3B">
      <w:pPr>
        <w:rPr>
          <w:rFonts w:eastAsiaTheme="majorEastAsia" w:cs="Times New Roman"/>
        </w:rPr>
      </w:pPr>
      <w:r w:rsidRPr="007F7AA4">
        <w:rPr>
          <w:rFonts w:eastAsiaTheme="majorEastAsia" w:cs="Times New Roman"/>
        </w:rPr>
        <w:t xml:space="preserve">    RADIO_TECH_HSDPA = 9,</w:t>
      </w:r>
    </w:p>
    <w:p w14:paraId="331BFB57" w14:textId="77777777" w:rsidR="00675E3B" w:rsidRPr="007F7AA4" w:rsidRDefault="00675E3B" w:rsidP="00675E3B">
      <w:pPr>
        <w:rPr>
          <w:rFonts w:eastAsiaTheme="majorEastAsia" w:cs="Times New Roman"/>
        </w:rPr>
      </w:pPr>
      <w:r w:rsidRPr="007F7AA4">
        <w:rPr>
          <w:rFonts w:eastAsiaTheme="majorEastAsia" w:cs="Times New Roman"/>
        </w:rPr>
        <w:t xml:space="preserve">    RADIO_TECH_HSUPA = 10,</w:t>
      </w:r>
    </w:p>
    <w:p w14:paraId="5385FFB6" w14:textId="77777777" w:rsidR="00675E3B" w:rsidRPr="007F7AA4" w:rsidRDefault="00675E3B" w:rsidP="00675E3B">
      <w:pPr>
        <w:rPr>
          <w:rFonts w:eastAsiaTheme="majorEastAsia" w:cs="Times New Roman"/>
        </w:rPr>
      </w:pPr>
      <w:r w:rsidRPr="007F7AA4">
        <w:rPr>
          <w:rFonts w:eastAsiaTheme="majorEastAsia" w:cs="Times New Roman"/>
        </w:rPr>
        <w:t xml:space="preserve">    RADIO_TECH_HSPA = 11,</w:t>
      </w:r>
    </w:p>
    <w:p w14:paraId="56AFD16B" w14:textId="77777777" w:rsidR="00675E3B" w:rsidRPr="007F7AA4" w:rsidRDefault="00675E3B" w:rsidP="00675E3B">
      <w:pPr>
        <w:rPr>
          <w:rFonts w:eastAsiaTheme="majorEastAsia" w:cs="Times New Roman"/>
        </w:rPr>
      </w:pPr>
      <w:r w:rsidRPr="007F7AA4">
        <w:rPr>
          <w:rFonts w:eastAsiaTheme="majorEastAsia" w:cs="Times New Roman"/>
        </w:rPr>
        <w:t xml:space="preserve">    RADIO_TECH_EVDO_B = 12,</w:t>
      </w:r>
    </w:p>
    <w:p w14:paraId="3201C9B8" w14:textId="77777777" w:rsidR="00675E3B" w:rsidRPr="007F7AA4" w:rsidRDefault="00675E3B" w:rsidP="00675E3B">
      <w:pPr>
        <w:rPr>
          <w:rFonts w:eastAsiaTheme="majorEastAsia" w:cs="Times New Roman"/>
        </w:rPr>
      </w:pPr>
      <w:r w:rsidRPr="007F7AA4">
        <w:rPr>
          <w:rFonts w:eastAsiaTheme="majorEastAsia" w:cs="Times New Roman"/>
        </w:rPr>
        <w:t xml:space="preserve">    RADIO_TECH_EHRPD = 13,</w:t>
      </w:r>
    </w:p>
    <w:p w14:paraId="09A45524" w14:textId="77777777" w:rsidR="00675E3B" w:rsidRPr="007F7AA4" w:rsidRDefault="00675E3B" w:rsidP="00675E3B">
      <w:pPr>
        <w:rPr>
          <w:rFonts w:eastAsiaTheme="majorEastAsia" w:cs="Times New Roman"/>
        </w:rPr>
      </w:pPr>
      <w:r w:rsidRPr="007F7AA4">
        <w:rPr>
          <w:rFonts w:eastAsiaTheme="majorEastAsia" w:cs="Times New Roman"/>
        </w:rPr>
        <w:t xml:space="preserve">    </w:t>
      </w:r>
      <w:r w:rsidRPr="007F7AA4">
        <w:rPr>
          <w:rFonts w:eastAsiaTheme="majorEastAsia" w:cs="Times New Roman"/>
          <w:highlight w:val="yellow"/>
        </w:rPr>
        <w:t>RADIO_TECH_LTE = 14,</w:t>
      </w:r>
    </w:p>
    <w:p w14:paraId="0062E986" w14:textId="77777777" w:rsidR="00675E3B" w:rsidRPr="007F7AA4" w:rsidRDefault="00675E3B" w:rsidP="00675E3B">
      <w:pPr>
        <w:rPr>
          <w:rFonts w:eastAsiaTheme="majorEastAsia" w:cs="Times New Roman"/>
        </w:rPr>
      </w:pPr>
      <w:r w:rsidRPr="007F7AA4">
        <w:rPr>
          <w:rFonts w:eastAsiaTheme="majorEastAsia" w:cs="Times New Roman"/>
        </w:rPr>
        <w:t xml:space="preserve">    RADIO_TECH_HSPAP = 15, // HSPA+</w:t>
      </w:r>
    </w:p>
    <w:p w14:paraId="6DA569EE" w14:textId="77777777" w:rsidR="00675E3B" w:rsidRPr="007F7AA4" w:rsidRDefault="00675E3B" w:rsidP="00675E3B">
      <w:pPr>
        <w:rPr>
          <w:rFonts w:eastAsiaTheme="majorEastAsia" w:cs="Times New Roman"/>
        </w:rPr>
      </w:pPr>
      <w:r w:rsidRPr="007F7AA4">
        <w:rPr>
          <w:rFonts w:eastAsiaTheme="majorEastAsia" w:cs="Times New Roman"/>
        </w:rPr>
        <w:t xml:space="preserve">    RADIO_TECH_GSM = 16, // Only supports voice</w:t>
      </w:r>
    </w:p>
    <w:p w14:paraId="7DDDCEC3" w14:textId="77777777" w:rsidR="00675E3B" w:rsidRPr="007F7AA4" w:rsidRDefault="00675E3B" w:rsidP="00675E3B">
      <w:pPr>
        <w:rPr>
          <w:rFonts w:eastAsiaTheme="majorEastAsia" w:cs="Times New Roman"/>
        </w:rPr>
      </w:pPr>
      <w:r w:rsidRPr="007F7AA4">
        <w:rPr>
          <w:rFonts w:eastAsiaTheme="majorEastAsia" w:cs="Times New Roman"/>
        </w:rPr>
        <w:t xml:space="preserve">    RADIO_TECH_TD_SCDMA = 17,</w:t>
      </w:r>
    </w:p>
    <w:p w14:paraId="41520E71" w14:textId="77777777" w:rsidR="00675E3B" w:rsidRPr="007F7AA4" w:rsidRDefault="00675E3B" w:rsidP="00675E3B">
      <w:pPr>
        <w:rPr>
          <w:rFonts w:eastAsiaTheme="majorEastAsia" w:cs="Times New Roman"/>
        </w:rPr>
      </w:pPr>
      <w:r w:rsidRPr="007F7AA4">
        <w:rPr>
          <w:rFonts w:eastAsiaTheme="majorEastAsia" w:cs="Times New Roman"/>
        </w:rPr>
        <w:t xml:space="preserve">    RADIO_TECH_IWLAN = 18,</w:t>
      </w:r>
    </w:p>
    <w:p w14:paraId="0400EBC8" w14:textId="77777777" w:rsidR="00675E3B" w:rsidRPr="007F7AA4" w:rsidRDefault="00675E3B" w:rsidP="00675E3B">
      <w:pPr>
        <w:rPr>
          <w:rFonts w:eastAsiaTheme="majorEastAsia" w:cs="Times New Roman"/>
        </w:rPr>
      </w:pPr>
      <w:r w:rsidRPr="007F7AA4">
        <w:rPr>
          <w:rFonts w:eastAsiaTheme="majorEastAsia" w:cs="Times New Roman"/>
        </w:rPr>
        <w:t xml:space="preserve">    RADIO_TECH_LTE_CA = 19</w:t>
      </w:r>
    </w:p>
    <w:p w14:paraId="2C0E648D" w14:textId="32620C42" w:rsidR="00675E3B" w:rsidRPr="007F7AA4" w:rsidRDefault="00675E3B" w:rsidP="00675E3B">
      <w:pPr>
        <w:rPr>
          <w:rFonts w:eastAsiaTheme="majorEastAsia" w:cs="Times New Roman"/>
        </w:rPr>
      </w:pPr>
      <w:r w:rsidRPr="007F7AA4">
        <w:rPr>
          <w:rFonts w:eastAsiaTheme="majorEastAsia" w:cs="Times New Roman"/>
        </w:rPr>
        <w:t>} RIL_RadioTechnology;</w:t>
      </w:r>
    </w:p>
    <w:p w14:paraId="566DD7BC" w14:textId="3A674393" w:rsidR="0037009C" w:rsidRPr="007F7AA4" w:rsidRDefault="0037009C" w:rsidP="0037009C">
      <w:pPr>
        <w:pStyle w:val="4"/>
        <w:spacing w:before="156" w:after="156"/>
        <w:rPr>
          <w:rFonts w:cs="Times New Roman"/>
        </w:rPr>
      </w:pPr>
      <w:r w:rsidRPr="007F7AA4">
        <w:rPr>
          <w:rFonts w:cs="Times New Roman"/>
        </w:rPr>
        <w:t>查看当前激活</w:t>
      </w:r>
      <w:r w:rsidRPr="007F7AA4">
        <w:rPr>
          <w:rFonts w:cs="Times New Roman"/>
        </w:rPr>
        <w:t>RAT</w:t>
      </w:r>
      <w:r w:rsidRPr="007F7AA4">
        <w:rPr>
          <w:rFonts w:cs="Times New Roman"/>
        </w:rPr>
        <w:t>的信号强度</w:t>
      </w:r>
    </w:p>
    <w:p w14:paraId="26982AFB" w14:textId="25BAD505" w:rsidR="0037009C" w:rsidRPr="007F7AA4" w:rsidRDefault="0037009C" w:rsidP="0037009C">
      <w:pPr>
        <w:rPr>
          <w:rFonts w:eastAsiaTheme="majorEastAsia" w:cs="Times New Roman"/>
        </w:rPr>
      </w:pPr>
      <w:r w:rsidRPr="007F7AA4">
        <w:rPr>
          <w:rFonts w:eastAsiaTheme="majorEastAsia" w:cs="Times New Roman"/>
        </w:rPr>
        <w:t>在</w:t>
      </w:r>
      <w:r w:rsidRPr="007F7AA4">
        <w:rPr>
          <w:rFonts w:eastAsiaTheme="majorEastAsia" w:cs="Times New Roman"/>
        </w:rPr>
        <w:t>bugreport</w:t>
      </w:r>
      <w:r w:rsidRPr="007F7AA4">
        <w:rPr>
          <w:rFonts w:eastAsiaTheme="majorEastAsia" w:cs="Times New Roman"/>
        </w:rPr>
        <w:t>中搜索</w:t>
      </w:r>
      <w:r w:rsidRPr="007F7AA4">
        <w:rPr>
          <w:rFonts w:eastAsiaTheme="majorEastAsia" w:cs="Times New Roman"/>
        </w:rPr>
        <w:t>notifySignalStrength</w:t>
      </w:r>
      <w:r w:rsidRPr="007F7AA4">
        <w:rPr>
          <w:rFonts w:eastAsiaTheme="majorEastAsia" w:cs="Times New Roman"/>
        </w:rPr>
        <w:t>，得到所有的信号值。</w:t>
      </w:r>
      <w:r w:rsidRPr="007F7AA4">
        <w:rPr>
          <w:rFonts w:eastAsiaTheme="majorEastAsia" w:cs="Times New Roman"/>
        </w:rPr>
        <w:t>primary=CellSignalStrengthLte</w:t>
      </w:r>
      <w:r w:rsidRPr="007F7AA4">
        <w:rPr>
          <w:rFonts w:eastAsiaTheme="majorEastAsia" w:cs="Times New Roman"/>
        </w:rPr>
        <w:t>，</w:t>
      </w:r>
      <w:r w:rsidRPr="007F7AA4">
        <w:rPr>
          <w:rFonts w:eastAsiaTheme="majorEastAsia" w:cs="Times New Roman"/>
        </w:rPr>
        <w:t>primary</w:t>
      </w:r>
      <w:r w:rsidRPr="007F7AA4">
        <w:rPr>
          <w:rFonts w:eastAsiaTheme="majorEastAsia" w:cs="Times New Roman"/>
        </w:rPr>
        <w:t>指示的是当前激活的</w:t>
      </w:r>
      <w:r w:rsidRPr="007F7AA4">
        <w:rPr>
          <w:rFonts w:eastAsiaTheme="majorEastAsia" w:cs="Times New Roman"/>
        </w:rPr>
        <w:t>RAT</w:t>
      </w:r>
      <w:r w:rsidRPr="007F7AA4">
        <w:rPr>
          <w:rFonts w:eastAsiaTheme="majorEastAsia" w:cs="Times New Roman"/>
        </w:rPr>
        <w:t>类型。</w:t>
      </w:r>
      <w:r w:rsidR="00AD6BE0" w:rsidRPr="007F7AA4">
        <w:rPr>
          <w:rFonts w:eastAsiaTheme="majorEastAsia" w:cs="Times New Roman"/>
        </w:rPr>
        <w:t>然后查看当前打印</w:t>
      </w:r>
      <w:r w:rsidR="00AD6BE0" w:rsidRPr="007F7AA4">
        <w:rPr>
          <w:rFonts w:eastAsiaTheme="majorEastAsia" w:cs="Times New Roman"/>
        </w:rPr>
        <w:t>Log</w:t>
      </w:r>
      <w:r w:rsidR="00AD6BE0" w:rsidRPr="007F7AA4">
        <w:rPr>
          <w:rFonts w:eastAsiaTheme="majorEastAsia" w:cs="Times New Roman"/>
        </w:rPr>
        <w:t>中对应的</w:t>
      </w:r>
      <w:r w:rsidR="00AD6BE0" w:rsidRPr="007F7AA4">
        <w:rPr>
          <w:rFonts w:eastAsiaTheme="majorEastAsia" w:cs="Times New Roman"/>
        </w:rPr>
        <w:t>RAT</w:t>
      </w:r>
      <w:r w:rsidR="00AD6BE0" w:rsidRPr="007F7AA4">
        <w:rPr>
          <w:rFonts w:eastAsiaTheme="majorEastAsia" w:cs="Times New Roman"/>
        </w:rPr>
        <w:t>的信号强度值。</w:t>
      </w:r>
    </w:p>
    <w:p w14:paraId="506A0635" w14:textId="34587501" w:rsidR="00AD6BE0" w:rsidRPr="007F7AA4" w:rsidRDefault="00A21DBF" w:rsidP="0037009C">
      <w:pPr>
        <w:rPr>
          <w:rFonts w:eastAsiaTheme="majorEastAsia" w:cs="Times New Roman"/>
        </w:rPr>
      </w:pPr>
      <w:r w:rsidRPr="007F7AA4">
        <w:rPr>
          <w:rFonts w:eastAsiaTheme="majorEastAsia" w:cs="Times New Roman"/>
        </w:rPr>
        <w:t>02-26 08:40:18.667 radio  1791  1791 D DefaultPhoneNotifier: notifySignalStrength: ss=SignalStrength:{mCdma=CellSignalStrengthCdma: cdmaDbm=2147483647 cdmaEcio=2147483647 evdoDbm=2147483647 evdoEcio=2147483647 evdoSnr=2147483647 miuiLevel=0 level=0,mGsm=CellSignalStrengthGsm: rssi=2147483647 ber=2147483647 mTa=2147483647 miuiLevel=0 mLevel=0,mWcdma=CellSignalStrengthWcdma: ss=2147483647 ber=2147483647 rscp=2147483647 ecno=2147483647 miuiLevel=0 level=0,mTdscdma=CellSignalStrengthTdscdma: rssi=2147483647 ber=2147483647 rscp=2147483647 miuiLevel=0 level=0,</w:t>
      </w:r>
      <w:r w:rsidRPr="007F7AA4">
        <w:rPr>
          <w:rFonts w:eastAsiaTheme="majorEastAsia" w:cs="Times New Roman"/>
          <w:highlight w:val="yellow"/>
        </w:rPr>
        <w:t>mLte=CellSignalStrengthLte: rssi=-85 rsrp=-96 rsrq=-12 rssnr=65 cqi=0 ta=0 miuiLevel=5 level=3</w:t>
      </w:r>
      <w:r w:rsidRPr="007F7AA4">
        <w:rPr>
          <w:rFonts w:eastAsiaTheme="majorEastAsia" w:cs="Times New Roman"/>
        </w:rPr>
        <w:t>,mNr=CellSignalStrengthNr:{ csiRsrp = 2147483647 csiRsrq = 2147483647 csiSinr = 2147483647 ssRsrp = -94 ssRsrq = -3 ssSinr = 11 miuiLevel = 5 level = 0 },</w:t>
      </w:r>
      <w:r w:rsidRPr="007F7AA4">
        <w:rPr>
          <w:rFonts w:eastAsiaTheme="majorEastAsia" w:cs="Times New Roman"/>
          <w:highlight w:val="yellow"/>
        </w:rPr>
        <w:t>primary=CellSignalStrengthLte</w:t>
      </w:r>
      <w:r w:rsidRPr="007F7AA4">
        <w:rPr>
          <w:rFonts w:eastAsiaTheme="majorEastAsia" w:cs="Times New Roman"/>
        </w:rPr>
        <w:t>} phoneId=0 subId=1</w:t>
      </w:r>
    </w:p>
    <w:p w14:paraId="18F6BC39" w14:textId="59A3D64B" w:rsidR="0037009C" w:rsidRPr="007F7AA4" w:rsidRDefault="0033202D" w:rsidP="0033202D">
      <w:pPr>
        <w:pStyle w:val="4"/>
        <w:spacing w:before="156" w:after="156"/>
        <w:rPr>
          <w:rFonts w:cs="Times New Roman"/>
        </w:rPr>
      </w:pPr>
      <w:r w:rsidRPr="007F7AA4">
        <w:rPr>
          <w:rFonts w:cs="Times New Roman"/>
        </w:rPr>
        <w:t>查看</w:t>
      </w:r>
      <w:r w:rsidRPr="007F7AA4">
        <w:rPr>
          <w:rFonts w:cs="Times New Roman"/>
        </w:rPr>
        <w:t>Modem</w:t>
      </w:r>
      <w:r w:rsidRPr="007F7AA4">
        <w:rPr>
          <w:rFonts w:cs="Times New Roman"/>
        </w:rPr>
        <w:t>是否出现了</w:t>
      </w:r>
      <w:r w:rsidRPr="007F7AA4">
        <w:rPr>
          <w:rFonts w:cs="Times New Roman"/>
        </w:rPr>
        <w:t>Crash</w:t>
      </w:r>
    </w:p>
    <w:p w14:paraId="7D60E3EB" w14:textId="5F63BE58" w:rsidR="0033202D" w:rsidRPr="007F7AA4" w:rsidRDefault="0033202D" w:rsidP="0033202D">
      <w:pPr>
        <w:rPr>
          <w:rFonts w:eastAsiaTheme="majorEastAsia" w:cs="Times New Roman"/>
        </w:rPr>
      </w:pPr>
      <w:r w:rsidRPr="007F7AA4">
        <w:rPr>
          <w:rFonts w:eastAsiaTheme="majorEastAsia" w:cs="Times New Roman"/>
        </w:rPr>
        <w:t>搜索系统属性</w:t>
      </w:r>
      <w:r w:rsidRPr="007F7AA4">
        <w:rPr>
          <w:rFonts w:eastAsiaTheme="majorEastAsia" w:cs="Times New Roman"/>
        </w:rPr>
        <w:t>md1.status</w:t>
      </w:r>
      <w:r w:rsidRPr="007F7AA4">
        <w:rPr>
          <w:rFonts w:eastAsiaTheme="majorEastAsia" w:cs="Times New Roman"/>
        </w:rPr>
        <w:t>确定是否有</w:t>
      </w:r>
      <w:r w:rsidRPr="007F7AA4">
        <w:rPr>
          <w:rFonts w:eastAsiaTheme="majorEastAsia" w:cs="Times New Roman"/>
        </w:rPr>
        <w:t>crash</w:t>
      </w:r>
      <w:r w:rsidRPr="007F7AA4">
        <w:rPr>
          <w:rFonts w:eastAsiaTheme="majorEastAsia" w:cs="Times New Roman"/>
        </w:rPr>
        <w:t>。</w:t>
      </w:r>
    </w:p>
    <w:p w14:paraId="65EC77AD" w14:textId="5EB46853" w:rsidR="0033202D" w:rsidRPr="007F7AA4" w:rsidRDefault="0033202D" w:rsidP="0037009C">
      <w:pPr>
        <w:rPr>
          <w:rFonts w:eastAsiaTheme="majorEastAsia" w:cs="Times New Roman"/>
        </w:rPr>
      </w:pPr>
      <w:r w:rsidRPr="007F7AA4">
        <w:rPr>
          <w:rFonts w:eastAsiaTheme="majorEastAsia" w:cs="Times New Roman"/>
        </w:rPr>
        <w:t>[vendor.mtk.md1.status]: [ready]</w:t>
      </w:r>
    </w:p>
    <w:p w14:paraId="4A132E8A" w14:textId="71604C8C" w:rsidR="00AD5A33" w:rsidRPr="007F7AA4" w:rsidRDefault="00AD5A33" w:rsidP="0037009C">
      <w:pPr>
        <w:rPr>
          <w:rFonts w:eastAsiaTheme="majorEastAsia" w:cs="Times New Roman"/>
        </w:rPr>
      </w:pPr>
      <w:r w:rsidRPr="007F7AA4">
        <w:rPr>
          <w:rFonts w:eastAsiaTheme="majorEastAsia" w:cs="Times New Roman"/>
        </w:rPr>
        <w:t>搜索</w:t>
      </w:r>
      <w:r w:rsidRPr="007F7AA4">
        <w:rPr>
          <w:rFonts w:eastAsiaTheme="majorEastAsia" w:cs="Times New Roman"/>
        </w:rPr>
        <w:t>Assert</w:t>
      </w:r>
      <w:r w:rsidRPr="007F7AA4">
        <w:rPr>
          <w:rFonts w:eastAsiaTheme="majorEastAsia" w:cs="Times New Roman"/>
        </w:rPr>
        <w:t>确认</w:t>
      </w:r>
      <w:r w:rsidRPr="007F7AA4">
        <w:rPr>
          <w:rFonts w:eastAsiaTheme="majorEastAsia" w:cs="Times New Roman"/>
        </w:rPr>
        <w:t>crash</w:t>
      </w:r>
      <w:r w:rsidRPr="007F7AA4">
        <w:rPr>
          <w:rFonts w:eastAsiaTheme="majorEastAsia" w:cs="Times New Roman"/>
        </w:rPr>
        <w:t>信息</w:t>
      </w:r>
    </w:p>
    <w:p w14:paraId="62F4FB50" w14:textId="1F48E316" w:rsidR="005C7377" w:rsidRPr="007F7AA4" w:rsidRDefault="005C7377" w:rsidP="005C7377">
      <w:pPr>
        <w:pStyle w:val="4"/>
        <w:spacing w:before="156" w:after="156"/>
        <w:rPr>
          <w:rFonts w:cs="Times New Roman"/>
        </w:rPr>
      </w:pPr>
      <w:r w:rsidRPr="007F7AA4">
        <w:rPr>
          <w:rFonts w:cs="Times New Roman"/>
        </w:rPr>
        <w:t>网络连接断开</w:t>
      </w:r>
    </w:p>
    <w:p w14:paraId="22D06876" w14:textId="53B0D2E8" w:rsidR="005C7377" w:rsidRPr="007F7AA4" w:rsidRDefault="005C7377" w:rsidP="0037009C">
      <w:pPr>
        <w:rPr>
          <w:rFonts w:eastAsiaTheme="majorEastAsia" w:cs="Times New Roman"/>
        </w:rPr>
      </w:pPr>
      <w:r w:rsidRPr="007F7AA4">
        <w:rPr>
          <w:rFonts w:eastAsiaTheme="majorEastAsia" w:cs="Times New Roman"/>
        </w:rPr>
        <w:t>09-16 12:05:51.643 1000 1321 1721 D MtkConnectivityService: NetworkAgentInfo [WIFI () - 3200] </w:t>
      </w:r>
      <w:r w:rsidRPr="007F7AA4">
        <w:rPr>
          <w:rFonts w:eastAsiaTheme="majorEastAsia" w:cs="Times New Roman"/>
          <w:highlight w:val="yellow"/>
        </w:rPr>
        <w:t>EVENT_NETWORK_INFO_CHANGED</w:t>
      </w:r>
      <w:r w:rsidRPr="007F7AA4">
        <w:rPr>
          <w:rFonts w:eastAsiaTheme="majorEastAsia" w:cs="Times New Roman"/>
        </w:rPr>
        <w:t>, going from CONNECTED to DISCONNECTED</w:t>
      </w:r>
    </w:p>
    <w:p w14:paraId="4197F156" w14:textId="7D2084F9" w:rsidR="005C7377" w:rsidRPr="007F7AA4" w:rsidRDefault="005C7377" w:rsidP="0037009C">
      <w:pPr>
        <w:rPr>
          <w:rFonts w:eastAsiaTheme="majorEastAsia" w:cs="Times New Roman"/>
        </w:rPr>
      </w:pPr>
      <w:r w:rsidRPr="007F7AA4">
        <w:rPr>
          <w:rFonts w:eastAsiaTheme="majorEastAsia" w:cs="Times New Roman"/>
        </w:rPr>
        <w:t>rec[141]: time=09-09 20:18:33.345 processed</w:t>
      </w:r>
      <w:r w:rsidRPr="007F7AA4">
        <w:rPr>
          <w:rFonts w:eastAsiaTheme="majorEastAsia" w:cs="Times New Roman"/>
          <w:highlight w:val="yellow"/>
        </w:rPr>
        <w:t>=MtkDcActiveState</w:t>
      </w:r>
      <w:r w:rsidRPr="007F7AA4">
        <w:rPr>
          <w:rFonts w:eastAsiaTheme="majorEastAsia" w:cs="Times New Roman"/>
        </w:rPr>
        <w:t xml:space="preserve"> org=</w:t>
      </w:r>
      <w:r w:rsidRPr="007F7AA4">
        <w:rPr>
          <w:rFonts w:eastAsiaTheme="majorEastAsia" w:cs="Times New Roman"/>
          <w:highlight w:val="yellow"/>
        </w:rPr>
        <w:t>MtkDcActiveState</w:t>
      </w:r>
      <w:r w:rsidRPr="007F7AA4">
        <w:rPr>
          <w:rFonts w:eastAsiaTheme="majorEastAsia" w:cs="Times New Roman"/>
        </w:rPr>
        <w:t xml:space="preserve"> dest=</w:t>
      </w:r>
      <w:r w:rsidRPr="007F7AA4">
        <w:rPr>
          <w:rFonts w:eastAsiaTheme="majorEastAsia" w:cs="Times New Roman"/>
          <w:highlight w:val="yellow"/>
        </w:rPr>
        <w:t>DcInactiveState</w:t>
      </w:r>
      <w:r w:rsidRPr="007F7AA4">
        <w:rPr>
          <w:rFonts w:eastAsiaTheme="majorEastAsia" w:cs="Times New Roman"/>
        </w:rPr>
        <w:t xml:space="preserve"> what=EVENT_LOST_CONNECTION</w:t>
      </w:r>
    </w:p>
    <w:p w14:paraId="639A5178" w14:textId="20453B2A" w:rsidR="00584B01" w:rsidRPr="007F7AA4" w:rsidRDefault="00584B01" w:rsidP="00584B01">
      <w:pPr>
        <w:pStyle w:val="4"/>
        <w:spacing w:before="156" w:after="156"/>
        <w:rPr>
          <w:rFonts w:cs="Times New Roman"/>
        </w:rPr>
      </w:pPr>
      <w:r w:rsidRPr="007F7AA4">
        <w:rPr>
          <w:rFonts w:cs="Times New Roman"/>
        </w:rPr>
        <w:lastRenderedPageBreak/>
        <w:t>网络延迟</w:t>
      </w:r>
    </w:p>
    <w:p w14:paraId="184D5D7E" w14:textId="77777777" w:rsidR="004A1E0D" w:rsidRPr="007F7AA4" w:rsidRDefault="00584B01" w:rsidP="0037009C">
      <w:pPr>
        <w:rPr>
          <w:rFonts w:eastAsiaTheme="majorEastAsia" w:cs="Times New Roman"/>
        </w:rPr>
      </w:pPr>
      <w:r w:rsidRPr="007F7AA4">
        <w:rPr>
          <w:rFonts w:eastAsiaTheme="majorEastAsia" w:cs="Times New Roman"/>
        </w:rPr>
        <w:t>DNS</w:t>
      </w:r>
      <w:r w:rsidRPr="007F7AA4">
        <w:rPr>
          <w:rFonts w:eastAsiaTheme="majorEastAsia" w:cs="Times New Roman"/>
        </w:rPr>
        <w:t>网络时延比较大，怀疑还是网络问题</w:t>
      </w:r>
    </w:p>
    <w:p w14:paraId="3B0ECF2E" w14:textId="77777777" w:rsidR="004A1E0D" w:rsidRPr="007F7AA4" w:rsidRDefault="00584B01" w:rsidP="0037009C">
      <w:pPr>
        <w:rPr>
          <w:rFonts w:eastAsiaTheme="majorEastAsia" w:cs="Times New Roman"/>
        </w:rPr>
      </w:pPr>
      <w:r w:rsidRPr="007F7AA4">
        <w:rPr>
          <w:rFonts w:eastAsiaTheme="majorEastAsia" w:cs="Times New Roman"/>
        </w:rPr>
        <w:t>09-10 21:41:21.088 new default network : MOBILE[LTE] ccmni1 , id=283, SIM=2147483647, sub=1</w:t>
      </w:r>
    </w:p>
    <w:p w14:paraId="1F207272" w14:textId="77777777" w:rsidR="004A1E0D" w:rsidRPr="007F7AA4" w:rsidRDefault="00584B01" w:rsidP="0037009C">
      <w:pPr>
        <w:rPr>
          <w:rFonts w:eastAsiaTheme="majorEastAsia" w:cs="Times New Roman"/>
        </w:rPr>
      </w:pPr>
      <w:r w:rsidRPr="007F7AA4">
        <w:rPr>
          <w:rFonts w:eastAsiaTheme="majorEastAsia" w:cs="Times New Roman"/>
          <w:color w:val="FF0000"/>
          <w:highlight w:val="yellow"/>
        </w:rPr>
        <w:t>ConnectivityMetricsEvent</w:t>
      </w:r>
      <w:r w:rsidRPr="007F7AA4">
        <w:rPr>
          <w:rFonts w:eastAsiaTheme="majorEastAsia" w:cs="Times New Roman"/>
          <w:highlight w:val="yellow"/>
        </w:rPr>
        <w:t xml:space="preserve">(21:41:22.159, netId=283, CELLULAR): </w:t>
      </w:r>
      <w:r w:rsidRPr="007F7AA4">
        <w:rPr>
          <w:rFonts w:eastAsiaTheme="majorEastAsia" w:cs="Times New Roman"/>
          <w:color w:val="FF0000"/>
          <w:highlight w:val="yellow"/>
        </w:rPr>
        <w:t>ValidationProbeEvent</w:t>
      </w:r>
      <w:r w:rsidRPr="007F7AA4">
        <w:rPr>
          <w:rFonts w:eastAsiaTheme="majorEastAsia" w:cs="Times New Roman"/>
          <w:highlight w:val="yellow"/>
        </w:rPr>
        <w:t>(PROBE_DNS:1 FIRST_VALIDATION, 1078ms)</w:t>
      </w:r>
    </w:p>
    <w:p w14:paraId="5805B071" w14:textId="77777777" w:rsidR="004A1E0D" w:rsidRPr="007F7AA4" w:rsidRDefault="00584B01" w:rsidP="0037009C">
      <w:pPr>
        <w:rPr>
          <w:rFonts w:eastAsiaTheme="majorEastAsia" w:cs="Times New Roman"/>
        </w:rPr>
      </w:pPr>
      <w:r w:rsidRPr="007F7AA4">
        <w:rPr>
          <w:rFonts w:eastAsiaTheme="majorEastAsia" w:cs="Times New Roman"/>
        </w:rPr>
        <w:t>ConnectivityMetricsEvent(21:41:22.307, netId=283, CELLULAR): ValidationProbeEvent(PROBE_HTTP:204 FIRST_VALIDATION, 148ms)</w:t>
      </w:r>
    </w:p>
    <w:p w14:paraId="1AFB747B" w14:textId="3AD35236" w:rsidR="00584B01" w:rsidRPr="007F7AA4" w:rsidRDefault="00584B01" w:rsidP="0037009C">
      <w:pPr>
        <w:rPr>
          <w:rFonts w:eastAsiaTheme="majorEastAsia" w:cs="Times New Roman"/>
        </w:rPr>
      </w:pPr>
      <w:r w:rsidRPr="007F7AA4">
        <w:rPr>
          <w:rFonts w:eastAsiaTheme="majorEastAsia" w:cs="Times New Roman"/>
        </w:rPr>
        <w:t>ConnectivityMetricsEvent(21:41:22.313, netId=283, CELLULAR): NetworkEvent(NETWORK_FIRST_VALIDATION_SUCCESS, 1233ms)</w:t>
      </w:r>
    </w:p>
    <w:p w14:paraId="14836DD4" w14:textId="39B7F9FF" w:rsidR="00604B95" w:rsidRPr="007F7AA4" w:rsidRDefault="00604B95" w:rsidP="00604B95">
      <w:pPr>
        <w:pStyle w:val="4"/>
        <w:spacing w:before="156" w:after="156"/>
        <w:rPr>
          <w:rFonts w:cs="Times New Roman"/>
        </w:rPr>
      </w:pPr>
      <w:r w:rsidRPr="007F7AA4">
        <w:rPr>
          <w:rFonts w:cs="Times New Roman"/>
        </w:rPr>
        <w:t>DNS</w:t>
      </w:r>
      <w:r w:rsidRPr="007F7AA4">
        <w:rPr>
          <w:rFonts w:cs="Times New Roman"/>
        </w:rPr>
        <w:t>解析是否正常</w:t>
      </w:r>
    </w:p>
    <w:p w14:paraId="61FE8BB1" w14:textId="4BB11D78" w:rsidR="00604B95" w:rsidRPr="007F7AA4" w:rsidRDefault="00604B95" w:rsidP="00604B95">
      <w:pPr>
        <w:rPr>
          <w:rFonts w:eastAsiaTheme="majorEastAsia" w:cs="Times New Roman"/>
        </w:rPr>
      </w:pPr>
      <w:r w:rsidRPr="007F7AA4">
        <w:rPr>
          <w:rFonts w:eastAsiaTheme="majorEastAsia" w:cs="Times New Roman"/>
        </w:rPr>
        <w:t>如下</w:t>
      </w:r>
      <w:r w:rsidRPr="007F7AA4">
        <w:rPr>
          <w:rFonts w:eastAsiaTheme="majorEastAsia" w:cs="Times New Roman"/>
        </w:rPr>
        <w:t>Log</w:t>
      </w:r>
      <w:r w:rsidRPr="007F7AA4">
        <w:rPr>
          <w:rFonts w:eastAsiaTheme="majorEastAsia" w:cs="Times New Roman"/>
        </w:rPr>
        <w:t>中出现了大量的</w:t>
      </w:r>
      <w:r w:rsidRPr="007F7AA4">
        <w:rPr>
          <w:rFonts w:eastAsiaTheme="majorEastAsia" w:cs="Times New Roman"/>
        </w:rPr>
        <w:t>DNS</w:t>
      </w:r>
      <w:r w:rsidRPr="007F7AA4">
        <w:rPr>
          <w:rFonts w:eastAsiaTheme="majorEastAsia" w:cs="Times New Roman"/>
        </w:rPr>
        <w:t>解析失败。搜索时搜</w:t>
      </w:r>
      <w:r w:rsidRPr="007F7AA4">
        <w:rPr>
          <w:rFonts w:eastAsiaTheme="majorEastAsia" w:cs="Times New Roman"/>
        </w:rPr>
        <w:t>rec[</w:t>
      </w:r>
      <w:r w:rsidRPr="007F7AA4">
        <w:rPr>
          <w:rFonts w:eastAsiaTheme="majorEastAsia" w:cs="Times New Roman"/>
        </w:rPr>
        <w:t>，不要使用正则表达式搜索。</w:t>
      </w:r>
    </w:p>
    <w:p w14:paraId="3122F765" w14:textId="77777777" w:rsidR="00604B95" w:rsidRPr="007F7AA4" w:rsidRDefault="00604B95" w:rsidP="00604B95">
      <w:pPr>
        <w:rPr>
          <w:rFonts w:eastAsiaTheme="majorEastAsia" w:cs="Times New Roman"/>
          <w:color w:val="FF0000"/>
        </w:rPr>
      </w:pPr>
      <w:r w:rsidRPr="007F7AA4">
        <w:rPr>
          <w:rFonts w:eastAsiaTheme="majorEastAsia" w:cs="Times New Roman"/>
          <w:color w:val="FF0000"/>
        </w:rPr>
        <w:tab/>
        <w:t>Line 361282:     rec[921]: 08:41:11 1339 1000  c*.com= &lt;get addr info failed&gt;</w:t>
      </w:r>
    </w:p>
    <w:p w14:paraId="2579B61C" w14:textId="77777777" w:rsidR="00604B95" w:rsidRPr="007F7AA4" w:rsidRDefault="00604B95" w:rsidP="00604B95">
      <w:pPr>
        <w:rPr>
          <w:rFonts w:eastAsiaTheme="majorEastAsia" w:cs="Times New Roman"/>
          <w:color w:val="FF0000"/>
        </w:rPr>
      </w:pPr>
      <w:r w:rsidRPr="007F7AA4">
        <w:rPr>
          <w:rFonts w:eastAsiaTheme="majorEastAsia" w:cs="Times New Roman"/>
          <w:color w:val="FF0000"/>
        </w:rPr>
        <w:tab/>
        <w:t>Line 361283:     rec[922]: 08:41:11 1339 1000  v*.com= &lt;get addr info failed&gt;</w:t>
      </w:r>
    </w:p>
    <w:p w14:paraId="494C1089" w14:textId="77777777" w:rsidR="00604B95" w:rsidRPr="007F7AA4" w:rsidRDefault="00604B95" w:rsidP="00604B95">
      <w:pPr>
        <w:rPr>
          <w:rFonts w:eastAsiaTheme="majorEastAsia" w:cs="Times New Roman"/>
          <w:color w:val="FF0000"/>
        </w:rPr>
      </w:pPr>
      <w:r w:rsidRPr="007F7AA4">
        <w:rPr>
          <w:rFonts w:eastAsiaTheme="majorEastAsia" w:cs="Times New Roman"/>
          <w:color w:val="FF0000"/>
        </w:rPr>
        <w:tab/>
        <w:t>Line 361284:     rec[923]: 08:41:14 30136 1000  d*.com= &lt;get addr info failed&gt;</w:t>
      </w:r>
    </w:p>
    <w:p w14:paraId="062332BD" w14:textId="77777777" w:rsidR="00604B95" w:rsidRPr="007F7AA4" w:rsidRDefault="00604B95" w:rsidP="00604B95">
      <w:pPr>
        <w:rPr>
          <w:rFonts w:eastAsiaTheme="majorEastAsia" w:cs="Times New Roman"/>
          <w:color w:val="FF0000"/>
        </w:rPr>
      </w:pPr>
      <w:r w:rsidRPr="007F7AA4">
        <w:rPr>
          <w:rFonts w:eastAsiaTheme="majorEastAsia" w:cs="Times New Roman"/>
          <w:color w:val="FF0000"/>
        </w:rPr>
        <w:tab/>
        <w:t>Line 361285:     rec[924]: 08:41:17 1339 1000  c*.com= &lt;get addr info failed&gt;</w:t>
      </w:r>
    </w:p>
    <w:p w14:paraId="0F5E1D68" w14:textId="77777777" w:rsidR="00604B95" w:rsidRPr="007F7AA4" w:rsidRDefault="00604B95" w:rsidP="00604B95">
      <w:pPr>
        <w:rPr>
          <w:rFonts w:eastAsiaTheme="majorEastAsia" w:cs="Times New Roman"/>
          <w:color w:val="FF0000"/>
        </w:rPr>
      </w:pPr>
      <w:r w:rsidRPr="007F7AA4">
        <w:rPr>
          <w:rFonts w:eastAsiaTheme="majorEastAsia" w:cs="Times New Roman"/>
          <w:color w:val="FF0000"/>
        </w:rPr>
        <w:tab/>
        <w:t>Line 361286:     rec[925]: 08:41:17 1339 1000  w*.com= &lt;get addr info failed&gt;</w:t>
      </w:r>
    </w:p>
    <w:p w14:paraId="289AE0B8" w14:textId="77777777" w:rsidR="00604B95" w:rsidRPr="007F7AA4" w:rsidRDefault="00604B95" w:rsidP="00604B95">
      <w:pPr>
        <w:rPr>
          <w:rFonts w:eastAsiaTheme="majorEastAsia" w:cs="Times New Roman"/>
          <w:color w:val="FF0000"/>
        </w:rPr>
      </w:pPr>
      <w:r w:rsidRPr="007F7AA4">
        <w:rPr>
          <w:rFonts w:eastAsiaTheme="majorEastAsia" w:cs="Times New Roman"/>
          <w:color w:val="FF0000"/>
        </w:rPr>
        <w:tab/>
        <w:t>Line 361287:     rec[926]: 08:41:19 30639 9802  d*.com= &lt;get addr info failed&gt;</w:t>
      </w:r>
    </w:p>
    <w:p w14:paraId="58ABC6B0" w14:textId="77777777" w:rsidR="00604B95" w:rsidRPr="007F7AA4" w:rsidRDefault="00604B95" w:rsidP="00604B95">
      <w:pPr>
        <w:rPr>
          <w:rFonts w:eastAsiaTheme="majorEastAsia" w:cs="Times New Roman"/>
          <w:color w:val="FF0000"/>
        </w:rPr>
      </w:pPr>
      <w:r w:rsidRPr="007F7AA4">
        <w:rPr>
          <w:rFonts w:eastAsiaTheme="majorEastAsia" w:cs="Times New Roman"/>
          <w:color w:val="FF0000"/>
        </w:rPr>
        <w:tab/>
        <w:t>Line 36128</w:t>
      </w:r>
      <w:r w:rsidRPr="007F7AA4">
        <w:rPr>
          <w:rFonts w:eastAsiaTheme="majorEastAsia" w:cs="Times New Roman"/>
          <w:color w:val="FF0000"/>
          <w:highlight w:val="yellow"/>
        </w:rPr>
        <w:t>8:</w:t>
      </w:r>
      <w:r w:rsidRPr="007F7AA4">
        <w:rPr>
          <w:rFonts w:eastAsiaTheme="majorEastAsia" w:cs="Times New Roman"/>
          <w:color w:val="FF0000"/>
        </w:rPr>
        <w:t xml:space="preserve">     rec[927]: 08:41:20 30650 1000  a*.com= &lt;get addr info failed&gt;</w:t>
      </w:r>
    </w:p>
    <w:p w14:paraId="50F23197" w14:textId="77777777" w:rsidR="00604B95" w:rsidRPr="007F7AA4" w:rsidRDefault="00604B95" w:rsidP="00604B95">
      <w:pPr>
        <w:rPr>
          <w:rFonts w:eastAsiaTheme="majorEastAsia" w:cs="Times New Roman"/>
          <w:color w:val="FF0000"/>
        </w:rPr>
      </w:pPr>
      <w:r w:rsidRPr="007F7AA4">
        <w:rPr>
          <w:rFonts w:eastAsiaTheme="majorEastAsia" w:cs="Times New Roman"/>
          <w:color w:val="FF0000"/>
        </w:rPr>
        <w:tab/>
        <w:t>Line 361289:     rec[928]: 08:41:20 30650 1000  f*.com= &lt;get addr info failed&gt;</w:t>
      </w:r>
    </w:p>
    <w:p w14:paraId="76655E05" w14:textId="77777777" w:rsidR="00604B95" w:rsidRPr="007F7AA4" w:rsidRDefault="00604B95" w:rsidP="00604B95">
      <w:pPr>
        <w:rPr>
          <w:rFonts w:eastAsiaTheme="majorEastAsia" w:cs="Times New Roman"/>
          <w:color w:val="FF0000"/>
        </w:rPr>
      </w:pPr>
      <w:r w:rsidRPr="007F7AA4">
        <w:rPr>
          <w:rFonts w:eastAsiaTheme="majorEastAsia" w:cs="Times New Roman"/>
          <w:color w:val="FF0000"/>
        </w:rPr>
        <w:tab/>
        <w:t>Line 361290:     rec[929]: 08:41:21 30650 1000  d*.com= &lt;get addr info failed&gt;</w:t>
      </w:r>
    </w:p>
    <w:p w14:paraId="29D4E2CC" w14:textId="77777777" w:rsidR="00604B95" w:rsidRPr="007F7AA4" w:rsidRDefault="00604B95" w:rsidP="00604B95">
      <w:pPr>
        <w:rPr>
          <w:rFonts w:eastAsiaTheme="majorEastAsia" w:cs="Times New Roman"/>
          <w:color w:val="FF0000"/>
        </w:rPr>
      </w:pPr>
      <w:r w:rsidRPr="007F7AA4">
        <w:rPr>
          <w:rFonts w:eastAsiaTheme="majorEastAsia" w:cs="Times New Roman"/>
          <w:color w:val="FF0000"/>
        </w:rPr>
        <w:tab/>
        <w:t>Line 361291:     rec[930]: 08:41:29 18401 10261  t*.com= &lt;get addr info failed&gt;</w:t>
      </w:r>
    </w:p>
    <w:p w14:paraId="670D850C" w14:textId="77777777" w:rsidR="00604B95" w:rsidRPr="007F7AA4" w:rsidRDefault="00604B95" w:rsidP="00604B95">
      <w:pPr>
        <w:rPr>
          <w:rFonts w:eastAsiaTheme="majorEastAsia" w:cs="Times New Roman"/>
          <w:color w:val="FF0000"/>
        </w:rPr>
      </w:pPr>
      <w:r w:rsidRPr="007F7AA4">
        <w:rPr>
          <w:rFonts w:eastAsiaTheme="majorEastAsia" w:cs="Times New Roman"/>
          <w:color w:val="FF0000"/>
        </w:rPr>
        <w:tab/>
        <w:t>Line 361292:     rec[931]: 08:41:29 18401 10261  t*.com= &lt;get addr info failed&gt;</w:t>
      </w:r>
    </w:p>
    <w:p w14:paraId="0CB60E81" w14:textId="77777777" w:rsidR="00604B95" w:rsidRPr="007F7AA4" w:rsidRDefault="00604B95" w:rsidP="00604B95">
      <w:pPr>
        <w:rPr>
          <w:rFonts w:eastAsiaTheme="majorEastAsia" w:cs="Times New Roman"/>
          <w:color w:val="FF0000"/>
        </w:rPr>
      </w:pPr>
      <w:r w:rsidRPr="007F7AA4">
        <w:rPr>
          <w:rFonts w:eastAsiaTheme="majorEastAsia" w:cs="Times New Roman"/>
          <w:color w:val="FF0000"/>
        </w:rPr>
        <w:tab/>
        <w:t>Line 361293:     rec[932]: 08:41:32 1339 1000  c*.com= &lt;get addr info failed&gt;</w:t>
      </w:r>
    </w:p>
    <w:p w14:paraId="3F5728FB" w14:textId="77777777" w:rsidR="00604B95" w:rsidRPr="007F7AA4" w:rsidRDefault="00604B95" w:rsidP="00604B95">
      <w:pPr>
        <w:rPr>
          <w:rFonts w:eastAsiaTheme="majorEastAsia" w:cs="Times New Roman"/>
        </w:rPr>
      </w:pPr>
      <w:r w:rsidRPr="007F7AA4">
        <w:rPr>
          <w:rFonts w:eastAsiaTheme="majorEastAsia" w:cs="Times New Roman"/>
        </w:rPr>
        <w:tab/>
        <w:t>Line 361294:     rec[933]: 08:41:32 1339 1000  w*.com= &lt;get addr info failed&gt;</w:t>
      </w:r>
    </w:p>
    <w:p w14:paraId="0DCBEEEB" w14:textId="77777777" w:rsidR="00604B95" w:rsidRPr="007F7AA4" w:rsidRDefault="00604B95" w:rsidP="00604B95">
      <w:pPr>
        <w:rPr>
          <w:rFonts w:eastAsiaTheme="majorEastAsia" w:cs="Times New Roman"/>
        </w:rPr>
      </w:pPr>
      <w:r w:rsidRPr="007F7AA4">
        <w:rPr>
          <w:rFonts w:eastAsiaTheme="majorEastAsia" w:cs="Times New Roman"/>
        </w:rPr>
        <w:tab/>
        <w:t>Line 361295:     rec[934]: 08:41:32 1339 1000  c*.com=203.*,118.*,</w:t>
      </w:r>
    </w:p>
    <w:p w14:paraId="2D2A3891" w14:textId="639956A8" w:rsidR="00604B95" w:rsidRPr="007F7AA4" w:rsidRDefault="00604B95" w:rsidP="00604B95">
      <w:pPr>
        <w:rPr>
          <w:rFonts w:eastAsiaTheme="majorEastAsia" w:cs="Times New Roman"/>
        </w:rPr>
      </w:pPr>
      <w:r w:rsidRPr="007F7AA4">
        <w:rPr>
          <w:rFonts w:eastAsiaTheme="majorEastAsia" w:cs="Times New Roman"/>
        </w:rPr>
        <w:tab/>
        <w:t>Line 361296:     rec[935]: 08:41:32 3596 10099  r*.net=118.*,203.*,</w:t>
      </w:r>
    </w:p>
    <w:p w14:paraId="00964ED0" w14:textId="77777777" w:rsidR="004A1E0D" w:rsidRPr="007F7AA4" w:rsidRDefault="00604B95" w:rsidP="0037009C">
      <w:pPr>
        <w:pStyle w:val="4"/>
        <w:spacing w:before="156" w:after="156"/>
        <w:rPr>
          <w:rFonts w:cs="Times New Roman"/>
          <w:szCs w:val="22"/>
        </w:rPr>
      </w:pPr>
      <w:r w:rsidRPr="007F7AA4">
        <w:rPr>
          <w:rFonts w:cs="Times New Roman"/>
        </w:rPr>
        <w:t>RIL</w:t>
      </w:r>
      <w:r w:rsidRPr="007F7AA4">
        <w:rPr>
          <w:rFonts w:cs="Times New Roman"/>
        </w:rPr>
        <w:t>出现</w:t>
      </w:r>
      <w:r w:rsidRPr="007F7AA4">
        <w:rPr>
          <w:rFonts w:cs="Times New Roman"/>
        </w:rPr>
        <w:t>Exception</w:t>
      </w:r>
    </w:p>
    <w:p w14:paraId="1E3880B8" w14:textId="77777777" w:rsidR="004A1E0D" w:rsidRPr="007F7AA4" w:rsidRDefault="00604B95" w:rsidP="00637F8C">
      <w:pPr>
        <w:rPr>
          <w:rFonts w:eastAsiaTheme="majorEastAsia" w:cs="Times New Roman"/>
        </w:rPr>
      </w:pPr>
      <w:r w:rsidRPr="007F7AA4">
        <w:rPr>
          <w:rFonts w:eastAsiaTheme="majorEastAsia" w:cs="Times New Roman"/>
        </w:rPr>
        <w:t>09-08 07:55:55.884 radio 2876 2876 E GsmCdmaPhone[1]: [1] EVENT_REQUEST_VOICE_RADIO_TECH_DONE: exception=com.android.internal.telephony.CommandException: RADIO_NOT_AVAILABLE</w:t>
      </w:r>
    </w:p>
    <w:p w14:paraId="67E1EC85" w14:textId="77777777" w:rsidR="004A1E0D" w:rsidRPr="007F7AA4" w:rsidRDefault="00604B95" w:rsidP="00637F8C">
      <w:pPr>
        <w:rPr>
          <w:rFonts w:eastAsiaTheme="majorEastAsia" w:cs="Times New Roman"/>
        </w:rPr>
      </w:pPr>
      <w:r w:rsidRPr="007F7AA4">
        <w:rPr>
          <w:rFonts w:eastAsiaTheme="majorEastAsia" w:cs="Times New Roman"/>
        </w:rPr>
        <w:t>09-08 07:55:56.239 root 19576 19576 E RILMUXD : 3842:main(): Enter</w:t>
      </w:r>
    </w:p>
    <w:p w14:paraId="44357999" w14:textId="77777777" w:rsidR="004A1E0D" w:rsidRPr="007F7AA4" w:rsidRDefault="00604B95" w:rsidP="00637F8C">
      <w:pPr>
        <w:rPr>
          <w:rFonts w:eastAsiaTheme="majorEastAsia" w:cs="Times New Roman"/>
        </w:rPr>
      </w:pPr>
      <w:r w:rsidRPr="007F7AA4">
        <w:rPr>
          <w:rFonts w:eastAsiaTheme="majorEastAsia" w:cs="Times New Roman"/>
        </w:rPr>
        <w:t>09-08 07:55:56.462 root 19576 19576 I RILMUXD : 3584:watchdog(): ril-daemon stopped!</w:t>
      </w:r>
    </w:p>
    <w:p w14:paraId="16FFC103" w14:textId="77777777" w:rsidR="004A1E0D" w:rsidRPr="007F7AA4" w:rsidRDefault="00604B95" w:rsidP="00637F8C">
      <w:pPr>
        <w:rPr>
          <w:rFonts w:eastAsiaTheme="majorEastAsia" w:cs="Times New Roman"/>
        </w:rPr>
      </w:pPr>
      <w:r w:rsidRPr="007F7AA4">
        <w:rPr>
          <w:rFonts w:eastAsiaTheme="majorEastAsia" w:cs="Times New Roman"/>
        </w:rPr>
        <w:t>09-08 07:55:56.462 root 19576 19576 I RILMUXD : 3588:watchdog(): ril-daemon-mtk started!</w:t>
      </w:r>
    </w:p>
    <w:p w14:paraId="42741C5D" w14:textId="77777777" w:rsidR="004A1E0D" w:rsidRPr="007F7AA4" w:rsidRDefault="00604B95" w:rsidP="00637F8C">
      <w:pPr>
        <w:rPr>
          <w:rFonts w:eastAsiaTheme="majorEastAsia" w:cs="Times New Roman"/>
        </w:rPr>
      </w:pPr>
      <w:r w:rsidRPr="007F7AA4">
        <w:rPr>
          <w:rFonts w:eastAsiaTheme="majorEastAsia" w:cs="Times New Roman"/>
        </w:rPr>
        <w:t>09-08 07:55:56.586 radio 3365 3365 E IMS_RILA: getMtkRadioProxy getService/setResponseFunctions: java.util.NoSuchElementException [SUB1]</w:t>
      </w:r>
    </w:p>
    <w:p w14:paraId="389FC062" w14:textId="77777777" w:rsidR="004A1E0D" w:rsidRPr="007F7AA4" w:rsidRDefault="00604B95" w:rsidP="00637F8C">
      <w:pPr>
        <w:rPr>
          <w:rFonts w:eastAsiaTheme="majorEastAsia" w:cs="Times New Roman"/>
        </w:rPr>
      </w:pPr>
      <w:r w:rsidRPr="007F7AA4">
        <w:rPr>
          <w:rFonts w:eastAsiaTheme="majorEastAsia" w:cs="Times New Roman"/>
        </w:rPr>
        <w:t>09-08 07:55:56.639 radio 19656 19656 E RILC : RIL_register: RIL version 15</w:t>
      </w:r>
    </w:p>
    <w:p w14:paraId="2ECADAEF" w14:textId="77777777" w:rsidR="004A1E0D" w:rsidRPr="007F7AA4" w:rsidRDefault="00604B95" w:rsidP="00637F8C">
      <w:pPr>
        <w:rPr>
          <w:rFonts w:eastAsiaTheme="majorEastAsia" w:cs="Times New Roman"/>
        </w:rPr>
      </w:pPr>
      <w:r w:rsidRPr="007F7AA4">
        <w:rPr>
          <w:rFonts w:eastAsiaTheme="majorEastAsia" w:cs="Times New Roman"/>
        </w:rPr>
        <w:t>09-08 07:55:56.774 radio 2876 2876 D MtkRilOp: handleMessage: EVENT_RADIO_PROXY_DEAD cookie = 33 mRadioProxyCookie = 33</w:t>
      </w:r>
    </w:p>
    <w:p w14:paraId="6E660657" w14:textId="23B80548" w:rsidR="00604B95" w:rsidRPr="007F7AA4" w:rsidRDefault="00604B95" w:rsidP="00637F8C">
      <w:pPr>
        <w:rPr>
          <w:rFonts w:eastAsiaTheme="majorEastAsia" w:cs="Times New Roman"/>
        </w:rPr>
      </w:pPr>
      <w:r w:rsidRPr="007F7AA4">
        <w:rPr>
          <w:rFonts w:eastAsiaTheme="majorEastAsia" w:cs="Times New Roman"/>
        </w:rPr>
        <w:t>[persist.vendor.aee.fatal_db.count]: [4]</w:t>
      </w:r>
    </w:p>
    <w:p w14:paraId="65AF573F" w14:textId="626A4579" w:rsidR="00941CED" w:rsidRPr="007F7AA4" w:rsidRDefault="00941CED" w:rsidP="00941CED">
      <w:pPr>
        <w:pStyle w:val="3"/>
        <w:spacing w:before="156" w:after="156"/>
        <w:rPr>
          <w:rFonts w:eastAsiaTheme="majorEastAsia" w:cs="Times New Roman"/>
        </w:rPr>
      </w:pPr>
      <w:bookmarkStart w:id="262" w:name="_Toc87714807"/>
      <w:r w:rsidRPr="007F7AA4">
        <w:rPr>
          <w:rFonts w:eastAsiaTheme="majorEastAsia" w:cs="Times New Roman"/>
        </w:rPr>
        <w:t>assertion failed at</w:t>
      </w:r>
      <w:r w:rsidR="00A43296" w:rsidRPr="007F7AA4">
        <w:rPr>
          <w:rFonts w:eastAsiaTheme="majorEastAsia" w:cs="Times New Roman"/>
        </w:rPr>
        <w:t xml:space="preserve"> </w:t>
      </w:r>
      <w:r w:rsidRPr="007F7AA4">
        <w:rPr>
          <w:rFonts w:eastAsiaTheme="majorEastAsia" w:cs="Times New Roman"/>
        </w:rPr>
        <w:t>sched_avg.c:1001</w:t>
      </w:r>
      <w:bookmarkEnd w:id="262"/>
    </w:p>
    <w:p w14:paraId="501C5847" w14:textId="2476D0EE" w:rsidR="00941CED" w:rsidRPr="007F7AA4" w:rsidRDefault="009038BD" w:rsidP="00941CED">
      <w:pPr>
        <w:rPr>
          <w:rFonts w:eastAsiaTheme="majorEastAsia" w:cs="Times New Roman"/>
        </w:rPr>
      </w:pPr>
      <w:r w:rsidRPr="007F7AA4">
        <w:rPr>
          <w:rFonts w:eastAsiaTheme="majorEastAsia" w:cs="Times New Roman"/>
        </w:rPr>
        <w:t>【用户反馈</w:t>
      </w:r>
      <w:r w:rsidRPr="007F7AA4">
        <w:rPr>
          <w:rFonts w:eastAsiaTheme="majorEastAsia" w:cs="Times New Roman"/>
        </w:rPr>
        <w:t>JIRA</w:t>
      </w:r>
      <w:r w:rsidRPr="007F7AA4">
        <w:rPr>
          <w:rFonts w:eastAsiaTheme="majorEastAsia" w:cs="Times New Roman"/>
        </w:rPr>
        <w:t>：</w:t>
      </w:r>
      <w:r w:rsidRPr="007F7AA4">
        <w:rPr>
          <w:rFonts w:eastAsiaTheme="majorEastAsia" w:cs="Times New Roman"/>
        </w:rPr>
        <w:t>MIUIROM-72534</w:t>
      </w:r>
      <w:r w:rsidRPr="007F7AA4">
        <w:rPr>
          <w:rFonts w:eastAsiaTheme="majorEastAsia" w:cs="Times New Roman"/>
        </w:rPr>
        <w:t>】</w:t>
      </w:r>
      <w:r w:rsidR="00941CED" w:rsidRPr="007F7AA4">
        <w:rPr>
          <w:rFonts w:eastAsiaTheme="majorEastAsia" w:cs="Times New Roman"/>
        </w:rPr>
        <w:t>在查看用户反馈的</w:t>
      </w:r>
      <w:r w:rsidR="00941CED" w:rsidRPr="007F7AA4">
        <w:rPr>
          <w:rFonts w:eastAsiaTheme="majorEastAsia" w:cs="Times New Roman"/>
        </w:rPr>
        <w:t>Bugreport</w:t>
      </w:r>
      <w:r w:rsidR="00941CED" w:rsidRPr="007F7AA4">
        <w:rPr>
          <w:rFonts w:eastAsiaTheme="majorEastAsia" w:cs="Times New Roman"/>
        </w:rPr>
        <w:t>时，发现有如下</w:t>
      </w:r>
      <w:r w:rsidR="00941CED" w:rsidRPr="007F7AA4">
        <w:rPr>
          <w:rFonts w:eastAsiaTheme="majorEastAsia" w:cs="Times New Roman"/>
        </w:rPr>
        <w:t>assert</w:t>
      </w:r>
      <w:r w:rsidR="00941CED" w:rsidRPr="007F7AA4">
        <w:rPr>
          <w:rFonts w:eastAsiaTheme="majorEastAsia" w:cs="Times New Roman"/>
        </w:rPr>
        <w:t>的打印：</w:t>
      </w:r>
    </w:p>
    <w:tbl>
      <w:tblPr>
        <w:tblStyle w:val="a7"/>
        <w:tblW w:w="0" w:type="auto"/>
        <w:tblLook w:val="04A0" w:firstRow="1" w:lastRow="0" w:firstColumn="1" w:lastColumn="0" w:noHBand="0" w:noVBand="1"/>
      </w:tblPr>
      <w:tblGrid>
        <w:gridCol w:w="13454"/>
      </w:tblGrid>
      <w:tr w:rsidR="00941CED" w:rsidRPr="007F7AA4" w14:paraId="670655F0" w14:textId="77777777" w:rsidTr="00941CED">
        <w:tc>
          <w:tcPr>
            <w:tcW w:w="13454" w:type="dxa"/>
          </w:tcPr>
          <w:p w14:paraId="2D472142" w14:textId="77777777" w:rsidR="00941CED" w:rsidRPr="007F7AA4" w:rsidRDefault="00941CED" w:rsidP="00941CED">
            <w:pPr>
              <w:rPr>
                <w:rFonts w:eastAsiaTheme="majorEastAsia" w:cs="Times New Roman"/>
              </w:rPr>
            </w:pPr>
            <w:r w:rsidRPr="007F7AA4">
              <w:rPr>
                <w:rFonts w:eastAsiaTheme="majorEastAsia" w:cs="Times New Roman"/>
              </w:rPr>
              <w:t>&lt;4&gt;[    0.000000] -(0)[0:swapper]**********************************************************</w:t>
            </w:r>
          </w:p>
          <w:p w14:paraId="1CD3A04B" w14:textId="77777777" w:rsidR="00941CED" w:rsidRPr="007F7AA4" w:rsidRDefault="00941CED" w:rsidP="00941CED">
            <w:pPr>
              <w:rPr>
                <w:rFonts w:eastAsiaTheme="majorEastAsia" w:cs="Times New Roman"/>
              </w:rPr>
            </w:pPr>
            <w:r w:rsidRPr="007F7AA4">
              <w:rPr>
                <w:rFonts w:eastAsiaTheme="majorEastAsia" w:cs="Times New Roman"/>
              </w:rPr>
              <w:t>&lt;4&gt;[    0.000000] -(0)[0:swapper]**   NOTICE NOTICE NOTICE NOTICE NOTICE NOTICE NOTICE   **</w:t>
            </w:r>
          </w:p>
          <w:p w14:paraId="7DB92360" w14:textId="77777777" w:rsidR="00941CED" w:rsidRPr="007F7AA4" w:rsidRDefault="00941CED" w:rsidP="00941CED">
            <w:pPr>
              <w:rPr>
                <w:rFonts w:eastAsiaTheme="majorEastAsia" w:cs="Times New Roman"/>
              </w:rPr>
            </w:pPr>
            <w:r w:rsidRPr="007F7AA4">
              <w:rPr>
                <w:rFonts w:eastAsiaTheme="majorEastAsia" w:cs="Times New Roman"/>
              </w:rPr>
              <w:t>&lt;4&gt;[    0.000000] -(0)[0:swapper]**                                                      **</w:t>
            </w:r>
          </w:p>
          <w:p w14:paraId="428F1AAD" w14:textId="77777777" w:rsidR="00941CED" w:rsidRPr="007F7AA4" w:rsidRDefault="00941CED" w:rsidP="00941CED">
            <w:pPr>
              <w:rPr>
                <w:rFonts w:eastAsiaTheme="majorEastAsia" w:cs="Times New Roman"/>
              </w:rPr>
            </w:pPr>
            <w:r w:rsidRPr="007F7AA4">
              <w:rPr>
                <w:rFonts w:eastAsiaTheme="majorEastAsia" w:cs="Times New Roman"/>
              </w:rPr>
              <w:t>&lt;4&gt;[    0.000000] -(0)[0:swapper]** trace_printk() being used. Allocating extra memory.  **</w:t>
            </w:r>
          </w:p>
          <w:p w14:paraId="06FF41FB" w14:textId="77777777" w:rsidR="00941CED" w:rsidRPr="007F7AA4" w:rsidRDefault="00941CED" w:rsidP="00941CED">
            <w:pPr>
              <w:rPr>
                <w:rFonts w:eastAsiaTheme="majorEastAsia" w:cs="Times New Roman"/>
              </w:rPr>
            </w:pPr>
            <w:r w:rsidRPr="007F7AA4">
              <w:rPr>
                <w:rFonts w:eastAsiaTheme="majorEastAsia" w:cs="Times New Roman"/>
              </w:rPr>
              <w:t>&lt;4&gt;[    0.000000] -(0)[0:swapper]**                                                      **</w:t>
            </w:r>
          </w:p>
          <w:p w14:paraId="0992F994" w14:textId="77777777" w:rsidR="00941CED" w:rsidRPr="007F7AA4" w:rsidRDefault="00941CED" w:rsidP="00941CED">
            <w:pPr>
              <w:rPr>
                <w:rFonts w:eastAsiaTheme="majorEastAsia" w:cs="Times New Roman"/>
              </w:rPr>
            </w:pPr>
            <w:r w:rsidRPr="007F7AA4">
              <w:rPr>
                <w:rFonts w:eastAsiaTheme="majorEastAsia" w:cs="Times New Roman"/>
              </w:rPr>
              <w:t xml:space="preserve">&lt;4&gt;[    0.000000] -(0)[0:swapper]** </w:t>
            </w:r>
            <w:r w:rsidRPr="007F7AA4">
              <w:rPr>
                <w:rFonts w:eastAsiaTheme="majorEastAsia" w:cs="Times New Roman"/>
                <w:highlight w:val="yellow"/>
              </w:rPr>
              <w:t>This means that this is a DEBUG kernel and it is</w:t>
            </w:r>
            <w:r w:rsidRPr="007F7AA4">
              <w:rPr>
                <w:rFonts w:eastAsiaTheme="majorEastAsia" w:cs="Times New Roman"/>
              </w:rPr>
              <w:t>     **</w:t>
            </w:r>
          </w:p>
          <w:p w14:paraId="667D4980" w14:textId="77777777" w:rsidR="00941CED" w:rsidRPr="007F7AA4" w:rsidRDefault="00941CED" w:rsidP="00941CED">
            <w:pPr>
              <w:rPr>
                <w:rFonts w:eastAsiaTheme="majorEastAsia" w:cs="Times New Roman"/>
              </w:rPr>
            </w:pPr>
            <w:r w:rsidRPr="007F7AA4">
              <w:rPr>
                <w:rFonts w:eastAsiaTheme="majorEastAsia" w:cs="Times New Roman"/>
              </w:rPr>
              <w:t>&lt;4&gt;[    0.000000] -(0)[0:swapper]** unsafe for production use.                           **</w:t>
            </w:r>
          </w:p>
          <w:p w14:paraId="6F79B02E" w14:textId="77777777" w:rsidR="00941CED" w:rsidRPr="007F7AA4" w:rsidRDefault="00941CED" w:rsidP="00941CED">
            <w:pPr>
              <w:rPr>
                <w:rFonts w:eastAsiaTheme="majorEastAsia" w:cs="Times New Roman"/>
              </w:rPr>
            </w:pPr>
            <w:r w:rsidRPr="007F7AA4">
              <w:rPr>
                <w:rFonts w:eastAsiaTheme="majorEastAsia" w:cs="Times New Roman"/>
              </w:rPr>
              <w:t>&lt;4&gt;[    0.000000] -(0)[0:swapper]**                                                      **</w:t>
            </w:r>
          </w:p>
          <w:p w14:paraId="2A68B824" w14:textId="77777777" w:rsidR="00941CED" w:rsidRPr="007F7AA4" w:rsidRDefault="00941CED" w:rsidP="00941CED">
            <w:pPr>
              <w:rPr>
                <w:rFonts w:eastAsiaTheme="majorEastAsia" w:cs="Times New Roman"/>
              </w:rPr>
            </w:pPr>
            <w:r w:rsidRPr="007F7AA4">
              <w:rPr>
                <w:rFonts w:eastAsiaTheme="majorEastAsia" w:cs="Times New Roman"/>
              </w:rPr>
              <w:t xml:space="preserve">&lt;4&gt;[    0.000000] -(0)[0:swapper]** </w:t>
            </w:r>
            <w:r w:rsidRPr="007F7AA4">
              <w:rPr>
                <w:rFonts w:eastAsiaTheme="majorEastAsia" w:cs="Times New Roman"/>
                <w:highlight w:val="yellow"/>
              </w:rPr>
              <w:t>If you see this message and you are not debugging</w:t>
            </w:r>
            <w:r w:rsidRPr="007F7AA4">
              <w:rPr>
                <w:rFonts w:eastAsiaTheme="majorEastAsia" w:cs="Times New Roman"/>
              </w:rPr>
              <w:t>    **</w:t>
            </w:r>
          </w:p>
          <w:p w14:paraId="0E6D186B" w14:textId="77777777" w:rsidR="00941CED" w:rsidRPr="007F7AA4" w:rsidRDefault="00941CED" w:rsidP="00941CED">
            <w:pPr>
              <w:rPr>
                <w:rFonts w:eastAsiaTheme="majorEastAsia" w:cs="Times New Roman"/>
              </w:rPr>
            </w:pPr>
            <w:r w:rsidRPr="007F7AA4">
              <w:rPr>
                <w:rFonts w:eastAsiaTheme="majorEastAsia" w:cs="Times New Roman"/>
              </w:rPr>
              <w:t xml:space="preserve">&lt;4&gt;[    0.000000] -(0)[0:swapper]** </w:t>
            </w:r>
            <w:r w:rsidRPr="007F7AA4">
              <w:rPr>
                <w:rFonts w:eastAsiaTheme="majorEastAsia" w:cs="Times New Roman"/>
                <w:highlight w:val="yellow"/>
              </w:rPr>
              <w:t>the kernel, report this immediately to your vendor!</w:t>
            </w:r>
            <w:r w:rsidRPr="007F7AA4">
              <w:rPr>
                <w:rFonts w:eastAsiaTheme="majorEastAsia" w:cs="Times New Roman"/>
              </w:rPr>
              <w:t>  **</w:t>
            </w:r>
          </w:p>
          <w:p w14:paraId="0A4E8476" w14:textId="77777777" w:rsidR="00941CED" w:rsidRPr="007F7AA4" w:rsidRDefault="00941CED" w:rsidP="00941CED">
            <w:pPr>
              <w:rPr>
                <w:rFonts w:eastAsiaTheme="majorEastAsia" w:cs="Times New Roman"/>
              </w:rPr>
            </w:pPr>
            <w:r w:rsidRPr="007F7AA4">
              <w:rPr>
                <w:rFonts w:eastAsiaTheme="majorEastAsia" w:cs="Times New Roman"/>
              </w:rPr>
              <w:t>&lt;4&gt;[    0.000000] -(0)[0:swapper]**                                                      **</w:t>
            </w:r>
          </w:p>
          <w:p w14:paraId="013C5034" w14:textId="77777777" w:rsidR="00941CED" w:rsidRPr="007F7AA4" w:rsidRDefault="00941CED" w:rsidP="00941CED">
            <w:pPr>
              <w:rPr>
                <w:rFonts w:eastAsiaTheme="majorEastAsia" w:cs="Times New Roman"/>
              </w:rPr>
            </w:pPr>
            <w:r w:rsidRPr="007F7AA4">
              <w:rPr>
                <w:rFonts w:eastAsiaTheme="majorEastAsia" w:cs="Times New Roman"/>
              </w:rPr>
              <w:t>&lt;4&gt;[    0.000000] -(0)[0:swapper]**   NOTICE NOTICE NOTICE NOTICE NOTICE NOTICE NOTICE   **</w:t>
            </w:r>
          </w:p>
          <w:p w14:paraId="01DD8A40" w14:textId="77777777" w:rsidR="00941CED" w:rsidRPr="007F7AA4" w:rsidRDefault="00941CED" w:rsidP="00941CED">
            <w:pPr>
              <w:rPr>
                <w:rFonts w:eastAsiaTheme="majorEastAsia" w:cs="Times New Roman"/>
              </w:rPr>
            </w:pPr>
            <w:r w:rsidRPr="007F7AA4">
              <w:rPr>
                <w:rFonts w:eastAsiaTheme="majorEastAsia" w:cs="Times New Roman"/>
              </w:rPr>
              <w:t>&lt;4&gt;[    0.000000] -(0)[0:swapper]**********************************************************</w:t>
            </w:r>
          </w:p>
          <w:p w14:paraId="2B0D64F0" w14:textId="77777777" w:rsidR="00941CED" w:rsidRPr="007F7AA4" w:rsidRDefault="00941CED" w:rsidP="00941CED">
            <w:pPr>
              <w:rPr>
                <w:rFonts w:eastAsiaTheme="majorEastAsia" w:cs="Times New Roman"/>
              </w:rPr>
            </w:pPr>
            <w:r w:rsidRPr="007F7AA4">
              <w:rPr>
                <w:rFonts w:eastAsiaTheme="majorEastAsia" w:cs="Times New Roman"/>
              </w:rPr>
              <w:t>&lt;6&gt;[    0.000000] -(0)[0:swapper/0]sched-energy: CPU0: update cpu_capacity 366</w:t>
            </w:r>
          </w:p>
          <w:p w14:paraId="3BE60631" w14:textId="77777777" w:rsidR="00941CED" w:rsidRPr="007F7AA4" w:rsidRDefault="00941CED" w:rsidP="00941CED">
            <w:pPr>
              <w:rPr>
                <w:rFonts w:eastAsiaTheme="majorEastAsia" w:cs="Times New Roman"/>
              </w:rPr>
            </w:pPr>
            <w:r w:rsidRPr="007F7AA4">
              <w:rPr>
                <w:rFonts w:eastAsiaTheme="majorEastAsia" w:cs="Times New Roman"/>
              </w:rPr>
              <w:t>&lt;6&gt;[    0.000000] -(0)[0:swapper/0]sched-energy: CPU1: update cpu_capacity 366</w:t>
            </w:r>
          </w:p>
          <w:p w14:paraId="02885D6F" w14:textId="77777777" w:rsidR="00941CED" w:rsidRPr="007F7AA4" w:rsidRDefault="00941CED" w:rsidP="00941CED">
            <w:pPr>
              <w:rPr>
                <w:rFonts w:eastAsiaTheme="majorEastAsia" w:cs="Times New Roman"/>
              </w:rPr>
            </w:pPr>
            <w:r w:rsidRPr="007F7AA4">
              <w:rPr>
                <w:rFonts w:eastAsiaTheme="majorEastAsia" w:cs="Times New Roman"/>
              </w:rPr>
              <w:t>&lt;6&gt;[    0.000000] -(0)[0:swapper/0]sched-energy: CPU2: update cpu_capacity 366</w:t>
            </w:r>
          </w:p>
          <w:p w14:paraId="44751C07" w14:textId="77777777" w:rsidR="00941CED" w:rsidRPr="007F7AA4" w:rsidRDefault="00941CED" w:rsidP="00941CED">
            <w:pPr>
              <w:rPr>
                <w:rFonts w:eastAsiaTheme="majorEastAsia" w:cs="Times New Roman"/>
              </w:rPr>
            </w:pPr>
            <w:r w:rsidRPr="007F7AA4">
              <w:rPr>
                <w:rFonts w:eastAsiaTheme="majorEastAsia" w:cs="Times New Roman"/>
              </w:rPr>
              <w:t>&lt;6&gt;[    0.000000] -(0)[0:swapper/0]sched-energy: CPU3: update cpu_capacity 366</w:t>
            </w:r>
          </w:p>
          <w:p w14:paraId="5BC114EE" w14:textId="77777777" w:rsidR="00941CED" w:rsidRPr="007F7AA4" w:rsidRDefault="00941CED" w:rsidP="00941CED">
            <w:pPr>
              <w:rPr>
                <w:rFonts w:eastAsiaTheme="majorEastAsia" w:cs="Times New Roman"/>
              </w:rPr>
            </w:pPr>
            <w:r w:rsidRPr="007F7AA4">
              <w:rPr>
                <w:rFonts w:eastAsiaTheme="majorEastAsia" w:cs="Times New Roman"/>
              </w:rPr>
              <w:t>&lt;6&gt;[    0.000000] -(0)[0:swapper/0]sched-energy: CPU4: update cpu_capacity 366</w:t>
            </w:r>
          </w:p>
          <w:p w14:paraId="194CDDE2" w14:textId="77777777" w:rsidR="00941CED" w:rsidRPr="007F7AA4" w:rsidRDefault="00941CED" w:rsidP="00941CED">
            <w:pPr>
              <w:rPr>
                <w:rFonts w:eastAsiaTheme="majorEastAsia" w:cs="Times New Roman"/>
              </w:rPr>
            </w:pPr>
            <w:r w:rsidRPr="007F7AA4">
              <w:rPr>
                <w:rFonts w:eastAsiaTheme="majorEastAsia" w:cs="Times New Roman"/>
              </w:rPr>
              <w:t>&lt;6&gt;[    0.000000] -(0)[0:swapper/0]sched-energy: CPU5: update cpu_capacity 366</w:t>
            </w:r>
          </w:p>
          <w:p w14:paraId="34E8DE66" w14:textId="77777777" w:rsidR="00941CED" w:rsidRPr="007F7AA4" w:rsidRDefault="00941CED" w:rsidP="00941CED">
            <w:pPr>
              <w:rPr>
                <w:rFonts w:eastAsiaTheme="majorEastAsia" w:cs="Times New Roman"/>
              </w:rPr>
            </w:pPr>
            <w:r w:rsidRPr="007F7AA4">
              <w:rPr>
                <w:rFonts w:eastAsiaTheme="majorEastAsia" w:cs="Times New Roman"/>
              </w:rPr>
              <w:t>&lt;6&gt;[    0.000000] -(0)[0:swapper/0]sched-energy: CPU6: update cpu_capacity 1024</w:t>
            </w:r>
          </w:p>
          <w:p w14:paraId="64A8CAD7" w14:textId="77777777" w:rsidR="00941CED" w:rsidRPr="007F7AA4" w:rsidRDefault="00941CED" w:rsidP="00941CED">
            <w:pPr>
              <w:rPr>
                <w:rFonts w:eastAsiaTheme="majorEastAsia" w:cs="Times New Roman"/>
              </w:rPr>
            </w:pPr>
            <w:r w:rsidRPr="007F7AA4">
              <w:rPr>
                <w:rFonts w:eastAsiaTheme="majorEastAsia" w:cs="Times New Roman"/>
              </w:rPr>
              <w:t>&lt;6&gt;[    0.000000] -(0)[0:swapper/0]sched-energy: CPU7: update cpu_capacity 1024</w:t>
            </w:r>
          </w:p>
          <w:p w14:paraId="3A7A8780" w14:textId="77777777" w:rsidR="00941CED" w:rsidRPr="007F7AA4" w:rsidRDefault="00941CED" w:rsidP="00941CED">
            <w:pPr>
              <w:rPr>
                <w:rFonts w:eastAsiaTheme="majorEastAsia" w:cs="Times New Roman"/>
              </w:rPr>
            </w:pPr>
            <w:r w:rsidRPr="007F7AA4">
              <w:rPr>
                <w:rFonts w:eastAsiaTheme="majorEastAsia" w:cs="Times New Roman"/>
              </w:rPr>
              <w:t>&lt;6&gt;[    0.000000] -(0)[0:swapper/0]Preemptible hierarchical RCU implementation.</w:t>
            </w:r>
          </w:p>
          <w:p w14:paraId="09AD1AD6" w14:textId="77777777" w:rsidR="00941CED" w:rsidRPr="007F7AA4" w:rsidRDefault="00941CED" w:rsidP="00941CED">
            <w:pPr>
              <w:rPr>
                <w:rFonts w:eastAsiaTheme="majorEastAsia" w:cs="Times New Roman"/>
              </w:rPr>
            </w:pPr>
            <w:r w:rsidRPr="007F7AA4">
              <w:rPr>
                <w:rFonts w:eastAsiaTheme="majorEastAsia" w:cs="Times New Roman"/>
              </w:rPr>
              <w:t>&lt;6&gt;[    0.000000] -(0)[0:swapper/0]    Tasks RCU enabled.</w:t>
            </w:r>
          </w:p>
          <w:p w14:paraId="50EB3558" w14:textId="77777777" w:rsidR="00941CED" w:rsidRPr="007F7AA4" w:rsidRDefault="00941CED" w:rsidP="00941CED">
            <w:pPr>
              <w:rPr>
                <w:rFonts w:eastAsiaTheme="majorEastAsia" w:cs="Times New Roman"/>
              </w:rPr>
            </w:pPr>
            <w:r w:rsidRPr="007F7AA4">
              <w:rPr>
                <w:rFonts w:eastAsiaTheme="majorEastAsia" w:cs="Times New Roman"/>
              </w:rPr>
              <w:t>&lt;6&gt;[    0.000000] -(0)[0:swapper/0]NR_IRQS: 64, nr_irqs: 64, preallocated irqs: 0</w:t>
            </w:r>
          </w:p>
          <w:p w14:paraId="6A6A543F" w14:textId="77777777" w:rsidR="00941CED" w:rsidRPr="007F7AA4" w:rsidRDefault="00941CED" w:rsidP="00941CED">
            <w:pPr>
              <w:rPr>
                <w:rFonts w:eastAsiaTheme="majorEastAsia" w:cs="Times New Roman"/>
              </w:rPr>
            </w:pPr>
            <w:r w:rsidRPr="007F7AA4">
              <w:rPr>
                <w:rFonts w:eastAsiaTheme="majorEastAsia" w:cs="Times New Roman"/>
              </w:rPr>
              <w:t>&lt;6&gt;[    0.000000] -(0)[0:swapper/0]GICv3: GIC: Using split EOI/Deactivate mode</w:t>
            </w:r>
          </w:p>
          <w:p w14:paraId="0C2EE894" w14:textId="77777777" w:rsidR="00941CED" w:rsidRPr="007F7AA4" w:rsidRDefault="00941CED" w:rsidP="00941CED">
            <w:pPr>
              <w:rPr>
                <w:rFonts w:eastAsiaTheme="majorEastAsia" w:cs="Times New Roman"/>
              </w:rPr>
            </w:pPr>
            <w:r w:rsidRPr="007F7AA4">
              <w:rPr>
                <w:rFonts w:eastAsiaTheme="majorEastAsia" w:cs="Times New Roman"/>
              </w:rPr>
              <w:t>&lt;6&gt;[    0.000000] -(0)[0:swapper/0]GICv3: no VLPI support, no direct LPI support</w:t>
            </w:r>
          </w:p>
          <w:p w14:paraId="7E9D3A9F" w14:textId="77777777" w:rsidR="00941CED" w:rsidRPr="007F7AA4" w:rsidRDefault="00941CED" w:rsidP="00941CED">
            <w:pPr>
              <w:rPr>
                <w:rFonts w:eastAsiaTheme="majorEastAsia" w:cs="Times New Roman"/>
              </w:rPr>
            </w:pPr>
            <w:r w:rsidRPr="007F7AA4">
              <w:rPr>
                <w:rFonts w:eastAsiaTheme="majorEastAsia" w:cs="Times New Roman"/>
              </w:rPr>
              <w:t>&lt;6&gt;[    0.000000] -(0)[0:swapper/0]GICv3: CPU0: found redistributor 0 region 0:0x000000000c040000</w:t>
            </w:r>
          </w:p>
          <w:p w14:paraId="70DEE330" w14:textId="77777777" w:rsidR="00941CED" w:rsidRPr="007F7AA4" w:rsidRDefault="00941CED" w:rsidP="00941CED">
            <w:pPr>
              <w:rPr>
                <w:rFonts w:eastAsiaTheme="majorEastAsia" w:cs="Times New Roman"/>
              </w:rPr>
            </w:pPr>
            <w:r w:rsidRPr="007F7AA4">
              <w:rPr>
                <w:rFonts w:eastAsiaTheme="majorEastAsia" w:cs="Times New Roman"/>
              </w:rPr>
              <w:t>&lt;4&gt;[    0.000000] -(0)[0:swapper/0]### gic-v3 init done. ###</w:t>
            </w:r>
          </w:p>
          <w:p w14:paraId="31BEAB57" w14:textId="77777777" w:rsidR="00941CED" w:rsidRPr="007F7AA4" w:rsidRDefault="00941CED" w:rsidP="00941CED">
            <w:pPr>
              <w:rPr>
                <w:rFonts w:eastAsiaTheme="majorEastAsia" w:cs="Times New Roman"/>
              </w:rPr>
            </w:pPr>
            <w:r w:rsidRPr="007F7AA4">
              <w:rPr>
                <w:rFonts w:eastAsiaTheme="majorEastAsia" w:cs="Times New Roman"/>
              </w:rPr>
              <w:lastRenderedPageBreak/>
              <w:t>&lt;6&gt;[    0.000000] -(0)[0:swapper/0]arch_timer: cp15 timer(s) running at 13.00MHz (phys).</w:t>
            </w:r>
          </w:p>
          <w:p w14:paraId="7ABFE8AA" w14:textId="77777777" w:rsidR="00941CED" w:rsidRPr="007F7AA4" w:rsidRDefault="00941CED" w:rsidP="00941CED">
            <w:pPr>
              <w:rPr>
                <w:rFonts w:eastAsiaTheme="majorEastAsia" w:cs="Times New Roman"/>
              </w:rPr>
            </w:pPr>
            <w:r w:rsidRPr="007F7AA4">
              <w:rPr>
                <w:rFonts w:eastAsiaTheme="majorEastAsia" w:cs="Times New Roman"/>
              </w:rPr>
              <w:t>&lt;6&gt;[    0.000000] -(0)[0:swapper/0]clocksource: arch_sys_counter: mask: 0xffffffffffffff max_cycles: 0x2ff89eacb, max_idle_ns: 440795202429 ns</w:t>
            </w:r>
          </w:p>
          <w:p w14:paraId="2F4DCD93" w14:textId="77777777" w:rsidR="00941CED" w:rsidRPr="007F7AA4" w:rsidRDefault="00941CED" w:rsidP="00941CED">
            <w:pPr>
              <w:rPr>
                <w:rFonts w:eastAsiaTheme="majorEastAsia" w:cs="Times New Roman"/>
              </w:rPr>
            </w:pPr>
            <w:r w:rsidRPr="007F7AA4">
              <w:rPr>
                <w:rFonts w:eastAsiaTheme="majorEastAsia" w:cs="Times New Roman"/>
              </w:rPr>
              <w:t>&lt;6&gt;[    0.000003] -(0)[0:swapper/0]sched_clock: 56 bits at 13MHz, resolution 76ns, wraps every 4398046511101ns</w:t>
            </w:r>
          </w:p>
          <w:p w14:paraId="56D45824" w14:textId="77777777" w:rsidR="00941CED" w:rsidRPr="007F7AA4" w:rsidRDefault="00941CED" w:rsidP="00941CED">
            <w:pPr>
              <w:rPr>
                <w:rFonts w:eastAsiaTheme="majorEastAsia" w:cs="Times New Roman"/>
              </w:rPr>
            </w:pPr>
            <w:r w:rsidRPr="007F7AA4">
              <w:rPr>
                <w:rFonts w:eastAsiaTheme="majorEastAsia" w:cs="Times New Roman"/>
              </w:rPr>
              <w:t>&lt;6&gt;[    0.000281] -(0)[0:swapper/0]base=0xffffff8008005000, irq=6</w:t>
            </w:r>
          </w:p>
          <w:p w14:paraId="2B4651D1" w14:textId="77777777" w:rsidR="00941CED" w:rsidRPr="007F7AA4" w:rsidRDefault="00941CED" w:rsidP="00941CED">
            <w:pPr>
              <w:rPr>
                <w:rFonts w:eastAsiaTheme="majorEastAsia" w:cs="Times New Roman"/>
              </w:rPr>
            </w:pPr>
            <w:r w:rsidRPr="007F7AA4">
              <w:rPr>
                <w:rFonts w:eastAsiaTheme="majorEastAsia" w:cs="Times New Roman"/>
              </w:rPr>
              <w:t>&lt;6&gt;[    0.000290] -(0)[0:swapper/0]stmr0, base=0xffffff8008005040</w:t>
            </w:r>
          </w:p>
          <w:p w14:paraId="43BD989D" w14:textId="77777777" w:rsidR="00941CED" w:rsidRPr="007F7AA4" w:rsidRDefault="00941CED" w:rsidP="00941CED">
            <w:pPr>
              <w:rPr>
                <w:rFonts w:eastAsiaTheme="majorEastAsia" w:cs="Times New Roman"/>
              </w:rPr>
            </w:pPr>
            <w:r w:rsidRPr="007F7AA4">
              <w:rPr>
                <w:rFonts w:eastAsiaTheme="majorEastAsia" w:cs="Times New Roman"/>
              </w:rPr>
              <w:t>&lt;6&gt;[    0.000316] -(0)[0:swapper/0]stmr0, mult=55834574, shift=32, hz=250, freq=13000000</w:t>
            </w:r>
          </w:p>
          <w:p w14:paraId="5B94A922" w14:textId="77777777" w:rsidR="00941CED" w:rsidRPr="007F7AA4" w:rsidRDefault="00941CED" w:rsidP="00941CED">
            <w:pPr>
              <w:rPr>
                <w:rFonts w:eastAsiaTheme="majorEastAsia" w:cs="Times New Roman"/>
              </w:rPr>
            </w:pPr>
            <w:r w:rsidRPr="007F7AA4">
              <w:rPr>
                <w:rFonts w:eastAsiaTheme="majorEastAsia" w:cs="Times New Roman"/>
              </w:rPr>
              <w:t>&lt;6&gt;[    0.000327] -(0)[0:swapper/0]clkevt, freq=13000000</w:t>
            </w:r>
          </w:p>
          <w:p w14:paraId="71295EFB" w14:textId="77777777" w:rsidR="00941CED" w:rsidRPr="007F7AA4" w:rsidRDefault="00941CED" w:rsidP="00941CED">
            <w:pPr>
              <w:rPr>
                <w:rFonts w:eastAsiaTheme="majorEastAsia" w:cs="Times New Roman"/>
              </w:rPr>
            </w:pPr>
            <w:r w:rsidRPr="007F7AA4">
              <w:rPr>
                <w:rFonts w:eastAsiaTheme="majorEastAsia" w:cs="Times New Roman"/>
              </w:rPr>
              <w:t>&lt;5&gt;[    0.000925]  (0)[0:swapper/0]ram_console:[DT] 0x800@0x11d000, 0x1(0xec0)</w:t>
            </w:r>
          </w:p>
          <w:p w14:paraId="5B2DB705" w14:textId="77777777" w:rsidR="00941CED" w:rsidRPr="007F7AA4" w:rsidRDefault="00941CED" w:rsidP="00941CED">
            <w:pPr>
              <w:rPr>
                <w:rFonts w:eastAsiaTheme="majorEastAsia" w:cs="Times New Roman"/>
              </w:rPr>
            </w:pPr>
            <w:r w:rsidRPr="007F7AA4">
              <w:rPr>
                <w:rFonts w:eastAsiaTheme="majorEastAsia" w:cs="Times New Roman"/>
              </w:rPr>
              <w:t>&lt;5&gt;[    0.000944]  (0)[0:swapper/0]ram_console: [DT] 0xe0000@0x4d010000-0x10000@0x4d0f0000</w:t>
            </w:r>
          </w:p>
          <w:p w14:paraId="03D33421" w14:textId="77777777" w:rsidR="00941CED" w:rsidRPr="007F7AA4" w:rsidRDefault="00941CED" w:rsidP="00941CED">
            <w:pPr>
              <w:rPr>
                <w:rFonts w:eastAsiaTheme="majorEastAsia" w:cs="Times New Roman"/>
              </w:rPr>
            </w:pPr>
            <w:r w:rsidRPr="007F7AA4">
              <w:rPr>
                <w:rFonts w:eastAsiaTheme="majorEastAsia" w:cs="Times New Roman"/>
              </w:rPr>
              <w:t>&lt;6&gt;[    0.000960]  (0)[0:swapper/0]ram_console: using sram:0x11d000</w:t>
            </w:r>
          </w:p>
          <w:p w14:paraId="58838C63" w14:textId="77777777" w:rsidR="00941CED" w:rsidRPr="007F7AA4" w:rsidRDefault="00941CED" w:rsidP="00941CED">
            <w:pPr>
              <w:rPr>
                <w:rFonts w:eastAsiaTheme="majorEastAsia" w:cs="Times New Roman"/>
              </w:rPr>
            </w:pPr>
            <w:r w:rsidRPr="007F7AA4">
              <w:rPr>
                <w:rFonts w:eastAsiaTheme="majorEastAsia" w:cs="Times New Roman"/>
              </w:rPr>
              <w:t>&lt;5&gt;[    0.000969]  (0)[0:swapper/0]ram_console: buffer start: 0xffffff8008015000, size: 0x800</w:t>
            </w:r>
          </w:p>
          <w:p w14:paraId="49AD86DC" w14:textId="77777777" w:rsidR="00941CED" w:rsidRPr="007F7AA4" w:rsidRDefault="00941CED" w:rsidP="00941CED">
            <w:pPr>
              <w:rPr>
                <w:rFonts w:eastAsiaTheme="majorEastAsia" w:cs="Times New Roman"/>
              </w:rPr>
            </w:pPr>
            <w:r w:rsidRPr="007F7AA4">
              <w:rPr>
                <w:rFonts w:eastAsiaTheme="majorEastAsia" w:cs="Times New Roman"/>
              </w:rPr>
              <w:t>&lt;5&gt;[    0.001285]  (0)[0:swapper/0]pmic &amp; external buck: 0xff</w:t>
            </w:r>
          </w:p>
          <w:p w14:paraId="211B780C" w14:textId="77777777" w:rsidR="00941CED" w:rsidRPr="007F7AA4" w:rsidRDefault="00941CED" w:rsidP="00941CED">
            <w:pPr>
              <w:rPr>
                <w:rFonts w:eastAsiaTheme="majorEastAsia" w:cs="Times New Roman"/>
              </w:rPr>
            </w:pPr>
            <w:r w:rsidRPr="007F7AA4">
              <w:rPr>
                <w:rFonts w:eastAsiaTheme="majorEastAsia" w:cs="Times New Roman"/>
              </w:rPr>
              <w:t>&lt;5&gt;[    0.001292]  (0)[0:swapper/0]ram_console: CPU notifier status: 0, 0, 0x0, 0</w:t>
            </w:r>
          </w:p>
          <w:p w14:paraId="35D91AD5" w14:textId="77777777" w:rsidR="00941CED" w:rsidRPr="007F7AA4" w:rsidRDefault="00941CED" w:rsidP="00941CED">
            <w:pPr>
              <w:rPr>
                <w:rFonts w:eastAsiaTheme="majorEastAsia" w:cs="Times New Roman"/>
              </w:rPr>
            </w:pPr>
            <w:r w:rsidRPr="007F7AA4">
              <w:rPr>
                <w:rFonts w:eastAsiaTheme="majorEastAsia" w:cs="Times New Roman"/>
              </w:rPr>
              <w:t>&lt;5&gt;[    0.001299]  (0)[0:swapper/0]ram_console: CPU HPS footprint: 0, 0x0, 0, 0</w:t>
            </w:r>
          </w:p>
          <w:p w14:paraId="64E7393D" w14:textId="77777777" w:rsidR="00941CED" w:rsidRPr="007F7AA4" w:rsidRDefault="00941CED" w:rsidP="00941CED">
            <w:pPr>
              <w:rPr>
                <w:rFonts w:eastAsiaTheme="majorEastAsia" w:cs="Times New Roman"/>
              </w:rPr>
            </w:pPr>
            <w:r w:rsidRPr="007F7AA4">
              <w:rPr>
                <w:rFonts w:eastAsiaTheme="majorEastAsia" w:cs="Times New Roman"/>
              </w:rPr>
              <w:t>&lt;5&gt;[    0.001305]  (0)[0:swapper/0]ram_console: last init function: 0xffffffffffffffff</w:t>
            </w:r>
          </w:p>
          <w:p w14:paraId="158BCD87" w14:textId="77777777" w:rsidR="00941CED" w:rsidRPr="007F7AA4" w:rsidRDefault="00941CED" w:rsidP="00941CED">
            <w:pPr>
              <w:rPr>
                <w:rFonts w:eastAsiaTheme="majorEastAsia" w:cs="Times New Roman"/>
              </w:rPr>
            </w:pPr>
            <w:r w:rsidRPr="007F7AA4">
              <w:rPr>
                <w:rFonts w:eastAsiaTheme="majorEastAsia" w:cs="Times New Roman"/>
              </w:rPr>
              <w:t>&lt;6&gt;[    0.001445]  (0)[0:swapper/0]Calibrating delay loop (skipped), value calculated using timer frequency.. 26.00 BogoMIPS (lpj=52000)</w:t>
            </w:r>
          </w:p>
          <w:p w14:paraId="2F586AE4" w14:textId="77777777" w:rsidR="00941CED" w:rsidRPr="007F7AA4" w:rsidRDefault="00941CED" w:rsidP="00941CED">
            <w:pPr>
              <w:rPr>
                <w:rFonts w:eastAsiaTheme="majorEastAsia" w:cs="Times New Roman"/>
              </w:rPr>
            </w:pPr>
            <w:r w:rsidRPr="007F7AA4">
              <w:rPr>
                <w:rFonts w:eastAsiaTheme="majorEastAsia" w:cs="Times New Roman"/>
              </w:rPr>
              <w:t>&lt;6&gt;[    0.001457]  (0)[0:swapper/0]pid_max: default: 32768 minimum: 301</w:t>
            </w:r>
          </w:p>
          <w:p w14:paraId="6E09852B" w14:textId="77777777" w:rsidR="00941CED" w:rsidRPr="007F7AA4" w:rsidRDefault="00941CED" w:rsidP="00941CED">
            <w:pPr>
              <w:rPr>
                <w:rFonts w:eastAsiaTheme="majorEastAsia" w:cs="Times New Roman"/>
              </w:rPr>
            </w:pPr>
            <w:r w:rsidRPr="007F7AA4">
              <w:rPr>
                <w:rFonts w:eastAsiaTheme="majorEastAsia" w:cs="Times New Roman"/>
              </w:rPr>
              <w:t>&lt;6&gt;[    0.001521]  (0)[0:swapper/0]Security Framework initialized</w:t>
            </w:r>
          </w:p>
          <w:p w14:paraId="7E46A260" w14:textId="77777777" w:rsidR="00941CED" w:rsidRPr="007F7AA4" w:rsidRDefault="00941CED" w:rsidP="00941CED">
            <w:pPr>
              <w:rPr>
                <w:rFonts w:eastAsiaTheme="majorEastAsia" w:cs="Times New Roman"/>
              </w:rPr>
            </w:pPr>
            <w:r w:rsidRPr="007F7AA4">
              <w:rPr>
                <w:rFonts w:eastAsiaTheme="majorEastAsia" w:cs="Times New Roman"/>
              </w:rPr>
              <w:t>&lt;6&gt;[    0.001532]  (0)[0:swapper/0]SELinux:  Initializing.</w:t>
            </w:r>
          </w:p>
          <w:p w14:paraId="76D04278" w14:textId="77777777" w:rsidR="00941CED" w:rsidRPr="007F7AA4" w:rsidRDefault="00941CED" w:rsidP="00941CED">
            <w:pPr>
              <w:rPr>
                <w:rFonts w:eastAsiaTheme="majorEastAsia" w:cs="Times New Roman"/>
              </w:rPr>
            </w:pPr>
            <w:r w:rsidRPr="007F7AA4">
              <w:rPr>
                <w:rFonts w:eastAsiaTheme="majorEastAsia" w:cs="Times New Roman"/>
              </w:rPr>
              <w:t>&lt;7&gt;[    0.001574]  (0)[0:swapper/0]SELinux:  Starting in permissive mode</w:t>
            </w:r>
          </w:p>
          <w:p w14:paraId="2E92F0B4" w14:textId="77777777" w:rsidR="00941CED" w:rsidRPr="007F7AA4" w:rsidRDefault="00941CED" w:rsidP="00941CED">
            <w:pPr>
              <w:rPr>
                <w:rFonts w:eastAsiaTheme="majorEastAsia" w:cs="Times New Roman"/>
              </w:rPr>
            </w:pPr>
            <w:r w:rsidRPr="007F7AA4">
              <w:rPr>
                <w:rFonts w:eastAsiaTheme="majorEastAsia" w:cs="Times New Roman"/>
              </w:rPr>
              <w:t>&lt;6&gt;[    0.001614]  (0)[0:swapper/0]Mount-cache hash table entries: 16384 (order: 5, 131072 bytes)</w:t>
            </w:r>
          </w:p>
          <w:p w14:paraId="5628EDA6" w14:textId="77777777" w:rsidR="00941CED" w:rsidRPr="007F7AA4" w:rsidRDefault="00941CED" w:rsidP="00941CED">
            <w:pPr>
              <w:rPr>
                <w:rFonts w:eastAsiaTheme="majorEastAsia" w:cs="Times New Roman"/>
              </w:rPr>
            </w:pPr>
            <w:r w:rsidRPr="007F7AA4">
              <w:rPr>
                <w:rFonts w:eastAsiaTheme="majorEastAsia" w:cs="Times New Roman"/>
              </w:rPr>
              <w:t>&lt;6&gt;[    0.001637]  (0)[0:swapper/0]Mountpoint-cache hash table entries: 16384 (order: 5, 131072 bytes)</w:t>
            </w:r>
          </w:p>
          <w:p w14:paraId="7B31E559" w14:textId="77777777" w:rsidR="00941CED" w:rsidRPr="007F7AA4" w:rsidRDefault="00941CED" w:rsidP="00941CED">
            <w:pPr>
              <w:rPr>
                <w:rFonts w:eastAsiaTheme="majorEastAsia" w:cs="Times New Roman"/>
              </w:rPr>
            </w:pPr>
            <w:r w:rsidRPr="007F7AA4">
              <w:rPr>
                <w:rFonts w:eastAsiaTheme="majorEastAsia" w:cs="Times New Roman"/>
                <w:highlight w:val="yellow"/>
              </w:rPr>
              <w:t>&lt;4&gt;[    0.002254] -(0)[0:swapper/0]assertion failed at /home/work/cannon-q-stable-build/kernel-4.14/drivers/misc/mediatek/sched/sched_avg.c:1001</w:t>
            </w:r>
          </w:p>
          <w:p w14:paraId="443884B0" w14:textId="77777777" w:rsidR="00941CED" w:rsidRPr="007F7AA4" w:rsidRDefault="00941CED" w:rsidP="00941CED">
            <w:pPr>
              <w:rPr>
                <w:rFonts w:eastAsiaTheme="majorEastAsia" w:cs="Times New Roman"/>
              </w:rPr>
            </w:pPr>
            <w:r w:rsidRPr="007F7AA4">
              <w:rPr>
                <w:rFonts w:eastAsiaTheme="majorEastAsia" w:cs="Times New Roman"/>
              </w:rPr>
              <w:t>&lt;4&gt;[    0.002295] -(0)[0:swapper/0]assertion failed at /home/work/cannon-q-stable-build/kernel-4.14/drivers/misc/mediatek/sched/sched_avg.c:1001</w:t>
            </w:r>
          </w:p>
          <w:p w14:paraId="4747296E" w14:textId="77777777" w:rsidR="00941CED" w:rsidRPr="007F7AA4" w:rsidRDefault="00941CED" w:rsidP="00941CED">
            <w:pPr>
              <w:rPr>
                <w:rFonts w:eastAsiaTheme="majorEastAsia" w:cs="Times New Roman"/>
              </w:rPr>
            </w:pPr>
            <w:r w:rsidRPr="007F7AA4">
              <w:rPr>
                <w:rFonts w:eastAsiaTheme="majorEastAsia" w:cs="Times New Roman"/>
              </w:rPr>
              <w:t>&lt;4&gt;[    0.002308] -(0)[0:swapper/0]assertion failed at /home/work/cannon-q-stable-build/kernel-4.14/drivers/misc/mediatek/sched/sched_avg.c:1001</w:t>
            </w:r>
          </w:p>
          <w:p w14:paraId="100D4478" w14:textId="77777777" w:rsidR="00941CED" w:rsidRPr="007F7AA4" w:rsidRDefault="00941CED" w:rsidP="00941CED">
            <w:pPr>
              <w:rPr>
                <w:rFonts w:eastAsiaTheme="majorEastAsia" w:cs="Times New Roman"/>
              </w:rPr>
            </w:pPr>
            <w:r w:rsidRPr="007F7AA4">
              <w:rPr>
                <w:rFonts w:eastAsiaTheme="majorEastAsia" w:cs="Times New Roman"/>
              </w:rPr>
              <w:t>&lt;4&gt;[    0.002312] -(0)[0:swapper/0]assertion failed at /home/work/cannon-q-stable-build/kernel-4.14/drivers/misc/mediatek/sched/sched_avg.c:1001</w:t>
            </w:r>
          </w:p>
          <w:p w14:paraId="68086B76" w14:textId="77777777" w:rsidR="00941CED" w:rsidRPr="007F7AA4" w:rsidRDefault="00941CED" w:rsidP="00941CED">
            <w:pPr>
              <w:rPr>
                <w:rFonts w:eastAsiaTheme="majorEastAsia" w:cs="Times New Roman"/>
              </w:rPr>
            </w:pPr>
            <w:r w:rsidRPr="007F7AA4">
              <w:rPr>
                <w:rFonts w:eastAsiaTheme="majorEastAsia" w:cs="Times New Roman"/>
              </w:rPr>
              <w:t>&lt;4&gt;[    0.002328] -(0)[2:kthreadd]assertion failed at /home/work/cannon-q-stable-build/kernel-4.14/drivers/misc/mediatek/sched/sched_avg.c:1001</w:t>
            </w:r>
          </w:p>
          <w:p w14:paraId="260F6CBA" w14:textId="77777777" w:rsidR="00941CED" w:rsidRPr="007F7AA4" w:rsidRDefault="00941CED" w:rsidP="00941CED">
            <w:pPr>
              <w:rPr>
                <w:rFonts w:eastAsiaTheme="majorEastAsia" w:cs="Times New Roman"/>
              </w:rPr>
            </w:pPr>
            <w:r w:rsidRPr="007F7AA4">
              <w:rPr>
                <w:rFonts w:eastAsiaTheme="majorEastAsia" w:cs="Times New Roman"/>
              </w:rPr>
              <w:t>&lt;4&gt;[    0.002333] -(0)[2:kthreadd]assertion failed at /home/work/cannon-q-stable-build/kernel-4.14/drivers/misc/mediatek/sched/sched_avg.c:1001</w:t>
            </w:r>
          </w:p>
          <w:p w14:paraId="38CAF3C3" w14:textId="77777777" w:rsidR="00941CED" w:rsidRPr="007F7AA4" w:rsidRDefault="00941CED" w:rsidP="00941CED">
            <w:pPr>
              <w:rPr>
                <w:rFonts w:eastAsiaTheme="majorEastAsia" w:cs="Times New Roman"/>
              </w:rPr>
            </w:pPr>
            <w:r w:rsidRPr="007F7AA4">
              <w:rPr>
                <w:rFonts w:eastAsiaTheme="majorEastAsia" w:cs="Times New Roman"/>
              </w:rPr>
              <w:t>&lt;4&gt;[    0.002341] -(0)[2:kthreadd]assertion failed at /home/work/cannon-q-stable-build/kernel-4.14/drivers/misc/mediatek/sched/sched_avg.c:1001</w:t>
            </w:r>
          </w:p>
          <w:p w14:paraId="5CF651A9" w14:textId="77777777" w:rsidR="00941CED" w:rsidRPr="007F7AA4" w:rsidRDefault="00941CED" w:rsidP="00941CED">
            <w:pPr>
              <w:rPr>
                <w:rFonts w:eastAsiaTheme="majorEastAsia" w:cs="Times New Roman"/>
              </w:rPr>
            </w:pPr>
            <w:r w:rsidRPr="007F7AA4">
              <w:rPr>
                <w:rFonts w:eastAsiaTheme="majorEastAsia" w:cs="Times New Roman"/>
              </w:rPr>
              <w:t>&lt;4&gt;[    0.002348] -(0)[2:kthreadd]assertion failed at /home/work/cannon-q-stable-build/kernel-4.14/drivers/misc/mediatek/sched/sched_avg.c:1001</w:t>
            </w:r>
          </w:p>
          <w:p w14:paraId="70A7A7B8" w14:textId="77777777" w:rsidR="00941CED" w:rsidRPr="007F7AA4" w:rsidRDefault="00941CED" w:rsidP="00941CED">
            <w:pPr>
              <w:rPr>
                <w:rFonts w:eastAsiaTheme="majorEastAsia" w:cs="Times New Roman"/>
              </w:rPr>
            </w:pPr>
            <w:r w:rsidRPr="007F7AA4">
              <w:rPr>
                <w:rFonts w:eastAsiaTheme="majorEastAsia" w:cs="Times New Roman"/>
              </w:rPr>
              <w:t>&lt;4&gt;[    0.002352] -(0)[2:kthreadd]assertion failed at /home/work/cannon-q-stable-build/kernel-4.14/drivers/misc/mediatek/sched/sched_avg.c:1001</w:t>
            </w:r>
          </w:p>
          <w:p w14:paraId="6ADA2A30" w14:textId="77777777" w:rsidR="00941CED" w:rsidRPr="007F7AA4" w:rsidRDefault="00941CED" w:rsidP="00941CED">
            <w:pPr>
              <w:rPr>
                <w:rFonts w:eastAsiaTheme="majorEastAsia" w:cs="Times New Roman"/>
              </w:rPr>
            </w:pPr>
            <w:r w:rsidRPr="007F7AA4">
              <w:rPr>
                <w:rFonts w:eastAsiaTheme="majorEastAsia" w:cs="Times New Roman"/>
              </w:rPr>
              <w:t>&lt;4&gt;[    0.002356] -(0)[2:kthreadd]assertion failed at /home/work/cannon-q-stable-build/kernel-4.14/drivers/misc/mediatek/sched/sched_avg.c:1001</w:t>
            </w:r>
          </w:p>
          <w:p w14:paraId="4E916674" w14:textId="77777777" w:rsidR="00941CED" w:rsidRPr="007F7AA4" w:rsidRDefault="00941CED" w:rsidP="00941CED">
            <w:pPr>
              <w:rPr>
                <w:rFonts w:eastAsiaTheme="majorEastAsia" w:cs="Times New Roman"/>
              </w:rPr>
            </w:pPr>
            <w:r w:rsidRPr="007F7AA4">
              <w:rPr>
                <w:rFonts w:eastAsiaTheme="majorEastAsia" w:cs="Times New Roman"/>
              </w:rPr>
              <w:t>&lt;4&gt;[    0.002363] -(0)[2:kthreadd]assertion failed at /home/work/cannon-q-stable-build/kernel-4.14/drivers/misc/mediatek/sched/sched_avg.c:1001</w:t>
            </w:r>
          </w:p>
          <w:p w14:paraId="3B144316" w14:textId="77777777" w:rsidR="00941CED" w:rsidRPr="007F7AA4" w:rsidRDefault="00941CED" w:rsidP="00941CED">
            <w:pPr>
              <w:rPr>
                <w:rFonts w:eastAsiaTheme="majorEastAsia" w:cs="Times New Roman"/>
              </w:rPr>
            </w:pPr>
            <w:r w:rsidRPr="007F7AA4">
              <w:rPr>
                <w:rFonts w:eastAsiaTheme="majorEastAsia" w:cs="Times New Roman"/>
              </w:rPr>
              <w:t>&lt;4&gt;[    0.002367] -(0)[2:kthreadd]assertion failed at /home/work/cannon-q-stable-build/kernel-4.14/drivers/misc/mediatek/sched/sched_avg.c:1001</w:t>
            </w:r>
          </w:p>
          <w:p w14:paraId="135E7FC2" w14:textId="77777777" w:rsidR="00941CED" w:rsidRPr="007F7AA4" w:rsidRDefault="00941CED" w:rsidP="00941CED">
            <w:pPr>
              <w:rPr>
                <w:rFonts w:eastAsiaTheme="majorEastAsia" w:cs="Times New Roman"/>
              </w:rPr>
            </w:pPr>
            <w:r w:rsidRPr="007F7AA4">
              <w:rPr>
                <w:rFonts w:eastAsiaTheme="majorEastAsia" w:cs="Times New Roman"/>
              </w:rPr>
              <w:t>&lt;4&gt;[    0.002371] -(0)[2:kthreadd]assertion failed at /home/work/cannon-q-stable-build/kernel-4.14/drivers/misc/mediatek/sched/sched_avg.c:1001</w:t>
            </w:r>
          </w:p>
          <w:p w14:paraId="2B57E402" w14:textId="77777777" w:rsidR="00941CED" w:rsidRPr="007F7AA4" w:rsidRDefault="00941CED" w:rsidP="00941CED">
            <w:pPr>
              <w:rPr>
                <w:rFonts w:eastAsiaTheme="majorEastAsia" w:cs="Times New Roman"/>
              </w:rPr>
            </w:pPr>
            <w:r w:rsidRPr="007F7AA4">
              <w:rPr>
                <w:rFonts w:eastAsiaTheme="majorEastAsia" w:cs="Times New Roman"/>
              </w:rPr>
              <w:t>&lt;4&gt;[    0.002376] -(0)[2:kthreadd]assertion failed at /home/work/cannon-q-stable-build/kernel-4.14/drivers/misc/mediatek/sched/sched_avg.c:1001</w:t>
            </w:r>
          </w:p>
          <w:p w14:paraId="65D2F2D9" w14:textId="77777777" w:rsidR="00941CED" w:rsidRPr="007F7AA4" w:rsidRDefault="00941CED" w:rsidP="00941CED">
            <w:pPr>
              <w:rPr>
                <w:rFonts w:eastAsiaTheme="majorEastAsia" w:cs="Times New Roman"/>
              </w:rPr>
            </w:pPr>
            <w:r w:rsidRPr="007F7AA4">
              <w:rPr>
                <w:rFonts w:eastAsiaTheme="majorEastAsia" w:cs="Times New Roman"/>
              </w:rPr>
              <w:t>&lt;4&gt;[    0.002380] -(0)[2:kthreadd]assertion failed at /home/work/cannon-q-stable-build/kernel-4.14/drivers/misc/mediatek/sched/sched_avg.c:1001</w:t>
            </w:r>
          </w:p>
          <w:p w14:paraId="3A3038F8" w14:textId="77777777" w:rsidR="00941CED" w:rsidRPr="007F7AA4" w:rsidRDefault="00941CED" w:rsidP="00941CED">
            <w:pPr>
              <w:rPr>
                <w:rFonts w:eastAsiaTheme="majorEastAsia" w:cs="Times New Roman"/>
              </w:rPr>
            </w:pPr>
          </w:p>
        </w:tc>
      </w:tr>
    </w:tbl>
    <w:p w14:paraId="421665B6" w14:textId="69AE5B5C" w:rsidR="00941CED" w:rsidRPr="007F7AA4" w:rsidRDefault="00FA2E7C" w:rsidP="00941CED">
      <w:pPr>
        <w:rPr>
          <w:rFonts w:eastAsiaTheme="majorEastAsia" w:cs="Times New Roman"/>
        </w:rPr>
      </w:pPr>
      <w:r w:rsidRPr="007F7AA4">
        <w:rPr>
          <w:rFonts w:eastAsiaTheme="majorEastAsia" w:cs="Times New Roman"/>
        </w:rPr>
        <w:lastRenderedPageBreak/>
        <w:t>根据打印提示，提交</w:t>
      </w:r>
      <w:r w:rsidRPr="007F7AA4">
        <w:rPr>
          <w:rFonts w:eastAsiaTheme="majorEastAsia" w:cs="Times New Roman"/>
        </w:rPr>
        <w:t>EService</w:t>
      </w:r>
      <w:r w:rsidRPr="007F7AA4">
        <w:rPr>
          <w:rFonts w:eastAsiaTheme="majorEastAsia" w:cs="Times New Roman"/>
        </w:rPr>
        <w:t>给</w:t>
      </w:r>
      <w:r w:rsidRPr="007F7AA4">
        <w:rPr>
          <w:rFonts w:eastAsiaTheme="majorEastAsia" w:cs="Times New Roman"/>
        </w:rPr>
        <w:t>MTK</w:t>
      </w:r>
      <w:r w:rsidRPr="007F7AA4">
        <w:rPr>
          <w:rFonts w:eastAsiaTheme="majorEastAsia" w:cs="Times New Roman"/>
        </w:rPr>
        <w:t>，</w:t>
      </w:r>
      <w:r w:rsidRPr="007F7AA4">
        <w:rPr>
          <w:rFonts w:eastAsiaTheme="majorEastAsia" w:cs="Times New Roman"/>
        </w:rPr>
        <w:t>MTK</w:t>
      </w:r>
      <w:r w:rsidRPr="007F7AA4">
        <w:rPr>
          <w:rFonts w:eastAsiaTheme="majorEastAsia" w:cs="Times New Roman"/>
        </w:rPr>
        <w:t>提到为正常开机的打印，不需要</w:t>
      </w:r>
      <w:r w:rsidRPr="007F7AA4">
        <w:rPr>
          <w:rFonts w:eastAsiaTheme="majorEastAsia" w:cs="Times New Roman"/>
        </w:rPr>
        <w:t>Care</w:t>
      </w:r>
      <w:r w:rsidRPr="007F7AA4">
        <w:rPr>
          <w:rFonts w:eastAsiaTheme="majorEastAsia" w:cs="Times New Roman"/>
        </w:rPr>
        <w:t>。</w:t>
      </w:r>
    </w:p>
    <w:p w14:paraId="022546CF" w14:textId="67BF10E2" w:rsidR="00FA2E7C" w:rsidRPr="007F7AA4" w:rsidRDefault="00FA2E7C" w:rsidP="00FA2E7C">
      <w:pPr>
        <w:rPr>
          <w:rFonts w:eastAsiaTheme="majorEastAsia" w:cs="Times New Roman"/>
          <w:kern w:val="0"/>
          <w:sz w:val="24"/>
          <w:szCs w:val="24"/>
        </w:rPr>
      </w:pPr>
      <w:r w:rsidRPr="007F7AA4">
        <w:rPr>
          <w:rFonts w:eastAsiaTheme="majorEastAsia" w:cs="Times New Roman"/>
        </w:rPr>
        <w:t>“</w:t>
      </w:r>
      <w:r w:rsidRPr="007F7AA4">
        <w:rPr>
          <w:rFonts w:eastAsiaTheme="majorEastAsia" w:cs="Times New Roman"/>
          <w:highlight w:val="yellow"/>
        </w:rPr>
        <w:t>这个只是系统刚开机的时候，因为条件没有初始化，所以，打印的</w:t>
      </w:r>
      <w:r w:rsidRPr="007F7AA4">
        <w:rPr>
          <w:rFonts w:eastAsiaTheme="majorEastAsia" w:cs="Times New Roman"/>
          <w:highlight w:val="yellow"/>
        </w:rPr>
        <w:t>Log</w:t>
      </w:r>
      <w:r w:rsidRPr="007F7AA4">
        <w:rPr>
          <w:rFonts w:eastAsiaTheme="majorEastAsia" w:cs="Times New Roman"/>
          <w:highlight w:val="yellow"/>
        </w:rPr>
        <w:t>，等后面条件初始化好了就不会有问题，建议不用</w:t>
      </w:r>
      <w:r w:rsidRPr="007F7AA4">
        <w:rPr>
          <w:rFonts w:eastAsiaTheme="majorEastAsia" w:cs="Times New Roman"/>
          <w:highlight w:val="yellow"/>
        </w:rPr>
        <w:t>care.</w:t>
      </w:r>
      <w:r w:rsidRPr="007F7AA4">
        <w:rPr>
          <w:rFonts w:eastAsiaTheme="majorEastAsia" w:cs="Times New Roman"/>
        </w:rPr>
        <w:t>”</w:t>
      </w:r>
    </w:p>
    <w:p w14:paraId="60F3CEF5" w14:textId="77777777" w:rsidR="00FA2E7C" w:rsidRPr="007F7AA4" w:rsidRDefault="00FA2E7C" w:rsidP="00941CED">
      <w:pPr>
        <w:rPr>
          <w:rFonts w:eastAsiaTheme="majorEastAsia" w:cs="Times New Roman"/>
        </w:rPr>
      </w:pPr>
    </w:p>
    <w:p w14:paraId="46F69CDD" w14:textId="2CA2C7A6" w:rsidR="002474B2" w:rsidRPr="007F7AA4" w:rsidRDefault="002474B2" w:rsidP="002474B2">
      <w:pPr>
        <w:pStyle w:val="2"/>
        <w:spacing w:before="156" w:after="156"/>
        <w:rPr>
          <w:rFonts w:cs="Times New Roman"/>
        </w:rPr>
      </w:pPr>
      <w:bookmarkStart w:id="263" w:name="_Toc87714808"/>
      <w:r w:rsidRPr="007F7AA4">
        <w:rPr>
          <w:rFonts w:cs="Times New Roman"/>
        </w:rPr>
        <w:t>MTK</w:t>
      </w:r>
      <w:r w:rsidRPr="007F7AA4">
        <w:rPr>
          <w:rFonts w:cs="Times New Roman"/>
        </w:rPr>
        <w:t>主叫的域选过程</w:t>
      </w:r>
      <w:r w:rsidR="00D83741" w:rsidRPr="007F7AA4">
        <w:rPr>
          <w:rFonts w:cs="Times New Roman"/>
        </w:rPr>
        <w:t>—TD</w:t>
      </w:r>
      <w:bookmarkEnd w:id="263"/>
    </w:p>
    <w:p w14:paraId="1C51C0E2" w14:textId="77777777" w:rsidR="00686806" w:rsidRPr="007F7AA4" w:rsidRDefault="00C7676F" w:rsidP="00BA09DA">
      <w:pPr>
        <w:rPr>
          <w:rFonts w:eastAsiaTheme="majorEastAsia" w:cs="Times New Roman"/>
        </w:rPr>
      </w:pPr>
      <w:hyperlink r:id="rId127" w:history="1">
        <w:r w:rsidR="00686806" w:rsidRPr="007F7AA4">
          <w:rPr>
            <w:rFonts w:eastAsiaTheme="majorEastAsia" w:cs="Times New Roman"/>
          </w:rPr>
          <w:t>UPGR5G-4321</w:t>
        </w:r>
      </w:hyperlink>
    </w:p>
    <w:p w14:paraId="0761522E" w14:textId="565D92F3" w:rsidR="00686806" w:rsidRPr="007F7AA4" w:rsidRDefault="00686806" w:rsidP="00BA09DA">
      <w:pPr>
        <w:rPr>
          <w:rFonts w:eastAsiaTheme="majorEastAsia" w:cs="Times New Roman"/>
        </w:rPr>
      </w:pPr>
      <w:r w:rsidRPr="007F7AA4">
        <w:rPr>
          <w:rFonts w:eastAsiaTheme="majorEastAsia" w:cs="Times New Roman"/>
        </w:rPr>
        <w:t>FT_J22-R_NanJing_</w:t>
      </w:r>
      <w:r w:rsidRPr="007F7AA4">
        <w:rPr>
          <w:rFonts w:eastAsiaTheme="majorEastAsia" w:cs="Times New Roman"/>
        </w:rPr>
        <w:t>卡一主卡电信</w:t>
      </w:r>
      <w:r w:rsidRPr="007F7AA4">
        <w:rPr>
          <w:rFonts w:eastAsiaTheme="majorEastAsia" w:cs="Times New Roman"/>
        </w:rPr>
        <w:t xml:space="preserve">5G VOLTE </w:t>
      </w:r>
      <w:r w:rsidRPr="007F7AA4">
        <w:rPr>
          <w:rFonts w:eastAsiaTheme="majorEastAsia" w:cs="Times New Roman"/>
        </w:rPr>
        <w:t>，卡二副卡电信</w:t>
      </w:r>
      <w:r w:rsidRPr="007F7AA4">
        <w:rPr>
          <w:rFonts w:eastAsiaTheme="majorEastAsia" w:cs="Times New Roman"/>
        </w:rPr>
        <w:t>5G VOLTE</w:t>
      </w:r>
      <w:r w:rsidRPr="007F7AA4">
        <w:rPr>
          <w:rFonts w:eastAsiaTheme="majorEastAsia" w:cs="Times New Roman"/>
        </w:rPr>
        <w:t>，</w:t>
      </w:r>
      <w:r w:rsidRPr="007F7AA4">
        <w:rPr>
          <w:rFonts w:eastAsiaTheme="majorEastAsia" w:cs="Times New Roman"/>
        </w:rPr>
        <w:t>ping</w:t>
      </w:r>
      <w:r w:rsidRPr="007F7AA4">
        <w:rPr>
          <w:rFonts w:eastAsiaTheme="majorEastAsia" w:cs="Times New Roman"/>
        </w:rPr>
        <w:t>，</w:t>
      </w:r>
      <w:r w:rsidRPr="007F7AA4">
        <w:rPr>
          <w:rFonts w:eastAsiaTheme="majorEastAsia" w:cs="Times New Roman"/>
        </w:rPr>
        <w:t>MO</w:t>
      </w:r>
      <w:r w:rsidRPr="007F7AA4">
        <w:rPr>
          <w:rFonts w:eastAsiaTheme="majorEastAsia" w:cs="Times New Roman"/>
        </w:rPr>
        <w:t>卡</w:t>
      </w:r>
      <w:r w:rsidRPr="007F7AA4">
        <w:rPr>
          <w:rFonts w:eastAsiaTheme="majorEastAsia" w:cs="Times New Roman"/>
        </w:rPr>
        <w:t>1</w:t>
      </w:r>
      <w:r w:rsidRPr="007F7AA4">
        <w:rPr>
          <w:rFonts w:eastAsiaTheme="majorEastAsia" w:cs="Times New Roman"/>
        </w:rPr>
        <w:t>呼叫</w:t>
      </w:r>
      <w:r w:rsidRPr="007F7AA4">
        <w:rPr>
          <w:rFonts w:eastAsiaTheme="majorEastAsia" w:cs="Times New Roman"/>
        </w:rPr>
        <w:t>MT</w:t>
      </w:r>
      <w:r w:rsidRPr="007F7AA4">
        <w:rPr>
          <w:rFonts w:eastAsiaTheme="majorEastAsia" w:cs="Times New Roman"/>
        </w:rPr>
        <w:t>卡</w:t>
      </w:r>
      <w:r w:rsidRPr="007F7AA4">
        <w:rPr>
          <w:rFonts w:eastAsiaTheme="majorEastAsia" w:cs="Times New Roman"/>
        </w:rPr>
        <w:t>2</w:t>
      </w:r>
      <w:r w:rsidRPr="007F7AA4">
        <w:rPr>
          <w:rFonts w:eastAsiaTheme="majorEastAsia" w:cs="Times New Roman"/>
        </w:rPr>
        <w:t>，</w:t>
      </w:r>
      <w:r w:rsidRPr="007F7AA4">
        <w:rPr>
          <w:rFonts w:eastAsiaTheme="majorEastAsia" w:cs="Times New Roman"/>
        </w:rPr>
        <w:t>MO</w:t>
      </w:r>
      <w:r w:rsidRPr="007F7AA4">
        <w:rPr>
          <w:rFonts w:eastAsiaTheme="majorEastAsia" w:cs="Times New Roman"/>
        </w:rPr>
        <w:t>端起呼掉</w:t>
      </w:r>
      <w:r w:rsidRPr="007F7AA4">
        <w:rPr>
          <w:rFonts w:eastAsiaTheme="majorEastAsia" w:cs="Times New Roman"/>
        </w:rPr>
        <w:t>1X (rate:2/30)</w:t>
      </w:r>
    </w:p>
    <w:p w14:paraId="5EDB5A67" w14:textId="53A82B82" w:rsidR="00505BD3" w:rsidRPr="007F7AA4" w:rsidRDefault="00505BD3" w:rsidP="00BA09DA">
      <w:pPr>
        <w:rPr>
          <w:rFonts w:eastAsiaTheme="majorEastAsia" w:cs="Times New Roman"/>
        </w:rPr>
      </w:pPr>
    </w:p>
    <w:p w14:paraId="576A7C14" w14:textId="77777777" w:rsidR="00505BD3" w:rsidRPr="007F7AA4" w:rsidRDefault="00C7676F" w:rsidP="00505BD3">
      <w:pPr>
        <w:rPr>
          <w:rFonts w:eastAsiaTheme="majorEastAsia" w:cs="Times New Roman"/>
        </w:rPr>
      </w:pPr>
      <w:hyperlink r:id="rId128" w:history="1">
        <w:r w:rsidR="00505BD3" w:rsidRPr="007F7AA4">
          <w:rPr>
            <w:rFonts w:eastAsiaTheme="majorEastAsia" w:cs="Times New Roman"/>
          </w:rPr>
          <w:t>UPGR5G-4330</w:t>
        </w:r>
      </w:hyperlink>
    </w:p>
    <w:p w14:paraId="2B26FCB5" w14:textId="77777777" w:rsidR="00505BD3" w:rsidRPr="007F7AA4" w:rsidRDefault="00505BD3" w:rsidP="00505BD3">
      <w:pPr>
        <w:rPr>
          <w:rFonts w:eastAsiaTheme="majorEastAsia" w:cs="Times New Roman"/>
          <w:color w:val="172B4D"/>
          <w:spacing w:val="-2"/>
          <w:sz w:val="36"/>
          <w:szCs w:val="36"/>
        </w:rPr>
      </w:pPr>
      <w:r w:rsidRPr="007F7AA4">
        <w:rPr>
          <w:rFonts w:eastAsiaTheme="majorEastAsia" w:cs="Times New Roman"/>
        </w:rPr>
        <w:t>FT_J22_BeiJing_</w:t>
      </w:r>
      <w:r w:rsidRPr="007F7AA4">
        <w:rPr>
          <w:rFonts w:eastAsiaTheme="majorEastAsia" w:cs="Times New Roman"/>
        </w:rPr>
        <w:t>主卡卡一</w:t>
      </w:r>
      <w:r w:rsidRPr="007F7AA4">
        <w:rPr>
          <w:rFonts w:eastAsiaTheme="majorEastAsia" w:cs="Times New Roman"/>
        </w:rPr>
        <w:t xml:space="preserve">CT 5G + </w:t>
      </w:r>
      <w:r w:rsidRPr="007F7AA4">
        <w:rPr>
          <w:rFonts w:eastAsiaTheme="majorEastAsia" w:cs="Times New Roman"/>
        </w:rPr>
        <w:t>副卡卡二</w:t>
      </w:r>
      <w:r w:rsidRPr="007F7AA4">
        <w:rPr>
          <w:rFonts w:eastAsiaTheme="majorEastAsia" w:cs="Times New Roman"/>
        </w:rPr>
        <w:t>CT 4G VOLTE</w:t>
      </w:r>
      <w:r w:rsidRPr="007F7AA4">
        <w:rPr>
          <w:rFonts w:eastAsiaTheme="majorEastAsia" w:cs="Times New Roman"/>
        </w:rPr>
        <w:t>，</w:t>
      </w:r>
      <w:r w:rsidRPr="007F7AA4">
        <w:rPr>
          <w:rFonts w:eastAsiaTheme="majorEastAsia" w:cs="Times New Roman"/>
        </w:rPr>
        <w:t>PS</w:t>
      </w:r>
      <w:r w:rsidRPr="007F7AA4">
        <w:rPr>
          <w:rFonts w:eastAsiaTheme="majorEastAsia" w:cs="Times New Roman"/>
        </w:rPr>
        <w:t>，</w:t>
      </w:r>
      <w:r w:rsidRPr="007F7AA4">
        <w:rPr>
          <w:rFonts w:eastAsiaTheme="majorEastAsia" w:cs="Times New Roman"/>
        </w:rPr>
        <w:t>MO</w:t>
      </w:r>
      <w:r w:rsidRPr="007F7AA4">
        <w:rPr>
          <w:rFonts w:eastAsiaTheme="majorEastAsia" w:cs="Times New Roman"/>
        </w:rPr>
        <w:t>端卡</w:t>
      </w:r>
      <w:r w:rsidRPr="007F7AA4">
        <w:rPr>
          <w:rFonts w:eastAsiaTheme="majorEastAsia" w:cs="Times New Roman"/>
        </w:rPr>
        <w:t>2</w:t>
      </w:r>
      <w:r w:rsidRPr="007F7AA4">
        <w:rPr>
          <w:rFonts w:eastAsiaTheme="majorEastAsia" w:cs="Times New Roman"/>
        </w:rPr>
        <w:t>打</w:t>
      </w:r>
      <w:r w:rsidRPr="007F7AA4">
        <w:rPr>
          <w:rFonts w:eastAsiaTheme="majorEastAsia" w:cs="Times New Roman"/>
        </w:rPr>
        <w:t>MT</w:t>
      </w:r>
      <w:r w:rsidRPr="007F7AA4">
        <w:rPr>
          <w:rFonts w:eastAsiaTheme="majorEastAsia" w:cs="Times New Roman"/>
        </w:rPr>
        <w:t>端卡</w:t>
      </w:r>
      <w:r w:rsidRPr="007F7AA4">
        <w:rPr>
          <w:rFonts w:eastAsiaTheme="majorEastAsia" w:cs="Times New Roman"/>
        </w:rPr>
        <w:t>1</w:t>
      </w:r>
      <w:r w:rsidRPr="007F7AA4">
        <w:rPr>
          <w:rFonts w:eastAsiaTheme="majorEastAsia" w:cs="Times New Roman"/>
        </w:rPr>
        <w:t>，</w:t>
      </w:r>
      <w:r w:rsidRPr="007F7AA4">
        <w:rPr>
          <w:rFonts w:eastAsiaTheme="majorEastAsia" w:cs="Times New Roman"/>
        </w:rPr>
        <w:t>MO</w:t>
      </w:r>
      <w:r w:rsidRPr="007F7AA4">
        <w:rPr>
          <w:rFonts w:eastAsiaTheme="majorEastAsia" w:cs="Times New Roman"/>
        </w:rPr>
        <w:t>端自动挂断</w:t>
      </w:r>
      <w:r w:rsidRPr="007F7AA4">
        <w:rPr>
          <w:rFonts w:eastAsiaTheme="majorEastAsia" w:cs="Times New Roman"/>
        </w:rPr>
        <w:t>(1/20)_0128</w:t>
      </w:r>
    </w:p>
    <w:p w14:paraId="759A0260" w14:textId="77777777" w:rsidR="00505BD3" w:rsidRPr="007F7AA4" w:rsidRDefault="00505BD3" w:rsidP="00BA09DA">
      <w:pPr>
        <w:rPr>
          <w:rFonts w:eastAsiaTheme="majorEastAsia" w:cs="Times New Roman"/>
        </w:rPr>
      </w:pPr>
    </w:p>
    <w:p w14:paraId="7BD1E6B8" w14:textId="77777777" w:rsidR="00686806" w:rsidRPr="007F7AA4" w:rsidRDefault="00686806" w:rsidP="00686806">
      <w:pPr>
        <w:rPr>
          <w:rFonts w:eastAsiaTheme="majorEastAsia" w:cs="Times New Roman"/>
        </w:rPr>
      </w:pPr>
    </w:p>
    <w:p w14:paraId="0008D534" w14:textId="77777777" w:rsidR="002474B2" w:rsidRPr="007F7AA4" w:rsidRDefault="002474B2" w:rsidP="002474B2">
      <w:pPr>
        <w:rPr>
          <w:rFonts w:eastAsiaTheme="majorEastAsia" w:cs="Times New Roman"/>
        </w:rPr>
      </w:pPr>
      <w:r w:rsidRPr="007F7AA4">
        <w:rPr>
          <w:rFonts w:eastAsiaTheme="majorEastAsia" w:cs="Times New Roman"/>
        </w:rPr>
        <w:t>UPGR5G-4330 FT_J22_BeiJing_</w:t>
      </w:r>
      <w:r w:rsidRPr="007F7AA4">
        <w:rPr>
          <w:rFonts w:eastAsiaTheme="majorEastAsia" w:cs="Times New Roman"/>
        </w:rPr>
        <w:t>主卡卡一</w:t>
      </w:r>
      <w:r w:rsidRPr="007F7AA4">
        <w:rPr>
          <w:rFonts w:eastAsiaTheme="majorEastAsia" w:cs="Times New Roman"/>
        </w:rPr>
        <w:t xml:space="preserve">CT 5G + </w:t>
      </w:r>
      <w:r w:rsidRPr="007F7AA4">
        <w:rPr>
          <w:rFonts w:eastAsiaTheme="majorEastAsia" w:cs="Times New Roman"/>
        </w:rPr>
        <w:t>副卡卡二</w:t>
      </w:r>
      <w:r w:rsidRPr="007F7AA4">
        <w:rPr>
          <w:rFonts w:eastAsiaTheme="majorEastAsia" w:cs="Times New Roman"/>
        </w:rPr>
        <w:t>CT 4G VOLTE</w:t>
      </w:r>
      <w:r w:rsidRPr="007F7AA4">
        <w:rPr>
          <w:rFonts w:eastAsiaTheme="majorEastAsia" w:cs="Times New Roman"/>
        </w:rPr>
        <w:t>，</w:t>
      </w:r>
      <w:r w:rsidRPr="007F7AA4">
        <w:rPr>
          <w:rFonts w:eastAsiaTheme="majorEastAsia" w:cs="Times New Roman"/>
        </w:rPr>
        <w:t>PS</w:t>
      </w:r>
      <w:r w:rsidRPr="007F7AA4">
        <w:rPr>
          <w:rFonts w:eastAsiaTheme="majorEastAsia" w:cs="Times New Roman"/>
        </w:rPr>
        <w:t>，</w:t>
      </w:r>
      <w:r w:rsidRPr="007F7AA4">
        <w:rPr>
          <w:rFonts w:eastAsiaTheme="majorEastAsia" w:cs="Times New Roman"/>
        </w:rPr>
        <w:t>MO</w:t>
      </w:r>
      <w:r w:rsidRPr="007F7AA4">
        <w:rPr>
          <w:rFonts w:eastAsiaTheme="majorEastAsia" w:cs="Times New Roman"/>
        </w:rPr>
        <w:t>端卡</w:t>
      </w:r>
      <w:r w:rsidRPr="007F7AA4">
        <w:rPr>
          <w:rFonts w:eastAsiaTheme="majorEastAsia" w:cs="Times New Roman"/>
        </w:rPr>
        <w:t>2</w:t>
      </w:r>
      <w:r w:rsidRPr="007F7AA4">
        <w:rPr>
          <w:rFonts w:eastAsiaTheme="majorEastAsia" w:cs="Times New Roman"/>
        </w:rPr>
        <w:t>打</w:t>
      </w:r>
      <w:r w:rsidRPr="007F7AA4">
        <w:rPr>
          <w:rFonts w:eastAsiaTheme="majorEastAsia" w:cs="Times New Roman"/>
        </w:rPr>
        <w:t>MT</w:t>
      </w:r>
      <w:r w:rsidRPr="007F7AA4">
        <w:rPr>
          <w:rFonts w:eastAsiaTheme="majorEastAsia" w:cs="Times New Roman"/>
        </w:rPr>
        <w:t>端卡</w:t>
      </w:r>
      <w:r w:rsidRPr="007F7AA4">
        <w:rPr>
          <w:rFonts w:eastAsiaTheme="majorEastAsia" w:cs="Times New Roman"/>
        </w:rPr>
        <w:t>1</w:t>
      </w:r>
      <w:r w:rsidRPr="007F7AA4">
        <w:rPr>
          <w:rFonts w:eastAsiaTheme="majorEastAsia" w:cs="Times New Roman"/>
        </w:rPr>
        <w:t>，</w:t>
      </w:r>
      <w:r w:rsidRPr="007F7AA4">
        <w:rPr>
          <w:rFonts w:eastAsiaTheme="majorEastAsia" w:cs="Times New Roman"/>
        </w:rPr>
        <w:t>MO</w:t>
      </w:r>
      <w:r w:rsidRPr="007F7AA4">
        <w:rPr>
          <w:rFonts w:eastAsiaTheme="majorEastAsia" w:cs="Times New Roman"/>
        </w:rPr>
        <w:t>端自动挂断</w:t>
      </w:r>
      <w:r w:rsidRPr="007F7AA4">
        <w:rPr>
          <w:rFonts w:eastAsiaTheme="majorEastAsia" w:cs="Times New Roman"/>
        </w:rPr>
        <w:t>(1/20)_0128</w:t>
      </w:r>
    </w:p>
    <w:p w14:paraId="6DE7D699" w14:textId="77777777" w:rsidR="002474B2" w:rsidRPr="007F7AA4" w:rsidRDefault="002474B2" w:rsidP="003A3DE9">
      <w:pPr>
        <w:rPr>
          <w:rFonts w:eastAsiaTheme="majorEastAsia" w:cs="Times New Roman"/>
        </w:rPr>
      </w:pPr>
    </w:p>
    <w:p w14:paraId="722099F3" w14:textId="1510C393" w:rsidR="002474B2" w:rsidRPr="007F7AA4" w:rsidRDefault="002474B2" w:rsidP="003A3DE9">
      <w:pPr>
        <w:rPr>
          <w:rFonts w:eastAsiaTheme="majorEastAsia" w:cs="Times New Roman"/>
        </w:rPr>
      </w:pPr>
      <w:r w:rsidRPr="007F7AA4">
        <w:rPr>
          <w:rFonts w:eastAsiaTheme="majorEastAsia" w:cs="Times New Roman"/>
        </w:rPr>
        <w:t>// MO</w:t>
      </w:r>
    </w:p>
    <w:p w14:paraId="67BEFC2E" w14:textId="77777777" w:rsidR="002474B2" w:rsidRPr="007F7AA4" w:rsidRDefault="002474B2" w:rsidP="003A3DE9">
      <w:pPr>
        <w:rPr>
          <w:rFonts w:eastAsiaTheme="majorEastAsia" w:cs="Times New Roman"/>
        </w:rPr>
      </w:pPr>
      <w:r w:rsidRPr="007F7AA4">
        <w:rPr>
          <w:rFonts w:eastAsiaTheme="majorEastAsia" w:cs="Times New Roman"/>
        </w:rPr>
        <w:t>TAU</w:t>
      </w:r>
      <w:r w:rsidRPr="007F7AA4">
        <w:rPr>
          <w:rFonts w:eastAsiaTheme="majorEastAsia" w:cs="Times New Roman"/>
        </w:rPr>
        <w:t>被拒绝后，</w:t>
      </w:r>
      <w:r w:rsidRPr="007F7AA4">
        <w:rPr>
          <w:rFonts w:eastAsiaTheme="majorEastAsia" w:cs="Times New Roman"/>
        </w:rPr>
        <w:t>MO</w:t>
      </w:r>
      <w:r w:rsidRPr="007F7AA4">
        <w:rPr>
          <w:rFonts w:eastAsiaTheme="majorEastAsia" w:cs="Times New Roman"/>
        </w:rPr>
        <w:t>端立即重新</w:t>
      </w:r>
      <w:r w:rsidRPr="007F7AA4">
        <w:rPr>
          <w:rFonts w:eastAsiaTheme="majorEastAsia" w:cs="Times New Roman"/>
        </w:rPr>
        <w:t xml:space="preserve">Attach </w:t>
      </w:r>
      <w:r w:rsidRPr="007F7AA4">
        <w:rPr>
          <w:rFonts w:eastAsiaTheme="majorEastAsia" w:cs="Times New Roman"/>
        </w:rPr>
        <w:t>，</w:t>
      </w:r>
      <w:r w:rsidRPr="007F7AA4">
        <w:rPr>
          <w:rFonts w:eastAsiaTheme="majorEastAsia" w:cs="Times New Roman"/>
        </w:rPr>
        <w:t>Attach Requet</w:t>
      </w:r>
      <w:r w:rsidRPr="007F7AA4">
        <w:rPr>
          <w:rFonts w:eastAsiaTheme="majorEastAsia" w:cs="Times New Roman"/>
        </w:rPr>
        <w:t>再次被拒绝。此时发起呼叫，再次</w:t>
      </w:r>
      <w:r w:rsidRPr="007F7AA4">
        <w:rPr>
          <w:rFonts w:eastAsiaTheme="majorEastAsia" w:cs="Times New Roman"/>
        </w:rPr>
        <w:t>Attach Request</w:t>
      </w:r>
      <w:r w:rsidRPr="007F7AA4">
        <w:rPr>
          <w:rFonts w:eastAsiaTheme="majorEastAsia" w:cs="Times New Roman"/>
        </w:rPr>
        <w:t>成功。但是主叫的域选失败，提示没有可用的呼叫域。</w:t>
      </w:r>
    </w:p>
    <w:p w14:paraId="24DD691F" w14:textId="77777777" w:rsidR="002474B2" w:rsidRPr="007F7AA4" w:rsidRDefault="002474B2" w:rsidP="003A3DE9">
      <w:pPr>
        <w:rPr>
          <w:rFonts w:eastAsiaTheme="majorEastAsia" w:cs="Times New Roman"/>
        </w:rPr>
      </w:pPr>
      <w:r w:rsidRPr="007F7AA4">
        <w:rPr>
          <w:rFonts w:eastAsiaTheme="majorEastAsia" w:cs="Times New Roman"/>
        </w:rPr>
        <w:t>Type</w:t>
      </w:r>
      <w:r w:rsidRPr="007F7AA4">
        <w:rPr>
          <w:rFonts w:eastAsiaTheme="majorEastAsia" w:cs="Times New Roman"/>
        </w:rPr>
        <w:tab/>
        <w:t>Index</w:t>
      </w:r>
      <w:r w:rsidRPr="007F7AA4">
        <w:rPr>
          <w:rFonts w:eastAsiaTheme="majorEastAsia" w:cs="Times New Roman"/>
        </w:rPr>
        <w:tab/>
        <w:t>Time</w:t>
      </w:r>
      <w:r w:rsidRPr="007F7AA4">
        <w:rPr>
          <w:rFonts w:eastAsiaTheme="majorEastAsia" w:cs="Times New Roman"/>
        </w:rPr>
        <w:tab/>
        <w:t>Local Time</w:t>
      </w:r>
      <w:r w:rsidRPr="007F7AA4">
        <w:rPr>
          <w:rFonts w:eastAsiaTheme="majorEastAsia" w:cs="Times New Roman"/>
        </w:rPr>
        <w:tab/>
        <w:t>Module</w:t>
      </w:r>
      <w:r w:rsidRPr="007F7AA4">
        <w:rPr>
          <w:rFonts w:eastAsiaTheme="majorEastAsia" w:cs="Times New Roman"/>
        </w:rPr>
        <w:tab/>
        <w:t>Message</w:t>
      </w:r>
      <w:r w:rsidRPr="007F7AA4">
        <w:rPr>
          <w:rFonts w:eastAsiaTheme="majorEastAsia" w:cs="Times New Roman"/>
        </w:rPr>
        <w:tab/>
        <w:t>Comment</w:t>
      </w:r>
      <w:r w:rsidRPr="007F7AA4">
        <w:rPr>
          <w:rFonts w:eastAsiaTheme="majorEastAsia" w:cs="Times New Roman"/>
        </w:rPr>
        <w:tab/>
        <w:t>Time Differences</w:t>
      </w:r>
    </w:p>
    <w:p w14:paraId="5D16A021" w14:textId="3F2BA090" w:rsidR="002474B2" w:rsidRPr="007F7AA4" w:rsidRDefault="002474B2" w:rsidP="003A3DE9">
      <w:pPr>
        <w:rPr>
          <w:rFonts w:eastAsiaTheme="majorEastAsia" w:cs="Times New Roman"/>
        </w:rPr>
      </w:pPr>
      <w:r w:rsidRPr="007F7AA4">
        <w:rPr>
          <w:rFonts w:eastAsiaTheme="majorEastAsia" w:cs="Times New Roman"/>
        </w:rPr>
        <w:t>OTA</w:t>
      </w:r>
      <w:r w:rsidRPr="007F7AA4">
        <w:rPr>
          <w:rFonts w:eastAsiaTheme="majorEastAsia" w:cs="Times New Roman"/>
        </w:rPr>
        <w:tab/>
        <w:t>2083114</w:t>
      </w:r>
      <w:r w:rsidRPr="007F7AA4">
        <w:rPr>
          <w:rFonts w:eastAsiaTheme="majorEastAsia" w:cs="Times New Roman"/>
        </w:rPr>
        <w:tab/>
        <w:t>189010225</w:t>
      </w:r>
      <w:r w:rsidRPr="007F7AA4">
        <w:rPr>
          <w:rFonts w:eastAsiaTheme="majorEastAsia" w:cs="Times New Roman"/>
        </w:rPr>
        <w:tab/>
        <w:t>15:03:16:199</w:t>
      </w:r>
      <w:r w:rsidRPr="007F7AA4">
        <w:rPr>
          <w:rFonts w:eastAsiaTheme="majorEastAsia" w:cs="Times New Roman"/>
        </w:rPr>
        <w:tab/>
        <w:t>EMM_NASMSG_2</w:t>
      </w:r>
      <w:r w:rsidRPr="007F7AA4">
        <w:rPr>
          <w:rFonts w:eastAsiaTheme="majorEastAsia" w:cs="Times New Roman"/>
        </w:rPr>
        <w:tab/>
        <w:t>[MS-&gt;NW] EMM_Tracking_Area_Update_Request(EPS update type="EMM_UPDATE_TYPE_TAU", active flag="KAL_FALSE")</w:t>
      </w:r>
    </w:p>
    <w:p w14:paraId="4809F1F9" w14:textId="07BB9D11" w:rsidR="002474B2" w:rsidRPr="007F7AA4" w:rsidRDefault="002474B2" w:rsidP="003A3DE9">
      <w:pPr>
        <w:rPr>
          <w:rFonts w:eastAsiaTheme="majorEastAsia" w:cs="Times New Roman"/>
        </w:rPr>
      </w:pPr>
      <w:r w:rsidRPr="007F7AA4">
        <w:rPr>
          <w:rFonts w:eastAsiaTheme="majorEastAsia" w:cs="Times New Roman"/>
        </w:rPr>
        <w:t>OTA</w:t>
      </w:r>
      <w:r w:rsidRPr="007F7AA4">
        <w:rPr>
          <w:rFonts w:eastAsiaTheme="majorEastAsia" w:cs="Times New Roman"/>
        </w:rPr>
        <w:tab/>
        <w:t>2086344</w:t>
      </w:r>
      <w:r w:rsidRPr="007F7AA4">
        <w:rPr>
          <w:rFonts w:eastAsiaTheme="majorEastAsia" w:cs="Times New Roman"/>
        </w:rPr>
        <w:tab/>
        <w:t>189011474</w:t>
      </w:r>
      <w:r w:rsidRPr="007F7AA4">
        <w:rPr>
          <w:rFonts w:eastAsiaTheme="majorEastAsia" w:cs="Times New Roman"/>
        </w:rPr>
        <w:tab/>
        <w:t>15:03:16:399</w:t>
      </w:r>
      <w:r w:rsidRPr="007F7AA4">
        <w:rPr>
          <w:rFonts w:eastAsiaTheme="majorEastAsia" w:cs="Times New Roman"/>
        </w:rPr>
        <w:tab/>
        <w:t>EMM_NASMSG_2</w:t>
      </w:r>
      <w:r w:rsidRPr="007F7AA4">
        <w:rPr>
          <w:rFonts w:eastAsiaTheme="majorEastAsia" w:cs="Times New Roman"/>
        </w:rPr>
        <w:tab/>
        <w:t>[NW-&gt;MS] EMM_Tracking_Area_Update_Reject(EMM cause="EMM_CAUSE_UE_ID_NOT_DERIVED_BY_NW")</w:t>
      </w:r>
    </w:p>
    <w:p w14:paraId="4094AB15" w14:textId="4385461B" w:rsidR="002474B2" w:rsidRPr="007F7AA4" w:rsidRDefault="002474B2" w:rsidP="003A3DE9">
      <w:pPr>
        <w:rPr>
          <w:rFonts w:eastAsiaTheme="majorEastAsia" w:cs="Times New Roman"/>
        </w:rPr>
      </w:pPr>
      <w:r w:rsidRPr="007F7AA4">
        <w:rPr>
          <w:rFonts w:eastAsiaTheme="majorEastAsia" w:cs="Times New Roman"/>
        </w:rPr>
        <w:t>OTA</w:t>
      </w:r>
      <w:r w:rsidRPr="007F7AA4">
        <w:rPr>
          <w:rFonts w:eastAsiaTheme="majorEastAsia" w:cs="Times New Roman"/>
        </w:rPr>
        <w:tab/>
        <w:t>2114181</w:t>
      </w:r>
      <w:r w:rsidRPr="007F7AA4">
        <w:rPr>
          <w:rFonts w:eastAsiaTheme="majorEastAsia" w:cs="Times New Roman"/>
        </w:rPr>
        <w:tab/>
        <w:t>189016394</w:t>
      </w:r>
      <w:r w:rsidRPr="007F7AA4">
        <w:rPr>
          <w:rFonts w:eastAsiaTheme="majorEastAsia" w:cs="Times New Roman"/>
        </w:rPr>
        <w:tab/>
        <w:t>15:03:16:599</w:t>
      </w:r>
      <w:r w:rsidRPr="007F7AA4">
        <w:rPr>
          <w:rFonts w:eastAsiaTheme="majorEastAsia" w:cs="Times New Roman"/>
        </w:rPr>
        <w:tab/>
        <w:t>EMM_NASMSG_2</w:t>
      </w:r>
      <w:r w:rsidRPr="007F7AA4">
        <w:rPr>
          <w:rFonts w:eastAsiaTheme="majorEastAsia" w:cs="Times New Roman"/>
        </w:rPr>
        <w:tab/>
        <w:t>[MS-&gt;NW] EMM_Attach_Request(EPS attach type="EMM_ATTACH_TYPE_EPS_ATTACH")</w:t>
      </w:r>
    </w:p>
    <w:p w14:paraId="2274255D" w14:textId="6ADF44BC" w:rsidR="002474B2" w:rsidRPr="007F7AA4" w:rsidRDefault="002474B2" w:rsidP="003A3DE9">
      <w:pPr>
        <w:rPr>
          <w:rFonts w:eastAsiaTheme="majorEastAsia" w:cs="Times New Roman"/>
        </w:rPr>
      </w:pPr>
      <w:r w:rsidRPr="007F7AA4">
        <w:rPr>
          <w:rFonts w:eastAsiaTheme="majorEastAsia" w:cs="Times New Roman"/>
        </w:rPr>
        <w:t>OTA</w:t>
      </w:r>
      <w:r w:rsidRPr="007F7AA4">
        <w:rPr>
          <w:rFonts w:eastAsiaTheme="majorEastAsia" w:cs="Times New Roman"/>
        </w:rPr>
        <w:tab/>
        <w:t>2115612</w:t>
      </w:r>
      <w:r w:rsidRPr="007F7AA4">
        <w:rPr>
          <w:rFonts w:eastAsiaTheme="majorEastAsia" w:cs="Times New Roman"/>
        </w:rPr>
        <w:tab/>
        <w:t>189017116</w:t>
      </w:r>
      <w:r w:rsidRPr="007F7AA4">
        <w:rPr>
          <w:rFonts w:eastAsiaTheme="majorEastAsia" w:cs="Times New Roman"/>
        </w:rPr>
        <w:tab/>
        <w:t>15:03:16:599</w:t>
      </w:r>
      <w:r w:rsidRPr="007F7AA4">
        <w:rPr>
          <w:rFonts w:eastAsiaTheme="majorEastAsia" w:cs="Times New Roman"/>
        </w:rPr>
        <w:tab/>
        <w:t>EMM_NASMSG_2</w:t>
      </w:r>
      <w:r w:rsidRPr="007F7AA4">
        <w:rPr>
          <w:rFonts w:eastAsiaTheme="majorEastAsia" w:cs="Times New Roman"/>
        </w:rPr>
        <w:tab/>
        <w:t>[NW-&gt;MS] EMM_Attach_Reject(EMM cause="EMM_CAUSE_NO_SUITABLE_CELL_IN_TA")</w:t>
      </w:r>
    </w:p>
    <w:p w14:paraId="5CCA275E" w14:textId="77777777" w:rsidR="002474B2" w:rsidRPr="007F7AA4" w:rsidRDefault="002474B2" w:rsidP="003A3DE9">
      <w:pPr>
        <w:rPr>
          <w:rFonts w:eastAsiaTheme="majorEastAsia" w:cs="Times New Roman"/>
        </w:rPr>
      </w:pPr>
      <w:r w:rsidRPr="007F7AA4">
        <w:rPr>
          <w:rFonts w:eastAsiaTheme="majorEastAsia" w:cs="Times New Roman"/>
        </w:rPr>
        <w:t>SYS</w:t>
      </w:r>
      <w:r w:rsidRPr="007F7AA4">
        <w:rPr>
          <w:rFonts w:eastAsiaTheme="majorEastAsia" w:cs="Times New Roman"/>
        </w:rPr>
        <w:tab/>
        <w:t>2149250</w:t>
      </w:r>
      <w:r w:rsidRPr="007F7AA4">
        <w:rPr>
          <w:rFonts w:eastAsiaTheme="majorEastAsia" w:cs="Times New Roman"/>
        </w:rPr>
        <w:tab/>
        <w:t>189027162</w:t>
      </w:r>
      <w:r w:rsidRPr="007F7AA4">
        <w:rPr>
          <w:rFonts w:eastAsiaTheme="majorEastAsia" w:cs="Times New Roman"/>
        </w:rPr>
        <w:tab/>
        <w:t>15:03:17:399</w:t>
      </w:r>
      <w:r w:rsidRPr="007F7AA4">
        <w:rPr>
          <w:rFonts w:eastAsiaTheme="majorEastAsia" w:cs="Times New Roman"/>
        </w:rPr>
        <w:tab/>
        <w:t>NIL</w:t>
      </w:r>
      <w:r w:rsidRPr="007F7AA4">
        <w:rPr>
          <w:rFonts w:eastAsiaTheme="majorEastAsia" w:cs="Times New Roman"/>
        </w:rPr>
        <w:tab/>
        <w:t>[AT_RX p46,ch14]ATD15311738693;</w:t>
      </w:r>
    </w:p>
    <w:p w14:paraId="52551F08" w14:textId="125CD2B7" w:rsidR="002474B2" w:rsidRPr="007F7AA4" w:rsidRDefault="002474B2" w:rsidP="003A3DE9">
      <w:pPr>
        <w:rPr>
          <w:rFonts w:eastAsiaTheme="majorEastAsia" w:cs="Times New Roman"/>
        </w:rPr>
      </w:pPr>
    </w:p>
    <w:p w14:paraId="2694669A" w14:textId="0E0C780C" w:rsidR="002474B2" w:rsidRPr="007F7AA4" w:rsidRDefault="002474B2" w:rsidP="003A3DE9">
      <w:pPr>
        <w:rPr>
          <w:rFonts w:eastAsiaTheme="majorEastAsia" w:cs="Times New Roman"/>
        </w:rPr>
      </w:pPr>
      <w:r w:rsidRPr="007F7AA4">
        <w:rPr>
          <w:rFonts w:eastAsiaTheme="majorEastAsia" w:cs="Times New Roman"/>
        </w:rPr>
        <w:t>OTA</w:t>
      </w:r>
      <w:r w:rsidRPr="007F7AA4">
        <w:rPr>
          <w:rFonts w:eastAsiaTheme="majorEastAsia" w:cs="Times New Roman"/>
        </w:rPr>
        <w:tab/>
        <w:t>2152500</w:t>
      </w:r>
      <w:r w:rsidRPr="007F7AA4">
        <w:rPr>
          <w:rFonts w:eastAsiaTheme="majorEastAsia" w:cs="Times New Roman"/>
        </w:rPr>
        <w:tab/>
        <w:t>189028050</w:t>
      </w:r>
      <w:r w:rsidRPr="007F7AA4">
        <w:rPr>
          <w:rFonts w:eastAsiaTheme="majorEastAsia" w:cs="Times New Roman"/>
        </w:rPr>
        <w:tab/>
        <w:t>15:03:17:399</w:t>
      </w:r>
      <w:r w:rsidRPr="007F7AA4">
        <w:rPr>
          <w:rFonts w:eastAsiaTheme="majorEastAsia" w:cs="Times New Roman"/>
        </w:rPr>
        <w:tab/>
        <w:t>EMM_NASMSG_2</w:t>
      </w:r>
      <w:r w:rsidRPr="007F7AA4">
        <w:rPr>
          <w:rFonts w:eastAsiaTheme="majorEastAsia" w:cs="Times New Roman"/>
        </w:rPr>
        <w:tab/>
        <w:t xml:space="preserve">[MS-&gt;NW] EMM_Attach_Request(EPS attach </w:t>
      </w:r>
      <w:r w:rsidRPr="007F7AA4">
        <w:rPr>
          <w:rFonts w:eastAsiaTheme="majorEastAsia" w:cs="Times New Roman"/>
        </w:rPr>
        <w:lastRenderedPageBreak/>
        <w:t>type="EMM_ATTACH_TYPE_EPS_ATTACH")</w:t>
      </w:r>
    </w:p>
    <w:p w14:paraId="2630DC9E" w14:textId="0F66155E" w:rsidR="002474B2" w:rsidRPr="007F7AA4" w:rsidRDefault="002474B2" w:rsidP="003A3DE9">
      <w:pPr>
        <w:rPr>
          <w:rFonts w:eastAsiaTheme="majorEastAsia" w:cs="Times New Roman"/>
        </w:rPr>
      </w:pPr>
      <w:r w:rsidRPr="007F7AA4">
        <w:rPr>
          <w:rFonts w:eastAsiaTheme="majorEastAsia" w:cs="Times New Roman"/>
        </w:rPr>
        <w:t>OTA</w:t>
      </w:r>
      <w:r w:rsidRPr="007F7AA4">
        <w:rPr>
          <w:rFonts w:eastAsiaTheme="majorEastAsia" w:cs="Times New Roman"/>
        </w:rPr>
        <w:tab/>
        <w:t>2162770</w:t>
      </w:r>
      <w:r w:rsidRPr="007F7AA4">
        <w:rPr>
          <w:rFonts w:eastAsiaTheme="majorEastAsia" w:cs="Times New Roman"/>
        </w:rPr>
        <w:tab/>
        <w:t>189035774</w:t>
      </w:r>
      <w:r w:rsidRPr="007F7AA4">
        <w:rPr>
          <w:rFonts w:eastAsiaTheme="majorEastAsia" w:cs="Times New Roman"/>
        </w:rPr>
        <w:tab/>
        <w:t>15:03:17:800</w:t>
      </w:r>
      <w:r w:rsidRPr="007F7AA4">
        <w:rPr>
          <w:rFonts w:eastAsiaTheme="majorEastAsia" w:cs="Times New Roman"/>
        </w:rPr>
        <w:tab/>
        <w:t>EMM_NASMSG_2</w:t>
      </w:r>
      <w:r w:rsidRPr="007F7AA4">
        <w:rPr>
          <w:rFonts w:eastAsiaTheme="majorEastAsia" w:cs="Times New Roman"/>
        </w:rPr>
        <w:tab/>
        <w:t>[NW-&gt;MS] EMM_Attach_Accept(EPS attach result="EMM_ATTACH_RESULT_EPS_ONLY_ATTACHED")</w:t>
      </w:r>
    </w:p>
    <w:p w14:paraId="3B8C557E" w14:textId="5A4E62AE" w:rsidR="002474B2" w:rsidRPr="007F7AA4" w:rsidRDefault="002474B2" w:rsidP="003A3DE9">
      <w:pPr>
        <w:rPr>
          <w:rFonts w:eastAsiaTheme="majorEastAsia" w:cs="Times New Roman"/>
        </w:rPr>
      </w:pPr>
      <w:r w:rsidRPr="007F7AA4">
        <w:rPr>
          <w:rFonts w:eastAsiaTheme="majorEastAsia" w:cs="Times New Roman"/>
        </w:rPr>
        <w:t>OTA</w:t>
      </w:r>
      <w:r w:rsidRPr="007F7AA4">
        <w:rPr>
          <w:rFonts w:eastAsiaTheme="majorEastAsia" w:cs="Times New Roman"/>
        </w:rPr>
        <w:tab/>
        <w:t>2164118</w:t>
      </w:r>
      <w:r w:rsidRPr="007F7AA4">
        <w:rPr>
          <w:rFonts w:eastAsiaTheme="majorEastAsia" w:cs="Times New Roman"/>
        </w:rPr>
        <w:tab/>
        <w:t>189035896</w:t>
      </w:r>
      <w:r w:rsidRPr="007F7AA4">
        <w:rPr>
          <w:rFonts w:eastAsiaTheme="majorEastAsia" w:cs="Times New Roman"/>
        </w:rPr>
        <w:tab/>
        <w:t>15:03:17:800</w:t>
      </w:r>
      <w:r w:rsidRPr="007F7AA4">
        <w:rPr>
          <w:rFonts w:eastAsiaTheme="majorEastAsia" w:cs="Times New Roman"/>
        </w:rPr>
        <w:tab/>
        <w:t>EMM_NASMSG_2</w:t>
      </w:r>
      <w:r w:rsidRPr="007F7AA4">
        <w:rPr>
          <w:rFonts w:eastAsiaTheme="majorEastAsia" w:cs="Times New Roman"/>
        </w:rPr>
        <w:tab/>
        <w:t>[MS-&gt;NW] EMM_Attach_Complete</w:t>
      </w:r>
    </w:p>
    <w:p w14:paraId="11B8902D" w14:textId="0C2C9B82" w:rsidR="002474B2" w:rsidRPr="007F7AA4" w:rsidRDefault="002474B2" w:rsidP="003A3DE9">
      <w:pPr>
        <w:rPr>
          <w:rFonts w:eastAsiaTheme="majorEastAsia" w:cs="Times New Roman"/>
        </w:rPr>
      </w:pPr>
      <w:r w:rsidRPr="007F7AA4">
        <w:rPr>
          <w:rFonts w:eastAsiaTheme="majorEastAsia" w:cs="Times New Roman"/>
        </w:rPr>
        <w:t>PS</w:t>
      </w:r>
      <w:r w:rsidRPr="007F7AA4">
        <w:rPr>
          <w:rFonts w:eastAsiaTheme="majorEastAsia" w:cs="Times New Roman"/>
        </w:rPr>
        <w:tab/>
        <w:t>2170412</w:t>
      </w:r>
      <w:r w:rsidRPr="007F7AA4">
        <w:rPr>
          <w:rFonts w:eastAsiaTheme="majorEastAsia" w:cs="Times New Roman"/>
        </w:rPr>
        <w:tab/>
        <w:t>189036527</w:t>
      </w:r>
      <w:r w:rsidRPr="007F7AA4">
        <w:rPr>
          <w:rFonts w:eastAsiaTheme="majorEastAsia" w:cs="Times New Roman"/>
        </w:rPr>
        <w:tab/>
        <w:t>15:03:18:000</w:t>
      </w:r>
      <w:r w:rsidRPr="007F7AA4">
        <w:rPr>
          <w:rFonts w:eastAsiaTheme="majorEastAsia" w:cs="Times New Roman"/>
        </w:rPr>
        <w:tab/>
        <w:t>VDM_TRK_2 - VDM_ADS_2</w:t>
      </w:r>
      <w:r w:rsidRPr="007F7AA4">
        <w:rPr>
          <w:rFonts w:eastAsiaTheme="majorEastAsia" w:cs="Times New Roman"/>
        </w:rPr>
        <w:tab/>
        <w:t>MSG_ID_VDM_TRK_ADS_SELECT_REQ</w:t>
      </w:r>
    </w:p>
    <w:p w14:paraId="707FDA2C" w14:textId="77777777" w:rsidR="002474B2" w:rsidRPr="007F7AA4" w:rsidRDefault="002474B2" w:rsidP="003A3DE9">
      <w:pPr>
        <w:rPr>
          <w:rFonts w:eastAsiaTheme="majorEastAsia" w:cs="Times New Roman"/>
        </w:rPr>
      </w:pPr>
    </w:p>
    <w:p w14:paraId="73E1C34A" w14:textId="77777777" w:rsidR="002474B2" w:rsidRPr="007F7AA4" w:rsidRDefault="002474B2" w:rsidP="003A3DE9">
      <w:pPr>
        <w:rPr>
          <w:rFonts w:eastAsiaTheme="majorEastAsia" w:cs="Times New Roman"/>
        </w:rPr>
      </w:pPr>
      <w:r w:rsidRPr="007F7AA4">
        <w:rPr>
          <w:rFonts w:eastAsiaTheme="majorEastAsia" w:cs="Times New Roman"/>
        </w:rPr>
        <w:t xml:space="preserve">// </w:t>
      </w:r>
      <w:r w:rsidRPr="007F7AA4">
        <w:rPr>
          <w:rFonts w:eastAsiaTheme="majorEastAsia" w:cs="Times New Roman"/>
        </w:rPr>
        <w:t>没有可允许的呼叫注册域</w:t>
      </w:r>
    </w:p>
    <w:p w14:paraId="370DF115" w14:textId="26568C17" w:rsidR="002474B2" w:rsidRPr="007F7AA4" w:rsidRDefault="002474B2" w:rsidP="003A3DE9">
      <w:pPr>
        <w:rPr>
          <w:rFonts w:eastAsiaTheme="majorEastAsia" w:cs="Times New Roman"/>
          <w:highlight w:val="yellow"/>
        </w:rPr>
      </w:pPr>
      <w:r w:rsidRPr="007F7AA4">
        <w:rPr>
          <w:rFonts w:eastAsiaTheme="majorEastAsia" w:cs="Times New Roman"/>
          <w:highlight w:val="yellow"/>
        </w:rPr>
        <w:t>PS</w:t>
      </w:r>
      <w:r w:rsidRPr="007F7AA4">
        <w:rPr>
          <w:rFonts w:eastAsiaTheme="majorEastAsia" w:cs="Times New Roman"/>
          <w:highlight w:val="yellow"/>
        </w:rPr>
        <w:tab/>
        <w:t>2170523</w:t>
      </w:r>
      <w:r w:rsidRPr="007F7AA4">
        <w:rPr>
          <w:rFonts w:eastAsiaTheme="majorEastAsia" w:cs="Times New Roman"/>
          <w:highlight w:val="yellow"/>
        </w:rPr>
        <w:tab/>
        <w:t>189036534</w:t>
      </w:r>
      <w:r w:rsidRPr="007F7AA4">
        <w:rPr>
          <w:rFonts w:eastAsiaTheme="majorEastAsia" w:cs="Times New Roman"/>
          <w:highlight w:val="yellow"/>
        </w:rPr>
        <w:tab/>
        <w:t>15:03:18:000</w:t>
      </w:r>
      <w:r w:rsidRPr="007F7AA4">
        <w:rPr>
          <w:rFonts w:eastAsiaTheme="majorEastAsia" w:cs="Times New Roman"/>
          <w:highlight w:val="yellow"/>
        </w:rPr>
        <w:tab/>
        <w:t>VDM_ADS_2 - VDM_TRK_2</w:t>
      </w:r>
      <w:r w:rsidRPr="007F7AA4">
        <w:rPr>
          <w:rFonts w:eastAsiaTheme="majorEastAsia" w:cs="Times New Roman"/>
          <w:highlight w:val="yellow"/>
        </w:rPr>
        <w:tab/>
        <w:t>MSG_ID_VDM_TRK_ADS_SELECT_CNF</w:t>
      </w:r>
    </w:p>
    <w:p w14:paraId="2CE68E91" w14:textId="77777777" w:rsidR="002474B2" w:rsidRPr="007F7AA4" w:rsidRDefault="002474B2" w:rsidP="003A3DE9">
      <w:pPr>
        <w:rPr>
          <w:rFonts w:eastAsiaTheme="majorEastAsia" w:cs="Times New Roman"/>
        </w:rPr>
      </w:pPr>
      <w:r w:rsidRPr="007F7AA4">
        <w:rPr>
          <w:rFonts w:eastAsiaTheme="majorEastAsia" w:cs="Times New Roman"/>
          <w:highlight w:val="yellow"/>
        </w:rPr>
        <w:t>abort_reason = VDM_ADS_ABORT_REASON_NO_ALLOWED_DOMAIN (enum 1)</w:t>
      </w:r>
    </w:p>
    <w:p w14:paraId="23F825A6" w14:textId="61491B3B" w:rsidR="002474B2" w:rsidRPr="007F7AA4" w:rsidRDefault="002474B2" w:rsidP="003A3DE9">
      <w:pPr>
        <w:rPr>
          <w:rFonts w:eastAsiaTheme="majorEastAsia" w:cs="Times New Roman"/>
        </w:rPr>
      </w:pPr>
      <w:r w:rsidRPr="007F7AA4">
        <w:rPr>
          <w:rFonts w:eastAsiaTheme="majorEastAsia" w:cs="Times New Roman"/>
        </w:rPr>
        <w:t>SYS</w:t>
      </w:r>
      <w:r w:rsidRPr="007F7AA4">
        <w:rPr>
          <w:rFonts w:eastAsiaTheme="majorEastAsia" w:cs="Times New Roman"/>
        </w:rPr>
        <w:tab/>
        <w:t>2170575</w:t>
      </w:r>
      <w:r w:rsidRPr="007F7AA4">
        <w:rPr>
          <w:rFonts w:eastAsiaTheme="majorEastAsia" w:cs="Times New Roman"/>
        </w:rPr>
        <w:tab/>
        <w:t>189036536</w:t>
      </w:r>
      <w:r w:rsidRPr="007F7AA4">
        <w:rPr>
          <w:rFonts w:eastAsiaTheme="majorEastAsia" w:cs="Times New Roman"/>
        </w:rPr>
        <w:tab/>
        <w:t>15:03:18:000</w:t>
      </w:r>
      <w:r w:rsidRPr="007F7AA4">
        <w:rPr>
          <w:rFonts w:eastAsiaTheme="majorEastAsia" w:cs="Times New Roman"/>
        </w:rPr>
        <w:tab/>
        <w:t>NIL</w:t>
      </w:r>
      <w:r w:rsidRPr="007F7AA4">
        <w:rPr>
          <w:rFonts w:eastAsiaTheme="majorEastAsia" w:cs="Times New Roman"/>
        </w:rPr>
        <w:tab/>
        <w:t>[AT_URC p44,ch12]+ECPI: 1,133,0,0,0,20,"15311738693",129,"",63</w:t>
      </w:r>
    </w:p>
    <w:p w14:paraId="01C90409" w14:textId="77777777" w:rsidR="002474B2" w:rsidRPr="007F7AA4" w:rsidRDefault="002474B2" w:rsidP="003A3DE9">
      <w:pPr>
        <w:rPr>
          <w:rFonts w:eastAsiaTheme="majorEastAsia" w:cs="Times New Roman"/>
        </w:rPr>
      </w:pPr>
      <w:r w:rsidRPr="007F7AA4">
        <w:rPr>
          <w:rFonts w:eastAsiaTheme="majorEastAsia" w:cs="Times New Roman"/>
        </w:rPr>
        <w:t>=&gt; Decode:Call Progress Information +ECPI</w:t>
      </w:r>
    </w:p>
    <w:p w14:paraId="17AC7FA0" w14:textId="77777777" w:rsidR="002474B2" w:rsidRPr="007F7AA4" w:rsidRDefault="002474B2" w:rsidP="003A3DE9">
      <w:pPr>
        <w:rPr>
          <w:rFonts w:eastAsiaTheme="majorEastAsia" w:cs="Times New Roman"/>
        </w:rPr>
      </w:pPr>
      <w:r w:rsidRPr="007F7AA4">
        <w:rPr>
          <w:rFonts w:eastAsiaTheme="majorEastAsia" w:cs="Times New Roman"/>
        </w:rPr>
        <w:t>&lt;call_id&gt; :  1</w:t>
      </w:r>
    </w:p>
    <w:p w14:paraId="4FA8D300" w14:textId="77777777" w:rsidR="002474B2" w:rsidRPr="007F7AA4" w:rsidRDefault="002474B2" w:rsidP="003A3DE9">
      <w:pPr>
        <w:rPr>
          <w:rFonts w:eastAsiaTheme="majorEastAsia" w:cs="Times New Roman"/>
        </w:rPr>
      </w:pPr>
      <w:r w:rsidRPr="007F7AA4">
        <w:rPr>
          <w:rFonts w:eastAsiaTheme="majorEastAsia" w:cs="Times New Roman"/>
        </w:rPr>
        <w:t>&lt;msg_type&gt; : 133(State: Disconnected)</w:t>
      </w:r>
    </w:p>
    <w:p w14:paraId="1AB3887C" w14:textId="77777777" w:rsidR="002474B2" w:rsidRPr="007F7AA4" w:rsidRDefault="002474B2" w:rsidP="003A3DE9">
      <w:pPr>
        <w:rPr>
          <w:rFonts w:eastAsiaTheme="majorEastAsia" w:cs="Times New Roman"/>
        </w:rPr>
      </w:pPr>
      <w:r w:rsidRPr="007F7AA4">
        <w:rPr>
          <w:rFonts w:eastAsiaTheme="majorEastAsia" w:cs="Times New Roman"/>
        </w:rPr>
        <w:t>&lt;is_ibt, in band tone&gt; : 0(NO)</w:t>
      </w:r>
    </w:p>
    <w:p w14:paraId="7487BC95" w14:textId="77777777" w:rsidR="002474B2" w:rsidRPr="007F7AA4" w:rsidRDefault="002474B2" w:rsidP="003A3DE9">
      <w:pPr>
        <w:rPr>
          <w:rFonts w:eastAsiaTheme="majorEastAsia" w:cs="Times New Roman"/>
        </w:rPr>
      </w:pPr>
      <w:r w:rsidRPr="007F7AA4">
        <w:rPr>
          <w:rFonts w:eastAsiaTheme="majorEastAsia" w:cs="Times New Roman"/>
        </w:rPr>
        <w:t>&lt;is_tch&gt; : 0(NO)</w:t>
      </w:r>
    </w:p>
    <w:p w14:paraId="165AA188" w14:textId="77777777" w:rsidR="002474B2" w:rsidRPr="007F7AA4" w:rsidRDefault="002474B2" w:rsidP="003A3DE9">
      <w:pPr>
        <w:rPr>
          <w:rFonts w:eastAsiaTheme="majorEastAsia" w:cs="Times New Roman"/>
        </w:rPr>
      </w:pPr>
      <w:r w:rsidRPr="007F7AA4">
        <w:rPr>
          <w:rFonts w:eastAsiaTheme="majorEastAsia" w:cs="Times New Roman"/>
        </w:rPr>
        <w:t>&lt;dir&gt; : 0(MO Call)</w:t>
      </w:r>
    </w:p>
    <w:p w14:paraId="2DF3AC8F" w14:textId="77777777" w:rsidR="002474B2" w:rsidRPr="007F7AA4" w:rsidRDefault="002474B2" w:rsidP="003A3DE9">
      <w:pPr>
        <w:rPr>
          <w:rFonts w:eastAsiaTheme="majorEastAsia" w:cs="Times New Roman"/>
        </w:rPr>
      </w:pPr>
      <w:r w:rsidRPr="007F7AA4">
        <w:rPr>
          <w:rFonts w:eastAsiaTheme="majorEastAsia" w:cs="Times New Roman"/>
        </w:rPr>
        <w:t>&lt;call_mode&gt; : 20(IMS_VOICE_CALL)</w:t>
      </w:r>
    </w:p>
    <w:p w14:paraId="782FAEBB" w14:textId="77777777" w:rsidR="002474B2" w:rsidRPr="007F7AA4" w:rsidRDefault="002474B2" w:rsidP="003A3DE9">
      <w:pPr>
        <w:rPr>
          <w:rFonts w:eastAsiaTheme="majorEastAsia" w:cs="Times New Roman"/>
        </w:rPr>
      </w:pPr>
      <w:r w:rsidRPr="007F7AA4">
        <w:rPr>
          <w:rFonts w:eastAsiaTheme="majorEastAsia" w:cs="Times New Roman"/>
        </w:rPr>
        <w:t>&lt;number&gt; : "15311738693"</w:t>
      </w:r>
    </w:p>
    <w:p w14:paraId="584F3265" w14:textId="77777777" w:rsidR="002474B2" w:rsidRPr="007F7AA4" w:rsidRDefault="002474B2" w:rsidP="003A3DE9">
      <w:pPr>
        <w:rPr>
          <w:rFonts w:eastAsiaTheme="majorEastAsia" w:cs="Times New Roman"/>
        </w:rPr>
      </w:pPr>
      <w:r w:rsidRPr="007F7AA4">
        <w:rPr>
          <w:rFonts w:eastAsiaTheme="majorEastAsia" w:cs="Times New Roman"/>
        </w:rPr>
        <w:t>&lt;call_type&gt; : 129(National)</w:t>
      </w:r>
    </w:p>
    <w:p w14:paraId="714D2D45" w14:textId="77777777" w:rsidR="002474B2" w:rsidRPr="007F7AA4" w:rsidRDefault="002474B2" w:rsidP="003A3DE9">
      <w:pPr>
        <w:rPr>
          <w:rFonts w:eastAsiaTheme="majorEastAsia" w:cs="Times New Roman"/>
        </w:rPr>
      </w:pPr>
      <w:r w:rsidRPr="007F7AA4">
        <w:rPr>
          <w:rFonts w:eastAsiaTheme="majorEastAsia" w:cs="Times New Roman"/>
        </w:rPr>
        <w:t>&lt;pau, P asserted URI&gt; : ""</w:t>
      </w:r>
    </w:p>
    <w:p w14:paraId="38CEB571" w14:textId="77777777" w:rsidR="002474B2" w:rsidRPr="007F7AA4" w:rsidRDefault="002474B2" w:rsidP="003A3DE9">
      <w:pPr>
        <w:rPr>
          <w:rFonts w:eastAsiaTheme="majorEastAsia" w:cs="Times New Roman"/>
        </w:rPr>
      </w:pPr>
      <w:r w:rsidRPr="007F7AA4">
        <w:rPr>
          <w:rFonts w:eastAsiaTheme="majorEastAsia" w:cs="Times New Roman"/>
        </w:rPr>
        <w:t>&lt;disconnect cause&gt; : 63</w:t>
      </w:r>
    </w:p>
    <w:p w14:paraId="6D136FD0" w14:textId="77777777" w:rsidR="002474B2" w:rsidRPr="007F7AA4" w:rsidRDefault="002474B2" w:rsidP="003A3DE9">
      <w:pPr>
        <w:rPr>
          <w:rFonts w:eastAsiaTheme="majorEastAsia" w:cs="Times New Roman"/>
        </w:rPr>
      </w:pPr>
    </w:p>
    <w:p w14:paraId="1DB56E82" w14:textId="77777777" w:rsidR="002474B2" w:rsidRPr="007F7AA4" w:rsidRDefault="002474B2" w:rsidP="003A3DE9">
      <w:pPr>
        <w:rPr>
          <w:rFonts w:eastAsiaTheme="majorEastAsia" w:cs="Times New Roman"/>
        </w:rPr>
      </w:pPr>
      <w:r w:rsidRPr="007F7AA4">
        <w:rPr>
          <w:rFonts w:eastAsiaTheme="majorEastAsia" w:cs="Times New Roman"/>
        </w:rPr>
        <w:t xml:space="preserve">// </w:t>
      </w:r>
      <w:r w:rsidRPr="007F7AA4">
        <w:rPr>
          <w:rFonts w:eastAsiaTheme="majorEastAsia" w:cs="Times New Roman"/>
        </w:rPr>
        <w:t>注册</w:t>
      </w:r>
      <w:r w:rsidRPr="007F7AA4">
        <w:rPr>
          <w:rFonts w:eastAsiaTheme="majorEastAsia" w:cs="Times New Roman"/>
        </w:rPr>
        <w:t>VoLTE</w:t>
      </w:r>
    </w:p>
    <w:p w14:paraId="545D3316" w14:textId="4CA68E35" w:rsidR="002474B2" w:rsidRPr="007F7AA4" w:rsidRDefault="002474B2" w:rsidP="003A3DE9">
      <w:pPr>
        <w:rPr>
          <w:rFonts w:eastAsiaTheme="majorEastAsia" w:cs="Times New Roman"/>
        </w:rPr>
      </w:pPr>
      <w:r w:rsidRPr="007F7AA4">
        <w:rPr>
          <w:rFonts w:eastAsiaTheme="majorEastAsia" w:cs="Times New Roman"/>
        </w:rPr>
        <w:t>SIP</w:t>
      </w:r>
      <w:r w:rsidRPr="007F7AA4">
        <w:rPr>
          <w:rFonts w:eastAsiaTheme="majorEastAsia" w:cs="Times New Roman"/>
        </w:rPr>
        <w:tab/>
        <w:t>33</w:t>
      </w:r>
      <w:r w:rsidRPr="007F7AA4">
        <w:rPr>
          <w:rFonts w:eastAsiaTheme="majorEastAsia" w:cs="Times New Roman"/>
        </w:rPr>
        <w:tab/>
        <w:t>189047741</w:t>
      </w:r>
      <w:r w:rsidRPr="007F7AA4">
        <w:rPr>
          <w:rFonts w:eastAsiaTheme="majorEastAsia" w:cs="Times New Roman"/>
        </w:rPr>
        <w:tab/>
        <w:t>15:03:18:602</w:t>
      </w:r>
      <w:r w:rsidRPr="007F7AA4">
        <w:rPr>
          <w:rFonts w:eastAsiaTheme="majorEastAsia" w:cs="Times New Roman"/>
        </w:rPr>
        <w:tab/>
      </w:r>
      <w:r w:rsidRPr="007F7AA4">
        <w:rPr>
          <w:rFonts w:eastAsiaTheme="majorEastAsia" w:cs="Times New Roman"/>
        </w:rPr>
        <w:tab/>
        <w:t>[MS-&gt;NW][P2][S2]REGISTER sip:ims.mnc011.mcc460.3gppnetwork.org SIP/2.0</w:t>
      </w:r>
    </w:p>
    <w:p w14:paraId="167DC63C" w14:textId="2CAA770C" w:rsidR="002474B2" w:rsidRPr="007F7AA4" w:rsidRDefault="002474B2" w:rsidP="003A3DE9">
      <w:pPr>
        <w:rPr>
          <w:rFonts w:eastAsiaTheme="majorEastAsia" w:cs="Times New Roman"/>
        </w:rPr>
      </w:pPr>
      <w:r w:rsidRPr="007F7AA4">
        <w:rPr>
          <w:rFonts w:eastAsiaTheme="majorEastAsia" w:cs="Times New Roman"/>
        </w:rPr>
        <w:t>SIP</w:t>
      </w:r>
      <w:r w:rsidRPr="007F7AA4">
        <w:rPr>
          <w:rFonts w:eastAsiaTheme="majorEastAsia" w:cs="Times New Roman"/>
        </w:rPr>
        <w:tab/>
        <w:t>34</w:t>
      </w:r>
      <w:r w:rsidRPr="007F7AA4">
        <w:rPr>
          <w:rFonts w:eastAsiaTheme="majorEastAsia" w:cs="Times New Roman"/>
        </w:rPr>
        <w:tab/>
        <w:t>189051051</w:t>
      </w:r>
      <w:r w:rsidRPr="007F7AA4">
        <w:rPr>
          <w:rFonts w:eastAsiaTheme="majorEastAsia" w:cs="Times New Roman"/>
        </w:rPr>
        <w:tab/>
        <w:t>15:03:18:803</w:t>
      </w:r>
      <w:r w:rsidRPr="007F7AA4">
        <w:rPr>
          <w:rFonts w:eastAsiaTheme="majorEastAsia" w:cs="Times New Roman"/>
        </w:rPr>
        <w:tab/>
      </w:r>
      <w:r w:rsidRPr="007F7AA4">
        <w:rPr>
          <w:rFonts w:eastAsiaTheme="majorEastAsia" w:cs="Times New Roman"/>
        </w:rPr>
        <w:tab/>
        <w:t>[NW-&gt;MS][P2][S2]SIP/2.0 401 Unauthorized</w:t>
      </w:r>
    </w:p>
    <w:p w14:paraId="722AAD35" w14:textId="22A5E180" w:rsidR="002474B2" w:rsidRPr="007F7AA4" w:rsidRDefault="002474B2" w:rsidP="003A3DE9">
      <w:pPr>
        <w:rPr>
          <w:rFonts w:eastAsiaTheme="majorEastAsia" w:cs="Times New Roman"/>
        </w:rPr>
      </w:pPr>
      <w:r w:rsidRPr="007F7AA4">
        <w:rPr>
          <w:rFonts w:eastAsiaTheme="majorEastAsia" w:cs="Times New Roman"/>
        </w:rPr>
        <w:t>SIP</w:t>
      </w:r>
      <w:r w:rsidRPr="007F7AA4">
        <w:rPr>
          <w:rFonts w:eastAsiaTheme="majorEastAsia" w:cs="Times New Roman"/>
        </w:rPr>
        <w:tab/>
        <w:t>35</w:t>
      </w:r>
      <w:r w:rsidRPr="007F7AA4">
        <w:rPr>
          <w:rFonts w:eastAsiaTheme="majorEastAsia" w:cs="Times New Roman"/>
        </w:rPr>
        <w:tab/>
        <w:t>189054416</w:t>
      </w:r>
      <w:r w:rsidRPr="007F7AA4">
        <w:rPr>
          <w:rFonts w:eastAsiaTheme="majorEastAsia" w:cs="Times New Roman"/>
        </w:rPr>
        <w:tab/>
        <w:t>15:03:19:003</w:t>
      </w:r>
      <w:r w:rsidRPr="007F7AA4">
        <w:rPr>
          <w:rFonts w:eastAsiaTheme="majorEastAsia" w:cs="Times New Roman"/>
        </w:rPr>
        <w:tab/>
      </w:r>
      <w:r w:rsidRPr="007F7AA4">
        <w:rPr>
          <w:rFonts w:eastAsiaTheme="majorEastAsia" w:cs="Times New Roman"/>
        </w:rPr>
        <w:tab/>
        <w:t>[MS-&gt;NW][P2][S2]REGISTER sip:ims.mnc011.mcc460.3gppnetwork.org SIP/2.0</w:t>
      </w:r>
    </w:p>
    <w:p w14:paraId="3FE61DE0" w14:textId="051076F3" w:rsidR="002474B2" w:rsidRPr="007F7AA4" w:rsidRDefault="002474B2" w:rsidP="003A3DE9">
      <w:pPr>
        <w:rPr>
          <w:rFonts w:eastAsiaTheme="majorEastAsia" w:cs="Times New Roman"/>
        </w:rPr>
      </w:pPr>
      <w:r w:rsidRPr="007F7AA4">
        <w:rPr>
          <w:rFonts w:eastAsiaTheme="majorEastAsia" w:cs="Times New Roman"/>
        </w:rPr>
        <w:t>SIP</w:t>
      </w:r>
      <w:r w:rsidRPr="007F7AA4">
        <w:rPr>
          <w:rFonts w:eastAsiaTheme="majorEastAsia" w:cs="Times New Roman"/>
        </w:rPr>
        <w:tab/>
        <w:t>36</w:t>
      </w:r>
      <w:r w:rsidRPr="007F7AA4">
        <w:rPr>
          <w:rFonts w:eastAsiaTheme="majorEastAsia" w:cs="Times New Roman"/>
        </w:rPr>
        <w:tab/>
        <w:t>189059366</w:t>
      </w:r>
      <w:r w:rsidRPr="007F7AA4">
        <w:rPr>
          <w:rFonts w:eastAsiaTheme="majorEastAsia" w:cs="Times New Roman"/>
        </w:rPr>
        <w:tab/>
        <w:t>15:03:19:403</w:t>
      </w:r>
      <w:r w:rsidRPr="007F7AA4">
        <w:rPr>
          <w:rFonts w:eastAsiaTheme="majorEastAsia" w:cs="Times New Roman"/>
        </w:rPr>
        <w:tab/>
      </w:r>
      <w:r w:rsidRPr="007F7AA4">
        <w:rPr>
          <w:rFonts w:eastAsiaTheme="majorEastAsia" w:cs="Times New Roman"/>
        </w:rPr>
        <w:tab/>
        <w:t>[NW-&gt;MS][P2][S2]SIP/2.0 200 OK</w:t>
      </w:r>
    </w:p>
    <w:p w14:paraId="63B0009F" w14:textId="50290693" w:rsidR="0062712A" w:rsidRPr="007F7AA4" w:rsidRDefault="0062712A" w:rsidP="003A3DE9">
      <w:pPr>
        <w:rPr>
          <w:rFonts w:eastAsiaTheme="majorEastAsia" w:cs="Times New Roman"/>
        </w:rPr>
      </w:pPr>
    </w:p>
    <w:p w14:paraId="50EE1E73" w14:textId="1927EA04" w:rsidR="0062712A" w:rsidRPr="007F7AA4" w:rsidRDefault="0062712A" w:rsidP="0062712A">
      <w:pPr>
        <w:pStyle w:val="3"/>
        <w:spacing w:before="156" w:after="156"/>
        <w:rPr>
          <w:rFonts w:eastAsiaTheme="majorEastAsia" w:cs="Times New Roman"/>
        </w:rPr>
      </w:pPr>
      <w:bookmarkStart w:id="264" w:name="_Toc87714809"/>
      <w:r w:rsidRPr="007F7AA4">
        <w:rPr>
          <w:rFonts w:eastAsiaTheme="majorEastAsia" w:cs="Times New Roman"/>
        </w:rPr>
        <w:t>MTK</w:t>
      </w:r>
      <w:r w:rsidRPr="007F7AA4">
        <w:rPr>
          <w:rFonts w:eastAsiaTheme="majorEastAsia" w:cs="Times New Roman"/>
        </w:rPr>
        <w:t>主叫域选失败</w:t>
      </w:r>
      <w:bookmarkEnd w:id="264"/>
    </w:p>
    <w:p w14:paraId="2B495539" w14:textId="791B13D0" w:rsidR="007E2C29" w:rsidRPr="007F7AA4" w:rsidRDefault="007E2C29" w:rsidP="007E2C29">
      <w:pPr>
        <w:rPr>
          <w:rFonts w:eastAsiaTheme="majorEastAsia" w:cs="Times New Roman"/>
        </w:rPr>
      </w:pPr>
      <w:r w:rsidRPr="007F7AA4">
        <w:rPr>
          <w:rFonts w:eastAsiaTheme="majorEastAsia" w:cs="Times New Roman"/>
        </w:rPr>
        <w:t>注意点：</w:t>
      </w:r>
    </w:p>
    <w:p w14:paraId="1ED41577" w14:textId="0F62D5D0" w:rsidR="007E2C29" w:rsidRPr="007F7AA4" w:rsidRDefault="007E2C29" w:rsidP="007E2C29">
      <w:pPr>
        <w:rPr>
          <w:rFonts w:eastAsiaTheme="majorEastAsia" w:cs="Times New Roman"/>
        </w:rPr>
      </w:pPr>
      <w:r w:rsidRPr="007F7AA4">
        <w:rPr>
          <w:rFonts w:eastAsiaTheme="majorEastAsia" w:cs="Times New Roman"/>
        </w:rPr>
        <w:t>MTK</w:t>
      </w:r>
      <w:r w:rsidRPr="007F7AA4">
        <w:rPr>
          <w:rFonts w:eastAsiaTheme="majorEastAsia" w:cs="Times New Roman"/>
        </w:rPr>
        <w:t>主叫域选定时器</w:t>
      </w:r>
      <w:r w:rsidRPr="007F7AA4">
        <w:rPr>
          <w:rFonts w:eastAsiaTheme="majorEastAsia" w:cs="Times New Roman"/>
        </w:rPr>
        <w:t>32s</w:t>
      </w:r>
      <w:r w:rsidRPr="007F7AA4">
        <w:rPr>
          <w:rFonts w:eastAsiaTheme="majorEastAsia" w:cs="Times New Roman"/>
        </w:rPr>
        <w:t>，域选过程中</w:t>
      </w:r>
      <w:r w:rsidRPr="007F7AA4">
        <w:rPr>
          <w:rFonts w:eastAsiaTheme="majorEastAsia" w:cs="Times New Roman"/>
        </w:rPr>
        <w:t>VDM</w:t>
      </w:r>
      <w:r w:rsidRPr="007F7AA4">
        <w:rPr>
          <w:rFonts w:eastAsiaTheme="majorEastAsia" w:cs="Times New Roman"/>
        </w:rPr>
        <w:t>需要</w:t>
      </w:r>
      <w:r w:rsidRPr="007F7AA4">
        <w:rPr>
          <w:rFonts w:eastAsiaTheme="majorEastAsia" w:cs="Times New Roman"/>
        </w:rPr>
        <w:t>NRRC</w:t>
      </w:r>
      <w:r w:rsidRPr="007F7AA4">
        <w:rPr>
          <w:rFonts w:eastAsiaTheme="majorEastAsia" w:cs="Times New Roman"/>
        </w:rPr>
        <w:t>读取</w:t>
      </w:r>
      <w:r w:rsidRPr="007F7AA4">
        <w:rPr>
          <w:rFonts w:eastAsiaTheme="majorEastAsia" w:cs="Times New Roman"/>
        </w:rPr>
        <w:t>SIB1</w:t>
      </w:r>
      <w:r w:rsidRPr="007F7AA4">
        <w:rPr>
          <w:rFonts w:eastAsiaTheme="majorEastAsia" w:cs="Times New Roman"/>
        </w:rPr>
        <w:t>。这需要确认。</w:t>
      </w:r>
    </w:p>
    <w:p w14:paraId="3A7A2943" w14:textId="0AF691A7" w:rsidR="00F326A6" w:rsidRPr="007F7AA4" w:rsidRDefault="00C7676F" w:rsidP="00F326A6">
      <w:pPr>
        <w:rPr>
          <w:rFonts w:eastAsiaTheme="majorEastAsia" w:cs="Times New Roman"/>
        </w:rPr>
      </w:pPr>
      <w:hyperlink r:id="rId129" w:history="1">
        <w:r w:rsidR="0062712A" w:rsidRPr="007F7AA4">
          <w:rPr>
            <w:rFonts w:eastAsiaTheme="majorEastAsia" w:cs="Times New Roman"/>
          </w:rPr>
          <w:t>UPGR5G-4446</w:t>
        </w:r>
      </w:hyperlink>
      <w:r w:rsidR="0062712A" w:rsidRPr="007F7AA4">
        <w:rPr>
          <w:rFonts w:eastAsiaTheme="majorEastAsia" w:cs="Times New Roman"/>
        </w:rPr>
        <w:t xml:space="preserve"> FT_J22_NanJing_</w:t>
      </w:r>
      <w:r w:rsidR="0062712A" w:rsidRPr="007F7AA4">
        <w:rPr>
          <w:rFonts w:eastAsiaTheme="majorEastAsia" w:cs="Times New Roman"/>
        </w:rPr>
        <w:t>卡</w:t>
      </w:r>
      <w:r w:rsidR="0062712A" w:rsidRPr="007F7AA4">
        <w:rPr>
          <w:rFonts w:eastAsiaTheme="majorEastAsia" w:cs="Times New Roman"/>
        </w:rPr>
        <w:t>1</w:t>
      </w:r>
      <w:r w:rsidR="0062712A" w:rsidRPr="007F7AA4">
        <w:rPr>
          <w:rFonts w:eastAsiaTheme="majorEastAsia" w:cs="Times New Roman"/>
        </w:rPr>
        <w:t>主卡移动</w:t>
      </w:r>
      <w:r w:rsidR="0062712A" w:rsidRPr="007F7AA4">
        <w:rPr>
          <w:rFonts w:eastAsiaTheme="majorEastAsia" w:cs="Times New Roman"/>
        </w:rPr>
        <w:t>5GVolte</w:t>
      </w:r>
      <w:r w:rsidR="0062712A" w:rsidRPr="007F7AA4">
        <w:rPr>
          <w:rFonts w:eastAsiaTheme="majorEastAsia" w:cs="Times New Roman"/>
        </w:rPr>
        <w:t>，卡</w:t>
      </w:r>
      <w:r w:rsidR="0062712A" w:rsidRPr="007F7AA4">
        <w:rPr>
          <w:rFonts w:eastAsiaTheme="majorEastAsia" w:cs="Times New Roman"/>
        </w:rPr>
        <w:t>2</w:t>
      </w:r>
      <w:r w:rsidR="0062712A" w:rsidRPr="007F7AA4">
        <w:rPr>
          <w:rFonts w:eastAsiaTheme="majorEastAsia" w:cs="Times New Roman"/>
        </w:rPr>
        <w:t>副卡电信</w:t>
      </w:r>
      <w:r w:rsidR="0062712A" w:rsidRPr="007F7AA4">
        <w:rPr>
          <w:rFonts w:eastAsiaTheme="majorEastAsia" w:cs="Times New Roman"/>
        </w:rPr>
        <w:t>4G</w:t>
      </w:r>
      <w:r w:rsidR="0062712A" w:rsidRPr="007F7AA4">
        <w:rPr>
          <w:rFonts w:eastAsiaTheme="majorEastAsia" w:cs="Times New Roman"/>
        </w:rPr>
        <w:t>，</w:t>
      </w:r>
      <w:r w:rsidR="0062712A" w:rsidRPr="007F7AA4">
        <w:rPr>
          <w:rFonts w:eastAsiaTheme="majorEastAsia" w:cs="Times New Roman"/>
        </w:rPr>
        <w:t>PS</w:t>
      </w:r>
      <w:r w:rsidR="0062712A" w:rsidRPr="007F7AA4">
        <w:rPr>
          <w:rFonts w:eastAsiaTheme="majorEastAsia" w:cs="Times New Roman"/>
        </w:rPr>
        <w:t>，卡</w:t>
      </w:r>
      <w:r w:rsidR="0062712A" w:rsidRPr="007F7AA4">
        <w:rPr>
          <w:rFonts w:eastAsiaTheme="majorEastAsia" w:cs="Times New Roman"/>
        </w:rPr>
        <w:t>1</w:t>
      </w:r>
      <w:r w:rsidR="0062712A" w:rsidRPr="007F7AA4">
        <w:rPr>
          <w:rFonts w:eastAsiaTheme="majorEastAsia" w:cs="Times New Roman"/>
        </w:rPr>
        <w:t>打卡</w:t>
      </w:r>
      <w:r w:rsidR="0062712A" w:rsidRPr="007F7AA4">
        <w:rPr>
          <w:rFonts w:eastAsiaTheme="majorEastAsia" w:cs="Times New Roman"/>
        </w:rPr>
        <w:t>2</w:t>
      </w:r>
      <w:r w:rsidR="0062712A" w:rsidRPr="007F7AA4">
        <w:rPr>
          <w:rFonts w:eastAsiaTheme="majorEastAsia" w:cs="Times New Roman"/>
        </w:rPr>
        <w:t>，</w:t>
      </w:r>
      <w:r w:rsidR="0062712A" w:rsidRPr="007F7AA4">
        <w:rPr>
          <w:rFonts w:eastAsiaTheme="majorEastAsia" w:cs="Times New Roman"/>
        </w:rPr>
        <w:t>MO</w:t>
      </w:r>
      <w:r w:rsidR="0062712A" w:rsidRPr="007F7AA4">
        <w:rPr>
          <w:rFonts w:eastAsiaTheme="majorEastAsia" w:cs="Times New Roman"/>
        </w:rPr>
        <w:t>端呼出后界面显示</w:t>
      </w:r>
      <w:r w:rsidR="0062712A" w:rsidRPr="007F7AA4">
        <w:rPr>
          <w:rFonts w:eastAsiaTheme="majorEastAsia" w:cs="Times New Roman"/>
        </w:rPr>
        <w:t>“</w:t>
      </w:r>
      <w:r w:rsidR="0062712A" w:rsidRPr="007F7AA4">
        <w:rPr>
          <w:rFonts w:eastAsiaTheme="majorEastAsia" w:cs="Times New Roman"/>
        </w:rPr>
        <w:t>第</w:t>
      </w:r>
      <w:r w:rsidR="0062712A" w:rsidRPr="007F7AA4">
        <w:rPr>
          <w:rFonts w:eastAsiaTheme="majorEastAsia" w:cs="Times New Roman"/>
        </w:rPr>
        <w:t>1</w:t>
      </w:r>
      <w:r w:rsidR="0062712A" w:rsidRPr="007F7AA4">
        <w:rPr>
          <w:rFonts w:eastAsiaTheme="majorEastAsia" w:cs="Times New Roman"/>
        </w:rPr>
        <w:t>次重拨</w:t>
      </w:r>
      <w:r w:rsidR="0062712A" w:rsidRPr="007F7AA4">
        <w:rPr>
          <w:rFonts w:eastAsiaTheme="majorEastAsia" w:cs="Times New Roman"/>
        </w:rPr>
        <w:t>”</w:t>
      </w:r>
      <w:r w:rsidR="0062712A" w:rsidRPr="007F7AA4">
        <w:rPr>
          <w:rFonts w:eastAsiaTheme="majorEastAsia" w:cs="Times New Roman"/>
        </w:rPr>
        <w:t>（</w:t>
      </w:r>
      <w:r w:rsidR="0062712A" w:rsidRPr="007F7AA4">
        <w:rPr>
          <w:rFonts w:eastAsiaTheme="majorEastAsia" w:cs="Times New Roman"/>
        </w:rPr>
        <w:t>1/40</w:t>
      </w:r>
      <w:r w:rsidR="0062712A" w:rsidRPr="007F7AA4">
        <w:rPr>
          <w:rFonts w:eastAsiaTheme="majorEastAsia" w:cs="Times New Roman"/>
        </w:rPr>
        <w:t>）</w:t>
      </w:r>
      <w:r w:rsidR="0062712A" w:rsidRPr="007F7AA4">
        <w:rPr>
          <w:rFonts w:eastAsiaTheme="majorEastAsia" w:cs="Times New Roman"/>
        </w:rPr>
        <w:t>_0201</w:t>
      </w:r>
    </w:p>
    <w:p w14:paraId="303E6ABE" w14:textId="77777777" w:rsidR="00F326A6" w:rsidRPr="007F7AA4" w:rsidRDefault="00F326A6" w:rsidP="00F326A6">
      <w:pPr>
        <w:rPr>
          <w:rFonts w:eastAsiaTheme="majorEastAsia" w:cs="Times New Roman"/>
        </w:rPr>
      </w:pPr>
    </w:p>
    <w:p w14:paraId="7B8DB1F3" w14:textId="351D9546" w:rsidR="00F326A6" w:rsidRPr="007F7AA4" w:rsidRDefault="00F326A6" w:rsidP="00F326A6">
      <w:pPr>
        <w:rPr>
          <w:rFonts w:eastAsiaTheme="majorEastAsia" w:cs="Times New Roman"/>
          <w:b/>
        </w:rPr>
      </w:pPr>
      <w:r w:rsidRPr="007F7AA4">
        <w:rPr>
          <w:rFonts w:eastAsiaTheme="majorEastAsia" w:cs="Times New Roman"/>
          <w:b/>
        </w:rPr>
        <w:t>从</w:t>
      </w:r>
      <w:r w:rsidRPr="007F7AA4">
        <w:rPr>
          <w:rFonts w:eastAsiaTheme="majorEastAsia" w:cs="Times New Roman"/>
          <w:b/>
        </w:rPr>
        <w:t>log</w:t>
      </w:r>
      <w:r w:rsidRPr="007F7AA4">
        <w:rPr>
          <w:rFonts w:eastAsiaTheme="majorEastAsia" w:cs="Times New Roman"/>
          <w:b/>
        </w:rPr>
        <w:t>看，</w:t>
      </w:r>
      <w:r w:rsidRPr="007F7AA4">
        <w:rPr>
          <w:rFonts w:eastAsiaTheme="majorEastAsia" w:cs="Times New Roman"/>
          <w:b/>
        </w:rPr>
        <w:t>UE</w:t>
      </w:r>
      <w:r w:rsidRPr="007F7AA4">
        <w:rPr>
          <w:rFonts w:eastAsiaTheme="majorEastAsia" w:cs="Times New Roman"/>
          <w:b/>
        </w:rPr>
        <w:t>一开始打</w:t>
      </w:r>
      <w:r w:rsidRPr="007F7AA4">
        <w:rPr>
          <w:rFonts w:eastAsiaTheme="majorEastAsia" w:cs="Times New Roman"/>
          <w:b/>
        </w:rPr>
        <w:t>call</w:t>
      </w:r>
      <w:r w:rsidRPr="007F7AA4">
        <w:rPr>
          <w:rFonts w:eastAsiaTheme="majorEastAsia" w:cs="Times New Roman"/>
          <w:b/>
        </w:rPr>
        <w:t>，</w:t>
      </w:r>
      <w:r w:rsidRPr="007F7AA4">
        <w:rPr>
          <w:rFonts w:eastAsiaTheme="majorEastAsia" w:cs="Times New Roman"/>
          <w:b/>
        </w:rPr>
        <w:t>VDM</w:t>
      </w:r>
      <w:r w:rsidRPr="007F7AA4">
        <w:rPr>
          <w:rFonts w:eastAsiaTheme="majorEastAsia" w:cs="Times New Roman"/>
          <w:b/>
        </w:rPr>
        <w:t>在</w:t>
      </w:r>
      <w:r w:rsidRPr="007F7AA4">
        <w:rPr>
          <w:rFonts w:eastAsiaTheme="majorEastAsia" w:cs="Times New Roman"/>
          <w:b/>
        </w:rPr>
        <w:t>46:45</w:t>
      </w:r>
      <w:r w:rsidRPr="007F7AA4">
        <w:rPr>
          <w:rFonts w:eastAsiaTheme="majorEastAsia" w:cs="Times New Roman"/>
          <w:b/>
        </w:rPr>
        <w:t>触发一个</w:t>
      </w:r>
      <w:r w:rsidRPr="007F7AA4">
        <w:rPr>
          <w:rFonts w:eastAsiaTheme="majorEastAsia" w:cs="Times New Roman"/>
          <w:b/>
        </w:rPr>
        <w:t>32s</w:t>
      </w:r>
      <w:r w:rsidRPr="007F7AA4">
        <w:rPr>
          <w:rFonts w:eastAsiaTheme="majorEastAsia" w:cs="Times New Roman"/>
          <w:b/>
        </w:rPr>
        <w:t>的</w:t>
      </w:r>
      <w:r w:rsidRPr="007F7AA4">
        <w:rPr>
          <w:rFonts w:eastAsiaTheme="majorEastAsia" w:cs="Times New Roman"/>
          <w:b/>
        </w:rPr>
        <w:t>mo call guard timer</w:t>
      </w:r>
      <w:r w:rsidRPr="007F7AA4">
        <w:rPr>
          <w:rFonts w:eastAsiaTheme="majorEastAsia" w:cs="Times New Roman"/>
          <w:b/>
        </w:rPr>
        <w:t>之后进行选域，选域过程中</w:t>
      </w:r>
      <w:r w:rsidRPr="007F7AA4">
        <w:rPr>
          <w:rFonts w:eastAsiaTheme="majorEastAsia" w:cs="Times New Roman"/>
          <w:b/>
        </w:rPr>
        <w:t>VDM</w:t>
      </w:r>
      <w:r w:rsidRPr="007F7AA4">
        <w:rPr>
          <w:rFonts w:eastAsiaTheme="majorEastAsia" w:cs="Times New Roman"/>
          <w:b/>
        </w:rPr>
        <w:t>想要从</w:t>
      </w:r>
      <w:r w:rsidRPr="007F7AA4">
        <w:rPr>
          <w:rFonts w:eastAsiaTheme="majorEastAsia" w:cs="Times New Roman"/>
          <w:b/>
        </w:rPr>
        <w:t>NRRC</w:t>
      </w:r>
      <w:r w:rsidRPr="007F7AA4">
        <w:rPr>
          <w:rFonts w:eastAsiaTheme="majorEastAsia" w:cs="Times New Roman"/>
          <w:b/>
        </w:rPr>
        <w:t>获得</w:t>
      </w:r>
      <w:r w:rsidRPr="007F7AA4">
        <w:rPr>
          <w:rFonts w:eastAsiaTheme="majorEastAsia" w:cs="Times New Roman"/>
          <w:b/>
        </w:rPr>
        <w:t>UAC</w:t>
      </w:r>
      <w:r w:rsidRPr="007F7AA4">
        <w:rPr>
          <w:rFonts w:eastAsiaTheme="majorEastAsia" w:cs="Times New Roman"/>
          <w:b/>
        </w:rPr>
        <w:t>参数，但</w:t>
      </w:r>
      <w:r w:rsidRPr="007F7AA4">
        <w:rPr>
          <w:rFonts w:eastAsiaTheme="majorEastAsia" w:cs="Times New Roman"/>
          <w:b/>
        </w:rPr>
        <w:t>NRRC</w:t>
      </w:r>
      <w:r w:rsidRPr="007F7AA4">
        <w:rPr>
          <w:rFonts w:eastAsiaTheme="majorEastAsia" w:cs="Times New Roman"/>
          <w:b/>
        </w:rPr>
        <w:t>因为</w:t>
      </w:r>
      <w:r w:rsidRPr="007F7AA4">
        <w:rPr>
          <w:rFonts w:eastAsiaTheme="majorEastAsia" w:cs="Times New Roman"/>
          <w:b/>
        </w:rPr>
        <w:t>SIB1</w:t>
      </w:r>
      <w:r w:rsidRPr="007F7AA4">
        <w:rPr>
          <w:rFonts w:eastAsiaTheme="majorEastAsia" w:cs="Times New Roman"/>
          <w:b/>
        </w:rPr>
        <w:t>读取失败，而造成获取</w:t>
      </w:r>
      <w:r w:rsidRPr="007F7AA4">
        <w:rPr>
          <w:rFonts w:eastAsiaTheme="majorEastAsia" w:cs="Times New Roman"/>
          <w:b/>
        </w:rPr>
        <w:t>UAC</w:t>
      </w:r>
      <w:r w:rsidRPr="007F7AA4">
        <w:rPr>
          <w:rFonts w:eastAsiaTheme="majorEastAsia" w:cs="Times New Roman"/>
          <w:b/>
        </w:rPr>
        <w:t>失败，直到</w:t>
      </w:r>
      <w:r w:rsidRPr="007F7AA4">
        <w:rPr>
          <w:rFonts w:eastAsiaTheme="majorEastAsia" w:cs="Times New Roman"/>
          <w:b/>
        </w:rPr>
        <w:t xml:space="preserve">47:17  32s timer </w:t>
      </w:r>
      <w:r w:rsidRPr="007F7AA4">
        <w:rPr>
          <w:rFonts w:eastAsiaTheme="majorEastAsia" w:cs="Times New Roman"/>
          <w:b/>
        </w:rPr>
        <w:t>超时</w:t>
      </w:r>
      <w:r w:rsidRPr="007F7AA4">
        <w:rPr>
          <w:rFonts w:eastAsiaTheme="majorEastAsia" w:cs="Times New Roman"/>
          <w:b/>
        </w:rPr>
        <w:t>vdm abrt call</w:t>
      </w:r>
      <w:r w:rsidRPr="007F7AA4">
        <w:rPr>
          <w:rFonts w:eastAsiaTheme="majorEastAsia" w:cs="Times New Roman"/>
          <w:b/>
        </w:rPr>
        <w:t>。</w:t>
      </w:r>
    </w:p>
    <w:p w14:paraId="05F0A37A" w14:textId="77777777" w:rsidR="00F326A6" w:rsidRPr="007F7AA4" w:rsidRDefault="00F326A6" w:rsidP="00F326A6">
      <w:pPr>
        <w:rPr>
          <w:rFonts w:eastAsiaTheme="majorEastAsia" w:cs="Times New Roman"/>
          <w:b/>
        </w:rPr>
      </w:pPr>
      <w:r w:rsidRPr="007F7AA4">
        <w:rPr>
          <w:rFonts w:eastAsiaTheme="majorEastAsia" w:cs="Times New Roman"/>
          <w:b/>
        </w:rPr>
        <w:t xml:space="preserve"> </w:t>
      </w:r>
    </w:p>
    <w:p w14:paraId="7BBC3DE2" w14:textId="77777777" w:rsidR="00F326A6" w:rsidRPr="007F7AA4" w:rsidRDefault="00F326A6" w:rsidP="00F326A6">
      <w:pPr>
        <w:rPr>
          <w:rFonts w:eastAsiaTheme="majorEastAsia" w:cs="Times New Roman"/>
        </w:rPr>
      </w:pPr>
      <w:r w:rsidRPr="007F7AA4">
        <w:rPr>
          <w:rFonts w:eastAsiaTheme="majorEastAsia" w:cs="Times New Roman"/>
        </w:rPr>
        <w:t>稍后</w:t>
      </w:r>
      <w:r w:rsidRPr="007F7AA4">
        <w:rPr>
          <w:rFonts w:eastAsiaTheme="majorEastAsia" w:cs="Times New Roman"/>
        </w:rPr>
        <w:t>L1</w:t>
      </w:r>
      <w:r w:rsidRPr="007F7AA4">
        <w:rPr>
          <w:rFonts w:eastAsiaTheme="majorEastAsia" w:cs="Times New Roman"/>
        </w:rPr>
        <w:t>会继续</w:t>
      </w:r>
      <w:r w:rsidRPr="007F7AA4">
        <w:rPr>
          <w:rFonts w:eastAsiaTheme="majorEastAsia" w:cs="Times New Roman"/>
        </w:rPr>
        <w:t>check SIB1</w:t>
      </w:r>
      <w:r w:rsidRPr="007F7AA4">
        <w:rPr>
          <w:rFonts w:eastAsiaTheme="majorEastAsia" w:cs="Times New Roman"/>
        </w:rPr>
        <w:t>读取失败的原因。</w:t>
      </w:r>
    </w:p>
    <w:p w14:paraId="7F9EFAA3" w14:textId="77777777" w:rsidR="00F326A6" w:rsidRPr="007F7AA4" w:rsidRDefault="00F326A6" w:rsidP="00F326A6">
      <w:pPr>
        <w:rPr>
          <w:rFonts w:eastAsiaTheme="majorEastAsia" w:cs="Times New Roman"/>
        </w:rPr>
      </w:pPr>
      <w:r w:rsidRPr="007F7AA4">
        <w:rPr>
          <w:rFonts w:eastAsiaTheme="majorEastAsia" w:cs="Times New Roman"/>
        </w:rPr>
        <w:t xml:space="preserve"> </w:t>
      </w:r>
    </w:p>
    <w:p w14:paraId="11024304" w14:textId="77777777" w:rsidR="00F326A6" w:rsidRPr="007F7AA4" w:rsidRDefault="00F326A6" w:rsidP="00F326A6">
      <w:pPr>
        <w:rPr>
          <w:rFonts w:eastAsiaTheme="majorEastAsia" w:cs="Times New Roman"/>
        </w:rPr>
      </w:pPr>
      <w:r w:rsidRPr="007F7AA4">
        <w:rPr>
          <w:rFonts w:eastAsiaTheme="majorEastAsia" w:cs="Times New Roman"/>
        </w:rPr>
        <w:t>谢谢</w:t>
      </w:r>
    </w:p>
    <w:p w14:paraId="1ED1B76A" w14:textId="77777777" w:rsidR="00F326A6" w:rsidRPr="007F7AA4" w:rsidRDefault="00F326A6" w:rsidP="00F326A6">
      <w:pPr>
        <w:rPr>
          <w:rFonts w:eastAsiaTheme="majorEastAsia" w:cs="Times New Roman"/>
        </w:rPr>
      </w:pPr>
      <w:r w:rsidRPr="007F7AA4">
        <w:rPr>
          <w:rFonts w:eastAsiaTheme="majorEastAsia" w:cs="Times New Roman"/>
        </w:rPr>
        <w:t xml:space="preserve"> </w:t>
      </w:r>
    </w:p>
    <w:p w14:paraId="6E761181" w14:textId="77777777" w:rsidR="00F326A6" w:rsidRPr="007F7AA4" w:rsidRDefault="00F326A6" w:rsidP="00F326A6">
      <w:pPr>
        <w:rPr>
          <w:rFonts w:eastAsiaTheme="majorEastAsia" w:cs="Times New Roman"/>
        </w:rPr>
      </w:pPr>
      <w:r w:rsidRPr="007F7AA4">
        <w:rPr>
          <w:rFonts w:eastAsiaTheme="majorEastAsia" w:cs="Times New Roman"/>
        </w:rPr>
        <w:t>faillog:</w:t>
      </w:r>
    </w:p>
    <w:p w14:paraId="428A8450" w14:textId="77777777" w:rsidR="00F326A6" w:rsidRPr="007F7AA4" w:rsidRDefault="00F326A6" w:rsidP="00F326A6">
      <w:pPr>
        <w:rPr>
          <w:rFonts w:eastAsiaTheme="majorEastAsia" w:cs="Times New Roman"/>
        </w:rPr>
      </w:pPr>
    </w:p>
    <w:p w14:paraId="5702D40B" w14:textId="77777777" w:rsidR="00F326A6" w:rsidRPr="007F7AA4" w:rsidRDefault="00F326A6" w:rsidP="00F326A6">
      <w:pPr>
        <w:rPr>
          <w:rFonts w:eastAsiaTheme="majorEastAsia" w:cs="Times New Roman"/>
        </w:rPr>
      </w:pPr>
      <w:r w:rsidRPr="007F7AA4">
        <w:rPr>
          <w:rFonts w:eastAsiaTheme="majorEastAsia" w:cs="Times New Roman"/>
        </w:rPr>
        <w:t>Type</w:t>
      </w:r>
      <w:r w:rsidRPr="007F7AA4">
        <w:rPr>
          <w:rFonts w:eastAsiaTheme="majorEastAsia" w:cs="Times New Roman"/>
        </w:rPr>
        <w:tab/>
        <w:t>Index</w:t>
      </w:r>
      <w:r w:rsidRPr="007F7AA4">
        <w:rPr>
          <w:rFonts w:eastAsiaTheme="majorEastAsia" w:cs="Times New Roman"/>
        </w:rPr>
        <w:tab/>
        <w:t>Time</w:t>
      </w:r>
      <w:r w:rsidRPr="007F7AA4">
        <w:rPr>
          <w:rFonts w:eastAsiaTheme="majorEastAsia" w:cs="Times New Roman"/>
        </w:rPr>
        <w:tab/>
        <w:t>Local Time</w:t>
      </w:r>
      <w:r w:rsidRPr="007F7AA4">
        <w:rPr>
          <w:rFonts w:eastAsiaTheme="majorEastAsia" w:cs="Times New Roman"/>
        </w:rPr>
        <w:tab/>
        <w:t>Module</w:t>
      </w:r>
      <w:r w:rsidRPr="007F7AA4">
        <w:rPr>
          <w:rFonts w:eastAsiaTheme="majorEastAsia" w:cs="Times New Roman"/>
        </w:rPr>
        <w:tab/>
        <w:t>Message</w:t>
      </w:r>
      <w:r w:rsidRPr="007F7AA4">
        <w:rPr>
          <w:rFonts w:eastAsiaTheme="majorEastAsia" w:cs="Times New Roman"/>
        </w:rPr>
        <w:tab/>
        <w:t>Comment</w:t>
      </w:r>
      <w:r w:rsidRPr="007F7AA4">
        <w:rPr>
          <w:rFonts w:eastAsiaTheme="majorEastAsia" w:cs="Times New Roman"/>
        </w:rPr>
        <w:tab/>
        <w:t>Time Differences</w:t>
      </w:r>
    </w:p>
    <w:p w14:paraId="228D81D0" w14:textId="77777777" w:rsidR="00F326A6" w:rsidRPr="007F7AA4" w:rsidRDefault="00F326A6" w:rsidP="00F326A6">
      <w:pPr>
        <w:rPr>
          <w:rFonts w:eastAsiaTheme="majorEastAsia" w:cs="Times New Roman"/>
        </w:rPr>
      </w:pPr>
      <w:r w:rsidRPr="007F7AA4">
        <w:rPr>
          <w:rFonts w:eastAsiaTheme="majorEastAsia" w:cs="Times New Roman"/>
        </w:rPr>
        <w:t>SYS</w:t>
      </w:r>
      <w:r w:rsidRPr="007F7AA4">
        <w:rPr>
          <w:rFonts w:eastAsiaTheme="majorEastAsia" w:cs="Times New Roman"/>
        </w:rPr>
        <w:tab/>
        <w:t>954240</w:t>
      </w:r>
      <w:r w:rsidRPr="007F7AA4">
        <w:rPr>
          <w:rFonts w:eastAsiaTheme="majorEastAsia" w:cs="Times New Roman"/>
        </w:rPr>
        <w:tab/>
        <w:t>295631490</w:t>
      </w:r>
      <w:r w:rsidRPr="007F7AA4">
        <w:rPr>
          <w:rFonts w:eastAsiaTheme="majorEastAsia" w:cs="Times New Roman"/>
        </w:rPr>
        <w:tab/>
        <w:t>14:46:45:197</w:t>
      </w:r>
      <w:r w:rsidRPr="007F7AA4">
        <w:rPr>
          <w:rFonts w:eastAsiaTheme="majorEastAsia" w:cs="Times New Roman"/>
        </w:rPr>
        <w:tab/>
        <w:t>NIL</w:t>
      </w:r>
      <w:r w:rsidRPr="007F7AA4">
        <w:rPr>
          <w:rFonts w:eastAsiaTheme="majorEastAsia" w:cs="Times New Roman"/>
        </w:rPr>
        <w:tab/>
        <w:t>[AT_RX p41,ch3]ATD15380858114;</w:t>
      </w:r>
      <w:r w:rsidRPr="007F7AA4">
        <w:rPr>
          <w:rFonts w:eastAsiaTheme="majorEastAsia" w:cs="Times New Roman"/>
        </w:rPr>
        <w:tab/>
        <w:t xml:space="preserve"> </w:t>
      </w:r>
      <w:r w:rsidRPr="007F7AA4">
        <w:rPr>
          <w:rFonts w:eastAsiaTheme="majorEastAsia" w:cs="Times New Roman"/>
        </w:rPr>
        <w:tab/>
        <w:t xml:space="preserve"> </w:t>
      </w:r>
    </w:p>
    <w:p w14:paraId="29B9DDE8" w14:textId="77777777" w:rsidR="00F326A6" w:rsidRPr="007F7AA4" w:rsidRDefault="00F326A6" w:rsidP="00F326A6">
      <w:pPr>
        <w:rPr>
          <w:rFonts w:eastAsiaTheme="majorEastAsia" w:cs="Times New Roman"/>
        </w:rPr>
      </w:pPr>
      <w:r w:rsidRPr="007F7AA4">
        <w:rPr>
          <w:rFonts w:eastAsiaTheme="majorEastAsia" w:cs="Times New Roman"/>
        </w:rPr>
        <w:t>PS</w:t>
      </w:r>
      <w:r w:rsidRPr="007F7AA4">
        <w:rPr>
          <w:rFonts w:eastAsiaTheme="majorEastAsia" w:cs="Times New Roman"/>
        </w:rPr>
        <w:tab/>
        <w:t>957311</w:t>
      </w:r>
      <w:r w:rsidRPr="007F7AA4">
        <w:rPr>
          <w:rFonts w:eastAsiaTheme="majorEastAsia" w:cs="Times New Roman"/>
        </w:rPr>
        <w:tab/>
        <w:t>295631979</w:t>
      </w:r>
      <w:r w:rsidRPr="007F7AA4">
        <w:rPr>
          <w:rFonts w:eastAsiaTheme="majorEastAsia" w:cs="Times New Roman"/>
        </w:rPr>
        <w:tab/>
        <w:t>14:46:45:197</w:t>
      </w:r>
      <w:r w:rsidRPr="007F7AA4">
        <w:rPr>
          <w:rFonts w:eastAsiaTheme="majorEastAsia" w:cs="Times New Roman"/>
        </w:rPr>
        <w:tab/>
        <w:t>VDM_TRK - VDM_ADS</w:t>
      </w:r>
      <w:r w:rsidRPr="007F7AA4">
        <w:rPr>
          <w:rFonts w:eastAsiaTheme="majorEastAsia" w:cs="Times New Roman"/>
        </w:rPr>
        <w:tab/>
        <w:t>MSG_ID_VDM_TRK_ADS_SELECT_REQ</w:t>
      </w:r>
      <w:r w:rsidRPr="007F7AA4">
        <w:rPr>
          <w:rFonts w:eastAsiaTheme="majorEastAsia" w:cs="Times New Roman"/>
        </w:rPr>
        <w:tab/>
        <w:t xml:space="preserve"> </w:t>
      </w:r>
      <w:r w:rsidRPr="007F7AA4">
        <w:rPr>
          <w:rFonts w:eastAsiaTheme="majorEastAsia" w:cs="Times New Roman"/>
        </w:rPr>
        <w:tab/>
        <w:t xml:space="preserve"> </w:t>
      </w:r>
    </w:p>
    <w:p w14:paraId="5A82E2D9" w14:textId="77777777" w:rsidR="00F326A6" w:rsidRPr="007F7AA4" w:rsidRDefault="00F326A6" w:rsidP="00F326A6">
      <w:pPr>
        <w:rPr>
          <w:rFonts w:eastAsiaTheme="majorEastAsia" w:cs="Times New Roman"/>
        </w:rPr>
      </w:pPr>
      <w:r w:rsidRPr="007F7AA4">
        <w:rPr>
          <w:rFonts w:eastAsiaTheme="majorEastAsia" w:cs="Times New Roman"/>
        </w:rPr>
        <w:t>PS</w:t>
      </w:r>
      <w:r w:rsidRPr="007F7AA4">
        <w:rPr>
          <w:rFonts w:eastAsiaTheme="majorEastAsia" w:cs="Times New Roman"/>
        </w:rPr>
        <w:tab/>
        <w:t>957320</w:t>
      </w:r>
      <w:r w:rsidRPr="007F7AA4">
        <w:rPr>
          <w:rFonts w:eastAsiaTheme="majorEastAsia" w:cs="Times New Roman"/>
        </w:rPr>
        <w:tab/>
        <w:t>295631981</w:t>
      </w:r>
      <w:r w:rsidRPr="007F7AA4">
        <w:rPr>
          <w:rFonts w:eastAsiaTheme="majorEastAsia" w:cs="Times New Roman"/>
        </w:rPr>
        <w:tab/>
        <w:t>14:46:45:197</w:t>
      </w:r>
      <w:r w:rsidRPr="007F7AA4">
        <w:rPr>
          <w:rFonts w:eastAsiaTheme="majorEastAsia" w:cs="Times New Roman"/>
        </w:rPr>
        <w:tab/>
        <w:t>VDM_ADS</w:t>
      </w:r>
      <w:r w:rsidRPr="007F7AA4">
        <w:rPr>
          <w:rFonts w:eastAsiaTheme="majorEastAsia" w:cs="Times New Roman"/>
        </w:rPr>
        <w:tab/>
        <w:t>[VDM ADS] Service status: current RAT = RAT_NR</w:t>
      </w:r>
      <w:r w:rsidRPr="007F7AA4">
        <w:rPr>
          <w:rFonts w:eastAsiaTheme="majorEastAsia" w:cs="Times New Roman"/>
        </w:rPr>
        <w:tab/>
        <w:t xml:space="preserve"> </w:t>
      </w:r>
      <w:r w:rsidRPr="007F7AA4">
        <w:rPr>
          <w:rFonts w:eastAsiaTheme="majorEastAsia" w:cs="Times New Roman"/>
        </w:rPr>
        <w:tab/>
        <w:t xml:space="preserve"> </w:t>
      </w:r>
    </w:p>
    <w:p w14:paraId="6A45894E" w14:textId="77777777" w:rsidR="00F326A6" w:rsidRPr="007F7AA4" w:rsidRDefault="00F326A6" w:rsidP="00F326A6">
      <w:pPr>
        <w:rPr>
          <w:rFonts w:eastAsiaTheme="majorEastAsia" w:cs="Times New Roman"/>
        </w:rPr>
      </w:pPr>
      <w:r w:rsidRPr="007F7AA4">
        <w:rPr>
          <w:rFonts w:eastAsiaTheme="majorEastAsia" w:cs="Times New Roman"/>
        </w:rPr>
        <w:t>PS</w:t>
      </w:r>
      <w:r w:rsidRPr="007F7AA4">
        <w:rPr>
          <w:rFonts w:eastAsiaTheme="majorEastAsia" w:cs="Times New Roman"/>
        </w:rPr>
        <w:tab/>
        <w:t>957341</w:t>
      </w:r>
      <w:r w:rsidRPr="007F7AA4">
        <w:rPr>
          <w:rFonts w:eastAsiaTheme="majorEastAsia" w:cs="Times New Roman"/>
        </w:rPr>
        <w:tab/>
        <w:t>295631983</w:t>
      </w:r>
      <w:r w:rsidRPr="007F7AA4">
        <w:rPr>
          <w:rFonts w:eastAsiaTheme="majorEastAsia" w:cs="Times New Roman"/>
        </w:rPr>
        <w:tab/>
        <w:t>14:46:45:197</w:t>
      </w:r>
      <w:r w:rsidRPr="007F7AA4">
        <w:rPr>
          <w:rFonts w:eastAsiaTheme="majorEastAsia" w:cs="Times New Roman"/>
        </w:rPr>
        <w:tab/>
        <w:t>VDM - L4C</w:t>
      </w:r>
      <w:r w:rsidRPr="007F7AA4">
        <w:rPr>
          <w:rFonts w:eastAsiaTheme="majorEastAsia" w:cs="Times New Roman"/>
        </w:rPr>
        <w:tab/>
        <w:t>MSG_ID_VDM_L4C_UAC_PARAM_CHECK_REQ</w:t>
      </w:r>
      <w:r w:rsidRPr="007F7AA4">
        <w:rPr>
          <w:rFonts w:eastAsiaTheme="majorEastAsia" w:cs="Times New Roman"/>
        </w:rPr>
        <w:tab/>
        <w:t>status = IMS_SERVICE_STATUS_START (enum 0)</w:t>
      </w:r>
      <w:r w:rsidRPr="007F7AA4">
        <w:rPr>
          <w:rFonts w:eastAsiaTheme="majorEastAsia" w:cs="Times New Roman"/>
        </w:rPr>
        <w:tab/>
        <w:t xml:space="preserve"> </w:t>
      </w:r>
    </w:p>
    <w:p w14:paraId="08B15373" w14:textId="77777777" w:rsidR="00F326A6" w:rsidRPr="007F7AA4" w:rsidRDefault="00F326A6" w:rsidP="00F326A6">
      <w:pPr>
        <w:rPr>
          <w:rFonts w:eastAsiaTheme="majorEastAsia" w:cs="Times New Roman"/>
        </w:rPr>
      </w:pPr>
      <w:r w:rsidRPr="007F7AA4">
        <w:rPr>
          <w:rFonts w:eastAsiaTheme="majorEastAsia" w:cs="Times New Roman"/>
        </w:rPr>
        <w:t>PS</w:t>
      </w:r>
      <w:r w:rsidRPr="007F7AA4">
        <w:rPr>
          <w:rFonts w:eastAsiaTheme="majorEastAsia" w:cs="Times New Roman"/>
        </w:rPr>
        <w:tab/>
        <w:t>957343</w:t>
      </w:r>
      <w:r w:rsidRPr="007F7AA4">
        <w:rPr>
          <w:rFonts w:eastAsiaTheme="majorEastAsia" w:cs="Times New Roman"/>
        </w:rPr>
        <w:tab/>
        <w:t>295631983</w:t>
      </w:r>
      <w:r w:rsidRPr="007F7AA4">
        <w:rPr>
          <w:rFonts w:eastAsiaTheme="majorEastAsia" w:cs="Times New Roman"/>
        </w:rPr>
        <w:tab/>
        <w:t>14:46:45:197</w:t>
      </w:r>
      <w:r w:rsidRPr="007F7AA4">
        <w:rPr>
          <w:rFonts w:eastAsiaTheme="majorEastAsia" w:cs="Times New Roman"/>
        </w:rPr>
        <w:tab/>
        <w:t>VDM_ADS</w:t>
      </w:r>
      <w:r w:rsidRPr="007F7AA4">
        <w:rPr>
          <w:rFonts w:eastAsiaTheme="majorEastAsia" w:cs="Times New Roman"/>
        </w:rPr>
        <w:tab/>
        <w:t>[VDM ADS] State changed to VDM_ADS_STATE_WAIT_VOICE_UAC_PARAM</w:t>
      </w:r>
      <w:r w:rsidRPr="007F7AA4">
        <w:rPr>
          <w:rFonts w:eastAsiaTheme="majorEastAsia" w:cs="Times New Roman"/>
        </w:rPr>
        <w:tab/>
        <w:t xml:space="preserve"> </w:t>
      </w:r>
      <w:r w:rsidRPr="007F7AA4">
        <w:rPr>
          <w:rFonts w:eastAsiaTheme="majorEastAsia" w:cs="Times New Roman"/>
        </w:rPr>
        <w:tab/>
        <w:t xml:space="preserve"> </w:t>
      </w:r>
    </w:p>
    <w:p w14:paraId="15DB1BA7" w14:textId="77777777" w:rsidR="00F326A6" w:rsidRPr="007F7AA4" w:rsidRDefault="00F326A6" w:rsidP="00F326A6">
      <w:pPr>
        <w:rPr>
          <w:rFonts w:eastAsiaTheme="majorEastAsia" w:cs="Times New Roman"/>
        </w:rPr>
      </w:pPr>
      <w:r w:rsidRPr="007F7AA4">
        <w:rPr>
          <w:rFonts w:eastAsiaTheme="majorEastAsia" w:cs="Times New Roman"/>
        </w:rPr>
        <w:t>PS</w:t>
      </w:r>
      <w:r w:rsidRPr="007F7AA4">
        <w:rPr>
          <w:rFonts w:eastAsiaTheme="majorEastAsia" w:cs="Times New Roman"/>
        </w:rPr>
        <w:tab/>
        <w:t>957364</w:t>
      </w:r>
      <w:r w:rsidRPr="007F7AA4">
        <w:rPr>
          <w:rFonts w:eastAsiaTheme="majorEastAsia" w:cs="Times New Roman"/>
        </w:rPr>
        <w:tab/>
        <w:t>295631986</w:t>
      </w:r>
      <w:r w:rsidRPr="007F7AA4">
        <w:rPr>
          <w:rFonts w:eastAsiaTheme="majorEastAsia" w:cs="Times New Roman"/>
        </w:rPr>
        <w:tab/>
        <w:t>14:46:45:197</w:t>
      </w:r>
      <w:r w:rsidRPr="007F7AA4">
        <w:rPr>
          <w:rFonts w:eastAsiaTheme="majorEastAsia" w:cs="Times New Roman"/>
        </w:rPr>
        <w:tab/>
        <w:t>L4C - RAC</w:t>
      </w:r>
      <w:r w:rsidRPr="007F7AA4">
        <w:rPr>
          <w:rFonts w:eastAsiaTheme="majorEastAsia" w:cs="Times New Roman"/>
        </w:rPr>
        <w:tab/>
        <w:t>MSG_ID_L4CRAC_UAC_PARAM_CHECK_REQ</w:t>
      </w:r>
      <w:r w:rsidRPr="007F7AA4">
        <w:rPr>
          <w:rFonts w:eastAsiaTheme="majorEastAsia" w:cs="Times New Roman"/>
        </w:rPr>
        <w:tab/>
        <w:t xml:space="preserve"> </w:t>
      </w:r>
      <w:r w:rsidRPr="007F7AA4">
        <w:rPr>
          <w:rFonts w:eastAsiaTheme="majorEastAsia" w:cs="Times New Roman"/>
        </w:rPr>
        <w:tab/>
        <w:t xml:space="preserve"> </w:t>
      </w:r>
    </w:p>
    <w:p w14:paraId="11C083FA" w14:textId="77777777" w:rsidR="00F326A6" w:rsidRPr="007F7AA4" w:rsidRDefault="00F326A6" w:rsidP="00F326A6">
      <w:pPr>
        <w:rPr>
          <w:rFonts w:eastAsiaTheme="majorEastAsia" w:cs="Times New Roman"/>
        </w:rPr>
      </w:pPr>
      <w:r w:rsidRPr="007F7AA4">
        <w:rPr>
          <w:rFonts w:eastAsiaTheme="majorEastAsia" w:cs="Times New Roman"/>
        </w:rPr>
        <w:t>PS</w:t>
      </w:r>
      <w:r w:rsidRPr="007F7AA4">
        <w:rPr>
          <w:rFonts w:eastAsiaTheme="majorEastAsia" w:cs="Times New Roman"/>
        </w:rPr>
        <w:tab/>
        <w:t>957376</w:t>
      </w:r>
      <w:r w:rsidRPr="007F7AA4">
        <w:rPr>
          <w:rFonts w:eastAsiaTheme="majorEastAsia" w:cs="Times New Roman"/>
        </w:rPr>
        <w:tab/>
        <w:t>295631987</w:t>
      </w:r>
      <w:r w:rsidRPr="007F7AA4">
        <w:rPr>
          <w:rFonts w:eastAsiaTheme="majorEastAsia" w:cs="Times New Roman"/>
        </w:rPr>
        <w:tab/>
        <w:t>14:46:45:197</w:t>
      </w:r>
      <w:r w:rsidRPr="007F7AA4">
        <w:rPr>
          <w:rFonts w:eastAsiaTheme="majorEastAsia" w:cs="Times New Roman"/>
        </w:rPr>
        <w:tab/>
        <w:t>RAC - VGMM</w:t>
      </w:r>
      <w:r w:rsidRPr="007F7AA4">
        <w:rPr>
          <w:rFonts w:eastAsiaTheme="majorEastAsia" w:cs="Times New Roman"/>
        </w:rPr>
        <w:tab/>
        <w:t>MSG_ID_RAC_VGMM_IMS_UAC_REQ</w:t>
      </w:r>
      <w:r w:rsidRPr="007F7AA4">
        <w:rPr>
          <w:rFonts w:eastAsiaTheme="majorEastAsia" w:cs="Times New Roman"/>
        </w:rPr>
        <w:tab/>
        <w:t xml:space="preserve"> </w:t>
      </w:r>
      <w:r w:rsidRPr="007F7AA4">
        <w:rPr>
          <w:rFonts w:eastAsiaTheme="majorEastAsia" w:cs="Times New Roman"/>
        </w:rPr>
        <w:tab/>
        <w:t xml:space="preserve"> </w:t>
      </w:r>
    </w:p>
    <w:p w14:paraId="2193CB0A" w14:textId="77777777" w:rsidR="00F326A6" w:rsidRPr="007F7AA4" w:rsidRDefault="00F326A6" w:rsidP="00F326A6">
      <w:pPr>
        <w:rPr>
          <w:rFonts w:eastAsiaTheme="majorEastAsia" w:cs="Times New Roman"/>
        </w:rPr>
      </w:pPr>
      <w:r w:rsidRPr="007F7AA4">
        <w:rPr>
          <w:rFonts w:eastAsiaTheme="majorEastAsia" w:cs="Times New Roman"/>
        </w:rPr>
        <w:t>PS</w:t>
      </w:r>
      <w:r w:rsidRPr="007F7AA4">
        <w:rPr>
          <w:rFonts w:eastAsiaTheme="majorEastAsia" w:cs="Times New Roman"/>
        </w:rPr>
        <w:tab/>
        <w:t>957388</w:t>
      </w:r>
      <w:r w:rsidRPr="007F7AA4">
        <w:rPr>
          <w:rFonts w:eastAsiaTheme="majorEastAsia" w:cs="Times New Roman"/>
        </w:rPr>
        <w:tab/>
        <w:t>295631988</w:t>
      </w:r>
      <w:r w:rsidRPr="007F7AA4">
        <w:rPr>
          <w:rFonts w:eastAsiaTheme="majorEastAsia" w:cs="Times New Roman"/>
        </w:rPr>
        <w:tab/>
        <w:t>14:46:45:197</w:t>
      </w:r>
      <w:r w:rsidRPr="007F7AA4">
        <w:rPr>
          <w:rFonts w:eastAsiaTheme="majorEastAsia" w:cs="Times New Roman"/>
        </w:rPr>
        <w:tab/>
        <w:t>VGMM - NRRC</w:t>
      </w:r>
      <w:r w:rsidRPr="007F7AA4">
        <w:rPr>
          <w:rFonts w:eastAsiaTheme="majorEastAsia" w:cs="Times New Roman"/>
        </w:rPr>
        <w:tab/>
        <w:t>MSG_ID_VGMM_NRRC_UAC_CHECK_REQ</w:t>
      </w:r>
      <w:r w:rsidRPr="007F7AA4">
        <w:rPr>
          <w:rFonts w:eastAsiaTheme="majorEastAsia" w:cs="Times New Roman"/>
        </w:rPr>
        <w:tab/>
        <w:t xml:space="preserve"> </w:t>
      </w:r>
      <w:r w:rsidRPr="007F7AA4">
        <w:rPr>
          <w:rFonts w:eastAsiaTheme="majorEastAsia" w:cs="Times New Roman"/>
        </w:rPr>
        <w:tab/>
        <w:t xml:space="preserve"> </w:t>
      </w:r>
    </w:p>
    <w:p w14:paraId="3DE10178" w14:textId="77777777" w:rsidR="00F326A6" w:rsidRPr="007F7AA4" w:rsidRDefault="00F326A6" w:rsidP="00F326A6">
      <w:pPr>
        <w:rPr>
          <w:rFonts w:eastAsiaTheme="majorEastAsia" w:cs="Times New Roman"/>
        </w:rPr>
      </w:pPr>
      <w:r w:rsidRPr="007F7AA4">
        <w:rPr>
          <w:rFonts w:eastAsiaTheme="majorEastAsia" w:cs="Times New Roman"/>
        </w:rPr>
        <w:t>PS</w:t>
      </w:r>
      <w:r w:rsidRPr="007F7AA4">
        <w:rPr>
          <w:rFonts w:eastAsiaTheme="majorEastAsia" w:cs="Times New Roman"/>
        </w:rPr>
        <w:tab/>
        <w:t>957391</w:t>
      </w:r>
      <w:r w:rsidRPr="007F7AA4">
        <w:rPr>
          <w:rFonts w:eastAsiaTheme="majorEastAsia" w:cs="Times New Roman"/>
        </w:rPr>
        <w:tab/>
        <w:t>295631989</w:t>
      </w:r>
      <w:r w:rsidRPr="007F7AA4">
        <w:rPr>
          <w:rFonts w:eastAsiaTheme="majorEastAsia" w:cs="Times New Roman"/>
        </w:rPr>
        <w:tab/>
        <w:t>14:46:45:197</w:t>
      </w:r>
      <w:r w:rsidRPr="007F7AA4">
        <w:rPr>
          <w:rFonts w:eastAsiaTheme="majorEastAsia" w:cs="Times New Roman"/>
        </w:rPr>
        <w:tab/>
        <w:t>NRRC - VGMM</w:t>
      </w:r>
      <w:r w:rsidRPr="007F7AA4">
        <w:rPr>
          <w:rFonts w:eastAsiaTheme="majorEastAsia" w:cs="Times New Roman"/>
        </w:rPr>
        <w:tab/>
        <w:t>MSG_ID_VGMM_NRRC_UAC_CHECK_CNF</w:t>
      </w:r>
      <w:r w:rsidRPr="007F7AA4">
        <w:rPr>
          <w:rFonts w:eastAsiaTheme="majorEastAsia" w:cs="Times New Roman"/>
        </w:rPr>
        <w:tab/>
        <w:t>uac_result = NRRC_UAC_RESULT_FAIL_NO_SYSINFO (enum 2)</w:t>
      </w:r>
      <w:r w:rsidRPr="007F7AA4">
        <w:rPr>
          <w:rFonts w:eastAsiaTheme="majorEastAsia" w:cs="Times New Roman"/>
        </w:rPr>
        <w:tab/>
        <w:t xml:space="preserve"> </w:t>
      </w:r>
    </w:p>
    <w:p w14:paraId="7C023354" w14:textId="77777777" w:rsidR="00F326A6" w:rsidRPr="007F7AA4" w:rsidRDefault="00F326A6" w:rsidP="00F326A6">
      <w:pPr>
        <w:rPr>
          <w:rFonts w:eastAsiaTheme="majorEastAsia" w:cs="Times New Roman"/>
        </w:rPr>
      </w:pPr>
      <w:r w:rsidRPr="007F7AA4">
        <w:rPr>
          <w:rFonts w:eastAsiaTheme="majorEastAsia" w:cs="Times New Roman"/>
        </w:rPr>
        <w:t>PS</w:t>
      </w:r>
      <w:r w:rsidRPr="007F7AA4">
        <w:rPr>
          <w:rFonts w:eastAsiaTheme="majorEastAsia" w:cs="Times New Roman"/>
        </w:rPr>
        <w:tab/>
        <w:t>1216019</w:t>
      </w:r>
      <w:r w:rsidRPr="007F7AA4">
        <w:rPr>
          <w:rFonts w:eastAsiaTheme="majorEastAsia" w:cs="Times New Roman"/>
        </w:rPr>
        <w:tab/>
        <w:t>296131522</w:t>
      </w:r>
      <w:r w:rsidRPr="007F7AA4">
        <w:rPr>
          <w:rFonts w:eastAsiaTheme="majorEastAsia" w:cs="Times New Roman"/>
        </w:rPr>
        <w:tab/>
        <w:t>14:47:17:053</w:t>
      </w:r>
      <w:r w:rsidRPr="007F7AA4">
        <w:rPr>
          <w:rFonts w:eastAsiaTheme="majorEastAsia" w:cs="Times New Roman"/>
        </w:rPr>
        <w:tab/>
        <w:t>VDM_ADS</w:t>
      </w:r>
      <w:r w:rsidRPr="007F7AA4">
        <w:rPr>
          <w:rFonts w:eastAsiaTheme="majorEastAsia" w:cs="Times New Roman"/>
        </w:rPr>
        <w:tab/>
        <w:t>[VDM ADS] Timer: expiry (name = VDM_ADS_TIMER_GUARD_MO_CALL)</w:t>
      </w:r>
      <w:r w:rsidRPr="007F7AA4">
        <w:rPr>
          <w:rFonts w:eastAsiaTheme="majorEastAsia" w:cs="Times New Roman"/>
        </w:rPr>
        <w:tab/>
        <w:t xml:space="preserve"> </w:t>
      </w:r>
      <w:r w:rsidRPr="007F7AA4">
        <w:rPr>
          <w:rFonts w:eastAsiaTheme="majorEastAsia" w:cs="Times New Roman"/>
        </w:rPr>
        <w:tab/>
        <w:t xml:space="preserve"> </w:t>
      </w:r>
    </w:p>
    <w:p w14:paraId="7B781C71" w14:textId="77777777" w:rsidR="00F326A6" w:rsidRPr="007F7AA4" w:rsidRDefault="00F326A6" w:rsidP="00F326A6">
      <w:pPr>
        <w:rPr>
          <w:rFonts w:eastAsiaTheme="majorEastAsia" w:cs="Times New Roman"/>
        </w:rPr>
      </w:pPr>
      <w:r w:rsidRPr="007F7AA4">
        <w:rPr>
          <w:rFonts w:eastAsiaTheme="majorEastAsia" w:cs="Times New Roman"/>
        </w:rPr>
        <w:t>PS</w:t>
      </w:r>
      <w:r w:rsidRPr="007F7AA4">
        <w:rPr>
          <w:rFonts w:eastAsiaTheme="majorEastAsia" w:cs="Times New Roman"/>
        </w:rPr>
        <w:tab/>
        <w:t>1216020</w:t>
      </w:r>
      <w:r w:rsidRPr="007F7AA4">
        <w:rPr>
          <w:rFonts w:eastAsiaTheme="majorEastAsia" w:cs="Times New Roman"/>
        </w:rPr>
        <w:tab/>
        <w:t>296131522</w:t>
      </w:r>
      <w:r w:rsidRPr="007F7AA4">
        <w:rPr>
          <w:rFonts w:eastAsiaTheme="majorEastAsia" w:cs="Times New Roman"/>
        </w:rPr>
        <w:tab/>
        <w:t>14:47:17:053</w:t>
      </w:r>
      <w:r w:rsidRPr="007F7AA4">
        <w:rPr>
          <w:rFonts w:eastAsiaTheme="majorEastAsia" w:cs="Times New Roman"/>
        </w:rPr>
        <w:tab/>
        <w:t>VDM_ADS</w:t>
      </w:r>
      <w:r w:rsidRPr="007F7AA4">
        <w:rPr>
          <w:rFonts w:eastAsiaTheme="majorEastAsia" w:cs="Times New Roman"/>
        </w:rPr>
        <w:tab/>
        <w:t>[VDM ADS] Call context: set aborting = KAL_TRUE</w:t>
      </w:r>
      <w:r w:rsidRPr="007F7AA4">
        <w:rPr>
          <w:rFonts w:eastAsiaTheme="majorEastAsia" w:cs="Times New Roman"/>
        </w:rPr>
        <w:tab/>
        <w:t xml:space="preserve"> </w:t>
      </w:r>
      <w:r w:rsidRPr="007F7AA4">
        <w:rPr>
          <w:rFonts w:eastAsiaTheme="majorEastAsia" w:cs="Times New Roman"/>
        </w:rPr>
        <w:tab/>
        <w:t xml:space="preserve"> </w:t>
      </w:r>
    </w:p>
    <w:p w14:paraId="49E80FDD" w14:textId="77777777" w:rsidR="00F326A6" w:rsidRPr="007F7AA4" w:rsidRDefault="00F326A6" w:rsidP="00F326A6">
      <w:pPr>
        <w:rPr>
          <w:rFonts w:eastAsiaTheme="majorEastAsia" w:cs="Times New Roman"/>
        </w:rPr>
      </w:pPr>
      <w:r w:rsidRPr="007F7AA4">
        <w:rPr>
          <w:rFonts w:eastAsiaTheme="majorEastAsia" w:cs="Times New Roman"/>
        </w:rPr>
        <w:t>PS</w:t>
      </w:r>
      <w:r w:rsidRPr="007F7AA4">
        <w:rPr>
          <w:rFonts w:eastAsiaTheme="majorEastAsia" w:cs="Times New Roman"/>
        </w:rPr>
        <w:tab/>
        <w:t>1216021</w:t>
      </w:r>
      <w:r w:rsidRPr="007F7AA4">
        <w:rPr>
          <w:rFonts w:eastAsiaTheme="majorEastAsia" w:cs="Times New Roman"/>
        </w:rPr>
        <w:tab/>
        <w:t>296131522</w:t>
      </w:r>
      <w:r w:rsidRPr="007F7AA4">
        <w:rPr>
          <w:rFonts w:eastAsiaTheme="majorEastAsia" w:cs="Times New Roman"/>
        </w:rPr>
        <w:tab/>
        <w:t>14:47:17:053</w:t>
      </w:r>
      <w:r w:rsidRPr="007F7AA4">
        <w:rPr>
          <w:rFonts w:eastAsiaTheme="majorEastAsia" w:cs="Times New Roman"/>
        </w:rPr>
        <w:tab/>
        <w:t>VDM_ADS</w:t>
      </w:r>
      <w:r w:rsidRPr="007F7AA4">
        <w:rPr>
          <w:rFonts w:eastAsiaTheme="majorEastAsia" w:cs="Times New Roman"/>
        </w:rPr>
        <w:tab/>
        <w:t>[VDM ADS] Call context: set abort_reason = VDM_ADS_ABORT_REASON_TIMEOUT</w:t>
      </w:r>
      <w:r w:rsidRPr="007F7AA4">
        <w:rPr>
          <w:rFonts w:eastAsiaTheme="majorEastAsia" w:cs="Times New Roman"/>
        </w:rPr>
        <w:tab/>
        <w:t xml:space="preserve"> </w:t>
      </w:r>
      <w:r w:rsidRPr="007F7AA4">
        <w:rPr>
          <w:rFonts w:eastAsiaTheme="majorEastAsia" w:cs="Times New Roman"/>
        </w:rPr>
        <w:tab/>
        <w:t xml:space="preserve"> </w:t>
      </w:r>
    </w:p>
    <w:p w14:paraId="66B57204" w14:textId="77777777" w:rsidR="00F326A6" w:rsidRPr="007F7AA4" w:rsidRDefault="00F326A6" w:rsidP="00F326A6">
      <w:pPr>
        <w:rPr>
          <w:rFonts w:eastAsiaTheme="majorEastAsia" w:cs="Times New Roman"/>
        </w:rPr>
      </w:pPr>
      <w:r w:rsidRPr="007F7AA4">
        <w:rPr>
          <w:rFonts w:eastAsiaTheme="majorEastAsia" w:cs="Times New Roman"/>
        </w:rPr>
        <w:t>PS</w:t>
      </w:r>
      <w:r w:rsidRPr="007F7AA4">
        <w:rPr>
          <w:rFonts w:eastAsiaTheme="majorEastAsia" w:cs="Times New Roman"/>
        </w:rPr>
        <w:tab/>
        <w:t>1227847</w:t>
      </w:r>
      <w:r w:rsidRPr="007F7AA4">
        <w:rPr>
          <w:rFonts w:eastAsiaTheme="majorEastAsia" w:cs="Times New Roman"/>
        </w:rPr>
        <w:tab/>
        <w:t>296146156</w:t>
      </w:r>
      <w:r w:rsidRPr="007F7AA4">
        <w:rPr>
          <w:rFonts w:eastAsiaTheme="majorEastAsia" w:cs="Times New Roman"/>
        </w:rPr>
        <w:tab/>
        <w:t>14:47:18:058</w:t>
      </w:r>
      <w:r w:rsidRPr="007F7AA4">
        <w:rPr>
          <w:rFonts w:eastAsiaTheme="majorEastAsia" w:cs="Times New Roman"/>
        </w:rPr>
        <w:tab/>
        <w:t>VGMM - NRRC</w:t>
      </w:r>
      <w:r w:rsidRPr="007F7AA4">
        <w:rPr>
          <w:rFonts w:eastAsiaTheme="majorEastAsia" w:cs="Times New Roman"/>
        </w:rPr>
        <w:tab/>
        <w:t>MSG_ID_VGMM_NRRC_UAC_CHECK_REQ</w:t>
      </w:r>
      <w:r w:rsidRPr="007F7AA4">
        <w:rPr>
          <w:rFonts w:eastAsiaTheme="majorEastAsia" w:cs="Times New Roman"/>
        </w:rPr>
        <w:tab/>
        <w:t xml:space="preserve"> </w:t>
      </w:r>
      <w:r w:rsidRPr="007F7AA4">
        <w:rPr>
          <w:rFonts w:eastAsiaTheme="majorEastAsia" w:cs="Times New Roman"/>
        </w:rPr>
        <w:tab/>
        <w:t xml:space="preserve"> </w:t>
      </w:r>
    </w:p>
    <w:p w14:paraId="59E3F066" w14:textId="77777777" w:rsidR="00F326A6" w:rsidRPr="007F7AA4" w:rsidRDefault="00F326A6" w:rsidP="00F326A6">
      <w:pPr>
        <w:rPr>
          <w:rFonts w:eastAsiaTheme="majorEastAsia" w:cs="Times New Roman"/>
        </w:rPr>
      </w:pPr>
      <w:r w:rsidRPr="007F7AA4">
        <w:rPr>
          <w:rFonts w:eastAsiaTheme="majorEastAsia" w:cs="Times New Roman"/>
        </w:rPr>
        <w:t>PS</w:t>
      </w:r>
      <w:r w:rsidRPr="007F7AA4">
        <w:rPr>
          <w:rFonts w:eastAsiaTheme="majorEastAsia" w:cs="Times New Roman"/>
        </w:rPr>
        <w:tab/>
        <w:t>1227856</w:t>
      </w:r>
      <w:r w:rsidRPr="007F7AA4">
        <w:rPr>
          <w:rFonts w:eastAsiaTheme="majorEastAsia" w:cs="Times New Roman"/>
        </w:rPr>
        <w:tab/>
        <w:t>296146156</w:t>
      </w:r>
      <w:r w:rsidRPr="007F7AA4">
        <w:rPr>
          <w:rFonts w:eastAsiaTheme="majorEastAsia" w:cs="Times New Roman"/>
        </w:rPr>
        <w:tab/>
        <w:t>14:47:18:058</w:t>
      </w:r>
      <w:r w:rsidRPr="007F7AA4">
        <w:rPr>
          <w:rFonts w:eastAsiaTheme="majorEastAsia" w:cs="Times New Roman"/>
        </w:rPr>
        <w:tab/>
        <w:t>NRRC - VGMM</w:t>
      </w:r>
      <w:r w:rsidRPr="007F7AA4">
        <w:rPr>
          <w:rFonts w:eastAsiaTheme="majorEastAsia" w:cs="Times New Roman"/>
        </w:rPr>
        <w:tab/>
        <w:t>MSG_ID_VGMM_NRRC_UAC_CHECK_CNF</w:t>
      </w:r>
      <w:r w:rsidRPr="007F7AA4">
        <w:rPr>
          <w:rFonts w:eastAsiaTheme="majorEastAsia" w:cs="Times New Roman"/>
        </w:rPr>
        <w:tab/>
        <w:t>uac_result = NRRC_UAC_RESULT_ACCESS_ALLOWED (enum 1)</w:t>
      </w:r>
      <w:r w:rsidRPr="007F7AA4">
        <w:rPr>
          <w:rFonts w:eastAsiaTheme="majorEastAsia" w:cs="Times New Roman"/>
        </w:rPr>
        <w:tab/>
        <w:t xml:space="preserve"> </w:t>
      </w:r>
    </w:p>
    <w:p w14:paraId="188A56F1" w14:textId="77777777" w:rsidR="00F326A6" w:rsidRPr="007F7AA4" w:rsidRDefault="00F326A6" w:rsidP="00F326A6">
      <w:pPr>
        <w:rPr>
          <w:rFonts w:eastAsiaTheme="majorEastAsia" w:cs="Times New Roman"/>
        </w:rPr>
      </w:pPr>
      <w:r w:rsidRPr="007F7AA4">
        <w:rPr>
          <w:rFonts w:eastAsiaTheme="majorEastAsia" w:cs="Times New Roman"/>
        </w:rPr>
        <w:t>PS</w:t>
      </w:r>
      <w:r w:rsidRPr="007F7AA4">
        <w:rPr>
          <w:rFonts w:eastAsiaTheme="majorEastAsia" w:cs="Times New Roman"/>
        </w:rPr>
        <w:tab/>
        <w:t>1227965</w:t>
      </w:r>
      <w:r w:rsidRPr="007F7AA4">
        <w:rPr>
          <w:rFonts w:eastAsiaTheme="majorEastAsia" w:cs="Times New Roman"/>
        </w:rPr>
        <w:tab/>
        <w:t>296146165</w:t>
      </w:r>
      <w:r w:rsidRPr="007F7AA4">
        <w:rPr>
          <w:rFonts w:eastAsiaTheme="majorEastAsia" w:cs="Times New Roman"/>
        </w:rPr>
        <w:tab/>
        <w:t>14:47:18:058</w:t>
      </w:r>
      <w:r w:rsidRPr="007F7AA4">
        <w:rPr>
          <w:rFonts w:eastAsiaTheme="majorEastAsia" w:cs="Times New Roman"/>
        </w:rPr>
        <w:tab/>
        <w:t>VGMM - RAC</w:t>
      </w:r>
      <w:r w:rsidRPr="007F7AA4">
        <w:rPr>
          <w:rFonts w:eastAsiaTheme="majorEastAsia" w:cs="Times New Roman"/>
        </w:rPr>
        <w:tab/>
        <w:t>MSG_ID_RAC_VGMM_IMS_UAC_CNF</w:t>
      </w:r>
      <w:r w:rsidRPr="007F7AA4">
        <w:rPr>
          <w:rFonts w:eastAsiaTheme="majorEastAsia" w:cs="Times New Roman"/>
        </w:rPr>
        <w:tab/>
        <w:t xml:space="preserve"> </w:t>
      </w:r>
      <w:r w:rsidRPr="007F7AA4">
        <w:rPr>
          <w:rFonts w:eastAsiaTheme="majorEastAsia" w:cs="Times New Roman"/>
        </w:rPr>
        <w:tab/>
        <w:t xml:space="preserve"> </w:t>
      </w:r>
    </w:p>
    <w:p w14:paraId="0E3625E2" w14:textId="77777777" w:rsidR="00F326A6" w:rsidRPr="007F7AA4" w:rsidRDefault="00F326A6" w:rsidP="00F326A6">
      <w:pPr>
        <w:rPr>
          <w:rFonts w:eastAsiaTheme="majorEastAsia" w:cs="Times New Roman"/>
        </w:rPr>
      </w:pPr>
      <w:r w:rsidRPr="007F7AA4">
        <w:rPr>
          <w:rFonts w:eastAsiaTheme="majorEastAsia" w:cs="Times New Roman"/>
        </w:rPr>
        <w:t>PS</w:t>
      </w:r>
      <w:r w:rsidRPr="007F7AA4">
        <w:rPr>
          <w:rFonts w:eastAsiaTheme="majorEastAsia" w:cs="Times New Roman"/>
        </w:rPr>
        <w:tab/>
        <w:t>1227970</w:t>
      </w:r>
      <w:r w:rsidRPr="007F7AA4">
        <w:rPr>
          <w:rFonts w:eastAsiaTheme="majorEastAsia" w:cs="Times New Roman"/>
        </w:rPr>
        <w:tab/>
        <w:t>296146165</w:t>
      </w:r>
      <w:r w:rsidRPr="007F7AA4">
        <w:rPr>
          <w:rFonts w:eastAsiaTheme="majorEastAsia" w:cs="Times New Roman"/>
        </w:rPr>
        <w:tab/>
        <w:t>14:47:18:058</w:t>
      </w:r>
      <w:r w:rsidRPr="007F7AA4">
        <w:rPr>
          <w:rFonts w:eastAsiaTheme="majorEastAsia" w:cs="Times New Roman"/>
        </w:rPr>
        <w:tab/>
        <w:t>RAC - L4C</w:t>
      </w:r>
      <w:r w:rsidRPr="007F7AA4">
        <w:rPr>
          <w:rFonts w:eastAsiaTheme="majorEastAsia" w:cs="Times New Roman"/>
        </w:rPr>
        <w:tab/>
        <w:t>MSG_ID_L4CRAC_UAC_PARAM_CHECK_CNF</w:t>
      </w:r>
      <w:r w:rsidRPr="007F7AA4">
        <w:rPr>
          <w:rFonts w:eastAsiaTheme="majorEastAsia" w:cs="Times New Roman"/>
        </w:rPr>
        <w:tab/>
        <w:t xml:space="preserve"> </w:t>
      </w:r>
      <w:r w:rsidRPr="007F7AA4">
        <w:rPr>
          <w:rFonts w:eastAsiaTheme="majorEastAsia" w:cs="Times New Roman"/>
        </w:rPr>
        <w:tab/>
        <w:t xml:space="preserve"> </w:t>
      </w:r>
    </w:p>
    <w:p w14:paraId="4E5809C5" w14:textId="77777777" w:rsidR="00F326A6" w:rsidRPr="007F7AA4" w:rsidRDefault="00F326A6" w:rsidP="00F326A6">
      <w:pPr>
        <w:rPr>
          <w:rFonts w:eastAsiaTheme="majorEastAsia" w:cs="Times New Roman"/>
        </w:rPr>
      </w:pPr>
      <w:r w:rsidRPr="007F7AA4">
        <w:rPr>
          <w:rFonts w:eastAsiaTheme="majorEastAsia" w:cs="Times New Roman"/>
        </w:rPr>
        <w:t>PS</w:t>
      </w:r>
      <w:r w:rsidRPr="007F7AA4">
        <w:rPr>
          <w:rFonts w:eastAsiaTheme="majorEastAsia" w:cs="Times New Roman"/>
        </w:rPr>
        <w:tab/>
        <w:t>1227976</w:t>
      </w:r>
      <w:r w:rsidRPr="007F7AA4">
        <w:rPr>
          <w:rFonts w:eastAsiaTheme="majorEastAsia" w:cs="Times New Roman"/>
        </w:rPr>
        <w:tab/>
        <w:t>296146166</w:t>
      </w:r>
      <w:r w:rsidRPr="007F7AA4">
        <w:rPr>
          <w:rFonts w:eastAsiaTheme="majorEastAsia" w:cs="Times New Roman"/>
        </w:rPr>
        <w:tab/>
        <w:t>14:47:18:058</w:t>
      </w:r>
      <w:r w:rsidRPr="007F7AA4">
        <w:rPr>
          <w:rFonts w:eastAsiaTheme="majorEastAsia" w:cs="Times New Roman"/>
        </w:rPr>
        <w:tab/>
        <w:t>L4C - VDM</w:t>
      </w:r>
      <w:r w:rsidRPr="007F7AA4">
        <w:rPr>
          <w:rFonts w:eastAsiaTheme="majorEastAsia" w:cs="Times New Roman"/>
        </w:rPr>
        <w:tab/>
        <w:t>MSG_ID_VDM_L4C_UAC_PARAM_CHECK_CNF</w:t>
      </w:r>
      <w:r w:rsidRPr="007F7AA4">
        <w:rPr>
          <w:rFonts w:eastAsiaTheme="majorEastAsia" w:cs="Times New Roman"/>
        </w:rPr>
        <w:tab/>
        <w:t>result = IMS_SERVICE_UAC_RESULT_OK (enum 1)</w:t>
      </w:r>
      <w:r w:rsidRPr="007F7AA4">
        <w:rPr>
          <w:rFonts w:eastAsiaTheme="majorEastAsia" w:cs="Times New Roman"/>
        </w:rPr>
        <w:tab/>
        <w:t xml:space="preserve"> </w:t>
      </w:r>
    </w:p>
    <w:p w14:paraId="227BAD06" w14:textId="77777777" w:rsidR="00F326A6" w:rsidRPr="007F7AA4" w:rsidRDefault="00F326A6" w:rsidP="00F326A6">
      <w:pPr>
        <w:rPr>
          <w:rFonts w:eastAsiaTheme="majorEastAsia" w:cs="Times New Roman"/>
        </w:rPr>
      </w:pPr>
      <w:r w:rsidRPr="007F7AA4">
        <w:rPr>
          <w:rFonts w:eastAsiaTheme="majorEastAsia" w:cs="Times New Roman"/>
        </w:rPr>
        <w:t>PS</w:t>
      </w:r>
      <w:r w:rsidRPr="007F7AA4">
        <w:rPr>
          <w:rFonts w:eastAsiaTheme="majorEastAsia" w:cs="Times New Roman"/>
        </w:rPr>
        <w:tab/>
        <w:t>1227977</w:t>
      </w:r>
      <w:r w:rsidRPr="007F7AA4">
        <w:rPr>
          <w:rFonts w:eastAsiaTheme="majorEastAsia" w:cs="Times New Roman"/>
        </w:rPr>
        <w:tab/>
        <w:t>296146167</w:t>
      </w:r>
      <w:r w:rsidRPr="007F7AA4">
        <w:rPr>
          <w:rFonts w:eastAsiaTheme="majorEastAsia" w:cs="Times New Roman"/>
        </w:rPr>
        <w:tab/>
        <w:t>14:47:18:058</w:t>
      </w:r>
      <w:r w:rsidRPr="007F7AA4">
        <w:rPr>
          <w:rFonts w:eastAsiaTheme="majorEastAsia" w:cs="Times New Roman"/>
        </w:rPr>
        <w:tab/>
        <w:t>VDM_ADS</w:t>
      </w:r>
      <w:r w:rsidRPr="007F7AA4">
        <w:rPr>
          <w:rFonts w:eastAsiaTheme="majorEastAsia" w:cs="Times New Roman"/>
        </w:rPr>
        <w:tab/>
        <w:t xml:space="preserve">[VDM ADS] ADS resume: call aborted (state = </w:t>
      </w:r>
      <w:r w:rsidRPr="007F7AA4">
        <w:rPr>
          <w:rFonts w:eastAsiaTheme="majorEastAsia" w:cs="Times New Roman"/>
        </w:rPr>
        <w:lastRenderedPageBreak/>
        <w:t>VDM_ADS_STATE_WAIT_VOICE_UAC_PARAM, event = VDM_ADS_ALG_INPUT_TRK_SELECT_REQ)</w:t>
      </w:r>
      <w:r w:rsidRPr="007F7AA4">
        <w:rPr>
          <w:rFonts w:eastAsiaTheme="majorEastAsia" w:cs="Times New Roman"/>
        </w:rPr>
        <w:tab/>
        <w:t xml:space="preserve"> </w:t>
      </w:r>
      <w:r w:rsidRPr="007F7AA4">
        <w:rPr>
          <w:rFonts w:eastAsiaTheme="majorEastAsia" w:cs="Times New Roman"/>
        </w:rPr>
        <w:tab/>
        <w:t xml:space="preserve"> </w:t>
      </w:r>
    </w:p>
    <w:p w14:paraId="12C7143A" w14:textId="0B867A95" w:rsidR="00F326A6" w:rsidRPr="007F7AA4" w:rsidRDefault="00F326A6" w:rsidP="00F326A6">
      <w:pPr>
        <w:rPr>
          <w:rFonts w:eastAsiaTheme="majorEastAsia" w:cs="Times New Roman"/>
        </w:rPr>
      </w:pPr>
      <w:r w:rsidRPr="007F7AA4">
        <w:rPr>
          <w:rFonts w:eastAsiaTheme="majorEastAsia" w:cs="Times New Roman"/>
        </w:rPr>
        <w:t>PS</w:t>
      </w:r>
      <w:r w:rsidRPr="007F7AA4">
        <w:rPr>
          <w:rFonts w:eastAsiaTheme="majorEastAsia" w:cs="Times New Roman"/>
        </w:rPr>
        <w:tab/>
        <w:t>1227978</w:t>
      </w:r>
      <w:r w:rsidRPr="007F7AA4">
        <w:rPr>
          <w:rFonts w:eastAsiaTheme="majorEastAsia" w:cs="Times New Roman"/>
        </w:rPr>
        <w:tab/>
        <w:t>296146167</w:t>
      </w:r>
      <w:r w:rsidRPr="007F7AA4">
        <w:rPr>
          <w:rFonts w:eastAsiaTheme="majorEastAsia" w:cs="Times New Roman"/>
        </w:rPr>
        <w:tab/>
        <w:t>14:47:18:058</w:t>
      </w:r>
      <w:r w:rsidRPr="007F7AA4">
        <w:rPr>
          <w:rFonts w:eastAsiaTheme="majorEastAsia" w:cs="Times New Roman"/>
        </w:rPr>
        <w:tab/>
        <w:t>VDM_ADS - VDM_TRK</w:t>
      </w:r>
      <w:r w:rsidRPr="007F7AA4">
        <w:rPr>
          <w:rFonts w:eastAsiaTheme="majorEastAsia" w:cs="Times New Roman"/>
        </w:rPr>
        <w:tab/>
        <w:t>MSG_ID_VDM_TRK_ADS_SELECT_CNF</w:t>
      </w:r>
    </w:p>
    <w:p w14:paraId="41195329" w14:textId="77777777" w:rsidR="00F326A6" w:rsidRPr="007F7AA4" w:rsidRDefault="00F326A6" w:rsidP="00F326A6">
      <w:pPr>
        <w:rPr>
          <w:rFonts w:eastAsiaTheme="majorEastAsia" w:cs="Times New Roman"/>
        </w:rPr>
      </w:pPr>
    </w:p>
    <w:p w14:paraId="36D2D841" w14:textId="50EEC634" w:rsidR="00BA09DA" w:rsidRPr="007F7AA4" w:rsidRDefault="00BE67F9" w:rsidP="00BE67F9">
      <w:pPr>
        <w:pStyle w:val="2"/>
        <w:spacing w:before="156" w:after="156"/>
        <w:rPr>
          <w:rFonts w:cs="Times New Roman"/>
        </w:rPr>
      </w:pPr>
      <w:bookmarkStart w:id="265" w:name="_Toc87714810"/>
      <w:r w:rsidRPr="007F7AA4">
        <w:rPr>
          <w:rFonts w:cs="Times New Roman"/>
        </w:rPr>
        <w:t>MTK</w:t>
      </w:r>
      <w:r w:rsidRPr="007F7AA4">
        <w:rPr>
          <w:rFonts w:cs="Times New Roman"/>
        </w:rPr>
        <w:t>驻网相关问题</w:t>
      </w:r>
      <w:bookmarkEnd w:id="265"/>
    </w:p>
    <w:p w14:paraId="23B795F7" w14:textId="5490F70B" w:rsidR="00BA09DA" w:rsidRPr="007F7AA4" w:rsidRDefault="00BA09DA" w:rsidP="00BE67F9">
      <w:pPr>
        <w:pStyle w:val="3"/>
        <w:spacing w:before="156" w:after="156"/>
        <w:rPr>
          <w:rFonts w:eastAsiaTheme="majorEastAsia" w:cs="Times New Roman"/>
        </w:rPr>
      </w:pPr>
      <w:bookmarkStart w:id="266" w:name="_Toc87714811"/>
      <w:r w:rsidRPr="007F7AA4">
        <w:rPr>
          <w:rFonts w:eastAsiaTheme="majorEastAsia" w:cs="Times New Roman"/>
        </w:rPr>
        <w:t>手动选网失败后自动返回上次驻留的</w:t>
      </w:r>
      <w:r w:rsidRPr="007F7AA4">
        <w:rPr>
          <w:rFonts w:eastAsiaTheme="majorEastAsia" w:cs="Times New Roman"/>
        </w:rPr>
        <w:t>PLMN</w:t>
      </w:r>
      <w:r w:rsidR="0035652E" w:rsidRPr="007F7AA4">
        <w:rPr>
          <w:rFonts w:eastAsiaTheme="majorEastAsia" w:cs="Times New Roman"/>
        </w:rPr>
        <w:t>，但是</w:t>
      </w:r>
      <w:r w:rsidR="0035652E" w:rsidRPr="007F7AA4">
        <w:rPr>
          <w:rFonts w:eastAsiaTheme="majorEastAsia" w:cs="Times New Roman"/>
        </w:rPr>
        <w:t>AP</w:t>
      </w:r>
      <w:r w:rsidR="0035652E" w:rsidRPr="007F7AA4">
        <w:rPr>
          <w:rFonts w:eastAsiaTheme="majorEastAsia" w:cs="Times New Roman"/>
        </w:rPr>
        <w:t>自动选择运营商的开关不会自动打开</w:t>
      </w:r>
      <w:bookmarkEnd w:id="266"/>
    </w:p>
    <w:p w14:paraId="4957F412" w14:textId="5DE953C0" w:rsidR="00BA09DA" w:rsidRPr="007F7AA4" w:rsidRDefault="00BA09DA" w:rsidP="003A3DE9">
      <w:pPr>
        <w:rPr>
          <w:rFonts w:eastAsiaTheme="majorEastAsia" w:cs="Times New Roman"/>
        </w:rPr>
      </w:pPr>
      <w:r w:rsidRPr="007F7AA4">
        <w:rPr>
          <w:rFonts w:eastAsiaTheme="majorEastAsia" w:cs="Times New Roman"/>
        </w:rPr>
        <w:t>UPGR5G-4194 FT_J22-R_NanJing_</w:t>
      </w:r>
      <w:r w:rsidRPr="007F7AA4">
        <w:rPr>
          <w:rFonts w:eastAsiaTheme="majorEastAsia" w:cs="Times New Roman"/>
        </w:rPr>
        <w:t>单卡联通</w:t>
      </w:r>
      <w:r w:rsidRPr="007F7AA4">
        <w:rPr>
          <w:rFonts w:eastAsiaTheme="majorEastAsia" w:cs="Times New Roman"/>
        </w:rPr>
        <w:t>4G volte</w:t>
      </w:r>
      <w:r w:rsidRPr="007F7AA4">
        <w:rPr>
          <w:rFonts w:eastAsiaTheme="majorEastAsia" w:cs="Times New Roman"/>
        </w:rPr>
        <w:t>，手动搜网，关闭</w:t>
      </w:r>
      <w:r w:rsidRPr="007F7AA4">
        <w:rPr>
          <w:rFonts w:eastAsiaTheme="majorEastAsia" w:cs="Times New Roman"/>
        </w:rPr>
        <w:t>“</w:t>
      </w:r>
      <w:r w:rsidRPr="007F7AA4">
        <w:rPr>
          <w:rFonts w:eastAsiaTheme="majorEastAsia" w:cs="Times New Roman"/>
        </w:rPr>
        <w:t>自动选择网络</w:t>
      </w:r>
      <w:r w:rsidRPr="007F7AA4">
        <w:rPr>
          <w:rFonts w:eastAsiaTheme="majorEastAsia" w:cs="Times New Roman"/>
        </w:rPr>
        <w:t>”</w:t>
      </w:r>
      <w:r w:rsidRPr="007F7AA4">
        <w:rPr>
          <w:rFonts w:eastAsiaTheme="majorEastAsia" w:cs="Times New Roman"/>
        </w:rPr>
        <w:t>开关，手动选择非法网络，测试机提示无法注册后不会自动打开自动选择开关但可以正常注册合法网络</w:t>
      </w:r>
      <w:r w:rsidRPr="007F7AA4">
        <w:rPr>
          <w:rFonts w:eastAsiaTheme="majorEastAsia" w:cs="Times New Roman"/>
        </w:rPr>
        <w:t>(</w:t>
      </w:r>
      <w:r w:rsidRPr="007F7AA4">
        <w:rPr>
          <w:rFonts w:eastAsiaTheme="majorEastAsia" w:cs="Times New Roman"/>
        </w:rPr>
        <w:t>必现</w:t>
      </w:r>
      <w:r w:rsidRPr="007F7AA4">
        <w:rPr>
          <w:rFonts w:eastAsiaTheme="majorEastAsia" w:cs="Times New Roman"/>
        </w:rPr>
        <w:t>)(</w:t>
      </w:r>
      <w:r w:rsidRPr="007F7AA4">
        <w:rPr>
          <w:rFonts w:eastAsiaTheme="majorEastAsia" w:cs="Times New Roman"/>
        </w:rPr>
        <w:t>附录屏</w:t>
      </w:r>
      <w:r w:rsidRPr="007F7AA4">
        <w:rPr>
          <w:rFonts w:eastAsiaTheme="majorEastAsia" w:cs="Times New Roman"/>
        </w:rPr>
        <w:t>)</w:t>
      </w:r>
    </w:p>
    <w:p w14:paraId="4EB22345" w14:textId="3CA5CDCD" w:rsidR="00BA09DA" w:rsidRPr="007F7AA4" w:rsidRDefault="00BA09DA" w:rsidP="003A3DE9">
      <w:pPr>
        <w:rPr>
          <w:rFonts w:eastAsiaTheme="majorEastAsia" w:cs="Times New Roman"/>
        </w:rPr>
      </w:pPr>
      <w:r w:rsidRPr="007F7AA4">
        <w:rPr>
          <w:rFonts w:eastAsiaTheme="majorEastAsia" w:cs="Times New Roman"/>
        </w:rPr>
        <w:t>modem</w:t>
      </w:r>
      <w:r w:rsidRPr="007F7AA4">
        <w:rPr>
          <w:rFonts w:eastAsiaTheme="majorEastAsia" w:cs="Times New Roman"/>
        </w:rPr>
        <w:t>侧，</w:t>
      </w:r>
      <w:r w:rsidRPr="007F7AA4">
        <w:rPr>
          <w:rFonts w:eastAsiaTheme="majorEastAsia" w:cs="Times New Roman"/>
          <w:highlight w:val="yellow"/>
        </w:rPr>
        <w:t>是因为</w:t>
      </w:r>
      <w:r w:rsidRPr="007F7AA4">
        <w:rPr>
          <w:rFonts w:eastAsiaTheme="majorEastAsia" w:cs="Times New Roman"/>
          <w:highlight w:val="yellow"/>
        </w:rPr>
        <w:t>SBP_DISABLE_AUTO_RETURN_PRE_RPLMN</w:t>
      </w:r>
      <w:r w:rsidRPr="007F7AA4">
        <w:rPr>
          <w:rFonts w:eastAsiaTheme="majorEastAsia" w:cs="Times New Roman"/>
          <w:highlight w:val="yellow"/>
        </w:rPr>
        <w:t>是</w:t>
      </w:r>
      <w:r w:rsidRPr="007F7AA4">
        <w:rPr>
          <w:rFonts w:eastAsiaTheme="majorEastAsia" w:cs="Times New Roman"/>
          <w:highlight w:val="yellow"/>
        </w:rPr>
        <w:t>false</w:t>
      </w:r>
      <w:r w:rsidRPr="007F7AA4">
        <w:rPr>
          <w:rFonts w:eastAsiaTheme="majorEastAsia" w:cs="Times New Roman"/>
          <w:highlight w:val="yellow"/>
        </w:rPr>
        <w:t>，因此会</w:t>
      </w:r>
      <w:r w:rsidRPr="007F7AA4">
        <w:rPr>
          <w:rFonts w:eastAsiaTheme="majorEastAsia" w:cs="Times New Roman"/>
          <w:highlight w:val="yellow"/>
        </w:rPr>
        <w:t xml:space="preserve">auto return RPLMN, </w:t>
      </w:r>
      <w:r w:rsidRPr="007F7AA4">
        <w:rPr>
          <w:rFonts w:eastAsiaTheme="majorEastAsia" w:cs="Times New Roman"/>
          <w:highlight w:val="yellow"/>
        </w:rPr>
        <w:t>因此</w:t>
      </w:r>
      <w:r w:rsidRPr="007F7AA4">
        <w:rPr>
          <w:rFonts w:eastAsiaTheme="majorEastAsia" w:cs="Times New Roman"/>
          <w:highlight w:val="yellow"/>
        </w:rPr>
        <w:t>UE</w:t>
      </w:r>
      <w:r w:rsidRPr="007F7AA4">
        <w:rPr>
          <w:rFonts w:eastAsiaTheme="majorEastAsia" w:cs="Times New Roman"/>
          <w:highlight w:val="yellow"/>
        </w:rPr>
        <w:t>会在手动注册失败后，自动回到之前成功注册的</w:t>
      </w:r>
      <w:r w:rsidRPr="007F7AA4">
        <w:rPr>
          <w:rFonts w:eastAsiaTheme="majorEastAsia" w:cs="Times New Roman"/>
          <w:highlight w:val="yellow"/>
        </w:rPr>
        <w:t>RPLMN</w:t>
      </w:r>
      <w:r w:rsidRPr="007F7AA4">
        <w:rPr>
          <w:rFonts w:eastAsiaTheme="majorEastAsia" w:cs="Times New Roman"/>
          <w:highlight w:val="yellow"/>
        </w:rPr>
        <w:t>上。</w:t>
      </w:r>
    </w:p>
    <w:p w14:paraId="3FD50F5C" w14:textId="019CC63C" w:rsidR="00854E98" w:rsidRPr="007F7AA4" w:rsidRDefault="00854E98" w:rsidP="003A3DE9">
      <w:pPr>
        <w:rPr>
          <w:rFonts w:eastAsiaTheme="majorEastAsia" w:cs="Times New Roman"/>
        </w:rPr>
      </w:pPr>
    </w:p>
    <w:p w14:paraId="090397CB" w14:textId="77777777" w:rsidR="00854E98" w:rsidRPr="007F7AA4" w:rsidRDefault="00854E98" w:rsidP="00854E98">
      <w:pPr>
        <w:rPr>
          <w:rFonts w:eastAsiaTheme="majorEastAsia" w:cs="Times New Roman"/>
        </w:rPr>
      </w:pPr>
      <w:r w:rsidRPr="007F7AA4">
        <w:rPr>
          <w:rFonts w:eastAsiaTheme="majorEastAsia" w:cs="Times New Roman"/>
        </w:rPr>
        <w:t>R</w:t>
      </w:r>
      <w:r w:rsidRPr="007F7AA4">
        <w:rPr>
          <w:rFonts w:eastAsiaTheme="majorEastAsia" w:cs="Times New Roman"/>
        </w:rPr>
        <w:t>上这里有修改</w:t>
      </w:r>
      <w:r w:rsidRPr="007F7AA4">
        <w:rPr>
          <w:rFonts w:eastAsiaTheme="majorEastAsia" w:cs="Times New Roman"/>
        </w:rPr>
        <w:t xml:space="preserve">, </w:t>
      </w:r>
      <w:r w:rsidRPr="007F7AA4">
        <w:rPr>
          <w:rFonts w:eastAsiaTheme="majorEastAsia" w:cs="Times New Roman"/>
        </w:rPr>
        <w:t>如果贵司期望手选失败后立即切换为自动模式，请修改下面默认值</w:t>
      </w:r>
      <w:r w:rsidRPr="007F7AA4">
        <w:rPr>
          <w:rFonts w:eastAsiaTheme="majorEastAsia" w:cs="Times New Roman"/>
        </w:rPr>
        <w:t xml:space="preserve">, </w:t>
      </w:r>
      <w:r w:rsidRPr="007F7AA4">
        <w:rPr>
          <w:rFonts w:eastAsiaTheme="majorEastAsia" w:cs="Times New Roman"/>
        </w:rPr>
        <w:t>将</w:t>
      </w:r>
      <w:r w:rsidRPr="007F7AA4">
        <w:rPr>
          <w:rFonts w:eastAsiaTheme="majorEastAsia" w:cs="Times New Roman"/>
        </w:rPr>
        <w:t xml:space="preserve">1-&gt;0 </w:t>
      </w:r>
      <w:r w:rsidRPr="007F7AA4">
        <w:rPr>
          <w:rFonts w:eastAsiaTheme="majorEastAsia" w:cs="Times New Roman"/>
        </w:rPr>
        <w:t>，</w:t>
      </w:r>
    </w:p>
    <w:p w14:paraId="69E2EE02" w14:textId="77777777" w:rsidR="00854E98" w:rsidRPr="007F7AA4" w:rsidRDefault="00854E98" w:rsidP="00854E98">
      <w:pPr>
        <w:rPr>
          <w:rFonts w:eastAsiaTheme="majorEastAsia" w:cs="Times New Roman"/>
        </w:rPr>
      </w:pPr>
      <w:r w:rsidRPr="007F7AA4">
        <w:rPr>
          <w:rFonts w:eastAsiaTheme="majorEastAsia" w:cs="Times New Roman"/>
        </w:rPr>
        <w:t>请贵司帮忙验证并反馈结果。</w:t>
      </w:r>
    </w:p>
    <w:p w14:paraId="41D1A376" w14:textId="77777777" w:rsidR="00854E98" w:rsidRPr="007F7AA4" w:rsidRDefault="00854E98" w:rsidP="00854E98">
      <w:pPr>
        <w:rPr>
          <w:rFonts w:eastAsiaTheme="majorEastAsia" w:cs="Times New Roman"/>
        </w:rPr>
      </w:pPr>
      <w:r w:rsidRPr="007F7AA4">
        <w:rPr>
          <w:rFonts w:eastAsiaTheme="majorEastAsia" w:cs="Times New Roman"/>
        </w:rPr>
        <w:t>谢谢！</w:t>
      </w:r>
    </w:p>
    <w:p w14:paraId="2278AC74" w14:textId="77777777" w:rsidR="00854E98" w:rsidRPr="007F7AA4" w:rsidRDefault="00854E98" w:rsidP="00854E98">
      <w:pPr>
        <w:rPr>
          <w:rFonts w:eastAsiaTheme="majorEastAsia" w:cs="Times New Roman"/>
        </w:rPr>
      </w:pPr>
      <w:r w:rsidRPr="007F7AA4">
        <w:rPr>
          <w:rFonts w:eastAsiaTheme="majorEastAsia" w:cs="Times New Roman"/>
        </w:rPr>
        <w:t>vendor/mediatek/proprietary/frameworks/opt/telephony/src/java/com/mediatek/internal/telephony/MtkGsmCdmaPhone.java</w:t>
      </w:r>
    </w:p>
    <w:p w14:paraId="0A7C95AB" w14:textId="77777777" w:rsidR="00854E98" w:rsidRPr="007F7AA4" w:rsidRDefault="00854E98" w:rsidP="00854E98">
      <w:pPr>
        <w:rPr>
          <w:rFonts w:eastAsiaTheme="majorEastAsia" w:cs="Times New Roman"/>
        </w:rPr>
      </w:pPr>
      <w:r w:rsidRPr="007F7AA4">
        <w:rPr>
          <w:rFonts w:eastAsiaTheme="majorEastAsia" w:cs="Times New Roman"/>
        </w:rPr>
        <w:t>case EVENT_SET_NETWORK_MANUAL_COMPLETE:</w:t>
      </w:r>
    </w:p>
    <w:p w14:paraId="68866516" w14:textId="77777777" w:rsidR="00854E98" w:rsidRPr="007F7AA4" w:rsidRDefault="00854E98" w:rsidP="00854E98">
      <w:pPr>
        <w:rPr>
          <w:rFonts w:eastAsiaTheme="majorEastAsia" w:cs="Times New Roman"/>
        </w:rPr>
      </w:pPr>
      <w:r w:rsidRPr="007F7AA4">
        <w:rPr>
          <w:rFonts w:eastAsiaTheme="majorEastAsia" w:cs="Times New Roman"/>
        </w:rPr>
        <w:t>super.handleMessage(msg);</w:t>
      </w:r>
    </w:p>
    <w:p w14:paraId="06E0DE07" w14:textId="77777777" w:rsidR="00854E98" w:rsidRPr="007F7AA4" w:rsidRDefault="00854E98" w:rsidP="00854E98">
      <w:pPr>
        <w:rPr>
          <w:rFonts w:eastAsiaTheme="majorEastAsia" w:cs="Times New Roman"/>
        </w:rPr>
      </w:pPr>
      <w:r w:rsidRPr="007F7AA4">
        <w:rPr>
          <w:rFonts w:eastAsiaTheme="majorEastAsia" w:cs="Times New Roman"/>
        </w:rPr>
        <w:t>if (isPhoneTypeGsm()) {</w:t>
      </w:r>
    </w:p>
    <w:p w14:paraId="7BB26EA2" w14:textId="77777777" w:rsidR="00854E98" w:rsidRPr="007F7AA4" w:rsidRDefault="00854E98" w:rsidP="00854E98">
      <w:pPr>
        <w:rPr>
          <w:rFonts w:eastAsiaTheme="majorEastAsia" w:cs="Times New Roman"/>
        </w:rPr>
      </w:pPr>
      <w:r w:rsidRPr="007F7AA4">
        <w:rPr>
          <w:rFonts w:eastAsiaTheme="majorEastAsia" w:cs="Times New Roman"/>
        </w:rPr>
        <w:t>ar = (AsyncResult) msg.obj;</w:t>
      </w:r>
    </w:p>
    <w:p w14:paraId="074B309F" w14:textId="77777777" w:rsidR="00854E98" w:rsidRPr="007F7AA4" w:rsidRDefault="00854E98" w:rsidP="00854E98">
      <w:pPr>
        <w:rPr>
          <w:rFonts w:eastAsiaTheme="majorEastAsia" w:cs="Times New Roman"/>
        </w:rPr>
      </w:pPr>
      <w:r w:rsidRPr="007F7AA4">
        <w:rPr>
          <w:rFonts w:eastAsiaTheme="majorEastAsia" w:cs="Times New Roman"/>
        </w:rPr>
        <w:t>boolean disable_auto_return_rplmn = // default is disable</w:t>
      </w:r>
    </w:p>
    <w:p w14:paraId="6A94E94C" w14:textId="77777777" w:rsidR="00854E98" w:rsidRPr="007F7AA4" w:rsidRDefault="00854E98" w:rsidP="00854E98">
      <w:pPr>
        <w:rPr>
          <w:rFonts w:eastAsiaTheme="majorEastAsia" w:cs="Times New Roman"/>
        </w:rPr>
      </w:pPr>
      <w:r w:rsidRPr="007F7AA4">
        <w:rPr>
          <w:rFonts w:eastAsiaTheme="majorEastAsia" w:cs="Times New Roman"/>
        </w:rPr>
        <w:t>//</w:t>
      </w:r>
      <w:r w:rsidRPr="007F7AA4">
        <w:rPr>
          <w:rFonts w:eastAsiaTheme="majorEastAsia" w:cs="Times New Roman"/>
        </w:rPr>
        <w:t>请将</w:t>
      </w:r>
      <w:r w:rsidRPr="007F7AA4">
        <w:rPr>
          <w:rFonts w:eastAsiaTheme="majorEastAsia" w:cs="Times New Roman"/>
        </w:rPr>
        <w:t>1-&gt;0</w:t>
      </w:r>
    </w:p>
    <w:p w14:paraId="766D9F6B" w14:textId="6DC708E2" w:rsidR="00854E98" w:rsidRPr="007F7AA4" w:rsidRDefault="00854E98" w:rsidP="00854E98">
      <w:pPr>
        <w:rPr>
          <w:rFonts w:eastAsiaTheme="majorEastAsia" w:cs="Times New Roman"/>
        </w:rPr>
      </w:pPr>
      <w:r w:rsidRPr="007F7AA4">
        <w:rPr>
          <w:rFonts w:eastAsiaTheme="majorEastAsia" w:cs="Times New Roman"/>
        </w:rPr>
        <w:t>SystemProperties.getInt(PROPERTY_DISABLE_AUTO_RETURN_RPLMN, 1) &gt; 0 ?</w:t>
      </w:r>
    </w:p>
    <w:p w14:paraId="41BD7830" w14:textId="4F02887B" w:rsidR="001D6EB4" w:rsidRPr="007F7AA4" w:rsidRDefault="00BE67F9" w:rsidP="001D6EB4">
      <w:pPr>
        <w:pStyle w:val="3"/>
        <w:spacing w:before="156" w:after="156"/>
        <w:rPr>
          <w:rFonts w:eastAsiaTheme="majorEastAsia" w:cs="Times New Roman"/>
        </w:rPr>
      </w:pPr>
      <w:bookmarkStart w:id="267" w:name="_Toc87714812"/>
      <w:r w:rsidRPr="007F7AA4">
        <w:rPr>
          <w:rFonts w:eastAsiaTheme="majorEastAsia" w:cs="Times New Roman"/>
        </w:rPr>
        <w:t>IMS</w:t>
      </w:r>
      <w:r w:rsidRPr="007F7AA4">
        <w:rPr>
          <w:rFonts w:eastAsiaTheme="majorEastAsia" w:cs="Times New Roman"/>
        </w:rPr>
        <w:t>注册</w:t>
      </w:r>
      <w:r w:rsidRPr="007F7AA4">
        <w:rPr>
          <w:rFonts w:eastAsiaTheme="majorEastAsia" w:cs="Times New Roman"/>
        </w:rPr>
        <w:t>403</w:t>
      </w:r>
      <w:r w:rsidRPr="007F7AA4">
        <w:rPr>
          <w:rFonts w:eastAsiaTheme="majorEastAsia" w:cs="Times New Roman"/>
        </w:rPr>
        <w:t>响应处理</w:t>
      </w:r>
      <w:bookmarkEnd w:id="267"/>
    </w:p>
    <w:p w14:paraId="40A27B04" w14:textId="020FC9ED" w:rsidR="00BE67F9" w:rsidRPr="007F7AA4" w:rsidRDefault="00BE67F9" w:rsidP="00BE67F9">
      <w:pPr>
        <w:rPr>
          <w:rFonts w:eastAsiaTheme="majorEastAsia" w:cs="Times New Roman"/>
        </w:rPr>
      </w:pPr>
      <w:r w:rsidRPr="007F7AA4">
        <w:rPr>
          <w:rFonts w:eastAsiaTheme="majorEastAsia" w:cs="Times New Roman"/>
        </w:rPr>
        <w:t>UPGR5G-4368 FT_J22-R_NanJing_</w:t>
      </w:r>
      <w:r w:rsidRPr="007F7AA4">
        <w:rPr>
          <w:rFonts w:eastAsiaTheme="majorEastAsia" w:cs="Times New Roman"/>
        </w:rPr>
        <w:t>卡一主卡移动</w:t>
      </w:r>
      <w:r w:rsidRPr="007F7AA4">
        <w:rPr>
          <w:rFonts w:eastAsiaTheme="majorEastAsia" w:cs="Times New Roman"/>
        </w:rPr>
        <w:t>5G VOLTE</w:t>
      </w:r>
      <w:r w:rsidRPr="007F7AA4">
        <w:rPr>
          <w:rFonts w:eastAsiaTheme="majorEastAsia" w:cs="Times New Roman"/>
        </w:rPr>
        <w:t>，卡二副卡联通</w:t>
      </w:r>
      <w:r w:rsidRPr="007F7AA4">
        <w:rPr>
          <w:rFonts w:eastAsiaTheme="majorEastAsia" w:cs="Times New Roman"/>
        </w:rPr>
        <w:t>4G VOLTE</w:t>
      </w:r>
      <w:r w:rsidRPr="007F7AA4">
        <w:rPr>
          <w:rFonts w:eastAsiaTheme="majorEastAsia" w:cs="Times New Roman"/>
        </w:rPr>
        <w:t>，</w:t>
      </w:r>
      <w:r w:rsidRPr="007F7AA4">
        <w:rPr>
          <w:rFonts w:eastAsiaTheme="majorEastAsia" w:cs="Times New Roman"/>
        </w:rPr>
        <w:t>ping</w:t>
      </w:r>
      <w:r w:rsidRPr="007F7AA4">
        <w:rPr>
          <w:rFonts w:eastAsiaTheme="majorEastAsia" w:cs="Times New Roman"/>
        </w:rPr>
        <w:t>，</w:t>
      </w:r>
      <w:r w:rsidRPr="007F7AA4">
        <w:rPr>
          <w:rFonts w:eastAsiaTheme="majorEastAsia" w:cs="Times New Roman"/>
        </w:rPr>
        <w:t>MO</w:t>
      </w:r>
      <w:r w:rsidRPr="007F7AA4">
        <w:rPr>
          <w:rFonts w:eastAsiaTheme="majorEastAsia" w:cs="Times New Roman"/>
        </w:rPr>
        <w:t>卡</w:t>
      </w:r>
      <w:r w:rsidRPr="007F7AA4">
        <w:rPr>
          <w:rFonts w:eastAsiaTheme="majorEastAsia" w:cs="Times New Roman"/>
        </w:rPr>
        <w:t>1</w:t>
      </w:r>
      <w:r w:rsidRPr="007F7AA4">
        <w:rPr>
          <w:rFonts w:eastAsiaTheme="majorEastAsia" w:cs="Times New Roman"/>
        </w:rPr>
        <w:t>呼叫</w:t>
      </w:r>
      <w:r w:rsidRPr="007F7AA4">
        <w:rPr>
          <w:rFonts w:eastAsiaTheme="majorEastAsia" w:cs="Times New Roman"/>
        </w:rPr>
        <w:t>MT</w:t>
      </w:r>
      <w:r w:rsidRPr="007F7AA4">
        <w:rPr>
          <w:rFonts w:eastAsiaTheme="majorEastAsia" w:cs="Times New Roman"/>
        </w:rPr>
        <w:t>卡</w:t>
      </w:r>
      <w:r w:rsidRPr="007F7AA4">
        <w:rPr>
          <w:rFonts w:eastAsiaTheme="majorEastAsia" w:cs="Times New Roman"/>
        </w:rPr>
        <w:t>2</w:t>
      </w:r>
      <w:r w:rsidRPr="007F7AA4">
        <w:rPr>
          <w:rFonts w:eastAsiaTheme="majorEastAsia" w:cs="Times New Roman"/>
        </w:rPr>
        <w:t>，</w:t>
      </w:r>
      <w:r w:rsidRPr="007F7AA4">
        <w:rPr>
          <w:rFonts w:eastAsiaTheme="majorEastAsia" w:cs="Times New Roman"/>
        </w:rPr>
        <w:t>MO</w:t>
      </w:r>
      <w:r w:rsidRPr="007F7AA4">
        <w:rPr>
          <w:rFonts w:eastAsiaTheme="majorEastAsia" w:cs="Times New Roman"/>
        </w:rPr>
        <w:t>端主卡通话结束后副卡联通掉</w:t>
      </w:r>
      <w:r w:rsidRPr="007F7AA4">
        <w:rPr>
          <w:rFonts w:eastAsiaTheme="majorEastAsia" w:cs="Times New Roman"/>
        </w:rPr>
        <w:t>volte (rate:1/30)</w:t>
      </w:r>
    </w:p>
    <w:p w14:paraId="540318B2" w14:textId="77777777" w:rsidR="001D6EB4" w:rsidRPr="007F7AA4" w:rsidRDefault="001D6EB4" w:rsidP="001D6EB4">
      <w:pPr>
        <w:rPr>
          <w:rFonts w:eastAsiaTheme="majorEastAsia" w:cs="Times New Roman"/>
        </w:rPr>
      </w:pPr>
      <w:r w:rsidRPr="007F7AA4">
        <w:rPr>
          <w:rFonts w:eastAsiaTheme="majorEastAsia" w:cs="Times New Roman"/>
        </w:rPr>
        <w:t>// IMS</w:t>
      </w:r>
      <w:r w:rsidRPr="007F7AA4">
        <w:rPr>
          <w:rFonts w:eastAsiaTheme="majorEastAsia" w:cs="Times New Roman"/>
        </w:rPr>
        <w:t>注册，网络响应</w:t>
      </w:r>
      <w:r w:rsidRPr="007F7AA4">
        <w:rPr>
          <w:rFonts w:eastAsiaTheme="majorEastAsia" w:cs="Times New Roman"/>
        </w:rPr>
        <w:t>403 Forbidden</w:t>
      </w:r>
    </w:p>
    <w:p w14:paraId="15D73B5C" w14:textId="77777777" w:rsidR="001D6EB4" w:rsidRPr="007F7AA4" w:rsidRDefault="001D6EB4" w:rsidP="001D6EB4">
      <w:pPr>
        <w:rPr>
          <w:rFonts w:eastAsiaTheme="majorEastAsia" w:cs="Times New Roman"/>
        </w:rPr>
      </w:pPr>
      <w:r w:rsidRPr="007F7AA4">
        <w:rPr>
          <w:rFonts w:eastAsiaTheme="majorEastAsia" w:cs="Times New Roman"/>
        </w:rPr>
        <w:t>SIP</w:t>
      </w:r>
      <w:r w:rsidRPr="007F7AA4">
        <w:rPr>
          <w:rFonts w:eastAsiaTheme="majorEastAsia" w:cs="Times New Roman"/>
        </w:rPr>
        <w:tab/>
        <w:t>21</w:t>
      </w:r>
      <w:r w:rsidRPr="007F7AA4">
        <w:rPr>
          <w:rFonts w:eastAsiaTheme="majorEastAsia" w:cs="Times New Roman"/>
        </w:rPr>
        <w:tab/>
        <w:t>63925385</w:t>
      </w:r>
      <w:r w:rsidRPr="007F7AA4">
        <w:rPr>
          <w:rFonts w:eastAsiaTheme="majorEastAsia" w:cs="Times New Roman"/>
        </w:rPr>
        <w:tab/>
        <w:t>11:05:16:761</w:t>
      </w:r>
      <w:r w:rsidRPr="007F7AA4">
        <w:rPr>
          <w:rFonts w:eastAsiaTheme="majorEastAsia" w:cs="Times New Roman"/>
        </w:rPr>
        <w:tab/>
        <w:t xml:space="preserve"> </w:t>
      </w:r>
      <w:r w:rsidRPr="007F7AA4">
        <w:rPr>
          <w:rFonts w:eastAsiaTheme="majorEastAsia" w:cs="Times New Roman"/>
        </w:rPr>
        <w:tab/>
        <w:t>[MS-&gt;NW]REGISTER</w:t>
      </w:r>
      <w:r w:rsidRPr="007F7AA4">
        <w:rPr>
          <w:rFonts w:eastAsiaTheme="majorEastAsia" w:cs="Times New Roman"/>
        </w:rPr>
        <w:tab/>
        <w:t xml:space="preserve"> </w:t>
      </w:r>
      <w:r w:rsidRPr="007F7AA4">
        <w:rPr>
          <w:rFonts w:eastAsiaTheme="majorEastAsia" w:cs="Times New Roman"/>
        </w:rPr>
        <w:tab/>
        <w:t xml:space="preserve"> </w:t>
      </w:r>
    </w:p>
    <w:p w14:paraId="7D0CF1F7" w14:textId="77777777" w:rsidR="001D6EB4" w:rsidRPr="007F7AA4" w:rsidRDefault="001D6EB4" w:rsidP="001D6EB4">
      <w:pPr>
        <w:rPr>
          <w:rFonts w:eastAsiaTheme="majorEastAsia" w:cs="Times New Roman"/>
        </w:rPr>
      </w:pPr>
      <w:r w:rsidRPr="007F7AA4">
        <w:rPr>
          <w:rFonts w:eastAsiaTheme="majorEastAsia" w:cs="Times New Roman"/>
        </w:rPr>
        <w:t>SIP</w:t>
      </w:r>
      <w:r w:rsidRPr="007F7AA4">
        <w:rPr>
          <w:rFonts w:eastAsiaTheme="majorEastAsia" w:cs="Times New Roman"/>
        </w:rPr>
        <w:tab/>
        <w:t>22</w:t>
      </w:r>
      <w:r w:rsidRPr="007F7AA4">
        <w:rPr>
          <w:rFonts w:eastAsiaTheme="majorEastAsia" w:cs="Times New Roman"/>
        </w:rPr>
        <w:tab/>
        <w:t>63927155</w:t>
      </w:r>
      <w:r w:rsidRPr="007F7AA4">
        <w:rPr>
          <w:rFonts w:eastAsiaTheme="majorEastAsia" w:cs="Times New Roman"/>
        </w:rPr>
        <w:tab/>
        <w:t>11:05:16:961</w:t>
      </w:r>
      <w:r w:rsidRPr="007F7AA4">
        <w:rPr>
          <w:rFonts w:eastAsiaTheme="majorEastAsia" w:cs="Times New Roman"/>
        </w:rPr>
        <w:tab/>
        <w:t xml:space="preserve"> </w:t>
      </w:r>
      <w:r w:rsidRPr="007F7AA4">
        <w:rPr>
          <w:rFonts w:eastAsiaTheme="majorEastAsia" w:cs="Times New Roman"/>
        </w:rPr>
        <w:tab/>
        <w:t>[NW-&gt;MS]SIP/2.0 403 Forbidden</w:t>
      </w:r>
    </w:p>
    <w:p w14:paraId="74AB7DC0" w14:textId="77777777" w:rsidR="001D6EB4" w:rsidRPr="007F7AA4" w:rsidRDefault="001D6EB4" w:rsidP="001D6EB4">
      <w:pPr>
        <w:rPr>
          <w:rFonts w:eastAsiaTheme="majorEastAsia" w:cs="Times New Roman"/>
        </w:rPr>
      </w:pPr>
    </w:p>
    <w:p w14:paraId="720413AD" w14:textId="77777777" w:rsidR="001D6EB4" w:rsidRPr="007F7AA4" w:rsidRDefault="001D6EB4" w:rsidP="001D6EB4">
      <w:pPr>
        <w:rPr>
          <w:rFonts w:eastAsiaTheme="majorEastAsia" w:cs="Times New Roman"/>
        </w:rPr>
      </w:pPr>
      <w:r w:rsidRPr="007F7AA4">
        <w:rPr>
          <w:rFonts w:eastAsiaTheme="majorEastAsia" w:cs="Times New Roman"/>
        </w:rPr>
        <w:t>上一通</w:t>
      </w:r>
      <w:r w:rsidRPr="007F7AA4">
        <w:rPr>
          <w:rFonts w:eastAsiaTheme="majorEastAsia" w:cs="Times New Roman"/>
        </w:rPr>
        <w:t xml:space="preserve">call </w:t>
      </w:r>
      <w:r w:rsidRPr="007F7AA4">
        <w:rPr>
          <w:rFonts w:eastAsiaTheme="majorEastAsia" w:cs="Times New Roman"/>
        </w:rPr>
        <w:t>的过程中</w:t>
      </w:r>
      <w:r w:rsidRPr="007F7AA4">
        <w:rPr>
          <w:rFonts w:eastAsiaTheme="majorEastAsia" w:cs="Times New Roman"/>
        </w:rPr>
        <w:t>dut</w:t>
      </w:r>
      <w:r w:rsidRPr="007F7AA4">
        <w:rPr>
          <w:rFonts w:eastAsiaTheme="majorEastAsia" w:cs="Times New Roman"/>
        </w:rPr>
        <w:t>做</w:t>
      </w:r>
      <w:r w:rsidRPr="007F7AA4">
        <w:rPr>
          <w:rFonts w:eastAsiaTheme="majorEastAsia" w:cs="Times New Roman"/>
        </w:rPr>
        <w:t>re-reg</w:t>
      </w:r>
      <w:r w:rsidRPr="007F7AA4">
        <w:rPr>
          <w:rFonts w:eastAsiaTheme="majorEastAsia" w:cs="Times New Roman"/>
        </w:rPr>
        <w:t>，</w:t>
      </w:r>
      <w:r w:rsidRPr="007F7AA4">
        <w:rPr>
          <w:rFonts w:eastAsiaTheme="majorEastAsia" w:cs="Times New Roman"/>
        </w:rPr>
        <w:t>register</w:t>
      </w:r>
      <w:r w:rsidRPr="007F7AA4">
        <w:rPr>
          <w:rFonts w:eastAsiaTheme="majorEastAsia" w:cs="Times New Roman"/>
        </w:rPr>
        <w:t>发出之后，</w:t>
      </w:r>
      <w:r w:rsidRPr="007F7AA4">
        <w:rPr>
          <w:rFonts w:eastAsiaTheme="majorEastAsia" w:cs="Times New Roman"/>
        </w:rPr>
        <w:t>NW</w:t>
      </w:r>
      <w:r w:rsidRPr="007F7AA4">
        <w:rPr>
          <w:rFonts w:eastAsiaTheme="majorEastAsia" w:cs="Times New Roman"/>
        </w:rPr>
        <w:t>回应了</w:t>
      </w:r>
      <w:r w:rsidRPr="007F7AA4">
        <w:rPr>
          <w:rFonts w:eastAsiaTheme="majorEastAsia" w:cs="Times New Roman"/>
        </w:rPr>
        <w:t>403 Forbideen</w:t>
      </w:r>
      <w:r w:rsidRPr="007F7AA4">
        <w:rPr>
          <w:rFonts w:eastAsiaTheme="majorEastAsia" w:cs="Times New Roman"/>
        </w:rPr>
        <w:t>给拒绝掉，导致掉了</w:t>
      </w:r>
      <w:r w:rsidRPr="007F7AA4">
        <w:rPr>
          <w:rFonts w:eastAsiaTheme="majorEastAsia" w:cs="Times New Roman"/>
        </w:rPr>
        <w:t>IMS</w:t>
      </w:r>
      <w:r w:rsidRPr="007F7AA4">
        <w:rPr>
          <w:rFonts w:eastAsiaTheme="majorEastAsia" w:cs="Times New Roman"/>
        </w:rPr>
        <w:t>，并且</w:t>
      </w:r>
      <w:r w:rsidRPr="007F7AA4">
        <w:rPr>
          <w:rFonts w:eastAsiaTheme="majorEastAsia" w:cs="Times New Roman"/>
        </w:rPr>
        <w:t>IMS rereg</w:t>
      </w:r>
      <w:r w:rsidRPr="007F7AA4">
        <w:rPr>
          <w:rFonts w:eastAsiaTheme="majorEastAsia" w:cs="Times New Roman"/>
        </w:rPr>
        <w:t>被锁住了。</w:t>
      </w:r>
    </w:p>
    <w:p w14:paraId="2173C777" w14:textId="77777777" w:rsidR="001D6EB4" w:rsidRPr="007F7AA4" w:rsidRDefault="001D6EB4" w:rsidP="001D6EB4">
      <w:pPr>
        <w:rPr>
          <w:rFonts w:eastAsiaTheme="majorEastAsia" w:cs="Times New Roman"/>
        </w:rPr>
      </w:pPr>
      <w:r w:rsidRPr="007F7AA4">
        <w:rPr>
          <w:rFonts w:eastAsiaTheme="majorEastAsia" w:cs="Times New Roman"/>
        </w:rPr>
        <w:t>随后</w:t>
      </w:r>
      <w:r w:rsidRPr="007F7AA4">
        <w:rPr>
          <w:rFonts w:eastAsiaTheme="majorEastAsia" w:cs="Times New Roman"/>
        </w:rPr>
        <w:t>IMS</w:t>
      </w:r>
      <w:r w:rsidRPr="007F7AA4">
        <w:rPr>
          <w:rFonts w:eastAsiaTheme="majorEastAsia" w:cs="Times New Roman"/>
        </w:rPr>
        <w:t>一直是未注册状态，在</w:t>
      </w:r>
      <w:r w:rsidRPr="007F7AA4">
        <w:rPr>
          <w:rFonts w:eastAsiaTheme="majorEastAsia" w:cs="Times New Roman"/>
        </w:rPr>
        <w:t>11:06:30</w:t>
      </w:r>
      <w:r w:rsidRPr="007F7AA4">
        <w:rPr>
          <w:rFonts w:eastAsiaTheme="majorEastAsia" w:cs="Times New Roman"/>
        </w:rPr>
        <w:t>拨出</w:t>
      </w:r>
      <w:r w:rsidRPr="007F7AA4">
        <w:rPr>
          <w:rFonts w:eastAsiaTheme="majorEastAsia" w:cs="Times New Roman"/>
        </w:rPr>
        <w:t xml:space="preserve">call </w:t>
      </w:r>
      <w:r w:rsidRPr="007F7AA4">
        <w:rPr>
          <w:rFonts w:eastAsiaTheme="majorEastAsia" w:cs="Times New Roman"/>
        </w:rPr>
        <w:t>时，</w:t>
      </w:r>
      <w:r w:rsidRPr="007F7AA4">
        <w:rPr>
          <w:rFonts w:eastAsiaTheme="majorEastAsia" w:cs="Times New Roman"/>
          <w:highlight w:val="yellow"/>
        </w:rPr>
        <w:t>因为</w:t>
      </w:r>
      <w:r w:rsidRPr="007F7AA4">
        <w:rPr>
          <w:rFonts w:eastAsiaTheme="majorEastAsia" w:cs="Times New Roman"/>
          <w:highlight w:val="yellow"/>
        </w:rPr>
        <w:t>IMS reg</w:t>
      </w:r>
      <w:r w:rsidRPr="007F7AA4">
        <w:rPr>
          <w:rFonts w:eastAsiaTheme="majorEastAsia" w:cs="Times New Roman"/>
          <w:highlight w:val="yellow"/>
        </w:rPr>
        <w:t>被锁，所以</w:t>
      </w:r>
      <w:r w:rsidRPr="007F7AA4">
        <w:rPr>
          <w:rFonts w:eastAsiaTheme="majorEastAsia" w:cs="Times New Roman"/>
          <w:highlight w:val="yellow"/>
        </w:rPr>
        <w:t>VDM</w:t>
      </w:r>
      <w:r w:rsidRPr="007F7AA4">
        <w:rPr>
          <w:rFonts w:eastAsiaTheme="majorEastAsia" w:cs="Times New Roman"/>
          <w:highlight w:val="yellow"/>
        </w:rPr>
        <w:t>选域时只能走</w:t>
      </w:r>
      <w:r w:rsidRPr="007F7AA4">
        <w:rPr>
          <w:rFonts w:eastAsiaTheme="majorEastAsia" w:cs="Times New Roman"/>
          <w:highlight w:val="yellow"/>
        </w:rPr>
        <w:t>cs</w:t>
      </w:r>
      <w:r w:rsidRPr="007F7AA4">
        <w:rPr>
          <w:rFonts w:eastAsiaTheme="majorEastAsia" w:cs="Times New Roman"/>
          <w:highlight w:val="yellow"/>
        </w:rPr>
        <w:t>，因此</w:t>
      </w:r>
      <w:r w:rsidRPr="007F7AA4">
        <w:rPr>
          <w:rFonts w:eastAsiaTheme="majorEastAsia" w:cs="Times New Roman"/>
          <w:highlight w:val="yellow"/>
        </w:rPr>
        <w:t>MO</w:t>
      </w:r>
      <w:r w:rsidRPr="007F7AA4">
        <w:rPr>
          <w:rFonts w:eastAsiaTheme="majorEastAsia" w:cs="Times New Roman"/>
          <w:highlight w:val="yellow"/>
        </w:rPr>
        <w:t>主动做了</w:t>
      </w:r>
      <w:r w:rsidRPr="007F7AA4">
        <w:rPr>
          <w:rFonts w:eastAsiaTheme="majorEastAsia" w:cs="Times New Roman"/>
          <w:highlight w:val="yellow"/>
        </w:rPr>
        <w:t>csfb</w:t>
      </w:r>
      <w:r w:rsidRPr="007F7AA4">
        <w:rPr>
          <w:rFonts w:eastAsiaTheme="majorEastAsia" w:cs="Times New Roman"/>
          <w:highlight w:val="yellow"/>
        </w:rPr>
        <w:t>去打这通</w:t>
      </w:r>
      <w:r w:rsidRPr="007F7AA4">
        <w:rPr>
          <w:rFonts w:eastAsiaTheme="majorEastAsia" w:cs="Times New Roman"/>
          <w:highlight w:val="yellow"/>
        </w:rPr>
        <w:t>call</w:t>
      </w:r>
      <w:r w:rsidRPr="007F7AA4">
        <w:rPr>
          <w:rFonts w:eastAsiaTheme="majorEastAsia" w:cs="Times New Roman"/>
          <w:highlight w:val="yellow"/>
        </w:rPr>
        <w:t>。</w:t>
      </w:r>
    </w:p>
    <w:p w14:paraId="71B7DE32" w14:textId="77777777" w:rsidR="001D6EB4" w:rsidRPr="007F7AA4" w:rsidRDefault="001D6EB4" w:rsidP="001D6EB4">
      <w:pPr>
        <w:rPr>
          <w:rFonts w:eastAsiaTheme="majorEastAsia" w:cs="Times New Roman"/>
        </w:rPr>
      </w:pPr>
    </w:p>
    <w:p w14:paraId="35D40652" w14:textId="77777777" w:rsidR="001D6EB4" w:rsidRPr="007F7AA4" w:rsidRDefault="001D6EB4" w:rsidP="001D6EB4">
      <w:pPr>
        <w:rPr>
          <w:rFonts w:eastAsiaTheme="majorEastAsia" w:cs="Times New Roman"/>
        </w:rPr>
      </w:pPr>
      <w:r w:rsidRPr="007F7AA4">
        <w:rPr>
          <w:rFonts w:eastAsiaTheme="majorEastAsia" w:cs="Times New Roman"/>
        </w:rPr>
        <w:t>主要问题就是，</w:t>
      </w:r>
      <w:r w:rsidRPr="007F7AA4">
        <w:rPr>
          <w:rFonts w:eastAsiaTheme="majorEastAsia" w:cs="Times New Roman"/>
        </w:rPr>
        <w:t>ims reg unlocked</w:t>
      </w:r>
      <w:r w:rsidRPr="007F7AA4">
        <w:rPr>
          <w:rFonts w:eastAsiaTheme="majorEastAsia" w:cs="Times New Roman"/>
        </w:rPr>
        <w:t>触发的条件是什么？如果不是定时器，肯定还有其他的需要满足的条件</w:t>
      </w:r>
    </w:p>
    <w:p w14:paraId="22034FD5" w14:textId="77777777" w:rsidR="001D6EB4" w:rsidRPr="007F7AA4" w:rsidRDefault="001D6EB4" w:rsidP="001D6EB4">
      <w:pPr>
        <w:rPr>
          <w:rFonts w:eastAsiaTheme="majorEastAsia" w:cs="Times New Roman"/>
        </w:rPr>
      </w:pPr>
    </w:p>
    <w:p w14:paraId="741A6243" w14:textId="77777777" w:rsidR="001D6EB4" w:rsidRPr="007F7AA4" w:rsidRDefault="001D6EB4" w:rsidP="001D6EB4">
      <w:pPr>
        <w:rPr>
          <w:rFonts w:eastAsiaTheme="majorEastAsia" w:cs="Times New Roman"/>
        </w:rPr>
      </w:pPr>
      <w:r w:rsidRPr="007F7AA4">
        <w:rPr>
          <w:rFonts w:eastAsiaTheme="majorEastAsia" w:cs="Times New Roman"/>
        </w:rPr>
        <w:t>【</w:t>
      </w:r>
      <w:r w:rsidRPr="007F7AA4">
        <w:rPr>
          <w:rFonts w:eastAsiaTheme="majorEastAsia" w:cs="Times New Roman"/>
        </w:rPr>
        <w:t>MTK</w:t>
      </w:r>
      <w:r w:rsidRPr="007F7AA4">
        <w:rPr>
          <w:rFonts w:eastAsiaTheme="majorEastAsia" w:cs="Times New Roman"/>
        </w:rPr>
        <w:t>】这里的触发条件是</w:t>
      </w:r>
      <w:r w:rsidRPr="007F7AA4">
        <w:rPr>
          <w:rFonts w:eastAsiaTheme="majorEastAsia" w:cs="Times New Roman"/>
        </w:rPr>
        <w:t>DUT</w:t>
      </w:r>
      <w:r w:rsidRPr="007F7AA4">
        <w:rPr>
          <w:rFonts w:eastAsiaTheme="majorEastAsia" w:cs="Times New Roman"/>
        </w:rPr>
        <w:t>重新做了</w:t>
      </w:r>
      <w:r w:rsidRPr="007F7AA4">
        <w:rPr>
          <w:rFonts w:eastAsiaTheme="majorEastAsia" w:cs="Times New Roman"/>
        </w:rPr>
        <w:t>TAU</w:t>
      </w:r>
      <w:r w:rsidRPr="007F7AA4">
        <w:rPr>
          <w:rFonts w:eastAsiaTheme="majorEastAsia" w:cs="Times New Roman"/>
        </w:rPr>
        <w:t>，</w:t>
      </w:r>
      <w:r w:rsidRPr="007F7AA4">
        <w:rPr>
          <w:rFonts w:eastAsiaTheme="majorEastAsia" w:cs="Times New Roman"/>
        </w:rPr>
        <w:t>DUT</w:t>
      </w:r>
      <w:r w:rsidRPr="007F7AA4">
        <w:rPr>
          <w:rFonts w:eastAsiaTheme="majorEastAsia" w:cs="Times New Roman"/>
        </w:rPr>
        <w:t>发生这种情况与这条</w:t>
      </w:r>
      <w:r w:rsidRPr="007F7AA4">
        <w:rPr>
          <w:rFonts w:eastAsiaTheme="majorEastAsia" w:cs="Times New Roman"/>
        </w:rPr>
        <w:t>NV</w:t>
      </w:r>
      <w:r w:rsidRPr="007F7AA4">
        <w:rPr>
          <w:rFonts w:eastAsiaTheme="majorEastAsia" w:cs="Times New Roman"/>
        </w:rPr>
        <w:t>配置有关。</w:t>
      </w:r>
    </w:p>
    <w:p w14:paraId="333893E9" w14:textId="77777777" w:rsidR="001D6EB4" w:rsidRPr="007F7AA4" w:rsidRDefault="001D6EB4" w:rsidP="001D6EB4">
      <w:pPr>
        <w:rPr>
          <w:rFonts w:eastAsiaTheme="majorEastAsia" w:cs="Times New Roman"/>
        </w:rPr>
      </w:pPr>
    </w:p>
    <w:p w14:paraId="1C8F16F5" w14:textId="77777777" w:rsidR="001D6EB4" w:rsidRPr="007F7AA4" w:rsidRDefault="001D6EB4" w:rsidP="001D6EB4">
      <w:pPr>
        <w:rPr>
          <w:rFonts w:eastAsiaTheme="majorEastAsia" w:cs="Times New Roman"/>
        </w:rPr>
      </w:pPr>
      <w:r w:rsidRPr="007F7AA4">
        <w:rPr>
          <w:rFonts w:eastAsiaTheme="majorEastAsia" w:cs="Times New Roman"/>
        </w:rPr>
        <w:t>not_auto_reg_403    CU</w:t>
      </w:r>
      <w:r w:rsidRPr="007F7AA4">
        <w:rPr>
          <w:rFonts w:eastAsiaTheme="majorEastAsia" w:cs="Times New Roman"/>
        </w:rPr>
        <w:t>我们配置的参数是</w:t>
      </w:r>
      <w:r w:rsidRPr="007F7AA4">
        <w:rPr>
          <w:rFonts w:eastAsiaTheme="majorEastAsia" w:cs="Times New Roman"/>
        </w:rPr>
        <w:t>1</w:t>
      </w:r>
      <w:r w:rsidRPr="007F7AA4">
        <w:rPr>
          <w:rFonts w:eastAsiaTheme="majorEastAsia" w:cs="Times New Roman"/>
        </w:rPr>
        <w:t>，</w:t>
      </w:r>
      <w:r w:rsidRPr="007F7AA4">
        <w:rPr>
          <w:rFonts w:eastAsiaTheme="majorEastAsia" w:cs="Times New Roman"/>
        </w:rPr>
        <w:t>If UE stops registration retry (until power cycled or enter/leave filght mode) when NW replies 403 response for REGISTER  1:Enable for all</w:t>
      </w:r>
    </w:p>
    <w:p w14:paraId="38706928" w14:textId="77777777" w:rsidR="001D6EB4" w:rsidRPr="007F7AA4" w:rsidRDefault="001D6EB4" w:rsidP="001D6EB4">
      <w:pPr>
        <w:rPr>
          <w:rFonts w:eastAsiaTheme="majorEastAsia" w:cs="Times New Roman"/>
        </w:rPr>
      </w:pPr>
    </w:p>
    <w:p w14:paraId="4B7EE731" w14:textId="77777777" w:rsidR="001D6EB4" w:rsidRPr="007F7AA4" w:rsidRDefault="001D6EB4" w:rsidP="001D6EB4">
      <w:pPr>
        <w:rPr>
          <w:rFonts w:eastAsiaTheme="majorEastAsia" w:cs="Times New Roman"/>
        </w:rPr>
      </w:pPr>
      <w:r w:rsidRPr="007F7AA4">
        <w:rPr>
          <w:rFonts w:eastAsiaTheme="majorEastAsia" w:cs="Times New Roman"/>
        </w:rPr>
        <w:t>配置的是</w:t>
      </w:r>
      <w:r w:rsidRPr="007F7AA4">
        <w:rPr>
          <w:rFonts w:eastAsiaTheme="majorEastAsia" w:cs="Times New Roman"/>
        </w:rPr>
        <w:t>1</w:t>
      </w:r>
      <w:r w:rsidRPr="007F7AA4">
        <w:rPr>
          <w:rFonts w:eastAsiaTheme="majorEastAsia" w:cs="Times New Roman"/>
        </w:rPr>
        <w:t>，也就是说除了</w:t>
      </w:r>
      <w:r w:rsidRPr="007F7AA4">
        <w:rPr>
          <w:rFonts w:eastAsiaTheme="majorEastAsia" w:cs="Times New Roman"/>
        </w:rPr>
        <w:t>until power cycled or enter/leave filght mode</w:t>
      </w:r>
      <w:r w:rsidRPr="007F7AA4">
        <w:rPr>
          <w:rFonts w:eastAsiaTheme="majorEastAsia" w:cs="Times New Roman"/>
        </w:rPr>
        <w:t>情形之外，</w:t>
      </w:r>
      <w:r w:rsidRPr="007F7AA4">
        <w:rPr>
          <w:rFonts w:eastAsiaTheme="majorEastAsia" w:cs="Times New Roman"/>
        </w:rPr>
        <w:t>IMS</w:t>
      </w:r>
      <w:r w:rsidRPr="007F7AA4">
        <w:rPr>
          <w:rFonts w:eastAsiaTheme="majorEastAsia" w:cs="Times New Roman"/>
        </w:rPr>
        <w:t>会一直锁死不会</w:t>
      </w:r>
      <w:r w:rsidRPr="007F7AA4">
        <w:rPr>
          <w:rFonts w:eastAsiaTheme="majorEastAsia" w:cs="Times New Roman"/>
        </w:rPr>
        <w:t>retry</w:t>
      </w:r>
    </w:p>
    <w:p w14:paraId="5E781D76" w14:textId="77777777" w:rsidR="001D6EB4" w:rsidRPr="007F7AA4" w:rsidRDefault="001D6EB4" w:rsidP="001D6EB4">
      <w:pPr>
        <w:rPr>
          <w:rFonts w:eastAsiaTheme="majorEastAsia" w:cs="Times New Roman"/>
        </w:rPr>
      </w:pPr>
    </w:p>
    <w:p w14:paraId="410F2FD4" w14:textId="77777777" w:rsidR="001D6EB4" w:rsidRPr="007F7AA4" w:rsidRDefault="001D6EB4" w:rsidP="001D6EB4">
      <w:pPr>
        <w:rPr>
          <w:rFonts w:eastAsiaTheme="majorEastAsia" w:cs="Times New Roman"/>
        </w:rPr>
      </w:pPr>
      <w:r w:rsidRPr="007F7AA4">
        <w:rPr>
          <w:rFonts w:eastAsiaTheme="majorEastAsia" w:cs="Times New Roman"/>
        </w:rPr>
        <w:t>这个处理是协议规定还是贵司内部处理？用</w:t>
      </w:r>
      <w:r w:rsidRPr="007F7AA4">
        <w:rPr>
          <w:rFonts w:eastAsiaTheme="majorEastAsia" w:cs="Times New Roman"/>
        </w:rPr>
        <w:t>Retry Timer</w:t>
      </w:r>
      <w:r w:rsidRPr="007F7AA4">
        <w:rPr>
          <w:rFonts w:eastAsiaTheme="majorEastAsia" w:cs="Times New Roman"/>
        </w:rPr>
        <w:t>来触发下一次</w:t>
      </w:r>
      <w:r w:rsidRPr="007F7AA4">
        <w:rPr>
          <w:rFonts w:eastAsiaTheme="majorEastAsia" w:cs="Times New Roman"/>
        </w:rPr>
        <w:t>IMS</w:t>
      </w:r>
      <w:r w:rsidRPr="007F7AA4">
        <w:rPr>
          <w:rFonts w:eastAsiaTheme="majorEastAsia" w:cs="Times New Roman"/>
        </w:rPr>
        <w:t>注册不应该更合适吗？</w:t>
      </w:r>
    </w:p>
    <w:p w14:paraId="7EAAAA6F" w14:textId="77777777" w:rsidR="001D6EB4" w:rsidRPr="007F7AA4" w:rsidRDefault="001D6EB4" w:rsidP="001D6EB4">
      <w:pPr>
        <w:rPr>
          <w:rFonts w:eastAsiaTheme="majorEastAsia" w:cs="Times New Roman"/>
        </w:rPr>
      </w:pPr>
      <w:r w:rsidRPr="007F7AA4">
        <w:rPr>
          <w:rFonts w:eastAsiaTheme="majorEastAsia" w:cs="Times New Roman"/>
        </w:rPr>
        <w:t>[MTK]</w:t>
      </w:r>
      <w:r w:rsidRPr="007F7AA4">
        <w:rPr>
          <w:rFonts w:eastAsiaTheme="majorEastAsia" w:cs="Times New Roman"/>
        </w:rPr>
        <w:t>这是协议的规范，请知悉。</w:t>
      </w:r>
    </w:p>
    <w:p w14:paraId="32C22B31" w14:textId="3DAC14ED" w:rsidR="001D6EB4" w:rsidRPr="007F7AA4" w:rsidRDefault="001D6EB4" w:rsidP="001D6EB4">
      <w:pPr>
        <w:rPr>
          <w:rFonts w:eastAsiaTheme="majorEastAsia" w:cs="Times New Roman"/>
        </w:rPr>
      </w:pPr>
      <w:r w:rsidRPr="007F7AA4">
        <w:rPr>
          <w:rFonts w:eastAsiaTheme="majorEastAsia" w:cs="Times New Roman"/>
        </w:rPr>
        <w:t>RFC3261</w:t>
      </w:r>
      <w:r w:rsidRPr="007F7AA4">
        <w:rPr>
          <w:rFonts w:eastAsiaTheme="majorEastAsia" w:cs="Times New Roman"/>
        </w:rPr>
        <w:t>上有此解读：</w:t>
      </w:r>
      <w:r w:rsidRPr="007F7AA4">
        <w:rPr>
          <w:rFonts w:eastAsiaTheme="majorEastAsia" w:cs="Times New Roman"/>
        </w:rPr>
        <w:t xml:space="preserve"> </w:t>
      </w:r>
      <w:r w:rsidRPr="007F7AA4">
        <w:rPr>
          <w:rFonts w:eastAsiaTheme="majorEastAsia" w:cs="Times New Roman"/>
          <w:highlight w:val="yellow"/>
        </w:rPr>
        <w:t>21.4.4 403 Forbidden The server understood the request, but is refusing to fulfill it. Authorization will not help, and the request SHOULD NOT be repeated.</w:t>
      </w:r>
    </w:p>
    <w:p w14:paraId="0DAB9C9F" w14:textId="3BDAAA61" w:rsidR="00F925BC" w:rsidRPr="007F7AA4" w:rsidRDefault="00F925BC" w:rsidP="001D6EB4">
      <w:pPr>
        <w:rPr>
          <w:rFonts w:eastAsiaTheme="majorEastAsia" w:cs="Times New Roman"/>
        </w:rPr>
      </w:pPr>
    </w:p>
    <w:p w14:paraId="4EC72B25" w14:textId="7993754E" w:rsidR="00F925BC" w:rsidRPr="007F7AA4" w:rsidRDefault="00F925BC" w:rsidP="00F925BC">
      <w:pPr>
        <w:pStyle w:val="3"/>
        <w:spacing w:before="156" w:after="156"/>
        <w:rPr>
          <w:rFonts w:eastAsiaTheme="majorEastAsia" w:cs="Times New Roman"/>
        </w:rPr>
      </w:pPr>
      <w:bookmarkStart w:id="268" w:name="_Toc87714813"/>
      <w:r w:rsidRPr="007F7AA4">
        <w:rPr>
          <w:rFonts w:eastAsiaTheme="majorEastAsia" w:cs="Times New Roman"/>
        </w:rPr>
        <w:t>WorldMode</w:t>
      </w:r>
      <w:bookmarkEnd w:id="268"/>
    </w:p>
    <w:p w14:paraId="29082DB8" w14:textId="42511EFA" w:rsidR="000C4AA5" w:rsidRPr="007F7AA4" w:rsidRDefault="000C4AA5" w:rsidP="000C4AA5">
      <w:pPr>
        <w:rPr>
          <w:rFonts w:eastAsiaTheme="majorEastAsia" w:cs="Times New Roman"/>
        </w:rPr>
      </w:pPr>
      <w:r w:rsidRPr="007F7AA4">
        <w:rPr>
          <w:rFonts w:eastAsiaTheme="majorEastAsia" w:cs="Times New Roman"/>
        </w:rPr>
        <w:t>查看当前设置的网络模式。</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96"/>
        <w:gridCol w:w="647"/>
        <w:gridCol w:w="1260"/>
        <w:gridCol w:w="1341"/>
        <w:gridCol w:w="847"/>
        <w:gridCol w:w="5189"/>
        <w:gridCol w:w="1074"/>
        <w:gridCol w:w="1828"/>
      </w:tblGrid>
      <w:tr w:rsidR="00F925BC" w:rsidRPr="007F7AA4" w14:paraId="03737151" w14:textId="77777777" w:rsidTr="00F925BC">
        <w:trPr>
          <w:tblHeader/>
          <w:tblCellSpacing w:w="15" w:type="dxa"/>
        </w:trPr>
        <w:tc>
          <w:tcPr>
            <w:tcW w:w="0" w:type="auto"/>
            <w:vAlign w:val="center"/>
            <w:hideMark/>
          </w:tcPr>
          <w:p w14:paraId="01327F77" w14:textId="77777777" w:rsidR="00F925BC" w:rsidRPr="007F7AA4" w:rsidRDefault="00F925BC" w:rsidP="00F925BC">
            <w:pPr>
              <w:widowControl/>
              <w:kinsoku/>
              <w:adjustRightInd/>
              <w:jc w:val="center"/>
              <w:rPr>
                <w:rFonts w:eastAsiaTheme="majorEastAsia" w:cs="Times New Roman"/>
                <w:b/>
                <w:bCs/>
                <w:kern w:val="0"/>
                <w:sz w:val="24"/>
                <w:szCs w:val="24"/>
              </w:rPr>
            </w:pPr>
            <w:r w:rsidRPr="007F7AA4">
              <w:rPr>
                <w:rFonts w:eastAsiaTheme="majorEastAsia" w:cs="Times New Roman"/>
                <w:b/>
                <w:bCs/>
                <w:kern w:val="0"/>
                <w:sz w:val="24"/>
                <w:szCs w:val="24"/>
              </w:rPr>
              <w:t>Type</w:t>
            </w:r>
          </w:p>
        </w:tc>
        <w:tc>
          <w:tcPr>
            <w:tcW w:w="0" w:type="auto"/>
            <w:vAlign w:val="center"/>
            <w:hideMark/>
          </w:tcPr>
          <w:p w14:paraId="0950B53A" w14:textId="77777777" w:rsidR="00F925BC" w:rsidRPr="007F7AA4" w:rsidRDefault="00F925BC" w:rsidP="00F925BC">
            <w:pPr>
              <w:widowControl/>
              <w:kinsoku/>
              <w:adjustRightInd/>
              <w:jc w:val="center"/>
              <w:rPr>
                <w:rFonts w:eastAsiaTheme="majorEastAsia" w:cs="Times New Roman"/>
                <w:b/>
                <w:bCs/>
                <w:kern w:val="0"/>
                <w:sz w:val="24"/>
                <w:szCs w:val="24"/>
              </w:rPr>
            </w:pPr>
            <w:r w:rsidRPr="007F7AA4">
              <w:rPr>
                <w:rFonts w:eastAsiaTheme="majorEastAsia" w:cs="Times New Roman"/>
                <w:b/>
                <w:bCs/>
                <w:kern w:val="0"/>
                <w:sz w:val="24"/>
                <w:szCs w:val="24"/>
              </w:rPr>
              <w:t>Index</w:t>
            </w:r>
          </w:p>
        </w:tc>
        <w:tc>
          <w:tcPr>
            <w:tcW w:w="0" w:type="auto"/>
            <w:vAlign w:val="center"/>
            <w:hideMark/>
          </w:tcPr>
          <w:p w14:paraId="78452000" w14:textId="77777777" w:rsidR="00F925BC" w:rsidRPr="007F7AA4" w:rsidRDefault="00F925BC" w:rsidP="00F925BC">
            <w:pPr>
              <w:widowControl/>
              <w:kinsoku/>
              <w:adjustRightInd/>
              <w:jc w:val="center"/>
              <w:rPr>
                <w:rFonts w:eastAsiaTheme="majorEastAsia" w:cs="Times New Roman"/>
                <w:b/>
                <w:bCs/>
                <w:kern w:val="0"/>
                <w:sz w:val="24"/>
                <w:szCs w:val="24"/>
              </w:rPr>
            </w:pPr>
            <w:r w:rsidRPr="007F7AA4">
              <w:rPr>
                <w:rFonts w:eastAsiaTheme="majorEastAsia" w:cs="Times New Roman"/>
                <w:b/>
                <w:bCs/>
                <w:kern w:val="0"/>
                <w:sz w:val="24"/>
                <w:szCs w:val="24"/>
              </w:rPr>
              <w:t>Time</w:t>
            </w:r>
          </w:p>
        </w:tc>
        <w:tc>
          <w:tcPr>
            <w:tcW w:w="0" w:type="auto"/>
            <w:vAlign w:val="center"/>
            <w:hideMark/>
          </w:tcPr>
          <w:p w14:paraId="0EE9929B" w14:textId="77777777" w:rsidR="00F925BC" w:rsidRPr="007F7AA4" w:rsidRDefault="00F925BC" w:rsidP="00F925BC">
            <w:pPr>
              <w:widowControl/>
              <w:kinsoku/>
              <w:adjustRightInd/>
              <w:jc w:val="center"/>
              <w:rPr>
                <w:rFonts w:eastAsiaTheme="majorEastAsia" w:cs="Times New Roman"/>
                <w:b/>
                <w:bCs/>
                <w:kern w:val="0"/>
                <w:sz w:val="24"/>
                <w:szCs w:val="24"/>
              </w:rPr>
            </w:pPr>
            <w:r w:rsidRPr="007F7AA4">
              <w:rPr>
                <w:rFonts w:eastAsiaTheme="majorEastAsia" w:cs="Times New Roman"/>
                <w:b/>
                <w:bCs/>
                <w:kern w:val="0"/>
                <w:sz w:val="24"/>
                <w:szCs w:val="24"/>
              </w:rPr>
              <w:t>Local Time</w:t>
            </w:r>
          </w:p>
        </w:tc>
        <w:tc>
          <w:tcPr>
            <w:tcW w:w="0" w:type="auto"/>
            <w:vAlign w:val="center"/>
            <w:hideMark/>
          </w:tcPr>
          <w:p w14:paraId="31AA0413" w14:textId="77777777" w:rsidR="00F925BC" w:rsidRPr="007F7AA4" w:rsidRDefault="00F925BC" w:rsidP="00F925BC">
            <w:pPr>
              <w:widowControl/>
              <w:kinsoku/>
              <w:adjustRightInd/>
              <w:jc w:val="center"/>
              <w:rPr>
                <w:rFonts w:eastAsiaTheme="majorEastAsia" w:cs="Times New Roman"/>
                <w:b/>
                <w:bCs/>
                <w:kern w:val="0"/>
                <w:sz w:val="24"/>
                <w:szCs w:val="24"/>
              </w:rPr>
            </w:pPr>
            <w:r w:rsidRPr="007F7AA4">
              <w:rPr>
                <w:rFonts w:eastAsiaTheme="majorEastAsia" w:cs="Times New Roman"/>
                <w:b/>
                <w:bCs/>
                <w:kern w:val="0"/>
                <w:sz w:val="24"/>
                <w:szCs w:val="24"/>
              </w:rPr>
              <w:t>Module</w:t>
            </w:r>
          </w:p>
        </w:tc>
        <w:tc>
          <w:tcPr>
            <w:tcW w:w="0" w:type="auto"/>
            <w:vAlign w:val="center"/>
            <w:hideMark/>
          </w:tcPr>
          <w:p w14:paraId="626B167B" w14:textId="77777777" w:rsidR="00F925BC" w:rsidRPr="007F7AA4" w:rsidRDefault="00F925BC" w:rsidP="00F925BC">
            <w:pPr>
              <w:widowControl/>
              <w:kinsoku/>
              <w:adjustRightInd/>
              <w:jc w:val="center"/>
              <w:rPr>
                <w:rFonts w:eastAsiaTheme="majorEastAsia" w:cs="Times New Roman"/>
                <w:b/>
                <w:bCs/>
                <w:kern w:val="0"/>
                <w:sz w:val="24"/>
                <w:szCs w:val="24"/>
              </w:rPr>
            </w:pPr>
            <w:r w:rsidRPr="007F7AA4">
              <w:rPr>
                <w:rFonts w:eastAsiaTheme="majorEastAsia" w:cs="Times New Roman"/>
                <w:b/>
                <w:bCs/>
                <w:kern w:val="0"/>
                <w:sz w:val="24"/>
                <w:szCs w:val="24"/>
              </w:rPr>
              <w:t>Message</w:t>
            </w:r>
          </w:p>
        </w:tc>
        <w:tc>
          <w:tcPr>
            <w:tcW w:w="0" w:type="auto"/>
            <w:vAlign w:val="center"/>
            <w:hideMark/>
          </w:tcPr>
          <w:p w14:paraId="414A54C2" w14:textId="77777777" w:rsidR="00F925BC" w:rsidRPr="007F7AA4" w:rsidRDefault="00F925BC" w:rsidP="00F925BC">
            <w:pPr>
              <w:widowControl/>
              <w:kinsoku/>
              <w:adjustRightInd/>
              <w:jc w:val="center"/>
              <w:rPr>
                <w:rFonts w:eastAsiaTheme="majorEastAsia" w:cs="Times New Roman"/>
                <w:b/>
                <w:bCs/>
                <w:kern w:val="0"/>
                <w:sz w:val="24"/>
                <w:szCs w:val="24"/>
              </w:rPr>
            </w:pPr>
            <w:r w:rsidRPr="007F7AA4">
              <w:rPr>
                <w:rFonts w:eastAsiaTheme="majorEastAsia" w:cs="Times New Roman"/>
                <w:b/>
                <w:bCs/>
                <w:kern w:val="0"/>
                <w:sz w:val="24"/>
                <w:szCs w:val="24"/>
              </w:rPr>
              <w:t>Comment</w:t>
            </w:r>
          </w:p>
        </w:tc>
        <w:tc>
          <w:tcPr>
            <w:tcW w:w="0" w:type="auto"/>
            <w:vAlign w:val="center"/>
            <w:hideMark/>
          </w:tcPr>
          <w:p w14:paraId="5BA27BC7" w14:textId="77777777" w:rsidR="00F925BC" w:rsidRPr="007F7AA4" w:rsidRDefault="00F925BC" w:rsidP="00F925BC">
            <w:pPr>
              <w:widowControl/>
              <w:kinsoku/>
              <w:adjustRightInd/>
              <w:jc w:val="center"/>
              <w:rPr>
                <w:rFonts w:eastAsiaTheme="majorEastAsia" w:cs="Times New Roman"/>
                <w:b/>
                <w:bCs/>
                <w:kern w:val="0"/>
                <w:sz w:val="24"/>
                <w:szCs w:val="24"/>
              </w:rPr>
            </w:pPr>
            <w:r w:rsidRPr="007F7AA4">
              <w:rPr>
                <w:rFonts w:eastAsiaTheme="majorEastAsia" w:cs="Times New Roman"/>
                <w:b/>
                <w:bCs/>
                <w:kern w:val="0"/>
                <w:sz w:val="24"/>
                <w:szCs w:val="24"/>
              </w:rPr>
              <w:t>Time Differences</w:t>
            </w:r>
          </w:p>
        </w:tc>
      </w:tr>
      <w:tr w:rsidR="00F925BC" w:rsidRPr="007F7AA4" w14:paraId="7F4A1296" w14:textId="77777777" w:rsidTr="00F925BC">
        <w:trPr>
          <w:tblCellSpacing w:w="15" w:type="dxa"/>
        </w:trPr>
        <w:tc>
          <w:tcPr>
            <w:tcW w:w="0" w:type="auto"/>
            <w:vAlign w:val="center"/>
            <w:hideMark/>
          </w:tcPr>
          <w:p w14:paraId="7ECED2BD" w14:textId="77777777" w:rsidR="00F925BC" w:rsidRPr="007F7AA4" w:rsidRDefault="00F925BC" w:rsidP="00F925BC">
            <w:pPr>
              <w:widowControl/>
              <w:kinsoku/>
              <w:adjustRightInd/>
              <w:rPr>
                <w:rFonts w:eastAsiaTheme="majorEastAsia" w:cs="Times New Roman"/>
                <w:kern w:val="0"/>
                <w:sz w:val="24"/>
                <w:szCs w:val="24"/>
              </w:rPr>
            </w:pPr>
            <w:r w:rsidRPr="007F7AA4">
              <w:rPr>
                <w:rFonts w:eastAsiaTheme="majorEastAsia" w:cs="Times New Roman"/>
                <w:color w:val="000000"/>
                <w:kern w:val="0"/>
                <w:sz w:val="24"/>
                <w:szCs w:val="24"/>
              </w:rPr>
              <w:t>PS</w:t>
            </w:r>
          </w:p>
        </w:tc>
        <w:tc>
          <w:tcPr>
            <w:tcW w:w="0" w:type="auto"/>
            <w:vAlign w:val="center"/>
            <w:hideMark/>
          </w:tcPr>
          <w:p w14:paraId="5F77A434" w14:textId="77777777" w:rsidR="00F925BC" w:rsidRPr="007F7AA4" w:rsidRDefault="00F925BC" w:rsidP="00F925BC">
            <w:pPr>
              <w:widowControl/>
              <w:kinsoku/>
              <w:adjustRightInd/>
              <w:rPr>
                <w:rFonts w:eastAsiaTheme="majorEastAsia" w:cs="Times New Roman"/>
                <w:kern w:val="0"/>
                <w:sz w:val="24"/>
                <w:szCs w:val="24"/>
              </w:rPr>
            </w:pPr>
            <w:r w:rsidRPr="007F7AA4">
              <w:rPr>
                <w:rFonts w:eastAsiaTheme="majorEastAsia" w:cs="Times New Roman"/>
                <w:color w:val="000000"/>
                <w:kern w:val="0"/>
                <w:sz w:val="24"/>
                <w:szCs w:val="24"/>
              </w:rPr>
              <w:t>5656</w:t>
            </w:r>
          </w:p>
        </w:tc>
        <w:tc>
          <w:tcPr>
            <w:tcW w:w="0" w:type="auto"/>
            <w:vAlign w:val="center"/>
            <w:hideMark/>
          </w:tcPr>
          <w:p w14:paraId="0BE34F5D" w14:textId="77777777" w:rsidR="00F925BC" w:rsidRPr="007F7AA4" w:rsidRDefault="00F925BC" w:rsidP="00F925BC">
            <w:pPr>
              <w:widowControl/>
              <w:kinsoku/>
              <w:adjustRightInd/>
              <w:rPr>
                <w:rFonts w:eastAsiaTheme="majorEastAsia" w:cs="Times New Roman"/>
                <w:kern w:val="0"/>
                <w:sz w:val="24"/>
                <w:szCs w:val="24"/>
              </w:rPr>
            </w:pPr>
            <w:r w:rsidRPr="007F7AA4">
              <w:rPr>
                <w:rFonts w:eastAsiaTheme="majorEastAsia" w:cs="Times New Roman"/>
                <w:color w:val="000000"/>
                <w:kern w:val="0"/>
                <w:sz w:val="24"/>
                <w:szCs w:val="24"/>
              </w:rPr>
              <w:t>1185335930</w:t>
            </w:r>
          </w:p>
        </w:tc>
        <w:tc>
          <w:tcPr>
            <w:tcW w:w="0" w:type="auto"/>
            <w:vAlign w:val="center"/>
            <w:hideMark/>
          </w:tcPr>
          <w:p w14:paraId="2A68488D" w14:textId="77777777" w:rsidR="00F925BC" w:rsidRPr="007F7AA4" w:rsidRDefault="00F925BC" w:rsidP="00F925BC">
            <w:pPr>
              <w:widowControl/>
              <w:kinsoku/>
              <w:adjustRightInd/>
              <w:rPr>
                <w:rFonts w:eastAsiaTheme="majorEastAsia" w:cs="Times New Roman"/>
                <w:kern w:val="0"/>
                <w:sz w:val="24"/>
                <w:szCs w:val="24"/>
              </w:rPr>
            </w:pPr>
            <w:r w:rsidRPr="007F7AA4">
              <w:rPr>
                <w:rFonts w:eastAsiaTheme="majorEastAsia" w:cs="Times New Roman"/>
                <w:color w:val="000000"/>
                <w:kern w:val="0"/>
                <w:sz w:val="24"/>
                <w:szCs w:val="24"/>
              </w:rPr>
              <w:t>11:18:22:021</w:t>
            </w:r>
          </w:p>
        </w:tc>
        <w:tc>
          <w:tcPr>
            <w:tcW w:w="0" w:type="auto"/>
            <w:vAlign w:val="center"/>
            <w:hideMark/>
          </w:tcPr>
          <w:p w14:paraId="7DB411AD" w14:textId="77777777" w:rsidR="00F925BC" w:rsidRPr="007F7AA4" w:rsidRDefault="00F925BC" w:rsidP="00F925BC">
            <w:pPr>
              <w:widowControl/>
              <w:kinsoku/>
              <w:adjustRightInd/>
              <w:rPr>
                <w:rFonts w:eastAsiaTheme="majorEastAsia" w:cs="Times New Roman"/>
                <w:kern w:val="0"/>
                <w:sz w:val="24"/>
                <w:szCs w:val="24"/>
              </w:rPr>
            </w:pPr>
            <w:r w:rsidRPr="007F7AA4">
              <w:rPr>
                <w:rFonts w:eastAsiaTheme="majorEastAsia" w:cs="Times New Roman"/>
                <w:color w:val="000000"/>
                <w:kern w:val="0"/>
                <w:sz w:val="24"/>
                <w:szCs w:val="24"/>
              </w:rPr>
              <w:t>L4C_2</w:t>
            </w:r>
          </w:p>
        </w:tc>
        <w:tc>
          <w:tcPr>
            <w:tcW w:w="0" w:type="auto"/>
            <w:vAlign w:val="center"/>
            <w:hideMark/>
          </w:tcPr>
          <w:p w14:paraId="00170C7E" w14:textId="77777777" w:rsidR="00F925BC" w:rsidRPr="007F7AA4" w:rsidRDefault="00F925BC" w:rsidP="00F925BC">
            <w:pPr>
              <w:widowControl/>
              <w:kinsoku/>
              <w:adjustRightInd/>
              <w:rPr>
                <w:rFonts w:eastAsiaTheme="majorEastAsia" w:cs="Times New Roman"/>
                <w:kern w:val="0"/>
                <w:sz w:val="24"/>
                <w:szCs w:val="24"/>
              </w:rPr>
            </w:pPr>
            <w:r w:rsidRPr="007F7AA4">
              <w:rPr>
                <w:rFonts w:eastAsiaTheme="majorEastAsia" w:cs="Times New Roman"/>
                <w:color w:val="000000"/>
                <w:kern w:val="0"/>
                <w:sz w:val="24"/>
                <w:szCs w:val="24"/>
              </w:rPr>
              <w:t>WORLD_MODE: 0x79 (Format: 0|N|Lf|Lt|W|C|T|G)</w:t>
            </w:r>
          </w:p>
        </w:tc>
        <w:tc>
          <w:tcPr>
            <w:tcW w:w="0" w:type="auto"/>
            <w:vAlign w:val="center"/>
            <w:hideMark/>
          </w:tcPr>
          <w:p w14:paraId="0F46EDF5" w14:textId="77777777" w:rsidR="00F925BC" w:rsidRPr="007F7AA4" w:rsidRDefault="00F925BC" w:rsidP="00F925BC">
            <w:pPr>
              <w:widowControl/>
              <w:kinsoku/>
              <w:adjustRightInd/>
              <w:rPr>
                <w:rFonts w:eastAsiaTheme="majorEastAsia" w:cs="Times New Roman"/>
                <w:kern w:val="0"/>
                <w:sz w:val="24"/>
                <w:szCs w:val="24"/>
              </w:rPr>
            </w:pPr>
          </w:p>
        </w:tc>
        <w:tc>
          <w:tcPr>
            <w:tcW w:w="0" w:type="auto"/>
            <w:vAlign w:val="center"/>
            <w:hideMark/>
          </w:tcPr>
          <w:p w14:paraId="2F237B9D" w14:textId="77777777" w:rsidR="00F925BC" w:rsidRPr="007F7AA4" w:rsidRDefault="00F925BC" w:rsidP="00F925BC">
            <w:pPr>
              <w:widowControl/>
              <w:kinsoku/>
              <w:adjustRightInd/>
              <w:rPr>
                <w:rFonts w:eastAsiaTheme="majorEastAsia" w:cs="Times New Roman"/>
                <w:kern w:val="0"/>
                <w:sz w:val="20"/>
                <w:szCs w:val="20"/>
              </w:rPr>
            </w:pPr>
          </w:p>
        </w:tc>
      </w:tr>
    </w:tbl>
    <w:p w14:paraId="615E2C7D" w14:textId="77777777" w:rsidR="00F925BC" w:rsidRPr="007F7AA4" w:rsidRDefault="00F925BC" w:rsidP="001D6EB4">
      <w:pPr>
        <w:rPr>
          <w:rFonts w:eastAsiaTheme="majorEastAsia" w:cs="Times New Roman"/>
        </w:rPr>
      </w:pPr>
    </w:p>
    <w:p w14:paraId="6DF924AA" w14:textId="3CB5891A" w:rsidR="005A7045" w:rsidRPr="007F7AA4" w:rsidRDefault="00B96112" w:rsidP="00B96112">
      <w:pPr>
        <w:pStyle w:val="3"/>
        <w:spacing w:before="156" w:after="156"/>
        <w:rPr>
          <w:rFonts w:eastAsiaTheme="majorEastAsia" w:cs="Times New Roman"/>
        </w:rPr>
      </w:pPr>
      <w:bookmarkStart w:id="269" w:name="_Toc87714814"/>
      <w:r w:rsidRPr="007F7AA4">
        <w:rPr>
          <w:rFonts w:eastAsiaTheme="majorEastAsia" w:cs="Times New Roman"/>
        </w:rPr>
        <w:t>HPPLMN</w:t>
      </w:r>
      <w:r w:rsidR="00A634B6" w:rsidRPr="007F7AA4">
        <w:rPr>
          <w:rFonts w:eastAsiaTheme="majorEastAsia" w:cs="Times New Roman"/>
        </w:rPr>
        <w:t xml:space="preserve"> Search</w:t>
      </w:r>
      <w:bookmarkEnd w:id="269"/>
    </w:p>
    <w:p w14:paraId="4601F819" w14:textId="57D6A00B" w:rsidR="00A634B6" w:rsidRPr="007F7AA4" w:rsidRDefault="00A634B6" w:rsidP="00A634B6">
      <w:pPr>
        <w:rPr>
          <w:rFonts w:eastAsiaTheme="majorEastAsia" w:cs="Times New Roman"/>
        </w:rPr>
      </w:pPr>
      <w:r w:rsidRPr="007F7AA4">
        <w:rPr>
          <w:rFonts w:eastAsiaTheme="majorEastAsia" w:cs="Times New Roman"/>
        </w:rPr>
        <w:t>HPPLMN</w:t>
      </w:r>
      <w:r w:rsidRPr="007F7AA4">
        <w:rPr>
          <w:rFonts w:eastAsiaTheme="majorEastAsia" w:cs="Times New Roman"/>
        </w:rPr>
        <w:t>：</w:t>
      </w:r>
      <w:r w:rsidRPr="007F7AA4">
        <w:rPr>
          <w:rFonts w:eastAsiaTheme="majorEastAsia" w:cs="Times New Roman"/>
        </w:rPr>
        <w:t>Higher Priority PLMN</w:t>
      </w:r>
      <w:r w:rsidR="00CE5B49" w:rsidRPr="007F7AA4">
        <w:rPr>
          <w:rFonts w:eastAsiaTheme="majorEastAsia" w:cs="Times New Roman"/>
        </w:rPr>
        <w:t>，更高优先级的</w:t>
      </w:r>
      <w:r w:rsidR="00CE5B49" w:rsidRPr="007F7AA4">
        <w:rPr>
          <w:rFonts w:eastAsiaTheme="majorEastAsia" w:cs="Times New Roman"/>
        </w:rPr>
        <w:t>PLMN</w:t>
      </w:r>
      <w:r w:rsidR="00CE5B49" w:rsidRPr="007F7AA4">
        <w:rPr>
          <w:rFonts w:eastAsiaTheme="majorEastAsia" w:cs="Times New Roman"/>
        </w:rPr>
        <w:t>。</w:t>
      </w:r>
    </w:p>
    <w:p w14:paraId="5FC6AE25" w14:textId="74BF8B12" w:rsidR="003D220F" w:rsidRPr="007F7AA4" w:rsidRDefault="003D220F" w:rsidP="00A634B6">
      <w:pPr>
        <w:rPr>
          <w:rFonts w:eastAsiaTheme="majorEastAsia" w:cs="Times New Roman"/>
        </w:rPr>
      </w:pPr>
      <w:r w:rsidRPr="007F7AA4">
        <w:rPr>
          <w:rFonts w:eastAsiaTheme="majorEastAsia" w:cs="Times New Roman"/>
        </w:rPr>
        <w:t>UE</w:t>
      </w:r>
      <w:r w:rsidRPr="007F7AA4">
        <w:rPr>
          <w:rFonts w:eastAsiaTheme="majorEastAsia" w:cs="Times New Roman"/>
        </w:rPr>
        <w:t>尝试更高优先级的</w:t>
      </w:r>
      <w:r w:rsidRPr="007F7AA4">
        <w:rPr>
          <w:rFonts w:eastAsiaTheme="majorEastAsia" w:cs="Times New Roman"/>
        </w:rPr>
        <w:t>PLMN</w:t>
      </w:r>
      <w:r w:rsidRPr="007F7AA4">
        <w:rPr>
          <w:rFonts w:eastAsiaTheme="majorEastAsia" w:cs="Times New Roman"/>
        </w:rPr>
        <w:t>搜网的步骤如下描述，来自</w:t>
      </w:r>
      <w:r w:rsidRPr="007F7AA4">
        <w:rPr>
          <w:rFonts w:eastAsiaTheme="majorEastAsia" w:cs="Times New Roman"/>
        </w:rPr>
        <w:t>TS 23.122 R16</w:t>
      </w:r>
      <w:r w:rsidRPr="007F7AA4">
        <w:rPr>
          <w:rFonts w:eastAsiaTheme="majorEastAsia" w:cs="Times New Roman"/>
        </w:rPr>
        <w:t>版本。</w:t>
      </w:r>
    </w:p>
    <w:tbl>
      <w:tblPr>
        <w:tblStyle w:val="a7"/>
        <w:tblW w:w="0" w:type="auto"/>
        <w:tblLook w:val="04A0" w:firstRow="1" w:lastRow="0" w:firstColumn="1" w:lastColumn="0" w:noHBand="0" w:noVBand="1"/>
      </w:tblPr>
      <w:tblGrid>
        <w:gridCol w:w="13454"/>
      </w:tblGrid>
      <w:tr w:rsidR="00A634B6" w:rsidRPr="007F7AA4" w14:paraId="498D9C3E" w14:textId="77777777" w:rsidTr="00A634B6">
        <w:tc>
          <w:tcPr>
            <w:tcW w:w="13454" w:type="dxa"/>
          </w:tcPr>
          <w:p w14:paraId="541D820A" w14:textId="77777777" w:rsidR="00A634B6" w:rsidRPr="007F7AA4" w:rsidRDefault="00A634B6" w:rsidP="00A634B6">
            <w:pPr>
              <w:keepNext/>
              <w:keepLines/>
              <w:rPr>
                <w:rFonts w:eastAsiaTheme="majorEastAsia" w:cs="Times New Roman"/>
              </w:rPr>
            </w:pPr>
            <w:r w:rsidRPr="007F7AA4">
              <w:rPr>
                <w:rFonts w:eastAsiaTheme="majorEastAsia" w:cs="Times New Roman"/>
              </w:rPr>
              <w:lastRenderedPageBreak/>
              <w:t>The attempts to access the HPLMN or an EHPLMN or higher priority PLMN shall be as specified below:</w:t>
            </w:r>
          </w:p>
          <w:p w14:paraId="0B129A12" w14:textId="77777777" w:rsidR="00A634B6" w:rsidRPr="007F7AA4" w:rsidRDefault="00A634B6" w:rsidP="00A634B6">
            <w:pPr>
              <w:pStyle w:val="B1"/>
              <w:rPr>
                <w:rFonts w:eastAsiaTheme="majorEastAsia"/>
              </w:rPr>
            </w:pPr>
            <w:r w:rsidRPr="007F7AA4">
              <w:rPr>
                <w:rFonts w:eastAsiaTheme="majorEastAsia"/>
              </w:rPr>
              <w:t>a)</w:t>
            </w:r>
            <w:r w:rsidRPr="007F7AA4">
              <w:rPr>
                <w:rFonts w:eastAsiaTheme="majorEastAsia"/>
              </w:rPr>
              <w:tab/>
              <w:t xml:space="preserve">The periodic attempts shall only be performed </w:t>
            </w:r>
            <w:r w:rsidRPr="007F7AA4">
              <w:rPr>
                <w:rFonts w:eastAsiaTheme="majorEastAsia"/>
                <w:color w:val="FF0000"/>
                <w:highlight w:val="yellow"/>
              </w:rPr>
              <w:t>in automatic mode when the MS is roaming,</w:t>
            </w:r>
            <w:r w:rsidRPr="007F7AA4">
              <w:rPr>
                <w:rFonts w:eastAsiaTheme="majorEastAsia"/>
              </w:rPr>
              <w:t xml:space="preserve"> and </w:t>
            </w:r>
            <w:r w:rsidRPr="007F7AA4">
              <w:rPr>
                <w:rFonts w:eastAsiaTheme="majorEastAsia"/>
                <w:color w:val="FF0000"/>
              </w:rPr>
              <w:t>not while</w:t>
            </w:r>
            <w:r w:rsidRPr="007F7AA4">
              <w:rPr>
                <w:rFonts w:eastAsiaTheme="majorEastAsia"/>
              </w:rPr>
              <w:t xml:space="preserve"> </w:t>
            </w:r>
            <w:r w:rsidRPr="007F7AA4">
              <w:rPr>
                <w:rFonts w:eastAsiaTheme="majorEastAsia"/>
                <w:lang w:eastAsia="zh-CN"/>
              </w:rPr>
              <w:t xml:space="preserve">the MS is </w:t>
            </w:r>
            <w:r w:rsidRPr="007F7AA4">
              <w:rPr>
                <w:rFonts w:eastAsiaTheme="majorEastAsia"/>
              </w:rPr>
              <w:t xml:space="preserve">attached for emergency bearer services, </w:t>
            </w:r>
            <w:r w:rsidRPr="007F7AA4">
              <w:rPr>
                <w:rFonts w:eastAsiaTheme="majorEastAsia"/>
                <w:lang w:eastAsia="zh-CN"/>
              </w:rPr>
              <w:t xml:space="preserve">is </w:t>
            </w:r>
            <w:r w:rsidRPr="007F7AA4">
              <w:rPr>
                <w:rFonts w:eastAsiaTheme="majorEastAsia"/>
              </w:rPr>
              <w:t xml:space="preserve">registered for emergency services, </w:t>
            </w:r>
            <w:r w:rsidRPr="007F7AA4">
              <w:rPr>
                <w:rFonts w:eastAsiaTheme="majorEastAsia"/>
                <w:lang w:eastAsia="zh-CN"/>
              </w:rPr>
              <w:t xml:space="preserve">has a </w:t>
            </w:r>
            <w:r w:rsidRPr="007F7AA4">
              <w:rPr>
                <w:rFonts w:eastAsiaTheme="majorEastAsia"/>
              </w:rPr>
              <w:t>PDU session</w:t>
            </w:r>
            <w:r w:rsidRPr="007F7AA4">
              <w:rPr>
                <w:rFonts w:eastAsiaTheme="majorEastAsia"/>
                <w:lang w:eastAsia="zh-CN"/>
              </w:rPr>
              <w:t xml:space="preserve"> for emergency services or has a PDN connection for emergency bearer services</w:t>
            </w:r>
            <w:r w:rsidRPr="007F7AA4">
              <w:rPr>
                <w:rFonts w:eastAsiaTheme="majorEastAsia"/>
              </w:rPr>
              <w:t>;</w:t>
            </w:r>
          </w:p>
          <w:p w14:paraId="63AD4F3F" w14:textId="77777777" w:rsidR="00A634B6" w:rsidRPr="007F7AA4" w:rsidRDefault="00A634B6" w:rsidP="00A634B6">
            <w:pPr>
              <w:pStyle w:val="B1"/>
              <w:rPr>
                <w:rFonts w:eastAsiaTheme="majorEastAsia"/>
                <w:color w:val="FF0000"/>
              </w:rPr>
            </w:pPr>
            <w:r w:rsidRPr="007F7AA4">
              <w:rPr>
                <w:rFonts w:eastAsiaTheme="majorEastAsia"/>
              </w:rPr>
              <w:t>b)</w:t>
            </w:r>
            <w:r w:rsidRPr="007F7AA4">
              <w:rPr>
                <w:rFonts w:eastAsiaTheme="majorEastAsia"/>
              </w:rPr>
              <w:tab/>
              <w:t>The MS shall make the first attempt after a period of at</w:t>
            </w:r>
            <w:r w:rsidRPr="007F7AA4">
              <w:rPr>
                <w:rFonts w:eastAsiaTheme="majorEastAsia"/>
                <w:color w:val="FF0000"/>
              </w:rPr>
              <w:t xml:space="preserve"> </w:t>
            </w:r>
            <w:r w:rsidRPr="007F7AA4">
              <w:rPr>
                <w:rFonts w:eastAsiaTheme="majorEastAsia"/>
                <w:color w:val="FF0000"/>
                <w:highlight w:val="yellow"/>
              </w:rPr>
              <w:t>least 2 minutes and at most T minutes:</w:t>
            </w:r>
          </w:p>
          <w:p w14:paraId="0AC61242" w14:textId="77777777" w:rsidR="00A634B6" w:rsidRPr="007F7AA4" w:rsidRDefault="00A634B6" w:rsidP="00A634B6">
            <w:pPr>
              <w:pStyle w:val="B2"/>
              <w:rPr>
                <w:rFonts w:eastAsiaTheme="majorEastAsia"/>
              </w:rPr>
            </w:pPr>
            <w:r w:rsidRPr="007F7AA4">
              <w:rPr>
                <w:rFonts w:eastAsiaTheme="majorEastAsia"/>
              </w:rPr>
              <w:t>-</w:t>
            </w:r>
            <w:r w:rsidRPr="007F7AA4">
              <w:rPr>
                <w:rFonts w:eastAsiaTheme="majorEastAsia"/>
              </w:rPr>
              <w:tab/>
              <w:t>only after switch on if Fast First Higher Priority PLMN search is disabled; or</w:t>
            </w:r>
          </w:p>
          <w:p w14:paraId="6BB736CE" w14:textId="77777777" w:rsidR="00A634B6" w:rsidRPr="007F7AA4" w:rsidRDefault="00A634B6" w:rsidP="00A634B6">
            <w:pPr>
              <w:pStyle w:val="B2"/>
              <w:rPr>
                <w:rFonts w:eastAsiaTheme="majorEastAsia"/>
              </w:rPr>
            </w:pPr>
            <w:r w:rsidRPr="007F7AA4">
              <w:rPr>
                <w:rFonts w:eastAsiaTheme="majorEastAsia"/>
              </w:rPr>
              <w:t>-</w:t>
            </w:r>
            <w:r w:rsidRPr="007F7AA4">
              <w:rPr>
                <w:rFonts w:eastAsiaTheme="majorEastAsia"/>
              </w:rPr>
              <w:tab/>
              <w:t>after switch on or upon selecting a VPLMN if Fast First Higher Priority PLMN search is enabled.</w:t>
            </w:r>
          </w:p>
          <w:p w14:paraId="6EBE6BF4" w14:textId="77777777" w:rsidR="00A634B6" w:rsidRPr="007F7AA4" w:rsidRDefault="00A634B6" w:rsidP="00A634B6">
            <w:pPr>
              <w:pStyle w:val="B1"/>
              <w:rPr>
                <w:rFonts w:eastAsiaTheme="majorEastAsia"/>
              </w:rPr>
            </w:pPr>
            <w:r w:rsidRPr="007F7AA4">
              <w:rPr>
                <w:rFonts w:eastAsiaTheme="majorEastAsia"/>
              </w:rPr>
              <w:t>c)</w:t>
            </w:r>
            <w:r w:rsidRPr="007F7AA4">
              <w:rPr>
                <w:rFonts w:eastAsiaTheme="majorEastAsia"/>
              </w:rPr>
              <w:tab/>
              <w:t>The MS shall make the following attempts if the MS is on the VPLMN at time T after the last attempt;</w:t>
            </w:r>
          </w:p>
          <w:p w14:paraId="1A4057DE" w14:textId="77777777" w:rsidR="00A634B6" w:rsidRPr="007F7AA4" w:rsidRDefault="00A634B6" w:rsidP="00A634B6">
            <w:pPr>
              <w:pStyle w:val="B1"/>
              <w:rPr>
                <w:rFonts w:eastAsiaTheme="majorEastAsia"/>
              </w:rPr>
            </w:pPr>
            <w:r w:rsidRPr="007F7AA4">
              <w:rPr>
                <w:rFonts w:eastAsiaTheme="majorEastAsia"/>
              </w:rPr>
              <w:t>d)</w:t>
            </w:r>
            <w:r w:rsidRPr="007F7AA4">
              <w:rPr>
                <w:rFonts w:eastAsiaTheme="majorEastAsia"/>
              </w:rPr>
              <w:tab/>
              <w:t xml:space="preserve">Periodic attempts shall </w:t>
            </w:r>
            <w:r w:rsidRPr="007F7AA4">
              <w:rPr>
                <w:rFonts w:eastAsiaTheme="majorEastAsia"/>
                <w:color w:val="FF0000"/>
                <w:highlight w:val="yellow"/>
              </w:rPr>
              <w:t>only be performed by the MS while in idle mode or 5GMM-CONNECTED mode with RRC inactive indication</w:t>
            </w:r>
            <w:r w:rsidRPr="007F7AA4">
              <w:rPr>
                <w:rFonts w:eastAsiaTheme="majorEastAsia"/>
              </w:rPr>
              <w:t xml:space="preserve"> (see 3GPP TS 24.501 [64]);</w:t>
            </w:r>
          </w:p>
          <w:p w14:paraId="3177AC9A" w14:textId="77777777" w:rsidR="00A634B6" w:rsidRPr="007F7AA4" w:rsidRDefault="00A634B6" w:rsidP="00A634B6">
            <w:pPr>
              <w:pStyle w:val="B1"/>
              <w:rPr>
                <w:rFonts w:eastAsiaTheme="majorEastAsia"/>
              </w:rPr>
            </w:pPr>
            <w:r w:rsidRPr="007F7AA4">
              <w:rPr>
                <w:rFonts w:eastAsiaTheme="majorEastAsia"/>
              </w:rPr>
              <w:t>d1)</w:t>
            </w:r>
            <w:r w:rsidRPr="007F7AA4">
              <w:rPr>
                <w:rFonts w:eastAsiaTheme="majorEastAsia"/>
              </w:rPr>
              <w:tab/>
              <w:t xml:space="preserve">Periodic attempts may be postponed while the MS is </w:t>
            </w:r>
            <w:r w:rsidRPr="007F7AA4">
              <w:rPr>
                <w:rFonts w:eastAsiaTheme="majorEastAsia"/>
                <w:color w:val="FF0000"/>
                <w:highlight w:val="yellow"/>
              </w:rPr>
              <w:t>in power saving mode (PSM)</w:t>
            </w:r>
            <w:r w:rsidRPr="007F7AA4">
              <w:rPr>
                <w:rFonts w:eastAsiaTheme="majorEastAsia"/>
                <w:color w:val="FF0000"/>
              </w:rPr>
              <w:t xml:space="preserve"> </w:t>
            </w:r>
            <w:r w:rsidRPr="007F7AA4">
              <w:rPr>
                <w:rFonts w:eastAsiaTheme="majorEastAsia"/>
              </w:rPr>
              <w:t>(see 3GPP TS 23.682 [27A]).</w:t>
            </w:r>
          </w:p>
          <w:p w14:paraId="57255853" w14:textId="77777777" w:rsidR="00A634B6" w:rsidRPr="007F7AA4" w:rsidRDefault="00A634B6" w:rsidP="00A634B6">
            <w:pPr>
              <w:pStyle w:val="B1"/>
              <w:rPr>
                <w:rFonts w:eastAsiaTheme="majorEastAsia"/>
              </w:rPr>
            </w:pPr>
            <w:r w:rsidRPr="007F7AA4">
              <w:rPr>
                <w:rFonts w:eastAsiaTheme="majorEastAsia"/>
              </w:rPr>
              <w:t>d2)</w:t>
            </w:r>
            <w:r w:rsidRPr="007F7AA4">
              <w:rPr>
                <w:rFonts w:eastAsiaTheme="majorEastAsia"/>
              </w:rPr>
              <w:tab/>
              <w:t>Periodic attempts may be postponed while the MS is receiving eMBMS transport service in idle mode (see 3GPP TS 23.246 [68]).</w:t>
            </w:r>
          </w:p>
          <w:p w14:paraId="4EBA53D3" w14:textId="77777777" w:rsidR="00A634B6" w:rsidRPr="007F7AA4" w:rsidRDefault="00A634B6" w:rsidP="00A634B6">
            <w:pPr>
              <w:pStyle w:val="B1"/>
              <w:rPr>
                <w:rFonts w:eastAsiaTheme="majorEastAsia"/>
              </w:rPr>
            </w:pPr>
            <w:r w:rsidRPr="007F7AA4">
              <w:rPr>
                <w:rFonts w:eastAsiaTheme="majorEastAsia"/>
              </w:rPr>
              <w:t>d3</w:t>
            </w:r>
            <w:r w:rsidRPr="007F7AA4">
              <w:rPr>
                <w:rFonts w:eastAsiaTheme="majorEastAsia"/>
                <w:lang w:val="en-US"/>
              </w:rPr>
              <w:t>)</w:t>
            </w:r>
            <w:r w:rsidRPr="007F7AA4">
              <w:rPr>
                <w:rFonts w:eastAsiaTheme="majorEastAsia"/>
                <w:lang w:val="en-US"/>
              </w:rPr>
              <w:tab/>
              <w:t>Periodic attempts may be postponed till the next eDRX occasion while the MS is configured with eDRX.</w:t>
            </w:r>
          </w:p>
          <w:p w14:paraId="5D2EA02A" w14:textId="77777777" w:rsidR="00A634B6" w:rsidRPr="007F7AA4" w:rsidRDefault="00A634B6" w:rsidP="00A634B6">
            <w:pPr>
              <w:pStyle w:val="B1"/>
              <w:rPr>
                <w:rFonts w:eastAsiaTheme="majorEastAsia"/>
                <w:lang w:val="en-US"/>
              </w:rPr>
            </w:pPr>
            <w:r w:rsidRPr="007F7AA4">
              <w:rPr>
                <w:rFonts w:eastAsiaTheme="majorEastAsia"/>
                <w:lang w:val="en-US"/>
              </w:rPr>
              <w:t>d4)</w:t>
            </w:r>
            <w:r w:rsidRPr="007F7AA4">
              <w:rPr>
                <w:rFonts w:eastAsiaTheme="majorEastAsia"/>
                <w:lang w:val="en-US"/>
              </w:rPr>
              <w:tab/>
              <w:t>Periodic attempts may be postponed while the MS is in relaxed monitoring (see 3GPP TS 36.304 [43]).</w:t>
            </w:r>
          </w:p>
          <w:p w14:paraId="60C35548" w14:textId="77777777" w:rsidR="00A634B6" w:rsidRPr="007F7AA4" w:rsidRDefault="00A634B6" w:rsidP="00A634B6">
            <w:pPr>
              <w:pStyle w:val="B1"/>
              <w:rPr>
                <w:rFonts w:eastAsiaTheme="majorEastAsia"/>
              </w:rPr>
            </w:pPr>
            <w:r w:rsidRPr="007F7AA4">
              <w:rPr>
                <w:rFonts w:eastAsiaTheme="majorEastAsia"/>
              </w:rPr>
              <w:t>e)</w:t>
            </w:r>
            <w:r w:rsidRPr="007F7AA4">
              <w:rPr>
                <w:rFonts w:eastAsiaTheme="majorEastAsia"/>
              </w:rPr>
              <w:tab/>
              <w:t xml:space="preserve">If the HPLMN (if the EHPLMN list is not present or is empty) or a EHPLMN (if the list is present) or a higher priority PLMN is </w:t>
            </w:r>
            <w:r w:rsidRPr="007F7AA4">
              <w:rPr>
                <w:rFonts w:eastAsiaTheme="majorEastAsia"/>
                <w:color w:val="FF0000"/>
                <w:highlight w:val="yellow"/>
              </w:rPr>
              <w:t>not found, the MS shall remain on the VPLMN.</w:t>
            </w:r>
          </w:p>
          <w:p w14:paraId="40AB85D2" w14:textId="77777777" w:rsidR="00A634B6" w:rsidRPr="007F7AA4" w:rsidRDefault="00A634B6" w:rsidP="00A634B6">
            <w:pPr>
              <w:pStyle w:val="B1"/>
              <w:rPr>
                <w:rFonts w:eastAsiaTheme="majorEastAsia"/>
              </w:rPr>
            </w:pPr>
            <w:r w:rsidRPr="007F7AA4">
              <w:rPr>
                <w:rFonts w:eastAsiaTheme="majorEastAsia"/>
              </w:rPr>
              <w:t>f)</w:t>
            </w:r>
            <w:r w:rsidRPr="007F7AA4">
              <w:rPr>
                <w:rFonts w:eastAsiaTheme="majorEastAsia"/>
              </w:rPr>
              <w:tab/>
              <w:t>In steps i), ii) and iii) of clause 4.4.3.1.1 the MS shall limit its attempts to access higher priority PLMN/access technology combinations to PLMN/access technology combinations of the same country as the current serving VPLMN, as defined in Annex B.</w:t>
            </w:r>
          </w:p>
          <w:p w14:paraId="0F399AE4" w14:textId="77777777" w:rsidR="00A634B6" w:rsidRPr="007F7AA4" w:rsidRDefault="00A634B6" w:rsidP="00A634B6">
            <w:pPr>
              <w:pStyle w:val="B1"/>
              <w:rPr>
                <w:rFonts w:eastAsiaTheme="majorEastAsia"/>
              </w:rPr>
            </w:pPr>
            <w:r w:rsidRPr="007F7AA4">
              <w:rPr>
                <w:rFonts w:eastAsiaTheme="majorEastAsia"/>
              </w:rPr>
              <w:t>g)</w:t>
            </w:r>
            <w:r w:rsidRPr="007F7AA4">
              <w:rPr>
                <w:rFonts w:eastAsiaTheme="majorEastAsia"/>
              </w:rPr>
              <w:tab/>
              <w:t>Only the priority levels of Equivalent PLMNs of the same country as the current serving VPLMN, as defined in Annex B, shall be taken into account to compare with the priority level of a selected PLMN.</w:t>
            </w:r>
          </w:p>
          <w:p w14:paraId="06C8345E" w14:textId="6C3FA987" w:rsidR="00A634B6" w:rsidRPr="007F7AA4" w:rsidRDefault="00A634B6" w:rsidP="00A634B6">
            <w:pPr>
              <w:pStyle w:val="B1"/>
              <w:rPr>
                <w:rFonts w:eastAsiaTheme="majorEastAsia"/>
              </w:rPr>
            </w:pPr>
            <w:r w:rsidRPr="007F7AA4">
              <w:rPr>
                <w:rFonts w:eastAsiaTheme="majorEastAsia"/>
              </w:rPr>
              <w:t>h)</w:t>
            </w:r>
            <w:r w:rsidRPr="007F7AA4">
              <w:rPr>
                <w:rFonts w:eastAsiaTheme="majorEastAsia"/>
              </w:rPr>
              <w:tab/>
              <w:t>If the PLMN of the highest priority PLMN/access technology combination available is the current VPLMN, or one of the PLMNs in the "Equivalent PLMNs" list, the MS shall remain on the current PLMN/access technology combination.</w:t>
            </w:r>
          </w:p>
        </w:tc>
      </w:tr>
    </w:tbl>
    <w:p w14:paraId="50182C28" w14:textId="419573E1" w:rsidR="00A634B6" w:rsidRPr="007F7AA4" w:rsidRDefault="00226658" w:rsidP="00A634B6">
      <w:pPr>
        <w:rPr>
          <w:rFonts w:eastAsiaTheme="majorEastAsia" w:cs="Times New Roman"/>
        </w:rPr>
      </w:pPr>
      <w:r w:rsidRPr="007F7AA4">
        <w:rPr>
          <w:rFonts w:eastAsiaTheme="majorEastAsia" w:cs="Times New Roman"/>
        </w:rPr>
        <w:t>重要点提及：</w:t>
      </w:r>
    </w:p>
    <w:p w14:paraId="1D8B61DF" w14:textId="5923528D" w:rsidR="00226658" w:rsidRPr="007F7AA4" w:rsidRDefault="00463387" w:rsidP="006A1992">
      <w:pPr>
        <w:pStyle w:val="ac"/>
        <w:numPr>
          <w:ilvl w:val="0"/>
          <w:numId w:val="50"/>
        </w:numPr>
        <w:ind w:firstLineChars="0"/>
        <w:rPr>
          <w:rFonts w:eastAsiaTheme="majorEastAsia" w:cs="Times New Roman"/>
        </w:rPr>
      </w:pPr>
      <w:r w:rsidRPr="007F7AA4">
        <w:rPr>
          <w:rFonts w:eastAsiaTheme="majorEastAsia" w:cs="Times New Roman"/>
        </w:rPr>
        <w:t>更高优先级的</w:t>
      </w:r>
      <w:r w:rsidRPr="007F7AA4">
        <w:rPr>
          <w:rFonts w:eastAsiaTheme="majorEastAsia" w:cs="Times New Roman"/>
        </w:rPr>
        <w:t>PLMN</w:t>
      </w:r>
      <w:r w:rsidRPr="007F7AA4">
        <w:rPr>
          <w:rFonts w:eastAsiaTheme="majorEastAsia" w:cs="Times New Roman"/>
        </w:rPr>
        <w:t>选择，只能发生在</w:t>
      </w:r>
      <w:r w:rsidRPr="007F7AA4">
        <w:rPr>
          <w:rFonts w:eastAsiaTheme="majorEastAsia" w:cs="Times New Roman"/>
        </w:rPr>
        <w:t>RRC_IDLE</w:t>
      </w:r>
      <w:r w:rsidRPr="007F7AA4">
        <w:rPr>
          <w:rFonts w:eastAsiaTheme="majorEastAsia" w:cs="Times New Roman"/>
        </w:rPr>
        <w:t>或者</w:t>
      </w:r>
      <w:r w:rsidRPr="007F7AA4">
        <w:rPr>
          <w:rFonts w:eastAsiaTheme="majorEastAsia" w:cs="Times New Roman"/>
        </w:rPr>
        <w:t>5G</w:t>
      </w:r>
      <w:r w:rsidRPr="007F7AA4">
        <w:rPr>
          <w:rFonts w:eastAsiaTheme="majorEastAsia" w:cs="Times New Roman"/>
        </w:rPr>
        <w:t>的</w:t>
      </w:r>
      <w:r w:rsidRPr="007F7AA4">
        <w:rPr>
          <w:rFonts w:eastAsiaTheme="majorEastAsia" w:cs="Times New Roman"/>
        </w:rPr>
        <w:t>RRC_INACTIVE</w:t>
      </w:r>
      <w:r w:rsidR="001A537E" w:rsidRPr="007F7AA4">
        <w:rPr>
          <w:rFonts w:eastAsiaTheme="majorEastAsia" w:cs="Times New Roman"/>
        </w:rPr>
        <w:t>状态下。连接态下无法执行更高优先级</w:t>
      </w:r>
      <w:r w:rsidR="001A537E" w:rsidRPr="007F7AA4">
        <w:rPr>
          <w:rFonts w:eastAsiaTheme="majorEastAsia" w:cs="Times New Roman"/>
        </w:rPr>
        <w:t>PLMN</w:t>
      </w:r>
      <w:r w:rsidR="001A537E" w:rsidRPr="007F7AA4">
        <w:rPr>
          <w:rFonts w:eastAsiaTheme="majorEastAsia" w:cs="Times New Roman"/>
        </w:rPr>
        <w:t>搜索。</w:t>
      </w:r>
    </w:p>
    <w:p w14:paraId="3B22C00B" w14:textId="3E4927A4" w:rsidR="00DD1E09" w:rsidRPr="007F7AA4" w:rsidRDefault="00DD1E09" w:rsidP="006A1992">
      <w:pPr>
        <w:pStyle w:val="ac"/>
        <w:numPr>
          <w:ilvl w:val="0"/>
          <w:numId w:val="50"/>
        </w:numPr>
        <w:ind w:firstLineChars="0"/>
        <w:rPr>
          <w:rFonts w:eastAsiaTheme="majorEastAsia" w:cs="Times New Roman"/>
        </w:rPr>
      </w:pPr>
      <w:r w:rsidRPr="007F7AA4">
        <w:rPr>
          <w:rFonts w:eastAsiaTheme="majorEastAsia" w:cs="Times New Roman"/>
        </w:rPr>
        <w:t>如当前不存在</w:t>
      </w:r>
      <w:r w:rsidRPr="007F7AA4">
        <w:rPr>
          <w:rFonts w:eastAsiaTheme="majorEastAsia" w:cs="Times New Roman"/>
        </w:rPr>
        <w:t>HPLMN</w:t>
      </w:r>
      <w:r w:rsidRPr="007F7AA4">
        <w:rPr>
          <w:rFonts w:eastAsiaTheme="majorEastAsia" w:cs="Times New Roman"/>
        </w:rPr>
        <w:t>、</w:t>
      </w:r>
      <w:r w:rsidRPr="007F7AA4">
        <w:rPr>
          <w:rFonts w:eastAsiaTheme="majorEastAsia" w:cs="Times New Roman"/>
        </w:rPr>
        <w:t>EHPLMN</w:t>
      </w:r>
      <w:r w:rsidRPr="007F7AA4">
        <w:rPr>
          <w:rFonts w:eastAsiaTheme="majorEastAsia" w:cs="Times New Roman"/>
        </w:rPr>
        <w:t>、</w:t>
      </w:r>
      <w:r w:rsidRPr="007F7AA4">
        <w:rPr>
          <w:rFonts w:eastAsiaTheme="majorEastAsia" w:cs="Times New Roman"/>
        </w:rPr>
        <w:t>HPPLMN</w:t>
      </w:r>
      <w:r w:rsidRPr="007F7AA4">
        <w:rPr>
          <w:rFonts w:eastAsiaTheme="majorEastAsia" w:cs="Times New Roman"/>
        </w:rPr>
        <w:t>，则</w:t>
      </w:r>
      <w:r w:rsidRPr="007F7AA4">
        <w:rPr>
          <w:rFonts w:eastAsiaTheme="majorEastAsia" w:cs="Times New Roman"/>
        </w:rPr>
        <w:t>MS</w:t>
      </w:r>
      <w:r w:rsidRPr="007F7AA4">
        <w:rPr>
          <w:rFonts w:eastAsiaTheme="majorEastAsia" w:cs="Times New Roman"/>
        </w:rPr>
        <w:t>维持在</w:t>
      </w:r>
      <w:r w:rsidRPr="007F7AA4">
        <w:rPr>
          <w:rFonts w:eastAsiaTheme="majorEastAsia" w:cs="Times New Roman"/>
        </w:rPr>
        <w:t>VPLMN</w:t>
      </w:r>
      <w:r w:rsidRPr="007F7AA4">
        <w:rPr>
          <w:rFonts w:eastAsiaTheme="majorEastAsia" w:cs="Times New Roman"/>
        </w:rPr>
        <w:t>。</w:t>
      </w:r>
    </w:p>
    <w:tbl>
      <w:tblPr>
        <w:tblStyle w:val="a7"/>
        <w:tblW w:w="13149" w:type="dxa"/>
        <w:tblLook w:val="04A0" w:firstRow="1" w:lastRow="0" w:firstColumn="1" w:lastColumn="0" w:noHBand="0" w:noVBand="1"/>
      </w:tblPr>
      <w:tblGrid>
        <w:gridCol w:w="13149"/>
      </w:tblGrid>
      <w:tr w:rsidR="001F60BC" w:rsidRPr="007F7AA4" w14:paraId="15114C6F" w14:textId="77777777" w:rsidTr="0030126B">
        <w:tc>
          <w:tcPr>
            <w:tcW w:w="13149" w:type="dxa"/>
          </w:tcPr>
          <w:p w14:paraId="6277EC4D" w14:textId="77777777" w:rsidR="001F60BC" w:rsidRPr="007F7AA4" w:rsidRDefault="001F60BC" w:rsidP="00AD58C1">
            <w:pPr>
              <w:rPr>
                <w:rFonts w:eastAsiaTheme="majorEastAsia" w:cs="Times New Roman"/>
                <w:b/>
                <w:bCs/>
              </w:rPr>
            </w:pPr>
            <w:r w:rsidRPr="007F7AA4">
              <w:rPr>
                <w:rFonts w:eastAsiaTheme="majorEastAsia" w:cs="Times New Roman"/>
                <w:b/>
              </w:rPr>
              <w:t>EFHPPLMN (Higher Priority PLMN search period)  details</w:t>
            </w:r>
          </w:p>
          <w:p w14:paraId="2DB140DB" w14:textId="77777777" w:rsidR="001F60BC" w:rsidRPr="007F7AA4" w:rsidRDefault="001F60BC" w:rsidP="001F60BC">
            <w:pPr>
              <w:rPr>
                <w:rFonts w:eastAsiaTheme="majorEastAsia" w:cs="Times New Roman"/>
              </w:rPr>
            </w:pPr>
            <w:r w:rsidRPr="007F7AA4">
              <w:rPr>
                <w:rFonts w:eastAsiaTheme="majorEastAsia" w:cs="Times New Roman"/>
              </w:rPr>
              <w:t>This EF contains the interval of time between searches for a higher priority PLMN (see 3GPP TS 23.122 [31]).</w:t>
            </w:r>
          </w:p>
          <w:tbl>
            <w:tblPr>
              <w:tblStyle w:val="a7"/>
              <w:tblW w:w="0" w:type="auto"/>
              <w:tblLook w:val="04A0" w:firstRow="1" w:lastRow="0" w:firstColumn="1" w:lastColumn="0" w:noHBand="0" w:noVBand="1"/>
            </w:tblPr>
            <w:tblGrid>
              <w:gridCol w:w="2544"/>
              <w:gridCol w:w="2268"/>
              <w:gridCol w:w="2126"/>
              <w:gridCol w:w="3403"/>
            </w:tblGrid>
            <w:tr w:rsidR="001F60BC" w:rsidRPr="007F7AA4" w14:paraId="7ECEF93C" w14:textId="77777777" w:rsidTr="001F60BC">
              <w:tc>
                <w:tcPr>
                  <w:tcW w:w="2544" w:type="dxa"/>
                  <w:hideMark/>
                </w:tcPr>
                <w:p w14:paraId="0411E735" w14:textId="77777777" w:rsidR="001F60BC" w:rsidRPr="007F7AA4" w:rsidRDefault="001F60BC" w:rsidP="001F60BC">
                  <w:pPr>
                    <w:pStyle w:val="af2"/>
                    <w:jc w:val="center"/>
                    <w:rPr>
                      <w:rFonts w:ascii="Times New Roman" w:eastAsiaTheme="majorEastAsia" w:hAnsi="Times New Roman" w:cs="Times New Roman"/>
                      <w:color w:val="212529"/>
                      <w:sz w:val="21"/>
                      <w:szCs w:val="21"/>
                    </w:rPr>
                  </w:pPr>
                  <w:r w:rsidRPr="007F7AA4">
                    <w:rPr>
                      <w:rFonts w:ascii="Times New Roman" w:eastAsiaTheme="majorEastAsia" w:hAnsi="Times New Roman" w:cs="Times New Roman"/>
                      <w:color w:val="212529"/>
                      <w:sz w:val="21"/>
                      <w:szCs w:val="21"/>
                    </w:rPr>
                    <w:t>Identifier: ‘6F31’</w:t>
                  </w:r>
                </w:p>
              </w:tc>
              <w:tc>
                <w:tcPr>
                  <w:tcW w:w="4394" w:type="dxa"/>
                  <w:gridSpan w:val="2"/>
                  <w:hideMark/>
                </w:tcPr>
                <w:p w14:paraId="3DDF80F8" w14:textId="77777777" w:rsidR="001F60BC" w:rsidRPr="007F7AA4" w:rsidRDefault="001F60BC" w:rsidP="001F60BC">
                  <w:pPr>
                    <w:pStyle w:val="af2"/>
                    <w:jc w:val="center"/>
                    <w:rPr>
                      <w:rFonts w:ascii="Times New Roman" w:eastAsiaTheme="majorEastAsia" w:hAnsi="Times New Roman" w:cs="Times New Roman"/>
                      <w:color w:val="212529"/>
                      <w:sz w:val="21"/>
                      <w:szCs w:val="21"/>
                    </w:rPr>
                  </w:pPr>
                  <w:r w:rsidRPr="007F7AA4">
                    <w:rPr>
                      <w:rFonts w:ascii="Times New Roman" w:eastAsiaTheme="majorEastAsia" w:hAnsi="Times New Roman" w:cs="Times New Roman"/>
                      <w:color w:val="212529"/>
                      <w:sz w:val="21"/>
                      <w:szCs w:val="21"/>
                    </w:rPr>
                    <w:t>Structure: transparent</w:t>
                  </w:r>
                </w:p>
              </w:tc>
              <w:tc>
                <w:tcPr>
                  <w:tcW w:w="3403" w:type="dxa"/>
                  <w:hideMark/>
                </w:tcPr>
                <w:p w14:paraId="42638415" w14:textId="77777777" w:rsidR="001F60BC" w:rsidRPr="007F7AA4" w:rsidRDefault="001F60BC" w:rsidP="001F60BC">
                  <w:pPr>
                    <w:pStyle w:val="af2"/>
                    <w:jc w:val="center"/>
                    <w:rPr>
                      <w:rFonts w:ascii="Times New Roman" w:eastAsiaTheme="majorEastAsia" w:hAnsi="Times New Roman" w:cs="Times New Roman"/>
                      <w:color w:val="212529"/>
                      <w:sz w:val="21"/>
                      <w:szCs w:val="21"/>
                    </w:rPr>
                  </w:pPr>
                  <w:r w:rsidRPr="007F7AA4">
                    <w:rPr>
                      <w:rFonts w:ascii="Times New Roman" w:eastAsiaTheme="majorEastAsia" w:hAnsi="Times New Roman" w:cs="Times New Roman"/>
                      <w:color w:val="212529"/>
                      <w:sz w:val="21"/>
                      <w:szCs w:val="21"/>
                    </w:rPr>
                    <w:t>Mandatory</w:t>
                  </w:r>
                </w:p>
              </w:tc>
            </w:tr>
            <w:tr w:rsidR="001F60BC" w:rsidRPr="007F7AA4" w14:paraId="484CBC6D" w14:textId="77777777" w:rsidTr="001F60BC">
              <w:tc>
                <w:tcPr>
                  <w:tcW w:w="2544" w:type="dxa"/>
                  <w:hideMark/>
                </w:tcPr>
                <w:p w14:paraId="653C6A4E" w14:textId="77777777" w:rsidR="001F60BC" w:rsidRPr="007F7AA4" w:rsidRDefault="001F60BC" w:rsidP="001F60BC">
                  <w:pPr>
                    <w:pStyle w:val="af2"/>
                    <w:jc w:val="center"/>
                    <w:rPr>
                      <w:rFonts w:ascii="Times New Roman" w:eastAsiaTheme="majorEastAsia" w:hAnsi="Times New Roman" w:cs="Times New Roman"/>
                      <w:color w:val="212529"/>
                      <w:sz w:val="21"/>
                      <w:szCs w:val="21"/>
                    </w:rPr>
                  </w:pPr>
                  <w:r w:rsidRPr="007F7AA4">
                    <w:rPr>
                      <w:rFonts w:ascii="Times New Roman" w:eastAsiaTheme="majorEastAsia" w:hAnsi="Times New Roman" w:cs="Times New Roman"/>
                      <w:color w:val="212529"/>
                      <w:sz w:val="21"/>
                      <w:szCs w:val="21"/>
                    </w:rPr>
                    <w:t>SFI: ’12’</w:t>
                  </w:r>
                </w:p>
              </w:tc>
              <w:tc>
                <w:tcPr>
                  <w:tcW w:w="7797" w:type="dxa"/>
                  <w:gridSpan w:val="3"/>
                  <w:hideMark/>
                </w:tcPr>
                <w:p w14:paraId="59C727BF" w14:textId="77777777" w:rsidR="001F60BC" w:rsidRPr="007F7AA4" w:rsidRDefault="001F60BC" w:rsidP="001F60BC">
                  <w:pPr>
                    <w:rPr>
                      <w:rFonts w:eastAsiaTheme="majorEastAsia" w:cs="Times New Roman"/>
                      <w:color w:val="212529"/>
                      <w:szCs w:val="21"/>
                    </w:rPr>
                  </w:pPr>
                </w:p>
              </w:tc>
            </w:tr>
            <w:tr w:rsidR="001F60BC" w:rsidRPr="007F7AA4" w14:paraId="5D10F23A" w14:textId="77777777" w:rsidTr="001F60BC">
              <w:tc>
                <w:tcPr>
                  <w:tcW w:w="2544" w:type="dxa"/>
                  <w:hideMark/>
                </w:tcPr>
                <w:p w14:paraId="42E58CF8" w14:textId="77777777" w:rsidR="001F60BC" w:rsidRPr="007F7AA4" w:rsidRDefault="001F60BC" w:rsidP="001F60BC">
                  <w:pPr>
                    <w:pStyle w:val="af2"/>
                    <w:jc w:val="center"/>
                    <w:rPr>
                      <w:rFonts w:ascii="Times New Roman" w:eastAsiaTheme="majorEastAsia" w:hAnsi="Times New Roman" w:cs="Times New Roman"/>
                      <w:color w:val="212529"/>
                      <w:sz w:val="21"/>
                      <w:szCs w:val="21"/>
                    </w:rPr>
                  </w:pPr>
                  <w:r w:rsidRPr="007F7AA4">
                    <w:rPr>
                      <w:rFonts w:ascii="Times New Roman" w:eastAsiaTheme="majorEastAsia" w:hAnsi="Times New Roman" w:cs="Times New Roman"/>
                      <w:color w:val="212529"/>
                      <w:sz w:val="21"/>
                      <w:szCs w:val="21"/>
                    </w:rPr>
                    <w:t>File size: 1 byte</w:t>
                  </w:r>
                </w:p>
              </w:tc>
              <w:tc>
                <w:tcPr>
                  <w:tcW w:w="7797" w:type="dxa"/>
                  <w:gridSpan w:val="3"/>
                  <w:hideMark/>
                </w:tcPr>
                <w:p w14:paraId="7B5DEB18" w14:textId="77777777" w:rsidR="001F60BC" w:rsidRPr="007F7AA4" w:rsidRDefault="001F60BC" w:rsidP="001F60BC">
                  <w:pPr>
                    <w:pStyle w:val="af2"/>
                    <w:jc w:val="center"/>
                    <w:rPr>
                      <w:rFonts w:ascii="Times New Roman" w:eastAsiaTheme="majorEastAsia" w:hAnsi="Times New Roman" w:cs="Times New Roman"/>
                      <w:color w:val="212529"/>
                      <w:sz w:val="21"/>
                      <w:szCs w:val="21"/>
                    </w:rPr>
                  </w:pPr>
                  <w:r w:rsidRPr="007F7AA4">
                    <w:rPr>
                      <w:rFonts w:ascii="Times New Roman" w:eastAsiaTheme="majorEastAsia" w:hAnsi="Times New Roman" w:cs="Times New Roman"/>
                      <w:color w:val="212529"/>
                      <w:sz w:val="21"/>
                      <w:szCs w:val="21"/>
                    </w:rPr>
                    <w:t>Update activity: low</w:t>
                  </w:r>
                </w:p>
              </w:tc>
            </w:tr>
            <w:tr w:rsidR="001F60BC" w:rsidRPr="007F7AA4" w14:paraId="2E5CD5DE" w14:textId="77777777" w:rsidTr="001F60BC">
              <w:tc>
                <w:tcPr>
                  <w:tcW w:w="10341" w:type="dxa"/>
                  <w:gridSpan w:val="4"/>
                  <w:hideMark/>
                </w:tcPr>
                <w:p w14:paraId="6E29744F" w14:textId="77777777" w:rsidR="001F60BC" w:rsidRPr="007F7AA4" w:rsidRDefault="001F60BC" w:rsidP="001F60BC">
                  <w:pPr>
                    <w:pStyle w:val="af2"/>
                    <w:jc w:val="center"/>
                    <w:rPr>
                      <w:rFonts w:ascii="Times New Roman" w:eastAsiaTheme="majorEastAsia" w:hAnsi="Times New Roman" w:cs="Times New Roman"/>
                      <w:color w:val="212529"/>
                      <w:sz w:val="21"/>
                      <w:szCs w:val="21"/>
                    </w:rPr>
                  </w:pPr>
                  <w:r w:rsidRPr="007F7AA4">
                    <w:rPr>
                      <w:rFonts w:ascii="Times New Roman" w:eastAsiaTheme="majorEastAsia" w:hAnsi="Times New Roman" w:cs="Times New Roman"/>
                      <w:color w:val="212529"/>
                      <w:sz w:val="21"/>
                      <w:szCs w:val="21"/>
                    </w:rPr>
                    <w:t>Access Conditions:</w:t>
                  </w:r>
                </w:p>
                <w:p w14:paraId="475FE15A" w14:textId="77777777" w:rsidR="001F60BC" w:rsidRPr="007F7AA4" w:rsidRDefault="001F60BC" w:rsidP="001F60BC">
                  <w:pPr>
                    <w:pStyle w:val="af2"/>
                    <w:jc w:val="center"/>
                    <w:rPr>
                      <w:rFonts w:ascii="Times New Roman" w:eastAsiaTheme="majorEastAsia" w:hAnsi="Times New Roman" w:cs="Times New Roman"/>
                      <w:color w:val="212529"/>
                      <w:sz w:val="21"/>
                      <w:szCs w:val="21"/>
                    </w:rPr>
                  </w:pPr>
                  <w:r w:rsidRPr="007F7AA4">
                    <w:rPr>
                      <w:rFonts w:ascii="Times New Roman" w:eastAsiaTheme="majorEastAsia" w:hAnsi="Times New Roman" w:cs="Times New Roman"/>
                      <w:color w:val="212529"/>
                      <w:sz w:val="21"/>
                      <w:szCs w:val="21"/>
                    </w:rPr>
                    <w:t>READ PIN</w:t>
                  </w:r>
                </w:p>
                <w:p w14:paraId="44550DD7" w14:textId="77777777" w:rsidR="001F60BC" w:rsidRPr="007F7AA4" w:rsidRDefault="001F60BC" w:rsidP="001F60BC">
                  <w:pPr>
                    <w:pStyle w:val="af2"/>
                    <w:jc w:val="center"/>
                    <w:rPr>
                      <w:rFonts w:ascii="Times New Roman" w:eastAsiaTheme="majorEastAsia" w:hAnsi="Times New Roman" w:cs="Times New Roman"/>
                      <w:color w:val="212529"/>
                      <w:sz w:val="21"/>
                      <w:szCs w:val="21"/>
                    </w:rPr>
                  </w:pPr>
                  <w:r w:rsidRPr="007F7AA4">
                    <w:rPr>
                      <w:rFonts w:ascii="Times New Roman" w:eastAsiaTheme="majorEastAsia" w:hAnsi="Times New Roman" w:cs="Times New Roman"/>
                      <w:color w:val="212529"/>
                      <w:sz w:val="21"/>
                      <w:szCs w:val="21"/>
                    </w:rPr>
                    <w:t>UPDATE ADM</w:t>
                  </w:r>
                </w:p>
                <w:p w14:paraId="0E00CA46" w14:textId="77777777" w:rsidR="001F60BC" w:rsidRPr="007F7AA4" w:rsidRDefault="001F60BC" w:rsidP="001F60BC">
                  <w:pPr>
                    <w:pStyle w:val="af2"/>
                    <w:jc w:val="center"/>
                    <w:rPr>
                      <w:rFonts w:ascii="Times New Roman" w:eastAsiaTheme="majorEastAsia" w:hAnsi="Times New Roman" w:cs="Times New Roman"/>
                      <w:color w:val="212529"/>
                      <w:sz w:val="21"/>
                      <w:szCs w:val="21"/>
                    </w:rPr>
                  </w:pPr>
                  <w:r w:rsidRPr="007F7AA4">
                    <w:rPr>
                      <w:rFonts w:ascii="Times New Roman" w:eastAsiaTheme="majorEastAsia" w:hAnsi="Times New Roman" w:cs="Times New Roman"/>
                      <w:color w:val="212529"/>
                      <w:sz w:val="21"/>
                      <w:szCs w:val="21"/>
                    </w:rPr>
                    <w:t>DEACTIVATE ADM</w:t>
                  </w:r>
                </w:p>
                <w:p w14:paraId="4F5C98C0" w14:textId="77777777" w:rsidR="001F60BC" w:rsidRPr="007F7AA4" w:rsidRDefault="001F60BC" w:rsidP="001F60BC">
                  <w:pPr>
                    <w:pStyle w:val="af2"/>
                    <w:jc w:val="center"/>
                    <w:rPr>
                      <w:rFonts w:ascii="Times New Roman" w:eastAsiaTheme="majorEastAsia" w:hAnsi="Times New Roman" w:cs="Times New Roman"/>
                      <w:color w:val="212529"/>
                      <w:sz w:val="21"/>
                      <w:szCs w:val="21"/>
                    </w:rPr>
                  </w:pPr>
                  <w:r w:rsidRPr="007F7AA4">
                    <w:rPr>
                      <w:rFonts w:ascii="Times New Roman" w:eastAsiaTheme="majorEastAsia" w:hAnsi="Times New Roman" w:cs="Times New Roman"/>
                      <w:color w:val="212529"/>
                      <w:sz w:val="21"/>
                      <w:szCs w:val="21"/>
                    </w:rPr>
                    <w:t>ACTIVATE ADM</w:t>
                  </w:r>
                </w:p>
              </w:tc>
            </w:tr>
            <w:tr w:rsidR="001F60BC" w:rsidRPr="007F7AA4" w14:paraId="56146CF3" w14:textId="77777777" w:rsidTr="001F60BC">
              <w:tc>
                <w:tcPr>
                  <w:tcW w:w="2544" w:type="dxa"/>
                  <w:hideMark/>
                </w:tcPr>
                <w:p w14:paraId="3A857081" w14:textId="77777777" w:rsidR="001F60BC" w:rsidRPr="007F7AA4" w:rsidRDefault="001F60BC" w:rsidP="001F60BC">
                  <w:pPr>
                    <w:pStyle w:val="af2"/>
                    <w:jc w:val="center"/>
                    <w:rPr>
                      <w:rFonts w:ascii="Times New Roman" w:eastAsiaTheme="majorEastAsia" w:hAnsi="Times New Roman" w:cs="Times New Roman"/>
                      <w:color w:val="212529"/>
                      <w:sz w:val="21"/>
                      <w:szCs w:val="21"/>
                    </w:rPr>
                  </w:pPr>
                  <w:r w:rsidRPr="007F7AA4">
                    <w:rPr>
                      <w:rFonts w:ascii="Times New Roman" w:eastAsiaTheme="majorEastAsia" w:hAnsi="Times New Roman" w:cs="Times New Roman"/>
                      <w:color w:val="212529"/>
                      <w:sz w:val="21"/>
                      <w:szCs w:val="21"/>
                    </w:rPr>
                    <w:t>Bytes</w:t>
                  </w:r>
                </w:p>
              </w:tc>
              <w:tc>
                <w:tcPr>
                  <w:tcW w:w="2268" w:type="dxa"/>
                  <w:hideMark/>
                </w:tcPr>
                <w:p w14:paraId="2C39C9F3" w14:textId="77777777" w:rsidR="001F60BC" w:rsidRPr="007F7AA4" w:rsidRDefault="001F60BC" w:rsidP="001F60BC">
                  <w:pPr>
                    <w:pStyle w:val="af2"/>
                    <w:jc w:val="center"/>
                    <w:rPr>
                      <w:rFonts w:ascii="Times New Roman" w:eastAsiaTheme="majorEastAsia" w:hAnsi="Times New Roman" w:cs="Times New Roman"/>
                      <w:color w:val="212529"/>
                      <w:sz w:val="21"/>
                      <w:szCs w:val="21"/>
                    </w:rPr>
                  </w:pPr>
                  <w:r w:rsidRPr="007F7AA4">
                    <w:rPr>
                      <w:rFonts w:ascii="Times New Roman" w:eastAsiaTheme="majorEastAsia" w:hAnsi="Times New Roman" w:cs="Times New Roman"/>
                      <w:color w:val="212529"/>
                      <w:sz w:val="21"/>
                      <w:szCs w:val="21"/>
                    </w:rPr>
                    <w:t>Description</w:t>
                  </w:r>
                </w:p>
              </w:tc>
              <w:tc>
                <w:tcPr>
                  <w:tcW w:w="2126" w:type="dxa"/>
                  <w:hideMark/>
                </w:tcPr>
                <w:p w14:paraId="400534E3" w14:textId="77777777" w:rsidR="001F60BC" w:rsidRPr="007F7AA4" w:rsidRDefault="001F60BC" w:rsidP="001F60BC">
                  <w:pPr>
                    <w:pStyle w:val="af2"/>
                    <w:jc w:val="center"/>
                    <w:rPr>
                      <w:rFonts w:ascii="Times New Roman" w:eastAsiaTheme="majorEastAsia" w:hAnsi="Times New Roman" w:cs="Times New Roman"/>
                      <w:color w:val="212529"/>
                      <w:sz w:val="21"/>
                      <w:szCs w:val="21"/>
                    </w:rPr>
                  </w:pPr>
                  <w:r w:rsidRPr="007F7AA4">
                    <w:rPr>
                      <w:rFonts w:ascii="Times New Roman" w:eastAsiaTheme="majorEastAsia" w:hAnsi="Times New Roman" w:cs="Times New Roman"/>
                      <w:color w:val="212529"/>
                      <w:sz w:val="21"/>
                      <w:szCs w:val="21"/>
                    </w:rPr>
                    <w:t>M/O</w:t>
                  </w:r>
                </w:p>
              </w:tc>
              <w:tc>
                <w:tcPr>
                  <w:tcW w:w="3403" w:type="dxa"/>
                  <w:hideMark/>
                </w:tcPr>
                <w:p w14:paraId="22CAB87E" w14:textId="77777777" w:rsidR="001F60BC" w:rsidRPr="007F7AA4" w:rsidRDefault="001F60BC" w:rsidP="001F60BC">
                  <w:pPr>
                    <w:pStyle w:val="af2"/>
                    <w:jc w:val="center"/>
                    <w:rPr>
                      <w:rFonts w:ascii="Times New Roman" w:eastAsiaTheme="majorEastAsia" w:hAnsi="Times New Roman" w:cs="Times New Roman"/>
                      <w:color w:val="212529"/>
                      <w:sz w:val="21"/>
                      <w:szCs w:val="21"/>
                    </w:rPr>
                  </w:pPr>
                  <w:r w:rsidRPr="007F7AA4">
                    <w:rPr>
                      <w:rFonts w:ascii="Times New Roman" w:eastAsiaTheme="majorEastAsia" w:hAnsi="Times New Roman" w:cs="Times New Roman"/>
                      <w:color w:val="212529"/>
                      <w:sz w:val="21"/>
                      <w:szCs w:val="21"/>
                    </w:rPr>
                    <w:t>Length</w:t>
                  </w:r>
                </w:p>
              </w:tc>
            </w:tr>
            <w:tr w:rsidR="001F60BC" w:rsidRPr="007F7AA4" w14:paraId="6E670DB4" w14:textId="77777777" w:rsidTr="001F60BC">
              <w:tc>
                <w:tcPr>
                  <w:tcW w:w="2544" w:type="dxa"/>
                  <w:hideMark/>
                </w:tcPr>
                <w:p w14:paraId="68A48270" w14:textId="77777777" w:rsidR="001F60BC" w:rsidRPr="007F7AA4" w:rsidRDefault="001F60BC" w:rsidP="001F60BC">
                  <w:pPr>
                    <w:pStyle w:val="af2"/>
                    <w:jc w:val="center"/>
                    <w:rPr>
                      <w:rFonts w:ascii="Times New Roman" w:eastAsiaTheme="majorEastAsia" w:hAnsi="Times New Roman" w:cs="Times New Roman"/>
                      <w:color w:val="212529"/>
                      <w:sz w:val="21"/>
                      <w:szCs w:val="21"/>
                    </w:rPr>
                  </w:pPr>
                  <w:r w:rsidRPr="007F7AA4">
                    <w:rPr>
                      <w:rFonts w:ascii="Times New Roman" w:eastAsiaTheme="majorEastAsia" w:hAnsi="Times New Roman" w:cs="Times New Roman"/>
                      <w:color w:val="212529"/>
                      <w:sz w:val="21"/>
                      <w:szCs w:val="21"/>
                    </w:rPr>
                    <w:t>1</w:t>
                  </w:r>
                </w:p>
              </w:tc>
              <w:tc>
                <w:tcPr>
                  <w:tcW w:w="2268" w:type="dxa"/>
                  <w:hideMark/>
                </w:tcPr>
                <w:p w14:paraId="0A2CEC91" w14:textId="77777777" w:rsidR="001F60BC" w:rsidRPr="007F7AA4" w:rsidRDefault="001F60BC" w:rsidP="001F60BC">
                  <w:pPr>
                    <w:pStyle w:val="af2"/>
                    <w:jc w:val="center"/>
                    <w:rPr>
                      <w:rFonts w:ascii="Times New Roman" w:eastAsiaTheme="majorEastAsia" w:hAnsi="Times New Roman" w:cs="Times New Roman"/>
                      <w:color w:val="212529"/>
                      <w:sz w:val="21"/>
                      <w:szCs w:val="21"/>
                    </w:rPr>
                  </w:pPr>
                  <w:r w:rsidRPr="007F7AA4">
                    <w:rPr>
                      <w:rFonts w:ascii="Times New Roman" w:eastAsiaTheme="majorEastAsia" w:hAnsi="Times New Roman" w:cs="Times New Roman"/>
                      <w:color w:val="212529"/>
                      <w:sz w:val="21"/>
                      <w:szCs w:val="21"/>
                    </w:rPr>
                    <w:t>Time interval</w:t>
                  </w:r>
                </w:p>
              </w:tc>
              <w:tc>
                <w:tcPr>
                  <w:tcW w:w="2126" w:type="dxa"/>
                  <w:hideMark/>
                </w:tcPr>
                <w:p w14:paraId="787C1D09" w14:textId="77777777" w:rsidR="001F60BC" w:rsidRPr="007F7AA4" w:rsidRDefault="001F60BC" w:rsidP="001F60BC">
                  <w:pPr>
                    <w:pStyle w:val="af2"/>
                    <w:jc w:val="center"/>
                    <w:rPr>
                      <w:rFonts w:ascii="Times New Roman" w:eastAsiaTheme="majorEastAsia" w:hAnsi="Times New Roman" w:cs="Times New Roman"/>
                      <w:color w:val="212529"/>
                      <w:sz w:val="21"/>
                      <w:szCs w:val="21"/>
                    </w:rPr>
                  </w:pPr>
                  <w:r w:rsidRPr="007F7AA4">
                    <w:rPr>
                      <w:rFonts w:ascii="Times New Roman" w:eastAsiaTheme="majorEastAsia" w:hAnsi="Times New Roman" w:cs="Times New Roman"/>
                      <w:color w:val="212529"/>
                      <w:sz w:val="21"/>
                      <w:szCs w:val="21"/>
                    </w:rPr>
                    <w:t>M</w:t>
                  </w:r>
                </w:p>
              </w:tc>
              <w:tc>
                <w:tcPr>
                  <w:tcW w:w="3403" w:type="dxa"/>
                  <w:hideMark/>
                </w:tcPr>
                <w:p w14:paraId="4C72E279" w14:textId="77777777" w:rsidR="001F60BC" w:rsidRPr="007F7AA4" w:rsidRDefault="001F60BC" w:rsidP="001F60BC">
                  <w:pPr>
                    <w:pStyle w:val="af2"/>
                    <w:jc w:val="center"/>
                    <w:rPr>
                      <w:rFonts w:ascii="Times New Roman" w:eastAsiaTheme="majorEastAsia" w:hAnsi="Times New Roman" w:cs="Times New Roman"/>
                      <w:color w:val="212529"/>
                      <w:sz w:val="21"/>
                      <w:szCs w:val="21"/>
                    </w:rPr>
                  </w:pPr>
                  <w:r w:rsidRPr="007F7AA4">
                    <w:rPr>
                      <w:rFonts w:ascii="Times New Roman" w:eastAsiaTheme="majorEastAsia" w:hAnsi="Times New Roman" w:cs="Times New Roman"/>
                      <w:color w:val="212529"/>
                      <w:sz w:val="21"/>
                      <w:szCs w:val="21"/>
                    </w:rPr>
                    <w:t>1 byte</w:t>
                  </w:r>
                </w:p>
              </w:tc>
            </w:tr>
          </w:tbl>
          <w:p w14:paraId="028592C1" w14:textId="77777777" w:rsidR="001F60BC" w:rsidRPr="007F7AA4" w:rsidRDefault="001F60BC" w:rsidP="001F60BC">
            <w:pPr>
              <w:rPr>
                <w:rFonts w:eastAsiaTheme="majorEastAsia" w:cs="Times New Roman"/>
              </w:rPr>
            </w:pPr>
            <w:r w:rsidRPr="007F7AA4">
              <w:rPr>
                <w:rFonts w:eastAsiaTheme="majorEastAsia" w:cs="Times New Roman"/>
              </w:rPr>
              <w:noBreakHyphen/>
              <w:t xml:space="preserve"> Time interval.</w:t>
            </w:r>
          </w:p>
          <w:p w14:paraId="595B9A01" w14:textId="77777777" w:rsidR="001F60BC" w:rsidRPr="007F7AA4" w:rsidRDefault="001F60BC" w:rsidP="001F60BC">
            <w:pPr>
              <w:rPr>
                <w:rFonts w:eastAsiaTheme="majorEastAsia" w:cs="Times New Roman"/>
              </w:rPr>
            </w:pPr>
            <w:r w:rsidRPr="007F7AA4">
              <w:rPr>
                <w:rFonts w:eastAsiaTheme="majorEastAsia" w:cs="Times New Roman"/>
              </w:rPr>
              <w:t>Contents:</w:t>
            </w:r>
          </w:p>
          <w:p w14:paraId="2A2FF26E" w14:textId="77777777" w:rsidR="001F60BC" w:rsidRPr="007F7AA4" w:rsidRDefault="001F60BC" w:rsidP="001F60BC">
            <w:pPr>
              <w:rPr>
                <w:rFonts w:eastAsiaTheme="majorEastAsia" w:cs="Times New Roman"/>
              </w:rPr>
            </w:pPr>
            <w:r w:rsidRPr="007F7AA4">
              <w:rPr>
                <w:rFonts w:eastAsiaTheme="majorEastAsia" w:cs="Times New Roman"/>
              </w:rPr>
              <w:t>the time interval between two searches.</w:t>
            </w:r>
          </w:p>
          <w:p w14:paraId="0C743D2E" w14:textId="77777777" w:rsidR="001F60BC" w:rsidRPr="007F7AA4" w:rsidRDefault="001F60BC" w:rsidP="001F60BC">
            <w:pPr>
              <w:rPr>
                <w:rFonts w:eastAsiaTheme="majorEastAsia" w:cs="Times New Roman"/>
              </w:rPr>
            </w:pPr>
            <w:r w:rsidRPr="007F7AA4">
              <w:rPr>
                <w:rFonts w:eastAsiaTheme="majorEastAsia" w:cs="Times New Roman"/>
              </w:rPr>
              <w:t>Coding:</w:t>
            </w:r>
          </w:p>
          <w:p w14:paraId="625BD1AB" w14:textId="77777777" w:rsidR="001F60BC" w:rsidRPr="007F7AA4" w:rsidRDefault="001F60BC" w:rsidP="001F60BC">
            <w:pPr>
              <w:rPr>
                <w:rFonts w:eastAsiaTheme="majorEastAsia" w:cs="Times New Roman"/>
              </w:rPr>
            </w:pPr>
            <w:r w:rsidRPr="007F7AA4">
              <w:rPr>
                <w:rFonts w:eastAsiaTheme="majorEastAsia" w:cs="Times New Roman"/>
              </w:rPr>
              <w:t>For UEs not using any of the following at the time of starting the timer: NB-IoT, GERAN EC-GSM-IoT and Category M1 of E-UTRAN enhanced-MTC as specified in 3GPP TS 36.306 [85], the time interval is coded in integer multiples of n minutes. The range is from n minutes to a maximum value. The encoding is:</w:t>
            </w:r>
          </w:p>
          <w:p w14:paraId="778783A8" w14:textId="77777777" w:rsidR="001F60BC" w:rsidRPr="007F7AA4" w:rsidRDefault="001F60BC" w:rsidP="001F60BC">
            <w:pPr>
              <w:rPr>
                <w:rFonts w:eastAsiaTheme="majorEastAsia" w:cs="Times New Roman"/>
              </w:rPr>
            </w:pPr>
            <w:r w:rsidRPr="007F7AA4">
              <w:rPr>
                <w:rFonts w:eastAsiaTheme="majorEastAsia" w:cs="Times New Roman"/>
              </w:rPr>
              <w:noBreakHyphen/>
              <w:t xml:space="preserve"> ’00’: No higher priority PLMN search attempts;</w:t>
            </w:r>
          </w:p>
          <w:p w14:paraId="24D2AB82" w14:textId="77777777" w:rsidR="001F60BC" w:rsidRPr="007F7AA4" w:rsidRDefault="001F60BC" w:rsidP="001F60BC">
            <w:pPr>
              <w:rPr>
                <w:rFonts w:eastAsiaTheme="majorEastAsia" w:cs="Times New Roman"/>
              </w:rPr>
            </w:pPr>
            <w:r w:rsidRPr="007F7AA4">
              <w:rPr>
                <w:rFonts w:eastAsiaTheme="majorEastAsia" w:cs="Times New Roman"/>
              </w:rPr>
              <w:noBreakHyphen/>
              <w:t xml:space="preserve"> ’01’: n minutes;</w:t>
            </w:r>
          </w:p>
          <w:p w14:paraId="410A6E39" w14:textId="77777777" w:rsidR="001F60BC" w:rsidRPr="007F7AA4" w:rsidRDefault="001F60BC" w:rsidP="001F60BC">
            <w:pPr>
              <w:rPr>
                <w:rFonts w:eastAsiaTheme="majorEastAsia" w:cs="Times New Roman"/>
              </w:rPr>
            </w:pPr>
            <w:r w:rsidRPr="007F7AA4">
              <w:rPr>
                <w:rFonts w:eastAsiaTheme="majorEastAsia" w:cs="Times New Roman"/>
              </w:rPr>
              <w:noBreakHyphen/>
              <w:t xml:space="preserve"> ’02’: 2n minutes;</w:t>
            </w:r>
          </w:p>
          <w:p w14:paraId="48334BEF" w14:textId="77777777" w:rsidR="001F60BC" w:rsidRPr="007F7AA4" w:rsidRDefault="001F60BC" w:rsidP="001F60BC">
            <w:pPr>
              <w:rPr>
                <w:rFonts w:eastAsiaTheme="majorEastAsia" w:cs="Times New Roman"/>
              </w:rPr>
            </w:pPr>
            <w:r w:rsidRPr="007F7AA4">
              <w:rPr>
                <w:rFonts w:eastAsiaTheme="majorEastAsia" w:cs="Times New Roman"/>
              </w:rPr>
              <w:noBreakHyphen/>
              <w:t xml:space="preserve"> : :</w:t>
            </w:r>
          </w:p>
          <w:p w14:paraId="72F4F7BF" w14:textId="77777777" w:rsidR="001F60BC" w:rsidRPr="007F7AA4" w:rsidRDefault="001F60BC" w:rsidP="001F60BC">
            <w:pPr>
              <w:rPr>
                <w:rFonts w:eastAsiaTheme="majorEastAsia" w:cs="Times New Roman"/>
              </w:rPr>
            </w:pPr>
            <w:r w:rsidRPr="007F7AA4">
              <w:rPr>
                <w:rFonts w:eastAsiaTheme="majorEastAsia" w:cs="Times New Roman"/>
              </w:rPr>
              <w:noBreakHyphen/>
              <w:t xml:space="preserve"> ‘YZ’: (16Y+Z)n minutes (maximum value).</w:t>
            </w:r>
          </w:p>
          <w:p w14:paraId="3AD1581E" w14:textId="77777777" w:rsidR="001F60BC" w:rsidRPr="007F7AA4" w:rsidRDefault="001F60BC" w:rsidP="001F60BC">
            <w:pPr>
              <w:rPr>
                <w:rFonts w:eastAsiaTheme="majorEastAsia" w:cs="Times New Roman"/>
              </w:rPr>
            </w:pPr>
            <w:r w:rsidRPr="007F7AA4">
              <w:rPr>
                <w:rFonts w:eastAsiaTheme="majorEastAsia" w:cs="Times New Roman"/>
              </w:rPr>
              <w:t>For UEs using any of the following at the time of starting the timer: NB-IoT, GERAN EC-GSM-IoT and Category M1 of E-UTRAN enhanced-MTC as specified in 3GPP TS 36.306 [85], the time interval is coded as follows. The range is from n hours to a maximum value. The encoding is:</w:t>
            </w:r>
          </w:p>
          <w:p w14:paraId="0C2E48F3" w14:textId="77777777" w:rsidR="001F60BC" w:rsidRPr="007F7AA4" w:rsidRDefault="001F60BC" w:rsidP="001F60BC">
            <w:pPr>
              <w:rPr>
                <w:rFonts w:eastAsiaTheme="majorEastAsia" w:cs="Times New Roman"/>
              </w:rPr>
            </w:pPr>
            <w:r w:rsidRPr="007F7AA4">
              <w:rPr>
                <w:rFonts w:eastAsiaTheme="majorEastAsia" w:cs="Times New Roman"/>
              </w:rPr>
              <w:noBreakHyphen/>
              <w:t xml:space="preserve"> ’00’: No higher priority PLMN search attempts;</w:t>
            </w:r>
          </w:p>
          <w:p w14:paraId="66B141C8" w14:textId="77777777" w:rsidR="001F60BC" w:rsidRPr="007F7AA4" w:rsidRDefault="001F60BC" w:rsidP="001F60BC">
            <w:pPr>
              <w:rPr>
                <w:rFonts w:eastAsiaTheme="majorEastAsia" w:cs="Times New Roman"/>
              </w:rPr>
            </w:pPr>
            <w:r w:rsidRPr="007F7AA4">
              <w:rPr>
                <w:rFonts w:eastAsiaTheme="majorEastAsia" w:cs="Times New Roman"/>
              </w:rPr>
              <w:noBreakHyphen/>
              <w:t xml:space="preserve"> ’01’: n hours (2 hours);</w:t>
            </w:r>
          </w:p>
          <w:p w14:paraId="393575A4" w14:textId="77777777" w:rsidR="001F60BC" w:rsidRPr="007F7AA4" w:rsidRDefault="001F60BC" w:rsidP="001F60BC">
            <w:pPr>
              <w:rPr>
                <w:rFonts w:eastAsiaTheme="majorEastAsia" w:cs="Times New Roman"/>
              </w:rPr>
            </w:pPr>
            <w:r w:rsidRPr="007F7AA4">
              <w:rPr>
                <w:rFonts w:eastAsiaTheme="majorEastAsia" w:cs="Times New Roman"/>
              </w:rPr>
              <w:noBreakHyphen/>
              <w:t xml:space="preserve"> ’02’ to ’28’: 2n hours (i.e. range from 4 hours to 80 hours with step of 2 hours);</w:t>
            </w:r>
          </w:p>
          <w:p w14:paraId="52EEE234" w14:textId="77777777" w:rsidR="001F60BC" w:rsidRPr="007F7AA4" w:rsidRDefault="001F60BC" w:rsidP="001F60BC">
            <w:pPr>
              <w:rPr>
                <w:rFonts w:eastAsiaTheme="majorEastAsia" w:cs="Times New Roman"/>
              </w:rPr>
            </w:pPr>
            <w:r w:rsidRPr="007F7AA4">
              <w:rPr>
                <w:rFonts w:eastAsiaTheme="majorEastAsia" w:cs="Times New Roman"/>
              </w:rPr>
              <w:noBreakHyphen/>
              <w:t xml:space="preserve"> ’29’ to ’50’: 4n-80 hours (i.e. range from 84 hours to 240 hours with step of 4 hours).</w:t>
            </w:r>
          </w:p>
          <w:p w14:paraId="3168C5A0" w14:textId="77777777" w:rsidR="001F60BC" w:rsidRPr="007F7AA4" w:rsidRDefault="001F60BC" w:rsidP="001F60BC">
            <w:pPr>
              <w:rPr>
                <w:rFonts w:eastAsiaTheme="majorEastAsia" w:cs="Times New Roman"/>
              </w:rPr>
            </w:pPr>
            <w:r w:rsidRPr="007F7AA4">
              <w:rPr>
                <w:rFonts w:eastAsiaTheme="majorEastAsia" w:cs="Times New Roman"/>
              </w:rPr>
              <w:t>– All other values shall be interpreted by the ME as a default period.</w:t>
            </w:r>
          </w:p>
          <w:p w14:paraId="1B7251B6" w14:textId="77777777" w:rsidR="001F60BC" w:rsidRPr="007F7AA4" w:rsidRDefault="001F60BC" w:rsidP="001F60BC">
            <w:pPr>
              <w:rPr>
                <w:rFonts w:eastAsiaTheme="majorEastAsia" w:cs="Times New Roman"/>
              </w:rPr>
            </w:pPr>
            <w:r w:rsidRPr="007F7AA4">
              <w:rPr>
                <w:rFonts w:eastAsiaTheme="majorEastAsia" w:cs="Times New Roman"/>
              </w:rPr>
              <w:lastRenderedPageBreak/>
              <w:t>For specification of the integer timer interval n, the maximum value and the default period refer to 3GPP TS 23.122 [31].</w:t>
            </w:r>
          </w:p>
          <w:p w14:paraId="0BB56AA4" w14:textId="77777777" w:rsidR="001F60BC" w:rsidRPr="007F7AA4" w:rsidRDefault="001F60BC" w:rsidP="001F60BC">
            <w:pPr>
              <w:rPr>
                <w:rFonts w:eastAsiaTheme="majorEastAsia" w:cs="Times New Roman"/>
              </w:rPr>
            </w:pPr>
            <w:r w:rsidRPr="007F7AA4">
              <w:rPr>
                <w:rFonts w:eastAsiaTheme="majorEastAsia" w:cs="Times New Roman"/>
              </w:rPr>
              <w:t>NOTE: Care should be taken in the configuration of this EF, as the value stored can be interpreted in different ways depending on the type of device used.</w:t>
            </w:r>
          </w:p>
          <w:p w14:paraId="131B301C" w14:textId="77777777" w:rsidR="001F60BC" w:rsidRPr="007F7AA4" w:rsidRDefault="001F60BC" w:rsidP="001F60BC">
            <w:pPr>
              <w:rPr>
                <w:rFonts w:eastAsiaTheme="majorEastAsia" w:cs="Times New Roman"/>
              </w:rPr>
            </w:pPr>
          </w:p>
        </w:tc>
      </w:tr>
    </w:tbl>
    <w:p w14:paraId="3DB65154" w14:textId="09096C96" w:rsidR="00A634B6" w:rsidRPr="007F7AA4" w:rsidRDefault="00A634B6" w:rsidP="00A634B6">
      <w:pPr>
        <w:rPr>
          <w:rFonts w:eastAsiaTheme="majorEastAsia" w:cs="Times New Roman"/>
          <w:lang w:val="x-none"/>
        </w:rPr>
      </w:pPr>
    </w:p>
    <w:p w14:paraId="3E12ED51" w14:textId="1FFC6481" w:rsidR="00B96112" w:rsidRPr="007F7AA4" w:rsidRDefault="00C7676F" w:rsidP="00B96112">
      <w:pPr>
        <w:rPr>
          <w:rFonts w:eastAsiaTheme="majorEastAsia" w:cs="Times New Roman"/>
        </w:rPr>
      </w:pPr>
      <w:hyperlink r:id="rId130" w:history="1">
        <w:r w:rsidR="00B96112" w:rsidRPr="007F7AA4">
          <w:rPr>
            <w:rFonts w:eastAsiaTheme="majorEastAsia" w:cs="Times New Roman"/>
          </w:rPr>
          <w:t>AGATE-9158</w:t>
        </w:r>
      </w:hyperlink>
      <w:r w:rsidR="00B96112" w:rsidRPr="007F7AA4">
        <w:rPr>
          <w:rFonts w:eastAsiaTheme="majorEastAsia" w:cs="Times New Roman"/>
        </w:rPr>
        <w:t xml:space="preserve"> </w:t>
      </w:r>
      <w:r w:rsidR="00B96112" w:rsidRPr="007F7AA4">
        <w:rPr>
          <w:rFonts w:eastAsiaTheme="majorEastAsia" w:cs="Times New Roman"/>
        </w:rPr>
        <w:t>【</w:t>
      </w:r>
      <w:r w:rsidR="00B96112" w:rsidRPr="007F7AA4">
        <w:rPr>
          <w:rFonts w:eastAsiaTheme="majorEastAsia" w:cs="Times New Roman"/>
        </w:rPr>
        <w:t>LT-Beijing-K11R-Movistar</w:t>
      </w:r>
      <w:r w:rsidR="00B96112" w:rsidRPr="007F7AA4">
        <w:rPr>
          <w:rFonts w:eastAsiaTheme="majorEastAsia" w:cs="Times New Roman"/>
        </w:rPr>
        <w:t>】</w:t>
      </w:r>
      <w:r w:rsidR="00B96112" w:rsidRPr="007F7AA4">
        <w:rPr>
          <w:rFonts w:eastAsiaTheme="majorEastAsia" w:cs="Times New Roman"/>
        </w:rPr>
        <w:t>sim</w:t>
      </w:r>
      <w:r w:rsidR="00B96112" w:rsidRPr="007F7AA4">
        <w:rPr>
          <w:rFonts w:eastAsiaTheme="majorEastAsia" w:cs="Times New Roman"/>
        </w:rPr>
        <w:t>卡</w:t>
      </w:r>
      <w:r w:rsidR="00B96112" w:rsidRPr="007F7AA4">
        <w:rPr>
          <w:rFonts w:eastAsiaTheme="majorEastAsia" w:cs="Times New Roman"/>
        </w:rPr>
        <w:t xml:space="preserve">PLMN 21407, </w:t>
      </w:r>
      <w:r w:rsidR="00B96112" w:rsidRPr="007F7AA4">
        <w:rPr>
          <w:rFonts w:eastAsiaTheme="majorEastAsia" w:cs="Times New Roman"/>
        </w:rPr>
        <w:t>两个</w:t>
      </w:r>
      <w:r w:rsidR="00B96112" w:rsidRPr="007F7AA4">
        <w:rPr>
          <w:rFonts w:eastAsiaTheme="majorEastAsia" w:cs="Times New Roman"/>
        </w:rPr>
        <w:t>LTE</w:t>
      </w:r>
      <w:r w:rsidR="00B96112" w:rsidRPr="007F7AA4">
        <w:rPr>
          <w:rFonts w:eastAsiaTheme="majorEastAsia" w:cs="Times New Roman"/>
        </w:rPr>
        <w:t>小区，</w:t>
      </w:r>
      <w:r w:rsidR="00B96112" w:rsidRPr="007F7AA4">
        <w:rPr>
          <w:rFonts w:eastAsiaTheme="majorEastAsia" w:cs="Times New Roman"/>
        </w:rPr>
        <w:t>PLMN</w:t>
      </w:r>
      <w:r w:rsidR="00B96112" w:rsidRPr="007F7AA4">
        <w:rPr>
          <w:rFonts w:eastAsiaTheme="majorEastAsia" w:cs="Times New Roman"/>
        </w:rPr>
        <w:t>为</w:t>
      </w:r>
      <w:r w:rsidR="00B96112" w:rsidRPr="007F7AA4">
        <w:rPr>
          <w:rFonts w:eastAsiaTheme="majorEastAsia" w:cs="Times New Roman"/>
        </w:rPr>
        <w:t>21407</w:t>
      </w:r>
      <w:r w:rsidR="00B96112" w:rsidRPr="007F7AA4">
        <w:rPr>
          <w:rFonts w:eastAsiaTheme="majorEastAsia" w:cs="Times New Roman"/>
        </w:rPr>
        <w:t>和</w:t>
      </w:r>
      <w:r w:rsidR="00B96112" w:rsidRPr="007F7AA4">
        <w:rPr>
          <w:rFonts w:eastAsiaTheme="majorEastAsia" w:cs="Times New Roman"/>
        </w:rPr>
        <w:t>21401</w:t>
      </w:r>
      <w:r w:rsidR="00B96112" w:rsidRPr="007F7AA4">
        <w:rPr>
          <w:rFonts w:eastAsiaTheme="majorEastAsia" w:cs="Times New Roman"/>
        </w:rPr>
        <w:t>，手机注册</w:t>
      </w:r>
      <w:r w:rsidR="00B96112" w:rsidRPr="007F7AA4">
        <w:rPr>
          <w:rFonts w:eastAsiaTheme="majorEastAsia" w:cs="Times New Roman"/>
        </w:rPr>
        <w:t>21407LTE</w:t>
      </w:r>
      <w:r w:rsidR="00B96112" w:rsidRPr="007F7AA4">
        <w:rPr>
          <w:rFonts w:eastAsiaTheme="majorEastAsia" w:cs="Times New Roman"/>
        </w:rPr>
        <w:t>小区后关闭本小区信号，手机注册到</w:t>
      </w:r>
      <w:r w:rsidR="00B96112" w:rsidRPr="007F7AA4">
        <w:rPr>
          <w:rFonts w:eastAsiaTheme="majorEastAsia" w:cs="Times New Roman"/>
        </w:rPr>
        <w:t>21401</w:t>
      </w:r>
      <w:r w:rsidR="00B96112" w:rsidRPr="007F7AA4">
        <w:rPr>
          <w:rFonts w:eastAsiaTheme="majorEastAsia" w:cs="Times New Roman"/>
        </w:rPr>
        <w:t>漫游小区，打开</w:t>
      </w:r>
      <w:r w:rsidR="00B96112" w:rsidRPr="007F7AA4">
        <w:rPr>
          <w:rFonts w:eastAsiaTheme="majorEastAsia" w:cs="Times New Roman"/>
        </w:rPr>
        <w:t>21407</w:t>
      </w:r>
      <w:r w:rsidR="00B96112" w:rsidRPr="007F7AA4">
        <w:rPr>
          <w:rFonts w:eastAsiaTheme="majorEastAsia" w:cs="Times New Roman"/>
        </w:rPr>
        <w:t>小区等待</w:t>
      </w:r>
      <w:r w:rsidR="00B96112" w:rsidRPr="007F7AA4">
        <w:rPr>
          <w:rFonts w:eastAsiaTheme="majorEastAsia" w:cs="Times New Roman"/>
        </w:rPr>
        <w:t>6</w:t>
      </w:r>
      <w:r w:rsidR="00B96112" w:rsidRPr="007F7AA4">
        <w:rPr>
          <w:rFonts w:eastAsiaTheme="majorEastAsia" w:cs="Times New Roman"/>
        </w:rPr>
        <w:t>分钟，手机没有重新选择到</w:t>
      </w:r>
      <w:r w:rsidR="00B96112" w:rsidRPr="007F7AA4">
        <w:rPr>
          <w:rFonts w:eastAsiaTheme="majorEastAsia" w:cs="Times New Roman"/>
        </w:rPr>
        <w:t>21407</w:t>
      </w:r>
      <w:r w:rsidR="00B96112" w:rsidRPr="007F7AA4">
        <w:rPr>
          <w:rFonts w:eastAsiaTheme="majorEastAsia" w:cs="Times New Roman"/>
        </w:rPr>
        <w:t>小区。（必现）</w:t>
      </w:r>
      <w:r w:rsidR="00B96112" w:rsidRPr="007F7AA4">
        <w:rPr>
          <w:rFonts w:eastAsiaTheme="majorEastAsia" w:cs="Times New Roman"/>
        </w:rPr>
        <w:t>0830</w:t>
      </w:r>
    </w:p>
    <w:tbl>
      <w:tblPr>
        <w:tblStyle w:val="a7"/>
        <w:tblW w:w="0" w:type="auto"/>
        <w:tblLook w:val="04A0" w:firstRow="1" w:lastRow="0" w:firstColumn="1" w:lastColumn="0" w:noHBand="0" w:noVBand="1"/>
      </w:tblPr>
      <w:tblGrid>
        <w:gridCol w:w="13454"/>
      </w:tblGrid>
      <w:tr w:rsidR="0030126B" w:rsidRPr="007F7AA4" w14:paraId="38053F44" w14:textId="77777777" w:rsidTr="0030126B">
        <w:tc>
          <w:tcPr>
            <w:tcW w:w="13454" w:type="dxa"/>
          </w:tcPr>
          <w:p w14:paraId="4C03346A" w14:textId="77777777" w:rsidR="0030126B" w:rsidRPr="007F7AA4" w:rsidRDefault="0030126B" w:rsidP="0030126B">
            <w:pPr>
              <w:rPr>
                <w:rFonts w:eastAsiaTheme="majorEastAsia" w:cs="Times New Roman"/>
              </w:rPr>
            </w:pPr>
            <w:r w:rsidRPr="007F7AA4">
              <w:rPr>
                <w:rFonts w:eastAsiaTheme="majorEastAsia" w:cs="Times New Roman"/>
              </w:rPr>
              <w:t>After camping on VPLMN, High priority timer of 2 mins is started. After expiry of 2mins timer of 6mins will be started. This is normal MTK behavior If you do not wish to start 2mins then you can disable below SBP.</w:t>
            </w:r>
          </w:p>
          <w:p w14:paraId="31FE9EED" w14:textId="77777777" w:rsidR="0030126B" w:rsidRPr="007F7AA4" w:rsidRDefault="0030126B" w:rsidP="0030126B">
            <w:pPr>
              <w:rPr>
                <w:rFonts w:eastAsiaTheme="majorEastAsia" w:cs="Times New Roman"/>
              </w:rPr>
            </w:pPr>
          </w:p>
          <w:p w14:paraId="1023AA77" w14:textId="77777777" w:rsidR="0030126B" w:rsidRPr="007F7AA4" w:rsidRDefault="0030126B" w:rsidP="0030126B">
            <w:pPr>
              <w:rPr>
                <w:rFonts w:eastAsiaTheme="majorEastAsia" w:cs="Times New Roman"/>
                <w:color w:val="FF0000"/>
              </w:rPr>
            </w:pPr>
            <w:r w:rsidRPr="007F7AA4">
              <w:rPr>
                <w:rFonts w:eastAsiaTheme="majorEastAsia" w:cs="Times New Roman"/>
                <w:color w:val="FF0000"/>
                <w:highlight w:val="yellow"/>
              </w:rPr>
              <w:t>SBP_DISABLE_2MIN_MINIMUM_HPPLMN_TIMER- Disable 2-minute minimum HPPLMN timer</w:t>
            </w:r>
          </w:p>
          <w:p w14:paraId="434F4BD5" w14:textId="77777777" w:rsidR="0030126B" w:rsidRPr="007F7AA4" w:rsidRDefault="0030126B" w:rsidP="0030126B">
            <w:pPr>
              <w:rPr>
                <w:rFonts w:eastAsiaTheme="majorEastAsia" w:cs="Times New Roman"/>
                <w:color w:val="FF0000"/>
              </w:rPr>
            </w:pPr>
            <w:r w:rsidRPr="007F7AA4">
              <w:rPr>
                <w:rFonts w:eastAsiaTheme="majorEastAsia" w:cs="Times New Roman"/>
                <w:color w:val="FF0000"/>
                <w:highlight w:val="yellow"/>
              </w:rPr>
              <w:t>This SBP is to start the timer of higher priority PLMN search with 6-minute instead of 2-minute for the 1st higher priority PLMN search.</w:t>
            </w:r>
          </w:p>
          <w:p w14:paraId="75690A58" w14:textId="77777777" w:rsidR="0030126B" w:rsidRPr="007F7AA4" w:rsidRDefault="0030126B" w:rsidP="0030126B">
            <w:pPr>
              <w:rPr>
                <w:rFonts w:eastAsiaTheme="majorEastAsia" w:cs="Times New Roman"/>
              </w:rPr>
            </w:pPr>
          </w:p>
          <w:p w14:paraId="59BECC2D" w14:textId="77777777" w:rsidR="0030126B" w:rsidRPr="007F7AA4" w:rsidRDefault="0030126B" w:rsidP="0030126B">
            <w:pPr>
              <w:rPr>
                <w:rFonts w:eastAsiaTheme="majorEastAsia" w:cs="Times New Roman"/>
              </w:rPr>
            </w:pPr>
            <w:r w:rsidRPr="007F7AA4">
              <w:rPr>
                <w:rFonts w:eastAsiaTheme="majorEastAsia" w:cs="Times New Roman"/>
              </w:rPr>
              <w:t>Type</w:t>
            </w:r>
            <w:r w:rsidRPr="007F7AA4">
              <w:rPr>
                <w:rFonts w:eastAsiaTheme="majorEastAsia" w:cs="Times New Roman"/>
              </w:rPr>
              <w:tab/>
              <w:t>Index</w:t>
            </w:r>
            <w:r w:rsidRPr="007F7AA4">
              <w:rPr>
                <w:rFonts w:eastAsiaTheme="majorEastAsia" w:cs="Times New Roman"/>
              </w:rPr>
              <w:tab/>
              <w:t>Time</w:t>
            </w:r>
            <w:r w:rsidRPr="007F7AA4">
              <w:rPr>
                <w:rFonts w:eastAsiaTheme="majorEastAsia" w:cs="Times New Roman"/>
              </w:rPr>
              <w:tab/>
              <w:t>Local Time</w:t>
            </w:r>
            <w:r w:rsidRPr="007F7AA4">
              <w:rPr>
                <w:rFonts w:eastAsiaTheme="majorEastAsia" w:cs="Times New Roman"/>
              </w:rPr>
              <w:tab/>
              <w:t>Module</w:t>
            </w:r>
            <w:r w:rsidRPr="007F7AA4">
              <w:rPr>
                <w:rFonts w:eastAsiaTheme="majorEastAsia" w:cs="Times New Roman"/>
              </w:rPr>
              <w:tab/>
              <w:t>Message</w:t>
            </w:r>
            <w:r w:rsidRPr="007F7AA4">
              <w:rPr>
                <w:rFonts w:eastAsiaTheme="majorEastAsia" w:cs="Times New Roman"/>
              </w:rPr>
              <w:tab/>
              <w:t>Comment</w:t>
            </w:r>
            <w:r w:rsidRPr="007F7AA4">
              <w:rPr>
                <w:rFonts w:eastAsiaTheme="majorEastAsia" w:cs="Times New Roman"/>
              </w:rPr>
              <w:tab/>
              <w:t>Time Differences</w:t>
            </w:r>
          </w:p>
          <w:p w14:paraId="07ABBE15" w14:textId="77777777" w:rsidR="0030126B" w:rsidRPr="007F7AA4" w:rsidRDefault="0030126B" w:rsidP="0030126B">
            <w:pPr>
              <w:rPr>
                <w:rFonts w:eastAsiaTheme="majorEastAsia" w:cs="Times New Roman"/>
              </w:rPr>
            </w:pPr>
            <w:r w:rsidRPr="007F7AA4">
              <w:rPr>
                <w:rFonts w:eastAsiaTheme="majorEastAsia" w:cs="Times New Roman"/>
              </w:rPr>
              <w:t>OTA</w:t>
            </w:r>
            <w:r w:rsidRPr="007F7AA4">
              <w:rPr>
                <w:rFonts w:eastAsiaTheme="majorEastAsia" w:cs="Times New Roman"/>
              </w:rPr>
              <w:tab/>
              <w:t>149363</w:t>
            </w:r>
            <w:r w:rsidRPr="007F7AA4">
              <w:rPr>
                <w:rFonts w:eastAsiaTheme="majorEastAsia" w:cs="Times New Roman"/>
              </w:rPr>
              <w:tab/>
              <w:t>46035179</w:t>
            </w:r>
            <w:r w:rsidRPr="007F7AA4">
              <w:rPr>
                <w:rFonts w:eastAsiaTheme="majorEastAsia" w:cs="Times New Roman"/>
              </w:rPr>
              <w:tab/>
              <w:t>17:13:45:923</w:t>
            </w:r>
            <w:r w:rsidRPr="007F7AA4">
              <w:rPr>
                <w:rFonts w:eastAsiaTheme="majorEastAsia" w:cs="Times New Roman"/>
              </w:rPr>
              <w:tab/>
              <w:t>EMM_NASMSG</w:t>
            </w:r>
            <w:r w:rsidRPr="007F7AA4">
              <w:rPr>
                <w:rFonts w:eastAsiaTheme="majorEastAsia" w:cs="Times New Roman"/>
              </w:rPr>
              <w:tab/>
              <w:t>[MS-&gt;NW] EMM_Tracking_Area_Update_Request(EPS update type="EMM_UPDATE_TYPE_COMBINED_TAU", active flag="KAL_FALSE")</w:t>
            </w:r>
            <w:r w:rsidRPr="007F7AA4">
              <w:rPr>
                <w:rFonts w:eastAsiaTheme="majorEastAsia" w:cs="Times New Roman"/>
              </w:rPr>
              <w:tab/>
            </w:r>
            <w:r w:rsidRPr="007F7AA4">
              <w:rPr>
                <w:rFonts w:eastAsiaTheme="majorEastAsia" w:cs="Times New Roman"/>
              </w:rPr>
              <w:tab/>
            </w:r>
          </w:p>
          <w:p w14:paraId="62A7D609" w14:textId="77777777" w:rsidR="0030126B" w:rsidRPr="007F7AA4" w:rsidRDefault="0030126B" w:rsidP="0030126B">
            <w:pPr>
              <w:rPr>
                <w:rFonts w:eastAsiaTheme="majorEastAsia" w:cs="Times New Roman"/>
              </w:rPr>
            </w:pPr>
            <w:r w:rsidRPr="007F7AA4">
              <w:rPr>
                <w:rFonts w:eastAsiaTheme="majorEastAsia" w:cs="Times New Roman"/>
              </w:rPr>
              <w:t>OTA</w:t>
            </w:r>
            <w:r w:rsidRPr="007F7AA4">
              <w:rPr>
                <w:rFonts w:eastAsiaTheme="majorEastAsia" w:cs="Times New Roman"/>
              </w:rPr>
              <w:tab/>
              <w:t>151762</w:t>
            </w:r>
            <w:r w:rsidRPr="007F7AA4">
              <w:rPr>
                <w:rFonts w:eastAsiaTheme="majorEastAsia" w:cs="Times New Roman"/>
              </w:rPr>
              <w:tab/>
              <w:t>46040558</w:t>
            </w:r>
            <w:r w:rsidRPr="007F7AA4">
              <w:rPr>
                <w:rFonts w:eastAsiaTheme="majorEastAsia" w:cs="Times New Roman"/>
              </w:rPr>
              <w:tab/>
              <w:t>17:13:46:123</w:t>
            </w:r>
            <w:r w:rsidRPr="007F7AA4">
              <w:rPr>
                <w:rFonts w:eastAsiaTheme="majorEastAsia" w:cs="Times New Roman"/>
              </w:rPr>
              <w:tab/>
              <w:t>EMM_NASMSG</w:t>
            </w:r>
            <w:r w:rsidRPr="007F7AA4">
              <w:rPr>
                <w:rFonts w:eastAsiaTheme="majorEastAsia" w:cs="Times New Roman"/>
              </w:rPr>
              <w:tab/>
              <w:t>[NW-&gt;MS] EMM_Tracking_Area_Update_Accept(EPS update result="EMM_UPDATE_RESULT_COMBINED_UPDATED")</w:t>
            </w:r>
            <w:r w:rsidRPr="007F7AA4">
              <w:rPr>
                <w:rFonts w:eastAsiaTheme="majorEastAsia" w:cs="Times New Roman"/>
              </w:rPr>
              <w:tab/>
            </w:r>
            <w:r w:rsidRPr="007F7AA4">
              <w:rPr>
                <w:rFonts w:eastAsiaTheme="majorEastAsia" w:cs="Times New Roman"/>
              </w:rPr>
              <w:tab/>
            </w:r>
          </w:p>
          <w:p w14:paraId="5BCB1021" w14:textId="77777777" w:rsidR="0030126B" w:rsidRPr="007F7AA4" w:rsidRDefault="0030126B" w:rsidP="0030126B">
            <w:pPr>
              <w:rPr>
                <w:rFonts w:eastAsiaTheme="majorEastAsia" w:cs="Times New Roman"/>
              </w:rPr>
            </w:pPr>
            <w:r w:rsidRPr="007F7AA4">
              <w:rPr>
                <w:rFonts w:eastAsiaTheme="majorEastAsia" w:cs="Times New Roman"/>
              </w:rPr>
              <w:t>PS</w:t>
            </w:r>
            <w:r w:rsidRPr="007F7AA4">
              <w:rPr>
                <w:rFonts w:eastAsiaTheme="majorEastAsia" w:cs="Times New Roman"/>
              </w:rPr>
              <w:tab/>
              <w:t>153522</w:t>
            </w:r>
            <w:r w:rsidRPr="007F7AA4">
              <w:rPr>
                <w:rFonts w:eastAsiaTheme="majorEastAsia" w:cs="Times New Roman"/>
              </w:rPr>
              <w:tab/>
              <w:t>46041068</w:t>
            </w:r>
            <w:r w:rsidRPr="007F7AA4">
              <w:rPr>
                <w:rFonts w:eastAsiaTheme="majorEastAsia" w:cs="Times New Roman"/>
              </w:rPr>
              <w:tab/>
              <w:t>17:13:46:323</w:t>
            </w:r>
            <w:r w:rsidRPr="007F7AA4">
              <w:rPr>
                <w:rFonts w:eastAsiaTheme="majorEastAsia" w:cs="Times New Roman"/>
              </w:rPr>
              <w:tab/>
              <w:t>NWSEL</w:t>
            </w:r>
            <w:r w:rsidRPr="007F7AA4">
              <w:rPr>
                <w:rFonts w:eastAsiaTheme="majorEastAsia" w:cs="Times New Roman"/>
              </w:rPr>
              <w:tab/>
              <w:t>NWSEL_HIGH_PRIO_SEARCH_TIMER_ID Timer starts, period = 120 seconds</w:t>
            </w:r>
            <w:r w:rsidRPr="007F7AA4">
              <w:rPr>
                <w:rFonts w:eastAsiaTheme="majorEastAsia" w:cs="Times New Roman"/>
              </w:rPr>
              <w:tab/>
              <w:t>2mins</w:t>
            </w:r>
            <w:r w:rsidRPr="007F7AA4">
              <w:rPr>
                <w:rFonts w:eastAsiaTheme="majorEastAsia" w:cs="Times New Roman"/>
              </w:rPr>
              <w:tab/>
            </w:r>
          </w:p>
          <w:p w14:paraId="18369B4E" w14:textId="77777777" w:rsidR="0030126B" w:rsidRPr="007F7AA4" w:rsidRDefault="0030126B" w:rsidP="0030126B">
            <w:pPr>
              <w:rPr>
                <w:rFonts w:eastAsiaTheme="majorEastAsia" w:cs="Times New Roman"/>
              </w:rPr>
            </w:pPr>
            <w:r w:rsidRPr="007F7AA4">
              <w:rPr>
                <w:rFonts w:eastAsiaTheme="majorEastAsia" w:cs="Times New Roman"/>
              </w:rPr>
              <w:t>PS</w:t>
            </w:r>
            <w:r w:rsidRPr="007F7AA4">
              <w:rPr>
                <w:rFonts w:eastAsiaTheme="majorEastAsia" w:cs="Times New Roman"/>
              </w:rPr>
              <w:tab/>
              <w:t>153711</w:t>
            </w:r>
            <w:r w:rsidRPr="007F7AA4">
              <w:rPr>
                <w:rFonts w:eastAsiaTheme="majorEastAsia" w:cs="Times New Roman"/>
              </w:rPr>
              <w:tab/>
              <w:t>46041100</w:t>
            </w:r>
            <w:r w:rsidRPr="007F7AA4">
              <w:rPr>
                <w:rFonts w:eastAsiaTheme="majorEastAsia" w:cs="Times New Roman"/>
              </w:rPr>
              <w:tab/>
              <w:t>17:13:46:323</w:t>
            </w:r>
            <w:r w:rsidRPr="007F7AA4">
              <w:rPr>
                <w:rFonts w:eastAsiaTheme="majorEastAsia" w:cs="Times New Roman"/>
              </w:rPr>
              <w:tab/>
              <w:t>NWSEL</w:t>
            </w:r>
            <w:r w:rsidRPr="007F7AA4">
              <w:rPr>
                <w:rFonts w:eastAsiaTheme="majorEastAsia" w:cs="Times New Roman"/>
              </w:rPr>
              <w:tab/>
              <w:t>[NWSEL] NWSEL 21401f is not HPLMN</w:t>
            </w:r>
            <w:r w:rsidRPr="007F7AA4">
              <w:rPr>
                <w:rFonts w:eastAsiaTheme="majorEastAsia" w:cs="Times New Roman"/>
              </w:rPr>
              <w:tab/>
            </w:r>
            <w:r w:rsidRPr="007F7AA4">
              <w:rPr>
                <w:rFonts w:eastAsiaTheme="majorEastAsia" w:cs="Times New Roman"/>
              </w:rPr>
              <w:tab/>
            </w:r>
          </w:p>
          <w:p w14:paraId="01F0C699" w14:textId="77777777" w:rsidR="0030126B" w:rsidRPr="007F7AA4" w:rsidRDefault="0030126B" w:rsidP="0030126B">
            <w:pPr>
              <w:rPr>
                <w:rFonts w:eastAsiaTheme="majorEastAsia" w:cs="Times New Roman"/>
              </w:rPr>
            </w:pPr>
            <w:r w:rsidRPr="007F7AA4">
              <w:rPr>
                <w:rFonts w:eastAsiaTheme="majorEastAsia" w:cs="Times New Roman"/>
              </w:rPr>
              <w:t>SYS</w:t>
            </w:r>
            <w:r w:rsidRPr="007F7AA4">
              <w:rPr>
                <w:rFonts w:eastAsiaTheme="majorEastAsia" w:cs="Times New Roman"/>
              </w:rPr>
              <w:tab/>
              <w:t>154132</w:t>
            </w:r>
            <w:r w:rsidRPr="007F7AA4">
              <w:rPr>
                <w:rFonts w:eastAsiaTheme="majorEastAsia" w:cs="Times New Roman"/>
              </w:rPr>
              <w:tab/>
              <w:t>46041150</w:t>
            </w:r>
            <w:r w:rsidRPr="007F7AA4">
              <w:rPr>
                <w:rFonts w:eastAsiaTheme="majorEastAsia" w:cs="Times New Roman"/>
              </w:rPr>
              <w:tab/>
              <w:t>17:13:46:323</w:t>
            </w:r>
            <w:r w:rsidRPr="007F7AA4">
              <w:rPr>
                <w:rFonts w:eastAsiaTheme="majorEastAsia" w:cs="Times New Roman"/>
              </w:rPr>
              <w:tab/>
              <w:t>NIL</w:t>
            </w:r>
            <w:r w:rsidRPr="007F7AA4">
              <w:rPr>
                <w:rFonts w:eastAsiaTheme="majorEastAsia" w:cs="Times New Roman"/>
              </w:rPr>
              <w:tab/>
              <w:t>[AT_URC p59,ch1]+EREG: 5,"000002","000000001",4096,0,0,0,0</w:t>
            </w:r>
            <w:r w:rsidRPr="007F7AA4">
              <w:rPr>
                <w:rFonts w:eastAsiaTheme="majorEastAsia" w:cs="Times New Roman"/>
              </w:rPr>
              <w:tab/>
            </w:r>
            <w:r w:rsidRPr="007F7AA4">
              <w:rPr>
                <w:rFonts w:eastAsiaTheme="majorEastAsia" w:cs="Times New Roman"/>
              </w:rPr>
              <w:tab/>
            </w:r>
          </w:p>
          <w:p w14:paraId="0CFF8519" w14:textId="77777777" w:rsidR="0030126B" w:rsidRPr="007F7AA4" w:rsidRDefault="0030126B" w:rsidP="0030126B">
            <w:pPr>
              <w:rPr>
                <w:rFonts w:eastAsiaTheme="majorEastAsia" w:cs="Times New Roman"/>
              </w:rPr>
            </w:pPr>
            <w:r w:rsidRPr="007F7AA4">
              <w:rPr>
                <w:rFonts w:eastAsiaTheme="majorEastAsia" w:cs="Times New Roman"/>
              </w:rPr>
              <w:t>PS</w:t>
            </w:r>
            <w:r w:rsidRPr="007F7AA4">
              <w:rPr>
                <w:rFonts w:eastAsiaTheme="majorEastAsia" w:cs="Times New Roman"/>
              </w:rPr>
              <w:tab/>
              <w:t>207280</w:t>
            </w:r>
            <w:r w:rsidRPr="007F7AA4">
              <w:rPr>
                <w:rFonts w:eastAsiaTheme="majorEastAsia" w:cs="Times New Roman"/>
              </w:rPr>
              <w:tab/>
              <w:t>47916069</w:t>
            </w:r>
            <w:r w:rsidRPr="007F7AA4">
              <w:rPr>
                <w:rFonts w:eastAsiaTheme="majorEastAsia" w:cs="Times New Roman"/>
              </w:rPr>
              <w:tab/>
              <w:t>17:15:46:342</w:t>
            </w:r>
            <w:r w:rsidRPr="007F7AA4">
              <w:rPr>
                <w:rFonts w:eastAsiaTheme="majorEastAsia" w:cs="Times New Roman"/>
              </w:rPr>
              <w:tab/>
              <w:t>NWSEL</w:t>
            </w:r>
            <w:r w:rsidRPr="007F7AA4">
              <w:rPr>
                <w:rFonts w:eastAsiaTheme="majorEastAsia" w:cs="Times New Roman"/>
              </w:rPr>
              <w:tab/>
              <w:t>NWSEL_HIGH_PRIO_SEARCH_TIMER_ID Timer expires when current is action NWSEL_COMM_NO_ACTION</w:t>
            </w:r>
            <w:r w:rsidRPr="007F7AA4">
              <w:rPr>
                <w:rFonts w:eastAsiaTheme="majorEastAsia" w:cs="Times New Roman"/>
              </w:rPr>
              <w:tab/>
            </w:r>
            <w:r w:rsidRPr="007F7AA4">
              <w:rPr>
                <w:rFonts w:eastAsiaTheme="majorEastAsia" w:cs="Times New Roman"/>
              </w:rPr>
              <w:tab/>
            </w:r>
          </w:p>
          <w:p w14:paraId="41A1B553" w14:textId="77777777" w:rsidR="0030126B" w:rsidRPr="007F7AA4" w:rsidRDefault="0030126B" w:rsidP="0030126B">
            <w:pPr>
              <w:rPr>
                <w:rFonts w:eastAsiaTheme="majorEastAsia" w:cs="Times New Roman"/>
              </w:rPr>
            </w:pPr>
            <w:r w:rsidRPr="007F7AA4">
              <w:rPr>
                <w:rFonts w:eastAsiaTheme="majorEastAsia" w:cs="Times New Roman"/>
              </w:rPr>
              <w:t>PS</w:t>
            </w:r>
            <w:r w:rsidRPr="007F7AA4">
              <w:rPr>
                <w:rFonts w:eastAsiaTheme="majorEastAsia" w:cs="Times New Roman"/>
              </w:rPr>
              <w:tab/>
              <w:t>207281</w:t>
            </w:r>
            <w:r w:rsidRPr="007F7AA4">
              <w:rPr>
                <w:rFonts w:eastAsiaTheme="majorEastAsia" w:cs="Times New Roman"/>
              </w:rPr>
              <w:tab/>
              <w:t>47916069</w:t>
            </w:r>
            <w:r w:rsidRPr="007F7AA4">
              <w:rPr>
                <w:rFonts w:eastAsiaTheme="majorEastAsia" w:cs="Times New Roman"/>
              </w:rPr>
              <w:tab/>
              <w:t>17:15:46:342</w:t>
            </w:r>
            <w:r w:rsidRPr="007F7AA4">
              <w:rPr>
                <w:rFonts w:eastAsiaTheme="majorEastAsia" w:cs="Times New Roman"/>
              </w:rPr>
              <w:tab/>
              <w:t>NWSEL</w:t>
            </w:r>
            <w:r w:rsidRPr="007F7AA4">
              <w:rPr>
                <w:rFonts w:eastAsiaTheme="majorEastAsia" w:cs="Times New Roman"/>
              </w:rPr>
              <w:tab/>
              <w:t>NWSEL_HIGH_PRIO_SEARCH_TIMER_ID Timer starts, period = 360 seconds</w:t>
            </w:r>
            <w:r w:rsidRPr="007F7AA4">
              <w:rPr>
                <w:rFonts w:eastAsiaTheme="majorEastAsia" w:cs="Times New Roman"/>
              </w:rPr>
              <w:tab/>
              <w:t>6mins</w:t>
            </w:r>
            <w:r w:rsidRPr="007F7AA4">
              <w:rPr>
                <w:rFonts w:eastAsiaTheme="majorEastAsia" w:cs="Times New Roman"/>
              </w:rPr>
              <w:tab/>
            </w:r>
          </w:p>
          <w:p w14:paraId="73B6062F" w14:textId="77777777" w:rsidR="0030126B" w:rsidRPr="007F7AA4" w:rsidRDefault="0030126B" w:rsidP="0030126B">
            <w:pPr>
              <w:rPr>
                <w:rFonts w:eastAsiaTheme="majorEastAsia" w:cs="Times New Roman"/>
              </w:rPr>
            </w:pPr>
            <w:r w:rsidRPr="007F7AA4">
              <w:rPr>
                <w:rFonts w:eastAsiaTheme="majorEastAsia" w:cs="Times New Roman"/>
              </w:rPr>
              <w:t>PS</w:t>
            </w:r>
            <w:r w:rsidRPr="007F7AA4">
              <w:rPr>
                <w:rFonts w:eastAsiaTheme="majorEastAsia" w:cs="Times New Roman"/>
              </w:rPr>
              <w:tab/>
              <w:t>207286</w:t>
            </w:r>
            <w:r w:rsidRPr="007F7AA4">
              <w:rPr>
                <w:rFonts w:eastAsiaTheme="majorEastAsia" w:cs="Times New Roman"/>
              </w:rPr>
              <w:tab/>
              <w:t>47916069</w:t>
            </w:r>
            <w:r w:rsidRPr="007F7AA4">
              <w:rPr>
                <w:rFonts w:eastAsiaTheme="majorEastAsia" w:cs="Times New Roman"/>
              </w:rPr>
              <w:tab/>
              <w:t>17:15:46:342</w:t>
            </w:r>
            <w:r w:rsidRPr="007F7AA4">
              <w:rPr>
                <w:rFonts w:eastAsiaTheme="majorEastAsia" w:cs="Times New Roman"/>
              </w:rPr>
              <w:tab/>
              <w:t>NWSEL</w:t>
            </w:r>
            <w:r w:rsidRPr="007F7AA4">
              <w:rPr>
                <w:rFonts w:eastAsiaTheme="majorEastAsia" w:cs="Times New Roman"/>
              </w:rPr>
              <w:tab/>
              <w:t>[NWSEL Context] NWSEL_EHPLMN[0]: 21407f , RAT_NONE</w:t>
            </w:r>
            <w:r w:rsidRPr="007F7AA4">
              <w:rPr>
                <w:rFonts w:eastAsiaTheme="majorEastAsia" w:cs="Times New Roman"/>
              </w:rPr>
              <w:tab/>
            </w:r>
            <w:r w:rsidRPr="007F7AA4">
              <w:rPr>
                <w:rFonts w:eastAsiaTheme="majorEastAsia" w:cs="Times New Roman"/>
              </w:rPr>
              <w:tab/>
            </w:r>
          </w:p>
          <w:p w14:paraId="29183036" w14:textId="77777777" w:rsidR="0030126B" w:rsidRPr="007F7AA4" w:rsidRDefault="0030126B" w:rsidP="0030126B">
            <w:pPr>
              <w:rPr>
                <w:rFonts w:eastAsiaTheme="majorEastAsia" w:cs="Times New Roman"/>
              </w:rPr>
            </w:pPr>
            <w:r w:rsidRPr="007F7AA4">
              <w:rPr>
                <w:rFonts w:eastAsiaTheme="majorEastAsia" w:cs="Times New Roman"/>
              </w:rPr>
              <w:t>PS</w:t>
            </w:r>
            <w:r w:rsidRPr="007F7AA4">
              <w:rPr>
                <w:rFonts w:eastAsiaTheme="majorEastAsia" w:cs="Times New Roman"/>
              </w:rPr>
              <w:tab/>
              <w:t>207327</w:t>
            </w:r>
            <w:r w:rsidRPr="007F7AA4">
              <w:rPr>
                <w:rFonts w:eastAsiaTheme="majorEastAsia" w:cs="Times New Roman"/>
              </w:rPr>
              <w:tab/>
              <w:t>47916072</w:t>
            </w:r>
            <w:r w:rsidRPr="007F7AA4">
              <w:rPr>
                <w:rFonts w:eastAsiaTheme="majorEastAsia" w:cs="Times New Roman"/>
              </w:rPr>
              <w:tab/>
              <w:t>17:15:46:342</w:t>
            </w:r>
            <w:r w:rsidRPr="007F7AA4">
              <w:rPr>
                <w:rFonts w:eastAsiaTheme="majorEastAsia" w:cs="Times New Roman"/>
              </w:rPr>
              <w:tab/>
              <w:t>NWSEL - NAS_SV</w:t>
            </w:r>
            <w:r w:rsidRPr="007F7AA4">
              <w:rPr>
                <w:rFonts w:eastAsiaTheme="majorEastAsia" w:cs="Times New Roman"/>
              </w:rPr>
              <w:tab/>
              <w:t>MSG_ID_NWSEL_NAS_SV_PLMN_LIST_REQ</w:t>
            </w:r>
            <w:r w:rsidRPr="007F7AA4">
              <w:rPr>
                <w:rFonts w:eastAsiaTheme="majorEastAsia" w:cs="Times New Roman"/>
              </w:rPr>
              <w:tab/>
            </w:r>
            <w:r w:rsidRPr="007F7AA4">
              <w:rPr>
                <w:rFonts w:eastAsiaTheme="majorEastAsia" w:cs="Times New Roman"/>
              </w:rPr>
              <w:tab/>
            </w:r>
          </w:p>
          <w:p w14:paraId="1FFE5A44" w14:textId="77777777" w:rsidR="0030126B" w:rsidRPr="007F7AA4" w:rsidRDefault="0030126B" w:rsidP="0030126B">
            <w:pPr>
              <w:rPr>
                <w:rFonts w:eastAsiaTheme="majorEastAsia" w:cs="Times New Roman"/>
              </w:rPr>
            </w:pPr>
            <w:r w:rsidRPr="007F7AA4">
              <w:rPr>
                <w:rFonts w:eastAsiaTheme="majorEastAsia" w:cs="Times New Roman"/>
              </w:rPr>
              <w:t>PS</w:t>
            </w:r>
            <w:r w:rsidRPr="007F7AA4">
              <w:rPr>
                <w:rFonts w:eastAsiaTheme="majorEastAsia" w:cs="Times New Roman"/>
              </w:rPr>
              <w:tab/>
              <w:t>208989</w:t>
            </w:r>
            <w:r w:rsidRPr="007F7AA4">
              <w:rPr>
                <w:rFonts w:eastAsiaTheme="majorEastAsia" w:cs="Times New Roman"/>
              </w:rPr>
              <w:tab/>
              <w:t>47918865</w:t>
            </w:r>
            <w:r w:rsidRPr="007F7AA4">
              <w:rPr>
                <w:rFonts w:eastAsiaTheme="majorEastAsia" w:cs="Times New Roman"/>
              </w:rPr>
              <w:tab/>
              <w:t>17:15:46:342</w:t>
            </w:r>
            <w:r w:rsidRPr="007F7AA4">
              <w:rPr>
                <w:rFonts w:eastAsiaTheme="majorEastAsia" w:cs="Times New Roman"/>
              </w:rPr>
              <w:tab/>
              <w:t>NWSEL</w:t>
            </w:r>
            <w:r w:rsidRPr="007F7AA4">
              <w:rPr>
                <w:rFonts w:eastAsiaTheme="majorEastAsia" w:cs="Times New Roman"/>
              </w:rPr>
              <w:tab/>
              <w:t>[NWSEL][Fast Roaming Search]: found [0] 21407f RAT_LTE</w:t>
            </w:r>
            <w:r w:rsidRPr="007F7AA4">
              <w:rPr>
                <w:rFonts w:eastAsiaTheme="majorEastAsia" w:cs="Times New Roman"/>
              </w:rPr>
              <w:tab/>
            </w:r>
            <w:r w:rsidRPr="007F7AA4">
              <w:rPr>
                <w:rFonts w:eastAsiaTheme="majorEastAsia" w:cs="Times New Roman"/>
              </w:rPr>
              <w:tab/>
            </w:r>
          </w:p>
          <w:p w14:paraId="7BD9A396" w14:textId="77777777" w:rsidR="0030126B" w:rsidRPr="007F7AA4" w:rsidRDefault="0030126B" w:rsidP="0030126B">
            <w:pPr>
              <w:rPr>
                <w:rFonts w:eastAsiaTheme="majorEastAsia" w:cs="Times New Roman"/>
              </w:rPr>
            </w:pPr>
            <w:r w:rsidRPr="007F7AA4">
              <w:rPr>
                <w:rFonts w:eastAsiaTheme="majorEastAsia" w:cs="Times New Roman"/>
              </w:rPr>
              <w:t>PS</w:t>
            </w:r>
            <w:r w:rsidRPr="007F7AA4">
              <w:rPr>
                <w:rFonts w:eastAsiaTheme="majorEastAsia" w:cs="Times New Roman"/>
              </w:rPr>
              <w:tab/>
              <w:t>209289</w:t>
            </w:r>
            <w:r w:rsidRPr="007F7AA4">
              <w:rPr>
                <w:rFonts w:eastAsiaTheme="majorEastAsia" w:cs="Times New Roman"/>
              </w:rPr>
              <w:tab/>
              <w:t>47918907</w:t>
            </w:r>
            <w:r w:rsidRPr="007F7AA4">
              <w:rPr>
                <w:rFonts w:eastAsiaTheme="majorEastAsia" w:cs="Times New Roman"/>
              </w:rPr>
              <w:tab/>
              <w:t>17:15:46:342</w:t>
            </w:r>
            <w:r w:rsidRPr="007F7AA4">
              <w:rPr>
                <w:rFonts w:eastAsiaTheme="majorEastAsia" w:cs="Times New Roman"/>
              </w:rPr>
              <w:tab/>
              <w:t>NAS_SV - NWSEL</w:t>
            </w:r>
            <w:r w:rsidRPr="007F7AA4">
              <w:rPr>
                <w:rFonts w:eastAsiaTheme="majorEastAsia" w:cs="Times New Roman"/>
              </w:rPr>
              <w:tab/>
              <w:t>MSG_ID_NWSEL_NAS_SV_PLMN_LIST_CNF</w:t>
            </w:r>
            <w:r w:rsidRPr="007F7AA4">
              <w:rPr>
                <w:rFonts w:eastAsiaTheme="majorEastAsia" w:cs="Times New Roman"/>
              </w:rPr>
              <w:tab/>
            </w:r>
            <w:r w:rsidRPr="007F7AA4">
              <w:rPr>
                <w:rFonts w:eastAsiaTheme="majorEastAsia" w:cs="Times New Roman"/>
              </w:rPr>
              <w:tab/>
            </w:r>
          </w:p>
          <w:p w14:paraId="6765BD3B" w14:textId="77777777" w:rsidR="0030126B" w:rsidRPr="007F7AA4" w:rsidRDefault="0030126B" w:rsidP="0030126B">
            <w:pPr>
              <w:rPr>
                <w:rFonts w:eastAsiaTheme="majorEastAsia" w:cs="Times New Roman"/>
              </w:rPr>
            </w:pPr>
            <w:r w:rsidRPr="007F7AA4">
              <w:rPr>
                <w:rFonts w:eastAsiaTheme="majorEastAsia" w:cs="Times New Roman"/>
              </w:rPr>
              <w:t>PS</w:t>
            </w:r>
            <w:r w:rsidRPr="007F7AA4">
              <w:rPr>
                <w:rFonts w:eastAsiaTheme="majorEastAsia" w:cs="Times New Roman"/>
              </w:rPr>
              <w:tab/>
              <w:t>209872</w:t>
            </w:r>
            <w:r w:rsidRPr="007F7AA4">
              <w:rPr>
                <w:rFonts w:eastAsiaTheme="majorEastAsia" w:cs="Times New Roman"/>
              </w:rPr>
              <w:tab/>
              <w:t>47918986</w:t>
            </w:r>
            <w:r w:rsidRPr="007F7AA4">
              <w:rPr>
                <w:rFonts w:eastAsiaTheme="majorEastAsia" w:cs="Times New Roman"/>
              </w:rPr>
              <w:tab/>
              <w:t>17:15:46:342</w:t>
            </w:r>
            <w:r w:rsidRPr="007F7AA4">
              <w:rPr>
                <w:rFonts w:eastAsiaTheme="majorEastAsia" w:cs="Times New Roman"/>
              </w:rPr>
              <w:tab/>
              <w:t>NWSEL - NAS_SV</w:t>
            </w:r>
            <w:r w:rsidRPr="007F7AA4">
              <w:rPr>
                <w:rFonts w:eastAsiaTheme="majorEastAsia" w:cs="Times New Roman"/>
              </w:rPr>
              <w:tab/>
              <w:t>MSG_ID_NWSEL_NAS_SV_PLMN_SEARCH_REQ</w:t>
            </w:r>
            <w:r w:rsidRPr="007F7AA4">
              <w:rPr>
                <w:rFonts w:eastAsiaTheme="majorEastAsia" w:cs="Times New Roman"/>
              </w:rPr>
              <w:tab/>
              <w:t>21407</w:t>
            </w:r>
            <w:r w:rsidRPr="007F7AA4">
              <w:rPr>
                <w:rFonts w:eastAsiaTheme="majorEastAsia" w:cs="Times New Roman"/>
              </w:rPr>
              <w:tab/>
            </w:r>
          </w:p>
          <w:p w14:paraId="4519777F" w14:textId="77777777" w:rsidR="0030126B" w:rsidRPr="007F7AA4" w:rsidRDefault="0030126B" w:rsidP="0030126B">
            <w:pPr>
              <w:rPr>
                <w:rFonts w:eastAsiaTheme="majorEastAsia" w:cs="Times New Roman"/>
              </w:rPr>
            </w:pPr>
            <w:r w:rsidRPr="007F7AA4">
              <w:rPr>
                <w:rFonts w:eastAsiaTheme="majorEastAsia" w:cs="Times New Roman"/>
              </w:rPr>
              <w:t>PS</w:t>
            </w:r>
            <w:r w:rsidRPr="007F7AA4">
              <w:rPr>
                <w:rFonts w:eastAsiaTheme="majorEastAsia" w:cs="Times New Roman"/>
              </w:rPr>
              <w:tab/>
              <w:t>215269</w:t>
            </w:r>
            <w:r w:rsidRPr="007F7AA4">
              <w:rPr>
                <w:rFonts w:eastAsiaTheme="majorEastAsia" w:cs="Times New Roman"/>
              </w:rPr>
              <w:tab/>
              <w:t>47923739</w:t>
            </w:r>
            <w:r w:rsidRPr="007F7AA4">
              <w:rPr>
                <w:rFonts w:eastAsiaTheme="majorEastAsia" w:cs="Times New Roman"/>
              </w:rPr>
              <w:tab/>
              <w:t>17:15:46:742</w:t>
            </w:r>
            <w:r w:rsidRPr="007F7AA4">
              <w:rPr>
                <w:rFonts w:eastAsiaTheme="majorEastAsia" w:cs="Times New Roman"/>
              </w:rPr>
              <w:tab/>
              <w:t>NAS_SV - NWSEL</w:t>
            </w:r>
            <w:r w:rsidRPr="007F7AA4">
              <w:rPr>
                <w:rFonts w:eastAsiaTheme="majorEastAsia" w:cs="Times New Roman"/>
              </w:rPr>
              <w:tab/>
              <w:t>MSG_ID_NWSEL_NAS_SV_PLMN_SEARCH_CNF</w:t>
            </w:r>
            <w:r w:rsidRPr="007F7AA4">
              <w:rPr>
                <w:rFonts w:eastAsiaTheme="majorEastAsia" w:cs="Times New Roman"/>
              </w:rPr>
              <w:tab/>
            </w:r>
            <w:r w:rsidRPr="007F7AA4">
              <w:rPr>
                <w:rFonts w:eastAsiaTheme="majorEastAsia" w:cs="Times New Roman"/>
              </w:rPr>
              <w:tab/>
            </w:r>
          </w:p>
          <w:p w14:paraId="7D0A0EA9" w14:textId="77777777" w:rsidR="0030126B" w:rsidRPr="007F7AA4" w:rsidRDefault="0030126B" w:rsidP="0030126B">
            <w:pPr>
              <w:rPr>
                <w:rFonts w:eastAsiaTheme="majorEastAsia" w:cs="Times New Roman"/>
              </w:rPr>
            </w:pPr>
            <w:r w:rsidRPr="007F7AA4">
              <w:rPr>
                <w:rFonts w:eastAsiaTheme="majorEastAsia" w:cs="Times New Roman"/>
              </w:rPr>
              <w:t>PS</w:t>
            </w:r>
            <w:r w:rsidRPr="007F7AA4">
              <w:rPr>
                <w:rFonts w:eastAsiaTheme="majorEastAsia" w:cs="Times New Roman"/>
              </w:rPr>
              <w:tab/>
              <w:t>223170</w:t>
            </w:r>
            <w:r w:rsidRPr="007F7AA4">
              <w:rPr>
                <w:rFonts w:eastAsiaTheme="majorEastAsia" w:cs="Times New Roman"/>
              </w:rPr>
              <w:tab/>
              <w:t>47932317</w:t>
            </w:r>
            <w:r w:rsidRPr="007F7AA4">
              <w:rPr>
                <w:rFonts w:eastAsiaTheme="majorEastAsia" w:cs="Times New Roman"/>
              </w:rPr>
              <w:tab/>
              <w:t>17:15:47:345</w:t>
            </w:r>
            <w:r w:rsidRPr="007F7AA4">
              <w:rPr>
                <w:rFonts w:eastAsiaTheme="majorEastAsia" w:cs="Times New Roman"/>
              </w:rPr>
              <w:tab/>
              <w:t>NWSEL</w:t>
            </w:r>
            <w:r w:rsidRPr="007F7AA4">
              <w:rPr>
                <w:rFonts w:eastAsiaTheme="majorEastAsia" w:cs="Times New Roman"/>
              </w:rPr>
              <w:tab/>
              <w:t>NWSEL_HIGH_PRIO_SEARCH_TIMER_ID Timer stopped</w:t>
            </w:r>
            <w:r w:rsidRPr="007F7AA4">
              <w:rPr>
                <w:rFonts w:eastAsiaTheme="majorEastAsia" w:cs="Times New Roman"/>
              </w:rPr>
              <w:tab/>
            </w:r>
            <w:r w:rsidRPr="007F7AA4">
              <w:rPr>
                <w:rFonts w:eastAsiaTheme="majorEastAsia" w:cs="Times New Roman"/>
              </w:rPr>
              <w:tab/>
            </w:r>
          </w:p>
          <w:p w14:paraId="04E749C2" w14:textId="05E16D33" w:rsidR="0030126B" w:rsidRPr="007F7AA4" w:rsidRDefault="0030126B" w:rsidP="0030126B">
            <w:pPr>
              <w:rPr>
                <w:rFonts w:eastAsiaTheme="majorEastAsia" w:cs="Times New Roman"/>
              </w:rPr>
            </w:pPr>
            <w:r w:rsidRPr="007F7AA4">
              <w:rPr>
                <w:rFonts w:eastAsiaTheme="majorEastAsia" w:cs="Times New Roman"/>
              </w:rPr>
              <w:t>SYS</w:t>
            </w:r>
            <w:r w:rsidRPr="007F7AA4">
              <w:rPr>
                <w:rFonts w:eastAsiaTheme="majorEastAsia" w:cs="Times New Roman"/>
              </w:rPr>
              <w:tab/>
              <w:t>223740</w:t>
            </w:r>
            <w:r w:rsidRPr="007F7AA4">
              <w:rPr>
                <w:rFonts w:eastAsiaTheme="majorEastAsia" w:cs="Times New Roman"/>
              </w:rPr>
              <w:tab/>
              <w:t>47932396</w:t>
            </w:r>
            <w:r w:rsidRPr="007F7AA4">
              <w:rPr>
                <w:rFonts w:eastAsiaTheme="majorEastAsia" w:cs="Times New Roman"/>
              </w:rPr>
              <w:tab/>
              <w:t>17:15:47:345</w:t>
            </w:r>
            <w:r w:rsidRPr="007F7AA4">
              <w:rPr>
                <w:rFonts w:eastAsiaTheme="majorEastAsia" w:cs="Times New Roman"/>
              </w:rPr>
              <w:tab/>
              <w:t>NIL</w:t>
            </w:r>
            <w:r w:rsidRPr="007F7AA4">
              <w:rPr>
                <w:rFonts w:eastAsiaTheme="majorEastAsia" w:cs="Times New Roman"/>
              </w:rPr>
              <w:tab/>
              <w:t>[AT_URC p59,ch1]+EREG: 1,"000001","000000000",4096,0,0,0,0</w:t>
            </w:r>
          </w:p>
        </w:tc>
      </w:tr>
    </w:tbl>
    <w:p w14:paraId="170A39D4" w14:textId="712D6788" w:rsidR="00A36827" w:rsidRPr="00A36827" w:rsidRDefault="00C7676F" w:rsidP="00A36827">
      <w:pPr>
        <w:rPr>
          <w:rFonts w:eastAsiaTheme="majorEastAsia" w:cs="Times New Roman"/>
        </w:rPr>
      </w:pPr>
      <w:hyperlink r:id="rId131" w:history="1">
        <w:r w:rsidR="00A36827" w:rsidRPr="00A36827">
          <w:rPr>
            <w:rFonts w:eastAsiaTheme="majorEastAsia" w:cs="Times New Roman"/>
          </w:rPr>
          <w:t>AGATE-9327</w:t>
        </w:r>
      </w:hyperlink>
      <w:r w:rsidR="00A36827">
        <w:rPr>
          <w:rFonts w:eastAsiaTheme="majorEastAsia" w:cs="Times New Roman" w:hint="eastAsia"/>
        </w:rPr>
        <w:t xml:space="preserve"> </w:t>
      </w:r>
      <w:r w:rsidR="00A36827" w:rsidRPr="00A36827">
        <w:rPr>
          <w:rFonts w:eastAsiaTheme="majorEastAsia" w:cs="Times New Roman"/>
        </w:rPr>
        <w:t>【</w:t>
      </w:r>
      <w:r w:rsidR="00A36827" w:rsidRPr="00A36827">
        <w:rPr>
          <w:rFonts w:eastAsiaTheme="majorEastAsia" w:cs="Times New Roman"/>
        </w:rPr>
        <w:t>LT-Beijing-K11R-Movistar</w:t>
      </w:r>
      <w:r w:rsidR="00A36827" w:rsidRPr="00A36827">
        <w:rPr>
          <w:rFonts w:eastAsiaTheme="majorEastAsia" w:cs="Times New Roman"/>
        </w:rPr>
        <w:t>】</w:t>
      </w:r>
      <w:r w:rsidR="00A36827" w:rsidRPr="00A36827">
        <w:rPr>
          <w:rFonts w:eastAsiaTheme="majorEastAsia" w:cs="Times New Roman"/>
        </w:rPr>
        <w:t>sim</w:t>
      </w:r>
      <w:r w:rsidR="00A36827" w:rsidRPr="00A36827">
        <w:rPr>
          <w:rFonts w:eastAsiaTheme="majorEastAsia" w:cs="Times New Roman"/>
        </w:rPr>
        <w:t>卡</w:t>
      </w:r>
      <w:r w:rsidR="00A36827" w:rsidRPr="00A36827">
        <w:rPr>
          <w:rFonts w:eastAsiaTheme="majorEastAsia" w:cs="Times New Roman"/>
        </w:rPr>
        <w:t xml:space="preserve">PLMN 21407, </w:t>
      </w:r>
      <w:r w:rsidR="00A36827" w:rsidRPr="00A36827">
        <w:rPr>
          <w:rFonts w:eastAsiaTheme="majorEastAsia" w:cs="Times New Roman"/>
        </w:rPr>
        <w:t>两个</w:t>
      </w:r>
      <w:r w:rsidR="00A36827" w:rsidRPr="00A36827">
        <w:rPr>
          <w:rFonts w:eastAsiaTheme="majorEastAsia" w:cs="Times New Roman"/>
        </w:rPr>
        <w:t>LTE</w:t>
      </w:r>
      <w:r w:rsidR="00A36827" w:rsidRPr="00A36827">
        <w:rPr>
          <w:rFonts w:eastAsiaTheme="majorEastAsia" w:cs="Times New Roman"/>
        </w:rPr>
        <w:t>小区，</w:t>
      </w:r>
      <w:r w:rsidR="00A36827" w:rsidRPr="00A36827">
        <w:rPr>
          <w:rFonts w:eastAsiaTheme="majorEastAsia" w:cs="Times New Roman"/>
        </w:rPr>
        <w:t>PLMN</w:t>
      </w:r>
      <w:r w:rsidR="00A36827" w:rsidRPr="00A36827">
        <w:rPr>
          <w:rFonts w:eastAsiaTheme="majorEastAsia" w:cs="Times New Roman"/>
        </w:rPr>
        <w:t>为</w:t>
      </w:r>
      <w:r w:rsidR="00A36827" w:rsidRPr="00A36827">
        <w:rPr>
          <w:rFonts w:eastAsiaTheme="majorEastAsia" w:cs="Times New Roman"/>
        </w:rPr>
        <w:t>21407</w:t>
      </w:r>
      <w:r w:rsidR="00A36827" w:rsidRPr="00A36827">
        <w:rPr>
          <w:rFonts w:eastAsiaTheme="majorEastAsia" w:cs="Times New Roman"/>
        </w:rPr>
        <w:t>和</w:t>
      </w:r>
      <w:r w:rsidR="00A36827" w:rsidRPr="00A36827">
        <w:rPr>
          <w:rFonts w:eastAsiaTheme="majorEastAsia" w:cs="Times New Roman"/>
        </w:rPr>
        <w:t>20801</w:t>
      </w:r>
      <w:r w:rsidR="00A36827" w:rsidRPr="00A36827">
        <w:rPr>
          <w:rFonts w:eastAsiaTheme="majorEastAsia" w:cs="Times New Roman"/>
        </w:rPr>
        <w:t>，手机注册</w:t>
      </w:r>
      <w:r w:rsidR="00A36827" w:rsidRPr="00A36827">
        <w:rPr>
          <w:rFonts w:eastAsiaTheme="majorEastAsia" w:cs="Times New Roman"/>
        </w:rPr>
        <w:t>21407LTE</w:t>
      </w:r>
      <w:r w:rsidR="00A36827" w:rsidRPr="00A36827">
        <w:rPr>
          <w:rFonts w:eastAsiaTheme="majorEastAsia" w:cs="Times New Roman"/>
        </w:rPr>
        <w:t>小区后关闭本小区信号，手机注册到</w:t>
      </w:r>
      <w:r w:rsidR="00A36827" w:rsidRPr="00A36827">
        <w:rPr>
          <w:rFonts w:eastAsiaTheme="majorEastAsia" w:cs="Times New Roman"/>
        </w:rPr>
        <w:t>20801</w:t>
      </w:r>
      <w:r w:rsidR="00A36827" w:rsidRPr="00A36827">
        <w:rPr>
          <w:rFonts w:eastAsiaTheme="majorEastAsia" w:cs="Times New Roman"/>
        </w:rPr>
        <w:t>漫游小区并处于</w:t>
      </w:r>
      <w:r w:rsidR="00A36827" w:rsidRPr="00A36827">
        <w:rPr>
          <w:rFonts w:eastAsiaTheme="majorEastAsia" w:cs="Times New Roman"/>
        </w:rPr>
        <w:t>IDLE</w:t>
      </w:r>
      <w:r w:rsidR="00A36827" w:rsidRPr="00A36827">
        <w:rPr>
          <w:rFonts w:eastAsiaTheme="majorEastAsia" w:cs="Times New Roman"/>
        </w:rPr>
        <w:t>态，打开</w:t>
      </w:r>
      <w:r w:rsidR="00A36827" w:rsidRPr="00A36827">
        <w:rPr>
          <w:rFonts w:eastAsiaTheme="majorEastAsia" w:cs="Times New Roman"/>
        </w:rPr>
        <w:t>21407</w:t>
      </w:r>
      <w:r w:rsidR="00A36827" w:rsidRPr="00A36827">
        <w:rPr>
          <w:rFonts w:eastAsiaTheme="majorEastAsia" w:cs="Times New Roman"/>
        </w:rPr>
        <w:t>小区等待</w:t>
      </w:r>
      <w:r w:rsidR="00A36827" w:rsidRPr="00A36827">
        <w:rPr>
          <w:rFonts w:eastAsiaTheme="majorEastAsia" w:cs="Times New Roman"/>
        </w:rPr>
        <w:t>6</w:t>
      </w:r>
      <w:r w:rsidR="00A36827" w:rsidRPr="00A36827">
        <w:rPr>
          <w:rFonts w:eastAsiaTheme="majorEastAsia" w:cs="Times New Roman"/>
        </w:rPr>
        <w:t>分钟，手机没有重新选择到</w:t>
      </w:r>
      <w:r w:rsidR="00A36827" w:rsidRPr="00A36827">
        <w:rPr>
          <w:rFonts w:eastAsiaTheme="majorEastAsia" w:cs="Times New Roman"/>
        </w:rPr>
        <w:t>21407</w:t>
      </w:r>
      <w:r w:rsidR="00A36827" w:rsidRPr="00A36827">
        <w:rPr>
          <w:rFonts w:eastAsiaTheme="majorEastAsia" w:cs="Times New Roman"/>
        </w:rPr>
        <w:t>小区。（必现）</w:t>
      </w:r>
      <w:r w:rsidR="00A36827" w:rsidRPr="00A36827">
        <w:rPr>
          <w:rFonts w:eastAsiaTheme="majorEastAsia" w:cs="Times New Roman"/>
        </w:rPr>
        <w:t>0910</w:t>
      </w:r>
    </w:p>
    <w:tbl>
      <w:tblPr>
        <w:tblStyle w:val="a7"/>
        <w:tblW w:w="0" w:type="auto"/>
        <w:tblLook w:val="04A0" w:firstRow="1" w:lastRow="0" w:firstColumn="1" w:lastColumn="0" w:noHBand="0" w:noVBand="1"/>
      </w:tblPr>
      <w:tblGrid>
        <w:gridCol w:w="13454"/>
      </w:tblGrid>
      <w:tr w:rsidR="00A36827" w14:paraId="0802D0C1" w14:textId="77777777" w:rsidTr="00A36827">
        <w:tc>
          <w:tcPr>
            <w:tcW w:w="13454" w:type="dxa"/>
            <w:shd w:val="clear" w:color="auto" w:fill="FFFFFF" w:themeFill="background1"/>
          </w:tcPr>
          <w:p w14:paraId="35D7338A" w14:textId="216912C2" w:rsidR="00A36827" w:rsidRPr="00A36827" w:rsidRDefault="00A36827" w:rsidP="00A36827">
            <w:pPr>
              <w:widowControl/>
              <w:shd w:val="clear" w:color="auto" w:fill="F4F5F7"/>
              <w:kinsoku/>
              <w:adjustRightInd/>
              <w:spacing w:before="150"/>
              <w:rPr>
                <w:rFonts w:ascii="Segoe UI" w:eastAsia="宋体" w:hAnsi="Segoe UI" w:cs="Segoe UI"/>
                <w:color w:val="172B4D"/>
                <w:kern w:val="0"/>
                <w:szCs w:val="21"/>
              </w:rPr>
            </w:pPr>
            <w:r w:rsidRPr="00A36827">
              <w:rPr>
                <w:rFonts w:ascii="Segoe UI" w:eastAsia="宋体" w:hAnsi="Segoe UI" w:cs="Segoe UI" w:hint="eastAsia"/>
                <w:color w:val="172B4D"/>
                <w:kern w:val="0"/>
                <w:szCs w:val="21"/>
              </w:rPr>
              <w:t>在</w:t>
            </w:r>
            <w:r w:rsidRPr="00A36827">
              <w:rPr>
                <w:rFonts w:ascii="Segoe UI" w:eastAsia="宋体" w:hAnsi="Segoe UI" w:cs="Segoe UI" w:hint="eastAsia"/>
                <w:color w:val="172B4D"/>
                <w:kern w:val="0"/>
                <w:szCs w:val="21"/>
              </w:rPr>
              <w:t>SIM</w:t>
            </w:r>
            <w:r w:rsidRPr="00A36827">
              <w:rPr>
                <w:rFonts w:ascii="Segoe UI" w:eastAsia="宋体" w:hAnsi="Segoe UI" w:cs="Segoe UI" w:hint="eastAsia"/>
                <w:color w:val="172B4D"/>
                <w:kern w:val="0"/>
                <w:szCs w:val="21"/>
              </w:rPr>
              <w:t>卡中可以设置</w:t>
            </w:r>
            <w:r w:rsidRPr="00A36827">
              <w:rPr>
                <w:rFonts w:ascii="Segoe UI" w:eastAsia="宋体" w:hAnsi="Segoe UI" w:cs="Segoe UI" w:hint="eastAsia"/>
                <w:color w:val="172B4D"/>
                <w:kern w:val="0"/>
                <w:szCs w:val="21"/>
              </w:rPr>
              <w:t>HPLMN</w:t>
            </w:r>
            <w:r w:rsidRPr="00A36827">
              <w:rPr>
                <w:rFonts w:ascii="Segoe UI" w:eastAsia="宋体" w:hAnsi="Segoe UI" w:cs="Segoe UI" w:hint="eastAsia"/>
                <w:color w:val="172B4D"/>
                <w:kern w:val="0"/>
                <w:szCs w:val="21"/>
              </w:rPr>
              <w:t>的重选时间</w:t>
            </w:r>
          </w:p>
          <w:p w14:paraId="1EAEC794" w14:textId="77777777" w:rsidR="00A36827" w:rsidRPr="00A36827" w:rsidRDefault="00A36827" w:rsidP="00A36827">
            <w:pPr>
              <w:widowControl/>
              <w:shd w:val="clear" w:color="auto" w:fill="F4F5F7"/>
              <w:kinsoku/>
              <w:adjustRightInd/>
              <w:spacing w:before="150"/>
              <w:rPr>
                <w:rFonts w:ascii="Segoe UI" w:eastAsia="宋体" w:hAnsi="Segoe UI" w:cs="Segoe UI"/>
                <w:color w:val="172B4D"/>
                <w:kern w:val="0"/>
                <w:szCs w:val="21"/>
              </w:rPr>
            </w:pPr>
            <w:r w:rsidRPr="00A36827">
              <w:rPr>
                <w:rFonts w:ascii="Segoe UI" w:eastAsia="宋体" w:hAnsi="Segoe UI" w:cs="Segoe UI"/>
                <w:color w:val="172B4D"/>
                <w:kern w:val="0"/>
                <w:szCs w:val="21"/>
              </w:rPr>
              <w:t>HPLMN Search Period Timer (EFHPPLMN) set to 6 minutes ("01")</w:t>
            </w:r>
          </w:p>
          <w:p w14:paraId="57014FF4" w14:textId="77777777" w:rsidR="00A36827" w:rsidRPr="00A36827" w:rsidRDefault="00A36827" w:rsidP="00A36827">
            <w:pPr>
              <w:widowControl/>
              <w:shd w:val="clear" w:color="auto" w:fill="F4F5F7"/>
              <w:kinsoku/>
              <w:adjustRightInd/>
              <w:spacing w:before="150"/>
              <w:rPr>
                <w:rFonts w:ascii="Segoe UI" w:eastAsia="宋体" w:hAnsi="Segoe UI" w:cs="Segoe UI"/>
                <w:color w:val="172B4D"/>
                <w:kern w:val="0"/>
                <w:szCs w:val="21"/>
              </w:rPr>
            </w:pPr>
          </w:p>
          <w:p w14:paraId="7C820BE1" w14:textId="63DD24BC" w:rsidR="00A36827" w:rsidRPr="00A36827" w:rsidRDefault="00A36827" w:rsidP="00A36827">
            <w:pPr>
              <w:widowControl/>
              <w:shd w:val="clear" w:color="auto" w:fill="F4F5F7"/>
              <w:kinsoku/>
              <w:adjustRightInd/>
              <w:spacing w:before="150"/>
              <w:rPr>
                <w:rFonts w:ascii="Segoe UI" w:eastAsia="宋体" w:hAnsi="Segoe UI" w:cs="Segoe UI"/>
                <w:color w:val="172B4D"/>
                <w:kern w:val="0"/>
                <w:szCs w:val="21"/>
              </w:rPr>
            </w:pPr>
            <w:r w:rsidRPr="00A36827">
              <w:rPr>
                <w:rFonts w:ascii="Segoe UI" w:eastAsia="宋体" w:hAnsi="Segoe UI" w:cs="Segoe UI"/>
                <w:color w:val="172B4D"/>
                <w:kern w:val="0"/>
                <w:szCs w:val="21"/>
              </w:rPr>
              <w:t>有的是</w:t>
            </w:r>
            <w:r w:rsidRPr="00A36827">
              <w:rPr>
                <w:rFonts w:ascii="Segoe UI" w:eastAsia="宋体" w:hAnsi="Segoe UI" w:cs="Segoe UI"/>
                <w:color w:val="172B4D"/>
                <w:kern w:val="0"/>
                <w:szCs w:val="21"/>
              </w:rPr>
              <w:t>2min</w:t>
            </w:r>
            <w:r w:rsidRPr="00A36827">
              <w:rPr>
                <w:rFonts w:ascii="Segoe UI" w:eastAsia="宋体" w:hAnsi="Segoe UI" w:cs="Segoe UI"/>
                <w:color w:val="172B4D"/>
                <w:kern w:val="0"/>
                <w:szCs w:val="21"/>
              </w:rPr>
              <w:t>，有的是</w:t>
            </w:r>
            <w:r w:rsidRPr="00A36827">
              <w:rPr>
                <w:rFonts w:ascii="Segoe UI" w:eastAsia="宋体" w:hAnsi="Segoe UI" w:cs="Segoe UI"/>
                <w:color w:val="172B4D"/>
                <w:kern w:val="0"/>
                <w:szCs w:val="21"/>
              </w:rPr>
              <w:t>6min</w:t>
            </w:r>
            <w:r w:rsidRPr="00A36827">
              <w:rPr>
                <w:rFonts w:ascii="Segoe UI" w:eastAsia="宋体" w:hAnsi="Segoe UI" w:cs="Segoe UI"/>
                <w:color w:val="172B4D"/>
                <w:kern w:val="0"/>
                <w:szCs w:val="21"/>
              </w:rPr>
              <w:t>，这个差别还在找</w:t>
            </w:r>
            <w:r w:rsidRPr="00A36827">
              <w:rPr>
                <w:rFonts w:ascii="Segoe UI" w:eastAsia="宋体" w:hAnsi="Segoe UI" w:cs="Segoe UI"/>
                <w:color w:val="172B4D"/>
                <w:kern w:val="0"/>
                <w:szCs w:val="21"/>
              </w:rPr>
              <w:t>MTK</w:t>
            </w:r>
            <w:r w:rsidRPr="00A36827">
              <w:rPr>
                <w:rFonts w:ascii="Segoe UI" w:eastAsia="宋体" w:hAnsi="Segoe UI" w:cs="Segoe UI"/>
                <w:color w:val="172B4D"/>
                <w:kern w:val="0"/>
                <w:szCs w:val="21"/>
              </w:rPr>
              <w:t>确认是否正常。</w:t>
            </w:r>
          </w:p>
          <w:p w14:paraId="49FED0B1" w14:textId="77777777" w:rsidR="00A36827" w:rsidRPr="00A36827" w:rsidRDefault="00A36827" w:rsidP="00A36827">
            <w:pPr>
              <w:widowControl/>
              <w:shd w:val="clear" w:color="auto" w:fill="F4F5F7"/>
              <w:kinsoku/>
              <w:adjustRightInd/>
              <w:spacing w:before="150"/>
              <w:rPr>
                <w:rFonts w:ascii="Segoe UI" w:eastAsia="宋体" w:hAnsi="Segoe UI" w:cs="Segoe UI"/>
                <w:color w:val="172B4D"/>
                <w:kern w:val="0"/>
                <w:szCs w:val="21"/>
              </w:rPr>
            </w:pPr>
            <w:r w:rsidRPr="00A36827">
              <w:rPr>
                <w:rFonts w:ascii="Segoe UI" w:eastAsia="宋体" w:hAnsi="Segoe UI" w:cs="Segoe UI"/>
                <w:color w:val="172B4D"/>
                <w:kern w:val="0"/>
                <w:szCs w:val="21"/>
              </w:rPr>
              <w:t>Type Index Time Local Time Module Message Comment Time Differences</w:t>
            </w:r>
          </w:p>
          <w:p w14:paraId="3BB12AB0" w14:textId="77777777" w:rsidR="00A36827" w:rsidRPr="00A36827" w:rsidRDefault="00A36827" w:rsidP="00A36827">
            <w:pPr>
              <w:widowControl/>
              <w:shd w:val="clear" w:color="auto" w:fill="F4F5F7"/>
              <w:kinsoku/>
              <w:adjustRightInd/>
              <w:spacing w:before="150"/>
              <w:rPr>
                <w:rFonts w:ascii="Segoe UI" w:eastAsia="宋体" w:hAnsi="Segoe UI" w:cs="Segoe UI"/>
                <w:color w:val="172B4D"/>
                <w:kern w:val="0"/>
                <w:szCs w:val="21"/>
              </w:rPr>
            </w:pPr>
            <w:r w:rsidRPr="00A36827">
              <w:rPr>
                <w:rFonts w:ascii="Segoe UI" w:eastAsia="宋体" w:hAnsi="Segoe UI" w:cs="Segoe UI"/>
                <w:b/>
                <w:bCs/>
                <w:color w:val="172B4D"/>
                <w:kern w:val="0"/>
                <w:szCs w:val="21"/>
              </w:rPr>
              <w:t>PS 145436 147313619 12:00:21:171 NWSEL NWSEL_HIGH_PRIO_SEARCH_TIMER_ID Timer starts, period = 120 seconds</w:t>
            </w:r>
          </w:p>
          <w:p w14:paraId="4922084E" w14:textId="77777777" w:rsidR="00A36827" w:rsidRPr="00A36827" w:rsidRDefault="00A36827" w:rsidP="00A36827">
            <w:pPr>
              <w:widowControl/>
              <w:shd w:val="clear" w:color="auto" w:fill="F4F5F7"/>
              <w:kinsoku/>
              <w:adjustRightInd/>
              <w:spacing w:before="150"/>
              <w:rPr>
                <w:rFonts w:ascii="Segoe UI" w:eastAsia="宋体" w:hAnsi="Segoe UI" w:cs="Segoe UI"/>
                <w:color w:val="172B4D"/>
                <w:kern w:val="0"/>
                <w:szCs w:val="21"/>
              </w:rPr>
            </w:pPr>
            <w:r w:rsidRPr="00A36827">
              <w:rPr>
                <w:rFonts w:ascii="Segoe UI" w:eastAsia="宋体" w:hAnsi="Segoe UI" w:cs="Segoe UI"/>
                <w:color w:val="172B4D"/>
                <w:kern w:val="0"/>
                <w:szCs w:val="21"/>
              </w:rPr>
              <w:t>PS 350397 149188648 12:02:21:343 NWSEL NWSEL_HIGH_PRIO_SEARCH_TIMER_ID Timer expires when current is action NWSEL_COMM_NO_ACTION</w:t>
            </w:r>
          </w:p>
          <w:p w14:paraId="19736D08" w14:textId="77777777" w:rsidR="00A36827" w:rsidRPr="00A36827" w:rsidRDefault="00A36827" w:rsidP="00A36827">
            <w:pPr>
              <w:widowControl/>
              <w:shd w:val="clear" w:color="auto" w:fill="F4F5F7"/>
              <w:kinsoku/>
              <w:adjustRightInd/>
              <w:spacing w:before="150"/>
              <w:rPr>
                <w:rFonts w:ascii="Segoe UI" w:eastAsia="宋体" w:hAnsi="Segoe UI" w:cs="Segoe UI"/>
                <w:color w:val="172B4D"/>
                <w:kern w:val="0"/>
                <w:szCs w:val="21"/>
              </w:rPr>
            </w:pPr>
            <w:r w:rsidRPr="00A36827">
              <w:rPr>
                <w:rFonts w:ascii="Segoe UI" w:eastAsia="宋体" w:hAnsi="Segoe UI" w:cs="Segoe UI"/>
                <w:b/>
                <w:bCs/>
                <w:color w:val="172B4D"/>
                <w:kern w:val="0"/>
                <w:szCs w:val="21"/>
              </w:rPr>
              <w:t>PS 350398 149188648 12:02:21:343 NWSEL NWSEL_HIGH_PRIO_SEARCH_TIMER_ID Timer starts, period = 360 seconds</w:t>
            </w:r>
          </w:p>
          <w:p w14:paraId="09E090AD" w14:textId="77777777" w:rsidR="00A36827" w:rsidRPr="00A36827" w:rsidRDefault="00A36827" w:rsidP="00A36827">
            <w:pPr>
              <w:widowControl/>
              <w:shd w:val="clear" w:color="auto" w:fill="F4F5F7"/>
              <w:kinsoku/>
              <w:adjustRightInd/>
              <w:spacing w:before="150"/>
              <w:rPr>
                <w:rFonts w:ascii="Segoe UI" w:eastAsia="宋体" w:hAnsi="Segoe UI" w:cs="Segoe UI"/>
                <w:color w:val="172B4D"/>
                <w:kern w:val="0"/>
                <w:szCs w:val="21"/>
              </w:rPr>
            </w:pPr>
            <w:r w:rsidRPr="00A36827">
              <w:rPr>
                <w:rFonts w:ascii="Segoe UI" w:eastAsia="宋体" w:hAnsi="Segoe UI" w:cs="Segoe UI"/>
                <w:color w:val="172B4D"/>
                <w:kern w:val="0"/>
                <w:szCs w:val="21"/>
              </w:rPr>
              <w:t>PS 703933 154813684 12:08:21:345 NWSEL NWSEL_HIGH_PRIO_SEARCH_TIMER_ID Timer expires when current is action NWSEL_COMM_NO_ACTION</w:t>
            </w:r>
          </w:p>
          <w:p w14:paraId="3040294A" w14:textId="77777777" w:rsidR="00A36827" w:rsidRPr="00A36827" w:rsidRDefault="00A36827" w:rsidP="00A36827">
            <w:pPr>
              <w:widowControl/>
              <w:shd w:val="clear" w:color="auto" w:fill="F4F5F7"/>
              <w:kinsoku/>
              <w:adjustRightInd/>
              <w:spacing w:before="150"/>
              <w:rPr>
                <w:rFonts w:ascii="Segoe UI" w:eastAsia="宋体" w:hAnsi="Segoe UI" w:cs="Segoe UI"/>
                <w:color w:val="172B4D"/>
                <w:kern w:val="0"/>
                <w:szCs w:val="21"/>
              </w:rPr>
            </w:pPr>
            <w:r w:rsidRPr="00A36827">
              <w:rPr>
                <w:rFonts w:ascii="Segoe UI" w:eastAsia="宋体" w:hAnsi="Segoe UI" w:cs="Segoe UI"/>
                <w:color w:val="172B4D"/>
                <w:kern w:val="0"/>
                <w:szCs w:val="21"/>
              </w:rPr>
              <w:t>PS 703934 154813684 12:08:21:345 NWSEL NWSEL_HIGH_PRIO_SEARCH_TIMER_ID Timer starts, period = 360 seconds</w:t>
            </w:r>
          </w:p>
          <w:p w14:paraId="578A729A" w14:textId="77777777" w:rsidR="00A36827" w:rsidRPr="00A36827" w:rsidRDefault="00A36827" w:rsidP="00A36827">
            <w:pPr>
              <w:widowControl/>
              <w:shd w:val="clear" w:color="auto" w:fill="F4F5F7"/>
              <w:kinsoku/>
              <w:adjustRightInd/>
              <w:spacing w:before="150"/>
              <w:rPr>
                <w:rFonts w:ascii="Segoe UI" w:eastAsia="宋体" w:hAnsi="Segoe UI" w:cs="Segoe UI"/>
                <w:color w:val="172B4D"/>
                <w:kern w:val="0"/>
                <w:szCs w:val="21"/>
              </w:rPr>
            </w:pPr>
            <w:r w:rsidRPr="00A36827">
              <w:rPr>
                <w:rFonts w:ascii="Segoe UI" w:eastAsia="宋体" w:hAnsi="Segoe UI" w:cs="Segoe UI"/>
                <w:color w:val="172B4D"/>
                <w:kern w:val="0"/>
                <w:szCs w:val="21"/>
              </w:rPr>
              <w:t>PS 1076677 160438689 12:14:21:337 NWSEL NWSEL_HIGH_PRIO_SEARCH_TIMER_ID Timer expires when current is action NWSEL_COMM_NO_ACTION</w:t>
            </w:r>
          </w:p>
          <w:p w14:paraId="240EA556" w14:textId="287CD1D4" w:rsidR="00A36827" w:rsidRPr="00A36827" w:rsidRDefault="00A36827" w:rsidP="00A36827">
            <w:pPr>
              <w:widowControl/>
              <w:shd w:val="clear" w:color="auto" w:fill="F4F5F7"/>
              <w:kinsoku/>
              <w:adjustRightInd/>
              <w:spacing w:before="150"/>
              <w:rPr>
                <w:rFonts w:ascii="Segoe UI" w:eastAsia="宋体" w:hAnsi="Segoe UI" w:cs="Segoe UI"/>
                <w:color w:val="172B4D"/>
                <w:kern w:val="0"/>
                <w:szCs w:val="21"/>
              </w:rPr>
            </w:pPr>
            <w:r w:rsidRPr="00A36827">
              <w:rPr>
                <w:rFonts w:ascii="Segoe UI" w:eastAsia="宋体" w:hAnsi="Segoe UI" w:cs="Segoe UI"/>
                <w:color w:val="172B4D"/>
                <w:kern w:val="0"/>
                <w:szCs w:val="21"/>
              </w:rPr>
              <w:t>PS 1076678 160438690 12:14:21:337 NWSEL NWSEL_HIGH_PRIO_SEARCH_TIMER_ID Timer starts, period = 360 seconds</w:t>
            </w:r>
          </w:p>
          <w:p w14:paraId="4DC64C6E" w14:textId="77777777" w:rsidR="00A36827" w:rsidRPr="00A36827" w:rsidRDefault="00A36827" w:rsidP="00A36827"/>
          <w:p w14:paraId="5BB3D9DE" w14:textId="2D932C7A" w:rsidR="00A36827" w:rsidRPr="00A36827" w:rsidRDefault="00A36827" w:rsidP="00A36827">
            <w:pPr>
              <w:widowControl/>
              <w:shd w:val="clear" w:color="auto" w:fill="F4F5F7"/>
              <w:kinsoku/>
              <w:adjustRightInd/>
              <w:rPr>
                <w:rFonts w:ascii="Segoe UI" w:eastAsia="宋体" w:hAnsi="Segoe UI" w:cs="Segoe UI"/>
                <w:color w:val="172B4D"/>
                <w:kern w:val="0"/>
                <w:szCs w:val="21"/>
              </w:rPr>
            </w:pPr>
            <w:r w:rsidRPr="00A36827">
              <w:rPr>
                <w:rFonts w:ascii="Segoe UI" w:eastAsia="宋体" w:hAnsi="Segoe UI" w:cs="Segoe UI"/>
                <w:color w:val="172B4D"/>
                <w:kern w:val="0"/>
                <w:szCs w:val="21"/>
              </w:rPr>
              <w:t>23122</w:t>
            </w:r>
            <w:r w:rsidRPr="00A36827">
              <w:rPr>
                <w:rFonts w:ascii="Segoe UI" w:eastAsia="宋体" w:hAnsi="Segoe UI" w:cs="Segoe UI"/>
                <w:color w:val="172B4D"/>
                <w:kern w:val="0"/>
                <w:szCs w:val="21"/>
              </w:rPr>
              <w:t>协议里有描述，</w:t>
            </w:r>
            <w:r w:rsidRPr="00A36827">
              <w:rPr>
                <w:rFonts w:ascii="Segoe UI" w:eastAsia="宋体" w:hAnsi="Segoe UI" w:cs="Segoe UI"/>
                <w:color w:val="FF0000"/>
                <w:kern w:val="0"/>
                <w:szCs w:val="21"/>
                <w:highlight w:val="yellow"/>
              </w:rPr>
              <w:t>第一次搜索是</w:t>
            </w:r>
            <w:r w:rsidRPr="00A36827">
              <w:rPr>
                <w:rFonts w:ascii="Segoe UI" w:eastAsia="宋体" w:hAnsi="Segoe UI" w:cs="Segoe UI"/>
                <w:color w:val="FF0000"/>
                <w:kern w:val="0"/>
                <w:szCs w:val="21"/>
                <w:highlight w:val="yellow"/>
              </w:rPr>
              <w:t>Fast First Higher Priority PLMN search</w:t>
            </w:r>
            <w:r w:rsidRPr="00A36827">
              <w:rPr>
                <w:rFonts w:ascii="Segoe UI" w:eastAsia="宋体" w:hAnsi="Segoe UI" w:cs="Segoe UI"/>
                <w:color w:val="FF0000"/>
                <w:kern w:val="0"/>
                <w:szCs w:val="21"/>
                <w:highlight w:val="yellow"/>
              </w:rPr>
              <w:t>，用的是</w:t>
            </w:r>
            <w:r w:rsidRPr="00A36827">
              <w:rPr>
                <w:rFonts w:ascii="Segoe UI" w:eastAsia="宋体" w:hAnsi="Segoe UI" w:cs="Segoe UI"/>
                <w:color w:val="FF0000"/>
                <w:kern w:val="0"/>
                <w:szCs w:val="21"/>
                <w:highlight w:val="yellow"/>
              </w:rPr>
              <w:t>SIM</w:t>
            </w:r>
            <w:r w:rsidRPr="00A36827">
              <w:rPr>
                <w:rFonts w:ascii="Segoe UI" w:eastAsia="宋体" w:hAnsi="Segoe UI" w:cs="Segoe UI"/>
                <w:color w:val="FF0000"/>
                <w:kern w:val="0"/>
                <w:szCs w:val="21"/>
                <w:highlight w:val="yellow"/>
              </w:rPr>
              <w:t>里的</w:t>
            </w:r>
            <w:r w:rsidRPr="00A36827">
              <w:rPr>
                <w:rFonts w:ascii="Segoe UI" w:eastAsia="宋体" w:hAnsi="Segoe UI" w:cs="Segoe UI"/>
                <w:color w:val="FF0000"/>
                <w:kern w:val="0"/>
                <w:szCs w:val="21"/>
                <w:highlight w:val="yellow"/>
              </w:rPr>
              <w:t>MinimumPeriodicSearchTimer 2</w:t>
            </w:r>
            <w:r w:rsidRPr="00A36827">
              <w:rPr>
                <w:rFonts w:ascii="Segoe UI" w:eastAsia="宋体" w:hAnsi="Segoe UI" w:cs="Segoe UI"/>
                <w:color w:val="FF0000"/>
                <w:kern w:val="0"/>
                <w:szCs w:val="21"/>
                <w:highlight w:val="yellow"/>
              </w:rPr>
              <w:t>分钟，后续的搜索用的是</w:t>
            </w:r>
            <w:r w:rsidRPr="00A36827">
              <w:rPr>
                <w:rFonts w:ascii="Segoe UI" w:eastAsia="宋体" w:hAnsi="Segoe UI" w:cs="Segoe UI"/>
                <w:color w:val="FF0000"/>
                <w:kern w:val="0"/>
                <w:szCs w:val="21"/>
                <w:highlight w:val="yellow"/>
              </w:rPr>
              <w:t>SIM</w:t>
            </w:r>
            <w:r w:rsidRPr="00A36827">
              <w:rPr>
                <w:rFonts w:ascii="Segoe UI" w:eastAsia="宋体" w:hAnsi="Segoe UI" w:cs="Segoe UI"/>
                <w:color w:val="FF0000"/>
                <w:kern w:val="0"/>
                <w:szCs w:val="21"/>
                <w:highlight w:val="yellow"/>
              </w:rPr>
              <w:t>里的</w:t>
            </w:r>
            <w:r w:rsidRPr="00A36827">
              <w:rPr>
                <w:rFonts w:ascii="Segoe UI" w:eastAsia="宋体" w:hAnsi="Segoe UI" w:cs="Segoe UI"/>
                <w:color w:val="FF0000"/>
                <w:kern w:val="0"/>
                <w:szCs w:val="21"/>
                <w:highlight w:val="yellow"/>
              </w:rPr>
              <w:t>Higher Priority PLMN search period 6</w:t>
            </w:r>
            <w:r w:rsidRPr="00A36827">
              <w:rPr>
                <w:rFonts w:ascii="Segoe UI" w:eastAsia="宋体" w:hAnsi="Segoe UI" w:cs="Segoe UI"/>
                <w:color w:val="FF0000"/>
                <w:kern w:val="0"/>
                <w:szCs w:val="21"/>
                <w:highlight w:val="yellow"/>
              </w:rPr>
              <w:t>分钟</w:t>
            </w:r>
          </w:p>
          <w:p w14:paraId="4F90A5AB" w14:textId="77777777" w:rsidR="00A36827" w:rsidRPr="00A36827" w:rsidRDefault="00A36827" w:rsidP="00A36827">
            <w:pPr>
              <w:widowControl/>
              <w:shd w:val="clear" w:color="auto" w:fill="F4F5F7"/>
              <w:kinsoku/>
              <w:adjustRightInd/>
              <w:rPr>
                <w:rFonts w:ascii="Segoe UI" w:eastAsia="宋体" w:hAnsi="Segoe UI" w:cs="Segoe UI"/>
                <w:color w:val="172B4D"/>
                <w:kern w:val="0"/>
                <w:szCs w:val="21"/>
              </w:rPr>
            </w:pPr>
          </w:p>
          <w:p w14:paraId="0DDA1625" w14:textId="77777777" w:rsidR="00A36827" w:rsidRPr="00A36827" w:rsidRDefault="00A36827" w:rsidP="00A36827">
            <w:pPr>
              <w:widowControl/>
              <w:shd w:val="clear" w:color="auto" w:fill="F4F5F7"/>
              <w:kinsoku/>
              <w:adjustRightInd/>
              <w:rPr>
                <w:rFonts w:ascii="Segoe UI" w:eastAsia="宋体" w:hAnsi="Segoe UI" w:cs="Segoe UI"/>
                <w:color w:val="172B4D"/>
                <w:kern w:val="0"/>
                <w:szCs w:val="21"/>
              </w:rPr>
            </w:pPr>
            <w:r w:rsidRPr="00A36827">
              <w:rPr>
                <w:rFonts w:ascii="Segoe UI" w:eastAsia="宋体" w:hAnsi="Segoe UI" w:cs="Segoe UI"/>
                <w:color w:val="172B4D"/>
                <w:kern w:val="0"/>
                <w:szCs w:val="21"/>
              </w:rPr>
              <w:t>4.4.3.3.1 Automatic and manual network selection modes</w:t>
            </w:r>
          </w:p>
          <w:p w14:paraId="70786C52" w14:textId="77777777" w:rsidR="00A36827" w:rsidRPr="00A36827" w:rsidRDefault="00A36827" w:rsidP="00A36827">
            <w:pPr>
              <w:widowControl/>
              <w:shd w:val="clear" w:color="auto" w:fill="F4F5F7"/>
              <w:kinsoku/>
              <w:adjustRightInd/>
              <w:rPr>
                <w:rFonts w:ascii="Segoe UI" w:eastAsia="宋体" w:hAnsi="Segoe UI" w:cs="Segoe UI"/>
                <w:color w:val="172B4D"/>
                <w:kern w:val="0"/>
                <w:szCs w:val="21"/>
              </w:rPr>
            </w:pPr>
            <w:r w:rsidRPr="00A36827">
              <w:rPr>
                <w:rFonts w:ascii="Segoe UI" w:eastAsia="宋体" w:hAnsi="Segoe UI" w:cs="Segoe UI"/>
                <w:color w:val="172B4D"/>
                <w:kern w:val="0"/>
                <w:szCs w:val="21"/>
              </w:rPr>
              <w:t> </w:t>
            </w:r>
          </w:p>
          <w:p w14:paraId="00E5C4A7" w14:textId="02902F6F" w:rsidR="00A36827" w:rsidRPr="00A36827" w:rsidRDefault="00A36827" w:rsidP="00A36827">
            <w:pPr>
              <w:widowControl/>
              <w:shd w:val="clear" w:color="auto" w:fill="F4F5F7"/>
              <w:kinsoku/>
              <w:adjustRightInd/>
              <w:rPr>
                <w:rFonts w:ascii="Segoe UI" w:eastAsia="宋体" w:hAnsi="Segoe UI" w:cs="Segoe UI"/>
                <w:color w:val="FF0000"/>
                <w:kern w:val="0"/>
                <w:szCs w:val="21"/>
              </w:rPr>
            </w:pPr>
            <w:r w:rsidRPr="00A36827">
              <w:rPr>
                <w:rFonts w:ascii="Segoe UI" w:eastAsia="宋体" w:hAnsi="Segoe UI" w:cs="Segoe UI"/>
                <w:color w:val="172B4D"/>
                <w:kern w:val="0"/>
                <w:szCs w:val="21"/>
              </w:rPr>
              <w:t>b) The MS shall make the</w:t>
            </w:r>
            <w:r w:rsidRPr="00A36827">
              <w:rPr>
                <w:rFonts w:ascii="Segoe UI" w:eastAsia="宋体" w:hAnsi="Segoe UI" w:cs="Segoe UI"/>
                <w:color w:val="FF0000"/>
                <w:kern w:val="0"/>
                <w:szCs w:val="21"/>
              </w:rPr>
              <w:t xml:space="preserve"> first attempt after a period of at least 2 minutes and at most T minutes:</w:t>
            </w:r>
          </w:p>
          <w:p w14:paraId="09B5E0E3" w14:textId="77777777" w:rsidR="00A36827" w:rsidRPr="00A36827" w:rsidRDefault="00A36827" w:rsidP="002005EB">
            <w:pPr>
              <w:widowControl/>
              <w:numPr>
                <w:ilvl w:val="0"/>
                <w:numId w:val="64"/>
              </w:numPr>
              <w:shd w:val="clear" w:color="auto" w:fill="F4F5F7"/>
              <w:kinsoku/>
              <w:adjustRightInd/>
              <w:spacing w:before="100" w:beforeAutospacing="1" w:after="100" w:afterAutospacing="1"/>
              <w:ind w:left="0"/>
              <w:rPr>
                <w:rFonts w:ascii="Segoe UI" w:eastAsia="宋体" w:hAnsi="Segoe UI" w:cs="Segoe UI"/>
                <w:color w:val="172B4D"/>
                <w:kern w:val="0"/>
                <w:szCs w:val="21"/>
              </w:rPr>
            </w:pPr>
            <w:r w:rsidRPr="00A36827">
              <w:rPr>
                <w:rFonts w:ascii="Segoe UI" w:eastAsia="宋体" w:hAnsi="Segoe UI" w:cs="Segoe UI"/>
                <w:color w:val="172B4D"/>
                <w:kern w:val="0"/>
                <w:szCs w:val="21"/>
              </w:rPr>
              <w:t>only after switch on if Fast First Higher Priority PLMN search is disabled; or</w:t>
            </w:r>
          </w:p>
          <w:p w14:paraId="5C822643" w14:textId="0AE6D53D" w:rsidR="00A36827" w:rsidRPr="00CA03A5" w:rsidRDefault="00A36827" w:rsidP="002005EB">
            <w:pPr>
              <w:widowControl/>
              <w:numPr>
                <w:ilvl w:val="0"/>
                <w:numId w:val="64"/>
              </w:numPr>
              <w:shd w:val="clear" w:color="auto" w:fill="F4F5F7"/>
              <w:kinsoku/>
              <w:adjustRightInd/>
              <w:spacing w:before="100" w:beforeAutospacing="1" w:after="100" w:afterAutospacing="1"/>
              <w:ind w:left="0"/>
              <w:rPr>
                <w:rFonts w:ascii="Segoe UI" w:eastAsia="宋体" w:hAnsi="Segoe UI" w:cs="Segoe UI"/>
                <w:color w:val="172B4D"/>
                <w:kern w:val="0"/>
                <w:szCs w:val="21"/>
              </w:rPr>
            </w:pPr>
            <w:r w:rsidRPr="00A36827">
              <w:rPr>
                <w:rFonts w:ascii="Segoe UI" w:eastAsia="宋体" w:hAnsi="Segoe UI" w:cs="Segoe UI"/>
                <w:color w:val="172B4D"/>
                <w:kern w:val="0"/>
                <w:szCs w:val="21"/>
              </w:rPr>
              <w:t>after switch on or upon selecting a VPLMN if Fast First Higher Priority PLMN search is enabled.</w:t>
            </w:r>
          </w:p>
        </w:tc>
      </w:tr>
    </w:tbl>
    <w:p w14:paraId="66733240" w14:textId="6D626BB0" w:rsidR="005A7045" w:rsidRPr="007F7AA4" w:rsidRDefault="005A7045" w:rsidP="005A7045">
      <w:pPr>
        <w:pStyle w:val="2"/>
        <w:spacing w:before="156" w:after="156"/>
        <w:rPr>
          <w:rFonts w:cs="Times New Roman"/>
        </w:rPr>
      </w:pPr>
      <w:bookmarkStart w:id="270" w:name="_Toc87714815"/>
      <w:r w:rsidRPr="007F7AA4">
        <w:rPr>
          <w:rFonts w:cs="Times New Roman"/>
        </w:rPr>
        <w:lastRenderedPageBreak/>
        <w:t>5G</w:t>
      </w:r>
      <w:r w:rsidRPr="007F7AA4">
        <w:rPr>
          <w:rFonts w:cs="Times New Roman"/>
        </w:rPr>
        <w:t>相关问题</w:t>
      </w:r>
      <w:bookmarkEnd w:id="270"/>
    </w:p>
    <w:p w14:paraId="2AA9774C" w14:textId="66199C33" w:rsidR="005A7045" w:rsidRPr="007F7AA4" w:rsidRDefault="005A7045" w:rsidP="005A7045">
      <w:pPr>
        <w:pStyle w:val="3"/>
        <w:spacing w:before="156" w:after="156"/>
        <w:rPr>
          <w:rFonts w:eastAsiaTheme="majorEastAsia" w:cs="Times New Roman"/>
        </w:rPr>
      </w:pPr>
      <w:bookmarkStart w:id="271" w:name="_Toc87714816"/>
      <w:r w:rsidRPr="007F7AA4">
        <w:rPr>
          <w:rFonts w:eastAsiaTheme="majorEastAsia" w:cs="Times New Roman"/>
        </w:rPr>
        <w:t>手机无法驻留到双</w:t>
      </w:r>
      <w:r w:rsidRPr="007F7AA4">
        <w:rPr>
          <w:rFonts w:eastAsiaTheme="majorEastAsia" w:cs="Times New Roman"/>
        </w:rPr>
        <w:t>5G</w:t>
      </w:r>
      <w:bookmarkEnd w:id="271"/>
    </w:p>
    <w:p w14:paraId="3F4FE0D2" w14:textId="5119B74F" w:rsidR="00BD4615" w:rsidRPr="007F7AA4" w:rsidRDefault="00B73E2B" w:rsidP="00B73E2B">
      <w:pPr>
        <w:rPr>
          <w:rFonts w:eastAsiaTheme="majorEastAsia" w:cs="Times New Roman"/>
        </w:rPr>
      </w:pPr>
      <w:r w:rsidRPr="007F7AA4">
        <w:rPr>
          <w:rFonts w:eastAsiaTheme="majorEastAsia" w:cs="Times New Roman"/>
        </w:rPr>
        <w:t>AP</w:t>
      </w:r>
      <w:r w:rsidRPr="007F7AA4">
        <w:rPr>
          <w:rFonts w:eastAsiaTheme="majorEastAsia" w:cs="Times New Roman"/>
        </w:rPr>
        <w:t>侧已经设置了双</w:t>
      </w:r>
      <w:r w:rsidRPr="007F7AA4">
        <w:rPr>
          <w:rFonts w:eastAsiaTheme="majorEastAsia" w:cs="Times New Roman"/>
        </w:rPr>
        <w:t>5G</w:t>
      </w:r>
      <w:r w:rsidRPr="007F7AA4">
        <w:rPr>
          <w:rFonts w:eastAsiaTheme="majorEastAsia" w:cs="Times New Roman"/>
        </w:rPr>
        <w:t>的能力给</w:t>
      </w:r>
      <w:r w:rsidRPr="007F7AA4">
        <w:rPr>
          <w:rFonts w:eastAsiaTheme="majorEastAsia" w:cs="Times New Roman"/>
        </w:rPr>
        <w:t>Modem</w:t>
      </w:r>
      <w:r w:rsidRPr="007F7AA4">
        <w:rPr>
          <w:rFonts w:eastAsiaTheme="majorEastAsia" w:cs="Times New Roman"/>
        </w:rPr>
        <w:t>，但是注册时，</w:t>
      </w:r>
      <w:r w:rsidRPr="007F7AA4">
        <w:rPr>
          <w:rFonts w:eastAsiaTheme="majorEastAsia" w:cs="Times New Roman"/>
        </w:rPr>
        <w:t>Modem</w:t>
      </w:r>
      <w:r w:rsidRPr="007F7AA4">
        <w:rPr>
          <w:rFonts w:eastAsiaTheme="majorEastAsia" w:cs="Times New Roman"/>
        </w:rPr>
        <w:t>副卡不上报</w:t>
      </w:r>
      <w:r w:rsidRPr="007F7AA4">
        <w:rPr>
          <w:rFonts w:eastAsiaTheme="majorEastAsia" w:cs="Times New Roman"/>
        </w:rPr>
        <w:t>DCNR</w:t>
      </w:r>
      <w:r w:rsidRPr="007F7AA4">
        <w:rPr>
          <w:rFonts w:eastAsiaTheme="majorEastAsia" w:cs="Times New Roman"/>
        </w:rPr>
        <w:t>能力给网络。</w:t>
      </w:r>
      <w:r w:rsidR="00212367" w:rsidRPr="007F7AA4">
        <w:rPr>
          <w:rFonts w:eastAsiaTheme="majorEastAsia" w:cs="Times New Roman"/>
        </w:rPr>
        <w:t>这里的问题是</w:t>
      </w:r>
      <w:r w:rsidR="00212367" w:rsidRPr="007F7AA4">
        <w:rPr>
          <w:rFonts w:eastAsiaTheme="majorEastAsia" w:cs="Times New Roman"/>
        </w:rPr>
        <w:t>Modem</w:t>
      </w:r>
      <w:r w:rsidR="00212367" w:rsidRPr="007F7AA4">
        <w:rPr>
          <w:rFonts w:eastAsiaTheme="majorEastAsia" w:cs="Times New Roman"/>
        </w:rPr>
        <w:t>双</w:t>
      </w:r>
      <w:r w:rsidR="00212367" w:rsidRPr="007F7AA4">
        <w:rPr>
          <w:rFonts w:eastAsiaTheme="majorEastAsia" w:cs="Times New Roman"/>
        </w:rPr>
        <w:t>5G</w:t>
      </w:r>
      <w:r w:rsidR="00212367" w:rsidRPr="007F7AA4">
        <w:rPr>
          <w:rFonts w:eastAsiaTheme="majorEastAsia" w:cs="Times New Roman"/>
        </w:rPr>
        <w:t>的</w:t>
      </w:r>
      <w:r w:rsidR="00212367" w:rsidRPr="007F7AA4">
        <w:rPr>
          <w:rFonts w:eastAsiaTheme="majorEastAsia" w:cs="Times New Roman"/>
        </w:rPr>
        <w:t>NV</w:t>
      </w:r>
      <w:r w:rsidR="00212367" w:rsidRPr="007F7AA4">
        <w:rPr>
          <w:rFonts w:eastAsiaTheme="majorEastAsia" w:cs="Times New Roman"/>
        </w:rPr>
        <w:t>没有打开。</w:t>
      </w:r>
    </w:p>
    <w:p w14:paraId="2A748BE3" w14:textId="5DFF72EA" w:rsidR="005A7045" w:rsidRPr="007F7AA4" w:rsidRDefault="005A7045" w:rsidP="001D6EB4">
      <w:pPr>
        <w:rPr>
          <w:rFonts w:eastAsiaTheme="majorEastAsia" w:cs="Times New Roman"/>
        </w:rPr>
      </w:pPr>
      <w:r w:rsidRPr="007F7AA4">
        <w:rPr>
          <w:rFonts w:eastAsiaTheme="majorEastAsia" w:cs="Times New Roman"/>
        </w:rPr>
        <w:t xml:space="preserve">CANNON-8683 J22-Q-CN-NJ </w:t>
      </w:r>
      <w:r w:rsidRPr="007F7AA4">
        <w:rPr>
          <w:rFonts w:eastAsiaTheme="majorEastAsia" w:cs="Times New Roman"/>
        </w:rPr>
        <w:t>【</w:t>
      </w:r>
      <w:r w:rsidRPr="007F7AA4">
        <w:rPr>
          <w:rFonts w:eastAsiaTheme="majorEastAsia" w:cs="Times New Roman"/>
        </w:rPr>
        <w:t>Modem</w:t>
      </w:r>
      <w:r w:rsidRPr="007F7AA4">
        <w:rPr>
          <w:rFonts w:eastAsiaTheme="majorEastAsia" w:cs="Times New Roman"/>
        </w:rPr>
        <w:t>】手机无法注册双</w:t>
      </w:r>
      <w:r w:rsidRPr="007F7AA4">
        <w:rPr>
          <w:rFonts w:eastAsiaTheme="majorEastAsia" w:cs="Times New Roman"/>
        </w:rPr>
        <w:t xml:space="preserve">5G_ </w:t>
      </w:r>
      <w:r w:rsidRPr="007F7AA4">
        <w:rPr>
          <w:rFonts w:eastAsiaTheme="majorEastAsia" w:cs="Times New Roman"/>
        </w:rPr>
        <w:t>单机必现</w:t>
      </w:r>
      <w:r w:rsidRPr="007F7AA4">
        <w:rPr>
          <w:rFonts w:eastAsiaTheme="majorEastAsia" w:cs="Times New Roman"/>
        </w:rPr>
        <w:t>_V12.0.9.0.QJECNXM</w:t>
      </w:r>
    </w:p>
    <w:p w14:paraId="66A7EC56" w14:textId="54F71631" w:rsidR="00636011" w:rsidRPr="007F7AA4" w:rsidRDefault="00636011" w:rsidP="00636011">
      <w:pPr>
        <w:rPr>
          <w:rFonts w:eastAsiaTheme="majorEastAsia" w:cs="Times New Roman"/>
        </w:rPr>
      </w:pPr>
    </w:p>
    <w:tbl>
      <w:tblPr>
        <w:tblStyle w:val="a7"/>
        <w:tblW w:w="0" w:type="auto"/>
        <w:tblLook w:val="04A0" w:firstRow="1" w:lastRow="0" w:firstColumn="1" w:lastColumn="0" w:noHBand="0" w:noVBand="1"/>
      </w:tblPr>
      <w:tblGrid>
        <w:gridCol w:w="13454"/>
      </w:tblGrid>
      <w:tr w:rsidR="00212367" w:rsidRPr="007F7AA4" w14:paraId="43C17D14" w14:textId="77777777" w:rsidTr="00212367">
        <w:tc>
          <w:tcPr>
            <w:tcW w:w="13454" w:type="dxa"/>
          </w:tcPr>
          <w:p w14:paraId="5ECFA719" w14:textId="77777777" w:rsidR="00212367" w:rsidRPr="007F7AA4" w:rsidRDefault="00212367" w:rsidP="00212367">
            <w:pPr>
              <w:rPr>
                <w:rFonts w:eastAsiaTheme="majorEastAsia" w:cs="Times New Roman"/>
              </w:rPr>
            </w:pPr>
            <w:r w:rsidRPr="007F7AA4">
              <w:rPr>
                <w:rFonts w:eastAsiaTheme="majorEastAsia" w:cs="Times New Roman"/>
              </w:rPr>
              <w:t>Type</w:t>
            </w:r>
            <w:r w:rsidRPr="007F7AA4">
              <w:rPr>
                <w:rFonts w:eastAsiaTheme="majorEastAsia" w:cs="Times New Roman"/>
              </w:rPr>
              <w:tab/>
              <w:t>Index</w:t>
            </w:r>
            <w:r w:rsidRPr="007F7AA4">
              <w:rPr>
                <w:rFonts w:eastAsiaTheme="majorEastAsia" w:cs="Times New Roman"/>
              </w:rPr>
              <w:tab/>
              <w:t>Time</w:t>
            </w:r>
            <w:r w:rsidRPr="007F7AA4">
              <w:rPr>
                <w:rFonts w:eastAsiaTheme="majorEastAsia" w:cs="Times New Roman"/>
              </w:rPr>
              <w:tab/>
              <w:t>Local Time</w:t>
            </w:r>
            <w:r w:rsidRPr="007F7AA4">
              <w:rPr>
                <w:rFonts w:eastAsiaTheme="majorEastAsia" w:cs="Times New Roman"/>
              </w:rPr>
              <w:tab/>
              <w:t>Module</w:t>
            </w:r>
            <w:r w:rsidRPr="007F7AA4">
              <w:rPr>
                <w:rFonts w:eastAsiaTheme="majorEastAsia" w:cs="Times New Roman"/>
              </w:rPr>
              <w:tab/>
              <w:t>Message</w:t>
            </w:r>
            <w:r w:rsidRPr="007F7AA4">
              <w:rPr>
                <w:rFonts w:eastAsiaTheme="majorEastAsia" w:cs="Times New Roman"/>
              </w:rPr>
              <w:tab/>
              <w:t>Comment</w:t>
            </w:r>
            <w:r w:rsidRPr="007F7AA4">
              <w:rPr>
                <w:rFonts w:eastAsiaTheme="majorEastAsia" w:cs="Times New Roman"/>
              </w:rPr>
              <w:tab/>
              <w:t>Time Differences</w:t>
            </w:r>
          </w:p>
          <w:p w14:paraId="5F4A5C1F" w14:textId="77777777" w:rsidR="00212367" w:rsidRPr="007F7AA4" w:rsidRDefault="00212367" w:rsidP="00212367">
            <w:pPr>
              <w:rPr>
                <w:rFonts w:eastAsiaTheme="majorEastAsia" w:cs="Times New Roman"/>
                <w:color w:val="FF0000"/>
              </w:rPr>
            </w:pPr>
            <w:r w:rsidRPr="007F7AA4">
              <w:rPr>
                <w:rFonts w:eastAsiaTheme="majorEastAsia" w:cs="Times New Roman"/>
                <w:color w:val="FF0000"/>
                <w:highlight w:val="yellow"/>
              </w:rPr>
              <w:t>PS</w:t>
            </w:r>
            <w:r w:rsidRPr="007F7AA4">
              <w:rPr>
                <w:rFonts w:eastAsiaTheme="majorEastAsia" w:cs="Times New Roman"/>
                <w:color w:val="FF0000"/>
                <w:highlight w:val="yellow"/>
              </w:rPr>
              <w:tab/>
              <w:t>1715</w:t>
            </w:r>
            <w:r w:rsidRPr="007F7AA4">
              <w:rPr>
                <w:rFonts w:eastAsiaTheme="majorEastAsia" w:cs="Times New Roman"/>
                <w:color w:val="FF0000"/>
                <w:highlight w:val="yellow"/>
              </w:rPr>
              <w:tab/>
              <w:t>24323268</w:t>
            </w:r>
            <w:r w:rsidRPr="007F7AA4">
              <w:rPr>
                <w:rFonts w:eastAsiaTheme="majorEastAsia" w:cs="Times New Roman"/>
                <w:color w:val="FF0000"/>
                <w:highlight w:val="yellow"/>
              </w:rPr>
              <w:tab/>
              <w:t>10:26:52:998</w:t>
            </w:r>
            <w:r w:rsidRPr="007F7AA4">
              <w:rPr>
                <w:rFonts w:eastAsiaTheme="majorEastAsia" w:cs="Times New Roman"/>
                <w:color w:val="FF0000"/>
                <w:highlight w:val="yellow"/>
              </w:rPr>
              <w:tab/>
              <w:t>EMM_2</w:t>
            </w:r>
            <w:r w:rsidRPr="007F7AA4">
              <w:rPr>
                <w:rFonts w:eastAsiaTheme="majorEastAsia" w:cs="Times New Roman"/>
                <w:color w:val="FF0000"/>
                <w:highlight w:val="yellow"/>
              </w:rPr>
              <w:tab/>
              <w:t>[EMM COMMON] current RAT mode:ERAT_LTE_UMTSFDD_GSM || active RAT: EMM_RATCHG_NCTXT_LTE</w:t>
            </w:r>
            <w:r w:rsidRPr="007F7AA4">
              <w:rPr>
                <w:rFonts w:eastAsiaTheme="majorEastAsia" w:cs="Times New Roman"/>
                <w:color w:val="FF0000"/>
              </w:rPr>
              <w:tab/>
            </w:r>
            <w:r w:rsidRPr="007F7AA4">
              <w:rPr>
                <w:rFonts w:eastAsiaTheme="majorEastAsia" w:cs="Times New Roman"/>
                <w:color w:val="FF0000"/>
              </w:rPr>
              <w:tab/>
            </w:r>
          </w:p>
          <w:p w14:paraId="42BCFCA2" w14:textId="77777777" w:rsidR="00212367" w:rsidRPr="007F7AA4" w:rsidRDefault="00212367" w:rsidP="00212367">
            <w:pPr>
              <w:rPr>
                <w:rFonts w:eastAsiaTheme="majorEastAsia" w:cs="Times New Roman"/>
              </w:rPr>
            </w:pPr>
            <w:r w:rsidRPr="007F7AA4">
              <w:rPr>
                <w:rFonts w:eastAsiaTheme="majorEastAsia" w:cs="Times New Roman"/>
              </w:rPr>
              <w:t>OTA</w:t>
            </w:r>
            <w:r w:rsidRPr="007F7AA4">
              <w:rPr>
                <w:rFonts w:eastAsiaTheme="majorEastAsia" w:cs="Times New Roman"/>
              </w:rPr>
              <w:tab/>
              <w:t>1736</w:t>
            </w:r>
            <w:r w:rsidRPr="007F7AA4">
              <w:rPr>
                <w:rFonts w:eastAsiaTheme="majorEastAsia" w:cs="Times New Roman"/>
              </w:rPr>
              <w:tab/>
              <w:t>24323269</w:t>
            </w:r>
            <w:r w:rsidRPr="007F7AA4">
              <w:rPr>
                <w:rFonts w:eastAsiaTheme="majorEastAsia" w:cs="Times New Roman"/>
              </w:rPr>
              <w:tab/>
              <w:t>10:26:52:998</w:t>
            </w:r>
            <w:r w:rsidRPr="007F7AA4">
              <w:rPr>
                <w:rFonts w:eastAsiaTheme="majorEastAsia" w:cs="Times New Roman"/>
              </w:rPr>
              <w:tab/>
              <w:t>EMM_NASMSG_2</w:t>
            </w:r>
            <w:r w:rsidRPr="007F7AA4">
              <w:rPr>
                <w:rFonts w:eastAsiaTheme="majorEastAsia" w:cs="Times New Roman"/>
              </w:rPr>
              <w:tab/>
              <w:t>[MS-&gt;NW] EMM_Attach_Request(EPS attach type="EMM_ATTACH_TYPE_COMBINED_ATTACH")</w:t>
            </w:r>
            <w:r w:rsidRPr="007F7AA4">
              <w:rPr>
                <w:rFonts w:eastAsiaTheme="majorEastAsia" w:cs="Times New Roman"/>
              </w:rPr>
              <w:tab/>
            </w:r>
            <w:r w:rsidRPr="007F7AA4">
              <w:rPr>
                <w:rFonts w:eastAsiaTheme="majorEastAsia" w:cs="Times New Roman"/>
              </w:rPr>
              <w:tab/>
            </w:r>
          </w:p>
          <w:p w14:paraId="6734B7DA" w14:textId="1C90FBCB" w:rsidR="00212367" w:rsidRPr="007F7AA4" w:rsidRDefault="00212367" w:rsidP="00212367">
            <w:pPr>
              <w:rPr>
                <w:rFonts w:eastAsiaTheme="majorEastAsia" w:cs="Times New Roman"/>
              </w:rPr>
            </w:pPr>
            <w:r w:rsidRPr="007F7AA4">
              <w:rPr>
                <w:rFonts w:eastAsiaTheme="majorEastAsia" w:cs="Times New Roman"/>
              </w:rPr>
              <w:t>OTA</w:t>
            </w:r>
            <w:r w:rsidRPr="007F7AA4">
              <w:rPr>
                <w:rFonts w:eastAsiaTheme="majorEastAsia" w:cs="Times New Roman"/>
              </w:rPr>
              <w:tab/>
              <w:t>13390</w:t>
            </w:r>
            <w:r w:rsidRPr="007F7AA4">
              <w:rPr>
                <w:rFonts w:eastAsiaTheme="majorEastAsia" w:cs="Times New Roman"/>
              </w:rPr>
              <w:tab/>
              <w:t>24339515</w:t>
            </w:r>
            <w:r w:rsidRPr="007F7AA4">
              <w:rPr>
                <w:rFonts w:eastAsiaTheme="majorEastAsia" w:cs="Times New Roman"/>
              </w:rPr>
              <w:tab/>
              <w:t>10:26:54:000</w:t>
            </w:r>
            <w:r w:rsidRPr="007F7AA4">
              <w:rPr>
                <w:rFonts w:eastAsiaTheme="majorEastAsia" w:cs="Times New Roman"/>
              </w:rPr>
              <w:tab/>
              <w:t>EMM_NASMSG_2</w:t>
            </w:r>
            <w:r w:rsidRPr="007F7AA4">
              <w:rPr>
                <w:rFonts w:eastAsiaTheme="majorEastAsia" w:cs="Times New Roman"/>
              </w:rPr>
              <w:tab/>
              <w:t>[NW-&gt;MS] EMM_Attach_Accept(EPS attach result="EMM_ATTACH_RESULT_COMBINED_ATTACHED")</w:t>
            </w:r>
            <w:r w:rsidRPr="007F7AA4">
              <w:rPr>
                <w:rFonts w:eastAsiaTheme="majorEastAsia" w:cs="Times New Roman"/>
              </w:rPr>
              <w:tab/>
            </w:r>
            <w:r w:rsidRPr="007F7AA4">
              <w:rPr>
                <w:rFonts w:eastAsiaTheme="majorEastAsia" w:cs="Times New Roman"/>
              </w:rPr>
              <w:tab/>
            </w:r>
          </w:p>
          <w:p w14:paraId="01185C2A" w14:textId="02EA37B9" w:rsidR="00A80416" w:rsidRPr="007F7AA4" w:rsidRDefault="00A80416" w:rsidP="00212367">
            <w:pPr>
              <w:rPr>
                <w:rFonts w:eastAsiaTheme="majorEastAsia" w:cs="Times New Roman"/>
              </w:rPr>
            </w:pPr>
            <w:r w:rsidRPr="007F7AA4">
              <w:rPr>
                <w:rFonts w:eastAsiaTheme="majorEastAsia" w:cs="Times New Roman"/>
              </w:rPr>
              <w:t xml:space="preserve">// </w:t>
            </w:r>
            <w:r w:rsidRPr="007F7AA4">
              <w:rPr>
                <w:rFonts w:eastAsiaTheme="majorEastAsia" w:cs="Times New Roman"/>
              </w:rPr>
              <w:t>从</w:t>
            </w:r>
            <w:r w:rsidRPr="007F7AA4">
              <w:rPr>
                <w:rFonts w:eastAsiaTheme="majorEastAsia" w:cs="Times New Roman"/>
              </w:rPr>
              <w:t>log</w:t>
            </w:r>
            <w:r w:rsidRPr="007F7AA4">
              <w:rPr>
                <w:rFonts w:eastAsiaTheme="majorEastAsia" w:cs="Times New Roman"/>
              </w:rPr>
              <w:t>看联通卡没有开</w:t>
            </w:r>
            <w:r w:rsidRPr="007F7AA4">
              <w:rPr>
                <w:rFonts w:eastAsiaTheme="majorEastAsia" w:cs="Times New Roman"/>
              </w:rPr>
              <w:t>5g</w:t>
            </w:r>
            <w:r w:rsidRPr="007F7AA4">
              <w:rPr>
                <w:rFonts w:eastAsiaTheme="majorEastAsia" w:cs="Times New Roman"/>
              </w:rPr>
              <w:t>功能</w:t>
            </w:r>
          </w:p>
          <w:p w14:paraId="6C7E20B3" w14:textId="77777777" w:rsidR="00212367" w:rsidRPr="007F7AA4" w:rsidRDefault="00212367" w:rsidP="00212367">
            <w:pPr>
              <w:rPr>
                <w:rFonts w:eastAsiaTheme="majorEastAsia" w:cs="Times New Roman"/>
              </w:rPr>
            </w:pPr>
            <w:r w:rsidRPr="007F7AA4">
              <w:rPr>
                <w:rFonts w:eastAsiaTheme="majorEastAsia" w:cs="Times New Roman"/>
                <w:highlight w:val="yellow"/>
              </w:rPr>
              <w:t>PS</w:t>
            </w:r>
            <w:r w:rsidRPr="007F7AA4">
              <w:rPr>
                <w:rFonts w:eastAsiaTheme="majorEastAsia" w:cs="Times New Roman"/>
                <w:highlight w:val="yellow"/>
              </w:rPr>
              <w:tab/>
              <w:t>44708</w:t>
            </w:r>
            <w:r w:rsidRPr="007F7AA4">
              <w:rPr>
                <w:rFonts w:eastAsiaTheme="majorEastAsia" w:cs="Times New Roman"/>
                <w:highlight w:val="yellow"/>
              </w:rPr>
              <w:tab/>
              <w:t>24367878</w:t>
            </w:r>
            <w:r w:rsidRPr="007F7AA4">
              <w:rPr>
                <w:rFonts w:eastAsiaTheme="majorEastAsia" w:cs="Times New Roman"/>
                <w:highlight w:val="yellow"/>
              </w:rPr>
              <w:tab/>
              <w:t>10:26:55:801</w:t>
            </w:r>
            <w:r w:rsidRPr="007F7AA4">
              <w:rPr>
                <w:rFonts w:eastAsiaTheme="majorEastAsia" w:cs="Times New Roman"/>
                <w:highlight w:val="yellow"/>
              </w:rPr>
              <w:tab/>
              <w:t>EMM</w:t>
            </w:r>
            <w:r w:rsidRPr="007F7AA4">
              <w:rPr>
                <w:rFonts w:eastAsiaTheme="majorEastAsia" w:cs="Times New Roman"/>
                <w:highlight w:val="yellow"/>
              </w:rPr>
              <w:tab/>
              <w:t>[EMM COMMON] current RAT mode: ERAT_NR_LTE_UMTSFDD_GSM || active RAT: EMM_RATCHG_NCTXT_LTE</w:t>
            </w:r>
            <w:r w:rsidRPr="007F7AA4">
              <w:rPr>
                <w:rFonts w:eastAsiaTheme="majorEastAsia" w:cs="Times New Roman"/>
              </w:rPr>
              <w:tab/>
            </w:r>
            <w:r w:rsidRPr="007F7AA4">
              <w:rPr>
                <w:rFonts w:eastAsiaTheme="majorEastAsia" w:cs="Times New Roman"/>
              </w:rPr>
              <w:tab/>
            </w:r>
          </w:p>
          <w:p w14:paraId="3DB9728E" w14:textId="77777777" w:rsidR="00212367" w:rsidRPr="007F7AA4" w:rsidRDefault="00212367" w:rsidP="00212367">
            <w:pPr>
              <w:rPr>
                <w:rFonts w:eastAsiaTheme="majorEastAsia" w:cs="Times New Roman"/>
              </w:rPr>
            </w:pPr>
            <w:r w:rsidRPr="007F7AA4">
              <w:rPr>
                <w:rFonts w:eastAsiaTheme="majorEastAsia" w:cs="Times New Roman"/>
              </w:rPr>
              <w:t>OTA</w:t>
            </w:r>
            <w:r w:rsidRPr="007F7AA4">
              <w:rPr>
                <w:rFonts w:eastAsiaTheme="majorEastAsia" w:cs="Times New Roman"/>
              </w:rPr>
              <w:tab/>
              <w:t>44735</w:t>
            </w:r>
            <w:r w:rsidRPr="007F7AA4">
              <w:rPr>
                <w:rFonts w:eastAsiaTheme="majorEastAsia" w:cs="Times New Roman"/>
              </w:rPr>
              <w:tab/>
              <w:t>24367880</w:t>
            </w:r>
            <w:r w:rsidRPr="007F7AA4">
              <w:rPr>
                <w:rFonts w:eastAsiaTheme="majorEastAsia" w:cs="Times New Roman"/>
              </w:rPr>
              <w:tab/>
              <w:t>10:26:55:801</w:t>
            </w:r>
            <w:r w:rsidRPr="007F7AA4">
              <w:rPr>
                <w:rFonts w:eastAsiaTheme="majorEastAsia" w:cs="Times New Roman"/>
              </w:rPr>
              <w:tab/>
              <w:t>EMM_NASMSG</w:t>
            </w:r>
            <w:r w:rsidRPr="007F7AA4">
              <w:rPr>
                <w:rFonts w:eastAsiaTheme="majorEastAsia" w:cs="Times New Roman"/>
              </w:rPr>
              <w:tab/>
              <w:t>[MS-&gt;NW] EMM_Attach_Request(EPS attach type="EMM_ATTACH_TYPE_COMBINED_ATTACH")</w:t>
            </w:r>
            <w:r w:rsidRPr="007F7AA4">
              <w:rPr>
                <w:rFonts w:eastAsiaTheme="majorEastAsia" w:cs="Times New Roman"/>
              </w:rPr>
              <w:tab/>
            </w:r>
            <w:r w:rsidRPr="007F7AA4">
              <w:rPr>
                <w:rFonts w:eastAsiaTheme="majorEastAsia" w:cs="Times New Roman"/>
              </w:rPr>
              <w:tab/>
            </w:r>
          </w:p>
          <w:p w14:paraId="25803D6E" w14:textId="0E6C916C" w:rsidR="00212367" w:rsidRPr="007F7AA4" w:rsidRDefault="00212367" w:rsidP="00212367">
            <w:pPr>
              <w:rPr>
                <w:rFonts w:eastAsiaTheme="majorEastAsia" w:cs="Times New Roman"/>
              </w:rPr>
            </w:pPr>
            <w:r w:rsidRPr="007F7AA4">
              <w:rPr>
                <w:rFonts w:eastAsiaTheme="majorEastAsia" w:cs="Times New Roman"/>
              </w:rPr>
              <w:t>OTA</w:t>
            </w:r>
            <w:r w:rsidRPr="007F7AA4">
              <w:rPr>
                <w:rFonts w:eastAsiaTheme="majorEastAsia" w:cs="Times New Roman"/>
              </w:rPr>
              <w:tab/>
              <w:t>49733</w:t>
            </w:r>
            <w:r w:rsidRPr="007F7AA4">
              <w:rPr>
                <w:rFonts w:eastAsiaTheme="majorEastAsia" w:cs="Times New Roman"/>
              </w:rPr>
              <w:tab/>
              <w:t>24377879</w:t>
            </w:r>
            <w:r w:rsidRPr="007F7AA4">
              <w:rPr>
                <w:rFonts w:eastAsiaTheme="majorEastAsia" w:cs="Times New Roman"/>
              </w:rPr>
              <w:tab/>
              <w:t>10:26:56:403</w:t>
            </w:r>
            <w:r w:rsidRPr="007F7AA4">
              <w:rPr>
                <w:rFonts w:eastAsiaTheme="majorEastAsia" w:cs="Times New Roman"/>
              </w:rPr>
              <w:tab/>
              <w:t>EMM_NASMSG</w:t>
            </w:r>
            <w:r w:rsidRPr="007F7AA4">
              <w:rPr>
                <w:rFonts w:eastAsiaTheme="majorEastAsia" w:cs="Times New Roman"/>
              </w:rPr>
              <w:tab/>
              <w:t>[NW-&gt;MS] EMM_Attach_Accept(EPS attach result="EMM_ATTACH_RESULT_COMBINED_ATTACHED")</w:t>
            </w:r>
            <w:r w:rsidRPr="007F7AA4">
              <w:rPr>
                <w:rFonts w:eastAsiaTheme="majorEastAsia" w:cs="Times New Roman"/>
              </w:rPr>
              <w:tab/>
            </w:r>
            <w:r w:rsidRPr="007F7AA4">
              <w:rPr>
                <w:rFonts w:eastAsiaTheme="majorEastAsia" w:cs="Times New Roman"/>
              </w:rPr>
              <w:tab/>
            </w:r>
          </w:p>
        </w:tc>
      </w:tr>
    </w:tbl>
    <w:p w14:paraId="418E534B" w14:textId="77777777" w:rsidR="00212367" w:rsidRPr="007F7AA4" w:rsidRDefault="00212367" w:rsidP="00636011">
      <w:pPr>
        <w:rPr>
          <w:rFonts w:eastAsiaTheme="majorEastAsia" w:cs="Times New Roman"/>
        </w:rPr>
      </w:pPr>
    </w:p>
    <w:p w14:paraId="56045354" w14:textId="70DDA28C" w:rsidR="00636011" w:rsidRPr="007F7AA4" w:rsidRDefault="000208B4" w:rsidP="001D6EB4">
      <w:pPr>
        <w:rPr>
          <w:rFonts w:eastAsiaTheme="majorEastAsia" w:cs="Times New Roman"/>
        </w:rPr>
      </w:pPr>
      <w:r w:rsidRPr="007F7AA4">
        <w:rPr>
          <w:rFonts w:eastAsiaTheme="majorEastAsia" w:cs="Times New Roman"/>
        </w:rPr>
        <w:t>双</w:t>
      </w:r>
      <w:r w:rsidRPr="007F7AA4">
        <w:rPr>
          <w:rFonts w:eastAsiaTheme="majorEastAsia" w:cs="Times New Roman"/>
        </w:rPr>
        <w:t>5G</w:t>
      </w:r>
      <w:r w:rsidRPr="007F7AA4">
        <w:rPr>
          <w:rFonts w:eastAsiaTheme="majorEastAsia" w:cs="Times New Roman"/>
        </w:rPr>
        <w:t>设置：</w:t>
      </w:r>
    </w:p>
    <w:p w14:paraId="67D4C143" w14:textId="5177F041" w:rsidR="000208B4" w:rsidRPr="007F7AA4" w:rsidRDefault="000208B4" w:rsidP="000208B4">
      <w:pPr>
        <w:rPr>
          <w:rFonts w:eastAsiaTheme="majorEastAsia" w:cs="Times New Roman"/>
        </w:rPr>
      </w:pPr>
      <w:r w:rsidRPr="007F7AA4">
        <w:rPr>
          <w:rFonts w:eastAsiaTheme="majorEastAsia" w:cs="Times New Roman"/>
        </w:rPr>
        <w:t>NVRAM</w:t>
      </w:r>
      <w:r w:rsidRPr="007F7AA4">
        <w:rPr>
          <w:rFonts w:eastAsiaTheme="majorEastAsia" w:cs="Times New Roman"/>
        </w:rPr>
        <w:t>的配置有可能是单</w:t>
      </w:r>
      <w:r w:rsidRPr="007F7AA4">
        <w:rPr>
          <w:rFonts w:eastAsiaTheme="majorEastAsia" w:cs="Times New Roman"/>
        </w:rPr>
        <w:t>NR</w:t>
      </w:r>
      <w:r w:rsidRPr="007F7AA4">
        <w:rPr>
          <w:rFonts w:eastAsiaTheme="majorEastAsia" w:cs="Times New Roman"/>
        </w:rPr>
        <w:t>配置。</w:t>
      </w:r>
    </w:p>
    <w:p w14:paraId="68070752" w14:textId="77777777" w:rsidR="000208B4" w:rsidRPr="007F7AA4" w:rsidRDefault="000208B4" w:rsidP="000208B4">
      <w:pPr>
        <w:rPr>
          <w:rFonts w:eastAsiaTheme="majorEastAsia" w:cs="Times New Roman"/>
          <w:color w:val="FF0000"/>
        </w:rPr>
      </w:pPr>
      <w:r w:rsidRPr="007F7AA4">
        <w:rPr>
          <w:rFonts w:eastAsiaTheme="majorEastAsia" w:cs="Times New Roman"/>
          <w:color w:val="FF0000"/>
        </w:rPr>
        <w:t>请连</w:t>
      </w:r>
      <w:r w:rsidRPr="007F7AA4">
        <w:rPr>
          <w:rFonts w:eastAsiaTheme="majorEastAsia" w:cs="Times New Roman"/>
          <w:color w:val="FF0000"/>
        </w:rPr>
        <w:t>meta tool</w:t>
      </w:r>
      <w:r w:rsidRPr="007F7AA4">
        <w:rPr>
          <w:rFonts w:eastAsiaTheme="majorEastAsia" w:cs="Times New Roman"/>
          <w:color w:val="FF0000"/>
        </w:rPr>
        <w:t>修改</w:t>
      </w:r>
      <w:r w:rsidRPr="007F7AA4">
        <w:rPr>
          <w:rFonts w:eastAsiaTheme="majorEastAsia" w:cs="Times New Roman"/>
          <w:b/>
          <w:color w:val="FF0000"/>
        </w:rPr>
        <w:t>NVRAM_EF_RAC_PREFERENCE_LID</w:t>
      </w:r>
      <w:r w:rsidRPr="007F7AA4">
        <w:rPr>
          <w:rFonts w:eastAsiaTheme="majorEastAsia" w:cs="Times New Roman"/>
          <w:b/>
          <w:color w:val="FF0000"/>
        </w:rPr>
        <w:t>的</w:t>
      </w:r>
      <w:r w:rsidRPr="007F7AA4">
        <w:rPr>
          <w:rFonts w:eastAsiaTheme="majorEastAsia" w:cs="Times New Roman"/>
          <w:b/>
          <w:color w:val="FF0000"/>
        </w:rPr>
        <w:t>NR allowed</w:t>
      </w:r>
      <w:r w:rsidRPr="007F7AA4">
        <w:rPr>
          <w:rFonts w:eastAsiaTheme="majorEastAsia" w:cs="Times New Roman"/>
          <w:b/>
          <w:color w:val="FF0000"/>
        </w:rPr>
        <w:t>字段（正常应该为</w:t>
      </w:r>
      <w:r w:rsidRPr="007F7AA4">
        <w:rPr>
          <w:rFonts w:eastAsiaTheme="majorEastAsia" w:cs="Times New Roman"/>
          <w:b/>
          <w:color w:val="FF0000"/>
        </w:rPr>
        <w:t>255</w:t>
      </w:r>
      <w:r w:rsidRPr="007F7AA4">
        <w:rPr>
          <w:rFonts w:eastAsiaTheme="majorEastAsia" w:cs="Times New Roman"/>
          <w:b/>
          <w:color w:val="FF0000"/>
        </w:rPr>
        <w:t>表示双</w:t>
      </w:r>
      <w:r w:rsidRPr="007F7AA4">
        <w:rPr>
          <w:rFonts w:eastAsiaTheme="majorEastAsia" w:cs="Times New Roman"/>
          <w:b/>
          <w:color w:val="FF0000"/>
        </w:rPr>
        <w:t>NR</w:t>
      </w:r>
      <w:r w:rsidRPr="007F7AA4">
        <w:rPr>
          <w:rFonts w:eastAsiaTheme="majorEastAsia" w:cs="Times New Roman"/>
          <w:b/>
          <w:color w:val="FF0000"/>
        </w:rPr>
        <w:t>，</w:t>
      </w:r>
      <w:r w:rsidRPr="007F7AA4">
        <w:rPr>
          <w:rFonts w:eastAsiaTheme="majorEastAsia" w:cs="Times New Roman"/>
          <w:color w:val="FF0000"/>
        </w:rPr>
        <w:t>如果是</w:t>
      </w:r>
      <w:r w:rsidRPr="007F7AA4">
        <w:rPr>
          <w:rFonts w:eastAsiaTheme="majorEastAsia" w:cs="Times New Roman"/>
          <w:color w:val="FF0000"/>
        </w:rPr>
        <w:t>1</w:t>
      </w:r>
      <w:r w:rsidRPr="007F7AA4">
        <w:rPr>
          <w:rFonts w:eastAsiaTheme="majorEastAsia" w:cs="Times New Roman"/>
          <w:color w:val="FF0000"/>
        </w:rPr>
        <w:t>表示单</w:t>
      </w:r>
      <w:r w:rsidRPr="007F7AA4">
        <w:rPr>
          <w:rFonts w:eastAsiaTheme="majorEastAsia" w:cs="Times New Roman"/>
          <w:color w:val="FF0000"/>
        </w:rPr>
        <w:t>NR</w:t>
      </w:r>
      <w:r w:rsidRPr="007F7AA4">
        <w:rPr>
          <w:rFonts w:eastAsiaTheme="majorEastAsia" w:cs="Times New Roman"/>
          <w:color w:val="FF0000"/>
        </w:rPr>
        <w:t>，会注册不上双</w:t>
      </w:r>
      <w:r w:rsidRPr="007F7AA4">
        <w:rPr>
          <w:rFonts w:eastAsiaTheme="majorEastAsia" w:cs="Times New Roman"/>
          <w:color w:val="FF0000"/>
        </w:rPr>
        <w:t>5G</w:t>
      </w:r>
      <w:r w:rsidRPr="007F7AA4">
        <w:rPr>
          <w:rFonts w:eastAsiaTheme="majorEastAsia" w:cs="Times New Roman"/>
          <w:color w:val="FF0000"/>
        </w:rPr>
        <w:t>）。</w:t>
      </w:r>
    </w:p>
    <w:p w14:paraId="4B0D1C41" w14:textId="3A2EFFBE" w:rsidR="00C048CA" w:rsidRPr="007F7AA4" w:rsidRDefault="00C048CA" w:rsidP="00C048CA">
      <w:pPr>
        <w:pStyle w:val="3"/>
        <w:spacing w:before="156" w:after="156"/>
        <w:rPr>
          <w:rFonts w:eastAsiaTheme="majorEastAsia" w:cs="Times New Roman"/>
        </w:rPr>
      </w:pPr>
      <w:bookmarkStart w:id="272" w:name="_Toc87714817"/>
      <w:r w:rsidRPr="007F7AA4">
        <w:rPr>
          <w:rFonts w:eastAsiaTheme="majorEastAsia" w:cs="Times New Roman"/>
        </w:rPr>
        <w:t>AP</w:t>
      </w:r>
      <w:r w:rsidRPr="007F7AA4">
        <w:rPr>
          <w:rFonts w:eastAsiaTheme="majorEastAsia" w:cs="Times New Roman"/>
        </w:rPr>
        <w:t>侧开关</w:t>
      </w:r>
      <w:r w:rsidRPr="007F7AA4">
        <w:rPr>
          <w:rFonts w:eastAsiaTheme="majorEastAsia" w:cs="Times New Roman"/>
        </w:rPr>
        <w:t>ENDC</w:t>
      </w:r>
      <w:r w:rsidRPr="007F7AA4">
        <w:rPr>
          <w:rFonts w:eastAsiaTheme="majorEastAsia" w:cs="Times New Roman"/>
        </w:rPr>
        <w:t>能力</w:t>
      </w:r>
      <w:bookmarkEnd w:id="272"/>
    </w:p>
    <w:p w14:paraId="41889E61" w14:textId="053E5FCB" w:rsidR="005A7045" w:rsidRPr="007F7AA4" w:rsidRDefault="00067B9F" w:rsidP="001D6EB4">
      <w:pPr>
        <w:rPr>
          <w:rFonts w:eastAsiaTheme="majorEastAsia" w:cs="Times New Roman"/>
        </w:rPr>
      </w:pPr>
      <w:r w:rsidRPr="007F7AA4">
        <w:rPr>
          <w:rFonts w:eastAsiaTheme="majorEastAsia" w:cs="Times New Roman"/>
        </w:rPr>
        <w:t>Reference</w:t>
      </w:r>
      <w:r w:rsidRPr="007F7AA4">
        <w:rPr>
          <w:rFonts w:eastAsiaTheme="majorEastAsia" w:cs="Times New Roman"/>
        </w:rPr>
        <w:t>：</w:t>
      </w:r>
      <w:r w:rsidRPr="007F7AA4">
        <w:rPr>
          <w:rFonts w:eastAsiaTheme="majorEastAsia" w:cs="Times New Roman"/>
        </w:rPr>
        <w:t>MTK FAQ25536</w:t>
      </w:r>
    </w:p>
    <w:p w14:paraId="44EDA85E" w14:textId="5C0F1688" w:rsidR="00067B9F" w:rsidRPr="007F7AA4" w:rsidRDefault="00A35CC8" w:rsidP="001D6EB4">
      <w:pPr>
        <w:rPr>
          <w:rFonts w:eastAsiaTheme="majorEastAsia" w:cs="Times New Roman"/>
        </w:rPr>
      </w:pPr>
      <w:r w:rsidRPr="007F7AA4">
        <w:rPr>
          <w:rFonts w:eastAsiaTheme="majorEastAsia" w:cs="Times New Roman"/>
        </w:rPr>
        <w:t>有时候手机回不到</w:t>
      </w:r>
      <w:r w:rsidRPr="007F7AA4">
        <w:rPr>
          <w:rFonts w:eastAsiaTheme="majorEastAsia" w:cs="Times New Roman"/>
        </w:rPr>
        <w:t>5G</w:t>
      </w:r>
      <w:r w:rsidRPr="007F7AA4">
        <w:rPr>
          <w:rFonts w:eastAsiaTheme="majorEastAsia" w:cs="Times New Roman"/>
        </w:rPr>
        <w:t>状态，是因为</w:t>
      </w:r>
      <w:r w:rsidRPr="007F7AA4">
        <w:rPr>
          <w:rFonts w:eastAsiaTheme="majorEastAsia" w:cs="Times New Roman"/>
        </w:rPr>
        <w:t>AP</w:t>
      </w:r>
      <w:r w:rsidRPr="007F7AA4">
        <w:rPr>
          <w:rFonts w:eastAsiaTheme="majorEastAsia" w:cs="Times New Roman"/>
        </w:rPr>
        <w:t>侧关闭了</w:t>
      </w:r>
      <w:r w:rsidRPr="007F7AA4">
        <w:rPr>
          <w:rFonts w:eastAsiaTheme="majorEastAsia" w:cs="Times New Roman"/>
        </w:rPr>
        <w:t>ENDC</w:t>
      </w:r>
      <w:r w:rsidRPr="007F7AA4">
        <w:rPr>
          <w:rFonts w:eastAsiaTheme="majorEastAsia" w:cs="Times New Roman"/>
        </w:rPr>
        <w:t>能力。</w:t>
      </w:r>
      <w:r w:rsidR="00900D10" w:rsidRPr="007F7AA4">
        <w:rPr>
          <w:rFonts w:eastAsiaTheme="majorEastAsia" w:cs="Times New Roman"/>
        </w:rPr>
        <w:t>此功能用于</w:t>
      </w:r>
      <w:r w:rsidR="00900D10" w:rsidRPr="007F7AA4">
        <w:rPr>
          <w:rFonts w:eastAsiaTheme="majorEastAsia" w:cs="Times New Roman"/>
        </w:rPr>
        <w:t>block UE</w:t>
      </w:r>
      <w:r w:rsidR="00900D10" w:rsidRPr="007F7AA4">
        <w:rPr>
          <w:rFonts w:eastAsiaTheme="majorEastAsia" w:cs="Times New Roman"/>
        </w:rPr>
        <w:t>上报</w:t>
      </w:r>
      <w:r w:rsidR="00900D10" w:rsidRPr="007F7AA4">
        <w:rPr>
          <w:rFonts w:eastAsiaTheme="majorEastAsia" w:cs="Times New Roman"/>
        </w:rPr>
        <w:t>B1/B2</w:t>
      </w:r>
      <w:r w:rsidR="00900D10" w:rsidRPr="007F7AA4">
        <w:rPr>
          <w:rFonts w:eastAsiaTheme="majorEastAsia" w:cs="Times New Roman"/>
        </w:rPr>
        <w:t>事件给网络。这导致网络不会分配</w:t>
      </w:r>
      <w:r w:rsidR="00900D10" w:rsidRPr="007F7AA4">
        <w:rPr>
          <w:rFonts w:eastAsiaTheme="majorEastAsia" w:cs="Times New Roman"/>
        </w:rPr>
        <w:t>UE NR SCG Leg</w:t>
      </w:r>
      <w:r w:rsidR="00900D10" w:rsidRPr="007F7AA4">
        <w:rPr>
          <w:rFonts w:eastAsiaTheme="majorEastAsia" w:cs="Times New Roman"/>
        </w:rPr>
        <w:t>或者将</w:t>
      </w:r>
      <w:r w:rsidR="00900D10" w:rsidRPr="007F7AA4">
        <w:rPr>
          <w:rFonts w:eastAsiaTheme="majorEastAsia" w:cs="Times New Roman"/>
        </w:rPr>
        <w:t>UE</w:t>
      </w:r>
      <w:r w:rsidR="00900D10" w:rsidRPr="007F7AA4">
        <w:rPr>
          <w:rFonts w:eastAsiaTheme="majorEastAsia" w:cs="Times New Roman"/>
        </w:rPr>
        <w:t>重定向到</w:t>
      </w:r>
      <w:r w:rsidR="00900D10" w:rsidRPr="007F7AA4">
        <w:rPr>
          <w:rFonts w:eastAsiaTheme="majorEastAsia" w:cs="Times New Roman"/>
        </w:rPr>
        <w:t>SA</w:t>
      </w:r>
      <w:r w:rsidR="00900D10" w:rsidRPr="007F7AA4">
        <w:rPr>
          <w:rFonts w:eastAsiaTheme="majorEastAsia" w:cs="Times New Roman"/>
        </w:rPr>
        <w:t>。</w:t>
      </w:r>
    </w:p>
    <w:tbl>
      <w:tblPr>
        <w:tblStyle w:val="a7"/>
        <w:tblW w:w="0" w:type="auto"/>
        <w:tblLook w:val="04A0" w:firstRow="1" w:lastRow="0" w:firstColumn="1" w:lastColumn="0" w:noHBand="0" w:noVBand="1"/>
      </w:tblPr>
      <w:tblGrid>
        <w:gridCol w:w="13454"/>
      </w:tblGrid>
      <w:tr w:rsidR="00262BCF" w:rsidRPr="007F7AA4" w14:paraId="6BE93D4C" w14:textId="77777777" w:rsidTr="00262BCF">
        <w:tc>
          <w:tcPr>
            <w:tcW w:w="13454" w:type="dxa"/>
          </w:tcPr>
          <w:p w14:paraId="0DDA02EE" w14:textId="0FE159E3" w:rsidR="00262BCF" w:rsidRPr="007F7AA4" w:rsidRDefault="00262BCF" w:rsidP="00262BCF">
            <w:pPr>
              <w:widowControl/>
              <w:kinsoku/>
              <w:adjustRightInd/>
              <w:spacing w:after="150"/>
              <w:rPr>
                <w:rFonts w:eastAsiaTheme="majorEastAsia" w:cs="Times New Roman"/>
                <w:color w:val="FF0000"/>
                <w:kern w:val="0"/>
                <w:szCs w:val="21"/>
                <w:highlight w:val="yellow"/>
              </w:rPr>
            </w:pPr>
            <w:r w:rsidRPr="007F7AA4">
              <w:rPr>
                <w:rFonts w:eastAsiaTheme="majorEastAsia" w:cs="Times New Roman"/>
                <w:color w:val="FF0000"/>
                <w:kern w:val="0"/>
                <w:szCs w:val="21"/>
                <w:highlight w:val="yellow"/>
              </w:rPr>
              <w:t>// AP</w:t>
            </w:r>
            <w:r w:rsidRPr="007F7AA4">
              <w:rPr>
                <w:rFonts w:eastAsiaTheme="majorEastAsia" w:cs="Times New Roman"/>
                <w:color w:val="FF0000"/>
                <w:kern w:val="0"/>
                <w:szCs w:val="21"/>
                <w:highlight w:val="yellow"/>
              </w:rPr>
              <w:t>侧关闭了</w:t>
            </w:r>
            <w:r w:rsidRPr="007F7AA4">
              <w:rPr>
                <w:rFonts w:eastAsiaTheme="majorEastAsia" w:cs="Times New Roman"/>
                <w:color w:val="FF0000"/>
                <w:kern w:val="0"/>
                <w:szCs w:val="21"/>
                <w:highlight w:val="yellow"/>
              </w:rPr>
              <w:t>ENDC</w:t>
            </w:r>
            <w:r w:rsidRPr="007F7AA4">
              <w:rPr>
                <w:rFonts w:eastAsiaTheme="majorEastAsia" w:cs="Times New Roman"/>
                <w:color w:val="FF0000"/>
                <w:kern w:val="0"/>
                <w:szCs w:val="21"/>
                <w:highlight w:val="yellow"/>
              </w:rPr>
              <w:t>能力</w:t>
            </w:r>
          </w:p>
          <w:p w14:paraId="58776D48" w14:textId="5275D786" w:rsidR="00262BCF" w:rsidRPr="007F7AA4" w:rsidRDefault="00262BCF" w:rsidP="00262BCF">
            <w:pPr>
              <w:widowControl/>
              <w:kinsoku/>
              <w:adjustRightInd/>
              <w:spacing w:after="150"/>
              <w:rPr>
                <w:rFonts w:eastAsiaTheme="majorEastAsia" w:cs="Times New Roman"/>
                <w:color w:val="FF0000"/>
                <w:kern w:val="0"/>
                <w:szCs w:val="21"/>
              </w:rPr>
            </w:pPr>
            <w:r w:rsidRPr="007F7AA4">
              <w:rPr>
                <w:rFonts w:eastAsiaTheme="majorEastAsia" w:cs="Times New Roman"/>
                <w:color w:val="FF0000"/>
                <w:kern w:val="0"/>
                <w:szCs w:val="21"/>
                <w:highlight w:val="yellow"/>
              </w:rPr>
              <w:t>SYS</w:t>
            </w:r>
            <w:r w:rsidRPr="007F7AA4">
              <w:rPr>
                <w:rFonts w:eastAsiaTheme="majorEastAsia" w:cs="Times New Roman"/>
                <w:color w:val="FF0000"/>
                <w:kern w:val="0"/>
                <w:szCs w:val="21"/>
                <w:highlight w:val="yellow"/>
              </w:rPr>
              <w:tab/>
              <w:t>1019199</w:t>
            </w:r>
            <w:r w:rsidRPr="007F7AA4">
              <w:rPr>
                <w:rFonts w:eastAsiaTheme="majorEastAsia" w:cs="Times New Roman"/>
                <w:color w:val="FF0000"/>
                <w:kern w:val="0"/>
                <w:szCs w:val="21"/>
                <w:highlight w:val="yellow"/>
              </w:rPr>
              <w:tab/>
              <w:t>63084043</w:t>
            </w:r>
            <w:r w:rsidRPr="007F7AA4">
              <w:rPr>
                <w:rFonts w:eastAsiaTheme="majorEastAsia" w:cs="Times New Roman"/>
                <w:color w:val="FF0000"/>
                <w:kern w:val="0"/>
                <w:szCs w:val="21"/>
                <w:highlight w:val="yellow"/>
              </w:rPr>
              <w:tab/>
              <w:t>15:08:18:077</w:t>
            </w:r>
            <w:r w:rsidRPr="007F7AA4">
              <w:rPr>
                <w:rFonts w:eastAsiaTheme="majorEastAsia" w:cs="Times New Roman"/>
                <w:color w:val="FF0000"/>
                <w:kern w:val="0"/>
                <w:szCs w:val="21"/>
                <w:highlight w:val="yellow"/>
              </w:rPr>
              <w:tab/>
              <w:t>NIL</w:t>
            </w:r>
            <w:r w:rsidRPr="007F7AA4">
              <w:rPr>
                <w:rFonts w:eastAsiaTheme="majorEastAsia" w:cs="Times New Roman"/>
                <w:color w:val="FF0000"/>
                <w:kern w:val="0"/>
                <w:szCs w:val="21"/>
                <w:highlight w:val="yellow"/>
              </w:rPr>
              <w:tab/>
              <w:t>[AT_RX p60,ch2]AT+EGMC=1,"endc_deactivation",1,1</w:t>
            </w:r>
            <w:r w:rsidRPr="007F7AA4">
              <w:rPr>
                <w:rFonts w:eastAsiaTheme="majorEastAsia" w:cs="Times New Roman"/>
                <w:color w:val="FF0000"/>
                <w:kern w:val="0"/>
                <w:szCs w:val="21"/>
                <w:highlight w:val="yellow"/>
              </w:rPr>
              <w:tab/>
              <w:t>deactivate ENDC</w:t>
            </w:r>
            <w:r w:rsidRPr="007F7AA4">
              <w:rPr>
                <w:rFonts w:eastAsiaTheme="majorEastAsia" w:cs="Times New Roman"/>
                <w:color w:val="FF0000"/>
                <w:kern w:val="0"/>
                <w:szCs w:val="21"/>
              </w:rPr>
              <w:tab/>
              <w:t xml:space="preserve"> </w:t>
            </w:r>
          </w:p>
          <w:p w14:paraId="78A84CF4" w14:textId="77777777" w:rsidR="00262BCF" w:rsidRPr="007F7AA4" w:rsidRDefault="00262BCF" w:rsidP="00262BCF">
            <w:pPr>
              <w:widowControl/>
              <w:kinsoku/>
              <w:adjustRightInd/>
              <w:spacing w:after="150"/>
              <w:rPr>
                <w:rFonts w:eastAsiaTheme="majorEastAsia" w:cs="Times New Roman"/>
                <w:color w:val="353630"/>
                <w:kern w:val="0"/>
                <w:szCs w:val="21"/>
              </w:rPr>
            </w:pPr>
            <w:r w:rsidRPr="007F7AA4">
              <w:rPr>
                <w:rFonts w:eastAsiaTheme="majorEastAsia" w:cs="Times New Roman"/>
                <w:color w:val="353630"/>
                <w:kern w:val="0"/>
                <w:szCs w:val="21"/>
              </w:rPr>
              <w:t>PS</w:t>
            </w:r>
            <w:r w:rsidRPr="007F7AA4">
              <w:rPr>
                <w:rFonts w:eastAsiaTheme="majorEastAsia" w:cs="Times New Roman"/>
                <w:color w:val="353630"/>
                <w:kern w:val="0"/>
                <w:szCs w:val="21"/>
              </w:rPr>
              <w:tab/>
              <w:t>1019227</w:t>
            </w:r>
            <w:r w:rsidRPr="007F7AA4">
              <w:rPr>
                <w:rFonts w:eastAsiaTheme="majorEastAsia" w:cs="Times New Roman"/>
                <w:color w:val="353630"/>
                <w:kern w:val="0"/>
                <w:szCs w:val="21"/>
              </w:rPr>
              <w:tab/>
              <w:t>63084056</w:t>
            </w:r>
            <w:r w:rsidRPr="007F7AA4">
              <w:rPr>
                <w:rFonts w:eastAsiaTheme="majorEastAsia" w:cs="Times New Roman"/>
                <w:color w:val="353630"/>
                <w:kern w:val="0"/>
                <w:szCs w:val="21"/>
              </w:rPr>
              <w:tab/>
              <w:t>15:08:18:077</w:t>
            </w:r>
            <w:r w:rsidRPr="007F7AA4">
              <w:rPr>
                <w:rFonts w:eastAsiaTheme="majorEastAsia" w:cs="Times New Roman"/>
                <w:color w:val="353630"/>
                <w:kern w:val="0"/>
                <w:szCs w:val="21"/>
              </w:rPr>
              <w:tab/>
              <w:t>SASE_CLIENT - ERRC</w:t>
            </w:r>
            <w:r w:rsidRPr="007F7AA4">
              <w:rPr>
                <w:rFonts w:eastAsiaTheme="majorEastAsia" w:cs="Times New Roman"/>
                <w:color w:val="353630"/>
                <w:kern w:val="0"/>
                <w:szCs w:val="21"/>
              </w:rPr>
              <w:tab/>
              <w:t>MSG_ID_SASE_ERRC_ENDC_DEACTIVATE_REQ</w:t>
            </w:r>
            <w:r w:rsidRPr="007F7AA4">
              <w:rPr>
                <w:rFonts w:eastAsiaTheme="majorEastAsia" w:cs="Times New Roman"/>
                <w:color w:val="353630"/>
                <w:kern w:val="0"/>
                <w:szCs w:val="21"/>
              </w:rPr>
              <w:tab/>
              <w:t xml:space="preserve"> </w:t>
            </w:r>
            <w:r w:rsidRPr="007F7AA4">
              <w:rPr>
                <w:rFonts w:eastAsiaTheme="majorEastAsia" w:cs="Times New Roman"/>
                <w:color w:val="353630"/>
                <w:kern w:val="0"/>
                <w:szCs w:val="21"/>
              </w:rPr>
              <w:tab/>
              <w:t xml:space="preserve"> </w:t>
            </w:r>
          </w:p>
          <w:p w14:paraId="6B9D18C3" w14:textId="4E8F0257" w:rsidR="00262BCF" w:rsidRPr="007F7AA4" w:rsidRDefault="00262BCF" w:rsidP="00262BCF">
            <w:pPr>
              <w:widowControl/>
              <w:kinsoku/>
              <w:adjustRightInd/>
              <w:spacing w:after="150"/>
              <w:rPr>
                <w:rFonts w:eastAsiaTheme="majorEastAsia" w:cs="Times New Roman"/>
                <w:color w:val="353630"/>
                <w:kern w:val="0"/>
                <w:szCs w:val="21"/>
              </w:rPr>
            </w:pPr>
            <w:r w:rsidRPr="007F7AA4">
              <w:rPr>
                <w:rFonts w:eastAsiaTheme="majorEastAsia" w:cs="Times New Roman"/>
                <w:color w:val="353630"/>
                <w:kern w:val="0"/>
                <w:szCs w:val="21"/>
              </w:rPr>
              <w:t>PS</w:t>
            </w:r>
            <w:r w:rsidRPr="007F7AA4">
              <w:rPr>
                <w:rFonts w:eastAsiaTheme="majorEastAsia" w:cs="Times New Roman"/>
                <w:color w:val="353630"/>
                <w:kern w:val="0"/>
                <w:szCs w:val="21"/>
              </w:rPr>
              <w:tab/>
              <w:t>2991170</w:t>
            </w:r>
            <w:r w:rsidRPr="007F7AA4">
              <w:rPr>
                <w:rFonts w:eastAsiaTheme="majorEastAsia" w:cs="Times New Roman"/>
                <w:color w:val="353630"/>
                <w:kern w:val="0"/>
                <w:szCs w:val="21"/>
              </w:rPr>
              <w:tab/>
              <w:t>64878183</w:t>
            </w:r>
            <w:r w:rsidRPr="007F7AA4">
              <w:rPr>
                <w:rFonts w:eastAsiaTheme="majorEastAsia" w:cs="Times New Roman"/>
                <w:color w:val="353630"/>
                <w:kern w:val="0"/>
                <w:szCs w:val="21"/>
              </w:rPr>
              <w:tab/>
              <w:t>15:10:12:901</w:t>
            </w:r>
            <w:r w:rsidRPr="007F7AA4">
              <w:rPr>
                <w:rFonts w:eastAsiaTheme="majorEastAsia" w:cs="Times New Roman"/>
                <w:color w:val="353630"/>
                <w:kern w:val="0"/>
                <w:szCs w:val="21"/>
              </w:rPr>
              <w:tab/>
              <w:t>ERRC_MOB</w:t>
            </w:r>
            <w:r w:rsidRPr="007F7AA4">
              <w:rPr>
                <w:rFonts w:eastAsiaTheme="majorEastAsia" w:cs="Times New Roman"/>
                <w:color w:val="353630"/>
                <w:kern w:val="0"/>
                <w:szCs w:val="21"/>
              </w:rPr>
              <w:tab/>
              <w:t>[RPT] skip meas rpt judge for measId[3] eventB1_NR ncell since EN-DC deactivated</w:t>
            </w:r>
            <w:r w:rsidRPr="007F7AA4">
              <w:rPr>
                <w:rFonts w:eastAsiaTheme="majorEastAsia" w:cs="Times New Roman"/>
                <w:color w:val="353630"/>
                <w:kern w:val="0"/>
                <w:szCs w:val="21"/>
              </w:rPr>
              <w:tab/>
              <w:t xml:space="preserve"> </w:t>
            </w:r>
            <w:r w:rsidRPr="007F7AA4">
              <w:rPr>
                <w:rFonts w:eastAsiaTheme="majorEastAsia" w:cs="Times New Roman"/>
                <w:color w:val="353630"/>
                <w:kern w:val="0"/>
                <w:szCs w:val="21"/>
              </w:rPr>
              <w:tab/>
              <w:t xml:space="preserve"> </w:t>
            </w:r>
          </w:p>
          <w:p w14:paraId="0100C48E" w14:textId="58A80FB6" w:rsidR="007312C9" w:rsidRPr="007F7AA4" w:rsidRDefault="007312C9" w:rsidP="00262BCF">
            <w:pPr>
              <w:widowControl/>
              <w:kinsoku/>
              <w:adjustRightInd/>
              <w:spacing w:after="150"/>
              <w:rPr>
                <w:rFonts w:eastAsiaTheme="majorEastAsia" w:cs="Times New Roman"/>
                <w:color w:val="FF0000"/>
                <w:kern w:val="0"/>
                <w:szCs w:val="21"/>
              </w:rPr>
            </w:pPr>
            <w:r w:rsidRPr="007F7AA4">
              <w:rPr>
                <w:rFonts w:eastAsiaTheme="majorEastAsia" w:cs="Times New Roman"/>
                <w:color w:val="FF0000"/>
                <w:kern w:val="0"/>
                <w:szCs w:val="21"/>
                <w:highlight w:val="yellow"/>
              </w:rPr>
              <w:t>// AP</w:t>
            </w:r>
            <w:r w:rsidRPr="007F7AA4">
              <w:rPr>
                <w:rFonts w:eastAsiaTheme="majorEastAsia" w:cs="Times New Roman"/>
                <w:color w:val="FF0000"/>
                <w:kern w:val="0"/>
                <w:szCs w:val="21"/>
                <w:highlight w:val="yellow"/>
              </w:rPr>
              <w:t>侧打开了</w:t>
            </w:r>
            <w:r w:rsidRPr="007F7AA4">
              <w:rPr>
                <w:rFonts w:eastAsiaTheme="majorEastAsia" w:cs="Times New Roman"/>
                <w:color w:val="FF0000"/>
                <w:kern w:val="0"/>
                <w:szCs w:val="21"/>
                <w:highlight w:val="yellow"/>
              </w:rPr>
              <w:t>ENDC</w:t>
            </w:r>
            <w:r w:rsidRPr="007F7AA4">
              <w:rPr>
                <w:rFonts w:eastAsiaTheme="majorEastAsia" w:cs="Times New Roman"/>
                <w:color w:val="FF0000"/>
                <w:kern w:val="0"/>
                <w:szCs w:val="21"/>
                <w:highlight w:val="yellow"/>
              </w:rPr>
              <w:t>能力</w:t>
            </w:r>
          </w:p>
          <w:p w14:paraId="04CBCEE1" w14:textId="77777777" w:rsidR="00262BCF" w:rsidRPr="007F7AA4" w:rsidRDefault="00262BCF" w:rsidP="00262BCF">
            <w:pPr>
              <w:widowControl/>
              <w:kinsoku/>
              <w:adjustRightInd/>
              <w:spacing w:after="150"/>
              <w:rPr>
                <w:rFonts w:eastAsiaTheme="majorEastAsia" w:cs="Times New Roman"/>
                <w:color w:val="353630"/>
                <w:kern w:val="0"/>
                <w:szCs w:val="21"/>
              </w:rPr>
            </w:pPr>
            <w:r w:rsidRPr="007F7AA4">
              <w:rPr>
                <w:rFonts w:eastAsiaTheme="majorEastAsia" w:cs="Times New Roman"/>
                <w:color w:val="353630"/>
                <w:kern w:val="0"/>
                <w:szCs w:val="21"/>
              </w:rPr>
              <w:t>SYS</w:t>
            </w:r>
            <w:r w:rsidRPr="007F7AA4">
              <w:rPr>
                <w:rFonts w:eastAsiaTheme="majorEastAsia" w:cs="Times New Roman"/>
                <w:color w:val="353630"/>
                <w:kern w:val="0"/>
                <w:szCs w:val="21"/>
              </w:rPr>
              <w:tab/>
              <w:t>3313413</w:t>
            </w:r>
            <w:r w:rsidRPr="007F7AA4">
              <w:rPr>
                <w:rFonts w:eastAsiaTheme="majorEastAsia" w:cs="Times New Roman"/>
                <w:color w:val="353630"/>
                <w:kern w:val="0"/>
                <w:szCs w:val="21"/>
              </w:rPr>
              <w:tab/>
              <w:t>65103986</w:t>
            </w:r>
            <w:r w:rsidRPr="007F7AA4">
              <w:rPr>
                <w:rFonts w:eastAsiaTheme="majorEastAsia" w:cs="Times New Roman"/>
                <w:color w:val="353630"/>
                <w:kern w:val="0"/>
                <w:szCs w:val="21"/>
              </w:rPr>
              <w:tab/>
              <w:t>15:10:27:501</w:t>
            </w:r>
            <w:r w:rsidRPr="007F7AA4">
              <w:rPr>
                <w:rFonts w:eastAsiaTheme="majorEastAsia" w:cs="Times New Roman"/>
                <w:color w:val="353630"/>
                <w:kern w:val="0"/>
                <w:szCs w:val="21"/>
              </w:rPr>
              <w:tab/>
              <w:t>NIL</w:t>
            </w:r>
            <w:r w:rsidRPr="007F7AA4">
              <w:rPr>
                <w:rFonts w:eastAsiaTheme="majorEastAsia" w:cs="Times New Roman"/>
                <w:color w:val="353630"/>
                <w:kern w:val="0"/>
                <w:szCs w:val="21"/>
              </w:rPr>
              <w:tab/>
              <w:t>[AT_RX p60,ch2]AT+EGMC=1,"endc_deactivation",0,1</w:t>
            </w:r>
            <w:r w:rsidRPr="007F7AA4">
              <w:rPr>
                <w:rFonts w:eastAsiaTheme="majorEastAsia" w:cs="Times New Roman"/>
                <w:color w:val="353630"/>
                <w:kern w:val="0"/>
                <w:szCs w:val="21"/>
              </w:rPr>
              <w:tab/>
              <w:t>activate ENDC</w:t>
            </w:r>
            <w:r w:rsidRPr="007F7AA4">
              <w:rPr>
                <w:rFonts w:eastAsiaTheme="majorEastAsia" w:cs="Times New Roman"/>
                <w:color w:val="353630"/>
                <w:kern w:val="0"/>
                <w:szCs w:val="21"/>
              </w:rPr>
              <w:tab/>
              <w:t xml:space="preserve"> </w:t>
            </w:r>
          </w:p>
          <w:p w14:paraId="72095AB1" w14:textId="19CC3FB8" w:rsidR="00262BCF" w:rsidRPr="007F7AA4" w:rsidRDefault="00262BCF" w:rsidP="00262BCF">
            <w:pPr>
              <w:widowControl/>
              <w:kinsoku/>
              <w:adjustRightInd/>
              <w:spacing w:after="150"/>
              <w:rPr>
                <w:rFonts w:eastAsiaTheme="majorEastAsia" w:cs="Times New Roman"/>
                <w:color w:val="353630"/>
                <w:kern w:val="0"/>
                <w:szCs w:val="21"/>
              </w:rPr>
            </w:pPr>
            <w:r w:rsidRPr="007F7AA4">
              <w:rPr>
                <w:rFonts w:eastAsiaTheme="majorEastAsia" w:cs="Times New Roman"/>
                <w:color w:val="353630"/>
                <w:kern w:val="0"/>
                <w:szCs w:val="21"/>
              </w:rPr>
              <w:t>PS</w:t>
            </w:r>
            <w:r w:rsidRPr="007F7AA4">
              <w:rPr>
                <w:rFonts w:eastAsiaTheme="majorEastAsia" w:cs="Times New Roman"/>
                <w:color w:val="353630"/>
                <w:kern w:val="0"/>
                <w:szCs w:val="21"/>
              </w:rPr>
              <w:tab/>
              <w:t>3313439</w:t>
            </w:r>
            <w:r w:rsidRPr="007F7AA4">
              <w:rPr>
                <w:rFonts w:eastAsiaTheme="majorEastAsia" w:cs="Times New Roman"/>
                <w:color w:val="353630"/>
                <w:kern w:val="0"/>
                <w:szCs w:val="21"/>
              </w:rPr>
              <w:tab/>
              <w:t>65103999</w:t>
            </w:r>
            <w:r w:rsidRPr="007F7AA4">
              <w:rPr>
                <w:rFonts w:eastAsiaTheme="majorEastAsia" w:cs="Times New Roman"/>
                <w:color w:val="353630"/>
                <w:kern w:val="0"/>
                <w:szCs w:val="21"/>
              </w:rPr>
              <w:tab/>
              <w:t>15:10:27:501</w:t>
            </w:r>
            <w:r w:rsidRPr="007F7AA4">
              <w:rPr>
                <w:rFonts w:eastAsiaTheme="majorEastAsia" w:cs="Times New Roman"/>
                <w:color w:val="353630"/>
                <w:kern w:val="0"/>
                <w:szCs w:val="21"/>
              </w:rPr>
              <w:tab/>
              <w:t>SASE_CLIENT - ERRC</w:t>
            </w:r>
            <w:r w:rsidRPr="007F7AA4">
              <w:rPr>
                <w:rFonts w:eastAsiaTheme="majorEastAsia" w:cs="Times New Roman"/>
                <w:color w:val="353630"/>
                <w:kern w:val="0"/>
                <w:szCs w:val="21"/>
              </w:rPr>
              <w:tab/>
              <w:t>MSG_ID_SASE_ERRC_ENDC_ACTIVATE_REQ</w:t>
            </w:r>
            <w:r w:rsidRPr="007F7AA4">
              <w:rPr>
                <w:rFonts w:eastAsiaTheme="majorEastAsia" w:cs="Times New Roman"/>
                <w:color w:val="353630"/>
                <w:kern w:val="0"/>
                <w:szCs w:val="21"/>
              </w:rPr>
              <w:tab/>
              <w:t xml:space="preserve"> </w:t>
            </w:r>
            <w:r w:rsidRPr="007F7AA4">
              <w:rPr>
                <w:rFonts w:eastAsiaTheme="majorEastAsia" w:cs="Times New Roman"/>
                <w:color w:val="353630"/>
                <w:kern w:val="0"/>
                <w:szCs w:val="21"/>
              </w:rPr>
              <w:tab/>
            </w:r>
          </w:p>
        </w:tc>
      </w:tr>
    </w:tbl>
    <w:p w14:paraId="67840484" w14:textId="1380D8CF" w:rsidR="00200B94" w:rsidRPr="007F7AA4" w:rsidRDefault="00200B94" w:rsidP="00200B94">
      <w:pPr>
        <w:widowControl/>
        <w:kinsoku/>
        <w:adjustRightInd/>
        <w:spacing w:after="150"/>
        <w:rPr>
          <w:rFonts w:eastAsiaTheme="majorEastAsia" w:cs="Times New Roman"/>
          <w:color w:val="353630"/>
          <w:kern w:val="0"/>
          <w:szCs w:val="21"/>
        </w:rPr>
      </w:pPr>
      <w:r w:rsidRPr="007F7AA4">
        <w:rPr>
          <w:rFonts w:eastAsiaTheme="majorEastAsia" w:cs="Times New Roman"/>
          <w:color w:val="353630"/>
          <w:kern w:val="0"/>
          <w:szCs w:val="21"/>
        </w:rPr>
        <w:t> </w:t>
      </w:r>
    </w:p>
    <w:p w14:paraId="49E03A72" w14:textId="08E1DBE4" w:rsidR="00200B94" w:rsidRPr="007F7AA4" w:rsidRDefault="003D5F1D" w:rsidP="003D5F1D">
      <w:pPr>
        <w:pStyle w:val="3"/>
        <w:spacing w:before="156" w:after="156"/>
        <w:rPr>
          <w:rFonts w:eastAsiaTheme="majorEastAsia" w:cs="Times New Roman"/>
        </w:rPr>
      </w:pPr>
      <w:bookmarkStart w:id="273" w:name="_Toc87714818"/>
      <w:r w:rsidRPr="007F7AA4">
        <w:rPr>
          <w:rFonts w:eastAsiaTheme="majorEastAsia" w:cs="Times New Roman"/>
        </w:rPr>
        <w:t>主卡</w:t>
      </w:r>
      <w:r w:rsidRPr="007F7AA4">
        <w:rPr>
          <w:rFonts w:eastAsiaTheme="majorEastAsia" w:cs="Times New Roman"/>
        </w:rPr>
        <w:t>NSA ENDC</w:t>
      </w:r>
      <w:r w:rsidRPr="007F7AA4">
        <w:rPr>
          <w:rFonts w:eastAsiaTheme="majorEastAsia" w:cs="Times New Roman"/>
        </w:rPr>
        <w:t>连接状态下，</w:t>
      </w:r>
      <w:r w:rsidRPr="007F7AA4">
        <w:rPr>
          <w:rFonts w:eastAsiaTheme="majorEastAsia" w:cs="Times New Roman"/>
        </w:rPr>
        <w:t>CSFB</w:t>
      </w:r>
      <w:r w:rsidRPr="007F7AA4">
        <w:rPr>
          <w:rFonts w:eastAsiaTheme="majorEastAsia" w:cs="Times New Roman"/>
        </w:rPr>
        <w:t>后仍然显示</w:t>
      </w:r>
      <w:r w:rsidRPr="007F7AA4">
        <w:rPr>
          <w:rFonts w:eastAsiaTheme="majorEastAsia" w:cs="Times New Roman"/>
        </w:rPr>
        <w:t>5G</w:t>
      </w:r>
      <w:bookmarkEnd w:id="273"/>
    </w:p>
    <w:p w14:paraId="430A74A3" w14:textId="1C624C61" w:rsidR="003D5F1D" w:rsidRPr="007F7AA4" w:rsidRDefault="003D5F1D" w:rsidP="003D5F1D">
      <w:pPr>
        <w:rPr>
          <w:rFonts w:eastAsiaTheme="majorEastAsia" w:cs="Times New Roman"/>
          <w:color w:val="FF0000"/>
        </w:rPr>
      </w:pPr>
      <w:r w:rsidRPr="007F7AA4">
        <w:rPr>
          <w:rFonts w:eastAsiaTheme="majorEastAsia" w:cs="Times New Roman"/>
          <w:color w:val="FF0000"/>
        </w:rPr>
        <w:t>NSA</w:t>
      </w:r>
      <w:r w:rsidRPr="007F7AA4">
        <w:rPr>
          <w:rFonts w:eastAsiaTheme="majorEastAsia" w:cs="Times New Roman"/>
          <w:color w:val="FF0000"/>
        </w:rPr>
        <w:t>模式</w:t>
      </w:r>
      <w:r w:rsidRPr="007F7AA4">
        <w:rPr>
          <w:rFonts w:eastAsiaTheme="majorEastAsia" w:cs="Times New Roman"/>
          <w:color w:val="FF0000"/>
        </w:rPr>
        <w:t>ENDC</w:t>
      </w:r>
      <w:r w:rsidRPr="007F7AA4">
        <w:rPr>
          <w:rFonts w:eastAsiaTheme="majorEastAsia" w:cs="Times New Roman"/>
          <w:color w:val="FF0000"/>
        </w:rPr>
        <w:t>连接情况下，拨打</w:t>
      </w:r>
      <w:r w:rsidRPr="007F7AA4">
        <w:rPr>
          <w:rFonts w:eastAsiaTheme="majorEastAsia" w:cs="Times New Roman"/>
          <w:color w:val="FF0000"/>
        </w:rPr>
        <w:t>CSFB</w:t>
      </w:r>
      <w:r w:rsidRPr="007F7AA4">
        <w:rPr>
          <w:rFonts w:eastAsiaTheme="majorEastAsia" w:cs="Times New Roman"/>
          <w:color w:val="FF0000"/>
        </w:rPr>
        <w:t>电话，</w:t>
      </w:r>
      <w:r w:rsidRPr="007F7AA4">
        <w:rPr>
          <w:rFonts w:eastAsiaTheme="majorEastAsia" w:cs="Times New Roman"/>
          <w:color w:val="FF0000"/>
        </w:rPr>
        <w:t>UE</w:t>
      </w:r>
      <w:r w:rsidRPr="007F7AA4">
        <w:rPr>
          <w:rFonts w:eastAsiaTheme="majorEastAsia" w:cs="Times New Roman"/>
          <w:color w:val="FF0000"/>
        </w:rPr>
        <w:t>发送</w:t>
      </w:r>
      <w:r w:rsidRPr="007F7AA4">
        <w:rPr>
          <w:rFonts w:eastAsiaTheme="majorEastAsia" w:cs="Times New Roman"/>
          <w:color w:val="FF0000"/>
        </w:rPr>
        <w:t>ESR</w:t>
      </w:r>
      <w:r w:rsidRPr="007F7AA4">
        <w:rPr>
          <w:rFonts w:eastAsiaTheme="majorEastAsia" w:cs="Times New Roman"/>
          <w:color w:val="FF0000"/>
        </w:rPr>
        <w:t>消息，若网络未响应</w:t>
      </w:r>
      <w:r w:rsidRPr="007F7AA4">
        <w:rPr>
          <w:rFonts w:eastAsiaTheme="majorEastAsia" w:cs="Times New Roman"/>
          <w:color w:val="FF0000"/>
        </w:rPr>
        <w:t>RRCConnectionRelease</w:t>
      </w:r>
      <w:r w:rsidRPr="007F7AA4">
        <w:rPr>
          <w:rFonts w:eastAsiaTheme="majorEastAsia" w:cs="Times New Roman"/>
          <w:color w:val="FF0000"/>
        </w:rPr>
        <w:t>重定向消息，则</w:t>
      </w:r>
      <w:r w:rsidRPr="007F7AA4">
        <w:rPr>
          <w:rFonts w:eastAsiaTheme="majorEastAsia" w:cs="Times New Roman"/>
          <w:color w:val="FF0000"/>
        </w:rPr>
        <w:t>UE</w:t>
      </w:r>
      <w:r w:rsidR="00331027" w:rsidRPr="007F7AA4">
        <w:rPr>
          <w:rFonts w:eastAsiaTheme="majorEastAsia" w:cs="Times New Roman"/>
          <w:color w:val="FF0000"/>
        </w:rPr>
        <w:t>启动</w:t>
      </w:r>
      <w:r w:rsidRPr="007F7AA4">
        <w:rPr>
          <w:rFonts w:eastAsiaTheme="majorEastAsia" w:cs="Times New Roman"/>
          <w:color w:val="FF0000"/>
        </w:rPr>
        <w:t>T3417</w:t>
      </w:r>
      <w:r w:rsidRPr="007F7AA4">
        <w:rPr>
          <w:rFonts w:eastAsiaTheme="majorEastAsia" w:cs="Times New Roman"/>
          <w:color w:val="FF0000"/>
        </w:rPr>
        <w:t>定时器定时</w:t>
      </w:r>
      <w:r w:rsidRPr="007F7AA4">
        <w:rPr>
          <w:rFonts w:eastAsiaTheme="majorEastAsia" w:cs="Times New Roman"/>
          <w:color w:val="FF0000"/>
        </w:rPr>
        <w:t>4s</w:t>
      </w:r>
      <w:r w:rsidRPr="007F7AA4">
        <w:rPr>
          <w:rFonts w:eastAsiaTheme="majorEastAsia" w:cs="Times New Roman"/>
          <w:color w:val="FF0000"/>
        </w:rPr>
        <w:t>，等待</w:t>
      </w:r>
      <w:r w:rsidRPr="007F7AA4">
        <w:rPr>
          <w:rFonts w:eastAsiaTheme="majorEastAsia" w:cs="Times New Roman"/>
          <w:color w:val="FF0000"/>
        </w:rPr>
        <w:t>4s</w:t>
      </w:r>
      <w:r w:rsidRPr="007F7AA4">
        <w:rPr>
          <w:rFonts w:eastAsiaTheme="majorEastAsia" w:cs="Times New Roman"/>
          <w:color w:val="FF0000"/>
        </w:rPr>
        <w:t>时间结束后，</w:t>
      </w:r>
      <w:r w:rsidRPr="007F7AA4">
        <w:rPr>
          <w:rFonts w:eastAsiaTheme="majorEastAsia" w:cs="Times New Roman"/>
          <w:color w:val="FF0000"/>
        </w:rPr>
        <w:t>UE</w:t>
      </w:r>
      <w:r w:rsidRPr="007F7AA4">
        <w:rPr>
          <w:rFonts w:eastAsiaTheme="majorEastAsia" w:cs="Times New Roman"/>
          <w:color w:val="FF0000"/>
        </w:rPr>
        <w:t>主动断开</w:t>
      </w:r>
      <w:r w:rsidRPr="007F7AA4">
        <w:rPr>
          <w:rFonts w:eastAsiaTheme="majorEastAsia" w:cs="Times New Roman"/>
          <w:color w:val="FF0000"/>
        </w:rPr>
        <w:t>ENDC</w:t>
      </w:r>
      <w:r w:rsidRPr="007F7AA4">
        <w:rPr>
          <w:rFonts w:eastAsiaTheme="majorEastAsia" w:cs="Times New Roman"/>
          <w:color w:val="FF0000"/>
        </w:rPr>
        <w:t>连接回落到</w:t>
      </w:r>
      <w:r w:rsidRPr="007F7AA4">
        <w:rPr>
          <w:rFonts w:eastAsiaTheme="majorEastAsia" w:cs="Times New Roman"/>
          <w:color w:val="FF0000"/>
        </w:rPr>
        <w:t>CS</w:t>
      </w:r>
      <w:r w:rsidRPr="007F7AA4">
        <w:rPr>
          <w:rFonts w:eastAsiaTheme="majorEastAsia" w:cs="Times New Roman"/>
          <w:color w:val="FF0000"/>
        </w:rPr>
        <w:t>域</w:t>
      </w:r>
      <w:r w:rsidR="00193DFB" w:rsidRPr="007F7AA4">
        <w:rPr>
          <w:rFonts w:eastAsiaTheme="majorEastAsia" w:cs="Times New Roman"/>
          <w:color w:val="FF0000"/>
        </w:rPr>
        <w:t>发起</w:t>
      </w:r>
      <w:r w:rsidR="00193DFB" w:rsidRPr="007F7AA4">
        <w:rPr>
          <w:rFonts w:eastAsiaTheme="majorEastAsia" w:cs="Times New Roman"/>
          <w:color w:val="FF0000"/>
        </w:rPr>
        <w:t>CS</w:t>
      </w:r>
      <w:r w:rsidR="00193DFB" w:rsidRPr="007F7AA4">
        <w:rPr>
          <w:rFonts w:eastAsiaTheme="majorEastAsia" w:cs="Times New Roman"/>
          <w:color w:val="FF0000"/>
        </w:rPr>
        <w:t>呼叫。</w:t>
      </w:r>
    </w:p>
    <w:p w14:paraId="7D708A49" w14:textId="595ECE71" w:rsidR="003D5F1D" w:rsidRPr="007F7AA4" w:rsidRDefault="003D5F1D" w:rsidP="001D6EB4">
      <w:pPr>
        <w:rPr>
          <w:rFonts w:eastAsiaTheme="majorEastAsia" w:cs="Times New Roman"/>
        </w:rPr>
      </w:pPr>
      <w:r w:rsidRPr="007F7AA4">
        <w:rPr>
          <w:rFonts w:eastAsiaTheme="majorEastAsia" w:cs="Times New Roman"/>
        </w:rPr>
        <w:t>[Xiaomi][J22][FT][Shenzhen] UPGR5G-4213 FT_J22-R_ShenZhen_NSA_</w:t>
      </w:r>
      <w:r w:rsidRPr="007F7AA4">
        <w:rPr>
          <w:rFonts w:eastAsiaTheme="majorEastAsia" w:cs="Times New Roman"/>
        </w:rPr>
        <w:t>卡一主卡联通</w:t>
      </w:r>
      <w:r w:rsidRPr="007F7AA4">
        <w:rPr>
          <w:rFonts w:eastAsiaTheme="majorEastAsia" w:cs="Times New Roman"/>
        </w:rPr>
        <w:t>5V+</w:t>
      </w:r>
      <w:r w:rsidRPr="007F7AA4">
        <w:rPr>
          <w:rFonts w:eastAsiaTheme="majorEastAsia" w:cs="Times New Roman"/>
        </w:rPr>
        <w:t>卡二副卡电信</w:t>
      </w:r>
      <w:r w:rsidRPr="007F7AA4">
        <w:rPr>
          <w:rFonts w:eastAsiaTheme="majorEastAsia" w:cs="Times New Roman"/>
        </w:rPr>
        <w:t>5V</w:t>
      </w:r>
      <w:r w:rsidRPr="007F7AA4">
        <w:rPr>
          <w:rFonts w:eastAsiaTheme="majorEastAsia" w:cs="Times New Roman"/>
        </w:rPr>
        <w:t>，主卡发起</w:t>
      </w:r>
      <w:r w:rsidRPr="007F7AA4">
        <w:rPr>
          <w:rFonts w:eastAsiaTheme="majorEastAsia" w:cs="Times New Roman"/>
        </w:rPr>
        <w:t>CFSB Call</w:t>
      </w:r>
      <w:r w:rsidRPr="007F7AA4">
        <w:rPr>
          <w:rFonts w:eastAsiaTheme="majorEastAsia" w:cs="Times New Roman"/>
        </w:rPr>
        <w:t>，接通后信号栏主卡仍显示</w:t>
      </w:r>
      <w:r w:rsidRPr="007F7AA4">
        <w:rPr>
          <w:rFonts w:eastAsiaTheme="majorEastAsia" w:cs="Times New Roman"/>
        </w:rPr>
        <w:t>5G</w:t>
      </w:r>
      <w:r w:rsidRPr="007F7AA4">
        <w:rPr>
          <w:rFonts w:eastAsiaTheme="majorEastAsia" w:cs="Times New Roman"/>
        </w:rPr>
        <w:t>约</w:t>
      </w:r>
      <w:r w:rsidRPr="007F7AA4">
        <w:rPr>
          <w:rFonts w:eastAsiaTheme="majorEastAsia" w:cs="Times New Roman"/>
        </w:rPr>
        <w:t>5s</w:t>
      </w:r>
      <w:r w:rsidRPr="007F7AA4">
        <w:rPr>
          <w:rFonts w:eastAsiaTheme="majorEastAsia" w:cs="Times New Roman"/>
        </w:rPr>
        <w:t>，</w:t>
      </w:r>
      <w:r w:rsidRPr="007F7AA4">
        <w:rPr>
          <w:rFonts w:eastAsiaTheme="majorEastAsia" w:cs="Times New Roman"/>
        </w:rPr>
        <w:t>14</w:t>
      </w:r>
      <w:r w:rsidRPr="007F7AA4">
        <w:rPr>
          <w:rFonts w:eastAsiaTheme="majorEastAsia" w:cs="Times New Roman"/>
        </w:rPr>
        <w:t>点</w:t>
      </w:r>
      <w:r w:rsidRPr="007F7AA4">
        <w:rPr>
          <w:rFonts w:eastAsiaTheme="majorEastAsia" w:cs="Times New Roman"/>
        </w:rPr>
        <w:t>16</w:t>
      </w:r>
      <w:r w:rsidRPr="007F7AA4">
        <w:rPr>
          <w:rFonts w:eastAsiaTheme="majorEastAsia" w:cs="Times New Roman"/>
        </w:rPr>
        <w:t>分，概率：</w:t>
      </w:r>
      <w:r w:rsidRPr="007F7AA4">
        <w:rPr>
          <w:rFonts w:eastAsiaTheme="majorEastAsia" w:cs="Times New Roman"/>
        </w:rPr>
        <w:t>1/10_20210126</w:t>
      </w:r>
    </w:p>
    <w:tbl>
      <w:tblPr>
        <w:tblStyle w:val="a7"/>
        <w:tblW w:w="0" w:type="auto"/>
        <w:tblLook w:val="04A0" w:firstRow="1" w:lastRow="0" w:firstColumn="1" w:lastColumn="0" w:noHBand="0" w:noVBand="1"/>
      </w:tblPr>
      <w:tblGrid>
        <w:gridCol w:w="13454"/>
      </w:tblGrid>
      <w:tr w:rsidR="003D5F1D" w:rsidRPr="007F7AA4" w14:paraId="1E25FA97" w14:textId="77777777" w:rsidTr="003D5F1D">
        <w:tc>
          <w:tcPr>
            <w:tcW w:w="13454" w:type="dxa"/>
          </w:tcPr>
          <w:p w14:paraId="3E4B4223" w14:textId="77777777" w:rsidR="003D5F1D" w:rsidRPr="007F7AA4" w:rsidRDefault="003D5F1D" w:rsidP="003D5F1D">
            <w:pPr>
              <w:widowControl/>
              <w:kinsoku/>
              <w:adjustRightInd/>
              <w:rPr>
                <w:rFonts w:eastAsiaTheme="majorEastAsia" w:cs="Times New Roman"/>
              </w:rPr>
            </w:pPr>
            <w:r w:rsidRPr="007F7AA4">
              <w:rPr>
                <w:rFonts w:eastAsiaTheme="majorEastAsia" w:cs="Times New Roman"/>
              </w:rPr>
              <w:t>check</w:t>
            </w:r>
            <w:r w:rsidRPr="007F7AA4">
              <w:rPr>
                <w:rFonts w:eastAsiaTheme="majorEastAsia" w:cs="Times New Roman"/>
              </w:rPr>
              <w:t>了贵司的</w:t>
            </w:r>
            <w:r w:rsidRPr="007F7AA4">
              <w:rPr>
                <w:rFonts w:eastAsiaTheme="majorEastAsia" w:cs="Times New Roman"/>
              </w:rPr>
              <w:t>log</w:t>
            </w:r>
            <w:r w:rsidRPr="007F7AA4">
              <w:rPr>
                <w:rFonts w:eastAsiaTheme="majorEastAsia" w:cs="Times New Roman"/>
              </w:rPr>
              <w:t>，解释如下。</w:t>
            </w:r>
          </w:p>
          <w:p w14:paraId="68352057" w14:textId="77777777" w:rsidR="003D5F1D" w:rsidRPr="007F7AA4" w:rsidRDefault="003D5F1D" w:rsidP="003D5F1D">
            <w:pPr>
              <w:widowControl/>
              <w:kinsoku/>
              <w:adjustRightInd/>
              <w:rPr>
                <w:rFonts w:eastAsiaTheme="majorEastAsia" w:cs="Times New Roman"/>
              </w:rPr>
            </w:pPr>
            <w:r w:rsidRPr="007F7AA4">
              <w:rPr>
                <w:rFonts w:eastAsiaTheme="majorEastAsia" w:cs="Times New Roman"/>
              </w:rPr>
              <w:t>一开始</w:t>
            </w:r>
            <w:r w:rsidRPr="007F7AA4">
              <w:rPr>
                <w:rFonts w:eastAsiaTheme="majorEastAsia" w:cs="Times New Roman"/>
              </w:rPr>
              <w:t>UE</w:t>
            </w:r>
            <w:r w:rsidRPr="007F7AA4">
              <w:rPr>
                <w:rFonts w:eastAsiaTheme="majorEastAsia" w:cs="Times New Roman"/>
              </w:rPr>
              <w:t>在</w:t>
            </w:r>
            <w:r w:rsidRPr="007F7AA4">
              <w:rPr>
                <w:rFonts w:eastAsiaTheme="majorEastAsia" w:cs="Times New Roman"/>
              </w:rPr>
              <w:t>LTE</w:t>
            </w:r>
            <w:r w:rsidRPr="007F7AA4">
              <w:rPr>
                <w:rFonts w:eastAsiaTheme="majorEastAsia" w:cs="Times New Roman"/>
              </w:rPr>
              <w:t>上配置</w:t>
            </w:r>
            <w:r w:rsidRPr="007F7AA4">
              <w:rPr>
                <w:rFonts w:eastAsiaTheme="majorEastAsia" w:cs="Times New Roman"/>
              </w:rPr>
              <w:t>SCG cell</w:t>
            </w:r>
            <w:r w:rsidRPr="007F7AA4">
              <w:rPr>
                <w:rFonts w:eastAsiaTheme="majorEastAsia" w:cs="Times New Roman"/>
              </w:rPr>
              <w:t>，所以显示</w:t>
            </w:r>
            <w:r w:rsidRPr="007F7AA4">
              <w:rPr>
                <w:rFonts w:eastAsiaTheme="majorEastAsia" w:cs="Times New Roman"/>
              </w:rPr>
              <w:t>5G</w:t>
            </w:r>
            <w:r w:rsidRPr="007F7AA4">
              <w:rPr>
                <w:rFonts w:eastAsiaTheme="majorEastAsia" w:cs="Times New Roman"/>
              </w:rPr>
              <w:t>。</w:t>
            </w:r>
            <w:r w:rsidRPr="007F7AA4">
              <w:rPr>
                <w:rFonts w:eastAsiaTheme="majorEastAsia" w:cs="Times New Roman"/>
              </w:rPr>
              <w:t xml:space="preserve"> </w:t>
            </w:r>
            <w:r w:rsidRPr="007F7AA4">
              <w:rPr>
                <w:rFonts w:eastAsiaTheme="majorEastAsia" w:cs="Times New Roman"/>
              </w:rPr>
              <w:t>然后开始起</w:t>
            </w:r>
            <w:r w:rsidRPr="007F7AA4">
              <w:rPr>
                <w:rFonts w:eastAsiaTheme="majorEastAsia" w:cs="Times New Roman"/>
              </w:rPr>
              <w:t>call</w:t>
            </w:r>
            <w:r w:rsidRPr="007F7AA4">
              <w:rPr>
                <w:rFonts w:eastAsiaTheme="majorEastAsia" w:cs="Times New Roman"/>
              </w:rPr>
              <w:t>，此时网络并没有给</w:t>
            </w:r>
            <w:r w:rsidRPr="007F7AA4">
              <w:rPr>
                <w:rFonts w:eastAsiaTheme="majorEastAsia" w:cs="Times New Roman"/>
              </w:rPr>
              <w:t xml:space="preserve">redirect </w:t>
            </w:r>
            <w:r w:rsidRPr="007F7AA4">
              <w:rPr>
                <w:rFonts w:eastAsiaTheme="majorEastAsia" w:cs="Times New Roman"/>
              </w:rPr>
              <w:t>资讯，</w:t>
            </w:r>
            <w:r w:rsidRPr="007F7AA4">
              <w:rPr>
                <w:rFonts w:eastAsiaTheme="majorEastAsia" w:cs="Times New Roman"/>
                <w:highlight w:val="yellow"/>
              </w:rPr>
              <w:t>因此会启动</w:t>
            </w:r>
            <w:r w:rsidRPr="007F7AA4">
              <w:rPr>
                <w:rFonts w:eastAsiaTheme="majorEastAsia" w:cs="Times New Roman"/>
                <w:highlight w:val="yellow"/>
              </w:rPr>
              <w:t xml:space="preserve">T3417. </w:t>
            </w:r>
            <w:r w:rsidRPr="007F7AA4">
              <w:rPr>
                <w:rFonts w:eastAsiaTheme="majorEastAsia" w:cs="Times New Roman"/>
                <w:highlight w:val="yellow"/>
              </w:rPr>
              <w:t>等</w:t>
            </w:r>
            <w:r w:rsidRPr="007F7AA4">
              <w:rPr>
                <w:rFonts w:eastAsiaTheme="majorEastAsia" w:cs="Times New Roman"/>
                <w:highlight w:val="yellow"/>
              </w:rPr>
              <w:t>T3417</w:t>
            </w:r>
            <w:r w:rsidRPr="007F7AA4">
              <w:rPr>
                <w:rFonts w:eastAsiaTheme="majorEastAsia" w:cs="Times New Roman"/>
                <w:highlight w:val="yellow"/>
              </w:rPr>
              <w:t>超时后，才会通知</w:t>
            </w:r>
            <w:r w:rsidRPr="007F7AA4">
              <w:rPr>
                <w:rFonts w:eastAsiaTheme="majorEastAsia" w:cs="Times New Roman"/>
                <w:highlight w:val="yellow"/>
              </w:rPr>
              <w:t>ERRC</w:t>
            </w:r>
            <w:r w:rsidRPr="007F7AA4">
              <w:rPr>
                <w:rFonts w:eastAsiaTheme="majorEastAsia" w:cs="Times New Roman"/>
                <w:highlight w:val="yellow"/>
              </w:rPr>
              <w:t>释放</w:t>
            </w:r>
            <w:r w:rsidRPr="007F7AA4">
              <w:rPr>
                <w:rFonts w:eastAsiaTheme="majorEastAsia" w:cs="Times New Roman"/>
                <w:highlight w:val="yellow"/>
              </w:rPr>
              <w:t>AS connection</w:t>
            </w:r>
            <w:r w:rsidRPr="007F7AA4">
              <w:rPr>
                <w:rFonts w:eastAsiaTheme="majorEastAsia" w:cs="Times New Roman"/>
                <w:highlight w:val="yellow"/>
              </w:rPr>
              <w:t>。</w:t>
            </w:r>
            <w:r w:rsidRPr="007F7AA4">
              <w:rPr>
                <w:rFonts w:eastAsiaTheme="majorEastAsia" w:cs="Times New Roman"/>
                <w:highlight w:val="yellow"/>
              </w:rPr>
              <w:t>ERRC</w:t>
            </w:r>
            <w:r w:rsidRPr="007F7AA4">
              <w:rPr>
                <w:rFonts w:eastAsiaTheme="majorEastAsia" w:cs="Times New Roman"/>
                <w:highlight w:val="yellow"/>
              </w:rPr>
              <w:t>通知</w:t>
            </w:r>
            <w:r w:rsidRPr="007F7AA4">
              <w:rPr>
                <w:rFonts w:eastAsiaTheme="majorEastAsia" w:cs="Times New Roman"/>
                <w:highlight w:val="yellow"/>
              </w:rPr>
              <w:t>NRRC disconnect SCG status.</w:t>
            </w:r>
          </w:p>
          <w:p w14:paraId="59268B76" w14:textId="77777777" w:rsidR="003D5F1D" w:rsidRPr="007F7AA4" w:rsidRDefault="003D5F1D" w:rsidP="003D5F1D">
            <w:pPr>
              <w:widowControl/>
              <w:kinsoku/>
              <w:adjustRightInd/>
              <w:rPr>
                <w:rFonts w:eastAsiaTheme="majorEastAsia" w:cs="Times New Roman"/>
              </w:rPr>
            </w:pPr>
            <w:r w:rsidRPr="007F7AA4">
              <w:rPr>
                <w:rFonts w:eastAsiaTheme="majorEastAsia" w:cs="Times New Roman"/>
              </w:rPr>
              <w:t>然后上报给</w:t>
            </w:r>
            <w:r w:rsidRPr="007F7AA4">
              <w:rPr>
                <w:rFonts w:eastAsiaTheme="majorEastAsia" w:cs="Times New Roman"/>
              </w:rPr>
              <w:t>RAC</w:t>
            </w:r>
            <w:r w:rsidRPr="007F7AA4">
              <w:rPr>
                <w:rFonts w:eastAsiaTheme="majorEastAsia" w:cs="Times New Roman"/>
              </w:rPr>
              <w:t>，</w:t>
            </w:r>
            <w:r w:rsidRPr="007F7AA4">
              <w:rPr>
                <w:rFonts w:eastAsiaTheme="majorEastAsia" w:cs="Times New Roman"/>
              </w:rPr>
              <w:t>RAC</w:t>
            </w:r>
            <w:r w:rsidRPr="007F7AA4">
              <w:rPr>
                <w:rFonts w:eastAsiaTheme="majorEastAsia" w:cs="Times New Roman"/>
              </w:rPr>
              <w:t>再通知</w:t>
            </w:r>
            <w:r w:rsidRPr="007F7AA4">
              <w:rPr>
                <w:rFonts w:eastAsiaTheme="majorEastAsia" w:cs="Times New Roman"/>
              </w:rPr>
              <w:t xml:space="preserve">L4C </w:t>
            </w:r>
            <w:r w:rsidRPr="007F7AA4">
              <w:rPr>
                <w:rFonts w:eastAsiaTheme="majorEastAsia" w:cs="Times New Roman"/>
              </w:rPr>
              <w:t>切换注册状态到</w:t>
            </w:r>
            <w:r w:rsidRPr="007F7AA4">
              <w:rPr>
                <w:rFonts w:eastAsiaTheme="majorEastAsia" w:cs="Times New Roman"/>
              </w:rPr>
              <w:t>LTE</w:t>
            </w:r>
            <w:r w:rsidRPr="007F7AA4">
              <w:rPr>
                <w:rFonts w:eastAsiaTheme="majorEastAsia" w:cs="Times New Roman"/>
              </w:rPr>
              <w:t>。需要指出的是，这个过程并非在</w:t>
            </w:r>
            <w:r w:rsidRPr="007F7AA4">
              <w:rPr>
                <w:rFonts w:eastAsiaTheme="majorEastAsia" w:cs="Times New Roman"/>
              </w:rPr>
              <w:t>CSFB</w:t>
            </w:r>
            <w:r w:rsidRPr="007F7AA4">
              <w:rPr>
                <w:rFonts w:eastAsiaTheme="majorEastAsia" w:cs="Times New Roman"/>
              </w:rPr>
              <w:t>之后，而是在</w:t>
            </w:r>
            <w:r w:rsidRPr="007F7AA4">
              <w:rPr>
                <w:rFonts w:eastAsiaTheme="majorEastAsia" w:cs="Times New Roman"/>
              </w:rPr>
              <w:t>CSFB</w:t>
            </w:r>
            <w:r w:rsidRPr="007F7AA4">
              <w:rPr>
                <w:rFonts w:eastAsiaTheme="majorEastAsia" w:cs="Times New Roman"/>
              </w:rPr>
              <w:t>期间。具体</w:t>
            </w:r>
            <w:r w:rsidRPr="007F7AA4">
              <w:rPr>
                <w:rFonts w:eastAsiaTheme="majorEastAsia" w:cs="Times New Roman"/>
              </w:rPr>
              <w:t>log</w:t>
            </w:r>
            <w:r w:rsidRPr="007F7AA4">
              <w:rPr>
                <w:rFonts w:eastAsiaTheme="majorEastAsia" w:cs="Times New Roman"/>
              </w:rPr>
              <w:t>如下，这是</w:t>
            </w:r>
            <w:r w:rsidRPr="007F7AA4">
              <w:rPr>
                <w:rFonts w:eastAsiaTheme="majorEastAsia" w:cs="Times New Roman"/>
              </w:rPr>
              <w:t xml:space="preserve">normal </w:t>
            </w:r>
            <w:r w:rsidRPr="007F7AA4">
              <w:rPr>
                <w:rFonts w:eastAsiaTheme="majorEastAsia" w:cs="Times New Roman"/>
              </w:rPr>
              <w:t>行为。</w:t>
            </w:r>
          </w:p>
          <w:p w14:paraId="36C11040" w14:textId="77777777" w:rsidR="003D5F1D" w:rsidRPr="007F7AA4" w:rsidRDefault="003D5F1D" w:rsidP="003D5F1D">
            <w:pPr>
              <w:widowControl/>
              <w:kinsoku/>
              <w:adjustRightInd/>
              <w:rPr>
                <w:rFonts w:eastAsiaTheme="majorEastAsia" w:cs="Times New Roman"/>
              </w:rPr>
            </w:pPr>
            <w:r w:rsidRPr="007F7AA4">
              <w:rPr>
                <w:rFonts w:eastAsiaTheme="majorEastAsia" w:cs="Times New Roman"/>
              </w:rPr>
              <w:t>Type</w:t>
            </w:r>
            <w:r w:rsidRPr="007F7AA4">
              <w:rPr>
                <w:rFonts w:eastAsiaTheme="majorEastAsia" w:cs="Times New Roman"/>
              </w:rPr>
              <w:tab/>
              <w:t>Index</w:t>
            </w:r>
            <w:r w:rsidRPr="007F7AA4">
              <w:rPr>
                <w:rFonts w:eastAsiaTheme="majorEastAsia" w:cs="Times New Roman"/>
              </w:rPr>
              <w:tab/>
              <w:t>Time</w:t>
            </w:r>
            <w:r w:rsidRPr="007F7AA4">
              <w:rPr>
                <w:rFonts w:eastAsiaTheme="majorEastAsia" w:cs="Times New Roman"/>
              </w:rPr>
              <w:tab/>
              <w:t>Local Time</w:t>
            </w:r>
            <w:r w:rsidRPr="007F7AA4">
              <w:rPr>
                <w:rFonts w:eastAsiaTheme="majorEastAsia" w:cs="Times New Roman"/>
              </w:rPr>
              <w:tab/>
              <w:t>Module</w:t>
            </w:r>
            <w:r w:rsidRPr="007F7AA4">
              <w:rPr>
                <w:rFonts w:eastAsiaTheme="majorEastAsia" w:cs="Times New Roman"/>
              </w:rPr>
              <w:tab/>
              <w:t>Message</w:t>
            </w:r>
            <w:r w:rsidRPr="007F7AA4">
              <w:rPr>
                <w:rFonts w:eastAsiaTheme="majorEastAsia" w:cs="Times New Roman"/>
              </w:rPr>
              <w:tab/>
              <w:t>Comment</w:t>
            </w:r>
            <w:r w:rsidRPr="007F7AA4">
              <w:rPr>
                <w:rFonts w:eastAsiaTheme="majorEastAsia" w:cs="Times New Roman"/>
              </w:rPr>
              <w:tab/>
              <w:t>Time Differences</w:t>
            </w:r>
          </w:p>
          <w:p w14:paraId="27992DAF" w14:textId="77777777" w:rsidR="003D5F1D" w:rsidRPr="007F7AA4" w:rsidRDefault="003D5F1D" w:rsidP="003D5F1D">
            <w:pPr>
              <w:widowControl/>
              <w:kinsoku/>
              <w:adjustRightInd/>
              <w:rPr>
                <w:rFonts w:eastAsiaTheme="majorEastAsia" w:cs="Times New Roman"/>
              </w:rPr>
            </w:pPr>
            <w:r w:rsidRPr="007F7AA4">
              <w:rPr>
                <w:rFonts w:eastAsiaTheme="majorEastAsia" w:cs="Times New Roman"/>
              </w:rPr>
              <w:t>PS</w:t>
            </w:r>
            <w:r w:rsidRPr="007F7AA4">
              <w:rPr>
                <w:rFonts w:eastAsiaTheme="majorEastAsia" w:cs="Times New Roman"/>
              </w:rPr>
              <w:tab/>
              <w:t>4066646</w:t>
            </w:r>
            <w:r w:rsidRPr="007F7AA4">
              <w:rPr>
                <w:rFonts w:eastAsiaTheme="majorEastAsia" w:cs="Times New Roman"/>
              </w:rPr>
              <w:tab/>
              <w:t>202206063</w:t>
            </w:r>
            <w:r w:rsidRPr="007F7AA4">
              <w:rPr>
                <w:rFonts w:eastAsiaTheme="majorEastAsia" w:cs="Times New Roman"/>
              </w:rPr>
              <w:tab/>
              <w:t>14:15:07:102</w:t>
            </w:r>
            <w:r w:rsidRPr="007F7AA4">
              <w:rPr>
                <w:rFonts w:eastAsiaTheme="majorEastAsia" w:cs="Times New Roman"/>
              </w:rPr>
              <w:tab/>
              <w:t>RAC - L4C</w:t>
            </w:r>
            <w:r w:rsidRPr="007F7AA4">
              <w:rPr>
                <w:rFonts w:eastAsiaTheme="majorEastAsia" w:cs="Times New Roman"/>
              </w:rPr>
              <w:tab/>
              <w:t>MSG_ID_L4CRAC_REG_STATE_IND</w:t>
            </w:r>
            <w:r w:rsidRPr="007F7AA4">
              <w:rPr>
                <w:rFonts w:eastAsiaTheme="majorEastAsia" w:cs="Times New Roman"/>
              </w:rPr>
              <w:tab/>
            </w:r>
            <w:r w:rsidRPr="007F7AA4">
              <w:rPr>
                <w:rFonts w:eastAsiaTheme="majorEastAsia" w:cs="Times New Roman"/>
              </w:rPr>
              <w:tab/>
            </w:r>
          </w:p>
          <w:p w14:paraId="3A7A6286" w14:textId="77777777" w:rsidR="003D5F1D" w:rsidRPr="007F7AA4" w:rsidRDefault="003D5F1D" w:rsidP="003D5F1D">
            <w:pPr>
              <w:widowControl/>
              <w:kinsoku/>
              <w:adjustRightInd/>
              <w:rPr>
                <w:rFonts w:eastAsiaTheme="majorEastAsia" w:cs="Times New Roman"/>
              </w:rPr>
            </w:pPr>
            <w:r w:rsidRPr="007F7AA4">
              <w:rPr>
                <w:rFonts w:eastAsiaTheme="majorEastAsia" w:cs="Times New Roman"/>
              </w:rPr>
              <w:t>PS</w:t>
            </w:r>
            <w:r w:rsidRPr="007F7AA4">
              <w:rPr>
                <w:rFonts w:eastAsiaTheme="majorEastAsia" w:cs="Times New Roman"/>
              </w:rPr>
              <w:tab/>
              <w:t>4066723</w:t>
            </w:r>
            <w:r w:rsidRPr="007F7AA4">
              <w:rPr>
                <w:rFonts w:eastAsiaTheme="majorEastAsia" w:cs="Times New Roman"/>
              </w:rPr>
              <w:tab/>
              <w:t>202206069</w:t>
            </w:r>
            <w:r w:rsidRPr="007F7AA4">
              <w:rPr>
                <w:rFonts w:eastAsiaTheme="majorEastAsia" w:cs="Times New Roman"/>
              </w:rPr>
              <w:tab/>
              <w:t>14:15:07:102</w:t>
            </w:r>
            <w:r w:rsidRPr="007F7AA4">
              <w:rPr>
                <w:rFonts w:eastAsiaTheme="majorEastAsia" w:cs="Times New Roman"/>
              </w:rPr>
              <w:tab/>
              <w:t>L4C - L4BNW</w:t>
            </w:r>
            <w:r w:rsidRPr="007F7AA4">
              <w:rPr>
                <w:rFonts w:eastAsiaTheme="majorEastAsia" w:cs="Times New Roman"/>
              </w:rPr>
              <w:tab/>
              <w:t>MSG_ID_L4BNW_L4C_REG_STATE_IND</w:t>
            </w:r>
            <w:r w:rsidRPr="007F7AA4">
              <w:rPr>
                <w:rFonts w:eastAsiaTheme="majorEastAsia" w:cs="Times New Roman"/>
              </w:rPr>
              <w:tab/>
              <w:t>cell_data_speed_support = ENDC_SUPPORT (enum 16384)</w:t>
            </w:r>
            <w:r w:rsidRPr="007F7AA4">
              <w:rPr>
                <w:rFonts w:eastAsiaTheme="majorEastAsia" w:cs="Times New Roman"/>
              </w:rPr>
              <w:tab/>
            </w:r>
          </w:p>
          <w:p w14:paraId="04228141" w14:textId="77777777" w:rsidR="003D5F1D" w:rsidRPr="007F7AA4" w:rsidRDefault="003D5F1D" w:rsidP="003D5F1D">
            <w:pPr>
              <w:widowControl/>
              <w:kinsoku/>
              <w:adjustRightInd/>
              <w:rPr>
                <w:rFonts w:eastAsiaTheme="majorEastAsia" w:cs="Times New Roman"/>
              </w:rPr>
            </w:pPr>
            <w:r w:rsidRPr="007F7AA4">
              <w:rPr>
                <w:rFonts w:eastAsiaTheme="majorEastAsia" w:cs="Times New Roman"/>
              </w:rPr>
              <w:t>SYS</w:t>
            </w:r>
            <w:r w:rsidRPr="007F7AA4">
              <w:rPr>
                <w:rFonts w:eastAsiaTheme="majorEastAsia" w:cs="Times New Roman"/>
              </w:rPr>
              <w:tab/>
              <w:t>4067042</w:t>
            </w:r>
            <w:r w:rsidRPr="007F7AA4">
              <w:rPr>
                <w:rFonts w:eastAsiaTheme="majorEastAsia" w:cs="Times New Roman"/>
              </w:rPr>
              <w:tab/>
              <w:t>202206082</w:t>
            </w:r>
            <w:r w:rsidRPr="007F7AA4">
              <w:rPr>
                <w:rFonts w:eastAsiaTheme="majorEastAsia" w:cs="Times New Roman"/>
              </w:rPr>
              <w:tab/>
              <w:t>14:15:07:102</w:t>
            </w:r>
            <w:r w:rsidRPr="007F7AA4">
              <w:rPr>
                <w:rFonts w:eastAsiaTheme="majorEastAsia" w:cs="Times New Roman"/>
              </w:rPr>
              <w:tab/>
              <w:t>NIL</w:t>
            </w:r>
            <w:r w:rsidRPr="007F7AA4">
              <w:rPr>
                <w:rFonts w:eastAsiaTheme="majorEastAsia" w:cs="Times New Roman"/>
              </w:rPr>
              <w:tab/>
              <w:t>[AT_URC p39,ch1]+EGREG: 1,"****24","****9B535",16384,"FF",0,0,0,2,1,0,0</w:t>
            </w:r>
            <w:r w:rsidRPr="007F7AA4">
              <w:rPr>
                <w:rFonts w:eastAsiaTheme="majorEastAsia" w:cs="Times New Roman"/>
              </w:rPr>
              <w:tab/>
            </w:r>
            <w:r w:rsidRPr="007F7AA4">
              <w:rPr>
                <w:rFonts w:eastAsiaTheme="majorEastAsia" w:cs="Times New Roman"/>
              </w:rPr>
              <w:tab/>
            </w:r>
          </w:p>
          <w:p w14:paraId="3AC55489" w14:textId="77777777" w:rsidR="003D5F1D" w:rsidRPr="007F7AA4" w:rsidRDefault="003D5F1D" w:rsidP="003D5F1D">
            <w:pPr>
              <w:widowControl/>
              <w:kinsoku/>
              <w:adjustRightInd/>
              <w:rPr>
                <w:rFonts w:eastAsiaTheme="majorEastAsia" w:cs="Times New Roman"/>
              </w:rPr>
            </w:pPr>
            <w:r w:rsidRPr="007F7AA4">
              <w:rPr>
                <w:rFonts w:eastAsiaTheme="majorEastAsia" w:cs="Times New Roman"/>
              </w:rPr>
              <w:t>PS</w:t>
            </w:r>
            <w:r w:rsidRPr="007F7AA4">
              <w:rPr>
                <w:rFonts w:eastAsiaTheme="majorEastAsia" w:cs="Times New Roman"/>
              </w:rPr>
              <w:tab/>
              <w:t>4362032</w:t>
            </w:r>
            <w:r w:rsidRPr="007F7AA4">
              <w:rPr>
                <w:rFonts w:eastAsiaTheme="majorEastAsia" w:cs="Times New Roman"/>
              </w:rPr>
              <w:tab/>
              <w:t>202439825</w:t>
            </w:r>
            <w:r w:rsidRPr="007F7AA4">
              <w:rPr>
                <w:rFonts w:eastAsiaTheme="majorEastAsia" w:cs="Times New Roman"/>
              </w:rPr>
              <w:tab/>
              <w:t>14:15:22:120</w:t>
            </w:r>
            <w:r w:rsidRPr="007F7AA4">
              <w:rPr>
                <w:rFonts w:eastAsiaTheme="majorEastAsia" w:cs="Times New Roman"/>
              </w:rPr>
              <w:tab/>
              <w:t>MM - EMM</w:t>
            </w:r>
            <w:r w:rsidRPr="007F7AA4">
              <w:rPr>
                <w:rFonts w:eastAsiaTheme="majorEastAsia" w:cs="Times New Roman"/>
              </w:rPr>
              <w:tab/>
              <w:t>MSG_ID_MM_EMM_CSFB_REQ</w:t>
            </w:r>
            <w:r w:rsidRPr="007F7AA4">
              <w:rPr>
                <w:rFonts w:eastAsiaTheme="majorEastAsia" w:cs="Times New Roman"/>
              </w:rPr>
              <w:tab/>
            </w:r>
            <w:r w:rsidRPr="007F7AA4">
              <w:rPr>
                <w:rFonts w:eastAsiaTheme="majorEastAsia" w:cs="Times New Roman"/>
              </w:rPr>
              <w:tab/>
            </w:r>
          </w:p>
          <w:p w14:paraId="3F48CEE8" w14:textId="77777777" w:rsidR="003D5F1D" w:rsidRPr="007F7AA4" w:rsidRDefault="003D5F1D" w:rsidP="003D5F1D">
            <w:pPr>
              <w:widowControl/>
              <w:kinsoku/>
              <w:adjustRightInd/>
              <w:rPr>
                <w:rFonts w:eastAsiaTheme="majorEastAsia" w:cs="Times New Roman"/>
              </w:rPr>
            </w:pPr>
            <w:r w:rsidRPr="007F7AA4">
              <w:rPr>
                <w:rFonts w:eastAsiaTheme="majorEastAsia" w:cs="Times New Roman"/>
              </w:rPr>
              <w:t>PS</w:t>
            </w:r>
            <w:r w:rsidRPr="007F7AA4">
              <w:rPr>
                <w:rFonts w:eastAsiaTheme="majorEastAsia" w:cs="Times New Roman"/>
              </w:rPr>
              <w:tab/>
              <w:t>4362126</w:t>
            </w:r>
            <w:r w:rsidRPr="007F7AA4">
              <w:rPr>
                <w:rFonts w:eastAsiaTheme="majorEastAsia" w:cs="Times New Roman"/>
              </w:rPr>
              <w:tab/>
              <w:t>202439834</w:t>
            </w:r>
            <w:r w:rsidRPr="007F7AA4">
              <w:rPr>
                <w:rFonts w:eastAsiaTheme="majorEastAsia" w:cs="Times New Roman"/>
              </w:rPr>
              <w:tab/>
              <w:t>14:15:22:120</w:t>
            </w:r>
            <w:r w:rsidRPr="007F7AA4">
              <w:rPr>
                <w:rFonts w:eastAsiaTheme="majorEastAsia" w:cs="Times New Roman"/>
              </w:rPr>
              <w:tab/>
              <w:t>EMM</w:t>
            </w:r>
            <w:r w:rsidRPr="007F7AA4">
              <w:rPr>
                <w:rFonts w:eastAsiaTheme="majorEastAsia" w:cs="Times New Roman"/>
              </w:rPr>
              <w:tab/>
              <w:t>[EMM TIMER] TIMER ID: EMM_T3417EXT is started by EMM (timer value:4)</w:t>
            </w:r>
            <w:r w:rsidRPr="007F7AA4">
              <w:rPr>
                <w:rFonts w:eastAsiaTheme="majorEastAsia" w:cs="Times New Roman"/>
              </w:rPr>
              <w:tab/>
            </w:r>
            <w:r w:rsidRPr="007F7AA4">
              <w:rPr>
                <w:rFonts w:eastAsiaTheme="majorEastAsia" w:cs="Times New Roman"/>
              </w:rPr>
              <w:tab/>
            </w:r>
          </w:p>
          <w:p w14:paraId="67366A87" w14:textId="77777777" w:rsidR="003D5F1D" w:rsidRPr="007F7AA4" w:rsidRDefault="003D5F1D" w:rsidP="003D5F1D">
            <w:pPr>
              <w:widowControl/>
              <w:kinsoku/>
              <w:adjustRightInd/>
              <w:rPr>
                <w:rFonts w:eastAsiaTheme="majorEastAsia" w:cs="Times New Roman"/>
              </w:rPr>
            </w:pPr>
            <w:r w:rsidRPr="007F7AA4">
              <w:rPr>
                <w:rFonts w:eastAsiaTheme="majorEastAsia" w:cs="Times New Roman"/>
              </w:rPr>
              <w:t>PS</w:t>
            </w:r>
            <w:r w:rsidRPr="007F7AA4">
              <w:rPr>
                <w:rFonts w:eastAsiaTheme="majorEastAsia" w:cs="Times New Roman"/>
              </w:rPr>
              <w:tab/>
              <w:t>4362128</w:t>
            </w:r>
            <w:r w:rsidRPr="007F7AA4">
              <w:rPr>
                <w:rFonts w:eastAsiaTheme="majorEastAsia" w:cs="Times New Roman"/>
              </w:rPr>
              <w:tab/>
              <w:t>202439834</w:t>
            </w:r>
            <w:r w:rsidRPr="007F7AA4">
              <w:rPr>
                <w:rFonts w:eastAsiaTheme="majorEastAsia" w:cs="Times New Roman"/>
              </w:rPr>
              <w:tab/>
              <w:t>14:15:22:120</w:t>
            </w:r>
            <w:r w:rsidRPr="007F7AA4">
              <w:rPr>
                <w:rFonts w:eastAsiaTheme="majorEastAsia" w:cs="Times New Roman"/>
              </w:rPr>
              <w:tab/>
              <w:t>EMM_CALL</w:t>
            </w:r>
            <w:r w:rsidRPr="007F7AA4">
              <w:rPr>
                <w:rFonts w:eastAsiaTheme="majorEastAsia" w:cs="Times New Roman"/>
              </w:rPr>
              <w:tab/>
              <w:t>[EMM CALL] Timer T3417Ext Start, 4</w:t>
            </w:r>
            <w:r w:rsidRPr="007F7AA4">
              <w:rPr>
                <w:rFonts w:eastAsiaTheme="majorEastAsia" w:cs="Times New Roman"/>
              </w:rPr>
              <w:tab/>
            </w:r>
            <w:r w:rsidRPr="007F7AA4">
              <w:rPr>
                <w:rFonts w:eastAsiaTheme="majorEastAsia" w:cs="Times New Roman"/>
              </w:rPr>
              <w:tab/>
            </w:r>
          </w:p>
          <w:p w14:paraId="2DA1AB7D" w14:textId="77777777" w:rsidR="003D5F1D" w:rsidRPr="007F7AA4" w:rsidRDefault="003D5F1D" w:rsidP="003D5F1D">
            <w:pPr>
              <w:widowControl/>
              <w:kinsoku/>
              <w:adjustRightInd/>
              <w:rPr>
                <w:rFonts w:eastAsiaTheme="majorEastAsia" w:cs="Times New Roman"/>
              </w:rPr>
            </w:pPr>
            <w:r w:rsidRPr="007F7AA4">
              <w:rPr>
                <w:rFonts w:eastAsiaTheme="majorEastAsia" w:cs="Times New Roman"/>
              </w:rPr>
              <w:t>OTA</w:t>
            </w:r>
            <w:r w:rsidRPr="007F7AA4">
              <w:rPr>
                <w:rFonts w:eastAsiaTheme="majorEastAsia" w:cs="Times New Roman"/>
              </w:rPr>
              <w:tab/>
              <w:t>4362210</w:t>
            </w:r>
            <w:r w:rsidRPr="007F7AA4">
              <w:rPr>
                <w:rFonts w:eastAsiaTheme="majorEastAsia" w:cs="Times New Roman"/>
              </w:rPr>
              <w:tab/>
              <w:t>202439839</w:t>
            </w:r>
            <w:r w:rsidRPr="007F7AA4">
              <w:rPr>
                <w:rFonts w:eastAsiaTheme="majorEastAsia" w:cs="Times New Roman"/>
              </w:rPr>
              <w:tab/>
              <w:t>14:15:22:120</w:t>
            </w:r>
            <w:r w:rsidRPr="007F7AA4">
              <w:rPr>
                <w:rFonts w:eastAsiaTheme="majorEastAsia" w:cs="Times New Roman"/>
              </w:rPr>
              <w:tab/>
              <w:t>EMM_NASMSG</w:t>
            </w:r>
            <w:r w:rsidRPr="007F7AA4">
              <w:rPr>
                <w:rFonts w:eastAsiaTheme="majorEastAsia" w:cs="Times New Roman"/>
              </w:rPr>
              <w:tab/>
              <w:t>[MS-&gt;NW] EMM_Extended_Service_Request(service type="MO_CSFB", CSFB response="CSFB_UNUSED")</w:t>
            </w:r>
            <w:r w:rsidRPr="007F7AA4">
              <w:rPr>
                <w:rFonts w:eastAsiaTheme="majorEastAsia" w:cs="Times New Roman"/>
              </w:rPr>
              <w:tab/>
            </w:r>
            <w:r w:rsidRPr="007F7AA4">
              <w:rPr>
                <w:rFonts w:eastAsiaTheme="majorEastAsia" w:cs="Times New Roman"/>
              </w:rPr>
              <w:tab/>
            </w:r>
          </w:p>
          <w:p w14:paraId="2E3CAA36" w14:textId="77777777" w:rsidR="003D5F1D" w:rsidRPr="007F7AA4" w:rsidRDefault="003D5F1D" w:rsidP="003D5F1D">
            <w:pPr>
              <w:widowControl/>
              <w:kinsoku/>
              <w:adjustRightInd/>
              <w:rPr>
                <w:rFonts w:eastAsiaTheme="majorEastAsia" w:cs="Times New Roman"/>
              </w:rPr>
            </w:pPr>
            <w:r w:rsidRPr="007F7AA4">
              <w:rPr>
                <w:rFonts w:eastAsiaTheme="majorEastAsia" w:cs="Times New Roman"/>
                <w:highlight w:val="yellow"/>
              </w:rPr>
              <w:t>SYS</w:t>
            </w:r>
            <w:r w:rsidRPr="007F7AA4">
              <w:rPr>
                <w:rFonts w:eastAsiaTheme="majorEastAsia" w:cs="Times New Roman"/>
                <w:highlight w:val="yellow"/>
              </w:rPr>
              <w:tab/>
              <w:t>4393457</w:t>
            </w:r>
            <w:r w:rsidRPr="007F7AA4">
              <w:rPr>
                <w:rFonts w:eastAsiaTheme="majorEastAsia" w:cs="Times New Roman"/>
                <w:highlight w:val="yellow"/>
              </w:rPr>
              <w:tab/>
              <w:t>202459420</w:t>
            </w:r>
            <w:r w:rsidRPr="007F7AA4">
              <w:rPr>
                <w:rFonts w:eastAsiaTheme="majorEastAsia" w:cs="Times New Roman"/>
                <w:highlight w:val="yellow"/>
              </w:rPr>
              <w:tab/>
              <w:t>14:15:23:422</w:t>
            </w:r>
            <w:r w:rsidRPr="007F7AA4">
              <w:rPr>
                <w:rFonts w:eastAsiaTheme="majorEastAsia" w:cs="Times New Roman"/>
                <w:highlight w:val="yellow"/>
              </w:rPr>
              <w:tab/>
              <w:t>NIL</w:t>
            </w:r>
            <w:r w:rsidRPr="007F7AA4">
              <w:rPr>
                <w:rFonts w:eastAsiaTheme="majorEastAsia" w:cs="Times New Roman"/>
                <w:highlight w:val="yellow"/>
              </w:rPr>
              <w:tab/>
              <w:t>[AT_URC p39,ch1]+EGREG: 1,"****24","****9B535",16384,"FF",0,0,0,2,1,0,0</w:t>
            </w:r>
            <w:r w:rsidRPr="007F7AA4">
              <w:rPr>
                <w:rFonts w:eastAsiaTheme="majorEastAsia" w:cs="Times New Roman"/>
              </w:rPr>
              <w:tab/>
            </w:r>
            <w:r w:rsidRPr="007F7AA4">
              <w:rPr>
                <w:rFonts w:eastAsiaTheme="majorEastAsia" w:cs="Times New Roman"/>
              </w:rPr>
              <w:tab/>
            </w:r>
          </w:p>
          <w:p w14:paraId="685A9E40" w14:textId="77777777" w:rsidR="003D5F1D" w:rsidRPr="007F7AA4" w:rsidRDefault="003D5F1D" w:rsidP="003D5F1D">
            <w:pPr>
              <w:widowControl/>
              <w:kinsoku/>
              <w:adjustRightInd/>
              <w:rPr>
                <w:rFonts w:eastAsiaTheme="majorEastAsia" w:cs="Times New Roman"/>
              </w:rPr>
            </w:pPr>
            <w:r w:rsidRPr="007F7AA4">
              <w:rPr>
                <w:rFonts w:eastAsiaTheme="majorEastAsia" w:cs="Times New Roman"/>
              </w:rPr>
              <w:t>PS</w:t>
            </w:r>
            <w:r w:rsidRPr="007F7AA4">
              <w:rPr>
                <w:rFonts w:eastAsiaTheme="majorEastAsia" w:cs="Times New Roman"/>
              </w:rPr>
              <w:tab/>
              <w:t>4462535</w:t>
            </w:r>
            <w:r w:rsidRPr="007F7AA4">
              <w:rPr>
                <w:rFonts w:eastAsiaTheme="majorEastAsia" w:cs="Times New Roman"/>
              </w:rPr>
              <w:tab/>
              <w:t>202502332</w:t>
            </w:r>
            <w:r w:rsidRPr="007F7AA4">
              <w:rPr>
                <w:rFonts w:eastAsiaTheme="majorEastAsia" w:cs="Times New Roman"/>
              </w:rPr>
              <w:tab/>
              <w:t>14:15:26:215</w:t>
            </w:r>
            <w:r w:rsidRPr="007F7AA4">
              <w:rPr>
                <w:rFonts w:eastAsiaTheme="majorEastAsia" w:cs="Times New Roman"/>
              </w:rPr>
              <w:tab/>
              <w:t>EMM_TIMERMNG - EMM_CALL</w:t>
            </w:r>
            <w:r w:rsidRPr="007F7AA4">
              <w:rPr>
                <w:rFonts w:eastAsiaTheme="majorEastAsia" w:cs="Times New Roman"/>
              </w:rPr>
              <w:tab/>
            </w:r>
            <w:r w:rsidRPr="007F7AA4">
              <w:rPr>
                <w:rFonts w:eastAsiaTheme="majorEastAsia" w:cs="Times New Roman"/>
                <w:highlight w:val="yellow"/>
              </w:rPr>
              <w:t>MSG_ID_EMM_TIMERMNG_CALL_T3417EXT_TIMEOUT_IND</w:t>
            </w:r>
            <w:r w:rsidRPr="007F7AA4">
              <w:rPr>
                <w:rFonts w:eastAsiaTheme="majorEastAsia" w:cs="Times New Roman"/>
              </w:rPr>
              <w:tab/>
            </w:r>
            <w:r w:rsidRPr="007F7AA4">
              <w:rPr>
                <w:rFonts w:eastAsiaTheme="majorEastAsia" w:cs="Times New Roman"/>
              </w:rPr>
              <w:tab/>
            </w:r>
          </w:p>
          <w:p w14:paraId="7775E5C6" w14:textId="77777777" w:rsidR="003D5F1D" w:rsidRPr="007F7AA4" w:rsidRDefault="003D5F1D" w:rsidP="003D5F1D">
            <w:pPr>
              <w:widowControl/>
              <w:kinsoku/>
              <w:adjustRightInd/>
              <w:rPr>
                <w:rFonts w:eastAsiaTheme="majorEastAsia" w:cs="Times New Roman"/>
              </w:rPr>
            </w:pPr>
            <w:r w:rsidRPr="007F7AA4">
              <w:rPr>
                <w:rFonts w:eastAsiaTheme="majorEastAsia" w:cs="Times New Roman"/>
              </w:rPr>
              <w:t>PS</w:t>
            </w:r>
            <w:r w:rsidRPr="007F7AA4">
              <w:rPr>
                <w:rFonts w:eastAsiaTheme="majorEastAsia" w:cs="Times New Roman"/>
              </w:rPr>
              <w:tab/>
              <w:t>4462804</w:t>
            </w:r>
            <w:r w:rsidRPr="007F7AA4">
              <w:rPr>
                <w:rFonts w:eastAsiaTheme="majorEastAsia" w:cs="Times New Roman"/>
              </w:rPr>
              <w:tab/>
              <w:t>202502392</w:t>
            </w:r>
            <w:r w:rsidRPr="007F7AA4">
              <w:rPr>
                <w:rFonts w:eastAsiaTheme="majorEastAsia" w:cs="Times New Roman"/>
              </w:rPr>
              <w:tab/>
              <w:t>14:15:26:215</w:t>
            </w:r>
            <w:r w:rsidRPr="007F7AA4">
              <w:rPr>
                <w:rFonts w:eastAsiaTheme="majorEastAsia" w:cs="Times New Roman"/>
              </w:rPr>
              <w:tab/>
              <w:t>EMM - ERRC</w:t>
            </w:r>
            <w:r w:rsidRPr="007F7AA4">
              <w:rPr>
                <w:rFonts w:eastAsiaTheme="majorEastAsia" w:cs="Times New Roman"/>
              </w:rPr>
              <w:tab/>
              <w:t>MSG_ID_EMM_ERRC_RELEASE_REQ</w:t>
            </w:r>
            <w:r w:rsidRPr="007F7AA4">
              <w:rPr>
                <w:rFonts w:eastAsiaTheme="majorEastAsia" w:cs="Times New Roman"/>
              </w:rPr>
              <w:tab/>
            </w:r>
            <w:r w:rsidRPr="007F7AA4">
              <w:rPr>
                <w:rFonts w:eastAsiaTheme="majorEastAsia" w:cs="Times New Roman"/>
              </w:rPr>
              <w:tab/>
            </w:r>
          </w:p>
          <w:p w14:paraId="00FCC5AF" w14:textId="77777777" w:rsidR="003D5F1D" w:rsidRPr="007F7AA4" w:rsidRDefault="003D5F1D" w:rsidP="003D5F1D">
            <w:pPr>
              <w:widowControl/>
              <w:kinsoku/>
              <w:adjustRightInd/>
              <w:rPr>
                <w:rFonts w:eastAsiaTheme="majorEastAsia" w:cs="Times New Roman"/>
              </w:rPr>
            </w:pPr>
            <w:r w:rsidRPr="007F7AA4">
              <w:rPr>
                <w:rFonts w:eastAsiaTheme="majorEastAsia" w:cs="Times New Roman"/>
              </w:rPr>
              <w:lastRenderedPageBreak/>
              <w:t>PS</w:t>
            </w:r>
            <w:r w:rsidRPr="007F7AA4">
              <w:rPr>
                <w:rFonts w:eastAsiaTheme="majorEastAsia" w:cs="Times New Roman"/>
              </w:rPr>
              <w:tab/>
              <w:t>4462906</w:t>
            </w:r>
            <w:r w:rsidRPr="007F7AA4">
              <w:rPr>
                <w:rFonts w:eastAsiaTheme="majorEastAsia" w:cs="Times New Roman"/>
              </w:rPr>
              <w:tab/>
              <w:t>202502396</w:t>
            </w:r>
            <w:r w:rsidRPr="007F7AA4">
              <w:rPr>
                <w:rFonts w:eastAsiaTheme="majorEastAsia" w:cs="Times New Roman"/>
              </w:rPr>
              <w:tab/>
              <w:t>14:15:26:215</w:t>
            </w:r>
            <w:r w:rsidRPr="007F7AA4">
              <w:rPr>
                <w:rFonts w:eastAsiaTheme="majorEastAsia" w:cs="Times New Roman"/>
              </w:rPr>
              <w:tab/>
              <w:t>ERRC - EMM</w:t>
            </w:r>
            <w:r w:rsidRPr="007F7AA4">
              <w:rPr>
                <w:rFonts w:eastAsiaTheme="majorEastAsia" w:cs="Times New Roman"/>
              </w:rPr>
              <w:tab/>
              <w:t>MSG_ID_EMM_ERRC_RELEASE_CNF</w:t>
            </w:r>
            <w:r w:rsidRPr="007F7AA4">
              <w:rPr>
                <w:rFonts w:eastAsiaTheme="majorEastAsia" w:cs="Times New Roman"/>
              </w:rPr>
              <w:tab/>
            </w:r>
            <w:r w:rsidRPr="007F7AA4">
              <w:rPr>
                <w:rFonts w:eastAsiaTheme="majorEastAsia" w:cs="Times New Roman"/>
              </w:rPr>
              <w:tab/>
            </w:r>
          </w:p>
          <w:p w14:paraId="7C387BA6" w14:textId="77777777" w:rsidR="003D5F1D" w:rsidRPr="007F7AA4" w:rsidRDefault="003D5F1D" w:rsidP="003D5F1D">
            <w:pPr>
              <w:widowControl/>
              <w:kinsoku/>
              <w:adjustRightInd/>
              <w:rPr>
                <w:rFonts w:eastAsiaTheme="majorEastAsia" w:cs="Times New Roman"/>
              </w:rPr>
            </w:pPr>
            <w:r w:rsidRPr="007F7AA4">
              <w:rPr>
                <w:rFonts w:eastAsiaTheme="majorEastAsia" w:cs="Times New Roman"/>
              </w:rPr>
              <w:t>PS</w:t>
            </w:r>
            <w:r w:rsidRPr="007F7AA4">
              <w:rPr>
                <w:rFonts w:eastAsiaTheme="majorEastAsia" w:cs="Times New Roman"/>
              </w:rPr>
              <w:tab/>
              <w:t>4462923</w:t>
            </w:r>
            <w:r w:rsidRPr="007F7AA4">
              <w:rPr>
                <w:rFonts w:eastAsiaTheme="majorEastAsia" w:cs="Times New Roman"/>
              </w:rPr>
              <w:tab/>
              <w:t>202502397</w:t>
            </w:r>
            <w:r w:rsidRPr="007F7AA4">
              <w:rPr>
                <w:rFonts w:eastAsiaTheme="majorEastAsia" w:cs="Times New Roman"/>
              </w:rPr>
              <w:tab/>
              <w:t>14:15:26:215</w:t>
            </w:r>
            <w:r w:rsidRPr="007F7AA4">
              <w:rPr>
                <w:rFonts w:eastAsiaTheme="majorEastAsia" w:cs="Times New Roman"/>
              </w:rPr>
              <w:tab/>
              <w:t>ERRC - NRRC</w:t>
            </w:r>
            <w:r w:rsidRPr="007F7AA4">
              <w:rPr>
                <w:rFonts w:eastAsiaTheme="majorEastAsia" w:cs="Times New Roman"/>
              </w:rPr>
              <w:tab/>
              <w:t>MSG_ID_ERRC_NRRC_RELEASE_REQ</w:t>
            </w:r>
            <w:r w:rsidRPr="007F7AA4">
              <w:rPr>
                <w:rFonts w:eastAsiaTheme="majorEastAsia" w:cs="Times New Roman"/>
              </w:rPr>
              <w:tab/>
            </w:r>
            <w:r w:rsidRPr="007F7AA4">
              <w:rPr>
                <w:rFonts w:eastAsiaTheme="majorEastAsia" w:cs="Times New Roman"/>
              </w:rPr>
              <w:tab/>
            </w:r>
          </w:p>
          <w:p w14:paraId="1DEC8E89" w14:textId="77777777" w:rsidR="003D5F1D" w:rsidRPr="007F7AA4" w:rsidRDefault="003D5F1D" w:rsidP="003D5F1D">
            <w:pPr>
              <w:widowControl/>
              <w:kinsoku/>
              <w:adjustRightInd/>
              <w:rPr>
                <w:rFonts w:eastAsiaTheme="majorEastAsia" w:cs="Times New Roman"/>
              </w:rPr>
            </w:pPr>
            <w:r w:rsidRPr="007F7AA4">
              <w:rPr>
                <w:rFonts w:eastAsiaTheme="majorEastAsia" w:cs="Times New Roman"/>
              </w:rPr>
              <w:t>PS</w:t>
            </w:r>
            <w:r w:rsidRPr="007F7AA4">
              <w:rPr>
                <w:rFonts w:eastAsiaTheme="majorEastAsia" w:cs="Times New Roman"/>
              </w:rPr>
              <w:tab/>
              <w:t>4462938</w:t>
            </w:r>
            <w:r w:rsidRPr="007F7AA4">
              <w:rPr>
                <w:rFonts w:eastAsiaTheme="majorEastAsia" w:cs="Times New Roman"/>
              </w:rPr>
              <w:tab/>
              <w:t>202502397</w:t>
            </w:r>
            <w:r w:rsidRPr="007F7AA4">
              <w:rPr>
                <w:rFonts w:eastAsiaTheme="majorEastAsia" w:cs="Times New Roman"/>
              </w:rPr>
              <w:tab/>
              <w:t>14:15:26:215</w:t>
            </w:r>
            <w:r w:rsidRPr="007F7AA4">
              <w:rPr>
                <w:rFonts w:eastAsiaTheme="majorEastAsia" w:cs="Times New Roman"/>
              </w:rPr>
              <w:tab/>
              <w:t>NRRC_MAIN - NRRC_SCG</w:t>
            </w:r>
            <w:r w:rsidRPr="007F7AA4">
              <w:rPr>
                <w:rFonts w:eastAsiaTheme="majorEastAsia" w:cs="Times New Roman"/>
              </w:rPr>
              <w:tab/>
              <w:t>MSG_ID_NRRC_MAIN_SCG_RELEASE_REQ</w:t>
            </w:r>
            <w:r w:rsidRPr="007F7AA4">
              <w:rPr>
                <w:rFonts w:eastAsiaTheme="majorEastAsia" w:cs="Times New Roman"/>
              </w:rPr>
              <w:tab/>
            </w:r>
            <w:r w:rsidRPr="007F7AA4">
              <w:rPr>
                <w:rFonts w:eastAsiaTheme="majorEastAsia" w:cs="Times New Roman"/>
              </w:rPr>
              <w:tab/>
            </w:r>
          </w:p>
          <w:p w14:paraId="1724ED1F" w14:textId="77777777" w:rsidR="003D5F1D" w:rsidRPr="007F7AA4" w:rsidRDefault="003D5F1D" w:rsidP="003D5F1D">
            <w:pPr>
              <w:widowControl/>
              <w:kinsoku/>
              <w:adjustRightInd/>
              <w:rPr>
                <w:rFonts w:eastAsiaTheme="majorEastAsia" w:cs="Times New Roman"/>
              </w:rPr>
            </w:pPr>
            <w:r w:rsidRPr="007F7AA4">
              <w:rPr>
                <w:rFonts w:eastAsiaTheme="majorEastAsia" w:cs="Times New Roman"/>
              </w:rPr>
              <w:t>PS</w:t>
            </w:r>
            <w:r w:rsidRPr="007F7AA4">
              <w:rPr>
                <w:rFonts w:eastAsiaTheme="majorEastAsia" w:cs="Times New Roman"/>
              </w:rPr>
              <w:tab/>
              <w:t>4463033</w:t>
            </w:r>
            <w:r w:rsidRPr="007F7AA4">
              <w:rPr>
                <w:rFonts w:eastAsiaTheme="majorEastAsia" w:cs="Times New Roman"/>
              </w:rPr>
              <w:tab/>
              <w:t>202502401</w:t>
            </w:r>
            <w:r w:rsidRPr="007F7AA4">
              <w:rPr>
                <w:rFonts w:eastAsiaTheme="majorEastAsia" w:cs="Times New Roman"/>
              </w:rPr>
              <w:tab/>
              <w:t>14:15:26:215</w:t>
            </w:r>
            <w:r w:rsidRPr="007F7AA4">
              <w:rPr>
                <w:rFonts w:eastAsiaTheme="majorEastAsia" w:cs="Times New Roman"/>
              </w:rPr>
              <w:tab/>
              <w:t>RAC - L4C</w:t>
            </w:r>
            <w:r w:rsidRPr="007F7AA4">
              <w:rPr>
                <w:rFonts w:eastAsiaTheme="majorEastAsia" w:cs="Times New Roman"/>
              </w:rPr>
              <w:tab/>
              <w:t>MSG_ID_L4CRAC_REG_STATE_IND</w:t>
            </w:r>
            <w:r w:rsidRPr="007F7AA4">
              <w:rPr>
                <w:rFonts w:eastAsiaTheme="majorEastAsia" w:cs="Times New Roman"/>
              </w:rPr>
              <w:tab/>
            </w:r>
            <w:r w:rsidRPr="007F7AA4">
              <w:rPr>
                <w:rFonts w:eastAsiaTheme="majorEastAsia" w:cs="Times New Roman"/>
              </w:rPr>
              <w:tab/>
            </w:r>
          </w:p>
          <w:p w14:paraId="7EA97F72" w14:textId="77777777" w:rsidR="003D5F1D" w:rsidRPr="007F7AA4" w:rsidRDefault="003D5F1D" w:rsidP="003D5F1D">
            <w:pPr>
              <w:widowControl/>
              <w:kinsoku/>
              <w:adjustRightInd/>
              <w:rPr>
                <w:rFonts w:eastAsiaTheme="majorEastAsia" w:cs="Times New Roman"/>
              </w:rPr>
            </w:pPr>
            <w:r w:rsidRPr="007F7AA4">
              <w:rPr>
                <w:rFonts w:eastAsiaTheme="majorEastAsia" w:cs="Times New Roman"/>
              </w:rPr>
              <w:t>PS</w:t>
            </w:r>
            <w:r w:rsidRPr="007F7AA4">
              <w:rPr>
                <w:rFonts w:eastAsiaTheme="majorEastAsia" w:cs="Times New Roman"/>
              </w:rPr>
              <w:tab/>
              <w:t>4463253</w:t>
            </w:r>
            <w:r w:rsidRPr="007F7AA4">
              <w:rPr>
                <w:rFonts w:eastAsiaTheme="majorEastAsia" w:cs="Times New Roman"/>
              </w:rPr>
              <w:tab/>
              <w:t>202502411</w:t>
            </w:r>
            <w:r w:rsidRPr="007F7AA4">
              <w:rPr>
                <w:rFonts w:eastAsiaTheme="majorEastAsia" w:cs="Times New Roman"/>
              </w:rPr>
              <w:tab/>
              <w:t>14:15:26:215</w:t>
            </w:r>
            <w:r w:rsidRPr="007F7AA4">
              <w:rPr>
                <w:rFonts w:eastAsiaTheme="majorEastAsia" w:cs="Times New Roman"/>
              </w:rPr>
              <w:tab/>
              <w:t>L4C - L4BNW</w:t>
            </w:r>
            <w:r w:rsidRPr="007F7AA4">
              <w:rPr>
                <w:rFonts w:eastAsiaTheme="majorEastAsia" w:cs="Times New Roman"/>
              </w:rPr>
              <w:tab/>
              <w:t>MSG_ID_L4BNW_L4C_REG_STATE_IND</w:t>
            </w:r>
            <w:r w:rsidRPr="007F7AA4">
              <w:rPr>
                <w:rFonts w:eastAsiaTheme="majorEastAsia" w:cs="Times New Roman"/>
              </w:rPr>
              <w:tab/>
            </w:r>
            <w:r w:rsidRPr="007F7AA4">
              <w:rPr>
                <w:rFonts w:eastAsiaTheme="majorEastAsia" w:cs="Times New Roman"/>
              </w:rPr>
              <w:tab/>
            </w:r>
          </w:p>
          <w:p w14:paraId="478B39AA" w14:textId="77777777" w:rsidR="003D5F1D" w:rsidRPr="007F7AA4" w:rsidRDefault="003D5F1D" w:rsidP="003D5F1D">
            <w:pPr>
              <w:widowControl/>
              <w:kinsoku/>
              <w:adjustRightInd/>
              <w:rPr>
                <w:rFonts w:eastAsiaTheme="majorEastAsia" w:cs="Times New Roman"/>
              </w:rPr>
            </w:pPr>
            <w:r w:rsidRPr="007F7AA4">
              <w:rPr>
                <w:rFonts w:eastAsiaTheme="majorEastAsia" w:cs="Times New Roman"/>
              </w:rPr>
              <w:t>PS</w:t>
            </w:r>
            <w:r w:rsidRPr="007F7AA4">
              <w:rPr>
                <w:rFonts w:eastAsiaTheme="majorEastAsia" w:cs="Times New Roman"/>
              </w:rPr>
              <w:tab/>
              <w:t>4464578</w:t>
            </w:r>
            <w:r w:rsidRPr="007F7AA4">
              <w:rPr>
                <w:rFonts w:eastAsiaTheme="majorEastAsia" w:cs="Times New Roman"/>
              </w:rPr>
              <w:tab/>
              <w:t>202502849</w:t>
            </w:r>
            <w:r w:rsidRPr="007F7AA4">
              <w:rPr>
                <w:rFonts w:eastAsiaTheme="majorEastAsia" w:cs="Times New Roman"/>
              </w:rPr>
              <w:tab/>
              <w:t>14:15:26:215</w:t>
            </w:r>
            <w:r w:rsidRPr="007F7AA4">
              <w:rPr>
                <w:rFonts w:eastAsiaTheme="majorEastAsia" w:cs="Times New Roman"/>
              </w:rPr>
              <w:tab/>
              <w:t>NRRC - NAS_SV</w:t>
            </w:r>
            <w:r w:rsidRPr="007F7AA4">
              <w:rPr>
                <w:rFonts w:eastAsiaTheme="majorEastAsia" w:cs="Times New Roman"/>
              </w:rPr>
              <w:tab/>
              <w:t>MSG_ID_NAS_SV_NRRC_NRRC_STATE_IND</w:t>
            </w:r>
            <w:r w:rsidRPr="007F7AA4">
              <w:rPr>
                <w:rFonts w:eastAsiaTheme="majorEastAsia" w:cs="Times New Roman"/>
              </w:rPr>
              <w:tab/>
              <w:t>scg_status = INDICATED_NR_SCG_STATUS_DISCONNECTED (enum 1)</w:t>
            </w:r>
            <w:r w:rsidRPr="007F7AA4">
              <w:rPr>
                <w:rFonts w:eastAsiaTheme="majorEastAsia" w:cs="Times New Roman"/>
              </w:rPr>
              <w:tab/>
            </w:r>
          </w:p>
          <w:p w14:paraId="43301556" w14:textId="77777777" w:rsidR="003D5F1D" w:rsidRPr="007F7AA4" w:rsidRDefault="003D5F1D" w:rsidP="003D5F1D">
            <w:pPr>
              <w:widowControl/>
              <w:kinsoku/>
              <w:adjustRightInd/>
              <w:rPr>
                <w:rFonts w:eastAsiaTheme="majorEastAsia" w:cs="Times New Roman"/>
              </w:rPr>
            </w:pPr>
            <w:r w:rsidRPr="007F7AA4">
              <w:rPr>
                <w:rFonts w:eastAsiaTheme="majorEastAsia" w:cs="Times New Roman"/>
              </w:rPr>
              <w:t>PS</w:t>
            </w:r>
            <w:r w:rsidRPr="007F7AA4">
              <w:rPr>
                <w:rFonts w:eastAsiaTheme="majorEastAsia" w:cs="Times New Roman"/>
              </w:rPr>
              <w:tab/>
              <w:t>4464597</w:t>
            </w:r>
            <w:r w:rsidRPr="007F7AA4">
              <w:rPr>
                <w:rFonts w:eastAsiaTheme="majorEastAsia" w:cs="Times New Roman"/>
              </w:rPr>
              <w:tab/>
              <w:t>202502850</w:t>
            </w:r>
            <w:r w:rsidRPr="007F7AA4">
              <w:rPr>
                <w:rFonts w:eastAsiaTheme="majorEastAsia" w:cs="Times New Roman"/>
              </w:rPr>
              <w:tab/>
              <w:t>14:15:26:215</w:t>
            </w:r>
            <w:r w:rsidRPr="007F7AA4">
              <w:rPr>
                <w:rFonts w:eastAsiaTheme="majorEastAsia" w:cs="Times New Roman"/>
              </w:rPr>
              <w:tab/>
              <w:t>NAS_SV - RAC</w:t>
            </w:r>
            <w:r w:rsidRPr="007F7AA4">
              <w:rPr>
                <w:rFonts w:eastAsiaTheme="majorEastAsia" w:cs="Times New Roman"/>
              </w:rPr>
              <w:tab/>
              <w:t>MSG_ID_RAC_NAS_SV_NRRC_STATE_IND</w:t>
            </w:r>
            <w:r w:rsidRPr="007F7AA4">
              <w:rPr>
                <w:rFonts w:eastAsiaTheme="majorEastAsia" w:cs="Times New Roman"/>
              </w:rPr>
              <w:tab/>
            </w:r>
            <w:r w:rsidRPr="007F7AA4">
              <w:rPr>
                <w:rFonts w:eastAsiaTheme="majorEastAsia" w:cs="Times New Roman"/>
              </w:rPr>
              <w:tab/>
            </w:r>
          </w:p>
          <w:p w14:paraId="26AF5145" w14:textId="77777777" w:rsidR="003D5F1D" w:rsidRPr="007F7AA4" w:rsidRDefault="003D5F1D" w:rsidP="003D5F1D">
            <w:pPr>
              <w:widowControl/>
              <w:kinsoku/>
              <w:adjustRightInd/>
              <w:rPr>
                <w:rFonts w:eastAsiaTheme="majorEastAsia" w:cs="Times New Roman"/>
              </w:rPr>
            </w:pPr>
            <w:r w:rsidRPr="007F7AA4">
              <w:rPr>
                <w:rFonts w:eastAsiaTheme="majorEastAsia" w:cs="Times New Roman"/>
              </w:rPr>
              <w:t>PS</w:t>
            </w:r>
            <w:r w:rsidRPr="007F7AA4">
              <w:rPr>
                <w:rFonts w:eastAsiaTheme="majorEastAsia" w:cs="Times New Roman"/>
              </w:rPr>
              <w:tab/>
              <w:t>4464610</w:t>
            </w:r>
            <w:r w:rsidRPr="007F7AA4">
              <w:rPr>
                <w:rFonts w:eastAsiaTheme="majorEastAsia" w:cs="Times New Roman"/>
              </w:rPr>
              <w:tab/>
              <w:t>202502850</w:t>
            </w:r>
            <w:r w:rsidRPr="007F7AA4">
              <w:rPr>
                <w:rFonts w:eastAsiaTheme="majorEastAsia" w:cs="Times New Roman"/>
              </w:rPr>
              <w:tab/>
              <w:t>14:15:26:215</w:t>
            </w:r>
            <w:r w:rsidRPr="007F7AA4">
              <w:rPr>
                <w:rFonts w:eastAsiaTheme="majorEastAsia" w:cs="Times New Roman"/>
              </w:rPr>
              <w:tab/>
              <w:t>RAC - L4C</w:t>
            </w:r>
            <w:r w:rsidRPr="007F7AA4">
              <w:rPr>
                <w:rFonts w:eastAsiaTheme="majorEastAsia" w:cs="Times New Roman"/>
              </w:rPr>
              <w:tab/>
              <w:t>MSG_ID_L4CRAC_REG_STATE_IND</w:t>
            </w:r>
            <w:r w:rsidRPr="007F7AA4">
              <w:rPr>
                <w:rFonts w:eastAsiaTheme="majorEastAsia" w:cs="Times New Roman"/>
              </w:rPr>
              <w:tab/>
            </w:r>
            <w:r w:rsidRPr="007F7AA4">
              <w:rPr>
                <w:rFonts w:eastAsiaTheme="majorEastAsia" w:cs="Times New Roman"/>
              </w:rPr>
              <w:tab/>
            </w:r>
          </w:p>
          <w:p w14:paraId="2ECD936B" w14:textId="77777777" w:rsidR="003D5F1D" w:rsidRPr="007F7AA4" w:rsidRDefault="003D5F1D" w:rsidP="003D5F1D">
            <w:pPr>
              <w:widowControl/>
              <w:kinsoku/>
              <w:adjustRightInd/>
              <w:rPr>
                <w:rFonts w:eastAsiaTheme="majorEastAsia" w:cs="Times New Roman"/>
              </w:rPr>
            </w:pPr>
            <w:r w:rsidRPr="007F7AA4">
              <w:rPr>
                <w:rFonts w:eastAsiaTheme="majorEastAsia" w:cs="Times New Roman"/>
              </w:rPr>
              <w:t>PS</w:t>
            </w:r>
            <w:r w:rsidRPr="007F7AA4">
              <w:rPr>
                <w:rFonts w:eastAsiaTheme="majorEastAsia" w:cs="Times New Roman"/>
              </w:rPr>
              <w:tab/>
              <w:t>4464649</w:t>
            </w:r>
            <w:r w:rsidRPr="007F7AA4">
              <w:rPr>
                <w:rFonts w:eastAsiaTheme="majorEastAsia" w:cs="Times New Roman"/>
              </w:rPr>
              <w:tab/>
              <w:t>202502854</w:t>
            </w:r>
            <w:r w:rsidRPr="007F7AA4">
              <w:rPr>
                <w:rFonts w:eastAsiaTheme="majorEastAsia" w:cs="Times New Roman"/>
              </w:rPr>
              <w:tab/>
              <w:t>14:15:26:215</w:t>
            </w:r>
            <w:r w:rsidRPr="007F7AA4">
              <w:rPr>
                <w:rFonts w:eastAsiaTheme="majorEastAsia" w:cs="Times New Roman"/>
              </w:rPr>
              <w:tab/>
              <w:t>L4C - L4BNW</w:t>
            </w:r>
            <w:r w:rsidRPr="007F7AA4">
              <w:rPr>
                <w:rFonts w:eastAsiaTheme="majorEastAsia" w:cs="Times New Roman"/>
              </w:rPr>
              <w:tab/>
              <w:t>MSG_ID_L4BNW_L4C_REG_STATE_IND</w:t>
            </w:r>
            <w:r w:rsidRPr="007F7AA4">
              <w:rPr>
                <w:rFonts w:eastAsiaTheme="majorEastAsia" w:cs="Times New Roman"/>
              </w:rPr>
              <w:tab/>
              <w:t>cell_data_speed_support = LTE_SUPPORT (enum 4096)</w:t>
            </w:r>
            <w:r w:rsidRPr="007F7AA4">
              <w:rPr>
                <w:rFonts w:eastAsiaTheme="majorEastAsia" w:cs="Times New Roman"/>
              </w:rPr>
              <w:tab/>
            </w:r>
          </w:p>
          <w:p w14:paraId="1F9D3110" w14:textId="77777777" w:rsidR="003D5F1D" w:rsidRPr="007F7AA4" w:rsidRDefault="003D5F1D" w:rsidP="003D5F1D">
            <w:pPr>
              <w:widowControl/>
              <w:kinsoku/>
              <w:adjustRightInd/>
              <w:rPr>
                <w:rFonts w:eastAsiaTheme="majorEastAsia" w:cs="Times New Roman"/>
              </w:rPr>
            </w:pPr>
            <w:r w:rsidRPr="007F7AA4">
              <w:rPr>
                <w:rFonts w:eastAsiaTheme="majorEastAsia" w:cs="Times New Roman"/>
              </w:rPr>
              <w:t>SYS</w:t>
            </w:r>
            <w:r w:rsidRPr="007F7AA4">
              <w:rPr>
                <w:rFonts w:eastAsiaTheme="majorEastAsia" w:cs="Times New Roman"/>
              </w:rPr>
              <w:tab/>
              <w:t>4464802</w:t>
            </w:r>
            <w:r w:rsidRPr="007F7AA4">
              <w:rPr>
                <w:rFonts w:eastAsiaTheme="majorEastAsia" w:cs="Times New Roman"/>
              </w:rPr>
              <w:tab/>
              <w:t>202502860</w:t>
            </w:r>
            <w:r w:rsidRPr="007F7AA4">
              <w:rPr>
                <w:rFonts w:eastAsiaTheme="majorEastAsia" w:cs="Times New Roman"/>
              </w:rPr>
              <w:tab/>
              <w:t>14:15:26:215</w:t>
            </w:r>
            <w:r w:rsidRPr="007F7AA4">
              <w:rPr>
                <w:rFonts w:eastAsiaTheme="majorEastAsia" w:cs="Times New Roman"/>
              </w:rPr>
              <w:tab/>
              <w:t>NIL</w:t>
            </w:r>
            <w:r w:rsidRPr="007F7AA4">
              <w:rPr>
                <w:rFonts w:eastAsiaTheme="majorEastAsia" w:cs="Times New Roman"/>
              </w:rPr>
              <w:tab/>
              <w:t>[AT_URC p39,ch1]+EGREG: 1,"****24","****9B535",4096,"FF",0,0,0,2,1,0,0</w:t>
            </w:r>
            <w:r w:rsidRPr="007F7AA4">
              <w:rPr>
                <w:rFonts w:eastAsiaTheme="majorEastAsia" w:cs="Times New Roman"/>
              </w:rPr>
              <w:tab/>
            </w:r>
            <w:r w:rsidRPr="007F7AA4">
              <w:rPr>
                <w:rFonts w:eastAsiaTheme="majorEastAsia" w:cs="Times New Roman"/>
              </w:rPr>
              <w:tab/>
            </w:r>
          </w:p>
          <w:p w14:paraId="77E8CE9E" w14:textId="6C6FE756" w:rsidR="003D5F1D" w:rsidRPr="007F7AA4" w:rsidRDefault="003D5F1D" w:rsidP="003D5F1D">
            <w:pPr>
              <w:widowControl/>
              <w:kinsoku/>
              <w:adjustRightInd/>
              <w:rPr>
                <w:rFonts w:eastAsiaTheme="majorEastAsia" w:cs="Times New Roman"/>
              </w:rPr>
            </w:pPr>
            <w:r w:rsidRPr="007F7AA4">
              <w:rPr>
                <w:rFonts w:eastAsiaTheme="majorEastAsia" w:cs="Times New Roman"/>
              </w:rPr>
              <w:t>PS</w:t>
            </w:r>
            <w:r w:rsidRPr="007F7AA4">
              <w:rPr>
                <w:rFonts w:eastAsiaTheme="majorEastAsia" w:cs="Times New Roman"/>
              </w:rPr>
              <w:tab/>
              <w:t>4473417</w:t>
            </w:r>
            <w:r w:rsidRPr="007F7AA4">
              <w:rPr>
                <w:rFonts w:eastAsiaTheme="majorEastAsia" w:cs="Times New Roman"/>
              </w:rPr>
              <w:tab/>
              <w:t>202509774</w:t>
            </w:r>
            <w:r w:rsidRPr="007F7AA4">
              <w:rPr>
                <w:rFonts w:eastAsiaTheme="majorEastAsia" w:cs="Times New Roman"/>
              </w:rPr>
              <w:tab/>
              <w:t>14:15:26:656</w:t>
            </w:r>
            <w:r w:rsidRPr="007F7AA4">
              <w:rPr>
                <w:rFonts w:eastAsiaTheme="majorEastAsia" w:cs="Times New Roman"/>
              </w:rPr>
              <w:tab/>
              <w:t>EMM - MM</w:t>
            </w:r>
            <w:r w:rsidRPr="007F7AA4">
              <w:rPr>
                <w:rFonts w:eastAsiaTheme="majorEastAsia" w:cs="Times New Roman"/>
              </w:rPr>
              <w:tab/>
              <w:t>MSG_ID_MM_EMM_CSFB_CNF</w:t>
            </w:r>
            <w:r w:rsidRPr="007F7AA4">
              <w:rPr>
                <w:rFonts w:eastAsiaTheme="majorEastAsia" w:cs="Times New Roman"/>
              </w:rPr>
              <w:tab/>
            </w:r>
            <w:r w:rsidRPr="007F7AA4">
              <w:rPr>
                <w:rFonts w:eastAsiaTheme="majorEastAsia" w:cs="Times New Roman"/>
              </w:rPr>
              <w:tab/>
              <w:t xml:space="preserve"> </w:t>
            </w:r>
          </w:p>
          <w:p w14:paraId="10D4ED06" w14:textId="77777777" w:rsidR="003D5F1D" w:rsidRPr="007F7AA4" w:rsidRDefault="003D5F1D" w:rsidP="001D6EB4">
            <w:pPr>
              <w:rPr>
                <w:rFonts w:eastAsiaTheme="majorEastAsia" w:cs="Times New Roman"/>
              </w:rPr>
            </w:pPr>
          </w:p>
          <w:p w14:paraId="2F3D3BB3" w14:textId="77777777" w:rsidR="008821AE" w:rsidRPr="007F7AA4" w:rsidRDefault="008821AE" w:rsidP="001D6EB4">
            <w:pPr>
              <w:rPr>
                <w:rFonts w:eastAsiaTheme="majorEastAsia" w:cs="Times New Roman"/>
              </w:rPr>
            </w:pPr>
          </w:p>
          <w:p w14:paraId="5EDE1840" w14:textId="77777777" w:rsidR="008821AE" w:rsidRPr="007F7AA4" w:rsidRDefault="008821AE" w:rsidP="001D6EB4">
            <w:pPr>
              <w:rPr>
                <w:rFonts w:eastAsiaTheme="majorEastAsia" w:cs="Times New Roman"/>
              </w:rPr>
            </w:pPr>
            <w:r w:rsidRPr="007F7AA4">
              <w:rPr>
                <w:rFonts w:eastAsiaTheme="majorEastAsia" w:cs="Times New Roman"/>
              </w:rPr>
              <w:t>Telephony</w:t>
            </w:r>
            <w:r w:rsidRPr="007F7AA4">
              <w:rPr>
                <w:rFonts w:eastAsiaTheme="majorEastAsia" w:cs="Times New Roman"/>
              </w:rPr>
              <w:t>侧发生</w:t>
            </w:r>
            <w:r w:rsidRPr="007F7AA4">
              <w:rPr>
                <w:rFonts w:eastAsiaTheme="majorEastAsia" w:cs="Times New Roman"/>
              </w:rPr>
              <w:t>Icon</w:t>
            </w:r>
            <w:r w:rsidRPr="007F7AA4">
              <w:rPr>
                <w:rFonts w:eastAsiaTheme="majorEastAsia" w:cs="Times New Roman"/>
              </w:rPr>
              <w:t>变化的通知上报消息为：</w:t>
            </w:r>
          </w:p>
          <w:p w14:paraId="56695FE7" w14:textId="77777777" w:rsidR="008821AE" w:rsidRPr="007F7AA4" w:rsidRDefault="008821AE" w:rsidP="008821AE">
            <w:pPr>
              <w:rPr>
                <w:rFonts w:eastAsiaTheme="majorEastAsia" w:cs="Times New Roman"/>
              </w:rPr>
            </w:pPr>
            <w:r w:rsidRPr="007F7AA4">
              <w:rPr>
                <w:rFonts w:eastAsiaTheme="majorEastAsia" w:cs="Times New Roman"/>
              </w:rPr>
              <w:t xml:space="preserve">01-26 14:15:06.902 radio  2016  2172 D RILJ    : [UNSL]&lt; </w:t>
            </w:r>
            <w:r w:rsidRPr="007F7AA4">
              <w:rPr>
                <w:rFonts w:eastAsiaTheme="majorEastAsia" w:cs="Times New Roman"/>
                <w:highlight w:val="yellow"/>
              </w:rPr>
              <w:t>RIL_UNSOL_PHYSICAL_CHANNEL_CONFIG</w:t>
            </w:r>
            <w:r w:rsidRPr="007F7AA4">
              <w:rPr>
                <w:rFonts w:eastAsiaTheme="majorEastAsia" w:cs="Times New Roman"/>
              </w:rPr>
              <w:t xml:space="preserve"> [</w:t>
            </w:r>
          </w:p>
          <w:p w14:paraId="2390FA76" w14:textId="77777777" w:rsidR="008821AE" w:rsidRPr="007F7AA4" w:rsidRDefault="008821AE" w:rsidP="008821AE">
            <w:pPr>
              <w:rPr>
                <w:rFonts w:eastAsiaTheme="majorEastAsia" w:cs="Times New Roman"/>
              </w:rPr>
            </w:pPr>
          </w:p>
          <w:p w14:paraId="0BE536AB" w14:textId="77777777" w:rsidR="008821AE" w:rsidRPr="007F7AA4" w:rsidRDefault="008821AE" w:rsidP="008821AE">
            <w:pPr>
              <w:rPr>
                <w:rFonts w:eastAsiaTheme="majorEastAsia" w:cs="Times New Roman"/>
              </w:rPr>
            </w:pPr>
            <w:r w:rsidRPr="007F7AA4">
              <w:rPr>
                <w:rFonts w:eastAsiaTheme="majorEastAsia" w:cs="Times New Roman"/>
              </w:rPr>
              <w:t>{mConnectionStatus=PrimaryServing,mCellBandwidthDownlinkKhz=20000,mRat=LTE,mFrequencyRange=LOW,mChannelNumber=2147483647,mContextIds=[],mPhysicalCellId=*_}</w:t>
            </w:r>
          </w:p>
          <w:p w14:paraId="049E7095" w14:textId="72A43254" w:rsidR="008821AE" w:rsidRPr="007F7AA4" w:rsidRDefault="008821AE" w:rsidP="008821AE">
            <w:pPr>
              <w:rPr>
                <w:rFonts w:eastAsiaTheme="majorEastAsia" w:cs="Times New Roman"/>
              </w:rPr>
            </w:pPr>
            <w:r w:rsidRPr="007F7AA4">
              <w:rPr>
                <w:rFonts w:eastAsiaTheme="majorEastAsia" w:cs="Times New Roman"/>
              </w:rPr>
              <w:t>,</w:t>
            </w:r>
          </w:p>
          <w:p w14:paraId="4D51B79B" w14:textId="77777777" w:rsidR="008821AE" w:rsidRPr="007F7AA4" w:rsidRDefault="008821AE" w:rsidP="008821AE">
            <w:pPr>
              <w:rPr>
                <w:rFonts w:eastAsiaTheme="majorEastAsia" w:cs="Times New Roman"/>
              </w:rPr>
            </w:pPr>
            <w:r w:rsidRPr="007F7AA4">
              <w:rPr>
                <w:rFonts w:eastAsiaTheme="majorEastAsia" w:cs="Times New Roman"/>
              </w:rPr>
              <w:t>{mConnectionStatus=SecondaryServing,mCellBandwidthDownlinkKhz=20000,</w:t>
            </w:r>
            <w:r w:rsidRPr="007F7AA4">
              <w:rPr>
                <w:rFonts w:eastAsiaTheme="majorEastAsia" w:cs="Times New Roman"/>
                <w:highlight w:val="yellow"/>
              </w:rPr>
              <w:t>mRat</w:t>
            </w:r>
            <w:r w:rsidRPr="007F7AA4">
              <w:rPr>
                <w:rFonts w:eastAsiaTheme="majorEastAsia" w:cs="Times New Roman"/>
              </w:rPr>
              <w:t>=LTE,mFrequencyRange=LOW,mChannelNumber=2147483647,mContextIds=[],mPhysicalCellId=_*}</w:t>
            </w:r>
          </w:p>
          <w:p w14:paraId="52FD86FB" w14:textId="77777777" w:rsidR="008821AE" w:rsidRPr="007F7AA4" w:rsidRDefault="008821AE" w:rsidP="008821AE">
            <w:pPr>
              <w:rPr>
                <w:rFonts w:eastAsiaTheme="majorEastAsia" w:cs="Times New Roman"/>
              </w:rPr>
            </w:pPr>
            <w:r w:rsidRPr="007F7AA4">
              <w:rPr>
                <w:rFonts w:eastAsiaTheme="majorEastAsia" w:cs="Times New Roman"/>
              </w:rPr>
              <w:t>, {mConnectionStatus=SecondaryServing,mCellBandwidthDownlinkKhz=20000,mRat=NR,mFrequencyRange=LOW,mChannelNumber=2147483647,mContextIds=[],mPhysicalCellId=***}] [PHONE0]</w:t>
            </w:r>
          </w:p>
          <w:p w14:paraId="63302492" w14:textId="77777777" w:rsidR="008821AE" w:rsidRPr="007F7AA4" w:rsidRDefault="008821AE" w:rsidP="008821AE">
            <w:pPr>
              <w:rPr>
                <w:rFonts w:eastAsiaTheme="majorEastAsia" w:cs="Times New Roman"/>
              </w:rPr>
            </w:pPr>
            <w:r w:rsidRPr="007F7AA4">
              <w:rPr>
                <w:rFonts w:eastAsiaTheme="majorEastAsia" w:cs="Times New Roman"/>
              </w:rPr>
              <w:t xml:space="preserve"> </w:t>
            </w:r>
          </w:p>
          <w:p w14:paraId="48F7E9A1" w14:textId="77777777" w:rsidR="008821AE" w:rsidRPr="007F7AA4" w:rsidRDefault="008821AE" w:rsidP="008821AE">
            <w:pPr>
              <w:rPr>
                <w:rFonts w:eastAsiaTheme="majorEastAsia" w:cs="Times New Roman"/>
              </w:rPr>
            </w:pPr>
            <w:r w:rsidRPr="007F7AA4">
              <w:rPr>
                <w:rFonts w:eastAsiaTheme="majorEastAsia" w:cs="Times New Roman"/>
              </w:rPr>
              <w:t xml:space="preserve"> </w:t>
            </w:r>
          </w:p>
          <w:p w14:paraId="69CA913D" w14:textId="77777777" w:rsidR="008821AE" w:rsidRPr="007F7AA4" w:rsidRDefault="008821AE" w:rsidP="008821AE">
            <w:pPr>
              <w:rPr>
                <w:rFonts w:eastAsiaTheme="majorEastAsia" w:cs="Times New Roman"/>
              </w:rPr>
            </w:pPr>
            <w:r w:rsidRPr="007F7AA4">
              <w:rPr>
                <w:rFonts w:eastAsiaTheme="majorEastAsia" w:cs="Times New Roman"/>
              </w:rPr>
              <w:t xml:space="preserve">01-26 14:15:45.053 radio  2016  2172 D RILJ    : [UNSL]&lt; </w:t>
            </w:r>
            <w:r w:rsidRPr="007F7AA4">
              <w:rPr>
                <w:rFonts w:eastAsiaTheme="majorEastAsia" w:cs="Times New Roman"/>
                <w:highlight w:val="yellow"/>
              </w:rPr>
              <w:t>RIL_UNSOL_PHYSICAL_CHANNEL_CONFIG</w:t>
            </w:r>
            <w:r w:rsidRPr="007F7AA4">
              <w:rPr>
                <w:rFonts w:eastAsiaTheme="majorEastAsia" w:cs="Times New Roman"/>
              </w:rPr>
              <w:t xml:space="preserve"> [{mConnectionStatus=PrimaryServing,mCellBandwidthDownlinkKhz=5000,</w:t>
            </w:r>
            <w:r w:rsidRPr="007F7AA4">
              <w:rPr>
                <w:rFonts w:eastAsiaTheme="majorEastAsia" w:cs="Times New Roman"/>
                <w:highlight w:val="yellow"/>
              </w:rPr>
              <w:t>mRat</w:t>
            </w:r>
            <w:r w:rsidRPr="007F7AA4">
              <w:rPr>
                <w:rFonts w:eastAsiaTheme="majorEastAsia" w:cs="Times New Roman"/>
              </w:rPr>
              <w:t>=UMTS,mFrequencyRange=LOW,mChannelNumber=2147483647,mContextIds=[],mPhysicalCellId=}] [PHONE0]</w:t>
            </w:r>
          </w:p>
          <w:p w14:paraId="6ABE35E1" w14:textId="1B32C381" w:rsidR="008821AE" w:rsidRPr="007F7AA4" w:rsidRDefault="008821AE" w:rsidP="008821AE">
            <w:pPr>
              <w:rPr>
                <w:rFonts w:eastAsiaTheme="majorEastAsia" w:cs="Times New Roman"/>
              </w:rPr>
            </w:pPr>
            <w:r w:rsidRPr="007F7AA4">
              <w:rPr>
                <w:rFonts w:eastAsiaTheme="majorEastAsia" w:cs="Times New Roman"/>
              </w:rPr>
              <w:t>01-26 14:16:03.494 radio  2016  2172 D RILJ    : [UNSL]&lt; RIL_UNSOL_PHYSICAL_CHANNEL_CONFIG [{mConnectionStatus=PrimaryServing,mCellBandwidthDownlinkKhz=5000,mRat=UMTS,mFrequencyRange=LOW,mChannelNumber=2147483647,mContextIds=[],mPhysicalCellId=}] [PHONE0]a</w:t>
            </w:r>
          </w:p>
        </w:tc>
      </w:tr>
    </w:tbl>
    <w:p w14:paraId="2522BB37" w14:textId="18063AE0" w:rsidR="003D5F1D" w:rsidRPr="007F7AA4" w:rsidRDefault="00FB7BE9" w:rsidP="00FB7BE9">
      <w:pPr>
        <w:pStyle w:val="2"/>
        <w:spacing w:before="156" w:after="156"/>
        <w:rPr>
          <w:rFonts w:cs="Times New Roman"/>
        </w:rPr>
      </w:pPr>
      <w:bookmarkStart w:id="274" w:name="_Toc87714819"/>
      <w:r w:rsidRPr="007F7AA4">
        <w:rPr>
          <w:rFonts w:cs="Times New Roman"/>
        </w:rPr>
        <w:lastRenderedPageBreak/>
        <w:t>DSDA</w:t>
      </w:r>
      <w:bookmarkEnd w:id="274"/>
    </w:p>
    <w:p w14:paraId="420D5A73" w14:textId="68CFC1BC" w:rsidR="00027781" w:rsidRPr="007F7AA4" w:rsidRDefault="00027781" w:rsidP="00027781">
      <w:pPr>
        <w:pStyle w:val="3"/>
        <w:spacing w:before="156" w:after="156"/>
        <w:rPr>
          <w:rFonts w:eastAsiaTheme="majorEastAsia" w:cs="Times New Roman"/>
        </w:rPr>
      </w:pPr>
      <w:bookmarkStart w:id="275" w:name="_Toc87714820"/>
      <w:r w:rsidRPr="007F7AA4">
        <w:rPr>
          <w:rFonts w:eastAsiaTheme="majorEastAsia" w:cs="Times New Roman"/>
        </w:rPr>
        <w:t>DSDA</w:t>
      </w:r>
      <w:r w:rsidRPr="007F7AA4">
        <w:rPr>
          <w:rFonts w:eastAsiaTheme="majorEastAsia" w:cs="Times New Roman"/>
        </w:rPr>
        <w:t>介绍</w:t>
      </w:r>
      <w:bookmarkEnd w:id="275"/>
    </w:p>
    <w:p w14:paraId="05483D5D" w14:textId="3EB695B9" w:rsidR="00B806A6" w:rsidRPr="007F7AA4" w:rsidRDefault="00B806A6" w:rsidP="00B806A6">
      <w:pPr>
        <w:rPr>
          <w:rFonts w:eastAsiaTheme="majorEastAsia" w:cs="Times New Roman"/>
        </w:rPr>
      </w:pPr>
      <w:r w:rsidRPr="007F7AA4">
        <w:rPr>
          <w:rFonts w:eastAsiaTheme="majorEastAsia" w:cs="Times New Roman"/>
        </w:rPr>
        <w:t>DSDA</w:t>
      </w:r>
      <w:r w:rsidRPr="007F7AA4">
        <w:rPr>
          <w:rFonts w:eastAsiaTheme="majorEastAsia" w:cs="Times New Roman"/>
        </w:rPr>
        <w:t>：</w:t>
      </w:r>
      <w:r w:rsidRPr="007F7AA4">
        <w:rPr>
          <w:rFonts w:eastAsiaTheme="majorEastAsia" w:cs="Times New Roman"/>
        </w:rPr>
        <w:t>Dual Subscription Dual Active</w:t>
      </w:r>
      <w:r w:rsidRPr="007F7AA4">
        <w:rPr>
          <w:rFonts w:eastAsiaTheme="majorEastAsia" w:cs="Times New Roman"/>
        </w:rPr>
        <w:t>，双卡双通。双卡情况下，可以双卡都进行业务而互不影响。常用场景为主卡游戏模式下，副卡可以正常接听电话而不影响游戏体验。</w:t>
      </w:r>
    </w:p>
    <w:p w14:paraId="7D9AAD26" w14:textId="76D1C74D" w:rsidR="0087660D" w:rsidRPr="007F7AA4" w:rsidRDefault="0087660D" w:rsidP="00B806A6">
      <w:pPr>
        <w:rPr>
          <w:rFonts w:eastAsiaTheme="majorEastAsia" w:cs="Times New Roman"/>
        </w:rPr>
      </w:pPr>
      <w:r w:rsidRPr="007F7AA4">
        <w:rPr>
          <w:rFonts w:eastAsiaTheme="majorEastAsia" w:cs="Times New Roman"/>
        </w:rPr>
        <w:t>实现原理：目前仅支持</w:t>
      </w:r>
      <w:r w:rsidRPr="007F7AA4">
        <w:rPr>
          <w:rFonts w:eastAsiaTheme="majorEastAsia" w:cs="Times New Roman"/>
        </w:rPr>
        <w:t>SA+LTE</w:t>
      </w:r>
      <w:r w:rsidRPr="007F7AA4">
        <w:rPr>
          <w:rFonts w:eastAsiaTheme="majorEastAsia" w:cs="Times New Roman"/>
        </w:rPr>
        <w:t>的主副卡组合</w:t>
      </w:r>
      <w:r w:rsidRPr="007F7AA4">
        <w:rPr>
          <w:rFonts w:eastAsiaTheme="majorEastAsia" w:cs="Times New Roman"/>
        </w:rPr>
        <w:t>DSDA</w:t>
      </w:r>
      <w:r w:rsidR="005867EF" w:rsidRPr="007F7AA4">
        <w:rPr>
          <w:rFonts w:eastAsiaTheme="majorEastAsia" w:cs="Times New Roman"/>
        </w:rPr>
        <w:t>，原理类似于</w:t>
      </w:r>
      <w:r w:rsidR="005867EF" w:rsidRPr="007F7AA4">
        <w:rPr>
          <w:rFonts w:eastAsiaTheme="majorEastAsia" w:cs="Times New Roman"/>
        </w:rPr>
        <w:t>ENDC</w:t>
      </w:r>
      <w:r w:rsidR="005867EF" w:rsidRPr="007F7AA4">
        <w:rPr>
          <w:rFonts w:eastAsiaTheme="majorEastAsia" w:cs="Times New Roman"/>
        </w:rPr>
        <w:t>工作原理。主卡和副卡均需要处于</w:t>
      </w:r>
      <w:r w:rsidR="005867EF" w:rsidRPr="007F7AA4">
        <w:rPr>
          <w:rFonts w:eastAsiaTheme="majorEastAsia" w:cs="Times New Roman"/>
        </w:rPr>
        <w:t>RRC</w:t>
      </w:r>
      <w:r w:rsidR="005867EF" w:rsidRPr="007F7AA4">
        <w:rPr>
          <w:rFonts w:eastAsiaTheme="majorEastAsia" w:cs="Times New Roman"/>
        </w:rPr>
        <w:t>连接状态。</w:t>
      </w:r>
      <w:r w:rsidR="00271EE5" w:rsidRPr="007F7AA4">
        <w:rPr>
          <w:rFonts w:eastAsiaTheme="majorEastAsia" w:cs="Times New Roman"/>
        </w:rPr>
        <w:t>副卡</w:t>
      </w:r>
      <w:r w:rsidR="00271EE5" w:rsidRPr="007F7AA4">
        <w:rPr>
          <w:rFonts w:eastAsiaTheme="majorEastAsia" w:cs="Times New Roman"/>
        </w:rPr>
        <w:t>RRC</w:t>
      </w:r>
      <w:r w:rsidR="00271EE5" w:rsidRPr="007F7AA4">
        <w:rPr>
          <w:rFonts w:eastAsiaTheme="majorEastAsia" w:cs="Times New Roman"/>
        </w:rPr>
        <w:t>连接被释放则直接退出了</w:t>
      </w:r>
      <w:r w:rsidR="00271EE5" w:rsidRPr="007F7AA4">
        <w:rPr>
          <w:rFonts w:eastAsiaTheme="majorEastAsia" w:cs="Times New Roman"/>
        </w:rPr>
        <w:t>DSDA</w:t>
      </w:r>
      <w:r w:rsidR="00271EE5" w:rsidRPr="007F7AA4">
        <w:rPr>
          <w:rFonts w:eastAsiaTheme="majorEastAsia" w:cs="Times New Roman"/>
        </w:rPr>
        <w:t>。</w:t>
      </w:r>
    </w:p>
    <w:p w14:paraId="535AB80A" w14:textId="0196E205" w:rsidR="00E740BE" w:rsidRPr="007F7AA4" w:rsidRDefault="00E740BE" w:rsidP="00E740BE">
      <w:pPr>
        <w:pStyle w:val="3"/>
        <w:spacing w:before="156" w:after="156"/>
        <w:rPr>
          <w:rFonts w:eastAsiaTheme="majorEastAsia" w:cs="Times New Roman"/>
        </w:rPr>
      </w:pPr>
      <w:bookmarkStart w:id="276" w:name="_Toc87714821"/>
      <w:r w:rsidRPr="007F7AA4">
        <w:rPr>
          <w:rFonts w:eastAsiaTheme="majorEastAsia" w:cs="Times New Roman"/>
        </w:rPr>
        <w:t>相关的</w:t>
      </w:r>
      <w:r w:rsidRPr="007F7AA4">
        <w:rPr>
          <w:rFonts w:eastAsiaTheme="majorEastAsia" w:cs="Times New Roman"/>
        </w:rPr>
        <w:t>AT</w:t>
      </w:r>
      <w:r w:rsidRPr="007F7AA4">
        <w:rPr>
          <w:rFonts w:eastAsiaTheme="majorEastAsia" w:cs="Times New Roman"/>
        </w:rPr>
        <w:t>命令</w:t>
      </w:r>
      <w:bookmarkEnd w:id="276"/>
    </w:p>
    <w:p w14:paraId="14698295" w14:textId="115CBB7B" w:rsidR="00FA26AD" w:rsidRPr="007F7AA4" w:rsidRDefault="00FA26AD" w:rsidP="00FA26AD">
      <w:pPr>
        <w:pStyle w:val="4"/>
        <w:spacing w:before="156" w:after="156"/>
        <w:rPr>
          <w:rFonts w:cs="Times New Roman"/>
        </w:rPr>
      </w:pPr>
      <w:r w:rsidRPr="007F7AA4">
        <w:rPr>
          <w:rFonts w:cs="Times New Roman"/>
        </w:rPr>
        <w:t>EEDSDA</w:t>
      </w:r>
    </w:p>
    <w:p w14:paraId="0B05BAF0" w14:textId="77777777" w:rsidR="00E740BE" w:rsidRPr="007F7AA4" w:rsidRDefault="00E740BE" w:rsidP="00FA26AD">
      <w:pPr>
        <w:pStyle w:val="5"/>
        <w:rPr>
          <w:rFonts w:eastAsiaTheme="majorEastAsia" w:cs="Times New Roman"/>
        </w:rPr>
      </w:pPr>
      <w:r w:rsidRPr="007F7AA4">
        <w:rPr>
          <w:rFonts w:eastAsiaTheme="majorEastAsia" w:cs="Times New Roman"/>
        </w:rPr>
        <w:t>Description</w:t>
      </w:r>
    </w:p>
    <w:p w14:paraId="75E139BD" w14:textId="77777777" w:rsidR="00E740BE" w:rsidRPr="007F7AA4" w:rsidRDefault="00E740BE" w:rsidP="00E740BE">
      <w:pPr>
        <w:rPr>
          <w:rFonts w:eastAsiaTheme="majorEastAsia" w:cs="Times New Roman"/>
        </w:rPr>
      </w:pPr>
      <w:r w:rsidRPr="007F7AA4">
        <w:rPr>
          <w:rFonts w:eastAsiaTheme="majorEastAsia" w:cs="Times New Roman"/>
        </w:rPr>
        <w:t>The command set mode is used to enable / disable URC +EDSDAU which report the current status of Dual SIM Dual Active.</w:t>
      </w:r>
    </w:p>
    <w:p w14:paraId="5C70FC79" w14:textId="77777777" w:rsidR="00E740BE" w:rsidRPr="007F7AA4" w:rsidRDefault="00E740BE" w:rsidP="00E740BE">
      <w:pPr>
        <w:rPr>
          <w:rFonts w:eastAsiaTheme="majorEastAsia" w:cs="Times New Roman"/>
        </w:rPr>
      </w:pPr>
      <w:r w:rsidRPr="007F7AA4">
        <w:rPr>
          <w:rFonts w:eastAsiaTheme="majorEastAsia" w:cs="Times New Roman"/>
        </w:rPr>
        <w:t>The command read mode reports current status of Dual SIM Dual Active immediately.</w:t>
      </w:r>
    </w:p>
    <w:p w14:paraId="75928EB0" w14:textId="77777777" w:rsidR="00E740BE" w:rsidRPr="007F7AA4" w:rsidRDefault="00E740BE" w:rsidP="00FA26AD">
      <w:pPr>
        <w:pStyle w:val="5"/>
        <w:rPr>
          <w:rFonts w:eastAsiaTheme="majorEastAsia" w:cs="Times New Roman"/>
        </w:rPr>
      </w:pPr>
      <w:r w:rsidRPr="007F7AA4">
        <w:rPr>
          <w:rFonts w:eastAsiaTheme="majorEastAsia" w:cs="Times New Roman"/>
        </w:rPr>
        <w:t>Format</w:t>
      </w:r>
    </w:p>
    <w:tbl>
      <w:tblPr>
        <w:tblW w:w="0" w:type="auto"/>
        <w:tblCellMar>
          <w:top w:w="15" w:type="dxa"/>
          <w:left w:w="15" w:type="dxa"/>
          <w:bottom w:w="15" w:type="dxa"/>
          <w:right w:w="15" w:type="dxa"/>
        </w:tblCellMar>
        <w:tblLook w:val="04A0" w:firstRow="1" w:lastRow="0" w:firstColumn="1" w:lastColumn="0" w:noHBand="0" w:noVBand="1"/>
      </w:tblPr>
      <w:tblGrid>
        <w:gridCol w:w="2844"/>
        <w:gridCol w:w="2409"/>
      </w:tblGrid>
      <w:tr w:rsidR="00E740BE" w:rsidRPr="007F7AA4" w14:paraId="48B7D4FB" w14:textId="77777777" w:rsidTr="00E740BE">
        <w:tc>
          <w:tcPr>
            <w:tcW w:w="2844" w:type="dxa"/>
            <w:tcBorders>
              <w:top w:val="single" w:sz="6" w:space="0" w:color="C1C7D0"/>
              <w:left w:val="single" w:sz="6" w:space="0" w:color="C1C7D0"/>
              <w:bottom w:val="single" w:sz="6" w:space="0" w:color="C1C7D0"/>
              <w:right w:val="single" w:sz="6" w:space="0" w:color="C1C7D0"/>
            </w:tcBorders>
            <w:shd w:val="clear" w:color="auto" w:fill="FFFFFF"/>
            <w:tcMar>
              <w:top w:w="105" w:type="dxa"/>
              <w:left w:w="150" w:type="dxa"/>
              <w:bottom w:w="105" w:type="dxa"/>
              <w:right w:w="150" w:type="dxa"/>
            </w:tcMar>
            <w:hideMark/>
          </w:tcPr>
          <w:p w14:paraId="1278E2E3" w14:textId="77777777" w:rsidR="00E740BE" w:rsidRPr="007F7AA4" w:rsidRDefault="00E740BE" w:rsidP="00E740BE">
            <w:pPr>
              <w:rPr>
                <w:rFonts w:eastAsiaTheme="majorEastAsia" w:cs="Times New Roman"/>
              </w:rPr>
            </w:pPr>
            <w:r w:rsidRPr="007F7AA4">
              <w:rPr>
                <w:rFonts w:eastAsiaTheme="majorEastAsia" w:cs="Times New Roman"/>
                <w:b/>
                <w:bCs/>
              </w:rPr>
              <w:t>Command</w:t>
            </w:r>
          </w:p>
        </w:tc>
        <w:tc>
          <w:tcPr>
            <w:tcW w:w="2409" w:type="dxa"/>
            <w:tcBorders>
              <w:top w:val="single" w:sz="6" w:space="0" w:color="C1C7D0"/>
              <w:left w:val="single" w:sz="6" w:space="0" w:color="C1C7D0"/>
              <w:bottom w:val="single" w:sz="6" w:space="0" w:color="C1C7D0"/>
              <w:right w:val="single" w:sz="6" w:space="0" w:color="C1C7D0"/>
            </w:tcBorders>
            <w:shd w:val="clear" w:color="auto" w:fill="FFFFFF"/>
            <w:tcMar>
              <w:top w:w="105" w:type="dxa"/>
              <w:left w:w="150" w:type="dxa"/>
              <w:bottom w:w="105" w:type="dxa"/>
              <w:right w:w="150" w:type="dxa"/>
            </w:tcMar>
            <w:hideMark/>
          </w:tcPr>
          <w:p w14:paraId="42A4D623" w14:textId="77777777" w:rsidR="00E740BE" w:rsidRPr="007F7AA4" w:rsidRDefault="00E740BE" w:rsidP="00E740BE">
            <w:pPr>
              <w:rPr>
                <w:rFonts w:eastAsiaTheme="majorEastAsia" w:cs="Times New Roman"/>
              </w:rPr>
            </w:pPr>
            <w:r w:rsidRPr="007F7AA4">
              <w:rPr>
                <w:rFonts w:eastAsiaTheme="majorEastAsia" w:cs="Times New Roman"/>
                <w:b/>
                <w:bCs/>
              </w:rPr>
              <w:t>Possible response(s)</w:t>
            </w:r>
          </w:p>
        </w:tc>
      </w:tr>
      <w:tr w:rsidR="00E740BE" w:rsidRPr="007F7AA4" w14:paraId="1B2AC81E" w14:textId="77777777" w:rsidTr="00E740BE">
        <w:tc>
          <w:tcPr>
            <w:tcW w:w="2844" w:type="dxa"/>
            <w:tcBorders>
              <w:top w:val="single" w:sz="6" w:space="0" w:color="C1C7D0"/>
              <w:left w:val="single" w:sz="6" w:space="0" w:color="C1C7D0"/>
              <w:bottom w:val="single" w:sz="6" w:space="0" w:color="C1C7D0"/>
              <w:right w:val="single" w:sz="6" w:space="0" w:color="C1C7D0"/>
            </w:tcBorders>
            <w:shd w:val="clear" w:color="auto" w:fill="FFFFFF"/>
            <w:tcMar>
              <w:top w:w="105" w:type="dxa"/>
              <w:left w:w="150" w:type="dxa"/>
              <w:bottom w:w="105" w:type="dxa"/>
              <w:right w:w="150" w:type="dxa"/>
            </w:tcMar>
            <w:hideMark/>
          </w:tcPr>
          <w:p w14:paraId="4F7279F9" w14:textId="010359CD" w:rsidR="00E740BE" w:rsidRPr="007F7AA4" w:rsidRDefault="00E740BE" w:rsidP="00E740BE">
            <w:pPr>
              <w:rPr>
                <w:rFonts w:eastAsiaTheme="majorEastAsia" w:cs="Times New Roman"/>
              </w:rPr>
            </w:pPr>
            <w:r w:rsidRPr="007F7AA4">
              <w:rPr>
                <w:rFonts w:eastAsiaTheme="majorEastAsia" w:cs="Times New Roman"/>
              </w:rPr>
              <w:t>+EDSDA=&lt;n&gt;</w:t>
            </w:r>
          </w:p>
        </w:tc>
        <w:tc>
          <w:tcPr>
            <w:tcW w:w="2409" w:type="dxa"/>
            <w:tcBorders>
              <w:top w:val="single" w:sz="6" w:space="0" w:color="C1C7D0"/>
              <w:left w:val="single" w:sz="6" w:space="0" w:color="C1C7D0"/>
              <w:bottom w:val="single" w:sz="6" w:space="0" w:color="C1C7D0"/>
              <w:right w:val="single" w:sz="6" w:space="0" w:color="C1C7D0"/>
            </w:tcBorders>
            <w:shd w:val="clear" w:color="auto" w:fill="FFFFFF"/>
            <w:tcMar>
              <w:top w:w="105" w:type="dxa"/>
              <w:left w:w="150" w:type="dxa"/>
              <w:bottom w:w="105" w:type="dxa"/>
              <w:right w:w="150" w:type="dxa"/>
            </w:tcMar>
            <w:hideMark/>
          </w:tcPr>
          <w:p w14:paraId="23393C3E" w14:textId="77777777" w:rsidR="00CC6A9E" w:rsidRPr="007F7AA4" w:rsidRDefault="00E740BE" w:rsidP="00E740BE">
            <w:pPr>
              <w:rPr>
                <w:rFonts w:eastAsiaTheme="majorEastAsia" w:cs="Times New Roman"/>
              </w:rPr>
            </w:pPr>
            <w:r w:rsidRPr="007F7AA4">
              <w:rPr>
                <w:rFonts w:eastAsiaTheme="majorEastAsia" w:cs="Times New Roman"/>
              </w:rPr>
              <w:t>OK </w:t>
            </w:r>
          </w:p>
          <w:p w14:paraId="75BE28A9" w14:textId="7CE974F8" w:rsidR="00E740BE" w:rsidRPr="007F7AA4" w:rsidRDefault="00E740BE" w:rsidP="00E740BE">
            <w:pPr>
              <w:rPr>
                <w:rFonts w:eastAsiaTheme="majorEastAsia" w:cs="Times New Roman"/>
              </w:rPr>
            </w:pPr>
            <w:r w:rsidRPr="007F7AA4">
              <w:rPr>
                <w:rFonts w:eastAsiaTheme="majorEastAsia" w:cs="Times New Roman"/>
              </w:rPr>
              <w:t>ERROR</w:t>
            </w:r>
          </w:p>
        </w:tc>
      </w:tr>
      <w:tr w:rsidR="00E740BE" w:rsidRPr="007F7AA4" w14:paraId="197302C3" w14:textId="77777777" w:rsidTr="00E740BE">
        <w:tc>
          <w:tcPr>
            <w:tcW w:w="2844" w:type="dxa"/>
            <w:tcBorders>
              <w:top w:val="single" w:sz="6" w:space="0" w:color="C1C7D0"/>
              <w:left w:val="single" w:sz="6" w:space="0" w:color="C1C7D0"/>
              <w:bottom w:val="single" w:sz="6" w:space="0" w:color="C1C7D0"/>
              <w:right w:val="single" w:sz="6" w:space="0" w:color="C1C7D0"/>
            </w:tcBorders>
            <w:shd w:val="clear" w:color="auto" w:fill="FFFFFF"/>
            <w:tcMar>
              <w:top w:w="105" w:type="dxa"/>
              <w:left w:w="150" w:type="dxa"/>
              <w:bottom w:w="105" w:type="dxa"/>
              <w:right w:w="150" w:type="dxa"/>
            </w:tcMar>
            <w:hideMark/>
          </w:tcPr>
          <w:p w14:paraId="534BEFF4" w14:textId="77777777" w:rsidR="00E740BE" w:rsidRPr="007F7AA4" w:rsidRDefault="00E740BE">
            <w:pPr>
              <w:rPr>
                <w:rFonts w:eastAsiaTheme="majorEastAsia" w:cs="Times New Roman"/>
              </w:rPr>
            </w:pPr>
            <w:r w:rsidRPr="007F7AA4">
              <w:rPr>
                <w:rFonts w:eastAsiaTheme="majorEastAsia" w:cs="Times New Roman"/>
              </w:rPr>
              <w:t>+EDSDA?</w:t>
            </w:r>
          </w:p>
        </w:tc>
        <w:tc>
          <w:tcPr>
            <w:tcW w:w="2409" w:type="dxa"/>
            <w:tcBorders>
              <w:top w:val="single" w:sz="6" w:space="0" w:color="C1C7D0"/>
              <w:left w:val="single" w:sz="6" w:space="0" w:color="C1C7D0"/>
              <w:bottom w:val="single" w:sz="6" w:space="0" w:color="C1C7D0"/>
              <w:right w:val="single" w:sz="6" w:space="0" w:color="C1C7D0"/>
            </w:tcBorders>
            <w:shd w:val="clear" w:color="auto" w:fill="FFFFFF"/>
            <w:tcMar>
              <w:top w:w="105" w:type="dxa"/>
              <w:left w:w="150" w:type="dxa"/>
              <w:bottom w:w="105" w:type="dxa"/>
              <w:right w:w="150" w:type="dxa"/>
            </w:tcMar>
            <w:hideMark/>
          </w:tcPr>
          <w:p w14:paraId="2341414E" w14:textId="3CDB31E9" w:rsidR="00E740BE" w:rsidRPr="007F7AA4" w:rsidRDefault="00E740BE">
            <w:pPr>
              <w:rPr>
                <w:rFonts w:eastAsiaTheme="majorEastAsia" w:cs="Times New Roman"/>
              </w:rPr>
            </w:pPr>
            <w:r w:rsidRPr="007F7AA4">
              <w:rPr>
                <w:rFonts w:eastAsiaTheme="majorEastAsia" w:cs="Times New Roman"/>
              </w:rPr>
              <w:t>+EDSDA: &lt;x&gt;,&lt;y&gt;,</w:t>
            </w:r>
          </w:p>
        </w:tc>
      </w:tr>
    </w:tbl>
    <w:p w14:paraId="6C3DB9DF" w14:textId="77777777" w:rsidR="00E740BE" w:rsidRPr="007F7AA4" w:rsidRDefault="00E740BE" w:rsidP="00FA26AD">
      <w:pPr>
        <w:pStyle w:val="5"/>
        <w:rPr>
          <w:rFonts w:eastAsiaTheme="majorEastAsia" w:cs="Times New Roman"/>
        </w:rPr>
      </w:pPr>
      <w:r w:rsidRPr="007F7AA4">
        <w:rPr>
          <w:rFonts w:eastAsiaTheme="majorEastAsia" w:cs="Times New Roman"/>
        </w:rPr>
        <w:t>Field</w:t>
      </w:r>
    </w:p>
    <w:p w14:paraId="02C998F9" w14:textId="5D90F2F4" w:rsidR="00E740BE" w:rsidRPr="007F7AA4" w:rsidRDefault="00E740BE" w:rsidP="00E740BE">
      <w:pPr>
        <w:rPr>
          <w:rFonts w:eastAsiaTheme="majorEastAsia" w:cs="Times New Roman"/>
        </w:rPr>
      </w:pPr>
      <w:r w:rsidRPr="007F7AA4">
        <w:rPr>
          <w:rFonts w:eastAsiaTheme="majorEastAsia" w:cs="Times New Roman"/>
        </w:rPr>
        <w:t>&lt;n&gt;: integer, control the report mode for URC</w:t>
      </w:r>
      <w:r w:rsidRPr="007F7AA4">
        <w:rPr>
          <w:rFonts w:eastAsiaTheme="majorEastAsia" w:cs="Times New Roman"/>
        </w:rPr>
        <w:t>，设置是否主动上报</w:t>
      </w:r>
    </w:p>
    <w:p w14:paraId="631132A3" w14:textId="77777777" w:rsidR="00CC6A9E" w:rsidRPr="007F7AA4" w:rsidRDefault="00E740BE" w:rsidP="00E740BE">
      <w:pPr>
        <w:rPr>
          <w:rFonts w:eastAsiaTheme="majorEastAsia" w:cs="Times New Roman"/>
        </w:rPr>
      </w:pPr>
      <w:r w:rsidRPr="007F7AA4">
        <w:rPr>
          <w:rFonts w:eastAsiaTheme="majorEastAsia" w:cs="Times New Roman"/>
        </w:rPr>
        <w:t>0 disable (default)</w:t>
      </w:r>
    </w:p>
    <w:p w14:paraId="17108159" w14:textId="65C8CA99" w:rsidR="00E740BE" w:rsidRPr="007F7AA4" w:rsidRDefault="00E740BE" w:rsidP="00E740BE">
      <w:pPr>
        <w:rPr>
          <w:rFonts w:eastAsiaTheme="majorEastAsia" w:cs="Times New Roman"/>
        </w:rPr>
      </w:pPr>
      <w:r w:rsidRPr="007F7AA4">
        <w:rPr>
          <w:rFonts w:eastAsiaTheme="majorEastAsia" w:cs="Times New Roman"/>
        </w:rPr>
        <w:t>1 enable DSDA URC : +EDSDAU: ,</w:t>
      </w:r>
    </w:p>
    <w:p w14:paraId="6F3EE502" w14:textId="77777777" w:rsidR="00E740BE" w:rsidRPr="007F7AA4" w:rsidRDefault="00E740BE" w:rsidP="00E740BE">
      <w:pPr>
        <w:rPr>
          <w:rFonts w:eastAsiaTheme="majorEastAsia" w:cs="Times New Roman"/>
        </w:rPr>
      </w:pPr>
    </w:p>
    <w:p w14:paraId="5AE467F9" w14:textId="6ABD31A5" w:rsidR="00E740BE" w:rsidRPr="007F7AA4" w:rsidRDefault="00E740BE" w:rsidP="00E740BE">
      <w:pPr>
        <w:rPr>
          <w:rFonts w:eastAsiaTheme="majorEastAsia" w:cs="Times New Roman"/>
        </w:rPr>
      </w:pPr>
      <w:r w:rsidRPr="007F7AA4">
        <w:rPr>
          <w:rFonts w:eastAsiaTheme="majorEastAsia" w:cs="Times New Roman"/>
        </w:rPr>
        <w:t>&lt;x&gt;bool, indicate whether DSDA is allowed</w:t>
      </w:r>
    </w:p>
    <w:p w14:paraId="494BAF39" w14:textId="77777777" w:rsidR="00CC6A9E" w:rsidRPr="007F7AA4" w:rsidRDefault="00E740BE" w:rsidP="00E740BE">
      <w:pPr>
        <w:rPr>
          <w:rFonts w:eastAsiaTheme="majorEastAsia" w:cs="Times New Roman"/>
        </w:rPr>
      </w:pPr>
      <w:r w:rsidRPr="007F7AA4">
        <w:rPr>
          <w:rFonts w:eastAsiaTheme="majorEastAsia" w:cs="Times New Roman"/>
          <w:b/>
          <w:highlight w:val="yellow"/>
        </w:rPr>
        <w:t>0 DSDA is not allowed</w:t>
      </w:r>
    </w:p>
    <w:p w14:paraId="0775AB2E" w14:textId="25D07600" w:rsidR="00E740BE" w:rsidRPr="007F7AA4" w:rsidRDefault="00E740BE" w:rsidP="00E740BE">
      <w:pPr>
        <w:rPr>
          <w:rFonts w:eastAsiaTheme="majorEastAsia" w:cs="Times New Roman"/>
        </w:rPr>
      </w:pPr>
      <w:r w:rsidRPr="007F7AA4">
        <w:rPr>
          <w:rFonts w:eastAsiaTheme="majorEastAsia" w:cs="Times New Roman"/>
        </w:rPr>
        <w:t>1 DSDA is allowed</w:t>
      </w:r>
    </w:p>
    <w:p w14:paraId="4834B085" w14:textId="77777777" w:rsidR="00E740BE" w:rsidRPr="007F7AA4" w:rsidRDefault="00E740BE" w:rsidP="00E740BE">
      <w:pPr>
        <w:rPr>
          <w:rFonts w:eastAsiaTheme="majorEastAsia" w:cs="Times New Roman"/>
        </w:rPr>
      </w:pPr>
    </w:p>
    <w:p w14:paraId="2864A99F" w14:textId="75900DFC" w:rsidR="00E740BE" w:rsidRPr="007F7AA4" w:rsidRDefault="00E740BE" w:rsidP="00E740BE">
      <w:pPr>
        <w:rPr>
          <w:rFonts w:eastAsiaTheme="majorEastAsia" w:cs="Times New Roman"/>
        </w:rPr>
      </w:pPr>
      <w:r w:rsidRPr="007F7AA4">
        <w:rPr>
          <w:rFonts w:eastAsiaTheme="majorEastAsia" w:cs="Times New Roman"/>
        </w:rPr>
        <w:t>&lt;y&gt;integer, indicate the DSDA state</w:t>
      </w:r>
    </w:p>
    <w:p w14:paraId="1BC90E42" w14:textId="77777777" w:rsidR="00CC6A9E" w:rsidRPr="007F7AA4" w:rsidRDefault="00E740BE" w:rsidP="00E740BE">
      <w:pPr>
        <w:rPr>
          <w:rFonts w:eastAsiaTheme="majorEastAsia" w:cs="Times New Roman"/>
        </w:rPr>
      </w:pPr>
      <w:r w:rsidRPr="007F7AA4">
        <w:rPr>
          <w:rFonts w:eastAsiaTheme="majorEastAsia" w:cs="Times New Roman"/>
        </w:rPr>
        <w:t>0 DSDA is ongoing</w:t>
      </w:r>
    </w:p>
    <w:p w14:paraId="0241E689" w14:textId="77777777" w:rsidR="00CC6A9E" w:rsidRPr="007F7AA4" w:rsidRDefault="00E740BE" w:rsidP="00E740BE">
      <w:pPr>
        <w:rPr>
          <w:rFonts w:eastAsiaTheme="majorEastAsia" w:cs="Times New Roman"/>
        </w:rPr>
      </w:pPr>
      <w:r w:rsidRPr="007F7AA4">
        <w:rPr>
          <w:rFonts w:eastAsiaTheme="majorEastAsia" w:cs="Times New Roman"/>
        </w:rPr>
        <w:lastRenderedPageBreak/>
        <w:t>1 DSDA is possible</w:t>
      </w:r>
    </w:p>
    <w:p w14:paraId="38CC014B" w14:textId="0B34C3A2" w:rsidR="00E740BE" w:rsidRPr="007F7AA4" w:rsidRDefault="00E740BE" w:rsidP="00E740BE">
      <w:pPr>
        <w:rPr>
          <w:rFonts w:eastAsiaTheme="majorEastAsia" w:cs="Times New Roman"/>
        </w:rPr>
      </w:pPr>
      <w:r w:rsidRPr="007F7AA4">
        <w:rPr>
          <w:rFonts w:eastAsiaTheme="majorEastAsia" w:cs="Times New Roman"/>
          <w:highlight w:val="yellow"/>
        </w:rPr>
        <w:t>2 DSDA is not possible</w:t>
      </w:r>
    </w:p>
    <w:p w14:paraId="055A6D7F" w14:textId="77777777" w:rsidR="00E740BE" w:rsidRPr="007F7AA4" w:rsidRDefault="00E740BE" w:rsidP="00E740BE">
      <w:pPr>
        <w:pStyle w:val="af2"/>
        <w:spacing w:before="150" w:beforeAutospacing="0" w:after="0" w:afterAutospacing="0"/>
        <w:rPr>
          <w:rFonts w:ascii="Times New Roman" w:eastAsiaTheme="majorEastAsia" w:hAnsi="Times New Roman" w:cs="Times New Roman"/>
          <w:color w:val="172B4D"/>
          <w:sz w:val="21"/>
          <w:szCs w:val="21"/>
        </w:rPr>
      </w:pPr>
    </w:p>
    <w:tbl>
      <w:tblPr>
        <w:tblStyle w:val="a7"/>
        <w:tblW w:w="0" w:type="auto"/>
        <w:tblLook w:val="04A0" w:firstRow="1" w:lastRow="0" w:firstColumn="1" w:lastColumn="0" w:noHBand="0" w:noVBand="1"/>
      </w:tblPr>
      <w:tblGrid>
        <w:gridCol w:w="788"/>
        <w:gridCol w:w="1132"/>
        <w:gridCol w:w="1132"/>
        <w:gridCol w:w="2031"/>
        <w:gridCol w:w="1773"/>
      </w:tblGrid>
      <w:tr w:rsidR="00E740BE" w:rsidRPr="007F7AA4" w14:paraId="29D8EAE6" w14:textId="77777777" w:rsidTr="000F2552">
        <w:tc>
          <w:tcPr>
            <w:tcW w:w="0" w:type="auto"/>
            <w:hideMark/>
          </w:tcPr>
          <w:p w14:paraId="79274D0B" w14:textId="77777777" w:rsidR="00E740BE" w:rsidRPr="007F7AA4" w:rsidRDefault="00E740BE">
            <w:pPr>
              <w:rPr>
                <w:rFonts w:eastAsiaTheme="majorEastAsia" w:cs="Times New Roman"/>
              </w:rPr>
            </w:pPr>
            <w:r w:rsidRPr="007F7AA4">
              <w:rPr>
                <w:rFonts w:eastAsiaTheme="majorEastAsia" w:cs="Times New Roman"/>
              </w:rPr>
              <w:t>Type</w:t>
            </w:r>
          </w:p>
        </w:tc>
        <w:tc>
          <w:tcPr>
            <w:tcW w:w="0" w:type="auto"/>
            <w:hideMark/>
          </w:tcPr>
          <w:p w14:paraId="73C389C4" w14:textId="77777777" w:rsidR="00E740BE" w:rsidRPr="007F7AA4" w:rsidRDefault="00E740BE">
            <w:pPr>
              <w:rPr>
                <w:rFonts w:eastAsiaTheme="majorEastAsia" w:cs="Times New Roman"/>
              </w:rPr>
            </w:pPr>
            <w:r w:rsidRPr="007F7AA4">
              <w:rPr>
                <w:rFonts w:eastAsiaTheme="majorEastAsia" w:cs="Times New Roman"/>
              </w:rPr>
              <w:t>SIM1 state</w:t>
            </w:r>
          </w:p>
        </w:tc>
        <w:tc>
          <w:tcPr>
            <w:tcW w:w="0" w:type="auto"/>
            <w:hideMark/>
          </w:tcPr>
          <w:p w14:paraId="2F891E43" w14:textId="77777777" w:rsidR="00E740BE" w:rsidRPr="007F7AA4" w:rsidRDefault="00E740BE">
            <w:pPr>
              <w:rPr>
                <w:rFonts w:eastAsiaTheme="majorEastAsia" w:cs="Times New Roman"/>
              </w:rPr>
            </w:pPr>
            <w:r w:rsidRPr="007F7AA4">
              <w:rPr>
                <w:rFonts w:eastAsiaTheme="majorEastAsia" w:cs="Times New Roman"/>
              </w:rPr>
              <w:t>SIM2 state</w:t>
            </w:r>
          </w:p>
        </w:tc>
        <w:tc>
          <w:tcPr>
            <w:tcW w:w="0" w:type="auto"/>
            <w:hideMark/>
          </w:tcPr>
          <w:p w14:paraId="3A5AC622" w14:textId="77777777" w:rsidR="00E740BE" w:rsidRPr="007F7AA4" w:rsidRDefault="00E740BE">
            <w:pPr>
              <w:rPr>
                <w:rFonts w:eastAsiaTheme="majorEastAsia" w:cs="Times New Roman"/>
              </w:rPr>
            </w:pPr>
            <w:r w:rsidRPr="007F7AA4">
              <w:rPr>
                <w:rFonts w:eastAsiaTheme="majorEastAsia" w:cs="Times New Roman"/>
              </w:rPr>
              <w:t>Meaning</w:t>
            </w:r>
          </w:p>
        </w:tc>
        <w:tc>
          <w:tcPr>
            <w:tcW w:w="1773" w:type="dxa"/>
            <w:hideMark/>
          </w:tcPr>
          <w:p w14:paraId="476FDF5E" w14:textId="77777777" w:rsidR="00E740BE" w:rsidRPr="007F7AA4" w:rsidRDefault="00E740BE">
            <w:pPr>
              <w:rPr>
                <w:rFonts w:eastAsiaTheme="majorEastAsia" w:cs="Times New Roman"/>
              </w:rPr>
            </w:pPr>
          </w:p>
        </w:tc>
      </w:tr>
      <w:tr w:rsidR="00E740BE" w:rsidRPr="007F7AA4" w14:paraId="32913EB5" w14:textId="77777777" w:rsidTr="000F2552">
        <w:tc>
          <w:tcPr>
            <w:tcW w:w="0" w:type="auto"/>
            <w:vMerge w:val="restart"/>
            <w:hideMark/>
          </w:tcPr>
          <w:p w14:paraId="6C8FFAE2" w14:textId="77777777" w:rsidR="00CC6A9E" w:rsidRPr="007F7AA4" w:rsidRDefault="00E740BE" w:rsidP="00E740BE">
            <w:pPr>
              <w:rPr>
                <w:rFonts w:eastAsiaTheme="majorEastAsia" w:cs="Times New Roman"/>
              </w:rPr>
            </w:pPr>
            <w:r w:rsidRPr="007F7AA4">
              <w:rPr>
                <w:rFonts w:eastAsiaTheme="majorEastAsia" w:cs="Times New Roman"/>
              </w:rPr>
              <w:t>DSDA</w:t>
            </w:r>
          </w:p>
          <w:p w14:paraId="7F098E25" w14:textId="77777777" w:rsidR="00CC6A9E" w:rsidRPr="007F7AA4" w:rsidRDefault="00CC6A9E" w:rsidP="00E740BE">
            <w:pPr>
              <w:rPr>
                <w:rFonts w:eastAsiaTheme="majorEastAsia" w:cs="Times New Roman"/>
              </w:rPr>
            </w:pPr>
          </w:p>
          <w:p w14:paraId="6FFA2757" w14:textId="77777777" w:rsidR="00CC6A9E" w:rsidRPr="007F7AA4" w:rsidRDefault="00CC6A9E" w:rsidP="00E740BE">
            <w:pPr>
              <w:rPr>
                <w:rFonts w:eastAsiaTheme="majorEastAsia" w:cs="Times New Roman"/>
              </w:rPr>
            </w:pPr>
          </w:p>
          <w:p w14:paraId="01B8338E" w14:textId="2C9F2278" w:rsidR="00E740BE" w:rsidRPr="007F7AA4" w:rsidRDefault="00E740BE" w:rsidP="00E740BE">
            <w:pPr>
              <w:rPr>
                <w:rFonts w:eastAsiaTheme="majorEastAsia" w:cs="Times New Roman"/>
              </w:rPr>
            </w:pPr>
          </w:p>
        </w:tc>
        <w:tc>
          <w:tcPr>
            <w:tcW w:w="0" w:type="auto"/>
            <w:hideMark/>
          </w:tcPr>
          <w:p w14:paraId="129E7254" w14:textId="77777777" w:rsidR="00E740BE" w:rsidRPr="007F7AA4" w:rsidRDefault="00E740BE" w:rsidP="00E740BE">
            <w:pPr>
              <w:rPr>
                <w:rFonts w:eastAsiaTheme="majorEastAsia" w:cs="Times New Roman"/>
                <w:highlight w:val="yellow"/>
              </w:rPr>
            </w:pPr>
            <w:r w:rsidRPr="007F7AA4">
              <w:rPr>
                <w:rFonts w:eastAsiaTheme="majorEastAsia" w:cs="Times New Roman"/>
                <w:highlight w:val="yellow"/>
              </w:rPr>
              <w:t>Connected</w:t>
            </w:r>
          </w:p>
        </w:tc>
        <w:tc>
          <w:tcPr>
            <w:tcW w:w="0" w:type="auto"/>
            <w:hideMark/>
          </w:tcPr>
          <w:p w14:paraId="6394CCA5" w14:textId="77777777" w:rsidR="00E740BE" w:rsidRPr="007F7AA4" w:rsidRDefault="00E740BE" w:rsidP="00E740BE">
            <w:pPr>
              <w:rPr>
                <w:rFonts w:eastAsiaTheme="majorEastAsia" w:cs="Times New Roman"/>
                <w:highlight w:val="yellow"/>
              </w:rPr>
            </w:pPr>
            <w:r w:rsidRPr="007F7AA4">
              <w:rPr>
                <w:rFonts w:eastAsiaTheme="majorEastAsia" w:cs="Times New Roman"/>
                <w:highlight w:val="yellow"/>
              </w:rPr>
              <w:t>Connected</w:t>
            </w:r>
          </w:p>
        </w:tc>
        <w:tc>
          <w:tcPr>
            <w:tcW w:w="0" w:type="auto"/>
            <w:hideMark/>
          </w:tcPr>
          <w:p w14:paraId="5E7BB566" w14:textId="77777777" w:rsidR="00E740BE" w:rsidRPr="007F7AA4" w:rsidRDefault="00E740BE" w:rsidP="00E740BE">
            <w:pPr>
              <w:rPr>
                <w:rFonts w:eastAsiaTheme="majorEastAsia" w:cs="Times New Roman"/>
                <w:highlight w:val="yellow"/>
              </w:rPr>
            </w:pPr>
            <w:r w:rsidRPr="007F7AA4">
              <w:rPr>
                <w:rFonts w:eastAsiaTheme="majorEastAsia" w:cs="Times New Roman"/>
                <w:highlight w:val="yellow"/>
              </w:rPr>
              <w:t>DSDA ongoing</w:t>
            </w:r>
          </w:p>
        </w:tc>
        <w:tc>
          <w:tcPr>
            <w:tcW w:w="1773" w:type="dxa"/>
            <w:hideMark/>
          </w:tcPr>
          <w:p w14:paraId="4AEAF3A1" w14:textId="77777777" w:rsidR="00E740BE" w:rsidRPr="007F7AA4" w:rsidRDefault="00E740BE" w:rsidP="00E740BE">
            <w:pPr>
              <w:rPr>
                <w:rFonts w:eastAsiaTheme="majorEastAsia" w:cs="Times New Roman"/>
                <w:highlight w:val="yellow"/>
              </w:rPr>
            </w:pPr>
            <w:r w:rsidRPr="007F7AA4">
              <w:rPr>
                <w:rFonts w:eastAsiaTheme="majorEastAsia" w:cs="Times New Roman"/>
                <w:highlight w:val="yellow"/>
              </w:rPr>
              <w:t>0</w:t>
            </w:r>
          </w:p>
        </w:tc>
      </w:tr>
      <w:tr w:rsidR="00E740BE" w:rsidRPr="007F7AA4" w14:paraId="2DE4640B" w14:textId="77777777" w:rsidTr="000F2552">
        <w:tc>
          <w:tcPr>
            <w:tcW w:w="0" w:type="auto"/>
            <w:vMerge/>
            <w:hideMark/>
          </w:tcPr>
          <w:p w14:paraId="091F69B8" w14:textId="77777777" w:rsidR="00E740BE" w:rsidRPr="007F7AA4" w:rsidRDefault="00E740BE">
            <w:pPr>
              <w:rPr>
                <w:rFonts w:eastAsiaTheme="majorEastAsia" w:cs="Times New Roman"/>
              </w:rPr>
            </w:pPr>
          </w:p>
        </w:tc>
        <w:tc>
          <w:tcPr>
            <w:tcW w:w="0" w:type="auto"/>
            <w:hideMark/>
          </w:tcPr>
          <w:p w14:paraId="152761A8" w14:textId="77777777" w:rsidR="00E740BE" w:rsidRPr="007F7AA4" w:rsidRDefault="00E740BE">
            <w:pPr>
              <w:rPr>
                <w:rFonts w:eastAsiaTheme="majorEastAsia" w:cs="Times New Roman"/>
              </w:rPr>
            </w:pPr>
            <w:r w:rsidRPr="007F7AA4">
              <w:rPr>
                <w:rFonts w:eastAsiaTheme="majorEastAsia" w:cs="Times New Roman"/>
              </w:rPr>
              <w:t>Connected</w:t>
            </w:r>
          </w:p>
        </w:tc>
        <w:tc>
          <w:tcPr>
            <w:tcW w:w="0" w:type="auto"/>
            <w:hideMark/>
          </w:tcPr>
          <w:p w14:paraId="22DA2B25" w14:textId="77777777" w:rsidR="00E740BE" w:rsidRPr="007F7AA4" w:rsidRDefault="00E740BE">
            <w:pPr>
              <w:rPr>
                <w:rFonts w:eastAsiaTheme="majorEastAsia" w:cs="Times New Roman"/>
              </w:rPr>
            </w:pPr>
            <w:r w:rsidRPr="007F7AA4">
              <w:rPr>
                <w:rFonts w:eastAsiaTheme="majorEastAsia" w:cs="Times New Roman"/>
              </w:rPr>
              <w:t>Idle</w:t>
            </w:r>
          </w:p>
        </w:tc>
        <w:tc>
          <w:tcPr>
            <w:tcW w:w="0" w:type="auto"/>
            <w:vMerge w:val="restart"/>
            <w:hideMark/>
          </w:tcPr>
          <w:p w14:paraId="26B5FE5D" w14:textId="77777777" w:rsidR="00E740BE" w:rsidRPr="007F7AA4" w:rsidRDefault="00E740BE">
            <w:pPr>
              <w:pStyle w:val="af2"/>
              <w:spacing w:before="0" w:beforeAutospacing="0" w:after="0" w:afterAutospacing="0"/>
              <w:rPr>
                <w:rFonts w:ascii="Times New Roman" w:eastAsiaTheme="majorEastAsia" w:hAnsi="Times New Roman" w:cs="Times New Roman"/>
                <w:kern w:val="2"/>
                <w:sz w:val="21"/>
                <w:szCs w:val="22"/>
              </w:rPr>
            </w:pPr>
            <w:r w:rsidRPr="007F7AA4">
              <w:rPr>
                <w:rFonts w:ascii="Times New Roman" w:eastAsiaTheme="majorEastAsia" w:hAnsi="Times New Roman" w:cs="Times New Roman"/>
                <w:kern w:val="2"/>
                <w:sz w:val="21"/>
                <w:szCs w:val="22"/>
              </w:rPr>
              <w:t>DSDA is possible</w:t>
            </w:r>
          </w:p>
        </w:tc>
        <w:tc>
          <w:tcPr>
            <w:tcW w:w="1773" w:type="dxa"/>
            <w:vMerge w:val="restart"/>
            <w:hideMark/>
          </w:tcPr>
          <w:p w14:paraId="7F6511FB" w14:textId="77777777" w:rsidR="00CC6A9E" w:rsidRPr="007F7AA4" w:rsidRDefault="00E740BE">
            <w:pPr>
              <w:rPr>
                <w:rFonts w:eastAsiaTheme="majorEastAsia" w:cs="Times New Roman"/>
              </w:rPr>
            </w:pPr>
            <w:r w:rsidRPr="007F7AA4">
              <w:rPr>
                <w:rFonts w:eastAsiaTheme="majorEastAsia" w:cs="Times New Roman"/>
              </w:rPr>
              <w:t>1</w:t>
            </w:r>
          </w:p>
          <w:p w14:paraId="52BCA966" w14:textId="77777777" w:rsidR="00CC6A9E" w:rsidRPr="007F7AA4" w:rsidRDefault="00CC6A9E">
            <w:pPr>
              <w:rPr>
                <w:rFonts w:eastAsiaTheme="majorEastAsia" w:cs="Times New Roman"/>
              </w:rPr>
            </w:pPr>
          </w:p>
          <w:p w14:paraId="2EEBFA0C" w14:textId="636FCA9C" w:rsidR="00E740BE" w:rsidRPr="007F7AA4" w:rsidRDefault="00E740BE">
            <w:pPr>
              <w:rPr>
                <w:rFonts w:eastAsiaTheme="majorEastAsia" w:cs="Times New Roman"/>
              </w:rPr>
            </w:pPr>
          </w:p>
        </w:tc>
      </w:tr>
      <w:tr w:rsidR="00E740BE" w:rsidRPr="007F7AA4" w14:paraId="0A7D4BC1" w14:textId="77777777" w:rsidTr="000F2552">
        <w:tc>
          <w:tcPr>
            <w:tcW w:w="0" w:type="auto"/>
            <w:vMerge/>
            <w:hideMark/>
          </w:tcPr>
          <w:p w14:paraId="2DDED0FD" w14:textId="77777777" w:rsidR="00E740BE" w:rsidRPr="007F7AA4" w:rsidRDefault="00E740BE">
            <w:pPr>
              <w:rPr>
                <w:rFonts w:eastAsiaTheme="majorEastAsia" w:cs="Times New Roman"/>
              </w:rPr>
            </w:pPr>
          </w:p>
        </w:tc>
        <w:tc>
          <w:tcPr>
            <w:tcW w:w="0" w:type="auto"/>
            <w:hideMark/>
          </w:tcPr>
          <w:p w14:paraId="58044F54" w14:textId="77777777" w:rsidR="00E740BE" w:rsidRPr="007F7AA4" w:rsidRDefault="00E740BE">
            <w:pPr>
              <w:rPr>
                <w:rFonts w:eastAsiaTheme="majorEastAsia" w:cs="Times New Roman"/>
              </w:rPr>
            </w:pPr>
            <w:r w:rsidRPr="007F7AA4">
              <w:rPr>
                <w:rFonts w:eastAsiaTheme="majorEastAsia" w:cs="Times New Roman"/>
              </w:rPr>
              <w:t>Idle</w:t>
            </w:r>
          </w:p>
        </w:tc>
        <w:tc>
          <w:tcPr>
            <w:tcW w:w="0" w:type="auto"/>
            <w:hideMark/>
          </w:tcPr>
          <w:p w14:paraId="3864260E" w14:textId="77777777" w:rsidR="00E740BE" w:rsidRPr="007F7AA4" w:rsidRDefault="00E740BE">
            <w:pPr>
              <w:rPr>
                <w:rFonts w:eastAsiaTheme="majorEastAsia" w:cs="Times New Roman"/>
              </w:rPr>
            </w:pPr>
            <w:r w:rsidRPr="007F7AA4">
              <w:rPr>
                <w:rFonts w:eastAsiaTheme="majorEastAsia" w:cs="Times New Roman"/>
              </w:rPr>
              <w:t>Connected</w:t>
            </w:r>
          </w:p>
        </w:tc>
        <w:tc>
          <w:tcPr>
            <w:tcW w:w="0" w:type="auto"/>
            <w:vMerge/>
            <w:hideMark/>
          </w:tcPr>
          <w:p w14:paraId="7514A712" w14:textId="77777777" w:rsidR="00E740BE" w:rsidRPr="007F7AA4" w:rsidRDefault="00E740BE">
            <w:pPr>
              <w:rPr>
                <w:rFonts w:eastAsiaTheme="majorEastAsia" w:cs="Times New Roman"/>
              </w:rPr>
            </w:pPr>
          </w:p>
        </w:tc>
        <w:tc>
          <w:tcPr>
            <w:tcW w:w="1773" w:type="dxa"/>
            <w:vMerge/>
            <w:hideMark/>
          </w:tcPr>
          <w:p w14:paraId="345A6263" w14:textId="77777777" w:rsidR="00E740BE" w:rsidRPr="007F7AA4" w:rsidRDefault="00E740BE">
            <w:pPr>
              <w:rPr>
                <w:rFonts w:eastAsiaTheme="majorEastAsia" w:cs="Times New Roman"/>
              </w:rPr>
            </w:pPr>
          </w:p>
        </w:tc>
      </w:tr>
      <w:tr w:rsidR="00E740BE" w:rsidRPr="007F7AA4" w14:paraId="7E282160" w14:textId="77777777" w:rsidTr="000F2552">
        <w:tc>
          <w:tcPr>
            <w:tcW w:w="0" w:type="auto"/>
            <w:vMerge/>
            <w:hideMark/>
          </w:tcPr>
          <w:p w14:paraId="03CFF226" w14:textId="77777777" w:rsidR="00E740BE" w:rsidRPr="007F7AA4" w:rsidRDefault="00E740BE">
            <w:pPr>
              <w:rPr>
                <w:rFonts w:eastAsiaTheme="majorEastAsia" w:cs="Times New Roman"/>
              </w:rPr>
            </w:pPr>
          </w:p>
        </w:tc>
        <w:tc>
          <w:tcPr>
            <w:tcW w:w="0" w:type="auto"/>
            <w:hideMark/>
          </w:tcPr>
          <w:p w14:paraId="5B8956C6" w14:textId="77777777" w:rsidR="00E740BE" w:rsidRPr="007F7AA4" w:rsidRDefault="00E740BE">
            <w:pPr>
              <w:rPr>
                <w:rFonts w:eastAsiaTheme="majorEastAsia" w:cs="Times New Roman"/>
              </w:rPr>
            </w:pPr>
            <w:r w:rsidRPr="007F7AA4">
              <w:rPr>
                <w:rFonts w:eastAsiaTheme="majorEastAsia" w:cs="Times New Roman"/>
              </w:rPr>
              <w:t>Idle</w:t>
            </w:r>
          </w:p>
        </w:tc>
        <w:tc>
          <w:tcPr>
            <w:tcW w:w="0" w:type="auto"/>
            <w:hideMark/>
          </w:tcPr>
          <w:p w14:paraId="3ED2C1E5" w14:textId="77777777" w:rsidR="00E740BE" w:rsidRPr="007F7AA4" w:rsidRDefault="00E740BE">
            <w:pPr>
              <w:rPr>
                <w:rFonts w:eastAsiaTheme="majorEastAsia" w:cs="Times New Roman"/>
              </w:rPr>
            </w:pPr>
            <w:r w:rsidRPr="007F7AA4">
              <w:rPr>
                <w:rFonts w:eastAsiaTheme="majorEastAsia" w:cs="Times New Roman"/>
              </w:rPr>
              <w:t>Idle</w:t>
            </w:r>
          </w:p>
        </w:tc>
        <w:tc>
          <w:tcPr>
            <w:tcW w:w="0" w:type="auto"/>
            <w:vMerge/>
            <w:hideMark/>
          </w:tcPr>
          <w:p w14:paraId="36655179" w14:textId="77777777" w:rsidR="00E740BE" w:rsidRPr="007F7AA4" w:rsidRDefault="00E740BE">
            <w:pPr>
              <w:rPr>
                <w:rFonts w:eastAsiaTheme="majorEastAsia" w:cs="Times New Roman"/>
              </w:rPr>
            </w:pPr>
          </w:p>
        </w:tc>
        <w:tc>
          <w:tcPr>
            <w:tcW w:w="1773" w:type="dxa"/>
            <w:vMerge/>
            <w:hideMark/>
          </w:tcPr>
          <w:p w14:paraId="67F35C48" w14:textId="77777777" w:rsidR="00E740BE" w:rsidRPr="007F7AA4" w:rsidRDefault="00E740BE">
            <w:pPr>
              <w:rPr>
                <w:rFonts w:eastAsiaTheme="majorEastAsia" w:cs="Times New Roman"/>
              </w:rPr>
            </w:pPr>
          </w:p>
        </w:tc>
      </w:tr>
      <w:tr w:rsidR="00E740BE" w:rsidRPr="007F7AA4" w14:paraId="26469AB9" w14:textId="77777777" w:rsidTr="000F2552">
        <w:tc>
          <w:tcPr>
            <w:tcW w:w="0" w:type="auto"/>
            <w:vMerge w:val="restart"/>
            <w:hideMark/>
          </w:tcPr>
          <w:p w14:paraId="77844BEC" w14:textId="77777777" w:rsidR="00CC6A9E" w:rsidRPr="007F7AA4" w:rsidRDefault="00E740BE">
            <w:pPr>
              <w:rPr>
                <w:rFonts w:eastAsiaTheme="majorEastAsia" w:cs="Times New Roman"/>
              </w:rPr>
            </w:pPr>
            <w:r w:rsidRPr="007F7AA4">
              <w:rPr>
                <w:rFonts w:eastAsiaTheme="majorEastAsia" w:cs="Times New Roman"/>
              </w:rPr>
              <w:t>DSDS</w:t>
            </w:r>
          </w:p>
          <w:p w14:paraId="1D397E1E" w14:textId="77777777" w:rsidR="00CC6A9E" w:rsidRPr="007F7AA4" w:rsidRDefault="00CC6A9E">
            <w:pPr>
              <w:rPr>
                <w:rFonts w:eastAsiaTheme="majorEastAsia" w:cs="Times New Roman"/>
              </w:rPr>
            </w:pPr>
          </w:p>
          <w:p w14:paraId="64955D4E" w14:textId="29618509" w:rsidR="00E740BE" w:rsidRPr="007F7AA4" w:rsidRDefault="00E740BE">
            <w:pPr>
              <w:rPr>
                <w:rFonts w:eastAsiaTheme="majorEastAsia" w:cs="Times New Roman"/>
              </w:rPr>
            </w:pPr>
          </w:p>
        </w:tc>
        <w:tc>
          <w:tcPr>
            <w:tcW w:w="0" w:type="auto"/>
            <w:hideMark/>
          </w:tcPr>
          <w:p w14:paraId="512955DF" w14:textId="77777777" w:rsidR="00E740BE" w:rsidRPr="007F7AA4" w:rsidRDefault="00E740BE">
            <w:pPr>
              <w:rPr>
                <w:rFonts w:eastAsiaTheme="majorEastAsia" w:cs="Times New Roman"/>
              </w:rPr>
            </w:pPr>
            <w:r w:rsidRPr="007F7AA4">
              <w:rPr>
                <w:rFonts w:eastAsiaTheme="majorEastAsia" w:cs="Times New Roman"/>
              </w:rPr>
              <w:t>Connected</w:t>
            </w:r>
          </w:p>
        </w:tc>
        <w:tc>
          <w:tcPr>
            <w:tcW w:w="0" w:type="auto"/>
            <w:hideMark/>
          </w:tcPr>
          <w:p w14:paraId="39D0325D" w14:textId="77777777" w:rsidR="00E740BE" w:rsidRPr="007F7AA4" w:rsidRDefault="00E740BE">
            <w:pPr>
              <w:rPr>
                <w:rFonts w:eastAsiaTheme="majorEastAsia" w:cs="Times New Roman"/>
              </w:rPr>
            </w:pPr>
            <w:r w:rsidRPr="007F7AA4">
              <w:rPr>
                <w:rFonts w:eastAsiaTheme="majorEastAsia" w:cs="Times New Roman"/>
              </w:rPr>
              <w:t>Idle</w:t>
            </w:r>
          </w:p>
        </w:tc>
        <w:tc>
          <w:tcPr>
            <w:tcW w:w="0" w:type="auto"/>
            <w:vMerge w:val="restart"/>
            <w:hideMark/>
          </w:tcPr>
          <w:p w14:paraId="6568DB9A" w14:textId="77777777" w:rsidR="00CC6A9E" w:rsidRPr="007F7AA4" w:rsidRDefault="00E740BE">
            <w:pPr>
              <w:rPr>
                <w:rFonts w:eastAsiaTheme="majorEastAsia" w:cs="Times New Roman"/>
              </w:rPr>
            </w:pPr>
            <w:r w:rsidRPr="007F7AA4">
              <w:rPr>
                <w:rFonts w:eastAsiaTheme="majorEastAsia" w:cs="Times New Roman"/>
              </w:rPr>
              <w:t>DSDA is not possible</w:t>
            </w:r>
          </w:p>
          <w:p w14:paraId="3FAD200A" w14:textId="77777777" w:rsidR="00CC6A9E" w:rsidRPr="007F7AA4" w:rsidRDefault="00CC6A9E">
            <w:pPr>
              <w:rPr>
                <w:rFonts w:eastAsiaTheme="majorEastAsia" w:cs="Times New Roman"/>
              </w:rPr>
            </w:pPr>
          </w:p>
          <w:p w14:paraId="0328F846" w14:textId="02BD9FEE" w:rsidR="00E740BE" w:rsidRPr="007F7AA4" w:rsidRDefault="00E740BE">
            <w:pPr>
              <w:rPr>
                <w:rFonts w:eastAsiaTheme="majorEastAsia" w:cs="Times New Roman"/>
              </w:rPr>
            </w:pPr>
          </w:p>
        </w:tc>
        <w:tc>
          <w:tcPr>
            <w:tcW w:w="1773" w:type="dxa"/>
            <w:vMerge w:val="restart"/>
            <w:hideMark/>
          </w:tcPr>
          <w:p w14:paraId="3DD7B9A0" w14:textId="77777777" w:rsidR="00CC6A9E" w:rsidRPr="007F7AA4" w:rsidRDefault="00E740BE">
            <w:pPr>
              <w:rPr>
                <w:rFonts w:eastAsiaTheme="majorEastAsia" w:cs="Times New Roman"/>
              </w:rPr>
            </w:pPr>
            <w:r w:rsidRPr="007F7AA4">
              <w:rPr>
                <w:rFonts w:eastAsiaTheme="majorEastAsia" w:cs="Times New Roman"/>
              </w:rPr>
              <w:t>2</w:t>
            </w:r>
          </w:p>
          <w:p w14:paraId="49D3A6A4" w14:textId="77777777" w:rsidR="00CC6A9E" w:rsidRPr="007F7AA4" w:rsidRDefault="00CC6A9E">
            <w:pPr>
              <w:rPr>
                <w:rFonts w:eastAsiaTheme="majorEastAsia" w:cs="Times New Roman"/>
              </w:rPr>
            </w:pPr>
          </w:p>
          <w:p w14:paraId="55C94AC7" w14:textId="17F91627" w:rsidR="00E740BE" w:rsidRPr="007F7AA4" w:rsidRDefault="00E740BE">
            <w:pPr>
              <w:rPr>
                <w:rFonts w:eastAsiaTheme="majorEastAsia" w:cs="Times New Roman"/>
              </w:rPr>
            </w:pPr>
          </w:p>
        </w:tc>
      </w:tr>
      <w:tr w:rsidR="00E740BE" w:rsidRPr="007F7AA4" w14:paraId="441CDFCB" w14:textId="77777777" w:rsidTr="000F2552">
        <w:tc>
          <w:tcPr>
            <w:tcW w:w="0" w:type="auto"/>
            <w:vMerge/>
            <w:hideMark/>
          </w:tcPr>
          <w:p w14:paraId="7DAA814C" w14:textId="77777777" w:rsidR="00E740BE" w:rsidRPr="007F7AA4" w:rsidRDefault="00E740BE">
            <w:pPr>
              <w:rPr>
                <w:rFonts w:eastAsiaTheme="majorEastAsia" w:cs="Times New Roman"/>
                <w:sz w:val="24"/>
                <w:szCs w:val="24"/>
              </w:rPr>
            </w:pPr>
          </w:p>
        </w:tc>
        <w:tc>
          <w:tcPr>
            <w:tcW w:w="0" w:type="auto"/>
            <w:hideMark/>
          </w:tcPr>
          <w:p w14:paraId="112F3580" w14:textId="77777777" w:rsidR="00E740BE" w:rsidRPr="007F7AA4" w:rsidRDefault="00E740BE">
            <w:pPr>
              <w:rPr>
                <w:rFonts w:eastAsiaTheme="majorEastAsia" w:cs="Times New Roman"/>
              </w:rPr>
            </w:pPr>
            <w:r w:rsidRPr="007F7AA4">
              <w:rPr>
                <w:rFonts w:eastAsiaTheme="majorEastAsia" w:cs="Times New Roman"/>
              </w:rPr>
              <w:t>Idle</w:t>
            </w:r>
          </w:p>
        </w:tc>
        <w:tc>
          <w:tcPr>
            <w:tcW w:w="0" w:type="auto"/>
            <w:hideMark/>
          </w:tcPr>
          <w:p w14:paraId="5B2430C3" w14:textId="77777777" w:rsidR="00E740BE" w:rsidRPr="007F7AA4" w:rsidRDefault="00E740BE">
            <w:pPr>
              <w:rPr>
                <w:rFonts w:eastAsiaTheme="majorEastAsia" w:cs="Times New Roman"/>
              </w:rPr>
            </w:pPr>
            <w:r w:rsidRPr="007F7AA4">
              <w:rPr>
                <w:rFonts w:eastAsiaTheme="majorEastAsia" w:cs="Times New Roman"/>
              </w:rPr>
              <w:t>Connected</w:t>
            </w:r>
          </w:p>
        </w:tc>
        <w:tc>
          <w:tcPr>
            <w:tcW w:w="0" w:type="auto"/>
            <w:vMerge/>
            <w:hideMark/>
          </w:tcPr>
          <w:p w14:paraId="166F8AB3" w14:textId="77777777" w:rsidR="00E740BE" w:rsidRPr="007F7AA4" w:rsidRDefault="00E740BE">
            <w:pPr>
              <w:rPr>
                <w:rFonts w:eastAsiaTheme="majorEastAsia" w:cs="Times New Roman"/>
                <w:sz w:val="24"/>
                <w:szCs w:val="24"/>
              </w:rPr>
            </w:pPr>
          </w:p>
        </w:tc>
        <w:tc>
          <w:tcPr>
            <w:tcW w:w="1773" w:type="dxa"/>
            <w:vMerge/>
            <w:hideMark/>
          </w:tcPr>
          <w:p w14:paraId="5028B10B" w14:textId="77777777" w:rsidR="00E740BE" w:rsidRPr="007F7AA4" w:rsidRDefault="00E740BE">
            <w:pPr>
              <w:rPr>
                <w:rFonts w:eastAsiaTheme="majorEastAsia" w:cs="Times New Roman"/>
                <w:sz w:val="24"/>
                <w:szCs w:val="24"/>
              </w:rPr>
            </w:pPr>
          </w:p>
        </w:tc>
      </w:tr>
      <w:tr w:rsidR="00E740BE" w:rsidRPr="007F7AA4" w14:paraId="4FC0D04C" w14:textId="77777777" w:rsidTr="000F2552">
        <w:tc>
          <w:tcPr>
            <w:tcW w:w="0" w:type="auto"/>
            <w:vMerge/>
            <w:hideMark/>
          </w:tcPr>
          <w:p w14:paraId="22C23EB2" w14:textId="77777777" w:rsidR="00E740BE" w:rsidRPr="007F7AA4" w:rsidRDefault="00E740BE">
            <w:pPr>
              <w:rPr>
                <w:rFonts w:eastAsiaTheme="majorEastAsia" w:cs="Times New Roman"/>
                <w:sz w:val="24"/>
                <w:szCs w:val="24"/>
              </w:rPr>
            </w:pPr>
          </w:p>
        </w:tc>
        <w:tc>
          <w:tcPr>
            <w:tcW w:w="0" w:type="auto"/>
            <w:hideMark/>
          </w:tcPr>
          <w:p w14:paraId="10EC053D" w14:textId="77777777" w:rsidR="00E740BE" w:rsidRPr="007F7AA4" w:rsidRDefault="00E740BE">
            <w:pPr>
              <w:rPr>
                <w:rFonts w:eastAsiaTheme="majorEastAsia" w:cs="Times New Roman"/>
              </w:rPr>
            </w:pPr>
            <w:r w:rsidRPr="007F7AA4">
              <w:rPr>
                <w:rFonts w:eastAsiaTheme="majorEastAsia" w:cs="Times New Roman"/>
              </w:rPr>
              <w:t>Idle</w:t>
            </w:r>
          </w:p>
        </w:tc>
        <w:tc>
          <w:tcPr>
            <w:tcW w:w="0" w:type="auto"/>
            <w:hideMark/>
          </w:tcPr>
          <w:p w14:paraId="4991AF14" w14:textId="77777777" w:rsidR="00E740BE" w:rsidRPr="007F7AA4" w:rsidRDefault="00E740BE">
            <w:pPr>
              <w:rPr>
                <w:rFonts w:eastAsiaTheme="majorEastAsia" w:cs="Times New Roman"/>
              </w:rPr>
            </w:pPr>
            <w:r w:rsidRPr="007F7AA4">
              <w:rPr>
                <w:rFonts w:eastAsiaTheme="majorEastAsia" w:cs="Times New Roman"/>
              </w:rPr>
              <w:t>Idle</w:t>
            </w:r>
          </w:p>
        </w:tc>
        <w:tc>
          <w:tcPr>
            <w:tcW w:w="0" w:type="auto"/>
            <w:vMerge/>
            <w:hideMark/>
          </w:tcPr>
          <w:p w14:paraId="74F67BC3" w14:textId="77777777" w:rsidR="00E740BE" w:rsidRPr="007F7AA4" w:rsidRDefault="00E740BE">
            <w:pPr>
              <w:rPr>
                <w:rFonts w:eastAsiaTheme="majorEastAsia" w:cs="Times New Roman"/>
                <w:sz w:val="24"/>
                <w:szCs w:val="24"/>
              </w:rPr>
            </w:pPr>
          </w:p>
        </w:tc>
        <w:tc>
          <w:tcPr>
            <w:tcW w:w="1773" w:type="dxa"/>
            <w:vMerge/>
            <w:hideMark/>
          </w:tcPr>
          <w:p w14:paraId="2EF6DE74" w14:textId="77777777" w:rsidR="00E740BE" w:rsidRPr="007F7AA4" w:rsidRDefault="00E740BE">
            <w:pPr>
              <w:rPr>
                <w:rFonts w:eastAsiaTheme="majorEastAsia" w:cs="Times New Roman"/>
                <w:sz w:val="24"/>
                <w:szCs w:val="24"/>
              </w:rPr>
            </w:pPr>
          </w:p>
        </w:tc>
      </w:tr>
    </w:tbl>
    <w:p w14:paraId="66E5F62E" w14:textId="37C9B03B" w:rsidR="00E740BE" w:rsidRPr="007F7AA4" w:rsidRDefault="00E740BE" w:rsidP="00FB7BE9">
      <w:pPr>
        <w:rPr>
          <w:rFonts w:eastAsiaTheme="majorEastAsia" w:cs="Times New Roman"/>
          <w:color w:val="000000"/>
          <w:szCs w:val="21"/>
          <w:shd w:val="clear" w:color="auto" w:fill="F5F6FA"/>
        </w:rPr>
      </w:pPr>
    </w:p>
    <w:p w14:paraId="4F7A8C38" w14:textId="6BE43D66" w:rsidR="00FA26AD" w:rsidRPr="007F7AA4" w:rsidRDefault="00FA26AD" w:rsidP="00FA26AD">
      <w:pPr>
        <w:pStyle w:val="4"/>
        <w:spacing w:before="156" w:after="156"/>
        <w:rPr>
          <w:rFonts w:cs="Times New Roman"/>
          <w:shd w:val="clear" w:color="auto" w:fill="F5F6FA"/>
        </w:rPr>
      </w:pPr>
      <w:r w:rsidRPr="007F7AA4">
        <w:rPr>
          <w:rFonts w:cs="Times New Roman"/>
          <w:shd w:val="clear" w:color="auto" w:fill="F5F6FA"/>
        </w:rPr>
        <w:t>AT+EICPG=”gwsd”,x</w:t>
      </w:r>
    </w:p>
    <w:p w14:paraId="2E147076" w14:textId="65896D57" w:rsidR="00FA26AD" w:rsidRPr="007F7AA4" w:rsidRDefault="00FA26AD" w:rsidP="00FA26AD">
      <w:pPr>
        <w:rPr>
          <w:rFonts w:eastAsiaTheme="majorEastAsia" w:cs="Times New Roman"/>
        </w:rPr>
      </w:pPr>
      <w:r w:rsidRPr="007F7AA4">
        <w:rPr>
          <w:rFonts w:eastAsiaTheme="majorEastAsia" w:cs="Times New Roman"/>
        </w:rPr>
        <w:t xml:space="preserve">X=0, </w:t>
      </w:r>
      <w:r w:rsidRPr="007F7AA4">
        <w:rPr>
          <w:rFonts w:eastAsiaTheme="majorEastAsia" w:cs="Times New Roman"/>
        </w:rPr>
        <w:t>禁止来电不断网</w:t>
      </w:r>
    </w:p>
    <w:p w14:paraId="64349D7C" w14:textId="00DB05D8" w:rsidR="00FA26AD" w:rsidRPr="007F7AA4" w:rsidRDefault="00FA26AD" w:rsidP="00FA26AD">
      <w:pPr>
        <w:rPr>
          <w:rFonts w:eastAsiaTheme="majorEastAsia" w:cs="Times New Roman"/>
        </w:rPr>
      </w:pPr>
      <w:r w:rsidRPr="007F7AA4">
        <w:rPr>
          <w:rFonts w:eastAsiaTheme="majorEastAsia" w:cs="Times New Roman"/>
        </w:rPr>
        <w:t>X=1</w:t>
      </w:r>
      <w:r w:rsidRPr="007F7AA4">
        <w:rPr>
          <w:rFonts w:eastAsiaTheme="majorEastAsia" w:cs="Times New Roman"/>
        </w:rPr>
        <w:t>，开启来电不断网，来电由用户挂断</w:t>
      </w:r>
    </w:p>
    <w:p w14:paraId="6D7BEBC9" w14:textId="6587ED44" w:rsidR="00FA26AD" w:rsidRPr="007F7AA4" w:rsidRDefault="00FA26AD" w:rsidP="00FA26AD">
      <w:pPr>
        <w:rPr>
          <w:rFonts w:eastAsiaTheme="majorEastAsia" w:cs="Times New Roman"/>
        </w:rPr>
      </w:pPr>
      <w:r w:rsidRPr="007F7AA4">
        <w:rPr>
          <w:rFonts w:eastAsiaTheme="majorEastAsia" w:cs="Times New Roman"/>
        </w:rPr>
        <w:t>X=2</w:t>
      </w:r>
      <w:r w:rsidRPr="007F7AA4">
        <w:rPr>
          <w:rFonts w:eastAsiaTheme="majorEastAsia" w:cs="Times New Roman"/>
        </w:rPr>
        <w:t>，</w:t>
      </w:r>
      <w:r w:rsidRPr="007F7AA4">
        <w:rPr>
          <w:rFonts w:eastAsiaTheme="majorEastAsia" w:cs="Times New Roman"/>
        </w:rPr>
        <w:t>Silent reject</w:t>
      </w:r>
      <w:r w:rsidRPr="007F7AA4">
        <w:rPr>
          <w:rFonts w:eastAsiaTheme="majorEastAsia" w:cs="Times New Roman"/>
        </w:rPr>
        <w:t>，需要配置默认的时间。</w:t>
      </w:r>
    </w:p>
    <w:p w14:paraId="7C3C641D" w14:textId="3B11EB78" w:rsidR="00FA26AD" w:rsidRPr="007F7AA4" w:rsidRDefault="00F34D47" w:rsidP="00F34D47">
      <w:pPr>
        <w:pStyle w:val="3"/>
        <w:spacing w:before="156" w:after="156"/>
        <w:rPr>
          <w:rFonts w:eastAsiaTheme="majorEastAsia" w:cs="Times New Roman"/>
        </w:rPr>
      </w:pPr>
      <w:bookmarkStart w:id="277" w:name="_Toc87714822"/>
      <w:r w:rsidRPr="007F7AA4">
        <w:rPr>
          <w:rFonts w:eastAsiaTheme="majorEastAsia" w:cs="Times New Roman"/>
        </w:rPr>
        <w:t>DSDA</w:t>
      </w:r>
      <w:r w:rsidRPr="007F7AA4">
        <w:rPr>
          <w:rFonts w:eastAsiaTheme="majorEastAsia" w:cs="Times New Roman"/>
        </w:rPr>
        <w:t>触发流程和问题</w:t>
      </w:r>
      <w:r w:rsidRPr="007F7AA4">
        <w:rPr>
          <w:rFonts w:eastAsiaTheme="majorEastAsia" w:cs="Times New Roman"/>
        </w:rPr>
        <w:t>Debug</w:t>
      </w:r>
      <w:r w:rsidRPr="007F7AA4">
        <w:rPr>
          <w:rFonts w:eastAsiaTheme="majorEastAsia" w:cs="Times New Roman"/>
        </w:rPr>
        <w:t>步骤</w:t>
      </w:r>
      <w:bookmarkEnd w:id="277"/>
    </w:p>
    <w:p w14:paraId="398321A0" w14:textId="613007D4" w:rsidR="00F34D47" w:rsidRPr="007F7AA4" w:rsidRDefault="00F34D47" w:rsidP="000F2552">
      <w:pPr>
        <w:pStyle w:val="4"/>
        <w:spacing w:before="156" w:after="156"/>
        <w:rPr>
          <w:rFonts w:cs="Times New Roman"/>
        </w:rPr>
      </w:pPr>
      <w:r w:rsidRPr="007F7AA4">
        <w:rPr>
          <w:rFonts w:cs="Times New Roman"/>
        </w:rPr>
        <w:t>DSDA</w:t>
      </w:r>
      <w:r w:rsidRPr="007F7AA4">
        <w:rPr>
          <w:rFonts w:cs="Times New Roman"/>
        </w:rPr>
        <w:t>的触发</w:t>
      </w:r>
    </w:p>
    <w:p w14:paraId="0AA94B34" w14:textId="11286269" w:rsidR="00F34D47" w:rsidRPr="007F7AA4" w:rsidRDefault="00F34D47" w:rsidP="00F34D47">
      <w:pPr>
        <w:rPr>
          <w:rFonts w:eastAsiaTheme="majorEastAsia" w:cs="Times New Roman"/>
        </w:rPr>
      </w:pPr>
      <w:r w:rsidRPr="007F7AA4">
        <w:rPr>
          <w:rFonts w:eastAsiaTheme="majorEastAsia" w:cs="Times New Roman"/>
        </w:rPr>
        <w:t>DSDA</w:t>
      </w:r>
      <w:r w:rsidRPr="007F7AA4">
        <w:rPr>
          <w:rFonts w:eastAsiaTheme="majorEastAsia" w:cs="Times New Roman"/>
        </w:rPr>
        <w:t>默认情况下是关闭状态。</w:t>
      </w:r>
      <w:r w:rsidR="001D5AF0" w:rsidRPr="007F7AA4">
        <w:rPr>
          <w:rFonts w:eastAsiaTheme="majorEastAsia" w:cs="Times New Roman"/>
        </w:rPr>
        <w:t>开启</w:t>
      </w:r>
      <w:r w:rsidR="001D5AF0" w:rsidRPr="007F7AA4">
        <w:rPr>
          <w:rFonts w:eastAsiaTheme="majorEastAsia" w:cs="Times New Roman"/>
        </w:rPr>
        <w:t>DSDA</w:t>
      </w:r>
      <w:r w:rsidR="001D5AF0" w:rsidRPr="007F7AA4">
        <w:rPr>
          <w:rFonts w:eastAsiaTheme="majorEastAsia" w:cs="Times New Roman"/>
        </w:rPr>
        <w:t>的步骤如下</w:t>
      </w:r>
      <w:r w:rsidR="000F2552" w:rsidRPr="007F7AA4">
        <w:rPr>
          <w:rFonts w:eastAsiaTheme="majorEastAsia" w:cs="Times New Roman"/>
        </w:rPr>
        <w:t>：</w:t>
      </w:r>
    </w:p>
    <w:p w14:paraId="555413E2" w14:textId="09319D5D" w:rsidR="000F2552" w:rsidRPr="007F7AA4" w:rsidRDefault="000F2552" w:rsidP="00F34D47">
      <w:pPr>
        <w:rPr>
          <w:rFonts w:eastAsiaTheme="majorEastAsia" w:cs="Times New Roman"/>
          <w:color w:val="FF0000"/>
        </w:rPr>
      </w:pPr>
      <w:r w:rsidRPr="007F7AA4">
        <w:rPr>
          <w:rFonts w:eastAsiaTheme="majorEastAsia" w:cs="Times New Roman"/>
          <w:color w:val="FF0000"/>
          <w:highlight w:val="yellow"/>
        </w:rPr>
        <w:t>设置</w:t>
      </w:r>
      <w:r w:rsidRPr="007F7AA4">
        <w:rPr>
          <w:rFonts w:eastAsiaTheme="majorEastAsia" w:cs="Times New Roman"/>
          <w:color w:val="FF0000"/>
          <w:highlight w:val="yellow"/>
        </w:rPr>
        <w:t xml:space="preserve">-&gt; </w:t>
      </w:r>
      <w:r w:rsidRPr="007F7AA4">
        <w:rPr>
          <w:rFonts w:eastAsiaTheme="majorEastAsia" w:cs="Times New Roman"/>
          <w:color w:val="FF0000"/>
          <w:highlight w:val="yellow"/>
        </w:rPr>
        <w:t>特色功能</w:t>
      </w:r>
      <w:r w:rsidRPr="007F7AA4">
        <w:rPr>
          <w:rFonts w:eastAsiaTheme="majorEastAsia" w:cs="Times New Roman"/>
          <w:color w:val="FF0000"/>
          <w:highlight w:val="yellow"/>
        </w:rPr>
        <w:t xml:space="preserve"> -&gt; </w:t>
      </w:r>
      <w:r w:rsidRPr="007F7AA4">
        <w:rPr>
          <w:rFonts w:eastAsiaTheme="majorEastAsia" w:cs="Times New Roman"/>
          <w:color w:val="FF0000"/>
          <w:highlight w:val="yellow"/>
        </w:rPr>
        <w:t>游戏加速</w:t>
      </w:r>
      <w:r w:rsidRPr="007F7AA4">
        <w:rPr>
          <w:rFonts w:eastAsiaTheme="majorEastAsia" w:cs="Times New Roman"/>
          <w:color w:val="FF0000"/>
          <w:highlight w:val="yellow"/>
        </w:rPr>
        <w:t xml:space="preserve"> -&gt; </w:t>
      </w:r>
      <w:r w:rsidRPr="007F7AA4">
        <w:rPr>
          <w:rFonts w:eastAsiaTheme="majorEastAsia" w:cs="Times New Roman"/>
          <w:color w:val="FF0000"/>
          <w:highlight w:val="yellow"/>
        </w:rPr>
        <w:t>开启游戏</w:t>
      </w:r>
    </w:p>
    <w:p w14:paraId="4F6EA2BF" w14:textId="47C26670" w:rsidR="000F2552" w:rsidRPr="007F7AA4" w:rsidRDefault="000F2552" w:rsidP="00F34D47">
      <w:pPr>
        <w:rPr>
          <w:rFonts w:eastAsiaTheme="majorEastAsia" w:cs="Times New Roman"/>
        </w:rPr>
      </w:pPr>
      <w:r w:rsidRPr="007F7AA4">
        <w:rPr>
          <w:rFonts w:eastAsiaTheme="majorEastAsia" w:cs="Times New Roman"/>
        </w:rPr>
        <w:t>Log</w:t>
      </w:r>
      <w:r w:rsidRPr="007F7AA4">
        <w:rPr>
          <w:rFonts w:eastAsiaTheme="majorEastAsia" w:cs="Times New Roman"/>
        </w:rPr>
        <w:t>流程如下</w:t>
      </w:r>
    </w:p>
    <w:tbl>
      <w:tblPr>
        <w:tblStyle w:val="a7"/>
        <w:tblW w:w="0" w:type="auto"/>
        <w:tblLook w:val="04A0" w:firstRow="1" w:lastRow="0" w:firstColumn="1" w:lastColumn="0" w:noHBand="0" w:noVBand="1"/>
      </w:tblPr>
      <w:tblGrid>
        <w:gridCol w:w="13454"/>
      </w:tblGrid>
      <w:tr w:rsidR="000F2552" w:rsidRPr="007F7AA4" w14:paraId="496174A2" w14:textId="77777777" w:rsidTr="000F2552">
        <w:tc>
          <w:tcPr>
            <w:tcW w:w="13454" w:type="dxa"/>
          </w:tcPr>
          <w:p w14:paraId="31160B33" w14:textId="77777777" w:rsidR="000F2552" w:rsidRPr="007F7AA4" w:rsidRDefault="000F2552" w:rsidP="000F2552">
            <w:pPr>
              <w:rPr>
                <w:rFonts w:eastAsiaTheme="majorEastAsia" w:cs="Times New Roman"/>
              </w:rPr>
            </w:pPr>
            <w:r w:rsidRPr="007F7AA4">
              <w:rPr>
                <w:rFonts w:eastAsiaTheme="majorEastAsia" w:cs="Times New Roman"/>
              </w:rPr>
              <w:t>Type</w:t>
            </w:r>
            <w:r w:rsidRPr="007F7AA4">
              <w:rPr>
                <w:rFonts w:eastAsiaTheme="majorEastAsia" w:cs="Times New Roman"/>
              </w:rPr>
              <w:tab/>
              <w:t>Index</w:t>
            </w:r>
            <w:r w:rsidRPr="007F7AA4">
              <w:rPr>
                <w:rFonts w:eastAsiaTheme="majorEastAsia" w:cs="Times New Roman"/>
              </w:rPr>
              <w:tab/>
              <w:t>Time</w:t>
            </w:r>
            <w:r w:rsidRPr="007F7AA4">
              <w:rPr>
                <w:rFonts w:eastAsiaTheme="majorEastAsia" w:cs="Times New Roman"/>
              </w:rPr>
              <w:tab/>
              <w:t>Local Time</w:t>
            </w:r>
            <w:r w:rsidRPr="007F7AA4">
              <w:rPr>
                <w:rFonts w:eastAsiaTheme="majorEastAsia" w:cs="Times New Roman"/>
              </w:rPr>
              <w:tab/>
              <w:t>Module</w:t>
            </w:r>
            <w:r w:rsidRPr="007F7AA4">
              <w:rPr>
                <w:rFonts w:eastAsiaTheme="majorEastAsia" w:cs="Times New Roman"/>
              </w:rPr>
              <w:tab/>
              <w:t>Message</w:t>
            </w:r>
            <w:r w:rsidRPr="007F7AA4">
              <w:rPr>
                <w:rFonts w:eastAsiaTheme="majorEastAsia" w:cs="Times New Roman"/>
              </w:rPr>
              <w:tab/>
              <w:t>Comment</w:t>
            </w:r>
            <w:r w:rsidRPr="007F7AA4">
              <w:rPr>
                <w:rFonts w:eastAsiaTheme="majorEastAsia" w:cs="Times New Roman"/>
              </w:rPr>
              <w:tab/>
              <w:t>Time Differences</w:t>
            </w:r>
          </w:p>
          <w:p w14:paraId="35B86863" w14:textId="77777777" w:rsidR="000F2552" w:rsidRPr="007F7AA4" w:rsidRDefault="000F2552" w:rsidP="000F2552">
            <w:pPr>
              <w:rPr>
                <w:rFonts w:eastAsiaTheme="majorEastAsia" w:cs="Times New Roman"/>
              </w:rPr>
            </w:pPr>
            <w:r w:rsidRPr="007F7AA4">
              <w:rPr>
                <w:rFonts w:eastAsiaTheme="majorEastAsia" w:cs="Times New Roman"/>
                <w:highlight w:val="yellow"/>
              </w:rPr>
              <w:t>SYS</w:t>
            </w:r>
            <w:r w:rsidRPr="007F7AA4">
              <w:rPr>
                <w:rFonts w:eastAsiaTheme="majorEastAsia" w:cs="Times New Roman"/>
                <w:highlight w:val="yellow"/>
              </w:rPr>
              <w:tab/>
              <w:t>116895</w:t>
            </w:r>
            <w:r w:rsidRPr="007F7AA4">
              <w:rPr>
                <w:rFonts w:eastAsiaTheme="majorEastAsia" w:cs="Times New Roman"/>
                <w:highlight w:val="yellow"/>
              </w:rPr>
              <w:tab/>
              <w:t>10004402</w:t>
            </w:r>
            <w:r w:rsidRPr="007F7AA4">
              <w:rPr>
                <w:rFonts w:eastAsiaTheme="majorEastAsia" w:cs="Times New Roman"/>
                <w:highlight w:val="yellow"/>
              </w:rPr>
              <w:tab/>
              <w:t>14:26:14:282</w:t>
            </w:r>
            <w:r w:rsidRPr="007F7AA4">
              <w:rPr>
                <w:rFonts w:eastAsiaTheme="majorEastAsia" w:cs="Times New Roman"/>
                <w:highlight w:val="yellow"/>
              </w:rPr>
              <w:tab/>
              <w:t>NIL</w:t>
            </w:r>
            <w:r w:rsidRPr="007F7AA4">
              <w:rPr>
                <w:rFonts w:eastAsiaTheme="majorEastAsia" w:cs="Times New Roman"/>
                <w:highlight w:val="yellow"/>
              </w:rPr>
              <w:tab/>
              <w:t>[AT_RX p62,ch4]AT+EICPG="gwsd",1</w:t>
            </w:r>
          </w:p>
          <w:p w14:paraId="7E897507" w14:textId="77777777" w:rsidR="000F2552" w:rsidRPr="007F7AA4" w:rsidRDefault="000F2552" w:rsidP="000F2552">
            <w:pPr>
              <w:rPr>
                <w:rFonts w:eastAsiaTheme="majorEastAsia" w:cs="Times New Roman"/>
              </w:rPr>
            </w:pPr>
            <w:r w:rsidRPr="007F7AA4">
              <w:rPr>
                <w:rFonts w:eastAsiaTheme="majorEastAsia" w:cs="Times New Roman"/>
              </w:rPr>
              <w:tab/>
            </w:r>
            <w:r w:rsidRPr="007F7AA4">
              <w:rPr>
                <w:rFonts w:eastAsiaTheme="majorEastAsia" w:cs="Times New Roman"/>
              </w:rPr>
              <w:tab/>
            </w:r>
          </w:p>
          <w:p w14:paraId="7A5B904A" w14:textId="77777777" w:rsidR="000F2552" w:rsidRPr="007F7AA4" w:rsidRDefault="000F2552" w:rsidP="000F2552">
            <w:pPr>
              <w:rPr>
                <w:rFonts w:eastAsiaTheme="majorEastAsia" w:cs="Times New Roman"/>
              </w:rPr>
            </w:pPr>
            <w:r w:rsidRPr="007F7AA4">
              <w:rPr>
                <w:rFonts w:eastAsiaTheme="majorEastAsia" w:cs="Times New Roman"/>
              </w:rPr>
              <w:t>SYS</w:t>
            </w:r>
            <w:r w:rsidRPr="007F7AA4">
              <w:rPr>
                <w:rFonts w:eastAsiaTheme="majorEastAsia" w:cs="Times New Roman"/>
              </w:rPr>
              <w:tab/>
              <w:t>118093</w:t>
            </w:r>
            <w:r w:rsidRPr="007F7AA4">
              <w:rPr>
                <w:rFonts w:eastAsiaTheme="majorEastAsia" w:cs="Times New Roman"/>
              </w:rPr>
              <w:tab/>
              <w:t>10004509</w:t>
            </w:r>
            <w:r w:rsidRPr="007F7AA4">
              <w:rPr>
                <w:rFonts w:eastAsiaTheme="majorEastAsia" w:cs="Times New Roman"/>
              </w:rPr>
              <w:tab/>
              <w:t>14:26:14:282</w:t>
            </w:r>
            <w:r w:rsidRPr="007F7AA4">
              <w:rPr>
                <w:rFonts w:eastAsiaTheme="majorEastAsia" w:cs="Times New Roman"/>
              </w:rPr>
              <w:tab/>
              <w:t>NIL</w:t>
            </w:r>
            <w:r w:rsidRPr="007F7AA4">
              <w:rPr>
                <w:rFonts w:eastAsiaTheme="majorEastAsia" w:cs="Times New Roman"/>
              </w:rPr>
              <w:tab/>
              <w:t>[ATCI_AT_U_0 s83]+EDSDAU: 1, 0</w:t>
            </w:r>
            <w:r w:rsidRPr="007F7AA4">
              <w:rPr>
                <w:rFonts w:eastAsiaTheme="majorEastAsia" w:cs="Times New Roman"/>
              </w:rPr>
              <w:tab/>
            </w:r>
            <w:r w:rsidRPr="007F7AA4">
              <w:rPr>
                <w:rFonts w:eastAsiaTheme="majorEastAsia" w:cs="Times New Roman"/>
              </w:rPr>
              <w:tab/>
            </w:r>
          </w:p>
          <w:p w14:paraId="25BB65BD" w14:textId="77777777" w:rsidR="000F2552" w:rsidRPr="007F7AA4" w:rsidRDefault="000F2552" w:rsidP="000F2552">
            <w:pPr>
              <w:rPr>
                <w:rFonts w:eastAsiaTheme="majorEastAsia" w:cs="Times New Roman"/>
              </w:rPr>
            </w:pPr>
            <w:r w:rsidRPr="007F7AA4">
              <w:rPr>
                <w:rFonts w:eastAsiaTheme="majorEastAsia" w:cs="Times New Roman"/>
              </w:rPr>
              <w:t>OTA</w:t>
            </w:r>
            <w:r w:rsidRPr="007F7AA4">
              <w:rPr>
                <w:rFonts w:eastAsiaTheme="majorEastAsia" w:cs="Times New Roman"/>
              </w:rPr>
              <w:tab/>
              <w:t>119735</w:t>
            </w:r>
            <w:r w:rsidRPr="007F7AA4">
              <w:rPr>
                <w:rFonts w:eastAsiaTheme="majorEastAsia" w:cs="Times New Roman"/>
              </w:rPr>
              <w:tab/>
              <w:t>10005269</w:t>
            </w:r>
            <w:r w:rsidRPr="007F7AA4">
              <w:rPr>
                <w:rFonts w:eastAsiaTheme="majorEastAsia" w:cs="Times New Roman"/>
              </w:rPr>
              <w:tab/>
              <w:t>14:26:14:483</w:t>
            </w:r>
            <w:r w:rsidRPr="007F7AA4">
              <w:rPr>
                <w:rFonts w:eastAsiaTheme="majorEastAsia" w:cs="Times New Roman"/>
              </w:rPr>
              <w:tab/>
              <w:t>ERRC_CONN_2</w:t>
            </w:r>
            <w:r w:rsidRPr="007F7AA4">
              <w:rPr>
                <w:rFonts w:eastAsiaTheme="majorEastAsia" w:cs="Times New Roman"/>
              </w:rPr>
              <w:tab/>
              <w:t>[MS-&gt;NW] ERRC_RRCConnectionRequest(EARFCN[300], PCI[458])</w:t>
            </w:r>
            <w:r w:rsidRPr="007F7AA4">
              <w:rPr>
                <w:rFonts w:eastAsiaTheme="majorEastAsia" w:cs="Times New Roman"/>
              </w:rPr>
              <w:tab/>
            </w:r>
            <w:r w:rsidRPr="007F7AA4">
              <w:rPr>
                <w:rFonts w:eastAsiaTheme="majorEastAsia" w:cs="Times New Roman"/>
              </w:rPr>
              <w:tab/>
            </w:r>
          </w:p>
          <w:p w14:paraId="213ACB12" w14:textId="77777777" w:rsidR="000F2552" w:rsidRPr="007F7AA4" w:rsidRDefault="000F2552" w:rsidP="000F2552">
            <w:pPr>
              <w:rPr>
                <w:rFonts w:eastAsiaTheme="majorEastAsia" w:cs="Times New Roman"/>
              </w:rPr>
            </w:pPr>
            <w:r w:rsidRPr="007F7AA4">
              <w:rPr>
                <w:rFonts w:eastAsiaTheme="majorEastAsia" w:cs="Times New Roman"/>
              </w:rPr>
              <w:t>OTA</w:t>
            </w:r>
            <w:r w:rsidRPr="007F7AA4">
              <w:rPr>
                <w:rFonts w:eastAsiaTheme="majorEastAsia" w:cs="Times New Roman"/>
              </w:rPr>
              <w:tab/>
              <w:t>120332</w:t>
            </w:r>
            <w:r w:rsidRPr="007F7AA4">
              <w:rPr>
                <w:rFonts w:eastAsiaTheme="majorEastAsia" w:cs="Times New Roman"/>
              </w:rPr>
              <w:tab/>
              <w:t>10005701</w:t>
            </w:r>
            <w:r w:rsidRPr="007F7AA4">
              <w:rPr>
                <w:rFonts w:eastAsiaTheme="majorEastAsia" w:cs="Times New Roman"/>
              </w:rPr>
              <w:tab/>
              <w:t>14:26:14:483</w:t>
            </w:r>
            <w:r w:rsidRPr="007F7AA4">
              <w:rPr>
                <w:rFonts w:eastAsiaTheme="majorEastAsia" w:cs="Times New Roman"/>
              </w:rPr>
              <w:tab/>
              <w:t>ERRC_CONN_2</w:t>
            </w:r>
            <w:r w:rsidRPr="007F7AA4">
              <w:rPr>
                <w:rFonts w:eastAsiaTheme="majorEastAsia" w:cs="Times New Roman"/>
              </w:rPr>
              <w:tab/>
              <w:t>[NW-&gt;MS] ERRC_RRCConnectionSetup(EARFCN[300], PCI[458])</w:t>
            </w:r>
            <w:r w:rsidRPr="007F7AA4">
              <w:rPr>
                <w:rFonts w:eastAsiaTheme="majorEastAsia" w:cs="Times New Roman"/>
              </w:rPr>
              <w:tab/>
            </w:r>
            <w:r w:rsidRPr="007F7AA4">
              <w:rPr>
                <w:rFonts w:eastAsiaTheme="majorEastAsia" w:cs="Times New Roman"/>
              </w:rPr>
              <w:tab/>
            </w:r>
          </w:p>
          <w:p w14:paraId="678D28FC" w14:textId="275EA0E1" w:rsidR="000F2552" w:rsidRPr="007F7AA4" w:rsidRDefault="000F2552" w:rsidP="000F2552">
            <w:pPr>
              <w:rPr>
                <w:rFonts w:eastAsiaTheme="majorEastAsia" w:cs="Times New Roman"/>
              </w:rPr>
            </w:pPr>
            <w:r w:rsidRPr="007F7AA4">
              <w:rPr>
                <w:rFonts w:eastAsiaTheme="majorEastAsia" w:cs="Times New Roman"/>
                <w:highlight w:val="yellow"/>
              </w:rPr>
              <w:t>OTA</w:t>
            </w:r>
            <w:r w:rsidRPr="007F7AA4">
              <w:rPr>
                <w:rFonts w:eastAsiaTheme="majorEastAsia" w:cs="Times New Roman"/>
                <w:highlight w:val="yellow"/>
              </w:rPr>
              <w:tab/>
              <w:t>121124</w:t>
            </w:r>
            <w:r w:rsidRPr="007F7AA4">
              <w:rPr>
                <w:rFonts w:eastAsiaTheme="majorEastAsia" w:cs="Times New Roman"/>
                <w:highlight w:val="yellow"/>
              </w:rPr>
              <w:tab/>
              <w:t>10005816</w:t>
            </w:r>
            <w:r w:rsidRPr="007F7AA4">
              <w:rPr>
                <w:rFonts w:eastAsiaTheme="majorEastAsia" w:cs="Times New Roman"/>
                <w:highlight w:val="yellow"/>
              </w:rPr>
              <w:tab/>
              <w:t>14:26:14:483</w:t>
            </w:r>
            <w:r w:rsidRPr="007F7AA4">
              <w:rPr>
                <w:rFonts w:eastAsiaTheme="majorEastAsia" w:cs="Times New Roman"/>
                <w:highlight w:val="yellow"/>
              </w:rPr>
              <w:tab/>
              <w:t>EMM_NASMSG_2</w:t>
            </w:r>
            <w:r w:rsidRPr="007F7AA4">
              <w:rPr>
                <w:rFonts w:eastAsiaTheme="majorEastAsia" w:cs="Times New Roman"/>
                <w:highlight w:val="yellow"/>
              </w:rPr>
              <w:tab/>
              <w:t>[MS-&gt;NW] EMM_Service_Request</w:t>
            </w:r>
            <w:r w:rsidRPr="007F7AA4">
              <w:rPr>
                <w:rFonts w:eastAsiaTheme="majorEastAsia" w:cs="Times New Roman"/>
              </w:rPr>
              <w:tab/>
            </w:r>
            <w:r w:rsidRPr="007F7AA4">
              <w:rPr>
                <w:rFonts w:eastAsiaTheme="majorEastAsia" w:cs="Times New Roman"/>
              </w:rPr>
              <w:tab/>
              <w:t xml:space="preserve">// </w:t>
            </w:r>
            <w:r w:rsidRPr="007F7AA4">
              <w:rPr>
                <w:rFonts w:eastAsiaTheme="majorEastAsia" w:cs="Times New Roman"/>
              </w:rPr>
              <w:t>副卡发起</w:t>
            </w:r>
            <w:r w:rsidRPr="007F7AA4">
              <w:rPr>
                <w:rFonts w:eastAsiaTheme="majorEastAsia" w:cs="Times New Roman"/>
              </w:rPr>
              <w:t>Service Request</w:t>
            </w:r>
            <w:r w:rsidRPr="007F7AA4">
              <w:rPr>
                <w:rFonts w:eastAsiaTheme="majorEastAsia" w:cs="Times New Roman"/>
              </w:rPr>
              <w:t>建立</w:t>
            </w:r>
            <w:r w:rsidRPr="007F7AA4">
              <w:rPr>
                <w:rFonts w:eastAsiaTheme="majorEastAsia" w:cs="Times New Roman"/>
              </w:rPr>
              <w:t>RRC</w:t>
            </w:r>
            <w:r w:rsidRPr="007F7AA4">
              <w:rPr>
                <w:rFonts w:eastAsiaTheme="majorEastAsia" w:cs="Times New Roman"/>
              </w:rPr>
              <w:t>连接</w:t>
            </w:r>
          </w:p>
          <w:p w14:paraId="2D6A3546" w14:textId="77777777" w:rsidR="000F2552" w:rsidRPr="007F7AA4" w:rsidRDefault="000F2552" w:rsidP="000F2552">
            <w:pPr>
              <w:rPr>
                <w:rFonts w:eastAsiaTheme="majorEastAsia" w:cs="Times New Roman"/>
              </w:rPr>
            </w:pPr>
            <w:r w:rsidRPr="007F7AA4">
              <w:rPr>
                <w:rFonts w:eastAsiaTheme="majorEastAsia" w:cs="Times New Roman"/>
              </w:rPr>
              <w:t>OTA</w:t>
            </w:r>
            <w:r w:rsidRPr="007F7AA4">
              <w:rPr>
                <w:rFonts w:eastAsiaTheme="majorEastAsia" w:cs="Times New Roman"/>
              </w:rPr>
              <w:tab/>
              <w:t>121451</w:t>
            </w:r>
            <w:r w:rsidRPr="007F7AA4">
              <w:rPr>
                <w:rFonts w:eastAsiaTheme="majorEastAsia" w:cs="Times New Roman"/>
              </w:rPr>
              <w:tab/>
              <w:t>10005863</w:t>
            </w:r>
            <w:r w:rsidRPr="007F7AA4">
              <w:rPr>
                <w:rFonts w:eastAsiaTheme="majorEastAsia" w:cs="Times New Roman"/>
              </w:rPr>
              <w:tab/>
              <w:t>14:26:14:483</w:t>
            </w:r>
            <w:r w:rsidRPr="007F7AA4">
              <w:rPr>
                <w:rFonts w:eastAsiaTheme="majorEastAsia" w:cs="Times New Roman"/>
              </w:rPr>
              <w:tab/>
              <w:t>ERRC_CONN_2</w:t>
            </w:r>
            <w:r w:rsidRPr="007F7AA4">
              <w:rPr>
                <w:rFonts w:eastAsiaTheme="majorEastAsia" w:cs="Times New Roman"/>
              </w:rPr>
              <w:tab/>
              <w:t>[MS-&gt;NW] ERRC_RRCConnectionSetupComplete(EARFCN[300], PCI[458])</w:t>
            </w:r>
            <w:r w:rsidRPr="007F7AA4">
              <w:rPr>
                <w:rFonts w:eastAsiaTheme="majorEastAsia" w:cs="Times New Roman"/>
              </w:rPr>
              <w:tab/>
            </w:r>
            <w:r w:rsidRPr="007F7AA4">
              <w:rPr>
                <w:rFonts w:eastAsiaTheme="majorEastAsia" w:cs="Times New Roman"/>
              </w:rPr>
              <w:tab/>
            </w:r>
          </w:p>
          <w:p w14:paraId="5E8A7D38" w14:textId="77777777" w:rsidR="000F2552" w:rsidRPr="007F7AA4" w:rsidRDefault="000F2552" w:rsidP="000F2552">
            <w:pPr>
              <w:rPr>
                <w:rFonts w:eastAsiaTheme="majorEastAsia" w:cs="Times New Roman"/>
              </w:rPr>
            </w:pPr>
            <w:r w:rsidRPr="007F7AA4">
              <w:rPr>
                <w:rFonts w:eastAsiaTheme="majorEastAsia" w:cs="Times New Roman"/>
              </w:rPr>
              <w:t>OTA</w:t>
            </w:r>
            <w:r w:rsidRPr="007F7AA4">
              <w:rPr>
                <w:rFonts w:eastAsiaTheme="majorEastAsia" w:cs="Times New Roman"/>
              </w:rPr>
              <w:tab/>
              <w:t>351879</w:t>
            </w:r>
            <w:r w:rsidRPr="007F7AA4">
              <w:rPr>
                <w:rFonts w:eastAsiaTheme="majorEastAsia" w:cs="Times New Roman"/>
              </w:rPr>
              <w:tab/>
              <w:t>10246707</w:t>
            </w:r>
            <w:r w:rsidRPr="007F7AA4">
              <w:rPr>
                <w:rFonts w:eastAsiaTheme="majorEastAsia" w:cs="Times New Roman"/>
              </w:rPr>
              <w:tab/>
              <w:t>14:26:29:884</w:t>
            </w:r>
            <w:r w:rsidRPr="007F7AA4">
              <w:rPr>
                <w:rFonts w:eastAsiaTheme="majorEastAsia" w:cs="Times New Roman"/>
              </w:rPr>
              <w:tab/>
              <w:t>EMM_NASMSG_2</w:t>
            </w:r>
            <w:r w:rsidRPr="007F7AA4">
              <w:rPr>
                <w:rFonts w:eastAsiaTheme="majorEastAsia" w:cs="Times New Roman"/>
              </w:rPr>
              <w:tab/>
              <w:t>[NW-&gt;MS] EMM_CS_Service_Notification(paging identity="TMSI_PAGING_TYPE")</w:t>
            </w:r>
            <w:r w:rsidRPr="007F7AA4">
              <w:rPr>
                <w:rFonts w:eastAsiaTheme="majorEastAsia" w:cs="Times New Roman"/>
              </w:rPr>
              <w:tab/>
            </w:r>
            <w:r w:rsidRPr="007F7AA4">
              <w:rPr>
                <w:rFonts w:eastAsiaTheme="majorEastAsia" w:cs="Times New Roman"/>
              </w:rPr>
              <w:tab/>
            </w:r>
          </w:p>
          <w:p w14:paraId="0C7A42CD" w14:textId="01F2AF6E" w:rsidR="000F2552" w:rsidRPr="007F7AA4" w:rsidRDefault="000F2552" w:rsidP="000F2552">
            <w:pPr>
              <w:rPr>
                <w:rFonts w:eastAsiaTheme="majorEastAsia" w:cs="Times New Roman"/>
              </w:rPr>
            </w:pPr>
            <w:r w:rsidRPr="007F7AA4">
              <w:rPr>
                <w:rFonts w:eastAsiaTheme="majorEastAsia" w:cs="Times New Roman"/>
                <w:highlight w:val="yellow"/>
              </w:rPr>
              <w:t>SYS</w:t>
            </w:r>
            <w:r w:rsidRPr="007F7AA4">
              <w:rPr>
                <w:rFonts w:eastAsiaTheme="majorEastAsia" w:cs="Times New Roman"/>
                <w:highlight w:val="yellow"/>
              </w:rPr>
              <w:tab/>
              <w:t>352133</w:t>
            </w:r>
            <w:r w:rsidRPr="007F7AA4">
              <w:rPr>
                <w:rFonts w:eastAsiaTheme="majorEastAsia" w:cs="Times New Roman"/>
                <w:highlight w:val="yellow"/>
              </w:rPr>
              <w:tab/>
              <w:t>10246724</w:t>
            </w:r>
            <w:r w:rsidRPr="007F7AA4">
              <w:rPr>
                <w:rFonts w:eastAsiaTheme="majorEastAsia" w:cs="Times New Roman"/>
                <w:highlight w:val="yellow"/>
              </w:rPr>
              <w:tab/>
              <w:t>14:26:29:884</w:t>
            </w:r>
            <w:r w:rsidRPr="007F7AA4">
              <w:rPr>
                <w:rFonts w:eastAsiaTheme="majorEastAsia" w:cs="Times New Roman"/>
                <w:highlight w:val="yellow"/>
              </w:rPr>
              <w:tab/>
              <w:t>NIL</w:t>
            </w:r>
            <w:r w:rsidRPr="007F7AA4">
              <w:rPr>
                <w:rFonts w:eastAsiaTheme="majorEastAsia" w:cs="Times New Roman"/>
                <w:highlight w:val="yellow"/>
              </w:rPr>
              <w:tab/>
              <w:t>[ATCI_AT_U_1 s83]+EICPGU: "gwsd",0,"008618805143494"</w:t>
            </w:r>
            <w:r w:rsidRPr="007F7AA4">
              <w:rPr>
                <w:rFonts w:eastAsiaTheme="majorEastAsia" w:cs="Times New Roman"/>
              </w:rPr>
              <w:tab/>
            </w:r>
            <w:r w:rsidRPr="007F7AA4">
              <w:rPr>
                <w:rFonts w:eastAsiaTheme="majorEastAsia" w:cs="Times New Roman"/>
              </w:rPr>
              <w:tab/>
            </w:r>
          </w:p>
        </w:tc>
      </w:tr>
    </w:tbl>
    <w:p w14:paraId="07E0A61E" w14:textId="4AB2EF5B" w:rsidR="000F2552" w:rsidRPr="007F7AA4" w:rsidRDefault="000F2552" w:rsidP="00F34D47">
      <w:pPr>
        <w:rPr>
          <w:rFonts w:eastAsiaTheme="majorEastAsia" w:cs="Times New Roman"/>
        </w:rPr>
      </w:pPr>
    </w:p>
    <w:p w14:paraId="4D954DA6" w14:textId="0C6F21D1" w:rsidR="00E412F1" w:rsidRPr="007F7AA4" w:rsidRDefault="00E412F1" w:rsidP="00E412F1">
      <w:pPr>
        <w:pStyle w:val="3"/>
        <w:spacing w:before="156" w:after="156"/>
        <w:rPr>
          <w:rFonts w:eastAsiaTheme="majorEastAsia" w:cs="Times New Roman"/>
        </w:rPr>
      </w:pPr>
      <w:bookmarkStart w:id="278" w:name="_Toc87714823"/>
      <w:r w:rsidRPr="007F7AA4">
        <w:rPr>
          <w:rFonts w:eastAsiaTheme="majorEastAsia" w:cs="Times New Roman"/>
        </w:rPr>
        <w:t>DSDA</w:t>
      </w:r>
      <w:r w:rsidRPr="007F7AA4">
        <w:rPr>
          <w:rFonts w:eastAsiaTheme="majorEastAsia" w:cs="Times New Roman"/>
        </w:rPr>
        <w:t>的全流程，可以查看如下</w:t>
      </w:r>
      <w:r w:rsidRPr="007F7AA4">
        <w:rPr>
          <w:rFonts w:eastAsiaTheme="majorEastAsia" w:cs="Times New Roman"/>
        </w:rPr>
        <w:t>JIRA</w:t>
      </w:r>
      <w:r w:rsidRPr="007F7AA4">
        <w:rPr>
          <w:rFonts w:eastAsiaTheme="majorEastAsia" w:cs="Times New Roman"/>
        </w:rPr>
        <w:t>：</w:t>
      </w:r>
      <w:hyperlink r:id="rId132" w:history="1">
        <w:r w:rsidRPr="007F7AA4">
          <w:rPr>
            <w:rFonts w:eastAsiaTheme="majorEastAsia" w:cs="Times New Roman"/>
          </w:rPr>
          <w:t>AGATE-5549</w:t>
        </w:r>
      </w:hyperlink>
      <w:r w:rsidR="006F680E" w:rsidRPr="007F7AA4">
        <w:rPr>
          <w:rFonts w:eastAsiaTheme="majorEastAsia" w:cs="Times New Roman"/>
        </w:rPr>
        <w:t xml:space="preserve"> – </w:t>
      </w:r>
      <w:r w:rsidR="006F680E" w:rsidRPr="007F7AA4">
        <w:rPr>
          <w:rFonts w:eastAsiaTheme="majorEastAsia" w:cs="Times New Roman"/>
        </w:rPr>
        <w:t>待办</w:t>
      </w:r>
      <w:bookmarkEnd w:id="278"/>
    </w:p>
    <w:p w14:paraId="0383BDCE" w14:textId="1A8776CC" w:rsidR="00E412F1" w:rsidRPr="007F7AA4" w:rsidRDefault="00C7676F" w:rsidP="00E412F1">
      <w:pPr>
        <w:rPr>
          <w:rFonts w:eastAsiaTheme="majorEastAsia" w:cs="Times New Roman"/>
        </w:rPr>
      </w:pPr>
      <w:hyperlink r:id="rId133" w:history="1">
        <w:r w:rsidR="00E412F1" w:rsidRPr="007F7AA4">
          <w:rPr>
            <w:rFonts w:eastAsiaTheme="majorEastAsia" w:cs="Times New Roman"/>
          </w:rPr>
          <w:t>AGATE-5549</w:t>
        </w:r>
      </w:hyperlink>
      <w:r w:rsidR="00E412F1" w:rsidRPr="007F7AA4">
        <w:rPr>
          <w:rFonts w:eastAsiaTheme="majorEastAsia" w:cs="Times New Roman"/>
        </w:rPr>
        <w:t xml:space="preserve"> K11T-R_NJ_5G SA VoLTE</w:t>
      </w:r>
      <w:r w:rsidR="00E412F1" w:rsidRPr="007F7AA4">
        <w:rPr>
          <w:rFonts w:eastAsiaTheme="majorEastAsia" w:cs="Times New Roman"/>
        </w:rPr>
        <w:t>联通</w:t>
      </w:r>
      <w:r w:rsidR="00E412F1" w:rsidRPr="007F7AA4">
        <w:rPr>
          <w:rFonts w:eastAsiaTheme="majorEastAsia" w:cs="Times New Roman"/>
        </w:rPr>
        <w:t>+LTE</w:t>
      </w:r>
      <w:r w:rsidR="00E412F1" w:rsidRPr="007F7AA4">
        <w:rPr>
          <w:rFonts w:eastAsiaTheme="majorEastAsia" w:cs="Times New Roman"/>
        </w:rPr>
        <w:t>联通玩游戏被呼叫副卡时断网、不自动拒接</w:t>
      </w:r>
      <w:r w:rsidR="00E412F1" w:rsidRPr="007F7AA4">
        <w:rPr>
          <w:rFonts w:eastAsiaTheme="majorEastAsia" w:cs="Times New Roman"/>
        </w:rPr>
        <w:t>_</w:t>
      </w:r>
      <w:r w:rsidR="00E412F1" w:rsidRPr="007F7AA4">
        <w:rPr>
          <w:rFonts w:eastAsiaTheme="majorEastAsia" w:cs="Times New Roman"/>
        </w:rPr>
        <w:t>偶现</w:t>
      </w:r>
      <w:r w:rsidR="00E412F1" w:rsidRPr="007F7AA4">
        <w:rPr>
          <w:rFonts w:eastAsiaTheme="majorEastAsia" w:cs="Times New Roman"/>
        </w:rPr>
        <w:t>_V12.5.0.4.RKWCNXM</w:t>
      </w:r>
    </w:p>
    <w:p w14:paraId="7E443112" w14:textId="77777777" w:rsidR="00F34D47" w:rsidRPr="007F7AA4" w:rsidRDefault="00F34D47" w:rsidP="00FA26AD">
      <w:pPr>
        <w:rPr>
          <w:rFonts w:eastAsiaTheme="majorEastAsia" w:cs="Times New Roman"/>
        </w:rPr>
      </w:pPr>
    </w:p>
    <w:p w14:paraId="0762DEA4" w14:textId="0168328B" w:rsidR="00E740BE" w:rsidRPr="007F7AA4" w:rsidRDefault="00E740BE" w:rsidP="00E740BE">
      <w:pPr>
        <w:pStyle w:val="3"/>
        <w:spacing w:before="156" w:after="156"/>
        <w:rPr>
          <w:rFonts w:eastAsiaTheme="majorEastAsia" w:cs="Times New Roman"/>
          <w:shd w:val="clear" w:color="auto" w:fill="F5F6FA"/>
        </w:rPr>
      </w:pPr>
      <w:bookmarkStart w:id="279" w:name="_Toc87714824"/>
      <w:r w:rsidRPr="007F7AA4">
        <w:rPr>
          <w:rFonts w:eastAsiaTheme="majorEastAsia" w:cs="Times New Roman"/>
          <w:shd w:val="clear" w:color="auto" w:fill="F5F6FA"/>
        </w:rPr>
        <w:t>示例</w:t>
      </w:r>
      <w:r w:rsidRPr="007F7AA4">
        <w:rPr>
          <w:rFonts w:eastAsiaTheme="majorEastAsia" w:cs="Times New Roman"/>
          <w:shd w:val="clear" w:color="auto" w:fill="F5F6FA"/>
        </w:rPr>
        <w:t>Log</w:t>
      </w:r>
      <w:bookmarkEnd w:id="279"/>
    </w:p>
    <w:p w14:paraId="7D1F93EB" w14:textId="77777777" w:rsidR="001D5AF0" w:rsidRPr="007F7AA4" w:rsidRDefault="00C7676F" w:rsidP="001D5AF0">
      <w:pPr>
        <w:rPr>
          <w:rFonts w:eastAsiaTheme="majorEastAsia" w:cs="Times New Roman"/>
        </w:rPr>
      </w:pPr>
      <w:hyperlink r:id="rId134" w:history="1">
        <w:r w:rsidR="001D5AF0" w:rsidRPr="007F7AA4">
          <w:rPr>
            <w:rFonts w:eastAsiaTheme="majorEastAsia" w:cs="Times New Roman"/>
          </w:rPr>
          <w:t>MIUIROM-92104</w:t>
        </w:r>
      </w:hyperlink>
      <w:r w:rsidR="001D5AF0" w:rsidRPr="007F7AA4">
        <w:rPr>
          <w:rFonts w:eastAsiaTheme="majorEastAsia" w:cs="Times New Roman"/>
        </w:rPr>
        <w:t xml:space="preserve"> K11T-R_NJ_</w:t>
      </w:r>
      <w:r w:rsidR="001D5AF0" w:rsidRPr="007F7AA4">
        <w:rPr>
          <w:rFonts w:eastAsiaTheme="majorEastAsia" w:cs="Times New Roman"/>
        </w:rPr>
        <w:t>移动</w:t>
      </w:r>
      <w:r w:rsidR="001D5AF0" w:rsidRPr="007F7AA4">
        <w:rPr>
          <w:rFonts w:eastAsiaTheme="majorEastAsia" w:cs="Times New Roman"/>
        </w:rPr>
        <w:t>5G SA VoLTE+</w:t>
      </w:r>
      <w:r w:rsidR="001D5AF0" w:rsidRPr="007F7AA4">
        <w:rPr>
          <w:rFonts w:eastAsiaTheme="majorEastAsia" w:cs="Times New Roman"/>
        </w:rPr>
        <w:t>联通</w:t>
      </w:r>
      <w:r w:rsidR="001D5AF0" w:rsidRPr="007F7AA4">
        <w:rPr>
          <w:rFonts w:eastAsiaTheme="majorEastAsia" w:cs="Times New Roman"/>
        </w:rPr>
        <w:t>4G</w:t>
      </w:r>
      <w:r w:rsidR="001D5AF0" w:rsidRPr="007F7AA4">
        <w:rPr>
          <w:rFonts w:eastAsiaTheme="majorEastAsia" w:cs="Times New Roman"/>
        </w:rPr>
        <w:t>，开启来电不断网，联通来电时断网</w:t>
      </w:r>
      <w:r w:rsidR="001D5AF0" w:rsidRPr="007F7AA4">
        <w:rPr>
          <w:rFonts w:eastAsiaTheme="majorEastAsia" w:cs="Times New Roman"/>
        </w:rPr>
        <w:t>_</w:t>
      </w:r>
      <w:r w:rsidR="001D5AF0" w:rsidRPr="007F7AA4">
        <w:rPr>
          <w:rFonts w:eastAsiaTheme="majorEastAsia" w:cs="Times New Roman"/>
        </w:rPr>
        <w:t>必现</w:t>
      </w:r>
      <w:r w:rsidR="001D5AF0" w:rsidRPr="007F7AA4">
        <w:rPr>
          <w:rFonts w:eastAsiaTheme="majorEastAsia" w:cs="Times New Roman"/>
        </w:rPr>
        <w:t>_21.4.26</w:t>
      </w:r>
    </w:p>
    <w:p w14:paraId="1567B113" w14:textId="77777777" w:rsidR="001D5AF0" w:rsidRPr="007F7AA4" w:rsidRDefault="001D5AF0" w:rsidP="001D5AF0">
      <w:pPr>
        <w:rPr>
          <w:rFonts w:eastAsiaTheme="majorEastAsia" w:cs="Times New Roman"/>
        </w:rPr>
      </w:pPr>
    </w:p>
    <w:tbl>
      <w:tblPr>
        <w:tblStyle w:val="a7"/>
        <w:tblW w:w="0" w:type="auto"/>
        <w:tblLook w:val="04A0" w:firstRow="1" w:lastRow="0" w:firstColumn="1" w:lastColumn="0" w:noHBand="0" w:noVBand="1"/>
      </w:tblPr>
      <w:tblGrid>
        <w:gridCol w:w="13454"/>
      </w:tblGrid>
      <w:tr w:rsidR="00DC1C75" w:rsidRPr="007F7AA4" w14:paraId="7820B848" w14:textId="77777777" w:rsidTr="00DC1C75">
        <w:tc>
          <w:tcPr>
            <w:tcW w:w="13454" w:type="dxa"/>
          </w:tcPr>
          <w:p w14:paraId="1917841D" w14:textId="77777777" w:rsidR="00CC6A9E" w:rsidRPr="007F7AA4" w:rsidRDefault="00DC1C75" w:rsidP="00DC1C75">
            <w:pPr>
              <w:widowControl/>
              <w:shd w:val="clear" w:color="auto" w:fill="F4F5F7"/>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t> </w:t>
            </w:r>
          </w:p>
          <w:p w14:paraId="06AEA536" w14:textId="77777777" w:rsidR="00CC6A9E" w:rsidRPr="007F7AA4" w:rsidRDefault="00DC1C75" w:rsidP="00DC1C75">
            <w:pPr>
              <w:widowControl/>
              <w:shd w:val="clear" w:color="auto" w:fill="F4F5F7"/>
              <w:kinsoku/>
              <w:adjustRightInd/>
              <w:spacing w:before="150"/>
              <w:rPr>
                <w:rFonts w:eastAsiaTheme="majorEastAsia" w:cs="Times New Roman"/>
                <w:color w:val="172B4D"/>
                <w:kern w:val="0"/>
                <w:szCs w:val="21"/>
              </w:rPr>
            </w:pPr>
            <w:r w:rsidRPr="007F7AA4">
              <w:rPr>
                <w:rFonts w:eastAsiaTheme="majorEastAsia" w:cs="Times New Roman"/>
                <w:b/>
                <w:bCs/>
                <w:color w:val="172B4D"/>
                <w:kern w:val="0"/>
                <w:szCs w:val="21"/>
              </w:rPr>
              <w:t>从当前</w:t>
            </w:r>
            <w:r w:rsidRPr="007F7AA4">
              <w:rPr>
                <w:rFonts w:eastAsiaTheme="majorEastAsia" w:cs="Times New Roman"/>
                <w:b/>
                <w:bCs/>
                <w:color w:val="172B4D"/>
                <w:kern w:val="0"/>
                <w:szCs w:val="21"/>
              </w:rPr>
              <w:t>log</w:t>
            </w:r>
            <w:r w:rsidRPr="007F7AA4">
              <w:rPr>
                <w:rFonts w:eastAsiaTheme="majorEastAsia" w:cs="Times New Roman"/>
                <w:b/>
                <w:bCs/>
                <w:color w:val="172B4D"/>
                <w:kern w:val="0"/>
                <w:szCs w:val="21"/>
              </w:rPr>
              <w:t>来看，</w:t>
            </w:r>
            <w:r w:rsidRPr="007F7AA4">
              <w:rPr>
                <w:rFonts w:eastAsiaTheme="majorEastAsia" w:cs="Times New Roman"/>
                <w:b/>
                <w:bCs/>
                <w:color w:val="172B4D"/>
                <w:kern w:val="0"/>
                <w:szCs w:val="21"/>
              </w:rPr>
              <w:t>MD</w:t>
            </w:r>
            <w:r w:rsidRPr="007F7AA4">
              <w:rPr>
                <w:rFonts w:eastAsiaTheme="majorEastAsia" w:cs="Times New Roman"/>
                <w:b/>
                <w:bCs/>
                <w:color w:val="172B4D"/>
                <w:kern w:val="0"/>
                <w:szCs w:val="21"/>
              </w:rPr>
              <w:t>不支持</w:t>
            </w:r>
            <w:r w:rsidRPr="007F7AA4">
              <w:rPr>
                <w:rFonts w:eastAsiaTheme="majorEastAsia" w:cs="Times New Roman"/>
                <w:b/>
                <w:bCs/>
                <w:color w:val="172B4D"/>
                <w:kern w:val="0"/>
                <w:szCs w:val="21"/>
              </w:rPr>
              <w:t>N41+B40</w:t>
            </w:r>
            <w:r w:rsidRPr="007F7AA4">
              <w:rPr>
                <w:rFonts w:eastAsiaTheme="majorEastAsia" w:cs="Times New Roman"/>
                <w:b/>
                <w:bCs/>
                <w:color w:val="172B4D"/>
                <w:kern w:val="0"/>
                <w:szCs w:val="21"/>
              </w:rPr>
              <w:t>的</w:t>
            </w:r>
            <w:r w:rsidRPr="007F7AA4">
              <w:rPr>
                <w:rFonts w:eastAsiaTheme="majorEastAsia" w:cs="Times New Roman"/>
                <w:b/>
                <w:bCs/>
                <w:color w:val="172B4D"/>
                <w:kern w:val="0"/>
                <w:szCs w:val="21"/>
              </w:rPr>
              <w:t>endc</w:t>
            </w:r>
            <w:r w:rsidRPr="007F7AA4">
              <w:rPr>
                <w:rFonts w:eastAsiaTheme="majorEastAsia" w:cs="Times New Roman"/>
                <w:b/>
                <w:bCs/>
                <w:color w:val="172B4D"/>
                <w:kern w:val="0"/>
                <w:szCs w:val="21"/>
              </w:rPr>
              <w:t>组合，所以无法进入</w:t>
            </w:r>
            <w:r w:rsidRPr="007F7AA4">
              <w:rPr>
                <w:rFonts w:eastAsiaTheme="majorEastAsia" w:cs="Times New Roman"/>
                <w:b/>
                <w:bCs/>
                <w:color w:val="172B4D"/>
                <w:kern w:val="0"/>
                <w:szCs w:val="21"/>
              </w:rPr>
              <w:t>DSDA</w:t>
            </w:r>
            <w:r w:rsidRPr="007F7AA4">
              <w:rPr>
                <w:rFonts w:eastAsiaTheme="majorEastAsia" w:cs="Times New Roman"/>
                <w:b/>
                <w:bCs/>
                <w:color w:val="172B4D"/>
                <w:kern w:val="0"/>
                <w:szCs w:val="21"/>
              </w:rPr>
              <w:t>。</w:t>
            </w:r>
          </w:p>
          <w:p w14:paraId="50690522" w14:textId="77777777" w:rsidR="00CC6A9E" w:rsidRPr="007F7AA4" w:rsidRDefault="00DC1C75" w:rsidP="00DC1C75">
            <w:pPr>
              <w:widowControl/>
              <w:shd w:val="clear" w:color="auto" w:fill="F4F5F7"/>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t> </w:t>
            </w:r>
          </w:p>
          <w:p w14:paraId="0203F0F5" w14:textId="77777777" w:rsidR="00CC6A9E" w:rsidRPr="007F7AA4" w:rsidRDefault="00DC1C75" w:rsidP="00DC1C75">
            <w:pPr>
              <w:widowControl/>
              <w:shd w:val="clear" w:color="auto" w:fill="F4F5F7"/>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t>还请帮忙使用</w:t>
            </w:r>
            <w:r w:rsidRPr="007F7AA4">
              <w:rPr>
                <w:rFonts w:eastAsiaTheme="majorEastAsia" w:cs="Times New Roman"/>
                <w:color w:val="172B4D"/>
                <w:kern w:val="0"/>
                <w:szCs w:val="21"/>
              </w:rPr>
              <w:t>MD</w:t>
            </w:r>
            <w:r w:rsidRPr="007F7AA4">
              <w:rPr>
                <w:rFonts w:eastAsiaTheme="majorEastAsia" w:cs="Times New Roman"/>
                <w:color w:val="172B4D"/>
                <w:kern w:val="0"/>
                <w:szCs w:val="21"/>
              </w:rPr>
              <w:t>支持的</w:t>
            </w:r>
            <w:r w:rsidRPr="007F7AA4">
              <w:rPr>
                <w:rFonts w:eastAsiaTheme="majorEastAsia" w:cs="Times New Roman"/>
                <w:color w:val="172B4D"/>
                <w:kern w:val="0"/>
                <w:szCs w:val="21"/>
              </w:rPr>
              <w:t>endc</w:t>
            </w:r>
            <w:r w:rsidRPr="007F7AA4">
              <w:rPr>
                <w:rFonts w:eastAsiaTheme="majorEastAsia" w:cs="Times New Roman"/>
                <w:color w:val="172B4D"/>
                <w:kern w:val="0"/>
                <w:szCs w:val="21"/>
              </w:rPr>
              <w:t>的组合来测试。</w:t>
            </w:r>
          </w:p>
          <w:p w14:paraId="38F7D80A" w14:textId="67F6CC2E" w:rsidR="00DC1C75" w:rsidRPr="007F7AA4" w:rsidRDefault="00DC1C75" w:rsidP="00DC1C75">
            <w:pPr>
              <w:widowControl/>
              <w:shd w:val="clear" w:color="auto" w:fill="F4F5F7"/>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t> </w:t>
            </w:r>
          </w:p>
          <w:tbl>
            <w:tblPr>
              <w:tblW w:w="0" w:type="dxa"/>
              <w:tblInd w:w="30" w:type="dxa"/>
              <w:tblCellMar>
                <w:top w:w="15" w:type="dxa"/>
                <w:left w:w="15" w:type="dxa"/>
                <w:bottom w:w="15" w:type="dxa"/>
                <w:right w:w="15" w:type="dxa"/>
              </w:tblCellMar>
              <w:tblLook w:val="04A0" w:firstRow="1" w:lastRow="0" w:firstColumn="1" w:lastColumn="0" w:noHBand="0" w:noVBand="1"/>
            </w:tblPr>
            <w:tblGrid>
              <w:gridCol w:w="641"/>
              <w:gridCol w:w="960"/>
              <w:gridCol w:w="1080"/>
              <w:gridCol w:w="1401"/>
              <w:gridCol w:w="1534"/>
              <w:gridCol w:w="5143"/>
              <w:gridCol w:w="1134"/>
              <w:gridCol w:w="1299"/>
            </w:tblGrid>
            <w:tr w:rsidR="00DC1C75" w:rsidRPr="007F7AA4" w14:paraId="196CE017" w14:textId="77777777" w:rsidTr="00DC1C75">
              <w:tc>
                <w:tcPr>
                  <w:tcW w:w="0" w:type="auto"/>
                  <w:tcBorders>
                    <w:top w:val="single" w:sz="6" w:space="0" w:color="C1C7D0"/>
                    <w:left w:val="single" w:sz="6" w:space="0" w:color="C1C7D0"/>
                    <w:bottom w:val="single" w:sz="6" w:space="0" w:color="C1C7D0"/>
                    <w:right w:val="single" w:sz="6" w:space="0" w:color="C1C7D0"/>
                  </w:tcBorders>
                  <w:shd w:val="clear" w:color="auto" w:fill="F4F5F7"/>
                  <w:tcMar>
                    <w:top w:w="45" w:type="dxa"/>
                    <w:left w:w="60" w:type="dxa"/>
                    <w:bottom w:w="45" w:type="dxa"/>
                    <w:right w:w="60" w:type="dxa"/>
                  </w:tcMar>
                  <w:vAlign w:val="center"/>
                  <w:hideMark/>
                </w:tcPr>
                <w:p w14:paraId="1727C44A" w14:textId="77777777" w:rsidR="00DC1C75" w:rsidRPr="007F7AA4" w:rsidRDefault="00DC1C75" w:rsidP="00DC1C75">
                  <w:pPr>
                    <w:widowControl/>
                    <w:kinsoku/>
                    <w:adjustRightInd/>
                    <w:spacing w:before="75" w:after="75"/>
                    <w:jc w:val="center"/>
                    <w:rPr>
                      <w:rFonts w:eastAsiaTheme="majorEastAsia" w:cs="Times New Roman"/>
                      <w:b/>
                      <w:bCs/>
                      <w:kern w:val="0"/>
                      <w:sz w:val="24"/>
                      <w:szCs w:val="24"/>
                    </w:rPr>
                  </w:pPr>
                  <w:r w:rsidRPr="007F7AA4">
                    <w:rPr>
                      <w:rFonts w:eastAsiaTheme="majorEastAsia" w:cs="Times New Roman"/>
                      <w:b/>
                      <w:bCs/>
                      <w:kern w:val="0"/>
                      <w:sz w:val="24"/>
                      <w:szCs w:val="24"/>
                    </w:rPr>
                    <w:t>Type</w:t>
                  </w:r>
                </w:p>
              </w:tc>
              <w:tc>
                <w:tcPr>
                  <w:tcW w:w="0" w:type="auto"/>
                  <w:tcBorders>
                    <w:top w:val="single" w:sz="6" w:space="0" w:color="C1C7D0"/>
                    <w:left w:val="single" w:sz="6" w:space="0" w:color="C1C7D0"/>
                    <w:bottom w:val="single" w:sz="6" w:space="0" w:color="C1C7D0"/>
                    <w:right w:val="single" w:sz="6" w:space="0" w:color="C1C7D0"/>
                  </w:tcBorders>
                  <w:shd w:val="clear" w:color="auto" w:fill="F4F5F7"/>
                  <w:tcMar>
                    <w:top w:w="45" w:type="dxa"/>
                    <w:left w:w="60" w:type="dxa"/>
                    <w:bottom w:w="45" w:type="dxa"/>
                    <w:right w:w="60" w:type="dxa"/>
                  </w:tcMar>
                  <w:vAlign w:val="center"/>
                  <w:hideMark/>
                </w:tcPr>
                <w:p w14:paraId="6BA1F763" w14:textId="77777777" w:rsidR="00DC1C75" w:rsidRPr="007F7AA4" w:rsidRDefault="00DC1C75" w:rsidP="00DC1C75">
                  <w:pPr>
                    <w:widowControl/>
                    <w:kinsoku/>
                    <w:adjustRightInd/>
                    <w:spacing w:before="75" w:after="75"/>
                    <w:jc w:val="center"/>
                    <w:rPr>
                      <w:rFonts w:eastAsiaTheme="majorEastAsia" w:cs="Times New Roman"/>
                      <w:b/>
                      <w:bCs/>
                      <w:kern w:val="0"/>
                      <w:sz w:val="24"/>
                      <w:szCs w:val="24"/>
                    </w:rPr>
                  </w:pPr>
                  <w:r w:rsidRPr="007F7AA4">
                    <w:rPr>
                      <w:rFonts w:eastAsiaTheme="majorEastAsia" w:cs="Times New Roman"/>
                      <w:b/>
                      <w:bCs/>
                      <w:kern w:val="0"/>
                      <w:sz w:val="24"/>
                      <w:szCs w:val="24"/>
                    </w:rPr>
                    <w:t>Index</w:t>
                  </w:r>
                </w:p>
              </w:tc>
              <w:tc>
                <w:tcPr>
                  <w:tcW w:w="0" w:type="auto"/>
                  <w:tcBorders>
                    <w:top w:val="single" w:sz="6" w:space="0" w:color="C1C7D0"/>
                    <w:left w:val="single" w:sz="6" w:space="0" w:color="C1C7D0"/>
                    <w:bottom w:val="single" w:sz="6" w:space="0" w:color="C1C7D0"/>
                    <w:right w:val="single" w:sz="6" w:space="0" w:color="C1C7D0"/>
                  </w:tcBorders>
                  <w:shd w:val="clear" w:color="auto" w:fill="F4F5F7"/>
                  <w:tcMar>
                    <w:top w:w="45" w:type="dxa"/>
                    <w:left w:w="60" w:type="dxa"/>
                    <w:bottom w:w="45" w:type="dxa"/>
                    <w:right w:w="60" w:type="dxa"/>
                  </w:tcMar>
                  <w:vAlign w:val="center"/>
                  <w:hideMark/>
                </w:tcPr>
                <w:p w14:paraId="3F9C8D1F" w14:textId="77777777" w:rsidR="00DC1C75" w:rsidRPr="007F7AA4" w:rsidRDefault="00DC1C75" w:rsidP="00DC1C75">
                  <w:pPr>
                    <w:widowControl/>
                    <w:kinsoku/>
                    <w:adjustRightInd/>
                    <w:spacing w:before="75" w:after="75"/>
                    <w:jc w:val="center"/>
                    <w:rPr>
                      <w:rFonts w:eastAsiaTheme="majorEastAsia" w:cs="Times New Roman"/>
                      <w:b/>
                      <w:bCs/>
                      <w:kern w:val="0"/>
                      <w:sz w:val="24"/>
                      <w:szCs w:val="24"/>
                    </w:rPr>
                  </w:pPr>
                  <w:r w:rsidRPr="007F7AA4">
                    <w:rPr>
                      <w:rFonts w:eastAsiaTheme="majorEastAsia" w:cs="Times New Roman"/>
                      <w:b/>
                      <w:bCs/>
                      <w:kern w:val="0"/>
                      <w:sz w:val="24"/>
                      <w:szCs w:val="24"/>
                    </w:rPr>
                    <w:t>Time</w:t>
                  </w:r>
                </w:p>
              </w:tc>
              <w:tc>
                <w:tcPr>
                  <w:tcW w:w="0" w:type="auto"/>
                  <w:tcBorders>
                    <w:top w:val="single" w:sz="6" w:space="0" w:color="C1C7D0"/>
                    <w:left w:val="single" w:sz="6" w:space="0" w:color="C1C7D0"/>
                    <w:bottom w:val="single" w:sz="6" w:space="0" w:color="C1C7D0"/>
                    <w:right w:val="single" w:sz="6" w:space="0" w:color="C1C7D0"/>
                  </w:tcBorders>
                  <w:shd w:val="clear" w:color="auto" w:fill="F4F5F7"/>
                  <w:tcMar>
                    <w:top w:w="45" w:type="dxa"/>
                    <w:left w:w="60" w:type="dxa"/>
                    <w:bottom w:w="45" w:type="dxa"/>
                    <w:right w:w="60" w:type="dxa"/>
                  </w:tcMar>
                  <w:vAlign w:val="center"/>
                  <w:hideMark/>
                </w:tcPr>
                <w:p w14:paraId="73DEB759" w14:textId="77777777" w:rsidR="00DC1C75" w:rsidRPr="007F7AA4" w:rsidRDefault="00DC1C75" w:rsidP="00DC1C75">
                  <w:pPr>
                    <w:widowControl/>
                    <w:kinsoku/>
                    <w:adjustRightInd/>
                    <w:spacing w:before="75" w:after="75"/>
                    <w:jc w:val="center"/>
                    <w:rPr>
                      <w:rFonts w:eastAsiaTheme="majorEastAsia" w:cs="Times New Roman"/>
                      <w:b/>
                      <w:bCs/>
                      <w:kern w:val="0"/>
                      <w:sz w:val="24"/>
                      <w:szCs w:val="24"/>
                    </w:rPr>
                  </w:pPr>
                  <w:r w:rsidRPr="007F7AA4">
                    <w:rPr>
                      <w:rFonts w:eastAsiaTheme="majorEastAsia" w:cs="Times New Roman"/>
                      <w:b/>
                      <w:bCs/>
                      <w:kern w:val="0"/>
                      <w:sz w:val="24"/>
                      <w:szCs w:val="24"/>
                    </w:rPr>
                    <w:t>Local Time</w:t>
                  </w:r>
                </w:p>
              </w:tc>
              <w:tc>
                <w:tcPr>
                  <w:tcW w:w="0" w:type="auto"/>
                  <w:tcBorders>
                    <w:top w:val="single" w:sz="6" w:space="0" w:color="C1C7D0"/>
                    <w:left w:val="single" w:sz="6" w:space="0" w:color="C1C7D0"/>
                    <w:bottom w:val="single" w:sz="6" w:space="0" w:color="C1C7D0"/>
                    <w:right w:val="single" w:sz="6" w:space="0" w:color="C1C7D0"/>
                  </w:tcBorders>
                  <w:shd w:val="clear" w:color="auto" w:fill="F4F5F7"/>
                  <w:tcMar>
                    <w:top w:w="45" w:type="dxa"/>
                    <w:left w:w="60" w:type="dxa"/>
                    <w:bottom w:w="45" w:type="dxa"/>
                    <w:right w:w="60" w:type="dxa"/>
                  </w:tcMar>
                  <w:vAlign w:val="center"/>
                  <w:hideMark/>
                </w:tcPr>
                <w:p w14:paraId="422CD069" w14:textId="77777777" w:rsidR="00DC1C75" w:rsidRPr="007F7AA4" w:rsidRDefault="00DC1C75" w:rsidP="00DC1C75">
                  <w:pPr>
                    <w:widowControl/>
                    <w:kinsoku/>
                    <w:adjustRightInd/>
                    <w:spacing w:before="75" w:after="75"/>
                    <w:jc w:val="center"/>
                    <w:rPr>
                      <w:rFonts w:eastAsiaTheme="majorEastAsia" w:cs="Times New Roman"/>
                      <w:b/>
                      <w:bCs/>
                      <w:kern w:val="0"/>
                      <w:sz w:val="24"/>
                      <w:szCs w:val="24"/>
                    </w:rPr>
                  </w:pPr>
                  <w:r w:rsidRPr="007F7AA4">
                    <w:rPr>
                      <w:rFonts w:eastAsiaTheme="majorEastAsia" w:cs="Times New Roman"/>
                      <w:b/>
                      <w:bCs/>
                      <w:kern w:val="0"/>
                      <w:sz w:val="24"/>
                      <w:szCs w:val="24"/>
                    </w:rPr>
                    <w:t>Module</w:t>
                  </w:r>
                </w:p>
              </w:tc>
              <w:tc>
                <w:tcPr>
                  <w:tcW w:w="0" w:type="auto"/>
                  <w:tcBorders>
                    <w:top w:val="single" w:sz="6" w:space="0" w:color="C1C7D0"/>
                    <w:left w:val="single" w:sz="6" w:space="0" w:color="C1C7D0"/>
                    <w:bottom w:val="single" w:sz="6" w:space="0" w:color="C1C7D0"/>
                    <w:right w:val="single" w:sz="6" w:space="0" w:color="C1C7D0"/>
                  </w:tcBorders>
                  <w:shd w:val="clear" w:color="auto" w:fill="F4F5F7"/>
                  <w:tcMar>
                    <w:top w:w="45" w:type="dxa"/>
                    <w:left w:w="60" w:type="dxa"/>
                    <w:bottom w:w="45" w:type="dxa"/>
                    <w:right w:w="60" w:type="dxa"/>
                  </w:tcMar>
                  <w:vAlign w:val="center"/>
                  <w:hideMark/>
                </w:tcPr>
                <w:p w14:paraId="4C442861" w14:textId="77777777" w:rsidR="00DC1C75" w:rsidRPr="007F7AA4" w:rsidRDefault="00DC1C75" w:rsidP="00DC1C75">
                  <w:pPr>
                    <w:widowControl/>
                    <w:kinsoku/>
                    <w:adjustRightInd/>
                    <w:spacing w:before="75" w:after="75"/>
                    <w:jc w:val="center"/>
                    <w:rPr>
                      <w:rFonts w:eastAsiaTheme="majorEastAsia" w:cs="Times New Roman"/>
                      <w:b/>
                      <w:bCs/>
                      <w:kern w:val="0"/>
                      <w:sz w:val="24"/>
                      <w:szCs w:val="24"/>
                    </w:rPr>
                  </w:pPr>
                  <w:r w:rsidRPr="007F7AA4">
                    <w:rPr>
                      <w:rFonts w:eastAsiaTheme="majorEastAsia" w:cs="Times New Roman"/>
                      <w:b/>
                      <w:bCs/>
                      <w:kern w:val="0"/>
                      <w:sz w:val="24"/>
                      <w:szCs w:val="24"/>
                    </w:rPr>
                    <w:t>Message</w:t>
                  </w:r>
                </w:p>
              </w:tc>
              <w:tc>
                <w:tcPr>
                  <w:tcW w:w="0" w:type="auto"/>
                  <w:tcBorders>
                    <w:top w:val="single" w:sz="6" w:space="0" w:color="C1C7D0"/>
                    <w:left w:val="single" w:sz="6" w:space="0" w:color="C1C7D0"/>
                    <w:bottom w:val="single" w:sz="6" w:space="0" w:color="C1C7D0"/>
                    <w:right w:val="single" w:sz="6" w:space="0" w:color="C1C7D0"/>
                  </w:tcBorders>
                  <w:shd w:val="clear" w:color="auto" w:fill="F4F5F7"/>
                  <w:tcMar>
                    <w:top w:w="45" w:type="dxa"/>
                    <w:left w:w="60" w:type="dxa"/>
                    <w:bottom w:w="45" w:type="dxa"/>
                    <w:right w:w="60" w:type="dxa"/>
                  </w:tcMar>
                  <w:vAlign w:val="center"/>
                  <w:hideMark/>
                </w:tcPr>
                <w:p w14:paraId="6DCE0214" w14:textId="77777777" w:rsidR="00DC1C75" w:rsidRPr="007F7AA4" w:rsidRDefault="00DC1C75" w:rsidP="00DC1C75">
                  <w:pPr>
                    <w:widowControl/>
                    <w:kinsoku/>
                    <w:adjustRightInd/>
                    <w:spacing w:before="75" w:after="75"/>
                    <w:jc w:val="center"/>
                    <w:rPr>
                      <w:rFonts w:eastAsiaTheme="majorEastAsia" w:cs="Times New Roman"/>
                      <w:b/>
                      <w:bCs/>
                      <w:kern w:val="0"/>
                      <w:sz w:val="24"/>
                      <w:szCs w:val="24"/>
                    </w:rPr>
                  </w:pPr>
                  <w:r w:rsidRPr="007F7AA4">
                    <w:rPr>
                      <w:rFonts w:eastAsiaTheme="majorEastAsia" w:cs="Times New Roman"/>
                      <w:b/>
                      <w:bCs/>
                      <w:kern w:val="0"/>
                      <w:sz w:val="24"/>
                      <w:szCs w:val="24"/>
                    </w:rPr>
                    <w:t>Comment</w:t>
                  </w:r>
                </w:p>
              </w:tc>
              <w:tc>
                <w:tcPr>
                  <w:tcW w:w="0" w:type="auto"/>
                  <w:tcBorders>
                    <w:top w:val="single" w:sz="6" w:space="0" w:color="C1C7D0"/>
                    <w:left w:val="single" w:sz="6" w:space="0" w:color="C1C7D0"/>
                    <w:bottom w:val="single" w:sz="6" w:space="0" w:color="C1C7D0"/>
                    <w:right w:val="single" w:sz="6" w:space="0" w:color="C1C7D0"/>
                  </w:tcBorders>
                  <w:shd w:val="clear" w:color="auto" w:fill="F4F5F7"/>
                  <w:tcMar>
                    <w:top w:w="45" w:type="dxa"/>
                    <w:left w:w="60" w:type="dxa"/>
                    <w:bottom w:w="45" w:type="dxa"/>
                    <w:right w:w="60" w:type="dxa"/>
                  </w:tcMar>
                  <w:vAlign w:val="center"/>
                  <w:hideMark/>
                </w:tcPr>
                <w:p w14:paraId="1332A83D" w14:textId="77777777" w:rsidR="00DC1C75" w:rsidRPr="007F7AA4" w:rsidRDefault="00DC1C75" w:rsidP="00DC1C75">
                  <w:pPr>
                    <w:widowControl/>
                    <w:kinsoku/>
                    <w:adjustRightInd/>
                    <w:spacing w:before="75" w:after="75"/>
                    <w:jc w:val="center"/>
                    <w:rPr>
                      <w:rFonts w:eastAsiaTheme="majorEastAsia" w:cs="Times New Roman"/>
                      <w:b/>
                      <w:bCs/>
                      <w:kern w:val="0"/>
                      <w:sz w:val="24"/>
                      <w:szCs w:val="24"/>
                    </w:rPr>
                  </w:pPr>
                  <w:r w:rsidRPr="007F7AA4">
                    <w:rPr>
                      <w:rFonts w:eastAsiaTheme="majorEastAsia" w:cs="Times New Roman"/>
                      <w:b/>
                      <w:bCs/>
                      <w:kern w:val="0"/>
                      <w:sz w:val="24"/>
                      <w:szCs w:val="24"/>
                    </w:rPr>
                    <w:t>Time Differences</w:t>
                  </w:r>
                </w:p>
              </w:tc>
            </w:tr>
            <w:tr w:rsidR="00DC1C75" w:rsidRPr="007F7AA4" w14:paraId="64677931" w14:textId="77777777" w:rsidTr="00DC1C75">
              <w:tc>
                <w:tcPr>
                  <w:tcW w:w="0" w:type="auto"/>
                  <w:tcBorders>
                    <w:top w:val="single" w:sz="6" w:space="0" w:color="C1C7D0"/>
                    <w:left w:val="single" w:sz="6" w:space="0" w:color="C1C7D0"/>
                    <w:bottom w:val="single" w:sz="6" w:space="0" w:color="C1C7D0"/>
                    <w:right w:val="single" w:sz="6" w:space="0" w:color="C1C7D0"/>
                  </w:tcBorders>
                  <w:tcMar>
                    <w:top w:w="45" w:type="dxa"/>
                    <w:left w:w="60" w:type="dxa"/>
                    <w:bottom w:w="45" w:type="dxa"/>
                    <w:right w:w="60" w:type="dxa"/>
                  </w:tcMar>
                  <w:vAlign w:val="center"/>
                  <w:hideMark/>
                </w:tcPr>
                <w:p w14:paraId="00DD811D" w14:textId="77777777" w:rsidR="00DC1C75" w:rsidRPr="007F7AA4" w:rsidRDefault="00DC1C75" w:rsidP="00DC1C75">
                  <w:pPr>
                    <w:widowControl/>
                    <w:kinsoku/>
                    <w:adjustRightInd/>
                    <w:spacing w:before="75" w:after="75"/>
                    <w:rPr>
                      <w:rFonts w:eastAsiaTheme="majorEastAsia" w:cs="Times New Roman"/>
                      <w:kern w:val="0"/>
                      <w:sz w:val="24"/>
                      <w:szCs w:val="24"/>
                    </w:rPr>
                  </w:pPr>
                  <w:r w:rsidRPr="007F7AA4">
                    <w:rPr>
                      <w:rFonts w:eastAsiaTheme="majorEastAsia" w:cs="Times New Roman"/>
                      <w:color w:val="000000"/>
                      <w:kern w:val="0"/>
                      <w:sz w:val="24"/>
                      <w:szCs w:val="24"/>
                    </w:rPr>
                    <w:t>PS</w:t>
                  </w:r>
                </w:p>
              </w:tc>
              <w:tc>
                <w:tcPr>
                  <w:tcW w:w="0" w:type="auto"/>
                  <w:tcBorders>
                    <w:top w:val="single" w:sz="6" w:space="0" w:color="C1C7D0"/>
                    <w:left w:val="single" w:sz="6" w:space="0" w:color="C1C7D0"/>
                    <w:bottom w:val="single" w:sz="6" w:space="0" w:color="C1C7D0"/>
                    <w:right w:val="single" w:sz="6" w:space="0" w:color="C1C7D0"/>
                  </w:tcBorders>
                  <w:tcMar>
                    <w:top w:w="45" w:type="dxa"/>
                    <w:left w:w="60" w:type="dxa"/>
                    <w:bottom w:w="45" w:type="dxa"/>
                    <w:right w:w="60" w:type="dxa"/>
                  </w:tcMar>
                  <w:vAlign w:val="center"/>
                  <w:hideMark/>
                </w:tcPr>
                <w:p w14:paraId="4CAEF633" w14:textId="77777777" w:rsidR="00DC1C75" w:rsidRPr="007F7AA4" w:rsidRDefault="00DC1C75" w:rsidP="00DC1C75">
                  <w:pPr>
                    <w:widowControl/>
                    <w:kinsoku/>
                    <w:adjustRightInd/>
                    <w:spacing w:before="75" w:after="75"/>
                    <w:rPr>
                      <w:rFonts w:eastAsiaTheme="majorEastAsia" w:cs="Times New Roman"/>
                      <w:kern w:val="0"/>
                      <w:sz w:val="24"/>
                      <w:szCs w:val="24"/>
                    </w:rPr>
                  </w:pPr>
                  <w:r w:rsidRPr="007F7AA4">
                    <w:rPr>
                      <w:rFonts w:eastAsiaTheme="majorEastAsia" w:cs="Times New Roman"/>
                      <w:color w:val="000000"/>
                      <w:kern w:val="0"/>
                      <w:sz w:val="24"/>
                      <w:szCs w:val="24"/>
                    </w:rPr>
                    <w:t>89660</w:t>
                  </w:r>
                </w:p>
              </w:tc>
              <w:tc>
                <w:tcPr>
                  <w:tcW w:w="0" w:type="auto"/>
                  <w:tcBorders>
                    <w:top w:val="single" w:sz="6" w:space="0" w:color="C1C7D0"/>
                    <w:left w:val="single" w:sz="6" w:space="0" w:color="C1C7D0"/>
                    <w:bottom w:val="single" w:sz="6" w:space="0" w:color="C1C7D0"/>
                    <w:right w:val="single" w:sz="6" w:space="0" w:color="C1C7D0"/>
                  </w:tcBorders>
                  <w:tcMar>
                    <w:top w:w="45" w:type="dxa"/>
                    <w:left w:w="60" w:type="dxa"/>
                    <w:bottom w:w="45" w:type="dxa"/>
                    <w:right w:w="60" w:type="dxa"/>
                  </w:tcMar>
                  <w:vAlign w:val="center"/>
                  <w:hideMark/>
                </w:tcPr>
                <w:p w14:paraId="6F27D300" w14:textId="77777777" w:rsidR="00DC1C75" w:rsidRPr="007F7AA4" w:rsidRDefault="00DC1C75" w:rsidP="00DC1C75">
                  <w:pPr>
                    <w:widowControl/>
                    <w:kinsoku/>
                    <w:adjustRightInd/>
                    <w:spacing w:before="75" w:after="75"/>
                    <w:rPr>
                      <w:rFonts w:eastAsiaTheme="majorEastAsia" w:cs="Times New Roman"/>
                      <w:kern w:val="0"/>
                      <w:sz w:val="24"/>
                      <w:szCs w:val="24"/>
                    </w:rPr>
                  </w:pPr>
                  <w:r w:rsidRPr="007F7AA4">
                    <w:rPr>
                      <w:rFonts w:eastAsiaTheme="majorEastAsia" w:cs="Times New Roman"/>
                      <w:color w:val="000000"/>
                      <w:kern w:val="0"/>
                      <w:sz w:val="24"/>
                      <w:szCs w:val="24"/>
                    </w:rPr>
                    <w:t>11125538</w:t>
                  </w:r>
                </w:p>
              </w:tc>
              <w:tc>
                <w:tcPr>
                  <w:tcW w:w="0" w:type="auto"/>
                  <w:tcBorders>
                    <w:top w:val="single" w:sz="6" w:space="0" w:color="C1C7D0"/>
                    <w:left w:val="single" w:sz="6" w:space="0" w:color="C1C7D0"/>
                    <w:bottom w:val="single" w:sz="6" w:space="0" w:color="C1C7D0"/>
                    <w:right w:val="single" w:sz="6" w:space="0" w:color="C1C7D0"/>
                  </w:tcBorders>
                  <w:tcMar>
                    <w:top w:w="45" w:type="dxa"/>
                    <w:left w:w="60" w:type="dxa"/>
                    <w:bottom w:w="45" w:type="dxa"/>
                    <w:right w:w="60" w:type="dxa"/>
                  </w:tcMar>
                  <w:vAlign w:val="center"/>
                  <w:hideMark/>
                </w:tcPr>
                <w:p w14:paraId="65D68F73" w14:textId="77777777" w:rsidR="00DC1C75" w:rsidRPr="007F7AA4" w:rsidRDefault="00DC1C75" w:rsidP="00DC1C75">
                  <w:pPr>
                    <w:widowControl/>
                    <w:kinsoku/>
                    <w:adjustRightInd/>
                    <w:spacing w:before="75" w:after="75"/>
                    <w:rPr>
                      <w:rFonts w:eastAsiaTheme="majorEastAsia" w:cs="Times New Roman"/>
                      <w:kern w:val="0"/>
                      <w:sz w:val="24"/>
                      <w:szCs w:val="24"/>
                    </w:rPr>
                  </w:pPr>
                  <w:r w:rsidRPr="007F7AA4">
                    <w:rPr>
                      <w:rFonts w:eastAsiaTheme="majorEastAsia" w:cs="Times New Roman"/>
                      <w:color w:val="000000"/>
                      <w:kern w:val="0"/>
                      <w:sz w:val="24"/>
                      <w:szCs w:val="24"/>
                    </w:rPr>
                    <w:t>11:16:23:256</w:t>
                  </w:r>
                </w:p>
              </w:tc>
              <w:tc>
                <w:tcPr>
                  <w:tcW w:w="0" w:type="auto"/>
                  <w:tcBorders>
                    <w:top w:val="single" w:sz="6" w:space="0" w:color="C1C7D0"/>
                    <w:left w:val="single" w:sz="6" w:space="0" w:color="C1C7D0"/>
                    <w:bottom w:val="single" w:sz="6" w:space="0" w:color="C1C7D0"/>
                    <w:right w:val="single" w:sz="6" w:space="0" w:color="C1C7D0"/>
                  </w:tcBorders>
                  <w:tcMar>
                    <w:top w:w="45" w:type="dxa"/>
                    <w:left w:w="60" w:type="dxa"/>
                    <w:bottom w:w="45" w:type="dxa"/>
                    <w:right w:w="60" w:type="dxa"/>
                  </w:tcMar>
                  <w:vAlign w:val="center"/>
                  <w:hideMark/>
                </w:tcPr>
                <w:p w14:paraId="734A10B5" w14:textId="77777777" w:rsidR="00DC1C75" w:rsidRPr="007F7AA4" w:rsidRDefault="00DC1C75" w:rsidP="00DC1C75">
                  <w:pPr>
                    <w:widowControl/>
                    <w:kinsoku/>
                    <w:adjustRightInd/>
                    <w:spacing w:before="75" w:after="75"/>
                    <w:rPr>
                      <w:rFonts w:eastAsiaTheme="majorEastAsia" w:cs="Times New Roman"/>
                      <w:kern w:val="0"/>
                      <w:sz w:val="24"/>
                      <w:szCs w:val="24"/>
                    </w:rPr>
                  </w:pPr>
                  <w:r w:rsidRPr="007F7AA4">
                    <w:rPr>
                      <w:rFonts w:eastAsiaTheme="majorEastAsia" w:cs="Times New Roman"/>
                      <w:color w:val="000000"/>
                      <w:kern w:val="0"/>
                      <w:sz w:val="24"/>
                      <w:szCs w:val="24"/>
                    </w:rPr>
                    <w:t>NRRC_MAIN</w:t>
                  </w:r>
                </w:p>
              </w:tc>
              <w:tc>
                <w:tcPr>
                  <w:tcW w:w="0" w:type="auto"/>
                  <w:tcBorders>
                    <w:top w:val="single" w:sz="6" w:space="0" w:color="C1C7D0"/>
                    <w:left w:val="single" w:sz="6" w:space="0" w:color="C1C7D0"/>
                    <w:bottom w:val="single" w:sz="6" w:space="0" w:color="C1C7D0"/>
                    <w:right w:val="single" w:sz="6" w:space="0" w:color="C1C7D0"/>
                  </w:tcBorders>
                  <w:tcMar>
                    <w:top w:w="45" w:type="dxa"/>
                    <w:left w:w="60" w:type="dxa"/>
                    <w:bottom w:w="45" w:type="dxa"/>
                    <w:right w:w="60" w:type="dxa"/>
                  </w:tcMar>
                  <w:vAlign w:val="center"/>
                  <w:hideMark/>
                </w:tcPr>
                <w:p w14:paraId="7B6FD91A" w14:textId="77777777" w:rsidR="00DC1C75" w:rsidRPr="007F7AA4" w:rsidRDefault="00DC1C75" w:rsidP="00DC1C75">
                  <w:pPr>
                    <w:widowControl/>
                    <w:kinsoku/>
                    <w:adjustRightInd/>
                    <w:spacing w:before="75" w:after="75"/>
                    <w:rPr>
                      <w:rFonts w:eastAsiaTheme="majorEastAsia" w:cs="Times New Roman"/>
                      <w:kern w:val="0"/>
                      <w:sz w:val="24"/>
                      <w:szCs w:val="24"/>
                    </w:rPr>
                  </w:pPr>
                  <w:r w:rsidRPr="007F7AA4">
                    <w:rPr>
                      <w:rFonts w:eastAsiaTheme="majorEastAsia" w:cs="Times New Roman"/>
                      <w:color w:val="000000"/>
                      <w:kern w:val="0"/>
                      <w:sz w:val="24"/>
                      <w:szCs w:val="24"/>
                    </w:rPr>
                    <w:t>[MAIN][CAP] CA idx [19], NL1 CA band comb, band num[2], DL:B3A_N41A_</w:t>
                  </w:r>
                  <w:r w:rsidRPr="007F7AA4">
                    <w:rPr>
                      <w:rFonts w:eastAsiaTheme="majorEastAsia" w:cs="Times New Roman"/>
                      <w:i/>
                      <w:iCs/>
                      <w:color w:val="000000"/>
                      <w:kern w:val="0"/>
                      <w:sz w:val="24"/>
                      <w:szCs w:val="24"/>
                    </w:rPr>
                    <w:t>0</w:t>
                  </w:r>
                  <w:r w:rsidRPr="007F7AA4">
                    <w:rPr>
                      <w:rFonts w:eastAsiaTheme="majorEastAsia" w:cs="Times New Roman"/>
                      <w:color w:val="000000"/>
                      <w:kern w:val="0"/>
                      <w:sz w:val="24"/>
                      <w:szCs w:val="24"/>
                    </w:rPr>
                    <w:t>_</w:t>
                  </w:r>
                  <w:r w:rsidRPr="007F7AA4">
                    <w:rPr>
                      <w:rFonts w:eastAsiaTheme="majorEastAsia" w:cs="Times New Roman"/>
                      <w:i/>
                      <w:iCs/>
                      <w:color w:val="000000"/>
                      <w:kern w:val="0"/>
                      <w:sz w:val="24"/>
                      <w:szCs w:val="24"/>
                    </w:rPr>
                    <w:t>0</w:t>
                  </w:r>
                  <w:r w:rsidRPr="007F7AA4">
                    <w:rPr>
                      <w:rFonts w:eastAsiaTheme="majorEastAsia" w:cs="Times New Roman"/>
                      <w:color w:val="000000"/>
                      <w:kern w:val="0"/>
                      <w:sz w:val="24"/>
                      <w:szCs w:val="24"/>
                    </w:rPr>
                    <w:t>_</w:t>
                  </w:r>
                  <w:r w:rsidRPr="007F7AA4">
                    <w:rPr>
                      <w:rFonts w:eastAsiaTheme="majorEastAsia" w:cs="Times New Roman"/>
                      <w:i/>
                      <w:iCs/>
                      <w:color w:val="000000"/>
                      <w:kern w:val="0"/>
                      <w:sz w:val="24"/>
                      <w:szCs w:val="24"/>
                    </w:rPr>
                    <w:t>0</w:t>
                  </w:r>
                  <w:r w:rsidRPr="007F7AA4">
                    <w:rPr>
                      <w:rFonts w:eastAsiaTheme="majorEastAsia" w:cs="Times New Roman"/>
                      <w:color w:val="000000"/>
                      <w:kern w:val="0"/>
                      <w:sz w:val="24"/>
                      <w:szCs w:val="24"/>
                    </w:rPr>
                    <w:t>, UL: B3A_N41A_</w:t>
                  </w:r>
                  <w:r w:rsidRPr="007F7AA4">
                    <w:rPr>
                      <w:rFonts w:eastAsiaTheme="majorEastAsia" w:cs="Times New Roman"/>
                      <w:i/>
                      <w:iCs/>
                      <w:color w:val="000000"/>
                      <w:kern w:val="0"/>
                      <w:sz w:val="24"/>
                      <w:szCs w:val="24"/>
                    </w:rPr>
                    <w:t>0</w:t>
                  </w:r>
                  <w:r w:rsidRPr="007F7AA4">
                    <w:rPr>
                      <w:rFonts w:eastAsiaTheme="majorEastAsia" w:cs="Times New Roman"/>
                      <w:color w:val="000000"/>
                      <w:kern w:val="0"/>
                      <w:sz w:val="24"/>
                      <w:szCs w:val="24"/>
                    </w:rPr>
                    <w:t>_</w:t>
                  </w:r>
                  <w:r w:rsidRPr="007F7AA4">
                    <w:rPr>
                      <w:rFonts w:eastAsiaTheme="majorEastAsia" w:cs="Times New Roman"/>
                      <w:i/>
                      <w:iCs/>
                      <w:color w:val="000000"/>
                      <w:kern w:val="0"/>
                      <w:sz w:val="24"/>
                      <w:szCs w:val="24"/>
                    </w:rPr>
                    <w:t>0</w:t>
                  </w:r>
                  <w:r w:rsidRPr="007F7AA4">
                    <w:rPr>
                      <w:rFonts w:eastAsiaTheme="majorEastAsia" w:cs="Times New Roman"/>
                      <w:color w:val="000000"/>
                      <w:kern w:val="0"/>
                      <w:sz w:val="24"/>
                      <w:szCs w:val="24"/>
                    </w:rPr>
                    <w:t>_</w:t>
                  </w:r>
                  <w:r w:rsidRPr="007F7AA4">
                    <w:rPr>
                      <w:rFonts w:eastAsiaTheme="majorEastAsia" w:cs="Times New Roman"/>
                      <w:i/>
                      <w:iCs/>
                      <w:color w:val="000000"/>
                      <w:kern w:val="0"/>
                      <w:sz w:val="24"/>
                      <w:szCs w:val="24"/>
                    </w:rPr>
                    <w:t>0</w:t>
                  </w:r>
                  <w:r w:rsidRPr="007F7AA4">
                    <w:rPr>
                      <w:rFonts w:eastAsiaTheme="majorEastAsia" w:cs="Times New Roman"/>
                      <w:color w:val="000000"/>
                      <w:kern w:val="0"/>
                      <w:sz w:val="24"/>
                      <w:szCs w:val="24"/>
                    </w:rPr>
                    <w:t>, FSC[14]</w:t>
                  </w:r>
                </w:p>
              </w:tc>
              <w:tc>
                <w:tcPr>
                  <w:tcW w:w="0" w:type="auto"/>
                  <w:tcBorders>
                    <w:top w:val="single" w:sz="6" w:space="0" w:color="C1C7D0"/>
                    <w:left w:val="single" w:sz="6" w:space="0" w:color="C1C7D0"/>
                    <w:bottom w:val="single" w:sz="6" w:space="0" w:color="C1C7D0"/>
                    <w:right w:val="single" w:sz="6" w:space="0" w:color="C1C7D0"/>
                  </w:tcBorders>
                  <w:tcMar>
                    <w:top w:w="45" w:type="dxa"/>
                    <w:left w:w="60" w:type="dxa"/>
                    <w:bottom w:w="45" w:type="dxa"/>
                    <w:right w:w="60" w:type="dxa"/>
                  </w:tcMar>
                  <w:vAlign w:val="center"/>
                  <w:hideMark/>
                </w:tcPr>
                <w:p w14:paraId="0CE8A346" w14:textId="77777777" w:rsidR="00DC1C75" w:rsidRPr="007F7AA4" w:rsidRDefault="00DC1C75" w:rsidP="00DC1C75">
                  <w:pPr>
                    <w:widowControl/>
                    <w:kinsoku/>
                    <w:adjustRightInd/>
                    <w:spacing w:before="75" w:after="75"/>
                    <w:rPr>
                      <w:rFonts w:eastAsiaTheme="majorEastAsia" w:cs="Times New Roman"/>
                      <w:kern w:val="0"/>
                      <w:sz w:val="24"/>
                      <w:szCs w:val="24"/>
                    </w:rPr>
                  </w:pPr>
                  <w:r w:rsidRPr="007F7AA4">
                    <w:rPr>
                      <w:rFonts w:eastAsiaTheme="majorEastAsia" w:cs="Times New Roman"/>
                      <w:kern w:val="0"/>
                      <w:sz w:val="24"/>
                      <w:szCs w:val="24"/>
                    </w:rPr>
                    <w:t> </w:t>
                  </w:r>
                </w:p>
              </w:tc>
              <w:tc>
                <w:tcPr>
                  <w:tcW w:w="0" w:type="auto"/>
                  <w:tcBorders>
                    <w:top w:val="single" w:sz="6" w:space="0" w:color="C1C7D0"/>
                    <w:left w:val="single" w:sz="6" w:space="0" w:color="C1C7D0"/>
                    <w:bottom w:val="single" w:sz="6" w:space="0" w:color="C1C7D0"/>
                    <w:right w:val="single" w:sz="6" w:space="0" w:color="C1C7D0"/>
                  </w:tcBorders>
                  <w:tcMar>
                    <w:top w:w="45" w:type="dxa"/>
                    <w:left w:w="60" w:type="dxa"/>
                    <w:bottom w:w="45" w:type="dxa"/>
                    <w:right w:w="60" w:type="dxa"/>
                  </w:tcMar>
                  <w:vAlign w:val="center"/>
                  <w:hideMark/>
                </w:tcPr>
                <w:p w14:paraId="53CC6C66" w14:textId="77777777" w:rsidR="00DC1C75" w:rsidRPr="007F7AA4" w:rsidRDefault="00DC1C75" w:rsidP="00DC1C75">
                  <w:pPr>
                    <w:widowControl/>
                    <w:kinsoku/>
                    <w:adjustRightInd/>
                    <w:spacing w:before="75" w:after="75"/>
                    <w:rPr>
                      <w:rFonts w:eastAsiaTheme="majorEastAsia" w:cs="Times New Roman"/>
                      <w:kern w:val="0"/>
                      <w:sz w:val="24"/>
                      <w:szCs w:val="24"/>
                    </w:rPr>
                  </w:pPr>
                  <w:r w:rsidRPr="007F7AA4">
                    <w:rPr>
                      <w:rFonts w:eastAsiaTheme="majorEastAsia" w:cs="Times New Roman"/>
                      <w:kern w:val="0"/>
                      <w:sz w:val="24"/>
                      <w:szCs w:val="24"/>
                    </w:rPr>
                    <w:t> </w:t>
                  </w:r>
                </w:p>
              </w:tc>
            </w:tr>
            <w:tr w:rsidR="00DC1C75" w:rsidRPr="007F7AA4" w14:paraId="444A4045" w14:textId="77777777" w:rsidTr="00DC1C75">
              <w:tc>
                <w:tcPr>
                  <w:tcW w:w="0" w:type="auto"/>
                  <w:tcBorders>
                    <w:top w:val="single" w:sz="6" w:space="0" w:color="C1C7D0"/>
                    <w:left w:val="single" w:sz="6" w:space="0" w:color="C1C7D0"/>
                    <w:bottom w:val="single" w:sz="6" w:space="0" w:color="C1C7D0"/>
                    <w:right w:val="single" w:sz="6" w:space="0" w:color="C1C7D0"/>
                  </w:tcBorders>
                  <w:tcMar>
                    <w:top w:w="45" w:type="dxa"/>
                    <w:left w:w="60" w:type="dxa"/>
                    <w:bottom w:w="45" w:type="dxa"/>
                    <w:right w:w="60" w:type="dxa"/>
                  </w:tcMar>
                  <w:vAlign w:val="center"/>
                  <w:hideMark/>
                </w:tcPr>
                <w:p w14:paraId="70A13B78" w14:textId="77777777" w:rsidR="00DC1C75" w:rsidRPr="007F7AA4" w:rsidRDefault="00DC1C75" w:rsidP="00DC1C75">
                  <w:pPr>
                    <w:widowControl/>
                    <w:kinsoku/>
                    <w:adjustRightInd/>
                    <w:spacing w:before="75" w:after="75"/>
                    <w:rPr>
                      <w:rFonts w:eastAsiaTheme="majorEastAsia" w:cs="Times New Roman"/>
                      <w:kern w:val="0"/>
                      <w:sz w:val="24"/>
                      <w:szCs w:val="24"/>
                    </w:rPr>
                  </w:pPr>
                  <w:r w:rsidRPr="007F7AA4">
                    <w:rPr>
                      <w:rFonts w:eastAsiaTheme="majorEastAsia" w:cs="Times New Roman"/>
                      <w:color w:val="000000"/>
                      <w:kern w:val="0"/>
                      <w:sz w:val="24"/>
                      <w:szCs w:val="24"/>
                    </w:rPr>
                    <w:t>PS</w:t>
                  </w:r>
                </w:p>
              </w:tc>
              <w:tc>
                <w:tcPr>
                  <w:tcW w:w="0" w:type="auto"/>
                  <w:tcBorders>
                    <w:top w:val="single" w:sz="6" w:space="0" w:color="C1C7D0"/>
                    <w:left w:val="single" w:sz="6" w:space="0" w:color="C1C7D0"/>
                    <w:bottom w:val="single" w:sz="6" w:space="0" w:color="C1C7D0"/>
                    <w:right w:val="single" w:sz="6" w:space="0" w:color="C1C7D0"/>
                  </w:tcBorders>
                  <w:tcMar>
                    <w:top w:w="45" w:type="dxa"/>
                    <w:left w:w="60" w:type="dxa"/>
                    <w:bottom w:w="45" w:type="dxa"/>
                    <w:right w:w="60" w:type="dxa"/>
                  </w:tcMar>
                  <w:vAlign w:val="center"/>
                  <w:hideMark/>
                </w:tcPr>
                <w:p w14:paraId="74734F4B" w14:textId="77777777" w:rsidR="00DC1C75" w:rsidRPr="007F7AA4" w:rsidRDefault="00DC1C75" w:rsidP="00DC1C75">
                  <w:pPr>
                    <w:widowControl/>
                    <w:kinsoku/>
                    <w:adjustRightInd/>
                    <w:spacing w:before="75" w:after="75"/>
                    <w:rPr>
                      <w:rFonts w:eastAsiaTheme="majorEastAsia" w:cs="Times New Roman"/>
                      <w:kern w:val="0"/>
                      <w:sz w:val="24"/>
                      <w:szCs w:val="24"/>
                    </w:rPr>
                  </w:pPr>
                  <w:r w:rsidRPr="007F7AA4">
                    <w:rPr>
                      <w:rFonts w:eastAsiaTheme="majorEastAsia" w:cs="Times New Roman"/>
                      <w:color w:val="000000"/>
                      <w:kern w:val="0"/>
                      <w:sz w:val="24"/>
                      <w:szCs w:val="24"/>
                    </w:rPr>
                    <w:t>89672</w:t>
                  </w:r>
                </w:p>
              </w:tc>
              <w:tc>
                <w:tcPr>
                  <w:tcW w:w="0" w:type="auto"/>
                  <w:tcBorders>
                    <w:top w:val="single" w:sz="6" w:space="0" w:color="C1C7D0"/>
                    <w:left w:val="single" w:sz="6" w:space="0" w:color="C1C7D0"/>
                    <w:bottom w:val="single" w:sz="6" w:space="0" w:color="C1C7D0"/>
                    <w:right w:val="single" w:sz="6" w:space="0" w:color="C1C7D0"/>
                  </w:tcBorders>
                  <w:tcMar>
                    <w:top w:w="45" w:type="dxa"/>
                    <w:left w:w="60" w:type="dxa"/>
                    <w:bottom w:w="45" w:type="dxa"/>
                    <w:right w:w="60" w:type="dxa"/>
                  </w:tcMar>
                  <w:vAlign w:val="center"/>
                  <w:hideMark/>
                </w:tcPr>
                <w:p w14:paraId="06B5F53F" w14:textId="77777777" w:rsidR="00DC1C75" w:rsidRPr="007F7AA4" w:rsidRDefault="00DC1C75" w:rsidP="00DC1C75">
                  <w:pPr>
                    <w:widowControl/>
                    <w:kinsoku/>
                    <w:adjustRightInd/>
                    <w:spacing w:before="75" w:after="75"/>
                    <w:rPr>
                      <w:rFonts w:eastAsiaTheme="majorEastAsia" w:cs="Times New Roman"/>
                      <w:kern w:val="0"/>
                      <w:sz w:val="24"/>
                      <w:szCs w:val="24"/>
                    </w:rPr>
                  </w:pPr>
                  <w:r w:rsidRPr="007F7AA4">
                    <w:rPr>
                      <w:rFonts w:eastAsiaTheme="majorEastAsia" w:cs="Times New Roman"/>
                      <w:color w:val="000000"/>
                      <w:kern w:val="0"/>
                      <w:sz w:val="24"/>
                      <w:szCs w:val="24"/>
                    </w:rPr>
                    <w:t>11125539</w:t>
                  </w:r>
                </w:p>
              </w:tc>
              <w:tc>
                <w:tcPr>
                  <w:tcW w:w="0" w:type="auto"/>
                  <w:tcBorders>
                    <w:top w:val="single" w:sz="6" w:space="0" w:color="C1C7D0"/>
                    <w:left w:val="single" w:sz="6" w:space="0" w:color="C1C7D0"/>
                    <w:bottom w:val="single" w:sz="6" w:space="0" w:color="C1C7D0"/>
                    <w:right w:val="single" w:sz="6" w:space="0" w:color="C1C7D0"/>
                  </w:tcBorders>
                  <w:tcMar>
                    <w:top w:w="45" w:type="dxa"/>
                    <w:left w:w="60" w:type="dxa"/>
                    <w:bottom w:w="45" w:type="dxa"/>
                    <w:right w:w="60" w:type="dxa"/>
                  </w:tcMar>
                  <w:vAlign w:val="center"/>
                  <w:hideMark/>
                </w:tcPr>
                <w:p w14:paraId="0D8E3540" w14:textId="77777777" w:rsidR="00DC1C75" w:rsidRPr="007F7AA4" w:rsidRDefault="00DC1C75" w:rsidP="00DC1C75">
                  <w:pPr>
                    <w:widowControl/>
                    <w:kinsoku/>
                    <w:adjustRightInd/>
                    <w:spacing w:before="75" w:after="75"/>
                    <w:rPr>
                      <w:rFonts w:eastAsiaTheme="majorEastAsia" w:cs="Times New Roman"/>
                      <w:kern w:val="0"/>
                      <w:sz w:val="24"/>
                      <w:szCs w:val="24"/>
                    </w:rPr>
                  </w:pPr>
                  <w:r w:rsidRPr="007F7AA4">
                    <w:rPr>
                      <w:rFonts w:eastAsiaTheme="majorEastAsia" w:cs="Times New Roman"/>
                      <w:color w:val="000000"/>
                      <w:kern w:val="0"/>
                      <w:sz w:val="24"/>
                      <w:szCs w:val="24"/>
                    </w:rPr>
                    <w:t>11:16:23:256</w:t>
                  </w:r>
                </w:p>
              </w:tc>
              <w:tc>
                <w:tcPr>
                  <w:tcW w:w="0" w:type="auto"/>
                  <w:tcBorders>
                    <w:top w:val="single" w:sz="6" w:space="0" w:color="C1C7D0"/>
                    <w:left w:val="single" w:sz="6" w:space="0" w:color="C1C7D0"/>
                    <w:bottom w:val="single" w:sz="6" w:space="0" w:color="C1C7D0"/>
                    <w:right w:val="single" w:sz="6" w:space="0" w:color="C1C7D0"/>
                  </w:tcBorders>
                  <w:tcMar>
                    <w:top w:w="45" w:type="dxa"/>
                    <w:left w:w="60" w:type="dxa"/>
                    <w:bottom w:w="45" w:type="dxa"/>
                    <w:right w:w="60" w:type="dxa"/>
                  </w:tcMar>
                  <w:vAlign w:val="center"/>
                  <w:hideMark/>
                </w:tcPr>
                <w:p w14:paraId="239D970B" w14:textId="77777777" w:rsidR="00DC1C75" w:rsidRPr="007F7AA4" w:rsidRDefault="00DC1C75" w:rsidP="00DC1C75">
                  <w:pPr>
                    <w:widowControl/>
                    <w:kinsoku/>
                    <w:adjustRightInd/>
                    <w:spacing w:before="75" w:after="75"/>
                    <w:rPr>
                      <w:rFonts w:eastAsiaTheme="majorEastAsia" w:cs="Times New Roman"/>
                      <w:kern w:val="0"/>
                      <w:sz w:val="24"/>
                      <w:szCs w:val="24"/>
                    </w:rPr>
                  </w:pPr>
                  <w:r w:rsidRPr="007F7AA4">
                    <w:rPr>
                      <w:rFonts w:eastAsiaTheme="majorEastAsia" w:cs="Times New Roman"/>
                      <w:color w:val="000000"/>
                      <w:kern w:val="0"/>
                      <w:sz w:val="24"/>
                      <w:szCs w:val="24"/>
                    </w:rPr>
                    <w:t>NRRC_MAIN</w:t>
                  </w:r>
                </w:p>
              </w:tc>
              <w:tc>
                <w:tcPr>
                  <w:tcW w:w="0" w:type="auto"/>
                  <w:tcBorders>
                    <w:top w:val="single" w:sz="6" w:space="0" w:color="C1C7D0"/>
                    <w:left w:val="single" w:sz="6" w:space="0" w:color="C1C7D0"/>
                    <w:bottom w:val="single" w:sz="6" w:space="0" w:color="C1C7D0"/>
                    <w:right w:val="single" w:sz="6" w:space="0" w:color="C1C7D0"/>
                  </w:tcBorders>
                  <w:tcMar>
                    <w:top w:w="45" w:type="dxa"/>
                    <w:left w:w="60" w:type="dxa"/>
                    <w:bottom w:w="45" w:type="dxa"/>
                    <w:right w:w="60" w:type="dxa"/>
                  </w:tcMar>
                  <w:vAlign w:val="center"/>
                  <w:hideMark/>
                </w:tcPr>
                <w:p w14:paraId="6FB83CB6" w14:textId="77777777" w:rsidR="00DC1C75" w:rsidRPr="007F7AA4" w:rsidRDefault="00DC1C75" w:rsidP="00DC1C75">
                  <w:pPr>
                    <w:widowControl/>
                    <w:kinsoku/>
                    <w:adjustRightInd/>
                    <w:spacing w:before="75" w:after="75"/>
                    <w:rPr>
                      <w:rFonts w:eastAsiaTheme="majorEastAsia" w:cs="Times New Roman"/>
                      <w:kern w:val="0"/>
                      <w:sz w:val="24"/>
                      <w:szCs w:val="24"/>
                    </w:rPr>
                  </w:pPr>
                  <w:r w:rsidRPr="007F7AA4">
                    <w:rPr>
                      <w:rFonts w:eastAsiaTheme="majorEastAsia" w:cs="Times New Roman"/>
                      <w:color w:val="000000"/>
                      <w:kern w:val="0"/>
                      <w:sz w:val="24"/>
                      <w:szCs w:val="24"/>
                    </w:rPr>
                    <w:t>[MAIN][CAP] CA idx [31], NL1 CA band comb, band num[2], DL:B39A_N41A_</w:t>
                  </w:r>
                  <w:r w:rsidRPr="007F7AA4">
                    <w:rPr>
                      <w:rFonts w:eastAsiaTheme="majorEastAsia" w:cs="Times New Roman"/>
                      <w:i/>
                      <w:iCs/>
                      <w:color w:val="000000"/>
                      <w:kern w:val="0"/>
                      <w:sz w:val="24"/>
                      <w:szCs w:val="24"/>
                    </w:rPr>
                    <w:t>0</w:t>
                  </w:r>
                  <w:r w:rsidRPr="007F7AA4">
                    <w:rPr>
                      <w:rFonts w:eastAsiaTheme="majorEastAsia" w:cs="Times New Roman"/>
                      <w:color w:val="000000"/>
                      <w:kern w:val="0"/>
                      <w:sz w:val="24"/>
                      <w:szCs w:val="24"/>
                    </w:rPr>
                    <w:t>_</w:t>
                  </w:r>
                  <w:r w:rsidRPr="007F7AA4">
                    <w:rPr>
                      <w:rFonts w:eastAsiaTheme="majorEastAsia" w:cs="Times New Roman"/>
                      <w:i/>
                      <w:iCs/>
                      <w:color w:val="000000"/>
                      <w:kern w:val="0"/>
                      <w:sz w:val="24"/>
                      <w:szCs w:val="24"/>
                    </w:rPr>
                    <w:t>0</w:t>
                  </w:r>
                  <w:r w:rsidRPr="007F7AA4">
                    <w:rPr>
                      <w:rFonts w:eastAsiaTheme="majorEastAsia" w:cs="Times New Roman"/>
                      <w:color w:val="000000"/>
                      <w:kern w:val="0"/>
                      <w:sz w:val="24"/>
                      <w:szCs w:val="24"/>
                    </w:rPr>
                    <w:t>_</w:t>
                  </w:r>
                  <w:r w:rsidRPr="007F7AA4">
                    <w:rPr>
                      <w:rFonts w:eastAsiaTheme="majorEastAsia" w:cs="Times New Roman"/>
                      <w:i/>
                      <w:iCs/>
                      <w:color w:val="000000"/>
                      <w:kern w:val="0"/>
                      <w:sz w:val="24"/>
                      <w:szCs w:val="24"/>
                    </w:rPr>
                    <w:t>0</w:t>
                  </w:r>
                  <w:r w:rsidRPr="007F7AA4">
                    <w:rPr>
                      <w:rFonts w:eastAsiaTheme="majorEastAsia" w:cs="Times New Roman"/>
                      <w:color w:val="000000"/>
                      <w:kern w:val="0"/>
                      <w:sz w:val="24"/>
                      <w:szCs w:val="24"/>
                    </w:rPr>
                    <w:t>, UL: B39A_N41A_</w:t>
                  </w:r>
                  <w:r w:rsidRPr="007F7AA4">
                    <w:rPr>
                      <w:rFonts w:eastAsiaTheme="majorEastAsia" w:cs="Times New Roman"/>
                      <w:i/>
                      <w:iCs/>
                      <w:color w:val="000000"/>
                      <w:kern w:val="0"/>
                      <w:sz w:val="24"/>
                      <w:szCs w:val="24"/>
                    </w:rPr>
                    <w:t>0</w:t>
                  </w:r>
                  <w:r w:rsidRPr="007F7AA4">
                    <w:rPr>
                      <w:rFonts w:eastAsiaTheme="majorEastAsia" w:cs="Times New Roman"/>
                      <w:color w:val="000000"/>
                      <w:kern w:val="0"/>
                      <w:sz w:val="24"/>
                      <w:szCs w:val="24"/>
                    </w:rPr>
                    <w:t>_</w:t>
                  </w:r>
                  <w:r w:rsidRPr="007F7AA4">
                    <w:rPr>
                      <w:rFonts w:eastAsiaTheme="majorEastAsia" w:cs="Times New Roman"/>
                      <w:i/>
                      <w:iCs/>
                      <w:color w:val="000000"/>
                      <w:kern w:val="0"/>
                      <w:sz w:val="24"/>
                      <w:szCs w:val="24"/>
                    </w:rPr>
                    <w:t>0</w:t>
                  </w:r>
                  <w:r w:rsidRPr="007F7AA4">
                    <w:rPr>
                      <w:rFonts w:eastAsiaTheme="majorEastAsia" w:cs="Times New Roman"/>
                      <w:color w:val="000000"/>
                      <w:kern w:val="0"/>
                      <w:sz w:val="24"/>
                      <w:szCs w:val="24"/>
                    </w:rPr>
                    <w:t>_</w:t>
                  </w:r>
                  <w:r w:rsidRPr="007F7AA4">
                    <w:rPr>
                      <w:rFonts w:eastAsiaTheme="majorEastAsia" w:cs="Times New Roman"/>
                      <w:i/>
                      <w:iCs/>
                      <w:color w:val="000000"/>
                      <w:kern w:val="0"/>
                      <w:sz w:val="24"/>
                      <w:szCs w:val="24"/>
                    </w:rPr>
                    <w:t>0</w:t>
                  </w:r>
                  <w:r w:rsidRPr="007F7AA4">
                    <w:rPr>
                      <w:rFonts w:eastAsiaTheme="majorEastAsia" w:cs="Times New Roman"/>
                      <w:color w:val="000000"/>
                      <w:kern w:val="0"/>
                      <w:sz w:val="24"/>
                      <w:szCs w:val="24"/>
                    </w:rPr>
                    <w:t>, FSC[14]</w:t>
                  </w:r>
                </w:p>
              </w:tc>
              <w:tc>
                <w:tcPr>
                  <w:tcW w:w="0" w:type="auto"/>
                  <w:tcBorders>
                    <w:top w:val="single" w:sz="6" w:space="0" w:color="C1C7D0"/>
                    <w:left w:val="single" w:sz="6" w:space="0" w:color="C1C7D0"/>
                    <w:bottom w:val="single" w:sz="6" w:space="0" w:color="C1C7D0"/>
                    <w:right w:val="single" w:sz="6" w:space="0" w:color="C1C7D0"/>
                  </w:tcBorders>
                  <w:tcMar>
                    <w:top w:w="45" w:type="dxa"/>
                    <w:left w:w="60" w:type="dxa"/>
                    <w:bottom w:w="45" w:type="dxa"/>
                    <w:right w:w="60" w:type="dxa"/>
                  </w:tcMar>
                  <w:vAlign w:val="center"/>
                  <w:hideMark/>
                </w:tcPr>
                <w:p w14:paraId="09FE0968" w14:textId="77777777" w:rsidR="00DC1C75" w:rsidRPr="007F7AA4" w:rsidRDefault="00DC1C75" w:rsidP="00DC1C75">
                  <w:pPr>
                    <w:widowControl/>
                    <w:kinsoku/>
                    <w:adjustRightInd/>
                    <w:spacing w:before="75" w:after="75"/>
                    <w:rPr>
                      <w:rFonts w:eastAsiaTheme="majorEastAsia" w:cs="Times New Roman"/>
                      <w:kern w:val="0"/>
                      <w:sz w:val="24"/>
                      <w:szCs w:val="24"/>
                    </w:rPr>
                  </w:pPr>
                  <w:r w:rsidRPr="007F7AA4">
                    <w:rPr>
                      <w:rFonts w:eastAsiaTheme="majorEastAsia" w:cs="Times New Roman"/>
                      <w:kern w:val="0"/>
                      <w:sz w:val="24"/>
                      <w:szCs w:val="24"/>
                    </w:rPr>
                    <w:t> </w:t>
                  </w:r>
                </w:p>
              </w:tc>
              <w:tc>
                <w:tcPr>
                  <w:tcW w:w="0" w:type="auto"/>
                  <w:tcBorders>
                    <w:top w:val="single" w:sz="6" w:space="0" w:color="C1C7D0"/>
                    <w:left w:val="single" w:sz="6" w:space="0" w:color="C1C7D0"/>
                    <w:bottom w:val="single" w:sz="6" w:space="0" w:color="C1C7D0"/>
                    <w:right w:val="single" w:sz="6" w:space="0" w:color="C1C7D0"/>
                  </w:tcBorders>
                  <w:tcMar>
                    <w:top w:w="45" w:type="dxa"/>
                    <w:left w:w="60" w:type="dxa"/>
                    <w:bottom w:w="45" w:type="dxa"/>
                    <w:right w:w="60" w:type="dxa"/>
                  </w:tcMar>
                  <w:vAlign w:val="center"/>
                  <w:hideMark/>
                </w:tcPr>
                <w:p w14:paraId="71BB94D9" w14:textId="77777777" w:rsidR="00DC1C75" w:rsidRPr="007F7AA4" w:rsidRDefault="00DC1C75" w:rsidP="00DC1C75">
                  <w:pPr>
                    <w:widowControl/>
                    <w:kinsoku/>
                    <w:adjustRightInd/>
                    <w:spacing w:before="75" w:after="75"/>
                    <w:rPr>
                      <w:rFonts w:eastAsiaTheme="majorEastAsia" w:cs="Times New Roman"/>
                      <w:kern w:val="0"/>
                      <w:sz w:val="24"/>
                      <w:szCs w:val="24"/>
                    </w:rPr>
                  </w:pPr>
                  <w:r w:rsidRPr="007F7AA4">
                    <w:rPr>
                      <w:rFonts w:eastAsiaTheme="majorEastAsia" w:cs="Times New Roman"/>
                      <w:kern w:val="0"/>
                      <w:sz w:val="24"/>
                      <w:szCs w:val="24"/>
                    </w:rPr>
                    <w:t> </w:t>
                  </w:r>
                </w:p>
              </w:tc>
            </w:tr>
            <w:tr w:rsidR="00DC1C75" w:rsidRPr="007F7AA4" w14:paraId="50532E5A" w14:textId="77777777" w:rsidTr="00DC1C75">
              <w:tc>
                <w:tcPr>
                  <w:tcW w:w="0" w:type="auto"/>
                  <w:tcBorders>
                    <w:top w:val="single" w:sz="6" w:space="0" w:color="C1C7D0"/>
                    <w:left w:val="single" w:sz="6" w:space="0" w:color="C1C7D0"/>
                    <w:bottom w:val="single" w:sz="6" w:space="0" w:color="C1C7D0"/>
                    <w:right w:val="single" w:sz="6" w:space="0" w:color="C1C7D0"/>
                  </w:tcBorders>
                  <w:tcMar>
                    <w:top w:w="45" w:type="dxa"/>
                    <w:left w:w="60" w:type="dxa"/>
                    <w:bottom w:w="45" w:type="dxa"/>
                    <w:right w:w="60" w:type="dxa"/>
                  </w:tcMar>
                  <w:vAlign w:val="center"/>
                  <w:hideMark/>
                </w:tcPr>
                <w:p w14:paraId="6F905F38" w14:textId="77777777" w:rsidR="00DC1C75" w:rsidRPr="007F7AA4" w:rsidRDefault="00DC1C75" w:rsidP="00DC1C75">
                  <w:pPr>
                    <w:widowControl/>
                    <w:kinsoku/>
                    <w:adjustRightInd/>
                    <w:spacing w:before="75" w:after="75"/>
                    <w:rPr>
                      <w:rFonts w:eastAsiaTheme="majorEastAsia" w:cs="Times New Roman"/>
                      <w:kern w:val="0"/>
                      <w:sz w:val="24"/>
                      <w:szCs w:val="24"/>
                    </w:rPr>
                  </w:pPr>
                  <w:r w:rsidRPr="007F7AA4">
                    <w:rPr>
                      <w:rFonts w:eastAsiaTheme="majorEastAsia" w:cs="Times New Roman"/>
                      <w:color w:val="000000"/>
                      <w:kern w:val="0"/>
                      <w:sz w:val="24"/>
                      <w:szCs w:val="24"/>
                    </w:rPr>
                    <w:t>PS</w:t>
                  </w:r>
                </w:p>
              </w:tc>
              <w:tc>
                <w:tcPr>
                  <w:tcW w:w="0" w:type="auto"/>
                  <w:tcBorders>
                    <w:top w:val="single" w:sz="6" w:space="0" w:color="C1C7D0"/>
                    <w:left w:val="single" w:sz="6" w:space="0" w:color="C1C7D0"/>
                    <w:bottom w:val="single" w:sz="6" w:space="0" w:color="C1C7D0"/>
                    <w:right w:val="single" w:sz="6" w:space="0" w:color="C1C7D0"/>
                  </w:tcBorders>
                  <w:tcMar>
                    <w:top w:w="45" w:type="dxa"/>
                    <w:left w:w="60" w:type="dxa"/>
                    <w:bottom w:w="45" w:type="dxa"/>
                    <w:right w:w="60" w:type="dxa"/>
                  </w:tcMar>
                  <w:vAlign w:val="center"/>
                  <w:hideMark/>
                </w:tcPr>
                <w:p w14:paraId="10A1E47A" w14:textId="77777777" w:rsidR="00DC1C75" w:rsidRPr="007F7AA4" w:rsidRDefault="00DC1C75" w:rsidP="00DC1C75">
                  <w:pPr>
                    <w:widowControl/>
                    <w:kinsoku/>
                    <w:adjustRightInd/>
                    <w:spacing w:before="75" w:after="75"/>
                    <w:rPr>
                      <w:rFonts w:eastAsiaTheme="majorEastAsia" w:cs="Times New Roman"/>
                      <w:kern w:val="0"/>
                      <w:sz w:val="24"/>
                      <w:szCs w:val="24"/>
                    </w:rPr>
                  </w:pPr>
                  <w:r w:rsidRPr="007F7AA4">
                    <w:rPr>
                      <w:rFonts w:eastAsiaTheme="majorEastAsia" w:cs="Times New Roman"/>
                      <w:color w:val="000000"/>
                      <w:kern w:val="0"/>
                      <w:sz w:val="24"/>
                      <w:szCs w:val="24"/>
                    </w:rPr>
                    <w:t>964585</w:t>
                  </w:r>
                </w:p>
              </w:tc>
              <w:tc>
                <w:tcPr>
                  <w:tcW w:w="0" w:type="auto"/>
                  <w:tcBorders>
                    <w:top w:val="single" w:sz="6" w:space="0" w:color="C1C7D0"/>
                    <w:left w:val="single" w:sz="6" w:space="0" w:color="C1C7D0"/>
                    <w:bottom w:val="single" w:sz="6" w:space="0" w:color="C1C7D0"/>
                    <w:right w:val="single" w:sz="6" w:space="0" w:color="C1C7D0"/>
                  </w:tcBorders>
                  <w:tcMar>
                    <w:top w:w="45" w:type="dxa"/>
                    <w:left w:w="60" w:type="dxa"/>
                    <w:bottom w:w="45" w:type="dxa"/>
                    <w:right w:w="60" w:type="dxa"/>
                  </w:tcMar>
                  <w:vAlign w:val="center"/>
                  <w:hideMark/>
                </w:tcPr>
                <w:p w14:paraId="2DC6DCFC" w14:textId="77777777" w:rsidR="00DC1C75" w:rsidRPr="007F7AA4" w:rsidRDefault="00DC1C75" w:rsidP="00DC1C75">
                  <w:pPr>
                    <w:widowControl/>
                    <w:kinsoku/>
                    <w:adjustRightInd/>
                    <w:spacing w:before="75" w:after="75"/>
                    <w:rPr>
                      <w:rFonts w:eastAsiaTheme="majorEastAsia" w:cs="Times New Roman"/>
                      <w:kern w:val="0"/>
                      <w:sz w:val="24"/>
                      <w:szCs w:val="24"/>
                    </w:rPr>
                  </w:pPr>
                  <w:r w:rsidRPr="007F7AA4">
                    <w:rPr>
                      <w:rFonts w:eastAsiaTheme="majorEastAsia" w:cs="Times New Roman"/>
                      <w:color w:val="000000"/>
                      <w:kern w:val="0"/>
                      <w:sz w:val="24"/>
                      <w:szCs w:val="24"/>
                    </w:rPr>
                    <w:t>11852626</w:t>
                  </w:r>
                </w:p>
              </w:tc>
              <w:tc>
                <w:tcPr>
                  <w:tcW w:w="0" w:type="auto"/>
                  <w:tcBorders>
                    <w:top w:val="single" w:sz="6" w:space="0" w:color="C1C7D0"/>
                    <w:left w:val="single" w:sz="6" w:space="0" w:color="C1C7D0"/>
                    <w:bottom w:val="single" w:sz="6" w:space="0" w:color="C1C7D0"/>
                    <w:right w:val="single" w:sz="6" w:space="0" w:color="C1C7D0"/>
                  </w:tcBorders>
                  <w:tcMar>
                    <w:top w:w="45" w:type="dxa"/>
                    <w:left w:w="60" w:type="dxa"/>
                    <w:bottom w:w="45" w:type="dxa"/>
                    <w:right w:w="60" w:type="dxa"/>
                  </w:tcMar>
                  <w:vAlign w:val="center"/>
                  <w:hideMark/>
                </w:tcPr>
                <w:p w14:paraId="41188005" w14:textId="77777777" w:rsidR="00DC1C75" w:rsidRPr="007F7AA4" w:rsidRDefault="00DC1C75" w:rsidP="00DC1C75">
                  <w:pPr>
                    <w:widowControl/>
                    <w:kinsoku/>
                    <w:adjustRightInd/>
                    <w:spacing w:before="75" w:after="75"/>
                    <w:rPr>
                      <w:rFonts w:eastAsiaTheme="majorEastAsia" w:cs="Times New Roman"/>
                      <w:kern w:val="0"/>
                      <w:sz w:val="24"/>
                      <w:szCs w:val="24"/>
                    </w:rPr>
                  </w:pPr>
                  <w:r w:rsidRPr="007F7AA4">
                    <w:rPr>
                      <w:rFonts w:eastAsiaTheme="majorEastAsia" w:cs="Times New Roman"/>
                      <w:color w:val="000000"/>
                      <w:kern w:val="0"/>
                      <w:sz w:val="24"/>
                      <w:szCs w:val="24"/>
                    </w:rPr>
                    <w:t>11:17:09:932</w:t>
                  </w:r>
                </w:p>
              </w:tc>
              <w:tc>
                <w:tcPr>
                  <w:tcW w:w="0" w:type="auto"/>
                  <w:tcBorders>
                    <w:top w:val="single" w:sz="6" w:space="0" w:color="C1C7D0"/>
                    <w:left w:val="single" w:sz="6" w:space="0" w:color="C1C7D0"/>
                    <w:bottom w:val="single" w:sz="6" w:space="0" w:color="C1C7D0"/>
                    <w:right w:val="single" w:sz="6" w:space="0" w:color="C1C7D0"/>
                  </w:tcBorders>
                  <w:tcMar>
                    <w:top w:w="45" w:type="dxa"/>
                    <w:left w:w="60" w:type="dxa"/>
                    <w:bottom w:w="45" w:type="dxa"/>
                    <w:right w:w="60" w:type="dxa"/>
                  </w:tcMar>
                  <w:vAlign w:val="center"/>
                  <w:hideMark/>
                </w:tcPr>
                <w:p w14:paraId="63F41CCD" w14:textId="77777777" w:rsidR="00DC1C75" w:rsidRPr="007F7AA4" w:rsidRDefault="00DC1C75" w:rsidP="00DC1C75">
                  <w:pPr>
                    <w:widowControl/>
                    <w:kinsoku/>
                    <w:adjustRightInd/>
                    <w:spacing w:before="75" w:after="75"/>
                    <w:rPr>
                      <w:rFonts w:eastAsiaTheme="majorEastAsia" w:cs="Times New Roman"/>
                      <w:kern w:val="0"/>
                      <w:sz w:val="24"/>
                      <w:szCs w:val="24"/>
                    </w:rPr>
                  </w:pPr>
                  <w:r w:rsidRPr="007F7AA4">
                    <w:rPr>
                      <w:rFonts w:eastAsiaTheme="majorEastAsia" w:cs="Times New Roman"/>
                      <w:color w:val="000000"/>
                      <w:kern w:val="0"/>
                      <w:sz w:val="24"/>
                      <w:szCs w:val="24"/>
                    </w:rPr>
                    <w:t>MSPM</w:t>
                  </w:r>
                </w:p>
              </w:tc>
              <w:tc>
                <w:tcPr>
                  <w:tcW w:w="0" w:type="auto"/>
                  <w:tcBorders>
                    <w:top w:val="single" w:sz="6" w:space="0" w:color="C1C7D0"/>
                    <w:left w:val="single" w:sz="6" w:space="0" w:color="C1C7D0"/>
                    <w:bottom w:val="single" w:sz="6" w:space="0" w:color="C1C7D0"/>
                    <w:right w:val="single" w:sz="6" w:space="0" w:color="C1C7D0"/>
                  </w:tcBorders>
                  <w:tcMar>
                    <w:top w:w="45" w:type="dxa"/>
                    <w:left w:w="60" w:type="dxa"/>
                    <w:bottom w:w="45" w:type="dxa"/>
                    <w:right w:w="60" w:type="dxa"/>
                  </w:tcMar>
                  <w:vAlign w:val="center"/>
                  <w:hideMark/>
                </w:tcPr>
                <w:p w14:paraId="2701CE46" w14:textId="77777777" w:rsidR="00DC1C75" w:rsidRPr="007F7AA4" w:rsidRDefault="00DC1C75" w:rsidP="00DC1C75">
                  <w:pPr>
                    <w:widowControl/>
                    <w:kinsoku/>
                    <w:adjustRightInd/>
                    <w:spacing w:before="75" w:after="75"/>
                    <w:rPr>
                      <w:rFonts w:eastAsiaTheme="majorEastAsia" w:cs="Times New Roman"/>
                      <w:kern w:val="0"/>
                      <w:sz w:val="24"/>
                      <w:szCs w:val="24"/>
                    </w:rPr>
                  </w:pPr>
                  <w:r w:rsidRPr="007F7AA4">
                    <w:rPr>
                      <w:rFonts w:eastAsiaTheme="majorEastAsia" w:cs="Times New Roman"/>
                      <w:color w:val="000000"/>
                      <w:kern w:val="0"/>
                      <w:sz w:val="24"/>
                      <w:szCs w:val="24"/>
                    </w:rPr>
                    <w:t>[MSPM] </w:t>
                  </w:r>
                  <w:r w:rsidRPr="007F7AA4">
                    <w:rPr>
                      <w:rFonts w:eastAsiaTheme="majorEastAsia" w:cs="Times New Roman"/>
                      <w:color w:val="000000"/>
                      <w:kern w:val="0"/>
                      <w:sz w:val="24"/>
                      <w:szCs w:val="24"/>
                      <w:highlight w:val="yellow"/>
                    </w:rPr>
                    <w:t>DSDA MODE QUERY</w:t>
                  </w:r>
                  <w:r w:rsidRPr="007F7AA4">
                    <w:rPr>
                      <w:rFonts w:eastAsiaTheme="majorEastAsia" w:cs="Times New Roman"/>
                      <w:color w:val="000000"/>
                      <w:kern w:val="0"/>
                      <w:sz w:val="24"/>
                      <w:szCs w:val="24"/>
                    </w:rPr>
                    <w:t xml:space="preserve"> result : [MRS_GEMINI_DSDS_MODE],  query by TEST RFDB? [KAL_FALSE], </w:t>
                  </w:r>
                  <w:r w:rsidRPr="007F7AA4">
                    <w:rPr>
                      <w:rFonts w:eastAsiaTheme="majorEastAsia" w:cs="Times New Roman"/>
                      <w:color w:val="000000"/>
                      <w:kern w:val="0"/>
                      <w:sz w:val="24"/>
                      <w:szCs w:val="24"/>
                    </w:rPr>
                    <w:lastRenderedPageBreak/>
                    <w:t>test_rfdb_sim : [MSPM_SIM2]</w:t>
                  </w:r>
                </w:p>
              </w:tc>
              <w:tc>
                <w:tcPr>
                  <w:tcW w:w="0" w:type="auto"/>
                  <w:tcBorders>
                    <w:top w:val="single" w:sz="6" w:space="0" w:color="C1C7D0"/>
                    <w:left w:val="single" w:sz="6" w:space="0" w:color="C1C7D0"/>
                    <w:bottom w:val="single" w:sz="6" w:space="0" w:color="C1C7D0"/>
                    <w:right w:val="single" w:sz="6" w:space="0" w:color="C1C7D0"/>
                  </w:tcBorders>
                  <w:tcMar>
                    <w:top w:w="45" w:type="dxa"/>
                    <w:left w:w="60" w:type="dxa"/>
                    <w:bottom w:w="45" w:type="dxa"/>
                    <w:right w:w="60" w:type="dxa"/>
                  </w:tcMar>
                  <w:vAlign w:val="center"/>
                  <w:hideMark/>
                </w:tcPr>
                <w:p w14:paraId="0B531931" w14:textId="77777777" w:rsidR="00DC1C75" w:rsidRPr="007F7AA4" w:rsidRDefault="00DC1C75" w:rsidP="00DC1C75">
                  <w:pPr>
                    <w:widowControl/>
                    <w:kinsoku/>
                    <w:adjustRightInd/>
                    <w:spacing w:before="75" w:after="75"/>
                    <w:rPr>
                      <w:rFonts w:eastAsiaTheme="majorEastAsia" w:cs="Times New Roman"/>
                      <w:kern w:val="0"/>
                      <w:sz w:val="24"/>
                      <w:szCs w:val="24"/>
                    </w:rPr>
                  </w:pPr>
                  <w:r w:rsidRPr="007F7AA4">
                    <w:rPr>
                      <w:rFonts w:eastAsiaTheme="majorEastAsia" w:cs="Times New Roman"/>
                      <w:kern w:val="0"/>
                      <w:sz w:val="24"/>
                      <w:szCs w:val="24"/>
                    </w:rPr>
                    <w:lastRenderedPageBreak/>
                    <w:t> </w:t>
                  </w:r>
                </w:p>
              </w:tc>
              <w:tc>
                <w:tcPr>
                  <w:tcW w:w="0" w:type="auto"/>
                  <w:tcBorders>
                    <w:top w:val="single" w:sz="6" w:space="0" w:color="C1C7D0"/>
                    <w:left w:val="single" w:sz="6" w:space="0" w:color="C1C7D0"/>
                    <w:bottom w:val="single" w:sz="6" w:space="0" w:color="C1C7D0"/>
                    <w:right w:val="single" w:sz="6" w:space="0" w:color="C1C7D0"/>
                  </w:tcBorders>
                  <w:tcMar>
                    <w:top w:w="45" w:type="dxa"/>
                    <w:left w:w="60" w:type="dxa"/>
                    <w:bottom w:w="45" w:type="dxa"/>
                    <w:right w:w="60" w:type="dxa"/>
                  </w:tcMar>
                  <w:vAlign w:val="center"/>
                  <w:hideMark/>
                </w:tcPr>
                <w:p w14:paraId="0DFA2467" w14:textId="77777777" w:rsidR="00DC1C75" w:rsidRPr="007F7AA4" w:rsidRDefault="00DC1C75" w:rsidP="00DC1C75">
                  <w:pPr>
                    <w:widowControl/>
                    <w:kinsoku/>
                    <w:adjustRightInd/>
                    <w:spacing w:before="75" w:after="75"/>
                    <w:rPr>
                      <w:rFonts w:eastAsiaTheme="majorEastAsia" w:cs="Times New Roman"/>
                      <w:kern w:val="0"/>
                      <w:sz w:val="24"/>
                      <w:szCs w:val="24"/>
                    </w:rPr>
                  </w:pPr>
                  <w:r w:rsidRPr="007F7AA4">
                    <w:rPr>
                      <w:rFonts w:eastAsiaTheme="majorEastAsia" w:cs="Times New Roman"/>
                      <w:kern w:val="0"/>
                      <w:sz w:val="24"/>
                      <w:szCs w:val="24"/>
                    </w:rPr>
                    <w:t> </w:t>
                  </w:r>
                </w:p>
              </w:tc>
            </w:tr>
            <w:tr w:rsidR="00DC1C75" w:rsidRPr="007F7AA4" w14:paraId="211FE01A" w14:textId="77777777" w:rsidTr="00DC1C75">
              <w:tc>
                <w:tcPr>
                  <w:tcW w:w="0" w:type="auto"/>
                  <w:tcBorders>
                    <w:top w:val="single" w:sz="6" w:space="0" w:color="C1C7D0"/>
                    <w:left w:val="single" w:sz="6" w:space="0" w:color="C1C7D0"/>
                    <w:bottom w:val="single" w:sz="6" w:space="0" w:color="C1C7D0"/>
                    <w:right w:val="single" w:sz="6" w:space="0" w:color="C1C7D0"/>
                  </w:tcBorders>
                  <w:tcMar>
                    <w:top w:w="45" w:type="dxa"/>
                    <w:left w:w="60" w:type="dxa"/>
                    <w:bottom w:w="45" w:type="dxa"/>
                    <w:right w:w="60" w:type="dxa"/>
                  </w:tcMar>
                  <w:vAlign w:val="center"/>
                  <w:hideMark/>
                </w:tcPr>
                <w:p w14:paraId="22260F9C" w14:textId="77777777" w:rsidR="00DC1C75" w:rsidRPr="007F7AA4" w:rsidRDefault="00DC1C75" w:rsidP="00DC1C75">
                  <w:pPr>
                    <w:widowControl/>
                    <w:kinsoku/>
                    <w:adjustRightInd/>
                    <w:spacing w:before="75" w:after="75"/>
                    <w:rPr>
                      <w:rFonts w:eastAsiaTheme="majorEastAsia" w:cs="Times New Roman"/>
                      <w:kern w:val="0"/>
                      <w:sz w:val="24"/>
                      <w:szCs w:val="24"/>
                    </w:rPr>
                  </w:pPr>
                  <w:r w:rsidRPr="007F7AA4">
                    <w:rPr>
                      <w:rFonts w:eastAsiaTheme="majorEastAsia" w:cs="Times New Roman"/>
                      <w:color w:val="930000"/>
                      <w:kern w:val="0"/>
                      <w:sz w:val="24"/>
                      <w:szCs w:val="24"/>
                    </w:rPr>
                    <w:t>OTA</w:t>
                  </w:r>
                </w:p>
              </w:tc>
              <w:tc>
                <w:tcPr>
                  <w:tcW w:w="0" w:type="auto"/>
                  <w:tcBorders>
                    <w:top w:val="single" w:sz="6" w:space="0" w:color="C1C7D0"/>
                    <w:left w:val="single" w:sz="6" w:space="0" w:color="C1C7D0"/>
                    <w:bottom w:val="single" w:sz="6" w:space="0" w:color="C1C7D0"/>
                    <w:right w:val="single" w:sz="6" w:space="0" w:color="C1C7D0"/>
                  </w:tcBorders>
                  <w:tcMar>
                    <w:top w:w="45" w:type="dxa"/>
                    <w:left w:w="60" w:type="dxa"/>
                    <w:bottom w:w="45" w:type="dxa"/>
                    <w:right w:w="60" w:type="dxa"/>
                  </w:tcMar>
                  <w:vAlign w:val="center"/>
                  <w:hideMark/>
                </w:tcPr>
                <w:p w14:paraId="29319024" w14:textId="77777777" w:rsidR="00DC1C75" w:rsidRPr="007F7AA4" w:rsidRDefault="00DC1C75" w:rsidP="00DC1C75">
                  <w:pPr>
                    <w:widowControl/>
                    <w:kinsoku/>
                    <w:adjustRightInd/>
                    <w:spacing w:before="75" w:after="75"/>
                    <w:rPr>
                      <w:rFonts w:eastAsiaTheme="majorEastAsia" w:cs="Times New Roman"/>
                      <w:kern w:val="0"/>
                      <w:sz w:val="24"/>
                      <w:szCs w:val="24"/>
                    </w:rPr>
                  </w:pPr>
                  <w:r w:rsidRPr="007F7AA4">
                    <w:rPr>
                      <w:rFonts w:eastAsiaTheme="majorEastAsia" w:cs="Times New Roman"/>
                      <w:color w:val="930000"/>
                      <w:kern w:val="0"/>
                      <w:sz w:val="24"/>
                      <w:szCs w:val="24"/>
                    </w:rPr>
                    <w:t>1018989</w:t>
                  </w:r>
                </w:p>
              </w:tc>
              <w:tc>
                <w:tcPr>
                  <w:tcW w:w="0" w:type="auto"/>
                  <w:tcBorders>
                    <w:top w:val="single" w:sz="6" w:space="0" w:color="C1C7D0"/>
                    <w:left w:val="single" w:sz="6" w:space="0" w:color="C1C7D0"/>
                    <w:bottom w:val="single" w:sz="6" w:space="0" w:color="C1C7D0"/>
                    <w:right w:val="single" w:sz="6" w:space="0" w:color="C1C7D0"/>
                  </w:tcBorders>
                  <w:tcMar>
                    <w:top w:w="45" w:type="dxa"/>
                    <w:left w:w="60" w:type="dxa"/>
                    <w:bottom w:w="45" w:type="dxa"/>
                    <w:right w:w="60" w:type="dxa"/>
                  </w:tcMar>
                  <w:vAlign w:val="center"/>
                  <w:hideMark/>
                </w:tcPr>
                <w:p w14:paraId="6D737EF4" w14:textId="77777777" w:rsidR="00DC1C75" w:rsidRPr="007F7AA4" w:rsidRDefault="00DC1C75" w:rsidP="00DC1C75">
                  <w:pPr>
                    <w:widowControl/>
                    <w:kinsoku/>
                    <w:adjustRightInd/>
                    <w:spacing w:before="75" w:after="75"/>
                    <w:rPr>
                      <w:rFonts w:eastAsiaTheme="majorEastAsia" w:cs="Times New Roman"/>
                      <w:kern w:val="0"/>
                      <w:sz w:val="24"/>
                      <w:szCs w:val="24"/>
                    </w:rPr>
                  </w:pPr>
                  <w:r w:rsidRPr="007F7AA4">
                    <w:rPr>
                      <w:rFonts w:eastAsiaTheme="majorEastAsia" w:cs="Times New Roman"/>
                      <w:color w:val="930000"/>
                      <w:kern w:val="0"/>
                      <w:sz w:val="24"/>
                      <w:szCs w:val="24"/>
                    </w:rPr>
                    <w:t>11903795</w:t>
                  </w:r>
                </w:p>
              </w:tc>
              <w:tc>
                <w:tcPr>
                  <w:tcW w:w="0" w:type="auto"/>
                  <w:tcBorders>
                    <w:top w:val="single" w:sz="6" w:space="0" w:color="C1C7D0"/>
                    <w:left w:val="single" w:sz="6" w:space="0" w:color="C1C7D0"/>
                    <w:bottom w:val="single" w:sz="6" w:space="0" w:color="C1C7D0"/>
                    <w:right w:val="single" w:sz="6" w:space="0" w:color="C1C7D0"/>
                  </w:tcBorders>
                  <w:tcMar>
                    <w:top w:w="45" w:type="dxa"/>
                    <w:left w:w="60" w:type="dxa"/>
                    <w:bottom w:w="45" w:type="dxa"/>
                    <w:right w:w="60" w:type="dxa"/>
                  </w:tcMar>
                  <w:vAlign w:val="center"/>
                  <w:hideMark/>
                </w:tcPr>
                <w:p w14:paraId="02DA5A98" w14:textId="77777777" w:rsidR="00DC1C75" w:rsidRPr="007F7AA4" w:rsidRDefault="00DC1C75" w:rsidP="00DC1C75">
                  <w:pPr>
                    <w:widowControl/>
                    <w:kinsoku/>
                    <w:adjustRightInd/>
                    <w:spacing w:before="75" w:after="75"/>
                    <w:rPr>
                      <w:rFonts w:eastAsiaTheme="majorEastAsia" w:cs="Times New Roman"/>
                      <w:kern w:val="0"/>
                      <w:sz w:val="24"/>
                      <w:szCs w:val="24"/>
                    </w:rPr>
                  </w:pPr>
                  <w:r w:rsidRPr="007F7AA4">
                    <w:rPr>
                      <w:rFonts w:eastAsiaTheme="majorEastAsia" w:cs="Times New Roman"/>
                      <w:color w:val="930000"/>
                      <w:kern w:val="0"/>
                      <w:sz w:val="24"/>
                      <w:szCs w:val="24"/>
                    </w:rPr>
                    <w:t>11:17:13:120</w:t>
                  </w:r>
                </w:p>
              </w:tc>
              <w:tc>
                <w:tcPr>
                  <w:tcW w:w="0" w:type="auto"/>
                  <w:tcBorders>
                    <w:top w:val="single" w:sz="6" w:space="0" w:color="C1C7D0"/>
                    <w:left w:val="single" w:sz="6" w:space="0" w:color="C1C7D0"/>
                    <w:bottom w:val="single" w:sz="6" w:space="0" w:color="C1C7D0"/>
                    <w:right w:val="single" w:sz="6" w:space="0" w:color="C1C7D0"/>
                  </w:tcBorders>
                  <w:tcMar>
                    <w:top w:w="45" w:type="dxa"/>
                    <w:left w:w="60" w:type="dxa"/>
                    <w:bottom w:w="45" w:type="dxa"/>
                    <w:right w:w="60" w:type="dxa"/>
                  </w:tcMar>
                  <w:vAlign w:val="center"/>
                  <w:hideMark/>
                </w:tcPr>
                <w:p w14:paraId="0DD227C1" w14:textId="77777777" w:rsidR="00DC1C75" w:rsidRPr="007F7AA4" w:rsidRDefault="00DC1C75" w:rsidP="00DC1C75">
                  <w:pPr>
                    <w:widowControl/>
                    <w:kinsoku/>
                    <w:adjustRightInd/>
                    <w:spacing w:before="75" w:after="75"/>
                    <w:rPr>
                      <w:rFonts w:eastAsiaTheme="majorEastAsia" w:cs="Times New Roman"/>
                      <w:kern w:val="0"/>
                      <w:sz w:val="24"/>
                      <w:szCs w:val="24"/>
                    </w:rPr>
                  </w:pPr>
                  <w:r w:rsidRPr="007F7AA4">
                    <w:rPr>
                      <w:rFonts w:eastAsiaTheme="majorEastAsia" w:cs="Times New Roman"/>
                      <w:color w:val="930000"/>
                      <w:kern w:val="0"/>
                      <w:sz w:val="24"/>
                      <w:szCs w:val="24"/>
                    </w:rPr>
                    <w:t>NRRC_SI</w:t>
                  </w:r>
                </w:p>
              </w:tc>
              <w:tc>
                <w:tcPr>
                  <w:tcW w:w="0" w:type="auto"/>
                  <w:tcBorders>
                    <w:top w:val="single" w:sz="6" w:space="0" w:color="C1C7D0"/>
                    <w:left w:val="single" w:sz="6" w:space="0" w:color="C1C7D0"/>
                    <w:bottom w:val="single" w:sz="6" w:space="0" w:color="C1C7D0"/>
                    <w:right w:val="single" w:sz="6" w:space="0" w:color="C1C7D0"/>
                  </w:tcBorders>
                  <w:tcMar>
                    <w:top w:w="45" w:type="dxa"/>
                    <w:left w:w="60" w:type="dxa"/>
                    <w:bottom w:w="45" w:type="dxa"/>
                    <w:right w:w="60" w:type="dxa"/>
                  </w:tcMar>
                  <w:vAlign w:val="center"/>
                  <w:hideMark/>
                </w:tcPr>
                <w:p w14:paraId="524BC2DF" w14:textId="77777777" w:rsidR="00DC1C75" w:rsidRPr="007F7AA4" w:rsidRDefault="00DC1C75" w:rsidP="00DC1C75">
                  <w:pPr>
                    <w:widowControl/>
                    <w:kinsoku/>
                    <w:adjustRightInd/>
                    <w:spacing w:before="75" w:after="75"/>
                    <w:rPr>
                      <w:rFonts w:eastAsiaTheme="majorEastAsia" w:cs="Times New Roman"/>
                      <w:kern w:val="0"/>
                      <w:sz w:val="24"/>
                      <w:szCs w:val="24"/>
                    </w:rPr>
                  </w:pPr>
                  <w:r w:rsidRPr="007F7AA4">
                    <w:rPr>
                      <w:rFonts w:eastAsiaTheme="majorEastAsia" w:cs="Times New Roman"/>
                      <w:b/>
                      <w:bCs/>
                      <w:color w:val="930000"/>
                      <w:kern w:val="0"/>
                      <w:sz w:val="24"/>
                      <w:szCs w:val="24"/>
                    </w:rPr>
                    <w:t>[NW-&gt;MS] SIB1 (DL_FREQ_BAND[41], SSB_ARFCN[[504990], PCI[369], SCS[NR_SCS_30])</w:t>
                  </w:r>
                </w:p>
              </w:tc>
              <w:tc>
                <w:tcPr>
                  <w:tcW w:w="0" w:type="auto"/>
                  <w:tcBorders>
                    <w:top w:val="single" w:sz="6" w:space="0" w:color="C1C7D0"/>
                    <w:left w:val="single" w:sz="6" w:space="0" w:color="C1C7D0"/>
                    <w:bottom w:val="single" w:sz="6" w:space="0" w:color="C1C7D0"/>
                    <w:right w:val="single" w:sz="6" w:space="0" w:color="C1C7D0"/>
                  </w:tcBorders>
                  <w:tcMar>
                    <w:top w:w="45" w:type="dxa"/>
                    <w:left w:w="60" w:type="dxa"/>
                    <w:bottom w:w="45" w:type="dxa"/>
                    <w:right w:w="60" w:type="dxa"/>
                  </w:tcMar>
                  <w:vAlign w:val="center"/>
                  <w:hideMark/>
                </w:tcPr>
                <w:p w14:paraId="3F7FD8DA" w14:textId="77777777" w:rsidR="00DC1C75" w:rsidRPr="007F7AA4" w:rsidRDefault="00DC1C75" w:rsidP="00DC1C75">
                  <w:pPr>
                    <w:widowControl/>
                    <w:kinsoku/>
                    <w:adjustRightInd/>
                    <w:spacing w:before="75" w:after="75"/>
                    <w:rPr>
                      <w:rFonts w:eastAsiaTheme="majorEastAsia" w:cs="Times New Roman"/>
                      <w:kern w:val="0"/>
                      <w:sz w:val="24"/>
                      <w:szCs w:val="24"/>
                    </w:rPr>
                  </w:pPr>
                  <w:r w:rsidRPr="007F7AA4">
                    <w:rPr>
                      <w:rFonts w:eastAsiaTheme="majorEastAsia" w:cs="Times New Roman"/>
                      <w:kern w:val="0"/>
                      <w:sz w:val="24"/>
                      <w:szCs w:val="24"/>
                    </w:rPr>
                    <w:t> </w:t>
                  </w:r>
                </w:p>
              </w:tc>
              <w:tc>
                <w:tcPr>
                  <w:tcW w:w="0" w:type="auto"/>
                  <w:tcBorders>
                    <w:top w:val="single" w:sz="6" w:space="0" w:color="C1C7D0"/>
                    <w:left w:val="single" w:sz="6" w:space="0" w:color="C1C7D0"/>
                    <w:bottom w:val="single" w:sz="6" w:space="0" w:color="C1C7D0"/>
                    <w:right w:val="single" w:sz="6" w:space="0" w:color="C1C7D0"/>
                  </w:tcBorders>
                  <w:tcMar>
                    <w:top w:w="45" w:type="dxa"/>
                    <w:left w:w="60" w:type="dxa"/>
                    <w:bottom w:w="45" w:type="dxa"/>
                    <w:right w:w="60" w:type="dxa"/>
                  </w:tcMar>
                  <w:vAlign w:val="center"/>
                  <w:hideMark/>
                </w:tcPr>
                <w:p w14:paraId="26AEF5FE" w14:textId="77777777" w:rsidR="00DC1C75" w:rsidRPr="007F7AA4" w:rsidRDefault="00DC1C75" w:rsidP="00DC1C75">
                  <w:pPr>
                    <w:widowControl/>
                    <w:kinsoku/>
                    <w:adjustRightInd/>
                    <w:spacing w:before="75" w:after="75"/>
                    <w:rPr>
                      <w:rFonts w:eastAsiaTheme="majorEastAsia" w:cs="Times New Roman"/>
                      <w:kern w:val="0"/>
                      <w:sz w:val="24"/>
                      <w:szCs w:val="24"/>
                    </w:rPr>
                  </w:pPr>
                  <w:r w:rsidRPr="007F7AA4">
                    <w:rPr>
                      <w:rFonts w:eastAsiaTheme="majorEastAsia" w:cs="Times New Roman"/>
                      <w:kern w:val="0"/>
                      <w:sz w:val="24"/>
                      <w:szCs w:val="24"/>
                    </w:rPr>
                    <w:t> </w:t>
                  </w:r>
                </w:p>
              </w:tc>
            </w:tr>
            <w:tr w:rsidR="00DC1C75" w:rsidRPr="007F7AA4" w14:paraId="1C18CFD3" w14:textId="77777777" w:rsidTr="00DC1C75">
              <w:tc>
                <w:tcPr>
                  <w:tcW w:w="0" w:type="auto"/>
                  <w:tcBorders>
                    <w:top w:val="single" w:sz="6" w:space="0" w:color="C1C7D0"/>
                    <w:left w:val="single" w:sz="6" w:space="0" w:color="C1C7D0"/>
                    <w:bottom w:val="single" w:sz="6" w:space="0" w:color="C1C7D0"/>
                    <w:right w:val="single" w:sz="6" w:space="0" w:color="C1C7D0"/>
                  </w:tcBorders>
                  <w:tcMar>
                    <w:top w:w="45" w:type="dxa"/>
                    <w:left w:w="60" w:type="dxa"/>
                    <w:bottom w:w="45" w:type="dxa"/>
                    <w:right w:w="60" w:type="dxa"/>
                  </w:tcMar>
                  <w:vAlign w:val="center"/>
                  <w:hideMark/>
                </w:tcPr>
                <w:p w14:paraId="5EE4FC37" w14:textId="77777777" w:rsidR="00DC1C75" w:rsidRPr="007F7AA4" w:rsidRDefault="00DC1C75" w:rsidP="00DC1C75">
                  <w:pPr>
                    <w:widowControl/>
                    <w:kinsoku/>
                    <w:adjustRightInd/>
                    <w:spacing w:before="75" w:after="75"/>
                    <w:rPr>
                      <w:rFonts w:eastAsiaTheme="majorEastAsia" w:cs="Times New Roman"/>
                      <w:kern w:val="0"/>
                      <w:sz w:val="24"/>
                      <w:szCs w:val="24"/>
                    </w:rPr>
                  </w:pPr>
                  <w:r w:rsidRPr="007F7AA4">
                    <w:rPr>
                      <w:rFonts w:eastAsiaTheme="majorEastAsia" w:cs="Times New Roman"/>
                      <w:color w:val="000000"/>
                      <w:kern w:val="0"/>
                      <w:sz w:val="24"/>
                      <w:szCs w:val="24"/>
                    </w:rPr>
                    <w:t>PS</w:t>
                  </w:r>
                </w:p>
              </w:tc>
              <w:tc>
                <w:tcPr>
                  <w:tcW w:w="0" w:type="auto"/>
                  <w:tcBorders>
                    <w:top w:val="single" w:sz="6" w:space="0" w:color="C1C7D0"/>
                    <w:left w:val="single" w:sz="6" w:space="0" w:color="C1C7D0"/>
                    <w:bottom w:val="single" w:sz="6" w:space="0" w:color="C1C7D0"/>
                    <w:right w:val="single" w:sz="6" w:space="0" w:color="C1C7D0"/>
                  </w:tcBorders>
                  <w:tcMar>
                    <w:top w:w="45" w:type="dxa"/>
                    <w:left w:w="60" w:type="dxa"/>
                    <w:bottom w:w="45" w:type="dxa"/>
                    <w:right w:w="60" w:type="dxa"/>
                  </w:tcMar>
                  <w:vAlign w:val="center"/>
                  <w:hideMark/>
                </w:tcPr>
                <w:p w14:paraId="11ACC1B8" w14:textId="77777777" w:rsidR="00DC1C75" w:rsidRPr="007F7AA4" w:rsidRDefault="00DC1C75" w:rsidP="00DC1C75">
                  <w:pPr>
                    <w:widowControl/>
                    <w:kinsoku/>
                    <w:adjustRightInd/>
                    <w:spacing w:before="75" w:after="75"/>
                    <w:rPr>
                      <w:rFonts w:eastAsiaTheme="majorEastAsia" w:cs="Times New Roman"/>
                      <w:kern w:val="0"/>
                      <w:sz w:val="24"/>
                      <w:szCs w:val="24"/>
                    </w:rPr>
                  </w:pPr>
                  <w:r w:rsidRPr="007F7AA4">
                    <w:rPr>
                      <w:rFonts w:eastAsiaTheme="majorEastAsia" w:cs="Times New Roman"/>
                      <w:color w:val="000000"/>
                      <w:kern w:val="0"/>
                      <w:sz w:val="24"/>
                      <w:szCs w:val="24"/>
                    </w:rPr>
                    <w:t>1319684</w:t>
                  </w:r>
                </w:p>
              </w:tc>
              <w:tc>
                <w:tcPr>
                  <w:tcW w:w="0" w:type="auto"/>
                  <w:tcBorders>
                    <w:top w:val="single" w:sz="6" w:space="0" w:color="C1C7D0"/>
                    <w:left w:val="single" w:sz="6" w:space="0" w:color="C1C7D0"/>
                    <w:bottom w:val="single" w:sz="6" w:space="0" w:color="C1C7D0"/>
                    <w:right w:val="single" w:sz="6" w:space="0" w:color="C1C7D0"/>
                  </w:tcBorders>
                  <w:tcMar>
                    <w:top w:w="45" w:type="dxa"/>
                    <w:left w:w="60" w:type="dxa"/>
                    <w:bottom w:w="45" w:type="dxa"/>
                    <w:right w:w="60" w:type="dxa"/>
                  </w:tcMar>
                  <w:vAlign w:val="center"/>
                  <w:hideMark/>
                </w:tcPr>
                <w:p w14:paraId="2B906D5D" w14:textId="77777777" w:rsidR="00DC1C75" w:rsidRPr="007F7AA4" w:rsidRDefault="00DC1C75" w:rsidP="00DC1C75">
                  <w:pPr>
                    <w:widowControl/>
                    <w:kinsoku/>
                    <w:adjustRightInd/>
                    <w:spacing w:before="75" w:after="75"/>
                    <w:rPr>
                      <w:rFonts w:eastAsiaTheme="majorEastAsia" w:cs="Times New Roman"/>
                      <w:kern w:val="0"/>
                      <w:sz w:val="24"/>
                      <w:szCs w:val="24"/>
                    </w:rPr>
                  </w:pPr>
                  <w:r w:rsidRPr="007F7AA4">
                    <w:rPr>
                      <w:rFonts w:eastAsiaTheme="majorEastAsia" w:cs="Times New Roman"/>
                      <w:color w:val="000000"/>
                      <w:kern w:val="0"/>
                      <w:sz w:val="24"/>
                      <w:szCs w:val="24"/>
                    </w:rPr>
                    <w:t>12342576</w:t>
                  </w:r>
                </w:p>
              </w:tc>
              <w:tc>
                <w:tcPr>
                  <w:tcW w:w="0" w:type="auto"/>
                  <w:tcBorders>
                    <w:top w:val="single" w:sz="6" w:space="0" w:color="C1C7D0"/>
                    <w:left w:val="single" w:sz="6" w:space="0" w:color="C1C7D0"/>
                    <w:bottom w:val="single" w:sz="6" w:space="0" w:color="C1C7D0"/>
                    <w:right w:val="single" w:sz="6" w:space="0" w:color="C1C7D0"/>
                  </w:tcBorders>
                  <w:tcMar>
                    <w:top w:w="45" w:type="dxa"/>
                    <w:left w:w="60" w:type="dxa"/>
                    <w:bottom w:w="45" w:type="dxa"/>
                    <w:right w:w="60" w:type="dxa"/>
                  </w:tcMar>
                  <w:vAlign w:val="center"/>
                  <w:hideMark/>
                </w:tcPr>
                <w:p w14:paraId="5EC04121" w14:textId="77777777" w:rsidR="00DC1C75" w:rsidRPr="007F7AA4" w:rsidRDefault="00DC1C75" w:rsidP="00DC1C75">
                  <w:pPr>
                    <w:widowControl/>
                    <w:kinsoku/>
                    <w:adjustRightInd/>
                    <w:spacing w:before="75" w:after="75"/>
                    <w:rPr>
                      <w:rFonts w:eastAsiaTheme="majorEastAsia" w:cs="Times New Roman"/>
                      <w:kern w:val="0"/>
                      <w:sz w:val="24"/>
                      <w:szCs w:val="24"/>
                    </w:rPr>
                  </w:pPr>
                  <w:r w:rsidRPr="007F7AA4">
                    <w:rPr>
                      <w:rFonts w:eastAsiaTheme="majorEastAsia" w:cs="Times New Roman"/>
                      <w:color w:val="000000"/>
                      <w:kern w:val="0"/>
                      <w:sz w:val="24"/>
                      <w:szCs w:val="24"/>
                    </w:rPr>
                    <w:t>11:17:41:270</w:t>
                  </w:r>
                </w:p>
              </w:tc>
              <w:tc>
                <w:tcPr>
                  <w:tcW w:w="0" w:type="auto"/>
                  <w:tcBorders>
                    <w:top w:val="single" w:sz="6" w:space="0" w:color="C1C7D0"/>
                    <w:left w:val="single" w:sz="6" w:space="0" w:color="C1C7D0"/>
                    <w:bottom w:val="single" w:sz="6" w:space="0" w:color="C1C7D0"/>
                    <w:right w:val="single" w:sz="6" w:space="0" w:color="C1C7D0"/>
                  </w:tcBorders>
                  <w:tcMar>
                    <w:top w:w="45" w:type="dxa"/>
                    <w:left w:w="60" w:type="dxa"/>
                    <w:bottom w:w="45" w:type="dxa"/>
                    <w:right w:w="60" w:type="dxa"/>
                  </w:tcMar>
                  <w:vAlign w:val="center"/>
                  <w:hideMark/>
                </w:tcPr>
                <w:p w14:paraId="108F7F9C" w14:textId="77777777" w:rsidR="00DC1C75" w:rsidRPr="007F7AA4" w:rsidRDefault="00DC1C75" w:rsidP="00DC1C75">
                  <w:pPr>
                    <w:widowControl/>
                    <w:kinsoku/>
                    <w:adjustRightInd/>
                    <w:spacing w:before="75" w:after="75"/>
                    <w:rPr>
                      <w:rFonts w:eastAsiaTheme="majorEastAsia" w:cs="Times New Roman"/>
                      <w:kern w:val="0"/>
                      <w:sz w:val="24"/>
                      <w:szCs w:val="24"/>
                    </w:rPr>
                  </w:pPr>
                  <w:r w:rsidRPr="007F7AA4">
                    <w:rPr>
                      <w:rFonts w:eastAsiaTheme="majorEastAsia" w:cs="Times New Roman"/>
                      <w:color w:val="000000"/>
                      <w:kern w:val="0"/>
                      <w:sz w:val="24"/>
                      <w:szCs w:val="24"/>
                    </w:rPr>
                    <w:t>MRS_2</w:t>
                  </w:r>
                </w:p>
              </w:tc>
              <w:tc>
                <w:tcPr>
                  <w:tcW w:w="0" w:type="auto"/>
                  <w:tcBorders>
                    <w:top w:val="single" w:sz="6" w:space="0" w:color="C1C7D0"/>
                    <w:left w:val="single" w:sz="6" w:space="0" w:color="C1C7D0"/>
                    <w:bottom w:val="single" w:sz="6" w:space="0" w:color="C1C7D0"/>
                    <w:right w:val="single" w:sz="6" w:space="0" w:color="C1C7D0"/>
                  </w:tcBorders>
                  <w:tcMar>
                    <w:top w:w="45" w:type="dxa"/>
                    <w:left w:w="60" w:type="dxa"/>
                    <w:bottom w:w="45" w:type="dxa"/>
                    <w:right w:w="60" w:type="dxa"/>
                  </w:tcMar>
                  <w:vAlign w:val="center"/>
                  <w:hideMark/>
                </w:tcPr>
                <w:p w14:paraId="6C1F375F" w14:textId="77777777" w:rsidR="00DC1C75" w:rsidRPr="007F7AA4" w:rsidRDefault="00DC1C75" w:rsidP="00DC1C75">
                  <w:pPr>
                    <w:widowControl/>
                    <w:kinsoku/>
                    <w:adjustRightInd/>
                    <w:spacing w:before="75" w:after="75"/>
                    <w:rPr>
                      <w:rFonts w:eastAsiaTheme="majorEastAsia" w:cs="Times New Roman"/>
                      <w:kern w:val="0"/>
                      <w:sz w:val="24"/>
                      <w:szCs w:val="24"/>
                    </w:rPr>
                  </w:pPr>
                  <w:r w:rsidRPr="007F7AA4">
                    <w:rPr>
                      <w:rFonts w:eastAsiaTheme="majorEastAsia" w:cs="Times New Roman"/>
                      <w:b/>
                      <w:bCs/>
                      <w:color w:val="000000"/>
                      <w:kern w:val="0"/>
                      <w:sz w:val="24"/>
                      <w:szCs w:val="24"/>
                    </w:rPr>
                    <w:t>[MRS_EAS] earfcn 38950 is in band 40</w:t>
                  </w:r>
                </w:p>
              </w:tc>
              <w:tc>
                <w:tcPr>
                  <w:tcW w:w="0" w:type="auto"/>
                  <w:tcBorders>
                    <w:top w:val="single" w:sz="6" w:space="0" w:color="C1C7D0"/>
                    <w:left w:val="single" w:sz="6" w:space="0" w:color="C1C7D0"/>
                    <w:bottom w:val="single" w:sz="6" w:space="0" w:color="C1C7D0"/>
                    <w:right w:val="single" w:sz="6" w:space="0" w:color="C1C7D0"/>
                  </w:tcBorders>
                  <w:tcMar>
                    <w:top w:w="45" w:type="dxa"/>
                    <w:left w:w="60" w:type="dxa"/>
                    <w:bottom w:w="45" w:type="dxa"/>
                    <w:right w:w="60" w:type="dxa"/>
                  </w:tcMar>
                  <w:vAlign w:val="center"/>
                  <w:hideMark/>
                </w:tcPr>
                <w:p w14:paraId="049C1E18" w14:textId="77777777" w:rsidR="00DC1C75" w:rsidRPr="007F7AA4" w:rsidRDefault="00DC1C75" w:rsidP="00DC1C75">
                  <w:pPr>
                    <w:widowControl/>
                    <w:kinsoku/>
                    <w:adjustRightInd/>
                    <w:spacing w:before="75" w:after="75"/>
                    <w:rPr>
                      <w:rFonts w:eastAsiaTheme="majorEastAsia" w:cs="Times New Roman"/>
                      <w:kern w:val="0"/>
                      <w:sz w:val="24"/>
                      <w:szCs w:val="24"/>
                    </w:rPr>
                  </w:pPr>
                  <w:r w:rsidRPr="007F7AA4">
                    <w:rPr>
                      <w:rFonts w:eastAsiaTheme="majorEastAsia" w:cs="Times New Roman"/>
                      <w:kern w:val="0"/>
                      <w:sz w:val="24"/>
                      <w:szCs w:val="24"/>
                    </w:rPr>
                    <w:t> </w:t>
                  </w:r>
                </w:p>
              </w:tc>
              <w:tc>
                <w:tcPr>
                  <w:tcW w:w="0" w:type="auto"/>
                  <w:tcBorders>
                    <w:top w:val="single" w:sz="6" w:space="0" w:color="C1C7D0"/>
                    <w:left w:val="single" w:sz="6" w:space="0" w:color="C1C7D0"/>
                    <w:bottom w:val="single" w:sz="6" w:space="0" w:color="C1C7D0"/>
                    <w:right w:val="single" w:sz="6" w:space="0" w:color="C1C7D0"/>
                  </w:tcBorders>
                  <w:tcMar>
                    <w:top w:w="45" w:type="dxa"/>
                    <w:left w:w="60" w:type="dxa"/>
                    <w:bottom w:w="45" w:type="dxa"/>
                    <w:right w:w="60" w:type="dxa"/>
                  </w:tcMar>
                  <w:vAlign w:val="center"/>
                  <w:hideMark/>
                </w:tcPr>
                <w:p w14:paraId="743B2574" w14:textId="77777777" w:rsidR="00DC1C75" w:rsidRPr="007F7AA4" w:rsidRDefault="00DC1C75" w:rsidP="00DC1C75">
                  <w:pPr>
                    <w:widowControl/>
                    <w:kinsoku/>
                    <w:adjustRightInd/>
                    <w:spacing w:before="75" w:after="75"/>
                    <w:rPr>
                      <w:rFonts w:eastAsiaTheme="majorEastAsia" w:cs="Times New Roman"/>
                      <w:kern w:val="0"/>
                      <w:sz w:val="24"/>
                      <w:szCs w:val="24"/>
                    </w:rPr>
                  </w:pPr>
                  <w:r w:rsidRPr="007F7AA4">
                    <w:rPr>
                      <w:rFonts w:eastAsiaTheme="majorEastAsia" w:cs="Times New Roman"/>
                      <w:kern w:val="0"/>
                      <w:sz w:val="24"/>
                      <w:szCs w:val="24"/>
                    </w:rPr>
                    <w:t> </w:t>
                  </w:r>
                </w:p>
              </w:tc>
            </w:tr>
          </w:tbl>
          <w:p w14:paraId="7EE98EB7" w14:textId="77777777" w:rsidR="00DC1C75" w:rsidRPr="007F7AA4" w:rsidRDefault="00DC1C75" w:rsidP="00DC1C75">
            <w:pPr>
              <w:widowControl/>
              <w:shd w:val="clear" w:color="auto" w:fill="F4F5F7"/>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t>以上，谢谢！</w:t>
            </w:r>
          </w:p>
          <w:p w14:paraId="0A79A7A2" w14:textId="77777777" w:rsidR="00DC1C75" w:rsidRPr="007F7AA4" w:rsidRDefault="00DC1C75" w:rsidP="00FB7BE9">
            <w:pPr>
              <w:rPr>
                <w:rFonts w:eastAsiaTheme="majorEastAsia" w:cs="Times New Roman"/>
              </w:rPr>
            </w:pPr>
          </w:p>
        </w:tc>
      </w:tr>
    </w:tbl>
    <w:p w14:paraId="7782E252" w14:textId="77777777" w:rsidR="00DC1C75" w:rsidRPr="007F7AA4" w:rsidRDefault="00DC1C75" w:rsidP="00FB7BE9">
      <w:pPr>
        <w:rPr>
          <w:rFonts w:eastAsiaTheme="majorEastAsia" w:cs="Times New Roman"/>
        </w:rPr>
      </w:pPr>
    </w:p>
    <w:p w14:paraId="31843097" w14:textId="29C34D0E" w:rsidR="00067B9F" w:rsidRPr="007F7AA4" w:rsidRDefault="00027781" w:rsidP="00027781">
      <w:pPr>
        <w:pStyle w:val="3"/>
        <w:spacing w:before="156" w:after="156"/>
        <w:rPr>
          <w:rFonts w:eastAsiaTheme="majorEastAsia" w:cs="Times New Roman"/>
        </w:rPr>
      </w:pPr>
      <w:bookmarkStart w:id="280" w:name="_Toc87714825"/>
      <w:r w:rsidRPr="007F7AA4">
        <w:rPr>
          <w:rFonts w:eastAsiaTheme="majorEastAsia" w:cs="Times New Roman"/>
        </w:rPr>
        <w:t>DSDS/DSDA</w:t>
      </w:r>
      <w:r w:rsidRPr="007F7AA4">
        <w:rPr>
          <w:rFonts w:eastAsiaTheme="majorEastAsia" w:cs="Times New Roman"/>
        </w:rPr>
        <w:t>组合支持的</w:t>
      </w:r>
      <w:r w:rsidRPr="007F7AA4">
        <w:rPr>
          <w:rFonts w:eastAsiaTheme="majorEastAsia" w:cs="Times New Roman"/>
        </w:rPr>
        <w:t>Log</w:t>
      </w:r>
      <w:r w:rsidRPr="007F7AA4">
        <w:rPr>
          <w:rFonts w:eastAsiaTheme="majorEastAsia" w:cs="Times New Roman"/>
        </w:rPr>
        <w:t>查看</w:t>
      </w:r>
      <w:bookmarkEnd w:id="280"/>
    </w:p>
    <w:p w14:paraId="446FE136" w14:textId="336085B8" w:rsidR="00027781" w:rsidRPr="007F7AA4" w:rsidRDefault="00027781" w:rsidP="00027781">
      <w:pPr>
        <w:rPr>
          <w:rFonts w:eastAsiaTheme="majorEastAsia" w:cs="Times New Roman"/>
        </w:rPr>
      </w:pPr>
      <w:r w:rsidRPr="007F7AA4">
        <w:rPr>
          <w:rFonts w:eastAsiaTheme="majorEastAsia" w:cs="Times New Roman"/>
        </w:rPr>
        <w:t>需要勾选</w:t>
      </w:r>
      <w:r w:rsidRPr="007F7AA4">
        <w:rPr>
          <w:rFonts w:eastAsiaTheme="majorEastAsia" w:cs="Times New Roman"/>
        </w:rPr>
        <w:t>View-&gt;Windows Layout-&gt;Command</w:t>
      </w:r>
      <w:r w:rsidRPr="007F7AA4">
        <w:rPr>
          <w:rFonts w:eastAsiaTheme="majorEastAsia" w:cs="Times New Roman"/>
        </w:rPr>
        <w:t>，然后在命令栏中出现</w:t>
      </w:r>
      <w:r w:rsidRPr="007F7AA4">
        <w:rPr>
          <w:rFonts w:eastAsiaTheme="majorEastAsia" w:cs="Times New Roman"/>
        </w:rPr>
        <w:t>Command</w:t>
      </w:r>
      <w:r w:rsidRPr="007F7AA4">
        <w:rPr>
          <w:rFonts w:eastAsiaTheme="majorEastAsia" w:cs="Times New Roman"/>
        </w:rPr>
        <w:t>输入框。</w:t>
      </w:r>
    </w:p>
    <w:p w14:paraId="18F6A868" w14:textId="60C0E1B6" w:rsidR="00557D89" w:rsidRPr="007F7AA4" w:rsidRDefault="00557D89" w:rsidP="00027781">
      <w:pPr>
        <w:rPr>
          <w:rFonts w:eastAsiaTheme="majorEastAsia" w:cs="Times New Roman"/>
        </w:rPr>
      </w:pPr>
      <w:r w:rsidRPr="007F7AA4">
        <w:rPr>
          <w:rFonts w:eastAsiaTheme="majorEastAsia" w:cs="Times New Roman"/>
        </w:rPr>
        <w:t>在输入框的第一项中输入</w:t>
      </w:r>
      <w:r w:rsidRPr="007F7AA4">
        <w:rPr>
          <w:rFonts w:eastAsiaTheme="majorEastAsia" w:cs="Times New Roman"/>
        </w:rPr>
        <w:t>:Mod_MRS</w:t>
      </w:r>
    </w:p>
    <w:p w14:paraId="5D982079" w14:textId="613478E0" w:rsidR="00557D89" w:rsidRPr="007F7AA4" w:rsidRDefault="00557D89" w:rsidP="00027781">
      <w:pPr>
        <w:rPr>
          <w:rFonts w:eastAsiaTheme="majorEastAsia" w:cs="Times New Roman"/>
        </w:rPr>
      </w:pPr>
      <w:r w:rsidRPr="007F7AA4">
        <w:rPr>
          <w:rFonts w:eastAsiaTheme="majorEastAsia" w:cs="Times New Roman"/>
        </w:rPr>
        <w:t>第二栏中输入：</w:t>
      </w:r>
      <w:r w:rsidRPr="007F7AA4">
        <w:rPr>
          <w:rFonts w:eastAsiaTheme="majorEastAsia" w:cs="Times New Roman"/>
        </w:rPr>
        <w:t>0</w:t>
      </w:r>
      <w:r w:rsidRPr="007F7AA4">
        <w:rPr>
          <w:rFonts w:eastAsiaTheme="majorEastAsia" w:cs="Times New Roman"/>
        </w:rPr>
        <w:t>（任意值）</w:t>
      </w:r>
    </w:p>
    <w:p w14:paraId="350E2349" w14:textId="24A9D3BB" w:rsidR="00557D89" w:rsidRPr="007F7AA4" w:rsidRDefault="00557D89" w:rsidP="00027781">
      <w:pPr>
        <w:rPr>
          <w:rFonts w:eastAsiaTheme="majorEastAsia" w:cs="Times New Roman"/>
        </w:rPr>
      </w:pPr>
      <w:r w:rsidRPr="007F7AA4">
        <w:rPr>
          <w:rFonts w:eastAsiaTheme="majorEastAsia" w:cs="Times New Roman"/>
        </w:rPr>
        <w:t>第三栏中输入：</w:t>
      </w:r>
      <w:r w:rsidRPr="007F7AA4">
        <w:rPr>
          <w:rFonts w:eastAsiaTheme="majorEastAsia" w:cs="Times New Roman"/>
        </w:rPr>
        <w:t>DR_DA_BAND_LIST</w:t>
      </w:r>
    </w:p>
    <w:p w14:paraId="73A648C2" w14:textId="45C73801" w:rsidR="00557D89" w:rsidRPr="007F7AA4" w:rsidRDefault="00557D89" w:rsidP="00027781">
      <w:pPr>
        <w:rPr>
          <w:rFonts w:eastAsiaTheme="majorEastAsia" w:cs="Times New Roman"/>
        </w:rPr>
      </w:pPr>
      <w:r w:rsidRPr="007F7AA4">
        <w:rPr>
          <w:rFonts w:eastAsiaTheme="majorEastAsia" w:cs="Times New Roman"/>
        </w:rPr>
        <w:t>Name</w:t>
      </w:r>
      <w:r w:rsidRPr="007F7AA4">
        <w:rPr>
          <w:rFonts w:eastAsiaTheme="majorEastAsia" w:cs="Times New Roman"/>
        </w:rPr>
        <w:t>框中不用输入。点击</w:t>
      </w:r>
      <w:r w:rsidRPr="007F7AA4">
        <w:rPr>
          <w:rFonts w:eastAsiaTheme="majorEastAsia" w:cs="Times New Roman"/>
        </w:rPr>
        <w:t>Send</w:t>
      </w:r>
      <w:r w:rsidRPr="007F7AA4">
        <w:rPr>
          <w:rFonts w:eastAsiaTheme="majorEastAsia" w:cs="Times New Roman"/>
        </w:rPr>
        <w:t>，则会出现</w:t>
      </w:r>
    </w:p>
    <w:p w14:paraId="44D19E82" w14:textId="25FBE42E" w:rsidR="00027781" w:rsidRPr="007F7AA4" w:rsidRDefault="00027781" w:rsidP="001D6EB4">
      <w:pPr>
        <w:rPr>
          <w:rFonts w:eastAsiaTheme="majorEastAsia" w:cs="Times New Roman"/>
        </w:rPr>
      </w:pPr>
      <w:r w:rsidRPr="007F7AA4">
        <w:rPr>
          <w:rFonts w:eastAsiaTheme="majorEastAsia" w:cs="Times New Roman"/>
          <w:noProof/>
        </w:rPr>
        <w:drawing>
          <wp:inline distT="0" distB="0" distL="0" distR="0" wp14:anchorId="73268202" wp14:editId="3D51E0E3">
            <wp:extent cx="8406130" cy="180975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8406130" cy="1809750"/>
                    </a:xfrm>
                    <a:prstGeom prst="rect">
                      <a:avLst/>
                    </a:prstGeom>
                  </pic:spPr>
                </pic:pic>
              </a:graphicData>
            </a:graphic>
          </wp:inline>
        </w:drawing>
      </w:r>
    </w:p>
    <w:p w14:paraId="4B6D87E9" w14:textId="341D7F62" w:rsidR="00557D89" w:rsidRPr="007F7AA4" w:rsidRDefault="00557D89" w:rsidP="001D6EB4">
      <w:pPr>
        <w:rPr>
          <w:rFonts w:eastAsiaTheme="majorEastAsia" w:cs="Times New Roman"/>
        </w:rPr>
      </w:pPr>
      <w:r w:rsidRPr="007F7AA4">
        <w:rPr>
          <w:rFonts w:eastAsiaTheme="majorEastAsia" w:cs="Times New Roman"/>
        </w:rPr>
        <w:t>在</w:t>
      </w:r>
      <w:r w:rsidRPr="007F7AA4">
        <w:rPr>
          <w:rFonts w:eastAsiaTheme="majorEastAsia" w:cs="Times New Roman"/>
        </w:rPr>
        <w:t>System Trace</w:t>
      </w:r>
      <w:r w:rsidRPr="007F7AA4">
        <w:rPr>
          <w:rFonts w:eastAsiaTheme="majorEastAsia" w:cs="Times New Roman"/>
        </w:rPr>
        <w:t>中则会出现如下打印：</w:t>
      </w:r>
    </w:p>
    <w:tbl>
      <w:tblPr>
        <w:tblStyle w:val="a7"/>
        <w:tblW w:w="0" w:type="auto"/>
        <w:tblLook w:val="04A0" w:firstRow="1" w:lastRow="0" w:firstColumn="1" w:lastColumn="0" w:noHBand="0" w:noVBand="1"/>
      </w:tblPr>
      <w:tblGrid>
        <w:gridCol w:w="13454"/>
      </w:tblGrid>
      <w:tr w:rsidR="00557D89" w:rsidRPr="007F7AA4" w14:paraId="16F3CE6E" w14:textId="77777777" w:rsidTr="00557D89">
        <w:tc>
          <w:tcPr>
            <w:tcW w:w="13454"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96"/>
              <w:gridCol w:w="647"/>
              <w:gridCol w:w="900"/>
              <w:gridCol w:w="1341"/>
              <w:gridCol w:w="847"/>
              <w:gridCol w:w="6357"/>
              <w:gridCol w:w="1074"/>
              <w:gridCol w:w="1476"/>
            </w:tblGrid>
            <w:tr w:rsidR="00557D89" w:rsidRPr="007F7AA4" w14:paraId="5687F535" w14:textId="77777777" w:rsidTr="00557D89">
              <w:trPr>
                <w:tblHeader/>
                <w:tblCellSpacing w:w="15" w:type="dxa"/>
              </w:trPr>
              <w:tc>
                <w:tcPr>
                  <w:tcW w:w="0" w:type="auto"/>
                  <w:vAlign w:val="center"/>
                  <w:hideMark/>
                </w:tcPr>
                <w:p w14:paraId="043EC179" w14:textId="77777777" w:rsidR="00557D89" w:rsidRPr="007F7AA4" w:rsidRDefault="00557D89" w:rsidP="00557D89">
                  <w:pPr>
                    <w:widowControl/>
                    <w:kinsoku/>
                    <w:adjustRightInd/>
                    <w:jc w:val="center"/>
                    <w:rPr>
                      <w:rFonts w:eastAsiaTheme="majorEastAsia" w:cs="Times New Roman"/>
                      <w:b/>
                      <w:bCs/>
                      <w:kern w:val="0"/>
                      <w:sz w:val="24"/>
                      <w:szCs w:val="24"/>
                    </w:rPr>
                  </w:pPr>
                  <w:r w:rsidRPr="007F7AA4">
                    <w:rPr>
                      <w:rFonts w:eastAsiaTheme="majorEastAsia" w:cs="Times New Roman"/>
                      <w:b/>
                      <w:bCs/>
                      <w:kern w:val="0"/>
                      <w:sz w:val="24"/>
                      <w:szCs w:val="24"/>
                    </w:rPr>
                    <w:t>Type</w:t>
                  </w:r>
                </w:p>
              </w:tc>
              <w:tc>
                <w:tcPr>
                  <w:tcW w:w="0" w:type="auto"/>
                  <w:vAlign w:val="center"/>
                  <w:hideMark/>
                </w:tcPr>
                <w:p w14:paraId="7691005E" w14:textId="77777777" w:rsidR="00557D89" w:rsidRPr="007F7AA4" w:rsidRDefault="00557D89" w:rsidP="00557D89">
                  <w:pPr>
                    <w:widowControl/>
                    <w:kinsoku/>
                    <w:adjustRightInd/>
                    <w:jc w:val="center"/>
                    <w:rPr>
                      <w:rFonts w:eastAsiaTheme="majorEastAsia" w:cs="Times New Roman"/>
                      <w:b/>
                      <w:bCs/>
                      <w:kern w:val="0"/>
                      <w:sz w:val="24"/>
                      <w:szCs w:val="24"/>
                    </w:rPr>
                  </w:pPr>
                  <w:r w:rsidRPr="007F7AA4">
                    <w:rPr>
                      <w:rFonts w:eastAsiaTheme="majorEastAsia" w:cs="Times New Roman"/>
                      <w:b/>
                      <w:bCs/>
                      <w:kern w:val="0"/>
                      <w:sz w:val="24"/>
                      <w:szCs w:val="24"/>
                    </w:rPr>
                    <w:t>Index</w:t>
                  </w:r>
                </w:p>
              </w:tc>
              <w:tc>
                <w:tcPr>
                  <w:tcW w:w="0" w:type="auto"/>
                  <w:vAlign w:val="center"/>
                  <w:hideMark/>
                </w:tcPr>
                <w:p w14:paraId="33C805F1" w14:textId="77777777" w:rsidR="00557D89" w:rsidRPr="007F7AA4" w:rsidRDefault="00557D89" w:rsidP="00557D89">
                  <w:pPr>
                    <w:widowControl/>
                    <w:kinsoku/>
                    <w:adjustRightInd/>
                    <w:jc w:val="center"/>
                    <w:rPr>
                      <w:rFonts w:eastAsiaTheme="majorEastAsia" w:cs="Times New Roman"/>
                      <w:b/>
                      <w:bCs/>
                      <w:kern w:val="0"/>
                      <w:sz w:val="24"/>
                      <w:szCs w:val="24"/>
                    </w:rPr>
                  </w:pPr>
                  <w:r w:rsidRPr="007F7AA4">
                    <w:rPr>
                      <w:rFonts w:eastAsiaTheme="majorEastAsia" w:cs="Times New Roman"/>
                      <w:b/>
                      <w:bCs/>
                      <w:kern w:val="0"/>
                      <w:sz w:val="24"/>
                      <w:szCs w:val="24"/>
                    </w:rPr>
                    <w:t>Time</w:t>
                  </w:r>
                </w:p>
              </w:tc>
              <w:tc>
                <w:tcPr>
                  <w:tcW w:w="0" w:type="auto"/>
                  <w:vAlign w:val="center"/>
                  <w:hideMark/>
                </w:tcPr>
                <w:p w14:paraId="1B98C8B1" w14:textId="77777777" w:rsidR="00557D89" w:rsidRPr="007F7AA4" w:rsidRDefault="00557D89" w:rsidP="00557D89">
                  <w:pPr>
                    <w:widowControl/>
                    <w:kinsoku/>
                    <w:adjustRightInd/>
                    <w:jc w:val="center"/>
                    <w:rPr>
                      <w:rFonts w:eastAsiaTheme="majorEastAsia" w:cs="Times New Roman"/>
                      <w:b/>
                      <w:bCs/>
                      <w:kern w:val="0"/>
                      <w:sz w:val="24"/>
                      <w:szCs w:val="24"/>
                    </w:rPr>
                  </w:pPr>
                  <w:r w:rsidRPr="007F7AA4">
                    <w:rPr>
                      <w:rFonts w:eastAsiaTheme="majorEastAsia" w:cs="Times New Roman"/>
                      <w:b/>
                      <w:bCs/>
                      <w:kern w:val="0"/>
                      <w:sz w:val="24"/>
                      <w:szCs w:val="24"/>
                    </w:rPr>
                    <w:t>Local Time</w:t>
                  </w:r>
                </w:p>
              </w:tc>
              <w:tc>
                <w:tcPr>
                  <w:tcW w:w="0" w:type="auto"/>
                  <w:vAlign w:val="center"/>
                  <w:hideMark/>
                </w:tcPr>
                <w:p w14:paraId="4F57F57B" w14:textId="77777777" w:rsidR="00557D89" w:rsidRPr="007F7AA4" w:rsidRDefault="00557D89" w:rsidP="00557D89">
                  <w:pPr>
                    <w:widowControl/>
                    <w:kinsoku/>
                    <w:adjustRightInd/>
                    <w:jc w:val="center"/>
                    <w:rPr>
                      <w:rFonts w:eastAsiaTheme="majorEastAsia" w:cs="Times New Roman"/>
                      <w:b/>
                      <w:bCs/>
                      <w:kern w:val="0"/>
                      <w:sz w:val="24"/>
                      <w:szCs w:val="24"/>
                    </w:rPr>
                  </w:pPr>
                  <w:r w:rsidRPr="007F7AA4">
                    <w:rPr>
                      <w:rFonts w:eastAsiaTheme="majorEastAsia" w:cs="Times New Roman"/>
                      <w:b/>
                      <w:bCs/>
                      <w:kern w:val="0"/>
                      <w:sz w:val="24"/>
                      <w:szCs w:val="24"/>
                    </w:rPr>
                    <w:t>Module</w:t>
                  </w:r>
                </w:p>
              </w:tc>
              <w:tc>
                <w:tcPr>
                  <w:tcW w:w="0" w:type="auto"/>
                  <w:vAlign w:val="center"/>
                  <w:hideMark/>
                </w:tcPr>
                <w:p w14:paraId="7C715EF3" w14:textId="77777777" w:rsidR="00557D89" w:rsidRPr="007F7AA4" w:rsidRDefault="00557D89" w:rsidP="00557D89">
                  <w:pPr>
                    <w:widowControl/>
                    <w:kinsoku/>
                    <w:adjustRightInd/>
                    <w:jc w:val="center"/>
                    <w:rPr>
                      <w:rFonts w:eastAsiaTheme="majorEastAsia" w:cs="Times New Roman"/>
                      <w:b/>
                      <w:bCs/>
                      <w:kern w:val="0"/>
                      <w:sz w:val="24"/>
                      <w:szCs w:val="24"/>
                    </w:rPr>
                  </w:pPr>
                  <w:r w:rsidRPr="007F7AA4">
                    <w:rPr>
                      <w:rFonts w:eastAsiaTheme="majorEastAsia" w:cs="Times New Roman"/>
                      <w:b/>
                      <w:bCs/>
                      <w:kern w:val="0"/>
                      <w:sz w:val="24"/>
                      <w:szCs w:val="24"/>
                    </w:rPr>
                    <w:t>Message</w:t>
                  </w:r>
                </w:p>
              </w:tc>
              <w:tc>
                <w:tcPr>
                  <w:tcW w:w="0" w:type="auto"/>
                  <w:vAlign w:val="center"/>
                  <w:hideMark/>
                </w:tcPr>
                <w:p w14:paraId="2454865E" w14:textId="77777777" w:rsidR="00557D89" w:rsidRPr="007F7AA4" w:rsidRDefault="00557D89" w:rsidP="00557D89">
                  <w:pPr>
                    <w:widowControl/>
                    <w:kinsoku/>
                    <w:adjustRightInd/>
                    <w:jc w:val="center"/>
                    <w:rPr>
                      <w:rFonts w:eastAsiaTheme="majorEastAsia" w:cs="Times New Roman"/>
                      <w:b/>
                      <w:bCs/>
                      <w:kern w:val="0"/>
                      <w:sz w:val="24"/>
                      <w:szCs w:val="24"/>
                    </w:rPr>
                  </w:pPr>
                  <w:r w:rsidRPr="007F7AA4">
                    <w:rPr>
                      <w:rFonts w:eastAsiaTheme="majorEastAsia" w:cs="Times New Roman"/>
                      <w:b/>
                      <w:bCs/>
                      <w:kern w:val="0"/>
                      <w:sz w:val="24"/>
                      <w:szCs w:val="24"/>
                    </w:rPr>
                    <w:t>Comment</w:t>
                  </w:r>
                </w:p>
              </w:tc>
              <w:tc>
                <w:tcPr>
                  <w:tcW w:w="0" w:type="auto"/>
                  <w:vAlign w:val="center"/>
                  <w:hideMark/>
                </w:tcPr>
                <w:p w14:paraId="59B381D0" w14:textId="77777777" w:rsidR="00557D89" w:rsidRPr="007F7AA4" w:rsidRDefault="00557D89" w:rsidP="00557D89">
                  <w:pPr>
                    <w:widowControl/>
                    <w:kinsoku/>
                    <w:adjustRightInd/>
                    <w:jc w:val="center"/>
                    <w:rPr>
                      <w:rFonts w:eastAsiaTheme="majorEastAsia" w:cs="Times New Roman"/>
                      <w:b/>
                      <w:bCs/>
                      <w:kern w:val="0"/>
                      <w:sz w:val="24"/>
                      <w:szCs w:val="24"/>
                    </w:rPr>
                  </w:pPr>
                  <w:r w:rsidRPr="007F7AA4">
                    <w:rPr>
                      <w:rFonts w:eastAsiaTheme="majorEastAsia" w:cs="Times New Roman"/>
                      <w:b/>
                      <w:bCs/>
                      <w:kern w:val="0"/>
                      <w:sz w:val="24"/>
                      <w:szCs w:val="24"/>
                    </w:rPr>
                    <w:t>Time Differences</w:t>
                  </w:r>
                </w:p>
              </w:tc>
            </w:tr>
            <w:tr w:rsidR="00557D89" w:rsidRPr="007F7AA4" w14:paraId="3C13844C" w14:textId="77777777" w:rsidTr="00557D89">
              <w:trPr>
                <w:tblCellSpacing w:w="15" w:type="dxa"/>
              </w:trPr>
              <w:tc>
                <w:tcPr>
                  <w:tcW w:w="0" w:type="auto"/>
                  <w:vAlign w:val="center"/>
                  <w:hideMark/>
                </w:tcPr>
                <w:p w14:paraId="38D6DAA1" w14:textId="77777777" w:rsidR="00557D89" w:rsidRPr="007F7AA4" w:rsidRDefault="00557D89" w:rsidP="00557D89">
                  <w:pPr>
                    <w:widowControl/>
                    <w:kinsoku/>
                    <w:adjustRightInd/>
                    <w:rPr>
                      <w:rFonts w:eastAsiaTheme="majorEastAsia" w:cs="Times New Roman"/>
                      <w:kern w:val="0"/>
                      <w:sz w:val="24"/>
                      <w:szCs w:val="24"/>
                    </w:rPr>
                  </w:pPr>
                  <w:r w:rsidRPr="007F7AA4">
                    <w:rPr>
                      <w:rFonts w:eastAsiaTheme="majorEastAsia" w:cs="Times New Roman"/>
                      <w:color w:val="000000"/>
                      <w:kern w:val="0"/>
                      <w:sz w:val="24"/>
                      <w:szCs w:val="24"/>
                    </w:rPr>
                    <w:t>SYS</w:t>
                  </w:r>
                </w:p>
              </w:tc>
              <w:tc>
                <w:tcPr>
                  <w:tcW w:w="0" w:type="auto"/>
                  <w:vAlign w:val="center"/>
                  <w:hideMark/>
                </w:tcPr>
                <w:p w14:paraId="258E2D4E" w14:textId="77777777" w:rsidR="00557D89" w:rsidRPr="007F7AA4" w:rsidRDefault="00557D89" w:rsidP="00557D89">
                  <w:pPr>
                    <w:widowControl/>
                    <w:kinsoku/>
                    <w:adjustRightInd/>
                    <w:rPr>
                      <w:rFonts w:eastAsiaTheme="majorEastAsia" w:cs="Times New Roman"/>
                      <w:kern w:val="0"/>
                      <w:sz w:val="24"/>
                      <w:szCs w:val="24"/>
                    </w:rPr>
                  </w:pPr>
                  <w:r w:rsidRPr="007F7AA4">
                    <w:rPr>
                      <w:rFonts w:eastAsiaTheme="majorEastAsia" w:cs="Times New Roman"/>
                      <w:color w:val="000000"/>
                      <w:kern w:val="0"/>
                      <w:sz w:val="24"/>
                      <w:szCs w:val="24"/>
                    </w:rPr>
                    <w:t>9539</w:t>
                  </w:r>
                </w:p>
              </w:tc>
              <w:tc>
                <w:tcPr>
                  <w:tcW w:w="0" w:type="auto"/>
                  <w:vAlign w:val="center"/>
                  <w:hideMark/>
                </w:tcPr>
                <w:p w14:paraId="5A6CC281" w14:textId="77777777" w:rsidR="00557D89" w:rsidRPr="007F7AA4" w:rsidRDefault="00557D89" w:rsidP="00557D89">
                  <w:pPr>
                    <w:widowControl/>
                    <w:kinsoku/>
                    <w:adjustRightInd/>
                    <w:rPr>
                      <w:rFonts w:eastAsiaTheme="majorEastAsia" w:cs="Times New Roman"/>
                      <w:kern w:val="0"/>
                      <w:sz w:val="24"/>
                      <w:szCs w:val="24"/>
                    </w:rPr>
                  </w:pPr>
                  <w:r w:rsidRPr="007F7AA4">
                    <w:rPr>
                      <w:rFonts w:eastAsiaTheme="majorEastAsia" w:cs="Times New Roman"/>
                      <w:color w:val="000000"/>
                      <w:kern w:val="0"/>
                      <w:sz w:val="24"/>
                      <w:szCs w:val="24"/>
                    </w:rPr>
                    <w:t>5442181</w:t>
                  </w:r>
                </w:p>
              </w:tc>
              <w:tc>
                <w:tcPr>
                  <w:tcW w:w="0" w:type="auto"/>
                  <w:vAlign w:val="center"/>
                  <w:hideMark/>
                </w:tcPr>
                <w:p w14:paraId="196EBF69" w14:textId="77777777" w:rsidR="00557D89" w:rsidRPr="007F7AA4" w:rsidRDefault="00557D89" w:rsidP="00557D89">
                  <w:pPr>
                    <w:widowControl/>
                    <w:kinsoku/>
                    <w:adjustRightInd/>
                    <w:rPr>
                      <w:rFonts w:eastAsiaTheme="majorEastAsia" w:cs="Times New Roman"/>
                      <w:kern w:val="0"/>
                      <w:sz w:val="24"/>
                      <w:szCs w:val="24"/>
                    </w:rPr>
                  </w:pPr>
                  <w:r w:rsidRPr="007F7AA4">
                    <w:rPr>
                      <w:rFonts w:eastAsiaTheme="majorEastAsia" w:cs="Times New Roman"/>
                      <w:color w:val="000000"/>
                      <w:kern w:val="0"/>
                      <w:sz w:val="24"/>
                      <w:szCs w:val="24"/>
                    </w:rPr>
                    <w:t>14:50:41:104</w:t>
                  </w:r>
                </w:p>
              </w:tc>
              <w:tc>
                <w:tcPr>
                  <w:tcW w:w="0" w:type="auto"/>
                  <w:vAlign w:val="center"/>
                  <w:hideMark/>
                </w:tcPr>
                <w:p w14:paraId="48B1CBE0" w14:textId="77777777" w:rsidR="00557D89" w:rsidRPr="007F7AA4" w:rsidRDefault="00557D89" w:rsidP="00557D89">
                  <w:pPr>
                    <w:widowControl/>
                    <w:kinsoku/>
                    <w:adjustRightInd/>
                    <w:rPr>
                      <w:rFonts w:eastAsiaTheme="majorEastAsia" w:cs="Times New Roman"/>
                      <w:kern w:val="0"/>
                      <w:sz w:val="24"/>
                      <w:szCs w:val="24"/>
                    </w:rPr>
                  </w:pPr>
                  <w:r w:rsidRPr="007F7AA4">
                    <w:rPr>
                      <w:rFonts w:eastAsiaTheme="majorEastAsia" w:cs="Times New Roman"/>
                      <w:color w:val="000000"/>
                      <w:kern w:val="0"/>
                      <w:sz w:val="24"/>
                      <w:szCs w:val="24"/>
                    </w:rPr>
                    <w:t>NIL</w:t>
                  </w:r>
                </w:p>
              </w:tc>
              <w:tc>
                <w:tcPr>
                  <w:tcW w:w="0" w:type="auto"/>
                  <w:vAlign w:val="center"/>
                  <w:hideMark/>
                </w:tcPr>
                <w:p w14:paraId="67E73B12" w14:textId="77777777" w:rsidR="00557D89" w:rsidRPr="007F7AA4" w:rsidRDefault="00557D89" w:rsidP="00557D89">
                  <w:pPr>
                    <w:widowControl/>
                    <w:kinsoku/>
                    <w:adjustRightInd/>
                    <w:rPr>
                      <w:rFonts w:eastAsiaTheme="majorEastAsia" w:cs="Times New Roman"/>
                      <w:kern w:val="0"/>
                      <w:sz w:val="24"/>
                      <w:szCs w:val="24"/>
                    </w:rPr>
                  </w:pPr>
                  <w:r w:rsidRPr="007F7AA4">
                    <w:rPr>
                      <w:rFonts w:eastAsiaTheme="majorEastAsia" w:cs="Times New Roman"/>
                      <w:color w:val="000000"/>
                      <w:kern w:val="0"/>
                      <w:sz w:val="24"/>
                      <w:szCs w:val="24"/>
                    </w:rPr>
                    <w:t>[MMRF][DR-DSDS/DSDA][DOWNLINK] [SIM1]RAT16.BAND38, [SIM0]RAT32.BAND78</w:t>
                  </w:r>
                </w:p>
              </w:tc>
              <w:tc>
                <w:tcPr>
                  <w:tcW w:w="0" w:type="auto"/>
                  <w:vAlign w:val="center"/>
                  <w:hideMark/>
                </w:tcPr>
                <w:p w14:paraId="2CD2148E" w14:textId="77777777" w:rsidR="00557D89" w:rsidRPr="007F7AA4" w:rsidRDefault="00557D89" w:rsidP="00557D89">
                  <w:pPr>
                    <w:widowControl/>
                    <w:kinsoku/>
                    <w:adjustRightInd/>
                    <w:rPr>
                      <w:rFonts w:eastAsiaTheme="majorEastAsia" w:cs="Times New Roman"/>
                      <w:kern w:val="0"/>
                      <w:sz w:val="24"/>
                      <w:szCs w:val="24"/>
                    </w:rPr>
                  </w:pPr>
                </w:p>
              </w:tc>
              <w:tc>
                <w:tcPr>
                  <w:tcW w:w="0" w:type="auto"/>
                  <w:vAlign w:val="center"/>
                  <w:hideMark/>
                </w:tcPr>
                <w:p w14:paraId="126B5E76" w14:textId="77777777" w:rsidR="00557D89" w:rsidRPr="007F7AA4" w:rsidRDefault="00557D89" w:rsidP="00557D89">
                  <w:pPr>
                    <w:widowControl/>
                    <w:kinsoku/>
                    <w:adjustRightInd/>
                    <w:rPr>
                      <w:rFonts w:eastAsiaTheme="majorEastAsia" w:cs="Times New Roman"/>
                      <w:kern w:val="0"/>
                      <w:sz w:val="20"/>
                      <w:szCs w:val="20"/>
                    </w:rPr>
                  </w:pPr>
                </w:p>
              </w:tc>
            </w:tr>
            <w:tr w:rsidR="00557D89" w:rsidRPr="007F7AA4" w14:paraId="420705F9" w14:textId="77777777" w:rsidTr="00557D89">
              <w:trPr>
                <w:tblCellSpacing w:w="15" w:type="dxa"/>
              </w:trPr>
              <w:tc>
                <w:tcPr>
                  <w:tcW w:w="0" w:type="auto"/>
                  <w:vAlign w:val="center"/>
                  <w:hideMark/>
                </w:tcPr>
                <w:p w14:paraId="53C730A0" w14:textId="77777777" w:rsidR="00557D89" w:rsidRPr="007F7AA4" w:rsidRDefault="00557D89" w:rsidP="00557D89">
                  <w:pPr>
                    <w:widowControl/>
                    <w:kinsoku/>
                    <w:adjustRightInd/>
                    <w:rPr>
                      <w:rFonts w:eastAsiaTheme="majorEastAsia" w:cs="Times New Roman"/>
                      <w:kern w:val="0"/>
                      <w:sz w:val="24"/>
                      <w:szCs w:val="24"/>
                    </w:rPr>
                  </w:pPr>
                  <w:r w:rsidRPr="007F7AA4">
                    <w:rPr>
                      <w:rFonts w:eastAsiaTheme="majorEastAsia" w:cs="Times New Roman"/>
                      <w:color w:val="000000"/>
                      <w:kern w:val="0"/>
                      <w:sz w:val="24"/>
                      <w:szCs w:val="24"/>
                    </w:rPr>
                    <w:t>SYS</w:t>
                  </w:r>
                </w:p>
              </w:tc>
              <w:tc>
                <w:tcPr>
                  <w:tcW w:w="0" w:type="auto"/>
                  <w:vAlign w:val="center"/>
                  <w:hideMark/>
                </w:tcPr>
                <w:p w14:paraId="1BA13BE0" w14:textId="77777777" w:rsidR="00557D89" w:rsidRPr="007F7AA4" w:rsidRDefault="00557D89" w:rsidP="00557D89">
                  <w:pPr>
                    <w:widowControl/>
                    <w:kinsoku/>
                    <w:adjustRightInd/>
                    <w:rPr>
                      <w:rFonts w:eastAsiaTheme="majorEastAsia" w:cs="Times New Roman"/>
                      <w:kern w:val="0"/>
                      <w:sz w:val="24"/>
                      <w:szCs w:val="24"/>
                    </w:rPr>
                  </w:pPr>
                  <w:r w:rsidRPr="007F7AA4">
                    <w:rPr>
                      <w:rFonts w:eastAsiaTheme="majorEastAsia" w:cs="Times New Roman"/>
                      <w:color w:val="000000"/>
                      <w:kern w:val="0"/>
                      <w:sz w:val="24"/>
                      <w:szCs w:val="24"/>
                    </w:rPr>
                    <w:t>9540</w:t>
                  </w:r>
                </w:p>
              </w:tc>
              <w:tc>
                <w:tcPr>
                  <w:tcW w:w="0" w:type="auto"/>
                  <w:vAlign w:val="center"/>
                  <w:hideMark/>
                </w:tcPr>
                <w:p w14:paraId="1382BA5F" w14:textId="77777777" w:rsidR="00557D89" w:rsidRPr="007F7AA4" w:rsidRDefault="00557D89" w:rsidP="00557D89">
                  <w:pPr>
                    <w:widowControl/>
                    <w:kinsoku/>
                    <w:adjustRightInd/>
                    <w:rPr>
                      <w:rFonts w:eastAsiaTheme="majorEastAsia" w:cs="Times New Roman"/>
                      <w:kern w:val="0"/>
                      <w:sz w:val="24"/>
                      <w:szCs w:val="24"/>
                    </w:rPr>
                  </w:pPr>
                  <w:r w:rsidRPr="007F7AA4">
                    <w:rPr>
                      <w:rFonts w:eastAsiaTheme="majorEastAsia" w:cs="Times New Roman"/>
                      <w:color w:val="000000"/>
                      <w:kern w:val="0"/>
                      <w:sz w:val="24"/>
                      <w:szCs w:val="24"/>
                    </w:rPr>
                    <w:t>5442181</w:t>
                  </w:r>
                </w:p>
              </w:tc>
              <w:tc>
                <w:tcPr>
                  <w:tcW w:w="0" w:type="auto"/>
                  <w:vAlign w:val="center"/>
                  <w:hideMark/>
                </w:tcPr>
                <w:p w14:paraId="1934989E" w14:textId="77777777" w:rsidR="00557D89" w:rsidRPr="007F7AA4" w:rsidRDefault="00557D89" w:rsidP="00557D89">
                  <w:pPr>
                    <w:widowControl/>
                    <w:kinsoku/>
                    <w:adjustRightInd/>
                    <w:rPr>
                      <w:rFonts w:eastAsiaTheme="majorEastAsia" w:cs="Times New Roman"/>
                      <w:kern w:val="0"/>
                      <w:sz w:val="24"/>
                      <w:szCs w:val="24"/>
                    </w:rPr>
                  </w:pPr>
                  <w:r w:rsidRPr="007F7AA4">
                    <w:rPr>
                      <w:rFonts w:eastAsiaTheme="majorEastAsia" w:cs="Times New Roman"/>
                      <w:color w:val="000000"/>
                      <w:kern w:val="0"/>
                      <w:sz w:val="24"/>
                      <w:szCs w:val="24"/>
                    </w:rPr>
                    <w:t>14:50:41:104</w:t>
                  </w:r>
                </w:p>
              </w:tc>
              <w:tc>
                <w:tcPr>
                  <w:tcW w:w="0" w:type="auto"/>
                  <w:vAlign w:val="center"/>
                  <w:hideMark/>
                </w:tcPr>
                <w:p w14:paraId="11CFB187" w14:textId="77777777" w:rsidR="00557D89" w:rsidRPr="007F7AA4" w:rsidRDefault="00557D89" w:rsidP="00557D89">
                  <w:pPr>
                    <w:widowControl/>
                    <w:kinsoku/>
                    <w:adjustRightInd/>
                    <w:rPr>
                      <w:rFonts w:eastAsiaTheme="majorEastAsia" w:cs="Times New Roman"/>
                      <w:kern w:val="0"/>
                      <w:sz w:val="24"/>
                      <w:szCs w:val="24"/>
                    </w:rPr>
                  </w:pPr>
                  <w:r w:rsidRPr="007F7AA4">
                    <w:rPr>
                      <w:rFonts w:eastAsiaTheme="majorEastAsia" w:cs="Times New Roman"/>
                      <w:color w:val="000000"/>
                      <w:kern w:val="0"/>
                      <w:sz w:val="24"/>
                      <w:szCs w:val="24"/>
                    </w:rPr>
                    <w:t>NIL</w:t>
                  </w:r>
                </w:p>
              </w:tc>
              <w:tc>
                <w:tcPr>
                  <w:tcW w:w="0" w:type="auto"/>
                  <w:vAlign w:val="center"/>
                  <w:hideMark/>
                </w:tcPr>
                <w:p w14:paraId="67DA507F" w14:textId="77777777" w:rsidR="00557D89" w:rsidRPr="007F7AA4" w:rsidRDefault="00557D89" w:rsidP="00557D89">
                  <w:pPr>
                    <w:widowControl/>
                    <w:kinsoku/>
                    <w:adjustRightInd/>
                    <w:rPr>
                      <w:rFonts w:eastAsiaTheme="majorEastAsia" w:cs="Times New Roman"/>
                      <w:kern w:val="0"/>
                      <w:sz w:val="24"/>
                      <w:szCs w:val="24"/>
                    </w:rPr>
                  </w:pPr>
                  <w:r w:rsidRPr="007F7AA4">
                    <w:rPr>
                      <w:rFonts w:eastAsiaTheme="majorEastAsia" w:cs="Times New Roman"/>
                      <w:color w:val="000000"/>
                      <w:kern w:val="0"/>
                      <w:sz w:val="24"/>
                      <w:szCs w:val="24"/>
                    </w:rPr>
                    <w:t>[MMRF][DR-DSDS/DSDA][UPLINK] [SIM1]RAT16.BAND38, [SIM0]RAT32.BAND78</w:t>
                  </w:r>
                </w:p>
              </w:tc>
              <w:tc>
                <w:tcPr>
                  <w:tcW w:w="0" w:type="auto"/>
                  <w:vAlign w:val="center"/>
                  <w:hideMark/>
                </w:tcPr>
                <w:p w14:paraId="3D4F0AC7" w14:textId="77777777" w:rsidR="00557D89" w:rsidRPr="007F7AA4" w:rsidRDefault="00557D89" w:rsidP="00557D89">
                  <w:pPr>
                    <w:widowControl/>
                    <w:kinsoku/>
                    <w:adjustRightInd/>
                    <w:rPr>
                      <w:rFonts w:eastAsiaTheme="majorEastAsia" w:cs="Times New Roman"/>
                      <w:kern w:val="0"/>
                      <w:sz w:val="24"/>
                      <w:szCs w:val="24"/>
                    </w:rPr>
                  </w:pPr>
                </w:p>
              </w:tc>
              <w:tc>
                <w:tcPr>
                  <w:tcW w:w="0" w:type="auto"/>
                  <w:vAlign w:val="center"/>
                  <w:hideMark/>
                </w:tcPr>
                <w:p w14:paraId="1C5D4AB0" w14:textId="77777777" w:rsidR="00557D89" w:rsidRPr="007F7AA4" w:rsidRDefault="00557D89" w:rsidP="00557D89">
                  <w:pPr>
                    <w:widowControl/>
                    <w:kinsoku/>
                    <w:adjustRightInd/>
                    <w:rPr>
                      <w:rFonts w:eastAsiaTheme="majorEastAsia" w:cs="Times New Roman"/>
                      <w:kern w:val="0"/>
                      <w:sz w:val="20"/>
                      <w:szCs w:val="20"/>
                    </w:rPr>
                  </w:pPr>
                </w:p>
              </w:tc>
            </w:tr>
            <w:tr w:rsidR="00557D89" w:rsidRPr="007F7AA4" w14:paraId="370B7E5F" w14:textId="77777777" w:rsidTr="00557D89">
              <w:trPr>
                <w:tblCellSpacing w:w="15" w:type="dxa"/>
              </w:trPr>
              <w:tc>
                <w:tcPr>
                  <w:tcW w:w="0" w:type="auto"/>
                  <w:vAlign w:val="center"/>
                  <w:hideMark/>
                </w:tcPr>
                <w:p w14:paraId="227CF89A" w14:textId="77777777" w:rsidR="00557D89" w:rsidRPr="007F7AA4" w:rsidRDefault="00557D89" w:rsidP="00557D89">
                  <w:pPr>
                    <w:widowControl/>
                    <w:kinsoku/>
                    <w:adjustRightInd/>
                    <w:rPr>
                      <w:rFonts w:eastAsiaTheme="majorEastAsia" w:cs="Times New Roman"/>
                      <w:kern w:val="0"/>
                      <w:sz w:val="24"/>
                      <w:szCs w:val="24"/>
                    </w:rPr>
                  </w:pPr>
                  <w:r w:rsidRPr="007F7AA4">
                    <w:rPr>
                      <w:rFonts w:eastAsiaTheme="majorEastAsia" w:cs="Times New Roman"/>
                      <w:color w:val="000000"/>
                      <w:kern w:val="0"/>
                      <w:sz w:val="24"/>
                      <w:szCs w:val="24"/>
                    </w:rPr>
                    <w:t>SYS</w:t>
                  </w:r>
                </w:p>
              </w:tc>
              <w:tc>
                <w:tcPr>
                  <w:tcW w:w="0" w:type="auto"/>
                  <w:vAlign w:val="center"/>
                  <w:hideMark/>
                </w:tcPr>
                <w:p w14:paraId="2F59E8F0" w14:textId="77777777" w:rsidR="00557D89" w:rsidRPr="007F7AA4" w:rsidRDefault="00557D89" w:rsidP="00557D89">
                  <w:pPr>
                    <w:widowControl/>
                    <w:kinsoku/>
                    <w:adjustRightInd/>
                    <w:rPr>
                      <w:rFonts w:eastAsiaTheme="majorEastAsia" w:cs="Times New Roman"/>
                      <w:kern w:val="0"/>
                      <w:sz w:val="24"/>
                      <w:szCs w:val="24"/>
                    </w:rPr>
                  </w:pPr>
                  <w:r w:rsidRPr="007F7AA4">
                    <w:rPr>
                      <w:rFonts w:eastAsiaTheme="majorEastAsia" w:cs="Times New Roman"/>
                      <w:color w:val="000000"/>
                      <w:kern w:val="0"/>
                      <w:sz w:val="24"/>
                      <w:szCs w:val="24"/>
                    </w:rPr>
                    <w:t>9541</w:t>
                  </w:r>
                </w:p>
              </w:tc>
              <w:tc>
                <w:tcPr>
                  <w:tcW w:w="0" w:type="auto"/>
                  <w:vAlign w:val="center"/>
                  <w:hideMark/>
                </w:tcPr>
                <w:p w14:paraId="274A137C" w14:textId="77777777" w:rsidR="00557D89" w:rsidRPr="007F7AA4" w:rsidRDefault="00557D89" w:rsidP="00557D89">
                  <w:pPr>
                    <w:widowControl/>
                    <w:kinsoku/>
                    <w:adjustRightInd/>
                    <w:rPr>
                      <w:rFonts w:eastAsiaTheme="majorEastAsia" w:cs="Times New Roman"/>
                      <w:kern w:val="0"/>
                      <w:sz w:val="24"/>
                      <w:szCs w:val="24"/>
                    </w:rPr>
                  </w:pPr>
                  <w:r w:rsidRPr="007F7AA4">
                    <w:rPr>
                      <w:rFonts w:eastAsiaTheme="majorEastAsia" w:cs="Times New Roman"/>
                      <w:color w:val="000000"/>
                      <w:kern w:val="0"/>
                      <w:sz w:val="24"/>
                      <w:szCs w:val="24"/>
                    </w:rPr>
                    <w:t>5442182</w:t>
                  </w:r>
                </w:p>
              </w:tc>
              <w:tc>
                <w:tcPr>
                  <w:tcW w:w="0" w:type="auto"/>
                  <w:vAlign w:val="center"/>
                  <w:hideMark/>
                </w:tcPr>
                <w:p w14:paraId="5FDA3CC9" w14:textId="77777777" w:rsidR="00557D89" w:rsidRPr="007F7AA4" w:rsidRDefault="00557D89" w:rsidP="00557D89">
                  <w:pPr>
                    <w:widowControl/>
                    <w:kinsoku/>
                    <w:adjustRightInd/>
                    <w:rPr>
                      <w:rFonts w:eastAsiaTheme="majorEastAsia" w:cs="Times New Roman"/>
                      <w:kern w:val="0"/>
                      <w:sz w:val="24"/>
                      <w:szCs w:val="24"/>
                    </w:rPr>
                  </w:pPr>
                  <w:r w:rsidRPr="007F7AA4">
                    <w:rPr>
                      <w:rFonts w:eastAsiaTheme="majorEastAsia" w:cs="Times New Roman"/>
                      <w:color w:val="000000"/>
                      <w:kern w:val="0"/>
                      <w:sz w:val="24"/>
                      <w:szCs w:val="24"/>
                    </w:rPr>
                    <w:t>14:50:41:104</w:t>
                  </w:r>
                </w:p>
              </w:tc>
              <w:tc>
                <w:tcPr>
                  <w:tcW w:w="0" w:type="auto"/>
                  <w:vAlign w:val="center"/>
                  <w:hideMark/>
                </w:tcPr>
                <w:p w14:paraId="525AC276" w14:textId="77777777" w:rsidR="00557D89" w:rsidRPr="007F7AA4" w:rsidRDefault="00557D89" w:rsidP="00557D89">
                  <w:pPr>
                    <w:widowControl/>
                    <w:kinsoku/>
                    <w:adjustRightInd/>
                    <w:rPr>
                      <w:rFonts w:eastAsiaTheme="majorEastAsia" w:cs="Times New Roman"/>
                      <w:kern w:val="0"/>
                      <w:sz w:val="24"/>
                      <w:szCs w:val="24"/>
                    </w:rPr>
                  </w:pPr>
                  <w:r w:rsidRPr="007F7AA4">
                    <w:rPr>
                      <w:rFonts w:eastAsiaTheme="majorEastAsia" w:cs="Times New Roman"/>
                      <w:color w:val="000000"/>
                      <w:kern w:val="0"/>
                      <w:sz w:val="24"/>
                      <w:szCs w:val="24"/>
                    </w:rPr>
                    <w:t>NIL</w:t>
                  </w:r>
                </w:p>
              </w:tc>
              <w:tc>
                <w:tcPr>
                  <w:tcW w:w="0" w:type="auto"/>
                  <w:vAlign w:val="center"/>
                  <w:hideMark/>
                </w:tcPr>
                <w:p w14:paraId="7EE301BB" w14:textId="77777777" w:rsidR="00557D89" w:rsidRPr="007F7AA4" w:rsidRDefault="00557D89" w:rsidP="00557D89">
                  <w:pPr>
                    <w:widowControl/>
                    <w:kinsoku/>
                    <w:adjustRightInd/>
                    <w:rPr>
                      <w:rFonts w:eastAsiaTheme="majorEastAsia" w:cs="Times New Roman"/>
                      <w:kern w:val="0"/>
                      <w:sz w:val="24"/>
                      <w:szCs w:val="24"/>
                    </w:rPr>
                  </w:pPr>
                  <w:r w:rsidRPr="007F7AA4">
                    <w:rPr>
                      <w:rFonts w:eastAsiaTheme="majorEastAsia" w:cs="Times New Roman"/>
                      <w:color w:val="000000"/>
                      <w:kern w:val="0"/>
                      <w:sz w:val="24"/>
                      <w:szCs w:val="24"/>
                    </w:rPr>
                    <w:t>[MMRF][DR-DSDS/DSDA][DOWNLINK] [SIM1]RAT16.BAND39, [SIM0]RAT32.BAND77</w:t>
                  </w:r>
                </w:p>
              </w:tc>
              <w:tc>
                <w:tcPr>
                  <w:tcW w:w="0" w:type="auto"/>
                  <w:vAlign w:val="center"/>
                  <w:hideMark/>
                </w:tcPr>
                <w:p w14:paraId="65C64D1B" w14:textId="77777777" w:rsidR="00557D89" w:rsidRPr="007F7AA4" w:rsidRDefault="00557D89" w:rsidP="00557D89">
                  <w:pPr>
                    <w:widowControl/>
                    <w:kinsoku/>
                    <w:adjustRightInd/>
                    <w:rPr>
                      <w:rFonts w:eastAsiaTheme="majorEastAsia" w:cs="Times New Roman"/>
                      <w:kern w:val="0"/>
                      <w:sz w:val="24"/>
                      <w:szCs w:val="24"/>
                    </w:rPr>
                  </w:pPr>
                </w:p>
              </w:tc>
              <w:tc>
                <w:tcPr>
                  <w:tcW w:w="0" w:type="auto"/>
                  <w:vAlign w:val="center"/>
                  <w:hideMark/>
                </w:tcPr>
                <w:p w14:paraId="0388ED7D" w14:textId="77777777" w:rsidR="00557D89" w:rsidRPr="007F7AA4" w:rsidRDefault="00557D89" w:rsidP="00557D89">
                  <w:pPr>
                    <w:widowControl/>
                    <w:kinsoku/>
                    <w:adjustRightInd/>
                    <w:rPr>
                      <w:rFonts w:eastAsiaTheme="majorEastAsia" w:cs="Times New Roman"/>
                      <w:kern w:val="0"/>
                      <w:sz w:val="20"/>
                      <w:szCs w:val="20"/>
                    </w:rPr>
                  </w:pPr>
                </w:p>
              </w:tc>
            </w:tr>
            <w:tr w:rsidR="00557D89" w:rsidRPr="007F7AA4" w14:paraId="69650623" w14:textId="77777777" w:rsidTr="00557D89">
              <w:trPr>
                <w:tblCellSpacing w:w="15" w:type="dxa"/>
              </w:trPr>
              <w:tc>
                <w:tcPr>
                  <w:tcW w:w="0" w:type="auto"/>
                  <w:vAlign w:val="center"/>
                  <w:hideMark/>
                </w:tcPr>
                <w:p w14:paraId="4EFBD18F" w14:textId="77777777" w:rsidR="00557D89" w:rsidRPr="007F7AA4" w:rsidRDefault="00557D89" w:rsidP="00557D89">
                  <w:pPr>
                    <w:widowControl/>
                    <w:kinsoku/>
                    <w:adjustRightInd/>
                    <w:rPr>
                      <w:rFonts w:eastAsiaTheme="majorEastAsia" w:cs="Times New Roman"/>
                      <w:kern w:val="0"/>
                      <w:sz w:val="24"/>
                      <w:szCs w:val="24"/>
                    </w:rPr>
                  </w:pPr>
                  <w:r w:rsidRPr="007F7AA4">
                    <w:rPr>
                      <w:rFonts w:eastAsiaTheme="majorEastAsia" w:cs="Times New Roman"/>
                      <w:color w:val="000000"/>
                      <w:kern w:val="0"/>
                      <w:sz w:val="24"/>
                      <w:szCs w:val="24"/>
                    </w:rPr>
                    <w:t>SYS</w:t>
                  </w:r>
                </w:p>
              </w:tc>
              <w:tc>
                <w:tcPr>
                  <w:tcW w:w="0" w:type="auto"/>
                  <w:vAlign w:val="center"/>
                  <w:hideMark/>
                </w:tcPr>
                <w:p w14:paraId="2DA34CFE" w14:textId="77777777" w:rsidR="00557D89" w:rsidRPr="007F7AA4" w:rsidRDefault="00557D89" w:rsidP="00557D89">
                  <w:pPr>
                    <w:widowControl/>
                    <w:kinsoku/>
                    <w:adjustRightInd/>
                    <w:rPr>
                      <w:rFonts w:eastAsiaTheme="majorEastAsia" w:cs="Times New Roman"/>
                      <w:kern w:val="0"/>
                      <w:sz w:val="24"/>
                      <w:szCs w:val="24"/>
                    </w:rPr>
                  </w:pPr>
                  <w:r w:rsidRPr="007F7AA4">
                    <w:rPr>
                      <w:rFonts w:eastAsiaTheme="majorEastAsia" w:cs="Times New Roman"/>
                      <w:color w:val="000000"/>
                      <w:kern w:val="0"/>
                      <w:sz w:val="24"/>
                      <w:szCs w:val="24"/>
                    </w:rPr>
                    <w:t>9542</w:t>
                  </w:r>
                </w:p>
              </w:tc>
              <w:tc>
                <w:tcPr>
                  <w:tcW w:w="0" w:type="auto"/>
                  <w:vAlign w:val="center"/>
                  <w:hideMark/>
                </w:tcPr>
                <w:p w14:paraId="6CCD7148" w14:textId="77777777" w:rsidR="00557D89" w:rsidRPr="007F7AA4" w:rsidRDefault="00557D89" w:rsidP="00557D89">
                  <w:pPr>
                    <w:widowControl/>
                    <w:kinsoku/>
                    <w:adjustRightInd/>
                    <w:rPr>
                      <w:rFonts w:eastAsiaTheme="majorEastAsia" w:cs="Times New Roman"/>
                      <w:kern w:val="0"/>
                      <w:sz w:val="24"/>
                      <w:szCs w:val="24"/>
                    </w:rPr>
                  </w:pPr>
                  <w:r w:rsidRPr="007F7AA4">
                    <w:rPr>
                      <w:rFonts w:eastAsiaTheme="majorEastAsia" w:cs="Times New Roman"/>
                      <w:color w:val="000000"/>
                      <w:kern w:val="0"/>
                      <w:sz w:val="24"/>
                      <w:szCs w:val="24"/>
                    </w:rPr>
                    <w:t>5442182</w:t>
                  </w:r>
                </w:p>
              </w:tc>
              <w:tc>
                <w:tcPr>
                  <w:tcW w:w="0" w:type="auto"/>
                  <w:vAlign w:val="center"/>
                  <w:hideMark/>
                </w:tcPr>
                <w:p w14:paraId="207FBC29" w14:textId="77777777" w:rsidR="00557D89" w:rsidRPr="007F7AA4" w:rsidRDefault="00557D89" w:rsidP="00557D89">
                  <w:pPr>
                    <w:widowControl/>
                    <w:kinsoku/>
                    <w:adjustRightInd/>
                    <w:rPr>
                      <w:rFonts w:eastAsiaTheme="majorEastAsia" w:cs="Times New Roman"/>
                      <w:kern w:val="0"/>
                      <w:sz w:val="24"/>
                      <w:szCs w:val="24"/>
                    </w:rPr>
                  </w:pPr>
                  <w:r w:rsidRPr="007F7AA4">
                    <w:rPr>
                      <w:rFonts w:eastAsiaTheme="majorEastAsia" w:cs="Times New Roman"/>
                      <w:color w:val="000000"/>
                      <w:kern w:val="0"/>
                      <w:sz w:val="24"/>
                      <w:szCs w:val="24"/>
                    </w:rPr>
                    <w:t>14:50:41:104</w:t>
                  </w:r>
                </w:p>
              </w:tc>
              <w:tc>
                <w:tcPr>
                  <w:tcW w:w="0" w:type="auto"/>
                  <w:vAlign w:val="center"/>
                  <w:hideMark/>
                </w:tcPr>
                <w:p w14:paraId="5F62450A" w14:textId="77777777" w:rsidR="00557D89" w:rsidRPr="007F7AA4" w:rsidRDefault="00557D89" w:rsidP="00557D89">
                  <w:pPr>
                    <w:widowControl/>
                    <w:kinsoku/>
                    <w:adjustRightInd/>
                    <w:rPr>
                      <w:rFonts w:eastAsiaTheme="majorEastAsia" w:cs="Times New Roman"/>
                      <w:kern w:val="0"/>
                      <w:sz w:val="24"/>
                      <w:szCs w:val="24"/>
                    </w:rPr>
                  </w:pPr>
                  <w:r w:rsidRPr="007F7AA4">
                    <w:rPr>
                      <w:rFonts w:eastAsiaTheme="majorEastAsia" w:cs="Times New Roman"/>
                      <w:color w:val="000000"/>
                      <w:kern w:val="0"/>
                      <w:sz w:val="24"/>
                      <w:szCs w:val="24"/>
                    </w:rPr>
                    <w:t>NIL</w:t>
                  </w:r>
                </w:p>
              </w:tc>
              <w:tc>
                <w:tcPr>
                  <w:tcW w:w="0" w:type="auto"/>
                  <w:vAlign w:val="center"/>
                  <w:hideMark/>
                </w:tcPr>
                <w:p w14:paraId="57FF69CC" w14:textId="77777777" w:rsidR="00557D89" w:rsidRPr="007F7AA4" w:rsidRDefault="00557D89" w:rsidP="00557D89">
                  <w:pPr>
                    <w:widowControl/>
                    <w:kinsoku/>
                    <w:adjustRightInd/>
                    <w:rPr>
                      <w:rFonts w:eastAsiaTheme="majorEastAsia" w:cs="Times New Roman"/>
                      <w:kern w:val="0"/>
                      <w:sz w:val="24"/>
                      <w:szCs w:val="24"/>
                    </w:rPr>
                  </w:pPr>
                  <w:r w:rsidRPr="007F7AA4">
                    <w:rPr>
                      <w:rFonts w:eastAsiaTheme="majorEastAsia" w:cs="Times New Roman"/>
                      <w:color w:val="000000"/>
                      <w:kern w:val="0"/>
                      <w:sz w:val="24"/>
                      <w:szCs w:val="24"/>
                    </w:rPr>
                    <w:t>[MMRF][DR-DSDS/DSDA][UPLINK] [SIM0]RAT32.BAND77</w:t>
                  </w:r>
                </w:p>
              </w:tc>
              <w:tc>
                <w:tcPr>
                  <w:tcW w:w="0" w:type="auto"/>
                  <w:vAlign w:val="center"/>
                  <w:hideMark/>
                </w:tcPr>
                <w:p w14:paraId="7C8A96CA" w14:textId="77777777" w:rsidR="00557D89" w:rsidRPr="007F7AA4" w:rsidRDefault="00557D89" w:rsidP="00557D89">
                  <w:pPr>
                    <w:widowControl/>
                    <w:kinsoku/>
                    <w:adjustRightInd/>
                    <w:rPr>
                      <w:rFonts w:eastAsiaTheme="majorEastAsia" w:cs="Times New Roman"/>
                      <w:kern w:val="0"/>
                      <w:sz w:val="24"/>
                      <w:szCs w:val="24"/>
                    </w:rPr>
                  </w:pPr>
                </w:p>
              </w:tc>
              <w:tc>
                <w:tcPr>
                  <w:tcW w:w="0" w:type="auto"/>
                  <w:vAlign w:val="center"/>
                  <w:hideMark/>
                </w:tcPr>
                <w:p w14:paraId="6BC7C1DC" w14:textId="77777777" w:rsidR="00557D89" w:rsidRPr="007F7AA4" w:rsidRDefault="00557D89" w:rsidP="00557D89">
                  <w:pPr>
                    <w:widowControl/>
                    <w:kinsoku/>
                    <w:adjustRightInd/>
                    <w:rPr>
                      <w:rFonts w:eastAsiaTheme="majorEastAsia" w:cs="Times New Roman"/>
                      <w:kern w:val="0"/>
                      <w:sz w:val="20"/>
                      <w:szCs w:val="20"/>
                    </w:rPr>
                  </w:pPr>
                </w:p>
              </w:tc>
            </w:tr>
          </w:tbl>
          <w:p w14:paraId="214609D4" w14:textId="77777777" w:rsidR="00557D89" w:rsidRPr="007F7AA4" w:rsidRDefault="00557D89" w:rsidP="001D6EB4">
            <w:pPr>
              <w:rPr>
                <w:rFonts w:eastAsiaTheme="majorEastAsia" w:cs="Times New Roman"/>
              </w:rPr>
            </w:pPr>
          </w:p>
        </w:tc>
      </w:tr>
    </w:tbl>
    <w:p w14:paraId="6AACA94B" w14:textId="5B61D45E" w:rsidR="00557D89" w:rsidRPr="007F7AA4" w:rsidRDefault="00557D89" w:rsidP="001D6EB4">
      <w:pPr>
        <w:rPr>
          <w:rFonts w:eastAsiaTheme="majorEastAsia" w:cs="Times New Roman"/>
        </w:rPr>
      </w:pPr>
      <w:r w:rsidRPr="007F7AA4">
        <w:rPr>
          <w:rFonts w:eastAsiaTheme="majorEastAsia" w:cs="Times New Roman"/>
        </w:rPr>
        <w:t>其中</w:t>
      </w:r>
      <w:r w:rsidRPr="007F7AA4">
        <w:rPr>
          <w:rFonts w:eastAsiaTheme="majorEastAsia" w:cs="Times New Roman"/>
        </w:rPr>
        <w:t>RAT16</w:t>
      </w:r>
      <w:r w:rsidRPr="007F7AA4">
        <w:rPr>
          <w:rFonts w:eastAsiaTheme="majorEastAsia" w:cs="Times New Roman"/>
        </w:rPr>
        <w:t>为</w:t>
      </w:r>
      <w:r w:rsidRPr="007F7AA4">
        <w:rPr>
          <w:rFonts w:eastAsiaTheme="majorEastAsia" w:cs="Times New Roman"/>
        </w:rPr>
        <w:t>RAT LTE</w:t>
      </w:r>
      <w:r w:rsidRPr="007F7AA4">
        <w:rPr>
          <w:rFonts w:eastAsiaTheme="majorEastAsia" w:cs="Times New Roman"/>
        </w:rPr>
        <w:t>，</w:t>
      </w:r>
      <w:r w:rsidRPr="007F7AA4">
        <w:rPr>
          <w:rFonts w:eastAsiaTheme="majorEastAsia" w:cs="Times New Roman"/>
        </w:rPr>
        <w:t>RAT32</w:t>
      </w:r>
      <w:r w:rsidRPr="007F7AA4">
        <w:rPr>
          <w:rFonts w:eastAsiaTheme="majorEastAsia" w:cs="Times New Roman"/>
        </w:rPr>
        <w:t>为</w:t>
      </w:r>
      <w:r w:rsidRPr="007F7AA4">
        <w:rPr>
          <w:rFonts w:eastAsiaTheme="majorEastAsia" w:cs="Times New Roman"/>
        </w:rPr>
        <w:t>RAT NR</w:t>
      </w:r>
      <w:r w:rsidRPr="007F7AA4">
        <w:rPr>
          <w:rFonts w:eastAsiaTheme="majorEastAsia" w:cs="Times New Roman"/>
        </w:rPr>
        <w:t>。</w:t>
      </w:r>
    </w:p>
    <w:p w14:paraId="6C51F6F4" w14:textId="70DCF03A" w:rsidR="00736A44" w:rsidRPr="007F7AA4" w:rsidRDefault="00736A44" w:rsidP="00F03EC5">
      <w:pPr>
        <w:pStyle w:val="3"/>
        <w:spacing w:before="156" w:after="156"/>
        <w:rPr>
          <w:rFonts w:eastAsiaTheme="majorEastAsia" w:cs="Times New Roman"/>
        </w:rPr>
      </w:pPr>
      <w:bookmarkStart w:id="281" w:name="_Toc87714826"/>
      <w:r w:rsidRPr="007F7AA4">
        <w:rPr>
          <w:rFonts w:eastAsiaTheme="majorEastAsia" w:cs="Times New Roman"/>
        </w:rPr>
        <w:t>参考文档</w:t>
      </w:r>
      <w:bookmarkEnd w:id="281"/>
    </w:p>
    <w:p w14:paraId="531CFFE6" w14:textId="4CB11D9E" w:rsidR="00736A44" w:rsidRPr="007F7AA4" w:rsidRDefault="00736A44" w:rsidP="001D6EB4">
      <w:pPr>
        <w:rPr>
          <w:rFonts w:eastAsiaTheme="majorEastAsia" w:cs="Times New Roman"/>
          <w:b/>
        </w:rPr>
      </w:pPr>
      <w:r w:rsidRPr="007F7AA4">
        <w:rPr>
          <w:rFonts w:eastAsiaTheme="majorEastAsia" w:cs="Times New Roman"/>
          <w:b/>
          <w:highlight w:val="yellow"/>
        </w:rPr>
        <w:t>CS0070-JAA2EF-TND-V1.0EN_Modem_Training_DR_DSDS_Analysis_SOP_For_Customer.pdf</w:t>
      </w:r>
    </w:p>
    <w:p w14:paraId="41CA0CA4" w14:textId="470A8AE7" w:rsidR="00A54AF2" w:rsidRPr="007F7AA4" w:rsidRDefault="00A54AF2" w:rsidP="00A54AF2">
      <w:pPr>
        <w:pStyle w:val="2"/>
        <w:spacing w:before="156" w:after="156"/>
        <w:rPr>
          <w:rFonts w:cs="Times New Roman"/>
        </w:rPr>
      </w:pPr>
      <w:bookmarkStart w:id="282" w:name="_Toc87714827"/>
      <w:r w:rsidRPr="007F7AA4">
        <w:rPr>
          <w:rFonts w:cs="Times New Roman"/>
          <w:highlight w:val="yellow"/>
        </w:rPr>
        <w:t>MTK</w:t>
      </w:r>
      <w:r w:rsidRPr="007F7AA4">
        <w:rPr>
          <w:rFonts w:cs="Times New Roman"/>
        </w:rPr>
        <w:t xml:space="preserve"> </w:t>
      </w:r>
      <w:r w:rsidRPr="007F7AA4">
        <w:rPr>
          <w:rFonts w:cs="Times New Roman"/>
          <w:highlight w:val="yellow"/>
        </w:rPr>
        <w:t>SS</w:t>
      </w:r>
      <w:bookmarkEnd w:id="282"/>
    </w:p>
    <w:p w14:paraId="7A7FAC30" w14:textId="25BB5181" w:rsidR="00A54AF2" w:rsidRPr="007F7AA4" w:rsidRDefault="00A54AF2" w:rsidP="00A54AF2">
      <w:pPr>
        <w:rPr>
          <w:rFonts w:eastAsiaTheme="majorEastAsia" w:cs="Times New Roman"/>
        </w:rPr>
      </w:pPr>
      <w:r w:rsidRPr="007F7AA4">
        <w:rPr>
          <w:rFonts w:eastAsiaTheme="majorEastAsia" w:cs="Times New Roman"/>
        </w:rPr>
        <w:t>参考文档</w:t>
      </w:r>
      <w:r w:rsidRPr="007F7AA4">
        <w:rPr>
          <w:rFonts w:eastAsiaTheme="majorEastAsia" w:cs="Times New Roman"/>
        </w:rPr>
        <w:t>TS 23.038</w:t>
      </w:r>
    </w:p>
    <w:p w14:paraId="1E327E55" w14:textId="77777777" w:rsidR="00A54AF2" w:rsidRPr="007F7AA4" w:rsidRDefault="00A54AF2" w:rsidP="00A54AF2">
      <w:pPr>
        <w:rPr>
          <w:rFonts w:eastAsiaTheme="majorEastAsia" w:cs="Times New Roman"/>
        </w:rPr>
      </w:pPr>
    </w:p>
    <w:p w14:paraId="244A4317" w14:textId="7D3B23C6" w:rsidR="00E44B92" w:rsidRPr="007F7AA4" w:rsidRDefault="00E44B92" w:rsidP="00E44B92">
      <w:pPr>
        <w:pStyle w:val="2"/>
        <w:spacing w:before="156" w:after="156"/>
        <w:rPr>
          <w:rFonts w:cs="Times New Roman"/>
        </w:rPr>
      </w:pPr>
      <w:bookmarkStart w:id="283" w:name="_Toc87714828"/>
      <w:r w:rsidRPr="007F7AA4">
        <w:rPr>
          <w:rFonts w:cs="Times New Roman"/>
        </w:rPr>
        <w:t>呼叫相关问题</w:t>
      </w:r>
      <w:bookmarkEnd w:id="283"/>
    </w:p>
    <w:p w14:paraId="472FA7EE" w14:textId="726A18B3" w:rsidR="00627462" w:rsidRPr="007F7AA4" w:rsidRDefault="00627462" w:rsidP="00627462">
      <w:pPr>
        <w:pStyle w:val="3"/>
        <w:spacing w:before="156" w:after="156"/>
        <w:rPr>
          <w:rFonts w:eastAsiaTheme="majorEastAsia" w:cs="Times New Roman"/>
        </w:rPr>
      </w:pPr>
      <w:bookmarkStart w:id="284" w:name="_Toc87714829"/>
      <w:r w:rsidRPr="007F7AA4">
        <w:rPr>
          <w:rFonts w:eastAsiaTheme="majorEastAsia" w:cs="Times New Roman"/>
        </w:rPr>
        <w:t>VoLTE</w:t>
      </w:r>
      <w:r w:rsidRPr="007F7AA4">
        <w:rPr>
          <w:rFonts w:eastAsiaTheme="majorEastAsia" w:cs="Times New Roman"/>
        </w:rPr>
        <w:t>被叫时无下行</w:t>
      </w:r>
      <w:r w:rsidRPr="007F7AA4">
        <w:rPr>
          <w:rFonts w:eastAsiaTheme="majorEastAsia" w:cs="Times New Roman"/>
        </w:rPr>
        <w:t>RTP</w:t>
      </w:r>
      <w:r w:rsidRPr="007F7AA4">
        <w:rPr>
          <w:rFonts w:eastAsiaTheme="majorEastAsia" w:cs="Times New Roman"/>
        </w:rPr>
        <w:t>包导致无声</w:t>
      </w:r>
      <w:bookmarkEnd w:id="284"/>
    </w:p>
    <w:p w14:paraId="5BDF4480" w14:textId="5004C368" w:rsidR="00627462" w:rsidRPr="007F7AA4" w:rsidRDefault="00C7676F" w:rsidP="00627462">
      <w:pPr>
        <w:rPr>
          <w:rFonts w:eastAsiaTheme="majorEastAsia" w:cs="Times New Roman"/>
        </w:rPr>
      </w:pPr>
      <w:hyperlink r:id="rId136" w:history="1">
        <w:r w:rsidR="00627462" w:rsidRPr="007F7AA4">
          <w:rPr>
            <w:rFonts w:eastAsiaTheme="majorEastAsia" w:cs="Times New Roman"/>
          </w:rPr>
          <w:t>UPGR5G-4385</w:t>
        </w:r>
      </w:hyperlink>
      <w:r w:rsidR="00627462" w:rsidRPr="007F7AA4">
        <w:rPr>
          <w:rFonts w:eastAsiaTheme="majorEastAsia" w:cs="Times New Roman"/>
        </w:rPr>
        <w:t xml:space="preserve"> FT_J22_BeiJing_</w:t>
      </w:r>
      <w:r w:rsidR="00627462" w:rsidRPr="007F7AA4">
        <w:rPr>
          <w:rFonts w:eastAsiaTheme="majorEastAsia" w:cs="Times New Roman"/>
        </w:rPr>
        <w:t>主卡卡一</w:t>
      </w:r>
      <w:r w:rsidR="00627462" w:rsidRPr="007F7AA4">
        <w:rPr>
          <w:rFonts w:eastAsiaTheme="majorEastAsia" w:cs="Times New Roman"/>
        </w:rPr>
        <w:t xml:space="preserve">CMCC 5G VOLTE + </w:t>
      </w:r>
      <w:r w:rsidR="00627462" w:rsidRPr="007F7AA4">
        <w:rPr>
          <w:rFonts w:eastAsiaTheme="majorEastAsia" w:cs="Times New Roman"/>
        </w:rPr>
        <w:t>副卡卡二</w:t>
      </w:r>
      <w:r w:rsidR="00627462" w:rsidRPr="007F7AA4">
        <w:rPr>
          <w:rFonts w:eastAsiaTheme="majorEastAsia" w:cs="Times New Roman"/>
        </w:rPr>
        <w:t>CU 4G VOLTE</w:t>
      </w:r>
      <w:r w:rsidR="00627462" w:rsidRPr="007F7AA4">
        <w:rPr>
          <w:rFonts w:eastAsiaTheme="majorEastAsia" w:cs="Times New Roman"/>
        </w:rPr>
        <w:t>，</w:t>
      </w:r>
      <w:r w:rsidR="00627462" w:rsidRPr="007F7AA4">
        <w:rPr>
          <w:rFonts w:eastAsiaTheme="majorEastAsia" w:cs="Times New Roman"/>
        </w:rPr>
        <w:t>PS</w:t>
      </w:r>
      <w:r w:rsidR="00627462" w:rsidRPr="007F7AA4">
        <w:rPr>
          <w:rFonts w:eastAsiaTheme="majorEastAsia" w:cs="Times New Roman"/>
        </w:rPr>
        <w:t>，</w:t>
      </w:r>
      <w:r w:rsidR="00627462" w:rsidRPr="007F7AA4">
        <w:rPr>
          <w:rFonts w:eastAsiaTheme="majorEastAsia" w:cs="Times New Roman"/>
        </w:rPr>
        <w:t>MO</w:t>
      </w:r>
      <w:r w:rsidR="00627462" w:rsidRPr="007F7AA4">
        <w:rPr>
          <w:rFonts w:eastAsiaTheme="majorEastAsia" w:cs="Times New Roman"/>
        </w:rPr>
        <w:t>端卡</w:t>
      </w:r>
      <w:r w:rsidR="00627462" w:rsidRPr="007F7AA4">
        <w:rPr>
          <w:rFonts w:eastAsiaTheme="majorEastAsia" w:cs="Times New Roman"/>
        </w:rPr>
        <w:t>2</w:t>
      </w:r>
      <w:r w:rsidR="00627462" w:rsidRPr="007F7AA4">
        <w:rPr>
          <w:rFonts w:eastAsiaTheme="majorEastAsia" w:cs="Times New Roman"/>
        </w:rPr>
        <w:t>打</w:t>
      </w:r>
      <w:r w:rsidR="00627462" w:rsidRPr="007F7AA4">
        <w:rPr>
          <w:rFonts w:eastAsiaTheme="majorEastAsia" w:cs="Times New Roman"/>
        </w:rPr>
        <w:t>MT</w:t>
      </w:r>
      <w:r w:rsidR="00627462" w:rsidRPr="007F7AA4">
        <w:rPr>
          <w:rFonts w:eastAsiaTheme="majorEastAsia" w:cs="Times New Roman"/>
        </w:rPr>
        <w:t>端卡</w:t>
      </w:r>
      <w:r w:rsidR="00627462" w:rsidRPr="007F7AA4">
        <w:rPr>
          <w:rFonts w:eastAsiaTheme="majorEastAsia" w:cs="Times New Roman"/>
        </w:rPr>
        <w:t>1</w:t>
      </w:r>
      <w:r w:rsidR="00627462" w:rsidRPr="007F7AA4">
        <w:rPr>
          <w:rFonts w:eastAsiaTheme="majorEastAsia" w:cs="Times New Roman"/>
        </w:rPr>
        <w:t>，</w:t>
      </w:r>
      <w:r w:rsidR="00627462" w:rsidRPr="007F7AA4">
        <w:rPr>
          <w:rFonts w:eastAsiaTheme="majorEastAsia" w:cs="Times New Roman"/>
        </w:rPr>
        <w:t>mt</w:t>
      </w:r>
      <w:r w:rsidR="00627462" w:rsidRPr="007F7AA4">
        <w:rPr>
          <w:rFonts w:eastAsiaTheme="majorEastAsia" w:cs="Times New Roman"/>
        </w:rPr>
        <w:t>端听不见声音（</w:t>
      </w:r>
      <w:r w:rsidR="00627462" w:rsidRPr="007F7AA4">
        <w:rPr>
          <w:rFonts w:eastAsiaTheme="majorEastAsia" w:cs="Times New Roman"/>
        </w:rPr>
        <w:t>1/30</w:t>
      </w:r>
      <w:r w:rsidR="00627462" w:rsidRPr="007F7AA4">
        <w:rPr>
          <w:rFonts w:eastAsiaTheme="majorEastAsia" w:cs="Times New Roman"/>
        </w:rPr>
        <w:t>）</w:t>
      </w:r>
      <w:r w:rsidR="00627462" w:rsidRPr="007F7AA4">
        <w:rPr>
          <w:rFonts w:eastAsiaTheme="majorEastAsia" w:cs="Times New Roman"/>
        </w:rPr>
        <w:t>_0129</w:t>
      </w:r>
    </w:p>
    <w:p w14:paraId="5902918D" w14:textId="25F70A1D" w:rsidR="004A1E0D" w:rsidRPr="007F7AA4" w:rsidRDefault="00627462" w:rsidP="00627462">
      <w:pPr>
        <w:rPr>
          <w:rFonts w:eastAsiaTheme="majorEastAsia" w:cs="Times New Roman"/>
          <w:sz w:val="18"/>
        </w:rPr>
      </w:pPr>
      <w:r w:rsidRPr="007F7AA4">
        <w:rPr>
          <w:rFonts w:eastAsiaTheme="majorEastAsia" w:cs="Times New Roman"/>
          <w:sz w:val="18"/>
        </w:rPr>
        <w:t>MT</w:t>
      </w:r>
      <w:r w:rsidRPr="007F7AA4">
        <w:rPr>
          <w:rFonts w:eastAsiaTheme="majorEastAsia" w:cs="Times New Roman"/>
          <w:sz w:val="18"/>
        </w:rPr>
        <w:t>端</w:t>
      </w:r>
      <w:r w:rsidRPr="007F7AA4">
        <w:rPr>
          <w:rFonts w:eastAsiaTheme="majorEastAsia" w:cs="Times New Roman"/>
          <w:sz w:val="18"/>
        </w:rPr>
        <w:t>LTE</w:t>
      </w:r>
      <w:r w:rsidRPr="007F7AA4">
        <w:rPr>
          <w:rFonts w:eastAsiaTheme="majorEastAsia" w:cs="Times New Roman"/>
          <w:sz w:val="18"/>
        </w:rPr>
        <w:t>信噪比良好，但是没有收到任何的下行</w:t>
      </w:r>
      <w:r w:rsidRPr="007F7AA4">
        <w:rPr>
          <w:rFonts w:eastAsiaTheme="majorEastAsia" w:cs="Times New Roman"/>
          <w:sz w:val="18"/>
        </w:rPr>
        <w:t>RTP</w:t>
      </w:r>
      <w:r w:rsidRPr="007F7AA4">
        <w:rPr>
          <w:rFonts w:eastAsiaTheme="majorEastAsia" w:cs="Times New Roman"/>
          <w:sz w:val="18"/>
        </w:rPr>
        <w:t>包。</w:t>
      </w:r>
    </w:p>
    <w:tbl>
      <w:tblPr>
        <w:tblStyle w:val="a7"/>
        <w:tblW w:w="0" w:type="auto"/>
        <w:tblLook w:val="04A0" w:firstRow="1" w:lastRow="0" w:firstColumn="1" w:lastColumn="0" w:noHBand="0" w:noVBand="1"/>
      </w:tblPr>
      <w:tblGrid>
        <w:gridCol w:w="13454"/>
      </w:tblGrid>
      <w:tr w:rsidR="00FD3565" w:rsidRPr="007F7AA4" w14:paraId="0562583B" w14:textId="77777777" w:rsidTr="00FD3565">
        <w:tc>
          <w:tcPr>
            <w:tcW w:w="13454" w:type="dxa"/>
          </w:tcPr>
          <w:p w14:paraId="126786B7" w14:textId="77777777" w:rsidR="00FD3565" w:rsidRPr="007F7AA4" w:rsidRDefault="00FD3565" w:rsidP="00FD3565">
            <w:pPr>
              <w:rPr>
                <w:rFonts w:eastAsiaTheme="majorEastAsia" w:cs="Times New Roman"/>
                <w:color w:val="172B4D"/>
                <w:kern w:val="0"/>
                <w:szCs w:val="21"/>
              </w:rPr>
            </w:pPr>
            <w:r w:rsidRPr="007F7AA4">
              <w:rPr>
                <w:rFonts w:eastAsiaTheme="majorEastAsia" w:cs="Times New Roman"/>
                <w:b/>
                <w:sz w:val="18"/>
              </w:rPr>
              <w:t>// MO CU VoLTE</w:t>
            </w:r>
          </w:p>
          <w:p w14:paraId="28A7D500" w14:textId="77777777" w:rsidR="00FD3565" w:rsidRPr="007F7AA4" w:rsidRDefault="00FD3565" w:rsidP="00FD3565">
            <w:pPr>
              <w:rPr>
                <w:rFonts w:eastAsiaTheme="majorEastAsia" w:cs="Times New Roman"/>
                <w:sz w:val="18"/>
              </w:rPr>
            </w:pPr>
            <w:r w:rsidRPr="007F7AA4">
              <w:rPr>
                <w:rFonts w:eastAsiaTheme="majorEastAsia" w:cs="Times New Roman"/>
                <w:sz w:val="18"/>
              </w:rPr>
              <w:t>Type Index Time Local Time Module Message Comment Time Differences</w:t>
            </w:r>
          </w:p>
          <w:p w14:paraId="49A33585" w14:textId="77777777" w:rsidR="00FD3565" w:rsidRPr="007F7AA4" w:rsidRDefault="00FD3565" w:rsidP="00FD3565">
            <w:pPr>
              <w:rPr>
                <w:rFonts w:eastAsiaTheme="majorEastAsia" w:cs="Times New Roman"/>
                <w:sz w:val="18"/>
              </w:rPr>
            </w:pPr>
            <w:r w:rsidRPr="007F7AA4">
              <w:rPr>
                <w:rFonts w:eastAsiaTheme="majorEastAsia" w:cs="Times New Roman"/>
                <w:sz w:val="18"/>
              </w:rPr>
              <w:t>OTA 463761 92403247 11:11:33:187 EMM_NASMSG [MS-&gt;NW] EMM_Tracking_Area_Update_Request(EPS update type="EMM_UPDATE_TYPE_COMBINED_TAU", active flag="KAL_FALSE")</w:t>
            </w:r>
          </w:p>
          <w:p w14:paraId="154904F6" w14:textId="77777777" w:rsidR="00FD3565" w:rsidRPr="007F7AA4" w:rsidRDefault="00FD3565" w:rsidP="00FD3565">
            <w:pPr>
              <w:rPr>
                <w:rFonts w:eastAsiaTheme="majorEastAsia" w:cs="Times New Roman"/>
                <w:sz w:val="18"/>
              </w:rPr>
            </w:pPr>
            <w:r w:rsidRPr="007F7AA4">
              <w:rPr>
                <w:rFonts w:eastAsiaTheme="majorEastAsia" w:cs="Times New Roman"/>
                <w:sz w:val="18"/>
              </w:rPr>
              <w:t>SYS 464883 92404022 11:11:33:187 NIL [AT_RX p41,ch3]ATD15701366284;</w:t>
            </w:r>
          </w:p>
          <w:p w14:paraId="2D501C72" w14:textId="77777777" w:rsidR="00FD3565" w:rsidRPr="007F7AA4" w:rsidRDefault="00FD3565" w:rsidP="00FD3565">
            <w:pPr>
              <w:rPr>
                <w:rFonts w:eastAsiaTheme="majorEastAsia" w:cs="Times New Roman"/>
                <w:sz w:val="18"/>
              </w:rPr>
            </w:pPr>
            <w:r w:rsidRPr="007F7AA4">
              <w:rPr>
                <w:rFonts w:eastAsiaTheme="majorEastAsia" w:cs="Times New Roman"/>
                <w:sz w:val="18"/>
              </w:rPr>
              <w:t>OTA 466985 92404680 11:11:33:388 EMM_NASMSG [NW-&gt;MS] EMM_Tracking_Area_Update_Reject(EMM cause="EMM_CAUSE_UE_ID_NOT_DERIVED_BY_NW")</w:t>
            </w:r>
          </w:p>
          <w:p w14:paraId="75601B66" w14:textId="77777777" w:rsidR="00FD3565" w:rsidRPr="007F7AA4" w:rsidRDefault="00FD3565" w:rsidP="00FD3565">
            <w:pPr>
              <w:rPr>
                <w:rFonts w:eastAsiaTheme="majorEastAsia" w:cs="Times New Roman"/>
                <w:sz w:val="18"/>
              </w:rPr>
            </w:pPr>
            <w:r w:rsidRPr="007F7AA4">
              <w:rPr>
                <w:rFonts w:eastAsiaTheme="majorEastAsia" w:cs="Times New Roman"/>
                <w:sz w:val="18"/>
              </w:rPr>
              <w:t>OTA 484177 92410084 11:11:33:588 EMM_NASMSG [MS-&gt;NW] EMM_Attach_Request(EPS attach type="EMM_ATTACH_TYPE_COMBINED_ATTACH")</w:t>
            </w:r>
          </w:p>
          <w:p w14:paraId="03081E08" w14:textId="77777777" w:rsidR="00FD3565" w:rsidRPr="007F7AA4" w:rsidRDefault="00FD3565" w:rsidP="00FD3565">
            <w:pPr>
              <w:rPr>
                <w:rFonts w:eastAsiaTheme="majorEastAsia" w:cs="Times New Roman"/>
                <w:sz w:val="18"/>
              </w:rPr>
            </w:pPr>
            <w:r w:rsidRPr="007F7AA4">
              <w:rPr>
                <w:rFonts w:eastAsiaTheme="majorEastAsia" w:cs="Times New Roman"/>
                <w:sz w:val="18"/>
              </w:rPr>
              <w:t>OTA 493775 92419697 11:11:34:189 EMM_NASMSG [NW-&gt;MS] EMM_Attach_Accept(EPS attach result="EMM_ATTACH_RESULT_COMBINED_ATTACHED")</w:t>
            </w:r>
          </w:p>
          <w:p w14:paraId="6974C3B0" w14:textId="77777777" w:rsidR="00FD3565" w:rsidRPr="007F7AA4" w:rsidRDefault="00FD3565" w:rsidP="00FD3565">
            <w:pPr>
              <w:rPr>
                <w:rFonts w:eastAsiaTheme="majorEastAsia" w:cs="Times New Roman"/>
                <w:sz w:val="18"/>
              </w:rPr>
            </w:pPr>
            <w:r w:rsidRPr="007F7AA4">
              <w:rPr>
                <w:rFonts w:eastAsiaTheme="majorEastAsia" w:cs="Times New Roman"/>
                <w:sz w:val="18"/>
              </w:rPr>
              <w:t>OTA 495110 92419829 11:11:34:189 EMM_NASMSG [MS-&gt;NW] EMM_Attach_Complete</w:t>
            </w:r>
          </w:p>
          <w:p w14:paraId="3F842C47" w14:textId="77777777" w:rsidR="00FD3565" w:rsidRPr="007F7AA4" w:rsidRDefault="00FD3565" w:rsidP="00FD3565">
            <w:pPr>
              <w:rPr>
                <w:rFonts w:eastAsiaTheme="majorEastAsia" w:cs="Times New Roman"/>
                <w:sz w:val="18"/>
              </w:rPr>
            </w:pPr>
            <w:r w:rsidRPr="007F7AA4">
              <w:rPr>
                <w:rFonts w:eastAsiaTheme="majorEastAsia" w:cs="Times New Roman"/>
                <w:sz w:val="18"/>
              </w:rPr>
              <w:t>OTA 502555 92421413 11:11:34:389 EMM_NASMSG [MS-&gt;NW] EMM_Extended_Service_Request(service type="MO_CSFB", CSFB response="CSFB_UNUSED")</w:t>
            </w:r>
          </w:p>
          <w:p w14:paraId="4CA37B81" w14:textId="77777777" w:rsidR="00FD3565" w:rsidRPr="007F7AA4" w:rsidRDefault="00FD3565" w:rsidP="00FD3565">
            <w:pPr>
              <w:rPr>
                <w:rFonts w:eastAsiaTheme="majorEastAsia" w:cs="Times New Roman"/>
                <w:sz w:val="18"/>
              </w:rPr>
            </w:pPr>
            <w:r w:rsidRPr="007F7AA4">
              <w:rPr>
                <w:rFonts w:eastAsiaTheme="majorEastAsia" w:cs="Times New Roman"/>
                <w:sz w:val="18"/>
              </w:rPr>
              <w:t>OTA 503321 92421829 11:11:34:389 ERRC_CONN [NW-&gt;MS] ERRC_RRCConnectionRelease(EARFCN[1650], PCI[396])(cause:[ReleaseCause_other], redirectInfo:[1])</w:t>
            </w:r>
          </w:p>
          <w:p w14:paraId="36C5EA4B" w14:textId="77777777" w:rsidR="00FD3565" w:rsidRPr="007F7AA4" w:rsidRDefault="00FD3565" w:rsidP="00FD3565">
            <w:pPr>
              <w:rPr>
                <w:rFonts w:eastAsiaTheme="majorEastAsia" w:cs="Times New Roman"/>
                <w:sz w:val="18"/>
              </w:rPr>
            </w:pPr>
            <w:r w:rsidRPr="007F7AA4">
              <w:rPr>
                <w:rFonts w:eastAsiaTheme="majorEastAsia" w:cs="Times New Roman"/>
                <w:sz w:val="18"/>
              </w:rPr>
              <w:t>OTA 516405 92452282 11:11:36:398 CC [MS-&gt;NW] CC__SETUP</w:t>
            </w:r>
          </w:p>
          <w:p w14:paraId="61B9FE56" w14:textId="77777777" w:rsidR="00FD3565" w:rsidRPr="007F7AA4" w:rsidRDefault="00FD3565" w:rsidP="00FD3565">
            <w:pPr>
              <w:rPr>
                <w:rFonts w:eastAsiaTheme="majorEastAsia" w:cs="Times New Roman"/>
                <w:sz w:val="18"/>
              </w:rPr>
            </w:pPr>
            <w:r w:rsidRPr="007F7AA4">
              <w:rPr>
                <w:rFonts w:eastAsiaTheme="majorEastAsia" w:cs="Times New Roman"/>
                <w:sz w:val="18"/>
              </w:rPr>
              <w:t>OTA 516968 92454616 11:11:36:599 CC [NW-&gt;MS] CC__CALL_PROCEEDING</w:t>
            </w:r>
          </w:p>
          <w:p w14:paraId="375F00D6" w14:textId="77777777" w:rsidR="00FD3565" w:rsidRPr="007F7AA4" w:rsidRDefault="00FD3565" w:rsidP="00FD3565">
            <w:pPr>
              <w:rPr>
                <w:rFonts w:eastAsiaTheme="majorEastAsia" w:cs="Times New Roman"/>
                <w:sz w:val="18"/>
              </w:rPr>
            </w:pPr>
            <w:r w:rsidRPr="007F7AA4">
              <w:rPr>
                <w:rFonts w:eastAsiaTheme="majorEastAsia" w:cs="Times New Roman"/>
                <w:sz w:val="18"/>
              </w:rPr>
              <w:lastRenderedPageBreak/>
              <w:t>OTA 522054 92477432 11:11:38:001 CC [NW-&gt;MS] CC__ALERTING</w:t>
            </w:r>
          </w:p>
          <w:p w14:paraId="52AFD22E" w14:textId="77777777" w:rsidR="00FD3565" w:rsidRPr="007F7AA4" w:rsidRDefault="00FD3565" w:rsidP="00FD3565">
            <w:pPr>
              <w:rPr>
                <w:rFonts w:eastAsiaTheme="majorEastAsia" w:cs="Times New Roman"/>
                <w:sz w:val="18"/>
              </w:rPr>
            </w:pPr>
            <w:r w:rsidRPr="007F7AA4">
              <w:rPr>
                <w:rFonts w:eastAsiaTheme="majorEastAsia" w:cs="Times New Roman"/>
                <w:sz w:val="18"/>
              </w:rPr>
              <w:t>OTA 543987 92568057 11:11:43:801 CC [NW-&gt;MS] CC__CONNECT</w:t>
            </w:r>
          </w:p>
          <w:p w14:paraId="3E1F10A5" w14:textId="77777777" w:rsidR="00FD3565" w:rsidRPr="007F7AA4" w:rsidRDefault="00FD3565" w:rsidP="00FD3565">
            <w:pPr>
              <w:rPr>
                <w:rFonts w:eastAsiaTheme="majorEastAsia" w:cs="Times New Roman"/>
                <w:sz w:val="18"/>
              </w:rPr>
            </w:pPr>
            <w:r w:rsidRPr="007F7AA4">
              <w:rPr>
                <w:rFonts w:eastAsiaTheme="majorEastAsia" w:cs="Times New Roman"/>
                <w:sz w:val="18"/>
              </w:rPr>
              <w:t>OTA 543990 92568057 11:11:43:801 CC [MS-&gt;NW] CC__CONNECT_ACKNOWLEDGE</w:t>
            </w:r>
          </w:p>
          <w:p w14:paraId="48CE4CED" w14:textId="77777777" w:rsidR="00FD3565" w:rsidRPr="007F7AA4" w:rsidRDefault="00FD3565" w:rsidP="00FD3565">
            <w:pPr>
              <w:rPr>
                <w:rFonts w:eastAsiaTheme="majorEastAsia" w:cs="Times New Roman"/>
                <w:sz w:val="18"/>
              </w:rPr>
            </w:pPr>
            <w:r w:rsidRPr="007F7AA4">
              <w:rPr>
                <w:rFonts w:eastAsiaTheme="majorEastAsia" w:cs="Times New Roman"/>
                <w:sz w:val="18"/>
              </w:rPr>
              <w:t>OTA 703986 92912239 11:12:05:801 CC [MS-&gt;NW] CC__DISCONNECT</w:t>
            </w:r>
          </w:p>
          <w:p w14:paraId="2D6A08C6" w14:textId="77777777" w:rsidR="00FD3565" w:rsidRPr="007F7AA4" w:rsidRDefault="00FD3565" w:rsidP="00FD3565">
            <w:pPr>
              <w:rPr>
                <w:rFonts w:eastAsiaTheme="majorEastAsia" w:cs="Times New Roman"/>
                <w:sz w:val="18"/>
              </w:rPr>
            </w:pPr>
            <w:r w:rsidRPr="007F7AA4">
              <w:rPr>
                <w:rFonts w:eastAsiaTheme="majorEastAsia" w:cs="Times New Roman"/>
                <w:sz w:val="18"/>
              </w:rPr>
              <w:t>OTA 705580 92917430 11:12:06:201 CC [NW-&gt;MS] CC__RELEASE</w:t>
            </w:r>
          </w:p>
          <w:p w14:paraId="57DF6440" w14:textId="77777777" w:rsidR="00FD3565" w:rsidRPr="007F7AA4" w:rsidRDefault="00FD3565" w:rsidP="00FD3565">
            <w:pPr>
              <w:rPr>
                <w:rFonts w:eastAsiaTheme="majorEastAsia" w:cs="Times New Roman"/>
                <w:sz w:val="18"/>
              </w:rPr>
            </w:pPr>
            <w:r w:rsidRPr="007F7AA4">
              <w:rPr>
                <w:rFonts w:eastAsiaTheme="majorEastAsia" w:cs="Times New Roman"/>
                <w:sz w:val="18"/>
              </w:rPr>
              <w:t>OTA 705591 92917431 11:12:06:201 CC [MS-&gt;NW] CC__RELEASE_COMPLETE</w:t>
            </w:r>
          </w:p>
          <w:p w14:paraId="3015E0AA" w14:textId="77777777" w:rsidR="00FD3565" w:rsidRPr="007F7AA4" w:rsidRDefault="00FD3565" w:rsidP="00FD3565">
            <w:pPr>
              <w:rPr>
                <w:rFonts w:eastAsiaTheme="majorEastAsia" w:cs="Times New Roman"/>
                <w:sz w:val="18"/>
              </w:rPr>
            </w:pPr>
            <w:r w:rsidRPr="007F7AA4">
              <w:rPr>
                <w:rFonts w:eastAsiaTheme="majorEastAsia" w:cs="Times New Roman"/>
                <w:sz w:val="18"/>
              </w:rPr>
              <w:t>OTA 711102 92927427 11:12:06:801 ADR_FDD [NW-&gt;MS] FDD_RRC__RRC_CONNECTION_RELEASE_DCCH</w:t>
            </w:r>
          </w:p>
          <w:p w14:paraId="5258A56F" w14:textId="77777777" w:rsidR="00FD3565" w:rsidRPr="007F7AA4" w:rsidRDefault="00FD3565" w:rsidP="00FD3565">
            <w:pPr>
              <w:rPr>
                <w:rFonts w:eastAsiaTheme="majorEastAsia" w:cs="Times New Roman"/>
                <w:sz w:val="18"/>
              </w:rPr>
            </w:pPr>
            <w:r w:rsidRPr="007F7AA4">
              <w:rPr>
                <w:rFonts w:eastAsiaTheme="majorEastAsia" w:cs="Times New Roman"/>
                <w:sz w:val="18"/>
              </w:rPr>
              <w:t>OTA 723605 92934937 11:12:07:207 EMM_NASMSG [MS-&gt;NW] EMM_Tracking_Area_Update_Request(EPS update type="EMM_UPDATE_TYPE_COMBINED_TAU_IMSI_ATTACH", active flag="KAL_FALSE")</w:t>
            </w:r>
          </w:p>
          <w:p w14:paraId="2DCF7EB3" w14:textId="77777777" w:rsidR="00FD3565" w:rsidRPr="007F7AA4" w:rsidRDefault="00FD3565" w:rsidP="00FD3565">
            <w:pPr>
              <w:rPr>
                <w:rFonts w:eastAsiaTheme="majorEastAsia" w:cs="Times New Roman"/>
                <w:sz w:val="18"/>
              </w:rPr>
            </w:pPr>
            <w:r w:rsidRPr="007F7AA4">
              <w:rPr>
                <w:rFonts w:eastAsiaTheme="majorEastAsia" w:cs="Times New Roman"/>
                <w:sz w:val="18"/>
              </w:rPr>
              <w:t>OTA 725190 92935555 11:12:07:207 EMM_NASMSG [NW-&gt;MS] EMM_Tracking_Area_Update_Accept(EPS update result="EMM_UPDATE_RESULT_COMBINED_UPDATED")</w:t>
            </w:r>
          </w:p>
          <w:p w14:paraId="0C3C57AC" w14:textId="77777777" w:rsidR="00FD3565" w:rsidRPr="007F7AA4" w:rsidRDefault="00FD3565" w:rsidP="00FD3565">
            <w:pPr>
              <w:rPr>
                <w:rFonts w:eastAsiaTheme="majorEastAsia" w:cs="Times New Roman"/>
                <w:sz w:val="18"/>
              </w:rPr>
            </w:pPr>
            <w:r w:rsidRPr="007F7AA4">
              <w:rPr>
                <w:rFonts w:eastAsiaTheme="majorEastAsia" w:cs="Times New Roman"/>
                <w:sz w:val="18"/>
              </w:rPr>
              <w:t>OTA 725660 92935600 11:12:07:207 EMM_NASMSG [MS-&gt;NW] EMM_Tracking_Area_Update_Complete</w:t>
            </w:r>
          </w:p>
          <w:p w14:paraId="01FC0F45" w14:textId="77777777" w:rsidR="00FD3565" w:rsidRPr="007F7AA4" w:rsidRDefault="00FD3565" w:rsidP="00FD3565">
            <w:pPr>
              <w:rPr>
                <w:rFonts w:eastAsiaTheme="majorEastAsia" w:cs="Times New Roman"/>
                <w:color w:val="172B4D"/>
                <w:kern w:val="0"/>
                <w:szCs w:val="21"/>
              </w:rPr>
            </w:pPr>
            <w:r w:rsidRPr="007F7AA4">
              <w:rPr>
                <w:rFonts w:eastAsiaTheme="majorEastAsia" w:cs="Times New Roman"/>
                <w:b/>
                <w:sz w:val="18"/>
              </w:rPr>
              <w:t>// MT CM VoLTE</w:t>
            </w:r>
          </w:p>
          <w:p w14:paraId="3DE27CDE" w14:textId="77777777" w:rsidR="00FD3565" w:rsidRPr="007F7AA4" w:rsidRDefault="00FD3565" w:rsidP="00FD3565">
            <w:pPr>
              <w:rPr>
                <w:rFonts w:eastAsiaTheme="majorEastAsia" w:cs="Times New Roman"/>
                <w:sz w:val="18"/>
              </w:rPr>
            </w:pPr>
            <w:r w:rsidRPr="007F7AA4">
              <w:rPr>
                <w:rFonts w:eastAsiaTheme="majorEastAsia" w:cs="Times New Roman"/>
                <w:sz w:val="18"/>
              </w:rPr>
              <w:t>Type Index Time Local Time Module Message Comment Time Differences</w:t>
            </w:r>
          </w:p>
          <w:p w14:paraId="34DD3056" w14:textId="77777777" w:rsidR="00FD3565" w:rsidRPr="007F7AA4" w:rsidRDefault="00FD3565" w:rsidP="00FD3565">
            <w:pPr>
              <w:rPr>
                <w:rFonts w:eastAsiaTheme="majorEastAsia" w:cs="Times New Roman"/>
                <w:sz w:val="18"/>
              </w:rPr>
            </w:pPr>
            <w:r w:rsidRPr="007F7AA4">
              <w:rPr>
                <w:rFonts w:eastAsiaTheme="majorEastAsia" w:cs="Times New Roman"/>
                <w:sz w:val="18"/>
              </w:rPr>
              <w:t>SIP 34 92595908 11:11:39:156 [NW-&gt;MS][P1][S1]INVITE sip:[2409:8100:0C90:09B3:165E:935C:89BA:C63A]:50013 SIP/2.0</w:t>
            </w:r>
          </w:p>
          <w:p w14:paraId="24941C00" w14:textId="77777777" w:rsidR="00FD3565" w:rsidRPr="007F7AA4" w:rsidRDefault="00FD3565" w:rsidP="00FD3565">
            <w:pPr>
              <w:rPr>
                <w:rFonts w:eastAsiaTheme="majorEastAsia" w:cs="Times New Roman"/>
                <w:sz w:val="18"/>
              </w:rPr>
            </w:pPr>
            <w:r w:rsidRPr="007F7AA4">
              <w:rPr>
                <w:rFonts w:eastAsiaTheme="majorEastAsia" w:cs="Times New Roman"/>
                <w:sz w:val="18"/>
              </w:rPr>
              <w:t>SIP 35 92596064 11:11:39:156 [MS-&gt;NW][P1][S1]SIP/2.0 100 Trying</w:t>
            </w:r>
          </w:p>
          <w:p w14:paraId="6102EDC9" w14:textId="77777777" w:rsidR="00FD3565" w:rsidRPr="007F7AA4" w:rsidRDefault="00FD3565" w:rsidP="00FD3565">
            <w:pPr>
              <w:rPr>
                <w:rFonts w:eastAsiaTheme="majorEastAsia" w:cs="Times New Roman"/>
                <w:sz w:val="18"/>
              </w:rPr>
            </w:pPr>
            <w:r w:rsidRPr="007F7AA4">
              <w:rPr>
                <w:rFonts w:eastAsiaTheme="majorEastAsia" w:cs="Times New Roman"/>
                <w:sz w:val="18"/>
              </w:rPr>
              <w:t>SIP 36 92597000 11:11:39:356 [MS-&gt;NW][P1][S1]SIP/2.0 183 Session Progress</w:t>
            </w:r>
          </w:p>
          <w:p w14:paraId="4869244A" w14:textId="77777777" w:rsidR="00FD3565" w:rsidRPr="007F7AA4" w:rsidRDefault="00FD3565" w:rsidP="00FD3565">
            <w:pPr>
              <w:rPr>
                <w:rFonts w:eastAsiaTheme="majorEastAsia" w:cs="Times New Roman"/>
                <w:sz w:val="18"/>
              </w:rPr>
            </w:pPr>
            <w:r w:rsidRPr="007F7AA4">
              <w:rPr>
                <w:rFonts w:eastAsiaTheme="majorEastAsia" w:cs="Times New Roman"/>
                <w:sz w:val="18"/>
              </w:rPr>
              <w:t>SIP 41 92623090 11:11:40:960 [MS-&gt;NW][P1][S1]SIP/2.0 180 Ringing</w:t>
            </w:r>
          </w:p>
          <w:p w14:paraId="04A216C9" w14:textId="77777777" w:rsidR="00FD3565" w:rsidRPr="007F7AA4" w:rsidRDefault="00FD3565" w:rsidP="00FD3565">
            <w:pPr>
              <w:rPr>
                <w:rFonts w:eastAsiaTheme="majorEastAsia" w:cs="Times New Roman"/>
                <w:sz w:val="18"/>
              </w:rPr>
            </w:pPr>
            <w:r w:rsidRPr="007F7AA4">
              <w:rPr>
                <w:rFonts w:eastAsiaTheme="majorEastAsia" w:cs="Times New Roman"/>
                <w:sz w:val="18"/>
              </w:rPr>
              <w:t>SYS 702512 92665500 11:11:43:569 NIL [AT_RX p41,ch3]ATA</w:t>
            </w:r>
          </w:p>
          <w:p w14:paraId="5950BFB6" w14:textId="77777777" w:rsidR="00FD3565" w:rsidRPr="007F7AA4" w:rsidRDefault="00FD3565" w:rsidP="00FD3565">
            <w:pPr>
              <w:rPr>
                <w:rFonts w:eastAsiaTheme="majorEastAsia" w:cs="Times New Roman"/>
                <w:sz w:val="18"/>
              </w:rPr>
            </w:pPr>
            <w:r w:rsidRPr="007F7AA4">
              <w:rPr>
                <w:rFonts w:eastAsiaTheme="majorEastAsia" w:cs="Times New Roman"/>
                <w:sz w:val="18"/>
              </w:rPr>
              <w:t>SIP 42 92665661 11:11:43:569 [MS-&gt;NW][P1][S1]SIP/2.0 200 OK</w:t>
            </w:r>
          </w:p>
          <w:p w14:paraId="09D786C8" w14:textId="77777777" w:rsidR="00FD3565" w:rsidRPr="007F7AA4" w:rsidRDefault="00FD3565" w:rsidP="00FD3565">
            <w:pPr>
              <w:rPr>
                <w:rFonts w:eastAsiaTheme="majorEastAsia" w:cs="Times New Roman"/>
                <w:sz w:val="18"/>
              </w:rPr>
            </w:pPr>
            <w:r w:rsidRPr="007F7AA4">
              <w:rPr>
                <w:rFonts w:eastAsiaTheme="majorEastAsia" w:cs="Times New Roman"/>
                <w:sz w:val="18"/>
              </w:rPr>
              <w:t>SIP 43 92667734 11:11:43:769 [NW-&gt;MS][P1][S1]ACK sip:+8615701366284@[2409:8100:0C90:09B3:165E:935C:89BA:C63A]:50013 SIP/2.0</w:t>
            </w:r>
          </w:p>
          <w:p w14:paraId="2C5A5C15" w14:textId="77777777" w:rsidR="00FD3565" w:rsidRPr="007F7AA4" w:rsidRDefault="00FD3565" w:rsidP="00FD3565">
            <w:pPr>
              <w:rPr>
                <w:rFonts w:eastAsiaTheme="majorEastAsia" w:cs="Times New Roman"/>
                <w:color w:val="FF0000"/>
                <w:kern w:val="0"/>
                <w:szCs w:val="21"/>
              </w:rPr>
            </w:pPr>
            <w:r w:rsidRPr="007F7AA4">
              <w:rPr>
                <w:rFonts w:eastAsiaTheme="majorEastAsia" w:cs="Times New Roman"/>
                <w:b/>
                <w:color w:val="FF0000"/>
                <w:sz w:val="18"/>
              </w:rPr>
              <w:t>// MT</w:t>
            </w:r>
            <w:r w:rsidRPr="007F7AA4">
              <w:rPr>
                <w:rFonts w:eastAsiaTheme="majorEastAsia" w:cs="Times New Roman"/>
                <w:b/>
                <w:color w:val="FF0000"/>
                <w:sz w:val="18"/>
              </w:rPr>
              <w:t>端信噪比良好，但是搜索</w:t>
            </w:r>
            <w:r w:rsidRPr="007F7AA4">
              <w:rPr>
                <w:rFonts w:eastAsiaTheme="majorEastAsia" w:cs="Times New Roman"/>
                <w:b/>
                <w:color w:val="FF0000"/>
                <w:sz w:val="18"/>
              </w:rPr>
              <w:t>[RTP][VOICE][DL]</w:t>
            </w:r>
            <w:r w:rsidRPr="007F7AA4">
              <w:rPr>
                <w:rFonts w:eastAsiaTheme="majorEastAsia" w:cs="Times New Roman"/>
                <w:b/>
                <w:color w:val="FF0000"/>
                <w:sz w:val="18"/>
              </w:rPr>
              <w:t>没有发现在时间点</w:t>
            </w:r>
            <w:r w:rsidRPr="007F7AA4">
              <w:rPr>
                <w:rFonts w:eastAsiaTheme="majorEastAsia" w:cs="Times New Roman"/>
                <w:b/>
                <w:color w:val="FF0000"/>
                <w:sz w:val="18"/>
              </w:rPr>
              <w:t>11:11:43:769</w:t>
            </w:r>
            <w:r w:rsidRPr="007F7AA4">
              <w:rPr>
                <w:rFonts w:eastAsiaTheme="majorEastAsia" w:cs="Times New Roman"/>
                <w:b/>
                <w:color w:val="FF0000"/>
                <w:sz w:val="18"/>
              </w:rPr>
              <w:t>之后的任何下行</w:t>
            </w:r>
            <w:r w:rsidRPr="007F7AA4">
              <w:rPr>
                <w:rFonts w:eastAsiaTheme="majorEastAsia" w:cs="Times New Roman"/>
                <w:b/>
                <w:color w:val="FF0000"/>
                <w:sz w:val="18"/>
              </w:rPr>
              <w:t>RTP</w:t>
            </w:r>
            <w:r w:rsidRPr="007F7AA4">
              <w:rPr>
                <w:rFonts w:eastAsiaTheme="majorEastAsia" w:cs="Times New Roman"/>
                <w:b/>
                <w:color w:val="FF0000"/>
                <w:sz w:val="18"/>
              </w:rPr>
              <w:t>包，需要</w:t>
            </w:r>
            <w:r w:rsidRPr="007F7AA4">
              <w:rPr>
                <w:rFonts w:eastAsiaTheme="majorEastAsia" w:cs="Times New Roman"/>
                <w:b/>
                <w:color w:val="FF0000"/>
                <w:sz w:val="18"/>
              </w:rPr>
              <w:t>MTK</w:t>
            </w:r>
            <w:r w:rsidRPr="007F7AA4">
              <w:rPr>
                <w:rFonts w:eastAsiaTheme="majorEastAsia" w:cs="Times New Roman"/>
                <w:b/>
                <w:color w:val="FF0000"/>
                <w:sz w:val="18"/>
              </w:rPr>
              <w:t>查看异常原因！！！！</w:t>
            </w:r>
          </w:p>
          <w:p w14:paraId="218B58AA" w14:textId="77777777" w:rsidR="00FD3565" w:rsidRPr="007F7AA4" w:rsidRDefault="00FD3565" w:rsidP="00FD3565">
            <w:pPr>
              <w:rPr>
                <w:rFonts w:eastAsiaTheme="majorEastAsia" w:cs="Times New Roman"/>
                <w:color w:val="172B4D"/>
                <w:kern w:val="0"/>
                <w:sz w:val="18"/>
                <w:szCs w:val="21"/>
              </w:rPr>
            </w:pPr>
            <w:r w:rsidRPr="007F7AA4">
              <w:rPr>
                <w:rFonts w:eastAsiaTheme="majorEastAsia" w:cs="Times New Roman"/>
                <w:sz w:val="18"/>
              </w:rPr>
              <w:t>PS 426099 92465525 11:11:30:945 LTECSR [RTP][VOICE][DL] recv ok, sn=12259, pt=108, ts=0x3c53d468, ssrc=0x7f902e05, len=44, call_id=1, DSCP=0x30</w:t>
            </w:r>
          </w:p>
          <w:p w14:paraId="79D52CB9" w14:textId="77777777" w:rsidR="00FD3565" w:rsidRPr="007F7AA4" w:rsidRDefault="00FD3565" w:rsidP="00FD3565">
            <w:pPr>
              <w:rPr>
                <w:rFonts w:eastAsiaTheme="majorEastAsia" w:cs="Times New Roman"/>
                <w:sz w:val="18"/>
              </w:rPr>
            </w:pPr>
            <w:r w:rsidRPr="007F7AA4">
              <w:rPr>
                <w:rFonts w:eastAsiaTheme="majorEastAsia" w:cs="Times New Roman"/>
                <w:sz w:val="18"/>
              </w:rPr>
              <w:t>PS 903120 92982009 11:12:03:971 LTECSR [RTP][VOICE][DL] call_id=1 no_dl_ms(20000) &gt; threshold(96)</w:t>
            </w:r>
          </w:p>
          <w:p w14:paraId="0221B38A" w14:textId="77777777" w:rsidR="00FD3565" w:rsidRPr="007F7AA4" w:rsidRDefault="00FD3565" w:rsidP="00FD3565">
            <w:pPr>
              <w:rPr>
                <w:rFonts w:eastAsiaTheme="majorEastAsia" w:cs="Times New Roman"/>
                <w:sz w:val="18"/>
              </w:rPr>
            </w:pPr>
            <w:r w:rsidRPr="007F7AA4">
              <w:rPr>
                <w:rFonts w:eastAsiaTheme="majorEastAsia" w:cs="Times New Roman"/>
                <w:sz w:val="18"/>
              </w:rPr>
              <w:t>PS 712890 92670065 11:11:43:969 ERRC_MOB [MRM] store PCell: earfcn[41134] pci[25] rsrp[-352] rsrq[-29] sinr[96] snr[95] rs_sinr[91] cell_off[0] cell_state[0] rsrq_on_all_symbols=[KAL_FALSE] rsrq_wideband=[KAL_FALSE]</w:t>
            </w:r>
          </w:p>
          <w:p w14:paraId="61F17233" w14:textId="77777777" w:rsidR="00FD3565" w:rsidRPr="007F7AA4" w:rsidRDefault="00FD3565" w:rsidP="00FD3565">
            <w:pPr>
              <w:rPr>
                <w:rFonts w:eastAsiaTheme="majorEastAsia" w:cs="Times New Roman"/>
                <w:sz w:val="18"/>
              </w:rPr>
            </w:pPr>
            <w:r w:rsidRPr="007F7AA4">
              <w:rPr>
                <w:rFonts w:eastAsiaTheme="majorEastAsia" w:cs="Times New Roman"/>
                <w:sz w:val="18"/>
              </w:rPr>
              <w:t>PS 713364 92670674 11:11:43:969 ERRC_MOB [MRM] store PCell: earfcn[41134] pci[25] rsrp[-351] rsrq[-29] sinr[102] snr[97] rs_sinr[91] cell_off[0] cell_state[0] rsrq_on_all_symbols=[KAL_FALSE] rsrq_wideband=[KAL_FALSE]</w:t>
            </w:r>
          </w:p>
          <w:p w14:paraId="06B6E9CC" w14:textId="77777777" w:rsidR="00FD3565" w:rsidRPr="007F7AA4" w:rsidRDefault="00FD3565" w:rsidP="00FD3565">
            <w:pPr>
              <w:rPr>
                <w:rFonts w:eastAsiaTheme="majorEastAsia" w:cs="Times New Roman"/>
                <w:sz w:val="18"/>
              </w:rPr>
            </w:pPr>
            <w:r w:rsidRPr="007F7AA4">
              <w:rPr>
                <w:rFonts w:eastAsiaTheme="majorEastAsia" w:cs="Times New Roman"/>
                <w:sz w:val="18"/>
              </w:rPr>
              <w:t>SIP 48 93020063 11:12:06:371 [MS-&gt;NW][P1][S1]BYE sip:[2409:8010:8C10:0001:1005:1005:0000:0000]:9900;Hpt=9112_16;CxtId=4;TRC=ffffffff-ffffffff SIP/2.0</w:t>
            </w:r>
          </w:p>
          <w:p w14:paraId="3233E45E" w14:textId="77777777" w:rsidR="00FD3565" w:rsidRPr="007F7AA4" w:rsidRDefault="00FD3565" w:rsidP="00FD3565">
            <w:pPr>
              <w:rPr>
                <w:rFonts w:eastAsiaTheme="majorEastAsia" w:cs="Times New Roman"/>
                <w:sz w:val="18"/>
              </w:rPr>
            </w:pPr>
            <w:r w:rsidRPr="007F7AA4">
              <w:rPr>
                <w:rFonts w:eastAsiaTheme="majorEastAsia" w:cs="Times New Roman"/>
                <w:sz w:val="18"/>
              </w:rPr>
              <w:t>SIP 49 93021301 11:12:06:371 [NW-&gt;MS][P1][S1]SIP/2.0 200 OK</w:t>
            </w:r>
          </w:p>
          <w:p w14:paraId="0BCCB8E7" w14:textId="77777777" w:rsidR="00FD3565" w:rsidRPr="007F7AA4" w:rsidRDefault="00FD3565" w:rsidP="00FD3565">
            <w:pPr>
              <w:rPr>
                <w:rFonts w:eastAsiaTheme="majorEastAsia" w:cs="Times New Roman"/>
                <w:sz w:val="18"/>
              </w:rPr>
            </w:pPr>
          </w:p>
          <w:p w14:paraId="47DE25B9" w14:textId="77777777" w:rsidR="00FD3565" w:rsidRPr="007F7AA4" w:rsidRDefault="00FD3565" w:rsidP="00FD3565">
            <w:pPr>
              <w:rPr>
                <w:rFonts w:eastAsiaTheme="majorEastAsia" w:cs="Times New Roman"/>
              </w:rPr>
            </w:pPr>
            <w:r w:rsidRPr="007F7AA4">
              <w:rPr>
                <w:rFonts w:eastAsiaTheme="majorEastAsia" w:cs="Times New Roman"/>
              </w:rPr>
              <w:t>MTK</w:t>
            </w:r>
            <w:r w:rsidRPr="007F7AA4">
              <w:rPr>
                <w:rFonts w:eastAsiaTheme="majorEastAsia" w:cs="Times New Roman"/>
              </w:rPr>
              <w:t>分析</w:t>
            </w:r>
          </w:p>
          <w:p w14:paraId="3059FFB4" w14:textId="63278957" w:rsidR="00FD3565" w:rsidRPr="007F7AA4" w:rsidRDefault="00FD3565" w:rsidP="00FD3565">
            <w:pPr>
              <w:rPr>
                <w:rFonts w:eastAsiaTheme="majorEastAsia" w:cs="Times New Roman"/>
              </w:rPr>
            </w:pPr>
            <w:r w:rsidRPr="007F7AA4">
              <w:rPr>
                <w:rFonts w:eastAsiaTheme="majorEastAsia" w:cs="Times New Roman"/>
              </w:rPr>
              <w:t>接通后主叫</w:t>
            </w:r>
            <w:r w:rsidRPr="007F7AA4">
              <w:rPr>
                <w:rFonts w:eastAsiaTheme="majorEastAsia" w:cs="Times New Roman"/>
              </w:rPr>
              <w:t>3G</w:t>
            </w:r>
            <w:r w:rsidRPr="007F7AA4">
              <w:rPr>
                <w:rFonts w:eastAsiaTheme="majorEastAsia" w:cs="Times New Roman"/>
              </w:rPr>
              <w:t>端信号质量良好</w:t>
            </w:r>
            <w:r w:rsidR="00285AAB" w:rsidRPr="007F7AA4">
              <w:rPr>
                <w:rFonts w:eastAsiaTheme="majorEastAsia" w:cs="Times New Roman"/>
              </w:rPr>
              <w:t>，</w:t>
            </w:r>
            <w:r w:rsidRPr="007F7AA4">
              <w:rPr>
                <w:rFonts w:eastAsiaTheme="majorEastAsia" w:cs="Times New Roman"/>
              </w:rPr>
              <w:t>底层无异常上报，对端</w:t>
            </w:r>
            <w:r w:rsidRPr="007F7AA4">
              <w:rPr>
                <w:rFonts w:eastAsiaTheme="majorEastAsia" w:cs="Times New Roman"/>
              </w:rPr>
              <w:t>MT</w:t>
            </w:r>
            <w:r w:rsidRPr="007F7AA4">
              <w:rPr>
                <w:rFonts w:eastAsiaTheme="majorEastAsia" w:cs="Times New Roman"/>
              </w:rPr>
              <w:t>这边</w:t>
            </w:r>
            <w:r w:rsidRPr="007F7AA4">
              <w:rPr>
                <w:rFonts w:eastAsiaTheme="majorEastAsia" w:cs="Times New Roman"/>
              </w:rPr>
              <w:t>LTE</w:t>
            </w:r>
            <w:r w:rsidR="00285AAB" w:rsidRPr="007F7AA4">
              <w:rPr>
                <w:rFonts w:eastAsiaTheme="majorEastAsia" w:cs="Times New Roman"/>
              </w:rPr>
              <w:t xml:space="preserve"> </w:t>
            </w:r>
            <w:r w:rsidRPr="007F7AA4">
              <w:rPr>
                <w:rFonts w:eastAsiaTheme="majorEastAsia" w:cs="Times New Roman"/>
              </w:rPr>
              <w:t>CSR</w:t>
            </w:r>
            <w:r w:rsidRPr="007F7AA4">
              <w:rPr>
                <w:rFonts w:eastAsiaTheme="majorEastAsia" w:cs="Times New Roman"/>
              </w:rPr>
              <w:t>没有收到</w:t>
            </w:r>
            <w:r w:rsidRPr="007F7AA4">
              <w:rPr>
                <w:rFonts w:eastAsiaTheme="majorEastAsia" w:cs="Times New Roman"/>
              </w:rPr>
              <w:t>DL RTP</w:t>
            </w:r>
            <w:r w:rsidRPr="007F7AA4">
              <w:rPr>
                <w:rFonts w:eastAsiaTheme="majorEastAsia" w:cs="Times New Roman"/>
              </w:rPr>
              <w:t>语音包，底层检查对应时间点层二接收状态连续，目前来看属于网络下行漏发语音包。</w:t>
            </w:r>
          </w:p>
          <w:p w14:paraId="07B35989" w14:textId="77777777" w:rsidR="00FD3565" w:rsidRPr="007F7AA4" w:rsidRDefault="00FD3565" w:rsidP="00FD3565">
            <w:pPr>
              <w:rPr>
                <w:rFonts w:eastAsiaTheme="majorEastAsia" w:cs="Times New Roman"/>
                <w:sz w:val="18"/>
              </w:rPr>
            </w:pPr>
          </w:p>
          <w:p w14:paraId="067E98A4" w14:textId="77777777" w:rsidR="00FD3565" w:rsidRPr="007F7AA4" w:rsidRDefault="00FD3565" w:rsidP="00FD3565">
            <w:pPr>
              <w:rPr>
                <w:rFonts w:eastAsiaTheme="majorEastAsia" w:cs="Times New Roman"/>
                <w:sz w:val="18"/>
              </w:rPr>
            </w:pPr>
            <w:r w:rsidRPr="007F7AA4">
              <w:rPr>
                <w:rFonts w:eastAsiaTheme="majorEastAsia" w:cs="Times New Roman"/>
                <w:sz w:val="18"/>
              </w:rPr>
              <w:t>MO:</w:t>
            </w:r>
          </w:p>
          <w:p w14:paraId="41B28413" w14:textId="77777777" w:rsidR="00FD3565" w:rsidRPr="007F7AA4" w:rsidRDefault="00FD3565" w:rsidP="00FD3565">
            <w:pPr>
              <w:rPr>
                <w:rFonts w:eastAsiaTheme="majorEastAsia" w:cs="Times New Roman"/>
                <w:sz w:val="18"/>
              </w:rPr>
            </w:pPr>
            <w:r w:rsidRPr="007F7AA4">
              <w:rPr>
                <w:rFonts w:eastAsiaTheme="majorEastAsia" w:cs="Times New Roman"/>
                <w:sz w:val="18"/>
              </w:rPr>
              <w:t>Type</w:t>
            </w:r>
            <w:r w:rsidRPr="007F7AA4">
              <w:rPr>
                <w:rFonts w:eastAsiaTheme="majorEastAsia" w:cs="Times New Roman"/>
                <w:sz w:val="18"/>
              </w:rPr>
              <w:tab/>
              <w:t>Index</w:t>
            </w:r>
            <w:r w:rsidRPr="007F7AA4">
              <w:rPr>
                <w:rFonts w:eastAsiaTheme="majorEastAsia" w:cs="Times New Roman"/>
                <w:sz w:val="18"/>
              </w:rPr>
              <w:tab/>
              <w:t>Time</w:t>
            </w:r>
            <w:r w:rsidRPr="007F7AA4">
              <w:rPr>
                <w:rFonts w:eastAsiaTheme="majorEastAsia" w:cs="Times New Roman"/>
                <w:sz w:val="18"/>
              </w:rPr>
              <w:tab/>
              <w:t>Local Time</w:t>
            </w:r>
            <w:r w:rsidRPr="007F7AA4">
              <w:rPr>
                <w:rFonts w:eastAsiaTheme="majorEastAsia" w:cs="Times New Roman"/>
                <w:sz w:val="18"/>
              </w:rPr>
              <w:tab/>
              <w:t>Module</w:t>
            </w:r>
            <w:r w:rsidRPr="007F7AA4">
              <w:rPr>
                <w:rFonts w:eastAsiaTheme="majorEastAsia" w:cs="Times New Roman"/>
                <w:sz w:val="18"/>
              </w:rPr>
              <w:tab/>
              <w:t>Message</w:t>
            </w:r>
            <w:r w:rsidRPr="007F7AA4">
              <w:rPr>
                <w:rFonts w:eastAsiaTheme="majorEastAsia" w:cs="Times New Roman"/>
                <w:sz w:val="18"/>
              </w:rPr>
              <w:tab/>
              <w:t>Comment</w:t>
            </w:r>
            <w:r w:rsidRPr="007F7AA4">
              <w:rPr>
                <w:rFonts w:eastAsiaTheme="majorEastAsia" w:cs="Times New Roman"/>
                <w:sz w:val="18"/>
              </w:rPr>
              <w:tab/>
              <w:t>Time Differences</w:t>
            </w:r>
          </w:p>
          <w:p w14:paraId="7881A517" w14:textId="77777777" w:rsidR="00FD3565" w:rsidRPr="007F7AA4" w:rsidRDefault="00FD3565" w:rsidP="00FD3565">
            <w:pPr>
              <w:rPr>
                <w:rFonts w:eastAsiaTheme="majorEastAsia" w:cs="Times New Roman"/>
                <w:sz w:val="18"/>
              </w:rPr>
            </w:pPr>
            <w:r w:rsidRPr="007F7AA4">
              <w:rPr>
                <w:rFonts w:eastAsiaTheme="majorEastAsia" w:cs="Times New Roman"/>
                <w:sz w:val="18"/>
              </w:rPr>
              <w:t>OTA</w:t>
            </w:r>
            <w:r w:rsidRPr="007F7AA4">
              <w:rPr>
                <w:rFonts w:eastAsiaTheme="majorEastAsia" w:cs="Times New Roman"/>
                <w:sz w:val="18"/>
              </w:rPr>
              <w:tab/>
              <w:t>502555</w:t>
            </w:r>
            <w:r w:rsidRPr="007F7AA4">
              <w:rPr>
                <w:rFonts w:eastAsiaTheme="majorEastAsia" w:cs="Times New Roman"/>
                <w:sz w:val="18"/>
              </w:rPr>
              <w:tab/>
              <w:t>92421413</w:t>
            </w:r>
            <w:r w:rsidRPr="007F7AA4">
              <w:rPr>
                <w:rFonts w:eastAsiaTheme="majorEastAsia" w:cs="Times New Roman"/>
                <w:sz w:val="18"/>
              </w:rPr>
              <w:tab/>
              <w:t>11:11:34:389</w:t>
            </w:r>
            <w:r w:rsidRPr="007F7AA4">
              <w:rPr>
                <w:rFonts w:eastAsiaTheme="majorEastAsia" w:cs="Times New Roman"/>
                <w:sz w:val="18"/>
              </w:rPr>
              <w:tab/>
              <w:t>EMM_NASMSG</w:t>
            </w:r>
            <w:r w:rsidRPr="007F7AA4">
              <w:rPr>
                <w:rFonts w:eastAsiaTheme="majorEastAsia" w:cs="Times New Roman"/>
                <w:sz w:val="18"/>
              </w:rPr>
              <w:tab/>
              <w:t>[MS-&gt;NW] EMM_Extended_Service_Request(service type="MO_CSFB", CSFB response="CSFB_UNUSED")</w:t>
            </w:r>
          </w:p>
          <w:p w14:paraId="20A75B8B" w14:textId="77777777" w:rsidR="00FD3565" w:rsidRPr="007F7AA4" w:rsidRDefault="00FD3565" w:rsidP="00FD3565">
            <w:pPr>
              <w:rPr>
                <w:rFonts w:eastAsiaTheme="majorEastAsia" w:cs="Times New Roman"/>
                <w:sz w:val="18"/>
              </w:rPr>
            </w:pPr>
            <w:r w:rsidRPr="007F7AA4">
              <w:rPr>
                <w:rFonts w:eastAsiaTheme="majorEastAsia" w:cs="Times New Roman"/>
                <w:sz w:val="18"/>
              </w:rPr>
              <w:t>OTA</w:t>
            </w:r>
            <w:r w:rsidRPr="007F7AA4">
              <w:rPr>
                <w:rFonts w:eastAsiaTheme="majorEastAsia" w:cs="Times New Roman"/>
                <w:sz w:val="18"/>
              </w:rPr>
              <w:tab/>
              <w:t>516405</w:t>
            </w:r>
            <w:r w:rsidRPr="007F7AA4">
              <w:rPr>
                <w:rFonts w:eastAsiaTheme="majorEastAsia" w:cs="Times New Roman"/>
                <w:sz w:val="18"/>
              </w:rPr>
              <w:tab/>
              <w:t>92452282</w:t>
            </w:r>
            <w:r w:rsidRPr="007F7AA4">
              <w:rPr>
                <w:rFonts w:eastAsiaTheme="majorEastAsia" w:cs="Times New Roman"/>
                <w:sz w:val="18"/>
              </w:rPr>
              <w:tab/>
              <w:t>11:11:36:398</w:t>
            </w:r>
            <w:r w:rsidRPr="007F7AA4">
              <w:rPr>
                <w:rFonts w:eastAsiaTheme="majorEastAsia" w:cs="Times New Roman"/>
                <w:sz w:val="18"/>
              </w:rPr>
              <w:tab/>
              <w:t>CC</w:t>
            </w:r>
            <w:r w:rsidRPr="007F7AA4">
              <w:rPr>
                <w:rFonts w:eastAsiaTheme="majorEastAsia" w:cs="Times New Roman"/>
                <w:sz w:val="18"/>
              </w:rPr>
              <w:tab/>
              <w:t>[MS-&gt;NW] CC__SETUP</w:t>
            </w:r>
          </w:p>
          <w:p w14:paraId="4F6FA475" w14:textId="77777777" w:rsidR="00FD3565" w:rsidRPr="007F7AA4" w:rsidRDefault="00FD3565" w:rsidP="00FD3565">
            <w:pPr>
              <w:rPr>
                <w:rFonts w:eastAsiaTheme="majorEastAsia" w:cs="Times New Roman"/>
                <w:sz w:val="18"/>
              </w:rPr>
            </w:pPr>
            <w:r w:rsidRPr="007F7AA4">
              <w:rPr>
                <w:rFonts w:eastAsiaTheme="majorEastAsia" w:cs="Times New Roman"/>
                <w:sz w:val="18"/>
              </w:rPr>
              <w:t>OTA</w:t>
            </w:r>
            <w:r w:rsidRPr="007F7AA4">
              <w:rPr>
                <w:rFonts w:eastAsiaTheme="majorEastAsia" w:cs="Times New Roman"/>
                <w:sz w:val="18"/>
              </w:rPr>
              <w:tab/>
              <w:t>516968</w:t>
            </w:r>
            <w:r w:rsidRPr="007F7AA4">
              <w:rPr>
                <w:rFonts w:eastAsiaTheme="majorEastAsia" w:cs="Times New Roman"/>
                <w:sz w:val="18"/>
              </w:rPr>
              <w:tab/>
              <w:t>92454616</w:t>
            </w:r>
            <w:r w:rsidRPr="007F7AA4">
              <w:rPr>
                <w:rFonts w:eastAsiaTheme="majorEastAsia" w:cs="Times New Roman"/>
                <w:sz w:val="18"/>
              </w:rPr>
              <w:tab/>
              <w:t>11:11:36:599</w:t>
            </w:r>
            <w:r w:rsidRPr="007F7AA4">
              <w:rPr>
                <w:rFonts w:eastAsiaTheme="majorEastAsia" w:cs="Times New Roman"/>
                <w:sz w:val="18"/>
              </w:rPr>
              <w:tab/>
              <w:t>CC</w:t>
            </w:r>
            <w:r w:rsidRPr="007F7AA4">
              <w:rPr>
                <w:rFonts w:eastAsiaTheme="majorEastAsia" w:cs="Times New Roman"/>
                <w:sz w:val="18"/>
              </w:rPr>
              <w:tab/>
              <w:t>[NW-&gt;MS] CC__CALL_PROCEEDING</w:t>
            </w:r>
          </w:p>
          <w:p w14:paraId="090508DB" w14:textId="77777777" w:rsidR="00FD3565" w:rsidRPr="007F7AA4" w:rsidRDefault="00FD3565" w:rsidP="00FD3565">
            <w:pPr>
              <w:rPr>
                <w:rFonts w:eastAsiaTheme="majorEastAsia" w:cs="Times New Roman"/>
                <w:sz w:val="18"/>
              </w:rPr>
            </w:pPr>
            <w:r w:rsidRPr="007F7AA4">
              <w:rPr>
                <w:rFonts w:eastAsiaTheme="majorEastAsia" w:cs="Times New Roman"/>
                <w:sz w:val="18"/>
              </w:rPr>
              <w:t>OTA</w:t>
            </w:r>
            <w:r w:rsidRPr="007F7AA4">
              <w:rPr>
                <w:rFonts w:eastAsiaTheme="majorEastAsia" w:cs="Times New Roman"/>
                <w:sz w:val="18"/>
              </w:rPr>
              <w:tab/>
              <w:t>522054</w:t>
            </w:r>
            <w:r w:rsidRPr="007F7AA4">
              <w:rPr>
                <w:rFonts w:eastAsiaTheme="majorEastAsia" w:cs="Times New Roman"/>
                <w:sz w:val="18"/>
              </w:rPr>
              <w:tab/>
              <w:t>92477432</w:t>
            </w:r>
            <w:r w:rsidRPr="007F7AA4">
              <w:rPr>
                <w:rFonts w:eastAsiaTheme="majorEastAsia" w:cs="Times New Roman"/>
                <w:sz w:val="18"/>
              </w:rPr>
              <w:tab/>
              <w:t>11:11:38:001</w:t>
            </w:r>
            <w:r w:rsidRPr="007F7AA4">
              <w:rPr>
                <w:rFonts w:eastAsiaTheme="majorEastAsia" w:cs="Times New Roman"/>
                <w:sz w:val="18"/>
              </w:rPr>
              <w:tab/>
              <w:t>CC</w:t>
            </w:r>
            <w:r w:rsidRPr="007F7AA4">
              <w:rPr>
                <w:rFonts w:eastAsiaTheme="majorEastAsia" w:cs="Times New Roman"/>
                <w:sz w:val="18"/>
              </w:rPr>
              <w:tab/>
              <w:t>[NW-&gt;MS] CC__ALERTING</w:t>
            </w:r>
          </w:p>
          <w:p w14:paraId="21315FB3" w14:textId="77777777" w:rsidR="00FD3565" w:rsidRPr="007F7AA4" w:rsidRDefault="00FD3565" w:rsidP="00FD3565">
            <w:pPr>
              <w:rPr>
                <w:rFonts w:eastAsiaTheme="majorEastAsia" w:cs="Times New Roman"/>
                <w:sz w:val="18"/>
              </w:rPr>
            </w:pPr>
            <w:r w:rsidRPr="007F7AA4">
              <w:rPr>
                <w:rFonts w:eastAsiaTheme="majorEastAsia" w:cs="Times New Roman"/>
                <w:sz w:val="18"/>
              </w:rPr>
              <w:t>OTA</w:t>
            </w:r>
            <w:r w:rsidRPr="007F7AA4">
              <w:rPr>
                <w:rFonts w:eastAsiaTheme="majorEastAsia" w:cs="Times New Roman"/>
                <w:sz w:val="18"/>
              </w:rPr>
              <w:tab/>
              <w:t>531567</w:t>
            </w:r>
            <w:r w:rsidRPr="007F7AA4">
              <w:rPr>
                <w:rFonts w:eastAsiaTheme="majorEastAsia" w:cs="Times New Roman"/>
                <w:sz w:val="18"/>
              </w:rPr>
              <w:tab/>
              <w:t>92520557</w:t>
            </w:r>
            <w:r w:rsidRPr="007F7AA4">
              <w:rPr>
                <w:rFonts w:eastAsiaTheme="majorEastAsia" w:cs="Times New Roman"/>
                <w:sz w:val="18"/>
              </w:rPr>
              <w:tab/>
              <w:t>11:11:40:801</w:t>
            </w:r>
            <w:r w:rsidRPr="007F7AA4">
              <w:rPr>
                <w:rFonts w:eastAsiaTheme="majorEastAsia" w:cs="Times New Roman"/>
                <w:sz w:val="18"/>
              </w:rPr>
              <w:tab/>
              <w:t>CC</w:t>
            </w:r>
            <w:r w:rsidRPr="007F7AA4">
              <w:rPr>
                <w:rFonts w:eastAsiaTheme="majorEastAsia" w:cs="Times New Roman"/>
                <w:sz w:val="18"/>
              </w:rPr>
              <w:tab/>
              <w:t>[NW-&gt;MS] CC__PROGRESS</w:t>
            </w:r>
          </w:p>
          <w:p w14:paraId="7E311AF5" w14:textId="77777777" w:rsidR="00FD3565" w:rsidRPr="007F7AA4" w:rsidRDefault="00FD3565" w:rsidP="00FD3565">
            <w:pPr>
              <w:rPr>
                <w:rFonts w:eastAsiaTheme="majorEastAsia" w:cs="Times New Roman"/>
                <w:sz w:val="18"/>
              </w:rPr>
            </w:pPr>
            <w:r w:rsidRPr="007F7AA4">
              <w:rPr>
                <w:rFonts w:eastAsiaTheme="majorEastAsia" w:cs="Times New Roman"/>
                <w:sz w:val="18"/>
              </w:rPr>
              <w:t>OTA</w:t>
            </w:r>
            <w:r w:rsidRPr="007F7AA4">
              <w:rPr>
                <w:rFonts w:eastAsiaTheme="majorEastAsia" w:cs="Times New Roman"/>
                <w:sz w:val="18"/>
              </w:rPr>
              <w:tab/>
              <w:t>543987</w:t>
            </w:r>
            <w:r w:rsidRPr="007F7AA4">
              <w:rPr>
                <w:rFonts w:eastAsiaTheme="majorEastAsia" w:cs="Times New Roman"/>
                <w:sz w:val="18"/>
              </w:rPr>
              <w:tab/>
              <w:t>92568057</w:t>
            </w:r>
            <w:r w:rsidRPr="007F7AA4">
              <w:rPr>
                <w:rFonts w:eastAsiaTheme="majorEastAsia" w:cs="Times New Roman"/>
                <w:sz w:val="18"/>
              </w:rPr>
              <w:tab/>
              <w:t>11:11:43:801</w:t>
            </w:r>
            <w:r w:rsidRPr="007F7AA4">
              <w:rPr>
                <w:rFonts w:eastAsiaTheme="majorEastAsia" w:cs="Times New Roman"/>
                <w:sz w:val="18"/>
              </w:rPr>
              <w:tab/>
              <w:t>CC</w:t>
            </w:r>
            <w:r w:rsidRPr="007F7AA4">
              <w:rPr>
                <w:rFonts w:eastAsiaTheme="majorEastAsia" w:cs="Times New Roman"/>
                <w:sz w:val="18"/>
              </w:rPr>
              <w:tab/>
              <w:t>[NW-&gt;MS] CC__CONNECT</w:t>
            </w:r>
          </w:p>
          <w:p w14:paraId="3CE42D67" w14:textId="77777777" w:rsidR="00FD3565" w:rsidRPr="007F7AA4" w:rsidRDefault="00FD3565" w:rsidP="00FD3565">
            <w:pPr>
              <w:rPr>
                <w:rFonts w:eastAsiaTheme="majorEastAsia" w:cs="Times New Roman"/>
                <w:sz w:val="18"/>
              </w:rPr>
            </w:pPr>
            <w:r w:rsidRPr="007F7AA4">
              <w:rPr>
                <w:rFonts w:eastAsiaTheme="majorEastAsia" w:cs="Times New Roman"/>
                <w:sz w:val="18"/>
              </w:rPr>
              <w:t>OTA</w:t>
            </w:r>
            <w:r w:rsidRPr="007F7AA4">
              <w:rPr>
                <w:rFonts w:eastAsiaTheme="majorEastAsia" w:cs="Times New Roman"/>
                <w:sz w:val="18"/>
              </w:rPr>
              <w:tab/>
              <w:t>543990</w:t>
            </w:r>
            <w:r w:rsidRPr="007F7AA4">
              <w:rPr>
                <w:rFonts w:eastAsiaTheme="majorEastAsia" w:cs="Times New Roman"/>
                <w:sz w:val="18"/>
              </w:rPr>
              <w:tab/>
              <w:t>92568057</w:t>
            </w:r>
            <w:r w:rsidRPr="007F7AA4">
              <w:rPr>
                <w:rFonts w:eastAsiaTheme="majorEastAsia" w:cs="Times New Roman"/>
                <w:sz w:val="18"/>
              </w:rPr>
              <w:tab/>
              <w:t>11:11:43:801</w:t>
            </w:r>
            <w:r w:rsidRPr="007F7AA4">
              <w:rPr>
                <w:rFonts w:eastAsiaTheme="majorEastAsia" w:cs="Times New Roman"/>
                <w:sz w:val="18"/>
              </w:rPr>
              <w:tab/>
              <w:t>CC</w:t>
            </w:r>
            <w:r w:rsidRPr="007F7AA4">
              <w:rPr>
                <w:rFonts w:eastAsiaTheme="majorEastAsia" w:cs="Times New Roman"/>
                <w:sz w:val="18"/>
              </w:rPr>
              <w:tab/>
              <w:t>[MS-&gt;NW] CC__CONNECT_ACKNOWLEDGE</w:t>
            </w:r>
          </w:p>
          <w:p w14:paraId="18AEA0C3" w14:textId="77777777" w:rsidR="00FD3565" w:rsidRPr="007F7AA4" w:rsidRDefault="00FD3565" w:rsidP="00FD3565">
            <w:pPr>
              <w:rPr>
                <w:rFonts w:eastAsiaTheme="majorEastAsia" w:cs="Times New Roman"/>
                <w:b/>
                <w:sz w:val="18"/>
              </w:rPr>
            </w:pPr>
            <w:r w:rsidRPr="007F7AA4">
              <w:rPr>
                <w:rFonts w:eastAsiaTheme="majorEastAsia" w:cs="Times New Roman"/>
                <w:b/>
                <w:sz w:val="18"/>
              </w:rPr>
              <w:t>PS</w:t>
            </w:r>
            <w:r w:rsidRPr="007F7AA4">
              <w:rPr>
                <w:rFonts w:eastAsiaTheme="majorEastAsia" w:cs="Times New Roman"/>
                <w:b/>
                <w:sz w:val="18"/>
              </w:rPr>
              <w:tab/>
              <w:t>652089</w:t>
            </w:r>
            <w:r w:rsidRPr="007F7AA4">
              <w:rPr>
                <w:rFonts w:eastAsiaTheme="majorEastAsia" w:cs="Times New Roman"/>
                <w:b/>
                <w:sz w:val="18"/>
              </w:rPr>
              <w:tab/>
              <w:t>92813691</w:t>
            </w:r>
            <w:r w:rsidRPr="007F7AA4">
              <w:rPr>
                <w:rFonts w:eastAsiaTheme="majorEastAsia" w:cs="Times New Roman"/>
                <w:b/>
                <w:sz w:val="18"/>
              </w:rPr>
              <w:tab/>
              <w:t>11:11:59:401</w:t>
            </w:r>
            <w:r w:rsidRPr="007F7AA4">
              <w:rPr>
                <w:rFonts w:eastAsiaTheme="majorEastAsia" w:cs="Times New Roman"/>
                <w:b/>
                <w:sz w:val="18"/>
              </w:rPr>
              <w:tab/>
              <w:t>MEME_FDD</w:t>
            </w:r>
            <w:r w:rsidRPr="007F7AA4">
              <w:rPr>
                <w:rFonts w:eastAsiaTheme="majorEastAsia" w:cs="Times New Roman"/>
                <w:b/>
                <w:sz w:val="18"/>
              </w:rPr>
              <w:tab/>
              <w:t>MEME: PSC 248, RSCP -65 (-66), EcN0 -9 (-8), RRC_FDD_DB_CellType_monitored, SyncInfo(1), TM(26112), OFF(2), CIO 0, dbIdx 115, active 1</w:t>
            </w:r>
          </w:p>
          <w:p w14:paraId="7E5A123B" w14:textId="77777777" w:rsidR="00FD3565" w:rsidRPr="007F7AA4" w:rsidRDefault="00FD3565" w:rsidP="00FD3565">
            <w:pPr>
              <w:rPr>
                <w:rFonts w:eastAsiaTheme="majorEastAsia" w:cs="Times New Roman"/>
                <w:sz w:val="18"/>
              </w:rPr>
            </w:pPr>
            <w:r w:rsidRPr="007F7AA4">
              <w:rPr>
                <w:rFonts w:eastAsiaTheme="majorEastAsia" w:cs="Times New Roman"/>
                <w:sz w:val="18"/>
              </w:rPr>
              <w:t>PS</w:t>
            </w:r>
            <w:r w:rsidRPr="007F7AA4">
              <w:rPr>
                <w:rFonts w:eastAsiaTheme="majorEastAsia" w:cs="Times New Roman"/>
                <w:sz w:val="18"/>
              </w:rPr>
              <w:tab/>
              <w:t>669196</w:t>
            </w:r>
            <w:r w:rsidRPr="007F7AA4">
              <w:rPr>
                <w:rFonts w:eastAsiaTheme="majorEastAsia" w:cs="Times New Roman"/>
                <w:sz w:val="18"/>
              </w:rPr>
              <w:tab/>
              <w:t>92840254</w:t>
            </w:r>
            <w:r w:rsidRPr="007F7AA4">
              <w:rPr>
                <w:rFonts w:eastAsiaTheme="majorEastAsia" w:cs="Times New Roman"/>
                <w:sz w:val="18"/>
              </w:rPr>
              <w:tab/>
              <w:t>11:12:01:201</w:t>
            </w:r>
            <w:r w:rsidRPr="007F7AA4">
              <w:rPr>
                <w:rFonts w:eastAsiaTheme="majorEastAsia" w:cs="Times New Roman"/>
                <w:sz w:val="18"/>
              </w:rPr>
              <w:tab/>
              <w:t>MEME_FDD</w:t>
            </w:r>
            <w:r w:rsidRPr="007F7AA4">
              <w:rPr>
                <w:rFonts w:eastAsiaTheme="majorEastAsia" w:cs="Times New Roman"/>
                <w:sz w:val="18"/>
              </w:rPr>
              <w:tab/>
              <w:t>MEME: PSC 241, RSCP -62 (-62), EcN0 -3 (-3), RRC_FDD_DB_CellType_monitored, SyncInfo(1), TM(26369), OFF(2), CIO 0, dbIdx 128, active 1</w:t>
            </w:r>
          </w:p>
          <w:p w14:paraId="607A66E1" w14:textId="77777777" w:rsidR="00FD3565" w:rsidRPr="007F7AA4" w:rsidRDefault="00FD3565" w:rsidP="00FD3565">
            <w:pPr>
              <w:rPr>
                <w:rFonts w:eastAsiaTheme="majorEastAsia" w:cs="Times New Roman"/>
                <w:sz w:val="18"/>
              </w:rPr>
            </w:pPr>
            <w:r w:rsidRPr="007F7AA4">
              <w:rPr>
                <w:rFonts w:eastAsiaTheme="majorEastAsia" w:cs="Times New Roman"/>
                <w:sz w:val="18"/>
              </w:rPr>
              <w:t>PS</w:t>
            </w:r>
            <w:r w:rsidRPr="007F7AA4">
              <w:rPr>
                <w:rFonts w:eastAsiaTheme="majorEastAsia" w:cs="Times New Roman"/>
                <w:sz w:val="18"/>
              </w:rPr>
              <w:tab/>
              <w:t>688077</w:t>
            </w:r>
            <w:r w:rsidRPr="007F7AA4">
              <w:rPr>
                <w:rFonts w:eastAsiaTheme="majorEastAsia" w:cs="Times New Roman"/>
                <w:sz w:val="18"/>
              </w:rPr>
              <w:tab/>
              <w:t>92876191</w:t>
            </w:r>
            <w:r w:rsidRPr="007F7AA4">
              <w:rPr>
                <w:rFonts w:eastAsiaTheme="majorEastAsia" w:cs="Times New Roman"/>
                <w:sz w:val="18"/>
              </w:rPr>
              <w:tab/>
              <w:t>11:12:03:401</w:t>
            </w:r>
            <w:r w:rsidRPr="007F7AA4">
              <w:rPr>
                <w:rFonts w:eastAsiaTheme="majorEastAsia" w:cs="Times New Roman"/>
                <w:sz w:val="18"/>
              </w:rPr>
              <w:tab/>
              <w:t>MEME_FDD</w:t>
            </w:r>
            <w:r w:rsidRPr="007F7AA4">
              <w:rPr>
                <w:rFonts w:eastAsiaTheme="majorEastAsia" w:cs="Times New Roman"/>
                <w:sz w:val="18"/>
              </w:rPr>
              <w:tab/>
              <w:t>MEME: PSC 241, RSCP -57 (-57), EcN0 -2 (-2), RRC_FDD_DB_CellType_monitored, SyncInfo(1), TM(26368), OFF(2), CIO 0, dbIdx 128, active 1</w:t>
            </w:r>
          </w:p>
          <w:p w14:paraId="52C9B2E8" w14:textId="77777777" w:rsidR="00FD3565" w:rsidRPr="007F7AA4" w:rsidRDefault="00FD3565" w:rsidP="00FD3565">
            <w:pPr>
              <w:rPr>
                <w:rFonts w:eastAsiaTheme="majorEastAsia" w:cs="Times New Roman"/>
                <w:sz w:val="18"/>
              </w:rPr>
            </w:pPr>
            <w:r w:rsidRPr="007F7AA4">
              <w:rPr>
                <w:rFonts w:eastAsiaTheme="majorEastAsia" w:cs="Times New Roman"/>
                <w:sz w:val="18"/>
              </w:rPr>
              <w:t>PS</w:t>
            </w:r>
            <w:r w:rsidRPr="007F7AA4">
              <w:rPr>
                <w:rFonts w:eastAsiaTheme="majorEastAsia" w:cs="Times New Roman"/>
                <w:sz w:val="18"/>
              </w:rPr>
              <w:tab/>
              <w:t>697375</w:t>
            </w:r>
            <w:r w:rsidRPr="007F7AA4">
              <w:rPr>
                <w:rFonts w:eastAsiaTheme="majorEastAsia" w:cs="Times New Roman"/>
                <w:sz w:val="18"/>
              </w:rPr>
              <w:tab/>
              <w:t>92890254</w:t>
            </w:r>
            <w:r w:rsidRPr="007F7AA4">
              <w:rPr>
                <w:rFonts w:eastAsiaTheme="majorEastAsia" w:cs="Times New Roman"/>
                <w:sz w:val="18"/>
              </w:rPr>
              <w:tab/>
              <w:t>11:12:04:401</w:t>
            </w:r>
            <w:r w:rsidRPr="007F7AA4">
              <w:rPr>
                <w:rFonts w:eastAsiaTheme="majorEastAsia" w:cs="Times New Roman"/>
                <w:sz w:val="18"/>
              </w:rPr>
              <w:tab/>
              <w:t>MEME_FDD</w:t>
            </w:r>
            <w:r w:rsidRPr="007F7AA4">
              <w:rPr>
                <w:rFonts w:eastAsiaTheme="majorEastAsia" w:cs="Times New Roman"/>
                <w:sz w:val="18"/>
              </w:rPr>
              <w:tab/>
              <w:t>MEME: PSC 241, RSCP -70 (-70), EcN0 -5 (-5), RRC_FDD_DB_CellType_monitored, SyncInfo(1), TM(26368), OFF(2), CIO 0, dbIdx 128, active 1</w:t>
            </w:r>
          </w:p>
          <w:p w14:paraId="1EE16113" w14:textId="77777777" w:rsidR="00FD3565" w:rsidRPr="007F7AA4" w:rsidRDefault="00FD3565" w:rsidP="00FD3565">
            <w:pPr>
              <w:rPr>
                <w:rFonts w:eastAsiaTheme="majorEastAsia" w:cs="Times New Roman"/>
                <w:sz w:val="18"/>
              </w:rPr>
            </w:pPr>
            <w:r w:rsidRPr="007F7AA4">
              <w:rPr>
                <w:rFonts w:eastAsiaTheme="majorEastAsia" w:cs="Times New Roman"/>
                <w:sz w:val="18"/>
              </w:rPr>
              <w:t>PS</w:t>
            </w:r>
            <w:r w:rsidRPr="007F7AA4">
              <w:rPr>
                <w:rFonts w:eastAsiaTheme="majorEastAsia" w:cs="Times New Roman"/>
                <w:sz w:val="18"/>
              </w:rPr>
              <w:tab/>
              <w:t>701105</w:t>
            </w:r>
            <w:r w:rsidRPr="007F7AA4">
              <w:rPr>
                <w:rFonts w:eastAsiaTheme="majorEastAsia" w:cs="Times New Roman"/>
                <w:sz w:val="18"/>
              </w:rPr>
              <w:tab/>
              <w:t>92902755</w:t>
            </w:r>
            <w:r w:rsidRPr="007F7AA4">
              <w:rPr>
                <w:rFonts w:eastAsiaTheme="majorEastAsia" w:cs="Times New Roman"/>
                <w:sz w:val="18"/>
              </w:rPr>
              <w:tab/>
              <w:t>11:12:05:201</w:t>
            </w:r>
            <w:r w:rsidRPr="007F7AA4">
              <w:rPr>
                <w:rFonts w:eastAsiaTheme="majorEastAsia" w:cs="Times New Roman"/>
                <w:sz w:val="18"/>
              </w:rPr>
              <w:tab/>
              <w:t>MEME_FDD</w:t>
            </w:r>
            <w:r w:rsidRPr="007F7AA4">
              <w:rPr>
                <w:rFonts w:eastAsiaTheme="majorEastAsia" w:cs="Times New Roman"/>
                <w:sz w:val="18"/>
              </w:rPr>
              <w:tab/>
              <w:t>MEME: PSC 241, RSCP -73 (-72), EcN0 -6 (-6), RRC_FDD_DB_CellType_monitored, SyncInfo(1), TM(26368), OFF(2), CIO 0, dbIdx 128, active 1</w:t>
            </w:r>
          </w:p>
          <w:p w14:paraId="4755D3DE" w14:textId="77777777" w:rsidR="00FD3565" w:rsidRPr="007F7AA4" w:rsidRDefault="00FD3565" w:rsidP="00FD3565">
            <w:pPr>
              <w:rPr>
                <w:rFonts w:eastAsiaTheme="majorEastAsia" w:cs="Times New Roman"/>
                <w:sz w:val="18"/>
              </w:rPr>
            </w:pPr>
            <w:r w:rsidRPr="007F7AA4">
              <w:rPr>
                <w:rFonts w:eastAsiaTheme="majorEastAsia" w:cs="Times New Roman"/>
                <w:sz w:val="18"/>
              </w:rPr>
              <w:t>OTA</w:t>
            </w:r>
            <w:r w:rsidRPr="007F7AA4">
              <w:rPr>
                <w:rFonts w:eastAsiaTheme="majorEastAsia" w:cs="Times New Roman"/>
                <w:sz w:val="18"/>
              </w:rPr>
              <w:tab/>
              <w:t>703986</w:t>
            </w:r>
            <w:r w:rsidRPr="007F7AA4">
              <w:rPr>
                <w:rFonts w:eastAsiaTheme="majorEastAsia" w:cs="Times New Roman"/>
                <w:sz w:val="18"/>
              </w:rPr>
              <w:tab/>
              <w:t>92912239</w:t>
            </w:r>
            <w:r w:rsidRPr="007F7AA4">
              <w:rPr>
                <w:rFonts w:eastAsiaTheme="majorEastAsia" w:cs="Times New Roman"/>
                <w:sz w:val="18"/>
              </w:rPr>
              <w:tab/>
              <w:t>11:12:05:801</w:t>
            </w:r>
            <w:r w:rsidRPr="007F7AA4">
              <w:rPr>
                <w:rFonts w:eastAsiaTheme="majorEastAsia" w:cs="Times New Roman"/>
                <w:sz w:val="18"/>
              </w:rPr>
              <w:tab/>
              <w:t>CC</w:t>
            </w:r>
            <w:r w:rsidRPr="007F7AA4">
              <w:rPr>
                <w:rFonts w:eastAsiaTheme="majorEastAsia" w:cs="Times New Roman"/>
                <w:sz w:val="18"/>
              </w:rPr>
              <w:tab/>
              <w:t>[MS-&gt;NW] CC__DISCONNECT</w:t>
            </w:r>
          </w:p>
          <w:p w14:paraId="42ADCDCE" w14:textId="77777777" w:rsidR="00FD3565" w:rsidRPr="007F7AA4" w:rsidRDefault="00FD3565" w:rsidP="00FD3565">
            <w:pPr>
              <w:rPr>
                <w:rFonts w:eastAsiaTheme="majorEastAsia" w:cs="Times New Roman"/>
                <w:sz w:val="18"/>
              </w:rPr>
            </w:pPr>
          </w:p>
          <w:p w14:paraId="20BD2FBB" w14:textId="77777777" w:rsidR="00FD3565" w:rsidRPr="007F7AA4" w:rsidRDefault="00FD3565" w:rsidP="00FD3565">
            <w:pPr>
              <w:rPr>
                <w:rFonts w:eastAsiaTheme="majorEastAsia" w:cs="Times New Roman"/>
                <w:sz w:val="18"/>
              </w:rPr>
            </w:pPr>
            <w:r w:rsidRPr="007F7AA4">
              <w:rPr>
                <w:rFonts w:eastAsiaTheme="majorEastAsia" w:cs="Times New Roman"/>
                <w:sz w:val="18"/>
              </w:rPr>
              <w:t>MT:</w:t>
            </w:r>
          </w:p>
          <w:p w14:paraId="14DCCEE3" w14:textId="77777777" w:rsidR="00FD3565" w:rsidRPr="007F7AA4" w:rsidRDefault="00FD3565" w:rsidP="00FD3565">
            <w:pPr>
              <w:rPr>
                <w:rFonts w:eastAsiaTheme="majorEastAsia" w:cs="Times New Roman"/>
                <w:sz w:val="18"/>
              </w:rPr>
            </w:pPr>
            <w:r w:rsidRPr="007F7AA4">
              <w:rPr>
                <w:rFonts w:eastAsiaTheme="majorEastAsia" w:cs="Times New Roman"/>
                <w:sz w:val="18"/>
              </w:rPr>
              <w:t>***SIP</w:t>
            </w:r>
            <w:r w:rsidRPr="007F7AA4">
              <w:rPr>
                <w:rFonts w:eastAsiaTheme="majorEastAsia" w:cs="Times New Roman"/>
                <w:sz w:val="18"/>
              </w:rPr>
              <w:tab/>
              <w:t>160</w:t>
            </w:r>
            <w:r w:rsidRPr="007F7AA4">
              <w:rPr>
                <w:rFonts w:eastAsiaTheme="majorEastAsia" w:cs="Times New Roman"/>
                <w:sz w:val="18"/>
              </w:rPr>
              <w:tab/>
              <w:t>92595908</w:t>
            </w:r>
            <w:r w:rsidRPr="007F7AA4">
              <w:rPr>
                <w:rFonts w:eastAsiaTheme="majorEastAsia" w:cs="Times New Roman"/>
                <w:sz w:val="18"/>
              </w:rPr>
              <w:tab/>
              <w:t>11:11:39:251</w:t>
            </w:r>
            <w:r w:rsidRPr="007F7AA4">
              <w:rPr>
                <w:rFonts w:eastAsiaTheme="majorEastAsia" w:cs="Times New Roman"/>
                <w:sz w:val="18"/>
              </w:rPr>
              <w:tab/>
              <w:t xml:space="preserve"> </w:t>
            </w:r>
            <w:r w:rsidRPr="007F7AA4">
              <w:rPr>
                <w:rFonts w:eastAsiaTheme="majorEastAsia" w:cs="Times New Roman"/>
                <w:sz w:val="18"/>
              </w:rPr>
              <w:tab/>
              <w:t>[NW-&gt;MS][P1][S1]INVITE sip:[2409:8100:0C90:09B3:165E:935C:89BA:C63A]:50013 SIP/2.0</w:t>
            </w:r>
          </w:p>
          <w:p w14:paraId="75F9858C" w14:textId="77777777" w:rsidR="00FD3565" w:rsidRPr="007F7AA4" w:rsidRDefault="00FD3565" w:rsidP="00FD3565">
            <w:pPr>
              <w:rPr>
                <w:rFonts w:eastAsiaTheme="majorEastAsia" w:cs="Times New Roman"/>
                <w:sz w:val="18"/>
              </w:rPr>
            </w:pPr>
            <w:r w:rsidRPr="007F7AA4">
              <w:rPr>
                <w:rFonts w:eastAsiaTheme="majorEastAsia" w:cs="Times New Roman"/>
                <w:sz w:val="18"/>
              </w:rPr>
              <w:t>OTA</w:t>
            </w:r>
            <w:r w:rsidRPr="007F7AA4">
              <w:rPr>
                <w:rFonts w:eastAsiaTheme="majorEastAsia" w:cs="Times New Roman"/>
                <w:sz w:val="18"/>
              </w:rPr>
              <w:tab/>
              <w:t>3185295</w:t>
            </w:r>
            <w:r w:rsidRPr="007F7AA4">
              <w:rPr>
                <w:rFonts w:eastAsiaTheme="majorEastAsia" w:cs="Times New Roman"/>
                <w:sz w:val="18"/>
              </w:rPr>
              <w:tab/>
              <w:t>92616739</w:t>
            </w:r>
            <w:r w:rsidRPr="007F7AA4">
              <w:rPr>
                <w:rFonts w:eastAsiaTheme="majorEastAsia" w:cs="Times New Roman"/>
                <w:sz w:val="18"/>
              </w:rPr>
              <w:tab/>
              <w:t>11:11:40:654</w:t>
            </w:r>
            <w:r w:rsidRPr="007F7AA4">
              <w:rPr>
                <w:rFonts w:eastAsiaTheme="majorEastAsia" w:cs="Times New Roman"/>
                <w:sz w:val="18"/>
              </w:rPr>
              <w:tab/>
              <w:t>ESM</w:t>
            </w:r>
            <w:r w:rsidRPr="007F7AA4">
              <w:rPr>
                <w:rFonts w:eastAsiaTheme="majorEastAsia" w:cs="Times New Roman"/>
                <w:sz w:val="18"/>
              </w:rPr>
              <w:tab/>
              <w:t>[NW-&gt;MS] ESM_MSG_ACTIVATE_DEDICATED_EPS_BEARER_CONTEXT_REQUEST (PTI:0, EBI:7)</w:t>
            </w:r>
          </w:p>
          <w:p w14:paraId="008536B6" w14:textId="77777777" w:rsidR="00FD3565" w:rsidRPr="007F7AA4" w:rsidRDefault="00FD3565" w:rsidP="00FD3565">
            <w:pPr>
              <w:rPr>
                <w:rFonts w:eastAsiaTheme="majorEastAsia" w:cs="Times New Roman"/>
                <w:sz w:val="18"/>
              </w:rPr>
            </w:pPr>
            <w:r w:rsidRPr="007F7AA4">
              <w:rPr>
                <w:rFonts w:eastAsiaTheme="majorEastAsia" w:cs="Times New Roman"/>
                <w:sz w:val="18"/>
              </w:rPr>
              <w:t>***SIP</w:t>
            </w:r>
            <w:r w:rsidRPr="007F7AA4">
              <w:rPr>
                <w:rFonts w:eastAsiaTheme="majorEastAsia" w:cs="Times New Roman"/>
                <w:sz w:val="18"/>
              </w:rPr>
              <w:tab/>
              <w:t>170</w:t>
            </w:r>
            <w:r w:rsidRPr="007F7AA4">
              <w:rPr>
                <w:rFonts w:eastAsiaTheme="majorEastAsia" w:cs="Times New Roman"/>
                <w:sz w:val="18"/>
              </w:rPr>
              <w:tab/>
              <w:t>92667861</w:t>
            </w:r>
            <w:r w:rsidRPr="007F7AA4">
              <w:rPr>
                <w:rFonts w:eastAsiaTheme="majorEastAsia" w:cs="Times New Roman"/>
                <w:sz w:val="18"/>
              </w:rPr>
              <w:tab/>
              <w:t>11:11:43:864</w:t>
            </w:r>
            <w:r w:rsidRPr="007F7AA4">
              <w:rPr>
                <w:rFonts w:eastAsiaTheme="majorEastAsia" w:cs="Times New Roman"/>
                <w:sz w:val="18"/>
              </w:rPr>
              <w:tab/>
              <w:t xml:space="preserve"> </w:t>
            </w:r>
            <w:r w:rsidRPr="007F7AA4">
              <w:rPr>
                <w:rFonts w:eastAsiaTheme="majorEastAsia" w:cs="Times New Roman"/>
                <w:sz w:val="18"/>
              </w:rPr>
              <w:tab/>
              <w:t>[NW-&gt;MS][P1][S1]INVITE sip:+8615701366284@[2409:8100:0C90:09B3:165E:935C:89BA:C63A]:50013 SIP/2.0</w:t>
            </w:r>
          </w:p>
          <w:p w14:paraId="1190987F" w14:textId="77777777" w:rsidR="00FD3565" w:rsidRPr="007F7AA4" w:rsidRDefault="00FD3565" w:rsidP="00FD3565">
            <w:pPr>
              <w:rPr>
                <w:rFonts w:eastAsiaTheme="majorEastAsia" w:cs="Times New Roman"/>
                <w:sz w:val="18"/>
              </w:rPr>
            </w:pPr>
          </w:p>
          <w:p w14:paraId="7336F256" w14:textId="0BF5EA7A" w:rsidR="00FD3565" w:rsidRPr="007F7AA4" w:rsidRDefault="00FD3565" w:rsidP="00FD3565">
            <w:pPr>
              <w:rPr>
                <w:rFonts w:eastAsiaTheme="majorEastAsia" w:cs="Times New Roman"/>
                <w:b/>
                <w:color w:val="FF0000"/>
                <w:sz w:val="18"/>
              </w:rPr>
            </w:pPr>
            <w:r w:rsidRPr="007F7AA4">
              <w:rPr>
                <w:rFonts w:eastAsiaTheme="majorEastAsia" w:cs="Times New Roman"/>
                <w:b/>
                <w:color w:val="FF0000"/>
                <w:sz w:val="18"/>
                <w:highlight w:val="yellow"/>
              </w:rPr>
              <w:t>// MTK</w:t>
            </w:r>
            <w:r w:rsidRPr="007F7AA4">
              <w:rPr>
                <w:rFonts w:eastAsiaTheme="majorEastAsia" w:cs="Times New Roman"/>
                <w:b/>
                <w:color w:val="FF0000"/>
                <w:sz w:val="18"/>
                <w:highlight w:val="yellow"/>
              </w:rPr>
              <w:t>查看下行语音接收正确的方式是确定下行</w:t>
            </w:r>
            <w:r w:rsidRPr="007F7AA4">
              <w:rPr>
                <w:rFonts w:eastAsiaTheme="majorEastAsia" w:cs="Times New Roman"/>
                <w:b/>
                <w:color w:val="FF0000"/>
                <w:sz w:val="18"/>
                <w:highlight w:val="yellow"/>
              </w:rPr>
              <w:t>UM</w:t>
            </w:r>
            <w:r w:rsidRPr="007F7AA4">
              <w:rPr>
                <w:rFonts w:eastAsiaTheme="majorEastAsia" w:cs="Times New Roman"/>
                <w:b/>
                <w:color w:val="FF0000"/>
                <w:sz w:val="18"/>
                <w:highlight w:val="yellow"/>
              </w:rPr>
              <w:t>包是否连续</w:t>
            </w:r>
            <w:r w:rsidR="00285AAB" w:rsidRPr="007F7AA4">
              <w:rPr>
                <w:rFonts w:eastAsiaTheme="majorEastAsia" w:cs="Times New Roman"/>
                <w:b/>
                <w:color w:val="FF0000"/>
                <w:sz w:val="18"/>
              </w:rPr>
              <w:t>- RLC UM</w:t>
            </w:r>
            <w:r w:rsidR="00285AAB" w:rsidRPr="007F7AA4">
              <w:rPr>
                <w:rFonts w:eastAsiaTheme="majorEastAsia" w:cs="Times New Roman"/>
                <w:b/>
                <w:color w:val="FF0000"/>
                <w:sz w:val="18"/>
              </w:rPr>
              <w:t>包连续，则说明接收不存在丢包问题</w:t>
            </w:r>
          </w:p>
          <w:p w14:paraId="1DFBCD69" w14:textId="77777777" w:rsidR="00FD3565" w:rsidRPr="007F7AA4" w:rsidRDefault="00FD3565" w:rsidP="00FD3565">
            <w:pPr>
              <w:rPr>
                <w:rFonts w:eastAsiaTheme="majorEastAsia" w:cs="Times New Roman"/>
                <w:b/>
                <w:sz w:val="18"/>
              </w:rPr>
            </w:pPr>
            <w:r w:rsidRPr="007F7AA4">
              <w:rPr>
                <w:rFonts w:eastAsiaTheme="majorEastAsia" w:cs="Times New Roman"/>
                <w:b/>
                <w:sz w:val="18"/>
              </w:rPr>
              <w:t>PS</w:t>
            </w:r>
            <w:r w:rsidRPr="007F7AA4">
              <w:rPr>
                <w:rFonts w:eastAsiaTheme="majorEastAsia" w:cs="Times New Roman"/>
                <w:b/>
                <w:sz w:val="18"/>
              </w:rPr>
              <w:tab/>
              <w:t>3224362</w:t>
            </w:r>
            <w:r w:rsidRPr="007F7AA4">
              <w:rPr>
                <w:rFonts w:eastAsiaTheme="majorEastAsia" w:cs="Times New Roman"/>
                <w:b/>
                <w:sz w:val="18"/>
              </w:rPr>
              <w:tab/>
              <w:t>92668172</w:t>
            </w:r>
            <w:r w:rsidRPr="007F7AA4">
              <w:rPr>
                <w:rFonts w:eastAsiaTheme="majorEastAsia" w:cs="Times New Roman"/>
                <w:b/>
                <w:sz w:val="18"/>
              </w:rPr>
              <w:tab/>
              <w:t>11:11:43:864</w:t>
            </w:r>
            <w:r w:rsidRPr="007F7AA4">
              <w:rPr>
                <w:rFonts w:eastAsiaTheme="majorEastAsia" w:cs="Times New Roman"/>
                <w:b/>
                <w:sz w:val="18"/>
              </w:rPr>
              <w:tab/>
              <w:t>ERRC_CHM</w:t>
            </w:r>
            <w:r w:rsidRPr="007F7AA4">
              <w:rPr>
                <w:rFonts w:eastAsiaTheme="majorEastAsia" w:cs="Times New Roman"/>
                <w:b/>
                <w:sz w:val="18"/>
              </w:rPr>
              <w:tab/>
              <w:t>[CHM] ENDC: is_ext_inf[0] [DRB_1] rb_idx[2], epsid[7], BearerType[MCG_BEARER_LTE_PDCP]</w:t>
            </w:r>
          </w:p>
          <w:p w14:paraId="6003F043" w14:textId="77777777" w:rsidR="00FD3565" w:rsidRPr="007F7AA4" w:rsidRDefault="00FD3565" w:rsidP="00FD3565">
            <w:pPr>
              <w:rPr>
                <w:rFonts w:eastAsiaTheme="majorEastAsia" w:cs="Times New Roman"/>
                <w:b/>
                <w:sz w:val="18"/>
              </w:rPr>
            </w:pPr>
            <w:r w:rsidRPr="007F7AA4">
              <w:rPr>
                <w:rFonts w:eastAsiaTheme="majorEastAsia" w:cs="Times New Roman"/>
                <w:b/>
                <w:sz w:val="18"/>
              </w:rPr>
              <w:t>***L2</w:t>
            </w:r>
            <w:r w:rsidRPr="007F7AA4">
              <w:rPr>
                <w:rFonts w:eastAsiaTheme="majorEastAsia" w:cs="Times New Roman"/>
                <w:b/>
                <w:sz w:val="18"/>
              </w:rPr>
              <w:tab/>
              <w:t>1005953</w:t>
            </w:r>
            <w:r w:rsidRPr="007F7AA4">
              <w:rPr>
                <w:rFonts w:eastAsiaTheme="majorEastAsia" w:cs="Times New Roman"/>
                <w:b/>
                <w:sz w:val="18"/>
              </w:rPr>
              <w:tab/>
              <w:t>92670604</w:t>
            </w:r>
            <w:r w:rsidRPr="007F7AA4">
              <w:rPr>
                <w:rFonts w:eastAsiaTheme="majorEastAsia" w:cs="Times New Roman"/>
                <w:b/>
                <w:sz w:val="18"/>
              </w:rPr>
              <w:tab/>
              <w:t>11:11:44:128</w:t>
            </w:r>
            <w:r w:rsidRPr="007F7AA4">
              <w:rPr>
                <w:rFonts w:eastAsiaTheme="majorEastAsia" w:cs="Times New Roman"/>
                <w:b/>
                <w:sz w:val="18"/>
              </w:rPr>
              <w:tab/>
              <w:t xml:space="preserve"> </w:t>
            </w:r>
            <w:r w:rsidRPr="007F7AA4">
              <w:rPr>
                <w:rFonts w:eastAsiaTheme="majorEastAsia" w:cs="Times New Roman"/>
                <w:b/>
                <w:sz w:val="18"/>
              </w:rPr>
              <w:tab/>
              <w:t>[ERLCDL][PDU] rx UM10 PDU (rb_idx=2,sn=0,len=5,e=0,fi=0)</w:t>
            </w:r>
          </w:p>
          <w:p w14:paraId="1225203F" w14:textId="77777777" w:rsidR="00FD3565" w:rsidRPr="007F7AA4" w:rsidRDefault="00FD3565" w:rsidP="00FD3565">
            <w:pPr>
              <w:rPr>
                <w:rFonts w:eastAsiaTheme="majorEastAsia" w:cs="Times New Roman"/>
                <w:b/>
                <w:sz w:val="18"/>
              </w:rPr>
            </w:pPr>
            <w:r w:rsidRPr="007F7AA4">
              <w:rPr>
                <w:rFonts w:eastAsiaTheme="majorEastAsia" w:cs="Times New Roman"/>
                <w:b/>
                <w:sz w:val="18"/>
              </w:rPr>
              <w:t>***L2</w:t>
            </w:r>
            <w:r w:rsidRPr="007F7AA4">
              <w:rPr>
                <w:rFonts w:eastAsiaTheme="majorEastAsia" w:cs="Times New Roman"/>
                <w:b/>
                <w:sz w:val="18"/>
              </w:rPr>
              <w:tab/>
              <w:t>1006081</w:t>
            </w:r>
            <w:r w:rsidRPr="007F7AA4">
              <w:rPr>
                <w:rFonts w:eastAsiaTheme="majorEastAsia" w:cs="Times New Roman"/>
                <w:b/>
                <w:sz w:val="18"/>
              </w:rPr>
              <w:tab/>
              <w:t>92670917</w:t>
            </w:r>
            <w:r w:rsidRPr="007F7AA4">
              <w:rPr>
                <w:rFonts w:eastAsiaTheme="majorEastAsia" w:cs="Times New Roman"/>
                <w:b/>
                <w:sz w:val="18"/>
              </w:rPr>
              <w:tab/>
              <w:t>11:11:44:128</w:t>
            </w:r>
            <w:r w:rsidRPr="007F7AA4">
              <w:rPr>
                <w:rFonts w:eastAsiaTheme="majorEastAsia" w:cs="Times New Roman"/>
                <w:b/>
                <w:sz w:val="18"/>
              </w:rPr>
              <w:tab/>
              <w:t xml:space="preserve"> </w:t>
            </w:r>
            <w:r w:rsidRPr="007F7AA4">
              <w:rPr>
                <w:rFonts w:eastAsiaTheme="majorEastAsia" w:cs="Times New Roman"/>
                <w:b/>
                <w:sz w:val="18"/>
              </w:rPr>
              <w:tab/>
              <w:t>[ERLCDL][PDU] rx UM10 PDU (rb_idx=2,sn=1,len=6,e=0,fi=0)</w:t>
            </w:r>
          </w:p>
          <w:p w14:paraId="3552C590" w14:textId="77777777" w:rsidR="00FD3565" w:rsidRPr="007F7AA4" w:rsidRDefault="00FD3565" w:rsidP="00FD3565">
            <w:pPr>
              <w:rPr>
                <w:rFonts w:eastAsiaTheme="majorEastAsia" w:cs="Times New Roman"/>
                <w:b/>
                <w:sz w:val="18"/>
              </w:rPr>
            </w:pPr>
            <w:r w:rsidRPr="007F7AA4">
              <w:rPr>
                <w:rFonts w:eastAsiaTheme="majorEastAsia" w:cs="Times New Roman"/>
                <w:b/>
                <w:sz w:val="18"/>
              </w:rPr>
              <w:t>***L2</w:t>
            </w:r>
            <w:r w:rsidRPr="007F7AA4">
              <w:rPr>
                <w:rFonts w:eastAsiaTheme="majorEastAsia" w:cs="Times New Roman"/>
                <w:b/>
                <w:sz w:val="18"/>
              </w:rPr>
              <w:tab/>
              <w:t>1006187</w:t>
            </w:r>
            <w:r w:rsidRPr="007F7AA4">
              <w:rPr>
                <w:rFonts w:eastAsiaTheme="majorEastAsia" w:cs="Times New Roman"/>
                <w:b/>
                <w:sz w:val="18"/>
              </w:rPr>
              <w:tab/>
              <w:t>92671151</w:t>
            </w:r>
            <w:r w:rsidRPr="007F7AA4">
              <w:rPr>
                <w:rFonts w:eastAsiaTheme="majorEastAsia" w:cs="Times New Roman"/>
                <w:b/>
                <w:sz w:val="18"/>
              </w:rPr>
              <w:tab/>
              <w:t>11:11:44:128</w:t>
            </w:r>
            <w:r w:rsidRPr="007F7AA4">
              <w:rPr>
                <w:rFonts w:eastAsiaTheme="majorEastAsia" w:cs="Times New Roman"/>
                <w:b/>
                <w:sz w:val="18"/>
              </w:rPr>
              <w:tab/>
              <w:t xml:space="preserve"> </w:t>
            </w:r>
            <w:r w:rsidRPr="007F7AA4">
              <w:rPr>
                <w:rFonts w:eastAsiaTheme="majorEastAsia" w:cs="Times New Roman"/>
                <w:b/>
                <w:sz w:val="18"/>
              </w:rPr>
              <w:tab/>
              <w:t>[ERLCDL][PDU] rx UM10 PDU (rb_idx=2,sn=2,len=6,e=0,fi=0)</w:t>
            </w:r>
          </w:p>
          <w:p w14:paraId="4371F363" w14:textId="77777777" w:rsidR="00FD3565" w:rsidRPr="007F7AA4" w:rsidRDefault="00FD3565" w:rsidP="00FD3565">
            <w:pPr>
              <w:rPr>
                <w:rFonts w:eastAsiaTheme="majorEastAsia" w:cs="Times New Roman"/>
                <w:b/>
                <w:sz w:val="18"/>
              </w:rPr>
            </w:pPr>
            <w:r w:rsidRPr="007F7AA4">
              <w:rPr>
                <w:rFonts w:eastAsiaTheme="majorEastAsia" w:cs="Times New Roman"/>
                <w:b/>
                <w:sz w:val="18"/>
              </w:rPr>
              <w:t>***L2</w:t>
            </w:r>
            <w:r w:rsidRPr="007F7AA4">
              <w:rPr>
                <w:rFonts w:eastAsiaTheme="majorEastAsia" w:cs="Times New Roman"/>
                <w:b/>
                <w:sz w:val="18"/>
              </w:rPr>
              <w:tab/>
              <w:t>1006388</w:t>
            </w:r>
            <w:r w:rsidRPr="007F7AA4">
              <w:rPr>
                <w:rFonts w:eastAsiaTheme="majorEastAsia" w:cs="Times New Roman"/>
                <w:b/>
                <w:sz w:val="18"/>
              </w:rPr>
              <w:tab/>
              <w:t>92671386</w:t>
            </w:r>
            <w:r w:rsidRPr="007F7AA4">
              <w:rPr>
                <w:rFonts w:eastAsiaTheme="majorEastAsia" w:cs="Times New Roman"/>
                <w:b/>
                <w:sz w:val="18"/>
              </w:rPr>
              <w:tab/>
              <w:t>11:11:44:128</w:t>
            </w:r>
            <w:r w:rsidRPr="007F7AA4">
              <w:rPr>
                <w:rFonts w:eastAsiaTheme="majorEastAsia" w:cs="Times New Roman"/>
                <w:b/>
                <w:sz w:val="18"/>
              </w:rPr>
              <w:tab/>
              <w:t xml:space="preserve"> </w:t>
            </w:r>
            <w:r w:rsidRPr="007F7AA4">
              <w:rPr>
                <w:rFonts w:eastAsiaTheme="majorEastAsia" w:cs="Times New Roman"/>
                <w:b/>
                <w:sz w:val="18"/>
              </w:rPr>
              <w:tab/>
              <w:t>[ERLCDL][PDU] rx UM10 PDU (rb_idx=2,sn=3,len=9,e=0,fi=0)</w:t>
            </w:r>
          </w:p>
          <w:p w14:paraId="05930126" w14:textId="77777777" w:rsidR="00FD3565" w:rsidRPr="007F7AA4" w:rsidRDefault="00FD3565" w:rsidP="00FD3565">
            <w:pPr>
              <w:rPr>
                <w:rFonts w:eastAsiaTheme="majorEastAsia" w:cs="Times New Roman"/>
                <w:sz w:val="18"/>
              </w:rPr>
            </w:pPr>
            <w:r w:rsidRPr="007F7AA4">
              <w:rPr>
                <w:rFonts w:eastAsiaTheme="majorEastAsia" w:cs="Times New Roman"/>
                <w:sz w:val="18"/>
              </w:rPr>
              <w:lastRenderedPageBreak/>
              <w:t>***L2</w:t>
            </w:r>
            <w:r w:rsidRPr="007F7AA4">
              <w:rPr>
                <w:rFonts w:eastAsiaTheme="majorEastAsia" w:cs="Times New Roman"/>
                <w:sz w:val="18"/>
              </w:rPr>
              <w:tab/>
              <w:t>1023506</w:t>
            </w:r>
            <w:r w:rsidRPr="007F7AA4">
              <w:rPr>
                <w:rFonts w:eastAsiaTheme="majorEastAsia" w:cs="Times New Roman"/>
                <w:sz w:val="18"/>
              </w:rPr>
              <w:tab/>
              <w:t>92716073</w:t>
            </w:r>
            <w:r w:rsidRPr="007F7AA4">
              <w:rPr>
                <w:rFonts w:eastAsiaTheme="majorEastAsia" w:cs="Times New Roman"/>
                <w:sz w:val="18"/>
              </w:rPr>
              <w:tab/>
              <w:t>11:11:46:989</w:t>
            </w:r>
            <w:r w:rsidRPr="007F7AA4">
              <w:rPr>
                <w:rFonts w:eastAsiaTheme="majorEastAsia" w:cs="Times New Roman"/>
                <w:sz w:val="18"/>
              </w:rPr>
              <w:tab/>
              <w:t xml:space="preserve"> </w:t>
            </w:r>
            <w:r w:rsidRPr="007F7AA4">
              <w:rPr>
                <w:rFonts w:eastAsiaTheme="majorEastAsia" w:cs="Times New Roman"/>
                <w:sz w:val="18"/>
              </w:rPr>
              <w:tab/>
              <w:t>[ERLCDL][PDU] rx UM10 PDU (rb_idx=2,sn=4,len=9,e=0,fi=0)</w:t>
            </w:r>
          </w:p>
          <w:p w14:paraId="739FBCA8" w14:textId="77777777" w:rsidR="00FD3565" w:rsidRPr="007F7AA4" w:rsidRDefault="00FD3565" w:rsidP="00FD3565">
            <w:pPr>
              <w:rPr>
                <w:rFonts w:eastAsiaTheme="majorEastAsia" w:cs="Times New Roman"/>
                <w:sz w:val="18"/>
              </w:rPr>
            </w:pPr>
            <w:r w:rsidRPr="007F7AA4">
              <w:rPr>
                <w:rFonts w:eastAsiaTheme="majorEastAsia" w:cs="Times New Roman"/>
                <w:sz w:val="18"/>
              </w:rPr>
              <w:t>***L2</w:t>
            </w:r>
            <w:r w:rsidRPr="007F7AA4">
              <w:rPr>
                <w:rFonts w:eastAsiaTheme="majorEastAsia" w:cs="Times New Roman"/>
                <w:sz w:val="18"/>
              </w:rPr>
              <w:tab/>
              <w:t>1033231</w:t>
            </w:r>
            <w:r w:rsidRPr="007F7AA4">
              <w:rPr>
                <w:rFonts w:eastAsiaTheme="majorEastAsia" w:cs="Times New Roman"/>
                <w:sz w:val="18"/>
              </w:rPr>
              <w:tab/>
              <w:t>92740136</w:t>
            </w:r>
            <w:r w:rsidRPr="007F7AA4">
              <w:rPr>
                <w:rFonts w:eastAsiaTheme="majorEastAsia" w:cs="Times New Roman"/>
                <w:sz w:val="18"/>
              </w:rPr>
              <w:tab/>
              <w:t>11:11:48:622</w:t>
            </w:r>
            <w:r w:rsidRPr="007F7AA4">
              <w:rPr>
                <w:rFonts w:eastAsiaTheme="majorEastAsia" w:cs="Times New Roman"/>
                <w:sz w:val="18"/>
              </w:rPr>
              <w:tab/>
              <w:t xml:space="preserve"> </w:t>
            </w:r>
            <w:r w:rsidRPr="007F7AA4">
              <w:rPr>
                <w:rFonts w:eastAsiaTheme="majorEastAsia" w:cs="Times New Roman"/>
                <w:sz w:val="18"/>
              </w:rPr>
              <w:tab/>
              <w:t>[ERLCDL][PDU] rx UM10 PDU (rb_idx=2,sn=5,len=9,e=0,fi=0)</w:t>
            </w:r>
          </w:p>
          <w:p w14:paraId="52157F87" w14:textId="77777777" w:rsidR="00FD3565" w:rsidRPr="007F7AA4" w:rsidRDefault="00FD3565" w:rsidP="00FD3565">
            <w:pPr>
              <w:rPr>
                <w:rFonts w:eastAsiaTheme="majorEastAsia" w:cs="Times New Roman"/>
                <w:sz w:val="18"/>
              </w:rPr>
            </w:pPr>
            <w:r w:rsidRPr="007F7AA4">
              <w:rPr>
                <w:rFonts w:eastAsiaTheme="majorEastAsia" w:cs="Times New Roman"/>
                <w:sz w:val="18"/>
              </w:rPr>
              <w:t>***L2</w:t>
            </w:r>
            <w:r w:rsidRPr="007F7AA4">
              <w:rPr>
                <w:rFonts w:eastAsiaTheme="majorEastAsia" w:cs="Times New Roman"/>
                <w:sz w:val="18"/>
              </w:rPr>
              <w:tab/>
              <w:t>1036123</w:t>
            </w:r>
            <w:r w:rsidRPr="007F7AA4">
              <w:rPr>
                <w:rFonts w:eastAsiaTheme="majorEastAsia" w:cs="Times New Roman"/>
                <w:sz w:val="18"/>
              </w:rPr>
              <w:tab/>
              <w:t>92748495</w:t>
            </w:r>
            <w:r w:rsidRPr="007F7AA4">
              <w:rPr>
                <w:rFonts w:eastAsiaTheme="majorEastAsia" w:cs="Times New Roman"/>
                <w:sz w:val="18"/>
              </w:rPr>
              <w:tab/>
              <w:t>11:11:49:057</w:t>
            </w:r>
            <w:r w:rsidRPr="007F7AA4">
              <w:rPr>
                <w:rFonts w:eastAsiaTheme="majorEastAsia" w:cs="Times New Roman"/>
                <w:sz w:val="18"/>
              </w:rPr>
              <w:tab/>
              <w:t xml:space="preserve"> </w:t>
            </w:r>
            <w:r w:rsidRPr="007F7AA4">
              <w:rPr>
                <w:rFonts w:eastAsiaTheme="majorEastAsia" w:cs="Times New Roman"/>
                <w:sz w:val="18"/>
              </w:rPr>
              <w:tab/>
              <w:t>[ERLCDL][PDU] rx UM10 PDU (rb_idx=2,sn=6,len=6,e=0,fi=0)</w:t>
            </w:r>
          </w:p>
          <w:p w14:paraId="1DCA39AF" w14:textId="77777777" w:rsidR="00FD3565" w:rsidRPr="007F7AA4" w:rsidRDefault="00FD3565" w:rsidP="00FD3565">
            <w:pPr>
              <w:rPr>
                <w:rFonts w:eastAsiaTheme="majorEastAsia" w:cs="Times New Roman"/>
                <w:sz w:val="18"/>
              </w:rPr>
            </w:pPr>
            <w:r w:rsidRPr="007F7AA4">
              <w:rPr>
                <w:rFonts w:eastAsiaTheme="majorEastAsia" w:cs="Times New Roman"/>
                <w:sz w:val="18"/>
              </w:rPr>
              <w:t>***L2</w:t>
            </w:r>
            <w:r w:rsidRPr="007F7AA4">
              <w:rPr>
                <w:rFonts w:eastAsiaTheme="majorEastAsia" w:cs="Times New Roman"/>
                <w:sz w:val="18"/>
              </w:rPr>
              <w:tab/>
              <w:t>1049933</w:t>
            </w:r>
            <w:r w:rsidRPr="007F7AA4">
              <w:rPr>
                <w:rFonts w:eastAsiaTheme="majorEastAsia" w:cs="Times New Roman"/>
                <w:sz w:val="18"/>
              </w:rPr>
              <w:tab/>
              <w:t>92784823</w:t>
            </w:r>
            <w:r w:rsidRPr="007F7AA4">
              <w:rPr>
                <w:rFonts w:eastAsiaTheme="majorEastAsia" w:cs="Times New Roman"/>
                <w:sz w:val="18"/>
              </w:rPr>
              <w:tab/>
              <w:t>11:11:51:431</w:t>
            </w:r>
            <w:r w:rsidRPr="007F7AA4">
              <w:rPr>
                <w:rFonts w:eastAsiaTheme="majorEastAsia" w:cs="Times New Roman"/>
                <w:sz w:val="18"/>
              </w:rPr>
              <w:tab/>
              <w:t xml:space="preserve"> </w:t>
            </w:r>
            <w:r w:rsidRPr="007F7AA4">
              <w:rPr>
                <w:rFonts w:eastAsiaTheme="majorEastAsia" w:cs="Times New Roman"/>
                <w:sz w:val="18"/>
              </w:rPr>
              <w:tab/>
              <w:t>[ERLCDL][PDU] rx UM10 PDU (rb_idx=2,sn=7,len=9,e=0,fi=0)</w:t>
            </w:r>
          </w:p>
          <w:p w14:paraId="7213A7AB" w14:textId="77777777" w:rsidR="00FD3565" w:rsidRPr="007F7AA4" w:rsidRDefault="00FD3565" w:rsidP="00FD3565">
            <w:pPr>
              <w:rPr>
                <w:rFonts w:eastAsiaTheme="majorEastAsia" w:cs="Times New Roman"/>
                <w:sz w:val="18"/>
              </w:rPr>
            </w:pPr>
            <w:r w:rsidRPr="007F7AA4">
              <w:rPr>
                <w:rFonts w:eastAsiaTheme="majorEastAsia" w:cs="Times New Roman"/>
                <w:sz w:val="18"/>
              </w:rPr>
              <w:t>***L2</w:t>
            </w:r>
            <w:r w:rsidRPr="007F7AA4">
              <w:rPr>
                <w:rFonts w:eastAsiaTheme="majorEastAsia" w:cs="Times New Roman"/>
                <w:sz w:val="18"/>
              </w:rPr>
              <w:tab/>
              <w:t>1063752</w:t>
            </w:r>
            <w:r w:rsidRPr="007F7AA4">
              <w:rPr>
                <w:rFonts w:eastAsiaTheme="majorEastAsia" w:cs="Times New Roman"/>
                <w:sz w:val="18"/>
              </w:rPr>
              <w:tab/>
              <w:t>92820760</w:t>
            </w:r>
            <w:r w:rsidRPr="007F7AA4">
              <w:rPr>
                <w:rFonts w:eastAsiaTheme="majorEastAsia" w:cs="Times New Roman"/>
                <w:sz w:val="18"/>
              </w:rPr>
              <w:tab/>
              <w:t>11:11:53:597</w:t>
            </w:r>
            <w:r w:rsidRPr="007F7AA4">
              <w:rPr>
                <w:rFonts w:eastAsiaTheme="majorEastAsia" w:cs="Times New Roman"/>
                <w:sz w:val="18"/>
              </w:rPr>
              <w:tab/>
              <w:t xml:space="preserve"> </w:t>
            </w:r>
            <w:r w:rsidRPr="007F7AA4">
              <w:rPr>
                <w:rFonts w:eastAsiaTheme="majorEastAsia" w:cs="Times New Roman"/>
                <w:sz w:val="18"/>
              </w:rPr>
              <w:tab/>
              <w:t>[ERLCDL][PDU] rx UM10 PDU (rb_idx=2,sn=8,len=9,e=0,fi=0)</w:t>
            </w:r>
          </w:p>
          <w:p w14:paraId="771434B1" w14:textId="77777777" w:rsidR="00FD3565" w:rsidRPr="007F7AA4" w:rsidRDefault="00FD3565" w:rsidP="00FD3565">
            <w:pPr>
              <w:rPr>
                <w:rFonts w:eastAsiaTheme="majorEastAsia" w:cs="Times New Roman"/>
                <w:sz w:val="18"/>
              </w:rPr>
            </w:pPr>
            <w:r w:rsidRPr="007F7AA4">
              <w:rPr>
                <w:rFonts w:eastAsiaTheme="majorEastAsia" w:cs="Times New Roman"/>
                <w:sz w:val="18"/>
              </w:rPr>
              <w:t>***L2</w:t>
            </w:r>
            <w:r w:rsidRPr="007F7AA4">
              <w:rPr>
                <w:rFonts w:eastAsiaTheme="majorEastAsia" w:cs="Times New Roman"/>
                <w:sz w:val="18"/>
              </w:rPr>
              <w:tab/>
              <w:t>1086581</w:t>
            </w:r>
            <w:r w:rsidRPr="007F7AA4">
              <w:rPr>
                <w:rFonts w:eastAsiaTheme="majorEastAsia" w:cs="Times New Roman"/>
                <w:sz w:val="18"/>
              </w:rPr>
              <w:tab/>
              <w:t>92877948</w:t>
            </w:r>
            <w:r w:rsidRPr="007F7AA4">
              <w:rPr>
                <w:rFonts w:eastAsiaTheme="majorEastAsia" w:cs="Times New Roman"/>
                <w:sz w:val="18"/>
              </w:rPr>
              <w:tab/>
              <w:t>11:11:57:402</w:t>
            </w:r>
            <w:r w:rsidRPr="007F7AA4">
              <w:rPr>
                <w:rFonts w:eastAsiaTheme="majorEastAsia" w:cs="Times New Roman"/>
                <w:sz w:val="18"/>
              </w:rPr>
              <w:tab/>
              <w:t xml:space="preserve"> </w:t>
            </w:r>
            <w:r w:rsidRPr="007F7AA4">
              <w:rPr>
                <w:rFonts w:eastAsiaTheme="majorEastAsia" w:cs="Times New Roman"/>
                <w:sz w:val="18"/>
              </w:rPr>
              <w:tab/>
              <w:t>[ERLCDL][PDU] rx UM10 PDU (rb_idx=2,sn=9,len=9,e=0,fi=0)</w:t>
            </w:r>
          </w:p>
          <w:p w14:paraId="5D3667F4" w14:textId="77777777" w:rsidR="00FD3565" w:rsidRPr="007F7AA4" w:rsidRDefault="00FD3565" w:rsidP="00FD3565">
            <w:pPr>
              <w:rPr>
                <w:rFonts w:eastAsiaTheme="majorEastAsia" w:cs="Times New Roman"/>
                <w:sz w:val="18"/>
              </w:rPr>
            </w:pPr>
            <w:r w:rsidRPr="007F7AA4">
              <w:rPr>
                <w:rFonts w:eastAsiaTheme="majorEastAsia" w:cs="Times New Roman"/>
                <w:sz w:val="18"/>
              </w:rPr>
              <w:t>***L2</w:t>
            </w:r>
            <w:r w:rsidRPr="007F7AA4">
              <w:rPr>
                <w:rFonts w:eastAsiaTheme="majorEastAsia" w:cs="Times New Roman"/>
                <w:sz w:val="18"/>
              </w:rPr>
              <w:tab/>
              <w:t>1097758</w:t>
            </w:r>
            <w:r w:rsidRPr="007F7AA4">
              <w:rPr>
                <w:rFonts w:eastAsiaTheme="majorEastAsia" w:cs="Times New Roman"/>
                <w:sz w:val="18"/>
              </w:rPr>
              <w:tab/>
              <w:t>92905777</w:t>
            </w:r>
            <w:r w:rsidRPr="007F7AA4">
              <w:rPr>
                <w:rFonts w:eastAsiaTheme="majorEastAsia" w:cs="Times New Roman"/>
                <w:sz w:val="18"/>
              </w:rPr>
              <w:tab/>
              <w:t>11:11:59:072</w:t>
            </w:r>
            <w:r w:rsidRPr="007F7AA4">
              <w:rPr>
                <w:rFonts w:eastAsiaTheme="majorEastAsia" w:cs="Times New Roman"/>
                <w:sz w:val="18"/>
              </w:rPr>
              <w:tab/>
              <w:t xml:space="preserve"> </w:t>
            </w:r>
            <w:r w:rsidRPr="007F7AA4">
              <w:rPr>
                <w:rFonts w:eastAsiaTheme="majorEastAsia" w:cs="Times New Roman"/>
                <w:sz w:val="18"/>
              </w:rPr>
              <w:tab/>
              <w:t>[ERLCDL][PDU] rx UM10 PDU (rb_idx=2,sn=10,len=9,e=0,fi=0)</w:t>
            </w:r>
          </w:p>
          <w:p w14:paraId="0B3EED03" w14:textId="77777777" w:rsidR="00FD3565" w:rsidRPr="007F7AA4" w:rsidRDefault="00FD3565" w:rsidP="00FD3565">
            <w:pPr>
              <w:rPr>
                <w:rFonts w:eastAsiaTheme="majorEastAsia" w:cs="Times New Roman"/>
                <w:sz w:val="18"/>
              </w:rPr>
            </w:pPr>
            <w:r w:rsidRPr="007F7AA4">
              <w:rPr>
                <w:rFonts w:eastAsiaTheme="majorEastAsia" w:cs="Times New Roman"/>
                <w:sz w:val="18"/>
              </w:rPr>
              <w:t>***L2</w:t>
            </w:r>
            <w:r w:rsidRPr="007F7AA4">
              <w:rPr>
                <w:rFonts w:eastAsiaTheme="majorEastAsia" w:cs="Times New Roman"/>
                <w:sz w:val="18"/>
              </w:rPr>
              <w:tab/>
              <w:t>1108103</w:t>
            </w:r>
            <w:r w:rsidRPr="007F7AA4">
              <w:rPr>
                <w:rFonts w:eastAsiaTheme="majorEastAsia" w:cs="Times New Roman"/>
                <w:sz w:val="18"/>
              </w:rPr>
              <w:tab/>
              <w:t>92932323</w:t>
            </w:r>
            <w:r w:rsidRPr="007F7AA4">
              <w:rPr>
                <w:rFonts w:eastAsiaTheme="majorEastAsia" w:cs="Times New Roman"/>
                <w:sz w:val="18"/>
              </w:rPr>
              <w:tab/>
              <w:t>11:12:00:751</w:t>
            </w:r>
            <w:r w:rsidRPr="007F7AA4">
              <w:rPr>
                <w:rFonts w:eastAsiaTheme="majorEastAsia" w:cs="Times New Roman"/>
                <w:sz w:val="18"/>
              </w:rPr>
              <w:tab/>
              <w:t xml:space="preserve"> </w:t>
            </w:r>
            <w:r w:rsidRPr="007F7AA4">
              <w:rPr>
                <w:rFonts w:eastAsiaTheme="majorEastAsia" w:cs="Times New Roman"/>
                <w:sz w:val="18"/>
              </w:rPr>
              <w:tab/>
              <w:t>[ERLCDL][PDU] rx UM10 PDU (rb_idx=2,sn=11,len=9,e=0,fi=0)</w:t>
            </w:r>
          </w:p>
          <w:p w14:paraId="081738C0" w14:textId="77777777" w:rsidR="00FD3565" w:rsidRPr="007F7AA4" w:rsidRDefault="00FD3565" w:rsidP="00FD3565">
            <w:pPr>
              <w:rPr>
                <w:rFonts w:eastAsiaTheme="majorEastAsia" w:cs="Times New Roman"/>
                <w:sz w:val="18"/>
              </w:rPr>
            </w:pPr>
            <w:r w:rsidRPr="007F7AA4">
              <w:rPr>
                <w:rFonts w:eastAsiaTheme="majorEastAsia" w:cs="Times New Roman"/>
                <w:sz w:val="18"/>
              </w:rPr>
              <w:t>***L2</w:t>
            </w:r>
            <w:r w:rsidRPr="007F7AA4">
              <w:rPr>
                <w:rFonts w:eastAsiaTheme="majorEastAsia" w:cs="Times New Roman"/>
                <w:sz w:val="18"/>
              </w:rPr>
              <w:tab/>
              <w:t>1128379</w:t>
            </w:r>
            <w:r w:rsidRPr="007F7AA4">
              <w:rPr>
                <w:rFonts w:eastAsiaTheme="majorEastAsia" w:cs="Times New Roman"/>
                <w:sz w:val="18"/>
              </w:rPr>
              <w:tab/>
              <w:t>92985760</w:t>
            </w:r>
            <w:r w:rsidRPr="007F7AA4">
              <w:rPr>
                <w:rFonts w:eastAsiaTheme="majorEastAsia" w:cs="Times New Roman"/>
                <w:sz w:val="18"/>
              </w:rPr>
              <w:tab/>
              <w:t>11:12:04:199</w:t>
            </w:r>
            <w:r w:rsidRPr="007F7AA4">
              <w:rPr>
                <w:rFonts w:eastAsiaTheme="majorEastAsia" w:cs="Times New Roman"/>
                <w:sz w:val="18"/>
              </w:rPr>
              <w:tab/>
              <w:t xml:space="preserve"> </w:t>
            </w:r>
            <w:r w:rsidRPr="007F7AA4">
              <w:rPr>
                <w:rFonts w:eastAsiaTheme="majorEastAsia" w:cs="Times New Roman"/>
                <w:sz w:val="18"/>
              </w:rPr>
              <w:tab/>
              <w:t>[ERLCDL][PDU] rx UM10 PDU (rb_idx=2,sn=12,len=9,e=0,fi=0)</w:t>
            </w:r>
          </w:p>
          <w:p w14:paraId="7DE8DB1D" w14:textId="77777777" w:rsidR="00FD3565" w:rsidRPr="007F7AA4" w:rsidRDefault="00FD3565" w:rsidP="00FD3565">
            <w:pPr>
              <w:rPr>
                <w:rFonts w:eastAsiaTheme="majorEastAsia" w:cs="Times New Roman"/>
                <w:sz w:val="18"/>
              </w:rPr>
            </w:pPr>
            <w:r w:rsidRPr="007F7AA4">
              <w:rPr>
                <w:rFonts w:eastAsiaTheme="majorEastAsia" w:cs="Times New Roman"/>
                <w:sz w:val="18"/>
              </w:rPr>
              <w:t>***SIP</w:t>
            </w:r>
            <w:r w:rsidRPr="007F7AA4">
              <w:rPr>
                <w:rFonts w:eastAsiaTheme="majorEastAsia" w:cs="Times New Roman"/>
                <w:sz w:val="18"/>
              </w:rPr>
              <w:tab/>
              <w:t>174</w:t>
            </w:r>
            <w:r w:rsidRPr="007F7AA4">
              <w:rPr>
                <w:rFonts w:eastAsiaTheme="majorEastAsia" w:cs="Times New Roman"/>
                <w:sz w:val="18"/>
              </w:rPr>
              <w:tab/>
              <w:t>93020063</w:t>
            </w:r>
            <w:r w:rsidRPr="007F7AA4">
              <w:rPr>
                <w:rFonts w:eastAsiaTheme="majorEastAsia" w:cs="Times New Roman"/>
                <w:sz w:val="18"/>
              </w:rPr>
              <w:tab/>
              <w:t>11:12:06:466</w:t>
            </w:r>
            <w:r w:rsidRPr="007F7AA4">
              <w:rPr>
                <w:rFonts w:eastAsiaTheme="majorEastAsia" w:cs="Times New Roman"/>
                <w:sz w:val="18"/>
              </w:rPr>
              <w:tab/>
              <w:t xml:space="preserve"> </w:t>
            </w:r>
            <w:r w:rsidRPr="007F7AA4">
              <w:rPr>
                <w:rFonts w:eastAsiaTheme="majorEastAsia" w:cs="Times New Roman"/>
                <w:sz w:val="18"/>
              </w:rPr>
              <w:tab/>
              <w:t>[MS-&gt;NW][P1][S1]BYE sip:[2409:8010:8C10:0001:1005:1005:0000:0000]:9900;Hpt=9112_16;CxtId=4;TRC=ffffffff-ffffffff SIP/2.0</w:t>
            </w:r>
          </w:p>
          <w:p w14:paraId="304C97A5" w14:textId="6E3C8FDB" w:rsidR="00FD3565" w:rsidRPr="007F7AA4" w:rsidRDefault="00FD3565" w:rsidP="00FD3565">
            <w:pPr>
              <w:rPr>
                <w:rFonts w:eastAsiaTheme="majorEastAsia" w:cs="Times New Roman"/>
                <w:color w:val="172B4D"/>
                <w:kern w:val="0"/>
                <w:szCs w:val="21"/>
              </w:rPr>
            </w:pPr>
            <w:r w:rsidRPr="007F7AA4">
              <w:rPr>
                <w:rFonts w:eastAsiaTheme="majorEastAsia" w:cs="Times New Roman"/>
                <w:sz w:val="18"/>
              </w:rPr>
              <w:t>OTA</w:t>
            </w:r>
            <w:r w:rsidRPr="007F7AA4">
              <w:rPr>
                <w:rFonts w:eastAsiaTheme="majorEastAsia" w:cs="Times New Roman"/>
                <w:sz w:val="18"/>
              </w:rPr>
              <w:tab/>
              <w:t>3445954</w:t>
            </w:r>
            <w:r w:rsidRPr="007F7AA4">
              <w:rPr>
                <w:rFonts w:eastAsiaTheme="majorEastAsia" w:cs="Times New Roman"/>
                <w:sz w:val="18"/>
              </w:rPr>
              <w:tab/>
              <w:t>93022799</w:t>
            </w:r>
            <w:r w:rsidRPr="007F7AA4">
              <w:rPr>
                <w:rFonts w:eastAsiaTheme="majorEastAsia" w:cs="Times New Roman"/>
                <w:sz w:val="18"/>
              </w:rPr>
              <w:tab/>
              <w:t>11:12:06:666</w:t>
            </w:r>
            <w:r w:rsidRPr="007F7AA4">
              <w:rPr>
                <w:rFonts w:eastAsiaTheme="majorEastAsia" w:cs="Times New Roman"/>
                <w:sz w:val="18"/>
              </w:rPr>
              <w:tab/>
              <w:t>ESM</w:t>
            </w:r>
            <w:r w:rsidRPr="007F7AA4">
              <w:rPr>
                <w:rFonts w:eastAsiaTheme="majorEastAsia" w:cs="Times New Roman"/>
                <w:sz w:val="18"/>
              </w:rPr>
              <w:tab/>
              <w:t>[NW-&gt;MS] ESM_MSG_DEACTIVATE_EPS_BEARER_CONTEXT_REQUEST (PTI:0, EBI:7)</w:t>
            </w:r>
          </w:p>
        </w:tc>
      </w:tr>
    </w:tbl>
    <w:p w14:paraId="3F4DACC8" w14:textId="3829211B" w:rsidR="00F62826" w:rsidRPr="007F7AA4" w:rsidRDefault="00D1715C" w:rsidP="00D1715C">
      <w:pPr>
        <w:pStyle w:val="3"/>
        <w:spacing w:before="156" w:after="156"/>
        <w:rPr>
          <w:rFonts w:eastAsiaTheme="majorEastAsia" w:cs="Times New Roman"/>
        </w:rPr>
      </w:pPr>
      <w:bookmarkStart w:id="285" w:name="_Toc87714830"/>
      <w:r w:rsidRPr="007F7AA4">
        <w:rPr>
          <w:rFonts w:eastAsiaTheme="majorEastAsia" w:cs="Times New Roman"/>
        </w:rPr>
        <w:lastRenderedPageBreak/>
        <w:t>VoLTE</w:t>
      </w:r>
      <w:r w:rsidRPr="007F7AA4">
        <w:rPr>
          <w:rFonts w:eastAsiaTheme="majorEastAsia" w:cs="Times New Roman"/>
        </w:rPr>
        <w:t>通话过程中</w:t>
      </w:r>
      <w:r w:rsidRPr="007F7AA4">
        <w:rPr>
          <w:rFonts w:eastAsiaTheme="majorEastAsia" w:cs="Times New Roman"/>
        </w:rPr>
        <w:t>20s</w:t>
      </w:r>
      <w:r w:rsidRPr="007F7AA4">
        <w:rPr>
          <w:rFonts w:eastAsiaTheme="majorEastAsia" w:cs="Times New Roman"/>
        </w:rPr>
        <w:t>无下行</w:t>
      </w:r>
      <w:r w:rsidRPr="007F7AA4">
        <w:rPr>
          <w:rFonts w:eastAsiaTheme="majorEastAsia" w:cs="Times New Roman"/>
        </w:rPr>
        <w:t>RTP</w:t>
      </w:r>
      <w:r w:rsidRPr="007F7AA4">
        <w:rPr>
          <w:rFonts w:eastAsiaTheme="majorEastAsia" w:cs="Times New Roman"/>
        </w:rPr>
        <w:t>包自动挂断</w:t>
      </w:r>
      <w:bookmarkEnd w:id="285"/>
    </w:p>
    <w:p w14:paraId="1CE7E13A" w14:textId="06E50EDF" w:rsidR="00D1715C" w:rsidRPr="007F7AA4" w:rsidRDefault="00D1715C" w:rsidP="00D1715C">
      <w:pPr>
        <w:rPr>
          <w:rFonts w:eastAsiaTheme="majorEastAsia" w:cs="Times New Roman"/>
        </w:rPr>
      </w:pPr>
      <w:r w:rsidRPr="007F7AA4">
        <w:rPr>
          <w:rFonts w:eastAsiaTheme="majorEastAsia" w:cs="Times New Roman"/>
        </w:rPr>
        <w:t>MTK</w:t>
      </w:r>
      <w:r w:rsidRPr="007F7AA4">
        <w:rPr>
          <w:rFonts w:eastAsiaTheme="majorEastAsia" w:cs="Times New Roman"/>
        </w:rPr>
        <w:t>设计：</w:t>
      </w:r>
      <w:r w:rsidRPr="007F7AA4">
        <w:rPr>
          <w:rFonts w:eastAsiaTheme="majorEastAsia" w:cs="Times New Roman"/>
        </w:rPr>
        <w:t>20s</w:t>
      </w:r>
      <w:r w:rsidRPr="007F7AA4">
        <w:rPr>
          <w:rFonts w:eastAsiaTheme="majorEastAsia" w:cs="Times New Roman"/>
        </w:rPr>
        <w:t>无</w:t>
      </w:r>
      <w:r w:rsidRPr="007F7AA4">
        <w:rPr>
          <w:rFonts w:eastAsiaTheme="majorEastAsia" w:cs="Times New Roman"/>
        </w:rPr>
        <w:t>RTP</w:t>
      </w:r>
      <w:r w:rsidRPr="007F7AA4">
        <w:rPr>
          <w:rFonts w:eastAsiaTheme="majorEastAsia" w:cs="Times New Roman"/>
        </w:rPr>
        <w:t>包，自动发送</w:t>
      </w:r>
      <w:r w:rsidRPr="007F7AA4">
        <w:rPr>
          <w:rFonts w:eastAsiaTheme="majorEastAsia" w:cs="Times New Roman"/>
        </w:rPr>
        <w:t>BYE</w:t>
      </w:r>
      <w:r w:rsidRPr="007F7AA4">
        <w:rPr>
          <w:rFonts w:eastAsiaTheme="majorEastAsia" w:cs="Times New Roman"/>
        </w:rPr>
        <w:t>。</w:t>
      </w:r>
    </w:p>
    <w:p w14:paraId="2D6AD242" w14:textId="3359B5C9" w:rsidR="00021491" w:rsidRPr="007F7AA4" w:rsidRDefault="00C7676F" w:rsidP="00021491">
      <w:pPr>
        <w:rPr>
          <w:rFonts w:eastAsiaTheme="majorEastAsia" w:cs="Times New Roman"/>
        </w:rPr>
      </w:pPr>
      <w:hyperlink r:id="rId137" w:history="1">
        <w:r w:rsidR="00021491" w:rsidRPr="007F7AA4">
          <w:rPr>
            <w:rFonts w:eastAsiaTheme="majorEastAsia" w:cs="Times New Roman"/>
          </w:rPr>
          <w:t>AGATE-3968</w:t>
        </w:r>
      </w:hyperlink>
      <w:r w:rsidR="00021491" w:rsidRPr="007F7AA4">
        <w:rPr>
          <w:rFonts w:eastAsiaTheme="majorEastAsia" w:cs="Times New Roman"/>
        </w:rPr>
        <w:t xml:space="preserve"> FT_K11T_Nanjing_</w:t>
      </w:r>
      <w:r w:rsidR="00021491" w:rsidRPr="007F7AA4">
        <w:rPr>
          <w:rFonts w:eastAsiaTheme="majorEastAsia" w:cs="Times New Roman"/>
        </w:rPr>
        <w:t>卡</w:t>
      </w:r>
      <w:r w:rsidR="00021491" w:rsidRPr="007F7AA4">
        <w:rPr>
          <w:rFonts w:eastAsiaTheme="majorEastAsia" w:cs="Times New Roman"/>
        </w:rPr>
        <w:t>1</w:t>
      </w:r>
      <w:r w:rsidR="00021491" w:rsidRPr="007F7AA4">
        <w:rPr>
          <w:rFonts w:eastAsiaTheme="majorEastAsia" w:cs="Times New Roman"/>
        </w:rPr>
        <w:t>单卡</w:t>
      </w:r>
      <w:r w:rsidR="00021491" w:rsidRPr="007F7AA4">
        <w:rPr>
          <w:rFonts w:eastAsiaTheme="majorEastAsia" w:cs="Times New Roman"/>
        </w:rPr>
        <w:t>NSA CU 5V</w:t>
      </w:r>
      <w:r w:rsidR="00021491" w:rsidRPr="007F7AA4">
        <w:rPr>
          <w:rFonts w:eastAsiaTheme="majorEastAsia" w:cs="Times New Roman"/>
        </w:rPr>
        <w:t>，视频通话时</w:t>
      </w:r>
      <w:r w:rsidR="00021491" w:rsidRPr="007F7AA4">
        <w:rPr>
          <w:rFonts w:eastAsiaTheme="majorEastAsia" w:cs="Times New Roman"/>
        </w:rPr>
        <w:t>MO</w:t>
      </w:r>
      <w:r w:rsidR="00021491" w:rsidRPr="007F7AA4">
        <w:rPr>
          <w:rFonts w:eastAsiaTheme="majorEastAsia" w:cs="Times New Roman"/>
        </w:rPr>
        <w:t>端翻转手机画面卡顿随后掉话</w:t>
      </w:r>
      <w:r w:rsidR="00021491" w:rsidRPr="007F7AA4">
        <w:rPr>
          <w:rFonts w:eastAsiaTheme="majorEastAsia" w:cs="Times New Roman"/>
        </w:rPr>
        <w:t>_(rate:1/3)_0513</w:t>
      </w:r>
    </w:p>
    <w:tbl>
      <w:tblPr>
        <w:tblStyle w:val="a7"/>
        <w:tblW w:w="0" w:type="auto"/>
        <w:tblLook w:val="04A0" w:firstRow="1" w:lastRow="0" w:firstColumn="1" w:lastColumn="0" w:noHBand="0" w:noVBand="1"/>
      </w:tblPr>
      <w:tblGrid>
        <w:gridCol w:w="13454"/>
      </w:tblGrid>
      <w:tr w:rsidR="00021491" w:rsidRPr="007F7AA4" w14:paraId="35187378" w14:textId="77777777" w:rsidTr="00021491">
        <w:tc>
          <w:tcPr>
            <w:tcW w:w="13454" w:type="dxa"/>
          </w:tcPr>
          <w:p w14:paraId="5FA5EBE4" w14:textId="77777777" w:rsidR="00CC6A9E" w:rsidRPr="007F7AA4" w:rsidRDefault="00021491" w:rsidP="00021491">
            <w:pPr>
              <w:widowControl/>
              <w:shd w:val="clear" w:color="auto" w:fill="F4F5F7"/>
              <w:kinsoku/>
              <w:adjustRightInd/>
              <w:rPr>
                <w:rFonts w:eastAsiaTheme="majorEastAsia" w:cs="Times New Roman"/>
                <w:color w:val="172B4D"/>
                <w:kern w:val="0"/>
                <w:szCs w:val="21"/>
              </w:rPr>
            </w:pPr>
            <w:r w:rsidRPr="007F7AA4">
              <w:rPr>
                <w:rFonts w:eastAsiaTheme="majorEastAsia" w:cs="Times New Roman"/>
                <w:b/>
                <w:bCs/>
                <w:color w:val="172B4D"/>
                <w:kern w:val="0"/>
                <w:szCs w:val="21"/>
              </w:rPr>
              <w:t>MO</w:t>
            </w:r>
            <w:r w:rsidRPr="007F7AA4">
              <w:rPr>
                <w:rFonts w:eastAsiaTheme="majorEastAsia" w:cs="Times New Roman"/>
                <w:b/>
                <w:bCs/>
                <w:color w:val="172B4D"/>
                <w:kern w:val="0"/>
                <w:szCs w:val="21"/>
              </w:rPr>
              <w:t>端</w:t>
            </w:r>
            <w:r w:rsidRPr="007F7AA4">
              <w:rPr>
                <w:rFonts w:eastAsiaTheme="majorEastAsia" w:cs="Times New Roman"/>
                <w:b/>
                <w:bCs/>
                <w:color w:val="172B4D"/>
                <w:kern w:val="0"/>
                <w:szCs w:val="21"/>
              </w:rPr>
              <w:t>20s</w:t>
            </w:r>
            <w:r w:rsidRPr="007F7AA4">
              <w:rPr>
                <w:rFonts w:eastAsiaTheme="majorEastAsia" w:cs="Times New Roman"/>
                <w:b/>
                <w:bCs/>
                <w:color w:val="172B4D"/>
                <w:kern w:val="0"/>
                <w:szCs w:val="21"/>
              </w:rPr>
              <w:t>收不到下行</w:t>
            </w:r>
            <w:r w:rsidRPr="007F7AA4">
              <w:rPr>
                <w:rFonts w:eastAsiaTheme="majorEastAsia" w:cs="Times New Roman"/>
                <w:b/>
                <w:bCs/>
                <w:color w:val="172B4D"/>
                <w:kern w:val="0"/>
                <w:szCs w:val="21"/>
              </w:rPr>
              <w:t>RTP</w:t>
            </w:r>
            <w:r w:rsidRPr="007F7AA4">
              <w:rPr>
                <w:rFonts w:eastAsiaTheme="majorEastAsia" w:cs="Times New Roman"/>
                <w:b/>
                <w:bCs/>
                <w:color w:val="172B4D"/>
                <w:kern w:val="0"/>
                <w:szCs w:val="21"/>
              </w:rPr>
              <w:t>语音和视频包，自动挂断通话。</w:t>
            </w:r>
            <w:r w:rsidRPr="007F7AA4">
              <w:rPr>
                <w:rFonts w:eastAsiaTheme="majorEastAsia" w:cs="Times New Roman"/>
                <w:b/>
                <w:bCs/>
                <w:color w:val="172B4D"/>
                <w:kern w:val="0"/>
                <w:szCs w:val="21"/>
              </w:rPr>
              <w:t>MT</w:t>
            </w:r>
            <w:r w:rsidRPr="007F7AA4">
              <w:rPr>
                <w:rFonts w:eastAsiaTheme="majorEastAsia" w:cs="Times New Roman"/>
                <w:b/>
                <w:bCs/>
                <w:color w:val="172B4D"/>
                <w:kern w:val="0"/>
                <w:szCs w:val="21"/>
              </w:rPr>
              <w:t>端有正常收发</w:t>
            </w:r>
            <w:r w:rsidRPr="007F7AA4">
              <w:rPr>
                <w:rFonts w:eastAsiaTheme="majorEastAsia" w:cs="Times New Roman"/>
                <w:b/>
                <w:bCs/>
                <w:color w:val="172B4D"/>
                <w:kern w:val="0"/>
                <w:szCs w:val="21"/>
              </w:rPr>
              <w:t>RTP</w:t>
            </w:r>
            <w:r w:rsidRPr="007F7AA4">
              <w:rPr>
                <w:rFonts w:eastAsiaTheme="majorEastAsia" w:cs="Times New Roman"/>
                <w:b/>
                <w:bCs/>
                <w:color w:val="172B4D"/>
                <w:kern w:val="0"/>
                <w:szCs w:val="21"/>
              </w:rPr>
              <w:t>包。网络侧转发问题。如果高概率发生，请使用对比机在相同条件下复测。</w:t>
            </w:r>
          </w:p>
          <w:p w14:paraId="63D95A4E" w14:textId="77777777" w:rsidR="00CC6A9E" w:rsidRPr="007F7AA4" w:rsidRDefault="00021491" w:rsidP="00021491">
            <w:pPr>
              <w:widowControl/>
              <w:shd w:val="clear" w:color="auto" w:fill="F4F5F7"/>
              <w:kinsoku/>
              <w:adjustRightInd/>
              <w:rPr>
                <w:rFonts w:eastAsiaTheme="majorEastAsia" w:cs="Times New Roman"/>
                <w:color w:val="172B4D"/>
                <w:kern w:val="0"/>
                <w:szCs w:val="21"/>
              </w:rPr>
            </w:pPr>
            <w:r w:rsidRPr="007F7AA4">
              <w:rPr>
                <w:rFonts w:eastAsiaTheme="majorEastAsia" w:cs="Times New Roman"/>
                <w:color w:val="172B4D"/>
                <w:kern w:val="0"/>
                <w:szCs w:val="21"/>
              </w:rPr>
              <w:t>// MO</w:t>
            </w:r>
          </w:p>
          <w:p w14:paraId="20199C65" w14:textId="77777777" w:rsidR="00CC6A9E" w:rsidRPr="007F7AA4" w:rsidRDefault="00021491" w:rsidP="00021491">
            <w:pPr>
              <w:widowControl/>
              <w:shd w:val="clear" w:color="auto" w:fill="F4F5F7"/>
              <w:kinsoku/>
              <w:adjustRightInd/>
              <w:rPr>
                <w:rFonts w:eastAsiaTheme="majorEastAsia" w:cs="Times New Roman"/>
                <w:color w:val="172B4D"/>
                <w:kern w:val="0"/>
                <w:szCs w:val="21"/>
              </w:rPr>
            </w:pPr>
            <w:r w:rsidRPr="007F7AA4">
              <w:rPr>
                <w:rFonts w:eastAsiaTheme="majorEastAsia" w:cs="Times New Roman"/>
                <w:color w:val="172B4D"/>
                <w:kern w:val="0"/>
                <w:szCs w:val="21"/>
              </w:rPr>
              <w:t>Type Index Time Local Time Module Message Comment Time Differences</w:t>
            </w:r>
          </w:p>
          <w:p w14:paraId="6AF2B454" w14:textId="246A610B" w:rsidR="00021491" w:rsidRPr="007F7AA4" w:rsidRDefault="00021491" w:rsidP="00021491">
            <w:pPr>
              <w:widowControl/>
              <w:shd w:val="clear" w:color="auto" w:fill="F4F5F7"/>
              <w:kinsoku/>
              <w:adjustRightInd/>
              <w:rPr>
                <w:rFonts w:eastAsiaTheme="majorEastAsia" w:cs="Times New Roman"/>
                <w:color w:val="172B4D"/>
                <w:kern w:val="0"/>
                <w:szCs w:val="21"/>
              </w:rPr>
            </w:pPr>
            <w:r w:rsidRPr="007F7AA4">
              <w:rPr>
                <w:rFonts w:eastAsiaTheme="majorEastAsia" w:cs="Times New Roman"/>
                <w:color w:val="172B4D"/>
                <w:kern w:val="0"/>
                <w:szCs w:val="21"/>
              </w:rPr>
              <w:t>SYS 928178 1572665 14:56:17:632 NIL [AT_RX p61,ch3]ATD17512528105;</w:t>
            </w:r>
          </w:p>
          <w:p w14:paraId="1704B43E" w14:textId="77777777" w:rsidR="00CC6A9E" w:rsidRPr="007F7AA4" w:rsidRDefault="00021491" w:rsidP="00021491">
            <w:pPr>
              <w:widowControl/>
              <w:shd w:val="clear" w:color="auto" w:fill="F4F5F7"/>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t>SIP 23 1572837 14:56:17:632 [MS-&gt;NW][P1][S1]INVITE tel:17512528105;phone-context=ims.mnc001.mcc460.3gppnetwork.org SIP/2.0</w:t>
            </w:r>
          </w:p>
          <w:p w14:paraId="10054CA3" w14:textId="77777777" w:rsidR="00CC6A9E" w:rsidRPr="007F7AA4" w:rsidRDefault="00021491" w:rsidP="00021491">
            <w:pPr>
              <w:widowControl/>
              <w:shd w:val="clear" w:color="auto" w:fill="F4F5F7"/>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t>SIP 30 1602719 14:56:19:633 [NW-&gt;MS][P1][S1]SIP/2.0 180 Ringing</w:t>
            </w:r>
          </w:p>
          <w:p w14:paraId="2CD95644" w14:textId="77777777" w:rsidR="00CC6A9E" w:rsidRPr="007F7AA4" w:rsidRDefault="00021491" w:rsidP="00021491">
            <w:pPr>
              <w:widowControl/>
              <w:shd w:val="clear" w:color="auto" w:fill="F4F5F7"/>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t>SIP 31 1638346 14:56:21:835 [NW-&gt;MS][P1][S1]SIP/2.0 200 OK</w:t>
            </w:r>
          </w:p>
          <w:p w14:paraId="7BFCF3D2" w14:textId="3659C4A2" w:rsidR="00021491" w:rsidRPr="007F7AA4" w:rsidRDefault="00021491" w:rsidP="00021491">
            <w:pPr>
              <w:widowControl/>
              <w:shd w:val="clear" w:color="auto" w:fill="F4F5F7"/>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t>SIP 32 1638491 14:56:21:835 [MS-&gt;NW][P1][S1]ACK sip:Anonymous@[2408:8141:8000:1:1::118]:5062;transport=TCP;zte-did=6-1-20481-3388-12-929-2772;zte-uid=200000+8617602533951 SIP/2.0</w:t>
            </w:r>
          </w:p>
          <w:p w14:paraId="30D4688D" w14:textId="77777777" w:rsidR="00CC6A9E" w:rsidRPr="007F7AA4" w:rsidRDefault="00021491" w:rsidP="00021491">
            <w:pPr>
              <w:widowControl/>
              <w:shd w:val="clear" w:color="auto" w:fill="F4F5F7"/>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t xml:space="preserve">// </w:t>
            </w:r>
            <w:r w:rsidRPr="007F7AA4">
              <w:rPr>
                <w:rFonts w:eastAsiaTheme="majorEastAsia" w:cs="Times New Roman"/>
                <w:color w:val="172B4D"/>
                <w:kern w:val="0"/>
                <w:szCs w:val="21"/>
              </w:rPr>
              <w:t>最后一包下行的语音包</w:t>
            </w:r>
          </w:p>
          <w:p w14:paraId="40A754F3" w14:textId="77777777" w:rsidR="00CC6A9E" w:rsidRPr="007F7AA4" w:rsidRDefault="00021491" w:rsidP="00021491">
            <w:pPr>
              <w:widowControl/>
              <w:shd w:val="clear" w:color="auto" w:fill="F4F5F7"/>
              <w:kinsoku/>
              <w:adjustRightInd/>
              <w:spacing w:before="150"/>
              <w:rPr>
                <w:rFonts w:eastAsiaTheme="majorEastAsia" w:cs="Times New Roman"/>
                <w:color w:val="172B4D"/>
                <w:kern w:val="0"/>
                <w:szCs w:val="21"/>
              </w:rPr>
            </w:pPr>
            <w:r w:rsidRPr="007F7AA4">
              <w:rPr>
                <w:rFonts w:eastAsiaTheme="majorEastAsia" w:cs="Times New Roman"/>
                <w:b/>
                <w:bCs/>
                <w:color w:val="172B4D"/>
                <w:kern w:val="0"/>
                <w:szCs w:val="21"/>
              </w:rPr>
              <w:t>PS 1937533 3116001 </w:t>
            </w:r>
            <w:r w:rsidRPr="007F7AA4">
              <w:rPr>
                <w:rFonts w:eastAsiaTheme="majorEastAsia" w:cs="Times New Roman"/>
                <w:b/>
                <w:bCs/>
                <w:color w:val="FF0000"/>
                <w:kern w:val="0"/>
                <w:szCs w:val="21"/>
              </w:rPr>
              <w:t>14:57:56:467</w:t>
            </w:r>
            <w:r w:rsidRPr="007F7AA4">
              <w:rPr>
                <w:rFonts w:eastAsiaTheme="majorEastAsia" w:cs="Times New Roman"/>
                <w:b/>
                <w:bCs/>
                <w:color w:val="172B4D"/>
                <w:kern w:val="0"/>
                <w:szCs w:val="21"/>
              </w:rPr>
              <w:t> LTECSR [RTP][VOICE][DL] recv ok, sn=1468, pt=96, ts=0xc2380, ssrc=0x7a98d717, len=19, call_id=1, DSCP=0xb8</w:t>
            </w:r>
          </w:p>
          <w:p w14:paraId="4684E0C6" w14:textId="77777777" w:rsidR="00CC6A9E" w:rsidRPr="007F7AA4" w:rsidRDefault="00021491" w:rsidP="00021491">
            <w:pPr>
              <w:widowControl/>
              <w:shd w:val="clear" w:color="auto" w:fill="F4F5F7"/>
              <w:kinsoku/>
              <w:adjustRightInd/>
              <w:spacing w:before="150"/>
              <w:rPr>
                <w:rFonts w:eastAsiaTheme="majorEastAsia" w:cs="Times New Roman"/>
                <w:color w:val="172B4D"/>
                <w:kern w:val="0"/>
                <w:szCs w:val="21"/>
              </w:rPr>
            </w:pPr>
            <w:r w:rsidRPr="007F7AA4">
              <w:rPr>
                <w:rFonts w:eastAsiaTheme="majorEastAsia" w:cs="Times New Roman"/>
                <w:b/>
                <w:bCs/>
                <w:color w:val="172B4D"/>
                <w:kern w:val="0"/>
                <w:szCs w:val="21"/>
              </w:rPr>
              <w:t>// 20s</w:t>
            </w:r>
            <w:r w:rsidRPr="007F7AA4">
              <w:rPr>
                <w:rFonts w:eastAsiaTheme="majorEastAsia" w:cs="Times New Roman"/>
                <w:b/>
                <w:bCs/>
                <w:color w:val="172B4D"/>
                <w:kern w:val="0"/>
                <w:szCs w:val="21"/>
              </w:rPr>
              <w:t>没有再收到任何下行</w:t>
            </w:r>
            <w:r w:rsidRPr="007F7AA4">
              <w:rPr>
                <w:rFonts w:eastAsiaTheme="majorEastAsia" w:cs="Times New Roman"/>
                <w:b/>
                <w:bCs/>
                <w:color w:val="172B4D"/>
                <w:kern w:val="0"/>
                <w:szCs w:val="21"/>
              </w:rPr>
              <w:t>RTP</w:t>
            </w:r>
            <w:r w:rsidRPr="007F7AA4">
              <w:rPr>
                <w:rFonts w:eastAsiaTheme="majorEastAsia" w:cs="Times New Roman"/>
                <w:b/>
                <w:bCs/>
                <w:color w:val="172B4D"/>
                <w:kern w:val="0"/>
                <w:szCs w:val="21"/>
              </w:rPr>
              <w:t>包，</w:t>
            </w:r>
            <w:r w:rsidRPr="007F7AA4">
              <w:rPr>
                <w:rFonts w:eastAsiaTheme="majorEastAsia" w:cs="Times New Roman"/>
                <w:b/>
                <w:bCs/>
                <w:color w:val="172B4D"/>
                <w:kern w:val="0"/>
                <w:szCs w:val="21"/>
              </w:rPr>
              <w:t>MO</w:t>
            </w:r>
            <w:r w:rsidRPr="007F7AA4">
              <w:rPr>
                <w:rFonts w:eastAsiaTheme="majorEastAsia" w:cs="Times New Roman"/>
                <w:b/>
                <w:bCs/>
                <w:color w:val="172B4D"/>
                <w:kern w:val="0"/>
                <w:szCs w:val="21"/>
              </w:rPr>
              <w:t>端自动发送</w:t>
            </w:r>
            <w:r w:rsidRPr="007F7AA4">
              <w:rPr>
                <w:rFonts w:eastAsiaTheme="majorEastAsia" w:cs="Times New Roman"/>
                <w:b/>
                <w:bCs/>
                <w:color w:val="172B4D"/>
                <w:kern w:val="0"/>
                <w:szCs w:val="21"/>
              </w:rPr>
              <w:t>BYE</w:t>
            </w:r>
            <w:r w:rsidRPr="007F7AA4">
              <w:rPr>
                <w:rFonts w:eastAsiaTheme="majorEastAsia" w:cs="Times New Roman"/>
                <w:b/>
                <w:bCs/>
                <w:color w:val="172B4D"/>
                <w:kern w:val="0"/>
                <w:szCs w:val="21"/>
              </w:rPr>
              <w:t>挂机</w:t>
            </w:r>
          </w:p>
          <w:p w14:paraId="625BF93C" w14:textId="77777777" w:rsidR="00CC6A9E" w:rsidRPr="007F7AA4" w:rsidRDefault="00021491" w:rsidP="00021491">
            <w:pPr>
              <w:widowControl/>
              <w:shd w:val="clear" w:color="auto" w:fill="F4F5F7"/>
              <w:kinsoku/>
              <w:adjustRightInd/>
              <w:spacing w:before="150"/>
              <w:rPr>
                <w:rFonts w:eastAsiaTheme="majorEastAsia" w:cs="Times New Roman"/>
                <w:color w:val="172B4D"/>
                <w:kern w:val="0"/>
                <w:szCs w:val="21"/>
              </w:rPr>
            </w:pPr>
            <w:r w:rsidRPr="007F7AA4">
              <w:rPr>
                <w:rFonts w:eastAsiaTheme="majorEastAsia" w:cs="Times New Roman"/>
                <w:b/>
                <w:bCs/>
                <w:color w:val="172B4D"/>
                <w:kern w:val="0"/>
                <w:szCs w:val="21"/>
              </w:rPr>
              <w:t>SYS 2236519 3584953 </w:t>
            </w:r>
            <w:r w:rsidRPr="007F7AA4">
              <w:rPr>
                <w:rFonts w:eastAsiaTheme="majorEastAsia" w:cs="Times New Roman"/>
                <w:b/>
                <w:bCs/>
                <w:color w:val="FF0000"/>
                <w:kern w:val="0"/>
                <w:szCs w:val="21"/>
              </w:rPr>
              <w:t>14:58:26:467</w:t>
            </w:r>
            <w:r w:rsidRPr="007F7AA4">
              <w:rPr>
                <w:rFonts w:eastAsiaTheme="majorEastAsia" w:cs="Times New Roman"/>
                <w:b/>
                <w:bCs/>
                <w:color w:val="172B4D"/>
                <w:kern w:val="0"/>
                <w:szCs w:val="21"/>
              </w:rPr>
              <w:t> NIL [AT_URC p59,ch1]+ECPI: 1,133,0,0,0,20,"17512528105",129,"",16</w:t>
            </w:r>
          </w:p>
          <w:p w14:paraId="1B17B7B6" w14:textId="77777777" w:rsidR="00CC6A9E" w:rsidRPr="007F7AA4" w:rsidRDefault="00021491" w:rsidP="00021491">
            <w:pPr>
              <w:widowControl/>
              <w:shd w:val="clear" w:color="auto" w:fill="F4F5F7"/>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t>=&gt; Decode:Call Progress Information +ECPI</w:t>
            </w:r>
          </w:p>
          <w:p w14:paraId="3CCB09AE" w14:textId="77777777" w:rsidR="00CC6A9E" w:rsidRPr="007F7AA4" w:rsidRDefault="00021491" w:rsidP="00021491">
            <w:pPr>
              <w:widowControl/>
              <w:shd w:val="clear" w:color="auto" w:fill="F4F5F7"/>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t>&lt;call_id&gt; : 1</w:t>
            </w:r>
          </w:p>
          <w:p w14:paraId="144B129C" w14:textId="77777777" w:rsidR="00CC6A9E" w:rsidRPr="007F7AA4" w:rsidRDefault="00021491" w:rsidP="00021491">
            <w:pPr>
              <w:widowControl/>
              <w:shd w:val="clear" w:color="auto" w:fill="F4F5F7"/>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t>&lt;msg_type&gt; : 133(State: Disconnected)</w:t>
            </w:r>
          </w:p>
          <w:p w14:paraId="1BC2A515" w14:textId="77777777" w:rsidR="00CC6A9E" w:rsidRPr="007F7AA4" w:rsidRDefault="00021491" w:rsidP="00021491">
            <w:pPr>
              <w:widowControl/>
              <w:shd w:val="clear" w:color="auto" w:fill="F4F5F7"/>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t>&lt;is_ibt, in band tone&gt; : 0(NO)</w:t>
            </w:r>
          </w:p>
          <w:p w14:paraId="669BA93C" w14:textId="77777777" w:rsidR="00CC6A9E" w:rsidRPr="007F7AA4" w:rsidRDefault="00021491" w:rsidP="00021491">
            <w:pPr>
              <w:widowControl/>
              <w:shd w:val="clear" w:color="auto" w:fill="F4F5F7"/>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t>&lt;is_tch&gt; : 0(NO)</w:t>
            </w:r>
          </w:p>
          <w:p w14:paraId="45EC2901" w14:textId="77777777" w:rsidR="00CC6A9E" w:rsidRPr="007F7AA4" w:rsidRDefault="00021491" w:rsidP="00021491">
            <w:pPr>
              <w:widowControl/>
              <w:shd w:val="clear" w:color="auto" w:fill="F4F5F7"/>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t>&lt;dir&gt; : 0(MO Call)</w:t>
            </w:r>
          </w:p>
          <w:p w14:paraId="3398D7E9" w14:textId="77777777" w:rsidR="00CC6A9E" w:rsidRPr="007F7AA4" w:rsidRDefault="00021491" w:rsidP="00021491">
            <w:pPr>
              <w:widowControl/>
              <w:shd w:val="clear" w:color="auto" w:fill="F4F5F7"/>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t>&lt;call_mode&gt; : 20(IMS_VOICE_CALL)</w:t>
            </w:r>
          </w:p>
          <w:p w14:paraId="52E64565" w14:textId="77777777" w:rsidR="00CC6A9E" w:rsidRPr="007F7AA4" w:rsidRDefault="00021491" w:rsidP="00021491">
            <w:pPr>
              <w:widowControl/>
              <w:shd w:val="clear" w:color="auto" w:fill="F4F5F7"/>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t>&lt;number&gt; : "17512528105"</w:t>
            </w:r>
          </w:p>
          <w:p w14:paraId="2E4E6DA2" w14:textId="77777777" w:rsidR="00CC6A9E" w:rsidRPr="007F7AA4" w:rsidRDefault="00021491" w:rsidP="00021491">
            <w:pPr>
              <w:widowControl/>
              <w:shd w:val="clear" w:color="auto" w:fill="F4F5F7"/>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t>&lt;call_type&gt; : 129(National)</w:t>
            </w:r>
          </w:p>
          <w:p w14:paraId="0B48FCD4" w14:textId="77777777" w:rsidR="00CC6A9E" w:rsidRPr="007F7AA4" w:rsidRDefault="00021491" w:rsidP="00021491">
            <w:pPr>
              <w:widowControl/>
              <w:shd w:val="clear" w:color="auto" w:fill="F4F5F7"/>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t>&lt;pau, P asserted URI&gt; : ""</w:t>
            </w:r>
          </w:p>
          <w:p w14:paraId="3222C27D" w14:textId="11D09DF8" w:rsidR="00021491" w:rsidRPr="007F7AA4" w:rsidRDefault="00021491" w:rsidP="00021491">
            <w:pPr>
              <w:widowControl/>
              <w:shd w:val="clear" w:color="auto" w:fill="F4F5F7"/>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t>&lt;disconnect cause&gt; : 16</w:t>
            </w:r>
          </w:p>
          <w:p w14:paraId="7A8C1158" w14:textId="77777777" w:rsidR="00021491" w:rsidRPr="007F7AA4" w:rsidRDefault="00021491" w:rsidP="00021491">
            <w:pPr>
              <w:widowControl/>
              <w:shd w:val="clear" w:color="auto" w:fill="F4F5F7"/>
              <w:kinsoku/>
              <w:adjustRightInd/>
              <w:spacing w:before="150"/>
              <w:rPr>
                <w:rFonts w:eastAsiaTheme="majorEastAsia" w:cs="Times New Roman"/>
                <w:color w:val="172B4D"/>
                <w:kern w:val="0"/>
                <w:szCs w:val="21"/>
              </w:rPr>
            </w:pPr>
            <w:r w:rsidRPr="007F7AA4">
              <w:rPr>
                <w:rFonts w:eastAsiaTheme="majorEastAsia" w:cs="Times New Roman"/>
                <w:b/>
                <w:bCs/>
                <w:color w:val="172B4D"/>
                <w:kern w:val="0"/>
                <w:szCs w:val="21"/>
              </w:rPr>
              <w:t>SIP 77 3585002 14:58:26:467 [MS-&gt;NW][P1][S1]BYE sip:+8617512528105@[2408:8141:8000:1:1::118]:5062;transport=TCP;zte-did=6-1-20481-3388-12-929-2772;zte-uid=200000+8617602533951 SIP/2.0</w:t>
            </w:r>
          </w:p>
          <w:p w14:paraId="54EA3908" w14:textId="77777777" w:rsidR="00CC6A9E" w:rsidRPr="007F7AA4" w:rsidRDefault="00021491" w:rsidP="00021491">
            <w:pPr>
              <w:widowControl/>
              <w:shd w:val="clear" w:color="auto" w:fill="F4F5F7"/>
              <w:kinsoku/>
              <w:adjustRightInd/>
              <w:spacing w:before="150"/>
              <w:rPr>
                <w:rFonts w:eastAsiaTheme="majorEastAsia" w:cs="Times New Roman"/>
                <w:color w:val="172B4D"/>
                <w:kern w:val="0"/>
                <w:szCs w:val="21"/>
              </w:rPr>
            </w:pPr>
            <w:r w:rsidRPr="007F7AA4">
              <w:rPr>
                <w:rFonts w:eastAsiaTheme="majorEastAsia" w:cs="Times New Roman"/>
                <w:b/>
                <w:bCs/>
                <w:color w:val="FF0000"/>
                <w:kern w:val="0"/>
                <w:szCs w:val="21"/>
              </w:rPr>
              <w:t>Reason: RELEASE_CAUSE;cause=2;text="RTP/RTCP Timeout"</w:t>
            </w:r>
          </w:p>
          <w:p w14:paraId="2777267D" w14:textId="77777777" w:rsidR="00CC6A9E" w:rsidRPr="007F7AA4" w:rsidRDefault="00021491" w:rsidP="00021491">
            <w:pPr>
              <w:widowControl/>
              <w:shd w:val="clear" w:color="auto" w:fill="F4F5F7"/>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t>SIP 78 3616134 14:58:28:468 [MS-&gt;NW][P1][S1]BYE sip:+8617512528105@[2408:8141:8000:1:1::118]:5062;transport=TCP;zte-did=6-1-20481-3388-12-929-2772;zte-uid=200000+8617602533951 SIP/2.0</w:t>
            </w:r>
          </w:p>
          <w:p w14:paraId="6E351A60" w14:textId="77777777" w:rsidR="00CC6A9E" w:rsidRPr="007F7AA4" w:rsidRDefault="00021491" w:rsidP="00021491">
            <w:pPr>
              <w:widowControl/>
              <w:shd w:val="clear" w:color="auto" w:fill="F4F5F7"/>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t>SIP 79 3678634 14:58:32:469 [MS-&gt;NW][P1][S1]BYE sip:+8617512528105@[2408:8141:8000:1:1::118]:5062;transport=TCP;zte-did=6-1-20481-3388-12-929-2772;zte-uid=200000+8617602533951 SIP/2.0</w:t>
            </w:r>
          </w:p>
          <w:p w14:paraId="6A82584C" w14:textId="210C4162" w:rsidR="00021491" w:rsidRPr="007F7AA4" w:rsidRDefault="00021491" w:rsidP="00021491">
            <w:pPr>
              <w:widowControl/>
              <w:shd w:val="clear" w:color="auto" w:fill="F4F5F7"/>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t>SIP 80 3803633 14:58:40:472 [MS-&gt;NW][P1][S1]BYE sip:+8617512528105@[2408:8141:8000:1:1::118]:5062;transport=TCP;zte-did=6-1-20481-3388-12-929-2772;zte-uid=200000+8617602533951 SIP/2.0</w:t>
            </w:r>
          </w:p>
          <w:p w14:paraId="23F79047" w14:textId="77777777" w:rsidR="00CC6A9E" w:rsidRPr="007F7AA4" w:rsidRDefault="00021491" w:rsidP="00021491">
            <w:pPr>
              <w:widowControl/>
              <w:shd w:val="clear" w:color="auto" w:fill="F4F5F7"/>
              <w:kinsoku/>
              <w:adjustRightInd/>
              <w:spacing w:before="150"/>
              <w:rPr>
                <w:rFonts w:eastAsiaTheme="majorEastAsia" w:cs="Times New Roman"/>
                <w:color w:val="172B4D"/>
                <w:kern w:val="0"/>
                <w:szCs w:val="21"/>
              </w:rPr>
            </w:pPr>
            <w:r w:rsidRPr="007F7AA4">
              <w:rPr>
                <w:rFonts w:eastAsiaTheme="majorEastAsia" w:cs="Times New Roman"/>
                <w:b/>
                <w:bCs/>
                <w:color w:val="172B4D"/>
                <w:kern w:val="0"/>
                <w:szCs w:val="21"/>
              </w:rPr>
              <w:t>// MT</w:t>
            </w:r>
          </w:p>
          <w:p w14:paraId="5DEF1F6F" w14:textId="77777777" w:rsidR="00CC6A9E" w:rsidRPr="007F7AA4" w:rsidRDefault="00021491" w:rsidP="00021491">
            <w:pPr>
              <w:widowControl/>
              <w:shd w:val="clear" w:color="auto" w:fill="F4F5F7"/>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t>Type Index Time Local Time Module Message Comment Time Differences</w:t>
            </w:r>
          </w:p>
          <w:p w14:paraId="418B77A7" w14:textId="77777777" w:rsidR="00CC6A9E" w:rsidRPr="007F7AA4" w:rsidRDefault="00021491" w:rsidP="00021491">
            <w:pPr>
              <w:widowControl/>
              <w:shd w:val="clear" w:color="auto" w:fill="F4F5F7"/>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lastRenderedPageBreak/>
              <w:t>SIP 16 1591480 14:56:17:841 [NW-&gt;MS][P1][S2]INVITE sip:[2408:853e:580:ad8:167e:8ddb:2690:71ca]:50001 SIP/2.0</w:t>
            </w:r>
          </w:p>
          <w:p w14:paraId="4E24D466" w14:textId="77777777" w:rsidR="00CC6A9E" w:rsidRPr="007F7AA4" w:rsidRDefault="00021491" w:rsidP="00021491">
            <w:pPr>
              <w:widowControl/>
              <w:shd w:val="clear" w:color="auto" w:fill="F4F5F7"/>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t>SIP 18 1592591 14:56:17:841 [MS-&gt;NW][P1][S2]SIP/2.0 183 Session Progress</w:t>
            </w:r>
          </w:p>
          <w:p w14:paraId="25825B37" w14:textId="1E7A1FDB" w:rsidR="00021491" w:rsidRPr="007F7AA4" w:rsidRDefault="00021491" w:rsidP="00021491">
            <w:pPr>
              <w:widowControl/>
              <w:shd w:val="clear" w:color="auto" w:fill="F4F5F7"/>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t>SYS 867739 1644870 14:56:21:244 NIL [AT_RX p61,ch3]ATA</w:t>
            </w:r>
          </w:p>
          <w:p w14:paraId="577D80E6" w14:textId="77777777" w:rsidR="00CC6A9E" w:rsidRPr="007F7AA4" w:rsidRDefault="00021491" w:rsidP="00021491">
            <w:pPr>
              <w:widowControl/>
              <w:shd w:val="clear" w:color="auto" w:fill="F4F5F7"/>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t>SIP 25 1652259 14:56:21:644 [NW-&gt;MS][P1][S2]ACK sip:+8617512528105@[2408:853e:580:ad8:167e:8ddb:2690:71ca]:50001 SIP/2.0</w:t>
            </w:r>
          </w:p>
          <w:p w14:paraId="5C27CCAB" w14:textId="77777777" w:rsidR="00CC6A9E" w:rsidRPr="007F7AA4" w:rsidRDefault="00021491" w:rsidP="00021491">
            <w:pPr>
              <w:widowControl/>
              <w:shd w:val="clear" w:color="auto" w:fill="F4F5F7"/>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t>PS 2454622 3581379 14:58:25:086 LTECSR [RTP][VOICE][UL] send ok sn=1948, pt=96, ts=0xfb4a0, ssrc=0x7a98d717, len=19, call_id=1</w:t>
            </w:r>
          </w:p>
          <w:p w14:paraId="23975B04" w14:textId="77777777" w:rsidR="00CC6A9E" w:rsidRPr="007F7AA4" w:rsidRDefault="00021491" w:rsidP="00021491">
            <w:pPr>
              <w:widowControl/>
              <w:shd w:val="clear" w:color="auto" w:fill="F4F5F7"/>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t>PS 2456039 3583879 14:58:25:286 LTECSR [RTP][VOICE][UL] send ok sn=1949, pt=96, ts=0xfb9a0, ssrc=0x7a98d717, len=19, call_id=1</w:t>
            </w:r>
          </w:p>
          <w:p w14:paraId="02C1CC8B" w14:textId="77777777" w:rsidR="00CC6A9E" w:rsidRPr="007F7AA4" w:rsidRDefault="00021491" w:rsidP="00021491">
            <w:pPr>
              <w:widowControl/>
              <w:shd w:val="clear" w:color="auto" w:fill="F4F5F7"/>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t>PS 2458910 3588881 14:58:25:686 LTECSR [RTP][VOICE][UL] send ok sn=1951, pt=96, ts=0xfc3a0, ssrc=0x7a98d717, len=19, call_id=1</w:t>
            </w:r>
          </w:p>
          <w:p w14:paraId="6229A4E3" w14:textId="77777777" w:rsidR="00CC6A9E" w:rsidRPr="007F7AA4" w:rsidRDefault="00021491" w:rsidP="00021491">
            <w:pPr>
              <w:widowControl/>
              <w:shd w:val="clear" w:color="auto" w:fill="F4F5F7"/>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t>PS 2460368 3591382 14:58:25:686 LTECSR [RTP][VOICE][UL] send ok sn=1952, pt=96, ts=0xfc8a0, ssrc=0x7a98d717, len=19, call_id=1</w:t>
            </w:r>
          </w:p>
          <w:p w14:paraId="1CC4CCEA" w14:textId="77777777" w:rsidR="00CC6A9E" w:rsidRPr="007F7AA4" w:rsidRDefault="00021491" w:rsidP="00021491">
            <w:pPr>
              <w:widowControl/>
              <w:shd w:val="clear" w:color="auto" w:fill="F4F5F7"/>
              <w:kinsoku/>
              <w:adjustRightInd/>
              <w:spacing w:before="150"/>
              <w:rPr>
                <w:rFonts w:eastAsiaTheme="majorEastAsia" w:cs="Times New Roman"/>
                <w:color w:val="172B4D"/>
                <w:kern w:val="0"/>
                <w:szCs w:val="21"/>
              </w:rPr>
            </w:pPr>
            <w:r w:rsidRPr="007F7AA4">
              <w:rPr>
                <w:rFonts w:eastAsiaTheme="majorEastAsia" w:cs="Times New Roman"/>
                <w:b/>
                <w:bCs/>
                <w:color w:val="172B4D"/>
                <w:kern w:val="0"/>
                <w:szCs w:val="21"/>
              </w:rPr>
              <w:t>PS 2461591 3593165 14:58:25:886 LTECSR [RTP][VOICE][DL] recv ok, sn=2087, pt=96, ts=0xfc4e0, ssrc=0x8b00abb9, len=19, call_id=1, DSCP=0xb8</w:t>
            </w:r>
          </w:p>
          <w:p w14:paraId="2BF61594" w14:textId="77777777" w:rsidR="00CC6A9E" w:rsidRPr="007F7AA4" w:rsidRDefault="00021491" w:rsidP="00021491">
            <w:pPr>
              <w:widowControl/>
              <w:shd w:val="clear" w:color="auto" w:fill="F4F5F7"/>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t>PS 2462031 3593885 14:58:25:886 LTECSR [RTP][VOICE][UL] send ok sn=1953, pt=96, ts=0xfcda0, ssrc=0x7a98d717, len=19, call_id=1</w:t>
            </w:r>
          </w:p>
          <w:p w14:paraId="14F20D46" w14:textId="44F5FCF5" w:rsidR="00021491" w:rsidRPr="007F7AA4" w:rsidRDefault="00021491" w:rsidP="00021491">
            <w:pPr>
              <w:widowControl/>
              <w:shd w:val="clear" w:color="auto" w:fill="F4F5F7"/>
              <w:kinsoku/>
              <w:adjustRightInd/>
              <w:spacing w:before="150"/>
              <w:rPr>
                <w:rFonts w:eastAsiaTheme="majorEastAsia" w:cs="Times New Roman"/>
                <w:color w:val="172B4D"/>
                <w:kern w:val="0"/>
                <w:szCs w:val="21"/>
              </w:rPr>
            </w:pPr>
            <w:r w:rsidRPr="007F7AA4">
              <w:rPr>
                <w:rFonts w:eastAsiaTheme="majorEastAsia" w:cs="Times New Roman"/>
                <w:b/>
                <w:bCs/>
                <w:color w:val="172B4D"/>
                <w:kern w:val="0"/>
                <w:szCs w:val="21"/>
              </w:rPr>
              <w:t>PS 2463477 3596381 14:58:26:086 LTECSR [RTP][VOICE][UL] send ok sn=1954, pt=96, ts=0xfd2a0, ssrc=0x7a98d717, len=19, call_id=1</w:t>
            </w:r>
          </w:p>
          <w:p w14:paraId="01D68B14" w14:textId="77777777" w:rsidR="00CC6A9E" w:rsidRPr="007F7AA4" w:rsidRDefault="00021491" w:rsidP="00021491">
            <w:pPr>
              <w:widowControl/>
              <w:shd w:val="clear" w:color="auto" w:fill="F4F5F7"/>
              <w:kinsoku/>
              <w:adjustRightInd/>
              <w:spacing w:before="150"/>
              <w:rPr>
                <w:rFonts w:eastAsiaTheme="majorEastAsia" w:cs="Times New Roman"/>
                <w:color w:val="172B4D"/>
                <w:kern w:val="0"/>
                <w:szCs w:val="21"/>
              </w:rPr>
            </w:pPr>
            <w:r w:rsidRPr="007F7AA4">
              <w:rPr>
                <w:rFonts w:eastAsiaTheme="majorEastAsia" w:cs="Times New Roman"/>
                <w:b/>
                <w:bCs/>
                <w:color w:val="172B4D"/>
                <w:kern w:val="0"/>
                <w:szCs w:val="21"/>
              </w:rPr>
              <w:t>SIP 70 3596630 14:58:26:086 [NW-&gt;MS][P1][S2]BYE sip:+8617512528105@[2408:853e:580:ad8:167e:8ddb:2690:71ca]:50001 SIP/2.0</w:t>
            </w:r>
          </w:p>
          <w:p w14:paraId="4DEB2840" w14:textId="77777777" w:rsidR="00CC6A9E" w:rsidRPr="007F7AA4" w:rsidRDefault="00021491" w:rsidP="00021491">
            <w:pPr>
              <w:widowControl/>
              <w:shd w:val="clear" w:color="auto" w:fill="F4F5F7"/>
              <w:kinsoku/>
              <w:adjustRightInd/>
              <w:spacing w:before="150"/>
              <w:rPr>
                <w:rFonts w:eastAsiaTheme="majorEastAsia" w:cs="Times New Roman"/>
                <w:color w:val="172B4D"/>
                <w:kern w:val="0"/>
                <w:szCs w:val="21"/>
              </w:rPr>
            </w:pPr>
            <w:r w:rsidRPr="007F7AA4">
              <w:rPr>
                <w:rFonts w:eastAsiaTheme="majorEastAsia" w:cs="Times New Roman"/>
                <w:b/>
                <w:bCs/>
                <w:color w:val="172B4D"/>
                <w:kern w:val="0"/>
                <w:szCs w:val="21"/>
              </w:rPr>
              <w:t>Reason: RELEASE_CAUSE;cause= 2;text= "RTP/RTCP Timeout"</w:t>
            </w:r>
          </w:p>
          <w:p w14:paraId="24F3E410" w14:textId="1EA22827" w:rsidR="00021491" w:rsidRPr="007F7AA4" w:rsidRDefault="00021491" w:rsidP="00021491">
            <w:pPr>
              <w:widowControl/>
              <w:shd w:val="clear" w:color="auto" w:fill="F4F5F7"/>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t>SIP 71 3596908 14:58:26:086 [MS-&gt;NW][P1][S2]SIP/2.0 200 OK</w:t>
            </w:r>
          </w:p>
          <w:p w14:paraId="722FF6B5" w14:textId="77777777" w:rsidR="00021491" w:rsidRPr="007F7AA4" w:rsidRDefault="00021491" w:rsidP="00021491">
            <w:pPr>
              <w:rPr>
                <w:rFonts w:eastAsiaTheme="majorEastAsia" w:cs="Times New Roman"/>
              </w:rPr>
            </w:pPr>
          </w:p>
        </w:tc>
      </w:tr>
    </w:tbl>
    <w:p w14:paraId="139FB9B6" w14:textId="77777777" w:rsidR="00021491" w:rsidRPr="007F7AA4" w:rsidRDefault="00021491" w:rsidP="00021491">
      <w:pPr>
        <w:rPr>
          <w:rFonts w:eastAsiaTheme="majorEastAsia" w:cs="Times New Roman"/>
        </w:rPr>
      </w:pPr>
    </w:p>
    <w:p w14:paraId="1C783EAE" w14:textId="77777777" w:rsidR="00021491" w:rsidRPr="007F7AA4" w:rsidRDefault="00021491" w:rsidP="00D1715C">
      <w:pPr>
        <w:rPr>
          <w:rFonts w:eastAsiaTheme="majorEastAsia" w:cs="Times New Roman"/>
        </w:rPr>
      </w:pPr>
    </w:p>
    <w:p w14:paraId="676595D0" w14:textId="7A546469" w:rsidR="00F62826" w:rsidRPr="007F7AA4" w:rsidRDefault="00F62826" w:rsidP="00F62826">
      <w:pPr>
        <w:pStyle w:val="2"/>
        <w:spacing w:before="156" w:after="156"/>
        <w:rPr>
          <w:rFonts w:cs="Times New Roman"/>
        </w:rPr>
      </w:pPr>
      <w:bookmarkStart w:id="286" w:name="_Toc87714831"/>
      <w:r w:rsidRPr="007F7AA4">
        <w:rPr>
          <w:rFonts w:cs="Times New Roman"/>
        </w:rPr>
        <w:t>Meta</w:t>
      </w:r>
      <w:r w:rsidRPr="007F7AA4">
        <w:rPr>
          <w:rFonts w:cs="Times New Roman"/>
        </w:rPr>
        <w:t>工具问题</w:t>
      </w:r>
      <w:bookmarkEnd w:id="286"/>
    </w:p>
    <w:p w14:paraId="05D84837" w14:textId="1F240D49" w:rsidR="00F62826" w:rsidRPr="007F7AA4" w:rsidRDefault="00F62826" w:rsidP="00F62826">
      <w:pPr>
        <w:pStyle w:val="3"/>
        <w:spacing w:before="156" w:after="156"/>
        <w:rPr>
          <w:rFonts w:eastAsiaTheme="majorEastAsia" w:cs="Times New Roman"/>
        </w:rPr>
      </w:pPr>
      <w:bookmarkStart w:id="287" w:name="_Toc87714832"/>
      <w:r w:rsidRPr="007F7AA4">
        <w:rPr>
          <w:rFonts w:eastAsiaTheme="majorEastAsia" w:cs="Times New Roman"/>
        </w:rPr>
        <w:t>Meta</w:t>
      </w:r>
      <w:r w:rsidRPr="007F7AA4">
        <w:rPr>
          <w:rFonts w:eastAsiaTheme="majorEastAsia" w:cs="Times New Roman"/>
        </w:rPr>
        <w:t>备份</w:t>
      </w:r>
      <w:r w:rsidRPr="007F7AA4">
        <w:rPr>
          <w:rFonts w:eastAsiaTheme="majorEastAsia" w:cs="Times New Roman"/>
        </w:rPr>
        <w:t>K11T NV</w:t>
      </w:r>
      <w:r w:rsidRPr="007F7AA4">
        <w:rPr>
          <w:rFonts w:eastAsiaTheme="majorEastAsia" w:cs="Times New Roman"/>
        </w:rPr>
        <w:t>数据发生</w:t>
      </w:r>
      <w:r w:rsidRPr="007F7AA4">
        <w:rPr>
          <w:rFonts w:eastAsiaTheme="majorEastAsia" w:cs="Times New Roman"/>
        </w:rPr>
        <w:t>Modem SLA is not verified</w:t>
      </w:r>
      <w:bookmarkEnd w:id="287"/>
    </w:p>
    <w:p w14:paraId="451E66D0" w14:textId="45F4BBA3" w:rsidR="00F62826" w:rsidRPr="007F7AA4" w:rsidRDefault="005E284B" w:rsidP="00F62826">
      <w:pPr>
        <w:rPr>
          <w:rFonts w:eastAsiaTheme="majorEastAsia" w:cs="Times New Roman"/>
        </w:rPr>
      </w:pPr>
      <w:r w:rsidRPr="007F7AA4">
        <w:rPr>
          <w:rFonts w:eastAsiaTheme="majorEastAsia" w:cs="Times New Roman"/>
        </w:rPr>
        <w:t>相关的</w:t>
      </w:r>
      <w:r w:rsidRPr="007F7AA4">
        <w:rPr>
          <w:rFonts w:eastAsiaTheme="majorEastAsia" w:cs="Times New Roman"/>
        </w:rPr>
        <w:t>MTK case</w:t>
      </w:r>
      <w:r w:rsidRPr="007F7AA4">
        <w:rPr>
          <w:rFonts w:eastAsiaTheme="majorEastAsia" w:cs="Times New Roman"/>
        </w:rPr>
        <w:t>：</w:t>
      </w:r>
      <w:r w:rsidR="00593F82" w:rsidRPr="007F7AA4">
        <w:rPr>
          <w:rFonts w:eastAsiaTheme="majorEastAsia" w:cs="Times New Roman"/>
        </w:rPr>
        <w:t>ALPS05726156</w:t>
      </w:r>
    </w:p>
    <w:p w14:paraId="6635A4A0" w14:textId="62277F22" w:rsidR="00B52169" w:rsidRPr="007F7AA4" w:rsidRDefault="00B52169" w:rsidP="00F62826">
      <w:pPr>
        <w:rPr>
          <w:rFonts w:eastAsiaTheme="majorEastAsia" w:cs="Times New Roman"/>
        </w:rPr>
      </w:pPr>
      <w:r w:rsidRPr="007F7AA4">
        <w:rPr>
          <w:rFonts w:eastAsiaTheme="majorEastAsia" w:cs="Times New Roman"/>
        </w:rPr>
        <w:t>如果需要消除此提示，需要将</w:t>
      </w:r>
      <w:r w:rsidRPr="007F7AA4">
        <w:rPr>
          <w:rFonts w:eastAsiaTheme="majorEastAsia" w:cs="Times New Roman"/>
        </w:rPr>
        <w:t>make/projects/XIAOMI_R0MP2_K6893PV1_64(NLWCG_CUSTOM).mak</w:t>
      </w:r>
      <w:r w:rsidRPr="007F7AA4">
        <w:rPr>
          <w:rFonts w:eastAsiaTheme="majorEastAsia" w:cs="Times New Roman"/>
        </w:rPr>
        <w:t>文件中做如下修改。</w:t>
      </w:r>
    </w:p>
    <w:p w14:paraId="58CF3C59" w14:textId="612EC420" w:rsidR="005E284B" w:rsidRPr="007F7AA4" w:rsidRDefault="00B52169" w:rsidP="00F62826">
      <w:pPr>
        <w:rPr>
          <w:rFonts w:eastAsiaTheme="majorEastAsia" w:cs="Times New Roman"/>
        </w:rPr>
      </w:pPr>
      <w:r w:rsidRPr="007F7AA4">
        <w:rPr>
          <w:rFonts w:eastAsiaTheme="majorEastAsia" w:cs="Times New Roman"/>
        </w:rPr>
        <w:t>META_SLA_ENHANCEMENT = SLA_BIND_TO_AP_SBC</w:t>
      </w:r>
      <w:r w:rsidR="003B0BAA" w:rsidRPr="007F7AA4">
        <w:rPr>
          <w:rFonts w:eastAsiaTheme="majorEastAsia" w:cs="Times New Roman"/>
        </w:rPr>
        <w:t xml:space="preserve">  // </w:t>
      </w:r>
      <w:r w:rsidR="003B0BAA" w:rsidRPr="007F7AA4">
        <w:rPr>
          <w:rFonts w:eastAsiaTheme="majorEastAsia" w:cs="Times New Roman"/>
        </w:rPr>
        <w:t>默认值</w:t>
      </w:r>
    </w:p>
    <w:p w14:paraId="5A26DFE8" w14:textId="4E690795" w:rsidR="003B0BAA" w:rsidRPr="007F7AA4" w:rsidRDefault="003B0BAA" w:rsidP="00F62826">
      <w:pPr>
        <w:rPr>
          <w:rFonts w:eastAsiaTheme="majorEastAsia" w:cs="Times New Roman"/>
        </w:rPr>
      </w:pPr>
      <w:r w:rsidRPr="007F7AA4">
        <w:rPr>
          <w:rFonts w:eastAsiaTheme="majorEastAsia" w:cs="Times New Roman"/>
        </w:rPr>
        <w:t>修改为：</w:t>
      </w:r>
    </w:p>
    <w:p w14:paraId="2E54C076" w14:textId="716C5494" w:rsidR="003B0BAA" w:rsidRPr="007F7AA4" w:rsidRDefault="003B0BAA" w:rsidP="00F62826">
      <w:pPr>
        <w:rPr>
          <w:rFonts w:eastAsiaTheme="majorEastAsia" w:cs="Times New Roman"/>
        </w:rPr>
      </w:pPr>
      <w:r w:rsidRPr="007F7AA4">
        <w:rPr>
          <w:rFonts w:eastAsiaTheme="majorEastAsia" w:cs="Times New Roman"/>
        </w:rPr>
        <w:t>META_SLA_</w:t>
      </w:r>
      <w:r w:rsidR="001742EE" w:rsidRPr="007F7AA4">
        <w:rPr>
          <w:rFonts w:eastAsiaTheme="majorEastAsia" w:cs="Times New Roman"/>
        </w:rPr>
        <w:t>ENHANCEMENT = OFF</w:t>
      </w:r>
    </w:p>
    <w:p w14:paraId="63F5B065" w14:textId="61F2094D" w:rsidR="00694465" w:rsidRPr="007F7AA4" w:rsidRDefault="00694465" w:rsidP="00F62826">
      <w:pPr>
        <w:rPr>
          <w:rFonts w:eastAsiaTheme="majorEastAsia" w:cs="Times New Roman"/>
        </w:rPr>
      </w:pPr>
    </w:p>
    <w:p w14:paraId="7D502224" w14:textId="77777777" w:rsidR="00694465" w:rsidRPr="007F7AA4" w:rsidRDefault="00694465" w:rsidP="00694465">
      <w:pPr>
        <w:rPr>
          <w:rFonts w:eastAsiaTheme="majorEastAsia" w:cs="Times New Roman"/>
        </w:rPr>
      </w:pPr>
      <w:r w:rsidRPr="007F7AA4">
        <w:rPr>
          <w:rFonts w:eastAsiaTheme="majorEastAsia" w:cs="Times New Roman"/>
        </w:rPr>
        <w:t> META_SLA_ENHANCEMENT=ON</w:t>
      </w:r>
    </w:p>
    <w:p w14:paraId="063AC641" w14:textId="77777777" w:rsidR="00694465" w:rsidRPr="007F7AA4" w:rsidRDefault="00694465" w:rsidP="00694465">
      <w:pPr>
        <w:rPr>
          <w:rFonts w:eastAsiaTheme="majorEastAsia" w:cs="Times New Roman"/>
        </w:rPr>
      </w:pPr>
      <w:r w:rsidRPr="007F7AA4">
        <w:rPr>
          <w:rFonts w:eastAsiaTheme="majorEastAsia" w:cs="Times New Roman"/>
        </w:rPr>
        <w:t>这是为了防止工具乱修改重要</w:t>
      </w:r>
      <w:r w:rsidRPr="007F7AA4">
        <w:rPr>
          <w:rFonts w:eastAsiaTheme="majorEastAsia" w:cs="Times New Roman"/>
        </w:rPr>
        <w:t xml:space="preserve">NV  </w:t>
      </w:r>
      <w:r w:rsidRPr="007F7AA4">
        <w:rPr>
          <w:rFonts w:eastAsiaTheme="majorEastAsia" w:cs="Times New Roman"/>
        </w:rPr>
        <w:t>值，</w:t>
      </w:r>
      <w:r w:rsidRPr="007F7AA4">
        <w:rPr>
          <w:rFonts w:eastAsiaTheme="majorEastAsia" w:cs="Times New Roman"/>
        </w:rPr>
        <w:t xml:space="preserve"> </w:t>
      </w:r>
      <w:r w:rsidRPr="007F7AA4">
        <w:rPr>
          <w:rFonts w:eastAsiaTheme="majorEastAsia" w:cs="Times New Roman"/>
        </w:rPr>
        <w:t>所以会对</w:t>
      </w:r>
      <w:r w:rsidRPr="007F7AA4">
        <w:rPr>
          <w:rFonts w:eastAsiaTheme="majorEastAsia" w:cs="Times New Roman"/>
        </w:rPr>
        <w:t>tool</w:t>
      </w:r>
      <w:r w:rsidRPr="007F7AA4">
        <w:rPr>
          <w:rFonts w:eastAsiaTheme="majorEastAsia" w:cs="Times New Roman"/>
        </w:rPr>
        <w:t>进行校验。需要过了</w:t>
      </w:r>
      <w:r w:rsidRPr="007F7AA4">
        <w:rPr>
          <w:rFonts w:eastAsiaTheme="majorEastAsia" w:cs="Times New Roman"/>
        </w:rPr>
        <w:t xml:space="preserve">meta modem SLA </w:t>
      </w:r>
      <w:r w:rsidRPr="007F7AA4">
        <w:rPr>
          <w:rFonts w:eastAsiaTheme="majorEastAsia" w:cs="Times New Roman"/>
        </w:rPr>
        <w:t>鉴权，才会被处理，用于保护</w:t>
      </w:r>
      <w:r w:rsidRPr="007F7AA4">
        <w:rPr>
          <w:rFonts w:eastAsiaTheme="majorEastAsia" w:cs="Times New Roman"/>
        </w:rPr>
        <w:t>meta modem cmd</w:t>
      </w:r>
      <w:r w:rsidRPr="007F7AA4">
        <w:rPr>
          <w:rFonts w:eastAsiaTheme="majorEastAsia" w:cs="Times New Roman"/>
        </w:rPr>
        <w:t>，</w:t>
      </w:r>
    </w:p>
    <w:p w14:paraId="1D5BAC09" w14:textId="1688A27E" w:rsidR="00694465" w:rsidRPr="007F7AA4" w:rsidRDefault="00212ECA" w:rsidP="00212ECA">
      <w:pPr>
        <w:pStyle w:val="2"/>
        <w:spacing w:before="156" w:after="156"/>
        <w:rPr>
          <w:rFonts w:cs="Times New Roman"/>
        </w:rPr>
      </w:pPr>
      <w:bookmarkStart w:id="288" w:name="_Toc87714833"/>
      <w:r w:rsidRPr="007F7AA4">
        <w:rPr>
          <w:rFonts w:cs="Times New Roman"/>
        </w:rPr>
        <w:t>MTK</w:t>
      </w:r>
      <w:r w:rsidRPr="007F7AA4">
        <w:rPr>
          <w:rFonts w:cs="Times New Roman"/>
        </w:rPr>
        <w:t>编译相关问题</w:t>
      </w:r>
      <w:bookmarkEnd w:id="288"/>
    </w:p>
    <w:p w14:paraId="12CE747F" w14:textId="4F26D653" w:rsidR="00212ECA" w:rsidRPr="007F7AA4" w:rsidRDefault="00212ECA" w:rsidP="00212ECA">
      <w:pPr>
        <w:pStyle w:val="3"/>
        <w:spacing w:before="156" w:after="156"/>
        <w:rPr>
          <w:rFonts w:eastAsiaTheme="majorEastAsia" w:cs="Times New Roman"/>
        </w:rPr>
      </w:pPr>
      <w:bookmarkStart w:id="289" w:name="_Toc87714834"/>
      <w:r w:rsidRPr="007F7AA4">
        <w:rPr>
          <w:rFonts w:eastAsiaTheme="majorEastAsia" w:cs="Times New Roman"/>
        </w:rPr>
        <w:t>查看目前所有定义过的宏</w:t>
      </w:r>
      <w:bookmarkEnd w:id="289"/>
    </w:p>
    <w:p w14:paraId="1FF8FF3A" w14:textId="256B7330" w:rsidR="00212ECA" w:rsidRPr="007F7AA4" w:rsidRDefault="00212ECA" w:rsidP="00212ECA">
      <w:pPr>
        <w:rPr>
          <w:rFonts w:eastAsiaTheme="majorEastAsia" w:cs="Times New Roman"/>
        </w:rPr>
      </w:pPr>
      <w:r w:rsidRPr="007F7AA4">
        <w:rPr>
          <w:rFonts w:eastAsiaTheme="majorEastAsia" w:cs="Times New Roman"/>
        </w:rPr>
        <w:t>编译</w:t>
      </w:r>
      <w:r w:rsidRPr="007F7AA4">
        <w:rPr>
          <w:rFonts w:eastAsiaTheme="majorEastAsia" w:cs="Times New Roman"/>
        </w:rPr>
        <w:t>Modem</w:t>
      </w:r>
      <w:r w:rsidRPr="007F7AA4">
        <w:rPr>
          <w:rFonts w:eastAsiaTheme="majorEastAsia" w:cs="Times New Roman"/>
        </w:rPr>
        <w:t>后，在如下目录文件中搜索</w:t>
      </w:r>
    </w:p>
    <w:p w14:paraId="50AE1DB1" w14:textId="2089BC1D" w:rsidR="00212ECA" w:rsidRPr="007F7AA4" w:rsidRDefault="00212ECA" w:rsidP="00F62826">
      <w:pPr>
        <w:rPr>
          <w:rFonts w:eastAsiaTheme="majorEastAsia" w:cs="Times New Roman"/>
        </w:rPr>
      </w:pPr>
      <w:r w:rsidRPr="007F7AA4">
        <w:rPr>
          <w:rFonts w:eastAsiaTheme="majorEastAsia" w:cs="Times New Roman"/>
        </w:rPr>
        <w:t>mcu/build/XIAOMI_R0MP2_K6893PV1_64/NLWCG_CUSTOM/bin/log/info.log</w:t>
      </w:r>
    </w:p>
    <w:p w14:paraId="5F0257EF" w14:textId="2E20295A" w:rsidR="00AB04D6" w:rsidRPr="007F7AA4" w:rsidRDefault="00AB04D6" w:rsidP="00F62826">
      <w:pPr>
        <w:rPr>
          <w:rFonts w:eastAsiaTheme="majorEastAsia" w:cs="Times New Roman"/>
        </w:rPr>
      </w:pPr>
    </w:p>
    <w:p w14:paraId="1545E832" w14:textId="57E70D82" w:rsidR="00AB04D6" w:rsidRPr="007F7AA4" w:rsidRDefault="00AB04D6" w:rsidP="00AB04D6">
      <w:pPr>
        <w:pStyle w:val="2"/>
        <w:spacing w:before="156" w:after="156"/>
        <w:rPr>
          <w:rFonts w:cs="Times New Roman"/>
        </w:rPr>
      </w:pPr>
      <w:bookmarkStart w:id="290" w:name="_Toc87714835"/>
      <w:r w:rsidRPr="007F7AA4">
        <w:rPr>
          <w:rFonts w:cs="Times New Roman"/>
        </w:rPr>
        <w:t>MTK</w:t>
      </w:r>
      <w:r w:rsidRPr="007F7AA4">
        <w:rPr>
          <w:rFonts w:cs="Times New Roman"/>
        </w:rPr>
        <w:t>工程模式相关</w:t>
      </w:r>
      <w:bookmarkEnd w:id="290"/>
    </w:p>
    <w:p w14:paraId="380D7F9C" w14:textId="7230B669" w:rsidR="00AB04D6" w:rsidRPr="007F7AA4" w:rsidRDefault="00AB04D6" w:rsidP="00AB04D6">
      <w:pPr>
        <w:pStyle w:val="3"/>
        <w:spacing w:before="156" w:after="156"/>
        <w:rPr>
          <w:rFonts w:eastAsiaTheme="majorEastAsia" w:cs="Times New Roman"/>
        </w:rPr>
      </w:pPr>
      <w:bookmarkStart w:id="291" w:name="_Toc87714836"/>
      <w:r w:rsidRPr="007F7AA4">
        <w:rPr>
          <w:rFonts w:eastAsiaTheme="majorEastAsia" w:cs="Times New Roman"/>
        </w:rPr>
        <w:t>锁频点</w:t>
      </w:r>
      <w:bookmarkEnd w:id="291"/>
    </w:p>
    <w:p w14:paraId="6DAD24CB" w14:textId="2FB52A92" w:rsidR="00AB04D6" w:rsidRPr="007F7AA4" w:rsidRDefault="00AB04D6" w:rsidP="00BA710B">
      <w:pPr>
        <w:rPr>
          <w:rFonts w:eastAsiaTheme="majorEastAsia" w:cs="Times New Roman"/>
        </w:rPr>
      </w:pPr>
      <w:r w:rsidRPr="007F7AA4">
        <w:rPr>
          <w:rFonts w:eastAsiaTheme="majorEastAsia" w:cs="Times New Roman"/>
        </w:rPr>
        <w:t xml:space="preserve">*#*#3646633#*#* -&gt; Telephony -&gt; Channel Lock-&gt; </w:t>
      </w:r>
      <w:r w:rsidRPr="007F7AA4">
        <w:rPr>
          <w:rFonts w:eastAsiaTheme="majorEastAsia" w:cs="Times New Roman"/>
        </w:rPr>
        <w:t>选择</w:t>
      </w:r>
      <w:r w:rsidRPr="007F7AA4">
        <w:rPr>
          <w:rFonts w:eastAsiaTheme="majorEastAsia" w:cs="Times New Roman"/>
        </w:rPr>
        <w:t>SIM</w:t>
      </w:r>
      <w:r w:rsidRPr="007F7AA4">
        <w:rPr>
          <w:rFonts w:eastAsiaTheme="majorEastAsia" w:cs="Times New Roman"/>
        </w:rPr>
        <w:t>卡</w:t>
      </w:r>
      <w:r w:rsidRPr="007F7AA4">
        <w:rPr>
          <w:rFonts w:eastAsiaTheme="majorEastAsia" w:cs="Times New Roman"/>
        </w:rPr>
        <w:t xml:space="preserve"> -&gt; </w:t>
      </w:r>
      <w:r w:rsidRPr="007F7AA4">
        <w:rPr>
          <w:rFonts w:eastAsiaTheme="majorEastAsia" w:cs="Times New Roman"/>
        </w:rPr>
        <w:t>按照下述界面设置。</w:t>
      </w:r>
    </w:p>
    <w:p w14:paraId="542EEF3D" w14:textId="64D56D79" w:rsidR="001D212B" w:rsidRPr="007F7AA4" w:rsidRDefault="001D212B" w:rsidP="00BA710B">
      <w:pPr>
        <w:rPr>
          <w:rFonts w:eastAsiaTheme="majorEastAsia" w:cs="Times New Roman"/>
        </w:rPr>
      </w:pPr>
      <w:r w:rsidRPr="007F7AA4">
        <w:rPr>
          <w:rFonts w:eastAsiaTheme="majorEastAsia" w:cs="Times New Roman"/>
        </w:rPr>
        <w:t>Lock</w:t>
      </w:r>
      <w:r w:rsidRPr="007F7AA4">
        <w:rPr>
          <w:rFonts w:eastAsiaTheme="majorEastAsia" w:cs="Times New Roman"/>
        </w:rPr>
        <w:t>状态，</w:t>
      </w:r>
      <w:r w:rsidRPr="007F7AA4">
        <w:rPr>
          <w:rFonts w:eastAsiaTheme="majorEastAsia" w:cs="Times New Roman"/>
        </w:rPr>
        <w:t>RAT</w:t>
      </w:r>
      <w:r w:rsidRPr="007F7AA4">
        <w:rPr>
          <w:rFonts w:eastAsiaTheme="majorEastAsia" w:cs="Times New Roman"/>
        </w:rPr>
        <w:t>选择，</w:t>
      </w:r>
      <w:r w:rsidRPr="007F7AA4">
        <w:rPr>
          <w:rFonts w:eastAsiaTheme="majorEastAsia" w:cs="Times New Roman"/>
        </w:rPr>
        <w:t>ARFCN</w:t>
      </w:r>
      <w:r w:rsidRPr="007F7AA4">
        <w:rPr>
          <w:rFonts w:eastAsiaTheme="majorEastAsia" w:cs="Times New Roman"/>
        </w:rPr>
        <w:t>设置，</w:t>
      </w:r>
      <w:r w:rsidRPr="007F7AA4">
        <w:rPr>
          <w:rFonts w:eastAsiaTheme="majorEastAsia" w:cs="Times New Roman"/>
        </w:rPr>
        <w:t>Cell ID</w:t>
      </w:r>
      <w:r w:rsidRPr="007F7AA4">
        <w:rPr>
          <w:rFonts w:eastAsiaTheme="majorEastAsia" w:cs="Times New Roman"/>
        </w:rPr>
        <w:t>设置</w:t>
      </w:r>
      <w:r w:rsidRPr="007F7AA4">
        <w:rPr>
          <w:rFonts w:eastAsiaTheme="majorEastAsia" w:cs="Times New Roman"/>
        </w:rPr>
        <w:t>(</w:t>
      </w:r>
      <w:r w:rsidRPr="007F7AA4">
        <w:rPr>
          <w:rFonts w:eastAsiaTheme="majorEastAsia" w:cs="Times New Roman"/>
        </w:rPr>
        <w:t>即</w:t>
      </w:r>
      <w:r w:rsidRPr="007F7AA4">
        <w:rPr>
          <w:rFonts w:eastAsiaTheme="majorEastAsia" w:cs="Times New Roman"/>
        </w:rPr>
        <w:t>Log</w:t>
      </w:r>
      <w:r w:rsidRPr="007F7AA4">
        <w:rPr>
          <w:rFonts w:eastAsiaTheme="majorEastAsia" w:cs="Times New Roman"/>
        </w:rPr>
        <w:t>中的</w:t>
      </w:r>
      <w:r w:rsidRPr="007F7AA4">
        <w:rPr>
          <w:rFonts w:eastAsiaTheme="majorEastAsia" w:cs="Times New Roman"/>
        </w:rPr>
        <w:t>PCI)</w:t>
      </w:r>
      <w:r w:rsidRPr="007F7AA4">
        <w:rPr>
          <w:rFonts w:eastAsiaTheme="majorEastAsia" w:cs="Times New Roman"/>
        </w:rPr>
        <w:t>，</w:t>
      </w:r>
      <w:r w:rsidRPr="007F7AA4">
        <w:rPr>
          <w:rFonts w:eastAsiaTheme="majorEastAsia" w:cs="Times New Roman"/>
        </w:rPr>
        <w:t>Lock Mode</w:t>
      </w:r>
      <w:r w:rsidRPr="007F7AA4">
        <w:rPr>
          <w:rFonts w:eastAsiaTheme="majorEastAsia" w:cs="Times New Roman"/>
        </w:rPr>
        <w:t>设置。</w:t>
      </w:r>
    </w:p>
    <w:p w14:paraId="6AD5A3EE" w14:textId="17B3EA9A" w:rsidR="001D212B" w:rsidRPr="007F7AA4" w:rsidRDefault="001D212B" w:rsidP="00BA710B">
      <w:pPr>
        <w:rPr>
          <w:rFonts w:eastAsiaTheme="majorEastAsia" w:cs="Times New Roman"/>
        </w:rPr>
      </w:pPr>
      <w:r w:rsidRPr="007F7AA4">
        <w:rPr>
          <w:rFonts w:eastAsiaTheme="majorEastAsia" w:cs="Times New Roman"/>
        </w:rPr>
        <w:t>设置参数完成后，先点击</w:t>
      </w:r>
      <w:r w:rsidRPr="007F7AA4">
        <w:rPr>
          <w:rFonts w:eastAsiaTheme="majorEastAsia" w:cs="Times New Roman"/>
        </w:rPr>
        <w:t>Apply Channel lock settings,</w:t>
      </w:r>
      <w:r w:rsidRPr="007F7AA4">
        <w:rPr>
          <w:rFonts w:eastAsiaTheme="majorEastAsia" w:cs="Times New Roman"/>
        </w:rPr>
        <w:t>然后点击</w:t>
      </w:r>
      <w:r w:rsidRPr="007F7AA4">
        <w:rPr>
          <w:rFonts w:eastAsiaTheme="majorEastAsia" w:cs="Times New Roman"/>
        </w:rPr>
        <w:t>Reset by airplane mode,</w:t>
      </w:r>
      <w:r w:rsidRPr="007F7AA4">
        <w:rPr>
          <w:rFonts w:eastAsiaTheme="majorEastAsia" w:cs="Times New Roman"/>
        </w:rPr>
        <w:t>使配置生效。</w:t>
      </w:r>
    </w:p>
    <w:p w14:paraId="51D2CB36" w14:textId="391E4D40" w:rsidR="00AB04D6" w:rsidRPr="007F7AA4" w:rsidRDefault="00AB04D6" w:rsidP="00AB04D6">
      <w:pPr>
        <w:rPr>
          <w:rFonts w:eastAsiaTheme="majorEastAsia" w:cs="Times New Roman"/>
        </w:rPr>
      </w:pPr>
      <w:r w:rsidRPr="007F7AA4">
        <w:rPr>
          <w:rFonts w:eastAsiaTheme="majorEastAsia" w:cs="Times New Roman"/>
          <w:noProof/>
        </w:rPr>
        <w:lastRenderedPageBreak/>
        <w:drawing>
          <wp:inline distT="0" distB="0" distL="0" distR="0" wp14:anchorId="736E7999" wp14:editId="1C08C288">
            <wp:extent cx="3478909" cy="4747261"/>
            <wp:effectExtent l="0" t="0" r="762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497599" cy="4772765"/>
                    </a:xfrm>
                    <a:prstGeom prst="rect">
                      <a:avLst/>
                    </a:prstGeom>
                  </pic:spPr>
                </pic:pic>
              </a:graphicData>
            </a:graphic>
          </wp:inline>
        </w:drawing>
      </w:r>
    </w:p>
    <w:p w14:paraId="5A8667EA" w14:textId="100BE7E1" w:rsidR="008973A1" w:rsidRPr="007F7AA4" w:rsidRDefault="008973A1" w:rsidP="009300B1">
      <w:pPr>
        <w:pStyle w:val="3"/>
        <w:spacing w:before="156" w:after="156"/>
        <w:rPr>
          <w:rFonts w:eastAsiaTheme="majorEastAsia" w:cs="Times New Roman"/>
        </w:rPr>
      </w:pPr>
      <w:bookmarkStart w:id="292" w:name="_Toc87714837"/>
      <w:r w:rsidRPr="007F7AA4">
        <w:rPr>
          <w:rFonts w:eastAsiaTheme="majorEastAsia" w:cs="Times New Roman"/>
        </w:rPr>
        <w:t>如何通过工程模式发送</w:t>
      </w:r>
      <w:r w:rsidRPr="007F7AA4">
        <w:rPr>
          <w:rFonts w:eastAsiaTheme="majorEastAsia" w:cs="Times New Roman"/>
        </w:rPr>
        <w:t>AT</w:t>
      </w:r>
      <w:r w:rsidRPr="007F7AA4">
        <w:rPr>
          <w:rFonts w:eastAsiaTheme="majorEastAsia" w:cs="Times New Roman"/>
        </w:rPr>
        <w:t>命令</w:t>
      </w:r>
      <w:bookmarkEnd w:id="292"/>
    </w:p>
    <w:p w14:paraId="33CB6068" w14:textId="6BCACF7A" w:rsidR="008973A1" w:rsidRPr="007F7AA4" w:rsidRDefault="008973A1" w:rsidP="009300B1">
      <w:pPr>
        <w:pStyle w:val="4"/>
        <w:spacing w:before="156" w:after="156"/>
        <w:rPr>
          <w:rFonts w:cs="Times New Roman"/>
        </w:rPr>
      </w:pPr>
      <w:r w:rsidRPr="007F7AA4">
        <w:rPr>
          <w:rFonts w:cs="Times New Roman"/>
        </w:rPr>
        <w:t>CDS</w:t>
      </w:r>
      <w:r w:rsidRPr="007F7AA4">
        <w:rPr>
          <w:rFonts w:cs="Times New Roman"/>
        </w:rPr>
        <w:t>方式</w:t>
      </w:r>
    </w:p>
    <w:p w14:paraId="5E867394" w14:textId="1B52F45D" w:rsidR="008973A1" w:rsidRPr="007F7AA4" w:rsidRDefault="008973A1" w:rsidP="009300B1">
      <w:pPr>
        <w:pStyle w:val="4"/>
        <w:spacing w:before="156" w:after="156"/>
        <w:rPr>
          <w:rFonts w:cs="Times New Roman"/>
        </w:rPr>
      </w:pPr>
      <w:r w:rsidRPr="007F7AA4">
        <w:rPr>
          <w:rFonts w:cs="Times New Roman"/>
        </w:rPr>
        <w:t>AT Command Tool</w:t>
      </w:r>
    </w:p>
    <w:p w14:paraId="58754516" w14:textId="144D8408" w:rsidR="00214FDD" w:rsidRDefault="003C3D3A" w:rsidP="00214FDD">
      <w:pPr>
        <w:rPr>
          <w:rFonts w:eastAsiaTheme="majorEastAsia" w:cs="Times New Roman"/>
        </w:rPr>
      </w:pPr>
      <w:r w:rsidRPr="007F7AA4">
        <w:rPr>
          <w:rFonts w:eastAsiaTheme="majorEastAsia" w:cs="Times New Roman"/>
        </w:rPr>
        <w:t>打开</w:t>
      </w:r>
      <w:r w:rsidRPr="007F7AA4">
        <w:rPr>
          <w:rFonts w:eastAsiaTheme="majorEastAsia" w:cs="Times New Roman"/>
        </w:rPr>
        <w:t>MTK</w:t>
      </w:r>
      <w:r w:rsidRPr="007F7AA4">
        <w:rPr>
          <w:rFonts w:eastAsiaTheme="majorEastAsia" w:cs="Times New Roman"/>
        </w:rPr>
        <w:t>工程模式，在</w:t>
      </w:r>
      <w:r w:rsidRPr="007F7AA4">
        <w:rPr>
          <w:rFonts w:eastAsiaTheme="majorEastAsia" w:cs="Times New Roman"/>
        </w:rPr>
        <w:t>Telephony</w:t>
      </w:r>
      <w:r w:rsidRPr="007F7AA4">
        <w:rPr>
          <w:rFonts w:eastAsiaTheme="majorEastAsia" w:cs="Times New Roman"/>
        </w:rPr>
        <w:t>菜单</w:t>
      </w:r>
      <w:r w:rsidRPr="007F7AA4">
        <w:rPr>
          <w:rFonts w:eastAsiaTheme="majorEastAsia" w:cs="Times New Roman"/>
        </w:rPr>
        <w:t xml:space="preserve">-&gt; AT Command Tool-&gt; </w:t>
      </w:r>
      <w:r w:rsidRPr="007F7AA4">
        <w:rPr>
          <w:rFonts w:eastAsiaTheme="majorEastAsia" w:cs="Times New Roman"/>
        </w:rPr>
        <w:t>右上角三个点</w:t>
      </w:r>
      <w:r w:rsidRPr="007F7AA4">
        <w:rPr>
          <w:rFonts w:eastAsiaTheme="majorEastAsia" w:cs="Times New Roman"/>
        </w:rPr>
        <w:t>-&gt; Choose config file.</w:t>
      </w:r>
    </w:p>
    <w:p w14:paraId="7CCEED1C" w14:textId="4A2876B4" w:rsidR="00E842BF" w:rsidRPr="007F7AA4" w:rsidRDefault="00E842BF" w:rsidP="00214FDD">
      <w:pPr>
        <w:rPr>
          <w:rFonts w:eastAsiaTheme="majorEastAsia" w:cs="Times New Roman"/>
        </w:rPr>
      </w:pPr>
      <w:r>
        <w:rPr>
          <w:rFonts w:eastAsiaTheme="majorEastAsia" w:cs="Times New Roman"/>
        </w:rPr>
        <w:object w:dxaOrig="1006" w:dyaOrig="841" w14:anchorId="0D5EABD7">
          <v:shape id="_x0000_i1026" type="#_x0000_t75" style="width:50.05pt;height:42.1pt" o:ole="">
            <v:imagedata r:id="rId139" o:title=""/>
          </v:shape>
          <o:OLEObject Type="Embed" ProgID="Package" ShapeID="_x0000_i1026" DrawAspect="Content" ObjectID="_1708852825" r:id="rId140"/>
        </w:object>
      </w:r>
    </w:p>
    <w:p w14:paraId="36ACA1EF" w14:textId="51873C81" w:rsidR="003C3D3A" w:rsidRPr="007F7AA4" w:rsidRDefault="003C3D3A" w:rsidP="00214FDD">
      <w:pPr>
        <w:rPr>
          <w:rFonts w:eastAsiaTheme="majorEastAsia" w:cs="Times New Roman"/>
        </w:rPr>
      </w:pPr>
      <w:r w:rsidRPr="007F7AA4">
        <w:rPr>
          <w:rFonts w:eastAsiaTheme="majorEastAsia" w:cs="Times New Roman"/>
        </w:rPr>
        <w:t>看到的文件是：</w:t>
      </w:r>
      <w:r w:rsidRPr="007F7AA4">
        <w:rPr>
          <w:rFonts w:eastAsiaTheme="majorEastAsia" w:cs="Times New Roman"/>
        </w:rPr>
        <w:t>/storage/emulated/0/config.txt</w:t>
      </w:r>
    </w:p>
    <w:p w14:paraId="4C28FE26" w14:textId="25CBFEA7" w:rsidR="003C3D3A" w:rsidRPr="007F7AA4" w:rsidRDefault="003C3D3A" w:rsidP="00214FDD">
      <w:pPr>
        <w:rPr>
          <w:rFonts w:eastAsiaTheme="majorEastAsia" w:cs="Times New Roman"/>
        </w:rPr>
      </w:pPr>
      <w:r w:rsidRPr="007F7AA4">
        <w:rPr>
          <w:rFonts w:eastAsiaTheme="majorEastAsia" w:cs="Times New Roman"/>
        </w:rPr>
        <w:t>这个文件和位置只能通过编辑的方式修改</w:t>
      </w:r>
      <w:r w:rsidR="00AE74E8" w:rsidRPr="007F7AA4">
        <w:rPr>
          <w:rFonts w:eastAsiaTheme="majorEastAsia" w:cs="Times New Roman"/>
        </w:rPr>
        <w:t>，为了不引入其他问题，这里直接将此文件从手机内导出。</w:t>
      </w:r>
    </w:p>
    <w:p w14:paraId="1DF517E6" w14:textId="7C4198AB" w:rsidR="00AE74E8" w:rsidRPr="007F7AA4" w:rsidRDefault="00AE74E8" w:rsidP="00214FDD">
      <w:pPr>
        <w:rPr>
          <w:rFonts w:eastAsiaTheme="majorEastAsia" w:cs="Times New Roman"/>
        </w:rPr>
      </w:pPr>
      <w:r w:rsidRPr="007F7AA4">
        <w:rPr>
          <w:rFonts w:eastAsiaTheme="majorEastAsia" w:cs="Times New Roman"/>
        </w:rPr>
        <w:t>执行命令：</w:t>
      </w:r>
      <w:r w:rsidRPr="007F7AA4">
        <w:rPr>
          <w:rFonts w:eastAsiaTheme="majorEastAsia" w:cs="Times New Roman"/>
        </w:rPr>
        <w:t>adb pull /storage/emulated/0/config.txt . (</w:t>
      </w:r>
      <w:r w:rsidRPr="007F7AA4">
        <w:rPr>
          <w:rFonts w:eastAsiaTheme="majorEastAsia" w:cs="Times New Roman"/>
        </w:rPr>
        <w:t>注意后面有个点</w:t>
      </w:r>
      <w:r w:rsidR="00D0475D" w:rsidRPr="007F7AA4">
        <w:rPr>
          <w:rFonts w:eastAsiaTheme="majorEastAsia" w:cs="Times New Roman"/>
        </w:rPr>
        <w:t>，表示当前目录</w:t>
      </w:r>
      <w:r w:rsidRPr="007F7AA4">
        <w:rPr>
          <w:rFonts w:eastAsiaTheme="majorEastAsia" w:cs="Times New Roman"/>
        </w:rPr>
        <w:t>)</w:t>
      </w:r>
    </w:p>
    <w:p w14:paraId="7B8AC4FD" w14:textId="2AF588B9" w:rsidR="00826F6F" w:rsidRPr="007F7AA4" w:rsidRDefault="00826F6F" w:rsidP="00214FDD">
      <w:pPr>
        <w:rPr>
          <w:rFonts w:eastAsiaTheme="majorEastAsia" w:cs="Times New Roman"/>
        </w:rPr>
      </w:pPr>
      <w:r w:rsidRPr="007F7AA4">
        <w:rPr>
          <w:rFonts w:eastAsiaTheme="majorEastAsia" w:cs="Times New Roman"/>
        </w:rPr>
        <w:t>文件打开后内容如下。</w:t>
      </w:r>
    </w:p>
    <w:tbl>
      <w:tblPr>
        <w:tblStyle w:val="a7"/>
        <w:tblW w:w="0" w:type="auto"/>
        <w:tblLook w:val="04A0" w:firstRow="1" w:lastRow="0" w:firstColumn="1" w:lastColumn="0" w:noHBand="0" w:noVBand="1"/>
      </w:tblPr>
      <w:tblGrid>
        <w:gridCol w:w="13454"/>
      </w:tblGrid>
      <w:tr w:rsidR="00826F6F" w:rsidRPr="007F7AA4" w14:paraId="5D7C7AC0" w14:textId="77777777" w:rsidTr="00826F6F">
        <w:tc>
          <w:tcPr>
            <w:tcW w:w="13454" w:type="dxa"/>
          </w:tcPr>
          <w:p w14:paraId="70D6A344" w14:textId="77777777" w:rsidR="00B9232B" w:rsidRPr="007F7AA4" w:rsidRDefault="00B9232B" w:rsidP="00B9232B">
            <w:pPr>
              <w:rPr>
                <w:rFonts w:eastAsiaTheme="majorEastAsia" w:cs="Times New Roman"/>
              </w:rPr>
            </w:pPr>
            <w:r w:rsidRPr="007F7AA4">
              <w:rPr>
                <w:rFonts w:eastAsiaTheme="majorEastAsia" w:cs="Times New Roman"/>
              </w:rPr>
              <w:t>IN LTE B41 &amp; CN LTE B42 ANT force</w:t>
            </w:r>
          </w:p>
          <w:p w14:paraId="754251A6" w14:textId="77777777" w:rsidR="00B9232B" w:rsidRPr="007F7AA4" w:rsidRDefault="00B9232B" w:rsidP="00B9232B">
            <w:pPr>
              <w:rPr>
                <w:rFonts w:eastAsiaTheme="majorEastAsia" w:cs="Times New Roman"/>
              </w:rPr>
            </w:pPr>
            <w:r w:rsidRPr="007F7AA4">
              <w:rPr>
                <w:rFonts w:eastAsiaTheme="majorEastAsia" w:cs="Times New Roman"/>
              </w:rPr>
              <w:t xml:space="preserve"> state1</w:t>
            </w:r>
          </w:p>
          <w:p w14:paraId="0C434784" w14:textId="77777777" w:rsidR="00B9232B" w:rsidRPr="007F7AA4" w:rsidRDefault="00B9232B" w:rsidP="00B9232B">
            <w:pPr>
              <w:rPr>
                <w:rFonts w:eastAsiaTheme="majorEastAsia" w:cs="Times New Roman"/>
              </w:rPr>
            </w:pPr>
            <w:r w:rsidRPr="007F7AA4">
              <w:rPr>
                <w:rFonts w:eastAsiaTheme="majorEastAsia" w:cs="Times New Roman"/>
              </w:rPr>
              <w:t xml:space="preserve">  AT+EGMC=1,"lte_tdd_tx_rx",1,1,0</w:t>
            </w:r>
          </w:p>
          <w:p w14:paraId="0C1B5053" w14:textId="77777777" w:rsidR="00B9232B" w:rsidRPr="007F7AA4" w:rsidRDefault="00B9232B" w:rsidP="00B9232B">
            <w:pPr>
              <w:rPr>
                <w:rFonts w:eastAsiaTheme="majorEastAsia" w:cs="Times New Roman"/>
              </w:rPr>
            </w:pPr>
            <w:r w:rsidRPr="007F7AA4">
              <w:rPr>
                <w:rFonts w:eastAsiaTheme="majorEastAsia" w:cs="Times New Roman"/>
              </w:rPr>
              <w:t xml:space="preserve"> state2</w:t>
            </w:r>
          </w:p>
          <w:p w14:paraId="0EE52A91" w14:textId="77777777" w:rsidR="00B9232B" w:rsidRPr="007F7AA4" w:rsidRDefault="00B9232B" w:rsidP="00B9232B">
            <w:pPr>
              <w:rPr>
                <w:rFonts w:eastAsiaTheme="majorEastAsia" w:cs="Times New Roman"/>
              </w:rPr>
            </w:pPr>
            <w:r w:rsidRPr="007F7AA4">
              <w:rPr>
                <w:rFonts w:eastAsiaTheme="majorEastAsia" w:cs="Times New Roman"/>
              </w:rPr>
              <w:t xml:space="preserve">  AT+EGMC=1,"lte_tdd_tx_rx",1,2,0</w:t>
            </w:r>
          </w:p>
          <w:p w14:paraId="089EA8D0" w14:textId="77777777" w:rsidR="00B9232B" w:rsidRPr="007F7AA4" w:rsidRDefault="00B9232B" w:rsidP="00B9232B">
            <w:pPr>
              <w:rPr>
                <w:rFonts w:eastAsiaTheme="majorEastAsia" w:cs="Times New Roman"/>
              </w:rPr>
            </w:pPr>
            <w:r w:rsidRPr="007F7AA4">
              <w:rPr>
                <w:rFonts w:eastAsiaTheme="majorEastAsia" w:cs="Times New Roman"/>
              </w:rPr>
              <w:t xml:space="preserve"> state3</w:t>
            </w:r>
          </w:p>
          <w:p w14:paraId="49BEE683" w14:textId="77777777" w:rsidR="00B9232B" w:rsidRPr="007F7AA4" w:rsidRDefault="00B9232B" w:rsidP="00B9232B">
            <w:pPr>
              <w:rPr>
                <w:rFonts w:eastAsiaTheme="majorEastAsia" w:cs="Times New Roman"/>
              </w:rPr>
            </w:pPr>
            <w:r w:rsidRPr="007F7AA4">
              <w:rPr>
                <w:rFonts w:eastAsiaTheme="majorEastAsia" w:cs="Times New Roman"/>
              </w:rPr>
              <w:t xml:space="preserve">  AT+EGMC=1,"lte_tdd_tx_rx",1,3,0</w:t>
            </w:r>
          </w:p>
          <w:p w14:paraId="3B9E1D36" w14:textId="77777777" w:rsidR="00B9232B" w:rsidRPr="007F7AA4" w:rsidRDefault="00B9232B" w:rsidP="00B9232B">
            <w:pPr>
              <w:rPr>
                <w:rFonts w:eastAsiaTheme="majorEastAsia" w:cs="Times New Roman"/>
              </w:rPr>
            </w:pPr>
            <w:r w:rsidRPr="007F7AA4">
              <w:rPr>
                <w:rFonts w:eastAsiaTheme="majorEastAsia" w:cs="Times New Roman"/>
              </w:rPr>
              <w:t xml:space="preserve"> state4</w:t>
            </w:r>
          </w:p>
          <w:p w14:paraId="3BD3707E" w14:textId="77777777" w:rsidR="00B9232B" w:rsidRPr="007F7AA4" w:rsidRDefault="00B9232B" w:rsidP="00B9232B">
            <w:pPr>
              <w:rPr>
                <w:rFonts w:eastAsiaTheme="majorEastAsia" w:cs="Times New Roman"/>
              </w:rPr>
            </w:pPr>
            <w:r w:rsidRPr="007F7AA4">
              <w:rPr>
                <w:rFonts w:eastAsiaTheme="majorEastAsia" w:cs="Times New Roman"/>
              </w:rPr>
              <w:t xml:space="preserve">  AT+EGMC=1,"lte_tdd_tx_rx",1,4,0</w:t>
            </w:r>
          </w:p>
          <w:p w14:paraId="398F5D60" w14:textId="77777777" w:rsidR="00B9232B" w:rsidRPr="007F7AA4" w:rsidRDefault="00B9232B" w:rsidP="00B9232B">
            <w:pPr>
              <w:rPr>
                <w:rFonts w:eastAsiaTheme="majorEastAsia" w:cs="Times New Roman"/>
              </w:rPr>
            </w:pPr>
            <w:r w:rsidRPr="007F7AA4">
              <w:rPr>
                <w:rFonts w:eastAsiaTheme="majorEastAsia" w:cs="Times New Roman"/>
              </w:rPr>
              <w:t xml:space="preserve"> ForceToRealSim</w:t>
            </w:r>
          </w:p>
          <w:p w14:paraId="4BFE1047" w14:textId="77777777" w:rsidR="00B9232B" w:rsidRPr="007F7AA4" w:rsidRDefault="00B9232B" w:rsidP="00B9232B">
            <w:pPr>
              <w:rPr>
                <w:rFonts w:eastAsiaTheme="majorEastAsia" w:cs="Times New Roman"/>
              </w:rPr>
            </w:pPr>
            <w:r w:rsidRPr="007F7AA4">
              <w:rPr>
                <w:rFonts w:eastAsiaTheme="majorEastAsia" w:cs="Times New Roman"/>
              </w:rPr>
              <w:t xml:space="preserve">  AT+ETESTSIM=2,1</w:t>
            </w:r>
          </w:p>
          <w:p w14:paraId="6CC35CEA" w14:textId="77777777" w:rsidR="00B9232B" w:rsidRPr="007F7AA4" w:rsidRDefault="00B9232B" w:rsidP="00B9232B">
            <w:pPr>
              <w:rPr>
                <w:rFonts w:eastAsiaTheme="majorEastAsia" w:cs="Times New Roman"/>
              </w:rPr>
            </w:pPr>
            <w:r w:rsidRPr="007F7AA4">
              <w:rPr>
                <w:rFonts w:eastAsiaTheme="majorEastAsia" w:cs="Times New Roman"/>
              </w:rPr>
              <w:t xml:space="preserve"> ForceBacktoTestSim</w:t>
            </w:r>
          </w:p>
          <w:p w14:paraId="445DCC89" w14:textId="1DD07725" w:rsidR="00826F6F" w:rsidRPr="007F7AA4" w:rsidRDefault="00B9232B" w:rsidP="00B9232B">
            <w:pPr>
              <w:rPr>
                <w:rFonts w:eastAsiaTheme="majorEastAsia" w:cs="Times New Roman"/>
              </w:rPr>
            </w:pPr>
            <w:r w:rsidRPr="007F7AA4">
              <w:rPr>
                <w:rFonts w:eastAsiaTheme="majorEastAsia" w:cs="Times New Roman"/>
              </w:rPr>
              <w:t xml:space="preserve">  AT+ETESTSIM=2,0</w:t>
            </w:r>
          </w:p>
        </w:tc>
      </w:tr>
    </w:tbl>
    <w:p w14:paraId="288ADDE7" w14:textId="513C673C" w:rsidR="00826F6F" w:rsidRPr="007F7AA4" w:rsidRDefault="004734D6" w:rsidP="00214FDD">
      <w:pPr>
        <w:rPr>
          <w:rFonts w:eastAsiaTheme="majorEastAsia" w:cs="Times New Roman"/>
        </w:rPr>
      </w:pPr>
      <w:r w:rsidRPr="007F7AA4">
        <w:rPr>
          <w:rFonts w:eastAsiaTheme="majorEastAsia" w:cs="Times New Roman"/>
        </w:rPr>
        <w:t>上述格式在</w:t>
      </w:r>
      <w:r w:rsidRPr="007F7AA4">
        <w:rPr>
          <w:rFonts w:eastAsiaTheme="majorEastAsia" w:cs="Times New Roman"/>
        </w:rPr>
        <w:t>AT Command Tool</w:t>
      </w:r>
      <w:r w:rsidRPr="007F7AA4">
        <w:rPr>
          <w:rFonts w:eastAsiaTheme="majorEastAsia" w:cs="Times New Roman"/>
        </w:rPr>
        <w:t>中加载后为如下界面。</w:t>
      </w:r>
    </w:p>
    <w:p w14:paraId="72E58492" w14:textId="1C40F9DB" w:rsidR="004734D6" w:rsidRPr="007F7AA4" w:rsidRDefault="004734D6" w:rsidP="00214FDD">
      <w:pPr>
        <w:rPr>
          <w:rFonts w:eastAsiaTheme="majorEastAsia" w:cs="Times New Roman"/>
        </w:rPr>
      </w:pPr>
      <w:r w:rsidRPr="007F7AA4">
        <w:rPr>
          <w:rFonts w:eastAsiaTheme="majorEastAsia" w:cs="Times New Roman"/>
          <w:noProof/>
        </w:rPr>
        <w:lastRenderedPageBreak/>
        <w:drawing>
          <wp:inline distT="0" distB="0" distL="0" distR="0" wp14:anchorId="03BE014E" wp14:editId="00303BE2">
            <wp:extent cx="5209326" cy="615431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213944" cy="6159765"/>
                    </a:xfrm>
                    <a:prstGeom prst="rect">
                      <a:avLst/>
                    </a:prstGeom>
                  </pic:spPr>
                </pic:pic>
              </a:graphicData>
            </a:graphic>
          </wp:inline>
        </w:drawing>
      </w:r>
    </w:p>
    <w:p w14:paraId="095ECAF1" w14:textId="73A29296" w:rsidR="004734D6" w:rsidRPr="007F7AA4" w:rsidRDefault="004734D6" w:rsidP="00214FDD">
      <w:pPr>
        <w:rPr>
          <w:rFonts w:eastAsiaTheme="majorEastAsia" w:cs="Times New Roman"/>
        </w:rPr>
      </w:pPr>
    </w:p>
    <w:p w14:paraId="64A85693" w14:textId="38228866" w:rsidR="00B9232B" w:rsidRPr="007F7AA4" w:rsidRDefault="00B9232B" w:rsidP="00214FDD">
      <w:pPr>
        <w:rPr>
          <w:rFonts w:eastAsiaTheme="majorEastAsia" w:cs="Times New Roman"/>
        </w:rPr>
      </w:pPr>
      <w:r w:rsidRPr="007F7AA4">
        <w:rPr>
          <w:rFonts w:eastAsiaTheme="majorEastAsia" w:cs="Times New Roman"/>
        </w:rPr>
        <w:t>顶格书写，表示</w:t>
      </w:r>
      <w:r w:rsidR="00732178" w:rsidRPr="007F7AA4">
        <w:rPr>
          <w:rFonts w:eastAsiaTheme="majorEastAsia" w:cs="Times New Roman"/>
        </w:rPr>
        <w:t>标题。</w:t>
      </w:r>
    </w:p>
    <w:p w14:paraId="1FD795E9" w14:textId="4DCFDE92" w:rsidR="00732178" w:rsidRPr="007F7AA4" w:rsidRDefault="00732178" w:rsidP="00214FDD">
      <w:pPr>
        <w:rPr>
          <w:rFonts w:eastAsiaTheme="majorEastAsia" w:cs="Times New Roman"/>
        </w:rPr>
      </w:pPr>
      <w:r w:rsidRPr="007F7AA4">
        <w:rPr>
          <w:rFonts w:eastAsiaTheme="majorEastAsia" w:cs="Times New Roman"/>
        </w:rPr>
        <w:t>空一格：按钮</w:t>
      </w:r>
    </w:p>
    <w:p w14:paraId="3A9A709D" w14:textId="1D649C3E" w:rsidR="00732178" w:rsidRPr="007F7AA4" w:rsidRDefault="00732178" w:rsidP="00214FDD">
      <w:pPr>
        <w:rPr>
          <w:rFonts w:eastAsiaTheme="majorEastAsia" w:cs="Times New Roman"/>
        </w:rPr>
      </w:pPr>
      <w:r w:rsidRPr="007F7AA4">
        <w:rPr>
          <w:rFonts w:eastAsiaTheme="majorEastAsia" w:cs="Times New Roman"/>
        </w:rPr>
        <w:t>空两格：</w:t>
      </w:r>
      <w:r w:rsidRPr="007F7AA4">
        <w:rPr>
          <w:rFonts w:eastAsiaTheme="majorEastAsia" w:cs="Times New Roman"/>
        </w:rPr>
        <w:t>AT</w:t>
      </w:r>
      <w:r w:rsidRPr="007F7AA4">
        <w:rPr>
          <w:rFonts w:eastAsiaTheme="majorEastAsia" w:cs="Times New Roman"/>
        </w:rPr>
        <w:t>命令</w:t>
      </w:r>
    </w:p>
    <w:p w14:paraId="37CAAE32" w14:textId="08D7F828" w:rsidR="00C0187D" w:rsidRPr="007F7AA4" w:rsidRDefault="00C0187D" w:rsidP="00214FDD">
      <w:pPr>
        <w:rPr>
          <w:rFonts w:eastAsiaTheme="majorEastAsia" w:cs="Times New Roman"/>
        </w:rPr>
      </w:pPr>
      <w:r w:rsidRPr="007F7AA4">
        <w:rPr>
          <w:rFonts w:eastAsiaTheme="majorEastAsia" w:cs="Times New Roman"/>
        </w:rPr>
        <w:t>将需要执行的</w:t>
      </w:r>
      <w:r w:rsidRPr="007F7AA4">
        <w:rPr>
          <w:rFonts w:eastAsiaTheme="majorEastAsia" w:cs="Times New Roman"/>
        </w:rPr>
        <w:t>AT</w:t>
      </w:r>
      <w:r w:rsidRPr="007F7AA4">
        <w:rPr>
          <w:rFonts w:eastAsiaTheme="majorEastAsia" w:cs="Times New Roman"/>
        </w:rPr>
        <w:t>命令以这种形式填入到</w:t>
      </w:r>
      <w:r w:rsidRPr="007F7AA4">
        <w:rPr>
          <w:rFonts w:eastAsiaTheme="majorEastAsia" w:cs="Times New Roman"/>
        </w:rPr>
        <w:t>config.txt</w:t>
      </w:r>
      <w:r w:rsidRPr="007F7AA4">
        <w:rPr>
          <w:rFonts w:eastAsiaTheme="majorEastAsia" w:cs="Times New Roman"/>
        </w:rPr>
        <w:t>文件中。</w:t>
      </w:r>
    </w:p>
    <w:p w14:paraId="6057DE16" w14:textId="727E436A" w:rsidR="00C0187D" w:rsidRPr="007F7AA4" w:rsidRDefault="00C0187D" w:rsidP="00214FDD">
      <w:pPr>
        <w:rPr>
          <w:rFonts w:eastAsiaTheme="majorEastAsia" w:cs="Times New Roman"/>
        </w:rPr>
      </w:pPr>
      <w:r w:rsidRPr="007F7AA4">
        <w:rPr>
          <w:rFonts w:eastAsiaTheme="majorEastAsia" w:cs="Times New Roman"/>
        </w:rPr>
        <w:t>然后通过</w:t>
      </w:r>
      <w:r w:rsidRPr="007F7AA4">
        <w:rPr>
          <w:rFonts w:eastAsiaTheme="majorEastAsia" w:cs="Times New Roman"/>
        </w:rPr>
        <w:t>adb</w:t>
      </w:r>
      <w:r w:rsidRPr="007F7AA4">
        <w:rPr>
          <w:rFonts w:eastAsiaTheme="majorEastAsia" w:cs="Times New Roman"/>
        </w:rPr>
        <w:t>再次推入到之前的目录中。</w:t>
      </w:r>
    </w:p>
    <w:p w14:paraId="70ED2FD1" w14:textId="1450865E" w:rsidR="00C0187D" w:rsidRPr="007F7AA4" w:rsidRDefault="001B160A" w:rsidP="00214FDD">
      <w:pPr>
        <w:rPr>
          <w:rFonts w:eastAsiaTheme="majorEastAsia" w:cs="Times New Roman"/>
        </w:rPr>
      </w:pPr>
      <w:r w:rsidRPr="007F7AA4">
        <w:rPr>
          <w:rFonts w:eastAsiaTheme="majorEastAsia" w:cs="Times New Roman"/>
        </w:rPr>
        <w:t>adb push config.txt /storage/emulated/0/</w:t>
      </w:r>
    </w:p>
    <w:p w14:paraId="674E786B" w14:textId="77777777" w:rsidR="00501F21" w:rsidRPr="007F7AA4" w:rsidRDefault="00501F21" w:rsidP="00501F21">
      <w:pPr>
        <w:pStyle w:val="4"/>
        <w:spacing w:before="156" w:after="156"/>
        <w:rPr>
          <w:rFonts w:cs="Times New Roman"/>
        </w:rPr>
      </w:pPr>
      <w:r w:rsidRPr="007F7AA4">
        <w:rPr>
          <w:rFonts w:cs="Times New Roman"/>
        </w:rPr>
        <w:t>ELT</w:t>
      </w:r>
      <w:r w:rsidRPr="007F7AA4">
        <w:rPr>
          <w:rFonts w:cs="Times New Roman"/>
        </w:rPr>
        <w:t>在线方式</w:t>
      </w:r>
    </w:p>
    <w:p w14:paraId="486E7F6E" w14:textId="77777777" w:rsidR="00501F21" w:rsidRPr="007F7AA4" w:rsidRDefault="00501F21" w:rsidP="00501F21">
      <w:pPr>
        <w:pStyle w:val="4"/>
        <w:spacing w:before="156" w:after="156"/>
        <w:rPr>
          <w:rFonts w:cs="Times New Roman"/>
        </w:rPr>
      </w:pPr>
      <w:r w:rsidRPr="007F7AA4">
        <w:rPr>
          <w:rFonts w:cs="Times New Roman"/>
        </w:rPr>
        <w:t>串口工具</w:t>
      </w:r>
    </w:p>
    <w:p w14:paraId="3ABDDECA" w14:textId="77777777" w:rsidR="00501F21" w:rsidRPr="007F7AA4" w:rsidRDefault="00501F21" w:rsidP="00214FDD">
      <w:pPr>
        <w:rPr>
          <w:rFonts w:eastAsiaTheme="majorEastAsia" w:cs="Times New Roman"/>
        </w:rPr>
      </w:pPr>
    </w:p>
    <w:p w14:paraId="105FEE22" w14:textId="56073CCA" w:rsidR="009300B1" w:rsidRPr="007F7AA4" w:rsidRDefault="009300B1" w:rsidP="009300B1">
      <w:pPr>
        <w:pStyle w:val="3"/>
        <w:spacing w:before="156" w:after="156"/>
        <w:rPr>
          <w:rFonts w:eastAsiaTheme="majorEastAsia" w:cs="Times New Roman"/>
        </w:rPr>
      </w:pPr>
      <w:bookmarkStart w:id="293" w:name="_Toc87714838"/>
      <w:r w:rsidRPr="007F7AA4">
        <w:rPr>
          <w:rFonts w:eastAsiaTheme="majorEastAsia" w:cs="Times New Roman"/>
        </w:rPr>
        <w:t>将测试</w:t>
      </w:r>
      <w:r w:rsidRPr="007F7AA4">
        <w:rPr>
          <w:rFonts w:eastAsiaTheme="majorEastAsia" w:cs="Times New Roman"/>
        </w:rPr>
        <w:t>SIM</w:t>
      </w:r>
      <w:r w:rsidRPr="007F7AA4">
        <w:rPr>
          <w:rFonts w:eastAsiaTheme="majorEastAsia" w:cs="Times New Roman"/>
        </w:rPr>
        <w:t>卡强制识别为正常</w:t>
      </w:r>
      <w:r w:rsidRPr="007F7AA4">
        <w:rPr>
          <w:rFonts w:eastAsiaTheme="majorEastAsia" w:cs="Times New Roman"/>
        </w:rPr>
        <w:t>USIM</w:t>
      </w:r>
      <w:r w:rsidRPr="007F7AA4">
        <w:rPr>
          <w:rFonts w:eastAsiaTheme="majorEastAsia" w:cs="Times New Roman"/>
        </w:rPr>
        <w:t>卡</w:t>
      </w:r>
      <w:bookmarkEnd w:id="293"/>
    </w:p>
    <w:p w14:paraId="6EB3E6CC" w14:textId="588A3847" w:rsidR="009300B1" w:rsidRPr="007F7AA4" w:rsidRDefault="009300B1" w:rsidP="009300B1">
      <w:pPr>
        <w:rPr>
          <w:rFonts w:eastAsiaTheme="majorEastAsia" w:cs="Times New Roman"/>
        </w:rPr>
      </w:pPr>
      <w:r w:rsidRPr="007F7AA4">
        <w:rPr>
          <w:rFonts w:eastAsiaTheme="majorEastAsia" w:cs="Times New Roman"/>
        </w:rPr>
        <w:t>MTK</w:t>
      </w:r>
      <w:r w:rsidRPr="007F7AA4">
        <w:rPr>
          <w:rFonts w:eastAsiaTheme="majorEastAsia" w:cs="Times New Roman"/>
        </w:rPr>
        <w:t>提供了两种方法。</w:t>
      </w:r>
    </w:p>
    <w:p w14:paraId="0398F3C8" w14:textId="77777777" w:rsidR="009300B1" w:rsidRPr="007F7AA4" w:rsidRDefault="009300B1" w:rsidP="00501F21">
      <w:pPr>
        <w:pStyle w:val="4"/>
        <w:spacing w:before="156" w:after="156"/>
        <w:rPr>
          <w:rFonts w:cs="Times New Roman"/>
        </w:rPr>
      </w:pPr>
      <w:r w:rsidRPr="007F7AA4">
        <w:rPr>
          <w:rFonts w:cs="Times New Roman"/>
        </w:rPr>
        <w:t>[FAQ25184] How to enable force test sim?</w:t>
      </w:r>
    </w:p>
    <w:p w14:paraId="1DCD0438" w14:textId="77777777" w:rsidR="009300B1" w:rsidRPr="007F7AA4" w:rsidRDefault="009300B1" w:rsidP="009300B1">
      <w:pPr>
        <w:rPr>
          <w:rFonts w:eastAsiaTheme="majorEastAsia" w:cs="Times New Roman"/>
        </w:rPr>
      </w:pPr>
      <w:r w:rsidRPr="007F7AA4">
        <w:rPr>
          <w:rFonts w:eastAsiaTheme="majorEastAsia" w:cs="Times New Roman"/>
        </w:rPr>
        <w:t>By following above procedure test sim can be detected as real sim.</w:t>
      </w:r>
    </w:p>
    <w:p w14:paraId="5D279389" w14:textId="77777777" w:rsidR="009300B1" w:rsidRPr="007F7AA4" w:rsidRDefault="009300B1" w:rsidP="009300B1">
      <w:pPr>
        <w:rPr>
          <w:rFonts w:eastAsiaTheme="majorEastAsia" w:cs="Times New Roman"/>
        </w:rPr>
      </w:pPr>
      <w:r w:rsidRPr="007F7AA4">
        <w:rPr>
          <w:rFonts w:eastAsiaTheme="majorEastAsia" w:cs="Times New Roman"/>
        </w:rPr>
        <w:t>To revert the changes, tester can follow the following procedure:</w:t>
      </w:r>
    </w:p>
    <w:p w14:paraId="04A0A2D5" w14:textId="148E8254" w:rsidR="009300B1" w:rsidRPr="007F7AA4" w:rsidRDefault="009300B1" w:rsidP="009300B1">
      <w:pPr>
        <w:rPr>
          <w:rFonts w:eastAsiaTheme="majorEastAsia" w:cs="Times New Roman"/>
        </w:rPr>
      </w:pPr>
      <w:r w:rsidRPr="007F7AA4">
        <w:rPr>
          <w:rFonts w:eastAsiaTheme="majorEastAsia" w:cs="Times New Roman"/>
        </w:rPr>
        <w:t>Use keystring app to enter EM menu --&gt; UE Setting &amp; Info --&gt; Setting --&gt; Protocol --&gt; GCF --&gt; Force Real Sim Mode --&gt; Reboot.</w:t>
      </w:r>
    </w:p>
    <w:p w14:paraId="3A2A942D" w14:textId="3C5DEFAC" w:rsidR="009300B1" w:rsidRPr="007F7AA4" w:rsidRDefault="00E53DFA" w:rsidP="009300B1">
      <w:pPr>
        <w:rPr>
          <w:rFonts w:eastAsiaTheme="majorEastAsia" w:cs="Times New Roman"/>
        </w:rPr>
      </w:pPr>
      <w:r w:rsidRPr="007F7AA4">
        <w:rPr>
          <w:rFonts w:eastAsiaTheme="majorEastAsia" w:cs="Times New Roman"/>
        </w:rPr>
        <w:t>该设置方法目前工程模式中找不到对应的按钮。</w:t>
      </w:r>
    </w:p>
    <w:p w14:paraId="4297A9E9" w14:textId="63D02DBF" w:rsidR="009300B1" w:rsidRPr="007F7AA4" w:rsidRDefault="009300B1" w:rsidP="009300B1">
      <w:pPr>
        <w:pStyle w:val="4"/>
        <w:spacing w:before="156" w:after="156"/>
        <w:rPr>
          <w:rFonts w:cs="Times New Roman"/>
        </w:rPr>
      </w:pPr>
      <w:r w:rsidRPr="007F7AA4">
        <w:rPr>
          <w:rFonts w:cs="Times New Roman"/>
        </w:rPr>
        <w:t>AT</w:t>
      </w:r>
      <w:r w:rsidRPr="007F7AA4">
        <w:rPr>
          <w:rFonts w:cs="Times New Roman"/>
        </w:rPr>
        <w:t>命令设置</w:t>
      </w:r>
    </w:p>
    <w:p w14:paraId="6ED672E3" w14:textId="77777777" w:rsidR="009300B1" w:rsidRPr="007F7AA4" w:rsidRDefault="009300B1" w:rsidP="009300B1">
      <w:pPr>
        <w:rPr>
          <w:rFonts w:eastAsiaTheme="majorEastAsia" w:cs="Times New Roman"/>
        </w:rPr>
      </w:pPr>
      <w:r w:rsidRPr="007F7AA4">
        <w:rPr>
          <w:rFonts w:eastAsiaTheme="majorEastAsia" w:cs="Times New Roman"/>
        </w:rPr>
        <w:t>我內部有看到另外一種作法</w:t>
      </w:r>
      <w:r w:rsidRPr="007F7AA4">
        <w:rPr>
          <w:rFonts w:eastAsiaTheme="majorEastAsia" w:cs="Times New Roman"/>
        </w:rPr>
        <w:t>:</w:t>
      </w:r>
    </w:p>
    <w:p w14:paraId="340273B0" w14:textId="77777777" w:rsidR="009300B1" w:rsidRPr="007F7AA4" w:rsidRDefault="009300B1" w:rsidP="009300B1">
      <w:pPr>
        <w:rPr>
          <w:rFonts w:eastAsiaTheme="majorEastAsia" w:cs="Times New Roman"/>
        </w:rPr>
      </w:pPr>
      <w:r w:rsidRPr="007F7AA4">
        <w:rPr>
          <w:rFonts w:eastAsiaTheme="majorEastAsia" w:cs="Times New Roman"/>
        </w:rPr>
        <w:t>AT+ETESTSIM=2,1  // force real sim</w:t>
      </w:r>
    </w:p>
    <w:p w14:paraId="5D1CFF47" w14:textId="77777777" w:rsidR="009300B1" w:rsidRPr="007F7AA4" w:rsidRDefault="009300B1" w:rsidP="009300B1">
      <w:pPr>
        <w:rPr>
          <w:rFonts w:eastAsiaTheme="majorEastAsia" w:cs="Times New Roman"/>
        </w:rPr>
      </w:pPr>
      <w:r w:rsidRPr="007F7AA4">
        <w:rPr>
          <w:rFonts w:eastAsiaTheme="majorEastAsia" w:cs="Times New Roman"/>
        </w:rPr>
        <w:t> </w:t>
      </w:r>
    </w:p>
    <w:p w14:paraId="3C7A268D" w14:textId="77777777" w:rsidR="009300B1" w:rsidRPr="007F7AA4" w:rsidRDefault="009300B1" w:rsidP="009300B1">
      <w:pPr>
        <w:rPr>
          <w:rFonts w:eastAsiaTheme="majorEastAsia" w:cs="Times New Roman"/>
        </w:rPr>
      </w:pPr>
      <w:r w:rsidRPr="007F7AA4">
        <w:rPr>
          <w:rFonts w:eastAsiaTheme="majorEastAsia" w:cs="Times New Roman"/>
        </w:rPr>
        <w:t>不過請注意，測試完，請把值改回來。不然之後在儀器測驗，會被當作</w:t>
      </w:r>
      <w:r w:rsidRPr="007F7AA4">
        <w:rPr>
          <w:rFonts w:eastAsiaTheme="majorEastAsia" w:cs="Times New Roman"/>
        </w:rPr>
        <w:t>real SIM</w:t>
      </w:r>
      <w:r w:rsidRPr="007F7AA4">
        <w:rPr>
          <w:rFonts w:eastAsiaTheme="majorEastAsia" w:cs="Times New Roman"/>
        </w:rPr>
        <w:t>，很可能會有不預期錯誤。</w:t>
      </w:r>
    </w:p>
    <w:p w14:paraId="4477D466" w14:textId="7971FFCB" w:rsidR="009300B1" w:rsidRPr="007F7AA4" w:rsidRDefault="009300B1" w:rsidP="009300B1">
      <w:pPr>
        <w:rPr>
          <w:rFonts w:eastAsiaTheme="majorEastAsia" w:cs="Times New Roman"/>
        </w:rPr>
      </w:pPr>
      <w:r w:rsidRPr="007F7AA4">
        <w:rPr>
          <w:rFonts w:eastAsiaTheme="majorEastAsia" w:cs="Times New Roman"/>
        </w:rPr>
        <w:t>AT+ETESTSIM=2,0  // force real sim</w:t>
      </w:r>
    </w:p>
    <w:p w14:paraId="256EFF37" w14:textId="2128CBD0" w:rsidR="00297D1D" w:rsidRPr="007F7AA4" w:rsidRDefault="00297D1D" w:rsidP="009300B1">
      <w:pPr>
        <w:rPr>
          <w:rFonts w:eastAsiaTheme="majorEastAsia" w:cs="Times New Roman"/>
        </w:rPr>
      </w:pPr>
    </w:p>
    <w:p w14:paraId="351F9EDD" w14:textId="34C509EE" w:rsidR="00297D1D" w:rsidRPr="007F7AA4" w:rsidRDefault="00297D1D" w:rsidP="009300B1">
      <w:pPr>
        <w:rPr>
          <w:rFonts w:eastAsiaTheme="majorEastAsia" w:cs="Times New Roman"/>
        </w:rPr>
      </w:pPr>
      <w:r w:rsidRPr="007F7AA4">
        <w:rPr>
          <w:rFonts w:eastAsiaTheme="majorEastAsia" w:cs="Times New Roman"/>
        </w:rPr>
        <w:t>测试</w:t>
      </w:r>
      <w:r w:rsidRPr="007F7AA4">
        <w:rPr>
          <w:rFonts w:eastAsiaTheme="majorEastAsia" w:cs="Times New Roman"/>
        </w:rPr>
        <w:t>Log</w:t>
      </w:r>
    </w:p>
    <w:tbl>
      <w:tblPr>
        <w:tblStyle w:val="a7"/>
        <w:tblW w:w="0" w:type="auto"/>
        <w:tblLook w:val="04A0" w:firstRow="1" w:lastRow="0" w:firstColumn="1" w:lastColumn="0" w:noHBand="0" w:noVBand="1"/>
      </w:tblPr>
      <w:tblGrid>
        <w:gridCol w:w="13454"/>
      </w:tblGrid>
      <w:tr w:rsidR="00297D1D" w:rsidRPr="007F7AA4" w14:paraId="3F40486B" w14:textId="77777777" w:rsidTr="00297D1D">
        <w:tc>
          <w:tcPr>
            <w:tcW w:w="13454" w:type="dxa"/>
          </w:tcPr>
          <w:p w14:paraId="60CFEBA1" w14:textId="6E5DC607" w:rsidR="00E31D81" w:rsidRPr="007F7AA4" w:rsidRDefault="00E31D81" w:rsidP="00297D1D">
            <w:pPr>
              <w:rPr>
                <w:rFonts w:eastAsiaTheme="majorEastAsia" w:cs="Times New Roman"/>
              </w:rPr>
            </w:pPr>
            <w:r w:rsidRPr="007F7AA4">
              <w:rPr>
                <w:rFonts w:eastAsiaTheme="majorEastAsia" w:cs="Times New Roman"/>
              </w:rPr>
              <w:t xml:space="preserve">// </w:t>
            </w:r>
            <w:r w:rsidRPr="007F7AA4">
              <w:rPr>
                <w:rFonts w:eastAsiaTheme="majorEastAsia" w:cs="Times New Roman"/>
              </w:rPr>
              <w:t>需要查看</w:t>
            </w:r>
            <w:r w:rsidRPr="007F7AA4">
              <w:rPr>
                <w:rFonts w:eastAsiaTheme="majorEastAsia" w:cs="Times New Roman"/>
              </w:rPr>
              <w:t>sim type</w:t>
            </w:r>
            <w:r w:rsidRPr="007F7AA4">
              <w:rPr>
                <w:rFonts w:eastAsiaTheme="majorEastAsia" w:cs="Times New Roman"/>
              </w:rPr>
              <w:t>是否为</w:t>
            </w:r>
            <w:r w:rsidRPr="007F7AA4">
              <w:rPr>
                <w:rFonts w:eastAsiaTheme="majorEastAsia" w:cs="Times New Roman"/>
                <w:highlight w:val="yellow"/>
              </w:rPr>
              <w:t>SIM_TYPE_USIM</w:t>
            </w:r>
            <w:r w:rsidRPr="007F7AA4">
              <w:rPr>
                <w:rFonts w:eastAsiaTheme="majorEastAsia" w:cs="Times New Roman"/>
                <w:highlight w:val="yellow"/>
              </w:rPr>
              <w:t>，</w:t>
            </w:r>
            <w:r w:rsidRPr="007F7AA4">
              <w:rPr>
                <w:rFonts w:eastAsiaTheme="majorEastAsia" w:cs="Times New Roman"/>
                <w:highlight w:val="yellow"/>
              </w:rPr>
              <w:t>2g4 afr status</w:t>
            </w:r>
            <w:r w:rsidRPr="007F7AA4">
              <w:rPr>
                <w:rFonts w:eastAsiaTheme="majorEastAsia" w:cs="Times New Roman"/>
                <w:highlight w:val="yellow"/>
              </w:rPr>
              <w:t>是否为</w:t>
            </w:r>
            <w:r w:rsidRPr="007F7AA4">
              <w:rPr>
                <w:rFonts w:eastAsiaTheme="majorEastAsia" w:cs="Times New Roman"/>
              </w:rPr>
              <w:t>1</w:t>
            </w:r>
          </w:p>
          <w:p w14:paraId="7452A8AC" w14:textId="45E0EC24" w:rsidR="00297D1D" w:rsidRPr="007F7AA4" w:rsidRDefault="00297D1D" w:rsidP="00297D1D">
            <w:pPr>
              <w:rPr>
                <w:rFonts w:eastAsiaTheme="majorEastAsia" w:cs="Times New Roman"/>
              </w:rPr>
            </w:pPr>
            <w:r w:rsidRPr="007F7AA4">
              <w:rPr>
                <w:rFonts w:eastAsiaTheme="majorEastAsia" w:cs="Times New Roman"/>
              </w:rPr>
              <w:t>OTA</w:t>
            </w:r>
            <w:r w:rsidRPr="007F7AA4">
              <w:rPr>
                <w:rFonts w:eastAsiaTheme="majorEastAsia" w:cs="Times New Roman"/>
              </w:rPr>
              <w:tab/>
              <w:t>232459</w:t>
            </w:r>
            <w:r w:rsidRPr="007F7AA4">
              <w:rPr>
                <w:rFonts w:eastAsiaTheme="majorEastAsia" w:cs="Times New Roman"/>
              </w:rPr>
              <w:tab/>
              <w:t>2807098</w:t>
            </w:r>
            <w:r w:rsidRPr="007F7AA4">
              <w:rPr>
                <w:rFonts w:eastAsiaTheme="majorEastAsia" w:cs="Times New Roman"/>
              </w:rPr>
              <w:tab/>
              <w:t>16:10:58:796</w:t>
            </w:r>
            <w:r w:rsidRPr="007F7AA4">
              <w:rPr>
                <w:rFonts w:eastAsiaTheme="majorEastAsia" w:cs="Times New Roman"/>
              </w:rPr>
              <w:tab/>
              <w:t>RRM_FDD</w:t>
            </w:r>
            <w:r w:rsidRPr="007F7AA4">
              <w:rPr>
                <w:rFonts w:eastAsiaTheme="majorEastAsia" w:cs="Times New Roman"/>
              </w:rPr>
              <w:tab/>
              <w:t>[NW-&gt;MS] RR__CHANNEL_RELEASE</w:t>
            </w:r>
            <w:r w:rsidRPr="007F7AA4">
              <w:rPr>
                <w:rFonts w:eastAsiaTheme="majorEastAsia" w:cs="Times New Roman"/>
              </w:rPr>
              <w:tab/>
            </w:r>
            <w:r w:rsidRPr="007F7AA4">
              <w:rPr>
                <w:rFonts w:eastAsiaTheme="majorEastAsia" w:cs="Times New Roman"/>
              </w:rPr>
              <w:tab/>
            </w:r>
          </w:p>
          <w:p w14:paraId="221DB8CF" w14:textId="77777777" w:rsidR="00297D1D" w:rsidRPr="007F7AA4" w:rsidRDefault="00297D1D" w:rsidP="00297D1D">
            <w:pPr>
              <w:rPr>
                <w:rFonts w:eastAsiaTheme="majorEastAsia" w:cs="Times New Roman"/>
              </w:rPr>
            </w:pPr>
            <w:r w:rsidRPr="007F7AA4">
              <w:rPr>
                <w:rFonts w:eastAsiaTheme="majorEastAsia" w:cs="Times New Roman"/>
              </w:rPr>
              <w:t>PS</w:t>
            </w:r>
            <w:r w:rsidRPr="007F7AA4">
              <w:rPr>
                <w:rFonts w:eastAsiaTheme="majorEastAsia" w:cs="Times New Roman"/>
              </w:rPr>
              <w:tab/>
              <w:t>233235</w:t>
            </w:r>
            <w:r w:rsidRPr="007F7AA4">
              <w:rPr>
                <w:rFonts w:eastAsiaTheme="majorEastAsia" w:cs="Times New Roman"/>
              </w:rPr>
              <w:tab/>
              <w:t>2809338</w:t>
            </w:r>
            <w:r w:rsidRPr="007F7AA4">
              <w:rPr>
                <w:rFonts w:eastAsiaTheme="majorEastAsia" w:cs="Times New Roman"/>
              </w:rPr>
              <w:tab/>
              <w:t>16:10:58:997</w:t>
            </w:r>
            <w:r w:rsidRPr="007F7AA4">
              <w:rPr>
                <w:rFonts w:eastAsiaTheme="majorEastAsia" w:cs="Times New Roman"/>
              </w:rPr>
              <w:tab/>
              <w:t>MRS</w:t>
            </w:r>
            <w:r w:rsidRPr="007F7AA4">
              <w:rPr>
                <w:rFonts w:eastAsiaTheme="majorEastAsia" w:cs="Times New Roman"/>
              </w:rPr>
              <w:tab/>
              <w:t xml:space="preserve">[AFR_NR][MRS] </w:t>
            </w:r>
            <w:r w:rsidRPr="007F7AA4">
              <w:rPr>
                <w:rFonts w:eastAsiaTheme="majorEastAsia" w:cs="Times New Roman"/>
                <w:highlight w:val="yellow"/>
              </w:rPr>
              <w:t>2g4 afr status now[1]</w:t>
            </w:r>
            <w:r w:rsidRPr="007F7AA4">
              <w:rPr>
                <w:rFonts w:eastAsiaTheme="majorEastAsia" w:cs="Times New Roman"/>
              </w:rPr>
              <w:t xml:space="preserve"> (0: inactive, 1: active), test mode[PS_CONF_TEST_NONE], sim type[</w:t>
            </w:r>
            <w:r w:rsidRPr="007F7AA4">
              <w:rPr>
                <w:rFonts w:eastAsiaTheme="majorEastAsia" w:cs="Times New Roman"/>
                <w:highlight w:val="yellow"/>
              </w:rPr>
              <w:t>SIM_TYPE_USIM</w:t>
            </w:r>
            <w:r w:rsidRPr="007F7AA4">
              <w:rPr>
                <w:rFonts w:eastAsiaTheme="majorEastAsia" w:cs="Times New Roman"/>
              </w:rPr>
              <w:t>], 2g4_afr_enable_in_test_mode[0]</w:t>
            </w:r>
            <w:r w:rsidRPr="007F7AA4">
              <w:rPr>
                <w:rFonts w:eastAsiaTheme="majorEastAsia" w:cs="Times New Roman"/>
              </w:rPr>
              <w:tab/>
            </w:r>
            <w:r w:rsidRPr="007F7AA4">
              <w:rPr>
                <w:rFonts w:eastAsiaTheme="majorEastAsia" w:cs="Times New Roman"/>
              </w:rPr>
              <w:tab/>
            </w:r>
          </w:p>
          <w:p w14:paraId="6947AD72" w14:textId="77777777" w:rsidR="00297D1D" w:rsidRPr="007F7AA4" w:rsidRDefault="00297D1D" w:rsidP="00297D1D">
            <w:pPr>
              <w:rPr>
                <w:rFonts w:eastAsiaTheme="majorEastAsia" w:cs="Times New Roman"/>
              </w:rPr>
            </w:pPr>
            <w:r w:rsidRPr="007F7AA4">
              <w:rPr>
                <w:rFonts w:eastAsiaTheme="majorEastAsia" w:cs="Times New Roman"/>
              </w:rPr>
              <w:t>PS</w:t>
            </w:r>
            <w:r w:rsidRPr="007F7AA4">
              <w:rPr>
                <w:rFonts w:eastAsiaTheme="majorEastAsia" w:cs="Times New Roman"/>
              </w:rPr>
              <w:tab/>
              <w:t>233239</w:t>
            </w:r>
            <w:r w:rsidRPr="007F7AA4">
              <w:rPr>
                <w:rFonts w:eastAsiaTheme="majorEastAsia" w:cs="Times New Roman"/>
              </w:rPr>
              <w:tab/>
              <w:t>2809338</w:t>
            </w:r>
            <w:r w:rsidRPr="007F7AA4">
              <w:rPr>
                <w:rFonts w:eastAsiaTheme="majorEastAsia" w:cs="Times New Roman"/>
              </w:rPr>
              <w:tab/>
              <w:t>16:10:58:997</w:t>
            </w:r>
            <w:r w:rsidRPr="007F7AA4">
              <w:rPr>
                <w:rFonts w:eastAsiaTheme="majorEastAsia" w:cs="Times New Roman"/>
              </w:rPr>
              <w:tab/>
              <w:t>MRS</w:t>
            </w:r>
            <w:r w:rsidRPr="007F7AA4">
              <w:rPr>
                <w:rFonts w:eastAsiaTheme="majorEastAsia" w:cs="Times New Roman"/>
              </w:rPr>
              <w:tab/>
              <w:t xml:space="preserve">[AFR_NR][MRS] 2g4 afr status now[1] (0: inactive, 1: active), test mode[PS_CONF_TEST_NONE], sim </w:t>
            </w:r>
            <w:r w:rsidRPr="007F7AA4">
              <w:rPr>
                <w:rFonts w:eastAsiaTheme="majorEastAsia" w:cs="Times New Roman"/>
              </w:rPr>
              <w:lastRenderedPageBreak/>
              <w:t>type[SIM_TYPE_USIM], 2g4_afr_enable_in_test_mode[0]</w:t>
            </w:r>
            <w:r w:rsidRPr="007F7AA4">
              <w:rPr>
                <w:rFonts w:eastAsiaTheme="majorEastAsia" w:cs="Times New Roman"/>
              </w:rPr>
              <w:tab/>
            </w:r>
            <w:r w:rsidRPr="007F7AA4">
              <w:rPr>
                <w:rFonts w:eastAsiaTheme="majorEastAsia" w:cs="Times New Roman"/>
              </w:rPr>
              <w:tab/>
            </w:r>
          </w:p>
          <w:p w14:paraId="7DD5DCDB" w14:textId="77777777" w:rsidR="00297D1D" w:rsidRPr="007F7AA4" w:rsidRDefault="00297D1D" w:rsidP="00297D1D">
            <w:pPr>
              <w:rPr>
                <w:rFonts w:eastAsiaTheme="majorEastAsia" w:cs="Times New Roman"/>
              </w:rPr>
            </w:pPr>
            <w:r w:rsidRPr="007F7AA4">
              <w:rPr>
                <w:rFonts w:eastAsiaTheme="majorEastAsia" w:cs="Times New Roman"/>
              </w:rPr>
              <w:t>PS</w:t>
            </w:r>
            <w:r w:rsidRPr="007F7AA4">
              <w:rPr>
                <w:rFonts w:eastAsiaTheme="majorEastAsia" w:cs="Times New Roman"/>
              </w:rPr>
              <w:tab/>
              <w:t>233541</w:t>
            </w:r>
            <w:r w:rsidRPr="007F7AA4">
              <w:rPr>
                <w:rFonts w:eastAsiaTheme="majorEastAsia" w:cs="Times New Roman"/>
              </w:rPr>
              <w:tab/>
              <w:t>2809349</w:t>
            </w:r>
            <w:r w:rsidRPr="007F7AA4">
              <w:rPr>
                <w:rFonts w:eastAsiaTheme="majorEastAsia" w:cs="Times New Roman"/>
              </w:rPr>
              <w:tab/>
              <w:t>16:10:58:997</w:t>
            </w:r>
            <w:r w:rsidRPr="007F7AA4">
              <w:rPr>
                <w:rFonts w:eastAsiaTheme="majorEastAsia" w:cs="Times New Roman"/>
              </w:rPr>
              <w:tab/>
              <w:t>MRS</w:t>
            </w:r>
            <w:r w:rsidRPr="007F7AA4">
              <w:rPr>
                <w:rFonts w:eastAsiaTheme="majorEastAsia" w:cs="Times New Roman"/>
              </w:rPr>
              <w:tab/>
              <w:t>[AFR_NR][MRS] 2g4 afr status now[1] (0: inactive, 1: active), test mode[PS_CONF_TEST_NONE], sim type[SIM_TYPE_USIM], 2g4_afr_enable_in_test_mode[0]</w:t>
            </w:r>
            <w:r w:rsidRPr="007F7AA4">
              <w:rPr>
                <w:rFonts w:eastAsiaTheme="majorEastAsia" w:cs="Times New Roman"/>
              </w:rPr>
              <w:tab/>
            </w:r>
            <w:r w:rsidRPr="007F7AA4">
              <w:rPr>
                <w:rFonts w:eastAsiaTheme="majorEastAsia" w:cs="Times New Roman"/>
              </w:rPr>
              <w:tab/>
            </w:r>
          </w:p>
          <w:p w14:paraId="1086B3B9" w14:textId="77777777" w:rsidR="00297D1D" w:rsidRPr="007F7AA4" w:rsidRDefault="00297D1D" w:rsidP="00297D1D">
            <w:pPr>
              <w:rPr>
                <w:rFonts w:eastAsiaTheme="majorEastAsia" w:cs="Times New Roman"/>
              </w:rPr>
            </w:pPr>
            <w:r w:rsidRPr="007F7AA4">
              <w:rPr>
                <w:rFonts w:eastAsiaTheme="majorEastAsia" w:cs="Times New Roman"/>
              </w:rPr>
              <w:t>PS</w:t>
            </w:r>
            <w:r w:rsidRPr="007F7AA4">
              <w:rPr>
                <w:rFonts w:eastAsiaTheme="majorEastAsia" w:cs="Times New Roman"/>
              </w:rPr>
              <w:tab/>
              <w:t>233550</w:t>
            </w:r>
            <w:r w:rsidRPr="007F7AA4">
              <w:rPr>
                <w:rFonts w:eastAsiaTheme="majorEastAsia" w:cs="Times New Roman"/>
              </w:rPr>
              <w:tab/>
              <w:t>2809349</w:t>
            </w:r>
            <w:r w:rsidRPr="007F7AA4">
              <w:rPr>
                <w:rFonts w:eastAsiaTheme="majorEastAsia" w:cs="Times New Roman"/>
              </w:rPr>
              <w:tab/>
              <w:t>16:10:58:997</w:t>
            </w:r>
            <w:r w:rsidRPr="007F7AA4">
              <w:rPr>
                <w:rFonts w:eastAsiaTheme="majorEastAsia" w:cs="Times New Roman"/>
              </w:rPr>
              <w:tab/>
              <w:t>MRS</w:t>
            </w:r>
            <w:r w:rsidRPr="007F7AA4">
              <w:rPr>
                <w:rFonts w:eastAsiaTheme="majorEastAsia" w:cs="Times New Roman"/>
              </w:rPr>
              <w:tab/>
              <w:t>[AFR_NR][MRS] 2g4 afr status now[1] (0: inactive, 1: active), test mode[PS_CONF_TEST_NONE], sim type[SIM_TYPE_USIM], 2g4_afr_enable_in_test_mode[0]</w:t>
            </w:r>
            <w:r w:rsidRPr="007F7AA4">
              <w:rPr>
                <w:rFonts w:eastAsiaTheme="majorEastAsia" w:cs="Times New Roman"/>
              </w:rPr>
              <w:tab/>
            </w:r>
            <w:r w:rsidRPr="007F7AA4">
              <w:rPr>
                <w:rFonts w:eastAsiaTheme="majorEastAsia" w:cs="Times New Roman"/>
              </w:rPr>
              <w:tab/>
            </w:r>
          </w:p>
          <w:p w14:paraId="1AA984EB" w14:textId="77777777" w:rsidR="00297D1D" w:rsidRPr="007F7AA4" w:rsidRDefault="00297D1D" w:rsidP="00297D1D">
            <w:pPr>
              <w:rPr>
                <w:rFonts w:eastAsiaTheme="majorEastAsia" w:cs="Times New Roman"/>
              </w:rPr>
            </w:pPr>
            <w:r w:rsidRPr="007F7AA4">
              <w:rPr>
                <w:rFonts w:eastAsiaTheme="majorEastAsia" w:cs="Times New Roman"/>
              </w:rPr>
              <w:t>OTA</w:t>
            </w:r>
            <w:r w:rsidRPr="007F7AA4">
              <w:rPr>
                <w:rFonts w:eastAsiaTheme="majorEastAsia" w:cs="Times New Roman"/>
              </w:rPr>
              <w:tab/>
              <w:t>235643</w:t>
            </w:r>
            <w:r w:rsidRPr="007F7AA4">
              <w:rPr>
                <w:rFonts w:eastAsiaTheme="majorEastAsia" w:cs="Times New Roman"/>
              </w:rPr>
              <w:tab/>
              <w:t>2811237</w:t>
            </w:r>
            <w:r w:rsidRPr="007F7AA4">
              <w:rPr>
                <w:rFonts w:eastAsiaTheme="majorEastAsia" w:cs="Times New Roman"/>
              </w:rPr>
              <w:tab/>
              <w:t>16:10:58:997</w:t>
            </w:r>
            <w:r w:rsidRPr="007F7AA4">
              <w:rPr>
                <w:rFonts w:eastAsiaTheme="majorEastAsia" w:cs="Times New Roman"/>
              </w:rPr>
              <w:tab/>
              <w:t>ERRC_SYS</w:t>
            </w:r>
            <w:r w:rsidRPr="007F7AA4">
              <w:rPr>
                <w:rFonts w:eastAsiaTheme="majorEastAsia" w:cs="Times New Roman"/>
              </w:rPr>
              <w:tab/>
              <w:t>[NW-&gt;MS] SystemInformationBlockType1 (EARFCN[1400], PCI[409])</w:t>
            </w:r>
            <w:r w:rsidRPr="007F7AA4">
              <w:rPr>
                <w:rFonts w:eastAsiaTheme="majorEastAsia" w:cs="Times New Roman"/>
              </w:rPr>
              <w:tab/>
            </w:r>
            <w:r w:rsidRPr="007F7AA4">
              <w:rPr>
                <w:rFonts w:eastAsiaTheme="majorEastAsia" w:cs="Times New Roman"/>
              </w:rPr>
              <w:tab/>
            </w:r>
          </w:p>
          <w:p w14:paraId="453B0509" w14:textId="77777777" w:rsidR="00297D1D" w:rsidRPr="007F7AA4" w:rsidRDefault="00297D1D" w:rsidP="00297D1D">
            <w:pPr>
              <w:rPr>
                <w:rFonts w:eastAsiaTheme="majorEastAsia" w:cs="Times New Roman"/>
              </w:rPr>
            </w:pPr>
            <w:r w:rsidRPr="007F7AA4">
              <w:rPr>
                <w:rFonts w:eastAsiaTheme="majorEastAsia" w:cs="Times New Roman"/>
              </w:rPr>
              <w:t>OTA</w:t>
            </w:r>
            <w:r w:rsidRPr="007F7AA4">
              <w:rPr>
                <w:rFonts w:eastAsiaTheme="majorEastAsia" w:cs="Times New Roman"/>
              </w:rPr>
              <w:tab/>
              <w:t>246815</w:t>
            </w:r>
            <w:r w:rsidRPr="007F7AA4">
              <w:rPr>
                <w:rFonts w:eastAsiaTheme="majorEastAsia" w:cs="Times New Roman"/>
              </w:rPr>
              <w:tab/>
              <w:t>2812685</w:t>
            </w:r>
            <w:r w:rsidRPr="007F7AA4">
              <w:rPr>
                <w:rFonts w:eastAsiaTheme="majorEastAsia" w:cs="Times New Roman"/>
              </w:rPr>
              <w:tab/>
              <w:t>16:10:59:211</w:t>
            </w:r>
            <w:r w:rsidRPr="007F7AA4">
              <w:rPr>
                <w:rFonts w:eastAsiaTheme="majorEastAsia" w:cs="Times New Roman"/>
              </w:rPr>
              <w:tab/>
              <w:t>EMM_NASMSG</w:t>
            </w:r>
            <w:r w:rsidRPr="007F7AA4">
              <w:rPr>
                <w:rFonts w:eastAsiaTheme="majorEastAsia" w:cs="Times New Roman"/>
              </w:rPr>
              <w:tab/>
              <w:t>[MS-&gt;NW] EMM_Tracking_Area_Update_Request(EPS update type="EMM_UPDATE_TYPE_COMBINED_TAU_IMSI_ATTACH", active flag="KAL_TRUE")</w:t>
            </w:r>
            <w:r w:rsidRPr="007F7AA4">
              <w:rPr>
                <w:rFonts w:eastAsiaTheme="majorEastAsia" w:cs="Times New Roman"/>
              </w:rPr>
              <w:tab/>
            </w:r>
            <w:r w:rsidRPr="007F7AA4">
              <w:rPr>
                <w:rFonts w:eastAsiaTheme="majorEastAsia" w:cs="Times New Roman"/>
              </w:rPr>
              <w:tab/>
            </w:r>
          </w:p>
          <w:p w14:paraId="23DA1F55" w14:textId="77777777" w:rsidR="00CB538B" w:rsidRPr="007F7AA4" w:rsidRDefault="00CB538B" w:rsidP="00297D1D">
            <w:pPr>
              <w:rPr>
                <w:rFonts w:eastAsiaTheme="majorEastAsia" w:cs="Times New Roman"/>
              </w:rPr>
            </w:pPr>
          </w:p>
          <w:p w14:paraId="16F6966C" w14:textId="554B3483" w:rsidR="00CB538B" w:rsidRPr="007F7AA4" w:rsidRDefault="00CB538B" w:rsidP="00297D1D">
            <w:pPr>
              <w:rPr>
                <w:rFonts w:eastAsiaTheme="majorEastAsia" w:cs="Times New Roman"/>
                <w:b/>
              </w:rPr>
            </w:pPr>
            <w:r w:rsidRPr="007F7AA4">
              <w:rPr>
                <w:rFonts w:eastAsiaTheme="majorEastAsia" w:cs="Times New Roman"/>
                <w:b/>
              </w:rPr>
              <w:t xml:space="preserve">// </w:t>
            </w:r>
            <w:r w:rsidRPr="007F7AA4">
              <w:rPr>
                <w:rFonts w:eastAsiaTheme="majorEastAsia" w:cs="Times New Roman"/>
                <w:b/>
              </w:rPr>
              <w:t>测试卡的</w:t>
            </w:r>
            <w:r w:rsidRPr="007F7AA4">
              <w:rPr>
                <w:rFonts w:eastAsiaTheme="majorEastAsia" w:cs="Times New Roman"/>
                <w:b/>
              </w:rPr>
              <w:t>Log</w:t>
            </w:r>
          </w:p>
          <w:p w14:paraId="69600189" w14:textId="77777777" w:rsidR="00CB538B" w:rsidRPr="007F7AA4" w:rsidRDefault="00CB538B" w:rsidP="00CB538B">
            <w:pPr>
              <w:rPr>
                <w:rFonts w:eastAsiaTheme="majorEastAsia" w:cs="Times New Roman"/>
              </w:rPr>
            </w:pPr>
            <w:r w:rsidRPr="007F7AA4">
              <w:rPr>
                <w:rFonts w:eastAsiaTheme="majorEastAsia" w:cs="Times New Roman"/>
              </w:rPr>
              <w:t>Type</w:t>
            </w:r>
            <w:r w:rsidRPr="007F7AA4">
              <w:rPr>
                <w:rFonts w:eastAsiaTheme="majorEastAsia" w:cs="Times New Roman"/>
              </w:rPr>
              <w:tab/>
              <w:t>Index</w:t>
            </w:r>
            <w:r w:rsidRPr="007F7AA4">
              <w:rPr>
                <w:rFonts w:eastAsiaTheme="majorEastAsia" w:cs="Times New Roman"/>
              </w:rPr>
              <w:tab/>
              <w:t>Time</w:t>
            </w:r>
            <w:r w:rsidRPr="007F7AA4">
              <w:rPr>
                <w:rFonts w:eastAsiaTheme="majorEastAsia" w:cs="Times New Roman"/>
              </w:rPr>
              <w:tab/>
              <w:t>Local Time</w:t>
            </w:r>
            <w:r w:rsidRPr="007F7AA4">
              <w:rPr>
                <w:rFonts w:eastAsiaTheme="majorEastAsia" w:cs="Times New Roman"/>
              </w:rPr>
              <w:tab/>
              <w:t>Module</w:t>
            </w:r>
            <w:r w:rsidRPr="007F7AA4">
              <w:rPr>
                <w:rFonts w:eastAsiaTheme="majorEastAsia" w:cs="Times New Roman"/>
              </w:rPr>
              <w:tab/>
              <w:t>Message</w:t>
            </w:r>
            <w:r w:rsidRPr="007F7AA4">
              <w:rPr>
                <w:rFonts w:eastAsiaTheme="majorEastAsia" w:cs="Times New Roman"/>
              </w:rPr>
              <w:tab/>
              <w:t>Comment</w:t>
            </w:r>
            <w:r w:rsidRPr="007F7AA4">
              <w:rPr>
                <w:rFonts w:eastAsiaTheme="majorEastAsia" w:cs="Times New Roman"/>
              </w:rPr>
              <w:tab/>
              <w:t>Time Differences</w:t>
            </w:r>
          </w:p>
          <w:p w14:paraId="2327D2B1" w14:textId="77777777" w:rsidR="00CB538B" w:rsidRPr="007F7AA4" w:rsidRDefault="00CB538B" w:rsidP="00CB538B">
            <w:pPr>
              <w:rPr>
                <w:rFonts w:eastAsiaTheme="majorEastAsia" w:cs="Times New Roman"/>
              </w:rPr>
            </w:pPr>
            <w:r w:rsidRPr="007F7AA4">
              <w:rPr>
                <w:rFonts w:eastAsiaTheme="majorEastAsia" w:cs="Times New Roman"/>
              </w:rPr>
              <w:t>PS</w:t>
            </w:r>
            <w:r w:rsidRPr="007F7AA4">
              <w:rPr>
                <w:rFonts w:eastAsiaTheme="majorEastAsia" w:cs="Times New Roman"/>
              </w:rPr>
              <w:tab/>
              <w:t>548652</w:t>
            </w:r>
            <w:r w:rsidRPr="007F7AA4">
              <w:rPr>
                <w:rFonts w:eastAsiaTheme="majorEastAsia" w:cs="Times New Roman"/>
              </w:rPr>
              <w:tab/>
              <w:t>282741099</w:t>
            </w:r>
            <w:r w:rsidRPr="007F7AA4">
              <w:rPr>
                <w:rFonts w:eastAsiaTheme="majorEastAsia" w:cs="Times New Roman"/>
              </w:rPr>
              <w:tab/>
              <w:t>16:47:49:242</w:t>
            </w:r>
            <w:r w:rsidRPr="007F7AA4">
              <w:rPr>
                <w:rFonts w:eastAsiaTheme="majorEastAsia" w:cs="Times New Roman"/>
              </w:rPr>
              <w:tab/>
              <w:t>MRS</w:t>
            </w:r>
            <w:r w:rsidRPr="007F7AA4">
              <w:rPr>
                <w:rFonts w:eastAsiaTheme="majorEastAsia" w:cs="Times New Roman"/>
              </w:rPr>
              <w:tab/>
              <w:t xml:space="preserve">[AFR_NR][MRS] </w:t>
            </w:r>
            <w:r w:rsidRPr="007F7AA4">
              <w:rPr>
                <w:rFonts w:eastAsiaTheme="majorEastAsia" w:cs="Times New Roman"/>
                <w:highlight w:val="yellow"/>
              </w:rPr>
              <w:t>2g4 afr status now[0]</w:t>
            </w:r>
            <w:r w:rsidRPr="007F7AA4">
              <w:rPr>
                <w:rFonts w:eastAsiaTheme="majorEastAsia" w:cs="Times New Roman"/>
              </w:rPr>
              <w:t xml:space="preserve"> (0: inactive, 1: active), test mode[PS_CONF_TEST_NONE], sim type[</w:t>
            </w:r>
            <w:r w:rsidRPr="007F7AA4">
              <w:rPr>
                <w:rFonts w:eastAsiaTheme="majorEastAsia" w:cs="Times New Roman"/>
                <w:highlight w:val="yellow"/>
              </w:rPr>
              <w:t>SIM_TYPE_TEST_USIM</w:t>
            </w:r>
            <w:r w:rsidRPr="007F7AA4">
              <w:rPr>
                <w:rFonts w:eastAsiaTheme="majorEastAsia" w:cs="Times New Roman"/>
              </w:rPr>
              <w:t>], 2g4_afr_enable_in_test_mode[0]</w:t>
            </w:r>
            <w:r w:rsidRPr="007F7AA4">
              <w:rPr>
                <w:rFonts w:eastAsiaTheme="majorEastAsia" w:cs="Times New Roman"/>
              </w:rPr>
              <w:tab/>
            </w:r>
            <w:r w:rsidRPr="007F7AA4">
              <w:rPr>
                <w:rFonts w:eastAsiaTheme="majorEastAsia" w:cs="Times New Roman"/>
              </w:rPr>
              <w:tab/>
            </w:r>
          </w:p>
          <w:p w14:paraId="49CA95AF" w14:textId="77777777" w:rsidR="00CB538B" w:rsidRPr="007F7AA4" w:rsidRDefault="00CB538B" w:rsidP="00CB538B">
            <w:pPr>
              <w:rPr>
                <w:rFonts w:eastAsiaTheme="majorEastAsia" w:cs="Times New Roman"/>
              </w:rPr>
            </w:pPr>
            <w:r w:rsidRPr="007F7AA4">
              <w:rPr>
                <w:rFonts w:eastAsiaTheme="majorEastAsia" w:cs="Times New Roman"/>
              </w:rPr>
              <w:t>PS</w:t>
            </w:r>
            <w:r w:rsidRPr="007F7AA4">
              <w:rPr>
                <w:rFonts w:eastAsiaTheme="majorEastAsia" w:cs="Times New Roman"/>
              </w:rPr>
              <w:tab/>
              <w:t>548656</w:t>
            </w:r>
            <w:r w:rsidRPr="007F7AA4">
              <w:rPr>
                <w:rFonts w:eastAsiaTheme="majorEastAsia" w:cs="Times New Roman"/>
              </w:rPr>
              <w:tab/>
              <w:t>282741099</w:t>
            </w:r>
            <w:r w:rsidRPr="007F7AA4">
              <w:rPr>
                <w:rFonts w:eastAsiaTheme="majorEastAsia" w:cs="Times New Roman"/>
              </w:rPr>
              <w:tab/>
              <w:t>16:47:49:242</w:t>
            </w:r>
            <w:r w:rsidRPr="007F7AA4">
              <w:rPr>
                <w:rFonts w:eastAsiaTheme="majorEastAsia" w:cs="Times New Roman"/>
              </w:rPr>
              <w:tab/>
              <w:t>MRS</w:t>
            </w:r>
            <w:r w:rsidRPr="007F7AA4">
              <w:rPr>
                <w:rFonts w:eastAsiaTheme="majorEastAsia" w:cs="Times New Roman"/>
              </w:rPr>
              <w:tab/>
              <w:t>[AFR_NR][MRS] 2g4 afr status now[0] (0: inactive, 1: active), test mode[PS_CONF_TEST_NONE], sim type[SIM_TYPE_TEST_USIM], 2g4_afr_enable_in_test_mode[0]</w:t>
            </w:r>
            <w:r w:rsidRPr="007F7AA4">
              <w:rPr>
                <w:rFonts w:eastAsiaTheme="majorEastAsia" w:cs="Times New Roman"/>
              </w:rPr>
              <w:tab/>
            </w:r>
            <w:r w:rsidRPr="007F7AA4">
              <w:rPr>
                <w:rFonts w:eastAsiaTheme="majorEastAsia" w:cs="Times New Roman"/>
              </w:rPr>
              <w:tab/>
            </w:r>
          </w:p>
          <w:p w14:paraId="430F5BC4" w14:textId="64C9D919" w:rsidR="00CB538B" w:rsidRPr="007F7AA4" w:rsidRDefault="00CB538B" w:rsidP="00CB538B">
            <w:pPr>
              <w:rPr>
                <w:rFonts w:eastAsiaTheme="majorEastAsia" w:cs="Times New Roman"/>
              </w:rPr>
            </w:pPr>
            <w:r w:rsidRPr="007F7AA4">
              <w:rPr>
                <w:rFonts w:eastAsiaTheme="majorEastAsia" w:cs="Times New Roman"/>
              </w:rPr>
              <w:t>PS</w:t>
            </w:r>
            <w:r w:rsidRPr="007F7AA4">
              <w:rPr>
                <w:rFonts w:eastAsiaTheme="majorEastAsia" w:cs="Times New Roman"/>
              </w:rPr>
              <w:tab/>
              <w:t>548660</w:t>
            </w:r>
            <w:r w:rsidRPr="007F7AA4">
              <w:rPr>
                <w:rFonts w:eastAsiaTheme="majorEastAsia" w:cs="Times New Roman"/>
              </w:rPr>
              <w:tab/>
              <w:t>282741099</w:t>
            </w:r>
            <w:r w:rsidRPr="007F7AA4">
              <w:rPr>
                <w:rFonts w:eastAsiaTheme="majorEastAsia" w:cs="Times New Roman"/>
              </w:rPr>
              <w:tab/>
              <w:t>16:47:49:242</w:t>
            </w:r>
            <w:r w:rsidRPr="007F7AA4">
              <w:rPr>
                <w:rFonts w:eastAsiaTheme="majorEastAsia" w:cs="Times New Roman"/>
              </w:rPr>
              <w:tab/>
              <w:t>MRS</w:t>
            </w:r>
            <w:r w:rsidRPr="007F7AA4">
              <w:rPr>
                <w:rFonts w:eastAsiaTheme="majorEastAsia" w:cs="Times New Roman"/>
              </w:rPr>
              <w:tab/>
              <w:t>[AFR_NR][MRS] 2g4 afr status now[0] (0: inactive, 1: active), test mode[PS_CONF_TEST_NONE], sim type[SIM_TYPE_TEST_USIM], 2g4_afr_enable_in_test_mode[0]</w:t>
            </w:r>
            <w:r w:rsidRPr="007F7AA4">
              <w:rPr>
                <w:rFonts w:eastAsiaTheme="majorEastAsia" w:cs="Times New Roman"/>
              </w:rPr>
              <w:tab/>
            </w:r>
            <w:r w:rsidRPr="007F7AA4">
              <w:rPr>
                <w:rFonts w:eastAsiaTheme="majorEastAsia" w:cs="Times New Roman"/>
              </w:rPr>
              <w:tab/>
            </w:r>
          </w:p>
        </w:tc>
      </w:tr>
    </w:tbl>
    <w:p w14:paraId="2B0E2115" w14:textId="164BC847" w:rsidR="00AB04D6" w:rsidRPr="007F7AA4" w:rsidRDefault="00D44C60" w:rsidP="00D44C60">
      <w:pPr>
        <w:pStyle w:val="2"/>
        <w:spacing w:before="156" w:after="156"/>
        <w:rPr>
          <w:rFonts w:cs="Times New Roman"/>
        </w:rPr>
      </w:pPr>
      <w:bookmarkStart w:id="294" w:name="_Toc87714839"/>
      <w:r w:rsidRPr="007F7AA4">
        <w:rPr>
          <w:rFonts w:cs="Times New Roman"/>
        </w:rPr>
        <w:lastRenderedPageBreak/>
        <w:t>MTK</w:t>
      </w:r>
      <w:r w:rsidRPr="007F7AA4">
        <w:rPr>
          <w:rFonts w:cs="Times New Roman"/>
        </w:rPr>
        <w:t>锁卡流程</w:t>
      </w:r>
      <w:bookmarkEnd w:id="294"/>
    </w:p>
    <w:p w14:paraId="744F06D5" w14:textId="594BCC47" w:rsidR="000240F4" w:rsidRPr="007F7AA4" w:rsidRDefault="000240F4" w:rsidP="003F06D1">
      <w:pPr>
        <w:pStyle w:val="3"/>
        <w:spacing w:before="156" w:after="156"/>
        <w:rPr>
          <w:rFonts w:eastAsiaTheme="majorEastAsia" w:cs="Times New Roman"/>
        </w:rPr>
      </w:pPr>
      <w:bookmarkStart w:id="295" w:name="_Toc87714840"/>
      <w:r w:rsidRPr="007F7AA4">
        <w:rPr>
          <w:rFonts w:eastAsiaTheme="majorEastAsia" w:cs="Times New Roman"/>
        </w:rPr>
        <w:t>锁卡和解锁的流程</w:t>
      </w:r>
      <w:bookmarkEnd w:id="295"/>
    </w:p>
    <w:p w14:paraId="448659A1" w14:textId="69AB3F42" w:rsidR="003F06D1" w:rsidRPr="007F7AA4" w:rsidRDefault="003F06D1" w:rsidP="003F06D1">
      <w:pPr>
        <w:pStyle w:val="3"/>
        <w:spacing w:before="156" w:after="156"/>
        <w:rPr>
          <w:rFonts w:eastAsiaTheme="majorEastAsia" w:cs="Times New Roman"/>
        </w:rPr>
      </w:pPr>
      <w:bookmarkStart w:id="296" w:name="_Toc87714841"/>
      <w:r w:rsidRPr="007F7AA4">
        <w:rPr>
          <w:rFonts w:eastAsiaTheme="majorEastAsia" w:cs="Times New Roman"/>
        </w:rPr>
        <w:t>AT</w:t>
      </w:r>
      <w:r w:rsidRPr="007F7AA4">
        <w:rPr>
          <w:rFonts w:eastAsiaTheme="majorEastAsia" w:cs="Times New Roman"/>
        </w:rPr>
        <w:t>命令整理</w:t>
      </w:r>
      <w:bookmarkEnd w:id="296"/>
    </w:p>
    <w:p w14:paraId="754D03D5" w14:textId="5B126A41" w:rsidR="000240F4" w:rsidRPr="007F7AA4" w:rsidRDefault="000240F4" w:rsidP="003F06D1">
      <w:pPr>
        <w:pStyle w:val="3"/>
        <w:spacing w:before="156" w:after="156"/>
        <w:rPr>
          <w:rFonts w:eastAsiaTheme="majorEastAsia" w:cs="Times New Roman"/>
        </w:rPr>
      </w:pPr>
      <w:bookmarkStart w:id="297" w:name="_Toc87714842"/>
      <w:r w:rsidRPr="007F7AA4">
        <w:rPr>
          <w:rFonts w:eastAsiaTheme="majorEastAsia" w:cs="Times New Roman"/>
        </w:rPr>
        <w:t>J22</w:t>
      </w:r>
      <w:r w:rsidRPr="007F7AA4">
        <w:rPr>
          <w:rFonts w:eastAsiaTheme="majorEastAsia" w:cs="Times New Roman"/>
        </w:rPr>
        <w:t>锁卡项目介绍</w:t>
      </w:r>
      <w:bookmarkEnd w:id="297"/>
    </w:p>
    <w:p w14:paraId="75570DC3" w14:textId="20A75C16" w:rsidR="00D44C60" w:rsidRPr="007F7AA4" w:rsidRDefault="00D44C60" w:rsidP="00D44C60">
      <w:pPr>
        <w:rPr>
          <w:rFonts w:eastAsiaTheme="majorEastAsia" w:cs="Times New Roman"/>
        </w:rPr>
      </w:pPr>
      <w:r w:rsidRPr="007F7AA4">
        <w:rPr>
          <w:rFonts w:eastAsiaTheme="majorEastAsia" w:cs="Times New Roman"/>
        </w:rPr>
        <w:t>该流程需要整理。</w:t>
      </w:r>
    </w:p>
    <w:p w14:paraId="0309D661" w14:textId="77777777" w:rsidR="00D44C60" w:rsidRPr="007F7AA4" w:rsidRDefault="00D44C60" w:rsidP="00D44C60">
      <w:pPr>
        <w:rPr>
          <w:rFonts w:eastAsiaTheme="majorEastAsia" w:cs="Times New Roman"/>
        </w:rPr>
      </w:pPr>
      <w:r w:rsidRPr="007F7AA4">
        <w:rPr>
          <w:rFonts w:eastAsiaTheme="majorEastAsia" w:cs="Times New Roman"/>
        </w:rPr>
        <w:t xml:space="preserve">03-03 15:04:46.743537 1202 1279 I AT : [1] AT&lt; +ESMLSTATUS: 3, 1, 0, 1, 1 </w:t>
      </w:r>
    </w:p>
    <w:p w14:paraId="2B7205CE" w14:textId="77777777" w:rsidR="00D44C60" w:rsidRPr="007F7AA4" w:rsidRDefault="00D44C60" w:rsidP="00D44C60">
      <w:pPr>
        <w:rPr>
          <w:rFonts w:eastAsiaTheme="majorEastAsia" w:cs="Times New Roman"/>
        </w:rPr>
      </w:pPr>
      <w:r w:rsidRPr="007F7AA4">
        <w:rPr>
          <w:rFonts w:eastAsiaTheme="majorEastAsia" w:cs="Times New Roman"/>
        </w:rPr>
        <w:t>+ESMLSTATUS: &lt;lock_rule&gt;, &lt;lock_sub_rule&gt;, &lt;dev_lock_state&gt;, &lt;curr_rule_policy&gt;, &lt;sim_validity&gt;</w:t>
      </w:r>
    </w:p>
    <w:p w14:paraId="50557D04" w14:textId="77777777" w:rsidR="00D44C60" w:rsidRPr="007F7AA4" w:rsidRDefault="00D44C60" w:rsidP="00D44C60">
      <w:pPr>
        <w:rPr>
          <w:rFonts w:eastAsiaTheme="majorEastAsia" w:cs="Times New Roman"/>
        </w:rPr>
      </w:pPr>
      <w:r w:rsidRPr="007F7AA4">
        <w:rPr>
          <w:rFonts w:eastAsiaTheme="majorEastAsia" w:cs="Times New Roman"/>
        </w:rPr>
        <w:t>第一个参数是</w:t>
      </w:r>
      <w:r w:rsidRPr="007F7AA4">
        <w:rPr>
          <w:rFonts w:eastAsiaTheme="majorEastAsia" w:cs="Times New Roman"/>
        </w:rPr>
        <w:t xml:space="preserve"> lock_rule</w:t>
      </w:r>
      <w:r w:rsidRPr="007F7AA4">
        <w:rPr>
          <w:rFonts w:eastAsiaTheme="majorEastAsia" w:cs="Times New Roman"/>
        </w:rPr>
        <w:t>：</w:t>
      </w:r>
    </w:p>
    <w:p w14:paraId="7AA9D060" w14:textId="77777777" w:rsidR="00D44C60" w:rsidRPr="007F7AA4" w:rsidRDefault="00D44C60" w:rsidP="00D44C60">
      <w:pPr>
        <w:rPr>
          <w:rFonts w:eastAsiaTheme="majorEastAsia" w:cs="Times New Roman"/>
        </w:rPr>
      </w:pPr>
      <w:r w:rsidRPr="007F7AA4">
        <w:rPr>
          <w:rFonts w:eastAsiaTheme="majorEastAsia" w:cs="Times New Roman"/>
        </w:rPr>
        <w:t>第二个参数是</w:t>
      </w:r>
      <w:r w:rsidRPr="007F7AA4">
        <w:rPr>
          <w:rFonts w:eastAsiaTheme="majorEastAsia" w:cs="Times New Roman"/>
        </w:rPr>
        <w:t xml:space="preserve"> lock_sub_rule </w:t>
      </w:r>
      <w:r w:rsidRPr="007F7AA4">
        <w:rPr>
          <w:rFonts w:eastAsiaTheme="majorEastAsia" w:cs="Times New Roman"/>
        </w:rPr>
        <w:t>：</w:t>
      </w:r>
    </w:p>
    <w:p w14:paraId="5FABEF7B" w14:textId="77777777" w:rsidR="00D44C60" w:rsidRPr="007F7AA4" w:rsidRDefault="00D44C60" w:rsidP="00D44C60">
      <w:pPr>
        <w:rPr>
          <w:rFonts w:eastAsiaTheme="majorEastAsia" w:cs="Times New Roman"/>
        </w:rPr>
      </w:pPr>
      <w:r w:rsidRPr="007F7AA4">
        <w:rPr>
          <w:rFonts w:eastAsiaTheme="majorEastAsia" w:cs="Times New Roman"/>
        </w:rPr>
        <w:t xml:space="preserve">MTN operator lock </w:t>
      </w:r>
      <w:r w:rsidRPr="007F7AA4">
        <w:rPr>
          <w:rFonts w:eastAsiaTheme="majorEastAsia" w:cs="Times New Roman"/>
        </w:rPr>
        <w:t>使用的规则是</w:t>
      </w:r>
      <w:r w:rsidRPr="007F7AA4">
        <w:rPr>
          <w:rFonts w:eastAsiaTheme="majorEastAsia" w:cs="Times New Roman"/>
        </w:rPr>
        <w:t xml:space="preserve"> 9,0 </w:t>
      </w:r>
      <w:r w:rsidRPr="007F7AA4">
        <w:rPr>
          <w:rFonts w:eastAsiaTheme="majorEastAsia" w:cs="Times New Roman"/>
        </w:rPr>
        <w:t>这个是固定的</w:t>
      </w:r>
    </w:p>
    <w:p w14:paraId="620F1E38" w14:textId="77777777" w:rsidR="00D44C60" w:rsidRPr="007F7AA4" w:rsidRDefault="00D44C60" w:rsidP="00D44C60">
      <w:pPr>
        <w:rPr>
          <w:rFonts w:eastAsiaTheme="majorEastAsia" w:cs="Times New Roman"/>
        </w:rPr>
      </w:pPr>
    </w:p>
    <w:p w14:paraId="790730B1" w14:textId="77777777" w:rsidR="00D44C60" w:rsidRPr="007F7AA4" w:rsidRDefault="00D44C60" w:rsidP="00D44C60">
      <w:pPr>
        <w:rPr>
          <w:rFonts w:eastAsiaTheme="majorEastAsia" w:cs="Times New Roman"/>
        </w:rPr>
      </w:pPr>
      <w:r w:rsidRPr="007F7AA4">
        <w:rPr>
          <w:rFonts w:eastAsiaTheme="majorEastAsia" w:cs="Times New Roman"/>
        </w:rPr>
        <w:t>第三个参数</w:t>
      </w:r>
      <w:r w:rsidRPr="007F7AA4">
        <w:rPr>
          <w:rFonts w:eastAsiaTheme="majorEastAsia" w:cs="Times New Roman"/>
        </w:rPr>
        <w:t xml:space="preserve">dev_lock_state </w:t>
      </w:r>
      <w:r w:rsidRPr="007F7AA4">
        <w:rPr>
          <w:rFonts w:eastAsiaTheme="majorEastAsia" w:cs="Times New Roman"/>
        </w:rPr>
        <w:t>锁的状态：</w:t>
      </w:r>
    </w:p>
    <w:p w14:paraId="23E3FB27" w14:textId="77777777" w:rsidR="00D44C60" w:rsidRPr="007F7AA4" w:rsidRDefault="00D44C60" w:rsidP="00D44C60">
      <w:pPr>
        <w:rPr>
          <w:rFonts w:eastAsiaTheme="majorEastAsia" w:cs="Times New Roman"/>
        </w:rPr>
      </w:pPr>
      <w:r w:rsidRPr="007F7AA4">
        <w:rPr>
          <w:rFonts w:eastAsiaTheme="majorEastAsia" w:cs="Times New Roman"/>
        </w:rPr>
        <w:t>0 LOCKED</w:t>
      </w:r>
    </w:p>
    <w:p w14:paraId="7C26BC97" w14:textId="77777777" w:rsidR="00D44C60" w:rsidRPr="007F7AA4" w:rsidRDefault="00D44C60" w:rsidP="00D44C60">
      <w:pPr>
        <w:rPr>
          <w:rFonts w:eastAsiaTheme="majorEastAsia" w:cs="Times New Roman"/>
        </w:rPr>
      </w:pPr>
      <w:r w:rsidRPr="007F7AA4">
        <w:rPr>
          <w:rFonts w:eastAsiaTheme="majorEastAsia" w:cs="Times New Roman"/>
        </w:rPr>
        <w:t>1 UNLOCKED</w:t>
      </w:r>
    </w:p>
    <w:p w14:paraId="751DDA3F" w14:textId="77777777" w:rsidR="00D44C60" w:rsidRPr="007F7AA4" w:rsidRDefault="00D44C60" w:rsidP="00D44C60">
      <w:pPr>
        <w:rPr>
          <w:rFonts w:eastAsiaTheme="majorEastAsia" w:cs="Times New Roman"/>
        </w:rPr>
      </w:pPr>
    </w:p>
    <w:p w14:paraId="154AAA96" w14:textId="77777777" w:rsidR="00D44C60" w:rsidRPr="007F7AA4" w:rsidRDefault="00D44C60" w:rsidP="00D44C60">
      <w:pPr>
        <w:rPr>
          <w:rFonts w:eastAsiaTheme="majorEastAsia" w:cs="Times New Roman"/>
        </w:rPr>
      </w:pPr>
      <w:r w:rsidRPr="007F7AA4">
        <w:rPr>
          <w:rFonts w:eastAsiaTheme="majorEastAsia" w:cs="Times New Roman"/>
        </w:rPr>
        <w:t>第四个参数：显示当前协议的最大可能能力</w:t>
      </w:r>
    </w:p>
    <w:p w14:paraId="6C7EEE2B" w14:textId="77777777" w:rsidR="00D44C60" w:rsidRPr="007F7AA4" w:rsidRDefault="00D44C60" w:rsidP="00D44C60">
      <w:pPr>
        <w:rPr>
          <w:rFonts w:eastAsiaTheme="majorEastAsia" w:cs="Times New Roman"/>
        </w:rPr>
      </w:pPr>
      <w:r w:rsidRPr="007F7AA4">
        <w:rPr>
          <w:rFonts w:eastAsiaTheme="majorEastAsia" w:cs="Times New Roman"/>
        </w:rPr>
        <w:t>0 Unknown</w:t>
      </w:r>
    </w:p>
    <w:p w14:paraId="5C83D1DE" w14:textId="77777777" w:rsidR="00D44C60" w:rsidRPr="007F7AA4" w:rsidRDefault="00D44C60" w:rsidP="00D44C60">
      <w:pPr>
        <w:rPr>
          <w:rFonts w:eastAsiaTheme="majorEastAsia" w:cs="Times New Roman"/>
        </w:rPr>
      </w:pPr>
      <w:r w:rsidRPr="007F7AA4">
        <w:rPr>
          <w:rFonts w:eastAsiaTheme="majorEastAsia" w:cs="Times New Roman"/>
        </w:rPr>
        <w:t>1 Full Service</w:t>
      </w:r>
    </w:p>
    <w:p w14:paraId="4817215E" w14:textId="77777777" w:rsidR="00D44C60" w:rsidRPr="007F7AA4" w:rsidRDefault="00D44C60" w:rsidP="00D44C60">
      <w:pPr>
        <w:rPr>
          <w:rFonts w:eastAsiaTheme="majorEastAsia" w:cs="Times New Roman"/>
        </w:rPr>
      </w:pPr>
      <w:r w:rsidRPr="007F7AA4">
        <w:rPr>
          <w:rFonts w:eastAsiaTheme="majorEastAsia" w:cs="Times New Roman"/>
        </w:rPr>
        <w:t>2 CS Only</w:t>
      </w:r>
    </w:p>
    <w:p w14:paraId="3A67E652" w14:textId="77777777" w:rsidR="00D44C60" w:rsidRPr="007F7AA4" w:rsidRDefault="00D44C60" w:rsidP="00D44C60">
      <w:pPr>
        <w:rPr>
          <w:rFonts w:eastAsiaTheme="majorEastAsia" w:cs="Times New Roman"/>
        </w:rPr>
      </w:pPr>
      <w:r w:rsidRPr="007F7AA4">
        <w:rPr>
          <w:rFonts w:eastAsiaTheme="majorEastAsia" w:cs="Times New Roman"/>
        </w:rPr>
        <w:t>3 PS Only</w:t>
      </w:r>
    </w:p>
    <w:p w14:paraId="3EFBA318" w14:textId="77777777" w:rsidR="00D44C60" w:rsidRPr="007F7AA4" w:rsidRDefault="00D44C60" w:rsidP="00D44C60">
      <w:pPr>
        <w:rPr>
          <w:rFonts w:eastAsiaTheme="majorEastAsia" w:cs="Times New Roman"/>
        </w:rPr>
      </w:pPr>
      <w:r w:rsidRPr="007F7AA4">
        <w:rPr>
          <w:rFonts w:eastAsiaTheme="majorEastAsia" w:cs="Times New Roman"/>
        </w:rPr>
        <w:t>4 ECC Only</w:t>
      </w:r>
    </w:p>
    <w:p w14:paraId="56AC9840" w14:textId="77777777" w:rsidR="00D44C60" w:rsidRPr="007F7AA4" w:rsidRDefault="00D44C60" w:rsidP="00D44C60">
      <w:pPr>
        <w:rPr>
          <w:rFonts w:eastAsiaTheme="majorEastAsia" w:cs="Times New Roman"/>
        </w:rPr>
      </w:pPr>
      <w:r w:rsidRPr="007F7AA4">
        <w:rPr>
          <w:rFonts w:eastAsiaTheme="majorEastAsia" w:cs="Times New Roman"/>
        </w:rPr>
        <w:t>5 No Service</w:t>
      </w:r>
    </w:p>
    <w:p w14:paraId="3659A27F" w14:textId="77777777" w:rsidR="00D44C60" w:rsidRPr="007F7AA4" w:rsidRDefault="00D44C60" w:rsidP="00D44C60">
      <w:pPr>
        <w:rPr>
          <w:rFonts w:eastAsiaTheme="majorEastAsia" w:cs="Times New Roman"/>
        </w:rPr>
      </w:pPr>
    </w:p>
    <w:p w14:paraId="27BBB469" w14:textId="77777777" w:rsidR="00D44C60" w:rsidRPr="007F7AA4" w:rsidRDefault="00D44C60" w:rsidP="00D44C60">
      <w:pPr>
        <w:rPr>
          <w:rFonts w:eastAsiaTheme="majorEastAsia" w:cs="Times New Roman"/>
        </w:rPr>
      </w:pPr>
      <w:r w:rsidRPr="007F7AA4">
        <w:rPr>
          <w:rFonts w:eastAsiaTheme="majorEastAsia" w:cs="Times New Roman"/>
        </w:rPr>
        <w:t>第</w:t>
      </w:r>
      <w:r w:rsidRPr="007F7AA4">
        <w:rPr>
          <w:rFonts w:eastAsiaTheme="majorEastAsia" w:cs="Times New Roman"/>
        </w:rPr>
        <w:t>5</w:t>
      </w:r>
      <w:r w:rsidRPr="007F7AA4">
        <w:rPr>
          <w:rFonts w:eastAsiaTheme="majorEastAsia" w:cs="Times New Roman"/>
        </w:rPr>
        <w:t>个参数是</w:t>
      </w:r>
      <w:r w:rsidRPr="007F7AA4">
        <w:rPr>
          <w:rFonts w:eastAsiaTheme="majorEastAsia" w:cs="Times New Roman"/>
        </w:rPr>
        <w:t>sim_validity</w:t>
      </w:r>
      <w:r w:rsidRPr="007F7AA4">
        <w:rPr>
          <w:rFonts w:eastAsiaTheme="majorEastAsia" w:cs="Times New Roman"/>
        </w:rPr>
        <w:t>，你可以根据这参数判断是</w:t>
      </w:r>
      <w:r w:rsidRPr="007F7AA4">
        <w:rPr>
          <w:rFonts w:eastAsiaTheme="majorEastAsia" w:cs="Times New Roman"/>
        </w:rPr>
        <w:t xml:space="preserve"> MTN </w:t>
      </w:r>
      <w:r w:rsidRPr="007F7AA4">
        <w:rPr>
          <w:rFonts w:eastAsiaTheme="majorEastAsia" w:cs="Times New Roman"/>
        </w:rPr>
        <w:t>卡</w:t>
      </w:r>
      <w:r w:rsidRPr="007F7AA4">
        <w:rPr>
          <w:rFonts w:eastAsiaTheme="majorEastAsia" w:cs="Times New Roman"/>
        </w:rPr>
        <w:t xml:space="preserve"> </w:t>
      </w:r>
      <w:r w:rsidRPr="007F7AA4">
        <w:rPr>
          <w:rFonts w:eastAsiaTheme="majorEastAsia" w:cs="Times New Roman"/>
        </w:rPr>
        <w:t>还是</w:t>
      </w:r>
      <w:r w:rsidRPr="007F7AA4">
        <w:rPr>
          <w:rFonts w:eastAsiaTheme="majorEastAsia" w:cs="Times New Roman"/>
        </w:rPr>
        <w:t xml:space="preserve"> non MTN </w:t>
      </w:r>
      <w:r w:rsidRPr="007F7AA4">
        <w:rPr>
          <w:rFonts w:eastAsiaTheme="majorEastAsia" w:cs="Times New Roman"/>
        </w:rPr>
        <w:t>卡</w:t>
      </w:r>
    </w:p>
    <w:p w14:paraId="6704E48D" w14:textId="77777777" w:rsidR="00D44C60" w:rsidRPr="007F7AA4" w:rsidRDefault="00D44C60" w:rsidP="00D44C60">
      <w:pPr>
        <w:rPr>
          <w:rFonts w:eastAsiaTheme="majorEastAsia" w:cs="Times New Roman"/>
        </w:rPr>
      </w:pPr>
      <w:r w:rsidRPr="007F7AA4">
        <w:rPr>
          <w:rFonts w:eastAsiaTheme="majorEastAsia" w:cs="Times New Roman"/>
        </w:rPr>
        <w:t>0 Unknown</w:t>
      </w:r>
    </w:p>
    <w:p w14:paraId="41C0EF35" w14:textId="77777777" w:rsidR="00D44C60" w:rsidRPr="007F7AA4" w:rsidRDefault="00D44C60" w:rsidP="00D44C60">
      <w:pPr>
        <w:rPr>
          <w:rFonts w:eastAsiaTheme="majorEastAsia" w:cs="Times New Roman"/>
        </w:rPr>
      </w:pPr>
      <w:r w:rsidRPr="007F7AA4">
        <w:rPr>
          <w:rFonts w:eastAsiaTheme="majorEastAsia" w:cs="Times New Roman"/>
        </w:rPr>
        <w:t>1 Valid</w:t>
      </w:r>
    </w:p>
    <w:p w14:paraId="21A59301" w14:textId="77777777" w:rsidR="00D44C60" w:rsidRPr="007F7AA4" w:rsidRDefault="00D44C60" w:rsidP="00D44C60">
      <w:pPr>
        <w:rPr>
          <w:rFonts w:eastAsiaTheme="majorEastAsia" w:cs="Times New Roman"/>
        </w:rPr>
      </w:pPr>
      <w:r w:rsidRPr="007F7AA4">
        <w:rPr>
          <w:rFonts w:eastAsiaTheme="majorEastAsia" w:cs="Times New Roman"/>
        </w:rPr>
        <w:t>2 Invalid</w:t>
      </w:r>
    </w:p>
    <w:p w14:paraId="68056387" w14:textId="77777777" w:rsidR="00D44C60" w:rsidRPr="007F7AA4" w:rsidRDefault="00D44C60" w:rsidP="00D44C60">
      <w:pPr>
        <w:rPr>
          <w:rFonts w:eastAsiaTheme="majorEastAsia" w:cs="Times New Roman"/>
        </w:rPr>
      </w:pPr>
      <w:r w:rsidRPr="007F7AA4">
        <w:rPr>
          <w:rFonts w:eastAsiaTheme="majorEastAsia" w:cs="Times New Roman"/>
        </w:rPr>
        <w:t>3 No SIM inserted</w:t>
      </w:r>
    </w:p>
    <w:p w14:paraId="0BF977F7" w14:textId="3C0B603E" w:rsidR="00D44C60" w:rsidRPr="007F7AA4" w:rsidRDefault="006C1065" w:rsidP="006C1065">
      <w:pPr>
        <w:pStyle w:val="3"/>
        <w:spacing w:before="156" w:after="156"/>
        <w:rPr>
          <w:rFonts w:eastAsiaTheme="majorEastAsia" w:cs="Times New Roman"/>
        </w:rPr>
      </w:pPr>
      <w:bookmarkStart w:id="298" w:name="_Toc87714843"/>
      <w:r w:rsidRPr="007F7AA4">
        <w:rPr>
          <w:rFonts w:eastAsiaTheme="majorEastAsia" w:cs="Times New Roman"/>
        </w:rPr>
        <w:t>锁卡变化</w:t>
      </w:r>
      <w:r w:rsidRPr="007F7AA4">
        <w:rPr>
          <w:rFonts w:eastAsiaTheme="majorEastAsia" w:cs="Times New Roman"/>
        </w:rPr>
        <w:t>NVRAM</w:t>
      </w:r>
      <w:r w:rsidRPr="007F7AA4">
        <w:rPr>
          <w:rFonts w:eastAsiaTheme="majorEastAsia" w:cs="Times New Roman"/>
        </w:rPr>
        <w:t>空间的副作用</w:t>
      </w:r>
      <w:bookmarkEnd w:id="298"/>
    </w:p>
    <w:p w14:paraId="1B77EEDC" w14:textId="7177E78E" w:rsidR="006C1065" w:rsidRPr="007F7AA4" w:rsidRDefault="006C1065" w:rsidP="00D44C60">
      <w:pPr>
        <w:rPr>
          <w:rFonts w:eastAsiaTheme="majorEastAsia" w:cs="Times New Roman"/>
        </w:rPr>
      </w:pPr>
      <w:r w:rsidRPr="007F7AA4">
        <w:rPr>
          <w:rFonts w:eastAsiaTheme="majorEastAsia" w:cs="Times New Roman"/>
        </w:rPr>
        <w:t>ALPS05390575</w:t>
      </w:r>
    </w:p>
    <w:p w14:paraId="26DDA7A4" w14:textId="64E82F8B" w:rsidR="009152C2" w:rsidRPr="007F7AA4" w:rsidRDefault="009152C2" w:rsidP="002F2E46">
      <w:pPr>
        <w:pStyle w:val="2"/>
        <w:spacing w:before="156" w:after="156"/>
        <w:rPr>
          <w:rFonts w:cs="Times New Roman"/>
        </w:rPr>
      </w:pPr>
      <w:bookmarkStart w:id="299" w:name="_Toc87714844"/>
      <w:r w:rsidRPr="007F7AA4">
        <w:rPr>
          <w:rFonts w:cs="Times New Roman"/>
        </w:rPr>
        <w:t>SIM</w:t>
      </w:r>
      <w:r w:rsidRPr="007F7AA4">
        <w:rPr>
          <w:rFonts w:cs="Times New Roman"/>
        </w:rPr>
        <w:t>相关问题</w:t>
      </w:r>
      <w:bookmarkEnd w:id="299"/>
    </w:p>
    <w:p w14:paraId="1FFB16D8" w14:textId="7DEA76D4" w:rsidR="002F2E46" w:rsidRPr="007F7AA4" w:rsidRDefault="002F2E46" w:rsidP="009152C2">
      <w:pPr>
        <w:pStyle w:val="3"/>
        <w:spacing w:before="156" w:after="156"/>
        <w:rPr>
          <w:rFonts w:eastAsiaTheme="majorEastAsia" w:cs="Times New Roman"/>
        </w:rPr>
      </w:pPr>
      <w:bookmarkStart w:id="300" w:name="_Toc87714845"/>
      <w:r w:rsidRPr="007F7AA4">
        <w:rPr>
          <w:rFonts w:eastAsiaTheme="majorEastAsia" w:cs="Times New Roman"/>
        </w:rPr>
        <w:t>SIM</w:t>
      </w:r>
      <w:r w:rsidRPr="007F7AA4">
        <w:rPr>
          <w:rFonts w:eastAsiaTheme="majorEastAsia" w:cs="Times New Roman"/>
        </w:rPr>
        <w:t>卡掉卡问题</w:t>
      </w:r>
      <w:bookmarkEnd w:id="300"/>
    </w:p>
    <w:p w14:paraId="4C642E25" w14:textId="7F5C436A" w:rsidR="002F2E46" w:rsidRPr="007F7AA4" w:rsidRDefault="00C7676F" w:rsidP="002F2E46">
      <w:pPr>
        <w:rPr>
          <w:rFonts w:eastAsiaTheme="majorEastAsia" w:cs="Times New Roman"/>
        </w:rPr>
      </w:pPr>
      <w:hyperlink r:id="rId142" w:history="1">
        <w:r w:rsidR="002F2E46" w:rsidRPr="007F7AA4">
          <w:rPr>
            <w:rFonts w:eastAsiaTheme="majorEastAsia" w:cs="Times New Roman"/>
          </w:rPr>
          <w:t>MIUIROM-135030</w:t>
        </w:r>
      </w:hyperlink>
      <w:r w:rsidR="002F2E46" w:rsidRPr="007F7AA4">
        <w:rPr>
          <w:rFonts w:eastAsiaTheme="majorEastAsia" w:cs="Times New Roman"/>
        </w:rPr>
        <w:t xml:space="preserve"> J22_R_NJ_</w:t>
      </w:r>
      <w:r w:rsidR="002F2E46" w:rsidRPr="007F7AA4">
        <w:rPr>
          <w:rFonts w:eastAsiaTheme="majorEastAsia" w:cs="Times New Roman"/>
        </w:rPr>
        <w:t>通话过程中手机自动关机</w:t>
      </w:r>
      <w:r w:rsidR="002F2E46" w:rsidRPr="007F7AA4">
        <w:rPr>
          <w:rFonts w:eastAsiaTheme="majorEastAsia" w:cs="Times New Roman"/>
        </w:rPr>
        <w:t>_</w:t>
      </w:r>
      <w:r w:rsidR="002F2E46" w:rsidRPr="007F7AA4">
        <w:rPr>
          <w:rFonts w:eastAsiaTheme="majorEastAsia" w:cs="Times New Roman"/>
        </w:rPr>
        <w:t>一次</w:t>
      </w:r>
      <w:r w:rsidR="002F2E46" w:rsidRPr="007F7AA4">
        <w:rPr>
          <w:rFonts w:eastAsiaTheme="majorEastAsia" w:cs="Times New Roman"/>
        </w:rPr>
        <w:t>_V12.5.0.14.RJEJPSB</w:t>
      </w:r>
    </w:p>
    <w:tbl>
      <w:tblPr>
        <w:tblStyle w:val="a7"/>
        <w:tblW w:w="0" w:type="auto"/>
        <w:tblLook w:val="04A0" w:firstRow="1" w:lastRow="0" w:firstColumn="1" w:lastColumn="0" w:noHBand="0" w:noVBand="1"/>
      </w:tblPr>
      <w:tblGrid>
        <w:gridCol w:w="13454"/>
      </w:tblGrid>
      <w:tr w:rsidR="002F2E46" w:rsidRPr="007F7AA4" w14:paraId="3764C060" w14:textId="77777777" w:rsidTr="002F2E46">
        <w:tc>
          <w:tcPr>
            <w:tcW w:w="13454" w:type="dxa"/>
          </w:tcPr>
          <w:p w14:paraId="7D8DF30A" w14:textId="005CC527" w:rsidR="002F2E46" w:rsidRPr="007F7AA4" w:rsidRDefault="002F2E46" w:rsidP="002F2E46">
            <w:pPr>
              <w:rPr>
                <w:rFonts w:eastAsiaTheme="majorEastAsia" w:cs="Times New Roman"/>
              </w:rPr>
            </w:pPr>
            <w:r w:rsidRPr="007F7AA4">
              <w:rPr>
                <w:rFonts w:eastAsiaTheme="majorEastAsia" w:cs="Times New Roman"/>
              </w:rPr>
              <w:t>从</w:t>
            </w:r>
            <w:r w:rsidRPr="007F7AA4">
              <w:rPr>
                <w:rFonts w:eastAsiaTheme="majorEastAsia" w:cs="Times New Roman"/>
              </w:rPr>
              <w:t xml:space="preserve"> Log</w:t>
            </w:r>
            <w:r w:rsidRPr="007F7AA4">
              <w:rPr>
                <w:rFonts w:eastAsiaTheme="majorEastAsia" w:cs="Times New Roman"/>
              </w:rPr>
              <w:t>：</w:t>
            </w:r>
            <w:r w:rsidRPr="007F7AA4">
              <w:rPr>
                <w:rFonts w:eastAsiaTheme="majorEastAsia" w:cs="Times New Roman"/>
              </w:rPr>
              <w:t xml:space="preserve">MDLog1_2021_0610_161358 </w:t>
            </w:r>
            <w:r w:rsidRPr="007F7AA4">
              <w:rPr>
                <w:rFonts w:eastAsiaTheme="majorEastAsia" w:cs="Times New Roman"/>
              </w:rPr>
              <w:t>看，发生了</w:t>
            </w:r>
            <w:r w:rsidRPr="007F7AA4">
              <w:rPr>
                <w:rFonts w:eastAsiaTheme="majorEastAsia" w:cs="Times New Roman"/>
              </w:rPr>
              <w:t xml:space="preserve"> “[ERR]CMD_TOUT” </w:t>
            </w:r>
            <w:r w:rsidRPr="007F7AA4">
              <w:rPr>
                <w:rFonts w:eastAsiaTheme="majorEastAsia" w:cs="Times New Roman"/>
              </w:rPr>
              <w:t>掉卡，因为后续救卡一直是</w:t>
            </w:r>
            <w:r w:rsidRPr="007F7AA4">
              <w:rPr>
                <w:rFonts w:eastAsiaTheme="majorEastAsia" w:cs="Times New Roman"/>
              </w:rPr>
              <w:t xml:space="preserve"> “[ERR]No ATR”</w:t>
            </w:r>
            <w:r w:rsidRPr="007F7AA4">
              <w:rPr>
                <w:rFonts w:eastAsiaTheme="majorEastAsia" w:cs="Times New Roman"/>
              </w:rPr>
              <w:t>，说明发生了真正的掉卡。</w:t>
            </w:r>
          </w:p>
          <w:p w14:paraId="49B1B5FA" w14:textId="1E9237B6" w:rsidR="002F2E46" w:rsidRPr="007F7AA4" w:rsidRDefault="002F2E46" w:rsidP="002F2E46">
            <w:pPr>
              <w:rPr>
                <w:rFonts w:eastAsiaTheme="majorEastAsia" w:cs="Times New Roman"/>
              </w:rPr>
            </w:pPr>
            <w:r w:rsidRPr="007F7AA4">
              <w:rPr>
                <w:rFonts w:eastAsiaTheme="majorEastAsia" w:cs="Times New Roman"/>
              </w:rPr>
              <w:t>结合下面的</w:t>
            </w:r>
            <w:r w:rsidRPr="007F7AA4">
              <w:rPr>
                <w:rFonts w:eastAsiaTheme="majorEastAsia" w:cs="Times New Roman"/>
              </w:rPr>
              <w:t xml:space="preserve"> SOP</w:t>
            </w:r>
            <w:r w:rsidRPr="007F7AA4">
              <w:rPr>
                <w:rFonts w:eastAsiaTheme="majorEastAsia" w:cs="Times New Roman"/>
              </w:rPr>
              <w:t>，此次掉卡后，一直收不到</w:t>
            </w:r>
            <w:r w:rsidRPr="007F7AA4">
              <w:rPr>
                <w:rFonts w:eastAsiaTheme="majorEastAsia" w:cs="Times New Roman"/>
              </w:rPr>
              <w:t xml:space="preserve"> ATR</w:t>
            </w:r>
            <w:r w:rsidRPr="007F7AA4">
              <w:rPr>
                <w:rFonts w:eastAsiaTheme="majorEastAsia" w:cs="Times New Roman"/>
              </w:rPr>
              <w:t>，符合第</w:t>
            </w:r>
            <w:r w:rsidRPr="007F7AA4">
              <w:rPr>
                <w:rFonts w:eastAsiaTheme="majorEastAsia" w:cs="Times New Roman"/>
              </w:rPr>
              <w:t xml:space="preserve"> 2 </w:t>
            </w:r>
            <w:r w:rsidR="00223E9A" w:rsidRPr="007F7AA4">
              <w:rPr>
                <w:rFonts w:eastAsiaTheme="majorEastAsia" w:cs="Times New Roman"/>
              </w:rPr>
              <w:t>点的掉卡情况。需要</w:t>
            </w:r>
            <w:r w:rsidRPr="007F7AA4">
              <w:rPr>
                <w:rFonts w:eastAsiaTheme="majorEastAsia" w:cs="Times New Roman"/>
              </w:rPr>
              <w:t xml:space="preserve">HW </w:t>
            </w:r>
            <w:r w:rsidRPr="007F7AA4">
              <w:rPr>
                <w:rFonts w:eastAsiaTheme="majorEastAsia" w:cs="Times New Roman"/>
              </w:rPr>
              <w:t>进来参考如下</w:t>
            </w:r>
            <w:r w:rsidR="00C945A9" w:rsidRPr="007F7AA4">
              <w:rPr>
                <w:rFonts w:eastAsiaTheme="majorEastAsia" w:cs="Times New Roman"/>
              </w:rPr>
              <w:t>方向</w:t>
            </w:r>
            <w:r w:rsidRPr="007F7AA4">
              <w:rPr>
                <w:rFonts w:eastAsiaTheme="majorEastAsia" w:cs="Times New Roman"/>
              </w:rPr>
              <w:t>排查硬件问题。</w:t>
            </w:r>
          </w:p>
          <w:p w14:paraId="419F0EAA" w14:textId="77777777" w:rsidR="002F2E46" w:rsidRPr="007F7AA4" w:rsidRDefault="002F2E46" w:rsidP="002F2E46">
            <w:pPr>
              <w:rPr>
                <w:rFonts w:eastAsiaTheme="majorEastAsia" w:cs="Times New Roman"/>
              </w:rPr>
            </w:pPr>
            <w:r w:rsidRPr="007F7AA4">
              <w:rPr>
                <w:rFonts w:eastAsiaTheme="majorEastAsia" w:cs="Times New Roman"/>
              </w:rPr>
              <w:t xml:space="preserve"> </w:t>
            </w:r>
          </w:p>
          <w:p w14:paraId="0E02573E" w14:textId="707E7246" w:rsidR="002F2E46" w:rsidRPr="007F7AA4" w:rsidRDefault="002F2E46" w:rsidP="002F2E46">
            <w:pPr>
              <w:rPr>
                <w:rFonts w:eastAsiaTheme="majorEastAsia" w:cs="Times New Roman"/>
              </w:rPr>
            </w:pPr>
            <w:r w:rsidRPr="007F7AA4">
              <w:rPr>
                <w:rFonts w:eastAsiaTheme="majorEastAsia" w:cs="Times New Roman"/>
              </w:rPr>
              <w:t>出现掉卡通常是</w:t>
            </w:r>
            <w:r w:rsidRPr="007F7AA4">
              <w:rPr>
                <w:rFonts w:eastAsiaTheme="majorEastAsia" w:cs="Times New Roman"/>
              </w:rPr>
              <w:t xml:space="preserve"> HW </w:t>
            </w:r>
            <w:r w:rsidRPr="007F7AA4">
              <w:rPr>
                <w:rFonts w:eastAsiaTheme="majorEastAsia" w:cs="Times New Roman"/>
              </w:rPr>
              <w:t>引起的问题：</w:t>
            </w:r>
          </w:p>
          <w:p w14:paraId="0AD9A3F1" w14:textId="77777777" w:rsidR="002F2E46" w:rsidRPr="007F7AA4" w:rsidRDefault="002F2E46" w:rsidP="002F2E46">
            <w:pPr>
              <w:rPr>
                <w:rFonts w:eastAsiaTheme="majorEastAsia" w:cs="Times New Roman"/>
              </w:rPr>
            </w:pPr>
            <w:r w:rsidRPr="007F7AA4">
              <w:rPr>
                <w:rFonts w:eastAsiaTheme="majorEastAsia" w:cs="Times New Roman"/>
              </w:rPr>
              <w:t xml:space="preserve">1. </w:t>
            </w:r>
            <w:r w:rsidRPr="007F7AA4">
              <w:rPr>
                <w:rFonts w:eastAsiaTheme="majorEastAsia" w:cs="Times New Roman"/>
              </w:rPr>
              <w:t>若每次救卡都可以收到卡回的</w:t>
            </w:r>
            <w:r w:rsidRPr="007F7AA4">
              <w:rPr>
                <w:rFonts w:eastAsiaTheme="majorEastAsia" w:cs="Times New Roman"/>
              </w:rPr>
              <w:t xml:space="preserve"> ATR </w:t>
            </w:r>
            <w:r w:rsidRPr="007F7AA4">
              <w:rPr>
                <w:rFonts w:eastAsiaTheme="majorEastAsia" w:cs="Times New Roman"/>
              </w:rPr>
              <w:t>数据，一直在掉卡和救卡之间反复，很大可能是</w:t>
            </w:r>
            <w:r w:rsidRPr="007F7AA4">
              <w:rPr>
                <w:rFonts w:eastAsiaTheme="majorEastAsia" w:cs="Times New Roman"/>
              </w:rPr>
              <w:t xml:space="preserve"> IO </w:t>
            </w:r>
            <w:r w:rsidRPr="007F7AA4">
              <w:rPr>
                <w:rFonts w:eastAsiaTheme="majorEastAsia" w:cs="Times New Roman"/>
              </w:rPr>
              <w:t>受到干扰导致，可以尝试一些抗干扰的方法来解决；</w:t>
            </w:r>
          </w:p>
          <w:p w14:paraId="0BCB11EA" w14:textId="302F1776" w:rsidR="002F2E46" w:rsidRPr="007F7AA4" w:rsidRDefault="002F2E46" w:rsidP="002F2E46">
            <w:pPr>
              <w:rPr>
                <w:rFonts w:eastAsiaTheme="majorEastAsia" w:cs="Times New Roman"/>
              </w:rPr>
            </w:pPr>
            <w:r w:rsidRPr="007F7AA4">
              <w:rPr>
                <w:rFonts w:eastAsiaTheme="majorEastAsia" w:cs="Times New Roman"/>
              </w:rPr>
              <w:t xml:space="preserve">2. </w:t>
            </w:r>
            <w:r w:rsidRPr="007F7AA4">
              <w:rPr>
                <w:rFonts w:eastAsiaTheme="majorEastAsia" w:cs="Times New Roman"/>
              </w:rPr>
              <w:t>若每次救卡连卡的</w:t>
            </w:r>
            <w:r w:rsidRPr="007F7AA4">
              <w:rPr>
                <w:rFonts w:eastAsiaTheme="majorEastAsia" w:cs="Times New Roman"/>
              </w:rPr>
              <w:t xml:space="preserve"> ATR </w:t>
            </w:r>
            <w:r w:rsidRPr="007F7AA4">
              <w:rPr>
                <w:rFonts w:eastAsiaTheme="majorEastAsia" w:cs="Times New Roman"/>
              </w:rPr>
              <w:t>都收不到，很有可能是真正出现了</w:t>
            </w:r>
            <w:r w:rsidRPr="007F7AA4">
              <w:rPr>
                <w:rFonts w:eastAsiaTheme="majorEastAsia" w:cs="Times New Roman"/>
              </w:rPr>
              <w:t>“</w:t>
            </w:r>
            <w:r w:rsidRPr="007F7AA4">
              <w:rPr>
                <w:rFonts w:eastAsiaTheme="majorEastAsia" w:cs="Times New Roman"/>
              </w:rPr>
              <w:t>掉卡</w:t>
            </w:r>
            <w:r w:rsidRPr="007F7AA4">
              <w:rPr>
                <w:rFonts w:eastAsiaTheme="majorEastAsia" w:cs="Times New Roman"/>
              </w:rPr>
              <w:t>”</w:t>
            </w:r>
            <w:r w:rsidRPr="007F7AA4">
              <w:rPr>
                <w:rFonts w:eastAsiaTheme="majorEastAsia" w:cs="Times New Roman"/>
              </w:rPr>
              <w:t>，即卡与卡槽接触不良，可以尝试在卡背面贴几张纸片，确保卡与卡槽紧密接触再来测试。</w:t>
            </w:r>
          </w:p>
          <w:p w14:paraId="087AF635" w14:textId="77777777" w:rsidR="002F2E46" w:rsidRPr="007F7AA4" w:rsidRDefault="002F2E46" w:rsidP="002F2E46">
            <w:pPr>
              <w:rPr>
                <w:rFonts w:eastAsiaTheme="majorEastAsia" w:cs="Times New Roman"/>
              </w:rPr>
            </w:pPr>
          </w:p>
          <w:p w14:paraId="70440B92" w14:textId="77777777" w:rsidR="002F2E46" w:rsidRPr="007F7AA4" w:rsidRDefault="002F2E46" w:rsidP="002F2E46">
            <w:pPr>
              <w:rPr>
                <w:rFonts w:eastAsiaTheme="majorEastAsia" w:cs="Times New Roman"/>
              </w:rPr>
            </w:pPr>
            <w:r w:rsidRPr="007F7AA4">
              <w:rPr>
                <w:rFonts w:eastAsiaTheme="majorEastAsia" w:cs="Times New Roman"/>
              </w:rPr>
              <w:t>Type</w:t>
            </w:r>
            <w:r w:rsidRPr="007F7AA4">
              <w:rPr>
                <w:rFonts w:eastAsiaTheme="majorEastAsia" w:cs="Times New Roman"/>
              </w:rPr>
              <w:tab/>
              <w:t>Index</w:t>
            </w:r>
            <w:r w:rsidRPr="007F7AA4">
              <w:rPr>
                <w:rFonts w:eastAsiaTheme="majorEastAsia" w:cs="Times New Roman"/>
              </w:rPr>
              <w:tab/>
              <w:t>Time</w:t>
            </w:r>
            <w:r w:rsidRPr="007F7AA4">
              <w:rPr>
                <w:rFonts w:eastAsiaTheme="majorEastAsia" w:cs="Times New Roman"/>
              </w:rPr>
              <w:tab/>
              <w:t>Local Time</w:t>
            </w:r>
            <w:r w:rsidRPr="007F7AA4">
              <w:rPr>
                <w:rFonts w:eastAsiaTheme="majorEastAsia" w:cs="Times New Roman"/>
              </w:rPr>
              <w:tab/>
              <w:t>Module</w:t>
            </w:r>
            <w:r w:rsidRPr="007F7AA4">
              <w:rPr>
                <w:rFonts w:eastAsiaTheme="majorEastAsia" w:cs="Times New Roman"/>
              </w:rPr>
              <w:tab/>
              <w:t>Message</w:t>
            </w:r>
            <w:r w:rsidRPr="007F7AA4">
              <w:rPr>
                <w:rFonts w:eastAsiaTheme="majorEastAsia" w:cs="Times New Roman"/>
              </w:rPr>
              <w:tab/>
              <w:t>Comment</w:t>
            </w:r>
            <w:r w:rsidRPr="007F7AA4">
              <w:rPr>
                <w:rFonts w:eastAsiaTheme="majorEastAsia" w:cs="Times New Roman"/>
              </w:rPr>
              <w:tab/>
              <w:t>Time Differences</w:t>
            </w:r>
          </w:p>
          <w:p w14:paraId="7D7CC257" w14:textId="77777777" w:rsidR="002F2E46" w:rsidRPr="007F7AA4" w:rsidRDefault="002F2E46" w:rsidP="002F2E46">
            <w:pPr>
              <w:rPr>
                <w:rFonts w:eastAsiaTheme="majorEastAsia" w:cs="Times New Roman"/>
              </w:rPr>
            </w:pPr>
            <w:r w:rsidRPr="007F7AA4">
              <w:rPr>
                <w:rFonts w:eastAsiaTheme="majorEastAsia" w:cs="Times New Roman"/>
              </w:rPr>
              <w:t>PS</w:t>
            </w:r>
            <w:r w:rsidRPr="007F7AA4">
              <w:rPr>
                <w:rFonts w:eastAsiaTheme="majorEastAsia" w:cs="Times New Roman"/>
              </w:rPr>
              <w:tab/>
              <w:t>161907</w:t>
            </w:r>
            <w:r w:rsidRPr="007F7AA4">
              <w:rPr>
                <w:rFonts w:eastAsiaTheme="majorEastAsia" w:cs="Times New Roman"/>
              </w:rPr>
              <w:tab/>
              <w:t>271399351</w:t>
            </w:r>
            <w:r w:rsidRPr="007F7AA4">
              <w:rPr>
                <w:rFonts w:eastAsiaTheme="majorEastAsia" w:cs="Times New Roman"/>
              </w:rPr>
              <w:tab/>
              <w:t>16:14:16:836</w:t>
            </w:r>
            <w:r w:rsidRPr="007F7AA4">
              <w:rPr>
                <w:rFonts w:eastAsiaTheme="majorEastAsia" w:cs="Times New Roman"/>
              </w:rPr>
              <w:tab/>
              <w:t>SIM</w:t>
            </w:r>
            <w:r w:rsidRPr="007F7AA4">
              <w:rPr>
                <w:rFonts w:eastAsiaTheme="majorEastAsia" w:cs="Times New Roman"/>
              </w:rPr>
              <w:tab/>
              <w:t>APDU_tx 0: 80 F2 00 00 00</w:t>
            </w:r>
            <w:r w:rsidRPr="007F7AA4">
              <w:rPr>
                <w:rFonts w:eastAsiaTheme="majorEastAsia" w:cs="Times New Roman"/>
              </w:rPr>
              <w:tab/>
              <w:t xml:space="preserve"> </w:t>
            </w:r>
            <w:r w:rsidRPr="007F7AA4">
              <w:rPr>
                <w:rFonts w:eastAsiaTheme="majorEastAsia" w:cs="Times New Roman"/>
              </w:rPr>
              <w:tab/>
              <w:t xml:space="preserve"> </w:t>
            </w:r>
          </w:p>
          <w:p w14:paraId="36388FCC" w14:textId="77777777" w:rsidR="002F2E46" w:rsidRPr="007F7AA4" w:rsidRDefault="002F2E46" w:rsidP="002F2E46">
            <w:pPr>
              <w:rPr>
                <w:rFonts w:eastAsiaTheme="majorEastAsia" w:cs="Times New Roman"/>
              </w:rPr>
            </w:pPr>
            <w:r w:rsidRPr="007F7AA4">
              <w:rPr>
                <w:rFonts w:eastAsiaTheme="majorEastAsia" w:cs="Times New Roman"/>
                <w:highlight w:val="yellow"/>
              </w:rPr>
              <w:t>PS</w:t>
            </w:r>
            <w:r w:rsidRPr="007F7AA4">
              <w:rPr>
                <w:rFonts w:eastAsiaTheme="majorEastAsia" w:cs="Times New Roman"/>
                <w:highlight w:val="yellow"/>
              </w:rPr>
              <w:tab/>
              <w:t>172473</w:t>
            </w:r>
            <w:r w:rsidRPr="007F7AA4">
              <w:rPr>
                <w:rFonts w:eastAsiaTheme="majorEastAsia" w:cs="Times New Roman"/>
                <w:highlight w:val="yellow"/>
              </w:rPr>
              <w:tab/>
              <w:t>271420912</w:t>
            </w:r>
            <w:r w:rsidRPr="007F7AA4">
              <w:rPr>
                <w:rFonts w:eastAsiaTheme="majorEastAsia" w:cs="Times New Roman"/>
                <w:highlight w:val="yellow"/>
              </w:rPr>
              <w:tab/>
              <w:t>16:14:18:236</w:t>
            </w:r>
            <w:r w:rsidRPr="007F7AA4">
              <w:rPr>
                <w:rFonts w:eastAsiaTheme="majorEastAsia" w:cs="Times New Roman"/>
                <w:highlight w:val="yellow"/>
              </w:rPr>
              <w:tab/>
              <w:t>SIM_DRV</w:t>
            </w:r>
            <w:r w:rsidRPr="007F7AA4">
              <w:rPr>
                <w:rFonts w:eastAsiaTheme="majorEastAsia" w:cs="Times New Roman"/>
                <w:highlight w:val="yellow"/>
              </w:rPr>
              <w:tab/>
              <w:t>[SIM_DRV:0][ERR]CMD_TOUT</w:t>
            </w:r>
            <w:r w:rsidRPr="007F7AA4">
              <w:rPr>
                <w:rFonts w:eastAsiaTheme="majorEastAsia" w:cs="Times New Roman"/>
              </w:rPr>
              <w:tab/>
              <w:t xml:space="preserve"> </w:t>
            </w:r>
            <w:r w:rsidRPr="007F7AA4">
              <w:rPr>
                <w:rFonts w:eastAsiaTheme="majorEastAsia" w:cs="Times New Roman"/>
              </w:rPr>
              <w:tab/>
              <w:t xml:space="preserve"> </w:t>
            </w:r>
          </w:p>
          <w:p w14:paraId="32F15941" w14:textId="77777777" w:rsidR="002F2E46" w:rsidRPr="007F7AA4" w:rsidRDefault="002F2E46" w:rsidP="002F2E46">
            <w:pPr>
              <w:rPr>
                <w:rFonts w:eastAsiaTheme="majorEastAsia" w:cs="Times New Roman"/>
              </w:rPr>
            </w:pPr>
            <w:r w:rsidRPr="007F7AA4">
              <w:rPr>
                <w:rFonts w:eastAsiaTheme="majorEastAsia" w:cs="Times New Roman"/>
              </w:rPr>
              <w:lastRenderedPageBreak/>
              <w:t>PS</w:t>
            </w:r>
            <w:r w:rsidRPr="007F7AA4">
              <w:rPr>
                <w:rFonts w:eastAsiaTheme="majorEastAsia" w:cs="Times New Roman"/>
              </w:rPr>
              <w:tab/>
              <w:t>172491</w:t>
            </w:r>
            <w:r w:rsidRPr="007F7AA4">
              <w:rPr>
                <w:rFonts w:eastAsiaTheme="majorEastAsia" w:cs="Times New Roman"/>
              </w:rPr>
              <w:tab/>
              <w:t>271420916</w:t>
            </w:r>
            <w:r w:rsidRPr="007F7AA4">
              <w:rPr>
                <w:rFonts w:eastAsiaTheme="majorEastAsia" w:cs="Times New Roman"/>
              </w:rPr>
              <w:tab/>
              <w:t>16:14:18:236</w:t>
            </w:r>
            <w:r w:rsidRPr="007F7AA4">
              <w:rPr>
                <w:rFonts w:eastAsiaTheme="majorEastAsia" w:cs="Times New Roman"/>
              </w:rPr>
              <w:tab/>
              <w:t>SIM_DRV</w:t>
            </w:r>
            <w:r w:rsidRPr="007F7AA4">
              <w:rPr>
                <w:rFonts w:eastAsiaTheme="majorEastAsia" w:cs="Times New Roman"/>
              </w:rPr>
              <w:tab/>
              <w:t>turn off vsim0</w:t>
            </w:r>
            <w:r w:rsidRPr="007F7AA4">
              <w:rPr>
                <w:rFonts w:eastAsiaTheme="majorEastAsia" w:cs="Times New Roman"/>
              </w:rPr>
              <w:tab/>
              <w:t xml:space="preserve"> </w:t>
            </w:r>
            <w:r w:rsidRPr="007F7AA4">
              <w:rPr>
                <w:rFonts w:eastAsiaTheme="majorEastAsia" w:cs="Times New Roman"/>
              </w:rPr>
              <w:tab/>
              <w:t xml:space="preserve"> </w:t>
            </w:r>
          </w:p>
          <w:p w14:paraId="6FF9EBC6" w14:textId="77777777" w:rsidR="002F2E46" w:rsidRPr="007F7AA4" w:rsidRDefault="002F2E46" w:rsidP="002F2E46">
            <w:pPr>
              <w:rPr>
                <w:rFonts w:eastAsiaTheme="majorEastAsia" w:cs="Times New Roman"/>
              </w:rPr>
            </w:pPr>
            <w:r w:rsidRPr="007F7AA4">
              <w:rPr>
                <w:rFonts w:eastAsiaTheme="majorEastAsia" w:cs="Times New Roman"/>
              </w:rPr>
              <w:t>PS</w:t>
            </w:r>
            <w:r w:rsidRPr="007F7AA4">
              <w:rPr>
                <w:rFonts w:eastAsiaTheme="majorEastAsia" w:cs="Times New Roman"/>
              </w:rPr>
              <w:tab/>
              <w:t>173673</w:t>
            </w:r>
            <w:r w:rsidRPr="007F7AA4">
              <w:rPr>
                <w:rFonts w:eastAsiaTheme="majorEastAsia" w:cs="Times New Roman"/>
              </w:rPr>
              <w:tab/>
              <w:t>271423259</w:t>
            </w:r>
            <w:r w:rsidRPr="007F7AA4">
              <w:rPr>
                <w:rFonts w:eastAsiaTheme="majorEastAsia" w:cs="Times New Roman"/>
              </w:rPr>
              <w:tab/>
              <w:t>16:14:18:436</w:t>
            </w:r>
            <w:r w:rsidRPr="007F7AA4">
              <w:rPr>
                <w:rFonts w:eastAsiaTheme="majorEastAsia" w:cs="Times New Roman"/>
              </w:rPr>
              <w:tab/>
              <w:t>SIM</w:t>
            </w:r>
            <w:r w:rsidRPr="007F7AA4">
              <w:rPr>
                <w:rFonts w:eastAsiaTheme="majorEastAsia" w:cs="Times New Roman"/>
              </w:rPr>
              <w:tab/>
              <w:t>SIM Card lost detected from driver</w:t>
            </w:r>
            <w:r w:rsidRPr="007F7AA4">
              <w:rPr>
                <w:rFonts w:eastAsiaTheme="majorEastAsia" w:cs="Times New Roman"/>
              </w:rPr>
              <w:tab/>
              <w:t xml:space="preserve"> </w:t>
            </w:r>
            <w:r w:rsidRPr="007F7AA4">
              <w:rPr>
                <w:rFonts w:eastAsiaTheme="majorEastAsia" w:cs="Times New Roman"/>
              </w:rPr>
              <w:tab/>
              <w:t xml:space="preserve"> </w:t>
            </w:r>
          </w:p>
          <w:p w14:paraId="61D710FA" w14:textId="77777777" w:rsidR="002F2E46" w:rsidRPr="007F7AA4" w:rsidRDefault="002F2E46" w:rsidP="002F2E46">
            <w:pPr>
              <w:rPr>
                <w:rFonts w:eastAsiaTheme="majorEastAsia" w:cs="Times New Roman"/>
              </w:rPr>
            </w:pPr>
            <w:r w:rsidRPr="007F7AA4">
              <w:rPr>
                <w:rFonts w:eastAsiaTheme="majorEastAsia" w:cs="Times New Roman"/>
              </w:rPr>
              <w:t>SYS</w:t>
            </w:r>
            <w:r w:rsidRPr="007F7AA4">
              <w:rPr>
                <w:rFonts w:eastAsiaTheme="majorEastAsia" w:cs="Times New Roman"/>
              </w:rPr>
              <w:tab/>
              <w:t>173674</w:t>
            </w:r>
            <w:r w:rsidRPr="007F7AA4">
              <w:rPr>
                <w:rFonts w:eastAsiaTheme="majorEastAsia" w:cs="Times New Roman"/>
              </w:rPr>
              <w:tab/>
              <w:t>271423259</w:t>
            </w:r>
            <w:r w:rsidRPr="007F7AA4">
              <w:rPr>
                <w:rFonts w:eastAsiaTheme="majorEastAsia" w:cs="Times New Roman"/>
              </w:rPr>
              <w:tab/>
              <w:t>16:14:18:436</w:t>
            </w:r>
            <w:r w:rsidRPr="007F7AA4">
              <w:rPr>
                <w:rFonts w:eastAsiaTheme="majorEastAsia" w:cs="Times New Roman"/>
              </w:rPr>
              <w:tab/>
              <w:t>NIL</w:t>
            </w:r>
            <w:r w:rsidRPr="007F7AA4">
              <w:rPr>
                <w:rFonts w:eastAsiaTheme="majorEastAsia" w:cs="Times New Roman"/>
              </w:rPr>
              <w:tab/>
              <w:t>SIM: 0000</w:t>
            </w:r>
            <w:r w:rsidRPr="007F7AA4">
              <w:rPr>
                <w:rFonts w:eastAsiaTheme="majorEastAsia" w:cs="Times New Roman"/>
              </w:rPr>
              <w:tab/>
              <w:t xml:space="preserve"> </w:t>
            </w:r>
            <w:r w:rsidRPr="007F7AA4">
              <w:rPr>
                <w:rFonts w:eastAsiaTheme="majorEastAsia" w:cs="Times New Roman"/>
              </w:rPr>
              <w:tab/>
              <w:t xml:space="preserve"> </w:t>
            </w:r>
          </w:p>
          <w:p w14:paraId="12B31F04" w14:textId="77777777" w:rsidR="002F2E46" w:rsidRPr="007F7AA4" w:rsidRDefault="002F2E46" w:rsidP="002F2E46">
            <w:pPr>
              <w:rPr>
                <w:rFonts w:eastAsiaTheme="majorEastAsia" w:cs="Times New Roman"/>
              </w:rPr>
            </w:pPr>
            <w:r w:rsidRPr="007F7AA4">
              <w:rPr>
                <w:rFonts w:eastAsiaTheme="majorEastAsia" w:cs="Times New Roman"/>
              </w:rPr>
              <w:t>PS</w:t>
            </w:r>
            <w:r w:rsidRPr="007F7AA4">
              <w:rPr>
                <w:rFonts w:eastAsiaTheme="majorEastAsia" w:cs="Times New Roman"/>
              </w:rPr>
              <w:tab/>
              <w:t>173695</w:t>
            </w:r>
            <w:r w:rsidRPr="007F7AA4">
              <w:rPr>
                <w:rFonts w:eastAsiaTheme="majorEastAsia" w:cs="Times New Roman"/>
              </w:rPr>
              <w:tab/>
              <w:t>271423265</w:t>
            </w:r>
            <w:r w:rsidRPr="007F7AA4">
              <w:rPr>
                <w:rFonts w:eastAsiaTheme="majorEastAsia" w:cs="Times New Roman"/>
              </w:rPr>
              <w:tab/>
              <w:t>16:14:18:436</w:t>
            </w:r>
            <w:r w:rsidRPr="007F7AA4">
              <w:rPr>
                <w:rFonts w:eastAsiaTheme="majorEastAsia" w:cs="Times New Roman"/>
              </w:rPr>
              <w:tab/>
              <w:t>SIM - BIP_SIM_MGR</w:t>
            </w:r>
            <w:r w:rsidRPr="007F7AA4">
              <w:rPr>
                <w:rFonts w:eastAsiaTheme="majorEastAsia" w:cs="Times New Roman"/>
              </w:rPr>
              <w:tab/>
              <w:t>MSG_ID_SIM_ERROR_IND</w:t>
            </w:r>
            <w:r w:rsidRPr="007F7AA4">
              <w:rPr>
                <w:rFonts w:eastAsiaTheme="majorEastAsia" w:cs="Times New Roman"/>
              </w:rPr>
              <w:tab/>
              <w:t xml:space="preserve">SIM_FAST_RECOVERY_START </w:t>
            </w:r>
            <w:r w:rsidRPr="007F7AA4">
              <w:rPr>
                <w:rFonts w:eastAsiaTheme="majorEastAsia" w:cs="Times New Roman"/>
              </w:rPr>
              <w:tab/>
              <w:t xml:space="preserve"> </w:t>
            </w:r>
          </w:p>
          <w:p w14:paraId="7CB987E8" w14:textId="77777777" w:rsidR="002F2E46" w:rsidRPr="007F7AA4" w:rsidRDefault="002F2E46" w:rsidP="002F2E46">
            <w:pPr>
              <w:rPr>
                <w:rFonts w:eastAsiaTheme="majorEastAsia" w:cs="Times New Roman"/>
              </w:rPr>
            </w:pPr>
            <w:r w:rsidRPr="007F7AA4">
              <w:rPr>
                <w:rFonts w:eastAsiaTheme="majorEastAsia" w:cs="Times New Roman"/>
              </w:rPr>
              <w:t>PS</w:t>
            </w:r>
            <w:r w:rsidRPr="007F7AA4">
              <w:rPr>
                <w:rFonts w:eastAsiaTheme="majorEastAsia" w:cs="Times New Roman"/>
              </w:rPr>
              <w:tab/>
              <w:t>173696</w:t>
            </w:r>
            <w:r w:rsidRPr="007F7AA4">
              <w:rPr>
                <w:rFonts w:eastAsiaTheme="majorEastAsia" w:cs="Times New Roman"/>
              </w:rPr>
              <w:tab/>
              <w:t>271423265</w:t>
            </w:r>
            <w:r w:rsidRPr="007F7AA4">
              <w:rPr>
                <w:rFonts w:eastAsiaTheme="majorEastAsia" w:cs="Times New Roman"/>
              </w:rPr>
              <w:tab/>
              <w:t>16:14:18:436</w:t>
            </w:r>
            <w:r w:rsidRPr="007F7AA4">
              <w:rPr>
                <w:rFonts w:eastAsiaTheme="majorEastAsia" w:cs="Times New Roman"/>
              </w:rPr>
              <w:tab/>
              <w:t>SIM</w:t>
            </w:r>
            <w:r w:rsidRPr="007F7AA4">
              <w:rPr>
                <w:rFonts w:eastAsiaTheme="majorEastAsia" w:cs="Times New Roman"/>
              </w:rPr>
              <w:tab/>
              <w:t>SIM reset -  reset vol:4 warm reset: 0 !!</w:t>
            </w:r>
            <w:r w:rsidRPr="007F7AA4">
              <w:rPr>
                <w:rFonts w:eastAsiaTheme="majorEastAsia" w:cs="Times New Roman"/>
              </w:rPr>
              <w:tab/>
              <w:t xml:space="preserve"> </w:t>
            </w:r>
            <w:r w:rsidRPr="007F7AA4">
              <w:rPr>
                <w:rFonts w:eastAsiaTheme="majorEastAsia" w:cs="Times New Roman"/>
              </w:rPr>
              <w:tab/>
              <w:t xml:space="preserve"> </w:t>
            </w:r>
          </w:p>
          <w:p w14:paraId="749FDCF8" w14:textId="77777777" w:rsidR="002F2E46" w:rsidRPr="007F7AA4" w:rsidRDefault="002F2E46" w:rsidP="002F2E46">
            <w:pPr>
              <w:rPr>
                <w:rFonts w:eastAsiaTheme="majorEastAsia" w:cs="Times New Roman"/>
              </w:rPr>
            </w:pPr>
            <w:r w:rsidRPr="007F7AA4">
              <w:rPr>
                <w:rFonts w:eastAsiaTheme="majorEastAsia" w:cs="Times New Roman"/>
              </w:rPr>
              <w:t>PS</w:t>
            </w:r>
            <w:r w:rsidRPr="007F7AA4">
              <w:rPr>
                <w:rFonts w:eastAsiaTheme="majorEastAsia" w:cs="Times New Roman"/>
              </w:rPr>
              <w:tab/>
              <w:t>174100</w:t>
            </w:r>
            <w:r w:rsidRPr="007F7AA4">
              <w:rPr>
                <w:rFonts w:eastAsiaTheme="majorEastAsia" w:cs="Times New Roman"/>
              </w:rPr>
              <w:tab/>
              <w:t>271424214</w:t>
            </w:r>
            <w:r w:rsidRPr="007F7AA4">
              <w:rPr>
                <w:rFonts w:eastAsiaTheme="majorEastAsia" w:cs="Times New Roman"/>
              </w:rPr>
              <w:tab/>
              <w:t>16:14:18:436</w:t>
            </w:r>
            <w:r w:rsidRPr="007F7AA4">
              <w:rPr>
                <w:rFonts w:eastAsiaTheme="majorEastAsia" w:cs="Times New Roman"/>
              </w:rPr>
              <w:tab/>
              <w:t>SIM_DRV</w:t>
            </w:r>
            <w:r w:rsidRPr="007F7AA4">
              <w:rPr>
                <w:rFonts w:eastAsiaTheme="majorEastAsia" w:cs="Times New Roman"/>
              </w:rPr>
              <w:tab/>
              <w:t>[SIM_DRV:0][ERR]No ATR</w:t>
            </w:r>
            <w:r w:rsidRPr="007F7AA4">
              <w:rPr>
                <w:rFonts w:eastAsiaTheme="majorEastAsia" w:cs="Times New Roman"/>
              </w:rPr>
              <w:tab/>
              <w:t xml:space="preserve"> </w:t>
            </w:r>
            <w:r w:rsidRPr="007F7AA4">
              <w:rPr>
                <w:rFonts w:eastAsiaTheme="majorEastAsia" w:cs="Times New Roman"/>
              </w:rPr>
              <w:tab/>
              <w:t xml:space="preserve"> </w:t>
            </w:r>
          </w:p>
          <w:p w14:paraId="33ED0284" w14:textId="77777777" w:rsidR="002F2E46" w:rsidRPr="007F7AA4" w:rsidRDefault="002F2E46" w:rsidP="002F2E46">
            <w:pPr>
              <w:rPr>
                <w:rFonts w:eastAsiaTheme="majorEastAsia" w:cs="Times New Roman"/>
              </w:rPr>
            </w:pPr>
            <w:r w:rsidRPr="007F7AA4">
              <w:rPr>
                <w:rFonts w:eastAsiaTheme="majorEastAsia" w:cs="Times New Roman"/>
              </w:rPr>
              <w:t>PS</w:t>
            </w:r>
            <w:r w:rsidRPr="007F7AA4">
              <w:rPr>
                <w:rFonts w:eastAsiaTheme="majorEastAsia" w:cs="Times New Roman"/>
              </w:rPr>
              <w:tab/>
              <w:t>178817</w:t>
            </w:r>
            <w:r w:rsidRPr="007F7AA4">
              <w:rPr>
                <w:rFonts w:eastAsiaTheme="majorEastAsia" w:cs="Times New Roman"/>
              </w:rPr>
              <w:tab/>
              <w:t>271433665</w:t>
            </w:r>
            <w:r w:rsidRPr="007F7AA4">
              <w:rPr>
                <w:rFonts w:eastAsiaTheme="majorEastAsia" w:cs="Times New Roman"/>
              </w:rPr>
              <w:tab/>
              <w:t>16:14:19:036</w:t>
            </w:r>
            <w:r w:rsidRPr="007F7AA4">
              <w:rPr>
                <w:rFonts w:eastAsiaTheme="majorEastAsia" w:cs="Times New Roman"/>
              </w:rPr>
              <w:tab/>
              <w:t>SIM</w:t>
            </w:r>
            <w:r w:rsidRPr="007F7AA4">
              <w:rPr>
                <w:rFonts w:eastAsiaTheme="majorEastAsia" w:cs="Times New Roman"/>
              </w:rPr>
              <w:tab/>
              <w:t>SIM_Fast_Recovery fail</w:t>
            </w:r>
            <w:r w:rsidRPr="007F7AA4">
              <w:rPr>
                <w:rFonts w:eastAsiaTheme="majorEastAsia" w:cs="Times New Roman"/>
              </w:rPr>
              <w:tab/>
              <w:t xml:space="preserve"> </w:t>
            </w:r>
            <w:r w:rsidRPr="007F7AA4">
              <w:rPr>
                <w:rFonts w:eastAsiaTheme="majorEastAsia" w:cs="Times New Roman"/>
              </w:rPr>
              <w:tab/>
              <w:t xml:space="preserve"> </w:t>
            </w:r>
          </w:p>
          <w:p w14:paraId="26865580" w14:textId="77777777" w:rsidR="002F2E46" w:rsidRPr="007F7AA4" w:rsidRDefault="002F2E46" w:rsidP="002F2E46">
            <w:pPr>
              <w:rPr>
                <w:rFonts w:eastAsiaTheme="majorEastAsia" w:cs="Times New Roman"/>
              </w:rPr>
            </w:pPr>
            <w:r w:rsidRPr="007F7AA4">
              <w:rPr>
                <w:rFonts w:eastAsiaTheme="majorEastAsia" w:cs="Times New Roman"/>
              </w:rPr>
              <w:t>PS</w:t>
            </w:r>
            <w:r w:rsidRPr="007F7AA4">
              <w:rPr>
                <w:rFonts w:eastAsiaTheme="majorEastAsia" w:cs="Times New Roman"/>
              </w:rPr>
              <w:tab/>
              <w:t>178820</w:t>
            </w:r>
            <w:r w:rsidRPr="007F7AA4">
              <w:rPr>
                <w:rFonts w:eastAsiaTheme="majorEastAsia" w:cs="Times New Roman"/>
              </w:rPr>
              <w:tab/>
              <w:t>271433665</w:t>
            </w:r>
            <w:r w:rsidRPr="007F7AA4">
              <w:rPr>
                <w:rFonts w:eastAsiaTheme="majorEastAsia" w:cs="Times New Roman"/>
              </w:rPr>
              <w:tab/>
              <w:t>16:14:19:036</w:t>
            </w:r>
            <w:r w:rsidRPr="007F7AA4">
              <w:rPr>
                <w:rFonts w:eastAsiaTheme="majorEastAsia" w:cs="Times New Roman"/>
              </w:rPr>
              <w:tab/>
              <w:t>SIM</w:t>
            </w:r>
            <w:r w:rsidRPr="007F7AA4">
              <w:rPr>
                <w:rFonts w:eastAsiaTheme="majorEastAsia" w:cs="Times New Roman"/>
              </w:rPr>
              <w:tab/>
              <w:t>SIM reset -  reset vol:4 warm reset: 0 !!</w:t>
            </w:r>
            <w:r w:rsidRPr="007F7AA4">
              <w:rPr>
                <w:rFonts w:eastAsiaTheme="majorEastAsia" w:cs="Times New Roman"/>
              </w:rPr>
              <w:tab/>
              <w:t xml:space="preserve"> </w:t>
            </w:r>
            <w:r w:rsidRPr="007F7AA4">
              <w:rPr>
                <w:rFonts w:eastAsiaTheme="majorEastAsia" w:cs="Times New Roman"/>
              </w:rPr>
              <w:tab/>
              <w:t xml:space="preserve"> </w:t>
            </w:r>
          </w:p>
          <w:p w14:paraId="0A8AD749" w14:textId="77777777" w:rsidR="002F2E46" w:rsidRPr="007F7AA4" w:rsidRDefault="002F2E46" w:rsidP="002F2E46">
            <w:pPr>
              <w:rPr>
                <w:rFonts w:eastAsiaTheme="majorEastAsia" w:cs="Times New Roman"/>
              </w:rPr>
            </w:pPr>
            <w:r w:rsidRPr="007F7AA4">
              <w:rPr>
                <w:rFonts w:eastAsiaTheme="majorEastAsia" w:cs="Times New Roman"/>
              </w:rPr>
              <w:t>PS</w:t>
            </w:r>
            <w:r w:rsidRPr="007F7AA4">
              <w:rPr>
                <w:rFonts w:eastAsiaTheme="majorEastAsia" w:cs="Times New Roman"/>
              </w:rPr>
              <w:tab/>
              <w:t>179393</w:t>
            </w:r>
            <w:r w:rsidRPr="007F7AA4">
              <w:rPr>
                <w:rFonts w:eastAsiaTheme="majorEastAsia" w:cs="Times New Roman"/>
              </w:rPr>
              <w:tab/>
              <w:t>271434615</w:t>
            </w:r>
            <w:r w:rsidRPr="007F7AA4">
              <w:rPr>
                <w:rFonts w:eastAsiaTheme="majorEastAsia" w:cs="Times New Roman"/>
              </w:rPr>
              <w:tab/>
              <w:t>16:14:19:036</w:t>
            </w:r>
            <w:r w:rsidRPr="007F7AA4">
              <w:rPr>
                <w:rFonts w:eastAsiaTheme="majorEastAsia" w:cs="Times New Roman"/>
              </w:rPr>
              <w:tab/>
              <w:t>SIM_DRV</w:t>
            </w:r>
            <w:r w:rsidRPr="007F7AA4">
              <w:rPr>
                <w:rFonts w:eastAsiaTheme="majorEastAsia" w:cs="Times New Roman"/>
              </w:rPr>
              <w:tab/>
              <w:t>[SIM_DRV:0][ERR]No ATR</w:t>
            </w:r>
            <w:r w:rsidRPr="007F7AA4">
              <w:rPr>
                <w:rFonts w:eastAsiaTheme="majorEastAsia" w:cs="Times New Roman"/>
              </w:rPr>
              <w:tab/>
              <w:t xml:space="preserve"> </w:t>
            </w:r>
            <w:r w:rsidRPr="007F7AA4">
              <w:rPr>
                <w:rFonts w:eastAsiaTheme="majorEastAsia" w:cs="Times New Roman"/>
              </w:rPr>
              <w:tab/>
              <w:t xml:space="preserve"> </w:t>
            </w:r>
          </w:p>
          <w:p w14:paraId="0B71BF73" w14:textId="77777777" w:rsidR="002F2E46" w:rsidRPr="007F7AA4" w:rsidRDefault="002F2E46" w:rsidP="002F2E46">
            <w:pPr>
              <w:rPr>
                <w:rFonts w:eastAsiaTheme="majorEastAsia" w:cs="Times New Roman"/>
              </w:rPr>
            </w:pPr>
            <w:r w:rsidRPr="007F7AA4">
              <w:rPr>
                <w:rFonts w:eastAsiaTheme="majorEastAsia" w:cs="Times New Roman"/>
              </w:rPr>
              <w:t>PS</w:t>
            </w:r>
            <w:r w:rsidRPr="007F7AA4">
              <w:rPr>
                <w:rFonts w:eastAsiaTheme="majorEastAsia" w:cs="Times New Roman"/>
              </w:rPr>
              <w:tab/>
              <w:t>183846</w:t>
            </w:r>
            <w:r w:rsidRPr="007F7AA4">
              <w:rPr>
                <w:rFonts w:eastAsiaTheme="majorEastAsia" w:cs="Times New Roman"/>
              </w:rPr>
              <w:tab/>
              <w:t>271444072</w:t>
            </w:r>
            <w:r w:rsidRPr="007F7AA4">
              <w:rPr>
                <w:rFonts w:eastAsiaTheme="majorEastAsia" w:cs="Times New Roman"/>
              </w:rPr>
              <w:tab/>
              <w:t>16:14:19:636</w:t>
            </w:r>
            <w:r w:rsidRPr="007F7AA4">
              <w:rPr>
                <w:rFonts w:eastAsiaTheme="majorEastAsia" w:cs="Times New Roman"/>
              </w:rPr>
              <w:tab/>
              <w:t>SIM</w:t>
            </w:r>
            <w:r w:rsidRPr="007F7AA4">
              <w:rPr>
                <w:rFonts w:eastAsiaTheme="majorEastAsia" w:cs="Times New Roman"/>
              </w:rPr>
              <w:tab/>
              <w:t>SIM_Fast_Recovery fail</w:t>
            </w:r>
            <w:r w:rsidRPr="007F7AA4">
              <w:rPr>
                <w:rFonts w:eastAsiaTheme="majorEastAsia" w:cs="Times New Roman"/>
              </w:rPr>
              <w:tab/>
              <w:t xml:space="preserve"> </w:t>
            </w:r>
            <w:r w:rsidRPr="007F7AA4">
              <w:rPr>
                <w:rFonts w:eastAsiaTheme="majorEastAsia" w:cs="Times New Roman"/>
              </w:rPr>
              <w:tab/>
              <w:t xml:space="preserve"> </w:t>
            </w:r>
          </w:p>
          <w:p w14:paraId="25CA4D89" w14:textId="77777777" w:rsidR="002F2E46" w:rsidRPr="007F7AA4" w:rsidRDefault="002F2E46" w:rsidP="002F2E46">
            <w:pPr>
              <w:rPr>
                <w:rFonts w:eastAsiaTheme="majorEastAsia" w:cs="Times New Roman"/>
              </w:rPr>
            </w:pPr>
            <w:r w:rsidRPr="007F7AA4">
              <w:rPr>
                <w:rFonts w:eastAsiaTheme="majorEastAsia" w:cs="Times New Roman"/>
              </w:rPr>
              <w:t>PS</w:t>
            </w:r>
            <w:r w:rsidRPr="007F7AA4">
              <w:rPr>
                <w:rFonts w:eastAsiaTheme="majorEastAsia" w:cs="Times New Roman"/>
              </w:rPr>
              <w:tab/>
              <w:t>183849</w:t>
            </w:r>
            <w:r w:rsidRPr="007F7AA4">
              <w:rPr>
                <w:rFonts w:eastAsiaTheme="majorEastAsia" w:cs="Times New Roman"/>
              </w:rPr>
              <w:tab/>
              <w:t>271444072</w:t>
            </w:r>
            <w:r w:rsidRPr="007F7AA4">
              <w:rPr>
                <w:rFonts w:eastAsiaTheme="majorEastAsia" w:cs="Times New Roman"/>
              </w:rPr>
              <w:tab/>
              <w:t>16:14:19:636</w:t>
            </w:r>
            <w:r w:rsidRPr="007F7AA4">
              <w:rPr>
                <w:rFonts w:eastAsiaTheme="majorEastAsia" w:cs="Times New Roman"/>
              </w:rPr>
              <w:tab/>
              <w:t>SIM</w:t>
            </w:r>
            <w:r w:rsidRPr="007F7AA4">
              <w:rPr>
                <w:rFonts w:eastAsiaTheme="majorEastAsia" w:cs="Times New Roman"/>
              </w:rPr>
              <w:tab/>
              <w:t>SIM reset -  reset vol:4 warm reset: 0 !!</w:t>
            </w:r>
            <w:r w:rsidRPr="007F7AA4">
              <w:rPr>
                <w:rFonts w:eastAsiaTheme="majorEastAsia" w:cs="Times New Roman"/>
              </w:rPr>
              <w:tab/>
              <w:t xml:space="preserve"> </w:t>
            </w:r>
            <w:r w:rsidRPr="007F7AA4">
              <w:rPr>
                <w:rFonts w:eastAsiaTheme="majorEastAsia" w:cs="Times New Roman"/>
              </w:rPr>
              <w:tab/>
              <w:t xml:space="preserve"> </w:t>
            </w:r>
          </w:p>
          <w:p w14:paraId="5D0D416E" w14:textId="77777777" w:rsidR="002F2E46" w:rsidRPr="007F7AA4" w:rsidRDefault="002F2E46" w:rsidP="002F2E46">
            <w:pPr>
              <w:rPr>
                <w:rFonts w:eastAsiaTheme="majorEastAsia" w:cs="Times New Roman"/>
              </w:rPr>
            </w:pPr>
            <w:r w:rsidRPr="007F7AA4">
              <w:rPr>
                <w:rFonts w:eastAsiaTheme="majorEastAsia" w:cs="Times New Roman"/>
              </w:rPr>
              <w:t>PS</w:t>
            </w:r>
            <w:r w:rsidRPr="007F7AA4">
              <w:rPr>
                <w:rFonts w:eastAsiaTheme="majorEastAsia" w:cs="Times New Roman"/>
              </w:rPr>
              <w:tab/>
              <w:t>189416</w:t>
            </w:r>
            <w:r w:rsidRPr="007F7AA4">
              <w:rPr>
                <w:rFonts w:eastAsiaTheme="majorEastAsia" w:cs="Times New Roman"/>
              </w:rPr>
              <w:tab/>
              <w:t>271454477</w:t>
            </w:r>
            <w:r w:rsidRPr="007F7AA4">
              <w:rPr>
                <w:rFonts w:eastAsiaTheme="majorEastAsia" w:cs="Times New Roman"/>
              </w:rPr>
              <w:tab/>
              <w:t>16:14:20:436</w:t>
            </w:r>
            <w:r w:rsidRPr="007F7AA4">
              <w:rPr>
                <w:rFonts w:eastAsiaTheme="majorEastAsia" w:cs="Times New Roman"/>
              </w:rPr>
              <w:tab/>
              <w:t>SIM</w:t>
            </w:r>
            <w:r w:rsidRPr="007F7AA4">
              <w:rPr>
                <w:rFonts w:eastAsiaTheme="majorEastAsia" w:cs="Times New Roman"/>
              </w:rPr>
              <w:tab/>
              <w:t>SIM_Fast_Recovery fail</w:t>
            </w:r>
            <w:r w:rsidRPr="007F7AA4">
              <w:rPr>
                <w:rFonts w:eastAsiaTheme="majorEastAsia" w:cs="Times New Roman"/>
              </w:rPr>
              <w:tab/>
              <w:t xml:space="preserve"> </w:t>
            </w:r>
            <w:r w:rsidRPr="007F7AA4">
              <w:rPr>
                <w:rFonts w:eastAsiaTheme="majorEastAsia" w:cs="Times New Roman"/>
              </w:rPr>
              <w:tab/>
              <w:t xml:space="preserve"> </w:t>
            </w:r>
          </w:p>
          <w:p w14:paraId="60940FCC" w14:textId="77777777" w:rsidR="002F2E46" w:rsidRPr="007F7AA4" w:rsidRDefault="002F2E46" w:rsidP="002F2E46">
            <w:pPr>
              <w:rPr>
                <w:rFonts w:eastAsiaTheme="majorEastAsia" w:cs="Times New Roman"/>
              </w:rPr>
            </w:pPr>
            <w:r w:rsidRPr="007F7AA4">
              <w:rPr>
                <w:rFonts w:eastAsiaTheme="majorEastAsia" w:cs="Times New Roman"/>
              </w:rPr>
              <w:t>PS</w:t>
            </w:r>
            <w:r w:rsidRPr="007F7AA4">
              <w:rPr>
                <w:rFonts w:eastAsiaTheme="majorEastAsia" w:cs="Times New Roman"/>
              </w:rPr>
              <w:tab/>
              <w:t>189551</w:t>
            </w:r>
            <w:r w:rsidRPr="007F7AA4">
              <w:rPr>
                <w:rFonts w:eastAsiaTheme="majorEastAsia" w:cs="Times New Roman"/>
              </w:rPr>
              <w:tab/>
              <w:t>271454486</w:t>
            </w:r>
            <w:r w:rsidRPr="007F7AA4">
              <w:rPr>
                <w:rFonts w:eastAsiaTheme="majorEastAsia" w:cs="Times New Roman"/>
              </w:rPr>
              <w:tab/>
              <w:t>16:14:20:436</w:t>
            </w:r>
            <w:r w:rsidRPr="007F7AA4">
              <w:rPr>
                <w:rFonts w:eastAsiaTheme="majorEastAsia" w:cs="Times New Roman"/>
              </w:rPr>
              <w:tab/>
              <w:t>SIM - SIMMNGR</w:t>
            </w:r>
            <w:r w:rsidRPr="007F7AA4">
              <w:rPr>
                <w:rFonts w:eastAsiaTheme="majorEastAsia" w:cs="Times New Roman"/>
              </w:rPr>
              <w:tab/>
              <w:t>MSG_ID_SIM_ERROR_IND</w:t>
            </w:r>
            <w:r w:rsidRPr="007F7AA4">
              <w:rPr>
                <w:rFonts w:eastAsiaTheme="majorEastAsia" w:cs="Times New Roman"/>
              </w:rPr>
              <w:tab/>
              <w:t xml:space="preserve">SIM_CARD_REMOVED </w:t>
            </w:r>
            <w:r w:rsidRPr="007F7AA4">
              <w:rPr>
                <w:rFonts w:eastAsiaTheme="majorEastAsia" w:cs="Times New Roman"/>
              </w:rPr>
              <w:tab/>
              <w:t xml:space="preserve"> </w:t>
            </w:r>
          </w:p>
          <w:p w14:paraId="2B2EE219" w14:textId="77777777" w:rsidR="002F2E46" w:rsidRPr="007F7AA4" w:rsidRDefault="002F2E46" w:rsidP="002F2E46">
            <w:pPr>
              <w:rPr>
                <w:rFonts w:eastAsiaTheme="majorEastAsia" w:cs="Times New Roman"/>
              </w:rPr>
            </w:pPr>
            <w:r w:rsidRPr="007F7AA4">
              <w:rPr>
                <w:rFonts w:eastAsiaTheme="majorEastAsia" w:cs="Times New Roman"/>
              </w:rPr>
              <w:t>PS</w:t>
            </w:r>
            <w:r w:rsidRPr="007F7AA4">
              <w:rPr>
                <w:rFonts w:eastAsiaTheme="majorEastAsia" w:cs="Times New Roman"/>
              </w:rPr>
              <w:tab/>
              <w:t>189563</w:t>
            </w:r>
            <w:r w:rsidRPr="007F7AA4">
              <w:rPr>
                <w:rFonts w:eastAsiaTheme="majorEastAsia" w:cs="Times New Roman"/>
              </w:rPr>
              <w:tab/>
              <w:t>271454486</w:t>
            </w:r>
            <w:r w:rsidRPr="007F7AA4">
              <w:rPr>
                <w:rFonts w:eastAsiaTheme="majorEastAsia" w:cs="Times New Roman"/>
              </w:rPr>
              <w:tab/>
              <w:t>16:14:20:436</w:t>
            </w:r>
            <w:r w:rsidRPr="007F7AA4">
              <w:rPr>
                <w:rFonts w:eastAsiaTheme="majorEastAsia" w:cs="Times New Roman"/>
              </w:rPr>
              <w:tab/>
              <w:t>SIM</w:t>
            </w:r>
            <w:r w:rsidRPr="007F7AA4">
              <w:rPr>
                <w:rFonts w:eastAsiaTheme="majorEastAsia" w:cs="Times New Roman"/>
              </w:rPr>
              <w:tab/>
              <w:t>sim_start_recovery_timer()</w:t>
            </w:r>
            <w:r w:rsidRPr="007F7AA4">
              <w:rPr>
                <w:rFonts w:eastAsiaTheme="majorEastAsia" w:cs="Times New Roman"/>
              </w:rPr>
              <w:tab/>
              <w:t xml:space="preserve"> </w:t>
            </w:r>
            <w:r w:rsidRPr="007F7AA4">
              <w:rPr>
                <w:rFonts w:eastAsiaTheme="majorEastAsia" w:cs="Times New Roman"/>
              </w:rPr>
              <w:tab/>
              <w:t xml:space="preserve"> </w:t>
            </w:r>
          </w:p>
          <w:p w14:paraId="40A49C85" w14:textId="77777777" w:rsidR="002F2E46" w:rsidRPr="007F7AA4" w:rsidRDefault="002F2E46" w:rsidP="002F2E46">
            <w:pPr>
              <w:rPr>
                <w:rFonts w:eastAsiaTheme="majorEastAsia" w:cs="Times New Roman"/>
              </w:rPr>
            </w:pPr>
            <w:r w:rsidRPr="007F7AA4">
              <w:rPr>
                <w:rFonts w:eastAsiaTheme="majorEastAsia" w:cs="Times New Roman"/>
              </w:rPr>
              <w:t>PS</w:t>
            </w:r>
            <w:r w:rsidRPr="007F7AA4">
              <w:rPr>
                <w:rFonts w:eastAsiaTheme="majorEastAsia" w:cs="Times New Roman"/>
              </w:rPr>
              <w:tab/>
              <w:t>237690</w:t>
            </w:r>
            <w:r w:rsidRPr="007F7AA4">
              <w:rPr>
                <w:rFonts w:eastAsiaTheme="majorEastAsia" w:cs="Times New Roman"/>
              </w:rPr>
              <w:tab/>
              <w:t>271589031</w:t>
            </w:r>
            <w:r w:rsidRPr="007F7AA4">
              <w:rPr>
                <w:rFonts w:eastAsiaTheme="majorEastAsia" w:cs="Times New Roman"/>
              </w:rPr>
              <w:tab/>
              <w:t>16:14:29:085</w:t>
            </w:r>
            <w:r w:rsidRPr="007F7AA4">
              <w:rPr>
                <w:rFonts w:eastAsiaTheme="majorEastAsia" w:cs="Times New Roman"/>
              </w:rPr>
              <w:tab/>
              <w:t>SIM_DRV</w:t>
            </w:r>
            <w:r w:rsidRPr="007F7AA4">
              <w:rPr>
                <w:rFonts w:eastAsiaTheme="majorEastAsia" w:cs="Times New Roman"/>
              </w:rPr>
              <w:tab/>
              <w:t>[SIM_DRV:0][ERR]No ATR</w:t>
            </w:r>
            <w:r w:rsidRPr="007F7AA4">
              <w:rPr>
                <w:rFonts w:eastAsiaTheme="majorEastAsia" w:cs="Times New Roman"/>
              </w:rPr>
              <w:tab/>
              <w:t xml:space="preserve"> </w:t>
            </w:r>
            <w:r w:rsidRPr="007F7AA4">
              <w:rPr>
                <w:rFonts w:eastAsiaTheme="majorEastAsia" w:cs="Times New Roman"/>
              </w:rPr>
              <w:tab/>
              <w:t xml:space="preserve"> </w:t>
            </w:r>
          </w:p>
          <w:p w14:paraId="06156014" w14:textId="77777777" w:rsidR="002F2E46" w:rsidRPr="007F7AA4" w:rsidRDefault="002F2E46" w:rsidP="002F2E46">
            <w:pPr>
              <w:rPr>
                <w:rFonts w:eastAsiaTheme="majorEastAsia" w:cs="Times New Roman"/>
              </w:rPr>
            </w:pPr>
            <w:r w:rsidRPr="007F7AA4">
              <w:rPr>
                <w:rFonts w:eastAsiaTheme="majorEastAsia" w:cs="Times New Roman"/>
              </w:rPr>
              <w:t xml:space="preserve"> </w:t>
            </w:r>
          </w:p>
          <w:p w14:paraId="12C8AB6A" w14:textId="7D1396DC" w:rsidR="002F2E46" w:rsidRPr="007F7AA4" w:rsidRDefault="002F2E46" w:rsidP="002F2E46">
            <w:pPr>
              <w:rPr>
                <w:rFonts w:eastAsiaTheme="majorEastAsia" w:cs="Times New Roman"/>
              </w:rPr>
            </w:pPr>
            <w:r w:rsidRPr="007F7AA4">
              <w:rPr>
                <w:rFonts w:eastAsiaTheme="majorEastAsia" w:cs="Times New Roman"/>
              </w:rPr>
              <w:t>Thanks</w:t>
            </w:r>
          </w:p>
        </w:tc>
      </w:tr>
    </w:tbl>
    <w:p w14:paraId="3D51F4A6" w14:textId="07131784" w:rsidR="009152C2" w:rsidRPr="007F7AA4" w:rsidRDefault="009152C2" w:rsidP="009152C2">
      <w:pPr>
        <w:pStyle w:val="3"/>
        <w:spacing w:before="156" w:after="156"/>
        <w:rPr>
          <w:rFonts w:eastAsiaTheme="majorEastAsia" w:cs="Times New Roman"/>
        </w:rPr>
      </w:pPr>
      <w:bookmarkStart w:id="301" w:name="_Toc87714846"/>
      <w:r w:rsidRPr="007F7AA4">
        <w:rPr>
          <w:rFonts w:eastAsiaTheme="majorEastAsia" w:cs="Times New Roman"/>
        </w:rPr>
        <w:lastRenderedPageBreak/>
        <w:t>测试卡强制设置为实际</w:t>
      </w:r>
      <w:r w:rsidRPr="007F7AA4">
        <w:rPr>
          <w:rFonts w:eastAsiaTheme="majorEastAsia" w:cs="Times New Roman"/>
        </w:rPr>
        <w:t>SIM</w:t>
      </w:r>
      <w:r w:rsidRPr="007F7AA4">
        <w:rPr>
          <w:rFonts w:eastAsiaTheme="majorEastAsia" w:cs="Times New Roman"/>
        </w:rPr>
        <w:t>卡</w:t>
      </w:r>
      <w:bookmarkEnd w:id="301"/>
    </w:p>
    <w:p w14:paraId="0279DDC7" w14:textId="4B433052" w:rsidR="009152C2" w:rsidRPr="007F7AA4" w:rsidRDefault="009152C2" w:rsidP="009152C2">
      <w:pPr>
        <w:rPr>
          <w:rFonts w:eastAsiaTheme="majorEastAsia" w:cs="Times New Roman"/>
        </w:rPr>
      </w:pPr>
      <w:r w:rsidRPr="007F7AA4">
        <w:rPr>
          <w:rFonts w:eastAsiaTheme="majorEastAsia" w:cs="Times New Roman"/>
        </w:rPr>
        <w:t>目前在测试国际运营商入库测试用例时，都是使用测试</w:t>
      </w:r>
      <w:r w:rsidRPr="007F7AA4">
        <w:rPr>
          <w:rFonts w:eastAsiaTheme="majorEastAsia" w:cs="Times New Roman"/>
        </w:rPr>
        <w:t>SIM</w:t>
      </w:r>
      <w:r w:rsidRPr="007F7AA4">
        <w:rPr>
          <w:rFonts w:eastAsiaTheme="majorEastAsia" w:cs="Times New Roman"/>
        </w:rPr>
        <w:t>进行。但是</w:t>
      </w:r>
      <w:r w:rsidRPr="007F7AA4">
        <w:rPr>
          <w:rFonts w:eastAsiaTheme="majorEastAsia" w:cs="Times New Roman"/>
        </w:rPr>
        <w:t>MTK</w:t>
      </w:r>
      <w:r w:rsidRPr="007F7AA4">
        <w:rPr>
          <w:rFonts w:eastAsiaTheme="majorEastAsia" w:cs="Times New Roman"/>
        </w:rPr>
        <w:t>有些功能在测试卡上不支持，需要通过额外设置将测试卡强制转换为实际</w:t>
      </w:r>
      <w:r w:rsidRPr="007F7AA4">
        <w:rPr>
          <w:rFonts w:eastAsiaTheme="majorEastAsia" w:cs="Times New Roman"/>
        </w:rPr>
        <w:t>SIM</w:t>
      </w:r>
      <w:r w:rsidRPr="007F7AA4">
        <w:rPr>
          <w:rFonts w:eastAsiaTheme="majorEastAsia" w:cs="Times New Roman"/>
        </w:rPr>
        <w:t>测试。</w:t>
      </w:r>
    </w:p>
    <w:p w14:paraId="6BA193ED" w14:textId="2FF632F7" w:rsidR="00607546" w:rsidRPr="007F7AA4" w:rsidRDefault="00607546" w:rsidP="00607546">
      <w:pPr>
        <w:pStyle w:val="4"/>
        <w:spacing w:before="156" w:after="156"/>
        <w:rPr>
          <w:rFonts w:cs="Times New Roman"/>
        </w:rPr>
      </w:pPr>
      <w:r w:rsidRPr="007F7AA4">
        <w:rPr>
          <w:rFonts w:cs="Times New Roman"/>
        </w:rPr>
        <w:t>如何确认当前插入卡为测试卡</w:t>
      </w:r>
    </w:p>
    <w:p w14:paraId="130DE960" w14:textId="67DE874C" w:rsidR="00607546" w:rsidRPr="007F7AA4" w:rsidRDefault="00607546" w:rsidP="00607546">
      <w:pPr>
        <w:pStyle w:val="ac"/>
        <w:numPr>
          <w:ilvl w:val="3"/>
          <w:numId w:val="43"/>
        </w:numPr>
        <w:ind w:firstLineChars="0"/>
        <w:rPr>
          <w:rFonts w:eastAsiaTheme="majorEastAsia" w:cs="Times New Roman"/>
        </w:rPr>
      </w:pPr>
      <w:r w:rsidRPr="007F7AA4">
        <w:rPr>
          <w:rFonts w:eastAsiaTheme="majorEastAsia" w:cs="Times New Roman"/>
        </w:rPr>
        <w:t>通过</w:t>
      </w:r>
      <w:r w:rsidRPr="007F7AA4">
        <w:rPr>
          <w:rFonts w:eastAsiaTheme="majorEastAsia" w:cs="Times New Roman"/>
        </w:rPr>
        <w:t>system trace</w:t>
      </w:r>
      <w:r w:rsidRPr="007F7AA4">
        <w:rPr>
          <w:rFonts w:eastAsiaTheme="majorEastAsia" w:cs="Times New Roman"/>
        </w:rPr>
        <w:t>中上报的</w:t>
      </w:r>
      <w:r w:rsidRPr="007F7AA4">
        <w:rPr>
          <w:rFonts w:eastAsiaTheme="majorEastAsia" w:cs="Times New Roman"/>
        </w:rPr>
        <w:t>AT</w:t>
      </w:r>
      <w:r w:rsidRPr="007F7AA4">
        <w:rPr>
          <w:rFonts w:eastAsiaTheme="majorEastAsia" w:cs="Times New Roman"/>
        </w:rPr>
        <w:t>命令判断</w:t>
      </w:r>
    </w:p>
    <w:tbl>
      <w:tblPr>
        <w:tblStyle w:val="a7"/>
        <w:tblW w:w="0" w:type="auto"/>
        <w:tblLook w:val="04A0" w:firstRow="1" w:lastRow="0" w:firstColumn="1" w:lastColumn="0" w:noHBand="0" w:noVBand="1"/>
      </w:tblPr>
      <w:tblGrid>
        <w:gridCol w:w="13454"/>
      </w:tblGrid>
      <w:tr w:rsidR="00607546" w:rsidRPr="007F7AA4" w14:paraId="08A98C99" w14:textId="77777777" w:rsidTr="00607546">
        <w:tc>
          <w:tcPr>
            <w:tcW w:w="13454" w:type="dxa"/>
          </w:tcPr>
          <w:p w14:paraId="5E797C43" w14:textId="77777777" w:rsidR="00607546" w:rsidRPr="007F7AA4" w:rsidRDefault="00607546" w:rsidP="00607546">
            <w:pPr>
              <w:rPr>
                <w:rFonts w:eastAsiaTheme="majorEastAsia" w:cs="Times New Roman"/>
              </w:rPr>
            </w:pPr>
            <w:r w:rsidRPr="007F7AA4">
              <w:rPr>
                <w:rFonts w:eastAsiaTheme="majorEastAsia" w:cs="Times New Roman"/>
              </w:rPr>
              <w:t>SYS</w:t>
            </w:r>
            <w:r w:rsidRPr="007F7AA4">
              <w:rPr>
                <w:rFonts w:eastAsiaTheme="majorEastAsia" w:cs="Times New Roman"/>
              </w:rPr>
              <w:tab/>
              <w:t>37876</w:t>
            </w:r>
            <w:r w:rsidRPr="007F7AA4">
              <w:rPr>
                <w:rFonts w:eastAsiaTheme="majorEastAsia" w:cs="Times New Roman"/>
              </w:rPr>
              <w:tab/>
              <w:t>51458</w:t>
            </w:r>
            <w:r w:rsidRPr="007F7AA4">
              <w:rPr>
                <w:rFonts w:eastAsiaTheme="majorEastAsia" w:cs="Times New Roman"/>
              </w:rPr>
              <w:tab/>
              <w:t>11:26:08:628</w:t>
            </w:r>
            <w:r w:rsidRPr="007F7AA4">
              <w:rPr>
                <w:rFonts w:eastAsiaTheme="majorEastAsia" w:cs="Times New Roman"/>
              </w:rPr>
              <w:tab/>
              <w:t>NIL</w:t>
            </w:r>
            <w:r w:rsidRPr="007F7AA4">
              <w:rPr>
                <w:rFonts w:eastAsiaTheme="majorEastAsia" w:cs="Times New Roman"/>
              </w:rPr>
              <w:tab/>
              <w:t>[ATCI_AT_U_0 s68]+ETESTSIM: 1</w:t>
            </w:r>
            <w:r w:rsidRPr="007F7AA4">
              <w:rPr>
                <w:rFonts w:eastAsiaTheme="majorEastAsia" w:cs="Times New Roman"/>
              </w:rPr>
              <w:tab/>
              <w:t xml:space="preserve"> </w:t>
            </w:r>
            <w:r w:rsidRPr="007F7AA4">
              <w:rPr>
                <w:rFonts w:eastAsiaTheme="majorEastAsia" w:cs="Times New Roman"/>
              </w:rPr>
              <w:tab/>
              <w:t xml:space="preserve"> </w:t>
            </w:r>
          </w:p>
          <w:p w14:paraId="75A0FD84" w14:textId="77777777" w:rsidR="00607546" w:rsidRPr="007F7AA4" w:rsidRDefault="00607546" w:rsidP="00607546">
            <w:pPr>
              <w:rPr>
                <w:rFonts w:eastAsiaTheme="majorEastAsia" w:cs="Times New Roman"/>
              </w:rPr>
            </w:pPr>
            <w:r w:rsidRPr="007F7AA4">
              <w:rPr>
                <w:rFonts w:eastAsiaTheme="majorEastAsia" w:cs="Times New Roman"/>
              </w:rPr>
              <w:t>SYS</w:t>
            </w:r>
            <w:r w:rsidRPr="007F7AA4">
              <w:rPr>
                <w:rFonts w:eastAsiaTheme="majorEastAsia" w:cs="Times New Roman"/>
              </w:rPr>
              <w:tab/>
              <w:t>41625</w:t>
            </w:r>
            <w:r w:rsidRPr="007F7AA4">
              <w:rPr>
                <w:rFonts w:eastAsiaTheme="majorEastAsia" w:cs="Times New Roman"/>
              </w:rPr>
              <w:tab/>
              <w:t>53672</w:t>
            </w:r>
            <w:r w:rsidRPr="007F7AA4">
              <w:rPr>
                <w:rFonts w:eastAsiaTheme="majorEastAsia" w:cs="Times New Roman"/>
              </w:rPr>
              <w:tab/>
              <w:t>11:26:08:830</w:t>
            </w:r>
            <w:r w:rsidRPr="007F7AA4">
              <w:rPr>
                <w:rFonts w:eastAsiaTheme="majorEastAsia" w:cs="Times New Roman"/>
              </w:rPr>
              <w:tab/>
              <w:t>NIL</w:t>
            </w:r>
            <w:r w:rsidRPr="007F7AA4">
              <w:rPr>
                <w:rFonts w:eastAsiaTheme="majorEastAsia" w:cs="Times New Roman"/>
              </w:rPr>
              <w:tab/>
              <w:t>[ATCI_AT_U_1 s68]+ETESTSIM: 0</w:t>
            </w:r>
            <w:r w:rsidRPr="007F7AA4">
              <w:rPr>
                <w:rFonts w:eastAsiaTheme="majorEastAsia" w:cs="Times New Roman"/>
              </w:rPr>
              <w:tab/>
              <w:t xml:space="preserve"> </w:t>
            </w:r>
            <w:r w:rsidRPr="007F7AA4">
              <w:rPr>
                <w:rFonts w:eastAsiaTheme="majorEastAsia" w:cs="Times New Roman"/>
              </w:rPr>
              <w:tab/>
              <w:t xml:space="preserve"> </w:t>
            </w:r>
          </w:p>
          <w:p w14:paraId="3C2A9DC0" w14:textId="77777777" w:rsidR="00607546" w:rsidRPr="007F7AA4" w:rsidRDefault="00607546" w:rsidP="00607546">
            <w:pPr>
              <w:rPr>
                <w:rFonts w:eastAsiaTheme="majorEastAsia" w:cs="Times New Roman"/>
              </w:rPr>
            </w:pPr>
            <w:r w:rsidRPr="007F7AA4">
              <w:rPr>
                <w:rFonts w:eastAsiaTheme="majorEastAsia" w:cs="Times New Roman"/>
              </w:rPr>
              <w:t>Note:</w:t>
            </w:r>
          </w:p>
          <w:p w14:paraId="3CCFBD9A" w14:textId="49F29EB3" w:rsidR="00607546" w:rsidRPr="007F7AA4" w:rsidRDefault="00607546" w:rsidP="00607546">
            <w:pPr>
              <w:rPr>
                <w:rFonts w:eastAsiaTheme="majorEastAsia" w:cs="Times New Roman"/>
              </w:rPr>
            </w:pPr>
            <w:r w:rsidRPr="007F7AA4">
              <w:rPr>
                <w:rFonts w:eastAsiaTheme="majorEastAsia" w:cs="Times New Roman"/>
                <w:color w:val="FF0000"/>
                <w:highlight w:val="yellow"/>
              </w:rPr>
              <w:t>+ETESTSIM: 1 means Test SIM</w:t>
            </w:r>
          </w:p>
        </w:tc>
      </w:tr>
    </w:tbl>
    <w:p w14:paraId="65948107" w14:textId="26D8BA0A" w:rsidR="00607546" w:rsidRPr="007F7AA4" w:rsidRDefault="00607546" w:rsidP="00607546">
      <w:pPr>
        <w:pStyle w:val="ac"/>
        <w:numPr>
          <w:ilvl w:val="3"/>
          <w:numId w:val="43"/>
        </w:numPr>
        <w:ind w:firstLineChars="0"/>
        <w:rPr>
          <w:rFonts w:eastAsiaTheme="majorEastAsia" w:cs="Times New Roman"/>
        </w:rPr>
      </w:pPr>
      <w:r w:rsidRPr="007F7AA4">
        <w:rPr>
          <w:rFonts w:eastAsiaTheme="majorEastAsia" w:cs="Times New Roman"/>
        </w:rPr>
        <w:t>在</w:t>
      </w:r>
      <w:r w:rsidRPr="007F7AA4">
        <w:rPr>
          <w:rFonts w:eastAsiaTheme="majorEastAsia" w:cs="Times New Roman"/>
        </w:rPr>
        <w:t>PS Integrated</w:t>
      </w:r>
      <w:r w:rsidRPr="007F7AA4">
        <w:rPr>
          <w:rFonts w:eastAsiaTheme="majorEastAsia" w:cs="Times New Roman"/>
        </w:rPr>
        <w:t>中搜索</w:t>
      </w:r>
    </w:p>
    <w:tbl>
      <w:tblPr>
        <w:tblStyle w:val="a7"/>
        <w:tblW w:w="0" w:type="auto"/>
        <w:tblLook w:val="04A0" w:firstRow="1" w:lastRow="0" w:firstColumn="1" w:lastColumn="0" w:noHBand="0" w:noVBand="1"/>
      </w:tblPr>
      <w:tblGrid>
        <w:gridCol w:w="13454"/>
      </w:tblGrid>
      <w:tr w:rsidR="00607546" w:rsidRPr="007F7AA4" w14:paraId="73C3773F" w14:textId="77777777" w:rsidTr="00607546">
        <w:tc>
          <w:tcPr>
            <w:tcW w:w="13454" w:type="dxa"/>
          </w:tcPr>
          <w:p w14:paraId="22640FEB" w14:textId="62A1CC60" w:rsidR="00607546" w:rsidRPr="007F7AA4" w:rsidRDefault="00607546" w:rsidP="00607546">
            <w:pPr>
              <w:rPr>
                <w:rFonts w:eastAsiaTheme="majorEastAsia" w:cs="Times New Roman"/>
              </w:rPr>
            </w:pPr>
            <w:r w:rsidRPr="007F7AA4">
              <w:rPr>
                <w:rFonts w:eastAsiaTheme="majorEastAsia" w:cs="Times New Roman"/>
              </w:rPr>
              <w:t>PS</w:t>
            </w:r>
            <w:r w:rsidRPr="007F7AA4">
              <w:rPr>
                <w:rFonts w:eastAsiaTheme="majorEastAsia" w:cs="Times New Roman"/>
              </w:rPr>
              <w:tab/>
              <w:t>2729</w:t>
            </w:r>
            <w:r w:rsidRPr="007F7AA4">
              <w:rPr>
                <w:rFonts w:eastAsiaTheme="majorEastAsia" w:cs="Times New Roman"/>
              </w:rPr>
              <w:tab/>
              <w:t>9789823</w:t>
            </w:r>
            <w:r w:rsidRPr="007F7AA4">
              <w:rPr>
                <w:rFonts w:eastAsiaTheme="majorEastAsia" w:cs="Times New Roman"/>
              </w:rPr>
              <w:tab/>
              <w:t>10:36:15:967</w:t>
            </w:r>
            <w:r w:rsidRPr="007F7AA4">
              <w:rPr>
                <w:rFonts w:eastAsiaTheme="majorEastAsia" w:cs="Times New Roman"/>
              </w:rPr>
              <w:tab/>
              <w:t>D2AM</w:t>
            </w:r>
            <w:r w:rsidRPr="007F7AA4">
              <w:rPr>
                <w:rFonts w:eastAsiaTheme="majorEastAsia" w:cs="Times New Roman"/>
              </w:rPr>
              <w:tab/>
            </w:r>
            <w:r w:rsidRPr="007F7AA4">
              <w:rPr>
                <w:rFonts w:eastAsiaTheme="majorEastAsia" w:cs="Times New Roman"/>
                <w:highlight w:val="yellow"/>
              </w:rPr>
              <w:t>test sim = 1</w:t>
            </w:r>
            <w:r w:rsidRPr="007F7AA4">
              <w:rPr>
                <w:rFonts w:eastAsiaTheme="majorEastAsia" w:cs="Times New Roman"/>
              </w:rPr>
              <w:t xml:space="preserve">  // 1</w:t>
            </w:r>
            <w:r w:rsidRPr="007F7AA4">
              <w:rPr>
                <w:rFonts w:eastAsiaTheme="majorEastAsia" w:cs="Times New Roman"/>
              </w:rPr>
              <w:t>为</w:t>
            </w:r>
            <w:r w:rsidRPr="007F7AA4">
              <w:rPr>
                <w:rFonts w:eastAsiaTheme="majorEastAsia" w:cs="Times New Roman"/>
              </w:rPr>
              <w:t>test SIM</w:t>
            </w:r>
          </w:p>
        </w:tc>
      </w:tr>
    </w:tbl>
    <w:p w14:paraId="6365E28E" w14:textId="70284788" w:rsidR="00607546" w:rsidRPr="007F7AA4" w:rsidRDefault="00607546" w:rsidP="00607546">
      <w:pPr>
        <w:pStyle w:val="4"/>
        <w:spacing w:before="156" w:after="156"/>
        <w:rPr>
          <w:rFonts w:cs="Times New Roman"/>
        </w:rPr>
      </w:pPr>
      <w:r w:rsidRPr="007F7AA4">
        <w:rPr>
          <w:rFonts w:cs="Times New Roman"/>
        </w:rPr>
        <w:t>如何强制将</w:t>
      </w:r>
      <w:r w:rsidRPr="007F7AA4">
        <w:rPr>
          <w:rFonts w:cs="Times New Roman"/>
        </w:rPr>
        <w:t>Test SIM</w:t>
      </w:r>
      <w:r w:rsidRPr="007F7AA4">
        <w:rPr>
          <w:rFonts w:cs="Times New Roman"/>
        </w:rPr>
        <w:t>转换为</w:t>
      </w:r>
      <w:r w:rsidRPr="007F7AA4">
        <w:rPr>
          <w:rFonts w:cs="Times New Roman"/>
        </w:rPr>
        <w:t>Real SIM</w:t>
      </w:r>
    </w:p>
    <w:p w14:paraId="544D31C7" w14:textId="7EF6C8A3" w:rsidR="00714019" w:rsidRPr="007F7AA4" w:rsidRDefault="00714019" w:rsidP="00714019">
      <w:pPr>
        <w:rPr>
          <w:rFonts w:eastAsiaTheme="majorEastAsia" w:cs="Times New Roman"/>
        </w:rPr>
      </w:pPr>
      <w:r w:rsidRPr="007F7AA4">
        <w:rPr>
          <w:rFonts w:eastAsiaTheme="majorEastAsia" w:cs="Times New Roman"/>
        </w:rPr>
        <w:t>通过如下</w:t>
      </w:r>
      <w:r w:rsidRPr="007F7AA4">
        <w:rPr>
          <w:rFonts w:eastAsiaTheme="majorEastAsia" w:cs="Times New Roman"/>
        </w:rPr>
        <w:t>AT</w:t>
      </w:r>
      <w:r w:rsidRPr="007F7AA4">
        <w:rPr>
          <w:rFonts w:eastAsiaTheme="majorEastAsia" w:cs="Times New Roman"/>
        </w:rPr>
        <w:t>命令将可将</w:t>
      </w:r>
      <w:r w:rsidRPr="007F7AA4">
        <w:rPr>
          <w:rFonts w:eastAsiaTheme="majorEastAsia" w:cs="Times New Roman"/>
        </w:rPr>
        <w:t>Test SIM</w:t>
      </w:r>
      <w:r w:rsidRPr="007F7AA4">
        <w:rPr>
          <w:rFonts w:eastAsiaTheme="majorEastAsia" w:cs="Times New Roman"/>
        </w:rPr>
        <w:t>强制转换为</w:t>
      </w:r>
      <w:r w:rsidRPr="007F7AA4">
        <w:rPr>
          <w:rFonts w:eastAsiaTheme="majorEastAsia" w:cs="Times New Roman"/>
        </w:rPr>
        <w:t>Real SIM</w:t>
      </w:r>
      <w:r w:rsidRPr="007F7AA4">
        <w:rPr>
          <w:rFonts w:eastAsiaTheme="majorEastAsia" w:cs="Times New Roman"/>
        </w:rPr>
        <w:t>。使用完成后需要恢复。</w:t>
      </w:r>
    </w:p>
    <w:tbl>
      <w:tblPr>
        <w:tblStyle w:val="a7"/>
        <w:tblW w:w="0" w:type="auto"/>
        <w:tblLook w:val="04A0" w:firstRow="1" w:lastRow="0" w:firstColumn="1" w:lastColumn="0" w:noHBand="0" w:noVBand="1"/>
      </w:tblPr>
      <w:tblGrid>
        <w:gridCol w:w="13454"/>
      </w:tblGrid>
      <w:tr w:rsidR="00607546" w:rsidRPr="007F7AA4" w14:paraId="0032B0FC" w14:textId="77777777" w:rsidTr="00607546">
        <w:tc>
          <w:tcPr>
            <w:tcW w:w="13454" w:type="dxa"/>
          </w:tcPr>
          <w:p w14:paraId="516E78E6" w14:textId="77777777" w:rsidR="00607546" w:rsidRPr="007F7AA4" w:rsidRDefault="00607546" w:rsidP="00607546">
            <w:pPr>
              <w:rPr>
                <w:rFonts w:eastAsiaTheme="majorEastAsia" w:cs="Times New Roman"/>
              </w:rPr>
            </w:pPr>
            <w:r w:rsidRPr="007F7AA4">
              <w:rPr>
                <w:rFonts w:eastAsiaTheme="majorEastAsia" w:cs="Times New Roman"/>
              </w:rPr>
              <w:t>ForceToRealSim</w:t>
            </w:r>
          </w:p>
          <w:p w14:paraId="1620E7AC" w14:textId="5EF973CB" w:rsidR="00607546" w:rsidRPr="007F7AA4" w:rsidRDefault="00607546" w:rsidP="00607546">
            <w:pPr>
              <w:rPr>
                <w:rFonts w:eastAsiaTheme="majorEastAsia" w:cs="Times New Roman"/>
              </w:rPr>
            </w:pPr>
            <w:r w:rsidRPr="007F7AA4">
              <w:rPr>
                <w:rFonts w:eastAsiaTheme="majorEastAsia" w:cs="Times New Roman"/>
              </w:rPr>
              <w:t xml:space="preserve">  AT+ETESTSIM=2,1</w:t>
            </w:r>
            <w:r w:rsidR="00714019" w:rsidRPr="007F7AA4">
              <w:rPr>
                <w:rFonts w:eastAsiaTheme="majorEastAsia" w:cs="Times New Roman"/>
              </w:rPr>
              <w:t xml:space="preserve">  // </w:t>
            </w:r>
            <w:r w:rsidR="00714019" w:rsidRPr="007F7AA4">
              <w:rPr>
                <w:rFonts w:eastAsiaTheme="majorEastAsia" w:cs="Times New Roman"/>
              </w:rPr>
              <w:t>将</w:t>
            </w:r>
            <w:r w:rsidR="00714019" w:rsidRPr="007F7AA4">
              <w:rPr>
                <w:rFonts w:eastAsiaTheme="majorEastAsia" w:cs="Times New Roman"/>
              </w:rPr>
              <w:t>Test SIM</w:t>
            </w:r>
            <w:r w:rsidR="00714019" w:rsidRPr="007F7AA4">
              <w:rPr>
                <w:rFonts w:eastAsiaTheme="majorEastAsia" w:cs="Times New Roman"/>
              </w:rPr>
              <w:t>强制转换为</w:t>
            </w:r>
            <w:r w:rsidR="00714019" w:rsidRPr="007F7AA4">
              <w:rPr>
                <w:rFonts w:eastAsiaTheme="majorEastAsia" w:cs="Times New Roman"/>
              </w:rPr>
              <w:t>Real SIM</w:t>
            </w:r>
          </w:p>
          <w:p w14:paraId="07647C57" w14:textId="77777777" w:rsidR="00607546" w:rsidRPr="007F7AA4" w:rsidRDefault="00607546" w:rsidP="00607546">
            <w:pPr>
              <w:rPr>
                <w:rFonts w:eastAsiaTheme="majorEastAsia" w:cs="Times New Roman"/>
              </w:rPr>
            </w:pPr>
            <w:r w:rsidRPr="007F7AA4">
              <w:rPr>
                <w:rFonts w:eastAsiaTheme="majorEastAsia" w:cs="Times New Roman"/>
              </w:rPr>
              <w:t xml:space="preserve"> ForceBacktoTestSim</w:t>
            </w:r>
          </w:p>
          <w:p w14:paraId="270EDCA0" w14:textId="3A1F2F03" w:rsidR="00607546" w:rsidRPr="007F7AA4" w:rsidRDefault="00607546" w:rsidP="00607546">
            <w:pPr>
              <w:rPr>
                <w:rFonts w:eastAsiaTheme="majorEastAsia" w:cs="Times New Roman"/>
              </w:rPr>
            </w:pPr>
            <w:r w:rsidRPr="007F7AA4">
              <w:rPr>
                <w:rFonts w:eastAsiaTheme="majorEastAsia" w:cs="Times New Roman"/>
              </w:rPr>
              <w:t xml:space="preserve">  AT+ETESTSIM=2,0</w:t>
            </w:r>
            <w:r w:rsidR="00714019" w:rsidRPr="007F7AA4">
              <w:rPr>
                <w:rFonts w:eastAsiaTheme="majorEastAsia" w:cs="Times New Roman"/>
              </w:rPr>
              <w:t xml:space="preserve">  // </w:t>
            </w:r>
            <w:r w:rsidR="00714019" w:rsidRPr="007F7AA4">
              <w:rPr>
                <w:rFonts w:eastAsiaTheme="majorEastAsia" w:cs="Times New Roman"/>
              </w:rPr>
              <w:t>恢复</w:t>
            </w:r>
            <w:r w:rsidR="00714019" w:rsidRPr="007F7AA4">
              <w:rPr>
                <w:rFonts w:eastAsiaTheme="majorEastAsia" w:cs="Times New Roman"/>
              </w:rPr>
              <w:t>Test SIM</w:t>
            </w:r>
            <w:r w:rsidR="00714019" w:rsidRPr="007F7AA4">
              <w:rPr>
                <w:rFonts w:eastAsiaTheme="majorEastAsia" w:cs="Times New Roman"/>
              </w:rPr>
              <w:t>的识别</w:t>
            </w:r>
          </w:p>
        </w:tc>
      </w:tr>
    </w:tbl>
    <w:p w14:paraId="1193343E" w14:textId="4F73F9D1" w:rsidR="002F2E46" w:rsidRPr="007F7AA4" w:rsidRDefault="00036310" w:rsidP="00036310">
      <w:pPr>
        <w:pStyle w:val="2"/>
        <w:spacing w:before="156" w:after="156"/>
        <w:rPr>
          <w:rFonts w:cs="Times New Roman"/>
        </w:rPr>
      </w:pPr>
      <w:bookmarkStart w:id="302" w:name="_Toc87714847"/>
      <w:r w:rsidRPr="007F7AA4">
        <w:rPr>
          <w:rFonts w:cs="Times New Roman"/>
        </w:rPr>
        <w:t>MTK</w:t>
      </w:r>
      <w:r w:rsidRPr="007F7AA4">
        <w:rPr>
          <w:rFonts w:cs="Times New Roman"/>
        </w:rPr>
        <w:t>掉网上报</w:t>
      </w:r>
      <w:bookmarkEnd w:id="302"/>
    </w:p>
    <w:p w14:paraId="33AE0EA2" w14:textId="1C790317" w:rsidR="00036310" w:rsidRPr="007F7AA4" w:rsidRDefault="00C7676F" w:rsidP="00036310">
      <w:pPr>
        <w:rPr>
          <w:rFonts w:eastAsiaTheme="majorEastAsia" w:cs="Times New Roman"/>
        </w:rPr>
      </w:pPr>
      <w:hyperlink r:id="rId143" w:history="1">
        <w:r w:rsidR="00036310" w:rsidRPr="007F7AA4">
          <w:rPr>
            <w:rFonts w:eastAsiaTheme="majorEastAsia" w:cs="Times New Roman"/>
          </w:rPr>
          <w:t>AGATE-5803</w:t>
        </w:r>
      </w:hyperlink>
      <w:r w:rsidR="00036310" w:rsidRPr="007F7AA4">
        <w:rPr>
          <w:rFonts w:eastAsiaTheme="majorEastAsia" w:cs="Times New Roman"/>
        </w:rPr>
        <w:t xml:space="preserve"> FT_K11T_XiaMen_</w:t>
      </w:r>
      <w:r w:rsidR="00036310" w:rsidRPr="007F7AA4">
        <w:rPr>
          <w:rFonts w:eastAsiaTheme="majorEastAsia" w:cs="Times New Roman"/>
        </w:rPr>
        <w:t>移动</w:t>
      </w:r>
      <w:r w:rsidR="00036310" w:rsidRPr="007F7AA4">
        <w:rPr>
          <w:rFonts w:eastAsiaTheme="majorEastAsia" w:cs="Times New Roman"/>
        </w:rPr>
        <w:t>5G</w:t>
      </w:r>
      <w:r w:rsidR="00036310" w:rsidRPr="007F7AA4">
        <w:rPr>
          <w:rFonts w:eastAsiaTheme="majorEastAsia" w:cs="Times New Roman"/>
        </w:rPr>
        <w:t>主卡（非</w:t>
      </w:r>
      <w:r w:rsidR="00036310" w:rsidRPr="007F7AA4">
        <w:rPr>
          <w:rFonts w:eastAsiaTheme="majorEastAsia" w:cs="Times New Roman"/>
        </w:rPr>
        <w:t>Volte</w:t>
      </w:r>
      <w:r w:rsidR="00036310" w:rsidRPr="007F7AA4">
        <w:rPr>
          <w:rFonts w:eastAsiaTheme="majorEastAsia" w:cs="Times New Roman"/>
        </w:rPr>
        <w:t>）</w:t>
      </w:r>
      <w:r w:rsidR="00036310" w:rsidRPr="007F7AA4">
        <w:rPr>
          <w:rFonts w:eastAsiaTheme="majorEastAsia" w:cs="Times New Roman"/>
        </w:rPr>
        <w:t>+</w:t>
      </w:r>
      <w:r w:rsidR="00036310" w:rsidRPr="007F7AA4">
        <w:rPr>
          <w:rFonts w:eastAsiaTheme="majorEastAsia" w:cs="Times New Roman"/>
        </w:rPr>
        <w:t>移动</w:t>
      </w:r>
      <w:r w:rsidR="00036310" w:rsidRPr="007F7AA4">
        <w:rPr>
          <w:rFonts w:eastAsiaTheme="majorEastAsia" w:cs="Times New Roman"/>
        </w:rPr>
        <w:t>5G NSA VoLTE</w:t>
      </w:r>
      <w:r w:rsidR="00036310" w:rsidRPr="007F7AA4">
        <w:rPr>
          <w:rFonts w:eastAsiaTheme="majorEastAsia" w:cs="Times New Roman"/>
        </w:rPr>
        <w:t>副卡，关闭主卡的</w:t>
      </w:r>
      <w:r w:rsidR="00036310" w:rsidRPr="007F7AA4">
        <w:rPr>
          <w:rFonts w:eastAsiaTheme="majorEastAsia" w:cs="Times New Roman"/>
        </w:rPr>
        <w:t>Volte</w:t>
      </w:r>
      <w:r w:rsidR="00036310" w:rsidRPr="007F7AA4">
        <w:rPr>
          <w:rFonts w:eastAsiaTheme="majorEastAsia" w:cs="Times New Roman"/>
        </w:rPr>
        <w:t>开关，第一次进行主卡</w:t>
      </w:r>
      <w:r w:rsidR="00036310" w:rsidRPr="007F7AA4">
        <w:rPr>
          <w:rFonts w:eastAsiaTheme="majorEastAsia" w:cs="Times New Roman"/>
        </w:rPr>
        <w:t>CSFB</w:t>
      </w:r>
      <w:r w:rsidR="00036310" w:rsidRPr="007F7AA4">
        <w:rPr>
          <w:rFonts w:eastAsiaTheme="majorEastAsia" w:cs="Times New Roman"/>
        </w:rPr>
        <w:t>通话，</w:t>
      </w:r>
      <w:r w:rsidR="00036310" w:rsidRPr="007F7AA4">
        <w:rPr>
          <w:rFonts w:eastAsiaTheme="majorEastAsia" w:cs="Times New Roman"/>
        </w:rPr>
        <w:t>MO</w:t>
      </w:r>
      <w:r w:rsidR="00036310" w:rsidRPr="007F7AA4">
        <w:rPr>
          <w:rFonts w:eastAsiaTheme="majorEastAsia" w:cs="Times New Roman"/>
        </w:rPr>
        <w:t>和</w:t>
      </w:r>
      <w:r w:rsidR="00036310" w:rsidRPr="007F7AA4">
        <w:rPr>
          <w:rFonts w:eastAsiaTheme="majorEastAsia" w:cs="Times New Roman"/>
        </w:rPr>
        <w:t>MT</w:t>
      </w:r>
      <w:r w:rsidR="00036310" w:rsidRPr="007F7AA4">
        <w:rPr>
          <w:rFonts w:eastAsiaTheme="majorEastAsia" w:cs="Times New Roman"/>
        </w:rPr>
        <w:t>端主卡高概率通话结束后显示脱网</w:t>
      </w:r>
      <w:r w:rsidR="00036310" w:rsidRPr="007F7AA4">
        <w:rPr>
          <w:rFonts w:eastAsiaTheme="majorEastAsia" w:cs="Times New Roman"/>
        </w:rPr>
        <w:t>4-5s</w:t>
      </w:r>
      <w:r w:rsidR="00036310" w:rsidRPr="007F7AA4">
        <w:rPr>
          <w:rFonts w:eastAsiaTheme="majorEastAsia" w:cs="Times New Roman"/>
        </w:rPr>
        <w:t>（</w:t>
      </w:r>
      <w:r w:rsidR="00036310" w:rsidRPr="007F7AA4">
        <w:rPr>
          <w:rFonts w:eastAsiaTheme="majorEastAsia" w:cs="Times New Roman"/>
        </w:rPr>
        <w:t>5/6</w:t>
      </w:r>
      <w:r w:rsidR="00036310" w:rsidRPr="007F7AA4">
        <w:rPr>
          <w:rFonts w:eastAsiaTheme="majorEastAsia" w:cs="Times New Roman"/>
        </w:rPr>
        <w:t>）</w:t>
      </w:r>
      <w:r w:rsidR="00036310" w:rsidRPr="007F7AA4">
        <w:rPr>
          <w:rFonts w:eastAsiaTheme="majorEastAsia" w:cs="Times New Roman"/>
        </w:rPr>
        <w:t>_0604</w:t>
      </w:r>
    </w:p>
    <w:p w14:paraId="69785841" w14:textId="644B4B1F" w:rsidR="00093B85" w:rsidRPr="007F7AA4" w:rsidRDefault="00093B85" w:rsidP="00036310">
      <w:pPr>
        <w:rPr>
          <w:rFonts w:eastAsiaTheme="majorEastAsia" w:cs="Times New Roman"/>
        </w:rPr>
      </w:pPr>
      <w:r w:rsidRPr="007F7AA4">
        <w:rPr>
          <w:rFonts w:eastAsiaTheme="majorEastAsia" w:cs="Times New Roman"/>
        </w:rPr>
        <w:t>CSFB</w:t>
      </w:r>
      <w:r w:rsidRPr="007F7AA4">
        <w:rPr>
          <w:rFonts w:eastAsiaTheme="majorEastAsia" w:cs="Times New Roman"/>
        </w:rPr>
        <w:t>结束后，</w:t>
      </w:r>
      <w:r w:rsidRPr="007F7AA4">
        <w:rPr>
          <w:rFonts w:eastAsiaTheme="majorEastAsia" w:cs="Times New Roman"/>
        </w:rPr>
        <w:t>AFR</w:t>
      </w:r>
      <w:r w:rsidRPr="007F7AA4">
        <w:rPr>
          <w:rFonts w:eastAsiaTheme="majorEastAsia" w:cs="Times New Roman"/>
        </w:rPr>
        <w:t>在注册</w:t>
      </w:r>
      <w:r w:rsidRPr="007F7AA4">
        <w:rPr>
          <w:rFonts w:eastAsiaTheme="majorEastAsia" w:cs="Times New Roman"/>
        </w:rPr>
        <w:t>LTE</w:t>
      </w:r>
      <w:r w:rsidRPr="007F7AA4">
        <w:rPr>
          <w:rFonts w:eastAsiaTheme="majorEastAsia" w:cs="Times New Roman"/>
        </w:rPr>
        <w:t>时，网络</w:t>
      </w:r>
      <w:r w:rsidRPr="007F7AA4">
        <w:rPr>
          <w:rFonts w:eastAsiaTheme="majorEastAsia" w:cs="Times New Roman"/>
        </w:rPr>
        <w:t>RRCConnectionRelease</w:t>
      </w:r>
      <w:r w:rsidRPr="007F7AA4">
        <w:rPr>
          <w:rFonts w:eastAsiaTheme="majorEastAsia" w:cs="Times New Roman"/>
        </w:rPr>
        <w:t>导致</w:t>
      </w:r>
      <w:r w:rsidRPr="007F7AA4">
        <w:rPr>
          <w:rFonts w:eastAsiaTheme="majorEastAsia" w:cs="Times New Roman"/>
        </w:rPr>
        <w:t>Modem</w:t>
      </w:r>
      <w:r w:rsidRPr="007F7AA4">
        <w:rPr>
          <w:rFonts w:eastAsiaTheme="majorEastAsia" w:cs="Times New Roman"/>
        </w:rPr>
        <w:t>上报掉网。</w:t>
      </w:r>
    </w:p>
    <w:tbl>
      <w:tblPr>
        <w:tblStyle w:val="a7"/>
        <w:tblW w:w="0" w:type="auto"/>
        <w:tblLook w:val="04A0" w:firstRow="1" w:lastRow="0" w:firstColumn="1" w:lastColumn="0" w:noHBand="0" w:noVBand="1"/>
      </w:tblPr>
      <w:tblGrid>
        <w:gridCol w:w="13454"/>
      </w:tblGrid>
      <w:tr w:rsidR="00D20806" w:rsidRPr="007F7AA4" w14:paraId="2849F9DF" w14:textId="77777777" w:rsidTr="00D20806">
        <w:tc>
          <w:tcPr>
            <w:tcW w:w="13454" w:type="dxa"/>
          </w:tcPr>
          <w:p w14:paraId="78EA3A03" w14:textId="77777777" w:rsidR="00D20806" w:rsidRPr="007F7AA4" w:rsidRDefault="00D20806" w:rsidP="00D20806">
            <w:pPr>
              <w:rPr>
                <w:rFonts w:eastAsiaTheme="majorEastAsia" w:cs="Times New Roman"/>
              </w:rPr>
            </w:pPr>
            <w:r w:rsidRPr="007F7AA4">
              <w:rPr>
                <w:rFonts w:eastAsiaTheme="majorEastAsia" w:cs="Times New Roman"/>
              </w:rPr>
              <w:t>Type</w:t>
            </w:r>
            <w:r w:rsidRPr="007F7AA4">
              <w:rPr>
                <w:rFonts w:eastAsiaTheme="majorEastAsia" w:cs="Times New Roman"/>
              </w:rPr>
              <w:tab/>
              <w:t>Index</w:t>
            </w:r>
            <w:r w:rsidRPr="007F7AA4">
              <w:rPr>
                <w:rFonts w:eastAsiaTheme="majorEastAsia" w:cs="Times New Roman"/>
              </w:rPr>
              <w:tab/>
              <w:t>Time</w:t>
            </w:r>
            <w:r w:rsidRPr="007F7AA4">
              <w:rPr>
                <w:rFonts w:eastAsiaTheme="majorEastAsia" w:cs="Times New Roman"/>
              </w:rPr>
              <w:tab/>
              <w:t>Local Time</w:t>
            </w:r>
            <w:r w:rsidRPr="007F7AA4">
              <w:rPr>
                <w:rFonts w:eastAsiaTheme="majorEastAsia" w:cs="Times New Roman"/>
              </w:rPr>
              <w:tab/>
              <w:t>Module</w:t>
            </w:r>
            <w:r w:rsidRPr="007F7AA4">
              <w:rPr>
                <w:rFonts w:eastAsiaTheme="majorEastAsia" w:cs="Times New Roman"/>
              </w:rPr>
              <w:tab/>
              <w:t>Message</w:t>
            </w:r>
            <w:r w:rsidRPr="007F7AA4">
              <w:rPr>
                <w:rFonts w:eastAsiaTheme="majorEastAsia" w:cs="Times New Roman"/>
              </w:rPr>
              <w:tab/>
              <w:t>Comment</w:t>
            </w:r>
            <w:r w:rsidRPr="007F7AA4">
              <w:rPr>
                <w:rFonts w:eastAsiaTheme="majorEastAsia" w:cs="Times New Roman"/>
              </w:rPr>
              <w:tab/>
              <w:t>Time Differences</w:t>
            </w:r>
          </w:p>
          <w:p w14:paraId="4CC06DD7" w14:textId="77777777" w:rsidR="00D20806" w:rsidRPr="007F7AA4" w:rsidRDefault="00D20806" w:rsidP="00D20806">
            <w:pPr>
              <w:rPr>
                <w:rFonts w:eastAsiaTheme="majorEastAsia" w:cs="Times New Roman"/>
              </w:rPr>
            </w:pPr>
            <w:r w:rsidRPr="007F7AA4">
              <w:rPr>
                <w:rFonts w:eastAsiaTheme="majorEastAsia" w:cs="Times New Roman"/>
              </w:rPr>
              <w:t>SYS</w:t>
            </w:r>
            <w:r w:rsidRPr="007F7AA4">
              <w:rPr>
                <w:rFonts w:eastAsiaTheme="majorEastAsia" w:cs="Times New Roman"/>
              </w:rPr>
              <w:tab/>
              <w:t>244274</w:t>
            </w:r>
            <w:r w:rsidRPr="007F7AA4">
              <w:rPr>
                <w:rFonts w:eastAsiaTheme="majorEastAsia" w:cs="Times New Roman"/>
              </w:rPr>
              <w:tab/>
              <w:t>459727514</w:t>
            </w:r>
            <w:r w:rsidRPr="007F7AA4">
              <w:rPr>
                <w:rFonts w:eastAsiaTheme="majorEastAsia" w:cs="Times New Roman"/>
              </w:rPr>
              <w:tab/>
              <w:t>19:27:19:482</w:t>
            </w:r>
            <w:r w:rsidRPr="007F7AA4">
              <w:rPr>
                <w:rFonts w:eastAsiaTheme="majorEastAsia" w:cs="Times New Roman"/>
              </w:rPr>
              <w:tab/>
              <w:t>NIL</w:t>
            </w:r>
            <w:r w:rsidRPr="007F7AA4">
              <w:rPr>
                <w:rFonts w:eastAsiaTheme="majorEastAsia" w:cs="Times New Roman"/>
              </w:rPr>
              <w:tab/>
              <w:t>[AT_RX p61,ch3]ATD15022589711;</w:t>
            </w:r>
            <w:r w:rsidRPr="007F7AA4">
              <w:rPr>
                <w:rFonts w:eastAsiaTheme="majorEastAsia" w:cs="Times New Roman"/>
              </w:rPr>
              <w:tab/>
              <w:t xml:space="preserve"> </w:t>
            </w:r>
            <w:r w:rsidRPr="007F7AA4">
              <w:rPr>
                <w:rFonts w:eastAsiaTheme="majorEastAsia" w:cs="Times New Roman"/>
              </w:rPr>
              <w:tab/>
              <w:t>19.431232</w:t>
            </w:r>
          </w:p>
          <w:p w14:paraId="0D42A88D" w14:textId="77777777" w:rsidR="00D20806" w:rsidRPr="007F7AA4" w:rsidRDefault="00D20806" w:rsidP="00D20806">
            <w:pPr>
              <w:rPr>
                <w:rFonts w:eastAsiaTheme="majorEastAsia" w:cs="Times New Roman"/>
              </w:rPr>
            </w:pPr>
            <w:r w:rsidRPr="007F7AA4">
              <w:rPr>
                <w:rFonts w:eastAsiaTheme="majorEastAsia" w:cs="Times New Roman"/>
                <w:highlight w:val="yellow"/>
              </w:rPr>
              <w:t>SYS</w:t>
            </w:r>
            <w:r w:rsidRPr="007F7AA4">
              <w:rPr>
                <w:rFonts w:eastAsiaTheme="majorEastAsia" w:cs="Times New Roman"/>
                <w:highlight w:val="yellow"/>
              </w:rPr>
              <w:tab/>
              <w:t>335203</w:t>
            </w:r>
            <w:r w:rsidRPr="007F7AA4">
              <w:rPr>
                <w:rFonts w:eastAsiaTheme="majorEastAsia" w:cs="Times New Roman"/>
                <w:highlight w:val="yellow"/>
              </w:rPr>
              <w:tab/>
              <w:t>460025952</w:t>
            </w:r>
            <w:r w:rsidRPr="007F7AA4">
              <w:rPr>
                <w:rFonts w:eastAsiaTheme="majorEastAsia" w:cs="Times New Roman"/>
                <w:highlight w:val="yellow"/>
              </w:rPr>
              <w:tab/>
              <w:t>19:27:38:554</w:t>
            </w:r>
            <w:r w:rsidRPr="007F7AA4">
              <w:rPr>
                <w:rFonts w:eastAsiaTheme="majorEastAsia" w:cs="Times New Roman"/>
                <w:highlight w:val="yellow"/>
              </w:rPr>
              <w:tab/>
              <w:t>NIL</w:t>
            </w:r>
            <w:r w:rsidRPr="007F7AA4">
              <w:rPr>
                <w:rFonts w:eastAsiaTheme="majorEastAsia" w:cs="Times New Roman"/>
                <w:highlight w:val="yellow"/>
              </w:rPr>
              <w:tab/>
              <w:t>[AT_URC p59,ch1]+EGREG: 1,"006025","000001D63",1,"00",0,0,12,2,1,0,0</w:t>
            </w:r>
            <w:r w:rsidRPr="007F7AA4">
              <w:rPr>
                <w:rFonts w:eastAsiaTheme="majorEastAsia" w:cs="Times New Roman"/>
                <w:highlight w:val="yellow"/>
              </w:rPr>
              <w:tab/>
              <w:t xml:space="preserve"> </w:t>
            </w:r>
            <w:r w:rsidRPr="007F7AA4">
              <w:rPr>
                <w:rFonts w:eastAsiaTheme="majorEastAsia" w:cs="Times New Roman"/>
                <w:highlight w:val="yellow"/>
              </w:rPr>
              <w:tab/>
              <w:t>00.331200</w:t>
            </w:r>
          </w:p>
          <w:p w14:paraId="5148DBB9" w14:textId="77777777" w:rsidR="00D20806" w:rsidRPr="007F7AA4" w:rsidRDefault="00D20806" w:rsidP="00D20806">
            <w:pPr>
              <w:rPr>
                <w:rFonts w:eastAsiaTheme="majorEastAsia" w:cs="Times New Roman"/>
              </w:rPr>
            </w:pPr>
            <w:r w:rsidRPr="007F7AA4">
              <w:rPr>
                <w:rFonts w:eastAsiaTheme="majorEastAsia" w:cs="Times New Roman"/>
              </w:rPr>
              <w:t>OTA</w:t>
            </w:r>
            <w:r w:rsidRPr="007F7AA4">
              <w:rPr>
                <w:rFonts w:eastAsiaTheme="majorEastAsia" w:cs="Times New Roman"/>
              </w:rPr>
              <w:tab/>
              <w:t>341645</w:t>
            </w:r>
            <w:r w:rsidRPr="007F7AA4">
              <w:rPr>
                <w:rFonts w:eastAsiaTheme="majorEastAsia" w:cs="Times New Roman"/>
              </w:rPr>
              <w:tab/>
              <w:t>460027557</w:t>
            </w:r>
            <w:r w:rsidRPr="007F7AA4">
              <w:rPr>
                <w:rFonts w:eastAsiaTheme="majorEastAsia" w:cs="Times New Roman"/>
              </w:rPr>
              <w:tab/>
              <w:t>19:27:38:554</w:t>
            </w:r>
            <w:r w:rsidRPr="007F7AA4">
              <w:rPr>
                <w:rFonts w:eastAsiaTheme="majorEastAsia" w:cs="Times New Roman"/>
              </w:rPr>
              <w:tab/>
              <w:t>EMM_NASMSG</w:t>
            </w:r>
            <w:r w:rsidRPr="007F7AA4">
              <w:rPr>
                <w:rFonts w:eastAsiaTheme="majorEastAsia" w:cs="Times New Roman"/>
              </w:rPr>
              <w:tab/>
              <w:t>[MS-&gt;NW] EMM_Attach_Request(EPS attach type="EMM_ATTACH_TYPE_COMBINED_ATTACH")</w:t>
            </w:r>
            <w:r w:rsidRPr="007F7AA4">
              <w:rPr>
                <w:rFonts w:eastAsiaTheme="majorEastAsia" w:cs="Times New Roman"/>
              </w:rPr>
              <w:tab/>
              <w:t xml:space="preserve"> </w:t>
            </w:r>
            <w:r w:rsidRPr="007F7AA4">
              <w:rPr>
                <w:rFonts w:eastAsiaTheme="majorEastAsia" w:cs="Times New Roman"/>
              </w:rPr>
              <w:tab/>
              <w:t>00.228480</w:t>
            </w:r>
          </w:p>
          <w:p w14:paraId="73223261" w14:textId="77777777" w:rsidR="00D20806" w:rsidRPr="007F7AA4" w:rsidRDefault="00D20806" w:rsidP="00D20806">
            <w:pPr>
              <w:rPr>
                <w:rFonts w:eastAsiaTheme="majorEastAsia" w:cs="Times New Roman"/>
                <w:color w:val="FF0000"/>
              </w:rPr>
            </w:pPr>
            <w:r w:rsidRPr="007F7AA4">
              <w:rPr>
                <w:rFonts w:eastAsiaTheme="majorEastAsia" w:cs="Times New Roman"/>
                <w:color w:val="FF0000"/>
                <w:highlight w:val="yellow"/>
              </w:rPr>
              <w:t>OTA</w:t>
            </w:r>
            <w:r w:rsidRPr="007F7AA4">
              <w:rPr>
                <w:rFonts w:eastAsiaTheme="majorEastAsia" w:cs="Times New Roman"/>
                <w:color w:val="FF0000"/>
                <w:highlight w:val="yellow"/>
              </w:rPr>
              <w:tab/>
              <w:t>348994</w:t>
            </w:r>
            <w:r w:rsidRPr="007F7AA4">
              <w:rPr>
                <w:rFonts w:eastAsiaTheme="majorEastAsia" w:cs="Times New Roman"/>
                <w:color w:val="FF0000"/>
                <w:highlight w:val="yellow"/>
              </w:rPr>
              <w:tab/>
              <w:t>460030666</w:t>
            </w:r>
            <w:r w:rsidRPr="007F7AA4">
              <w:rPr>
                <w:rFonts w:eastAsiaTheme="majorEastAsia" w:cs="Times New Roman"/>
                <w:color w:val="FF0000"/>
                <w:highlight w:val="yellow"/>
              </w:rPr>
              <w:tab/>
              <w:t>19:27:38:754</w:t>
            </w:r>
            <w:r w:rsidRPr="007F7AA4">
              <w:rPr>
                <w:rFonts w:eastAsiaTheme="majorEastAsia" w:cs="Times New Roman"/>
                <w:color w:val="FF0000"/>
                <w:highlight w:val="yellow"/>
              </w:rPr>
              <w:tab/>
              <w:t>ERRC_CONN</w:t>
            </w:r>
            <w:r w:rsidRPr="007F7AA4">
              <w:rPr>
                <w:rFonts w:eastAsiaTheme="majorEastAsia" w:cs="Times New Roman"/>
                <w:color w:val="FF0000"/>
                <w:highlight w:val="yellow"/>
              </w:rPr>
              <w:tab/>
              <w:t>[NW-&gt;MS] ERRC_RRCConnectionRelease(EARFCN[1300], PCI[314])(cause:[ReleaseCause_other], redirectInfo:[0])</w:t>
            </w:r>
            <w:r w:rsidRPr="007F7AA4">
              <w:rPr>
                <w:rFonts w:eastAsiaTheme="majorEastAsia" w:cs="Times New Roman"/>
                <w:color w:val="FF0000"/>
                <w:highlight w:val="yellow"/>
              </w:rPr>
              <w:tab/>
              <w:t xml:space="preserve"> </w:t>
            </w:r>
            <w:r w:rsidRPr="007F7AA4">
              <w:rPr>
                <w:rFonts w:eastAsiaTheme="majorEastAsia" w:cs="Times New Roman"/>
                <w:color w:val="FF0000"/>
                <w:highlight w:val="yellow"/>
              </w:rPr>
              <w:tab/>
              <w:t>00.029504</w:t>
            </w:r>
          </w:p>
          <w:p w14:paraId="01F39BD8" w14:textId="77777777" w:rsidR="00D20806" w:rsidRPr="007F7AA4" w:rsidRDefault="00D20806" w:rsidP="00D20806">
            <w:pPr>
              <w:rPr>
                <w:rFonts w:eastAsiaTheme="majorEastAsia" w:cs="Times New Roman"/>
              </w:rPr>
            </w:pPr>
            <w:r w:rsidRPr="007F7AA4">
              <w:rPr>
                <w:rFonts w:eastAsiaTheme="majorEastAsia" w:cs="Times New Roman"/>
              </w:rPr>
              <w:t>PS</w:t>
            </w:r>
            <w:r w:rsidRPr="007F7AA4">
              <w:rPr>
                <w:rFonts w:eastAsiaTheme="majorEastAsia" w:cs="Times New Roman"/>
              </w:rPr>
              <w:tab/>
              <w:t>349405</w:t>
            </w:r>
            <w:r w:rsidRPr="007F7AA4">
              <w:rPr>
                <w:rFonts w:eastAsiaTheme="majorEastAsia" w:cs="Times New Roman"/>
              </w:rPr>
              <w:tab/>
              <w:t>460030946</w:t>
            </w:r>
            <w:r w:rsidRPr="007F7AA4">
              <w:rPr>
                <w:rFonts w:eastAsiaTheme="majorEastAsia" w:cs="Times New Roman"/>
              </w:rPr>
              <w:tab/>
              <w:t>19:27:38:754</w:t>
            </w:r>
            <w:r w:rsidRPr="007F7AA4">
              <w:rPr>
                <w:rFonts w:eastAsiaTheme="majorEastAsia" w:cs="Times New Roman"/>
              </w:rPr>
              <w:tab/>
              <w:t>EMM</w:t>
            </w:r>
            <w:r w:rsidRPr="007F7AA4">
              <w:rPr>
                <w:rFonts w:eastAsiaTheme="majorEastAsia" w:cs="Times New Roman"/>
              </w:rPr>
              <w:tab/>
              <w:t>[EMM COMMON] EMM mainstate: EM_EMM_MAINSTATE_EMM_DEREGISTERED || EMM substate: EM_EMM_SUBSTATE_ATTEMPTING_TO_ATTACH</w:t>
            </w:r>
            <w:r w:rsidRPr="007F7AA4">
              <w:rPr>
                <w:rFonts w:eastAsiaTheme="majorEastAsia" w:cs="Times New Roman"/>
              </w:rPr>
              <w:tab/>
              <w:t xml:space="preserve"> </w:t>
            </w:r>
            <w:r w:rsidRPr="007F7AA4">
              <w:rPr>
                <w:rFonts w:eastAsiaTheme="majorEastAsia" w:cs="Times New Roman"/>
              </w:rPr>
              <w:tab/>
              <w:t>00.011584</w:t>
            </w:r>
          </w:p>
          <w:p w14:paraId="79AE5075" w14:textId="77777777" w:rsidR="00D20806" w:rsidRPr="007F7AA4" w:rsidRDefault="00D20806" w:rsidP="00D20806">
            <w:pPr>
              <w:rPr>
                <w:rFonts w:eastAsiaTheme="majorEastAsia" w:cs="Times New Roman"/>
                <w:color w:val="FF0000"/>
              </w:rPr>
            </w:pPr>
            <w:r w:rsidRPr="007F7AA4">
              <w:rPr>
                <w:rFonts w:eastAsiaTheme="majorEastAsia" w:cs="Times New Roman"/>
                <w:color w:val="FF0000"/>
                <w:highlight w:val="yellow"/>
              </w:rPr>
              <w:t>SYS</w:t>
            </w:r>
            <w:r w:rsidRPr="007F7AA4">
              <w:rPr>
                <w:rFonts w:eastAsiaTheme="majorEastAsia" w:cs="Times New Roman"/>
                <w:color w:val="FF0000"/>
                <w:highlight w:val="yellow"/>
              </w:rPr>
              <w:tab/>
              <w:t>351736</w:t>
            </w:r>
            <w:r w:rsidRPr="007F7AA4">
              <w:rPr>
                <w:rFonts w:eastAsiaTheme="majorEastAsia" w:cs="Times New Roman"/>
                <w:color w:val="FF0000"/>
                <w:highlight w:val="yellow"/>
              </w:rPr>
              <w:tab/>
              <w:t>460031127</w:t>
            </w:r>
            <w:r w:rsidRPr="007F7AA4">
              <w:rPr>
                <w:rFonts w:eastAsiaTheme="majorEastAsia" w:cs="Times New Roman"/>
                <w:color w:val="FF0000"/>
                <w:highlight w:val="yellow"/>
              </w:rPr>
              <w:tab/>
              <w:t>19:27:38:754</w:t>
            </w:r>
            <w:r w:rsidRPr="007F7AA4">
              <w:rPr>
                <w:rFonts w:eastAsiaTheme="majorEastAsia" w:cs="Times New Roman"/>
                <w:color w:val="FF0000"/>
                <w:highlight w:val="yellow"/>
              </w:rPr>
              <w:tab/>
              <w:t>NIL</w:t>
            </w:r>
            <w:r w:rsidRPr="007F7AA4">
              <w:rPr>
                <w:rFonts w:eastAsiaTheme="majorEastAsia" w:cs="Times New Roman"/>
                <w:color w:val="FF0000"/>
                <w:highlight w:val="yellow"/>
              </w:rPr>
              <w:tab/>
              <w:t>[AT_URC p59,ch1]+EGREG: 0,"006025","00436974B",4096,"FF",0,0,0,2,1,0,0</w:t>
            </w:r>
            <w:r w:rsidRPr="007F7AA4">
              <w:rPr>
                <w:rFonts w:eastAsiaTheme="majorEastAsia" w:cs="Times New Roman"/>
                <w:color w:val="FF0000"/>
                <w:highlight w:val="yellow"/>
              </w:rPr>
              <w:tab/>
              <w:t xml:space="preserve"> </w:t>
            </w:r>
            <w:r w:rsidRPr="007F7AA4">
              <w:rPr>
                <w:rFonts w:eastAsiaTheme="majorEastAsia" w:cs="Times New Roman"/>
                <w:color w:val="FF0000"/>
                <w:highlight w:val="yellow"/>
              </w:rPr>
              <w:tab/>
              <w:t>00.000000(base)</w:t>
            </w:r>
          </w:p>
          <w:p w14:paraId="2F51920B" w14:textId="77777777" w:rsidR="00D20806" w:rsidRPr="007F7AA4" w:rsidRDefault="00D20806" w:rsidP="00D20806">
            <w:pPr>
              <w:rPr>
                <w:rFonts w:eastAsiaTheme="majorEastAsia" w:cs="Times New Roman"/>
              </w:rPr>
            </w:pPr>
            <w:r w:rsidRPr="007F7AA4">
              <w:rPr>
                <w:rFonts w:eastAsiaTheme="majorEastAsia" w:cs="Times New Roman"/>
              </w:rPr>
              <w:t>PS</w:t>
            </w:r>
            <w:r w:rsidRPr="007F7AA4">
              <w:rPr>
                <w:rFonts w:eastAsiaTheme="majorEastAsia" w:cs="Times New Roman"/>
              </w:rPr>
              <w:tab/>
              <w:t>375226</w:t>
            </w:r>
            <w:r w:rsidRPr="007F7AA4">
              <w:rPr>
                <w:rFonts w:eastAsiaTheme="majorEastAsia" w:cs="Times New Roman"/>
              </w:rPr>
              <w:tab/>
              <w:t>460191455</w:t>
            </w:r>
            <w:r w:rsidRPr="007F7AA4">
              <w:rPr>
                <w:rFonts w:eastAsiaTheme="majorEastAsia" w:cs="Times New Roman"/>
              </w:rPr>
              <w:tab/>
              <w:t>19:27:49:099</w:t>
            </w:r>
            <w:r w:rsidRPr="007F7AA4">
              <w:rPr>
                <w:rFonts w:eastAsiaTheme="majorEastAsia" w:cs="Times New Roman"/>
              </w:rPr>
              <w:tab/>
              <w:t>EMM</w:t>
            </w:r>
            <w:r w:rsidRPr="007F7AA4">
              <w:rPr>
                <w:rFonts w:eastAsiaTheme="majorEastAsia" w:cs="Times New Roman"/>
              </w:rPr>
              <w:tab/>
              <w:t>[EMM COMMON] EMM mainstate: EM_EMM_MAINSTATE_EMM_REGISTERED_INITIATED || EMM substate: EM_EMM_SUBSTATE_INVALID</w:t>
            </w:r>
            <w:r w:rsidRPr="007F7AA4">
              <w:rPr>
                <w:rFonts w:eastAsiaTheme="majorEastAsia" w:cs="Times New Roman"/>
              </w:rPr>
              <w:tab/>
              <w:t xml:space="preserve"> </w:t>
            </w:r>
            <w:r w:rsidRPr="007F7AA4">
              <w:rPr>
                <w:rFonts w:eastAsiaTheme="majorEastAsia" w:cs="Times New Roman"/>
              </w:rPr>
              <w:tab/>
              <w:t>10.260992</w:t>
            </w:r>
          </w:p>
          <w:p w14:paraId="675C6C03" w14:textId="77777777" w:rsidR="00D20806" w:rsidRPr="007F7AA4" w:rsidRDefault="00D20806" w:rsidP="00D20806">
            <w:pPr>
              <w:rPr>
                <w:rFonts w:eastAsiaTheme="majorEastAsia" w:cs="Times New Roman"/>
              </w:rPr>
            </w:pPr>
            <w:r w:rsidRPr="007F7AA4">
              <w:rPr>
                <w:rFonts w:eastAsiaTheme="majorEastAsia" w:cs="Times New Roman"/>
              </w:rPr>
              <w:t>OTA</w:t>
            </w:r>
            <w:r w:rsidRPr="007F7AA4">
              <w:rPr>
                <w:rFonts w:eastAsiaTheme="majorEastAsia" w:cs="Times New Roman"/>
              </w:rPr>
              <w:tab/>
              <w:t>375295</w:t>
            </w:r>
            <w:r w:rsidRPr="007F7AA4">
              <w:rPr>
                <w:rFonts w:eastAsiaTheme="majorEastAsia" w:cs="Times New Roman"/>
              </w:rPr>
              <w:tab/>
              <w:t>460191458</w:t>
            </w:r>
            <w:r w:rsidRPr="007F7AA4">
              <w:rPr>
                <w:rFonts w:eastAsiaTheme="majorEastAsia" w:cs="Times New Roman"/>
              </w:rPr>
              <w:tab/>
              <w:t>19:27:49:099</w:t>
            </w:r>
            <w:r w:rsidRPr="007F7AA4">
              <w:rPr>
                <w:rFonts w:eastAsiaTheme="majorEastAsia" w:cs="Times New Roman"/>
              </w:rPr>
              <w:tab/>
              <w:t>EMM_NASMSG</w:t>
            </w:r>
            <w:r w:rsidRPr="007F7AA4">
              <w:rPr>
                <w:rFonts w:eastAsiaTheme="majorEastAsia" w:cs="Times New Roman"/>
              </w:rPr>
              <w:tab/>
              <w:t>[MS-&gt;NW] EMM_Attach_Request(EPS attach type="EMM_ATTACH_TYPE_COMBINED_ATTACH")</w:t>
            </w:r>
            <w:r w:rsidRPr="007F7AA4">
              <w:rPr>
                <w:rFonts w:eastAsiaTheme="majorEastAsia" w:cs="Times New Roman"/>
              </w:rPr>
              <w:tab/>
              <w:t xml:space="preserve"> </w:t>
            </w:r>
            <w:r w:rsidRPr="007F7AA4">
              <w:rPr>
                <w:rFonts w:eastAsiaTheme="majorEastAsia" w:cs="Times New Roman"/>
              </w:rPr>
              <w:tab/>
              <w:t>10.261184</w:t>
            </w:r>
          </w:p>
          <w:p w14:paraId="5FA89BE2" w14:textId="77777777" w:rsidR="00D20806" w:rsidRPr="007F7AA4" w:rsidRDefault="00D20806" w:rsidP="00D20806">
            <w:pPr>
              <w:rPr>
                <w:rFonts w:eastAsiaTheme="majorEastAsia" w:cs="Times New Roman"/>
              </w:rPr>
            </w:pPr>
            <w:r w:rsidRPr="007F7AA4">
              <w:rPr>
                <w:rFonts w:eastAsiaTheme="majorEastAsia" w:cs="Times New Roman"/>
              </w:rPr>
              <w:t>OTA</w:t>
            </w:r>
            <w:r w:rsidRPr="007F7AA4">
              <w:rPr>
                <w:rFonts w:eastAsiaTheme="majorEastAsia" w:cs="Times New Roman"/>
              </w:rPr>
              <w:tab/>
              <w:t>384038</w:t>
            </w:r>
            <w:r w:rsidRPr="007F7AA4">
              <w:rPr>
                <w:rFonts w:eastAsiaTheme="majorEastAsia" w:cs="Times New Roman"/>
              </w:rPr>
              <w:tab/>
              <w:t>460203940</w:t>
            </w:r>
            <w:r w:rsidRPr="007F7AA4">
              <w:rPr>
                <w:rFonts w:eastAsiaTheme="majorEastAsia" w:cs="Times New Roman"/>
              </w:rPr>
              <w:tab/>
              <w:t>19:27:49:901</w:t>
            </w:r>
            <w:r w:rsidRPr="007F7AA4">
              <w:rPr>
                <w:rFonts w:eastAsiaTheme="majorEastAsia" w:cs="Times New Roman"/>
              </w:rPr>
              <w:tab/>
              <w:t>EMM_NASMSG</w:t>
            </w:r>
            <w:r w:rsidRPr="007F7AA4">
              <w:rPr>
                <w:rFonts w:eastAsiaTheme="majorEastAsia" w:cs="Times New Roman"/>
              </w:rPr>
              <w:tab/>
              <w:t>[NW-&gt;MS] EMM_Attach_Accept(EPS attach result="EMM_ATTACH_RESULT_COMBINED_ATTACHED")</w:t>
            </w:r>
            <w:r w:rsidRPr="007F7AA4">
              <w:rPr>
                <w:rFonts w:eastAsiaTheme="majorEastAsia" w:cs="Times New Roman"/>
              </w:rPr>
              <w:tab/>
              <w:t xml:space="preserve"> </w:t>
            </w:r>
            <w:r w:rsidRPr="007F7AA4">
              <w:rPr>
                <w:rFonts w:eastAsiaTheme="majorEastAsia" w:cs="Times New Roman"/>
              </w:rPr>
              <w:tab/>
              <w:t>11.060032</w:t>
            </w:r>
          </w:p>
          <w:p w14:paraId="7C7825AB" w14:textId="62712369" w:rsidR="00D20806" w:rsidRPr="007F7AA4" w:rsidRDefault="00D20806" w:rsidP="00D20806">
            <w:pPr>
              <w:rPr>
                <w:rFonts w:eastAsiaTheme="majorEastAsia" w:cs="Times New Roman"/>
              </w:rPr>
            </w:pPr>
            <w:r w:rsidRPr="007F7AA4">
              <w:rPr>
                <w:rFonts w:eastAsiaTheme="majorEastAsia" w:cs="Times New Roman"/>
              </w:rPr>
              <w:t>SYS</w:t>
            </w:r>
            <w:r w:rsidRPr="007F7AA4">
              <w:rPr>
                <w:rFonts w:eastAsiaTheme="majorEastAsia" w:cs="Times New Roman"/>
              </w:rPr>
              <w:tab/>
              <w:t>389625</w:t>
            </w:r>
            <w:r w:rsidRPr="007F7AA4">
              <w:rPr>
                <w:rFonts w:eastAsiaTheme="majorEastAsia" w:cs="Times New Roman"/>
              </w:rPr>
              <w:tab/>
              <w:t>460204815</w:t>
            </w:r>
            <w:r w:rsidRPr="007F7AA4">
              <w:rPr>
                <w:rFonts w:eastAsiaTheme="majorEastAsia" w:cs="Times New Roman"/>
              </w:rPr>
              <w:tab/>
              <w:t>19:27:49:901</w:t>
            </w:r>
            <w:r w:rsidRPr="007F7AA4">
              <w:rPr>
                <w:rFonts w:eastAsiaTheme="majorEastAsia" w:cs="Times New Roman"/>
              </w:rPr>
              <w:tab/>
              <w:t>NIL</w:t>
            </w:r>
            <w:r w:rsidRPr="007F7AA4">
              <w:rPr>
                <w:rFonts w:eastAsiaTheme="majorEastAsia" w:cs="Times New Roman"/>
              </w:rPr>
              <w:tab/>
              <w:t>[AT_URC p59,ch1]+EGREG: 1,"006025","00436974B",4096,"FF",0,0,0,2,1,0,0</w:t>
            </w:r>
            <w:r w:rsidRPr="007F7AA4">
              <w:rPr>
                <w:rFonts w:eastAsiaTheme="majorEastAsia" w:cs="Times New Roman"/>
              </w:rPr>
              <w:tab/>
              <w:t xml:space="preserve"> </w:t>
            </w:r>
            <w:r w:rsidRPr="007F7AA4">
              <w:rPr>
                <w:rFonts w:eastAsiaTheme="majorEastAsia" w:cs="Times New Roman"/>
              </w:rPr>
              <w:tab/>
              <w:t>11.116032</w:t>
            </w:r>
          </w:p>
        </w:tc>
      </w:tr>
    </w:tbl>
    <w:p w14:paraId="2635C459" w14:textId="3A19FB69" w:rsidR="00036310" w:rsidRPr="007F7AA4" w:rsidRDefault="003B5B1F" w:rsidP="003B5B1F">
      <w:pPr>
        <w:pStyle w:val="2"/>
        <w:spacing w:before="156" w:after="156"/>
        <w:rPr>
          <w:rFonts w:cs="Times New Roman"/>
        </w:rPr>
      </w:pPr>
      <w:bookmarkStart w:id="303" w:name="_Toc87714848"/>
      <w:r w:rsidRPr="007F7AA4">
        <w:rPr>
          <w:rFonts w:cs="Times New Roman"/>
        </w:rPr>
        <w:t>MTK</w:t>
      </w:r>
      <w:r w:rsidRPr="007F7AA4">
        <w:rPr>
          <w:rFonts w:cs="Times New Roman"/>
        </w:rPr>
        <w:t>补充服务</w:t>
      </w:r>
      <w:bookmarkEnd w:id="303"/>
    </w:p>
    <w:p w14:paraId="11CEC164" w14:textId="5297DFF9" w:rsidR="003B5B1F" w:rsidRPr="007F7AA4" w:rsidRDefault="00C7676F" w:rsidP="00036310">
      <w:pPr>
        <w:rPr>
          <w:rFonts w:eastAsiaTheme="majorEastAsia" w:cs="Times New Roman"/>
        </w:rPr>
      </w:pPr>
      <w:hyperlink r:id="rId144" w:anchor="QSS01396" w:history="1">
        <w:r w:rsidR="003B5B1F" w:rsidRPr="007F7AA4">
          <w:rPr>
            <w:rStyle w:val="ab"/>
            <w:rFonts w:eastAsiaTheme="majorEastAsia" w:cs="Times New Roman"/>
          </w:rPr>
          <w:t>https://online.mediatek.com/QuickStart/QS00136#QSS01396</w:t>
        </w:r>
      </w:hyperlink>
    </w:p>
    <w:p w14:paraId="6305FD2A" w14:textId="77777777" w:rsidR="00742D41" w:rsidRPr="007F7AA4" w:rsidRDefault="00742D41" w:rsidP="00742D41">
      <w:pPr>
        <w:pStyle w:val="af2"/>
        <w:shd w:val="clear" w:color="auto" w:fill="FFFFFF"/>
        <w:spacing w:before="150" w:beforeAutospacing="0" w:after="0" w:afterAutospacing="0"/>
        <w:rPr>
          <w:rFonts w:ascii="Times New Roman" w:eastAsiaTheme="majorEastAsia" w:hAnsi="Times New Roman" w:cs="Times New Roman"/>
          <w:color w:val="000000"/>
          <w:sz w:val="21"/>
          <w:szCs w:val="21"/>
        </w:rPr>
      </w:pPr>
      <w:r w:rsidRPr="007F7AA4">
        <w:rPr>
          <w:rFonts w:ascii="Times New Roman" w:eastAsiaTheme="majorEastAsia" w:hAnsi="Times New Roman" w:cs="Times New Roman"/>
          <w:color w:val="172B4D"/>
          <w:sz w:val="21"/>
          <w:szCs w:val="21"/>
        </w:rPr>
        <w:t>Dear Customer:</w:t>
      </w:r>
    </w:p>
    <w:p w14:paraId="6B1902A7" w14:textId="77777777" w:rsidR="00CC6A9E" w:rsidRPr="007F7AA4" w:rsidRDefault="00742D41" w:rsidP="00742D41">
      <w:pPr>
        <w:pStyle w:val="af2"/>
        <w:shd w:val="clear" w:color="auto" w:fill="FFFFFF"/>
        <w:spacing w:before="150" w:beforeAutospacing="0" w:after="0" w:afterAutospacing="0"/>
        <w:rPr>
          <w:rFonts w:ascii="Times New Roman" w:eastAsiaTheme="majorEastAsia" w:hAnsi="Times New Roman" w:cs="Times New Roman"/>
          <w:color w:val="000000"/>
          <w:sz w:val="21"/>
          <w:szCs w:val="21"/>
        </w:rPr>
      </w:pPr>
      <w:r w:rsidRPr="007F7AA4">
        <w:rPr>
          <w:rFonts w:ascii="Times New Roman" w:eastAsiaTheme="majorEastAsia" w:hAnsi="Times New Roman" w:cs="Times New Roman"/>
          <w:color w:val="000000"/>
          <w:sz w:val="21"/>
          <w:szCs w:val="21"/>
        </w:rPr>
        <w:t>补充服务问题分析思路固定且单一</w:t>
      </w:r>
    </w:p>
    <w:p w14:paraId="24924448" w14:textId="77777777" w:rsidR="00CC6A9E" w:rsidRPr="007F7AA4" w:rsidRDefault="00742D41" w:rsidP="00742D41">
      <w:pPr>
        <w:pStyle w:val="af2"/>
        <w:shd w:val="clear" w:color="auto" w:fill="FFFFFF"/>
        <w:spacing w:before="150" w:beforeAutospacing="0" w:after="0" w:afterAutospacing="0"/>
        <w:rPr>
          <w:rFonts w:ascii="Times New Roman" w:eastAsiaTheme="majorEastAsia" w:hAnsi="Times New Roman" w:cs="Times New Roman"/>
          <w:color w:val="000000"/>
          <w:sz w:val="21"/>
          <w:szCs w:val="21"/>
        </w:rPr>
      </w:pPr>
      <w:r w:rsidRPr="007F7AA4">
        <w:rPr>
          <w:rFonts w:ascii="Times New Roman" w:eastAsiaTheme="majorEastAsia" w:hAnsi="Times New Roman" w:cs="Times New Roman"/>
          <w:color w:val="000000"/>
          <w:sz w:val="21"/>
          <w:szCs w:val="21"/>
        </w:rPr>
        <w:t>通过分析</w:t>
      </w:r>
      <w:r w:rsidRPr="007F7AA4">
        <w:rPr>
          <w:rFonts w:ascii="Times New Roman" w:eastAsiaTheme="majorEastAsia" w:hAnsi="Times New Roman" w:cs="Times New Roman"/>
          <w:color w:val="000000"/>
          <w:sz w:val="21"/>
          <w:szCs w:val="21"/>
        </w:rPr>
        <w:t> fail log, </w:t>
      </w:r>
      <w:r w:rsidRPr="007F7AA4">
        <w:rPr>
          <w:rFonts w:ascii="Times New Roman" w:eastAsiaTheme="majorEastAsia" w:hAnsi="Times New Roman" w:cs="Times New Roman"/>
          <w:color w:val="000000"/>
          <w:sz w:val="21"/>
          <w:szCs w:val="21"/>
        </w:rPr>
        <w:t>确认参数</w:t>
      </w:r>
      <w:r w:rsidRPr="007F7AA4">
        <w:rPr>
          <w:rFonts w:ascii="Times New Roman" w:eastAsiaTheme="majorEastAsia" w:hAnsi="Times New Roman" w:cs="Times New Roman"/>
          <w:color w:val="000000"/>
          <w:sz w:val="21"/>
          <w:szCs w:val="21"/>
        </w:rPr>
        <w:t>(</w:t>
      </w:r>
      <w:r w:rsidRPr="007F7AA4">
        <w:rPr>
          <w:rFonts w:ascii="Times New Roman" w:eastAsiaTheme="majorEastAsia" w:hAnsi="Times New Roman" w:cs="Times New Roman"/>
          <w:color w:val="000000"/>
          <w:sz w:val="21"/>
          <w:szCs w:val="21"/>
        </w:rPr>
        <w:t>对比机</w:t>
      </w:r>
      <w:r w:rsidRPr="007F7AA4">
        <w:rPr>
          <w:rFonts w:ascii="Times New Roman" w:eastAsiaTheme="majorEastAsia" w:hAnsi="Times New Roman" w:cs="Times New Roman"/>
          <w:color w:val="000000"/>
          <w:sz w:val="21"/>
          <w:szCs w:val="21"/>
        </w:rPr>
        <w:t> log </w:t>
      </w:r>
      <w:r w:rsidRPr="007F7AA4">
        <w:rPr>
          <w:rFonts w:ascii="Times New Roman" w:eastAsiaTheme="majorEastAsia" w:hAnsi="Times New Roman" w:cs="Times New Roman"/>
          <w:color w:val="000000"/>
          <w:sz w:val="21"/>
          <w:szCs w:val="21"/>
        </w:rPr>
        <w:t>或询问运营商</w:t>
      </w:r>
      <w:r w:rsidRPr="007F7AA4">
        <w:rPr>
          <w:rFonts w:ascii="Times New Roman" w:eastAsiaTheme="majorEastAsia" w:hAnsi="Times New Roman" w:cs="Times New Roman"/>
          <w:color w:val="000000"/>
          <w:sz w:val="21"/>
          <w:szCs w:val="21"/>
        </w:rPr>
        <w:t>)</w:t>
      </w:r>
      <w:r w:rsidRPr="007F7AA4">
        <w:rPr>
          <w:rFonts w:ascii="Times New Roman" w:eastAsiaTheme="majorEastAsia" w:hAnsi="Times New Roman" w:cs="Times New Roman"/>
          <w:color w:val="000000"/>
          <w:sz w:val="21"/>
          <w:szCs w:val="21"/>
        </w:rPr>
        <w:t>，修改对应参数，即可解决大部分测项</w:t>
      </w:r>
      <w:r w:rsidRPr="007F7AA4">
        <w:rPr>
          <w:rFonts w:ascii="Times New Roman" w:eastAsiaTheme="majorEastAsia" w:hAnsi="Times New Roman" w:cs="Times New Roman"/>
          <w:color w:val="000000"/>
          <w:sz w:val="21"/>
          <w:szCs w:val="21"/>
        </w:rPr>
        <w:t> fail </w:t>
      </w:r>
      <w:r w:rsidRPr="007F7AA4">
        <w:rPr>
          <w:rFonts w:ascii="Times New Roman" w:eastAsiaTheme="majorEastAsia" w:hAnsi="Times New Roman" w:cs="Times New Roman"/>
          <w:color w:val="000000"/>
          <w:sz w:val="21"/>
          <w:szCs w:val="21"/>
        </w:rPr>
        <w:t>问题</w:t>
      </w:r>
    </w:p>
    <w:p w14:paraId="77CE27DE" w14:textId="3987AA05" w:rsidR="00742D41" w:rsidRPr="007F7AA4" w:rsidRDefault="00742D41" w:rsidP="00742D41">
      <w:pPr>
        <w:pStyle w:val="af2"/>
        <w:shd w:val="clear" w:color="auto" w:fill="FFFFFF"/>
        <w:spacing w:before="150" w:beforeAutospacing="0" w:after="0" w:afterAutospacing="0"/>
        <w:rPr>
          <w:rFonts w:ascii="Times New Roman" w:eastAsiaTheme="majorEastAsia" w:hAnsi="Times New Roman" w:cs="Times New Roman"/>
          <w:color w:val="000000"/>
          <w:sz w:val="21"/>
          <w:szCs w:val="21"/>
        </w:rPr>
      </w:pPr>
      <w:r w:rsidRPr="007F7AA4">
        <w:rPr>
          <w:rFonts w:ascii="Times New Roman" w:eastAsiaTheme="majorEastAsia" w:hAnsi="Times New Roman" w:cs="Times New Roman"/>
          <w:color w:val="000000"/>
          <w:sz w:val="21"/>
          <w:szCs w:val="21"/>
        </w:rPr>
        <w:lastRenderedPageBreak/>
        <w:t>我司已准备丰富详尽的学习资料</w:t>
      </w:r>
      <w:r w:rsidRPr="007F7AA4">
        <w:rPr>
          <w:rFonts w:ascii="Times New Roman" w:eastAsiaTheme="majorEastAsia" w:hAnsi="Times New Roman" w:cs="Times New Roman"/>
          <w:color w:val="000000"/>
          <w:sz w:val="21"/>
          <w:szCs w:val="21"/>
        </w:rPr>
        <w:t> (eCourse/QuickStart)</w:t>
      </w:r>
      <w:r w:rsidRPr="007F7AA4">
        <w:rPr>
          <w:rFonts w:ascii="Times New Roman" w:eastAsiaTheme="majorEastAsia" w:hAnsi="Times New Roman" w:cs="Times New Roman"/>
          <w:color w:val="000000"/>
          <w:sz w:val="21"/>
          <w:szCs w:val="21"/>
        </w:rPr>
        <w:t>，请自行学习解决</w:t>
      </w:r>
    </w:p>
    <w:p w14:paraId="3ADC7A44" w14:textId="77777777" w:rsidR="00742D41" w:rsidRPr="007F7AA4" w:rsidRDefault="00742D41" w:rsidP="00742D41">
      <w:pPr>
        <w:pStyle w:val="af2"/>
        <w:shd w:val="clear" w:color="auto" w:fill="FFFFFF"/>
        <w:spacing w:before="150" w:beforeAutospacing="0" w:after="0" w:afterAutospacing="0"/>
        <w:rPr>
          <w:rFonts w:ascii="Times New Roman" w:eastAsiaTheme="majorEastAsia" w:hAnsi="Times New Roman" w:cs="Times New Roman"/>
          <w:color w:val="000000"/>
          <w:sz w:val="21"/>
          <w:szCs w:val="21"/>
        </w:rPr>
      </w:pPr>
      <w:r w:rsidRPr="007F7AA4">
        <w:rPr>
          <w:rFonts w:ascii="Times New Roman" w:eastAsiaTheme="majorEastAsia" w:hAnsi="Times New Roman" w:cs="Times New Roman"/>
          <w:color w:val="000000"/>
          <w:sz w:val="21"/>
          <w:szCs w:val="21"/>
        </w:rPr>
        <w:t>运营商参数配置确认类问题请参考：</w:t>
      </w:r>
      <w:hyperlink r:id="rId145" w:anchor="QSS02649" w:tgtFrame="_blank" w:history="1">
        <w:r w:rsidRPr="007F7AA4">
          <w:rPr>
            <w:rStyle w:val="ab"/>
            <w:rFonts w:ascii="Times New Roman" w:eastAsiaTheme="majorEastAsia" w:hAnsi="Times New Roman" w:cs="Times New Roman"/>
            <w:color w:val="0052CC"/>
            <w:sz w:val="21"/>
            <w:szCs w:val="21"/>
          </w:rPr>
          <w:t>https://online.mediatek.com/QuickStart/QS00136#QSS02649</w:t>
        </w:r>
      </w:hyperlink>
    </w:p>
    <w:p w14:paraId="5EF07DE4" w14:textId="77777777" w:rsidR="00CC6A9E" w:rsidRPr="007F7AA4" w:rsidRDefault="00742D41" w:rsidP="00742D41">
      <w:pPr>
        <w:pStyle w:val="af2"/>
        <w:shd w:val="clear" w:color="auto" w:fill="FFFFFF"/>
        <w:spacing w:before="150" w:beforeAutospacing="0" w:after="0" w:afterAutospacing="0"/>
        <w:rPr>
          <w:rFonts w:ascii="Times New Roman" w:eastAsiaTheme="majorEastAsia" w:hAnsi="Times New Roman" w:cs="Times New Roman"/>
          <w:color w:val="000000"/>
          <w:sz w:val="21"/>
          <w:szCs w:val="21"/>
        </w:rPr>
      </w:pPr>
      <w:r w:rsidRPr="007F7AA4">
        <w:rPr>
          <w:rStyle w:val="af6"/>
          <w:rFonts w:ascii="Times New Roman" w:eastAsiaTheme="majorEastAsia" w:hAnsi="Times New Roman" w:cs="Times New Roman"/>
          <w:color w:val="000000"/>
          <w:sz w:val="21"/>
          <w:szCs w:val="21"/>
        </w:rPr>
        <w:t>Debug SOP (log </w:t>
      </w:r>
      <w:r w:rsidRPr="007F7AA4">
        <w:rPr>
          <w:rStyle w:val="af6"/>
          <w:rFonts w:ascii="Times New Roman" w:eastAsiaTheme="majorEastAsia" w:hAnsi="Times New Roman" w:cs="Times New Roman"/>
          <w:color w:val="000000"/>
          <w:sz w:val="21"/>
          <w:szCs w:val="21"/>
        </w:rPr>
        <w:t>分析步骤</w:t>
      </w:r>
      <w:r w:rsidRPr="007F7AA4">
        <w:rPr>
          <w:rStyle w:val="af6"/>
          <w:rFonts w:ascii="Times New Roman" w:eastAsiaTheme="majorEastAsia" w:hAnsi="Times New Roman" w:cs="Times New Roman"/>
          <w:color w:val="000000"/>
          <w:sz w:val="21"/>
          <w:szCs w:val="21"/>
        </w:rPr>
        <w:t>)</w:t>
      </w:r>
    </w:p>
    <w:p w14:paraId="53AB3FBA" w14:textId="77777777" w:rsidR="00CC6A9E" w:rsidRPr="007F7AA4" w:rsidRDefault="00C7676F" w:rsidP="00742D41">
      <w:pPr>
        <w:pStyle w:val="af2"/>
        <w:shd w:val="clear" w:color="auto" w:fill="FFFFFF"/>
        <w:spacing w:before="150" w:beforeAutospacing="0" w:after="0" w:afterAutospacing="0"/>
        <w:rPr>
          <w:rFonts w:ascii="Times New Roman" w:eastAsiaTheme="majorEastAsia" w:hAnsi="Times New Roman" w:cs="Times New Roman"/>
          <w:color w:val="000000"/>
          <w:sz w:val="21"/>
          <w:szCs w:val="21"/>
        </w:rPr>
      </w:pPr>
      <w:hyperlink r:id="rId146" w:anchor="QSS01409" w:tgtFrame="_blank" w:history="1">
        <w:r w:rsidR="00742D41" w:rsidRPr="007F7AA4">
          <w:rPr>
            <w:rStyle w:val="ab"/>
            <w:rFonts w:ascii="Times New Roman" w:eastAsiaTheme="majorEastAsia" w:hAnsi="Times New Roman" w:cs="Times New Roman"/>
            <w:color w:val="0052CC"/>
            <w:sz w:val="21"/>
            <w:szCs w:val="21"/>
          </w:rPr>
          <w:t>  https://online.mediatek.com/QuickStart/QS00136#QSS01409</w:t>
        </w:r>
      </w:hyperlink>
    </w:p>
    <w:p w14:paraId="25944B77" w14:textId="77777777" w:rsidR="00CC6A9E" w:rsidRPr="007F7AA4" w:rsidRDefault="00742D41" w:rsidP="00742D41">
      <w:pPr>
        <w:pStyle w:val="af2"/>
        <w:shd w:val="clear" w:color="auto" w:fill="FFFFFF"/>
        <w:spacing w:before="150" w:beforeAutospacing="0" w:after="0" w:afterAutospacing="0"/>
        <w:rPr>
          <w:rFonts w:ascii="Times New Roman" w:eastAsiaTheme="majorEastAsia" w:hAnsi="Times New Roman" w:cs="Times New Roman"/>
          <w:color w:val="000000"/>
          <w:sz w:val="21"/>
          <w:szCs w:val="21"/>
        </w:rPr>
      </w:pPr>
      <w:r w:rsidRPr="007F7AA4">
        <w:rPr>
          <w:rStyle w:val="af6"/>
          <w:rFonts w:ascii="Times New Roman" w:eastAsiaTheme="majorEastAsia" w:hAnsi="Times New Roman" w:cs="Times New Roman"/>
          <w:color w:val="000000"/>
          <w:sz w:val="21"/>
          <w:szCs w:val="21"/>
        </w:rPr>
        <w:t>运营商</w:t>
      </w:r>
      <w:r w:rsidRPr="007F7AA4">
        <w:rPr>
          <w:rStyle w:val="af6"/>
          <w:rFonts w:ascii="Times New Roman" w:eastAsiaTheme="majorEastAsia" w:hAnsi="Times New Roman" w:cs="Times New Roman"/>
          <w:color w:val="000000"/>
          <w:sz w:val="21"/>
          <w:szCs w:val="21"/>
        </w:rPr>
        <w:t> UT </w:t>
      </w:r>
      <w:r w:rsidRPr="007F7AA4">
        <w:rPr>
          <w:rStyle w:val="af6"/>
          <w:rFonts w:ascii="Times New Roman" w:eastAsiaTheme="majorEastAsia" w:hAnsi="Times New Roman" w:cs="Times New Roman"/>
          <w:color w:val="000000"/>
          <w:sz w:val="21"/>
          <w:szCs w:val="21"/>
        </w:rPr>
        <w:t>配置</w:t>
      </w:r>
      <w:r w:rsidRPr="007F7AA4">
        <w:rPr>
          <w:rStyle w:val="af6"/>
          <w:rFonts w:ascii="Times New Roman" w:eastAsiaTheme="majorEastAsia" w:hAnsi="Times New Roman" w:cs="Times New Roman"/>
          <w:color w:val="000000"/>
          <w:sz w:val="21"/>
          <w:szCs w:val="21"/>
        </w:rPr>
        <w:t> (</w:t>
      </w:r>
      <w:r w:rsidRPr="007F7AA4">
        <w:rPr>
          <w:rStyle w:val="af6"/>
          <w:rFonts w:ascii="Times New Roman" w:eastAsiaTheme="majorEastAsia" w:hAnsi="Times New Roman" w:cs="Times New Roman"/>
          <w:color w:val="000000"/>
          <w:sz w:val="21"/>
          <w:szCs w:val="21"/>
        </w:rPr>
        <w:t>运营商配置表格与</w:t>
      </w:r>
      <w:r w:rsidRPr="007F7AA4">
        <w:rPr>
          <w:rStyle w:val="af6"/>
          <w:rFonts w:ascii="Times New Roman" w:eastAsiaTheme="majorEastAsia" w:hAnsi="Times New Roman" w:cs="Times New Roman"/>
          <w:color w:val="000000"/>
          <w:sz w:val="21"/>
          <w:szCs w:val="21"/>
        </w:rPr>
        <w:t> code </w:t>
      </w:r>
      <w:r w:rsidRPr="007F7AA4">
        <w:rPr>
          <w:rStyle w:val="af6"/>
          <w:rFonts w:ascii="Times New Roman" w:eastAsiaTheme="majorEastAsia" w:hAnsi="Times New Roman" w:cs="Times New Roman"/>
          <w:color w:val="000000"/>
          <w:sz w:val="21"/>
          <w:szCs w:val="21"/>
        </w:rPr>
        <w:t>对应关系</w:t>
      </w:r>
      <w:r w:rsidRPr="007F7AA4">
        <w:rPr>
          <w:rStyle w:val="af6"/>
          <w:rFonts w:ascii="Times New Roman" w:eastAsiaTheme="majorEastAsia" w:hAnsi="Times New Roman" w:cs="Times New Roman"/>
          <w:color w:val="000000"/>
          <w:sz w:val="21"/>
          <w:szCs w:val="21"/>
        </w:rPr>
        <w:t>)</w:t>
      </w:r>
    </w:p>
    <w:p w14:paraId="6F9EF807" w14:textId="77777777" w:rsidR="00CC6A9E" w:rsidRPr="007F7AA4" w:rsidRDefault="00C7676F" w:rsidP="00742D41">
      <w:pPr>
        <w:pStyle w:val="af2"/>
        <w:shd w:val="clear" w:color="auto" w:fill="FFFFFF"/>
        <w:spacing w:before="150" w:beforeAutospacing="0" w:after="0" w:afterAutospacing="0"/>
        <w:rPr>
          <w:rFonts w:ascii="Times New Roman" w:eastAsiaTheme="majorEastAsia" w:hAnsi="Times New Roman" w:cs="Times New Roman"/>
          <w:color w:val="000000"/>
          <w:sz w:val="21"/>
          <w:szCs w:val="21"/>
        </w:rPr>
      </w:pPr>
      <w:hyperlink r:id="rId147" w:anchor="QSS02649" w:tgtFrame="_blank" w:history="1">
        <w:r w:rsidR="00742D41" w:rsidRPr="007F7AA4">
          <w:rPr>
            <w:rStyle w:val="ab"/>
            <w:rFonts w:ascii="Times New Roman" w:eastAsiaTheme="majorEastAsia" w:hAnsi="Times New Roman" w:cs="Times New Roman"/>
            <w:color w:val="0052CC"/>
            <w:sz w:val="21"/>
            <w:szCs w:val="21"/>
          </w:rPr>
          <w:t>  https://online.mediatek.com/QuickStart/QS00136#QSS02649</w:t>
        </w:r>
      </w:hyperlink>
    </w:p>
    <w:p w14:paraId="0A23311C" w14:textId="77777777" w:rsidR="00CC6A9E" w:rsidRPr="007F7AA4" w:rsidRDefault="00742D41" w:rsidP="00742D41">
      <w:pPr>
        <w:pStyle w:val="af2"/>
        <w:shd w:val="clear" w:color="auto" w:fill="FFFFFF"/>
        <w:spacing w:before="150" w:beforeAutospacing="0" w:after="0" w:afterAutospacing="0"/>
        <w:rPr>
          <w:rFonts w:ascii="Times New Roman" w:eastAsiaTheme="majorEastAsia" w:hAnsi="Times New Roman" w:cs="Times New Roman"/>
          <w:color w:val="000000"/>
          <w:sz w:val="21"/>
          <w:szCs w:val="21"/>
        </w:rPr>
      </w:pPr>
      <w:r w:rsidRPr="007F7AA4">
        <w:rPr>
          <w:rStyle w:val="af6"/>
          <w:rFonts w:ascii="Times New Roman" w:eastAsiaTheme="majorEastAsia" w:hAnsi="Times New Roman" w:cs="Times New Roman"/>
          <w:color w:val="000000"/>
          <w:sz w:val="21"/>
          <w:szCs w:val="21"/>
        </w:rPr>
        <w:t>Domain Selection (</w:t>
      </w:r>
      <w:r w:rsidRPr="007F7AA4">
        <w:rPr>
          <w:rStyle w:val="af6"/>
          <w:rFonts w:ascii="Times New Roman" w:eastAsiaTheme="majorEastAsia" w:hAnsi="Times New Roman" w:cs="Times New Roman"/>
          <w:color w:val="000000"/>
          <w:sz w:val="21"/>
          <w:szCs w:val="21"/>
        </w:rPr>
        <w:t>补充服务</w:t>
      </w:r>
      <w:r w:rsidRPr="007F7AA4">
        <w:rPr>
          <w:rStyle w:val="af6"/>
          <w:rFonts w:ascii="Times New Roman" w:eastAsiaTheme="majorEastAsia" w:hAnsi="Times New Roman" w:cs="Times New Roman"/>
          <w:color w:val="000000"/>
          <w:sz w:val="21"/>
          <w:szCs w:val="21"/>
        </w:rPr>
        <w:t> CS/PS/TB Solution </w:t>
      </w:r>
      <w:r w:rsidRPr="007F7AA4">
        <w:rPr>
          <w:rStyle w:val="af6"/>
          <w:rFonts w:ascii="Times New Roman" w:eastAsiaTheme="majorEastAsia" w:hAnsi="Times New Roman" w:cs="Times New Roman"/>
          <w:color w:val="000000"/>
          <w:sz w:val="21"/>
          <w:szCs w:val="21"/>
        </w:rPr>
        <w:t>客制化方法</w:t>
      </w:r>
      <w:r w:rsidRPr="007F7AA4">
        <w:rPr>
          <w:rStyle w:val="af6"/>
          <w:rFonts w:ascii="Times New Roman" w:eastAsiaTheme="majorEastAsia" w:hAnsi="Times New Roman" w:cs="Times New Roman"/>
          <w:color w:val="000000"/>
          <w:sz w:val="21"/>
          <w:szCs w:val="21"/>
        </w:rPr>
        <w:t>)</w:t>
      </w:r>
    </w:p>
    <w:p w14:paraId="70521047" w14:textId="77777777" w:rsidR="00CC6A9E" w:rsidRPr="007F7AA4" w:rsidRDefault="00C7676F" w:rsidP="00742D41">
      <w:pPr>
        <w:pStyle w:val="af2"/>
        <w:shd w:val="clear" w:color="auto" w:fill="FFFFFF"/>
        <w:spacing w:before="150" w:beforeAutospacing="0" w:after="0" w:afterAutospacing="0"/>
        <w:rPr>
          <w:rFonts w:ascii="Times New Roman" w:eastAsiaTheme="majorEastAsia" w:hAnsi="Times New Roman" w:cs="Times New Roman"/>
          <w:color w:val="000000"/>
          <w:sz w:val="21"/>
          <w:szCs w:val="21"/>
        </w:rPr>
      </w:pPr>
      <w:hyperlink r:id="rId148" w:anchor="QSS01387" w:tgtFrame="_blank" w:history="1">
        <w:r w:rsidR="00742D41" w:rsidRPr="007F7AA4">
          <w:rPr>
            <w:rStyle w:val="ab"/>
            <w:rFonts w:ascii="Times New Roman" w:eastAsiaTheme="majorEastAsia" w:hAnsi="Times New Roman" w:cs="Times New Roman"/>
            <w:color w:val="0052CC"/>
            <w:sz w:val="21"/>
            <w:szCs w:val="21"/>
          </w:rPr>
          <w:t>  https://online.mediatek.com/QuickStart/QS00136#QSS01387</w:t>
        </w:r>
      </w:hyperlink>
      <w:r w:rsidR="00742D41" w:rsidRPr="007F7AA4">
        <w:rPr>
          <w:rFonts w:ascii="Times New Roman" w:eastAsiaTheme="majorEastAsia" w:hAnsi="Times New Roman" w:cs="Times New Roman"/>
          <w:color w:val="000000"/>
          <w:sz w:val="21"/>
          <w:szCs w:val="21"/>
        </w:rPr>
        <w:t> (LR12A LR13)</w:t>
      </w:r>
    </w:p>
    <w:p w14:paraId="2A625016" w14:textId="77777777" w:rsidR="00CC6A9E" w:rsidRPr="007F7AA4" w:rsidRDefault="00C7676F" w:rsidP="00742D41">
      <w:pPr>
        <w:pStyle w:val="af2"/>
        <w:shd w:val="clear" w:color="auto" w:fill="FFFFFF"/>
        <w:spacing w:before="150" w:beforeAutospacing="0" w:after="0" w:afterAutospacing="0"/>
        <w:rPr>
          <w:rFonts w:ascii="Times New Roman" w:eastAsiaTheme="majorEastAsia" w:hAnsi="Times New Roman" w:cs="Times New Roman"/>
          <w:color w:val="000000"/>
          <w:sz w:val="21"/>
          <w:szCs w:val="21"/>
        </w:rPr>
      </w:pPr>
      <w:hyperlink r:id="rId149" w:anchor="QSS01393" w:tgtFrame="_blank" w:history="1">
        <w:r w:rsidR="00742D41" w:rsidRPr="007F7AA4">
          <w:rPr>
            <w:rStyle w:val="ab"/>
            <w:rFonts w:ascii="Times New Roman" w:eastAsiaTheme="majorEastAsia" w:hAnsi="Times New Roman" w:cs="Times New Roman"/>
            <w:color w:val="0052CC"/>
            <w:sz w:val="21"/>
            <w:szCs w:val="21"/>
          </w:rPr>
          <w:t>  https://online.mediatek.com/QuickStart/QS00136#QSS01393</w:t>
        </w:r>
      </w:hyperlink>
      <w:r w:rsidR="00742D41" w:rsidRPr="007F7AA4">
        <w:rPr>
          <w:rFonts w:ascii="Times New Roman" w:eastAsiaTheme="majorEastAsia" w:hAnsi="Times New Roman" w:cs="Times New Roman"/>
          <w:color w:val="000000"/>
          <w:sz w:val="21"/>
          <w:szCs w:val="21"/>
        </w:rPr>
        <w:t> (NR15)</w:t>
      </w:r>
    </w:p>
    <w:p w14:paraId="61BA9EB2" w14:textId="77777777" w:rsidR="00CC6A9E" w:rsidRPr="007F7AA4" w:rsidRDefault="00C7676F" w:rsidP="00742D41">
      <w:pPr>
        <w:pStyle w:val="af2"/>
        <w:shd w:val="clear" w:color="auto" w:fill="FFFFFF"/>
        <w:spacing w:before="150" w:beforeAutospacing="0" w:after="0" w:afterAutospacing="0"/>
        <w:rPr>
          <w:rFonts w:ascii="Times New Roman" w:eastAsiaTheme="majorEastAsia" w:hAnsi="Times New Roman" w:cs="Times New Roman"/>
          <w:color w:val="000000"/>
          <w:sz w:val="21"/>
          <w:szCs w:val="21"/>
        </w:rPr>
      </w:pPr>
      <w:hyperlink r:id="rId150" w:anchor="QSS02641" w:tgtFrame="_blank" w:history="1">
        <w:r w:rsidR="00742D41" w:rsidRPr="007F7AA4">
          <w:rPr>
            <w:rStyle w:val="ab"/>
            <w:rFonts w:ascii="Times New Roman" w:eastAsiaTheme="majorEastAsia" w:hAnsi="Times New Roman" w:cs="Times New Roman"/>
            <w:color w:val="0052CC"/>
            <w:sz w:val="21"/>
            <w:szCs w:val="21"/>
          </w:rPr>
          <w:t>  https://online.mediatek.com/QuickStart/QS00136#QSS02641</w:t>
        </w:r>
      </w:hyperlink>
      <w:r w:rsidR="00742D41" w:rsidRPr="007F7AA4">
        <w:rPr>
          <w:rFonts w:ascii="Times New Roman" w:eastAsiaTheme="majorEastAsia" w:hAnsi="Times New Roman" w:cs="Times New Roman"/>
          <w:color w:val="000000"/>
          <w:sz w:val="21"/>
          <w:szCs w:val="21"/>
        </w:rPr>
        <w:t> (CS/PS/TB </w:t>
      </w:r>
      <w:r w:rsidR="00742D41" w:rsidRPr="007F7AA4">
        <w:rPr>
          <w:rFonts w:ascii="Times New Roman" w:eastAsiaTheme="majorEastAsia" w:hAnsi="Times New Roman" w:cs="Times New Roman"/>
          <w:color w:val="000000"/>
          <w:sz w:val="21"/>
          <w:szCs w:val="21"/>
        </w:rPr>
        <w:t>同步说明</w:t>
      </w:r>
      <w:r w:rsidR="00742D41" w:rsidRPr="007F7AA4">
        <w:rPr>
          <w:rFonts w:ascii="Times New Roman" w:eastAsiaTheme="majorEastAsia" w:hAnsi="Times New Roman" w:cs="Times New Roman"/>
          <w:color w:val="000000"/>
          <w:sz w:val="21"/>
          <w:szCs w:val="21"/>
        </w:rPr>
        <w:t>)</w:t>
      </w:r>
    </w:p>
    <w:p w14:paraId="3D911FBF" w14:textId="77777777" w:rsidR="00CC6A9E" w:rsidRPr="007F7AA4" w:rsidRDefault="00742D41" w:rsidP="00742D41">
      <w:pPr>
        <w:pStyle w:val="af2"/>
        <w:shd w:val="clear" w:color="auto" w:fill="FFFFFF"/>
        <w:spacing w:before="150" w:beforeAutospacing="0" w:after="0" w:afterAutospacing="0"/>
        <w:rPr>
          <w:rFonts w:ascii="Times New Roman" w:eastAsiaTheme="majorEastAsia" w:hAnsi="Times New Roman" w:cs="Times New Roman"/>
          <w:color w:val="000000"/>
          <w:sz w:val="21"/>
          <w:szCs w:val="21"/>
        </w:rPr>
      </w:pPr>
      <w:r w:rsidRPr="007F7AA4">
        <w:rPr>
          <w:rStyle w:val="af6"/>
          <w:rFonts w:ascii="Times New Roman" w:eastAsiaTheme="majorEastAsia" w:hAnsi="Times New Roman" w:cs="Times New Roman"/>
          <w:color w:val="000000"/>
          <w:sz w:val="21"/>
          <w:szCs w:val="21"/>
        </w:rPr>
        <w:t>XCAP APN </w:t>
      </w:r>
      <w:r w:rsidRPr="007F7AA4">
        <w:rPr>
          <w:rStyle w:val="af6"/>
          <w:rFonts w:ascii="Times New Roman" w:eastAsiaTheme="majorEastAsia" w:hAnsi="Times New Roman" w:cs="Times New Roman"/>
          <w:color w:val="000000"/>
          <w:sz w:val="21"/>
          <w:szCs w:val="21"/>
        </w:rPr>
        <w:t>配置</w:t>
      </w:r>
    </w:p>
    <w:p w14:paraId="3D77E8AA" w14:textId="77777777" w:rsidR="00CC6A9E" w:rsidRPr="007F7AA4" w:rsidRDefault="00C7676F" w:rsidP="00742D41">
      <w:pPr>
        <w:pStyle w:val="af2"/>
        <w:shd w:val="clear" w:color="auto" w:fill="FFFFFF"/>
        <w:spacing w:before="150" w:beforeAutospacing="0" w:after="0" w:afterAutospacing="0"/>
        <w:rPr>
          <w:rFonts w:ascii="Times New Roman" w:eastAsiaTheme="majorEastAsia" w:hAnsi="Times New Roman" w:cs="Times New Roman"/>
          <w:color w:val="000000"/>
          <w:sz w:val="21"/>
          <w:szCs w:val="21"/>
        </w:rPr>
      </w:pPr>
      <w:hyperlink r:id="rId151" w:anchor="QSS01396" w:tgtFrame="_blank" w:history="1">
        <w:r w:rsidR="00742D41" w:rsidRPr="007F7AA4">
          <w:rPr>
            <w:rStyle w:val="ab"/>
            <w:rFonts w:ascii="Times New Roman" w:eastAsiaTheme="majorEastAsia" w:hAnsi="Times New Roman" w:cs="Times New Roman"/>
            <w:color w:val="0052CC"/>
            <w:sz w:val="21"/>
            <w:szCs w:val="21"/>
          </w:rPr>
          <w:t>  https://online.mediatek.com/QuickStart/QS00136#QSS01396</w:t>
        </w:r>
      </w:hyperlink>
    </w:p>
    <w:p w14:paraId="0975F244" w14:textId="77777777" w:rsidR="00CC6A9E" w:rsidRPr="007F7AA4" w:rsidRDefault="00742D41" w:rsidP="00742D41">
      <w:pPr>
        <w:pStyle w:val="af2"/>
        <w:shd w:val="clear" w:color="auto" w:fill="FFFFFF"/>
        <w:spacing w:before="150" w:beforeAutospacing="0" w:after="0" w:afterAutospacing="0"/>
        <w:rPr>
          <w:rFonts w:ascii="Times New Roman" w:eastAsiaTheme="majorEastAsia" w:hAnsi="Times New Roman" w:cs="Times New Roman"/>
          <w:color w:val="000000"/>
          <w:sz w:val="21"/>
          <w:szCs w:val="21"/>
        </w:rPr>
      </w:pPr>
      <w:r w:rsidRPr="007F7AA4">
        <w:rPr>
          <w:rStyle w:val="af6"/>
          <w:rFonts w:ascii="Times New Roman" w:eastAsiaTheme="majorEastAsia" w:hAnsi="Times New Roman" w:cs="Times New Roman"/>
          <w:color w:val="000000"/>
          <w:sz w:val="21"/>
          <w:szCs w:val="21"/>
        </w:rPr>
        <w:t>XCAP(UT) </w:t>
      </w:r>
      <w:r w:rsidRPr="007F7AA4">
        <w:rPr>
          <w:rStyle w:val="af6"/>
          <w:rFonts w:ascii="Times New Roman" w:eastAsiaTheme="majorEastAsia" w:hAnsi="Times New Roman" w:cs="Times New Roman"/>
          <w:color w:val="000000"/>
          <w:sz w:val="21"/>
          <w:szCs w:val="21"/>
        </w:rPr>
        <w:t>参数</w:t>
      </w:r>
    </w:p>
    <w:p w14:paraId="6956174D" w14:textId="77777777" w:rsidR="00CC6A9E" w:rsidRPr="007F7AA4" w:rsidRDefault="00C7676F" w:rsidP="00742D41">
      <w:pPr>
        <w:pStyle w:val="af2"/>
        <w:shd w:val="clear" w:color="auto" w:fill="FFFFFF"/>
        <w:spacing w:before="150" w:beforeAutospacing="0" w:after="0" w:afterAutospacing="0"/>
        <w:rPr>
          <w:rFonts w:ascii="Times New Roman" w:eastAsiaTheme="majorEastAsia" w:hAnsi="Times New Roman" w:cs="Times New Roman"/>
          <w:color w:val="000000"/>
          <w:sz w:val="21"/>
          <w:szCs w:val="21"/>
        </w:rPr>
      </w:pPr>
      <w:hyperlink r:id="rId152" w:anchor="QSS02653" w:tgtFrame="_blank" w:history="1">
        <w:r w:rsidR="00742D41" w:rsidRPr="007F7AA4">
          <w:rPr>
            <w:rStyle w:val="ab"/>
            <w:rFonts w:ascii="Times New Roman" w:eastAsiaTheme="majorEastAsia" w:hAnsi="Times New Roman" w:cs="Times New Roman"/>
            <w:color w:val="0052CC"/>
            <w:sz w:val="21"/>
            <w:szCs w:val="21"/>
          </w:rPr>
          <w:t>  https://online.mediatek.com/QuickStart/QS00136#QSS02653</w:t>
        </w:r>
      </w:hyperlink>
      <w:r w:rsidR="00742D41" w:rsidRPr="007F7AA4">
        <w:rPr>
          <w:rFonts w:ascii="Times New Roman" w:eastAsiaTheme="majorEastAsia" w:hAnsi="Times New Roman" w:cs="Times New Roman"/>
          <w:color w:val="000000"/>
          <w:sz w:val="21"/>
          <w:szCs w:val="21"/>
        </w:rPr>
        <w:t> (XCAP XML </w:t>
      </w:r>
      <w:r w:rsidR="00742D41" w:rsidRPr="007F7AA4">
        <w:rPr>
          <w:rFonts w:ascii="Times New Roman" w:eastAsiaTheme="majorEastAsia" w:hAnsi="Times New Roman" w:cs="Times New Roman"/>
          <w:color w:val="000000"/>
          <w:sz w:val="21"/>
          <w:szCs w:val="21"/>
        </w:rPr>
        <w:t>分析方法</w:t>
      </w:r>
      <w:r w:rsidR="00742D41" w:rsidRPr="007F7AA4">
        <w:rPr>
          <w:rFonts w:ascii="Times New Roman" w:eastAsiaTheme="majorEastAsia" w:hAnsi="Times New Roman" w:cs="Times New Roman"/>
          <w:color w:val="000000"/>
          <w:sz w:val="21"/>
          <w:szCs w:val="21"/>
        </w:rPr>
        <w:t>)</w:t>
      </w:r>
    </w:p>
    <w:p w14:paraId="010D438E" w14:textId="77777777" w:rsidR="00CC6A9E" w:rsidRPr="007F7AA4" w:rsidRDefault="00C7676F" w:rsidP="00742D41">
      <w:pPr>
        <w:pStyle w:val="af2"/>
        <w:shd w:val="clear" w:color="auto" w:fill="FFFFFF"/>
        <w:spacing w:before="150" w:beforeAutospacing="0" w:after="0" w:afterAutospacing="0"/>
        <w:rPr>
          <w:rFonts w:ascii="Times New Roman" w:eastAsiaTheme="majorEastAsia" w:hAnsi="Times New Roman" w:cs="Times New Roman"/>
          <w:color w:val="000000"/>
          <w:sz w:val="21"/>
          <w:szCs w:val="21"/>
        </w:rPr>
      </w:pPr>
      <w:hyperlink r:id="rId153" w:anchor="QSS01394" w:tgtFrame="_blank" w:history="1">
        <w:r w:rsidR="00742D41" w:rsidRPr="007F7AA4">
          <w:rPr>
            <w:rStyle w:val="ab"/>
            <w:rFonts w:ascii="Times New Roman" w:eastAsiaTheme="majorEastAsia" w:hAnsi="Times New Roman" w:cs="Times New Roman"/>
            <w:color w:val="0052CC"/>
            <w:sz w:val="21"/>
            <w:szCs w:val="21"/>
          </w:rPr>
          <w:t>  https://online.mediatek.com/QuickStart/QS00136#QSS01394</w:t>
        </w:r>
      </w:hyperlink>
      <w:r w:rsidR="00742D41" w:rsidRPr="007F7AA4">
        <w:rPr>
          <w:rFonts w:ascii="Times New Roman" w:eastAsiaTheme="majorEastAsia" w:hAnsi="Times New Roman" w:cs="Times New Roman"/>
          <w:color w:val="000000"/>
          <w:sz w:val="21"/>
          <w:szCs w:val="21"/>
        </w:rPr>
        <w:t> (UT </w:t>
      </w:r>
      <w:r w:rsidR="00742D41" w:rsidRPr="007F7AA4">
        <w:rPr>
          <w:rFonts w:ascii="Times New Roman" w:eastAsiaTheme="majorEastAsia" w:hAnsi="Times New Roman" w:cs="Times New Roman"/>
          <w:color w:val="000000"/>
          <w:sz w:val="21"/>
          <w:szCs w:val="21"/>
        </w:rPr>
        <w:t>参数配置方法</w:t>
      </w:r>
      <w:r w:rsidR="00742D41" w:rsidRPr="007F7AA4">
        <w:rPr>
          <w:rFonts w:ascii="Times New Roman" w:eastAsiaTheme="majorEastAsia" w:hAnsi="Times New Roman" w:cs="Times New Roman"/>
          <w:color w:val="000000"/>
          <w:sz w:val="21"/>
          <w:szCs w:val="21"/>
        </w:rPr>
        <w:t>)</w:t>
      </w:r>
    </w:p>
    <w:p w14:paraId="1AA43758" w14:textId="77777777" w:rsidR="00CC6A9E" w:rsidRPr="007F7AA4" w:rsidRDefault="00742D41" w:rsidP="00742D41">
      <w:pPr>
        <w:pStyle w:val="af2"/>
        <w:shd w:val="clear" w:color="auto" w:fill="FFFFFF"/>
        <w:spacing w:before="150" w:beforeAutospacing="0" w:after="0" w:afterAutospacing="0"/>
        <w:rPr>
          <w:rFonts w:ascii="Times New Roman" w:eastAsiaTheme="majorEastAsia" w:hAnsi="Times New Roman" w:cs="Times New Roman"/>
          <w:color w:val="000000"/>
          <w:sz w:val="21"/>
          <w:szCs w:val="21"/>
        </w:rPr>
      </w:pPr>
      <w:r w:rsidRPr="007F7AA4">
        <w:rPr>
          <w:rStyle w:val="af6"/>
          <w:rFonts w:ascii="Times New Roman" w:eastAsiaTheme="majorEastAsia" w:hAnsi="Times New Roman" w:cs="Times New Roman"/>
          <w:color w:val="000000"/>
          <w:sz w:val="21"/>
          <w:szCs w:val="21"/>
        </w:rPr>
        <w:t>XCAP Error Code (Server </w:t>
      </w:r>
      <w:r w:rsidRPr="007F7AA4">
        <w:rPr>
          <w:rStyle w:val="af6"/>
          <w:rFonts w:ascii="Times New Roman" w:eastAsiaTheme="majorEastAsia" w:hAnsi="Times New Roman" w:cs="Times New Roman"/>
          <w:color w:val="000000"/>
          <w:sz w:val="21"/>
          <w:szCs w:val="21"/>
        </w:rPr>
        <w:t>回</w:t>
      </w:r>
      <w:r w:rsidRPr="007F7AA4">
        <w:rPr>
          <w:rStyle w:val="af6"/>
          <w:rFonts w:ascii="Times New Roman" w:eastAsiaTheme="majorEastAsia" w:hAnsi="Times New Roman" w:cs="Times New Roman"/>
          <w:color w:val="000000"/>
          <w:sz w:val="21"/>
          <w:szCs w:val="21"/>
        </w:rPr>
        <w:t> 409/404 </w:t>
      </w:r>
      <w:r w:rsidRPr="007F7AA4">
        <w:rPr>
          <w:rStyle w:val="af6"/>
          <w:rFonts w:ascii="Times New Roman" w:eastAsiaTheme="majorEastAsia" w:hAnsi="Times New Roman" w:cs="Times New Roman"/>
          <w:color w:val="000000"/>
          <w:sz w:val="21"/>
          <w:szCs w:val="21"/>
        </w:rPr>
        <w:t>等</w:t>
      </w:r>
      <w:r w:rsidRPr="007F7AA4">
        <w:rPr>
          <w:rStyle w:val="af6"/>
          <w:rFonts w:ascii="Times New Roman" w:eastAsiaTheme="majorEastAsia" w:hAnsi="Times New Roman" w:cs="Times New Roman"/>
          <w:color w:val="000000"/>
          <w:sz w:val="21"/>
          <w:szCs w:val="21"/>
        </w:rPr>
        <w:t>)</w:t>
      </w:r>
    </w:p>
    <w:p w14:paraId="7E50EF99" w14:textId="77777777" w:rsidR="00CC6A9E" w:rsidRPr="007F7AA4" w:rsidRDefault="00C7676F" w:rsidP="00742D41">
      <w:pPr>
        <w:pStyle w:val="af2"/>
        <w:shd w:val="clear" w:color="auto" w:fill="FFFFFF"/>
        <w:spacing w:before="150" w:beforeAutospacing="0" w:after="0" w:afterAutospacing="0"/>
        <w:rPr>
          <w:rFonts w:ascii="Times New Roman" w:eastAsiaTheme="majorEastAsia" w:hAnsi="Times New Roman" w:cs="Times New Roman"/>
          <w:color w:val="000000"/>
          <w:sz w:val="21"/>
          <w:szCs w:val="21"/>
        </w:rPr>
      </w:pPr>
      <w:hyperlink r:id="rId154" w:anchor="QSS01402" w:tgtFrame="_blank" w:history="1">
        <w:r w:rsidR="00742D41" w:rsidRPr="007F7AA4">
          <w:rPr>
            <w:rStyle w:val="ab"/>
            <w:rFonts w:ascii="Times New Roman" w:eastAsiaTheme="majorEastAsia" w:hAnsi="Times New Roman" w:cs="Times New Roman"/>
            <w:color w:val="0052CC"/>
            <w:sz w:val="21"/>
            <w:szCs w:val="21"/>
          </w:rPr>
          <w:t>  https://online.mediatek.com/QuickStart/QS00136#QSS01402</w:t>
        </w:r>
      </w:hyperlink>
    </w:p>
    <w:p w14:paraId="087F1223" w14:textId="77777777" w:rsidR="00CC6A9E" w:rsidRPr="007F7AA4" w:rsidRDefault="00CC6A9E" w:rsidP="00742D41">
      <w:pPr>
        <w:pStyle w:val="af2"/>
        <w:shd w:val="clear" w:color="auto" w:fill="FFFFFF"/>
        <w:spacing w:before="150" w:beforeAutospacing="0" w:after="0" w:afterAutospacing="0"/>
        <w:rPr>
          <w:rFonts w:ascii="Times New Roman" w:eastAsiaTheme="majorEastAsia" w:hAnsi="Times New Roman" w:cs="Times New Roman"/>
          <w:color w:val="000000"/>
          <w:sz w:val="21"/>
          <w:szCs w:val="21"/>
        </w:rPr>
      </w:pPr>
    </w:p>
    <w:p w14:paraId="03EAB41A" w14:textId="77777777" w:rsidR="00CC6A9E" w:rsidRPr="007F7AA4" w:rsidRDefault="00742D41" w:rsidP="00742D41">
      <w:pPr>
        <w:pStyle w:val="af2"/>
        <w:shd w:val="clear" w:color="auto" w:fill="FFFFFF"/>
        <w:spacing w:before="150" w:beforeAutospacing="0" w:after="0" w:afterAutospacing="0"/>
        <w:rPr>
          <w:rFonts w:ascii="Times New Roman" w:eastAsiaTheme="majorEastAsia" w:hAnsi="Times New Roman" w:cs="Times New Roman"/>
          <w:color w:val="000000"/>
          <w:sz w:val="21"/>
          <w:szCs w:val="21"/>
        </w:rPr>
      </w:pPr>
      <w:r w:rsidRPr="007F7AA4">
        <w:rPr>
          <w:rStyle w:val="af6"/>
          <w:rFonts w:ascii="Times New Roman" w:eastAsiaTheme="majorEastAsia" w:hAnsi="Times New Roman" w:cs="Times New Roman"/>
          <w:color w:val="000000"/>
          <w:sz w:val="21"/>
          <w:szCs w:val="21"/>
        </w:rPr>
        <w:t>eCourse : MediaTek On-Line &gt; eCourse Home &gt; SW &gt; Modem-Protocol &gt; Call</w:t>
      </w:r>
    </w:p>
    <w:p w14:paraId="374B5E0B" w14:textId="0DE777C7" w:rsidR="00742D41" w:rsidRPr="007F7AA4" w:rsidRDefault="00742D41" w:rsidP="00742D41">
      <w:pPr>
        <w:pStyle w:val="af2"/>
        <w:shd w:val="clear" w:color="auto" w:fill="FFFFFF"/>
        <w:spacing w:before="150" w:beforeAutospacing="0" w:after="0" w:afterAutospacing="0"/>
        <w:rPr>
          <w:rFonts w:ascii="Times New Roman" w:eastAsiaTheme="majorEastAsia" w:hAnsi="Times New Roman" w:cs="Times New Roman"/>
          <w:color w:val="000000"/>
          <w:sz w:val="21"/>
          <w:szCs w:val="21"/>
        </w:rPr>
      </w:pPr>
      <w:r w:rsidRPr="007F7AA4">
        <w:rPr>
          <w:rFonts w:ascii="Times New Roman" w:eastAsiaTheme="majorEastAsia" w:hAnsi="Times New Roman" w:cs="Times New Roman"/>
          <w:color w:val="000000"/>
          <w:sz w:val="21"/>
          <w:szCs w:val="21"/>
        </w:rPr>
        <w:t>  </w:t>
      </w:r>
      <w:hyperlink r:id="rId155" w:tgtFrame="_blank" w:history="1">
        <w:r w:rsidRPr="007F7AA4">
          <w:rPr>
            <w:rStyle w:val="ab"/>
            <w:rFonts w:ascii="Times New Roman" w:eastAsiaTheme="majorEastAsia" w:hAnsi="Times New Roman" w:cs="Times New Roman"/>
            <w:color w:val="0052CC"/>
            <w:sz w:val="21"/>
            <w:szCs w:val="21"/>
          </w:rPr>
          <w:t>https://online.mediatek.com/Pages/eCourse.aspx?001=002&amp;002=002012&amp;003=002012001</w:t>
        </w:r>
      </w:hyperlink>
    </w:p>
    <w:p w14:paraId="0B2DFFC7" w14:textId="77777777" w:rsidR="00CC6A9E" w:rsidRPr="007F7AA4" w:rsidRDefault="00742D41" w:rsidP="00742D41">
      <w:pPr>
        <w:pStyle w:val="af2"/>
        <w:shd w:val="clear" w:color="auto" w:fill="FFFFFF"/>
        <w:spacing w:before="150" w:beforeAutospacing="0" w:after="0" w:afterAutospacing="0"/>
        <w:rPr>
          <w:rFonts w:ascii="Times New Roman" w:eastAsiaTheme="majorEastAsia" w:hAnsi="Times New Roman" w:cs="Times New Roman"/>
          <w:color w:val="000000"/>
          <w:sz w:val="21"/>
          <w:szCs w:val="21"/>
        </w:rPr>
      </w:pPr>
      <w:r w:rsidRPr="007F7AA4">
        <w:rPr>
          <w:rFonts w:ascii="Times New Roman" w:eastAsiaTheme="majorEastAsia" w:hAnsi="Times New Roman" w:cs="Times New Roman"/>
          <w:color w:val="000000"/>
          <w:sz w:val="21"/>
          <w:szCs w:val="21"/>
        </w:rPr>
        <w:t>  [IMS SS][SSDS XCAP </w:t>
      </w:r>
      <w:r w:rsidRPr="007F7AA4">
        <w:rPr>
          <w:rFonts w:ascii="Times New Roman" w:eastAsiaTheme="majorEastAsia" w:hAnsi="Times New Roman" w:cs="Times New Roman"/>
          <w:color w:val="000000"/>
          <w:sz w:val="21"/>
          <w:szCs w:val="21"/>
        </w:rPr>
        <w:t>简介</w:t>
      </w:r>
      <w:r w:rsidRPr="007F7AA4">
        <w:rPr>
          <w:rFonts w:ascii="Times New Roman" w:eastAsiaTheme="majorEastAsia" w:hAnsi="Times New Roman" w:cs="Times New Roman"/>
          <w:color w:val="000000"/>
          <w:sz w:val="21"/>
          <w:szCs w:val="21"/>
        </w:rPr>
        <w:t> LR12A]</w:t>
      </w:r>
    </w:p>
    <w:p w14:paraId="4913A435" w14:textId="77777777" w:rsidR="00CC6A9E" w:rsidRPr="007F7AA4" w:rsidRDefault="00742D41" w:rsidP="00742D41">
      <w:pPr>
        <w:pStyle w:val="af2"/>
        <w:shd w:val="clear" w:color="auto" w:fill="FFFFFF"/>
        <w:spacing w:before="150" w:beforeAutospacing="0" w:after="0" w:afterAutospacing="0"/>
        <w:rPr>
          <w:rFonts w:ascii="Times New Roman" w:eastAsiaTheme="majorEastAsia" w:hAnsi="Times New Roman" w:cs="Times New Roman"/>
          <w:color w:val="000000"/>
          <w:sz w:val="21"/>
          <w:szCs w:val="21"/>
        </w:rPr>
      </w:pPr>
      <w:r w:rsidRPr="007F7AA4">
        <w:rPr>
          <w:rFonts w:ascii="Times New Roman" w:eastAsiaTheme="majorEastAsia" w:hAnsi="Times New Roman" w:cs="Times New Roman"/>
          <w:color w:val="000000"/>
          <w:sz w:val="21"/>
          <w:szCs w:val="21"/>
        </w:rPr>
        <w:t>  [IMS SS][SSDS XCAP </w:t>
      </w:r>
      <w:r w:rsidRPr="007F7AA4">
        <w:rPr>
          <w:rFonts w:ascii="Times New Roman" w:eastAsiaTheme="majorEastAsia" w:hAnsi="Times New Roman" w:cs="Times New Roman"/>
          <w:color w:val="000000"/>
          <w:sz w:val="21"/>
          <w:szCs w:val="21"/>
        </w:rPr>
        <w:t>简介</w:t>
      </w:r>
      <w:r w:rsidRPr="007F7AA4">
        <w:rPr>
          <w:rFonts w:ascii="Times New Roman" w:eastAsiaTheme="majorEastAsia" w:hAnsi="Times New Roman" w:cs="Times New Roman"/>
          <w:color w:val="000000"/>
          <w:sz w:val="21"/>
          <w:szCs w:val="21"/>
        </w:rPr>
        <w:t> NR15]</w:t>
      </w:r>
    </w:p>
    <w:p w14:paraId="475949B2" w14:textId="77777777" w:rsidR="00CC6A9E" w:rsidRPr="007F7AA4" w:rsidRDefault="00742D41" w:rsidP="00742D41">
      <w:pPr>
        <w:pStyle w:val="af2"/>
        <w:shd w:val="clear" w:color="auto" w:fill="FFFFFF"/>
        <w:spacing w:before="150" w:beforeAutospacing="0" w:after="0" w:afterAutospacing="0"/>
        <w:rPr>
          <w:rFonts w:ascii="Times New Roman" w:eastAsiaTheme="majorEastAsia" w:hAnsi="Times New Roman" w:cs="Times New Roman"/>
          <w:color w:val="000000"/>
          <w:sz w:val="21"/>
          <w:szCs w:val="21"/>
        </w:rPr>
      </w:pPr>
      <w:r w:rsidRPr="007F7AA4">
        <w:rPr>
          <w:rFonts w:ascii="Times New Roman" w:eastAsiaTheme="majorEastAsia" w:hAnsi="Times New Roman" w:cs="Times New Roman"/>
          <w:color w:val="000000"/>
          <w:sz w:val="21"/>
          <w:szCs w:val="21"/>
        </w:rPr>
        <w:t>  [IMS SS][SSDS Domain Decision]</w:t>
      </w:r>
    </w:p>
    <w:p w14:paraId="3F534F08" w14:textId="77777777" w:rsidR="00CC6A9E" w:rsidRPr="007F7AA4" w:rsidRDefault="00742D41" w:rsidP="00742D41">
      <w:pPr>
        <w:pStyle w:val="af2"/>
        <w:shd w:val="clear" w:color="auto" w:fill="FFFFFF"/>
        <w:spacing w:before="150" w:beforeAutospacing="0" w:after="0" w:afterAutospacing="0"/>
        <w:rPr>
          <w:rFonts w:ascii="Times New Roman" w:eastAsiaTheme="majorEastAsia" w:hAnsi="Times New Roman" w:cs="Times New Roman"/>
          <w:color w:val="000000"/>
          <w:sz w:val="21"/>
          <w:szCs w:val="21"/>
        </w:rPr>
      </w:pPr>
      <w:r w:rsidRPr="007F7AA4">
        <w:rPr>
          <w:rFonts w:ascii="Times New Roman" w:eastAsiaTheme="majorEastAsia" w:hAnsi="Times New Roman" w:cs="Times New Roman"/>
          <w:color w:val="000000"/>
          <w:sz w:val="21"/>
          <w:szCs w:val="21"/>
        </w:rPr>
        <w:t>  [IMS SS][APN SELECTION]</w:t>
      </w:r>
    </w:p>
    <w:p w14:paraId="317CC067" w14:textId="77777777" w:rsidR="00CC6A9E" w:rsidRPr="007F7AA4" w:rsidRDefault="00742D41" w:rsidP="00742D41">
      <w:pPr>
        <w:pStyle w:val="af2"/>
        <w:shd w:val="clear" w:color="auto" w:fill="FFFFFF"/>
        <w:spacing w:before="150" w:beforeAutospacing="0" w:after="0" w:afterAutospacing="0"/>
        <w:rPr>
          <w:rFonts w:ascii="Times New Roman" w:eastAsiaTheme="majorEastAsia" w:hAnsi="Times New Roman" w:cs="Times New Roman"/>
          <w:color w:val="000000"/>
          <w:sz w:val="21"/>
          <w:szCs w:val="21"/>
        </w:rPr>
      </w:pPr>
      <w:r w:rsidRPr="007F7AA4">
        <w:rPr>
          <w:rFonts w:ascii="Times New Roman" w:eastAsiaTheme="majorEastAsia" w:hAnsi="Times New Roman" w:cs="Times New Roman"/>
          <w:color w:val="000000"/>
          <w:sz w:val="21"/>
          <w:szCs w:val="21"/>
        </w:rPr>
        <w:t>  [IMS SS]SSDS_XCAP_Configure_NR15</w:t>
      </w:r>
    </w:p>
    <w:p w14:paraId="59F790E4" w14:textId="77777777" w:rsidR="00CC6A9E" w:rsidRPr="007F7AA4" w:rsidRDefault="00742D41" w:rsidP="00742D41">
      <w:pPr>
        <w:pStyle w:val="af2"/>
        <w:shd w:val="clear" w:color="auto" w:fill="FFFFFF"/>
        <w:spacing w:before="150" w:beforeAutospacing="0" w:after="0" w:afterAutospacing="0"/>
        <w:rPr>
          <w:rFonts w:ascii="Times New Roman" w:eastAsiaTheme="majorEastAsia" w:hAnsi="Times New Roman" w:cs="Times New Roman"/>
          <w:color w:val="000000"/>
          <w:sz w:val="21"/>
          <w:szCs w:val="21"/>
        </w:rPr>
      </w:pPr>
      <w:r w:rsidRPr="007F7AA4">
        <w:rPr>
          <w:rFonts w:ascii="Times New Roman" w:eastAsiaTheme="majorEastAsia" w:hAnsi="Times New Roman" w:cs="Times New Roman"/>
          <w:color w:val="000000"/>
          <w:sz w:val="21"/>
          <w:szCs w:val="21"/>
        </w:rPr>
        <w:t>  [IMS SS]SSDS_XCAP_Configure_LR12A</w:t>
      </w:r>
    </w:p>
    <w:p w14:paraId="61638F94" w14:textId="19EDFC5F" w:rsidR="00742D41" w:rsidRPr="007F7AA4" w:rsidRDefault="00742D41" w:rsidP="00742D41">
      <w:pPr>
        <w:pStyle w:val="af2"/>
        <w:shd w:val="clear" w:color="auto" w:fill="FFFFFF"/>
        <w:spacing w:before="150" w:beforeAutospacing="0" w:after="0" w:afterAutospacing="0"/>
        <w:rPr>
          <w:rFonts w:ascii="Times New Roman" w:eastAsiaTheme="majorEastAsia" w:hAnsi="Times New Roman" w:cs="Times New Roman"/>
          <w:color w:val="000000"/>
          <w:sz w:val="21"/>
          <w:szCs w:val="21"/>
        </w:rPr>
      </w:pPr>
      <w:r w:rsidRPr="007F7AA4">
        <w:rPr>
          <w:rFonts w:ascii="Times New Roman" w:eastAsiaTheme="majorEastAsia" w:hAnsi="Times New Roman" w:cs="Times New Roman"/>
          <w:color w:val="000000"/>
          <w:sz w:val="21"/>
          <w:szCs w:val="21"/>
        </w:rPr>
        <w:t>  [IMS SS]XCAP_XML_Analysis</w:t>
      </w:r>
    </w:p>
    <w:p w14:paraId="512F1703" w14:textId="77777777" w:rsidR="00CC6A9E" w:rsidRPr="007F7AA4" w:rsidRDefault="00742D41" w:rsidP="00742D41">
      <w:pPr>
        <w:pStyle w:val="af2"/>
        <w:shd w:val="clear" w:color="auto" w:fill="FFFFFF"/>
        <w:spacing w:before="150" w:beforeAutospacing="0" w:after="0" w:afterAutospacing="0"/>
        <w:rPr>
          <w:rFonts w:ascii="Times New Roman" w:eastAsiaTheme="majorEastAsia" w:hAnsi="Times New Roman" w:cs="Times New Roman"/>
          <w:color w:val="000000"/>
          <w:sz w:val="21"/>
          <w:szCs w:val="21"/>
        </w:rPr>
      </w:pPr>
      <w:r w:rsidRPr="007F7AA4">
        <w:rPr>
          <w:rFonts w:ascii="Times New Roman" w:eastAsiaTheme="majorEastAsia" w:hAnsi="Times New Roman" w:cs="Times New Roman"/>
          <w:color w:val="000000"/>
          <w:sz w:val="21"/>
          <w:szCs w:val="21"/>
        </w:rPr>
        <w:t>Thanks,</w:t>
      </w:r>
    </w:p>
    <w:p w14:paraId="43881AD3" w14:textId="097E6681" w:rsidR="00742D41" w:rsidRPr="007F7AA4" w:rsidRDefault="00742D41" w:rsidP="00742D41">
      <w:pPr>
        <w:pStyle w:val="af2"/>
        <w:shd w:val="clear" w:color="auto" w:fill="FFFFFF"/>
        <w:spacing w:before="150" w:beforeAutospacing="0" w:after="0" w:afterAutospacing="0"/>
        <w:rPr>
          <w:rFonts w:ascii="Times New Roman" w:eastAsiaTheme="majorEastAsia" w:hAnsi="Times New Roman" w:cs="Times New Roman"/>
          <w:color w:val="000000"/>
          <w:sz w:val="21"/>
          <w:szCs w:val="21"/>
        </w:rPr>
      </w:pPr>
      <w:r w:rsidRPr="007F7AA4">
        <w:rPr>
          <w:rFonts w:ascii="Times New Roman" w:eastAsiaTheme="majorEastAsia" w:hAnsi="Times New Roman" w:cs="Times New Roman"/>
          <w:color w:val="000000"/>
          <w:sz w:val="21"/>
          <w:szCs w:val="21"/>
        </w:rPr>
        <w:t>MediaTek</w:t>
      </w:r>
    </w:p>
    <w:p w14:paraId="42F093FA" w14:textId="04E404EE" w:rsidR="003B5B1F" w:rsidRPr="007F7AA4" w:rsidRDefault="00D54EF7" w:rsidP="00D54EF7">
      <w:pPr>
        <w:pStyle w:val="2"/>
        <w:spacing w:before="156" w:after="156"/>
        <w:rPr>
          <w:rFonts w:cs="Times New Roman"/>
        </w:rPr>
      </w:pPr>
      <w:bookmarkStart w:id="304" w:name="_Toc87714849"/>
      <w:r w:rsidRPr="007F7AA4">
        <w:rPr>
          <w:rFonts w:cs="Times New Roman"/>
        </w:rPr>
        <w:t>WCDMA</w:t>
      </w:r>
      <w:r w:rsidRPr="007F7AA4">
        <w:rPr>
          <w:rFonts w:cs="Times New Roman"/>
        </w:rPr>
        <w:t>通话过程中彩信发送失败</w:t>
      </w:r>
      <w:bookmarkEnd w:id="304"/>
    </w:p>
    <w:p w14:paraId="3A9DC44D" w14:textId="44A6F568" w:rsidR="00D54EF7" w:rsidRPr="007F7AA4" w:rsidRDefault="00C7676F" w:rsidP="00D54EF7">
      <w:pPr>
        <w:rPr>
          <w:rFonts w:eastAsiaTheme="majorEastAsia" w:cs="Times New Roman"/>
        </w:rPr>
      </w:pPr>
      <w:hyperlink r:id="rId156" w:history="1">
        <w:r w:rsidR="00D54EF7" w:rsidRPr="007F7AA4">
          <w:rPr>
            <w:rFonts w:eastAsiaTheme="majorEastAsia" w:cs="Times New Roman"/>
          </w:rPr>
          <w:t>AGATE-7163</w:t>
        </w:r>
      </w:hyperlink>
      <w:r w:rsidR="00D54EF7" w:rsidRPr="007F7AA4">
        <w:rPr>
          <w:rFonts w:eastAsiaTheme="majorEastAsia" w:cs="Times New Roman"/>
        </w:rPr>
        <w:t xml:space="preserve"> K11R-R_NJ_WCDMA</w:t>
      </w:r>
      <w:r w:rsidR="00D54EF7" w:rsidRPr="007F7AA4">
        <w:rPr>
          <w:rFonts w:eastAsiaTheme="majorEastAsia" w:cs="Times New Roman"/>
        </w:rPr>
        <w:t>连接态时，通话中无法收发彩信</w:t>
      </w:r>
      <w:r w:rsidR="00D54EF7" w:rsidRPr="007F7AA4">
        <w:rPr>
          <w:rFonts w:eastAsiaTheme="majorEastAsia" w:cs="Times New Roman"/>
        </w:rPr>
        <w:t>_</w:t>
      </w:r>
      <w:r w:rsidR="00D54EF7" w:rsidRPr="007F7AA4">
        <w:rPr>
          <w:rFonts w:eastAsiaTheme="majorEastAsia" w:cs="Times New Roman"/>
        </w:rPr>
        <w:t>必现</w:t>
      </w:r>
      <w:r w:rsidR="00D54EF7" w:rsidRPr="007F7AA4">
        <w:rPr>
          <w:rFonts w:eastAsiaTheme="majorEastAsia" w:cs="Times New Roman"/>
        </w:rPr>
        <w:t>_V12.5.0.10.RKWEUXM</w:t>
      </w:r>
    </w:p>
    <w:tbl>
      <w:tblPr>
        <w:tblStyle w:val="a7"/>
        <w:tblW w:w="0" w:type="auto"/>
        <w:tblLook w:val="04A0" w:firstRow="1" w:lastRow="0" w:firstColumn="1" w:lastColumn="0" w:noHBand="0" w:noVBand="1"/>
      </w:tblPr>
      <w:tblGrid>
        <w:gridCol w:w="13454"/>
      </w:tblGrid>
      <w:tr w:rsidR="00D54EF7" w:rsidRPr="007F7AA4" w14:paraId="01616F10" w14:textId="77777777" w:rsidTr="00D54EF7">
        <w:tc>
          <w:tcPr>
            <w:tcW w:w="13454" w:type="dxa"/>
          </w:tcPr>
          <w:p w14:paraId="327B834A" w14:textId="77777777" w:rsidR="00D54EF7" w:rsidRPr="007F7AA4" w:rsidRDefault="00D54EF7" w:rsidP="00D54EF7">
            <w:pPr>
              <w:rPr>
                <w:rFonts w:eastAsiaTheme="majorEastAsia" w:cs="Times New Roman"/>
              </w:rPr>
            </w:pPr>
            <w:r w:rsidRPr="007F7AA4">
              <w:rPr>
                <w:rFonts w:eastAsiaTheme="majorEastAsia" w:cs="Times New Roman"/>
              </w:rPr>
              <w:t>Dear customer,</w:t>
            </w:r>
          </w:p>
          <w:p w14:paraId="47686B2D" w14:textId="77777777" w:rsidR="00D54EF7" w:rsidRPr="007F7AA4" w:rsidRDefault="00D54EF7" w:rsidP="00D54EF7">
            <w:pPr>
              <w:rPr>
                <w:rFonts w:eastAsiaTheme="majorEastAsia" w:cs="Times New Roman"/>
              </w:rPr>
            </w:pPr>
            <w:r w:rsidRPr="007F7AA4">
              <w:rPr>
                <w:rFonts w:eastAsiaTheme="majorEastAsia" w:cs="Times New Roman"/>
              </w:rPr>
              <w:t xml:space="preserve"> </w:t>
            </w:r>
          </w:p>
          <w:p w14:paraId="0BE46728" w14:textId="77777777" w:rsidR="00D54EF7" w:rsidRPr="007F7AA4" w:rsidRDefault="00D54EF7" w:rsidP="00D54EF7">
            <w:pPr>
              <w:rPr>
                <w:rFonts w:eastAsiaTheme="majorEastAsia" w:cs="Times New Roman"/>
              </w:rPr>
            </w:pPr>
            <w:r w:rsidRPr="007F7AA4">
              <w:rPr>
                <w:rFonts w:eastAsiaTheme="majorEastAsia" w:cs="Times New Roman"/>
              </w:rPr>
              <w:t>目前看应该是已知的网络</w:t>
            </w:r>
            <w:r w:rsidRPr="007F7AA4">
              <w:rPr>
                <w:rFonts w:eastAsiaTheme="majorEastAsia" w:cs="Times New Roman"/>
              </w:rPr>
              <w:t>issue*</w:t>
            </w:r>
            <w:r w:rsidRPr="007F7AA4">
              <w:rPr>
                <w:rFonts w:eastAsiaTheme="majorEastAsia" w:cs="Times New Roman"/>
              </w:rPr>
              <w:t>。当通话后，部分网络因为带宽受限。优先语音业务。把</w:t>
            </w:r>
            <w:r w:rsidRPr="007F7AA4">
              <w:rPr>
                <w:rFonts w:eastAsiaTheme="majorEastAsia" w:cs="Times New Roman"/>
              </w:rPr>
              <w:t xml:space="preserve">HS </w:t>
            </w:r>
            <w:r w:rsidRPr="007F7AA4">
              <w:rPr>
                <w:rFonts w:eastAsiaTheme="majorEastAsia" w:cs="Times New Roman"/>
              </w:rPr>
              <w:t>链路删掉了。可以看到</w:t>
            </w:r>
            <w:r w:rsidRPr="007F7AA4">
              <w:rPr>
                <w:rFonts w:eastAsiaTheme="majorEastAsia" w:cs="Times New Roman"/>
              </w:rPr>
              <w:t>HSDPA stop</w:t>
            </w:r>
            <w:r w:rsidRPr="007F7AA4">
              <w:rPr>
                <w:rFonts w:eastAsiaTheme="majorEastAsia" w:cs="Times New Roman"/>
              </w:rPr>
              <w:t>。语音挂点后恢复。</w:t>
            </w:r>
            <w:r w:rsidRPr="007F7AA4">
              <w:rPr>
                <w:rFonts w:eastAsiaTheme="majorEastAsia" w:cs="Times New Roman"/>
              </w:rPr>
              <w:t xml:space="preserve"> HSDPA starts*</w:t>
            </w:r>
          </w:p>
          <w:p w14:paraId="545619C9" w14:textId="77777777" w:rsidR="00D54EF7" w:rsidRPr="007F7AA4" w:rsidRDefault="00D54EF7" w:rsidP="00D54EF7">
            <w:pPr>
              <w:rPr>
                <w:rFonts w:eastAsiaTheme="majorEastAsia" w:cs="Times New Roman"/>
              </w:rPr>
            </w:pPr>
            <w:r w:rsidRPr="007F7AA4">
              <w:rPr>
                <w:rFonts w:eastAsiaTheme="majorEastAsia" w:cs="Times New Roman"/>
              </w:rPr>
              <w:t xml:space="preserve"> </w:t>
            </w:r>
          </w:p>
          <w:p w14:paraId="06280CF7" w14:textId="77777777" w:rsidR="00D54EF7" w:rsidRPr="007F7AA4" w:rsidRDefault="00D54EF7" w:rsidP="00D54EF7">
            <w:pPr>
              <w:rPr>
                <w:rFonts w:eastAsiaTheme="majorEastAsia" w:cs="Times New Roman"/>
              </w:rPr>
            </w:pPr>
            <w:r w:rsidRPr="007F7AA4">
              <w:rPr>
                <w:rFonts w:eastAsiaTheme="majorEastAsia" w:cs="Times New Roman"/>
              </w:rPr>
              <w:t xml:space="preserve"> </w:t>
            </w:r>
          </w:p>
          <w:p w14:paraId="49860425" w14:textId="77777777" w:rsidR="00D54EF7" w:rsidRPr="007F7AA4" w:rsidRDefault="00D54EF7" w:rsidP="00D54EF7">
            <w:pPr>
              <w:rPr>
                <w:rFonts w:eastAsiaTheme="majorEastAsia" w:cs="Times New Roman"/>
              </w:rPr>
            </w:pPr>
            <w:r w:rsidRPr="007F7AA4">
              <w:rPr>
                <w:rFonts w:eastAsiaTheme="majorEastAsia" w:cs="Times New Roman"/>
              </w:rPr>
              <w:t>另外因为删掉</w:t>
            </w:r>
            <w:r w:rsidRPr="007F7AA4">
              <w:rPr>
                <w:rFonts w:eastAsiaTheme="majorEastAsia" w:cs="Times New Roman"/>
              </w:rPr>
              <w:t>HS</w:t>
            </w:r>
            <w:r w:rsidRPr="007F7AA4">
              <w:rPr>
                <w:rFonts w:eastAsiaTheme="majorEastAsia" w:cs="Times New Roman"/>
              </w:rPr>
              <w:t>后，</w:t>
            </w:r>
            <w:r w:rsidRPr="007F7AA4">
              <w:rPr>
                <w:rFonts w:eastAsiaTheme="majorEastAsia" w:cs="Times New Roman"/>
              </w:rPr>
              <w:t xml:space="preserve">UL </w:t>
            </w:r>
            <w:r w:rsidRPr="007F7AA4">
              <w:rPr>
                <w:rFonts w:eastAsiaTheme="majorEastAsia" w:cs="Times New Roman"/>
              </w:rPr>
              <w:t>速率只有</w:t>
            </w:r>
            <w:r w:rsidRPr="007F7AA4">
              <w:rPr>
                <w:rFonts w:eastAsiaTheme="majorEastAsia" w:cs="Times New Roman"/>
              </w:rPr>
              <w:t>8kbps</w:t>
            </w:r>
            <w:r w:rsidRPr="007F7AA4">
              <w:rPr>
                <w:rFonts w:eastAsiaTheme="majorEastAsia" w:cs="Times New Roman"/>
              </w:rPr>
              <w:t>。带宽给</w:t>
            </w:r>
            <w:r w:rsidRPr="007F7AA4">
              <w:rPr>
                <w:rFonts w:eastAsiaTheme="majorEastAsia" w:cs="Times New Roman"/>
              </w:rPr>
              <w:t>UE</w:t>
            </w:r>
            <w:r w:rsidRPr="007F7AA4">
              <w:rPr>
                <w:rFonts w:eastAsiaTheme="majorEastAsia" w:cs="Times New Roman"/>
              </w:rPr>
              <w:t>分配的</w:t>
            </w:r>
            <w:r w:rsidRPr="007F7AA4">
              <w:rPr>
                <w:rFonts w:eastAsiaTheme="majorEastAsia" w:cs="Times New Roman"/>
              </w:rPr>
              <w:t>PS</w:t>
            </w:r>
            <w:r w:rsidRPr="007F7AA4">
              <w:rPr>
                <w:rFonts w:eastAsiaTheme="majorEastAsia" w:cs="Times New Roman"/>
              </w:rPr>
              <w:t>速率非常低。如果稍微大一点彩信文件</w:t>
            </w:r>
            <w:r w:rsidRPr="007F7AA4">
              <w:rPr>
                <w:rFonts w:eastAsiaTheme="majorEastAsia" w:cs="Times New Roman"/>
              </w:rPr>
              <w:t xml:space="preserve"> </w:t>
            </w:r>
            <w:r w:rsidRPr="007F7AA4">
              <w:rPr>
                <w:rFonts w:eastAsiaTheme="majorEastAsia" w:cs="Times New Roman"/>
              </w:rPr>
              <w:t>或者网页都有可能打不开的。</w:t>
            </w:r>
          </w:p>
          <w:p w14:paraId="3559E3EC" w14:textId="77777777" w:rsidR="00D54EF7" w:rsidRPr="007F7AA4" w:rsidRDefault="00D54EF7" w:rsidP="00D54EF7">
            <w:pPr>
              <w:rPr>
                <w:rFonts w:eastAsiaTheme="majorEastAsia" w:cs="Times New Roman"/>
              </w:rPr>
            </w:pPr>
          </w:p>
          <w:p w14:paraId="54899E76" w14:textId="77777777" w:rsidR="00D54EF7" w:rsidRPr="007F7AA4" w:rsidRDefault="00D54EF7" w:rsidP="00D54EF7">
            <w:pPr>
              <w:rPr>
                <w:rFonts w:eastAsiaTheme="majorEastAsia" w:cs="Times New Roman"/>
              </w:rPr>
            </w:pPr>
            <w:r w:rsidRPr="007F7AA4">
              <w:rPr>
                <w:rFonts w:eastAsiaTheme="majorEastAsia" w:cs="Times New Roman"/>
              </w:rPr>
              <w:t>Type</w:t>
            </w:r>
            <w:r w:rsidRPr="007F7AA4">
              <w:rPr>
                <w:rFonts w:eastAsiaTheme="majorEastAsia" w:cs="Times New Roman"/>
              </w:rPr>
              <w:tab/>
              <w:t>Index</w:t>
            </w:r>
            <w:r w:rsidRPr="007F7AA4">
              <w:rPr>
                <w:rFonts w:eastAsiaTheme="majorEastAsia" w:cs="Times New Roman"/>
              </w:rPr>
              <w:tab/>
              <w:t>Time</w:t>
            </w:r>
            <w:r w:rsidRPr="007F7AA4">
              <w:rPr>
                <w:rFonts w:eastAsiaTheme="majorEastAsia" w:cs="Times New Roman"/>
              </w:rPr>
              <w:tab/>
              <w:t>Local Time</w:t>
            </w:r>
            <w:r w:rsidRPr="007F7AA4">
              <w:rPr>
                <w:rFonts w:eastAsiaTheme="majorEastAsia" w:cs="Times New Roman"/>
              </w:rPr>
              <w:tab/>
              <w:t>Module</w:t>
            </w:r>
            <w:r w:rsidRPr="007F7AA4">
              <w:rPr>
                <w:rFonts w:eastAsiaTheme="majorEastAsia" w:cs="Times New Roman"/>
              </w:rPr>
              <w:tab/>
              <w:t>Message</w:t>
            </w:r>
            <w:r w:rsidRPr="007F7AA4">
              <w:rPr>
                <w:rFonts w:eastAsiaTheme="majorEastAsia" w:cs="Times New Roman"/>
              </w:rPr>
              <w:tab/>
              <w:t>Comment</w:t>
            </w:r>
            <w:r w:rsidRPr="007F7AA4">
              <w:rPr>
                <w:rFonts w:eastAsiaTheme="majorEastAsia" w:cs="Times New Roman"/>
              </w:rPr>
              <w:tab/>
              <w:t>Time Differences</w:t>
            </w:r>
          </w:p>
          <w:p w14:paraId="3E910AE1" w14:textId="77777777" w:rsidR="00D54EF7" w:rsidRPr="007F7AA4" w:rsidRDefault="00D54EF7" w:rsidP="00D54EF7">
            <w:pPr>
              <w:rPr>
                <w:rFonts w:eastAsiaTheme="majorEastAsia" w:cs="Times New Roman"/>
              </w:rPr>
            </w:pPr>
            <w:r w:rsidRPr="007F7AA4">
              <w:rPr>
                <w:rFonts w:eastAsiaTheme="majorEastAsia" w:cs="Times New Roman"/>
                <w:highlight w:val="yellow"/>
              </w:rPr>
              <w:t>PS</w:t>
            </w:r>
            <w:r w:rsidRPr="007F7AA4">
              <w:rPr>
                <w:rFonts w:eastAsiaTheme="majorEastAsia" w:cs="Times New Roman"/>
                <w:highlight w:val="yellow"/>
              </w:rPr>
              <w:tab/>
              <w:t>52167</w:t>
            </w:r>
            <w:r w:rsidRPr="007F7AA4">
              <w:rPr>
                <w:rFonts w:eastAsiaTheme="majorEastAsia" w:cs="Times New Roman"/>
                <w:highlight w:val="yellow"/>
              </w:rPr>
              <w:tab/>
              <w:t>335479291</w:t>
            </w:r>
            <w:r w:rsidRPr="007F7AA4">
              <w:rPr>
                <w:rFonts w:eastAsiaTheme="majorEastAsia" w:cs="Times New Roman"/>
                <w:highlight w:val="yellow"/>
              </w:rPr>
              <w:tab/>
              <w:t>15:04:24:013</w:t>
            </w:r>
            <w:r w:rsidRPr="007F7AA4">
              <w:rPr>
                <w:rFonts w:eastAsiaTheme="majorEastAsia" w:cs="Times New Roman"/>
                <w:highlight w:val="yellow"/>
              </w:rPr>
              <w:tab/>
              <w:t>RRCE_FDD</w:t>
            </w:r>
            <w:r w:rsidRPr="007F7AA4">
              <w:rPr>
                <w:rFonts w:eastAsiaTheme="majorEastAsia" w:cs="Times New Roman"/>
                <w:highlight w:val="yellow"/>
              </w:rPr>
              <w:tab/>
              <w:t>HSDPA reception stops.</w:t>
            </w:r>
            <w:r w:rsidRPr="007F7AA4">
              <w:rPr>
                <w:rFonts w:eastAsiaTheme="majorEastAsia" w:cs="Times New Roman"/>
              </w:rPr>
              <w:tab/>
              <w:t xml:space="preserve"> </w:t>
            </w:r>
            <w:r w:rsidRPr="007F7AA4">
              <w:rPr>
                <w:rFonts w:eastAsiaTheme="majorEastAsia" w:cs="Times New Roman"/>
              </w:rPr>
              <w:tab/>
              <w:t xml:space="preserve"> </w:t>
            </w:r>
          </w:p>
          <w:p w14:paraId="5D5B36CC" w14:textId="77777777" w:rsidR="00D54EF7" w:rsidRPr="007F7AA4" w:rsidRDefault="00D54EF7" w:rsidP="00D54EF7">
            <w:pPr>
              <w:rPr>
                <w:rFonts w:eastAsiaTheme="majorEastAsia" w:cs="Times New Roman"/>
              </w:rPr>
            </w:pPr>
            <w:r w:rsidRPr="007F7AA4">
              <w:rPr>
                <w:rFonts w:eastAsiaTheme="majorEastAsia" w:cs="Times New Roman"/>
              </w:rPr>
              <w:t>OTA</w:t>
            </w:r>
            <w:r w:rsidRPr="007F7AA4">
              <w:rPr>
                <w:rFonts w:eastAsiaTheme="majorEastAsia" w:cs="Times New Roman"/>
              </w:rPr>
              <w:tab/>
              <w:t>65442</w:t>
            </w:r>
            <w:r w:rsidRPr="007F7AA4">
              <w:rPr>
                <w:rFonts w:eastAsiaTheme="majorEastAsia" w:cs="Times New Roman"/>
              </w:rPr>
              <w:tab/>
              <w:t>335526770</w:t>
            </w:r>
            <w:r w:rsidRPr="007F7AA4">
              <w:rPr>
                <w:rFonts w:eastAsiaTheme="majorEastAsia" w:cs="Times New Roman"/>
              </w:rPr>
              <w:tab/>
              <w:t>15:04:27:013</w:t>
            </w:r>
            <w:r w:rsidRPr="007F7AA4">
              <w:rPr>
                <w:rFonts w:eastAsiaTheme="majorEastAsia" w:cs="Times New Roman"/>
              </w:rPr>
              <w:tab/>
              <w:t>CC</w:t>
            </w:r>
            <w:r w:rsidRPr="007F7AA4">
              <w:rPr>
                <w:rFonts w:eastAsiaTheme="majorEastAsia" w:cs="Times New Roman"/>
              </w:rPr>
              <w:tab/>
              <w:t>[NW-&gt;MS] CC__ALERTING</w:t>
            </w:r>
            <w:r w:rsidRPr="007F7AA4">
              <w:rPr>
                <w:rFonts w:eastAsiaTheme="majorEastAsia" w:cs="Times New Roman"/>
              </w:rPr>
              <w:tab/>
              <w:t xml:space="preserve"> </w:t>
            </w:r>
            <w:r w:rsidRPr="007F7AA4">
              <w:rPr>
                <w:rFonts w:eastAsiaTheme="majorEastAsia" w:cs="Times New Roman"/>
              </w:rPr>
              <w:tab/>
              <w:t xml:space="preserve"> </w:t>
            </w:r>
          </w:p>
          <w:p w14:paraId="0F5220E1" w14:textId="77777777" w:rsidR="00D54EF7" w:rsidRPr="007F7AA4" w:rsidRDefault="00D54EF7" w:rsidP="00D54EF7">
            <w:pPr>
              <w:rPr>
                <w:rFonts w:eastAsiaTheme="majorEastAsia" w:cs="Times New Roman"/>
              </w:rPr>
            </w:pPr>
            <w:r w:rsidRPr="007F7AA4">
              <w:rPr>
                <w:rFonts w:eastAsiaTheme="majorEastAsia" w:cs="Times New Roman"/>
              </w:rPr>
              <w:t>OTA</w:t>
            </w:r>
            <w:r w:rsidRPr="007F7AA4">
              <w:rPr>
                <w:rFonts w:eastAsiaTheme="majorEastAsia" w:cs="Times New Roman"/>
              </w:rPr>
              <w:tab/>
              <w:t>160027</w:t>
            </w:r>
            <w:r w:rsidRPr="007F7AA4">
              <w:rPr>
                <w:rFonts w:eastAsiaTheme="majorEastAsia" w:cs="Times New Roman"/>
              </w:rPr>
              <w:tab/>
              <w:t>335786986</w:t>
            </w:r>
            <w:r w:rsidRPr="007F7AA4">
              <w:rPr>
                <w:rFonts w:eastAsiaTheme="majorEastAsia" w:cs="Times New Roman"/>
              </w:rPr>
              <w:tab/>
              <w:t>15:04:43:815</w:t>
            </w:r>
            <w:r w:rsidRPr="007F7AA4">
              <w:rPr>
                <w:rFonts w:eastAsiaTheme="majorEastAsia" w:cs="Times New Roman"/>
              </w:rPr>
              <w:tab/>
              <w:t>SM</w:t>
            </w:r>
            <w:r w:rsidRPr="007F7AA4">
              <w:rPr>
                <w:rFonts w:eastAsiaTheme="majorEastAsia" w:cs="Times New Roman"/>
              </w:rPr>
              <w:tab/>
              <w:t>[MS-&gt;NW] SM__ACTIVATE_PDP_CONTEXT_REQUEST</w:t>
            </w:r>
            <w:r w:rsidRPr="007F7AA4">
              <w:rPr>
                <w:rFonts w:eastAsiaTheme="majorEastAsia" w:cs="Times New Roman"/>
              </w:rPr>
              <w:tab/>
              <w:t>APN: 3gwap</w:t>
            </w:r>
            <w:r w:rsidRPr="007F7AA4">
              <w:rPr>
                <w:rFonts w:eastAsiaTheme="majorEastAsia" w:cs="Times New Roman"/>
              </w:rPr>
              <w:tab/>
              <w:t xml:space="preserve"> </w:t>
            </w:r>
          </w:p>
          <w:p w14:paraId="5CC41960" w14:textId="77777777" w:rsidR="00D54EF7" w:rsidRPr="007F7AA4" w:rsidRDefault="00D54EF7" w:rsidP="00D54EF7">
            <w:pPr>
              <w:rPr>
                <w:rFonts w:eastAsiaTheme="majorEastAsia" w:cs="Times New Roman"/>
              </w:rPr>
            </w:pPr>
            <w:r w:rsidRPr="007F7AA4">
              <w:rPr>
                <w:rFonts w:eastAsiaTheme="majorEastAsia" w:cs="Times New Roman"/>
                <w:highlight w:val="yellow"/>
              </w:rPr>
              <w:t>OTA</w:t>
            </w:r>
            <w:r w:rsidRPr="007F7AA4">
              <w:rPr>
                <w:rFonts w:eastAsiaTheme="majorEastAsia" w:cs="Times New Roman"/>
                <w:highlight w:val="yellow"/>
              </w:rPr>
              <w:tab/>
              <w:t>167321</w:t>
            </w:r>
            <w:r w:rsidRPr="007F7AA4">
              <w:rPr>
                <w:rFonts w:eastAsiaTheme="majorEastAsia" w:cs="Times New Roman"/>
                <w:highlight w:val="yellow"/>
              </w:rPr>
              <w:tab/>
              <w:t>335799270</w:t>
            </w:r>
            <w:r w:rsidRPr="007F7AA4">
              <w:rPr>
                <w:rFonts w:eastAsiaTheme="majorEastAsia" w:cs="Times New Roman"/>
                <w:highlight w:val="yellow"/>
              </w:rPr>
              <w:tab/>
              <w:t>15:04:44:615</w:t>
            </w:r>
            <w:r w:rsidRPr="007F7AA4">
              <w:rPr>
                <w:rFonts w:eastAsiaTheme="majorEastAsia" w:cs="Times New Roman"/>
                <w:highlight w:val="yellow"/>
              </w:rPr>
              <w:tab/>
              <w:t>ADR_FDD</w:t>
            </w:r>
            <w:r w:rsidRPr="007F7AA4">
              <w:rPr>
                <w:rFonts w:eastAsiaTheme="majorEastAsia" w:cs="Times New Roman"/>
                <w:highlight w:val="yellow"/>
              </w:rPr>
              <w:tab/>
              <w:t>[NW-&gt;MS] FDD_RRC__RADIO_BEARER_SETUP</w:t>
            </w:r>
            <w:r w:rsidRPr="007F7AA4">
              <w:rPr>
                <w:rFonts w:eastAsiaTheme="majorEastAsia" w:cs="Times New Roman"/>
                <w:highlight w:val="yellow"/>
              </w:rPr>
              <w:tab/>
              <w:t>numberOfTbSizeList: 2 items</w:t>
            </w:r>
          </w:p>
          <w:p w14:paraId="6A0E5635" w14:textId="77777777" w:rsidR="00D54EF7" w:rsidRPr="007F7AA4" w:rsidRDefault="00D54EF7" w:rsidP="00D54EF7">
            <w:pPr>
              <w:rPr>
                <w:rFonts w:eastAsiaTheme="majorEastAsia" w:cs="Times New Roman"/>
              </w:rPr>
            </w:pPr>
            <w:r w:rsidRPr="007F7AA4">
              <w:rPr>
                <w:rFonts w:eastAsiaTheme="majorEastAsia" w:cs="Times New Roman"/>
              </w:rPr>
              <w:t xml:space="preserve">                                                                                           Item 0</w:t>
            </w:r>
          </w:p>
          <w:p w14:paraId="430E2365" w14:textId="77777777" w:rsidR="00D54EF7" w:rsidRPr="007F7AA4" w:rsidRDefault="00D54EF7" w:rsidP="00D54EF7">
            <w:pPr>
              <w:rPr>
                <w:rFonts w:eastAsiaTheme="majorEastAsia" w:cs="Times New Roman"/>
              </w:rPr>
            </w:pPr>
            <w:r w:rsidRPr="007F7AA4">
              <w:rPr>
                <w:rFonts w:eastAsiaTheme="majorEastAsia" w:cs="Times New Roman"/>
              </w:rPr>
              <w:t xml:space="preserve">                                                                                               NumberOfTransportBlocks: zero (0)</w:t>
            </w:r>
          </w:p>
          <w:p w14:paraId="1070A200" w14:textId="77777777" w:rsidR="00D54EF7" w:rsidRPr="007F7AA4" w:rsidRDefault="00D54EF7" w:rsidP="00D54EF7">
            <w:pPr>
              <w:rPr>
                <w:rFonts w:eastAsiaTheme="majorEastAsia" w:cs="Times New Roman"/>
              </w:rPr>
            </w:pPr>
            <w:r w:rsidRPr="007F7AA4">
              <w:rPr>
                <w:rFonts w:eastAsiaTheme="majorEastAsia" w:cs="Times New Roman"/>
              </w:rPr>
              <w:t xml:space="preserve">                                                                                                   zero: NULL</w:t>
            </w:r>
          </w:p>
          <w:p w14:paraId="4C039857" w14:textId="77777777" w:rsidR="00D54EF7" w:rsidRPr="007F7AA4" w:rsidRDefault="00D54EF7" w:rsidP="00D54EF7">
            <w:pPr>
              <w:rPr>
                <w:rFonts w:eastAsiaTheme="majorEastAsia" w:cs="Times New Roman"/>
              </w:rPr>
            </w:pPr>
            <w:r w:rsidRPr="007F7AA4">
              <w:rPr>
                <w:rFonts w:eastAsiaTheme="majorEastAsia" w:cs="Times New Roman"/>
              </w:rPr>
              <w:t xml:space="preserve">                                                                                           Item 1</w:t>
            </w:r>
          </w:p>
          <w:p w14:paraId="40F8203D" w14:textId="77777777" w:rsidR="00D54EF7" w:rsidRPr="007F7AA4" w:rsidRDefault="00D54EF7" w:rsidP="00D54EF7">
            <w:pPr>
              <w:rPr>
                <w:rFonts w:eastAsiaTheme="majorEastAsia" w:cs="Times New Roman"/>
              </w:rPr>
            </w:pPr>
            <w:r w:rsidRPr="007F7AA4">
              <w:rPr>
                <w:rFonts w:eastAsiaTheme="majorEastAsia" w:cs="Times New Roman"/>
              </w:rPr>
              <w:t xml:space="preserve">                                                                                               NumberOfTransportBlocks: one (1)</w:t>
            </w:r>
          </w:p>
          <w:p w14:paraId="09F9ADD0" w14:textId="77777777" w:rsidR="00D54EF7" w:rsidRPr="007F7AA4" w:rsidRDefault="00D54EF7" w:rsidP="00D54EF7">
            <w:pPr>
              <w:rPr>
                <w:rFonts w:eastAsiaTheme="majorEastAsia" w:cs="Times New Roman"/>
              </w:rPr>
            </w:pPr>
            <w:r w:rsidRPr="007F7AA4">
              <w:rPr>
                <w:rFonts w:eastAsiaTheme="majorEastAsia" w:cs="Times New Roman"/>
              </w:rPr>
              <w:t xml:space="preserve">                                                                                                   one: NULL</w:t>
            </w:r>
            <w:r w:rsidRPr="007F7AA4">
              <w:rPr>
                <w:rFonts w:eastAsiaTheme="majorEastAsia" w:cs="Times New Roman"/>
              </w:rPr>
              <w:tab/>
              <w:t xml:space="preserve"> </w:t>
            </w:r>
          </w:p>
          <w:p w14:paraId="4A8DBC62" w14:textId="77777777" w:rsidR="00D54EF7" w:rsidRPr="007F7AA4" w:rsidRDefault="00D54EF7" w:rsidP="00D54EF7">
            <w:pPr>
              <w:rPr>
                <w:rFonts w:eastAsiaTheme="majorEastAsia" w:cs="Times New Roman"/>
              </w:rPr>
            </w:pPr>
            <w:r w:rsidRPr="007F7AA4">
              <w:rPr>
                <w:rFonts w:eastAsiaTheme="majorEastAsia" w:cs="Times New Roman"/>
              </w:rPr>
              <w:t>PS</w:t>
            </w:r>
            <w:r w:rsidRPr="007F7AA4">
              <w:rPr>
                <w:rFonts w:eastAsiaTheme="majorEastAsia" w:cs="Times New Roman"/>
              </w:rPr>
              <w:tab/>
              <w:t>173466</w:t>
            </w:r>
            <w:r w:rsidRPr="007F7AA4">
              <w:rPr>
                <w:rFonts w:eastAsiaTheme="majorEastAsia" w:cs="Times New Roman"/>
              </w:rPr>
              <w:tab/>
              <w:t>335809271</w:t>
            </w:r>
            <w:r w:rsidRPr="007F7AA4">
              <w:rPr>
                <w:rFonts w:eastAsiaTheme="majorEastAsia" w:cs="Times New Roman"/>
              </w:rPr>
              <w:tab/>
              <w:t>15:04:45:215</w:t>
            </w:r>
            <w:r w:rsidRPr="007F7AA4">
              <w:rPr>
                <w:rFonts w:eastAsiaTheme="majorEastAsia" w:cs="Times New Roman"/>
              </w:rPr>
              <w:tab/>
              <w:t>SLCE_FDD - URLC_FDD</w:t>
            </w:r>
            <w:r w:rsidRPr="007F7AA4">
              <w:rPr>
                <w:rFonts w:eastAsiaTheme="majorEastAsia" w:cs="Times New Roman"/>
              </w:rPr>
              <w:tab/>
              <w:t>MSG_ID_FDD_CRLC_PS_RATE_INFO_REQ</w:t>
            </w:r>
            <w:r w:rsidRPr="007F7AA4">
              <w:rPr>
                <w:rFonts w:eastAsiaTheme="majorEastAsia" w:cs="Times New Roman"/>
              </w:rPr>
              <w:tab/>
              <w:t>8400</w:t>
            </w:r>
            <w:r w:rsidRPr="007F7AA4">
              <w:rPr>
                <w:rFonts w:eastAsiaTheme="majorEastAsia" w:cs="Times New Roman"/>
              </w:rPr>
              <w:tab/>
              <w:t xml:space="preserve"> </w:t>
            </w:r>
          </w:p>
          <w:p w14:paraId="3A80E1CE" w14:textId="77777777" w:rsidR="00D54EF7" w:rsidRPr="007F7AA4" w:rsidRDefault="00D54EF7" w:rsidP="00D54EF7">
            <w:pPr>
              <w:rPr>
                <w:rFonts w:eastAsiaTheme="majorEastAsia" w:cs="Times New Roman"/>
              </w:rPr>
            </w:pPr>
            <w:r w:rsidRPr="007F7AA4">
              <w:rPr>
                <w:rFonts w:eastAsiaTheme="majorEastAsia" w:cs="Times New Roman"/>
              </w:rPr>
              <w:t>OTA</w:t>
            </w:r>
            <w:r w:rsidRPr="007F7AA4">
              <w:rPr>
                <w:rFonts w:eastAsiaTheme="majorEastAsia" w:cs="Times New Roman"/>
              </w:rPr>
              <w:tab/>
              <w:t>176600</w:t>
            </w:r>
            <w:r w:rsidRPr="007F7AA4">
              <w:rPr>
                <w:rFonts w:eastAsiaTheme="majorEastAsia" w:cs="Times New Roman"/>
              </w:rPr>
              <w:tab/>
              <w:t>335814270</w:t>
            </w:r>
            <w:r w:rsidRPr="007F7AA4">
              <w:rPr>
                <w:rFonts w:eastAsiaTheme="majorEastAsia" w:cs="Times New Roman"/>
              </w:rPr>
              <w:tab/>
              <w:t>15:04:45:415</w:t>
            </w:r>
            <w:r w:rsidRPr="007F7AA4">
              <w:rPr>
                <w:rFonts w:eastAsiaTheme="majorEastAsia" w:cs="Times New Roman"/>
              </w:rPr>
              <w:tab/>
              <w:t>SM</w:t>
            </w:r>
            <w:r w:rsidRPr="007F7AA4">
              <w:rPr>
                <w:rFonts w:eastAsiaTheme="majorEastAsia" w:cs="Times New Roman"/>
              </w:rPr>
              <w:tab/>
              <w:t>[NW-&gt;MS] SM__ACTIVATE_PDP_CONTEXT_ACCEPT</w:t>
            </w:r>
            <w:r w:rsidRPr="007F7AA4">
              <w:rPr>
                <w:rFonts w:eastAsiaTheme="majorEastAsia" w:cs="Times New Roman"/>
              </w:rPr>
              <w:tab/>
              <w:t xml:space="preserve"> </w:t>
            </w:r>
            <w:r w:rsidRPr="007F7AA4">
              <w:rPr>
                <w:rFonts w:eastAsiaTheme="majorEastAsia" w:cs="Times New Roman"/>
              </w:rPr>
              <w:tab/>
              <w:t xml:space="preserve"> </w:t>
            </w:r>
          </w:p>
          <w:p w14:paraId="7D636C61" w14:textId="77777777" w:rsidR="00D54EF7" w:rsidRPr="007F7AA4" w:rsidRDefault="00D54EF7" w:rsidP="00D54EF7">
            <w:pPr>
              <w:rPr>
                <w:rFonts w:eastAsiaTheme="majorEastAsia" w:cs="Times New Roman"/>
              </w:rPr>
            </w:pPr>
            <w:r w:rsidRPr="007F7AA4">
              <w:rPr>
                <w:rFonts w:eastAsiaTheme="majorEastAsia" w:cs="Times New Roman"/>
              </w:rPr>
              <w:lastRenderedPageBreak/>
              <w:t>SYS</w:t>
            </w:r>
            <w:r w:rsidRPr="007F7AA4">
              <w:rPr>
                <w:rFonts w:eastAsiaTheme="majorEastAsia" w:cs="Times New Roman"/>
              </w:rPr>
              <w:tab/>
              <w:t>178737</w:t>
            </w:r>
            <w:r w:rsidRPr="007F7AA4">
              <w:rPr>
                <w:rFonts w:eastAsiaTheme="majorEastAsia" w:cs="Times New Roman"/>
              </w:rPr>
              <w:tab/>
              <w:t>335814417</w:t>
            </w:r>
            <w:r w:rsidRPr="007F7AA4">
              <w:rPr>
                <w:rFonts w:eastAsiaTheme="majorEastAsia" w:cs="Times New Roman"/>
              </w:rPr>
              <w:tab/>
              <w:t>15:04:45:415</w:t>
            </w:r>
            <w:r w:rsidRPr="007F7AA4">
              <w:rPr>
                <w:rFonts w:eastAsiaTheme="majorEastAsia" w:cs="Times New Roman"/>
              </w:rPr>
              <w:tab/>
              <w:t>NIL</w:t>
            </w:r>
            <w:r w:rsidRPr="007F7AA4">
              <w:rPr>
                <w:rFonts w:eastAsiaTheme="majorEastAsia" w:cs="Times New Roman"/>
              </w:rPr>
              <w:tab/>
              <w:t>[AT_TX p58,ch0]+CGEV: ME PDN ACT 2,2</w:t>
            </w:r>
            <w:r w:rsidRPr="007F7AA4">
              <w:rPr>
                <w:rFonts w:eastAsiaTheme="majorEastAsia" w:cs="Times New Roman"/>
              </w:rPr>
              <w:tab/>
              <w:t xml:space="preserve"> </w:t>
            </w:r>
            <w:r w:rsidRPr="007F7AA4">
              <w:rPr>
                <w:rFonts w:eastAsiaTheme="majorEastAsia" w:cs="Times New Roman"/>
              </w:rPr>
              <w:tab/>
              <w:t xml:space="preserve"> </w:t>
            </w:r>
          </w:p>
          <w:p w14:paraId="6A41CF8E" w14:textId="77777777" w:rsidR="00D54EF7" w:rsidRPr="007F7AA4" w:rsidRDefault="00D54EF7" w:rsidP="00D54EF7">
            <w:pPr>
              <w:rPr>
                <w:rFonts w:eastAsiaTheme="majorEastAsia" w:cs="Times New Roman"/>
              </w:rPr>
            </w:pPr>
            <w:r w:rsidRPr="007F7AA4">
              <w:rPr>
                <w:rFonts w:eastAsiaTheme="majorEastAsia" w:cs="Times New Roman"/>
              </w:rPr>
              <w:t>SYS</w:t>
            </w:r>
            <w:r w:rsidRPr="007F7AA4">
              <w:rPr>
                <w:rFonts w:eastAsiaTheme="majorEastAsia" w:cs="Times New Roman"/>
              </w:rPr>
              <w:tab/>
              <w:t>178760</w:t>
            </w:r>
            <w:r w:rsidRPr="007F7AA4">
              <w:rPr>
                <w:rFonts w:eastAsiaTheme="majorEastAsia" w:cs="Times New Roman"/>
              </w:rPr>
              <w:tab/>
              <w:t>335814418</w:t>
            </w:r>
            <w:r w:rsidRPr="007F7AA4">
              <w:rPr>
                <w:rFonts w:eastAsiaTheme="majorEastAsia" w:cs="Times New Roman"/>
              </w:rPr>
              <w:tab/>
              <w:t>15:04:45:415</w:t>
            </w:r>
            <w:r w:rsidRPr="007F7AA4">
              <w:rPr>
                <w:rFonts w:eastAsiaTheme="majorEastAsia" w:cs="Times New Roman"/>
              </w:rPr>
              <w:tab/>
              <w:t>NIL</w:t>
            </w:r>
            <w:r w:rsidRPr="007F7AA4">
              <w:rPr>
                <w:rFonts w:eastAsiaTheme="majorEastAsia" w:cs="Times New Roman"/>
              </w:rPr>
              <w:tab/>
              <w:t>[AT_TX p58,ch0]OK</w:t>
            </w:r>
            <w:r w:rsidRPr="007F7AA4">
              <w:rPr>
                <w:rFonts w:eastAsiaTheme="majorEastAsia" w:cs="Times New Roman"/>
              </w:rPr>
              <w:tab/>
              <w:t xml:space="preserve"> </w:t>
            </w:r>
            <w:r w:rsidRPr="007F7AA4">
              <w:rPr>
                <w:rFonts w:eastAsiaTheme="majorEastAsia" w:cs="Times New Roman"/>
              </w:rPr>
              <w:tab/>
              <w:t xml:space="preserve"> </w:t>
            </w:r>
          </w:p>
          <w:p w14:paraId="79C46069" w14:textId="77777777" w:rsidR="00D54EF7" w:rsidRPr="007F7AA4" w:rsidRDefault="00D54EF7" w:rsidP="00D54EF7">
            <w:pPr>
              <w:rPr>
                <w:rFonts w:eastAsiaTheme="majorEastAsia" w:cs="Times New Roman"/>
              </w:rPr>
            </w:pPr>
            <w:r w:rsidRPr="007F7AA4">
              <w:rPr>
                <w:rFonts w:eastAsiaTheme="majorEastAsia" w:cs="Times New Roman"/>
              </w:rPr>
              <w:t>OTA</w:t>
            </w:r>
            <w:r w:rsidRPr="007F7AA4">
              <w:rPr>
                <w:rFonts w:eastAsiaTheme="majorEastAsia" w:cs="Times New Roman"/>
              </w:rPr>
              <w:tab/>
              <w:t>357963</w:t>
            </w:r>
            <w:r w:rsidRPr="007F7AA4">
              <w:rPr>
                <w:rFonts w:eastAsiaTheme="majorEastAsia" w:cs="Times New Roman"/>
              </w:rPr>
              <w:tab/>
              <w:t>336378423</w:t>
            </w:r>
            <w:r w:rsidRPr="007F7AA4">
              <w:rPr>
                <w:rFonts w:eastAsiaTheme="majorEastAsia" w:cs="Times New Roman"/>
              </w:rPr>
              <w:tab/>
              <w:t>15:05:21:615</w:t>
            </w:r>
            <w:r w:rsidRPr="007F7AA4">
              <w:rPr>
                <w:rFonts w:eastAsiaTheme="majorEastAsia" w:cs="Times New Roman"/>
              </w:rPr>
              <w:tab/>
              <w:t>CC</w:t>
            </w:r>
            <w:r w:rsidRPr="007F7AA4">
              <w:rPr>
                <w:rFonts w:eastAsiaTheme="majorEastAsia" w:cs="Times New Roman"/>
              </w:rPr>
              <w:tab/>
              <w:t>[MS-&gt;NW] CC__DISCONNECT</w:t>
            </w:r>
            <w:r w:rsidRPr="007F7AA4">
              <w:rPr>
                <w:rFonts w:eastAsiaTheme="majorEastAsia" w:cs="Times New Roman"/>
              </w:rPr>
              <w:tab/>
              <w:t xml:space="preserve"> </w:t>
            </w:r>
            <w:r w:rsidRPr="007F7AA4">
              <w:rPr>
                <w:rFonts w:eastAsiaTheme="majorEastAsia" w:cs="Times New Roman"/>
              </w:rPr>
              <w:tab/>
              <w:t xml:space="preserve"> </w:t>
            </w:r>
          </w:p>
          <w:p w14:paraId="7DB39693" w14:textId="77777777" w:rsidR="00D54EF7" w:rsidRPr="007F7AA4" w:rsidRDefault="00D54EF7" w:rsidP="00D54EF7">
            <w:pPr>
              <w:rPr>
                <w:rFonts w:eastAsiaTheme="majorEastAsia" w:cs="Times New Roman"/>
              </w:rPr>
            </w:pPr>
            <w:r w:rsidRPr="007F7AA4">
              <w:rPr>
                <w:rFonts w:eastAsiaTheme="majorEastAsia" w:cs="Times New Roman"/>
              </w:rPr>
              <w:t>OTA</w:t>
            </w:r>
            <w:r w:rsidRPr="007F7AA4">
              <w:rPr>
                <w:rFonts w:eastAsiaTheme="majorEastAsia" w:cs="Times New Roman"/>
              </w:rPr>
              <w:tab/>
              <w:t>358901</w:t>
            </w:r>
            <w:r w:rsidRPr="007F7AA4">
              <w:rPr>
                <w:rFonts w:eastAsiaTheme="majorEastAsia" w:cs="Times New Roman"/>
              </w:rPr>
              <w:tab/>
              <w:t>336381147</w:t>
            </w:r>
            <w:r w:rsidRPr="007F7AA4">
              <w:rPr>
                <w:rFonts w:eastAsiaTheme="majorEastAsia" w:cs="Times New Roman"/>
              </w:rPr>
              <w:tab/>
              <w:t>15:05:21:815</w:t>
            </w:r>
            <w:r w:rsidRPr="007F7AA4">
              <w:rPr>
                <w:rFonts w:eastAsiaTheme="majorEastAsia" w:cs="Times New Roman"/>
              </w:rPr>
              <w:tab/>
              <w:t>CC</w:t>
            </w:r>
            <w:r w:rsidRPr="007F7AA4">
              <w:rPr>
                <w:rFonts w:eastAsiaTheme="majorEastAsia" w:cs="Times New Roman"/>
              </w:rPr>
              <w:tab/>
              <w:t>[NW-&gt;MS] CC__RELEASE</w:t>
            </w:r>
            <w:r w:rsidRPr="007F7AA4">
              <w:rPr>
                <w:rFonts w:eastAsiaTheme="majorEastAsia" w:cs="Times New Roman"/>
              </w:rPr>
              <w:tab/>
              <w:t xml:space="preserve"> </w:t>
            </w:r>
            <w:r w:rsidRPr="007F7AA4">
              <w:rPr>
                <w:rFonts w:eastAsiaTheme="majorEastAsia" w:cs="Times New Roman"/>
              </w:rPr>
              <w:tab/>
              <w:t xml:space="preserve"> </w:t>
            </w:r>
          </w:p>
          <w:p w14:paraId="6DA47E1C" w14:textId="77777777" w:rsidR="00D54EF7" w:rsidRPr="007F7AA4" w:rsidRDefault="00D54EF7" w:rsidP="00D54EF7">
            <w:pPr>
              <w:rPr>
                <w:rFonts w:eastAsiaTheme="majorEastAsia" w:cs="Times New Roman"/>
              </w:rPr>
            </w:pPr>
            <w:r w:rsidRPr="007F7AA4">
              <w:rPr>
                <w:rFonts w:eastAsiaTheme="majorEastAsia" w:cs="Times New Roman"/>
              </w:rPr>
              <w:t>OTA</w:t>
            </w:r>
            <w:r w:rsidRPr="007F7AA4">
              <w:rPr>
                <w:rFonts w:eastAsiaTheme="majorEastAsia" w:cs="Times New Roman"/>
              </w:rPr>
              <w:tab/>
              <w:t>358909</w:t>
            </w:r>
            <w:r w:rsidRPr="007F7AA4">
              <w:rPr>
                <w:rFonts w:eastAsiaTheme="majorEastAsia" w:cs="Times New Roman"/>
              </w:rPr>
              <w:tab/>
              <w:t>336381147</w:t>
            </w:r>
            <w:r w:rsidRPr="007F7AA4">
              <w:rPr>
                <w:rFonts w:eastAsiaTheme="majorEastAsia" w:cs="Times New Roman"/>
              </w:rPr>
              <w:tab/>
              <w:t>15:05:21:815</w:t>
            </w:r>
            <w:r w:rsidRPr="007F7AA4">
              <w:rPr>
                <w:rFonts w:eastAsiaTheme="majorEastAsia" w:cs="Times New Roman"/>
              </w:rPr>
              <w:tab/>
              <w:t>CC</w:t>
            </w:r>
            <w:r w:rsidRPr="007F7AA4">
              <w:rPr>
                <w:rFonts w:eastAsiaTheme="majorEastAsia" w:cs="Times New Roman"/>
              </w:rPr>
              <w:tab/>
              <w:t>[MS-&gt;NW] CC__RELEASE_COMPLETE</w:t>
            </w:r>
            <w:r w:rsidRPr="007F7AA4">
              <w:rPr>
                <w:rFonts w:eastAsiaTheme="majorEastAsia" w:cs="Times New Roman"/>
              </w:rPr>
              <w:tab/>
              <w:t xml:space="preserve"> </w:t>
            </w:r>
            <w:r w:rsidRPr="007F7AA4">
              <w:rPr>
                <w:rFonts w:eastAsiaTheme="majorEastAsia" w:cs="Times New Roman"/>
              </w:rPr>
              <w:tab/>
              <w:t xml:space="preserve"> </w:t>
            </w:r>
          </w:p>
          <w:p w14:paraId="4D02D991" w14:textId="5A86E9FD" w:rsidR="00D54EF7" w:rsidRPr="007F7AA4" w:rsidRDefault="00D54EF7" w:rsidP="00D54EF7">
            <w:pPr>
              <w:rPr>
                <w:rFonts w:eastAsiaTheme="majorEastAsia" w:cs="Times New Roman"/>
              </w:rPr>
            </w:pPr>
            <w:r w:rsidRPr="007F7AA4">
              <w:rPr>
                <w:rFonts w:eastAsiaTheme="majorEastAsia" w:cs="Times New Roman"/>
                <w:highlight w:val="yellow"/>
              </w:rPr>
              <w:t>PS</w:t>
            </w:r>
            <w:r w:rsidRPr="007F7AA4">
              <w:rPr>
                <w:rFonts w:eastAsiaTheme="majorEastAsia" w:cs="Times New Roman"/>
                <w:highlight w:val="yellow"/>
              </w:rPr>
              <w:tab/>
              <w:t>368542</w:t>
            </w:r>
            <w:r w:rsidRPr="007F7AA4">
              <w:rPr>
                <w:rFonts w:eastAsiaTheme="majorEastAsia" w:cs="Times New Roman"/>
                <w:highlight w:val="yellow"/>
              </w:rPr>
              <w:tab/>
              <w:t>336412414</w:t>
            </w:r>
            <w:r w:rsidRPr="007F7AA4">
              <w:rPr>
                <w:rFonts w:eastAsiaTheme="majorEastAsia" w:cs="Times New Roman"/>
                <w:highlight w:val="yellow"/>
              </w:rPr>
              <w:tab/>
              <w:t>15:05:23:816</w:t>
            </w:r>
            <w:r w:rsidRPr="007F7AA4">
              <w:rPr>
                <w:rFonts w:eastAsiaTheme="majorEastAsia" w:cs="Times New Roman"/>
                <w:highlight w:val="yellow"/>
              </w:rPr>
              <w:tab/>
              <w:t>RRCE_FDD</w:t>
            </w:r>
            <w:r w:rsidRPr="007F7AA4">
              <w:rPr>
                <w:rFonts w:eastAsiaTheme="majorEastAsia" w:cs="Times New Roman"/>
                <w:highlight w:val="yellow"/>
              </w:rPr>
              <w:tab/>
              <w:t>HSDPA reception starts.</w:t>
            </w:r>
            <w:r w:rsidRPr="007F7AA4">
              <w:rPr>
                <w:rFonts w:eastAsiaTheme="majorEastAsia" w:cs="Times New Roman"/>
              </w:rPr>
              <w:tab/>
              <w:t xml:space="preserve"> </w:t>
            </w:r>
            <w:r w:rsidRPr="007F7AA4">
              <w:rPr>
                <w:rFonts w:eastAsiaTheme="majorEastAsia" w:cs="Times New Roman"/>
              </w:rPr>
              <w:tab/>
            </w:r>
          </w:p>
        </w:tc>
      </w:tr>
    </w:tbl>
    <w:p w14:paraId="542172F1" w14:textId="77777777" w:rsidR="00D54EF7" w:rsidRPr="007F7AA4" w:rsidRDefault="00D54EF7" w:rsidP="00D54EF7">
      <w:pPr>
        <w:rPr>
          <w:rFonts w:eastAsiaTheme="majorEastAsia" w:cs="Times New Roman"/>
        </w:rPr>
      </w:pPr>
    </w:p>
    <w:p w14:paraId="54077630" w14:textId="322EA92C" w:rsidR="00666AC4" w:rsidRPr="007F7AA4" w:rsidRDefault="00077C35" w:rsidP="00666AC4">
      <w:pPr>
        <w:pStyle w:val="1"/>
        <w:spacing w:before="156" w:after="156"/>
        <w:rPr>
          <w:rFonts w:eastAsiaTheme="majorEastAsia" w:cs="Times New Roman"/>
        </w:rPr>
      </w:pPr>
      <w:bookmarkStart w:id="305" w:name="_Toc87714850"/>
      <w:r w:rsidRPr="007F7AA4">
        <w:rPr>
          <w:rFonts w:eastAsiaTheme="majorEastAsia" w:cs="Times New Roman"/>
        </w:rPr>
        <w:t xml:space="preserve">MTK </w:t>
      </w:r>
      <w:r w:rsidR="00666AC4" w:rsidRPr="007F7AA4">
        <w:rPr>
          <w:rFonts w:eastAsiaTheme="majorEastAsia" w:cs="Times New Roman"/>
        </w:rPr>
        <w:t>AT</w:t>
      </w:r>
      <w:r w:rsidR="00666AC4" w:rsidRPr="007F7AA4">
        <w:rPr>
          <w:rFonts w:eastAsiaTheme="majorEastAsia" w:cs="Times New Roman"/>
        </w:rPr>
        <w:t>命令</w:t>
      </w:r>
      <w:bookmarkEnd w:id="305"/>
    </w:p>
    <w:p w14:paraId="4DEC61BA" w14:textId="7D96C04A" w:rsidR="00666AC4" w:rsidRPr="007F7AA4" w:rsidRDefault="00666AC4" w:rsidP="00666AC4">
      <w:pPr>
        <w:rPr>
          <w:rFonts w:eastAsiaTheme="majorEastAsia" w:cs="Times New Roman"/>
        </w:rPr>
      </w:pPr>
      <w:r w:rsidRPr="007F7AA4">
        <w:rPr>
          <w:rFonts w:eastAsiaTheme="majorEastAsia" w:cs="Times New Roman"/>
        </w:rPr>
        <w:t>参考文档：</w:t>
      </w:r>
      <w:r w:rsidRPr="007F7AA4">
        <w:rPr>
          <w:rFonts w:eastAsiaTheme="majorEastAsia" w:cs="Times New Roman"/>
        </w:rPr>
        <w:t>TS 27.007</w:t>
      </w:r>
    </w:p>
    <w:p w14:paraId="1B5BE0FA" w14:textId="76243D19" w:rsidR="00C140AB" w:rsidRPr="007F7AA4" w:rsidRDefault="00C140AB" w:rsidP="00666AC4">
      <w:pPr>
        <w:rPr>
          <w:rFonts w:eastAsiaTheme="majorEastAsia" w:cs="Times New Roman"/>
        </w:rPr>
      </w:pPr>
      <w:r w:rsidRPr="007F7AA4">
        <w:rPr>
          <w:rFonts w:eastAsiaTheme="majorEastAsia" w:cs="Times New Roman"/>
        </w:rPr>
        <w:t>《</w:t>
      </w:r>
      <w:r w:rsidRPr="007F7AA4">
        <w:rPr>
          <w:rFonts w:eastAsiaTheme="majorEastAsia" w:cs="Times New Roman"/>
        </w:rPr>
        <w:t>CS6001-DAM1A-UMD-V2.1EN_Modem_SW_Feature_AT_Cmd_Description.pdf</w:t>
      </w:r>
      <w:r w:rsidRPr="007F7AA4">
        <w:rPr>
          <w:rFonts w:eastAsiaTheme="majorEastAsia" w:cs="Times New Roman"/>
        </w:rPr>
        <w:t>》</w:t>
      </w:r>
    </w:p>
    <w:p w14:paraId="426A6A9F" w14:textId="77777777" w:rsidR="00E24A0E" w:rsidRPr="007F7AA4" w:rsidRDefault="00E24A0E" w:rsidP="00E24A0E">
      <w:pPr>
        <w:pStyle w:val="2"/>
        <w:spacing w:before="156" w:after="156"/>
        <w:rPr>
          <w:rFonts w:cs="Times New Roman"/>
        </w:rPr>
      </w:pPr>
      <w:bookmarkStart w:id="306" w:name="_Toc87714851"/>
      <w:r w:rsidRPr="007F7AA4">
        <w:rPr>
          <w:rFonts w:cs="Times New Roman"/>
        </w:rPr>
        <w:t>驻网相关命令</w:t>
      </w:r>
      <w:bookmarkEnd w:id="306"/>
    </w:p>
    <w:p w14:paraId="078920C5" w14:textId="77777777" w:rsidR="0070630A" w:rsidRPr="007F7AA4" w:rsidRDefault="00E24A0E" w:rsidP="00E24A0E">
      <w:pPr>
        <w:pStyle w:val="3"/>
        <w:spacing w:before="156" w:after="156"/>
        <w:rPr>
          <w:rFonts w:eastAsiaTheme="majorEastAsia" w:cs="Times New Roman"/>
        </w:rPr>
      </w:pPr>
      <w:bookmarkStart w:id="307" w:name="_Toc87714852"/>
      <w:r w:rsidRPr="007F7AA4">
        <w:rPr>
          <w:rFonts w:eastAsiaTheme="majorEastAsia" w:cs="Times New Roman"/>
        </w:rPr>
        <w:t>AT+ERAT</w:t>
      </w:r>
      <w:r w:rsidR="00A57B0F" w:rsidRPr="007F7AA4">
        <w:rPr>
          <w:rFonts w:eastAsiaTheme="majorEastAsia" w:cs="Times New Roman"/>
        </w:rPr>
        <w:t xml:space="preserve"> </w:t>
      </w:r>
      <w:r w:rsidR="00A57B0F" w:rsidRPr="007F7AA4">
        <w:rPr>
          <w:rFonts w:eastAsiaTheme="majorEastAsia" w:cs="Times New Roman"/>
        </w:rPr>
        <w:t>驻网模式切换命令</w:t>
      </w:r>
      <w:bookmarkEnd w:id="307"/>
    </w:p>
    <w:p w14:paraId="32BAD23A" w14:textId="77777777" w:rsidR="00022F8E" w:rsidRPr="007F7AA4" w:rsidRDefault="00022F8E" w:rsidP="00022F8E">
      <w:pPr>
        <w:pStyle w:val="4"/>
        <w:spacing w:before="156" w:after="156"/>
        <w:rPr>
          <w:rFonts w:cs="Times New Roman"/>
        </w:rPr>
      </w:pPr>
      <w:r w:rsidRPr="007F7AA4">
        <w:rPr>
          <w:rFonts w:cs="Times New Roman"/>
        </w:rPr>
        <w:t>Description</w:t>
      </w:r>
    </w:p>
    <w:p w14:paraId="441FB870" w14:textId="77777777" w:rsidR="00E24A0E" w:rsidRPr="007F7AA4" w:rsidRDefault="00E24A0E" w:rsidP="00E24A0E">
      <w:pPr>
        <w:rPr>
          <w:rFonts w:eastAsiaTheme="majorEastAsia" w:cs="Times New Roman"/>
        </w:rPr>
      </w:pPr>
      <w:r w:rsidRPr="007F7AA4">
        <w:rPr>
          <w:rFonts w:eastAsiaTheme="majorEastAsia" w:cs="Times New Roman"/>
        </w:rPr>
        <w:t>AT+ERAT</w:t>
      </w:r>
      <w:r w:rsidRPr="007F7AA4">
        <w:rPr>
          <w:rFonts w:eastAsiaTheme="majorEastAsia" w:cs="Times New Roman"/>
        </w:rPr>
        <w:t>命令为</w:t>
      </w:r>
      <w:r w:rsidRPr="007F7AA4">
        <w:rPr>
          <w:rFonts w:eastAsiaTheme="majorEastAsia" w:cs="Times New Roman"/>
        </w:rPr>
        <w:t>MTK</w:t>
      </w:r>
      <w:r w:rsidRPr="007F7AA4">
        <w:rPr>
          <w:rFonts w:eastAsiaTheme="majorEastAsia" w:cs="Times New Roman"/>
        </w:rPr>
        <w:t>内部私有命令，用于获取当前</w:t>
      </w:r>
      <w:r w:rsidRPr="007F7AA4">
        <w:rPr>
          <w:rFonts w:eastAsiaTheme="majorEastAsia" w:cs="Times New Roman"/>
        </w:rPr>
        <w:t>RAT</w:t>
      </w:r>
      <w:r w:rsidRPr="007F7AA4">
        <w:rPr>
          <w:rFonts w:eastAsiaTheme="majorEastAsia" w:cs="Times New Roman"/>
        </w:rPr>
        <w:t>模式和</w:t>
      </w:r>
      <w:r w:rsidRPr="007F7AA4">
        <w:rPr>
          <w:rFonts w:eastAsiaTheme="majorEastAsia" w:cs="Times New Roman"/>
        </w:rPr>
        <w:t>GSPRS/EDGE</w:t>
      </w:r>
      <w:r w:rsidRPr="007F7AA4">
        <w:rPr>
          <w:rFonts w:eastAsiaTheme="majorEastAsia" w:cs="Times New Roman"/>
        </w:rPr>
        <w:t>的状态，或者设置</w:t>
      </w:r>
      <w:r w:rsidRPr="007F7AA4">
        <w:rPr>
          <w:rFonts w:eastAsiaTheme="majorEastAsia" w:cs="Times New Roman"/>
        </w:rPr>
        <w:t>MS</w:t>
      </w:r>
      <w:r w:rsidRPr="007F7AA4">
        <w:rPr>
          <w:rFonts w:eastAsiaTheme="majorEastAsia" w:cs="Times New Roman"/>
        </w:rPr>
        <w:t>的</w:t>
      </w:r>
      <w:r w:rsidRPr="007F7AA4">
        <w:rPr>
          <w:rFonts w:eastAsiaTheme="majorEastAsia" w:cs="Times New Roman"/>
        </w:rPr>
        <w:t>RAT</w:t>
      </w:r>
      <w:r w:rsidRPr="007F7AA4">
        <w:rPr>
          <w:rFonts w:eastAsiaTheme="majorEastAsia" w:cs="Times New Roman"/>
        </w:rPr>
        <w:t>模式。</w:t>
      </w:r>
    </w:p>
    <w:p w14:paraId="0FF37177" w14:textId="77777777" w:rsidR="00E24A0E" w:rsidRPr="007F7AA4" w:rsidRDefault="002273D7" w:rsidP="002273D7">
      <w:pPr>
        <w:pStyle w:val="4"/>
        <w:spacing w:before="156" w:after="156"/>
        <w:rPr>
          <w:rFonts w:cs="Times New Roman"/>
        </w:rPr>
      </w:pPr>
      <w:r w:rsidRPr="007F7AA4">
        <w:rPr>
          <w:rFonts w:cs="Times New Roman"/>
        </w:rPr>
        <w:t>Format</w:t>
      </w:r>
    </w:p>
    <w:tbl>
      <w:tblPr>
        <w:tblStyle w:val="a7"/>
        <w:tblW w:w="0" w:type="auto"/>
        <w:tblLook w:val="04A0" w:firstRow="1" w:lastRow="0" w:firstColumn="1" w:lastColumn="0" w:noHBand="0" w:noVBand="1"/>
      </w:tblPr>
      <w:tblGrid>
        <w:gridCol w:w="4361"/>
        <w:gridCol w:w="5386"/>
        <w:gridCol w:w="3707"/>
      </w:tblGrid>
      <w:tr w:rsidR="00483D26" w:rsidRPr="007F7AA4" w14:paraId="36C1DC44" w14:textId="77777777" w:rsidTr="005E0C65">
        <w:tc>
          <w:tcPr>
            <w:tcW w:w="4361" w:type="dxa"/>
          </w:tcPr>
          <w:p w14:paraId="09548E5E" w14:textId="77777777" w:rsidR="00483D26" w:rsidRPr="007F7AA4" w:rsidRDefault="00483D26" w:rsidP="00E24A0E">
            <w:pPr>
              <w:rPr>
                <w:rFonts w:eastAsiaTheme="majorEastAsia" w:cs="Times New Roman"/>
              </w:rPr>
            </w:pPr>
            <w:r w:rsidRPr="007F7AA4">
              <w:rPr>
                <w:rFonts w:eastAsiaTheme="majorEastAsia" w:cs="Times New Roman"/>
              </w:rPr>
              <w:t>Command</w:t>
            </w:r>
          </w:p>
        </w:tc>
        <w:tc>
          <w:tcPr>
            <w:tcW w:w="5386" w:type="dxa"/>
          </w:tcPr>
          <w:p w14:paraId="0BE65F1A" w14:textId="77777777" w:rsidR="00483D26" w:rsidRPr="007F7AA4" w:rsidRDefault="00483D26" w:rsidP="00E24A0E">
            <w:pPr>
              <w:rPr>
                <w:rFonts w:eastAsiaTheme="majorEastAsia" w:cs="Times New Roman"/>
              </w:rPr>
            </w:pPr>
            <w:r w:rsidRPr="007F7AA4">
              <w:rPr>
                <w:rFonts w:eastAsiaTheme="majorEastAsia" w:cs="Times New Roman"/>
              </w:rPr>
              <w:t>Possible Response(s)</w:t>
            </w:r>
          </w:p>
        </w:tc>
        <w:tc>
          <w:tcPr>
            <w:tcW w:w="3707" w:type="dxa"/>
          </w:tcPr>
          <w:p w14:paraId="1FDB2FB4" w14:textId="77777777" w:rsidR="00483D26" w:rsidRPr="007F7AA4" w:rsidRDefault="00483D26" w:rsidP="00E24A0E">
            <w:pPr>
              <w:rPr>
                <w:rFonts w:eastAsiaTheme="majorEastAsia" w:cs="Times New Roman"/>
              </w:rPr>
            </w:pPr>
            <w:r w:rsidRPr="007F7AA4">
              <w:rPr>
                <w:rFonts w:eastAsiaTheme="majorEastAsia" w:cs="Times New Roman"/>
              </w:rPr>
              <w:t>作用</w:t>
            </w:r>
          </w:p>
        </w:tc>
      </w:tr>
      <w:tr w:rsidR="00483D26" w:rsidRPr="007F7AA4" w14:paraId="53931DCA" w14:textId="77777777" w:rsidTr="005E0C65">
        <w:tc>
          <w:tcPr>
            <w:tcW w:w="4361" w:type="dxa"/>
          </w:tcPr>
          <w:p w14:paraId="462BE84E" w14:textId="77777777" w:rsidR="00483D26" w:rsidRPr="007F7AA4" w:rsidRDefault="00483D26" w:rsidP="00E24A0E">
            <w:pPr>
              <w:rPr>
                <w:rFonts w:eastAsiaTheme="majorEastAsia" w:cs="Times New Roman"/>
              </w:rPr>
            </w:pPr>
            <w:r w:rsidRPr="007F7AA4">
              <w:rPr>
                <w:rFonts w:eastAsiaTheme="majorEastAsia" w:cs="Times New Roman"/>
              </w:rPr>
              <w:t>+ERAT?</w:t>
            </w:r>
          </w:p>
        </w:tc>
        <w:tc>
          <w:tcPr>
            <w:tcW w:w="5386" w:type="dxa"/>
          </w:tcPr>
          <w:p w14:paraId="1D7BDCBE" w14:textId="77777777" w:rsidR="00483D26" w:rsidRPr="007F7AA4" w:rsidRDefault="00483D26" w:rsidP="00E24A0E">
            <w:pPr>
              <w:rPr>
                <w:rFonts w:eastAsiaTheme="majorEastAsia" w:cs="Times New Roman"/>
              </w:rPr>
            </w:pPr>
            <w:r w:rsidRPr="007F7AA4">
              <w:rPr>
                <w:rFonts w:eastAsiaTheme="majorEastAsia" w:cs="Times New Roman"/>
              </w:rPr>
              <w:t>+ERAT:&lt;</w:t>
            </w:r>
            <w:r w:rsidRPr="007F7AA4">
              <w:rPr>
                <w:rFonts w:eastAsiaTheme="majorEastAsia" w:cs="Times New Roman"/>
                <w:highlight w:val="yellow"/>
              </w:rPr>
              <w:t>Act</w:t>
            </w:r>
            <w:r w:rsidRPr="007F7AA4">
              <w:rPr>
                <w:rFonts w:eastAsiaTheme="majorEastAsia" w:cs="Times New Roman"/>
              </w:rPr>
              <w:t>&gt;,&lt;GPRS status&gt;,&lt;RAT mode&gt;,&lt;pref_rat&gt;</w:t>
            </w:r>
          </w:p>
        </w:tc>
        <w:tc>
          <w:tcPr>
            <w:tcW w:w="3707" w:type="dxa"/>
          </w:tcPr>
          <w:p w14:paraId="33D027C9" w14:textId="77777777" w:rsidR="00483D26" w:rsidRPr="007F7AA4" w:rsidRDefault="00483D26" w:rsidP="00E24A0E">
            <w:pPr>
              <w:rPr>
                <w:rFonts w:eastAsiaTheme="majorEastAsia" w:cs="Times New Roman"/>
              </w:rPr>
            </w:pPr>
            <w:r w:rsidRPr="007F7AA4">
              <w:rPr>
                <w:rFonts w:eastAsiaTheme="majorEastAsia" w:cs="Times New Roman"/>
              </w:rPr>
              <w:t>查询当前的</w:t>
            </w:r>
            <w:r w:rsidR="009C4C58" w:rsidRPr="007F7AA4">
              <w:rPr>
                <w:rFonts w:eastAsiaTheme="majorEastAsia" w:cs="Times New Roman"/>
              </w:rPr>
              <w:t>工作</w:t>
            </w:r>
            <w:r w:rsidRPr="007F7AA4">
              <w:rPr>
                <w:rFonts w:eastAsiaTheme="majorEastAsia" w:cs="Times New Roman"/>
              </w:rPr>
              <w:t>模式，</w:t>
            </w:r>
            <w:r w:rsidRPr="007F7AA4">
              <w:rPr>
                <w:rFonts w:eastAsiaTheme="majorEastAsia" w:cs="Times New Roman"/>
              </w:rPr>
              <w:t>GPRS</w:t>
            </w:r>
            <w:r w:rsidRPr="007F7AA4">
              <w:rPr>
                <w:rFonts w:eastAsiaTheme="majorEastAsia" w:cs="Times New Roman"/>
              </w:rPr>
              <w:t>状态和优先使用的</w:t>
            </w:r>
            <w:r w:rsidRPr="007F7AA4">
              <w:rPr>
                <w:rFonts w:eastAsiaTheme="majorEastAsia" w:cs="Times New Roman"/>
              </w:rPr>
              <w:t>RAT</w:t>
            </w:r>
            <w:r w:rsidRPr="007F7AA4">
              <w:rPr>
                <w:rFonts w:eastAsiaTheme="majorEastAsia" w:cs="Times New Roman"/>
              </w:rPr>
              <w:t>模式</w:t>
            </w:r>
            <w:r w:rsidR="005E0C65" w:rsidRPr="007F7AA4">
              <w:rPr>
                <w:rFonts w:eastAsiaTheme="majorEastAsia" w:cs="Times New Roman"/>
              </w:rPr>
              <w:t>。查询命令不常用。</w:t>
            </w:r>
          </w:p>
        </w:tc>
      </w:tr>
      <w:tr w:rsidR="00483D26" w:rsidRPr="007F7AA4" w14:paraId="7F7DF46A" w14:textId="77777777" w:rsidTr="005E0C65">
        <w:tc>
          <w:tcPr>
            <w:tcW w:w="4361" w:type="dxa"/>
          </w:tcPr>
          <w:p w14:paraId="4DEAAB12" w14:textId="77777777" w:rsidR="00483D26" w:rsidRPr="007F7AA4" w:rsidRDefault="005E0C65" w:rsidP="00E24A0E">
            <w:pPr>
              <w:rPr>
                <w:rFonts w:eastAsiaTheme="majorEastAsia" w:cs="Times New Roman"/>
              </w:rPr>
            </w:pPr>
            <w:r w:rsidRPr="007F7AA4">
              <w:rPr>
                <w:rFonts w:eastAsiaTheme="majorEastAsia" w:cs="Times New Roman"/>
              </w:rPr>
              <w:t>+ERAT=&lt;RAT mode&gt;[,&lt;prefer_rat&gt;[,&lt;lock&gt;]]</w:t>
            </w:r>
          </w:p>
        </w:tc>
        <w:tc>
          <w:tcPr>
            <w:tcW w:w="5386" w:type="dxa"/>
          </w:tcPr>
          <w:p w14:paraId="3EB19F77" w14:textId="77777777" w:rsidR="00483D26" w:rsidRPr="007F7AA4" w:rsidRDefault="005E0C65" w:rsidP="00E24A0E">
            <w:pPr>
              <w:rPr>
                <w:rFonts w:eastAsiaTheme="majorEastAsia" w:cs="Times New Roman"/>
              </w:rPr>
            </w:pPr>
            <w:r w:rsidRPr="007F7AA4">
              <w:rPr>
                <w:rFonts w:eastAsiaTheme="majorEastAsia" w:cs="Times New Roman"/>
              </w:rPr>
              <w:t>OK/ERROR</w:t>
            </w:r>
          </w:p>
        </w:tc>
        <w:tc>
          <w:tcPr>
            <w:tcW w:w="3707" w:type="dxa"/>
          </w:tcPr>
          <w:p w14:paraId="3F3F6E79" w14:textId="77777777" w:rsidR="00483D26" w:rsidRPr="007F7AA4" w:rsidRDefault="005E0C65" w:rsidP="00E24A0E">
            <w:pPr>
              <w:rPr>
                <w:rFonts w:eastAsiaTheme="majorEastAsia" w:cs="Times New Roman"/>
              </w:rPr>
            </w:pPr>
            <w:r w:rsidRPr="007F7AA4">
              <w:rPr>
                <w:rFonts w:eastAsiaTheme="majorEastAsia" w:cs="Times New Roman"/>
              </w:rPr>
              <w:t>用于设置</w:t>
            </w:r>
            <w:r w:rsidR="009C4C58" w:rsidRPr="007F7AA4">
              <w:rPr>
                <w:rFonts w:eastAsiaTheme="majorEastAsia" w:cs="Times New Roman"/>
              </w:rPr>
              <w:t>MS</w:t>
            </w:r>
            <w:r w:rsidR="009C4C58" w:rsidRPr="007F7AA4">
              <w:rPr>
                <w:rFonts w:eastAsiaTheme="majorEastAsia" w:cs="Times New Roman"/>
              </w:rPr>
              <w:t>工作模式和</w:t>
            </w:r>
            <w:r w:rsidR="000C0982" w:rsidRPr="007F7AA4">
              <w:rPr>
                <w:rFonts w:eastAsiaTheme="majorEastAsia" w:cs="Times New Roman"/>
              </w:rPr>
              <w:t>优先驻留的</w:t>
            </w:r>
            <w:r w:rsidR="000C0982" w:rsidRPr="007F7AA4">
              <w:rPr>
                <w:rFonts w:eastAsiaTheme="majorEastAsia" w:cs="Times New Roman"/>
              </w:rPr>
              <w:t>RAT</w:t>
            </w:r>
          </w:p>
        </w:tc>
      </w:tr>
    </w:tbl>
    <w:p w14:paraId="1E168C42" w14:textId="77777777" w:rsidR="00022F8E" w:rsidRPr="007F7AA4" w:rsidRDefault="00022F8E" w:rsidP="00577366">
      <w:pPr>
        <w:pStyle w:val="4"/>
        <w:spacing w:before="156" w:after="156"/>
        <w:rPr>
          <w:rFonts w:cs="Times New Roman"/>
        </w:rPr>
      </w:pPr>
      <w:r w:rsidRPr="007F7AA4">
        <w:rPr>
          <w:rFonts w:cs="Times New Roman"/>
        </w:rPr>
        <w:t>Field</w:t>
      </w:r>
    </w:p>
    <w:p w14:paraId="620F7C4B" w14:textId="77777777" w:rsidR="00577366" w:rsidRPr="007F7AA4" w:rsidRDefault="00577366" w:rsidP="00577366">
      <w:pPr>
        <w:rPr>
          <w:rFonts w:eastAsiaTheme="majorEastAsia" w:cs="Times New Roman"/>
        </w:rPr>
      </w:pPr>
      <w:r w:rsidRPr="007F7AA4">
        <w:rPr>
          <w:rFonts w:eastAsiaTheme="majorEastAsia" w:cs="Times New Roman"/>
        </w:rPr>
        <w:t>各个参数的含义</w:t>
      </w:r>
    </w:p>
    <w:p w14:paraId="07202B8E" w14:textId="77777777" w:rsidR="00022F8E" w:rsidRPr="007F7AA4" w:rsidRDefault="00022F8E" w:rsidP="00022F8E">
      <w:pPr>
        <w:rPr>
          <w:rFonts w:eastAsiaTheme="majorEastAsia" w:cs="Times New Roman"/>
          <w:b/>
        </w:rPr>
      </w:pPr>
      <w:r w:rsidRPr="007F7AA4">
        <w:rPr>
          <w:rFonts w:eastAsiaTheme="majorEastAsia" w:cs="Times New Roman"/>
          <w:b/>
        </w:rPr>
        <w:t xml:space="preserve">&lt;Act&gt;: Access technology of current register PLMN  - </w:t>
      </w:r>
      <w:r w:rsidRPr="007F7AA4">
        <w:rPr>
          <w:rFonts w:eastAsiaTheme="majorEastAsia" w:cs="Times New Roman"/>
          <w:b/>
        </w:rPr>
        <w:t>当前的</w:t>
      </w:r>
      <w:r w:rsidRPr="007F7AA4">
        <w:rPr>
          <w:rFonts w:eastAsiaTheme="majorEastAsia" w:cs="Times New Roman"/>
          <w:b/>
        </w:rPr>
        <w:t>MS</w:t>
      </w:r>
      <w:r w:rsidRPr="007F7AA4">
        <w:rPr>
          <w:rFonts w:eastAsiaTheme="majorEastAsia" w:cs="Times New Roman"/>
          <w:b/>
        </w:rPr>
        <w:t>的接入技术、</w:t>
      </w:r>
      <w:r w:rsidRPr="007F7AA4">
        <w:rPr>
          <w:rFonts w:eastAsiaTheme="majorEastAsia" w:cs="Times New Roman"/>
          <w:b/>
        </w:rPr>
        <w:t>RAT</w:t>
      </w:r>
      <w:r w:rsidRPr="007F7AA4">
        <w:rPr>
          <w:rFonts w:eastAsiaTheme="majorEastAsia" w:cs="Times New Roman"/>
          <w:b/>
        </w:rPr>
        <w:t>类型、</w:t>
      </w:r>
    </w:p>
    <w:p w14:paraId="7833A60C" w14:textId="77777777" w:rsidR="00022F8E" w:rsidRPr="007F7AA4" w:rsidRDefault="00022F8E" w:rsidP="00022F8E">
      <w:pPr>
        <w:rPr>
          <w:rFonts w:eastAsiaTheme="majorEastAsia" w:cs="Times New Roman"/>
        </w:rPr>
      </w:pPr>
      <w:r w:rsidRPr="007F7AA4">
        <w:rPr>
          <w:rFonts w:eastAsiaTheme="majorEastAsia" w:cs="Times New Roman"/>
        </w:rPr>
        <w:t>0 GSM</w:t>
      </w:r>
    </w:p>
    <w:p w14:paraId="707614CA" w14:textId="77777777" w:rsidR="00022F8E" w:rsidRPr="007F7AA4" w:rsidRDefault="00022F8E" w:rsidP="00022F8E">
      <w:pPr>
        <w:rPr>
          <w:rFonts w:eastAsiaTheme="majorEastAsia" w:cs="Times New Roman"/>
        </w:rPr>
      </w:pPr>
      <w:r w:rsidRPr="007F7AA4">
        <w:rPr>
          <w:rFonts w:eastAsiaTheme="majorEastAsia" w:cs="Times New Roman"/>
        </w:rPr>
        <w:t>2 UTRAN</w:t>
      </w:r>
    </w:p>
    <w:p w14:paraId="7D088217" w14:textId="77777777" w:rsidR="00022F8E" w:rsidRPr="007F7AA4" w:rsidRDefault="00022F8E" w:rsidP="00022F8E">
      <w:pPr>
        <w:rPr>
          <w:rFonts w:eastAsiaTheme="majorEastAsia" w:cs="Times New Roman"/>
        </w:rPr>
      </w:pPr>
      <w:r w:rsidRPr="007F7AA4">
        <w:rPr>
          <w:rFonts w:eastAsiaTheme="majorEastAsia" w:cs="Times New Roman"/>
        </w:rPr>
        <w:t>3 GSM w/EGPRS</w:t>
      </w:r>
    </w:p>
    <w:p w14:paraId="4A739E2C" w14:textId="77777777" w:rsidR="00022F8E" w:rsidRPr="007F7AA4" w:rsidRDefault="00022F8E" w:rsidP="00022F8E">
      <w:pPr>
        <w:rPr>
          <w:rFonts w:eastAsiaTheme="majorEastAsia" w:cs="Times New Roman"/>
        </w:rPr>
      </w:pPr>
      <w:r w:rsidRPr="007F7AA4">
        <w:rPr>
          <w:rFonts w:eastAsiaTheme="majorEastAsia" w:cs="Times New Roman"/>
        </w:rPr>
        <w:t>4 UTRAN w/HSDPA</w:t>
      </w:r>
    </w:p>
    <w:p w14:paraId="5087D487" w14:textId="77777777" w:rsidR="00022F8E" w:rsidRPr="007F7AA4" w:rsidRDefault="00022F8E" w:rsidP="00022F8E">
      <w:pPr>
        <w:rPr>
          <w:rFonts w:eastAsiaTheme="majorEastAsia" w:cs="Times New Roman"/>
        </w:rPr>
      </w:pPr>
      <w:r w:rsidRPr="007F7AA4">
        <w:rPr>
          <w:rFonts w:eastAsiaTheme="majorEastAsia" w:cs="Times New Roman"/>
        </w:rPr>
        <w:t>5 UTRAN w/HSUPA</w:t>
      </w:r>
    </w:p>
    <w:p w14:paraId="05F11105" w14:textId="77777777" w:rsidR="00022F8E" w:rsidRPr="007F7AA4" w:rsidRDefault="00022F8E" w:rsidP="00022F8E">
      <w:pPr>
        <w:rPr>
          <w:rFonts w:eastAsiaTheme="majorEastAsia" w:cs="Times New Roman"/>
        </w:rPr>
      </w:pPr>
      <w:r w:rsidRPr="007F7AA4">
        <w:rPr>
          <w:rFonts w:eastAsiaTheme="majorEastAsia" w:cs="Times New Roman"/>
        </w:rPr>
        <w:t>6 UTRAN w/HSDPA and HSUPA</w:t>
      </w:r>
    </w:p>
    <w:p w14:paraId="0C26955B" w14:textId="77777777" w:rsidR="00022F8E" w:rsidRPr="007F7AA4" w:rsidRDefault="00022F8E" w:rsidP="00022F8E">
      <w:pPr>
        <w:rPr>
          <w:rFonts w:eastAsiaTheme="majorEastAsia" w:cs="Times New Roman"/>
        </w:rPr>
      </w:pPr>
      <w:r w:rsidRPr="007F7AA4">
        <w:rPr>
          <w:rFonts w:eastAsiaTheme="majorEastAsia" w:cs="Times New Roman"/>
        </w:rPr>
        <w:t>7 E-UTRAN</w:t>
      </w:r>
    </w:p>
    <w:p w14:paraId="3F3C81CD" w14:textId="77777777" w:rsidR="00022F8E" w:rsidRPr="007F7AA4" w:rsidRDefault="00022F8E" w:rsidP="00022F8E">
      <w:pPr>
        <w:rPr>
          <w:rFonts w:eastAsiaTheme="majorEastAsia" w:cs="Times New Roman"/>
        </w:rPr>
      </w:pPr>
      <w:r w:rsidRPr="007F7AA4">
        <w:rPr>
          <w:rFonts w:eastAsiaTheme="majorEastAsia" w:cs="Times New Roman"/>
        </w:rPr>
        <w:t>8 EC-GSM-IoT (A/Gb mode)</w:t>
      </w:r>
    </w:p>
    <w:p w14:paraId="0F4C62BA" w14:textId="77777777" w:rsidR="00022F8E" w:rsidRPr="007F7AA4" w:rsidRDefault="00022F8E" w:rsidP="00022F8E">
      <w:pPr>
        <w:rPr>
          <w:rFonts w:eastAsiaTheme="majorEastAsia" w:cs="Times New Roman"/>
        </w:rPr>
      </w:pPr>
      <w:r w:rsidRPr="007F7AA4">
        <w:rPr>
          <w:rFonts w:eastAsiaTheme="majorEastAsia" w:cs="Times New Roman"/>
        </w:rPr>
        <w:t>9 E-UTRAN (NB-S1 mode)</w:t>
      </w:r>
    </w:p>
    <w:p w14:paraId="00743777" w14:textId="77777777" w:rsidR="00022F8E" w:rsidRPr="007F7AA4" w:rsidRDefault="00022F8E" w:rsidP="00022F8E">
      <w:pPr>
        <w:rPr>
          <w:rFonts w:eastAsiaTheme="majorEastAsia" w:cs="Times New Roman"/>
        </w:rPr>
      </w:pPr>
      <w:r w:rsidRPr="007F7AA4">
        <w:rPr>
          <w:rFonts w:eastAsiaTheme="majorEastAsia" w:cs="Times New Roman"/>
        </w:rPr>
        <w:t>10 E-UTRA connected to a 5GCN</w:t>
      </w:r>
    </w:p>
    <w:p w14:paraId="0580850F" w14:textId="77777777" w:rsidR="00022F8E" w:rsidRPr="007F7AA4" w:rsidRDefault="00022F8E" w:rsidP="00022F8E">
      <w:pPr>
        <w:rPr>
          <w:rFonts w:eastAsiaTheme="majorEastAsia" w:cs="Times New Roman"/>
        </w:rPr>
      </w:pPr>
      <w:r w:rsidRPr="007F7AA4">
        <w:rPr>
          <w:rFonts w:eastAsiaTheme="majorEastAsia" w:cs="Times New Roman"/>
        </w:rPr>
        <w:t>11 NR connected to a 5GCN</w:t>
      </w:r>
    </w:p>
    <w:p w14:paraId="2E7D461A" w14:textId="77777777" w:rsidR="00022F8E" w:rsidRPr="007F7AA4" w:rsidRDefault="00022F8E" w:rsidP="00022F8E">
      <w:pPr>
        <w:rPr>
          <w:rFonts w:eastAsiaTheme="majorEastAsia" w:cs="Times New Roman"/>
        </w:rPr>
      </w:pPr>
      <w:r w:rsidRPr="007F7AA4">
        <w:rPr>
          <w:rFonts w:eastAsiaTheme="majorEastAsia" w:cs="Times New Roman"/>
        </w:rPr>
        <w:t>12 NR connected to an EPS core</w:t>
      </w:r>
    </w:p>
    <w:p w14:paraId="16F71485" w14:textId="77777777" w:rsidR="00022F8E" w:rsidRPr="007F7AA4" w:rsidRDefault="00022F8E" w:rsidP="00022F8E">
      <w:pPr>
        <w:rPr>
          <w:rFonts w:eastAsiaTheme="majorEastAsia" w:cs="Times New Roman"/>
        </w:rPr>
      </w:pPr>
      <w:r w:rsidRPr="007F7AA4">
        <w:rPr>
          <w:rFonts w:eastAsiaTheme="majorEastAsia" w:cs="Times New Roman"/>
        </w:rPr>
        <w:t>13 NG-RAN</w:t>
      </w:r>
    </w:p>
    <w:p w14:paraId="1FDAE7EE" w14:textId="77777777" w:rsidR="00022F8E" w:rsidRPr="007F7AA4" w:rsidRDefault="00022F8E" w:rsidP="00022F8E">
      <w:pPr>
        <w:rPr>
          <w:rFonts w:eastAsiaTheme="majorEastAsia" w:cs="Times New Roman"/>
        </w:rPr>
      </w:pPr>
      <w:r w:rsidRPr="007F7AA4">
        <w:rPr>
          <w:rFonts w:eastAsiaTheme="majorEastAsia" w:cs="Times New Roman"/>
        </w:rPr>
        <w:t>14 E-UTRA-NR dual connectivity</w:t>
      </w:r>
    </w:p>
    <w:p w14:paraId="2C005ABC" w14:textId="77777777" w:rsidR="00022F8E" w:rsidRPr="007F7AA4" w:rsidRDefault="00022F8E" w:rsidP="00022F8E">
      <w:pPr>
        <w:rPr>
          <w:rFonts w:eastAsiaTheme="majorEastAsia" w:cs="Times New Roman"/>
        </w:rPr>
      </w:pPr>
      <w:r w:rsidRPr="007F7AA4">
        <w:rPr>
          <w:rFonts w:eastAsiaTheme="majorEastAsia" w:cs="Times New Roman"/>
        </w:rPr>
        <w:t>255 unknown</w:t>
      </w:r>
    </w:p>
    <w:p w14:paraId="24A5A225" w14:textId="77777777" w:rsidR="00022F8E" w:rsidRPr="007F7AA4" w:rsidRDefault="00022F8E" w:rsidP="00022F8E">
      <w:pPr>
        <w:rPr>
          <w:rFonts w:eastAsiaTheme="majorEastAsia" w:cs="Times New Roman"/>
        </w:rPr>
      </w:pPr>
    </w:p>
    <w:p w14:paraId="014A3E59" w14:textId="77777777" w:rsidR="00175BEC" w:rsidRPr="007F7AA4" w:rsidRDefault="00175BEC" w:rsidP="00022F8E">
      <w:pPr>
        <w:rPr>
          <w:rFonts w:eastAsiaTheme="majorEastAsia" w:cs="Times New Roman"/>
        </w:rPr>
      </w:pPr>
    </w:p>
    <w:p w14:paraId="18469073" w14:textId="77777777" w:rsidR="00022F8E" w:rsidRPr="007F7AA4" w:rsidRDefault="00022F8E" w:rsidP="00022F8E">
      <w:pPr>
        <w:rPr>
          <w:rFonts w:eastAsiaTheme="majorEastAsia" w:cs="Times New Roman"/>
        </w:rPr>
      </w:pPr>
      <w:r w:rsidRPr="007F7AA4">
        <w:rPr>
          <w:rFonts w:eastAsiaTheme="majorEastAsia" w:cs="Times New Roman"/>
        </w:rPr>
        <w:t>&lt;GPRS status&gt;:</w:t>
      </w:r>
      <w:r w:rsidR="00175BEC" w:rsidRPr="007F7AA4">
        <w:rPr>
          <w:rFonts w:eastAsiaTheme="majorEastAsia" w:cs="Times New Roman"/>
        </w:rPr>
        <w:t xml:space="preserve"> </w:t>
      </w:r>
      <w:r w:rsidR="00175BEC" w:rsidRPr="007F7AA4">
        <w:rPr>
          <w:rFonts w:eastAsiaTheme="majorEastAsia" w:cs="Times New Roman"/>
        </w:rPr>
        <w:t>驻留的</w:t>
      </w:r>
      <w:r w:rsidR="00175BEC" w:rsidRPr="007F7AA4">
        <w:rPr>
          <w:rFonts w:eastAsiaTheme="majorEastAsia" w:cs="Times New Roman"/>
        </w:rPr>
        <w:t>GPRS</w:t>
      </w:r>
      <w:r w:rsidR="00175BEC" w:rsidRPr="007F7AA4">
        <w:rPr>
          <w:rFonts w:eastAsiaTheme="majorEastAsia" w:cs="Times New Roman"/>
        </w:rPr>
        <w:t>的类型</w:t>
      </w:r>
    </w:p>
    <w:p w14:paraId="662038C5" w14:textId="77777777" w:rsidR="00022F8E" w:rsidRPr="007F7AA4" w:rsidRDefault="00022F8E" w:rsidP="00022F8E">
      <w:pPr>
        <w:rPr>
          <w:rFonts w:eastAsiaTheme="majorEastAsia" w:cs="Times New Roman"/>
        </w:rPr>
      </w:pPr>
      <w:r w:rsidRPr="007F7AA4">
        <w:rPr>
          <w:rFonts w:eastAsiaTheme="majorEastAsia" w:cs="Times New Roman"/>
        </w:rPr>
        <w:t>0:GPRS</w:t>
      </w:r>
    </w:p>
    <w:p w14:paraId="7D2ED8F8" w14:textId="77777777" w:rsidR="00022F8E" w:rsidRPr="007F7AA4" w:rsidRDefault="00022F8E" w:rsidP="00022F8E">
      <w:pPr>
        <w:rPr>
          <w:rFonts w:eastAsiaTheme="majorEastAsia" w:cs="Times New Roman"/>
        </w:rPr>
      </w:pPr>
      <w:r w:rsidRPr="007F7AA4">
        <w:rPr>
          <w:rFonts w:eastAsiaTheme="majorEastAsia" w:cs="Times New Roman"/>
        </w:rPr>
        <w:t>1:EDGE</w:t>
      </w:r>
    </w:p>
    <w:p w14:paraId="0946A885" w14:textId="77777777" w:rsidR="00022F8E" w:rsidRPr="007F7AA4" w:rsidRDefault="00022F8E" w:rsidP="00022F8E">
      <w:pPr>
        <w:rPr>
          <w:rFonts w:eastAsiaTheme="majorEastAsia" w:cs="Times New Roman"/>
        </w:rPr>
      </w:pPr>
    </w:p>
    <w:p w14:paraId="76BBA4B2" w14:textId="77777777" w:rsidR="00022F8E" w:rsidRPr="007F7AA4" w:rsidRDefault="00022F8E" w:rsidP="00022F8E">
      <w:pPr>
        <w:rPr>
          <w:rFonts w:eastAsiaTheme="majorEastAsia" w:cs="Times New Roman"/>
        </w:rPr>
      </w:pPr>
    </w:p>
    <w:p w14:paraId="17AA2B37" w14:textId="77777777" w:rsidR="00022F8E" w:rsidRPr="007F7AA4" w:rsidRDefault="00022F8E" w:rsidP="00022F8E">
      <w:pPr>
        <w:rPr>
          <w:rFonts w:eastAsiaTheme="majorEastAsia" w:cs="Times New Roman"/>
          <w:b/>
        </w:rPr>
      </w:pPr>
      <w:r w:rsidRPr="007F7AA4">
        <w:rPr>
          <w:rFonts w:eastAsiaTheme="majorEastAsia" w:cs="Times New Roman"/>
        </w:rPr>
        <w:t>&lt;RAT mode&gt;: RAT mode setting of MS</w:t>
      </w:r>
      <w:r w:rsidR="006B5956" w:rsidRPr="007F7AA4">
        <w:rPr>
          <w:rFonts w:eastAsiaTheme="majorEastAsia" w:cs="Times New Roman"/>
        </w:rPr>
        <w:t xml:space="preserve"> – </w:t>
      </w:r>
      <w:r w:rsidR="006B5956" w:rsidRPr="007F7AA4">
        <w:rPr>
          <w:rFonts w:eastAsiaTheme="majorEastAsia" w:cs="Times New Roman"/>
          <w:b/>
        </w:rPr>
        <w:t>MS</w:t>
      </w:r>
      <w:r w:rsidR="006B5956" w:rsidRPr="007F7AA4">
        <w:rPr>
          <w:rFonts w:eastAsiaTheme="majorEastAsia" w:cs="Times New Roman"/>
          <w:b/>
        </w:rPr>
        <w:t>的工作模式，当前工作的那几个模式下，这些模式可以通过选网模块切换</w:t>
      </w:r>
    </w:p>
    <w:p w14:paraId="76489BD8" w14:textId="77777777" w:rsidR="00022F8E" w:rsidRPr="007F7AA4" w:rsidRDefault="00022F8E" w:rsidP="00022F8E">
      <w:pPr>
        <w:rPr>
          <w:rFonts w:eastAsiaTheme="majorEastAsia" w:cs="Times New Roman"/>
          <w:b/>
        </w:rPr>
      </w:pPr>
      <w:r w:rsidRPr="007F7AA4">
        <w:rPr>
          <w:rFonts w:eastAsiaTheme="majorEastAsia" w:cs="Times New Roman"/>
          <w:b/>
        </w:rPr>
        <w:t>0: GSM only</w:t>
      </w:r>
    </w:p>
    <w:p w14:paraId="5A8F9684" w14:textId="77777777" w:rsidR="00022F8E" w:rsidRPr="007F7AA4" w:rsidRDefault="00022F8E" w:rsidP="00022F8E">
      <w:pPr>
        <w:rPr>
          <w:rFonts w:eastAsiaTheme="majorEastAsia" w:cs="Times New Roman"/>
        </w:rPr>
      </w:pPr>
      <w:r w:rsidRPr="007F7AA4">
        <w:rPr>
          <w:rFonts w:eastAsiaTheme="majorEastAsia" w:cs="Times New Roman"/>
        </w:rPr>
        <w:t>1: UMTS only</w:t>
      </w:r>
    </w:p>
    <w:p w14:paraId="518E3944" w14:textId="77777777" w:rsidR="00022F8E" w:rsidRPr="007F7AA4" w:rsidRDefault="00022F8E" w:rsidP="00022F8E">
      <w:pPr>
        <w:rPr>
          <w:rFonts w:eastAsiaTheme="majorEastAsia" w:cs="Times New Roman"/>
        </w:rPr>
      </w:pPr>
      <w:r w:rsidRPr="007F7AA4">
        <w:rPr>
          <w:rFonts w:eastAsiaTheme="majorEastAsia" w:cs="Times New Roman"/>
        </w:rPr>
        <w:t>2: GSM + UMTS</w:t>
      </w:r>
    </w:p>
    <w:p w14:paraId="5837D472" w14:textId="77777777" w:rsidR="00022F8E" w:rsidRPr="007F7AA4" w:rsidRDefault="00022F8E" w:rsidP="00022F8E">
      <w:pPr>
        <w:rPr>
          <w:rFonts w:eastAsiaTheme="majorEastAsia" w:cs="Times New Roman"/>
        </w:rPr>
      </w:pPr>
      <w:r w:rsidRPr="007F7AA4">
        <w:rPr>
          <w:rFonts w:eastAsiaTheme="majorEastAsia" w:cs="Times New Roman"/>
        </w:rPr>
        <w:t>3: LTE only</w:t>
      </w:r>
    </w:p>
    <w:p w14:paraId="70DE0515" w14:textId="77777777" w:rsidR="00022F8E" w:rsidRPr="007F7AA4" w:rsidRDefault="00022F8E" w:rsidP="00022F8E">
      <w:pPr>
        <w:rPr>
          <w:rFonts w:eastAsiaTheme="majorEastAsia" w:cs="Times New Roman"/>
        </w:rPr>
      </w:pPr>
      <w:r w:rsidRPr="007F7AA4">
        <w:rPr>
          <w:rFonts w:eastAsiaTheme="majorEastAsia" w:cs="Times New Roman"/>
        </w:rPr>
        <w:t>4: GSM + LTE</w:t>
      </w:r>
    </w:p>
    <w:p w14:paraId="1075F782" w14:textId="77777777" w:rsidR="00022F8E" w:rsidRPr="007F7AA4" w:rsidRDefault="00022F8E" w:rsidP="00022F8E">
      <w:pPr>
        <w:rPr>
          <w:rFonts w:eastAsiaTheme="majorEastAsia" w:cs="Times New Roman"/>
        </w:rPr>
      </w:pPr>
      <w:r w:rsidRPr="007F7AA4">
        <w:rPr>
          <w:rFonts w:eastAsiaTheme="majorEastAsia" w:cs="Times New Roman"/>
        </w:rPr>
        <w:t>5: UMTS + LTE</w:t>
      </w:r>
    </w:p>
    <w:p w14:paraId="18A4F9E4" w14:textId="77777777" w:rsidR="00022F8E" w:rsidRPr="007F7AA4" w:rsidRDefault="00022F8E" w:rsidP="00022F8E">
      <w:pPr>
        <w:rPr>
          <w:rFonts w:eastAsiaTheme="majorEastAsia" w:cs="Times New Roman"/>
        </w:rPr>
      </w:pPr>
      <w:r w:rsidRPr="007F7AA4">
        <w:rPr>
          <w:rFonts w:eastAsiaTheme="majorEastAsia" w:cs="Times New Roman"/>
          <w:highlight w:val="yellow"/>
        </w:rPr>
        <w:t>6: GSM + UMTS + LTE</w:t>
      </w:r>
      <w:r w:rsidR="00726535" w:rsidRPr="007F7AA4">
        <w:rPr>
          <w:rFonts w:eastAsiaTheme="majorEastAsia" w:cs="Times New Roman"/>
        </w:rPr>
        <w:t xml:space="preserve">  // </w:t>
      </w:r>
      <w:r w:rsidR="00726535" w:rsidRPr="007F7AA4">
        <w:rPr>
          <w:rFonts w:eastAsiaTheme="majorEastAsia" w:cs="Times New Roman"/>
        </w:rPr>
        <w:t>非电信卡不开</w:t>
      </w:r>
      <w:r w:rsidR="00726535" w:rsidRPr="007F7AA4">
        <w:rPr>
          <w:rFonts w:eastAsiaTheme="majorEastAsia" w:cs="Times New Roman"/>
        </w:rPr>
        <w:t>5G</w:t>
      </w:r>
      <w:r w:rsidR="00726535" w:rsidRPr="007F7AA4">
        <w:rPr>
          <w:rFonts w:eastAsiaTheme="majorEastAsia" w:cs="Times New Roman"/>
        </w:rPr>
        <w:t>为此模式</w:t>
      </w:r>
    </w:p>
    <w:p w14:paraId="0C135422" w14:textId="77777777" w:rsidR="00022F8E" w:rsidRPr="007F7AA4" w:rsidRDefault="00022F8E" w:rsidP="00022F8E">
      <w:pPr>
        <w:rPr>
          <w:rFonts w:eastAsiaTheme="majorEastAsia" w:cs="Times New Roman"/>
        </w:rPr>
      </w:pPr>
      <w:r w:rsidRPr="007F7AA4">
        <w:rPr>
          <w:rFonts w:eastAsiaTheme="majorEastAsia" w:cs="Times New Roman"/>
        </w:rPr>
        <w:t>7: C2K only</w:t>
      </w:r>
    </w:p>
    <w:p w14:paraId="5C8F4795" w14:textId="77777777" w:rsidR="00022F8E" w:rsidRPr="007F7AA4" w:rsidRDefault="00022F8E" w:rsidP="00022F8E">
      <w:pPr>
        <w:rPr>
          <w:rFonts w:eastAsiaTheme="majorEastAsia" w:cs="Times New Roman"/>
        </w:rPr>
      </w:pPr>
      <w:r w:rsidRPr="007F7AA4">
        <w:rPr>
          <w:rFonts w:eastAsiaTheme="majorEastAsia" w:cs="Times New Roman"/>
        </w:rPr>
        <w:t>8: GSM + C2K</w:t>
      </w:r>
    </w:p>
    <w:p w14:paraId="7FBA17E9" w14:textId="77777777" w:rsidR="00022F8E" w:rsidRPr="007F7AA4" w:rsidRDefault="00022F8E" w:rsidP="00022F8E">
      <w:pPr>
        <w:rPr>
          <w:rFonts w:eastAsiaTheme="majorEastAsia" w:cs="Times New Roman"/>
        </w:rPr>
      </w:pPr>
      <w:r w:rsidRPr="007F7AA4">
        <w:rPr>
          <w:rFonts w:eastAsiaTheme="majorEastAsia" w:cs="Times New Roman"/>
        </w:rPr>
        <w:t>9: UMTS + C2K</w:t>
      </w:r>
    </w:p>
    <w:p w14:paraId="21343E5B" w14:textId="77777777" w:rsidR="00022F8E" w:rsidRPr="007F7AA4" w:rsidRDefault="00022F8E" w:rsidP="00022F8E">
      <w:pPr>
        <w:rPr>
          <w:rFonts w:eastAsiaTheme="majorEastAsia" w:cs="Times New Roman"/>
        </w:rPr>
      </w:pPr>
      <w:r w:rsidRPr="007F7AA4">
        <w:rPr>
          <w:rFonts w:eastAsiaTheme="majorEastAsia" w:cs="Times New Roman"/>
        </w:rPr>
        <w:t>10: GSM + UMTS + C2K</w:t>
      </w:r>
    </w:p>
    <w:p w14:paraId="6C48F482" w14:textId="77777777" w:rsidR="00022F8E" w:rsidRPr="007F7AA4" w:rsidRDefault="00022F8E" w:rsidP="00022F8E">
      <w:pPr>
        <w:rPr>
          <w:rFonts w:eastAsiaTheme="majorEastAsia" w:cs="Times New Roman"/>
        </w:rPr>
      </w:pPr>
      <w:r w:rsidRPr="007F7AA4">
        <w:rPr>
          <w:rFonts w:eastAsiaTheme="majorEastAsia" w:cs="Times New Roman"/>
        </w:rPr>
        <w:t>11:LTE + C2K</w:t>
      </w:r>
    </w:p>
    <w:p w14:paraId="45D91C0F" w14:textId="77777777" w:rsidR="00022F8E" w:rsidRPr="007F7AA4" w:rsidRDefault="00022F8E" w:rsidP="00022F8E">
      <w:pPr>
        <w:rPr>
          <w:rFonts w:eastAsiaTheme="majorEastAsia" w:cs="Times New Roman"/>
        </w:rPr>
      </w:pPr>
      <w:r w:rsidRPr="007F7AA4">
        <w:rPr>
          <w:rFonts w:eastAsiaTheme="majorEastAsia" w:cs="Times New Roman"/>
        </w:rPr>
        <w:t>12: GSM + LTE + C2K</w:t>
      </w:r>
    </w:p>
    <w:p w14:paraId="3516369A" w14:textId="77777777" w:rsidR="00022F8E" w:rsidRPr="007F7AA4" w:rsidRDefault="00022F8E" w:rsidP="00022F8E">
      <w:pPr>
        <w:rPr>
          <w:rFonts w:eastAsiaTheme="majorEastAsia" w:cs="Times New Roman"/>
        </w:rPr>
      </w:pPr>
      <w:r w:rsidRPr="007F7AA4">
        <w:rPr>
          <w:rFonts w:eastAsiaTheme="majorEastAsia" w:cs="Times New Roman"/>
        </w:rPr>
        <w:t>14: GSM + UMTS + LTE + C2K</w:t>
      </w:r>
    </w:p>
    <w:p w14:paraId="303992E7" w14:textId="77777777" w:rsidR="00022F8E" w:rsidRPr="007F7AA4" w:rsidRDefault="00022F8E" w:rsidP="00022F8E">
      <w:pPr>
        <w:rPr>
          <w:rFonts w:eastAsiaTheme="majorEastAsia" w:cs="Times New Roman"/>
        </w:rPr>
      </w:pPr>
      <w:r w:rsidRPr="007F7AA4">
        <w:rPr>
          <w:rFonts w:eastAsiaTheme="majorEastAsia" w:cs="Times New Roman"/>
        </w:rPr>
        <w:t>15: NR</w:t>
      </w:r>
    </w:p>
    <w:p w14:paraId="2BC58368" w14:textId="77777777" w:rsidR="00022F8E" w:rsidRPr="007F7AA4" w:rsidRDefault="00022F8E" w:rsidP="00022F8E">
      <w:pPr>
        <w:rPr>
          <w:rFonts w:eastAsiaTheme="majorEastAsia" w:cs="Times New Roman"/>
        </w:rPr>
      </w:pPr>
      <w:r w:rsidRPr="007F7AA4">
        <w:rPr>
          <w:rFonts w:eastAsiaTheme="majorEastAsia" w:cs="Times New Roman"/>
        </w:rPr>
        <w:lastRenderedPageBreak/>
        <w:t>16: GSM + NR</w:t>
      </w:r>
    </w:p>
    <w:p w14:paraId="534EFE4D" w14:textId="77777777" w:rsidR="00022F8E" w:rsidRPr="007F7AA4" w:rsidRDefault="00022F8E" w:rsidP="00022F8E">
      <w:pPr>
        <w:rPr>
          <w:rFonts w:eastAsiaTheme="majorEastAsia" w:cs="Times New Roman"/>
        </w:rPr>
      </w:pPr>
      <w:r w:rsidRPr="007F7AA4">
        <w:rPr>
          <w:rFonts w:eastAsiaTheme="majorEastAsia" w:cs="Times New Roman"/>
        </w:rPr>
        <w:t>17: UMTS + NR</w:t>
      </w:r>
    </w:p>
    <w:p w14:paraId="187EC1CB" w14:textId="77777777" w:rsidR="00022F8E" w:rsidRPr="007F7AA4" w:rsidRDefault="00022F8E" w:rsidP="00022F8E">
      <w:pPr>
        <w:rPr>
          <w:rFonts w:eastAsiaTheme="majorEastAsia" w:cs="Times New Roman"/>
        </w:rPr>
      </w:pPr>
      <w:r w:rsidRPr="007F7AA4">
        <w:rPr>
          <w:rFonts w:eastAsiaTheme="majorEastAsia" w:cs="Times New Roman"/>
        </w:rPr>
        <w:t>18: GSM + UMTS + NR</w:t>
      </w:r>
    </w:p>
    <w:p w14:paraId="51DD38D9" w14:textId="77777777" w:rsidR="00022F8E" w:rsidRPr="007F7AA4" w:rsidRDefault="00022F8E" w:rsidP="00022F8E">
      <w:pPr>
        <w:rPr>
          <w:rFonts w:eastAsiaTheme="majorEastAsia" w:cs="Times New Roman"/>
        </w:rPr>
      </w:pPr>
      <w:r w:rsidRPr="007F7AA4">
        <w:rPr>
          <w:rFonts w:eastAsiaTheme="majorEastAsia" w:cs="Times New Roman"/>
        </w:rPr>
        <w:t>19: LTE + NR</w:t>
      </w:r>
    </w:p>
    <w:p w14:paraId="2EDACE33" w14:textId="77777777" w:rsidR="00022F8E" w:rsidRPr="007F7AA4" w:rsidRDefault="00022F8E" w:rsidP="00022F8E">
      <w:pPr>
        <w:rPr>
          <w:rFonts w:eastAsiaTheme="majorEastAsia" w:cs="Times New Roman"/>
        </w:rPr>
      </w:pPr>
      <w:r w:rsidRPr="007F7AA4">
        <w:rPr>
          <w:rFonts w:eastAsiaTheme="majorEastAsia" w:cs="Times New Roman"/>
        </w:rPr>
        <w:t>20: GSM + LTE + NR</w:t>
      </w:r>
    </w:p>
    <w:p w14:paraId="1B254D8D" w14:textId="77777777" w:rsidR="00022F8E" w:rsidRPr="007F7AA4" w:rsidRDefault="00022F8E" w:rsidP="00022F8E">
      <w:pPr>
        <w:rPr>
          <w:rFonts w:eastAsiaTheme="majorEastAsia" w:cs="Times New Roman"/>
        </w:rPr>
      </w:pPr>
      <w:r w:rsidRPr="007F7AA4">
        <w:rPr>
          <w:rFonts w:eastAsiaTheme="majorEastAsia" w:cs="Times New Roman"/>
        </w:rPr>
        <w:t>21: UMTS + LTE +NR</w:t>
      </w:r>
    </w:p>
    <w:p w14:paraId="011CD798" w14:textId="77777777" w:rsidR="00022F8E" w:rsidRPr="007F7AA4" w:rsidRDefault="00022F8E" w:rsidP="00022F8E">
      <w:pPr>
        <w:rPr>
          <w:rFonts w:eastAsiaTheme="majorEastAsia" w:cs="Times New Roman"/>
        </w:rPr>
      </w:pPr>
      <w:r w:rsidRPr="007F7AA4">
        <w:rPr>
          <w:rFonts w:eastAsiaTheme="majorEastAsia" w:cs="Times New Roman"/>
          <w:highlight w:val="yellow"/>
        </w:rPr>
        <w:t>22: GSM + UMTS + LTE + NR</w:t>
      </w:r>
      <w:r w:rsidR="009F609D" w:rsidRPr="007F7AA4">
        <w:rPr>
          <w:rFonts w:eastAsiaTheme="majorEastAsia" w:cs="Times New Roman"/>
        </w:rPr>
        <w:t xml:space="preserve">  // </w:t>
      </w:r>
      <w:r w:rsidR="009F609D" w:rsidRPr="007F7AA4">
        <w:rPr>
          <w:rFonts w:eastAsiaTheme="majorEastAsia" w:cs="Times New Roman"/>
          <w:highlight w:val="yellow"/>
        </w:rPr>
        <w:t>非电信卡全模配置</w:t>
      </w:r>
    </w:p>
    <w:p w14:paraId="4A878CA1" w14:textId="77777777" w:rsidR="00022F8E" w:rsidRPr="007F7AA4" w:rsidRDefault="00022F8E" w:rsidP="00022F8E">
      <w:pPr>
        <w:rPr>
          <w:rFonts w:eastAsiaTheme="majorEastAsia" w:cs="Times New Roman"/>
        </w:rPr>
      </w:pPr>
      <w:r w:rsidRPr="007F7AA4">
        <w:rPr>
          <w:rFonts w:eastAsiaTheme="majorEastAsia" w:cs="Times New Roman"/>
        </w:rPr>
        <w:t>23: NR + C2K</w:t>
      </w:r>
    </w:p>
    <w:p w14:paraId="4D2ACEFC" w14:textId="77777777" w:rsidR="00022F8E" w:rsidRPr="007F7AA4" w:rsidRDefault="00022F8E" w:rsidP="00022F8E">
      <w:pPr>
        <w:rPr>
          <w:rFonts w:eastAsiaTheme="majorEastAsia" w:cs="Times New Roman"/>
        </w:rPr>
      </w:pPr>
      <w:r w:rsidRPr="007F7AA4">
        <w:rPr>
          <w:rFonts w:eastAsiaTheme="majorEastAsia" w:cs="Times New Roman"/>
        </w:rPr>
        <w:t>24: GSM + NR + C2K</w:t>
      </w:r>
    </w:p>
    <w:p w14:paraId="7E537E52" w14:textId="77777777" w:rsidR="00022F8E" w:rsidRPr="007F7AA4" w:rsidRDefault="00022F8E" w:rsidP="00022F8E">
      <w:pPr>
        <w:rPr>
          <w:rFonts w:eastAsiaTheme="majorEastAsia" w:cs="Times New Roman"/>
        </w:rPr>
      </w:pPr>
      <w:r w:rsidRPr="007F7AA4">
        <w:rPr>
          <w:rFonts w:eastAsiaTheme="majorEastAsia" w:cs="Times New Roman"/>
        </w:rPr>
        <w:t>25: UMTS + NR +C2K</w:t>
      </w:r>
    </w:p>
    <w:p w14:paraId="64221BC1" w14:textId="77777777" w:rsidR="00022F8E" w:rsidRPr="007F7AA4" w:rsidRDefault="00022F8E" w:rsidP="00022F8E">
      <w:pPr>
        <w:rPr>
          <w:rFonts w:eastAsiaTheme="majorEastAsia" w:cs="Times New Roman"/>
        </w:rPr>
      </w:pPr>
      <w:r w:rsidRPr="007F7AA4">
        <w:rPr>
          <w:rFonts w:eastAsiaTheme="majorEastAsia" w:cs="Times New Roman"/>
        </w:rPr>
        <w:t>26: LTE + NR + C2K</w:t>
      </w:r>
    </w:p>
    <w:p w14:paraId="0B8FA0A5" w14:textId="77777777" w:rsidR="00022F8E" w:rsidRPr="007F7AA4" w:rsidRDefault="00022F8E" w:rsidP="00022F8E">
      <w:pPr>
        <w:rPr>
          <w:rFonts w:eastAsiaTheme="majorEastAsia" w:cs="Times New Roman"/>
        </w:rPr>
      </w:pPr>
      <w:r w:rsidRPr="007F7AA4">
        <w:rPr>
          <w:rFonts w:eastAsiaTheme="majorEastAsia" w:cs="Times New Roman"/>
        </w:rPr>
        <w:t>27: GSM + UMTS + NR + C2K</w:t>
      </w:r>
    </w:p>
    <w:p w14:paraId="20129224" w14:textId="77777777" w:rsidR="00022F8E" w:rsidRPr="007F7AA4" w:rsidRDefault="00022F8E" w:rsidP="00022F8E">
      <w:pPr>
        <w:rPr>
          <w:rFonts w:eastAsiaTheme="majorEastAsia" w:cs="Times New Roman"/>
        </w:rPr>
      </w:pPr>
      <w:r w:rsidRPr="007F7AA4">
        <w:rPr>
          <w:rFonts w:eastAsiaTheme="majorEastAsia" w:cs="Times New Roman"/>
        </w:rPr>
        <w:t>28: GSM + LTE + NR + C2K</w:t>
      </w:r>
    </w:p>
    <w:p w14:paraId="037D2B66" w14:textId="77777777" w:rsidR="00022F8E" w:rsidRPr="007F7AA4" w:rsidRDefault="00022F8E" w:rsidP="00022F8E">
      <w:pPr>
        <w:rPr>
          <w:rFonts w:eastAsiaTheme="majorEastAsia" w:cs="Times New Roman"/>
        </w:rPr>
      </w:pPr>
      <w:r w:rsidRPr="007F7AA4">
        <w:rPr>
          <w:rFonts w:eastAsiaTheme="majorEastAsia" w:cs="Times New Roman"/>
        </w:rPr>
        <w:t>29: UMTS + LTE + NR + C2K</w:t>
      </w:r>
    </w:p>
    <w:p w14:paraId="73F6A3FF" w14:textId="77777777" w:rsidR="00022F8E" w:rsidRPr="007F7AA4" w:rsidRDefault="00022F8E" w:rsidP="00022F8E">
      <w:pPr>
        <w:rPr>
          <w:rFonts w:eastAsiaTheme="majorEastAsia" w:cs="Times New Roman"/>
        </w:rPr>
      </w:pPr>
      <w:r w:rsidRPr="007F7AA4">
        <w:rPr>
          <w:rFonts w:eastAsiaTheme="majorEastAsia" w:cs="Times New Roman"/>
          <w:highlight w:val="yellow"/>
        </w:rPr>
        <w:t>30: GSM + UMTS + LTE + NR + C2K</w:t>
      </w:r>
      <w:r w:rsidR="00035EFB" w:rsidRPr="007F7AA4">
        <w:rPr>
          <w:rFonts w:eastAsiaTheme="majorEastAsia" w:cs="Times New Roman"/>
        </w:rPr>
        <w:t xml:space="preserve">  // </w:t>
      </w:r>
      <w:r w:rsidR="00035EFB" w:rsidRPr="007F7AA4">
        <w:rPr>
          <w:rFonts w:eastAsiaTheme="majorEastAsia" w:cs="Times New Roman"/>
        </w:rPr>
        <w:t>支持目前所有的模式</w:t>
      </w:r>
    </w:p>
    <w:p w14:paraId="57FE5377" w14:textId="77777777" w:rsidR="00022F8E" w:rsidRPr="007F7AA4" w:rsidRDefault="00022F8E" w:rsidP="00022F8E">
      <w:pPr>
        <w:rPr>
          <w:rFonts w:eastAsiaTheme="majorEastAsia" w:cs="Times New Roman"/>
        </w:rPr>
      </w:pPr>
    </w:p>
    <w:p w14:paraId="52D4D060" w14:textId="77777777" w:rsidR="00022F8E" w:rsidRPr="007F7AA4" w:rsidRDefault="00022F8E" w:rsidP="00022F8E">
      <w:pPr>
        <w:rPr>
          <w:rFonts w:eastAsiaTheme="majorEastAsia" w:cs="Times New Roman"/>
          <w:b/>
        </w:rPr>
      </w:pPr>
      <w:r w:rsidRPr="007F7AA4">
        <w:rPr>
          <w:rFonts w:eastAsiaTheme="majorEastAsia" w:cs="Times New Roman"/>
        </w:rPr>
        <w:t>&lt;prefer_rat&gt;: the field is discarded, please use AT+EPRATL to set prefer RAT list</w:t>
      </w:r>
      <w:r w:rsidR="00B161C6" w:rsidRPr="007F7AA4">
        <w:rPr>
          <w:rFonts w:eastAsiaTheme="majorEastAsia" w:cs="Times New Roman"/>
        </w:rPr>
        <w:t xml:space="preserve"> – </w:t>
      </w:r>
      <w:r w:rsidR="00B161C6" w:rsidRPr="007F7AA4">
        <w:rPr>
          <w:rFonts w:eastAsiaTheme="majorEastAsia" w:cs="Times New Roman"/>
          <w:b/>
        </w:rPr>
        <w:t>设置需要优先驻留的</w:t>
      </w:r>
      <w:r w:rsidR="00B161C6" w:rsidRPr="007F7AA4">
        <w:rPr>
          <w:rFonts w:eastAsiaTheme="majorEastAsia" w:cs="Times New Roman"/>
          <w:b/>
        </w:rPr>
        <w:t>RAT</w:t>
      </w:r>
    </w:p>
    <w:p w14:paraId="494ACC0A" w14:textId="77777777" w:rsidR="00022F8E" w:rsidRPr="007F7AA4" w:rsidRDefault="00022F8E" w:rsidP="00022F8E">
      <w:pPr>
        <w:rPr>
          <w:rFonts w:eastAsiaTheme="majorEastAsia" w:cs="Times New Roman"/>
        </w:rPr>
      </w:pPr>
      <w:r w:rsidRPr="007F7AA4">
        <w:rPr>
          <w:rFonts w:eastAsiaTheme="majorEastAsia" w:cs="Times New Roman"/>
        </w:rPr>
        <w:t>0: No prefer</w:t>
      </w:r>
    </w:p>
    <w:p w14:paraId="55827B51" w14:textId="77777777" w:rsidR="00022F8E" w:rsidRPr="007F7AA4" w:rsidRDefault="00022F8E" w:rsidP="00022F8E">
      <w:pPr>
        <w:rPr>
          <w:rFonts w:eastAsiaTheme="majorEastAsia" w:cs="Times New Roman"/>
        </w:rPr>
      </w:pPr>
      <w:r w:rsidRPr="007F7AA4">
        <w:rPr>
          <w:rFonts w:eastAsiaTheme="majorEastAsia" w:cs="Times New Roman"/>
        </w:rPr>
        <w:t>1: GSM prefer</w:t>
      </w:r>
    </w:p>
    <w:p w14:paraId="09C1AA8C" w14:textId="77777777" w:rsidR="00022F8E" w:rsidRPr="007F7AA4" w:rsidRDefault="00022F8E" w:rsidP="00022F8E">
      <w:pPr>
        <w:rPr>
          <w:rFonts w:eastAsiaTheme="majorEastAsia" w:cs="Times New Roman"/>
        </w:rPr>
      </w:pPr>
      <w:r w:rsidRPr="007F7AA4">
        <w:rPr>
          <w:rFonts w:eastAsiaTheme="majorEastAsia" w:cs="Times New Roman"/>
        </w:rPr>
        <w:t>2: UMTS prefer</w:t>
      </w:r>
    </w:p>
    <w:p w14:paraId="65B86159" w14:textId="77777777" w:rsidR="00022F8E" w:rsidRPr="007F7AA4" w:rsidRDefault="00022F8E" w:rsidP="00022F8E">
      <w:pPr>
        <w:rPr>
          <w:rFonts w:eastAsiaTheme="majorEastAsia" w:cs="Times New Roman"/>
        </w:rPr>
      </w:pPr>
      <w:r w:rsidRPr="007F7AA4">
        <w:rPr>
          <w:rFonts w:eastAsiaTheme="majorEastAsia" w:cs="Times New Roman"/>
          <w:highlight w:val="yellow"/>
        </w:rPr>
        <w:t>4: LTE prefer</w:t>
      </w:r>
    </w:p>
    <w:p w14:paraId="6D7B7EC7" w14:textId="77777777" w:rsidR="00022F8E" w:rsidRPr="007F7AA4" w:rsidRDefault="00022F8E" w:rsidP="00022F8E">
      <w:pPr>
        <w:rPr>
          <w:rFonts w:eastAsiaTheme="majorEastAsia" w:cs="Times New Roman"/>
        </w:rPr>
      </w:pPr>
      <w:r w:rsidRPr="007F7AA4">
        <w:rPr>
          <w:rFonts w:eastAsiaTheme="majorEastAsia" w:cs="Times New Roman"/>
        </w:rPr>
        <w:t>32: 3GPP2 1xRTT</w:t>
      </w:r>
    </w:p>
    <w:p w14:paraId="35BB8444" w14:textId="77777777" w:rsidR="00022F8E" w:rsidRPr="007F7AA4" w:rsidRDefault="00022F8E" w:rsidP="00022F8E">
      <w:pPr>
        <w:rPr>
          <w:rFonts w:eastAsiaTheme="majorEastAsia" w:cs="Times New Roman"/>
        </w:rPr>
      </w:pPr>
      <w:r w:rsidRPr="007F7AA4">
        <w:rPr>
          <w:rFonts w:eastAsiaTheme="majorEastAsia" w:cs="Times New Roman"/>
        </w:rPr>
        <w:t>64: 3GPP2 HRPD</w:t>
      </w:r>
    </w:p>
    <w:p w14:paraId="75CDF4CC" w14:textId="77777777" w:rsidR="00022F8E" w:rsidRPr="007F7AA4" w:rsidRDefault="00022F8E" w:rsidP="00022F8E">
      <w:pPr>
        <w:rPr>
          <w:rFonts w:eastAsiaTheme="majorEastAsia" w:cs="Times New Roman"/>
        </w:rPr>
      </w:pPr>
      <w:r w:rsidRPr="007F7AA4">
        <w:rPr>
          <w:rFonts w:eastAsiaTheme="majorEastAsia" w:cs="Times New Roman"/>
          <w:highlight w:val="yellow"/>
        </w:rPr>
        <w:t>128: NR prefer</w:t>
      </w:r>
    </w:p>
    <w:p w14:paraId="79353CFA" w14:textId="77777777" w:rsidR="00022F8E" w:rsidRPr="007F7AA4" w:rsidRDefault="00022F8E" w:rsidP="00022F8E">
      <w:pPr>
        <w:rPr>
          <w:rFonts w:eastAsiaTheme="majorEastAsia" w:cs="Times New Roman"/>
        </w:rPr>
      </w:pPr>
    </w:p>
    <w:p w14:paraId="0A71413A" w14:textId="77777777" w:rsidR="00022F8E" w:rsidRPr="007F7AA4" w:rsidRDefault="00022F8E" w:rsidP="00022F8E">
      <w:pPr>
        <w:rPr>
          <w:rFonts w:eastAsiaTheme="majorEastAsia" w:cs="Times New Roman"/>
          <w:b/>
        </w:rPr>
      </w:pPr>
      <w:r w:rsidRPr="007F7AA4">
        <w:rPr>
          <w:rFonts w:eastAsiaTheme="majorEastAsia" w:cs="Times New Roman"/>
        </w:rPr>
        <w:t>&lt;lock&gt;</w:t>
      </w:r>
      <w:r w:rsidR="00852315" w:rsidRPr="007F7AA4">
        <w:rPr>
          <w:rFonts w:eastAsiaTheme="majorEastAsia" w:cs="Times New Roman"/>
        </w:rPr>
        <w:t xml:space="preserve">  - </w:t>
      </w:r>
      <w:r w:rsidR="00852315" w:rsidRPr="007F7AA4">
        <w:rPr>
          <w:rFonts w:eastAsiaTheme="majorEastAsia" w:cs="Times New Roman"/>
          <w:b/>
        </w:rPr>
        <w:t>是否锁定</w:t>
      </w:r>
      <w:r w:rsidR="00852315" w:rsidRPr="007F7AA4">
        <w:rPr>
          <w:rFonts w:eastAsiaTheme="majorEastAsia" w:cs="Times New Roman"/>
          <w:b/>
        </w:rPr>
        <w:t>RAT</w:t>
      </w:r>
    </w:p>
    <w:p w14:paraId="35E01208" w14:textId="77777777" w:rsidR="00022F8E" w:rsidRPr="007F7AA4" w:rsidRDefault="00022F8E" w:rsidP="00022F8E">
      <w:pPr>
        <w:rPr>
          <w:rFonts w:eastAsiaTheme="majorEastAsia" w:cs="Times New Roman"/>
        </w:rPr>
      </w:pPr>
      <w:r w:rsidRPr="007F7AA4">
        <w:rPr>
          <w:rFonts w:eastAsiaTheme="majorEastAsia" w:cs="Times New Roman"/>
        </w:rPr>
        <w:t>0: unlock ERAT (default)</w:t>
      </w:r>
    </w:p>
    <w:p w14:paraId="70208D14" w14:textId="2D51FB36" w:rsidR="00022F8E" w:rsidRPr="007F7AA4" w:rsidRDefault="00022F8E" w:rsidP="00022F8E">
      <w:pPr>
        <w:rPr>
          <w:rFonts w:eastAsiaTheme="majorEastAsia" w:cs="Times New Roman"/>
        </w:rPr>
      </w:pPr>
      <w:r w:rsidRPr="007F7AA4">
        <w:rPr>
          <w:rFonts w:eastAsiaTheme="majorEastAsia" w:cs="Times New Roman"/>
        </w:rPr>
        <w:t>1: lock ERAT, i.e. cannot set RAT</w:t>
      </w:r>
    </w:p>
    <w:p w14:paraId="3D1F1059" w14:textId="0A180524" w:rsidR="00405736" w:rsidRPr="007F7AA4" w:rsidRDefault="00405736" w:rsidP="00405736">
      <w:pPr>
        <w:pStyle w:val="3"/>
        <w:spacing w:before="156" w:after="156"/>
        <w:rPr>
          <w:rFonts w:eastAsiaTheme="majorEastAsia" w:cs="Times New Roman"/>
        </w:rPr>
      </w:pPr>
      <w:bookmarkStart w:id="308" w:name="_Toc87714853"/>
      <w:r w:rsidRPr="007F7AA4">
        <w:rPr>
          <w:rFonts w:eastAsiaTheme="majorEastAsia" w:cs="Times New Roman"/>
        </w:rPr>
        <w:t xml:space="preserve">AT+EREG </w:t>
      </w:r>
      <w:r w:rsidRPr="007F7AA4">
        <w:rPr>
          <w:rFonts w:eastAsiaTheme="majorEastAsia" w:cs="Times New Roman"/>
        </w:rPr>
        <w:t>驻网状态</w:t>
      </w:r>
      <w:bookmarkEnd w:id="308"/>
    </w:p>
    <w:p w14:paraId="5689F9BD" w14:textId="656EC470" w:rsidR="009F7404" w:rsidRPr="007F7AA4" w:rsidRDefault="009F7404" w:rsidP="009F7404">
      <w:pPr>
        <w:rPr>
          <w:rFonts w:eastAsiaTheme="majorEastAsia" w:cs="Times New Roman"/>
        </w:rPr>
      </w:pPr>
      <w:r w:rsidRPr="007F7AA4">
        <w:rPr>
          <w:rFonts w:eastAsiaTheme="majorEastAsia" w:cs="Times New Roman"/>
        </w:rPr>
        <w:t>Global Network Registration(Proprietary Command for 3GPP and 3GPP2 Reg status)</w:t>
      </w:r>
      <w:r w:rsidRPr="007F7AA4">
        <w:rPr>
          <w:rFonts w:eastAsiaTheme="majorEastAsia" w:cs="Times New Roman"/>
        </w:rPr>
        <w:t>，全局的注册状态，覆盖到</w:t>
      </w:r>
      <w:r w:rsidRPr="007F7AA4">
        <w:rPr>
          <w:rFonts w:eastAsiaTheme="majorEastAsia" w:cs="Times New Roman"/>
        </w:rPr>
        <w:t>3GPP</w:t>
      </w:r>
      <w:r w:rsidRPr="007F7AA4">
        <w:rPr>
          <w:rFonts w:eastAsiaTheme="majorEastAsia" w:cs="Times New Roman"/>
        </w:rPr>
        <w:t>和</w:t>
      </w:r>
      <w:r w:rsidRPr="007F7AA4">
        <w:rPr>
          <w:rFonts w:eastAsiaTheme="majorEastAsia" w:cs="Times New Roman"/>
        </w:rPr>
        <w:t>3GPP2</w:t>
      </w:r>
      <w:r w:rsidRPr="007F7AA4">
        <w:rPr>
          <w:rFonts w:eastAsiaTheme="majorEastAsia" w:cs="Times New Roman"/>
        </w:rPr>
        <w:t>的注册状态。</w:t>
      </w:r>
    </w:p>
    <w:p w14:paraId="0E90990C" w14:textId="6DC29B5B" w:rsidR="00745AD5" w:rsidRPr="007F7AA4" w:rsidRDefault="00745AD5" w:rsidP="00745AD5">
      <w:pPr>
        <w:pStyle w:val="4"/>
        <w:spacing w:before="156" w:after="156"/>
        <w:rPr>
          <w:rFonts w:cs="Times New Roman"/>
        </w:rPr>
      </w:pPr>
      <w:r w:rsidRPr="007F7AA4">
        <w:rPr>
          <w:rFonts w:cs="Times New Roman"/>
        </w:rPr>
        <w:t>Format</w:t>
      </w:r>
    </w:p>
    <w:tbl>
      <w:tblPr>
        <w:tblStyle w:val="a7"/>
        <w:tblW w:w="0" w:type="auto"/>
        <w:tblLook w:val="04A0" w:firstRow="1" w:lastRow="0" w:firstColumn="1" w:lastColumn="0" w:noHBand="0" w:noVBand="1"/>
      </w:tblPr>
      <w:tblGrid>
        <w:gridCol w:w="3368"/>
        <w:gridCol w:w="7402"/>
        <w:gridCol w:w="2684"/>
      </w:tblGrid>
      <w:tr w:rsidR="00DB3AE5" w:rsidRPr="007F7AA4" w14:paraId="505451DB" w14:textId="77777777" w:rsidTr="003D5F1D">
        <w:tc>
          <w:tcPr>
            <w:tcW w:w="4361" w:type="dxa"/>
          </w:tcPr>
          <w:p w14:paraId="64210F1E" w14:textId="77777777" w:rsidR="00745AD5" w:rsidRPr="007F7AA4" w:rsidRDefault="00745AD5" w:rsidP="003D5F1D">
            <w:pPr>
              <w:rPr>
                <w:rFonts w:eastAsiaTheme="majorEastAsia" w:cs="Times New Roman"/>
              </w:rPr>
            </w:pPr>
            <w:r w:rsidRPr="007F7AA4">
              <w:rPr>
                <w:rFonts w:eastAsiaTheme="majorEastAsia" w:cs="Times New Roman"/>
              </w:rPr>
              <w:t>Command</w:t>
            </w:r>
          </w:p>
        </w:tc>
        <w:tc>
          <w:tcPr>
            <w:tcW w:w="5386" w:type="dxa"/>
          </w:tcPr>
          <w:p w14:paraId="634DDFE4" w14:textId="77777777" w:rsidR="00745AD5" w:rsidRPr="007F7AA4" w:rsidRDefault="00745AD5" w:rsidP="003D5F1D">
            <w:pPr>
              <w:rPr>
                <w:rFonts w:eastAsiaTheme="majorEastAsia" w:cs="Times New Roman"/>
              </w:rPr>
            </w:pPr>
            <w:r w:rsidRPr="007F7AA4">
              <w:rPr>
                <w:rFonts w:eastAsiaTheme="majorEastAsia" w:cs="Times New Roman"/>
              </w:rPr>
              <w:t>Possible Response(s)</w:t>
            </w:r>
          </w:p>
        </w:tc>
        <w:tc>
          <w:tcPr>
            <w:tcW w:w="3707" w:type="dxa"/>
          </w:tcPr>
          <w:p w14:paraId="3D93208B" w14:textId="77777777" w:rsidR="00745AD5" w:rsidRPr="007F7AA4" w:rsidRDefault="00745AD5" w:rsidP="003D5F1D">
            <w:pPr>
              <w:rPr>
                <w:rFonts w:eastAsiaTheme="majorEastAsia" w:cs="Times New Roman"/>
              </w:rPr>
            </w:pPr>
            <w:r w:rsidRPr="007F7AA4">
              <w:rPr>
                <w:rFonts w:eastAsiaTheme="majorEastAsia" w:cs="Times New Roman"/>
              </w:rPr>
              <w:t>作用</w:t>
            </w:r>
          </w:p>
        </w:tc>
      </w:tr>
      <w:tr w:rsidR="00DB3AE5" w:rsidRPr="007F7AA4" w14:paraId="50B6AB4C" w14:textId="77777777" w:rsidTr="003D5F1D">
        <w:tc>
          <w:tcPr>
            <w:tcW w:w="4361" w:type="dxa"/>
          </w:tcPr>
          <w:p w14:paraId="4EFC537E" w14:textId="7F0E896B" w:rsidR="00DB3AE5" w:rsidRPr="007F7AA4" w:rsidRDefault="00DB3AE5" w:rsidP="003D5F1D">
            <w:pPr>
              <w:rPr>
                <w:rFonts w:eastAsiaTheme="majorEastAsia" w:cs="Times New Roman"/>
              </w:rPr>
            </w:pPr>
            <w:r w:rsidRPr="007F7AA4">
              <w:rPr>
                <w:rFonts w:eastAsiaTheme="majorEastAsia" w:cs="Times New Roman"/>
              </w:rPr>
              <w:t>+EREG=[&lt;n&gt;]</w:t>
            </w:r>
          </w:p>
        </w:tc>
        <w:tc>
          <w:tcPr>
            <w:tcW w:w="5386" w:type="dxa"/>
          </w:tcPr>
          <w:p w14:paraId="411BDFC4" w14:textId="77777777" w:rsidR="00DB3AE5" w:rsidRPr="007F7AA4" w:rsidRDefault="00DB3AE5" w:rsidP="00DB3AE5">
            <w:pPr>
              <w:rPr>
                <w:rFonts w:eastAsiaTheme="majorEastAsia" w:cs="Times New Roman"/>
              </w:rPr>
            </w:pPr>
          </w:p>
        </w:tc>
        <w:tc>
          <w:tcPr>
            <w:tcW w:w="3707" w:type="dxa"/>
          </w:tcPr>
          <w:p w14:paraId="6564379F" w14:textId="77777777" w:rsidR="00DB3AE5" w:rsidRPr="007F7AA4" w:rsidRDefault="00DB3AE5" w:rsidP="003D5F1D">
            <w:pPr>
              <w:rPr>
                <w:rFonts w:eastAsiaTheme="majorEastAsia" w:cs="Times New Roman"/>
              </w:rPr>
            </w:pPr>
          </w:p>
        </w:tc>
      </w:tr>
      <w:tr w:rsidR="00DB3AE5" w:rsidRPr="007F7AA4" w14:paraId="5DF46740" w14:textId="77777777" w:rsidTr="003D5F1D">
        <w:tc>
          <w:tcPr>
            <w:tcW w:w="4361" w:type="dxa"/>
          </w:tcPr>
          <w:p w14:paraId="4DD524D6" w14:textId="2F4B244F" w:rsidR="00745AD5" w:rsidRPr="007F7AA4" w:rsidRDefault="00745AD5" w:rsidP="003D5F1D">
            <w:pPr>
              <w:rPr>
                <w:rFonts w:eastAsiaTheme="majorEastAsia" w:cs="Times New Roman"/>
              </w:rPr>
            </w:pPr>
            <w:r w:rsidRPr="007F7AA4">
              <w:rPr>
                <w:rFonts w:eastAsiaTheme="majorEastAsia" w:cs="Times New Roman"/>
              </w:rPr>
              <w:t>+</w:t>
            </w:r>
            <w:r w:rsidR="00DB3AE5" w:rsidRPr="007F7AA4">
              <w:rPr>
                <w:rFonts w:eastAsiaTheme="majorEastAsia" w:cs="Times New Roman"/>
              </w:rPr>
              <w:t>EREG?</w:t>
            </w:r>
          </w:p>
        </w:tc>
        <w:tc>
          <w:tcPr>
            <w:tcW w:w="5386" w:type="dxa"/>
          </w:tcPr>
          <w:p w14:paraId="45268D2F" w14:textId="77777777" w:rsidR="00DB3AE5" w:rsidRPr="007F7AA4" w:rsidRDefault="00745AD5" w:rsidP="00DB3AE5">
            <w:pPr>
              <w:rPr>
                <w:rFonts w:eastAsiaTheme="majorEastAsia" w:cs="Times New Roman"/>
              </w:rPr>
            </w:pPr>
            <w:r w:rsidRPr="007F7AA4">
              <w:rPr>
                <w:rFonts w:eastAsiaTheme="majorEastAsia" w:cs="Times New Roman"/>
              </w:rPr>
              <w:t>+ERAT:</w:t>
            </w:r>
            <w:r w:rsidR="00DB3AE5" w:rsidRPr="007F7AA4">
              <w:rPr>
                <w:rFonts w:eastAsiaTheme="majorEastAsia" w:cs="Times New Roman"/>
              </w:rPr>
              <w:t>&lt;n&gt;,&lt;stat&gt;[,[&lt;lac&gt;],[&lt;ci&gt;],[eAct],[&lt;nwk_existence&gt;],[&lt;roaming_indicator&gt;]</w:t>
            </w:r>
          </w:p>
          <w:p w14:paraId="04F2FD43" w14:textId="31F2A812" w:rsidR="00745AD5" w:rsidRPr="007F7AA4" w:rsidRDefault="00DB3AE5" w:rsidP="00DB3AE5">
            <w:pPr>
              <w:rPr>
                <w:rFonts w:eastAsiaTheme="majorEastAsia" w:cs="Times New Roman"/>
              </w:rPr>
            </w:pPr>
            <w:r w:rsidRPr="007F7AA4">
              <w:rPr>
                <w:rFonts w:eastAsiaTheme="majorEastAsia" w:cs="Times New Roman"/>
              </w:rPr>
              <w:t>[,&lt;cause_type&gt;,&lt;reject_cause&gt;]]</w:t>
            </w:r>
          </w:p>
        </w:tc>
        <w:tc>
          <w:tcPr>
            <w:tcW w:w="3707" w:type="dxa"/>
          </w:tcPr>
          <w:p w14:paraId="78EAACCF" w14:textId="77777777" w:rsidR="00745AD5" w:rsidRPr="007F7AA4" w:rsidRDefault="00745AD5" w:rsidP="003D5F1D">
            <w:pPr>
              <w:rPr>
                <w:rFonts w:eastAsiaTheme="majorEastAsia" w:cs="Times New Roman"/>
              </w:rPr>
            </w:pPr>
            <w:r w:rsidRPr="007F7AA4">
              <w:rPr>
                <w:rFonts w:eastAsiaTheme="majorEastAsia" w:cs="Times New Roman"/>
              </w:rPr>
              <w:t>查询当前的工作模式，</w:t>
            </w:r>
            <w:r w:rsidRPr="007F7AA4">
              <w:rPr>
                <w:rFonts w:eastAsiaTheme="majorEastAsia" w:cs="Times New Roman"/>
              </w:rPr>
              <w:t>GPRS</w:t>
            </w:r>
            <w:r w:rsidRPr="007F7AA4">
              <w:rPr>
                <w:rFonts w:eastAsiaTheme="majorEastAsia" w:cs="Times New Roman"/>
              </w:rPr>
              <w:t>状态和优先使用的</w:t>
            </w:r>
            <w:r w:rsidRPr="007F7AA4">
              <w:rPr>
                <w:rFonts w:eastAsiaTheme="majorEastAsia" w:cs="Times New Roman"/>
              </w:rPr>
              <w:t>RAT</w:t>
            </w:r>
            <w:r w:rsidRPr="007F7AA4">
              <w:rPr>
                <w:rFonts w:eastAsiaTheme="majorEastAsia" w:cs="Times New Roman"/>
              </w:rPr>
              <w:t>模式。查询命令不常用。</w:t>
            </w:r>
          </w:p>
        </w:tc>
      </w:tr>
      <w:tr w:rsidR="00DB3AE5" w:rsidRPr="007F7AA4" w14:paraId="3AB5696A" w14:textId="77777777" w:rsidTr="003D5F1D">
        <w:tc>
          <w:tcPr>
            <w:tcW w:w="4361" w:type="dxa"/>
          </w:tcPr>
          <w:p w14:paraId="0429EB61" w14:textId="4A6CC83A" w:rsidR="00745AD5" w:rsidRPr="007F7AA4" w:rsidRDefault="00745AD5" w:rsidP="00DB3AE5">
            <w:pPr>
              <w:rPr>
                <w:rFonts w:eastAsiaTheme="majorEastAsia" w:cs="Times New Roman"/>
              </w:rPr>
            </w:pPr>
            <w:r w:rsidRPr="007F7AA4">
              <w:rPr>
                <w:rFonts w:eastAsiaTheme="majorEastAsia" w:cs="Times New Roman"/>
              </w:rPr>
              <w:t>+E</w:t>
            </w:r>
            <w:r w:rsidR="00DB3AE5" w:rsidRPr="007F7AA4">
              <w:rPr>
                <w:rFonts w:eastAsiaTheme="majorEastAsia" w:cs="Times New Roman"/>
              </w:rPr>
              <w:t>REG</w:t>
            </w:r>
            <w:r w:rsidRPr="007F7AA4">
              <w:rPr>
                <w:rFonts w:eastAsiaTheme="majorEastAsia" w:cs="Times New Roman"/>
              </w:rPr>
              <w:t>=</w:t>
            </w:r>
            <w:r w:rsidR="00DB3AE5" w:rsidRPr="007F7AA4">
              <w:rPr>
                <w:rFonts w:eastAsiaTheme="majorEastAsia" w:cs="Times New Roman"/>
              </w:rPr>
              <w:t>?</w:t>
            </w:r>
          </w:p>
        </w:tc>
        <w:tc>
          <w:tcPr>
            <w:tcW w:w="5386" w:type="dxa"/>
          </w:tcPr>
          <w:p w14:paraId="573795A5" w14:textId="77777777" w:rsidR="00745AD5" w:rsidRPr="007F7AA4" w:rsidRDefault="00745AD5" w:rsidP="003D5F1D">
            <w:pPr>
              <w:rPr>
                <w:rFonts w:eastAsiaTheme="majorEastAsia" w:cs="Times New Roman"/>
              </w:rPr>
            </w:pPr>
            <w:r w:rsidRPr="007F7AA4">
              <w:rPr>
                <w:rFonts w:eastAsiaTheme="majorEastAsia" w:cs="Times New Roman"/>
              </w:rPr>
              <w:t>OK/ERROR</w:t>
            </w:r>
          </w:p>
        </w:tc>
        <w:tc>
          <w:tcPr>
            <w:tcW w:w="3707" w:type="dxa"/>
          </w:tcPr>
          <w:p w14:paraId="0A74B7A2" w14:textId="77777777" w:rsidR="00745AD5" w:rsidRPr="007F7AA4" w:rsidRDefault="00745AD5" w:rsidP="003D5F1D">
            <w:pPr>
              <w:rPr>
                <w:rFonts w:eastAsiaTheme="majorEastAsia" w:cs="Times New Roman"/>
              </w:rPr>
            </w:pPr>
            <w:r w:rsidRPr="007F7AA4">
              <w:rPr>
                <w:rFonts w:eastAsiaTheme="majorEastAsia" w:cs="Times New Roman"/>
              </w:rPr>
              <w:t>用于设置</w:t>
            </w:r>
            <w:r w:rsidRPr="007F7AA4">
              <w:rPr>
                <w:rFonts w:eastAsiaTheme="majorEastAsia" w:cs="Times New Roman"/>
              </w:rPr>
              <w:t>MS</w:t>
            </w:r>
            <w:r w:rsidRPr="007F7AA4">
              <w:rPr>
                <w:rFonts w:eastAsiaTheme="majorEastAsia" w:cs="Times New Roman"/>
              </w:rPr>
              <w:t>工作模式和优先驻留的</w:t>
            </w:r>
            <w:r w:rsidRPr="007F7AA4">
              <w:rPr>
                <w:rFonts w:eastAsiaTheme="majorEastAsia" w:cs="Times New Roman"/>
              </w:rPr>
              <w:t>RAT</w:t>
            </w:r>
          </w:p>
        </w:tc>
      </w:tr>
    </w:tbl>
    <w:p w14:paraId="5DCEE7D8" w14:textId="5BD78283" w:rsidR="00745AD5" w:rsidRPr="007F7AA4" w:rsidRDefault="00867197" w:rsidP="00867197">
      <w:pPr>
        <w:pStyle w:val="4"/>
        <w:spacing w:before="156" w:after="156"/>
        <w:rPr>
          <w:rFonts w:cs="Times New Roman"/>
        </w:rPr>
      </w:pPr>
      <w:r w:rsidRPr="007F7AA4">
        <w:rPr>
          <w:rFonts w:cs="Times New Roman"/>
        </w:rPr>
        <w:t>Field</w:t>
      </w:r>
    </w:p>
    <w:p w14:paraId="75B6B128" w14:textId="622CBA41" w:rsidR="00867197" w:rsidRPr="007F7AA4" w:rsidRDefault="00867197" w:rsidP="00867197">
      <w:pPr>
        <w:rPr>
          <w:rFonts w:eastAsiaTheme="majorEastAsia" w:cs="Times New Roman"/>
        </w:rPr>
      </w:pPr>
      <w:r w:rsidRPr="007F7AA4">
        <w:rPr>
          <w:rFonts w:eastAsiaTheme="majorEastAsia" w:cs="Times New Roman"/>
        </w:rPr>
        <w:t>&lt;n&gt;</w:t>
      </w:r>
      <w:r w:rsidRPr="007F7AA4">
        <w:rPr>
          <w:rFonts w:eastAsiaTheme="majorEastAsia" w:cs="Times New Roman"/>
        </w:rPr>
        <w:t>用于设置</w:t>
      </w:r>
    </w:p>
    <w:p w14:paraId="062FBEB8" w14:textId="45C5D8F6" w:rsidR="00867197" w:rsidRPr="007F7AA4" w:rsidRDefault="00867197" w:rsidP="00745AD5">
      <w:pPr>
        <w:rPr>
          <w:rFonts w:eastAsiaTheme="majorEastAsia" w:cs="Times New Roman"/>
        </w:rPr>
      </w:pPr>
      <w:r w:rsidRPr="007F7AA4">
        <w:rPr>
          <w:rFonts w:eastAsiaTheme="majorEastAsia" w:cs="Times New Roman"/>
          <w:noProof/>
        </w:rPr>
        <w:drawing>
          <wp:inline distT="0" distB="0" distL="0" distR="0" wp14:anchorId="52213C51" wp14:editId="6013DF4B">
            <wp:extent cx="6210838" cy="3612193"/>
            <wp:effectExtent l="0" t="0" r="0" b="762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6210838" cy="3612193"/>
                    </a:xfrm>
                    <a:prstGeom prst="rect">
                      <a:avLst/>
                    </a:prstGeom>
                  </pic:spPr>
                </pic:pic>
              </a:graphicData>
            </a:graphic>
          </wp:inline>
        </w:drawing>
      </w:r>
    </w:p>
    <w:p w14:paraId="2BD11FBE" w14:textId="5A650A1E" w:rsidR="003A721D" w:rsidRDefault="006D5EEC" w:rsidP="00022F8E">
      <w:pPr>
        <w:rPr>
          <w:rFonts w:eastAsiaTheme="majorEastAsia" w:cs="Times New Roman"/>
        </w:rPr>
      </w:pPr>
      <w:r>
        <w:rPr>
          <w:rFonts w:eastAsiaTheme="majorEastAsia" w:cs="Times New Roman"/>
        </w:rPr>
        <w:t>&lt;S</w:t>
      </w:r>
      <w:r>
        <w:rPr>
          <w:rFonts w:eastAsiaTheme="majorEastAsia" w:cs="Times New Roman" w:hint="eastAsia"/>
        </w:rPr>
        <w:t>tate</w:t>
      </w:r>
      <w:r>
        <w:rPr>
          <w:rFonts w:eastAsiaTheme="majorEastAsia" w:cs="Times New Roman"/>
        </w:rPr>
        <w:t>&gt;</w:t>
      </w:r>
      <w:r w:rsidR="006A7E4B">
        <w:rPr>
          <w:rFonts w:eastAsiaTheme="majorEastAsia" w:cs="Times New Roman" w:hint="eastAsia"/>
        </w:rPr>
        <w:t>：注册以及搜网状态</w:t>
      </w:r>
    </w:p>
    <w:tbl>
      <w:tblPr>
        <w:tblW w:w="13291" w:type="dxa"/>
        <w:tblLook w:val="04A0" w:firstRow="1" w:lastRow="0" w:firstColumn="1" w:lastColumn="0" w:noHBand="0" w:noVBand="1"/>
      </w:tblPr>
      <w:tblGrid>
        <w:gridCol w:w="1080"/>
        <w:gridCol w:w="12211"/>
      </w:tblGrid>
      <w:tr w:rsidR="006D5EEC" w:rsidRPr="006D5EEC" w14:paraId="42C422BB" w14:textId="77777777" w:rsidTr="006D5EEC">
        <w:trPr>
          <w:trHeight w:val="285"/>
        </w:trPr>
        <w:tc>
          <w:tcPr>
            <w:tcW w:w="1080"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6BB03179" w14:textId="77777777" w:rsidR="006D5EEC" w:rsidRPr="006D5EEC" w:rsidRDefault="006D5EEC" w:rsidP="006D5EEC">
            <w:pPr>
              <w:widowControl/>
              <w:kinsoku/>
              <w:adjustRightInd/>
              <w:rPr>
                <w:rFonts w:eastAsia="等线" w:cs="Times New Roman"/>
                <w:color w:val="000000"/>
                <w:kern w:val="0"/>
                <w:sz w:val="22"/>
              </w:rPr>
            </w:pPr>
            <w:r w:rsidRPr="006D5EEC">
              <w:rPr>
                <w:rFonts w:eastAsia="等线" w:cs="Times New Roman"/>
                <w:color w:val="000000"/>
                <w:kern w:val="0"/>
                <w:sz w:val="22"/>
              </w:rPr>
              <w:t>Integer</w:t>
            </w:r>
          </w:p>
        </w:tc>
        <w:tc>
          <w:tcPr>
            <w:tcW w:w="12211" w:type="dxa"/>
            <w:tcBorders>
              <w:top w:val="single" w:sz="8" w:space="0" w:color="auto"/>
              <w:left w:val="nil"/>
              <w:bottom w:val="single" w:sz="4" w:space="0" w:color="auto"/>
              <w:right w:val="single" w:sz="8" w:space="0" w:color="auto"/>
            </w:tcBorders>
            <w:shd w:val="clear" w:color="auto" w:fill="auto"/>
            <w:noWrap/>
            <w:vAlign w:val="bottom"/>
            <w:hideMark/>
          </w:tcPr>
          <w:p w14:paraId="6166E09F" w14:textId="77777777" w:rsidR="006D5EEC" w:rsidRPr="006D5EEC" w:rsidRDefault="006D5EEC" w:rsidP="006D5EEC">
            <w:pPr>
              <w:widowControl/>
              <w:kinsoku/>
              <w:adjustRightInd/>
              <w:rPr>
                <w:rFonts w:eastAsia="等线" w:cs="Times New Roman"/>
                <w:color w:val="000000"/>
                <w:kern w:val="0"/>
                <w:sz w:val="22"/>
              </w:rPr>
            </w:pPr>
            <w:r w:rsidRPr="006D5EEC">
              <w:rPr>
                <w:rFonts w:eastAsia="等线" w:cs="Times New Roman"/>
                <w:color w:val="000000"/>
                <w:kern w:val="0"/>
                <w:sz w:val="22"/>
              </w:rPr>
              <w:t>description</w:t>
            </w:r>
          </w:p>
        </w:tc>
      </w:tr>
      <w:tr w:rsidR="006D5EEC" w:rsidRPr="006D5EEC" w14:paraId="5EA028DD" w14:textId="77777777" w:rsidTr="006D5EEC">
        <w:trPr>
          <w:trHeight w:val="285"/>
        </w:trPr>
        <w:tc>
          <w:tcPr>
            <w:tcW w:w="1080" w:type="dxa"/>
            <w:tcBorders>
              <w:top w:val="nil"/>
              <w:left w:val="single" w:sz="8" w:space="0" w:color="auto"/>
              <w:bottom w:val="single" w:sz="4" w:space="0" w:color="auto"/>
              <w:right w:val="single" w:sz="4" w:space="0" w:color="auto"/>
            </w:tcBorders>
            <w:shd w:val="clear" w:color="auto" w:fill="auto"/>
            <w:noWrap/>
            <w:vAlign w:val="bottom"/>
            <w:hideMark/>
          </w:tcPr>
          <w:p w14:paraId="79753A25" w14:textId="77777777" w:rsidR="006D5EEC" w:rsidRPr="006D5EEC" w:rsidRDefault="006D5EEC" w:rsidP="006D5EEC">
            <w:pPr>
              <w:widowControl/>
              <w:kinsoku/>
              <w:adjustRightInd/>
              <w:rPr>
                <w:rFonts w:eastAsia="等线" w:cs="Times New Roman"/>
                <w:color w:val="000000"/>
                <w:kern w:val="0"/>
                <w:sz w:val="22"/>
              </w:rPr>
            </w:pPr>
            <w:r w:rsidRPr="006D5EEC">
              <w:rPr>
                <w:rFonts w:eastAsia="等线" w:cs="Times New Roman"/>
                <w:color w:val="000000"/>
                <w:kern w:val="0"/>
                <w:sz w:val="22"/>
              </w:rPr>
              <w:t>0</w:t>
            </w:r>
          </w:p>
        </w:tc>
        <w:tc>
          <w:tcPr>
            <w:tcW w:w="12211" w:type="dxa"/>
            <w:tcBorders>
              <w:top w:val="nil"/>
              <w:left w:val="nil"/>
              <w:bottom w:val="single" w:sz="4" w:space="0" w:color="auto"/>
              <w:right w:val="single" w:sz="8" w:space="0" w:color="auto"/>
            </w:tcBorders>
            <w:shd w:val="clear" w:color="auto" w:fill="auto"/>
            <w:noWrap/>
            <w:vAlign w:val="bottom"/>
            <w:hideMark/>
          </w:tcPr>
          <w:p w14:paraId="214491F5" w14:textId="77777777" w:rsidR="006D5EEC" w:rsidRPr="006D5EEC" w:rsidRDefault="006D5EEC" w:rsidP="006D5EEC">
            <w:pPr>
              <w:widowControl/>
              <w:kinsoku/>
              <w:adjustRightInd/>
              <w:rPr>
                <w:rFonts w:eastAsia="等线" w:cs="Times New Roman"/>
                <w:color w:val="000000"/>
                <w:kern w:val="0"/>
                <w:sz w:val="22"/>
              </w:rPr>
            </w:pPr>
            <w:r w:rsidRPr="006D5EEC">
              <w:rPr>
                <w:rFonts w:eastAsia="等线" w:cs="Times New Roman"/>
                <w:color w:val="000000"/>
                <w:kern w:val="0"/>
                <w:sz w:val="22"/>
              </w:rPr>
              <w:t>not registered, MT is</w:t>
            </w:r>
            <w:r w:rsidRPr="006D5EEC">
              <w:rPr>
                <w:rFonts w:eastAsia="等线" w:cs="Times New Roman"/>
                <w:color w:val="FF0000"/>
                <w:kern w:val="0"/>
                <w:sz w:val="22"/>
              </w:rPr>
              <w:t xml:space="preserve"> not currently searching a new operator to register to</w:t>
            </w:r>
          </w:p>
        </w:tc>
      </w:tr>
      <w:tr w:rsidR="006D5EEC" w:rsidRPr="006D5EEC" w14:paraId="5D2F780B" w14:textId="77777777" w:rsidTr="006D5EEC">
        <w:trPr>
          <w:trHeight w:val="285"/>
        </w:trPr>
        <w:tc>
          <w:tcPr>
            <w:tcW w:w="1080" w:type="dxa"/>
            <w:tcBorders>
              <w:top w:val="nil"/>
              <w:left w:val="single" w:sz="8" w:space="0" w:color="auto"/>
              <w:bottom w:val="single" w:sz="4" w:space="0" w:color="auto"/>
              <w:right w:val="single" w:sz="4" w:space="0" w:color="auto"/>
            </w:tcBorders>
            <w:shd w:val="clear" w:color="auto" w:fill="auto"/>
            <w:noWrap/>
            <w:vAlign w:val="bottom"/>
            <w:hideMark/>
          </w:tcPr>
          <w:p w14:paraId="414C7D5A" w14:textId="77777777" w:rsidR="006D5EEC" w:rsidRPr="006D5EEC" w:rsidRDefault="006D5EEC" w:rsidP="006D5EEC">
            <w:pPr>
              <w:widowControl/>
              <w:kinsoku/>
              <w:adjustRightInd/>
              <w:rPr>
                <w:rFonts w:eastAsia="等线" w:cs="Times New Roman"/>
                <w:color w:val="000000"/>
                <w:kern w:val="0"/>
                <w:sz w:val="22"/>
                <w:highlight w:val="yellow"/>
              </w:rPr>
            </w:pPr>
            <w:r w:rsidRPr="006D5EEC">
              <w:rPr>
                <w:rFonts w:eastAsia="等线" w:cs="Times New Roman"/>
                <w:color w:val="000000"/>
                <w:kern w:val="0"/>
                <w:sz w:val="22"/>
                <w:highlight w:val="yellow"/>
              </w:rPr>
              <w:lastRenderedPageBreak/>
              <w:t>1</w:t>
            </w:r>
          </w:p>
        </w:tc>
        <w:tc>
          <w:tcPr>
            <w:tcW w:w="12211" w:type="dxa"/>
            <w:tcBorders>
              <w:top w:val="nil"/>
              <w:left w:val="nil"/>
              <w:bottom w:val="single" w:sz="4" w:space="0" w:color="auto"/>
              <w:right w:val="single" w:sz="8" w:space="0" w:color="auto"/>
            </w:tcBorders>
            <w:shd w:val="clear" w:color="auto" w:fill="auto"/>
            <w:noWrap/>
            <w:vAlign w:val="bottom"/>
            <w:hideMark/>
          </w:tcPr>
          <w:p w14:paraId="2E71C215" w14:textId="77777777" w:rsidR="006D5EEC" w:rsidRPr="006D5EEC" w:rsidRDefault="006D5EEC" w:rsidP="006D5EEC">
            <w:pPr>
              <w:widowControl/>
              <w:kinsoku/>
              <w:adjustRightInd/>
              <w:rPr>
                <w:rFonts w:eastAsia="等线" w:cs="Times New Roman"/>
                <w:color w:val="000000"/>
                <w:kern w:val="0"/>
                <w:sz w:val="22"/>
                <w:highlight w:val="yellow"/>
              </w:rPr>
            </w:pPr>
            <w:r w:rsidRPr="006D5EEC">
              <w:rPr>
                <w:rFonts w:eastAsia="等线" w:cs="Times New Roman"/>
                <w:color w:val="000000"/>
                <w:kern w:val="0"/>
                <w:sz w:val="22"/>
                <w:highlight w:val="yellow"/>
              </w:rPr>
              <w:t>registered, home network (applicable also when &lt;eAct&gt; indicates 1xRTT)</w:t>
            </w:r>
          </w:p>
        </w:tc>
      </w:tr>
      <w:tr w:rsidR="006D5EEC" w:rsidRPr="006D5EEC" w14:paraId="3E3E6718" w14:textId="77777777" w:rsidTr="006D5EEC">
        <w:trPr>
          <w:trHeight w:val="285"/>
        </w:trPr>
        <w:tc>
          <w:tcPr>
            <w:tcW w:w="1080" w:type="dxa"/>
            <w:tcBorders>
              <w:top w:val="nil"/>
              <w:left w:val="single" w:sz="8" w:space="0" w:color="auto"/>
              <w:bottom w:val="single" w:sz="4" w:space="0" w:color="auto"/>
              <w:right w:val="single" w:sz="4" w:space="0" w:color="auto"/>
            </w:tcBorders>
            <w:shd w:val="clear" w:color="auto" w:fill="auto"/>
            <w:noWrap/>
            <w:vAlign w:val="bottom"/>
            <w:hideMark/>
          </w:tcPr>
          <w:p w14:paraId="011D24BA" w14:textId="77777777" w:rsidR="006D5EEC" w:rsidRPr="006D5EEC" w:rsidRDefault="006D5EEC" w:rsidP="006D5EEC">
            <w:pPr>
              <w:widowControl/>
              <w:kinsoku/>
              <w:adjustRightInd/>
              <w:rPr>
                <w:rFonts w:eastAsia="等线" w:cs="Times New Roman"/>
                <w:color w:val="000000"/>
                <w:kern w:val="0"/>
                <w:sz w:val="22"/>
              </w:rPr>
            </w:pPr>
            <w:r w:rsidRPr="006D5EEC">
              <w:rPr>
                <w:rFonts w:eastAsia="等线" w:cs="Times New Roman"/>
                <w:color w:val="000000"/>
                <w:kern w:val="0"/>
                <w:sz w:val="22"/>
              </w:rPr>
              <w:t>2</w:t>
            </w:r>
          </w:p>
        </w:tc>
        <w:tc>
          <w:tcPr>
            <w:tcW w:w="12211" w:type="dxa"/>
            <w:tcBorders>
              <w:top w:val="nil"/>
              <w:left w:val="nil"/>
              <w:bottom w:val="single" w:sz="4" w:space="0" w:color="auto"/>
              <w:right w:val="single" w:sz="8" w:space="0" w:color="auto"/>
            </w:tcBorders>
            <w:shd w:val="clear" w:color="auto" w:fill="auto"/>
            <w:noWrap/>
            <w:vAlign w:val="bottom"/>
            <w:hideMark/>
          </w:tcPr>
          <w:p w14:paraId="5616A82B" w14:textId="77777777" w:rsidR="006D5EEC" w:rsidRPr="006D5EEC" w:rsidRDefault="006D5EEC" w:rsidP="006D5EEC">
            <w:pPr>
              <w:widowControl/>
              <w:kinsoku/>
              <w:adjustRightInd/>
              <w:rPr>
                <w:rFonts w:eastAsia="等线" w:cs="Times New Roman"/>
                <w:color w:val="000000"/>
                <w:kern w:val="0"/>
                <w:sz w:val="22"/>
              </w:rPr>
            </w:pPr>
            <w:r w:rsidRPr="006D5EEC">
              <w:rPr>
                <w:rFonts w:eastAsia="等线" w:cs="Times New Roman"/>
                <w:color w:val="000000"/>
                <w:kern w:val="0"/>
                <w:sz w:val="22"/>
              </w:rPr>
              <w:t xml:space="preserve">not registered, but MT is currently </w:t>
            </w:r>
            <w:r w:rsidRPr="006D5EEC">
              <w:rPr>
                <w:rFonts w:eastAsia="等线" w:cs="Times New Roman"/>
                <w:color w:val="FF0000"/>
                <w:kern w:val="0"/>
                <w:sz w:val="22"/>
              </w:rPr>
              <w:t>searching a new operator to register to</w:t>
            </w:r>
          </w:p>
        </w:tc>
      </w:tr>
      <w:tr w:rsidR="006D5EEC" w:rsidRPr="006D5EEC" w14:paraId="590A6B4D" w14:textId="77777777" w:rsidTr="006D5EEC">
        <w:trPr>
          <w:trHeight w:val="285"/>
        </w:trPr>
        <w:tc>
          <w:tcPr>
            <w:tcW w:w="1080" w:type="dxa"/>
            <w:tcBorders>
              <w:top w:val="nil"/>
              <w:left w:val="single" w:sz="8" w:space="0" w:color="auto"/>
              <w:bottom w:val="single" w:sz="4" w:space="0" w:color="auto"/>
              <w:right w:val="single" w:sz="4" w:space="0" w:color="auto"/>
            </w:tcBorders>
            <w:shd w:val="clear" w:color="auto" w:fill="auto"/>
            <w:noWrap/>
            <w:vAlign w:val="bottom"/>
            <w:hideMark/>
          </w:tcPr>
          <w:p w14:paraId="7B05D11E" w14:textId="77777777" w:rsidR="006D5EEC" w:rsidRPr="006D5EEC" w:rsidRDefault="006D5EEC" w:rsidP="006D5EEC">
            <w:pPr>
              <w:widowControl/>
              <w:kinsoku/>
              <w:adjustRightInd/>
              <w:rPr>
                <w:rFonts w:eastAsia="等线" w:cs="Times New Roman"/>
                <w:color w:val="000000"/>
                <w:kern w:val="0"/>
                <w:sz w:val="22"/>
              </w:rPr>
            </w:pPr>
            <w:r w:rsidRPr="006D5EEC">
              <w:rPr>
                <w:rFonts w:eastAsia="等线" w:cs="Times New Roman"/>
                <w:color w:val="000000"/>
                <w:kern w:val="0"/>
                <w:sz w:val="22"/>
              </w:rPr>
              <w:t>3</w:t>
            </w:r>
          </w:p>
        </w:tc>
        <w:tc>
          <w:tcPr>
            <w:tcW w:w="12211" w:type="dxa"/>
            <w:tcBorders>
              <w:top w:val="nil"/>
              <w:left w:val="nil"/>
              <w:bottom w:val="single" w:sz="4" w:space="0" w:color="auto"/>
              <w:right w:val="single" w:sz="8" w:space="0" w:color="auto"/>
            </w:tcBorders>
            <w:shd w:val="clear" w:color="auto" w:fill="auto"/>
            <w:noWrap/>
            <w:vAlign w:val="bottom"/>
            <w:hideMark/>
          </w:tcPr>
          <w:p w14:paraId="29345E17" w14:textId="77777777" w:rsidR="006D5EEC" w:rsidRPr="006D5EEC" w:rsidRDefault="006D5EEC" w:rsidP="006D5EEC">
            <w:pPr>
              <w:widowControl/>
              <w:kinsoku/>
              <w:adjustRightInd/>
              <w:rPr>
                <w:rFonts w:eastAsia="等线" w:cs="Times New Roman"/>
                <w:color w:val="000000"/>
                <w:kern w:val="0"/>
                <w:sz w:val="22"/>
              </w:rPr>
            </w:pPr>
            <w:r w:rsidRPr="006D5EEC">
              <w:rPr>
                <w:rFonts w:eastAsia="等线" w:cs="Times New Roman"/>
                <w:color w:val="000000"/>
                <w:kern w:val="0"/>
                <w:sz w:val="22"/>
              </w:rPr>
              <w:t>registration denied</w:t>
            </w:r>
          </w:p>
        </w:tc>
      </w:tr>
      <w:tr w:rsidR="006D5EEC" w:rsidRPr="006D5EEC" w14:paraId="0461B400" w14:textId="77777777" w:rsidTr="006D5EEC">
        <w:trPr>
          <w:trHeight w:val="285"/>
        </w:trPr>
        <w:tc>
          <w:tcPr>
            <w:tcW w:w="1080" w:type="dxa"/>
            <w:tcBorders>
              <w:top w:val="nil"/>
              <w:left w:val="single" w:sz="8" w:space="0" w:color="auto"/>
              <w:bottom w:val="single" w:sz="4" w:space="0" w:color="auto"/>
              <w:right w:val="single" w:sz="4" w:space="0" w:color="auto"/>
            </w:tcBorders>
            <w:shd w:val="clear" w:color="auto" w:fill="auto"/>
            <w:noWrap/>
            <w:vAlign w:val="bottom"/>
            <w:hideMark/>
          </w:tcPr>
          <w:p w14:paraId="7FC345BB" w14:textId="77777777" w:rsidR="006D5EEC" w:rsidRPr="006D5EEC" w:rsidRDefault="006D5EEC" w:rsidP="006D5EEC">
            <w:pPr>
              <w:widowControl/>
              <w:kinsoku/>
              <w:adjustRightInd/>
              <w:rPr>
                <w:rFonts w:eastAsia="等线" w:cs="Times New Roman"/>
                <w:color w:val="000000"/>
                <w:kern w:val="0"/>
                <w:sz w:val="22"/>
              </w:rPr>
            </w:pPr>
            <w:r w:rsidRPr="006D5EEC">
              <w:rPr>
                <w:rFonts w:eastAsia="等线" w:cs="Times New Roman"/>
                <w:color w:val="000000"/>
                <w:kern w:val="0"/>
                <w:sz w:val="22"/>
              </w:rPr>
              <w:t>4</w:t>
            </w:r>
          </w:p>
        </w:tc>
        <w:tc>
          <w:tcPr>
            <w:tcW w:w="12211" w:type="dxa"/>
            <w:tcBorders>
              <w:top w:val="nil"/>
              <w:left w:val="nil"/>
              <w:bottom w:val="single" w:sz="4" w:space="0" w:color="auto"/>
              <w:right w:val="single" w:sz="8" w:space="0" w:color="auto"/>
            </w:tcBorders>
            <w:shd w:val="clear" w:color="auto" w:fill="auto"/>
            <w:noWrap/>
            <w:vAlign w:val="bottom"/>
            <w:hideMark/>
          </w:tcPr>
          <w:p w14:paraId="01571232" w14:textId="77777777" w:rsidR="006D5EEC" w:rsidRPr="006D5EEC" w:rsidRDefault="006D5EEC" w:rsidP="006D5EEC">
            <w:pPr>
              <w:widowControl/>
              <w:kinsoku/>
              <w:adjustRightInd/>
              <w:rPr>
                <w:rFonts w:eastAsia="等线" w:cs="Times New Roman"/>
                <w:color w:val="000000"/>
                <w:kern w:val="0"/>
                <w:sz w:val="22"/>
              </w:rPr>
            </w:pPr>
            <w:r w:rsidRPr="006D5EEC">
              <w:rPr>
                <w:rFonts w:eastAsia="等线" w:cs="Times New Roman"/>
                <w:color w:val="000000"/>
                <w:kern w:val="0"/>
                <w:sz w:val="22"/>
              </w:rPr>
              <w:t>unknown</w:t>
            </w:r>
          </w:p>
        </w:tc>
      </w:tr>
      <w:tr w:rsidR="006D5EEC" w:rsidRPr="006D5EEC" w14:paraId="502B1F43" w14:textId="77777777" w:rsidTr="006D5EEC">
        <w:trPr>
          <w:trHeight w:val="285"/>
        </w:trPr>
        <w:tc>
          <w:tcPr>
            <w:tcW w:w="1080" w:type="dxa"/>
            <w:tcBorders>
              <w:top w:val="nil"/>
              <w:left w:val="single" w:sz="8" w:space="0" w:color="auto"/>
              <w:bottom w:val="single" w:sz="4" w:space="0" w:color="auto"/>
              <w:right w:val="single" w:sz="4" w:space="0" w:color="auto"/>
            </w:tcBorders>
            <w:shd w:val="clear" w:color="auto" w:fill="auto"/>
            <w:noWrap/>
            <w:vAlign w:val="bottom"/>
            <w:hideMark/>
          </w:tcPr>
          <w:p w14:paraId="33432172" w14:textId="77777777" w:rsidR="006D5EEC" w:rsidRPr="006D5EEC" w:rsidRDefault="006D5EEC" w:rsidP="006D5EEC">
            <w:pPr>
              <w:widowControl/>
              <w:kinsoku/>
              <w:adjustRightInd/>
              <w:rPr>
                <w:rFonts w:eastAsia="等线" w:cs="Times New Roman"/>
                <w:color w:val="FF0000"/>
                <w:kern w:val="0"/>
                <w:sz w:val="22"/>
                <w:highlight w:val="yellow"/>
              </w:rPr>
            </w:pPr>
            <w:r w:rsidRPr="006D5EEC">
              <w:rPr>
                <w:rFonts w:eastAsia="等线" w:cs="Times New Roman"/>
                <w:color w:val="FF0000"/>
                <w:kern w:val="0"/>
                <w:sz w:val="22"/>
                <w:highlight w:val="yellow"/>
              </w:rPr>
              <w:t>5</w:t>
            </w:r>
          </w:p>
        </w:tc>
        <w:tc>
          <w:tcPr>
            <w:tcW w:w="12211" w:type="dxa"/>
            <w:tcBorders>
              <w:top w:val="nil"/>
              <w:left w:val="nil"/>
              <w:bottom w:val="single" w:sz="4" w:space="0" w:color="auto"/>
              <w:right w:val="single" w:sz="8" w:space="0" w:color="auto"/>
            </w:tcBorders>
            <w:shd w:val="clear" w:color="auto" w:fill="auto"/>
            <w:noWrap/>
            <w:vAlign w:val="bottom"/>
            <w:hideMark/>
          </w:tcPr>
          <w:p w14:paraId="3166CF4A" w14:textId="77777777" w:rsidR="006D5EEC" w:rsidRPr="006D5EEC" w:rsidRDefault="006D5EEC" w:rsidP="006D5EEC">
            <w:pPr>
              <w:widowControl/>
              <w:kinsoku/>
              <w:adjustRightInd/>
              <w:rPr>
                <w:rFonts w:eastAsia="等线" w:cs="Times New Roman"/>
                <w:color w:val="FF0000"/>
                <w:kern w:val="0"/>
                <w:sz w:val="22"/>
                <w:highlight w:val="yellow"/>
              </w:rPr>
            </w:pPr>
            <w:r w:rsidRPr="006D5EEC">
              <w:rPr>
                <w:rFonts w:eastAsia="等线" w:cs="Times New Roman"/>
                <w:color w:val="FF0000"/>
                <w:kern w:val="0"/>
                <w:sz w:val="22"/>
                <w:highlight w:val="yellow"/>
              </w:rPr>
              <w:t>registered, roaming (applicable also when &lt;eAct&gt; indicates 1xRTT)</w:t>
            </w:r>
          </w:p>
        </w:tc>
      </w:tr>
      <w:tr w:rsidR="006D5EEC" w:rsidRPr="006D5EEC" w14:paraId="342D4216" w14:textId="77777777" w:rsidTr="006D5EEC">
        <w:trPr>
          <w:trHeight w:val="285"/>
        </w:trPr>
        <w:tc>
          <w:tcPr>
            <w:tcW w:w="1080" w:type="dxa"/>
            <w:tcBorders>
              <w:top w:val="nil"/>
              <w:left w:val="single" w:sz="8" w:space="0" w:color="auto"/>
              <w:bottom w:val="single" w:sz="4" w:space="0" w:color="auto"/>
              <w:right w:val="single" w:sz="4" w:space="0" w:color="auto"/>
            </w:tcBorders>
            <w:shd w:val="clear" w:color="auto" w:fill="auto"/>
            <w:noWrap/>
            <w:vAlign w:val="bottom"/>
            <w:hideMark/>
          </w:tcPr>
          <w:p w14:paraId="215B3993" w14:textId="77777777" w:rsidR="006D5EEC" w:rsidRPr="006D5EEC" w:rsidRDefault="006D5EEC" w:rsidP="006D5EEC">
            <w:pPr>
              <w:widowControl/>
              <w:kinsoku/>
              <w:adjustRightInd/>
              <w:rPr>
                <w:rFonts w:eastAsia="等线" w:cs="Times New Roman"/>
                <w:color w:val="000000"/>
                <w:kern w:val="0"/>
                <w:sz w:val="22"/>
              </w:rPr>
            </w:pPr>
            <w:r w:rsidRPr="006D5EEC">
              <w:rPr>
                <w:rFonts w:eastAsia="等线" w:cs="Times New Roman"/>
                <w:color w:val="000000"/>
                <w:kern w:val="0"/>
                <w:sz w:val="22"/>
              </w:rPr>
              <w:t>6</w:t>
            </w:r>
          </w:p>
        </w:tc>
        <w:tc>
          <w:tcPr>
            <w:tcW w:w="12211" w:type="dxa"/>
            <w:tcBorders>
              <w:top w:val="nil"/>
              <w:left w:val="nil"/>
              <w:bottom w:val="single" w:sz="4" w:space="0" w:color="auto"/>
              <w:right w:val="single" w:sz="8" w:space="0" w:color="auto"/>
            </w:tcBorders>
            <w:shd w:val="clear" w:color="auto" w:fill="auto"/>
            <w:noWrap/>
            <w:vAlign w:val="bottom"/>
            <w:hideMark/>
          </w:tcPr>
          <w:p w14:paraId="43BC91AC" w14:textId="77777777" w:rsidR="006D5EEC" w:rsidRPr="006D5EEC" w:rsidRDefault="006D5EEC" w:rsidP="006D5EEC">
            <w:pPr>
              <w:widowControl/>
              <w:kinsoku/>
              <w:adjustRightInd/>
              <w:rPr>
                <w:rFonts w:eastAsia="等线" w:cs="Times New Roman"/>
                <w:color w:val="000000"/>
                <w:kern w:val="0"/>
                <w:sz w:val="22"/>
              </w:rPr>
            </w:pPr>
            <w:r w:rsidRPr="006D5EEC">
              <w:rPr>
                <w:rFonts w:eastAsia="等线" w:cs="Times New Roman"/>
                <w:color w:val="000000"/>
                <w:kern w:val="0"/>
                <w:sz w:val="22"/>
              </w:rPr>
              <w:t>registered for "SMS only", home network (applicable only when &lt;eAct&gt; indicates EUTRAN)</w:t>
            </w:r>
          </w:p>
        </w:tc>
      </w:tr>
      <w:tr w:rsidR="006D5EEC" w:rsidRPr="006D5EEC" w14:paraId="702A97CE" w14:textId="77777777" w:rsidTr="006D5EEC">
        <w:trPr>
          <w:trHeight w:val="285"/>
        </w:trPr>
        <w:tc>
          <w:tcPr>
            <w:tcW w:w="1080" w:type="dxa"/>
            <w:tcBorders>
              <w:top w:val="nil"/>
              <w:left w:val="single" w:sz="8" w:space="0" w:color="auto"/>
              <w:bottom w:val="single" w:sz="4" w:space="0" w:color="auto"/>
              <w:right w:val="single" w:sz="4" w:space="0" w:color="auto"/>
            </w:tcBorders>
            <w:shd w:val="clear" w:color="auto" w:fill="auto"/>
            <w:noWrap/>
            <w:vAlign w:val="bottom"/>
            <w:hideMark/>
          </w:tcPr>
          <w:p w14:paraId="474D0E39" w14:textId="77777777" w:rsidR="006D5EEC" w:rsidRPr="006D5EEC" w:rsidRDefault="006D5EEC" w:rsidP="006D5EEC">
            <w:pPr>
              <w:widowControl/>
              <w:kinsoku/>
              <w:adjustRightInd/>
              <w:rPr>
                <w:rFonts w:eastAsia="等线" w:cs="Times New Roman"/>
                <w:color w:val="000000"/>
                <w:kern w:val="0"/>
                <w:sz w:val="22"/>
              </w:rPr>
            </w:pPr>
            <w:r w:rsidRPr="006D5EEC">
              <w:rPr>
                <w:rFonts w:eastAsia="等线" w:cs="Times New Roman"/>
                <w:color w:val="000000"/>
                <w:kern w:val="0"/>
                <w:sz w:val="22"/>
              </w:rPr>
              <w:t>7</w:t>
            </w:r>
          </w:p>
        </w:tc>
        <w:tc>
          <w:tcPr>
            <w:tcW w:w="12211" w:type="dxa"/>
            <w:tcBorders>
              <w:top w:val="nil"/>
              <w:left w:val="nil"/>
              <w:bottom w:val="single" w:sz="4" w:space="0" w:color="auto"/>
              <w:right w:val="single" w:sz="8" w:space="0" w:color="auto"/>
            </w:tcBorders>
            <w:shd w:val="clear" w:color="auto" w:fill="auto"/>
            <w:noWrap/>
            <w:vAlign w:val="bottom"/>
            <w:hideMark/>
          </w:tcPr>
          <w:p w14:paraId="72277E71" w14:textId="77777777" w:rsidR="006D5EEC" w:rsidRPr="006D5EEC" w:rsidRDefault="006D5EEC" w:rsidP="006D5EEC">
            <w:pPr>
              <w:widowControl/>
              <w:kinsoku/>
              <w:adjustRightInd/>
              <w:rPr>
                <w:rFonts w:eastAsia="等线" w:cs="Times New Roman"/>
                <w:color w:val="000000"/>
                <w:kern w:val="0"/>
                <w:sz w:val="22"/>
              </w:rPr>
            </w:pPr>
            <w:r w:rsidRPr="006D5EEC">
              <w:rPr>
                <w:rFonts w:eastAsia="等线" w:cs="Times New Roman"/>
                <w:color w:val="000000"/>
                <w:kern w:val="0"/>
                <w:sz w:val="22"/>
              </w:rPr>
              <w:t>registered for "SMS only", roaming (applicable only when &lt;eAct&gt; indicates EUTRAN)</w:t>
            </w:r>
          </w:p>
        </w:tc>
      </w:tr>
      <w:tr w:rsidR="006D5EEC" w:rsidRPr="006D5EEC" w14:paraId="219921D6" w14:textId="77777777" w:rsidTr="006D5EEC">
        <w:trPr>
          <w:trHeight w:val="285"/>
        </w:trPr>
        <w:tc>
          <w:tcPr>
            <w:tcW w:w="1080" w:type="dxa"/>
            <w:tcBorders>
              <w:top w:val="nil"/>
              <w:left w:val="single" w:sz="8" w:space="0" w:color="auto"/>
              <w:bottom w:val="single" w:sz="4" w:space="0" w:color="auto"/>
              <w:right w:val="single" w:sz="4" w:space="0" w:color="auto"/>
            </w:tcBorders>
            <w:shd w:val="clear" w:color="auto" w:fill="auto"/>
            <w:noWrap/>
            <w:vAlign w:val="bottom"/>
            <w:hideMark/>
          </w:tcPr>
          <w:p w14:paraId="2D0EA343" w14:textId="77777777" w:rsidR="006D5EEC" w:rsidRPr="006D5EEC" w:rsidRDefault="006D5EEC" w:rsidP="006D5EEC">
            <w:pPr>
              <w:widowControl/>
              <w:kinsoku/>
              <w:adjustRightInd/>
              <w:rPr>
                <w:rFonts w:eastAsia="等线" w:cs="Times New Roman"/>
                <w:color w:val="000000"/>
                <w:kern w:val="0"/>
                <w:sz w:val="22"/>
              </w:rPr>
            </w:pPr>
            <w:r w:rsidRPr="006D5EEC">
              <w:rPr>
                <w:rFonts w:eastAsia="等线" w:cs="Times New Roman"/>
                <w:color w:val="000000"/>
                <w:kern w:val="0"/>
                <w:sz w:val="22"/>
              </w:rPr>
              <w:t>8</w:t>
            </w:r>
          </w:p>
        </w:tc>
        <w:tc>
          <w:tcPr>
            <w:tcW w:w="12211" w:type="dxa"/>
            <w:tcBorders>
              <w:top w:val="nil"/>
              <w:left w:val="nil"/>
              <w:bottom w:val="single" w:sz="4" w:space="0" w:color="auto"/>
              <w:right w:val="single" w:sz="8" w:space="0" w:color="auto"/>
            </w:tcBorders>
            <w:shd w:val="clear" w:color="auto" w:fill="auto"/>
            <w:noWrap/>
            <w:vAlign w:val="bottom"/>
            <w:hideMark/>
          </w:tcPr>
          <w:p w14:paraId="259A0AB2" w14:textId="77777777" w:rsidR="006D5EEC" w:rsidRPr="006D5EEC" w:rsidRDefault="006D5EEC" w:rsidP="006D5EEC">
            <w:pPr>
              <w:widowControl/>
              <w:kinsoku/>
              <w:adjustRightInd/>
              <w:rPr>
                <w:rFonts w:eastAsia="等线" w:cs="Times New Roman"/>
                <w:color w:val="000000"/>
                <w:kern w:val="0"/>
                <w:sz w:val="22"/>
              </w:rPr>
            </w:pPr>
            <w:r w:rsidRPr="006D5EEC">
              <w:rPr>
                <w:rFonts w:eastAsia="等线" w:cs="Times New Roman"/>
                <w:color w:val="000000"/>
                <w:kern w:val="0"/>
                <w:sz w:val="22"/>
              </w:rPr>
              <w:t>attached for emergency bearer services only (see NOTE 2) (not applicable)</w:t>
            </w:r>
          </w:p>
        </w:tc>
      </w:tr>
      <w:tr w:rsidR="006D5EEC" w:rsidRPr="006D5EEC" w14:paraId="6E9AEC12" w14:textId="77777777" w:rsidTr="006D5EEC">
        <w:trPr>
          <w:trHeight w:val="285"/>
        </w:trPr>
        <w:tc>
          <w:tcPr>
            <w:tcW w:w="1080" w:type="dxa"/>
            <w:tcBorders>
              <w:top w:val="nil"/>
              <w:left w:val="single" w:sz="8" w:space="0" w:color="auto"/>
              <w:bottom w:val="single" w:sz="4" w:space="0" w:color="auto"/>
              <w:right w:val="single" w:sz="4" w:space="0" w:color="auto"/>
            </w:tcBorders>
            <w:shd w:val="clear" w:color="auto" w:fill="auto"/>
            <w:noWrap/>
            <w:vAlign w:val="bottom"/>
            <w:hideMark/>
          </w:tcPr>
          <w:p w14:paraId="0AB3DA0C" w14:textId="77777777" w:rsidR="006D5EEC" w:rsidRPr="006D5EEC" w:rsidRDefault="006D5EEC" w:rsidP="006D5EEC">
            <w:pPr>
              <w:widowControl/>
              <w:kinsoku/>
              <w:adjustRightInd/>
              <w:rPr>
                <w:rFonts w:eastAsia="等线" w:cs="Times New Roman"/>
                <w:color w:val="000000"/>
                <w:kern w:val="0"/>
                <w:sz w:val="22"/>
              </w:rPr>
            </w:pPr>
            <w:r w:rsidRPr="006D5EEC">
              <w:rPr>
                <w:rFonts w:eastAsia="等线" w:cs="Times New Roman"/>
                <w:color w:val="000000"/>
                <w:kern w:val="0"/>
                <w:sz w:val="22"/>
              </w:rPr>
              <w:t>9</w:t>
            </w:r>
          </w:p>
        </w:tc>
        <w:tc>
          <w:tcPr>
            <w:tcW w:w="12211" w:type="dxa"/>
            <w:tcBorders>
              <w:top w:val="nil"/>
              <w:left w:val="nil"/>
              <w:bottom w:val="single" w:sz="4" w:space="0" w:color="auto"/>
              <w:right w:val="single" w:sz="8" w:space="0" w:color="auto"/>
            </w:tcBorders>
            <w:shd w:val="clear" w:color="auto" w:fill="auto"/>
            <w:noWrap/>
            <w:vAlign w:val="bottom"/>
            <w:hideMark/>
          </w:tcPr>
          <w:p w14:paraId="30C0C6E4" w14:textId="77777777" w:rsidR="006D5EEC" w:rsidRPr="006D5EEC" w:rsidRDefault="006D5EEC" w:rsidP="006D5EEC">
            <w:pPr>
              <w:widowControl/>
              <w:kinsoku/>
              <w:adjustRightInd/>
              <w:rPr>
                <w:rFonts w:eastAsia="等线" w:cs="Times New Roman"/>
                <w:color w:val="000000"/>
                <w:kern w:val="0"/>
                <w:sz w:val="22"/>
              </w:rPr>
            </w:pPr>
            <w:r w:rsidRPr="006D5EEC">
              <w:rPr>
                <w:rFonts w:eastAsia="等线" w:cs="Times New Roman"/>
                <w:color w:val="000000"/>
                <w:kern w:val="0"/>
                <w:sz w:val="22"/>
              </w:rPr>
              <w:t>registered for "CSFB not preferred", home network (applicable only when &lt;eAct&gt; indicates E-UTRAN)</w:t>
            </w:r>
          </w:p>
        </w:tc>
      </w:tr>
      <w:tr w:rsidR="006D5EEC" w:rsidRPr="006D5EEC" w14:paraId="7184BED6" w14:textId="77777777" w:rsidTr="006D5EEC">
        <w:trPr>
          <w:trHeight w:val="285"/>
        </w:trPr>
        <w:tc>
          <w:tcPr>
            <w:tcW w:w="1080" w:type="dxa"/>
            <w:tcBorders>
              <w:top w:val="nil"/>
              <w:left w:val="single" w:sz="8" w:space="0" w:color="auto"/>
              <w:bottom w:val="single" w:sz="4" w:space="0" w:color="auto"/>
              <w:right w:val="single" w:sz="4" w:space="0" w:color="auto"/>
            </w:tcBorders>
            <w:shd w:val="clear" w:color="auto" w:fill="auto"/>
            <w:noWrap/>
            <w:vAlign w:val="bottom"/>
            <w:hideMark/>
          </w:tcPr>
          <w:p w14:paraId="485F672C" w14:textId="77777777" w:rsidR="006D5EEC" w:rsidRPr="006D5EEC" w:rsidRDefault="006D5EEC" w:rsidP="006D5EEC">
            <w:pPr>
              <w:widowControl/>
              <w:kinsoku/>
              <w:adjustRightInd/>
              <w:rPr>
                <w:rFonts w:eastAsia="等线" w:cs="Times New Roman"/>
                <w:color w:val="000000"/>
                <w:kern w:val="0"/>
                <w:sz w:val="22"/>
              </w:rPr>
            </w:pPr>
            <w:r w:rsidRPr="006D5EEC">
              <w:rPr>
                <w:rFonts w:eastAsia="等线" w:cs="Times New Roman"/>
                <w:color w:val="000000"/>
                <w:kern w:val="0"/>
                <w:sz w:val="22"/>
              </w:rPr>
              <w:t>10</w:t>
            </w:r>
          </w:p>
        </w:tc>
        <w:tc>
          <w:tcPr>
            <w:tcW w:w="12211" w:type="dxa"/>
            <w:tcBorders>
              <w:top w:val="nil"/>
              <w:left w:val="nil"/>
              <w:bottom w:val="single" w:sz="4" w:space="0" w:color="auto"/>
              <w:right w:val="single" w:sz="8" w:space="0" w:color="auto"/>
            </w:tcBorders>
            <w:shd w:val="clear" w:color="auto" w:fill="auto"/>
            <w:noWrap/>
            <w:vAlign w:val="bottom"/>
            <w:hideMark/>
          </w:tcPr>
          <w:p w14:paraId="0F05EDE9" w14:textId="77777777" w:rsidR="006D5EEC" w:rsidRPr="006D5EEC" w:rsidRDefault="006D5EEC" w:rsidP="006D5EEC">
            <w:pPr>
              <w:widowControl/>
              <w:kinsoku/>
              <w:adjustRightInd/>
              <w:rPr>
                <w:rFonts w:eastAsia="等线" w:cs="Times New Roman"/>
                <w:color w:val="000000"/>
                <w:kern w:val="0"/>
                <w:sz w:val="22"/>
              </w:rPr>
            </w:pPr>
            <w:r w:rsidRPr="006D5EEC">
              <w:rPr>
                <w:rFonts w:eastAsia="等线" w:cs="Times New Roman"/>
                <w:color w:val="000000"/>
                <w:kern w:val="0"/>
                <w:sz w:val="22"/>
              </w:rPr>
              <w:t>registered for "CSFB not preferred", roaming (applicable only when &lt;eAct&gt; indicates E-UTRAN)</w:t>
            </w:r>
          </w:p>
        </w:tc>
      </w:tr>
      <w:tr w:rsidR="006D5EEC" w:rsidRPr="006D5EEC" w14:paraId="73192BF5" w14:textId="77777777" w:rsidTr="006D5EEC">
        <w:trPr>
          <w:trHeight w:val="285"/>
        </w:trPr>
        <w:tc>
          <w:tcPr>
            <w:tcW w:w="1080" w:type="dxa"/>
            <w:tcBorders>
              <w:top w:val="nil"/>
              <w:left w:val="single" w:sz="8" w:space="0" w:color="auto"/>
              <w:bottom w:val="single" w:sz="4" w:space="0" w:color="auto"/>
              <w:right w:val="single" w:sz="4" w:space="0" w:color="auto"/>
            </w:tcBorders>
            <w:shd w:val="clear" w:color="auto" w:fill="auto"/>
            <w:noWrap/>
            <w:vAlign w:val="bottom"/>
            <w:hideMark/>
          </w:tcPr>
          <w:p w14:paraId="0C9A049E" w14:textId="77777777" w:rsidR="006D5EEC" w:rsidRPr="006D5EEC" w:rsidRDefault="006D5EEC" w:rsidP="006D5EEC">
            <w:pPr>
              <w:widowControl/>
              <w:kinsoku/>
              <w:adjustRightInd/>
              <w:rPr>
                <w:rFonts w:eastAsia="等线" w:cs="Times New Roman"/>
                <w:color w:val="000000"/>
                <w:kern w:val="0"/>
                <w:sz w:val="22"/>
              </w:rPr>
            </w:pPr>
            <w:r w:rsidRPr="006D5EEC">
              <w:rPr>
                <w:rFonts w:eastAsia="等线" w:cs="Times New Roman"/>
                <w:color w:val="000000"/>
                <w:kern w:val="0"/>
                <w:sz w:val="22"/>
              </w:rPr>
              <w:t>101</w:t>
            </w:r>
          </w:p>
        </w:tc>
        <w:tc>
          <w:tcPr>
            <w:tcW w:w="12211" w:type="dxa"/>
            <w:tcBorders>
              <w:top w:val="nil"/>
              <w:left w:val="nil"/>
              <w:bottom w:val="single" w:sz="4" w:space="0" w:color="auto"/>
              <w:right w:val="single" w:sz="8" w:space="0" w:color="auto"/>
            </w:tcBorders>
            <w:shd w:val="clear" w:color="auto" w:fill="auto"/>
            <w:noWrap/>
            <w:vAlign w:val="bottom"/>
            <w:hideMark/>
          </w:tcPr>
          <w:p w14:paraId="0BAFD208" w14:textId="77777777" w:rsidR="006D5EEC" w:rsidRPr="006D5EEC" w:rsidRDefault="006D5EEC" w:rsidP="006D5EEC">
            <w:pPr>
              <w:widowControl/>
              <w:kinsoku/>
              <w:adjustRightInd/>
              <w:rPr>
                <w:rFonts w:eastAsia="等线" w:cs="Times New Roman"/>
                <w:color w:val="000000"/>
                <w:kern w:val="0"/>
                <w:sz w:val="22"/>
              </w:rPr>
            </w:pPr>
            <w:r w:rsidRPr="006D5EEC">
              <w:rPr>
                <w:rFonts w:eastAsia="等线" w:cs="Times New Roman"/>
                <w:color w:val="000000"/>
                <w:kern w:val="0"/>
                <w:sz w:val="22"/>
              </w:rPr>
              <w:t>1xRTT normal service, yet it wait to perform registration. (Mapping”+VSER:0”)</w:t>
            </w:r>
          </w:p>
        </w:tc>
      </w:tr>
      <w:tr w:rsidR="006D5EEC" w:rsidRPr="006D5EEC" w14:paraId="79AA216B" w14:textId="77777777" w:rsidTr="006D5EEC">
        <w:trPr>
          <w:trHeight w:val="285"/>
        </w:trPr>
        <w:tc>
          <w:tcPr>
            <w:tcW w:w="1080" w:type="dxa"/>
            <w:tcBorders>
              <w:top w:val="nil"/>
              <w:left w:val="single" w:sz="8" w:space="0" w:color="auto"/>
              <w:bottom w:val="single" w:sz="4" w:space="0" w:color="auto"/>
              <w:right w:val="single" w:sz="4" w:space="0" w:color="auto"/>
            </w:tcBorders>
            <w:shd w:val="clear" w:color="auto" w:fill="auto"/>
            <w:noWrap/>
            <w:vAlign w:val="bottom"/>
            <w:hideMark/>
          </w:tcPr>
          <w:p w14:paraId="27B858E8" w14:textId="77777777" w:rsidR="006D5EEC" w:rsidRPr="006D5EEC" w:rsidRDefault="006D5EEC" w:rsidP="006D5EEC">
            <w:pPr>
              <w:widowControl/>
              <w:kinsoku/>
              <w:adjustRightInd/>
              <w:rPr>
                <w:rFonts w:eastAsia="等线" w:cs="Times New Roman"/>
                <w:color w:val="000000"/>
                <w:kern w:val="0"/>
                <w:sz w:val="22"/>
              </w:rPr>
            </w:pPr>
            <w:r w:rsidRPr="006D5EEC">
              <w:rPr>
                <w:rFonts w:eastAsia="等线" w:cs="Times New Roman"/>
                <w:color w:val="000000"/>
                <w:kern w:val="0"/>
                <w:sz w:val="22"/>
              </w:rPr>
              <w:t>102</w:t>
            </w:r>
          </w:p>
        </w:tc>
        <w:tc>
          <w:tcPr>
            <w:tcW w:w="12211" w:type="dxa"/>
            <w:tcBorders>
              <w:top w:val="nil"/>
              <w:left w:val="nil"/>
              <w:bottom w:val="single" w:sz="4" w:space="0" w:color="auto"/>
              <w:right w:val="single" w:sz="8" w:space="0" w:color="auto"/>
            </w:tcBorders>
            <w:shd w:val="clear" w:color="auto" w:fill="auto"/>
            <w:noWrap/>
            <w:vAlign w:val="bottom"/>
            <w:hideMark/>
          </w:tcPr>
          <w:p w14:paraId="66377C58" w14:textId="77777777" w:rsidR="006D5EEC" w:rsidRPr="006D5EEC" w:rsidRDefault="006D5EEC" w:rsidP="006D5EEC">
            <w:pPr>
              <w:widowControl/>
              <w:kinsoku/>
              <w:adjustRightInd/>
              <w:rPr>
                <w:rFonts w:eastAsia="等线" w:cs="Times New Roman"/>
                <w:color w:val="000000"/>
                <w:kern w:val="0"/>
                <w:sz w:val="22"/>
              </w:rPr>
            </w:pPr>
            <w:r w:rsidRPr="006D5EEC">
              <w:rPr>
                <w:rFonts w:eastAsia="等线" w:cs="Times New Roman"/>
                <w:color w:val="000000"/>
                <w:kern w:val="0"/>
                <w:sz w:val="22"/>
              </w:rPr>
              <w:t>1xRTT no service, MT is currently searching a new operator to register to (mapping to C2K AT Command “+VSER:1”)</w:t>
            </w:r>
          </w:p>
        </w:tc>
      </w:tr>
      <w:tr w:rsidR="006D5EEC" w:rsidRPr="006D5EEC" w14:paraId="445DCFF1" w14:textId="77777777" w:rsidTr="006D5EEC">
        <w:trPr>
          <w:trHeight w:val="285"/>
        </w:trPr>
        <w:tc>
          <w:tcPr>
            <w:tcW w:w="1080" w:type="dxa"/>
            <w:tcBorders>
              <w:top w:val="nil"/>
              <w:left w:val="single" w:sz="8" w:space="0" w:color="auto"/>
              <w:bottom w:val="single" w:sz="4" w:space="0" w:color="auto"/>
              <w:right w:val="single" w:sz="4" w:space="0" w:color="auto"/>
            </w:tcBorders>
            <w:shd w:val="clear" w:color="auto" w:fill="auto"/>
            <w:noWrap/>
            <w:vAlign w:val="bottom"/>
            <w:hideMark/>
          </w:tcPr>
          <w:p w14:paraId="0ED103D4" w14:textId="77777777" w:rsidR="006D5EEC" w:rsidRPr="006D5EEC" w:rsidRDefault="006D5EEC" w:rsidP="006D5EEC">
            <w:pPr>
              <w:widowControl/>
              <w:kinsoku/>
              <w:adjustRightInd/>
              <w:rPr>
                <w:rFonts w:eastAsia="等线" w:cs="Times New Roman"/>
                <w:color w:val="000000"/>
                <w:kern w:val="0"/>
                <w:sz w:val="22"/>
              </w:rPr>
            </w:pPr>
            <w:r w:rsidRPr="006D5EEC">
              <w:rPr>
                <w:rFonts w:eastAsia="等线" w:cs="Times New Roman"/>
                <w:color w:val="000000"/>
                <w:kern w:val="0"/>
                <w:sz w:val="22"/>
              </w:rPr>
              <w:t>103</w:t>
            </w:r>
          </w:p>
        </w:tc>
        <w:tc>
          <w:tcPr>
            <w:tcW w:w="12211" w:type="dxa"/>
            <w:tcBorders>
              <w:top w:val="nil"/>
              <w:left w:val="nil"/>
              <w:bottom w:val="single" w:sz="4" w:space="0" w:color="auto"/>
              <w:right w:val="single" w:sz="8" w:space="0" w:color="auto"/>
            </w:tcBorders>
            <w:shd w:val="clear" w:color="auto" w:fill="auto"/>
            <w:noWrap/>
            <w:vAlign w:val="bottom"/>
            <w:hideMark/>
          </w:tcPr>
          <w:p w14:paraId="038C9C88" w14:textId="77777777" w:rsidR="006D5EEC" w:rsidRPr="006D5EEC" w:rsidRDefault="006D5EEC" w:rsidP="006D5EEC">
            <w:pPr>
              <w:widowControl/>
              <w:kinsoku/>
              <w:adjustRightInd/>
              <w:rPr>
                <w:rFonts w:eastAsia="等线" w:cs="Times New Roman"/>
                <w:color w:val="000000"/>
                <w:kern w:val="0"/>
                <w:sz w:val="22"/>
              </w:rPr>
            </w:pPr>
            <w:r w:rsidRPr="006D5EEC">
              <w:rPr>
                <w:rFonts w:eastAsia="等线" w:cs="Times New Roman"/>
                <w:color w:val="000000"/>
                <w:kern w:val="0"/>
                <w:sz w:val="22"/>
              </w:rPr>
              <w:t>1xRTT out of service area, MT is not currently searching a new operator to register to (mapping to C2K AT Command “+VSER: 2”)</w:t>
            </w:r>
          </w:p>
        </w:tc>
      </w:tr>
      <w:tr w:rsidR="006D5EEC" w:rsidRPr="006D5EEC" w14:paraId="13E388C6" w14:textId="77777777" w:rsidTr="006D5EEC">
        <w:trPr>
          <w:trHeight w:val="300"/>
        </w:trPr>
        <w:tc>
          <w:tcPr>
            <w:tcW w:w="1080" w:type="dxa"/>
            <w:tcBorders>
              <w:top w:val="nil"/>
              <w:left w:val="single" w:sz="8" w:space="0" w:color="auto"/>
              <w:bottom w:val="single" w:sz="8" w:space="0" w:color="auto"/>
              <w:right w:val="single" w:sz="4" w:space="0" w:color="auto"/>
            </w:tcBorders>
            <w:shd w:val="clear" w:color="auto" w:fill="auto"/>
            <w:noWrap/>
            <w:vAlign w:val="bottom"/>
            <w:hideMark/>
          </w:tcPr>
          <w:p w14:paraId="5DFF35C7" w14:textId="77777777" w:rsidR="006D5EEC" w:rsidRPr="006D5EEC" w:rsidRDefault="006D5EEC" w:rsidP="006D5EEC">
            <w:pPr>
              <w:widowControl/>
              <w:kinsoku/>
              <w:adjustRightInd/>
              <w:rPr>
                <w:rFonts w:eastAsia="等线" w:cs="Times New Roman"/>
                <w:color w:val="000000"/>
                <w:kern w:val="0"/>
                <w:sz w:val="22"/>
              </w:rPr>
            </w:pPr>
            <w:r w:rsidRPr="006D5EEC">
              <w:rPr>
                <w:rFonts w:eastAsia="等线" w:cs="Times New Roman"/>
                <w:color w:val="000000"/>
                <w:kern w:val="0"/>
                <w:sz w:val="22"/>
              </w:rPr>
              <w:t>104</w:t>
            </w:r>
          </w:p>
        </w:tc>
        <w:tc>
          <w:tcPr>
            <w:tcW w:w="12211" w:type="dxa"/>
            <w:tcBorders>
              <w:top w:val="nil"/>
              <w:left w:val="nil"/>
              <w:bottom w:val="single" w:sz="8" w:space="0" w:color="auto"/>
              <w:right w:val="single" w:sz="8" w:space="0" w:color="auto"/>
            </w:tcBorders>
            <w:shd w:val="clear" w:color="auto" w:fill="auto"/>
            <w:noWrap/>
            <w:vAlign w:val="bottom"/>
            <w:hideMark/>
          </w:tcPr>
          <w:p w14:paraId="22BEFC58" w14:textId="77777777" w:rsidR="006D5EEC" w:rsidRPr="006D5EEC" w:rsidRDefault="006D5EEC" w:rsidP="006D5EEC">
            <w:pPr>
              <w:widowControl/>
              <w:kinsoku/>
              <w:adjustRightInd/>
              <w:rPr>
                <w:rFonts w:eastAsia="等线" w:cs="Times New Roman"/>
                <w:color w:val="000000"/>
                <w:kern w:val="0"/>
                <w:sz w:val="22"/>
              </w:rPr>
            </w:pPr>
            <w:r w:rsidRPr="006D5EEC">
              <w:rPr>
                <w:rFonts w:eastAsia="等线" w:cs="Times New Roman"/>
                <w:color w:val="000000"/>
                <w:kern w:val="0"/>
                <w:sz w:val="22"/>
              </w:rPr>
              <w:t>1xRTT limited service (mapping to C2K AT Command “+VSER: 3”)</w:t>
            </w:r>
          </w:p>
        </w:tc>
      </w:tr>
    </w:tbl>
    <w:p w14:paraId="728200DF" w14:textId="416D1F85" w:rsidR="006D5EEC" w:rsidRDefault="005E6A25" w:rsidP="00022F8E">
      <w:pPr>
        <w:rPr>
          <w:rFonts w:eastAsiaTheme="majorEastAsia" w:cs="Times New Roman"/>
        </w:rPr>
      </w:pPr>
      <w:r>
        <w:rPr>
          <w:rFonts w:eastAsiaTheme="majorEastAsia" w:cs="Times New Roman" w:hint="eastAsia"/>
        </w:rPr>
        <w:t>&lt;</w:t>
      </w:r>
      <w:r>
        <w:rPr>
          <w:rFonts w:eastAsiaTheme="majorEastAsia" w:cs="Times New Roman"/>
        </w:rPr>
        <w:t>lac&gt;</w:t>
      </w:r>
      <w:r>
        <w:rPr>
          <w:rFonts w:eastAsiaTheme="majorEastAsia" w:cs="Times New Roman" w:hint="eastAsia"/>
        </w:rPr>
        <w:t>：字符串类型，两个字节的位区域码，十六进制格式表示，例如：</w:t>
      </w:r>
      <w:r>
        <w:rPr>
          <w:rFonts w:eastAsiaTheme="majorEastAsia" w:cs="Times New Roman" w:hint="eastAsia"/>
        </w:rPr>
        <w:t>0</w:t>
      </w:r>
      <w:r>
        <w:rPr>
          <w:rFonts w:eastAsiaTheme="majorEastAsia" w:cs="Times New Roman"/>
        </w:rPr>
        <w:t>0</w:t>
      </w:r>
      <w:r>
        <w:rPr>
          <w:rFonts w:eastAsiaTheme="majorEastAsia" w:cs="Times New Roman" w:hint="eastAsia"/>
        </w:rPr>
        <w:t>C</w:t>
      </w:r>
      <w:r>
        <w:rPr>
          <w:rFonts w:eastAsiaTheme="majorEastAsia" w:cs="Times New Roman"/>
        </w:rPr>
        <w:t>3</w:t>
      </w:r>
      <w:r>
        <w:rPr>
          <w:rFonts w:eastAsiaTheme="majorEastAsia" w:cs="Times New Roman" w:hint="eastAsia"/>
        </w:rPr>
        <w:t>相当于十进制的</w:t>
      </w:r>
      <w:r>
        <w:rPr>
          <w:rFonts w:eastAsiaTheme="majorEastAsia" w:cs="Times New Roman" w:hint="eastAsia"/>
        </w:rPr>
        <w:t>1</w:t>
      </w:r>
      <w:r>
        <w:rPr>
          <w:rFonts w:eastAsiaTheme="majorEastAsia" w:cs="Times New Roman"/>
        </w:rPr>
        <w:t>95</w:t>
      </w:r>
    </w:p>
    <w:p w14:paraId="125F18A5" w14:textId="780014FE" w:rsidR="005E6A25" w:rsidRDefault="005E6A25" w:rsidP="00022F8E">
      <w:pPr>
        <w:rPr>
          <w:rFonts w:eastAsiaTheme="majorEastAsia" w:cs="Times New Roman"/>
        </w:rPr>
      </w:pPr>
      <w:r>
        <w:rPr>
          <w:rFonts w:eastAsiaTheme="majorEastAsia" w:cs="Times New Roman"/>
        </w:rPr>
        <w:t>&lt;ci&gt;</w:t>
      </w:r>
      <w:r>
        <w:rPr>
          <w:rFonts w:eastAsiaTheme="majorEastAsia" w:cs="Times New Roman" w:hint="eastAsia"/>
        </w:rPr>
        <w:t>：字符串类型，</w:t>
      </w:r>
      <w:r>
        <w:rPr>
          <w:rFonts w:eastAsiaTheme="majorEastAsia" w:cs="Times New Roman" w:hint="eastAsia"/>
        </w:rPr>
        <w:t>3</w:t>
      </w:r>
      <w:r>
        <w:rPr>
          <w:rFonts w:eastAsiaTheme="majorEastAsia" w:cs="Times New Roman"/>
        </w:rPr>
        <w:t>2</w:t>
      </w:r>
      <w:r>
        <w:rPr>
          <w:rFonts w:eastAsiaTheme="majorEastAsia" w:cs="Times New Roman" w:hint="eastAsia"/>
        </w:rPr>
        <w:t>bit</w:t>
      </w:r>
      <w:r>
        <w:rPr>
          <w:rFonts w:eastAsiaTheme="majorEastAsia" w:cs="Times New Roman"/>
        </w:rPr>
        <w:t>(</w:t>
      </w:r>
      <w:r>
        <w:rPr>
          <w:rFonts w:eastAsiaTheme="majorEastAsia" w:cs="Times New Roman" w:hint="eastAsia"/>
        </w:rPr>
        <w:t>非</w:t>
      </w:r>
      <w:r>
        <w:rPr>
          <w:rFonts w:eastAsiaTheme="majorEastAsia" w:cs="Times New Roman" w:hint="eastAsia"/>
        </w:rPr>
        <w:t>5G</w:t>
      </w:r>
      <w:r>
        <w:rPr>
          <w:rFonts w:eastAsiaTheme="majorEastAsia" w:cs="Times New Roman"/>
        </w:rPr>
        <w:t>)</w:t>
      </w:r>
      <w:r>
        <w:rPr>
          <w:rFonts w:eastAsiaTheme="majorEastAsia" w:cs="Times New Roman" w:hint="eastAsia"/>
        </w:rPr>
        <w:t>或者</w:t>
      </w:r>
      <w:r>
        <w:rPr>
          <w:rFonts w:eastAsiaTheme="majorEastAsia" w:cs="Times New Roman" w:hint="eastAsia"/>
        </w:rPr>
        <w:t>3</w:t>
      </w:r>
      <w:r>
        <w:rPr>
          <w:rFonts w:eastAsiaTheme="majorEastAsia" w:cs="Times New Roman"/>
        </w:rPr>
        <w:t>6</w:t>
      </w:r>
      <w:r>
        <w:rPr>
          <w:rFonts w:eastAsiaTheme="majorEastAsia" w:cs="Times New Roman" w:hint="eastAsia"/>
        </w:rPr>
        <w:t>bit(5G)</w:t>
      </w:r>
      <w:r>
        <w:rPr>
          <w:rFonts w:eastAsiaTheme="majorEastAsia" w:cs="Times New Roman" w:hint="eastAsia"/>
        </w:rPr>
        <w:t>的小区</w:t>
      </w:r>
      <w:r>
        <w:rPr>
          <w:rFonts w:eastAsiaTheme="majorEastAsia" w:cs="Times New Roman" w:hint="eastAsia"/>
        </w:rPr>
        <w:t>ID</w:t>
      </w:r>
      <w:r>
        <w:rPr>
          <w:rFonts w:eastAsiaTheme="majorEastAsia" w:cs="Times New Roman" w:hint="eastAsia"/>
        </w:rPr>
        <w:t>，以十六进制格式表示。</w:t>
      </w:r>
    </w:p>
    <w:p w14:paraId="36324C76" w14:textId="15FE3F16" w:rsidR="00DF2B54" w:rsidRDefault="00DF2B54" w:rsidP="00022F8E">
      <w:pPr>
        <w:rPr>
          <w:rFonts w:eastAsiaTheme="majorEastAsia" w:cs="Times New Roman"/>
        </w:rPr>
      </w:pPr>
      <w:r>
        <w:rPr>
          <w:rFonts w:eastAsiaTheme="majorEastAsia" w:cs="Times New Roman" w:hint="eastAsia"/>
        </w:rPr>
        <w:t>&lt;</w:t>
      </w:r>
      <w:r>
        <w:rPr>
          <w:rFonts w:eastAsiaTheme="majorEastAsia" w:cs="Times New Roman"/>
        </w:rPr>
        <w:t>eAct</w:t>
      </w:r>
      <w:r>
        <w:rPr>
          <w:rFonts w:eastAsiaTheme="majorEastAsia" w:cs="Times New Roman" w:hint="eastAsia"/>
        </w:rPr>
        <w:t>&gt;</w:t>
      </w:r>
      <w:r>
        <w:rPr>
          <w:rFonts w:eastAsiaTheme="majorEastAsia" w:cs="Times New Roman" w:hint="eastAsia"/>
        </w:rPr>
        <w:t>：</w:t>
      </w:r>
      <w:r>
        <w:rPr>
          <w:rFonts w:eastAsiaTheme="majorEastAsia" w:cs="Times New Roman" w:hint="eastAsia"/>
        </w:rPr>
        <w:t>RAT</w:t>
      </w:r>
      <w:r>
        <w:rPr>
          <w:rFonts w:eastAsiaTheme="majorEastAsia" w:cs="Times New Roman" w:hint="eastAsia"/>
        </w:rPr>
        <w:t>类型</w:t>
      </w:r>
      <w:r w:rsidR="009E10D1">
        <w:rPr>
          <w:rFonts w:eastAsiaTheme="majorEastAsia" w:cs="Times New Roman" w:hint="eastAsia"/>
        </w:rPr>
        <w:t>，列表如下。</w:t>
      </w:r>
    </w:p>
    <w:tbl>
      <w:tblPr>
        <w:tblW w:w="5763" w:type="dxa"/>
        <w:tblInd w:w="108" w:type="dxa"/>
        <w:tblLook w:val="04A0" w:firstRow="1" w:lastRow="0" w:firstColumn="1" w:lastColumn="0" w:noHBand="0" w:noVBand="1"/>
      </w:tblPr>
      <w:tblGrid>
        <w:gridCol w:w="3603"/>
        <w:gridCol w:w="1080"/>
        <w:gridCol w:w="1080"/>
      </w:tblGrid>
      <w:tr w:rsidR="0042163B" w:rsidRPr="0042163B" w14:paraId="5C4DDFE5" w14:textId="77777777" w:rsidTr="00CA3FAD">
        <w:trPr>
          <w:trHeight w:val="300"/>
        </w:trPr>
        <w:tc>
          <w:tcPr>
            <w:tcW w:w="3603"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077A0307" w14:textId="77777777" w:rsidR="0042163B" w:rsidRPr="0042163B" w:rsidRDefault="0042163B" w:rsidP="0042163B">
            <w:pPr>
              <w:widowControl/>
              <w:kinsoku/>
              <w:adjustRightInd/>
              <w:rPr>
                <w:rFonts w:eastAsia="等线" w:cs="Times New Roman"/>
                <w:color w:val="000000"/>
                <w:kern w:val="0"/>
                <w:sz w:val="22"/>
              </w:rPr>
            </w:pPr>
            <w:r w:rsidRPr="0042163B">
              <w:rPr>
                <w:rFonts w:eastAsia="等线" w:cs="Times New Roman"/>
                <w:color w:val="000000"/>
                <w:kern w:val="0"/>
                <w:sz w:val="22"/>
              </w:rPr>
              <w:t>RAT</w:t>
            </w:r>
          </w:p>
        </w:tc>
        <w:tc>
          <w:tcPr>
            <w:tcW w:w="1080" w:type="dxa"/>
            <w:tcBorders>
              <w:top w:val="single" w:sz="8" w:space="0" w:color="auto"/>
              <w:left w:val="nil"/>
              <w:bottom w:val="single" w:sz="4" w:space="0" w:color="auto"/>
              <w:right w:val="single" w:sz="4" w:space="0" w:color="auto"/>
            </w:tcBorders>
            <w:shd w:val="clear" w:color="auto" w:fill="auto"/>
            <w:noWrap/>
            <w:vAlign w:val="bottom"/>
            <w:hideMark/>
          </w:tcPr>
          <w:p w14:paraId="6ED2DFDC" w14:textId="77777777" w:rsidR="0042163B" w:rsidRPr="0042163B" w:rsidRDefault="0042163B" w:rsidP="0042163B">
            <w:pPr>
              <w:widowControl/>
              <w:kinsoku/>
              <w:adjustRightInd/>
              <w:rPr>
                <w:rFonts w:eastAsia="等线" w:cs="Times New Roman"/>
                <w:color w:val="000000"/>
                <w:kern w:val="0"/>
                <w:sz w:val="22"/>
              </w:rPr>
            </w:pPr>
            <w:r w:rsidRPr="0042163B">
              <w:rPr>
                <w:rFonts w:eastAsia="等线" w:cs="Times New Roman"/>
                <w:color w:val="000000"/>
                <w:kern w:val="0"/>
                <w:sz w:val="22"/>
              </w:rPr>
              <w:t>HEX</w:t>
            </w:r>
          </w:p>
        </w:tc>
        <w:tc>
          <w:tcPr>
            <w:tcW w:w="1080" w:type="dxa"/>
            <w:tcBorders>
              <w:top w:val="single" w:sz="8" w:space="0" w:color="auto"/>
              <w:left w:val="nil"/>
              <w:bottom w:val="single" w:sz="4" w:space="0" w:color="auto"/>
              <w:right w:val="single" w:sz="8" w:space="0" w:color="auto"/>
            </w:tcBorders>
            <w:shd w:val="clear" w:color="auto" w:fill="auto"/>
            <w:noWrap/>
            <w:vAlign w:val="bottom"/>
            <w:hideMark/>
          </w:tcPr>
          <w:p w14:paraId="2AE2DD3B" w14:textId="77777777" w:rsidR="0042163B" w:rsidRPr="0042163B" w:rsidRDefault="0042163B" w:rsidP="0042163B">
            <w:pPr>
              <w:widowControl/>
              <w:kinsoku/>
              <w:adjustRightInd/>
              <w:rPr>
                <w:rFonts w:eastAsia="等线" w:cs="Times New Roman"/>
                <w:color w:val="000000"/>
                <w:kern w:val="0"/>
                <w:sz w:val="22"/>
              </w:rPr>
            </w:pPr>
            <w:r w:rsidRPr="0042163B">
              <w:rPr>
                <w:rFonts w:eastAsia="等线" w:cs="Times New Roman"/>
                <w:color w:val="000000"/>
                <w:kern w:val="0"/>
                <w:sz w:val="22"/>
              </w:rPr>
              <w:t>DEC</w:t>
            </w:r>
          </w:p>
        </w:tc>
      </w:tr>
      <w:tr w:rsidR="0042163B" w:rsidRPr="0042163B" w14:paraId="3A47A9F6" w14:textId="77777777" w:rsidTr="00CA3FAD">
        <w:trPr>
          <w:trHeight w:val="300"/>
        </w:trPr>
        <w:tc>
          <w:tcPr>
            <w:tcW w:w="3603" w:type="dxa"/>
            <w:tcBorders>
              <w:top w:val="nil"/>
              <w:left w:val="single" w:sz="8" w:space="0" w:color="auto"/>
              <w:bottom w:val="single" w:sz="4" w:space="0" w:color="auto"/>
              <w:right w:val="single" w:sz="4" w:space="0" w:color="auto"/>
            </w:tcBorders>
            <w:shd w:val="clear" w:color="auto" w:fill="auto"/>
            <w:noWrap/>
            <w:vAlign w:val="bottom"/>
            <w:hideMark/>
          </w:tcPr>
          <w:p w14:paraId="32934EA0" w14:textId="77777777" w:rsidR="0042163B" w:rsidRPr="0042163B" w:rsidRDefault="0042163B" w:rsidP="0042163B">
            <w:pPr>
              <w:widowControl/>
              <w:kinsoku/>
              <w:adjustRightInd/>
              <w:rPr>
                <w:rFonts w:eastAsia="等线" w:cs="Times New Roman"/>
                <w:color w:val="000000"/>
                <w:kern w:val="0"/>
                <w:sz w:val="22"/>
              </w:rPr>
            </w:pPr>
            <w:r w:rsidRPr="0042163B">
              <w:rPr>
                <w:rFonts w:eastAsia="等线" w:cs="Times New Roman"/>
                <w:color w:val="000000"/>
                <w:kern w:val="0"/>
                <w:sz w:val="22"/>
              </w:rPr>
              <w:t>L4C_NONE_SPECIFIED</w:t>
            </w:r>
          </w:p>
        </w:tc>
        <w:tc>
          <w:tcPr>
            <w:tcW w:w="1080" w:type="dxa"/>
            <w:tcBorders>
              <w:top w:val="nil"/>
              <w:left w:val="nil"/>
              <w:bottom w:val="single" w:sz="4" w:space="0" w:color="auto"/>
              <w:right w:val="single" w:sz="4" w:space="0" w:color="auto"/>
            </w:tcBorders>
            <w:shd w:val="clear" w:color="auto" w:fill="auto"/>
            <w:noWrap/>
            <w:vAlign w:val="bottom"/>
            <w:hideMark/>
          </w:tcPr>
          <w:p w14:paraId="583C2252" w14:textId="77777777" w:rsidR="0042163B" w:rsidRPr="0042163B" w:rsidRDefault="0042163B" w:rsidP="0042163B">
            <w:pPr>
              <w:widowControl/>
              <w:kinsoku/>
              <w:adjustRightInd/>
              <w:rPr>
                <w:rFonts w:eastAsia="等线" w:cs="Times New Roman"/>
                <w:color w:val="000000"/>
                <w:kern w:val="0"/>
                <w:sz w:val="22"/>
              </w:rPr>
            </w:pPr>
            <w:r w:rsidRPr="0042163B">
              <w:rPr>
                <w:rFonts w:eastAsia="等线" w:cs="Times New Roman"/>
                <w:color w:val="000000"/>
                <w:kern w:val="0"/>
                <w:sz w:val="22"/>
              </w:rPr>
              <w:t>0x0000</w:t>
            </w:r>
          </w:p>
        </w:tc>
        <w:tc>
          <w:tcPr>
            <w:tcW w:w="1080" w:type="dxa"/>
            <w:tcBorders>
              <w:top w:val="nil"/>
              <w:left w:val="nil"/>
              <w:bottom w:val="single" w:sz="4" w:space="0" w:color="auto"/>
              <w:right w:val="single" w:sz="8" w:space="0" w:color="auto"/>
            </w:tcBorders>
            <w:shd w:val="clear" w:color="auto" w:fill="auto"/>
            <w:noWrap/>
            <w:vAlign w:val="bottom"/>
            <w:hideMark/>
          </w:tcPr>
          <w:p w14:paraId="15FD8799" w14:textId="77777777" w:rsidR="0042163B" w:rsidRPr="0042163B" w:rsidRDefault="0042163B" w:rsidP="0042163B">
            <w:pPr>
              <w:widowControl/>
              <w:kinsoku/>
              <w:adjustRightInd/>
              <w:jc w:val="right"/>
              <w:rPr>
                <w:rFonts w:eastAsia="等线" w:cs="Times New Roman"/>
                <w:color w:val="000000"/>
                <w:kern w:val="0"/>
                <w:sz w:val="22"/>
              </w:rPr>
            </w:pPr>
            <w:r w:rsidRPr="0042163B">
              <w:rPr>
                <w:rFonts w:eastAsia="等线" w:cs="Times New Roman"/>
                <w:color w:val="000000"/>
                <w:kern w:val="0"/>
                <w:sz w:val="22"/>
              </w:rPr>
              <w:t>0</w:t>
            </w:r>
          </w:p>
        </w:tc>
      </w:tr>
      <w:tr w:rsidR="0042163B" w:rsidRPr="0042163B" w14:paraId="42DA419D" w14:textId="77777777" w:rsidTr="00CA3FAD">
        <w:trPr>
          <w:trHeight w:val="300"/>
        </w:trPr>
        <w:tc>
          <w:tcPr>
            <w:tcW w:w="3603" w:type="dxa"/>
            <w:tcBorders>
              <w:top w:val="nil"/>
              <w:left w:val="single" w:sz="8" w:space="0" w:color="auto"/>
              <w:bottom w:val="single" w:sz="4" w:space="0" w:color="auto"/>
              <w:right w:val="single" w:sz="4" w:space="0" w:color="auto"/>
            </w:tcBorders>
            <w:shd w:val="clear" w:color="auto" w:fill="auto"/>
            <w:noWrap/>
            <w:vAlign w:val="bottom"/>
            <w:hideMark/>
          </w:tcPr>
          <w:p w14:paraId="6A5010BD" w14:textId="77777777" w:rsidR="0042163B" w:rsidRPr="0042163B" w:rsidRDefault="0042163B" w:rsidP="0042163B">
            <w:pPr>
              <w:widowControl/>
              <w:kinsoku/>
              <w:adjustRightInd/>
              <w:rPr>
                <w:rFonts w:eastAsia="等线" w:cs="Times New Roman"/>
                <w:color w:val="000000"/>
                <w:kern w:val="0"/>
                <w:sz w:val="22"/>
              </w:rPr>
            </w:pPr>
            <w:r w:rsidRPr="0042163B">
              <w:rPr>
                <w:rFonts w:eastAsia="等线" w:cs="Times New Roman"/>
                <w:color w:val="000000"/>
                <w:kern w:val="0"/>
                <w:sz w:val="22"/>
              </w:rPr>
              <w:t>L4C_GPRS_SUPPORT</w:t>
            </w:r>
          </w:p>
        </w:tc>
        <w:tc>
          <w:tcPr>
            <w:tcW w:w="1080" w:type="dxa"/>
            <w:tcBorders>
              <w:top w:val="nil"/>
              <w:left w:val="nil"/>
              <w:bottom w:val="single" w:sz="4" w:space="0" w:color="auto"/>
              <w:right w:val="single" w:sz="4" w:space="0" w:color="auto"/>
            </w:tcBorders>
            <w:shd w:val="clear" w:color="auto" w:fill="auto"/>
            <w:noWrap/>
            <w:vAlign w:val="bottom"/>
            <w:hideMark/>
          </w:tcPr>
          <w:p w14:paraId="1C9F22B7" w14:textId="77777777" w:rsidR="0042163B" w:rsidRPr="0042163B" w:rsidRDefault="0042163B" w:rsidP="0042163B">
            <w:pPr>
              <w:widowControl/>
              <w:kinsoku/>
              <w:adjustRightInd/>
              <w:rPr>
                <w:rFonts w:eastAsia="等线" w:cs="Times New Roman"/>
                <w:color w:val="000000"/>
                <w:kern w:val="0"/>
                <w:sz w:val="22"/>
              </w:rPr>
            </w:pPr>
            <w:r w:rsidRPr="0042163B">
              <w:rPr>
                <w:rFonts w:eastAsia="等线" w:cs="Times New Roman"/>
                <w:color w:val="000000"/>
                <w:kern w:val="0"/>
                <w:sz w:val="22"/>
              </w:rPr>
              <w:t>0x0001</w:t>
            </w:r>
          </w:p>
        </w:tc>
        <w:tc>
          <w:tcPr>
            <w:tcW w:w="1080" w:type="dxa"/>
            <w:tcBorders>
              <w:top w:val="nil"/>
              <w:left w:val="nil"/>
              <w:bottom w:val="single" w:sz="4" w:space="0" w:color="auto"/>
              <w:right w:val="single" w:sz="8" w:space="0" w:color="auto"/>
            </w:tcBorders>
            <w:shd w:val="clear" w:color="auto" w:fill="auto"/>
            <w:noWrap/>
            <w:vAlign w:val="bottom"/>
            <w:hideMark/>
          </w:tcPr>
          <w:p w14:paraId="20038A38" w14:textId="77777777" w:rsidR="0042163B" w:rsidRPr="0042163B" w:rsidRDefault="0042163B" w:rsidP="0042163B">
            <w:pPr>
              <w:widowControl/>
              <w:kinsoku/>
              <w:adjustRightInd/>
              <w:jc w:val="right"/>
              <w:rPr>
                <w:rFonts w:eastAsia="等线" w:cs="Times New Roman"/>
                <w:color w:val="000000"/>
                <w:kern w:val="0"/>
                <w:sz w:val="22"/>
              </w:rPr>
            </w:pPr>
            <w:r w:rsidRPr="0042163B">
              <w:rPr>
                <w:rFonts w:eastAsia="等线" w:cs="Times New Roman"/>
                <w:color w:val="000000"/>
                <w:kern w:val="0"/>
                <w:sz w:val="22"/>
              </w:rPr>
              <w:t>1</w:t>
            </w:r>
          </w:p>
        </w:tc>
      </w:tr>
      <w:tr w:rsidR="0042163B" w:rsidRPr="0042163B" w14:paraId="06587F86" w14:textId="77777777" w:rsidTr="00CA3FAD">
        <w:trPr>
          <w:trHeight w:val="300"/>
        </w:trPr>
        <w:tc>
          <w:tcPr>
            <w:tcW w:w="3603" w:type="dxa"/>
            <w:tcBorders>
              <w:top w:val="nil"/>
              <w:left w:val="single" w:sz="8" w:space="0" w:color="auto"/>
              <w:bottom w:val="single" w:sz="4" w:space="0" w:color="auto"/>
              <w:right w:val="single" w:sz="4" w:space="0" w:color="auto"/>
            </w:tcBorders>
            <w:shd w:val="clear" w:color="auto" w:fill="auto"/>
            <w:noWrap/>
            <w:vAlign w:val="bottom"/>
            <w:hideMark/>
          </w:tcPr>
          <w:p w14:paraId="4A13F183" w14:textId="77777777" w:rsidR="0042163B" w:rsidRPr="0042163B" w:rsidRDefault="0042163B" w:rsidP="0042163B">
            <w:pPr>
              <w:widowControl/>
              <w:kinsoku/>
              <w:adjustRightInd/>
              <w:rPr>
                <w:rFonts w:eastAsia="等线" w:cs="Times New Roman"/>
                <w:color w:val="000000"/>
                <w:kern w:val="0"/>
                <w:sz w:val="22"/>
              </w:rPr>
            </w:pPr>
            <w:r w:rsidRPr="0042163B">
              <w:rPr>
                <w:rFonts w:eastAsia="等线" w:cs="Times New Roman"/>
                <w:color w:val="000000"/>
                <w:kern w:val="0"/>
                <w:sz w:val="22"/>
              </w:rPr>
              <w:t>L4C_EDGE_SUPPORT</w:t>
            </w:r>
          </w:p>
        </w:tc>
        <w:tc>
          <w:tcPr>
            <w:tcW w:w="1080" w:type="dxa"/>
            <w:tcBorders>
              <w:top w:val="nil"/>
              <w:left w:val="nil"/>
              <w:bottom w:val="single" w:sz="4" w:space="0" w:color="auto"/>
              <w:right w:val="single" w:sz="4" w:space="0" w:color="auto"/>
            </w:tcBorders>
            <w:shd w:val="clear" w:color="auto" w:fill="auto"/>
            <w:noWrap/>
            <w:vAlign w:val="bottom"/>
            <w:hideMark/>
          </w:tcPr>
          <w:p w14:paraId="7A250162" w14:textId="77777777" w:rsidR="0042163B" w:rsidRPr="0042163B" w:rsidRDefault="0042163B" w:rsidP="0042163B">
            <w:pPr>
              <w:widowControl/>
              <w:kinsoku/>
              <w:adjustRightInd/>
              <w:rPr>
                <w:rFonts w:eastAsia="等线" w:cs="Times New Roman"/>
                <w:color w:val="000000"/>
                <w:kern w:val="0"/>
                <w:sz w:val="22"/>
              </w:rPr>
            </w:pPr>
            <w:r w:rsidRPr="0042163B">
              <w:rPr>
                <w:rFonts w:eastAsia="等线" w:cs="Times New Roman"/>
                <w:color w:val="000000"/>
                <w:kern w:val="0"/>
                <w:sz w:val="22"/>
              </w:rPr>
              <w:t>0x0002</w:t>
            </w:r>
          </w:p>
        </w:tc>
        <w:tc>
          <w:tcPr>
            <w:tcW w:w="1080" w:type="dxa"/>
            <w:tcBorders>
              <w:top w:val="nil"/>
              <w:left w:val="nil"/>
              <w:bottom w:val="single" w:sz="4" w:space="0" w:color="auto"/>
              <w:right w:val="single" w:sz="8" w:space="0" w:color="auto"/>
            </w:tcBorders>
            <w:shd w:val="clear" w:color="auto" w:fill="auto"/>
            <w:noWrap/>
            <w:vAlign w:val="bottom"/>
            <w:hideMark/>
          </w:tcPr>
          <w:p w14:paraId="78B301C9" w14:textId="77777777" w:rsidR="0042163B" w:rsidRPr="0042163B" w:rsidRDefault="0042163B" w:rsidP="0042163B">
            <w:pPr>
              <w:widowControl/>
              <w:kinsoku/>
              <w:adjustRightInd/>
              <w:jc w:val="right"/>
              <w:rPr>
                <w:rFonts w:eastAsia="等线" w:cs="Times New Roman"/>
                <w:color w:val="000000"/>
                <w:kern w:val="0"/>
                <w:sz w:val="22"/>
              </w:rPr>
            </w:pPr>
            <w:r w:rsidRPr="0042163B">
              <w:rPr>
                <w:rFonts w:eastAsia="等线" w:cs="Times New Roman"/>
                <w:color w:val="000000"/>
                <w:kern w:val="0"/>
                <w:sz w:val="22"/>
              </w:rPr>
              <w:t>2</w:t>
            </w:r>
          </w:p>
        </w:tc>
      </w:tr>
      <w:tr w:rsidR="0042163B" w:rsidRPr="0042163B" w14:paraId="0B1DFCAD" w14:textId="77777777" w:rsidTr="00CA3FAD">
        <w:trPr>
          <w:trHeight w:val="300"/>
        </w:trPr>
        <w:tc>
          <w:tcPr>
            <w:tcW w:w="3603" w:type="dxa"/>
            <w:tcBorders>
              <w:top w:val="nil"/>
              <w:left w:val="single" w:sz="8" w:space="0" w:color="auto"/>
              <w:bottom w:val="single" w:sz="4" w:space="0" w:color="auto"/>
              <w:right w:val="single" w:sz="4" w:space="0" w:color="auto"/>
            </w:tcBorders>
            <w:shd w:val="clear" w:color="auto" w:fill="FFFF00"/>
            <w:noWrap/>
            <w:vAlign w:val="bottom"/>
            <w:hideMark/>
          </w:tcPr>
          <w:p w14:paraId="0C20E2C4" w14:textId="77777777" w:rsidR="0042163B" w:rsidRPr="0042163B" w:rsidRDefault="0042163B" w:rsidP="0042163B">
            <w:pPr>
              <w:widowControl/>
              <w:kinsoku/>
              <w:adjustRightInd/>
              <w:rPr>
                <w:rFonts w:eastAsia="等线" w:cs="Times New Roman"/>
                <w:color w:val="000000"/>
                <w:kern w:val="0"/>
                <w:sz w:val="22"/>
              </w:rPr>
            </w:pPr>
            <w:r w:rsidRPr="0042163B">
              <w:rPr>
                <w:rFonts w:eastAsia="等线" w:cs="Times New Roman"/>
                <w:color w:val="000000"/>
                <w:kern w:val="0"/>
                <w:sz w:val="22"/>
              </w:rPr>
              <w:t>L4C_UMTS_SUPPORT</w:t>
            </w:r>
          </w:p>
        </w:tc>
        <w:tc>
          <w:tcPr>
            <w:tcW w:w="1080" w:type="dxa"/>
            <w:tcBorders>
              <w:top w:val="nil"/>
              <w:left w:val="nil"/>
              <w:bottom w:val="single" w:sz="4" w:space="0" w:color="auto"/>
              <w:right w:val="single" w:sz="4" w:space="0" w:color="auto"/>
            </w:tcBorders>
            <w:shd w:val="clear" w:color="auto" w:fill="FFFF00"/>
            <w:noWrap/>
            <w:vAlign w:val="bottom"/>
            <w:hideMark/>
          </w:tcPr>
          <w:p w14:paraId="64A83DB0" w14:textId="77777777" w:rsidR="0042163B" w:rsidRPr="0042163B" w:rsidRDefault="0042163B" w:rsidP="0042163B">
            <w:pPr>
              <w:widowControl/>
              <w:kinsoku/>
              <w:adjustRightInd/>
              <w:rPr>
                <w:rFonts w:eastAsia="等线" w:cs="Times New Roman"/>
                <w:color w:val="000000"/>
                <w:kern w:val="0"/>
                <w:sz w:val="22"/>
              </w:rPr>
            </w:pPr>
            <w:r w:rsidRPr="0042163B">
              <w:rPr>
                <w:rFonts w:eastAsia="等线" w:cs="Times New Roman"/>
                <w:color w:val="000000"/>
                <w:kern w:val="0"/>
                <w:sz w:val="22"/>
              </w:rPr>
              <w:t>0x0004</w:t>
            </w:r>
          </w:p>
        </w:tc>
        <w:tc>
          <w:tcPr>
            <w:tcW w:w="1080" w:type="dxa"/>
            <w:tcBorders>
              <w:top w:val="nil"/>
              <w:left w:val="nil"/>
              <w:bottom w:val="single" w:sz="4" w:space="0" w:color="auto"/>
              <w:right w:val="single" w:sz="8" w:space="0" w:color="auto"/>
            </w:tcBorders>
            <w:shd w:val="clear" w:color="auto" w:fill="FFFF00"/>
            <w:noWrap/>
            <w:vAlign w:val="bottom"/>
            <w:hideMark/>
          </w:tcPr>
          <w:p w14:paraId="25536387" w14:textId="77777777" w:rsidR="0042163B" w:rsidRPr="0042163B" w:rsidRDefault="0042163B" w:rsidP="0042163B">
            <w:pPr>
              <w:widowControl/>
              <w:kinsoku/>
              <w:adjustRightInd/>
              <w:jc w:val="right"/>
              <w:rPr>
                <w:rFonts w:eastAsia="等线" w:cs="Times New Roman"/>
                <w:color w:val="000000"/>
                <w:kern w:val="0"/>
                <w:sz w:val="22"/>
              </w:rPr>
            </w:pPr>
            <w:r w:rsidRPr="0042163B">
              <w:rPr>
                <w:rFonts w:eastAsia="等线" w:cs="Times New Roman"/>
                <w:color w:val="000000"/>
                <w:kern w:val="0"/>
                <w:sz w:val="22"/>
              </w:rPr>
              <w:t>4</w:t>
            </w:r>
          </w:p>
        </w:tc>
      </w:tr>
      <w:tr w:rsidR="0042163B" w:rsidRPr="0042163B" w14:paraId="2659284D" w14:textId="77777777" w:rsidTr="00CA3FAD">
        <w:trPr>
          <w:trHeight w:val="300"/>
        </w:trPr>
        <w:tc>
          <w:tcPr>
            <w:tcW w:w="3603" w:type="dxa"/>
            <w:tcBorders>
              <w:top w:val="nil"/>
              <w:left w:val="single" w:sz="8" w:space="0" w:color="auto"/>
              <w:bottom w:val="single" w:sz="4" w:space="0" w:color="auto"/>
              <w:right w:val="single" w:sz="4" w:space="0" w:color="auto"/>
            </w:tcBorders>
            <w:shd w:val="clear" w:color="auto" w:fill="auto"/>
            <w:noWrap/>
            <w:vAlign w:val="bottom"/>
            <w:hideMark/>
          </w:tcPr>
          <w:p w14:paraId="18732907" w14:textId="77777777" w:rsidR="0042163B" w:rsidRPr="0042163B" w:rsidRDefault="0042163B" w:rsidP="0042163B">
            <w:pPr>
              <w:widowControl/>
              <w:kinsoku/>
              <w:adjustRightInd/>
              <w:rPr>
                <w:rFonts w:eastAsia="等线" w:cs="Times New Roman"/>
                <w:color w:val="000000"/>
                <w:kern w:val="0"/>
                <w:sz w:val="22"/>
              </w:rPr>
            </w:pPr>
            <w:r w:rsidRPr="0042163B">
              <w:rPr>
                <w:rFonts w:eastAsia="等线" w:cs="Times New Roman"/>
                <w:color w:val="000000"/>
                <w:kern w:val="0"/>
                <w:sz w:val="22"/>
              </w:rPr>
              <w:t>L4C_HSDPA_SUPPORT</w:t>
            </w:r>
          </w:p>
        </w:tc>
        <w:tc>
          <w:tcPr>
            <w:tcW w:w="1080" w:type="dxa"/>
            <w:tcBorders>
              <w:top w:val="nil"/>
              <w:left w:val="nil"/>
              <w:bottom w:val="single" w:sz="4" w:space="0" w:color="auto"/>
              <w:right w:val="single" w:sz="4" w:space="0" w:color="auto"/>
            </w:tcBorders>
            <w:shd w:val="clear" w:color="auto" w:fill="auto"/>
            <w:noWrap/>
            <w:vAlign w:val="bottom"/>
            <w:hideMark/>
          </w:tcPr>
          <w:p w14:paraId="14F9C384" w14:textId="77777777" w:rsidR="0042163B" w:rsidRPr="0042163B" w:rsidRDefault="0042163B" w:rsidP="0042163B">
            <w:pPr>
              <w:widowControl/>
              <w:kinsoku/>
              <w:adjustRightInd/>
              <w:rPr>
                <w:rFonts w:eastAsia="等线" w:cs="Times New Roman"/>
                <w:color w:val="000000"/>
                <w:kern w:val="0"/>
                <w:sz w:val="22"/>
              </w:rPr>
            </w:pPr>
            <w:r w:rsidRPr="0042163B">
              <w:rPr>
                <w:rFonts w:eastAsia="等线" w:cs="Times New Roman"/>
                <w:color w:val="000000"/>
                <w:kern w:val="0"/>
                <w:sz w:val="22"/>
              </w:rPr>
              <w:t>0x0008</w:t>
            </w:r>
          </w:p>
        </w:tc>
        <w:tc>
          <w:tcPr>
            <w:tcW w:w="1080" w:type="dxa"/>
            <w:tcBorders>
              <w:top w:val="nil"/>
              <w:left w:val="nil"/>
              <w:bottom w:val="single" w:sz="4" w:space="0" w:color="auto"/>
              <w:right w:val="single" w:sz="8" w:space="0" w:color="auto"/>
            </w:tcBorders>
            <w:shd w:val="clear" w:color="auto" w:fill="auto"/>
            <w:noWrap/>
            <w:vAlign w:val="bottom"/>
            <w:hideMark/>
          </w:tcPr>
          <w:p w14:paraId="4CCE6DDA" w14:textId="77777777" w:rsidR="0042163B" w:rsidRPr="0042163B" w:rsidRDefault="0042163B" w:rsidP="0042163B">
            <w:pPr>
              <w:widowControl/>
              <w:kinsoku/>
              <w:adjustRightInd/>
              <w:jc w:val="right"/>
              <w:rPr>
                <w:rFonts w:eastAsia="等线" w:cs="Times New Roman"/>
                <w:color w:val="000000"/>
                <w:kern w:val="0"/>
                <w:sz w:val="22"/>
              </w:rPr>
            </w:pPr>
            <w:r w:rsidRPr="0042163B">
              <w:rPr>
                <w:rFonts w:eastAsia="等线" w:cs="Times New Roman"/>
                <w:color w:val="000000"/>
                <w:kern w:val="0"/>
                <w:sz w:val="22"/>
              </w:rPr>
              <w:t>8</w:t>
            </w:r>
          </w:p>
        </w:tc>
      </w:tr>
      <w:tr w:rsidR="0042163B" w:rsidRPr="0042163B" w14:paraId="73DEB498" w14:textId="77777777" w:rsidTr="00CA3FAD">
        <w:trPr>
          <w:trHeight w:val="300"/>
        </w:trPr>
        <w:tc>
          <w:tcPr>
            <w:tcW w:w="3603" w:type="dxa"/>
            <w:tcBorders>
              <w:top w:val="nil"/>
              <w:left w:val="single" w:sz="8" w:space="0" w:color="auto"/>
              <w:bottom w:val="single" w:sz="4" w:space="0" w:color="auto"/>
              <w:right w:val="single" w:sz="4" w:space="0" w:color="auto"/>
            </w:tcBorders>
            <w:shd w:val="clear" w:color="auto" w:fill="auto"/>
            <w:noWrap/>
            <w:vAlign w:val="bottom"/>
            <w:hideMark/>
          </w:tcPr>
          <w:p w14:paraId="456BDF39" w14:textId="77777777" w:rsidR="0042163B" w:rsidRPr="0042163B" w:rsidRDefault="0042163B" w:rsidP="0042163B">
            <w:pPr>
              <w:widowControl/>
              <w:kinsoku/>
              <w:adjustRightInd/>
              <w:rPr>
                <w:rFonts w:eastAsia="等线" w:cs="Times New Roman"/>
                <w:color w:val="000000"/>
                <w:kern w:val="0"/>
                <w:sz w:val="22"/>
              </w:rPr>
            </w:pPr>
            <w:r w:rsidRPr="0042163B">
              <w:rPr>
                <w:rFonts w:eastAsia="等线" w:cs="Times New Roman"/>
                <w:color w:val="000000"/>
                <w:kern w:val="0"/>
                <w:sz w:val="22"/>
              </w:rPr>
              <w:t>L4C_HSUPA_SUPPORT</w:t>
            </w:r>
          </w:p>
        </w:tc>
        <w:tc>
          <w:tcPr>
            <w:tcW w:w="1080" w:type="dxa"/>
            <w:tcBorders>
              <w:top w:val="nil"/>
              <w:left w:val="nil"/>
              <w:bottom w:val="single" w:sz="4" w:space="0" w:color="auto"/>
              <w:right w:val="single" w:sz="4" w:space="0" w:color="auto"/>
            </w:tcBorders>
            <w:shd w:val="clear" w:color="auto" w:fill="auto"/>
            <w:noWrap/>
            <w:vAlign w:val="bottom"/>
            <w:hideMark/>
          </w:tcPr>
          <w:p w14:paraId="565F71F6" w14:textId="77777777" w:rsidR="0042163B" w:rsidRPr="0042163B" w:rsidRDefault="0042163B" w:rsidP="0042163B">
            <w:pPr>
              <w:widowControl/>
              <w:kinsoku/>
              <w:adjustRightInd/>
              <w:rPr>
                <w:rFonts w:eastAsia="等线" w:cs="Times New Roman"/>
                <w:color w:val="000000"/>
                <w:kern w:val="0"/>
                <w:sz w:val="22"/>
              </w:rPr>
            </w:pPr>
            <w:r w:rsidRPr="0042163B">
              <w:rPr>
                <w:rFonts w:eastAsia="等线" w:cs="Times New Roman"/>
                <w:color w:val="000000"/>
                <w:kern w:val="0"/>
                <w:sz w:val="22"/>
              </w:rPr>
              <w:t>0x0010</w:t>
            </w:r>
          </w:p>
        </w:tc>
        <w:tc>
          <w:tcPr>
            <w:tcW w:w="1080" w:type="dxa"/>
            <w:tcBorders>
              <w:top w:val="nil"/>
              <w:left w:val="nil"/>
              <w:bottom w:val="single" w:sz="4" w:space="0" w:color="auto"/>
              <w:right w:val="single" w:sz="8" w:space="0" w:color="auto"/>
            </w:tcBorders>
            <w:shd w:val="clear" w:color="auto" w:fill="auto"/>
            <w:noWrap/>
            <w:vAlign w:val="bottom"/>
            <w:hideMark/>
          </w:tcPr>
          <w:p w14:paraId="26A3C58F" w14:textId="77777777" w:rsidR="0042163B" w:rsidRPr="0042163B" w:rsidRDefault="0042163B" w:rsidP="0042163B">
            <w:pPr>
              <w:widowControl/>
              <w:kinsoku/>
              <w:adjustRightInd/>
              <w:jc w:val="right"/>
              <w:rPr>
                <w:rFonts w:eastAsia="等线" w:cs="Times New Roman"/>
                <w:color w:val="000000"/>
                <w:kern w:val="0"/>
                <w:sz w:val="22"/>
              </w:rPr>
            </w:pPr>
            <w:r w:rsidRPr="0042163B">
              <w:rPr>
                <w:rFonts w:eastAsia="等线" w:cs="Times New Roman"/>
                <w:color w:val="000000"/>
                <w:kern w:val="0"/>
                <w:sz w:val="22"/>
              </w:rPr>
              <w:t>16</w:t>
            </w:r>
          </w:p>
        </w:tc>
      </w:tr>
      <w:tr w:rsidR="0042163B" w:rsidRPr="0042163B" w14:paraId="3D8CA46E" w14:textId="77777777" w:rsidTr="00CA3FAD">
        <w:trPr>
          <w:trHeight w:val="300"/>
        </w:trPr>
        <w:tc>
          <w:tcPr>
            <w:tcW w:w="3603" w:type="dxa"/>
            <w:tcBorders>
              <w:top w:val="nil"/>
              <w:left w:val="single" w:sz="8" w:space="0" w:color="auto"/>
              <w:bottom w:val="single" w:sz="4" w:space="0" w:color="auto"/>
              <w:right w:val="single" w:sz="4" w:space="0" w:color="auto"/>
            </w:tcBorders>
            <w:shd w:val="clear" w:color="auto" w:fill="auto"/>
            <w:noWrap/>
            <w:vAlign w:val="bottom"/>
            <w:hideMark/>
          </w:tcPr>
          <w:p w14:paraId="41C32D85" w14:textId="77777777" w:rsidR="0042163B" w:rsidRPr="0042163B" w:rsidRDefault="0042163B" w:rsidP="0042163B">
            <w:pPr>
              <w:widowControl/>
              <w:kinsoku/>
              <w:adjustRightInd/>
              <w:rPr>
                <w:rFonts w:eastAsia="等线" w:cs="Times New Roman"/>
                <w:color w:val="000000"/>
                <w:kern w:val="0"/>
                <w:sz w:val="22"/>
              </w:rPr>
            </w:pPr>
            <w:r w:rsidRPr="0042163B">
              <w:rPr>
                <w:rFonts w:eastAsia="等线" w:cs="Times New Roman"/>
                <w:color w:val="000000"/>
                <w:kern w:val="0"/>
                <w:sz w:val="22"/>
              </w:rPr>
              <w:t>L4C_HSDPA_UPA_SUPPORT</w:t>
            </w:r>
          </w:p>
        </w:tc>
        <w:tc>
          <w:tcPr>
            <w:tcW w:w="1080" w:type="dxa"/>
            <w:tcBorders>
              <w:top w:val="nil"/>
              <w:left w:val="nil"/>
              <w:bottom w:val="single" w:sz="4" w:space="0" w:color="auto"/>
              <w:right w:val="single" w:sz="4" w:space="0" w:color="auto"/>
            </w:tcBorders>
            <w:shd w:val="clear" w:color="auto" w:fill="auto"/>
            <w:noWrap/>
            <w:vAlign w:val="bottom"/>
            <w:hideMark/>
          </w:tcPr>
          <w:p w14:paraId="77B61C5B" w14:textId="77777777" w:rsidR="0042163B" w:rsidRPr="0042163B" w:rsidRDefault="0042163B" w:rsidP="0042163B">
            <w:pPr>
              <w:widowControl/>
              <w:kinsoku/>
              <w:adjustRightInd/>
              <w:rPr>
                <w:rFonts w:eastAsia="等线" w:cs="Times New Roman"/>
                <w:color w:val="000000"/>
                <w:kern w:val="0"/>
                <w:sz w:val="22"/>
              </w:rPr>
            </w:pPr>
            <w:r w:rsidRPr="0042163B">
              <w:rPr>
                <w:rFonts w:eastAsia="等线" w:cs="Times New Roman"/>
                <w:color w:val="000000"/>
                <w:kern w:val="0"/>
                <w:sz w:val="22"/>
              </w:rPr>
              <w:t>0x0018</w:t>
            </w:r>
          </w:p>
        </w:tc>
        <w:tc>
          <w:tcPr>
            <w:tcW w:w="1080" w:type="dxa"/>
            <w:tcBorders>
              <w:top w:val="nil"/>
              <w:left w:val="nil"/>
              <w:bottom w:val="single" w:sz="4" w:space="0" w:color="auto"/>
              <w:right w:val="single" w:sz="8" w:space="0" w:color="auto"/>
            </w:tcBorders>
            <w:shd w:val="clear" w:color="auto" w:fill="auto"/>
            <w:noWrap/>
            <w:vAlign w:val="bottom"/>
            <w:hideMark/>
          </w:tcPr>
          <w:p w14:paraId="206AD57B" w14:textId="77777777" w:rsidR="0042163B" w:rsidRPr="0042163B" w:rsidRDefault="0042163B" w:rsidP="0042163B">
            <w:pPr>
              <w:widowControl/>
              <w:kinsoku/>
              <w:adjustRightInd/>
              <w:jc w:val="right"/>
              <w:rPr>
                <w:rFonts w:eastAsia="等线" w:cs="Times New Roman"/>
                <w:color w:val="000000"/>
                <w:kern w:val="0"/>
                <w:sz w:val="22"/>
              </w:rPr>
            </w:pPr>
            <w:r w:rsidRPr="0042163B">
              <w:rPr>
                <w:rFonts w:eastAsia="等线" w:cs="Times New Roman"/>
                <w:color w:val="000000"/>
                <w:kern w:val="0"/>
                <w:sz w:val="22"/>
              </w:rPr>
              <w:t>24</w:t>
            </w:r>
          </w:p>
        </w:tc>
      </w:tr>
      <w:tr w:rsidR="0042163B" w:rsidRPr="0042163B" w14:paraId="39666A01" w14:textId="77777777" w:rsidTr="00CA3FAD">
        <w:trPr>
          <w:trHeight w:val="300"/>
        </w:trPr>
        <w:tc>
          <w:tcPr>
            <w:tcW w:w="3603" w:type="dxa"/>
            <w:tcBorders>
              <w:top w:val="nil"/>
              <w:left w:val="single" w:sz="8" w:space="0" w:color="auto"/>
              <w:bottom w:val="single" w:sz="4" w:space="0" w:color="auto"/>
              <w:right w:val="single" w:sz="4" w:space="0" w:color="auto"/>
            </w:tcBorders>
            <w:shd w:val="clear" w:color="auto" w:fill="auto"/>
            <w:noWrap/>
            <w:vAlign w:val="bottom"/>
            <w:hideMark/>
          </w:tcPr>
          <w:p w14:paraId="578CD425" w14:textId="77777777" w:rsidR="0042163B" w:rsidRPr="0042163B" w:rsidRDefault="0042163B" w:rsidP="0042163B">
            <w:pPr>
              <w:widowControl/>
              <w:kinsoku/>
              <w:adjustRightInd/>
              <w:rPr>
                <w:rFonts w:eastAsia="等线" w:cs="Times New Roman"/>
                <w:color w:val="000000"/>
                <w:kern w:val="0"/>
                <w:sz w:val="22"/>
              </w:rPr>
            </w:pPr>
            <w:r w:rsidRPr="0042163B">
              <w:rPr>
                <w:rFonts w:eastAsia="等线" w:cs="Times New Roman"/>
                <w:color w:val="000000"/>
                <w:kern w:val="0"/>
                <w:sz w:val="22"/>
              </w:rPr>
              <w:t>L4C_HSDPAP_SUPPORT</w:t>
            </w:r>
          </w:p>
        </w:tc>
        <w:tc>
          <w:tcPr>
            <w:tcW w:w="1080" w:type="dxa"/>
            <w:tcBorders>
              <w:top w:val="nil"/>
              <w:left w:val="nil"/>
              <w:bottom w:val="single" w:sz="4" w:space="0" w:color="auto"/>
              <w:right w:val="single" w:sz="4" w:space="0" w:color="auto"/>
            </w:tcBorders>
            <w:shd w:val="clear" w:color="auto" w:fill="auto"/>
            <w:noWrap/>
            <w:vAlign w:val="bottom"/>
            <w:hideMark/>
          </w:tcPr>
          <w:p w14:paraId="50B37485" w14:textId="77777777" w:rsidR="0042163B" w:rsidRPr="0042163B" w:rsidRDefault="0042163B" w:rsidP="0042163B">
            <w:pPr>
              <w:widowControl/>
              <w:kinsoku/>
              <w:adjustRightInd/>
              <w:rPr>
                <w:rFonts w:eastAsia="等线" w:cs="Times New Roman"/>
                <w:color w:val="000000"/>
                <w:kern w:val="0"/>
                <w:sz w:val="22"/>
              </w:rPr>
            </w:pPr>
            <w:r w:rsidRPr="0042163B">
              <w:rPr>
                <w:rFonts w:eastAsia="等线" w:cs="Times New Roman"/>
                <w:color w:val="000000"/>
                <w:kern w:val="0"/>
                <w:sz w:val="22"/>
              </w:rPr>
              <w:t>0x0020</w:t>
            </w:r>
          </w:p>
        </w:tc>
        <w:tc>
          <w:tcPr>
            <w:tcW w:w="1080" w:type="dxa"/>
            <w:tcBorders>
              <w:top w:val="nil"/>
              <w:left w:val="nil"/>
              <w:bottom w:val="single" w:sz="4" w:space="0" w:color="auto"/>
              <w:right w:val="single" w:sz="8" w:space="0" w:color="auto"/>
            </w:tcBorders>
            <w:shd w:val="clear" w:color="auto" w:fill="auto"/>
            <w:noWrap/>
            <w:vAlign w:val="bottom"/>
            <w:hideMark/>
          </w:tcPr>
          <w:p w14:paraId="0F89ED6F" w14:textId="77777777" w:rsidR="0042163B" w:rsidRPr="0042163B" w:rsidRDefault="0042163B" w:rsidP="0042163B">
            <w:pPr>
              <w:widowControl/>
              <w:kinsoku/>
              <w:adjustRightInd/>
              <w:jc w:val="right"/>
              <w:rPr>
                <w:rFonts w:eastAsia="等线" w:cs="Times New Roman"/>
                <w:color w:val="000000"/>
                <w:kern w:val="0"/>
                <w:sz w:val="22"/>
              </w:rPr>
            </w:pPr>
            <w:r w:rsidRPr="0042163B">
              <w:rPr>
                <w:rFonts w:eastAsia="等线" w:cs="Times New Roman"/>
                <w:color w:val="000000"/>
                <w:kern w:val="0"/>
                <w:sz w:val="22"/>
              </w:rPr>
              <w:t>32</w:t>
            </w:r>
          </w:p>
        </w:tc>
      </w:tr>
      <w:tr w:rsidR="0042163B" w:rsidRPr="0042163B" w14:paraId="03736773" w14:textId="77777777" w:rsidTr="00CA3FAD">
        <w:trPr>
          <w:trHeight w:val="300"/>
        </w:trPr>
        <w:tc>
          <w:tcPr>
            <w:tcW w:w="3603" w:type="dxa"/>
            <w:tcBorders>
              <w:top w:val="nil"/>
              <w:left w:val="single" w:sz="8" w:space="0" w:color="auto"/>
              <w:bottom w:val="single" w:sz="4" w:space="0" w:color="auto"/>
              <w:right w:val="single" w:sz="4" w:space="0" w:color="auto"/>
            </w:tcBorders>
            <w:shd w:val="clear" w:color="auto" w:fill="auto"/>
            <w:noWrap/>
            <w:vAlign w:val="bottom"/>
            <w:hideMark/>
          </w:tcPr>
          <w:p w14:paraId="28FD886C" w14:textId="77777777" w:rsidR="0042163B" w:rsidRPr="0042163B" w:rsidRDefault="0042163B" w:rsidP="0042163B">
            <w:pPr>
              <w:widowControl/>
              <w:kinsoku/>
              <w:adjustRightInd/>
              <w:rPr>
                <w:rFonts w:eastAsia="等线" w:cs="Times New Roman"/>
                <w:color w:val="000000"/>
                <w:kern w:val="0"/>
                <w:sz w:val="22"/>
              </w:rPr>
            </w:pPr>
            <w:r w:rsidRPr="0042163B">
              <w:rPr>
                <w:rFonts w:eastAsia="等线" w:cs="Times New Roman"/>
                <w:color w:val="000000"/>
                <w:kern w:val="0"/>
                <w:sz w:val="22"/>
              </w:rPr>
              <w:t>L4C_HSDPAP_UPA_SUPPORT</w:t>
            </w:r>
          </w:p>
        </w:tc>
        <w:tc>
          <w:tcPr>
            <w:tcW w:w="1080" w:type="dxa"/>
            <w:tcBorders>
              <w:top w:val="nil"/>
              <w:left w:val="nil"/>
              <w:bottom w:val="single" w:sz="4" w:space="0" w:color="auto"/>
              <w:right w:val="single" w:sz="4" w:space="0" w:color="auto"/>
            </w:tcBorders>
            <w:shd w:val="clear" w:color="auto" w:fill="auto"/>
            <w:noWrap/>
            <w:vAlign w:val="bottom"/>
            <w:hideMark/>
          </w:tcPr>
          <w:p w14:paraId="21676BD5" w14:textId="77777777" w:rsidR="0042163B" w:rsidRPr="0042163B" w:rsidRDefault="0042163B" w:rsidP="0042163B">
            <w:pPr>
              <w:widowControl/>
              <w:kinsoku/>
              <w:adjustRightInd/>
              <w:rPr>
                <w:rFonts w:eastAsia="等线" w:cs="Times New Roman"/>
                <w:color w:val="000000"/>
                <w:kern w:val="0"/>
                <w:sz w:val="22"/>
              </w:rPr>
            </w:pPr>
            <w:r w:rsidRPr="0042163B">
              <w:rPr>
                <w:rFonts w:eastAsia="等线" w:cs="Times New Roman"/>
                <w:color w:val="000000"/>
                <w:kern w:val="0"/>
                <w:sz w:val="22"/>
              </w:rPr>
              <w:t>0x0030</w:t>
            </w:r>
          </w:p>
        </w:tc>
        <w:tc>
          <w:tcPr>
            <w:tcW w:w="1080" w:type="dxa"/>
            <w:tcBorders>
              <w:top w:val="nil"/>
              <w:left w:val="nil"/>
              <w:bottom w:val="single" w:sz="4" w:space="0" w:color="auto"/>
              <w:right w:val="single" w:sz="8" w:space="0" w:color="auto"/>
            </w:tcBorders>
            <w:shd w:val="clear" w:color="auto" w:fill="auto"/>
            <w:noWrap/>
            <w:vAlign w:val="bottom"/>
            <w:hideMark/>
          </w:tcPr>
          <w:p w14:paraId="17A080A1" w14:textId="77777777" w:rsidR="0042163B" w:rsidRPr="0042163B" w:rsidRDefault="0042163B" w:rsidP="0042163B">
            <w:pPr>
              <w:widowControl/>
              <w:kinsoku/>
              <w:adjustRightInd/>
              <w:jc w:val="right"/>
              <w:rPr>
                <w:rFonts w:eastAsia="等线" w:cs="Times New Roman"/>
                <w:color w:val="000000"/>
                <w:kern w:val="0"/>
                <w:sz w:val="22"/>
              </w:rPr>
            </w:pPr>
            <w:r w:rsidRPr="0042163B">
              <w:rPr>
                <w:rFonts w:eastAsia="等线" w:cs="Times New Roman"/>
                <w:color w:val="000000"/>
                <w:kern w:val="0"/>
                <w:sz w:val="22"/>
              </w:rPr>
              <w:t>48</w:t>
            </w:r>
          </w:p>
        </w:tc>
      </w:tr>
      <w:tr w:rsidR="0042163B" w:rsidRPr="0042163B" w14:paraId="3601D829" w14:textId="77777777" w:rsidTr="00CA3FAD">
        <w:trPr>
          <w:trHeight w:val="300"/>
        </w:trPr>
        <w:tc>
          <w:tcPr>
            <w:tcW w:w="3603" w:type="dxa"/>
            <w:tcBorders>
              <w:top w:val="nil"/>
              <w:left w:val="single" w:sz="8" w:space="0" w:color="auto"/>
              <w:bottom w:val="single" w:sz="4" w:space="0" w:color="auto"/>
              <w:right w:val="single" w:sz="4" w:space="0" w:color="auto"/>
            </w:tcBorders>
            <w:shd w:val="clear" w:color="auto" w:fill="auto"/>
            <w:noWrap/>
            <w:vAlign w:val="bottom"/>
            <w:hideMark/>
          </w:tcPr>
          <w:p w14:paraId="7D545AC6" w14:textId="77777777" w:rsidR="0042163B" w:rsidRPr="0042163B" w:rsidRDefault="0042163B" w:rsidP="0042163B">
            <w:pPr>
              <w:widowControl/>
              <w:kinsoku/>
              <w:adjustRightInd/>
              <w:rPr>
                <w:rFonts w:eastAsia="等线" w:cs="Times New Roman"/>
                <w:color w:val="000000"/>
                <w:kern w:val="0"/>
                <w:sz w:val="22"/>
              </w:rPr>
            </w:pPr>
            <w:r w:rsidRPr="0042163B">
              <w:rPr>
                <w:rFonts w:eastAsia="等线" w:cs="Times New Roman"/>
                <w:color w:val="000000"/>
                <w:kern w:val="0"/>
                <w:sz w:val="22"/>
              </w:rPr>
              <w:t>L4C_HSUPAP_SUPPORT</w:t>
            </w:r>
          </w:p>
        </w:tc>
        <w:tc>
          <w:tcPr>
            <w:tcW w:w="1080" w:type="dxa"/>
            <w:tcBorders>
              <w:top w:val="nil"/>
              <w:left w:val="nil"/>
              <w:bottom w:val="single" w:sz="4" w:space="0" w:color="auto"/>
              <w:right w:val="single" w:sz="4" w:space="0" w:color="auto"/>
            </w:tcBorders>
            <w:shd w:val="clear" w:color="auto" w:fill="auto"/>
            <w:noWrap/>
            <w:vAlign w:val="bottom"/>
            <w:hideMark/>
          </w:tcPr>
          <w:p w14:paraId="282B6062" w14:textId="77777777" w:rsidR="0042163B" w:rsidRPr="0042163B" w:rsidRDefault="0042163B" w:rsidP="0042163B">
            <w:pPr>
              <w:widowControl/>
              <w:kinsoku/>
              <w:adjustRightInd/>
              <w:rPr>
                <w:rFonts w:eastAsia="等线" w:cs="Times New Roman"/>
                <w:color w:val="000000"/>
                <w:kern w:val="0"/>
                <w:sz w:val="22"/>
              </w:rPr>
            </w:pPr>
            <w:r w:rsidRPr="0042163B">
              <w:rPr>
                <w:rFonts w:eastAsia="等线" w:cs="Times New Roman"/>
                <w:color w:val="000000"/>
                <w:kern w:val="0"/>
                <w:sz w:val="22"/>
              </w:rPr>
              <w:t>0x0040</w:t>
            </w:r>
          </w:p>
        </w:tc>
        <w:tc>
          <w:tcPr>
            <w:tcW w:w="1080" w:type="dxa"/>
            <w:tcBorders>
              <w:top w:val="nil"/>
              <w:left w:val="nil"/>
              <w:bottom w:val="single" w:sz="4" w:space="0" w:color="auto"/>
              <w:right w:val="single" w:sz="8" w:space="0" w:color="auto"/>
            </w:tcBorders>
            <w:shd w:val="clear" w:color="auto" w:fill="auto"/>
            <w:noWrap/>
            <w:vAlign w:val="bottom"/>
            <w:hideMark/>
          </w:tcPr>
          <w:p w14:paraId="231D4C38" w14:textId="77777777" w:rsidR="0042163B" w:rsidRPr="0042163B" w:rsidRDefault="0042163B" w:rsidP="0042163B">
            <w:pPr>
              <w:widowControl/>
              <w:kinsoku/>
              <w:adjustRightInd/>
              <w:jc w:val="right"/>
              <w:rPr>
                <w:rFonts w:eastAsia="等线" w:cs="Times New Roman"/>
                <w:color w:val="000000"/>
                <w:kern w:val="0"/>
                <w:sz w:val="22"/>
              </w:rPr>
            </w:pPr>
            <w:r w:rsidRPr="0042163B">
              <w:rPr>
                <w:rFonts w:eastAsia="等线" w:cs="Times New Roman"/>
                <w:color w:val="000000"/>
                <w:kern w:val="0"/>
                <w:sz w:val="22"/>
              </w:rPr>
              <w:t>64</w:t>
            </w:r>
          </w:p>
        </w:tc>
      </w:tr>
      <w:tr w:rsidR="0042163B" w:rsidRPr="0042163B" w14:paraId="090F60DA" w14:textId="77777777" w:rsidTr="00CA3FAD">
        <w:trPr>
          <w:trHeight w:val="300"/>
        </w:trPr>
        <w:tc>
          <w:tcPr>
            <w:tcW w:w="3603" w:type="dxa"/>
            <w:tcBorders>
              <w:top w:val="nil"/>
              <w:left w:val="single" w:sz="8" w:space="0" w:color="auto"/>
              <w:bottom w:val="single" w:sz="4" w:space="0" w:color="auto"/>
              <w:right w:val="single" w:sz="4" w:space="0" w:color="auto"/>
            </w:tcBorders>
            <w:shd w:val="clear" w:color="auto" w:fill="auto"/>
            <w:noWrap/>
            <w:vAlign w:val="bottom"/>
            <w:hideMark/>
          </w:tcPr>
          <w:p w14:paraId="7FCE723C" w14:textId="77777777" w:rsidR="0042163B" w:rsidRPr="0042163B" w:rsidRDefault="0042163B" w:rsidP="0042163B">
            <w:pPr>
              <w:widowControl/>
              <w:kinsoku/>
              <w:adjustRightInd/>
              <w:rPr>
                <w:rFonts w:eastAsia="等线" w:cs="Times New Roman"/>
                <w:color w:val="000000"/>
                <w:kern w:val="0"/>
                <w:sz w:val="22"/>
              </w:rPr>
            </w:pPr>
            <w:r w:rsidRPr="0042163B">
              <w:rPr>
                <w:rFonts w:eastAsia="等线" w:cs="Times New Roman"/>
                <w:color w:val="000000"/>
                <w:kern w:val="0"/>
                <w:sz w:val="22"/>
              </w:rPr>
              <w:t>L4C_HSUPAP_DPA_SUPPORT</w:t>
            </w:r>
          </w:p>
        </w:tc>
        <w:tc>
          <w:tcPr>
            <w:tcW w:w="1080" w:type="dxa"/>
            <w:tcBorders>
              <w:top w:val="nil"/>
              <w:left w:val="nil"/>
              <w:bottom w:val="single" w:sz="4" w:space="0" w:color="auto"/>
              <w:right w:val="single" w:sz="4" w:space="0" w:color="auto"/>
            </w:tcBorders>
            <w:shd w:val="clear" w:color="auto" w:fill="auto"/>
            <w:noWrap/>
            <w:vAlign w:val="bottom"/>
            <w:hideMark/>
          </w:tcPr>
          <w:p w14:paraId="2E0163BB" w14:textId="77777777" w:rsidR="0042163B" w:rsidRPr="0042163B" w:rsidRDefault="0042163B" w:rsidP="0042163B">
            <w:pPr>
              <w:widowControl/>
              <w:kinsoku/>
              <w:adjustRightInd/>
              <w:rPr>
                <w:rFonts w:eastAsia="等线" w:cs="Times New Roman"/>
                <w:color w:val="000000"/>
                <w:kern w:val="0"/>
                <w:sz w:val="22"/>
              </w:rPr>
            </w:pPr>
            <w:r w:rsidRPr="0042163B">
              <w:rPr>
                <w:rFonts w:eastAsia="等线" w:cs="Times New Roman"/>
                <w:color w:val="000000"/>
                <w:kern w:val="0"/>
                <w:sz w:val="22"/>
              </w:rPr>
              <w:t>0x0048</w:t>
            </w:r>
          </w:p>
        </w:tc>
        <w:tc>
          <w:tcPr>
            <w:tcW w:w="1080" w:type="dxa"/>
            <w:tcBorders>
              <w:top w:val="nil"/>
              <w:left w:val="nil"/>
              <w:bottom w:val="single" w:sz="4" w:space="0" w:color="auto"/>
              <w:right w:val="single" w:sz="8" w:space="0" w:color="auto"/>
            </w:tcBorders>
            <w:shd w:val="clear" w:color="auto" w:fill="auto"/>
            <w:noWrap/>
            <w:vAlign w:val="bottom"/>
            <w:hideMark/>
          </w:tcPr>
          <w:p w14:paraId="065BC132" w14:textId="77777777" w:rsidR="0042163B" w:rsidRPr="0042163B" w:rsidRDefault="0042163B" w:rsidP="0042163B">
            <w:pPr>
              <w:widowControl/>
              <w:kinsoku/>
              <w:adjustRightInd/>
              <w:jc w:val="right"/>
              <w:rPr>
                <w:rFonts w:eastAsia="等线" w:cs="Times New Roman"/>
                <w:color w:val="000000"/>
                <w:kern w:val="0"/>
                <w:sz w:val="22"/>
              </w:rPr>
            </w:pPr>
            <w:r w:rsidRPr="0042163B">
              <w:rPr>
                <w:rFonts w:eastAsia="等线" w:cs="Times New Roman"/>
                <w:color w:val="000000"/>
                <w:kern w:val="0"/>
                <w:sz w:val="22"/>
              </w:rPr>
              <w:t>72</w:t>
            </w:r>
          </w:p>
        </w:tc>
      </w:tr>
      <w:tr w:rsidR="0042163B" w:rsidRPr="0042163B" w14:paraId="7FA3ED40" w14:textId="77777777" w:rsidTr="00CA3FAD">
        <w:trPr>
          <w:trHeight w:val="300"/>
        </w:trPr>
        <w:tc>
          <w:tcPr>
            <w:tcW w:w="3603" w:type="dxa"/>
            <w:tcBorders>
              <w:top w:val="nil"/>
              <w:left w:val="single" w:sz="8" w:space="0" w:color="auto"/>
              <w:bottom w:val="single" w:sz="4" w:space="0" w:color="auto"/>
              <w:right w:val="single" w:sz="4" w:space="0" w:color="auto"/>
            </w:tcBorders>
            <w:shd w:val="clear" w:color="auto" w:fill="auto"/>
            <w:noWrap/>
            <w:vAlign w:val="bottom"/>
            <w:hideMark/>
          </w:tcPr>
          <w:p w14:paraId="2E033BD3" w14:textId="77777777" w:rsidR="0042163B" w:rsidRPr="0042163B" w:rsidRDefault="0042163B" w:rsidP="0042163B">
            <w:pPr>
              <w:widowControl/>
              <w:kinsoku/>
              <w:adjustRightInd/>
              <w:rPr>
                <w:rFonts w:eastAsia="等线" w:cs="Times New Roman"/>
                <w:color w:val="000000"/>
                <w:kern w:val="0"/>
                <w:sz w:val="22"/>
              </w:rPr>
            </w:pPr>
            <w:r w:rsidRPr="0042163B">
              <w:rPr>
                <w:rFonts w:eastAsia="等线" w:cs="Times New Roman"/>
                <w:color w:val="000000"/>
                <w:kern w:val="0"/>
                <w:sz w:val="22"/>
              </w:rPr>
              <w:t>L4C_HSPAP_SUPPORT</w:t>
            </w:r>
          </w:p>
        </w:tc>
        <w:tc>
          <w:tcPr>
            <w:tcW w:w="1080" w:type="dxa"/>
            <w:tcBorders>
              <w:top w:val="nil"/>
              <w:left w:val="nil"/>
              <w:bottom w:val="single" w:sz="4" w:space="0" w:color="auto"/>
              <w:right w:val="single" w:sz="4" w:space="0" w:color="auto"/>
            </w:tcBorders>
            <w:shd w:val="clear" w:color="auto" w:fill="auto"/>
            <w:noWrap/>
            <w:vAlign w:val="bottom"/>
            <w:hideMark/>
          </w:tcPr>
          <w:p w14:paraId="4D1AE312" w14:textId="77777777" w:rsidR="0042163B" w:rsidRPr="0042163B" w:rsidRDefault="0042163B" w:rsidP="0042163B">
            <w:pPr>
              <w:widowControl/>
              <w:kinsoku/>
              <w:adjustRightInd/>
              <w:rPr>
                <w:rFonts w:eastAsia="等线" w:cs="Times New Roman"/>
                <w:color w:val="000000"/>
                <w:kern w:val="0"/>
                <w:sz w:val="22"/>
              </w:rPr>
            </w:pPr>
            <w:r w:rsidRPr="0042163B">
              <w:rPr>
                <w:rFonts w:eastAsia="等线" w:cs="Times New Roman"/>
                <w:color w:val="000000"/>
                <w:kern w:val="0"/>
                <w:sz w:val="22"/>
              </w:rPr>
              <w:t>0x0060</w:t>
            </w:r>
          </w:p>
        </w:tc>
        <w:tc>
          <w:tcPr>
            <w:tcW w:w="1080" w:type="dxa"/>
            <w:tcBorders>
              <w:top w:val="nil"/>
              <w:left w:val="nil"/>
              <w:bottom w:val="single" w:sz="4" w:space="0" w:color="auto"/>
              <w:right w:val="single" w:sz="8" w:space="0" w:color="auto"/>
            </w:tcBorders>
            <w:shd w:val="clear" w:color="auto" w:fill="auto"/>
            <w:noWrap/>
            <w:vAlign w:val="bottom"/>
            <w:hideMark/>
          </w:tcPr>
          <w:p w14:paraId="1B860614" w14:textId="77777777" w:rsidR="0042163B" w:rsidRPr="0042163B" w:rsidRDefault="0042163B" w:rsidP="0042163B">
            <w:pPr>
              <w:widowControl/>
              <w:kinsoku/>
              <w:adjustRightInd/>
              <w:jc w:val="right"/>
              <w:rPr>
                <w:rFonts w:eastAsia="等线" w:cs="Times New Roman"/>
                <w:color w:val="000000"/>
                <w:kern w:val="0"/>
                <w:sz w:val="22"/>
              </w:rPr>
            </w:pPr>
            <w:r w:rsidRPr="0042163B">
              <w:rPr>
                <w:rFonts w:eastAsia="等线" w:cs="Times New Roman"/>
                <w:color w:val="000000"/>
                <w:kern w:val="0"/>
                <w:sz w:val="22"/>
              </w:rPr>
              <w:t>96</w:t>
            </w:r>
          </w:p>
        </w:tc>
      </w:tr>
      <w:tr w:rsidR="0042163B" w:rsidRPr="0042163B" w14:paraId="4C7E2454" w14:textId="77777777" w:rsidTr="00CA3FAD">
        <w:trPr>
          <w:trHeight w:val="300"/>
        </w:trPr>
        <w:tc>
          <w:tcPr>
            <w:tcW w:w="3603" w:type="dxa"/>
            <w:tcBorders>
              <w:top w:val="nil"/>
              <w:left w:val="single" w:sz="8" w:space="0" w:color="auto"/>
              <w:bottom w:val="single" w:sz="4" w:space="0" w:color="auto"/>
              <w:right w:val="single" w:sz="4" w:space="0" w:color="auto"/>
            </w:tcBorders>
            <w:shd w:val="clear" w:color="auto" w:fill="auto"/>
            <w:noWrap/>
            <w:vAlign w:val="bottom"/>
            <w:hideMark/>
          </w:tcPr>
          <w:p w14:paraId="4ED1B519" w14:textId="77777777" w:rsidR="0042163B" w:rsidRPr="0042163B" w:rsidRDefault="0042163B" w:rsidP="0042163B">
            <w:pPr>
              <w:widowControl/>
              <w:kinsoku/>
              <w:adjustRightInd/>
              <w:rPr>
                <w:rFonts w:eastAsia="等线" w:cs="Times New Roman"/>
                <w:color w:val="000000"/>
                <w:kern w:val="0"/>
                <w:sz w:val="22"/>
              </w:rPr>
            </w:pPr>
            <w:r w:rsidRPr="0042163B">
              <w:rPr>
                <w:rFonts w:eastAsia="等线" w:cs="Times New Roman"/>
                <w:color w:val="000000"/>
                <w:kern w:val="0"/>
                <w:sz w:val="22"/>
              </w:rPr>
              <w:t>L4C_DC_DPA_SUPPORT</w:t>
            </w:r>
          </w:p>
        </w:tc>
        <w:tc>
          <w:tcPr>
            <w:tcW w:w="1080" w:type="dxa"/>
            <w:tcBorders>
              <w:top w:val="nil"/>
              <w:left w:val="nil"/>
              <w:bottom w:val="single" w:sz="4" w:space="0" w:color="auto"/>
              <w:right w:val="single" w:sz="4" w:space="0" w:color="auto"/>
            </w:tcBorders>
            <w:shd w:val="clear" w:color="auto" w:fill="auto"/>
            <w:noWrap/>
            <w:vAlign w:val="bottom"/>
            <w:hideMark/>
          </w:tcPr>
          <w:p w14:paraId="5E1D5BDE" w14:textId="77777777" w:rsidR="0042163B" w:rsidRPr="0042163B" w:rsidRDefault="0042163B" w:rsidP="0042163B">
            <w:pPr>
              <w:widowControl/>
              <w:kinsoku/>
              <w:adjustRightInd/>
              <w:rPr>
                <w:rFonts w:eastAsia="等线" w:cs="Times New Roman"/>
                <w:color w:val="000000"/>
                <w:kern w:val="0"/>
                <w:sz w:val="22"/>
              </w:rPr>
            </w:pPr>
            <w:r w:rsidRPr="0042163B">
              <w:rPr>
                <w:rFonts w:eastAsia="等线" w:cs="Times New Roman"/>
                <w:color w:val="000000"/>
                <w:kern w:val="0"/>
                <w:sz w:val="22"/>
              </w:rPr>
              <w:t>0x0088</w:t>
            </w:r>
          </w:p>
        </w:tc>
        <w:tc>
          <w:tcPr>
            <w:tcW w:w="1080" w:type="dxa"/>
            <w:tcBorders>
              <w:top w:val="nil"/>
              <w:left w:val="nil"/>
              <w:bottom w:val="single" w:sz="4" w:space="0" w:color="auto"/>
              <w:right w:val="single" w:sz="8" w:space="0" w:color="auto"/>
            </w:tcBorders>
            <w:shd w:val="clear" w:color="auto" w:fill="auto"/>
            <w:noWrap/>
            <w:vAlign w:val="bottom"/>
            <w:hideMark/>
          </w:tcPr>
          <w:p w14:paraId="275A410C" w14:textId="77777777" w:rsidR="0042163B" w:rsidRPr="0042163B" w:rsidRDefault="0042163B" w:rsidP="0042163B">
            <w:pPr>
              <w:widowControl/>
              <w:kinsoku/>
              <w:adjustRightInd/>
              <w:jc w:val="right"/>
              <w:rPr>
                <w:rFonts w:eastAsia="等线" w:cs="Times New Roman"/>
                <w:color w:val="000000"/>
                <w:kern w:val="0"/>
                <w:sz w:val="22"/>
              </w:rPr>
            </w:pPr>
            <w:r w:rsidRPr="0042163B">
              <w:rPr>
                <w:rFonts w:eastAsia="等线" w:cs="Times New Roman"/>
                <w:color w:val="000000"/>
                <w:kern w:val="0"/>
                <w:sz w:val="22"/>
              </w:rPr>
              <w:t>136</w:t>
            </w:r>
          </w:p>
        </w:tc>
      </w:tr>
      <w:tr w:rsidR="0042163B" w:rsidRPr="0042163B" w14:paraId="7D78144E" w14:textId="77777777" w:rsidTr="00CA3FAD">
        <w:trPr>
          <w:trHeight w:val="300"/>
        </w:trPr>
        <w:tc>
          <w:tcPr>
            <w:tcW w:w="3603" w:type="dxa"/>
            <w:tcBorders>
              <w:top w:val="nil"/>
              <w:left w:val="single" w:sz="8" w:space="0" w:color="auto"/>
              <w:bottom w:val="single" w:sz="4" w:space="0" w:color="auto"/>
              <w:right w:val="single" w:sz="4" w:space="0" w:color="auto"/>
            </w:tcBorders>
            <w:shd w:val="clear" w:color="auto" w:fill="auto"/>
            <w:noWrap/>
            <w:vAlign w:val="bottom"/>
            <w:hideMark/>
          </w:tcPr>
          <w:p w14:paraId="1E44827C" w14:textId="77777777" w:rsidR="0042163B" w:rsidRPr="0042163B" w:rsidRDefault="0042163B" w:rsidP="0042163B">
            <w:pPr>
              <w:widowControl/>
              <w:kinsoku/>
              <w:adjustRightInd/>
              <w:rPr>
                <w:rFonts w:eastAsia="等线" w:cs="Times New Roman"/>
                <w:color w:val="000000"/>
                <w:kern w:val="0"/>
                <w:sz w:val="22"/>
              </w:rPr>
            </w:pPr>
            <w:r w:rsidRPr="0042163B">
              <w:rPr>
                <w:rFonts w:eastAsia="等线" w:cs="Times New Roman"/>
                <w:color w:val="000000"/>
                <w:kern w:val="0"/>
                <w:sz w:val="22"/>
              </w:rPr>
              <w:t>L4C_DC_DPA_UPA_SUPPORT</w:t>
            </w:r>
          </w:p>
        </w:tc>
        <w:tc>
          <w:tcPr>
            <w:tcW w:w="1080" w:type="dxa"/>
            <w:tcBorders>
              <w:top w:val="nil"/>
              <w:left w:val="nil"/>
              <w:bottom w:val="single" w:sz="4" w:space="0" w:color="auto"/>
              <w:right w:val="single" w:sz="4" w:space="0" w:color="auto"/>
            </w:tcBorders>
            <w:shd w:val="clear" w:color="auto" w:fill="auto"/>
            <w:noWrap/>
            <w:vAlign w:val="bottom"/>
            <w:hideMark/>
          </w:tcPr>
          <w:p w14:paraId="454E8BF7" w14:textId="77777777" w:rsidR="0042163B" w:rsidRPr="0042163B" w:rsidRDefault="0042163B" w:rsidP="0042163B">
            <w:pPr>
              <w:widowControl/>
              <w:kinsoku/>
              <w:adjustRightInd/>
              <w:rPr>
                <w:rFonts w:eastAsia="等线" w:cs="Times New Roman"/>
                <w:color w:val="000000"/>
                <w:kern w:val="0"/>
                <w:sz w:val="22"/>
              </w:rPr>
            </w:pPr>
            <w:r w:rsidRPr="0042163B">
              <w:rPr>
                <w:rFonts w:eastAsia="等线" w:cs="Times New Roman"/>
                <w:color w:val="000000"/>
                <w:kern w:val="0"/>
                <w:sz w:val="22"/>
              </w:rPr>
              <w:t>0x0098</w:t>
            </w:r>
          </w:p>
        </w:tc>
        <w:tc>
          <w:tcPr>
            <w:tcW w:w="1080" w:type="dxa"/>
            <w:tcBorders>
              <w:top w:val="nil"/>
              <w:left w:val="nil"/>
              <w:bottom w:val="single" w:sz="4" w:space="0" w:color="auto"/>
              <w:right w:val="single" w:sz="8" w:space="0" w:color="auto"/>
            </w:tcBorders>
            <w:shd w:val="clear" w:color="auto" w:fill="auto"/>
            <w:noWrap/>
            <w:vAlign w:val="bottom"/>
            <w:hideMark/>
          </w:tcPr>
          <w:p w14:paraId="715C500E" w14:textId="77777777" w:rsidR="0042163B" w:rsidRPr="0042163B" w:rsidRDefault="0042163B" w:rsidP="0042163B">
            <w:pPr>
              <w:widowControl/>
              <w:kinsoku/>
              <w:adjustRightInd/>
              <w:jc w:val="right"/>
              <w:rPr>
                <w:rFonts w:eastAsia="等线" w:cs="Times New Roman"/>
                <w:color w:val="000000"/>
                <w:kern w:val="0"/>
                <w:sz w:val="22"/>
              </w:rPr>
            </w:pPr>
            <w:r w:rsidRPr="0042163B">
              <w:rPr>
                <w:rFonts w:eastAsia="等线" w:cs="Times New Roman"/>
                <w:color w:val="000000"/>
                <w:kern w:val="0"/>
                <w:sz w:val="22"/>
              </w:rPr>
              <w:t>152</w:t>
            </w:r>
          </w:p>
        </w:tc>
      </w:tr>
      <w:tr w:rsidR="0042163B" w:rsidRPr="0042163B" w14:paraId="57F20BE3" w14:textId="77777777" w:rsidTr="00CA3FAD">
        <w:trPr>
          <w:trHeight w:val="300"/>
        </w:trPr>
        <w:tc>
          <w:tcPr>
            <w:tcW w:w="3603" w:type="dxa"/>
            <w:tcBorders>
              <w:top w:val="nil"/>
              <w:left w:val="single" w:sz="8" w:space="0" w:color="auto"/>
              <w:bottom w:val="single" w:sz="4" w:space="0" w:color="auto"/>
              <w:right w:val="single" w:sz="4" w:space="0" w:color="auto"/>
            </w:tcBorders>
            <w:shd w:val="clear" w:color="auto" w:fill="auto"/>
            <w:noWrap/>
            <w:vAlign w:val="bottom"/>
            <w:hideMark/>
          </w:tcPr>
          <w:p w14:paraId="02AFF1D8" w14:textId="77777777" w:rsidR="0042163B" w:rsidRPr="0042163B" w:rsidRDefault="0042163B" w:rsidP="0042163B">
            <w:pPr>
              <w:widowControl/>
              <w:kinsoku/>
              <w:adjustRightInd/>
              <w:rPr>
                <w:rFonts w:eastAsia="等线" w:cs="Times New Roman"/>
                <w:color w:val="000000"/>
                <w:kern w:val="0"/>
                <w:sz w:val="22"/>
              </w:rPr>
            </w:pPr>
            <w:r w:rsidRPr="0042163B">
              <w:rPr>
                <w:rFonts w:eastAsia="等线" w:cs="Times New Roman"/>
                <w:color w:val="000000"/>
                <w:kern w:val="0"/>
                <w:sz w:val="22"/>
              </w:rPr>
              <w:t>L4C_DC_HSDPAP_SUPPORT</w:t>
            </w:r>
          </w:p>
        </w:tc>
        <w:tc>
          <w:tcPr>
            <w:tcW w:w="1080" w:type="dxa"/>
            <w:tcBorders>
              <w:top w:val="nil"/>
              <w:left w:val="nil"/>
              <w:bottom w:val="single" w:sz="4" w:space="0" w:color="auto"/>
              <w:right w:val="single" w:sz="4" w:space="0" w:color="auto"/>
            </w:tcBorders>
            <w:shd w:val="clear" w:color="auto" w:fill="auto"/>
            <w:noWrap/>
            <w:vAlign w:val="bottom"/>
            <w:hideMark/>
          </w:tcPr>
          <w:p w14:paraId="32DDA889" w14:textId="77777777" w:rsidR="0042163B" w:rsidRPr="0042163B" w:rsidRDefault="0042163B" w:rsidP="0042163B">
            <w:pPr>
              <w:widowControl/>
              <w:kinsoku/>
              <w:adjustRightInd/>
              <w:rPr>
                <w:rFonts w:eastAsia="等线" w:cs="Times New Roman"/>
                <w:color w:val="000000"/>
                <w:kern w:val="0"/>
                <w:sz w:val="22"/>
              </w:rPr>
            </w:pPr>
            <w:r w:rsidRPr="0042163B">
              <w:rPr>
                <w:rFonts w:eastAsia="等线" w:cs="Times New Roman"/>
                <w:color w:val="000000"/>
                <w:kern w:val="0"/>
                <w:sz w:val="22"/>
              </w:rPr>
              <w:t>0x00a0</w:t>
            </w:r>
          </w:p>
        </w:tc>
        <w:tc>
          <w:tcPr>
            <w:tcW w:w="1080" w:type="dxa"/>
            <w:tcBorders>
              <w:top w:val="nil"/>
              <w:left w:val="nil"/>
              <w:bottom w:val="single" w:sz="4" w:space="0" w:color="auto"/>
              <w:right w:val="single" w:sz="8" w:space="0" w:color="auto"/>
            </w:tcBorders>
            <w:shd w:val="clear" w:color="auto" w:fill="auto"/>
            <w:noWrap/>
            <w:vAlign w:val="bottom"/>
            <w:hideMark/>
          </w:tcPr>
          <w:p w14:paraId="7C976B08" w14:textId="77777777" w:rsidR="0042163B" w:rsidRPr="0042163B" w:rsidRDefault="0042163B" w:rsidP="0042163B">
            <w:pPr>
              <w:widowControl/>
              <w:kinsoku/>
              <w:adjustRightInd/>
              <w:jc w:val="right"/>
              <w:rPr>
                <w:rFonts w:eastAsia="等线" w:cs="Times New Roman"/>
                <w:color w:val="000000"/>
                <w:kern w:val="0"/>
                <w:sz w:val="22"/>
              </w:rPr>
            </w:pPr>
            <w:r w:rsidRPr="0042163B">
              <w:rPr>
                <w:rFonts w:eastAsia="等线" w:cs="Times New Roman"/>
                <w:color w:val="000000"/>
                <w:kern w:val="0"/>
                <w:sz w:val="22"/>
              </w:rPr>
              <w:t>160</w:t>
            </w:r>
          </w:p>
        </w:tc>
      </w:tr>
      <w:tr w:rsidR="0042163B" w:rsidRPr="0042163B" w14:paraId="1D9E47AD" w14:textId="77777777" w:rsidTr="00CA3FAD">
        <w:trPr>
          <w:trHeight w:val="300"/>
        </w:trPr>
        <w:tc>
          <w:tcPr>
            <w:tcW w:w="3603" w:type="dxa"/>
            <w:tcBorders>
              <w:top w:val="nil"/>
              <w:left w:val="single" w:sz="8" w:space="0" w:color="auto"/>
              <w:bottom w:val="single" w:sz="4" w:space="0" w:color="auto"/>
              <w:right w:val="single" w:sz="4" w:space="0" w:color="auto"/>
            </w:tcBorders>
            <w:shd w:val="clear" w:color="auto" w:fill="auto"/>
            <w:noWrap/>
            <w:vAlign w:val="bottom"/>
            <w:hideMark/>
          </w:tcPr>
          <w:p w14:paraId="7BBEF893" w14:textId="77777777" w:rsidR="0042163B" w:rsidRPr="0042163B" w:rsidRDefault="0042163B" w:rsidP="0042163B">
            <w:pPr>
              <w:widowControl/>
              <w:kinsoku/>
              <w:adjustRightInd/>
              <w:rPr>
                <w:rFonts w:eastAsia="等线" w:cs="Times New Roman"/>
                <w:color w:val="000000"/>
                <w:kern w:val="0"/>
                <w:sz w:val="22"/>
              </w:rPr>
            </w:pPr>
            <w:r w:rsidRPr="0042163B">
              <w:rPr>
                <w:rFonts w:eastAsia="等线" w:cs="Times New Roman"/>
                <w:color w:val="000000"/>
                <w:kern w:val="0"/>
                <w:sz w:val="22"/>
              </w:rPr>
              <w:t>L4C_DC_HSDPAP_UPA_SUPPORT</w:t>
            </w:r>
          </w:p>
        </w:tc>
        <w:tc>
          <w:tcPr>
            <w:tcW w:w="1080" w:type="dxa"/>
            <w:tcBorders>
              <w:top w:val="nil"/>
              <w:left w:val="nil"/>
              <w:bottom w:val="single" w:sz="4" w:space="0" w:color="auto"/>
              <w:right w:val="single" w:sz="4" w:space="0" w:color="auto"/>
            </w:tcBorders>
            <w:shd w:val="clear" w:color="auto" w:fill="auto"/>
            <w:noWrap/>
            <w:vAlign w:val="bottom"/>
            <w:hideMark/>
          </w:tcPr>
          <w:p w14:paraId="68531BEE" w14:textId="77777777" w:rsidR="0042163B" w:rsidRPr="0042163B" w:rsidRDefault="0042163B" w:rsidP="0042163B">
            <w:pPr>
              <w:widowControl/>
              <w:kinsoku/>
              <w:adjustRightInd/>
              <w:rPr>
                <w:rFonts w:eastAsia="等线" w:cs="Times New Roman"/>
                <w:color w:val="000000"/>
                <w:kern w:val="0"/>
                <w:sz w:val="22"/>
              </w:rPr>
            </w:pPr>
            <w:r w:rsidRPr="0042163B">
              <w:rPr>
                <w:rFonts w:eastAsia="等线" w:cs="Times New Roman"/>
                <w:color w:val="000000"/>
                <w:kern w:val="0"/>
                <w:sz w:val="22"/>
              </w:rPr>
              <w:t>0x00b0</w:t>
            </w:r>
          </w:p>
        </w:tc>
        <w:tc>
          <w:tcPr>
            <w:tcW w:w="1080" w:type="dxa"/>
            <w:tcBorders>
              <w:top w:val="nil"/>
              <w:left w:val="nil"/>
              <w:bottom w:val="single" w:sz="4" w:space="0" w:color="auto"/>
              <w:right w:val="single" w:sz="8" w:space="0" w:color="auto"/>
            </w:tcBorders>
            <w:shd w:val="clear" w:color="auto" w:fill="auto"/>
            <w:noWrap/>
            <w:vAlign w:val="bottom"/>
            <w:hideMark/>
          </w:tcPr>
          <w:p w14:paraId="57637577" w14:textId="77777777" w:rsidR="0042163B" w:rsidRPr="0042163B" w:rsidRDefault="0042163B" w:rsidP="0042163B">
            <w:pPr>
              <w:widowControl/>
              <w:kinsoku/>
              <w:adjustRightInd/>
              <w:jc w:val="right"/>
              <w:rPr>
                <w:rFonts w:eastAsia="等线" w:cs="Times New Roman"/>
                <w:color w:val="000000"/>
                <w:kern w:val="0"/>
                <w:sz w:val="22"/>
              </w:rPr>
            </w:pPr>
            <w:r w:rsidRPr="0042163B">
              <w:rPr>
                <w:rFonts w:eastAsia="等线" w:cs="Times New Roman"/>
                <w:color w:val="000000"/>
                <w:kern w:val="0"/>
                <w:sz w:val="22"/>
              </w:rPr>
              <w:t>176</w:t>
            </w:r>
          </w:p>
        </w:tc>
      </w:tr>
      <w:tr w:rsidR="0042163B" w:rsidRPr="0042163B" w14:paraId="56F9CCA0" w14:textId="77777777" w:rsidTr="00CA3FAD">
        <w:trPr>
          <w:trHeight w:val="300"/>
        </w:trPr>
        <w:tc>
          <w:tcPr>
            <w:tcW w:w="3603" w:type="dxa"/>
            <w:tcBorders>
              <w:top w:val="nil"/>
              <w:left w:val="single" w:sz="8" w:space="0" w:color="auto"/>
              <w:bottom w:val="single" w:sz="4" w:space="0" w:color="auto"/>
              <w:right w:val="single" w:sz="4" w:space="0" w:color="auto"/>
            </w:tcBorders>
            <w:shd w:val="clear" w:color="auto" w:fill="auto"/>
            <w:noWrap/>
            <w:vAlign w:val="bottom"/>
            <w:hideMark/>
          </w:tcPr>
          <w:p w14:paraId="5C306B79" w14:textId="77777777" w:rsidR="0042163B" w:rsidRPr="0042163B" w:rsidRDefault="0042163B" w:rsidP="0042163B">
            <w:pPr>
              <w:widowControl/>
              <w:kinsoku/>
              <w:adjustRightInd/>
              <w:rPr>
                <w:rFonts w:eastAsia="等线" w:cs="Times New Roman"/>
                <w:color w:val="000000"/>
                <w:kern w:val="0"/>
                <w:sz w:val="22"/>
              </w:rPr>
            </w:pPr>
            <w:r w:rsidRPr="0042163B">
              <w:rPr>
                <w:rFonts w:eastAsia="等线" w:cs="Times New Roman"/>
                <w:color w:val="000000"/>
                <w:kern w:val="0"/>
                <w:sz w:val="22"/>
              </w:rPr>
              <w:t>L4C_DC_HSUPAP_DPA_SUPPORT</w:t>
            </w:r>
          </w:p>
        </w:tc>
        <w:tc>
          <w:tcPr>
            <w:tcW w:w="1080" w:type="dxa"/>
            <w:tcBorders>
              <w:top w:val="nil"/>
              <w:left w:val="nil"/>
              <w:bottom w:val="single" w:sz="4" w:space="0" w:color="auto"/>
              <w:right w:val="single" w:sz="4" w:space="0" w:color="auto"/>
            </w:tcBorders>
            <w:shd w:val="clear" w:color="auto" w:fill="auto"/>
            <w:noWrap/>
            <w:vAlign w:val="bottom"/>
            <w:hideMark/>
          </w:tcPr>
          <w:p w14:paraId="4897E091" w14:textId="77777777" w:rsidR="0042163B" w:rsidRPr="0042163B" w:rsidRDefault="0042163B" w:rsidP="0042163B">
            <w:pPr>
              <w:widowControl/>
              <w:kinsoku/>
              <w:adjustRightInd/>
              <w:rPr>
                <w:rFonts w:eastAsia="等线" w:cs="Times New Roman"/>
                <w:color w:val="000000"/>
                <w:kern w:val="0"/>
                <w:sz w:val="22"/>
              </w:rPr>
            </w:pPr>
            <w:r w:rsidRPr="0042163B">
              <w:rPr>
                <w:rFonts w:eastAsia="等线" w:cs="Times New Roman"/>
                <w:color w:val="000000"/>
                <w:kern w:val="0"/>
                <w:sz w:val="22"/>
              </w:rPr>
              <w:t>0x00c8</w:t>
            </w:r>
          </w:p>
        </w:tc>
        <w:tc>
          <w:tcPr>
            <w:tcW w:w="1080" w:type="dxa"/>
            <w:tcBorders>
              <w:top w:val="nil"/>
              <w:left w:val="nil"/>
              <w:bottom w:val="single" w:sz="4" w:space="0" w:color="auto"/>
              <w:right w:val="single" w:sz="8" w:space="0" w:color="auto"/>
            </w:tcBorders>
            <w:shd w:val="clear" w:color="auto" w:fill="auto"/>
            <w:noWrap/>
            <w:vAlign w:val="bottom"/>
            <w:hideMark/>
          </w:tcPr>
          <w:p w14:paraId="058EEBD4" w14:textId="77777777" w:rsidR="0042163B" w:rsidRPr="0042163B" w:rsidRDefault="0042163B" w:rsidP="0042163B">
            <w:pPr>
              <w:widowControl/>
              <w:kinsoku/>
              <w:adjustRightInd/>
              <w:jc w:val="right"/>
              <w:rPr>
                <w:rFonts w:eastAsia="等线" w:cs="Times New Roman"/>
                <w:color w:val="000000"/>
                <w:kern w:val="0"/>
                <w:sz w:val="22"/>
              </w:rPr>
            </w:pPr>
            <w:r w:rsidRPr="0042163B">
              <w:rPr>
                <w:rFonts w:eastAsia="等线" w:cs="Times New Roman"/>
                <w:color w:val="000000"/>
                <w:kern w:val="0"/>
                <w:sz w:val="22"/>
              </w:rPr>
              <w:t>200</w:t>
            </w:r>
          </w:p>
        </w:tc>
      </w:tr>
      <w:tr w:rsidR="0042163B" w:rsidRPr="0042163B" w14:paraId="65A6F20F" w14:textId="77777777" w:rsidTr="00CA3FAD">
        <w:trPr>
          <w:trHeight w:val="300"/>
        </w:trPr>
        <w:tc>
          <w:tcPr>
            <w:tcW w:w="3603" w:type="dxa"/>
            <w:tcBorders>
              <w:top w:val="nil"/>
              <w:left w:val="single" w:sz="8" w:space="0" w:color="auto"/>
              <w:bottom w:val="single" w:sz="4" w:space="0" w:color="auto"/>
              <w:right w:val="single" w:sz="4" w:space="0" w:color="auto"/>
            </w:tcBorders>
            <w:shd w:val="clear" w:color="auto" w:fill="auto"/>
            <w:noWrap/>
            <w:vAlign w:val="bottom"/>
            <w:hideMark/>
          </w:tcPr>
          <w:p w14:paraId="482C0133" w14:textId="77777777" w:rsidR="0042163B" w:rsidRPr="0042163B" w:rsidRDefault="0042163B" w:rsidP="0042163B">
            <w:pPr>
              <w:widowControl/>
              <w:kinsoku/>
              <w:adjustRightInd/>
              <w:rPr>
                <w:rFonts w:eastAsia="等线" w:cs="Times New Roman"/>
                <w:color w:val="000000"/>
                <w:kern w:val="0"/>
                <w:sz w:val="22"/>
              </w:rPr>
            </w:pPr>
            <w:r w:rsidRPr="0042163B">
              <w:rPr>
                <w:rFonts w:eastAsia="等线" w:cs="Times New Roman"/>
                <w:color w:val="000000"/>
                <w:kern w:val="0"/>
                <w:sz w:val="22"/>
              </w:rPr>
              <w:t>L4C_DC_HSPAP_SUPPORT</w:t>
            </w:r>
          </w:p>
        </w:tc>
        <w:tc>
          <w:tcPr>
            <w:tcW w:w="1080" w:type="dxa"/>
            <w:tcBorders>
              <w:top w:val="nil"/>
              <w:left w:val="nil"/>
              <w:bottom w:val="single" w:sz="4" w:space="0" w:color="auto"/>
              <w:right w:val="single" w:sz="4" w:space="0" w:color="auto"/>
            </w:tcBorders>
            <w:shd w:val="clear" w:color="auto" w:fill="auto"/>
            <w:noWrap/>
            <w:vAlign w:val="bottom"/>
            <w:hideMark/>
          </w:tcPr>
          <w:p w14:paraId="5B36CAA8" w14:textId="77777777" w:rsidR="0042163B" w:rsidRPr="0042163B" w:rsidRDefault="0042163B" w:rsidP="0042163B">
            <w:pPr>
              <w:widowControl/>
              <w:kinsoku/>
              <w:adjustRightInd/>
              <w:rPr>
                <w:rFonts w:eastAsia="等线" w:cs="Times New Roman"/>
                <w:color w:val="000000"/>
                <w:kern w:val="0"/>
                <w:sz w:val="22"/>
              </w:rPr>
            </w:pPr>
            <w:r w:rsidRPr="0042163B">
              <w:rPr>
                <w:rFonts w:eastAsia="等线" w:cs="Times New Roman"/>
                <w:color w:val="000000"/>
                <w:kern w:val="0"/>
                <w:sz w:val="22"/>
              </w:rPr>
              <w:t>0x00e0</w:t>
            </w:r>
          </w:p>
        </w:tc>
        <w:tc>
          <w:tcPr>
            <w:tcW w:w="1080" w:type="dxa"/>
            <w:tcBorders>
              <w:top w:val="nil"/>
              <w:left w:val="nil"/>
              <w:bottom w:val="single" w:sz="4" w:space="0" w:color="auto"/>
              <w:right w:val="single" w:sz="8" w:space="0" w:color="auto"/>
            </w:tcBorders>
            <w:shd w:val="clear" w:color="auto" w:fill="auto"/>
            <w:noWrap/>
            <w:vAlign w:val="bottom"/>
            <w:hideMark/>
          </w:tcPr>
          <w:p w14:paraId="600973A9" w14:textId="77777777" w:rsidR="0042163B" w:rsidRPr="0042163B" w:rsidRDefault="0042163B" w:rsidP="0042163B">
            <w:pPr>
              <w:widowControl/>
              <w:kinsoku/>
              <w:adjustRightInd/>
              <w:jc w:val="right"/>
              <w:rPr>
                <w:rFonts w:eastAsia="等线" w:cs="Times New Roman"/>
                <w:color w:val="000000"/>
                <w:kern w:val="0"/>
                <w:sz w:val="22"/>
              </w:rPr>
            </w:pPr>
            <w:r w:rsidRPr="0042163B">
              <w:rPr>
                <w:rFonts w:eastAsia="等线" w:cs="Times New Roman"/>
                <w:color w:val="000000"/>
                <w:kern w:val="0"/>
                <w:sz w:val="22"/>
              </w:rPr>
              <w:t>224</w:t>
            </w:r>
          </w:p>
        </w:tc>
      </w:tr>
      <w:tr w:rsidR="0042163B" w:rsidRPr="0042163B" w14:paraId="4F2D71FB" w14:textId="77777777" w:rsidTr="00CA3FAD">
        <w:trPr>
          <w:trHeight w:val="300"/>
        </w:trPr>
        <w:tc>
          <w:tcPr>
            <w:tcW w:w="3603" w:type="dxa"/>
            <w:tcBorders>
              <w:top w:val="nil"/>
              <w:left w:val="single" w:sz="8" w:space="0" w:color="auto"/>
              <w:bottom w:val="single" w:sz="4" w:space="0" w:color="auto"/>
              <w:right w:val="single" w:sz="4" w:space="0" w:color="auto"/>
            </w:tcBorders>
            <w:shd w:val="clear" w:color="auto" w:fill="FFFF00"/>
            <w:noWrap/>
            <w:vAlign w:val="bottom"/>
            <w:hideMark/>
          </w:tcPr>
          <w:p w14:paraId="50A11738" w14:textId="77777777" w:rsidR="0042163B" w:rsidRPr="0042163B" w:rsidRDefault="0042163B" w:rsidP="0042163B">
            <w:pPr>
              <w:widowControl/>
              <w:kinsoku/>
              <w:adjustRightInd/>
              <w:rPr>
                <w:rFonts w:eastAsia="等线" w:cs="Times New Roman"/>
                <w:color w:val="000000"/>
                <w:kern w:val="0"/>
                <w:sz w:val="22"/>
              </w:rPr>
            </w:pPr>
            <w:r w:rsidRPr="0042163B">
              <w:rPr>
                <w:rFonts w:eastAsia="等线" w:cs="Times New Roman"/>
                <w:color w:val="000000"/>
                <w:kern w:val="0"/>
                <w:sz w:val="22"/>
              </w:rPr>
              <w:t>L4C_1XRTT_SUPPORT</w:t>
            </w:r>
          </w:p>
        </w:tc>
        <w:tc>
          <w:tcPr>
            <w:tcW w:w="1080" w:type="dxa"/>
            <w:tcBorders>
              <w:top w:val="nil"/>
              <w:left w:val="nil"/>
              <w:bottom w:val="single" w:sz="4" w:space="0" w:color="auto"/>
              <w:right w:val="single" w:sz="4" w:space="0" w:color="auto"/>
            </w:tcBorders>
            <w:shd w:val="clear" w:color="auto" w:fill="FFFF00"/>
            <w:noWrap/>
            <w:vAlign w:val="bottom"/>
            <w:hideMark/>
          </w:tcPr>
          <w:p w14:paraId="4F049D27" w14:textId="77777777" w:rsidR="0042163B" w:rsidRPr="0042163B" w:rsidRDefault="0042163B" w:rsidP="0042163B">
            <w:pPr>
              <w:widowControl/>
              <w:kinsoku/>
              <w:adjustRightInd/>
              <w:rPr>
                <w:rFonts w:eastAsia="等线" w:cs="Times New Roman"/>
                <w:color w:val="000000"/>
                <w:kern w:val="0"/>
                <w:sz w:val="22"/>
              </w:rPr>
            </w:pPr>
            <w:r w:rsidRPr="0042163B">
              <w:rPr>
                <w:rFonts w:eastAsia="等线" w:cs="Times New Roman"/>
                <w:color w:val="000000"/>
                <w:kern w:val="0"/>
                <w:sz w:val="22"/>
              </w:rPr>
              <w:t>0x0100</w:t>
            </w:r>
          </w:p>
        </w:tc>
        <w:tc>
          <w:tcPr>
            <w:tcW w:w="1080" w:type="dxa"/>
            <w:tcBorders>
              <w:top w:val="nil"/>
              <w:left w:val="nil"/>
              <w:bottom w:val="single" w:sz="4" w:space="0" w:color="auto"/>
              <w:right w:val="single" w:sz="8" w:space="0" w:color="auto"/>
            </w:tcBorders>
            <w:shd w:val="clear" w:color="auto" w:fill="FFFF00"/>
            <w:noWrap/>
            <w:vAlign w:val="bottom"/>
            <w:hideMark/>
          </w:tcPr>
          <w:p w14:paraId="7F0DCAE3" w14:textId="77777777" w:rsidR="0042163B" w:rsidRPr="0042163B" w:rsidRDefault="0042163B" w:rsidP="0042163B">
            <w:pPr>
              <w:widowControl/>
              <w:kinsoku/>
              <w:adjustRightInd/>
              <w:jc w:val="right"/>
              <w:rPr>
                <w:rFonts w:eastAsia="等线" w:cs="Times New Roman"/>
                <w:color w:val="000000"/>
                <w:kern w:val="0"/>
                <w:sz w:val="22"/>
              </w:rPr>
            </w:pPr>
            <w:r w:rsidRPr="0042163B">
              <w:rPr>
                <w:rFonts w:eastAsia="等线" w:cs="Times New Roman"/>
                <w:color w:val="000000"/>
                <w:kern w:val="0"/>
                <w:sz w:val="22"/>
              </w:rPr>
              <w:t>256</w:t>
            </w:r>
          </w:p>
        </w:tc>
      </w:tr>
      <w:tr w:rsidR="0042163B" w:rsidRPr="0042163B" w14:paraId="2B0B966E" w14:textId="77777777" w:rsidTr="00CA3FAD">
        <w:trPr>
          <w:trHeight w:val="300"/>
        </w:trPr>
        <w:tc>
          <w:tcPr>
            <w:tcW w:w="3603" w:type="dxa"/>
            <w:tcBorders>
              <w:top w:val="nil"/>
              <w:left w:val="single" w:sz="8" w:space="0" w:color="auto"/>
              <w:bottom w:val="single" w:sz="4" w:space="0" w:color="auto"/>
              <w:right w:val="single" w:sz="4" w:space="0" w:color="auto"/>
            </w:tcBorders>
            <w:shd w:val="clear" w:color="auto" w:fill="auto"/>
            <w:noWrap/>
            <w:vAlign w:val="bottom"/>
            <w:hideMark/>
          </w:tcPr>
          <w:p w14:paraId="1D7A8C6B" w14:textId="77777777" w:rsidR="0042163B" w:rsidRPr="0042163B" w:rsidRDefault="0042163B" w:rsidP="0042163B">
            <w:pPr>
              <w:widowControl/>
              <w:kinsoku/>
              <w:adjustRightInd/>
              <w:rPr>
                <w:rFonts w:eastAsia="等线" w:cs="Times New Roman"/>
                <w:color w:val="000000"/>
                <w:kern w:val="0"/>
                <w:sz w:val="22"/>
              </w:rPr>
            </w:pPr>
            <w:r w:rsidRPr="0042163B">
              <w:rPr>
                <w:rFonts w:eastAsia="等线" w:cs="Times New Roman"/>
                <w:color w:val="000000"/>
                <w:kern w:val="0"/>
                <w:sz w:val="22"/>
              </w:rPr>
              <w:t>L4C_HRPD_SUPPORT</w:t>
            </w:r>
          </w:p>
        </w:tc>
        <w:tc>
          <w:tcPr>
            <w:tcW w:w="1080" w:type="dxa"/>
            <w:tcBorders>
              <w:top w:val="nil"/>
              <w:left w:val="nil"/>
              <w:bottom w:val="single" w:sz="4" w:space="0" w:color="auto"/>
              <w:right w:val="single" w:sz="4" w:space="0" w:color="auto"/>
            </w:tcBorders>
            <w:shd w:val="clear" w:color="auto" w:fill="auto"/>
            <w:noWrap/>
            <w:vAlign w:val="bottom"/>
            <w:hideMark/>
          </w:tcPr>
          <w:p w14:paraId="01699D5F" w14:textId="77777777" w:rsidR="0042163B" w:rsidRPr="0042163B" w:rsidRDefault="0042163B" w:rsidP="0042163B">
            <w:pPr>
              <w:widowControl/>
              <w:kinsoku/>
              <w:adjustRightInd/>
              <w:rPr>
                <w:rFonts w:eastAsia="等线" w:cs="Times New Roman"/>
                <w:color w:val="000000"/>
                <w:kern w:val="0"/>
                <w:sz w:val="22"/>
              </w:rPr>
            </w:pPr>
            <w:r w:rsidRPr="0042163B">
              <w:rPr>
                <w:rFonts w:eastAsia="等线" w:cs="Times New Roman"/>
                <w:color w:val="000000"/>
                <w:kern w:val="0"/>
                <w:sz w:val="22"/>
              </w:rPr>
              <w:t>0x0200</w:t>
            </w:r>
          </w:p>
        </w:tc>
        <w:tc>
          <w:tcPr>
            <w:tcW w:w="1080" w:type="dxa"/>
            <w:tcBorders>
              <w:top w:val="nil"/>
              <w:left w:val="nil"/>
              <w:bottom w:val="single" w:sz="4" w:space="0" w:color="auto"/>
              <w:right w:val="single" w:sz="8" w:space="0" w:color="auto"/>
            </w:tcBorders>
            <w:shd w:val="clear" w:color="auto" w:fill="auto"/>
            <w:noWrap/>
            <w:vAlign w:val="bottom"/>
            <w:hideMark/>
          </w:tcPr>
          <w:p w14:paraId="4BC6F757" w14:textId="77777777" w:rsidR="0042163B" w:rsidRPr="0042163B" w:rsidRDefault="0042163B" w:rsidP="0042163B">
            <w:pPr>
              <w:widowControl/>
              <w:kinsoku/>
              <w:adjustRightInd/>
              <w:jc w:val="right"/>
              <w:rPr>
                <w:rFonts w:eastAsia="等线" w:cs="Times New Roman"/>
                <w:color w:val="000000"/>
                <w:kern w:val="0"/>
                <w:sz w:val="22"/>
              </w:rPr>
            </w:pPr>
            <w:r w:rsidRPr="0042163B">
              <w:rPr>
                <w:rFonts w:eastAsia="等线" w:cs="Times New Roman"/>
                <w:color w:val="000000"/>
                <w:kern w:val="0"/>
                <w:sz w:val="22"/>
              </w:rPr>
              <w:t>512</w:t>
            </w:r>
          </w:p>
        </w:tc>
      </w:tr>
      <w:tr w:rsidR="0042163B" w:rsidRPr="0042163B" w14:paraId="5C35522E" w14:textId="77777777" w:rsidTr="00CA3FAD">
        <w:trPr>
          <w:trHeight w:val="300"/>
        </w:trPr>
        <w:tc>
          <w:tcPr>
            <w:tcW w:w="3603" w:type="dxa"/>
            <w:tcBorders>
              <w:top w:val="nil"/>
              <w:left w:val="single" w:sz="8" w:space="0" w:color="auto"/>
              <w:bottom w:val="single" w:sz="4" w:space="0" w:color="auto"/>
              <w:right w:val="single" w:sz="4" w:space="0" w:color="auto"/>
            </w:tcBorders>
            <w:shd w:val="clear" w:color="auto" w:fill="auto"/>
            <w:noWrap/>
            <w:vAlign w:val="bottom"/>
            <w:hideMark/>
          </w:tcPr>
          <w:p w14:paraId="7696C663" w14:textId="77777777" w:rsidR="0042163B" w:rsidRPr="0042163B" w:rsidRDefault="0042163B" w:rsidP="0042163B">
            <w:pPr>
              <w:widowControl/>
              <w:kinsoku/>
              <w:adjustRightInd/>
              <w:rPr>
                <w:rFonts w:eastAsia="等线" w:cs="Times New Roman"/>
                <w:color w:val="000000"/>
                <w:kern w:val="0"/>
                <w:sz w:val="22"/>
              </w:rPr>
            </w:pPr>
            <w:r w:rsidRPr="0042163B">
              <w:rPr>
                <w:rFonts w:eastAsia="等线" w:cs="Times New Roman"/>
                <w:color w:val="000000"/>
                <w:kern w:val="0"/>
                <w:sz w:val="22"/>
              </w:rPr>
              <w:t>L4C_EHRPD_SUPPORT</w:t>
            </w:r>
          </w:p>
        </w:tc>
        <w:tc>
          <w:tcPr>
            <w:tcW w:w="1080" w:type="dxa"/>
            <w:tcBorders>
              <w:top w:val="nil"/>
              <w:left w:val="nil"/>
              <w:bottom w:val="single" w:sz="4" w:space="0" w:color="auto"/>
              <w:right w:val="single" w:sz="4" w:space="0" w:color="auto"/>
            </w:tcBorders>
            <w:shd w:val="clear" w:color="auto" w:fill="auto"/>
            <w:noWrap/>
            <w:vAlign w:val="bottom"/>
            <w:hideMark/>
          </w:tcPr>
          <w:p w14:paraId="1145A84C" w14:textId="77777777" w:rsidR="0042163B" w:rsidRPr="0042163B" w:rsidRDefault="0042163B" w:rsidP="0042163B">
            <w:pPr>
              <w:widowControl/>
              <w:kinsoku/>
              <w:adjustRightInd/>
              <w:rPr>
                <w:rFonts w:eastAsia="等线" w:cs="Times New Roman"/>
                <w:color w:val="000000"/>
                <w:kern w:val="0"/>
                <w:sz w:val="22"/>
              </w:rPr>
            </w:pPr>
            <w:r w:rsidRPr="0042163B">
              <w:rPr>
                <w:rFonts w:eastAsia="等线" w:cs="Times New Roman"/>
                <w:color w:val="000000"/>
                <w:kern w:val="0"/>
                <w:sz w:val="22"/>
              </w:rPr>
              <w:t>0x0400</w:t>
            </w:r>
          </w:p>
        </w:tc>
        <w:tc>
          <w:tcPr>
            <w:tcW w:w="1080" w:type="dxa"/>
            <w:tcBorders>
              <w:top w:val="nil"/>
              <w:left w:val="nil"/>
              <w:bottom w:val="single" w:sz="4" w:space="0" w:color="auto"/>
              <w:right w:val="single" w:sz="8" w:space="0" w:color="auto"/>
            </w:tcBorders>
            <w:shd w:val="clear" w:color="auto" w:fill="auto"/>
            <w:noWrap/>
            <w:vAlign w:val="bottom"/>
            <w:hideMark/>
          </w:tcPr>
          <w:p w14:paraId="3856277A" w14:textId="77777777" w:rsidR="0042163B" w:rsidRPr="0042163B" w:rsidRDefault="0042163B" w:rsidP="0042163B">
            <w:pPr>
              <w:widowControl/>
              <w:kinsoku/>
              <w:adjustRightInd/>
              <w:jc w:val="right"/>
              <w:rPr>
                <w:rFonts w:eastAsia="等线" w:cs="Times New Roman"/>
                <w:color w:val="000000"/>
                <w:kern w:val="0"/>
                <w:sz w:val="22"/>
              </w:rPr>
            </w:pPr>
            <w:r w:rsidRPr="0042163B">
              <w:rPr>
                <w:rFonts w:eastAsia="等线" w:cs="Times New Roman"/>
                <w:color w:val="000000"/>
                <w:kern w:val="0"/>
                <w:sz w:val="22"/>
              </w:rPr>
              <w:t>1024</w:t>
            </w:r>
          </w:p>
        </w:tc>
      </w:tr>
      <w:tr w:rsidR="0042163B" w:rsidRPr="0042163B" w14:paraId="279C29E5" w14:textId="77777777" w:rsidTr="00CA3FAD">
        <w:trPr>
          <w:trHeight w:val="300"/>
        </w:trPr>
        <w:tc>
          <w:tcPr>
            <w:tcW w:w="3603" w:type="dxa"/>
            <w:tcBorders>
              <w:top w:val="nil"/>
              <w:left w:val="single" w:sz="8" w:space="0" w:color="auto"/>
              <w:bottom w:val="single" w:sz="4" w:space="0" w:color="auto"/>
              <w:right w:val="single" w:sz="4" w:space="0" w:color="auto"/>
            </w:tcBorders>
            <w:shd w:val="clear" w:color="auto" w:fill="FFFF00"/>
            <w:noWrap/>
            <w:vAlign w:val="bottom"/>
            <w:hideMark/>
          </w:tcPr>
          <w:p w14:paraId="049E86E8" w14:textId="77777777" w:rsidR="0042163B" w:rsidRPr="0042163B" w:rsidRDefault="0042163B" w:rsidP="0042163B">
            <w:pPr>
              <w:widowControl/>
              <w:kinsoku/>
              <w:adjustRightInd/>
              <w:rPr>
                <w:rFonts w:eastAsia="等线" w:cs="Times New Roman"/>
                <w:color w:val="000000"/>
                <w:kern w:val="0"/>
                <w:sz w:val="22"/>
              </w:rPr>
            </w:pPr>
            <w:r w:rsidRPr="0042163B">
              <w:rPr>
                <w:rFonts w:eastAsia="等线" w:cs="Times New Roman"/>
                <w:color w:val="000000"/>
                <w:kern w:val="0"/>
                <w:sz w:val="22"/>
              </w:rPr>
              <w:t>L4C_LTE_SUPPORT</w:t>
            </w:r>
          </w:p>
        </w:tc>
        <w:tc>
          <w:tcPr>
            <w:tcW w:w="1080" w:type="dxa"/>
            <w:tcBorders>
              <w:top w:val="nil"/>
              <w:left w:val="nil"/>
              <w:bottom w:val="single" w:sz="4" w:space="0" w:color="auto"/>
              <w:right w:val="single" w:sz="4" w:space="0" w:color="auto"/>
            </w:tcBorders>
            <w:shd w:val="clear" w:color="auto" w:fill="FFFF00"/>
            <w:noWrap/>
            <w:vAlign w:val="bottom"/>
            <w:hideMark/>
          </w:tcPr>
          <w:p w14:paraId="50AA1DBD" w14:textId="77777777" w:rsidR="0042163B" w:rsidRPr="0042163B" w:rsidRDefault="0042163B" w:rsidP="0042163B">
            <w:pPr>
              <w:widowControl/>
              <w:kinsoku/>
              <w:adjustRightInd/>
              <w:rPr>
                <w:rFonts w:eastAsia="等线" w:cs="Times New Roman"/>
                <w:color w:val="000000"/>
                <w:kern w:val="0"/>
                <w:sz w:val="22"/>
              </w:rPr>
            </w:pPr>
            <w:r w:rsidRPr="0042163B">
              <w:rPr>
                <w:rFonts w:eastAsia="等线" w:cs="Times New Roman"/>
                <w:color w:val="000000"/>
                <w:kern w:val="0"/>
                <w:sz w:val="22"/>
              </w:rPr>
              <w:t>0x1000</w:t>
            </w:r>
          </w:p>
        </w:tc>
        <w:tc>
          <w:tcPr>
            <w:tcW w:w="1080" w:type="dxa"/>
            <w:tcBorders>
              <w:top w:val="nil"/>
              <w:left w:val="nil"/>
              <w:bottom w:val="single" w:sz="4" w:space="0" w:color="auto"/>
              <w:right w:val="single" w:sz="8" w:space="0" w:color="auto"/>
            </w:tcBorders>
            <w:shd w:val="clear" w:color="auto" w:fill="FFFF00"/>
            <w:noWrap/>
            <w:vAlign w:val="bottom"/>
            <w:hideMark/>
          </w:tcPr>
          <w:p w14:paraId="2943C2FD" w14:textId="77777777" w:rsidR="0042163B" w:rsidRPr="0042163B" w:rsidRDefault="0042163B" w:rsidP="0042163B">
            <w:pPr>
              <w:widowControl/>
              <w:kinsoku/>
              <w:adjustRightInd/>
              <w:jc w:val="right"/>
              <w:rPr>
                <w:rFonts w:eastAsia="等线" w:cs="Times New Roman"/>
                <w:color w:val="000000"/>
                <w:kern w:val="0"/>
                <w:sz w:val="22"/>
              </w:rPr>
            </w:pPr>
            <w:r w:rsidRPr="0042163B">
              <w:rPr>
                <w:rFonts w:eastAsia="等线" w:cs="Times New Roman"/>
                <w:color w:val="000000"/>
                <w:kern w:val="0"/>
                <w:sz w:val="22"/>
              </w:rPr>
              <w:t>4096</w:t>
            </w:r>
          </w:p>
        </w:tc>
      </w:tr>
      <w:tr w:rsidR="0042163B" w:rsidRPr="0042163B" w14:paraId="0F3C07BE" w14:textId="77777777" w:rsidTr="00CA3FAD">
        <w:trPr>
          <w:trHeight w:val="300"/>
        </w:trPr>
        <w:tc>
          <w:tcPr>
            <w:tcW w:w="3603" w:type="dxa"/>
            <w:tcBorders>
              <w:top w:val="nil"/>
              <w:left w:val="single" w:sz="8" w:space="0" w:color="auto"/>
              <w:bottom w:val="single" w:sz="4" w:space="0" w:color="auto"/>
              <w:right w:val="single" w:sz="4" w:space="0" w:color="auto"/>
            </w:tcBorders>
            <w:shd w:val="clear" w:color="auto" w:fill="auto"/>
            <w:noWrap/>
            <w:vAlign w:val="bottom"/>
            <w:hideMark/>
          </w:tcPr>
          <w:p w14:paraId="2D0002B2" w14:textId="77777777" w:rsidR="0042163B" w:rsidRPr="0042163B" w:rsidRDefault="0042163B" w:rsidP="0042163B">
            <w:pPr>
              <w:widowControl/>
              <w:kinsoku/>
              <w:adjustRightInd/>
              <w:rPr>
                <w:rFonts w:eastAsia="等线" w:cs="Times New Roman"/>
                <w:color w:val="000000"/>
                <w:kern w:val="0"/>
                <w:sz w:val="22"/>
              </w:rPr>
            </w:pPr>
            <w:r w:rsidRPr="0042163B">
              <w:rPr>
                <w:rFonts w:eastAsia="等线" w:cs="Times New Roman"/>
                <w:color w:val="000000"/>
                <w:kern w:val="0"/>
                <w:sz w:val="22"/>
              </w:rPr>
              <w:t>L4C_LTE_CA_SUPPORT</w:t>
            </w:r>
          </w:p>
        </w:tc>
        <w:tc>
          <w:tcPr>
            <w:tcW w:w="1080" w:type="dxa"/>
            <w:tcBorders>
              <w:top w:val="nil"/>
              <w:left w:val="nil"/>
              <w:bottom w:val="single" w:sz="4" w:space="0" w:color="auto"/>
              <w:right w:val="single" w:sz="4" w:space="0" w:color="auto"/>
            </w:tcBorders>
            <w:shd w:val="clear" w:color="auto" w:fill="auto"/>
            <w:noWrap/>
            <w:vAlign w:val="bottom"/>
            <w:hideMark/>
          </w:tcPr>
          <w:p w14:paraId="74742B98" w14:textId="77777777" w:rsidR="0042163B" w:rsidRPr="0042163B" w:rsidRDefault="0042163B" w:rsidP="0042163B">
            <w:pPr>
              <w:widowControl/>
              <w:kinsoku/>
              <w:adjustRightInd/>
              <w:rPr>
                <w:rFonts w:eastAsia="等线" w:cs="Times New Roman"/>
                <w:color w:val="000000"/>
                <w:kern w:val="0"/>
                <w:sz w:val="22"/>
              </w:rPr>
            </w:pPr>
            <w:r w:rsidRPr="0042163B">
              <w:rPr>
                <w:rFonts w:eastAsia="等线" w:cs="Times New Roman"/>
                <w:color w:val="000000"/>
                <w:kern w:val="0"/>
                <w:sz w:val="22"/>
              </w:rPr>
              <w:t>0x2000</w:t>
            </w:r>
          </w:p>
        </w:tc>
        <w:tc>
          <w:tcPr>
            <w:tcW w:w="1080" w:type="dxa"/>
            <w:tcBorders>
              <w:top w:val="nil"/>
              <w:left w:val="nil"/>
              <w:bottom w:val="single" w:sz="4" w:space="0" w:color="auto"/>
              <w:right w:val="single" w:sz="8" w:space="0" w:color="auto"/>
            </w:tcBorders>
            <w:shd w:val="clear" w:color="auto" w:fill="auto"/>
            <w:noWrap/>
            <w:vAlign w:val="bottom"/>
            <w:hideMark/>
          </w:tcPr>
          <w:p w14:paraId="27B96A9E" w14:textId="77777777" w:rsidR="0042163B" w:rsidRPr="0042163B" w:rsidRDefault="0042163B" w:rsidP="0042163B">
            <w:pPr>
              <w:widowControl/>
              <w:kinsoku/>
              <w:adjustRightInd/>
              <w:jc w:val="right"/>
              <w:rPr>
                <w:rFonts w:eastAsia="等线" w:cs="Times New Roman"/>
                <w:color w:val="000000"/>
                <w:kern w:val="0"/>
                <w:sz w:val="22"/>
              </w:rPr>
            </w:pPr>
            <w:r w:rsidRPr="0042163B">
              <w:rPr>
                <w:rFonts w:eastAsia="等线" w:cs="Times New Roman"/>
                <w:color w:val="000000"/>
                <w:kern w:val="0"/>
                <w:sz w:val="22"/>
              </w:rPr>
              <w:t>8192</w:t>
            </w:r>
          </w:p>
        </w:tc>
      </w:tr>
      <w:tr w:rsidR="0042163B" w:rsidRPr="0042163B" w14:paraId="319E911F" w14:textId="77777777" w:rsidTr="00CA3FAD">
        <w:trPr>
          <w:trHeight w:val="300"/>
        </w:trPr>
        <w:tc>
          <w:tcPr>
            <w:tcW w:w="3603" w:type="dxa"/>
            <w:tcBorders>
              <w:top w:val="nil"/>
              <w:left w:val="single" w:sz="8" w:space="0" w:color="auto"/>
              <w:bottom w:val="single" w:sz="4" w:space="0" w:color="auto"/>
              <w:right w:val="single" w:sz="4" w:space="0" w:color="auto"/>
            </w:tcBorders>
            <w:shd w:val="clear" w:color="auto" w:fill="auto"/>
            <w:noWrap/>
            <w:vAlign w:val="bottom"/>
            <w:hideMark/>
          </w:tcPr>
          <w:p w14:paraId="0D01BD6C" w14:textId="77777777" w:rsidR="0042163B" w:rsidRPr="0042163B" w:rsidRDefault="0042163B" w:rsidP="0042163B">
            <w:pPr>
              <w:widowControl/>
              <w:kinsoku/>
              <w:adjustRightInd/>
              <w:rPr>
                <w:rFonts w:eastAsia="等线" w:cs="Times New Roman"/>
                <w:color w:val="000000"/>
                <w:kern w:val="0"/>
                <w:sz w:val="22"/>
              </w:rPr>
            </w:pPr>
            <w:r w:rsidRPr="0042163B">
              <w:rPr>
                <w:rFonts w:eastAsia="等线" w:cs="Times New Roman"/>
                <w:color w:val="000000"/>
                <w:kern w:val="0"/>
                <w:sz w:val="22"/>
              </w:rPr>
              <w:t>L4C_ENDC_SUPPORT</w:t>
            </w:r>
          </w:p>
        </w:tc>
        <w:tc>
          <w:tcPr>
            <w:tcW w:w="1080" w:type="dxa"/>
            <w:tcBorders>
              <w:top w:val="nil"/>
              <w:left w:val="nil"/>
              <w:bottom w:val="single" w:sz="4" w:space="0" w:color="auto"/>
              <w:right w:val="single" w:sz="4" w:space="0" w:color="auto"/>
            </w:tcBorders>
            <w:shd w:val="clear" w:color="auto" w:fill="auto"/>
            <w:noWrap/>
            <w:vAlign w:val="bottom"/>
            <w:hideMark/>
          </w:tcPr>
          <w:p w14:paraId="16CC90F5" w14:textId="77777777" w:rsidR="0042163B" w:rsidRPr="0042163B" w:rsidRDefault="0042163B" w:rsidP="0042163B">
            <w:pPr>
              <w:widowControl/>
              <w:kinsoku/>
              <w:adjustRightInd/>
              <w:rPr>
                <w:rFonts w:eastAsia="等线" w:cs="Times New Roman"/>
                <w:color w:val="000000"/>
                <w:kern w:val="0"/>
                <w:sz w:val="22"/>
              </w:rPr>
            </w:pPr>
            <w:r w:rsidRPr="0042163B">
              <w:rPr>
                <w:rFonts w:eastAsia="等线" w:cs="Times New Roman"/>
                <w:color w:val="000000"/>
                <w:kern w:val="0"/>
                <w:sz w:val="22"/>
              </w:rPr>
              <w:t>0x4000</w:t>
            </w:r>
          </w:p>
        </w:tc>
        <w:tc>
          <w:tcPr>
            <w:tcW w:w="1080" w:type="dxa"/>
            <w:tcBorders>
              <w:top w:val="nil"/>
              <w:left w:val="nil"/>
              <w:bottom w:val="single" w:sz="4" w:space="0" w:color="auto"/>
              <w:right w:val="single" w:sz="8" w:space="0" w:color="auto"/>
            </w:tcBorders>
            <w:shd w:val="clear" w:color="auto" w:fill="auto"/>
            <w:noWrap/>
            <w:vAlign w:val="bottom"/>
            <w:hideMark/>
          </w:tcPr>
          <w:p w14:paraId="40E1CDBD" w14:textId="77777777" w:rsidR="0042163B" w:rsidRPr="0042163B" w:rsidRDefault="0042163B" w:rsidP="0042163B">
            <w:pPr>
              <w:widowControl/>
              <w:kinsoku/>
              <w:adjustRightInd/>
              <w:jc w:val="right"/>
              <w:rPr>
                <w:rFonts w:eastAsia="等线" w:cs="Times New Roman"/>
                <w:color w:val="000000"/>
                <w:kern w:val="0"/>
                <w:sz w:val="22"/>
              </w:rPr>
            </w:pPr>
            <w:r w:rsidRPr="0042163B">
              <w:rPr>
                <w:rFonts w:eastAsia="等线" w:cs="Times New Roman"/>
                <w:color w:val="000000"/>
                <w:kern w:val="0"/>
                <w:sz w:val="22"/>
              </w:rPr>
              <w:t>16384</w:t>
            </w:r>
          </w:p>
        </w:tc>
      </w:tr>
      <w:tr w:rsidR="0042163B" w:rsidRPr="0042163B" w14:paraId="5C8B17D4" w14:textId="77777777" w:rsidTr="00CA3FAD">
        <w:trPr>
          <w:trHeight w:val="300"/>
        </w:trPr>
        <w:tc>
          <w:tcPr>
            <w:tcW w:w="3603" w:type="dxa"/>
            <w:tcBorders>
              <w:top w:val="nil"/>
              <w:left w:val="single" w:sz="8" w:space="0" w:color="auto"/>
              <w:bottom w:val="single" w:sz="4" w:space="0" w:color="auto"/>
              <w:right w:val="single" w:sz="4" w:space="0" w:color="auto"/>
            </w:tcBorders>
            <w:shd w:val="clear" w:color="auto" w:fill="FFFF00"/>
            <w:noWrap/>
            <w:vAlign w:val="bottom"/>
            <w:hideMark/>
          </w:tcPr>
          <w:p w14:paraId="2B32145A" w14:textId="77777777" w:rsidR="0042163B" w:rsidRPr="0042163B" w:rsidRDefault="0042163B" w:rsidP="0042163B">
            <w:pPr>
              <w:widowControl/>
              <w:kinsoku/>
              <w:adjustRightInd/>
              <w:rPr>
                <w:rFonts w:eastAsia="等线" w:cs="Times New Roman"/>
                <w:color w:val="000000"/>
                <w:kern w:val="0"/>
                <w:sz w:val="22"/>
              </w:rPr>
            </w:pPr>
            <w:r w:rsidRPr="0042163B">
              <w:rPr>
                <w:rFonts w:eastAsia="等线" w:cs="Times New Roman"/>
                <w:color w:val="000000"/>
                <w:kern w:val="0"/>
                <w:sz w:val="22"/>
              </w:rPr>
              <w:t>L4C_NR_SUPPORT</w:t>
            </w:r>
          </w:p>
        </w:tc>
        <w:tc>
          <w:tcPr>
            <w:tcW w:w="1080" w:type="dxa"/>
            <w:tcBorders>
              <w:top w:val="nil"/>
              <w:left w:val="nil"/>
              <w:bottom w:val="single" w:sz="4" w:space="0" w:color="auto"/>
              <w:right w:val="single" w:sz="4" w:space="0" w:color="auto"/>
            </w:tcBorders>
            <w:shd w:val="clear" w:color="auto" w:fill="FFFF00"/>
            <w:noWrap/>
            <w:vAlign w:val="bottom"/>
            <w:hideMark/>
          </w:tcPr>
          <w:p w14:paraId="3B437C1D" w14:textId="77777777" w:rsidR="0042163B" w:rsidRPr="0042163B" w:rsidRDefault="0042163B" w:rsidP="0042163B">
            <w:pPr>
              <w:widowControl/>
              <w:kinsoku/>
              <w:adjustRightInd/>
              <w:rPr>
                <w:rFonts w:eastAsia="等线" w:cs="Times New Roman"/>
                <w:color w:val="000000"/>
                <w:kern w:val="0"/>
                <w:sz w:val="22"/>
              </w:rPr>
            </w:pPr>
            <w:r w:rsidRPr="0042163B">
              <w:rPr>
                <w:rFonts w:eastAsia="等线" w:cs="Times New Roman"/>
                <w:color w:val="000000"/>
                <w:kern w:val="0"/>
                <w:sz w:val="22"/>
              </w:rPr>
              <w:t>0x8000</w:t>
            </w:r>
          </w:p>
        </w:tc>
        <w:tc>
          <w:tcPr>
            <w:tcW w:w="1080" w:type="dxa"/>
            <w:tcBorders>
              <w:top w:val="nil"/>
              <w:left w:val="nil"/>
              <w:bottom w:val="single" w:sz="4" w:space="0" w:color="auto"/>
              <w:right w:val="single" w:sz="8" w:space="0" w:color="auto"/>
            </w:tcBorders>
            <w:shd w:val="clear" w:color="auto" w:fill="FFFF00"/>
            <w:noWrap/>
            <w:vAlign w:val="bottom"/>
            <w:hideMark/>
          </w:tcPr>
          <w:p w14:paraId="26FD3FF3" w14:textId="77777777" w:rsidR="0042163B" w:rsidRPr="0042163B" w:rsidRDefault="0042163B" w:rsidP="0042163B">
            <w:pPr>
              <w:widowControl/>
              <w:kinsoku/>
              <w:adjustRightInd/>
              <w:jc w:val="right"/>
              <w:rPr>
                <w:rFonts w:eastAsia="等线" w:cs="Times New Roman"/>
                <w:color w:val="000000"/>
                <w:kern w:val="0"/>
                <w:sz w:val="22"/>
              </w:rPr>
            </w:pPr>
            <w:r w:rsidRPr="0042163B">
              <w:rPr>
                <w:rFonts w:eastAsia="等线" w:cs="Times New Roman"/>
                <w:color w:val="000000"/>
                <w:kern w:val="0"/>
                <w:sz w:val="22"/>
              </w:rPr>
              <w:t>32768</w:t>
            </w:r>
          </w:p>
        </w:tc>
      </w:tr>
      <w:tr w:rsidR="0042163B" w:rsidRPr="0042163B" w14:paraId="2540B0EB" w14:textId="77777777" w:rsidTr="00CA3FAD">
        <w:trPr>
          <w:trHeight w:val="315"/>
        </w:trPr>
        <w:tc>
          <w:tcPr>
            <w:tcW w:w="3603" w:type="dxa"/>
            <w:tcBorders>
              <w:top w:val="nil"/>
              <w:left w:val="single" w:sz="8" w:space="0" w:color="auto"/>
              <w:bottom w:val="single" w:sz="8" w:space="0" w:color="auto"/>
              <w:right w:val="single" w:sz="4" w:space="0" w:color="auto"/>
            </w:tcBorders>
            <w:shd w:val="clear" w:color="auto" w:fill="auto"/>
            <w:noWrap/>
            <w:vAlign w:val="bottom"/>
            <w:hideMark/>
          </w:tcPr>
          <w:p w14:paraId="5F1E15F4" w14:textId="77777777" w:rsidR="0042163B" w:rsidRPr="0042163B" w:rsidRDefault="0042163B" w:rsidP="0042163B">
            <w:pPr>
              <w:widowControl/>
              <w:kinsoku/>
              <w:adjustRightInd/>
              <w:rPr>
                <w:rFonts w:eastAsia="等线" w:cs="Times New Roman"/>
                <w:color w:val="000000"/>
                <w:kern w:val="0"/>
                <w:sz w:val="22"/>
              </w:rPr>
            </w:pPr>
            <w:r w:rsidRPr="0042163B">
              <w:rPr>
                <w:rFonts w:eastAsia="等线" w:cs="Times New Roman"/>
                <w:color w:val="000000"/>
                <w:kern w:val="0"/>
                <w:sz w:val="22"/>
              </w:rPr>
              <w:t>L4C_NOT_CHANGE</w:t>
            </w:r>
          </w:p>
        </w:tc>
        <w:tc>
          <w:tcPr>
            <w:tcW w:w="1080" w:type="dxa"/>
            <w:tcBorders>
              <w:top w:val="nil"/>
              <w:left w:val="nil"/>
              <w:bottom w:val="single" w:sz="8" w:space="0" w:color="auto"/>
              <w:right w:val="single" w:sz="4" w:space="0" w:color="auto"/>
            </w:tcBorders>
            <w:shd w:val="clear" w:color="auto" w:fill="auto"/>
            <w:noWrap/>
            <w:vAlign w:val="bottom"/>
            <w:hideMark/>
          </w:tcPr>
          <w:p w14:paraId="203D07BC" w14:textId="77777777" w:rsidR="0042163B" w:rsidRPr="0042163B" w:rsidRDefault="0042163B" w:rsidP="0042163B">
            <w:pPr>
              <w:widowControl/>
              <w:kinsoku/>
              <w:adjustRightInd/>
              <w:rPr>
                <w:rFonts w:eastAsia="等线" w:cs="Times New Roman"/>
                <w:color w:val="000000"/>
                <w:kern w:val="0"/>
                <w:sz w:val="22"/>
              </w:rPr>
            </w:pPr>
            <w:r w:rsidRPr="0042163B">
              <w:rPr>
                <w:rFonts w:eastAsia="等线" w:cs="Times New Roman"/>
                <w:color w:val="000000"/>
                <w:kern w:val="0"/>
                <w:sz w:val="22"/>
              </w:rPr>
              <w:t>0xffff</w:t>
            </w:r>
          </w:p>
        </w:tc>
        <w:tc>
          <w:tcPr>
            <w:tcW w:w="1080" w:type="dxa"/>
            <w:tcBorders>
              <w:top w:val="nil"/>
              <w:left w:val="nil"/>
              <w:bottom w:val="single" w:sz="8" w:space="0" w:color="auto"/>
              <w:right w:val="single" w:sz="8" w:space="0" w:color="auto"/>
            </w:tcBorders>
            <w:shd w:val="clear" w:color="auto" w:fill="auto"/>
            <w:noWrap/>
            <w:vAlign w:val="bottom"/>
            <w:hideMark/>
          </w:tcPr>
          <w:p w14:paraId="605E85D2" w14:textId="77777777" w:rsidR="0042163B" w:rsidRPr="0042163B" w:rsidRDefault="0042163B" w:rsidP="0042163B">
            <w:pPr>
              <w:widowControl/>
              <w:kinsoku/>
              <w:adjustRightInd/>
              <w:jc w:val="right"/>
              <w:rPr>
                <w:rFonts w:eastAsia="等线" w:cs="Times New Roman"/>
                <w:color w:val="000000"/>
                <w:kern w:val="0"/>
                <w:sz w:val="22"/>
              </w:rPr>
            </w:pPr>
            <w:r w:rsidRPr="0042163B">
              <w:rPr>
                <w:rFonts w:eastAsia="等线" w:cs="Times New Roman"/>
                <w:color w:val="000000"/>
                <w:kern w:val="0"/>
                <w:sz w:val="22"/>
              </w:rPr>
              <w:t>65535</w:t>
            </w:r>
          </w:p>
        </w:tc>
      </w:tr>
    </w:tbl>
    <w:p w14:paraId="5B400940" w14:textId="77777777" w:rsidR="00CA3FAD" w:rsidRPr="00CA3FAD" w:rsidRDefault="00CA3FAD" w:rsidP="00CA3FAD">
      <w:pPr>
        <w:rPr>
          <w:rFonts w:eastAsiaTheme="majorEastAsia" w:cs="Times New Roman"/>
        </w:rPr>
      </w:pPr>
      <w:r w:rsidRPr="00CA3FAD">
        <w:rPr>
          <w:rFonts w:eastAsiaTheme="majorEastAsia" w:cs="Times New Roman"/>
        </w:rPr>
        <w:t>&lt;roam_indicator&gt;: integer type; roam indicator; only valid when &lt;eAct&gt; belongs to C2K</w:t>
      </w:r>
    </w:p>
    <w:p w14:paraId="42AFB2DE" w14:textId="77777777" w:rsidR="00CA3FAD" w:rsidRPr="00CA3FAD" w:rsidRDefault="00CA3FAD" w:rsidP="00CA3FAD">
      <w:pPr>
        <w:rPr>
          <w:rFonts w:eastAsiaTheme="majorEastAsia" w:cs="Times New Roman"/>
        </w:rPr>
      </w:pPr>
      <w:r w:rsidRPr="00CA3FAD">
        <w:rPr>
          <w:rFonts w:eastAsiaTheme="majorEastAsia" w:cs="Times New Roman"/>
        </w:rPr>
        <w:t>0 roaming on</w:t>
      </w:r>
    </w:p>
    <w:p w14:paraId="55C6FF17" w14:textId="696DC796" w:rsidR="009E10D1" w:rsidRPr="006D5EEC" w:rsidRDefault="00CA3FAD" w:rsidP="00CA3FAD">
      <w:pPr>
        <w:rPr>
          <w:rFonts w:eastAsiaTheme="majorEastAsia" w:cs="Times New Roman"/>
        </w:rPr>
      </w:pPr>
      <w:r w:rsidRPr="00CA3FAD">
        <w:rPr>
          <w:rFonts w:eastAsiaTheme="majorEastAsia" w:cs="Times New Roman"/>
        </w:rPr>
        <w:t>1 roaming off</w:t>
      </w:r>
    </w:p>
    <w:p w14:paraId="10BB9005" w14:textId="77777777" w:rsidR="003A721D" w:rsidRPr="007F7AA4" w:rsidRDefault="003A721D" w:rsidP="003A721D">
      <w:pPr>
        <w:pStyle w:val="3"/>
        <w:spacing w:before="156" w:after="156"/>
        <w:rPr>
          <w:rFonts w:eastAsiaTheme="majorEastAsia" w:cs="Times New Roman"/>
        </w:rPr>
      </w:pPr>
      <w:bookmarkStart w:id="309" w:name="_Toc87714854"/>
      <w:r w:rsidRPr="007F7AA4">
        <w:rPr>
          <w:rFonts w:eastAsiaTheme="majorEastAsia" w:cs="Times New Roman"/>
        </w:rPr>
        <w:t>AT+CESQ</w:t>
      </w:r>
      <w:r w:rsidR="00A51BA7" w:rsidRPr="007F7AA4">
        <w:rPr>
          <w:rFonts w:eastAsiaTheme="majorEastAsia" w:cs="Times New Roman"/>
        </w:rPr>
        <w:t xml:space="preserve"> </w:t>
      </w:r>
      <w:r w:rsidR="00A51BA7" w:rsidRPr="007F7AA4">
        <w:rPr>
          <w:rFonts w:eastAsiaTheme="majorEastAsia" w:cs="Times New Roman"/>
        </w:rPr>
        <w:t>信号强度计算</w:t>
      </w:r>
      <w:bookmarkEnd w:id="309"/>
    </w:p>
    <w:p w14:paraId="0690DB0C" w14:textId="77777777" w:rsidR="003A721D" w:rsidRPr="007F7AA4" w:rsidRDefault="003A721D" w:rsidP="003A721D">
      <w:pPr>
        <w:rPr>
          <w:rFonts w:eastAsiaTheme="majorEastAsia" w:cs="Times New Roman"/>
        </w:rPr>
      </w:pPr>
      <w:r w:rsidRPr="007F7AA4">
        <w:rPr>
          <w:rFonts w:eastAsiaTheme="majorEastAsia" w:cs="Times New Roman"/>
        </w:rPr>
        <w:t>AT+CESQ – Extended Signal Quality (Sec 8.69)</w:t>
      </w:r>
    </w:p>
    <w:p w14:paraId="7E301CEB" w14:textId="77777777" w:rsidR="003A721D" w:rsidRPr="007F7AA4" w:rsidRDefault="003A721D" w:rsidP="003A721D">
      <w:pPr>
        <w:rPr>
          <w:rFonts w:eastAsiaTheme="majorEastAsia" w:cs="Times New Roman"/>
        </w:rPr>
      </w:pPr>
      <w:r w:rsidRPr="007F7AA4">
        <w:rPr>
          <w:rFonts w:eastAsiaTheme="majorEastAsia" w:cs="Times New Roman"/>
        </w:rPr>
        <w:t>执行命令用于返回信号质量参数。如果当前的服务小区不是</w:t>
      </w:r>
      <w:r w:rsidRPr="007F7AA4">
        <w:rPr>
          <w:rFonts w:eastAsiaTheme="majorEastAsia" w:cs="Times New Roman"/>
        </w:rPr>
        <w:t>GERAN</w:t>
      </w:r>
      <w:r w:rsidRPr="007F7AA4">
        <w:rPr>
          <w:rFonts w:eastAsiaTheme="majorEastAsia" w:cs="Times New Roman"/>
        </w:rPr>
        <w:t>小区，则</w:t>
      </w:r>
      <w:r w:rsidRPr="007F7AA4">
        <w:rPr>
          <w:rFonts w:eastAsiaTheme="majorEastAsia" w:cs="Times New Roman"/>
        </w:rPr>
        <w:t>&lt;rxlev&gt;</w:t>
      </w:r>
      <w:r w:rsidRPr="007F7AA4">
        <w:rPr>
          <w:rFonts w:eastAsiaTheme="majorEastAsia" w:cs="Times New Roman"/>
        </w:rPr>
        <w:t>和</w:t>
      </w:r>
      <w:r w:rsidRPr="007F7AA4">
        <w:rPr>
          <w:rFonts w:eastAsiaTheme="majorEastAsia" w:cs="Times New Roman"/>
        </w:rPr>
        <w:t>&lt;ber&gt;</w:t>
      </w:r>
      <w:r w:rsidRPr="007F7AA4">
        <w:rPr>
          <w:rFonts w:eastAsiaTheme="majorEastAsia" w:cs="Times New Roman"/>
        </w:rPr>
        <w:t>都将设置为</w:t>
      </w:r>
      <w:r w:rsidRPr="007F7AA4">
        <w:rPr>
          <w:rFonts w:eastAsiaTheme="majorEastAsia" w:cs="Times New Roman"/>
        </w:rPr>
        <w:t>99</w:t>
      </w:r>
      <w:r w:rsidRPr="007F7AA4">
        <w:rPr>
          <w:rFonts w:eastAsiaTheme="majorEastAsia" w:cs="Times New Roman"/>
        </w:rPr>
        <w:t>。如果带给你钱的服务小区不是</w:t>
      </w:r>
      <w:r w:rsidRPr="007F7AA4">
        <w:rPr>
          <w:rFonts w:eastAsiaTheme="majorEastAsia" w:cs="Times New Roman"/>
        </w:rPr>
        <w:t>UTRA FDD</w:t>
      </w:r>
      <w:r w:rsidRPr="007F7AA4">
        <w:rPr>
          <w:rFonts w:eastAsiaTheme="majorEastAsia" w:cs="Times New Roman"/>
        </w:rPr>
        <w:t>或者</w:t>
      </w:r>
      <w:r w:rsidRPr="007F7AA4">
        <w:rPr>
          <w:rFonts w:eastAsiaTheme="majorEastAsia" w:cs="Times New Roman"/>
        </w:rPr>
        <w:t>UTRA TDD</w:t>
      </w:r>
      <w:r w:rsidRPr="007F7AA4">
        <w:rPr>
          <w:rFonts w:eastAsiaTheme="majorEastAsia" w:cs="Times New Roman"/>
        </w:rPr>
        <w:t>小区，则</w:t>
      </w:r>
      <w:r w:rsidRPr="007F7AA4">
        <w:rPr>
          <w:rFonts w:eastAsiaTheme="majorEastAsia" w:cs="Times New Roman"/>
        </w:rPr>
        <w:t>&lt;rscp&gt;</w:t>
      </w:r>
      <w:r w:rsidRPr="007F7AA4">
        <w:rPr>
          <w:rFonts w:eastAsiaTheme="majorEastAsia" w:cs="Times New Roman"/>
        </w:rPr>
        <w:t>设置为</w:t>
      </w:r>
      <w:r w:rsidRPr="007F7AA4">
        <w:rPr>
          <w:rFonts w:eastAsiaTheme="majorEastAsia" w:cs="Times New Roman"/>
        </w:rPr>
        <w:t>255</w:t>
      </w:r>
      <w:r w:rsidRPr="007F7AA4">
        <w:rPr>
          <w:rFonts w:eastAsiaTheme="majorEastAsia" w:cs="Times New Roman"/>
        </w:rPr>
        <w:t>。如果当前的服务小区不是</w:t>
      </w:r>
      <w:r w:rsidRPr="007F7AA4">
        <w:rPr>
          <w:rFonts w:eastAsiaTheme="majorEastAsia" w:cs="Times New Roman"/>
        </w:rPr>
        <w:t>UTRA FDD</w:t>
      </w:r>
      <w:r w:rsidRPr="007F7AA4">
        <w:rPr>
          <w:rFonts w:eastAsiaTheme="majorEastAsia" w:cs="Times New Roman"/>
        </w:rPr>
        <w:t>，则</w:t>
      </w:r>
      <w:r w:rsidRPr="007F7AA4">
        <w:rPr>
          <w:rFonts w:eastAsiaTheme="majorEastAsia" w:cs="Times New Roman"/>
        </w:rPr>
        <w:t>&lt;ecno&gt;</w:t>
      </w:r>
      <w:r w:rsidRPr="007F7AA4">
        <w:rPr>
          <w:rFonts w:eastAsiaTheme="majorEastAsia" w:cs="Times New Roman"/>
        </w:rPr>
        <w:t>设置为</w:t>
      </w:r>
      <w:r w:rsidRPr="007F7AA4">
        <w:rPr>
          <w:rFonts w:eastAsiaTheme="majorEastAsia" w:cs="Times New Roman"/>
        </w:rPr>
        <w:t>255</w:t>
      </w:r>
      <w:r w:rsidRPr="007F7AA4">
        <w:rPr>
          <w:rFonts w:eastAsiaTheme="majorEastAsia" w:cs="Times New Roman"/>
        </w:rPr>
        <w:t>。如果当前的服务小区不是</w:t>
      </w:r>
      <w:r w:rsidRPr="007F7AA4">
        <w:rPr>
          <w:rFonts w:eastAsiaTheme="majorEastAsia" w:cs="Times New Roman"/>
        </w:rPr>
        <w:t>E-UTRA</w:t>
      </w:r>
      <w:r w:rsidRPr="007F7AA4">
        <w:rPr>
          <w:rFonts w:eastAsiaTheme="majorEastAsia" w:cs="Times New Roman"/>
        </w:rPr>
        <w:t>小区，则</w:t>
      </w:r>
      <w:r w:rsidRPr="007F7AA4">
        <w:rPr>
          <w:rFonts w:eastAsiaTheme="majorEastAsia" w:cs="Times New Roman"/>
        </w:rPr>
        <w:t>&lt;rsrq&gt;</w:t>
      </w:r>
      <w:r w:rsidRPr="007F7AA4">
        <w:rPr>
          <w:rFonts w:eastAsiaTheme="majorEastAsia" w:cs="Times New Roman"/>
        </w:rPr>
        <w:t>和</w:t>
      </w:r>
      <w:r w:rsidRPr="007F7AA4">
        <w:rPr>
          <w:rFonts w:eastAsiaTheme="majorEastAsia" w:cs="Times New Roman"/>
        </w:rPr>
        <w:t>&lt;rsrp&gt;</w:t>
      </w:r>
      <w:r w:rsidRPr="007F7AA4">
        <w:rPr>
          <w:rFonts w:eastAsiaTheme="majorEastAsia" w:cs="Times New Roman"/>
        </w:rPr>
        <w:t>都设置为</w:t>
      </w:r>
      <w:r w:rsidRPr="007F7AA4">
        <w:rPr>
          <w:rFonts w:eastAsiaTheme="majorEastAsia" w:cs="Times New Roman"/>
        </w:rPr>
        <w:t>255</w:t>
      </w:r>
      <w:r w:rsidRPr="007F7AA4">
        <w:rPr>
          <w:rFonts w:eastAsiaTheme="majorEastAsia" w:cs="Times New Roman"/>
        </w:rPr>
        <w:t>。</w:t>
      </w:r>
    </w:p>
    <w:p w14:paraId="16D2611B" w14:textId="77777777" w:rsidR="003A721D" w:rsidRPr="007F7AA4" w:rsidRDefault="003A721D" w:rsidP="003A721D">
      <w:pPr>
        <w:rPr>
          <w:rFonts w:eastAsiaTheme="majorEastAsia" w:cs="Times New Roman"/>
        </w:rPr>
      </w:pPr>
    </w:p>
    <w:p w14:paraId="1FE3F47E" w14:textId="77777777" w:rsidR="003A721D" w:rsidRPr="007F7AA4" w:rsidRDefault="003A721D" w:rsidP="003A721D">
      <w:pPr>
        <w:rPr>
          <w:rFonts w:eastAsiaTheme="majorEastAsia" w:cs="Times New Roman"/>
        </w:rPr>
      </w:pPr>
      <w:r w:rsidRPr="007F7AA4">
        <w:rPr>
          <w:rFonts w:eastAsiaTheme="majorEastAsia" w:cs="Times New Roman"/>
        </w:rPr>
        <w:t>Command Possible response(s)</w:t>
      </w:r>
    </w:p>
    <w:p w14:paraId="07275BA5" w14:textId="77777777" w:rsidR="003A721D" w:rsidRPr="007F7AA4" w:rsidRDefault="003A721D" w:rsidP="003A721D">
      <w:pPr>
        <w:rPr>
          <w:rFonts w:eastAsiaTheme="majorEastAsia" w:cs="Times New Roman"/>
        </w:rPr>
      </w:pPr>
      <w:r w:rsidRPr="007F7AA4">
        <w:rPr>
          <w:rFonts w:eastAsiaTheme="majorEastAsia" w:cs="Times New Roman"/>
        </w:rPr>
        <w:t>+CESQ +CESQ: &lt;rxlev&gt;,&lt;ber&gt;,&lt;rscp&gt;,&lt;ecno&gt;,&lt;rsrq&gt;,&lt;rsrp&gt;</w:t>
      </w:r>
    </w:p>
    <w:p w14:paraId="0BF38291" w14:textId="77777777" w:rsidR="003A721D" w:rsidRPr="007F7AA4" w:rsidRDefault="003A721D" w:rsidP="003A721D">
      <w:pPr>
        <w:rPr>
          <w:rFonts w:eastAsiaTheme="majorEastAsia" w:cs="Times New Roman"/>
        </w:rPr>
      </w:pPr>
      <w:r w:rsidRPr="007F7AA4">
        <w:rPr>
          <w:rFonts w:eastAsiaTheme="majorEastAsia" w:cs="Times New Roman"/>
        </w:rPr>
        <w:t>+CME ERROR: &lt;err&gt;</w:t>
      </w:r>
    </w:p>
    <w:p w14:paraId="17E49BF1" w14:textId="77777777" w:rsidR="003A721D" w:rsidRPr="007F7AA4" w:rsidRDefault="003A721D" w:rsidP="003A721D">
      <w:pPr>
        <w:rPr>
          <w:rFonts w:eastAsiaTheme="majorEastAsia" w:cs="Times New Roman"/>
        </w:rPr>
      </w:pPr>
      <w:r w:rsidRPr="007F7AA4">
        <w:rPr>
          <w:rFonts w:eastAsiaTheme="majorEastAsia" w:cs="Times New Roman"/>
        </w:rPr>
        <w:t>+CESQ=? +CESQ: (list of supported &lt;rxlev&gt;s),(list of supported</w:t>
      </w:r>
    </w:p>
    <w:p w14:paraId="383F26EC" w14:textId="77777777" w:rsidR="003A721D" w:rsidRPr="007F7AA4" w:rsidRDefault="003A721D" w:rsidP="003A721D">
      <w:pPr>
        <w:rPr>
          <w:rFonts w:eastAsiaTheme="majorEastAsia" w:cs="Times New Roman"/>
        </w:rPr>
      </w:pPr>
      <w:r w:rsidRPr="007F7AA4">
        <w:rPr>
          <w:rFonts w:eastAsiaTheme="majorEastAsia" w:cs="Times New Roman"/>
        </w:rPr>
        <w:t>&lt;ber&gt;s),(list of supported &lt;rscp&gt;s),(list of supported</w:t>
      </w:r>
    </w:p>
    <w:p w14:paraId="69C4F251" w14:textId="77777777" w:rsidR="003A721D" w:rsidRPr="007F7AA4" w:rsidRDefault="003A721D" w:rsidP="003A721D">
      <w:pPr>
        <w:rPr>
          <w:rFonts w:eastAsiaTheme="majorEastAsia" w:cs="Times New Roman"/>
        </w:rPr>
      </w:pPr>
      <w:r w:rsidRPr="007F7AA4">
        <w:rPr>
          <w:rFonts w:eastAsiaTheme="majorEastAsia" w:cs="Times New Roman"/>
        </w:rPr>
        <w:t>&lt;ecno&gt;s),(list of supported &lt;rsrq&gt;s),(list of supported &lt;rsrp&gt;s)</w:t>
      </w:r>
    </w:p>
    <w:p w14:paraId="7FEDAB5B" w14:textId="77777777" w:rsidR="003A721D" w:rsidRPr="007F7AA4" w:rsidRDefault="003A721D" w:rsidP="003A721D">
      <w:pPr>
        <w:rPr>
          <w:rFonts w:eastAsiaTheme="majorEastAsia" w:cs="Times New Roman"/>
        </w:rPr>
      </w:pPr>
    </w:p>
    <w:p w14:paraId="5BD3CAE0" w14:textId="77777777" w:rsidR="003A721D" w:rsidRPr="007F7AA4" w:rsidRDefault="003A721D" w:rsidP="003A721D">
      <w:pPr>
        <w:rPr>
          <w:rFonts w:eastAsiaTheme="majorEastAsia" w:cs="Times New Roman"/>
        </w:rPr>
      </w:pPr>
      <w:r w:rsidRPr="007F7AA4">
        <w:rPr>
          <w:rFonts w:eastAsiaTheme="majorEastAsia" w:cs="Times New Roman"/>
        </w:rPr>
        <w:t>Field</w:t>
      </w:r>
    </w:p>
    <w:p w14:paraId="671AE749" w14:textId="77777777" w:rsidR="003A721D" w:rsidRPr="007F7AA4" w:rsidRDefault="003A721D" w:rsidP="003A721D">
      <w:pPr>
        <w:rPr>
          <w:rFonts w:eastAsiaTheme="majorEastAsia" w:cs="Times New Roman"/>
        </w:rPr>
      </w:pPr>
      <w:r w:rsidRPr="007F7AA4">
        <w:rPr>
          <w:rFonts w:eastAsiaTheme="majorEastAsia" w:cs="Times New Roman"/>
        </w:rPr>
        <w:t>&lt;rxlev&gt;: integer type, received signal strength level (see 3GPP TS 45.008 [20] subclause 8.1.4).</w:t>
      </w:r>
    </w:p>
    <w:p w14:paraId="0E27DBA6" w14:textId="77777777" w:rsidR="003A721D" w:rsidRPr="007F7AA4" w:rsidRDefault="003A721D" w:rsidP="003A721D">
      <w:pPr>
        <w:rPr>
          <w:rFonts w:eastAsiaTheme="majorEastAsia" w:cs="Times New Roman"/>
        </w:rPr>
      </w:pPr>
      <w:r w:rsidRPr="007F7AA4">
        <w:rPr>
          <w:rFonts w:eastAsiaTheme="majorEastAsia" w:cs="Times New Roman"/>
        </w:rPr>
        <w:t>0 rssi &lt; -110 dBm</w:t>
      </w:r>
    </w:p>
    <w:p w14:paraId="2A223A03" w14:textId="77777777" w:rsidR="003A721D" w:rsidRPr="007F7AA4" w:rsidRDefault="003A721D" w:rsidP="003A721D">
      <w:pPr>
        <w:rPr>
          <w:rFonts w:eastAsiaTheme="majorEastAsia" w:cs="Times New Roman"/>
        </w:rPr>
      </w:pPr>
      <w:r w:rsidRPr="007F7AA4">
        <w:rPr>
          <w:rFonts w:eastAsiaTheme="majorEastAsia" w:cs="Times New Roman"/>
        </w:rPr>
        <w:t>1 -110 dBm &lt; rssi &lt; -109 dBm</w:t>
      </w:r>
    </w:p>
    <w:p w14:paraId="7E183C3C" w14:textId="77777777" w:rsidR="003A721D" w:rsidRPr="007F7AA4" w:rsidRDefault="003A721D" w:rsidP="003A721D">
      <w:pPr>
        <w:rPr>
          <w:rFonts w:eastAsiaTheme="majorEastAsia" w:cs="Times New Roman"/>
        </w:rPr>
      </w:pPr>
      <w:r w:rsidRPr="007F7AA4">
        <w:rPr>
          <w:rFonts w:eastAsiaTheme="majorEastAsia" w:cs="Times New Roman"/>
        </w:rPr>
        <w:lastRenderedPageBreak/>
        <w:t>2 -109 dBm &lt; rssi &lt; -108 dBm</w:t>
      </w:r>
    </w:p>
    <w:p w14:paraId="02CBBE04" w14:textId="77777777" w:rsidR="003A721D" w:rsidRPr="007F7AA4" w:rsidRDefault="003A721D" w:rsidP="003A721D">
      <w:pPr>
        <w:rPr>
          <w:rFonts w:eastAsiaTheme="majorEastAsia" w:cs="Times New Roman"/>
        </w:rPr>
      </w:pPr>
      <w:r w:rsidRPr="007F7AA4">
        <w:rPr>
          <w:rFonts w:eastAsiaTheme="majorEastAsia" w:cs="Times New Roman"/>
        </w:rPr>
        <w:t>: : : :</w:t>
      </w:r>
    </w:p>
    <w:p w14:paraId="5D454870" w14:textId="77777777" w:rsidR="003A721D" w:rsidRPr="007F7AA4" w:rsidRDefault="003A721D" w:rsidP="003A721D">
      <w:pPr>
        <w:rPr>
          <w:rFonts w:eastAsiaTheme="majorEastAsia" w:cs="Times New Roman"/>
        </w:rPr>
      </w:pPr>
      <w:r w:rsidRPr="007F7AA4">
        <w:rPr>
          <w:rFonts w:eastAsiaTheme="majorEastAsia" w:cs="Times New Roman"/>
        </w:rPr>
        <w:t>61 -50 dBm &lt; rssi &lt; -49 dBm</w:t>
      </w:r>
    </w:p>
    <w:p w14:paraId="45F8D83E" w14:textId="77777777" w:rsidR="003A721D" w:rsidRPr="007F7AA4" w:rsidRDefault="003A721D" w:rsidP="003A721D">
      <w:pPr>
        <w:rPr>
          <w:rFonts w:eastAsiaTheme="majorEastAsia" w:cs="Times New Roman"/>
        </w:rPr>
      </w:pPr>
      <w:r w:rsidRPr="007F7AA4">
        <w:rPr>
          <w:rFonts w:eastAsiaTheme="majorEastAsia" w:cs="Times New Roman"/>
        </w:rPr>
        <w:t>62 -49 dBm &lt; rssi &lt; -48 dBm</w:t>
      </w:r>
    </w:p>
    <w:p w14:paraId="768C8E0C" w14:textId="77777777" w:rsidR="003A721D" w:rsidRPr="007F7AA4" w:rsidRDefault="003A721D" w:rsidP="003A721D">
      <w:pPr>
        <w:rPr>
          <w:rFonts w:eastAsiaTheme="majorEastAsia" w:cs="Times New Roman"/>
        </w:rPr>
      </w:pPr>
      <w:r w:rsidRPr="007F7AA4">
        <w:rPr>
          <w:rFonts w:eastAsiaTheme="majorEastAsia" w:cs="Times New Roman"/>
        </w:rPr>
        <w:t>63 -48 dBm &lt; rssi</w:t>
      </w:r>
    </w:p>
    <w:p w14:paraId="09326629" w14:textId="77777777" w:rsidR="003A721D" w:rsidRPr="007F7AA4" w:rsidRDefault="003A721D" w:rsidP="003A721D">
      <w:pPr>
        <w:rPr>
          <w:rFonts w:eastAsiaTheme="majorEastAsia" w:cs="Times New Roman"/>
        </w:rPr>
      </w:pPr>
      <w:r w:rsidRPr="007F7AA4">
        <w:rPr>
          <w:rFonts w:eastAsiaTheme="majorEastAsia" w:cs="Times New Roman"/>
        </w:rPr>
        <w:t>99 not known or not detectable</w:t>
      </w:r>
    </w:p>
    <w:p w14:paraId="6D85F9D9" w14:textId="77777777" w:rsidR="003A721D" w:rsidRPr="007F7AA4" w:rsidRDefault="003A721D" w:rsidP="003A721D">
      <w:pPr>
        <w:rPr>
          <w:rFonts w:eastAsiaTheme="majorEastAsia" w:cs="Times New Roman"/>
        </w:rPr>
      </w:pPr>
    </w:p>
    <w:p w14:paraId="47CEFA8F" w14:textId="77777777" w:rsidR="003A721D" w:rsidRPr="007F7AA4" w:rsidRDefault="003A721D" w:rsidP="003A721D">
      <w:pPr>
        <w:rPr>
          <w:rFonts w:eastAsiaTheme="majorEastAsia" w:cs="Times New Roman"/>
        </w:rPr>
      </w:pPr>
    </w:p>
    <w:p w14:paraId="6A6F1C2F" w14:textId="77777777" w:rsidR="003A721D" w:rsidRPr="007F7AA4" w:rsidRDefault="003A721D" w:rsidP="003A721D">
      <w:pPr>
        <w:rPr>
          <w:rFonts w:eastAsiaTheme="majorEastAsia" w:cs="Times New Roman"/>
        </w:rPr>
      </w:pPr>
    </w:p>
    <w:p w14:paraId="439927EB" w14:textId="77777777" w:rsidR="003A721D" w:rsidRPr="007F7AA4" w:rsidRDefault="003A721D" w:rsidP="003A721D">
      <w:pPr>
        <w:rPr>
          <w:rFonts w:eastAsiaTheme="majorEastAsia" w:cs="Times New Roman"/>
        </w:rPr>
      </w:pPr>
      <w:r w:rsidRPr="007F7AA4">
        <w:rPr>
          <w:rFonts w:eastAsiaTheme="majorEastAsia" w:cs="Times New Roman"/>
        </w:rPr>
        <w:t>&lt;ber&gt;: integer type; channel bit error rate (in percent)</w:t>
      </w:r>
    </w:p>
    <w:p w14:paraId="659D2AFA" w14:textId="77777777" w:rsidR="003A721D" w:rsidRPr="007F7AA4" w:rsidRDefault="003A721D" w:rsidP="003A721D">
      <w:pPr>
        <w:rPr>
          <w:rFonts w:eastAsiaTheme="majorEastAsia" w:cs="Times New Roman"/>
        </w:rPr>
      </w:pPr>
      <w:r w:rsidRPr="007F7AA4">
        <w:rPr>
          <w:rFonts w:eastAsiaTheme="majorEastAsia" w:cs="Times New Roman"/>
        </w:rPr>
        <w:t>0...7 as RXQUAL values in the table in 3GPP TS 45.008 [20] subclause 8.2.4</w:t>
      </w:r>
    </w:p>
    <w:p w14:paraId="59869308" w14:textId="77777777" w:rsidR="003A721D" w:rsidRPr="007F7AA4" w:rsidRDefault="003A721D" w:rsidP="003A721D">
      <w:pPr>
        <w:rPr>
          <w:rFonts w:eastAsiaTheme="majorEastAsia" w:cs="Times New Roman"/>
        </w:rPr>
      </w:pPr>
      <w:r w:rsidRPr="007F7AA4">
        <w:rPr>
          <w:rFonts w:eastAsiaTheme="majorEastAsia" w:cs="Times New Roman"/>
        </w:rPr>
        <w:t>99 not known or not detectable</w:t>
      </w:r>
    </w:p>
    <w:p w14:paraId="1AC38E6C" w14:textId="77777777" w:rsidR="003A721D" w:rsidRPr="007F7AA4" w:rsidRDefault="003A721D" w:rsidP="003A721D">
      <w:pPr>
        <w:rPr>
          <w:rFonts w:eastAsiaTheme="majorEastAsia" w:cs="Times New Roman"/>
        </w:rPr>
      </w:pPr>
    </w:p>
    <w:p w14:paraId="5B3B8A04" w14:textId="77777777" w:rsidR="003A721D" w:rsidRPr="007F7AA4" w:rsidRDefault="003A721D" w:rsidP="003A721D">
      <w:pPr>
        <w:rPr>
          <w:rFonts w:eastAsiaTheme="majorEastAsia" w:cs="Times New Roman"/>
        </w:rPr>
      </w:pPr>
    </w:p>
    <w:p w14:paraId="162AB1EB" w14:textId="77777777" w:rsidR="003A721D" w:rsidRPr="007F7AA4" w:rsidRDefault="003A721D" w:rsidP="003A721D">
      <w:pPr>
        <w:rPr>
          <w:rFonts w:eastAsiaTheme="majorEastAsia" w:cs="Times New Roman"/>
        </w:rPr>
      </w:pPr>
    </w:p>
    <w:p w14:paraId="7EF83E83" w14:textId="77777777" w:rsidR="003A721D" w:rsidRPr="007F7AA4" w:rsidRDefault="003A721D" w:rsidP="003A721D">
      <w:pPr>
        <w:rPr>
          <w:rFonts w:eastAsiaTheme="majorEastAsia" w:cs="Times New Roman"/>
        </w:rPr>
      </w:pPr>
      <w:r w:rsidRPr="007F7AA4">
        <w:rPr>
          <w:rFonts w:eastAsiaTheme="majorEastAsia" w:cs="Times New Roman"/>
        </w:rPr>
        <w:t>&lt;rscp&gt;: integer type, received signal code power (see 3GPP TS 25.133 [95] subclause 9.1.</w:t>
      </w:r>
    </w:p>
    <w:p w14:paraId="148325FF" w14:textId="77777777" w:rsidR="003A721D" w:rsidRPr="007F7AA4" w:rsidRDefault="003A721D" w:rsidP="003A721D">
      <w:pPr>
        <w:rPr>
          <w:rFonts w:eastAsiaTheme="majorEastAsia" w:cs="Times New Roman"/>
        </w:rPr>
      </w:pPr>
      <w:r w:rsidRPr="007F7AA4">
        <w:rPr>
          <w:rFonts w:eastAsiaTheme="majorEastAsia" w:cs="Times New Roman"/>
        </w:rPr>
        <w:t>and 3GPP TS 25.123 [96] subclause 9.1.1.1.3).</w:t>
      </w:r>
    </w:p>
    <w:p w14:paraId="06556B9A" w14:textId="77777777" w:rsidR="003A721D" w:rsidRPr="007F7AA4" w:rsidRDefault="003A721D" w:rsidP="003A721D">
      <w:pPr>
        <w:rPr>
          <w:rFonts w:eastAsiaTheme="majorEastAsia" w:cs="Times New Roman"/>
        </w:rPr>
      </w:pPr>
      <w:r w:rsidRPr="007F7AA4">
        <w:rPr>
          <w:rFonts w:eastAsiaTheme="majorEastAsia" w:cs="Times New Roman"/>
        </w:rPr>
        <w:t>0 rscp &lt; -120 dBm</w:t>
      </w:r>
    </w:p>
    <w:p w14:paraId="160D9CC2" w14:textId="77777777" w:rsidR="003A721D" w:rsidRPr="007F7AA4" w:rsidRDefault="003A721D" w:rsidP="003A721D">
      <w:pPr>
        <w:rPr>
          <w:rFonts w:eastAsiaTheme="majorEastAsia" w:cs="Times New Roman"/>
        </w:rPr>
      </w:pPr>
      <w:r w:rsidRPr="007F7AA4">
        <w:rPr>
          <w:rFonts w:eastAsiaTheme="majorEastAsia" w:cs="Times New Roman"/>
        </w:rPr>
        <w:t>1 -120 dBm &lt; rscp &lt; -119 dBm</w:t>
      </w:r>
    </w:p>
    <w:p w14:paraId="23437F97" w14:textId="77777777" w:rsidR="003A721D" w:rsidRPr="007F7AA4" w:rsidRDefault="003A721D" w:rsidP="003A721D">
      <w:pPr>
        <w:rPr>
          <w:rFonts w:eastAsiaTheme="majorEastAsia" w:cs="Times New Roman"/>
        </w:rPr>
      </w:pPr>
      <w:r w:rsidRPr="007F7AA4">
        <w:rPr>
          <w:rFonts w:eastAsiaTheme="majorEastAsia" w:cs="Times New Roman"/>
        </w:rPr>
        <w:t>2 -119 dBm &lt; rscp &lt; -118 dBm</w:t>
      </w:r>
    </w:p>
    <w:p w14:paraId="6F8297C6" w14:textId="77777777" w:rsidR="003A721D" w:rsidRPr="007F7AA4" w:rsidRDefault="003A721D" w:rsidP="003A721D">
      <w:pPr>
        <w:rPr>
          <w:rFonts w:eastAsiaTheme="majorEastAsia" w:cs="Times New Roman"/>
        </w:rPr>
      </w:pPr>
      <w:r w:rsidRPr="007F7AA4">
        <w:rPr>
          <w:rFonts w:eastAsiaTheme="majorEastAsia" w:cs="Times New Roman"/>
        </w:rPr>
        <w:t>: : : :</w:t>
      </w:r>
    </w:p>
    <w:p w14:paraId="0005718F" w14:textId="77777777" w:rsidR="003A721D" w:rsidRPr="007F7AA4" w:rsidRDefault="003A721D" w:rsidP="003A721D">
      <w:pPr>
        <w:rPr>
          <w:rFonts w:eastAsiaTheme="majorEastAsia" w:cs="Times New Roman"/>
        </w:rPr>
      </w:pPr>
      <w:r w:rsidRPr="007F7AA4">
        <w:rPr>
          <w:rFonts w:eastAsiaTheme="majorEastAsia" w:cs="Times New Roman"/>
        </w:rPr>
        <w:t>94 -27 dBm &lt; rscp &lt; -26 dBm</w:t>
      </w:r>
    </w:p>
    <w:p w14:paraId="6BE21A58" w14:textId="77777777" w:rsidR="003A721D" w:rsidRPr="007F7AA4" w:rsidRDefault="003A721D" w:rsidP="003A721D">
      <w:pPr>
        <w:rPr>
          <w:rFonts w:eastAsiaTheme="majorEastAsia" w:cs="Times New Roman"/>
        </w:rPr>
      </w:pPr>
      <w:r w:rsidRPr="007F7AA4">
        <w:rPr>
          <w:rFonts w:eastAsiaTheme="majorEastAsia" w:cs="Times New Roman"/>
        </w:rPr>
        <w:t>95 -26 dBm &lt; rscp &lt; -25 dBm</w:t>
      </w:r>
    </w:p>
    <w:p w14:paraId="5C197FEE" w14:textId="77777777" w:rsidR="003A721D" w:rsidRPr="007F7AA4" w:rsidRDefault="003A721D" w:rsidP="003A721D">
      <w:pPr>
        <w:rPr>
          <w:rFonts w:eastAsiaTheme="majorEastAsia" w:cs="Times New Roman"/>
        </w:rPr>
      </w:pPr>
      <w:r w:rsidRPr="007F7AA4">
        <w:rPr>
          <w:rFonts w:eastAsiaTheme="majorEastAsia" w:cs="Times New Roman"/>
        </w:rPr>
        <w:t>96 - 25 dBm &lt; rscp</w:t>
      </w:r>
    </w:p>
    <w:p w14:paraId="594DACB2" w14:textId="77777777" w:rsidR="003A721D" w:rsidRPr="007F7AA4" w:rsidRDefault="003A721D" w:rsidP="003A721D">
      <w:pPr>
        <w:rPr>
          <w:rFonts w:eastAsiaTheme="majorEastAsia" w:cs="Times New Roman"/>
        </w:rPr>
      </w:pPr>
      <w:r w:rsidRPr="007F7AA4">
        <w:rPr>
          <w:rFonts w:eastAsiaTheme="majorEastAsia" w:cs="Times New Roman"/>
        </w:rPr>
        <w:t>255 not known or not detectable</w:t>
      </w:r>
    </w:p>
    <w:p w14:paraId="13E6FD56" w14:textId="77777777" w:rsidR="003A721D" w:rsidRPr="007F7AA4" w:rsidRDefault="003A721D" w:rsidP="003A721D">
      <w:pPr>
        <w:rPr>
          <w:rFonts w:eastAsiaTheme="majorEastAsia" w:cs="Times New Roman"/>
        </w:rPr>
      </w:pPr>
    </w:p>
    <w:p w14:paraId="1F918976" w14:textId="77777777" w:rsidR="003A721D" w:rsidRPr="007F7AA4" w:rsidRDefault="003A721D" w:rsidP="003A721D">
      <w:pPr>
        <w:rPr>
          <w:rFonts w:eastAsiaTheme="majorEastAsia" w:cs="Times New Roman"/>
        </w:rPr>
      </w:pPr>
    </w:p>
    <w:p w14:paraId="2D5336B4" w14:textId="77777777" w:rsidR="003A721D" w:rsidRPr="007F7AA4" w:rsidRDefault="003A721D" w:rsidP="003A721D">
      <w:pPr>
        <w:rPr>
          <w:rFonts w:eastAsiaTheme="majorEastAsia" w:cs="Times New Roman"/>
        </w:rPr>
      </w:pPr>
    </w:p>
    <w:p w14:paraId="6C667220" w14:textId="77777777" w:rsidR="003A721D" w:rsidRPr="007F7AA4" w:rsidRDefault="003A721D" w:rsidP="003A721D">
      <w:pPr>
        <w:rPr>
          <w:rFonts w:eastAsiaTheme="majorEastAsia" w:cs="Times New Roman"/>
        </w:rPr>
      </w:pPr>
      <w:r w:rsidRPr="007F7AA4">
        <w:rPr>
          <w:rFonts w:eastAsiaTheme="majorEastAsia" w:cs="Times New Roman"/>
        </w:rPr>
        <w:t>&lt;ecn0&gt;: integer type, ratio of the received energy per PN chip to the total received power spectral density (see 3GPP TS 25.133 [95] subclause)</w:t>
      </w:r>
    </w:p>
    <w:p w14:paraId="3135348E" w14:textId="77777777" w:rsidR="003A721D" w:rsidRPr="007F7AA4" w:rsidRDefault="003A721D" w:rsidP="003A721D">
      <w:pPr>
        <w:rPr>
          <w:rFonts w:eastAsiaTheme="majorEastAsia" w:cs="Times New Roman"/>
        </w:rPr>
      </w:pPr>
      <w:r w:rsidRPr="007F7AA4">
        <w:rPr>
          <w:rFonts w:eastAsiaTheme="majorEastAsia" w:cs="Times New Roman"/>
        </w:rPr>
        <w:t>0 Ec/Io &lt; -24 dB</w:t>
      </w:r>
    </w:p>
    <w:p w14:paraId="612DFA09" w14:textId="77777777" w:rsidR="003A721D" w:rsidRPr="007F7AA4" w:rsidRDefault="003A721D" w:rsidP="003A721D">
      <w:pPr>
        <w:rPr>
          <w:rFonts w:eastAsiaTheme="majorEastAsia" w:cs="Times New Roman"/>
        </w:rPr>
      </w:pPr>
      <w:r w:rsidRPr="007F7AA4">
        <w:rPr>
          <w:rFonts w:eastAsiaTheme="majorEastAsia" w:cs="Times New Roman"/>
        </w:rPr>
        <w:t>1 -24 dB &lt; Ec/Io &lt; -23.5 dB</w:t>
      </w:r>
    </w:p>
    <w:p w14:paraId="3BDE0BED" w14:textId="77777777" w:rsidR="003A721D" w:rsidRPr="007F7AA4" w:rsidRDefault="003A721D" w:rsidP="003A721D">
      <w:pPr>
        <w:rPr>
          <w:rFonts w:eastAsiaTheme="majorEastAsia" w:cs="Times New Roman"/>
        </w:rPr>
      </w:pPr>
      <w:r w:rsidRPr="007F7AA4">
        <w:rPr>
          <w:rFonts w:eastAsiaTheme="majorEastAsia" w:cs="Times New Roman"/>
        </w:rPr>
        <w:t>2 -23.5 dB &lt; Ec/Io &lt; -23 dB</w:t>
      </w:r>
    </w:p>
    <w:p w14:paraId="507C6913" w14:textId="77777777" w:rsidR="003A721D" w:rsidRPr="007F7AA4" w:rsidRDefault="003A721D" w:rsidP="003A721D">
      <w:pPr>
        <w:rPr>
          <w:rFonts w:eastAsiaTheme="majorEastAsia" w:cs="Times New Roman"/>
        </w:rPr>
      </w:pPr>
      <w:r w:rsidRPr="007F7AA4">
        <w:rPr>
          <w:rFonts w:eastAsiaTheme="majorEastAsia" w:cs="Times New Roman"/>
        </w:rPr>
        <w:t>: : : :</w:t>
      </w:r>
    </w:p>
    <w:p w14:paraId="4FD7DFE8" w14:textId="77777777" w:rsidR="003A721D" w:rsidRPr="007F7AA4" w:rsidRDefault="003A721D" w:rsidP="003A721D">
      <w:pPr>
        <w:rPr>
          <w:rFonts w:eastAsiaTheme="majorEastAsia" w:cs="Times New Roman"/>
        </w:rPr>
      </w:pPr>
      <w:r w:rsidRPr="007F7AA4">
        <w:rPr>
          <w:rFonts w:eastAsiaTheme="majorEastAsia" w:cs="Times New Roman"/>
        </w:rPr>
        <w:t>47 -1 dB &lt; Ec/Io &lt; -0.5 dB</w:t>
      </w:r>
    </w:p>
    <w:p w14:paraId="27B5B79A" w14:textId="77777777" w:rsidR="003A721D" w:rsidRPr="007F7AA4" w:rsidRDefault="003A721D" w:rsidP="003A721D">
      <w:pPr>
        <w:rPr>
          <w:rFonts w:eastAsiaTheme="majorEastAsia" w:cs="Times New Roman"/>
        </w:rPr>
      </w:pPr>
      <w:r w:rsidRPr="007F7AA4">
        <w:rPr>
          <w:rFonts w:eastAsiaTheme="majorEastAsia" w:cs="Times New Roman"/>
        </w:rPr>
        <w:t>48 -0.5 dB &lt; Ec/Io &lt; 0 dB</w:t>
      </w:r>
    </w:p>
    <w:p w14:paraId="01514D24" w14:textId="77777777" w:rsidR="003A721D" w:rsidRPr="007F7AA4" w:rsidRDefault="003A721D" w:rsidP="003A721D">
      <w:pPr>
        <w:rPr>
          <w:rFonts w:eastAsiaTheme="majorEastAsia" w:cs="Times New Roman"/>
        </w:rPr>
      </w:pPr>
      <w:r w:rsidRPr="007F7AA4">
        <w:rPr>
          <w:rFonts w:eastAsiaTheme="majorEastAsia" w:cs="Times New Roman"/>
        </w:rPr>
        <w:t>49 0 dB &lt; Ec/Io</w:t>
      </w:r>
    </w:p>
    <w:p w14:paraId="2709086A" w14:textId="77777777" w:rsidR="003A721D" w:rsidRPr="007F7AA4" w:rsidRDefault="003A721D" w:rsidP="003A721D">
      <w:pPr>
        <w:rPr>
          <w:rFonts w:eastAsiaTheme="majorEastAsia" w:cs="Times New Roman"/>
        </w:rPr>
      </w:pPr>
      <w:r w:rsidRPr="007F7AA4">
        <w:rPr>
          <w:rFonts w:eastAsiaTheme="majorEastAsia" w:cs="Times New Roman"/>
        </w:rPr>
        <w:t>255 not known or not detectable</w:t>
      </w:r>
    </w:p>
    <w:p w14:paraId="2094960A" w14:textId="77777777" w:rsidR="003A721D" w:rsidRPr="007F7AA4" w:rsidRDefault="003A721D" w:rsidP="003A721D">
      <w:pPr>
        <w:rPr>
          <w:rFonts w:eastAsiaTheme="majorEastAsia" w:cs="Times New Roman"/>
        </w:rPr>
      </w:pPr>
    </w:p>
    <w:p w14:paraId="7F4CC034" w14:textId="77777777" w:rsidR="003A721D" w:rsidRPr="007F7AA4" w:rsidRDefault="003A721D" w:rsidP="003A721D">
      <w:pPr>
        <w:rPr>
          <w:rFonts w:eastAsiaTheme="majorEastAsia" w:cs="Times New Roman"/>
        </w:rPr>
      </w:pPr>
    </w:p>
    <w:p w14:paraId="3E7686C9" w14:textId="77777777" w:rsidR="003A721D" w:rsidRPr="007F7AA4" w:rsidRDefault="003A721D" w:rsidP="003A721D">
      <w:pPr>
        <w:rPr>
          <w:rFonts w:eastAsiaTheme="majorEastAsia" w:cs="Times New Roman"/>
        </w:rPr>
      </w:pPr>
      <w:r w:rsidRPr="007F7AA4">
        <w:rPr>
          <w:rFonts w:eastAsiaTheme="majorEastAsia" w:cs="Times New Roman"/>
        </w:rPr>
        <w:t>&lt;rsrq&gt;: integer type, reference signal received quality (see 3GPP TS 36.133 [96] subclause 9.1.7).</w:t>
      </w:r>
    </w:p>
    <w:p w14:paraId="641DA0DD" w14:textId="77777777" w:rsidR="003A721D" w:rsidRPr="007F7AA4" w:rsidRDefault="003A721D" w:rsidP="003A721D">
      <w:pPr>
        <w:rPr>
          <w:rFonts w:eastAsiaTheme="majorEastAsia" w:cs="Times New Roman"/>
        </w:rPr>
      </w:pPr>
      <w:r w:rsidRPr="007F7AA4">
        <w:rPr>
          <w:rFonts w:eastAsiaTheme="majorEastAsia" w:cs="Times New Roman"/>
        </w:rPr>
        <w:t>0 rsrq &lt; -19.5 dB</w:t>
      </w:r>
    </w:p>
    <w:p w14:paraId="5FB121F0" w14:textId="77777777" w:rsidR="003A721D" w:rsidRPr="007F7AA4" w:rsidRDefault="003A721D" w:rsidP="003A721D">
      <w:pPr>
        <w:rPr>
          <w:rFonts w:eastAsiaTheme="majorEastAsia" w:cs="Times New Roman"/>
        </w:rPr>
      </w:pPr>
      <w:r w:rsidRPr="007F7AA4">
        <w:rPr>
          <w:rFonts w:eastAsiaTheme="majorEastAsia" w:cs="Times New Roman"/>
        </w:rPr>
        <w:t>1 -19.5 dB &lt; rsrq &lt; -19 dB</w:t>
      </w:r>
    </w:p>
    <w:p w14:paraId="296FE45B" w14:textId="77777777" w:rsidR="003A721D" w:rsidRPr="007F7AA4" w:rsidRDefault="003A721D" w:rsidP="003A721D">
      <w:pPr>
        <w:rPr>
          <w:rFonts w:eastAsiaTheme="majorEastAsia" w:cs="Times New Roman"/>
        </w:rPr>
      </w:pPr>
      <w:r w:rsidRPr="007F7AA4">
        <w:rPr>
          <w:rFonts w:eastAsiaTheme="majorEastAsia" w:cs="Times New Roman"/>
        </w:rPr>
        <w:t>2 -19 dB &lt; rsrq &lt; -18.5 dB</w:t>
      </w:r>
    </w:p>
    <w:p w14:paraId="44984DAD" w14:textId="77777777" w:rsidR="003A721D" w:rsidRPr="007F7AA4" w:rsidRDefault="003A721D" w:rsidP="003A721D">
      <w:pPr>
        <w:rPr>
          <w:rFonts w:eastAsiaTheme="majorEastAsia" w:cs="Times New Roman"/>
        </w:rPr>
      </w:pPr>
      <w:r w:rsidRPr="007F7AA4">
        <w:rPr>
          <w:rFonts w:eastAsiaTheme="majorEastAsia" w:cs="Times New Roman"/>
        </w:rPr>
        <w:t>: : : :</w:t>
      </w:r>
    </w:p>
    <w:p w14:paraId="21E8BECA" w14:textId="77777777" w:rsidR="003A721D" w:rsidRPr="007F7AA4" w:rsidRDefault="003A721D" w:rsidP="003A721D">
      <w:pPr>
        <w:rPr>
          <w:rFonts w:eastAsiaTheme="majorEastAsia" w:cs="Times New Roman"/>
        </w:rPr>
      </w:pPr>
      <w:r w:rsidRPr="007F7AA4">
        <w:rPr>
          <w:rFonts w:eastAsiaTheme="majorEastAsia" w:cs="Times New Roman"/>
        </w:rPr>
        <w:t>32 -4 dB &lt; rsrq &lt; -3.5 dB</w:t>
      </w:r>
    </w:p>
    <w:p w14:paraId="78EC1628" w14:textId="77777777" w:rsidR="003A721D" w:rsidRPr="007F7AA4" w:rsidRDefault="003A721D" w:rsidP="003A721D">
      <w:pPr>
        <w:rPr>
          <w:rFonts w:eastAsiaTheme="majorEastAsia" w:cs="Times New Roman"/>
        </w:rPr>
      </w:pPr>
      <w:r w:rsidRPr="007F7AA4">
        <w:rPr>
          <w:rFonts w:eastAsiaTheme="majorEastAsia" w:cs="Times New Roman"/>
        </w:rPr>
        <w:t>33 -3.5 dB &lt; rsrq &lt; -3 dB</w:t>
      </w:r>
    </w:p>
    <w:p w14:paraId="141B0760" w14:textId="77777777" w:rsidR="003A721D" w:rsidRPr="007F7AA4" w:rsidRDefault="003A721D" w:rsidP="003A721D">
      <w:pPr>
        <w:rPr>
          <w:rFonts w:eastAsiaTheme="majorEastAsia" w:cs="Times New Roman"/>
        </w:rPr>
      </w:pPr>
      <w:r w:rsidRPr="007F7AA4">
        <w:rPr>
          <w:rFonts w:eastAsiaTheme="majorEastAsia" w:cs="Times New Roman"/>
        </w:rPr>
        <w:t>34 -3 dB &lt; rsrq</w:t>
      </w:r>
    </w:p>
    <w:p w14:paraId="6BF6B7AD" w14:textId="77777777" w:rsidR="003A721D" w:rsidRPr="007F7AA4" w:rsidRDefault="003A721D" w:rsidP="003A721D">
      <w:pPr>
        <w:rPr>
          <w:rFonts w:eastAsiaTheme="majorEastAsia" w:cs="Times New Roman"/>
        </w:rPr>
      </w:pPr>
      <w:r w:rsidRPr="007F7AA4">
        <w:rPr>
          <w:rFonts w:eastAsiaTheme="majorEastAsia" w:cs="Times New Roman"/>
        </w:rPr>
        <w:t>255 not known or not detectable</w:t>
      </w:r>
    </w:p>
    <w:p w14:paraId="72F164D3" w14:textId="77777777" w:rsidR="003A721D" w:rsidRPr="007F7AA4" w:rsidRDefault="003A721D" w:rsidP="003A721D">
      <w:pPr>
        <w:rPr>
          <w:rFonts w:eastAsiaTheme="majorEastAsia" w:cs="Times New Roman"/>
        </w:rPr>
      </w:pPr>
    </w:p>
    <w:p w14:paraId="31B5F1F5" w14:textId="77777777" w:rsidR="003A721D" w:rsidRPr="007F7AA4" w:rsidRDefault="003A721D" w:rsidP="003A721D">
      <w:pPr>
        <w:rPr>
          <w:rFonts w:eastAsiaTheme="majorEastAsia" w:cs="Times New Roman"/>
        </w:rPr>
      </w:pPr>
      <w:r w:rsidRPr="007F7AA4">
        <w:rPr>
          <w:rFonts w:eastAsiaTheme="majorEastAsia" w:cs="Times New Roman"/>
        </w:rPr>
        <w:t>&lt;rsrp&gt;: integer type, reference signal received power (see 3GPP TS 36.133 [96] subclause 9.1.4).</w:t>
      </w:r>
    </w:p>
    <w:p w14:paraId="2C100EDC" w14:textId="77777777" w:rsidR="003A721D" w:rsidRPr="007F7AA4" w:rsidRDefault="003A721D" w:rsidP="003A721D">
      <w:pPr>
        <w:rPr>
          <w:rFonts w:eastAsiaTheme="majorEastAsia" w:cs="Times New Roman"/>
        </w:rPr>
      </w:pPr>
      <w:r w:rsidRPr="007F7AA4">
        <w:rPr>
          <w:rFonts w:eastAsiaTheme="majorEastAsia" w:cs="Times New Roman"/>
        </w:rPr>
        <w:t>0 rsrp &lt; -140 dBm</w:t>
      </w:r>
    </w:p>
    <w:p w14:paraId="7F16D301" w14:textId="77777777" w:rsidR="003A721D" w:rsidRPr="007F7AA4" w:rsidRDefault="003A721D" w:rsidP="003A721D">
      <w:pPr>
        <w:rPr>
          <w:rFonts w:eastAsiaTheme="majorEastAsia" w:cs="Times New Roman"/>
        </w:rPr>
      </w:pPr>
      <w:r w:rsidRPr="007F7AA4">
        <w:rPr>
          <w:rFonts w:eastAsiaTheme="majorEastAsia" w:cs="Times New Roman"/>
        </w:rPr>
        <w:t>1 -140 dBm &lt; rsrp &lt; -139 dBm</w:t>
      </w:r>
    </w:p>
    <w:p w14:paraId="29A9B956" w14:textId="77777777" w:rsidR="003A721D" w:rsidRPr="007F7AA4" w:rsidRDefault="003A721D" w:rsidP="003A721D">
      <w:pPr>
        <w:rPr>
          <w:rFonts w:eastAsiaTheme="majorEastAsia" w:cs="Times New Roman"/>
        </w:rPr>
      </w:pPr>
      <w:r w:rsidRPr="007F7AA4">
        <w:rPr>
          <w:rFonts w:eastAsiaTheme="majorEastAsia" w:cs="Times New Roman"/>
        </w:rPr>
        <w:t>2 -139 dBm &lt; rsrp &lt; -138 dBm</w:t>
      </w:r>
    </w:p>
    <w:p w14:paraId="6F37E857" w14:textId="77777777" w:rsidR="003A721D" w:rsidRPr="007F7AA4" w:rsidRDefault="003A721D" w:rsidP="003A721D">
      <w:pPr>
        <w:rPr>
          <w:rFonts w:eastAsiaTheme="majorEastAsia" w:cs="Times New Roman"/>
        </w:rPr>
      </w:pPr>
      <w:r w:rsidRPr="007F7AA4">
        <w:rPr>
          <w:rFonts w:eastAsiaTheme="majorEastAsia" w:cs="Times New Roman"/>
        </w:rPr>
        <w:t>: : : :</w:t>
      </w:r>
    </w:p>
    <w:p w14:paraId="4ED9321D" w14:textId="77777777" w:rsidR="003A721D" w:rsidRPr="007F7AA4" w:rsidRDefault="003A721D" w:rsidP="003A721D">
      <w:pPr>
        <w:rPr>
          <w:rFonts w:eastAsiaTheme="majorEastAsia" w:cs="Times New Roman"/>
        </w:rPr>
      </w:pPr>
      <w:r w:rsidRPr="007F7AA4">
        <w:rPr>
          <w:rFonts w:eastAsiaTheme="majorEastAsia" w:cs="Times New Roman"/>
        </w:rPr>
        <w:t>95 -46 dBm &lt; rsrp &lt; -45 dBm</w:t>
      </w:r>
    </w:p>
    <w:p w14:paraId="7D645A93" w14:textId="77777777" w:rsidR="003A721D" w:rsidRPr="007F7AA4" w:rsidRDefault="003A721D" w:rsidP="003A721D">
      <w:pPr>
        <w:rPr>
          <w:rFonts w:eastAsiaTheme="majorEastAsia" w:cs="Times New Roman"/>
        </w:rPr>
      </w:pPr>
      <w:r w:rsidRPr="007F7AA4">
        <w:rPr>
          <w:rFonts w:eastAsiaTheme="majorEastAsia" w:cs="Times New Roman"/>
        </w:rPr>
        <w:t>96 -45 dBm &lt; rsrp &lt; -44 dBm</w:t>
      </w:r>
    </w:p>
    <w:p w14:paraId="0DF3A3A7" w14:textId="77777777" w:rsidR="003A721D" w:rsidRPr="007F7AA4" w:rsidRDefault="003A721D" w:rsidP="003A721D">
      <w:pPr>
        <w:rPr>
          <w:rFonts w:eastAsiaTheme="majorEastAsia" w:cs="Times New Roman"/>
        </w:rPr>
      </w:pPr>
      <w:r w:rsidRPr="007F7AA4">
        <w:rPr>
          <w:rFonts w:eastAsiaTheme="majorEastAsia" w:cs="Times New Roman"/>
        </w:rPr>
        <w:t>97 -44 dBm &lt; rsrp</w:t>
      </w:r>
    </w:p>
    <w:p w14:paraId="56DA0706" w14:textId="77777777" w:rsidR="003A721D" w:rsidRPr="007F7AA4" w:rsidRDefault="003A721D" w:rsidP="003A721D">
      <w:pPr>
        <w:rPr>
          <w:rFonts w:eastAsiaTheme="majorEastAsia" w:cs="Times New Roman"/>
        </w:rPr>
      </w:pPr>
      <w:r w:rsidRPr="007F7AA4">
        <w:rPr>
          <w:rFonts w:eastAsiaTheme="majorEastAsia" w:cs="Times New Roman"/>
        </w:rPr>
        <w:t>255 not known or not detectable</w:t>
      </w:r>
    </w:p>
    <w:p w14:paraId="054C445B" w14:textId="77777777" w:rsidR="003A721D" w:rsidRPr="007F7AA4" w:rsidRDefault="003A721D" w:rsidP="003A721D">
      <w:pPr>
        <w:rPr>
          <w:rFonts w:eastAsiaTheme="majorEastAsia" w:cs="Times New Roman"/>
        </w:rPr>
      </w:pPr>
    </w:p>
    <w:p w14:paraId="59E6FBFF" w14:textId="77777777" w:rsidR="003A721D" w:rsidRPr="007F7AA4" w:rsidRDefault="00FE2228" w:rsidP="003A721D">
      <w:pPr>
        <w:pStyle w:val="3"/>
        <w:spacing w:before="156" w:after="156"/>
        <w:rPr>
          <w:rFonts w:eastAsiaTheme="majorEastAsia" w:cs="Times New Roman"/>
        </w:rPr>
      </w:pPr>
      <w:bookmarkStart w:id="310" w:name="_Toc87714855"/>
      <w:r w:rsidRPr="007F7AA4">
        <w:rPr>
          <w:rFonts w:eastAsiaTheme="majorEastAsia" w:cs="Times New Roman"/>
        </w:rPr>
        <w:t>AT+</w:t>
      </w:r>
      <w:r w:rsidR="003A721D" w:rsidRPr="007F7AA4">
        <w:rPr>
          <w:rFonts w:eastAsiaTheme="majorEastAsia" w:cs="Times New Roman"/>
        </w:rPr>
        <w:t>ECSQ</w:t>
      </w:r>
      <w:r w:rsidR="004F3444" w:rsidRPr="007F7AA4">
        <w:rPr>
          <w:rFonts w:eastAsiaTheme="majorEastAsia" w:cs="Times New Roman"/>
        </w:rPr>
        <w:t xml:space="preserve"> RAT</w:t>
      </w:r>
      <w:r w:rsidR="004F3444" w:rsidRPr="007F7AA4">
        <w:rPr>
          <w:rFonts w:eastAsiaTheme="majorEastAsia" w:cs="Times New Roman"/>
        </w:rPr>
        <w:t>信号强度上报</w:t>
      </w:r>
      <w:bookmarkEnd w:id="310"/>
    </w:p>
    <w:p w14:paraId="0D5E5489" w14:textId="77777777" w:rsidR="003A721D" w:rsidRPr="007F7AA4" w:rsidRDefault="003A721D" w:rsidP="003A721D">
      <w:pPr>
        <w:rPr>
          <w:rFonts w:eastAsiaTheme="majorEastAsia" w:cs="Times New Roman"/>
        </w:rPr>
      </w:pPr>
      <w:r w:rsidRPr="007F7AA4">
        <w:rPr>
          <w:rFonts w:eastAsiaTheme="majorEastAsia" w:cs="Times New Roman"/>
        </w:rPr>
        <w:t>目前</w:t>
      </w:r>
      <w:r w:rsidRPr="007F7AA4">
        <w:rPr>
          <w:rFonts w:eastAsiaTheme="majorEastAsia" w:cs="Times New Roman"/>
        </w:rPr>
        <w:t>MTK</w:t>
      </w:r>
      <w:r w:rsidRPr="007F7AA4">
        <w:rPr>
          <w:rFonts w:eastAsiaTheme="majorEastAsia" w:cs="Times New Roman"/>
        </w:rPr>
        <w:t>的信号上报使用的</w:t>
      </w:r>
      <w:r w:rsidRPr="007F7AA4">
        <w:rPr>
          <w:rFonts w:eastAsiaTheme="majorEastAsia" w:cs="Times New Roman"/>
        </w:rPr>
        <w:t>AT</w:t>
      </w:r>
      <w:r w:rsidRPr="007F7AA4">
        <w:rPr>
          <w:rFonts w:eastAsiaTheme="majorEastAsia" w:cs="Times New Roman"/>
        </w:rPr>
        <w:t>命令是</w:t>
      </w:r>
      <w:r w:rsidRPr="007F7AA4">
        <w:rPr>
          <w:rFonts w:eastAsiaTheme="majorEastAsia" w:cs="Times New Roman"/>
        </w:rPr>
        <w:t>+ECSQ</w:t>
      </w:r>
      <w:r w:rsidRPr="007F7AA4">
        <w:rPr>
          <w:rFonts w:eastAsiaTheme="majorEastAsia" w:cs="Times New Roman"/>
        </w:rPr>
        <w:t>，</w:t>
      </w:r>
      <w:r w:rsidRPr="007F7AA4">
        <w:rPr>
          <w:rFonts w:eastAsiaTheme="majorEastAsia" w:cs="Times New Roman"/>
        </w:rPr>
        <w:t>AT+ECSQ</w:t>
      </w:r>
      <w:r w:rsidRPr="007F7AA4">
        <w:rPr>
          <w:rFonts w:eastAsiaTheme="majorEastAsia" w:cs="Times New Roman"/>
        </w:rPr>
        <w:t>命令的使用格式如下：</w:t>
      </w:r>
    </w:p>
    <w:p w14:paraId="76DDB8A6" w14:textId="77777777" w:rsidR="003A721D" w:rsidRPr="007F7AA4" w:rsidRDefault="003A721D" w:rsidP="003A721D">
      <w:pPr>
        <w:rPr>
          <w:rFonts w:eastAsiaTheme="majorEastAsia" w:cs="Times New Roman"/>
        </w:rPr>
      </w:pPr>
      <w:r w:rsidRPr="007F7AA4">
        <w:rPr>
          <w:rFonts w:eastAsiaTheme="majorEastAsia" w:cs="Times New Roman"/>
        </w:rPr>
        <w:t>设置命令：设置</w:t>
      </w:r>
      <w:r w:rsidRPr="007F7AA4">
        <w:rPr>
          <w:rFonts w:eastAsiaTheme="majorEastAsia" w:cs="Times New Roman"/>
        </w:rPr>
        <w:t>+ECSQ</w:t>
      </w:r>
      <w:r w:rsidRPr="007F7AA4">
        <w:rPr>
          <w:rFonts w:eastAsiaTheme="majorEastAsia" w:cs="Times New Roman"/>
        </w:rPr>
        <w:t>主动上报结果码的使能状态。</w:t>
      </w:r>
    </w:p>
    <w:p w14:paraId="3301B0F1" w14:textId="77777777" w:rsidR="003A721D" w:rsidRPr="007F7AA4" w:rsidRDefault="003A721D" w:rsidP="003A721D">
      <w:pPr>
        <w:rPr>
          <w:rFonts w:eastAsiaTheme="majorEastAsia" w:cs="Times New Roman"/>
        </w:rPr>
      </w:pPr>
      <w:r w:rsidRPr="007F7AA4">
        <w:rPr>
          <w:rFonts w:eastAsiaTheme="majorEastAsia" w:cs="Times New Roman"/>
        </w:rPr>
        <w:t>设置命令的格式：</w:t>
      </w:r>
    </w:p>
    <w:p w14:paraId="62EDD21C" w14:textId="77777777" w:rsidR="003A721D" w:rsidRPr="007F7AA4" w:rsidRDefault="003A721D" w:rsidP="003A721D">
      <w:pPr>
        <w:rPr>
          <w:rFonts w:eastAsiaTheme="majorEastAsia" w:cs="Times New Roman"/>
        </w:rPr>
      </w:pPr>
      <w:r w:rsidRPr="007F7AA4">
        <w:rPr>
          <w:rFonts w:eastAsiaTheme="majorEastAsia" w:cs="Times New Roman"/>
        </w:rPr>
        <w:t>+ECSQ= &lt;flag&gt;[,&lt;number of RSRP threshold&gt;, &lt;RSRP threshold1&gt;[,…, &lt;RSRPthresholdn&gt;]]</w:t>
      </w:r>
    </w:p>
    <w:p w14:paraId="58A25DBA" w14:textId="77777777" w:rsidR="003A721D" w:rsidRPr="007F7AA4" w:rsidRDefault="003A721D" w:rsidP="003A721D">
      <w:pPr>
        <w:rPr>
          <w:rFonts w:eastAsiaTheme="majorEastAsia" w:cs="Times New Roman"/>
        </w:rPr>
      </w:pPr>
    </w:p>
    <w:p w14:paraId="67F29570" w14:textId="77777777" w:rsidR="003A721D" w:rsidRPr="007F7AA4" w:rsidRDefault="003A721D" w:rsidP="003A721D">
      <w:pPr>
        <w:rPr>
          <w:rFonts w:eastAsiaTheme="majorEastAsia" w:cs="Times New Roman"/>
        </w:rPr>
      </w:pPr>
      <w:r w:rsidRPr="007F7AA4">
        <w:rPr>
          <w:rFonts w:eastAsiaTheme="majorEastAsia" w:cs="Times New Roman"/>
        </w:rPr>
        <w:t>主动上报的两种格式：</w:t>
      </w:r>
    </w:p>
    <w:p w14:paraId="605BE6F7" w14:textId="77777777" w:rsidR="003A721D" w:rsidRPr="007F7AA4" w:rsidRDefault="003A721D" w:rsidP="003A721D">
      <w:pPr>
        <w:rPr>
          <w:rFonts w:eastAsiaTheme="majorEastAsia" w:cs="Times New Roman"/>
        </w:rPr>
      </w:pPr>
      <w:r w:rsidRPr="007F7AA4">
        <w:rPr>
          <w:rFonts w:eastAsiaTheme="majorEastAsia" w:cs="Times New Roman"/>
        </w:rPr>
        <w:lastRenderedPageBreak/>
        <w:t>GSM/UMTS/LTE/C2K</w:t>
      </w:r>
    </w:p>
    <w:p w14:paraId="40B8868B" w14:textId="12508E62" w:rsidR="003A721D" w:rsidRPr="007F7AA4" w:rsidRDefault="003A721D" w:rsidP="003A721D">
      <w:pPr>
        <w:rPr>
          <w:rFonts w:eastAsiaTheme="majorEastAsia" w:cs="Times New Roman"/>
        </w:rPr>
      </w:pPr>
      <w:r w:rsidRPr="007F7AA4">
        <w:rPr>
          <w:rFonts w:eastAsiaTheme="majorEastAsia" w:cs="Times New Roman"/>
        </w:rPr>
        <w:t>+ECSQ:&lt;sig1&gt;,&lt;sig2&gt;,&lt;rssi_in_qdbm&gt;,&lt;rscp_in_qdbm&gt;,&lt;ecn0_in_qdbm&gt;,&lt;rsrq_in_qdb&gt;,&lt;rsrp_in_qdbm&gt; ,&lt;eAct&gt;[,&lt;sig3&gt;[,&lt;serv_band&gt;]]</w:t>
      </w:r>
    </w:p>
    <w:p w14:paraId="3772F854" w14:textId="4365B393" w:rsidR="00DC6B88" w:rsidRPr="007F7AA4" w:rsidRDefault="00DC6B88" w:rsidP="003A721D">
      <w:pPr>
        <w:rPr>
          <w:rFonts w:eastAsiaTheme="majorEastAsia" w:cs="Times New Roman"/>
        </w:rPr>
      </w:pPr>
    </w:p>
    <w:p w14:paraId="2FA6F56E" w14:textId="5B7E1C90" w:rsidR="00DC6B88" w:rsidRPr="007F7AA4" w:rsidRDefault="00DC6B88" w:rsidP="003A721D">
      <w:pPr>
        <w:rPr>
          <w:rFonts w:eastAsiaTheme="majorEastAsia" w:cs="Times New Roman"/>
        </w:rPr>
      </w:pPr>
      <w:r w:rsidRPr="007F7AA4">
        <w:rPr>
          <w:rFonts w:eastAsiaTheme="majorEastAsia" w:cs="Times New Roman"/>
        </w:rPr>
        <w:t>&lt;sig1&gt;</w:t>
      </w:r>
      <w:r w:rsidRPr="007F7AA4">
        <w:rPr>
          <w:rFonts w:eastAsiaTheme="majorEastAsia" w:cs="Times New Roman"/>
        </w:rPr>
        <w:t>：类似于</w:t>
      </w:r>
      <w:r w:rsidRPr="007F7AA4">
        <w:rPr>
          <w:rFonts w:eastAsiaTheme="majorEastAsia" w:cs="Times New Roman"/>
        </w:rPr>
        <w:t>CESQ</w:t>
      </w:r>
      <w:r w:rsidRPr="007F7AA4">
        <w:rPr>
          <w:rFonts w:eastAsiaTheme="majorEastAsia" w:cs="Times New Roman"/>
        </w:rPr>
        <w:t>中的</w:t>
      </w:r>
      <w:r w:rsidRPr="007F7AA4">
        <w:rPr>
          <w:rFonts w:eastAsiaTheme="majorEastAsia" w:cs="Times New Roman"/>
        </w:rPr>
        <w:t>rsrp</w:t>
      </w:r>
      <w:r w:rsidRPr="007F7AA4">
        <w:rPr>
          <w:rFonts w:eastAsiaTheme="majorEastAsia" w:cs="Times New Roman"/>
        </w:rPr>
        <w:t>，驻留在</w:t>
      </w:r>
      <w:r w:rsidRPr="007F7AA4">
        <w:rPr>
          <w:rFonts w:eastAsiaTheme="majorEastAsia" w:cs="Times New Roman"/>
        </w:rPr>
        <w:t>C2K</w:t>
      </w:r>
      <w:r w:rsidRPr="007F7AA4">
        <w:rPr>
          <w:rFonts w:eastAsiaTheme="majorEastAsia" w:cs="Times New Roman"/>
        </w:rPr>
        <w:t>则为</w:t>
      </w:r>
      <w:r w:rsidRPr="007F7AA4">
        <w:rPr>
          <w:rFonts w:eastAsiaTheme="majorEastAsia" w:cs="Times New Roman"/>
        </w:rPr>
        <w:t>RSSI</w:t>
      </w:r>
      <w:r w:rsidRPr="007F7AA4">
        <w:rPr>
          <w:rFonts w:eastAsiaTheme="majorEastAsia" w:cs="Times New Roman"/>
        </w:rPr>
        <w:t>。</w:t>
      </w:r>
    </w:p>
    <w:p w14:paraId="101AA70B" w14:textId="2C8040D7" w:rsidR="00DC6B88" w:rsidRPr="007F7AA4" w:rsidRDefault="00DC6B88" w:rsidP="003A721D">
      <w:pPr>
        <w:rPr>
          <w:rFonts w:eastAsiaTheme="majorEastAsia" w:cs="Times New Roman"/>
        </w:rPr>
      </w:pPr>
      <w:r w:rsidRPr="007F7AA4">
        <w:rPr>
          <w:rFonts w:eastAsiaTheme="majorEastAsia" w:cs="Times New Roman"/>
        </w:rPr>
        <w:t>&lt;sig2&gt;</w:t>
      </w:r>
      <w:r w:rsidRPr="007F7AA4">
        <w:rPr>
          <w:rFonts w:eastAsiaTheme="majorEastAsia" w:cs="Times New Roman"/>
        </w:rPr>
        <w:t>：类似于</w:t>
      </w:r>
      <w:r w:rsidRPr="007F7AA4">
        <w:rPr>
          <w:rFonts w:eastAsiaTheme="majorEastAsia" w:cs="Times New Roman"/>
        </w:rPr>
        <w:t>CESQ</w:t>
      </w:r>
      <w:r w:rsidRPr="007F7AA4">
        <w:rPr>
          <w:rFonts w:eastAsiaTheme="majorEastAsia" w:cs="Times New Roman"/>
        </w:rPr>
        <w:t>中的</w:t>
      </w:r>
      <w:r w:rsidRPr="007F7AA4">
        <w:rPr>
          <w:rFonts w:eastAsiaTheme="majorEastAsia" w:cs="Times New Roman"/>
        </w:rPr>
        <w:t>ber</w:t>
      </w:r>
      <w:r w:rsidRPr="007F7AA4">
        <w:rPr>
          <w:rFonts w:eastAsiaTheme="majorEastAsia" w:cs="Times New Roman"/>
        </w:rPr>
        <w:t>，</w:t>
      </w:r>
      <w:r w:rsidRPr="007F7AA4">
        <w:rPr>
          <w:rFonts w:eastAsiaTheme="majorEastAsia" w:cs="Times New Roman"/>
        </w:rPr>
        <w:t>ecn0</w:t>
      </w:r>
    </w:p>
    <w:p w14:paraId="020E6328" w14:textId="77777777" w:rsidR="003A721D" w:rsidRPr="007F7AA4" w:rsidRDefault="003A721D" w:rsidP="003A721D">
      <w:pPr>
        <w:rPr>
          <w:rFonts w:eastAsiaTheme="majorEastAsia" w:cs="Times New Roman"/>
        </w:rPr>
      </w:pPr>
    </w:p>
    <w:p w14:paraId="7CFEB524" w14:textId="77777777" w:rsidR="003A721D" w:rsidRPr="007F7AA4" w:rsidRDefault="003A721D" w:rsidP="003A721D">
      <w:pPr>
        <w:rPr>
          <w:rFonts w:eastAsiaTheme="majorEastAsia" w:cs="Times New Roman"/>
        </w:rPr>
      </w:pPr>
      <w:r w:rsidRPr="007F7AA4">
        <w:rPr>
          <w:rFonts w:eastAsiaTheme="majorEastAsia" w:cs="Times New Roman"/>
        </w:rPr>
        <w:t>NR</w:t>
      </w:r>
    </w:p>
    <w:p w14:paraId="52782E73" w14:textId="77777777" w:rsidR="003A721D" w:rsidRPr="007F7AA4" w:rsidRDefault="003A721D" w:rsidP="003A721D">
      <w:pPr>
        <w:rPr>
          <w:rFonts w:eastAsiaTheme="majorEastAsia" w:cs="Times New Roman"/>
        </w:rPr>
      </w:pPr>
      <w:r w:rsidRPr="007F7AA4">
        <w:rPr>
          <w:rFonts w:eastAsiaTheme="majorEastAsia" w:cs="Times New Roman"/>
        </w:rPr>
        <w:t>&lt;sig1&gt;,&lt;sig2&gt;,&lt;rssi_in_qdbm&gt;,&lt;rscp_in_qdbm&gt;,&lt;ecn0_in_qdbm&gt;,&lt;ssRsrq_in_qdb&gt;,&lt;ssRsrp_in_qdbm&gt; ,&lt;eAct&gt;,&lt;ssSinr_in_qdb&gt;[,&lt;csiRsrq_in_qdb&gt;,&lt;csiRsrp_in_qdbm&gt;,&lt;csiSin</w:t>
      </w:r>
      <w:r w:rsidR="00F06064" w:rsidRPr="007F7AA4">
        <w:rPr>
          <w:rFonts w:eastAsiaTheme="majorEastAsia" w:cs="Times New Roman"/>
        </w:rPr>
        <w:t>r_in_qdb&gt;]</w:t>
      </w:r>
    </w:p>
    <w:p w14:paraId="679AD2CF" w14:textId="77777777" w:rsidR="003A721D" w:rsidRPr="007F7AA4" w:rsidRDefault="003A721D" w:rsidP="003A721D">
      <w:pPr>
        <w:rPr>
          <w:rFonts w:eastAsiaTheme="majorEastAsia" w:cs="Times New Roman"/>
        </w:rPr>
      </w:pPr>
      <w:r w:rsidRPr="007F7AA4">
        <w:rPr>
          <w:rFonts w:eastAsiaTheme="majorEastAsia" w:cs="Times New Roman"/>
        </w:rPr>
        <w:t>两种上报格式，根据当前驻留的</w:t>
      </w:r>
      <w:r w:rsidRPr="007F7AA4">
        <w:rPr>
          <w:rFonts w:eastAsiaTheme="majorEastAsia" w:cs="Times New Roman"/>
        </w:rPr>
        <w:t>RAT</w:t>
      </w:r>
      <w:r w:rsidRPr="007F7AA4">
        <w:rPr>
          <w:rFonts w:eastAsiaTheme="majorEastAsia" w:cs="Times New Roman"/>
        </w:rPr>
        <w:t>确定。</w:t>
      </w:r>
    </w:p>
    <w:p w14:paraId="399631A8" w14:textId="77777777" w:rsidR="003A721D" w:rsidRPr="007F7AA4" w:rsidRDefault="003A721D" w:rsidP="003A721D">
      <w:pPr>
        <w:rPr>
          <w:rFonts w:eastAsiaTheme="majorEastAsia" w:cs="Times New Roman"/>
        </w:rPr>
      </w:pPr>
      <w:r w:rsidRPr="007F7AA4">
        <w:rPr>
          <w:rFonts w:eastAsiaTheme="majorEastAsia" w:cs="Times New Roman"/>
        </w:rPr>
        <w:t>sig1</w:t>
      </w:r>
      <w:r w:rsidRPr="007F7AA4">
        <w:rPr>
          <w:rFonts w:eastAsiaTheme="majorEastAsia" w:cs="Times New Roman"/>
        </w:rPr>
        <w:t>和</w:t>
      </w:r>
      <w:r w:rsidRPr="007F7AA4">
        <w:rPr>
          <w:rFonts w:eastAsiaTheme="majorEastAsia" w:cs="Times New Roman"/>
        </w:rPr>
        <w:t>sig2</w:t>
      </w:r>
      <w:r w:rsidRPr="007F7AA4">
        <w:rPr>
          <w:rFonts w:eastAsiaTheme="majorEastAsia" w:cs="Times New Roman"/>
        </w:rPr>
        <w:t>参数意义：</w:t>
      </w:r>
    </w:p>
    <w:p w14:paraId="51FBC76E" w14:textId="77777777" w:rsidR="003A721D" w:rsidRPr="007F7AA4" w:rsidRDefault="003A721D" w:rsidP="003A721D">
      <w:pPr>
        <w:rPr>
          <w:rFonts w:eastAsiaTheme="majorEastAsia" w:cs="Times New Roman"/>
        </w:rPr>
      </w:pPr>
    </w:p>
    <w:p w14:paraId="431EB927" w14:textId="77777777" w:rsidR="003A721D" w:rsidRPr="007F7AA4" w:rsidRDefault="003A721D" w:rsidP="003A721D">
      <w:pPr>
        <w:rPr>
          <w:rFonts w:eastAsiaTheme="majorEastAsia" w:cs="Times New Roman"/>
        </w:rPr>
      </w:pPr>
      <w:r w:rsidRPr="007F7AA4">
        <w:rPr>
          <w:rFonts w:eastAsiaTheme="majorEastAsia" w:cs="Times New Roman"/>
        </w:rPr>
        <w:t>&lt;rsrq_in_qdb&gt;,&lt;rsrp_in_qdbm&gt;</w:t>
      </w:r>
      <w:r w:rsidRPr="007F7AA4">
        <w:rPr>
          <w:rFonts w:eastAsiaTheme="majorEastAsia" w:cs="Times New Roman"/>
        </w:rPr>
        <w:t>此值需要除以</w:t>
      </w:r>
      <w:r w:rsidRPr="007F7AA4">
        <w:rPr>
          <w:rFonts w:eastAsiaTheme="majorEastAsia" w:cs="Times New Roman"/>
        </w:rPr>
        <w:t>4</w:t>
      </w:r>
      <w:r w:rsidRPr="007F7AA4">
        <w:rPr>
          <w:rFonts w:eastAsiaTheme="majorEastAsia" w:cs="Times New Roman"/>
        </w:rPr>
        <w:t>，取负值得到实际的</w:t>
      </w:r>
      <w:r w:rsidRPr="007F7AA4">
        <w:rPr>
          <w:rFonts w:eastAsiaTheme="majorEastAsia" w:cs="Times New Roman"/>
        </w:rPr>
        <w:t>RSRQ</w:t>
      </w:r>
      <w:r w:rsidRPr="007F7AA4">
        <w:rPr>
          <w:rFonts w:eastAsiaTheme="majorEastAsia" w:cs="Times New Roman"/>
        </w:rPr>
        <w:t>和</w:t>
      </w:r>
      <w:r w:rsidRPr="007F7AA4">
        <w:rPr>
          <w:rFonts w:eastAsiaTheme="majorEastAsia" w:cs="Times New Roman"/>
        </w:rPr>
        <w:t>RSRP</w:t>
      </w:r>
      <w:r w:rsidRPr="007F7AA4">
        <w:rPr>
          <w:rFonts w:eastAsiaTheme="majorEastAsia" w:cs="Times New Roman"/>
        </w:rPr>
        <w:t>。</w:t>
      </w:r>
    </w:p>
    <w:p w14:paraId="0CB1E01E" w14:textId="77777777" w:rsidR="00FE4980" w:rsidRPr="007F7AA4" w:rsidRDefault="00FE4980" w:rsidP="003A721D">
      <w:pPr>
        <w:rPr>
          <w:rFonts w:eastAsiaTheme="majorEastAsia" w:cs="Times New Roman"/>
        </w:rPr>
      </w:pPr>
    </w:p>
    <w:p w14:paraId="1EEF954C" w14:textId="77777777" w:rsidR="00FE4980" w:rsidRPr="007F7AA4" w:rsidRDefault="002273D7" w:rsidP="002273D7">
      <w:pPr>
        <w:pStyle w:val="3"/>
        <w:spacing w:before="156" w:after="156"/>
        <w:rPr>
          <w:rFonts w:eastAsiaTheme="majorEastAsia" w:cs="Times New Roman"/>
        </w:rPr>
      </w:pPr>
      <w:bookmarkStart w:id="311" w:name="_Toc87714856"/>
      <w:r w:rsidRPr="007F7AA4">
        <w:rPr>
          <w:rFonts w:eastAsiaTheme="majorEastAsia" w:cs="Times New Roman"/>
        </w:rPr>
        <w:t>AT+EFUN</w:t>
      </w:r>
      <w:r w:rsidR="004F3444" w:rsidRPr="007F7AA4">
        <w:rPr>
          <w:rFonts w:eastAsiaTheme="majorEastAsia" w:cs="Times New Roman"/>
        </w:rPr>
        <w:t xml:space="preserve"> </w:t>
      </w:r>
      <w:r w:rsidR="004F3444" w:rsidRPr="007F7AA4">
        <w:rPr>
          <w:rFonts w:eastAsiaTheme="majorEastAsia" w:cs="Times New Roman"/>
        </w:rPr>
        <w:t>双卡</w:t>
      </w:r>
      <w:r w:rsidR="004F3444" w:rsidRPr="007F7AA4">
        <w:rPr>
          <w:rFonts w:eastAsiaTheme="majorEastAsia" w:cs="Times New Roman"/>
        </w:rPr>
        <w:t>RadioON/OFF</w:t>
      </w:r>
      <w:r w:rsidR="004F3444" w:rsidRPr="007F7AA4">
        <w:rPr>
          <w:rFonts w:eastAsiaTheme="majorEastAsia" w:cs="Times New Roman"/>
        </w:rPr>
        <w:t>设置</w:t>
      </w:r>
      <w:bookmarkEnd w:id="311"/>
    </w:p>
    <w:p w14:paraId="683F5980" w14:textId="77777777" w:rsidR="00120457" w:rsidRPr="007F7AA4" w:rsidRDefault="00120457" w:rsidP="00120457">
      <w:pPr>
        <w:pStyle w:val="4"/>
        <w:spacing w:before="156" w:after="156"/>
        <w:rPr>
          <w:rFonts w:cs="Times New Roman"/>
        </w:rPr>
      </w:pPr>
      <w:r w:rsidRPr="007F7AA4">
        <w:rPr>
          <w:rFonts w:cs="Times New Roman"/>
        </w:rPr>
        <w:t>Description</w:t>
      </w:r>
    </w:p>
    <w:p w14:paraId="61597BFC" w14:textId="77777777" w:rsidR="002273D7" w:rsidRPr="007F7AA4" w:rsidRDefault="002273D7" w:rsidP="002273D7">
      <w:pPr>
        <w:rPr>
          <w:rFonts w:eastAsiaTheme="majorEastAsia" w:cs="Times New Roman"/>
        </w:rPr>
      </w:pPr>
      <w:r w:rsidRPr="007F7AA4">
        <w:rPr>
          <w:rFonts w:eastAsiaTheme="majorEastAsia" w:cs="Times New Roman"/>
        </w:rPr>
        <w:t>此命令用于设置多</w:t>
      </w:r>
      <w:r w:rsidRPr="007F7AA4">
        <w:rPr>
          <w:rFonts w:eastAsiaTheme="majorEastAsia" w:cs="Times New Roman"/>
        </w:rPr>
        <w:t>SIM</w:t>
      </w:r>
      <w:r w:rsidRPr="007F7AA4">
        <w:rPr>
          <w:rFonts w:eastAsiaTheme="majorEastAsia" w:cs="Times New Roman"/>
        </w:rPr>
        <w:t>卡的工作模式。</w:t>
      </w:r>
    </w:p>
    <w:p w14:paraId="40F64F62" w14:textId="77777777" w:rsidR="002273D7" w:rsidRPr="007F7AA4" w:rsidRDefault="002273D7" w:rsidP="002273D7">
      <w:pPr>
        <w:pStyle w:val="4"/>
        <w:spacing w:before="156" w:after="156"/>
        <w:rPr>
          <w:rFonts w:cs="Times New Roman"/>
        </w:rPr>
      </w:pPr>
      <w:r w:rsidRPr="007F7AA4">
        <w:rPr>
          <w:rFonts w:cs="Times New Roman"/>
        </w:rPr>
        <w:t>Format</w:t>
      </w:r>
    </w:p>
    <w:p w14:paraId="44503E77" w14:textId="77777777" w:rsidR="002273D7" w:rsidRPr="007F7AA4" w:rsidRDefault="002273D7" w:rsidP="002273D7">
      <w:pPr>
        <w:rPr>
          <w:rFonts w:eastAsiaTheme="majorEastAsia" w:cs="Times New Roman"/>
        </w:rPr>
      </w:pPr>
      <w:r w:rsidRPr="007F7AA4">
        <w:rPr>
          <w:rFonts w:eastAsiaTheme="majorEastAsia" w:cs="Times New Roman"/>
        </w:rPr>
        <w:t>设置命令：</w:t>
      </w:r>
    </w:p>
    <w:tbl>
      <w:tblPr>
        <w:tblStyle w:val="a7"/>
        <w:tblW w:w="0" w:type="auto"/>
        <w:tblLook w:val="04A0" w:firstRow="1" w:lastRow="0" w:firstColumn="1" w:lastColumn="0" w:noHBand="0" w:noVBand="1"/>
      </w:tblPr>
      <w:tblGrid>
        <w:gridCol w:w="4361"/>
        <w:gridCol w:w="5386"/>
        <w:gridCol w:w="3707"/>
      </w:tblGrid>
      <w:tr w:rsidR="00120457" w:rsidRPr="007F7AA4" w14:paraId="3FBDD4EA" w14:textId="77777777" w:rsidTr="00BE0F7E">
        <w:tc>
          <w:tcPr>
            <w:tcW w:w="4361" w:type="dxa"/>
          </w:tcPr>
          <w:p w14:paraId="5579293B" w14:textId="77777777" w:rsidR="00120457" w:rsidRPr="007F7AA4" w:rsidRDefault="00120457" w:rsidP="00BE0F7E">
            <w:pPr>
              <w:rPr>
                <w:rFonts w:eastAsiaTheme="majorEastAsia" w:cs="Times New Roman"/>
              </w:rPr>
            </w:pPr>
            <w:r w:rsidRPr="007F7AA4">
              <w:rPr>
                <w:rFonts w:eastAsiaTheme="majorEastAsia" w:cs="Times New Roman"/>
              </w:rPr>
              <w:t>Command</w:t>
            </w:r>
          </w:p>
        </w:tc>
        <w:tc>
          <w:tcPr>
            <w:tcW w:w="5386" w:type="dxa"/>
          </w:tcPr>
          <w:p w14:paraId="242F99A5" w14:textId="77777777" w:rsidR="00120457" w:rsidRPr="007F7AA4" w:rsidRDefault="00120457" w:rsidP="00BE0F7E">
            <w:pPr>
              <w:rPr>
                <w:rFonts w:eastAsiaTheme="majorEastAsia" w:cs="Times New Roman"/>
              </w:rPr>
            </w:pPr>
            <w:r w:rsidRPr="007F7AA4">
              <w:rPr>
                <w:rFonts w:eastAsiaTheme="majorEastAsia" w:cs="Times New Roman"/>
              </w:rPr>
              <w:t>Possible Response(s)</w:t>
            </w:r>
          </w:p>
        </w:tc>
        <w:tc>
          <w:tcPr>
            <w:tcW w:w="3707" w:type="dxa"/>
          </w:tcPr>
          <w:p w14:paraId="51262748" w14:textId="77777777" w:rsidR="00120457" w:rsidRPr="007F7AA4" w:rsidRDefault="00120457" w:rsidP="00BE0F7E">
            <w:pPr>
              <w:rPr>
                <w:rFonts w:eastAsiaTheme="majorEastAsia" w:cs="Times New Roman"/>
              </w:rPr>
            </w:pPr>
            <w:r w:rsidRPr="007F7AA4">
              <w:rPr>
                <w:rFonts w:eastAsiaTheme="majorEastAsia" w:cs="Times New Roman"/>
              </w:rPr>
              <w:t>作用</w:t>
            </w:r>
          </w:p>
        </w:tc>
      </w:tr>
      <w:tr w:rsidR="00120457" w:rsidRPr="007F7AA4" w14:paraId="5B955C1B" w14:textId="77777777" w:rsidTr="00BE0F7E">
        <w:tc>
          <w:tcPr>
            <w:tcW w:w="4361" w:type="dxa"/>
          </w:tcPr>
          <w:p w14:paraId="709DF417" w14:textId="77777777" w:rsidR="00120457" w:rsidRPr="007F7AA4" w:rsidRDefault="00120457" w:rsidP="00BE0F7E">
            <w:pPr>
              <w:rPr>
                <w:rFonts w:eastAsiaTheme="majorEastAsia" w:cs="Times New Roman"/>
              </w:rPr>
            </w:pPr>
            <w:r w:rsidRPr="007F7AA4">
              <w:rPr>
                <w:rFonts w:eastAsiaTheme="majorEastAsia" w:cs="Times New Roman"/>
              </w:rPr>
              <w:t>+EFUN=&lt;efun_state&gt;[,&lt;cause&gt;]</w:t>
            </w:r>
          </w:p>
        </w:tc>
        <w:tc>
          <w:tcPr>
            <w:tcW w:w="5386" w:type="dxa"/>
          </w:tcPr>
          <w:p w14:paraId="76AA0373" w14:textId="77777777" w:rsidR="00120457" w:rsidRPr="007F7AA4" w:rsidRDefault="00933A26" w:rsidP="00BE0F7E">
            <w:pPr>
              <w:rPr>
                <w:rFonts w:eastAsiaTheme="majorEastAsia" w:cs="Times New Roman"/>
              </w:rPr>
            </w:pPr>
            <w:r w:rsidRPr="007F7AA4">
              <w:rPr>
                <w:rFonts w:eastAsiaTheme="majorEastAsia" w:cs="Times New Roman"/>
              </w:rPr>
              <w:t>OK/ERROR</w:t>
            </w:r>
          </w:p>
        </w:tc>
        <w:tc>
          <w:tcPr>
            <w:tcW w:w="3707" w:type="dxa"/>
          </w:tcPr>
          <w:p w14:paraId="73533E99" w14:textId="77777777" w:rsidR="00120457" w:rsidRPr="007F7AA4" w:rsidRDefault="00933A26" w:rsidP="00933A26">
            <w:pPr>
              <w:rPr>
                <w:rFonts w:eastAsiaTheme="majorEastAsia" w:cs="Times New Roman"/>
              </w:rPr>
            </w:pPr>
            <w:r w:rsidRPr="007F7AA4">
              <w:rPr>
                <w:rFonts w:eastAsiaTheme="majorEastAsia" w:cs="Times New Roman"/>
              </w:rPr>
              <w:t>用于设置多卡的工作状态，飞行</w:t>
            </w:r>
            <w:r w:rsidRPr="007F7AA4">
              <w:rPr>
                <w:rFonts w:eastAsiaTheme="majorEastAsia" w:cs="Times New Roman"/>
              </w:rPr>
              <w:t>/</w:t>
            </w:r>
            <w:r w:rsidRPr="007F7AA4">
              <w:rPr>
                <w:rFonts w:eastAsiaTheme="majorEastAsia" w:cs="Times New Roman"/>
              </w:rPr>
              <w:t>在线</w:t>
            </w:r>
            <w:r w:rsidR="00120457" w:rsidRPr="007F7AA4">
              <w:rPr>
                <w:rFonts w:eastAsiaTheme="majorEastAsia" w:cs="Times New Roman"/>
              </w:rPr>
              <w:t>。</w:t>
            </w:r>
          </w:p>
        </w:tc>
      </w:tr>
      <w:tr w:rsidR="00120457" w:rsidRPr="007F7AA4" w14:paraId="4BC40305" w14:textId="77777777" w:rsidTr="00BE0F7E">
        <w:tc>
          <w:tcPr>
            <w:tcW w:w="4361" w:type="dxa"/>
          </w:tcPr>
          <w:p w14:paraId="0BFB60A3" w14:textId="77777777" w:rsidR="00120457" w:rsidRPr="007F7AA4" w:rsidRDefault="00120457" w:rsidP="009321C7">
            <w:pPr>
              <w:rPr>
                <w:rFonts w:eastAsiaTheme="majorEastAsia" w:cs="Times New Roman"/>
              </w:rPr>
            </w:pPr>
            <w:r w:rsidRPr="007F7AA4">
              <w:rPr>
                <w:rFonts w:eastAsiaTheme="majorEastAsia" w:cs="Times New Roman"/>
              </w:rPr>
              <w:t>+</w:t>
            </w:r>
            <w:r w:rsidR="009321C7" w:rsidRPr="007F7AA4">
              <w:rPr>
                <w:rFonts w:eastAsiaTheme="majorEastAsia" w:cs="Times New Roman"/>
              </w:rPr>
              <w:t>EFUN?</w:t>
            </w:r>
          </w:p>
        </w:tc>
        <w:tc>
          <w:tcPr>
            <w:tcW w:w="5386" w:type="dxa"/>
          </w:tcPr>
          <w:p w14:paraId="45B7051D" w14:textId="77777777" w:rsidR="00120457" w:rsidRPr="007F7AA4" w:rsidRDefault="009321C7" w:rsidP="00BE0F7E">
            <w:pPr>
              <w:rPr>
                <w:rFonts w:eastAsiaTheme="majorEastAsia" w:cs="Times New Roman"/>
              </w:rPr>
            </w:pPr>
            <w:r w:rsidRPr="007F7AA4">
              <w:rPr>
                <w:rFonts w:eastAsiaTheme="majorEastAsia" w:cs="Times New Roman"/>
              </w:rPr>
              <w:t>+EFUN:&lt;efun_state&gt;</w:t>
            </w:r>
          </w:p>
          <w:p w14:paraId="194BF058" w14:textId="77777777" w:rsidR="009321C7" w:rsidRPr="007F7AA4" w:rsidRDefault="009321C7" w:rsidP="00BE0F7E">
            <w:pPr>
              <w:rPr>
                <w:rFonts w:eastAsiaTheme="majorEastAsia" w:cs="Times New Roman"/>
              </w:rPr>
            </w:pPr>
            <w:r w:rsidRPr="007F7AA4">
              <w:rPr>
                <w:rFonts w:eastAsiaTheme="majorEastAsia" w:cs="Times New Roman"/>
              </w:rPr>
              <w:t>OK</w:t>
            </w:r>
          </w:p>
        </w:tc>
        <w:tc>
          <w:tcPr>
            <w:tcW w:w="3707" w:type="dxa"/>
          </w:tcPr>
          <w:p w14:paraId="11502C66" w14:textId="77777777" w:rsidR="00120457" w:rsidRPr="007F7AA4" w:rsidRDefault="009321C7" w:rsidP="009321C7">
            <w:pPr>
              <w:rPr>
                <w:rFonts w:eastAsiaTheme="majorEastAsia" w:cs="Times New Roman"/>
              </w:rPr>
            </w:pPr>
            <w:r w:rsidRPr="007F7AA4">
              <w:rPr>
                <w:rFonts w:eastAsiaTheme="majorEastAsia" w:cs="Times New Roman"/>
              </w:rPr>
              <w:t>用于查询当前的多卡工作状态</w:t>
            </w:r>
          </w:p>
        </w:tc>
      </w:tr>
    </w:tbl>
    <w:p w14:paraId="39B4B8F9" w14:textId="77777777" w:rsidR="00120457" w:rsidRPr="007F7AA4" w:rsidRDefault="00107BBA" w:rsidP="00107BBA">
      <w:pPr>
        <w:pStyle w:val="4"/>
        <w:spacing w:before="156" w:after="156"/>
        <w:rPr>
          <w:rFonts w:cs="Times New Roman"/>
        </w:rPr>
      </w:pPr>
      <w:r w:rsidRPr="007F7AA4">
        <w:rPr>
          <w:rFonts w:cs="Times New Roman"/>
        </w:rPr>
        <w:t>Field</w:t>
      </w:r>
    </w:p>
    <w:p w14:paraId="65290059" w14:textId="77777777" w:rsidR="00107BBA" w:rsidRPr="007F7AA4" w:rsidRDefault="00107BBA" w:rsidP="00107BBA">
      <w:pPr>
        <w:rPr>
          <w:rFonts w:eastAsiaTheme="majorEastAsia" w:cs="Times New Roman"/>
        </w:rPr>
      </w:pPr>
      <w:r w:rsidRPr="007F7AA4">
        <w:rPr>
          <w:rFonts w:eastAsiaTheme="majorEastAsia" w:cs="Times New Roman"/>
        </w:rPr>
        <w:t>efun_state</w:t>
      </w:r>
      <w:r w:rsidRPr="007F7AA4">
        <w:rPr>
          <w:rFonts w:eastAsiaTheme="majorEastAsia" w:cs="Times New Roman"/>
        </w:rPr>
        <w:t>：每个</w:t>
      </w:r>
      <w:r w:rsidRPr="007F7AA4">
        <w:rPr>
          <w:rFonts w:eastAsiaTheme="majorEastAsia" w:cs="Times New Roman"/>
        </w:rPr>
        <w:t>bit</w:t>
      </w:r>
      <w:r w:rsidRPr="007F7AA4">
        <w:rPr>
          <w:rFonts w:eastAsiaTheme="majorEastAsia" w:cs="Times New Roman"/>
        </w:rPr>
        <w:t>代表一个对应的</w:t>
      </w:r>
      <w:r w:rsidRPr="007F7AA4">
        <w:rPr>
          <w:rFonts w:eastAsiaTheme="majorEastAsia" w:cs="Times New Roman"/>
        </w:rPr>
        <w:t>SIM</w:t>
      </w:r>
      <w:r w:rsidRPr="007F7AA4">
        <w:rPr>
          <w:rFonts w:eastAsiaTheme="majorEastAsia" w:cs="Times New Roman"/>
        </w:rPr>
        <w:t>卡的无线状态。</w:t>
      </w:r>
    </w:p>
    <w:p w14:paraId="70FF32A4" w14:textId="77777777" w:rsidR="00107BBA" w:rsidRPr="007F7AA4" w:rsidRDefault="00107BBA" w:rsidP="00107BBA">
      <w:pPr>
        <w:rPr>
          <w:rFonts w:eastAsiaTheme="majorEastAsia" w:cs="Times New Roman"/>
        </w:rPr>
      </w:pPr>
      <w:r w:rsidRPr="007F7AA4">
        <w:rPr>
          <w:rFonts w:eastAsiaTheme="majorEastAsia" w:cs="Times New Roman"/>
        </w:rPr>
        <w:t>如果</w:t>
      </w:r>
      <w:r w:rsidRPr="007F7AA4">
        <w:rPr>
          <w:rFonts w:eastAsiaTheme="majorEastAsia" w:cs="Times New Roman"/>
        </w:rPr>
        <w:t>bit</w:t>
      </w:r>
      <w:r w:rsidRPr="007F7AA4">
        <w:rPr>
          <w:rFonts w:eastAsiaTheme="majorEastAsia" w:cs="Times New Roman"/>
        </w:rPr>
        <w:t>值为</w:t>
      </w:r>
      <w:r w:rsidRPr="007F7AA4">
        <w:rPr>
          <w:rFonts w:eastAsiaTheme="majorEastAsia" w:cs="Times New Roman"/>
        </w:rPr>
        <w:t>1</w:t>
      </w:r>
      <w:r w:rsidRPr="007F7AA4">
        <w:rPr>
          <w:rFonts w:eastAsiaTheme="majorEastAsia" w:cs="Times New Roman"/>
        </w:rPr>
        <w:t>，则表示</w:t>
      </w:r>
      <w:r w:rsidRPr="007F7AA4">
        <w:rPr>
          <w:rFonts w:eastAsiaTheme="majorEastAsia" w:cs="Times New Roman"/>
        </w:rPr>
        <w:t>Radio ON</w:t>
      </w:r>
      <w:r w:rsidRPr="007F7AA4">
        <w:rPr>
          <w:rFonts w:eastAsiaTheme="majorEastAsia" w:cs="Times New Roman"/>
        </w:rPr>
        <w:t>，否则表示</w:t>
      </w:r>
      <w:r w:rsidRPr="007F7AA4">
        <w:rPr>
          <w:rFonts w:eastAsiaTheme="majorEastAsia" w:cs="Times New Roman"/>
        </w:rPr>
        <w:t>Radio OFF</w:t>
      </w:r>
      <w:r w:rsidRPr="007F7AA4">
        <w:rPr>
          <w:rFonts w:eastAsiaTheme="majorEastAsia" w:cs="Times New Roman"/>
        </w:rPr>
        <w:t>。</w:t>
      </w:r>
    </w:p>
    <w:p w14:paraId="0946B564" w14:textId="77777777" w:rsidR="00107BBA" w:rsidRPr="007F7AA4" w:rsidRDefault="00107BBA" w:rsidP="00107BBA">
      <w:pPr>
        <w:rPr>
          <w:rFonts w:eastAsiaTheme="majorEastAsia" w:cs="Times New Roman"/>
        </w:rPr>
      </w:pPr>
    </w:p>
    <w:p w14:paraId="78A981E2" w14:textId="77777777" w:rsidR="00107BBA" w:rsidRPr="007F7AA4" w:rsidRDefault="00107BBA" w:rsidP="00107BBA">
      <w:pPr>
        <w:rPr>
          <w:rFonts w:eastAsiaTheme="majorEastAsia" w:cs="Times New Roman"/>
        </w:rPr>
      </w:pPr>
      <w:r w:rsidRPr="007F7AA4">
        <w:rPr>
          <w:rFonts w:eastAsiaTheme="majorEastAsia" w:cs="Times New Roman"/>
        </w:rPr>
        <w:t>cause</w:t>
      </w:r>
      <w:r w:rsidRPr="007F7AA4">
        <w:rPr>
          <w:rFonts w:eastAsiaTheme="majorEastAsia" w:cs="Times New Roman"/>
        </w:rPr>
        <w:t>：表示</w:t>
      </w:r>
      <w:r w:rsidRPr="007F7AA4">
        <w:rPr>
          <w:rFonts w:eastAsiaTheme="majorEastAsia" w:cs="Times New Roman"/>
        </w:rPr>
        <w:t>RF off</w:t>
      </w:r>
      <w:r w:rsidRPr="007F7AA4">
        <w:rPr>
          <w:rFonts w:eastAsiaTheme="majorEastAsia" w:cs="Times New Roman"/>
        </w:rPr>
        <w:t>的原因值。此原因值将会传递给协议层。</w:t>
      </w:r>
    </w:p>
    <w:p w14:paraId="19E8C306" w14:textId="77777777" w:rsidR="00107BBA" w:rsidRPr="007F7AA4" w:rsidRDefault="00107BBA" w:rsidP="00107BBA">
      <w:pPr>
        <w:rPr>
          <w:rFonts w:eastAsiaTheme="majorEastAsia" w:cs="Times New Roman"/>
        </w:rPr>
      </w:pPr>
      <w:r w:rsidRPr="007F7AA4">
        <w:rPr>
          <w:rFonts w:eastAsiaTheme="majorEastAsia" w:cs="Times New Roman"/>
        </w:rPr>
        <w:t>0: unspecified (default value)</w:t>
      </w:r>
    </w:p>
    <w:p w14:paraId="118E83D7" w14:textId="77777777" w:rsidR="00107BBA" w:rsidRPr="007F7AA4" w:rsidRDefault="00107BBA" w:rsidP="00107BBA">
      <w:pPr>
        <w:rPr>
          <w:rFonts w:eastAsiaTheme="majorEastAsia" w:cs="Times New Roman"/>
        </w:rPr>
      </w:pPr>
      <w:r w:rsidRPr="007F7AA4">
        <w:rPr>
          <w:rFonts w:eastAsiaTheme="majorEastAsia" w:cs="Times New Roman"/>
        </w:rPr>
        <w:t>1: duplex mode change</w:t>
      </w:r>
    </w:p>
    <w:p w14:paraId="23648D99" w14:textId="77777777" w:rsidR="00107BBA" w:rsidRPr="007F7AA4" w:rsidRDefault="00107BBA" w:rsidP="00107BBA">
      <w:pPr>
        <w:rPr>
          <w:rFonts w:eastAsiaTheme="majorEastAsia" w:cs="Times New Roman"/>
        </w:rPr>
      </w:pPr>
      <w:r w:rsidRPr="007F7AA4">
        <w:rPr>
          <w:rFonts w:eastAsiaTheme="majorEastAsia" w:cs="Times New Roman"/>
        </w:rPr>
        <w:t>2: power off</w:t>
      </w:r>
    </w:p>
    <w:p w14:paraId="6398ECCA" w14:textId="77777777" w:rsidR="00107BBA" w:rsidRPr="007F7AA4" w:rsidRDefault="00107BBA" w:rsidP="00107BBA">
      <w:pPr>
        <w:rPr>
          <w:rFonts w:eastAsiaTheme="majorEastAsia" w:cs="Times New Roman"/>
        </w:rPr>
      </w:pPr>
      <w:r w:rsidRPr="007F7AA4">
        <w:rPr>
          <w:rFonts w:eastAsiaTheme="majorEastAsia" w:cs="Times New Roman"/>
        </w:rPr>
        <w:t>3: SIM switch</w:t>
      </w:r>
    </w:p>
    <w:p w14:paraId="7CC0E2C9" w14:textId="77777777" w:rsidR="00022F8E" w:rsidRPr="007F7AA4" w:rsidRDefault="00022F8E" w:rsidP="00022F8E">
      <w:pPr>
        <w:rPr>
          <w:rFonts w:eastAsiaTheme="majorEastAsia" w:cs="Times New Roman"/>
        </w:rPr>
      </w:pPr>
    </w:p>
    <w:p w14:paraId="0EC93E52" w14:textId="77777777" w:rsidR="00441A24" w:rsidRPr="007F7AA4" w:rsidRDefault="00441A24" w:rsidP="00022F8E">
      <w:pPr>
        <w:rPr>
          <w:rFonts w:eastAsiaTheme="majorEastAsia" w:cs="Times New Roman"/>
        </w:rPr>
      </w:pPr>
      <w:r w:rsidRPr="007F7AA4">
        <w:rPr>
          <w:rFonts w:eastAsiaTheme="majorEastAsia" w:cs="Times New Roman"/>
        </w:rPr>
        <w:t>示例：</w:t>
      </w:r>
    </w:p>
    <w:p w14:paraId="596888A9" w14:textId="77777777" w:rsidR="00441A24" w:rsidRPr="007F7AA4" w:rsidRDefault="00441A24" w:rsidP="00022F8E">
      <w:pPr>
        <w:rPr>
          <w:rFonts w:eastAsiaTheme="majorEastAsia" w:cs="Times New Roman"/>
        </w:rPr>
      </w:pPr>
      <w:r w:rsidRPr="007F7AA4">
        <w:rPr>
          <w:rFonts w:eastAsiaTheme="majorEastAsia" w:cs="Times New Roman"/>
        </w:rPr>
        <w:t>AT+EFUN=3  // bit0</w:t>
      </w:r>
      <w:r w:rsidRPr="007F7AA4">
        <w:rPr>
          <w:rFonts w:eastAsiaTheme="majorEastAsia" w:cs="Times New Roman"/>
        </w:rPr>
        <w:t>和</w:t>
      </w:r>
      <w:r w:rsidRPr="007F7AA4">
        <w:rPr>
          <w:rFonts w:eastAsiaTheme="majorEastAsia" w:cs="Times New Roman"/>
        </w:rPr>
        <w:t>bit1</w:t>
      </w:r>
      <w:r w:rsidRPr="007F7AA4">
        <w:rPr>
          <w:rFonts w:eastAsiaTheme="majorEastAsia" w:cs="Times New Roman"/>
        </w:rPr>
        <w:t>都设置为</w:t>
      </w:r>
      <w:r w:rsidRPr="007F7AA4">
        <w:rPr>
          <w:rFonts w:eastAsiaTheme="majorEastAsia" w:cs="Times New Roman"/>
        </w:rPr>
        <w:t>1</w:t>
      </w:r>
      <w:r w:rsidRPr="007F7AA4">
        <w:rPr>
          <w:rFonts w:eastAsiaTheme="majorEastAsia" w:cs="Times New Roman"/>
        </w:rPr>
        <w:t>，表示双卡</w:t>
      </w:r>
      <w:r w:rsidRPr="007F7AA4">
        <w:rPr>
          <w:rFonts w:eastAsiaTheme="majorEastAsia" w:cs="Times New Roman"/>
        </w:rPr>
        <w:t>Radio ON</w:t>
      </w:r>
    </w:p>
    <w:p w14:paraId="1A4F9011" w14:textId="77777777" w:rsidR="00441A24" w:rsidRPr="007F7AA4" w:rsidRDefault="00441A24" w:rsidP="00022F8E">
      <w:pPr>
        <w:rPr>
          <w:rFonts w:eastAsiaTheme="majorEastAsia" w:cs="Times New Roman"/>
        </w:rPr>
      </w:pPr>
      <w:r w:rsidRPr="007F7AA4">
        <w:rPr>
          <w:rFonts w:eastAsiaTheme="majorEastAsia" w:cs="Times New Roman"/>
        </w:rPr>
        <w:t xml:space="preserve">AT+EFUN=0,3  // </w:t>
      </w:r>
      <w:r w:rsidRPr="007F7AA4">
        <w:rPr>
          <w:rFonts w:eastAsiaTheme="majorEastAsia" w:cs="Times New Roman"/>
        </w:rPr>
        <w:t>双卡</w:t>
      </w:r>
      <w:r w:rsidRPr="007F7AA4">
        <w:rPr>
          <w:rFonts w:eastAsiaTheme="majorEastAsia" w:cs="Times New Roman"/>
        </w:rPr>
        <w:t>Radio OFF</w:t>
      </w:r>
      <w:r w:rsidRPr="007F7AA4">
        <w:rPr>
          <w:rFonts w:eastAsiaTheme="majorEastAsia" w:cs="Times New Roman"/>
        </w:rPr>
        <w:t>，原因值为切换数据卡</w:t>
      </w:r>
    </w:p>
    <w:p w14:paraId="79569964" w14:textId="77777777" w:rsidR="007D620C" w:rsidRPr="007F7AA4" w:rsidRDefault="007D620C" w:rsidP="00022F8E">
      <w:pPr>
        <w:rPr>
          <w:rFonts w:eastAsiaTheme="majorEastAsia" w:cs="Times New Roman"/>
        </w:rPr>
      </w:pPr>
    </w:p>
    <w:p w14:paraId="0A477A88" w14:textId="77777777" w:rsidR="007D620C" w:rsidRPr="007F7AA4" w:rsidRDefault="007D620C" w:rsidP="007D620C">
      <w:pPr>
        <w:pStyle w:val="3"/>
        <w:spacing w:before="156" w:after="156"/>
        <w:rPr>
          <w:rFonts w:eastAsiaTheme="majorEastAsia" w:cs="Times New Roman"/>
        </w:rPr>
      </w:pPr>
      <w:bookmarkStart w:id="312" w:name="_Toc87714857"/>
      <w:r w:rsidRPr="007F7AA4">
        <w:rPr>
          <w:rFonts w:eastAsiaTheme="majorEastAsia" w:cs="Times New Roman"/>
        </w:rPr>
        <w:t>AT+E5GOPT 5G</w:t>
      </w:r>
      <w:r w:rsidRPr="007F7AA4">
        <w:rPr>
          <w:rFonts w:eastAsiaTheme="majorEastAsia" w:cs="Times New Roman"/>
        </w:rPr>
        <w:t>支持能力设置</w:t>
      </w:r>
      <w:bookmarkEnd w:id="312"/>
    </w:p>
    <w:p w14:paraId="733467C7" w14:textId="77777777" w:rsidR="001F1C4F" w:rsidRPr="007F7AA4" w:rsidRDefault="001F1C4F" w:rsidP="001F1C4F">
      <w:pPr>
        <w:pStyle w:val="4"/>
        <w:spacing w:before="156" w:after="156"/>
        <w:rPr>
          <w:rFonts w:cs="Times New Roman"/>
        </w:rPr>
      </w:pPr>
      <w:r w:rsidRPr="007F7AA4">
        <w:rPr>
          <w:rFonts w:cs="Times New Roman"/>
        </w:rPr>
        <w:t>Description</w:t>
      </w:r>
    </w:p>
    <w:p w14:paraId="3C7E3C39" w14:textId="77777777" w:rsidR="001F1C4F" w:rsidRPr="007F7AA4" w:rsidRDefault="001F1C4F" w:rsidP="001F1C4F">
      <w:pPr>
        <w:rPr>
          <w:rFonts w:eastAsiaTheme="majorEastAsia" w:cs="Times New Roman"/>
        </w:rPr>
      </w:pPr>
      <w:r w:rsidRPr="007F7AA4">
        <w:rPr>
          <w:rFonts w:eastAsiaTheme="majorEastAsia" w:cs="Times New Roman"/>
        </w:rPr>
        <w:t>此命令用于设置或者查询</w:t>
      </w:r>
      <w:r w:rsidRPr="007F7AA4">
        <w:rPr>
          <w:rFonts w:eastAsiaTheme="majorEastAsia" w:cs="Times New Roman"/>
        </w:rPr>
        <w:t>5G</w:t>
      </w:r>
      <w:r w:rsidRPr="007F7AA4">
        <w:rPr>
          <w:rFonts w:eastAsiaTheme="majorEastAsia" w:cs="Times New Roman"/>
        </w:rPr>
        <w:t>能力配置。</w:t>
      </w:r>
    </w:p>
    <w:p w14:paraId="51D92528" w14:textId="77777777" w:rsidR="001F1C4F" w:rsidRPr="007F7AA4" w:rsidRDefault="001F1C4F" w:rsidP="001F1C4F">
      <w:pPr>
        <w:pStyle w:val="4"/>
        <w:spacing w:before="156" w:after="156"/>
        <w:rPr>
          <w:rFonts w:cs="Times New Roman"/>
        </w:rPr>
      </w:pPr>
      <w:r w:rsidRPr="007F7AA4">
        <w:rPr>
          <w:rFonts w:cs="Times New Roman"/>
        </w:rPr>
        <w:t>Format</w:t>
      </w:r>
    </w:p>
    <w:tbl>
      <w:tblPr>
        <w:tblStyle w:val="a7"/>
        <w:tblW w:w="0" w:type="auto"/>
        <w:tblLook w:val="04A0" w:firstRow="1" w:lastRow="0" w:firstColumn="1" w:lastColumn="0" w:noHBand="0" w:noVBand="1"/>
      </w:tblPr>
      <w:tblGrid>
        <w:gridCol w:w="1880"/>
        <w:gridCol w:w="2300"/>
        <w:gridCol w:w="3098"/>
      </w:tblGrid>
      <w:tr w:rsidR="001F1C4F" w:rsidRPr="007F7AA4" w14:paraId="5D2D64E8" w14:textId="77777777" w:rsidTr="005C42AA">
        <w:tc>
          <w:tcPr>
            <w:tcW w:w="0" w:type="auto"/>
          </w:tcPr>
          <w:p w14:paraId="12735031" w14:textId="77777777" w:rsidR="001F1C4F" w:rsidRPr="007F7AA4" w:rsidRDefault="001F1C4F" w:rsidP="00BE0F7E">
            <w:pPr>
              <w:rPr>
                <w:rFonts w:eastAsiaTheme="majorEastAsia" w:cs="Times New Roman"/>
              </w:rPr>
            </w:pPr>
            <w:r w:rsidRPr="007F7AA4">
              <w:rPr>
                <w:rFonts w:eastAsiaTheme="majorEastAsia" w:cs="Times New Roman"/>
              </w:rPr>
              <w:t>Command</w:t>
            </w:r>
          </w:p>
        </w:tc>
        <w:tc>
          <w:tcPr>
            <w:tcW w:w="0" w:type="auto"/>
          </w:tcPr>
          <w:p w14:paraId="6CD8276A" w14:textId="77777777" w:rsidR="001F1C4F" w:rsidRPr="007F7AA4" w:rsidRDefault="001F1C4F" w:rsidP="00BE0F7E">
            <w:pPr>
              <w:rPr>
                <w:rFonts w:eastAsiaTheme="majorEastAsia" w:cs="Times New Roman"/>
              </w:rPr>
            </w:pPr>
            <w:r w:rsidRPr="007F7AA4">
              <w:rPr>
                <w:rFonts w:eastAsiaTheme="majorEastAsia" w:cs="Times New Roman"/>
              </w:rPr>
              <w:t>Possible Response(s)</w:t>
            </w:r>
          </w:p>
        </w:tc>
        <w:tc>
          <w:tcPr>
            <w:tcW w:w="0" w:type="auto"/>
          </w:tcPr>
          <w:p w14:paraId="3B6CEF84" w14:textId="77777777" w:rsidR="001F1C4F" w:rsidRPr="007F7AA4" w:rsidRDefault="001F1C4F" w:rsidP="00BE0F7E">
            <w:pPr>
              <w:rPr>
                <w:rFonts w:eastAsiaTheme="majorEastAsia" w:cs="Times New Roman"/>
              </w:rPr>
            </w:pPr>
            <w:r w:rsidRPr="007F7AA4">
              <w:rPr>
                <w:rFonts w:eastAsiaTheme="majorEastAsia" w:cs="Times New Roman"/>
              </w:rPr>
              <w:t>作用</w:t>
            </w:r>
          </w:p>
        </w:tc>
      </w:tr>
      <w:tr w:rsidR="001F1C4F" w:rsidRPr="007F7AA4" w14:paraId="061BFB34" w14:textId="77777777" w:rsidTr="005C42AA">
        <w:tc>
          <w:tcPr>
            <w:tcW w:w="0" w:type="auto"/>
          </w:tcPr>
          <w:p w14:paraId="3184FCD6" w14:textId="77777777" w:rsidR="001F1C4F" w:rsidRPr="007F7AA4" w:rsidRDefault="00552DAC" w:rsidP="00BE0F7E">
            <w:pPr>
              <w:rPr>
                <w:rFonts w:eastAsiaTheme="majorEastAsia" w:cs="Times New Roman"/>
              </w:rPr>
            </w:pPr>
            <w:r w:rsidRPr="007F7AA4">
              <w:rPr>
                <w:rFonts w:eastAsiaTheme="majorEastAsia" w:cs="Times New Roman"/>
              </w:rPr>
              <w:t>AT+E5GOPT=&lt;N&gt;</w:t>
            </w:r>
          </w:p>
        </w:tc>
        <w:tc>
          <w:tcPr>
            <w:tcW w:w="0" w:type="auto"/>
          </w:tcPr>
          <w:p w14:paraId="55E46E70" w14:textId="77777777" w:rsidR="001F1C4F" w:rsidRPr="007F7AA4" w:rsidRDefault="001F1C4F" w:rsidP="00BE0F7E">
            <w:pPr>
              <w:rPr>
                <w:rFonts w:eastAsiaTheme="majorEastAsia" w:cs="Times New Roman"/>
              </w:rPr>
            </w:pPr>
            <w:r w:rsidRPr="007F7AA4">
              <w:rPr>
                <w:rFonts w:eastAsiaTheme="majorEastAsia" w:cs="Times New Roman"/>
              </w:rPr>
              <w:t>OK/ERROR</w:t>
            </w:r>
          </w:p>
        </w:tc>
        <w:tc>
          <w:tcPr>
            <w:tcW w:w="0" w:type="auto"/>
          </w:tcPr>
          <w:p w14:paraId="376DB094" w14:textId="77777777" w:rsidR="001F1C4F" w:rsidRPr="007F7AA4" w:rsidRDefault="00552DAC" w:rsidP="00BE0F7E">
            <w:pPr>
              <w:rPr>
                <w:rFonts w:eastAsiaTheme="majorEastAsia" w:cs="Times New Roman"/>
              </w:rPr>
            </w:pPr>
            <w:r w:rsidRPr="007F7AA4">
              <w:rPr>
                <w:rFonts w:eastAsiaTheme="majorEastAsia" w:cs="Times New Roman"/>
              </w:rPr>
              <w:t>用于设置支持的能力</w:t>
            </w:r>
          </w:p>
        </w:tc>
      </w:tr>
      <w:tr w:rsidR="001F1C4F" w:rsidRPr="007F7AA4" w14:paraId="64D412D2" w14:textId="77777777" w:rsidTr="005C42AA">
        <w:tc>
          <w:tcPr>
            <w:tcW w:w="0" w:type="auto"/>
          </w:tcPr>
          <w:p w14:paraId="7A80C0C5" w14:textId="77777777" w:rsidR="001F1C4F" w:rsidRPr="007F7AA4" w:rsidRDefault="00552DAC" w:rsidP="00BE0F7E">
            <w:pPr>
              <w:rPr>
                <w:rFonts w:eastAsiaTheme="majorEastAsia" w:cs="Times New Roman"/>
              </w:rPr>
            </w:pPr>
            <w:r w:rsidRPr="007F7AA4">
              <w:rPr>
                <w:rFonts w:eastAsiaTheme="majorEastAsia" w:cs="Times New Roman"/>
              </w:rPr>
              <w:t>AT+E5GOPT=?</w:t>
            </w:r>
          </w:p>
        </w:tc>
        <w:tc>
          <w:tcPr>
            <w:tcW w:w="0" w:type="auto"/>
          </w:tcPr>
          <w:p w14:paraId="38703F53" w14:textId="77777777" w:rsidR="001F1C4F" w:rsidRPr="007F7AA4" w:rsidRDefault="00552DAC" w:rsidP="00BE0F7E">
            <w:pPr>
              <w:rPr>
                <w:rFonts w:eastAsiaTheme="majorEastAsia" w:cs="Times New Roman"/>
              </w:rPr>
            </w:pPr>
            <w:r w:rsidRPr="007F7AA4">
              <w:rPr>
                <w:rFonts w:eastAsiaTheme="majorEastAsia" w:cs="Times New Roman"/>
              </w:rPr>
              <w:t>+E5GOPT:&lt;5G_option&gt;</w:t>
            </w:r>
          </w:p>
        </w:tc>
        <w:tc>
          <w:tcPr>
            <w:tcW w:w="0" w:type="auto"/>
          </w:tcPr>
          <w:p w14:paraId="453A336F" w14:textId="77777777" w:rsidR="001F1C4F" w:rsidRPr="007F7AA4" w:rsidRDefault="001F1C4F" w:rsidP="00BE0F7E">
            <w:pPr>
              <w:rPr>
                <w:rFonts w:eastAsiaTheme="majorEastAsia" w:cs="Times New Roman"/>
              </w:rPr>
            </w:pPr>
            <w:r w:rsidRPr="007F7AA4">
              <w:rPr>
                <w:rFonts w:eastAsiaTheme="majorEastAsia" w:cs="Times New Roman"/>
              </w:rPr>
              <w:t>用于查询当前</w:t>
            </w:r>
            <w:r w:rsidR="00552DAC" w:rsidRPr="007F7AA4">
              <w:rPr>
                <w:rFonts w:eastAsiaTheme="majorEastAsia" w:cs="Times New Roman"/>
              </w:rPr>
              <w:t>卡的</w:t>
            </w:r>
            <w:r w:rsidR="00552DAC" w:rsidRPr="007F7AA4">
              <w:rPr>
                <w:rFonts w:eastAsiaTheme="majorEastAsia" w:cs="Times New Roman"/>
              </w:rPr>
              <w:t>5G</w:t>
            </w:r>
            <w:r w:rsidR="00552DAC" w:rsidRPr="007F7AA4">
              <w:rPr>
                <w:rFonts w:eastAsiaTheme="majorEastAsia" w:cs="Times New Roman"/>
              </w:rPr>
              <w:t>支持</w:t>
            </w:r>
            <w:r w:rsidRPr="007F7AA4">
              <w:rPr>
                <w:rFonts w:eastAsiaTheme="majorEastAsia" w:cs="Times New Roman"/>
              </w:rPr>
              <w:t>状态</w:t>
            </w:r>
          </w:p>
        </w:tc>
      </w:tr>
    </w:tbl>
    <w:p w14:paraId="36E2F8E7" w14:textId="77777777" w:rsidR="001F1C4F" w:rsidRPr="007F7AA4" w:rsidRDefault="005C42AA" w:rsidP="005C42AA">
      <w:pPr>
        <w:pStyle w:val="4"/>
        <w:spacing w:before="156" w:after="156"/>
        <w:rPr>
          <w:rFonts w:cs="Times New Roman"/>
        </w:rPr>
      </w:pPr>
      <w:r w:rsidRPr="007F7AA4">
        <w:rPr>
          <w:rFonts w:cs="Times New Roman"/>
        </w:rPr>
        <w:t>Field</w:t>
      </w:r>
    </w:p>
    <w:p w14:paraId="3C737E00" w14:textId="77777777" w:rsidR="00126A5E" w:rsidRPr="007F7AA4" w:rsidRDefault="005C42AA" w:rsidP="005C42AA">
      <w:pPr>
        <w:rPr>
          <w:rFonts w:eastAsiaTheme="majorEastAsia" w:cs="Times New Roman"/>
        </w:rPr>
      </w:pPr>
      <w:r w:rsidRPr="007F7AA4">
        <w:rPr>
          <w:rFonts w:eastAsiaTheme="majorEastAsia" w:cs="Times New Roman"/>
        </w:rPr>
        <w:t>&lt;N &gt;: integer, sum of bitmap value as bellow.</w:t>
      </w:r>
    </w:p>
    <w:p w14:paraId="35B595CD" w14:textId="77777777" w:rsidR="00126A5E" w:rsidRPr="007F7AA4" w:rsidRDefault="005C42AA" w:rsidP="005C42AA">
      <w:pPr>
        <w:rPr>
          <w:rFonts w:eastAsiaTheme="majorEastAsia" w:cs="Times New Roman"/>
        </w:rPr>
      </w:pPr>
      <w:r w:rsidRPr="007F7AA4">
        <w:rPr>
          <w:rFonts w:eastAsiaTheme="majorEastAsia" w:cs="Times New Roman"/>
        </w:rPr>
        <w:t>0x01 LTE</w:t>
      </w:r>
    </w:p>
    <w:p w14:paraId="12409E1C" w14:textId="77777777" w:rsidR="00126A5E" w:rsidRPr="007F7AA4" w:rsidRDefault="005C42AA" w:rsidP="005C42AA">
      <w:pPr>
        <w:rPr>
          <w:rFonts w:eastAsiaTheme="majorEastAsia" w:cs="Times New Roman"/>
        </w:rPr>
      </w:pPr>
      <w:r w:rsidRPr="007F7AA4">
        <w:rPr>
          <w:rFonts w:eastAsiaTheme="majorEastAsia" w:cs="Times New Roman"/>
        </w:rPr>
        <w:t>0x02 Option 2</w:t>
      </w:r>
      <w:r w:rsidR="00D33191" w:rsidRPr="007F7AA4">
        <w:rPr>
          <w:rFonts w:eastAsiaTheme="majorEastAsia" w:cs="Times New Roman"/>
        </w:rPr>
        <w:t xml:space="preserve">   // SA</w:t>
      </w:r>
      <w:r w:rsidR="00D33191" w:rsidRPr="007F7AA4">
        <w:rPr>
          <w:rFonts w:eastAsiaTheme="majorEastAsia" w:cs="Times New Roman"/>
        </w:rPr>
        <w:t>模式</w:t>
      </w:r>
    </w:p>
    <w:p w14:paraId="53FE5A55" w14:textId="77777777" w:rsidR="00126A5E" w:rsidRPr="007F7AA4" w:rsidRDefault="005C42AA" w:rsidP="005C42AA">
      <w:pPr>
        <w:rPr>
          <w:rFonts w:eastAsiaTheme="majorEastAsia" w:cs="Times New Roman"/>
        </w:rPr>
      </w:pPr>
      <w:r w:rsidRPr="007F7AA4">
        <w:rPr>
          <w:rFonts w:eastAsiaTheme="majorEastAsia" w:cs="Times New Roman"/>
        </w:rPr>
        <w:t>0x05 Option 3</w:t>
      </w:r>
      <w:r w:rsidR="00D33191" w:rsidRPr="007F7AA4">
        <w:rPr>
          <w:rFonts w:eastAsiaTheme="majorEastAsia" w:cs="Times New Roman"/>
        </w:rPr>
        <w:t xml:space="preserve">   // NSA</w:t>
      </w:r>
      <w:r w:rsidR="00D33191" w:rsidRPr="007F7AA4">
        <w:rPr>
          <w:rFonts w:eastAsiaTheme="majorEastAsia" w:cs="Times New Roman"/>
        </w:rPr>
        <w:t>组网模式，这个模式下必须要支持</w:t>
      </w:r>
      <w:r w:rsidR="00D33191" w:rsidRPr="007F7AA4">
        <w:rPr>
          <w:rFonts w:eastAsiaTheme="majorEastAsia" w:cs="Times New Roman"/>
        </w:rPr>
        <w:t>LTE</w:t>
      </w:r>
    </w:p>
    <w:p w14:paraId="5FDC57A1" w14:textId="77777777" w:rsidR="005C42AA" w:rsidRPr="007F7AA4" w:rsidRDefault="005C42AA" w:rsidP="005C42AA">
      <w:pPr>
        <w:rPr>
          <w:rFonts w:eastAsiaTheme="majorEastAsia" w:cs="Times New Roman"/>
        </w:rPr>
      </w:pPr>
      <w:r w:rsidRPr="007F7AA4">
        <w:rPr>
          <w:rFonts w:eastAsiaTheme="majorEastAsia" w:cs="Times New Roman"/>
        </w:rPr>
        <w:t>Example:</w:t>
      </w:r>
    </w:p>
    <w:p w14:paraId="231A92C8" w14:textId="77777777" w:rsidR="005C42AA" w:rsidRPr="007F7AA4" w:rsidRDefault="005C42AA" w:rsidP="005C42AA">
      <w:pPr>
        <w:rPr>
          <w:rFonts w:eastAsiaTheme="majorEastAsia" w:cs="Times New Roman"/>
        </w:rPr>
      </w:pPr>
      <w:r w:rsidRPr="007F7AA4">
        <w:rPr>
          <w:rFonts w:eastAsiaTheme="majorEastAsia" w:cs="Times New Roman"/>
        </w:rPr>
        <w:t>AT+E5GOPT=1  LTE only</w:t>
      </w:r>
    </w:p>
    <w:p w14:paraId="4D7DCD96" w14:textId="77777777" w:rsidR="005C42AA" w:rsidRPr="007F7AA4" w:rsidRDefault="005C42AA" w:rsidP="005C42AA">
      <w:pPr>
        <w:rPr>
          <w:rFonts w:eastAsiaTheme="majorEastAsia" w:cs="Times New Roman"/>
        </w:rPr>
      </w:pPr>
      <w:r w:rsidRPr="007F7AA4">
        <w:rPr>
          <w:rFonts w:eastAsiaTheme="majorEastAsia" w:cs="Times New Roman"/>
        </w:rPr>
        <w:t>AT+E5GOPT=2  enable Opion 2 only without LTE supported</w:t>
      </w:r>
    </w:p>
    <w:p w14:paraId="6E44BF8B" w14:textId="77777777" w:rsidR="005C42AA" w:rsidRPr="007F7AA4" w:rsidRDefault="005C42AA" w:rsidP="005C42AA">
      <w:pPr>
        <w:rPr>
          <w:rFonts w:eastAsiaTheme="majorEastAsia" w:cs="Times New Roman"/>
        </w:rPr>
      </w:pPr>
      <w:r w:rsidRPr="007F7AA4">
        <w:rPr>
          <w:rFonts w:eastAsiaTheme="majorEastAsia" w:cs="Times New Roman"/>
        </w:rPr>
        <w:t>AT+E5GOPT=3  enable Opion 2 only with LTE supported</w:t>
      </w:r>
    </w:p>
    <w:p w14:paraId="5E751F58" w14:textId="77777777" w:rsidR="005C42AA" w:rsidRPr="007F7AA4" w:rsidRDefault="005C42AA" w:rsidP="005C42AA">
      <w:pPr>
        <w:rPr>
          <w:rFonts w:eastAsiaTheme="majorEastAsia" w:cs="Times New Roman"/>
        </w:rPr>
      </w:pPr>
      <w:r w:rsidRPr="007F7AA4">
        <w:rPr>
          <w:rFonts w:eastAsiaTheme="majorEastAsia" w:cs="Times New Roman"/>
          <w:highlight w:val="yellow"/>
        </w:rPr>
        <w:t>AT+E5GOPT=5  enable Option 3 only or LTE only</w:t>
      </w:r>
      <w:r w:rsidR="00942E61" w:rsidRPr="007F7AA4">
        <w:rPr>
          <w:rFonts w:eastAsiaTheme="majorEastAsia" w:cs="Times New Roman"/>
        </w:rPr>
        <w:t xml:space="preserve">  // </w:t>
      </w:r>
      <w:r w:rsidR="00942E61" w:rsidRPr="007F7AA4">
        <w:rPr>
          <w:rFonts w:eastAsiaTheme="majorEastAsia" w:cs="Times New Roman"/>
        </w:rPr>
        <w:t>没有打开</w:t>
      </w:r>
      <w:r w:rsidR="00942E61" w:rsidRPr="007F7AA4">
        <w:rPr>
          <w:rFonts w:eastAsiaTheme="majorEastAsia" w:cs="Times New Roman"/>
        </w:rPr>
        <w:t>SA</w:t>
      </w:r>
      <w:r w:rsidR="00942E61" w:rsidRPr="007F7AA4">
        <w:rPr>
          <w:rFonts w:eastAsiaTheme="majorEastAsia" w:cs="Times New Roman"/>
        </w:rPr>
        <w:t>，都设置为</w:t>
      </w:r>
      <w:r w:rsidR="00942E61" w:rsidRPr="007F7AA4">
        <w:rPr>
          <w:rFonts w:eastAsiaTheme="majorEastAsia" w:cs="Times New Roman"/>
        </w:rPr>
        <w:t>5</w:t>
      </w:r>
    </w:p>
    <w:p w14:paraId="4E4069E1" w14:textId="34B13CCA" w:rsidR="004F3444" w:rsidRPr="007F7AA4" w:rsidRDefault="005C42AA" w:rsidP="005C42AA">
      <w:pPr>
        <w:rPr>
          <w:rFonts w:eastAsiaTheme="majorEastAsia" w:cs="Times New Roman"/>
        </w:rPr>
      </w:pPr>
      <w:r w:rsidRPr="007F7AA4">
        <w:rPr>
          <w:rFonts w:eastAsiaTheme="majorEastAsia" w:cs="Times New Roman"/>
        </w:rPr>
        <w:t>AT+E5GOPT=7  enable Option 2 and Option 3</w:t>
      </w:r>
    </w:p>
    <w:p w14:paraId="0E75CEC1" w14:textId="3B374454" w:rsidR="00BF5785" w:rsidRPr="007F7AA4" w:rsidRDefault="00BF5785" w:rsidP="005C42AA">
      <w:pPr>
        <w:rPr>
          <w:rFonts w:eastAsiaTheme="majorEastAsia" w:cs="Times New Roman"/>
        </w:rPr>
      </w:pPr>
    </w:p>
    <w:p w14:paraId="5245161E" w14:textId="77AB0F0B" w:rsidR="00BF5785" w:rsidRPr="007F7AA4" w:rsidRDefault="00BF5785" w:rsidP="005C42AA">
      <w:pPr>
        <w:rPr>
          <w:rFonts w:eastAsiaTheme="majorEastAsia" w:cs="Times New Roman"/>
        </w:rPr>
      </w:pPr>
      <w:r w:rsidRPr="007F7AA4">
        <w:rPr>
          <w:rFonts w:eastAsiaTheme="majorEastAsia" w:cs="Times New Roman"/>
        </w:rPr>
        <w:t>关于此命令后续的优化</w:t>
      </w:r>
    </w:p>
    <w:p w14:paraId="37B071C8" w14:textId="77777777" w:rsidR="00BF5785" w:rsidRPr="007F7AA4" w:rsidRDefault="00BF5785" w:rsidP="00BF5785">
      <w:pPr>
        <w:rPr>
          <w:rFonts w:eastAsiaTheme="majorEastAsia" w:cs="Times New Roman"/>
        </w:rPr>
      </w:pPr>
      <w:r w:rsidRPr="007F7AA4">
        <w:rPr>
          <w:rFonts w:eastAsiaTheme="majorEastAsia" w:cs="Times New Roman"/>
        </w:rPr>
        <w:t>MTK case</w:t>
      </w:r>
      <w:r w:rsidRPr="007F7AA4">
        <w:rPr>
          <w:rFonts w:eastAsiaTheme="majorEastAsia" w:cs="Times New Roman"/>
        </w:rPr>
        <w:t>：</w:t>
      </w:r>
      <w:r w:rsidRPr="007F7AA4">
        <w:rPr>
          <w:rFonts w:eastAsiaTheme="majorEastAsia" w:cs="Times New Roman"/>
        </w:rPr>
        <w:t>ALPS05592969</w:t>
      </w:r>
    </w:p>
    <w:p w14:paraId="0709D84E" w14:textId="77777777" w:rsidR="00BF5785" w:rsidRPr="007F7AA4" w:rsidRDefault="00BF5785" w:rsidP="00BF5785">
      <w:pPr>
        <w:rPr>
          <w:rFonts w:eastAsiaTheme="majorEastAsia" w:cs="Times New Roman"/>
        </w:rPr>
      </w:pPr>
    </w:p>
    <w:p w14:paraId="1FBBE93A" w14:textId="77777777" w:rsidR="00BF5785" w:rsidRPr="007F7AA4" w:rsidRDefault="00BF5785" w:rsidP="00BF5785">
      <w:pPr>
        <w:rPr>
          <w:rFonts w:eastAsiaTheme="majorEastAsia" w:cs="Times New Roman"/>
        </w:rPr>
      </w:pPr>
      <w:r w:rsidRPr="007F7AA4">
        <w:rPr>
          <w:rFonts w:eastAsiaTheme="majorEastAsia" w:cs="Times New Roman"/>
        </w:rPr>
        <w:lastRenderedPageBreak/>
        <w:t>问题点：开启</w:t>
      </w:r>
      <w:r w:rsidRPr="007F7AA4">
        <w:rPr>
          <w:rFonts w:eastAsiaTheme="majorEastAsia" w:cs="Times New Roman"/>
        </w:rPr>
        <w:t>SA+NSA</w:t>
      </w:r>
      <w:r w:rsidRPr="007F7AA4">
        <w:rPr>
          <w:rFonts w:eastAsiaTheme="majorEastAsia" w:cs="Times New Roman"/>
        </w:rPr>
        <w:t>时</w:t>
      </w:r>
      <w:r w:rsidRPr="007F7AA4">
        <w:rPr>
          <w:rFonts w:eastAsiaTheme="majorEastAsia" w:cs="Times New Roman"/>
        </w:rPr>
        <w:t>/</w:t>
      </w:r>
      <w:r w:rsidRPr="007F7AA4">
        <w:rPr>
          <w:rFonts w:eastAsiaTheme="majorEastAsia" w:cs="Times New Roman"/>
        </w:rPr>
        <w:t>切主卡后，</w:t>
      </w:r>
      <w:r w:rsidRPr="007F7AA4">
        <w:rPr>
          <w:rFonts w:eastAsiaTheme="majorEastAsia" w:cs="Times New Roman"/>
        </w:rPr>
        <w:t>AP</w:t>
      </w:r>
      <w:r w:rsidRPr="007F7AA4">
        <w:rPr>
          <w:rFonts w:eastAsiaTheme="majorEastAsia" w:cs="Times New Roman"/>
        </w:rPr>
        <w:t>发送</w:t>
      </w:r>
      <w:r w:rsidRPr="007F7AA4">
        <w:rPr>
          <w:rFonts w:eastAsiaTheme="majorEastAsia" w:cs="Times New Roman"/>
        </w:rPr>
        <w:t>AT+E5GOPT=7</w:t>
      </w:r>
      <w:r w:rsidRPr="007F7AA4">
        <w:rPr>
          <w:rFonts w:eastAsiaTheme="majorEastAsia" w:cs="Times New Roman"/>
        </w:rPr>
        <w:t>，而不是</w:t>
      </w:r>
      <w:r w:rsidRPr="007F7AA4">
        <w:rPr>
          <w:rFonts w:eastAsiaTheme="majorEastAsia" w:cs="Times New Roman"/>
        </w:rPr>
        <w:t>AT+E5GOPT=7,2</w:t>
      </w:r>
      <w:r w:rsidRPr="007F7AA4">
        <w:rPr>
          <w:rFonts w:eastAsiaTheme="majorEastAsia" w:cs="Times New Roman"/>
        </w:rPr>
        <w:t>。关于</w:t>
      </w:r>
      <w:r w:rsidRPr="007F7AA4">
        <w:rPr>
          <w:rFonts w:eastAsiaTheme="majorEastAsia" w:cs="Times New Roman"/>
        </w:rPr>
        <w:t>E5GOPT</w:t>
      </w:r>
      <w:r w:rsidRPr="007F7AA4">
        <w:rPr>
          <w:rFonts w:eastAsiaTheme="majorEastAsia" w:cs="Times New Roman"/>
        </w:rPr>
        <w:t>的描述如下。</w:t>
      </w:r>
    </w:p>
    <w:p w14:paraId="06EF1517" w14:textId="77777777" w:rsidR="00BF5785" w:rsidRPr="007F7AA4" w:rsidRDefault="00BF5785" w:rsidP="00BF5785">
      <w:pPr>
        <w:rPr>
          <w:rFonts w:eastAsiaTheme="majorEastAsia" w:cs="Times New Roman"/>
        </w:rPr>
      </w:pPr>
      <w:r w:rsidRPr="007F7AA4">
        <w:rPr>
          <w:rFonts w:eastAsiaTheme="majorEastAsia" w:cs="Times New Roman"/>
        </w:rPr>
        <w:t>         </w:t>
      </w:r>
      <w:r w:rsidRPr="007F7AA4">
        <w:rPr>
          <w:rFonts w:eastAsiaTheme="majorEastAsia" w:cs="Times New Roman"/>
        </w:rPr>
        <w:t>以下為</w:t>
      </w:r>
      <w:r w:rsidRPr="007F7AA4">
        <w:rPr>
          <w:rFonts w:eastAsiaTheme="majorEastAsia" w:cs="Times New Roman"/>
        </w:rPr>
        <w:t>AT+E5GOPT</w:t>
      </w:r>
      <w:r w:rsidRPr="007F7AA4">
        <w:rPr>
          <w:rFonts w:eastAsiaTheme="majorEastAsia" w:cs="Times New Roman"/>
        </w:rPr>
        <w:t>的說明</w:t>
      </w:r>
      <w:r w:rsidRPr="007F7AA4">
        <w:rPr>
          <w:rFonts w:eastAsiaTheme="majorEastAsia" w:cs="Times New Roman"/>
        </w:rPr>
        <w:t>:</w:t>
      </w:r>
    </w:p>
    <w:p w14:paraId="1D08BD9E" w14:textId="77777777" w:rsidR="00BF5785" w:rsidRPr="007F7AA4" w:rsidRDefault="00BF5785" w:rsidP="00BF5785">
      <w:pPr>
        <w:rPr>
          <w:rFonts w:eastAsiaTheme="majorEastAsia" w:cs="Times New Roman"/>
        </w:rPr>
      </w:pPr>
      <w:r w:rsidRPr="007F7AA4">
        <w:rPr>
          <w:rFonts w:eastAsiaTheme="majorEastAsia" w:cs="Times New Roman"/>
        </w:rPr>
        <w:t xml:space="preserve">         AT+E5GOPT=7,0 : </w:t>
      </w:r>
      <w:r w:rsidRPr="007F7AA4">
        <w:rPr>
          <w:rFonts w:eastAsiaTheme="majorEastAsia" w:cs="Times New Roman"/>
        </w:rPr>
        <w:t>相當於</w:t>
      </w:r>
      <w:r w:rsidRPr="007F7AA4">
        <w:rPr>
          <w:rFonts w:eastAsiaTheme="majorEastAsia" w:cs="Times New Roman"/>
        </w:rPr>
        <w:t>AT+E5GOPT=7</w:t>
      </w:r>
      <w:r w:rsidRPr="007F7AA4">
        <w:rPr>
          <w:rFonts w:eastAsiaTheme="majorEastAsia" w:cs="Times New Roman"/>
        </w:rPr>
        <w:t>，僅會開啟</w:t>
      </w:r>
      <w:r w:rsidRPr="007F7AA4">
        <w:rPr>
          <w:rFonts w:eastAsiaTheme="majorEastAsia" w:cs="Times New Roman"/>
        </w:rPr>
        <w:t>vg option 2</w:t>
      </w:r>
      <w:r w:rsidRPr="007F7AA4">
        <w:rPr>
          <w:rFonts w:eastAsiaTheme="majorEastAsia" w:cs="Times New Roman"/>
        </w:rPr>
        <w:t>，如果當下有連結，會等到連結被釋放</w:t>
      </w:r>
      <w:r w:rsidRPr="007F7AA4">
        <w:rPr>
          <w:rFonts w:eastAsiaTheme="majorEastAsia" w:cs="Times New Roman"/>
        </w:rPr>
        <w:t>(e.g., NW</w:t>
      </w:r>
      <w:r w:rsidRPr="007F7AA4">
        <w:rPr>
          <w:rFonts w:eastAsiaTheme="majorEastAsia" w:cs="Times New Roman"/>
        </w:rPr>
        <w:t>端主動釋放</w:t>
      </w:r>
      <w:r w:rsidRPr="007F7AA4">
        <w:rPr>
          <w:rFonts w:eastAsiaTheme="majorEastAsia" w:cs="Times New Roman"/>
        </w:rPr>
        <w:t>)</w:t>
      </w:r>
      <w:r w:rsidRPr="007F7AA4">
        <w:rPr>
          <w:rFonts w:eastAsiaTheme="majorEastAsia" w:cs="Times New Roman"/>
        </w:rPr>
        <w:t>，</w:t>
      </w:r>
      <w:r w:rsidRPr="007F7AA4">
        <w:rPr>
          <w:rFonts w:eastAsiaTheme="majorEastAsia" w:cs="Times New Roman"/>
          <w:highlight w:val="yellow"/>
        </w:rPr>
        <w:t>預期連結釋放後，可以透過</w:t>
      </w:r>
      <w:r w:rsidRPr="007F7AA4">
        <w:rPr>
          <w:rFonts w:eastAsiaTheme="majorEastAsia" w:cs="Times New Roman"/>
          <w:highlight w:val="yellow"/>
        </w:rPr>
        <w:t>reselection</w:t>
      </w:r>
      <w:r w:rsidRPr="007F7AA4">
        <w:rPr>
          <w:rFonts w:eastAsiaTheme="majorEastAsia" w:cs="Times New Roman"/>
          <w:highlight w:val="yellow"/>
        </w:rPr>
        <w:t>回到</w:t>
      </w:r>
      <w:r w:rsidRPr="007F7AA4">
        <w:rPr>
          <w:rFonts w:eastAsiaTheme="majorEastAsia" w:cs="Times New Roman"/>
          <w:highlight w:val="yellow"/>
        </w:rPr>
        <w:t>SA</w:t>
      </w:r>
      <w:r w:rsidRPr="007F7AA4">
        <w:rPr>
          <w:rFonts w:eastAsiaTheme="majorEastAsia" w:cs="Times New Roman"/>
          <w:highlight w:val="yellow"/>
        </w:rPr>
        <w:t>。</w:t>
      </w:r>
    </w:p>
    <w:p w14:paraId="735F1AF4" w14:textId="77777777" w:rsidR="00BF5785" w:rsidRPr="007F7AA4" w:rsidRDefault="00BF5785" w:rsidP="00BF5785">
      <w:pPr>
        <w:rPr>
          <w:rFonts w:eastAsiaTheme="majorEastAsia" w:cs="Times New Roman"/>
        </w:rPr>
      </w:pPr>
      <w:r w:rsidRPr="007F7AA4">
        <w:rPr>
          <w:rFonts w:eastAsiaTheme="majorEastAsia" w:cs="Times New Roman"/>
        </w:rPr>
        <w:t>         AT+E5GOPT=7,1 : </w:t>
      </w:r>
      <w:r w:rsidRPr="007F7AA4">
        <w:rPr>
          <w:rFonts w:eastAsiaTheme="majorEastAsia" w:cs="Times New Roman"/>
        </w:rPr>
        <w:t>開啟</w:t>
      </w:r>
      <w:r w:rsidRPr="007F7AA4">
        <w:rPr>
          <w:rFonts w:eastAsiaTheme="majorEastAsia" w:cs="Times New Roman"/>
        </w:rPr>
        <w:t>vg option 2</w:t>
      </w:r>
      <w:r w:rsidRPr="007F7AA4">
        <w:rPr>
          <w:rFonts w:eastAsiaTheme="majorEastAsia" w:cs="Times New Roman"/>
        </w:rPr>
        <w:t>的同時會在條件允許下</w:t>
      </w:r>
      <w:r w:rsidRPr="007F7AA4">
        <w:rPr>
          <w:rFonts w:eastAsiaTheme="majorEastAsia" w:cs="Times New Roman"/>
        </w:rPr>
        <w:t xml:space="preserve">(e.g., </w:t>
      </w:r>
      <w:r w:rsidRPr="007F7AA4">
        <w:rPr>
          <w:rFonts w:eastAsiaTheme="majorEastAsia" w:cs="Times New Roman"/>
        </w:rPr>
        <w:t>沒有</w:t>
      </w:r>
      <w:r w:rsidRPr="007F7AA4">
        <w:rPr>
          <w:rFonts w:eastAsiaTheme="majorEastAsia" w:cs="Times New Roman"/>
        </w:rPr>
        <w:t>call ongoing)</w:t>
      </w:r>
      <w:r w:rsidRPr="007F7AA4">
        <w:rPr>
          <w:rFonts w:eastAsiaTheme="majorEastAsia" w:cs="Times New Roman"/>
          <w:highlight w:val="yellow"/>
        </w:rPr>
        <w:t>由</w:t>
      </w:r>
      <w:r w:rsidRPr="007F7AA4">
        <w:rPr>
          <w:rFonts w:eastAsiaTheme="majorEastAsia" w:cs="Times New Roman"/>
          <w:highlight w:val="yellow"/>
        </w:rPr>
        <w:t>UE</w:t>
      </w:r>
      <w:r w:rsidRPr="007F7AA4">
        <w:rPr>
          <w:rFonts w:eastAsiaTheme="majorEastAsia" w:cs="Times New Roman"/>
          <w:highlight w:val="yellow"/>
        </w:rPr>
        <w:t>強迫切斷連結，不會等到</w:t>
      </w:r>
      <w:r w:rsidRPr="007F7AA4">
        <w:rPr>
          <w:rFonts w:eastAsiaTheme="majorEastAsia" w:cs="Times New Roman"/>
          <w:highlight w:val="yellow"/>
        </w:rPr>
        <w:t>NW</w:t>
      </w:r>
      <w:r w:rsidRPr="007F7AA4">
        <w:rPr>
          <w:rFonts w:eastAsiaTheme="majorEastAsia" w:cs="Times New Roman"/>
          <w:highlight w:val="yellow"/>
        </w:rPr>
        <w:t>來釋放，預期連結釋放後，可以透過</w:t>
      </w:r>
      <w:r w:rsidRPr="007F7AA4">
        <w:rPr>
          <w:rFonts w:eastAsiaTheme="majorEastAsia" w:cs="Times New Roman"/>
          <w:highlight w:val="yellow"/>
        </w:rPr>
        <w:t>reselection</w:t>
      </w:r>
      <w:r w:rsidRPr="007F7AA4">
        <w:rPr>
          <w:rFonts w:eastAsiaTheme="majorEastAsia" w:cs="Times New Roman"/>
          <w:highlight w:val="yellow"/>
        </w:rPr>
        <w:t>回到</w:t>
      </w:r>
      <w:r w:rsidRPr="007F7AA4">
        <w:rPr>
          <w:rFonts w:eastAsiaTheme="majorEastAsia" w:cs="Times New Roman"/>
          <w:highlight w:val="yellow"/>
        </w:rPr>
        <w:t>SA</w:t>
      </w:r>
      <w:r w:rsidRPr="007F7AA4">
        <w:rPr>
          <w:rFonts w:eastAsiaTheme="majorEastAsia" w:cs="Times New Roman"/>
          <w:highlight w:val="yellow"/>
        </w:rPr>
        <w:t>。</w:t>
      </w:r>
    </w:p>
    <w:p w14:paraId="229A0A90" w14:textId="592DB21A" w:rsidR="00BF5785" w:rsidRPr="007F7AA4" w:rsidRDefault="00BF5785" w:rsidP="00BF5785">
      <w:pPr>
        <w:rPr>
          <w:rFonts w:eastAsiaTheme="majorEastAsia" w:cs="Times New Roman"/>
        </w:rPr>
      </w:pPr>
      <w:r w:rsidRPr="007F7AA4">
        <w:rPr>
          <w:rFonts w:eastAsiaTheme="majorEastAsia" w:cs="Times New Roman"/>
        </w:rPr>
        <w:t>         AT+E5GOPT=7,2 : </w:t>
      </w:r>
      <w:r w:rsidRPr="007F7AA4">
        <w:rPr>
          <w:rFonts w:eastAsiaTheme="majorEastAsia" w:cs="Times New Roman"/>
        </w:rPr>
        <w:t>開啟</w:t>
      </w:r>
      <w:r w:rsidRPr="007F7AA4">
        <w:rPr>
          <w:rFonts w:eastAsiaTheme="majorEastAsia" w:cs="Times New Roman"/>
        </w:rPr>
        <w:t>vg option 2</w:t>
      </w:r>
      <w:r w:rsidRPr="007F7AA4">
        <w:rPr>
          <w:rFonts w:eastAsiaTheme="majorEastAsia" w:cs="Times New Roman"/>
        </w:rPr>
        <w:t>後，在條件允許下</w:t>
      </w:r>
      <w:r w:rsidRPr="007F7AA4">
        <w:rPr>
          <w:rFonts w:eastAsiaTheme="majorEastAsia" w:cs="Times New Roman"/>
        </w:rPr>
        <w:t xml:space="preserve">(e.g., </w:t>
      </w:r>
      <w:r w:rsidRPr="007F7AA4">
        <w:rPr>
          <w:rFonts w:eastAsiaTheme="majorEastAsia" w:cs="Times New Roman"/>
        </w:rPr>
        <w:t>沒有</w:t>
      </w:r>
      <w:r w:rsidRPr="007F7AA4">
        <w:rPr>
          <w:rFonts w:eastAsiaTheme="majorEastAsia" w:cs="Times New Roman"/>
        </w:rPr>
        <w:t>call ongoing, NR</w:t>
      </w:r>
      <w:r w:rsidRPr="007F7AA4">
        <w:rPr>
          <w:rFonts w:eastAsiaTheme="majorEastAsia" w:cs="Times New Roman"/>
        </w:rPr>
        <w:t>為最高</w:t>
      </w:r>
      <w:r w:rsidRPr="007F7AA4">
        <w:rPr>
          <w:rFonts w:eastAsiaTheme="majorEastAsia" w:cs="Times New Roman"/>
        </w:rPr>
        <w:t>priority)</w:t>
      </w:r>
      <w:r w:rsidRPr="007F7AA4">
        <w:rPr>
          <w:rFonts w:eastAsiaTheme="majorEastAsia" w:cs="Times New Roman"/>
          <w:highlight w:val="yellow"/>
        </w:rPr>
        <w:t>主動觸發找網，預期透過找網而非</w:t>
      </w:r>
      <w:r w:rsidRPr="007F7AA4">
        <w:rPr>
          <w:rFonts w:eastAsiaTheme="majorEastAsia" w:cs="Times New Roman"/>
          <w:highlight w:val="yellow"/>
        </w:rPr>
        <w:t>reselection</w:t>
      </w:r>
      <w:r w:rsidRPr="007F7AA4">
        <w:rPr>
          <w:rFonts w:eastAsiaTheme="majorEastAsia" w:cs="Times New Roman"/>
          <w:highlight w:val="yellow"/>
        </w:rPr>
        <w:t>的方式回到</w:t>
      </w:r>
      <w:r w:rsidRPr="007F7AA4">
        <w:rPr>
          <w:rFonts w:eastAsiaTheme="majorEastAsia" w:cs="Times New Roman"/>
          <w:highlight w:val="yellow"/>
        </w:rPr>
        <w:t>SA</w:t>
      </w:r>
      <w:r w:rsidRPr="007F7AA4">
        <w:rPr>
          <w:rFonts w:eastAsiaTheme="majorEastAsia" w:cs="Times New Roman"/>
          <w:highlight w:val="yellow"/>
        </w:rPr>
        <w:t>。回</w:t>
      </w:r>
      <w:r w:rsidRPr="007F7AA4">
        <w:rPr>
          <w:rFonts w:eastAsiaTheme="majorEastAsia" w:cs="Times New Roman"/>
          <w:highlight w:val="yellow"/>
        </w:rPr>
        <w:t>SA</w:t>
      </w:r>
      <w:r w:rsidRPr="007F7AA4">
        <w:rPr>
          <w:rFonts w:eastAsiaTheme="majorEastAsia" w:cs="Times New Roman"/>
          <w:highlight w:val="yellow"/>
        </w:rPr>
        <w:t>网络速度最快。</w:t>
      </w:r>
      <w:r w:rsidRPr="007F7AA4">
        <w:rPr>
          <w:rFonts w:eastAsiaTheme="majorEastAsia" w:cs="Times New Roman"/>
        </w:rPr>
        <w:t xml:space="preserve">// </w:t>
      </w:r>
      <w:r w:rsidRPr="007F7AA4">
        <w:rPr>
          <w:rFonts w:eastAsiaTheme="majorEastAsia" w:cs="Times New Roman"/>
          <w:highlight w:val="yellow"/>
        </w:rPr>
        <w:t>目前在</w:t>
      </w:r>
      <w:r w:rsidRPr="007F7AA4">
        <w:rPr>
          <w:rFonts w:eastAsiaTheme="majorEastAsia" w:cs="Times New Roman"/>
          <w:highlight w:val="yellow"/>
        </w:rPr>
        <w:t>UI</w:t>
      </w:r>
      <w:r w:rsidRPr="007F7AA4">
        <w:rPr>
          <w:rFonts w:eastAsiaTheme="majorEastAsia" w:cs="Times New Roman"/>
          <w:highlight w:val="yellow"/>
        </w:rPr>
        <w:t>上开启</w:t>
      </w:r>
      <w:r w:rsidRPr="007F7AA4">
        <w:rPr>
          <w:rFonts w:eastAsiaTheme="majorEastAsia" w:cs="Times New Roman"/>
          <w:highlight w:val="yellow"/>
        </w:rPr>
        <w:t>SA+NSA</w:t>
      </w:r>
      <w:r w:rsidR="00DA17D3" w:rsidRPr="007F7AA4">
        <w:rPr>
          <w:rFonts w:eastAsiaTheme="majorEastAsia" w:cs="Times New Roman"/>
          <w:highlight w:val="yellow"/>
        </w:rPr>
        <w:t>/</w:t>
      </w:r>
      <w:r w:rsidR="00DA17D3" w:rsidRPr="007F7AA4">
        <w:rPr>
          <w:rFonts w:eastAsiaTheme="majorEastAsia" w:cs="Times New Roman"/>
          <w:highlight w:val="yellow"/>
        </w:rPr>
        <w:t>切数据主卡</w:t>
      </w:r>
      <w:r w:rsidRPr="007F7AA4">
        <w:rPr>
          <w:rFonts w:eastAsiaTheme="majorEastAsia" w:cs="Times New Roman"/>
          <w:highlight w:val="yellow"/>
        </w:rPr>
        <w:t>后，需要通过此</w:t>
      </w:r>
      <w:r w:rsidRPr="007F7AA4">
        <w:rPr>
          <w:rFonts w:eastAsiaTheme="majorEastAsia" w:cs="Times New Roman"/>
          <w:highlight w:val="yellow"/>
        </w:rPr>
        <w:t>AT</w:t>
      </w:r>
      <w:r w:rsidRPr="007F7AA4">
        <w:rPr>
          <w:rFonts w:eastAsiaTheme="majorEastAsia" w:cs="Times New Roman"/>
          <w:highlight w:val="yellow"/>
        </w:rPr>
        <w:t>命令通知</w:t>
      </w:r>
      <w:r w:rsidRPr="007F7AA4">
        <w:rPr>
          <w:rFonts w:eastAsiaTheme="majorEastAsia" w:cs="Times New Roman"/>
          <w:highlight w:val="yellow"/>
        </w:rPr>
        <w:t>Modem</w:t>
      </w:r>
      <w:r w:rsidRPr="007F7AA4">
        <w:rPr>
          <w:rFonts w:eastAsiaTheme="majorEastAsia" w:cs="Times New Roman"/>
          <w:highlight w:val="yellow"/>
        </w:rPr>
        <w:t>主动搜索</w:t>
      </w:r>
      <w:r w:rsidRPr="007F7AA4">
        <w:rPr>
          <w:rFonts w:eastAsiaTheme="majorEastAsia" w:cs="Times New Roman"/>
          <w:highlight w:val="yellow"/>
        </w:rPr>
        <w:t>SA</w:t>
      </w:r>
      <w:r w:rsidRPr="007F7AA4">
        <w:rPr>
          <w:rFonts w:eastAsiaTheme="majorEastAsia" w:cs="Times New Roman"/>
        </w:rPr>
        <w:t xml:space="preserve"> </w:t>
      </w:r>
      <w:r w:rsidRPr="007F7AA4">
        <w:rPr>
          <w:rFonts w:eastAsiaTheme="majorEastAsia" w:cs="Times New Roman"/>
          <w:highlight w:val="yellow"/>
        </w:rPr>
        <w:t>NR</w:t>
      </w:r>
      <w:r w:rsidRPr="007F7AA4">
        <w:rPr>
          <w:rFonts w:eastAsiaTheme="majorEastAsia" w:cs="Times New Roman"/>
          <w:highlight w:val="yellow"/>
        </w:rPr>
        <w:t>网络。</w:t>
      </w:r>
    </w:p>
    <w:p w14:paraId="0A93FCF9" w14:textId="77777777" w:rsidR="00BF5785" w:rsidRPr="007F7AA4" w:rsidRDefault="00BF5785" w:rsidP="00BF5785">
      <w:pPr>
        <w:rPr>
          <w:rFonts w:eastAsiaTheme="majorEastAsia" w:cs="Times New Roman"/>
        </w:rPr>
      </w:pPr>
      <w:r w:rsidRPr="007F7AA4">
        <w:rPr>
          <w:rFonts w:eastAsiaTheme="majorEastAsia" w:cs="Times New Roman"/>
          <w:highlight w:val="yellow"/>
        </w:rPr>
        <w:t>需要</w:t>
      </w:r>
      <w:r w:rsidRPr="007F7AA4">
        <w:rPr>
          <w:rFonts w:eastAsiaTheme="majorEastAsia" w:cs="Times New Roman"/>
          <w:highlight w:val="yellow"/>
        </w:rPr>
        <w:t>AP</w:t>
      </w:r>
      <w:r w:rsidRPr="007F7AA4">
        <w:rPr>
          <w:rFonts w:eastAsiaTheme="majorEastAsia" w:cs="Times New Roman"/>
          <w:highlight w:val="yellow"/>
        </w:rPr>
        <w:t>侧的修改：</w:t>
      </w:r>
    </w:p>
    <w:p w14:paraId="6A5C9AF2" w14:textId="77777777" w:rsidR="00BF5785" w:rsidRPr="007F7AA4" w:rsidRDefault="00C7676F" w:rsidP="00BF5785">
      <w:pPr>
        <w:rPr>
          <w:rFonts w:eastAsiaTheme="majorEastAsia" w:cs="Times New Roman"/>
        </w:rPr>
      </w:pPr>
      <w:hyperlink r:id="rId158" w:history="1">
        <w:r w:rsidR="00BF5785" w:rsidRPr="007F7AA4">
          <w:rPr>
            <w:rStyle w:val="ab"/>
            <w:rFonts w:eastAsiaTheme="majorEastAsia" w:cs="Times New Roman"/>
          </w:rPr>
          <w:t>http://gerrit.pt.mioffice.cn/c/platform/packages/services/MiuiTelephony/+/1363876</w:t>
        </w:r>
      </w:hyperlink>
    </w:p>
    <w:p w14:paraId="786D074A" w14:textId="77777777" w:rsidR="00BF5785" w:rsidRPr="007F7AA4" w:rsidRDefault="00BF5785" w:rsidP="005C42AA">
      <w:pPr>
        <w:rPr>
          <w:rFonts w:eastAsiaTheme="majorEastAsia" w:cs="Times New Roman"/>
        </w:rPr>
      </w:pPr>
    </w:p>
    <w:p w14:paraId="182AC0B2" w14:textId="77777777" w:rsidR="00F24869" w:rsidRPr="007F7AA4" w:rsidRDefault="00F24869" w:rsidP="005C42AA">
      <w:pPr>
        <w:rPr>
          <w:rFonts w:eastAsiaTheme="majorEastAsia" w:cs="Times New Roman"/>
        </w:rPr>
      </w:pPr>
    </w:p>
    <w:p w14:paraId="3B2F2BFB" w14:textId="77777777" w:rsidR="00F24869" w:rsidRPr="007F7AA4" w:rsidRDefault="00F24869" w:rsidP="00F24869">
      <w:pPr>
        <w:pStyle w:val="3"/>
        <w:spacing w:before="156" w:after="156"/>
        <w:rPr>
          <w:rFonts w:eastAsiaTheme="majorEastAsia" w:cs="Times New Roman"/>
        </w:rPr>
      </w:pPr>
      <w:bookmarkStart w:id="313" w:name="_Toc87714858"/>
      <w:r w:rsidRPr="007F7AA4">
        <w:rPr>
          <w:rFonts w:eastAsiaTheme="majorEastAsia" w:cs="Times New Roman"/>
        </w:rPr>
        <w:t>AT+EFD Fast Dormancy</w:t>
      </w:r>
      <w:r w:rsidRPr="007F7AA4">
        <w:rPr>
          <w:rFonts w:eastAsiaTheme="majorEastAsia" w:cs="Times New Roman"/>
        </w:rPr>
        <w:t>设置</w:t>
      </w:r>
      <w:bookmarkEnd w:id="313"/>
    </w:p>
    <w:p w14:paraId="1BB70252" w14:textId="77777777" w:rsidR="00F24869" w:rsidRPr="007F7AA4" w:rsidRDefault="00F24869" w:rsidP="00F24869">
      <w:pPr>
        <w:pStyle w:val="4"/>
        <w:spacing w:before="156" w:after="156"/>
        <w:rPr>
          <w:rFonts w:cs="Times New Roman"/>
        </w:rPr>
      </w:pPr>
      <w:r w:rsidRPr="007F7AA4">
        <w:rPr>
          <w:rFonts w:cs="Times New Roman"/>
        </w:rPr>
        <w:t>Description</w:t>
      </w:r>
    </w:p>
    <w:p w14:paraId="56E0B7DD" w14:textId="77777777" w:rsidR="00F24869" w:rsidRPr="007F7AA4" w:rsidRDefault="00F24869" w:rsidP="00F24869">
      <w:pPr>
        <w:rPr>
          <w:rFonts w:eastAsiaTheme="majorEastAsia" w:cs="Times New Roman"/>
        </w:rPr>
      </w:pPr>
      <w:r w:rsidRPr="007F7AA4">
        <w:rPr>
          <w:rFonts w:eastAsiaTheme="majorEastAsia" w:cs="Times New Roman"/>
        </w:rPr>
        <w:t>此命令用于设置快速休眠功能。</w:t>
      </w:r>
    </w:p>
    <w:p w14:paraId="05FA7C58" w14:textId="77777777" w:rsidR="00F24869" w:rsidRPr="007F7AA4" w:rsidRDefault="00F24869" w:rsidP="00F24869">
      <w:pPr>
        <w:rPr>
          <w:rFonts w:eastAsiaTheme="majorEastAsia" w:cs="Times New Roman"/>
        </w:rPr>
      </w:pPr>
      <w:r w:rsidRPr="007F7AA4">
        <w:rPr>
          <w:rFonts w:eastAsiaTheme="majorEastAsia" w:cs="Times New Roman"/>
        </w:rPr>
        <w:t>设置命令可以使能</w:t>
      </w:r>
      <w:r w:rsidRPr="007F7AA4">
        <w:rPr>
          <w:rFonts w:eastAsiaTheme="majorEastAsia" w:cs="Times New Roman"/>
        </w:rPr>
        <w:t>/</w:t>
      </w:r>
      <w:r w:rsidRPr="007F7AA4">
        <w:rPr>
          <w:rFonts w:eastAsiaTheme="majorEastAsia" w:cs="Times New Roman"/>
        </w:rPr>
        <w:t>禁止</w:t>
      </w:r>
      <w:r w:rsidRPr="007F7AA4">
        <w:rPr>
          <w:rFonts w:eastAsiaTheme="majorEastAsia" w:cs="Times New Roman"/>
        </w:rPr>
        <w:t>Fast Dormancy</w:t>
      </w:r>
      <w:r w:rsidRPr="007F7AA4">
        <w:rPr>
          <w:rFonts w:eastAsiaTheme="majorEastAsia" w:cs="Times New Roman"/>
        </w:rPr>
        <w:t>，设置定时器，或者通知</w:t>
      </w:r>
      <w:r w:rsidRPr="007F7AA4">
        <w:rPr>
          <w:rFonts w:eastAsiaTheme="majorEastAsia" w:cs="Times New Roman"/>
        </w:rPr>
        <w:t>Modem</w:t>
      </w:r>
      <w:r w:rsidRPr="007F7AA4">
        <w:rPr>
          <w:rFonts w:eastAsiaTheme="majorEastAsia" w:cs="Times New Roman"/>
        </w:rPr>
        <w:t>屏幕的状态。</w:t>
      </w:r>
    </w:p>
    <w:p w14:paraId="7580F463" w14:textId="77777777" w:rsidR="00F24869" w:rsidRPr="007F7AA4" w:rsidRDefault="00F24869" w:rsidP="00F24869">
      <w:pPr>
        <w:rPr>
          <w:rFonts w:eastAsiaTheme="majorEastAsia" w:cs="Times New Roman"/>
        </w:rPr>
      </w:pPr>
      <w:r w:rsidRPr="007F7AA4">
        <w:rPr>
          <w:rFonts w:eastAsiaTheme="majorEastAsia" w:cs="Times New Roman"/>
        </w:rPr>
        <w:t>测试命令用于返回支持的模式。如果返回</w:t>
      </w:r>
      <w:r w:rsidRPr="007F7AA4">
        <w:rPr>
          <w:rFonts w:eastAsiaTheme="majorEastAsia" w:cs="Times New Roman"/>
        </w:rPr>
        <w:t>ERROR</w:t>
      </w:r>
      <w:r w:rsidRPr="007F7AA4">
        <w:rPr>
          <w:rFonts w:eastAsiaTheme="majorEastAsia" w:cs="Times New Roman"/>
        </w:rPr>
        <w:t>，则表示此命令当前不支持。</w:t>
      </w:r>
    </w:p>
    <w:p w14:paraId="6F2C718C" w14:textId="77777777" w:rsidR="00F24869" w:rsidRPr="007F7AA4" w:rsidRDefault="00F24869" w:rsidP="00F24869">
      <w:pPr>
        <w:rPr>
          <w:rFonts w:eastAsiaTheme="majorEastAsia" w:cs="Times New Roman"/>
        </w:rPr>
      </w:pPr>
      <w:r w:rsidRPr="007F7AA4">
        <w:rPr>
          <w:rFonts w:eastAsiaTheme="majorEastAsia" w:cs="Times New Roman"/>
        </w:rPr>
        <w:t>读取命令用于返回当前</w:t>
      </w:r>
      <w:r w:rsidRPr="007F7AA4">
        <w:rPr>
          <w:rFonts w:eastAsiaTheme="majorEastAsia" w:cs="Times New Roman"/>
        </w:rPr>
        <w:t>Fast Dormancy</w:t>
      </w:r>
      <w:r w:rsidRPr="007F7AA4">
        <w:rPr>
          <w:rFonts w:eastAsiaTheme="majorEastAsia" w:cs="Times New Roman"/>
        </w:rPr>
        <w:t>的模式。</w:t>
      </w:r>
    </w:p>
    <w:p w14:paraId="170D042B" w14:textId="77777777" w:rsidR="00F24869" w:rsidRPr="007F7AA4" w:rsidRDefault="00F24869" w:rsidP="00F24869">
      <w:pPr>
        <w:pStyle w:val="4"/>
        <w:spacing w:before="156" w:after="156"/>
        <w:rPr>
          <w:rFonts w:cs="Times New Roman"/>
        </w:rPr>
      </w:pPr>
      <w:r w:rsidRPr="007F7AA4">
        <w:rPr>
          <w:rFonts w:cs="Times New Roman"/>
        </w:rPr>
        <w:t>Format</w:t>
      </w:r>
    </w:p>
    <w:tbl>
      <w:tblPr>
        <w:tblStyle w:val="a7"/>
        <w:tblW w:w="0" w:type="auto"/>
        <w:tblLook w:val="04A0" w:firstRow="1" w:lastRow="0" w:firstColumn="1" w:lastColumn="0" w:noHBand="0" w:noVBand="1"/>
      </w:tblPr>
      <w:tblGrid>
        <w:gridCol w:w="3928"/>
        <w:gridCol w:w="2300"/>
        <w:gridCol w:w="3098"/>
      </w:tblGrid>
      <w:tr w:rsidR="00F24869" w:rsidRPr="007F7AA4" w14:paraId="64D6E4D9" w14:textId="77777777" w:rsidTr="00BE0F7E">
        <w:tc>
          <w:tcPr>
            <w:tcW w:w="0" w:type="auto"/>
          </w:tcPr>
          <w:p w14:paraId="6965A648" w14:textId="77777777" w:rsidR="00F24869" w:rsidRPr="007F7AA4" w:rsidRDefault="00F24869" w:rsidP="00BE0F7E">
            <w:pPr>
              <w:rPr>
                <w:rFonts w:eastAsiaTheme="majorEastAsia" w:cs="Times New Roman"/>
              </w:rPr>
            </w:pPr>
            <w:r w:rsidRPr="007F7AA4">
              <w:rPr>
                <w:rFonts w:eastAsiaTheme="majorEastAsia" w:cs="Times New Roman"/>
              </w:rPr>
              <w:t>Command</w:t>
            </w:r>
          </w:p>
        </w:tc>
        <w:tc>
          <w:tcPr>
            <w:tcW w:w="0" w:type="auto"/>
          </w:tcPr>
          <w:p w14:paraId="7BA90EFD" w14:textId="77777777" w:rsidR="00F24869" w:rsidRPr="007F7AA4" w:rsidRDefault="00F24869" w:rsidP="00BE0F7E">
            <w:pPr>
              <w:rPr>
                <w:rFonts w:eastAsiaTheme="majorEastAsia" w:cs="Times New Roman"/>
              </w:rPr>
            </w:pPr>
            <w:r w:rsidRPr="007F7AA4">
              <w:rPr>
                <w:rFonts w:eastAsiaTheme="majorEastAsia" w:cs="Times New Roman"/>
              </w:rPr>
              <w:t>Possible Response(s)</w:t>
            </w:r>
          </w:p>
        </w:tc>
        <w:tc>
          <w:tcPr>
            <w:tcW w:w="0" w:type="auto"/>
          </w:tcPr>
          <w:p w14:paraId="1FB10343" w14:textId="77777777" w:rsidR="00F24869" w:rsidRPr="007F7AA4" w:rsidRDefault="00F24869" w:rsidP="00BE0F7E">
            <w:pPr>
              <w:rPr>
                <w:rFonts w:eastAsiaTheme="majorEastAsia" w:cs="Times New Roman"/>
              </w:rPr>
            </w:pPr>
            <w:r w:rsidRPr="007F7AA4">
              <w:rPr>
                <w:rFonts w:eastAsiaTheme="majorEastAsia" w:cs="Times New Roman"/>
              </w:rPr>
              <w:t>作用</w:t>
            </w:r>
          </w:p>
        </w:tc>
      </w:tr>
      <w:tr w:rsidR="00F24869" w:rsidRPr="007F7AA4" w14:paraId="086C2D4C" w14:textId="77777777" w:rsidTr="00BE0F7E">
        <w:tc>
          <w:tcPr>
            <w:tcW w:w="0" w:type="auto"/>
          </w:tcPr>
          <w:p w14:paraId="23164BED" w14:textId="77777777" w:rsidR="00F24869" w:rsidRPr="007F7AA4" w:rsidRDefault="00F24869" w:rsidP="00BE0F7E">
            <w:pPr>
              <w:rPr>
                <w:rFonts w:eastAsiaTheme="majorEastAsia" w:cs="Times New Roman"/>
              </w:rPr>
            </w:pPr>
            <w:r w:rsidRPr="007F7AA4">
              <w:rPr>
                <w:rFonts w:eastAsiaTheme="majorEastAsia" w:cs="Times New Roman"/>
              </w:rPr>
              <w:t>AT+EFD=&lt;mode&gt;[,&lt;param1&gt;[,&lt;param2&gt;]]</w:t>
            </w:r>
          </w:p>
        </w:tc>
        <w:tc>
          <w:tcPr>
            <w:tcW w:w="0" w:type="auto"/>
          </w:tcPr>
          <w:p w14:paraId="296B7693" w14:textId="77777777" w:rsidR="00F24869" w:rsidRPr="007F7AA4" w:rsidRDefault="00F24869" w:rsidP="00BE0F7E">
            <w:pPr>
              <w:rPr>
                <w:rFonts w:eastAsiaTheme="majorEastAsia" w:cs="Times New Roman"/>
              </w:rPr>
            </w:pPr>
            <w:r w:rsidRPr="007F7AA4">
              <w:rPr>
                <w:rFonts w:eastAsiaTheme="majorEastAsia" w:cs="Times New Roman"/>
              </w:rPr>
              <w:t>OK/ERROR</w:t>
            </w:r>
          </w:p>
        </w:tc>
        <w:tc>
          <w:tcPr>
            <w:tcW w:w="0" w:type="auto"/>
          </w:tcPr>
          <w:p w14:paraId="1AB0B714" w14:textId="77777777" w:rsidR="00F24869" w:rsidRPr="007F7AA4" w:rsidRDefault="00F24869" w:rsidP="00BE0F7E">
            <w:pPr>
              <w:rPr>
                <w:rFonts w:eastAsiaTheme="majorEastAsia" w:cs="Times New Roman"/>
              </w:rPr>
            </w:pPr>
            <w:r w:rsidRPr="007F7AA4">
              <w:rPr>
                <w:rFonts w:eastAsiaTheme="majorEastAsia" w:cs="Times New Roman"/>
              </w:rPr>
              <w:t>用于设置</w:t>
            </w:r>
            <w:r w:rsidRPr="007F7AA4">
              <w:rPr>
                <w:rFonts w:eastAsiaTheme="majorEastAsia" w:cs="Times New Roman"/>
              </w:rPr>
              <w:t>Fast Dormancy</w:t>
            </w:r>
            <w:r w:rsidRPr="007F7AA4">
              <w:rPr>
                <w:rFonts w:eastAsiaTheme="majorEastAsia" w:cs="Times New Roman"/>
              </w:rPr>
              <w:t>功能</w:t>
            </w:r>
          </w:p>
        </w:tc>
      </w:tr>
      <w:tr w:rsidR="00F24869" w:rsidRPr="007F7AA4" w14:paraId="46080C9A" w14:textId="77777777" w:rsidTr="00BE0F7E">
        <w:tc>
          <w:tcPr>
            <w:tcW w:w="0" w:type="auto"/>
          </w:tcPr>
          <w:p w14:paraId="39126479" w14:textId="77777777" w:rsidR="00F24869" w:rsidRPr="007F7AA4" w:rsidRDefault="00F24869" w:rsidP="00BE0F7E">
            <w:pPr>
              <w:rPr>
                <w:rFonts w:eastAsiaTheme="majorEastAsia" w:cs="Times New Roman"/>
              </w:rPr>
            </w:pPr>
            <w:r w:rsidRPr="007F7AA4">
              <w:rPr>
                <w:rFonts w:eastAsiaTheme="majorEastAsia" w:cs="Times New Roman"/>
              </w:rPr>
              <w:t>AT+EFD=?</w:t>
            </w:r>
          </w:p>
        </w:tc>
        <w:tc>
          <w:tcPr>
            <w:tcW w:w="0" w:type="auto"/>
          </w:tcPr>
          <w:p w14:paraId="11A541B6" w14:textId="77777777" w:rsidR="00F24869" w:rsidRPr="007F7AA4" w:rsidRDefault="00F24869" w:rsidP="00BE0F7E">
            <w:pPr>
              <w:rPr>
                <w:rFonts w:eastAsiaTheme="majorEastAsia" w:cs="Times New Roman"/>
              </w:rPr>
            </w:pPr>
            <w:r w:rsidRPr="007F7AA4">
              <w:rPr>
                <w:rFonts w:eastAsiaTheme="majorEastAsia" w:cs="Times New Roman"/>
              </w:rPr>
              <w:t>+E5GOPT:&lt;5G_option&gt;</w:t>
            </w:r>
          </w:p>
        </w:tc>
        <w:tc>
          <w:tcPr>
            <w:tcW w:w="0" w:type="auto"/>
          </w:tcPr>
          <w:p w14:paraId="0BD6AF19" w14:textId="77777777" w:rsidR="00F24869" w:rsidRPr="007F7AA4" w:rsidRDefault="00F24869" w:rsidP="00BE0F7E">
            <w:pPr>
              <w:rPr>
                <w:rFonts w:eastAsiaTheme="majorEastAsia" w:cs="Times New Roman"/>
              </w:rPr>
            </w:pPr>
            <w:r w:rsidRPr="007F7AA4">
              <w:rPr>
                <w:rFonts w:eastAsiaTheme="majorEastAsia" w:cs="Times New Roman"/>
              </w:rPr>
              <w:t>用于查询当前卡的</w:t>
            </w:r>
            <w:r w:rsidRPr="007F7AA4">
              <w:rPr>
                <w:rFonts w:eastAsiaTheme="majorEastAsia" w:cs="Times New Roman"/>
              </w:rPr>
              <w:t>5G</w:t>
            </w:r>
            <w:r w:rsidRPr="007F7AA4">
              <w:rPr>
                <w:rFonts w:eastAsiaTheme="majorEastAsia" w:cs="Times New Roman"/>
              </w:rPr>
              <w:t>支持状态</w:t>
            </w:r>
          </w:p>
        </w:tc>
      </w:tr>
      <w:tr w:rsidR="00F24869" w:rsidRPr="007F7AA4" w14:paraId="578C7621" w14:textId="77777777" w:rsidTr="00BE0F7E">
        <w:tc>
          <w:tcPr>
            <w:tcW w:w="0" w:type="auto"/>
          </w:tcPr>
          <w:p w14:paraId="3DD84477" w14:textId="77777777" w:rsidR="00F24869" w:rsidRPr="007F7AA4" w:rsidRDefault="00F24869" w:rsidP="00BE0F7E">
            <w:pPr>
              <w:rPr>
                <w:rFonts w:eastAsiaTheme="majorEastAsia" w:cs="Times New Roman"/>
              </w:rPr>
            </w:pPr>
            <w:r w:rsidRPr="007F7AA4">
              <w:rPr>
                <w:rFonts w:eastAsiaTheme="majorEastAsia" w:cs="Times New Roman"/>
              </w:rPr>
              <w:t>AT+EFD?</w:t>
            </w:r>
          </w:p>
        </w:tc>
        <w:tc>
          <w:tcPr>
            <w:tcW w:w="0" w:type="auto"/>
          </w:tcPr>
          <w:p w14:paraId="2CC75EE0" w14:textId="77777777" w:rsidR="00F24869" w:rsidRPr="007F7AA4" w:rsidRDefault="00F24869" w:rsidP="00BE0F7E">
            <w:pPr>
              <w:rPr>
                <w:rFonts w:eastAsiaTheme="majorEastAsia" w:cs="Times New Roman"/>
              </w:rPr>
            </w:pPr>
          </w:p>
        </w:tc>
        <w:tc>
          <w:tcPr>
            <w:tcW w:w="0" w:type="auto"/>
          </w:tcPr>
          <w:p w14:paraId="778F8273" w14:textId="77777777" w:rsidR="00F24869" w:rsidRPr="007F7AA4" w:rsidRDefault="00F24869" w:rsidP="00BE0F7E">
            <w:pPr>
              <w:rPr>
                <w:rFonts w:eastAsiaTheme="majorEastAsia" w:cs="Times New Roman"/>
              </w:rPr>
            </w:pPr>
          </w:p>
        </w:tc>
      </w:tr>
    </w:tbl>
    <w:p w14:paraId="429CAFAC" w14:textId="77777777" w:rsidR="00F24869" w:rsidRPr="007F7AA4" w:rsidRDefault="00F24869" w:rsidP="00F24869">
      <w:pPr>
        <w:rPr>
          <w:rFonts w:eastAsiaTheme="majorEastAsia" w:cs="Times New Roman"/>
        </w:rPr>
      </w:pPr>
    </w:p>
    <w:p w14:paraId="100C319A" w14:textId="77777777" w:rsidR="00057A16" w:rsidRPr="007F7AA4" w:rsidRDefault="00F24869" w:rsidP="00F24869">
      <w:pPr>
        <w:rPr>
          <w:rFonts w:eastAsiaTheme="majorEastAsia" w:cs="Times New Roman"/>
        </w:rPr>
      </w:pPr>
      <w:r w:rsidRPr="007F7AA4">
        <w:rPr>
          <w:rFonts w:eastAsiaTheme="majorEastAsia" w:cs="Times New Roman"/>
        </w:rPr>
        <w:t>&lt;mode&gt;: integer</w:t>
      </w:r>
    </w:p>
    <w:p w14:paraId="3ED7ABCD" w14:textId="77777777" w:rsidR="00057A16" w:rsidRPr="007F7AA4" w:rsidRDefault="00F24869" w:rsidP="00F24869">
      <w:pPr>
        <w:rPr>
          <w:rFonts w:eastAsiaTheme="majorEastAsia" w:cs="Times New Roman"/>
        </w:rPr>
      </w:pPr>
      <w:r w:rsidRPr="007F7AA4">
        <w:rPr>
          <w:rFonts w:eastAsiaTheme="majorEastAsia" w:cs="Times New Roman"/>
        </w:rPr>
        <w:t>0 disable modem Fast Dormancy</w:t>
      </w:r>
    </w:p>
    <w:p w14:paraId="72E69C8E" w14:textId="77777777" w:rsidR="00057A16" w:rsidRPr="007F7AA4" w:rsidRDefault="00F24869" w:rsidP="00F24869">
      <w:pPr>
        <w:rPr>
          <w:rFonts w:eastAsiaTheme="majorEastAsia" w:cs="Times New Roman"/>
        </w:rPr>
      </w:pPr>
      <w:r w:rsidRPr="007F7AA4">
        <w:rPr>
          <w:rFonts w:eastAsiaTheme="majorEastAsia" w:cs="Times New Roman"/>
        </w:rPr>
        <w:t>1 enable modem Fast Dormancy</w:t>
      </w:r>
    </w:p>
    <w:p w14:paraId="1410DF90" w14:textId="77777777" w:rsidR="00057A16" w:rsidRPr="007F7AA4" w:rsidRDefault="00F24869" w:rsidP="00F24869">
      <w:pPr>
        <w:rPr>
          <w:rFonts w:eastAsiaTheme="majorEastAsia" w:cs="Times New Roman"/>
        </w:rPr>
      </w:pPr>
      <w:r w:rsidRPr="007F7AA4">
        <w:rPr>
          <w:rFonts w:eastAsiaTheme="majorEastAsia" w:cs="Times New Roman"/>
        </w:rPr>
        <w:t>2 set Fast Dormancy inactivity timer</w:t>
      </w:r>
    </w:p>
    <w:p w14:paraId="665D410C" w14:textId="77777777" w:rsidR="00F24869" w:rsidRPr="007F7AA4" w:rsidRDefault="00F24869" w:rsidP="00F24869">
      <w:pPr>
        <w:rPr>
          <w:rFonts w:eastAsiaTheme="majorEastAsia" w:cs="Times New Roman"/>
        </w:rPr>
      </w:pPr>
      <w:r w:rsidRPr="007F7AA4">
        <w:rPr>
          <w:rFonts w:eastAsiaTheme="majorEastAsia" w:cs="Times New Roman"/>
        </w:rPr>
        <w:t>3 inform modem the screen status</w:t>
      </w:r>
    </w:p>
    <w:p w14:paraId="229549DE" w14:textId="374A1EB5" w:rsidR="00F24869" w:rsidRPr="007F7AA4" w:rsidRDefault="00F24869" w:rsidP="00F24869">
      <w:pPr>
        <w:pStyle w:val="4"/>
        <w:spacing w:before="156" w:after="156"/>
        <w:rPr>
          <w:rFonts w:cs="Times New Roman"/>
        </w:rPr>
      </w:pPr>
      <w:r w:rsidRPr="007F7AA4">
        <w:rPr>
          <w:rFonts w:cs="Times New Roman"/>
        </w:rPr>
        <w:t>Field</w:t>
      </w:r>
    </w:p>
    <w:p w14:paraId="3188C405" w14:textId="3B966727" w:rsidR="00177E60" w:rsidRPr="007F7AA4" w:rsidRDefault="00177E60" w:rsidP="00177E60">
      <w:pPr>
        <w:rPr>
          <w:rFonts w:eastAsiaTheme="majorEastAsia" w:cs="Times New Roman"/>
        </w:rPr>
      </w:pPr>
    </w:p>
    <w:p w14:paraId="6FC04D53" w14:textId="27F79B04" w:rsidR="00801C97" w:rsidRPr="007F7AA4" w:rsidRDefault="00177E60" w:rsidP="00801C97">
      <w:pPr>
        <w:pStyle w:val="3"/>
        <w:spacing w:before="156" w:after="156"/>
        <w:rPr>
          <w:rFonts w:eastAsiaTheme="majorEastAsia" w:cs="Times New Roman"/>
        </w:rPr>
      </w:pPr>
      <w:bookmarkStart w:id="314" w:name="_Toc87714859"/>
      <w:r w:rsidRPr="007F7AA4">
        <w:rPr>
          <w:rFonts w:eastAsiaTheme="majorEastAsia" w:cs="Times New Roman"/>
        </w:rPr>
        <w:t xml:space="preserve">AT+EIAREG </w:t>
      </w:r>
      <w:r w:rsidRPr="007F7AA4">
        <w:rPr>
          <w:rFonts w:eastAsiaTheme="majorEastAsia" w:cs="Times New Roman"/>
        </w:rPr>
        <w:t>初始附着注册</w:t>
      </w:r>
      <w:r w:rsidR="00801C97" w:rsidRPr="007F7AA4">
        <w:rPr>
          <w:rFonts w:eastAsiaTheme="majorEastAsia" w:cs="Times New Roman"/>
        </w:rPr>
        <w:t>是否发送</w:t>
      </w:r>
      <w:r w:rsidR="00801C97" w:rsidRPr="007F7AA4">
        <w:rPr>
          <w:rFonts w:eastAsiaTheme="majorEastAsia" w:cs="Times New Roman"/>
        </w:rPr>
        <w:t>URC</w:t>
      </w:r>
      <w:bookmarkEnd w:id="314"/>
    </w:p>
    <w:p w14:paraId="6102AEE2" w14:textId="24ECEE6F" w:rsidR="00801C97" w:rsidRPr="007F7AA4" w:rsidRDefault="00801C97" w:rsidP="00801C97">
      <w:pPr>
        <w:rPr>
          <w:rFonts w:eastAsiaTheme="majorEastAsia" w:cs="Times New Roman"/>
        </w:rPr>
      </w:pPr>
      <w:r w:rsidRPr="007F7AA4">
        <w:rPr>
          <w:rFonts w:eastAsiaTheme="majorEastAsia" w:cs="Times New Roman"/>
        </w:rPr>
        <w:t>设置初始注册时是否上报</w:t>
      </w:r>
      <w:r w:rsidRPr="007F7AA4">
        <w:rPr>
          <w:rFonts w:eastAsiaTheme="majorEastAsia" w:cs="Times New Roman"/>
        </w:rPr>
        <w:t>URC</w:t>
      </w:r>
      <w:r w:rsidRPr="007F7AA4">
        <w:rPr>
          <w:rFonts w:eastAsiaTheme="majorEastAsia" w:cs="Times New Roman"/>
        </w:rPr>
        <w:t>。</w:t>
      </w:r>
    </w:p>
    <w:p w14:paraId="3083E99F" w14:textId="1206BE5E" w:rsidR="00801C97" w:rsidRPr="007F7AA4" w:rsidRDefault="00801C97" w:rsidP="00801C97">
      <w:pPr>
        <w:pStyle w:val="4"/>
        <w:spacing w:before="156" w:after="156"/>
        <w:rPr>
          <w:rFonts w:cs="Times New Roman"/>
        </w:rPr>
      </w:pPr>
      <w:r w:rsidRPr="007F7AA4">
        <w:rPr>
          <w:rFonts w:cs="Times New Roman"/>
        </w:rPr>
        <w:t>Format</w:t>
      </w:r>
    </w:p>
    <w:tbl>
      <w:tblPr>
        <w:tblStyle w:val="a7"/>
        <w:tblW w:w="0" w:type="auto"/>
        <w:tblLook w:val="04A0" w:firstRow="1" w:lastRow="0" w:firstColumn="1" w:lastColumn="0" w:noHBand="0" w:noVBand="1"/>
      </w:tblPr>
      <w:tblGrid>
        <w:gridCol w:w="2311"/>
        <w:gridCol w:w="3646"/>
        <w:gridCol w:w="2801"/>
      </w:tblGrid>
      <w:tr w:rsidR="00801C97" w:rsidRPr="007F7AA4" w14:paraId="5E94A7C0" w14:textId="77777777" w:rsidTr="00BD4615">
        <w:tc>
          <w:tcPr>
            <w:tcW w:w="0" w:type="auto"/>
          </w:tcPr>
          <w:p w14:paraId="1F38B46B" w14:textId="77777777" w:rsidR="00801C97" w:rsidRPr="007F7AA4" w:rsidRDefault="00801C97" w:rsidP="00BD4615">
            <w:pPr>
              <w:rPr>
                <w:rFonts w:eastAsiaTheme="majorEastAsia" w:cs="Times New Roman"/>
              </w:rPr>
            </w:pPr>
            <w:r w:rsidRPr="007F7AA4">
              <w:rPr>
                <w:rFonts w:eastAsiaTheme="majorEastAsia" w:cs="Times New Roman"/>
              </w:rPr>
              <w:t>Command</w:t>
            </w:r>
          </w:p>
        </w:tc>
        <w:tc>
          <w:tcPr>
            <w:tcW w:w="0" w:type="auto"/>
          </w:tcPr>
          <w:p w14:paraId="5D6E2058" w14:textId="77777777" w:rsidR="00801C97" w:rsidRPr="007F7AA4" w:rsidRDefault="00801C97" w:rsidP="00BD4615">
            <w:pPr>
              <w:rPr>
                <w:rFonts w:eastAsiaTheme="majorEastAsia" w:cs="Times New Roman"/>
              </w:rPr>
            </w:pPr>
            <w:r w:rsidRPr="007F7AA4">
              <w:rPr>
                <w:rFonts w:eastAsiaTheme="majorEastAsia" w:cs="Times New Roman"/>
              </w:rPr>
              <w:t>Possible Response(s)</w:t>
            </w:r>
          </w:p>
        </w:tc>
        <w:tc>
          <w:tcPr>
            <w:tcW w:w="0" w:type="auto"/>
          </w:tcPr>
          <w:p w14:paraId="64DBC800" w14:textId="77777777" w:rsidR="00801C97" w:rsidRPr="007F7AA4" w:rsidRDefault="00801C97" w:rsidP="00BD4615">
            <w:pPr>
              <w:rPr>
                <w:rFonts w:eastAsiaTheme="majorEastAsia" w:cs="Times New Roman"/>
              </w:rPr>
            </w:pPr>
            <w:r w:rsidRPr="007F7AA4">
              <w:rPr>
                <w:rFonts w:eastAsiaTheme="majorEastAsia" w:cs="Times New Roman"/>
              </w:rPr>
              <w:t>作用</w:t>
            </w:r>
          </w:p>
        </w:tc>
      </w:tr>
      <w:tr w:rsidR="00801C97" w:rsidRPr="007F7AA4" w14:paraId="001980F1" w14:textId="77777777" w:rsidTr="00BD4615">
        <w:tc>
          <w:tcPr>
            <w:tcW w:w="0" w:type="auto"/>
          </w:tcPr>
          <w:p w14:paraId="07F46558" w14:textId="605C4705" w:rsidR="00801C97" w:rsidRPr="007F7AA4" w:rsidRDefault="00801C97" w:rsidP="00801C97">
            <w:pPr>
              <w:rPr>
                <w:rFonts w:eastAsiaTheme="majorEastAsia" w:cs="Times New Roman"/>
              </w:rPr>
            </w:pPr>
            <w:r w:rsidRPr="007F7AA4">
              <w:rPr>
                <w:rFonts w:eastAsiaTheme="majorEastAsia" w:cs="Times New Roman"/>
              </w:rPr>
              <w:t>+EIAREG=&lt;Parameter&gt;</w:t>
            </w:r>
          </w:p>
        </w:tc>
        <w:tc>
          <w:tcPr>
            <w:tcW w:w="0" w:type="auto"/>
          </w:tcPr>
          <w:p w14:paraId="69B4166C" w14:textId="77777777" w:rsidR="004A1E0D" w:rsidRPr="007F7AA4" w:rsidRDefault="00801C97" w:rsidP="00BD4615">
            <w:pPr>
              <w:rPr>
                <w:rFonts w:eastAsiaTheme="majorEastAsia" w:cs="Times New Roman"/>
              </w:rPr>
            </w:pPr>
            <w:r w:rsidRPr="007F7AA4">
              <w:rPr>
                <w:rFonts w:eastAsiaTheme="majorEastAsia" w:cs="Times New Roman"/>
              </w:rPr>
              <w:t>+EIAREG:ME ATTACH</w:t>
            </w:r>
          </w:p>
          <w:p w14:paraId="22753FFB" w14:textId="77777777" w:rsidR="004A1E0D" w:rsidRPr="007F7AA4" w:rsidRDefault="00801C97" w:rsidP="00BD4615">
            <w:pPr>
              <w:rPr>
                <w:rFonts w:eastAsiaTheme="majorEastAsia" w:cs="Times New Roman"/>
              </w:rPr>
            </w:pPr>
            <w:r w:rsidRPr="007F7AA4">
              <w:rPr>
                <w:rFonts w:eastAsiaTheme="majorEastAsia" w:cs="Times New Roman"/>
              </w:rPr>
              <w:t>&lt;APN&gt;,&lt;PDP_TYPE&gt;,&lt;APN_INDEX&gt;</w:t>
            </w:r>
          </w:p>
          <w:p w14:paraId="132688D6" w14:textId="77777777" w:rsidR="004A1E0D" w:rsidRPr="007F7AA4" w:rsidRDefault="00801C97" w:rsidP="00BD4615">
            <w:pPr>
              <w:rPr>
                <w:rFonts w:eastAsiaTheme="majorEastAsia" w:cs="Times New Roman"/>
              </w:rPr>
            </w:pPr>
            <w:r w:rsidRPr="007F7AA4">
              <w:rPr>
                <w:rFonts w:eastAsiaTheme="majorEastAsia" w:cs="Times New Roman"/>
              </w:rPr>
              <w:t>OK</w:t>
            </w:r>
          </w:p>
          <w:p w14:paraId="45E0865C" w14:textId="07243589" w:rsidR="00801C97" w:rsidRPr="007F7AA4" w:rsidRDefault="00801C97" w:rsidP="00BD4615">
            <w:pPr>
              <w:rPr>
                <w:rFonts w:eastAsiaTheme="majorEastAsia" w:cs="Times New Roman"/>
              </w:rPr>
            </w:pPr>
            <w:r w:rsidRPr="007F7AA4">
              <w:rPr>
                <w:rFonts w:eastAsiaTheme="majorEastAsia" w:cs="Times New Roman"/>
              </w:rPr>
              <w:t>ERROR</w:t>
            </w:r>
          </w:p>
        </w:tc>
        <w:tc>
          <w:tcPr>
            <w:tcW w:w="0" w:type="auto"/>
          </w:tcPr>
          <w:p w14:paraId="518F4366" w14:textId="4C87F3A0" w:rsidR="00801C97" w:rsidRPr="007F7AA4" w:rsidRDefault="00801C97" w:rsidP="00BD4615">
            <w:pPr>
              <w:rPr>
                <w:rFonts w:eastAsiaTheme="majorEastAsia" w:cs="Times New Roman"/>
              </w:rPr>
            </w:pPr>
            <w:r w:rsidRPr="007F7AA4">
              <w:rPr>
                <w:rFonts w:eastAsiaTheme="majorEastAsia" w:cs="Times New Roman"/>
              </w:rPr>
              <w:t>设置初始注册状态发送</w:t>
            </w:r>
            <w:r w:rsidRPr="007F7AA4">
              <w:rPr>
                <w:rFonts w:eastAsiaTheme="majorEastAsia" w:cs="Times New Roman"/>
              </w:rPr>
              <w:t>URC</w:t>
            </w:r>
          </w:p>
        </w:tc>
      </w:tr>
    </w:tbl>
    <w:p w14:paraId="27C1E6A1" w14:textId="3E2F023F" w:rsidR="00801C97" w:rsidRPr="007F7AA4" w:rsidRDefault="00057583" w:rsidP="00057583">
      <w:pPr>
        <w:pStyle w:val="4"/>
        <w:spacing w:before="156" w:after="156"/>
        <w:rPr>
          <w:rFonts w:cs="Times New Roman"/>
        </w:rPr>
      </w:pPr>
      <w:r w:rsidRPr="007F7AA4">
        <w:rPr>
          <w:rFonts w:cs="Times New Roman"/>
        </w:rPr>
        <w:t>Field</w:t>
      </w:r>
    </w:p>
    <w:p w14:paraId="2C75FD3C" w14:textId="516AF4D5" w:rsidR="00057583" w:rsidRPr="007F7AA4" w:rsidRDefault="00057583" w:rsidP="00057583">
      <w:pPr>
        <w:rPr>
          <w:rFonts w:eastAsiaTheme="majorEastAsia" w:cs="Times New Roman"/>
        </w:rPr>
      </w:pPr>
      <w:r w:rsidRPr="007F7AA4">
        <w:rPr>
          <w:rFonts w:eastAsiaTheme="majorEastAsia" w:cs="Times New Roman"/>
        </w:rPr>
        <w:t>Parameter:</w:t>
      </w:r>
    </w:p>
    <w:p w14:paraId="0F3F8133" w14:textId="22AB1786" w:rsidR="00057583" w:rsidRPr="007F7AA4" w:rsidRDefault="00057583" w:rsidP="00057583">
      <w:pPr>
        <w:rPr>
          <w:rFonts w:eastAsiaTheme="majorEastAsia" w:cs="Times New Roman"/>
        </w:rPr>
      </w:pPr>
      <w:r w:rsidRPr="007F7AA4">
        <w:rPr>
          <w:rFonts w:eastAsiaTheme="majorEastAsia" w:cs="Times New Roman"/>
        </w:rPr>
        <w:t>0 – Will not send URC</w:t>
      </w:r>
    </w:p>
    <w:p w14:paraId="18B2366A" w14:textId="720C6502" w:rsidR="00057583" w:rsidRPr="007F7AA4" w:rsidRDefault="00057583" w:rsidP="00057583">
      <w:pPr>
        <w:rPr>
          <w:rFonts w:eastAsiaTheme="majorEastAsia" w:cs="Times New Roman"/>
        </w:rPr>
      </w:pPr>
      <w:r w:rsidRPr="007F7AA4">
        <w:rPr>
          <w:rFonts w:eastAsiaTheme="majorEastAsia" w:cs="Times New Roman"/>
        </w:rPr>
        <w:t>1 – Will send Response Message.</w:t>
      </w:r>
    </w:p>
    <w:p w14:paraId="608BE760" w14:textId="4C57EFC7" w:rsidR="00A0420F" w:rsidRPr="007F7AA4" w:rsidRDefault="00A0420F" w:rsidP="00057583">
      <w:pPr>
        <w:rPr>
          <w:rFonts w:eastAsiaTheme="majorEastAsia" w:cs="Times New Roman"/>
        </w:rPr>
      </w:pPr>
    </w:p>
    <w:p w14:paraId="64969502" w14:textId="0F1CE606" w:rsidR="00A0420F" w:rsidRPr="007F7AA4" w:rsidRDefault="00A0420F" w:rsidP="00A0420F">
      <w:pPr>
        <w:pStyle w:val="3"/>
        <w:spacing w:before="156" w:after="156"/>
        <w:rPr>
          <w:rFonts w:eastAsiaTheme="majorEastAsia" w:cs="Times New Roman"/>
        </w:rPr>
      </w:pPr>
      <w:bookmarkStart w:id="315" w:name="_Toc87714860"/>
      <w:r w:rsidRPr="007F7AA4">
        <w:rPr>
          <w:rFonts w:eastAsiaTheme="majorEastAsia" w:cs="Times New Roman"/>
        </w:rPr>
        <w:t xml:space="preserve">AT+ESIMS </w:t>
      </w:r>
      <w:r w:rsidRPr="007F7AA4">
        <w:rPr>
          <w:rFonts w:eastAsiaTheme="majorEastAsia" w:cs="Times New Roman"/>
        </w:rPr>
        <w:t>查看</w:t>
      </w:r>
      <w:r w:rsidRPr="007F7AA4">
        <w:rPr>
          <w:rFonts w:eastAsiaTheme="majorEastAsia" w:cs="Times New Roman"/>
        </w:rPr>
        <w:t>SIM</w:t>
      </w:r>
      <w:r w:rsidRPr="007F7AA4">
        <w:rPr>
          <w:rFonts w:eastAsiaTheme="majorEastAsia" w:cs="Times New Roman"/>
        </w:rPr>
        <w:t>卡状态</w:t>
      </w:r>
      <w:bookmarkEnd w:id="315"/>
    </w:p>
    <w:p w14:paraId="62B11BF7" w14:textId="240752F9" w:rsidR="00A0420F" w:rsidRPr="007F7AA4" w:rsidRDefault="00A0420F" w:rsidP="00A0420F">
      <w:pPr>
        <w:rPr>
          <w:rFonts w:eastAsiaTheme="majorEastAsia" w:cs="Times New Roman"/>
        </w:rPr>
      </w:pPr>
      <w:r w:rsidRPr="007F7AA4">
        <w:rPr>
          <w:rFonts w:eastAsiaTheme="majorEastAsia" w:cs="Times New Roman"/>
        </w:rPr>
        <w:t>读取命令返回</w:t>
      </w:r>
      <w:r w:rsidRPr="007F7AA4">
        <w:rPr>
          <w:rFonts w:eastAsiaTheme="majorEastAsia" w:cs="Times New Roman"/>
        </w:rPr>
        <w:t>SIM</w:t>
      </w:r>
      <w:r w:rsidRPr="007F7AA4">
        <w:rPr>
          <w:rFonts w:eastAsiaTheme="majorEastAsia" w:cs="Times New Roman"/>
        </w:rPr>
        <w:t>卡插入的状态。</w:t>
      </w:r>
    </w:p>
    <w:p w14:paraId="4806D679" w14:textId="3D211F12" w:rsidR="00A0420F" w:rsidRPr="007F7AA4" w:rsidRDefault="00A0420F" w:rsidP="00A0420F">
      <w:pPr>
        <w:pStyle w:val="4"/>
        <w:spacing w:before="156" w:after="156"/>
        <w:rPr>
          <w:rFonts w:cs="Times New Roman"/>
        </w:rPr>
      </w:pPr>
      <w:r w:rsidRPr="007F7AA4">
        <w:rPr>
          <w:rFonts w:cs="Times New Roman"/>
        </w:rPr>
        <w:t>Format</w:t>
      </w:r>
    </w:p>
    <w:tbl>
      <w:tblPr>
        <w:tblStyle w:val="a7"/>
        <w:tblW w:w="0" w:type="auto"/>
        <w:tblLook w:val="04A0" w:firstRow="1" w:lastRow="0" w:firstColumn="1" w:lastColumn="0" w:noHBand="0" w:noVBand="1"/>
      </w:tblPr>
      <w:tblGrid>
        <w:gridCol w:w="2032"/>
        <w:gridCol w:w="2729"/>
        <w:gridCol w:w="2684"/>
      </w:tblGrid>
      <w:tr w:rsidR="00A0420F" w:rsidRPr="007F7AA4" w14:paraId="5B2F633E" w14:textId="77777777" w:rsidTr="00BD4615">
        <w:tc>
          <w:tcPr>
            <w:tcW w:w="0" w:type="auto"/>
          </w:tcPr>
          <w:p w14:paraId="3DDB9B40" w14:textId="77777777" w:rsidR="00A0420F" w:rsidRPr="007F7AA4" w:rsidRDefault="00A0420F" w:rsidP="00BD4615">
            <w:pPr>
              <w:rPr>
                <w:rFonts w:eastAsiaTheme="majorEastAsia" w:cs="Times New Roman"/>
              </w:rPr>
            </w:pPr>
            <w:r w:rsidRPr="007F7AA4">
              <w:rPr>
                <w:rFonts w:eastAsiaTheme="majorEastAsia" w:cs="Times New Roman"/>
              </w:rPr>
              <w:t>Command</w:t>
            </w:r>
          </w:p>
        </w:tc>
        <w:tc>
          <w:tcPr>
            <w:tcW w:w="0" w:type="auto"/>
          </w:tcPr>
          <w:p w14:paraId="2CDFBF31" w14:textId="77777777" w:rsidR="00A0420F" w:rsidRPr="007F7AA4" w:rsidRDefault="00A0420F" w:rsidP="00BD4615">
            <w:pPr>
              <w:rPr>
                <w:rFonts w:eastAsiaTheme="majorEastAsia" w:cs="Times New Roman"/>
              </w:rPr>
            </w:pPr>
            <w:r w:rsidRPr="007F7AA4">
              <w:rPr>
                <w:rFonts w:eastAsiaTheme="majorEastAsia" w:cs="Times New Roman"/>
              </w:rPr>
              <w:t>Possible Response(s)</w:t>
            </w:r>
          </w:p>
        </w:tc>
        <w:tc>
          <w:tcPr>
            <w:tcW w:w="0" w:type="auto"/>
          </w:tcPr>
          <w:p w14:paraId="1EB68595" w14:textId="77777777" w:rsidR="00A0420F" w:rsidRPr="007F7AA4" w:rsidRDefault="00A0420F" w:rsidP="00BD4615">
            <w:pPr>
              <w:rPr>
                <w:rFonts w:eastAsiaTheme="majorEastAsia" w:cs="Times New Roman"/>
              </w:rPr>
            </w:pPr>
            <w:r w:rsidRPr="007F7AA4">
              <w:rPr>
                <w:rFonts w:eastAsiaTheme="majorEastAsia" w:cs="Times New Roman"/>
              </w:rPr>
              <w:t>作用</w:t>
            </w:r>
          </w:p>
        </w:tc>
      </w:tr>
      <w:tr w:rsidR="00A0420F" w:rsidRPr="007F7AA4" w14:paraId="34B978A4" w14:textId="77777777" w:rsidTr="00BD4615">
        <w:tc>
          <w:tcPr>
            <w:tcW w:w="0" w:type="auto"/>
          </w:tcPr>
          <w:p w14:paraId="43FF319E" w14:textId="4CB27913" w:rsidR="00A0420F" w:rsidRPr="007F7AA4" w:rsidRDefault="00A0420F" w:rsidP="00A0420F">
            <w:pPr>
              <w:rPr>
                <w:rFonts w:eastAsiaTheme="majorEastAsia" w:cs="Times New Roman"/>
              </w:rPr>
            </w:pPr>
            <w:r w:rsidRPr="007F7AA4">
              <w:rPr>
                <w:rFonts w:eastAsiaTheme="majorEastAsia" w:cs="Times New Roman"/>
              </w:rPr>
              <w:t>AT+ESIMS?</w:t>
            </w:r>
          </w:p>
        </w:tc>
        <w:tc>
          <w:tcPr>
            <w:tcW w:w="0" w:type="auto"/>
          </w:tcPr>
          <w:p w14:paraId="14FD1AF9" w14:textId="77777777" w:rsidR="004A1E0D" w:rsidRPr="007F7AA4" w:rsidRDefault="00A0420F" w:rsidP="00BD4615">
            <w:pPr>
              <w:rPr>
                <w:rFonts w:eastAsiaTheme="majorEastAsia" w:cs="Times New Roman"/>
              </w:rPr>
            </w:pPr>
            <w:r w:rsidRPr="007F7AA4">
              <w:rPr>
                <w:rFonts w:eastAsiaTheme="majorEastAsia" w:cs="Times New Roman"/>
              </w:rPr>
              <w:t>+ESIMS:&lt;SIM_INSERTED&gt;</w:t>
            </w:r>
          </w:p>
          <w:p w14:paraId="301F4A0C" w14:textId="485C38D5" w:rsidR="00A0420F" w:rsidRPr="007F7AA4" w:rsidRDefault="00A0420F" w:rsidP="00BD4615">
            <w:pPr>
              <w:rPr>
                <w:rFonts w:eastAsiaTheme="majorEastAsia" w:cs="Times New Roman"/>
              </w:rPr>
            </w:pPr>
            <w:r w:rsidRPr="007F7AA4">
              <w:rPr>
                <w:rFonts w:eastAsiaTheme="majorEastAsia" w:cs="Times New Roman"/>
              </w:rPr>
              <w:t>OK</w:t>
            </w:r>
          </w:p>
        </w:tc>
        <w:tc>
          <w:tcPr>
            <w:tcW w:w="0" w:type="auto"/>
          </w:tcPr>
          <w:p w14:paraId="3B688B6C" w14:textId="6F561699" w:rsidR="00A0420F" w:rsidRPr="007F7AA4" w:rsidRDefault="00E738C1" w:rsidP="00BD4615">
            <w:pPr>
              <w:rPr>
                <w:rFonts w:eastAsiaTheme="majorEastAsia" w:cs="Times New Roman"/>
              </w:rPr>
            </w:pPr>
            <w:r w:rsidRPr="007F7AA4">
              <w:rPr>
                <w:rFonts w:eastAsiaTheme="majorEastAsia" w:cs="Times New Roman"/>
              </w:rPr>
              <w:t>查看</w:t>
            </w:r>
            <w:r w:rsidRPr="007F7AA4">
              <w:rPr>
                <w:rFonts w:eastAsiaTheme="majorEastAsia" w:cs="Times New Roman"/>
              </w:rPr>
              <w:t>SIM</w:t>
            </w:r>
            <w:r w:rsidRPr="007F7AA4">
              <w:rPr>
                <w:rFonts w:eastAsiaTheme="majorEastAsia" w:cs="Times New Roman"/>
              </w:rPr>
              <w:t>卡插入状态</w:t>
            </w:r>
          </w:p>
        </w:tc>
      </w:tr>
      <w:tr w:rsidR="00E738C1" w:rsidRPr="007F7AA4" w14:paraId="36A3CCBB" w14:textId="77777777" w:rsidTr="00BD4615">
        <w:tc>
          <w:tcPr>
            <w:tcW w:w="0" w:type="auto"/>
          </w:tcPr>
          <w:p w14:paraId="79FC3232" w14:textId="55DF8117" w:rsidR="00E738C1" w:rsidRPr="007F7AA4" w:rsidRDefault="00E738C1" w:rsidP="00E738C1">
            <w:pPr>
              <w:rPr>
                <w:rFonts w:eastAsiaTheme="majorEastAsia" w:cs="Times New Roman"/>
              </w:rPr>
            </w:pPr>
            <w:r w:rsidRPr="007F7AA4">
              <w:rPr>
                <w:rFonts w:eastAsiaTheme="majorEastAsia" w:cs="Times New Roman"/>
              </w:rPr>
              <w:t>AT+ESIMS</w:t>
            </w:r>
          </w:p>
        </w:tc>
        <w:tc>
          <w:tcPr>
            <w:tcW w:w="0" w:type="auto"/>
          </w:tcPr>
          <w:p w14:paraId="27AA6D20" w14:textId="77777777" w:rsidR="004A1E0D" w:rsidRPr="007F7AA4" w:rsidRDefault="00E738C1" w:rsidP="00E738C1">
            <w:pPr>
              <w:rPr>
                <w:rFonts w:eastAsiaTheme="majorEastAsia" w:cs="Times New Roman"/>
              </w:rPr>
            </w:pPr>
            <w:r w:rsidRPr="007F7AA4">
              <w:rPr>
                <w:rFonts w:eastAsiaTheme="majorEastAsia" w:cs="Times New Roman"/>
              </w:rPr>
              <w:t>+ESIMS:&lt;SIM_INSERTED&gt;</w:t>
            </w:r>
          </w:p>
          <w:p w14:paraId="5B1E9D47" w14:textId="4D0082E5" w:rsidR="00E738C1" w:rsidRPr="007F7AA4" w:rsidRDefault="00E738C1" w:rsidP="00E738C1">
            <w:pPr>
              <w:rPr>
                <w:rFonts w:eastAsiaTheme="majorEastAsia" w:cs="Times New Roman"/>
              </w:rPr>
            </w:pPr>
            <w:r w:rsidRPr="007F7AA4">
              <w:rPr>
                <w:rFonts w:eastAsiaTheme="majorEastAsia" w:cs="Times New Roman"/>
              </w:rPr>
              <w:t>OK</w:t>
            </w:r>
          </w:p>
        </w:tc>
        <w:tc>
          <w:tcPr>
            <w:tcW w:w="0" w:type="auto"/>
          </w:tcPr>
          <w:p w14:paraId="40848309" w14:textId="1A18EBCC" w:rsidR="00E738C1" w:rsidRPr="007F7AA4" w:rsidRDefault="00E738C1" w:rsidP="00E738C1">
            <w:pPr>
              <w:rPr>
                <w:rFonts w:eastAsiaTheme="majorEastAsia" w:cs="Times New Roman"/>
              </w:rPr>
            </w:pPr>
            <w:r w:rsidRPr="007F7AA4">
              <w:rPr>
                <w:rFonts w:eastAsiaTheme="majorEastAsia" w:cs="Times New Roman"/>
              </w:rPr>
              <w:t>查看</w:t>
            </w:r>
            <w:r w:rsidRPr="007F7AA4">
              <w:rPr>
                <w:rFonts w:eastAsiaTheme="majorEastAsia" w:cs="Times New Roman"/>
              </w:rPr>
              <w:t>SIM</w:t>
            </w:r>
            <w:r w:rsidRPr="007F7AA4">
              <w:rPr>
                <w:rFonts w:eastAsiaTheme="majorEastAsia" w:cs="Times New Roman"/>
              </w:rPr>
              <w:t>卡插入状态</w:t>
            </w:r>
          </w:p>
        </w:tc>
      </w:tr>
      <w:tr w:rsidR="00E738C1" w:rsidRPr="007F7AA4" w14:paraId="76AD29F0" w14:textId="77777777" w:rsidTr="00BD4615">
        <w:tc>
          <w:tcPr>
            <w:tcW w:w="0" w:type="auto"/>
          </w:tcPr>
          <w:p w14:paraId="5B43B9D5" w14:textId="306777E4" w:rsidR="00E738C1" w:rsidRPr="007F7AA4" w:rsidRDefault="00E738C1" w:rsidP="00E738C1">
            <w:pPr>
              <w:rPr>
                <w:rFonts w:eastAsiaTheme="majorEastAsia" w:cs="Times New Roman"/>
              </w:rPr>
            </w:pPr>
            <w:r w:rsidRPr="007F7AA4">
              <w:rPr>
                <w:rFonts w:eastAsiaTheme="majorEastAsia" w:cs="Times New Roman"/>
              </w:rPr>
              <w:t>AT+ESIMS=&lt;mode&gt;</w:t>
            </w:r>
          </w:p>
        </w:tc>
        <w:tc>
          <w:tcPr>
            <w:tcW w:w="0" w:type="auto"/>
          </w:tcPr>
          <w:p w14:paraId="503D030F" w14:textId="16E02F25" w:rsidR="00E738C1" w:rsidRPr="007F7AA4" w:rsidRDefault="00E738C1" w:rsidP="00E738C1">
            <w:pPr>
              <w:rPr>
                <w:rFonts w:eastAsiaTheme="majorEastAsia" w:cs="Times New Roman"/>
              </w:rPr>
            </w:pPr>
            <w:r w:rsidRPr="007F7AA4">
              <w:rPr>
                <w:rFonts w:eastAsiaTheme="majorEastAsia" w:cs="Times New Roman"/>
              </w:rPr>
              <w:t>OK</w:t>
            </w:r>
          </w:p>
        </w:tc>
        <w:tc>
          <w:tcPr>
            <w:tcW w:w="0" w:type="auto"/>
          </w:tcPr>
          <w:p w14:paraId="4FAB38C1" w14:textId="656CE38B" w:rsidR="00E738C1" w:rsidRPr="007F7AA4" w:rsidRDefault="00E738C1" w:rsidP="00E738C1">
            <w:pPr>
              <w:rPr>
                <w:rFonts w:eastAsiaTheme="majorEastAsia" w:cs="Times New Roman"/>
              </w:rPr>
            </w:pPr>
            <w:r w:rsidRPr="007F7AA4">
              <w:rPr>
                <w:rFonts w:eastAsiaTheme="majorEastAsia" w:cs="Times New Roman"/>
              </w:rPr>
              <w:t>设置</w:t>
            </w:r>
            <w:r w:rsidRPr="007F7AA4">
              <w:rPr>
                <w:rFonts w:eastAsiaTheme="majorEastAsia" w:cs="Times New Roman"/>
              </w:rPr>
              <w:t>ESIMS</w:t>
            </w:r>
            <w:r w:rsidRPr="007F7AA4">
              <w:rPr>
                <w:rFonts w:eastAsiaTheme="majorEastAsia" w:cs="Times New Roman"/>
              </w:rPr>
              <w:t>是否发送</w:t>
            </w:r>
            <w:r w:rsidRPr="007F7AA4">
              <w:rPr>
                <w:rFonts w:eastAsiaTheme="majorEastAsia" w:cs="Times New Roman"/>
              </w:rPr>
              <w:t>URC</w:t>
            </w:r>
          </w:p>
        </w:tc>
      </w:tr>
    </w:tbl>
    <w:p w14:paraId="3AB1CF61" w14:textId="26CC1595" w:rsidR="00A0420F" w:rsidRPr="007F7AA4" w:rsidRDefault="0018768A" w:rsidP="0018768A">
      <w:pPr>
        <w:pStyle w:val="4"/>
        <w:spacing w:before="156" w:after="156"/>
        <w:rPr>
          <w:rFonts w:cs="Times New Roman"/>
        </w:rPr>
      </w:pPr>
      <w:r w:rsidRPr="007F7AA4">
        <w:rPr>
          <w:rFonts w:cs="Times New Roman"/>
        </w:rPr>
        <w:t>Field</w:t>
      </w:r>
    </w:p>
    <w:p w14:paraId="7E64B8C0" w14:textId="770DC2F0" w:rsidR="0018768A" w:rsidRPr="007F7AA4" w:rsidRDefault="0018768A" w:rsidP="0018768A">
      <w:pPr>
        <w:rPr>
          <w:rFonts w:eastAsiaTheme="majorEastAsia" w:cs="Times New Roman"/>
        </w:rPr>
      </w:pPr>
      <w:r w:rsidRPr="007F7AA4">
        <w:rPr>
          <w:rFonts w:eastAsiaTheme="majorEastAsia" w:cs="Times New Roman"/>
        </w:rPr>
        <w:t>SIM_INSERTED</w:t>
      </w:r>
      <w:r w:rsidRPr="007F7AA4">
        <w:rPr>
          <w:rFonts w:eastAsiaTheme="majorEastAsia" w:cs="Times New Roman"/>
        </w:rPr>
        <w:t>：</w:t>
      </w:r>
    </w:p>
    <w:p w14:paraId="65FC6A0B" w14:textId="722F1AAE" w:rsidR="0018768A" w:rsidRPr="007F7AA4" w:rsidRDefault="0018768A" w:rsidP="0018768A">
      <w:pPr>
        <w:rPr>
          <w:rFonts w:eastAsiaTheme="majorEastAsia" w:cs="Times New Roman"/>
        </w:rPr>
      </w:pPr>
      <w:r w:rsidRPr="007F7AA4">
        <w:rPr>
          <w:rFonts w:eastAsiaTheme="majorEastAsia" w:cs="Times New Roman"/>
        </w:rPr>
        <w:t>0 – No SIM</w:t>
      </w:r>
    </w:p>
    <w:p w14:paraId="141F8677" w14:textId="7F955E06" w:rsidR="0018768A" w:rsidRPr="007F7AA4" w:rsidRDefault="0018768A" w:rsidP="0018768A">
      <w:pPr>
        <w:rPr>
          <w:rFonts w:eastAsiaTheme="majorEastAsia" w:cs="Times New Roman"/>
        </w:rPr>
      </w:pPr>
      <w:r w:rsidRPr="007F7AA4">
        <w:rPr>
          <w:rFonts w:eastAsiaTheme="majorEastAsia" w:cs="Times New Roman"/>
        </w:rPr>
        <w:t>1 – Detected</w:t>
      </w:r>
    </w:p>
    <w:p w14:paraId="2045057E" w14:textId="3C2468FF" w:rsidR="0018768A" w:rsidRPr="007F7AA4" w:rsidRDefault="0018768A" w:rsidP="0018768A">
      <w:pPr>
        <w:rPr>
          <w:rFonts w:eastAsiaTheme="majorEastAsia" w:cs="Times New Roman"/>
        </w:rPr>
      </w:pPr>
    </w:p>
    <w:p w14:paraId="5BDCD015" w14:textId="61B38E3D" w:rsidR="0018768A" w:rsidRPr="007F7AA4" w:rsidRDefault="0018768A" w:rsidP="0018768A">
      <w:pPr>
        <w:rPr>
          <w:rFonts w:eastAsiaTheme="majorEastAsia" w:cs="Times New Roman"/>
        </w:rPr>
      </w:pPr>
      <w:r w:rsidRPr="007F7AA4">
        <w:rPr>
          <w:rFonts w:eastAsiaTheme="majorEastAsia" w:cs="Times New Roman"/>
        </w:rPr>
        <w:t>mode</w:t>
      </w:r>
      <w:r w:rsidRPr="007F7AA4">
        <w:rPr>
          <w:rFonts w:eastAsiaTheme="majorEastAsia" w:cs="Times New Roman"/>
        </w:rPr>
        <w:t>：</w:t>
      </w:r>
    </w:p>
    <w:p w14:paraId="40649C2B" w14:textId="303CC86D" w:rsidR="0018768A" w:rsidRPr="007F7AA4" w:rsidRDefault="0018768A" w:rsidP="0018768A">
      <w:pPr>
        <w:rPr>
          <w:rFonts w:eastAsiaTheme="majorEastAsia" w:cs="Times New Roman"/>
        </w:rPr>
      </w:pPr>
      <w:r w:rsidRPr="007F7AA4">
        <w:rPr>
          <w:rFonts w:eastAsiaTheme="majorEastAsia" w:cs="Times New Roman"/>
        </w:rPr>
        <w:t>0 – Disable+ESIMS URC</w:t>
      </w:r>
    </w:p>
    <w:p w14:paraId="549C557F" w14:textId="590059B3" w:rsidR="0018768A" w:rsidRPr="007F7AA4" w:rsidRDefault="0018768A" w:rsidP="0018768A">
      <w:pPr>
        <w:rPr>
          <w:rFonts w:eastAsiaTheme="majorEastAsia" w:cs="Times New Roman"/>
        </w:rPr>
      </w:pPr>
      <w:r w:rsidRPr="007F7AA4">
        <w:rPr>
          <w:rFonts w:eastAsiaTheme="majorEastAsia" w:cs="Times New Roman"/>
        </w:rPr>
        <w:t>1 – Disable+ESIMS URC</w:t>
      </w:r>
    </w:p>
    <w:p w14:paraId="7D7DFAAB" w14:textId="0405964B" w:rsidR="00BB636E" w:rsidRPr="007F7AA4" w:rsidRDefault="00BB636E" w:rsidP="00BB636E">
      <w:pPr>
        <w:pStyle w:val="3"/>
        <w:spacing w:before="156" w:after="156"/>
        <w:rPr>
          <w:rFonts w:eastAsiaTheme="majorEastAsia" w:cs="Times New Roman"/>
        </w:rPr>
      </w:pPr>
      <w:bookmarkStart w:id="316" w:name="_Toc87714861"/>
      <w:r w:rsidRPr="007F7AA4">
        <w:rPr>
          <w:rFonts w:eastAsiaTheme="majorEastAsia" w:cs="Times New Roman"/>
        </w:rPr>
        <w:t xml:space="preserve">AT+ESIMPOWER </w:t>
      </w:r>
      <w:r w:rsidRPr="007F7AA4">
        <w:rPr>
          <w:rFonts w:eastAsiaTheme="majorEastAsia" w:cs="Times New Roman"/>
        </w:rPr>
        <w:t>启用和关闭</w:t>
      </w:r>
      <w:r w:rsidRPr="007F7AA4">
        <w:rPr>
          <w:rFonts w:eastAsiaTheme="majorEastAsia" w:cs="Times New Roman"/>
        </w:rPr>
        <w:t>SIM</w:t>
      </w:r>
      <w:r w:rsidRPr="007F7AA4">
        <w:rPr>
          <w:rFonts w:eastAsiaTheme="majorEastAsia" w:cs="Times New Roman"/>
        </w:rPr>
        <w:t>卡</w:t>
      </w:r>
      <w:bookmarkEnd w:id="316"/>
    </w:p>
    <w:p w14:paraId="65636966" w14:textId="7F99C3AE" w:rsidR="00D7059A" w:rsidRPr="007F7AA4" w:rsidRDefault="00D7059A" w:rsidP="00D7059A">
      <w:pPr>
        <w:rPr>
          <w:rFonts w:eastAsiaTheme="majorEastAsia" w:cs="Times New Roman"/>
        </w:rPr>
      </w:pPr>
      <w:r w:rsidRPr="007F7AA4">
        <w:rPr>
          <w:rFonts w:eastAsiaTheme="majorEastAsia" w:cs="Times New Roman"/>
        </w:rPr>
        <w:t>开启和关闭</w:t>
      </w:r>
      <w:r w:rsidRPr="007F7AA4">
        <w:rPr>
          <w:rFonts w:eastAsiaTheme="majorEastAsia" w:cs="Times New Roman"/>
        </w:rPr>
        <w:t>SIM</w:t>
      </w:r>
      <w:r w:rsidRPr="007F7AA4">
        <w:rPr>
          <w:rFonts w:eastAsiaTheme="majorEastAsia" w:cs="Times New Roman"/>
        </w:rPr>
        <w:t>卡通过此</w:t>
      </w:r>
      <w:r w:rsidRPr="007F7AA4">
        <w:rPr>
          <w:rFonts w:eastAsiaTheme="majorEastAsia" w:cs="Times New Roman"/>
        </w:rPr>
        <w:t>AT</w:t>
      </w:r>
      <w:r w:rsidRPr="007F7AA4">
        <w:rPr>
          <w:rFonts w:eastAsiaTheme="majorEastAsia" w:cs="Times New Roman"/>
        </w:rPr>
        <w:t>命令下发给</w:t>
      </w:r>
      <w:r w:rsidRPr="007F7AA4">
        <w:rPr>
          <w:rFonts w:eastAsiaTheme="majorEastAsia" w:cs="Times New Roman"/>
        </w:rPr>
        <w:t>Modem</w:t>
      </w:r>
      <w:r w:rsidRPr="007F7AA4">
        <w:rPr>
          <w:rFonts w:eastAsiaTheme="majorEastAsia" w:cs="Times New Roman"/>
        </w:rPr>
        <w:t>。</w:t>
      </w:r>
    </w:p>
    <w:p w14:paraId="57CA52E2" w14:textId="4C51E22F" w:rsidR="00D7059A" w:rsidRPr="007F7AA4" w:rsidRDefault="00D7059A" w:rsidP="00D7059A">
      <w:pPr>
        <w:pStyle w:val="4"/>
        <w:spacing w:before="156" w:after="156"/>
        <w:rPr>
          <w:rFonts w:cs="Times New Roman"/>
        </w:rPr>
      </w:pPr>
      <w:r w:rsidRPr="007F7AA4">
        <w:rPr>
          <w:rFonts w:cs="Times New Roman"/>
        </w:rPr>
        <w:t>Format</w:t>
      </w:r>
    </w:p>
    <w:tbl>
      <w:tblPr>
        <w:tblStyle w:val="a7"/>
        <w:tblW w:w="0" w:type="auto"/>
        <w:tblLook w:val="04A0" w:firstRow="1" w:lastRow="0" w:firstColumn="1" w:lastColumn="0" w:noHBand="0" w:noVBand="1"/>
      </w:tblPr>
      <w:tblGrid>
        <w:gridCol w:w="3484"/>
        <w:gridCol w:w="2829"/>
        <w:gridCol w:w="2795"/>
      </w:tblGrid>
      <w:tr w:rsidR="00C41720" w:rsidRPr="007F7AA4" w14:paraId="31666CAC" w14:textId="77777777" w:rsidTr="007475E4">
        <w:tc>
          <w:tcPr>
            <w:tcW w:w="0" w:type="auto"/>
          </w:tcPr>
          <w:p w14:paraId="40E218CB" w14:textId="77777777" w:rsidR="00D7059A" w:rsidRPr="007F7AA4" w:rsidRDefault="00D7059A" w:rsidP="007475E4">
            <w:pPr>
              <w:rPr>
                <w:rFonts w:eastAsiaTheme="majorEastAsia" w:cs="Times New Roman"/>
              </w:rPr>
            </w:pPr>
            <w:r w:rsidRPr="007F7AA4">
              <w:rPr>
                <w:rFonts w:eastAsiaTheme="majorEastAsia" w:cs="Times New Roman"/>
              </w:rPr>
              <w:t>Command</w:t>
            </w:r>
          </w:p>
        </w:tc>
        <w:tc>
          <w:tcPr>
            <w:tcW w:w="0" w:type="auto"/>
          </w:tcPr>
          <w:p w14:paraId="3CDDF08C" w14:textId="77777777" w:rsidR="00D7059A" w:rsidRPr="007F7AA4" w:rsidRDefault="00D7059A" w:rsidP="007475E4">
            <w:pPr>
              <w:rPr>
                <w:rFonts w:eastAsiaTheme="majorEastAsia" w:cs="Times New Roman"/>
              </w:rPr>
            </w:pPr>
            <w:r w:rsidRPr="007F7AA4">
              <w:rPr>
                <w:rFonts w:eastAsiaTheme="majorEastAsia" w:cs="Times New Roman"/>
              </w:rPr>
              <w:t>Possible Response(s)</w:t>
            </w:r>
          </w:p>
        </w:tc>
        <w:tc>
          <w:tcPr>
            <w:tcW w:w="0" w:type="auto"/>
          </w:tcPr>
          <w:p w14:paraId="29620BAB" w14:textId="77777777" w:rsidR="00D7059A" w:rsidRPr="007F7AA4" w:rsidRDefault="00D7059A" w:rsidP="007475E4">
            <w:pPr>
              <w:rPr>
                <w:rFonts w:eastAsiaTheme="majorEastAsia" w:cs="Times New Roman"/>
              </w:rPr>
            </w:pPr>
            <w:r w:rsidRPr="007F7AA4">
              <w:rPr>
                <w:rFonts w:eastAsiaTheme="majorEastAsia" w:cs="Times New Roman"/>
              </w:rPr>
              <w:t>作用</w:t>
            </w:r>
          </w:p>
        </w:tc>
      </w:tr>
      <w:tr w:rsidR="00C41720" w:rsidRPr="007F7AA4" w14:paraId="34DB807F" w14:textId="77777777" w:rsidTr="007475E4">
        <w:tc>
          <w:tcPr>
            <w:tcW w:w="0" w:type="auto"/>
          </w:tcPr>
          <w:p w14:paraId="25BFBC2B" w14:textId="4B1CA969" w:rsidR="00D7059A" w:rsidRPr="007F7AA4" w:rsidRDefault="00D7059A" w:rsidP="00C41720">
            <w:pPr>
              <w:rPr>
                <w:rFonts w:eastAsiaTheme="majorEastAsia" w:cs="Times New Roman"/>
              </w:rPr>
            </w:pPr>
            <w:r w:rsidRPr="007F7AA4">
              <w:rPr>
                <w:rFonts w:eastAsiaTheme="majorEastAsia" w:cs="Times New Roman"/>
              </w:rPr>
              <w:t>+</w:t>
            </w:r>
            <w:r w:rsidR="00C41720" w:rsidRPr="007F7AA4">
              <w:rPr>
                <w:rFonts w:eastAsiaTheme="majorEastAsia" w:cs="Times New Roman"/>
              </w:rPr>
              <w:t>ESIMPOWER</w:t>
            </w:r>
            <w:r w:rsidRPr="007F7AA4">
              <w:rPr>
                <w:rFonts w:eastAsiaTheme="majorEastAsia" w:cs="Times New Roman"/>
              </w:rPr>
              <w:t>=&lt;</w:t>
            </w:r>
            <w:r w:rsidR="00C41720" w:rsidRPr="007F7AA4">
              <w:rPr>
                <w:rFonts w:eastAsiaTheme="majorEastAsia" w:cs="Times New Roman"/>
              </w:rPr>
              <w:t xml:space="preserve">sim_power_mode </w:t>
            </w:r>
            <w:r w:rsidRPr="007F7AA4">
              <w:rPr>
                <w:rFonts w:eastAsiaTheme="majorEastAsia" w:cs="Times New Roman"/>
              </w:rPr>
              <w:t>&gt;</w:t>
            </w:r>
          </w:p>
        </w:tc>
        <w:tc>
          <w:tcPr>
            <w:tcW w:w="0" w:type="auto"/>
          </w:tcPr>
          <w:p w14:paraId="7ACB0D4C" w14:textId="77777777" w:rsidR="00D7059A" w:rsidRPr="007F7AA4" w:rsidRDefault="00D7059A" w:rsidP="007475E4">
            <w:pPr>
              <w:rPr>
                <w:rFonts w:eastAsiaTheme="majorEastAsia" w:cs="Times New Roman"/>
              </w:rPr>
            </w:pPr>
            <w:r w:rsidRPr="007F7AA4">
              <w:rPr>
                <w:rFonts w:eastAsiaTheme="majorEastAsia" w:cs="Times New Roman"/>
              </w:rPr>
              <w:t>OK</w:t>
            </w:r>
          </w:p>
          <w:p w14:paraId="47A27ECF" w14:textId="1051987B" w:rsidR="00C41720" w:rsidRPr="007F7AA4" w:rsidRDefault="00C41720" w:rsidP="007475E4">
            <w:pPr>
              <w:rPr>
                <w:rFonts w:eastAsiaTheme="majorEastAsia" w:cs="Times New Roman"/>
              </w:rPr>
            </w:pPr>
            <w:r w:rsidRPr="007F7AA4">
              <w:rPr>
                <w:rFonts w:eastAsiaTheme="majorEastAsia" w:cs="Times New Roman"/>
              </w:rPr>
              <w:t>ERROR/+CME ERROR:&lt;err&gt;</w:t>
            </w:r>
          </w:p>
        </w:tc>
        <w:tc>
          <w:tcPr>
            <w:tcW w:w="0" w:type="auto"/>
          </w:tcPr>
          <w:p w14:paraId="3FE7A616" w14:textId="7910E20C" w:rsidR="00D7059A" w:rsidRPr="007F7AA4" w:rsidRDefault="00C41720" w:rsidP="007475E4">
            <w:pPr>
              <w:rPr>
                <w:rFonts w:eastAsiaTheme="majorEastAsia" w:cs="Times New Roman"/>
              </w:rPr>
            </w:pPr>
            <w:r w:rsidRPr="007F7AA4">
              <w:rPr>
                <w:rFonts w:eastAsiaTheme="majorEastAsia" w:cs="Times New Roman"/>
              </w:rPr>
              <w:t>设置</w:t>
            </w:r>
            <w:r w:rsidRPr="007F7AA4">
              <w:rPr>
                <w:rFonts w:eastAsiaTheme="majorEastAsia" w:cs="Times New Roman"/>
              </w:rPr>
              <w:t>SIM</w:t>
            </w:r>
            <w:r w:rsidRPr="007F7AA4">
              <w:rPr>
                <w:rFonts w:eastAsiaTheme="majorEastAsia" w:cs="Times New Roman"/>
              </w:rPr>
              <w:t>的开启和关闭状态</w:t>
            </w:r>
          </w:p>
        </w:tc>
      </w:tr>
    </w:tbl>
    <w:p w14:paraId="0CF7AB08" w14:textId="13574580" w:rsidR="00BB636E" w:rsidRPr="007F7AA4" w:rsidRDefault="00041204" w:rsidP="00041204">
      <w:pPr>
        <w:pStyle w:val="4"/>
        <w:spacing w:before="156" w:after="156"/>
        <w:rPr>
          <w:rFonts w:cs="Times New Roman"/>
        </w:rPr>
      </w:pPr>
      <w:r w:rsidRPr="007F7AA4">
        <w:rPr>
          <w:rFonts w:cs="Times New Roman"/>
        </w:rPr>
        <w:t>Field</w:t>
      </w:r>
    </w:p>
    <w:p w14:paraId="1611E87D" w14:textId="1D8FFC5B" w:rsidR="00041204" w:rsidRPr="007F7AA4" w:rsidRDefault="00041204" w:rsidP="00041204">
      <w:pPr>
        <w:rPr>
          <w:rFonts w:eastAsiaTheme="majorEastAsia" w:cs="Times New Roman"/>
        </w:rPr>
      </w:pPr>
      <w:r w:rsidRPr="007F7AA4">
        <w:rPr>
          <w:rFonts w:eastAsiaTheme="majorEastAsia" w:cs="Times New Roman"/>
        </w:rPr>
        <w:t>&lt;sim_power_mode&gt;</w:t>
      </w:r>
      <w:r w:rsidRPr="007F7AA4">
        <w:rPr>
          <w:rFonts w:eastAsiaTheme="majorEastAsia" w:cs="Times New Roman"/>
        </w:rPr>
        <w:t>：整型数据。</w:t>
      </w:r>
    </w:p>
    <w:p w14:paraId="37D0F844" w14:textId="1C528885" w:rsidR="00041204" w:rsidRPr="007F7AA4" w:rsidRDefault="00041204" w:rsidP="00041204">
      <w:pPr>
        <w:rPr>
          <w:rFonts w:eastAsiaTheme="majorEastAsia" w:cs="Times New Roman"/>
        </w:rPr>
      </w:pPr>
      <w:r w:rsidRPr="007F7AA4">
        <w:rPr>
          <w:rFonts w:eastAsiaTheme="majorEastAsia" w:cs="Times New Roman"/>
        </w:rPr>
        <w:t xml:space="preserve">0 </w:t>
      </w:r>
      <w:r w:rsidRPr="007F7AA4">
        <w:rPr>
          <w:rFonts w:eastAsiaTheme="majorEastAsia" w:cs="Times New Roman"/>
        </w:rPr>
        <w:t>：</w:t>
      </w:r>
      <w:r w:rsidRPr="007F7AA4">
        <w:rPr>
          <w:rFonts w:eastAsiaTheme="majorEastAsia" w:cs="Times New Roman"/>
        </w:rPr>
        <w:t xml:space="preserve"> power down SIM – ignore any plug in</w:t>
      </w:r>
    </w:p>
    <w:p w14:paraId="068990D3" w14:textId="20A02BC3" w:rsidR="00041204" w:rsidRPr="007F7AA4" w:rsidRDefault="00041204" w:rsidP="00041204">
      <w:pPr>
        <w:rPr>
          <w:rFonts w:eastAsiaTheme="majorEastAsia" w:cs="Times New Roman"/>
        </w:rPr>
      </w:pPr>
      <w:r w:rsidRPr="007F7AA4">
        <w:rPr>
          <w:rFonts w:eastAsiaTheme="majorEastAsia" w:cs="Times New Roman"/>
        </w:rPr>
        <w:t xml:space="preserve">1 </w:t>
      </w:r>
      <w:r w:rsidRPr="007F7AA4">
        <w:rPr>
          <w:rFonts w:eastAsiaTheme="majorEastAsia" w:cs="Times New Roman"/>
        </w:rPr>
        <w:t>：</w:t>
      </w:r>
      <w:r w:rsidRPr="007F7AA4">
        <w:rPr>
          <w:rFonts w:eastAsiaTheme="majorEastAsia" w:cs="Times New Roman"/>
        </w:rPr>
        <w:t xml:space="preserve"> power up SIM for normal behavior</w:t>
      </w:r>
    </w:p>
    <w:p w14:paraId="3BBBADEF" w14:textId="75188AEB" w:rsidR="00041204" w:rsidRPr="007F7AA4" w:rsidRDefault="00041204" w:rsidP="00041204">
      <w:pPr>
        <w:rPr>
          <w:rFonts w:eastAsiaTheme="majorEastAsia" w:cs="Times New Roman"/>
        </w:rPr>
      </w:pPr>
      <w:r w:rsidRPr="007F7AA4">
        <w:rPr>
          <w:rFonts w:eastAsiaTheme="majorEastAsia" w:cs="Times New Roman"/>
        </w:rPr>
        <w:t>2-9 : reserved for future use</w:t>
      </w:r>
    </w:p>
    <w:p w14:paraId="4996493D" w14:textId="340B5286" w:rsidR="00041204" w:rsidRPr="007F7AA4" w:rsidRDefault="00041204" w:rsidP="00041204">
      <w:pPr>
        <w:rPr>
          <w:rFonts w:eastAsiaTheme="majorEastAsia" w:cs="Times New Roman"/>
        </w:rPr>
      </w:pPr>
      <w:r w:rsidRPr="007F7AA4">
        <w:rPr>
          <w:rFonts w:eastAsiaTheme="majorEastAsia" w:cs="Times New Roman"/>
        </w:rPr>
        <w:t>10:  disable SIM</w:t>
      </w:r>
    </w:p>
    <w:p w14:paraId="31699BD3" w14:textId="34C00E5C" w:rsidR="00041204" w:rsidRPr="007F7AA4" w:rsidRDefault="00041204" w:rsidP="00041204">
      <w:pPr>
        <w:rPr>
          <w:rFonts w:eastAsiaTheme="majorEastAsia" w:cs="Times New Roman"/>
        </w:rPr>
      </w:pPr>
      <w:r w:rsidRPr="007F7AA4">
        <w:rPr>
          <w:rFonts w:eastAsiaTheme="majorEastAsia" w:cs="Times New Roman"/>
        </w:rPr>
        <w:t>11:  enable SIM</w:t>
      </w:r>
    </w:p>
    <w:p w14:paraId="46F3AFE5" w14:textId="67B82D53" w:rsidR="008B6006" w:rsidRPr="007F7AA4" w:rsidRDefault="008B6006" w:rsidP="008B6006">
      <w:pPr>
        <w:pStyle w:val="4"/>
        <w:spacing w:before="156" w:after="156"/>
        <w:rPr>
          <w:rFonts w:cs="Times New Roman"/>
        </w:rPr>
      </w:pPr>
      <w:r w:rsidRPr="007F7AA4">
        <w:rPr>
          <w:rFonts w:cs="Times New Roman"/>
        </w:rPr>
        <w:t>Example</w:t>
      </w:r>
    </w:p>
    <w:tbl>
      <w:tblPr>
        <w:tblStyle w:val="a7"/>
        <w:tblW w:w="0" w:type="auto"/>
        <w:tblLook w:val="04A0" w:firstRow="1" w:lastRow="0" w:firstColumn="1" w:lastColumn="0" w:noHBand="0" w:noVBand="1"/>
      </w:tblPr>
      <w:tblGrid>
        <w:gridCol w:w="13454"/>
      </w:tblGrid>
      <w:tr w:rsidR="008B6006" w:rsidRPr="007F7AA4" w14:paraId="2F958ECA" w14:textId="77777777" w:rsidTr="008B6006">
        <w:tc>
          <w:tcPr>
            <w:tcW w:w="13454" w:type="dxa"/>
          </w:tcPr>
          <w:p w14:paraId="2A682EA0" w14:textId="77777777" w:rsidR="008B6006" w:rsidRPr="007F7AA4" w:rsidRDefault="008B6006" w:rsidP="008B6006">
            <w:pPr>
              <w:rPr>
                <w:rFonts w:eastAsiaTheme="majorEastAsia" w:cs="Times New Roman"/>
              </w:rPr>
            </w:pPr>
            <w:r w:rsidRPr="007F7AA4">
              <w:rPr>
                <w:rFonts w:eastAsiaTheme="majorEastAsia" w:cs="Times New Roman"/>
              </w:rPr>
              <w:t>Type</w:t>
            </w:r>
            <w:r w:rsidRPr="007F7AA4">
              <w:rPr>
                <w:rFonts w:eastAsiaTheme="majorEastAsia" w:cs="Times New Roman"/>
              </w:rPr>
              <w:tab/>
              <w:t>Index</w:t>
            </w:r>
            <w:r w:rsidRPr="007F7AA4">
              <w:rPr>
                <w:rFonts w:eastAsiaTheme="majorEastAsia" w:cs="Times New Roman"/>
              </w:rPr>
              <w:tab/>
              <w:t>Time</w:t>
            </w:r>
            <w:r w:rsidRPr="007F7AA4">
              <w:rPr>
                <w:rFonts w:eastAsiaTheme="majorEastAsia" w:cs="Times New Roman"/>
              </w:rPr>
              <w:tab/>
              <w:t>Local Time</w:t>
            </w:r>
            <w:r w:rsidRPr="007F7AA4">
              <w:rPr>
                <w:rFonts w:eastAsiaTheme="majorEastAsia" w:cs="Times New Roman"/>
              </w:rPr>
              <w:tab/>
              <w:t>Module</w:t>
            </w:r>
            <w:r w:rsidRPr="007F7AA4">
              <w:rPr>
                <w:rFonts w:eastAsiaTheme="majorEastAsia" w:cs="Times New Roman"/>
              </w:rPr>
              <w:tab/>
              <w:t>Message</w:t>
            </w:r>
            <w:r w:rsidRPr="007F7AA4">
              <w:rPr>
                <w:rFonts w:eastAsiaTheme="majorEastAsia" w:cs="Times New Roman"/>
              </w:rPr>
              <w:tab/>
              <w:t>Comment</w:t>
            </w:r>
            <w:r w:rsidRPr="007F7AA4">
              <w:rPr>
                <w:rFonts w:eastAsiaTheme="majorEastAsia" w:cs="Times New Roman"/>
              </w:rPr>
              <w:tab/>
              <w:t>Time Differences</w:t>
            </w:r>
          </w:p>
          <w:p w14:paraId="79D17ECC" w14:textId="77777777" w:rsidR="008B6006" w:rsidRPr="007F7AA4" w:rsidRDefault="008B6006" w:rsidP="008B6006">
            <w:pPr>
              <w:rPr>
                <w:rFonts w:eastAsiaTheme="majorEastAsia" w:cs="Times New Roman"/>
              </w:rPr>
            </w:pPr>
            <w:r w:rsidRPr="007F7AA4">
              <w:rPr>
                <w:rFonts w:eastAsiaTheme="majorEastAsia" w:cs="Times New Roman"/>
              </w:rPr>
              <w:t>SYS</w:t>
            </w:r>
            <w:r w:rsidRPr="007F7AA4">
              <w:rPr>
                <w:rFonts w:eastAsiaTheme="majorEastAsia" w:cs="Times New Roman"/>
              </w:rPr>
              <w:tab/>
              <w:t>243032</w:t>
            </w:r>
            <w:r w:rsidRPr="007F7AA4">
              <w:rPr>
                <w:rFonts w:eastAsiaTheme="majorEastAsia" w:cs="Times New Roman"/>
              </w:rPr>
              <w:tab/>
              <w:t>3748197888</w:t>
            </w:r>
            <w:r w:rsidRPr="007F7AA4">
              <w:rPr>
                <w:rFonts w:eastAsiaTheme="majorEastAsia" w:cs="Times New Roman"/>
              </w:rPr>
              <w:tab/>
              <w:t>08:07:29:413</w:t>
            </w:r>
            <w:r w:rsidRPr="007F7AA4">
              <w:rPr>
                <w:rFonts w:eastAsiaTheme="majorEastAsia" w:cs="Times New Roman"/>
              </w:rPr>
              <w:tab/>
              <w:t>NIL</w:t>
            </w:r>
            <w:r w:rsidRPr="007F7AA4">
              <w:rPr>
                <w:rFonts w:eastAsiaTheme="majorEastAsia" w:cs="Times New Roman"/>
              </w:rPr>
              <w:tab/>
              <w:t>[ATCI_AT_I_1 s20]AT+ESIMPOWER=10</w:t>
            </w:r>
          </w:p>
          <w:p w14:paraId="74FA4DAB" w14:textId="77777777" w:rsidR="008B6006" w:rsidRPr="007F7AA4" w:rsidRDefault="008B6006" w:rsidP="008B6006">
            <w:pPr>
              <w:rPr>
                <w:rFonts w:eastAsiaTheme="majorEastAsia" w:cs="Times New Roman"/>
              </w:rPr>
            </w:pPr>
            <w:r w:rsidRPr="007F7AA4">
              <w:rPr>
                <w:rFonts w:eastAsiaTheme="majorEastAsia" w:cs="Times New Roman"/>
              </w:rPr>
              <w:tab/>
            </w:r>
            <w:r w:rsidRPr="007F7AA4">
              <w:rPr>
                <w:rFonts w:eastAsiaTheme="majorEastAsia" w:cs="Times New Roman"/>
              </w:rPr>
              <w:tab/>
            </w:r>
          </w:p>
          <w:p w14:paraId="4182992C" w14:textId="77777777" w:rsidR="008B6006" w:rsidRPr="007F7AA4" w:rsidRDefault="008B6006" w:rsidP="008B6006">
            <w:pPr>
              <w:rPr>
                <w:rFonts w:eastAsiaTheme="majorEastAsia" w:cs="Times New Roman"/>
              </w:rPr>
            </w:pPr>
            <w:r w:rsidRPr="007F7AA4">
              <w:rPr>
                <w:rFonts w:eastAsiaTheme="majorEastAsia" w:cs="Times New Roman"/>
              </w:rPr>
              <w:t>PS</w:t>
            </w:r>
            <w:r w:rsidRPr="007F7AA4">
              <w:rPr>
                <w:rFonts w:eastAsiaTheme="majorEastAsia" w:cs="Times New Roman"/>
              </w:rPr>
              <w:tab/>
              <w:t>243035</w:t>
            </w:r>
            <w:r w:rsidRPr="007F7AA4">
              <w:rPr>
                <w:rFonts w:eastAsiaTheme="majorEastAsia" w:cs="Times New Roman"/>
              </w:rPr>
              <w:tab/>
              <w:t>3748197889</w:t>
            </w:r>
            <w:r w:rsidRPr="007F7AA4">
              <w:rPr>
                <w:rFonts w:eastAsiaTheme="majorEastAsia" w:cs="Times New Roman"/>
              </w:rPr>
              <w:tab/>
              <w:t>08:07:29:413</w:t>
            </w:r>
            <w:r w:rsidRPr="007F7AA4">
              <w:rPr>
                <w:rFonts w:eastAsiaTheme="majorEastAsia" w:cs="Times New Roman"/>
              </w:rPr>
              <w:tab/>
              <w:t>L4C_2 - SIM_2</w:t>
            </w:r>
            <w:r w:rsidRPr="007F7AA4">
              <w:rPr>
                <w:rFonts w:eastAsiaTheme="majorEastAsia" w:cs="Times New Roman"/>
              </w:rPr>
              <w:tab/>
              <w:t>MSG_ID_SIM_AP_SIMPOWER_REQ</w:t>
            </w:r>
            <w:r w:rsidRPr="007F7AA4">
              <w:rPr>
                <w:rFonts w:eastAsiaTheme="majorEastAsia" w:cs="Times New Roman"/>
              </w:rPr>
              <w:tab/>
            </w:r>
            <w:r w:rsidRPr="007F7AA4">
              <w:rPr>
                <w:rFonts w:eastAsiaTheme="majorEastAsia" w:cs="Times New Roman"/>
              </w:rPr>
              <w:tab/>
            </w:r>
          </w:p>
          <w:p w14:paraId="4A3B1728" w14:textId="77777777" w:rsidR="008B6006" w:rsidRPr="007F7AA4" w:rsidRDefault="008B6006" w:rsidP="008B6006">
            <w:pPr>
              <w:rPr>
                <w:rFonts w:eastAsiaTheme="majorEastAsia" w:cs="Times New Roman"/>
              </w:rPr>
            </w:pPr>
            <w:r w:rsidRPr="007F7AA4">
              <w:rPr>
                <w:rFonts w:eastAsiaTheme="majorEastAsia" w:cs="Times New Roman"/>
              </w:rPr>
              <w:t>PS</w:t>
            </w:r>
            <w:r w:rsidRPr="007F7AA4">
              <w:rPr>
                <w:rFonts w:eastAsiaTheme="majorEastAsia" w:cs="Times New Roman"/>
              </w:rPr>
              <w:tab/>
              <w:t>243036</w:t>
            </w:r>
            <w:r w:rsidRPr="007F7AA4">
              <w:rPr>
                <w:rFonts w:eastAsiaTheme="majorEastAsia" w:cs="Times New Roman"/>
              </w:rPr>
              <w:tab/>
              <w:t>3748197889</w:t>
            </w:r>
            <w:r w:rsidRPr="007F7AA4">
              <w:rPr>
                <w:rFonts w:eastAsiaTheme="majorEastAsia" w:cs="Times New Roman"/>
              </w:rPr>
              <w:tab/>
              <w:t>08:07:29:413</w:t>
            </w:r>
            <w:r w:rsidRPr="007F7AA4">
              <w:rPr>
                <w:rFonts w:eastAsiaTheme="majorEastAsia" w:cs="Times New Roman"/>
              </w:rPr>
              <w:tab/>
              <w:t>SIM_2 - L4C_2</w:t>
            </w:r>
            <w:r w:rsidRPr="007F7AA4">
              <w:rPr>
                <w:rFonts w:eastAsiaTheme="majorEastAsia" w:cs="Times New Roman"/>
              </w:rPr>
              <w:tab/>
              <w:t>MSG_ID_SIM_AP_SIMPOWER_CNF</w:t>
            </w:r>
            <w:r w:rsidRPr="007F7AA4">
              <w:rPr>
                <w:rFonts w:eastAsiaTheme="majorEastAsia" w:cs="Times New Roman"/>
              </w:rPr>
              <w:tab/>
            </w:r>
            <w:r w:rsidRPr="007F7AA4">
              <w:rPr>
                <w:rFonts w:eastAsiaTheme="majorEastAsia" w:cs="Times New Roman"/>
              </w:rPr>
              <w:tab/>
            </w:r>
          </w:p>
          <w:p w14:paraId="57F44221" w14:textId="77777777" w:rsidR="008B6006" w:rsidRPr="007F7AA4" w:rsidRDefault="008B6006" w:rsidP="008B6006">
            <w:pPr>
              <w:rPr>
                <w:rFonts w:eastAsiaTheme="majorEastAsia" w:cs="Times New Roman"/>
              </w:rPr>
            </w:pPr>
            <w:r w:rsidRPr="007F7AA4">
              <w:rPr>
                <w:rFonts w:eastAsiaTheme="majorEastAsia" w:cs="Times New Roman"/>
              </w:rPr>
              <w:t>OTA</w:t>
            </w:r>
            <w:r w:rsidRPr="007F7AA4">
              <w:rPr>
                <w:rFonts w:eastAsiaTheme="majorEastAsia" w:cs="Times New Roman"/>
              </w:rPr>
              <w:tab/>
              <w:t>249983</w:t>
            </w:r>
            <w:r w:rsidRPr="007F7AA4">
              <w:rPr>
                <w:rFonts w:eastAsiaTheme="majorEastAsia" w:cs="Times New Roman"/>
              </w:rPr>
              <w:tab/>
              <w:t>3748199667</w:t>
            </w:r>
            <w:r w:rsidRPr="007F7AA4">
              <w:rPr>
                <w:rFonts w:eastAsiaTheme="majorEastAsia" w:cs="Times New Roman"/>
              </w:rPr>
              <w:tab/>
              <w:t>08:07:29:613</w:t>
            </w:r>
            <w:r w:rsidRPr="007F7AA4">
              <w:rPr>
                <w:rFonts w:eastAsiaTheme="majorEastAsia" w:cs="Times New Roman"/>
              </w:rPr>
              <w:tab/>
              <w:t>EMM_NASMSG_2</w:t>
            </w:r>
            <w:r w:rsidRPr="007F7AA4">
              <w:rPr>
                <w:rFonts w:eastAsiaTheme="majorEastAsia" w:cs="Times New Roman"/>
              </w:rPr>
              <w:tab/>
              <w:t>[MS-&gt;NW] EMM_Service_Request</w:t>
            </w:r>
            <w:r w:rsidRPr="007F7AA4">
              <w:rPr>
                <w:rFonts w:eastAsiaTheme="majorEastAsia" w:cs="Times New Roman"/>
              </w:rPr>
              <w:tab/>
            </w:r>
            <w:r w:rsidRPr="007F7AA4">
              <w:rPr>
                <w:rFonts w:eastAsiaTheme="majorEastAsia" w:cs="Times New Roman"/>
              </w:rPr>
              <w:tab/>
            </w:r>
          </w:p>
          <w:p w14:paraId="5099DBB5" w14:textId="77777777" w:rsidR="008B6006" w:rsidRPr="007F7AA4" w:rsidRDefault="008B6006" w:rsidP="008B6006">
            <w:pPr>
              <w:rPr>
                <w:rFonts w:eastAsiaTheme="majorEastAsia" w:cs="Times New Roman"/>
              </w:rPr>
            </w:pPr>
            <w:r w:rsidRPr="007F7AA4">
              <w:rPr>
                <w:rFonts w:eastAsiaTheme="majorEastAsia" w:cs="Times New Roman"/>
              </w:rPr>
              <w:t>OTA</w:t>
            </w:r>
            <w:r w:rsidRPr="007F7AA4">
              <w:rPr>
                <w:rFonts w:eastAsiaTheme="majorEastAsia" w:cs="Times New Roman"/>
              </w:rPr>
              <w:tab/>
              <w:t>258362</w:t>
            </w:r>
            <w:r w:rsidRPr="007F7AA4">
              <w:rPr>
                <w:rFonts w:eastAsiaTheme="majorEastAsia" w:cs="Times New Roman"/>
              </w:rPr>
              <w:tab/>
              <w:t>3748204760</w:t>
            </w:r>
            <w:r w:rsidRPr="007F7AA4">
              <w:rPr>
                <w:rFonts w:eastAsiaTheme="majorEastAsia" w:cs="Times New Roman"/>
              </w:rPr>
              <w:tab/>
              <w:t>08:07:30:013</w:t>
            </w:r>
            <w:r w:rsidRPr="007F7AA4">
              <w:rPr>
                <w:rFonts w:eastAsiaTheme="majorEastAsia" w:cs="Times New Roman"/>
              </w:rPr>
              <w:tab/>
              <w:t>EMM_NASMSG_2</w:t>
            </w:r>
            <w:r w:rsidRPr="007F7AA4">
              <w:rPr>
                <w:rFonts w:eastAsiaTheme="majorEastAsia" w:cs="Times New Roman"/>
              </w:rPr>
              <w:tab/>
              <w:t>[MS-&gt;NW] EMM_Detach_Request(Detach type="MO_COMBINED_EPS_IMSI_DETACH", switch-off="KAL_TRUE")</w:t>
            </w:r>
            <w:r w:rsidRPr="007F7AA4">
              <w:rPr>
                <w:rFonts w:eastAsiaTheme="majorEastAsia" w:cs="Times New Roman"/>
              </w:rPr>
              <w:tab/>
            </w:r>
            <w:r w:rsidRPr="007F7AA4">
              <w:rPr>
                <w:rFonts w:eastAsiaTheme="majorEastAsia" w:cs="Times New Roman"/>
              </w:rPr>
              <w:tab/>
            </w:r>
          </w:p>
          <w:p w14:paraId="0D41C7AA" w14:textId="398E81ED" w:rsidR="008B6006" w:rsidRPr="007F7AA4" w:rsidRDefault="008B6006" w:rsidP="008B6006">
            <w:pPr>
              <w:rPr>
                <w:rFonts w:eastAsiaTheme="majorEastAsia" w:cs="Times New Roman"/>
              </w:rPr>
            </w:pPr>
            <w:r w:rsidRPr="007F7AA4">
              <w:rPr>
                <w:rFonts w:eastAsiaTheme="majorEastAsia" w:cs="Times New Roman"/>
              </w:rPr>
              <w:t>OTA</w:t>
            </w:r>
            <w:r w:rsidRPr="007F7AA4">
              <w:rPr>
                <w:rFonts w:eastAsiaTheme="majorEastAsia" w:cs="Times New Roman"/>
              </w:rPr>
              <w:tab/>
              <w:t>264851</w:t>
            </w:r>
            <w:r w:rsidRPr="007F7AA4">
              <w:rPr>
                <w:rFonts w:eastAsiaTheme="majorEastAsia" w:cs="Times New Roman"/>
              </w:rPr>
              <w:tab/>
              <w:t>3748205727</w:t>
            </w:r>
            <w:r w:rsidRPr="007F7AA4">
              <w:rPr>
                <w:rFonts w:eastAsiaTheme="majorEastAsia" w:cs="Times New Roman"/>
              </w:rPr>
              <w:tab/>
              <w:t>08:07:30:013</w:t>
            </w:r>
            <w:r w:rsidRPr="007F7AA4">
              <w:rPr>
                <w:rFonts w:eastAsiaTheme="majorEastAsia" w:cs="Times New Roman"/>
              </w:rPr>
              <w:tab/>
              <w:t>ERRC_CONN_2</w:t>
            </w:r>
            <w:r w:rsidRPr="007F7AA4">
              <w:rPr>
                <w:rFonts w:eastAsiaTheme="majorEastAsia" w:cs="Times New Roman"/>
              </w:rPr>
              <w:tab/>
              <w:t>[NW-&gt;MS] ERRC_RRCConnectionRelease(EARFCN[1650], PCI[265])(cause:[ReleaseCause_other], redirectInfo:[0])</w:t>
            </w:r>
            <w:r w:rsidRPr="007F7AA4">
              <w:rPr>
                <w:rFonts w:eastAsiaTheme="majorEastAsia" w:cs="Times New Roman"/>
              </w:rPr>
              <w:tab/>
            </w:r>
          </w:p>
        </w:tc>
      </w:tr>
    </w:tbl>
    <w:p w14:paraId="1FAFB01B" w14:textId="77777777" w:rsidR="008B6006" w:rsidRPr="007F7AA4" w:rsidRDefault="008B6006" w:rsidP="008B6006">
      <w:pPr>
        <w:rPr>
          <w:rFonts w:eastAsiaTheme="majorEastAsia" w:cs="Times New Roman"/>
        </w:rPr>
      </w:pPr>
    </w:p>
    <w:p w14:paraId="26E1CDD9" w14:textId="0A8CA26B" w:rsidR="0018768A" w:rsidRPr="007F7AA4" w:rsidRDefault="00747024" w:rsidP="00747024">
      <w:pPr>
        <w:pStyle w:val="3"/>
        <w:spacing w:before="156" w:after="156"/>
        <w:rPr>
          <w:rFonts w:eastAsiaTheme="majorEastAsia" w:cs="Times New Roman"/>
        </w:rPr>
      </w:pPr>
      <w:bookmarkStart w:id="317" w:name="_Toc87714862"/>
      <w:r w:rsidRPr="007F7AA4">
        <w:rPr>
          <w:rFonts w:eastAsiaTheme="majorEastAsia" w:cs="Times New Roman"/>
        </w:rPr>
        <w:t xml:space="preserve">AT+ESADM </w:t>
      </w:r>
      <w:r w:rsidRPr="007F7AA4">
        <w:rPr>
          <w:rFonts w:eastAsiaTheme="majorEastAsia" w:cs="Times New Roman"/>
        </w:rPr>
        <w:t>单</w:t>
      </w:r>
      <w:r w:rsidRPr="007F7AA4">
        <w:rPr>
          <w:rFonts w:eastAsiaTheme="majorEastAsia" w:cs="Times New Roman"/>
        </w:rPr>
        <w:t>AP</w:t>
      </w:r>
      <w:r w:rsidRPr="007F7AA4">
        <w:rPr>
          <w:rFonts w:eastAsiaTheme="majorEastAsia" w:cs="Times New Roman"/>
        </w:rPr>
        <w:t>双卡设置</w:t>
      </w:r>
      <w:bookmarkEnd w:id="317"/>
    </w:p>
    <w:p w14:paraId="503F996B" w14:textId="7933E859" w:rsidR="00747024" w:rsidRPr="007F7AA4" w:rsidRDefault="00747024" w:rsidP="00747024">
      <w:pPr>
        <w:rPr>
          <w:rFonts w:eastAsiaTheme="majorEastAsia" w:cs="Times New Roman"/>
        </w:rPr>
      </w:pPr>
      <w:r w:rsidRPr="007F7AA4">
        <w:rPr>
          <w:rFonts w:eastAsiaTheme="majorEastAsia" w:cs="Times New Roman"/>
        </w:rPr>
        <w:t>AP</w:t>
      </w:r>
      <w:r w:rsidRPr="007F7AA4">
        <w:rPr>
          <w:rFonts w:eastAsiaTheme="majorEastAsia" w:cs="Times New Roman"/>
        </w:rPr>
        <w:t>设置</w:t>
      </w:r>
      <w:r w:rsidRPr="007F7AA4">
        <w:rPr>
          <w:rFonts w:eastAsiaTheme="majorEastAsia" w:cs="Times New Roman"/>
        </w:rPr>
        <w:t>Modem</w:t>
      </w:r>
      <w:r w:rsidRPr="007F7AA4">
        <w:rPr>
          <w:rFonts w:eastAsiaTheme="majorEastAsia" w:cs="Times New Roman"/>
        </w:rPr>
        <w:t>支持单卡还是双卡，如果设置的事单卡，则不会激活第二个协议栈。</w:t>
      </w:r>
    </w:p>
    <w:p w14:paraId="57659923" w14:textId="5E9426AA" w:rsidR="00747024" w:rsidRPr="007F7AA4" w:rsidRDefault="003C4BF6" w:rsidP="003C4BF6">
      <w:pPr>
        <w:pStyle w:val="4"/>
        <w:spacing w:before="156" w:after="156"/>
        <w:rPr>
          <w:rFonts w:cs="Times New Roman"/>
        </w:rPr>
      </w:pPr>
      <w:r w:rsidRPr="007F7AA4">
        <w:rPr>
          <w:rFonts w:cs="Times New Roman"/>
        </w:rPr>
        <w:t>Format</w:t>
      </w:r>
    </w:p>
    <w:tbl>
      <w:tblPr>
        <w:tblStyle w:val="a7"/>
        <w:tblW w:w="0" w:type="auto"/>
        <w:tblLook w:val="04A0" w:firstRow="1" w:lastRow="0" w:firstColumn="1" w:lastColumn="0" w:noHBand="0" w:noVBand="1"/>
      </w:tblPr>
      <w:tblGrid>
        <w:gridCol w:w="1892"/>
        <w:gridCol w:w="1996"/>
        <w:gridCol w:w="3075"/>
      </w:tblGrid>
      <w:tr w:rsidR="003C4BF6" w:rsidRPr="007F7AA4" w14:paraId="0284F6C4" w14:textId="77777777" w:rsidTr="00BD4615">
        <w:tc>
          <w:tcPr>
            <w:tcW w:w="0" w:type="auto"/>
          </w:tcPr>
          <w:p w14:paraId="15F4C9DD" w14:textId="77777777" w:rsidR="003C4BF6" w:rsidRPr="007F7AA4" w:rsidRDefault="003C4BF6" w:rsidP="00BD4615">
            <w:pPr>
              <w:rPr>
                <w:rFonts w:eastAsiaTheme="majorEastAsia" w:cs="Times New Roman"/>
              </w:rPr>
            </w:pPr>
            <w:r w:rsidRPr="007F7AA4">
              <w:rPr>
                <w:rFonts w:eastAsiaTheme="majorEastAsia" w:cs="Times New Roman"/>
              </w:rPr>
              <w:t>Command</w:t>
            </w:r>
          </w:p>
        </w:tc>
        <w:tc>
          <w:tcPr>
            <w:tcW w:w="0" w:type="auto"/>
          </w:tcPr>
          <w:p w14:paraId="6AF0D6E9" w14:textId="77777777" w:rsidR="003C4BF6" w:rsidRPr="007F7AA4" w:rsidRDefault="003C4BF6" w:rsidP="00BD4615">
            <w:pPr>
              <w:rPr>
                <w:rFonts w:eastAsiaTheme="majorEastAsia" w:cs="Times New Roman"/>
              </w:rPr>
            </w:pPr>
            <w:r w:rsidRPr="007F7AA4">
              <w:rPr>
                <w:rFonts w:eastAsiaTheme="majorEastAsia" w:cs="Times New Roman"/>
              </w:rPr>
              <w:t>Possible Response(s)</w:t>
            </w:r>
          </w:p>
        </w:tc>
        <w:tc>
          <w:tcPr>
            <w:tcW w:w="0" w:type="auto"/>
          </w:tcPr>
          <w:p w14:paraId="34718841" w14:textId="77777777" w:rsidR="003C4BF6" w:rsidRPr="007F7AA4" w:rsidRDefault="003C4BF6" w:rsidP="00BD4615">
            <w:pPr>
              <w:rPr>
                <w:rFonts w:eastAsiaTheme="majorEastAsia" w:cs="Times New Roman"/>
              </w:rPr>
            </w:pPr>
            <w:r w:rsidRPr="007F7AA4">
              <w:rPr>
                <w:rFonts w:eastAsiaTheme="majorEastAsia" w:cs="Times New Roman"/>
              </w:rPr>
              <w:t>作用</w:t>
            </w:r>
          </w:p>
        </w:tc>
      </w:tr>
      <w:tr w:rsidR="003C4BF6" w:rsidRPr="007F7AA4" w14:paraId="3CC169E5" w14:textId="77777777" w:rsidTr="00BD4615">
        <w:tc>
          <w:tcPr>
            <w:tcW w:w="0" w:type="auto"/>
          </w:tcPr>
          <w:p w14:paraId="41FB65D1" w14:textId="22E83F35" w:rsidR="003C4BF6" w:rsidRPr="007F7AA4" w:rsidRDefault="003C4BF6" w:rsidP="00BD4615">
            <w:pPr>
              <w:rPr>
                <w:rFonts w:eastAsiaTheme="majorEastAsia" w:cs="Times New Roman"/>
              </w:rPr>
            </w:pPr>
            <w:r w:rsidRPr="007F7AA4">
              <w:rPr>
                <w:rFonts w:eastAsiaTheme="majorEastAsia" w:cs="Times New Roman"/>
              </w:rPr>
              <w:t>+ESADM?</w:t>
            </w:r>
          </w:p>
        </w:tc>
        <w:tc>
          <w:tcPr>
            <w:tcW w:w="0" w:type="auto"/>
          </w:tcPr>
          <w:p w14:paraId="647DC7A3" w14:textId="27F936A2" w:rsidR="003C4BF6" w:rsidRPr="007F7AA4" w:rsidRDefault="003C4BF6" w:rsidP="00BD4615">
            <w:pPr>
              <w:rPr>
                <w:rFonts w:eastAsiaTheme="majorEastAsia" w:cs="Times New Roman"/>
              </w:rPr>
            </w:pPr>
            <w:r w:rsidRPr="007F7AA4">
              <w:rPr>
                <w:rFonts w:eastAsiaTheme="majorEastAsia" w:cs="Times New Roman"/>
              </w:rPr>
              <w:t>+ESADM:&lt;mode&gt;</w:t>
            </w:r>
          </w:p>
        </w:tc>
        <w:tc>
          <w:tcPr>
            <w:tcW w:w="0" w:type="auto"/>
          </w:tcPr>
          <w:p w14:paraId="48609859" w14:textId="72AC9A5C" w:rsidR="003C4BF6" w:rsidRPr="007F7AA4" w:rsidRDefault="003C4BF6" w:rsidP="00BD4615">
            <w:pPr>
              <w:rPr>
                <w:rFonts w:eastAsiaTheme="majorEastAsia" w:cs="Times New Roman"/>
              </w:rPr>
            </w:pPr>
            <w:r w:rsidRPr="007F7AA4">
              <w:rPr>
                <w:rFonts w:eastAsiaTheme="majorEastAsia" w:cs="Times New Roman"/>
              </w:rPr>
              <w:t>查询当前的双卡支持状态</w:t>
            </w:r>
          </w:p>
        </w:tc>
      </w:tr>
      <w:tr w:rsidR="003C4BF6" w:rsidRPr="007F7AA4" w14:paraId="5F17681B" w14:textId="77777777" w:rsidTr="00BD4615">
        <w:tc>
          <w:tcPr>
            <w:tcW w:w="0" w:type="auto"/>
          </w:tcPr>
          <w:p w14:paraId="63084EAE" w14:textId="59C09B14" w:rsidR="003C4BF6" w:rsidRPr="007F7AA4" w:rsidRDefault="008C566A" w:rsidP="008C566A">
            <w:pPr>
              <w:rPr>
                <w:rFonts w:eastAsiaTheme="majorEastAsia" w:cs="Times New Roman"/>
              </w:rPr>
            </w:pPr>
            <w:r w:rsidRPr="007F7AA4">
              <w:rPr>
                <w:rFonts w:eastAsiaTheme="majorEastAsia" w:cs="Times New Roman"/>
              </w:rPr>
              <w:t>+ESDAM=&lt;mode&gt;</w:t>
            </w:r>
          </w:p>
        </w:tc>
        <w:tc>
          <w:tcPr>
            <w:tcW w:w="0" w:type="auto"/>
          </w:tcPr>
          <w:p w14:paraId="50BF56E8" w14:textId="4B9DB409" w:rsidR="003C4BF6" w:rsidRPr="007F7AA4" w:rsidRDefault="008C566A" w:rsidP="00BD4615">
            <w:pPr>
              <w:rPr>
                <w:rFonts w:eastAsiaTheme="majorEastAsia" w:cs="Times New Roman"/>
              </w:rPr>
            </w:pPr>
            <w:r w:rsidRPr="007F7AA4">
              <w:rPr>
                <w:rFonts w:eastAsiaTheme="majorEastAsia" w:cs="Times New Roman"/>
              </w:rPr>
              <w:t>OK</w:t>
            </w:r>
          </w:p>
        </w:tc>
        <w:tc>
          <w:tcPr>
            <w:tcW w:w="0" w:type="auto"/>
          </w:tcPr>
          <w:p w14:paraId="5775D91F" w14:textId="50F066E1" w:rsidR="003C4BF6" w:rsidRPr="007F7AA4" w:rsidRDefault="008C566A" w:rsidP="00BD4615">
            <w:pPr>
              <w:rPr>
                <w:rFonts w:eastAsiaTheme="majorEastAsia" w:cs="Times New Roman"/>
              </w:rPr>
            </w:pPr>
            <w:r w:rsidRPr="007F7AA4">
              <w:rPr>
                <w:rFonts w:eastAsiaTheme="majorEastAsia" w:cs="Times New Roman"/>
              </w:rPr>
              <w:t>设置</w:t>
            </w:r>
            <w:r w:rsidRPr="007F7AA4">
              <w:rPr>
                <w:rFonts w:eastAsiaTheme="majorEastAsia" w:cs="Times New Roman"/>
              </w:rPr>
              <w:t>Modem</w:t>
            </w:r>
            <w:r w:rsidRPr="007F7AA4">
              <w:rPr>
                <w:rFonts w:eastAsiaTheme="majorEastAsia" w:cs="Times New Roman"/>
              </w:rPr>
              <w:t>支持单卡还是双卡</w:t>
            </w:r>
          </w:p>
        </w:tc>
      </w:tr>
    </w:tbl>
    <w:p w14:paraId="51FCC701" w14:textId="35A94F39" w:rsidR="008C566A" w:rsidRPr="007F7AA4" w:rsidRDefault="008C566A" w:rsidP="008C566A">
      <w:pPr>
        <w:pStyle w:val="4"/>
        <w:spacing w:before="156" w:after="156"/>
        <w:rPr>
          <w:rFonts w:cs="Times New Roman"/>
        </w:rPr>
      </w:pPr>
      <w:r w:rsidRPr="007F7AA4">
        <w:rPr>
          <w:rFonts w:cs="Times New Roman"/>
        </w:rPr>
        <w:t>Field</w:t>
      </w:r>
    </w:p>
    <w:p w14:paraId="3B51063D" w14:textId="6D2C7770" w:rsidR="008C566A" w:rsidRPr="007F7AA4" w:rsidRDefault="008C566A" w:rsidP="008C566A">
      <w:pPr>
        <w:rPr>
          <w:rFonts w:eastAsiaTheme="majorEastAsia" w:cs="Times New Roman"/>
        </w:rPr>
      </w:pPr>
      <w:r w:rsidRPr="007F7AA4">
        <w:rPr>
          <w:rFonts w:eastAsiaTheme="majorEastAsia" w:cs="Times New Roman"/>
        </w:rPr>
        <w:t>mode</w:t>
      </w:r>
      <w:r w:rsidRPr="007F7AA4">
        <w:rPr>
          <w:rFonts w:eastAsiaTheme="majorEastAsia" w:cs="Times New Roman"/>
        </w:rPr>
        <w:t>：</w:t>
      </w:r>
    </w:p>
    <w:p w14:paraId="5DEEED2F" w14:textId="51696A16" w:rsidR="008C566A" w:rsidRPr="007F7AA4" w:rsidRDefault="008C566A" w:rsidP="008C566A">
      <w:pPr>
        <w:rPr>
          <w:rFonts w:eastAsiaTheme="majorEastAsia" w:cs="Times New Roman"/>
        </w:rPr>
      </w:pPr>
      <w:r w:rsidRPr="007F7AA4">
        <w:rPr>
          <w:rFonts w:eastAsiaTheme="majorEastAsia" w:cs="Times New Roman"/>
        </w:rPr>
        <w:t>1 -  Single SIM Modem</w:t>
      </w:r>
    </w:p>
    <w:p w14:paraId="5FCDAF3E" w14:textId="10E7130F" w:rsidR="008C566A" w:rsidRPr="007F7AA4" w:rsidRDefault="008C566A" w:rsidP="008C566A">
      <w:pPr>
        <w:rPr>
          <w:rFonts w:eastAsiaTheme="majorEastAsia" w:cs="Times New Roman"/>
        </w:rPr>
      </w:pPr>
      <w:r w:rsidRPr="007F7AA4">
        <w:rPr>
          <w:rFonts w:eastAsiaTheme="majorEastAsia" w:cs="Times New Roman"/>
        </w:rPr>
        <w:t>3 -  Single SIM Modem</w:t>
      </w:r>
    </w:p>
    <w:p w14:paraId="72E91A54" w14:textId="3A699548" w:rsidR="00747024" w:rsidRPr="007F7AA4" w:rsidRDefault="00D06C28" w:rsidP="00747024">
      <w:pPr>
        <w:rPr>
          <w:rFonts w:eastAsiaTheme="majorEastAsia" w:cs="Times New Roman"/>
        </w:rPr>
      </w:pPr>
      <w:r w:rsidRPr="007F7AA4">
        <w:rPr>
          <w:rFonts w:eastAsiaTheme="majorEastAsia" w:cs="Times New Roman"/>
        </w:rPr>
        <w:t>注意：该命令需要在</w:t>
      </w:r>
      <w:r w:rsidRPr="007F7AA4">
        <w:rPr>
          <w:rFonts w:eastAsiaTheme="majorEastAsia" w:cs="Times New Roman"/>
        </w:rPr>
        <w:t>AT+EFUN</w:t>
      </w:r>
      <w:r w:rsidRPr="007F7AA4">
        <w:rPr>
          <w:rFonts w:eastAsiaTheme="majorEastAsia" w:cs="Times New Roman"/>
        </w:rPr>
        <w:t>之前发送，且只需要发送到</w:t>
      </w:r>
      <w:r w:rsidRPr="007F7AA4">
        <w:rPr>
          <w:rFonts w:eastAsiaTheme="majorEastAsia" w:cs="Times New Roman"/>
        </w:rPr>
        <w:t>SIM1 channel</w:t>
      </w:r>
    </w:p>
    <w:p w14:paraId="5CC6C861" w14:textId="297BC469" w:rsidR="00A0420F" w:rsidRPr="007F7AA4" w:rsidRDefault="00D4062F" w:rsidP="00D4062F">
      <w:pPr>
        <w:pStyle w:val="3"/>
        <w:spacing w:before="156" w:after="156"/>
        <w:rPr>
          <w:rFonts w:eastAsiaTheme="majorEastAsia" w:cs="Times New Roman"/>
        </w:rPr>
      </w:pPr>
      <w:bookmarkStart w:id="318" w:name="_Toc87714863"/>
      <w:r w:rsidRPr="007F7AA4">
        <w:rPr>
          <w:rFonts w:eastAsiaTheme="majorEastAsia" w:cs="Times New Roman"/>
        </w:rPr>
        <w:t xml:space="preserve">+ESMLSTATUS </w:t>
      </w:r>
      <w:r w:rsidRPr="007F7AA4">
        <w:rPr>
          <w:rFonts w:eastAsiaTheme="majorEastAsia" w:cs="Times New Roman"/>
        </w:rPr>
        <w:t>上报</w:t>
      </w:r>
      <w:r w:rsidRPr="007F7AA4">
        <w:rPr>
          <w:rFonts w:eastAsiaTheme="majorEastAsia" w:cs="Times New Roman"/>
        </w:rPr>
        <w:t>SIM ME Lock Rule</w:t>
      </w:r>
      <w:bookmarkEnd w:id="318"/>
    </w:p>
    <w:p w14:paraId="0C2AAEDD" w14:textId="628A4393" w:rsidR="00D4062F" w:rsidRPr="007F7AA4" w:rsidRDefault="001B0900" w:rsidP="00D4062F">
      <w:pPr>
        <w:rPr>
          <w:rFonts w:eastAsiaTheme="majorEastAsia" w:cs="Times New Roman"/>
        </w:rPr>
      </w:pPr>
      <w:r w:rsidRPr="007F7AA4">
        <w:rPr>
          <w:rFonts w:eastAsiaTheme="majorEastAsia" w:cs="Times New Roman"/>
        </w:rPr>
        <w:t>此</w:t>
      </w:r>
      <w:r w:rsidRPr="007F7AA4">
        <w:rPr>
          <w:rFonts w:eastAsiaTheme="majorEastAsia" w:cs="Times New Roman"/>
        </w:rPr>
        <w:t>URC</w:t>
      </w:r>
      <w:r w:rsidRPr="007F7AA4">
        <w:rPr>
          <w:rFonts w:eastAsiaTheme="majorEastAsia" w:cs="Times New Roman"/>
        </w:rPr>
        <w:t>用于上报</w:t>
      </w:r>
      <w:r w:rsidRPr="007F7AA4">
        <w:rPr>
          <w:rFonts w:eastAsiaTheme="majorEastAsia" w:cs="Times New Roman"/>
        </w:rPr>
        <w:t>SIM ME</w:t>
      </w:r>
      <w:r w:rsidRPr="007F7AA4">
        <w:rPr>
          <w:rFonts w:eastAsiaTheme="majorEastAsia" w:cs="Times New Roman"/>
        </w:rPr>
        <w:t>锁的规则设置和当前的锁状态。</w:t>
      </w:r>
    </w:p>
    <w:p w14:paraId="6D4F3731" w14:textId="40387552" w:rsidR="00092192" w:rsidRPr="007F7AA4" w:rsidRDefault="00092192" w:rsidP="00092192">
      <w:pPr>
        <w:pStyle w:val="4"/>
        <w:spacing w:before="156" w:after="156"/>
        <w:rPr>
          <w:rFonts w:cs="Times New Roman"/>
        </w:rPr>
      </w:pPr>
      <w:r w:rsidRPr="007F7AA4">
        <w:rPr>
          <w:rFonts w:cs="Times New Roman"/>
        </w:rPr>
        <w:t>Format</w:t>
      </w:r>
    </w:p>
    <w:tbl>
      <w:tblPr>
        <w:tblStyle w:val="a7"/>
        <w:tblW w:w="0" w:type="auto"/>
        <w:tblLook w:val="04A0" w:firstRow="1" w:lastRow="0" w:firstColumn="1" w:lastColumn="0" w:noHBand="0" w:noVBand="1"/>
      </w:tblPr>
      <w:tblGrid>
        <w:gridCol w:w="8793"/>
        <w:gridCol w:w="2526"/>
      </w:tblGrid>
      <w:tr w:rsidR="00092192" w:rsidRPr="007F7AA4" w14:paraId="384C6E90" w14:textId="77777777" w:rsidTr="00BD4615">
        <w:tc>
          <w:tcPr>
            <w:tcW w:w="0" w:type="auto"/>
          </w:tcPr>
          <w:p w14:paraId="1B0B6646" w14:textId="77777777" w:rsidR="00092192" w:rsidRPr="007F7AA4" w:rsidRDefault="00092192" w:rsidP="00BD4615">
            <w:pPr>
              <w:rPr>
                <w:rFonts w:eastAsiaTheme="majorEastAsia" w:cs="Times New Roman"/>
              </w:rPr>
            </w:pPr>
            <w:r w:rsidRPr="007F7AA4">
              <w:rPr>
                <w:rFonts w:eastAsiaTheme="majorEastAsia" w:cs="Times New Roman"/>
              </w:rPr>
              <w:t>Command</w:t>
            </w:r>
          </w:p>
        </w:tc>
        <w:tc>
          <w:tcPr>
            <w:tcW w:w="0" w:type="auto"/>
          </w:tcPr>
          <w:p w14:paraId="23D4DDC4" w14:textId="77777777" w:rsidR="00092192" w:rsidRPr="007F7AA4" w:rsidRDefault="00092192" w:rsidP="00BD4615">
            <w:pPr>
              <w:rPr>
                <w:rFonts w:eastAsiaTheme="majorEastAsia" w:cs="Times New Roman"/>
              </w:rPr>
            </w:pPr>
            <w:r w:rsidRPr="007F7AA4">
              <w:rPr>
                <w:rFonts w:eastAsiaTheme="majorEastAsia" w:cs="Times New Roman"/>
              </w:rPr>
              <w:t>作用</w:t>
            </w:r>
          </w:p>
        </w:tc>
      </w:tr>
      <w:tr w:rsidR="00092192" w:rsidRPr="007F7AA4" w14:paraId="72A22ABD" w14:textId="77777777" w:rsidTr="00BD4615">
        <w:tc>
          <w:tcPr>
            <w:tcW w:w="0" w:type="auto"/>
          </w:tcPr>
          <w:p w14:paraId="673A534A" w14:textId="00C1EE9C" w:rsidR="00092192" w:rsidRPr="007F7AA4" w:rsidRDefault="00092192" w:rsidP="00092192">
            <w:pPr>
              <w:rPr>
                <w:rFonts w:eastAsiaTheme="majorEastAsia" w:cs="Times New Roman"/>
              </w:rPr>
            </w:pPr>
            <w:r w:rsidRPr="007F7AA4">
              <w:rPr>
                <w:rFonts w:eastAsiaTheme="majorEastAsia" w:cs="Times New Roman"/>
              </w:rPr>
              <w:t>+ESMLSTATUS:&lt;lock_rule&gt;,&lt;lock_sub_rule&gt;,&lt;dev_lock_state&gt;,&lt;curr_rule_policy&gt;,&lt;sim_validity&gt;</w:t>
            </w:r>
          </w:p>
        </w:tc>
        <w:tc>
          <w:tcPr>
            <w:tcW w:w="0" w:type="auto"/>
          </w:tcPr>
          <w:p w14:paraId="0ED3E919" w14:textId="2240B528" w:rsidR="00092192" w:rsidRPr="007F7AA4" w:rsidRDefault="00092192" w:rsidP="00BD4615">
            <w:pPr>
              <w:rPr>
                <w:rFonts w:eastAsiaTheme="majorEastAsia" w:cs="Times New Roman"/>
              </w:rPr>
            </w:pPr>
            <w:r w:rsidRPr="007F7AA4">
              <w:rPr>
                <w:rFonts w:eastAsiaTheme="majorEastAsia" w:cs="Times New Roman"/>
              </w:rPr>
              <w:t>返回当前的锁规则和状态</w:t>
            </w:r>
          </w:p>
        </w:tc>
      </w:tr>
    </w:tbl>
    <w:p w14:paraId="602F6B02" w14:textId="2EF43D57" w:rsidR="00092192" w:rsidRPr="007F7AA4" w:rsidRDefault="00570790" w:rsidP="00570790">
      <w:pPr>
        <w:pStyle w:val="4"/>
        <w:spacing w:before="156" w:after="156"/>
        <w:rPr>
          <w:rFonts w:cs="Times New Roman"/>
        </w:rPr>
      </w:pPr>
      <w:r w:rsidRPr="007F7AA4">
        <w:rPr>
          <w:rFonts w:cs="Times New Roman"/>
        </w:rPr>
        <w:t>Field</w:t>
      </w:r>
    </w:p>
    <w:p w14:paraId="37F4004C" w14:textId="2677296E" w:rsidR="001B0900" w:rsidRPr="007F7AA4" w:rsidRDefault="00570790" w:rsidP="00D4062F">
      <w:pPr>
        <w:rPr>
          <w:rFonts w:eastAsiaTheme="majorEastAsia" w:cs="Times New Roman"/>
        </w:rPr>
      </w:pPr>
      <w:r w:rsidRPr="007F7AA4">
        <w:rPr>
          <w:rFonts w:eastAsiaTheme="majorEastAsia" w:cs="Times New Roman"/>
        </w:rPr>
        <w:t>&lt;lock_rule&gt;</w:t>
      </w:r>
    </w:p>
    <w:p w14:paraId="447D2FDC" w14:textId="733BBADC" w:rsidR="006B19CA" w:rsidRPr="007F7AA4" w:rsidRDefault="006B19CA" w:rsidP="00D4062F">
      <w:pPr>
        <w:rPr>
          <w:rFonts w:eastAsiaTheme="majorEastAsia" w:cs="Times New Roman"/>
        </w:rPr>
      </w:pPr>
      <w:r w:rsidRPr="007F7AA4">
        <w:rPr>
          <w:rFonts w:eastAsiaTheme="majorEastAsia" w:cs="Times New Roman"/>
          <w:noProof/>
        </w:rPr>
        <w:lastRenderedPageBreak/>
        <w:drawing>
          <wp:inline distT="0" distB="0" distL="0" distR="0" wp14:anchorId="557C6D5A" wp14:editId="2FED2890">
            <wp:extent cx="6579698" cy="3437467"/>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6582257" cy="3438804"/>
                    </a:xfrm>
                    <a:prstGeom prst="rect">
                      <a:avLst/>
                    </a:prstGeom>
                  </pic:spPr>
                </pic:pic>
              </a:graphicData>
            </a:graphic>
          </wp:inline>
        </w:drawing>
      </w:r>
    </w:p>
    <w:p w14:paraId="5C030EC7" w14:textId="3A7C343A" w:rsidR="00570790" w:rsidRPr="007F7AA4" w:rsidRDefault="00570790" w:rsidP="00D4062F">
      <w:pPr>
        <w:rPr>
          <w:rFonts w:eastAsiaTheme="majorEastAsia" w:cs="Times New Roman"/>
        </w:rPr>
      </w:pPr>
      <w:r w:rsidRPr="007F7AA4">
        <w:rPr>
          <w:rFonts w:eastAsiaTheme="majorEastAsia" w:cs="Times New Roman"/>
        </w:rPr>
        <w:t>&lt;lock_sub_rule&gt;</w:t>
      </w:r>
    </w:p>
    <w:p w14:paraId="49EC5C07" w14:textId="43E49F85" w:rsidR="006B19CA" w:rsidRPr="007F7AA4" w:rsidRDefault="006B19CA" w:rsidP="00D4062F">
      <w:pPr>
        <w:rPr>
          <w:rFonts w:eastAsiaTheme="majorEastAsia" w:cs="Times New Roman"/>
        </w:rPr>
      </w:pPr>
      <w:r w:rsidRPr="007F7AA4">
        <w:rPr>
          <w:rFonts w:eastAsiaTheme="majorEastAsia" w:cs="Times New Roman"/>
          <w:noProof/>
        </w:rPr>
        <w:drawing>
          <wp:inline distT="0" distB="0" distL="0" distR="0" wp14:anchorId="34C88D8E" wp14:editId="0CEB4B11">
            <wp:extent cx="8161727" cy="3627434"/>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8161727" cy="3627434"/>
                    </a:xfrm>
                    <a:prstGeom prst="rect">
                      <a:avLst/>
                    </a:prstGeom>
                  </pic:spPr>
                </pic:pic>
              </a:graphicData>
            </a:graphic>
          </wp:inline>
        </w:drawing>
      </w:r>
    </w:p>
    <w:p w14:paraId="7694DC91" w14:textId="7A35DC98" w:rsidR="00570790" w:rsidRPr="007F7AA4" w:rsidRDefault="00570790" w:rsidP="00D4062F">
      <w:pPr>
        <w:rPr>
          <w:rFonts w:eastAsiaTheme="majorEastAsia" w:cs="Times New Roman"/>
        </w:rPr>
      </w:pPr>
      <w:r w:rsidRPr="007F7AA4">
        <w:rPr>
          <w:rFonts w:eastAsiaTheme="majorEastAsia" w:cs="Times New Roman"/>
        </w:rPr>
        <w:t>&lt;dev_lock_state&gt;:</w:t>
      </w:r>
      <w:r w:rsidRPr="007F7AA4">
        <w:rPr>
          <w:rFonts w:eastAsiaTheme="majorEastAsia" w:cs="Times New Roman"/>
        </w:rPr>
        <w:t>十进制整数，表示当前设备的锁定状态。</w:t>
      </w:r>
    </w:p>
    <w:p w14:paraId="7F5CB2BE" w14:textId="29744E75" w:rsidR="00570790" w:rsidRPr="007F7AA4" w:rsidRDefault="00570790" w:rsidP="00D4062F">
      <w:pPr>
        <w:rPr>
          <w:rFonts w:eastAsiaTheme="majorEastAsia" w:cs="Times New Roman"/>
        </w:rPr>
      </w:pPr>
      <w:r w:rsidRPr="007F7AA4">
        <w:rPr>
          <w:rFonts w:eastAsiaTheme="majorEastAsia" w:cs="Times New Roman"/>
        </w:rPr>
        <w:t>0 – Locked</w:t>
      </w:r>
    </w:p>
    <w:p w14:paraId="6DF2A42F" w14:textId="2397A9F5" w:rsidR="00570790" w:rsidRPr="007F7AA4" w:rsidRDefault="00570790" w:rsidP="00D4062F">
      <w:pPr>
        <w:rPr>
          <w:rFonts w:eastAsiaTheme="majorEastAsia" w:cs="Times New Roman"/>
        </w:rPr>
      </w:pPr>
      <w:r w:rsidRPr="007F7AA4">
        <w:rPr>
          <w:rFonts w:eastAsiaTheme="majorEastAsia" w:cs="Times New Roman"/>
        </w:rPr>
        <w:t>1 – Unlocked</w:t>
      </w:r>
    </w:p>
    <w:p w14:paraId="0C5FDF5E" w14:textId="6FA025EE" w:rsidR="00570790" w:rsidRPr="007F7AA4" w:rsidRDefault="00570790" w:rsidP="00D4062F">
      <w:pPr>
        <w:rPr>
          <w:rFonts w:eastAsiaTheme="majorEastAsia" w:cs="Times New Roman"/>
        </w:rPr>
      </w:pPr>
      <w:r w:rsidRPr="007F7AA4">
        <w:rPr>
          <w:rFonts w:eastAsiaTheme="majorEastAsia" w:cs="Times New Roman"/>
        </w:rPr>
        <w:t>&lt;curr_rule_policy&gt;:</w:t>
      </w:r>
      <w:r w:rsidRPr="007F7AA4">
        <w:rPr>
          <w:rFonts w:eastAsiaTheme="majorEastAsia" w:cs="Times New Roman"/>
        </w:rPr>
        <w:t>十进制整数，表示当前协议最大可能的能力</w:t>
      </w:r>
    </w:p>
    <w:p w14:paraId="6DDC03D5" w14:textId="0F910E7F" w:rsidR="00570790" w:rsidRPr="007F7AA4" w:rsidRDefault="00570790" w:rsidP="00D4062F">
      <w:pPr>
        <w:rPr>
          <w:rFonts w:eastAsiaTheme="majorEastAsia" w:cs="Times New Roman"/>
        </w:rPr>
      </w:pPr>
      <w:r w:rsidRPr="007F7AA4">
        <w:rPr>
          <w:rFonts w:eastAsiaTheme="majorEastAsia" w:cs="Times New Roman"/>
        </w:rPr>
        <w:t>0 – Unknown</w:t>
      </w:r>
    </w:p>
    <w:p w14:paraId="4AE5D954" w14:textId="7CCA6560" w:rsidR="00570790" w:rsidRPr="007F7AA4" w:rsidRDefault="00570790" w:rsidP="00D4062F">
      <w:pPr>
        <w:rPr>
          <w:rFonts w:eastAsiaTheme="majorEastAsia" w:cs="Times New Roman"/>
        </w:rPr>
      </w:pPr>
      <w:r w:rsidRPr="007F7AA4">
        <w:rPr>
          <w:rFonts w:eastAsiaTheme="majorEastAsia" w:cs="Times New Roman"/>
        </w:rPr>
        <w:t>1 – Full Servie</w:t>
      </w:r>
    </w:p>
    <w:p w14:paraId="7BA01233" w14:textId="1B6FFA5B" w:rsidR="00570790" w:rsidRPr="007F7AA4" w:rsidRDefault="00570790" w:rsidP="00D4062F">
      <w:pPr>
        <w:rPr>
          <w:rFonts w:eastAsiaTheme="majorEastAsia" w:cs="Times New Roman"/>
        </w:rPr>
      </w:pPr>
      <w:r w:rsidRPr="007F7AA4">
        <w:rPr>
          <w:rFonts w:eastAsiaTheme="majorEastAsia" w:cs="Times New Roman"/>
        </w:rPr>
        <w:t>2 – CS Only</w:t>
      </w:r>
    </w:p>
    <w:p w14:paraId="31E4404A" w14:textId="2A94C73C" w:rsidR="00570790" w:rsidRPr="007F7AA4" w:rsidRDefault="00570790" w:rsidP="00D4062F">
      <w:pPr>
        <w:rPr>
          <w:rFonts w:eastAsiaTheme="majorEastAsia" w:cs="Times New Roman"/>
        </w:rPr>
      </w:pPr>
      <w:r w:rsidRPr="007F7AA4">
        <w:rPr>
          <w:rFonts w:eastAsiaTheme="majorEastAsia" w:cs="Times New Roman"/>
        </w:rPr>
        <w:t>3 – PS  Only</w:t>
      </w:r>
    </w:p>
    <w:p w14:paraId="28AC221D" w14:textId="173BA7EE" w:rsidR="00570790" w:rsidRPr="007F7AA4" w:rsidRDefault="00570790" w:rsidP="00D4062F">
      <w:pPr>
        <w:rPr>
          <w:rFonts w:eastAsiaTheme="majorEastAsia" w:cs="Times New Roman"/>
        </w:rPr>
      </w:pPr>
      <w:r w:rsidRPr="007F7AA4">
        <w:rPr>
          <w:rFonts w:eastAsiaTheme="majorEastAsia" w:cs="Times New Roman"/>
        </w:rPr>
        <w:t>4 – ECC Only</w:t>
      </w:r>
    </w:p>
    <w:p w14:paraId="66A62089" w14:textId="73C25D5C" w:rsidR="00570790" w:rsidRPr="007F7AA4" w:rsidRDefault="00570790" w:rsidP="00D4062F">
      <w:pPr>
        <w:rPr>
          <w:rFonts w:eastAsiaTheme="majorEastAsia" w:cs="Times New Roman"/>
        </w:rPr>
      </w:pPr>
      <w:r w:rsidRPr="007F7AA4">
        <w:rPr>
          <w:rFonts w:eastAsiaTheme="majorEastAsia" w:cs="Times New Roman"/>
        </w:rPr>
        <w:t>5 – No Service</w:t>
      </w:r>
    </w:p>
    <w:p w14:paraId="02848AFC" w14:textId="3641DE33" w:rsidR="00570790" w:rsidRPr="007F7AA4" w:rsidRDefault="00570790" w:rsidP="00D4062F">
      <w:pPr>
        <w:rPr>
          <w:rFonts w:eastAsiaTheme="majorEastAsia" w:cs="Times New Roman"/>
        </w:rPr>
      </w:pPr>
      <w:r w:rsidRPr="007F7AA4">
        <w:rPr>
          <w:rFonts w:eastAsiaTheme="majorEastAsia" w:cs="Times New Roman"/>
        </w:rPr>
        <w:t>&lt;sim_validity&gt;:</w:t>
      </w:r>
      <w:r w:rsidRPr="007F7AA4">
        <w:rPr>
          <w:rFonts w:eastAsiaTheme="majorEastAsia" w:cs="Times New Roman"/>
        </w:rPr>
        <w:t>十进制整数，表示</w:t>
      </w:r>
      <w:r w:rsidRPr="007F7AA4">
        <w:rPr>
          <w:rFonts w:eastAsiaTheme="majorEastAsia" w:cs="Times New Roman"/>
        </w:rPr>
        <w:t>SIM</w:t>
      </w:r>
      <w:r w:rsidRPr="007F7AA4">
        <w:rPr>
          <w:rFonts w:eastAsiaTheme="majorEastAsia" w:cs="Times New Roman"/>
        </w:rPr>
        <w:t>在当前协议规则下是否有效</w:t>
      </w:r>
    </w:p>
    <w:p w14:paraId="17F61A1B" w14:textId="794EF726" w:rsidR="00A020FD" w:rsidRPr="007F7AA4" w:rsidRDefault="00A020FD" w:rsidP="00D4062F">
      <w:pPr>
        <w:rPr>
          <w:rFonts w:eastAsiaTheme="majorEastAsia" w:cs="Times New Roman"/>
        </w:rPr>
      </w:pPr>
      <w:r w:rsidRPr="007F7AA4">
        <w:rPr>
          <w:rFonts w:eastAsiaTheme="majorEastAsia" w:cs="Times New Roman"/>
        </w:rPr>
        <w:t>0 – Unknown</w:t>
      </w:r>
    </w:p>
    <w:p w14:paraId="656C752C" w14:textId="1B89D554" w:rsidR="00A020FD" w:rsidRPr="007F7AA4" w:rsidRDefault="00A020FD" w:rsidP="00D4062F">
      <w:pPr>
        <w:rPr>
          <w:rFonts w:eastAsiaTheme="majorEastAsia" w:cs="Times New Roman"/>
        </w:rPr>
      </w:pPr>
      <w:r w:rsidRPr="007F7AA4">
        <w:rPr>
          <w:rFonts w:eastAsiaTheme="majorEastAsia" w:cs="Times New Roman"/>
        </w:rPr>
        <w:t>1 – Valid</w:t>
      </w:r>
    </w:p>
    <w:p w14:paraId="11C9CA77" w14:textId="46EFE131" w:rsidR="00A020FD" w:rsidRPr="007F7AA4" w:rsidRDefault="00A020FD" w:rsidP="00D4062F">
      <w:pPr>
        <w:rPr>
          <w:rFonts w:eastAsiaTheme="majorEastAsia" w:cs="Times New Roman"/>
        </w:rPr>
      </w:pPr>
      <w:r w:rsidRPr="007F7AA4">
        <w:rPr>
          <w:rFonts w:eastAsiaTheme="majorEastAsia" w:cs="Times New Roman"/>
        </w:rPr>
        <w:t>2 – Invalid</w:t>
      </w:r>
    </w:p>
    <w:p w14:paraId="7B9EFD06" w14:textId="39528178" w:rsidR="00A020FD" w:rsidRPr="007F7AA4" w:rsidRDefault="00A020FD" w:rsidP="00D4062F">
      <w:pPr>
        <w:rPr>
          <w:rFonts w:eastAsiaTheme="majorEastAsia" w:cs="Times New Roman"/>
        </w:rPr>
      </w:pPr>
      <w:r w:rsidRPr="007F7AA4">
        <w:rPr>
          <w:rFonts w:eastAsiaTheme="majorEastAsia" w:cs="Times New Roman"/>
        </w:rPr>
        <w:t>3 – No SIM inserted</w:t>
      </w:r>
    </w:p>
    <w:p w14:paraId="2D3D9DFB" w14:textId="3369E5F0" w:rsidR="00856FE6" w:rsidRPr="007F7AA4" w:rsidRDefault="00856FE6" w:rsidP="000F2B4C">
      <w:pPr>
        <w:pStyle w:val="3"/>
        <w:spacing w:before="156" w:after="156"/>
        <w:rPr>
          <w:rFonts w:eastAsiaTheme="majorEastAsia" w:cs="Times New Roman"/>
        </w:rPr>
      </w:pPr>
      <w:bookmarkStart w:id="319" w:name="_Toc87714864"/>
      <w:r w:rsidRPr="007F7AA4">
        <w:rPr>
          <w:rFonts w:eastAsiaTheme="majorEastAsia" w:cs="Times New Roman"/>
        </w:rPr>
        <w:t xml:space="preserve">+CGMR </w:t>
      </w:r>
      <w:r w:rsidRPr="007F7AA4">
        <w:rPr>
          <w:rFonts w:eastAsiaTheme="majorEastAsia" w:cs="Times New Roman"/>
        </w:rPr>
        <w:t>上报当前</w:t>
      </w:r>
      <w:r w:rsidRPr="007F7AA4">
        <w:rPr>
          <w:rFonts w:eastAsiaTheme="majorEastAsia" w:cs="Times New Roman"/>
        </w:rPr>
        <w:t>Modem</w:t>
      </w:r>
      <w:r w:rsidRPr="007F7AA4">
        <w:rPr>
          <w:rFonts w:eastAsiaTheme="majorEastAsia" w:cs="Times New Roman"/>
        </w:rPr>
        <w:t>的版本号</w:t>
      </w:r>
      <w:bookmarkEnd w:id="319"/>
    </w:p>
    <w:p w14:paraId="00A6E9FB" w14:textId="5F412665" w:rsidR="00856FE6" w:rsidRPr="007F7AA4" w:rsidRDefault="00856FE6" w:rsidP="00856FE6">
      <w:pPr>
        <w:rPr>
          <w:rFonts w:eastAsiaTheme="majorEastAsia" w:cs="Times New Roman"/>
        </w:rPr>
      </w:pPr>
      <w:r w:rsidRPr="007F7AA4">
        <w:rPr>
          <w:rFonts w:eastAsiaTheme="majorEastAsia" w:cs="Times New Roman"/>
        </w:rPr>
        <w:t>返回一串字符串</w:t>
      </w:r>
    </w:p>
    <w:p w14:paraId="322B9C2F" w14:textId="073BFE32" w:rsidR="00856FE6" w:rsidRPr="007F7AA4" w:rsidRDefault="00856FE6" w:rsidP="00D4062F">
      <w:pPr>
        <w:rPr>
          <w:rFonts w:eastAsiaTheme="majorEastAsia" w:cs="Times New Roman"/>
        </w:rPr>
      </w:pPr>
      <w:r w:rsidRPr="007F7AA4">
        <w:rPr>
          <w:rFonts w:eastAsiaTheme="majorEastAsia" w:cs="Times New Roman"/>
        </w:rPr>
        <w:t>AT&lt; +CGMR: MOLY.NR15.R3.TC8.PR1.SP.V1.1.P80, 2021/02/05 10:33 (RIL_CMD_READER_1, tid:515728067920)</w:t>
      </w:r>
    </w:p>
    <w:p w14:paraId="543FA1B0" w14:textId="77777777" w:rsidR="00E8730D" w:rsidRPr="007F7AA4" w:rsidRDefault="00E8730D" w:rsidP="00E8730D">
      <w:pPr>
        <w:pStyle w:val="3"/>
        <w:spacing w:before="156" w:after="156"/>
        <w:rPr>
          <w:rFonts w:eastAsiaTheme="majorEastAsia" w:cs="Times New Roman"/>
        </w:rPr>
      </w:pPr>
      <w:bookmarkStart w:id="320" w:name="_Toc87714865"/>
      <w:r w:rsidRPr="007F7AA4">
        <w:rPr>
          <w:rFonts w:eastAsiaTheme="majorEastAsia" w:cs="Times New Roman"/>
        </w:rPr>
        <w:t>使能或禁止</w:t>
      </w:r>
      <w:r w:rsidRPr="007F7AA4">
        <w:rPr>
          <w:rFonts w:eastAsiaTheme="majorEastAsia" w:cs="Times New Roman"/>
        </w:rPr>
        <w:t>WIFI</w:t>
      </w:r>
      <w:bookmarkEnd w:id="320"/>
    </w:p>
    <w:p w14:paraId="282AC730" w14:textId="77777777" w:rsidR="00E8730D" w:rsidRPr="007F7AA4" w:rsidRDefault="00E8730D" w:rsidP="00E8730D">
      <w:pPr>
        <w:pStyle w:val="4"/>
        <w:spacing w:before="156" w:after="156"/>
        <w:rPr>
          <w:rFonts w:cs="Times New Roman"/>
        </w:rPr>
      </w:pPr>
      <w:r w:rsidRPr="007F7AA4">
        <w:rPr>
          <w:rFonts w:cs="Times New Roman"/>
        </w:rPr>
        <w:t>Description</w:t>
      </w:r>
    </w:p>
    <w:p w14:paraId="0C2845A5" w14:textId="77777777" w:rsidR="00E8730D" w:rsidRPr="007F7AA4" w:rsidRDefault="00E8730D" w:rsidP="00E8730D">
      <w:pPr>
        <w:rPr>
          <w:rFonts w:eastAsiaTheme="majorEastAsia" w:cs="Times New Roman"/>
        </w:rPr>
      </w:pPr>
      <w:r w:rsidRPr="007F7AA4">
        <w:rPr>
          <w:rFonts w:eastAsiaTheme="majorEastAsia" w:cs="Times New Roman"/>
        </w:rPr>
        <w:t>此命令用于使能或者禁止</w:t>
      </w:r>
      <w:r w:rsidRPr="007F7AA4">
        <w:rPr>
          <w:rFonts w:eastAsiaTheme="majorEastAsia" w:cs="Times New Roman"/>
        </w:rPr>
        <w:t>WIFI</w:t>
      </w:r>
      <w:r w:rsidRPr="007F7AA4">
        <w:rPr>
          <w:rFonts w:eastAsiaTheme="majorEastAsia" w:cs="Times New Roman"/>
        </w:rPr>
        <w:t>。</w:t>
      </w:r>
    </w:p>
    <w:p w14:paraId="0004902E" w14:textId="77777777" w:rsidR="005047E5" w:rsidRPr="007F7AA4" w:rsidRDefault="005047E5" w:rsidP="00E8730D">
      <w:pPr>
        <w:rPr>
          <w:rFonts w:eastAsiaTheme="majorEastAsia" w:cs="Times New Roman"/>
        </w:rPr>
      </w:pPr>
      <w:r w:rsidRPr="007F7AA4">
        <w:rPr>
          <w:rFonts w:eastAsiaTheme="majorEastAsia" w:cs="Times New Roman"/>
        </w:rPr>
        <w:t>AT&gt; AT+EWIFIEN="wlan0",1,0</w:t>
      </w:r>
    </w:p>
    <w:p w14:paraId="4A1BE1E4" w14:textId="77777777" w:rsidR="00301AF0" w:rsidRPr="007F7AA4" w:rsidRDefault="00301AF0" w:rsidP="00E8730D">
      <w:pPr>
        <w:rPr>
          <w:rFonts w:eastAsiaTheme="majorEastAsia" w:cs="Times New Roman"/>
        </w:rPr>
      </w:pPr>
    </w:p>
    <w:p w14:paraId="2AB5D5FA" w14:textId="6238E941" w:rsidR="00301AF0" w:rsidRPr="007F7AA4" w:rsidRDefault="00301AF0" w:rsidP="00E8730D">
      <w:pPr>
        <w:rPr>
          <w:rFonts w:eastAsiaTheme="majorEastAsia" w:cs="Times New Roman"/>
          <w:b/>
          <w:bCs/>
          <w:color w:val="006EBC"/>
          <w:sz w:val="28"/>
          <w:szCs w:val="28"/>
        </w:rPr>
      </w:pPr>
      <w:r w:rsidRPr="007F7AA4">
        <w:rPr>
          <w:rFonts w:eastAsiaTheme="majorEastAsia" w:cs="Times New Roman"/>
          <w:b/>
          <w:bCs/>
          <w:color w:val="006EBC"/>
          <w:sz w:val="28"/>
          <w:szCs w:val="28"/>
        </w:rPr>
        <w:t>AT+EIMSWIFISTA –WIFI state notification</w:t>
      </w:r>
    </w:p>
    <w:p w14:paraId="3C595926" w14:textId="20371583" w:rsidR="0010627E" w:rsidRPr="007F7AA4" w:rsidRDefault="0010627E" w:rsidP="00E8730D">
      <w:pPr>
        <w:rPr>
          <w:rFonts w:eastAsiaTheme="majorEastAsia" w:cs="Times New Roman"/>
          <w:b/>
          <w:bCs/>
          <w:color w:val="006EBC"/>
          <w:sz w:val="28"/>
          <w:szCs w:val="28"/>
        </w:rPr>
      </w:pPr>
    </w:p>
    <w:p w14:paraId="7C40F47D" w14:textId="66A1D89B" w:rsidR="0010627E" w:rsidRPr="007F7AA4" w:rsidRDefault="0010627E" w:rsidP="0010627E">
      <w:pPr>
        <w:pStyle w:val="3"/>
        <w:spacing w:before="156" w:after="156"/>
        <w:rPr>
          <w:rFonts w:eastAsiaTheme="majorEastAsia" w:cs="Times New Roman"/>
        </w:rPr>
      </w:pPr>
      <w:bookmarkStart w:id="321" w:name="_Toc87714866"/>
      <w:r w:rsidRPr="007F7AA4">
        <w:rPr>
          <w:rFonts w:eastAsiaTheme="majorEastAsia" w:cs="Times New Roman"/>
        </w:rPr>
        <w:lastRenderedPageBreak/>
        <w:t>+EGREG NSA 5G</w:t>
      </w:r>
      <w:r w:rsidRPr="007F7AA4">
        <w:rPr>
          <w:rFonts w:eastAsiaTheme="majorEastAsia" w:cs="Times New Roman"/>
        </w:rPr>
        <w:t>图标显示</w:t>
      </w:r>
      <w:bookmarkEnd w:id="321"/>
    </w:p>
    <w:p w14:paraId="69FF942A" w14:textId="508EF1A4" w:rsidR="00E365B1" w:rsidRPr="007F7AA4" w:rsidRDefault="00E365B1" w:rsidP="00E365B1">
      <w:pPr>
        <w:rPr>
          <w:rFonts w:eastAsiaTheme="majorEastAsia" w:cs="Times New Roman"/>
        </w:rPr>
      </w:pPr>
      <w:r w:rsidRPr="007F7AA4">
        <w:rPr>
          <w:rFonts w:eastAsiaTheme="majorEastAsia" w:cs="Times New Roman"/>
        </w:rPr>
        <w:t>EGREG</w:t>
      </w:r>
      <w:r w:rsidRPr="007F7AA4">
        <w:rPr>
          <w:rFonts w:eastAsiaTheme="majorEastAsia" w:cs="Times New Roman"/>
        </w:rPr>
        <w:t>用于上报当前的驻网类型，包括</w:t>
      </w:r>
      <w:r w:rsidRPr="007F7AA4">
        <w:rPr>
          <w:rFonts w:eastAsiaTheme="majorEastAsia" w:cs="Times New Roman"/>
        </w:rPr>
        <w:t>5G</w:t>
      </w:r>
      <w:r w:rsidRPr="007F7AA4">
        <w:rPr>
          <w:rFonts w:eastAsiaTheme="majorEastAsia" w:cs="Times New Roman"/>
        </w:rPr>
        <w:t>相关的信息</w:t>
      </w:r>
      <w:r w:rsidRPr="007F7AA4">
        <w:rPr>
          <w:rFonts w:eastAsiaTheme="majorEastAsia" w:cs="Times New Roman"/>
        </w:rPr>
        <w:t>SIB2</w:t>
      </w:r>
      <w:r w:rsidRPr="007F7AA4">
        <w:rPr>
          <w:rFonts w:eastAsiaTheme="majorEastAsia" w:cs="Times New Roman"/>
        </w:rPr>
        <w:t>等用于指示当前</w:t>
      </w:r>
      <w:r w:rsidRPr="007F7AA4">
        <w:rPr>
          <w:rFonts w:eastAsiaTheme="majorEastAsia" w:cs="Times New Roman"/>
        </w:rPr>
        <w:t>5G</w:t>
      </w:r>
      <w:r w:rsidRPr="007F7AA4">
        <w:rPr>
          <w:rFonts w:eastAsiaTheme="majorEastAsia" w:cs="Times New Roman"/>
        </w:rPr>
        <w:t>图标的显示。</w:t>
      </w:r>
    </w:p>
    <w:p w14:paraId="16D91013" w14:textId="4AFBFDEE" w:rsidR="00E365B1" w:rsidRPr="007F7AA4" w:rsidRDefault="00E365B1" w:rsidP="00E365B1">
      <w:pPr>
        <w:pStyle w:val="4"/>
        <w:spacing w:before="156" w:after="156"/>
        <w:rPr>
          <w:rFonts w:cs="Times New Roman"/>
        </w:rPr>
      </w:pPr>
      <w:r w:rsidRPr="007F7AA4">
        <w:rPr>
          <w:rFonts w:cs="Times New Roman"/>
        </w:rPr>
        <w:t>Field</w:t>
      </w:r>
    </w:p>
    <w:p w14:paraId="6CB30CED" w14:textId="5B14B87B" w:rsidR="00E44B92" w:rsidRPr="007F7AA4" w:rsidRDefault="0010627E" w:rsidP="00E8730D">
      <w:pPr>
        <w:rPr>
          <w:rFonts w:eastAsiaTheme="majorEastAsia" w:cs="Times New Roman"/>
          <w:b/>
          <w:bCs/>
          <w:color w:val="006EBC"/>
          <w:sz w:val="28"/>
          <w:szCs w:val="28"/>
        </w:rPr>
      </w:pPr>
      <w:r w:rsidRPr="007F7AA4">
        <w:rPr>
          <w:rFonts w:eastAsiaTheme="majorEastAsia" w:cs="Times New Roman"/>
          <w:noProof/>
        </w:rPr>
        <w:drawing>
          <wp:inline distT="0" distB="0" distL="0" distR="0" wp14:anchorId="1016DA8C" wp14:editId="08F9BAF2">
            <wp:extent cx="5628490" cy="4006441"/>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631036" cy="4008253"/>
                    </a:xfrm>
                    <a:prstGeom prst="rect">
                      <a:avLst/>
                    </a:prstGeom>
                  </pic:spPr>
                </pic:pic>
              </a:graphicData>
            </a:graphic>
          </wp:inline>
        </w:drawing>
      </w:r>
    </w:p>
    <w:p w14:paraId="44F63368" w14:textId="293426C9" w:rsidR="000803AB" w:rsidRPr="007F7AA4" w:rsidRDefault="000803AB" w:rsidP="00E8730D">
      <w:pPr>
        <w:rPr>
          <w:rFonts w:eastAsiaTheme="majorEastAsia" w:cs="Times New Roman"/>
        </w:rPr>
      </w:pPr>
      <w:r w:rsidRPr="007F7AA4">
        <w:rPr>
          <w:rFonts w:eastAsiaTheme="majorEastAsia" w:cs="Times New Roman"/>
        </w:rPr>
        <w:t>&lt;n&gt;:</w:t>
      </w:r>
      <w:r w:rsidRPr="007F7AA4">
        <w:rPr>
          <w:rFonts w:eastAsiaTheme="majorEastAsia" w:cs="Times New Roman"/>
        </w:rPr>
        <w:t>需要查看</w:t>
      </w:r>
      <w:r w:rsidRPr="007F7AA4">
        <w:rPr>
          <w:rFonts w:eastAsiaTheme="majorEastAsia" w:cs="Times New Roman"/>
        </w:rPr>
        <w:t>EREG</w:t>
      </w:r>
      <w:r w:rsidRPr="007F7AA4">
        <w:rPr>
          <w:rFonts w:eastAsiaTheme="majorEastAsia" w:cs="Times New Roman"/>
        </w:rPr>
        <w:t>中的</w:t>
      </w:r>
      <w:r w:rsidRPr="007F7AA4">
        <w:rPr>
          <w:rFonts w:eastAsiaTheme="majorEastAsia" w:cs="Times New Roman"/>
        </w:rPr>
        <w:t>n</w:t>
      </w:r>
      <w:r w:rsidRPr="007F7AA4">
        <w:rPr>
          <w:rFonts w:eastAsiaTheme="majorEastAsia" w:cs="Times New Roman"/>
        </w:rPr>
        <w:t>的定义，指示当前的上报格式</w:t>
      </w:r>
    </w:p>
    <w:p w14:paraId="50C0B77F" w14:textId="743DE110" w:rsidR="000803AB" w:rsidRPr="007F7AA4" w:rsidRDefault="000803AB" w:rsidP="00E8730D">
      <w:pPr>
        <w:rPr>
          <w:rFonts w:eastAsiaTheme="majorEastAsia" w:cs="Times New Roman"/>
        </w:rPr>
      </w:pPr>
      <w:r w:rsidRPr="007F7AA4">
        <w:rPr>
          <w:rFonts w:eastAsiaTheme="majorEastAsia" w:cs="Times New Roman"/>
        </w:rPr>
        <w:t>&lt;stat&gt;:</w:t>
      </w:r>
      <w:r w:rsidRPr="007F7AA4">
        <w:rPr>
          <w:rFonts w:eastAsiaTheme="majorEastAsia" w:cs="Times New Roman"/>
        </w:rPr>
        <w:t>参考</w:t>
      </w:r>
      <w:r w:rsidRPr="007F7AA4">
        <w:rPr>
          <w:rFonts w:eastAsiaTheme="majorEastAsia" w:cs="Times New Roman"/>
        </w:rPr>
        <w:t>+EREG</w:t>
      </w:r>
      <w:r w:rsidRPr="007F7AA4">
        <w:rPr>
          <w:rFonts w:eastAsiaTheme="majorEastAsia" w:cs="Times New Roman"/>
        </w:rPr>
        <w:t>中的定义</w:t>
      </w:r>
    </w:p>
    <w:p w14:paraId="04F01E39" w14:textId="7A0B2583" w:rsidR="000803AB" w:rsidRPr="007F7AA4" w:rsidRDefault="000803AB" w:rsidP="00E8730D">
      <w:pPr>
        <w:rPr>
          <w:rFonts w:eastAsiaTheme="majorEastAsia" w:cs="Times New Roman"/>
        </w:rPr>
      </w:pPr>
      <w:r w:rsidRPr="007F7AA4">
        <w:rPr>
          <w:rFonts w:eastAsiaTheme="majorEastAsia" w:cs="Times New Roman"/>
        </w:rPr>
        <w:t>&lt;lac&gt;:</w:t>
      </w:r>
      <w:r w:rsidRPr="007F7AA4">
        <w:rPr>
          <w:rFonts w:eastAsiaTheme="majorEastAsia" w:cs="Times New Roman"/>
        </w:rPr>
        <w:t>字符串类型，两个字节的位置区域码，以十六进制格式。</w:t>
      </w:r>
      <w:r w:rsidRPr="007F7AA4">
        <w:rPr>
          <w:rFonts w:eastAsiaTheme="majorEastAsia" w:cs="Times New Roman"/>
        </w:rPr>
        <w:t>eg.00C3</w:t>
      </w:r>
    </w:p>
    <w:p w14:paraId="18AB0036" w14:textId="2ED83B7A" w:rsidR="000803AB" w:rsidRPr="007F7AA4" w:rsidRDefault="000803AB" w:rsidP="00E8730D">
      <w:pPr>
        <w:rPr>
          <w:rFonts w:eastAsiaTheme="majorEastAsia" w:cs="Times New Roman"/>
        </w:rPr>
      </w:pPr>
      <w:r w:rsidRPr="007F7AA4">
        <w:rPr>
          <w:rFonts w:eastAsiaTheme="majorEastAsia" w:cs="Times New Roman"/>
        </w:rPr>
        <w:t>&lt;ci&gt;:string type</w:t>
      </w:r>
      <w:r w:rsidRPr="007F7AA4">
        <w:rPr>
          <w:rFonts w:eastAsiaTheme="majorEastAsia" w:cs="Times New Roman"/>
        </w:rPr>
        <w:t>：</w:t>
      </w:r>
      <w:r w:rsidRPr="007F7AA4">
        <w:rPr>
          <w:rFonts w:eastAsiaTheme="majorEastAsia" w:cs="Times New Roman"/>
        </w:rPr>
        <w:t>32-bit(without 5G load) or 36-bit(with 5G load)Cell ID</w:t>
      </w:r>
      <w:r w:rsidRPr="007F7AA4">
        <w:rPr>
          <w:rFonts w:eastAsiaTheme="majorEastAsia" w:cs="Times New Roman"/>
        </w:rPr>
        <w:t>，以十六进制格式表示。</w:t>
      </w:r>
    </w:p>
    <w:p w14:paraId="386E8CE4" w14:textId="7FF04E99" w:rsidR="000803AB" w:rsidRPr="007F7AA4" w:rsidRDefault="000803AB" w:rsidP="00E8730D">
      <w:pPr>
        <w:rPr>
          <w:rFonts w:eastAsiaTheme="majorEastAsia" w:cs="Times New Roman"/>
        </w:rPr>
      </w:pPr>
      <w:r w:rsidRPr="007F7AA4">
        <w:rPr>
          <w:rFonts w:eastAsiaTheme="majorEastAsia" w:cs="Times New Roman"/>
        </w:rPr>
        <w:t>&lt;eAct&gt;:</w:t>
      </w:r>
      <w:r w:rsidRPr="007F7AA4">
        <w:rPr>
          <w:rFonts w:eastAsiaTheme="majorEastAsia" w:cs="Times New Roman"/>
        </w:rPr>
        <w:t>参考</w:t>
      </w:r>
      <w:r w:rsidRPr="007F7AA4">
        <w:rPr>
          <w:rFonts w:eastAsiaTheme="majorEastAsia" w:cs="Times New Roman"/>
        </w:rPr>
        <w:t>+EREG</w:t>
      </w:r>
    </w:p>
    <w:p w14:paraId="41042F7B" w14:textId="4595F04B" w:rsidR="000803AB" w:rsidRPr="007F7AA4" w:rsidRDefault="000803AB" w:rsidP="00E8730D">
      <w:pPr>
        <w:rPr>
          <w:rFonts w:eastAsiaTheme="majorEastAsia" w:cs="Times New Roman"/>
        </w:rPr>
      </w:pPr>
      <w:r w:rsidRPr="007F7AA4">
        <w:rPr>
          <w:rFonts w:eastAsiaTheme="majorEastAsia" w:cs="Times New Roman"/>
        </w:rPr>
        <w:t>&lt;rac&gt;:</w:t>
      </w:r>
      <w:r w:rsidRPr="007F7AA4">
        <w:rPr>
          <w:rFonts w:eastAsiaTheme="majorEastAsia" w:cs="Times New Roman"/>
        </w:rPr>
        <w:t>字符串类型，一个字节长度的路由区域码，十六进制格式。</w:t>
      </w:r>
    </w:p>
    <w:p w14:paraId="24303F25" w14:textId="4F56DD0A" w:rsidR="000803AB" w:rsidRPr="007F7AA4" w:rsidRDefault="000803AB" w:rsidP="00E8730D">
      <w:pPr>
        <w:rPr>
          <w:rFonts w:eastAsiaTheme="majorEastAsia" w:cs="Times New Roman"/>
        </w:rPr>
      </w:pPr>
      <w:r w:rsidRPr="007F7AA4">
        <w:rPr>
          <w:rFonts w:eastAsiaTheme="majorEastAsia" w:cs="Times New Roman"/>
        </w:rPr>
        <w:t>&lt;roam_indicator&gt;:</w:t>
      </w:r>
      <w:r w:rsidRPr="007F7AA4">
        <w:rPr>
          <w:rFonts w:eastAsiaTheme="majorEastAsia" w:cs="Times New Roman"/>
        </w:rPr>
        <w:t>只有在</w:t>
      </w:r>
      <w:r w:rsidRPr="007F7AA4">
        <w:rPr>
          <w:rFonts w:eastAsiaTheme="majorEastAsia" w:cs="Times New Roman"/>
        </w:rPr>
        <w:t>eAct</w:t>
      </w:r>
      <w:r w:rsidRPr="007F7AA4">
        <w:rPr>
          <w:rFonts w:eastAsiaTheme="majorEastAsia" w:cs="Times New Roman"/>
        </w:rPr>
        <w:t>为</w:t>
      </w:r>
      <w:r w:rsidRPr="007F7AA4">
        <w:rPr>
          <w:rFonts w:eastAsiaTheme="majorEastAsia" w:cs="Times New Roman"/>
        </w:rPr>
        <w:t>C2K</w:t>
      </w:r>
      <w:r w:rsidRPr="007F7AA4">
        <w:rPr>
          <w:rFonts w:eastAsiaTheme="majorEastAsia" w:cs="Times New Roman"/>
        </w:rPr>
        <w:t>才生效，默认为</w:t>
      </w:r>
      <w:r w:rsidRPr="007F7AA4">
        <w:rPr>
          <w:rFonts w:eastAsiaTheme="majorEastAsia" w:cs="Times New Roman"/>
        </w:rPr>
        <w:t>255</w:t>
      </w:r>
    </w:p>
    <w:p w14:paraId="526AB92D" w14:textId="2E7321F6" w:rsidR="000803AB" w:rsidRPr="007F7AA4" w:rsidRDefault="000803AB" w:rsidP="00E8730D">
      <w:pPr>
        <w:rPr>
          <w:rFonts w:eastAsiaTheme="majorEastAsia" w:cs="Times New Roman"/>
        </w:rPr>
      </w:pPr>
      <w:r w:rsidRPr="007F7AA4">
        <w:rPr>
          <w:rFonts w:eastAsiaTheme="majorEastAsia" w:cs="Times New Roman"/>
        </w:rPr>
        <w:t>&lt;nwk_existence&gt;:</w:t>
      </w:r>
      <w:r w:rsidRPr="007F7AA4">
        <w:rPr>
          <w:rFonts w:eastAsiaTheme="majorEastAsia" w:cs="Times New Roman"/>
        </w:rPr>
        <w:t>整型，只有在</w:t>
      </w:r>
      <w:r w:rsidRPr="007F7AA4">
        <w:rPr>
          <w:rFonts w:eastAsiaTheme="majorEastAsia" w:cs="Times New Roman"/>
        </w:rPr>
        <w:t>eAct</w:t>
      </w:r>
      <w:r w:rsidRPr="007F7AA4">
        <w:rPr>
          <w:rFonts w:eastAsiaTheme="majorEastAsia" w:cs="Times New Roman"/>
        </w:rPr>
        <w:t>为</w:t>
      </w:r>
      <w:r w:rsidRPr="007F7AA4">
        <w:rPr>
          <w:rFonts w:eastAsiaTheme="majorEastAsia" w:cs="Times New Roman"/>
        </w:rPr>
        <w:t>C2K</w:t>
      </w:r>
      <w:r w:rsidRPr="007F7AA4">
        <w:rPr>
          <w:rFonts w:eastAsiaTheme="majorEastAsia" w:cs="Times New Roman"/>
        </w:rPr>
        <w:t>才生效</w:t>
      </w:r>
    </w:p>
    <w:p w14:paraId="11EAA1A1" w14:textId="6098E938" w:rsidR="000803AB" w:rsidRPr="007F7AA4" w:rsidRDefault="000803AB" w:rsidP="000803AB">
      <w:pPr>
        <w:ind w:leftChars="100" w:left="210"/>
        <w:rPr>
          <w:rFonts w:eastAsiaTheme="majorEastAsia" w:cs="Times New Roman"/>
        </w:rPr>
      </w:pPr>
      <w:r w:rsidRPr="007F7AA4">
        <w:rPr>
          <w:rFonts w:eastAsiaTheme="majorEastAsia" w:cs="Times New Roman"/>
        </w:rPr>
        <w:t>0 network not exist</w:t>
      </w:r>
    </w:p>
    <w:p w14:paraId="6537EC06" w14:textId="09D40165" w:rsidR="000803AB" w:rsidRPr="007F7AA4" w:rsidRDefault="000803AB" w:rsidP="000803AB">
      <w:pPr>
        <w:ind w:leftChars="100" w:left="210"/>
        <w:rPr>
          <w:rFonts w:eastAsiaTheme="majorEastAsia" w:cs="Times New Roman"/>
        </w:rPr>
      </w:pPr>
      <w:r w:rsidRPr="007F7AA4">
        <w:rPr>
          <w:rFonts w:eastAsiaTheme="majorEastAsia" w:cs="Times New Roman"/>
        </w:rPr>
        <w:t>1 network exist</w:t>
      </w:r>
    </w:p>
    <w:p w14:paraId="25462981" w14:textId="6C62B339" w:rsidR="000803AB" w:rsidRPr="007F7AA4" w:rsidRDefault="000803AB" w:rsidP="000803AB">
      <w:pPr>
        <w:ind w:leftChars="100" w:left="210"/>
        <w:rPr>
          <w:rFonts w:eastAsiaTheme="majorEastAsia" w:cs="Times New Roman"/>
        </w:rPr>
      </w:pPr>
      <w:r w:rsidRPr="007F7AA4">
        <w:rPr>
          <w:rFonts w:eastAsiaTheme="majorEastAsia" w:cs="Times New Roman"/>
        </w:rPr>
        <w:t>255 unknow</w:t>
      </w:r>
    </w:p>
    <w:p w14:paraId="218291B0" w14:textId="1D2AEEE3" w:rsidR="000803AB" w:rsidRPr="007F7AA4" w:rsidRDefault="000803AB" w:rsidP="000803AB">
      <w:pPr>
        <w:rPr>
          <w:rFonts w:eastAsiaTheme="majorEastAsia" w:cs="Times New Roman"/>
        </w:rPr>
      </w:pPr>
      <w:r w:rsidRPr="007F7AA4">
        <w:rPr>
          <w:rFonts w:eastAsiaTheme="majorEastAsia" w:cs="Times New Roman"/>
        </w:rPr>
        <w:t>&lt;dcnr_restricted&gt;</w:t>
      </w:r>
      <w:r w:rsidR="00953EEB" w:rsidRPr="007F7AA4">
        <w:rPr>
          <w:rFonts w:eastAsiaTheme="majorEastAsia" w:cs="Times New Roman"/>
        </w:rPr>
        <w:t>:</w:t>
      </w:r>
      <w:r w:rsidR="00953EEB" w:rsidRPr="007F7AA4">
        <w:rPr>
          <w:rFonts w:eastAsiaTheme="majorEastAsia" w:cs="Times New Roman"/>
        </w:rPr>
        <w:t>整型，只有</w:t>
      </w:r>
      <w:r w:rsidR="00953EEB" w:rsidRPr="007F7AA4">
        <w:rPr>
          <w:rFonts w:eastAsiaTheme="majorEastAsia" w:cs="Times New Roman"/>
        </w:rPr>
        <w:t>eAct</w:t>
      </w:r>
      <w:r w:rsidR="00953EEB" w:rsidRPr="007F7AA4">
        <w:rPr>
          <w:rFonts w:eastAsiaTheme="majorEastAsia" w:cs="Times New Roman"/>
        </w:rPr>
        <w:t>为</w:t>
      </w:r>
      <w:r w:rsidR="00953EEB" w:rsidRPr="007F7AA4">
        <w:rPr>
          <w:rFonts w:eastAsiaTheme="majorEastAsia" w:cs="Times New Roman"/>
        </w:rPr>
        <w:t>LTE</w:t>
      </w:r>
      <w:r w:rsidR="00953EEB" w:rsidRPr="007F7AA4">
        <w:rPr>
          <w:rFonts w:eastAsiaTheme="majorEastAsia" w:cs="Times New Roman"/>
        </w:rPr>
        <w:t>或者</w:t>
      </w:r>
      <w:r w:rsidR="00953EEB" w:rsidRPr="007F7AA4">
        <w:rPr>
          <w:rFonts w:eastAsiaTheme="majorEastAsia" w:cs="Times New Roman"/>
        </w:rPr>
        <w:t>NR</w:t>
      </w:r>
      <w:r w:rsidR="00953EEB" w:rsidRPr="007F7AA4">
        <w:rPr>
          <w:rFonts w:eastAsiaTheme="majorEastAsia" w:cs="Times New Roman"/>
        </w:rPr>
        <w:t>时才有效。</w:t>
      </w:r>
    </w:p>
    <w:p w14:paraId="131B3390" w14:textId="60482552" w:rsidR="00953EEB" w:rsidRPr="007F7AA4" w:rsidRDefault="00953EEB" w:rsidP="000803AB">
      <w:pPr>
        <w:rPr>
          <w:rFonts w:eastAsiaTheme="majorEastAsia" w:cs="Times New Roman"/>
        </w:rPr>
      </w:pPr>
      <w:r w:rsidRPr="007F7AA4">
        <w:rPr>
          <w:rFonts w:eastAsiaTheme="majorEastAsia" w:cs="Times New Roman"/>
        </w:rPr>
        <w:t xml:space="preserve">  0 </w:t>
      </w:r>
      <w:r w:rsidRPr="007F7AA4">
        <w:rPr>
          <w:rFonts w:eastAsiaTheme="majorEastAsia" w:cs="Times New Roman"/>
        </w:rPr>
        <w:t>使用</w:t>
      </w:r>
      <w:r w:rsidRPr="007F7AA4">
        <w:rPr>
          <w:rFonts w:eastAsiaTheme="majorEastAsia" w:cs="Times New Roman"/>
        </w:rPr>
        <w:t>NR</w:t>
      </w:r>
      <w:r w:rsidRPr="007F7AA4">
        <w:rPr>
          <w:rFonts w:eastAsiaTheme="majorEastAsia" w:cs="Times New Roman"/>
        </w:rPr>
        <w:t>双连接</w:t>
      </w:r>
      <w:r w:rsidRPr="007F7AA4">
        <w:rPr>
          <w:rFonts w:eastAsiaTheme="majorEastAsia" w:cs="Times New Roman"/>
        </w:rPr>
        <w:t>non-restricted</w:t>
      </w:r>
    </w:p>
    <w:p w14:paraId="2F49C866" w14:textId="32024233" w:rsidR="00953EEB" w:rsidRPr="007F7AA4" w:rsidRDefault="00953EEB" w:rsidP="00953EEB">
      <w:pPr>
        <w:rPr>
          <w:rFonts w:eastAsiaTheme="majorEastAsia" w:cs="Times New Roman"/>
        </w:rPr>
      </w:pPr>
      <w:r w:rsidRPr="007F7AA4">
        <w:rPr>
          <w:rFonts w:eastAsiaTheme="majorEastAsia" w:cs="Times New Roman"/>
        </w:rPr>
        <w:t xml:space="preserve">  1 </w:t>
      </w:r>
      <w:r w:rsidRPr="007F7AA4">
        <w:rPr>
          <w:rFonts w:eastAsiaTheme="majorEastAsia" w:cs="Times New Roman"/>
        </w:rPr>
        <w:t>使用</w:t>
      </w:r>
      <w:r w:rsidRPr="007F7AA4">
        <w:rPr>
          <w:rFonts w:eastAsiaTheme="majorEastAsia" w:cs="Times New Roman"/>
        </w:rPr>
        <w:t>NR</w:t>
      </w:r>
      <w:r w:rsidRPr="007F7AA4">
        <w:rPr>
          <w:rFonts w:eastAsiaTheme="majorEastAsia" w:cs="Times New Roman"/>
        </w:rPr>
        <w:t>双连接</w:t>
      </w:r>
      <w:r w:rsidRPr="007F7AA4">
        <w:rPr>
          <w:rFonts w:eastAsiaTheme="majorEastAsia" w:cs="Times New Roman"/>
        </w:rPr>
        <w:t>restricted</w:t>
      </w:r>
    </w:p>
    <w:p w14:paraId="4ACCA244" w14:textId="4E804FBD" w:rsidR="00953EEB" w:rsidRPr="007F7AA4" w:rsidRDefault="002E3556" w:rsidP="000803AB">
      <w:pPr>
        <w:rPr>
          <w:rFonts w:eastAsiaTheme="majorEastAsia" w:cs="Times New Roman"/>
        </w:rPr>
      </w:pPr>
      <w:r w:rsidRPr="007F7AA4">
        <w:rPr>
          <w:rFonts w:eastAsiaTheme="majorEastAsia" w:cs="Times New Roman"/>
        </w:rPr>
        <w:t>&lt;endc_sib&gt;</w:t>
      </w:r>
      <w:r w:rsidRPr="007F7AA4">
        <w:rPr>
          <w:rFonts w:eastAsiaTheme="majorEastAsia" w:cs="Times New Roman"/>
        </w:rPr>
        <w:t>：指示当前选择的</w:t>
      </w:r>
      <w:r w:rsidRPr="007F7AA4">
        <w:rPr>
          <w:rFonts w:eastAsiaTheme="majorEastAsia" w:cs="Times New Roman"/>
        </w:rPr>
        <w:t>PLMN</w:t>
      </w:r>
      <w:r w:rsidRPr="007F7AA4">
        <w:rPr>
          <w:rFonts w:eastAsiaTheme="majorEastAsia" w:cs="Times New Roman"/>
        </w:rPr>
        <w:t>是否支持</w:t>
      </w:r>
      <w:r w:rsidRPr="007F7AA4">
        <w:rPr>
          <w:rFonts w:eastAsiaTheme="majorEastAsia" w:cs="Times New Roman"/>
        </w:rPr>
        <w:t>NR</w:t>
      </w:r>
      <w:r w:rsidRPr="007F7AA4">
        <w:rPr>
          <w:rFonts w:eastAsiaTheme="majorEastAsia" w:cs="Times New Roman"/>
        </w:rPr>
        <w:t>，只有在</w:t>
      </w:r>
      <w:r w:rsidRPr="007F7AA4">
        <w:rPr>
          <w:rFonts w:eastAsiaTheme="majorEastAsia" w:cs="Times New Roman"/>
        </w:rPr>
        <w:t>eAct</w:t>
      </w:r>
      <w:r w:rsidRPr="007F7AA4">
        <w:rPr>
          <w:rFonts w:eastAsiaTheme="majorEastAsia" w:cs="Times New Roman"/>
        </w:rPr>
        <w:t>为</w:t>
      </w:r>
      <w:r w:rsidRPr="007F7AA4">
        <w:rPr>
          <w:rFonts w:eastAsiaTheme="majorEastAsia" w:cs="Times New Roman"/>
        </w:rPr>
        <w:t>LTE</w:t>
      </w:r>
      <w:r w:rsidRPr="007F7AA4">
        <w:rPr>
          <w:rFonts w:eastAsiaTheme="majorEastAsia" w:cs="Times New Roman"/>
        </w:rPr>
        <w:t>或者</w:t>
      </w:r>
      <w:r w:rsidRPr="007F7AA4">
        <w:rPr>
          <w:rFonts w:eastAsiaTheme="majorEastAsia" w:cs="Times New Roman"/>
        </w:rPr>
        <w:t>NR</w:t>
      </w:r>
      <w:r w:rsidRPr="007F7AA4">
        <w:rPr>
          <w:rFonts w:eastAsiaTheme="majorEastAsia" w:cs="Times New Roman"/>
        </w:rPr>
        <w:t>时才有效。</w:t>
      </w:r>
    </w:p>
    <w:p w14:paraId="2B7FEBA4" w14:textId="10CECE74" w:rsidR="002E3556" w:rsidRPr="007F7AA4" w:rsidRDefault="002E3556" w:rsidP="002E3556">
      <w:pPr>
        <w:ind w:leftChars="100" w:left="210"/>
        <w:rPr>
          <w:rFonts w:eastAsiaTheme="majorEastAsia" w:cs="Times New Roman"/>
        </w:rPr>
      </w:pPr>
      <w:r w:rsidRPr="007F7AA4">
        <w:rPr>
          <w:rFonts w:eastAsiaTheme="majorEastAsia" w:cs="Times New Roman"/>
        </w:rPr>
        <w:t>0 unknown</w:t>
      </w:r>
    </w:p>
    <w:p w14:paraId="68D2EA0A" w14:textId="71B06EE5" w:rsidR="002E3556" w:rsidRPr="007F7AA4" w:rsidRDefault="002E3556" w:rsidP="002E3556">
      <w:pPr>
        <w:ind w:leftChars="100" w:left="210"/>
        <w:rPr>
          <w:rFonts w:eastAsiaTheme="majorEastAsia" w:cs="Times New Roman"/>
        </w:rPr>
      </w:pPr>
      <w:r w:rsidRPr="007F7AA4">
        <w:rPr>
          <w:rFonts w:eastAsiaTheme="majorEastAsia" w:cs="Times New Roman"/>
        </w:rPr>
        <w:t>1 not support</w:t>
      </w:r>
    </w:p>
    <w:p w14:paraId="189B4E97" w14:textId="1659334F" w:rsidR="002E3556" w:rsidRPr="007F7AA4" w:rsidRDefault="002E3556" w:rsidP="002E3556">
      <w:pPr>
        <w:ind w:leftChars="100" w:left="210"/>
        <w:rPr>
          <w:rFonts w:eastAsiaTheme="majorEastAsia" w:cs="Times New Roman"/>
        </w:rPr>
      </w:pPr>
      <w:r w:rsidRPr="007F7AA4">
        <w:rPr>
          <w:rFonts w:eastAsiaTheme="majorEastAsia" w:cs="Times New Roman"/>
        </w:rPr>
        <w:t>2 support</w:t>
      </w:r>
    </w:p>
    <w:p w14:paraId="771214D8" w14:textId="71D29981" w:rsidR="002E3556" w:rsidRPr="007F7AA4" w:rsidRDefault="002E3556" w:rsidP="002E3556">
      <w:pPr>
        <w:rPr>
          <w:rFonts w:eastAsiaTheme="majorEastAsia" w:cs="Times New Roman"/>
        </w:rPr>
      </w:pPr>
      <w:r w:rsidRPr="007F7AA4">
        <w:rPr>
          <w:rFonts w:eastAsiaTheme="majorEastAsia" w:cs="Times New Roman"/>
        </w:rPr>
        <w:t>&lt;endc_available&gt;</w:t>
      </w:r>
      <w:r w:rsidRPr="007F7AA4">
        <w:rPr>
          <w:rFonts w:eastAsiaTheme="majorEastAsia" w:cs="Times New Roman"/>
        </w:rPr>
        <w:t>：整型，如果</w:t>
      </w:r>
      <w:r w:rsidRPr="007F7AA4">
        <w:rPr>
          <w:rFonts w:eastAsiaTheme="majorEastAsia" w:cs="Times New Roman"/>
        </w:rPr>
        <w:t>plmn-InfoList-r15</w:t>
      </w:r>
      <w:r w:rsidRPr="007F7AA4">
        <w:rPr>
          <w:rFonts w:eastAsiaTheme="majorEastAsia" w:cs="Times New Roman"/>
        </w:rPr>
        <w:t>出现在</w:t>
      </w:r>
      <w:r w:rsidRPr="007F7AA4">
        <w:rPr>
          <w:rFonts w:eastAsiaTheme="majorEastAsia" w:cs="Times New Roman"/>
        </w:rPr>
        <w:t>SIB2</w:t>
      </w:r>
      <w:r w:rsidRPr="007F7AA4">
        <w:rPr>
          <w:rFonts w:eastAsiaTheme="majorEastAsia" w:cs="Times New Roman"/>
        </w:rPr>
        <w:t>中且至少该列表中有一</w:t>
      </w:r>
      <w:r w:rsidRPr="007F7AA4">
        <w:rPr>
          <w:rFonts w:eastAsiaTheme="majorEastAsia" w:cs="Times New Roman"/>
        </w:rPr>
        <w:t>bit</w:t>
      </w:r>
      <w:r w:rsidRPr="007F7AA4">
        <w:rPr>
          <w:rFonts w:eastAsiaTheme="majorEastAsia" w:cs="Times New Roman"/>
        </w:rPr>
        <w:t>为</w:t>
      </w:r>
      <w:r w:rsidRPr="007F7AA4">
        <w:rPr>
          <w:rFonts w:eastAsiaTheme="majorEastAsia" w:cs="Times New Roman"/>
        </w:rPr>
        <w:t>true</w:t>
      </w:r>
      <w:r w:rsidRPr="007F7AA4">
        <w:rPr>
          <w:rFonts w:eastAsiaTheme="majorEastAsia" w:cs="Times New Roman"/>
        </w:rPr>
        <w:t>则设置为</w:t>
      </w:r>
      <w:r w:rsidRPr="007F7AA4">
        <w:rPr>
          <w:rFonts w:eastAsiaTheme="majorEastAsia" w:cs="Times New Roman"/>
        </w:rPr>
        <w:t>1</w:t>
      </w:r>
      <w:r w:rsidRPr="007F7AA4">
        <w:rPr>
          <w:rFonts w:eastAsiaTheme="majorEastAsia" w:cs="Times New Roman"/>
        </w:rPr>
        <w:t>，否则设置为</w:t>
      </w:r>
      <w:r w:rsidRPr="007F7AA4">
        <w:rPr>
          <w:rFonts w:eastAsiaTheme="majorEastAsia" w:cs="Times New Roman"/>
        </w:rPr>
        <w:t>0</w:t>
      </w:r>
      <w:r w:rsidRPr="007F7AA4">
        <w:rPr>
          <w:rFonts w:eastAsiaTheme="majorEastAsia" w:cs="Times New Roman"/>
        </w:rPr>
        <w:t>。</w:t>
      </w:r>
      <w:r w:rsidR="00E15A60" w:rsidRPr="007F7AA4">
        <w:rPr>
          <w:rFonts w:eastAsiaTheme="majorEastAsia" w:cs="Times New Roman"/>
        </w:rPr>
        <w:t>只有在</w:t>
      </w:r>
      <w:r w:rsidR="00E15A60" w:rsidRPr="007F7AA4">
        <w:rPr>
          <w:rFonts w:eastAsiaTheme="majorEastAsia" w:cs="Times New Roman"/>
        </w:rPr>
        <w:t>eAct</w:t>
      </w:r>
      <w:r w:rsidR="00E15A60" w:rsidRPr="007F7AA4">
        <w:rPr>
          <w:rFonts w:eastAsiaTheme="majorEastAsia" w:cs="Times New Roman"/>
        </w:rPr>
        <w:t>为</w:t>
      </w:r>
      <w:r w:rsidR="00E15A60" w:rsidRPr="007F7AA4">
        <w:rPr>
          <w:rFonts w:eastAsiaTheme="majorEastAsia" w:cs="Times New Roman"/>
        </w:rPr>
        <w:t>LTE</w:t>
      </w:r>
      <w:r w:rsidR="00E15A60" w:rsidRPr="007F7AA4">
        <w:rPr>
          <w:rFonts w:eastAsiaTheme="majorEastAsia" w:cs="Times New Roman"/>
        </w:rPr>
        <w:t>或者</w:t>
      </w:r>
      <w:r w:rsidR="00E15A60" w:rsidRPr="007F7AA4">
        <w:rPr>
          <w:rFonts w:eastAsiaTheme="majorEastAsia" w:cs="Times New Roman"/>
        </w:rPr>
        <w:t>NR</w:t>
      </w:r>
      <w:r w:rsidR="00E15A60" w:rsidRPr="007F7AA4">
        <w:rPr>
          <w:rFonts w:eastAsiaTheme="majorEastAsia" w:cs="Times New Roman"/>
        </w:rPr>
        <w:t>时才有效。</w:t>
      </w:r>
    </w:p>
    <w:p w14:paraId="5EF2A18C" w14:textId="265E3397" w:rsidR="002E3556" w:rsidRPr="007F7AA4" w:rsidRDefault="005B4C0F" w:rsidP="002E3556">
      <w:pPr>
        <w:rPr>
          <w:rFonts w:eastAsiaTheme="majorEastAsia" w:cs="Times New Roman"/>
        </w:rPr>
      </w:pPr>
      <w:r w:rsidRPr="007F7AA4">
        <w:rPr>
          <w:rFonts w:eastAsiaTheme="majorEastAsia" w:cs="Times New Roman"/>
        </w:rPr>
        <w:t>&lt;cause_type&gt;:</w:t>
      </w:r>
      <w:r w:rsidRPr="007F7AA4">
        <w:rPr>
          <w:rFonts w:eastAsiaTheme="majorEastAsia" w:cs="Times New Roman"/>
        </w:rPr>
        <w:t>整型，指示</w:t>
      </w:r>
      <w:r w:rsidRPr="007F7AA4">
        <w:rPr>
          <w:rFonts w:eastAsiaTheme="majorEastAsia" w:cs="Times New Roman"/>
        </w:rPr>
        <w:t>&lt;reject_cause&gt;</w:t>
      </w:r>
      <w:r w:rsidRPr="007F7AA4">
        <w:rPr>
          <w:rFonts w:eastAsiaTheme="majorEastAsia" w:cs="Times New Roman"/>
        </w:rPr>
        <w:t>的类型。</w:t>
      </w:r>
    </w:p>
    <w:p w14:paraId="06EDF868" w14:textId="742E2775" w:rsidR="005B4C0F" w:rsidRPr="007F7AA4" w:rsidRDefault="005B4C0F" w:rsidP="002E3556">
      <w:pPr>
        <w:rPr>
          <w:rFonts w:eastAsiaTheme="majorEastAsia" w:cs="Times New Roman"/>
        </w:rPr>
      </w:pPr>
      <w:r w:rsidRPr="007F7AA4">
        <w:rPr>
          <w:rFonts w:eastAsiaTheme="majorEastAsia" w:cs="Times New Roman"/>
        </w:rPr>
        <w:t xml:space="preserve">0 </w:t>
      </w:r>
      <w:r w:rsidRPr="007F7AA4">
        <w:rPr>
          <w:rFonts w:eastAsiaTheme="majorEastAsia" w:cs="Times New Roman"/>
        </w:rPr>
        <w:t>指示</w:t>
      </w:r>
      <w:r w:rsidRPr="007F7AA4">
        <w:rPr>
          <w:rFonts w:eastAsiaTheme="majorEastAsia" w:cs="Times New Roman"/>
        </w:rPr>
        <w:t>&lt;reject_cause&gt;</w:t>
      </w:r>
      <w:r w:rsidRPr="007F7AA4">
        <w:rPr>
          <w:rFonts w:eastAsiaTheme="majorEastAsia" w:cs="Times New Roman"/>
        </w:rPr>
        <w:t>包含一个</w:t>
      </w:r>
      <w:r w:rsidRPr="007F7AA4">
        <w:rPr>
          <w:rFonts w:eastAsiaTheme="majorEastAsia" w:cs="Times New Roman"/>
        </w:rPr>
        <w:t>GMM cause value</w:t>
      </w:r>
      <w:r w:rsidRPr="007F7AA4">
        <w:rPr>
          <w:rFonts w:eastAsiaTheme="majorEastAsia" w:cs="Times New Roman"/>
        </w:rPr>
        <w:t>。查看</w:t>
      </w:r>
      <w:r w:rsidRPr="007F7AA4">
        <w:rPr>
          <w:rFonts w:eastAsiaTheme="majorEastAsia" w:cs="Times New Roman"/>
        </w:rPr>
        <w:t>3GPP TS 24.008</w:t>
      </w:r>
      <w:r w:rsidRPr="007F7AA4">
        <w:rPr>
          <w:rFonts w:eastAsiaTheme="majorEastAsia" w:cs="Times New Roman"/>
        </w:rPr>
        <w:t>的</w:t>
      </w:r>
      <w:r w:rsidRPr="007F7AA4">
        <w:rPr>
          <w:rFonts w:eastAsiaTheme="majorEastAsia" w:cs="Times New Roman"/>
        </w:rPr>
        <w:t>Annex G</w:t>
      </w:r>
      <w:r w:rsidRPr="007F7AA4">
        <w:rPr>
          <w:rFonts w:eastAsiaTheme="majorEastAsia" w:cs="Times New Roman"/>
        </w:rPr>
        <w:t>。</w:t>
      </w:r>
    </w:p>
    <w:p w14:paraId="29ACAF36" w14:textId="6B42B675" w:rsidR="005B4C0F" w:rsidRPr="007F7AA4" w:rsidRDefault="005B4C0F" w:rsidP="002E3556">
      <w:pPr>
        <w:rPr>
          <w:rFonts w:eastAsiaTheme="majorEastAsia" w:cs="Times New Roman"/>
        </w:rPr>
      </w:pPr>
      <w:r w:rsidRPr="007F7AA4">
        <w:rPr>
          <w:rFonts w:eastAsiaTheme="majorEastAsia" w:cs="Times New Roman"/>
        </w:rPr>
        <w:t xml:space="preserve">1 </w:t>
      </w:r>
      <w:r w:rsidRPr="007F7AA4">
        <w:rPr>
          <w:rFonts w:eastAsiaTheme="majorEastAsia" w:cs="Times New Roman"/>
        </w:rPr>
        <w:t>指示</w:t>
      </w:r>
      <w:r w:rsidRPr="007F7AA4">
        <w:rPr>
          <w:rFonts w:eastAsiaTheme="majorEastAsia" w:cs="Times New Roman"/>
        </w:rPr>
        <w:t>&lt;reject_cause&gt;</w:t>
      </w:r>
      <w:r w:rsidRPr="007F7AA4">
        <w:rPr>
          <w:rFonts w:eastAsiaTheme="majorEastAsia" w:cs="Times New Roman"/>
        </w:rPr>
        <w:t>包含一个制造商指定的</w:t>
      </w:r>
      <w:r w:rsidRPr="007F7AA4">
        <w:rPr>
          <w:rFonts w:eastAsiaTheme="majorEastAsia" w:cs="Times New Roman"/>
        </w:rPr>
        <w:t>cause</w:t>
      </w:r>
      <w:r w:rsidRPr="007F7AA4">
        <w:rPr>
          <w:rFonts w:eastAsiaTheme="majorEastAsia" w:cs="Times New Roman"/>
        </w:rPr>
        <w:t>。</w:t>
      </w:r>
    </w:p>
    <w:p w14:paraId="795EA43B" w14:textId="211D794C" w:rsidR="005B4C0F" w:rsidRPr="007F7AA4" w:rsidRDefault="005B4C0F" w:rsidP="002E3556">
      <w:pPr>
        <w:rPr>
          <w:rFonts w:eastAsiaTheme="majorEastAsia" w:cs="Times New Roman"/>
        </w:rPr>
      </w:pPr>
      <w:r w:rsidRPr="007F7AA4">
        <w:rPr>
          <w:rFonts w:eastAsiaTheme="majorEastAsia" w:cs="Times New Roman"/>
        </w:rPr>
        <w:t>&lt;reject_cause&gt;:</w:t>
      </w:r>
      <w:r w:rsidRPr="007F7AA4">
        <w:rPr>
          <w:rFonts w:eastAsiaTheme="majorEastAsia" w:cs="Times New Roman"/>
        </w:rPr>
        <w:t>整型，包含一个注册失败的</w:t>
      </w:r>
      <w:r w:rsidRPr="007F7AA4">
        <w:rPr>
          <w:rFonts w:eastAsiaTheme="majorEastAsia" w:cs="Times New Roman"/>
        </w:rPr>
        <w:t>cause</w:t>
      </w:r>
      <w:r w:rsidRPr="007F7AA4">
        <w:rPr>
          <w:rFonts w:eastAsiaTheme="majorEastAsia" w:cs="Times New Roman"/>
        </w:rPr>
        <w:t>值。</w:t>
      </w:r>
    </w:p>
    <w:p w14:paraId="5B99A786" w14:textId="6909C1D2" w:rsidR="000803AB" w:rsidRPr="007F7AA4" w:rsidRDefault="00E365B1" w:rsidP="00E365B1">
      <w:pPr>
        <w:pStyle w:val="4"/>
        <w:spacing w:before="156" w:after="156"/>
        <w:rPr>
          <w:rFonts w:cs="Times New Roman"/>
        </w:rPr>
      </w:pPr>
      <w:r w:rsidRPr="007F7AA4">
        <w:rPr>
          <w:rFonts w:cs="Times New Roman"/>
        </w:rPr>
        <w:t>Example</w:t>
      </w:r>
    </w:p>
    <w:tbl>
      <w:tblPr>
        <w:tblStyle w:val="a7"/>
        <w:tblW w:w="0" w:type="auto"/>
        <w:tblLook w:val="04A0" w:firstRow="1" w:lastRow="0" w:firstColumn="1" w:lastColumn="0" w:noHBand="0" w:noVBand="1"/>
      </w:tblPr>
      <w:tblGrid>
        <w:gridCol w:w="13454"/>
      </w:tblGrid>
      <w:tr w:rsidR="00E365B1" w:rsidRPr="007F7AA4" w14:paraId="33DDE481" w14:textId="77777777" w:rsidTr="00E365B1">
        <w:tc>
          <w:tcPr>
            <w:tcW w:w="13454" w:type="dxa"/>
          </w:tcPr>
          <w:p w14:paraId="4C4FFE5C" w14:textId="61DE3F77" w:rsidR="00E365B1" w:rsidRPr="007F7AA4" w:rsidRDefault="00E365B1" w:rsidP="00E365B1">
            <w:pPr>
              <w:rPr>
                <w:rFonts w:eastAsiaTheme="majorEastAsia" w:cs="Times New Roman"/>
              </w:rPr>
            </w:pPr>
            <w:r w:rsidRPr="007F7AA4">
              <w:rPr>
                <w:rFonts w:eastAsiaTheme="majorEastAsia" w:cs="Times New Roman"/>
              </w:rPr>
              <w:t>SYS</w:t>
            </w:r>
            <w:r w:rsidRPr="007F7AA4">
              <w:rPr>
                <w:rFonts w:eastAsiaTheme="majorEastAsia" w:cs="Times New Roman"/>
              </w:rPr>
              <w:tab/>
              <w:t>598402</w:t>
            </w:r>
            <w:r w:rsidRPr="007F7AA4">
              <w:rPr>
                <w:rFonts w:eastAsiaTheme="majorEastAsia" w:cs="Times New Roman"/>
              </w:rPr>
              <w:tab/>
              <w:t>389285898</w:t>
            </w:r>
            <w:r w:rsidRPr="007F7AA4">
              <w:rPr>
                <w:rFonts w:eastAsiaTheme="majorEastAsia" w:cs="Times New Roman"/>
              </w:rPr>
              <w:tab/>
              <w:t>18:35:22:616</w:t>
            </w:r>
            <w:r w:rsidRPr="007F7AA4">
              <w:rPr>
                <w:rFonts w:eastAsiaTheme="majorEastAsia" w:cs="Times New Roman"/>
              </w:rPr>
              <w:tab/>
              <w:t>NIL</w:t>
            </w:r>
            <w:r w:rsidRPr="007F7AA4">
              <w:rPr>
                <w:rFonts w:eastAsiaTheme="majorEastAsia" w:cs="Times New Roman"/>
              </w:rPr>
              <w:tab/>
              <w:t>[AT_URC p59,ch1]+EGREG: 1,"009538","0000A720D",4096,"FF",0,0,0,2,1,0,0</w:t>
            </w:r>
          </w:p>
        </w:tc>
      </w:tr>
    </w:tbl>
    <w:p w14:paraId="365D8D2D" w14:textId="77777777" w:rsidR="00E365B1" w:rsidRPr="007F7AA4" w:rsidRDefault="00E365B1" w:rsidP="00E365B1">
      <w:pPr>
        <w:rPr>
          <w:rFonts w:eastAsiaTheme="majorEastAsia" w:cs="Times New Roman"/>
        </w:rPr>
      </w:pPr>
    </w:p>
    <w:p w14:paraId="249AD68B" w14:textId="2300BF9A" w:rsidR="00197BBC" w:rsidRPr="007F7AA4" w:rsidRDefault="00197BBC" w:rsidP="00197BBC">
      <w:pPr>
        <w:pStyle w:val="3"/>
        <w:spacing w:before="156" w:after="156"/>
        <w:rPr>
          <w:rFonts w:eastAsiaTheme="majorEastAsia" w:cs="Times New Roman"/>
        </w:rPr>
      </w:pPr>
      <w:bookmarkStart w:id="322" w:name="_Toc87714867"/>
      <w:r w:rsidRPr="007F7AA4">
        <w:rPr>
          <w:rFonts w:eastAsiaTheme="majorEastAsia" w:cs="Times New Roman"/>
        </w:rPr>
        <w:t>Telephony 5G</w:t>
      </w:r>
      <w:r w:rsidRPr="007F7AA4">
        <w:rPr>
          <w:rFonts w:eastAsiaTheme="majorEastAsia" w:cs="Times New Roman"/>
        </w:rPr>
        <w:t>显示规则</w:t>
      </w:r>
      <w:bookmarkEnd w:id="322"/>
    </w:p>
    <w:p w14:paraId="39C1C36B" w14:textId="2A701FF3" w:rsidR="00197BBC" w:rsidRPr="007F7AA4" w:rsidRDefault="00C7676F" w:rsidP="00197BBC">
      <w:pPr>
        <w:rPr>
          <w:rFonts w:eastAsiaTheme="majorEastAsia" w:cs="Times New Roman"/>
        </w:rPr>
      </w:pPr>
      <w:hyperlink r:id="rId162" w:history="1">
        <w:r w:rsidR="00197BBC" w:rsidRPr="007F7AA4">
          <w:rPr>
            <w:rFonts w:eastAsiaTheme="majorEastAsia" w:cs="Times New Roman"/>
          </w:rPr>
          <w:t>AGATE-3508</w:t>
        </w:r>
      </w:hyperlink>
      <w:r w:rsidR="00197BBC" w:rsidRPr="007F7AA4">
        <w:rPr>
          <w:rFonts w:eastAsiaTheme="majorEastAsia" w:cs="Times New Roman"/>
        </w:rPr>
        <w:t xml:space="preserve"> FT_K11T_NanJing_</w:t>
      </w:r>
      <w:r w:rsidR="00197BBC" w:rsidRPr="007F7AA4">
        <w:rPr>
          <w:rFonts w:eastAsiaTheme="majorEastAsia" w:cs="Times New Roman"/>
        </w:rPr>
        <w:t>主卡联通</w:t>
      </w:r>
      <w:r w:rsidR="00197BBC" w:rsidRPr="007F7AA4">
        <w:rPr>
          <w:rFonts w:eastAsiaTheme="majorEastAsia" w:cs="Times New Roman"/>
        </w:rPr>
        <w:t>SA+</w:t>
      </w:r>
      <w:r w:rsidR="00197BBC" w:rsidRPr="007F7AA4">
        <w:rPr>
          <w:rFonts w:eastAsiaTheme="majorEastAsia" w:cs="Times New Roman"/>
        </w:rPr>
        <w:t>卡</w:t>
      </w:r>
      <w:r w:rsidR="00197BBC" w:rsidRPr="007F7AA4">
        <w:rPr>
          <w:rFonts w:eastAsiaTheme="majorEastAsia" w:cs="Times New Roman"/>
        </w:rPr>
        <w:t>2</w:t>
      </w:r>
      <w:r w:rsidR="00197BBC" w:rsidRPr="007F7AA4">
        <w:rPr>
          <w:rFonts w:eastAsiaTheme="majorEastAsia" w:cs="Times New Roman"/>
        </w:rPr>
        <w:t>副卡电信</w:t>
      </w:r>
      <w:r w:rsidR="00197BBC" w:rsidRPr="007F7AA4">
        <w:rPr>
          <w:rFonts w:eastAsiaTheme="majorEastAsia" w:cs="Times New Roman"/>
        </w:rPr>
        <w:t>SA</w:t>
      </w:r>
      <w:r w:rsidR="00197BBC" w:rsidRPr="007F7AA4">
        <w:rPr>
          <w:rFonts w:eastAsiaTheme="majorEastAsia" w:cs="Times New Roman"/>
        </w:rPr>
        <w:t>，后台播放斗鱼直播，关闭副卡电信</w:t>
      </w:r>
      <w:r w:rsidR="00197BBC" w:rsidRPr="007F7AA4">
        <w:rPr>
          <w:rFonts w:eastAsiaTheme="majorEastAsia" w:cs="Times New Roman"/>
        </w:rPr>
        <w:t>SA</w:t>
      </w:r>
      <w:r w:rsidR="00197BBC" w:rsidRPr="007F7AA4">
        <w:rPr>
          <w:rFonts w:eastAsiaTheme="majorEastAsia" w:cs="Times New Roman"/>
        </w:rPr>
        <w:t>开关，必现副卡不显示</w:t>
      </w:r>
      <w:r w:rsidR="00197BBC" w:rsidRPr="007F7AA4">
        <w:rPr>
          <w:rFonts w:eastAsiaTheme="majorEastAsia" w:cs="Times New Roman"/>
        </w:rPr>
        <w:t>5G</w:t>
      </w:r>
      <w:r w:rsidR="00197BBC" w:rsidRPr="007F7AA4">
        <w:rPr>
          <w:rFonts w:eastAsiaTheme="majorEastAsia" w:cs="Times New Roman"/>
        </w:rPr>
        <w:t>，同一环境下对比机正常显示</w:t>
      </w:r>
      <w:r w:rsidR="00197BBC" w:rsidRPr="007F7AA4">
        <w:rPr>
          <w:rFonts w:eastAsiaTheme="majorEastAsia" w:cs="Times New Roman"/>
        </w:rPr>
        <w:t>_0430</w:t>
      </w:r>
    </w:p>
    <w:p w14:paraId="2A867DD4" w14:textId="4C88D46F" w:rsidR="00474053" w:rsidRPr="007F7AA4" w:rsidRDefault="00474053" w:rsidP="00197BBC">
      <w:pPr>
        <w:rPr>
          <w:rFonts w:eastAsiaTheme="majorEastAsia" w:cs="Times New Roman"/>
        </w:rPr>
      </w:pPr>
      <w:r w:rsidRPr="007F7AA4">
        <w:rPr>
          <w:rFonts w:eastAsiaTheme="majorEastAsia" w:cs="Times New Roman"/>
        </w:rPr>
        <w:t>此问题分析步骤：</w:t>
      </w:r>
    </w:p>
    <w:p w14:paraId="384A9020" w14:textId="185628CC" w:rsidR="00474053" w:rsidRPr="007F7AA4" w:rsidRDefault="00474053" w:rsidP="006A1992">
      <w:pPr>
        <w:pStyle w:val="ac"/>
        <w:numPr>
          <w:ilvl w:val="0"/>
          <w:numId w:val="12"/>
        </w:numPr>
        <w:ind w:firstLineChars="0"/>
        <w:rPr>
          <w:rFonts w:eastAsiaTheme="majorEastAsia" w:cs="Times New Roman"/>
        </w:rPr>
      </w:pPr>
      <w:r w:rsidRPr="007F7AA4">
        <w:rPr>
          <w:rFonts w:eastAsiaTheme="majorEastAsia" w:cs="Times New Roman"/>
        </w:rPr>
        <w:t>首先根据</w:t>
      </w:r>
      <w:r w:rsidRPr="007F7AA4">
        <w:rPr>
          <w:rFonts w:eastAsiaTheme="majorEastAsia" w:cs="Times New Roman"/>
        </w:rPr>
        <w:t>Modem</w:t>
      </w:r>
      <w:r w:rsidRPr="007F7AA4">
        <w:rPr>
          <w:rFonts w:eastAsiaTheme="majorEastAsia" w:cs="Times New Roman"/>
        </w:rPr>
        <w:t>上报的</w:t>
      </w:r>
      <w:r w:rsidRPr="007F7AA4">
        <w:rPr>
          <w:rFonts w:eastAsiaTheme="majorEastAsia" w:cs="Times New Roman"/>
        </w:rPr>
        <w:t>EGREG</w:t>
      </w:r>
      <w:r w:rsidRPr="007F7AA4">
        <w:rPr>
          <w:rFonts w:eastAsiaTheme="majorEastAsia" w:cs="Times New Roman"/>
        </w:rPr>
        <w:t>确定当前小区是否在</w:t>
      </w:r>
      <w:r w:rsidRPr="007F7AA4">
        <w:rPr>
          <w:rFonts w:eastAsiaTheme="majorEastAsia" w:cs="Times New Roman"/>
        </w:rPr>
        <w:t>SIB2</w:t>
      </w:r>
      <w:r w:rsidRPr="007F7AA4">
        <w:rPr>
          <w:rFonts w:eastAsiaTheme="majorEastAsia" w:cs="Times New Roman"/>
        </w:rPr>
        <w:t>中包含了</w:t>
      </w:r>
      <w:r w:rsidRPr="007F7AA4">
        <w:rPr>
          <w:rFonts w:eastAsiaTheme="majorEastAsia" w:cs="Times New Roman"/>
        </w:rPr>
        <w:t>ULI</w:t>
      </w:r>
      <w:r w:rsidRPr="007F7AA4">
        <w:rPr>
          <w:rFonts w:eastAsiaTheme="majorEastAsia" w:cs="Times New Roman"/>
        </w:rPr>
        <w:t>，如果不包含，则查看</w:t>
      </w:r>
      <w:r w:rsidRPr="007F7AA4">
        <w:rPr>
          <w:rFonts w:eastAsiaTheme="majorEastAsia" w:cs="Times New Roman"/>
        </w:rPr>
        <w:t>Radio Log</w:t>
      </w:r>
      <w:r w:rsidRPr="007F7AA4">
        <w:rPr>
          <w:rFonts w:eastAsiaTheme="majorEastAsia" w:cs="Times New Roman"/>
        </w:rPr>
        <w:t>中是否在</w:t>
      </w:r>
      <w:r w:rsidRPr="007F7AA4">
        <w:rPr>
          <w:rFonts w:eastAsiaTheme="majorEastAsia" w:cs="Times New Roman"/>
        </w:rPr>
        <w:t>RIL</w:t>
      </w:r>
      <w:r w:rsidRPr="007F7AA4">
        <w:rPr>
          <w:rFonts w:eastAsiaTheme="majorEastAsia" w:cs="Times New Roman"/>
        </w:rPr>
        <w:t>侧有锚点小区的缓存信息。</w:t>
      </w:r>
    </w:p>
    <w:p w14:paraId="3C67D501" w14:textId="230E4345" w:rsidR="00474053" w:rsidRPr="007F7AA4" w:rsidRDefault="00474053" w:rsidP="006A1992">
      <w:pPr>
        <w:pStyle w:val="ac"/>
        <w:numPr>
          <w:ilvl w:val="0"/>
          <w:numId w:val="12"/>
        </w:numPr>
        <w:ind w:firstLineChars="0"/>
        <w:rPr>
          <w:rFonts w:eastAsiaTheme="majorEastAsia" w:cs="Times New Roman"/>
        </w:rPr>
      </w:pPr>
      <w:r w:rsidRPr="007F7AA4">
        <w:rPr>
          <w:rFonts w:eastAsiaTheme="majorEastAsia" w:cs="Times New Roman"/>
        </w:rPr>
        <w:t>在</w:t>
      </w:r>
      <w:r w:rsidRPr="007F7AA4">
        <w:rPr>
          <w:rFonts w:eastAsiaTheme="majorEastAsia" w:cs="Times New Roman"/>
        </w:rPr>
        <w:t>debuglogger</w:t>
      </w:r>
      <w:r w:rsidRPr="007F7AA4">
        <w:rPr>
          <w:rFonts w:eastAsiaTheme="majorEastAsia" w:cs="Times New Roman"/>
        </w:rPr>
        <w:t>目录中的</w:t>
      </w:r>
      <w:r w:rsidRPr="007F7AA4">
        <w:rPr>
          <w:rFonts w:eastAsiaTheme="majorEastAsia" w:cs="Times New Roman"/>
        </w:rPr>
        <w:t>mobilelog/ApLog</w:t>
      </w:r>
      <w:r w:rsidRPr="007F7AA4">
        <w:rPr>
          <w:rFonts w:eastAsiaTheme="majorEastAsia" w:cs="Times New Roman"/>
        </w:rPr>
        <w:t>中打开</w:t>
      </w:r>
      <w:r w:rsidRPr="007F7AA4">
        <w:rPr>
          <w:rFonts w:eastAsiaTheme="majorEastAsia" w:cs="Times New Roman"/>
        </w:rPr>
        <w:t>radio log</w:t>
      </w:r>
      <w:r w:rsidRPr="007F7AA4">
        <w:rPr>
          <w:rFonts w:eastAsiaTheme="majorEastAsia" w:cs="Times New Roman"/>
        </w:rPr>
        <w:t>，搜索</w:t>
      </w:r>
      <w:r w:rsidRPr="007F7AA4">
        <w:rPr>
          <w:rFonts w:eastAsiaTheme="majorEastAsia" w:cs="Times New Roman"/>
          <w:color w:val="172B4D"/>
          <w:szCs w:val="21"/>
          <w:shd w:val="clear" w:color="auto" w:fill="FFFFFF"/>
        </w:rPr>
        <w:t>dumpLteEndcMaxCapability</w:t>
      </w:r>
      <w:r w:rsidRPr="007F7AA4">
        <w:rPr>
          <w:rFonts w:eastAsiaTheme="majorEastAsia" w:cs="Times New Roman"/>
          <w:color w:val="172B4D"/>
          <w:szCs w:val="21"/>
          <w:shd w:val="clear" w:color="auto" w:fill="FFFFFF"/>
        </w:rPr>
        <w:t>，确定是否存在相应小区的</w:t>
      </w:r>
      <w:r w:rsidRPr="007F7AA4">
        <w:rPr>
          <w:rFonts w:eastAsiaTheme="majorEastAsia" w:cs="Times New Roman"/>
          <w:color w:val="172B4D"/>
          <w:szCs w:val="21"/>
          <w:shd w:val="clear" w:color="auto" w:fill="FFFFFF"/>
        </w:rPr>
        <w:t>ULI</w:t>
      </w:r>
      <w:r w:rsidRPr="007F7AA4">
        <w:rPr>
          <w:rFonts w:eastAsiaTheme="majorEastAsia" w:cs="Times New Roman"/>
          <w:color w:val="172B4D"/>
          <w:szCs w:val="21"/>
          <w:shd w:val="clear" w:color="auto" w:fill="FFFFFF"/>
        </w:rPr>
        <w:t>缓存。根据</w:t>
      </w:r>
      <w:r w:rsidRPr="007F7AA4">
        <w:rPr>
          <w:rFonts w:eastAsiaTheme="majorEastAsia" w:cs="Times New Roman"/>
          <w:color w:val="172B4D"/>
          <w:szCs w:val="21"/>
          <w:shd w:val="clear" w:color="auto" w:fill="FFFFFF"/>
        </w:rPr>
        <w:t>cid</w:t>
      </w:r>
      <w:r w:rsidRPr="007F7AA4">
        <w:rPr>
          <w:rFonts w:eastAsiaTheme="majorEastAsia" w:cs="Times New Roman"/>
          <w:color w:val="172B4D"/>
          <w:szCs w:val="21"/>
          <w:shd w:val="clear" w:color="auto" w:fill="FFFFFF"/>
        </w:rPr>
        <w:t>和</w:t>
      </w:r>
      <w:r w:rsidRPr="007F7AA4">
        <w:rPr>
          <w:rFonts w:eastAsiaTheme="majorEastAsia" w:cs="Times New Roman"/>
          <w:color w:val="172B4D"/>
          <w:szCs w:val="21"/>
          <w:shd w:val="clear" w:color="auto" w:fill="FFFFFF"/>
        </w:rPr>
        <w:t>lacTac</w:t>
      </w:r>
      <w:r w:rsidRPr="007F7AA4">
        <w:rPr>
          <w:rFonts w:eastAsiaTheme="majorEastAsia" w:cs="Times New Roman"/>
          <w:color w:val="172B4D"/>
          <w:szCs w:val="21"/>
          <w:shd w:val="clear" w:color="auto" w:fill="FFFFFF"/>
        </w:rPr>
        <w:t>匹配。</w:t>
      </w:r>
    </w:p>
    <w:tbl>
      <w:tblPr>
        <w:tblStyle w:val="a7"/>
        <w:tblW w:w="0" w:type="auto"/>
        <w:tblLook w:val="04A0" w:firstRow="1" w:lastRow="0" w:firstColumn="1" w:lastColumn="0" w:noHBand="0" w:noVBand="1"/>
      </w:tblPr>
      <w:tblGrid>
        <w:gridCol w:w="13454"/>
      </w:tblGrid>
      <w:tr w:rsidR="00197BBC" w:rsidRPr="007F7AA4" w14:paraId="3A736136" w14:textId="77777777" w:rsidTr="00117317">
        <w:tc>
          <w:tcPr>
            <w:tcW w:w="13454" w:type="dxa"/>
            <w:shd w:val="clear" w:color="auto" w:fill="auto"/>
          </w:tcPr>
          <w:p w14:paraId="15AE0B34" w14:textId="77777777" w:rsidR="00CC6A9E" w:rsidRPr="007F7AA4" w:rsidRDefault="00197BBC" w:rsidP="00197BBC">
            <w:pPr>
              <w:rPr>
                <w:rFonts w:eastAsiaTheme="majorEastAsia" w:cs="Times New Roman"/>
                <w:color w:val="172B4D"/>
                <w:szCs w:val="21"/>
              </w:rPr>
            </w:pPr>
            <w:r w:rsidRPr="007F7AA4">
              <w:rPr>
                <w:rFonts w:eastAsiaTheme="majorEastAsia" w:cs="Times New Roman"/>
                <w:color w:val="172B4D"/>
                <w:szCs w:val="21"/>
              </w:rPr>
              <w:t>看起来应该是正常的行为。</w:t>
            </w:r>
          </w:p>
          <w:p w14:paraId="33CA1F0C" w14:textId="77777777" w:rsidR="00CC6A9E" w:rsidRPr="007F7AA4" w:rsidRDefault="00197BBC" w:rsidP="00197BBC">
            <w:pPr>
              <w:rPr>
                <w:rFonts w:eastAsiaTheme="majorEastAsia" w:cs="Times New Roman"/>
                <w:color w:val="172B4D"/>
                <w:szCs w:val="21"/>
              </w:rPr>
            </w:pPr>
            <w:r w:rsidRPr="007F7AA4">
              <w:rPr>
                <w:rFonts w:eastAsiaTheme="majorEastAsia" w:cs="Times New Roman"/>
                <w:color w:val="172B4D"/>
                <w:szCs w:val="21"/>
              </w:rPr>
              <w:t>从贵司的</w:t>
            </w:r>
            <w:r w:rsidRPr="007F7AA4">
              <w:rPr>
                <w:rFonts w:eastAsiaTheme="majorEastAsia" w:cs="Times New Roman"/>
                <w:color w:val="172B4D"/>
                <w:szCs w:val="21"/>
              </w:rPr>
              <w:t>log</w:t>
            </w:r>
            <w:r w:rsidRPr="007F7AA4">
              <w:rPr>
                <w:rFonts w:eastAsiaTheme="majorEastAsia" w:cs="Times New Roman"/>
                <w:color w:val="172B4D"/>
                <w:szCs w:val="21"/>
              </w:rPr>
              <w:t>看，</w:t>
            </w:r>
            <w:r w:rsidRPr="007F7AA4">
              <w:rPr>
                <w:rFonts w:eastAsiaTheme="majorEastAsia" w:cs="Times New Roman"/>
                <w:color w:val="FF0000"/>
                <w:szCs w:val="21"/>
              </w:rPr>
              <w:t>对比机和测试机都是用的</w:t>
            </w:r>
            <w:r w:rsidRPr="007F7AA4">
              <w:rPr>
                <w:rFonts w:eastAsiaTheme="majorEastAsia" w:cs="Times New Roman"/>
                <w:color w:val="FF0000"/>
                <w:szCs w:val="21"/>
              </w:rPr>
              <w:t>config D + Cache</w:t>
            </w:r>
            <w:r w:rsidRPr="007F7AA4">
              <w:rPr>
                <w:rFonts w:eastAsiaTheme="majorEastAsia" w:cs="Times New Roman"/>
                <w:color w:val="FF0000"/>
                <w:szCs w:val="21"/>
              </w:rPr>
              <w:t>。</w:t>
            </w:r>
          </w:p>
          <w:p w14:paraId="1E80A822" w14:textId="77777777" w:rsidR="00CC6A9E" w:rsidRPr="007F7AA4" w:rsidRDefault="00197BBC" w:rsidP="00197BBC">
            <w:pPr>
              <w:rPr>
                <w:rFonts w:eastAsiaTheme="majorEastAsia" w:cs="Times New Roman"/>
                <w:color w:val="172B4D"/>
                <w:szCs w:val="21"/>
              </w:rPr>
            </w:pPr>
            <w:r w:rsidRPr="007F7AA4">
              <w:rPr>
                <w:rFonts w:eastAsiaTheme="majorEastAsia" w:cs="Times New Roman"/>
                <w:color w:val="172B4D"/>
                <w:szCs w:val="21"/>
              </w:rPr>
              <w:t>disable SA</w:t>
            </w:r>
            <w:r w:rsidRPr="007F7AA4">
              <w:rPr>
                <w:rFonts w:eastAsiaTheme="majorEastAsia" w:cs="Times New Roman"/>
                <w:color w:val="172B4D"/>
                <w:szCs w:val="21"/>
              </w:rPr>
              <w:t>后，两部手机都驻留在相同</w:t>
            </w:r>
            <w:r w:rsidRPr="007F7AA4">
              <w:rPr>
                <w:rFonts w:eastAsiaTheme="majorEastAsia" w:cs="Times New Roman"/>
                <w:color w:val="172B4D"/>
                <w:szCs w:val="21"/>
              </w:rPr>
              <w:t>cell</w:t>
            </w:r>
            <w:r w:rsidRPr="007F7AA4">
              <w:rPr>
                <w:rFonts w:eastAsiaTheme="majorEastAsia" w:cs="Times New Roman"/>
                <w:color w:val="172B4D"/>
                <w:szCs w:val="21"/>
              </w:rPr>
              <w:t>：</w:t>
            </w:r>
            <w:r w:rsidRPr="007F7AA4">
              <w:rPr>
                <w:rFonts w:eastAsiaTheme="majorEastAsia" w:cs="Times New Roman"/>
                <w:color w:val="172B4D"/>
                <w:szCs w:val="21"/>
              </w:rPr>
              <w:t xml:space="preserve"> lac=*</w:t>
            </w:r>
            <w:r w:rsidRPr="007F7AA4">
              <w:rPr>
                <w:rFonts w:eastAsiaTheme="majorEastAsia" w:cs="Times New Roman"/>
                <w:b/>
                <w:bCs/>
                <w:color w:val="172B4D"/>
                <w:szCs w:val="21"/>
              </w:rPr>
              <w:t>34, ci=</w:t>
            </w:r>
            <w:r w:rsidRPr="007F7AA4">
              <w:rPr>
                <w:rFonts w:eastAsiaTheme="majorEastAsia" w:cs="Times New Roman"/>
                <w:color w:val="172B4D"/>
                <w:szCs w:val="21"/>
              </w:rPr>
              <w:t>**9637</w:t>
            </w:r>
            <w:r w:rsidRPr="007F7AA4">
              <w:rPr>
                <w:rFonts w:eastAsiaTheme="majorEastAsia" w:cs="Times New Roman"/>
                <w:color w:val="172B4D"/>
                <w:szCs w:val="21"/>
              </w:rPr>
              <w:t>的</w:t>
            </w:r>
            <w:r w:rsidRPr="007F7AA4">
              <w:rPr>
                <w:rFonts w:eastAsiaTheme="majorEastAsia" w:cs="Times New Roman"/>
                <w:color w:val="172B4D"/>
                <w:szCs w:val="21"/>
              </w:rPr>
              <w:t>LTE</w:t>
            </w:r>
            <w:r w:rsidRPr="007F7AA4">
              <w:rPr>
                <w:rFonts w:eastAsiaTheme="majorEastAsia" w:cs="Times New Roman"/>
                <w:color w:val="172B4D"/>
                <w:szCs w:val="21"/>
              </w:rPr>
              <w:t>小区，</w:t>
            </w:r>
            <w:r w:rsidRPr="007F7AA4">
              <w:rPr>
                <w:rFonts w:eastAsiaTheme="majorEastAsia" w:cs="Times New Roman"/>
                <w:color w:val="172B4D"/>
                <w:szCs w:val="21"/>
              </w:rPr>
              <w:t xml:space="preserve">endc_sib=1 </w:t>
            </w:r>
            <w:r w:rsidRPr="007F7AA4">
              <w:rPr>
                <w:rFonts w:eastAsiaTheme="majorEastAsia" w:cs="Times New Roman"/>
                <w:color w:val="172B4D"/>
                <w:szCs w:val="21"/>
              </w:rPr>
              <w:t>（代表</w:t>
            </w:r>
            <w:r w:rsidRPr="007F7AA4">
              <w:rPr>
                <w:rFonts w:eastAsiaTheme="majorEastAsia" w:cs="Times New Roman"/>
                <w:color w:val="172B4D"/>
                <w:szCs w:val="21"/>
              </w:rPr>
              <w:t>ULI=false</w:t>
            </w:r>
            <w:r w:rsidRPr="007F7AA4">
              <w:rPr>
                <w:rFonts w:eastAsiaTheme="majorEastAsia" w:cs="Times New Roman"/>
                <w:color w:val="172B4D"/>
                <w:szCs w:val="21"/>
              </w:rPr>
              <w:t>）。</w:t>
            </w:r>
          </w:p>
          <w:p w14:paraId="600A0D0F" w14:textId="77777777" w:rsidR="00CC6A9E" w:rsidRPr="007F7AA4" w:rsidRDefault="00197BBC" w:rsidP="00197BBC">
            <w:pPr>
              <w:rPr>
                <w:rFonts w:eastAsiaTheme="majorEastAsia" w:cs="Times New Roman"/>
                <w:color w:val="172B4D"/>
                <w:szCs w:val="21"/>
              </w:rPr>
            </w:pPr>
            <w:r w:rsidRPr="007F7AA4">
              <w:rPr>
                <w:rFonts w:eastAsiaTheme="majorEastAsia" w:cs="Times New Roman"/>
                <w:color w:val="172B4D"/>
                <w:szCs w:val="21"/>
              </w:rPr>
              <w:t>如果没有</w:t>
            </w:r>
            <w:r w:rsidRPr="007F7AA4">
              <w:rPr>
                <w:rFonts w:eastAsiaTheme="majorEastAsia" w:cs="Times New Roman"/>
                <w:color w:val="172B4D"/>
                <w:szCs w:val="21"/>
              </w:rPr>
              <w:t>cache</w:t>
            </w:r>
            <w:r w:rsidRPr="007F7AA4">
              <w:rPr>
                <w:rFonts w:eastAsiaTheme="majorEastAsia" w:cs="Times New Roman"/>
                <w:color w:val="172B4D"/>
                <w:szCs w:val="21"/>
              </w:rPr>
              <w:t>机制，那两部手机应该都会显示</w:t>
            </w:r>
            <w:r w:rsidRPr="007F7AA4">
              <w:rPr>
                <w:rFonts w:eastAsiaTheme="majorEastAsia" w:cs="Times New Roman"/>
                <w:color w:val="172B4D"/>
                <w:szCs w:val="21"/>
              </w:rPr>
              <w:t>4G</w:t>
            </w:r>
            <w:r w:rsidRPr="007F7AA4">
              <w:rPr>
                <w:rFonts w:eastAsiaTheme="majorEastAsia" w:cs="Times New Roman"/>
                <w:color w:val="172B4D"/>
                <w:szCs w:val="21"/>
              </w:rPr>
              <w:t>。</w:t>
            </w:r>
          </w:p>
          <w:p w14:paraId="3736CAFB" w14:textId="77777777" w:rsidR="00CC6A9E" w:rsidRPr="007F7AA4" w:rsidRDefault="00197BBC" w:rsidP="00197BBC">
            <w:pPr>
              <w:rPr>
                <w:rFonts w:eastAsiaTheme="majorEastAsia" w:cs="Times New Roman"/>
                <w:color w:val="172B4D"/>
                <w:szCs w:val="21"/>
              </w:rPr>
            </w:pPr>
            <w:r w:rsidRPr="007F7AA4">
              <w:rPr>
                <w:rFonts w:eastAsiaTheme="majorEastAsia" w:cs="Times New Roman"/>
                <w:b/>
                <w:bCs/>
                <w:color w:val="FF0000"/>
                <w:szCs w:val="21"/>
              </w:rPr>
              <w:lastRenderedPageBreak/>
              <w:t>但是在加上</w:t>
            </w:r>
            <w:r w:rsidRPr="007F7AA4">
              <w:rPr>
                <w:rFonts w:eastAsiaTheme="majorEastAsia" w:cs="Times New Roman"/>
                <w:b/>
                <w:bCs/>
                <w:color w:val="FF0000"/>
                <w:szCs w:val="21"/>
              </w:rPr>
              <w:t>cache</w:t>
            </w:r>
            <w:r w:rsidRPr="007F7AA4">
              <w:rPr>
                <w:rFonts w:eastAsiaTheme="majorEastAsia" w:cs="Times New Roman"/>
                <w:b/>
                <w:bCs/>
                <w:color w:val="FF0000"/>
                <w:szCs w:val="21"/>
              </w:rPr>
              <w:t>机制后，对比机应该之前有过其他的操作，添加过</w:t>
            </w:r>
            <w:r w:rsidRPr="007F7AA4">
              <w:rPr>
                <w:rFonts w:eastAsiaTheme="majorEastAsia" w:cs="Times New Roman"/>
                <w:b/>
                <w:bCs/>
                <w:color w:val="FF0000"/>
                <w:szCs w:val="21"/>
              </w:rPr>
              <w:t>scg</w:t>
            </w:r>
            <w:r w:rsidRPr="007F7AA4">
              <w:rPr>
                <w:rFonts w:eastAsiaTheme="majorEastAsia" w:cs="Times New Roman"/>
                <w:b/>
                <w:bCs/>
                <w:color w:val="FF0000"/>
                <w:szCs w:val="21"/>
              </w:rPr>
              <w:t>能力，可以看到</w:t>
            </w:r>
            <w:r w:rsidRPr="007F7AA4">
              <w:rPr>
                <w:rFonts w:eastAsiaTheme="majorEastAsia" w:cs="Times New Roman"/>
                <w:b/>
                <w:bCs/>
                <w:color w:val="FF0000"/>
                <w:szCs w:val="21"/>
              </w:rPr>
              <w:t>cache</w:t>
            </w:r>
            <w:r w:rsidRPr="007F7AA4">
              <w:rPr>
                <w:rFonts w:eastAsiaTheme="majorEastAsia" w:cs="Times New Roman"/>
                <w:b/>
                <w:bCs/>
                <w:color w:val="FF0000"/>
                <w:szCs w:val="21"/>
              </w:rPr>
              <w:t>队列里面有记录。</w:t>
            </w:r>
          </w:p>
          <w:p w14:paraId="7DE00517" w14:textId="77777777" w:rsidR="00CC6A9E" w:rsidRPr="007F7AA4" w:rsidRDefault="00197BBC" w:rsidP="00197BBC">
            <w:pPr>
              <w:rPr>
                <w:rFonts w:eastAsiaTheme="majorEastAsia" w:cs="Times New Roman"/>
                <w:color w:val="172B4D"/>
                <w:szCs w:val="21"/>
              </w:rPr>
            </w:pPr>
            <w:r w:rsidRPr="007F7AA4">
              <w:rPr>
                <w:rFonts w:eastAsiaTheme="majorEastAsia" w:cs="Times New Roman"/>
                <w:b/>
                <w:bCs/>
                <w:color w:val="FF0000"/>
                <w:szCs w:val="21"/>
              </w:rPr>
              <w:t>所以对比机能够显示</w:t>
            </w:r>
            <w:r w:rsidRPr="007F7AA4">
              <w:rPr>
                <w:rFonts w:eastAsiaTheme="majorEastAsia" w:cs="Times New Roman"/>
                <w:b/>
                <w:bCs/>
                <w:color w:val="FF0000"/>
                <w:szCs w:val="21"/>
              </w:rPr>
              <w:t>5G</w:t>
            </w:r>
            <w:r w:rsidRPr="007F7AA4">
              <w:rPr>
                <w:rFonts w:eastAsiaTheme="majorEastAsia" w:cs="Times New Roman"/>
                <w:b/>
                <w:bCs/>
                <w:color w:val="FF0000"/>
                <w:szCs w:val="21"/>
              </w:rPr>
              <w:t>，而测试机因为没有</w:t>
            </w:r>
            <w:r w:rsidRPr="007F7AA4">
              <w:rPr>
                <w:rFonts w:eastAsiaTheme="majorEastAsia" w:cs="Times New Roman"/>
                <w:b/>
                <w:bCs/>
                <w:color w:val="FF0000"/>
                <w:szCs w:val="21"/>
              </w:rPr>
              <w:t>cache</w:t>
            </w:r>
            <w:r w:rsidRPr="007F7AA4">
              <w:rPr>
                <w:rFonts w:eastAsiaTheme="majorEastAsia" w:cs="Times New Roman"/>
                <w:b/>
                <w:bCs/>
                <w:color w:val="FF0000"/>
                <w:szCs w:val="21"/>
              </w:rPr>
              <w:t>，所以只能显示</w:t>
            </w:r>
            <w:r w:rsidRPr="007F7AA4">
              <w:rPr>
                <w:rFonts w:eastAsiaTheme="majorEastAsia" w:cs="Times New Roman"/>
                <w:b/>
                <w:bCs/>
                <w:color w:val="FF0000"/>
                <w:szCs w:val="21"/>
              </w:rPr>
              <w:t>4G</w:t>
            </w:r>
            <w:r w:rsidRPr="007F7AA4">
              <w:rPr>
                <w:rFonts w:eastAsiaTheme="majorEastAsia" w:cs="Times New Roman"/>
                <w:b/>
                <w:bCs/>
                <w:color w:val="FF0000"/>
                <w:szCs w:val="21"/>
              </w:rPr>
              <w:t>。</w:t>
            </w:r>
          </w:p>
          <w:p w14:paraId="51FBF4F5" w14:textId="77777777" w:rsidR="00CC6A9E" w:rsidRPr="007F7AA4" w:rsidRDefault="00197BBC" w:rsidP="00197BBC">
            <w:pPr>
              <w:rPr>
                <w:rFonts w:eastAsiaTheme="majorEastAsia" w:cs="Times New Roman"/>
                <w:color w:val="172B4D"/>
                <w:szCs w:val="21"/>
              </w:rPr>
            </w:pPr>
            <w:r w:rsidRPr="007F7AA4">
              <w:rPr>
                <w:rFonts w:eastAsiaTheme="majorEastAsia" w:cs="Times New Roman"/>
                <w:color w:val="172B4D"/>
                <w:szCs w:val="21"/>
              </w:rPr>
              <w:t>综上，贵司所遇到的</w:t>
            </w:r>
            <w:r w:rsidRPr="007F7AA4">
              <w:rPr>
                <w:rFonts w:eastAsiaTheme="majorEastAsia" w:cs="Times New Roman"/>
                <w:color w:val="172B4D"/>
                <w:szCs w:val="21"/>
              </w:rPr>
              <w:t>UE</w:t>
            </w:r>
            <w:r w:rsidRPr="007F7AA4">
              <w:rPr>
                <w:rFonts w:eastAsiaTheme="majorEastAsia" w:cs="Times New Roman"/>
                <w:color w:val="172B4D"/>
                <w:szCs w:val="21"/>
              </w:rPr>
              <w:t>行为是正常的。</w:t>
            </w:r>
          </w:p>
          <w:p w14:paraId="47485FD6" w14:textId="77777777" w:rsidR="00CC6A9E" w:rsidRPr="007F7AA4" w:rsidRDefault="00197BBC" w:rsidP="00197BBC">
            <w:pPr>
              <w:rPr>
                <w:rFonts w:eastAsiaTheme="majorEastAsia" w:cs="Times New Roman"/>
                <w:color w:val="172B4D"/>
                <w:szCs w:val="21"/>
              </w:rPr>
            </w:pPr>
            <w:r w:rsidRPr="007F7AA4">
              <w:rPr>
                <w:rFonts w:eastAsiaTheme="majorEastAsia" w:cs="Times New Roman"/>
                <w:color w:val="172B4D"/>
                <w:szCs w:val="21"/>
              </w:rPr>
              <w:t> </w:t>
            </w:r>
          </w:p>
          <w:p w14:paraId="6D0133A7" w14:textId="77777777" w:rsidR="00CC6A9E" w:rsidRPr="007F7AA4" w:rsidRDefault="00197BBC" w:rsidP="00197BBC">
            <w:pPr>
              <w:rPr>
                <w:rFonts w:eastAsiaTheme="majorEastAsia" w:cs="Times New Roman"/>
                <w:color w:val="172B4D"/>
                <w:szCs w:val="21"/>
              </w:rPr>
            </w:pPr>
            <w:r w:rsidRPr="007F7AA4">
              <w:rPr>
                <w:rFonts w:eastAsiaTheme="majorEastAsia" w:cs="Times New Roman"/>
                <w:color w:val="172B4D"/>
                <w:szCs w:val="21"/>
              </w:rPr>
              <w:t>//</w:t>
            </w:r>
            <w:r w:rsidRPr="007F7AA4">
              <w:rPr>
                <w:rFonts w:eastAsiaTheme="majorEastAsia" w:cs="Times New Roman"/>
                <w:color w:val="172B4D"/>
                <w:szCs w:val="21"/>
              </w:rPr>
              <w:t>测试机</w:t>
            </w:r>
          </w:p>
          <w:p w14:paraId="1DFF8949" w14:textId="77777777" w:rsidR="00CC6A9E" w:rsidRPr="007F7AA4" w:rsidRDefault="00197BBC" w:rsidP="00197BBC">
            <w:pPr>
              <w:rPr>
                <w:rFonts w:eastAsiaTheme="majorEastAsia" w:cs="Times New Roman"/>
                <w:color w:val="172B4D"/>
                <w:szCs w:val="21"/>
              </w:rPr>
            </w:pPr>
            <w:r w:rsidRPr="007F7AA4">
              <w:rPr>
                <w:rFonts w:eastAsiaTheme="majorEastAsia" w:cs="Times New Roman"/>
                <w:b/>
                <w:bCs/>
                <w:color w:val="172B4D"/>
                <w:szCs w:val="21"/>
              </w:rPr>
              <w:t>04-30 16:37:16.021359  1381  1424 D RmcOemHandler: </w:t>
            </w:r>
            <w:r w:rsidRPr="007F7AA4">
              <w:rPr>
                <w:rStyle w:val="error"/>
                <w:rFonts w:eastAsiaTheme="majorEastAsia" w:cs="Times New Roman"/>
                <w:b/>
                <w:bCs/>
                <w:color w:val="172B4D"/>
                <w:szCs w:val="21"/>
              </w:rPr>
              <w:t>[1]</w:t>
            </w:r>
            <w:r w:rsidRPr="007F7AA4">
              <w:rPr>
                <w:rFonts w:eastAsiaTheme="majorEastAsia" w:cs="Times New Roman"/>
                <w:b/>
                <w:bCs/>
                <w:color w:val="172B4D"/>
                <w:szCs w:val="21"/>
              </w:rPr>
              <w:t> OEM_HOOK_STRINGS : receive AT+E5GOPT=5</w:t>
            </w:r>
          </w:p>
          <w:p w14:paraId="66A5380D" w14:textId="77777777" w:rsidR="00CC6A9E" w:rsidRPr="007F7AA4" w:rsidRDefault="00197BBC" w:rsidP="00197BBC">
            <w:pPr>
              <w:rPr>
                <w:rFonts w:eastAsiaTheme="majorEastAsia" w:cs="Times New Roman"/>
                <w:color w:val="172B4D"/>
                <w:szCs w:val="21"/>
              </w:rPr>
            </w:pPr>
            <w:r w:rsidRPr="007F7AA4">
              <w:rPr>
                <w:rFonts w:eastAsiaTheme="majorEastAsia" w:cs="Times New Roman"/>
                <w:color w:val="172B4D"/>
                <w:szCs w:val="21"/>
              </w:rPr>
              <w:t>04-30 16:37:17.165763  1381  1396 D RmcNwHdlr: </w:t>
            </w:r>
            <w:r w:rsidRPr="007F7AA4">
              <w:rPr>
                <w:rStyle w:val="error"/>
                <w:rFonts w:eastAsiaTheme="majorEastAsia" w:cs="Times New Roman"/>
                <w:color w:val="172B4D"/>
                <w:szCs w:val="21"/>
              </w:rPr>
              <w:t>[1]</w:t>
            </w:r>
            <w:r w:rsidRPr="007F7AA4">
              <w:rPr>
                <w:rFonts w:eastAsiaTheme="majorEastAsia" w:cs="Times New Roman"/>
                <w:color w:val="172B4D"/>
                <w:szCs w:val="21"/>
              </w:rPr>
              <w:t> </w:t>
            </w:r>
            <w:r w:rsidRPr="007F7AA4">
              <w:rPr>
                <w:rStyle w:val="error"/>
                <w:rFonts w:eastAsiaTheme="majorEastAsia" w:cs="Times New Roman"/>
                <w:color w:val="172B4D"/>
                <w:szCs w:val="21"/>
              </w:rPr>
              <w:t>[handlePsNetworkStateChanged]</w:t>
            </w:r>
            <w:r w:rsidRPr="007F7AA4">
              <w:rPr>
                <w:rFonts w:eastAsiaTheme="majorEastAsia" w:cs="Times New Roman"/>
                <w:color w:val="172B4D"/>
                <w:szCs w:val="21"/>
              </w:rPr>
              <w:t> mMdEgreg n=0, stat=1, lac=*</w:t>
            </w:r>
            <w:r w:rsidRPr="007F7AA4">
              <w:rPr>
                <w:rFonts w:eastAsiaTheme="majorEastAsia" w:cs="Times New Roman"/>
                <w:b/>
                <w:bCs/>
                <w:color w:val="172B4D"/>
                <w:szCs w:val="21"/>
              </w:rPr>
              <w:t>34, ci=</w:t>
            </w:r>
            <w:r w:rsidRPr="007F7AA4">
              <w:rPr>
                <w:rFonts w:eastAsiaTheme="majorEastAsia" w:cs="Times New Roman"/>
                <w:color w:val="172B4D"/>
                <w:szCs w:val="21"/>
              </w:rPr>
              <w:t>*</w:t>
            </w:r>
            <w:r w:rsidRPr="007F7AA4">
              <w:rPr>
                <w:rFonts w:eastAsiaTheme="majorEastAsia" w:cs="Times New Roman"/>
                <w:b/>
                <w:bCs/>
                <w:color w:val="172B4D"/>
                <w:szCs w:val="21"/>
              </w:rPr>
              <w:t>9637, eAct=4096, rac=255, nwk_existence=0, roam_indicator=0, cause_type=0, reject_cause=0, dcnr_restricted=0, *endc_sib=1, endc_available=0.</w:t>
            </w:r>
            <w:r w:rsidRPr="007F7AA4">
              <w:rPr>
                <w:rFonts w:eastAsiaTheme="majorEastAsia" w:cs="Times New Roman"/>
                <w:color w:val="172B4D"/>
                <w:szCs w:val="21"/>
              </w:rPr>
              <w:t>   </w:t>
            </w:r>
          </w:p>
          <w:p w14:paraId="7D5CA8A7" w14:textId="77777777" w:rsidR="00CC6A9E" w:rsidRPr="007F7AA4" w:rsidRDefault="00197BBC" w:rsidP="00197BBC">
            <w:pPr>
              <w:rPr>
                <w:rFonts w:eastAsiaTheme="majorEastAsia" w:cs="Times New Roman"/>
                <w:color w:val="172B4D"/>
                <w:szCs w:val="21"/>
              </w:rPr>
            </w:pPr>
            <w:r w:rsidRPr="007F7AA4">
              <w:rPr>
                <w:rFonts w:eastAsiaTheme="majorEastAsia" w:cs="Times New Roman"/>
                <w:color w:val="172B4D"/>
                <w:szCs w:val="21"/>
              </w:rPr>
              <w:t>04-30 16:37:17.191089  1381  1434 V RmcNwHdlr: </w:t>
            </w:r>
            <w:r w:rsidRPr="007F7AA4">
              <w:rPr>
                <w:rStyle w:val="error"/>
                <w:rFonts w:eastAsiaTheme="majorEastAsia" w:cs="Times New Roman"/>
                <w:color w:val="172B4D"/>
                <w:szCs w:val="21"/>
              </w:rPr>
              <w:t>[1]</w:t>
            </w:r>
            <w:r w:rsidRPr="007F7AA4">
              <w:rPr>
                <w:rFonts w:eastAsiaTheme="majorEastAsia" w:cs="Times New Roman"/>
                <w:color w:val="172B4D"/>
                <w:szCs w:val="21"/>
              </w:rPr>
              <w:t> dumpLteEndcMaxCapability</w:t>
            </w:r>
            <w:r w:rsidRPr="007F7AA4">
              <w:rPr>
                <w:rStyle w:val="error"/>
                <w:rFonts w:eastAsiaTheme="majorEastAsia" w:cs="Times New Roman"/>
                <w:color w:val="172B4D"/>
                <w:szCs w:val="21"/>
              </w:rPr>
              <w:t>[1][0]</w:t>
            </w:r>
            <w:r w:rsidRPr="007F7AA4">
              <w:rPr>
                <w:rFonts w:eastAsiaTheme="majorEastAsia" w:cs="Times New Roman"/>
                <w:color w:val="172B4D"/>
                <w:szCs w:val="21"/>
              </w:rPr>
              <w:t> cid=</w:t>
            </w:r>
            <w:r w:rsidRPr="007F7AA4">
              <w:rPr>
                <w:rFonts w:eastAsiaTheme="majorEastAsia" w:cs="Times New Roman"/>
                <w:b/>
                <w:bCs/>
                <w:color w:val="172B4D"/>
                <w:szCs w:val="21"/>
              </w:rPr>
              <w:t>,lacTac=</w:t>
            </w:r>
            <w:r w:rsidRPr="007F7AA4">
              <w:rPr>
                <w:rFonts w:eastAsiaTheme="majorEastAsia" w:cs="Times New Roman"/>
                <w:color w:val="172B4D"/>
                <w:szCs w:val="21"/>
              </w:rPr>
              <w:t>,dcnr_restricted=0*,endc_sib=0,endc_available=0*</w:t>
            </w:r>
          </w:p>
          <w:p w14:paraId="48546DA8" w14:textId="77777777" w:rsidR="00CC6A9E" w:rsidRPr="007F7AA4" w:rsidRDefault="00197BBC" w:rsidP="00197BBC">
            <w:pPr>
              <w:rPr>
                <w:rFonts w:eastAsiaTheme="majorEastAsia" w:cs="Times New Roman"/>
                <w:color w:val="172B4D"/>
                <w:szCs w:val="21"/>
              </w:rPr>
            </w:pPr>
            <w:r w:rsidRPr="007F7AA4">
              <w:rPr>
                <w:rFonts w:eastAsiaTheme="majorEastAsia" w:cs="Times New Roman"/>
                <w:color w:val="172B4D"/>
                <w:szCs w:val="21"/>
              </w:rPr>
              <w:t>04-30 16:37:17.191097  1381  1434 V RmcNwHdlr: </w:t>
            </w:r>
            <w:r w:rsidRPr="007F7AA4">
              <w:rPr>
                <w:rStyle w:val="error"/>
                <w:rFonts w:eastAsiaTheme="majorEastAsia" w:cs="Times New Roman"/>
                <w:color w:val="172B4D"/>
                <w:szCs w:val="21"/>
              </w:rPr>
              <w:t>[1]</w:t>
            </w:r>
            <w:r w:rsidRPr="007F7AA4">
              <w:rPr>
                <w:rFonts w:eastAsiaTheme="majorEastAsia" w:cs="Times New Roman"/>
                <w:color w:val="172B4D"/>
                <w:szCs w:val="21"/>
              </w:rPr>
              <w:t> dumpLteEndcMaxCapability</w:t>
            </w:r>
            <w:r w:rsidRPr="007F7AA4">
              <w:rPr>
                <w:rStyle w:val="error"/>
                <w:rFonts w:eastAsiaTheme="majorEastAsia" w:cs="Times New Roman"/>
                <w:color w:val="172B4D"/>
                <w:szCs w:val="21"/>
              </w:rPr>
              <w:t>[1][1]</w:t>
            </w:r>
            <w:r w:rsidRPr="007F7AA4">
              <w:rPr>
                <w:rFonts w:eastAsiaTheme="majorEastAsia" w:cs="Times New Roman"/>
                <w:color w:val="172B4D"/>
                <w:szCs w:val="21"/>
              </w:rPr>
              <w:t> cid=</w:t>
            </w:r>
            <w:r w:rsidRPr="007F7AA4">
              <w:rPr>
                <w:rFonts w:eastAsiaTheme="majorEastAsia" w:cs="Times New Roman"/>
                <w:b/>
                <w:bCs/>
                <w:color w:val="172B4D"/>
                <w:szCs w:val="21"/>
              </w:rPr>
              <w:t>,lacTac=</w:t>
            </w:r>
            <w:r w:rsidRPr="007F7AA4">
              <w:rPr>
                <w:rFonts w:eastAsiaTheme="majorEastAsia" w:cs="Times New Roman"/>
                <w:color w:val="172B4D"/>
                <w:szCs w:val="21"/>
              </w:rPr>
              <w:t>,dcnr_restricted=0,endc_sib=0,endc_available=0</w:t>
            </w:r>
          </w:p>
          <w:p w14:paraId="1198FDAD" w14:textId="77777777" w:rsidR="00CC6A9E" w:rsidRPr="007F7AA4" w:rsidRDefault="00197BBC" w:rsidP="00197BBC">
            <w:pPr>
              <w:rPr>
                <w:rFonts w:eastAsiaTheme="majorEastAsia" w:cs="Times New Roman"/>
                <w:color w:val="172B4D"/>
                <w:szCs w:val="21"/>
              </w:rPr>
            </w:pPr>
            <w:r w:rsidRPr="007F7AA4">
              <w:rPr>
                <w:rFonts w:eastAsiaTheme="majorEastAsia" w:cs="Times New Roman"/>
                <w:color w:val="172B4D"/>
                <w:szCs w:val="21"/>
              </w:rPr>
              <w:t>04-30 16:37:17.191103  1381  1434 V RmcNwHdlr: </w:t>
            </w:r>
            <w:r w:rsidRPr="007F7AA4">
              <w:rPr>
                <w:rStyle w:val="error"/>
                <w:rFonts w:eastAsiaTheme="majorEastAsia" w:cs="Times New Roman"/>
                <w:color w:val="172B4D"/>
                <w:szCs w:val="21"/>
              </w:rPr>
              <w:t>[1]</w:t>
            </w:r>
            <w:r w:rsidRPr="007F7AA4">
              <w:rPr>
                <w:rFonts w:eastAsiaTheme="majorEastAsia" w:cs="Times New Roman"/>
                <w:color w:val="172B4D"/>
                <w:szCs w:val="21"/>
              </w:rPr>
              <w:t> dumpLteEndcMaxCapability</w:t>
            </w:r>
            <w:r w:rsidRPr="007F7AA4">
              <w:rPr>
                <w:rStyle w:val="error"/>
                <w:rFonts w:eastAsiaTheme="majorEastAsia" w:cs="Times New Roman"/>
                <w:color w:val="172B4D"/>
                <w:szCs w:val="21"/>
              </w:rPr>
              <w:t>[1][2]</w:t>
            </w:r>
            <w:r w:rsidRPr="007F7AA4">
              <w:rPr>
                <w:rFonts w:eastAsiaTheme="majorEastAsia" w:cs="Times New Roman"/>
                <w:color w:val="172B4D"/>
                <w:szCs w:val="21"/>
              </w:rPr>
              <w:t> cid=</w:t>
            </w:r>
            <w:r w:rsidRPr="007F7AA4">
              <w:rPr>
                <w:rFonts w:eastAsiaTheme="majorEastAsia" w:cs="Times New Roman"/>
                <w:b/>
                <w:bCs/>
                <w:color w:val="172B4D"/>
                <w:szCs w:val="21"/>
              </w:rPr>
              <w:t>,lacTac=</w:t>
            </w:r>
            <w:r w:rsidRPr="007F7AA4">
              <w:rPr>
                <w:rFonts w:eastAsiaTheme="majorEastAsia" w:cs="Times New Roman"/>
                <w:color w:val="172B4D"/>
                <w:szCs w:val="21"/>
              </w:rPr>
              <w:t>,dcnr_restricted=0,endc_sib=0,endc_available=0</w:t>
            </w:r>
          </w:p>
          <w:p w14:paraId="3944F849" w14:textId="77777777" w:rsidR="00CC6A9E" w:rsidRPr="007F7AA4" w:rsidRDefault="00197BBC" w:rsidP="00197BBC">
            <w:pPr>
              <w:rPr>
                <w:rFonts w:eastAsiaTheme="majorEastAsia" w:cs="Times New Roman"/>
                <w:color w:val="172B4D"/>
                <w:szCs w:val="21"/>
              </w:rPr>
            </w:pPr>
            <w:r w:rsidRPr="007F7AA4">
              <w:rPr>
                <w:rFonts w:eastAsiaTheme="majorEastAsia" w:cs="Times New Roman"/>
                <w:color w:val="172B4D"/>
                <w:szCs w:val="21"/>
              </w:rPr>
              <w:t>04-30 16:37:17.191110  1381  1434 V RmcNwHdlr: </w:t>
            </w:r>
            <w:r w:rsidRPr="007F7AA4">
              <w:rPr>
                <w:rStyle w:val="error"/>
                <w:rFonts w:eastAsiaTheme="majorEastAsia" w:cs="Times New Roman"/>
                <w:color w:val="172B4D"/>
                <w:szCs w:val="21"/>
              </w:rPr>
              <w:t>[1]</w:t>
            </w:r>
            <w:r w:rsidRPr="007F7AA4">
              <w:rPr>
                <w:rFonts w:eastAsiaTheme="majorEastAsia" w:cs="Times New Roman"/>
                <w:color w:val="172B4D"/>
                <w:szCs w:val="21"/>
              </w:rPr>
              <w:t> dumpLteEndcMaxCapability</w:t>
            </w:r>
            <w:r w:rsidRPr="007F7AA4">
              <w:rPr>
                <w:rStyle w:val="error"/>
                <w:rFonts w:eastAsiaTheme="majorEastAsia" w:cs="Times New Roman"/>
                <w:color w:val="172B4D"/>
                <w:szCs w:val="21"/>
              </w:rPr>
              <w:t>[1][3]</w:t>
            </w:r>
            <w:r w:rsidRPr="007F7AA4">
              <w:rPr>
                <w:rFonts w:eastAsiaTheme="majorEastAsia" w:cs="Times New Roman"/>
                <w:color w:val="172B4D"/>
                <w:szCs w:val="21"/>
              </w:rPr>
              <w:t> cid=</w:t>
            </w:r>
            <w:r w:rsidRPr="007F7AA4">
              <w:rPr>
                <w:rFonts w:eastAsiaTheme="majorEastAsia" w:cs="Times New Roman"/>
                <w:b/>
                <w:bCs/>
                <w:color w:val="172B4D"/>
                <w:szCs w:val="21"/>
              </w:rPr>
              <w:t>,lacTac=</w:t>
            </w:r>
            <w:r w:rsidRPr="007F7AA4">
              <w:rPr>
                <w:rFonts w:eastAsiaTheme="majorEastAsia" w:cs="Times New Roman"/>
                <w:color w:val="172B4D"/>
                <w:szCs w:val="21"/>
              </w:rPr>
              <w:t>,dcnr_restricted=0,endc_sib=0,endc_available=0</w:t>
            </w:r>
          </w:p>
          <w:p w14:paraId="620B76D9" w14:textId="77777777" w:rsidR="00CC6A9E" w:rsidRPr="007F7AA4" w:rsidRDefault="00197BBC" w:rsidP="00197BBC">
            <w:pPr>
              <w:rPr>
                <w:rFonts w:eastAsiaTheme="majorEastAsia" w:cs="Times New Roman"/>
                <w:color w:val="172B4D"/>
                <w:szCs w:val="21"/>
              </w:rPr>
            </w:pPr>
            <w:r w:rsidRPr="007F7AA4">
              <w:rPr>
                <w:rFonts w:eastAsiaTheme="majorEastAsia" w:cs="Times New Roman"/>
                <w:color w:val="172B4D"/>
                <w:szCs w:val="21"/>
              </w:rPr>
              <w:t>04-30 16:37:17.191117  1381  1434 V RmcNwHdlr: </w:t>
            </w:r>
            <w:r w:rsidRPr="007F7AA4">
              <w:rPr>
                <w:rStyle w:val="error"/>
                <w:rFonts w:eastAsiaTheme="majorEastAsia" w:cs="Times New Roman"/>
                <w:color w:val="172B4D"/>
                <w:szCs w:val="21"/>
              </w:rPr>
              <w:t>[1]</w:t>
            </w:r>
            <w:r w:rsidRPr="007F7AA4">
              <w:rPr>
                <w:rFonts w:eastAsiaTheme="majorEastAsia" w:cs="Times New Roman"/>
                <w:color w:val="172B4D"/>
                <w:szCs w:val="21"/>
              </w:rPr>
              <w:t> dumpLteEndcMaxCapability</w:t>
            </w:r>
            <w:r w:rsidRPr="007F7AA4">
              <w:rPr>
                <w:rStyle w:val="error"/>
                <w:rFonts w:eastAsiaTheme="majorEastAsia" w:cs="Times New Roman"/>
                <w:color w:val="172B4D"/>
                <w:szCs w:val="21"/>
              </w:rPr>
              <w:t>[1][4]</w:t>
            </w:r>
            <w:r w:rsidRPr="007F7AA4">
              <w:rPr>
                <w:rFonts w:eastAsiaTheme="majorEastAsia" w:cs="Times New Roman"/>
                <w:color w:val="172B4D"/>
                <w:szCs w:val="21"/>
              </w:rPr>
              <w:t> cid=</w:t>
            </w:r>
            <w:r w:rsidRPr="007F7AA4">
              <w:rPr>
                <w:rFonts w:eastAsiaTheme="majorEastAsia" w:cs="Times New Roman"/>
                <w:b/>
                <w:bCs/>
                <w:color w:val="172B4D"/>
                <w:szCs w:val="21"/>
              </w:rPr>
              <w:t>,lacTac=</w:t>
            </w:r>
            <w:r w:rsidRPr="007F7AA4">
              <w:rPr>
                <w:rFonts w:eastAsiaTheme="majorEastAsia" w:cs="Times New Roman"/>
                <w:color w:val="172B4D"/>
                <w:szCs w:val="21"/>
              </w:rPr>
              <w:t>,dcnr_restricted=0,endc_sib=0,endc_available=0</w:t>
            </w:r>
          </w:p>
          <w:p w14:paraId="31D8C27A" w14:textId="77777777" w:rsidR="00CC6A9E" w:rsidRPr="007F7AA4" w:rsidRDefault="00197BBC" w:rsidP="00197BBC">
            <w:pPr>
              <w:rPr>
                <w:rFonts w:eastAsiaTheme="majorEastAsia" w:cs="Times New Roman"/>
                <w:color w:val="172B4D"/>
                <w:szCs w:val="21"/>
              </w:rPr>
            </w:pPr>
            <w:r w:rsidRPr="007F7AA4">
              <w:rPr>
                <w:rFonts w:eastAsiaTheme="majorEastAsia" w:cs="Times New Roman"/>
                <w:color w:val="172B4D"/>
                <w:szCs w:val="21"/>
              </w:rPr>
              <w:t>04-30 16:37:17.191123  1381  1434 V RmcNwHdlr: </w:t>
            </w:r>
            <w:r w:rsidRPr="007F7AA4">
              <w:rPr>
                <w:rStyle w:val="error"/>
                <w:rFonts w:eastAsiaTheme="majorEastAsia" w:cs="Times New Roman"/>
                <w:color w:val="172B4D"/>
                <w:szCs w:val="21"/>
              </w:rPr>
              <w:t>[1]</w:t>
            </w:r>
            <w:r w:rsidRPr="007F7AA4">
              <w:rPr>
                <w:rFonts w:eastAsiaTheme="majorEastAsia" w:cs="Times New Roman"/>
                <w:color w:val="172B4D"/>
                <w:szCs w:val="21"/>
              </w:rPr>
              <w:t> dumpLteEndcMaxCapability</w:t>
            </w:r>
            <w:r w:rsidRPr="007F7AA4">
              <w:rPr>
                <w:rStyle w:val="error"/>
                <w:rFonts w:eastAsiaTheme="majorEastAsia" w:cs="Times New Roman"/>
                <w:color w:val="172B4D"/>
                <w:szCs w:val="21"/>
              </w:rPr>
              <w:t>[1][5]</w:t>
            </w:r>
            <w:r w:rsidRPr="007F7AA4">
              <w:rPr>
                <w:rFonts w:eastAsiaTheme="majorEastAsia" w:cs="Times New Roman"/>
                <w:color w:val="172B4D"/>
                <w:szCs w:val="21"/>
              </w:rPr>
              <w:t> cid=</w:t>
            </w:r>
            <w:r w:rsidRPr="007F7AA4">
              <w:rPr>
                <w:rFonts w:eastAsiaTheme="majorEastAsia" w:cs="Times New Roman"/>
                <w:b/>
                <w:bCs/>
                <w:color w:val="172B4D"/>
                <w:szCs w:val="21"/>
              </w:rPr>
              <w:t>,lacTac=</w:t>
            </w:r>
            <w:r w:rsidRPr="007F7AA4">
              <w:rPr>
                <w:rFonts w:eastAsiaTheme="majorEastAsia" w:cs="Times New Roman"/>
                <w:color w:val="172B4D"/>
                <w:szCs w:val="21"/>
              </w:rPr>
              <w:t>,dcnr_restricted=0,endc_sib=0,endc_available=0</w:t>
            </w:r>
          </w:p>
          <w:p w14:paraId="7A82BD77" w14:textId="77777777" w:rsidR="00CC6A9E" w:rsidRPr="007F7AA4" w:rsidRDefault="00197BBC" w:rsidP="00197BBC">
            <w:pPr>
              <w:rPr>
                <w:rFonts w:eastAsiaTheme="majorEastAsia" w:cs="Times New Roman"/>
                <w:color w:val="172B4D"/>
                <w:szCs w:val="21"/>
              </w:rPr>
            </w:pPr>
            <w:r w:rsidRPr="007F7AA4">
              <w:rPr>
                <w:rFonts w:eastAsiaTheme="majorEastAsia" w:cs="Times New Roman"/>
                <w:color w:val="172B4D"/>
                <w:szCs w:val="21"/>
              </w:rPr>
              <w:t>04-30 16:37:17.191130  1381  1434 V RmcNwHdlr: </w:t>
            </w:r>
            <w:r w:rsidRPr="007F7AA4">
              <w:rPr>
                <w:rStyle w:val="error"/>
                <w:rFonts w:eastAsiaTheme="majorEastAsia" w:cs="Times New Roman"/>
                <w:color w:val="172B4D"/>
                <w:szCs w:val="21"/>
              </w:rPr>
              <w:t>[1]</w:t>
            </w:r>
            <w:r w:rsidRPr="007F7AA4">
              <w:rPr>
                <w:rFonts w:eastAsiaTheme="majorEastAsia" w:cs="Times New Roman"/>
                <w:color w:val="172B4D"/>
                <w:szCs w:val="21"/>
              </w:rPr>
              <w:t> dumpLteEndcMaxCapability</w:t>
            </w:r>
            <w:r w:rsidRPr="007F7AA4">
              <w:rPr>
                <w:rStyle w:val="error"/>
                <w:rFonts w:eastAsiaTheme="majorEastAsia" w:cs="Times New Roman"/>
                <w:color w:val="172B4D"/>
                <w:szCs w:val="21"/>
              </w:rPr>
              <w:t>[1][6]</w:t>
            </w:r>
            <w:r w:rsidRPr="007F7AA4">
              <w:rPr>
                <w:rFonts w:eastAsiaTheme="majorEastAsia" w:cs="Times New Roman"/>
                <w:color w:val="172B4D"/>
                <w:szCs w:val="21"/>
              </w:rPr>
              <w:t> cid=</w:t>
            </w:r>
            <w:r w:rsidRPr="007F7AA4">
              <w:rPr>
                <w:rFonts w:eastAsiaTheme="majorEastAsia" w:cs="Times New Roman"/>
                <w:b/>
                <w:bCs/>
                <w:color w:val="172B4D"/>
                <w:szCs w:val="21"/>
              </w:rPr>
              <w:t>,lacTac=</w:t>
            </w:r>
            <w:r w:rsidRPr="007F7AA4">
              <w:rPr>
                <w:rFonts w:eastAsiaTheme="majorEastAsia" w:cs="Times New Roman"/>
                <w:color w:val="172B4D"/>
                <w:szCs w:val="21"/>
              </w:rPr>
              <w:t>,dcnr_restricted=0,endc_sib=0,endc_available=0</w:t>
            </w:r>
          </w:p>
          <w:p w14:paraId="3E47264D" w14:textId="77777777" w:rsidR="00CC6A9E" w:rsidRPr="007F7AA4" w:rsidRDefault="00197BBC" w:rsidP="00197BBC">
            <w:pPr>
              <w:rPr>
                <w:rFonts w:eastAsiaTheme="majorEastAsia" w:cs="Times New Roman"/>
                <w:color w:val="172B4D"/>
                <w:szCs w:val="21"/>
              </w:rPr>
            </w:pPr>
            <w:r w:rsidRPr="007F7AA4">
              <w:rPr>
                <w:rFonts w:eastAsiaTheme="majorEastAsia" w:cs="Times New Roman"/>
                <w:color w:val="172B4D"/>
                <w:szCs w:val="21"/>
              </w:rPr>
              <w:t>04-30 16:37:17.191136  1381  1434 V RmcNwHdlr: </w:t>
            </w:r>
            <w:r w:rsidRPr="007F7AA4">
              <w:rPr>
                <w:rStyle w:val="error"/>
                <w:rFonts w:eastAsiaTheme="majorEastAsia" w:cs="Times New Roman"/>
                <w:color w:val="172B4D"/>
                <w:szCs w:val="21"/>
              </w:rPr>
              <w:t>[1]</w:t>
            </w:r>
            <w:r w:rsidRPr="007F7AA4">
              <w:rPr>
                <w:rFonts w:eastAsiaTheme="majorEastAsia" w:cs="Times New Roman"/>
                <w:color w:val="172B4D"/>
                <w:szCs w:val="21"/>
              </w:rPr>
              <w:t> dumpLteEndcMaxCapability</w:t>
            </w:r>
            <w:r w:rsidRPr="007F7AA4">
              <w:rPr>
                <w:rStyle w:val="error"/>
                <w:rFonts w:eastAsiaTheme="majorEastAsia" w:cs="Times New Roman"/>
                <w:color w:val="172B4D"/>
                <w:szCs w:val="21"/>
              </w:rPr>
              <w:t>[1][7]</w:t>
            </w:r>
            <w:r w:rsidRPr="007F7AA4">
              <w:rPr>
                <w:rFonts w:eastAsiaTheme="majorEastAsia" w:cs="Times New Roman"/>
                <w:color w:val="172B4D"/>
                <w:szCs w:val="21"/>
              </w:rPr>
              <w:t> cid=</w:t>
            </w:r>
            <w:r w:rsidRPr="007F7AA4">
              <w:rPr>
                <w:rFonts w:eastAsiaTheme="majorEastAsia" w:cs="Times New Roman"/>
                <w:b/>
                <w:bCs/>
                <w:color w:val="172B4D"/>
                <w:szCs w:val="21"/>
              </w:rPr>
              <w:t>,lacTac=</w:t>
            </w:r>
            <w:r w:rsidRPr="007F7AA4">
              <w:rPr>
                <w:rFonts w:eastAsiaTheme="majorEastAsia" w:cs="Times New Roman"/>
                <w:color w:val="172B4D"/>
                <w:szCs w:val="21"/>
              </w:rPr>
              <w:t>,dcnr_restricted=0,endc_sib=0,endc_available=0</w:t>
            </w:r>
          </w:p>
          <w:p w14:paraId="581DB050" w14:textId="77777777" w:rsidR="00CC6A9E" w:rsidRPr="007F7AA4" w:rsidRDefault="00197BBC" w:rsidP="00197BBC">
            <w:pPr>
              <w:rPr>
                <w:rFonts w:eastAsiaTheme="majorEastAsia" w:cs="Times New Roman"/>
                <w:color w:val="172B4D"/>
                <w:szCs w:val="21"/>
              </w:rPr>
            </w:pPr>
            <w:r w:rsidRPr="007F7AA4">
              <w:rPr>
                <w:rFonts w:eastAsiaTheme="majorEastAsia" w:cs="Times New Roman"/>
                <w:color w:val="172B4D"/>
                <w:szCs w:val="21"/>
              </w:rPr>
              <w:t>04-30 16:37:17.191142  1381  1434 V RmcNwHdlr: </w:t>
            </w:r>
            <w:r w:rsidRPr="007F7AA4">
              <w:rPr>
                <w:rStyle w:val="error"/>
                <w:rFonts w:eastAsiaTheme="majorEastAsia" w:cs="Times New Roman"/>
                <w:color w:val="172B4D"/>
                <w:szCs w:val="21"/>
              </w:rPr>
              <w:t>[1]</w:t>
            </w:r>
            <w:r w:rsidRPr="007F7AA4">
              <w:rPr>
                <w:rFonts w:eastAsiaTheme="majorEastAsia" w:cs="Times New Roman"/>
                <w:color w:val="172B4D"/>
                <w:szCs w:val="21"/>
              </w:rPr>
              <w:t> dumpLteEndcMaxCapability</w:t>
            </w:r>
            <w:r w:rsidRPr="007F7AA4">
              <w:rPr>
                <w:rStyle w:val="error"/>
                <w:rFonts w:eastAsiaTheme="majorEastAsia" w:cs="Times New Roman"/>
                <w:color w:val="172B4D"/>
                <w:szCs w:val="21"/>
              </w:rPr>
              <w:t>[1][8]</w:t>
            </w:r>
            <w:r w:rsidRPr="007F7AA4">
              <w:rPr>
                <w:rFonts w:eastAsiaTheme="majorEastAsia" w:cs="Times New Roman"/>
                <w:color w:val="172B4D"/>
                <w:szCs w:val="21"/>
              </w:rPr>
              <w:t> cid=</w:t>
            </w:r>
            <w:r w:rsidRPr="007F7AA4">
              <w:rPr>
                <w:rFonts w:eastAsiaTheme="majorEastAsia" w:cs="Times New Roman"/>
                <w:b/>
                <w:bCs/>
                <w:color w:val="172B4D"/>
                <w:szCs w:val="21"/>
              </w:rPr>
              <w:t>,lacTac=</w:t>
            </w:r>
            <w:r w:rsidRPr="007F7AA4">
              <w:rPr>
                <w:rFonts w:eastAsiaTheme="majorEastAsia" w:cs="Times New Roman"/>
                <w:color w:val="172B4D"/>
                <w:szCs w:val="21"/>
              </w:rPr>
              <w:t>,dcnr_restricted=0,endc_sib=0,endc_available=0</w:t>
            </w:r>
          </w:p>
          <w:p w14:paraId="0D6EFB23" w14:textId="77777777" w:rsidR="00CC6A9E" w:rsidRPr="007F7AA4" w:rsidRDefault="00197BBC" w:rsidP="00197BBC">
            <w:pPr>
              <w:rPr>
                <w:rFonts w:eastAsiaTheme="majorEastAsia" w:cs="Times New Roman"/>
                <w:color w:val="172B4D"/>
                <w:szCs w:val="21"/>
              </w:rPr>
            </w:pPr>
            <w:r w:rsidRPr="007F7AA4">
              <w:rPr>
                <w:rFonts w:eastAsiaTheme="majorEastAsia" w:cs="Times New Roman"/>
                <w:color w:val="172B4D"/>
                <w:szCs w:val="21"/>
              </w:rPr>
              <w:t>04-30 16:37:17.191148  1381  1434 V RmcNwHdlr: </w:t>
            </w:r>
            <w:r w:rsidRPr="007F7AA4">
              <w:rPr>
                <w:rStyle w:val="error"/>
                <w:rFonts w:eastAsiaTheme="majorEastAsia" w:cs="Times New Roman"/>
                <w:color w:val="172B4D"/>
                <w:szCs w:val="21"/>
              </w:rPr>
              <w:t>[1]</w:t>
            </w:r>
            <w:r w:rsidRPr="007F7AA4">
              <w:rPr>
                <w:rFonts w:eastAsiaTheme="majorEastAsia" w:cs="Times New Roman"/>
                <w:color w:val="172B4D"/>
                <w:szCs w:val="21"/>
              </w:rPr>
              <w:t> dumpLteEndcMaxCapability</w:t>
            </w:r>
            <w:r w:rsidRPr="007F7AA4">
              <w:rPr>
                <w:rStyle w:val="error"/>
                <w:rFonts w:eastAsiaTheme="majorEastAsia" w:cs="Times New Roman"/>
                <w:color w:val="172B4D"/>
                <w:szCs w:val="21"/>
              </w:rPr>
              <w:t>[1][9]</w:t>
            </w:r>
            <w:r w:rsidRPr="007F7AA4">
              <w:rPr>
                <w:rFonts w:eastAsiaTheme="majorEastAsia" w:cs="Times New Roman"/>
                <w:color w:val="172B4D"/>
                <w:szCs w:val="21"/>
              </w:rPr>
              <w:t> cid=</w:t>
            </w:r>
            <w:r w:rsidRPr="007F7AA4">
              <w:rPr>
                <w:rFonts w:eastAsiaTheme="majorEastAsia" w:cs="Times New Roman"/>
                <w:b/>
                <w:bCs/>
                <w:color w:val="172B4D"/>
                <w:szCs w:val="21"/>
              </w:rPr>
              <w:t>,lacTac=</w:t>
            </w:r>
            <w:r w:rsidRPr="007F7AA4">
              <w:rPr>
                <w:rFonts w:eastAsiaTheme="majorEastAsia" w:cs="Times New Roman"/>
                <w:color w:val="172B4D"/>
                <w:szCs w:val="21"/>
              </w:rPr>
              <w:t>,dcnr_restricted=0,endc_sib=0,endc_available=0</w:t>
            </w:r>
          </w:p>
          <w:p w14:paraId="5AA989F7" w14:textId="77777777" w:rsidR="00CC6A9E" w:rsidRPr="007F7AA4" w:rsidRDefault="00197BBC" w:rsidP="00197BBC">
            <w:pPr>
              <w:rPr>
                <w:rFonts w:eastAsiaTheme="majorEastAsia" w:cs="Times New Roman"/>
                <w:color w:val="172B4D"/>
                <w:szCs w:val="21"/>
              </w:rPr>
            </w:pPr>
            <w:r w:rsidRPr="007F7AA4">
              <w:rPr>
                <w:rFonts w:eastAsiaTheme="majorEastAsia" w:cs="Times New Roman"/>
                <w:color w:val="172B4D"/>
                <w:szCs w:val="21"/>
              </w:rPr>
              <w:t> </w:t>
            </w:r>
          </w:p>
          <w:p w14:paraId="72AE93F3" w14:textId="77777777" w:rsidR="00CC6A9E" w:rsidRPr="007F7AA4" w:rsidRDefault="00197BBC" w:rsidP="00197BBC">
            <w:pPr>
              <w:rPr>
                <w:rFonts w:eastAsiaTheme="majorEastAsia" w:cs="Times New Roman"/>
                <w:color w:val="172B4D"/>
                <w:szCs w:val="21"/>
              </w:rPr>
            </w:pPr>
            <w:r w:rsidRPr="007F7AA4">
              <w:rPr>
                <w:rFonts w:eastAsiaTheme="majorEastAsia" w:cs="Times New Roman"/>
                <w:color w:val="172B4D"/>
                <w:szCs w:val="21"/>
              </w:rPr>
              <w:t>//</w:t>
            </w:r>
            <w:r w:rsidRPr="007F7AA4">
              <w:rPr>
                <w:rFonts w:eastAsiaTheme="majorEastAsia" w:cs="Times New Roman"/>
                <w:color w:val="172B4D"/>
                <w:szCs w:val="21"/>
              </w:rPr>
              <w:t>对比机</w:t>
            </w:r>
            <w:r w:rsidR="00E17781" w:rsidRPr="007F7AA4">
              <w:rPr>
                <w:rFonts w:eastAsiaTheme="majorEastAsia" w:cs="Times New Roman"/>
                <w:color w:val="172B4D"/>
                <w:szCs w:val="21"/>
              </w:rPr>
              <w:t xml:space="preserve">  </w:t>
            </w:r>
            <w:r w:rsidR="00E17781" w:rsidRPr="007F7AA4">
              <w:rPr>
                <w:rFonts w:eastAsiaTheme="majorEastAsia" w:cs="Times New Roman"/>
                <w:color w:val="172B4D"/>
                <w:szCs w:val="21"/>
              </w:rPr>
              <w:t>测试机和对比机驻留的是相同的小区，对比机可以驻留</w:t>
            </w:r>
            <w:r w:rsidR="00E17781" w:rsidRPr="007F7AA4">
              <w:rPr>
                <w:rFonts w:eastAsiaTheme="majorEastAsia" w:cs="Times New Roman"/>
                <w:color w:val="172B4D"/>
                <w:szCs w:val="21"/>
              </w:rPr>
              <w:t>5G</w:t>
            </w:r>
            <w:r w:rsidR="00E17781" w:rsidRPr="007F7AA4">
              <w:rPr>
                <w:rFonts w:eastAsiaTheme="majorEastAsia" w:cs="Times New Roman"/>
                <w:color w:val="172B4D"/>
                <w:szCs w:val="21"/>
              </w:rPr>
              <w:t>，从</w:t>
            </w:r>
            <w:r w:rsidR="00E17781" w:rsidRPr="007F7AA4">
              <w:rPr>
                <w:rFonts w:eastAsiaTheme="majorEastAsia" w:cs="Times New Roman"/>
                <w:color w:val="172B4D"/>
                <w:szCs w:val="21"/>
              </w:rPr>
              <w:t>Telephony Log</w:t>
            </w:r>
            <w:r w:rsidR="00E17781" w:rsidRPr="007F7AA4">
              <w:rPr>
                <w:rFonts w:eastAsiaTheme="majorEastAsia" w:cs="Times New Roman"/>
                <w:color w:val="172B4D"/>
                <w:szCs w:val="21"/>
              </w:rPr>
              <w:t>看，对比机有添加</w:t>
            </w:r>
            <w:r w:rsidR="00E17781" w:rsidRPr="007F7AA4">
              <w:rPr>
                <w:rFonts w:eastAsiaTheme="majorEastAsia" w:cs="Times New Roman"/>
                <w:color w:val="172B4D"/>
                <w:szCs w:val="21"/>
              </w:rPr>
              <w:t>5G</w:t>
            </w:r>
            <w:r w:rsidR="00E17781" w:rsidRPr="007F7AA4">
              <w:rPr>
                <w:rFonts w:eastAsiaTheme="majorEastAsia" w:cs="Times New Roman"/>
                <w:color w:val="172B4D"/>
                <w:szCs w:val="21"/>
              </w:rPr>
              <w:t>的缓存，这是显示</w:t>
            </w:r>
            <w:r w:rsidR="00E17781" w:rsidRPr="007F7AA4">
              <w:rPr>
                <w:rFonts w:eastAsiaTheme="majorEastAsia" w:cs="Times New Roman"/>
                <w:color w:val="172B4D"/>
                <w:szCs w:val="21"/>
              </w:rPr>
              <w:t>5G</w:t>
            </w:r>
            <w:r w:rsidR="00E17781" w:rsidRPr="007F7AA4">
              <w:rPr>
                <w:rFonts w:eastAsiaTheme="majorEastAsia" w:cs="Times New Roman"/>
                <w:color w:val="172B4D"/>
                <w:szCs w:val="21"/>
              </w:rPr>
              <w:t>的原因。</w:t>
            </w:r>
          </w:p>
          <w:p w14:paraId="6C6CED2B" w14:textId="77777777" w:rsidR="00CC6A9E" w:rsidRPr="007F7AA4" w:rsidRDefault="00197BBC" w:rsidP="00197BBC">
            <w:pPr>
              <w:rPr>
                <w:rFonts w:eastAsiaTheme="majorEastAsia" w:cs="Times New Roman"/>
                <w:color w:val="172B4D"/>
                <w:szCs w:val="21"/>
              </w:rPr>
            </w:pPr>
            <w:r w:rsidRPr="007F7AA4">
              <w:rPr>
                <w:rFonts w:eastAsiaTheme="majorEastAsia" w:cs="Times New Roman"/>
                <w:b/>
                <w:bCs/>
                <w:color w:val="172B4D"/>
                <w:szCs w:val="21"/>
              </w:rPr>
              <w:t>04-30 16:40:19.764675  1354  1414 I AT      : </w:t>
            </w:r>
            <w:r w:rsidRPr="007F7AA4">
              <w:rPr>
                <w:rStyle w:val="error"/>
                <w:rFonts w:eastAsiaTheme="majorEastAsia" w:cs="Times New Roman"/>
                <w:b/>
                <w:bCs/>
                <w:color w:val="172B4D"/>
                <w:szCs w:val="21"/>
              </w:rPr>
              <w:t>[1]</w:t>
            </w:r>
            <w:r w:rsidRPr="007F7AA4">
              <w:rPr>
                <w:rFonts w:eastAsiaTheme="majorEastAsia" w:cs="Times New Roman"/>
                <w:b/>
                <w:bCs/>
                <w:color w:val="172B4D"/>
                <w:szCs w:val="21"/>
              </w:rPr>
              <w:t> AT&gt; AT+E5GOPT=5 (RIL_CMD2_READER_1 tid:500446272704)</w:t>
            </w:r>
          </w:p>
          <w:p w14:paraId="333F754D" w14:textId="77777777" w:rsidR="00CC6A9E" w:rsidRPr="007F7AA4" w:rsidRDefault="00197BBC" w:rsidP="00197BBC">
            <w:pPr>
              <w:rPr>
                <w:rFonts w:eastAsiaTheme="majorEastAsia" w:cs="Times New Roman"/>
                <w:color w:val="172B4D"/>
                <w:szCs w:val="21"/>
              </w:rPr>
            </w:pPr>
            <w:r w:rsidRPr="007F7AA4">
              <w:rPr>
                <w:rFonts w:eastAsiaTheme="majorEastAsia" w:cs="Times New Roman"/>
                <w:color w:val="172B4D"/>
                <w:szCs w:val="21"/>
              </w:rPr>
              <w:t>04-30 16:40:20.861263  1354  1382 D RmcNwHdlr: </w:t>
            </w:r>
            <w:r w:rsidRPr="007F7AA4">
              <w:rPr>
                <w:rStyle w:val="error"/>
                <w:rFonts w:eastAsiaTheme="majorEastAsia" w:cs="Times New Roman"/>
                <w:color w:val="172B4D"/>
                <w:szCs w:val="21"/>
              </w:rPr>
              <w:t>[1]</w:t>
            </w:r>
            <w:r w:rsidRPr="007F7AA4">
              <w:rPr>
                <w:rFonts w:eastAsiaTheme="majorEastAsia" w:cs="Times New Roman"/>
                <w:color w:val="172B4D"/>
                <w:szCs w:val="21"/>
              </w:rPr>
              <w:t> </w:t>
            </w:r>
            <w:r w:rsidRPr="007F7AA4">
              <w:rPr>
                <w:rStyle w:val="error"/>
                <w:rFonts w:eastAsiaTheme="majorEastAsia" w:cs="Times New Roman"/>
                <w:color w:val="172B4D"/>
                <w:szCs w:val="21"/>
              </w:rPr>
              <w:t>[handlePsNetworkStateChanged]</w:t>
            </w:r>
            <w:r w:rsidRPr="007F7AA4">
              <w:rPr>
                <w:rFonts w:eastAsiaTheme="majorEastAsia" w:cs="Times New Roman"/>
                <w:color w:val="172B4D"/>
                <w:szCs w:val="21"/>
              </w:rPr>
              <w:t> mMdEgreg n=0, stat=1, lac=*</w:t>
            </w:r>
            <w:r w:rsidRPr="007F7AA4">
              <w:rPr>
                <w:rFonts w:eastAsiaTheme="majorEastAsia" w:cs="Times New Roman"/>
                <w:b/>
                <w:bCs/>
                <w:color w:val="172B4D"/>
                <w:szCs w:val="21"/>
              </w:rPr>
              <w:t>34, ci=</w:t>
            </w:r>
            <w:r w:rsidRPr="007F7AA4">
              <w:rPr>
                <w:rFonts w:eastAsiaTheme="majorEastAsia" w:cs="Times New Roman"/>
                <w:color w:val="172B4D"/>
                <w:szCs w:val="21"/>
              </w:rPr>
              <w:t>*</w:t>
            </w:r>
            <w:r w:rsidRPr="007F7AA4">
              <w:rPr>
                <w:rFonts w:eastAsiaTheme="majorEastAsia" w:cs="Times New Roman"/>
                <w:b/>
                <w:bCs/>
                <w:color w:val="172B4D"/>
                <w:szCs w:val="21"/>
              </w:rPr>
              <w:t>9637, eAct=4096, rac=255, nwk_existence=1, roam_indicator=1, cause_type=0, reject_cause=0, dcnr_restricted=0, *endc_sib=1, endc_available=0.</w:t>
            </w:r>
            <w:r w:rsidRPr="007F7AA4">
              <w:rPr>
                <w:rFonts w:eastAsiaTheme="majorEastAsia" w:cs="Times New Roman"/>
                <w:color w:val="172B4D"/>
                <w:szCs w:val="21"/>
              </w:rPr>
              <w:t>   </w:t>
            </w:r>
          </w:p>
          <w:p w14:paraId="6FD1950E" w14:textId="77777777" w:rsidR="00CC6A9E" w:rsidRPr="007F7AA4" w:rsidRDefault="00197BBC" w:rsidP="00197BBC">
            <w:pPr>
              <w:rPr>
                <w:rFonts w:eastAsiaTheme="majorEastAsia" w:cs="Times New Roman"/>
                <w:color w:val="172B4D"/>
                <w:szCs w:val="21"/>
              </w:rPr>
            </w:pPr>
            <w:r w:rsidRPr="007F7AA4">
              <w:rPr>
                <w:rFonts w:eastAsiaTheme="majorEastAsia" w:cs="Times New Roman"/>
                <w:color w:val="172B4D"/>
                <w:szCs w:val="21"/>
              </w:rPr>
              <w:t> </w:t>
            </w:r>
          </w:p>
          <w:p w14:paraId="5D606B7F" w14:textId="77777777" w:rsidR="00CC6A9E" w:rsidRPr="007F7AA4" w:rsidRDefault="00197BBC" w:rsidP="00197BBC">
            <w:pPr>
              <w:rPr>
                <w:rFonts w:eastAsiaTheme="majorEastAsia" w:cs="Times New Roman"/>
                <w:color w:val="172B4D"/>
                <w:szCs w:val="21"/>
              </w:rPr>
            </w:pPr>
            <w:r w:rsidRPr="007F7AA4">
              <w:rPr>
                <w:rFonts w:eastAsiaTheme="majorEastAsia" w:cs="Times New Roman"/>
                <w:color w:val="172B4D"/>
                <w:szCs w:val="21"/>
              </w:rPr>
              <w:t>04-30 16:40:21.040151  1354  1428 V RmcNwHdlr: </w:t>
            </w:r>
            <w:r w:rsidRPr="007F7AA4">
              <w:rPr>
                <w:rStyle w:val="error"/>
                <w:rFonts w:eastAsiaTheme="majorEastAsia" w:cs="Times New Roman"/>
                <w:color w:val="172B4D"/>
                <w:szCs w:val="21"/>
              </w:rPr>
              <w:t>[1]</w:t>
            </w:r>
            <w:r w:rsidRPr="007F7AA4">
              <w:rPr>
                <w:rFonts w:eastAsiaTheme="majorEastAsia" w:cs="Times New Roman"/>
                <w:color w:val="172B4D"/>
                <w:szCs w:val="21"/>
              </w:rPr>
              <w:t> dumpLteEndcMaxCapability</w:t>
            </w:r>
            <w:r w:rsidRPr="007F7AA4">
              <w:rPr>
                <w:rStyle w:val="error"/>
                <w:rFonts w:eastAsiaTheme="majorEastAsia" w:cs="Times New Roman"/>
                <w:color w:val="172B4D"/>
                <w:szCs w:val="21"/>
              </w:rPr>
              <w:t>[1][0]</w:t>
            </w:r>
            <w:r w:rsidRPr="007F7AA4">
              <w:rPr>
                <w:rFonts w:eastAsiaTheme="majorEastAsia" w:cs="Times New Roman"/>
                <w:color w:val="172B4D"/>
                <w:szCs w:val="21"/>
              </w:rPr>
              <w:t> cid=*</w:t>
            </w:r>
            <w:r w:rsidRPr="007F7AA4">
              <w:rPr>
                <w:rFonts w:eastAsiaTheme="majorEastAsia" w:cs="Times New Roman"/>
                <w:b/>
                <w:bCs/>
                <w:color w:val="172B4D"/>
                <w:szCs w:val="21"/>
              </w:rPr>
              <w:t>F9,lacTac=</w:t>
            </w:r>
            <w:r w:rsidRPr="007F7AA4">
              <w:rPr>
                <w:rFonts w:eastAsiaTheme="majorEastAsia" w:cs="Times New Roman"/>
                <w:color w:val="172B4D"/>
                <w:szCs w:val="21"/>
              </w:rPr>
              <w:t>**0AD1,dcnr_restricted=0,endc_sib=1,endc_available=1</w:t>
            </w:r>
          </w:p>
          <w:p w14:paraId="0639247D" w14:textId="77777777" w:rsidR="00CC6A9E" w:rsidRPr="007F7AA4" w:rsidRDefault="00197BBC" w:rsidP="00197BBC">
            <w:pPr>
              <w:rPr>
                <w:rFonts w:eastAsiaTheme="majorEastAsia" w:cs="Times New Roman"/>
                <w:color w:val="172B4D"/>
                <w:szCs w:val="21"/>
              </w:rPr>
            </w:pPr>
            <w:r w:rsidRPr="007F7AA4">
              <w:rPr>
                <w:rFonts w:eastAsiaTheme="majorEastAsia" w:cs="Times New Roman"/>
                <w:color w:val="172B4D"/>
                <w:szCs w:val="21"/>
              </w:rPr>
              <w:t>04-30 16:40:21.040179  1354  1428 V RmcNwHdlr: </w:t>
            </w:r>
            <w:r w:rsidRPr="007F7AA4">
              <w:rPr>
                <w:rStyle w:val="error"/>
                <w:rFonts w:eastAsiaTheme="majorEastAsia" w:cs="Times New Roman"/>
                <w:color w:val="172B4D"/>
                <w:szCs w:val="21"/>
              </w:rPr>
              <w:t>[1]</w:t>
            </w:r>
            <w:r w:rsidRPr="007F7AA4">
              <w:rPr>
                <w:rFonts w:eastAsiaTheme="majorEastAsia" w:cs="Times New Roman"/>
                <w:color w:val="172B4D"/>
                <w:szCs w:val="21"/>
              </w:rPr>
              <w:t> dumpLteEndcMaxCapability</w:t>
            </w:r>
            <w:r w:rsidRPr="007F7AA4">
              <w:rPr>
                <w:rStyle w:val="error"/>
                <w:rFonts w:eastAsiaTheme="majorEastAsia" w:cs="Times New Roman"/>
                <w:color w:val="172B4D"/>
                <w:szCs w:val="21"/>
              </w:rPr>
              <w:t>[1][1]</w:t>
            </w:r>
            <w:r w:rsidRPr="007F7AA4">
              <w:rPr>
                <w:rFonts w:eastAsiaTheme="majorEastAsia" w:cs="Times New Roman"/>
                <w:color w:val="172B4D"/>
                <w:szCs w:val="21"/>
              </w:rPr>
              <w:t> cid=*</w:t>
            </w:r>
            <w:r w:rsidRPr="007F7AA4">
              <w:rPr>
                <w:rFonts w:eastAsiaTheme="majorEastAsia" w:cs="Times New Roman"/>
                <w:b/>
                <w:bCs/>
                <w:color w:val="172B4D"/>
                <w:szCs w:val="21"/>
              </w:rPr>
              <w:t>34,lacTac=</w:t>
            </w:r>
            <w:r w:rsidRPr="007F7AA4">
              <w:rPr>
                <w:rFonts w:eastAsiaTheme="majorEastAsia" w:cs="Times New Roman"/>
                <w:color w:val="172B4D"/>
                <w:szCs w:val="21"/>
              </w:rPr>
              <w:t>**9637,dcnr_restricted=0,endc_sib=1,endc_available=1</w:t>
            </w:r>
          </w:p>
          <w:p w14:paraId="0C6806C6" w14:textId="77777777" w:rsidR="00CC6A9E" w:rsidRPr="007F7AA4" w:rsidRDefault="00197BBC" w:rsidP="00197BBC">
            <w:pPr>
              <w:rPr>
                <w:rFonts w:eastAsiaTheme="majorEastAsia" w:cs="Times New Roman"/>
                <w:color w:val="172B4D"/>
                <w:szCs w:val="21"/>
              </w:rPr>
            </w:pPr>
            <w:r w:rsidRPr="007F7AA4">
              <w:rPr>
                <w:rFonts w:eastAsiaTheme="majorEastAsia" w:cs="Times New Roman"/>
                <w:color w:val="172B4D"/>
                <w:szCs w:val="21"/>
              </w:rPr>
              <w:t>04-30 16:40:21.040205  1354  1428 V RmcNwHdlr: </w:t>
            </w:r>
            <w:r w:rsidRPr="007F7AA4">
              <w:rPr>
                <w:rStyle w:val="error"/>
                <w:rFonts w:eastAsiaTheme="majorEastAsia" w:cs="Times New Roman"/>
                <w:color w:val="172B4D"/>
                <w:szCs w:val="21"/>
              </w:rPr>
              <w:t>[1]</w:t>
            </w:r>
            <w:r w:rsidRPr="007F7AA4">
              <w:rPr>
                <w:rFonts w:eastAsiaTheme="majorEastAsia" w:cs="Times New Roman"/>
                <w:color w:val="172B4D"/>
                <w:szCs w:val="21"/>
              </w:rPr>
              <w:t> dumpLteEndcMaxCapability</w:t>
            </w:r>
            <w:r w:rsidRPr="007F7AA4">
              <w:rPr>
                <w:rStyle w:val="error"/>
                <w:rFonts w:eastAsiaTheme="majorEastAsia" w:cs="Times New Roman"/>
                <w:color w:val="172B4D"/>
                <w:szCs w:val="21"/>
              </w:rPr>
              <w:t>[1][2]</w:t>
            </w:r>
            <w:r w:rsidRPr="007F7AA4">
              <w:rPr>
                <w:rFonts w:eastAsiaTheme="majorEastAsia" w:cs="Times New Roman"/>
                <w:color w:val="172B4D"/>
                <w:szCs w:val="21"/>
              </w:rPr>
              <w:t> cid=*</w:t>
            </w:r>
            <w:r w:rsidRPr="007F7AA4">
              <w:rPr>
                <w:rFonts w:eastAsiaTheme="majorEastAsia" w:cs="Times New Roman"/>
                <w:b/>
                <w:bCs/>
                <w:color w:val="172B4D"/>
                <w:szCs w:val="21"/>
              </w:rPr>
              <w:t>36,lacTac=</w:t>
            </w:r>
            <w:r w:rsidRPr="007F7AA4">
              <w:rPr>
                <w:rFonts w:eastAsiaTheme="majorEastAsia" w:cs="Times New Roman"/>
                <w:color w:val="172B4D"/>
                <w:szCs w:val="21"/>
              </w:rPr>
              <w:t>**3313,dcnr_restricted=0,endc_sib=1,endc_available=1</w:t>
            </w:r>
          </w:p>
          <w:p w14:paraId="467C4E8D" w14:textId="77777777" w:rsidR="00CC6A9E" w:rsidRPr="007F7AA4" w:rsidRDefault="00197BBC" w:rsidP="00197BBC">
            <w:pPr>
              <w:rPr>
                <w:rFonts w:eastAsiaTheme="majorEastAsia" w:cs="Times New Roman"/>
                <w:color w:val="172B4D"/>
                <w:szCs w:val="21"/>
              </w:rPr>
            </w:pPr>
            <w:r w:rsidRPr="007F7AA4">
              <w:rPr>
                <w:rFonts w:eastAsiaTheme="majorEastAsia" w:cs="Times New Roman"/>
                <w:color w:val="172B4D"/>
                <w:szCs w:val="21"/>
              </w:rPr>
              <w:t>04-30 16:40:21.040231  1354  1428 V RmcNwHdlr: </w:t>
            </w:r>
            <w:r w:rsidRPr="007F7AA4">
              <w:rPr>
                <w:rStyle w:val="error"/>
                <w:rFonts w:eastAsiaTheme="majorEastAsia" w:cs="Times New Roman"/>
                <w:color w:val="172B4D"/>
                <w:szCs w:val="21"/>
              </w:rPr>
              <w:t>[1]</w:t>
            </w:r>
            <w:r w:rsidRPr="007F7AA4">
              <w:rPr>
                <w:rFonts w:eastAsiaTheme="majorEastAsia" w:cs="Times New Roman"/>
                <w:color w:val="172B4D"/>
                <w:szCs w:val="21"/>
              </w:rPr>
              <w:t> dumpLteEndcMaxCapability</w:t>
            </w:r>
            <w:r w:rsidRPr="007F7AA4">
              <w:rPr>
                <w:rStyle w:val="error"/>
                <w:rFonts w:eastAsiaTheme="majorEastAsia" w:cs="Times New Roman"/>
                <w:color w:val="172B4D"/>
                <w:szCs w:val="21"/>
              </w:rPr>
              <w:t>[1][3]</w:t>
            </w:r>
            <w:r w:rsidRPr="007F7AA4">
              <w:rPr>
                <w:rFonts w:eastAsiaTheme="majorEastAsia" w:cs="Times New Roman"/>
                <w:color w:val="172B4D"/>
                <w:szCs w:val="21"/>
              </w:rPr>
              <w:t> cid=*</w:t>
            </w:r>
            <w:r w:rsidRPr="007F7AA4">
              <w:rPr>
                <w:rFonts w:eastAsiaTheme="majorEastAsia" w:cs="Times New Roman"/>
                <w:b/>
                <w:bCs/>
                <w:color w:val="172B4D"/>
                <w:szCs w:val="21"/>
              </w:rPr>
              <w:t>34,lacTac=</w:t>
            </w:r>
            <w:r w:rsidRPr="007F7AA4">
              <w:rPr>
                <w:rFonts w:eastAsiaTheme="majorEastAsia" w:cs="Times New Roman"/>
                <w:color w:val="172B4D"/>
                <w:szCs w:val="21"/>
              </w:rPr>
              <w:t>**6712,dcnr_restricted=0,endc_sib=1,endc_available=1</w:t>
            </w:r>
          </w:p>
          <w:p w14:paraId="2D7346E4" w14:textId="0DD8853E" w:rsidR="00197BBC" w:rsidRPr="007F7AA4" w:rsidRDefault="00197BBC" w:rsidP="00197BBC">
            <w:pPr>
              <w:rPr>
                <w:rFonts w:eastAsiaTheme="majorEastAsia" w:cs="Times New Roman"/>
              </w:rPr>
            </w:pPr>
            <w:r w:rsidRPr="007F7AA4">
              <w:rPr>
                <w:rFonts w:eastAsiaTheme="majorEastAsia" w:cs="Times New Roman"/>
                <w:color w:val="172B4D"/>
                <w:szCs w:val="21"/>
              </w:rPr>
              <w:t>04-30 16:40:21.040257  1354  1428 V RmcNwHdlr: </w:t>
            </w:r>
            <w:r w:rsidRPr="007F7AA4">
              <w:rPr>
                <w:rStyle w:val="error"/>
                <w:rFonts w:eastAsiaTheme="majorEastAsia" w:cs="Times New Roman"/>
                <w:color w:val="172B4D"/>
                <w:szCs w:val="21"/>
              </w:rPr>
              <w:t>[1]</w:t>
            </w:r>
            <w:r w:rsidRPr="007F7AA4">
              <w:rPr>
                <w:rFonts w:eastAsiaTheme="majorEastAsia" w:cs="Times New Roman"/>
                <w:color w:val="172B4D"/>
                <w:szCs w:val="21"/>
              </w:rPr>
              <w:t> dumpLteEndcMaxCapability</w:t>
            </w:r>
            <w:r w:rsidRPr="007F7AA4">
              <w:rPr>
                <w:rStyle w:val="error"/>
                <w:rFonts w:eastAsiaTheme="majorEastAsia" w:cs="Times New Roman"/>
                <w:color w:val="172B4D"/>
                <w:szCs w:val="21"/>
              </w:rPr>
              <w:t>[1][4]</w:t>
            </w:r>
            <w:r w:rsidRPr="007F7AA4">
              <w:rPr>
                <w:rFonts w:eastAsiaTheme="majorEastAsia" w:cs="Times New Roman"/>
                <w:color w:val="172B4D"/>
                <w:szCs w:val="21"/>
              </w:rPr>
              <w:t> cid=*</w:t>
            </w:r>
            <w:r w:rsidRPr="007F7AA4">
              <w:rPr>
                <w:rFonts w:eastAsiaTheme="majorEastAsia" w:cs="Times New Roman"/>
                <w:b/>
                <w:bCs/>
                <w:color w:val="172B4D"/>
                <w:szCs w:val="21"/>
              </w:rPr>
              <w:t>F9,lacTac=</w:t>
            </w:r>
            <w:r w:rsidRPr="007F7AA4">
              <w:rPr>
                <w:rFonts w:eastAsiaTheme="majorEastAsia" w:cs="Times New Roman"/>
                <w:color w:val="172B4D"/>
                <w:szCs w:val="21"/>
              </w:rPr>
              <w:t>**0ACC,dcnr_restricted=0,endc_sib=1,endc_available=1</w:t>
            </w:r>
          </w:p>
        </w:tc>
      </w:tr>
    </w:tbl>
    <w:p w14:paraId="0C57C5D1" w14:textId="78273530" w:rsidR="0093260F" w:rsidRPr="007F7AA4" w:rsidRDefault="0093260F" w:rsidP="0093260F">
      <w:pPr>
        <w:rPr>
          <w:rFonts w:eastAsiaTheme="majorEastAsia" w:cs="Times New Roman"/>
        </w:rPr>
      </w:pPr>
      <w:r w:rsidRPr="007F7AA4">
        <w:rPr>
          <w:rFonts w:eastAsiaTheme="majorEastAsia" w:cs="Times New Roman"/>
        </w:rPr>
        <w:lastRenderedPageBreak/>
        <w:t>其他参考</w:t>
      </w:r>
      <w:r w:rsidRPr="007F7AA4">
        <w:rPr>
          <w:rFonts w:eastAsiaTheme="majorEastAsia" w:cs="Times New Roman"/>
        </w:rPr>
        <w:t>JIRA</w:t>
      </w:r>
      <w:r w:rsidRPr="007F7AA4">
        <w:rPr>
          <w:rFonts w:eastAsiaTheme="majorEastAsia" w:cs="Times New Roman"/>
        </w:rPr>
        <w:t>：</w:t>
      </w:r>
      <w:hyperlink r:id="rId163" w:history="1">
        <w:r w:rsidRPr="007F7AA4">
          <w:rPr>
            <w:rFonts w:eastAsiaTheme="majorEastAsia" w:cs="Times New Roman"/>
          </w:rPr>
          <w:t>AGATE-3584</w:t>
        </w:r>
      </w:hyperlink>
      <w:r w:rsidRPr="007F7AA4">
        <w:rPr>
          <w:rFonts w:eastAsiaTheme="majorEastAsia" w:cs="Times New Roman"/>
        </w:rPr>
        <w:t xml:space="preserve"> FT_K11T_Nanjing_</w:t>
      </w:r>
      <w:r w:rsidRPr="007F7AA4">
        <w:rPr>
          <w:rFonts w:eastAsiaTheme="majorEastAsia" w:cs="Times New Roman"/>
        </w:rPr>
        <w:t>卡</w:t>
      </w:r>
      <w:r w:rsidRPr="007F7AA4">
        <w:rPr>
          <w:rFonts w:eastAsiaTheme="majorEastAsia" w:cs="Times New Roman"/>
        </w:rPr>
        <w:t>1</w:t>
      </w:r>
      <w:r w:rsidRPr="007F7AA4">
        <w:rPr>
          <w:rFonts w:eastAsiaTheme="majorEastAsia" w:cs="Times New Roman"/>
        </w:rPr>
        <w:t>主卡联通</w:t>
      </w:r>
      <w:r w:rsidRPr="007F7AA4">
        <w:rPr>
          <w:rFonts w:eastAsiaTheme="majorEastAsia" w:cs="Times New Roman"/>
        </w:rPr>
        <w:t>5G VOLTE(NSA)+</w:t>
      </w:r>
      <w:r w:rsidRPr="007F7AA4">
        <w:rPr>
          <w:rFonts w:eastAsiaTheme="majorEastAsia" w:cs="Times New Roman"/>
        </w:rPr>
        <w:t>卡</w:t>
      </w:r>
      <w:r w:rsidRPr="007F7AA4">
        <w:rPr>
          <w:rFonts w:eastAsiaTheme="majorEastAsia" w:cs="Times New Roman"/>
        </w:rPr>
        <w:t>2</w:t>
      </w:r>
      <w:r w:rsidRPr="007F7AA4">
        <w:rPr>
          <w:rFonts w:eastAsiaTheme="majorEastAsia" w:cs="Times New Roman"/>
        </w:rPr>
        <w:t>副卡电信</w:t>
      </w:r>
      <w:r w:rsidRPr="007F7AA4">
        <w:rPr>
          <w:rFonts w:eastAsiaTheme="majorEastAsia" w:cs="Times New Roman"/>
        </w:rPr>
        <w:t>5G VOLTE(NSA)</w:t>
      </w:r>
      <w:r w:rsidRPr="007F7AA4">
        <w:rPr>
          <w:rFonts w:eastAsiaTheme="majorEastAsia" w:cs="Times New Roman"/>
        </w:rPr>
        <w:t>，重启手机副卡电信未驻网</w:t>
      </w:r>
      <w:r w:rsidRPr="007F7AA4">
        <w:rPr>
          <w:rFonts w:eastAsiaTheme="majorEastAsia" w:cs="Times New Roman"/>
        </w:rPr>
        <w:t>NSA</w:t>
      </w:r>
      <w:r w:rsidRPr="007F7AA4">
        <w:rPr>
          <w:rFonts w:eastAsiaTheme="majorEastAsia" w:cs="Times New Roman"/>
        </w:rPr>
        <w:t>，开关下飞模后恢复</w:t>
      </w:r>
      <w:r w:rsidRPr="007F7AA4">
        <w:rPr>
          <w:rFonts w:eastAsiaTheme="majorEastAsia" w:cs="Times New Roman"/>
        </w:rPr>
        <w:t>(</w:t>
      </w:r>
      <w:r w:rsidRPr="007F7AA4">
        <w:rPr>
          <w:rFonts w:eastAsiaTheme="majorEastAsia" w:cs="Times New Roman"/>
        </w:rPr>
        <w:t>偶现</w:t>
      </w:r>
      <w:r w:rsidRPr="007F7AA4">
        <w:rPr>
          <w:rFonts w:eastAsiaTheme="majorEastAsia" w:cs="Times New Roman"/>
        </w:rPr>
        <w:t>)_0507</w:t>
      </w:r>
    </w:p>
    <w:p w14:paraId="6EC33B6D" w14:textId="3DF2EFEF" w:rsidR="00197BBC" w:rsidRPr="007F7AA4" w:rsidRDefault="00197BBC" w:rsidP="00197BBC">
      <w:pPr>
        <w:rPr>
          <w:rFonts w:eastAsiaTheme="majorEastAsia" w:cs="Times New Roman"/>
        </w:rPr>
      </w:pPr>
    </w:p>
    <w:p w14:paraId="53BA7796" w14:textId="6153A816" w:rsidR="0003492F" w:rsidRPr="007F7AA4" w:rsidRDefault="007C0DF0" w:rsidP="0003492F">
      <w:pPr>
        <w:pStyle w:val="3"/>
        <w:spacing w:before="156" w:after="156"/>
        <w:rPr>
          <w:rFonts w:eastAsiaTheme="majorEastAsia" w:cs="Times New Roman"/>
        </w:rPr>
      </w:pPr>
      <w:bookmarkStart w:id="323" w:name="_Toc87714868"/>
      <w:r w:rsidRPr="007F7AA4">
        <w:rPr>
          <w:rFonts w:eastAsiaTheme="majorEastAsia" w:cs="Times New Roman"/>
        </w:rPr>
        <w:t>AT+</w:t>
      </w:r>
      <w:r w:rsidR="0003492F" w:rsidRPr="007F7AA4">
        <w:rPr>
          <w:rFonts w:eastAsiaTheme="majorEastAsia" w:cs="Times New Roman"/>
        </w:rPr>
        <w:t>CIREG IMS</w:t>
      </w:r>
      <w:r w:rsidR="0003492F" w:rsidRPr="007F7AA4">
        <w:rPr>
          <w:rFonts w:eastAsiaTheme="majorEastAsia" w:cs="Times New Roman"/>
        </w:rPr>
        <w:t>注册状态查询</w:t>
      </w:r>
      <w:bookmarkEnd w:id="323"/>
    </w:p>
    <w:p w14:paraId="00F4D82C" w14:textId="0F2C6BF7" w:rsidR="007C0DF0" w:rsidRPr="007F7AA4" w:rsidRDefault="007C0DF0" w:rsidP="007C0DF0">
      <w:pPr>
        <w:rPr>
          <w:rFonts w:eastAsiaTheme="majorEastAsia" w:cs="Times New Roman"/>
        </w:rPr>
      </w:pPr>
      <w:r w:rsidRPr="007F7AA4">
        <w:rPr>
          <w:rFonts w:eastAsiaTheme="majorEastAsia" w:cs="Times New Roman"/>
        </w:rPr>
        <w:t>该</w:t>
      </w:r>
      <w:r w:rsidRPr="007F7AA4">
        <w:rPr>
          <w:rFonts w:eastAsiaTheme="majorEastAsia" w:cs="Times New Roman"/>
        </w:rPr>
        <w:t>AT</w:t>
      </w:r>
      <w:r w:rsidRPr="007F7AA4">
        <w:rPr>
          <w:rFonts w:eastAsiaTheme="majorEastAsia" w:cs="Times New Roman"/>
        </w:rPr>
        <w:t>命令为</w:t>
      </w:r>
      <w:r w:rsidRPr="007F7AA4">
        <w:rPr>
          <w:rFonts w:eastAsiaTheme="majorEastAsia" w:cs="Times New Roman"/>
        </w:rPr>
        <w:t>3GPP</w:t>
      </w:r>
      <w:r w:rsidRPr="007F7AA4">
        <w:rPr>
          <w:rFonts w:eastAsiaTheme="majorEastAsia" w:cs="Times New Roman"/>
        </w:rPr>
        <w:t>标准的</w:t>
      </w:r>
      <w:r w:rsidRPr="007F7AA4">
        <w:rPr>
          <w:rFonts w:eastAsiaTheme="majorEastAsia" w:cs="Times New Roman"/>
        </w:rPr>
        <w:t>AT</w:t>
      </w:r>
      <w:r w:rsidRPr="007F7AA4">
        <w:rPr>
          <w:rFonts w:eastAsiaTheme="majorEastAsia" w:cs="Times New Roman"/>
        </w:rPr>
        <w:t>命令。</w:t>
      </w:r>
      <w:r w:rsidR="008721F0" w:rsidRPr="007F7AA4">
        <w:rPr>
          <w:rFonts w:eastAsiaTheme="majorEastAsia" w:cs="Times New Roman"/>
        </w:rPr>
        <w:t>用于设置</w:t>
      </w:r>
      <w:r w:rsidR="008721F0" w:rsidRPr="007F7AA4">
        <w:rPr>
          <w:rFonts w:eastAsiaTheme="majorEastAsia" w:cs="Times New Roman"/>
        </w:rPr>
        <w:t>IMS</w:t>
      </w:r>
      <w:r w:rsidR="008721F0" w:rsidRPr="007F7AA4">
        <w:rPr>
          <w:rFonts w:eastAsiaTheme="majorEastAsia" w:cs="Times New Roman"/>
        </w:rPr>
        <w:t>注册上报格式和查询</w:t>
      </w:r>
      <w:r w:rsidR="008721F0" w:rsidRPr="007F7AA4">
        <w:rPr>
          <w:rFonts w:eastAsiaTheme="majorEastAsia" w:cs="Times New Roman"/>
        </w:rPr>
        <w:t>IMS</w:t>
      </w:r>
      <w:r w:rsidR="008721F0" w:rsidRPr="007F7AA4">
        <w:rPr>
          <w:rFonts w:eastAsiaTheme="majorEastAsia" w:cs="Times New Roman"/>
        </w:rPr>
        <w:t>注册状态。</w:t>
      </w:r>
    </w:p>
    <w:p w14:paraId="3636A4D1" w14:textId="4DBE4F31" w:rsidR="008721F0" w:rsidRPr="007F7AA4" w:rsidRDefault="008721F0" w:rsidP="008721F0">
      <w:pPr>
        <w:pStyle w:val="4"/>
        <w:spacing w:before="156" w:after="156"/>
        <w:rPr>
          <w:rFonts w:cs="Times New Roman"/>
        </w:rPr>
      </w:pPr>
      <w:r w:rsidRPr="007F7AA4">
        <w:rPr>
          <w:rFonts w:cs="Times New Roman"/>
        </w:rPr>
        <w:t>Format</w:t>
      </w:r>
    </w:p>
    <w:tbl>
      <w:tblPr>
        <w:tblW w:w="7513" w:type="dxa"/>
        <w:tblBorders>
          <w:top w:val="single" w:sz="4" w:space="0" w:color="auto"/>
          <w:left w:val="single" w:sz="4" w:space="0" w:color="auto"/>
          <w:bottom w:val="single" w:sz="4" w:space="0" w:color="auto"/>
          <w:right w:val="single" w:sz="4" w:space="0" w:color="auto"/>
          <w:insideH w:val="single" w:sz="4" w:space="0" w:color="auto"/>
          <w:insideV w:val="single" w:sz="6" w:space="0" w:color="auto"/>
        </w:tblBorders>
        <w:tblLayout w:type="fixed"/>
        <w:tblCellMar>
          <w:left w:w="28" w:type="dxa"/>
          <w:right w:w="28" w:type="dxa"/>
        </w:tblCellMar>
        <w:tblLook w:val="0000" w:firstRow="0" w:lastRow="0" w:firstColumn="0" w:lastColumn="0" w:noHBand="0" w:noVBand="0"/>
      </w:tblPr>
      <w:tblGrid>
        <w:gridCol w:w="1701"/>
        <w:gridCol w:w="5812"/>
      </w:tblGrid>
      <w:tr w:rsidR="007C0DF0" w:rsidRPr="007F7AA4" w14:paraId="0038E9E1" w14:textId="77777777" w:rsidTr="007C0DF0">
        <w:trPr>
          <w:cantSplit/>
        </w:trPr>
        <w:tc>
          <w:tcPr>
            <w:tcW w:w="1701" w:type="dxa"/>
          </w:tcPr>
          <w:p w14:paraId="5F0063F1" w14:textId="77777777" w:rsidR="007C0DF0" w:rsidRPr="007F7AA4" w:rsidRDefault="007C0DF0" w:rsidP="007C0DF0">
            <w:pPr>
              <w:pStyle w:val="TAH"/>
              <w:rPr>
                <w:rFonts w:ascii="Times New Roman" w:eastAsiaTheme="majorEastAsia" w:hAnsi="Times New Roman"/>
                <w:lang w:eastAsia="en-US"/>
              </w:rPr>
            </w:pPr>
            <w:r w:rsidRPr="007F7AA4">
              <w:rPr>
                <w:rFonts w:ascii="Times New Roman" w:eastAsiaTheme="majorEastAsia" w:hAnsi="Times New Roman"/>
                <w:lang w:eastAsia="en-US"/>
              </w:rPr>
              <w:t>Command</w:t>
            </w:r>
          </w:p>
        </w:tc>
        <w:tc>
          <w:tcPr>
            <w:tcW w:w="5812" w:type="dxa"/>
          </w:tcPr>
          <w:p w14:paraId="2D06FD87" w14:textId="77777777" w:rsidR="007C0DF0" w:rsidRPr="007F7AA4" w:rsidRDefault="007C0DF0" w:rsidP="007C0DF0">
            <w:pPr>
              <w:pStyle w:val="TAH"/>
              <w:rPr>
                <w:rFonts w:ascii="Times New Roman" w:eastAsiaTheme="majorEastAsia" w:hAnsi="Times New Roman"/>
                <w:lang w:eastAsia="en-US"/>
              </w:rPr>
            </w:pPr>
            <w:r w:rsidRPr="007F7AA4">
              <w:rPr>
                <w:rFonts w:ascii="Times New Roman" w:eastAsiaTheme="majorEastAsia" w:hAnsi="Times New Roman"/>
                <w:lang w:eastAsia="en-US"/>
              </w:rPr>
              <w:t>Possible response(s)</w:t>
            </w:r>
          </w:p>
        </w:tc>
      </w:tr>
      <w:tr w:rsidR="007C0DF0" w:rsidRPr="007F7AA4" w14:paraId="46512943" w14:textId="77777777" w:rsidTr="007C0DF0">
        <w:trPr>
          <w:cantSplit/>
        </w:trPr>
        <w:tc>
          <w:tcPr>
            <w:tcW w:w="1701" w:type="dxa"/>
          </w:tcPr>
          <w:p w14:paraId="22711B4E" w14:textId="77777777" w:rsidR="007C0DF0" w:rsidRPr="007F7AA4" w:rsidRDefault="007C0DF0" w:rsidP="007C0DF0">
            <w:pPr>
              <w:spacing w:after="20"/>
              <w:rPr>
                <w:rFonts w:eastAsiaTheme="majorEastAsia" w:cs="Times New Roman"/>
              </w:rPr>
            </w:pPr>
            <w:r w:rsidRPr="007F7AA4">
              <w:rPr>
                <w:rFonts w:eastAsiaTheme="majorEastAsia" w:cs="Times New Roman"/>
              </w:rPr>
              <w:t>+CIREG=[&lt;n&gt;]</w:t>
            </w:r>
          </w:p>
        </w:tc>
        <w:tc>
          <w:tcPr>
            <w:tcW w:w="5812" w:type="dxa"/>
          </w:tcPr>
          <w:p w14:paraId="68314C83" w14:textId="77777777" w:rsidR="007C0DF0" w:rsidRPr="007F7AA4" w:rsidRDefault="007C0DF0" w:rsidP="007C0DF0">
            <w:pPr>
              <w:spacing w:after="20"/>
              <w:rPr>
                <w:rFonts w:eastAsiaTheme="majorEastAsia" w:cs="Times New Roman"/>
              </w:rPr>
            </w:pPr>
            <w:r w:rsidRPr="007F7AA4">
              <w:rPr>
                <w:rFonts w:eastAsiaTheme="majorEastAsia" w:cs="Times New Roman"/>
                <w:i/>
                <w:iCs/>
              </w:rPr>
              <w:t>+CME ERROR: &lt;err&gt;</w:t>
            </w:r>
          </w:p>
        </w:tc>
      </w:tr>
      <w:tr w:rsidR="007C0DF0" w:rsidRPr="007F7AA4" w14:paraId="18AD3102" w14:textId="77777777" w:rsidTr="007C0DF0">
        <w:trPr>
          <w:cantSplit/>
        </w:trPr>
        <w:tc>
          <w:tcPr>
            <w:tcW w:w="1701" w:type="dxa"/>
          </w:tcPr>
          <w:p w14:paraId="32A8C9DB" w14:textId="77777777" w:rsidR="007C0DF0" w:rsidRPr="007F7AA4" w:rsidRDefault="007C0DF0" w:rsidP="007C0DF0">
            <w:pPr>
              <w:spacing w:after="20"/>
              <w:rPr>
                <w:rFonts w:eastAsiaTheme="majorEastAsia" w:cs="Times New Roman"/>
              </w:rPr>
            </w:pPr>
            <w:r w:rsidRPr="007F7AA4">
              <w:rPr>
                <w:rFonts w:eastAsiaTheme="majorEastAsia" w:cs="Times New Roman"/>
              </w:rPr>
              <w:t>+CIREG?</w:t>
            </w:r>
          </w:p>
        </w:tc>
        <w:tc>
          <w:tcPr>
            <w:tcW w:w="5812" w:type="dxa"/>
          </w:tcPr>
          <w:p w14:paraId="10549A39" w14:textId="77777777" w:rsidR="007C0DF0" w:rsidRPr="007F7AA4" w:rsidRDefault="007C0DF0" w:rsidP="007C0DF0">
            <w:pPr>
              <w:spacing w:after="20"/>
              <w:rPr>
                <w:rFonts w:eastAsiaTheme="majorEastAsia" w:cs="Times New Roman"/>
              </w:rPr>
            </w:pPr>
            <w:r w:rsidRPr="007F7AA4">
              <w:rPr>
                <w:rFonts w:eastAsiaTheme="majorEastAsia" w:cs="Times New Roman"/>
              </w:rPr>
              <w:t>+CIREG: &lt;n&gt;,&lt;reg_info&gt;[,&lt;ext_info&gt;]</w:t>
            </w:r>
          </w:p>
        </w:tc>
      </w:tr>
      <w:tr w:rsidR="007C0DF0" w:rsidRPr="007F7AA4" w14:paraId="2E3856C0" w14:textId="77777777" w:rsidTr="007C0DF0">
        <w:trPr>
          <w:cantSplit/>
        </w:trPr>
        <w:tc>
          <w:tcPr>
            <w:tcW w:w="1701" w:type="dxa"/>
          </w:tcPr>
          <w:p w14:paraId="473DEB53" w14:textId="77777777" w:rsidR="007C0DF0" w:rsidRPr="007F7AA4" w:rsidRDefault="007C0DF0" w:rsidP="007C0DF0">
            <w:pPr>
              <w:spacing w:after="20"/>
              <w:rPr>
                <w:rFonts w:eastAsiaTheme="majorEastAsia" w:cs="Times New Roman"/>
              </w:rPr>
            </w:pPr>
            <w:r w:rsidRPr="007F7AA4">
              <w:rPr>
                <w:rFonts w:eastAsiaTheme="majorEastAsia" w:cs="Times New Roman"/>
              </w:rPr>
              <w:t>+CIREG=?</w:t>
            </w:r>
          </w:p>
        </w:tc>
        <w:tc>
          <w:tcPr>
            <w:tcW w:w="5812" w:type="dxa"/>
          </w:tcPr>
          <w:p w14:paraId="2D79A193" w14:textId="77777777" w:rsidR="007C0DF0" w:rsidRPr="007F7AA4" w:rsidRDefault="007C0DF0" w:rsidP="007C0DF0">
            <w:pPr>
              <w:spacing w:after="20"/>
              <w:rPr>
                <w:rFonts w:eastAsiaTheme="majorEastAsia" w:cs="Times New Roman"/>
              </w:rPr>
            </w:pPr>
            <w:r w:rsidRPr="007F7AA4">
              <w:rPr>
                <w:rFonts w:eastAsiaTheme="majorEastAsia" w:cs="Times New Roman"/>
              </w:rPr>
              <w:t>+CIREG: (list of supported &lt;n&gt;s)</w:t>
            </w:r>
          </w:p>
        </w:tc>
      </w:tr>
    </w:tbl>
    <w:p w14:paraId="21C59BED" w14:textId="38DCD0F2" w:rsidR="007C0DF0" w:rsidRPr="007F7AA4" w:rsidRDefault="008721F0" w:rsidP="007C0DF0">
      <w:pPr>
        <w:rPr>
          <w:rFonts w:eastAsiaTheme="majorEastAsia" w:cs="Times New Roman"/>
        </w:rPr>
      </w:pPr>
      <w:r w:rsidRPr="007F7AA4">
        <w:rPr>
          <w:rFonts w:eastAsiaTheme="majorEastAsia" w:cs="Times New Roman"/>
        </w:rPr>
        <w:t>设置命令</w:t>
      </w:r>
      <w:r w:rsidRPr="007F7AA4">
        <w:rPr>
          <w:rFonts w:eastAsiaTheme="majorEastAsia" w:cs="Times New Roman"/>
        </w:rPr>
        <w:t>AT+CIREG=[&lt;n&gt;]</w:t>
      </w:r>
      <w:r w:rsidRPr="007F7AA4">
        <w:rPr>
          <w:rFonts w:eastAsiaTheme="majorEastAsia" w:cs="Times New Roman"/>
        </w:rPr>
        <w:t>，用于设置主动上报</w:t>
      </w:r>
      <w:r w:rsidRPr="007F7AA4">
        <w:rPr>
          <w:rFonts w:eastAsiaTheme="majorEastAsia" w:cs="Times New Roman"/>
        </w:rPr>
        <w:t>+CIREGU:&lt;reg_info&gt;[,&lt;ext_info&gt;]</w:t>
      </w:r>
      <w:r w:rsidRPr="007F7AA4">
        <w:rPr>
          <w:rFonts w:eastAsiaTheme="majorEastAsia" w:cs="Times New Roman"/>
        </w:rPr>
        <w:t>是否使能和格式形式。</w:t>
      </w:r>
    </w:p>
    <w:p w14:paraId="0A48B0C1" w14:textId="0FB457A9" w:rsidR="000B19E2" w:rsidRPr="007F7AA4" w:rsidRDefault="000B19E2" w:rsidP="007C0DF0">
      <w:pPr>
        <w:rPr>
          <w:rFonts w:eastAsiaTheme="majorEastAsia" w:cs="Times New Roman"/>
        </w:rPr>
      </w:pPr>
      <w:r w:rsidRPr="007F7AA4">
        <w:rPr>
          <w:rFonts w:eastAsiaTheme="majorEastAsia" w:cs="Times New Roman"/>
        </w:rPr>
        <w:t>查询命令</w:t>
      </w:r>
      <w:r w:rsidRPr="007F7AA4">
        <w:rPr>
          <w:rFonts w:eastAsiaTheme="majorEastAsia" w:cs="Times New Roman"/>
        </w:rPr>
        <w:t>AT+CIREG?</w:t>
      </w:r>
      <w:r w:rsidRPr="007F7AA4">
        <w:rPr>
          <w:rFonts w:eastAsiaTheme="majorEastAsia" w:cs="Times New Roman"/>
        </w:rPr>
        <w:t>返回值中的</w:t>
      </w:r>
      <w:r w:rsidRPr="007F7AA4">
        <w:rPr>
          <w:rFonts w:eastAsiaTheme="majorEastAsia" w:cs="Times New Roman"/>
        </w:rPr>
        <w:t>n</w:t>
      </w:r>
      <w:r w:rsidRPr="007F7AA4">
        <w:rPr>
          <w:rFonts w:eastAsiaTheme="majorEastAsia" w:cs="Times New Roman"/>
        </w:rPr>
        <w:t>指示当前的主动上报是否被使能。</w:t>
      </w:r>
    </w:p>
    <w:p w14:paraId="46974A7A" w14:textId="7491FDD7" w:rsidR="00867644" w:rsidRPr="007F7AA4" w:rsidRDefault="00867644" w:rsidP="00867644">
      <w:pPr>
        <w:pStyle w:val="4"/>
        <w:spacing w:before="156" w:after="156"/>
        <w:rPr>
          <w:rFonts w:cs="Times New Roman"/>
        </w:rPr>
      </w:pPr>
      <w:r w:rsidRPr="007F7AA4">
        <w:rPr>
          <w:rFonts w:cs="Times New Roman"/>
        </w:rPr>
        <w:t>Field</w:t>
      </w:r>
    </w:p>
    <w:p w14:paraId="1FC409A2" w14:textId="3A828CE2" w:rsidR="00867644" w:rsidRPr="007F7AA4" w:rsidRDefault="00867644" w:rsidP="00867644">
      <w:pPr>
        <w:rPr>
          <w:rFonts w:eastAsiaTheme="majorEastAsia" w:cs="Times New Roman"/>
        </w:rPr>
      </w:pPr>
      <w:r w:rsidRPr="007F7AA4">
        <w:rPr>
          <w:rFonts w:eastAsiaTheme="majorEastAsia" w:cs="Times New Roman"/>
        </w:rPr>
        <w:t>&lt;n&gt;:</w:t>
      </w:r>
      <w:r w:rsidRPr="007F7AA4">
        <w:rPr>
          <w:rFonts w:eastAsiaTheme="majorEastAsia" w:cs="Times New Roman"/>
        </w:rPr>
        <w:t>整型类型，使能或者禁止当</w:t>
      </w:r>
      <w:r w:rsidRPr="007F7AA4">
        <w:rPr>
          <w:rFonts w:eastAsiaTheme="majorEastAsia" w:cs="Times New Roman"/>
        </w:rPr>
        <w:t>IMS</w:t>
      </w:r>
      <w:r w:rsidRPr="007F7AA4">
        <w:rPr>
          <w:rFonts w:eastAsiaTheme="majorEastAsia" w:cs="Times New Roman"/>
        </w:rPr>
        <w:t>注册状态变化时上报</w:t>
      </w:r>
      <w:r w:rsidRPr="007F7AA4">
        <w:rPr>
          <w:rFonts w:eastAsiaTheme="majorEastAsia" w:cs="Times New Roman"/>
        </w:rPr>
        <w:t>IMS</w:t>
      </w:r>
      <w:r w:rsidRPr="007F7AA4">
        <w:rPr>
          <w:rFonts w:eastAsiaTheme="majorEastAsia" w:cs="Times New Roman"/>
        </w:rPr>
        <w:t>注册信息。</w:t>
      </w:r>
    </w:p>
    <w:p w14:paraId="3D639849" w14:textId="73438343" w:rsidR="00867644" w:rsidRPr="007F7AA4" w:rsidRDefault="00867644" w:rsidP="00514D38">
      <w:pPr>
        <w:pStyle w:val="B2"/>
        <w:spacing w:after="0"/>
        <w:rPr>
          <w:rFonts w:eastAsiaTheme="majorEastAsia"/>
        </w:rPr>
      </w:pPr>
      <w:r w:rsidRPr="007F7AA4">
        <w:rPr>
          <w:rFonts w:eastAsiaTheme="majorEastAsia"/>
          <w:u w:val="single"/>
        </w:rPr>
        <w:t>0</w:t>
      </w:r>
      <w:r w:rsidRPr="007F7AA4">
        <w:rPr>
          <w:rFonts w:eastAsiaTheme="majorEastAsia"/>
        </w:rPr>
        <w:tab/>
        <w:t>disable reporting.</w:t>
      </w:r>
    </w:p>
    <w:p w14:paraId="02729278" w14:textId="77777777" w:rsidR="00867644" w:rsidRPr="007F7AA4" w:rsidRDefault="00867644" w:rsidP="00514D38">
      <w:pPr>
        <w:pStyle w:val="B2"/>
        <w:spacing w:after="0"/>
        <w:rPr>
          <w:rFonts w:eastAsiaTheme="majorEastAsia"/>
        </w:rPr>
      </w:pPr>
      <w:r w:rsidRPr="007F7AA4">
        <w:rPr>
          <w:rFonts w:eastAsiaTheme="majorEastAsia"/>
        </w:rPr>
        <w:t>1</w:t>
      </w:r>
      <w:r w:rsidRPr="007F7AA4">
        <w:rPr>
          <w:rFonts w:eastAsiaTheme="majorEastAsia"/>
        </w:rPr>
        <w:tab/>
        <w:t>enable reporting (parameter &lt;reg_info&gt;).</w:t>
      </w:r>
    </w:p>
    <w:p w14:paraId="0069BF98" w14:textId="77777777" w:rsidR="00867644" w:rsidRPr="007F7AA4" w:rsidRDefault="00867644" w:rsidP="00514D38">
      <w:pPr>
        <w:pStyle w:val="B2"/>
        <w:spacing w:after="0"/>
        <w:rPr>
          <w:rFonts w:eastAsiaTheme="majorEastAsia"/>
        </w:rPr>
      </w:pPr>
      <w:r w:rsidRPr="007F7AA4">
        <w:rPr>
          <w:rFonts w:eastAsiaTheme="majorEastAsia"/>
          <w:highlight w:val="yellow"/>
        </w:rPr>
        <w:t>2</w:t>
      </w:r>
      <w:r w:rsidRPr="007F7AA4">
        <w:rPr>
          <w:rFonts w:eastAsiaTheme="majorEastAsia"/>
          <w:highlight w:val="yellow"/>
        </w:rPr>
        <w:tab/>
        <w:t>enable extended reporting (parameters &lt;reg_info&gt; and &lt;ext_info&gt;).</w:t>
      </w:r>
    </w:p>
    <w:p w14:paraId="73E7CDF6" w14:textId="77777777" w:rsidR="00867644" w:rsidRPr="007F7AA4" w:rsidRDefault="00867644" w:rsidP="00514D38">
      <w:pPr>
        <w:pStyle w:val="B1"/>
        <w:keepNext/>
        <w:keepLines/>
        <w:spacing w:after="0"/>
        <w:rPr>
          <w:rFonts w:eastAsiaTheme="majorEastAsia"/>
        </w:rPr>
      </w:pPr>
      <w:r w:rsidRPr="007F7AA4">
        <w:rPr>
          <w:rFonts w:eastAsiaTheme="majorEastAsia"/>
        </w:rPr>
        <w:t>&lt;reg_info&gt;: integer type. Indicates the IMS registration status. The UE is seen as registered as long as one or more of its public user identities are registered with any of its contact addresses,</w:t>
      </w:r>
      <w:r w:rsidRPr="007F7AA4">
        <w:rPr>
          <w:rFonts w:eastAsiaTheme="majorEastAsia"/>
          <w:lang w:val="en-US" w:eastAsia="ja-JP" w:bidi="he-IL"/>
        </w:rPr>
        <w:t xml:space="preserve"> see 3GPP TS 24.229 [89]</w:t>
      </w:r>
      <w:r w:rsidRPr="007F7AA4">
        <w:rPr>
          <w:rFonts w:eastAsiaTheme="majorEastAsia"/>
        </w:rPr>
        <w:t>.</w:t>
      </w:r>
    </w:p>
    <w:p w14:paraId="1ED5397E" w14:textId="77777777" w:rsidR="00867644" w:rsidRPr="007F7AA4" w:rsidRDefault="00867644" w:rsidP="00514D38">
      <w:pPr>
        <w:pStyle w:val="B2"/>
        <w:tabs>
          <w:tab w:val="left" w:pos="1418"/>
        </w:tabs>
        <w:spacing w:after="0"/>
        <w:rPr>
          <w:rFonts w:eastAsiaTheme="majorEastAsia"/>
        </w:rPr>
      </w:pPr>
      <w:r w:rsidRPr="007F7AA4">
        <w:rPr>
          <w:rFonts w:eastAsiaTheme="majorEastAsia"/>
        </w:rPr>
        <w:t>0</w:t>
      </w:r>
      <w:r w:rsidRPr="007F7AA4">
        <w:rPr>
          <w:rFonts w:eastAsiaTheme="majorEastAsia"/>
        </w:rPr>
        <w:tab/>
        <w:t>not registered.</w:t>
      </w:r>
    </w:p>
    <w:p w14:paraId="750B6C6A" w14:textId="77777777" w:rsidR="00867644" w:rsidRPr="007F7AA4" w:rsidRDefault="00867644" w:rsidP="00514D38">
      <w:pPr>
        <w:pStyle w:val="B2"/>
        <w:tabs>
          <w:tab w:val="left" w:pos="1418"/>
        </w:tabs>
        <w:spacing w:after="0"/>
        <w:rPr>
          <w:rFonts w:eastAsiaTheme="majorEastAsia"/>
        </w:rPr>
      </w:pPr>
      <w:r w:rsidRPr="007F7AA4">
        <w:rPr>
          <w:rFonts w:eastAsiaTheme="majorEastAsia"/>
          <w:highlight w:val="yellow"/>
        </w:rPr>
        <w:t>1</w:t>
      </w:r>
      <w:r w:rsidRPr="007F7AA4">
        <w:rPr>
          <w:rFonts w:eastAsiaTheme="majorEastAsia"/>
          <w:highlight w:val="yellow"/>
        </w:rPr>
        <w:tab/>
        <w:t>registered.</w:t>
      </w:r>
    </w:p>
    <w:p w14:paraId="524B0FF3" w14:textId="77777777" w:rsidR="00867644" w:rsidRPr="007F7AA4" w:rsidRDefault="00867644" w:rsidP="00514D38">
      <w:pPr>
        <w:pStyle w:val="B1"/>
        <w:spacing w:after="0"/>
        <w:rPr>
          <w:rFonts w:eastAsiaTheme="majorEastAsia"/>
        </w:rPr>
      </w:pPr>
      <w:r w:rsidRPr="007F7AA4">
        <w:rPr>
          <w:rFonts w:eastAsiaTheme="majorEastAsia"/>
        </w:rPr>
        <w:t>&lt;ext_info&gt;: numeric value in hexadecimal format. The value range is from 1 to FFFFFFFF. It is a sum of hexadecimal values, each representing a particular IMS capability of the MT. The MT can have IMS capabilites not covered by the below list. This parameter is not present if the IMS registration status is "not registered".</w:t>
      </w:r>
    </w:p>
    <w:p w14:paraId="24AFB76B" w14:textId="77777777" w:rsidR="00867644" w:rsidRPr="007F7AA4" w:rsidRDefault="00867644" w:rsidP="00514D38">
      <w:pPr>
        <w:pStyle w:val="B2"/>
        <w:spacing w:after="0"/>
        <w:rPr>
          <w:rFonts w:eastAsiaTheme="majorEastAsia"/>
          <w:lang w:val="en-US" w:eastAsia="ja-JP" w:bidi="he-IL"/>
        </w:rPr>
      </w:pPr>
      <w:r w:rsidRPr="007F7AA4">
        <w:rPr>
          <w:rFonts w:eastAsiaTheme="majorEastAsia"/>
          <w:highlight w:val="yellow"/>
        </w:rPr>
        <w:t>1</w:t>
      </w:r>
      <w:r w:rsidRPr="007F7AA4">
        <w:rPr>
          <w:rFonts w:eastAsiaTheme="majorEastAsia"/>
          <w:highlight w:val="yellow"/>
        </w:rPr>
        <w:tab/>
        <w:t xml:space="preserve">RTP-based transfer of voice according to MMTEL, see 3GPP TS 24.173 [87]. </w:t>
      </w:r>
      <w:r w:rsidRPr="007F7AA4">
        <w:rPr>
          <w:rFonts w:eastAsiaTheme="majorEastAsia"/>
          <w:highlight w:val="yellow"/>
          <w:lang w:val="en-US" w:eastAsia="ja-JP" w:bidi="he-IL"/>
        </w:rPr>
        <w:t>This functionality can not be indicated if the UE is not available for voice over PS, see 3GPP TS 24.229 [89].</w:t>
      </w:r>
    </w:p>
    <w:p w14:paraId="041C4B0F" w14:textId="6282CB93" w:rsidR="00867644" w:rsidRPr="007F7AA4" w:rsidRDefault="00867644" w:rsidP="00514D38">
      <w:pPr>
        <w:pStyle w:val="B2"/>
        <w:spacing w:after="0"/>
        <w:rPr>
          <w:rFonts w:eastAsiaTheme="majorEastAsia"/>
        </w:rPr>
      </w:pPr>
      <w:r w:rsidRPr="007F7AA4">
        <w:rPr>
          <w:rFonts w:eastAsiaTheme="majorEastAsia"/>
        </w:rPr>
        <w:t>2</w:t>
      </w:r>
      <w:r w:rsidRPr="007F7AA4">
        <w:rPr>
          <w:rFonts w:eastAsiaTheme="majorEastAsia"/>
        </w:rPr>
        <w:tab/>
        <w:t>RTP-based transfer of text according to MMTEL, see 3GPP TS 24.173 [87].</w:t>
      </w:r>
      <w:r w:rsidR="00F43EF1" w:rsidRPr="007F7AA4">
        <w:rPr>
          <w:rFonts w:eastAsiaTheme="majorEastAsia"/>
        </w:rPr>
        <w:t xml:space="preserve">  // </w:t>
      </w:r>
      <w:r w:rsidR="00F43EF1" w:rsidRPr="007F7AA4">
        <w:rPr>
          <w:rFonts w:eastAsiaTheme="majorEastAsia"/>
          <w:lang w:eastAsia="zh-CN"/>
        </w:rPr>
        <w:t>基于</w:t>
      </w:r>
      <w:r w:rsidR="00F43EF1" w:rsidRPr="007F7AA4">
        <w:rPr>
          <w:rFonts w:eastAsiaTheme="majorEastAsia"/>
          <w:lang w:eastAsia="zh-CN"/>
        </w:rPr>
        <w:t>RTP</w:t>
      </w:r>
      <w:r w:rsidR="00F43EF1" w:rsidRPr="007F7AA4">
        <w:rPr>
          <w:rFonts w:eastAsiaTheme="majorEastAsia"/>
          <w:lang w:eastAsia="zh-CN"/>
        </w:rPr>
        <w:t>协议传输文本。目前国内不使能</w:t>
      </w:r>
    </w:p>
    <w:p w14:paraId="4C7820FE" w14:textId="77777777" w:rsidR="00867644" w:rsidRPr="007F7AA4" w:rsidRDefault="00867644" w:rsidP="00514D38">
      <w:pPr>
        <w:pStyle w:val="B2"/>
        <w:spacing w:after="0"/>
        <w:rPr>
          <w:rFonts w:eastAsiaTheme="majorEastAsia"/>
          <w:highlight w:val="yellow"/>
        </w:rPr>
      </w:pPr>
      <w:r w:rsidRPr="007F7AA4">
        <w:rPr>
          <w:rFonts w:eastAsiaTheme="majorEastAsia"/>
          <w:highlight w:val="yellow"/>
        </w:rPr>
        <w:t>4</w:t>
      </w:r>
      <w:r w:rsidRPr="007F7AA4">
        <w:rPr>
          <w:rFonts w:eastAsiaTheme="majorEastAsia"/>
          <w:highlight w:val="yellow"/>
        </w:rPr>
        <w:tab/>
        <w:t>SMS using IMS functionality, see 3GPP TS 24.341 [101].</w:t>
      </w:r>
    </w:p>
    <w:p w14:paraId="37967FFF" w14:textId="77777777" w:rsidR="00867644" w:rsidRPr="007F7AA4" w:rsidRDefault="00867644" w:rsidP="00514D38">
      <w:pPr>
        <w:pStyle w:val="B2"/>
        <w:spacing w:after="0"/>
        <w:rPr>
          <w:rFonts w:eastAsiaTheme="majorEastAsia"/>
          <w:lang w:val="en-US" w:eastAsia="ja-JP" w:bidi="he-IL"/>
        </w:rPr>
      </w:pPr>
      <w:r w:rsidRPr="007F7AA4">
        <w:rPr>
          <w:rFonts w:eastAsiaTheme="majorEastAsia"/>
          <w:highlight w:val="yellow"/>
        </w:rPr>
        <w:lastRenderedPageBreak/>
        <w:t>8</w:t>
      </w:r>
      <w:r w:rsidRPr="007F7AA4">
        <w:rPr>
          <w:rFonts w:eastAsiaTheme="majorEastAsia"/>
          <w:highlight w:val="yellow"/>
        </w:rPr>
        <w:tab/>
        <w:t>RTP-based transfer of video according to MMTEL, see 3GPP TS 24.173 [87].</w:t>
      </w:r>
    </w:p>
    <w:p w14:paraId="23B93DAB" w14:textId="77777777" w:rsidR="00867644" w:rsidRPr="007F7AA4" w:rsidRDefault="00867644" w:rsidP="00514D38">
      <w:pPr>
        <w:pStyle w:val="B2"/>
        <w:spacing w:after="0"/>
        <w:rPr>
          <w:rFonts w:eastAsiaTheme="majorEastAsia"/>
        </w:rPr>
      </w:pPr>
      <w:r w:rsidRPr="007F7AA4">
        <w:rPr>
          <w:rFonts w:eastAsiaTheme="majorEastAsia"/>
        </w:rPr>
        <w:t>The hexadecimal values 10, 20, 40 … 80000 are reserved by the present document.</w:t>
      </w:r>
    </w:p>
    <w:p w14:paraId="4794E91C" w14:textId="5A4851B5" w:rsidR="00867644" w:rsidRPr="007F7AA4" w:rsidRDefault="00AE0255" w:rsidP="00AE0255">
      <w:pPr>
        <w:pStyle w:val="4"/>
        <w:spacing w:before="156" w:after="156"/>
        <w:rPr>
          <w:rFonts w:cs="Times New Roman"/>
        </w:rPr>
      </w:pPr>
      <w:r w:rsidRPr="007F7AA4">
        <w:rPr>
          <w:rFonts w:cs="Times New Roman"/>
        </w:rPr>
        <w:t>Example</w:t>
      </w:r>
    </w:p>
    <w:tbl>
      <w:tblPr>
        <w:tblStyle w:val="a7"/>
        <w:tblW w:w="0" w:type="auto"/>
        <w:tblLook w:val="04A0" w:firstRow="1" w:lastRow="0" w:firstColumn="1" w:lastColumn="0" w:noHBand="0" w:noVBand="1"/>
      </w:tblPr>
      <w:tblGrid>
        <w:gridCol w:w="13454"/>
      </w:tblGrid>
      <w:tr w:rsidR="00C45DEC" w:rsidRPr="007F7AA4" w14:paraId="2CB4597B" w14:textId="77777777" w:rsidTr="00C45DEC">
        <w:tc>
          <w:tcPr>
            <w:tcW w:w="13454" w:type="dxa"/>
          </w:tcPr>
          <w:p w14:paraId="719579F5" w14:textId="768DE444" w:rsidR="00C45DEC" w:rsidRPr="007F7AA4" w:rsidRDefault="00C45DEC" w:rsidP="00C45DEC">
            <w:pPr>
              <w:rPr>
                <w:rFonts w:eastAsiaTheme="majorEastAsia" w:cs="Times New Roman"/>
              </w:rPr>
            </w:pPr>
            <w:r w:rsidRPr="007F7AA4">
              <w:rPr>
                <w:rFonts w:eastAsiaTheme="majorEastAsia" w:cs="Times New Roman"/>
              </w:rPr>
              <w:t>SYS</w:t>
            </w:r>
            <w:r w:rsidRPr="007F7AA4">
              <w:rPr>
                <w:rFonts w:eastAsiaTheme="majorEastAsia" w:cs="Times New Roman"/>
              </w:rPr>
              <w:tab/>
              <w:t>1236327</w:t>
            </w:r>
            <w:r w:rsidRPr="007F7AA4">
              <w:rPr>
                <w:rFonts w:eastAsiaTheme="majorEastAsia" w:cs="Times New Roman"/>
              </w:rPr>
              <w:tab/>
              <w:t>2156234</w:t>
            </w:r>
            <w:r w:rsidRPr="007F7AA4">
              <w:rPr>
                <w:rFonts w:eastAsiaTheme="majorEastAsia" w:cs="Times New Roman"/>
              </w:rPr>
              <w:tab/>
              <w:t>15:39:58:822</w:t>
            </w:r>
            <w:r w:rsidRPr="007F7AA4">
              <w:rPr>
                <w:rFonts w:eastAsiaTheme="majorEastAsia" w:cs="Times New Roman"/>
              </w:rPr>
              <w:tab/>
              <w:t>NIL</w:t>
            </w:r>
            <w:r w:rsidRPr="007F7AA4">
              <w:rPr>
                <w:rFonts w:eastAsiaTheme="majorEastAsia" w:cs="Times New Roman"/>
              </w:rPr>
              <w:tab/>
              <w:t>[ATCI_AT_I_0 s9]AT+CIREG?</w:t>
            </w:r>
            <w:r w:rsidR="00C64303" w:rsidRPr="007F7AA4">
              <w:rPr>
                <w:rFonts w:eastAsiaTheme="majorEastAsia" w:cs="Times New Roman"/>
              </w:rPr>
              <w:t xml:space="preserve">  // </w:t>
            </w:r>
            <w:r w:rsidR="00C64303" w:rsidRPr="007F7AA4">
              <w:rPr>
                <w:rFonts w:eastAsiaTheme="majorEastAsia" w:cs="Times New Roman"/>
              </w:rPr>
              <w:t>查询当前</w:t>
            </w:r>
            <w:r w:rsidR="00C64303" w:rsidRPr="007F7AA4">
              <w:rPr>
                <w:rFonts w:eastAsiaTheme="majorEastAsia" w:cs="Times New Roman"/>
              </w:rPr>
              <w:t>IMS</w:t>
            </w:r>
            <w:r w:rsidR="00C64303" w:rsidRPr="007F7AA4">
              <w:rPr>
                <w:rFonts w:eastAsiaTheme="majorEastAsia" w:cs="Times New Roman"/>
              </w:rPr>
              <w:t>注册状态</w:t>
            </w:r>
          </w:p>
          <w:p w14:paraId="5BF62C73" w14:textId="77777777" w:rsidR="00C45DEC" w:rsidRPr="007F7AA4" w:rsidRDefault="00C45DEC" w:rsidP="00C45DEC">
            <w:pPr>
              <w:rPr>
                <w:rFonts w:eastAsiaTheme="majorEastAsia" w:cs="Times New Roman"/>
              </w:rPr>
            </w:pPr>
            <w:r w:rsidRPr="007F7AA4">
              <w:rPr>
                <w:rFonts w:eastAsiaTheme="majorEastAsia" w:cs="Times New Roman"/>
              </w:rPr>
              <w:t>SYS</w:t>
            </w:r>
            <w:r w:rsidRPr="007F7AA4">
              <w:rPr>
                <w:rFonts w:eastAsiaTheme="majorEastAsia" w:cs="Times New Roman"/>
              </w:rPr>
              <w:tab/>
              <w:t>1236330</w:t>
            </w:r>
            <w:r w:rsidRPr="007F7AA4">
              <w:rPr>
                <w:rFonts w:eastAsiaTheme="majorEastAsia" w:cs="Times New Roman"/>
              </w:rPr>
              <w:tab/>
              <w:t>2156236</w:t>
            </w:r>
            <w:r w:rsidRPr="007F7AA4">
              <w:rPr>
                <w:rFonts w:eastAsiaTheme="majorEastAsia" w:cs="Times New Roman"/>
              </w:rPr>
              <w:tab/>
              <w:t>15:39:58:822</w:t>
            </w:r>
            <w:r w:rsidRPr="007F7AA4">
              <w:rPr>
                <w:rFonts w:eastAsiaTheme="majorEastAsia" w:cs="Times New Roman"/>
              </w:rPr>
              <w:tab/>
              <w:t>NIL</w:t>
            </w:r>
            <w:r w:rsidRPr="007F7AA4">
              <w:rPr>
                <w:rFonts w:eastAsiaTheme="majorEastAsia" w:cs="Times New Roman"/>
              </w:rPr>
              <w:tab/>
              <w:t>[ATCI_AT_R_0 s9]+CIREG: 2,1,d</w:t>
            </w:r>
            <w:r w:rsidR="00A23222" w:rsidRPr="007F7AA4">
              <w:rPr>
                <w:rFonts w:eastAsiaTheme="majorEastAsia" w:cs="Times New Roman"/>
              </w:rPr>
              <w:t xml:space="preserve"> // </w:t>
            </w:r>
            <w:r w:rsidR="00A23222" w:rsidRPr="007F7AA4">
              <w:rPr>
                <w:rFonts w:eastAsiaTheme="majorEastAsia" w:cs="Times New Roman"/>
              </w:rPr>
              <w:t>上报形式为</w:t>
            </w:r>
            <w:r w:rsidR="00A23222" w:rsidRPr="007F7AA4">
              <w:rPr>
                <w:rFonts w:eastAsiaTheme="majorEastAsia" w:cs="Times New Roman"/>
              </w:rPr>
              <w:t>2</w:t>
            </w:r>
            <w:r w:rsidR="00A23222" w:rsidRPr="007F7AA4">
              <w:rPr>
                <w:rFonts w:eastAsiaTheme="majorEastAsia" w:cs="Times New Roman"/>
              </w:rPr>
              <w:t>，注册信息</w:t>
            </w:r>
            <w:r w:rsidR="00A23222" w:rsidRPr="007F7AA4">
              <w:rPr>
                <w:rFonts w:eastAsiaTheme="majorEastAsia" w:cs="Times New Roman"/>
              </w:rPr>
              <w:t>1 registered</w:t>
            </w:r>
            <w:r w:rsidR="00A23222" w:rsidRPr="007F7AA4">
              <w:rPr>
                <w:rFonts w:eastAsiaTheme="majorEastAsia" w:cs="Times New Roman"/>
              </w:rPr>
              <w:t>，</w:t>
            </w:r>
            <w:r w:rsidR="00A23222" w:rsidRPr="007F7AA4">
              <w:rPr>
                <w:rFonts w:eastAsiaTheme="majorEastAsia" w:cs="Times New Roman"/>
              </w:rPr>
              <w:t>ext_info</w:t>
            </w:r>
            <w:r w:rsidR="00A23222" w:rsidRPr="007F7AA4">
              <w:rPr>
                <w:rFonts w:eastAsiaTheme="majorEastAsia" w:cs="Times New Roman"/>
              </w:rPr>
              <w:t>为</w:t>
            </w:r>
            <w:r w:rsidR="00A23222" w:rsidRPr="007F7AA4">
              <w:rPr>
                <w:rFonts w:eastAsiaTheme="majorEastAsia" w:cs="Times New Roman"/>
              </w:rPr>
              <w:t>d</w:t>
            </w:r>
            <w:r w:rsidR="00A23222" w:rsidRPr="007F7AA4">
              <w:rPr>
                <w:rFonts w:eastAsiaTheme="majorEastAsia" w:cs="Times New Roman"/>
              </w:rPr>
              <w:t>，是</w:t>
            </w:r>
            <w:r w:rsidR="00A23222" w:rsidRPr="007F7AA4">
              <w:rPr>
                <w:rFonts w:eastAsiaTheme="majorEastAsia" w:cs="Times New Roman"/>
              </w:rPr>
              <w:t>1,4,8</w:t>
            </w:r>
            <w:r w:rsidR="00A23222" w:rsidRPr="007F7AA4">
              <w:rPr>
                <w:rFonts w:eastAsiaTheme="majorEastAsia" w:cs="Times New Roman"/>
              </w:rPr>
              <w:t>的异或结果。</w:t>
            </w:r>
          </w:p>
          <w:p w14:paraId="267145EF" w14:textId="77777777" w:rsidR="00A2294E" w:rsidRPr="007F7AA4" w:rsidRDefault="00A2294E" w:rsidP="00C45DEC">
            <w:pPr>
              <w:rPr>
                <w:rFonts w:eastAsiaTheme="majorEastAsia" w:cs="Times New Roman"/>
              </w:rPr>
            </w:pPr>
            <w:r w:rsidRPr="007F7AA4">
              <w:rPr>
                <w:rFonts w:eastAsiaTheme="majorEastAsia" w:cs="Times New Roman"/>
              </w:rPr>
              <w:t>SYS</w:t>
            </w:r>
            <w:r w:rsidRPr="007F7AA4">
              <w:rPr>
                <w:rFonts w:eastAsiaTheme="majorEastAsia" w:cs="Times New Roman"/>
              </w:rPr>
              <w:tab/>
              <w:t>5918800</w:t>
            </w:r>
            <w:r w:rsidRPr="007F7AA4">
              <w:rPr>
                <w:rFonts w:eastAsiaTheme="majorEastAsia" w:cs="Times New Roman"/>
              </w:rPr>
              <w:tab/>
              <w:t>4815559</w:t>
            </w:r>
            <w:r w:rsidRPr="007F7AA4">
              <w:rPr>
                <w:rFonts w:eastAsiaTheme="majorEastAsia" w:cs="Times New Roman"/>
              </w:rPr>
              <w:tab/>
              <w:t>15:42:48:919</w:t>
            </w:r>
            <w:r w:rsidRPr="007F7AA4">
              <w:rPr>
                <w:rFonts w:eastAsiaTheme="majorEastAsia" w:cs="Times New Roman"/>
              </w:rPr>
              <w:tab/>
              <w:t>NIL</w:t>
            </w:r>
            <w:r w:rsidRPr="007F7AA4">
              <w:rPr>
                <w:rFonts w:eastAsiaTheme="majorEastAsia" w:cs="Times New Roman"/>
              </w:rPr>
              <w:tab/>
              <w:t>[ATCI_AT_U_1 s83]+CIREGU: 1,d</w:t>
            </w:r>
            <w:r w:rsidRPr="007F7AA4">
              <w:rPr>
                <w:rFonts w:eastAsiaTheme="majorEastAsia" w:cs="Times New Roman"/>
              </w:rPr>
              <w:tab/>
            </w:r>
            <w:r w:rsidRPr="007F7AA4">
              <w:rPr>
                <w:rFonts w:eastAsiaTheme="majorEastAsia" w:cs="Times New Roman"/>
              </w:rPr>
              <w:tab/>
              <w:t xml:space="preserve">// </w:t>
            </w:r>
            <w:r w:rsidRPr="007F7AA4">
              <w:rPr>
                <w:rFonts w:eastAsiaTheme="majorEastAsia" w:cs="Times New Roman"/>
              </w:rPr>
              <w:t>主动上报</w:t>
            </w:r>
            <w:r w:rsidR="00B642AF" w:rsidRPr="007F7AA4">
              <w:rPr>
                <w:rFonts w:eastAsiaTheme="majorEastAsia" w:cs="Times New Roman"/>
              </w:rPr>
              <w:t>IMS</w:t>
            </w:r>
            <w:r w:rsidR="00B642AF" w:rsidRPr="007F7AA4">
              <w:rPr>
                <w:rFonts w:eastAsiaTheme="majorEastAsia" w:cs="Times New Roman"/>
              </w:rPr>
              <w:t>注册状态</w:t>
            </w:r>
          </w:p>
          <w:p w14:paraId="526B6167" w14:textId="77777777" w:rsidR="003F615F" w:rsidRPr="007F7AA4" w:rsidRDefault="003F615F" w:rsidP="00C45DEC">
            <w:pPr>
              <w:rPr>
                <w:rFonts w:eastAsiaTheme="majorEastAsia" w:cs="Times New Roman"/>
              </w:rPr>
            </w:pPr>
          </w:p>
          <w:p w14:paraId="68FF7EE7" w14:textId="47CC8DD7" w:rsidR="003F615F" w:rsidRPr="007F7AA4" w:rsidRDefault="003F615F" w:rsidP="00C45DEC">
            <w:pPr>
              <w:rPr>
                <w:rFonts w:eastAsiaTheme="majorEastAsia" w:cs="Times New Roman"/>
              </w:rPr>
            </w:pPr>
            <w:r w:rsidRPr="007F7AA4">
              <w:rPr>
                <w:rFonts w:eastAsiaTheme="majorEastAsia" w:cs="Times New Roman"/>
              </w:rPr>
              <w:t>SYS</w:t>
            </w:r>
            <w:r w:rsidRPr="007F7AA4">
              <w:rPr>
                <w:rFonts w:eastAsiaTheme="majorEastAsia" w:cs="Times New Roman"/>
              </w:rPr>
              <w:tab/>
              <w:t>5022615</w:t>
            </w:r>
            <w:r w:rsidRPr="007F7AA4">
              <w:rPr>
                <w:rFonts w:eastAsiaTheme="majorEastAsia" w:cs="Times New Roman"/>
              </w:rPr>
              <w:tab/>
              <w:t>4046670</w:t>
            </w:r>
            <w:r w:rsidRPr="007F7AA4">
              <w:rPr>
                <w:rFonts w:eastAsiaTheme="majorEastAsia" w:cs="Times New Roman"/>
              </w:rPr>
              <w:tab/>
              <w:t>15:41:59:673</w:t>
            </w:r>
            <w:r w:rsidRPr="007F7AA4">
              <w:rPr>
                <w:rFonts w:eastAsiaTheme="majorEastAsia" w:cs="Times New Roman"/>
              </w:rPr>
              <w:tab/>
              <w:t>NIL</w:t>
            </w:r>
            <w:r w:rsidRPr="007F7AA4">
              <w:rPr>
                <w:rFonts w:eastAsiaTheme="majorEastAsia" w:cs="Times New Roman"/>
              </w:rPr>
              <w:tab/>
              <w:t>[ATCI_AT_U_1 s83]+CIREGU: 0</w:t>
            </w:r>
            <w:r w:rsidRPr="007F7AA4">
              <w:rPr>
                <w:rFonts w:eastAsiaTheme="majorEastAsia" w:cs="Times New Roman"/>
              </w:rPr>
              <w:tab/>
            </w:r>
            <w:r w:rsidRPr="007F7AA4">
              <w:rPr>
                <w:rFonts w:eastAsiaTheme="majorEastAsia" w:cs="Times New Roman"/>
              </w:rPr>
              <w:tab/>
              <w:t xml:space="preserve">// </w:t>
            </w:r>
            <w:r w:rsidRPr="007F7AA4">
              <w:rPr>
                <w:rFonts w:eastAsiaTheme="majorEastAsia" w:cs="Times New Roman"/>
              </w:rPr>
              <w:t>只返回</w:t>
            </w:r>
            <w:r w:rsidRPr="007F7AA4">
              <w:rPr>
                <w:rFonts w:eastAsiaTheme="majorEastAsia" w:cs="Times New Roman"/>
              </w:rPr>
              <w:t>0</w:t>
            </w:r>
            <w:r w:rsidRPr="007F7AA4">
              <w:rPr>
                <w:rFonts w:eastAsiaTheme="majorEastAsia" w:cs="Times New Roman"/>
              </w:rPr>
              <w:t>表示当前</w:t>
            </w:r>
            <w:r w:rsidRPr="007F7AA4">
              <w:rPr>
                <w:rFonts w:eastAsiaTheme="majorEastAsia" w:cs="Times New Roman"/>
              </w:rPr>
              <w:t>IMS</w:t>
            </w:r>
            <w:r w:rsidRPr="007F7AA4">
              <w:rPr>
                <w:rFonts w:eastAsiaTheme="majorEastAsia" w:cs="Times New Roman"/>
              </w:rPr>
              <w:t>未注册</w:t>
            </w:r>
          </w:p>
        </w:tc>
      </w:tr>
    </w:tbl>
    <w:p w14:paraId="23737FC5" w14:textId="1764B8C5" w:rsidR="00C45DEC" w:rsidRPr="007F7AA4" w:rsidRDefault="00E87FCF" w:rsidP="00E87FCF">
      <w:pPr>
        <w:pStyle w:val="3"/>
        <w:spacing w:before="156" w:after="156"/>
        <w:rPr>
          <w:rFonts w:eastAsiaTheme="majorEastAsia" w:cs="Times New Roman"/>
        </w:rPr>
      </w:pPr>
      <w:bookmarkStart w:id="324" w:name="_Toc87714869"/>
      <w:r w:rsidRPr="007F7AA4">
        <w:rPr>
          <w:rFonts w:eastAsiaTheme="majorEastAsia" w:cs="Times New Roman"/>
        </w:rPr>
        <w:t>EGMC</w:t>
      </w:r>
      <w:bookmarkEnd w:id="324"/>
    </w:p>
    <w:p w14:paraId="7A8747DB" w14:textId="77777777" w:rsidR="00E87FCF" w:rsidRPr="007F7AA4" w:rsidRDefault="00E87FCF" w:rsidP="00B47707">
      <w:pPr>
        <w:rPr>
          <w:rFonts w:eastAsiaTheme="majorEastAsia" w:cs="Times New Roman"/>
        </w:rPr>
      </w:pPr>
      <w:r w:rsidRPr="007F7AA4">
        <w:rPr>
          <w:rFonts w:eastAsiaTheme="majorEastAsia" w:cs="Times New Roman"/>
        </w:rPr>
        <w:t>CANNON-3717FT_J22_ShenZhen_</w:t>
      </w:r>
      <w:r w:rsidRPr="007F7AA4">
        <w:rPr>
          <w:rFonts w:eastAsiaTheme="majorEastAsia" w:cs="Times New Roman"/>
        </w:rPr>
        <w:t>卡一副卡电信</w:t>
      </w:r>
      <w:r w:rsidRPr="007F7AA4">
        <w:rPr>
          <w:rFonts w:eastAsiaTheme="majorEastAsia" w:cs="Times New Roman"/>
        </w:rPr>
        <w:t>1x</w:t>
      </w:r>
      <w:r w:rsidRPr="007F7AA4">
        <w:rPr>
          <w:rFonts w:eastAsiaTheme="majorEastAsia" w:cs="Times New Roman"/>
        </w:rPr>
        <w:t>，卡二主卡移动</w:t>
      </w:r>
      <w:r w:rsidRPr="007F7AA4">
        <w:rPr>
          <w:rFonts w:eastAsiaTheme="majorEastAsia" w:cs="Times New Roman"/>
        </w:rPr>
        <w:t>5Gvolte</w:t>
      </w:r>
      <w:r w:rsidRPr="007F7AA4">
        <w:rPr>
          <w:rFonts w:eastAsiaTheme="majorEastAsia" w:cs="Times New Roman"/>
        </w:rPr>
        <w:t>，热插拔后不附着</w:t>
      </w:r>
      <w:r w:rsidRPr="007F7AA4">
        <w:rPr>
          <w:rFonts w:eastAsiaTheme="majorEastAsia" w:cs="Times New Roman"/>
        </w:rPr>
        <w:t>5G</w:t>
      </w:r>
    </w:p>
    <w:p w14:paraId="32DCA155" w14:textId="77777777" w:rsidR="00E87FCF" w:rsidRPr="007F7AA4" w:rsidRDefault="00E87FCF" w:rsidP="00B47707">
      <w:pPr>
        <w:rPr>
          <w:rFonts w:eastAsiaTheme="majorEastAsia" w:cs="Times New Roman"/>
        </w:rPr>
      </w:pPr>
      <w:r w:rsidRPr="007F7AA4">
        <w:rPr>
          <w:rFonts w:eastAsiaTheme="majorEastAsia" w:cs="Times New Roman"/>
        </w:rPr>
        <w:t>AP</w:t>
      </w:r>
      <w:r w:rsidRPr="007F7AA4">
        <w:rPr>
          <w:rFonts w:eastAsiaTheme="majorEastAsia" w:cs="Times New Roman"/>
        </w:rPr>
        <w:t>侧通知</w:t>
      </w:r>
      <w:r w:rsidRPr="007F7AA4">
        <w:rPr>
          <w:rFonts w:eastAsiaTheme="majorEastAsia" w:cs="Times New Roman"/>
        </w:rPr>
        <w:t>ENDC</w:t>
      </w:r>
      <w:r w:rsidRPr="007F7AA4">
        <w:rPr>
          <w:rFonts w:eastAsiaTheme="majorEastAsia" w:cs="Times New Roman"/>
        </w:rPr>
        <w:t>关闭。</w:t>
      </w:r>
    </w:p>
    <w:p w14:paraId="4F1B1887" w14:textId="77777777" w:rsidR="00CC6A9E" w:rsidRPr="007F7AA4" w:rsidRDefault="00E87FCF" w:rsidP="00B47707">
      <w:pPr>
        <w:rPr>
          <w:rFonts w:eastAsiaTheme="majorEastAsia" w:cs="Times New Roman"/>
        </w:rPr>
      </w:pPr>
      <w:r w:rsidRPr="007F7AA4">
        <w:rPr>
          <w:rFonts w:eastAsiaTheme="majorEastAsia" w:cs="Times New Roman"/>
        </w:rPr>
        <w:t>AP</w:t>
      </w:r>
      <w:r w:rsidRPr="007F7AA4">
        <w:rPr>
          <w:rFonts w:eastAsiaTheme="majorEastAsia" w:cs="Times New Roman"/>
        </w:rPr>
        <w:t>关闭了</w:t>
      </w:r>
      <w:r w:rsidRPr="007F7AA4">
        <w:rPr>
          <w:rFonts w:eastAsiaTheme="majorEastAsia" w:cs="Times New Roman"/>
        </w:rPr>
        <w:t>ENDC</w:t>
      </w:r>
      <w:r w:rsidRPr="007F7AA4">
        <w:rPr>
          <w:rFonts w:eastAsiaTheme="majorEastAsia" w:cs="Times New Roman"/>
        </w:rPr>
        <w:t>，导致</w:t>
      </w:r>
      <w:r w:rsidRPr="007F7AA4">
        <w:rPr>
          <w:rFonts w:eastAsiaTheme="majorEastAsia" w:cs="Times New Roman"/>
        </w:rPr>
        <w:t>Modem</w:t>
      </w:r>
      <w:r w:rsidRPr="007F7AA4">
        <w:rPr>
          <w:rFonts w:eastAsiaTheme="majorEastAsia" w:cs="Times New Roman"/>
        </w:rPr>
        <w:t>无法上报</w:t>
      </w:r>
      <w:r w:rsidRPr="007F7AA4">
        <w:rPr>
          <w:rFonts w:eastAsiaTheme="majorEastAsia" w:cs="Times New Roman"/>
        </w:rPr>
        <w:t>NR</w:t>
      </w:r>
      <w:r w:rsidRPr="007F7AA4">
        <w:rPr>
          <w:rFonts w:eastAsiaTheme="majorEastAsia" w:cs="Times New Roman"/>
        </w:rPr>
        <w:t>测量报告，请解决。</w:t>
      </w:r>
      <w:r w:rsidRPr="007F7AA4">
        <w:rPr>
          <w:rFonts w:eastAsiaTheme="majorEastAsia" w:cs="Times New Roman"/>
        </w:rPr>
        <w:t xml:space="preserve">  Line 13645: 08-06 16:11:35.952491 1242 1280 I AT : [0] AT&gt; </w:t>
      </w:r>
      <w:r w:rsidRPr="007F7AA4">
        <w:rPr>
          <w:rFonts w:eastAsiaTheme="majorEastAsia" w:cs="Times New Roman"/>
          <w:highlight w:val="yellow"/>
        </w:rPr>
        <w:t>AT+EGMC=1,"endc_deactivation",1,1 (RIL_CMD_READER_1 tid:527408356688)</w:t>
      </w:r>
    </w:p>
    <w:p w14:paraId="67D4C17B" w14:textId="77777777" w:rsidR="00CC6A9E" w:rsidRPr="007F7AA4" w:rsidRDefault="00E87FCF" w:rsidP="00B47707">
      <w:pPr>
        <w:rPr>
          <w:rFonts w:eastAsiaTheme="majorEastAsia" w:cs="Times New Roman"/>
        </w:rPr>
      </w:pPr>
      <w:r w:rsidRPr="007F7AA4">
        <w:rPr>
          <w:rFonts w:eastAsiaTheme="majorEastAsia" w:cs="Times New Roman"/>
        </w:rPr>
        <w:t>Line 13646: 08-06 16:11:35.955743 1841 2291 D MtkRILJ : [0501]&gt; OEM_HOOK_STRINGS strings = AT+EGMC=1,"endc_deactivation",1,1 [SUB1]</w:t>
      </w:r>
    </w:p>
    <w:p w14:paraId="36AA3E52" w14:textId="77777777" w:rsidR="00CC6A9E" w:rsidRPr="007F7AA4" w:rsidRDefault="00E87FCF" w:rsidP="00B47707">
      <w:pPr>
        <w:rPr>
          <w:rFonts w:eastAsiaTheme="majorEastAsia" w:cs="Times New Roman"/>
        </w:rPr>
      </w:pPr>
      <w:r w:rsidRPr="007F7AA4">
        <w:rPr>
          <w:rFonts w:eastAsiaTheme="majorEastAsia" w:cs="Times New Roman"/>
        </w:rPr>
        <w:t>Line 13647: 08-06 16:11:35.957535 1242 1269 D RpOemCtlr: onHandleOemHookString, data[0] = AT+EGMC=1,"endc_deactivation",1,1</w:t>
      </w:r>
    </w:p>
    <w:p w14:paraId="18D86FFC" w14:textId="680F8690" w:rsidR="00E25284" w:rsidRPr="007F7AA4" w:rsidRDefault="00E87FCF" w:rsidP="00B47707">
      <w:pPr>
        <w:rPr>
          <w:rFonts w:eastAsiaTheme="majorEastAsia" w:cs="Times New Roman"/>
        </w:rPr>
      </w:pPr>
      <w:r w:rsidRPr="007F7AA4">
        <w:rPr>
          <w:rFonts w:eastAsiaTheme="majorEastAsia" w:cs="Times New Roman"/>
        </w:rPr>
        <w:t>Line 13649: 08-06 16:11:35.958644 1242 1305 I AT : [1] AT&gt; AT+EGMC</w:t>
      </w:r>
      <w:r w:rsidR="00E25284" w:rsidRPr="007F7AA4">
        <w:rPr>
          <w:rFonts w:eastAsiaTheme="majorEastAsia" w:cs="Times New Roman"/>
        </w:rPr>
        <w:t xml:space="preserve">=1,"endc_deactivation",1,1 </w:t>
      </w:r>
    </w:p>
    <w:p w14:paraId="5502673D" w14:textId="3F677D2B" w:rsidR="00393875" w:rsidRPr="007F7AA4" w:rsidRDefault="0098178E" w:rsidP="0098178E">
      <w:pPr>
        <w:pStyle w:val="3"/>
        <w:spacing w:before="156" w:after="156"/>
        <w:rPr>
          <w:rFonts w:eastAsiaTheme="majorEastAsia" w:cs="Times New Roman"/>
        </w:rPr>
      </w:pPr>
      <w:bookmarkStart w:id="325" w:name="_Toc87714870"/>
      <w:r w:rsidRPr="007F7AA4">
        <w:rPr>
          <w:rFonts w:eastAsiaTheme="majorEastAsia" w:cs="Times New Roman"/>
        </w:rPr>
        <w:t>AT+ECUSD</w:t>
      </w:r>
      <w:r w:rsidRPr="007F7AA4">
        <w:rPr>
          <w:rFonts w:eastAsiaTheme="majorEastAsia" w:cs="Times New Roman"/>
        </w:rPr>
        <w:t>补充业务</w:t>
      </w:r>
      <w:r w:rsidR="007C4453" w:rsidRPr="007F7AA4">
        <w:rPr>
          <w:rFonts w:eastAsiaTheme="majorEastAsia" w:cs="Times New Roman"/>
        </w:rPr>
        <w:t xml:space="preserve"> – </w:t>
      </w:r>
      <w:r w:rsidR="007C4453" w:rsidRPr="007F7AA4">
        <w:rPr>
          <w:rFonts w:eastAsiaTheme="majorEastAsia" w:cs="Times New Roman"/>
        </w:rPr>
        <w:t>待补充</w:t>
      </w:r>
      <w:bookmarkEnd w:id="325"/>
    </w:p>
    <w:p w14:paraId="32025447" w14:textId="7C1FC06F" w:rsidR="00577760" w:rsidRPr="007F7AA4" w:rsidRDefault="00577760" w:rsidP="00577760">
      <w:pPr>
        <w:pStyle w:val="4"/>
        <w:spacing w:before="156" w:after="156"/>
        <w:rPr>
          <w:rFonts w:cs="Times New Roman"/>
        </w:rPr>
      </w:pPr>
      <w:r w:rsidRPr="007F7AA4">
        <w:rPr>
          <w:rFonts w:cs="Times New Roman"/>
        </w:rPr>
        <w:t>Description</w:t>
      </w:r>
    </w:p>
    <w:p w14:paraId="692652DD" w14:textId="186D55CA" w:rsidR="00577760" w:rsidRPr="007F7AA4" w:rsidRDefault="00577760" w:rsidP="00577760">
      <w:pPr>
        <w:rPr>
          <w:rFonts w:eastAsiaTheme="majorEastAsia" w:cs="Times New Roman"/>
        </w:rPr>
      </w:pPr>
      <w:r w:rsidRPr="007F7AA4">
        <w:rPr>
          <w:rFonts w:eastAsiaTheme="majorEastAsia" w:cs="Times New Roman"/>
        </w:rPr>
        <w:t>将</w:t>
      </w:r>
      <w:r w:rsidRPr="007F7AA4">
        <w:rPr>
          <w:rFonts w:eastAsiaTheme="majorEastAsia" w:cs="Times New Roman"/>
        </w:rPr>
        <w:t>SS/USSD</w:t>
      </w:r>
      <w:r w:rsidRPr="007F7AA4">
        <w:rPr>
          <w:rFonts w:eastAsiaTheme="majorEastAsia" w:cs="Times New Roman"/>
        </w:rPr>
        <w:t>命令发送给</w:t>
      </w:r>
      <w:r w:rsidRPr="007F7AA4">
        <w:rPr>
          <w:rFonts w:eastAsiaTheme="majorEastAsia" w:cs="Times New Roman"/>
        </w:rPr>
        <w:t>Modem</w:t>
      </w:r>
      <w:r w:rsidRPr="007F7AA4">
        <w:rPr>
          <w:rFonts w:eastAsiaTheme="majorEastAsia" w:cs="Times New Roman"/>
        </w:rPr>
        <w:t>。</w:t>
      </w:r>
    </w:p>
    <w:p w14:paraId="1E67EEAD" w14:textId="77777777" w:rsidR="00577760" w:rsidRPr="007F7AA4" w:rsidRDefault="00577760" w:rsidP="00577760">
      <w:pPr>
        <w:rPr>
          <w:rFonts w:eastAsiaTheme="majorEastAsia" w:cs="Times New Roman"/>
        </w:rPr>
      </w:pPr>
      <w:r w:rsidRPr="007F7AA4">
        <w:rPr>
          <w:rFonts w:eastAsiaTheme="majorEastAsia" w:cs="Times New Roman"/>
        </w:rPr>
        <w:t>AT+ERAT</w:t>
      </w:r>
      <w:r w:rsidRPr="007F7AA4">
        <w:rPr>
          <w:rFonts w:eastAsiaTheme="majorEastAsia" w:cs="Times New Roman"/>
        </w:rPr>
        <w:t>命令为</w:t>
      </w:r>
      <w:r w:rsidRPr="007F7AA4">
        <w:rPr>
          <w:rFonts w:eastAsiaTheme="majorEastAsia" w:cs="Times New Roman"/>
        </w:rPr>
        <w:t>MTK</w:t>
      </w:r>
      <w:r w:rsidRPr="007F7AA4">
        <w:rPr>
          <w:rFonts w:eastAsiaTheme="majorEastAsia" w:cs="Times New Roman"/>
        </w:rPr>
        <w:t>内部私有命令，用于获取当前</w:t>
      </w:r>
      <w:r w:rsidRPr="007F7AA4">
        <w:rPr>
          <w:rFonts w:eastAsiaTheme="majorEastAsia" w:cs="Times New Roman"/>
        </w:rPr>
        <w:t>RAT</w:t>
      </w:r>
      <w:r w:rsidRPr="007F7AA4">
        <w:rPr>
          <w:rFonts w:eastAsiaTheme="majorEastAsia" w:cs="Times New Roman"/>
        </w:rPr>
        <w:t>模式和</w:t>
      </w:r>
      <w:r w:rsidRPr="007F7AA4">
        <w:rPr>
          <w:rFonts w:eastAsiaTheme="majorEastAsia" w:cs="Times New Roman"/>
        </w:rPr>
        <w:t>GSPRS/EDGE</w:t>
      </w:r>
      <w:r w:rsidRPr="007F7AA4">
        <w:rPr>
          <w:rFonts w:eastAsiaTheme="majorEastAsia" w:cs="Times New Roman"/>
        </w:rPr>
        <w:t>的状态，或者设置</w:t>
      </w:r>
      <w:r w:rsidRPr="007F7AA4">
        <w:rPr>
          <w:rFonts w:eastAsiaTheme="majorEastAsia" w:cs="Times New Roman"/>
        </w:rPr>
        <w:t>MS</w:t>
      </w:r>
      <w:r w:rsidRPr="007F7AA4">
        <w:rPr>
          <w:rFonts w:eastAsiaTheme="majorEastAsia" w:cs="Times New Roman"/>
        </w:rPr>
        <w:t>的</w:t>
      </w:r>
      <w:r w:rsidRPr="007F7AA4">
        <w:rPr>
          <w:rFonts w:eastAsiaTheme="majorEastAsia" w:cs="Times New Roman"/>
        </w:rPr>
        <w:t>RAT</w:t>
      </w:r>
      <w:r w:rsidRPr="007F7AA4">
        <w:rPr>
          <w:rFonts w:eastAsiaTheme="majorEastAsia" w:cs="Times New Roman"/>
        </w:rPr>
        <w:t>模式。</w:t>
      </w:r>
    </w:p>
    <w:p w14:paraId="143C363F" w14:textId="77777777" w:rsidR="00577760" w:rsidRPr="007F7AA4" w:rsidRDefault="00577760" w:rsidP="00577760">
      <w:pPr>
        <w:pStyle w:val="4"/>
        <w:spacing w:before="156" w:after="156"/>
        <w:rPr>
          <w:rFonts w:cs="Times New Roman"/>
        </w:rPr>
      </w:pPr>
      <w:r w:rsidRPr="007F7AA4">
        <w:rPr>
          <w:rFonts w:cs="Times New Roman"/>
        </w:rPr>
        <w:t>Format</w:t>
      </w:r>
    </w:p>
    <w:tbl>
      <w:tblPr>
        <w:tblStyle w:val="a7"/>
        <w:tblW w:w="0" w:type="auto"/>
        <w:tblLook w:val="04A0" w:firstRow="1" w:lastRow="0" w:firstColumn="1" w:lastColumn="0" w:noHBand="0" w:noVBand="1"/>
      </w:tblPr>
      <w:tblGrid>
        <w:gridCol w:w="4361"/>
        <w:gridCol w:w="5386"/>
        <w:gridCol w:w="3707"/>
      </w:tblGrid>
      <w:tr w:rsidR="00577760" w:rsidRPr="007F7AA4" w14:paraId="15E450A8" w14:textId="77777777" w:rsidTr="00577760">
        <w:tc>
          <w:tcPr>
            <w:tcW w:w="4361" w:type="dxa"/>
          </w:tcPr>
          <w:p w14:paraId="64F9C8BB" w14:textId="77777777" w:rsidR="00577760" w:rsidRPr="007F7AA4" w:rsidRDefault="00577760" w:rsidP="00577760">
            <w:pPr>
              <w:rPr>
                <w:rFonts w:eastAsiaTheme="majorEastAsia" w:cs="Times New Roman"/>
              </w:rPr>
            </w:pPr>
            <w:r w:rsidRPr="007F7AA4">
              <w:rPr>
                <w:rFonts w:eastAsiaTheme="majorEastAsia" w:cs="Times New Roman"/>
              </w:rPr>
              <w:t>Command</w:t>
            </w:r>
          </w:p>
        </w:tc>
        <w:tc>
          <w:tcPr>
            <w:tcW w:w="5386" w:type="dxa"/>
          </w:tcPr>
          <w:p w14:paraId="5D969076" w14:textId="77777777" w:rsidR="00577760" w:rsidRPr="007F7AA4" w:rsidRDefault="00577760" w:rsidP="00577760">
            <w:pPr>
              <w:rPr>
                <w:rFonts w:eastAsiaTheme="majorEastAsia" w:cs="Times New Roman"/>
              </w:rPr>
            </w:pPr>
            <w:r w:rsidRPr="007F7AA4">
              <w:rPr>
                <w:rFonts w:eastAsiaTheme="majorEastAsia" w:cs="Times New Roman"/>
              </w:rPr>
              <w:t>Possible Response(s)</w:t>
            </w:r>
          </w:p>
        </w:tc>
        <w:tc>
          <w:tcPr>
            <w:tcW w:w="3707" w:type="dxa"/>
          </w:tcPr>
          <w:p w14:paraId="7430F999" w14:textId="77777777" w:rsidR="00577760" w:rsidRPr="007F7AA4" w:rsidRDefault="00577760" w:rsidP="00577760">
            <w:pPr>
              <w:rPr>
                <w:rFonts w:eastAsiaTheme="majorEastAsia" w:cs="Times New Roman"/>
              </w:rPr>
            </w:pPr>
            <w:r w:rsidRPr="007F7AA4">
              <w:rPr>
                <w:rFonts w:eastAsiaTheme="majorEastAsia" w:cs="Times New Roman"/>
              </w:rPr>
              <w:t>作用</w:t>
            </w:r>
          </w:p>
        </w:tc>
      </w:tr>
      <w:tr w:rsidR="00577760" w:rsidRPr="007F7AA4" w14:paraId="38688CB4" w14:textId="77777777" w:rsidTr="00577760">
        <w:tc>
          <w:tcPr>
            <w:tcW w:w="4361" w:type="dxa"/>
          </w:tcPr>
          <w:p w14:paraId="72F6EA0F" w14:textId="77777777" w:rsidR="00577760" w:rsidRPr="007F7AA4" w:rsidRDefault="00577760" w:rsidP="00577760">
            <w:pPr>
              <w:rPr>
                <w:rFonts w:eastAsiaTheme="majorEastAsia" w:cs="Times New Roman"/>
              </w:rPr>
            </w:pPr>
            <w:r w:rsidRPr="007F7AA4">
              <w:rPr>
                <w:rFonts w:eastAsiaTheme="majorEastAsia" w:cs="Times New Roman"/>
              </w:rPr>
              <w:t>+ERAT?</w:t>
            </w:r>
          </w:p>
        </w:tc>
        <w:tc>
          <w:tcPr>
            <w:tcW w:w="5386" w:type="dxa"/>
          </w:tcPr>
          <w:p w14:paraId="057E4806" w14:textId="77777777" w:rsidR="00577760" w:rsidRPr="007F7AA4" w:rsidRDefault="00577760" w:rsidP="00577760">
            <w:pPr>
              <w:rPr>
                <w:rFonts w:eastAsiaTheme="majorEastAsia" w:cs="Times New Roman"/>
              </w:rPr>
            </w:pPr>
            <w:r w:rsidRPr="007F7AA4">
              <w:rPr>
                <w:rFonts w:eastAsiaTheme="majorEastAsia" w:cs="Times New Roman"/>
              </w:rPr>
              <w:t>+ERAT:&lt;</w:t>
            </w:r>
            <w:r w:rsidRPr="007F7AA4">
              <w:rPr>
                <w:rFonts w:eastAsiaTheme="majorEastAsia" w:cs="Times New Roman"/>
                <w:highlight w:val="yellow"/>
              </w:rPr>
              <w:t>Act</w:t>
            </w:r>
            <w:r w:rsidRPr="007F7AA4">
              <w:rPr>
                <w:rFonts w:eastAsiaTheme="majorEastAsia" w:cs="Times New Roman"/>
              </w:rPr>
              <w:t>&gt;,&lt;GPRS status&gt;,&lt;RAT mode&gt;,&lt;pref_rat&gt;</w:t>
            </w:r>
          </w:p>
        </w:tc>
        <w:tc>
          <w:tcPr>
            <w:tcW w:w="3707" w:type="dxa"/>
          </w:tcPr>
          <w:p w14:paraId="589DCA59" w14:textId="77777777" w:rsidR="00577760" w:rsidRPr="007F7AA4" w:rsidRDefault="00577760" w:rsidP="00577760">
            <w:pPr>
              <w:rPr>
                <w:rFonts w:eastAsiaTheme="majorEastAsia" w:cs="Times New Roman"/>
              </w:rPr>
            </w:pPr>
            <w:r w:rsidRPr="007F7AA4">
              <w:rPr>
                <w:rFonts w:eastAsiaTheme="majorEastAsia" w:cs="Times New Roman"/>
              </w:rPr>
              <w:t>查询当前的工作模式，</w:t>
            </w:r>
            <w:r w:rsidRPr="007F7AA4">
              <w:rPr>
                <w:rFonts w:eastAsiaTheme="majorEastAsia" w:cs="Times New Roman"/>
              </w:rPr>
              <w:t>GPRS</w:t>
            </w:r>
            <w:r w:rsidRPr="007F7AA4">
              <w:rPr>
                <w:rFonts w:eastAsiaTheme="majorEastAsia" w:cs="Times New Roman"/>
              </w:rPr>
              <w:t>状态和优先使用的</w:t>
            </w:r>
            <w:r w:rsidRPr="007F7AA4">
              <w:rPr>
                <w:rFonts w:eastAsiaTheme="majorEastAsia" w:cs="Times New Roman"/>
              </w:rPr>
              <w:t>RAT</w:t>
            </w:r>
            <w:r w:rsidRPr="007F7AA4">
              <w:rPr>
                <w:rFonts w:eastAsiaTheme="majorEastAsia" w:cs="Times New Roman"/>
              </w:rPr>
              <w:t>模式。查询命令不常用。</w:t>
            </w:r>
          </w:p>
        </w:tc>
      </w:tr>
      <w:tr w:rsidR="00577760" w:rsidRPr="007F7AA4" w14:paraId="5825EEAF" w14:textId="77777777" w:rsidTr="00577760">
        <w:tc>
          <w:tcPr>
            <w:tcW w:w="4361" w:type="dxa"/>
          </w:tcPr>
          <w:p w14:paraId="1DEA9D19" w14:textId="77777777" w:rsidR="00577760" w:rsidRPr="007F7AA4" w:rsidRDefault="00577760" w:rsidP="00577760">
            <w:pPr>
              <w:rPr>
                <w:rFonts w:eastAsiaTheme="majorEastAsia" w:cs="Times New Roman"/>
              </w:rPr>
            </w:pPr>
            <w:r w:rsidRPr="007F7AA4">
              <w:rPr>
                <w:rFonts w:eastAsiaTheme="majorEastAsia" w:cs="Times New Roman"/>
              </w:rPr>
              <w:t>+ERAT=&lt;RAT mode&gt;[,&lt;prefer_rat&gt;[,&lt;lock&gt;]]</w:t>
            </w:r>
          </w:p>
        </w:tc>
        <w:tc>
          <w:tcPr>
            <w:tcW w:w="5386" w:type="dxa"/>
          </w:tcPr>
          <w:p w14:paraId="4C999B67" w14:textId="77777777" w:rsidR="00577760" w:rsidRPr="007F7AA4" w:rsidRDefault="00577760" w:rsidP="00577760">
            <w:pPr>
              <w:rPr>
                <w:rFonts w:eastAsiaTheme="majorEastAsia" w:cs="Times New Roman"/>
              </w:rPr>
            </w:pPr>
            <w:r w:rsidRPr="007F7AA4">
              <w:rPr>
                <w:rFonts w:eastAsiaTheme="majorEastAsia" w:cs="Times New Roman"/>
              </w:rPr>
              <w:t>OK/ERROR</w:t>
            </w:r>
          </w:p>
        </w:tc>
        <w:tc>
          <w:tcPr>
            <w:tcW w:w="3707" w:type="dxa"/>
          </w:tcPr>
          <w:p w14:paraId="3BEB97A8" w14:textId="77777777" w:rsidR="00577760" w:rsidRPr="007F7AA4" w:rsidRDefault="00577760" w:rsidP="00577760">
            <w:pPr>
              <w:rPr>
                <w:rFonts w:eastAsiaTheme="majorEastAsia" w:cs="Times New Roman"/>
              </w:rPr>
            </w:pPr>
            <w:r w:rsidRPr="007F7AA4">
              <w:rPr>
                <w:rFonts w:eastAsiaTheme="majorEastAsia" w:cs="Times New Roman"/>
              </w:rPr>
              <w:t>用于设置</w:t>
            </w:r>
            <w:r w:rsidRPr="007F7AA4">
              <w:rPr>
                <w:rFonts w:eastAsiaTheme="majorEastAsia" w:cs="Times New Roman"/>
              </w:rPr>
              <w:t>MS</w:t>
            </w:r>
            <w:r w:rsidRPr="007F7AA4">
              <w:rPr>
                <w:rFonts w:eastAsiaTheme="majorEastAsia" w:cs="Times New Roman"/>
              </w:rPr>
              <w:t>工作模式和优先驻留的</w:t>
            </w:r>
            <w:r w:rsidRPr="007F7AA4">
              <w:rPr>
                <w:rFonts w:eastAsiaTheme="majorEastAsia" w:cs="Times New Roman"/>
              </w:rPr>
              <w:t>RAT</w:t>
            </w:r>
          </w:p>
        </w:tc>
      </w:tr>
    </w:tbl>
    <w:p w14:paraId="42428392" w14:textId="77777777" w:rsidR="00577760" w:rsidRPr="007F7AA4" w:rsidRDefault="00577760" w:rsidP="00577760">
      <w:pPr>
        <w:pStyle w:val="4"/>
        <w:spacing w:before="156" w:after="156"/>
        <w:rPr>
          <w:rFonts w:cs="Times New Roman"/>
        </w:rPr>
      </w:pPr>
      <w:r w:rsidRPr="007F7AA4">
        <w:rPr>
          <w:rFonts w:cs="Times New Roman"/>
        </w:rPr>
        <w:t>Field</w:t>
      </w:r>
    </w:p>
    <w:p w14:paraId="0CBE4345" w14:textId="77777777" w:rsidR="00577760" w:rsidRPr="007F7AA4" w:rsidRDefault="00577760" w:rsidP="00577760">
      <w:pPr>
        <w:rPr>
          <w:rFonts w:eastAsiaTheme="majorEastAsia" w:cs="Times New Roman"/>
        </w:rPr>
      </w:pPr>
      <w:r w:rsidRPr="007F7AA4">
        <w:rPr>
          <w:rFonts w:eastAsiaTheme="majorEastAsia" w:cs="Times New Roman"/>
        </w:rPr>
        <w:t>各个参数的含义</w:t>
      </w:r>
    </w:p>
    <w:p w14:paraId="7A276FA0" w14:textId="77777777" w:rsidR="00577760" w:rsidRPr="007F7AA4" w:rsidRDefault="00577760" w:rsidP="00577760">
      <w:pPr>
        <w:rPr>
          <w:rFonts w:eastAsiaTheme="majorEastAsia" w:cs="Times New Roman"/>
          <w:b/>
        </w:rPr>
      </w:pPr>
      <w:r w:rsidRPr="007F7AA4">
        <w:rPr>
          <w:rFonts w:eastAsiaTheme="majorEastAsia" w:cs="Times New Roman"/>
          <w:b/>
        </w:rPr>
        <w:t xml:space="preserve">&lt;Act&gt;: Access technology of current register PLMN  - </w:t>
      </w:r>
      <w:r w:rsidRPr="007F7AA4">
        <w:rPr>
          <w:rFonts w:eastAsiaTheme="majorEastAsia" w:cs="Times New Roman"/>
          <w:b/>
        </w:rPr>
        <w:t>当前的</w:t>
      </w:r>
      <w:r w:rsidRPr="007F7AA4">
        <w:rPr>
          <w:rFonts w:eastAsiaTheme="majorEastAsia" w:cs="Times New Roman"/>
          <w:b/>
        </w:rPr>
        <w:t>MS</w:t>
      </w:r>
      <w:r w:rsidRPr="007F7AA4">
        <w:rPr>
          <w:rFonts w:eastAsiaTheme="majorEastAsia" w:cs="Times New Roman"/>
          <w:b/>
        </w:rPr>
        <w:t>的接入技术、</w:t>
      </w:r>
      <w:r w:rsidRPr="007F7AA4">
        <w:rPr>
          <w:rFonts w:eastAsiaTheme="majorEastAsia" w:cs="Times New Roman"/>
          <w:b/>
        </w:rPr>
        <w:t>RAT</w:t>
      </w:r>
      <w:r w:rsidRPr="007F7AA4">
        <w:rPr>
          <w:rFonts w:eastAsiaTheme="majorEastAsia" w:cs="Times New Roman"/>
          <w:b/>
        </w:rPr>
        <w:t>类型、</w:t>
      </w:r>
    </w:p>
    <w:p w14:paraId="55F24ADB" w14:textId="77777777" w:rsidR="00577760" w:rsidRPr="007F7AA4" w:rsidRDefault="00577760" w:rsidP="00577760">
      <w:pPr>
        <w:rPr>
          <w:rFonts w:eastAsiaTheme="majorEastAsia" w:cs="Times New Roman"/>
        </w:rPr>
      </w:pPr>
      <w:r w:rsidRPr="007F7AA4">
        <w:rPr>
          <w:rFonts w:eastAsiaTheme="majorEastAsia" w:cs="Times New Roman"/>
        </w:rPr>
        <w:t>0 GSM</w:t>
      </w:r>
    </w:p>
    <w:p w14:paraId="4B2E859B" w14:textId="77777777" w:rsidR="00577760" w:rsidRPr="007F7AA4" w:rsidRDefault="00577760" w:rsidP="00577760">
      <w:pPr>
        <w:rPr>
          <w:rFonts w:eastAsiaTheme="majorEastAsia" w:cs="Times New Roman"/>
        </w:rPr>
      </w:pPr>
      <w:r w:rsidRPr="007F7AA4">
        <w:rPr>
          <w:rFonts w:eastAsiaTheme="majorEastAsia" w:cs="Times New Roman"/>
        </w:rPr>
        <w:t>2 UTRAN</w:t>
      </w:r>
    </w:p>
    <w:p w14:paraId="52C8612D" w14:textId="77777777" w:rsidR="00577760" w:rsidRPr="007F7AA4" w:rsidRDefault="00577760" w:rsidP="00577760">
      <w:pPr>
        <w:rPr>
          <w:rFonts w:eastAsiaTheme="majorEastAsia" w:cs="Times New Roman"/>
        </w:rPr>
      </w:pPr>
      <w:r w:rsidRPr="007F7AA4">
        <w:rPr>
          <w:rFonts w:eastAsiaTheme="majorEastAsia" w:cs="Times New Roman"/>
        </w:rPr>
        <w:t>3 GSM w/EGPRS</w:t>
      </w:r>
    </w:p>
    <w:p w14:paraId="6C44DB54" w14:textId="77777777" w:rsidR="00577760" w:rsidRPr="007F7AA4" w:rsidRDefault="00577760" w:rsidP="00577760">
      <w:pPr>
        <w:rPr>
          <w:rFonts w:eastAsiaTheme="majorEastAsia" w:cs="Times New Roman"/>
        </w:rPr>
      </w:pPr>
      <w:r w:rsidRPr="007F7AA4">
        <w:rPr>
          <w:rFonts w:eastAsiaTheme="majorEastAsia" w:cs="Times New Roman"/>
        </w:rPr>
        <w:t>4 UTRAN w/HSDPA</w:t>
      </w:r>
    </w:p>
    <w:p w14:paraId="289F1982" w14:textId="77777777" w:rsidR="00577760" w:rsidRPr="007F7AA4" w:rsidRDefault="00577760" w:rsidP="00577760">
      <w:pPr>
        <w:rPr>
          <w:rFonts w:eastAsiaTheme="majorEastAsia" w:cs="Times New Roman"/>
        </w:rPr>
      </w:pPr>
      <w:r w:rsidRPr="007F7AA4">
        <w:rPr>
          <w:rFonts w:eastAsiaTheme="majorEastAsia" w:cs="Times New Roman"/>
        </w:rPr>
        <w:t>5 UTRAN w/HSUPA</w:t>
      </w:r>
    </w:p>
    <w:p w14:paraId="0039AC26" w14:textId="77777777" w:rsidR="00577760" w:rsidRPr="007F7AA4" w:rsidRDefault="00577760" w:rsidP="00577760">
      <w:pPr>
        <w:rPr>
          <w:rFonts w:eastAsiaTheme="majorEastAsia" w:cs="Times New Roman"/>
        </w:rPr>
      </w:pPr>
    </w:p>
    <w:tbl>
      <w:tblPr>
        <w:tblStyle w:val="a7"/>
        <w:tblW w:w="0" w:type="auto"/>
        <w:tblLook w:val="04A0" w:firstRow="1" w:lastRow="0" w:firstColumn="1" w:lastColumn="0" w:noHBand="0" w:noVBand="1"/>
      </w:tblPr>
      <w:tblGrid>
        <w:gridCol w:w="13454"/>
      </w:tblGrid>
      <w:tr w:rsidR="00AD7BE4" w:rsidRPr="007F7AA4" w14:paraId="583602D3" w14:textId="77777777" w:rsidTr="00AD7BE4">
        <w:tc>
          <w:tcPr>
            <w:tcW w:w="13454" w:type="dxa"/>
          </w:tcPr>
          <w:p w14:paraId="260BCD29" w14:textId="77777777" w:rsidR="00AD7BE4" w:rsidRPr="007F7AA4" w:rsidRDefault="00AD7BE4" w:rsidP="00AD7BE4">
            <w:pPr>
              <w:rPr>
                <w:rFonts w:eastAsiaTheme="majorEastAsia" w:cs="Times New Roman"/>
              </w:rPr>
            </w:pPr>
            <w:r w:rsidRPr="007F7AA4">
              <w:rPr>
                <w:rFonts w:eastAsiaTheme="majorEastAsia" w:cs="Times New Roman"/>
              </w:rPr>
              <w:t>SYS</w:t>
            </w:r>
            <w:r w:rsidRPr="007F7AA4">
              <w:rPr>
                <w:rFonts w:eastAsiaTheme="majorEastAsia" w:cs="Times New Roman"/>
              </w:rPr>
              <w:tab/>
              <w:t>1037296</w:t>
            </w:r>
            <w:r w:rsidRPr="007F7AA4">
              <w:rPr>
                <w:rFonts w:eastAsiaTheme="majorEastAsia" w:cs="Times New Roman"/>
              </w:rPr>
              <w:tab/>
              <w:t>1404553408</w:t>
            </w:r>
            <w:r w:rsidRPr="007F7AA4">
              <w:rPr>
                <w:rFonts w:eastAsiaTheme="majorEastAsia" w:cs="Times New Roman"/>
              </w:rPr>
              <w:tab/>
              <w:t>10:49:44:657</w:t>
            </w:r>
            <w:r w:rsidRPr="007F7AA4">
              <w:rPr>
                <w:rFonts w:eastAsiaTheme="majorEastAsia" w:cs="Times New Roman"/>
              </w:rPr>
              <w:tab/>
              <w:t>NIL</w:t>
            </w:r>
            <w:r w:rsidRPr="007F7AA4">
              <w:rPr>
                <w:rFonts w:eastAsiaTheme="majorEastAsia" w:cs="Times New Roman"/>
              </w:rPr>
              <w:tab/>
              <w:t>[AT_RX p68,ch5]AT+ECUSD=1,1,"*#21#"</w:t>
            </w:r>
            <w:r w:rsidRPr="007F7AA4">
              <w:rPr>
                <w:rFonts w:eastAsiaTheme="majorEastAsia" w:cs="Times New Roman"/>
              </w:rPr>
              <w:tab/>
            </w:r>
          </w:p>
          <w:p w14:paraId="2DCA52F2" w14:textId="77777777" w:rsidR="00AD7BE4" w:rsidRPr="007F7AA4" w:rsidRDefault="00AD7BE4" w:rsidP="00AD7BE4">
            <w:pPr>
              <w:rPr>
                <w:rFonts w:eastAsiaTheme="majorEastAsia" w:cs="Times New Roman"/>
              </w:rPr>
            </w:pPr>
            <w:r w:rsidRPr="007F7AA4">
              <w:rPr>
                <w:rFonts w:eastAsiaTheme="majorEastAsia" w:cs="Times New Roman"/>
              </w:rPr>
              <w:t>SYS</w:t>
            </w:r>
            <w:r w:rsidRPr="007F7AA4">
              <w:rPr>
                <w:rFonts w:eastAsiaTheme="majorEastAsia" w:cs="Times New Roman"/>
              </w:rPr>
              <w:tab/>
              <w:t>1044099</w:t>
            </w:r>
            <w:r w:rsidRPr="007F7AA4">
              <w:rPr>
                <w:rFonts w:eastAsiaTheme="majorEastAsia" w:cs="Times New Roman"/>
              </w:rPr>
              <w:tab/>
              <w:t>1404568725</w:t>
            </w:r>
            <w:r w:rsidRPr="007F7AA4">
              <w:rPr>
                <w:rFonts w:eastAsiaTheme="majorEastAsia" w:cs="Times New Roman"/>
              </w:rPr>
              <w:tab/>
              <w:t>10:49:45:657</w:t>
            </w:r>
            <w:r w:rsidRPr="007F7AA4">
              <w:rPr>
                <w:rFonts w:eastAsiaTheme="majorEastAsia" w:cs="Times New Roman"/>
              </w:rPr>
              <w:tab/>
              <w:t>NIL</w:t>
            </w:r>
            <w:r w:rsidRPr="007F7AA4">
              <w:rPr>
                <w:rFonts w:eastAsiaTheme="majorEastAsia" w:cs="Times New Roman"/>
              </w:rPr>
              <w:tab/>
              <w:t>[AT_RX p68,ch5]AT+ECUSD=1,1,"*#67#"</w:t>
            </w:r>
            <w:r w:rsidRPr="007F7AA4">
              <w:rPr>
                <w:rFonts w:eastAsiaTheme="majorEastAsia" w:cs="Times New Roman"/>
              </w:rPr>
              <w:tab/>
            </w:r>
          </w:p>
          <w:p w14:paraId="45DCD878" w14:textId="77777777" w:rsidR="00AD7BE4" w:rsidRPr="007F7AA4" w:rsidRDefault="00AD7BE4" w:rsidP="00AD7BE4">
            <w:pPr>
              <w:rPr>
                <w:rFonts w:eastAsiaTheme="majorEastAsia" w:cs="Times New Roman"/>
              </w:rPr>
            </w:pPr>
            <w:r w:rsidRPr="007F7AA4">
              <w:rPr>
                <w:rFonts w:eastAsiaTheme="majorEastAsia" w:cs="Times New Roman"/>
              </w:rPr>
              <w:t>SYS</w:t>
            </w:r>
            <w:r w:rsidRPr="007F7AA4">
              <w:rPr>
                <w:rFonts w:eastAsiaTheme="majorEastAsia" w:cs="Times New Roman"/>
              </w:rPr>
              <w:tab/>
              <w:t>1044493</w:t>
            </w:r>
            <w:r w:rsidRPr="007F7AA4">
              <w:rPr>
                <w:rFonts w:eastAsiaTheme="majorEastAsia" w:cs="Times New Roman"/>
              </w:rPr>
              <w:tab/>
              <w:t>1404569272</w:t>
            </w:r>
            <w:r w:rsidRPr="007F7AA4">
              <w:rPr>
                <w:rFonts w:eastAsiaTheme="majorEastAsia" w:cs="Times New Roman"/>
              </w:rPr>
              <w:tab/>
              <w:t>10:49:45:657</w:t>
            </w:r>
            <w:r w:rsidRPr="007F7AA4">
              <w:rPr>
                <w:rFonts w:eastAsiaTheme="majorEastAsia" w:cs="Times New Roman"/>
              </w:rPr>
              <w:tab/>
              <w:t>NIL</w:t>
            </w:r>
            <w:r w:rsidRPr="007F7AA4">
              <w:rPr>
                <w:rFonts w:eastAsiaTheme="majorEastAsia" w:cs="Times New Roman"/>
              </w:rPr>
              <w:tab/>
              <w:t>[AT_RX p68,ch5]AT+ECUSD=1,1,"*#61#"</w:t>
            </w:r>
            <w:r w:rsidRPr="007F7AA4">
              <w:rPr>
                <w:rFonts w:eastAsiaTheme="majorEastAsia" w:cs="Times New Roman"/>
              </w:rPr>
              <w:tab/>
            </w:r>
          </w:p>
          <w:p w14:paraId="4469432B" w14:textId="77777777" w:rsidR="00AD7BE4" w:rsidRPr="007F7AA4" w:rsidRDefault="00AD7BE4" w:rsidP="00AD7BE4">
            <w:pPr>
              <w:rPr>
                <w:rFonts w:eastAsiaTheme="majorEastAsia" w:cs="Times New Roman"/>
              </w:rPr>
            </w:pPr>
            <w:r w:rsidRPr="007F7AA4">
              <w:rPr>
                <w:rFonts w:eastAsiaTheme="majorEastAsia" w:cs="Times New Roman"/>
              </w:rPr>
              <w:t>SYS</w:t>
            </w:r>
            <w:r w:rsidRPr="007F7AA4">
              <w:rPr>
                <w:rFonts w:eastAsiaTheme="majorEastAsia" w:cs="Times New Roman"/>
              </w:rPr>
              <w:tab/>
              <w:t>1044795</w:t>
            </w:r>
            <w:r w:rsidRPr="007F7AA4">
              <w:rPr>
                <w:rFonts w:eastAsiaTheme="majorEastAsia" w:cs="Times New Roman"/>
              </w:rPr>
              <w:tab/>
              <w:t>1404569472</w:t>
            </w:r>
            <w:r w:rsidRPr="007F7AA4">
              <w:rPr>
                <w:rFonts w:eastAsiaTheme="majorEastAsia" w:cs="Times New Roman"/>
              </w:rPr>
              <w:tab/>
              <w:t>10:49:45:657</w:t>
            </w:r>
            <w:r w:rsidRPr="007F7AA4">
              <w:rPr>
                <w:rFonts w:eastAsiaTheme="majorEastAsia" w:cs="Times New Roman"/>
              </w:rPr>
              <w:tab/>
              <w:t>NIL</w:t>
            </w:r>
            <w:r w:rsidRPr="007F7AA4">
              <w:rPr>
                <w:rFonts w:eastAsiaTheme="majorEastAsia" w:cs="Times New Roman"/>
              </w:rPr>
              <w:tab/>
              <w:t>[AT_RX p68,ch5]AT+ECUSD=1,1,"*#62#"</w:t>
            </w:r>
            <w:r w:rsidRPr="007F7AA4">
              <w:rPr>
                <w:rFonts w:eastAsiaTheme="majorEastAsia" w:cs="Times New Roman"/>
              </w:rPr>
              <w:tab/>
            </w:r>
          </w:p>
          <w:p w14:paraId="15429EB7" w14:textId="77777777" w:rsidR="00AD7BE4" w:rsidRPr="007F7AA4" w:rsidRDefault="00AD7BE4" w:rsidP="00AD7BE4">
            <w:pPr>
              <w:rPr>
                <w:rFonts w:eastAsiaTheme="majorEastAsia" w:cs="Times New Roman"/>
              </w:rPr>
            </w:pPr>
            <w:r w:rsidRPr="007F7AA4">
              <w:rPr>
                <w:rFonts w:eastAsiaTheme="majorEastAsia" w:cs="Times New Roman"/>
              </w:rPr>
              <w:t>SYS</w:t>
            </w:r>
            <w:r w:rsidRPr="007F7AA4">
              <w:rPr>
                <w:rFonts w:eastAsiaTheme="majorEastAsia" w:cs="Times New Roman"/>
              </w:rPr>
              <w:tab/>
              <w:t>1093816</w:t>
            </w:r>
            <w:r w:rsidRPr="007F7AA4">
              <w:rPr>
                <w:rFonts w:eastAsiaTheme="majorEastAsia" w:cs="Times New Roman"/>
              </w:rPr>
              <w:tab/>
              <w:t>1404863828</w:t>
            </w:r>
            <w:r w:rsidRPr="007F7AA4">
              <w:rPr>
                <w:rFonts w:eastAsiaTheme="majorEastAsia" w:cs="Times New Roman"/>
              </w:rPr>
              <w:tab/>
              <w:t>10:50:04:600</w:t>
            </w:r>
            <w:r w:rsidRPr="007F7AA4">
              <w:rPr>
                <w:rFonts w:eastAsiaTheme="majorEastAsia" w:cs="Times New Roman"/>
              </w:rPr>
              <w:tab/>
              <w:t>NIL</w:t>
            </w:r>
            <w:r w:rsidRPr="007F7AA4">
              <w:rPr>
                <w:rFonts w:eastAsiaTheme="majorEastAsia" w:cs="Times New Roman"/>
              </w:rPr>
              <w:tab/>
              <w:t>[AT_RX p68,ch5]AT+ECUSD=1,1,"**21*17798545150*11#",,11</w:t>
            </w:r>
            <w:r w:rsidRPr="007F7AA4">
              <w:rPr>
                <w:rFonts w:eastAsiaTheme="majorEastAsia" w:cs="Times New Roman"/>
              </w:rPr>
              <w:tab/>
            </w:r>
          </w:p>
          <w:p w14:paraId="37CFA102" w14:textId="77777777" w:rsidR="00AD7BE4" w:rsidRPr="007F7AA4" w:rsidRDefault="00AD7BE4" w:rsidP="00AD7BE4">
            <w:pPr>
              <w:rPr>
                <w:rFonts w:eastAsiaTheme="majorEastAsia" w:cs="Times New Roman"/>
              </w:rPr>
            </w:pPr>
            <w:r w:rsidRPr="007F7AA4">
              <w:rPr>
                <w:rFonts w:eastAsiaTheme="majorEastAsia" w:cs="Times New Roman"/>
              </w:rPr>
              <w:t>SYS</w:t>
            </w:r>
            <w:r w:rsidRPr="007F7AA4">
              <w:rPr>
                <w:rFonts w:eastAsiaTheme="majorEastAsia" w:cs="Times New Roman"/>
              </w:rPr>
              <w:tab/>
              <w:t>1106009</w:t>
            </w:r>
            <w:r w:rsidRPr="007F7AA4">
              <w:rPr>
                <w:rFonts w:eastAsiaTheme="majorEastAsia" w:cs="Times New Roman"/>
              </w:rPr>
              <w:tab/>
              <w:t>1404877363</w:t>
            </w:r>
            <w:r w:rsidRPr="007F7AA4">
              <w:rPr>
                <w:rFonts w:eastAsiaTheme="majorEastAsia" w:cs="Times New Roman"/>
              </w:rPr>
              <w:tab/>
              <w:t>10:50:05:403</w:t>
            </w:r>
            <w:r w:rsidRPr="007F7AA4">
              <w:rPr>
                <w:rFonts w:eastAsiaTheme="majorEastAsia" w:cs="Times New Roman"/>
              </w:rPr>
              <w:tab/>
              <w:t>NIL</w:t>
            </w:r>
            <w:r w:rsidRPr="007F7AA4">
              <w:rPr>
                <w:rFonts w:eastAsiaTheme="majorEastAsia" w:cs="Times New Roman"/>
              </w:rPr>
              <w:tab/>
              <w:t>[AT_RX p68,ch5]AT+ECUSD=1,1,"**21*17798545150*11#",,11</w:t>
            </w:r>
            <w:r w:rsidRPr="007F7AA4">
              <w:rPr>
                <w:rFonts w:eastAsiaTheme="majorEastAsia" w:cs="Times New Roman"/>
              </w:rPr>
              <w:tab/>
            </w:r>
          </w:p>
          <w:p w14:paraId="33608AFD" w14:textId="77777777" w:rsidR="00AD7BE4" w:rsidRPr="007F7AA4" w:rsidRDefault="00AD7BE4" w:rsidP="00AD7BE4">
            <w:pPr>
              <w:rPr>
                <w:rFonts w:eastAsiaTheme="majorEastAsia" w:cs="Times New Roman"/>
              </w:rPr>
            </w:pPr>
            <w:r w:rsidRPr="007F7AA4">
              <w:rPr>
                <w:rFonts w:eastAsiaTheme="majorEastAsia" w:cs="Times New Roman"/>
              </w:rPr>
              <w:t>SYS</w:t>
            </w:r>
            <w:r w:rsidRPr="007F7AA4">
              <w:rPr>
                <w:rFonts w:eastAsiaTheme="majorEastAsia" w:cs="Times New Roman"/>
              </w:rPr>
              <w:tab/>
              <w:t>1118149</w:t>
            </w:r>
            <w:r w:rsidRPr="007F7AA4">
              <w:rPr>
                <w:rFonts w:eastAsiaTheme="majorEastAsia" w:cs="Times New Roman"/>
              </w:rPr>
              <w:tab/>
              <w:t>1404899971</w:t>
            </w:r>
            <w:r w:rsidRPr="007F7AA4">
              <w:rPr>
                <w:rFonts w:eastAsiaTheme="majorEastAsia" w:cs="Times New Roman"/>
              </w:rPr>
              <w:tab/>
              <w:t>10:50:06:804</w:t>
            </w:r>
            <w:r w:rsidRPr="007F7AA4">
              <w:rPr>
                <w:rFonts w:eastAsiaTheme="majorEastAsia" w:cs="Times New Roman"/>
              </w:rPr>
              <w:tab/>
              <w:t>NIL</w:t>
            </w:r>
            <w:r w:rsidRPr="007F7AA4">
              <w:rPr>
                <w:rFonts w:eastAsiaTheme="majorEastAsia" w:cs="Times New Roman"/>
              </w:rPr>
              <w:tab/>
              <w:t>[AT_RX p68,ch5]AT+ECUSD=1,1,"**21*17798545150*11#",,11</w:t>
            </w:r>
            <w:r w:rsidRPr="007F7AA4">
              <w:rPr>
                <w:rFonts w:eastAsiaTheme="majorEastAsia" w:cs="Times New Roman"/>
              </w:rPr>
              <w:tab/>
            </w:r>
          </w:p>
          <w:p w14:paraId="19C0EDC5" w14:textId="77777777" w:rsidR="00AD7BE4" w:rsidRPr="007F7AA4" w:rsidRDefault="00AD7BE4" w:rsidP="00AD7BE4">
            <w:pPr>
              <w:rPr>
                <w:rFonts w:eastAsiaTheme="majorEastAsia" w:cs="Times New Roman"/>
              </w:rPr>
            </w:pPr>
            <w:r w:rsidRPr="007F7AA4">
              <w:rPr>
                <w:rFonts w:eastAsiaTheme="majorEastAsia" w:cs="Times New Roman"/>
              </w:rPr>
              <w:t>SYS</w:t>
            </w:r>
            <w:r w:rsidRPr="007F7AA4">
              <w:rPr>
                <w:rFonts w:eastAsiaTheme="majorEastAsia" w:cs="Times New Roman"/>
              </w:rPr>
              <w:tab/>
              <w:t>1123905</w:t>
            </w:r>
            <w:r w:rsidRPr="007F7AA4">
              <w:rPr>
                <w:rFonts w:eastAsiaTheme="majorEastAsia" w:cs="Times New Roman"/>
              </w:rPr>
              <w:tab/>
              <w:t>1404911519</w:t>
            </w:r>
            <w:r w:rsidRPr="007F7AA4">
              <w:rPr>
                <w:rFonts w:eastAsiaTheme="majorEastAsia" w:cs="Times New Roman"/>
              </w:rPr>
              <w:tab/>
              <w:t>10:50:07:606</w:t>
            </w:r>
            <w:r w:rsidRPr="007F7AA4">
              <w:rPr>
                <w:rFonts w:eastAsiaTheme="majorEastAsia" w:cs="Times New Roman"/>
              </w:rPr>
              <w:tab/>
              <w:t>NIL</w:t>
            </w:r>
            <w:r w:rsidRPr="007F7AA4">
              <w:rPr>
                <w:rFonts w:eastAsiaTheme="majorEastAsia" w:cs="Times New Roman"/>
              </w:rPr>
              <w:tab/>
              <w:t>[AT_RX p68,ch5]AT+ECUSD=1,1,"*#21#"</w:t>
            </w:r>
            <w:r w:rsidRPr="007F7AA4">
              <w:rPr>
                <w:rFonts w:eastAsiaTheme="majorEastAsia" w:cs="Times New Roman"/>
              </w:rPr>
              <w:tab/>
            </w:r>
          </w:p>
          <w:p w14:paraId="196E5A96" w14:textId="77777777" w:rsidR="00AD7BE4" w:rsidRPr="007F7AA4" w:rsidRDefault="00AD7BE4" w:rsidP="00AD7BE4">
            <w:pPr>
              <w:rPr>
                <w:rFonts w:eastAsiaTheme="majorEastAsia" w:cs="Times New Roman"/>
              </w:rPr>
            </w:pPr>
            <w:r w:rsidRPr="007F7AA4">
              <w:rPr>
                <w:rFonts w:eastAsiaTheme="majorEastAsia" w:cs="Times New Roman"/>
              </w:rPr>
              <w:t>SYS</w:t>
            </w:r>
            <w:r w:rsidRPr="007F7AA4">
              <w:rPr>
                <w:rFonts w:eastAsiaTheme="majorEastAsia" w:cs="Times New Roman"/>
              </w:rPr>
              <w:tab/>
              <w:t>1213170</w:t>
            </w:r>
            <w:r w:rsidRPr="007F7AA4">
              <w:rPr>
                <w:rFonts w:eastAsiaTheme="majorEastAsia" w:cs="Times New Roman"/>
              </w:rPr>
              <w:tab/>
              <w:t>1405184299</w:t>
            </w:r>
            <w:r w:rsidRPr="007F7AA4">
              <w:rPr>
                <w:rFonts w:eastAsiaTheme="majorEastAsia" w:cs="Times New Roman"/>
              </w:rPr>
              <w:tab/>
              <w:t>10:50:25:006</w:t>
            </w:r>
            <w:r w:rsidRPr="007F7AA4">
              <w:rPr>
                <w:rFonts w:eastAsiaTheme="majorEastAsia" w:cs="Times New Roman"/>
              </w:rPr>
              <w:tab/>
              <w:t>NIL</w:t>
            </w:r>
            <w:r w:rsidRPr="007F7AA4">
              <w:rPr>
                <w:rFonts w:eastAsiaTheme="majorEastAsia" w:cs="Times New Roman"/>
              </w:rPr>
              <w:tab/>
              <w:t>[AT_RX p68,ch5]AT+ECUSD=1,1,"**21*17798545150*11#",,11</w:t>
            </w:r>
            <w:r w:rsidRPr="007F7AA4">
              <w:rPr>
                <w:rFonts w:eastAsiaTheme="majorEastAsia" w:cs="Times New Roman"/>
              </w:rPr>
              <w:tab/>
            </w:r>
          </w:p>
          <w:p w14:paraId="3995F2ED" w14:textId="77777777" w:rsidR="00AD7BE4" w:rsidRPr="007F7AA4" w:rsidRDefault="00AD7BE4" w:rsidP="00AD7BE4">
            <w:pPr>
              <w:rPr>
                <w:rFonts w:eastAsiaTheme="majorEastAsia" w:cs="Times New Roman"/>
              </w:rPr>
            </w:pPr>
            <w:r w:rsidRPr="007F7AA4">
              <w:rPr>
                <w:rFonts w:eastAsiaTheme="majorEastAsia" w:cs="Times New Roman"/>
              </w:rPr>
              <w:t>SYS</w:t>
            </w:r>
            <w:r w:rsidRPr="007F7AA4">
              <w:rPr>
                <w:rFonts w:eastAsiaTheme="majorEastAsia" w:cs="Times New Roman"/>
              </w:rPr>
              <w:tab/>
              <w:t>1219568</w:t>
            </w:r>
            <w:r w:rsidRPr="007F7AA4">
              <w:rPr>
                <w:rFonts w:eastAsiaTheme="majorEastAsia" w:cs="Times New Roman"/>
              </w:rPr>
              <w:tab/>
              <w:t>1405196531</w:t>
            </w:r>
            <w:r w:rsidRPr="007F7AA4">
              <w:rPr>
                <w:rFonts w:eastAsiaTheme="majorEastAsia" w:cs="Times New Roman"/>
              </w:rPr>
              <w:tab/>
              <w:t>10:50:25:806</w:t>
            </w:r>
            <w:r w:rsidRPr="007F7AA4">
              <w:rPr>
                <w:rFonts w:eastAsiaTheme="majorEastAsia" w:cs="Times New Roman"/>
              </w:rPr>
              <w:tab/>
              <w:t>NIL</w:t>
            </w:r>
            <w:r w:rsidRPr="007F7AA4">
              <w:rPr>
                <w:rFonts w:eastAsiaTheme="majorEastAsia" w:cs="Times New Roman"/>
              </w:rPr>
              <w:tab/>
              <w:t>[AT_RX p68,ch5]AT+ECUSD=1,1,"**21*17798545150*11#",,11</w:t>
            </w:r>
            <w:r w:rsidRPr="007F7AA4">
              <w:rPr>
                <w:rFonts w:eastAsiaTheme="majorEastAsia" w:cs="Times New Roman"/>
              </w:rPr>
              <w:tab/>
            </w:r>
          </w:p>
          <w:p w14:paraId="48953E0C" w14:textId="77777777" w:rsidR="00AD7BE4" w:rsidRPr="007F7AA4" w:rsidRDefault="00AD7BE4" w:rsidP="00AD7BE4">
            <w:pPr>
              <w:rPr>
                <w:rFonts w:eastAsiaTheme="majorEastAsia" w:cs="Times New Roman"/>
              </w:rPr>
            </w:pPr>
            <w:r w:rsidRPr="007F7AA4">
              <w:rPr>
                <w:rFonts w:eastAsiaTheme="majorEastAsia" w:cs="Times New Roman"/>
              </w:rPr>
              <w:t>SYS</w:t>
            </w:r>
            <w:r w:rsidRPr="007F7AA4">
              <w:rPr>
                <w:rFonts w:eastAsiaTheme="majorEastAsia" w:cs="Times New Roman"/>
              </w:rPr>
              <w:tab/>
              <w:t>1231437</w:t>
            </w:r>
            <w:r w:rsidRPr="007F7AA4">
              <w:rPr>
                <w:rFonts w:eastAsiaTheme="majorEastAsia" w:cs="Times New Roman"/>
              </w:rPr>
              <w:tab/>
              <w:t>1405219522</w:t>
            </w:r>
            <w:r w:rsidRPr="007F7AA4">
              <w:rPr>
                <w:rFonts w:eastAsiaTheme="majorEastAsia" w:cs="Times New Roman"/>
              </w:rPr>
              <w:tab/>
              <w:t>10:50:27:206</w:t>
            </w:r>
            <w:r w:rsidRPr="007F7AA4">
              <w:rPr>
                <w:rFonts w:eastAsiaTheme="majorEastAsia" w:cs="Times New Roman"/>
              </w:rPr>
              <w:tab/>
              <w:t>NIL</w:t>
            </w:r>
            <w:r w:rsidRPr="007F7AA4">
              <w:rPr>
                <w:rFonts w:eastAsiaTheme="majorEastAsia" w:cs="Times New Roman"/>
              </w:rPr>
              <w:tab/>
              <w:t>[AT_RX p68,ch5]AT+ECUSD=1,1,"**21*17798545150*11#",,11</w:t>
            </w:r>
            <w:r w:rsidRPr="007F7AA4">
              <w:rPr>
                <w:rFonts w:eastAsiaTheme="majorEastAsia" w:cs="Times New Roman"/>
              </w:rPr>
              <w:tab/>
            </w:r>
          </w:p>
          <w:p w14:paraId="207A24EF" w14:textId="77777777" w:rsidR="00AD7BE4" w:rsidRPr="007F7AA4" w:rsidRDefault="00AD7BE4" w:rsidP="00AD7BE4">
            <w:pPr>
              <w:rPr>
                <w:rFonts w:eastAsiaTheme="majorEastAsia" w:cs="Times New Roman"/>
              </w:rPr>
            </w:pPr>
            <w:r w:rsidRPr="007F7AA4">
              <w:rPr>
                <w:rFonts w:eastAsiaTheme="majorEastAsia" w:cs="Times New Roman"/>
              </w:rPr>
              <w:t>SYS</w:t>
            </w:r>
            <w:r w:rsidRPr="007F7AA4">
              <w:rPr>
                <w:rFonts w:eastAsiaTheme="majorEastAsia" w:cs="Times New Roman"/>
              </w:rPr>
              <w:tab/>
              <w:t>1237430</w:t>
            </w:r>
            <w:r w:rsidRPr="007F7AA4">
              <w:rPr>
                <w:rFonts w:eastAsiaTheme="majorEastAsia" w:cs="Times New Roman"/>
              </w:rPr>
              <w:tab/>
              <w:t>1405230284</w:t>
            </w:r>
            <w:r w:rsidRPr="007F7AA4">
              <w:rPr>
                <w:rFonts w:eastAsiaTheme="majorEastAsia" w:cs="Times New Roman"/>
              </w:rPr>
              <w:tab/>
              <w:t>10:50:28:007</w:t>
            </w:r>
            <w:r w:rsidRPr="007F7AA4">
              <w:rPr>
                <w:rFonts w:eastAsiaTheme="majorEastAsia" w:cs="Times New Roman"/>
              </w:rPr>
              <w:tab/>
              <w:t>NIL</w:t>
            </w:r>
            <w:r w:rsidRPr="007F7AA4">
              <w:rPr>
                <w:rFonts w:eastAsiaTheme="majorEastAsia" w:cs="Times New Roman"/>
              </w:rPr>
              <w:tab/>
              <w:t>[AT_RX p68,ch5]AT+ECUSD=1,1,"*#21#"</w:t>
            </w:r>
            <w:r w:rsidRPr="007F7AA4">
              <w:rPr>
                <w:rFonts w:eastAsiaTheme="majorEastAsia" w:cs="Times New Roman"/>
              </w:rPr>
              <w:tab/>
            </w:r>
          </w:p>
          <w:p w14:paraId="08E79EBF" w14:textId="77777777" w:rsidR="00AD7BE4" w:rsidRPr="007F7AA4" w:rsidRDefault="00AD7BE4" w:rsidP="00AD7BE4">
            <w:pPr>
              <w:rPr>
                <w:rFonts w:eastAsiaTheme="majorEastAsia" w:cs="Times New Roman"/>
              </w:rPr>
            </w:pPr>
            <w:r w:rsidRPr="007F7AA4">
              <w:rPr>
                <w:rFonts w:eastAsiaTheme="majorEastAsia" w:cs="Times New Roman"/>
              </w:rPr>
              <w:t>SYS</w:t>
            </w:r>
            <w:r w:rsidRPr="007F7AA4">
              <w:rPr>
                <w:rFonts w:eastAsiaTheme="majorEastAsia" w:cs="Times New Roman"/>
              </w:rPr>
              <w:tab/>
              <w:t>1302708</w:t>
            </w:r>
            <w:r w:rsidRPr="007F7AA4">
              <w:rPr>
                <w:rFonts w:eastAsiaTheme="majorEastAsia" w:cs="Times New Roman"/>
              </w:rPr>
              <w:tab/>
              <w:t>1405431591</w:t>
            </w:r>
            <w:r w:rsidRPr="007F7AA4">
              <w:rPr>
                <w:rFonts w:eastAsiaTheme="majorEastAsia" w:cs="Times New Roman"/>
              </w:rPr>
              <w:tab/>
              <w:t>10:50:40:816</w:t>
            </w:r>
            <w:r w:rsidRPr="007F7AA4">
              <w:rPr>
                <w:rFonts w:eastAsiaTheme="majorEastAsia" w:cs="Times New Roman"/>
              </w:rPr>
              <w:tab/>
              <w:t>NIL</w:t>
            </w:r>
            <w:r w:rsidRPr="007F7AA4">
              <w:rPr>
                <w:rFonts w:eastAsiaTheme="majorEastAsia" w:cs="Times New Roman"/>
              </w:rPr>
              <w:tab/>
              <w:t>[AT_RX p68,ch5]AT+ECUSD=1,1,"**67*18013865850*11#",,11</w:t>
            </w:r>
            <w:r w:rsidRPr="007F7AA4">
              <w:rPr>
                <w:rFonts w:eastAsiaTheme="majorEastAsia" w:cs="Times New Roman"/>
              </w:rPr>
              <w:tab/>
            </w:r>
          </w:p>
          <w:p w14:paraId="38C1C886" w14:textId="77777777" w:rsidR="00AD7BE4" w:rsidRPr="007F7AA4" w:rsidRDefault="00AD7BE4" w:rsidP="00AD7BE4">
            <w:pPr>
              <w:rPr>
                <w:rFonts w:eastAsiaTheme="majorEastAsia" w:cs="Times New Roman"/>
              </w:rPr>
            </w:pPr>
            <w:r w:rsidRPr="007F7AA4">
              <w:rPr>
                <w:rFonts w:eastAsiaTheme="majorEastAsia" w:cs="Times New Roman"/>
              </w:rPr>
              <w:t>SYS</w:t>
            </w:r>
            <w:r w:rsidRPr="007F7AA4">
              <w:rPr>
                <w:rFonts w:eastAsiaTheme="majorEastAsia" w:cs="Times New Roman"/>
              </w:rPr>
              <w:tab/>
              <w:t>1308963</w:t>
            </w:r>
            <w:r w:rsidRPr="007F7AA4">
              <w:rPr>
                <w:rFonts w:eastAsiaTheme="majorEastAsia" w:cs="Times New Roman"/>
              </w:rPr>
              <w:tab/>
              <w:t>1405443375</w:t>
            </w:r>
            <w:r w:rsidRPr="007F7AA4">
              <w:rPr>
                <w:rFonts w:eastAsiaTheme="majorEastAsia" w:cs="Times New Roman"/>
              </w:rPr>
              <w:tab/>
              <w:t>10:50:41:616</w:t>
            </w:r>
            <w:r w:rsidRPr="007F7AA4">
              <w:rPr>
                <w:rFonts w:eastAsiaTheme="majorEastAsia" w:cs="Times New Roman"/>
              </w:rPr>
              <w:tab/>
              <w:t>NIL</w:t>
            </w:r>
            <w:r w:rsidRPr="007F7AA4">
              <w:rPr>
                <w:rFonts w:eastAsiaTheme="majorEastAsia" w:cs="Times New Roman"/>
              </w:rPr>
              <w:tab/>
              <w:t>[AT_RX p68,ch5]AT+ECUSD=1,1,"*#67#"</w:t>
            </w:r>
            <w:r w:rsidRPr="007F7AA4">
              <w:rPr>
                <w:rFonts w:eastAsiaTheme="majorEastAsia" w:cs="Times New Roman"/>
              </w:rPr>
              <w:tab/>
            </w:r>
          </w:p>
          <w:p w14:paraId="7D368CED" w14:textId="77777777" w:rsidR="00AD7BE4" w:rsidRPr="007F7AA4" w:rsidRDefault="00AD7BE4" w:rsidP="00AD7BE4">
            <w:pPr>
              <w:rPr>
                <w:rFonts w:eastAsiaTheme="majorEastAsia" w:cs="Times New Roman"/>
              </w:rPr>
            </w:pPr>
            <w:r w:rsidRPr="007F7AA4">
              <w:rPr>
                <w:rFonts w:eastAsiaTheme="majorEastAsia" w:cs="Times New Roman"/>
              </w:rPr>
              <w:t>SYS</w:t>
            </w:r>
            <w:r w:rsidRPr="007F7AA4">
              <w:rPr>
                <w:rFonts w:eastAsiaTheme="majorEastAsia" w:cs="Times New Roman"/>
              </w:rPr>
              <w:tab/>
              <w:t>1341007</w:t>
            </w:r>
            <w:r w:rsidRPr="007F7AA4">
              <w:rPr>
                <w:rFonts w:eastAsiaTheme="majorEastAsia" w:cs="Times New Roman"/>
              </w:rPr>
              <w:tab/>
              <w:t>1405539304</w:t>
            </w:r>
            <w:r w:rsidRPr="007F7AA4">
              <w:rPr>
                <w:rFonts w:eastAsiaTheme="majorEastAsia" w:cs="Times New Roman"/>
              </w:rPr>
              <w:tab/>
              <w:t>10:50:47:824</w:t>
            </w:r>
            <w:r w:rsidRPr="007F7AA4">
              <w:rPr>
                <w:rFonts w:eastAsiaTheme="majorEastAsia" w:cs="Times New Roman"/>
              </w:rPr>
              <w:tab/>
              <w:t>NIL</w:t>
            </w:r>
            <w:r w:rsidRPr="007F7AA4">
              <w:rPr>
                <w:rFonts w:eastAsiaTheme="majorEastAsia" w:cs="Times New Roman"/>
              </w:rPr>
              <w:tab/>
              <w:t>[AT_RX p68,ch5]AT+ECUSD=1,1,"#67**11#"</w:t>
            </w:r>
            <w:r w:rsidRPr="007F7AA4">
              <w:rPr>
                <w:rFonts w:eastAsiaTheme="majorEastAsia" w:cs="Times New Roman"/>
              </w:rPr>
              <w:tab/>
            </w:r>
          </w:p>
          <w:p w14:paraId="30C94E8B" w14:textId="77777777" w:rsidR="00AD7BE4" w:rsidRPr="007F7AA4" w:rsidRDefault="00AD7BE4" w:rsidP="00AD7BE4">
            <w:pPr>
              <w:rPr>
                <w:rFonts w:eastAsiaTheme="majorEastAsia" w:cs="Times New Roman"/>
              </w:rPr>
            </w:pPr>
            <w:r w:rsidRPr="007F7AA4">
              <w:rPr>
                <w:rFonts w:eastAsiaTheme="majorEastAsia" w:cs="Times New Roman"/>
              </w:rPr>
              <w:t>SYS</w:t>
            </w:r>
            <w:r w:rsidRPr="007F7AA4">
              <w:rPr>
                <w:rFonts w:eastAsiaTheme="majorEastAsia" w:cs="Times New Roman"/>
              </w:rPr>
              <w:tab/>
              <w:t>1347408</w:t>
            </w:r>
            <w:r w:rsidRPr="007F7AA4">
              <w:rPr>
                <w:rFonts w:eastAsiaTheme="majorEastAsia" w:cs="Times New Roman"/>
              </w:rPr>
              <w:tab/>
              <w:t>1405552079</w:t>
            </w:r>
            <w:r w:rsidRPr="007F7AA4">
              <w:rPr>
                <w:rFonts w:eastAsiaTheme="majorEastAsia" w:cs="Times New Roman"/>
              </w:rPr>
              <w:tab/>
              <w:t>10:50:48:626</w:t>
            </w:r>
            <w:r w:rsidRPr="007F7AA4">
              <w:rPr>
                <w:rFonts w:eastAsiaTheme="majorEastAsia" w:cs="Times New Roman"/>
              </w:rPr>
              <w:tab/>
              <w:t>NIL</w:t>
            </w:r>
            <w:r w:rsidRPr="007F7AA4">
              <w:rPr>
                <w:rFonts w:eastAsiaTheme="majorEastAsia" w:cs="Times New Roman"/>
              </w:rPr>
              <w:tab/>
              <w:t>[AT_RX p68,ch5]AT+ECUSD=1,1,"*#67#"</w:t>
            </w:r>
            <w:r w:rsidRPr="007F7AA4">
              <w:rPr>
                <w:rFonts w:eastAsiaTheme="majorEastAsia" w:cs="Times New Roman"/>
              </w:rPr>
              <w:tab/>
            </w:r>
          </w:p>
          <w:p w14:paraId="35D6FA72" w14:textId="77777777" w:rsidR="00AD7BE4" w:rsidRPr="007F7AA4" w:rsidRDefault="00AD7BE4" w:rsidP="00AD7BE4">
            <w:pPr>
              <w:rPr>
                <w:rFonts w:eastAsiaTheme="majorEastAsia" w:cs="Times New Roman"/>
              </w:rPr>
            </w:pPr>
            <w:r w:rsidRPr="007F7AA4">
              <w:rPr>
                <w:rFonts w:eastAsiaTheme="majorEastAsia" w:cs="Times New Roman"/>
              </w:rPr>
              <w:t>SYS</w:t>
            </w:r>
            <w:r w:rsidRPr="007F7AA4">
              <w:rPr>
                <w:rFonts w:eastAsiaTheme="majorEastAsia" w:cs="Times New Roman"/>
              </w:rPr>
              <w:tab/>
              <w:t>1374281</w:t>
            </w:r>
            <w:r w:rsidRPr="007F7AA4">
              <w:rPr>
                <w:rFonts w:eastAsiaTheme="majorEastAsia" w:cs="Times New Roman"/>
              </w:rPr>
              <w:tab/>
              <w:t>1405632406</w:t>
            </w:r>
            <w:r w:rsidRPr="007F7AA4">
              <w:rPr>
                <w:rFonts w:eastAsiaTheme="majorEastAsia" w:cs="Times New Roman"/>
              </w:rPr>
              <w:tab/>
              <w:t>10:50:53:629</w:t>
            </w:r>
            <w:r w:rsidRPr="007F7AA4">
              <w:rPr>
                <w:rFonts w:eastAsiaTheme="majorEastAsia" w:cs="Times New Roman"/>
              </w:rPr>
              <w:tab/>
              <w:t>NIL</w:t>
            </w:r>
            <w:r w:rsidRPr="007F7AA4">
              <w:rPr>
                <w:rFonts w:eastAsiaTheme="majorEastAsia" w:cs="Times New Roman"/>
              </w:rPr>
              <w:tab/>
              <w:t>[AT_RX p68,ch5]AT+ECUSD=1,1,"*#43#"</w:t>
            </w:r>
            <w:r w:rsidRPr="007F7AA4">
              <w:rPr>
                <w:rFonts w:eastAsiaTheme="majorEastAsia" w:cs="Times New Roman"/>
              </w:rPr>
              <w:tab/>
            </w:r>
          </w:p>
          <w:p w14:paraId="1352B9FD" w14:textId="77777777" w:rsidR="00AD7BE4" w:rsidRPr="007F7AA4" w:rsidRDefault="00AD7BE4" w:rsidP="00AD7BE4">
            <w:pPr>
              <w:rPr>
                <w:rFonts w:eastAsiaTheme="majorEastAsia" w:cs="Times New Roman"/>
              </w:rPr>
            </w:pPr>
            <w:r w:rsidRPr="007F7AA4">
              <w:rPr>
                <w:rFonts w:eastAsiaTheme="majorEastAsia" w:cs="Times New Roman"/>
              </w:rPr>
              <w:t>SYS</w:t>
            </w:r>
            <w:r w:rsidRPr="007F7AA4">
              <w:rPr>
                <w:rFonts w:eastAsiaTheme="majorEastAsia" w:cs="Times New Roman"/>
              </w:rPr>
              <w:tab/>
              <w:t>1385668</w:t>
            </w:r>
            <w:r w:rsidRPr="007F7AA4">
              <w:rPr>
                <w:rFonts w:eastAsiaTheme="majorEastAsia" w:cs="Times New Roman"/>
              </w:rPr>
              <w:tab/>
              <w:t>1405668564</w:t>
            </w:r>
            <w:r w:rsidRPr="007F7AA4">
              <w:rPr>
                <w:rFonts w:eastAsiaTheme="majorEastAsia" w:cs="Times New Roman"/>
              </w:rPr>
              <w:tab/>
              <w:t>10:50:56:029</w:t>
            </w:r>
            <w:r w:rsidRPr="007F7AA4">
              <w:rPr>
                <w:rFonts w:eastAsiaTheme="majorEastAsia" w:cs="Times New Roman"/>
              </w:rPr>
              <w:tab/>
              <w:t>NIL</w:t>
            </w:r>
            <w:r w:rsidRPr="007F7AA4">
              <w:rPr>
                <w:rFonts w:eastAsiaTheme="majorEastAsia" w:cs="Times New Roman"/>
              </w:rPr>
              <w:tab/>
              <w:t>[AT_RX p68,ch5]AT+ECUSD=1,1,"#43*11#"</w:t>
            </w:r>
            <w:r w:rsidRPr="007F7AA4">
              <w:rPr>
                <w:rFonts w:eastAsiaTheme="majorEastAsia" w:cs="Times New Roman"/>
              </w:rPr>
              <w:tab/>
            </w:r>
          </w:p>
          <w:p w14:paraId="67B5D8D4" w14:textId="77777777" w:rsidR="00AD7BE4" w:rsidRPr="007F7AA4" w:rsidRDefault="00AD7BE4" w:rsidP="00AD7BE4">
            <w:pPr>
              <w:rPr>
                <w:rFonts w:eastAsiaTheme="majorEastAsia" w:cs="Times New Roman"/>
              </w:rPr>
            </w:pPr>
            <w:r w:rsidRPr="007F7AA4">
              <w:rPr>
                <w:rFonts w:eastAsiaTheme="majorEastAsia" w:cs="Times New Roman"/>
              </w:rPr>
              <w:t>SYS</w:t>
            </w:r>
            <w:r w:rsidRPr="007F7AA4">
              <w:rPr>
                <w:rFonts w:eastAsiaTheme="majorEastAsia" w:cs="Times New Roman"/>
              </w:rPr>
              <w:tab/>
              <w:t>1386100</w:t>
            </w:r>
            <w:r w:rsidRPr="007F7AA4">
              <w:rPr>
                <w:rFonts w:eastAsiaTheme="majorEastAsia" w:cs="Times New Roman"/>
              </w:rPr>
              <w:tab/>
              <w:t>1405669549</w:t>
            </w:r>
            <w:r w:rsidRPr="007F7AA4">
              <w:rPr>
                <w:rFonts w:eastAsiaTheme="majorEastAsia" w:cs="Times New Roman"/>
              </w:rPr>
              <w:tab/>
              <w:t>10:50:56:029</w:t>
            </w:r>
            <w:r w:rsidRPr="007F7AA4">
              <w:rPr>
                <w:rFonts w:eastAsiaTheme="majorEastAsia" w:cs="Times New Roman"/>
              </w:rPr>
              <w:tab/>
              <w:t>NIL</w:t>
            </w:r>
            <w:r w:rsidRPr="007F7AA4">
              <w:rPr>
                <w:rFonts w:eastAsiaTheme="majorEastAsia" w:cs="Times New Roman"/>
              </w:rPr>
              <w:tab/>
              <w:t>[AT_RX p68,ch5]AT+ECUSD=1,1,"*#43#"</w:t>
            </w:r>
            <w:r w:rsidRPr="007F7AA4">
              <w:rPr>
                <w:rFonts w:eastAsiaTheme="majorEastAsia" w:cs="Times New Roman"/>
              </w:rPr>
              <w:tab/>
            </w:r>
          </w:p>
          <w:p w14:paraId="464C2684" w14:textId="77777777" w:rsidR="00AD7BE4" w:rsidRPr="007F7AA4" w:rsidRDefault="00AD7BE4" w:rsidP="00AD7BE4">
            <w:pPr>
              <w:rPr>
                <w:rFonts w:eastAsiaTheme="majorEastAsia" w:cs="Times New Roman"/>
              </w:rPr>
            </w:pPr>
            <w:r w:rsidRPr="007F7AA4">
              <w:rPr>
                <w:rFonts w:eastAsiaTheme="majorEastAsia" w:cs="Times New Roman"/>
              </w:rPr>
              <w:t>SYS</w:t>
            </w:r>
            <w:r w:rsidRPr="007F7AA4">
              <w:rPr>
                <w:rFonts w:eastAsiaTheme="majorEastAsia" w:cs="Times New Roman"/>
              </w:rPr>
              <w:tab/>
              <w:t>1404091</w:t>
            </w:r>
            <w:r w:rsidRPr="007F7AA4">
              <w:rPr>
                <w:rFonts w:eastAsiaTheme="majorEastAsia" w:cs="Times New Roman"/>
              </w:rPr>
              <w:tab/>
              <w:t>1405726781</w:t>
            </w:r>
            <w:r w:rsidRPr="007F7AA4">
              <w:rPr>
                <w:rFonts w:eastAsiaTheme="majorEastAsia" w:cs="Times New Roman"/>
              </w:rPr>
              <w:tab/>
              <w:t>10:50:59:829</w:t>
            </w:r>
            <w:r w:rsidRPr="007F7AA4">
              <w:rPr>
                <w:rFonts w:eastAsiaTheme="majorEastAsia" w:cs="Times New Roman"/>
              </w:rPr>
              <w:tab/>
              <w:t>NIL</w:t>
            </w:r>
            <w:r w:rsidRPr="007F7AA4">
              <w:rPr>
                <w:rFonts w:eastAsiaTheme="majorEastAsia" w:cs="Times New Roman"/>
              </w:rPr>
              <w:tab/>
              <w:t>[AT_RX p68,ch5]AT+ECUSD=1,1,"*43*11#"</w:t>
            </w:r>
            <w:r w:rsidRPr="007F7AA4">
              <w:rPr>
                <w:rFonts w:eastAsiaTheme="majorEastAsia" w:cs="Times New Roman"/>
              </w:rPr>
              <w:tab/>
            </w:r>
          </w:p>
          <w:p w14:paraId="5404D396" w14:textId="726E6633" w:rsidR="00AD7BE4" w:rsidRPr="007F7AA4" w:rsidRDefault="00AD7BE4" w:rsidP="00AD7BE4">
            <w:pPr>
              <w:rPr>
                <w:rFonts w:eastAsiaTheme="majorEastAsia" w:cs="Times New Roman"/>
              </w:rPr>
            </w:pPr>
            <w:r w:rsidRPr="007F7AA4">
              <w:rPr>
                <w:rFonts w:eastAsiaTheme="majorEastAsia" w:cs="Times New Roman"/>
              </w:rPr>
              <w:t>SYS</w:t>
            </w:r>
            <w:r w:rsidRPr="007F7AA4">
              <w:rPr>
                <w:rFonts w:eastAsiaTheme="majorEastAsia" w:cs="Times New Roman"/>
              </w:rPr>
              <w:tab/>
              <w:t>1404412</w:t>
            </w:r>
            <w:r w:rsidRPr="007F7AA4">
              <w:rPr>
                <w:rFonts w:eastAsiaTheme="majorEastAsia" w:cs="Times New Roman"/>
              </w:rPr>
              <w:tab/>
              <w:t>1405727772</w:t>
            </w:r>
            <w:r w:rsidRPr="007F7AA4">
              <w:rPr>
                <w:rFonts w:eastAsiaTheme="majorEastAsia" w:cs="Times New Roman"/>
              </w:rPr>
              <w:tab/>
              <w:t>10:50:59:829</w:t>
            </w:r>
            <w:r w:rsidRPr="007F7AA4">
              <w:rPr>
                <w:rFonts w:eastAsiaTheme="majorEastAsia" w:cs="Times New Roman"/>
              </w:rPr>
              <w:tab/>
              <w:t>NIL</w:t>
            </w:r>
            <w:r w:rsidRPr="007F7AA4">
              <w:rPr>
                <w:rFonts w:eastAsiaTheme="majorEastAsia" w:cs="Times New Roman"/>
              </w:rPr>
              <w:tab/>
              <w:t>[AT_RX p68,ch5]AT+ECUSD=1,1,"*#43#"</w:t>
            </w:r>
            <w:r w:rsidRPr="007F7AA4">
              <w:rPr>
                <w:rFonts w:eastAsiaTheme="majorEastAsia" w:cs="Times New Roman"/>
              </w:rPr>
              <w:tab/>
            </w:r>
          </w:p>
        </w:tc>
      </w:tr>
    </w:tbl>
    <w:p w14:paraId="12A077D7" w14:textId="41756375" w:rsidR="00393875" w:rsidRPr="007F7AA4" w:rsidRDefault="00393875" w:rsidP="00393875">
      <w:pPr>
        <w:pStyle w:val="3"/>
        <w:spacing w:before="156" w:after="156"/>
        <w:rPr>
          <w:rFonts w:eastAsiaTheme="majorEastAsia" w:cs="Times New Roman"/>
        </w:rPr>
      </w:pPr>
      <w:bookmarkStart w:id="326" w:name="_Toc87714871"/>
      <w:r w:rsidRPr="007F7AA4">
        <w:rPr>
          <w:rFonts w:eastAsiaTheme="majorEastAsia" w:cs="Times New Roman"/>
        </w:rPr>
        <w:t>AT+EAPNACT PDN</w:t>
      </w:r>
      <w:r w:rsidRPr="007F7AA4">
        <w:rPr>
          <w:rFonts w:eastAsiaTheme="majorEastAsia" w:cs="Times New Roman"/>
        </w:rPr>
        <w:t>激活</w:t>
      </w:r>
      <w:r w:rsidRPr="007F7AA4">
        <w:rPr>
          <w:rFonts w:eastAsiaTheme="majorEastAsia" w:cs="Times New Roman"/>
        </w:rPr>
        <w:t>/</w:t>
      </w:r>
      <w:r w:rsidRPr="007F7AA4">
        <w:rPr>
          <w:rFonts w:eastAsiaTheme="majorEastAsia" w:cs="Times New Roman"/>
        </w:rPr>
        <w:t>去激活</w:t>
      </w:r>
      <w:bookmarkEnd w:id="326"/>
    </w:p>
    <w:p w14:paraId="4F75596B" w14:textId="1434EC0F" w:rsidR="00393875" w:rsidRPr="007F7AA4" w:rsidRDefault="00393875" w:rsidP="00393875">
      <w:pPr>
        <w:rPr>
          <w:rFonts w:eastAsiaTheme="majorEastAsia" w:cs="Times New Roman"/>
        </w:rPr>
      </w:pPr>
      <w:r w:rsidRPr="007F7AA4">
        <w:rPr>
          <w:rFonts w:eastAsiaTheme="majorEastAsia" w:cs="Times New Roman"/>
        </w:rPr>
        <w:t>激活</w:t>
      </w:r>
      <w:r w:rsidRPr="007F7AA4">
        <w:rPr>
          <w:rFonts w:eastAsiaTheme="majorEastAsia" w:cs="Times New Roman"/>
        </w:rPr>
        <w:t>/</w:t>
      </w:r>
      <w:r w:rsidRPr="007F7AA4">
        <w:rPr>
          <w:rFonts w:eastAsiaTheme="majorEastAsia" w:cs="Times New Roman"/>
        </w:rPr>
        <w:t>去激活特定的</w:t>
      </w:r>
      <w:r w:rsidRPr="007F7AA4">
        <w:rPr>
          <w:rFonts w:eastAsiaTheme="majorEastAsia" w:cs="Times New Roman"/>
        </w:rPr>
        <w:t>PDN</w:t>
      </w:r>
      <w:r w:rsidRPr="007F7AA4">
        <w:rPr>
          <w:rFonts w:eastAsiaTheme="majorEastAsia" w:cs="Times New Roman"/>
        </w:rPr>
        <w:t>上下文。</w:t>
      </w:r>
    </w:p>
    <w:p w14:paraId="4D50AB1A" w14:textId="5C2BBA48" w:rsidR="00393875" w:rsidRPr="007F7AA4" w:rsidRDefault="00393875" w:rsidP="00393875">
      <w:pPr>
        <w:pStyle w:val="4"/>
        <w:spacing w:before="156" w:after="156"/>
        <w:rPr>
          <w:rFonts w:cs="Times New Roman"/>
        </w:rPr>
      </w:pPr>
      <w:r w:rsidRPr="007F7AA4">
        <w:rPr>
          <w:rFonts w:cs="Times New Roman"/>
        </w:rPr>
        <w:lastRenderedPageBreak/>
        <w:t>Format</w:t>
      </w:r>
    </w:p>
    <w:tbl>
      <w:tblPr>
        <w:tblW w:w="7683" w:type="dxa"/>
        <w:tblBorders>
          <w:top w:val="single" w:sz="4" w:space="0" w:color="auto"/>
          <w:left w:val="single" w:sz="4" w:space="0" w:color="auto"/>
          <w:bottom w:val="single" w:sz="4" w:space="0" w:color="auto"/>
          <w:right w:val="single" w:sz="4" w:space="0" w:color="auto"/>
          <w:insideH w:val="single" w:sz="4" w:space="0" w:color="auto"/>
          <w:insideV w:val="single" w:sz="6" w:space="0" w:color="auto"/>
        </w:tblBorders>
        <w:tblLayout w:type="fixed"/>
        <w:tblCellMar>
          <w:left w:w="28" w:type="dxa"/>
          <w:right w:w="28" w:type="dxa"/>
        </w:tblCellMar>
        <w:tblLook w:val="0000" w:firstRow="0" w:lastRow="0" w:firstColumn="0" w:lastColumn="0" w:noHBand="0" w:noVBand="0"/>
      </w:tblPr>
      <w:tblGrid>
        <w:gridCol w:w="4139"/>
        <w:gridCol w:w="3544"/>
      </w:tblGrid>
      <w:tr w:rsidR="00393875" w:rsidRPr="007F7AA4" w14:paraId="48984D4C" w14:textId="77777777" w:rsidTr="00393875">
        <w:trPr>
          <w:cantSplit/>
        </w:trPr>
        <w:tc>
          <w:tcPr>
            <w:tcW w:w="4139" w:type="dxa"/>
          </w:tcPr>
          <w:p w14:paraId="6D61665B" w14:textId="77777777" w:rsidR="00393875" w:rsidRPr="007F7AA4" w:rsidRDefault="00393875" w:rsidP="00E57202">
            <w:pPr>
              <w:pStyle w:val="TAH"/>
              <w:rPr>
                <w:rFonts w:ascii="Times New Roman" w:eastAsiaTheme="majorEastAsia" w:hAnsi="Times New Roman"/>
                <w:lang w:eastAsia="en-US"/>
              </w:rPr>
            </w:pPr>
            <w:r w:rsidRPr="007F7AA4">
              <w:rPr>
                <w:rFonts w:ascii="Times New Roman" w:eastAsiaTheme="majorEastAsia" w:hAnsi="Times New Roman"/>
                <w:lang w:eastAsia="en-US"/>
              </w:rPr>
              <w:t>Command</w:t>
            </w:r>
          </w:p>
        </w:tc>
        <w:tc>
          <w:tcPr>
            <w:tcW w:w="3544" w:type="dxa"/>
          </w:tcPr>
          <w:p w14:paraId="4CA09C48" w14:textId="77777777" w:rsidR="00393875" w:rsidRPr="007F7AA4" w:rsidRDefault="00393875" w:rsidP="00E57202">
            <w:pPr>
              <w:pStyle w:val="TAH"/>
              <w:rPr>
                <w:rFonts w:ascii="Times New Roman" w:eastAsiaTheme="majorEastAsia" w:hAnsi="Times New Roman"/>
                <w:lang w:eastAsia="en-US"/>
              </w:rPr>
            </w:pPr>
            <w:r w:rsidRPr="007F7AA4">
              <w:rPr>
                <w:rFonts w:ascii="Times New Roman" w:eastAsiaTheme="majorEastAsia" w:hAnsi="Times New Roman"/>
                <w:lang w:eastAsia="en-US"/>
              </w:rPr>
              <w:t>Possible response(s)</w:t>
            </w:r>
          </w:p>
        </w:tc>
      </w:tr>
      <w:tr w:rsidR="00393875" w:rsidRPr="007F7AA4" w14:paraId="2C17BC48" w14:textId="77777777" w:rsidTr="00393875">
        <w:trPr>
          <w:cantSplit/>
        </w:trPr>
        <w:tc>
          <w:tcPr>
            <w:tcW w:w="4139" w:type="dxa"/>
          </w:tcPr>
          <w:p w14:paraId="15DA3FF8" w14:textId="5172475B" w:rsidR="00393875" w:rsidRPr="007F7AA4" w:rsidRDefault="00393875" w:rsidP="00E57202">
            <w:pPr>
              <w:spacing w:after="20"/>
              <w:rPr>
                <w:rFonts w:eastAsiaTheme="majorEastAsia" w:cs="Times New Roman"/>
              </w:rPr>
            </w:pPr>
            <w:r w:rsidRPr="007F7AA4">
              <w:rPr>
                <w:rFonts w:eastAsiaTheme="majorEastAsia" w:cs="Times New Roman"/>
              </w:rPr>
              <w:t>+EAPNACT=&lt;state&gt;,&lt;parameter&gt;</w:t>
            </w:r>
          </w:p>
        </w:tc>
        <w:tc>
          <w:tcPr>
            <w:tcW w:w="3544" w:type="dxa"/>
          </w:tcPr>
          <w:p w14:paraId="1382285A" w14:textId="77777777" w:rsidR="00393875" w:rsidRPr="007F7AA4" w:rsidRDefault="00393875" w:rsidP="00393875">
            <w:pPr>
              <w:spacing w:after="20"/>
              <w:rPr>
                <w:rFonts w:eastAsiaTheme="majorEastAsia" w:cs="Times New Roman"/>
                <w:i/>
                <w:iCs/>
              </w:rPr>
            </w:pPr>
            <w:r w:rsidRPr="007F7AA4">
              <w:rPr>
                <w:rFonts w:eastAsiaTheme="majorEastAsia" w:cs="Times New Roman"/>
                <w:i/>
                <w:iCs/>
              </w:rPr>
              <w:t>OK</w:t>
            </w:r>
          </w:p>
          <w:p w14:paraId="70D4BB06" w14:textId="372E5898" w:rsidR="00393875" w:rsidRPr="007F7AA4" w:rsidRDefault="00393875" w:rsidP="00393875">
            <w:pPr>
              <w:spacing w:after="20"/>
              <w:rPr>
                <w:rFonts w:eastAsiaTheme="majorEastAsia" w:cs="Times New Roman"/>
              </w:rPr>
            </w:pPr>
            <w:r w:rsidRPr="007F7AA4">
              <w:rPr>
                <w:rFonts w:eastAsiaTheme="majorEastAsia" w:cs="Times New Roman"/>
                <w:i/>
                <w:iCs/>
              </w:rPr>
              <w:t>ERROR +CME:ERROR &lt;cause&gt;</w:t>
            </w:r>
          </w:p>
        </w:tc>
      </w:tr>
    </w:tbl>
    <w:p w14:paraId="149641E9" w14:textId="7776B77F" w:rsidR="00393875" w:rsidRPr="007F7AA4" w:rsidRDefault="00393875" w:rsidP="00393875">
      <w:pPr>
        <w:pStyle w:val="4"/>
        <w:spacing w:before="156" w:after="156"/>
        <w:rPr>
          <w:rFonts w:cs="Times New Roman"/>
        </w:rPr>
      </w:pPr>
      <w:r w:rsidRPr="007F7AA4">
        <w:rPr>
          <w:rFonts w:cs="Times New Roman"/>
        </w:rPr>
        <w:t>Field</w:t>
      </w:r>
    </w:p>
    <w:p w14:paraId="206A8C8F" w14:textId="64EBE1B1" w:rsidR="00393875" w:rsidRPr="007F7AA4" w:rsidRDefault="00393875" w:rsidP="00393875">
      <w:pPr>
        <w:rPr>
          <w:rFonts w:eastAsiaTheme="majorEastAsia" w:cs="Times New Roman"/>
        </w:rPr>
      </w:pPr>
      <w:r w:rsidRPr="007F7AA4">
        <w:rPr>
          <w:rFonts w:eastAsiaTheme="majorEastAsia" w:cs="Times New Roman"/>
        </w:rPr>
        <w:t>&lt;state&gt;:</w:t>
      </w:r>
      <w:r w:rsidRPr="007F7AA4">
        <w:rPr>
          <w:rFonts w:eastAsiaTheme="majorEastAsia" w:cs="Times New Roman"/>
        </w:rPr>
        <w:t>指示</w:t>
      </w:r>
      <w:r w:rsidRPr="007F7AA4">
        <w:rPr>
          <w:rFonts w:eastAsiaTheme="majorEastAsia" w:cs="Times New Roman"/>
        </w:rPr>
        <w:t>PDP</w:t>
      </w:r>
      <w:r w:rsidRPr="007F7AA4">
        <w:rPr>
          <w:rFonts w:eastAsiaTheme="majorEastAsia" w:cs="Times New Roman"/>
        </w:rPr>
        <w:t>激活状态</w:t>
      </w:r>
    </w:p>
    <w:p w14:paraId="483E37BD" w14:textId="6C73A9C3" w:rsidR="00393875" w:rsidRPr="007F7AA4" w:rsidRDefault="00393875" w:rsidP="00393875">
      <w:pPr>
        <w:rPr>
          <w:rFonts w:eastAsiaTheme="majorEastAsia" w:cs="Times New Roman"/>
        </w:rPr>
      </w:pPr>
      <w:r w:rsidRPr="007F7AA4">
        <w:rPr>
          <w:rFonts w:eastAsiaTheme="majorEastAsia" w:cs="Times New Roman"/>
        </w:rPr>
        <w:t>0 – deactivated</w:t>
      </w:r>
    </w:p>
    <w:p w14:paraId="17CDA9D9" w14:textId="7601F56A" w:rsidR="00393875" w:rsidRPr="007F7AA4" w:rsidRDefault="00393875" w:rsidP="00393875">
      <w:pPr>
        <w:rPr>
          <w:rFonts w:eastAsiaTheme="majorEastAsia" w:cs="Times New Roman"/>
        </w:rPr>
      </w:pPr>
      <w:r w:rsidRPr="007F7AA4">
        <w:rPr>
          <w:rFonts w:eastAsiaTheme="majorEastAsia" w:cs="Times New Roman"/>
        </w:rPr>
        <w:t>1 – activated</w:t>
      </w:r>
    </w:p>
    <w:p w14:paraId="7A9EE1C0" w14:textId="5DE45C17" w:rsidR="00393875" w:rsidRPr="007F7AA4" w:rsidRDefault="00393875" w:rsidP="00393875">
      <w:pPr>
        <w:rPr>
          <w:rFonts w:eastAsiaTheme="majorEastAsia" w:cs="Times New Roman"/>
        </w:rPr>
      </w:pPr>
      <w:r w:rsidRPr="007F7AA4">
        <w:rPr>
          <w:rFonts w:eastAsiaTheme="majorEastAsia" w:cs="Times New Roman"/>
        </w:rPr>
        <w:t>其他值会导致执行命令错误。</w:t>
      </w:r>
    </w:p>
    <w:p w14:paraId="1CADB460" w14:textId="55C277D4" w:rsidR="00393875" w:rsidRPr="007F7AA4" w:rsidRDefault="00393875" w:rsidP="00393875">
      <w:pPr>
        <w:rPr>
          <w:rFonts w:eastAsiaTheme="majorEastAsia" w:cs="Times New Roman"/>
        </w:rPr>
      </w:pPr>
      <w:r w:rsidRPr="007F7AA4">
        <w:rPr>
          <w:rFonts w:eastAsiaTheme="majorEastAsia" w:cs="Times New Roman"/>
        </w:rPr>
        <w:t>&lt;parameter&gt;</w:t>
      </w:r>
    </w:p>
    <w:tbl>
      <w:tblPr>
        <w:tblStyle w:val="a7"/>
        <w:tblW w:w="0" w:type="auto"/>
        <w:tblLook w:val="04A0" w:firstRow="1" w:lastRow="0" w:firstColumn="1" w:lastColumn="0" w:noHBand="0" w:noVBand="1"/>
      </w:tblPr>
      <w:tblGrid>
        <w:gridCol w:w="2376"/>
        <w:gridCol w:w="5387"/>
      </w:tblGrid>
      <w:tr w:rsidR="00393875" w:rsidRPr="007F7AA4" w14:paraId="5E5E6F38" w14:textId="77777777" w:rsidTr="00393875">
        <w:tc>
          <w:tcPr>
            <w:tcW w:w="2376" w:type="dxa"/>
          </w:tcPr>
          <w:p w14:paraId="1B8A808D" w14:textId="4673FF0F" w:rsidR="00393875" w:rsidRPr="007F7AA4" w:rsidRDefault="00393875" w:rsidP="00393875">
            <w:pPr>
              <w:rPr>
                <w:rFonts w:eastAsiaTheme="majorEastAsia" w:cs="Times New Roman"/>
              </w:rPr>
            </w:pPr>
            <w:r w:rsidRPr="007F7AA4">
              <w:rPr>
                <w:rFonts w:eastAsiaTheme="majorEastAsia" w:cs="Times New Roman"/>
              </w:rPr>
              <w:t>State</w:t>
            </w:r>
          </w:p>
        </w:tc>
        <w:tc>
          <w:tcPr>
            <w:tcW w:w="5387" w:type="dxa"/>
          </w:tcPr>
          <w:p w14:paraId="2B726376" w14:textId="03AAADED" w:rsidR="00393875" w:rsidRPr="007F7AA4" w:rsidRDefault="00393875" w:rsidP="00393875">
            <w:pPr>
              <w:rPr>
                <w:rFonts w:eastAsiaTheme="majorEastAsia" w:cs="Times New Roman"/>
              </w:rPr>
            </w:pPr>
            <w:r w:rsidRPr="007F7AA4">
              <w:rPr>
                <w:rFonts w:eastAsiaTheme="majorEastAsia" w:cs="Times New Roman"/>
              </w:rPr>
              <w:t>parameter</w:t>
            </w:r>
          </w:p>
        </w:tc>
      </w:tr>
      <w:tr w:rsidR="00393875" w:rsidRPr="007F7AA4" w14:paraId="6A653586" w14:textId="77777777" w:rsidTr="00393875">
        <w:tc>
          <w:tcPr>
            <w:tcW w:w="2376" w:type="dxa"/>
          </w:tcPr>
          <w:p w14:paraId="67DDB0E0" w14:textId="2F1D031F" w:rsidR="00393875" w:rsidRPr="007F7AA4" w:rsidRDefault="00393875" w:rsidP="00393875">
            <w:pPr>
              <w:rPr>
                <w:rFonts w:eastAsiaTheme="majorEastAsia" w:cs="Times New Roman"/>
              </w:rPr>
            </w:pPr>
            <w:r w:rsidRPr="007F7AA4">
              <w:rPr>
                <w:rFonts w:eastAsiaTheme="majorEastAsia" w:cs="Times New Roman"/>
              </w:rPr>
              <w:t>1</w:t>
            </w:r>
          </w:p>
        </w:tc>
        <w:tc>
          <w:tcPr>
            <w:tcW w:w="5387" w:type="dxa"/>
          </w:tcPr>
          <w:p w14:paraId="3ED7730B" w14:textId="3ACD34B6" w:rsidR="00393875" w:rsidRPr="007F7AA4" w:rsidRDefault="00393875" w:rsidP="00393875">
            <w:pPr>
              <w:rPr>
                <w:rFonts w:eastAsiaTheme="majorEastAsia" w:cs="Times New Roman"/>
              </w:rPr>
            </w:pPr>
            <w:r w:rsidRPr="007F7AA4">
              <w:rPr>
                <w:rFonts w:eastAsiaTheme="majorEastAsia" w:cs="Times New Roman"/>
              </w:rPr>
              <w:t>&lt;apn_name&gt;,&lt;apn_type&gt;</w:t>
            </w:r>
          </w:p>
        </w:tc>
      </w:tr>
      <w:tr w:rsidR="00393875" w:rsidRPr="007F7AA4" w14:paraId="7A046EF0" w14:textId="77777777" w:rsidTr="00393875">
        <w:tc>
          <w:tcPr>
            <w:tcW w:w="2376" w:type="dxa"/>
          </w:tcPr>
          <w:p w14:paraId="47C34F4A" w14:textId="3F620536" w:rsidR="00393875" w:rsidRPr="007F7AA4" w:rsidRDefault="00393875" w:rsidP="00393875">
            <w:pPr>
              <w:rPr>
                <w:rFonts w:eastAsiaTheme="majorEastAsia" w:cs="Times New Roman"/>
              </w:rPr>
            </w:pPr>
            <w:r w:rsidRPr="007F7AA4">
              <w:rPr>
                <w:rFonts w:eastAsiaTheme="majorEastAsia" w:cs="Times New Roman"/>
              </w:rPr>
              <w:t>0</w:t>
            </w:r>
          </w:p>
        </w:tc>
        <w:tc>
          <w:tcPr>
            <w:tcW w:w="5387" w:type="dxa"/>
          </w:tcPr>
          <w:p w14:paraId="2AC59C28" w14:textId="0FBCB940" w:rsidR="00393875" w:rsidRPr="007F7AA4" w:rsidRDefault="00393875" w:rsidP="00393875">
            <w:pPr>
              <w:rPr>
                <w:rFonts w:eastAsiaTheme="majorEastAsia" w:cs="Times New Roman"/>
              </w:rPr>
            </w:pPr>
            <w:r w:rsidRPr="007F7AA4">
              <w:rPr>
                <w:rFonts w:eastAsiaTheme="majorEastAsia" w:cs="Times New Roman"/>
              </w:rPr>
              <w:t>&lt;aid&gt;</w:t>
            </w:r>
          </w:p>
        </w:tc>
      </w:tr>
    </w:tbl>
    <w:p w14:paraId="207BE4A6" w14:textId="1E86FAE9" w:rsidR="00393875" w:rsidRPr="007F7AA4" w:rsidRDefault="00393875" w:rsidP="00393875">
      <w:pPr>
        <w:rPr>
          <w:rFonts w:eastAsiaTheme="majorEastAsia" w:cs="Times New Roman"/>
        </w:rPr>
      </w:pPr>
      <w:r w:rsidRPr="007F7AA4">
        <w:rPr>
          <w:rFonts w:eastAsiaTheme="majorEastAsia" w:cs="Times New Roman"/>
        </w:rPr>
        <w:t>&lt;apn_name&gt;</w:t>
      </w:r>
      <w:r w:rsidRPr="007F7AA4">
        <w:rPr>
          <w:rFonts w:eastAsiaTheme="majorEastAsia" w:cs="Times New Roman"/>
        </w:rPr>
        <w:t>：字符串类型，指示当前需要建立连接的外部</w:t>
      </w:r>
      <w:r w:rsidRPr="007F7AA4">
        <w:rPr>
          <w:rFonts w:eastAsiaTheme="majorEastAsia" w:cs="Times New Roman"/>
        </w:rPr>
        <w:t>PDN</w:t>
      </w:r>
      <w:r w:rsidRPr="007F7AA4">
        <w:rPr>
          <w:rFonts w:eastAsiaTheme="majorEastAsia" w:cs="Times New Roman"/>
        </w:rPr>
        <w:t>网络</w:t>
      </w:r>
    </w:p>
    <w:p w14:paraId="3B549150" w14:textId="34DC706B" w:rsidR="00393875" w:rsidRPr="007F7AA4" w:rsidRDefault="00393875" w:rsidP="00393875">
      <w:pPr>
        <w:rPr>
          <w:rFonts w:eastAsiaTheme="majorEastAsia" w:cs="Times New Roman"/>
        </w:rPr>
      </w:pPr>
      <w:r w:rsidRPr="007F7AA4">
        <w:rPr>
          <w:rFonts w:eastAsiaTheme="majorEastAsia" w:cs="Times New Roman"/>
        </w:rPr>
        <w:t>&lt;apn_type&gt;</w:t>
      </w:r>
      <w:r w:rsidRPr="007F7AA4">
        <w:rPr>
          <w:rFonts w:eastAsiaTheme="majorEastAsia" w:cs="Times New Roman"/>
        </w:rPr>
        <w:t>：字符串类型，支持的类型。</w:t>
      </w:r>
      <w:r w:rsidRPr="007F7AA4">
        <w:rPr>
          <w:rFonts w:eastAsiaTheme="majorEastAsia" w:cs="Times New Roman"/>
        </w:rPr>
        <w:t>unknown, default, ims, mms, supl, dun, hipri, fota, cbs, emergency, ia, dm, wap, net, cmmail,tethering,rcse,xcap,rcs</w:t>
      </w:r>
    </w:p>
    <w:p w14:paraId="07D19928" w14:textId="068694DB" w:rsidR="00393875" w:rsidRPr="007F7AA4" w:rsidRDefault="00393875" w:rsidP="00393875">
      <w:pPr>
        <w:rPr>
          <w:rFonts w:eastAsiaTheme="majorEastAsia" w:cs="Times New Roman"/>
        </w:rPr>
      </w:pPr>
      <w:r w:rsidRPr="007F7AA4">
        <w:rPr>
          <w:rFonts w:eastAsiaTheme="majorEastAsia" w:cs="Times New Roman"/>
        </w:rPr>
        <w:t>&lt;aid&gt;</w:t>
      </w:r>
      <w:r w:rsidRPr="007F7AA4">
        <w:rPr>
          <w:rFonts w:eastAsiaTheme="majorEastAsia" w:cs="Times New Roman"/>
        </w:rPr>
        <w:t>：数字参数，指示特定的</w:t>
      </w:r>
      <w:r w:rsidRPr="007F7AA4">
        <w:rPr>
          <w:rFonts w:eastAsiaTheme="majorEastAsia" w:cs="Times New Roman"/>
        </w:rPr>
        <w:t>PDP</w:t>
      </w:r>
      <w:r w:rsidRPr="007F7AA4">
        <w:rPr>
          <w:rFonts w:eastAsiaTheme="majorEastAsia" w:cs="Times New Roman"/>
        </w:rPr>
        <w:t>上下文定义。</w:t>
      </w:r>
    </w:p>
    <w:p w14:paraId="74095CD0" w14:textId="1997DB70" w:rsidR="002B6BCA" w:rsidRPr="007F7AA4" w:rsidRDefault="002B6BCA" w:rsidP="006772E3">
      <w:pPr>
        <w:pStyle w:val="4"/>
        <w:spacing w:before="156" w:after="156"/>
        <w:rPr>
          <w:rFonts w:cs="Times New Roman"/>
        </w:rPr>
      </w:pPr>
      <w:r w:rsidRPr="007F7AA4">
        <w:rPr>
          <w:rFonts w:cs="Times New Roman"/>
        </w:rPr>
        <w:t>Example</w:t>
      </w:r>
    </w:p>
    <w:p w14:paraId="25551A87" w14:textId="77777777" w:rsidR="002B6BCA" w:rsidRPr="007F7AA4" w:rsidRDefault="002B6BCA" w:rsidP="002B6BCA">
      <w:pPr>
        <w:rPr>
          <w:rFonts w:eastAsiaTheme="majorEastAsia" w:cs="Times New Roman"/>
        </w:rPr>
      </w:pPr>
      <w:r w:rsidRPr="007F7AA4">
        <w:rPr>
          <w:rFonts w:eastAsiaTheme="majorEastAsia" w:cs="Times New Roman"/>
        </w:rPr>
        <w:t>Type</w:t>
      </w:r>
      <w:r w:rsidRPr="007F7AA4">
        <w:rPr>
          <w:rFonts w:eastAsiaTheme="majorEastAsia" w:cs="Times New Roman"/>
        </w:rPr>
        <w:tab/>
        <w:t>Index</w:t>
      </w:r>
      <w:r w:rsidRPr="007F7AA4">
        <w:rPr>
          <w:rFonts w:eastAsiaTheme="majorEastAsia" w:cs="Times New Roman"/>
        </w:rPr>
        <w:tab/>
        <w:t>Time</w:t>
      </w:r>
      <w:r w:rsidRPr="007F7AA4">
        <w:rPr>
          <w:rFonts w:eastAsiaTheme="majorEastAsia" w:cs="Times New Roman"/>
        </w:rPr>
        <w:tab/>
        <w:t>Local Time</w:t>
      </w:r>
      <w:r w:rsidRPr="007F7AA4">
        <w:rPr>
          <w:rFonts w:eastAsiaTheme="majorEastAsia" w:cs="Times New Roman"/>
        </w:rPr>
        <w:tab/>
        <w:t>Module</w:t>
      </w:r>
      <w:r w:rsidRPr="007F7AA4">
        <w:rPr>
          <w:rFonts w:eastAsiaTheme="majorEastAsia" w:cs="Times New Roman"/>
        </w:rPr>
        <w:tab/>
        <w:t>Message</w:t>
      </w:r>
      <w:r w:rsidRPr="007F7AA4">
        <w:rPr>
          <w:rFonts w:eastAsiaTheme="majorEastAsia" w:cs="Times New Roman"/>
        </w:rPr>
        <w:tab/>
        <w:t>Comment</w:t>
      </w:r>
      <w:r w:rsidRPr="007F7AA4">
        <w:rPr>
          <w:rFonts w:eastAsiaTheme="majorEastAsia" w:cs="Times New Roman"/>
        </w:rPr>
        <w:tab/>
        <w:t>Time Differences</w:t>
      </w:r>
    </w:p>
    <w:p w14:paraId="4CE786A8" w14:textId="77777777" w:rsidR="002B6BCA" w:rsidRPr="007F7AA4" w:rsidRDefault="002B6BCA" w:rsidP="002B6BCA">
      <w:pPr>
        <w:rPr>
          <w:rFonts w:eastAsiaTheme="majorEastAsia" w:cs="Times New Roman"/>
          <w:color w:val="FF0000"/>
        </w:rPr>
      </w:pPr>
      <w:r w:rsidRPr="007F7AA4">
        <w:rPr>
          <w:rFonts w:eastAsiaTheme="majorEastAsia" w:cs="Times New Roman"/>
        </w:rPr>
        <w:t>SYS</w:t>
      </w:r>
      <w:r w:rsidRPr="007F7AA4">
        <w:rPr>
          <w:rFonts w:eastAsiaTheme="majorEastAsia" w:cs="Times New Roman"/>
        </w:rPr>
        <w:tab/>
        <w:t>529794</w:t>
      </w:r>
      <w:r w:rsidRPr="007F7AA4">
        <w:rPr>
          <w:rFonts w:eastAsiaTheme="majorEastAsia" w:cs="Times New Roman"/>
        </w:rPr>
        <w:tab/>
        <w:t>11839749</w:t>
      </w:r>
      <w:r w:rsidRPr="007F7AA4">
        <w:rPr>
          <w:rFonts w:eastAsiaTheme="majorEastAsia" w:cs="Times New Roman"/>
        </w:rPr>
        <w:tab/>
        <w:t>10:42:21:256</w:t>
      </w:r>
      <w:r w:rsidRPr="007F7AA4">
        <w:rPr>
          <w:rFonts w:eastAsiaTheme="majorEastAsia" w:cs="Times New Roman"/>
        </w:rPr>
        <w:tab/>
        <w:t>NIL</w:t>
      </w:r>
      <w:r w:rsidRPr="007F7AA4">
        <w:rPr>
          <w:rFonts w:eastAsiaTheme="majorEastAsia" w:cs="Times New Roman"/>
        </w:rPr>
        <w:tab/>
        <w:t>[AT_RX p63,ch11]</w:t>
      </w:r>
      <w:r w:rsidRPr="007F7AA4">
        <w:rPr>
          <w:rFonts w:eastAsiaTheme="majorEastAsia" w:cs="Times New Roman"/>
          <w:highlight w:val="yellow"/>
        </w:rPr>
        <w:t>AT+EAPNACT=0,1,1</w:t>
      </w:r>
    </w:p>
    <w:p w14:paraId="6925BE29" w14:textId="77777777" w:rsidR="002B6BCA" w:rsidRPr="007F7AA4" w:rsidRDefault="002B6BCA" w:rsidP="002B6BCA">
      <w:pPr>
        <w:rPr>
          <w:rFonts w:eastAsiaTheme="majorEastAsia" w:cs="Times New Roman"/>
        </w:rPr>
      </w:pPr>
      <w:r w:rsidRPr="007F7AA4">
        <w:rPr>
          <w:rFonts w:eastAsiaTheme="majorEastAsia" w:cs="Times New Roman"/>
        </w:rPr>
        <w:t xml:space="preserve"> =&gt; Decode:PDP context activate or deactivate without the cid +EAPNACT</w:t>
      </w:r>
    </w:p>
    <w:p w14:paraId="67FD10A5" w14:textId="77777777" w:rsidR="002B6BCA" w:rsidRPr="007F7AA4" w:rsidRDefault="002B6BCA" w:rsidP="002B6BCA">
      <w:pPr>
        <w:rPr>
          <w:rFonts w:eastAsiaTheme="majorEastAsia" w:cs="Times New Roman"/>
          <w:color w:val="FF0000"/>
        </w:rPr>
      </w:pPr>
      <w:r w:rsidRPr="007F7AA4">
        <w:rPr>
          <w:rFonts w:eastAsiaTheme="majorEastAsia" w:cs="Times New Roman"/>
          <w:color w:val="FF0000"/>
        </w:rPr>
        <w:t>&lt;state&gt; : 0(deactivated)</w:t>
      </w:r>
    </w:p>
    <w:p w14:paraId="72747D67" w14:textId="77777777" w:rsidR="002B6BCA" w:rsidRPr="007F7AA4" w:rsidRDefault="002B6BCA" w:rsidP="002B6BCA">
      <w:pPr>
        <w:rPr>
          <w:rFonts w:eastAsiaTheme="majorEastAsia" w:cs="Times New Roman"/>
        </w:rPr>
      </w:pPr>
      <w:r w:rsidRPr="007F7AA4">
        <w:rPr>
          <w:rFonts w:eastAsiaTheme="majorEastAsia" w:cs="Times New Roman"/>
        </w:rPr>
        <w:t xml:space="preserve">&lt;aid&gt; : 1(a numeric parameter which specifies a particular PDP context definition) </w:t>
      </w:r>
    </w:p>
    <w:p w14:paraId="79FBD518" w14:textId="77777777" w:rsidR="002B6BCA" w:rsidRPr="007F7AA4" w:rsidRDefault="002B6BCA" w:rsidP="002B6BCA">
      <w:pPr>
        <w:rPr>
          <w:rFonts w:eastAsiaTheme="majorEastAsia" w:cs="Times New Roman"/>
        </w:rPr>
      </w:pPr>
      <w:r w:rsidRPr="007F7AA4">
        <w:rPr>
          <w:rFonts w:eastAsiaTheme="majorEastAsia" w:cs="Times New Roman"/>
        </w:rPr>
        <w:tab/>
      </w:r>
      <w:r w:rsidRPr="007F7AA4">
        <w:rPr>
          <w:rFonts w:eastAsiaTheme="majorEastAsia" w:cs="Times New Roman"/>
        </w:rPr>
        <w:tab/>
      </w:r>
    </w:p>
    <w:p w14:paraId="71CA15A7" w14:textId="14A3684C" w:rsidR="002B6BCA" w:rsidRDefault="002B6BCA" w:rsidP="002B6BCA">
      <w:pPr>
        <w:rPr>
          <w:rFonts w:eastAsiaTheme="majorEastAsia" w:cs="Times New Roman"/>
        </w:rPr>
      </w:pPr>
      <w:r w:rsidRPr="007F7AA4">
        <w:rPr>
          <w:rFonts w:eastAsiaTheme="majorEastAsia" w:cs="Times New Roman"/>
        </w:rPr>
        <w:t>SYS</w:t>
      </w:r>
      <w:r w:rsidRPr="007F7AA4">
        <w:rPr>
          <w:rFonts w:eastAsiaTheme="majorEastAsia" w:cs="Times New Roman"/>
        </w:rPr>
        <w:tab/>
        <w:t>529872</w:t>
      </w:r>
      <w:r w:rsidRPr="007F7AA4">
        <w:rPr>
          <w:rFonts w:eastAsiaTheme="majorEastAsia" w:cs="Times New Roman"/>
        </w:rPr>
        <w:tab/>
        <w:t>11839761</w:t>
      </w:r>
      <w:r w:rsidRPr="007F7AA4">
        <w:rPr>
          <w:rFonts w:eastAsiaTheme="majorEastAsia" w:cs="Times New Roman"/>
        </w:rPr>
        <w:tab/>
        <w:t>10:42:21:256</w:t>
      </w:r>
      <w:r w:rsidRPr="007F7AA4">
        <w:rPr>
          <w:rFonts w:eastAsiaTheme="majorEastAsia" w:cs="Times New Roman"/>
        </w:rPr>
        <w:tab/>
        <w:t>NIL</w:t>
      </w:r>
      <w:r w:rsidRPr="007F7AA4">
        <w:rPr>
          <w:rFonts w:eastAsiaTheme="majorEastAsia" w:cs="Times New Roman"/>
        </w:rPr>
        <w:tab/>
        <w:t>[AT_TX p63,ch11]+CGEV: ME PDN DEACT 1</w:t>
      </w:r>
      <w:r w:rsidRPr="007F7AA4">
        <w:rPr>
          <w:rFonts w:eastAsiaTheme="majorEastAsia" w:cs="Times New Roman"/>
        </w:rPr>
        <w:tab/>
      </w:r>
      <w:r w:rsidRPr="007F7AA4">
        <w:rPr>
          <w:rFonts w:eastAsiaTheme="majorEastAsia" w:cs="Times New Roman"/>
        </w:rPr>
        <w:tab/>
      </w:r>
    </w:p>
    <w:p w14:paraId="79E38F8E" w14:textId="77777777" w:rsidR="00AE5C3E" w:rsidRDefault="00AE5C3E" w:rsidP="00AE5C3E">
      <w:pPr>
        <w:pStyle w:val="3"/>
        <w:spacing w:before="156" w:after="156"/>
        <w:rPr>
          <w:rFonts w:eastAsiaTheme="majorEastAsia" w:cs="Times New Roman"/>
        </w:rPr>
      </w:pPr>
      <w:r>
        <w:rPr>
          <w:rFonts w:eastAsiaTheme="majorEastAsia" w:cs="Times New Roman" w:hint="eastAsia"/>
        </w:rPr>
        <w:t>+EPDN</w:t>
      </w:r>
      <w:r>
        <w:rPr>
          <w:rFonts w:eastAsiaTheme="majorEastAsia" w:cs="Times New Roman"/>
        </w:rPr>
        <w:t>HANDOVER</w:t>
      </w:r>
      <w:r>
        <w:rPr>
          <w:rFonts w:eastAsiaTheme="majorEastAsia" w:cs="Times New Roman" w:hint="eastAsia"/>
        </w:rPr>
        <w:t>上报</w:t>
      </w:r>
      <w:r>
        <w:rPr>
          <w:rFonts w:eastAsiaTheme="majorEastAsia" w:cs="Times New Roman" w:hint="eastAsia"/>
        </w:rPr>
        <w:t>PDN</w:t>
      </w:r>
      <w:r>
        <w:rPr>
          <w:rFonts w:eastAsiaTheme="majorEastAsia" w:cs="Times New Roman"/>
        </w:rPr>
        <w:t xml:space="preserve"> </w:t>
      </w:r>
      <w:r>
        <w:rPr>
          <w:rFonts w:eastAsiaTheme="majorEastAsia" w:cs="Times New Roman" w:hint="eastAsia"/>
        </w:rPr>
        <w:t>handover</w:t>
      </w:r>
    </w:p>
    <w:p w14:paraId="2A0727C2" w14:textId="77777777" w:rsidR="00AE5C3E" w:rsidRPr="00BD7572" w:rsidRDefault="00AE5C3E" w:rsidP="00AE5C3E">
      <w:r>
        <w:rPr>
          <w:rFonts w:hint="eastAsia"/>
        </w:rPr>
        <w:t>此自动上报的</w:t>
      </w:r>
      <w:r>
        <w:rPr>
          <w:rFonts w:hint="eastAsia"/>
        </w:rPr>
        <w:t>AT</w:t>
      </w:r>
      <w:r>
        <w:rPr>
          <w:rFonts w:hint="eastAsia"/>
        </w:rPr>
        <w:t>命令用于通知</w:t>
      </w:r>
      <w:r>
        <w:rPr>
          <w:rFonts w:hint="eastAsia"/>
        </w:rPr>
        <w:t>AP Handover</w:t>
      </w:r>
      <w:r>
        <w:rPr>
          <w:rFonts w:hint="eastAsia"/>
        </w:rPr>
        <w:t>的过程。</w:t>
      </w:r>
    </w:p>
    <w:p w14:paraId="6F8D09FA" w14:textId="77777777" w:rsidR="00AE5C3E" w:rsidRDefault="00AE5C3E" w:rsidP="00AE5C3E">
      <w:pPr>
        <w:pStyle w:val="4"/>
        <w:spacing w:before="156" w:after="156"/>
      </w:pPr>
      <w:r>
        <w:rPr>
          <w:rFonts w:hint="eastAsia"/>
        </w:rPr>
        <w:t>D</w:t>
      </w:r>
      <w:r>
        <w:t>escription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5712"/>
      </w:tblGrid>
      <w:tr w:rsidR="00AE5C3E" w:rsidRPr="00BD7572" w14:paraId="634C07EE" w14:textId="77777777" w:rsidTr="00047CD7">
        <w:tc>
          <w:tcPr>
            <w:tcW w:w="0" w:type="auto"/>
            <w:shd w:val="clear" w:color="auto" w:fill="auto"/>
            <w:tcMar>
              <w:top w:w="105" w:type="dxa"/>
              <w:left w:w="150" w:type="dxa"/>
              <w:bottom w:w="105" w:type="dxa"/>
              <w:right w:w="150" w:type="dxa"/>
            </w:tcMar>
            <w:hideMark/>
          </w:tcPr>
          <w:p w14:paraId="10C4A71F" w14:textId="77777777" w:rsidR="00AE5C3E" w:rsidRPr="00BD7572" w:rsidRDefault="00AE5C3E" w:rsidP="00047CD7">
            <w:pPr>
              <w:pStyle w:val="af2"/>
              <w:spacing w:before="0" w:beforeAutospacing="0" w:after="0" w:afterAutospacing="0"/>
              <w:rPr>
                <w:rFonts w:ascii="Times New Roman" w:eastAsiaTheme="majorEastAsia" w:hAnsi="Times New Roman" w:cs="Times New Roman"/>
                <w:sz w:val="21"/>
                <w:szCs w:val="21"/>
              </w:rPr>
            </w:pPr>
            <w:r w:rsidRPr="00BD7572">
              <w:rPr>
                <w:rStyle w:val="af6"/>
                <w:rFonts w:ascii="Times New Roman" w:eastAsiaTheme="majorEastAsia" w:hAnsi="Times New Roman" w:cs="Times New Roman"/>
                <w:sz w:val="21"/>
                <w:szCs w:val="21"/>
              </w:rPr>
              <w:t>Command</w:t>
            </w:r>
          </w:p>
        </w:tc>
      </w:tr>
      <w:tr w:rsidR="00AE5C3E" w:rsidRPr="00BD7572" w14:paraId="05B02F26" w14:textId="77777777" w:rsidTr="00047CD7">
        <w:tc>
          <w:tcPr>
            <w:tcW w:w="0" w:type="auto"/>
            <w:shd w:val="clear" w:color="auto" w:fill="auto"/>
            <w:tcMar>
              <w:top w:w="105" w:type="dxa"/>
              <w:left w:w="150" w:type="dxa"/>
              <w:bottom w:w="105" w:type="dxa"/>
              <w:right w:w="150" w:type="dxa"/>
            </w:tcMar>
            <w:hideMark/>
          </w:tcPr>
          <w:p w14:paraId="76D93416" w14:textId="77777777" w:rsidR="00AE5C3E" w:rsidRPr="00BD7572" w:rsidRDefault="00AE5C3E" w:rsidP="00047CD7">
            <w:pPr>
              <w:pStyle w:val="af2"/>
              <w:spacing w:before="0" w:beforeAutospacing="0" w:after="0" w:afterAutospacing="0"/>
              <w:rPr>
                <w:rFonts w:ascii="Times New Roman" w:eastAsiaTheme="majorEastAsia" w:hAnsi="Times New Roman" w:cs="Times New Roman"/>
                <w:sz w:val="21"/>
                <w:szCs w:val="21"/>
              </w:rPr>
            </w:pPr>
            <w:r w:rsidRPr="00BD7572">
              <w:rPr>
                <w:rFonts w:ascii="Times New Roman" w:eastAsiaTheme="majorEastAsia" w:hAnsi="Times New Roman" w:cs="Times New Roman"/>
                <w:sz w:val="21"/>
                <w:szCs w:val="21"/>
              </w:rPr>
              <w:t>+</w:t>
            </w:r>
            <w:r>
              <w:rPr>
                <w:rFonts w:ascii="Times New Roman" w:eastAsiaTheme="majorEastAsia" w:hAnsi="Times New Roman" w:cs="Times New Roman" w:hint="eastAsia"/>
                <w:sz w:val="21"/>
                <w:szCs w:val="21"/>
              </w:rPr>
              <w:t>EPDN</w:t>
            </w:r>
            <w:r>
              <w:rPr>
                <w:rFonts w:ascii="Times New Roman" w:eastAsiaTheme="majorEastAsia" w:hAnsi="Times New Roman" w:cs="Times New Roman"/>
                <w:sz w:val="21"/>
                <w:szCs w:val="21"/>
              </w:rPr>
              <w:t>HANDOVER:&lt;pdn_type</w:t>
            </w:r>
            <w:r w:rsidRPr="00BD7572">
              <w:rPr>
                <w:rFonts w:ascii="Times New Roman" w:eastAsiaTheme="majorEastAsia" w:hAnsi="Times New Roman" w:cs="Times New Roman"/>
                <w:sz w:val="21"/>
                <w:szCs w:val="21"/>
              </w:rPr>
              <w:t>&gt;</w:t>
            </w:r>
            <w:r>
              <w:rPr>
                <w:rFonts w:ascii="Times New Roman" w:eastAsiaTheme="majorEastAsia" w:hAnsi="Times New Roman" w:cs="Times New Roman"/>
                <w:sz w:val="21"/>
                <w:szCs w:val="21"/>
              </w:rPr>
              <w:t>,&lt;status&gt;,&lt;src_rat&gt;,&lt;dst_rat&gt;</w:t>
            </w:r>
          </w:p>
        </w:tc>
      </w:tr>
    </w:tbl>
    <w:p w14:paraId="530D81B8" w14:textId="77777777" w:rsidR="00AE5C3E" w:rsidRDefault="00AE5C3E" w:rsidP="00AE5C3E">
      <w:pPr>
        <w:pStyle w:val="4"/>
        <w:spacing w:before="156" w:after="156"/>
        <w:rPr>
          <w:rFonts w:cs="Times New Roman"/>
        </w:rPr>
      </w:pPr>
      <w:r w:rsidRPr="007F7AA4">
        <w:rPr>
          <w:rFonts w:cs="Times New Roman"/>
        </w:rPr>
        <w:t>Field</w:t>
      </w:r>
    </w:p>
    <w:p w14:paraId="48366388" w14:textId="77777777" w:rsidR="00AE5C3E" w:rsidRPr="00BD7572" w:rsidRDefault="00AE5C3E" w:rsidP="00AE5C3E">
      <w:pPr>
        <w:rPr>
          <w:rFonts w:eastAsiaTheme="majorEastAsia" w:cs="Times New Roman"/>
          <w:b/>
        </w:rPr>
      </w:pPr>
      <w:r w:rsidRPr="00BD7572">
        <w:rPr>
          <w:rFonts w:eastAsiaTheme="majorEastAsia" w:cs="Times New Roman"/>
          <w:b/>
        </w:rPr>
        <w:t>&lt;pdn_type&gt;: Integer</w:t>
      </w:r>
    </w:p>
    <w:p w14:paraId="699543A0" w14:textId="77777777" w:rsidR="00AE5C3E" w:rsidRDefault="00AE5C3E" w:rsidP="00AE5C3E">
      <w:pPr>
        <w:rPr>
          <w:rFonts w:eastAsiaTheme="majorEastAsia" w:cs="Times New Roman"/>
        </w:rPr>
      </w:pPr>
      <w:r w:rsidRPr="00BD7572">
        <w:rPr>
          <w:rFonts w:eastAsiaTheme="majorEastAsia" w:cs="Times New Roman"/>
        </w:rPr>
        <w:t>0 IMS</w:t>
      </w:r>
    </w:p>
    <w:p w14:paraId="1E504E8F" w14:textId="77777777" w:rsidR="00AE5C3E" w:rsidRDefault="00AE5C3E" w:rsidP="00AE5C3E">
      <w:pPr>
        <w:rPr>
          <w:rFonts w:eastAsiaTheme="majorEastAsia" w:cs="Times New Roman"/>
        </w:rPr>
      </w:pPr>
      <w:r w:rsidRPr="00BD7572">
        <w:rPr>
          <w:rFonts w:eastAsiaTheme="majorEastAsia" w:cs="Times New Roman"/>
        </w:rPr>
        <w:t>1 SMS</w:t>
      </w:r>
    </w:p>
    <w:p w14:paraId="09E279FA" w14:textId="77777777" w:rsidR="00AE5C3E" w:rsidRDefault="00AE5C3E" w:rsidP="00AE5C3E">
      <w:pPr>
        <w:rPr>
          <w:rFonts w:eastAsiaTheme="majorEastAsia" w:cs="Times New Roman"/>
        </w:rPr>
      </w:pPr>
      <w:r w:rsidRPr="00BD7572">
        <w:rPr>
          <w:rFonts w:eastAsiaTheme="majorEastAsia" w:cs="Times New Roman"/>
        </w:rPr>
        <w:t>2 MMS</w:t>
      </w:r>
    </w:p>
    <w:p w14:paraId="506E1DDF" w14:textId="77777777" w:rsidR="00AE5C3E" w:rsidRPr="00BD7572" w:rsidRDefault="00AE5C3E" w:rsidP="00AE5C3E">
      <w:pPr>
        <w:rPr>
          <w:rFonts w:eastAsiaTheme="majorEastAsia" w:cs="Times New Roman"/>
          <w:b/>
        </w:rPr>
      </w:pPr>
      <w:r w:rsidRPr="00BD7572">
        <w:rPr>
          <w:rFonts w:eastAsiaTheme="majorEastAsia" w:cs="Times New Roman"/>
          <w:b/>
        </w:rPr>
        <w:t>&lt;status&gt;: Interger</w:t>
      </w:r>
    </w:p>
    <w:p w14:paraId="2B7CDABD" w14:textId="77777777" w:rsidR="00AE5C3E" w:rsidRDefault="00AE5C3E" w:rsidP="00AE5C3E">
      <w:pPr>
        <w:rPr>
          <w:rFonts w:eastAsiaTheme="majorEastAsia" w:cs="Times New Roman"/>
        </w:rPr>
      </w:pPr>
      <w:r w:rsidRPr="00BD7572">
        <w:rPr>
          <w:rFonts w:eastAsiaTheme="majorEastAsia" w:cs="Times New Roman"/>
        </w:rPr>
        <w:t>0 Start</w:t>
      </w:r>
    </w:p>
    <w:p w14:paraId="6FE05F9F" w14:textId="77777777" w:rsidR="00AE5C3E" w:rsidRDefault="00AE5C3E" w:rsidP="00AE5C3E">
      <w:pPr>
        <w:rPr>
          <w:rFonts w:eastAsiaTheme="majorEastAsia" w:cs="Times New Roman"/>
        </w:rPr>
      </w:pPr>
      <w:r w:rsidRPr="00BD7572">
        <w:rPr>
          <w:rFonts w:eastAsiaTheme="majorEastAsia" w:cs="Times New Roman"/>
        </w:rPr>
        <w:t>1 Success</w:t>
      </w:r>
    </w:p>
    <w:p w14:paraId="0DC1443C" w14:textId="77777777" w:rsidR="00AE5C3E" w:rsidRDefault="00AE5C3E" w:rsidP="00AE5C3E">
      <w:pPr>
        <w:rPr>
          <w:rFonts w:eastAsiaTheme="majorEastAsia" w:cs="Times New Roman"/>
        </w:rPr>
      </w:pPr>
      <w:r w:rsidRPr="00BD7572">
        <w:rPr>
          <w:rFonts w:eastAsiaTheme="majorEastAsia" w:cs="Times New Roman"/>
        </w:rPr>
        <w:t>-1 Failed</w:t>
      </w:r>
    </w:p>
    <w:p w14:paraId="4A6373CF" w14:textId="77777777" w:rsidR="00AE5C3E" w:rsidRPr="00BD7572" w:rsidRDefault="00AE5C3E" w:rsidP="00AE5C3E">
      <w:pPr>
        <w:rPr>
          <w:rFonts w:eastAsiaTheme="majorEastAsia" w:cs="Times New Roman"/>
          <w:b/>
        </w:rPr>
      </w:pPr>
      <w:r w:rsidRPr="00BD7572">
        <w:rPr>
          <w:rFonts w:eastAsiaTheme="majorEastAsia" w:cs="Times New Roman"/>
          <w:b/>
        </w:rPr>
        <w:t>&lt;src_rat&gt;: Integer. Soruce RAT.</w:t>
      </w:r>
    </w:p>
    <w:p w14:paraId="645EA703" w14:textId="77777777" w:rsidR="00AE5C3E" w:rsidRDefault="00AE5C3E" w:rsidP="00AE5C3E">
      <w:pPr>
        <w:rPr>
          <w:rFonts w:eastAsiaTheme="majorEastAsia" w:cs="Times New Roman"/>
        </w:rPr>
      </w:pPr>
      <w:r w:rsidRPr="00BD7572">
        <w:rPr>
          <w:rFonts w:eastAsiaTheme="majorEastAsia" w:cs="Times New Roman"/>
        </w:rPr>
        <w:t>1 LTE</w:t>
      </w:r>
    </w:p>
    <w:p w14:paraId="1E39FDA0" w14:textId="77777777" w:rsidR="00AE5C3E" w:rsidRDefault="00AE5C3E" w:rsidP="00AE5C3E">
      <w:pPr>
        <w:rPr>
          <w:rFonts w:eastAsiaTheme="majorEastAsia" w:cs="Times New Roman"/>
        </w:rPr>
      </w:pPr>
      <w:r w:rsidRPr="00BD7572">
        <w:rPr>
          <w:rFonts w:eastAsiaTheme="majorEastAsia" w:cs="Times New Roman"/>
        </w:rPr>
        <w:t>2 WIFI</w:t>
      </w:r>
    </w:p>
    <w:p w14:paraId="31C3AD4E" w14:textId="77777777" w:rsidR="00AE5C3E" w:rsidRPr="00BD7572" w:rsidRDefault="00AE5C3E" w:rsidP="00AE5C3E">
      <w:pPr>
        <w:rPr>
          <w:rFonts w:eastAsiaTheme="majorEastAsia" w:cs="Times New Roman"/>
          <w:b/>
        </w:rPr>
      </w:pPr>
      <w:r w:rsidRPr="00BD7572">
        <w:rPr>
          <w:rFonts w:eastAsiaTheme="majorEastAsia" w:cs="Times New Roman"/>
          <w:b/>
        </w:rPr>
        <w:t>&lt;des_rat&gt;: Integer. Destination RAT</w:t>
      </w:r>
    </w:p>
    <w:p w14:paraId="3ADC5C6F" w14:textId="77777777" w:rsidR="00AE5C3E" w:rsidRDefault="00AE5C3E" w:rsidP="00AE5C3E">
      <w:pPr>
        <w:rPr>
          <w:rFonts w:eastAsiaTheme="majorEastAsia" w:cs="Times New Roman"/>
        </w:rPr>
      </w:pPr>
      <w:r w:rsidRPr="00BD7572">
        <w:rPr>
          <w:rFonts w:eastAsiaTheme="majorEastAsia" w:cs="Times New Roman"/>
        </w:rPr>
        <w:t>1 LTE</w:t>
      </w:r>
    </w:p>
    <w:p w14:paraId="32D2D2A9" w14:textId="77777777" w:rsidR="00AE5C3E" w:rsidRPr="006C2F30" w:rsidRDefault="00AE5C3E" w:rsidP="00AE5C3E">
      <w:pPr>
        <w:pStyle w:val="ac"/>
        <w:numPr>
          <w:ilvl w:val="2"/>
          <w:numId w:val="64"/>
        </w:numPr>
        <w:tabs>
          <w:tab w:val="clear" w:pos="2160"/>
        </w:tabs>
        <w:ind w:firstLineChars="0"/>
        <w:rPr>
          <w:rFonts w:eastAsiaTheme="majorEastAsia" w:cs="Times New Roman"/>
        </w:rPr>
      </w:pPr>
      <w:r w:rsidRPr="006C2F30">
        <w:rPr>
          <w:rFonts w:eastAsiaTheme="majorEastAsia" w:cs="Times New Roman"/>
        </w:rPr>
        <w:t>WIFI</w:t>
      </w:r>
    </w:p>
    <w:p w14:paraId="5CE86A0B" w14:textId="77777777" w:rsidR="00AE5C3E" w:rsidRDefault="00AE5C3E" w:rsidP="00AE5C3E">
      <w:pPr>
        <w:pStyle w:val="4"/>
        <w:spacing w:before="156" w:after="156"/>
        <w:rPr>
          <w:rFonts w:cs="Times New Roman"/>
        </w:rPr>
      </w:pPr>
      <w:r w:rsidRPr="007F7AA4">
        <w:rPr>
          <w:rFonts w:cs="Times New Roman"/>
        </w:rPr>
        <w:t>Example</w:t>
      </w:r>
    </w:p>
    <w:p w14:paraId="5B39213B" w14:textId="77777777" w:rsidR="00AE5C3E" w:rsidRPr="006C2F30" w:rsidRDefault="00AE5C3E" w:rsidP="00AE5C3E">
      <w:pPr>
        <w:rPr>
          <w:rFonts w:cs="Times New Roman"/>
        </w:rPr>
      </w:pPr>
      <w:r>
        <w:rPr>
          <w:rFonts w:hint="eastAsia"/>
        </w:rPr>
        <w:t>参考</w:t>
      </w:r>
      <w:r>
        <w:rPr>
          <w:rFonts w:hint="eastAsia"/>
        </w:rPr>
        <w:t>JIRA</w:t>
      </w:r>
      <w:r>
        <w:rPr>
          <w:rFonts w:hint="eastAsia"/>
        </w:rPr>
        <w:t>：</w:t>
      </w:r>
    </w:p>
    <w:p w14:paraId="39BCAA3A" w14:textId="77777777" w:rsidR="00AE5C3E" w:rsidRPr="006C2F30" w:rsidRDefault="00C7676F" w:rsidP="00AE5C3E">
      <w:pPr>
        <w:rPr>
          <w:rFonts w:cs="Times New Roman"/>
        </w:rPr>
      </w:pPr>
      <w:hyperlink r:id="rId164" w:history="1">
        <w:r w:rsidR="00AE5C3E" w:rsidRPr="006C2F30">
          <w:t>PISSARRO-10363</w:t>
        </w:r>
      </w:hyperlink>
      <w:r w:rsidR="00AE5C3E">
        <w:rPr>
          <w:rFonts w:hint="eastAsia"/>
        </w:rPr>
        <w:t xml:space="preserve"> </w:t>
      </w:r>
      <w:r w:rsidR="00AE5C3E" w:rsidRPr="006C2F30">
        <w:t>FT-K16U-Netherlands-[FT] [Hilversum] [NL] [KPN] [vowifi] DUT drops call while changing vowifi preference.(10/10)</w:t>
      </w:r>
    </w:p>
    <w:tbl>
      <w:tblPr>
        <w:tblStyle w:val="a7"/>
        <w:tblW w:w="0" w:type="auto"/>
        <w:tblLook w:val="04A0" w:firstRow="1" w:lastRow="0" w:firstColumn="1" w:lastColumn="0" w:noHBand="0" w:noVBand="1"/>
      </w:tblPr>
      <w:tblGrid>
        <w:gridCol w:w="13454"/>
      </w:tblGrid>
      <w:tr w:rsidR="00AE5C3E" w14:paraId="1446BA9C" w14:textId="77777777" w:rsidTr="00047CD7">
        <w:tc>
          <w:tcPr>
            <w:tcW w:w="13454" w:type="dxa"/>
          </w:tcPr>
          <w:p w14:paraId="15DB4C17" w14:textId="77777777" w:rsidR="00AE5C3E" w:rsidRDefault="00AE5C3E" w:rsidP="00047CD7">
            <w:r>
              <w:t>Type</w:t>
            </w:r>
            <w:r>
              <w:tab/>
              <w:t>Index</w:t>
            </w:r>
            <w:r>
              <w:tab/>
              <w:t>Time</w:t>
            </w:r>
            <w:r>
              <w:tab/>
              <w:t>Local Time</w:t>
            </w:r>
            <w:r>
              <w:tab/>
              <w:t>Module</w:t>
            </w:r>
            <w:r>
              <w:tab/>
              <w:t>Message</w:t>
            </w:r>
            <w:r>
              <w:tab/>
              <w:t>Comment</w:t>
            </w:r>
            <w:r>
              <w:tab/>
              <w:t>Time Differences</w:t>
            </w:r>
          </w:p>
          <w:p w14:paraId="1902B9BE" w14:textId="77777777" w:rsidR="00AE5C3E" w:rsidRDefault="00AE5C3E" w:rsidP="00047CD7">
            <w:r>
              <w:t>SIP</w:t>
            </w:r>
            <w:r>
              <w:tab/>
              <w:t>84</w:t>
            </w:r>
            <w:r>
              <w:tab/>
              <w:t>2719045</w:t>
            </w:r>
            <w:r>
              <w:tab/>
              <w:t>14:19:38:905</w:t>
            </w:r>
            <w:r>
              <w:tab/>
            </w:r>
            <w:r>
              <w:tab/>
              <w:t>[MS-&gt;NW][P1][S1]INVITE tel:+31652599501 SIP/2.0</w:t>
            </w:r>
            <w:r>
              <w:tab/>
            </w:r>
            <w:r>
              <w:tab/>
            </w:r>
          </w:p>
          <w:p w14:paraId="189C6805" w14:textId="77777777" w:rsidR="00AE5C3E" w:rsidRDefault="00AE5C3E" w:rsidP="00047CD7">
            <w:r>
              <w:t>SIP</w:t>
            </w:r>
            <w:r>
              <w:tab/>
              <w:t>89</w:t>
            </w:r>
            <w:r>
              <w:tab/>
              <w:t>2740475</w:t>
            </w:r>
            <w:r>
              <w:tab/>
              <w:t>14:19:40:306</w:t>
            </w:r>
            <w:r>
              <w:tab/>
            </w:r>
            <w:r>
              <w:tab/>
              <w:t>[NW-&gt;MS][P1][S1]SIP/2.0 183 Session Progress</w:t>
            </w:r>
            <w:r>
              <w:tab/>
            </w:r>
            <w:r>
              <w:tab/>
            </w:r>
          </w:p>
          <w:p w14:paraId="434F51EC" w14:textId="77777777" w:rsidR="00AE5C3E" w:rsidRDefault="00AE5C3E" w:rsidP="00047CD7">
            <w:r>
              <w:t>SIP</w:t>
            </w:r>
            <w:r>
              <w:tab/>
              <w:t>92</w:t>
            </w:r>
            <w:r>
              <w:tab/>
              <w:t>2741643</w:t>
            </w:r>
            <w:r>
              <w:tab/>
              <w:t>14:19:40:506</w:t>
            </w:r>
            <w:r>
              <w:tab/>
            </w:r>
            <w:r>
              <w:tab/>
              <w:t>[NW-&gt;MS][P1][S1]SIP/2.0 180 Ringing</w:t>
            </w:r>
            <w:r>
              <w:tab/>
            </w:r>
            <w:r>
              <w:tab/>
            </w:r>
          </w:p>
          <w:p w14:paraId="550696DC" w14:textId="77777777" w:rsidR="00AE5C3E" w:rsidRDefault="00AE5C3E" w:rsidP="00047CD7"/>
          <w:p w14:paraId="78D664BD" w14:textId="77777777" w:rsidR="00AE5C3E" w:rsidRPr="00BD7572" w:rsidRDefault="00AE5C3E" w:rsidP="00047CD7">
            <w:pPr>
              <w:rPr>
                <w:b/>
              </w:rPr>
            </w:pPr>
            <w:r w:rsidRPr="00BD7572">
              <w:rPr>
                <w:b/>
                <w:highlight w:val="yellow"/>
              </w:rPr>
              <w:t xml:space="preserve">// </w:t>
            </w:r>
            <w:r w:rsidRPr="00BD7572">
              <w:rPr>
                <w:rFonts w:hint="eastAsia"/>
                <w:b/>
                <w:highlight w:val="yellow"/>
              </w:rPr>
              <w:t>IMS</w:t>
            </w:r>
            <w:r w:rsidRPr="00BD7572">
              <w:rPr>
                <w:b/>
                <w:highlight w:val="yellow"/>
              </w:rPr>
              <w:t xml:space="preserve"> </w:t>
            </w:r>
            <w:r w:rsidRPr="00BD7572">
              <w:rPr>
                <w:rFonts w:hint="eastAsia"/>
                <w:b/>
                <w:highlight w:val="yellow"/>
              </w:rPr>
              <w:t>PDN</w:t>
            </w:r>
            <w:r w:rsidRPr="00BD7572">
              <w:rPr>
                <w:rFonts w:hint="eastAsia"/>
                <w:b/>
                <w:highlight w:val="yellow"/>
              </w:rPr>
              <w:t>从</w:t>
            </w:r>
            <w:r w:rsidRPr="00BD7572">
              <w:rPr>
                <w:rFonts w:hint="eastAsia"/>
                <w:b/>
                <w:highlight w:val="yellow"/>
              </w:rPr>
              <w:t>LTE</w:t>
            </w:r>
            <w:r w:rsidRPr="00BD7572">
              <w:rPr>
                <w:rFonts w:hint="eastAsia"/>
                <w:b/>
                <w:highlight w:val="yellow"/>
              </w:rPr>
              <w:t>切换到</w:t>
            </w:r>
            <w:r w:rsidRPr="00BD7572">
              <w:rPr>
                <w:rFonts w:hint="eastAsia"/>
                <w:b/>
                <w:highlight w:val="yellow"/>
              </w:rPr>
              <w:t>WIFI</w:t>
            </w:r>
          </w:p>
          <w:p w14:paraId="53E3994D" w14:textId="77777777" w:rsidR="00AE5C3E" w:rsidRDefault="00AE5C3E" w:rsidP="00047CD7">
            <w:r w:rsidRPr="00BD7572">
              <w:rPr>
                <w:color w:val="FF0000"/>
              </w:rPr>
              <w:t>SYS</w:t>
            </w:r>
            <w:r w:rsidRPr="00BD7572">
              <w:rPr>
                <w:color w:val="FF0000"/>
              </w:rPr>
              <w:tab/>
              <w:t>2612194</w:t>
            </w:r>
            <w:r w:rsidRPr="00BD7572">
              <w:rPr>
                <w:color w:val="FF0000"/>
              </w:rPr>
              <w:tab/>
              <w:t>2980567</w:t>
            </w:r>
            <w:r w:rsidRPr="00BD7572">
              <w:rPr>
                <w:color w:val="FF0000"/>
              </w:rPr>
              <w:tab/>
              <w:t>14:19:55:710</w:t>
            </w:r>
            <w:r w:rsidRPr="00BD7572">
              <w:rPr>
                <w:color w:val="FF0000"/>
              </w:rPr>
              <w:tab/>
              <w:t>NIL</w:t>
            </w:r>
            <w:r w:rsidRPr="00BD7572">
              <w:rPr>
                <w:color w:val="FF0000"/>
              </w:rPr>
              <w:tab/>
              <w:t>[AT_URC p37,ch1]+EPDNHANDOVER: 0, 0, 1, 2</w:t>
            </w:r>
            <w:r w:rsidRPr="00BD7572">
              <w:rPr>
                <w:color w:val="FF0000"/>
              </w:rPr>
              <w:tab/>
            </w:r>
            <w:r>
              <w:tab/>
            </w:r>
          </w:p>
          <w:p w14:paraId="5D7CF583" w14:textId="77777777" w:rsidR="00AE5C3E" w:rsidRPr="00BD7572" w:rsidRDefault="00AE5C3E" w:rsidP="00047CD7">
            <w:pPr>
              <w:rPr>
                <w:color w:val="FF0000"/>
              </w:rPr>
            </w:pPr>
            <w:r w:rsidRPr="00BD7572">
              <w:rPr>
                <w:color w:val="FF0000"/>
              </w:rPr>
              <w:t>SYS</w:t>
            </w:r>
            <w:r w:rsidRPr="00BD7572">
              <w:rPr>
                <w:color w:val="FF0000"/>
              </w:rPr>
              <w:tab/>
              <w:t>2634341</w:t>
            </w:r>
            <w:r w:rsidRPr="00BD7572">
              <w:rPr>
                <w:color w:val="FF0000"/>
              </w:rPr>
              <w:tab/>
              <w:t>2997077</w:t>
            </w:r>
            <w:r w:rsidRPr="00BD7572">
              <w:rPr>
                <w:color w:val="FF0000"/>
              </w:rPr>
              <w:tab/>
              <w:t>14:19:56:710</w:t>
            </w:r>
            <w:r w:rsidRPr="00BD7572">
              <w:rPr>
                <w:color w:val="FF0000"/>
              </w:rPr>
              <w:tab/>
              <w:t>NIL</w:t>
            </w:r>
            <w:r w:rsidRPr="00BD7572">
              <w:rPr>
                <w:color w:val="FF0000"/>
              </w:rPr>
              <w:tab/>
              <w:t>[AT_URC p37,ch1]+EPDNHANDOVER: 0, 1, 1, 2</w:t>
            </w:r>
            <w:r w:rsidRPr="00BD7572">
              <w:rPr>
                <w:color w:val="FF0000"/>
              </w:rPr>
              <w:tab/>
            </w:r>
            <w:r w:rsidRPr="00BD7572">
              <w:rPr>
                <w:color w:val="FF0000"/>
              </w:rPr>
              <w:tab/>
            </w:r>
          </w:p>
          <w:p w14:paraId="1DE39AED" w14:textId="77777777" w:rsidR="00AE5C3E" w:rsidRDefault="00AE5C3E" w:rsidP="00047CD7">
            <w:r>
              <w:t>SIP</w:t>
            </w:r>
            <w:r>
              <w:tab/>
              <w:t>97</w:t>
            </w:r>
            <w:r>
              <w:tab/>
              <w:t>2997717</w:t>
            </w:r>
            <w:r>
              <w:tab/>
              <w:t>14:19:56:910</w:t>
            </w:r>
            <w:r>
              <w:tab/>
            </w:r>
            <w:r>
              <w:tab/>
              <w:t>[MS-&gt;NW][P1][S1]REGISTER sip:ims.mnc008.mcc204.3gppnetwork.org SIP/2.0</w:t>
            </w:r>
            <w:r>
              <w:tab/>
            </w:r>
            <w:r>
              <w:tab/>
            </w:r>
          </w:p>
          <w:p w14:paraId="3FBB44FF" w14:textId="77777777" w:rsidR="00AE5C3E" w:rsidRDefault="00AE5C3E" w:rsidP="00047CD7">
            <w:r>
              <w:t>SIP</w:t>
            </w:r>
            <w:r>
              <w:tab/>
              <w:t>98</w:t>
            </w:r>
            <w:r>
              <w:tab/>
              <w:t>3001767</w:t>
            </w:r>
            <w:r>
              <w:tab/>
              <w:t>14:19:57:110</w:t>
            </w:r>
            <w:r>
              <w:tab/>
            </w:r>
            <w:r>
              <w:tab/>
              <w:t>[NW-&gt;MS][P1][S1]SIP/2.0 200 OK</w:t>
            </w:r>
            <w:r>
              <w:tab/>
            </w:r>
            <w:r>
              <w:tab/>
            </w:r>
          </w:p>
          <w:p w14:paraId="0E52CEBF" w14:textId="77777777" w:rsidR="00AE5C3E" w:rsidRDefault="00AE5C3E" w:rsidP="00047CD7"/>
          <w:p w14:paraId="19D21C47" w14:textId="77777777" w:rsidR="00AE5C3E" w:rsidRPr="00BD7572" w:rsidRDefault="00AE5C3E" w:rsidP="00047CD7">
            <w:pPr>
              <w:rPr>
                <w:b/>
              </w:rPr>
            </w:pPr>
            <w:r>
              <w:lastRenderedPageBreak/>
              <w:t xml:space="preserve">// </w:t>
            </w:r>
            <w:r w:rsidRPr="00BD7572">
              <w:rPr>
                <w:rFonts w:hint="eastAsia"/>
                <w:b/>
                <w:highlight w:val="yellow"/>
              </w:rPr>
              <w:t>IMS</w:t>
            </w:r>
            <w:r w:rsidRPr="00BD7572">
              <w:rPr>
                <w:b/>
                <w:highlight w:val="yellow"/>
              </w:rPr>
              <w:t xml:space="preserve"> </w:t>
            </w:r>
            <w:r w:rsidRPr="00BD7572">
              <w:rPr>
                <w:rFonts w:hint="eastAsia"/>
                <w:b/>
                <w:highlight w:val="yellow"/>
              </w:rPr>
              <w:t>PDN</w:t>
            </w:r>
            <w:r w:rsidRPr="00BD7572">
              <w:rPr>
                <w:rFonts w:hint="eastAsia"/>
                <w:b/>
                <w:highlight w:val="yellow"/>
              </w:rPr>
              <w:t>从</w:t>
            </w:r>
            <w:r>
              <w:rPr>
                <w:b/>
                <w:highlight w:val="yellow"/>
              </w:rPr>
              <w:t>WIFI</w:t>
            </w:r>
            <w:r w:rsidRPr="00296C17">
              <w:rPr>
                <w:rFonts w:hint="eastAsia"/>
                <w:b/>
                <w:highlight w:val="yellow"/>
              </w:rPr>
              <w:t>切换到</w:t>
            </w:r>
            <w:r w:rsidRPr="00296C17">
              <w:rPr>
                <w:b/>
                <w:highlight w:val="yellow"/>
              </w:rPr>
              <w:t>LTE</w:t>
            </w:r>
          </w:p>
          <w:p w14:paraId="2C938DAF" w14:textId="77777777" w:rsidR="00AE5C3E" w:rsidRDefault="00AE5C3E" w:rsidP="00047CD7">
            <w:r>
              <w:t>SYS</w:t>
            </w:r>
            <w:r>
              <w:tab/>
              <w:t>2669309</w:t>
            </w:r>
            <w:r>
              <w:tab/>
              <w:t>3021863</w:t>
            </w:r>
            <w:r>
              <w:tab/>
              <w:t>14:19:58:311</w:t>
            </w:r>
            <w:r>
              <w:tab/>
              <w:t>NIL</w:t>
            </w:r>
            <w:r>
              <w:tab/>
              <w:t>[AT_URC p37,ch1]+EPDNHANDOVER: 0, 0, 2, 1</w:t>
            </w:r>
            <w:r>
              <w:tab/>
            </w:r>
            <w:r>
              <w:tab/>
            </w:r>
          </w:p>
          <w:p w14:paraId="33AF4DC3" w14:textId="77777777" w:rsidR="00AE5C3E" w:rsidRDefault="00AE5C3E" w:rsidP="00047CD7">
            <w:r>
              <w:t>OTA</w:t>
            </w:r>
            <w:r>
              <w:tab/>
              <w:t>2670839</w:t>
            </w:r>
            <w:r>
              <w:tab/>
              <w:t>3022001</w:t>
            </w:r>
            <w:r>
              <w:tab/>
              <w:t>14:19:58:311</w:t>
            </w:r>
            <w:r>
              <w:tab/>
              <w:t>ESM</w:t>
            </w:r>
            <w:r>
              <w:tab/>
              <w:t>[MS-&gt;NW] ESM_MSG_PDN_CONNECTIVITY_REQUEST (PTI:8, EBI:0)</w:t>
            </w:r>
            <w:r>
              <w:tab/>
            </w:r>
            <w:r>
              <w:tab/>
            </w:r>
          </w:p>
          <w:p w14:paraId="67470DDA" w14:textId="77777777" w:rsidR="00AE5C3E" w:rsidRDefault="00AE5C3E" w:rsidP="00047CD7">
            <w:r>
              <w:t>SIP</w:t>
            </w:r>
            <w:r>
              <w:tab/>
              <w:t>99</w:t>
            </w:r>
            <w:r>
              <w:tab/>
              <w:t>3022860</w:t>
            </w:r>
            <w:r>
              <w:tab/>
              <w:t>14:19:58:511</w:t>
            </w:r>
            <w:r>
              <w:tab/>
            </w:r>
            <w:r>
              <w:tab/>
              <w:t>[NW-&gt;MS][P1][S1]BYE sip:+31630630469@[2a02:a420:d2:c529:2:1:5788:779b]:50014;transport=tcp SIP/2.0</w:t>
            </w:r>
            <w:r>
              <w:tab/>
            </w:r>
          </w:p>
          <w:p w14:paraId="2BEB4022" w14:textId="77777777" w:rsidR="00AE5C3E" w:rsidRDefault="00AE5C3E" w:rsidP="00047CD7">
            <w:r>
              <w:t>SIP</w:t>
            </w:r>
            <w:r>
              <w:tab/>
              <w:t>100</w:t>
            </w:r>
            <w:r>
              <w:tab/>
              <w:t>3022939</w:t>
            </w:r>
            <w:r>
              <w:tab/>
              <w:t>14:19:58:511</w:t>
            </w:r>
            <w:r>
              <w:tab/>
            </w:r>
            <w:r>
              <w:tab/>
              <w:t>[MS-&gt;NW][P1][S1]SIP/2.0 200 OK</w:t>
            </w:r>
            <w:r>
              <w:tab/>
            </w:r>
            <w:r>
              <w:tab/>
            </w:r>
          </w:p>
          <w:p w14:paraId="7B082D51" w14:textId="77777777" w:rsidR="00AE5C3E" w:rsidRDefault="00AE5C3E" w:rsidP="00047CD7">
            <w:r>
              <w:t>SYS</w:t>
            </w:r>
            <w:r>
              <w:tab/>
              <w:t>2673456</w:t>
            </w:r>
            <w:r>
              <w:tab/>
              <w:t>3023236</w:t>
            </w:r>
            <w:r>
              <w:tab/>
              <w:t>14:19:58:511</w:t>
            </w:r>
            <w:r>
              <w:tab/>
              <w:t>NIL</w:t>
            </w:r>
            <w:r>
              <w:tab/>
              <w:t>[AT_URC p37,ch1]+ECPI: 1,133,0,0,0,20,"+31652599501",145,"",16</w:t>
            </w:r>
            <w:r>
              <w:tab/>
            </w:r>
            <w:r>
              <w:tab/>
            </w:r>
          </w:p>
          <w:p w14:paraId="03BF7BE2" w14:textId="77777777" w:rsidR="00AE5C3E" w:rsidRDefault="00AE5C3E" w:rsidP="00047CD7">
            <w:r>
              <w:t>OTA</w:t>
            </w:r>
            <w:r>
              <w:tab/>
              <w:t>2674912</w:t>
            </w:r>
            <w:r>
              <w:tab/>
              <w:t>3023667</w:t>
            </w:r>
            <w:r>
              <w:tab/>
              <w:t>14:19:58:511</w:t>
            </w:r>
            <w:r>
              <w:tab/>
              <w:t>ESM</w:t>
            </w:r>
            <w:r>
              <w:tab/>
              <w:t>[NW-&gt;MS] ESM_MSG_ACTIVATE_DEFAULT_EPS_BEARER_CONTEXT_REQUEST (PTI:8, EBI:6)</w:t>
            </w:r>
          </w:p>
          <w:p w14:paraId="64003F87" w14:textId="77777777" w:rsidR="00AE5C3E" w:rsidRDefault="00AE5C3E" w:rsidP="00047CD7">
            <w:r>
              <w:t>OTA</w:t>
            </w:r>
            <w:r>
              <w:tab/>
              <w:t>2675061</w:t>
            </w:r>
            <w:r>
              <w:tab/>
              <w:t>3023677</w:t>
            </w:r>
            <w:r>
              <w:tab/>
              <w:t>14:19:58:511</w:t>
            </w:r>
            <w:r>
              <w:tab/>
              <w:t>ESM</w:t>
            </w:r>
            <w:r>
              <w:tab/>
              <w:t>[MS-&gt;NW] ESM_MSG_ACTIVATE_DEFAULT_EPS_BEARER_CONTEXT_ACCEPT (PTI:0, EBI:6)</w:t>
            </w:r>
          </w:p>
          <w:p w14:paraId="7892013F" w14:textId="77777777" w:rsidR="00AE5C3E" w:rsidRDefault="00AE5C3E" w:rsidP="00047CD7">
            <w:r w:rsidRPr="00296C17">
              <w:rPr>
                <w:highlight w:val="yellow"/>
              </w:rPr>
              <w:t>SYS</w:t>
            </w:r>
            <w:r w:rsidRPr="00296C17">
              <w:rPr>
                <w:highlight w:val="yellow"/>
              </w:rPr>
              <w:tab/>
              <w:t>2677569</w:t>
            </w:r>
            <w:r w:rsidRPr="00296C17">
              <w:rPr>
                <w:highlight w:val="yellow"/>
              </w:rPr>
              <w:tab/>
              <w:t>3024200</w:t>
            </w:r>
            <w:r w:rsidRPr="00296C17">
              <w:rPr>
                <w:highlight w:val="yellow"/>
              </w:rPr>
              <w:tab/>
              <w:t>14:19:58:511</w:t>
            </w:r>
            <w:r w:rsidRPr="00296C17">
              <w:rPr>
                <w:highlight w:val="yellow"/>
              </w:rPr>
              <w:tab/>
              <w:t>NIL</w:t>
            </w:r>
            <w:r w:rsidRPr="00296C17">
              <w:rPr>
                <w:highlight w:val="yellow"/>
              </w:rPr>
              <w:tab/>
              <w:t>[AT_URC p37,ch1]+EPDNHANDOVER: 0, 1, 2, 1</w:t>
            </w:r>
            <w:r>
              <w:tab/>
            </w:r>
            <w:r>
              <w:tab/>
            </w:r>
          </w:p>
        </w:tc>
      </w:tr>
    </w:tbl>
    <w:p w14:paraId="5BE4F9D5" w14:textId="77777777" w:rsidR="00AE5C3E" w:rsidRPr="00AE5C3E" w:rsidRDefault="00AE5C3E" w:rsidP="002B6BCA">
      <w:pPr>
        <w:rPr>
          <w:rFonts w:eastAsiaTheme="majorEastAsia" w:cs="Times New Roman"/>
        </w:rPr>
      </w:pPr>
    </w:p>
    <w:p w14:paraId="3C316362" w14:textId="3321BE81" w:rsidR="005C2920" w:rsidRPr="007F7AA4" w:rsidRDefault="005C2920" w:rsidP="005C2920">
      <w:pPr>
        <w:pStyle w:val="3"/>
        <w:spacing w:before="156" w:after="156"/>
        <w:rPr>
          <w:rFonts w:eastAsiaTheme="majorEastAsia" w:cs="Times New Roman"/>
        </w:rPr>
      </w:pPr>
      <w:bookmarkStart w:id="327" w:name="_Toc87714872"/>
      <w:r w:rsidRPr="007F7AA4">
        <w:rPr>
          <w:rFonts w:eastAsiaTheme="majorEastAsia" w:cs="Times New Roman"/>
        </w:rPr>
        <w:t>DSDA</w:t>
      </w:r>
      <w:bookmarkEnd w:id="327"/>
    </w:p>
    <w:p w14:paraId="1491F73D" w14:textId="77777777" w:rsidR="005C2920" w:rsidRPr="007F7AA4" w:rsidRDefault="005C2920" w:rsidP="005C2920">
      <w:pPr>
        <w:pStyle w:val="4"/>
        <w:spacing w:before="156" w:after="156"/>
        <w:rPr>
          <w:rFonts w:cs="Times New Roman"/>
        </w:rPr>
      </w:pPr>
      <w:r w:rsidRPr="007F7AA4">
        <w:rPr>
          <w:rFonts w:cs="Times New Roman"/>
        </w:rPr>
        <w:t>Description</w:t>
      </w:r>
    </w:p>
    <w:p w14:paraId="3EC69E66" w14:textId="77777777" w:rsidR="005C2920" w:rsidRPr="007F7AA4" w:rsidRDefault="005C2920" w:rsidP="006772E3">
      <w:pPr>
        <w:rPr>
          <w:rFonts w:eastAsiaTheme="majorEastAsia" w:cs="Times New Roman"/>
        </w:rPr>
      </w:pPr>
      <w:r w:rsidRPr="007F7AA4">
        <w:rPr>
          <w:rFonts w:eastAsiaTheme="majorEastAsia" w:cs="Times New Roman"/>
        </w:rPr>
        <w:t>The command set mode is used to</w:t>
      </w:r>
      <w:r w:rsidRPr="007F7AA4">
        <w:rPr>
          <w:rFonts w:eastAsiaTheme="majorEastAsia" w:cs="Times New Roman"/>
          <w:color w:val="FF0000"/>
        </w:rPr>
        <w:t xml:space="preserve"> enable / disable URC +EDSDAU which report the current status of Dual SIM Dual Active.</w:t>
      </w:r>
    </w:p>
    <w:p w14:paraId="64B79495" w14:textId="77777777" w:rsidR="005C2920" w:rsidRPr="007F7AA4" w:rsidRDefault="005C2920" w:rsidP="006772E3">
      <w:pPr>
        <w:rPr>
          <w:rFonts w:eastAsiaTheme="majorEastAsia" w:cs="Times New Roman"/>
        </w:rPr>
      </w:pPr>
      <w:r w:rsidRPr="007F7AA4">
        <w:rPr>
          <w:rFonts w:eastAsiaTheme="majorEastAsia" w:cs="Times New Roman"/>
        </w:rPr>
        <w:t>The command read mode reports current status of Dual SIM Dual Active immediately.</w:t>
      </w:r>
    </w:p>
    <w:p w14:paraId="71CBF6B0" w14:textId="77777777" w:rsidR="005C2920" w:rsidRPr="007F7AA4" w:rsidRDefault="005C2920" w:rsidP="006772E3">
      <w:pPr>
        <w:pStyle w:val="4"/>
        <w:spacing w:before="156" w:after="156"/>
        <w:rPr>
          <w:rFonts w:cs="Times New Roman"/>
        </w:rPr>
      </w:pPr>
      <w:r w:rsidRPr="007F7AA4">
        <w:rPr>
          <w:rFonts w:cs="Times New Roman"/>
        </w:rPr>
        <w:t>Format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175"/>
        <w:gridCol w:w="4031"/>
      </w:tblGrid>
      <w:tr w:rsidR="005C2920" w:rsidRPr="007F7AA4" w14:paraId="43655217" w14:textId="77777777" w:rsidTr="002F2E69">
        <w:tc>
          <w:tcPr>
            <w:tcW w:w="0" w:type="auto"/>
            <w:shd w:val="clear" w:color="auto" w:fill="auto"/>
            <w:tcMar>
              <w:top w:w="105" w:type="dxa"/>
              <w:left w:w="150" w:type="dxa"/>
              <w:bottom w:w="105" w:type="dxa"/>
              <w:right w:w="150" w:type="dxa"/>
            </w:tcMar>
            <w:hideMark/>
          </w:tcPr>
          <w:p w14:paraId="38C3A09E" w14:textId="77777777" w:rsidR="005C2920" w:rsidRPr="007F7AA4" w:rsidRDefault="005C2920">
            <w:pPr>
              <w:pStyle w:val="af2"/>
              <w:spacing w:before="0" w:beforeAutospacing="0" w:after="0" w:afterAutospacing="0"/>
              <w:rPr>
                <w:rFonts w:ascii="Times New Roman" w:eastAsiaTheme="majorEastAsia" w:hAnsi="Times New Roman" w:cs="Times New Roman"/>
              </w:rPr>
            </w:pPr>
            <w:r w:rsidRPr="007F7AA4">
              <w:rPr>
                <w:rStyle w:val="af6"/>
                <w:rFonts w:ascii="Times New Roman" w:eastAsiaTheme="majorEastAsia" w:hAnsi="Times New Roman" w:cs="Times New Roman"/>
              </w:rPr>
              <w:t>Command</w:t>
            </w:r>
          </w:p>
        </w:tc>
        <w:tc>
          <w:tcPr>
            <w:tcW w:w="0" w:type="auto"/>
            <w:shd w:val="clear" w:color="auto" w:fill="auto"/>
            <w:tcMar>
              <w:top w:w="105" w:type="dxa"/>
              <w:left w:w="150" w:type="dxa"/>
              <w:bottom w:w="105" w:type="dxa"/>
              <w:right w:w="150" w:type="dxa"/>
            </w:tcMar>
            <w:hideMark/>
          </w:tcPr>
          <w:p w14:paraId="43F5AFC8" w14:textId="77777777" w:rsidR="005C2920" w:rsidRPr="007F7AA4" w:rsidRDefault="005C2920">
            <w:pPr>
              <w:pStyle w:val="af2"/>
              <w:spacing w:before="0" w:beforeAutospacing="0" w:after="0" w:afterAutospacing="0"/>
              <w:rPr>
                <w:rFonts w:ascii="Times New Roman" w:eastAsiaTheme="majorEastAsia" w:hAnsi="Times New Roman" w:cs="Times New Roman"/>
              </w:rPr>
            </w:pPr>
            <w:r w:rsidRPr="007F7AA4">
              <w:rPr>
                <w:rStyle w:val="af6"/>
                <w:rFonts w:ascii="Times New Roman" w:eastAsiaTheme="majorEastAsia" w:hAnsi="Times New Roman" w:cs="Times New Roman"/>
              </w:rPr>
              <w:t>Possible response(s)</w:t>
            </w:r>
          </w:p>
        </w:tc>
      </w:tr>
      <w:tr w:rsidR="005C2920" w:rsidRPr="007F7AA4" w14:paraId="23EB4A91" w14:textId="77777777" w:rsidTr="002F2E69">
        <w:tc>
          <w:tcPr>
            <w:tcW w:w="0" w:type="auto"/>
            <w:shd w:val="clear" w:color="auto" w:fill="auto"/>
            <w:tcMar>
              <w:top w:w="105" w:type="dxa"/>
              <w:left w:w="150" w:type="dxa"/>
              <w:bottom w:w="105" w:type="dxa"/>
              <w:right w:w="150" w:type="dxa"/>
            </w:tcMar>
            <w:hideMark/>
          </w:tcPr>
          <w:p w14:paraId="210B0C4E" w14:textId="77777777" w:rsidR="005C2920" w:rsidRPr="007F7AA4" w:rsidRDefault="005C2920">
            <w:pPr>
              <w:pStyle w:val="af2"/>
              <w:spacing w:before="0" w:beforeAutospacing="0" w:after="0" w:afterAutospacing="0"/>
              <w:rPr>
                <w:rFonts w:ascii="Times New Roman" w:eastAsiaTheme="majorEastAsia" w:hAnsi="Times New Roman" w:cs="Times New Roman"/>
              </w:rPr>
            </w:pPr>
            <w:r w:rsidRPr="007F7AA4">
              <w:rPr>
                <w:rFonts w:ascii="Times New Roman" w:eastAsiaTheme="majorEastAsia" w:hAnsi="Times New Roman" w:cs="Times New Roman"/>
              </w:rPr>
              <w:t>+EDSDA=&lt;mode&gt;</w:t>
            </w:r>
          </w:p>
        </w:tc>
        <w:tc>
          <w:tcPr>
            <w:tcW w:w="0" w:type="auto"/>
            <w:shd w:val="clear" w:color="auto" w:fill="auto"/>
            <w:tcMar>
              <w:top w:w="105" w:type="dxa"/>
              <w:left w:w="150" w:type="dxa"/>
              <w:bottom w:w="105" w:type="dxa"/>
              <w:right w:w="150" w:type="dxa"/>
            </w:tcMar>
            <w:hideMark/>
          </w:tcPr>
          <w:p w14:paraId="09B310A4" w14:textId="77777777" w:rsidR="00CC6A9E" w:rsidRPr="007F7AA4" w:rsidRDefault="005C2920">
            <w:pPr>
              <w:pStyle w:val="af2"/>
              <w:spacing w:before="0" w:beforeAutospacing="0" w:after="0" w:afterAutospacing="0"/>
              <w:rPr>
                <w:rFonts w:ascii="Times New Roman" w:eastAsiaTheme="majorEastAsia" w:hAnsi="Times New Roman" w:cs="Times New Roman"/>
              </w:rPr>
            </w:pPr>
            <w:r w:rsidRPr="007F7AA4">
              <w:rPr>
                <w:rFonts w:ascii="Times New Roman" w:eastAsiaTheme="majorEastAsia" w:hAnsi="Times New Roman" w:cs="Times New Roman"/>
              </w:rPr>
              <w:t>OK </w:t>
            </w:r>
          </w:p>
          <w:p w14:paraId="3FE3DEE8" w14:textId="3C259ADE" w:rsidR="005C2920" w:rsidRPr="007F7AA4" w:rsidRDefault="005C2920">
            <w:pPr>
              <w:pStyle w:val="af2"/>
              <w:spacing w:before="0" w:beforeAutospacing="0" w:after="0" w:afterAutospacing="0"/>
              <w:rPr>
                <w:rFonts w:ascii="Times New Roman" w:eastAsiaTheme="majorEastAsia" w:hAnsi="Times New Roman" w:cs="Times New Roman"/>
              </w:rPr>
            </w:pPr>
            <w:r w:rsidRPr="007F7AA4">
              <w:rPr>
                <w:rFonts w:ascii="Times New Roman" w:eastAsiaTheme="majorEastAsia" w:hAnsi="Times New Roman" w:cs="Times New Roman"/>
              </w:rPr>
              <w:t>ERROR</w:t>
            </w:r>
          </w:p>
        </w:tc>
      </w:tr>
      <w:tr w:rsidR="005C2920" w:rsidRPr="007F7AA4" w14:paraId="0C2DB9A6" w14:textId="77777777" w:rsidTr="002F2E69">
        <w:tc>
          <w:tcPr>
            <w:tcW w:w="0" w:type="auto"/>
            <w:shd w:val="clear" w:color="auto" w:fill="auto"/>
            <w:tcMar>
              <w:top w:w="105" w:type="dxa"/>
              <w:left w:w="150" w:type="dxa"/>
              <w:bottom w:w="105" w:type="dxa"/>
              <w:right w:w="150" w:type="dxa"/>
            </w:tcMar>
            <w:hideMark/>
          </w:tcPr>
          <w:p w14:paraId="14985FD1" w14:textId="77777777" w:rsidR="005C2920" w:rsidRPr="007F7AA4" w:rsidRDefault="005C2920">
            <w:pPr>
              <w:rPr>
                <w:rFonts w:eastAsiaTheme="majorEastAsia" w:cs="Times New Roman"/>
              </w:rPr>
            </w:pPr>
            <w:r w:rsidRPr="007F7AA4">
              <w:rPr>
                <w:rFonts w:eastAsiaTheme="majorEastAsia" w:cs="Times New Roman"/>
              </w:rPr>
              <w:t>+EDSDA?</w:t>
            </w:r>
          </w:p>
        </w:tc>
        <w:tc>
          <w:tcPr>
            <w:tcW w:w="0" w:type="auto"/>
            <w:shd w:val="clear" w:color="auto" w:fill="auto"/>
            <w:tcMar>
              <w:top w:w="105" w:type="dxa"/>
              <w:left w:w="150" w:type="dxa"/>
              <w:bottom w:w="105" w:type="dxa"/>
              <w:right w:w="150" w:type="dxa"/>
            </w:tcMar>
            <w:hideMark/>
          </w:tcPr>
          <w:p w14:paraId="34A07ED0" w14:textId="77777777" w:rsidR="005C2920" w:rsidRPr="007F7AA4" w:rsidRDefault="005C2920">
            <w:pPr>
              <w:rPr>
                <w:rFonts w:eastAsiaTheme="majorEastAsia" w:cs="Times New Roman"/>
              </w:rPr>
            </w:pPr>
            <w:r w:rsidRPr="007F7AA4">
              <w:rPr>
                <w:rFonts w:eastAsiaTheme="majorEastAsia" w:cs="Times New Roman"/>
              </w:rPr>
              <w:t>+EDSDA: &lt;is_dsda_allowed&gt;,&lt;dsda_state&gt;</w:t>
            </w:r>
          </w:p>
        </w:tc>
      </w:tr>
    </w:tbl>
    <w:p w14:paraId="5137BEBD" w14:textId="77777777" w:rsidR="005C2920" w:rsidRPr="007F7AA4" w:rsidRDefault="005C2920" w:rsidP="006772E3">
      <w:pPr>
        <w:pStyle w:val="4"/>
        <w:spacing w:before="156" w:after="156"/>
        <w:rPr>
          <w:rFonts w:cs="Times New Roman"/>
        </w:rPr>
      </w:pPr>
      <w:r w:rsidRPr="007F7AA4">
        <w:rPr>
          <w:rFonts w:cs="Times New Roman"/>
        </w:rPr>
        <w:t>Field</w:t>
      </w:r>
    </w:p>
    <w:p w14:paraId="41689BCD" w14:textId="77777777" w:rsidR="00CC6A9E" w:rsidRPr="007F7AA4" w:rsidRDefault="005C2920" w:rsidP="006772E3">
      <w:pPr>
        <w:rPr>
          <w:rFonts w:eastAsiaTheme="majorEastAsia" w:cs="Times New Roman"/>
        </w:rPr>
      </w:pPr>
      <w:r w:rsidRPr="007F7AA4">
        <w:rPr>
          <w:rFonts w:eastAsiaTheme="majorEastAsia" w:cs="Times New Roman"/>
        </w:rPr>
        <w:t>&lt;mode&gt;: integer, control the report mode for URC</w:t>
      </w:r>
    </w:p>
    <w:p w14:paraId="2A88BE7D" w14:textId="77777777" w:rsidR="00CC6A9E" w:rsidRPr="007F7AA4" w:rsidRDefault="005C2920" w:rsidP="006772E3">
      <w:pPr>
        <w:rPr>
          <w:rFonts w:eastAsiaTheme="majorEastAsia" w:cs="Times New Roman"/>
        </w:rPr>
      </w:pPr>
      <w:r w:rsidRPr="007F7AA4">
        <w:rPr>
          <w:rFonts w:eastAsiaTheme="majorEastAsia" w:cs="Times New Roman"/>
        </w:rPr>
        <w:t>0 disable (default)</w:t>
      </w:r>
    </w:p>
    <w:p w14:paraId="629D43A8" w14:textId="652DD672" w:rsidR="005C2920" w:rsidRPr="007F7AA4" w:rsidRDefault="005C2920" w:rsidP="006772E3">
      <w:pPr>
        <w:rPr>
          <w:rFonts w:eastAsiaTheme="majorEastAsia" w:cs="Times New Roman"/>
        </w:rPr>
      </w:pPr>
      <w:r w:rsidRPr="007F7AA4">
        <w:rPr>
          <w:rFonts w:eastAsiaTheme="majorEastAsia" w:cs="Times New Roman"/>
          <w:color w:val="FF0000"/>
        </w:rPr>
        <w:t>1 enable DSDA URC : +EDSDAU: &lt;is_dsda_allowed&gt;,&lt;dsda_state&gt;</w:t>
      </w:r>
    </w:p>
    <w:p w14:paraId="46396C8E" w14:textId="77777777" w:rsidR="005C2920" w:rsidRPr="007F7AA4" w:rsidRDefault="005C2920" w:rsidP="006772E3">
      <w:pPr>
        <w:rPr>
          <w:rFonts w:eastAsiaTheme="majorEastAsia" w:cs="Times New Roman"/>
        </w:rPr>
      </w:pPr>
    </w:p>
    <w:p w14:paraId="24066C56" w14:textId="77777777" w:rsidR="005C2920" w:rsidRPr="007F7AA4" w:rsidRDefault="005C2920" w:rsidP="006772E3">
      <w:pPr>
        <w:rPr>
          <w:rFonts w:eastAsiaTheme="majorEastAsia" w:cs="Times New Roman"/>
        </w:rPr>
      </w:pPr>
      <w:r w:rsidRPr="007F7AA4">
        <w:rPr>
          <w:rFonts w:eastAsiaTheme="majorEastAsia" w:cs="Times New Roman"/>
        </w:rPr>
        <w:t>&lt;is_dsda_allowed&gt; bool, indicate whether DSDA is allowed</w:t>
      </w:r>
    </w:p>
    <w:p w14:paraId="3ECFB4C3" w14:textId="77777777" w:rsidR="00CC6A9E" w:rsidRPr="007F7AA4" w:rsidRDefault="005C2920" w:rsidP="006772E3">
      <w:pPr>
        <w:rPr>
          <w:rFonts w:eastAsiaTheme="majorEastAsia" w:cs="Times New Roman"/>
        </w:rPr>
      </w:pPr>
      <w:r w:rsidRPr="007F7AA4">
        <w:rPr>
          <w:rFonts w:eastAsiaTheme="majorEastAsia" w:cs="Times New Roman"/>
        </w:rPr>
        <w:t>0 DSDA is not allowed</w:t>
      </w:r>
    </w:p>
    <w:p w14:paraId="2576F689" w14:textId="5B008A8A" w:rsidR="005C2920" w:rsidRPr="007F7AA4" w:rsidRDefault="005C2920" w:rsidP="006772E3">
      <w:pPr>
        <w:rPr>
          <w:rFonts w:eastAsiaTheme="majorEastAsia" w:cs="Times New Roman"/>
        </w:rPr>
      </w:pPr>
      <w:r w:rsidRPr="007F7AA4">
        <w:rPr>
          <w:rFonts w:eastAsiaTheme="majorEastAsia" w:cs="Times New Roman"/>
          <w:color w:val="FF0000"/>
        </w:rPr>
        <w:t>1 DSDA is allowed</w:t>
      </w:r>
    </w:p>
    <w:p w14:paraId="5FDCB0B2" w14:textId="77777777" w:rsidR="005C2920" w:rsidRPr="007F7AA4" w:rsidRDefault="005C2920" w:rsidP="006772E3">
      <w:pPr>
        <w:rPr>
          <w:rFonts w:eastAsiaTheme="majorEastAsia" w:cs="Times New Roman"/>
        </w:rPr>
      </w:pPr>
    </w:p>
    <w:p w14:paraId="30738F15" w14:textId="77777777" w:rsidR="005C2920" w:rsidRPr="007F7AA4" w:rsidRDefault="005C2920" w:rsidP="006772E3">
      <w:pPr>
        <w:rPr>
          <w:rFonts w:eastAsiaTheme="majorEastAsia" w:cs="Times New Roman"/>
        </w:rPr>
      </w:pPr>
      <w:r w:rsidRPr="007F7AA4">
        <w:rPr>
          <w:rFonts w:eastAsiaTheme="majorEastAsia" w:cs="Times New Roman"/>
        </w:rPr>
        <w:t>&lt;dsda_state&gt; integer, indicate the DSDA state</w:t>
      </w:r>
    </w:p>
    <w:p w14:paraId="2CC066A2" w14:textId="77777777" w:rsidR="00CC6A9E" w:rsidRPr="007F7AA4" w:rsidRDefault="005C2920" w:rsidP="006772E3">
      <w:pPr>
        <w:rPr>
          <w:rFonts w:eastAsiaTheme="majorEastAsia" w:cs="Times New Roman"/>
          <w:color w:val="FF0000"/>
        </w:rPr>
      </w:pPr>
      <w:r w:rsidRPr="007F7AA4">
        <w:rPr>
          <w:rFonts w:eastAsiaTheme="majorEastAsia" w:cs="Times New Roman"/>
          <w:color w:val="FF0000"/>
        </w:rPr>
        <w:t>0 DSDA is ongoing</w:t>
      </w:r>
    </w:p>
    <w:p w14:paraId="435A671E" w14:textId="77777777" w:rsidR="00CC6A9E" w:rsidRPr="007F7AA4" w:rsidRDefault="005C2920" w:rsidP="006772E3">
      <w:pPr>
        <w:rPr>
          <w:rFonts w:eastAsiaTheme="majorEastAsia" w:cs="Times New Roman"/>
        </w:rPr>
      </w:pPr>
      <w:r w:rsidRPr="007F7AA4">
        <w:rPr>
          <w:rFonts w:eastAsiaTheme="majorEastAsia" w:cs="Times New Roman"/>
          <w:color w:val="FF0000"/>
        </w:rPr>
        <w:t>1 DSDA is possible</w:t>
      </w:r>
    </w:p>
    <w:p w14:paraId="5C44DA1D" w14:textId="6C2E32A9" w:rsidR="005C2920" w:rsidRPr="007F7AA4" w:rsidRDefault="005C2920" w:rsidP="006772E3">
      <w:pPr>
        <w:rPr>
          <w:rFonts w:eastAsiaTheme="majorEastAsia" w:cs="Times New Roman"/>
        </w:rPr>
      </w:pPr>
      <w:r w:rsidRPr="007F7AA4">
        <w:rPr>
          <w:rFonts w:eastAsiaTheme="majorEastAsia" w:cs="Times New Roman"/>
        </w:rPr>
        <w:t>2 DSDA is not possible</w:t>
      </w:r>
    </w:p>
    <w:p w14:paraId="5870814C" w14:textId="77777777" w:rsidR="005C2920" w:rsidRPr="007F7AA4" w:rsidRDefault="005C2920" w:rsidP="005C2920">
      <w:pPr>
        <w:pStyle w:val="af2"/>
        <w:shd w:val="clear" w:color="auto" w:fill="FFFFFF"/>
        <w:spacing w:before="150" w:beforeAutospacing="0" w:after="0" w:afterAutospacing="0"/>
        <w:rPr>
          <w:rFonts w:ascii="Times New Roman" w:eastAsiaTheme="majorEastAsia" w:hAnsi="Times New Roman" w:cs="Times New Roman"/>
          <w:color w:val="172B4D"/>
          <w:sz w:val="21"/>
          <w:szCs w:val="21"/>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872"/>
        <w:gridCol w:w="1275"/>
        <w:gridCol w:w="1275"/>
        <w:gridCol w:w="2115"/>
        <w:gridCol w:w="1485"/>
      </w:tblGrid>
      <w:tr w:rsidR="005C2920" w:rsidRPr="007F7AA4" w14:paraId="5ED0E171" w14:textId="77777777" w:rsidTr="006772E3">
        <w:tc>
          <w:tcPr>
            <w:tcW w:w="0" w:type="auto"/>
            <w:shd w:val="clear" w:color="auto" w:fill="auto"/>
            <w:tcMar>
              <w:top w:w="105" w:type="dxa"/>
              <w:left w:w="150" w:type="dxa"/>
              <w:bottom w:w="105" w:type="dxa"/>
              <w:right w:w="150" w:type="dxa"/>
            </w:tcMar>
            <w:hideMark/>
          </w:tcPr>
          <w:p w14:paraId="6F1D16A0" w14:textId="77777777" w:rsidR="005C2920" w:rsidRPr="007F7AA4" w:rsidRDefault="005C2920">
            <w:pPr>
              <w:rPr>
                <w:rFonts w:eastAsiaTheme="majorEastAsia" w:cs="Times New Roman"/>
                <w:b/>
                <w:bCs/>
                <w:color w:val="172B4D"/>
                <w:sz w:val="24"/>
                <w:szCs w:val="24"/>
              </w:rPr>
            </w:pPr>
            <w:r w:rsidRPr="007F7AA4">
              <w:rPr>
                <w:rFonts w:eastAsiaTheme="majorEastAsia" w:cs="Times New Roman"/>
                <w:b/>
                <w:bCs/>
                <w:color w:val="172B4D"/>
              </w:rPr>
              <w:t>Type</w:t>
            </w:r>
          </w:p>
        </w:tc>
        <w:tc>
          <w:tcPr>
            <w:tcW w:w="0" w:type="auto"/>
            <w:shd w:val="clear" w:color="auto" w:fill="auto"/>
            <w:tcMar>
              <w:top w:w="105" w:type="dxa"/>
              <w:left w:w="150" w:type="dxa"/>
              <w:bottom w:w="105" w:type="dxa"/>
              <w:right w:w="150" w:type="dxa"/>
            </w:tcMar>
            <w:hideMark/>
          </w:tcPr>
          <w:p w14:paraId="49F9E60B" w14:textId="77777777" w:rsidR="005C2920" w:rsidRPr="007F7AA4" w:rsidRDefault="005C2920">
            <w:pPr>
              <w:rPr>
                <w:rFonts w:eastAsiaTheme="majorEastAsia" w:cs="Times New Roman"/>
                <w:b/>
                <w:bCs/>
                <w:color w:val="172B4D"/>
              </w:rPr>
            </w:pPr>
            <w:r w:rsidRPr="007F7AA4">
              <w:rPr>
                <w:rFonts w:eastAsiaTheme="majorEastAsia" w:cs="Times New Roman"/>
                <w:b/>
                <w:bCs/>
                <w:color w:val="172B4D"/>
              </w:rPr>
              <w:t>SIM1 state</w:t>
            </w:r>
          </w:p>
        </w:tc>
        <w:tc>
          <w:tcPr>
            <w:tcW w:w="0" w:type="auto"/>
            <w:shd w:val="clear" w:color="auto" w:fill="auto"/>
            <w:tcMar>
              <w:top w:w="105" w:type="dxa"/>
              <w:left w:w="150" w:type="dxa"/>
              <w:bottom w:w="105" w:type="dxa"/>
              <w:right w:w="150" w:type="dxa"/>
            </w:tcMar>
            <w:hideMark/>
          </w:tcPr>
          <w:p w14:paraId="12FB1FD2" w14:textId="77777777" w:rsidR="005C2920" w:rsidRPr="007F7AA4" w:rsidRDefault="005C2920">
            <w:pPr>
              <w:rPr>
                <w:rFonts w:eastAsiaTheme="majorEastAsia" w:cs="Times New Roman"/>
                <w:b/>
                <w:bCs/>
                <w:color w:val="172B4D"/>
              </w:rPr>
            </w:pPr>
            <w:r w:rsidRPr="007F7AA4">
              <w:rPr>
                <w:rFonts w:eastAsiaTheme="majorEastAsia" w:cs="Times New Roman"/>
                <w:b/>
                <w:bCs/>
                <w:color w:val="172B4D"/>
              </w:rPr>
              <w:t>SIM2 state</w:t>
            </w:r>
          </w:p>
        </w:tc>
        <w:tc>
          <w:tcPr>
            <w:tcW w:w="0" w:type="auto"/>
            <w:shd w:val="clear" w:color="auto" w:fill="auto"/>
            <w:tcMar>
              <w:top w:w="105" w:type="dxa"/>
              <w:left w:w="150" w:type="dxa"/>
              <w:bottom w:w="105" w:type="dxa"/>
              <w:right w:w="150" w:type="dxa"/>
            </w:tcMar>
            <w:hideMark/>
          </w:tcPr>
          <w:p w14:paraId="47007D60" w14:textId="77777777" w:rsidR="005C2920" w:rsidRPr="007F7AA4" w:rsidRDefault="005C2920">
            <w:pPr>
              <w:rPr>
                <w:rFonts w:eastAsiaTheme="majorEastAsia" w:cs="Times New Roman"/>
                <w:b/>
                <w:bCs/>
                <w:color w:val="172B4D"/>
              </w:rPr>
            </w:pPr>
            <w:r w:rsidRPr="007F7AA4">
              <w:rPr>
                <w:rFonts w:eastAsiaTheme="majorEastAsia" w:cs="Times New Roman"/>
                <w:b/>
                <w:bCs/>
                <w:color w:val="172B4D"/>
              </w:rPr>
              <w:t>Meaning</w:t>
            </w:r>
          </w:p>
        </w:tc>
        <w:tc>
          <w:tcPr>
            <w:tcW w:w="0" w:type="auto"/>
            <w:shd w:val="clear" w:color="auto" w:fill="auto"/>
            <w:tcMar>
              <w:top w:w="105" w:type="dxa"/>
              <w:left w:w="150" w:type="dxa"/>
              <w:bottom w:w="105" w:type="dxa"/>
              <w:right w:w="150" w:type="dxa"/>
            </w:tcMar>
            <w:hideMark/>
          </w:tcPr>
          <w:p w14:paraId="78D6ADA7" w14:textId="77777777" w:rsidR="005C2920" w:rsidRPr="007F7AA4" w:rsidRDefault="005C2920">
            <w:pPr>
              <w:rPr>
                <w:rFonts w:eastAsiaTheme="majorEastAsia" w:cs="Times New Roman"/>
                <w:b/>
                <w:bCs/>
                <w:color w:val="172B4D"/>
              </w:rPr>
            </w:pPr>
            <w:r w:rsidRPr="007F7AA4">
              <w:rPr>
                <w:rFonts w:eastAsiaTheme="majorEastAsia" w:cs="Times New Roman"/>
                <w:b/>
                <w:bCs/>
                <w:color w:val="172B4D"/>
              </w:rPr>
              <w:t>&lt;dsda_state&gt;</w:t>
            </w:r>
          </w:p>
        </w:tc>
      </w:tr>
      <w:tr w:rsidR="005C2920" w:rsidRPr="007F7AA4" w14:paraId="2DF34229" w14:textId="77777777" w:rsidTr="006772E3">
        <w:tc>
          <w:tcPr>
            <w:tcW w:w="0" w:type="auto"/>
            <w:vMerge w:val="restart"/>
            <w:shd w:val="clear" w:color="auto" w:fill="auto"/>
            <w:tcMar>
              <w:top w:w="105" w:type="dxa"/>
              <w:left w:w="150" w:type="dxa"/>
              <w:bottom w:w="105" w:type="dxa"/>
              <w:right w:w="150" w:type="dxa"/>
            </w:tcMar>
            <w:hideMark/>
          </w:tcPr>
          <w:p w14:paraId="7E40E7AC" w14:textId="77777777" w:rsidR="00CC6A9E" w:rsidRPr="007F7AA4" w:rsidRDefault="005C2920" w:rsidP="006772E3">
            <w:pPr>
              <w:rPr>
                <w:rFonts w:eastAsiaTheme="majorEastAsia" w:cs="Times New Roman"/>
              </w:rPr>
            </w:pPr>
            <w:r w:rsidRPr="007F7AA4">
              <w:rPr>
                <w:rFonts w:eastAsiaTheme="majorEastAsia" w:cs="Times New Roman"/>
              </w:rPr>
              <w:t>DSDA</w:t>
            </w:r>
          </w:p>
          <w:p w14:paraId="1C3314EE" w14:textId="77777777" w:rsidR="00CC6A9E" w:rsidRPr="007F7AA4" w:rsidRDefault="00CC6A9E" w:rsidP="006772E3">
            <w:pPr>
              <w:rPr>
                <w:rFonts w:eastAsiaTheme="majorEastAsia" w:cs="Times New Roman"/>
              </w:rPr>
            </w:pPr>
          </w:p>
          <w:p w14:paraId="7326BB0D" w14:textId="77777777" w:rsidR="00CC6A9E" w:rsidRPr="007F7AA4" w:rsidRDefault="00CC6A9E" w:rsidP="006772E3">
            <w:pPr>
              <w:rPr>
                <w:rFonts w:eastAsiaTheme="majorEastAsia" w:cs="Times New Roman"/>
              </w:rPr>
            </w:pPr>
          </w:p>
          <w:p w14:paraId="0E659CF9" w14:textId="6EB6BABC" w:rsidR="005C2920" w:rsidRPr="007F7AA4" w:rsidRDefault="005C2920" w:rsidP="006772E3">
            <w:pPr>
              <w:rPr>
                <w:rFonts w:eastAsiaTheme="majorEastAsia" w:cs="Times New Roman"/>
              </w:rPr>
            </w:pPr>
          </w:p>
        </w:tc>
        <w:tc>
          <w:tcPr>
            <w:tcW w:w="0" w:type="auto"/>
            <w:shd w:val="clear" w:color="auto" w:fill="auto"/>
            <w:tcMar>
              <w:top w:w="105" w:type="dxa"/>
              <w:left w:w="150" w:type="dxa"/>
              <w:bottom w:w="105" w:type="dxa"/>
              <w:right w:w="150" w:type="dxa"/>
            </w:tcMar>
            <w:hideMark/>
          </w:tcPr>
          <w:p w14:paraId="6B43A5AA" w14:textId="77777777" w:rsidR="005C2920" w:rsidRPr="007F7AA4" w:rsidRDefault="005C2920" w:rsidP="006772E3">
            <w:pPr>
              <w:rPr>
                <w:rFonts w:eastAsiaTheme="majorEastAsia" w:cs="Times New Roman"/>
              </w:rPr>
            </w:pPr>
            <w:r w:rsidRPr="007F7AA4">
              <w:rPr>
                <w:rFonts w:eastAsiaTheme="majorEastAsia" w:cs="Times New Roman"/>
              </w:rPr>
              <w:t>Connected</w:t>
            </w:r>
          </w:p>
        </w:tc>
        <w:tc>
          <w:tcPr>
            <w:tcW w:w="0" w:type="auto"/>
            <w:shd w:val="clear" w:color="auto" w:fill="auto"/>
            <w:tcMar>
              <w:top w:w="105" w:type="dxa"/>
              <w:left w:w="150" w:type="dxa"/>
              <w:bottom w:w="105" w:type="dxa"/>
              <w:right w:w="150" w:type="dxa"/>
            </w:tcMar>
            <w:hideMark/>
          </w:tcPr>
          <w:p w14:paraId="1D376737" w14:textId="77777777" w:rsidR="005C2920" w:rsidRPr="007F7AA4" w:rsidRDefault="005C2920" w:rsidP="006772E3">
            <w:pPr>
              <w:rPr>
                <w:rFonts w:eastAsiaTheme="majorEastAsia" w:cs="Times New Roman"/>
              </w:rPr>
            </w:pPr>
            <w:r w:rsidRPr="007F7AA4">
              <w:rPr>
                <w:rFonts w:eastAsiaTheme="majorEastAsia" w:cs="Times New Roman"/>
              </w:rPr>
              <w:t>Connected</w:t>
            </w:r>
          </w:p>
        </w:tc>
        <w:tc>
          <w:tcPr>
            <w:tcW w:w="0" w:type="auto"/>
            <w:shd w:val="clear" w:color="auto" w:fill="auto"/>
            <w:tcMar>
              <w:top w:w="105" w:type="dxa"/>
              <w:left w:w="150" w:type="dxa"/>
              <w:bottom w:w="105" w:type="dxa"/>
              <w:right w:w="150" w:type="dxa"/>
            </w:tcMar>
            <w:hideMark/>
          </w:tcPr>
          <w:p w14:paraId="717F7794" w14:textId="77777777" w:rsidR="005C2920" w:rsidRPr="007F7AA4" w:rsidRDefault="005C2920" w:rsidP="006772E3">
            <w:pPr>
              <w:rPr>
                <w:rFonts w:eastAsiaTheme="majorEastAsia" w:cs="Times New Roman"/>
              </w:rPr>
            </w:pPr>
            <w:r w:rsidRPr="007F7AA4">
              <w:rPr>
                <w:rFonts w:eastAsiaTheme="majorEastAsia" w:cs="Times New Roman"/>
              </w:rPr>
              <w:t>DSDA ongoing</w:t>
            </w:r>
          </w:p>
        </w:tc>
        <w:tc>
          <w:tcPr>
            <w:tcW w:w="0" w:type="auto"/>
            <w:shd w:val="clear" w:color="auto" w:fill="auto"/>
            <w:tcMar>
              <w:top w:w="105" w:type="dxa"/>
              <w:left w:w="150" w:type="dxa"/>
              <w:bottom w:w="105" w:type="dxa"/>
              <w:right w:w="150" w:type="dxa"/>
            </w:tcMar>
            <w:hideMark/>
          </w:tcPr>
          <w:p w14:paraId="421B575C" w14:textId="77777777" w:rsidR="005C2920" w:rsidRPr="007F7AA4" w:rsidRDefault="005C2920" w:rsidP="006772E3">
            <w:pPr>
              <w:rPr>
                <w:rFonts w:eastAsiaTheme="majorEastAsia" w:cs="Times New Roman"/>
              </w:rPr>
            </w:pPr>
            <w:r w:rsidRPr="007F7AA4">
              <w:rPr>
                <w:rFonts w:eastAsiaTheme="majorEastAsia" w:cs="Times New Roman"/>
              </w:rPr>
              <w:t>0</w:t>
            </w:r>
          </w:p>
        </w:tc>
      </w:tr>
      <w:tr w:rsidR="005C2920" w:rsidRPr="007F7AA4" w14:paraId="083094D3" w14:textId="77777777" w:rsidTr="006772E3">
        <w:tc>
          <w:tcPr>
            <w:tcW w:w="0" w:type="auto"/>
            <w:vMerge/>
            <w:shd w:val="clear" w:color="auto" w:fill="auto"/>
            <w:vAlign w:val="center"/>
            <w:hideMark/>
          </w:tcPr>
          <w:p w14:paraId="683DDB49" w14:textId="77777777" w:rsidR="005C2920" w:rsidRPr="007F7AA4" w:rsidRDefault="005C2920">
            <w:pPr>
              <w:rPr>
                <w:rFonts w:eastAsiaTheme="majorEastAsia" w:cs="Times New Roman"/>
              </w:rPr>
            </w:pPr>
          </w:p>
        </w:tc>
        <w:tc>
          <w:tcPr>
            <w:tcW w:w="0" w:type="auto"/>
            <w:shd w:val="clear" w:color="auto" w:fill="auto"/>
            <w:tcMar>
              <w:top w:w="105" w:type="dxa"/>
              <w:left w:w="150" w:type="dxa"/>
              <w:bottom w:w="105" w:type="dxa"/>
              <w:right w:w="150" w:type="dxa"/>
            </w:tcMar>
            <w:hideMark/>
          </w:tcPr>
          <w:p w14:paraId="281268CC" w14:textId="77777777" w:rsidR="005C2920" w:rsidRPr="007F7AA4" w:rsidRDefault="005C2920">
            <w:pPr>
              <w:rPr>
                <w:rFonts w:eastAsiaTheme="majorEastAsia" w:cs="Times New Roman"/>
              </w:rPr>
            </w:pPr>
            <w:r w:rsidRPr="007F7AA4">
              <w:rPr>
                <w:rFonts w:eastAsiaTheme="majorEastAsia" w:cs="Times New Roman"/>
              </w:rPr>
              <w:t>Connected</w:t>
            </w:r>
          </w:p>
        </w:tc>
        <w:tc>
          <w:tcPr>
            <w:tcW w:w="0" w:type="auto"/>
            <w:shd w:val="clear" w:color="auto" w:fill="auto"/>
            <w:tcMar>
              <w:top w:w="105" w:type="dxa"/>
              <w:left w:w="150" w:type="dxa"/>
              <w:bottom w:w="105" w:type="dxa"/>
              <w:right w:w="150" w:type="dxa"/>
            </w:tcMar>
            <w:hideMark/>
          </w:tcPr>
          <w:p w14:paraId="654B1573" w14:textId="77777777" w:rsidR="005C2920" w:rsidRPr="007F7AA4" w:rsidRDefault="005C2920">
            <w:pPr>
              <w:rPr>
                <w:rFonts w:eastAsiaTheme="majorEastAsia" w:cs="Times New Roman"/>
              </w:rPr>
            </w:pPr>
            <w:r w:rsidRPr="007F7AA4">
              <w:rPr>
                <w:rFonts w:eastAsiaTheme="majorEastAsia" w:cs="Times New Roman"/>
              </w:rPr>
              <w:t>Idle</w:t>
            </w:r>
          </w:p>
        </w:tc>
        <w:tc>
          <w:tcPr>
            <w:tcW w:w="0" w:type="auto"/>
            <w:vMerge w:val="restart"/>
            <w:shd w:val="clear" w:color="auto" w:fill="auto"/>
            <w:tcMar>
              <w:top w:w="105" w:type="dxa"/>
              <w:left w:w="150" w:type="dxa"/>
              <w:bottom w:w="105" w:type="dxa"/>
              <w:right w:w="150" w:type="dxa"/>
            </w:tcMar>
            <w:hideMark/>
          </w:tcPr>
          <w:p w14:paraId="0C82D797" w14:textId="77777777" w:rsidR="005C2920" w:rsidRPr="007F7AA4" w:rsidRDefault="005C2920">
            <w:pPr>
              <w:pStyle w:val="af2"/>
              <w:spacing w:before="0" w:beforeAutospacing="0" w:after="0" w:afterAutospacing="0"/>
              <w:rPr>
                <w:rFonts w:ascii="Times New Roman" w:eastAsiaTheme="majorEastAsia" w:hAnsi="Times New Roman" w:cs="Times New Roman"/>
                <w:kern w:val="2"/>
                <w:sz w:val="21"/>
                <w:szCs w:val="22"/>
              </w:rPr>
            </w:pPr>
            <w:r w:rsidRPr="007F7AA4">
              <w:rPr>
                <w:rFonts w:ascii="Times New Roman" w:eastAsiaTheme="majorEastAsia" w:hAnsi="Times New Roman" w:cs="Times New Roman"/>
                <w:kern w:val="2"/>
                <w:sz w:val="21"/>
                <w:szCs w:val="22"/>
              </w:rPr>
              <w:t>DSDA is possible</w:t>
            </w:r>
          </w:p>
        </w:tc>
        <w:tc>
          <w:tcPr>
            <w:tcW w:w="0" w:type="auto"/>
            <w:vMerge w:val="restart"/>
            <w:shd w:val="clear" w:color="auto" w:fill="auto"/>
            <w:tcMar>
              <w:top w:w="105" w:type="dxa"/>
              <w:left w:w="150" w:type="dxa"/>
              <w:bottom w:w="105" w:type="dxa"/>
              <w:right w:w="150" w:type="dxa"/>
            </w:tcMar>
            <w:hideMark/>
          </w:tcPr>
          <w:p w14:paraId="2AC0785A" w14:textId="77777777" w:rsidR="00CC6A9E" w:rsidRPr="007F7AA4" w:rsidRDefault="005C2920">
            <w:pPr>
              <w:rPr>
                <w:rFonts w:eastAsiaTheme="majorEastAsia" w:cs="Times New Roman"/>
              </w:rPr>
            </w:pPr>
            <w:r w:rsidRPr="007F7AA4">
              <w:rPr>
                <w:rFonts w:eastAsiaTheme="majorEastAsia" w:cs="Times New Roman"/>
              </w:rPr>
              <w:t>1</w:t>
            </w:r>
          </w:p>
          <w:p w14:paraId="0A475C52" w14:textId="77777777" w:rsidR="00CC6A9E" w:rsidRPr="007F7AA4" w:rsidRDefault="00CC6A9E">
            <w:pPr>
              <w:rPr>
                <w:rFonts w:eastAsiaTheme="majorEastAsia" w:cs="Times New Roman"/>
              </w:rPr>
            </w:pPr>
          </w:p>
          <w:p w14:paraId="1295642C" w14:textId="34D5D489" w:rsidR="005C2920" w:rsidRPr="007F7AA4" w:rsidRDefault="005C2920">
            <w:pPr>
              <w:rPr>
                <w:rFonts w:eastAsiaTheme="majorEastAsia" w:cs="Times New Roman"/>
              </w:rPr>
            </w:pPr>
          </w:p>
        </w:tc>
      </w:tr>
      <w:tr w:rsidR="005C2920" w:rsidRPr="007F7AA4" w14:paraId="14EDE4D7" w14:textId="77777777" w:rsidTr="006772E3">
        <w:tc>
          <w:tcPr>
            <w:tcW w:w="0" w:type="auto"/>
            <w:vMerge/>
            <w:shd w:val="clear" w:color="auto" w:fill="auto"/>
            <w:vAlign w:val="center"/>
            <w:hideMark/>
          </w:tcPr>
          <w:p w14:paraId="4ACA15E7" w14:textId="77777777" w:rsidR="005C2920" w:rsidRPr="007F7AA4" w:rsidRDefault="005C2920">
            <w:pPr>
              <w:rPr>
                <w:rFonts w:eastAsiaTheme="majorEastAsia" w:cs="Times New Roman"/>
              </w:rPr>
            </w:pPr>
          </w:p>
        </w:tc>
        <w:tc>
          <w:tcPr>
            <w:tcW w:w="0" w:type="auto"/>
            <w:shd w:val="clear" w:color="auto" w:fill="auto"/>
            <w:tcMar>
              <w:top w:w="105" w:type="dxa"/>
              <w:left w:w="150" w:type="dxa"/>
              <w:bottom w:w="105" w:type="dxa"/>
              <w:right w:w="150" w:type="dxa"/>
            </w:tcMar>
            <w:hideMark/>
          </w:tcPr>
          <w:p w14:paraId="45B7220C" w14:textId="77777777" w:rsidR="005C2920" w:rsidRPr="007F7AA4" w:rsidRDefault="005C2920">
            <w:pPr>
              <w:rPr>
                <w:rFonts w:eastAsiaTheme="majorEastAsia" w:cs="Times New Roman"/>
              </w:rPr>
            </w:pPr>
            <w:r w:rsidRPr="007F7AA4">
              <w:rPr>
                <w:rFonts w:eastAsiaTheme="majorEastAsia" w:cs="Times New Roman"/>
              </w:rPr>
              <w:t>Idle</w:t>
            </w:r>
          </w:p>
        </w:tc>
        <w:tc>
          <w:tcPr>
            <w:tcW w:w="0" w:type="auto"/>
            <w:shd w:val="clear" w:color="auto" w:fill="auto"/>
            <w:tcMar>
              <w:top w:w="105" w:type="dxa"/>
              <w:left w:w="150" w:type="dxa"/>
              <w:bottom w:w="105" w:type="dxa"/>
              <w:right w:w="150" w:type="dxa"/>
            </w:tcMar>
            <w:hideMark/>
          </w:tcPr>
          <w:p w14:paraId="1DA20C1D" w14:textId="77777777" w:rsidR="005C2920" w:rsidRPr="007F7AA4" w:rsidRDefault="005C2920">
            <w:pPr>
              <w:rPr>
                <w:rFonts w:eastAsiaTheme="majorEastAsia" w:cs="Times New Roman"/>
              </w:rPr>
            </w:pPr>
            <w:r w:rsidRPr="007F7AA4">
              <w:rPr>
                <w:rFonts w:eastAsiaTheme="majorEastAsia" w:cs="Times New Roman"/>
              </w:rPr>
              <w:t>Connected</w:t>
            </w:r>
          </w:p>
        </w:tc>
        <w:tc>
          <w:tcPr>
            <w:tcW w:w="0" w:type="auto"/>
            <w:vMerge/>
            <w:shd w:val="clear" w:color="auto" w:fill="auto"/>
            <w:vAlign w:val="center"/>
            <w:hideMark/>
          </w:tcPr>
          <w:p w14:paraId="6CB781A2" w14:textId="77777777" w:rsidR="005C2920" w:rsidRPr="007F7AA4" w:rsidRDefault="005C2920">
            <w:pPr>
              <w:rPr>
                <w:rFonts w:eastAsiaTheme="majorEastAsia" w:cs="Times New Roman"/>
              </w:rPr>
            </w:pPr>
          </w:p>
        </w:tc>
        <w:tc>
          <w:tcPr>
            <w:tcW w:w="0" w:type="auto"/>
            <w:vMerge/>
            <w:shd w:val="clear" w:color="auto" w:fill="auto"/>
            <w:vAlign w:val="center"/>
            <w:hideMark/>
          </w:tcPr>
          <w:p w14:paraId="56F52088" w14:textId="77777777" w:rsidR="005C2920" w:rsidRPr="007F7AA4" w:rsidRDefault="005C2920">
            <w:pPr>
              <w:rPr>
                <w:rFonts w:eastAsiaTheme="majorEastAsia" w:cs="Times New Roman"/>
              </w:rPr>
            </w:pPr>
          </w:p>
        </w:tc>
      </w:tr>
      <w:tr w:rsidR="005C2920" w:rsidRPr="007F7AA4" w14:paraId="1F4BB52C" w14:textId="77777777" w:rsidTr="006772E3">
        <w:tc>
          <w:tcPr>
            <w:tcW w:w="0" w:type="auto"/>
            <w:vMerge/>
            <w:shd w:val="clear" w:color="auto" w:fill="auto"/>
            <w:vAlign w:val="center"/>
            <w:hideMark/>
          </w:tcPr>
          <w:p w14:paraId="0570C102" w14:textId="77777777" w:rsidR="005C2920" w:rsidRPr="007F7AA4" w:rsidRDefault="005C2920">
            <w:pPr>
              <w:rPr>
                <w:rFonts w:eastAsiaTheme="majorEastAsia" w:cs="Times New Roman"/>
              </w:rPr>
            </w:pPr>
          </w:p>
        </w:tc>
        <w:tc>
          <w:tcPr>
            <w:tcW w:w="0" w:type="auto"/>
            <w:shd w:val="clear" w:color="auto" w:fill="auto"/>
            <w:tcMar>
              <w:top w:w="105" w:type="dxa"/>
              <w:left w:w="150" w:type="dxa"/>
              <w:bottom w:w="105" w:type="dxa"/>
              <w:right w:w="150" w:type="dxa"/>
            </w:tcMar>
            <w:hideMark/>
          </w:tcPr>
          <w:p w14:paraId="51A92658" w14:textId="77777777" w:rsidR="005C2920" w:rsidRPr="007F7AA4" w:rsidRDefault="005C2920">
            <w:pPr>
              <w:rPr>
                <w:rFonts w:eastAsiaTheme="majorEastAsia" w:cs="Times New Roman"/>
              </w:rPr>
            </w:pPr>
            <w:r w:rsidRPr="007F7AA4">
              <w:rPr>
                <w:rFonts w:eastAsiaTheme="majorEastAsia" w:cs="Times New Roman"/>
              </w:rPr>
              <w:t>Idle</w:t>
            </w:r>
          </w:p>
        </w:tc>
        <w:tc>
          <w:tcPr>
            <w:tcW w:w="0" w:type="auto"/>
            <w:shd w:val="clear" w:color="auto" w:fill="auto"/>
            <w:tcMar>
              <w:top w:w="105" w:type="dxa"/>
              <w:left w:w="150" w:type="dxa"/>
              <w:bottom w:w="105" w:type="dxa"/>
              <w:right w:w="150" w:type="dxa"/>
            </w:tcMar>
            <w:hideMark/>
          </w:tcPr>
          <w:p w14:paraId="6130D5C8" w14:textId="77777777" w:rsidR="005C2920" w:rsidRPr="007F7AA4" w:rsidRDefault="005C2920">
            <w:pPr>
              <w:rPr>
                <w:rFonts w:eastAsiaTheme="majorEastAsia" w:cs="Times New Roman"/>
              </w:rPr>
            </w:pPr>
            <w:r w:rsidRPr="007F7AA4">
              <w:rPr>
                <w:rFonts w:eastAsiaTheme="majorEastAsia" w:cs="Times New Roman"/>
              </w:rPr>
              <w:t>Idle</w:t>
            </w:r>
          </w:p>
        </w:tc>
        <w:tc>
          <w:tcPr>
            <w:tcW w:w="0" w:type="auto"/>
            <w:vMerge/>
            <w:shd w:val="clear" w:color="auto" w:fill="auto"/>
            <w:vAlign w:val="center"/>
            <w:hideMark/>
          </w:tcPr>
          <w:p w14:paraId="2986555D" w14:textId="77777777" w:rsidR="005C2920" w:rsidRPr="007F7AA4" w:rsidRDefault="005C2920">
            <w:pPr>
              <w:rPr>
                <w:rFonts w:eastAsiaTheme="majorEastAsia" w:cs="Times New Roman"/>
              </w:rPr>
            </w:pPr>
          </w:p>
        </w:tc>
        <w:tc>
          <w:tcPr>
            <w:tcW w:w="0" w:type="auto"/>
            <w:vMerge/>
            <w:shd w:val="clear" w:color="auto" w:fill="auto"/>
            <w:vAlign w:val="center"/>
            <w:hideMark/>
          </w:tcPr>
          <w:p w14:paraId="2185A65B" w14:textId="77777777" w:rsidR="005C2920" w:rsidRPr="007F7AA4" w:rsidRDefault="005C2920">
            <w:pPr>
              <w:rPr>
                <w:rFonts w:eastAsiaTheme="majorEastAsia" w:cs="Times New Roman"/>
              </w:rPr>
            </w:pPr>
          </w:p>
        </w:tc>
      </w:tr>
      <w:tr w:rsidR="005C2920" w:rsidRPr="007F7AA4" w14:paraId="1313EBCA" w14:textId="77777777" w:rsidTr="006772E3">
        <w:tc>
          <w:tcPr>
            <w:tcW w:w="0" w:type="auto"/>
            <w:vMerge w:val="restart"/>
            <w:shd w:val="clear" w:color="auto" w:fill="auto"/>
            <w:tcMar>
              <w:top w:w="105" w:type="dxa"/>
              <w:left w:w="150" w:type="dxa"/>
              <w:bottom w:w="105" w:type="dxa"/>
              <w:right w:w="150" w:type="dxa"/>
            </w:tcMar>
            <w:hideMark/>
          </w:tcPr>
          <w:p w14:paraId="0F3035EB" w14:textId="77777777" w:rsidR="00CC6A9E" w:rsidRPr="007F7AA4" w:rsidRDefault="005C2920">
            <w:pPr>
              <w:rPr>
                <w:rFonts w:eastAsiaTheme="majorEastAsia" w:cs="Times New Roman"/>
              </w:rPr>
            </w:pPr>
            <w:r w:rsidRPr="007F7AA4">
              <w:rPr>
                <w:rFonts w:eastAsiaTheme="majorEastAsia" w:cs="Times New Roman"/>
              </w:rPr>
              <w:t>DSDS</w:t>
            </w:r>
          </w:p>
          <w:p w14:paraId="2A1A952D" w14:textId="77777777" w:rsidR="00CC6A9E" w:rsidRPr="007F7AA4" w:rsidRDefault="00CC6A9E">
            <w:pPr>
              <w:rPr>
                <w:rFonts w:eastAsiaTheme="majorEastAsia" w:cs="Times New Roman"/>
              </w:rPr>
            </w:pPr>
          </w:p>
          <w:p w14:paraId="367210BB" w14:textId="47913E94" w:rsidR="005C2920" w:rsidRPr="007F7AA4" w:rsidRDefault="005C2920">
            <w:pPr>
              <w:rPr>
                <w:rFonts w:eastAsiaTheme="majorEastAsia" w:cs="Times New Roman"/>
              </w:rPr>
            </w:pPr>
          </w:p>
        </w:tc>
        <w:tc>
          <w:tcPr>
            <w:tcW w:w="0" w:type="auto"/>
            <w:shd w:val="clear" w:color="auto" w:fill="auto"/>
            <w:tcMar>
              <w:top w:w="105" w:type="dxa"/>
              <w:left w:w="150" w:type="dxa"/>
              <w:bottom w:w="105" w:type="dxa"/>
              <w:right w:w="150" w:type="dxa"/>
            </w:tcMar>
            <w:hideMark/>
          </w:tcPr>
          <w:p w14:paraId="50F8B52B" w14:textId="77777777" w:rsidR="005C2920" w:rsidRPr="007F7AA4" w:rsidRDefault="005C2920">
            <w:pPr>
              <w:rPr>
                <w:rFonts w:eastAsiaTheme="majorEastAsia" w:cs="Times New Roman"/>
              </w:rPr>
            </w:pPr>
            <w:r w:rsidRPr="007F7AA4">
              <w:rPr>
                <w:rFonts w:eastAsiaTheme="majorEastAsia" w:cs="Times New Roman"/>
              </w:rPr>
              <w:t>Connected</w:t>
            </w:r>
          </w:p>
        </w:tc>
        <w:tc>
          <w:tcPr>
            <w:tcW w:w="0" w:type="auto"/>
            <w:shd w:val="clear" w:color="auto" w:fill="auto"/>
            <w:tcMar>
              <w:top w:w="105" w:type="dxa"/>
              <w:left w:w="150" w:type="dxa"/>
              <w:bottom w:w="105" w:type="dxa"/>
              <w:right w:w="150" w:type="dxa"/>
            </w:tcMar>
            <w:hideMark/>
          </w:tcPr>
          <w:p w14:paraId="704B074A" w14:textId="77777777" w:rsidR="005C2920" w:rsidRPr="007F7AA4" w:rsidRDefault="005C2920">
            <w:pPr>
              <w:rPr>
                <w:rFonts w:eastAsiaTheme="majorEastAsia" w:cs="Times New Roman"/>
              </w:rPr>
            </w:pPr>
            <w:r w:rsidRPr="007F7AA4">
              <w:rPr>
                <w:rFonts w:eastAsiaTheme="majorEastAsia" w:cs="Times New Roman"/>
              </w:rPr>
              <w:t>Idle</w:t>
            </w:r>
          </w:p>
        </w:tc>
        <w:tc>
          <w:tcPr>
            <w:tcW w:w="0" w:type="auto"/>
            <w:vMerge w:val="restart"/>
            <w:shd w:val="clear" w:color="auto" w:fill="auto"/>
            <w:tcMar>
              <w:top w:w="105" w:type="dxa"/>
              <w:left w:w="150" w:type="dxa"/>
              <w:bottom w:w="105" w:type="dxa"/>
              <w:right w:w="150" w:type="dxa"/>
            </w:tcMar>
            <w:hideMark/>
          </w:tcPr>
          <w:p w14:paraId="2EA5F188" w14:textId="77777777" w:rsidR="00CC6A9E" w:rsidRPr="007F7AA4" w:rsidRDefault="005C2920">
            <w:pPr>
              <w:rPr>
                <w:rFonts w:eastAsiaTheme="majorEastAsia" w:cs="Times New Roman"/>
              </w:rPr>
            </w:pPr>
            <w:r w:rsidRPr="007F7AA4">
              <w:rPr>
                <w:rFonts w:eastAsiaTheme="majorEastAsia" w:cs="Times New Roman"/>
              </w:rPr>
              <w:t>DSDA is not possible</w:t>
            </w:r>
          </w:p>
          <w:p w14:paraId="55503F82" w14:textId="77777777" w:rsidR="00CC6A9E" w:rsidRPr="007F7AA4" w:rsidRDefault="00CC6A9E">
            <w:pPr>
              <w:rPr>
                <w:rFonts w:eastAsiaTheme="majorEastAsia" w:cs="Times New Roman"/>
              </w:rPr>
            </w:pPr>
          </w:p>
          <w:p w14:paraId="09638577" w14:textId="2F2FBC1C" w:rsidR="005C2920" w:rsidRPr="007F7AA4" w:rsidRDefault="005C2920">
            <w:pPr>
              <w:rPr>
                <w:rFonts w:eastAsiaTheme="majorEastAsia" w:cs="Times New Roman"/>
              </w:rPr>
            </w:pPr>
          </w:p>
        </w:tc>
        <w:tc>
          <w:tcPr>
            <w:tcW w:w="0" w:type="auto"/>
            <w:vMerge w:val="restart"/>
            <w:shd w:val="clear" w:color="auto" w:fill="auto"/>
            <w:tcMar>
              <w:top w:w="105" w:type="dxa"/>
              <w:left w:w="150" w:type="dxa"/>
              <w:bottom w:w="105" w:type="dxa"/>
              <w:right w:w="150" w:type="dxa"/>
            </w:tcMar>
            <w:hideMark/>
          </w:tcPr>
          <w:p w14:paraId="002F9BFD" w14:textId="77777777" w:rsidR="00CC6A9E" w:rsidRPr="007F7AA4" w:rsidRDefault="005C2920">
            <w:pPr>
              <w:rPr>
                <w:rFonts w:eastAsiaTheme="majorEastAsia" w:cs="Times New Roman"/>
              </w:rPr>
            </w:pPr>
            <w:r w:rsidRPr="007F7AA4">
              <w:rPr>
                <w:rFonts w:eastAsiaTheme="majorEastAsia" w:cs="Times New Roman"/>
              </w:rPr>
              <w:t>2</w:t>
            </w:r>
          </w:p>
          <w:p w14:paraId="6CC25B7B" w14:textId="77777777" w:rsidR="00CC6A9E" w:rsidRPr="007F7AA4" w:rsidRDefault="00CC6A9E">
            <w:pPr>
              <w:rPr>
                <w:rFonts w:eastAsiaTheme="majorEastAsia" w:cs="Times New Roman"/>
              </w:rPr>
            </w:pPr>
          </w:p>
          <w:p w14:paraId="4A03E924" w14:textId="3D7FD95B" w:rsidR="005C2920" w:rsidRPr="007F7AA4" w:rsidRDefault="005C2920">
            <w:pPr>
              <w:rPr>
                <w:rFonts w:eastAsiaTheme="majorEastAsia" w:cs="Times New Roman"/>
              </w:rPr>
            </w:pPr>
          </w:p>
        </w:tc>
      </w:tr>
      <w:tr w:rsidR="005C2920" w:rsidRPr="007F7AA4" w14:paraId="612B6A8F" w14:textId="77777777" w:rsidTr="006772E3">
        <w:tc>
          <w:tcPr>
            <w:tcW w:w="0" w:type="auto"/>
            <w:vMerge/>
            <w:shd w:val="clear" w:color="auto" w:fill="auto"/>
            <w:vAlign w:val="center"/>
            <w:hideMark/>
          </w:tcPr>
          <w:p w14:paraId="7E495276" w14:textId="77777777" w:rsidR="005C2920" w:rsidRPr="007F7AA4" w:rsidRDefault="005C2920">
            <w:pPr>
              <w:rPr>
                <w:rFonts w:eastAsiaTheme="majorEastAsia" w:cs="Times New Roman"/>
                <w:sz w:val="24"/>
                <w:szCs w:val="24"/>
              </w:rPr>
            </w:pPr>
          </w:p>
        </w:tc>
        <w:tc>
          <w:tcPr>
            <w:tcW w:w="0" w:type="auto"/>
            <w:shd w:val="clear" w:color="auto" w:fill="auto"/>
            <w:tcMar>
              <w:top w:w="105" w:type="dxa"/>
              <w:left w:w="150" w:type="dxa"/>
              <w:bottom w:w="105" w:type="dxa"/>
              <w:right w:w="150" w:type="dxa"/>
            </w:tcMar>
            <w:hideMark/>
          </w:tcPr>
          <w:p w14:paraId="5DED6DE7" w14:textId="77777777" w:rsidR="005C2920" w:rsidRPr="007F7AA4" w:rsidRDefault="005C2920">
            <w:pPr>
              <w:rPr>
                <w:rFonts w:eastAsiaTheme="majorEastAsia" w:cs="Times New Roman"/>
              </w:rPr>
            </w:pPr>
            <w:r w:rsidRPr="007F7AA4">
              <w:rPr>
                <w:rFonts w:eastAsiaTheme="majorEastAsia" w:cs="Times New Roman"/>
              </w:rPr>
              <w:t>Idle</w:t>
            </w:r>
          </w:p>
        </w:tc>
        <w:tc>
          <w:tcPr>
            <w:tcW w:w="0" w:type="auto"/>
            <w:shd w:val="clear" w:color="auto" w:fill="auto"/>
            <w:tcMar>
              <w:top w:w="105" w:type="dxa"/>
              <w:left w:w="150" w:type="dxa"/>
              <w:bottom w:w="105" w:type="dxa"/>
              <w:right w:w="150" w:type="dxa"/>
            </w:tcMar>
            <w:hideMark/>
          </w:tcPr>
          <w:p w14:paraId="789E2CA1" w14:textId="77777777" w:rsidR="005C2920" w:rsidRPr="007F7AA4" w:rsidRDefault="005C2920">
            <w:pPr>
              <w:rPr>
                <w:rFonts w:eastAsiaTheme="majorEastAsia" w:cs="Times New Roman"/>
              </w:rPr>
            </w:pPr>
            <w:r w:rsidRPr="007F7AA4">
              <w:rPr>
                <w:rFonts w:eastAsiaTheme="majorEastAsia" w:cs="Times New Roman"/>
              </w:rPr>
              <w:t>Connected</w:t>
            </w:r>
          </w:p>
        </w:tc>
        <w:tc>
          <w:tcPr>
            <w:tcW w:w="0" w:type="auto"/>
            <w:vMerge/>
            <w:shd w:val="clear" w:color="auto" w:fill="auto"/>
            <w:vAlign w:val="center"/>
            <w:hideMark/>
          </w:tcPr>
          <w:p w14:paraId="6723040A" w14:textId="77777777" w:rsidR="005C2920" w:rsidRPr="007F7AA4" w:rsidRDefault="005C2920">
            <w:pPr>
              <w:rPr>
                <w:rFonts w:eastAsiaTheme="majorEastAsia" w:cs="Times New Roman"/>
                <w:sz w:val="24"/>
                <w:szCs w:val="24"/>
              </w:rPr>
            </w:pPr>
          </w:p>
        </w:tc>
        <w:tc>
          <w:tcPr>
            <w:tcW w:w="0" w:type="auto"/>
            <w:vMerge/>
            <w:shd w:val="clear" w:color="auto" w:fill="auto"/>
            <w:vAlign w:val="center"/>
            <w:hideMark/>
          </w:tcPr>
          <w:p w14:paraId="455ECEAC" w14:textId="77777777" w:rsidR="005C2920" w:rsidRPr="007F7AA4" w:rsidRDefault="005C2920">
            <w:pPr>
              <w:rPr>
                <w:rFonts w:eastAsiaTheme="majorEastAsia" w:cs="Times New Roman"/>
                <w:sz w:val="24"/>
                <w:szCs w:val="24"/>
              </w:rPr>
            </w:pPr>
          </w:p>
        </w:tc>
      </w:tr>
      <w:tr w:rsidR="005C2920" w:rsidRPr="007F7AA4" w14:paraId="08E097FF" w14:textId="77777777" w:rsidTr="006772E3">
        <w:tc>
          <w:tcPr>
            <w:tcW w:w="0" w:type="auto"/>
            <w:vMerge/>
            <w:shd w:val="clear" w:color="auto" w:fill="auto"/>
            <w:vAlign w:val="center"/>
            <w:hideMark/>
          </w:tcPr>
          <w:p w14:paraId="59A3D421" w14:textId="77777777" w:rsidR="005C2920" w:rsidRPr="007F7AA4" w:rsidRDefault="005C2920">
            <w:pPr>
              <w:rPr>
                <w:rFonts w:eastAsiaTheme="majorEastAsia" w:cs="Times New Roman"/>
                <w:sz w:val="24"/>
                <w:szCs w:val="24"/>
              </w:rPr>
            </w:pPr>
          </w:p>
        </w:tc>
        <w:tc>
          <w:tcPr>
            <w:tcW w:w="0" w:type="auto"/>
            <w:shd w:val="clear" w:color="auto" w:fill="auto"/>
            <w:tcMar>
              <w:top w:w="105" w:type="dxa"/>
              <w:left w:w="150" w:type="dxa"/>
              <w:bottom w:w="105" w:type="dxa"/>
              <w:right w:w="150" w:type="dxa"/>
            </w:tcMar>
            <w:hideMark/>
          </w:tcPr>
          <w:p w14:paraId="7D0DCA34" w14:textId="77777777" w:rsidR="005C2920" w:rsidRPr="007F7AA4" w:rsidRDefault="005C2920">
            <w:pPr>
              <w:rPr>
                <w:rFonts w:eastAsiaTheme="majorEastAsia" w:cs="Times New Roman"/>
              </w:rPr>
            </w:pPr>
            <w:r w:rsidRPr="007F7AA4">
              <w:rPr>
                <w:rFonts w:eastAsiaTheme="majorEastAsia" w:cs="Times New Roman"/>
              </w:rPr>
              <w:t>Idle</w:t>
            </w:r>
          </w:p>
        </w:tc>
        <w:tc>
          <w:tcPr>
            <w:tcW w:w="0" w:type="auto"/>
            <w:shd w:val="clear" w:color="auto" w:fill="auto"/>
            <w:tcMar>
              <w:top w:w="105" w:type="dxa"/>
              <w:left w:w="150" w:type="dxa"/>
              <w:bottom w:w="105" w:type="dxa"/>
              <w:right w:w="150" w:type="dxa"/>
            </w:tcMar>
            <w:hideMark/>
          </w:tcPr>
          <w:p w14:paraId="15133364" w14:textId="77777777" w:rsidR="005C2920" w:rsidRPr="007F7AA4" w:rsidRDefault="005C2920">
            <w:pPr>
              <w:rPr>
                <w:rFonts w:eastAsiaTheme="majorEastAsia" w:cs="Times New Roman"/>
              </w:rPr>
            </w:pPr>
            <w:r w:rsidRPr="007F7AA4">
              <w:rPr>
                <w:rFonts w:eastAsiaTheme="majorEastAsia" w:cs="Times New Roman"/>
              </w:rPr>
              <w:t>Idle</w:t>
            </w:r>
          </w:p>
        </w:tc>
        <w:tc>
          <w:tcPr>
            <w:tcW w:w="0" w:type="auto"/>
            <w:vMerge/>
            <w:shd w:val="clear" w:color="auto" w:fill="auto"/>
            <w:vAlign w:val="center"/>
            <w:hideMark/>
          </w:tcPr>
          <w:p w14:paraId="1CA7389B" w14:textId="77777777" w:rsidR="005C2920" w:rsidRPr="007F7AA4" w:rsidRDefault="005C2920">
            <w:pPr>
              <w:rPr>
                <w:rFonts w:eastAsiaTheme="majorEastAsia" w:cs="Times New Roman"/>
                <w:sz w:val="24"/>
                <w:szCs w:val="24"/>
              </w:rPr>
            </w:pPr>
          </w:p>
        </w:tc>
        <w:tc>
          <w:tcPr>
            <w:tcW w:w="0" w:type="auto"/>
            <w:vMerge/>
            <w:shd w:val="clear" w:color="auto" w:fill="auto"/>
            <w:vAlign w:val="center"/>
            <w:hideMark/>
          </w:tcPr>
          <w:p w14:paraId="56334B67" w14:textId="77777777" w:rsidR="005C2920" w:rsidRPr="007F7AA4" w:rsidRDefault="005C2920">
            <w:pPr>
              <w:rPr>
                <w:rFonts w:eastAsiaTheme="majorEastAsia" w:cs="Times New Roman"/>
                <w:sz w:val="24"/>
                <w:szCs w:val="24"/>
              </w:rPr>
            </w:pPr>
          </w:p>
        </w:tc>
      </w:tr>
    </w:tbl>
    <w:p w14:paraId="2C457D9A" w14:textId="7C277C07" w:rsidR="005C2920" w:rsidRPr="007F7AA4" w:rsidRDefault="00495928" w:rsidP="00495928">
      <w:pPr>
        <w:pStyle w:val="4"/>
        <w:spacing w:before="156" w:after="156"/>
        <w:rPr>
          <w:rFonts w:cs="Times New Roman"/>
        </w:rPr>
      </w:pPr>
      <w:r w:rsidRPr="007F7AA4">
        <w:rPr>
          <w:rFonts w:cs="Times New Roman"/>
        </w:rPr>
        <w:t>Example</w:t>
      </w:r>
    </w:p>
    <w:p w14:paraId="19BA3833" w14:textId="77777777" w:rsidR="00495928" w:rsidRPr="007F7AA4" w:rsidRDefault="00495928" w:rsidP="00495928">
      <w:pPr>
        <w:rPr>
          <w:rFonts w:eastAsiaTheme="majorEastAsia" w:cs="Times New Roman"/>
        </w:rPr>
      </w:pPr>
      <w:r w:rsidRPr="007F7AA4">
        <w:rPr>
          <w:rFonts w:eastAsiaTheme="majorEastAsia" w:cs="Times New Roman"/>
        </w:rPr>
        <w:t>如果</w:t>
      </w:r>
      <w:r w:rsidRPr="007F7AA4">
        <w:rPr>
          <w:rFonts w:eastAsiaTheme="majorEastAsia" w:cs="Times New Roman"/>
        </w:rPr>
        <w:t>band</w:t>
      </w:r>
      <w:r w:rsidRPr="007F7AA4">
        <w:rPr>
          <w:rFonts w:eastAsiaTheme="majorEastAsia" w:cs="Times New Roman"/>
        </w:rPr>
        <w:t>组合支持并且是</w:t>
      </w:r>
      <w:r w:rsidRPr="007F7AA4">
        <w:rPr>
          <w:rFonts w:eastAsiaTheme="majorEastAsia" w:cs="Times New Roman"/>
        </w:rPr>
        <w:t>SA+LTE</w:t>
      </w:r>
      <w:r w:rsidRPr="007F7AA4">
        <w:rPr>
          <w:rFonts w:eastAsiaTheme="majorEastAsia" w:cs="Times New Roman"/>
        </w:rPr>
        <w:t>的，飞模或者开机，两张卡第一次在什么时候会上报</w:t>
      </w:r>
      <w:r w:rsidRPr="007F7AA4">
        <w:rPr>
          <w:rFonts w:eastAsiaTheme="majorEastAsia" w:cs="Times New Roman"/>
        </w:rPr>
        <w:t>AT&lt; +EDSDAU: 1,x</w:t>
      </w:r>
      <w:r w:rsidRPr="007F7AA4">
        <w:rPr>
          <w:rFonts w:eastAsiaTheme="majorEastAsia" w:cs="Times New Roman"/>
        </w:rPr>
        <w:t>（</w:t>
      </w:r>
      <w:r w:rsidRPr="007F7AA4">
        <w:rPr>
          <w:rFonts w:eastAsiaTheme="majorEastAsia" w:cs="Times New Roman"/>
        </w:rPr>
        <w:t>x</w:t>
      </w:r>
      <w:r w:rsidRPr="007F7AA4">
        <w:rPr>
          <w:rFonts w:eastAsiaTheme="majorEastAsia" w:cs="Times New Roman"/>
        </w:rPr>
        <w:t>的取值为</w:t>
      </w:r>
      <w:r w:rsidRPr="007F7AA4">
        <w:rPr>
          <w:rFonts w:eastAsiaTheme="majorEastAsia" w:cs="Times New Roman"/>
        </w:rPr>
        <w:t>0</w:t>
      </w:r>
      <w:r w:rsidRPr="007F7AA4">
        <w:rPr>
          <w:rFonts w:eastAsiaTheme="majorEastAsia" w:cs="Times New Roman"/>
        </w:rPr>
        <w:t>或者</w:t>
      </w:r>
      <w:r w:rsidRPr="007F7AA4">
        <w:rPr>
          <w:rFonts w:eastAsiaTheme="majorEastAsia" w:cs="Times New Roman"/>
        </w:rPr>
        <w:t>1</w:t>
      </w:r>
      <w:r w:rsidRPr="007F7AA4">
        <w:rPr>
          <w:rFonts w:eastAsiaTheme="majorEastAsia" w:cs="Times New Roman"/>
        </w:rPr>
        <w:t>）？</w:t>
      </w:r>
    </w:p>
    <w:p w14:paraId="180AC73C" w14:textId="77777777" w:rsidR="00495928" w:rsidRPr="007F7AA4" w:rsidRDefault="00495928" w:rsidP="00495928">
      <w:pPr>
        <w:rPr>
          <w:rFonts w:eastAsiaTheme="majorEastAsia" w:cs="Times New Roman"/>
        </w:rPr>
      </w:pPr>
      <w:r w:rsidRPr="007F7AA4">
        <w:rPr>
          <w:rFonts w:eastAsiaTheme="majorEastAsia" w:cs="Times New Roman"/>
        </w:rPr>
        <w:t>比如一张卡注册完成，另外一张卡在第一次</w:t>
      </w:r>
      <w:r w:rsidRPr="007F7AA4">
        <w:rPr>
          <w:rFonts w:eastAsiaTheme="majorEastAsia" w:cs="Times New Roman"/>
        </w:rPr>
        <w:t xml:space="preserve">rrc setup </w:t>
      </w:r>
      <w:r w:rsidRPr="007F7AA4">
        <w:rPr>
          <w:rFonts w:eastAsiaTheme="majorEastAsia" w:cs="Times New Roman"/>
        </w:rPr>
        <w:t>完成之后就会上报？还是要等</w:t>
      </w:r>
      <w:r w:rsidRPr="007F7AA4">
        <w:rPr>
          <w:rFonts w:eastAsiaTheme="majorEastAsia" w:cs="Times New Roman"/>
        </w:rPr>
        <w:t>volte</w:t>
      </w:r>
      <w:r w:rsidRPr="007F7AA4">
        <w:rPr>
          <w:rFonts w:eastAsiaTheme="majorEastAsia" w:cs="Times New Roman"/>
        </w:rPr>
        <w:t>都注册完成？或者其他的？</w:t>
      </w:r>
    </w:p>
    <w:p w14:paraId="7089FFF1" w14:textId="77777777" w:rsidR="00495928" w:rsidRPr="007F7AA4" w:rsidRDefault="00495928" w:rsidP="00495928">
      <w:pPr>
        <w:rPr>
          <w:rFonts w:eastAsiaTheme="majorEastAsia" w:cs="Times New Roman"/>
          <w:highlight w:val="yellow"/>
        </w:rPr>
      </w:pPr>
      <w:r w:rsidRPr="007F7AA4">
        <w:rPr>
          <w:rFonts w:eastAsiaTheme="majorEastAsia" w:cs="Times New Roman"/>
          <w:highlight w:val="yellow"/>
        </w:rPr>
        <w:t xml:space="preserve">[MTK] </w:t>
      </w:r>
      <w:r w:rsidRPr="007F7AA4">
        <w:rPr>
          <w:rFonts w:eastAsiaTheme="majorEastAsia" w:cs="Times New Roman"/>
          <w:highlight w:val="yellow"/>
        </w:rPr>
        <w:t>只要</w:t>
      </w:r>
      <w:r w:rsidRPr="007F7AA4">
        <w:rPr>
          <w:rFonts w:eastAsiaTheme="majorEastAsia" w:cs="Times New Roman"/>
          <w:highlight w:val="yellow"/>
        </w:rPr>
        <w:t xml:space="preserve">gemini state </w:t>
      </w:r>
      <w:r w:rsidRPr="007F7AA4">
        <w:rPr>
          <w:rFonts w:eastAsiaTheme="majorEastAsia" w:cs="Times New Roman"/>
          <w:highlight w:val="yellow"/>
        </w:rPr>
        <w:t>改变就会上报</w:t>
      </w:r>
      <w:r w:rsidRPr="007F7AA4">
        <w:rPr>
          <w:rFonts w:eastAsiaTheme="majorEastAsia" w:cs="Times New Roman"/>
          <w:highlight w:val="yellow"/>
        </w:rPr>
        <w:t xml:space="preserve">+EDSDAU </w:t>
      </w:r>
      <w:r w:rsidRPr="007F7AA4">
        <w:rPr>
          <w:rFonts w:eastAsiaTheme="majorEastAsia" w:cs="Times New Roman"/>
          <w:highlight w:val="yellow"/>
        </w:rPr>
        <w:t>，所以当第一张卡进入</w:t>
      </w:r>
      <w:r w:rsidRPr="007F7AA4">
        <w:rPr>
          <w:rFonts w:eastAsiaTheme="majorEastAsia" w:cs="Times New Roman"/>
          <w:highlight w:val="yellow"/>
        </w:rPr>
        <w:t xml:space="preserve">RRC connected </w:t>
      </w:r>
      <w:r w:rsidRPr="007F7AA4">
        <w:rPr>
          <w:rFonts w:eastAsiaTheme="majorEastAsia" w:cs="Times New Roman"/>
          <w:highlight w:val="yellow"/>
        </w:rPr>
        <w:t>状态就会上报</w:t>
      </w:r>
      <w:r w:rsidRPr="007F7AA4">
        <w:rPr>
          <w:rFonts w:eastAsiaTheme="majorEastAsia" w:cs="Times New Roman"/>
          <w:highlight w:val="yellow"/>
        </w:rPr>
        <w:t xml:space="preserve"> </w:t>
      </w:r>
      <w:r w:rsidRPr="007F7AA4">
        <w:rPr>
          <w:rFonts w:eastAsiaTheme="majorEastAsia" w:cs="Times New Roman"/>
          <w:highlight w:val="yellow"/>
        </w:rPr>
        <w:t>。</w:t>
      </w:r>
    </w:p>
    <w:p w14:paraId="792CB4C3" w14:textId="43351C41" w:rsidR="00495928" w:rsidRPr="007F7AA4" w:rsidRDefault="00495928" w:rsidP="00495928">
      <w:pPr>
        <w:rPr>
          <w:rFonts w:eastAsiaTheme="majorEastAsia" w:cs="Times New Roman"/>
        </w:rPr>
      </w:pPr>
      <w:r w:rsidRPr="007F7AA4">
        <w:rPr>
          <w:rFonts w:eastAsiaTheme="majorEastAsia" w:cs="Times New Roman"/>
          <w:highlight w:val="yellow"/>
        </w:rPr>
        <w:t>这条</w:t>
      </w:r>
      <w:r w:rsidRPr="007F7AA4">
        <w:rPr>
          <w:rFonts w:eastAsiaTheme="majorEastAsia" w:cs="Times New Roman"/>
          <w:highlight w:val="yellow"/>
        </w:rPr>
        <w:t xml:space="preserve">urc </w:t>
      </w:r>
      <w:r w:rsidRPr="007F7AA4">
        <w:rPr>
          <w:rFonts w:eastAsiaTheme="majorEastAsia" w:cs="Times New Roman"/>
          <w:highlight w:val="yellow"/>
        </w:rPr>
        <w:t>只和</w:t>
      </w:r>
      <w:r w:rsidRPr="007F7AA4">
        <w:rPr>
          <w:rFonts w:eastAsiaTheme="majorEastAsia" w:cs="Times New Roman"/>
          <w:highlight w:val="yellow"/>
        </w:rPr>
        <w:t xml:space="preserve">gemini state </w:t>
      </w:r>
      <w:r w:rsidRPr="007F7AA4">
        <w:rPr>
          <w:rFonts w:eastAsiaTheme="majorEastAsia" w:cs="Times New Roman"/>
          <w:highlight w:val="yellow"/>
        </w:rPr>
        <w:t>有关，可以简单理解成</w:t>
      </w:r>
      <w:r w:rsidRPr="007F7AA4">
        <w:rPr>
          <w:rFonts w:eastAsiaTheme="majorEastAsia" w:cs="Times New Roman"/>
          <w:highlight w:val="yellow"/>
        </w:rPr>
        <w:t xml:space="preserve">connected /idle </w:t>
      </w:r>
      <w:r w:rsidRPr="007F7AA4">
        <w:rPr>
          <w:rFonts w:eastAsiaTheme="majorEastAsia" w:cs="Times New Roman"/>
          <w:highlight w:val="yellow"/>
        </w:rPr>
        <w:t>切换，</w:t>
      </w:r>
      <w:r w:rsidRPr="007F7AA4">
        <w:rPr>
          <w:rFonts w:eastAsiaTheme="majorEastAsia" w:cs="Times New Roman"/>
          <w:highlight w:val="yellow"/>
        </w:rPr>
        <w:t xml:space="preserve"> </w:t>
      </w:r>
      <w:r w:rsidRPr="007F7AA4">
        <w:rPr>
          <w:rFonts w:eastAsiaTheme="majorEastAsia" w:cs="Times New Roman"/>
          <w:highlight w:val="yellow"/>
        </w:rPr>
        <w:t>与</w:t>
      </w:r>
      <w:r w:rsidRPr="007F7AA4">
        <w:rPr>
          <w:rFonts w:eastAsiaTheme="majorEastAsia" w:cs="Times New Roman"/>
          <w:highlight w:val="yellow"/>
        </w:rPr>
        <w:t xml:space="preserve">volte </w:t>
      </w:r>
      <w:r w:rsidRPr="007F7AA4">
        <w:rPr>
          <w:rFonts w:eastAsiaTheme="majorEastAsia" w:cs="Times New Roman"/>
          <w:highlight w:val="yellow"/>
        </w:rPr>
        <w:t>或者其他的都没有关系</w:t>
      </w:r>
      <w:r w:rsidR="00834EAD" w:rsidRPr="007F7AA4">
        <w:rPr>
          <w:rFonts w:eastAsiaTheme="majorEastAsia" w:cs="Times New Roman"/>
          <w:highlight w:val="yellow"/>
        </w:rPr>
        <w:t>。</w:t>
      </w:r>
    </w:p>
    <w:p w14:paraId="6789BA62" w14:textId="48FB4705" w:rsidR="00834EAD" w:rsidRPr="007F7AA4" w:rsidRDefault="00834EAD" w:rsidP="00495928">
      <w:pPr>
        <w:rPr>
          <w:rFonts w:eastAsiaTheme="majorEastAsia" w:cs="Times New Roman"/>
        </w:rPr>
      </w:pPr>
    </w:p>
    <w:p w14:paraId="5DBD6F0C" w14:textId="559638E2" w:rsidR="00834EAD" w:rsidRPr="007F7AA4" w:rsidRDefault="00C7676F" w:rsidP="00834EAD">
      <w:pPr>
        <w:rPr>
          <w:rFonts w:eastAsiaTheme="majorEastAsia" w:cs="Times New Roman"/>
        </w:rPr>
      </w:pPr>
      <w:hyperlink r:id="rId165" w:history="1">
        <w:r w:rsidR="00834EAD" w:rsidRPr="007F7AA4">
          <w:rPr>
            <w:rFonts w:eastAsiaTheme="majorEastAsia" w:cs="Times New Roman"/>
          </w:rPr>
          <w:t>CHOPIN-4878</w:t>
        </w:r>
      </w:hyperlink>
      <w:r w:rsidR="00834EAD" w:rsidRPr="007F7AA4">
        <w:rPr>
          <w:rFonts w:eastAsiaTheme="majorEastAsia" w:cs="Times New Roman"/>
        </w:rPr>
        <w:t xml:space="preserve"> FT_K10A_Shenzhen_</w:t>
      </w:r>
      <w:r w:rsidR="00834EAD" w:rsidRPr="007F7AA4">
        <w:rPr>
          <w:rFonts w:eastAsiaTheme="majorEastAsia" w:cs="Times New Roman"/>
        </w:rPr>
        <w:t>来电不断网</w:t>
      </w:r>
      <w:r w:rsidR="00834EAD" w:rsidRPr="007F7AA4">
        <w:rPr>
          <w:rFonts w:eastAsiaTheme="majorEastAsia" w:cs="Times New Roman"/>
        </w:rPr>
        <w:t>_</w:t>
      </w:r>
      <w:r w:rsidR="00834EAD" w:rsidRPr="007F7AA4">
        <w:rPr>
          <w:rFonts w:eastAsiaTheme="majorEastAsia" w:cs="Times New Roman"/>
        </w:rPr>
        <w:t>来电不断网开关默认打开，主卡卡一联通</w:t>
      </w:r>
      <w:r w:rsidR="00834EAD" w:rsidRPr="007F7AA4">
        <w:rPr>
          <w:rFonts w:eastAsiaTheme="majorEastAsia" w:cs="Times New Roman"/>
        </w:rPr>
        <w:t>SA</w:t>
      </w:r>
      <w:r w:rsidR="00834EAD" w:rsidRPr="007F7AA4">
        <w:rPr>
          <w:rFonts w:eastAsiaTheme="majorEastAsia" w:cs="Times New Roman"/>
        </w:rPr>
        <w:t>（</w:t>
      </w:r>
      <w:r w:rsidR="00834EAD" w:rsidRPr="007F7AA4">
        <w:rPr>
          <w:rFonts w:eastAsiaTheme="majorEastAsia" w:cs="Times New Roman"/>
        </w:rPr>
        <w:t>N78</w:t>
      </w:r>
      <w:r w:rsidR="00834EAD" w:rsidRPr="007F7AA4">
        <w:rPr>
          <w:rFonts w:eastAsiaTheme="majorEastAsia" w:cs="Times New Roman"/>
        </w:rPr>
        <w:t>）</w:t>
      </w:r>
      <w:r w:rsidR="00834EAD" w:rsidRPr="007F7AA4">
        <w:rPr>
          <w:rFonts w:eastAsiaTheme="majorEastAsia" w:cs="Times New Roman"/>
        </w:rPr>
        <w:t>+</w:t>
      </w:r>
      <w:r w:rsidR="00834EAD" w:rsidRPr="007F7AA4">
        <w:rPr>
          <w:rFonts w:eastAsiaTheme="majorEastAsia" w:cs="Times New Roman"/>
        </w:rPr>
        <w:t>副卡卡二联通</w:t>
      </w:r>
      <w:r w:rsidR="00834EAD" w:rsidRPr="007F7AA4">
        <w:rPr>
          <w:rFonts w:eastAsiaTheme="majorEastAsia" w:cs="Times New Roman"/>
        </w:rPr>
        <w:t>4G</w:t>
      </w:r>
      <w:r w:rsidR="00834EAD" w:rsidRPr="007F7AA4">
        <w:rPr>
          <w:rFonts w:eastAsiaTheme="majorEastAsia" w:cs="Times New Roman"/>
        </w:rPr>
        <w:t>非</w:t>
      </w:r>
      <w:r w:rsidR="00834EAD" w:rsidRPr="007F7AA4">
        <w:rPr>
          <w:rFonts w:eastAsiaTheme="majorEastAsia" w:cs="Times New Roman"/>
        </w:rPr>
        <w:t xml:space="preserve">VoLTE(B1), </w:t>
      </w:r>
      <w:r w:rsidR="00834EAD" w:rsidRPr="007F7AA4">
        <w:rPr>
          <w:rFonts w:eastAsiaTheme="majorEastAsia" w:cs="Times New Roman"/>
        </w:rPr>
        <w:t>副卡来电后游戏网络马上中断（必现）</w:t>
      </w:r>
      <w:r w:rsidR="00834EAD" w:rsidRPr="007F7AA4">
        <w:rPr>
          <w:rFonts w:eastAsiaTheme="majorEastAsia" w:cs="Times New Roman"/>
        </w:rPr>
        <w:t>_0323</w:t>
      </w:r>
      <w:r w:rsidR="00834EAD" w:rsidRPr="007F7AA4">
        <w:rPr>
          <w:rFonts w:eastAsiaTheme="majorEastAsia" w:cs="Times New Roman"/>
        </w:rPr>
        <w:t>。</w:t>
      </w:r>
    </w:p>
    <w:tbl>
      <w:tblPr>
        <w:tblStyle w:val="a7"/>
        <w:tblW w:w="0" w:type="auto"/>
        <w:tblLook w:val="04A0" w:firstRow="1" w:lastRow="0" w:firstColumn="1" w:lastColumn="0" w:noHBand="0" w:noVBand="1"/>
      </w:tblPr>
      <w:tblGrid>
        <w:gridCol w:w="13454"/>
      </w:tblGrid>
      <w:tr w:rsidR="00834EAD" w:rsidRPr="007F7AA4" w14:paraId="3673D211" w14:textId="77777777" w:rsidTr="00834EAD">
        <w:tc>
          <w:tcPr>
            <w:tcW w:w="13454" w:type="dxa"/>
          </w:tcPr>
          <w:p w14:paraId="1CB78A00" w14:textId="77777777" w:rsidR="00834EAD" w:rsidRPr="007F7AA4" w:rsidRDefault="00834EAD" w:rsidP="00834EAD">
            <w:pPr>
              <w:widowControl/>
              <w:shd w:val="clear" w:color="auto" w:fill="FFFFFF"/>
              <w:kinsoku/>
              <w:adjustRightInd/>
              <w:rPr>
                <w:rFonts w:eastAsiaTheme="majorEastAsia" w:cs="Times New Roman"/>
                <w:color w:val="172B4D"/>
                <w:kern w:val="0"/>
                <w:szCs w:val="21"/>
              </w:rPr>
            </w:pPr>
            <w:r w:rsidRPr="007F7AA4">
              <w:rPr>
                <w:rFonts w:eastAsiaTheme="majorEastAsia" w:cs="Times New Roman"/>
                <w:color w:val="172B4D"/>
                <w:kern w:val="0"/>
                <w:szCs w:val="21"/>
              </w:rPr>
              <w:t>ALPS05632075</w:t>
            </w:r>
          </w:p>
          <w:tbl>
            <w:tblPr>
              <w:tblW w:w="0" w:type="dxa"/>
              <w:tblInd w:w="30" w:type="dxa"/>
              <w:tblCellMar>
                <w:top w:w="15" w:type="dxa"/>
                <w:left w:w="15" w:type="dxa"/>
                <w:bottom w:w="15" w:type="dxa"/>
                <w:right w:w="15" w:type="dxa"/>
              </w:tblCellMar>
              <w:tblLook w:val="04A0" w:firstRow="1" w:lastRow="0" w:firstColumn="1" w:lastColumn="0" w:noHBand="0" w:noVBand="1"/>
            </w:tblPr>
            <w:tblGrid>
              <w:gridCol w:w="557"/>
              <w:gridCol w:w="723"/>
              <w:gridCol w:w="1024"/>
              <w:gridCol w:w="1193"/>
              <w:gridCol w:w="1739"/>
              <w:gridCol w:w="5896"/>
              <w:gridCol w:w="969"/>
              <w:gridCol w:w="1091"/>
            </w:tblGrid>
            <w:tr w:rsidR="00834EAD" w:rsidRPr="007F7AA4" w14:paraId="24060015" w14:textId="77777777" w:rsidTr="00834EAD">
              <w:tc>
                <w:tcPr>
                  <w:tcW w:w="0" w:type="auto"/>
                  <w:tcBorders>
                    <w:top w:val="single" w:sz="6" w:space="0" w:color="C1C7D0"/>
                    <w:left w:val="single" w:sz="6" w:space="0" w:color="C1C7D0"/>
                    <w:bottom w:val="single" w:sz="6" w:space="0" w:color="C1C7D0"/>
                    <w:right w:val="single" w:sz="6" w:space="0" w:color="C1C7D0"/>
                  </w:tcBorders>
                  <w:shd w:val="clear" w:color="auto" w:fill="F4F5F7"/>
                  <w:tcMar>
                    <w:top w:w="45" w:type="dxa"/>
                    <w:left w:w="60" w:type="dxa"/>
                    <w:bottom w:w="45" w:type="dxa"/>
                    <w:right w:w="60" w:type="dxa"/>
                  </w:tcMar>
                  <w:vAlign w:val="center"/>
                  <w:hideMark/>
                </w:tcPr>
                <w:p w14:paraId="4835D10E" w14:textId="77777777" w:rsidR="00834EAD" w:rsidRPr="007F7AA4" w:rsidRDefault="00834EAD" w:rsidP="00834EAD">
                  <w:pPr>
                    <w:widowControl/>
                    <w:kinsoku/>
                    <w:adjustRightInd/>
                    <w:spacing w:before="75" w:after="75"/>
                    <w:jc w:val="center"/>
                    <w:rPr>
                      <w:rFonts w:eastAsiaTheme="majorEastAsia" w:cs="Times New Roman"/>
                      <w:b/>
                      <w:bCs/>
                      <w:kern w:val="0"/>
                      <w:sz w:val="24"/>
                      <w:szCs w:val="24"/>
                    </w:rPr>
                  </w:pPr>
                  <w:r w:rsidRPr="007F7AA4">
                    <w:rPr>
                      <w:rFonts w:eastAsiaTheme="majorEastAsia" w:cs="Times New Roman"/>
                      <w:b/>
                      <w:bCs/>
                      <w:kern w:val="0"/>
                      <w:sz w:val="24"/>
                      <w:szCs w:val="24"/>
                    </w:rPr>
                    <w:t>Type</w:t>
                  </w:r>
                </w:p>
              </w:tc>
              <w:tc>
                <w:tcPr>
                  <w:tcW w:w="0" w:type="auto"/>
                  <w:tcBorders>
                    <w:top w:val="single" w:sz="6" w:space="0" w:color="C1C7D0"/>
                    <w:left w:val="single" w:sz="6" w:space="0" w:color="C1C7D0"/>
                    <w:bottom w:val="single" w:sz="6" w:space="0" w:color="C1C7D0"/>
                    <w:right w:val="single" w:sz="6" w:space="0" w:color="C1C7D0"/>
                  </w:tcBorders>
                  <w:shd w:val="clear" w:color="auto" w:fill="F4F5F7"/>
                  <w:tcMar>
                    <w:top w:w="45" w:type="dxa"/>
                    <w:left w:w="60" w:type="dxa"/>
                    <w:bottom w:w="45" w:type="dxa"/>
                    <w:right w:w="60" w:type="dxa"/>
                  </w:tcMar>
                  <w:vAlign w:val="center"/>
                  <w:hideMark/>
                </w:tcPr>
                <w:p w14:paraId="53A1E29F" w14:textId="77777777" w:rsidR="00834EAD" w:rsidRPr="007F7AA4" w:rsidRDefault="00834EAD" w:rsidP="00834EAD">
                  <w:pPr>
                    <w:widowControl/>
                    <w:kinsoku/>
                    <w:adjustRightInd/>
                    <w:spacing w:before="75" w:after="75"/>
                    <w:jc w:val="center"/>
                    <w:rPr>
                      <w:rFonts w:eastAsiaTheme="majorEastAsia" w:cs="Times New Roman"/>
                      <w:b/>
                      <w:bCs/>
                      <w:kern w:val="0"/>
                      <w:sz w:val="24"/>
                      <w:szCs w:val="24"/>
                    </w:rPr>
                  </w:pPr>
                  <w:r w:rsidRPr="007F7AA4">
                    <w:rPr>
                      <w:rFonts w:eastAsiaTheme="majorEastAsia" w:cs="Times New Roman"/>
                      <w:b/>
                      <w:bCs/>
                      <w:kern w:val="0"/>
                      <w:sz w:val="24"/>
                      <w:szCs w:val="24"/>
                    </w:rPr>
                    <w:t>Index</w:t>
                  </w:r>
                </w:p>
              </w:tc>
              <w:tc>
                <w:tcPr>
                  <w:tcW w:w="0" w:type="auto"/>
                  <w:tcBorders>
                    <w:top w:val="single" w:sz="6" w:space="0" w:color="C1C7D0"/>
                    <w:left w:val="single" w:sz="6" w:space="0" w:color="C1C7D0"/>
                    <w:bottom w:val="single" w:sz="6" w:space="0" w:color="C1C7D0"/>
                    <w:right w:val="single" w:sz="6" w:space="0" w:color="C1C7D0"/>
                  </w:tcBorders>
                  <w:shd w:val="clear" w:color="auto" w:fill="F4F5F7"/>
                  <w:tcMar>
                    <w:top w:w="45" w:type="dxa"/>
                    <w:left w:w="60" w:type="dxa"/>
                    <w:bottom w:w="45" w:type="dxa"/>
                    <w:right w:w="60" w:type="dxa"/>
                  </w:tcMar>
                  <w:vAlign w:val="center"/>
                  <w:hideMark/>
                </w:tcPr>
                <w:p w14:paraId="047FD41E" w14:textId="77777777" w:rsidR="00834EAD" w:rsidRPr="007F7AA4" w:rsidRDefault="00834EAD" w:rsidP="00834EAD">
                  <w:pPr>
                    <w:widowControl/>
                    <w:kinsoku/>
                    <w:adjustRightInd/>
                    <w:spacing w:before="75" w:after="75"/>
                    <w:jc w:val="center"/>
                    <w:rPr>
                      <w:rFonts w:eastAsiaTheme="majorEastAsia" w:cs="Times New Roman"/>
                      <w:b/>
                      <w:bCs/>
                      <w:kern w:val="0"/>
                      <w:sz w:val="24"/>
                      <w:szCs w:val="24"/>
                    </w:rPr>
                  </w:pPr>
                  <w:r w:rsidRPr="007F7AA4">
                    <w:rPr>
                      <w:rFonts w:eastAsiaTheme="majorEastAsia" w:cs="Times New Roman"/>
                      <w:b/>
                      <w:bCs/>
                      <w:kern w:val="0"/>
                      <w:sz w:val="24"/>
                      <w:szCs w:val="24"/>
                    </w:rPr>
                    <w:t>Time</w:t>
                  </w:r>
                </w:p>
              </w:tc>
              <w:tc>
                <w:tcPr>
                  <w:tcW w:w="0" w:type="auto"/>
                  <w:tcBorders>
                    <w:top w:val="single" w:sz="6" w:space="0" w:color="C1C7D0"/>
                    <w:left w:val="single" w:sz="6" w:space="0" w:color="C1C7D0"/>
                    <w:bottom w:val="single" w:sz="6" w:space="0" w:color="C1C7D0"/>
                    <w:right w:val="single" w:sz="6" w:space="0" w:color="C1C7D0"/>
                  </w:tcBorders>
                  <w:shd w:val="clear" w:color="auto" w:fill="F4F5F7"/>
                  <w:tcMar>
                    <w:top w:w="45" w:type="dxa"/>
                    <w:left w:w="60" w:type="dxa"/>
                    <w:bottom w:w="45" w:type="dxa"/>
                    <w:right w:w="60" w:type="dxa"/>
                  </w:tcMar>
                  <w:vAlign w:val="center"/>
                  <w:hideMark/>
                </w:tcPr>
                <w:p w14:paraId="36F93B05" w14:textId="77777777" w:rsidR="00834EAD" w:rsidRPr="007F7AA4" w:rsidRDefault="00834EAD" w:rsidP="00834EAD">
                  <w:pPr>
                    <w:widowControl/>
                    <w:kinsoku/>
                    <w:adjustRightInd/>
                    <w:spacing w:before="75" w:after="75"/>
                    <w:jc w:val="center"/>
                    <w:rPr>
                      <w:rFonts w:eastAsiaTheme="majorEastAsia" w:cs="Times New Roman"/>
                      <w:b/>
                      <w:bCs/>
                      <w:kern w:val="0"/>
                      <w:sz w:val="24"/>
                      <w:szCs w:val="24"/>
                    </w:rPr>
                  </w:pPr>
                  <w:r w:rsidRPr="007F7AA4">
                    <w:rPr>
                      <w:rFonts w:eastAsiaTheme="majorEastAsia" w:cs="Times New Roman"/>
                      <w:b/>
                      <w:bCs/>
                      <w:kern w:val="0"/>
                      <w:sz w:val="24"/>
                      <w:szCs w:val="24"/>
                    </w:rPr>
                    <w:t>Local Time</w:t>
                  </w:r>
                </w:p>
              </w:tc>
              <w:tc>
                <w:tcPr>
                  <w:tcW w:w="0" w:type="auto"/>
                  <w:tcBorders>
                    <w:top w:val="single" w:sz="6" w:space="0" w:color="C1C7D0"/>
                    <w:left w:val="single" w:sz="6" w:space="0" w:color="C1C7D0"/>
                    <w:bottom w:val="single" w:sz="6" w:space="0" w:color="C1C7D0"/>
                    <w:right w:val="single" w:sz="6" w:space="0" w:color="C1C7D0"/>
                  </w:tcBorders>
                  <w:shd w:val="clear" w:color="auto" w:fill="F4F5F7"/>
                  <w:tcMar>
                    <w:top w:w="45" w:type="dxa"/>
                    <w:left w:w="60" w:type="dxa"/>
                    <w:bottom w:w="45" w:type="dxa"/>
                    <w:right w:w="60" w:type="dxa"/>
                  </w:tcMar>
                  <w:vAlign w:val="center"/>
                  <w:hideMark/>
                </w:tcPr>
                <w:p w14:paraId="125A0A88" w14:textId="77777777" w:rsidR="00834EAD" w:rsidRPr="007F7AA4" w:rsidRDefault="00834EAD" w:rsidP="00834EAD">
                  <w:pPr>
                    <w:widowControl/>
                    <w:kinsoku/>
                    <w:adjustRightInd/>
                    <w:spacing w:before="75" w:after="75"/>
                    <w:jc w:val="center"/>
                    <w:rPr>
                      <w:rFonts w:eastAsiaTheme="majorEastAsia" w:cs="Times New Roman"/>
                      <w:b/>
                      <w:bCs/>
                      <w:kern w:val="0"/>
                      <w:sz w:val="24"/>
                      <w:szCs w:val="24"/>
                    </w:rPr>
                  </w:pPr>
                  <w:r w:rsidRPr="007F7AA4">
                    <w:rPr>
                      <w:rFonts w:eastAsiaTheme="majorEastAsia" w:cs="Times New Roman"/>
                      <w:b/>
                      <w:bCs/>
                      <w:kern w:val="0"/>
                      <w:sz w:val="24"/>
                      <w:szCs w:val="24"/>
                    </w:rPr>
                    <w:t>Module</w:t>
                  </w:r>
                </w:p>
              </w:tc>
              <w:tc>
                <w:tcPr>
                  <w:tcW w:w="0" w:type="auto"/>
                  <w:tcBorders>
                    <w:top w:val="single" w:sz="6" w:space="0" w:color="C1C7D0"/>
                    <w:left w:val="single" w:sz="6" w:space="0" w:color="C1C7D0"/>
                    <w:bottom w:val="single" w:sz="6" w:space="0" w:color="C1C7D0"/>
                    <w:right w:val="single" w:sz="6" w:space="0" w:color="C1C7D0"/>
                  </w:tcBorders>
                  <w:shd w:val="clear" w:color="auto" w:fill="F4F5F7"/>
                  <w:tcMar>
                    <w:top w:w="45" w:type="dxa"/>
                    <w:left w:w="60" w:type="dxa"/>
                    <w:bottom w:w="45" w:type="dxa"/>
                    <w:right w:w="60" w:type="dxa"/>
                  </w:tcMar>
                  <w:vAlign w:val="center"/>
                  <w:hideMark/>
                </w:tcPr>
                <w:p w14:paraId="2352C379" w14:textId="77777777" w:rsidR="00834EAD" w:rsidRPr="007F7AA4" w:rsidRDefault="00834EAD" w:rsidP="00834EAD">
                  <w:pPr>
                    <w:widowControl/>
                    <w:kinsoku/>
                    <w:adjustRightInd/>
                    <w:spacing w:before="75" w:after="75"/>
                    <w:jc w:val="center"/>
                    <w:rPr>
                      <w:rFonts w:eastAsiaTheme="majorEastAsia" w:cs="Times New Roman"/>
                      <w:b/>
                      <w:bCs/>
                      <w:kern w:val="0"/>
                      <w:sz w:val="24"/>
                      <w:szCs w:val="24"/>
                    </w:rPr>
                  </w:pPr>
                  <w:r w:rsidRPr="007F7AA4">
                    <w:rPr>
                      <w:rFonts w:eastAsiaTheme="majorEastAsia" w:cs="Times New Roman"/>
                      <w:b/>
                      <w:bCs/>
                      <w:kern w:val="0"/>
                      <w:sz w:val="24"/>
                      <w:szCs w:val="24"/>
                    </w:rPr>
                    <w:t>Message</w:t>
                  </w:r>
                </w:p>
              </w:tc>
              <w:tc>
                <w:tcPr>
                  <w:tcW w:w="0" w:type="auto"/>
                  <w:tcBorders>
                    <w:top w:val="single" w:sz="6" w:space="0" w:color="C1C7D0"/>
                    <w:left w:val="single" w:sz="6" w:space="0" w:color="C1C7D0"/>
                    <w:bottom w:val="single" w:sz="6" w:space="0" w:color="C1C7D0"/>
                    <w:right w:val="single" w:sz="6" w:space="0" w:color="C1C7D0"/>
                  </w:tcBorders>
                  <w:shd w:val="clear" w:color="auto" w:fill="F4F5F7"/>
                  <w:tcMar>
                    <w:top w:w="45" w:type="dxa"/>
                    <w:left w:w="60" w:type="dxa"/>
                    <w:bottom w:w="45" w:type="dxa"/>
                    <w:right w:w="60" w:type="dxa"/>
                  </w:tcMar>
                  <w:vAlign w:val="center"/>
                  <w:hideMark/>
                </w:tcPr>
                <w:p w14:paraId="3921B80C" w14:textId="77777777" w:rsidR="00834EAD" w:rsidRPr="007F7AA4" w:rsidRDefault="00834EAD" w:rsidP="00834EAD">
                  <w:pPr>
                    <w:widowControl/>
                    <w:kinsoku/>
                    <w:adjustRightInd/>
                    <w:spacing w:before="75" w:after="75"/>
                    <w:jc w:val="center"/>
                    <w:rPr>
                      <w:rFonts w:eastAsiaTheme="majorEastAsia" w:cs="Times New Roman"/>
                      <w:b/>
                      <w:bCs/>
                      <w:kern w:val="0"/>
                      <w:sz w:val="24"/>
                      <w:szCs w:val="24"/>
                    </w:rPr>
                  </w:pPr>
                  <w:r w:rsidRPr="007F7AA4">
                    <w:rPr>
                      <w:rFonts w:eastAsiaTheme="majorEastAsia" w:cs="Times New Roman"/>
                      <w:b/>
                      <w:bCs/>
                      <w:kern w:val="0"/>
                      <w:sz w:val="24"/>
                      <w:szCs w:val="24"/>
                    </w:rPr>
                    <w:t>Comment</w:t>
                  </w:r>
                </w:p>
              </w:tc>
              <w:tc>
                <w:tcPr>
                  <w:tcW w:w="0" w:type="auto"/>
                  <w:tcBorders>
                    <w:top w:val="single" w:sz="6" w:space="0" w:color="C1C7D0"/>
                    <w:left w:val="single" w:sz="6" w:space="0" w:color="C1C7D0"/>
                    <w:bottom w:val="single" w:sz="6" w:space="0" w:color="C1C7D0"/>
                    <w:right w:val="single" w:sz="6" w:space="0" w:color="C1C7D0"/>
                  </w:tcBorders>
                  <w:shd w:val="clear" w:color="auto" w:fill="F4F5F7"/>
                  <w:tcMar>
                    <w:top w:w="45" w:type="dxa"/>
                    <w:left w:w="60" w:type="dxa"/>
                    <w:bottom w:w="45" w:type="dxa"/>
                    <w:right w:w="60" w:type="dxa"/>
                  </w:tcMar>
                  <w:vAlign w:val="center"/>
                  <w:hideMark/>
                </w:tcPr>
                <w:p w14:paraId="5D9E7BF3" w14:textId="77777777" w:rsidR="00834EAD" w:rsidRPr="007F7AA4" w:rsidRDefault="00834EAD" w:rsidP="00834EAD">
                  <w:pPr>
                    <w:widowControl/>
                    <w:kinsoku/>
                    <w:adjustRightInd/>
                    <w:spacing w:before="75" w:after="75"/>
                    <w:jc w:val="center"/>
                    <w:rPr>
                      <w:rFonts w:eastAsiaTheme="majorEastAsia" w:cs="Times New Roman"/>
                      <w:b/>
                      <w:bCs/>
                      <w:kern w:val="0"/>
                      <w:sz w:val="24"/>
                      <w:szCs w:val="24"/>
                    </w:rPr>
                  </w:pPr>
                  <w:r w:rsidRPr="007F7AA4">
                    <w:rPr>
                      <w:rFonts w:eastAsiaTheme="majorEastAsia" w:cs="Times New Roman"/>
                      <w:b/>
                      <w:bCs/>
                      <w:kern w:val="0"/>
                      <w:sz w:val="24"/>
                      <w:szCs w:val="24"/>
                    </w:rPr>
                    <w:t>Time Differences</w:t>
                  </w:r>
                </w:p>
              </w:tc>
            </w:tr>
            <w:tr w:rsidR="00834EAD" w:rsidRPr="007F7AA4" w14:paraId="72954EED" w14:textId="77777777" w:rsidTr="00834EAD">
              <w:tc>
                <w:tcPr>
                  <w:tcW w:w="0" w:type="auto"/>
                  <w:tcBorders>
                    <w:top w:val="single" w:sz="6" w:space="0" w:color="C1C7D0"/>
                    <w:left w:val="single" w:sz="6" w:space="0" w:color="C1C7D0"/>
                    <w:bottom w:val="single" w:sz="6" w:space="0" w:color="C1C7D0"/>
                    <w:right w:val="single" w:sz="6" w:space="0" w:color="C1C7D0"/>
                  </w:tcBorders>
                  <w:tcMar>
                    <w:top w:w="45" w:type="dxa"/>
                    <w:left w:w="60" w:type="dxa"/>
                    <w:bottom w:w="45" w:type="dxa"/>
                    <w:right w:w="60" w:type="dxa"/>
                  </w:tcMar>
                  <w:vAlign w:val="center"/>
                  <w:hideMark/>
                </w:tcPr>
                <w:p w14:paraId="153DE133" w14:textId="77777777" w:rsidR="00834EAD" w:rsidRPr="007F7AA4" w:rsidRDefault="00834EAD" w:rsidP="00834EAD">
                  <w:pPr>
                    <w:widowControl/>
                    <w:kinsoku/>
                    <w:adjustRightInd/>
                    <w:spacing w:before="75" w:after="75"/>
                    <w:rPr>
                      <w:rFonts w:eastAsiaTheme="majorEastAsia" w:cs="Times New Roman"/>
                      <w:kern w:val="0"/>
                      <w:sz w:val="24"/>
                      <w:szCs w:val="24"/>
                    </w:rPr>
                  </w:pPr>
                  <w:r w:rsidRPr="007F7AA4">
                    <w:rPr>
                      <w:rFonts w:eastAsiaTheme="majorEastAsia" w:cs="Times New Roman"/>
                      <w:color w:val="930000"/>
                      <w:kern w:val="0"/>
                      <w:sz w:val="24"/>
                      <w:szCs w:val="24"/>
                    </w:rPr>
                    <w:lastRenderedPageBreak/>
                    <w:t>OTA</w:t>
                  </w:r>
                </w:p>
              </w:tc>
              <w:tc>
                <w:tcPr>
                  <w:tcW w:w="0" w:type="auto"/>
                  <w:tcBorders>
                    <w:top w:val="single" w:sz="6" w:space="0" w:color="C1C7D0"/>
                    <w:left w:val="single" w:sz="6" w:space="0" w:color="C1C7D0"/>
                    <w:bottom w:val="single" w:sz="6" w:space="0" w:color="C1C7D0"/>
                    <w:right w:val="single" w:sz="6" w:space="0" w:color="C1C7D0"/>
                  </w:tcBorders>
                  <w:tcMar>
                    <w:top w:w="45" w:type="dxa"/>
                    <w:left w:w="60" w:type="dxa"/>
                    <w:bottom w:w="45" w:type="dxa"/>
                    <w:right w:w="60" w:type="dxa"/>
                  </w:tcMar>
                  <w:vAlign w:val="center"/>
                  <w:hideMark/>
                </w:tcPr>
                <w:p w14:paraId="01F52484" w14:textId="77777777" w:rsidR="00834EAD" w:rsidRPr="007F7AA4" w:rsidRDefault="00834EAD" w:rsidP="00834EAD">
                  <w:pPr>
                    <w:widowControl/>
                    <w:kinsoku/>
                    <w:adjustRightInd/>
                    <w:spacing w:before="75" w:after="75"/>
                    <w:rPr>
                      <w:rFonts w:eastAsiaTheme="majorEastAsia" w:cs="Times New Roman"/>
                      <w:kern w:val="0"/>
                      <w:sz w:val="24"/>
                      <w:szCs w:val="24"/>
                    </w:rPr>
                  </w:pPr>
                  <w:r w:rsidRPr="007F7AA4">
                    <w:rPr>
                      <w:rFonts w:eastAsiaTheme="majorEastAsia" w:cs="Times New Roman"/>
                      <w:color w:val="930000"/>
                      <w:kern w:val="0"/>
                      <w:sz w:val="24"/>
                      <w:szCs w:val="24"/>
                    </w:rPr>
                    <w:t>93118</w:t>
                  </w:r>
                </w:p>
              </w:tc>
              <w:tc>
                <w:tcPr>
                  <w:tcW w:w="0" w:type="auto"/>
                  <w:tcBorders>
                    <w:top w:val="single" w:sz="6" w:space="0" w:color="C1C7D0"/>
                    <w:left w:val="single" w:sz="6" w:space="0" w:color="C1C7D0"/>
                    <w:bottom w:val="single" w:sz="6" w:space="0" w:color="C1C7D0"/>
                    <w:right w:val="single" w:sz="6" w:space="0" w:color="C1C7D0"/>
                  </w:tcBorders>
                  <w:tcMar>
                    <w:top w:w="45" w:type="dxa"/>
                    <w:left w:w="60" w:type="dxa"/>
                    <w:bottom w:w="45" w:type="dxa"/>
                    <w:right w:w="60" w:type="dxa"/>
                  </w:tcMar>
                  <w:vAlign w:val="center"/>
                  <w:hideMark/>
                </w:tcPr>
                <w:p w14:paraId="34869E44" w14:textId="77777777" w:rsidR="00834EAD" w:rsidRPr="007F7AA4" w:rsidRDefault="00834EAD" w:rsidP="00834EAD">
                  <w:pPr>
                    <w:widowControl/>
                    <w:kinsoku/>
                    <w:adjustRightInd/>
                    <w:spacing w:before="75" w:after="75"/>
                    <w:rPr>
                      <w:rFonts w:eastAsiaTheme="majorEastAsia" w:cs="Times New Roman"/>
                      <w:kern w:val="0"/>
                      <w:sz w:val="24"/>
                      <w:szCs w:val="24"/>
                    </w:rPr>
                  </w:pPr>
                  <w:r w:rsidRPr="007F7AA4">
                    <w:rPr>
                      <w:rFonts w:eastAsiaTheme="majorEastAsia" w:cs="Times New Roman"/>
                      <w:color w:val="930000"/>
                      <w:kern w:val="0"/>
                      <w:sz w:val="24"/>
                      <w:szCs w:val="24"/>
                    </w:rPr>
                    <w:t>142416363</w:t>
                  </w:r>
                </w:p>
              </w:tc>
              <w:tc>
                <w:tcPr>
                  <w:tcW w:w="0" w:type="auto"/>
                  <w:tcBorders>
                    <w:top w:val="single" w:sz="6" w:space="0" w:color="C1C7D0"/>
                    <w:left w:val="single" w:sz="6" w:space="0" w:color="C1C7D0"/>
                    <w:bottom w:val="single" w:sz="6" w:space="0" w:color="C1C7D0"/>
                    <w:right w:val="single" w:sz="6" w:space="0" w:color="C1C7D0"/>
                  </w:tcBorders>
                  <w:tcMar>
                    <w:top w:w="45" w:type="dxa"/>
                    <w:left w:w="60" w:type="dxa"/>
                    <w:bottom w:w="45" w:type="dxa"/>
                    <w:right w:w="60" w:type="dxa"/>
                  </w:tcMar>
                  <w:vAlign w:val="center"/>
                  <w:hideMark/>
                </w:tcPr>
                <w:p w14:paraId="2B726708" w14:textId="77777777" w:rsidR="00834EAD" w:rsidRPr="007F7AA4" w:rsidRDefault="00834EAD" w:rsidP="00834EAD">
                  <w:pPr>
                    <w:widowControl/>
                    <w:kinsoku/>
                    <w:adjustRightInd/>
                    <w:spacing w:before="75" w:after="75"/>
                    <w:rPr>
                      <w:rFonts w:eastAsiaTheme="majorEastAsia" w:cs="Times New Roman"/>
                      <w:kern w:val="0"/>
                      <w:sz w:val="24"/>
                      <w:szCs w:val="24"/>
                    </w:rPr>
                  </w:pPr>
                  <w:r w:rsidRPr="007F7AA4">
                    <w:rPr>
                      <w:rFonts w:eastAsiaTheme="majorEastAsia" w:cs="Times New Roman"/>
                      <w:color w:val="930000"/>
                      <w:kern w:val="0"/>
                      <w:sz w:val="24"/>
                      <w:szCs w:val="24"/>
                    </w:rPr>
                    <w:t>17:34:03:856</w:t>
                  </w:r>
                </w:p>
              </w:tc>
              <w:tc>
                <w:tcPr>
                  <w:tcW w:w="0" w:type="auto"/>
                  <w:tcBorders>
                    <w:top w:val="single" w:sz="6" w:space="0" w:color="C1C7D0"/>
                    <w:left w:val="single" w:sz="6" w:space="0" w:color="C1C7D0"/>
                    <w:bottom w:val="single" w:sz="6" w:space="0" w:color="C1C7D0"/>
                    <w:right w:val="single" w:sz="6" w:space="0" w:color="C1C7D0"/>
                  </w:tcBorders>
                  <w:tcMar>
                    <w:top w:w="45" w:type="dxa"/>
                    <w:left w:w="60" w:type="dxa"/>
                    <w:bottom w:w="45" w:type="dxa"/>
                    <w:right w:w="60" w:type="dxa"/>
                  </w:tcMar>
                  <w:vAlign w:val="center"/>
                  <w:hideMark/>
                </w:tcPr>
                <w:p w14:paraId="5EE75D98" w14:textId="77777777" w:rsidR="00834EAD" w:rsidRPr="007F7AA4" w:rsidRDefault="00834EAD" w:rsidP="00834EAD">
                  <w:pPr>
                    <w:widowControl/>
                    <w:kinsoku/>
                    <w:adjustRightInd/>
                    <w:spacing w:before="75" w:after="75"/>
                    <w:rPr>
                      <w:rFonts w:eastAsiaTheme="majorEastAsia" w:cs="Times New Roman"/>
                      <w:kern w:val="0"/>
                      <w:sz w:val="24"/>
                      <w:szCs w:val="24"/>
                    </w:rPr>
                  </w:pPr>
                  <w:r w:rsidRPr="007F7AA4">
                    <w:rPr>
                      <w:rFonts w:eastAsiaTheme="majorEastAsia" w:cs="Times New Roman"/>
                      <w:color w:val="930000"/>
                      <w:kern w:val="0"/>
                      <w:sz w:val="24"/>
                      <w:szCs w:val="24"/>
                    </w:rPr>
                    <w:t>ERRC_CEL_2</w:t>
                  </w:r>
                </w:p>
              </w:tc>
              <w:tc>
                <w:tcPr>
                  <w:tcW w:w="0" w:type="auto"/>
                  <w:tcBorders>
                    <w:top w:val="single" w:sz="6" w:space="0" w:color="C1C7D0"/>
                    <w:left w:val="single" w:sz="6" w:space="0" w:color="C1C7D0"/>
                    <w:bottom w:val="single" w:sz="6" w:space="0" w:color="C1C7D0"/>
                    <w:right w:val="single" w:sz="6" w:space="0" w:color="C1C7D0"/>
                  </w:tcBorders>
                  <w:tcMar>
                    <w:top w:w="45" w:type="dxa"/>
                    <w:left w:w="60" w:type="dxa"/>
                    <w:bottom w:w="45" w:type="dxa"/>
                    <w:right w:w="60" w:type="dxa"/>
                  </w:tcMar>
                  <w:vAlign w:val="center"/>
                  <w:hideMark/>
                </w:tcPr>
                <w:p w14:paraId="6CFE7931" w14:textId="77777777" w:rsidR="00834EAD" w:rsidRPr="007F7AA4" w:rsidRDefault="00834EAD" w:rsidP="00834EAD">
                  <w:pPr>
                    <w:widowControl/>
                    <w:kinsoku/>
                    <w:adjustRightInd/>
                    <w:spacing w:before="75" w:after="75"/>
                    <w:rPr>
                      <w:rFonts w:eastAsiaTheme="majorEastAsia" w:cs="Times New Roman"/>
                      <w:kern w:val="0"/>
                      <w:sz w:val="24"/>
                      <w:szCs w:val="24"/>
                    </w:rPr>
                  </w:pPr>
                  <w:r w:rsidRPr="007F7AA4">
                    <w:rPr>
                      <w:rFonts w:eastAsiaTheme="majorEastAsia" w:cs="Times New Roman"/>
                      <w:color w:val="930000"/>
                      <w:kern w:val="0"/>
                      <w:sz w:val="24"/>
                      <w:szCs w:val="24"/>
                    </w:rPr>
                    <w:t>[NW-&gt;MS] ERRC_Paging(EARFCN[100], PCI[414])([ERRC_SIM2][PCELL], PagingRecordList[KAL_TRUE], SIB Modification[KAL_FALSE], ETWS[KAL_FALSE], CMAS[KAL_FALSE], EAB Modification[KAL_FALSE])</w:t>
                  </w:r>
                </w:p>
              </w:tc>
              <w:tc>
                <w:tcPr>
                  <w:tcW w:w="0" w:type="auto"/>
                  <w:tcBorders>
                    <w:top w:val="single" w:sz="6" w:space="0" w:color="C1C7D0"/>
                    <w:left w:val="single" w:sz="6" w:space="0" w:color="C1C7D0"/>
                    <w:bottom w:val="single" w:sz="6" w:space="0" w:color="C1C7D0"/>
                    <w:right w:val="single" w:sz="6" w:space="0" w:color="C1C7D0"/>
                  </w:tcBorders>
                  <w:tcMar>
                    <w:top w:w="45" w:type="dxa"/>
                    <w:left w:w="60" w:type="dxa"/>
                    <w:bottom w:w="45" w:type="dxa"/>
                    <w:right w:w="60" w:type="dxa"/>
                  </w:tcMar>
                  <w:vAlign w:val="center"/>
                  <w:hideMark/>
                </w:tcPr>
                <w:p w14:paraId="797C38FE" w14:textId="77777777" w:rsidR="00834EAD" w:rsidRPr="007F7AA4" w:rsidRDefault="00834EAD" w:rsidP="00834EAD">
                  <w:pPr>
                    <w:widowControl/>
                    <w:kinsoku/>
                    <w:adjustRightInd/>
                    <w:spacing w:before="75" w:after="75"/>
                    <w:rPr>
                      <w:rFonts w:eastAsiaTheme="majorEastAsia" w:cs="Times New Roman"/>
                      <w:kern w:val="0"/>
                      <w:sz w:val="24"/>
                      <w:szCs w:val="24"/>
                    </w:rPr>
                  </w:pPr>
                  <w:r w:rsidRPr="007F7AA4">
                    <w:rPr>
                      <w:rFonts w:eastAsiaTheme="majorEastAsia" w:cs="Times New Roman"/>
                      <w:color w:val="930000"/>
                      <w:kern w:val="0"/>
                      <w:sz w:val="24"/>
                      <w:szCs w:val="24"/>
                    </w:rPr>
                    <w:t>副卡来电</w:t>
                  </w:r>
                  <w:r w:rsidRPr="007F7AA4">
                    <w:rPr>
                      <w:rFonts w:eastAsiaTheme="majorEastAsia" w:cs="Times New Roman"/>
                      <w:color w:val="930000"/>
                      <w:kern w:val="0"/>
                      <w:sz w:val="24"/>
                      <w:szCs w:val="24"/>
                    </w:rPr>
                    <w:t>CS</w:t>
                  </w:r>
                </w:p>
              </w:tc>
              <w:tc>
                <w:tcPr>
                  <w:tcW w:w="0" w:type="auto"/>
                  <w:tcBorders>
                    <w:top w:val="single" w:sz="6" w:space="0" w:color="C1C7D0"/>
                    <w:left w:val="single" w:sz="6" w:space="0" w:color="C1C7D0"/>
                    <w:bottom w:val="single" w:sz="6" w:space="0" w:color="C1C7D0"/>
                    <w:right w:val="single" w:sz="6" w:space="0" w:color="C1C7D0"/>
                  </w:tcBorders>
                  <w:tcMar>
                    <w:top w:w="45" w:type="dxa"/>
                    <w:left w:w="60" w:type="dxa"/>
                    <w:bottom w:w="45" w:type="dxa"/>
                    <w:right w:w="60" w:type="dxa"/>
                  </w:tcMar>
                  <w:vAlign w:val="center"/>
                  <w:hideMark/>
                </w:tcPr>
                <w:p w14:paraId="2DA37391" w14:textId="77777777" w:rsidR="00834EAD" w:rsidRPr="007F7AA4" w:rsidRDefault="00834EAD" w:rsidP="00834EAD">
                  <w:pPr>
                    <w:widowControl/>
                    <w:kinsoku/>
                    <w:adjustRightInd/>
                    <w:spacing w:before="75" w:after="75"/>
                    <w:rPr>
                      <w:rFonts w:eastAsiaTheme="majorEastAsia" w:cs="Times New Roman"/>
                      <w:kern w:val="0"/>
                      <w:sz w:val="24"/>
                      <w:szCs w:val="24"/>
                    </w:rPr>
                  </w:pPr>
                  <w:r w:rsidRPr="007F7AA4">
                    <w:rPr>
                      <w:rFonts w:eastAsiaTheme="majorEastAsia" w:cs="Times New Roman"/>
                      <w:kern w:val="0"/>
                      <w:sz w:val="24"/>
                      <w:szCs w:val="24"/>
                    </w:rPr>
                    <w:t> </w:t>
                  </w:r>
                </w:p>
              </w:tc>
            </w:tr>
            <w:tr w:rsidR="00834EAD" w:rsidRPr="007F7AA4" w14:paraId="52EF8E1B" w14:textId="77777777" w:rsidTr="00834EAD">
              <w:tc>
                <w:tcPr>
                  <w:tcW w:w="0" w:type="auto"/>
                  <w:tcBorders>
                    <w:top w:val="single" w:sz="6" w:space="0" w:color="C1C7D0"/>
                    <w:left w:val="single" w:sz="6" w:space="0" w:color="C1C7D0"/>
                    <w:bottom w:val="single" w:sz="6" w:space="0" w:color="C1C7D0"/>
                    <w:right w:val="single" w:sz="6" w:space="0" w:color="C1C7D0"/>
                  </w:tcBorders>
                  <w:tcMar>
                    <w:top w:w="45" w:type="dxa"/>
                    <w:left w:w="60" w:type="dxa"/>
                    <w:bottom w:w="45" w:type="dxa"/>
                    <w:right w:w="60" w:type="dxa"/>
                  </w:tcMar>
                  <w:vAlign w:val="center"/>
                  <w:hideMark/>
                </w:tcPr>
                <w:p w14:paraId="6501BE5A" w14:textId="77777777" w:rsidR="00834EAD" w:rsidRPr="007F7AA4" w:rsidRDefault="00834EAD" w:rsidP="00834EAD">
                  <w:pPr>
                    <w:widowControl/>
                    <w:kinsoku/>
                    <w:adjustRightInd/>
                    <w:spacing w:before="75" w:after="75"/>
                    <w:rPr>
                      <w:rFonts w:eastAsiaTheme="majorEastAsia" w:cs="Times New Roman"/>
                      <w:kern w:val="0"/>
                      <w:sz w:val="24"/>
                      <w:szCs w:val="24"/>
                    </w:rPr>
                  </w:pPr>
                  <w:r w:rsidRPr="007F7AA4">
                    <w:rPr>
                      <w:rFonts w:eastAsiaTheme="majorEastAsia" w:cs="Times New Roman"/>
                      <w:color w:val="0000FF"/>
                      <w:kern w:val="0"/>
                      <w:sz w:val="24"/>
                      <w:szCs w:val="24"/>
                    </w:rPr>
                    <w:t>SYS</w:t>
                  </w:r>
                </w:p>
              </w:tc>
              <w:tc>
                <w:tcPr>
                  <w:tcW w:w="0" w:type="auto"/>
                  <w:tcBorders>
                    <w:top w:val="single" w:sz="6" w:space="0" w:color="C1C7D0"/>
                    <w:left w:val="single" w:sz="6" w:space="0" w:color="C1C7D0"/>
                    <w:bottom w:val="single" w:sz="6" w:space="0" w:color="C1C7D0"/>
                    <w:right w:val="single" w:sz="6" w:space="0" w:color="C1C7D0"/>
                  </w:tcBorders>
                  <w:tcMar>
                    <w:top w:w="45" w:type="dxa"/>
                    <w:left w:w="60" w:type="dxa"/>
                    <w:bottom w:w="45" w:type="dxa"/>
                    <w:right w:w="60" w:type="dxa"/>
                  </w:tcMar>
                  <w:vAlign w:val="center"/>
                  <w:hideMark/>
                </w:tcPr>
                <w:p w14:paraId="0EF05E09" w14:textId="77777777" w:rsidR="00834EAD" w:rsidRPr="007F7AA4" w:rsidRDefault="00834EAD" w:rsidP="00834EAD">
                  <w:pPr>
                    <w:widowControl/>
                    <w:kinsoku/>
                    <w:adjustRightInd/>
                    <w:spacing w:before="75" w:after="75"/>
                    <w:rPr>
                      <w:rFonts w:eastAsiaTheme="majorEastAsia" w:cs="Times New Roman"/>
                      <w:kern w:val="0"/>
                      <w:sz w:val="24"/>
                      <w:szCs w:val="24"/>
                    </w:rPr>
                  </w:pPr>
                  <w:r w:rsidRPr="007F7AA4">
                    <w:rPr>
                      <w:rFonts w:eastAsiaTheme="majorEastAsia" w:cs="Times New Roman"/>
                      <w:color w:val="0000FF"/>
                      <w:kern w:val="0"/>
                      <w:sz w:val="24"/>
                      <w:szCs w:val="24"/>
                    </w:rPr>
                    <w:t>93989</w:t>
                  </w:r>
                </w:p>
              </w:tc>
              <w:tc>
                <w:tcPr>
                  <w:tcW w:w="0" w:type="auto"/>
                  <w:tcBorders>
                    <w:top w:val="single" w:sz="6" w:space="0" w:color="C1C7D0"/>
                    <w:left w:val="single" w:sz="6" w:space="0" w:color="C1C7D0"/>
                    <w:bottom w:val="single" w:sz="6" w:space="0" w:color="C1C7D0"/>
                    <w:right w:val="single" w:sz="6" w:space="0" w:color="C1C7D0"/>
                  </w:tcBorders>
                  <w:tcMar>
                    <w:top w:w="45" w:type="dxa"/>
                    <w:left w:w="60" w:type="dxa"/>
                    <w:bottom w:w="45" w:type="dxa"/>
                    <w:right w:w="60" w:type="dxa"/>
                  </w:tcMar>
                  <w:vAlign w:val="center"/>
                  <w:hideMark/>
                </w:tcPr>
                <w:p w14:paraId="365442DB" w14:textId="77777777" w:rsidR="00834EAD" w:rsidRPr="007F7AA4" w:rsidRDefault="00834EAD" w:rsidP="00834EAD">
                  <w:pPr>
                    <w:widowControl/>
                    <w:kinsoku/>
                    <w:adjustRightInd/>
                    <w:spacing w:before="75" w:after="75"/>
                    <w:rPr>
                      <w:rFonts w:eastAsiaTheme="majorEastAsia" w:cs="Times New Roman"/>
                      <w:kern w:val="0"/>
                      <w:sz w:val="24"/>
                      <w:szCs w:val="24"/>
                    </w:rPr>
                  </w:pPr>
                  <w:r w:rsidRPr="007F7AA4">
                    <w:rPr>
                      <w:rFonts w:eastAsiaTheme="majorEastAsia" w:cs="Times New Roman"/>
                      <w:color w:val="0000FF"/>
                      <w:kern w:val="0"/>
                      <w:sz w:val="24"/>
                      <w:szCs w:val="24"/>
                    </w:rPr>
                    <w:t>142416410</w:t>
                  </w:r>
                </w:p>
              </w:tc>
              <w:tc>
                <w:tcPr>
                  <w:tcW w:w="0" w:type="auto"/>
                  <w:tcBorders>
                    <w:top w:val="single" w:sz="6" w:space="0" w:color="C1C7D0"/>
                    <w:left w:val="single" w:sz="6" w:space="0" w:color="C1C7D0"/>
                    <w:bottom w:val="single" w:sz="6" w:space="0" w:color="C1C7D0"/>
                    <w:right w:val="single" w:sz="6" w:space="0" w:color="C1C7D0"/>
                  </w:tcBorders>
                  <w:tcMar>
                    <w:top w:w="45" w:type="dxa"/>
                    <w:left w:w="60" w:type="dxa"/>
                    <w:bottom w:w="45" w:type="dxa"/>
                    <w:right w:w="60" w:type="dxa"/>
                  </w:tcMar>
                  <w:vAlign w:val="center"/>
                  <w:hideMark/>
                </w:tcPr>
                <w:p w14:paraId="59959F41" w14:textId="77777777" w:rsidR="00834EAD" w:rsidRPr="007F7AA4" w:rsidRDefault="00834EAD" w:rsidP="00834EAD">
                  <w:pPr>
                    <w:widowControl/>
                    <w:kinsoku/>
                    <w:adjustRightInd/>
                    <w:spacing w:before="75" w:after="75"/>
                    <w:rPr>
                      <w:rFonts w:eastAsiaTheme="majorEastAsia" w:cs="Times New Roman"/>
                      <w:kern w:val="0"/>
                      <w:sz w:val="24"/>
                      <w:szCs w:val="24"/>
                    </w:rPr>
                  </w:pPr>
                  <w:r w:rsidRPr="007F7AA4">
                    <w:rPr>
                      <w:rFonts w:eastAsiaTheme="majorEastAsia" w:cs="Times New Roman"/>
                      <w:color w:val="0000FF"/>
                      <w:kern w:val="0"/>
                      <w:sz w:val="24"/>
                      <w:szCs w:val="24"/>
                    </w:rPr>
                    <w:t>17:34:03:856</w:t>
                  </w:r>
                </w:p>
              </w:tc>
              <w:tc>
                <w:tcPr>
                  <w:tcW w:w="0" w:type="auto"/>
                  <w:tcBorders>
                    <w:top w:val="single" w:sz="6" w:space="0" w:color="C1C7D0"/>
                    <w:left w:val="single" w:sz="6" w:space="0" w:color="C1C7D0"/>
                    <w:bottom w:val="single" w:sz="6" w:space="0" w:color="C1C7D0"/>
                    <w:right w:val="single" w:sz="6" w:space="0" w:color="C1C7D0"/>
                  </w:tcBorders>
                  <w:tcMar>
                    <w:top w:w="45" w:type="dxa"/>
                    <w:left w:w="60" w:type="dxa"/>
                    <w:bottom w:w="45" w:type="dxa"/>
                    <w:right w:w="60" w:type="dxa"/>
                  </w:tcMar>
                  <w:vAlign w:val="center"/>
                  <w:hideMark/>
                </w:tcPr>
                <w:p w14:paraId="5C0B5654" w14:textId="77777777" w:rsidR="00834EAD" w:rsidRPr="007F7AA4" w:rsidRDefault="00834EAD" w:rsidP="00834EAD">
                  <w:pPr>
                    <w:widowControl/>
                    <w:kinsoku/>
                    <w:adjustRightInd/>
                    <w:spacing w:before="75" w:after="75"/>
                    <w:rPr>
                      <w:rFonts w:eastAsiaTheme="majorEastAsia" w:cs="Times New Roman"/>
                      <w:kern w:val="0"/>
                      <w:sz w:val="24"/>
                      <w:szCs w:val="24"/>
                    </w:rPr>
                  </w:pPr>
                  <w:r w:rsidRPr="007F7AA4">
                    <w:rPr>
                      <w:rFonts w:eastAsiaTheme="majorEastAsia" w:cs="Times New Roman"/>
                      <w:color w:val="0000FF"/>
                      <w:kern w:val="0"/>
                      <w:sz w:val="24"/>
                      <w:szCs w:val="24"/>
                    </w:rPr>
                    <w:t>NIL</w:t>
                  </w:r>
                </w:p>
              </w:tc>
              <w:tc>
                <w:tcPr>
                  <w:tcW w:w="0" w:type="auto"/>
                  <w:tcBorders>
                    <w:top w:val="single" w:sz="6" w:space="0" w:color="C1C7D0"/>
                    <w:left w:val="single" w:sz="6" w:space="0" w:color="C1C7D0"/>
                    <w:bottom w:val="single" w:sz="6" w:space="0" w:color="C1C7D0"/>
                    <w:right w:val="single" w:sz="6" w:space="0" w:color="C1C7D0"/>
                  </w:tcBorders>
                  <w:tcMar>
                    <w:top w:w="45" w:type="dxa"/>
                    <w:left w:w="60" w:type="dxa"/>
                    <w:bottom w:w="45" w:type="dxa"/>
                    <w:right w:w="60" w:type="dxa"/>
                  </w:tcMar>
                  <w:vAlign w:val="center"/>
                  <w:hideMark/>
                </w:tcPr>
                <w:p w14:paraId="39FBCCED" w14:textId="77777777" w:rsidR="00834EAD" w:rsidRPr="007F7AA4" w:rsidRDefault="00834EAD" w:rsidP="00834EAD">
                  <w:pPr>
                    <w:widowControl/>
                    <w:kinsoku/>
                    <w:adjustRightInd/>
                    <w:spacing w:before="75" w:after="75"/>
                    <w:rPr>
                      <w:rFonts w:eastAsiaTheme="majorEastAsia" w:cs="Times New Roman"/>
                      <w:kern w:val="0"/>
                      <w:sz w:val="24"/>
                      <w:szCs w:val="24"/>
                    </w:rPr>
                  </w:pPr>
                  <w:r w:rsidRPr="007F7AA4">
                    <w:rPr>
                      <w:rFonts w:eastAsiaTheme="majorEastAsia" w:cs="Times New Roman"/>
                      <w:color w:val="0000FF"/>
                      <w:kern w:val="0"/>
                      <w:sz w:val="24"/>
                      <w:szCs w:val="24"/>
                    </w:rPr>
                    <w:t>[AT_URC p64,ch12]+EDSDAU: 1, 0</w:t>
                  </w:r>
                </w:p>
              </w:tc>
              <w:tc>
                <w:tcPr>
                  <w:tcW w:w="0" w:type="auto"/>
                  <w:tcBorders>
                    <w:top w:val="single" w:sz="6" w:space="0" w:color="C1C7D0"/>
                    <w:left w:val="single" w:sz="6" w:space="0" w:color="C1C7D0"/>
                    <w:bottom w:val="single" w:sz="6" w:space="0" w:color="C1C7D0"/>
                    <w:right w:val="single" w:sz="6" w:space="0" w:color="C1C7D0"/>
                  </w:tcBorders>
                  <w:tcMar>
                    <w:top w:w="45" w:type="dxa"/>
                    <w:left w:w="60" w:type="dxa"/>
                    <w:bottom w:w="45" w:type="dxa"/>
                    <w:right w:w="60" w:type="dxa"/>
                  </w:tcMar>
                  <w:vAlign w:val="center"/>
                  <w:hideMark/>
                </w:tcPr>
                <w:p w14:paraId="0BF175F8" w14:textId="77777777" w:rsidR="00834EAD" w:rsidRPr="007F7AA4" w:rsidRDefault="00834EAD" w:rsidP="00834EAD">
                  <w:pPr>
                    <w:widowControl/>
                    <w:kinsoku/>
                    <w:adjustRightInd/>
                    <w:spacing w:before="75" w:after="75"/>
                    <w:rPr>
                      <w:rFonts w:eastAsiaTheme="majorEastAsia" w:cs="Times New Roman"/>
                      <w:kern w:val="0"/>
                      <w:sz w:val="24"/>
                      <w:szCs w:val="24"/>
                    </w:rPr>
                  </w:pPr>
                  <w:r w:rsidRPr="007F7AA4">
                    <w:rPr>
                      <w:rFonts w:eastAsiaTheme="majorEastAsia" w:cs="Times New Roman"/>
                      <w:color w:val="0000FF"/>
                      <w:kern w:val="0"/>
                      <w:sz w:val="24"/>
                      <w:szCs w:val="24"/>
                    </w:rPr>
                    <w:t>DSDA</w:t>
                  </w:r>
                  <w:r w:rsidRPr="007F7AA4">
                    <w:rPr>
                      <w:rFonts w:eastAsiaTheme="majorEastAsia" w:cs="Times New Roman"/>
                      <w:color w:val="0000FF"/>
                      <w:kern w:val="0"/>
                      <w:sz w:val="24"/>
                      <w:szCs w:val="24"/>
                    </w:rPr>
                    <w:t>态</w:t>
                  </w:r>
                </w:p>
              </w:tc>
              <w:tc>
                <w:tcPr>
                  <w:tcW w:w="0" w:type="auto"/>
                  <w:tcBorders>
                    <w:top w:val="single" w:sz="6" w:space="0" w:color="C1C7D0"/>
                    <w:left w:val="single" w:sz="6" w:space="0" w:color="C1C7D0"/>
                    <w:bottom w:val="single" w:sz="6" w:space="0" w:color="C1C7D0"/>
                    <w:right w:val="single" w:sz="6" w:space="0" w:color="C1C7D0"/>
                  </w:tcBorders>
                  <w:tcMar>
                    <w:top w:w="45" w:type="dxa"/>
                    <w:left w:w="60" w:type="dxa"/>
                    <w:bottom w:w="45" w:type="dxa"/>
                    <w:right w:w="60" w:type="dxa"/>
                  </w:tcMar>
                  <w:vAlign w:val="center"/>
                  <w:hideMark/>
                </w:tcPr>
                <w:p w14:paraId="494764B7" w14:textId="77777777" w:rsidR="00834EAD" w:rsidRPr="007F7AA4" w:rsidRDefault="00834EAD" w:rsidP="00834EAD">
                  <w:pPr>
                    <w:widowControl/>
                    <w:kinsoku/>
                    <w:adjustRightInd/>
                    <w:spacing w:before="75" w:after="75"/>
                    <w:rPr>
                      <w:rFonts w:eastAsiaTheme="majorEastAsia" w:cs="Times New Roman"/>
                      <w:kern w:val="0"/>
                      <w:sz w:val="24"/>
                      <w:szCs w:val="24"/>
                    </w:rPr>
                  </w:pPr>
                  <w:r w:rsidRPr="007F7AA4">
                    <w:rPr>
                      <w:rFonts w:eastAsiaTheme="majorEastAsia" w:cs="Times New Roman"/>
                      <w:kern w:val="0"/>
                      <w:sz w:val="24"/>
                      <w:szCs w:val="24"/>
                    </w:rPr>
                    <w:t> </w:t>
                  </w:r>
                </w:p>
              </w:tc>
            </w:tr>
            <w:tr w:rsidR="00834EAD" w:rsidRPr="007F7AA4" w14:paraId="3CD02D39" w14:textId="77777777" w:rsidTr="00834EAD">
              <w:tc>
                <w:tcPr>
                  <w:tcW w:w="0" w:type="auto"/>
                  <w:tcBorders>
                    <w:top w:val="single" w:sz="6" w:space="0" w:color="C1C7D0"/>
                    <w:left w:val="single" w:sz="6" w:space="0" w:color="C1C7D0"/>
                    <w:bottom w:val="single" w:sz="6" w:space="0" w:color="C1C7D0"/>
                    <w:right w:val="single" w:sz="6" w:space="0" w:color="C1C7D0"/>
                  </w:tcBorders>
                  <w:tcMar>
                    <w:top w:w="45" w:type="dxa"/>
                    <w:left w:w="60" w:type="dxa"/>
                    <w:bottom w:w="45" w:type="dxa"/>
                    <w:right w:w="60" w:type="dxa"/>
                  </w:tcMar>
                  <w:vAlign w:val="center"/>
                  <w:hideMark/>
                </w:tcPr>
                <w:p w14:paraId="4B2B828A" w14:textId="77777777" w:rsidR="00834EAD" w:rsidRPr="007F7AA4" w:rsidRDefault="00834EAD" w:rsidP="00834EAD">
                  <w:pPr>
                    <w:widowControl/>
                    <w:kinsoku/>
                    <w:adjustRightInd/>
                    <w:spacing w:before="75" w:after="75"/>
                    <w:rPr>
                      <w:rFonts w:eastAsiaTheme="majorEastAsia" w:cs="Times New Roman"/>
                      <w:kern w:val="0"/>
                      <w:sz w:val="24"/>
                      <w:szCs w:val="24"/>
                    </w:rPr>
                  </w:pPr>
                  <w:r w:rsidRPr="007F7AA4">
                    <w:rPr>
                      <w:rFonts w:eastAsiaTheme="majorEastAsia" w:cs="Times New Roman"/>
                      <w:color w:val="0000C6"/>
                      <w:kern w:val="0"/>
                      <w:sz w:val="24"/>
                      <w:szCs w:val="24"/>
                    </w:rPr>
                    <w:t>OTA</w:t>
                  </w:r>
                </w:p>
              </w:tc>
              <w:tc>
                <w:tcPr>
                  <w:tcW w:w="0" w:type="auto"/>
                  <w:tcBorders>
                    <w:top w:val="single" w:sz="6" w:space="0" w:color="C1C7D0"/>
                    <w:left w:val="single" w:sz="6" w:space="0" w:color="C1C7D0"/>
                    <w:bottom w:val="single" w:sz="6" w:space="0" w:color="C1C7D0"/>
                    <w:right w:val="single" w:sz="6" w:space="0" w:color="C1C7D0"/>
                  </w:tcBorders>
                  <w:tcMar>
                    <w:top w:w="45" w:type="dxa"/>
                    <w:left w:w="60" w:type="dxa"/>
                    <w:bottom w:w="45" w:type="dxa"/>
                    <w:right w:w="60" w:type="dxa"/>
                  </w:tcMar>
                  <w:vAlign w:val="center"/>
                  <w:hideMark/>
                </w:tcPr>
                <w:p w14:paraId="5F3BD514" w14:textId="77777777" w:rsidR="00834EAD" w:rsidRPr="007F7AA4" w:rsidRDefault="00834EAD" w:rsidP="00834EAD">
                  <w:pPr>
                    <w:widowControl/>
                    <w:kinsoku/>
                    <w:adjustRightInd/>
                    <w:spacing w:before="75" w:after="75"/>
                    <w:rPr>
                      <w:rFonts w:eastAsiaTheme="majorEastAsia" w:cs="Times New Roman"/>
                      <w:kern w:val="0"/>
                      <w:sz w:val="24"/>
                      <w:szCs w:val="24"/>
                    </w:rPr>
                  </w:pPr>
                  <w:r w:rsidRPr="007F7AA4">
                    <w:rPr>
                      <w:rFonts w:eastAsiaTheme="majorEastAsia" w:cs="Times New Roman"/>
                      <w:color w:val="0000C6"/>
                      <w:kern w:val="0"/>
                      <w:sz w:val="24"/>
                      <w:szCs w:val="24"/>
                    </w:rPr>
                    <w:t>97518</w:t>
                  </w:r>
                </w:p>
              </w:tc>
              <w:tc>
                <w:tcPr>
                  <w:tcW w:w="0" w:type="auto"/>
                  <w:tcBorders>
                    <w:top w:val="single" w:sz="6" w:space="0" w:color="C1C7D0"/>
                    <w:left w:val="single" w:sz="6" w:space="0" w:color="C1C7D0"/>
                    <w:bottom w:val="single" w:sz="6" w:space="0" w:color="C1C7D0"/>
                    <w:right w:val="single" w:sz="6" w:space="0" w:color="C1C7D0"/>
                  </w:tcBorders>
                  <w:tcMar>
                    <w:top w:w="45" w:type="dxa"/>
                    <w:left w:w="60" w:type="dxa"/>
                    <w:bottom w:w="45" w:type="dxa"/>
                    <w:right w:w="60" w:type="dxa"/>
                  </w:tcMar>
                  <w:vAlign w:val="center"/>
                  <w:hideMark/>
                </w:tcPr>
                <w:p w14:paraId="156A3E27" w14:textId="77777777" w:rsidR="00834EAD" w:rsidRPr="007F7AA4" w:rsidRDefault="00834EAD" w:rsidP="00834EAD">
                  <w:pPr>
                    <w:widowControl/>
                    <w:kinsoku/>
                    <w:adjustRightInd/>
                    <w:spacing w:before="75" w:after="75"/>
                    <w:rPr>
                      <w:rFonts w:eastAsiaTheme="majorEastAsia" w:cs="Times New Roman"/>
                      <w:kern w:val="0"/>
                      <w:sz w:val="24"/>
                      <w:szCs w:val="24"/>
                    </w:rPr>
                  </w:pPr>
                  <w:r w:rsidRPr="007F7AA4">
                    <w:rPr>
                      <w:rFonts w:eastAsiaTheme="majorEastAsia" w:cs="Times New Roman"/>
                      <w:color w:val="0000C6"/>
                      <w:kern w:val="0"/>
                      <w:sz w:val="24"/>
                      <w:szCs w:val="24"/>
                    </w:rPr>
                    <w:t>142417918</w:t>
                  </w:r>
                </w:p>
              </w:tc>
              <w:tc>
                <w:tcPr>
                  <w:tcW w:w="0" w:type="auto"/>
                  <w:tcBorders>
                    <w:top w:val="single" w:sz="6" w:space="0" w:color="C1C7D0"/>
                    <w:left w:val="single" w:sz="6" w:space="0" w:color="C1C7D0"/>
                    <w:bottom w:val="single" w:sz="6" w:space="0" w:color="C1C7D0"/>
                    <w:right w:val="single" w:sz="6" w:space="0" w:color="C1C7D0"/>
                  </w:tcBorders>
                  <w:tcMar>
                    <w:top w:w="45" w:type="dxa"/>
                    <w:left w:w="60" w:type="dxa"/>
                    <w:bottom w:w="45" w:type="dxa"/>
                    <w:right w:w="60" w:type="dxa"/>
                  </w:tcMar>
                  <w:vAlign w:val="center"/>
                  <w:hideMark/>
                </w:tcPr>
                <w:p w14:paraId="27DF2880" w14:textId="77777777" w:rsidR="00834EAD" w:rsidRPr="007F7AA4" w:rsidRDefault="00834EAD" w:rsidP="00834EAD">
                  <w:pPr>
                    <w:widowControl/>
                    <w:kinsoku/>
                    <w:adjustRightInd/>
                    <w:spacing w:before="75" w:after="75"/>
                    <w:rPr>
                      <w:rFonts w:eastAsiaTheme="majorEastAsia" w:cs="Times New Roman"/>
                      <w:kern w:val="0"/>
                      <w:sz w:val="24"/>
                      <w:szCs w:val="24"/>
                    </w:rPr>
                  </w:pPr>
                  <w:r w:rsidRPr="007F7AA4">
                    <w:rPr>
                      <w:rFonts w:eastAsiaTheme="majorEastAsia" w:cs="Times New Roman"/>
                      <w:color w:val="0000C6"/>
                      <w:kern w:val="0"/>
                      <w:sz w:val="24"/>
                      <w:szCs w:val="24"/>
                    </w:rPr>
                    <w:t>17:34:03:856</w:t>
                  </w:r>
                </w:p>
              </w:tc>
              <w:tc>
                <w:tcPr>
                  <w:tcW w:w="0" w:type="auto"/>
                  <w:tcBorders>
                    <w:top w:val="single" w:sz="6" w:space="0" w:color="C1C7D0"/>
                    <w:left w:val="single" w:sz="6" w:space="0" w:color="C1C7D0"/>
                    <w:bottom w:val="single" w:sz="6" w:space="0" w:color="C1C7D0"/>
                    <w:right w:val="single" w:sz="6" w:space="0" w:color="C1C7D0"/>
                  </w:tcBorders>
                  <w:tcMar>
                    <w:top w:w="45" w:type="dxa"/>
                    <w:left w:w="60" w:type="dxa"/>
                    <w:bottom w:w="45" w:type="dxa"/>
                    <w:right w:w="60" w:type="dxa"/>
                  </w:tcMar>
                  <w:vAlign w:val="center"/>
                  <w:hideMark/>
                </w:tcPr>
                <w:p w14:paraId="3721712B" w14:textId="77777777" w:rsidR="00834EAD" w:rsidRPr="007F7AA4" w:rsidRDefault="00834EAD" w:rsidP="00834EAD">
                  <w:pPr>
                    <w:widowControl/>
                    <w:kinsoku/>
                    <w:adjustRightInd/>
                    <w:spacing w:before="75" w:after="75"/>
                    <w:rPr>
                      <w:rFonts w:eastAsiaTheme="majorEastAsia" w:cs="Times New Roman"/>
                      <w:kern w:val="0"/>
                      <w:sz w:val="24"/>
                      <w:szCs w:val="24"/>
                    </w:rPr>
                  </w:pPr>
                  <w:r w:rsidRPr="007F7AA4">
                    <w:rPr>
                      <w:rFonts w:eastAsiaTheme="majorEastAsia" w:cs="Times New Roman"/>
                      <w:color w:val="0000C6"/>
                      <w:kern w:val="0"/>
                      <w:sz w:val="24"/>
                      <w:szCs w:val="24"/>
                    </w:rPr>
                    <w:t>EMM_NASMSG_2</w:t>
                  </w:r>
                </w:p>
              </w:tc>
              <w:tc>
                <w:tcPr>
                  <w:tcW w:w="0" w:type="auto"/>
                  <w:tcBorders>
                    <w:top w:val="single" w:sz="6" w:space="0" w:color="C1C7D0"/>
                    <w:left w:val="single" w:sz="6" w:space="0" w:color="C1C7D0"/>
                    <w:bottom w:val="single" w:sz="6" w:space="0" w:color="C1C7D0"/>
                    <w:right w:val="single" w:sz="6" w:space="0" w:color="C1C7D0"/>
                  </w:tcBorders>
                  <w:tcMar>
                    <w:top w:w="45" w:type="dxa"/>
                    <w:left w:w="60" w:type="dxa"/>
                    <w:bottom w:w="45" w:type="dxa"/>
                    <w:right w:w="60" w:type="dxa"/>
                  </w:tcMar>
                  <w:vAlign w:val="center"/>
                  <w:hideMark/>
                </w:tcPr>
                <w:p w14:paraId="18FF6114" w14:textId="77777777" w:rsidR="00834EAD" w:rsidRPr="007F7AA4" w:rsidRDefault="00834EAD" w:rsidP="00834EAD">
                  <w:pPr>
                    <w:widowControl/>
                    <w:kinsoku/>
                    <w:adjustRightInd/>
                    <w:spacing w:before="75" w:after="75"/>
                    <w:rPr>
                      <w:rFonts w:eastAsiaTheme="majorEastAsia" w:cs="Times New Roman"/>
                      <w:kern w:val="0"/>
                      <w:sz w:val="24"/>
                      <w:szCs w:val="24"/>
                    </w:rPr>
                  </w:pPr>
                  <w:r w:rsidRPr="007F7AA4">
                    <w:rPr>
                      <w:rFonts w:eastAsiaTheme="majorEastAsia" w:cs="Times New Roman"/>
                      <w:color w:val="0000C6"/>
                      <w:kern w:val="0"/>
                      <w:sz w:val="24"/>
                      <w:szCs w:val="24"/>
                    </w:rPr>
                    <w:t>[MS-&gt;NW] EMM_Extended_Service_Request(service type="MT_CSFB", CSFB response="CSFB_ACCEPTED_BY_UE")</w:t>
                  </w:r>
                </w:p>
              </w:tc>
              <w:tc>
                <w:tcPr>
                  <w:tcW w:w="0" w:type="auto"/>
                  <w:tcBorders>
                    <w:top w:val="single" w:sz="6" w:space="0" w:color="C1C7D0"/>
                    <w:left w:val="single" w:sz="6" w:space="0" w:color="C1C7D0"/>
                    <w:bottom w:val="single" w:sz="6" w:space="0" w:color="C1C7D0"/>
                    <w:right w:val="single" w:sz="6" w:space="0" w:color="C1C7D0"/>
                  </w:tcBorders>
                  <w:tcMar>
                    <w:top w:w="45" w:type="dxa"/>
                    <w:left w:w="60" w:type="dxa"/>
                    <w:bottom w:w="45" w:type="dxa"/>
                    <w:right w:w="60" w:type="dxa"/>
                  </w:tcMar>
                  <w:vAlign w:val="center"/>
                  <w:hideMark/>
                </w:tcPr>
                <w:p w14:paraId="183C09AB" w14:textId="77777777" w:rsidR="00834EAD" w:rsidRPr="007F7AA4" w:rsidRDefault="00834EAD" w:rsidP="00834EAD">
                  <w:pPr>
                    <w:widowControl/>
                    <w:kinsoku/>
                    <w:adjustRightInd/>
                    <w:spacing w:before="75" w:after="75"/>
                    <w:rPr>
                      <w:rFonts w:eastAsiaTheme="majorEastAsia" w:cs="Times New Roman"/>
                      <w:kern w:val="0"/>
                      <w:sz w:val="24"/>
                      <w:szCs w:val="24"/>
                    </w:rPr>
                  </w:pPr>
                  <w:r w:rsidRPr="007F7AA4">
                    <w:rPr>
                      <w:rFonts w:eastAsiaTheme="majorEastAsia" w:cs="Times New Roman"/>
                      <w:kern w:val="0"/>
                      <w:sz w:val="24"/>
                      <w:szCs w:val="24"/>
                    </w:rPr>
                    <w:t> </w:t>
                  </w:r>
                </w:p>
              </w:tc>
              <w:tc>
                <w:tcPr>
                  <w:tcW w:w="0" w:type="auto"/>
                  <w:tcBorders>
                    <w:top w:val="single" w:sz="6" w:space="0" w:color="C1C7D0"/>
                    <w:left w:val="single" w:sz="6" w:space="0" w:color="C1C7D0"/>
                    <w:bottom w:val="single" w:sz="6" w:space="0" w:color="C1C7D0"/>
                    <w:right w:val="single" w:sz="6" w:space="0" w:color="C1C7D0"/>
                  </w:tcBorders>
                  <w:tcMar>
                    <w:top w:w="45" w:type="dxa"/>
                    <w:left w:w="60" w:type="dxa"/>
                    <w:bottom w:w="45" w:type="dxa"/>
                    <w:right w:w="60" w:type="dxa"/>
                  </w:tcMar>
                  <w:vAlign w:val="center"/>
                  <w:hideMark/>
                </w:tcPr>
                <w:p w14:paraId="524BB0F3" w14:textId="77777777" w:rsidR="00834EAD" w:rsidRPr="007F7AA4" w:rsidRDefault="00834EAD" w:rsidP="00834EAD">
                  <w:pPr>
                    <w:widowControl/>
                    <w:kinsoku/>
                    <w:adjustRightInd/>
                    <w:spacing w:before="75" w:after="75"/>
                    <w:rPr>
                      <w:rFonts w:eastAsiaTheme="majorEastAsia" w:cs="Times New Roman"/>
                      <w:kern w:val="0"/>
                      <w:sz w:val="24"/>
                      <w:szCs w:val="24"/>
                    </w:rPr>
                  </w:pPr>
                  <w:r w:rsidRPr="007F7AA4">
                    <w:rPr>
                      <w:rFonts w:eastAsiaTheme="majorEastAsia" w:cs="Times New Roman"/>
                      <w:kern w:val="0"/>
                      <w:sz w:val="24"/>
                      <w:szCs w:val="24"/>
                    </w:rPr>
                    <w:t> </w:t>
                  </w:r>
                </w:p>
              </w:tc>
            </w:tr>
            <w:tr w:rsidR="00834EAD" w:rsidRPr="007F7AA4" w14:paraId="1D861BAA" w14:textId="77777777" w:rsidTr="00834EAD">
              <w:tc>
                <w:tcPr>
                  <w:tcW w:w="0" w:type="auto"/>
                  <w:tcBorders>
                    <w:top w:val="single" w:sz="6" w:space="0" w:color="C1C7D0"/>
                    <w:left w:val="single" w:sz="6" w:space="0" w:color="C1C7D0"/>
                    <w:bottom w:val="single" w:sz="6" w:space="0" w:color="C1C7D0"/>
                    <w:right w:val="single" w:sz="6" w:space="0" w:color="C1C7D0"/>
                  </w:tcBorders>
                  <w:tcMar>
                    <w:top w:w="45" w:type="dxa"/>
                    <w:left w:w="60" w:type="dxa"/>
                    <w:bottom w:w="45" w:type="dxa"/>
                    <w:right w:w="60" w:type="dxa"/>
                  </w:tcMar>
                  <w:vAlign w:val="center"/>
                  <w:hideMark/>
                </w:tcPr>
                <w:p w14:paraId="1963C079" w14:textId="77777777" w:rsidR="00834EAD" w:rsidRPr="007F7AA4" w:rsidRDefault="00834EAD" w:rsidP="00834EAD">
                  <w:pPr>
                    <w:widowControl/>
                    <w:kinsoku/>
                    <w:adjustRightInd/>
                    <w:spacing w:before="75" w:after="75"/>
                    <w:rPr>
                      <w:rFonts w:eastAsiaTheme="majorEastAsia" w:cs="Times New Roman"/>
                      <w:kern w:val="0"/>
                      <w:sz w:val="24"/>
                      <w:szCs w:val="24"/>
                    </w:rPr>
                  </w:pPr>
                  <w:r w:rsidRPr="007F7AA4">
                    <w:rPr>
                      <w:rFonts w:eastAsiaTheme="majorEastAsia" w:cs="Times New Roman"/>
                      <w:color w:val="0000FF"/>
                      <w:kern w:val="0"/>
                      <w:sz w:val="24"/>
                      <w:szCs w:val="24"/>
                    </w:rPr>
                    <w:t>SYS</w:t>
                  </w:r>
                </w:p>
              </w:tc>
              <w:tc>
                <w:tcPr>
                  <w:tcW w:w="0" w:type="auto"/>
                  <w:tcBorders>
                    <w:top w:val="single" w:sz="6" w:space="0" w:color="C1C7D0"/>
                    <w:left w:val="single" w:sz="6" w:space="0" w:color="C1C7D0"/>
                    <w:bottom w:val="single" w:sz="6" w:space="0" w:color="C1C7D0"/>
                    <w:right w:val="single" w:sz="6" w:space="0" w:color="C1C7D0"/>
                  </w:tcBorders>
                  <w:tcMar>
                    <w:top w:w="45" w:type="dxa"/>
                    <w:left w:w="60" w:type="dxa"/>
                    <w:bottom w:w="45" w:type="dxa"/>
                    <w:right w:w="60" w:type="dxa"/>
                  </w:tcMar>
                  <w:vAlign w:val="center"/>
                  <w:hideMark/>
                </w:tcPr>
                <w:p w14:paraId="22DB907D" w14:textId="77777777" w:rsidR="00834EAD" w:rsidRPr="007F7AA4" w:rsidRDefault="00834EAD" w:rsidP="00834EAD">
                  <w:pPr>
                    <w:widowControl/>
                    <w:kinsoku/>
                    <w:adjustRightInd/>
                    <w:spacing w:before="75" w:after="75"/>
                    <w:rPr>
                      <w:rFonts w:eastAsiaTheme="majorEastAsia" w:cs="Times New Roman"/>
                      <w:kern w:val="0"/>
                      <w:sz w:val="24"/>
                      <w:szCs w:val="24"/>
                    </w:rPr>
                  </w:pPr>
                  <w:r w:rsidRPr="007F7AA4">
                    <w:rPr>
                      <w:rFonts w:eastAsiaTheme="majorEastAsia" w:cs="Times New Roman"/>
                      <w:color w:val="0000FF"/>
                      <w:kern w:val="0"/>
                      <w:sz w:val="24"/>
                      <w:szCs w:val="24"/>
                    </w:rPr>
                    <w:t>166098</w:t>
                  </w:r>
                </w:p>
              </w:tc>
              <w:tc>
                <w:tcPr>
                  <w:tcW w:w="0" w:type="auto"/>
                  <w:tcBorders>
                    <w:top w:val="single" w:sz="6" w:space="0" w:color="C1C7D0"/>
                    <w:left w:val="single" w:sz="6" w:space="0" w:color="C1C7D0"/>
                    <w:bottom w:val="single" w:sz="6" w:space="0" w:color="C1C7D0"/>
                    <w:right w:val="single" w:sz="6" w:space="0" w:color="C1C7D0"/>
                  </w:tcBorders>
                  <w:tcMar>
                    <w:top w:w="45" w:type="dxa"/>
                    <w:left w:w="60" w:type="dxa"/>
                    <w:bottom w:w="45" w:type="dxa"/>
                    <w:right w:w="60" w:type="dxa"/>
                  </w:tcMar>
                  <w:vAlign w:val="center"/>
                  <w:hideMark/>
                </w:tcPr>
                <w:p w14:paraId="5C42DD88" w14:textId="77777777" w:rsidR="00834EAD" w:rsidRPr="007F7AA4" w:rsidRDefault="00834EAD" w:rsidP="00834EAD">
                  <w:pPr>
                    <w:widowControl/>
                    <w:kinsoku/>
                    <w:adjustRightInd/>
                    <w:spacing w:before="75" w:after="75"/>
                    <w:rPr>
                      <w:rFonts w:eastAsiaTheme="majorEastAsia" w:cs="Times New Roman"/>
                      <w:kern w:val="0"/>
                      <w:sz w:val="24"/>
                      <w:szCs w:val="24"/>
                    </w:rPr>
                  </w:pPr>
                  <w:r w:rsidRPr="007F7AA4">
                    <w:rPr>
                      <w:rFonts w:eastAsiaTheme="majorEastAsia" w:cs="Times New Roman"/>
                      <w:color w:val="0000FF"/>
                      <w:kern w:val="0"/>
                      <w:sz w:val="24"/>
                      <w:szCs w:val="24"/>
                    </w:rPr>
                    <w:t>142480633</w:t>
                  </w:r>
                </w:p>
              </w:tc>
              <w:tc>
                <w:tcPr>
                  <w:tcW w:w="0" w:type="auto"/>
                  <w:tcBorders>
                    <w:top w:val="single" w:sz="6" w:space="0" w:color="C1C7D0"/>
                    <w:left w:val="single" w:sz="6" w:space="0" w:color="C1C7D0"/>
                    <w:bottom w:val="single" w:sz="6" w:space="0" w:color="C1C7D0"/>
                    <w:right w:val="single" w:sz="6" w:space="0" w:color="C1C7D0"/>
                  </w:tcBorders>
                  <w:tcMar>
                    <w:top w:w="45" w:type="dxa"/>
                    <w:left w:w="60" w:type="dxa"/>
                    <w:bottom w:w="45" w:type="dxa"/>
                    <w:right w:w="60" w:type="dxa"/>
                  </w:tcMar>
                  <w:vAlign w:val="center"/>
                  <w:hideMark/>
                </w:tcPr>
                <w:p w14:paraId="0C39873F" w14:textId="77777777" w:rsidR="00834EAD" w:rsidRPr="007F7AA4" w:rsidRDefault="00834EAD" w:rsidP="00834EAD">
                  <w:pPr>
                    <w:widowControl/>
                    <w:kinsoku/>
                    <w:adjustRightInd/>
                    <w:spacing w:before="75" w:after="75"/>
                    <w:rPr>
                      <w:rFonts w:eastAsiaTheme="majorEastAsia" w:cs="Times New Roman"/>
                      <w:kern w:val="0"/>
                      <w:sz w:val="24"/>
                      <w:szCs w:val="24"/>
                    </w:rPr>
                  </w:pPr>
                  <w:r w:rsidRPr="007F7AA4">
                    <w:rPr>
                      <w:rFonts w:eastAsiaTheme="majorEastAsia" w:cs="Times New Roman"/>
                      <w:color w:val="0000FF"/>
                      <w:kern w:val="0"/>
                      <w:sz w:val="24"/>
                      <w:szCs w:val="24"/>
                    </w:rPr>
                    <w:t>17:34:07:898</w:t>
                  </w:r>
                </w:p>
              </w:tc>
              <w:tc>
                <w:tcPr>
                  <w:tcW w:w="0" w:type="auto"/>
                  <w:tcBorders>
                    <w:top w:val="single" w:sz="6" w:space="0" w:color="C1C7D0"/>
                    <w:left w:val="single" w:sz="6" w:space="0" w:color="C1C7D0"/>
                    <w:bottom w:val="single" w:sz="6" w:space="0" w:color="C1C7D0"/>
                    <w:right w:val="single" w:sz="6" w:space="0" w:color="C1C7D0"/>
                  </w:tcBorders>
                  <w:tcMar>
                    <w:top w:w="45" w:type="dxa"/>
                    <w:left w:w="60" w:type="dxa"/>
                    <w:bottom w:w="45" w:type="dxa"/>
                    <w:right w:w="60" w:type="dxa"/>
                  </w:tcMar>
                  <w:vAlign w:val="center"/>
                  <w:hideMark/>
                </w:tcPr>
                <w:p w14:paraId="16063163" w14:textId="77777777" w:rsidR="00834EAD" w:rsidRPr="007F7AA4" w:rsidRDefault="00834EAD" w:rsidP="00834EAD">
                  <w:pPr>
                    <w:widowControl/>
                    <w:kinsoku/>
                    <w:adjustRightInd/>
                    <w:spacing w:before="75" w:after="75"/>
                    <w:rPr>
                      <w:rFonts w:eastAsiaTheme="majorEastAsia" w:cs="Times New Roman"/>
                      <w:kern w:val="0"/>
                      <w:sz w:val="24"/>
                      <w:szCs w:val="24"/>
                    </w:rPr>
                  </w:pPr>
                  <w:r w:rsidRPr="007F7AA4">
                    <w:rPr>
                      <w:rFonts w:eastAsiaTheme="majorEastAsia" w:cs="Times New Roman"/>
                      <w:color w:val="0000FF"/>
                      <w:kern w:val="0"/>
                      <w:sz w:val="24"/>
                      <w:szCs w:val="24"/>
                    </w:rPr>
                    <w:t>NIL</w:t>
                  </w:r>
                </w:p>
              </w:tc>
              <w:tc>
                <w:tcPr>
                  <w:tcW w:w="0" w:type="auto"/>
                  <w:tcBorders>
                    <w:top w:val="single" w:sz="6" w:space="0" w:color="C1C7D0"/>
                    <w:left w:val="single" w:sz="6" w:space="0" w:color="C1C7D0"/>
                    <w:bottom w:val="single" w:sz="6" w:space="0" w:color="C1C7D0"/>
                    <w:right w:val="single" w:sz="6" w:space="0" w:color="C1C7D0"/>
                  </w:tcBorders>
                  <w:tcMar>
                    <w:top w:w="45" w:type="dxa"/>
                    <w:left w:w="60" w:type="dxa"/>
                    <w:bottom w:w="45" w:type="dxa"/>
                    <w:right w:w="60" w:type="dxa"/>
                  </w:tcMar>
                  <w:vAlign w:val="center"/>
                  <w:hideMark/>
                </w:tcPr>
                <w:p w14:paraId="06A170F8" w14:textId="77777777" w:rsidR="00834EAD" w:rsidRPr="007F7AA4" w:rsidRDefault="00834EAD" w:rsidP="00834EAD">
                  <w:pPr>
                    <w:widowControl/>
                    <w:kinsoku/>
                    <w:adjustRightInd/>
                    <w:spacing w:before="75" w:after="75"/>
                    <w:rPr>
                      <w:rFonts w:eastAsiaTheme="majorEastAsia" w:cs="Times New Roman"/>
                      <w:kern w:val="0"/>
                      <w:sz w:val="24"/>
                      <w:szCs w:val="24"/>
                    </w:rPr>
                  </w:pPr>
                  <w:r w:rsidRPr="007F7AA4">
                    <w:rPr>
                      <w:rFonts w:eastAsiaTheme="majorEastAsia" w:cs="Times New Roman"/>
                      <w:color w:val="0000FF"/>
                      <w:kern w:val="0"/>
                      <w:sz w:val="24"/>
                      <w:szCs w:val="24"/>
                    </w:rPr>
                    <w:t>[ATCI_AT_U_0 s83]+EDSDAU: 0, 2</w:t>
                  </w:r>
                </w:p>
              </w:tc>
              <w:tc>
                <w:tcPr>
                  <w:tcW w:w="0" w:type="auto"/>
                  <w:tcBorders>
                    <w:top w:val="single" w:sz="6" w:space="0" w:color="C1C7D0"/>
                    <w:left w:val="single" w:sz="6" w:space="0" w:color="C1C7D0"/>
                    <w:bottom w:val="single" w:sz="6" w:space="0" w:color="C1C7D0"/>
                    <w:right w:val="single" w:sz="6" w:space="0" w:color="C1C7D0"/>
                  </w:tcBorders>
                  <w:tcMar>
                    <w:top w:w="45" w:type="dxa"/>
                    <w:left w:w="60" w:type="dxa"/>
                    <w:bottom w:w="45" w:type="dxa"/>
                    <w:right w:w="60" w:type="dxa"/>
                  </w:tcMar>
                  <w:vAlign w:val="center"/>
                  <w:hideMark/>
                </w:tcPr>
                <w:p w14:paraId="7A7790F0" w14:textId="77777777" w:rsidR="00834EAD" w:rsidRPr="007F7AA4" w:rsidRDefault="00834EAD" w:rsidP="00834EAD">
                  <w:pPr>
                    <w:widowControl/>
                    <w:kinsoku/>
                    <w:adjustRightInd/>
                    <w:spacing w:before="75" w:after="75"/>
                    <w:rPr>
                      <w:rFonts w:eastAsiaTheme="majorEastAsia" w:cs="Times New Roman"/>
                      <w:kern w:val="0"/>
                      <w:sz w:val="24"/>
                      <w:szCs w:val="24"/>
                    </w:rPr>
                  </w:pPr>
                  <w:r w:rsidRPr="007F7AA4">
                    <w:rPr>
                      <w:rFonts w:eastAsiaTheme="majorEastAsia" w:cs="Times New Roman"/>
                      <w:color w:val="0000FF"/>
                      <w:kern w:val="0"/>
                      <w:sz w:val="24"/>
                      <w:szCs w:val="24"/>
                    </w:rPr>
                    <w:t>退出</w:t>
                  </w:r>
                  <w:r w:rsidRPr="007F7AA4">
                    <w:rPr>
                      <w:rFonts w:eastAsiaTheme="majorEastAsia" w:cs="Times New Roman"/>
                      <w:color w:val="0000FF"/>
                      <w:kern w:val="0"/>
                      <w:sz w:val="24"/>
                      <w:szCs w:val="24"/>
                    </w:rPr>
                    <w:t>DSDA</w:t>
                  </w:r>
                </w:p>
              </w:tc>
              <w:tc>
                <w:tcPr>
                  <w:tcW w:w="0" w:type="auto"/>
                  <w:tcBorders>
                    <w:top w:val="single" w:sz="6" w:space="0" w:color="C1C7D0"/>
                    <w:left w:val="single" w:sz="6" w:space="0" w:color="C1C7D0"/>
                    <w:bottom w:val="single" w:sz="6" w:space="0" w:color="C1C7D0"/>
                    <w:right w:val="single" w:sz="6" w:space="0" w:color="C1C7D0"/>
                  </w:tcBorders>
                  <w:tcMar>
                    <w:top w:w="45" w:type="dxa"/>
                    <w:left w:w="60" w:type="dxa"/>
                    <w:bottom w:w="45" w:type="dxa"/>
                    <w:right w:w="60" w:type="dxa"/>
                  </w:tcMar>
                  <w:vAlign w:val="center"/>
                  <w:hideMark/>
                </w:tcPr>
                <w:p w14:paraId="580045E4" w14:textId="77777777" w:rsidR="00834EAD" w:rsidRPr="007F7AA4" w:rsidRDefault="00834EAD" w:rsidP="00834EAD">
                  <w:pPr>
                    <w:widowControl/>
                    <w:kinsoku/>
                    <w:adjustRightInd/>
                    <w:spacing w:before="75" w:after="75"/>
                    <w:rPr>
                      <w:rFonts w:eastAsiaTheme="majorEastAsia" w:cs="Times New Roman"/>
                      <w:kern w:val="0"/>
                      <w:sz w:val="24"/>
                      <w:szCs w:val="24"/>
                    </w:rPr>
                  </w:pPr>
                  <w:r w:rsidRPr="007F7AA4">
                    <w:rPr>
                      <w:rFonts w:eastAsiaTheme="majorEastAsia" w:cs="Times New Roman"/>
                      <w:kern w:val="0"/>
                      <w:sz w:val="24"/>
                      <w:szCs w:val="24"/>
                    </w:rPr>
                    <w:t> </w:t>
                  </w:r>
                </w:p>
              </w:tc>
            </w:tr>
            <w:tr w:rsidR="00834EAD" w:rsidRPr="007F7AA4" w14:paraId="1A06A0F8" w14:textId="77777777" w:rsidTr="00834EAD">
              <w:tc>
                <w:tcPr>
                  <w:tcW w:w="0" w:type="auto"/>
                  <w:tcBorders>
                    <w:top w:val="single" w:sz="6" w:space="0" w:color="C1C7D0"/>
                    <w:left w:val="single" w:sz="6" w:space="0" w:color="C1C7D0"/>
                    <w:bottom w:val="single" w:sz="6" w:space="0" w:color="C1C7D0"/>
                    <w:right w:val="single" w:sz="6" w:space="0" w:color="C1C7D0"/>
                  </w:tcBorders>
                  <w:tcMar>
                    <w:top w:w="45" w:type="dxa"/>
                    <w:left w:w="60" w:type="dxa"/>
                    <w:bottom w:w="45" w:type="dxa"/>
                    <w:right w:w="60" w:type="dxa"/>
                  </w:tcMar>
                  <w:vAlign w:val="center"/>
                  <w:hideMark/>
                </w:tcPr>
                <w:p w14:paraId="3CE00873" w14:textId="77777777" w:rsidR="00834EAD" w:rsidRPr="007F7AA4" w:rsidRDefault="00834EAD" w:rsidP="00834EAD">
                  <w:pPr>
                    <w:widowControl/>
                    <w:kinsoku/>
                    <w:adjustRightInd/>
                    <w:spacing w:before="75" w:after="75"/>
                    <w:rPr>
                      <w:rFonts w:eastAsiaTheme="majorEastAsia" w:cs="Times New Roman"/>
                      <w:kern w:val="0"/>
                      <w:sz w:val="24"/>
                      <w:szCs w:val="24"/>
                    </w:rPr>
                  </w:pPr>
                  <w:r w:rsidRPr="007F7AA4">
                    <w:rPr>
                      <w:rFonts w:eastAsiaTheme="majorEastAsia" w:cs="Times New Roman"/>
                      <w:color w:val="930000"/>
                      <w:kern w:val="0"/>
                      <w:sz w:val="24"/>
                      <w:szCs w:val="24"/>
                    </w:rPr>
                    <w:t>OTA</w:t>
                  </w:r>
                </w:p>
              </w:tc>
              <w:tc>
                <w:tcPr>
                  <w:tcW w:w="0" w:type="auto"/>
                  <w:tcBorders>
                    <w:top w:val="single" w:sz="6" w:space="0" w:color="C1C7D0"/>
                    <w:left w:val="single" w:sz="6" w:space="0" w:color="C1C7D0"/>
                    <w:bottom w:val="single" w:sz="6" w:space="0" w:color="C1C7D0"/>
                    <w:right w:val="single" w:sz="6" w:space="0" w:color="C1C7D0"/>
                  </w:tcBorders>
                  <w:tcMar>
                    <w:top w:w="45" w:type="dxa"/>
                    <w:left w:w="60" w:type="dxa"/>
                    <w:bottom w:w="45" w:type="dxa"/>
                    <w:right w:w="60" w:type="dxa"/>
                  </w:tcMar>
                  <w:vAlign w:val="center"/>
                  <w:hideMark/>
                </w:tcPr>
                <w:p w14:paraId="79B0E663" w14:textId="77777777" w:rsidR="00834EAD" w:rsidRPr="007F7AA4" w:rsidRDefault="00834EAD" w:rsidP="00834EAD">
                  <w:pPr>
                    <w:widowControl/>
                    <w:kinsoku/>
                    <w:adjustRightInd/>
                    <w:spacing w:before="75" w:after="75"/>
                    <w:rPr>
                      <w:rFonts w:eastAsiaTheme="majorEastAsia" w:cs="Times New Roman"/>
                      <w:kern w:val="0"/>
                      <w:sz w:val="24"/>
                      <w:szCs w:val="24"/>
                    </w:rPr>
                  </w:pPr>
                  <w:r w:rsidRPr="007F7AA4">
                    <w:rPr>
                      <w:rFonts w:eastAsiaTheme="majorEastAsia" w:cs="Times New Roman"/>
                      <w:color w:val="930000"/>
                      <w:kern w:val="0"/>
                      <w:sz w:val="24"/>
                      <w:szCs w:val="24"/>
                    </w:rPr>
                    <w:t>235334</w:t>
                  </w:r>
                </w:p>
              </w:tc>
              <w:tc>
                <w:tcPr>
                  <w:tcW w:w="0" w:type="auto"/>
                  <w:tcBorders>
                    <w:top w:val="single" w:sz="6" w:space="0" w:color="C1C7D0"/>
                    <w:left w:val="single" w:sz="6" w:space="0" w:color="C1C7D0"/>
                    <w:bottom w:val="single" w:sz="6" w:space="0" w:color="C1C7D0"/>
                    <w:right w:val="single" w:sz="6" w:space="0" w:color="C1C7D0"/>
                  </w:tcBorders>
                  <w:tcMar>
                    <w:top w:w="45" w:type="dxa"/>
                    <w:left w:w="60" w:type="dxa"/>
                    <w:bottom w:w="45" w:type="dxa"/>
                    <w:right w:w="60" w:type="dxa"/>
                  </w:tcMar>
                  <w:vAlign w:val="center"/>
                  <w:hideMark/>
                </w:tcPr>
                <w:p w14:paraId="1283502A" w14:textId="77777777" w:rsidR="00834EAD" w:rsidRPr="007F7AA4" w:rsidRDefault="00834EAD" w:rsidP="00834EAD">
                  <w:pPr>
                    <w:widowControl/>
                    <w:kinsoku/>
                    <w:adjustRightInd/>
                    <w:spacing w:before="75" w:after="75"/>
                    <w:rPr>
                      <w:rFonts w:eastAsiaTheme="majorEastAsia" w:cs="Times New Roman"/>
                      <w:kern w:val="0"/>
                      <w:sz w:val="24"/>
                      <w:szCs w:val="24"/>
                    </w:rPr>
                  </w:pPr>
                  <w:r w:rsidRPr="007F7AA4">
                    <w:rPr>
                      <w:rFonts w:eastAsiaTheme="majorEastAsia" w:cs="Times New Roman"/>
                      <w:color w:val="930000"/>
                      <w:kern w:val="0"/>
                      <w:sz w:val="24"/>
                      <w:szCs w:val="24"/>
                    </w:rPr>
                    <w:t>142695311</w:t>
                  </w:r>
                </w:p>
              </w:tc>
              <w:tc>
                <w:tcPr>
                  <w:tcW w:w="0" w:type="auto"/>
                  <w:tcBorders>
                    <w:top w:val="single" w:sz="6" w:space="0" w:color="C1C7D0"/>
                    <w:left w:val="single" w:sz="6" w:space="0" w:color="C1C7D0"/>
                    <w:bottom w:val="single" w:sz="6" w:space="0" w:color="C1C7D0"/>
                    <w:right w:val="single" w:sz="6" w:space="0" w:color="C1C7D0"/>
                  </w:tcBorders>
                  <w:tcMar>
                    <w:top w:w="45" w:type="dxa"/>
                    <w:left w:w="60" w:type="dxa"/>
                    <w:bottom w:w="45" w:type="dxa"/>
                    <w:right w:w="60" w:type="dxa"/>
                  </w:tcMar>
                  <w:vAlign w:val="center"/>
                  <w:hideMark/>
                </w:tcPr>
                <w:p w14:paraId="52A719D2" w14:textId="77777777" w:rsidR="00834EAD" w:rsidRPr="007F7AA4" w:rsidRDefault="00834EAD" w:rsidP="00834EAD">
                  <w:pPr>
                    <w:widowControl/>
                    <w:kinsoku/>
                    <w:adjustRightInd/>
                    <w:spacing w:before="75" w:after="75"/>
                    <w:rPr>
                      <w:rFonts w:eastAsiaTheme="majorEastAsia" w:cs="Times New Roman"/>
                      <w:kern w:val="0"/>
                      <w:sz w:val="24"/>
                      <w:szCs w:val="24"/>
                    </w:rPr>
                  </w:pPr>
                  <w:r w:rsidRPr="007F7AA4">
                    <w:rPr>
                      <w:rFonts w:eastAsiaTheme="majorEastAsia" w:cs="Times New Roman"/>
                      <w:color w:val="930000"/>
                      <w:kern w:val="0"/>
                      <w:sz w:val="24"/>
                      <w:szCs w:val="24"/>
                    </w:rPr>
                    <w:t>17:34:21:483</w:t>
                  </w:r>
                </w:p>
              </w:tc>
              <w:tc>
                <w:tcPr>
                  <w:tcW w:w="0" w:type="auto"/>
                  <w:tcBorders>
                    <w:top w:val="single" w:sz="6" w:space="0" w:color="C1C7D0"/>
                    <w:left w:val="single" w:sz="6" w:space="0" w:color="C1C7D0"/>
                    <w:bottom w:val="single" w:sz="6" w:space="0" w:color="C1C7D0"/>
                    <w:right w:val="single" w:sz="6" w:space="0" w:color="C1C7D0"/>
                  </w:tcBorders>
                  <w:tcMar>
                    <w:top w:w="45" w:type="dxa"/>
                    <w:left w:w="60" w:type="dxa"/>
                    <w:bottom w:w="45" w:type="dxa"/>
                    <w:right w:w="60" w:type="dxa"/>
                  </w:tcMar>
                  <w:vAlign w:val="center"/>
                  <w:hideMark/>
                </w:tcPr>
                <w:p w14:paraId="6F9680D3" w14:textId="77777777" w:rsidR="00834EAD" w:rsidRPr="007F7AA4" w:rsidRDefault="00834EAD" w:rsidP="00834EAD">
                  <w:pPr>
                    <w:widowControl/>
                    <w:kinsoku/>
                    <w:adjustRightInd/>
                    <w:spacing w:before="75" w:after="75"/>
                    <w:rPr>
                      <w:rFonts w:eastAsiaTheme="majorEastAsia" w:cs="Times New Roman"/>
                      <w:kern w:val="0"/>
                      <w:sz w:val="24"/>
                      <w:szCs w:val="24"/>
                    </w:rPr>
                  </w:pPr>
                  <w:r w:rsidRPr="007F7AA4">
                    <w:rPr>
                      <w:rFonts w:eastAsiaTheme="majorEastAsia" w:cs="Times New Roman"/>
                      <w:color w:val="930000"/>
                      <w:kern w:val="0"/>
                      <w:sz w:val="24"/>
                      <w:szCs w:val="24"/>
                    </w:rPr>
                    <w:t>CC_2</w:t>
                  </w:r>
                </w:p>
              </w:tc>
              <w:tc>
                <w:tcPr>
                  <w:tcW w:w="0" w:type="auto"/>
                  <w:tcBorders>
                    <w:top w:val="single" w:sz="6" w:space="0" w:color="C1C7D0"/>
                    <w:left w:val="single" w:sz="6" w:space="0" w:color="C1C7D0"/>
                    <w:bottom w:val="single" w:sz="6" w:space="0" w:color="C1C7D0"/>
                    <w:right w:val="single" w:sz="6" w:space="0" w:color="C1C7D0"/>
                  </w:tcBorders>
                  <w:tcMar>
                    <w:top w:w="45" w:type="dxa"/>
                    <w:left w:w="60" w:type="dxa"/>
                    <w:bottom w:w="45" w:type="dxa"/>
                    <w:right w:w="60" w:type="dxa"/>
                  </w:tcMar>
                  <w:vAlign w:val="center"/>
                  <w:hideMark/>
                </w:tcPr>
                <w:p w14:paraId="7BD9224C" w14:textId="77777777" w:rsidR="00834EAD" w:rsidRPr="007F7AA4" w:rsidRDefault="00834EAD" w:rsidP="00834EAD">
                  <w:pPr>
                    <w:widowControl/>
                    <w:kinsoku/>
                    <w:adjustRightInd/>
                    <w:spacing w:before="75" w:after="75"/>
                    <w:rPr>
                      <w:rFonts w:eastAsiaTheme="majorEastAsia" w:cs="Times New Roman"/>
                      <w:kern w:val="0"/>
                      <w:sz w:val="24"/>
                      <w:szCs w:val="24"/>
                    </w:rPr>
                  </w:pPr>
                  <w:r w:rsidRPr="007F7AA4">
                    <w:rPr>
                      <w:rFonts w:eastAsiaTheme="majorEastAsia" w:cs="Times New Roman"/>
                      <w:color w:val="930000"/>
                      <w:kern w:val="0"/>
                      <w:sz w:val="24"/>
                      <w:szCs w:val="24"/>
                    </w:rPr>
                    <w:t>[NW-&gt;MS] CC__RELEASE_COMPLETE</w:t>
                  </w:r>
                </w:p>
              </w:tc>
              <w:tc>
                <w:tcPr>
                  <w:tcW w:w="0" w:type="auto"/>
                  <w:tcBorders>
                    <w:top w:val="single" w:sz="6" w:space="0" w:color="C1C7D0"/>
                    <w:left w:val="single" w:sz="6" w:space="0" w:color="C1C7D0"/>
                    <w:bottom w:val="single" w:sz="6" w:space="0" w:color="C1C7D0"/>
                    <w:right w:val="single" w:sz="6" w:space="0" w:color="C1C7D0"/>
                  </w:tcBorders>
                  <w:tcMar>
                    <w:top w:w="45" w:type="dxa"/>
                    <w:left w:w="60" w:type="dxa"/>
                    <w:bottom w:w="45" w:type="dxa"/>
                    <w:right w:w="60" w:type="dxa"/>
                  </w:tcMar>
                  <w:vAlign w:val="center"/>
                  <w:hideMark/>
                </w:tcPr>
                <w:p w14:paraId="5405C35B" w14:textId="77777777" w:rsidR="00834EAD" w:rsidRPr="007F7AA4" w:rsidRDefault="00834EAD" w:rsidP="00834EAD">
                  <w:pPr>
                    <w:widowControl/>
                    <w:kinsoku/>
                    <w:adjustRightInd/>
                    <w:spacing w:before="75" w:after="75"/>
                    <w:rPr>
                      <w:rFonts w:eastAsiaTheme="majorEastAsia" w:cs="Times New Roman"/>
                      <w:kern w:val="0"/>
                      <w:sz w:val="24"/>
                      <w:szCs w:val="24"/>
                    </w:rPr>
                  </w:pPr>
                  <w:r w:rsidRPr="007F7AA4">
                    <w:rPr>
                      <w:rFonts w:eastAsiaTheme="majorEastAsia" w:cs="Times New Roman"/>
                      <w:kern w:val="0"/>
                      <w:sz w:val="24"/>
                      <w:szCs w:val="24"/>
                    </w:rPr>
                    <w:t> </w:t>
                  </w:r>
                </w:p>
              </w:tc>
              <w:tc>
                <w:tcPr>
                  <w:tcW w:w="0" w:type="auto"/>
                  <w:tcBorders>
                    <w:top w:val="single" w:sz="6" w:space="0" w:color="C1C7D0"/>
                    <w:left w:val="single" w:sz="6" w:space="0" w:color="C1C7D0"/>
                    <w:bottom w:val="single" w:sz="6" w:space="0" w:color="C1C7D0"/>
                    <w:right w:val="single" w:sz="6" w:space="0" w:color="C1C7D0"/>
                  </w:tcBorders>
                  <w:tcMar>
                    <w:top w:w="45" w:type="dxa"/>
                    <w:left w:w="60" w:type="dxa"/>
                    <w:bottom w:w="45" w:type="dxa"/>
                    <w:right w:w="60" w:type="dxa"/>
                  </w:tcMar>
                  <w:vAlign w:val="center"/>
                  <w:hideMark/>
                </w:tcPr>
                <w:p w14:paraId="7C245CBC" w14:textId="77777777" w:rsidR="00834EAD" w:rsidRPr="007F7AA4" w:rsidRDefault="00834EAD" w:rsidP="00834EAD">
                  <w:pPr>
                    <w:widowControl/>
                    <w:kinsoku/>
                    <w:adjustRightInd/>
                    <w:spacing w:before="75" w:after="75"/>
                    <w:rPr>
                      <w:rFonts w:eastAsiaTheme="majorEastAsia" w:cs="Times New Roman"/>
                      <w:kern w:val="0"/>
                      <w:sz w:val="24"/>
                      <w:szCs w:val="24"/>
                    </w:rPr>
                  </w:pPr>
                  <w:r w:rsidRPr="007F7AA4">
                    <w:rPr>
                      <w:rFonts w:eastAsiaTheme="majorEastAsia" w:cs="Times New Roman"/>
                      <w:kern w:val="0"/>
                      <w:sz w:val="24"/>
                      <w:szCs w:val="24"/>
                    </w:rPr>
                    <w:t> </w:t>
                  </w:r>
                </w:p>
              </w:tc>
            </w:tr>
            <w:tr w:rsidR="00834EAD" w:rsidRPr="007F7AA4" w14:paraId="0F680CE7" w14:textId="77777777" w:rsidTr="00834EAD">
              <w:tc>
                <w:tcPr>
                  <w:tcW w:w="0" w:type="auto"/>
                  <w:tcBorders>
                    <w:top w:val="single" w:sz="6" w:space="0" w:color="C1C7D0"/>
                    <w:left w:val="single" w:sz="6" w:space="0" w:color="C1C7D0"/>
                    <w:bottom w:val="single" w:sz="6" w:space="0" w:color="C1C7D0"/>
                    <w:right w:val="single" w:sz="6" w:space="0" w:color="C1C7D0"/>
                  </w:tcBorders>
                  <w:tcMar>
                    <w:top w:w="45" w:type="dxa"/>
                    <w:left w:w="60" w:type="dxa"/>
                    <w:bottom w:w="45" w:type="dxa"/>
                    <w:right w:w="60" w:type="dxa"/>
                  </w:tcMar>
                  <w:vAlign w:val="center"/>
                  <w:hideMark/>
                </w:tcPr>
                <w:p w14:paraId="0B5A0990" w14:textId="77777777" w:rsidR="00834EAD" w:rsidRPr="007F7AA4" w:rsidRDefault="00834EAD" w:rsidP="00834EAD">
                  <w:pPr>
                    <w:widowControl/>
                    <w:kinsoku/>
                    <w:adjustRightInd/>
                    <w:spacing w:before="75" w:after="75"/>
                    <w:rPr>
                      <w:rFonts w:eastAsiaTheme="majorEastAsia" w:cs="Times New Roman"/>
                      <w:kern w:val="0"/>
                      <w:sz w:val="24"/>
                      <w:szCs w:val="24"/>
                    </w:rPr>
                  </w:pPr>
                  <w:r w:rsidRPr="007F7AA4">
                    <w:rPr>
                      <w:rFonts w:eastAsiaTheme="majorEastAsia" w:cs="Times New Roman"/>
                      <w:color w:val="0000C6"/>
                      <w:kern w:val="0"/>
                      <w:sz w:val="24"/>
                      <w:szCs w:val="24"/>
                    </w:rPr>
                    <w:t>OTA</w:t>
                  </w:r>
                </w:p>
              </w:tc>
              <w:tc>
                <w:tcPr>
                  <w:tcW w:w="0" w:type="auto"/>
                  <w:tcBorders>
                    <w:top w:val="single" w:sz="6" w:space="0" w:color="C1C7D0"/>
                    <w:left w:val="single" w:sz="6" w:space="0" w:color="C1C7D0"/>
                    <w:bottom w:val="single" w:sz="6" w:space="0" w:color="C1C7D0"/>
                    <w:right w:val="single" w:sz="6" w:space="0" w:color="C1C7D0"/>
                  </w:tcBorders>
                  <w:tcMar>
                    <w:top w:w="45" w:type="dxa"/>
                    <w:left w:w="60" w:type="dxa"/>
                    <w:bottom w:w="45" w:type="dxa"/>
                    <w:right w:w="60" w:type="dxa"/>
                  </w:tcMar>
                  <w:vAlign w:val="center"/>
                  <w:hideMark/>
                </w:tcPr>
                <w:p w14:paraId="182D8706" w14:textId="77777777" w:rsidR="00834EAD" w:rsidRPr="007F7AA4" w:rsidRDefault="00834EAD" w:rsidP="00834EAD">
                  <w:pPr>
                    <w:widowControl/>
                    <w:kinsoku/>
                    <w:adjustRightInd/>
                    <w:spacing w:before="75" w:after="75"/>
                    <w:rPr>
                      <w:rFonts w:eastAsiaTheme="majorEastAsia" w:cs="Times New Roman"/>
                      <w:kern w:val="0"/>
                      <w:sz w:val="24"/>
                      <w:szCs w:val="24"/>
                    </w:rPr>
                  </w:pPr>
                  <w:r w:rsidRPr="007F7AA4">
                    <w:rPr>
                      <w:rFonts w:eastAsiaTheme="majorEastAsia" w:cs="Times New Roman"/>
                      <w:color w:val="0000C6"/>
                      <w:kern w:val="0"/>
                      <w:sz w:val="24"/>
                      <w:szCs w:val="24"/>
                    </w:rPr>
                    <w:t>252114</w:t>
                  </w:r>
                </w:p>
              </w:tc>
              <w:tc>
                <w:tcPr>
                  <w:tcW w:w="0" w:type="auto"/>
                  <w:tcBorders>
                    <w:top w:val="single" w:sz="6" w:space="0" w:color="C1C7D0"/>
                    <w:left w:val="single" w:sz="6" w:space="0" w:color="C1C7D0"/>
                    <w:bottom w:val="single" w:sz="6" w:space="0" w:color="C1C7D0"/>
                    <w:right w:val="single" w:sz="6" w:space="0" w:color="C1C7D0"/>
                  </w:tcBorders>
                  <w:tcMar>
                    <w:top w:w="45" w:type="dxa"/>
                    <w:left w:w="60" w:type="dxa"/>
                    <w:bottom w:w="45" w:type="dxa"/>
                    <w:right w:w="60" w:type="dxa"/>
                  </w:tcMar>
                  <w:vAlign w:val="center"/>
                  <w:hideMark/>
                </w:tcPr>
                <w:p w14:paraId="25A19D04" w14:textId="77777777" w:rsidR="00834EAD" w:rsidRPr="007F7AA4" w:rsidRDefault="00834EAD" w:rsidP="00834EAD">
                  <w:pPr>
                    <w:widowControl/>
                    <w:kinsoku/>
                    <w:adjustRightInd/>
                    <w:spacing w:before="75" w:after="75"/>
                    <w:rPr>
                      <w:rFonts w:eastAsiaTheme="majorEastAsia" w:cs="Times New Roman"/>
                      <w:kern w:val="0"/>
                      <w:sz w:val="24"/>
                      <w:szCs w:val="24"/>
                    </w:rPr>
                  </w:pPr>
                  <w:r w:rsidRPr="007F7AA4">
                    <w:rPr>
                      <w:rFonts w:eastAsiaTheme="majorEastAsia" w:cs="Times New Roman"/>
                      <w:color w:val="0000C6"/>
                      <w:kern w:val="0"/>
                      <w:sz w:val="24"/>
                      <w:szCs w:val="24"/>
                    </w:rPr>
                    <w:t>142706088</w:t>
                  </w:r>
                </w:p>
              </w:tc>
              <w:tc>
                <w:tcPr>
                  <w:tcW w:w="0" w:type="auto"/>
                  <w:tcBorders>
                    <w:top w:val="single" w:sz="6" w:space="0" w:color="C1C7D0"/>
                    <w:left w:val="single" w:sz="6" w:space="0" w:color="C1C7D0"/>
                    <w:bottom w:val="single" w:sz="6" w:space="0" w:color="C1C7D0"/>
                    <w:right w:val="single" w:sz="6" w:space="0" w:color="C1C7D0"/>
                  </w:tcBorders>
                  <w:tcMar>
                    <w:top w:w="45" w:type="dxa"/>
                    <w:left w:w="60" w:type="dxa"/>
                    <w:bottom w:w="45" w:type="dxa"/>
                    <w:right w:w="60" w:type="dxa"/>
                  </w:tcMar>
                  <w:vAlign w:val="center"/>
                  <w:hideMark/>
                </w:tcPr>
                <w:p w14:paraId="44115FE5" w14:textId="77777777" w:rsidR="00834EAD" w:rsidRPr="007F7AA4" w:rsidRDefault="00834EAD" w:rsidP="00834EAD">
                  <w:pPr>
                    <w:widowControl/>
                    <w:kinsoku/>
                    <w:adjustRightInd/>
                    <w:spacing w:before="75" w:after="75"/>
                    <w:rPr>
                      <w:rFonts w:eastAsiaTheme="majorEastAsia" w:cs="Times New Roman"/>
                      <w:kern w:val="0"/>
                      <w:sz w:val="24"/>
                      <w:szCs w:val="24"/>
                    </w:rPr>
                  </w:pPr>
                  <w:r w:rsidRPr="007F7AA4">
                    <w:rPr>
                      <w:rFonts w:eastAsiaTheme="majorEastAsia" w:cs="Times New Roman"/>
                      <w:color w:val="0000C6"/>
                      <w:kern w:val="0"/>
                      <w:sz w:val="24"/>
                      <w:szCs w:val="24"/>
                    </w:rPr>
                    <w:t>17:34:22:381</w:t>
                  </w:r>
                </w:p>
              </w:tc>
              <w:tc>
                <w:tcPr>
                  <w:tcW w:w="0" w:type="auto"/>
                  <w:tcBorders>
                    <w:top w:val="single" w:sz="6" w:space="0" w:color="C1C7D0"/>
                    <w:left w:val="single" w:sz="6" w:space="0" w:color="C1C7D0"/>
                    <w:bottom w:val="single" w:sz="6" w:space="0" w:color="C1C7D0"/>
                    <w:right w:val="single" w:sz="6" w:space="0" w:color="C1C7D0"/>
                  </w:tcBorders>
                  <w:tcMar>
                    <w:top w:w="45" w:type="dxa"/>
                    <w:left w:w="60" w:type="dxa"/>
                    <w:bottom w:w="45" w:type="dxa"/>
                    <w:right w:w="60" w:type="dxa"/>
                  </w:tcMar>
                  <w:vAlign w:val="center"/>
                  <w:hideMark/>
                </w:tcPr>
                <w:p w14:paraId="6998ABEE" w14:textId="77777777" w:rsidR="00834EAD" w:rsidRPr="007F7AA4" w:rsidRDefault="00834EAD" w:rsidP="00834EAD">
                  <w:pPr>
                    <w:widowControl/>
                    <w:kinsoku/>
                    <w:adjustRightInd/>
                    <w:spacing w:before="75" w:after="75"/>
                    <w:rPr>
                      <w:rFonts w:eastAsiaTheme="majorEastAsia" w:cs="Times New Roman"/>
                      <w:kern w:val="0"/>
                      <w:sz w:val="24"/>
                      <w:szCs w:val="24"/>
                    </w:rPr>
                  </w:pPr>
                  <w:r w:rsidRPr="007F7AA4">
                    <w:rPr>
                      <w:rFonts w:eastAsiaTheme="majorEastAsia" w:cs="Times New Roman"/>
                      <w:color w:val="0000C6"/>
                      <w:kern w:val="0"/>
                      <w:sz w:val="24"/>
                      <w:szCs w:val="24"/>
                    </w:rPr>
                    <w:t>EMM_NASMSG_2</w:t>
                  </w:r>
                </w:p>
              </w:tc>
              <w:tc>
                <w:tcPr>
                  <w:tcW w:w="0" w:type="auto"/>
                  <w:tcBorders>
                    <w:top w:val="single" w:sz="6" w:space="0" w:color="C1C7D0"/>
                    <w:left w:val="single" w:sz="6" w:space="0" w:color="C1C7D0"/>
                    <w:bottom w:val="single" w:sz="6" w:space="0" w:color="C1C7D0"/>
                    <w:right w:val="single" w:sz="6" w:space="0" w:color="C1C7D0"/>
                  </w:tcBorders>
                  <w:tcMar>
                    <w:top w:w="45" w:type="dxa"/>
                    <w:left w:w="60" w:type="dxa"/>
                    <w:bottom w:w="45" w:type="dxa"/>
                    <w:right w:w="60" w:type="dxa"/>
                  </w:tcMar>
                  <w:vAlign w:val="center"/>
                  <w:hideMark/>
                </w:tcPr>
                <w:p w14:paraId="2108BE34" w14:textId="77777777" w:rsidR="00834EAD" w:rsidRPr="007F7AA4" w:rsidRDefault="00834EAD" w:rsidP="00834EAD">
                  <w:pPr>
                    <w:widowControl/>
                    <w:kinsoku/>
                    <w:adjustRightInd/>
                    <w:spacing w:before="75" w:after="75"/>
                    <w:rPr>
                      <w:rFonts w:eastAsiaTheme="majorEastAsia" w:cs="Times New Roman"/>
                      <w:kern w:val="0"/>
                      <w:sz w:val="24"/>
                      <w:szCs w:val="24"/>
                    </w:rPr>
                  </w:pPr>
                  <w:r w:rsidRPr="007F7AA4">
                    <w:rPr>
                      <w:rFonts w:eastAsiaTheme="majorEastAsia" w:cs="Times New Roman"/>
                      <w:color w:val="0000C6"/>
                      <w:kern w:val="0"/>
                      <w:sz w:val="24"/>
                      <w:szCs w:val="24"/>
                    </w:rPr>
                    <w:t>[MS-&gt;NW] EMM_Tracking_Area_Update_Request(EPS update type="EMM_UPDATE_TYPE_COMBINED_TAU_IMSI_ATTACH", active flag="KAL_FALSE")</w:t>
                  </w:r>
                </w:p>
              </w:tc>
              <w:tc>
                <w:tcPr>
                  <w:tcW w:w="0" w:type="auto"/>
                  <w:tcBorders>
                    <w:top w:val="single" w:sz="6" w:space="0" w:color="C1C7D0"/>
                    <w:left w:val="single" w:sz="6" w:space="0" w:color="C1C7D0"/>
                    <w:bottom w:val="single" w:sz="6" w:space="0" w:color="C1C7D0"/>
                    <w:right w:val="single" w:sz="6" w:space="0" w:color="C1C7D0"/>
                  </w:tcBorders>
                  <w:tcMar>
                    <w:top w:w="45" w:type="dxa"/>
                    <w:left w:w="60" w:type="dxa"/>
                    <w:bottom w:w="45" w:type="dxa"/>
                    <w:right w:w="60" w:type="dxa"/>
                  </w:tcMar>
                  <w:vAlign w:val="center"/>
                  <w:hideMark/>
                </w:tcPr>
                <w:p w14:paraId="67758437" w14:textId="77777777" w:rsidR="00834EAD" w:rsidRPr="007F7AA4" w:rsidRDefault="00834EAD" w:rsidP="00834EAD">
                  <w:pPr>
                    <w:widowControl/>
                    <w:kinsoku/>
                    <w:adjustRightInd/>
                    <w:spacing w:before="75" w:after="75"/>
                    <w:rPr>
                      <w:rFonts w:eastAsiaTheme="majorEastAsia" w:cs="Times New Roman"/>
                      <w:kern w:val="0"/>
                      <w:sz w:val="24"/>
                      <w:szCs w:val="24"/>
                    </w:rPr>
                  </w:pPr>
                  <w:r w:rsidRPr="007F7AA4">
                    <w:rPr>
                      <w:rFonts w:eastAsiaTheme="majorEastAsia" w:cs="Times New Roman"/>
                      <w:kern w:val="0"/>
                      <w:sz w:val="24"/>
                      <w:szCs w:val="24"/>
                    </w:rPr>
                    <w:t> </w:t>
                  </w:r>
                </w:p>
              </w:tc>
              <w:tc>
                <w:tcPr>
                  <w:tcW w:w="0" w:type="auto"/>
                  <w:tcBorders>
                    <w:top w:val="single" w:sz="6" w:space="0" w:color="C1C7D0"/>
                    <w:left w:val="single" w:sz="6" w:space="0" w:color="C1C7D0"/>
                    <w:bottom w:val="single" w:sz="6" w:space="0" w:color="C1C7D0"/>
                    <w:right w:val="single" w:sz="6" w:space="0" w:color="C1C7D0"/>
                  </w:tcBorders>
                  <w:tcMar>
                    <w:top w:w="45" w:type="dxa"/>
                    <w:left w:w="60" w:type="dxa"/>
                    <w:bottom w:w="45" w:type="dxa"/>
                    <w:right w:w="60" w:type="dxa"/>
                  </w:tcMar>
                  <w:vAlign w:val="center"/>
                  <w:hideMark/>
                </w:tcPr>
                <w:p w14:paraId="225E1C15" w14:textId="77777777" w:rsidR="00834EAD" w:rsidRPr="007F7AA4" w:rsidRDefault="00834EAD" w:rsidP="00834EAD">
                  <w:pPr>
                    <w:widowControl/>
                    <w:kinsoku/>
                    <w:adjustRightInd/>
                    <w:spacing w:before="75" w:after="75"/>
                    <w:rPr>
                      <w:rFonts w:eastAsiaTheme="majorEastAsia" w:cs="Times New Roman"/>
                      <w:kern w:val="0"/>
                      <w:sz w:val="24"/>
                      <w:szCs w:val="24"/>
                    </w:rPr>
                  </w:pPr>
                  <w:r w:rsidRPr="007F7AA4">
                    <w:rPr>
                      <w:rFonts w:eastAsiaTheme="majorEastAsia" w:cs="Times New Roman"/>
                      <w:kern w:val="0"/>
                      <w:sz w:val="24"/>
                      <w:szCs w:val="24"/>
                    </w:rPr>
                    <w:t> </w:t>
                  </w:r>
                </w:p>
              </w:tc>
            </w:tr>
            <w:tr w:rsidR="00834EAD" w:rsidRPr="007F7AA4" w14:paraId="1E3D8CB6" w14:textId="77777777" w:rsidTr="00834EAD">
              <w:tc>
                <w:tcPr>
                  <w:tcW w:w="0" w:type="auto"/>
                  <w:tcBorders>
                    <w:top w:val="single" w:sz="6" w:space="0" w:color="C1C7D0"/>
                    <w:left w:val="single" w:sz="6" w:space="0" w:color="C1C7D0"/>
                    <w:bottom w:val="single" w:sz="6" w:space="0" w:color="C1C7D0"/>
                    <w:right w:val="single" w:sz="6" w:space="0" w:color="C1C7D0"/>
                  </w:tcBorders>
                  <w:tcMar>
                    <w:top w:w="45" w:type="dxa"/>
                    <w:left w:w="60" w:type="dxa"/>
                    <w:bottom w:w="45" w:type="dxa"/>
                    <w:right w:w="60" w:type="dxa"/>
                  </w:tcMar>
                  <w:vAlign w:val="center"/>
                  <w:hideMark/>
                </w:tcPr>
                <w:p w14:paraId="25C3A108" w14:textId="77777777" w:rsidR="00834EAD" w:rsidRPr="007F7AA4" w:rsidRDefault="00834EAD" w:rsidP="00834EAD">
                  <w:pPr>
                    <w:widowControl/>
                    <w:kinsoku/>
                    <w:adjustRightInd/>
                    <w:spacing w:before="75" w:after="75"/>
                    <w:rPr>
                      <w:rFonts w:eastAsiaTheme="majorEastAsia" w:cs="Times New Roman"/>
                      <w:kern w:val="0"/>
                      <w:sz w:val="24"/>
                      <w:szCs w:val="24"/>
                    </w:rPr>
                  </w:pPr>
                  <w:r w:rsidRPr="007F7AA4">
                    <w:rPr>
                      <w:rFonts w:eastAsiaTheme="majorEastAsia" w:cs="Times New Roman"/>
                      <w:color w:val="930000"/>
                      <w:kern w:val="0"/>
                      <w:sz w:val="24"/>
                      <w:szCs w:val="24"/>
                    </w:rPr>
                    <w:t>OTA</w:t>
                  </w:r>
                </w:p>
              </w:tc>
              <w:tc>
                <w:tcPr>
                  <w:tcW w:w="0" w:type="auto"/>
                  <w:tcBorders>
                    <w:top w:val="single" w:sz="6" w:space="0" w:color="C1C7D0"/>
                    <w:left w:val="single" w:sz="6" w:space="0" w:color="C1C7D0"/>
                    <w:bottom w:val="single" w:sz="6" w:space="0" w:color="C1C7D0"/>
                    <w:right w:val="single" w:sz="6" w:space="0" w:color="C1C7D0"/>
                  </w:tcBorders>
                  <w:tcMar>
                    <w:top w:w="45" w:type="dxa"/>
                    <w:left w:w="60" w:type="dxa"/>
                    <w:bottom w:w="45" w:type="dxa"/>
                    <w:right w:w="60" w:type="dxa"/>
                  </w:tcMar>
                  <w:vAlign w:val="center"/>
                  <w:hideMark/>
                </w:tcPr>
                <w:p w14:paraId="5D0582B3" w14:textId="77777777" w:rsidR="00834EAD" w:rsidRPr="007F7AA4" w:rsidRDefault="00834EAD" w:rsidP="00834EAD">
                  <w:pPr>
                    <w:widowControl/>
                    <w:kinsoku/>
                    <w:adjustRightInd/>
                    <w:spacing w:before="75" w:after="75"/>
                    <w:rPr>
                      <w:rFonts w:eastAsiaTheme="majorEastAsia" w:cs="Times New Roman"/>
                      <w:kern w:val="0"/>
                      <w:sz w:val="24"/>
                      <w:szCs w:val="24"/>
                    </w:rPr>
                  </w:pPr>
                  <w:r w:rsidRPr="007F7AA4">
                    <w:rPr>
                      <w:rFonts w:eastAsiaTheme="majorEastAsia" w:cs="Times New Roman"/>
                      <w:color w:val="930000"/>
                      <w:kern w:val="0"/>
                      <w:sz w:val="24"/>
                      <w:szCs w:val="24"/>
                    </w:rPr>
                    <w:t>254070</w:t>
                  </w:r>
                </w:p>
              </w:tc>
              <w:tc>
                <w:tcPr>
                  <w:tcW w:w="0" w:type="auto"/>
                  <w:tcBorders>
                    <w:top w:val="single" w:sz="6" w:space="0" w:color="C1C7D0"/>
                    <w:left w:val="single" w:sz="6" w:space="0" w:color="C1C7D0"/>
                    <w:bottom w:val="single" w:sz="6" w:space="0" w:color="C1C7D0"/>
                    <w:right w:val="single" w:sz="6" w:space="0" w:color="C1C7D0"/>
                  </w:tcBorders>
                  <w:tcMar>
                    <w:top w:w="45" w:type="dxa"/>
                    <w:left w:w="60" w:type="dxa"/>
                    <w:bottom w:w="45" w:type="dxa"/>
                    <w:right w:w="60" w:type="dxa"/>
                  </w:tcMar>
                  <w:vAlign w:val="center"/>
                  <w:hideMark/>
                </w:tcPr>
                <w:p w14:paraId="37740237" w14:textId="77777777" w:rsidR="00834EAD" w:rsidRPr="007F7AA4" w:rsidRDefault="00834EAD" w:rsidP="00834EAD">
                  <w:pPr>
                    <w:widowControl/>
                    <w:kinsoku/>
                    <w:adjustRightInd/>
                    <w:spacing w:before="75" w:after="75"/>
                    <w:rPr>
                      <w:rFonts w:eastAsiaTheme="majorEastAsia" w:cs="Times New Roman"/>
                      <w:kern w:val="0"/>
                      <w:sz w:val="24"/>
                      <w:szCs w:val="24"/>
                    </w:rPr>
                  </w:pPr>
                  <w:r w:rsidRPr="007F7AA4">
                    <w:rPr>
                      <w:rFonts w:eastAsiaTheme="majorEastAsia" w:cs="Times New Roman"/>
                      <w:color w:val="930000"/>
                      <w:kern w:val="0"/>
                      <w:sz w:val="24"/>
                      <w:szCs w:val="24"/>
                    </w:rPr>
                    <w:t>142707087</w:t>
                  </w:r>
                </w:p>
              </w:tc>
              <w:tc>
                <w:tcPr>
                  <w:tcW w:w="0" w:type="auto"/>
                  <w:tcBorders>
                    <w:top w:val="single" w:sz="6" w:space="0" w:color="C1C7D0"/>
                    <w:left w:val="single" w:sz="6" w:space="0" w:color="C1C7D0"/>
                    <w:bottom w:val="single" w:sz="6" w:space="0" w:color="C1C7D0"/>
                    <w:right w:val="single" w:sz="6" w:space="0" w:color="C1C7D0"/>
                  </w:tcBorders>
                  <w:tcMar>
                    <w:top w:w="45" w:type="dxa"/>
                    <w:left w:w="60" w:type="dxa"/>
                    <w:bottom w:w="45" w:type="dxa"/>
                    <w:right w:w="60" w:type="dxa"/>
                  </w:tcMar>
                  <w:vAlign w:val="center"/>
                  <w:hideMark/>
                </w:tcPr>
                <w:p w14:paraId="7885D51D" w14:textId="77777777" w:rsidR="00834EAD" w:rsidRPr="007F7AA4" w:rsidRDefault="00834EAD" w:rsidP="00834EAD">
                  <w:pPr>
                    <w:widowControl/>
                    <w:kinsoku/>
                    <w:adjustRightInd/>
                    <w:spacing w:before="75" w:after="75"/>
                    <w:rPr>
                      <w:rFonts w:eastAsiaTheme="majorEastAsia" w:cs="Times New Roman"/>
                      <w:kern w:val="0"/>
                      <w:sz w:val="24"/>
                      <w:szCs w:val="24"/>
                    </w:rPr>
                  </w:pPr>
                  <w:r w:rsidRPr="007F7AA4">
                    <w:rPr>
                      <w:rFonts w:eastAsiaTheme="majorEastAsia" w:cs="Times New Roman"/>
                      <w:color w:val="930000"/>
                      <w:kern w:val="0"/>
                      <w:sz w:val="24"/>
                      <w:szCs w:val="24"/>
                    </w:rPr>
                    <w:t>17:34:22:381</w:t>
                  </w:r>
                </w:p>
              </w:tc>
              <w:tc>
                <w:tcPr>
                  <w:tcW w:w="0" w:type="auto"/>
                  <w:tcBorders>
                    <w:top w:val="single" w:sz="6" w:space="0" w:color="C1C7D0"/>
                    <w:left w:val="single" w:sz="6" w:space="0" w:color="C1C7D0"/>
                    <w:bottom w:val="single" w:sz="6" w:space="0" w:color="C1C7D0"/>
                    <w:right w:val="single" w:sz="6" w:space="0" w:color="C1C7D0"/>
                  </w:tcBorders>
                  <w:tcMar>
                    <w:top w:w="45" w:type="dxa"/>
                    <w:left w:w="60" w:type="dxa"/>
                    <w:bottom w:w="45" w:type="dxa"/>
                    <w:right w:w="60" w:type="dxa"/>
                  </w:tcMar>
                  <w:vAlign w:val="center"/>
                  <w:hideMark/>
                </w:tcPr>
                <w:p w14:paraId="414DB145" w14:textId="77777777" w:rsidR="00834EAD" w:rsidRPr="007F7AA4" w:rsidRDefault="00834EAD" w:rsidP="00834EAD">
                  <w:pPr>
                    <w:widowControl/>
                    <w:kinsoku/>
                    <w:adjustRightInd/>
                    <w:spacing w:before="75" w:after="75"/>
                    <w:rPr>
                      <w:rFonts w:eastAsiaTheme="majorEastAsia" w:cs="Times New Roman"/>
                      <w:kern w:val="0"/>
                      <w:sz w:val="24"/>
                      <w:szCs w:val="24"/>
                    </w:rPr>
                  </w:pPr>
                  <w:r w:rsidRPr="007F7AA4">
                    <w:rPr>
                      <w:rFonts w:eastAsiaTheme="majorEastAsia" w:cs="Times New Roman"/>
                      <w:color w:val="930000"/>
                      <w:kern w:val="0"/>
                      <w:sz w:val="24"/>
                      <w:szCs w:val="24"/>
                    </w:rPr>
                    <w:t>EMM_NASMSG_2</w:t>
                  </w:r>
                </w:p>
              </w:tc>
              <w:tc>
                <w:tcPr>
                  <w:tcW w:w="0" w:type="auto"/>
                  <w:tcBorders>
                    <w:top w:val="single" w:sz="6" w:space="0" w:color="C1C7D0"/>
                    <w:left w:val="single" w:sz="6" w:space="0" w:color="C1C7D0"/>
                    <w:bottom w:val="single" w:sz="6" w:space="0" w:color="C1C7D0"/>
                    <w:right w:val="single" w:sz="6" w:space="0" w:color="C1C7D0"/>
                  </w:tcBorders>
                  <w:tcMar>
                    <w:top w:w="45" w:type="dxa"/>
                    <w:left w:w="60" w:type="dxa"/>
                    <w:bottom w:w="45" w:type="dxa"/>
                    <w:right w:w="60" w:type="dxa"/>
                  </w:tcMar>
                  <w:vAlign w:val="center"/>
                  <w:hideMark/>
                </w:tcPr>
                <w:p w14:paraId="5C968818" w14:textId="77777777" w:rsidR="00834EAD" w:rsidRPr="007F7AA4" w:rsidRDefault="00834EAD" w:rsidP="00834EAD">
                  <w:pPr>
                    <w:widowControl/>
                    <w:kinsoku/>
                    <w:adjustRightInd/>
                    <w:spacing w:before="75" w:after="75"/>
                    <w:rPr>
                      <w:rFonts w:eastAsiaTheme="majorEastAsia" w:cs="Times New Roman"/>
                      <w:kern w:val="0"/>
                      <w:sz w:val="24"/>
                      <w:szCs w:val="24"/>
                    </w:rPr>
                  </w:pPr>
                  <w:r w:rsidRPr="007F7AA4">
                    <w:rPr>
                      <w:rFonts w:eastAsiaTheme="majorEastAsia" w:cs="Times New Roman"/>
                      <w:color w:val="930000"/>
                      <w:kern w:val="0"/>
                      <w:sz w:val="24"/>
                      <w:szCs w:val="24"/>
                    </w:rPr>
                    <w:t>[NW-&gt;MS] EMM_Tracking_Area_Update_Accept(EPS update result="EMM_UPDATE_RESULT_COMBINED_UPDATED")</w:t>
                  </w:r>
                </w:p>
              </w:tc>
              <w:tc>
                <w:tcPr>
                  <w:tcW w:w="0" w:type="auto"/>
                  <w:tcBorders>
                    <w:top w:val="single" w:sz="6" w:space="0" w:color="C1C7D0"/>
                    <w:left w:val="single" w:sz="6" w:space="0" w:color="C1C7D0"/>
                    <w:bottom w:val="single" w:sz="6" w:space="0" w:color="C1C7D0"/>
                    <w:right w:val="single" w:sz="6" w:space="0" w:color="C1C7D0"/>
                  </w:tcBorders>
                  <w:tcMar>
                    <w:top w:w="45" w:type="dxa"/>
                    <w:left w:w="60" w:type="dxa"/>
                    <w:bottom w:w="45" w:type="dxa"/>
                    <w:right w:w="60" w:type="dxa"/>
                  </w:tcMar>
                  <w:vAlign w:val="center"/>
                  <w:hideMark/>
                </w:tcPr>
                <w:p w14:paraId="15EFED5E" w14:textId="77777777" w:rsidR="00834EAD" w:rsidRPr="007F7AA4" w:rsidRDefault="00834EAD" w:rsidP="00834EAD">
                  <w:pPr>
                    <w:widowControl/>
                    <w:kinsoku/>
                    <w:adjustRightInd/>
                    <w:spacing w:before="75" w:after="75"/>
                    <w:rPr>
                      <w:rFonts w:eastAsiaTheme="majorEastAsia" w:cs="Times New Roman"/>
                      <w:kern w:val="0"/>
                      <w:sz w:val="24"/>
                      <w:szCs w:val="24"/>
                    </w:rPr>
                  </w:pPr>
                  <w:r w:rsidRPr="007F7AA4">
                    <w:rPr>
                      <w:rFonts w:eastAsiaTheme="majorEastAsia" w:cs="Times New Roman"/>
                      <w:kern w:val="0"/>
                      <w:sz w:val="24"/>
                      <w:szCs w:val="24"/>
                    </w:rPr>
                    <w:t> </w:t>
                  </w:r>
                </w:p>
              </w:tc>
              <w:tc>
                <w:tcPr>
                  <w:tcW w:w="0" w:type="auto"/>
                  <w:tcBorders>
                    <w:top w:val="single" w:sz="6" w:space="0" w:color="C1C7D0"/>
                    <w:left w:val="single" w:sz="6" w:space="0" w:color="C1C7D0"/>
                    <w:bottom w:val="single" w:sz="6" w:space="0" w:color="C1C7D0"/>
                    <w:right w:val="single" w:sz="6" w:space="0" w:color="C1C7D0"/>
                  </w:tcBorders>
                  <w:tcMar>
                    <w:top w:w="45" w:type="dxa"/>
                    <w:left w:w="60" w:type="dxa"/>
                    <w:bottom w:w="45" w:type="dxa"/>
                    <w:right w:w="60" w:type="dxa"/>
                  </w:tcMar>
                  <w:vAlign w:val="center"/>
                  <w:hideMark/>
                </w:tcPr>
                <w:p w14:paraId="3071F129" w14:textId="77777777" w:rsidR="00834EAD" w:rsidRPr="007F7AA4" w:rsidRDefault="00834EAD" w:rsidP="00834EAD">
                  <w:pPr>
                    <w:widowControl/>
                    <w:kinsoku/>
                    <w:adjustRightInd/>
                    <w:spacing w:before="75" w:after="75"/>
                    <w:rPr>
                      <w:rFonts w:eastAsiaTheme="majorEastAsia" w:cs="Times New Roman"/>
                      <w:kern w:val="0"/>
                      <w:sz w:val="24"/>
                      <w:szCs w:val="24"/>
                    </w:rPr>
                  </w:pPr>
                  <w:r w:rsidRPr="007F7AA4">
                    <w:rPr>
                      <w:rFonts w:eastAsiaTheme="majorEastAsia" w:cs="Times New Roman"/>
                      <w:kern w:val="0"/>
                      <w:sz w:val="24"/>
                      <w:szCs w:val="24"/>
                    </w:rPr>
                    <w:t> </w:t>
                  </w:r>
                </w:p>
              </w:tc>
            </w:tr>
            <w:tr w:rsidR="00834EAD" w:rsidRPr="007F7AA4" w14:paraId="55ED656F" w14:textId="77777777" w:rsidTr="00834EAD">
              <w:tc>
                <w:tcPr>
                  <w:tcW w:w="0" w:type="auto"/>
                  <w:tcBorders>
                    <w:top w:val="single" w:sz="6" w:space="0" w:color="C1C7D0"/>
                    <w:left w:val="single" w:sz="6" w:space="0" w:color="C1C7D0"/>
                    <w:bottom w:val="single" w:sz="6" w:space="0" w:color="C1C7D0"/>
                    <w:right w:val="single" w:sz="6" w:space="0" w:color="C1C7D0"/>
                  </w:tcBorders>
                  <w:tcMar>
                    <w:top w:w="45" w:type="dxa"/>
                    <w:left w:w="60" w:type="dxa"/>
                    <w:bottom w:w="45" w:type="dxa"/>
                    <w:right w:w="60" w:type="dxa"/>
                  </w:tcMar>
                  <w:vAlign w:val="center"/>
                  <w:hideMark/>
                </w:tcPr>
                <w:p w14:paraId="3A4BDB4A" w14:textId="77777777" w:rsidR="00834EAD" w:rsidRPr="007F7AA4" w:rsidRDefault="00834EAD" w:rsidP="00834EAD">
                  <w:pPr>
                    <w:widowControl/>
                    <w:kinsoku/>
                    <w:adjustRightInd/>
                    <w:spacing w:before="75" w:after="75"/>
                    <w:rPr>
                      <w:rFonts w:eastAsiaTheme="majorEastAsia" w:cs="Times New Roman"/>
                      <w:kern w:val="0"/>
                      <w:sz w:val="24"/>
                      <w:szCs w:val="24"/>
                    </w:rPr>
                  </w:pPr>
                  <w:r w:rsidRPr="007F7AA4">
                    <w:rPr>
                      <w:rFonts w:eastAsiaTheme="majorEastAsia" w:cs="Times New Roman"/>
                      <w:color w:val="930000"/>
                      <w:kern w:val="0"/>
                      <w:sz w:val="24"/>
                      <w:szCs w:val="24"/>
                    </w:rPr>
                    <w:t>OTA</w:t>
                  </w:r>
                </w:p>
              </w:tc>
              <w:tc>
                <w:tcPr>
                  <w:tcW w:w="0" w:type="auto"/>
                  <w:tcBorders>
                    <w:top w:val="single" w:sz="6" w:space="0" w:color="C1C7D0"/>
                    <w:left w:val="single" w:sz="6" w:space="0" w:color="C1C7D0"/>
                    <w:bottom w:val="single" w:sz="6" w:space="0" w:color="C1C7D0"/>
                    <w:right w:val="single" w:sz="6" w:space="0" w:color="C1C7D0"/>
                  </w:tcBorders>
                  <w:tcMar>
                    <w:top w:w="45" w:type="dxa"/>
                    <w:left w:w="60" w:type="dxa"/>
                    <w:bottom w:w="45" w:type="dxa"/>
                    <w:right w:w="60" w:type="dxa"/>
                  </w:tcMar>
                  <w:vAlign w:val="center"/>
                  <w:hideMark/>
                </w:tcPr>
                <w:p w14:paraId="0B287011" w14:textId="77777777" w:rsidR="00834EAD" w:rsidRPr="007F7AA4" w:rsidRDefault="00834EAD" w:rsidP="00834EAD">
                  <w:pPr>
                    <w:widowControl/>
                    <w:kinsoku/>
                    <w:adjustRightInd/>
                    <w:spacing w:before="75" w:after="75"/>
                    <w:rPr>
                      <w:rFonts w:eastAsiaTheme="majorEastAsia" w:cs="Times New Roman"/>
                      <w:kern w:val="0"/>
                      <w:sz w:val="24"/>
                      <w:szCs w:val="24"/>
                    </w:rPr>
                  </w:pPr>
                  <w:r w:rsidRPr="007F7AA4">
                    <w:rPr>
                      <w:rFonts w:eastAsiaTheme="majorEastAsia" w:cs="Times New Roman"/>
                      <w:color w:val="930000"/>
                      <w:kern w:val="0"/>
                      <w:sz w:val="24"/>
                      <w:szCs w:val="24"/>
                    </w:rPr>
                    <w:t>258741</w:t>
                  </w:r>
                </w:p>
              </w:tc>
              <w:tc>
                <w:tcPr>
                  <w:tcW w:w="0" w:type="auto"/>
                  <w:tcBorders>
                    <w:top w:val="single" w:sz="6" w:space="0" w:color="C1C7D0"/>
                    <w:left w:val="single" w:sz="6" w:space="0" w:color="C1C7D0"/>
                    <w:bottom w:val="single" w:sz="6" w:space="0" w:color="C1C7D0"/>
                    <w:right w:val="single" w:sz="6" w:space="0" w:color="C1C7D0"/>
                  </w:tcBorders>
                  <w:tcMar>
                    <w:top w:w="45" w:type="dxa"/>
                    <w:left w:w="60" w:type="dxa"/>
                    <w:bottom w:w="45" w:type="dxa"/>
                    <w:right w:w="60" w:type="dxa"/>
                  </w:tcMar>
                  <w:vAlign w:val="center"/>
                  <w:hideMark/>
                </w:tcPr>
                <w:p w14:paraId="295FE8E9" w14:textId="77777777" w:rsidR="00834EAD" w:rsidRPr="007F7AA4" w:rsidRDefault="00834EAD" w:rsidP="00834EAD">
                  <w:pPr>
                    <w:widowControl/>
                    <w:kinsoku/>
                    <w:adjustRightInd/>
                    <w:spacing w:before="75" w:after="75"/>
                    <w:rPr>
                      <w:rFonts w:eastAsiaTheme="majorEastAsia" w:cs="Times New Roman"/>
                      <w:kern w:val="0"/>
                      <w:sz w:val="24"/>
                      <w:szCs w:val="24"/>
                    </w:rPr>
                  </w:pPr>
                  <w:r w:rsidRPr="007F7AA4">
                    <w:rPr>
                      <w:rFonts w:eastAsiaTheme="majorEastAsia" w:cs="Times New Roman"/>
                      <w:color w:val="930000"/>
                      <w:kern w:val="0"/>
                      <w:sz w:val="24"/>
                      <w:szCs w:val="24"/>
                    </w:rPr>
                    <w:t>142708174</w:t>
                  </w:r>
                </w:p>
              </w:tc>
              <w:tc>
                <w:tcPr>
                  <w:tcW w:w="0" w:type="auto"/>
                  <w:tcBorders>
                    <w:top w:val="single" w:sz="6" w:space="0" w:color="C1C7D0"/>
                    <w:left w:val="single" w:sz="6" w:space="0" w:color="C1C7D0"/>
                    <w:bottom w:val="single" w:sz="6" w:space="0" w:color="C1C7D0"/>
                    <w:right w:val="single" w:sz="6" w:space="0" w:color="C1C7D0"/>
                  </w:tcBorders>
                  <w:tcMar>
                    <w:top w:w="45" w:type="dxa"/>
                    <w:left w:w="60" w:type="dxa"/>
                    <w:bottom w:w="45" w:type="dxa"/>
                    <w:right w:w="60" w:type="dxa"/>
                  </w:tcMar>
                  <w:vAlign w:val="center"/>
                  <w:hideMark/>
                </w:tcPr>
                <w:p w14:paraId="5F76F6FA" w14:textId="77777777" w:rsidR="00834EAD" w:rsidRPr="007F7AA4" w:rsidRDefault="00834EAD" w:rsidP="00834EAD">
                  <w:pPr>
                    <w:widowControl/>
                    <w:kinsoku/>
                    <w:adjustRightInd/>
                    <w:spacing w:before="75" w:after="75"/>
                    <w:rPr>
                      <w:rFonts w:eastAsiaTheme="majorEastAsia" w:cs="Times New Roman"/>
                      <w:kern w:val="0"/>
                      <w:sz w:val="24"/>
                      <w:szCs w:val="24"/>
                    </w:rPr>
                  </w:pPr>
                  <w:r w:rsidRPr="007F7AA4">
                    <w:rPr>
                      <w:rFonts w:eastAsiaTheme="majorEastAsia" w:cs="Times New Roman"/>
                      <w:color w:val="930000"/>
                      <w:kern w:val="0"/>
                      <w:sz w:val="24"/>
                      <w:szCs w:val="24"/>
                    </w:rPr>
                    <w:t>17:34:22:381</w:t>
                  </w:r>
                </w:p>
              </w:tc>
              <w:tc>
                <w:tcPr>
                  <w:tcW w:w="0" w:type="auto"/>
                  <w:tcBorders>
                    <w:top w:val="single" w:sz="6" w:space="0" w:color="C1C7D0"/>
                    <w:left w:val="single" w:sz="6" w:space="0" w:color="C1C7D0"/>
                    <w:bottom w:val="single" w:sz="6" w:space="0" w:color="C1C7D0"/>
                    <w:right w:val="single" w:sz="6" w:space="0" w:color="C1C7D0"/>
                  </w:tcBorders>
                  <w:tcMar>
                    <w:top w:w="45" w:type="dxa"/>
                    <w:left w:w="60" w:type="dxa"/>
                    <w:bottom w:w="45" w:type="dxa"/>
                    <w:right w:w="60" w:type="dxa"/>
                  </w:tcMar>
                  <w:vAlign w:val="center"/>
                  <w:hideMark/>
                </w:tcPr>
                <w:p w14:paraId="71EDC7D5" w14:textId="77777777" w:rsidR="00834EAD" w:rsidRPr="007F7AA4" w:rsidRDefault="00834EAD" w:rsidP="00834EAD">
                  <w:pPr>
                    <w:widowControl/>
                    <w:kinsoku/>
                    <w:adjustRightInd/>
                    <w:spacing w:before="75" w:after="75"/>
                    <w:rPr>
                      <w:rFonts w:eastAsiaTheme="majorEastAsia" w:cs="Times New Roman"/>
                      <w:kern w:val="0"/>
                      <w:sz w:val="24"/>
                      <w:szCs w:val="24"/>
                    </w:rPr>
                  </w:pPr>
                  <w:r w:rsidRPr="007F7AA4">
                    <w:rPr>
                      <w:rFonts w:eastAsiaTheme="majorEastAsia" w:cs="Times New Roman"/>
                      <w:color w:val="930000"/>
                      <w:kern w:val="0"/>
                      <w:sz w:val="24"/>
                      <w:szCs w:val="24"/>
                    </w:rPr>
                    <w:t>ERRC_CONN_2</w:t>
                  </w:r>
                </w:p>
              </w:tc>
              <w:tc>
                <w:tcPr>
                  <w:tcW w:w="0" w:type="auto"/>
                  <w:tcBorders>
                    <w:top w:val="single" w:sz="6" w:space="0" w:color="C1C7D0"/>
                    <w:left w:val="single" w:sz="6" w:space="0" w:color="C1C7D0"/>
                    <w:bottom w:val="single" w:sz="6" w:space="0" w:color="C1C7D0"/>
                    <w:right w:val="single" w:sz="6" w:space="0" w:color="C1C7D0"/>
                  </w:tcBorders>
                  <w:tcMar>
                    <w:top w:w="45" w:type="dxa"/>
                    <w:left w:w="60" w:type="dxa"/>
                    <w:bottom w:w="45" w:type="dxa"/>
                    <w:right w:w="60" w:type="dxa"/>
                  </w:tcMar>
                  <w:vAlign w:val="center"/>
                  <w:hideMark/>
                </w:tcPr>
                <w:p w14:paraId="4A182F9D" w14:textId="77777777" w:rsidR="00834EAD" w:rsidRPr="007F7AA4" w:rsidRDefault="00834EAD" w:rsidP="00834EAD">
                  <w:pPr>
                    <w:widowControl/>
                    <w:kinsoku/>
                    <w:adjustRightInd/>
                    <w:spacing w:before="75" w:after="75"/>
                    <w:rPr>
                      <w:rFonts w:eastAsiaTheme="majorEastAsia" w:cs="Times New Roman"/>
                      <w:kern w:val="0"/>
                      <w:sz w:val="24"/>
                      <w:szCs w:val="24"/>
                    </w:rPr>
                  </w:pPr>
                  <w:r w:rsidRPr="007F7AA4">
                    <w:rPr>
                      <w:rFonts w:eastAsiaTheme="majorEastAsia" w:cs="Times New Roman"/>
                      <w:color w:val="930000"/>
                      <w:kern w:val="0"/>
                      <w:sz w:val="24"/>
                      <w:szCs w:val="24"/>
                    </w:rPr>
                    <w:t>[NW-&gt;MS] ERRC_RRCConnectionRelease(EARFCN[100], PCI[414])(cause:[ReleaseCause_other], redirectInfo:[0])</w:t>
                  </w:r>
                </w:p>
              </w:tc>
              <w:tc>
                <w:tcPr>
                  <w:tcW w:w="0" w:type="auto"/>
                  <w:tcBorders>
                    <w:top w:val="single" w:sz="6" w:space="0" w:color="C1C7D0"/>
                    <w:left w:val="single" w:sz="6" w:space="0" w:color="C1C7D0"/>
                    <w:bottom w:val="single" w:sz="6" w:space="0" w:color="C1C7D0"/>
                    <w:right w:val="single" w:sz="6" w:space="0" w:color="C1C7D0"/>
                  </w:tcBorders>
                  <w:tcMar>
                    <w:top w:w="45" w:type="dxa"/>
                    <w:left w:w="60" w:type="dxa"/>
                    <w:bottom w:w="45" w:type="dxa"/>
                    <w:right w:w="60" w:type="dxa"/>
                  </w:tcMar>
                  <w:vAlign w:val="center"/>
                  <w:hideMark/>
                </w:tcPr>
                <w:p w14:paraId="1CE76FFB" w14:textId="77777777" w:rsidR="00834EAD" w:rsidRPr="007F7AA4" w:rsidRDefault="00834EAD" w:rsidP="00834EAD">
                  <w:pPr>
                    <w:widowControl/>
                    <w:kinsoku/>
                    <w:adjustRightInd/>
                    <w:spacing w:before="75" w:after="75"/>
                    <w:rPr>
                      <w:rFonts w:eastAsiaTheme="majorEastAsia" w:cs="Times New Roman"/>
                      <w:kern w:val="0"/>
                      <w:sz w:val="24"/>
                      <w:szCs w:val="24"/>
                    </w:rPr>
                  </w:pPr>
                  <w:r w:rsidRPr="007F7AA4">
                    <w:rPr>
                      <w:rFonts w:eastAsiaTheme="majorEastAsia" w:cs="Times New Roman"/>
                      <w:kern w:val="0"/>
                      <w:sz w:val="24"/>
                      <w:szCs w:val="24"/>
                    </w:rPr>
                    <w:t> </w:t>
                  </w:r>
                </w:p>
              </w:tc>
              <w:tc>
                <w:tcPr>
                  <w:tcW w:w="0" w:type="auto"/>
                  <w:tcBorders>
                    <w:top w:val="single" w:sz="6" w:space="0" w:color="C1C7D0"/>
                    <w:left w:val="single" w:sz="6" w:space="0" w:color="C1C7D0"/>
                    <w:bottom w:val="single" w:sz="6" w:space="0" w:color="C1C7D0"/>
                    <w:right w:val="single" w:sz="6" w:space="0" w:color="C1C7D0"/>
                  </w:tcBorders>
                  <w:tcMar>
                    <w:top w:w="45" w:type="dxa"/>
                    <w:left w:w="60" w:type="dxa"/>
                    <w:bottom w:w="45" w:type="dxa"/>
                    <w:right w:w="60" w:type="dxa"/>
                  </w:tcMar>
                  <w:vAlign w:val="center"/>
                  <w:hideMark/>
                </w:tcPr>
                <w:p w14:paraId="75BFB0C5" w14:textId="77777777" w:rsidR="00834EAD" w:rsidRPr="007F7AA4" w:rsidRDefault="00834EAD" w:rsidP="00834EAD">
                  <w:pPr>
                    <w:widowControl/>
                    <w:kinsoku/>
                    <w:adjustRightInd/>
                    <w:spacing w:before="75" w:after="75"/>
                    <w:rPr>
                      <w:rFonts w:eastAsiaTheme="majorEastAsia" w:cs="Times New Roman"/>
                      <w:kern w:val="0"/>
                      <w:sz w:val="24"/>
                      <w:szCs w:val="24"/>
                    </w:rPr>
                  </w:pPr>
                  <w:r w:rsidRPr="007F7AA4">
                    <w:rPr>
                      <w:rFonts w:eastAsiaTheme="majorEastAsia" w:cs="Times New Roman"/>
                      <w:kern w:val="0"/>
                      <w:sz w:val="24"/>
                      <w:szCs w:val="24"/>
                    </w:rPr>
                    <w:t> </w:t>
                  </w:r>
                </w:p>
              </w:tc>
            </w:tr>
            <w:tr w:rsidR="00834EAD" w:rsidRPr="007F7AA4" w14:paraId="3F6CAE4D" w14:textId="77777777" w:rsidTr="00834EAD">
              <w:tc>
                <w:tcPr>
                  <w:tcW w:w="0" w:type="auto"/>
                  <w:tcBorders>
                    <w:top w:val="single" w:sz="6" w:space="0" w:color="C1C7D0"/>
                    <w:left w:val="single" w:sz="6" w:space="0" w:color="C1C7D0"/>
                    <w:bottom w:val="single" w:sz="6" w:space="0" w:color="C1C7D0"/>
                    <w:right w:val="single" w:sz="6" w:space="0" w:color="C1C7D0"/>
                  </w:tcBorders>
                  <w:tcMar>
                    <w:top w:w="45" w:type="dxa"/>
                    <w:left w:w="60" w:type="dxa"/>
                    <w:bottom w:w="45" w:type="dxa"/>
                    <w:right w:w="60" w:type="dxa"/>
                  </w:tcMar>
                  <w:vAlign w:val="center"/>
                  <w:hideMark/>
                </w:tcPr>
                <w:p w14:paraId="0F593482" w14:textId="77777777" w:rsidR="00834EAD" w:rsidRPr="007F7AA4" w:rsidRDefault="00834EAD" w:rsidP="00834EAD">
                  <w:pPr>
                    <w:widowControl/>
                    <w:kinsoku/>
                    <w:adjustRightInd/>
                    <w:spacing w:before="75" w:after="75"/>
                    <w:rPr>
                      <w:rFonts w:eastAsiaTheme="majorEastAsia" w:cs="Times New Roman"/>
                      <w:kern w:val="0"/>
                      <w:sz w:val="24"/>
                      <w:szCs w:val="24"/>
                    </w:rPr>
                  </w:pPr>
                  <w:r w:rsidRPr="007F7AA4">
                    <w:rPr>
                      <w:rFonts w:eastAsiaTheme="majorEastAsia" w:cs="Times New Roman"/>
                      <w:color w:val="0000FF"/>
                      <w:kern w:val="0"/>
                      <w:sz w:val="24"/>
                      <w:szCs w:val="24"/>
                    </w:rPr>
                    <w:t>SYS</w:t>
                  </w:r>
                </w:p>
              </w:tc>
              <w:tc>
                <w:tcPr>
                  <w:tcW w:w="0" w:type="auto"/>
                  <w:tcBorders>
                    <w:top w:val="single" w:sz="6" w:space="0" w:color="C1C7D0"/>
                    <w:left w:val="single" w:sz="6" w:space="0" w:color="C1C7D0"/>
                    <w:bottom w:val="single" w:sz="6" w:space="0" w:color="C1C7D0"/>
                    <w:right w:val="single" w:sz="6" w:space="0" w:color="C1C7D0"/>
                  </w:tcBorders>
                  <w:tcMar>
                    <w:top w:w="45" w:type="dxa"/>
                    <w:left w:w="60" w:type="dxa"/>
                    <w:bottom w:w="45" w:type="dxa"/>
                    <w:right w:w="60" w:type="dxa"/>
                  </w:tcMar>
                  <w:vAlign w:val="center"/>
                  <w:hideMark/>
                </w:tcPr>
                <w:p w14:paraId="6C402941" w14:textId="77777777" w:rsidR="00834EAD" w:rsidRPr="007F7AA4" w:rsidRDefault="00834EAD" w:rsidP="00834EAD">
                  <w:pPr>
                    <w:widowControl/>
                    <w:kinsoku/>
                    <w:adjustRightInd/>
                    <w:spacing w:before="75" w:after="75"/>
                    <w:rPr>
                      <w:rFonts w:eastAsiaTheme="majorEastAsia" w:cs="Times New Roman"/>
                      <w:kern w:val="0"/>
                      <w:sz w:val="24"/>
                      <w:szCs w:val="24"/>
                    </w:rPr>
                  </w:pPr>
                  <w:r w:rsidRPr="007F7AA4">
                    <w:rPr>
                      <w:rFonts w:eastAsiaTheme="majorEastAsia" w:cs="Times New Roman"/>
                      <w:color w:val="0000FF"/>
                      <w:kern w:val="0"/>
                      <w:sz w:val="24"/>
                      <w:szCs w:val="24"/>
                    </w:rPr>
                    <w:t>262235</w:t>
                  </w:r>
                </w:p>
              </w:tc>
              <w:tc>
                <w:tcPr>
                  <w:tcW w:w="0" w:type="auto"/>
                  <w:tcBorders>
                    <w:top w:val="single" w:sz="6" w:space="0" w:color="C1C7D0"/>
                    <w:left w:val="single" w:sz="6" w:space="0" w:color="C1C7D0"/>
                    <w:bottom w:val="single" w:sz="6" w:space="0" w:color="C1C7D0"/>
                    <w:right w:val="single" w:sz="6" w:space="0" w:color="C1C7D0"/>
                  </w:tcBorders>
                  <w:tcMar>
                    <w:top w:w="45" w:type="dxa"/>
                    <w:left w:w="60" w:type="dxa"/>
                    <w:bottom w:w="45" w:type="dxa"/>
                    <w:right w:w="60" w:type="dxa"/>
                  </w:tcMar>
                  <w:vAlign w:val="center"/>
                  <w:hideMark/>
                </w:tcPr>
                <w:p w14:paraId="747B8E22" w14:textId="77777777" w:rsidR="00834EAD" w:rsidRPr="007F7AA4" w:rsidRDefault="00834EAD" w:rsidP="00834EAD">
                  <w:pPr>
                    <w:widowControl/>
                    <w:kinsoku/>
                    <w:adjustRightInd/>
                    <w:spacing w:before="75" w:after="75"/>
                    <w:rPr>
                      <w:rFonts w:eastAsiaTheme="majorEastAsia" w:cs="Times New Roman"/>
                      <w:kern w:val="0"/>
                      <w:sz w:val="24"/>
                      <w:szCs w:val="24"/>
                    </w:rPr>
                  </w:pPr>
                  <w:r w:rsidRPr="007F7AA4">
                    <w:rPr>
                      <w:rFonts w:eastAsiaTheme="majorEastAsia" w:cs="Times New Roman"/>
                      <w:color w:val="0000FF"/>
                      <w:kern w:val="0"/>
                      <w:sz w:val="24"/>
                      <w:szCs w:val="24"/>
                    </w:rPr>
                    <w:t>142709395</w:t>
                  </w:r>
                </w:p>
              </w:tc>
              <w:tc>
                <w:tcPr>
                  <w:tcW w:w="0" w:type="auto"/>
                  <w:tcBorders>
                    <w:top w:val="single" w:sz="6" w:space="0" w:color="C1C7D0"/>
                    <w:left w:val="single" w:sz="6" w:space="0" w:color="C1C7D0"/>
                    <w:bottom w:val="single" w:sz="6" w:space="0" w:color="C1C7D0"/>
                    <w:right w:val="single" w:sz="6" w:space="0" w:color="C1C7D0"/>
                  </w:tcBorders>
                  <w:tcMar>
                    <w:top w:w="45" w:type="dxa"/>
                    <w:left w:w="60" w:type="dxa"/>
                    <w:bottom w:w="45" w:type="dxa"/>
                    <w:right w:w="60" w:type="dxa"/>
                  </w:tcMar>
                  <w:vAlign w:val="center"/>
                  <w:hideMark/>
                </w:tcPr>
                <w:p w14:paraId="4308A15E" w14:textId="77777777" w:rsidR="00834EAD" w:rsidRPr="007F7AA4" w:rsidRDefault="00834EAD" w:rsidP="00834EAD">
                  <w:pPr>
                    <w:widowControl/>
                    <w:kinsoku/>
                    <w:adjustRightInd/>
                    <w:spacing w:before="75" w:after="75"/>
                    <w:rPr>
                      <w:rFonts w:eastAsiaTheme="majorEastAsia" w:cs="Times New Roman"/>
                      <w:kern w:val="0"/>
                      <w:sz w:val="24"/>
                      <w:szCs w:val="24"/>
                    </w:rPr>
                  </w:pPr>
                  <w:r w:rsidRPr="007F7AA4">
                    <w:rPr>
                      <w:rFonts w:eastAsiaTheme="majorEastAsia" w:cs="Times New Roman"/>
                      <w:color w:val="0000FF"/>
                      <w:kern w:val="0"/>
                      <w:sz w:val="24"/>
                      <w:szCs w:val="24"/>
                    </w:rPr>
                    <w:t>17:34:22:381</w:t>
                  </w:r>
                </w:p>
              </w:tc>
              <w:tc>
                <w:tcPr>
                  <w:tcW w:w="0" w:type="auto"/>
                  <w:tcBorders>
                    <w:top w:val="single" w:sz="6" w:space="0" w:color="C1C7D0"/>
                    <w:left w:val="single" w:sz="6" w:space="0" w:color="C1C7D0"/>
                    <w:bottom w:val="single" w:sz="6" w:space="0" w:color="C1C7D0"/>
                    <w:right w:val="single" w:sz="6" w:space="0" w:color="C1C7D0"/>
                  </w:tcBorders>
                  <w:tcMar>
                    <w:top w:w="45" w:type="dxa"/>
                    <w:left w:w="60" w:type="dxa"/>
                    <w:bottom w:w="45" w:type="dxa"/>
                    <w:right w:w="60" w:type="dxa"/>
                  </w:tcMar>
                  <w:vAlign w:val="center"/>
                  <w:hideMark/>
                </w:tcPr>
                <w:p w14:paraId="3D236618" w14:textId="77777777" w:rsidR="00834EAD" w:rsidRPr="007F7AA4" w:rsidRDefault="00834EAD" w:rsidP="00834EAD">
                  <w:pPr>
                    <w:widowControl/>
                    <w:kinsoku/>
                    <w:adjustRightInd/>
                    <w:spacing w:before="75" w:after="75"/>
                    <w:rPr>
                      <w:rFonts w:eastAsiaTheme="majorEastAsia" w:cs="Times New Roman"/>
                      <w:kern w:val="0"/>
                      <w:sz w:val="24"/>
                      <w:szCs w:val="24"/>
                    </w:rPr>
                  </w:pPr>
                  <w:r w:rsidRPr="007F7AA4">
                    <w:rPr>
                      <w:rFonts w:eastAsiaTheme="majorEastAsia" w:cs="Times New Roman"/>
                      <w:color w:val="0000FF"/>
                      <w:kern w:val="0"/>
                      <w:sz w:val="24"/>
                      <w:szCs w:val="24"/>
                    </w:rPr>
                    <w:t>NIL</w:t>
                  </w:r>
                </w:p>
              </w:tc>
              <w:tc>
                <w:tcPr>
                  <w:tcW w:w="0" w:type="auto"/>
                  <w:tcBorders>
                    <w:top w:val="single" w:sz="6" w:space="0" w:color="C1C7D0"/>
                    <w:left w:val="single" w:sz="6" w:space="0" w:color="C1C7D0"/>
                    <w:bottom w:val="single" w:sz="6" w:space="0" w:color="C1C7D0"/>
                    <w:right w:val="single" w:sz="6" w:space="0" w:color="C1C7D0"/>
                  </w:tcBorders>
                  <w:tcMar>
                    <w:top w:w="45" w:type="dxa"/>
                    <w:left w:w="60" w:type="dxa"/>
                    <w:bottom w:w="45" w:type="dxa"/>
                    <w:right w:w="60" w:type="dxa"/>
                  </w:tcMar>
                  <w:vAlign w:val="center"/>
                  <w:hideMark/>
                </w:tcPr>
                <w:p w14:paraId="1210837C" w14:textId="77777777" w:rsidR="00834EAD" w:rsidRPr="007F7AA4" w:rsidRDefault="00834EAD" w:rsidP="00834EAD">
                  <w:pPr>
                    <w:widowControl/>
                    <w:kinsoku/>
                    <w:adjustRightInd/>
                    <w:spacing w:before="75" w:after="75"/>
                    <w:rPr>
                      <w:rFonts w:eastAsiaTheme="majorEastAsia" w:cs="Times New Roman"/>
                      <w:kern w:val="0"/>
                      <w:sz w:val="24"/>
                      <w:szCs w:val="24"/>
                    </w:rPr>
                  </w:pPr>
                  <w:r w:rsidRPr="007F7AA4">
                    <w:rPr>
                      <w:rFonts w:eastAsiaTheme="majorEastAsia" w:cs="Times New Roman"/>
                      <w:color w:val="0000FF"/>
                      <w:kern w:val="0"/>
                      <w:sz w:val="24"/>
                      <w:szCs w:val="24"/>
                    </w:rPr>
                    <w:t>[AT_URC p64,ch12]+EDSDAU: 0, 2</w:t>
                  </w:r>
                </w:p>
              </w:tc>
              <w:tc>
                <w:tcPr>
                  <w:tcW w:w="0" w:type="auto"/>
                  <w:tcBorders>
                    <w:top w:val="single" w:sz="6" w:space="0" w:color="C1C7D0"/>
                    <w:left w:val="single" w:sz="6" w:space="0" w:color="C1C7D0"/>
                    <w:bottom w:val="single" w:sz="6" w:space="0" w:color="C1C7D0"/>
                    <w:right w:val="single" w:sz="6" w:space="0" w:color="C1C7D0"/>
                  </w:tcBorders>
                  <w:tcMar>
                    <w:top w:w="45" w:type="dxa"/>
                    <w:left w:w="60" w:type="dxa"/>
                    <w:bottom w:w="45" w:type="dxa"/>
                    <w:right w:w="60" w:type="dxa"/>
                  </w:tcMar>
                  <w:vAlign w:val="center"/>
                  <w:hideMark/>
                </w:tcPr>
                <w:p w14:paraId="1E90DA94" w14:textId="77777777" w:rsidR="00834EAD" w:rsidRPr="007F7AA4" w:rsidRDefault="00834EAD" w:rsidP="00834EAD">
                  <w:pPr>
                    <w:widowControl/>
                    <w:kinsoku/>
                    <w:adjustRightInd/>
                    <w:spacing w:before="75" w:after="75"/>
                    <w:rPr>
                      <w:rFonts w:eastAsiaTheme="majorEastAsia" w:cs="Times New Roman"/>
                      <w:kern w:val="0"/>
                      <w:sz w:val="24"/>
                      <w:szCs w:val="24"/>
                    </w:rPr>
                  </w:pPr>
                  <w:r w:rsidRPr="007F7AA4">
                    <w:rPr>
                      <w:rFonts w:eastAsiaTheme="majorEastAsia" w:cs="Times New Roman"/>
                      <w:kern w:val="0"/>
                      <w:sz w:val="24"/>
                      <w:szCs w:val="24"/>
                    </w:rPr>
                    <w:t> </w:t>
                  </w:r>
                </w:p>
              </w:tc>
              <w:tc>
                <w:tcPr>
                  <w:tcW w:w="0" w:type="auto"/>
                  <w:tcBorders>
                    <w:top w:val="single" w:sz="6" w:space="0" w:color="C1C7D0"/>
                    <w:left w:val="single" w:sz="6" w:space="0" w:color="C1C7D0"/>
                    <w:bottom w:val="single" w:sz="6" w:space="0" w:color="C1C7D0"/>
                    <w:right w:val="single" w:sz="6" w:space="0" w:color="C1C7D0"/>
                  </w:tcBorders>
                  <w:tcMar>
                    <w:top w:w="45" w:type="dxa"/>
                    <w:left w:w="60" w:type="dxa"/>
                    <w:bottom w:w="45" w:type="dxa"/>
                    <w:right w:w="60" w:type="dxa"/>
                  </w:tcMar>
                  <w:vAlign w:val="center"/>
                  <w:hideMark/>
                </w:tcPr>
                <w:p w14:paraId="361E31E3" w14:textId="77777777" w:rsidR="00834EAD" w:rsidRPr="007F7AA4" w:rsidRDefault="00834EAD" w:rsidP="00834EAD">
                  <w:pPr>
                    <w:widowControl/>
                    <w:kinsoku/>
                    <w:adjustRightInd/>
                    <w:spacing w:before="75" w:after="75"/>
                    <w:rPr>
                      <w:rFonts w:eastAsiaTheme="majorEastAsia" w:cs="Times New Roman"/>
                      <w:kern w:val="0"/>
                      <w:sz w:val="24"/>
                      <w:szCs w:val="24"/>
                    </w:rPr>
                  </w:pPr>
                  <w:r w:rsidRPr="007F7AA4">
                    <w:rPr>
                      <w:rFonts w:eastAsiaTheme="majorEastAsia" w:cs="Times New Roman"/>
                      <w:kern w:val="0"/>
                      <w:sz w:val="24"/>
                      <w:szCs w:val="24"/>
                    </w:rPr>
                    <w:t> </w:t>
                  </w:r>
                </w:p>
              </w:tc>
            </w:tr>
            <w:tr w:rsidR="00834EAD" w:rsidRPr="007F7AA4" w14:paraId="695CA6AB" w14:textId="77777777" w:rsidTr="00834EAD">
              <w:tc>
                <w:tcPr>
                  <w:tcW w:w="0" w:type="auto"/>
                  <w:tcBorders>
                    <w:top w:val="single" w:sz="6" w:space="0" w:color="C1C7D0"/>
                    <w:left w:val="single" w:sz="6" w:space="0" w:color="C1C7D0"/>
                    <w:bottom w:val="single" w:sz="6" w:space="0" w:color="C1C7D0"/>
                    <w:right w:val="single" w:sz="6" w:space="0" w:color="C1C7D0"/>
                  </w:tcBorders>
                  <w:tcMar>
                    <w:top w:w="45" w:type="dxa"/>
                    <w:left w:w="60" w:type="dxa"/>
                    <w:bottom w:w="45" w:type="dxa"/>
                    <w:right w:w="60" w:type="dxa"/>
                  </w:tcMar>
                  <w:vAlign w:val="center"/>
                  <w:hideMark/>
                </w:tcPr>
                <w:p w14:paraId="47679BD6" w14:textId="77777777" w:rsidR="00834EAD" w:rsidRPr="007F7AA4" w:rsidRDefault="00834EAD" w:rsidP="00834EAD">
                  <w:pPr>
                    <w:widowControl/>
                    <w:kinsoku/>
                    <w:adjustRightInd/>
                    <w:spacing w:before="75" w:after="75"/>
                    <w:rPr>
                      <w:rFonts w:eastAsiaTheme="majorEastAsia" w:cs="Times New Roman"/>
                      <w:kern w:val="0"/>
                      <w:sz w:val="24"/>
                      <w:szCs w:val="24"/>
                    </w:rPr>
                  </w:pPr>
                  <w:r w:rsidRPr="007F7AA4">
                    <w:rPr>
                      <w:rFonts w:eastAsiaTheme="majorEastAsia" w:cs="Times New Roman"/>
                      <w:color w:val="0000FF"/>
                      <w:kern w:val="0"/>
                      <w:sz w:val="24"/>
                      <w:szCs w:val="24"/>
                    </w:rPr>
                    <w:t>SYS</w:t>
                  </w:r>
                </w:p>
              </w:tc>
              <w:tc>
                <w:tcPr>
                  <w:tcW w:w="0" w:type="auto"/>
                  <w:tcBorders>
                    <w:top w:val="single" w:sz="6" w:space="0" w:color="C1C7D0"/>
                    <w:left w:val="single" w:sz="6" w:space="0" w:color="C1C7D0"/>
                    <w:bottom w:val="single" w:sz="6" w:space="0" w:color="C1C7D0"/>
                    <w:right w:val="single" w:sz="6" w:space="0" w:color="C1C7D0"/>
                  </w:tcBorders>
                  <w:tcMar>
                    <w:top w:w="45" w:type="dxa"/>
                    <w:left w:w="60" w:type="dxa"/>
                    <w:bottom w:w="45" w:type="dxa"/>
                    <w:right w:w="60" w:type="dxa"/>
                  </w:tcMar>
                  <w:vAlign w:val="center"/>
                  <w:hideMark/>
                </w:tcPr>
                <w:p w14:paraId="6CD22EBD" w14:textId="77777777" w:rsidR="00834EAD" w:rsidRPr="007F7AA4" w:rsidRDefault="00834EAD" w:rsidP="00834EAD">
                  <w:pPr>
                    <w:widowControl/>
                    <w:kinsoku/>
                    <w:adjustRightInd/>
                    <w:spacing w:before="75" w:after="75"/>
                    <w:rPr>
                      <w:rFonts w:eastAsiaTheme="majorEastAsia" w:cs="Times New Roman"/>
                      <w:kern w:val="0"/>
                      <w:sz w:val="24"/>
                      <w:szCs w:val="24"/>
                    </w:rPr>
                  </w:pPr>
                  <w:r w:rsidRPr="007F7AA4">
                    <w:rPr>
                      <w:rFonts w:eastAsiaTheme="majorEastAsia" w:cs="Times New Roman"/>
                      <w:color w:val="0000FF"/>
                      <w:kern w:val="0"/>
                      <w:sz w:val="24"/>
                      <w:szCs w:val="24"/>
                    </w:rPr>
                    <w:t>269875</w:t>
                  </w:r>
                </w:p>
              </w:tc>
              <w:tc>
                <w:tcPr>
                  <w:tcW w:w="0" w:type="auto"/>
                  <w:tcBorders>
                    <w:top w:val="single" w:sz="6" w:space="0" w:color="C1C7D0"/>
                    <w:left w:val="single" w:sz="6" w:space="0" w:color="C1C7D0"/>
                    <w:bottom w:val="single" w:sz="6" w:space="0" w:color="C1C7D0"/>
                    <w:right w:val="single" w:sz="6" w:space="0" w:color="C1C7D0"/>
                  </w:tcBorders>
                  <w:tcMar>
                    <w:top w:w="45" w:type="dxa"/>
                    <w:left w:w="60" w:type="dxa"/>
                    <w:bottom w:w="45" w:type="dxa"/>
                    <w:right w:w="60" w:type="dxa"/>
                  </w:tcMar>
                  <w:vAlign w:val="center"/>
                  <w:hideMark/>
                </w:tcPr>
                <w:p w14:paraId="56580C3C" w14:textId="77777777" w:rsidR="00834EAD" w:rsidRPr="007F7AA4" w:rsidRDefault="00834EAD" w:rsidP="00834EAD">
                  <w:pPr>
                    <w:widowControl/>
                    <w:kinsoku/>
                    <w:adjustRightInd/>
                    <w:spacing w:before="75" w:after="75"/>
                    <w:rPr>
                      <w:rFonts w:eastAsiaTheme="majorEastAsia" w:cs="Times New Roman"/>
                      <w:kern w:val="0"/>
                      <w:sz w:val="24"/>
                      <w:szCs w:val="24"/>
                    </w:rPr>
                  </w:pPr>
                  <w:r w:rsidRPr="007F7AA4">
                    <w:rPr>
                      <w:rFonts w:eastAsiaTheme="majorEastAsia" w:cs="Times New Roman"/>
                      <w:color w:val="0000FF"/>
                      <w:kern w:val="0"/>
                      <w:sz w:val="24"/>
                      <w:szCs w:val="24"/>
                    </w:rPr>
                    <w:t>142711565</w:t>
                  </w:r>
                </w:p>
              </w:tc>
              <w:tc>
                <w:tcPr>
                  <w:tcW w:w="0" w:type="auto"/>
                  <w:tcBorders>
                    <w:top w:val="single" w:sz="6" w:space="0" w:color="C1C7D0"/>
                    <w:left w:val="single" w:sz="6" w:space="0" w:color="C1C7D0"/>
                    <w:bottom w:val="single" w:sz="6" w:space="0" w:color="C1C7D0"/>
                    <w:right w:val="single" w:sz="6" w:space="0" w:color="C1C7D0"/>
                  </w:tcBorders>
                  <w:tcMar>
                    <w:top w:w="45" w:type="dxa"/>
                    <w:left w:w="60" w:type="dxa"/>
                    <w:bottom w:w="45" w:type="dxa"/>
                    <w:right w:w="60" w:type="dxa"/>
                  </w:tcMar>
                  <w:vAlign w:val="center"/>
                  <w:hideMark/>
                </w:tcPr>
                <w:p w14:paraId="0ADA3224" w14:textId="77777777" w:rsidR="00834EAD" w:rsidRPr="007F7AA4" w:rsidRDefault="00834EAD" w:rsidP="00834EAD">
                  <w:pPr>
                    <w:widowControl/>
                    <w:kinsoku/>
                    <w:adjustRightInd/>
                    <w:spacing w:before="75" w:after="75"/>
                    <w:rPr>
                      <w:rFonts w:eastAsiaTheme="majorEastAsia" w:cs="Times New Roman"/>
                      <w:kern w:val="0"/>
                      <w:sz w:val="24"/>
                      <w:szCs w:val="24"/>
                    </w:rPr>
                  </w:pPr>
                  <w:r w:rsidRPr="007F7AA4">
                    <w:rPr>
                      <w:rFonts w:eastAsiaTheme="majorEastAsia" w:cs="Times New Roman"/>
                      <w:color w:val="0000FF"/>
                      <w:kern w:val="0"/>
                      <w:sz w:val="24"/>
                      <w:szCs w:val="24"/>
                    </w:rPr>
                    <w:t>17:34:22:620</w:t>
                  </w:r>
                </w:p>
              </w:tc>
              <w:tc>
                <w:tcPr>
                  <w:tcW w:w="0" w:type="auto"/>
                  <w:tcBorders>
                    <w:top w:val="single" w:sz="6" w:space="0" w:color="C1C7D0"/>
                    <w:left w:val="single" w:sz="6" w:space="0" w:color="C1C7D0"/>
                    <w:bottom w:val="single" w:sz="6" w:space="0" w:color="C1C7D0"/>
                    <w:right w:val="single" w:sz="6" w:space="0" w:color="C1C7D0"/>
                  </w:tcBorders>
                  <w:tcMar>
                    <w:top w:w="45" w:type="dxa"/>
                    <w:left w:w="60" w:type="dxa"/>
                    <w:bottom w:w="45" w:type="dxa"/>
                    <w:right w:w="60" w:type="dxa"/>
                  </w:tcMar>
                  <w:vAlign w:val="center"/>
                  <w:hideMark/>
                </w:tcPr>
                <w:p w14:paraId="6FC24878" w14:textId="77777777" w:rsidR="00834EAD" w:rsidRPr="007F7AA4" w:rsidRDefault="00834EAD" w:rsidP="00834EAD">
                  <w:pPr>
                    <w:widowControl/>
                    <w:kinsoku/>
                    <w:adjustRightInd/>
                    <w:spacing w:before="75" w:after="75"/>
                    <w:rPr>
                      <w:rFonts w:eastAsiaTheme="majorEastAsia" w:cs="Times New Roman"/>
                      <w:kern w:val="0"/>
                      <w:sz w:val="24"/>
                      <w:szCs w:val="24"/>
                    </w:rPr>
                  </w:pPr>
                  <w:r w:rsidRPr="007F7AA4">
                    <w:rPr>
                      <w:rFonts w:eastAsiaTheme="majorEastAsia" w:cs="Times New Roman"/>
                      <w:color w:val="0000FF"/>
                      <w:kern w:val="0"/>
                      <w:sz w:val="24"/>
                      <w:szCs w:val="24"/>
                    </w:rPr>
                    <w:t>NIL</w:t>
                  </w:r>
                </w:p>
              </w:tc>
              <w:tc>
                <w:tcPr>
                  <w:tcW w:w="0" w:type="auto"/>
                  <w:tcBorders>
                    <w:top w:val="single" w:sz="6" w:space="0" w:color="C1C7D0"/>
                    <w:left w:val="single" w:sz="6" w:space="0" w:color="C1C7D0"/>
                    <w:bottom w:val="single" w:sz="6" w:space="0" w:color="C1C7D0"/>
                    <w:right w:val="single" w:sz="6" w:space="0" w:color="C1C7D0"/>
                  </w:tcBorders>
                  <w:tcMar>
                    <w:top w:w="45" w:type="dxa"/>
                    <w:left w:w="60" w:type="dxa"/>
                    <w:bottom w:w="45" w:type="dxa"/>
                    <w:right w:w="60" w:type="dxa"/>
                  </w:tcMar>
                  <w:vAlign w:val="center"/>
                  <w:hideMark/>
                </w:tcPr>
                <w:p w14:paraId="0B63290B" w14:textId="77777777" w:rsidR="00834EAD" w:rsidRPr="007F7AA4" w:rsidRDefault="00834EAD" w:rsidP="00834EAD">
                  <w:pPr>
                    <w:widowControl/>
                    <w:kinsoku/>
                    <w:adjustRightInd/>
                    <w:spacing w:before="75" w:after="75"/>
                    <w:rPr>
                      <w:rFonts w:eastAsiaTheme="majorEastAsia" w:cs="Times New Roman"/>
                      <w:kern w:val="0"/>
                      <w:sz w:val="24"/>
                      <w:szCs w:val="24"/>
                    </w:rPr>
                  </w:pPr>
                  <w:r w:rsidRPr="007F7AA4">
                    <w:rPr>
                      <w:rFonts w:eastAsiaTheme="majorEastAsia" w:cs="Times New Roman"/>
                      <w:color w:val="0000FF"/>
                      <w:kern w:val="0"/>
                      <w:sz w:val="24"/>
                      <w:szCs w:val="24"/>
                    </w:rPr>
                    <w:t>[ATCI_AT_U_0 s83]+EDSDAU: 1, 1</w:t>
                  </w:r>
                </w:p>
              </w:tc>
              <w:tc>
                <w:tcPr>
                  <w:tcW w:w="0" w:type="auto"/>
                  <w:vAlign w:val="center"/>
                  <w:hideMark/>
                </w:tcPr>
                <w:p w14:paraId="762A51CD" w14:textId="77777777" w:rsidR="00834EAD" w:rsidRPr="007F7AA4" w:rsidRDefault="00834EAD" w:rsidP="00834EAD">
                  <w:pPr>
                    <w:widowControl/>
                    <w:kinsoku/>
                    <w:adjustRightInd/>
                    <w:spacing w:before="75" w:after="75"/>
                    <w:rPr>
                      <w:rFonts w:eastAsiaTheme="majorEastAsia" w:cs="Times New Roman"/>
                      <w:kern w:val="0"/>
                      <w:sz w:val="20"/>
                      <w:szCs w:val="20"/>
                    </w:rPr>
                  </w:pPr>
                </w:p>
              </w:tc>
              <w:tc>
                <w:tcPr>
                  <w:tcW w:w="0" w:type="auto"/>
                  <w:vAlign w:val="center"/>
                  <w:hideMark/>
                </w:tcPr>
                <w:p w14:paraId="50911843" w14:textId="77777777" w:rsidR="00834EAD" w:rsidRPr="007F7AA4" w:rsidRDefault="00834EAD" w:rsidP="00834EAD">
                  <w:pPr>
                    <w:widowControl/>
                    <w:kinsoku/>
                    <w:adjustRightInd/>
                    <w:spacing w:before="75" w:after="75"/>
                    <w:rPr>
                      <w:rFonts w:eastAsiaTheme="majorEastAsia" w:cs="Times New Roman"/>
                      <w:kern w:val="0"/>
                      <w:sz w:val="20"/>
                      <w:szCs w:val="20"/>
                    </w:rPr>
                  </w:pPr>
                </w:p>
              </w:tc>
            </w:tr>
          </w:tbl>
          <w:p w14:paraId="4232EB25" w14:textId="77777777" w:rsidR="00834EAD" w:rsidRPr="007F7AA4" w:rsidRDefault="00834EAD" w:rsidP="00834EAD">
            <w:pPr>
              <w:rPr>
                <w:rFonts w:eastAsiaTheme="majorEastAsia" w:cs="Times New Roman"/>
              </w:rPr>
            </w:pPr>
          </w:p>
        </w:tc>
      </w:tr>
    </w:tbl>
    <w:p w14:paraId="7F110D77" w14:textId="77777777" w:rsidR="00834EAD" w:rsidRPr="007F7AA4" w:rsidRDefault="00834EAD" w:rsidP="00834EAD">
      <w:pPr>
        <w:rPr>
          <w:rFonts w:eastAsiaTheme="majorEastAsia" w:cs="Times New Roman"/>
        </w:rPr>
      </w:pPr>
    </w:p>
    <w:p w14:paraId="6AE06387" w14:textId="7D9D93B4" w:rsidR="00834EAD" w:rsidRPr="007F7AA4" w:rsidRDefault="00027D34" w:rsidP="00495928">
      <w:pPr>
        <w:rPr>
          <w:rFonts w:eastAsiaTheme="majorEastAsia" w:cs="Times New Roman"/>
        </w:rPr>
      </w:pPr>
      <w:r w:rsidRPr="007F7AA4">
        <w:rPr>
          <w:rFonts w:eastAsiaTheme="majorEastAsia" w:cs="Times New Roman"/>
        </w:rPr>
        <w:t>DSDA</w:t>
      </w:r>
      <w:r w:rsidRPr="007F7AA4">
        <w:rPr>
          <w:rFonts w:eastAsiaTheme="majorEastAsia" w:cs="Times New Roman"/>
        </w:rPr>
        <w:t>触发的</w:t>
      </w:r>
      <w:r w:rsidRPr="007F7AA4">
        <w:rPr>
          <w:rFonts w:eastAsiaTheme="majorEastAsia" w:cs="Times New Roman"/>
        </w:rPr>
        <w:t>Log</w:t>
      </w:r>
      <w:r w:rsidRPr="007F7AA4">
        <w:rPr>
          <w:rFonts w:eastAsiaTheme="majorEastAsia" w:cs="Times New Roman"/>
        </w:rPr>
        <w:t>：</w:t>
      </w:r>
    </w:p>
    <w:p w14:paraId="21385F19" w14:textId="2901EDDB" w:rsidR="00027D34" w:rsidRPr="007F7AA4" w:rsidRDefault="00027D34" w:rsidP="00495928">
      <w:pPr>
        <w:rPr>
          <w:rFonts w:eastAsiaTheme="majorEastAsia" w:cs="Times New Roman"/>
        </w:rPr>
      </w:pPr>
      <w:r w:rsidRPr="007F7AA4">
        <w:rPr>
          <w:rFonts w:eastAsiaTheme="majorEastAsia" w:cs="Times New Roman"/>
        </w:rPr>
        <w:t>DSDA MODE QUERY result : [</w:t>
      </w:r>
      <w:r w:rsidRPr="007F7AA4">
        <w:rPr>
          <w:rFonts w:eastAsiaTheme="majorEastAsia" w:cs="Times New Roman"/>
          <w:highlight w:val="yellow"/>
        </w:rPr>
        <w:t>MRS_GEMINI_DSDA_MODE</w:t>
      </w:r>
      <w:r w:rsidRPr="007F7AA4">
        <w:rPr>
          <w:rFonts w:eastAsiaTheme="majorEastAsia" w:cs="Times New Roman"/>
        </w:rPr>
        <w:t>]</w:t>
      </w:r>
    </w:p>
    <w:p w14:paraId="4A0EAE38" w14:textId="3A2F8AD1" w:rsidR="00027D34" w:rsidRPr="007F7AA4" w:rsidRDefault="00027D34" w:rsidP="00495928">
      <w:pPr>
        <w:rPr>
          <w:rFonts w:eastAsiaTheme="majorEastAsia" w:cs="Times New Roman"/>
        </w:rPr>
      </w:pPr>
      <w:r w:rsidRPr="007F7AA4">
        <w:rPr>
          <w:rFonts w:eastAsiaTheme="majorEastAsia" w:cs="Times New Roman"/>
        </w:rPr>
        <w:t>退出的</w:t>
      </w:r>
      <w:r w:rsidRPr="007F7AA4">
        <w:rPr>
          <w:rFonts w:eastAsiaTheme="majorEastAsia" w:cs="Times New Roman"/>
        </w:rPr>
        <w:t>Log</w:t>
      </w:r>
    </w:p>
    <w:p w14:paraId="23FD4E9C" w14:textId="77777777" w:rsidR="00027D34" w:rsidRPr="007F7AA4" w:rsidRDefault="00027D34" w:rsidP="00027D34">
      <w:pPr>
        <w:rPr>
          <w:rFonts w:eastAsiaTheme="majorEastAsia" w:cs="Times New Roman"/>
        </w:rPr>
      </w:pPr>
      <w:r w:rsidRPr="007F7AA4">
        <w:rPr>
          <w:rFonts w:eastAsiaTheme="majorEastAsia" w:cs="Times New Roman"/>
        </w:rPr>
        <w:t>[MSPM] DSDA MODE QUERY result : [MRS_GEMINI_DSDA_MODE], query by TEST RFDB? [KAL_FALSE], test_rfdb_sim : [MSPM_SIM1]</w:t>
      </w:r>
    </w:p>
    <w:tbl>
      <w:tblPr>
        <w:tblW w:w="0" w:type="auto"/>
        <w:shd w:val="clear" w:color="auto" w:fill="F5F6FA"/>
        <w:tblCellMar>
          <w:left w:w="0" w:type="dxa"/>
          <w:right w:w="0" w:type="dxa"/>
        </w:tblCellMar>
        <w:tblLook w:val="04A0" w:firstRow="1" w:lastRow="0" w:firstColumn="1" w:lastColumn="0" w:noHBand="0" w:noVBand="1"/>
      </w:tblPr>
      <w:tblGrid>
        <w:gridCol w:w="5452"/>
        <w:gridCol w:w="3574"/>
      </w:tblGrid>
      <w:tr w:rsidR="00C75B7D" w:rsidRPr="007F7AA4" w14:paraId="71054A43" w14:textId="77777777" w:rsidTr="00C75B7D">
        <w:tc>
          <w:tcPr>
            <w:tcW w:w="0" w:type="auto"/>
            <w:tcBorders>
              <w:top w:val="nil"/>
              <w:left w:val="nil"/>
              <w:bottom w:val="single" w:sz="8" w:space="0" w:color="FFFFFF"/>
              <w:right w:val="single" w:sz="8" w:space="0" w:color="FFFFFF"/>
            </w:tcBorders>
            <w:shd w:val="clear" w:color="auto" w:fill="DEEAF6"/>
            <w:tcMar>
              <w:top w:w="0" w:type="dxa"/>
              <w:left w:w="108" w:type="dxa"/>
              <w:bottom w:w="0" w:type="dxa"/>
              <w:right w:w="108" w:type="dxa"/>
            </w:tcMar>
            <w:hideMark/>
          </w:tcPr>
          <w:p w14:paraId="6DDC6B61" w14:textId="568C558C" w:rsidR="00C75B7D" w:rsidRPr="007F7AA4" w:rsidRDefault="00C75B7D" w:rsidP="00C75B7D">
            <w:pPr>
              <w:rPr>
                <w:rFonts w:eastAsiaTheme="majorEastAsia" w:cs="Times New Roman"/>
              </w:rPr>
            </w:pPr>
            <w:r w:rsidRPr="007F7AA4">
              <w:rPr>
                <w:rFonts w:eastAsiaTheme="majorEastAsia" w:cs="Times New Roman"/>
              </w:rPr>
              <w:t>MSG_ID_RSVAS_NRRC_GEMINI_MODE_UPDATE_REQ</w:t>
            </w:r>
          </w:p>
        </w:tc>
        <w:tc>
          <w:tcPr>
            <w:tcW w:w="0" w:type="auto"/>
            <w:tcBorders>
              <w:top w:val="nil"/>
              <w:left w:val="nil"/>
              <w:bottom w:val="single" w:sz="8" w:space="0" w:color="FFFFFF"/>
              <w:right w:val="single" w:sz="8" w:space="0" w:color="FFFFFF"/>
            </w:tcBorders>
            <w:shd w:val="clear" w:color="auto" w:fill="DEEAF6"/>
            <w:tcMar>
              <w:top w:w="0" w:type="dxa"/>
              <w:left w:w="108" w:type="dxa"/>
              <w:bottom w:w="0" w:type="dxa"/>
              <w:right w:w="108" w:type="dxa"/>
            </w:tcMar>
            <w:hideMark/>
          </w:tcPr>
          <w:p w14:paraId="586D37DF" w14:textId="77777777" w:rsidR="00C75B7D" w:rsidRPr="007F7AA4" w:rsidRDefault="00C75B7D" w:rsidP="00C75B7D">
            <w:pPr>
              <w:rPr>
                <w:rFonts w:eastAsiaTheme="majorEastAsia" w:cs="Times New Roman"/>
              </w:rPr>
            </w:pPr>
            <w:r w:rsidRPr="007F7AA4">
              <w:rPr>
                <w:rFonts w:eastAsiaTheme="majorEastAsia" w:cs="Times New Roman"/>
              </w:rPr>
              <w:t>is_enter_dsda = KAL_FALSE (enum 0)</w:t>
            </w:r>
          </w:p>
        </w:tc>
      </w:tr>
    </w:tbl>
    <w:p w14:paraId="4CED59E7" w14:textId="77777777" w:rsidR="00027D34" w:rsidRPr="007F7AA4" w:rsidRDefault="00027D34" w:rsidP="00495928">
      <w:pPr>
        <w:rPr>
          <w:rFonts w:eastAsiaTheme="majorEastAsia" w:cs="Times New Roman"/>
        </w:rPr>
      </w:pPr>
    </w:p>
    <w:p w14:paraId="11CE056B" w14:textId="04D956F6" w:rsidR="00495928" w:rsidRPr="007F7AA4" w:rsidRDefault="00E25284" w:rsidP="00E25284">
      <w:pPr>
        <w:pStyle w:val="3"/>
        <w:spacing w:before="156" w:after="156"/>
        <w:rPr>
          <w:rFonts w:eastAsiaTheme="majorEastAsia" w:cs="Times New Roman"/>
        </w:rPr>
      </w:pPr>
      <w:bookmarkStart w:id="328" w:name="_Toc87714873"/>
      <w:r w:rsidRPr="007F7AA4">
        <w:rPr>
          <w:rFonts w:eastAsiaTheme="majorEastAsia" w:cs="Times New Roman"/>
        </w:rPr>
        <w:t>+EIRAT RAT</w:t>
      </w:r>
      <w:r w:rsidRPr="007F7AA4">
        <w:rPr>
          <w:rFonts w:eastAsiaTheme="majorEastAsia" w:cs="Times New Roman"/>
        </w:rPr>
        <w:t>间切换的状态上报</w:t>
      </w:r>
      <w:bookmarkEnd w:id="328"/>
    </w:p>
    <w:p w14:paraId="20E9D91C" w14:textId="747176DF" w:rsidR="00E25284" w:rsidRPr="007F7AA4" w:rsidRDefault="009843AE" w:rsidP="00E25284">
      <w:pPr>
        <w:rPr>
          <w:rFonts w:eastAsiaTheme="majorEastAsia" w:cs="Times New Roman"/>
        </w:rPr>
      </w:pPr>
      <w:r w:rsidRPr="007F7AA4">
        <w:rPr>
          <w:rFonts w:eastAsiaTheme="majorEastAsia" w:cs="Times New Roman"/>
        </w:rPr>
        <w:t>RAT</w:t>
      </w:r>
      <w:r w:rsidRPr="007F7AA4">
        <w:rPr>
          <w:rFonts w:eastAsiaTheme="majorEastAsia" w:cs="Times New Roman"/>
        </w:rPr>
        <w:t>间切换的状态上报。</w:t>
      </w:r>
    </w:p>
    <w:p w14:paraId="3FEA4385" w14:textId="5329F2FC" w:rsidR="009843AE" w:rsidRPr="007F7AA4" w:rsidRDefault="009843AE" w:rsidP="009843AE">
      <w:pPr>
        <w:pStyle w:val="4"/>
        <w:spacing w:before="156" w:after="156"/>
        <w:rPr>
          <w:rFonts w:cs="Times New Roman"/>
        </w:rPr>
      </w:pPr>
      <w:r w:rsidRPr="007F7AA4">
        <w:rPr>
          <w:rFonts w:cs="Times New Roman"/>
        </w:rPr>
        <w:t>Format</w:t>
      </w:r>
    </w:p>
    <w:p w14:paraId="0B5B8537" w14:textId="53E4C125" w:rsidR="009843AE" w:rsidRPr="007F7AA4" w:rsidRDefault="009843AE" w:rsidP="009843AE">
      <w:pPr>
        <w:rPr>
          <w:rFonts w:eastAsiaTheme="majorEastAsia" w:cs="Times New Roman"/>
        </w:rPr>
      </w:pPr>
      <w:r w:rsidRPr="007F7AA4">
        <w:rPr>
          <w:rFonts w:eastAsiaTheme="majorEastAsia" w:cs="Times New Roman"/>
        </w:rPr>
        <w:t>+EIRAT:&lt;irat_status&gt;[,&lt;is_successful&gt;]</w:t>
      </w:r>
    </w:p>
    <w:p w14:paraId="09D29504" w14:textId="411C60AD" w:rsidR="009843AE" w:rsidRPr="007F7AA4" w:rsidRDefault="009843AE" w:rsidP="009843AE">
      <w:pPr>
        <w:pStyle w:val="4"/>
        <w:spacing w:before="156" w:after="156"/>
        <w:rPr>
          <w:rFonts w:cs="Times New Roman"/>
        </w:rPr>
      </w:pPr>
      <w:r w:rsidRPr="007F7AA4">
        <w:rPr>
          <w:rFonts w:cs="Times New Roman"/>
        </w:rPr>
        <w:t>Field</w:t>
      </w:r>
    </w:p>
    <w:p w14:paraId="78B5A256" w14:textId="3DA77AF6" w:rsidR="00BE39B3" w:rsidRPr="007F7AA4" w:rsidRDefault="00BE39B3" w:rsidP="00BE39B3">
      <w:pPr>
        <w:rPr>
          <w:rFonts w:eastAsiaTheme="majorEastAsia" w:cs="Times New Roman"/>
        </w:rPr>
      </w:pPr>
      <w:r w:rsidRPr="007F7AA4">
        <w:rPr>
          <w:rFonts w:eastAsiaTheme="majorEastAsia" w:cs="Times New Roman"/>
        </w:rPr>
        <w:t>&lt;irat_status&gt;</w:t>
      </w:r>
    </w:p>
    <w:p w14:paraId="2F8D6BEF" w14:textId="1B913201" w:rsidR="009843AE" w:rsidRPr="007F7AA4" w:rsidRDefault="009843AE" w:rsidP="009843AE">
      <w:pPr>
        <w:rPr>
          <w:rFonts w:eastAsiaTheme="majorEastAsia" w:cs="Times New Roman"/>
        </w:rPr>
      </w:pPr>
      <w:r w:rsidRPr="007F7AA4">
        <w:rPr>
          <w:rFonts w:eastAsiaTheme="majorEastAsia" w:cs="Times New Roman"/>
        </w:rPr>
        <w:t>0: Idle(inter-RAT end)</w:t>
      </w:r>
    </w:p>
    <w:p w14:paraId="0A820BC5" w14:textId="0887CAB1" w:rsidR="009843AE" w:rsidRPr="007F7AA4" w:rsidRDefault="009843AE" w:rsidP="009843AE">
      <w:pPr>
        <w:rPr>
          <w:rFonts w:eastAsiaTheme="majorEastAsia" w:cs="Times New Roman"/>
        </w:rPr>
      </w:pPr>
      <w:r w:rsidRPr="007F7AA4">
        <w:rPr>
          <w:rFonts w:eastAsiaTheme="majorEastAsia" w:cs="Times New Roman"/>
        </w:rPr>
        <w:t>1:Inter-RAT from LTE to GSM start</w:t>
      </w:r>
    </w:p>
    <w:p w14:paraId="3B2B1A3B" w14:textId="31B6FE21" w:rsidR="009843AE" w:rsidRPr="007F7AA4" w:rsidRDefault="009843AE" w:rsidP="009843AE">
      <w:pPr>
        <w:rPr>
          <w:rFonts w:eastAsiaTheme="majorEastAsia" w:cs="Times New Roman"/>
        </w:rPr>
      </w:pPr>
      <w:r w:rsidRPr="007F7AA4">
        <w:rPr>
          <w:rFonts w:eastAsiaTheme="majorEastAsia" w:cs="Times New Roman"/>
        </w:rPr>
        <w:t xml:space="preserve">2:Inter-RAT from LTE to </w:t>
      </w:r>
      <w:r w:rsidR="00FB2C33" w:rsidRPr="007F7AA4">
        <w:rPr>
          <w:rFonts w:eastAsiaTheme="majorEastAsia" w:cs="Times New Roman"/>
        </w:rPr>
        <w:t>UMTS</w:t>
      </w:r>
      <w:r w:rsidRPr="007F7AA4">
        <w:rPr>
          <w:rFonts w:eastAsiaTheme="majorEastAsia" w:cs="Times New Roman"/>
        </w:rPr>
        <w:t xml:space="preserve"> start</w:t>
      </w:r>
    </w:p>
    <w:p w14:paraId="712EDC32" w14:textId="44370F42" w:rsidR="009843AE" w:rsidRPr="007F7AA4" w:rsidRDefault="009843AE" w:rsidP="009843AE">
      <w:pPr>
        <w:rPr>
          <w:rFonts w:eastAsiaTheme="majorEastAsia" w:cs="Times New Roman"/>
        </w:rPr>
      </w:pPr>
      <w:r w:rsidRPr="007F7AA4">
        <w:rPr>
          <w:rFonts w:eastAsiaTheme="majorEastAsia" w:cs="Times New Roman"/>
        </w:rPr>
        <w:t xml:space="preserve">3:Inter-RAT from </w:t>
      </w:r>
      <w:r w:rsidR="00FB2C33" w:rsidRPr="007F7AA4">
        <w:rPr>
          <w:rFonts w:eastAsiaTheme="majorEastAsia" w:cs="Times New Roman"/>
        </w:rPr>
        <w:t>GSM</w:t>
      </w:r>
      <w:r w:rsidRPr="007F7AA4">
        <w:rPr>
          <w:rFonts w:eastAsiaTheme="majorEastAsia" w:cs="Times New Roman"/>
        </w:rPr>
        <w:t xml:space="preserve"> to </w:t>
      </w:r>
      <w:r w:rsidR="00FB2C33" w:rsidRPr="007F7AA4">
        <w:rPr>
          <w:rFonts w:eastAsiaTheme="majorEastAsia" w:cs="Times New Roman"/>
        </w:rPr>
        <w:t>LTE</w:t>
      </w:r>
      <w:r w:rsidRPr="007F7AA4">
        <w:rPr>
          <w:rFonts w:eastAsiaTheme="majorEastAsia" w:cs="Times New Roman"/>
        </w:rPr>
        <w:t xml:space="preserve"> start</w:t>
      </w:r>
    </w:p>
    <w:p w14:paraId="1030477B" w14:textId="38576029" w:rsidR="009843AE" w:rsidRPr="007F7AA4" w:rsidRDefault="009843AE" w:rsidP="009843AE">
      <w:pPr>
        <w:rPr>
          <w:rFonts w:eastAsiaTheme="majorEastAsia" w:cs="Times New Roman"/>
        </w:rPr>
      </w:pPr>
      <w:r w:rsidRPr="007F7AA4">
        <w:rPr>
          <w:rFonts w:eastAsiaTheme="majorEastAsia" w:cs="Times New Roman"/>
        </w:rPr>
        <w:t xml:space="preserve">4:Inter-RAT from </w:t>
      </w:r>
      <w:r w:rsidR="00FB2C33" w:rsidRPr="007F7AA4">
        <w:rPr>
          <w:rFonts w:eastAsiaTheme="majorEastAsia" w:cs="Times New Roman"/>
        </w:rPr>
        <w:t>UMTS</w:t>
      </w:r>
      <w:r w:rsidRPr="007F7AA4">
        <w:rPr>
          <w:rFonts w:eastAsiaTheme="majorEastAsia" w:cs="Times New Roman"/>
        </w:rPr>
        <w:t xml:space="preserve"> to </w:t>
      </w:r>
      <w:r w:rsidR="00FB2C33" w:rsidRPr="007F7AA4">
        <w:rPr>
          <w:rFonts w:eastAsiaTheme="majorEastAsia" w:cs="Times New Roman"/>
        </w:rPr>
        <w:t>LTE</w:t>
      </w:r>
      <w:r w:rsidRPr="007F7AA4">
        <w:rPr>
          <w:rFonts w:eastAsiaTheme="majorEastAsia" w:cs="Times New Roman"/>
        </w:rPr>
        <w:t xml:space="preserve"> start</w:t>
      </w:r>
    </w:p>
    <w:p w14:paraId="5C779A34" w14:textId="49EDBFFB" w:rsidR="009843AE" w:rsidRPr="007F7AA4" w:rsidRDefault="009843AE" w:rsidP="009843AE">
      <w:pPr>
        <w:rPr>
          <w:rFonts w:eastAsiaTheme="majorEastAsia" w:cs="Times New Roman"/>
        </w:rPr>
      </w:pPr>
      <w:r w:rsidRPr="007F7AA4">
        <w:rPr>
          <w:rFonts w:eastAsiaTheme="majorEastAsia" w:cs="Times New Roman"/>
        </w:rPr>
        <w:t xml:space="preserve">5:Inter-RAT from LTE to </w:t>
      </w:r>
      <w:r w:rsidR="00FB2C33" w:rsidRPr="007F7AA4">
        <w:rPr>
          <w:rFonts w:eastAsiaTheme="majorEastAsia" w:cs="Times New Roman"/>
        </w:rPr>
        <w:t>GSM_UMTS(TBD)</w:t>
      </w:r>
      <w:r w:rsidRPr="007F7AA4">
        <w:rPr>
          <w:rFonts w:eastAsiaTheme="majorEastAsia" w:cs="Times New Roman"/>
        </w:rPr>
        <w:t xml:space="preserve"> start</w:t>
      </w:r>
    </w:p>
    <w:p w14:paraId="145CF4A7" w14:textId="17918CDF" w:rsidR="009843AE" w:rsidRPr="007F7AA4" w:rsidRDefault="009843AE" w:rsidP="009843AE">
      <w:pPr>
        <w:rPr>
          <w:rFonts w:eastAsiaTheme="majorEastAsia" w:cs="Times New Roman"/>
        </w:rPr>
      </w:pPr>
      <w:r w:rsidRPr="007F7AA4">
        <w:rPr>
          <w:rFonts w:eastAsiaTheme="majorEastAsia" w:cs="Times New Roman"/>
        </w:rPr>
        <w:t xml:space="preserve">6:Inter-RAT from </w:t>
      </w:r>
      <w:r w:rsidR="00FB2C33" w:rsidRPr="007F7AA4">
        <w:rPr>
          <w:rFonts w:eastAsiaTheme="majorEastAsia" w:cs="Times New Roman"/>
        </w:rPr>
        <w:t>GSM_UMTS(TBD)</w:t>
      </w:r>
      <w:r w:rsidRPr="007F7AA4">
        <w:rPr>
          <w:rFonts w:eastAsiaTheme="majorEastAsia" w:cs="Times New Roman"/>
        </w:rPr>
        <w:t xml:space="preserve"> to </w:t>
      </w:r>
      <w:r w:rsidR="00FB2C33" w:rsidRPr="007F7AA4">
        <w:rPr>
          <w:rFonts w:eastAsiaTheme="majorEastAsia" w:cs="Times New Roman"/>
        </w:rPr>
        <w:t>LTE</w:t>
      </w:r>
      <w:r w:rsidRPr="007F7AA4">
        <w:rPr>
          <w:rFonts w:eastAsiaTheme="majorEastAsia" w:cs="Times New Roman"/>
        </w:rPr>
        <w:t xml:space="preserve"> start</w:t>
      </w:r>
    </w:p>
    <w:p w14:paraId="25A894ED" w14:textId="10CAC4DB" w:rsidR="00F20FA6" w:rsidRPr="007F7AA4" w:rsidRDefault="00F20FA6" w:rsidP="009843AE">
      <w:pPr>
        <w:rPr>
          <w:rFonts w:eastAsiaTheme="majorEastAsia" w:cs="Times New Roman"/>
        </w:rPr>
      </w:pPr>
      <w:r w:rsidRPr="007F7AA4">
        <w:rPr>
          <w:rFonts w:eastAsiaTheme="majorEastAsia" w:cs="Times New Roman"/>
        </w:rPr>
        <w:t>&lt;is_successful&gt;</w:t>
      </w:r>
      <w:r w:rsidRPr="007F7AA4">
        <w:rPr>
          <w:rFonts w:eastAsiaTheme="majorEastAsia" w:cs="Times New Roman"/>
        </w:rPr>
        <w:t>整型，仅当</w:t>
      </w:r>
      <w:r w:rsidRPr="007F7AA4">
        <w:rPr>
          <w:rFonts w:eastAsiaTheme="majorEastAsia" w:cs="Times New Roman"/>
        </w:rPr>
        <w:t>&lt;irat_status&gt;</w:t>
      </w:r>
      <w:r w:rsidRPr="007F7AA4">
        <w:rPr>
          <w:rFonts w:eastAsiaTheme="majorEastAsia" w:cs="Times New Roman"/>
        </w:rPr>
        <w:t>为</w:t>
      </w:r>
      <w:r w:rsidRPr="007F7AA4">
        <w:rPr>
          <w:rFonts w:eastAsiaTheme="majorEastAsia" w:cs="Times New Roman"/>
        </w:rPr>
        <w:t>0</w:t>
      </w:r>
      <w:r w:rsidRPr="007F7AA4">
        <w:rPr>
          <w:rFonts w:eastAsiaTheme="majorEastAsia" w:cs="Times New Roman"/>
        </w:rPr>
        <w:t>时设置。</w:t>
      </w:r>
    </w:p>
    <w:p w14:paraId="4D4D4BBA" w14:textId="4F1395EB" w:rsidR="00680687" w:rsidRPr="007F7AA4" w:rsidRDefault="00F20FA6" w:rsidP="009843AE">
      <w:pPr>
        <w:rPr>
          <w:rFonts w:eastAsiaTheme="majorEastAsia" w:cs="Times New Roman"/>
        </w:rPr>
      </w:pPr>
      <w:r w:rsidRPr="007F7AA4">
        <w:rPr>
          <w:rFonts w:eastAsiaTheme="majorEastAsia" w:cs="Times New Roman"/>
        </w:rPr>
        <w:t>0:Inter-RAT procedure failed</w:t>
      </w:r>
    </w:p>
    <w:p w14:paraId="47FF2EE4" w14:textId="18589EC3" w:rsidR="00F20FA6" w:rsidRPr="007F7AA4" w:rsidRDefault="00F20FA6" w:rsidP="009843AE">
      <w:pPr>
        <w:rPr>
          <w:rFonts w:eastAsiaTheme="majorEastAsia" w:cs="Times New Roman"/>
        </w:rPr>
      </w:pPr>
      <w:r w:rsidRPr="007F7AA4">
        <w:rPr>
          <w:rFonts w:eastAsiaTheme="majorEastAsia" w:cs="Times New Roman"/>
        </w:rPr>
        <w:t>1:Inter-RAT procedure is successful</w:t>
      </w:r>
    </w:p>
    <w:p w14:paraId="1ACF5F22" w14:textId="44939B14" w:rsidR="00680687" w:rsidRPr="007F7AA4" w:rsidRDefault="00680687" w:rsidP="009843AE">
      <w:pPr>
        <w:rPr>
          <w:rFonts w:eastAsiaTheme="majorEastAsia" w:cs="Times New Roman"/>
        </w:rPr>
      </w:pPr>
    </w:p>
    <w:p w14:paraId="6DB13524" w14:textId="5773B1E8" w:rsidR="00680687" w:rsidRPr="007F7AA4" w:rsidRDefault="00680687" w:rsidP="00BC451B">
      <w:pPr>
        <w:pStyle w:val="4"/>
        <w:spacing w:before="156" w:after="156"/>
        <w:rPr>
          <w:rFonts w:cs="Times New Roman"/>
        </w:rPr>
      </w:pPr>
      <w:r w:rsidRPr="007F7AA4">
        <w:rPr>
          <w:rFonts w:cs="Times New Roman"/>
        </w:rPr>
        <w:t>Example</w:t>
      </w:r>
    </w:p>
    <w:p w14:paraId="0C7CFEAE" w14:textId="32CB4905" w:rsidR="00BC451B" w:rsidRPr="007F7AA4" w:rsidRDefault="00BC451B" w:rsidP="006A1992">
      <w:pPr>
        <w:pStyle w:val="ac"/>
        <w:numPr>
          <w:ilvl w:val="0"/>
          <w:numId w:val="16"/>
        </w:numPr>
        <w:ind w:firstLineChars="0"/>
        <w:rPr>
          <w:rFonts w:eastAsiaTheme="majorEastAsia" w:cs="Times New Roman"/>
        </w:rPr>
      </w:pPr>
      <w:r w:rsidRPr="007F7AA4">
        <w:rPr>
          <w:rFonts w:eastAsiaTheme="majorEastAsia" w:cs="Times New Roman"/>
        </w:rPr>
        <w:t>从</w:t>
      </w:r>
      <w:r w:rsidRPr="007F7AA4">
        <w:rPr>
          <w:rFonts w:eastAsiaTheme="majorEastAsia" w:cs="Times New Roman"/>
        </w:rPr>
        <w:t>LTE IRAT</w:t>
      </w:r>
      <w:r w:rsidRPr="007F7AA4">
        <w:rPr>
          <w:rFonts w:eastAsiaTheme="majorEastAsia" w:cs="Times New Roman"/>
        </w:rPr>
        <w:t>到</w:t>
      </w:r>
      <w:r w:rsidRPr="007F7AA4">
        <w:rPr>
          <w:rFonts w:eastAsiaTheme="majorEastAsia" w:cs="Times New Roman"/>
        </w:rPr>
        <w:t>GSM</w:t>
      </w:r>
      <w:r w:rsidR="0056185A" w:rsidRPr="007F7AA4">
        <w:rPr>
          <w:rFonts w:eastAsiaTheme="majorEastAsia" w:cs="Times New Roman"/>
        </w:rPr>
        <w:t>，如下示例为</w:t>
      </w:r>
      <w:r w:rsidR="0056185A" w:rsidRPr="007F7AA4">
        <w:rPr>
          <w:rFonts w:eastAsiaTheme="majorEastAsia" w:cs="Times New Roman"/>
        </w:rPr>
        <w:t>VoLTE</w:t>
      </w:r>
      <w:r w:rsidR="0056185A" w:rsidRPr="007F7AA4">
        <w:rPr>
          <w:rFonts w:eastAsiaTheme="majorEastAsia" w:cs="Times New Roman"/>
        </w:rPr>
        <w:t>呼叫过程中的</w:t>
      </w:r>
      <w:r w:rsidR="0056185A" w:rsidRPr="007F7AA4">
        <w:rPr>
          <w:rFonts w:eastAsiaTheme="majorEastAsia" w:cs="Times New Roman"/>
        </w:rPr>
        <w:t>SRVCC</w:t>
      </w:r>
      <w:r w:rsidR="0056185A" w:rsidRPr="007F7AA4">
        <w:rPr>
          <w:rFonts w:eastAsiaTheme="majorEastAsia" w:cs="Times New Roman"/>
        </w:rPr>
        <w:t>过程。</w:t>
      </w:r>
    </w:p>
    <w:tbl>
      <w:tblPr>
        <w:tblStyle w:val="a7"/>
        <w:tblW w:w="0" w:type="auto"/>
        <w:tblLook w:val="04A0" w:firstRow="1" w:lastRow="0" w:firstColumn="1" w:lastColumn="0" w:noHBand="0" w:noVBand="1"/>
      </w:tblPr>
      <w:tblGrid>
        <w:gridCol w:w="13454"/>
      </w:tblGrid>
      <w:tr w:rsidR="00680687" w:rsidRPr="007F7AA4" w14:paraId="0B4AC819" w14:textId="77777777" w:rsidTr="00680687">
        <w:tc>
          <w:tcPr>
            <w:tcW w:w="13454" w:type="dxa"/>
          </w:tcPr>
          <w:p w14:paraId="6525D10A" w14:textId="6E6641D5" w:rsidR="00680687" w:rsidRPr="007F7AA4" w:rsidRDefault="00680687" w:rsidP="00680687">
            <w:pPr>
              <w:rPr>
                <w:rFonts w:eastAsiaTheme="majorEastAsia" w:cs="Times New Roman"/>
              </w:rPr>
            </w:pPr>
            <w:r w:rsidRPr="007F7AA4">
              <w:rPr>
                <w:rFonts w:eastAsiaTheme="majorEastAsia" w:cs="Times New Roman"/>
              </w:rPr>
              <w:lastRenderedPageBreak/>
              <w:t>Type</w:t>
            </w:r>
            <w:r w:rsidRPr="007F7AA4">
              <w:rPr>
                <w:rFonts w:eastAsiaTheme="majorEastAsia" w:cs="Times New Roman"/>
              </w:rPr>
              <w:tab/>
              <w:t>Index</w:t>
            </w:r>
            <w:r w:rsidRPr="007F7AA4">
              <w:rPr>
                <w:rFonts w:eastAsiaTheme="majorEastAsia" w:cs="Times New Roman"/>
              </w:rPr>
              <w:tab/>
              <w:t>Time</w:t>
            </w:r>
            <w:r w:rsidRPr="007F7AA4">
              <w:rPr>
                <w:rFonts w:eastAsiaTheme="majorEastAsia" w:cs="Times New Roman"/>
              </w:rPr>
              <w:tab/>
              <w:t>Local Time</w:t>
            </w:r>
            <w:r w:rsidRPr="007F7AA4">
              <w:rPr>
                <w:rFonts w:eastAsiaTheme="majorEastAsia" w:cs="Times New Roman"/>
              </w:rPr>
              <w:tab/>
              <w:t>Module</w:t>
            </w:r>
            <w:r w:rsidRPr="007F7AA4">
              <w:rPr>
                <w:rFonts w:eastAsiaTheme="majorEastAsia" w:cs="Times New Roman"/>
              </w:rPr>
              <w:tab/>
              <w:t>Message</w:t>
            </w:r>
            <w:r w:rsidRPr="007F7AA4">
              <w:rPr>
                <w:rFonts w:eastAsiaTheme="majorEastAsia" w:cs="Times New Roman"/>
              </w:rPr>
              <w:tab/>
              <w:t>Comment</w:t>
            </w:r>
            <w:r w:rsidRPr="007F7AA4">
              <w:rPr>
                <w:rFonts w:eastAsiaTheme="majorEastAsia" w:cs="Times New Roman"/>
              </w:rPr>
              <w:tab/>
              <w:t>Time Differences</w:t>
            </w:r>
          </w:p>
          <w:p w14:paraId="76D16B7C" w14:textId="77777777" w:rsidR="00680687" w:rsidRPr="007F7AA4" w:rsidRDefault="00680687" w:rsidP="00680687">
            <w:pPr>
              <w:rPr>
                <w:rFonts w:eastAsiaTheme="majorEastAsia" w:cs="Times New Roman"/>
              </w:rPr>
            </w:pPr>
            <w:r w:rsidRPr="007F7AA4">
              <w:rPr>
                <w:rFonts w:eastAsiaTheme="majorEastAsia" w:cs="Times New Roman"/>
              </w:rPr>
              <w:t>OTA</w:t>
            </w:r>
            <w:r w:rsidRPr="007F7AA4">
              <w:rPr>
                <w:rFonts w:eastAsiaTheme="majorEastAsia" w:cs="Times New Roman"/>
              </w:rPr>
              <w:tab/>
              <w:t>952031</w:t>
            </w:r>
            <w:r w:rsidRPr="007F7AA4">
              <w:rPr>
                <w:rFonts w:eastAsiaTheme="majorEastAsia" w:cs="Times New Roman"/>
              </w:rPr>
              <w:tab/>
              <w:t>13558347</w:t>
            </w:r>
            <w:r w:rsidRPr="007F7AA4">
              <w:rPr>
                <w:rFonts w:eastAsiaTheme="majorEastAsia" w:cs="Times New Roman"/>
              </w:rPr>
              <w:tab/>
              <w:t>08:57:21:310</w:t>
            </w:r>
            <w:r w:rsidRPr="007F7AA4">
              <w:rPr>
                <w:rFonts w:eastAsiaTheme="majorEastAsia" w:cs="Times New Roman"/>
              </w:rPr>
              <w:tab/>
              <w:t>ERRC_CONN</w:t>
            </w:r>
            <w:r w:rsidRPr="007F7AA4">
              <w:rPr>
                <w:rFonts w:eastAsiaTheme="majorEastAsia" w:cs="Times New Roman"/>
              </w:rPr>
              <w:tab/>
              <w:t xml:space="preserve">[NW-&gt;MS] </w:t>
            </w:r>
            <w:r w:rsidRPr="007F7AA4">
              <w:rPr>
                <w:rFonts w:eastAsiaTheme="majorEastAsia" w:cs="Times New Roman"/>
                <w:color w:val="FF0000"/>
                <w:highlight w:val="yellow"/>
              </w:rPr>
              <w:t>ERRC_MobilityFromEUTRACommand</w:t>
            </w:r>
            <w:r w:rsidRPr="007F7AA4">
              <w:rPr>
                <w:rFonts w:eastAsiaTheme="majorEastAsia" w:cs="Times New Roman"/>
              </w:rPr>
              <w:t>(EARFCN[38950], PCI[435])(CSFB:[0],purpose:[MobilityFromEUTRACommand_r8_IEs_purpose_handover_selected],targetRAT:[Handover_targetRAT_Type_geran])</w:t>
            </w:r>
            <w:r w:rsidRPr="007F7AA4">
              <w:rPr>
                <w:rFonts w:eastAsiaTheme="majorEastAsia" w:cs="Times New Roman"/>
              </w:rPr>
              <w:tab/>
            </w:r>
            <w:r w:rsidRPr="007F7AA4">
              <w:rPr>
                <w:rFonts w:eastAsiaTheme="majorEastAsia" w:cs="Times New Roman"/>
              </w:rPr>
              <w:tab/>
            </w:r>
          </w:p>
          <w:p w14:paraId="5B1561BE" w14:textId="77777777" w:rsidR="00680687" w:rsidRPr="007F7AA4" w:rsidRDefault="00680687" w:rsidP="00680687">
            <w:pPr>
              <w:rPr>
                <w:rFonts w:eastAsiaTheme="majorEastAsia" w:cs="Times New Roman"/>
              </w:rPr>
            </w:pPr>
            <w:r w:rsidRPr="007F7AA4">
              <w:rPr>
                <w:rFonts w:eastAsiaTheme="majorEastAsia" w:cs="Times New Roman"/>
                <w:highlight w:val="yellow"/>
              </w:rPr>
              <w:t>SYS</w:t>
            </w:r>
            <w:r w:rsidRPr="007F7AA4">
              <w:rPr>
                <w:rFonts w:eastAsiaTheme="majorEastAsia" w:cs="Times New Roman"/>
                <w:highlight w:val="yellow"/>
              </w:rPr>
              <w:tab/>
              <w:t>953714</w:t>
            </w:r>
            <w:r w:rsidRPr="007F7AA4">
              <w:rPr>
                <w:rFonts w:eastAsiaTheme="majorEastAsia" w:cs="Times New Roman"/>
                <w:highlight w:val="yellow"/>
              </w:rPr>
              <w:tab/>
              <w:t>13558617</w:t>
            </w:r>
            <w:r w:rsidRPr="007F7AA4">
              <w:rPr>
                <w:rFonts w:eastAsiaTheme="majorEastAsia" w:cs="Times New Roman"/>
                <w:highlight w:val="yellow"/>
              </w:rPr>
              <w:tab/>
              <w:t>08:57:21:310</w:t>
            </w:r>
            <w:r w:rsidRPr="007F7AA4">
              <w:rPr>
                <w:rFonts w:eastAsiaTheme="majorEastAsia" w:cs="Times New Roman"/>
                <w:highlight w:val="yellow"/>
              </w:rPr>
              <w:tab/>
              <w:t>NIL</w:t>
            </w:r>
            <w:r w:rsidRPr="007F7AA4">
              <w:rPr>
                <w:rFonts w:eastAsiaTheme="majorEastAsia" w:cs="Times New Roman"/>
                <w:highlight w:val="yellow"/>
              </w:rPr>
              <w:tab/>
              <w:t>[ATCI_AT_U_0 s83]+EIRAT: 1</w:t>
            </w:r>
            <w:r w:rsidRPr="007F7AA4">
              <w:rPr>
                <w:rFonts w:eastAsiaTheme="majorEastAsia" w:cs="Times New Roman"/>
              </w:rPr>
              <w:tab/>
            </w:r>
            <w:r w:rsidRPr="007F7AA4">
              <w:rPr>
                <w:rFonts w:eastAsiaTheme="majorEastAsia" w:cs="Times New Roman"/>
              </w:rPr>
              <w:tab/>
            </w:r>
          </w:p>
          <w:p w14:paraId="5E538CDD" w14:textId="77777777" w:rsidR="00680687" w:rsidRPr="007F7AA4" w:rsidRDefault="00680687" w:rsidP="00680687">
            <w:pPr>
              <w:rPr>
                <w:rFonts w:eastAsiaTheme="majorEastAsia" w:cs="Times New Roman"/>
              </w:rPr>
            </w:pPr>
            <w:r w:rsidRPr="007F7AA4">
              <w:rPr>
                <w:rFonts w:eastAsiaTheme="majorEastAsia" w:cs="Times New Roman"/>
              </w:rPr>
              <w:t>SYS</w:t>
            </w:r>
            <w:r w:rsidRPr="007F7AA4">
              <w:rPr>
                <w:rFonts w:eastAsiaTheme="majorEastAsia" w:cs="Times New Roman"/>
              </w:rPr>
              <w:tab/>
              <w:t>953973</w:t>
            </w:r>
            <w:r w:rsidRPr="007F7AA4">
              <w:rPr>
                <w:rFonts w:eastAsiaTheme="majorEastAsia" w:cs="Times New Roman"/>
              </w:rPr>
              <w:tab/>
              <w:t>13558624</w:t>
            </w:r>
            <w:r w:rsidRPr="007F7AA4">
              <w:rPr>
                <w:rFonts w:eastAsiaTheme="majorEastAsia" w:cs="Times New Roman"/>
              </w:rPr>
              <w:tab/>
              <w:t>08:57:21:310</w:t>
            </w:r>
            <w:r w:rsidRPr="007F7AA4">
              <w:rPr>
                <w:rFonts w:eastAsiaTheme="majorEastAsia" w:cs="Times New Roman"/>
              </w:rPr>
              <w:tab/>
              <w:t>NIL</w:t>
            </w:r>
            <w:r w:rsidRPr="007F7AA4">
              <w:rPr>
                <w:rFonts w:eastAsiaTheme="majorEastAsia" w:cs="Times New Roman"/>
              </w:rPr>
              <w:tab/>
              <w:t>[ATP_U_0]+EIRAT: 1</w:t>
            </w:r>
            <w:r w:rsidRPr="007F7AA4">
              <w:rPr>
                <w:rFonts w:eastAsiaTheme="majorEastAsia" w:cs="Times New Roman"/>
              </w:rPr>
              <w:tab/>
            </w:r>
            <w:r w:rsidRPr="007F7AA4">
              <w:rPr>
                <w:rFonts w:eastAsiaTheme="majorEastAsia" w:cs="Times New Roman"/>
              </w:rPr>
              <w:tab/>
            </w:r>
          </w:p>
          <w:p w14:paraId="464FE821" w14:textId="77777777" w:rsidR="00680687" w:rsidRPr="007F7AA4" w:rsidRDefault="00680687" w:rsidP="00680687">
            <w:pPr>
              <w:rPr>
                <w:rFonts w:eastAsiaTheme="majorEastAsia" w:cs="Times New Roman"/>
              </w:rPr>
            </w:pPr>
            <w:r w:rsidRPr="007F7AA4">
              <w:rPr>
                <w:rFonts w:eastAsiaTheme="majorEastAsia" w:cs="Times New Roman"/>
              </w:rPr>
              <w:t>OTA</w:t>
            </w:r>
            <w:r w:rsidRPr="007F7AA4">
              <w:rPr>
                <w:rFonts w:eastAsiaTheme="majorEastAsia" w:cs="Times New Roman"/>
              </w:rPr>
              <w:tab/>
              <w:t>956088</w:t>
            </w:r>
            <w:r w:rsidRPr="007F7AA4">
              <w:rPr>
                <w:rFonts w:eastAsiaTheme="majorEastAsia" w:cs="Times New Roman"/>
              </w:rPr>
              <w:tab/>
              <w:t>13560395</w:t>
            </w:r>
            <w:r w:rsidRPr="007F7AA4">
              <w:rPr>
                <w:rFonts w:eastAsiaTheme="majorEastAsia" w:cs="Times New Roman"/>
              </w:rPr>
              <w:tab/>
              <w:t>08:57:21:310</w:t>
            </w:r>
            <w:r w:rsidRPr="007F7AA4">
              <w:rPr>
                <w:rFonts w:eastAsiaTheme="majorEastAsia" w:cs="Times New Roman"/>
              </w:rPr>
              <w:tab/>
              <w:t>RRM_FDD</w:t>
            </w:r>
            <w:r w:rsidRPr="007F7AA4">
              <w:rPr>
                <w:rFonts w:eastAsiaTheme="majorEastAsia" w:cs="Times New Roman"/>
              </w:rPr>
              <w:tab/>
              <w:t>[NW-&gt;MS] RR__PHYSICAL_INFORMATION</w:t>
            </w:r>
            <w:r w:rsidRPr="007F7AA4">
              <w:rPr>
                <w:rFonts w:eastAsiaTheme="majorEastAsia" w:cs="Times New Roman"/>
              </w:rPr>
              <w:tab/>
            </w:r>
            <w:r w:rsidRPr="007F7AA4">
              <w:rPr>
                <w:rFonts w:eastAsiaTheme="majorEastAsia" w:cs="Times New Roman"/>
              </w:rPr>
              <w:tab/>
            </w:r>
          </w:p>
          <w:p w14:paraId="02891EC5" w14:textId="77777777" w:rsidR="00680687" w:rsidRPr="007F7AA4" w:rsidRDefault="00680687" w:rsidP="00680687">
            <w:pPr>
              <w:rPr>
                <w:rFonts w:eastAsiaTheme="majorEastAsia" w:cs="Times New Roman"/>
              </w:rPr>
            </w:pPr>
            <w:r w:rsidRPr="007F7AA4">
              <w:rPr>
                <w:rFonts w:eastAsiaTheme="majorEastAsia" w:cs="Times New Roman"/>
              </w:rPr>
              <w:t>OTA</w:t>
            </w:r>
            <w:r w:rsidRPr="007F7AA4">
              <w:rPr>
                <w:rFonts w:eastAsiaTheme="majorEastAsia" w:cs="Times New Roman"/>
              </w:rPr>
              <w:tab/>
              <w:t>956096</w:t>
            </w:r>
            <w:r w:rsidRPr="007F7AA4">
              <w:rPr>
                <w:rFonts w:eastAsiaTheme="majorEastAsia" w:cs="Times New Roman"/>
              </w:rPr>
              <w:tab/>
              <w:t>13560397</w:t>
            </w:r>
            <w:r w:rsidRPr="007F7AA4">
              <w:rPr>
                <w:rFonts w:eastAsiaTheme="majorEastAsia" w:cs="Times New Roman"/>
              </w:rPr>
              <w:tab/>
              <w:t>08:57:21:310</w:t>
            </w:r>
            <w:r w:rsidRPr="007F7AA4">
              <w:rPr>
                <w:rFonts w:eastAsiaTheme="majorEastAsia" w:cs="Times New Roman"/>
              </w:rPr>
              <w:tab/>
              <w:t>RRM_FDD</w:t>
            </w:r>
            <w:r w:rsidRPr="007F7AA4">
              <w:rPr>
                <w:rFonts w:eastAsiaTheme="majorEastAsia" w:cs="Times New Roman"/>
              </w:rPr>
              <w:tab/>
              <w:t>[MS-&gt;NW] RR__HANDOVER_COMPLETE</w:t>
            </w:r>
            <w:r w:rsidRPr="007F7AA4">
              <w:rPr>
                <w:rFonts w:eastAsiaTheme="majorEastAsia" w:cs="Times New Roman"/>
              </w:rPr>
              <w:tab/>
            </w:r>
            <w:r w:rsidRPr="007F7AA4">
              <w:rPr>
                <w:rFonts w:eastAsiaTheme="majorEastAsia" w:cs="Times New Roman"/>
              </w:rPr>
              <w:tab/>
            </w:r>
          </w:p>
          <w:p w14:paraId="620A78F0" w14:textId="77777777" w:rsidR="00680687" w:rsidRPr="007F7AA4" w:rsidRDefault="00680687" w:rsidP="00680687">
            <w:pPr>
              <w:rPr>
                <w:rFonts w:eastAsiaTheme="majorEastAsia" w:cs="Times New Roman"/>
              </w:rPr>
            </w:pPr>
            <w:r w:rsidRPr="007F7AA4">
              <w:rPr>
                <w:rFonts w:eastAsiaTheme="majorEastAsia" w:cs="Times New Roman"/>
                <w:highlight w:val="yellow"/>
              </w:rPr>
              <w:t>SYS</w:t>
            </w:r>
            <w:r w:rsidRPr="007F7AA4">
              <w:rPr>
                <w:rFonts w:eastAsiaTheme="majorEastAsia" w:cs="Times New Roman"/>
                <w:highlight w:val="yellow"/>
              </w:rPr>
              <w:tab/>
              <w:t>957942</w:t>
            </w:r>
            <w:r w:rsidRPr="007F7AA4">
              <w:rPr>
                <w:rFonts w:eastAsiaTheme="majorEastAsia" w:cs="Times New Roman"/>
                <w:highlight w:val="yellow"/>
              </w:rPr>
              <w:tab/>
              <w:t>13563007</w:t>
            </w:r>
            <w:r w:rsidRPr="007F7AA4">
              <w:rPr>
                <w:rFonts w:eastAsiaTheme="majorEastAsia" w:cs="Times New Roman"/>
                <w:highlight w:val="yellow"/>
              </w:rPr>
              <w:tab/>
              <w:t>08:57:21:510</w:t>
            </w:r>
            <w:r w:rsidRPr="007F7AA4">
              <w:rPr>
                <w:rFonts w:eastAsiaTheme="majorEastAsia" w:cs="Times New Roman"/>
                <w:highlight w:val="yellow"/>
              </w:rPr>
              <w:tab/>
              <w:t>NIL</w:t>
            </w:r>
            <w:r w:rsidRPr="007F7AA4">
              <w:rPr>
                <w:rFonts w:eastAsiaTheme="majorEastAsia" w:cs="Times New Roman"/>
                <w:highlight w:val="yellow"/>
              </w:rPr>
              <w:tab/>
              <w:t>[ATCI_AT_U_0 s83]+EIRAT: 0,1</w:t>
            </w:r>
            <w:r w:rsidRPr="007F7AA4">
              <w:rPr>
                <w:rFonts w:eastAsiaTheme="majorEastAsia" w:cs="Times New Roman"/>
              </w:rPr>
              <w:tab/>
            </w:r>
            <w:r w:rsidRPr="007F7AA4">
              <w:rPr>
                <w:rFonts w:eastAsiaTheme="majorEastAsia" w:cs="Times New Roman"/>
              </w:rPr>
              <w:tab/>
            </w:r>
          </w:p>
          <w:p w14:paraId="099A4F0C" w14:textId="3C429851" w:rsidR="00AD5626" w:rsidRPr="007F7AA4" w:rsidRDefault="00AD5626" w:rsidP="00680687">
            <w:pPr>
              <w:rPr>
                <w:rFonts w:eastAsiaTheme="majorEastAsia" w:cs="Times New Roman"/>
              </w:rPr>
            </w:pPr>
          </w:p>
          <w:p w14:paraId="61DA2F58" w14:textId="38251F2C" w:rsidR="00AD5626" w:rsidRPr="007F7AA4" w:rsidRDefault="00AD5626" w:rsidP="00680687">
            <w:pPr>
              <w:rPr>
                <w:rFonts w:eastAsiaTheme="majorEastAsia" w:cs="Times New Roman"/>
              </w:rPr>
            </w:pPr>
          </w:p>
          <w:p w14:paraId="0329B102" w14:textId="6B3EC455" w:rsidR="00AD5626" w:rsidRPr="007F7AA4" w:rsidRDefault="00AD5626" w:rsidP="00680687">
            <w:pPr>
              <w:rPr>
                <w:rFonts w:eastAsiaTheme="majorEastAsia" w:cs="Times New Roman"/>
              </w:rPr>
            </w:pPr>
            <w:r w:rsidRPr="007F7AA4">
              <w:rPr>
                <w:rFonts w:eastAsiaTheme="majorEastAsia" w:cs="Times New Roman"/>
              </w:rPr>
              <w:t xml:space="preserve">// </w:t>
            </w:r>
            <w:r w:rsidRPr="007F7AA4">
              <w:rPr>
                <w:rFonts w:eastAsiaTheme="majorEastAsia" w:cs="Times New Roman"/>
              </w:rPr>
              <w:t>挂机后，</w:t>
            </w:r>
            <w:r w:rsidRPr="007F7AA4">
              <w:rPr>
                <w:rFonts w:eastAsiaTheme="majorEastAsia" w:cs="Times New Roman"/>
              </w:rPr>
              <w:t>FR</w:t>
            </w:r>
            <w:r w:rsidRPr="007F7AA4">
              <w:rPr>
                <w:rFonts w:eastAsiaTheme="majorEastAsia" w:cs="Times New Roman"/>
              </w:rPr>
              <w:t>到</w:t>
            </w:r>
            <w:r w:rsidRPr="007F7AA4">
              <w:rPr>
                <w:rFonts w:eastAsiaTheme="majorEastAsia" w:cs="Times New Roman"/>
              </w:rPr>
              <w:t>LTE</w:t>
            </w:r>
            <w:r w:rsidRPr="007F7AA4">
              <w:rPr>
                <w:rFonts w:eastAsiaTheme="majorEastAsia" w:cs="Times New Roman"/>
              </w:rPr>
              <w:t>的过程</w:t>
            </w:r>
          </w:p>
          <w:p w14:paraId="3FA4C0B2" w14:textId="77777777" w:rsidR="00EC5955" w:rsidRPr="007F7AA4" w:rsidRDefault="00EC5955" w:rsidP="00EC5955">
            <w:pPr>
              <w:rPr>
                <w:rFonts w:eastAsiaTheme="majorEastAsia" w:cs="Times New Roman"/>
              </w:rPr>
            </w:pPr>
            <w:r w:rsidRPr="007F7AA4">
              <w:rPr>
                <w:rFonts w:eastAsiaTheme="majorEastAsia" w:cs="Times New Roman"/>
              </w:rPr>
              <w:t>Type</w:t>
            </w:r>
            <w:r w:rsidRPr="007F7AA4">
              <w:rPr>
                <w:rFonts w:eastAsiaTheme="majorEastAsia" w:cs="Times New Roman"/>
              </w:rPr>
              <w:tab/>
              <w:t>Index</w:t>
            </w:r>
            <w:r w:rsidRPr="007F7AA4">
              <w:rPr>
                <w:rFonts w:eastAsiaTheme="majorEastAsia" w:cs="Times New Roman"/>
              </w:rPr>
              <w:tab/>
              <w:t>Time</w:t>
            </w:r>
            <w:r w:rsidRPr="007F7AA4">
              <w:rPr>
                <w:rFonts w:eastAsiaTheme="majorEastAsia" w:cs="Times New Roman"/>
              </w:rPr>
              <w:tab/>
              <w:t>Local Time</w:t>
            </w:r>
            <w:r w:rsidRPr="007F7AA4">
              <w:rPr>
                <w:rFonts w:eastAsiaTheme="majorEastAsia" w:cs="Times New Roman"/>
              </w:rPr>
              <w:tab/>
              <w:t>Module</w:t>
            </w:r>
            <w:r w:rsidRPr="007F7AA4">
              <w:rPr>
                <w:rFonts w:eastAsiaTheme="majorEastAsia" w:cs="Times New Roman"/>
              </w:rPr>
              <w:tab/>
              <w:t>Message</w:t>
            </w:r>
            <w:r w:rsidRPr="007F7AA4">
              <w:rPr>
                <w:rFonts w:eastAsiaTheme="majorEastAsia" w:cs="Times New Roman"/>
              </w:rPr>
              <w:tab/>
              <w:t>Comment</w:t>
            </w:r>
            <w:r w:rsidRPr="007F7AA4">
              <w:rPr>
                <w:rFonts w:eastAsiaTheme="majorEastAsia" w:cs="Times New Roman"/>
              </w:rPr>
              <w:tab/>
              <w:t>Time Differences</w:t>
            </w:r>
          </w:p>
          <w:p w14:paraId="61E4D513" w14:textId="4E1A0326" w:rsidR="00EC5955" w:rsidRPr="007F7AA4" w:rsidRDefault="00EC5955" w:rsidP="00EC5955">
            <w:pPr>
              <w:rPr>
                <w:rFonts w:eastAsiaTheme="majorEastAsia" w:cs="Times New Roman"/>
                <w:b/>
                <w:color w:val="FF0000"/>
              </w:rPr>
            </w:pPr>
            <w:r w:rsidRPr="007F7AA4">
              <w:rPr>
                <w:rFonts w:eastAsiaTheme="majorEastAsia" w:cs="Times New Roman"/>
                <w:highlight w:val="yellow"/>
              </w:rPr>
              <w:t>OTA</w:t>
            </w:r>
            <w:r w:rsidRPr="007F7AA4">
              <w:rPr>
                <w:rFonts w:eastAsiaTheme="majorEastAsia" w:cs="Times New Roman"/>
                <w:highlight w:val="yellow"/>
              </w:rPr>
              <w:tab/>
              <w:t>980224</w:t>
            </w:r>
            <w:r w:rsidRPr="007F7AA4">
              <w:rPr>
                <w:rFonts w:eastAsiaTheme="majorEastAsia" w:cs="Times New Roman"/>
                <w:highlight w:val="yellow"/>
              </w:rPr>
              <w:tab/>
              <w:t>13745380</w:t>
            </w:r>
            <w:r w:rsidRPr="007F7AA4">
              <w:rPr>
                <w:rFonts w:eastAsiaTheme="majorEastAsia" w:cs="Times New Roman"/>
                <w:highlight w:val="yellow"/>
              </w:rPr>
              <w:tab/>
              <w:t>08:57:33:310</w:t>
            </w:r>
            <w:r w:rsidRPr="007F7AA4">
              <w:rPr>
                <w:rFonts w:eastAsiaTheme="majorEastAsia" w:cs="Times New Roman"/>
                <w:highlight w:val="yellow"/>
              </w:rPr>
              <w:tab/>
              <w:t>RRM_FDD</w:t>
            </w:r>
            <w:r w:rsidRPr="007F7AA4">
              <w:rPr>
                <w:rFonts w:eastAsiaTheme="majorEastAsia" w:cs="Times New Roman"/>
                <w:highlight w:val="yellow"/>
              </w:rPr>
              <w:tab/>
              <w:t>[NW-&gt;MS] RR__CHANNEL_RELEASE</w:t>
            </w:r>
            <w:r w:rsidRPr="007F7AA4">
              <w:rPr>
                <w:rFonts w:eastAsiaTheme="majorEastAsia" w:cs="Times New Roman"/>
              </w:rPr>
              <w:tab/>
              <w:t xml:space="preserve">// </w:t>
            </w:r>
            <w:r w:rsidRPr="007F7AA4">
              <w:rPr>
                <w:rFonts w:eastAsiaTheme="majorEastAsia" w:cs="Times New Roman"/>
                <w:b/>
                <w:color w:val="FF0000"/>
              </w:rPr>
              <w:t>GSM RR</w:t>
            </w:r>
            <w:r w:rsidRPr="007F7AA4">
              <w:rPr>
                <w:rFonts w:eastAsiaTheme="majorEastAsia" w:cs="Times New Roman"/>
                <w:b/>
                <w:color w:val="FF0000"/>
              </w:rPr>
              <w:t>连接释放</w:t>
            </w:r>
          </w:p>
          <w:p w14:paraId="41AF0E2B" w14:textId="08ACA53E" w:rsidR="00AD5626" w:rsidRPr="007F7AA4" w:rsidRDefault="00AD5626" w:rsidP="00EC5955">
            <w:pPr>
              <w:rPr>
                <w:rFonts w:eastAsiaTheme="majorEastAsia" w:cs="Times New Roman"/>
                <w:b/>
                <w:color w:val="FF0000"/>
              </w:rPr>
            </w:pPr>
            <w:r w:rsidRPr="007F7AA4">
              <w:rPr>
                <w:rFonts w:eastAsiaTheme="majorEastAsia" w:cs="Times New Roman"/>
              </w:rPr>
              <w:t>SYS</w:t>
            </w:r>
            <w:r w:rsidRPr="007F7AA4">
              <w:rPr>
                <w:rFonts w:eastAsiaTheme="majorEastAsia" w:cs="Times New Roman"/>
              </w:rPr>
              <w:tab/>
              <w:t>982533</w:t>
            </w:r>
            <w:r w:rsidRPr="007F7AA4">
              <w:rPr>
                <w:rFonts w:eastAsiaTheme="majorEastAsia" w:cs="Times New Roman"/>
              </w:rPr>
              <w:tab/>
              <w:t>13750128</w:t>
            </w:r>
            <w:r w:rsidRPr="007F7AA4">
              <w:rPr>
                <w:rFonts w:eastAsiaTheme="majorEastAsia" w:cs="Times New Roman"/>
              </w:rPr>
              <w:tab/>
              <w:t>08:57:33:510</w:t>
            </w:r>
            <w:r w:rsidRPr="007F7AA4">
              <w:rPr>
                <w:rFonts w:eastAsiaTheme="majorEastAsia" w:cs="Times New Roman"/>
              </w:rPr>
              <w:tab/>
              <w:t>NIL</w:t>
            </w:r>
            <w:r w:rsidRPr="007F7AA4">
              <w:rPr>
                <w:rFonts w:eastAsiaTheme="majorEastAsia" w:cs="Times New Roman"/>
              </w:rPr>
              <w:tab/>
              <w:t>[ATP_U_0]+EIRAT: 3</w:t>
            </w:r>
            <w:r w:rsidRPr="007F7AA4">
              <w:rPr>
                <w:rFonts w:eastAsiaTheme="majorEastAsia" w:cs="Times New Roman"/>
              </w:rPr>
              <w:tab/>
            </w:r>
            <w:r w:rsidRPr="007F7AA4">
              <w:rPr>
                <w:rFonts w:eastAsiaTheme="majorEastAsia" w:cs="Times New Roman"/>
              </w:rPr>
              <w:tab/>
            </w:r>
            <w:r w:rsidR="008638E9" w:rsidRPr="007F7AA4">
              <w:rPr>
                <w:rFonts w:eastAsiaTheme="majorEastAsia" w:cs="Times New Roman"/>
              </w:rPr>
              <w:t xml:space="preserve">// </w:t>
            </w:r>
            <w:r w:rsidR="008638E9" w:rsidRPr="007F7AA4">
              <w:rPr>
                <w:rFonts w:eastAsiaTheme="majorEastAsia" w:cs="Times New Roman"/>
                <w:b/>
                <w:color w:val="FF0000"/>
                <w:highlight w:val="yellow"/>
              </w:rPr>
              <w:t>从</w:t>
            </w:r>
            <w:r w:rsidR="008638E9" w:rsidRPr="007F7AA4">
              <w:rPr>
                <w:rFonts w:eastAsiaTheme="majorEastAsia" w:cs="Times New Roman"/>
                <w:b/>
                <w:color w:val="FF0000"/>
                <w:highlight w:val="yellow"/>
              </w:rPr>
              <w:t>GSM IRAT</w:t>
            </w:r>
            <w:r w:rsidR="008638E9" w:rsidRPr="007F7AA4">
              <w:rPr>
                <w:rFonts w:eastAsiaTheme="majorEastAsia" w:cs="Times New Roman"/>
                <w:b/>
                <w:color w:val="FF0000"/>
                <w:highlight w:val="yellow"/>
              </w:rPr>
              <w:t>到</w:t>
            </w:r>
            <w:r w:rsidR="008638E9" w:rsidRPr="007F7AA4">
              <w:rPr>
                <w:rFonts w:eastAsiaTheme="majorEastAsia" w:cs="Times New Roman"/>
                <w:b/>
                <w:color w:val="FF0000"/>
                <w:highlight w:val="yellow"/>
              </w:rPr>
              <w:t>LTE</w:t>
            </w:r>
          </w:p>
          <w:p w14:paraId="73BF6D39" w14:textId="77777777" w:rsidR="00AD5626" w:rsidRPr="007F7AA4" w:rsidRDefault="00AD5626" w:rsidP="00AD5626">
            <w:pPr>
              <w:rPr>
                <w:rFonts w:eastAsiaTheme="majorEastAsia" w:cs="Times New Roman"/>
              </w:rPr>
            </w:pPr>
            <w:r w:rsidRPr="007F7AA4">
              <w:rPr>
                <w:rFonts w:eastAsiaTheme="majorEastAsia" w:cs="Times New Roman"/>
              </w:rPr>
              <w:t>OTA</w:t>
            </w:r>
            <w:r w:rsidRPr="007F7AA4">
              <w:rPr>
                <w:rFonts w:eastAsiaTheme="majorEastAsia" w:cs="Times New Roman"/>
              </w:rPr>
              <w:tab/>
              <w:t>984931</w:t>
            </w:r>
            <w:r w:rsidRPr="007F7AA4">
              <w:rPr>
                <w:rFonts w:eastAsiaTheme="majorEastAsia" w:cs="Times New Roman"/>
              </w:rPr>
              <w:tab/>
              <w:t>13751193</w:t>
            </w:r>
            <w:r w:rsidRPr="007F7AA4">
              <w:rPr>
                <w:rFonts w:eastAsiaTheme="majorEastAsia" w:cs="Times New Roman"/>
              </w:rPr>
              <w:tab/>
              <w:t>08:57:33:510</w:t>
            </w:r>
            <w:r w:rsidRPr="007F7AA4">
              <w:rPr>
                <w:rFonts w:eastAsiaTheme="majorEastAsia" w:cs="Times New Roman"/>
              </w:rPr>
              <w:tab/>
              <w:t>ERRC_SYS</w:t>
            </w:r>
            <w:r w:rsidRPr="007F7AA4">
              <w:rPr>
                <w:rFonts w:eastAsiaTheme="majorEastAsia" w:cs="Times New Roman"/>
              </w:rPr>
              <w:tab/>
              <w:t>[NW-&gt;MS] SystemInformationBlockType1 (EARFCN[38950], PCI[435])</w:t>
            </w:r>
            <w:r w:rsidRPr="007F7AA4">
              <w:rPr>
                <w:rFonts w:eastAsiaTheme="majorEastAsia" w:cs="Times New Roman"/>
              </w:rPr>
              <w:tab/>
            </w:r>
            <w:r w:rsidRPr="007F7AA4">
              <w:rPr>
                <w:rFonts w:eastAsiaTheme="majorEastAsia" w:cs="Times New Roman"/>
              </w:rPr>
              <w:tab/>
            </w:r>
          </w:p>
          <w:p w14:paraId="11CE093D" w14:textId="59FC9D64" w:rsidR="00AD5626" w:rsidRPr="007F7AA4" w:rsidRDefault="00AD5626" w:rsidP="00AD5626">
            <w:pPr>
              <w:rPr>
                <w:rFonts w:eastAsiaTheme="majorEastAsia" w:cs="Times New Roman"/>
                <w:b/>
              </w:rPr>
            </w:pPr>
            <w:r w:rsidRPr="007F7AA4">
              <w:rPr>
                <w:rFonts w:eastAsiaTheme="majorEastAsia" w:cs="Times New Roman"/>
              </w:rPr>
              <w:t>SYS</w:t>
            </w:r>
            <w:r w:rsidRPr="007F7AA4">
              <w:rPr>
                <w:rFonts w:eastAsiaTheme="majorEastAsia" w:cs="Times New Roman"/>
              </w:rPr>
              <w:tab/>
              <w:t>987266</w:t>
            </w:r>
            <w:r w:rsidRPr="007F7AA4">
              <w:rPr>
                <w:rFonts w:eastAsiaTheme="majorEastAsia" w:cs="Times New Roman"/>
              </w:rPr>
              <w:tab/>
              <w:t>13751456</w:t>
            </w:r>
            <w:r w:rsidRPr="007F7AA4">
              <w:rPr>
                <w:rFonts w:eastAsiaTheme="majorEastAsia" w:cs="Times New Roman"/>
              </w:rPr>
              <w:tab/>
              <w:t>08:57:33:710</w:t>
            </w:r>
            <w:r w:rsidRPr="007F7AA4">
              <w:rPr>
                <w:rFonts w:eastAsiaTheme="majorEastAsia" w:cs="Times New Roman"/>
              </w:rPr>
              <w:tab/>
              <w:t>NIL</w:t>
            </w:r>
            <w:r w:rsidRPr="007F7AA4">
              <w:rPr>
                <w:rFonts w:eastAsiaTheme="majorEastAsia" w:cs="Times New Roman"/>
              </w:rPr>
              <w:tab/>
              <w:t>[ATCI_AT_U_0 s83]+EIRAT: 0,1</w:t>
            </w:r>
            <w:r w:rsidRPr="007F7AA4">
              <w:rPr>
                <w:rFonts w:eastAsiaTheme="majorEastAsia" w:cs="Times New Roman"/>
              </w:rPr>
              <w:tab/>
            </w:r>
            <w:r w:rsidRPr="007F7AA4">
              <w:rPr>
                <w:rFonts w:eastAsiaTheme="majorEastAsia" w:cs="Times New Roman"/>
              </w:rPr>
              <w:tab/>
            </w:r>
            <w:r w:rsidR="00305B59" w:rsidRPr="007F7AA4">
              <w:rPr>
                <w:rFonts w:eastAsiaTheme="majorEastAsia" w:cs="Times New Roman"/>
              </w:rPr>
              <w:t>/</w:t>
            </w:r>
            <w:r w:rsidR="00305B59" w:rsidRPr="007F7AA4">
              <w:rPr>
                <w:rFonts w:eastAsiaTheme="majorEastAsia" w:cs="Times New Roman"/>
                <w:b/>
                <w:highlight w:val="yellow"/>
              </w:rPr>
              <w:t>/ IRAT</w:t>
            </w:r>
            <w:r w:rsidR="00305B59" w:rsidRPr="007F7AA4">
              <w:rPr>
                <w:rFonts w:eastAsiaTheme="majorEastAsia" w:cs="Times New Roman"/>
                <w:b/>
                <w:highlight w:val="yellow"/>
              </w:rPr>
              <w:t>完成</w:t>
            </w:r>
          </w:p>
          <w:p w14:paraId="2845216F" w14:textId="77777777" w:rsidR="00AD5626" w:rsidRPr="007F7AA4" w:rsidRDefault="00AD5626" w:rsidP="00AD5626">
            <w:pPr>
              <w:rPr>
                <w:rFonts w:eastAsiaTheme="majorEastAsia" w:cs="Times New Roman"/>
              </w:rPr>
            </w:pPr>
            <w:r w:rsidRPr="007F7AA4">
              <w:rPr>
                <w:rFonts w:eastAsiaTheme="majorEastAsia" w:cs="Times New Roman"/>
              </w:rPr>
              <w:t>OTA</w:t>
            </w:r>
            <w:r w:rsidRPr="007F7AA4">
              <w:rPr>
                <w:rFonts w:eastAsiaTheme="majorEastAsia" w:cs="Times New Roman"/>
              </w:rPr>
              <w:tab/>
              <w:t>997438</w:t>
            </w:r>
            <w:r w:rsidRPr="007F7AA4">
              <w:rPr>
                <w:rFonts w:eastAsiaTheme="majorEastAsia" w:cs="Times New Roman"/>
              </w:rPr>
              <w:tab/>
              <w:t>13752638</w:t>
            </w:r>
            <w:r w:rsidRPr="007F7AA4">
              <w:rPr>
                <w:rFonts w:eastAsiaTheme="majorEastAsia" w:cs="Times New Roman"/>
              </w:rPr>
              <w:tab/>
              <w:t>08:57:33:710</w:t>
            </w:r>
            <w:r w:rsidRPr="007F7AA4">
              <w:rPr>
                <w:rFonts w:eastAsiaTheme="majorEastAsia" w:cs="Times New Roman"/>
              </w:rPr>
              <w:tab/>
              <w:t>EMM_NASMSG</w:t>
            </w:r>
            <w:r w:rsidRPr="007F7AA4">
              <w:rPr>
                <w:rFonts w:eastAsiaTheme="majorEastAsia" w:cs="Times New Roman"/>
              </w:rPr>
              <w:tab/>
              <w:t>[MS-&gt;NW] EMM_Tracking_Area_Update_Request(EPS update type="EMM_UPDATE_TYPE_COMBINED_TAU_IMSI_ATTACH", active flag="KAL_FALSE")</w:t>
            </w:r>
            <w:r w:rsidRPr="007F7AA4">
              <w:rPr>
                <w:rFonts w:eastAsiaTheme="majorEastAsia" w:cs="Times New Roman"/>
              </w:rPr>
              <w:tab/>
            </w:r>
            <w:r w:rsidRPr="007F7AA4">
              <w:rPr>
                <w:rFonts w:eastAsiaTheme="majorEastAsia" w:cs="Times New Roman"/>
              </w:rPr>
              <w:tab/>
            </w:r>
          </w:p>
          <w:p w14:paraId="7F20629B" w14:textId="77777777" w:rsidR="00AD5626" w:rsidRPr="007F7AA4" w:rsidRDefault="00AD5626" w:rsidP="00AD5626">
            <w:pPr>
              <w:rPr>
                <w:rFonts w:eastAsiaTheme="majorEastAsia" w:cs="Times New Roman"/>
              </w:rPr>
            </w:pPr>
            <w:r w:rsidRPr="007F7AA4">
              <w:rPr>
                <w:rFonts w:eastAsiaTheme="majorEastAsia" w:cs="Times New Roman"/>
              </w:rPr>
              <w:t>OTA</w:t>
            </w:r>
            <w:r w:rsidRPr="007F7AA4">
              <w:rPr>
                <w:rFonts w:eastAsiaTheme="majorEastAsia" w:cs="Times New Roman"/>
              </w:rPr>
              <w:tab/>
              <w:t>1007557</w:t>
            </w:r>
            <w:r w:rsidRPr="007F7AA4">
              <w:rPr>
                <w:rFonts w:eastAsiaTheme="majorEastAsia" w:cs="Times New Roman"/>
              </w:rPr>
              <w:tab/>
              <w:t>13764403</w:t>
            </w:r>
            <w:r w:rsidRPr="007F7AA4">
              <w:rPr>
                <w:rFonts w:eastAsiaTheme="majorEastAsia" w:cs="Times New Roman"/>
              </w:rPr>
              <w:tab/>
              <w:t>08:57:34:510</w:t>
            </w:r>
            <w:r w:rsidRPr="007F7AA4">
              <w:rPr>
                <w:rFonts w:eastAsiaTheme="majorEastAsia" w:cs="Times New Roman"/>
              </w:rPr>
              <w:tab/>
              <w:t>EMM_NASMSG</w:t>
            </w:r>
            <w:r w:rsidRPr="007F7AA4">
              <w:rPr>
                <w:rFonts w:eastAsiaTheme="majorEastAsia" w:cs="Times New Roman"/>
              </w:rPr>
              <w:tab/>
              <w:t>[NW-&gt;MS] EMM_Tracking_Area_Update_Accept(EPS update result="EMM_UPDATE_RESULT_COMBINED_UPDATED")</w:t>
            </w:r>
            <w:r w:rsidRPr="007F7AA4">
              <w:rPr>
                <w:rFonts w:eastAsiaTheme="majorEastAsia" w:cs="Times New Roman"/>
              </w:rPr>
              <w:tab/>
            </w:r>
            <w:r w:rsidRPr="007F7AA4">
              <w:rPr>
                <w:rFonts w:eastAsiaTheme="majorEastAsia" w:cs="Times New Roman"/>
              </w:rPr>
              <w:tab/>
            </w:r>
          </w:p>
          <w:p w14:paraId="064B2157" w14:textId="1873D8DC" w:rsidR="00AD5626" w:rsidRPr="007F7AA4" w:rsidRDefault="00AD5626" w:rsidP="00AD5626">
            <w:pPr>
              <w:rPr>
                <w:rFonts w:eastAsiaTheme="majorEastAsia" w:cs="Times New Roman"/>
              </w:rPr>
            </w:pPr>
            <w:r w:rsidRPr="007F7AA4">
              <w:rPr>
                <w:rFonts w:eastAsiaTheme="majorEastAsia" w:cs="Times New Roman"/>
              </w:rPr>
              <w:t>OTA</w:t>
            </w:r>
            <w:r w:rsidRPr="007F7AA4">
              <w:rPr>
                <w:rFonts w:eastAsiaTheme="majorEastAsia" w:cs="Times New Roman"/>
              </w:rPr>
              <w:tab/>
              <w:t>1007960</w:t>
            </w:r>
            <w:r w:rsidRPr="007F7AA4">
              <w:rPr>
                <w:rFonts w:eastAsiaTheme="majorEastAsia" w:cs="Times New Roman"/>
              </w:rPr>
              <w:tab/>
              <w:t>13764437</w:t>
            </w:r>
            <w:r w:rsidRPr="007F7AA4">
              <w:rPr>
                <w:rFonts w:eastAsiaTheme="majorEastAsia" w:cs="Times New Roman"/>
              </w:rPr>
              <w:tab/>
              <w:t>08:57:34:510</w:t>
            </w:r>
            <w:r w:rsidRPr="007F7AA4">
              <w:rPr>
                <w:rFonts w:eastAsiaTheme="majorEastAsia" w:cs="Times New Roman"/>
              </w:rPr>
              <w:tab/>
              <w:t>EMM_NASMSG</w:t>
            </w:r>
            <w:r w:rsidRPr="007F7AA4">
              <w:rPr>
                <w:rFonts w:eastAsiaTheme="majorEastAsia" w:cs="Times New Roman"/>
              </w:rPr>
              <w:tab/>
              <w:t>[MS-&gt;NW] EMM_Tracking_Area_Update_Complete</w:t>
            </w:r>
            <w:r w:rsidRPr="007F7AA4">
              <w:rPr>
                <w:rFonts w:eastAsiaTheme="majorEastAsia" w:cs="Times New Roman"/>
              </w:rPr>
              <w:tab/>
            </w:r>
            <w:r w:rsidRPr="007F7AA4">
              <w:rPr>
                <w:rFonts w:eastAsiaTheme="majorEastAsia" w:cs="Times New Roman"/>
              </w:rPr>
              <w:tab/>
            </w:r>
          </w:p>
        </w:tc>
      </w:tr>
    </w:tbl>
    <w:p w14:paraId="1A4C579E" w14:textId="17F9DFB6" w:rsidR="00680687" w:rsidRPr="007F7AA4" w:rsidRDefault="006C2547" w:rsidP="006C2547">
      <w:pPr>
        <w:pStyle w:val="2"/>
        <w:spacing w:before="156" w:after="156"/>
        <w:rPr>
          <w:rFonts w:cs="Times New Roman"/>
        </w:rPr>
      </w:pPr>
      <w:bookmarkStart w:id="329" w:name="_Toc87714874"/>
      <w:r w:rsidRPr="007F7AA4">
        <w:rPr>
          <w:rFonts w:cs="Times New Roman"/>
        </w:rPr>
        <w:t>数据相关命令</w:t>
      </w:r>
      <w:bookmarkEnd w:id="329"/>
    </w:p>
    <w:p w14:paraId="1E85475E" w14:textId="2215B6C6" w:rsidR="006C2547" w:rsidRPr="007F7AA4" w:rsidRDefault="006C2547" w:rsidP="006C2547">
      <w:pPr>
        <w:pStyle w:val="3"/>
        <w:spacing w:before="156" w:after="156"/>
        <w:rPr>
          <w:rFonts w:eastAsiaTheme="majorEastAsia" w:cs="Times New Roman"/>
        </w:rPr>
      </w:pPr>
      <w:bookmarkStart w:id="330" w:name="_Toc87714875"/>
      <w:r w:rsidRPr="007F7AA4">
        <w:rPr>
          <w:rFonts w:eastAsiaTheme="majorEastAsia" w:cs="Times New Roman"/>
        </w:rPr>
        <w:t>AT+ECNCFG</w:t>
      </w:r>
      <w:bookmarkEnd w:id="330"/>
    </w:p>
    <w:p w14:paraId="36119D40" w14:textId="3BC9A98A" w:rsidR="006C2547" w:rsidRPr="007F7AA4" w:rsidRDefault="006C2547" w:rsidP="006C2547">
      <w:pPr>
        <w:rPr>
          <w:rFonts w:eastAsiaTheme="majorEastAsia" w:cs="Times New Roman"/>
        </w:rPr>
      </w:pPr>
      <w:r w:rsidRPr="007F7AA4">
        <w:rPr>
          <w:rFonts w:eastAsiaTheme="majorEastAsia" w:cs="Times New Roman"/>
        </w:rPr>
        <w:t>常见应用场景：数据开关的打开和关闭。</w:t>
      </w:r>
    </w:p>
    <w:p w14:paraId="4279D5F8" w14:textId="3E131A4F" w:rsidR="006E36E2" w:rsidRPr="007F7AA4" w:rsidRDefault="006E36E2" w:rsidP="006E36E2">
      <w:pPr>
        <w:pStyle w:val="4"/>
        <w:spacing w:before="156" w:after="156"/>
        <w:rPr>
          <w:rFonts w:cs="Times New Roman"/>
        </w:rPr>
      </w:pPr>
      <w:r w:rsidRPr="007F7AA4">
        <w:rPr>
          <w:rFonts w:cs="Times New Roman"/>
        </w:rPr>
        <w:t>Format</w:t>
      </w:r>
    </w:p>
    <w:tbl>
      <w:tblPr>
        <w:tblStyle w:val="a7"/>
        <w:tblW w:w="0" w:type="auto"/>
        <w:tblLayout w:type="fixed"/>
        <w:tblLook w:val="04A0" w:firstRow="1" w:lastRow="0" w:firstColumn="1" w:lastColumn="0" w:noHBand="0" w:noVBand="1"/>
      </w:tblPr>
      <w:tblGrid>
        <w:gridCol w:w="7338"/>
        <w:gridCol w:w="2551"/>
      </w:tblGrid>
      <w:tr w:rsidR="006E36E2" w:rsidRPr="007F7AA4" w14:paraId="0496AD46" w14:textId="77777777" w:rsidTr="006E36E2">
        <w:tc>
          <w:tcPr>
            <w:tcW w:w="7338" w:type="dxa"/>
          </w:tcPr>
          <w:p w14:paraId="27B51F1E" w14:textId="77777777" w:rsidR="006E36E2" w:rsidRPr="007F7AA4" w:rsidRDefault="006E36E2" w:rsidP="00926560">
            <w:pPr>
              <w:rPr>
                <w:rFonts w:eastAsiaTheme="majorEastAsia" w:cs="Times New Roman"/>
              </w:rPr>
            </w:pPr>
            <w:r w:rsidRPr="007F7AA4">
              <w:rPr>
                <w:rFonts w:eastAsiaTheme="majorEastAsia" w:cs="Times New Roman"/>
              </w:rPr>
              <w:t>Command</w:t>
            </w:r>
          </w:p>
        </w:tc>
        <w:tc>
          <w:tcPr>
            <w:tcW w:w="2551" w:type="dxa"/>
          </w:tcPr>
          <w:p w14:paraId="6A777A2B" w14:textId="77777777" w:rsidR="006E36E2" w:rsidRPr="007F7AA4" w:rsidRDefault="006E36E2" w:rsidP="00926560">
            <w:pPr>
              <w:rPr>
                <w:rFonts w:eastAsiaTheme="majorEastAsia" w:cs="Times New Roman"/>
              </w:rPr>
            </w:pPr>
            <w:r w:rsidRPr="007F7AA4">
              <w:rPr>
                <w:rFonts w:eastAsiaTheme="majorEastAsia" w:cs="Times New Roman"/>
              </w:rPr>
              <w:t>作用</w:t>
            </w:r>
          </w:p>
        </w:tc>
      </w:tr>
      <w:tr w:rsidR="006E36E2" w:rsidRPr="007F7AA4" w14:paraId="204A99B1" w14:textId="77777777" w:rsidTr="006E36E2">
        <w:tc>
          <w:tcPr>
            <w:tcW w:w="7338" w:type="dxa"/>
          </w:tcPr>
          <w:p w14:paraId="23820E41" w14:textId="04F6B1F1" w:rsidR="006E36E2" w:rsidRPr="007F7AA4" w:rsidRDefault="006E36E2" w:rsidP="00926560">
            <w:pPr>
              <w:rPr>
                <w:rFonts w:eastAsiaTheme="majorEastAsia" w:cs="Times New Roman"/>
              </w:rPr>
            </w:pPr>
            <w:r w:rsidRPr="007F7AA4">
              <w:rPr>
                <w:rFonts w:eastAsiaTheme="majorEastAsia" w:cs="Times New Roman"/>
              </w:rPr>
              <w:t>AT+ECNCFG=&lt;mobile_data&gt;[,[&lt;data_roaming&gt;],[&lt;volte&gt;],&lt;ims_test_mode&gt;[,&lt;data_domestic_roaming&gt;,&lt;data_international_roaming&gt;]]</w:t>
            </w:r>
          </w:p>
        </w:tc>
        <w:tc>
          <w:tcPr>
            <w:tcW w:w="2551" w:type="dxa"/>
          </w:tcPr>
          <w:p w14:paraId="4F699374" w14:textId="77777777" w:rsidR="006E36E2" w:rsidRPr="007F7AA4" w:rsidRDefault="006E36E2" w:rsidP="00926560">
            <w:pPr>
              <w:rPr>
                <w:rFonts w:eastAsiaTheme="majorEastAsia" w:cs="Times New Roman"/>
              </w:rPr>
            </w:pPr>
            <w:r w:rsidRPr="007F7AA4">
              <w:rPr>
                <w:rFonts w:eastAsiaTheme="majorEastAsia" w:cs="Times New Roman"/>
              </w:rPr>
              <w:t>通知</w:t>
            </w:r>
            <w:r w:rsidRPr="007F7AA4">
              <w:rPr>
                <w:rFonts w:eastAsiaTheme="majorEastAsia" w:cs="Times New Roman"/>
              </w:rPr>
              <w:t>Modem</w:t>
            </w:r>
            <w:r w:rsidRPr="007F7AA4">
              <w:rPr>
                <w:rFonts w:eastAsiaTheme="majorEastAsia" w:cs="Times New Roman"/>
              </w:rPr>
              <w:t>语音状态变化</w:t>
            </w:r>
          </w:p>
        </w:tc>
      </w:tr>
    </w:tbl>
    <w:p w14:paraId="4F6C0B76" w14:textId="33AAB3A8" w:rsidR="006E36E2" w:rsidRPr="007F7AA4" w:rsidRDefault="006E36E2" w:rsidP="006E36E2">
      <w:pPr>
        <w:pStyle w:val="4"/>
        <w:spacing w:before="156" w:after="156"/>
        <w:rPr>
          <w:rFonts w:cs="Times New Roman"/>
        </w:rPr>
      </w:pPr>
      <w:r w:rsidRPr="007F7AA4">
        <w:rPr>
          <w:rFonts w:cs="Times New Roman"/>
        </w:rPr>
        <w:t>Field</w:t>
      </w:r>
    </w:p>
    <w:p w14:paraId="36BB009C" w14:textId="77777777" w:rsidR="00CE0D20" w:rsidRPr="007F7AA4" w:rsidRDefault="00CE0D20" w:rsidP="00CE0D20">
      <w:pPr>
        <w:rPr>
          <w:rFonts w:eastAsiaTheme="majorEastAsia" w:cs="Times New Roman"/>
        </w:rPr>
      </w:pPr>
    </w:p>
    <w:p w14:paraId="18C9B34C" w14:textId="408B2BE1" w:rsidR="00CE0D20" w:rsidRPr="007F7AA4" w:rsidRDefault="00CE0D20" w:rsidP="00CE0D20">
      <w:pPr>
        <w:rPr>
          <w:rFonts w:eastAsiaTheme="majorEastAsia" w:cs="Times New Roman"/>
        </w:rPr>
      </w:pPr>
      <w:r w:rsidRPr="007F7AA4">
        <w:rPr>
          <w:rFonts w:eastAsiaTheme="majorEastAsia" w:cs="Times New Roman"/>
        </w:rPr>
        <w:t>&lt;mobile_data&gt;</w:t>
      </w:r>
      <w:r w:rsidRPr="007F7AA4">
        <w:rPr>
          <w:rFonts w:eastAsiaTheme="majorEastAsia" w:cs="Times New Roman"/>
        </w:rPr>
        <w:t>：</w:t>
      </w:r>
      <w:r w:rsidRPr="007F7AA4">
        <w:rPr>
          <w:rFonts w:eastAsiaTheme="majorEastAsia" w:cs="Times New Roman"/>
        </w:rPr>
        <w:t>0-disable</w:t>
      </w:r>
      <w:r w:rsidRPr="007F7AA4">
        <w:rPr>
          <w:rFonts w:eastAsiaTheme="majorEastAsia" w:cs="Times New Roman"/>
        </w:rPr>
        <w:t>，</w:t>
      </w:r>
      <w:r w:rsidRPr="007F7AA4">
        <w:rPr>
          <w:rFonts w:eastAsiaTheme="majorEastAsia" w:cs="Times New Roman"/>
        </w:rPr>
        <w:t xml:space="preserve"> 1-enable</w:t>
      </w:r>
    </w:p>
    <w:p w14:paraId="361F3FDD" w14:textId="19586D0B" w:rsidR="00CE0D20" w:rsidRPr="007F7AA4" w:rsidRDefault="00CE0D20" w:rsidP="00CE0D20">
      <w:pPr>
        <w:rPr>
          <w:rFonts w:eastAsiaTheme="majorEastAsia" w:cs="Times New Roman"/>
        </w:rPr>
      </w:pPr>
      <w:r w:rsidRPr="007F7AA4">
        <w:rPr>
          <w:rFonts w:eastAsiaTheme="majorEastAsia" w:cs="Times New Roman"/>
        </w:rPr>
        <w:t>&lt;data_roaming&gt;</w:t>
      </w:r>
      <w:r w:rsidRPr="007F7AA4">
        <w:rPr>
          <w:rFonts w:eastAsiaTheme="majorEastAsia" w:cs="Times New Roman"/>
        </w:rPr>
        <w:t>：</w:t>
      </w:r>
      <w:r w:rsidRPr="007F7AA4">
        <w:rPr>
          <w:rFonts w:eastAsiaTheme="majorEastAsia" w:cs="Times New Roman"/>
        </w:rPr>
        <w:t>UI</w:t>
      </w:r>
      <w:r w:rsidRPr="007F7AA4">
        <w:rPr>
          <w:rFonts w:eastAsiaTheme="majorEastAsia" w:cs="Times New Roman"/>
        </w:rPr>
        <w:t>操作，允许</w:t>
      </w:r>
      <w:r w:rsidRPr="007F7AA4">
        <w:rPr>
          <w:rFonts w:eastAsiaTheme="majorEastAsia" w:cs="Times New Roman"/>
        </w:rPr>
        <w:t>/</w:t>
      </w:r>
      <w:r w:rsidRPr="007F7AA4">
        <w:rPr>
          <w:rFonts w:eastAsiaTheme="majorEastAsia" w:cs="Times New Roman"/>
        </w:rPr>
        <w:t>禁止数据漫游接入</w:t>
      </w:r>
    </w:p>
    <w:p w14:paraId="705C080C" w14:textId="412F090A" w:rsidR="00CE0D20" w:rsidRPr="007F7AA4" w:rsidRDefault="00CE0D20" w:rsidP="00CE0D20">
      <w:pPr>
        <w:rPr>
          <w:rFonts w:eastAsiaTheme="majorEastAsia" w:cs="Times New Roman"/>
        </w:rPr>
      </w:pPr>
      <w:r w:rsidRPr="007F7AA4">
        <w:rPr>
          <w:rFonts w:eastAsiaTheme="majorEastAsia" w:cs="Times New Roman"/>
        </w:rPr>
        <w:t>&lt;volte&gt;</w:t>
      </w:r>
      <w:r w:rsidRPr="007F7AA4">
        <w:rPr>
          <w:rFonts w:eastAsiaTheme="majorEastAsia" w:cs="Times New Roman"/>
        </w:rPr>
        <w:t>：</w:t>
      </w:r>
      <w:r w:rsidRPr="007F7AA4">
        <w:rPr>
          <w:rFonts w:eastAsiaTheme="majorEastAsia" w:cs="Times New Roman"/>
        </w:rPr>
        <w:t>0-disable</w:t>
      </w:r>
      <w:r w:rsidRPr="007F7AA4">
        <w:rPr>
          <w:rFonts w:eastAsiaTheme="majorEastAsia" w:cs="Times New Roman"/>
        </w:rPr>
        <w:t>，</w:t>
      </w:r>
      <w:r w:rsidRPr="007F7AA4">
        <w:rPr>
          <w:rFonts w:eastAsiaTheme="majorEastAsia" w:cs="Times New Roman"/>
        </w:rPr>
        <w:t xml:space="preserve"> 1-enable</w:t>
      </w:r>
    </w:p>
    <w:p w14:paraId="447AA9DC" w14:textId="409AB4D8" w:rsidR="000E1573" w:rsidRPr="007F7AA4" w:rsidRDefault="000E1573" w:rsidP="00CE0D20">
      <w:pPr>
        <w:rPr>
          <w:rFonts w:eastAsiaTheme="majorEastAsia" w:cs="Times New Roman"/>
        </w:rPr>
      </w:pPr>
      <w:r w:rsidRPr="007F7AA4">
        <w:rPr>
          <w:rFonts w:eastAsiaTheme="majorEastAsia" w:cs="Times New Roman"/>
        </w:rPr>
        <w:t>&lt;ims_test_mode&gt;:</w:t>
      </w:r>
      <w:r w:rsidRPr="007F7AA4">
        <w:rPr>
          <w:rFonts w:eastAsiaTheme="majorEastAsia" w:cs="Times New Roman"/>
        </w:rPr>
        <w:t>是否处于</w:t>
      </w:r>
      <w:r w:rsidRPr="007F7AA4">
        <w:rPr>
          <w:rFonts w:eastAsiaTheme="majorEastAsia" w:cs="Times New Roman"/>
        </w:rPr>
        <w:t>IMS</w:t>
      </w:r>
      <w:r w:rsidRPr="007F7AA4">
        <w:rPr>
          <w:rFonts w:eastAsiaTheme="majorEastAsia" w:cs="Times New Roman"/>
        </w:rPr>
        <w:t>测试模式</w:t>
      </w:r>
    </w:p>
    <w:p w14:paraId="0A18A022" w14:textId="49BA4DC1" w:rsidR="000E1573" w:rsidRPr="007F7AA4" w:rsidRDefault="000E1573" w:rsidP="00CE0D20">
      <w:pPr>
        <w:rPr>
          <w:rFonts w:eastAsiaTheme="majorEastAsia" w:cs="Times New Roman"/>
        </w:rPr>
      </w:pPr>
      <w:r w:rsidRPr="007F7AA4">
        <w:rPr>
          <w:rFonts w:eastAsiaTheme="majorEastAsia" w:cs="Times New Roman"/>
        </w:rPr>
        <w:t>&lt;data_domestic_roaming&gt;:</w:t>
      </w:r>
      <w:r w:rsidRPr="007F7AA4">
        <w:rPr>
          <w:rFonts w:eastAsiaTheme="majorEastAsia" w:cs="Times New Roman"/>
        </w:rPr>
        <w:t>是否允许国内数据漫游，与</w:t>
      </w:r>
      <w:r w:rsidRPr="007F7AA4">
        <w:rPr>
          <w:rFonts w:eastAsiaTheme="majorEastAsia" w:cs="Times New Roman"/>
        </w:rPr>
        <w:t>data_roaming</w:t>
      </w:r>
      <w:r w:rsidRPr="007F7AA4">
        <w:rPr>
          <w:rFonts w:eastAsiaTheme="majorEastAsia" w:cs="Times New Roman"/>
        </w:rPr>
        <w:t>一起使用。</w:t>
      </w:r>
    </w:p>
    <w:p w14:paraId="0B45D19D" w14:textId="30260509" w:rsidR="000E1573" w:rsidRPr="007F7AA4" w:rsidRDefault="00B7735F" w:rsidP="00CE0D20">
      <w:pPr>
        <w:rPr>
          <w:rFonts w:eastAsiaTheme="majorEastAsia" w:cs="Times New Roman"/>
        </w:rPr>
      </w:pPr>
      <w:r w:rsidRPr="007F7AA4">
        <w:rPr>
          <w:rFonts w:eastAsiaTheme="majorEastAsia" w:cs="Times New Roman"/>
        </w:rPr>
        <w:t>&lt;data_international_roaming&gt;</w:t>
      </w:r>
      <w:r w:rsidRPr="007F7AA4">
        <w:rPr>
          <w:rFonts w:eastAsiaTheme="majorEastAsia" w:cs="Times New Roman"/>
        </w:rPr>
        <w:t>：是否允许数据国际漫游</w:t>
      </w:r>
    </w:p>
    <w:p w14:paraId="13834569" w14:textId="074634A6" w:rsidR="006E36E2" w:rsidRPr="007F7AA4" w:rsidRDefault="006E36E2" w:rsidP="006E36E2">
      <w:pPr>
        <w:pStyle w:val="4"/>
        <w:spacing w:before="156" w:after="156"/>
        <w:rPr>
          <w:rFonts w:cs="Times New Roman"/>
        </w:rPr>
      </w:pPr>
      <w:r w:rsidRPr="007F7AA4">
        <w:rPr>
          <w:rFonts w:cs="Times New Roman"/>
        </w:rPr>
        <w:t>Example</w:t>
      </w:r>
    </w:p>
    <w:tbl>
      <w:tblPr>
        <w:tblStyle w:val="a7"/>
        <w:tblW w:w="0" w:type="auto"/>
        <w:tblLook w:val="04A0" w:firstRow="1" w:lastRow="0" w:firstColumn="1" w:lastColumn="0" w:noHBand="0" w:noVBand="1"/>
      </w:tblPr>
      <w:tblGrid>
        <w:gridCol w:w="13454"/>
      </w:tblGrid>
      <w:tr w:rsidR="006C2547" w:rsidRPr="007F7AA4" w14:paraId="04C39F95" w14:textId="77777777" w:rsidTr="006C2547">
        <w:tc>
          <w:tcPr>
            <w:tcW w:w="13454" w:type="dxa"/>
          </w:tcPr>
          <w:p w14:paraId="189C0BD1" w14:textId="77777777" w:rsidR="006C2547" w:rsidRPr="007F7AA4" w:rsidRDefault="006C2547" w:rsidP="006C2547">
            <w:pPr>
              <w:rPr>
                <w:rFonts w:eastAsiaTheme="majorEastAsia" w:cs="Times New Roman"/>
              </w:rPr>
            </w:pPr>
            <w:r w:rsidRPr="007F7AA4">
              <w:rPr>
                <w:rFonts w:eastAsiaTheme="majorEastAsia" w:cs="Times New Roman"/>
              </w:rPr>
              <w:t>Type</w:t>
            </w:r>
            <w:r w:rsidRPr="007F7AA4">
              <w:rPr>
                <w:rFonts w:eastAsiaTheme="majorEastAsia" w:cs="Times New Roman"/>
              </w:rPr>
              <w:tab/>
              <w:t>Index</w:t>
            </w:r>
            <w:r w:rsidRPr="007F7AA4">
              <w:rPr>
                <w:rFonts w:eastAsiaTheme="majorEastAsia" w:cs="Times New Roman"/>
              </w:rPr>
              <w:tab/>
              <w:t>Time</w:t>
            </w:r>
            <w:r w:rsidRPr="007F7AA4">
              <w:rPr>
                <w:rFonts w:eastAsiaTheme="majorEastAsia" w:cs="Times New Roman"/>
              </w:rPr>
              <w:tab/>
              <w:t>Local Time</w:t>
            </w:r>
            <w:r w:rsidRPr="007F7AA4">
              <w:rPr>
                <w:rFonts w:eastAsiaTheme="majorEastAsia" w:cs="Times New Roman"/>
              </w:rPr>
              <w:tab/>
              <w:t>Module</w:t>
            </w:r>
            <w:r w:rsidRPr="007F7AA4">
              <w:rPr>
                <w:rFonts w:eastAsiaTheme="majorEastAsia" w:cs="Times New Roman"/>
              </w:rPr>
              <w:tab/>
              <w:t>Message</w:t>
            </w:r>
            <w:r w:rsidRPr="007F7AA4">
              <w:rPr>
                <w:rFonts w:eastAsiaTheme="majorEastAsia" w:cs="Times New Roman"/>
              </w:rPr>
              <w:tab/>
              <w:t>Comment</w:t>
            </w:r>
            <w:r w:rsidRPr="007F7AA4">
              <w:rPr>
                <w:rFonts w:eastAsiaTheme="majorEastAsia" w:cs="Times New Roman"/>
              </w:rPr>
              <w:tab/>
              <w:t>Time Differences</w:t>
            </w:r>
          </w:p>
          <w:p w14:paraId="357E0633" w14:textId="77777777" w:rsidR="006C2547" w:rsidRPr="007F7AA4" w:rsidRDefault="006C2547" w:rsidP="006C2547">
            <w:pPr>
              <w:rPr>
                <w:rFonts w:eastAsiaTheme="majorEastAsia" w:cs="Times New Roman"/>
              </w:rPr>
            </w:pPr>
            <w:r w:rsidRPr="007F7AA4">
              <w:rPr>
                <w:rFonts w:eastAsiaTheme="majorEastAsia" w:cs="Times New Roman"/>
              </w:rPr>
              <w:t>SYS</w:t>
            </w:r>
            <w:r w:rsidRPr="007F7AA4">
              <w:rPr>
                <w:rFonts w:eastAsiaTheme="majorEastAsia" w:cs="Times New Roman"/>
              </w:rPr>
              <w:tab/>
              <w:t>1729</w:t>
            </w:r>
            <w:r w:rsidRPr="007F7AA4">
              <w:rPr>
                <w:rFonts w:eastAsiaTheme="majorEastAsia" w:cs="Times New Roman"/>
              </w:rPr>
              <w:tab/>
              <w:t>16891315</w:t>
            </w:r>
            <w:r w:rsidRPr="007F7AA4">
              <w:rPr>
                <w:rFonts w:eastAsiaTheme="majorEastAsia" w:cs="Times New Roman"/>
              </w:rPr>
              <w:tab/>
              <w:t>14:07:39:806</w:t>
            </w:r>
            <w:r w:rsidRPr="007F7AA4">
              <w:rPr>
                <w:rFonts w:eastAsiaTheme="majorEastAsia" w:cs="Times New Roman"/>
              </w:rPr>
              <w:tab/>
              <w:t>NIL</w:t>
            </w:r>
            <w:r w:rsidRPr="007F7AA4">
              <w:rPr>
                <w:rFonts w:eastAsiaTheme="majorEastAsia" w:cs="Times New Roman"/>
              </w:rPr>
              <w:tab/>
              <w:t>[AT_RX p58,ch0]AT+ECNCFG=1,0,,0</w:t>
            </w:r>
          </w:p>
          <w:p w14:paraId="3EC0B1FD" w14:textId="77777777" w:rsidR="006C2547" w:rsidRPr="007F7AA4" w:rsidRDefault="006C2547" w:rsidP="006C2547">
            <w:pPr>
              <w:rPr>
                <w:rFonts w:eastAsiaTheme="majorEastAsia" w:cs="Times New Roman"/>
                <w:color w:val="FF0000"/>
                <w:highlight w:val="yellow"/>
              </w:rPr>
            </w:pPr>
            <w:r w:rsidRPr="007F7AA4">
              <w:rPr>
                <w:rFonts w:eastAsiaTheme="majorEastAsia" w:cs="Times New Roman"/>
                <w:color w:val="FF0000"/>
              </w:rPr>
              <w:t xml:space="preserve"> </w:t>
            </w:r>
            <w:r w:rsidRPr="007F7AA4">
              <w:rPr>
                <w:rFonts w:eastAsiaTheme="majorEastAsia" w:cs="Times New Roman"/>
                <w:color w:val="FF0000"/>
                <w:highlight w:val="yellow"/>
              </w:rPr>
              <w:t>=&gt; Decode:Cellular Network Config  +ECNCFG</w:t>
            </w:r>
          </w:p>
          <w:p w14:paraId="0178FA20" w14:textId="7AFA570B" w:rsidR="006C2547" w:rsidRPr="007F7AA4" w:rsidRDefault="006C2547" w:rsidP="006C2547">
            <w:pPr>
              <w:rPr>
                <w:rFonts w:eastAsiaTheme="majorEastAsia" w:cs="Times New Roman"/>
                <w:color w:val="FF0000"/>
              </w:rPr>
            </w:pPr>
            <w:r w:rsidRPr="007F7AA4">
              <w:rPr>
                <w:rFonts w:eastAsiaTheme="majorEastAsia" w:cs="Times New Roman"/>
                <w:color w:val="FF0000"/>
                <w:highlight w:val="yellow"/>
              </w:rPr>
              <w:t>&lt;mobile_data&gt; : 1(On)</w:t>
            </w:r>
            <w:r w:rsidR="00AD4F03" w:rsidRPr="007F7AA4">
              <w:rPr>
                <w:rFonts w:eastAsiaTheme="majorEastAsia" w:cs="Times New Roman"/>
                <w:color w:val="FF0000"/>
              </w:rPr>
              <w:t xml:space="preserve">   // </w:t>
            </w:r>
            <w:r w:rsidR="00AD4F03" w:rsidRPr="007F7AA4">
              <w:rPr>
                <w:rFonts w:eastAsiaTheme="majorEastAsia" w:cs="Times New Roman"/>
                <w:color w:val="FF0000"/>
                <w:highlight w:val="yellow"/>
              </w:rPr>
              <w:t>开启数据业务</w:t>
            </w:r>
          </w:p>
          <w:p w14:paraId="19204E7B" w14:textId="77777777" w:rsidR="006C2547" w:rsidRPr="007F7AA4" w:rsidRDefault="006C2547" w:rsidP="006C2547">
            <w:pPr>
              <w:rPr>
                <w:rFonts w:eastAsiaTheme="majorEastAsia" w:cs="Times New Roman"/>
              </w:rPr>
            </w:pPr>
            <w:r w:rsidRPr="007F7AA4">
              <w:rPr>
                <w:rFonts w:eastAsiaTheme="majorEastAsia" w:cs="Times New Roman"/>
              </w:rPr>
              <w:t>&lt;data_roaming&gt; : 0(Off)</w:t>
            </w:r>
          </w:p>
          <w:p w14:paraId="076F88A6" w14:textId="77777777" w:rsidR="006C2547" w:rsidRPr="007F7AA4" w:rsidRDefault="006C2547" w:rsidP="006C2547">
            <w:pPr>
              <w:rPr>
                <w:rFonts w:eastAsiaTheme="majorEastAsia" w:cs="Times New Roman"/>
              </w:rPr>
            </w:pPr>
            <w:r w:rsidRPr="007F7AA4">
              <w:rPr>
                <w:rFonts w:eastAsiaTheme="majorEastAsia" w:cs="Times New Roman"/>
              </w:rPr>
              <w:t>&lt;volte&gt; : (NO INPUT)</w:t>
            </w:r>
          </w:p>
          <w:p w14:paraId="5CD9FD9D" w14:textId="77777777" w:rsidR="006C2547" w:rsidRPr="007F7AA4" w:rsidRDefault="006C2547" w:rsidP="006C2547">
            <w:pPr>
              <w:rPr>
                <w:rFonts w:eastAsiaTheme="majorEastAsia" w:cs="Times New Roman"/>
              </w:rPr>
            </w:pPr>
            <w:r w:rsidRPr="007F7AA4">
              <w:rPr>
                <w:rFonts w:eastAsiaTheme="majorEastAsia" w:cs="Times New Roman"/>
              </w:rPr>
              <w:t>&lt;ims_test_mode&gt; : 0(Off)</w:t>
            </w:r>
          </w:p>
          <w:p w14:paraId="3869D8B9" w14:textId="1A53890F" w:rsidR="00AD4F03" w:rsidRPr="007F7AA4" w:rsidRDefault="00AD4F03" w:rsidP="006C2547">
            <w:pPr>
              <w:rPr>
                <w:rFonts w:eastAsiaTheme="majorEastAsia" w:cs="Times New Roman"/>
              </w:rPr>
            </w:pPr>
          </w:p>
          <w:p w14:paraId="11BDB3CF" w14:textId="2E228ABD" w:rsidR="00AD4F03" w:rsidRPr="007F7AA4" w:rsidRDefault="00AD4F03" w:rsidP="006C2547">
            <w:pPr>
              <w:rPr>
                <w:rFonts w:eastAsiaTheme="majorEastAsia" w:cs="Times New Roman"/>
              </w:rPr>
            </w:pPr>
            <w:r w:rsidRPr="007F7AA4">
              <w:rPr>
                <w:rFonts w:eastAsiaTheme="majorEastAsia" w:cs="Times New Roman"/>
              </w:rPr>
              <w:t>// NR</w:t>
            </w:r>
            <w:r w:rsidRPr="007F7AA4">
              <w:rPr>
                <w:rFonts w:eastAsiaTheme="majorEastAsia" w:cs="Times New Roman"/>
              </w:rPr>
              <w:t>建立</w:t>
            </w:r>
            <w:r w:rsidRPr="007F7AA4">
              <w:rPr>
                <w:rFonts w:eastAsiaTheme="majorEastAsia" w:cs="Times New Roman"/>
              </w:rPr>
              <w:t>PDU Session</w:t>
            </w:r>
          </w:p>
          <w:p w14:paraId="7BD30743" w14:textId="77777777" w:rsidR="006C2547" w:rsidRPr="007F7AA4" w:rsidRDefault="006C2547" w:rsidP="006C2547">
            <w:pPr>
              <w:rPr>
                <w:rFonts w:eastAsiaTheme="majorEastAsia" w:cs="Times New Roman"/>
              </w:rPr>
            </w:pPr>
            <w:r w:rsidRPr="007F7AA4">
              <w:rPr>
                <w:rFonts w:eastAsiaTheme="majorEastAsia" w:cs="Times New Roman"/>
              </w:rPr>
              <w:t>OTA</w:t>
            </w:r>
            <w:r w:rsidRPr="007F7AA4">
              <w:rPr>
                <w:rFonts w:eastAsiaTheme="majorEastAsia" w:cs="Times New Roman"/>
              </w:rPr>
              <w:tab/>
              <w:t>3989</w:t>
            </w:r>
            <w:r w:rsidRPr="007F7AA4">
              <w:rPr>
                <w:rFonts w:eastAsiaTheme="majorEastAsia" w:cs="Times New Roman"/>
              </w:rPr>
              <w:tab/>
              <w:t>16892514</w:t>
            </w:r>
            <w:r w:rsidRPr="007F7AA4">
              <w:rPr>
                <w:rFonts w:eastAsiaTheme="majorEastAsia" w:cs="Times New Roman"/>
              </w:rPr>
              <w:tab/>
              <w:t>14:07:39:806</w:t>
            </w:r>
            <w:r w:rsidRPr="007F7AA4">
              <w:rPr>
                <w:rFonts w:eastAsiaTheme="majorEastAsia" w:cs="Times New Roman"/>
              </w:rPr>
              <w:tab/>
              <w:t>VGSM</w:t>
            </w:r>
            <w:r w:rsidRPr="007F7AA4">
              <w:rPr>
                <w:rFonts w:eastAsiaTheme="majorEastAsia" w:cs="Times New Roman"/>
              </w:rPr>
              <w:tab/>
              <w:t>[MS-&gt;NW] VGSM_PDU_SESSION_ESTABLISHMENT_REQUEST (PTI:6, PSI:8)</w:t>
            </w:r>
            <w:r w:rsidRPr="007F7AA4">
              <w:rPr>
                <w:rFonts w:eastAsiaTheme="majorEastAsia" w:cs="Times New Roman"/>
              </w:rPr>
              <w:tab/>
            </w:r>
            <w:r w:rsidRPr="007F7AA4">
              <w:rPr>
                <w:rFonts w:eastAsiaTheme="majorEastAsia" w:cs="Times New Roman"/>
              </w:rPr>
              <w:tab/>
            </w:r>
          </w:p>
          <w:p w14:paraId="69CA8368" w14:textId="767797F9" w:rsidR="006C2547" w:rsidRPr="007F7AA4" w:rsidRDefault="006C2547" w:rsidP="006C2547">
            <w:pPr>
              <w:rPr>
                <w:rFonts w:eastAsiaTheme="majorEastAsia" w:cs="Times New Roman"/>
              </w:rPr>
            </w:pPr>
            <w:r w:rsidRPr="007F7AA4">
              <w:rPr>
                <w:rFonts w:eastAsiaTheme="majorEastAsia" w:cs="Times New Roman"/>
              </w:rPr>
              <w:t>OTA</w:t>
            </w:r>
            <w:r w:rsidRPr="007F7AA4">
              <w:rPr>
                <w:rFonts w:eastAsiaTheme="majorEastAsia" w:cs="Times New Roman"/>
              </w:rPr>
              <w:tab/>
              <w:t>11650</w:t>
            </w:r>
            <w:r w:rsidRPr="007F7AA4">
              <w:rPr>
                <w:rFonts w:eastAsiaTheme="majorEastAsia" w:cs="Times New Roman"/>
              </w:rPr>
              <w:tab/>
              <w:t>16898960</w:t>
            </w:r>
            <w:r w:rsidRPr="007F7AA4">
              <w:rPr>
                <w:rFonts w:eastAsiaTheme="majorEastAsia" w:cs="Times New Roman"/>
              </w:rPr>
              <w:tab/>
              <w:t>14:07:40:207</w:t>
            </w:r>
            <w:r w:rsidRPr="007F7AA4">
              <w:rPr>
                <w:rFonts w:eastAsiaTheme="majorEastAsia" w:cs="Times New Roman"/>
              </w:rPr>
              <w:tab/>
              <w:t>VGSM</w:t>
            </w:r>
            <w:r w:rsidRPr="007F7AA4">
              <w:rPr>
                <w:rFonts w:eastAsiaTheme="majorEastAsia" w:cs="Times New Roman"/>
              </w:rPr>
              <w:tab/>
              <w:t>[NW-&gt;MS] VGSM_PDU_SESSION_ESTABLISHMENT_ACCEPT (PTI:6, PSI:8)</w:t>
            </w:r>
            <w:r w:rsidRPr="007F7AA4">
              <w:rPr>
                <w:rFonts w:eastAsiaTheme="majorEastAsia" w:cs="Times New Roman"/>
              </w:rPr>
              <w:tab/>
            </w:r>
            <w:r w:rsidRPr="007F7AA4">
              <w:rPr>
                <w:rFonts w:eastAsiaTheme="majorEastAsia" w:cs="Times New Roman"/>
              </w:rPr>
              <w:tab/>
            </w:r>
          </w:p>
          <w:p w14:paraId="650E28A9" w14:textId="75255D8F" w:rsidR="00AD4F03" w:rsidRPr="007F7AA4" w:rsidRDefault="00AD4F03" w:rsidP="006C2547">
            <w:pPr>
              <w:rPr>
                <w:rFonts w:eastAsiaTheme="majorEastAsia" w:cs="Times New Roman"/>
              </w:rPr>
            </w:pPr>
          </w:p>
          <w:p w14:paraId="358326AB" w14:textId="1DCCF125" w:rsidR="00AD4F03" w:rsidRPr="007F7AA4" w:rsidRDefault="00AD4F03" w:rsidP="006C2547">
            <w:pPr>
              <w:rPr>
                <w:rFonts w:eastAsiaTheme="majorEastAsia" w:cs="Times New Roman"/>
                <w:color w:val="FF0000"/>
              </w:rPr>
            </w:pPr>
            <w:r w:rsidRPr="007F7AA4">
              <w:rPr>
                <w:rFonts w:eastAsiaTheme="majorEastAsia" w:cs="Times New Roman"/>
                <w:color w:val="FF0000"/>
                <w:highlight w:val="yellow"/>
              </w:rPr>
              <w:t xml:space="preserve">// </w:t>
            </w:r>
            <w:r w:rsidRPr="007F7AA4">
              <w:rPr>
                <w:rFonts w:eastAsiaTheme="majorEastAsia" w:cs="Times New Roman"/>
                <w:color w:val="FF0000"/>
                <w:highlight w:val="yellow"/>
              </w:rPr>
              <w:t>关闭数据开关</w:t>
            </w:r>
          </w:p>
          <w:p w14:paraId="1920268B" w14:textId="77777777" w:rsidR="006C2547" w:rsidRPr="007F7AA4" w:rsidRDefault="006C2547" w:rsidP="006C2547">
            <w:pPr>
              <w:rPr>
                <w:rFonts w:eastAsiaTheme="majorEastAsia" w:cs="Times New Roman"/>
              </w:rPr>
            </w:pPr>
            <w:r w:rsidRPr="007F7AA4">
              <w:rPr>
                <w:rFonts w:eastAsiaTheme="majorEastAsia" w:cs="Times New Roman"/>
              </w:rPr>
              <w:t>SYS</w:t>
            </w:r>
            <w:r w:rsidRPr="007F7AA4">
              <w:rPr>
                <w:rFonts w:eastAsiaTheme="majorEastAsia" w:cs="Times New Roman"/>
              </w:rPr>
              <w:tab/>
              <w:t>3591920</w:t>
            </w:r>
            <w:r w:rsidRPr="007F7AA4">
              <w:rPr>
                <w:rFonts w:eastAsiaTheme="majorEastAsia" w:cs="Times New Roman"/>
              </w:rPr>
              <w:tab/>
              <w:t>22476656</w:t>
            </w:r>
            <w:r w:rsidRPr="007F7AA4">
              <w:rPr>
                <w:rFonts w:eastAsiaTheme="majorEastAsia" w:cs="Times New Roman"/>
              </w:rPr>
              <w:tab/>
              <w:t>14:13:37:100</w:t>
            </w:r>
            <w:r w:rsidRPr="007F7AA4">
              <w:rPr>
                <w:rFonts w:eastAsiaTheme="majorEastAsia" w:cs="Times New Roman"/>
              </w:rPr>
              <w:tab/>
              <w:t>NIL</w:t>
            </w:r>
            <w:r w:rsidRPr="007F7AA4">
              <w:rPr>
                <w:rFonts w:eastAsiaTheme="majorEastAsia" w:cs="Times New Roman"/>
              </w:rPr>
              <w:tab/>
              <w:t>[AT_RX p58,ch0]AT+ECNCFG=0,0,,0</w:t>
            </w:r>
          </w:p>
          <w:p w14:paraId="01735C58" w14:textId="77777777" w:rsidR="006C2547" w:rsidRPr="007F7AA4" w:rsidRDefault="006C2547" w:rsidP="006C2547">
            <w:pPr>
              <w:rPr>
                <w:rFonts w:eastAsiaTheme="majorEastAsia" w:cs="Times New Roman"/>
              </w:rPr>
            </w:pPr>
            <w:r w:rsidRPr="007F7AA4">
              <w:rPr>
                <w:rFonts w:eastAsiaTheme="majorEastAsia" w:cs="Times New Roman"/>
              </w:rPr>
              <w:t xml:space="preserve"> =&gt; Decode:Cellular Network Config  +ECNCFG</w:t>
            </w:r>
          </w:p>
          <w:p w14:paraId="41AA5823" w14:textId="77777777" w:rsidR="006C2547" w:rsidRPr="007F7AA4" w:rsidRDefault="006C2547" w:rsidP="006C2547">
            <w:pPr>
              <w:rPr>
                <w:rFonts w:eastAsiaTheme="majorEastAsia" w:cs="Times New Roman"/>
              </w:rPr>
            </w:pPr>
            <w:r w:rsidRPr="007F7AA4">
              <w:rPr>
                <w:rFonts w:eastAsiaTheme="majorEastAsia" w:cs="Times New Roman"/>
              </w:rPr>
              <w:t>&lt;mobile_data&gt; : 0(Off)</w:t>
            </w:r>
          </w:p>
          <w:p w14:paraId="3F040B16" w14:textId="77777777" w:rsidR="006C2547" w:rsidRPr="007F7AA4" w:rsidRDefault="006C2547" w:rsidP="006C2547">
            <w:pPr>
              <w:rPr>
                <w:rFonts w:eastAsiaTheme="majorEastAsia" w:cs="Times New Roman"/>
              </w:rPr>
            </w:pPr>
            <w:r w:rsidRPr="007F7AA4">
              <w:rPr>
                <w:rFonts w:eastAsiaTheme="majorEastAsia" w:cs="Times New Roman"/>
              </w:rPr>
              <w:t>&lt;data_roaming&gt; : 0(Off)</w:t>
            </w:r>
          </w:p>
          <w:p w14:paraId="192A1E2A" w14:textId="77777777" w:rsidR="006C2547" w:rsidRPr="007F7AA4" w:rsidRDefault="006C2547" w:rsidP="006C2547">
            <w:pPr>
              <w:rPr>
                <w:rFonts w:eastAsiaTheme="majorEastAsia" w:cs="Times New Roman"/>
              </w:rPr>
            </w:pPr>
            <w:r w:rsidRPr="007F7AA4">
              <w:rPr>
                <w:rFonts w:eastAsiaTheme="majorEastAsia" w:cs="Times New Roman"/>
              </w:rPr>
              <w:t>&lt;volte&gt; : (NO INPUT)</w:t>
            </w:r>
          </w:p>
          <w:p w14:paraId="7FD3FC8F" w14:textId="77777777" w:rsidR="006C2547" w:rsidRPr="007F7AA4" w:rsidRDefault="006C2547" w:rsidP="006C2547">
            <w:pPr>
              <w:rPr>
                <w:rFonts w:eastAsiaTheme="majorEastAsia" w:cs="Times New Roman"/>
              </w:rPr>
            </w:pPr>
            <w:r w:rsidRPr="007F7AA4">
              <w:rPr>
                <w:rFonts w:eastAsiaTheme="majorEastAsia" w:cs="Times New Roman"/>
              </w:rPr>
              <w:t>&lt;ims_test_mode&gt; : 0(Off)</w:t>
            </w:r>
          </w:p>
          <w:p w14:paraId="572E5A14" w14:textId="156B6AB8" w:rsidR="00AD4F03" w:rsidRPr="007F7AA4" w:rsidRDefault="00AD4F03" w:rsidP="006C2547">
            <w:pPr>
              <w:rPr>
                <w:rFonts w:eastAsiaTheme="majorEastAsia" w:cs="Times New Roman"/>
              </w:rPr>
            </w:pPr>
          </w:p>
          <w:p w14:paraId="54E9D146" w14:textId="1F1BD6A7" w:rsidR="00AD4F03" w:rsidRPr="007F7AA4" w:rsidRDefault="00AD4F03" w:rsidP="006C2547">
            <w:pPr>
              <w:rPr>
                <w:rFonts w:eastAsiaTheme="majorEastAsia" w:cs="Times New Roman"/>
              </w:rPr>
            </w:pPr>
            <w:r w:rsidRPr="007F7AA4">
              <w:rPr>
                <w:rFonts w:eastAsiaTheme="majorEastAsia" w:cs="Times New Roman"/>
              </w:rPr>
              <w:t xml:space="preserve">// </w:t>
            </w:r>
            <w:r w:rsidRPr="007F7AA4">
              <w:rPr>
                <w:rFonts w:eastAsiaTheme="majorEastAsia" w:cs="Times New Roman"/>
              </w:rPr>
              <w:t>关闭</w:t>
            </w:r>
            <w:r w:rsidRPr="007F7AA4">
              <w:rPr>
                <w:rFonts w:eastAsiaTheme="majorEastAsia" w:cs="Times New Roman"/>
              </w:rPr>
              <w:t>PDU Session</w:t>
            </w:r>
          </w:p>
          <w:p w14:paraId="72CD79B6" w14:textId="77777777" w:rsidR="006C2547" w:rsidRPr="007F7AA4" w:rsidRDefault="006C2547" w:rsidP="006C2547">
            <w:pPr>
              <w:rPr>
                <w:rFonts w:eastAsiaTheme="majorEastAsia" w:cs="Times New Roman"/>
                <w:color w:val="FF0000"/>
              </w:rPr>
            </w:pPr>
            <w:r w:rsidRPr="007F7AA4">
              <w:rPr>
                <w:rFonts w:eastAsiaTheme="majorEastAsia" w:cs="Times New Roman"/>
                <w:color w:val="FF0000"/>
                <w:highlight w:val="yellow"/>
              </w:rPr>
              <w:t>OTA</w:t>
            </w:r>
            <w:r w:rsidRPr="007F7AA4">
              <w:rPr>
                <w:rFonts w:eastAsiaTheme="majorEastAsia" w:cs="Times New Roman"/>
                <w:color w:val="FF0000"/>
                <w:highlight w:val="yellow"/>
              </w:rPr>
              <w:tab/>
              <w:t>3593254</w:t>
            </w:r>
            <w:r w:rsidRPr="007F7AA4">
              <w:rPr>
                <w:rFonts w:eastAsiaTheme="majorEastAsia" w:cs="Times New Roman"/>
                <w:color w:val="FF0000"/>
                <w:highlight w:val="yellow"/>
              </w:rPr>
              <w:tab/>
              <w:t>22476775</w:t>
            </w:r>
            <w:r w:rsidRPr="007F7AA4">
              <w:rPr>
                <w:rFonts w:eastAsiaTheme="majorEastAsia" w:cs="Times New Roman"/>
                <w:color w:val="FF0000"/>
                <w:highlight w:val="yellow"/>
              </w:rPr>
              <w:tab/>
              <w:t>14:13:37:100</w:t>
            </w:r>
            <w:r w:rsidRPr="007F7AA4">
              <w:rPr>
                <w:rFonts w:eastAsiaTheme="majorEastAsia" w:cs="Times New Roman"/>
                <w:color w:val="FF0000"/>
                <w:highlight w:val="yellow"/>
              </w:rPr>
              <w:tab/>
              <w:t>VGSM</w:t>
            </w:r>
            <w:r w:rsidRPr="007F7AA4">
              <w:rPr>
                <w:rFonts w:eastAsiaTheme="majorEastAsia" w:cs="Times New Roman"/>
                <w:color w:val="FF0000"/>
                <w:highlight w:val="yellow"/>
              </w:rPr>
              <w:tab/>
              <w:t>[MS-&gt;NW] VGSM_PDU_SESSION_RELEASE_REQUEST (PTI:7, PSI:8)</w:t>
            </w:r>
            <w:r w:rsidRPr="007F7AA4">
              <w:rPr>
                <w:rFonts w:eastAsiaTheme="majorEastAsia" w:cs="Times New Roman"/>
                <w:color w:val="FF0000"/>
              </w:rPr>
              <w:tab/>
            </w:r>
            <w:r w:rsidRPr="007F7AA4">
              <w:rPr>
                <w:rFonts w:eastAsiaTheme="majorEastAsia" w:cs="Times New Roman"/>
                <w:color w:val="FF0000"/>
              </w:rPr>
              <w:tab/>
            </w:r>
          </w:p>
          <w:p w14:paraId="4FC333C1" w14:textId="77777777" w:rsidR="006C2547" w:rsidRPr="007F7AA4" w:rsidRDefault="006C2547" w:rsidP="006C2547">
            <w:pPr>
              <w:rPr>
                <w:rFonts w:eastAsiaTheme="majorEastAsia" w:cs="Times New Roman"/>
              </w:rPr>
            </w:pPr>
            <w:r w:rsidRPr="007F7AA4">
              <w:rPr>
                <w:rFonts w:eastAsiaTheme="majorEastAsia" w:cs="Times New Roman"/>
              </w:rPr>
              <w:t>OTA</w:t>
            </w:r>
            <w:r w:rsidRPr="007F7AA4">
              <w:rPr>
                <w:rFonts w:eastAsiaTheme="majorEastAsia" w:cs="Times New Roman"/>
              </w:rPr>
              <w:tab/>
              <w:t>3595213</w:t>
            </w:r>
            <w:r w:rsidRPr="007F7AA4">
              <w:rPr>
                <w:rFonts w:eastAsiaTheme="majorEastAsia" w:cs="Times New Roman"/>
              </w:rPr>
              <w:tab/>
              <w:t>22477499</w:t>
            </w:r>
            <w:r w:rsidRPr="007F7AA4">
              <w:rPr>
                <w:rFonts w:eastAsiaTheme="majorEastAsia" w:cs="Times New Roman"/>
              </w:rPr>
              <w:tab/>
              <w:t>14:13:37:300</w:t>
            </w:r>
            <w:r w:rsidRPr="007F7AA4">
              <w:rPr>
                <w:rFonts w:eastAsiaTheme="majorEastAsia" w:cs="Times New Roman"/>
              </w:rPr>
              <w:tab/>
              <w:t>VGSM</w:t>
            </w:r>
            <w:r w:rsidRPr="007F7AA4">
              <w:rPr>
                <w:rFonts w:eastAsiaTheme="majorEastAsia" w:cs="Times New Roman"/>
              </w:rPr>
              <w:tab/>
              <w:t>[NW-&gt;MS] VGSM_PDU_SESSION_RELEASE_COMMAND (PTI:7, PSI:8, 5GSM cause:"VGSM_CAUSE_REGULAR_DEACTIVATION")</w:t>
            </w:r>
            <w:r w:rsidRPr="007F7AA4">
              <w:rPr>
                <w:rFonts w:eastAsiaTheme="majorEastAsia" w:cs="Times New Roman"/>
              </w:rPr>
              <w:tab/>
            </w:r>
            <w:r w:rsidRPr="007F7AA4">
              <w:rPr>
                <w:rFonts w:eastAsiaTheme="majorEastAsia" w:cs="Times New Roman"/>
              </w:rPr>
              <w:tab/>
            </w:r>
          </w:p>
          <w:p w14:paraId="0AFC1BD0" w14:textId="0EA54E9B" w:rsidR="006C2547" w:rsidRPr="007F7AA4" w:rsidRDefault="006C2547" w:rsidP="006C2547">
            <w:pPr>
              <w:rPr>
                <w:rFonts w:eastAsiaTheme="majorEastAsia" w:cs="Times New Roman"/>
              </w:rPr>
            </w:pPr>
            <w:r w:rsidRPr="007F7AA4">
              <w:rPr>
                <w:rFonts w:eastAsiaTheme="majorEastAsia" w:cs="Times New Roman"/>
              </w:rPr>
              <w:t>OTA</w:t>
            </w:r>
            <w:r w:rsidRPr="007F7AA4">
              <w:rPr>
                <w:rFonts w:eastAsiaTheme="majorEastAsia" w:cs="Times New Roman"/>
              </w:rPr>
              <w:tab/>
              <w:t>3595285</w:t>
            </w:r>
            <w:r w:rsidRPr="007F7AA4">
              <w:rPr>
                <w:rFonts w:eastAsiaTheme="majorEastAsia" w:cs="Times New Roman"/>
              </w:rPr>
              <w:tab/>
              <w:t>22477509</w:t>
            </w:r>
            <w:r w:rsidRPr="007F7AA4">
              <w:rPr>
                <w:rFonts w:eastAsiaTheme="majorEastAsia" w:cs="Times New Roman"/>
              </w:rPr>
              <w:tab/>
              <w:t>14:13:37:300</w:t>
            </w:r>
            <w:r w:rsidRPr="007F7AA4">
              <w:rPr>
                <w:rFonts w:eastAsiaTheme="majorEastAsia" w:cs="Times New Roman"/>
              </w:rPr>
              <w:tab/>
              <w:t>VGSM</w:t>
            </w:r>
            <w:r w:rsidRPr="007F7AA4">
              <w:rPr>
                <w:rFonts w:eastAsiaTheme="majorEastAsia" w:cs="Times New Roman"/>
              </w:rPr>
              <w:tab/>
              <w:t>[MS-&gt;NW] VGSM_PDU_SESSION_RELEASE_COMPLETE (PTI:7, PSI:8)</w:t>
            </w:r>
            <w:r w:rsidRPr="007F7AA4">
              <w:rPr>
                <w:rFonts w:eastAsiaTheme="majorEastAsia" w:cs="Times New Roman"/>
              </w:rPr>
              <w:tab/>
            </w:r>
            <w:r w:rsidRPr="007F7AA4">
              <w:rPr>
                <w:rFonts w:eastAsiaTheme="majorEastAsia" w:cs="Times New Roman"/>
              </w:rPr>
              <w:tab/>
            </w:r>
          </w:p>
        </w:tc>
      </w:tr>
    </w:tbl>
    <w:p w14:paraId="265C8D5C" w14:textId="77777777" w:rsidR="006C2547" w:rsidRPr="007F7AA4" w:rsidRDefault="006C2547" w:rsidP="009843AE">
      <w:pPr>
        <w:rPr>
          <w:rFonts w:eastAsiaTheme="majorEastAsia" w:cs="Times New Roman"/>
        </w:rPr>
      </w:pPr>
    </w:p>
    <w:p w14:paraId="6A6A5AB1" w14:textId="34C682FA" w:rsidR="00E44B92" w:rsidRPr="007F7AA4" w:rsidRDefault="00E44B92" w:rsidP="00E44B92">
      <w:pPr>
        <w:pStyle w:val="2"/>
        <w:spacing w:before="156" w:after="156"/>
        <w:rPr>
          <w:rFonts w:cs="Times New Roman"/>
        </w:rPr>
      </w:pPr>
      <w:bookmarkStart w:id="331" w:name="_Toc87714876"/>
      <w:r w:rsidRPr="007F7AA4">
        <w:rPr>
          <w:rFonts w:cs="Times New Roman"/>
        </w:rPr>
        <w:t>呼叫相关命令</w:t>
      </w:r>
      <w:bookmarkEnd w:id="331"/>
    </w:p>
    <w:p w14:paraId="3E9B80C5" w14:textId="6F741502" w:rsidR="00E44B92" w:rsidRPr="007F7AA4" w:rsidRDefault="00E44B92" w:rsidP="00E44B92">
      <w:pPr>
        <w:pStyle w:val="3"/>
        <w:spacing w:before="156" w:after="156"/>
        <w:rPr>
          <w:rFonts w:eastAsiaTheme="majorEastAsia" w:cs="Times New Roman"/>
        </w:rPr>
      </w:pPr>
      <w:bookmarkStart w:id="332" w:name="_Toc87714877"/>
      <w:r w:rsidRPr="007F7AA4">
        <w:rPr>
          <w:rFonts w:eastAsiaTheme="majorEastAsia" w:cs="Times New Roman"/>
        </w:rPr>
        <w:t xml:space="preserve">AT+EVVS </w:t>
      </w:r>
      <w:r w:rsidRPr="007F7AA4">
        <w:rPr>
          <w:rFonts w:eastAsiaTheme="majorEastAsia" w:cs="Times New Roman"/>
        </w:rPr>
        <w:t>语音域状态变化指示</w:t>
      </w:r>
      <w:bookmarkEnd w:id="332"/>
    </w:p>
    <w:p w14:paraId="5356D37A" w14:textId="20ECBB4C" w:rsidR="00E44B92" w:rsidRPr="007F7AA4" w:rsidRDefault="00E44B92" w:rsidP="00E44B92">
      <w:pPr>
        <w:rPr>
          <w:rFonts w:eastAsiaTheme="majorEastAsia" w:cs="Times New Roman"/>
        </w:rPr>
      </w:pPr>
      <w:r w:rsidRPr="007F7AA4">
        <w:rPr>
          <w:rFonts w:eastAsiaTheme="majorEastAsia" w:cs="Times New Roman"/>
        </w:rPr>
        <w:t>AT+EVVS</w:t>
      </w:r>
    </w:p>
    <w:p w14:paraId="5E173240" w14:textId="7A7AF1D5" w:rsidR="00E44B92" w:rsidRPr="007F7AA4" w:rsidRDefault="00E44B92" w:rsidP="00E44B92">
      <w:pPr>
        <w:rPr>
          <w:rFonts w:eastAsiaTheme="majorEastAsia" w:cs="Times New Roman"/>
        </w:rPr>
      </w:pPr>
      <w:r w:rsidRPr="007F7AA4">
        <w:rPr>
          <w:rFonts w:eastAsiaTheme="majorEastAsia" w:cs="Times New Roman"/>
        </w:rPr>
        <w:t>此命令用于指示当前语音状态的变化，指示发给</w:t>
      </w:r>
      <w:r w:rsidRPr="007F7AA4">
        <w:rPr>
          <w:rFonts w:eastAsiaTheme="majorEastAsia" w:cs="Times New Roman"/>
        </w:rPr>
        <w:t>Modem</w:t>
      </w:r>
      <w:r w:rsidRPr="007F7AA4">
        <w:rPr>
          <w:rFonts w:eastAsiaTheme="majorEastAsia" w:cs="Times New Roman"/>
        </w:rPr>
        <w:t>协议栈。</w:t>
      </w:r>
    </w:p>
    <w:p w14:paraId="599C6D44" w14:textId="232D0554" w:rsidR="00E44B92" w:rsidRPr="007F7AA4" w:rsidRDefault="00E44B92" w:rsidP="00E44B92">
      <w:pPr>
        <w:pStyle w:val="4"/>
        <w:spacing w:before="156" w:after="156"/>
        <w:rPr>
          <w:rFonts w:cs="Times New Roman"/>
        </w:rPr>
      </w:pPr>
      <w:r w:rsidRPr="007F7AA4">
        <w:rPr>
          <w:rFonts w:cs="Times New Roman"/>
        </w:rPr>
        <w:t>Format</w:t>
      </w:r>
    </w:p>
    <w:tbl>
      <w:tblPr>
        <w:tblStyle w:val="a7"/>
        <w:tblW w:w="0" w:type="auto"/>
        <w:tblLook w:val="04A0" w:firstRow="1" w:lastRow="0" w:firstColumn="1" w:lastColumn="0" w:noHBand="0" w:noVBand="1"/>
      </w:tblPr>
      <w:tblGrid>
        <w:gridCol w:w="3985"/>
        <w:gridCol w:w="2655"/>
      </w:tblGrid>
      <w:tr w:rsidR="002F7384" w:rsidRPr="007F7AA4" w14:paraId="5D860217" w14:textId="77777777" w:rsidTr="00BD4615">
        <w:tc>
          <w:tcPr>
            <w:tcW w:w="0" w:type="auto"/>
          </w:tcPr>
          <w:p w14:paraId="76A1765E" w14:textId="77777777" w:rsidR="00E44B92" w:rsidRPr="007F7AA4" w:rsidRDefault="00E44B92" w:rsidP="00BD4615">
            <w:pPr>
              <w:rPr>
                <w:rFonts w:eastAsiaTheme="majorEastAsia" w:cs="Times New Roman"/>
              </w:rPr>
            </w:pPr>
            <w:r w:rsidRPr="007F7AA4">
              <w:rPr>
                <w:rFonts w:eastAsiaTheme="majorEastAsia" w:cs="Times New Roman"/>
              </w:rPr>
              <w:t>Command</w:t>
            </w:r>
          </w:p>
        </w:tc>
        <w:tc>
          <w:tcPr>
            <w:tcW w:w="0" w:type="auto"/>
          </w:tcPr>
          <w:p w14:paraId="2B46FDDE" w14:textId="77777777" w:rsidR="00E44B92" w:rsidRPr="007F7AA4" w:rsidRDefault="00E44B92" w:rsidP="00BD4615">
            <w:pPr>
              <w:rPr>
                <w:rFonts w:eastAsiaTheme="majorEastAsia" w:cs="Times New Roman"/>
              </w:rPr>
            </w:pPr>
            <w:r w:rsidRPr="007F7AA4">
              <w:rPr>
                <w:rFonts w:eastAsiaTheme="majorEastAsia" w:cs="Times New Roman"/>
              </w:rPr>
              <w:t>作用</w:t>
            </w:r>
          </w:p>
        </w:tc>
      </w:tr>
      <w:tr w:rsidR="002F7384" w:rsidRPr="007F7AA4" w14:paraId="7A357A84" w14:textId="77777777" w:rsidTr="00BD4615">
        <w:tc>
          <w:tcPr>
            <w:tcW w:w="0" w:type="auto"/>
          </w:tcPr>
          <w:p w14:paraId="790B2164" w14:textId="7DA8DA08" w:rsidR="00E44B92" w:rsidRPr="007F7AA4" w:rsidRDefault="00E44B92" w:rsidP="00E44B92">
            <w:pPr>
              <w:rPr>
                <w:rFonts w:eastAsiaTheme="majorEastAsia" w:cs="Times New Roman"/>
              </w:rPr>
            </w:pPr>
            <w:r w:rsidRPr="007F7AA4">
              <w:rPr>
                <w:rFonts w:eastAsiaTheme="majorEastAsia" w:cs="Times New Roman"/>
              </w:rPr>
              <w:t>AT+EVVS=&lt;voice_status&gt;,&lt;is_emergency&gt;</w:t>
            </w:r>
          </w:p>
        </w:tc>
        <w:tc>
          <w:tcPr>
            <w:tcW w:w="0" w:type="auto"/>
          </w:tcPr>
          <w:p w14:paraId="3B0CEEE4" w14:textId="43250622" w:rsidR="00E44B92" w:rsidRPr="007F7AA4" w:rsidRDefault="002F7384" w:rsidP="00BD4615">
            <w:pPr>
              <w:rPr>
                <w:rFonts w:eastAsiaTheme="majorEastAsia" w:cs="Times New Roman"/>
              </w:rPr>
            </w:pPr>
            <w:r w:rsidRPr="007F7AA4">
              <w:rPr>
                <w:rFonts w:eastAsiaTheme="majorEastAsia" w:cs="Times New Roman"/>
              </w:rPr>
              <w:t>通知</w:t>
            </w:r>
            <w:r w:rsidRPr="007F7AA4">
              <w:rPr>
                <w:rFonts w:eastAsiaTheme="majorEastAsia" w:cs="Times New Roman"/>
              </w:rPr>
              <w:t>Modem</w:t>
            </w:r>
            <w:r w:rsidRPr="007F7AA4">
              <w:rPr>
                <w:rFonts w:eastAsiaTheme="majorEastAsia" w:cs="Times New Roman"/>
              </w:rPr>
              <w:t>语音状态变化</w:t>
            </w:r>
          </w:p>
        </w:tc>
      </w:tr>
    </w:tbl>
    <w:p w14:paraId="21C42B9C" w14:textId="1D2AB951" w:rsidR="00E44B92" w:rsidRPr="007F7AA4" w:rsidRDefault="00365A75" w:rsidP="00365A75">
      <w:pPr>
        <w:pStyle w:val="4"/>
        <w:spacing w:before="156" w:after="156"/>
        <w:rPr>
          <w:rFonts w:cs="Times New Roman"/>
        </w:rPr>
      </w:pPr>
      <w:r w:rsidRPr="007F7AA4">
        <w:rPr>
          <w:rFonts w:cs="Times New Roman"/>
        </w:rPr>
        <w:t>Field</w:t>
      </w:r>
    </w:p>
    <w:p w14:paraId="55E17458" w14:textId="77777777" w:rsidR="004A1E0D" w:rsidRPr="007F7AA4" w:rsidRDefault="00365A75" w:rsidP="00365A75">
      <w:pPr>
        <w:rPr>
          <w:rFonts w:eastAsiaTheme="majorEastAsia" w:cs="Times New Roman"/>
        </w:rPr>
      </w:pPr>
      <w:r w:rsidRPr="007F7AA4">
        <w:rPr>
          <w:rFonts w:eastAsiaTheme="majorEastAsia" w:cs="Times New Roman"/>
        </w:rPr>
        <w:t>&lt;voice_status&gt;:</w:t>
      </w:r>
    </w:p>
    <w:p w14:paraId="0B140D1B" w14:textId="5029279C" w:rsidR="00365A75" w:rsidRPr="007F7AA4" w:rsidRDefault="00365A75" w:rsidP="00365A75">
      <w:pPr>
        <w:rPr>
          <w:rFonts w:eastAsiaTheme="majorEastAsia" w:cs="Times New Roman"/>
        </w:rPr>
      </w:pPr>
      <w:r w:rsidRPr="007F7AA4">
        <w:rPr>
          <w:rFonts w:eastAsiaTheme="majorEastAsia" w:cs="Times New Roman"/>
        </w:rPr>
        <w:t>0 – start</w:t>
      </w:r>
    </w:p>
    <w:p w14:paraId="0EA8BAD9" w14:textId="07FB58E1" w:rsidR="00365A75" w:rsidRPr="007F7AA4" w:rsidRDefault="00365A75" w:rsidP="00365A75">
      <w:pPr>
        <w:rPr>
          <w:rFonts w:eastAsiaTheme="majorEastAsia" w:cs="Times New Roman"/>
        </w:rPr>
      </w:pPr>
      <w:r w:rsidRPr="007F7AA4">
        <w:rPr>
          <w:rFonts w:eastAsiaTheme="majorEastAsia" w:cs="Times New Roman"/>
        </w:rPr>
        <w:t>1 – stop</w:t>
      </w:r>
    </w:p>
    <w:p w14:paraId="647DCDC7" w14:textId="06BC7CD9" w:rsidR="00365A75" w:rsidRPr="007F7AA4" w:rsidRDefault="00365A75" w:rsidP="00365A75">
      <w:pPr>
        <w:rPr>
          <w:rFonts w:eastAsiaTheme="majorEastAsia" w:cs="Times New Roman"/>
        </w:rPr>
      </w:pPr>
      <w:r w:rsidRPr="007F7AA4">
        <w:rPr>
          <w:rFonts w:eastAsiaTheme="majorEastAsia" w:cs="Times New Roman"/>
        </w:rPr>
        <w:t>&lt;is_emergency&gt;:</w:t>
      </w:r>
    </w:p>
    <w:p w14:paraId="080E4596" w14:textId="1EAEF634" w:rsidR="00365A75" w:rsidRPr="007F7AA4" w:rsidRDefault="00365A75" w:rsidP="00365A75">
      <w:pPr>
        <w:rPr>
          <w:rFonts w:eastAsiaTheme="majorEastAsia" w:cs="Times New Roman"/>
        </w:rPr>
      </w:pPr>
      <w:r w:rsidRPr="007F7AA4">
        <w:rPr>
          <w:rFonts w:eastAsiaTheme="majorEastAsia" w:cs="Times New Roman"/>
        </w:rPr>
        <w:t>0 – false</w:t>
      </w:r>
    </w:p>
    <w:p w14:paraId="424FA52F" w14:textId="357C7710" w:rsidR="00365A75" w:rsidRPr="007F7AA4" w:rsidRDefault="00365A75" w:rsidP="00365A75">
      <w:pPr>
        <w:rPr>
          <w:rFonts w:eastAsiaTheme="majorEastAsia" w:cs="Times New Roman"/>
        </w:rPr>
      </w:pPr>
      <w:r w:rsidRPr="007F7AA4">
        <w:rPr>
          <w:rFonts w:eastAsiaTheme="majorEastAsia" w:cs="Times New Roman"/>
        </w:rPr>
        <w:t>1 – true</w:t>
      </w:r>
    </w:p>
    <w:p w14:paraId="3A3873A5" w14:textId="30181F82" w:rsidR="00365A75" w:rsidRPr="007F7AA4" w:rsidRDefault="00365A75" w:rsidP="00365A75">
      <w:pPr>
        <w:rPr>
          <w:rFonts w:eastAsiaTheme="majorEastAsia" w:cs="Times New Roman"/>
        </w:rPr>
      </w:pPr>
      <w:r w:rsidRPr="007F7AA4">
        <w:rPr>
          <w:rFonts w:eastAsiaTheme="majorEastAsia" w:cs="Times New Roman"/>
        </w:rPr>
        <w:t>此命令被</w:t>
      </w:r>
      <w:r w:rsidRPr="007F7AA4">
        <w:rPr>
          <w:rFonts w:eastAsiaTheme="majorEastAsia" w:cs="Times New Roman"/>
        </w:rPr>
        <w:t>VDM</w:t>
      </w:r>
      <w:r w:rsidRPr="007F7AA4">
        <w:rPr>
          <w:rFonts w:eastAsiaTheme="majorEastAsia" w:cs="Times New Roman"/>
        </w:rPr>
        <w:t>使用。</w:t>
      </w:r>
    </w:p>
    <w:p w14:paraId="287D918C" w14:textId="27E9CB04" w:rsidR="00AD0E40" w:rsidRPr="007F7AA4" w:rsidRDefault="00AD0E40" w:rsidP="00AD0E40">
      <w:pPr>
        <w:pStyle w:val="3"/>
        <w:spacing w:before="156" w:after="156"/>
        <w:rPr>
          <w:rFonts w:eastAsiaTheme="majorEastAsia" w:cs="Times New Roman"/>
        </w:rPr>
      </w:pPr>
      <w:bookmarkStart w:id="333" w:name="_Toc87714878"/>
      <w:r w:rsidRPr="007F7AA4">
        <w:rPr>
          <w:rFonts w:eastAsiaTheme="majorEastAsia" w:cs="Times New Roman"/>
        </w:rPr>
        <w:t xml:space="preserve">AT+EHVOLTE </w:t>
      </w:r>
      <w:r w:rsidRPr="007F7AA4">
        <w:rPr>
          <w:rFonts w:eastAsiaTheme="majorEastAsia" w:cs="Times New Roman"/>
        </w:rPr>
        <w:t>为</w:t>
      </w:r>
      <w:r w:rsidRPr="007F7AA4">
        <w:rPr>
          <w:rFonts w:eastAsiaTheme="majorEastAsia" w:cs="Times New Roman"/>
        </w:rPr>
        <w:t>silent redial</w:t>
      </w:r>
      <w:r w:rsidRPr="007F7AA4">
        <w:rPr>
          <w:rFonts w:eastAsiaTheme="majorEastAsia" w:cs="Times New Roman"/>
        </w:rPr>
        <w:t>更新</w:t>
      </w:r>
      <w:r w:rsidRPr="007F7AA4">
        <w:rPr>
          <w:rFonts w:eastAsiaTheme="majorEastAsia" w:cs="Times New Roman"/>
        </w:rPr>
        <w:t>hVoLTE</w:t>
      </w:r>
      <w:r w:rsidRPr="007F7AA4">
        <w:rPr>
          <w:rFonts w:eastAsiaTheme="majorEastAsia" w:cs="Times New Roman"/>
        </w:rPr>
        <w:t>模式</w:t>
      </w:r>
      <w:bookmarkEnd w:id="333"/>
    </w:p>
    <w:p w14:paraId="4F1E31FE" w14:textId="3BBB64E4" w:rsidR="00AD0E40" w:rsidRPr="007F7AA4" w:rsidRDefault="006529F0" w:rsidP="006529F0">
      <w:pPr>
        <w:pStyle w:val="4"/>
        <w:spacing w:before="156" w:after="156"/>
        <w:rPr>
          <w:rFonts w:cs="Times New Roman"/>
        </w:rPr>
      </w:pPr>
      <w:r w:rsidRPr="007F7AA4">
        <w:rPr>
          <w:rFonts w:cs="Times New Roman"/>
        </w:rPr>
        <w:t>Format</w:t>
      </w:r>
    </w:p>
    <w:tbl>
      <w:tblPr>
        <w:tblStyle w:val="a7"/>
        <w:tblW w:w="0" w:type="auto"/>
        <w:tblLook w:val="04A0" w:firstRow="1" w:lastRow="0" w:firstColumn="1" w:lastColumn="0" w:noHBand="0" w:noVBand="1"/>
      </w:tblPr>
      <w:tblGrid>
        <w:gridCol w:w="2757"/>
        <w:gridCol w:w="917"/>
        <w:gridCol w:w="2901"/>
      </w:tblGrid>
      <w:tr w:rsidR="006529F0" w:rsidRPr="007F7AA4" w14:paraId="6EDC6BDD" w14:textId="77777777" w:rsidTr="00BD4615">
        <w:tc>
          <w:tcPr>
            <w:tcW w:w="0" w:type="auto"/>
          </w:tcPr>
          <w:p w14:paraId="69257CAB" w14:textId="77777777" w:rsidR="006529F0" w:rsidRPr="007F7AA4" w:rsidRDefault="006529F0" w:rsidP="00BD4615">
            <w:pPr>
              <w:rPr>
                <w:rFonts w:eastAsiaTheme="majorEastAsia" w:cs="Times New Roman"/>
              </w:rPr>
            </w:pPr>
            <w:r w:rsidRPr="007F7AA4">
              <w:rPr>
                <w:rFonts w:eastAsiaTheme="majorEastAsia" w:cs="Times New Roman"/>
              </w:rPr>
              <w:t>Command</w:t>
            </w:r>
          </w:p>
        </w:tc>
        <w:tc>
          <w:tcPr>
            <w:tcW w:w="0" w:type="auto"/>
          </w:tcPr>
          <w:p w14:paraId="49413934" w14:textId="22783211" w:rsidR="006529F0" w:rsidRPr="007F7AA4" w:rsidRDefault="006529F0" w:rsidP="00BD4615">
            <w:pPr>
              <w:rPr>
                <w:rFonts w:eastAsiaTheme="majorEastAsia" w:cs="Times New Roman"/>
              </w:rPr>
            </w:pPr>
            <w:r w:rsidRPr="007F7AA4">
              <w:rPr>
                <w:rFonts w:eastAsiaTheme="majorEastAsia" w:cs="Times New Roman"/>
              </w:rPr>
              <w:t>Respose</w:t>
            </w:r>
          </w:p>
        </w:tc>
        <w:tc>
          <w:tcPr>
            <w:tcW w:w="0" w:type="auto"/>
          </w:tcPr>
          <w:p w14:paraId="5E2C91A6" w14:textId="27FDA8CB" w:rsidR="006529F0" w:rsidRPr="007F7AA4" w:rsidRDefault="006529F0" w:rsidP="00BD4615">
            <w:pPr>
              <w:rPr>
                <w:rFonts w:eastAsiaTheme="majorEastAsia" w:cs="Times New Roman"/>
              </w:rPr>
            </w:pPr>
            <w:r w:rsidRPr="007F7AA4">
              <w:rPr>
                <w:rFonts w:eastAsiaTheme="majorEastAsia" w:cs="Times New Roman"/>
              </w:rPr>
              <w:t>作用</w:t>
            </w:r>
          </w:p>
        </w:tc>
      </w:tr>
      <w:tr w:rsidR="006529F0" w:rsidRPr="007F7AA4" w14:paraId="4059C3F8" w14:textId="77777777" w:rsidTr="00BD4615">
        <w:tc>
          <w:tcPr>
            <w:tcW w:w="0" w:type="auto"/>
          </w:tcPr>
          <w:p w14:paraId="1922DFF8" w14:textId="51C27DF2" w:rsidR="006529F0" w:rsidRPr="007F7AA4" w:rsidRDefault="006529F0" w:rsidP="006529F0">
            <w:pPr>
              <w:rPr>
                <w:rFonts w:eastAsiaTheme="majorEastAsia" w:cs="Times New Roman"/>
              </w:rPr>
            </w:pPr>
            <w:r w:rsidRPr="007F7AA4">
              <w:rPr>
                <w:rFonts w:eastAsiaTheme="majorEastAsia" w:cs="Times New Roman"/>
              </w:rPr>
              <w:t>AT+EHVOLTE=&lt;mode&gt;,&lt;n&gt;</w:t>
            </w:r>
          </w:p>
        </w:tc>
        <w:tc>
          <w:tcPr>
            <w:tcW w:w="0" w:type="auto"/>
          </w:tcPr>
          <w:p w14:paraId="5D0DEEEF" w14:textId="77777777" w:rsidR="006529F0" w:rsidRPr="007F7AA4" w:rsidRDefault="006529F0" w:rsidP="006529F0">
            <w:pPr>
              <w:rPr>
                <w:rFonts w:eastAsiaTheme="majorEastAsia" w:cs="Times New Roman"/>
              </w:rPr>
            </w:pPr>
            <w:r w:rsidRPr="007F7AA4">
              <w:rPr>
                <w:rFonts w:eastAsiaTheme="majorEastAsia" w:cs="Times New Roman"/>
              </w:rPr>
              <w:t>OK</w:t>
            </w:r>
          </w:p>
          <w:p w14:paraId="367BB363" w14:textId="7194304D" w:rsidR="006529F0" w:rsidRPr="007F7AA4" w:rsidRDefault="006529F0" w:rsidP="006529F0">
            <w:pPr>
              <w:rPr>
                <w:rFonts w:eastAsiaTheme="majorEastAsia" w:cs="Times New Roman"/>
              </w:rPr>
            </w:pPr>
            <w:r w:rsidRPr="007F7AA4">
              <w:rPr>
                <w:rFonts w:eastAsiaTheme="majorEastAsia" w:cs="Times New Roman"/>
              </w:rPr>
              <w:t>ERROR</w:t>
            </w:r>
          </w:p>
        </w:tc>
        <w:tc>
          <w:tcPr>
            <w:tcW w:w="0" w:type="auto"/>
          </w:tcPr>
          <w:p w14:paraId="69F6E91C" w14:textId="663C6857" w:rsidR="006529F0" w:rsidRPr="007F7AA4" w:rsidRDefault="006529F0" w:rsidP="00BD4615">
            <w:pPr>
              <w:rPr>
                <w:rFonts w:eastAsiaTheme="majorEastAsia" w:cs="Times New Roman"/>
              </w:rPr>
            </w:pPr>
            <w:r w:rsidRPr="007F7AA4">
              <w:rPr>
                <w:rFonts w:eastAsiaTheme="majorEastAsia" w:cs="Times New Roman"/>
              </w:rPr>
              <w:t>更新</w:t>
            </w:r>
            <w:r w:rsidRPr="007F7AA4">
              <w:rPr>
                <w:rFonts w:eastAsiaTheme="majorEastAsia" w:cs="Times New Roman"/>
              </w:rPr>
              <w:t>hVolte</w:t>
            </w:r>
            <w:r w:rsidRPr="007F7AA4">
              <w:rPr>
                <w:rFonts w:eastAsiaTheme="majorEastAsia" w:cs="Times New Roman"/>
              </w:rPr>
              <w:t>，用于</w:t>
            </w:r>
            <w:r w:rsidRPr="007F7AA4">
              <w:rPr>
                <w:rFonts w:eastAsiaTheme="majorEastAsia" w:cs="Times New Roman"/>
              </w:rPr>
              <w:t>silent redial</w:t>
            </w:r>
          </w:p>
        </w:tc>
      </w:tr>
    </w:tbl>
    <w:p w14:paraId="523C8757" w14:textId="77777777" w:rsidR="006529F0" w:rsidRPr="007F7AA4" w:rsidRDefault="006529F0" w:rsidP="006529F0">
      <w:pPr>
        <w:pStyle w:val="4"/>
        <w:spacing w:before="156" w:after="156"/>
        <w:rPr>
          <w:rFonts w:cs="Times New Roman"/>
        </w:rPr>
      </w:pPr>
      <w:r w:rsidRPr="007F7AA4">
        <w:rPr>
          <w:rFonts w:cs="Times New Roman"/>
        </w:rPr>
        <w:t>Field</w:t>
      </w:r>
    </w:p>
    <w:p w14:paraId="1CDE999C" w14:textId="46EA1CA3" w:rsidR="00301AF0" w:rsidRPr="007F7AA4" w:rsidRDefault="006529F0" w:rsidP="00E8730D">
      <w:pPr>
        <w:rPr>
          <w:rFonts w:eastAsiaTheme="majorEastAsia" w:cs="Times New Roman"/>
        </w:rPr>
      </w:pPr>
      <w:r w:rsidRPr="007F7AA4">
        <w:rPr>
          <w:rFonts w:eastAsiaTheme="majorEastAsia" w:cs="Times New Roman"/>
        </w:rPr>
        <w:t>&lt;mode&gt;:</w:t>
      </w:r>
    </w:p>
    <w:p w14:paraId="1E598125" w14:textId="74C9CCFF" w:rsidR="006529F0" w:rsidRPr="007F7AA4" w:rsidRDefault="006529F0" w:rsidP="00E8730D">
      <w:pPr>
        <w:rPr>
          <w:rFonts w:eastAsiaTheme="majorEastAsia" w:cs="Times New Roman"/>
        </w:rPr>
      </w:pPr>
      <w:r w:rsidRPr="007F7AA4">
        <w:rPr>
          <w:rFonts w:eastAsiaTheme="majorEastAsia" w:cs="Times New Roman"/>
        </w:rPr>
        <w:t>0 – SRLTE mode</w:t>
      </w:r>
    </w:p>
    <w:p w14:paraId="7CCA47F9" w14:textId="5CF06CE8" w:rsidR="006529F0" w:rsidRPr="007F7AA4" w:rsidRDefault="006529F0" w:rsidP="00E8730D">
      <w:pPr>
        <w:rPr>
          <w:rFonts w:eastAsiaTheme="majorEastAsia" w:cs="Times New Roman"/>
        </w:rPr>
      </w:pPr>
      <w:r w:rsidRPr="007F7AA4">
        <w:rPr>
          <w:rFonts w:eastAsiaTheme="majorEastAsia" w:cs="Times New Roman"/>
        </w:rPr>
        <w:t>&lt;n&gt;:</w:t>
      </w:r>
    </w:p>
    <w:p w14:paraId="0E8EF732" w14:textId="6BA2D16E" w:rsidR="006529F0" w:rsidRPr="007F7AA4" w:rsidRDefault="006529F0" w:rsidP="00E8730D">
      <w:pPr>
        <w:rPr>
          <w:rFonts w:eastAsiaTheme="majorEastAsia" w:cs="Times New Roman"/>
        </w:rPr>
      </w:pPr>
      <w:r w:rsidRPr="007F7AA4">
        <w:rPr>
          <w:rFonts w:eastAsiaTheme="majorEastAsia" w:cs="Times New Roman"/>
        </w:rPr>
        <w:t>0 – not used</w:t>
      </w:r>
    </w:p>
    <w:p w14:paraId="60495D3F" w14:textId="71CABA2D" w:rsidR="006529F0" w:rsidRPr="007F7AA4" w:rsidRDefault="006529F0" w:rsidP="00E8730D">
      <w:pPr>
        <w:rPr>
          <w:rFonts w:eastAsiaTheme="majorEastAsia" w:cs="Times New Roman"/>
        </w:rPr>
      </w:pPr>
      <w:r w:rsidRPr="007F7AA4">
        <w:rPr>
          <w:rFonts w:eastAsiaTheme="majorEastAsia" w:cs="Times New Roman"/>
        </w:rPr>
        <w:t>1 – set hVolte mode to SRLTE due to 1XRTT MO call attempt after VoLTE call fail(silent redial)</w:t>
      </w:r>
    </w:p>
    <w:p w14:paraId="09553415" w14:textId="7B46B645" w:rsidR="006529F0" w:rsidRPr="007F7AA4" w:rsidRDefault="006529F0" w:rsidP="00E8730D">
      <w:pPr>
        <w:rPr>
          <w:rFonts w:eastAsiaTheme="majorEastAsia" w:cs="Times New Roman"/>
        </w:rPr>
      </w:pPr>
      <w:r w:rsidRPr="007F7AA4">
        <w:rPr>
          <w:rFonts w:eastAsiaTheme="majorEastAsia" w:cs="Times New Roman"/>
        </w:rPr>
        <w:t>2 – set hVolte mode to SRLTE due to 1XRTT MO call end</w:t>
      </w:r>
    </w:p>
    <w:p w14:paraId="62CB67A1" w14:textId="39436B61" w:rsidR="006529F0" w:rsidRPr="007F7AA4" w:rsidRDefault="00EE0811" w:rsidP="00E8730D">
      <w:pPr>
        <w:rPr>
          <w:rFonts w:eastAsiaTheme="majorEastAsia" w:cs="Times New Roman"/>
        </w:rPr>
      </w:pPr>
      <w:r w:rsidRPr="007F7AA4">
        <w:rPr>
          <w:rFonts w:eastAsiaTheme="majorEastAsia" w:cs="Times New Roman"/>
        </w:rPr>
        <w:t>4</w:t>
      </w:r>
      <w:r w:rsidR="006529F0" w:rsidRPr="007F7AA4">
        <w:rPr>
          <w:rFonts w:eastAsiaTheme="majorEastAsia" w:cs="Times New Roman"/>
        </w:rPr>
        <w:t xml:space="preserve"> – set hVoLTE mode to SRLTE due to 1XRTT MO call attempt directly</w:t>
      </w:r>
    </w:p>
    <w:p w14:paraId="5861368B" w14:textId="52B08696" w:rsidR="00EE0811" w:rsidRPr="007F7AA4" w:rsidRDefault="00EE0811" w:rsidP="00E8730D">
      <w:pPr>
        <w:rPr>
          <w:rFonts w:eastAsiaTheme="majorEastAsia" w:cs="Times New Roman"/>
          <w:b/>
          <w:bCs/>
          <w:color w:val="006EBC"/>
          <w:sz w:val="28"/>
          <w:szCs w:val="28"/>
        </w:rPr>
      </w:pPr>
      <w:r w:rsidRPr="007F7AA4">
        <w:rPr>
          <w:rFonts w:eastAsiaTheme="majorEastAsia" w:cs="Times New Roman"/>
          <w:b/>
          <w:bCs/>
          <w:color w:val="006EBC"/>
          <w:sz w:val="28"/>
          <w:szCs w:val="28"/>
        </w:rPr>
        <w:t>Note:</w:t>
      </w:r>
    </w:p>
    <w:p w14:paraId="59280853" w14:textId="31A7A850" w:rsidR="00EE0811" w:rsidRPr="007F7AA4" w:rsidRDefault="00EE0811" w:rsidP="00E8730D">
      <w:pPr>
        <w:rPr>
          <w:rFonts w:eastAsiaTheme="majorEastAsia" w:cs="Times New Roman"/>
        </w:rPr>
      </w:pPr>
      <w:r w:rsidRPr="007F7AA4">
        <w:rPr>
          <w:rFonts w:eastAsiaTheme="majorEastAsia" w:cs="Times New Roman"/>
        </w:rPr>
        <w:t>在</w:t>
      </w:r>
      <w:r w:rsidRPr="007F7AA4">
        <w:rPr>
          <w:rFonts w:eastAsiaTheme="majorEastAsia" w:cs="Times New Roman"/>
        </w:rPr>
        <w:t>VoLTE</w:t>
      </w:r>
      <w:r w:rsidRPr="007F7AA4">
        <w:rPr>
          <w:rFonts w:eastAsiaTheme="majorEastAsia" w:cs="Times New Roman"/>
        </w:rPr>
        <w:t>呼叫失败且决定在</w:t>
      </w:r>
      <w:r w:rsidRPr="007F7AA4">
        <w:rPr>
          <w:rFonts w:eastAsiaTheme="majorEastAsia" w:cs="Times New Roman"/>
        </w:rPr>
        <w:t>1XRTT</w:t>
      </w:r>
      <w:r w:rsidRPr="007F7AA4">
        <w:rPr>
          <w:rFonts w:eastAsiaTheme="majorEastAsia" w:cs="Times New Roman"/>
        </w:rPr>
        <w:t>上重试时，发送</w:t>
      </w:r>
      <w:r w:rsidRPr="007F7AA4">
        <w:rPr>
          <w:rFonts w:eastAsiaTheme="majorEastAsia" w:cs="Times New Roman"/>
        </w:rPr>
        <w:t>AT+EHVOLTE=0,1</w:t>
      </w:r>
      <w:r w:rsidRPr="007F7AA4">
        <w:rPr>
          <w:rFonts w:eastAsiaTheme="majorEastAsia" w:cs="Times New Roman"/>
        </w:rPr>
        <w:t>，在呼叫结束后，发送</w:t>
      </w:r>
      <w:r w:rsidRPr="007F7AA4">
        <w:rPr>
          <w:rFonts w:eastAsiaTheme="majorEastAsia" w:cs="Times New Roman"/>
        </w:rPr>
        <w:t>AT+EHVOLTE=0,2</w:t>
      </w:r>
    </w:p>
    <w:p w14:paraId="7DA408A9" w14:textId="4B6030B9" w:rsidR="00301AF0" w:rsidRPr="007F7AA4" w:rsidRDefault="007D5BEE" w:rsidP="00E8730D">
      <w:pPr>
        <w:rPr>
          <w:rFonts w:eastAsiaTheme="majorEastAsia" w:cs="Times New Roman"/>
        </w:rPr>
      </w:pPr>
      <w:r w:rsidRPr="007F7AA4">
        <w:rPr>
          <w:rFonts w:eastAsiaTheme="majorEastAsia" w:cs="Times New Roman"/>
        </w:rPr>
        <w:t>当</w:t>
      </w:r>
      <w:r w:rsidRPr="007F7AA4">
        <w:rPr>
          <w:rFonts w:eastAsiaTheme="majorEastAsia" w:cs="Times New Roman"/>
        </w:rPr>
        <w:t>MO</w:t>
      </w:r>
      <w:r w:rsidRPr="007F7AA4">
        <w:rPr>
          <w:rFonts w:eastAsiaTheme="majorEastAsia" w:cs="Times New Roman"/>
        </w:rPr>
        <w:t>直接在</w:t>
      </w:r>
      <w:r w:rsidRPr="007F7AA4">
        <w:rPr>
          <w:rFonts w:eastAsiaTheme="majorEastAsia" w:cs="Times New Roman"/>
        </w:rPr>
        <w:t>1XRTT</w:t>
      </w:r>
      <w:r w:rsidRPr="007F7AA4">
        <w:rPr>
          <w:rFonts w:eastAsiaTheme="majorEastAsia" w:cs="Times New Roman"/>
        </w:rPr>
        <w:t>上尝试拨打电话发送</w:t>
      </w:r>
      <w:r w:rsidRPr="007F7AA4">
        <w:rPr>
          <w:rFonts w:eastAsiaTheme="majorEastAsia" w:cs="Times New Roman"/>
        </w:rPr>
        <w:t>AT+EHVOLTE=0,4</w:t>
      </w:r>
      <w:r w:rsidRPr="007F7AA4">
        <w:rPr>
          <w:rFonts w:eastAsiaTheme="majorEastAsia" w:cs="Times New Roman"/>
        </w:rPr>
        <w:t>，在呼叫结束后，发送</w:t>
      </w:r>
      <w:r w:rsidRPr="007F7AA4">
        <w:rPr>
          <w:rFonts w:eastAsiaTheme="majorEastAsia" w:cs="Times New Roman"/>
        </w:rPr>
        <w:t>AT+EHVOLTE=0,2</w:t>
      </w:r>
    </w:p>
    <w:p w14:paraId="520B346F" w14:textId="77777777" w:rsidR="008429DB" w:rsidRPr="007F7AA4" w:rsidRDefault="008429DB" w:rsidP="008429DB">
      <w:pPr>
        <w:pStyle w:val="3"/>
        <w:spacing w:before="156" w:after="156"/>
        <w:rPr>
          <w:rFonts w:eastAsiaTheme="majorEastAsia" w:cs="Times New Roman"/>
        </w:rPr>
      </w:pPr>
      <w:bookmarkStart w:id="334" w:name="_Toc87714879"/>
      <w:r w:rsidRPr="007F7AA4">
        <w:rPr>
          <w:rFonts w:eastAsiaTheme="majorEastAsia" w:cs="Times New Roman"/>
        </w:rPr>
        <w:t>ATD</w:t>
      </w:r>
      <w:bookmarkEnd w:id="334"/>
    </w:p>
    <w:p w14:paraId="12E779CB" w14:textId="77777777" w:rsidR="008429DB" w:rsidRPr="007F7AA4" w:rsidRDefault="008429DB" w:rsidP="008429DB">
      <w:pPr>
        <w:pStyle w:val="3"/>
        <w:spacing w:before="156" w:after="156"/>
        <w:rPr>
          <w:rFonts w:eastAsiaTheme="majorEastAsia" w:cs="Times New Roman"/>
        </w:rPr>
      </w:pPr>
      <w:bookmarkStart w:id="335" w:name="_Toc87714880"/>
      <w:r w:rsidRPr="007F7AA4">
        <w:rPr>
          <w:rFonts w:eastAsiaTheme="majorEastAsia" w:cs="Times New Roman"/>
        </w:rPr>
        <w:t>ATH</w:t>
      </w:r>
      <w:bookmarkEnd w:id="335"/>
    </w:p>
    <w:p w14:paraId="553810B3" w14:textId="77777777" w:rsidR="008429DB" w:rsidRPr="007F7AA4" w:rsidRDefault="008429DB" w:rsidP="008429DB">
      <w:pPr>
        <w:pStyle w:val="3"/>
        <w:spacing w:before="156" w:after="156"/>
        <w:rPr>
          <w:rFonts w:eastAsiaTheme="majorEastAsia" w:cs="Times New Roman"/>
        </w:rPr>
      </w:pPr>
      <w:bookmarkStart w:id="336" w:name="_Toc87714881"/>
      <w:r w:rsidRPr="007F7AA4">
        <w:rPr>
          <w:rFonts w:eastAsiaTheme="majorEastAsia" w:cs="Times New Roman"/>
        </w:rPr>
        <w:t>CHLD</w:t>
      </w:r>
      <w:bookmarkEnd w:id="336"/>
    </w:p>
    <w:p w14:paraId="62E58675" w14:textId="77777777" w:rsidR="008429DB" w:rsidRPr="007F7AA4" w:rsidRDefault="008429DB" w:rsidP="008429DB">
      <w:pPr>
        <w:pStyle w:val="3"/>
        <w:spacing w:before="156" w:after="156"/>
        <w:rPr>
          <w:rFonts w:eastAsiaTheme="majorEastAsia" w:cs="Times New Roman"/>
        </w:rPr>
      </w:pPr>
      <w:bookmarkStart w:id="337" w:name="_Toc87714882"/>
      <w:r w:rsidRPr="007F7AA4">
        <w:rPr>
          <w:rFonts w:eastAsiaTheme="majorEastAsia" w:cs="Times New Roman"/>
        </w:rPr>
        <w:t>CHUP</w:t>
      </w:r>
      <w:bookmarkEnd w:id="337"/>
    </w:p>
    <w:p w14:paraId="1A6411C5" w14:textId="77777777" w:rsidR="008429DB" w:rsidRPr="007F7AA4" w:rsidRDefault="008429DB" w:rsidP="008429DB">
      <w:pPr>
        <w:pStyle w:val="3"/>
        <w:spacing w:before="156" w:after="156"/>
        <w:rPr>
          <w:rFonts w:eastAsiaTheme="majorEastAsia" w:cs="Times New Roman"/>
        </w:rPr>
      </w:pPr>
      <w:bookmarkStart w:id="338" w:name="_Toc87714883"/>
      <w:r w:rsidRPr="007F7AA4">
        <w:rPr>
          <w:rFonts w:eastAsiaTheme="majorEastAsia" w:cs="Times New Roman"/>
        </w:rPr>
        <w:t>ECPI</w:t>
      </w:r>
      <w:bookmarkEnd w:id="338"/>
    </w:p>
    <w:p w14:paraId="0C0A6F30" w14:textId="77777777" w:rsidR="008429DB" w:rsidRPr="007F7AA4" w:rsidRDefault="008429DB" w:rsidP="008429DB">
      <w:pPr>
        <w:pStyle w:val="3"/>
        <w:spacing w:before="156" w:after="156"/>
        <w:rPr>
          <w:rFonts w:eastAsiaTheme="majorEastAsia" w:cs="Times New Roman"/>
        </w:rPr>
      </w:pPr>
      <w:bookmarkStart w:id="339" w:name="_Toc87714884"/>
      <w:r w:rsidRPr="007F7AA4">
        <w:rPr>
          <w:rFonts w:eastAsiaTheme="majorEastAsia" w:cs="Times New Roman"/>
        </w:rPr>
        <w:t>ATA</w:t>
      </w:r>
      <w:bookmarkEnd w:id="339"/>
    </w:p>
    <w:p w14:paraId="4439FEA0" w14:textId="37C57F5D" w:rsidR="008429DB" w:rsidRPr="007F7AA4" w:rsidRDefault="00D773F2" w:rsidP="00D773F2">
      <w:pPr>
        <w:pStyle w:val="3"/>
        <w:spacing w:before="156" w:after="156"/>
        <w:rPr>
          <w:rFonts w:eastAsiaTheme="majorEastAsia" w:cs="Times New Roman"/>
        </w:rPr>
      </w:pPr>
      <w:bookmarkStart w:id="340" w:name="_Toc87714885"/>
      <w:r w:rsidRPr="007F7AA4">
        <w:rPr>
          <w:rFonts w:eastAsiaTheme="majorEastAsia" w:cs="Times New Roman"/>
        </w:rPr>
        <w:t>EUSIM SIM</w:t>
      </w:r>
      <w:r w:rsidRPr="007F7AA4">
        <w:rPr>
          <w:rFonts w:eastAsiaTheme="majorEastAsia" w:cs="Times New Roman"/>
        </w:rPr>
        <w:t>卡相关问题</w:t>
      </w:r>
      <w:bookmarkEnd w:id="340"/>
    </w:p>
    <w:p w14:paraId="221291F8" w14:textId="77777777" w:rsidR="00D773F2" w:rsidRPr="007F7AA4" w:rsidRDefault="00D773F2" w:rsidP="00D773F2">
      <w:pPr>
        <w:rPr>
          <w:rFonts w:eastAsiaTheme="majorEastAsia" w:cs="Times New Roman"/>
        </w:rPr>
      </w:pPr>
    </w:p>
    <w:p w14:paraId="77939D77" w14:textId="68BA0AE0" w:rsidR="00D773F2" w:rsidRPr="007F7AA4" w:rsidRDefault="00C7676F" w:rsidP="00E8730D">
      <w:pPr>
        <w:rPr>
          <w:rFonts w:eastAsiaTheme="majorEastAsia" w:cs="Times New Roman"/>
        </w:rPr>
      </w:pPr>
      <w:hyperlink r:id="rId166" w:history="1">
        <w:r w:rsidR="000B0254" w:rsidRPr="007F7AA4">
          <w:rPr>
            <w:rStyle w:val="ab"/>
            <w:rFonts w:eastAsiaTheme="majorEastAsia" w:cs="Times New Roman"/>
          </w:rPr>
          <w:t>https://jira.n.xiaomi.com/browse/AGATE-6415</w:t>
        </w:r>
      </w:hyperlink>
    </w:p>
    <w:p w14:paraId="3615E7EE" w14:textId="211E1FC1" w:rsidR="000B0254" w:rsidRPr="007F7AA4" w:rsidRDefault="000B0254" w:rsidP="000B0254">
      <w:pPr>
        <w:pStyle w:val="2"/>
        <w:spacing w:before="156" w:after="156"/>
        <w:rPr>
          <w:rFonts w:cs="Times New Roman"/>
        </w:rPr>
      </w:pPr>
      <w:bookmarkStart w:id="341" w:name="_Toc87714886"/>
      <w:r w:rsidRPr="007F7AA4">
        <w:rPr>
          <w:rFonts w:cs="Times New Roman"/>
        </w:rPr>
        <w:t>VoLTE</w:t>
      </w:r>
      <w:r w:rsidRPr="007F7AA4">
        <w:rPr>
          <w:rFonts w:cs="Times New Roman"/>
        </w:rPr>
        <w:t>相关的</w:t>
      </w:r>
      <w:r w:rsidRPr="007F7AA4">
        <w:rPr>
          <w:rFonts w:cs="Times New Roman"/>
        </w:rPr>
        <w:t>AT</w:t>
      </w:r>
      <w:r w:rsidRPr="007F7AA4">
        <w:rPr>
          <w:rFonts w:cs="Times New Roman"/>
        </w:rPr>
        <w:t>命令</w:t>
      </w:r>
      <w:bookmarkEnd w:id="341"/>
    </w:p>
    <w:p w14:paraId="60F5743F" w14:textId="77777777" w:rsidR="00D312CA" w:rsidRPr="007F7AA4" w:rsidRDefault="00D312CA" w:rsidP="00D312CA">
      <w:pPr>
        <w:pStyle w:val="3"/>
        <w:spacing w:before="156" w:after="156"/>
        <w:rPr>
          <w:rFonts w:eastAsiaTheme="majorEastAsia" w:cs="Times New Roman"/>
        </w:rPr>
      </w:pPr>
      <w:bookmarkStart w:id="342" w:name="_Toc87714887"/>
      <w:r w:rsidRPr="007F7AA4">
        <w:rPr>
          <w:rFonts w:eastAsiaTheme="majorEastAsia" w:cs="Times New Roman"/>
        </w:rPr>
        <w:t>EIMSPDN</w:t>
      </w:r>
      <w:bookmarkEnd w:id="342"/>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92"/>
        <w:gridCol w:w="795"/>
        <w:gridCol w:w="900"/>
        <w:gridCol w:w="1181"/>
        <w:gridCol w:w="714"/>
        <w:gridCol w:w="4541"/>
        <w:gridCol w:w="889"/>
        <w:gridCol w:w="1539"/>
      </w:tblGrid>
      <w:tr w:rsidR="00D312CA" w:rsidRPr="007F7AA4" w14:paraId="3B6B0122" w14:textId="77777777" w:rsidTr="0067692A">
        <w:trPr>
          <w:tblHeader/>
          <w:tblCellSpacing w:w="15" w:type="dxa"/>
        </w:trPr>
        <w:tc>
          <w:tcPr>
            <w:tcW w:w="0" w:type="auto"/>
            <w:vAlign w:val="center"/>
            <w:hideMark/>
          </w:tcPr>
          <w:p w14:paraId="43798056" w14:textId="77777777" w:rsidR="00D312CA" w:rsidRPr="007F7AA4" w:rsidRDefault="00D312CA" w:rsidP="0067692A">
            <w:pPr>
              <w:rPr>
                <w:rFonts w:eastAsiaTheme="majorEastAsia" w:cs="Times New Roman"/>
              </w:rPr>
            </w:pPr>
            <w:r w:rsidRPr="007F7AA4">
              <w:rPr>
                <w:rFonts w:eastAsiaTheme="majorEastAsia" w:cs="Times New Roman"/>
              </w:rPr>
              <w:t>Type</w:t>
            </w:r>
          </w:p>
        </w:tc>
        <w:tc>
          <w:tcPr>
            <w:tcW w:w="0" w:type="auto"/>
            <w:vAlign w:val="center"/>
            <w:hideMark/>
          </w:tcPr>
          <w:p w14:paraId="273D28DA" w14:textId="77777777" w:rsidR="00D312CA" w:rsidRPr="007F7AA4" w:rsidRDefault="00D312CA" w:rsidP="0067692A">
            <w:pPr>
              <w:rPr>
                <w:rFonts w:eastAsiaTheme="majorEastAsia" w:cs="Times New Roman"/>
              </w:rPr>
            </w:pPr>
            <w:r w:rsidRPr="007F7AA4">
              <w:rPr>
                <w:rFonts w:eastAsiaTheme="majorEastAsia" w:cs="Times New Roman"/>
              </w:rPr>
              <w:t>Index</w:t>
            </w:r>
          </w:p>
        </w:tc>
        <w:tc>
          <w:tcPr>
            <w:tcW w:w="0" w:type="auto"/>
            <w:vAlign w:val="center"/>
            <w:hideMark/>
          </w:tcPr>
          <w:p w14:paraId="70550337" w14:textId="77777777" w:rsidR="00D312CA" w:rsidRPr="007F7AA4" w:rsidRDefault="00D312CA" w:rsidP="0067692A">
            <w:pPr>
              <w:rPr>
                <w:rFonts w:eastAsiaTheme="majorEastAsia" w:cs="Times New Roman"/>
              </w:rPr>
            </w:pPr>
            <w:r w:rsidRPr="007F7AA4">
              <w:rPr>
                <w:rFonts w:eastAsiaTheme="majorEastAsia" w:cs="Times New Roman"/>
              </w:rPr>
              <w:t>Time</w:t>
            </w:r>
          </w:p>
        </w:tc>
        <w:tc>
          <w:tcPr>
            <w:tcW w:w="0" w:type="auto"/>
            <w:vAlign w:val="center"/>
            <w:hideMark/>
          </w:tcPr>
          <w:p w14:paraId="086954E3" w14:textId="77777777" w:rsidR="00D312CA" w:rsidRPr="007F7AA4" w:rsidRDefault="00D312CA" w:rsidP="0067692A">
            <w:pPr>
              <w:rPr>
                <w:rFonts w:eastAsiaTheme="majorEastAsia" w:cs="Times New Roman"/>
              </w:rPr>
            </w:pPr>
            <w:r w:rsidRPr="007F7AA4">
              <w:rPr>
                <w:rFonts w:eastAsiaTheme="majorEastAsia" w:cs="Times New Roman"/>
              </w:rPr>
              <w:t>Local Time</w:t>
            </w:r>
          </w:p>
        </w:tc>
        <w:tc>
          <w:tcPr>
            <w:tcW w:w="0" w:type="auto"/>
            <w:vAlign w:val="center"/>
            <w:hideMark/>
          </w:tcPr>
          <w:p w14:paraId="4BEA3E56" w14:textId="77777777" w:rsidR="00D312CA" w:rsidRPr="007F7AA4" w:rsidRDefault="00D312CA" w:rsidP="0067692A">
            <w:pPr>
              <w:rPr>
                <w:rFonts w:eastAsiaTheme="majorEastAsia" w:cs="Times New Roman"/>
              </w:rPr>
            </w:pPr>
            <w:r w:rsidRPr="007F7AA4">
              <w:rPr>
                <w:rFonts w:eastAsiaTheme="majorEastAsia" w:cs="Times New Roman"/>
              </w:rPr>
              <w:t>Module</w:t>
            </w:r>
          </w:p>
        </w:tc>
        <w:tc>
          <w:tcPr>
            <w:tcW w:w="0" w:type="auto"/>
            <w:vAlign w:val="center"/>
            <w:hideMark/>
          </w:tcPr>
          <w:p w14:paraId="74665A15" w14:textId="77777777" w:rsidR="00D312CA" w:rsidRPr="007F7AA4" w:rsidRDefault="00D312CA" w:rsidP="0067692A">
            <w:pPr>
              <w:rPr>
                <w:rFonts w:eastAsiaTheme="majorEastAsia" w:cs="Times New Roman"/>
              </w:rPr>
            </w:pPr>
            <w:r w:rsidRPr="007F7AA4">
              <w:rPr>
                <w:rFonts w:eastAsiaTheme="majorEastAsia" w:cs="Times New Roman"/>
              </w:rPr>
              <w:t>Message</w:t>
            </w:r>
          </w:p>
        </w:tc>
        <w:tc>
          <w:tcPr>
            <w:tcW w:w="0" w:type="auto"/>
            <w:vAlign w:val="center"/>
            <w:hideMark/>
          </w:tcPr>
          <w:p w14:paraId="159AC69A" w14:textId="77777777" w:rsidR="00D312CA" w:rsidRPr="007F7AA4" w:rsidRDefault="00D312CA" w:rsidP="0067692A">
            <w:pPr>
              <w:rPr>
                <w:rFonts w:eastAsiaTheme="majorEastAsia" w:cs="Times New Roman"/>
              </w:rPr>
            </w:pPr>
            <w:r w:rsidRPr="007F7AA4">
              <w:rPr>
                <w:rFonts w:eastAsiaTheme="majorEastAsia" w:cs="Times New Roman"/>
              </w:rPr>
              <w:t>Comment</w:t>
            </w:r>
          </w:p>
        </w:tc>
        <w:tc>
          <w:tcPr>
            <w:tcW w:w="0" w:type="auto"/>
            <w:vAlign w:val="center"/>
            <w:hideMark/>
          </w:tcPr>
          <w:p w14:paraId="6DC1B5DE" w14:textId="77777777" w:rsidR="00D312CA" w:rsidRPr="007F7AA4" w:rsidRDefault="00D312CA" w:rsidP="0067692A">
            <w:pPr>
              <w:rPr>
                <w:rFonts w:eastAsiaTheme="majorEastAsia" w:cs="Times New Roman"/>
              </w:rPr>
            </w:pPr>
            <w:r w:rsidRPr="007F7AA4">
              <w:rPr>
                <w:rFonts w:eastAsiaTheme="majorEastAsia" w:cs="Times New Roman"/>
              </w:rPr>
              <w:t>Time Differences</w:t>
            </w:r>
          </w:p>
        </w:tc>
      </w:tr>
      <w:tr w:rsidR="00D312CA" w:rsidRPr="007F7AA4" w14:paraId="4E4CFAF8" w14:textId="77777777" w:rsidTr="0067692A">
        <w:trPr>
          <w:tblCellSpacing w:w="15" w:type="dxa"/>
        </w:trPr>
        <w:tc>
          <w:tcPr>
            <w:tcW w:w="0" w:type="auto"/>
            <w:vAlign w:val="center"/>
            <w:hideMark/>
          </w:tcPr>
          <w:p w14:paraId="13173605" w14:textId="77777777" w:rsidR="00D312CA" w:rsidRPr="007F7AA4" w:rsidRDefault="00D312CA" w:rsidP="0067692A">
            <w:pPr>
              <w:rPr>
                <w:rFonts w:eastAsiaTheme="majorEastAsia" w:cs="Times New Roman"/>
              </w:rPr>
            </w:pPr>
            <w:r w:rsidRPr="007F7AA4">
              <w:rPr>
                <w:rFonts w:eastAsiaTheme="majorEastAsia" w:cs="Times New Roman"/>
              </w:rPr>
              <w:t>SYS</w:t>
            </w:r>
          </w:p>
        </w:tc>
        <w:tc>
          <w:tcPr>
            <w:tcW w:w="0" w:type="auto"/>
            <w:vAlign w:val="center"/>
            <w:hideMark/>
          </w:tcPr>
          <w:p w14:paraId="7C8007EC" w14:textId="77777777" w:rsidR="00D312CA" w:rsidRPr="007F7AA4" w:rsidRDefault="00D312CA" w:rsidP="0067692A">
            <w:pPr>
              <w:rPr>
                <w:rFonts w:eastAsiaTheme="majorEastAsia" w:cs="Times New Roman"/>
              </w:rPr>
            </w:pPr>
            <w:r w:rsidRPr="007F7AA4">
              <w:rPr>
                <w:rFonts w:eastAsiaTheme="majorEastAsia" w:cs="Times New Roman"/>
              </w:rPr>
              <w:t>4228293</w:t>
            </w:r>
          </w:p>
        </w:tc>
        <w:tc>
          <w:tcPr>
            <w:tcW w:w="0" w:type="auto"/>
            <w:vAlign w:val="center"/>
            <w:hideMark/>
          </w:tcPr>
          <w:p w14:paraId="56BCEC15" w14:textId="77777777" w:rsidR="00D312CA" w:rsidRPr="007F7AA4" w:rsidRDefault="00D312CA" w:rsidP="0067692A">
            <w:pPr>
              <w:rPr>
                <w:rFonts w:eastAsiaTheme="majorEastAsia" w:cs="Times New Roman"/>
              </w:rPr>
            </w:pPr>
            <w:r w:rsidRPr="007F7AA4">
              <w:rPr>
                <w:rFonts w:eastAsiaTheme="majorEastAsia" w:cs="Times New Roman"/>
              </w:rPr>
              <w:t>15283771</w:t>
            </w:r>
          </w:p>
        </w:tc>
        <w:tc>
          <w:tcPr>
            <w:tcW w:w="0" w:type="auto"/>
            <w:vAlign w:val="center"/>
            <w:hideMark/>
          </w:tcPr>
          <w:p w14:paraId="28B9CB81" w14:textId="77777777" w:rsidR="00D312CA" w:rsidRPr="007F7AA4" w:rsidRDefault="00D312CA" w:rsidP="0067692A">
            <w:pPr>
              <w:rPr>
                <w:rFonts w:eastAsiaTheme="majorEastAsia" w:cs="Times New Roman"/>
              </w:rPr>
            </w:pPr>
            <w:r w:rsidRPr="007F7AA4">
              <w:rPr>
                <w:rFonts w:eastAsiaTheme="majorEastAsia" w:cs="Times New Roman"/>
              </w:rPr>
              <w:t>16:07:01:059</w:t>
            </w:r>
          </w:p>
        </w:tc>
        <w:tc>
          <w:tcPr>
            <w:tcW w:w="0" w:type="auto"/>
            <w:vAlign w:val="center"/>
            <w:hideMark/>
          </w:tcPr>
          <w:p w14:paraId="7AC0E096" w14:textId="77777777" w:rsidR="00D312CA" w:rsidRPr="007F7AA4" w:rsidRDefault="00D312CA" w:rsidP="0067692A">
            <w:pPr>
              <w:rPr>
                <w:rFonts w:eastAsiaTheme="majorEastAsia" w:cs="Times New Roman"/>
              </w:rPr>
            </w:pPr>
            <w:r w:rsidRPr="007F7AA4">
              <w:rPr>
                <w:rFonts w:eastAsiaTheme="majorEastAsia" w:cs="Times New Roman"/>
              </w:rPr>
              <w:t>NIL</w:t>
            </w:r>
          </w:p>
        </w:tc>
        <w:tc>
          <w:tcPr>
            <w:tcW w:w="0" w:type="auto"/>
            <w:vAlign w:val="center"/>
            <w:hideMark/>
          </w:tcPr>
          <w:p w14:paraId="5474DAB2" w14:textId="77777777" w:rsidR="00D312CA" w:rsidRPr="007F7AA4" w:rsidRDefault="00D312CA" w:rsidP="0067692A">
            <w:pPr>
              <w:rPr>
                <w:rFonts w:eastAsiaTheme="majorEastAsia" w:cs="Times New Roman"/>
              </w:rPr>
            </w:pPr>
            <w:r w:rsidRPr="007F7AA4">
              <w:rPr>
                <w:rFonts w:eastAsiaTheme="majorEastAsia" w:cs="Times New Roman"/>
              </w:rPr>
              <w:t>[AT_URC p59,ch1]+EIMSPDN: "notify", 1, 0, "ims"</w:t>
            </w:r>
          </w:p>
        </w:tc>
        <w:tc>
          <w:tcPr>
            <w:tcW w:w="0" w:type="auto"/>
            <w:vAlign w:val="center"/>
            <w:hideMark/>
          </w:tcPr>
          <w:p w14:paraId="21F6B06A" w14:textId="77777777" w:rsidR="00D312CA" w:rsidRPr="007F7AA4" w:rsidRDefault="00D312CA" w:rsidP="0067692A">
            <w:pPr>
              <w:rPr>
                <w:rFonts w:eastAsiaTheme="majorEastAsia" w:cs="Times New Roman"/>
              </w:rPr>
            </w:pPr>
          </w:p>
        </w:tc>
        <w:tc>
          <w:tcPr>
            <w:tcW w:w="0" w:type="auto"/>
            <w:vAlign w:val="center"/>
            <w:hideMark/>
          </w:tcPr>
          <w:p w14:paraId="0FDA8C81" w14:textId="77777777" w:rsidR="00D312CA" w:rsidRPr="007F7AA4" w:rsidRDefault="00D312CA" w:rsidP="0067692A">
            <w:pPr>
              <w:rPr>
                <w:rFonts w:eastAsiaTheme="majorEastAsia" w:cs="Times New Roman"/>
              </w:rPr>
            </w:pPr>
          </w:p>
        </w:tc>
      </w:tr>
      <w:tr w:rsidR="00D312CA" w:rsidRPr="007F7AA4" w14:paraId="499D52C1" w14:textId="77777777" w:rsidTr="0067692A">
        <w:trPr>
          <w:tblCellSpacing w:w="15" w:type="dxa"/>
        </w:trPr>
        <w:tc>
          <w:tcPr>
            <w:tcW w:w="0" w:type="auto"/>
            <w:vAlign w:val="center"/>
            <w:hideMark/>
          </w:tcPr>
          <w:p w14:paraId="7A44C838" w14:textId="77777777" w:rsidR="00D312CA" w:rsidRPr="007F7AA4" w:rsidRDefault="00D312CA" w:rsidP="0067692A">
            <w:pPr>
              <w:rPr>
                <w:rFonts w:eastAsiaTheme="majorEastAsia" w:cs="Times New Roman"/>
              </w:rPr>
            </w:pPr>
            <w:r w:rsidRPr="007F7AA4">
              <w:rPr>
                <w:rFonts w:eastAsiaTheme="majorEastAsia" w:cs="Times New Roman"/>
              </w:rPr>
              <w:t>SYS</w:t>
            </w:r>
          </w:p>
        </w:tc>
        <w:tc>
          <w:tcPr>
            <w:tcW w:w="0" w:type="auto"/>
            <w:vAlign w:val="center"/>
            <w:hideMark/>
          </w:tcPr>
          <w:p w14:paraId="3BC1FB2A" w14:textId="77777777" w:rsidR="00D312CA" w:rsidRPr="007F7AA4" w:rsidRDefault="00D312CA" w:rsidP="0067692A">
            <w:pPr>
              <w:rPr>
                <w:rFonts w:eastAsiaTheme="majorEastAsia" w:cs="Times New Roman"/>
              </w:rPr>
            </w:pPr>
            <w:r w:rsidRPr="007F7AA4">
              <w:rPr>
                <w:rFonts w:eastAsiaTheme="majorEastAsia" w:cs="Times New Roman"/>
              </w:rPr>
              <w:t>4231058</w:t>
            </w:r>
          </w:p>
        </w:tc>
        <w:tc>
          <w:tcPr>
            <w:tcW w:w="0" w:type="auto"/>
            <w:vAlign w:val="center"/>
            <w:hideMark/>
          </w:tcPr>
          <w:p w14:paraId="1BCD469D" w14:textId="77777777" w:rsidR="00D312CA" w:rsidRPr="007F7AA4" w:rsidRDefault="00D312CA" w:rsidP="0067692A">
            <w:pPr>
              <w:rPr>
                <w:rFonts w:eastAsiaTheme="majorEastAsia" w:cs="Times New Roman"/>
              </w:rPr>
            </w:pPr>
            <w:r w:rsidRPr="007F7AA4">
              <w:rPr>
                <w:rFonts w:eastAsiaTheme="majorEastAsia" w:cs="Times New Roman"/>
              </w:rPr>
              <w:t>15284289</w:t>
            </w:r>
          </w:p>
        </w:tc>
        <w:tc>
          <w:tcPr>
            <w:tcW w:w="0" w:type="auto"/>
            <w:vAlign w:val="center"/>
            <w:hideMark/>
          </w:tcPr>
          <w:p w14:paraId="2D1AAC09" w14:textId="77777777" w:rsidR="00D312CA" w:rsidRPr="007F7AA4" w:rsidRDefault="00D312CA" w:rsidP="0067692A">
            <w:pPr>
              <w:rPr>
                <w:rFonts w:eastAsiaTheme="majorEastAsia" w:cs="Times New Roman"/>
              </w:rPr>
            </w:pPr>
            <w:r w:rsidRPr="007F7AA4">
              <w:rPr>
                <w:rFonts w:eastAsiaTheme="majorEastAsia" w:cs="Times New Roman"/>
              </w:rPr>
              <w:t>16:07:01:059</w:t>
            </w:r>
          </w:p>
        </w:tc>
        <w:tc>
          <w:tcPr>
            <w:tcW w:w="0" w:type="auto"/>
            <w:vAlign w:val="center"/>
            <w:hideMark/>
          </w:tcPr>
          <w:p w14:paraId="7346952E" w14:textId="77777777" w:rsidR="00D312CA" w:rsidRPr="007F7AA4" w:rsidRDefault="00D312CA" w:rsidP="0067692A">
            <w:pPr>
              <w:rPr>
                <w:rFonts w:eastAsiaTheme="majorEastAsia" w:cs="Times New Roman"/>
              </w:rPr>
            </w:pPr>
            <w:r w:rsidRPr="007F7AA4">
              <w:rPr>
                <w:rFonts w:eastAsiaTheme="majorEastAsia" w:cs="Times New Roman"/>
              </w:rPr>
              <w:t>NIL</w:t>
            </w:r>
          </w:p>
        </w:tc>
        <w:tc>
          <w:tcPr>
            <w:tcW w:w="0" w:type="auto"/>
            <w:vAlign w:val="center"/>
            <w:hideMark/>
          </w:tcPr>
          <w:p w14:paraId="75D60396" w14:textId="77777777" w:rsidR="00D312CA" w:rsidRPr="007F7AA4" w:rsidRDefault="00D312CA" w:rsidP="0067692A">
            <w:pPr>
              <w:rPr>
                <w:rFonts w:eastAsiaTheme="majorEastAsia" w:cs="Times New Roman"/>
              </w:rPr>
            </w:pPr>
            <w:r w:rsidRPr="007F7AA4">
              <w:rPr>
                <w:rFonts w:eastAsiaTheme="majorEastAsia" w:cs="Times New Roman"/>
              </w:rPr>
              <w:t>[AT_RX p83,ch9]AT+EIMSPDN= "confirm", 1, 0</w:t>
            </w:r>
          </w:p>
        </w:tc>
        <w:tc>
          <w:tcPr>
            <w:tcW w:w="0" w:type="auto"/>
            <w:vAlign w:val="center"/>
            <w:hideMark/>
          </w:tcPr>
          <w:p w14:paraId="2E5497B1" w14:textId="77777777" w:rsidR="00D312CA" w:rsidRPr="007F7AA4" w:rsidRDefault="00D312CA" w:rsidP="0067692A">
            <w:pPr>
              <w:rPr>
                <w:rFonts w:eastAsiaTheme="majorEastAsia" w:cs="Times New Roman"/>
              </w:rPr>
            </w:pPr>
          </w:p>
        </w:tc>
        <w:tc>
          <w:tcPr>
            <w:tcW w:w="0" w:type="auto"/>
            <w:vAlign w:val="center"/>
            <w:hideMark/>
          </w:tcPr>
          <w:p w14:paraId="7E4C2110" w14:textId="77777777" w:rsidR="00D312CA" w:rsidRPr="007F7AA4" w:rsidRDefault="00D312CA" w:rsidP="0067692A">
            <w:pPr>
              <w:rPr>
                <w:rFonts w:eastAsiaTheme="majorEastAsia" w:cs="Times New Roman"/>
              </w:rPr>
            </w:pPr>
          </w:p>
        </w:tc>
      </w:tr>
      <w:tr w:rsidR="00D312CA" w:rsidRPr="007F7AA4" w14:paraId="4657860F" w14:textId="77777777" w:rsidTr="0067692A">
        <w:trPr>
          <w:tblCellSpacing w:w="15" w:type="dxa"/>
        </w:trPr>
        <w:tc>
          <w:tcPr>
            <w:tcW w:w="0" w:type="auto"/>
            <w:vAlign w:val="center"/>
            <w:hideMark/>
          </w:tcPr>
          <w:p w14:paraId="337C9E57" w14:textId="77777777" w:rsidR="00D312CA" w:rsidRPr="007F7AA4" w:rsidRDefault="00D312CA" w:rsidP="0067692A">
            <w:pPr>
              <w:rPr>
                <w:rFonts w:eastAsiaTheme="majorEastAsia" w:cs="Times New Roman"/>
              </w:rPr>
            </w:pPr>
            <w:r w:rsidRPr="007F7AA4">
              <w:rPr>
                <w:rFonts w:eastAsiaTheme="majorEastAsia" w:cs="Times New Roman"/>
              </w:rPr>
              <w:t>SYS</w:t>
            </w:r>
          </w:p>
        </w:tc>
        <w:tc>
          <w:tcPr>
            <w:tcW w:w="0" w:type="auto"/>
            <w:vAlign w:val="center"/>
            <w:hideMark/>
          </w:tcPr>
          <w:p w14:paraId="4ED33C7B" w14:textId="77777777" w:rsidR="00D312CA" w:rsidRPr="007F7AA4" w:rsidRDefault="00D312CA" w:rsidP="0067692A">
            <w:pPr>
              <w:rPr>
                <w:rFonts w:eastAsiaTheme="majorEastAsia" w:cs="Times New Roman"/>
              </w:rPr>
            </w:pPr>
            <w:r w:rsidRPr="007F7AA4">
              <w:rPr>
                <w:rFonts w:eastAsiaTheme="majorEastAsia" w:cs="Times New Roman"/>
              </w:rPr>
              <w:t>4444855</w:t>
            </w:r>
          </w:p>
        </w:tc>
        <w:tc>
          <w:tcPr>
            <w:tcW w:w="0" w:type="auto"/>
            <w:vAlign w:val="center"/>
            <w:hideMark/>
          </w:tcPr>
          <w:p w14:paraId="18C42276" w14:textId="77777777" w:rsidR="00D312CA" w:rsidRPr="007F7AA4" w:rsidRDefault="00D312CA" w:rsidP="0067692A">
            <w:pPr>
              <w:rPr>
                <w:rFonts w:eastAsiaTheme="majorEastAsia" w:cs="Times New Roman"/>
              </w:rPr>
            </w:pPr>
            <w:r w:rsidRPr="007F7AA4">
              <w:rPr>
                <w:rFonts w:eastAsiaTheme="majorEastAsia" w:cs="Times New Roman"/>
              </w:rPr>
              <w:t>15608739</w:t>
            </w:r>
          </w:p>
        </w:tc>
        <w:tc>
          <w:tcPr>
            <w:tcW w:w="0" w:type="auto"/>
            <w:vAlign w:val="center"/>
            <w:hideMark/>
          </w:tcPr>
          <w:p w14:paraId="376AD24C" w14:textId="77777777" w:rsidR="00D312CA" w:rsidRPr="007F7AA4" w:rsidRDefault="00D312CA" w:rsidP="0067692A">
            <w:pPr>
              <w:rPr>
                <w:rFonts w:eastAsiaTheme="majorEastAsia" w:cs="Times New Roman"/>
              </w:rPr>
            </w:pPr>
            <w:r w:rsidRPr="007F7AA4">
              <w:rPr>
                <w:rFonts w:eastAsiaTheme="majorEastAsia" w:cs="Times New Roman"/>
              </w:rPr>
              <w:t>16:07:21:868</w:t>
            </w:r>
          </w:p>
        </w:tc>
        <w:tc>
          <w:tcPr>
            <w:tcW w:w="0" w:type="auto"/>
            <w:vAlign w:val="center"/>
            <w:hideMark/>
          </w:tcPr>
          <w:p w14:paraId="181287C0" w14:textId="77777777" w:rsidR="00D312CA" w:rsidRPr="007F7AA4" w:rsidRDefault="00D312CA" w:rsidP="0067692A">
            <w:pPr>
              <w:rPr>
                <w:rFonts w:eastAsiaTheme="majorEastAsia" w:cs="Times New Roman"/>
              </w:rPr>
            </w:pPr>
            <w:r w:rsidRPr="007F7AA4">
              <w:rPr>
                <w:rFonts w:eastAsiaTheme="majorEastAsia" w:cs="Times New Roman"/>
              </w:rPr>
              <w:t>NIL</w:t>
            </w:r>
          </w:p>
        </w:tc>
        <w:tc>
          <w:tcPr>
            <w:tcW w:w="0" w:type="auto"/>
            <w:vAlign w:val="center"/>
            <w:hideMark/>
          </w:tcPr>
          <w:p w14:paraId="19EE97EF" w14:textId="77777777" w:rsidR="00D312CA" w:rsidRPr="007F7AA4" w:rsidRDefault="00D312CA" w:rsidP="0067692A">
            <w:pPr>
              <w:rPr>
                <w:rFonts w:eastAsiaTheme="majorEastAsia" w:cs="Times New Roman"/>
              </w:rPr>
            </w:pPr>
            <w:r w:rsidRPr="007F7AA4">
              <w:rPr>
                <w:rFonts w:eastAsiaTheme="majorEastAsia" w:cs="Times New Roman"/>
              </w:rPr>
              <w:t>[AT_RX p83,ch9]AT+EIMSPDN= "confirm", 1, 0</w:t>
            </w:r>
          </w:p>
        </w:tc>
        <w:tc>
          <w:tcPr>
            <w:tcW w:w="0" w:type="auto"/>
            <w:vAlign w:val="center"/>
            <w:hideMark/>
          </w:tcPr>
          <w:p w14:paraId="714774BA" w14:textId="77777777" w:rsidR="00D312CA" w:rsidRPr="007F7AA4" w:rsidRDefault="00D312CA" w:rsidP="0067692A">
            <w:pPr>
              <w:rPr>
                <w:rFonts w:eastAsiaTheme="majorEastAsia" w:cs="Times New Roman"/>
              </w:rPr>
            </w:pPr>
          </w:p>
        </w:tc>
        <w:tc>
          <w:tcPr>
            <w:tcW w:w="0" w:type="auto"/>
            <w:vAlign w:val="center"/>
            <w:hideMark/>
          </w:tcPr>
          <w:p w14:paraId="5D55F9A8" w14:textId="77777777" w:rsidR="00D312CA" w:rsidRPr="007F7AA4" w:rsidRDefault="00D312CA" w:rsidP="0067692A">
            <w:pPr>
              <w:rPr>
                <w:rFonts w:eastAsiaTheme="majorEastAsia" w:cs="Times New Roman"/>
              </w:rPr>
            </w:pPr>
          </w:p>
        </w:tc>
      </w:tr>
      <w:tr w:rsidR="00D312CA" w:rsidRPr="007F7AA4" w14:paraId="5C5097CC" w14:textId="77777777" w:rsidTr="0067692A">
        <w:trPr>
          <w:tblCellSpacing w:w="15" w:type="dxa"/>
        </w:trPr>
        <w:tc>
          <w:tcPr>
            <w:tcW w:w="0" w:type="auto"/>
            <w:vAlign w:val="center"/>
            <w:hideMark/>
          </w:tcPr>
          <w:p w14:paraId="26BEDA19" w14:textId="77777777" w:rsidR="00D312CA" w:rsidRPr="007F7AA4" w:rsidRDefault="00D312CA" w:rsidP="0067692A">
            <w:pPr>
              <w:rPr>
                <w:rFonts w:eastAsiaTheme="majorEastAsia" w:cs="Times New Roman"/>
              </w:rPr>
            </w:pPr>
            <w:r w:rsidRPr="007F7AA4">
              <w:rPr>
                <w:rFonts w:eastAsiaTheme="majorEastAsia" w:cs="Times New Roman"/>
              </w:rPr>
              <w:t>SYS</w:t>
            </w:r>
          </w:p>
        </w:tc>
        <w:tc>
          <w:tcPr>
            <w:tcW w:w="0" w:type="auto"/>
            <w:vAlign w:val="center"/>
            <w:hideMark/>
          </w:tcPr>
          <w:p w14:paraId="02C1B319" w14:textId="77777777" w:rsidR="00D312CA" w:rsidRPr="007F7AA4" w:rsidRDefault="00D312CA" w:rsidP="0067692A">
            <w:pPr>
              <w:rPr>
                <w:rFonts w:eastAsiaTheme="majorEastAsia" w:cs="Times New Roman"/>
              </w:rPr>
            </w:pPr>
            <w:r w:rsidRPr="007F7AA4">
              <w:rPr>
                <w:rFonts w:eastAsiaTheme="majorEastAsia" w:cs="Times New Roman"/>
              </w:rPr>
              <w:t>4468411</w:t>
            </w:r>
          </w:p>
        </w:tc>
        <w:tc>
          <w:tcPr>
            <w:tcW w:w="0" w:type="auto"/>
            <w:vAlign w:val="center"/>
            <w:hideMark/>
          </w:tcPr>
          <w:p w14:paraId="5C007A88" w14:textId="77777777" w:rsidR="00D312CA" w:rsidRPr="007F7AA4" w:rsidRDefault="00D312CA" w:rsidP="0067692A">
            <w:pPr>
              <w:rPr>
                <w:rFonts w:eastAsiaTheme="majorEastAsia" w:cs="Times New Roman"/>
              </w:rPr>
            </w:pPr>
            <w:r w:rsidRPr="007F7AA4">
              <w:rPr>
                <w:rFonts w:eastAsiaTheme="majorEastAsia" w:cs="Times New Roman"/>
              </w:rPr>
              <w:t>15622270</w:t>
            </w:r>
          </w:p>
        </w:tc>
        <w:tc>
          <w:tcPr>
            <w:tcW w:w="0" w:type="auto"/>
            <w:vAlign w:val="center"/>
            <w:hideMark/>
          </w:tcPr>
          <w:p w14:paraId="196992F2" w14:textId="77777777" w:rsidR="00D312CA" w:rsidRPr="007F7AA4" w:rsidRDefault="00D312CA" w:rsidP="0067692A">
            <w:pPr>
              <w:rPr>
                <w:rFonts w:eastAsiaTheme="majorEastAsia" w:cs="Times New Roman"/>
              </w:rPr>
            </w:pPr>
            <w:r w:rsidRPr="007F7AA4">
              <w:rPr>
                <w:rFonts w:eastAsiaTheme="majorEastAsia" w:cs="Times New Roman"/>
              </w:rPr>
              <w:t>16:07:22:868</w:t>
            </w:r>
          </w:p>
        </w:tc>
        <w:tc>
          <w:tcPr>
            <w:tcW w:w="0" w:type="auto"/>
            <w:vAlign w:val="center"/>
            <w:hideMark/>
          </w:tcPr>
          <w:p w14:paraId="023708BD" w14:textId="77777777" w:rsidR="00D312CA" w:rsidRPr="007F7AA4" w:rsidRDefault="00D312CA" w:rsidP="0067692A">
            <w:pPr>
              <w:rPr>
                <w:rFonts w:eastAsiaTheme="majorEastAsia" w:cs="Times New Roman"/>
              </w:rPr>
            </w:pPr>
            <w:r w:rsidRPr="007F7AA4">
              <w:rPr>
                <w:rFonts w:eastAsiaTheme="majorEastAsia" w:cs="Times New Roman"/>
              </w:rPr>
              <w:t>NIL</w:t>
            </w:r>
          </w:p>
        </w:tc>
        <w:tc>
          <w:tcPr>
            <w:tcW w:w="0" w:type="auto"/>
            <w:vAlign w:val="center"/>
            <w:hideMark/>
          </w:tcPr>
          <w:p w14:paraId="1456DE54" w14:textId="77777777" w:rsidR="00D312CA" w:rsidRPr="007F7AA4" w:rsidRDefault="00D312CA" w:rsidP="0067692A">
            <w:pPr>
              <w:rPr>
                <w:rFonts w:eastAsiaTheme="majorEastAsia" w:cs="Times New Roman"/>
              </w:rPr>
            </w:pPr>
            <w:r w:rsidRPr="007F7AA4">
              <w:rPr>
                <w:rFonts w:eastAsiaTheme="majorEastAsia" w:cs="Times New Roman"/>
              </w:rPr>
              <w:t>[ATCI_AT_U_0 s83]+CIREGU: 1,d</w:t>
            </w:r>
          </w:p>
        </w:tc>
        <w:tc>
          <w:tcPr>
            <w:tcW w:w="0" w:type="auto"/>
            <w:vAlign w:val="center"/>
            <w:hideMark/>
          </w:tcPr>
          <w:p w14:paraId="639C01AD" w14:textId="77777777" w:rsidR="00D312CA" w:rsidRPr="007F7AA4" w:rsidRDefault="00D312CA" w:rsidP="0067692A">
            <w:pPr>
              <w:rPr>
                <w:rFonts w:eastAsiaTheme="majorEastAsia" w:cs="Times New Roman"/>
              </w:rPr>
            </w:pPr>
          </w:p>
        </w:tc>
        <w:tc>
          <w:tcPr>
            <w:tcW w:w="0" w:type="auto"/>
            <w:vAlign w:val="center"/>
            <w:hideMark/>
          </w:tcPr>
          <w:p w14:paraId="72F92D6D" w14:textId="77777777" w:rsidR="00D312CA" w:rsidRPr="007F7AA4" w:rsidRDefault="00D312CA" w:rsidP="0067692A">
            <w:pPr>
              <w:rPr>
                <w:rFonts w:eastAsiaTheme="majorEastAsia" w:cs="Times New Roman"/>
              </w:rPr>
            </w:pPr>
          </w:p>
        </w:tc>
      </w:tr>
    </w:tbl>
    <w:p w14:paraId="1ADC47DA" w14:textId="77777777" w:rsidR="00D312CA" w:rsidRPr="007F7AA4" w:rsidRDefault="00D312CA" w:rsidP="00D312CA">
      <w:pPr>
        <w:rPr>
          <w:rFonts w:eastAsiaTheme="majorEastAsia" w:cs="Times New Roman"/>
        </w:rPr>
      </w:pPr>
    </w:p>
    <w:p w14:paraId="7428E93B" w14:textId="77777777" w:rsidR="00070E85" w:rsidRPr="007F7AA4" w:rsidRDefault="00070E85" w:rsidP="00070E85">
      <w:pPr>
        <w:pStyle w:val="3"/>
        <w:spacing w:before="156" w:after="156"/>
        <w:rPr>
          <w:rFonts w:eastAsiaTheme="majorEastAsia" w:cs="Times New Roman"/>
        </w:rPr>
      </w:pPr>
      <w:bookmarkStart w:id="343" w:name="_Toc87714888"/>
      <w:r w:rsidRPr="007F7AA4">
        <w:rPr>
          <w:rFonts w:eastAsiaTheme="majorEastAsia" w:cs="Times New Roman"/>
        </w:rPr>
        <w:t>AT+EIMSCFG IMS</w:t>
      </w:r>
      <w:r w:rsidRPr="007F7AA4">
        <w:rPr>
          <w:rFonts w:eastAsiaTheme="majorEastAsia" w:cs="Times New Roman"/>
        </w:rPr>
        <w:t>相关能力设置</w:t>
      </w:r>
      <w:bookmarkEnd w:id="343"/>
    </w:p>
    <w:p w14:paraId="60886110" w14:textId="77777777" w:rsidR="00070E85" w:rsidRPr="007F7AA4" w:rsidRDefault="00070E85" w:rsidP="00070E85">
      <w:pPr>
        <w:rPr>
          <w:rFonts w:eastAsiaTheme="majorEastAsia" w:cs="Times New Roman"/>
        </w:rPr>
      </w:pPr>
      <w:r w:rsidRPr="007F7AA4">
        <w:rPr>
          <w:rFonts w:eastAsiaTheme="majorEastAsia" w:cs="Times New Roman"/>
        </w:rPr>
        <w:t>IMS</w:t>
      </w:r>
      <w:r w:rsidRPr="007F7AA4">
        <w:rPr>
          <w:rFonts w:eastAsiaTheme="majorEastAsia" w:cs="Times New Roman"/>
        </w:rPr>
        <w:t>相关的能力设置命令。</w:t>
      </w:r>
    </w:p>
    <w:p w14:paraId="6B007A8D" w14:textId="77777777" w:rsidR="00070E85" w:rsidRPr="007F7AA4" w:rsidRDefault="00070E85" w:rsidP="00070E85">
      <w:pPr>
        <w:pStyle w:val="4"/>
        <w:spacing w:before="156" w:after="156"/>
        <w:rPr>
          <w:rFonts w:cs="Times New Roman"/>
        </w:rPr>
      </w:pPr>
      <w:r w:rsidRPr="007F7AA4">
        <w:rPr>
          <w:rFonts w:cs="Times New Roman"/>
        </w:rPr>
        <w:lastRenderedPageBreak/>
        <w:t>Format</w:t>
      </w:r>
    </w:p>
    <w:tbl>
      <w:tblPr>
        <w:tblStyle w:val="a7"/>
        <w:tblW w:w="0" w:type="auto"/>
        <w:tblLook w:val="04A0" w:firstRow="1" w:lastRow="0" w:firstColumn="1" w:lastColumn="0" w:noHBand="0" w:noVBand="1"/>
      </w:tblPr>
      <w:tblGrid>
        <w:gridCol w:w="8510"/>
        <w:gridCol w:w="2387"/>
      </w:tblGrid>
      <w:tr w:rsidR="00070E85" w:rsidRPr="007F7AA4" w14:paraId="03E41CEE" w14:textId="77777777" w:rsidTr="00070E85">
        <w:tc>
          <w:tcPr>
            <w:tcW w:w="0" w:type="auto"/>
          </w:tcPr>
          <w:p w14:paraId="0C6A67F7" w14:textId="77777777" w:rsidR="00070E85" w:rsidRPr="007F7AA4" w:rsidRDefault="00070E85" w:rsidP="00070E85">
            <w:pPr>
              <w:rPr>
                <w:rFonts w:eastAsiaTheme="majorEastAsia" w:cs="Times New Roman"/>
              </w:rPr>
            </w:pPr>
            <w:r w:rsidRPr="007F7AA4">
              <w:rPr>
                <w:rFonts w:eastAsiaTheme="majorEastAsia" w:cs="Times New Roman"/>
              </w:rPr>
              <w:t>Command</w:t>
            </w:r>
          </w:p>
        </w:tc>
        <w:tc>
          <w:tcPr>
            <w:tcW w:w="0" w:type="auto"/>
          </w:tcPr>
          <w:p w14:paraId="69232234" w14:textId="77777777" w:rsidR="00070E85" w:rsidRPr="007F7AA4" w:rsidRDefault="00070E85" w:rsidP="00070E85">
            <w:pPr>
              <w:rPr>
                <w:rFonts w:eastAsiaTheme="majorEastAsia" w:cs="Times New Roman"/>
              </w:rPr>
            </w:pPr>
            <w:r w:rsidRPr="007F7AA4">
              <w:rPr>
                <w:rFonts w:eastAsiaTheme="majorEastAsia" w:cs="Times New Roman"/>
              </w:rPr>
              <w:t>作用</w:t>
            </w:r>
          </w:p>
        </w:tc>
      </w:tr>
      <w:tr w:rsidR="00070E85" w:rsidRPr="007F7AA4" w14:paraId="71E68EF7" w14:textId="77777777" w:rsidTr="00070E85">
        <w:tc>
          <w:tcPr>
            <w:tcW w:w="0" w:type="auto"/>
          </w:tcPr>
          <w:p w14:paraId="6136897C" w14:textId="77777777" w:rsidR="00070E85" w:rsidRPr="007F7AA4" w:rsidRDefault="00070E85" w:rsidP="00070E85">
            <w:pPr>
              <w:rPr>
                <w:rFonts w:eastAsiaTheme="majorEastAsia" w:cs="Times New Roman"/>
              </w:rPr>
            </w:pPr>
            <w:r w:rsidRPr="007F7AA4">
              <w:rPr>
                <w:rFonts w:eastAsiaTheme="majorEastAsia" w:cs="Times New Roman"/>
              </w:rPr>
              <w:t>AT+EIMSCFG:&lt;volte_cfg &gt;,&lt;vilte_cfg&gt;,&lt;vowifi_cfg&gt;,&lt;viwifi_cfg&gt;,&lt;ims_sms_cfg&gt;,&lt;eims_cfg&gt;</w:t>
            </w:r>
          </w:p>
        </w:tc>
        <w:tc>
          <w:tcPr>
            <w:tcW w:w="0" w:type="auto"/>
          </w:tcPr>
          <w:p w14:paraId="04454EA4" w14:textId="77777777" w:rsidR="00070E85" w:rsidRPr="007F7AA4" w:rsidRDefault="00070E85" w:rsidP="00070E85">
            <w:pPr>
              <w:rPr>
                <w:rFonts w:eastAsiaTheme="majorEastAsia" w:cs="Times New Roman"/>
              </w:rPr>
            </w:pPr>
            <w:r w:rsidRPr="007F7AA4">
              <w:rPr>
                <w:rFonts w:eastAsiaTheme="majorEastAsia" w:cs="Times New Roman"/>
              </w:rPr>
              <w:t>设置</w:t>
            </w:r>
            <w:r w:rsidRPr="007F7AA4">
              <w:rPr>
                <w:rFonts w:eastAsiaTheme="majorEastAsia" w:cs="Times New Roman"/>
              </w:rPr>
              <w:t>VoLTE</w:t>
            </w:r>
            <w:r w:rsidRPr="007F7AA4">
              <w:rPr>
                <w:rFonts w:eastAsiaTheme="majorEastAsia" w:cs="Times New Roman"/>
              </w:rPr>
              <w:t>的相关能力</w:t>
            </w:r>
          </w:p>
        </w:tc>
      </w:tr>
    </w:tbl>
    <w:p w14:paraId="35078C12" w14:textId="77777777" w:rsidR="00070E85" w:rsidRPr="007F7AA4" w:rsidRDefault="00070E85" w:rsidP="00070E85">
      <w:pPr>
        <w:pStyle w:val="4"/>
        <w:spacing w:before="156" w:after="156"/>
        <w:rPr>
          <w:rFonts w:cs="Times New Roman"/>
        </w:rPr>
      </w:pPr>
      <w:r w:rsidRPr="007F7AA4">
        <w:rPr>
          <w:rFonts w:cs="Times New Roman"/>
        </w:rPr>
        <w:t>Field</w:t>
      </w:r>
    </w:p>
    <w:p w14:paraId="7D956F91" w14:textId="77777777" w:rsidR="00070E85" w:rsidRPr="007F7AA4" w:rsidRDefault="00070E85" w:rsidP="00070E85">
      <w:pPr>
        <w:rPr>
          <w:rFonts w:eastAsiaTheme="majorEastAsia" w:cs="Times New Roman"/>
        </w:rPr>
      </w:pPr>
      <w:r w:rsidRPr="007F7AA4">
        <w:rPr>
          <w:rFonts w:eastAsiaTheme="majorEastAsia" w:cs="Times New Roman"/>
        </w:rPr>
        <w:t>volte_cfg: IMS Voice over LTE</w:t>
      </w:r>
      <w:r w:rsidRPr="007F7AA4">
        <w:rPr>
          <w:rFonts w:eastAsiaTheme="majorEastAsia" w:cs="Times New Roman"/>
        </w:rPr>
        <w:t>语音呼叫功能当</w:t>
      </w:r>
      <w:r w:rsidRPr="007F7AA4">
        <w:rPr>
          <w:rFonts w:eastAsiaTheme="majorEastAsia" w:cs="Times New Roman"/>
        </w:rPr>
        <w:t>eims_cfg</w:t>
      </w:r>
      <w:r w:rsidRPr="007F7AA4">
        <w:rPr>
          <w:rFonts w:eastAsiaTheme="majorEastAsia" w:cs="Times New Roman"/>
        </w:rPr>
        <w:t>使能的条件下，才能使能。</w:t>
      </w:r>
    </w:p>
    <w:p w14:paraId="68E6167E" w14:textId="77777777" w:rsidR="00070E85" w:rsidRPr="007F7AA4" w:rsidRDefault="00070E85" w:rsidP="00070E85">
      <w:pPr>
        <w:rPr>
          <w:rFonts w:eastAsiaTheme="majorEastAsia" w:cs="Times New Roman"/>
        </w:rPr>
      </w:pPr>
      <w:r w:rsidRPr="007F7AA4">
        <w:rPr>
          <w:rFonts w:eastAsiaTheme="majorEastAsia" w:cs="Times New Roman"/>
        </w:rPr>
        <w:t>vilte_cfg: IMS Video over LTE</w:t>
      </w:r>
      <w:r w:rsidRPr="007F7AA4">
        <w:rPr>
          <w:rFonts w:eastAsiaTheme="majorEastAsia" w:cs="Times New Roman"/>
        </w:rPr>
        <w:t>。只有在</w:t>
      </w:r>
      <w:r w:rsidRPr="007F7AA4">
        <w:rPr>
          <w:rFonts w:eastAsiaTheme="majorEastAsia" w:cs="Times New Roman"/>
        </w:rPr>
        <w:t>volte_cfg</w:t>
      </w:r>
      <w:r w:rsidRPr="007F7AA4">
        <w:rPr>
          <w:rFonts w:eastAsiaTheme="majorEastAsia" w:cs="Times New Roman"/>
        </w:rPr>
        <w:t>使能的条件下才能使能。</w:t>
      </w:r>
    </w:p>
    <w:p w14:paraId="5DF9D3B0" w14:textId="77777777" w:rsidR="00070E85" w:rsidRPr="007F7AA4" w:rsidRDefault="00070E85" w:rsidP="00070E85">
      <w:pPr>
        <w:rPr>
          <w:rFonts w:eastAsiaTheme="majorEastAsia" w:cs="Times New Roman"/>
        </w:rPr>
      </w:pPr>
      <w:r w:rsidRPr="007F7AA4">
        <w:rPr>
          <w:rFonts w:eastAsiaTheme="majorEastAsia" w:cs="Times New Roman"/>
        </w:rPr>
        <w:t>vowifi_cfg</w:t>
      </w:r>
      <w:r w:rsidRPr="007F7AA4">
        <w:rPr>
          <w:rFonts w:eastAsiaTheme="majorEastAsia" w:cs="Times New Roman"/>
        </w:rPr>
        <w:t>：</w:t>
      </w:r>
      <w:r w:rsidRPr="007F7AA4">
        <w:rPr>
          <w:rFonts w:eastAsiaTheme="majorEastAsia" w:cs="Times New Roman"/>
        </w:rPr>
        <w:t>WIFI</w:t>
      </w:r>
      <w:r w:rsidRPr="007F7AA4">
        <w:rPr>
          <w:rFonts w:eastAsiaTheme="majorEastAsia" w:cs="Times New Roman"/>
        </w:rPr>
        <w:t>语音呼叫功能，当</w:t>
      </w:r>
      <w:r w:rsidRPr="007F7AA4">
        <w:rPr>
          <w:rFonts w:eastAsiaTheme="majorEastAsia" w:cs="Times New Roman"/>
        </w:rPr>
        <w:t>eims_cfg</w:t>
      </w:r>
      <w:r w:rsidRPr="007F7AA4">
        <w:rPr>
          <w:rFonts w:eastAsiaTheme="majorEastAsia" w:cs="Times New Roman"/>
        </w:rPr>
        <w:t>使能的条件下，才能使能。</w:t>
      </w:r>
    </w:p>
    <w:p w14:paraId="543AE0B3" w14:textId="77777777" w:rsidR="00070E85" w:rsidRPr="007F7AA4" w:rsidRDefault="00070E85" w:rsidP="00070E85">
      <w:pPr>
        <w:pStyle w:val="4"/>
        <w:spacing w:before="156" w:after="156"/>
        <w:rPr>
          <w:rFonts w:cs="Times New Roman"/>
        </w:rPr>
      </w:pPr>
      <w:r w:rsidRPr="007F7AA4">
        <w:rPr>
          <w:rFonts w:cs="Times New Roman"/>
        </w:rPr>
        <w:t>Example</w:t>
      </w:r>
    </w:p>
    <w:tbl>
      <w:tblPr>
        <w:tblStyle w:val="a7"/>
        <w:tblW w:w="0" w:type="auto"/>
        <w:tblLook w:val="04A0" w:firstRow="1" w:lastRow="0" w:firstColumn="1" w:lastColumn="0" w:noHBand="0" w:noVBand="1"/>
      </w:tblPr>
      <w:tblGrid>
        <w:gridCol w:w="13454"/>
      </w:tblGrid>
      <w:tr w:rsidR="00070E85" w:rsidRPr="007F7AA4" w14:paraId="2D45715F" w14:textId="77777777" w:rsidTr="00070E85">
        <w:tc>
          <w:tcPr>
            <w:tcW w:w="13454" w:type="dxa"/>
          </w:tcPr>
          <w:p w14:paraId="71CB2417" w14:textId="77777777" w:rsidR="00070E85" w:rsidRPr="007F7AA4" w:rsidRDefault="00070E85" w:rsidP="00070E85">
            <w:pPr>
              <w:rPr>
                <w:rFonts w:eastAsiaTheme="majorEastAsia" w:cs="Times New Roman"/>
              </w:rPr>
            </w:pPr>
            <w:r w:rsidRPr="007F7AA4">
              <w:rPr>
                <w:rFonts w:eastAsiaTheme="majorEastAsia" w:cs="Times New Roman"/>
              </w:rPr>
              <w:t>SYS</w:t>
            </w:r>
            <w:r w:rsidRPr="007F7AA4">
              <w:rPr>
                <w:rFonts w:eastAsiaTheme="majorEastAsia" w:cs="Times New Roman"/>
              </w:rPr>
              <w:tab/>
              <w:t>6267492</w:t>
            </w:r>
            <w:r w:rsidRPr="007F7AA4">
              <w:rPr>
                <w:rFonts w:eastAsiaTheme="majorEastAsia" w:cs="Times New Roman"/>
              </w:rPr>
              <w:tab/>
              <w:t>5038539</w:t>
            </w:r>
            <w:r w:rsidRPr="007F7AA4">
              <w:rPr>
                <w:rFonts w:eastAsiaTheme="majorEastAsia" w:cs="Times New Roman"/>
              </w:rPr>
              <w:tab/>
              <w:t>15:43:03:328</w:t>
            </w:r>
            <w:r w:rsidRPr="007F7AA4">
              <w:rPr>
                <w:rFonts w:eastAsiaTheme="majorEastAsia" w:cs="Times New Roman"/>
              </w:rPr>
              <w:tab/>
              <w:t>NIL</w:t>
            </w:r>
            <w:r w:rsidRPr="007F7AA4">
              <w:rPr>
                <w:rFonts w:eastAsiaTheme="majorEastAsia" w:cs="Times New Roman"/>
              </w:rPr>
              <w:tab/>
              <w:t>[ATCI_AT_I_1 s35]AT+EIMSCFG=1,1,0,0,1,1</w:t>
            </w:r>
          </w:p>
          <w:p w14:paraId="19348A3B" w14:textId="77777777" w:rsidR="00070E85" w:rsidRPr="007F7AA4" w:rsidRDefault="00070E85" w:rsidP="00070E85">
            <w:pPr>
              <w:rPr>
                <w:rFonts w:eastAsiaTheme="majorEastAsia" w:cs="Times New Roman"/>
              </w:rPr>
            </w:pPr>
            <w:r w:rsidRPr="007F7AA4">
              <w:rPr>
                <w:rFonts w:eastAsiaTheme="majorEastAsia" w:cs="Times New Roman"/>
              </w:rPr>
              <w:t xml:space="preserve"> =&gt; Decode:Integrated IMS related capability and functionality +EIMSCFG</w:t>
            </w:r>
          </w:p>
          <w:p w14:paraId="0FA7C74A" w14:textId="77777777" w:rsidR="00070E85" w:rsidRPr="007F7AA4" w:rsidRDefault="00070E85" w:rsidP="00070E85">
            <w:pPr>
              <w:rPr>
                <w:rFonts w:eastAsiaTheme="majorEastAsia" w:cs="Times New Roman"/>
              </w:rPr>
            </w:pPr>
            <w:r w:rsidRPr="007F7AA4">
              <w:rPr>
                <w:rFonts w:eastAsiaTheme="majorEastAsia" w:cs="Times New Roman"/>
              </w:rPr>
              <w:t>&lt;volte&gt; : 1(Enable)</w:t>
            </w:r>
          </w:p>
          <w:p w14:paraId="32950ACB" w14:textId="77777777" w:rsidR="00070E85" w:rsidRPr="007F7AA4" w:rsidRDefault="00070E85" w:rsidP="00070E85">
            <w:pPr>
              <w:rPr>
                <w:rFonts w:eastAsiaTheme="majorEastAsia" w:cs="Times New Roman"/>
              </w:rPr>
            </w:pPr>
            <w:r w:rsidRPr="007F7AA4">
              <w:rPr>
                <w:rFonts w:eastAsiaTheme="majorEastAsia" w:cs="Times New Roman"/>
              </w:rPr>
              <w:t>&lt;vilte&gt; : 1(Enable)</w:t>
            </w:r>
          </w:p>
          <w:p w14:paraId="1ACBEE55" w14:textId="77777777" w:rsidR="00070E85" w:rsidRPr="007F7AA4" w:rsidRDefault="00070E85" w:rsidP="00070E85">
            <w:pPr>
              <w:rPr>
                <w:rFonts w:eastAsiaTheme="majorEastAsia" w:cs="Times New Roman"/>
              </w:rPr>
            </w:pPr>
            <w:r w:rsidRPr="007F7AA4">
              <w:rPr>
                <w:rFonts w:eastAsiaTheme="majorEastAsia" w:cs="Times New Roman"/>
              </w:rPr>
              <w:t>&lt;vowifi&gt; : 0(Disable)</w:t>
            </w:r>
          </w:p>
          <w:p w14:paraId="1C82EB87" w14:textId="77777777" w:rsidR="00070E85" w:rsidRPr="007F7AA4" w:rsidRDefault="00070E85" w:rsidP="00070E85">
            <w:pPr>
              <w:rPr>
                <w:rFonts w:eastAsiaTheme="majorEastAsia" w:cs="Times New Roman"/>
              </w:rPr>
            </w:pPr>
            <w:r w:rsidRPr="007F7AA4">
              <w:rPr>
                <w:rFonts w:eastAsiaTheme="majorEastAsia" w:cs="Times New Roman"/>
              </w:rPr>
              <w:t>&lt;viwifi&gt; : 0(Disable)</w:t>
            </w:r>
          </w:p>
          <w:p w14:paraId="659259CE" w14:textId="77777777" w:rsidR="00070E85" w:rsidRPr="007F7AA4" w:rsidRDefault="00070E85" w:rsidP="00070E85">
            <w:pPr>
              <w:rPr>
                <w:rFonts w:eastAsiaTheme="majorEastAsia" w:cs="Times New Roman"/>
              </w:rPr>
            </w:pPr>
            <w:r w:rsidRPr="007F7AA4">
              <w:rPr>
                <w:rFonts w:eastAsiaTheme="majorEastAsia" w:cs="Times New Roman"/>
              </w:rPr>
              <w:t>&lt;ims_sms&gt; : 1(Enable)</w:t>
            </w:r>
          </w:p>
          <w:p w14:paraId="3A8C23C8" w14:textId="77777777" w:rsidR="00070E85" w:rsidRPr="007F7AA4" w:rsidRDefault="00070E85" w:rsidP="00070E85">
            <w:pPr>
              <w:rPr>
                <w:rFonts w:eastAsiaTheme="majorEastAsia" w:cs="Times New Roman"/>
              </w:rPr>
            </w:pPr>
            <w:r w:rsidRPr="007F7AA4">
              <w:rPr>
                <w:rFonts w:eastAsiaTheme="majorEastAsia" w:cs="Times New Roman"/>
              </w:rPr>
              <w:t>&lt;eims&gt; : 1(Enable)</w:t>
            </w:r>
          </w:p>
        </w:tc>
      </w:tr>
    </w:tbl>
    <w:p w14:paraId="5C1B0873" w14:textId="77777777" w:rsidR="00070E85" w:rsidRPr="007F7AA4" w:rsidRDefault="00070E85" w:rsidP="00070E85">
      <w:pPr>
        <w:rPr>
          <w:rFonts w:eastAsiaTheme="majorEastAsia" w:cs="Times New Roman"/>
        </w:rPr>
      </w:pPr>
    </w:p>
    <w:p w14:paraId="1BB4ED15" w14:textId="4168E5AD" w:rsidR="000B0254" w:rsidRPr="007F7AA4" w:rsidRDefault="000B0254" w:rsidP="000B0254">
      <w:pPr>
        <w:pStyle w:val="3"/>
        <w:spacing w:before="156" w:after="156"/>
        <w:rPr>
          <w:rFonts w:eastAsiaTheme="majorEastAsia" w:cs="Times New Roman"/>
        </w:rPr>
      </w:pPr>
      <w:bookmarkStart w:id="344" w:name="_Toc87714889"/>
      <w:r w:rsidRPr="007F7AA4">
        <w:rPr>
          <w:rFonts w:eastAsiaTheme="majorEastAsia" w:cs="Times New Roman"/>
        </w:rPr>
        <w:t>+EIMSVCAP</w:t>
      </w:r>
      <w:r w:rsidR="00D312CA" w:rsidRPr="007F7AA4">
        <w:rPr>
          <w:rFonts w:eastAsiaTheme="majorEastAsia" w:cs="Times New Roman"/>
        </w:rPr>
        <w:t xml:space="preserve"> </w:t>
      </w:r>
      <w:r w:rsidR="00D312CA" w:rsidRPr="007F7AA4">
        <w:rPr>
          <w:rFonts w:eastAsiaTheme="majorEastAsia" w:cs="Times New Roman"/>
        </w:rPr>
        <w:t>上报</w:t>
      </w:r>
      <w:r w:rsidR="00D312CA" w:rsidRPr="007F7AA4">
        <w:rPr>
          <w:rFonts w:eastAsiaTheme="majorEastAsia" w:cs="Times New Roman"/>
        </w:rPr>
        <w:t>video</w:t>
      </w:r>
      <w:r w:rsidR="00D312CA" w:rsidRPr="007F7AA4">
        <w:rPr>
          <w:rFonts w:eastAsiaTheme="majorEastAsia" w:cs="Times New Roman"/>
        </w:rPr>
        <w:t>能力</w:t>
      </w:r>
      <w:bookmarkEnd w:id="344"/>
    </w:p>
    <w:p w14:paraId="1A9ECC7F" w14:textId="4A3DD7CF" w:rsidR="000B0254" w:rsidRPr="007F7AA4" w:rsidRDefault="000B0254" w:rsidP="000B0254">
      <w:pPr>
        <w:rPr>
          <w:rFonts w:eastAsiaTheme="majorEastAsia" w:cs="Times New Roman"/>
        </w:rPr>
      </w:pPr>
      <w:r w:rsidRPr="007F7AA4">
        <w:rPr>
          <w:rFonts w:eastAsiaTheme="majorEastAsia" w:cs="Times New Roman"/>
        </w:rPr>
        <w:t>此</w:t>
      </w:r>
      <w:r w:rsidRPr="007F7AA4">
        <w:rPr>
          <w:rFonts w:eastAsiaTheme="majorEastAsia" w:cs="Times New Roman"/>
        </w:rPr>
        <w:t>URC</w:t>
      </w:r>
      <w:r w:rsidRPr="007F7AA4">
        <w:rPr>
          <w:rFonts w:eastAsiaTheme="majorEastAsia" w:cs="Times New Roman"/>
        </w:rPr>
        <w:t>用于在</w:t>
      </w:r>
      <w:r w:rsidRPr="007F7AA4">
        <w:rPr>
          <w:rFonts w:eastAsiaTheme="majorEastAsia" w:cs="Times New Roman"/>
        </w:rPr>
        <w:t>IMS</w:t>
      </w:r>
      <w:r w:rsidRPr="007F7AA4">
        <w:rPr>
          <w:rFonts w:eastAsiaTheme="majorEastAsia" w:cs="Times New Roman"/>
        </w:rPr>
        <w:t>呼叫建立后，通知</w:t>
      </w:r>
      <w:r w:rsidRPr="007F7AA4">
        <w:rPr>
          <w:rFonts w:eastAsiaTheme="majorEastAsia" w:cs="Times New Roman"/>
        </w:rPr>
        <w:t>AP IMS</w:t>
      </w:r>
      <w:r w:rsidRPr="007F7AA4">
        <w:rPr>
          <w:rFonts w:eastAsiaTheme="majorEastAsia" w:cs="Times New Roman"/>
        </w:rPr>
        <w:t>呼叫</w:t>
      </w:r>
      <w:r w:rsidRPr="007F7AA4">
        <w:rPr>
          <w:rFonts w:eastAsiaTheme="majorEastAsia" w:cs="Times New Roman"/>
        </w:rPr>
        <w:t>video</w:t>
      </w:r>
      <w:r w:rsidRPr="007F7AA4">
        <w:rPr>
          <w:rFonts w:eastAsiaTheme="majorEastAsia" w:cs="Times New Roman"/>
        </w:rPr>
        <w:t>的能力。当</w:t>
      </w:r>
      <w:r w:rsidRPr="007F7AA4">
        <w:rPr>
          <w:rFonts w:eastAsiaTheme="majorEastAsia" w:cs="Times New Roman"/>
        </w:rPr>
        <w:t>+ECPI</w:t>
      </w:r>
      <w:r w:rsidRPr="007F7AA4">
        <w:rPr>
          <w:rFonts w:eastAsiaTheme="majorEastAsia" w:cs="Times New Roman"/>
        </w:rPr>
        <w:t>的</w:t>
      </w:r>
      <w:r w:rsidRPr="007F7AA4">
        <w:rPr>
          <w:rFonts w:eastAsiaTheme="majorEastAsia" w:cs="Times New Roman"/>
        </w:rPr>
        <w:t>msg_type</w:t>
      </w:r>
      <w:r w:rsidRPr="007F7AA4">
        <w:rPr>
          <w:rFonts w:eastAsiaTheme="majorEastAsia" w:cs="Times New Roman"/>
        </w:rPr>
        <w:t>设置为</w:t>
      </w:r>
      <w:r w:rsidRPr="007F7AA4">
        <w:rPr>
          <w:rFonts w:eastAsiaTheme="majorEastAsia" w:cs="Times New Roman"/>
        </w:rPr>
        <w:t>132(CSMCC_STATE_CHANGE_ACTIVE)</w:t>
      </w:r>
      <w:r w:rsidRPr="007F7AA4">
        <w:rPr>
          <w:rFonts w:eastAsiaTheme="majorEastAsia" w:cs="Times New Roman"/>
        </w:rPr>
        <w:t>时，上报此</w:t>
      </w:r>
      <w:r w:rsidRPr="007F7AA4">
        <w:rPr>
          <w:rFonts w:eastAsiaTheme="majorEastAsia" w:cs="Times New Roman"/>
        </w:rPr>
        <w:t>URC</w:t>
      </w:r>
      <w:r w:rsidRPr="007F7AA4">
        <w:rPr>
          <w:rFonts w:eastAsiaTheme="majorEastAsia" w:cs="Times New Roman"/>
        </w:rPr>
        <w:t>。</w:t>
      </w:r>
    </w:p>
    <w:p w14:paraId="418CF5B1" w14:textId="7A2AA5D4" w:rsidR="0073724A" w:rsidRPr="007F7AA4" w:rsidRDefault="0073724A" w:rsidP="0073724A">
      <w:pPr>
        <w:pStyle w:val="4"/>
        <w:spacing w:before="156" w:after="156"/>
        <w:rPr>
          <w:rFonts w:cs="Times New Roman"/>
        </w:rPr>
      </w:pPr>
      <w:r w:rsidRPr="007F7AA4">
        <w:rPr>
          <w:rFonts w:cs="Times New Roman"/>
        </w:rPr>
        <w:t>Format</w:t>
      </w:r>
    </w:p>
    <w:p w14:paraId="5128BEE9" w14:textId="3962E22A" w:rsidR="0073724A" w:rsidRPr="007F7AA4" w:rsidRDefault="0073724A" w:rsidP="0073724A">
      <w:pPr>
        <w:rPr>
          <w:rFonts w:eastAsiaTheme="majorEastAsia" w:cs="Times New Roman"/>
        </w:rPr>
      </w:pPr>
      <w:r w:rsidRPr="007F7AA4">
        <w:rPr>
          <w:rFonts w:eastAsiaTheme="majorEastAsia" w:cs="Times New Roman"/>
        </w:rPr>
        <w:t>+EIMSVCAP=&lt;call_id&gt;,&lt;local_video_cap&gt;,&lt;remote_video_cap&gt;</w:t>
      </w:r>
    </w:p>
    <w:p w14:paraId="218B3ECD" w14:textId="332B900C" w:rsidR="002273AB" w:rsidRPr="007F7AA4" w:rsidRDefault="002273AB" w:rsidP="0073724A">
      <w:pPr>
        <w:rPr>
          <w:rFonts w:eastAsiaTheme="majorEastAsia" w:cs="Times New Roman"/>
        </w:rPr>
      </w:pPr>
      <w:r w:rsidRPr="007F7AA4">
        <w:rPr>
          <w:rFonts w:eastAsiaTheme="majorEastAsia" w:cs="Times New Roman"/>
        </w:rPr>
        <w:t>&lt;call_id&gt;</w:t>
      </w:r>
      <w:r w:rsidRPr="007F7AA4">
        <w:rPr>
          <w:rFonts w:eastAsiaTheme="majorEastAsia" w:cs="Times New Roman"/>
        </w:rPr>
        <w:t>：为当前呼叫的会话</w:t>
      </w:r>
      <w:r w:rsidRPr="007F7AA4">
        <w:rPr>
          <w:rFonts w:eastAsiaTheme="majorEastAsia" w:cs="Times New Roman"/>
        </w:rPr>
        <w:t>ID</w:t>
      </w:r>
      <w:r w:rsidRPr="007F7AA4">
        <w:rPr>
          <w:rFonts w:eastAsiaTheme="majorEastAsia" w:cs="Times New Roman"/>
        </w:rPr>
        <w:t>。一个整数，用于标识通话的唯一。</w:t>
      </w:r>
    </w:p>
    <w:p w14:paraId="560A01B7" w14:textId="28022A9C" w:rsidR="0073724A" w:rsidRPr="007F7AA4" w:rsidRDefault="0073724A" w:rsidP="0073724A">
      <w:pPr>
        <w:rPr>
          <w:rFonts w:eastAsiaTheme="majorEastAsia" w:cs="Times New Roman"/>
        </w:rPr>
      </w:pPr>
      <w:r w:rsidRPr="007F7AA4">
        <w:rPr>
          <w:rFonts w:eastAsiaTheme="majorEastAsia" w:cs="Times New Roman"/>
        </w:rPr>
        <w:t>&lt;local_video_cap&gt;</w:t>
      </w:r>
      <w:r w:rsidRPr="007F7AA4">
        <w:rPr>
          <w:rFonts w:eastAsiaTheme="majorEastAsia" w:cs="Times New Roman"/>
        </w:rPr>
        <w:t>：</w:t>
      </w:r>
      <w:r w:rsidRPr="007F7AA4">
        <w:rPr>
          <w:rFonts w:eastAsiaTheme="majorEastAsia" w:cs="Times New Roman"/>
        </w:rPr>
        <w:t>1</w:t>
      </w:r>
      <w:r w:rsidRPr="007F7AA4">
        <w:rPr>
          <w:rFonts w:eastAsiaTheme="majorEastAsia" w:cs="Times New Roman"/>
        </w:rPr>
        <w:t>表示</w:t>
      </w:r>
      <w:r w:rsidRPr="007F7AA4">
        <w:rPr>
          <w:rFonts w:eastAsiaTheme="majorEastAsia" w:cs="Times New Roman"/>
        </w:rPr>
        <w:t>UE</w:t>
      </w:r>
      <w:r w:rsidRPr="007F7AA4">
        <w:rPr>
          <w:rFonts w:eastAsiaTheme="majorEastAsia" w:cs="Times New Roman"/>
        </w:rPr>
        <w:t>具备</w:t>
      </w:r>
      <w:r w:rsidRPr="007F7AA4">
        <w:rPr>
          <w:rFonts w:eastAsiaTheme="majorEastAsia" w:cs="Times New Roman"/>
        </w:rPr>
        <w:t>video</w:t>
      </w:r>
      <w:r w:rsidRPr="007F7AA4">
        <w:rPr>
          <w:rFonts w:eastAsiaTheme="majorEastAsia" w:cs="Times New Roman"/>
        </w:rPr>
        <w:t>通话能力，否则设置</w:t>
      </w:r>
      <w:r w:rsidRPr="007F7AA4">
        <w:rPr>
          <w:rFonts w:eastAsiaTheme="majorEastAsia" w:cs="Times New Roman"/>
        </w:rPr>
        <w:t>0</w:t>
      </w:r>
      <w:r w:rsidRPr="007F7AA4">
        <w:rPr>
          <w:rFonts w:eastAsiaTheme="majorEastAsia" w:cs="Times New Roman"/>
        </w:rPr>
        <w:t>。如果</w:t>
      </w:r>
      <w:r w:rsidRPr="007F7AA4">
        <w:rPr>
          <w:rFonts w:eastAsiaTheme="majorEastAsia" w:cs="Times New Roman"/>
        </w:rPr>
        <w:t>AP</w:t>
      </w:r>
      <w:r w:rsidRPr="007F7AA4">
        <w:rPr>
          <w:rFonts w:eastAsiaTheme="majorEastAsia" w:cs="Times New Roman"/>
        </w:rPr>
        <w:t>开启了通过</w:t>
      </w:r>
      <w:r w:rsidRPr="007F7AA4">
        <w:rPr>
          <w:rFonts w:eastAsiaTheme="majorEastAsia" w:cs="Times New Roman"/>
        </w:rPr>
        <w:t>LTE</w:t>
      </w:r>
      <w:r w:rsidRPr="007F7AA4">
        <w:rPr>
          <w:rFonts w:eastAsiaTheme="majorEastAsia" w:cs="Times New Roman"/>
        </w:rPr>
        <w:t>或者</w:t>
      </w:r>
      <w:r w:rsidRPr="007F7AA4">
        <w:rPr>
          <w:rFonts w:eastAsiaTheme="majorEastAsia" w:cs="Times New Roman"/>
        </w:rPr>
        <w:t>WIFI</w:t>
      </w:r>
      <w:r w:rsidRPr="007F7AA4">
        <w:rPr>
          <w:rFonts w:eastAsiaTheme="majorEastAsia" w:cs="Times New Roman"/>
        </w:rPr>
        <w:t>的视频通话能力，则应该设置为</w:t>
      </w:r>
      <w:r w:rsidRPr="007F7AA4">
        <w:rPr>
          <w:rFonts w:eastAsiaTheme="majorEastAsia" w:cs="Times New Roman"/>
        </w:rPr>
        <w:t>1</w:t>
      </w:r>
    </w:p>
    <w:p w14:paraId="762975C4" w14:textId="414491D3" w:rsidR="0073724A" w:rsidRPr="007F7AA4" w:rsidRDefault="0073724A" w:rsidP="0073724A">
      <w:pPr>
        <w:rPr>
          <w:rFonts w:eastAsiaTheme="majorEastAsia" w:cs="Times New Roman"/>
        </w:rPr>
      </w:pPr>
      <w:r w:rsidRPr="007F7AA4">
        <w:rPr>
          <w:rFonts w:eastAsiaTheme="majorEastAsia" w:cs="Times New Roman"/>
        </w:rPr>
        <w:t>&lt;local_video_cap&gt;</w:t>
      </w:r>
      <w:r w:rsidRPr="007F7AA4">
        <w:rPr>
          <w:rFonts w:eastAsiaTheme="majorEastAsia" w:cs="Times New Roman"/>
        </w:rPr>
        <w:t>：</w:t>
      </w:r>
      <w:r w:rsidRPr="007F7AA4">
        <w:rPr>
          <w:rFonts w:eastAsiaTheme="majorEastAsia" w:cs="Times New Roman"/>
        </w:rPr>
        <w:t>1</w:t>
      </w:r>
      <w:r w:rsidRPr="007F7AA4">
        <w:rPr>
          <w:rFonts w:eastAsiaTheme="majorEastAsia" w:cs="Times New Roman"/>
        </w:rPr>
        <w:t>表示</w:t>
      </w:r>
      <w:r w:rsidRPr="007F7AA4">
        <w:rPr>
          <w:rFonts w:eastAsiaTheme="majorEastAsia" w:cs="Times New Roman"/>
        </w:rPr>
        <w:t>UE</w:t>
      </w:r>
      <w:r w:rsidRPr="007F7AA4">
        <w:rPr>
          <w:rFonts w:eastAsiaTheme="majorEastAsia" w:cs="Times New Roman"/>
        </w:rPr>
        <w:t>具备</w:t>
      </w:r>
      <w:r w:rsidRPr="007F7AA4">
        <w:rPr>
          <w:rFonts w:eastAsiaTheme="majorEastAsia" w:cs="Times New Roman"/>
        </w:rPr>
        <w:t>video</w:t>
      </w:r>
      <w:r w:rsidRPr="007F7AA4">
        <w:rPr>
          <w:rFonts w:eastAsiaTheme="majorEastAsia" w:cs="Times New Roman"/>
        </w:rPr>
        <w:t>通话能力，否则设置</w:t>
      </w:r>
      <w:r w:rsidRPr="007F7AA4">
        <w:rPr>
          <w:rFonts w:eastAsiaTheme="majorEastAsia" w:cs="Times New Roman"/>
        </w:rPr>
        <w:t>0</w:t>
      </w:r>
      <w:r w:rsidRPr="007F7AA4">
        <w:rPr>
          <w:rFonts w:eastAsiaTheme="majorEastAsia" w:cs="Times New Roman"/>
        </w:rPr>
        <w:t>。如果</w:t>
      </w:r>
      <w:r w:rsidRPr="007F7AA4">
        <w:rPr>
          <w:rFonts w:eastAsiaTheme="majorEastAsia" w:cs="Times New Roman"/>
        </w:rPr>
        <w:t>video</w:t>
      </w:r>
      <w:r w:rsidRPr="007F7AA4">
        <w:rPr>
          <w:rFonts w:eastAsiaTheme="majorEastAsia" w:cs="Times New Roman"/>
        </w:rPr>
        <w:t>的</w:t>
      </w:r>
      <w:r w:rsidRPr="007F7AA4">
        <w:rPr>
          <w:rFonts w:eastAsiaTheme="majorEastAsia" w:cs="Times New Roman"/>
        </w:rPr>
        <w:t>feature tag</w:t>
      </w:r>
      <w:r w:rsidRPr="007F7AA4">
        <w:rPr>
          <w:rFonts w:eastAsiaTheme="majorEastAsia" w:cs="Times New Roman"/>
        </w:rPr>
        <w:t>出现在了</w:t>
      </w:r>
      <w:r w:rsidRPr="007F7AA4">
        <w:rPr>
          <w:rFonts w:eastAsiaTheme="majorEastAsia" w:cs="Times New Roman"/>
        </w:rPr>
        <w:t>SIP</w:t>
      </w:r>
      <w:r w:rsidRPr="007F7AA4">
        <w:rPr>
          <w:rFonts w:eastAsiaTheme="majorEastAsia" w:cs="Times New Roman"/>
        </w:rPr>
        <w:t>消息中，则将此值设置为</w:t>
      </w:r>
      <w:r w:rsidRPr="007F7AA4">
        <w:rPr>
          <w:rFonts w:eastAsiaTheme="majorEastAsia" w:cs="Times New Roman"/>
        </w:rPr>
        <w:t>1.</w:t>
      </w:r>
    </w:p>
    <w:p w14:paraId="488DEC7E" w14:textId="77777777" w:rsidR="00AE5C3E" w:rsidRDefault="00AE5C3E" w:rsidP="00AE5C3E">
      <w:pPr>
        <w:pStyle w:val="3"/>
        <w:spacing w:before="156" w:after="156"/>
        <w:rPr>
          <w:rFonts w:eastAsiaTheme="majorEastAsia" w:cs="Times New Roman"/>
        </w:rPr>
      </w:pPr>
      <w:r>
        <w:rPr>
          <w:rFonts w:eastAsiaTheme="majorEastAsia" w:cs="Times New Roman" w:hint="eastAsia"/>
        </w:rPr>
        <w:t>+ESIP</w:t>
      </w:r>
      <w:r>
        <w:rPr>
          <w:rFonts w:eastAsiaTheme="majorEastAsia" w:cs="Times New Roman"/>
        </w:rPr>
        <w:t>CPI</w:t>
      </w:r>
    </w:p>
    <w:p w14:paraId="07B68195" w14:textId="77777777" w:rsidR="00AE5C3E" w:rsidRDefault="00AE5C3E" w:rsidP="00AE5C3E">
      <w:r>
        <w:rPr>
          <w:rFonts w:hint="eastAsia"/>
        </w:rPr>
        <w:t>用于通知</w:t>
      </w:r>
      <w:r>
        <w:rPr>
          <w:rFonts w:hint="eastAsia"/>
        </w:rPr>
        <w:t>AP</w:t>
      </w:r>
      <w:r>
        <w:rPr>
          <w:rFonts w:hint="eastAsia"/>
        </w:rPr>
        <w:t>当前收到的网络</w:t>
      </w:r>
      <w:r>
        <w:rPr>
          <w:rFonts w:hint="eastAsia"/>
        </w:rPr>
        <w:t>SIP</w:t>
      </w:r>
      <w:r>
        <w:rPr>
          <w:rFonts w:hint="eastAsia"/>
        </w:rPr>
        <w:t>消息，该主动上报的消息将在呼叫过程中更新。</w:t>
      </w:r>
    </w:p>
    <w:p w14:paraId="7F95E281" w14:textId="77777777" w:rsidR="00AE5C3E" w:rsidRDefault="00AE5C3E" w:rsidP="00AE5C3E">
      <w:pPr>
        <w:pStyle w:val="4"/>
        <w:spacing w:before="156" w:after="156"/>
      </w:pPr>
      <w:r>
        <w:rPr>
          <w:rFonts w:hint="eastAsia"/>
        </w:rPr>
        <w:t>Format</w:t>
      </w:r>
    </w:p>
    <w:tbl>
      <w:tblPr>
        <w:tblStyle w:val="a7"/>
        <w:tblW w:w="0" w:type="auto"/>
        <w:tblLook w:val="04A0" w:firstRow="1" w:lastRow="0" w:firstColumn="1" w:lastColumn="0" w:noHBand="0" w:noVBand="1"/>
      </w:tblPr>
      <w:tblGrid>
        <w:gridCol w:w="7886"/>
        <w:gridCol w:w="4615"/>
      </w:tblGrid>
      <w:tr w:rsidR="00AE5C3E" w:rsidRPr="007F7AA4" w14:paraId="4221C4B1" w14:textId="77777777" w:rsidTr="00047CD7">
        <w:tc>
          <w:tcPr>
            <w:tcW w:w="0" w:type="auto"/>
          </w:tcPr>
          <w:p w14:paraId="341F639A" w14:textId="77777777" w:rsidR="00AE5C3E" w:rsidRPr="007F7AA4" w:rsidRDefault="00AE5C3E" w:rsidP="00047CD7">
            <w:pPr>
              <w:rPr>
                <w:rFonts w:eastAsiaTheme="majorEastAsia" w:cs="Times New Roman"/>
              </w:rPr>
            </w:pPr>
            <w:r w:rsidRPr="007F7AA4">
              <w:rPr>
                <w:rFonts w:eastAsiaTheme="majorEastAsia" w:cs="Times New Roman"/>
              </w:rPr>
              <w:t>Command</w:t>
            </w:r>
          </w:p>
        </w:tc>
        <w:tc>
          <w:tcPr>
            <w:tcW w:w="0" w:type="auto"/>
          </w:tcPr>
          <w:p w14:paraId="333CE4C9" w14:textId="77777777" w:rsidR="00AE5C3E" w:rsidRPr="007F7AA4" w:rsidRDefault="00AE5C3E" w:rsidP="00047CD7">
            <w:pPr>
              <w:rPr>
                <w:rFonts w:eastAsiaTheme="majorEastAsia" w:cs="Times New Roman"/>
              </w:rPr>
            </w:pPr>
            <w:r w:rsidRPr="007F7AA4">
              <w:rPr>
                <w:rFonts w:eastAsiaTheme="majorEastAsia" w:cs="Times New Roman"/>
              </w:rPr>
              <w:t>作用</w:t>
            </w:r>
          </w:p>
        </w:tc>
      </w:tr>
      <w:tr w:rsidR="00AE5C3E" w:rsidRPr="007F7AA4" w14:paraId="4AB7F5CC" w14:textId="77777777" w:rsidTr="00047CD7">
        <w:tc>
          <w:tcPr>
            <w:tcW w:w="0" w:type="auto"/>
          </w:tcPr>
          <w:p w14:paraId="248393B1" w14:textId="77777777" w:rsidR="00AE5C3E" w:rsidRPr="007F7AA4" w:rsidRDefault="00AE5C3E" w:rsidP="00047CD7">
            <w:pPr>
              <w:rPr>
                <w:rFonts w:eastAsiaTheme="majorEastAsia" w:cs="Times New Roman"/>
              </w:rPr>
            </w:pPr>
            <w:r>
              <w:rPr>
                <w:rFonts w:eastAsiaTheme="majorEastAsia" w:cs="Times New Roman"/>
              </w:rPr>
              <w:t>+ESIPCPI:&lt;call_id&gt;,&lt;dir&gt;,&lt;SIP_msg_type&gt;,&lt;method&gt;,&lt;response_code&gt;,”&lt;reason_text&gt;”</w:t>
            </w:r>
          </w:p>
        </w:tc>
        <w:tc>
          <w:tcPr>
            <w:tcW w:w="0" w:type="auto"/>
          </w:tcPr>
          <w:p w14:paraId="66C5BB86" w14:textId="77777777" w:rsidR="00AE5C3E" w:rsidRPr="007F7AA4" w:rsidRDefault="00AE5C3E" w:rsidP="00047CD7">
            <w:pPr>
              <w:rPr>
                <w:rFonts w:eastAsiaTheme="majorEastAsia" w:cs="Times New Roman"/>
              </w:rPr>
            </w:pPr>
            <w:r>
              <w:rPr>
                <w:rFonts w:eastAsiaTheme="majorEastAsia" w:cs="Times New Roman" w:hint="eastAsia"/>
              </w:rPr>
              <w:t>用于在呼叫过程中上报接收到的网络侧</w:t>
            </w:r>
            <w:r>
              <w:rPr>
                <w:rFonts w:eastAsiaTheme="majorEastAsia" w:cs="Times New Roman" w:hint="eastAsia"/>
              </w:rPr>
              <w:t>SIP</w:t>
            </w:r>
            <w:r>
              <w:rPr>
                <w:rFonts w:eastAsiaTheme="majorEastAsia" w:cs="Times New Roman" w:hint="eastAsia"/>
              </w:rPr>
              <w:t>消息</w:t>
            </w:r>
          </w:p>
        </w:tc>
      </w:tr>
    </w:tbl>
    <w:p w14:paraId="0E5D5F17" w14:textId="77777777" w:rsidR="00AE5C3E" w:rsidRPr="007F7AA4" w:rsidRDefault="00AE5C3E" w:rsidP="00AE5C3E">
      <w:pPr>
        <w:pStyle w:val="4"/>
        <w:spacing w:before="156" w:after="156"/>
        <w:rPr>
          <w:rFonts w:cs="Times New Roman"/>
        </w:rPr>
      </w:pPr>
      <w:r w:rsidRPr="007F7AA4">
        <w:rPr>
          <w:rFonts w:cs="Times New Roman"/>
        </w:rPr>
        <w:t>Field</w:t>
      </w:r>
    </w:p>
    <w:p w14:paraId="2F15AFE0" w14:textId="77777777" w:rsidR="00AE5C3E" w:rsidRDefault="00AE5C3E" w:rsidP="00AE5C3E">
      <w:pPr>
        <w:rPr>
          <w:rFonts w:eastAsiaTheme="majorEastAsia" w:cs="Times New Roman"/>
        </w:rPr>
      </w:pPr>
      <w:r w:rsidRPr="00F72684">
        <w:rPr>
          <w:rFonts w:eastAsiaTheme="majorEastAsia" w:cs="Times New Roman"/>
        </w:rPr>
        <w:t>&lt;call_id&gt; : integer</w:t>
      </w:r>
    </w:p>
    <w:p w14:paraId="6E08F8E4" w14:textId="77777777" w:rsidR="00AE5C3E" w:rsidRDefault="00AE5C3E" w:rsidP="00AE5C3E">
      <w:pPr>
        <w:rPr>
          <w:rFonts w:eastAsiaTheme="majorEastAsia" w:cs="Times New Roman"/>
        </w:rPr>
      </w:pPr>
      <w:r w:rsidRPr="00F72684">
        <w:rPr>
          <w:rFonts w:eastAsiaTheme="majorEastAsia" w:cs="Times New Roman"/>
        </w:rPr>
        <w:t>0~255, call identifier</w:t>
      </w:r>
    </w:p>
    <w:p w14:paraId="69413ED5" w14:textId="77777777" w:rsidR="00AE5C3E" w:rsidRDefault="00AE5C3E" w:rsidP="00AE5C3E">
      <w:pPr>
        <w:rPr>
          <w:rFonts w:eastAsiaTheme="majorEastAsia" w:cs="Times New Roman"/>
        </w:rPr>
      </w:pPr>
    </w:p>
    <w:p w14:paraId="071462E6" w14:textId="77777777" w:rsidR="00AE5C3E" w:rsidRDefault="00AE5C3E" w:rsidP="00AE5C3E">
      <w:pPr>
        <w:rPr>
          <w:rFonts w:eastAsiaTheme="majorEastAsia" w:cs="Times New Roman"/>
        </w:rPr>
      </w:pPr>
      <w:r w:rsidRPr="00F72684">
        <w:rPr>
          <w:rFonts w:eastAsiaTheme="majorEastAsia" w:cs="Times New Roman"/>
        </w:rPr>
        <w:t>&lt;dir&gt; : integer</w:t>
      </w:r>
    </w:p>
    <w:p w14:paraId="3422CC26" w14:textId="77777777" w:rsidR="00AE5C3E" w:rsidRDefault="00AE5C3E" w:rsidP="00AE5C3E">
      <w:pPr>
        <w:rPr>
          <w:rFonts w:eastAsiaTheme="majorEastAsia" w:cs="Times New Roman"/>
        </w:rPr>
      </w:pPr>
      <w:r w:rsidRPr="00F72684">
        <w:rPr>
          <w:rFonts w:eastAsiaTheme="majorEastAsia" w:cs="Times New Roman"/>
        </w:rPr>
        <w:t>0 Send</w:t>
      </w:r>
    </w:p>
    <w:p w14:paraId="35FEA94B" w14:textId="77777777" w:rsidR="00AE5C3E" w:rsidRDefault="00AE5C3E" w:rsidP="00AE5C3E">
      <w:pPr>
        <w:rPr>
          <w:rFonts w:eastAsiaTheme="majorEastAsia" w:cs="Times New Roman"/>
        </w:rPr>
      </w:pPr>
      <w:r w:rsidRPr="00F72684">
        <w:rPr>
          <w:rFonts w:eastAsiaTheme="majorEastAsia" w:cs="Times New Roman"/>
        </w:rPr>
        <w:t>1 Receive</w:t>
      </w:r>
    </w:p>
    <w:p w14:paraId="05B173C6" w14:textId="77777777" w:rsidR="00AE5C3E" w:rsidRDefault="00AE5C3E" w:rsidP="00AE5C3E">
      <w:pPr>
        <w:rPr>
          <w:rFonts w:eastAsiaTheme="majorEastAsia" w:cs="Times New Roman"/>
        </w:rPr>
      </w:pPr>
    </w:p>
    <w:p w14:paraId="03B31806" w14:textId="77777777" w:rsidR="00AE5C3E" w:rsidRDefault="00AE5C3E" w:rsidP="00AE5C3E">
      <w:pPr>
        <w:rPr>
          <w:rFonts w:eastAsiaTheme="majorEastAsia" w:cs="Times New Roman"/>
        </w:rPr>
      </w:pPr>
      <w:r w:rsidRPr="00F72684">
        <w:rPr>
          <w:rFonts w:eastAsiaTheme="majorEastAsia" w:cs="Times New Roman"/>
        </w:rPr>
        <w:t>&lt;SIP_msg_type&gt;: integer</w:t>
      </w:r>
    </w:p>
    <w:p w14:paraId="08AD4E4A" w14:textId="77777777" w:rsidR="00AE5C3E" w:rsidRDefault="00AE5C3E" w:rsidP="00AE5C3E">
      <w:pPr>
        <w:rPr>
          <w:rFonts w:eastAsiaTheme="majorEastAsia" w:cs="Times New Roman"/>
        </w:rPr>
      </w:pPr>
      <w:r w:rsidRPr="00F72684">
        <w:rPr>
          <w:rFonts w:eastAsiaTheme="majorEastAsia" w:cs="Times New Roman"/>
        </w:rPr>
        <w:t>0 Request</w:t>
      </w:r>
    </w:p>
    <w:p w14:paraId="7BA11185" w14:textId="77777777" w:rsidR="00AE5C3E" w:rsidRDefault="00AE5C3E" w:rsidP="00AE5C3E">
      <w:pPr>
        <w:rPr>
          <w:rFonts w:eastAsiaTheme="majorEastAsia" w:cs="Times New Roman"/>
        </w:rPr>
      </w:pPr>
      <w:r w:rsidRPr="00F72684">
        <w:rPr>
          <w:rFonts w:eastAsiaTheme="majorEastAsia" w:cs="Times New Roman"/>
        </w:rPr>
        <w:t>1 Response</w:t>
      </w:r>
    </w:p>
    <w:p w14:paraId="6D2A14B3" w14:textId="77777777" w:rsidR="00AE5C3E" w:rsidRDefault="00AE5C3E" w:rsidP="00AE5C3E">
      <w:pPr>
        <w:rPr>
          <w:rFonts w:eastAsiaTheme="majorEastAsia" w:cs="Times New Roman"/>
        </w:rPr>
      </w:pPr>
    </w:p>
    <w:p w14:paraId="0268FAC3" w14:textId="77777777" w:rsidR="00AE5C3E" w:rsidRDefault="00AE5C3E" w:rsidP="00AE5C3E">
      <w:pPr>
        <w:rPr>
          <w:rFonts w:eastAsiaTheme="majorEastAsia" w:cs="Times New Roman"/>
        </w:rPr>
      </w:pPr>
      <w:r w:rsidRPr="00F72684">
        <w:rPr>
          <w:rFonts w:eastAsiaTheme="majorEastAsia" w:cs="Times New Roman"/>
        </w:rPr>
        <w:t>&lt;method&gt;: integer</w:t>
      </w:r>
    </w:p>
    <w:p w14:paraId="1068B554" w14:textId="77777777" w:rsidR="00AE5C3E" w:rsidRDefault="00AE5C3E" w:rsidP="00AE5C3E">
      <w:pPr>
        <w:rPr>
          <w:rFonts w:eastAsiaTheme="majorEastAsia" w:cs="Times New Roman"/>
        </w:rPr>
      </w:pPr>
      <w:r w:rsidRPr="00F72684">
        <w:rPr>
          <w:rFonts w:eastAsiaTheme="majorEastAsia" w:cs="Times New Roman"/>
        </w:rPr>
        <w:t>0 SIP REGISTER</w:t>
      </w:r>
    </w:p>
    <w:p w14:paraId="1C010A9F" w14:textId="77777777" w:rsidR="00AE5C3E" w:rsidRDefault="00AE5C3E" w:rsidP="00AE5C3E">
      <w:pPr>
        <w:rPr>
          <w:rFonts w:eastAsiaTheme="majorEastAsia" w:cs="Times New Roman"/>
        </w:rPr>
      </w:pPr>
      <w:r w:rsidRPr="00F72684">
        <w:rPr>
          <w:rFonts w:eastAsiaTheme="majorEastAsia" w:cs="Times New Roman"/>
        </w:rPr>
        <w:t>1 SIP INVITE</w:t>
      </w:r>
    </w:p>
    <w:p w14:paraId="6F013B98" w14:textId="77777777" w:rsidR="00AE5C3E" w:rsidRDefault="00AE5C3E" w:rsidP="00AE5C3E">
      <w:pPr>
        <w:rPr>
          <w:rFonts w:eastAsiaTheme="majorEastAsia" w:cs="Times New Roman"/>
        </w:rPr>
      </w:pPr>
      <w:r w:rsidRPr="00F72684">
        <w:rPr>
          <w:rFonts w:eastAsiaTheme="majorEastAsia" w:cs="Times New Roman"/>
        </w:rPr>
        <w:t>2 SIP REFER</w:t>
      </w:r>
    </w:p>
    <w:p w14:paraId="1D581B26" w14:textId="77777777" w:rsidR="00AE5C3E" w:rsidRDefault="00AE5C3E" w:rsidP="00AE5C3E">
      <w:pPr>
        <w:rPr>
          <w:rFonts w:eastAsiaTheme="majorEastAsia" w:cs="Times New Roman"/>
        </w:rPr>
      </w:pPr>
      <w:r w:rsidRPr="00F72684">
        <w:rPr>
          <w:rFonts w:eastAsiaTheme="majorEastAsia" w:cs="Times New Roman"/>
        </w:rPr>
        <w:t>3 SIP UPDATE</w:t>
      </w:r>
    </w:p>
    <w:p w14:paraId="58164E0E" w14:textId="77777777" w:rsidR="00AE5C3E" w:rsidRDefault="00AE5C3E" w:rsidP="00AE5C3E">
      <w:pPr>
        <w:rPr>
          <w:rFonts w:eastAsiaTheme="majorEastAsia" w:cs="Times New Roman"/>
        </w:rPr>
      </w:pPr>
      <w:r w:rsidRPr="00F72684">
        <w:rPr>
          <w:rFonts w:eastAsiaTheme="majorEastAsia" w:cs="Times New Roman"/>
        </w:rPr>
        <w:t>4 SIP CANCEL</w:t>
      </w:r>
    </w:p>
    <w:p w14:paraId="6ABD5356" w14:textId="77777777" w:rsidR="00AE5C3E" w:rsidRDefault="00AE5C3E" w:rsidP="00AE5C3E">
      <w:pPr>
        <w:rPr>
          <w:rFonts w:eastAsiaTheme="majorEastAsia" w:cs="Times New Roman"/>
        </w:rPr>
      </w:pPr>
      <w:r w:rsidRPr="00F72684">
        <w:rPr>
          <w:rFonts w:eastAsiaTheme="majorEastAsia" w:cs="Times New Roman"/>
        </w:rPr>
        <w:t>5 SIP MESSAGE</w:t>
      </w:r>
    </w:p>
    <w:p w14:paraId="7C330BCA" w14:textId="77777777" w:rsidR="00AE5C3E" w:rsidRDefault="00AE5C3E" w:rsidP="00AE5C3E">
      <w:pPr>
        <w:rPr>
          <w:rFonts w:eastAsiaTheme="majorEastAsia" w:cs="Times New Roman"/>
        </w:rPr>
      </w:pPr>
      <w:r w:rsidRPr="00F72684">
        <w:rPr>
          <w:rFonts w:eastAsiaTheme="majorEastAsia" w:cs="Times New Roman"/>
        </w:rPr>
        <w:t>6 SIP ACK</w:t>
      </w:r>
    </w:p>
    <w:p w14:paraId="4D5846C2" w14:textId="77777777" w:rsidR="00AE5C3E" w:rsidRDefault="00AE5C3E" w:rsidP="00AE5C3E">
      <w:pPr>
        <w:rPr>
          <w:rFonts w:eastAsiaTheme="majorEastAsia" w:cs="Times New Roman"/>
        </w:rPr>
      </w:pPr>
      <w:r w:rsidRPr="00F72684">
        <w:rPr>
          <w:rFonts w:eastAsiaTheme="majorEastAsia" w:cs="Times New Roman"/>
        </w:rPr>
        <w:t>7 SIP BYE</w:t>
      </w:r>
    </w:p>
    <w:p w14:paraId="4E9F5C6A" w14:textId="77777777" w:rsidR="00AE5C3E" w:rsidRDefault="00AE5C3E" w:rsidP="00AE5C3E">
      <w:pPr>
        <w:rPr>
          <w:rFonts w:eastAsiaTheme="majorEastAsia" w:cs="Times New Roman"/>
        </w:rPr>
      </w:pPr>
      <w:r w:rsidRPr="00F72684">
        <w:rPr>
          <w:rFonts w:eastAsiaTheme="majorEastAsia" w:cs="Times New Roman"/>
        </w:rPr>
        <w:t>8 SIP OPTIONS</w:t>
      </w:r>
    </w:p>
    <w:p w14:paraId="52A9237A" w14:textId="77777777" w:rsidR="00AE5C3E" w:rsidRDefault="00AE5C3E" w:rsidP="00AE5C3E">
      <w:pPr>
        <w:rPr>
          <w:rFonts w:eastAsiaTheme="majorEastAsia" w:cs="Times New Roman"/>
        </w:rPr>
      </w:pPr>
      <w:r w:rsidRPr="00F72684">
        <w:rPr>
          <w:rFonts w:eastAsiaTheme="majorEastAsia" w:cs="Times New Roman"/>
        </w:rPr>
        <w:t>9 SIP SUBSCRIBE</w:t>
      </w:r>
    </w:p>
    <w:p w14:paraId="3DC2D869" w14:textId="77777777" w:rsidR="00AE5C3E" w:rsidRDefault="00AE5C3E" w:rsidP="00AE5C3E">
      <w:pPr>
        <w:rPr>
          <w:rFonts w:eastAsiaTheme="majorEastAsia" w:cs="Times New Roman"/>
        </w:rPr>
      </w:pPr>
      <w:r w:rsidRPr="00F72684">
        <w:rPr>
          <w:rFonts w:eastAsiaTheme="majorEastAsia" w:cs="Times New Roman"/>
        </w:rPr>
        <w:t>10 SIP NOTIFY</w:t>
      </w:r>
    </w:p>
    <w:p w14:paraId="76F50CDB" w14:textId="77777777" w:rsidR="00AE5C3E" w:rsidRPr="00E27EE3" w:rsidRDefault="00AE5C3E" w:rsidP="00AE5C3E">
      <w:pPr>
        <w:rPr>
          <w:rFonts w:eastAsiaTheme="majorEastAsia" w:cs="Times New Roman"/>
        </w:rPr>
      </w:pPr>
      <w:r w:rsidRPr="00E27EE3">
        <w:rPr>
          <w:rFonts w:eastAsiaTheme="majorEastAsia" w:cs="Times New Roman"/>
        </w:rPr>
        <w:t>11 SIP PUBLISH</w:t>
      </w:r>
    </w:p>
    <w:p w14:paraId="31FB3029" w14:textId="77777777" w:rsidR="00AE5C3E" w:rsidRPr="00E27EE3" w:rsidRDefault="00AE5C3E" w:rsidP="00AE5C3E">
      <w:pPr>
        <w:rPr>
          <w:rFonts w:eastAsiaTheme="majorEastAsia" w:cs="Times New Roman"/>
        </w:rPr>
      </w:pPr>
      <w:r w:rsidRPr="00E27EE3">
        <w:rPr>
          <w:rFonts w:eastAsiaTheme="majorEastAsia" w:cs="Times New Roman"/>
        </w:rPr>
        <w:t>12 SIP INFO</w:t>
      </w:r>
    </w:p>
    <w:p w14:paraId="0C735F74" w14:textId="77777777" w:rsidR="00AE5C3E" w:rsidRDefault="00AE5C3E" w:rsidP="00AE5C3E">
      <w:pPr>
        <w:rPr>
          <w:rFonts w:eastAsiaTheme="majorEastAsia" w:cs="Times New Roman"/>
        </w:rPr>
      </w:pPr>
      <w:r w:rsidRPr="00E27EE3">
        <w:rPr>
          <w:rFonts w:eastAsiaTheme="majorEastAsia" w:cs="Times New Roman"/>
        </w:rPr>
        <w:t>13 SIP PRACK</w:t>
      </w:r>
    </w:p>
    <w:p w14:paraId="41218E5A" w14:textId="77777777" w:rsidR="00AE5C3E" w:rsidRPr="00E27EE3" w:rsidRDefault="00AE5C3E" w:rsidP="00AE5C3E">
      <w:pPr>
        <w:rPr>
          <w:rFonts w:eastAsiaTheme="majorEastAsia" w:cs="Times New Roman"/>
        </w:rPr>
      </w:pPr>
    </w:p>
    <w:p w14:paraId="3F5EE8CA" w14:textId="77777777" w:rsidR="00AE5C3E" w:rsidRPr="00E27EE3" w:rsidRDefault="00AE5C3E" w:rsidP="00AE5C3E">
      <w:pPr>
        <w:rPr>
          <w:rFonts w:eastAsiaTheme="majorEastAsia" w:cs="Times New Roman"/>
        </w:rPr>
      </w:pPr>
      <w:r w:rsidRPr="00E27EE3">
        <w:rPr>
          <w:rFonts w:eastAsiaTheme="majorEastAsia" w:cs="Times New Roman"/>
        </w:rPr>
        <w:t>&lt;response_code&gt;: integer</w:t>
      </w:r>
    </w:p>
    <w:p w14:paraId="37155BE9" w14:textId="77777777" w:rsidR="00AE5C3E" w:rsidRPr="00E27EE3" w:rsidRDefault="00AE5C3E" w:rsidP="00AE5C3E">
      <w:pPr>
        <w:rPr>
          <w:rFonts w:eastAsiaTheme="majorEastAsia" w:cs="Times New Roman"/>
          <w:color w:val="FF0000"/>
        </w:rPr>
      </w:pPr>
      <w:r w:rsidRPr="00E27EE3">
        <w:rPr>
          <w:rFonts w:eastAsiaTheme="majorEastAsia" w:cs="Times New Roman"/>
          <w:color w:val="FF0000"/>
        </w:rPr>
        <w:lastRenderedPageBreak/>
        <w:t>0 Only used when SIP_msg_type is 0(request)</w:t>
      </w:r>
    </w:p>
    <w:p w14:paraId="4973BAE8" w14:textId="77777777" w:rsidR="00AE5C3E" w:rsidRDefault="00AE5C3E" w:rsidP="00AE5C3E">
      <w:pPr>
        <w:rPr>
          <w:rFonts w:eastAsiaTheme="majorEastAsia" w:cs="Times New Roman"/>
        </w:rPr>
      </w:pPr>
      <w:r w:rsidRPr="00E27EE3">
        <w:rPr>
          <w:rFonts w:eastAsiaTheme="majorEastAsia" w:cs="Times New Roman"/>
        </w:rPr>
        <w:t>100~600 (sip response code)</w:t>
      </w:r>
    </w:p>
    <w:p w14:paraId="77D63822" w14:textId="77777777" w:rsidR="00AE5C3E" w:rsidRPr="00E27EE3" w:rsidRDefault="00AE5C3E" w:rsidP="00AE5C3E">
      <w:pPr>
        <w:rPr>
          <w:rFonts w:eastAsiaTheme="majorEastAsia" w:cs="Times New Roman"/>
        </w:rPr>
      </w:pPr>
    </w:p>
    <w:p w14:paraId="70347918" w14:textId="77777777" w:rsidR="00AE5C3E" w:rsidRPr="00E27EE3" w:rsidRDefault="00AE5C3E" w:rsidP="00AE5C3E">
      <w:pPr>
        <w:rPr>
          <w:rFonts w:eastAsiaTheme="majorEastAsia" w:cs="Times New Roman"/>
        </w:rPr>
      </w:pPr>
      <w:r w:rsidRPr="00E27EE3">
        <w:rPr>
          <w:rFonts w:eastAsiaTheme="majorEastAsia" w:cs="Times New Roman"/>
        </w:rPr>
        <w:t>&lt;reason_text&gt;: string</w:t>
      </w:r>
    </w:p>
    <w:p w14:paraId="28167A97" w14:textId="77777777" w:rsidR="00AE5C3E" w:rsidRDefault="00AE5C3E" w:rsidP="00AE5C3E">
      <w:pPr>
        <w:rPr>
          <w:rFonts w:eastAsiaTheme="majorEastAsia" w:cs="Times New Roman"/>
        </w:rPr>
      </w:pPr>
      <w:r w:rsidRPr="00E27EE3">
        <w:rPr>
          <w:rFonts w:eastAsiaTheme="majorEastAsia" w:cs="Times New Roman"/>
        </w:rPr>
        <w:t>Reason header filed in SIP message</w:t>
      </w:r>
    </w:p>
    <w:p w14:paraId="0169C9DA" w14:textId="77777777" w:rsidR="00AE5C3E" w:rsidRPr="007F7AA4" w:rsidRDefault="00AE5C3E" w:rsidP="00AE5C3E">
      <w:pPr>
        <w:pStyle w:val="4"/>
        <w:spacing w:before="156" w:after="156"/>
        <w:rPr>
          <w:rFonts w:cs="Times New Roman"/>
        </w:rPr>
      </w:pPr>
      <w:r w:rsidRPr="007F7AA4">
        <w:rPr>
          <w:rFonts w:cs="Times New Roman"/>
        </w:rPr>
        <w:t>Example</w:t>
      </w:r>
    </w:p>
    <w:tbl>
      <w:tblPr>
        <w:tblStyle w:val="a7"/>
        <w:tblW w:w="0" w:type="auto"/>
        <w:tblLook w:val="04A0" w:firstRow="1" w:lastRow="0" w:firstColumn="1" w:lastColumn="0" w:noHBand="0" w:noVBand="1"/>
      </w:tblPr>
      <w:tblGrid>
        <w:gridCol w:w="13454"/>
      </w:tblGrid>
      <w:tr w:rsidR="00AE5C3E" w14:paraId="3FF786FF" w14:textId="77777777" w:rsidTr="00047CD7">
        <w:tc>
          <w:tcPr>
            <w:tcW w:w="13454" w:type="dxa"/>
          </w:tcPr>
          <w:p w14:paraId="52715F40" w14:textId="77777777" w:rsidR="00AE5C3E" w:rsidRPr="00E27EE3" w:rsidRDefault="00AE5C3E" w:rsidP="00047CD7">
            <w:pPr>
              <w:rPr>
                <w:rFonts w:eastAsiaTheme="majorEastAsia" w:cs="Times New Roman"/>
              </w:rPr>
            </w:pPr>
            <w:r w:rsidRPr="00E27EE3">
              <w:rPr>
                <w:rFonts w:eastAsiaTheme="majorEastAsia" w:cs="Times New Roman"/>
              </w:rPr>
              <w:t>Type</w:t>
            </w:r>
            <w:r w:rsidRPr="00E27EE3">
              <w:rPr>
                <w:rFonts w:eastAsiaTheme="majorEastAsia" w:cs="Times New Roman"/>
              </w:rPr>
              <w:tab/>
              <w:t>Index</w:t>
            </w:r>
            <w:r w:rsidRPr="00E27EE3">
              <w:rPr>
                <w:rFonts w:eastAsiaTheme="majorEastAsia" w:cs="Times New Roman"/>
              </w:rPr>
              <w:tab/>
              <w:t>Time</w:t>
            </w:r>
            <w:r w:rsidRPr="00E27EE3">
              <w:rPr>
                <w:rFonts w:eastAsiaTheme="majorEastAsia" w:cs="Times New Roman"/>
              </w:rPr>
              <w:tab/>
              <w:t>Local Time</w:t>
            </w:r>
            <w:r w:rsidRPr="00E27EE3">
              <w:rPr>
                <w:rFonts w:eastAsiaTheme="majorEastAsia" w:cs="Times New Roman"/>
              </w:rPr>
              <w:tab/>
              <w:t>Module</w:t>
            </w:r>
            <w:r w:rsidRPr="00E27EE3">
              <w:rPr>
                <w:rFonts w:eastAsiaTheme="majorEastAsia" w:cs="Times New Roman"/>
              </w:rPr>
              <w:tab/>
              <w:t>Message</w:t>
            </w:r>
            <w:r w:rsidRPr="00E27EE3">
              <w:rPr>
                <w:rFonts w:eastAsiaTheme="majorEastAsia" w:cs="Times New Roman"/>
              </w:rPr>
              <w:tab/>
              <w:t>Comment</w:t>
            </w:r>
            <w:r w:rsidRPr="00E27EE3">
              <w:rPr>
                <w:rFonts w:eastAsiaTheme="majorEastAsia" w:cs="Times New Roman"/>
              </w:rPr>
              <w:tab/>
              <w:t>Time Differences</w:t>
            </w:r>
          </w:p>
          <w:p w14:paraId="625FF6C9" w14:textId="77777777" w:rsidR="00AE5C3E" w:rsidRPr="00E27EE3" w:rsidRDefault="00AE5C3E" w:rsidP="00047CD7">
            <w:pPr>
              <w:rPr>
                <w:rFonts w:eastAsiaTheme="majorEastAsia" w:cs="Times New Roman"/>
              </w:rPr>
            </w:pPr>
            <w:r w:rsidRPr="00E27EE3">
              <w:rPr>
                <w:rFonts w:eastAsiaTheme="majorEastAsia" w:cs="Times New Roman"/>
              </w:rPr>
              <w:t>SYS</w:t>
            </w:r>
            <w:r w:rsidRPr="00E27EE3">
              <w:rPr>
                <w:rFonts w:eastAsiaTheme="majorEastAsia" w:cs="Times New Roman"/>
              </w:rPr>
              <w:tab/>
              <w:t>5021029</w:t>
            </w:r>
            <w:r w:rsidRPr="00E27EE3">
              <w:rPr>
                <w:rFonts w:eastAsiaTheme="majorEastAsia" w:cs="Times New Roman"/>
              </w:rPr>
              <w:tab/>
              <w:t>430163753</w:t>
            </w:r>
            <w:r w:rsidRPr="00E27EE3">
              <w:rPr>
                <w:rFonts w:eastAsiaTheme="majorEastAsia" w:cs="Times New Roman"/>
              </w:rPr>
              <w:tab/>
              <w:t>17:53:17:929</w:t>
            </w:r>
            <w:r w:rsidRPr="00E27EE3">
              <w:rPr>
                <w:rFonts w:eastAsiaTheme="majorEastAsia" w:cs="Times New Roman"/>
              </w:rPr>
              <w:tab/>
              <w:t>NIL</w:t>
            </w:r>
            <w:r w:rsidRPr="00E27EE3">
              <w:rPr>
                <w:rFonts w:eastAsiaTheme="majorEastAsia" w:cs="Times New Roman"/>
              </w:rPr>
              <w:tab/>
              <w:t>[AT_URC p59,ch1]+ESIPCPI: 1,1,0,3,0,""</w:t>
            </w:r>
            <w:r w:rsidRPr="00E27EE3">
              <w:rPr>
                <w:rFonts w:eastAsiaTheme="majorEastAsia" w:cs="Times New Roman"/>
              </w:rPr>
              <w:tab/>
            </w:r>
            <w:r w:rsidRPr="00E27EE3">
              <w:rPr>
                <w:rFonts w:eastAsiaTheme="majorEastAsia" w:cs="Times New Roman"/>
              </w:rPr>
              <w:tab/>
            </w:r>
          </w:p>
          <w:p w14:paraId="168B6ED7" w14:textId="77777777" w:rsidR="00AE5C3E" w:rsidRPr="00E27EE3" w:rsidRDefault="00AE5C3E" w:rsidP="00047CD7">
            <w:pPr>
              <w:rPr>
                <w:rFonts w:eastAsiaTheme="majorEastAsia" w:cs="Times New Roman"/>
              </w:rPr>
            </w:pPr>
            <w:r w:rsidRPr="00E27EE3">
              <w:rPr>
                <w:rFonts w:eastAsiaTheme="majorEastAsia" w:cs="Times New Roman"/>
              </w:rPr>
              <w:t>SYS</w:t>
            </w:r>
            <w:r w:rsidRPr="00E27EE3">
              <w:rPr>
                <w:rFonts w:eastAsiaTheme="majorEastAsia" w:cs="Times New Roman"/>
              </w:rPr>
              <w:tab/>
              <w:t>5021169</w:t>
            </w:r>
            <w:r w:rsidRPr="00E27EE3">
              <w:rPr>
                <w:rFonts w:eastAsiaTheme="majorEastAsia" w:cs="Times New Roman"/>
              </w:rPr>
              <w:tab/>
              <w:t>430163902</w:t>
            </w:r>
            <w:r w:rsidRPr="00E27EE3">
              <w:rPr>
                <w:rFonts w:eastAsiaTheme="majorEastAsia" w:cs="Times New Roman"/>
              </w:rPr>
              <w:tab/>
              <w:t>17:53:17:929</w:t>
            </w:r>
            <w:r w:rsidRPr="00E27EE3">
              <w:rPr>
                <w:rFonts w:eastAsiaTheme="majorEastAsia" w:cs="Times New Roman"/>
              </w:rPr>
              <w:tab/>
              <w:t>NIL</w:t>
            </w:r>
            <w:r w:rsidRPr="00E27EE3">
              <w:rPr>
                <w:rFonts w:eastAsiaTheme="majorEastAsia" w:cs="Times New Roman"/>
              </w:rPr>
              <w:tab/>
              <w:t>[AT_URC p59,ch1]+ESIPCPI: 1,0,1,3,200,""</w:t>
            </w:r>
            <w:r w:rsidRPr="00E27EE3">
              <w:rPr>
                <w:rFonts w:eastAsiaTheme="majorEastAsia" w:cs="Times New Roman"/>
              </w:rPr>
              <w:tab/>
            </w:r>
            <w:r w:rsidRPr="00E27EE3">
              <w:rPr>
                <w:rFonts w:eastAsiaTheme="majorEastAsia" w:cs="Times New Roman"/>
              </w:rPr>
              <w:tab/>
            </w:r>
          </w:p>
          <w:p w14:paraId="7E27DE35" w14:textId="77777777" w:rsidR="00AE5C3E" w:rsidRPr="00E27EE3" w:rsidRDefault="00AE5C3E" w:rsidP="00047CD7">
            <w:pPr>
              <w:rPr>
                <w:rFonts w:eastAsiaTheme="majorEastAsia" w:cs="Times New Roman"/>
              </w:rPr>
            </w:pPr>
            <w:r w:rsidRPr="00E27EE3">
              <w:rPr>
                <w:rFonts w:eastAsiaTheme="majorEastAsia" w:cs="Times New Roman"/>
              </w:rPr>
              <w:t>SYS</w:t>
            </w:r>
            <w:r w:rsidRPr="00E27EE3">
              <w:rPr>
                <w:rFonts w:eastAsiaTheme="majorEastAsia" w:cs="Times New Roman"/>
              </w:rPr>
              <w:tab/>
              <w:t>5025986</w:t>
            </w:r>
            <w:r w:rsidRPr="00E27EE3">
              <w:rPr>
                <w:rFonts w:eastAsiaTheme="majorEastAsia" w:cs="Times New Roman"/>
              </w:rPr>
              <w:tab/>
              <w:t>430166451</w:t>
            </w:r>
            <w:r w:rsidRPr="00E27EE3">
              <w:rPr>
                <w:rFonts w:eastAsiaTheme="majorEastAsia" w:cs="Times New Roman"/>
              </w:rPr>
              <w:tab/>
              <w:t>17:53:18:129</w:t>
            </w:r>
            <w:r w:rsidRPr="00E27EE3">
              <w:rPr>
                <w:rFonts w:eastAsiaTheme="majorEastAsia" w:cs="Times New Roman"/>
              </w:rPr>
              <w:tab/>
              <w:t>NIL</w:t>
            </w:r>
            <w:r w:rsidRPr="00E27EE3">
              <w:rPr>
                <w:rFonts w:eastAsiaTheme="majorEastAsia" w:cs="Times New Roman"/>
              </w:rPr>
              <w:tab/>
              <w:t>[AT_URC p59,ch1]+ESIPCPI: 1,0,0,3,0,""</w:t>
            </w:r>
            <w:r w:rsidRPr="00E27EE3">
              <w:rPr>
                <w:rFonts w:eastAsiaTheme="majorEastAsia" w:cs="Times New Roman"/>
              </w:rPr>
              <w:tab/>
            </w:r>
            <w:r w:rsidRPr="00E27EE3">
              <w:rPr>
                <w:rFonts w:eastAsiaTheme="majorEastAsia" w:cs="Times New Roman"/>
              </w:rPr>
              <w:tab/>
            </w:r>
          </w:p>
          <w:p w14:paraId="5A84889E" w14:textId="77777777" w:rsidR="00AE5C3E" w:rsidRPr="00E27EE3" w:rsidRDefault="00AE5C3E" w:rsidP="00047CD7">
            <w:pPr>
              <w:rPr>
                <w:rFonts w:eastAsiaTheme="majorEastAsia" w:cs="Times New Roman"/>
              </w:rPr>
            </w:pPr>
            <w:r w:rsidRPr="00E27EE3">
              <w:rPr>
                <w:rFonts w:eastAsiaTheme="majorEastAsia" w:cs="Times New Roman"/>
              </w:rPr>
              <w:t>SYS</w:t>
            </w:r>
            <w:r w:rsidRPr="00E27EE3">
              <w:rPr>
                <w:rFonts w:eastAsiaTheme="majorEastAsia" w:cs="Times New Roman"/>
              </w:rPr>
              <w:tab/>
              <w:t>5029095</w:t>
            </w:r>
            <w:r w:rsidRPr="00E27EE3">
              <w:rPr>
                <w:rFonts w:eastAsiaTheme="majorEastAsia" w:cs="Times New Roman"/>
              </w:rPr>
              <w:tab/>
              <w:t>430171746</w:t>
            </w:r>
            <w:r w:rsidRPr="00E27EE3">
              <w:rPr>
                <w:rFonts w:eastAsiaTheme="majorEastAsia" w:cs="Times New Roman"/>
              </w:rPr>
              <w:tab/>
              <w:t>17:53:18:331</w:t>
            </w:r>
            <w:r w:rsidRPr="00E27EE3">
              <w:rPr>
                <w:rFonts w:eastAsiaTheme="majorEastAsia" w:cs="Times New Roman"/>
              </w:rPr>
              <w:tab/>
              <w:t>NIL</w:t>
            </w:r>
            <w:r w:rsidRPr="00E27EE3">
              <w:rPr>
                <w:rFonts w:eastAsiaTheme="majorEastAsia" w:cs="Times New Roman"/>
              </w:rPr>
              <w:tab/>
              <w:t>[AT_URC p59,ch1]+ESIPCPI: 1,1,1,3,200,""</w:t>
            </w:r>
            <w:r w:rsidRPr="00E27EE3">
              <w:rPr>
                <w:rFonts w:eastAsiaTheme="majorEastAsia" w:cs="Times New Roman"/>
              </w:rPr>
              <w:tab/>
            </w:r>
            <w:r w:rsidRPr="00E27EE3">
              <w:rPr>
                <w:rFonts w:eastAsiaTheme="majorEastAsia" w:cs="Times New Roman"/>
              </w:rPr>
              <w:tab/>
            </w:r>
          </w:p>
          <w:p w14:paraId="297A0EDC" w14:textId="77777777" w:rsidR="00AE5C3E" w:rsidRPr="00E27EE3" w:rsidRDefault="00AE5C3E" w:rsidP="00047CD7">
            <w:pPr>
              <w:rPr>
                <w:rFonts w:eastAsiaTheme="majorEastAsia" w:cs="Times New Roman"/>
              </w:rPr>
            </w:pPr>
            <w:r w:rsidRPr="00E27EE3">
              <w:rPr>
                <w:rFonts w:eastAsiaTheme="majorEastAsia" w:cs="Times New Roman"/>
              </w:rPr>
              <w:t>SYS</w:t>
            </w:r>
            <w:r w:rsidRPr="00E27EE3">
              <w:rPr>
                <w:rFonts w:eastAsiaTheme="majorEastAsia" w:cs="Times New Roman"/>
              </w:rPr>
              <w:tab/>
              <w:t>5031444</w:t>
            </w:r>
            <w:r w:rsidRPr="00E27EE3">
              <w:rPr>
                <w:rFonts w:eastAsiaTheme="majorEastAsia" w:cs="Times New Roman"/>
              </w:rPr>
              <w:tab/>
              <w:t>430173016</w:t>
            </w:r>
            <w:r w:rsidRPr="00E27EE3">
              <w:rPr>
                <w:rFonts w:eastAsiaTheme="majorEastAsia" w:cs="Times New Roman"/>
              </w:rPr>
              <w:tab/>
              <w:t>17:53:18:532</w:t>
            </w:r>
            <w:r w:rsidRPr="00E27EE3">
              <w:rPr>
                <w:rFonts w:eastAsiaTheme="majorEastAsia" w:cs="Times New Roman"/>
              </w:rPr>
              <w:tab/>
              <w:t>NIL</w:t>
            </w:r>
            <w:r w:rsidRPr="00E27EE3">
              <w:rPr>
                <w:rFonts w:eastAsiaTheme="majorEastAsia" w:cs="Times New Roman"/>
              </w:rPr>
              <w:tab/>
              <w:t>[AT_URC p59,ch1]+ESIPCPI: 1,1,1,1,180,""</w:t>
            </w:r>
            <w:r w:rsidRPr="00E27EE3">
              <w:rPr>
                <w:rFonts w:eastAsiaTheme="majorEastAsia" w:cs="Times New Roman"/>
              </w:rPr>
              <w:tab/>
            </w:r>
            <w:r w:rsidRPr="00E27EE3">
              <w:rPr>
                <w:rFonts w:eastAsiaTheme="majorEastAsia" w:cs="Times New Roman"/>
              </w:rPr>
              <w:tab/>
            </w:r>
          </w:p>
          <w:p w14:paraId="4A98D242" w14:textId="77777777" w:rsidR="00AE5C3E" w:rsidRPr="00E27EE3" w:rsidRDefault="00AE5C3E" w:rsidP="00047CD7">
            <w:pPr>
              <w:rPr>
                <w:rFonts w:eastAsiaTheme="majorEastAsia" w:cs="Times New Roman"/>
              </w:rPr>
            </w:pPr>
            <w:r w:rsidRPr="00E27EE3">
              <w:rPr>
                <w:rFonts w:eastAsiaTheme="majorEastAsia" w:cs="Times New Roman"/>
              </w:rPr>
              <w:t>SYS</w:t>
            </w:r>
            <w:r w:rsidRPr="00E27EE3">
              <w:rPr>
                <w:rFonts w:eastAsiaTheme="majorEastAsia" w:cs="Times New Roman"/>
              </w:rPr>
              <w:tab/>
              <w:t>5057144</w:t>
            </w:r>
            <w:r w:rsidRPr="00E27EE3">
              <w:rPr>
                <w:rFonts w:eastAsiaTheme="majorEastAsia" w:cs="Times New Roman"/>
              </w:rPr>
              <w:tab/>
              <w:t>430228626</w:t>
            </w:r>
            <w:r w:rsidRPr="00E27EE3">
              <w:rPr>
                <w:rFonts w:eastAsiaTheme="majorEastAsia" w:cs="Times New Roman"/>
              </w:rPr>
              <w:tab/>
              <w:t>17:53:22:135</w:t>
            </w:r>
            <w:r w:rsidRPr="00E27EE3">
              <w:rPr>
                <w:rFonts w:eastAsiaTheme="majorEastAsia" w:cs="Times New Roman"/>
              </w:rPr>
              <w:tab/>
              <w:t>NIL</w:t>
            </w:r>
            <w:r w:rsidRPr="00E27EE3">
              <w:rPr>
                <w:rFonts w:eastAsiaTheme="majorEastAsia" w:cs="Times New Roman"/>
              </w:rPr>
              <w:tab/>
              <w:t>[AT_URC p59,ch1]+ESIPCPI: 1,1,0,3,0,""</w:t>
            </w:r>
            <w:r w:rsidRPr="00E27EE3">
              <w:rPr>
                <w:rFonts w:eastAsiaTheme="majorEastAsia" w:cs="Times New Roman"/>
              </w:rPr>
              <w:tab/>
            </w:r>
            <w:r w:rsidRPr="00E27EE3">
              <w:rPr>
                <w:rFonts w:eastAsiaTheme="majorEastAsia" w:cs="Times New Roman"/>
              </w:rPr>
              <w:tab/>
            </w:r>
          </w:p>
          <w:p w14:paraId="63C6FAA0" w14:textId="77777777" w:rsidR="00AE5C3E" w:rsidRPr="00E27EE3" w:rsidRDefault="00AE5C3E" w:rsidP="00047CD7">
            <w:pPr>
              <w:rPr>
                <w:rFonts w:eastAsiaTheme="majorEastAsia" w:cs="Times New Roman"/>
              </w:rPr>
            </w:pPr>
            <w:r w:rsidRPr="00E27EE3">
              <w:rPr>
                <w:rFonts w:eastAsiaTheme="majorEastAsia" w:cs="Times New Roman"/>
              </w:rPr>
              <w:t>SYS</w:t>
            </w:r>
            <w:r w:rsidRPr="00E27EE3">
              <w:rPr>
                <w:rFonts w:eastAsiaTheme="majorEastAsia" w:cs="Times New Roman"/>
              </w:rPr>
              <w:tab/>
              <w:t>5057418</w:t>
            </w:r>
            <w:r w:rsidRPr="00E27EE3">
              <w:rPr>
                <w:rFonts w:eastAsiaTheme="majorEastAsia" w:cs="Times New Roman"/>
              </w:rPr>
              <w:tab/>
              <w:t>430228762</w:t>
            </w:r>
            <w:r w:rsidRPr="00E27EE3">
              <w:rPr>
                <w:rFonts w:eastAsiaTheme="majorEastAsia" w:cs="Times New Roman"/>
              </w:rPr>
              <w:tab/>
              <w:t>17:53:22:135</w:t>
            </w:r>
            <w:r w:rsidRPr="00E27EE3">
              <w:rPr>
                <w:rFonts w:eastAsiaTheme="majorEastAsia" w:cs="Times New Roman"/>
              </w:rPr>
              <w:tab/>
              <w:t>NIL</w:t>
            </w:r>
            <w:r w:rsidRPr="00E27EE3">
              <w:rPr>
                <w:rFonts w:eastAsiaTheme="majorEastAsia" w:cs="Times New Roman"/>
              </w:rPr>
              <w:tab/>
              <w:t>[AT_URC p59,ch1]+ESIPCPI: 1,0,1,3,200,""</w:t>
            </w:r>
            <w:r w:rsidRPr="00E27EE3">
              <w:rPr>
                <w:rFonts w:eastAsiaTheme="majorEastAsia" w:cs="Times New Roman"/>
              </w:rPr>
              <w:tab/>
            </w:r>
            <w:r w:rsidRPr="00E27EE3">
              <w:rPr>
                <w:rFonts w:eastAsiaTheme="majorEastAsia" w:cs="Times New Roman"/>
              </w:rPr>
              <w:tab/>
            </w:r>
          </w:p>
          <w:p w14:paraId="6389C55B" w14:textId="77777777" w:rsidR="00AE5C3E" w:rsidRPr="00E27EE3" w:rsidRDefault="00AE5C3E" w:rsidP="00047CD7">
            <w:pPr>
              <w:rPr>
                <w:rFonts w:eastAsiaTheme="majorEastAsia" w:cs="Times New Roman"/>
              </w:rPr>
            </w:pPr>
            <w:r w:rsidRPr="00E27EE3">
              <w:rPr>
                <w:rFonts w:eastAsiaTheme="majorEastAsia" w:cs="Times New Roman"/>
              </w:rPr>
              <w:t>SYS</w:t>
            </w:r>
            <w:r w:rsidRPr="00E27EE3">
              <w:rPr>
                <w:rFonts w:eastAsiaTheme="majorEastAsia" w:cs="Times New Roman"/>
              </w:rPr>
              <w:tab/>
              <w:t>5062572</w:t>
            </w:r>
            <w:r w:rsidRPr="00E27EE3">
              <w:rPr>
                <w:rFonts w:eastAsiaTheme="majorEastAsia" w:cs="Times New Roman"/>
              </w:rPr>
              <w:tab/>
              <w:t>430233630</w:t>
            </w:r>
            <w:r w:rsidRPr="00E27EE3">
              <w:rPr>
                <w:rFonts w:eastAsiaTheme="majorEastAsia" w:cs="Times New Roman"/>
              </w:rPr>
              <w:tab/>
              <w:t>17:53:22:335</w:t>
            </w:r>
            <w:r w:rsidRPr="00E27EE3">
              <w:rPr>
                <w:rFonts w:eastAsiaTheme="majorEastAsia" w:cs="Times New Roman"/>
              </w:rPr>
              <w:tab/>
              <w:t>NIL</w:t>
            </w:r>
            <w:r w:rsidRPr="00E27EE3">
              <w:rPr>
                <w:rFonts w:eastAsiaTheme="majorEastAsia" w:cs="Times New Roman"/>
              </w:rPr>
              <w:tab/>
              <w:t>[AT_URC p59,ch1]+ESIPCPI: 1,1,1,1,200,""</w:t>
            </w:r>
            <w:r w:rsidRPr="00E27EE3">
              <w:rPr>
                <w:rFonts w:eastAsiaTheme="majorEastAsia" w:cs="Times New Roman"/>
              </w:rPr>
              <w:tab/>
            </w:r>
            <w:r w:rsidRPr="00E27EE3">
              <w:rPr>
                <w:rFonts w:eastAsiaTheme="majorEastAsia" w:cs="Times New Roman"/>
              </w:rPr>
              <w:tab/>
            </w:r>
          </w:p>
          <w:p w14:paraId="37653037" w14:textId="77777777" w:rsidR="00AE5C3E" w:rsidRPr="00E27EE3" w:rsidRDefault="00AE5C3E" w:rsidP="00047CD7">
            <w:pPr>
              <w:rPr>
                <w:rFonts w:eastAsiaTheme="majorEastAsia" w:cs="Times New Roman"/>
              </w:rPr>
            </w:pPr>
            <w:r w:rsidRPr="00E27EE3">
              <w:rPr>
                <w:rFonts w:eastAsiaTheme="majorEastAsia" w:cs="Times New Roman"/>
              </w:rPr>
              <w:t>SYS</w:t>
            </w:r>
            <w:r w:rsidRPr="00E27EE3">
              <w:rPr>
                <w:rFonts w:eastAsiaTheme="majorEastAsia" w:cs="Times New Roman"/>
              </w:rPr>
              <w:tab/>
              <w:t>5062608</w:t>
            </w:r>
            <w:r w:rsidRPr="00E27EE3">
              <w:rPr>
                <w:rFonts w:eastAsiaTheme="majorEastAsia" w:cs="Times New Roman"/>
              </w:rPr>
              <w:tab/>
              <w:t>430233674</w:t>
            </w:r>
            <w:r w:rsidRPr="00E27EE3">
              <w:rPr>
                <w:rFonts w:eastAsiaTheme="majorEastAsia" w:cs="Times New Roman"/>
              </w:rPr>
              <w:tab/>
              <w:t>17:53:22:335</w:t>
            </w:r>
            <w:r w:rsidRPr="00E27EE3">
              <w:rPr>
                <w:rFonts w:eastAsiaTheme="majorEastAsia" w:cs="Times New Roman"/>
              </w:rPr>
              <w:tab/>
              <w:t>NIL</w:t>
            </w:r>
            <w:r w:rsidRPr="00E27EE3">
              <w:rPr>
                <w:rFonts w:eastAsiaTheme="majorEastAsia" w:cs="Times New Roman"/>
              </w:rPr>
              <w:tab/>
              <w:t>[AT_URC p</w:t>
            </w:r>
            <w:r>
              <w:rPr>
                <w:rFonts w:eastAsiaTheme="majorEastAsia" w:cs="Times New Roman"/>
              </w:rPr>
              <w:t>59,ch1]+ESIPCPI: 1,0,0,6,0,""</w:t>
            </w:r>
            <w:r>
              <w:rPr>
                <w:rFonts w:eastAsiaTheme="majorEastAsia" w:cs="Times New Roman"/>
              </w:rPr>
              <w:tab/>
            </w:r>
            <w:r>
              <w:rPr>
                <w:rFonts w:eastAsiaTheme="majorEastAsia" w:cs="Times New Roman"/>
              </w:rPr>
              <w:tab/>
            </w:r>
            <w:r w:rsidRPr="00E27EE3">
              <w:rPr>
                <w:rFonts w:eastAsiaTheme="majorEastAsia" w:cs="Times New Roman"/>
              </w:rPr>
              <w:tab/>
            </w:r>
          </w:p>
        </w:tc>
      </w:tr>
    </w:tbl>
    <w:p w14:paraId="7E9B2484" w14:textId="7E6ABD72" w:rsidR="0067455D" w:rsidRPr="00AE5C3E" w:rsidRDefault="0067455D" w:rsidP="0073724A">
      <w:pPr>
        <w:rPr>
          <w:rFonts w:eastAsiaTheme="majorEastAsia" w:cs="Times New Roman"/>
        </w:rPr>
      </w:pPr>
    </w:p>
    <w:p w14:paraId="5FF2BDF1" w14:textId="77777777" w:rsidR="0067455D" w:rsidRPr="007F7AA4" w:rsidRDefault="0067455D" w:rsidP="0073724A">
      <w:pPr>
        <w:rPr>
          <w:rFonts w:eastAsiaTheme="majorEastAsia" w:cs="Times New Roman"/>
        </w:rPr>
      </w:pPr>
    </w:p>
    <w:p w14:paraId="4420694B" w14:textId="1C0FFC91" w:rsidR="00672708" w:rsidRPr="007F7AA4" w:rsidRDefault="00335BF6" w:rsidP="00335BF6">
      <w:pPr>
        <w:pStyle w:val="2"/>
        <w:spacing w:before="156" w:after="156"/>
        <w:rPr>
          <w:rFonts w:cs="Times New Roman"/>
        </w:rPr>
      </w:pPr>
      <w:bookmarkStart w:id="345" w:name="_Toc87714890"/>
      <w:r w:rsidRPr="007F7AA4">
        <w:rPr>
          <w:rFonts w:cs="Times New Roman"/>
        </w:rPr>
        <w:t>短信相关</w:t>
      </w:r>
      <w:bookmarkEnd w:id="345"/>
    </w:p>
    <w:p w14:paraId="0BB8912E" w14:textId="630949B1" w:rsidR="00335BF6" w:rsidRPr="007F7AA4" w:rsidRDefault="00335BF6" w:rsidP="00335BF6">
      <w:pPr>
        <w:pStyle w:val="3"/>
        <w:spacing w:before="156" w:after="156"/>
        <w:rPr>
          <w:rFonts w:eastAsiaTheme="majorEastAsia" w:cs="Times New Roman"/>
        </w:rPr>
      </w:pPr>
      <w:bookmarkStart w:id="346" w:name="_Toc87714891"/>
      <w:r w:rsidRPr="007F7AA4">
        <w:rPr>
          <w:rFonts w:eastAsiaTheme="majorEastAsia" w:cs="Times New Roman"/>
        </w:rPr>
        <w:t>AT+CMGS Text Mode</w:t>
      </w:r>
      <w:r w:rsidRPr="007F7AA4">
        <w:rPr>
          <w:rFonts w:eastAsiaTheme="majorEastAsia" w:cs="Times New Roman"/>
        </w:rPr>
        <w:t>短信发送</w:t>
      </w:r>
      <w:bookmarkEnd w:id="346"/>
    </w:p>
    <w:p w14:paraId="42A6445D" w14:textId="1EEE9696" w:rsidR="00335BF6" w:rsidRPr="007F7AA4" w:rsidRDefault="00335BF6" w:rsidP="00335BF6">
      <w:pPr>
        <w:rPr>
          <w:rFonts w:eastAsiaTheme="majorEastAsia" w:cs="Times New Roman"/>
        </w:rPr>
      </w:pPr>
      <w:r w:rsidRPr="007F7AA4">
        <w:rPr>
          <w:rFonts w:eastAsiaTheme="majorEastAsia" w:cs="Times New Roman"/>
        </w:rPr>
        <w:t>文本格式的短信发送。</w:t>
      </w:r>
    </w:p>
    <w:p w14:paraId="7F997587" w14:textId="77777777" w:rsidR="00335BF6" w:rsidRPr="007F7AA4" w:rsidRDefault="00335BF6" w:rsidP="00335BF6">
      <w:pPr>
        <w:pStyle w:val="4"/>
        <w:spacing w:before="156" w:after="156"/>
        <w:rPr>
          <w:rFonts w:cs="Times New Roman"/>
        </w:rPr>
      </w:pPr>
      <w:r w:rsidRPr="007F7AA4">
        <w:rPr>
          <w:rFonts w:cs="Times New Roman"/>
        </w:rPr>
        <w:t>Format</w:t>
      </w:r>
    </w:p>
    <w:tbl>
      <w:tblPr>
        <w:tblStyle w:val="a7"/>
        <w:tblW w:w="0" w:type="auto"/>
        <w:tblLook w:val="04A0" w:firstRow="1" w:lastRow="0" w:firstColumn="1" w:lastColumn="0" w:noHBand="0" w:noVBand="1"/>
      </w:tblPr>
      <w:tblGrid>
        <w:gridCol w:w="3176"/>
        <w:gridCol w:w="3187"/>
      </w:tblGrid>
      <w:tr w:rsidR="00B92890" w:rsidRPr="007F7AA4" w14:paraId="65059991" w14:textId="77777777" w:rsidTr="00151142">
        <w:tc>
          <w:tcPr>
            <w:tcW w:w="0" w:type="auto"/>
          </w:tcPr>
          <w:p w14:paraId="3D3EC2C4" w14:textId="77777777" w:rsidR="00335BF6" w:rsidRPr="007F7AA4" w:rsidRDefault="00335BF6" w:rsidP="00151142">
            <w:pPr>
              <w:rPr>
                <w:rFonts w:eastAsiaTheme="majorEastAsia" w:cs="Times New Roman"/>
              </w:rPr>
            </w:pPr>
            <w:r w:rsidRPr="007F7AA4">
              <w:rPr>
                <w:rFonts w:eastAsiaTheme="majorEastAsia" w:cs="Times New Roman"/>
              </w:rPr>
              <w:t>Command</w:t>
            </w:r>
          </w:p>
        </w:tc>
        <w:tc>
          <w:tcPr>
            <w:tcW w:w="0" w:type="auto"/>
          </w:tcPr>
          <w:p w14:paraId="2BC2A375" w14:textId="033D6899" w:rsidR="00335BF6" w:rsidRPr="007F7AA4" w:rsidRDefault="00B92890" w:rsidP="00151142">
            <w:pPr>
              <w:rPr>
                <w:rFonts w:eastAsiaTheme="majorEastAsia" w:cs="Times New Roman"/>
              </w:rPr>
            </w:pPr>
            <w:r w:rsidRPr="007F7AA4">
              <w:rPr>
                <w:rFonts w:eastAsiaTheme="majorEastAsia" w:cs="Times New Roman"/>
              </w:rPr>
              <w:t>响应</w:t>
            </w:r>
          </w:p>
        </w:tc>
      </w:tr>
      <w:tr w:rsidR="00B92890" w:rsidRPr="007F7AA4" w14:paraId="3C82EAED" w14:textId="77777777" w:rsidTr="00151142">
        <w:tc>
          <w:tcPr>
            <w:tcW w:w="0" w:type="auto"/>
          </w:tcPr>
          <w:p w14:paraId="7C266E5A" w14:textId="77777777" w:rsidR="00335BF6" w:rsidRPr="007F7AA4" w:rsidRDefault="00B92890" w:rsidP="00151142">
            <w:pPr>
              <w:rPr>
                <w:rFonts w:eastAsiaTheme="majorEastAsia" w:cs="Times New Roman"/>
              </w:rPr>
            </w:pPr>
            <w:r w:rsidRPr="007F7AA4">
              <w:rPr>
                <w:rFonts w:eastAsiaTheme="majorEastAsia" w:cs="Times New Roman"/>
              </w:rPr>
              <w:t>if text mode (+CMGF=1)</w:t>
            </w:r>
          </w:p>
          <w:p w14:paraId="650DF5A1" w14:textId="77777777" w:rsidR="00B92890" w:rsidRPr="007F7AA4" w:rsidRDefault="00B92890" w:rsidP="00151142">
            <w:pPr>
              <w:rPr>
                <w:rFonts w:eastAsiaTheme="majorEastAsia" w:cs="Times New Roman"/>
              </w:rPr>
            </w:pPr>
            <w:r w:rsidRPr="007F7AA4">
              <w:rPr>
                <w:rFonts w:eastAsiaTheme="majorEastAsia" w:cs="Times New Roman"/>
              </w:rPr>
              <w:t>AT+CMGS=&lt;da&gt;[,&lt;toda&gt;]&lt;CR&gt;</w:t>
            </w:r>
          </w:p>
          <w:p w14:paraId="22E13641" w14:textId="352E6AB7" w:rsidR="00B92890" w:rsidRPr="007F7AA4" w:rsidRDefault="00B92890" w:rsidP="00151142">
            <w:pPr>
              <w:rPr>
                <w:rFonts w:eastAsiaTheme="majorEastAsia" w:cs="Times New Roman"/>
              </w:rPr>
            </w:pPr>
            <w:r w:rsidRPr="007F7AA4">
              <w:rPr>
                <w:rFonts w:eastAsiaTheme="majorEastAsia" w:cs="Times New Roman"/>
              </w:rPr>
              <w:t>输入短信后需要按下</w:t>
            </w:r>
            <w:r w:rsidRPr="007F7AA4">
              <w:rPr>
                <w:rFonts w:eastAsiaTheme="majorEastAsia" w:cs="Times New Roman"/>
              </w:rPr>
              <w:t>Ctrl+Z/ESC</w:t>
            </w:r>
          </w:p>
        </w:tc>
        <w:tc>
          <w:tcPr>
            <w:tcW w:w="0" w:type="auto"/>
          </w:tcPr>
          <w:p w14:paraId="777854C9" w14:textId="05F0720F" w:rsidR="00335BF6" w:rsidRPr="007F7AA4" w:rsidRDefault="00B92890" w:rsidP="00151142">
            <w:pPr>
              <w:rPr>
                <w:rFonts w:eastAsiaTheme="majorEastAsia" w:cs="Times New Roman"/>
              </w:rPr>
            </w:pPr>
            <w:r w:rsidRPr="007F7AA4">
              <w:rPr>
                <w:rFonts w:eastAsiaTheme="majorEastAsia" w:cs="Times New Roman"/>
              </w:rPr>
              <w:t>发送成功：</w:t>
            </w:r>
            <w:r w:rsidRPr="007F7AA4">
              <w:rPr>
                <w:rFonts w:eastAsiaTheme="majorEastAsia" w:cs="Times New Roman"/>
              </w:rPr>
              <w:t>+CMGS:&lt;mr&gt;[,&lt;scts.]</w:t>
            </w:r>
          </w:p>
          <w:p w14:paraId="34EB28A4" w14:textId="2F2839FE" w:rsidR="00B92890" w:rsidRPr="007F7AA4" w:rsidRDefault="00B92890" w:rsidP="00151142">
            <w:pPr>
              <w:rPr>
                <w:rFonts w:eastAsiaTheme="majorEastAsia" w:cs="Times New Roman"/>
              </w:rPr>
            </w:pPr>
            <w:r w:rsidRPr="007F7AA4">
              <w:rPr>
                <w:rFonts w:eastAsiaTheme="majorEastAsia" w:cs="Times New Roman"/>
              </w:rPr>
              <w:t>发送失败：</w:t>
            </w:r>
            <w:r w:rsidRPr="007F7AA4">
              <w:rPr>
                <w:rFonts w:eastAsiaTheme="majorEastAsia" w:cs="Times New Roman"/>
              </w:rPr>
              <w:t>+CMS ERROR:&lt;err&gt;</w:t>
            </w:r>
          </w:p>
        </w:tc>
      </w:tr>
    </w:tbl>
    <w:p w14:paraId="057B6DA7" w14:textId="77777777" w:rsidR="00335BF6" w:rsidRPr="007F7AA4" w:rsidRDefault="00335BF6" w:rsidP="00335BF6">
      <w:pPr>
        <w:rPr>
          <w:rFonts w:eastAsiaTheme="majorEastAsia" w:cs="Times New Roman"/>
        </w:rPr>
      </w:pPr>
      <w:r w:rsidRPr="007F7AA4">
        <w:rPr>
          <w:rFonts w:eastAsiaTheme="majorEastAsia" w:cs="Times New Roman"/>
        </w:rPr>
        <w:t>volte_cfg: IMS Voice over LTE</w:t>
      </w:r>
      <w:r w:rsidRPr="007F7AA4">
        <w:rPr>
          <w:rFonts w:eastAsiaTheme="majorEastAsia" w:cs="Times New Roman"/>
        </w:rPr>
        <w:t>语音呼叫功能当</w:t>
      </w:r>
      <w:r w:rsidRPr="007F7AA4">
        <w:rPr>
          <w:rFonts w:eastAsiaTheme="majorEastAsia" w:cs="Times New Roman"/>
        </w:rPr>
        <w:t>eims_cfg</w:t>
      </w:r>
      <w:r w:rsidRPr="007F7AA4">
        <w:rPr>
          <w:rFonts w:eastAsiaTheme="majorEastAsia" w:cs="Times New Roman"/>
        </w:rPr>
        <w:t>使能的条件下，才能使能。</w:t>
      </w:r>
    </w:p>
    <w:p w14:paraId="6B2A5431" w14:textId="77777777" w:rsidR="00335BF6" w:rsidRPr="007F7AA4" w:rsidRDefault="00335BF6" w:rsidP="00335BF6">
      <w:pPr>
        <w:rPr>
          <w:rFonts w:eastAsiaTheme="majorEastAsia" w:cs="Times New Roman"/>
        </w:rPr>
      </w:pPr>
      <w:r w:rsidRPr="007F7AA4">
        <w:rPr>
          <w:rFonts w:eastAsiaTheme="majorEastAsia" w:cs="Times New Roman"/>
        </w:rPr>
        <w:t>vilte_cfg: IMS Video over LTE</w:t>
      </w:r>
      <w:r w:rsidRPr="007F7AA4">
        <w:rPr>
          <w:rFonts w:eastAsiaTheme="majorEastAsia" w:cs="Times New Roman"/>
        </w:rPr>
        <w:t>。只有在</w:t>
      </w:r>
      <w:r w:rsidRPr="007F7AA4">
        <w:rPr>
          <w:rFonts w:eastAsiaTheme="majorEastAsia" w:cs="Times New Roman"/>
        </w:rPr>
        <w:t>volte_cfg</w:t>
      </w:r>
      <w:r w:rsidRPr="007F7AA4">
        <w:rPr>
          <w:rFonts w:eastAsiaTheme="majorEastAsia" w:cs="Times New Roman"/>
        </w:rPr>
        <w:t>使能的条件下才能使能。</w:t>
      </w:r>
    </w:p>
    <w:p w14:paraId="51ECC24D" w14:textId="77777777" w:rsidR="00335BF6" w:rsidRPr="007F7AA4" w:rsidRDefault="00335BF6" w:rsidP="00335BF6">
      <w:pPr>
        <w:rPr>
          <w:rFonts w:eastAsiaTheme="majorEastAsia" w:cs="Times New Roman"/>
        </w:rPr>
      </w:pPr>
      <w:r w:rsidRPr="007F7AA4">
        <w:rPr>
          <w:rFonts w:eastAsiaTheme="majorEastAsia" w:cs="Times New Roman"/>
        </w:rPr>
        <w:t>vowifi_cfg</w:t>
      </w:r>
      <w:r w:rsidRPr="007F7AA4">
        <w:rPr>
          <w:rFonts w:eastAsiaTheme="majorEastAsia" w:cs="Times New Roman"/>
        </w:rPr>
        <w:t>：</w:t>
      </w:r>
      <w:r w:rsidRPr="007F7AA4">
        <w:rPr>
          <w:rFonts w:eastAsiaTheme="majorEastAsia" w:cs="Times New Roman"/>
        </w:rPr>
        <w:t>WIFI</w:t>
      </w:r>
      <w:r w:rsidRPr="007F7AA4">
        <w:rPr>
          <w:rFonts w:eastAsiaTheme="majorEastAsia" w:cs="Times New Roman"/>
        </w:rPr>
        <w:t>语音呼叫功能，当</w:t>
      </w:r>
      <w:r w:rsidRPr="007F7AA4">
        <w:rPr>
          <w:rFonts w:eastAsiaTheme="majorEastAsia" w:cs="Times New Roman"/>
        </w:rPr>
        <w:t>eims_cfg</w:t>
      </w:r>
      <w:r w:rsidRPr="007F7AA4">
        <w:rPr>
          <w:rFonts w:eastAsiaTheme="majorEastAsia" w:cs="Times New Roman"/>
        </w:rPr>
        <w:t>使能的条件下，才能使能。</w:t>
      </w:r>
    </w:p>
    <w:p w14:paraId="02E6F066" w14:textId="77777777" w:rsidR="00335BF6" w:rsidRPr="007F7AA4" w:rsidRDefault="00335BF6" w:rsidP="00335BF6">
      <w:pPr>
        <w:pStyle w:val="3"/>
        <w:spacing w:before="156" w:after="156"/>
        <w:rPr>
          <w:rFonts w:eastAsiaTheme="majorEastAsia" w:cs="Times New Roman"/>
        </w:rPr>
      </w:pPr>
      <w:bookmarkStart w:id="347" w:name="_Toc87714892"/>
      <w:r w:rsidRPr="007F7AA4">
        <w:rPr>
          <w:rFonts w:eastAsiaTheme="majorEastAsia" w:cs="Times New Roman"/>
        </w:rPr>
        <w:t>使能或禁止</w:t>
      </w:r>
      <w:r w:rsidRPr="007F7AA4">
        <w:rPr>
          <w:rFonts w:eastAsiaTheme="majorEastAsia" w:cs="Times New Roman"/>
        </w:rPr>
        <w:t>WIFI</w:t>
      </w:r>
      <w:bookmarkEnd w:id="347"/>
    </w:p>
    <w:p w14:paraId="70A12629" w14:textId="77777777" w:rsidR="00335BF6" w:rsidRPr="007F7AA4" w:rsidRDefault="00335BF6" w:rsidP="00335BF6">
      <w:pPr>
        <w:pStyle w:val="4"/>
        <w:spacing w:before="156" w:after="156"/>
        <w:rPr>
          <w:rFonts w:cs="Times New Roman"/>
        </w:rPr>
      </w:pPr>
      <w:r w:rsidRPr="007F7AA4">
        <w:rPr>
          <w:rFonts w:cs="Times New Roman"/>
        </w:rPr>
        <w:t>Description</w:t>
      </w:r>
    </w:p>
    <w:p w14:paraId="7141DA12" w14:textId="77777777" w:rsidR="00335BF6" w:rsidRPr="007F7AA4" w:rsidRDefault="00335BF6" w:rsidP="00335BF6">
      <w:pPr>
        <w:rPr>
          <w:rFonts w:eastAsiaTheme="majorEastAsia" w:cs="Times New Roman"/>
        </w:rPr>
      </w:pPr>
      <w:r w:rsidRPr="007F7AA4">
        <w:rPr>
          <w:rFonts w:eastAsiaTheme="majorEastAsia" w:cs="Times New Roman"/>
        </w:rPr>
        <w:t>此命令用于使能或者禁止</w:t>
      </w:r>
      <w:r w:rsidRPr="007F7AA4">
        <w:rPr>
          <w:rFonts w:eastAsiaTheme="majorEastAsia" w:cs="Times New Roman"/>
        </w:rPr>
        <w:t>WIFI</w:t>
      </w:r>
      <w:r w:rsidRPr="007F7AA4">
        <w:rPr>
          <w:rFonts w:eastAsiaTheme="majorEastAsia" w:cs="Times New Roman"/>
        </w:rPr>
        <w:t>。</w:t>
      </w:r>
    </w:p>
    <w:p w14:paraId="0657D9F5" w14:textId="77777777" w:rsidR="00335BF6" w:rsidRPr="007F7AA4" w:rsidRDefault="00335BF6" w:rsidP="00335BF6">
      <w:pPr>
        <w:rPr>
          <w:rFonts w:eastAsiaTheme="majorEastAsia" w:cs="Times New Roman"/>
        </w:rPr>
      </w:pPr>
      <w:r w:rsidRPr="007F7AA4">
        <w:rPr>
          <w:rFonts w:eastAsiaTheme="majorEastAsia" w:cs="Times New Roman"/>
        </w:rPr>
        <w:t>AT&gt; AT+EWIFIEN="wlan0",1,0</w:t>
      </w:r>
    </w:p>
    <w:p w14:paraId="2C59138E" w14:textId="35113731" w:rsidR="00335BF6" w:rsidRDefault="0094194A" w:rsidP="0094194A">
      <w:pPr>
        <w:pStyle w:val="1"/>
        <w:spacing w:before="156" w:after="156"/>
      </w:pPr>
      <w:bookmarkStart w:id="348" w:name="_Toc87714893"/>
      <w:r>
        <w:rPr>
          <w:rFonts w:hint="eastAsia"/>
        </w:rPr>
        <w:t>数据业务问题专项分析</w:t>
      </w:r>
      <w:bookmarkEnd w:id="348"/>
    </w:p>
    <w:p w14:paraId="707F13FC" w14:textId="782A8E62" w:rsidR="00010ED1" w:rsidRDefault="00010ED1" w:rsidP="00010ED1">
      <w:pPr>
        <w:pStyle w:val="2"/>
        <w:spacing w:before="156" w:after="156"/>
      </w:pPr>
      <w:bookmarkStart w:id="349" w:name="_Toc87714894"/>
      <w:r>
        <w:rPr>
          <w:rFonts w:hint="eastAsia"/>
        </w:rPr>
        <w:t>数据业务问题的测试方法</w:t>
      </w:r>
      <w:bookmarkEnd w:id="349"/>
    </w:p>
    <w:p w14:paraId="13A542BC" w14:textId="14DB67BF" w:rsidR="00010ED1" w:rsidRDefault="00010ED1" w:rsidP="00010ED1">
      <w:r>
        <w:rPr>
          <w:rFonts w:hint="eastAsia"/>
        </w:rPr>
        <w:t>需要在关闭所有其他不相关</w:t>
      </w:r>
      <w:r>
        <w:rPr>
          <w:rFonts w:hint="eastAsia"/>
        </w:rPr>
        <w:t>APP</w:t>
      </w:r>
      <w:r>
        <w:rPr>
          <w:rFonts w:hint="eastAsia"/>
        </w:rPr>
        <w:t>联网的前提下进行特定</w:t>
      </w:r>
      <w:r>
        <w:rPr>
          <w:rFonts w:hint="eastAsia"/>
        </w:rPr>
        <w:t>APP</w:t>
      </w:r>
      <w:r>
        <w:rPr>
          <w:rFonts w:hint="eastAsia"/>
        </w:rPr>
        <w:t>的测试能够最大程度的减少对分析的干扰。</w:t>
      </w:r>
    </w:p>
    <w:p w14:paraId="32396E81" w14:textId="11BD9211" w:rsidR="00010ED1" w:rsidRPr="008D3CA6" w:rsidRDefault="00010ED1" w:rsidP="00415FAD">
      <w:pPr>
        <w:pStyle w:val="ac"/>
        <w:numPr>
          <w:ilvl w:val="0"/>
          <w:numId w:val="62"/>
        </w:numPr>
        <w:ind w:firstLineChars="0"/>
      </w:pPr>
      <w:r w:rsidRPr="008D3CA6">
        <w:rPr>
          <w:rFonts w:hint="eastAsia"/>
        </w:rPr>
        <w:t>关闭其他</w:t>
      </w:r>
      <w:r w:rsidRPr="008D3CA6">
        <w:rPr>
          <w:rFonts w:hint="eastAsia"/>
        </w:rPr>
        <w:t>APP</w:t>
      </w:r>
      <w:r w:rsidRPr="008D3CA6">
        <w:rPr>
          <w:rFonts w:hint="eastAsia"/>
        </w:rPr>
        <w:t>联网功能的方法：</w:t>
      </w:r>
    </w:p>
    <w:p w14:paraId="30995D95" w14:textId="08B80457" w:rsidR="00010ED1" w:rsidRPr="008D3CA6" w:rsidRDefault="00782B5D" w:rsidP="00415FAD">
      <w:pPr>
        <w:pStyle w:val="ac"/>
        <w:numPr>
          <w:ilvl w:val="0"/>
          <w:numId w:val="62"/>
        </w:numPr>
        <w:ind w:firstLineChars="0"/>
      </w:pPr>
      <w:r w:rsidRPr="008D3CA6">
        <w:rPr>
          <w:rFonts w:hint="eastAsia"/>
        </w:rPr>
        <w:t>在小米手机上找到小米的系统</w:t>
      </w:r>
      <w:r w:rsidRPr="008D3CA6">
        <w:rPr>
          <w:rFonts w:hint="eastAsia"/>
        </w:rPr>
        <w:t>APP</w:t>
      </w:r>
      <w:r w:rsidRPr="008D3CA6">
        <w:rPr>
          <w:rFonts w:hint="eastAsia"/>
        </w:rPr>
        <w:t>“手机管家”</w:t>
      </w:r>
    </w:p>
    <w:p w14:paraId="168B2C4A" w14:textId="4A869B44" w:rsidR="00782B5D" w:rsidRPr="008D3CA6" w:rsidRDefault="00782B5D" w:rsidP="00415FAD">
      <w:pPr>
        <w:pStyle w:val="ac"/>
        <w:numPr>
          <w:ilvl w:val="0"/>
          <w:numId w:val="62"/>
        </w:numPr>
        <w:ind w:firstLineChars="0"/>
      </w:pPr>
      <w:r w:rsidRPr="008D3CA6">
        <w:rPr>
          <w:rFonts w:hint="eastAsia"/>
        </w:rPr>
        <w:t>进入后，点击手机管家，进入到手机管家的菜单页</w:t>
      </w:r>
    </w:p>
    <w:p w14:paraId="28FF6CBA" w14:textId="6C385565" w:rsidR="00782B5D" w:rsidRPr="008D3CA6" w:rsidRDefault="00782B5D" w:rsidP="00415FAD">
      <w:pPr>
        <w:pStyle w:val="ac"/>
        <w:numPr>
          <w:ilvl w:val="0"/>
          <w:numId w:val="62"/>
        </w:numPr>
        <w:ind w:firstLineChars="0"/>
      </w:pPr>
      <w:r w:rsidRPr="008D3CA6">
        <w:rPr>
          <w:rFonts w:hint="eastAsia"/>
        </w:rPr>
        <w:t>在系统工具中，点击网络助手</w:t>
      </w:r>
    </w:p>
    <w:p w14:paraId="4830F7D5" w14:textId="7336B8AB" w:rsidR="00782B5D" w:rsidRPr="008D3CA6" w:rsidRDefault="00782B5D" w:rsidP="00415FAD">
      <w:pPr>
        <w:pStyle w:val="ac"/>
        <w:numPr>
          <w:ilvl w:val="0"/>
          <w:numId w:val="62"/>
        </w:numPr>
        <w:ind w:firstLineChars="0"/>
      </w:pPr>
      <w:r w:rsidRPr="008D3CA6">
        <w:rPr>
          <w:rFonts w:hint="eastAsia"/>
        </w:rPr>
        <w:t>在网络助手页面，点击联网控制</w:t>
      </w:r>
    </w:p>
    <w:p w14:paraId="15576751" w14:textId="3D3C144F" w:rsidR="00782B5D" w:rsidRPr="008D3CA6" w:rsidRDefault="00782B5D" w:rsidP="00415FAD">
      <w:pPr>
        <w:pStyle w:val="ac"/>
        <w:numPr>
          <w:ilvl w:val="0"/>
          <w:numId w:val="62"/>
        </w:numPr>
        <w:ind w:firstLineChars="0"/>
      </w:pPr>
      <w:r w:rsidRPr="008D3CA6">
        <w:rPr>
          <w:rFonts w:hint="eastAsia"/>
        </w:rPr>
        <w:t>在“数据”的应用列表中，先取消勾选应用列表后的数据，禁用所有的</w:t>
      </w:r>
      <w:r w:rsidRPr="008D3CA6">
        <w:rPr>
          <w:rFonts w:hint="eastAsia"/>
        </w:rPr>
        <w:t>APP</w:t>
      </w:r>
      <w:r w:rsidRPr="008D3CA6">
        <w:rPr>
          <w:rFonts w:hint="eastAsia"/>
        </w:rPr>
        <w:t>数据联网，然后搜索需要测试的</w:t>
      </w:r>
      <w:r w:rsidRPr="008D3CA6">
        <w:rPr>
          <w:rFonts w:hint="eastAsia"/>
        </w:rPr>
        <w:t>APP</w:t>
      </w:r>
      <w:r w:rsidRPr="008D3CA6">
        <w:rPr>
          <w:rFonts w:hint="eastAsia"/>
        </w:rPr>
        <w:t>，勾选数据状态</w:t>
      </w:r>
    </w:p>
    <w:p w14:paraId="6E682C7A" w14:textId="5830B81C" w:rsidR="00665E0B" w:rsidRDefault="00665E0B" w:rsidP="00415FAD">
      <w:pPr>
        <w:pStyle w:val="ac"/>
        <w:numPr>
          <w:ilvl w:val="0"/>
          <w:numId w:val="62"/>
        </w:numPr>
        <w:ind w:firstLineChars="0"/>
      </w:pPr>
      <w:r w:rsidRPr="008D3CA6">
        <w:rPr>
          <w:rFonts w:hint="eastAsia"/>
        </w:rPr>
        <w:t>应用列表的最后一个“系统应用”，点击进入后，禁止所有的所有应用的数据功能</w:t>
      </w:r>
    </w:p>
    <w:p w14:paraId="601400DB" w14:textId="3FD55A93" w:rsidR="00CD66A5" w:rsidRPr="00F51F0B" w:rsidRDefault="00CD66A5" w:rsidP="00415FAD">
      <w:pPr>
        <w:pStyle w:val="ac"/>
        <w:numPr>
          <w:ilvl w:val="0"/>
          <w:numId w:val="62"/>
        </w:numPr>
        <w:ind w:firstLineChars="0"/>
        <w:rPr>
          <w:i/>
        </w:rPr>
      </w:pPr>
      <w:r>
        <w:rPr>
          <w:rFonts w:hint="eastAsia"/>
        </w:rPr>
        <w:t>在开启测试前开启</w:t>
      </w:r>
      <w:r>
        <w:rPr>
          <w:rFonts w:hint="eastAsia"/>
        </w:rPr>
        <w:t>M</w:t>
      </w:r>
      <w:r>
        <w:t>o</w:t>
      </w:r>
      <w:r>
        <w:rPr>
          <w:rFonts w:hint="eastAsia"/>
        </w:rPr>
        <w:t>dem</w:t>
      </w:r>
      <w:r>
        <w:t xml:space="preserve"> </w:t>
      </w:r>
      <w:r>
        <w:rPr>
          <w:rFonts w:hint="eastAsia"/>
        </w:rPr>
        <w:t>Log</w:t>
      </w:r>
      <w:r>
        <w:rPr>
          <w:rFonts w:hint="eastAsia"/>
        </w:rPr>
        <w:t>，并在手机连接</w:t>
      </w:r>
      <w:r>
        <w:rPr>
          <w:rFonts w:hint="eastAsia"/>
        </w:rPr>
        <w:t>PC</w:t>
      </w:r>
      <w:r>
        <w:rPr>
          <w:rFonts w:hint="eastAsia"/>
        </w:rPr>
        <w:t>后</w:t>
      </w:r>
      <w:r w:rsidR="00F51F0B">
        <w:rPr>
          <w:rFonts w:hint="eastAsia"/>
        </w:rPr>
        <w:t>通过</w:t>
      </w:r>
      <w:r w:rsidR="00F51F0B">
        <w:rPr>
          <w:rFonts w:hint="eastAsia"/>
        </w:rPr>
        <w:t>ADB</w:t>
      </w:r>
      <w:r w:rsidR="00F51F0B">
        <w:rPr>
          <w:rFonts w:hint="eastAsia"/>
        </w:rPr>
        <w:t>命令抓取全量的流量报文。正常通过</w:t>
      </w:r>
      <w:r w:rsidR="00F51F0B">
        <w:rPr>
          <w:rFonts w:hint="eastAsia"/>
        </w:rPr>
        <w:t>ad</w:t>
      </w:r>
      <w:r w:rsidR="00F51F0B">
        <w:t>b shell</w:t>
      </w:r>
      <w:r w:rsidR="00F51F0B" w:rsidRPr="00F51F0B">
        <w:rPr>
          <w:i/>
        </w:rPr>
        <w:t xml:space="preserve"> tcpdump –</w:t>
      </w:r>
      <w:r w:rsidR="00F51F0B" w:rsidRPr="00F51F0B">
        <w:rPr>
          <w:rFonts w:hint="eastAsia"/>
          <w:i/>
        </w:rPr>
        <w:t>i</w:t>
      </w:r>
      <w:r w:rsidR="00F51F0B" w:rsidRPr="00F51F0B">
        <w:rPr>
          <w:i/>
        </w:rPr>
        <w:t xml:space="preserve"> any –s 0 –w Test.pcap</w:t>
      </w:r>
      <w:r w:rsidR="00F51F0B">
        <w:rPr>
          <w:rFonts w:hint="eastAsia"/>
        </w:rPr>
        <w:t>，如果提示系统为</w:t>
      </w:r>
      <w:r w:rsidR="00F51F0B">
        <w:rPr>
          <w:rFonts w:hint="eastAsia"/>
        </w:rPr>
        <w:t>Read-</w:t>
      </w:r>
      <w:r w:rsidR="00F51F0B">
        <w:t>Only</w:t>
      </w:r>
      <w:r w:rsidR="00F51F0B">
        <w:rPr>
          <w:rFonts w:hint="eastAsia"/>
        </w:rPr>
        <w:t>系统，则依次通过如下几条命令完成</w:t>
      </w:r>
      <w:r w:rsidR="00F51F0B">
        <w:rPr>
          <w:rFonts w:hint="eastAsia"/>
        </w:rPr>
        <w:t>pcap</w:t>
      </w:r>
      <w:r w:rsidR="00F51F0B">
        <w:rPr>
          <w:rFonts w:hint="eastAsia"/>
        </w:rPr>
        <w:t>文件的抓取。</w:t>
      </w:r>
      <w:r w:rsidR="00F51F0B" w:rsidRPr="00F51F0B">
        <w:rPr>
          <w:rFonts w:hint="eastAsia"/>
          <w:i/>
        </w:rPr>
        <w:t>adb</w:t>
      </w:r>
      <w:r w:rsidR="00F51F0B" w:rsidRPr="00F51F0B">
        <w:rPr>
          <w:i/>
        </w:rPr>
        <w:t xml:space="preserve"> root; adb shell; cd storage; tcpdump –</w:t>
      </w:r>
      <w:r w:rsidR="00F51F0B" w:rsidRPr="00F51F0B">
        <w:rPr>
          <w:rFonts w:hint="eastAsia"/>
          <w:i/>
        </w:rPr>
        <w:t>i</w:t>
      </w:r>
      <w:r w:rsidR="00F51F0B" w:rsidRPr="00F51F0B">
        <w:rPr>
          <w:i/>
        </w:rPr>
        <w:t xml:space="preserve"> any –s 0 –w Test.pcap</w:t>
      </w:r>
    </w:p>
    <w:p w14:paraId="192893CD" w14:textId="00F8B466" w:rsidR="00665E0B" w:rsidRDefault="00665E0B" w:rsidP="00665E0B">
      <w:pPr>
        <w:rPr>
          <w:color w:val="FF0000"/>
        </w:rPr>
      </w:pPr>
    </w:p>
    <w:p w14:paraId="602D6925" w14:textId="64AC367C" w:rsidR="00665E0B" w:rsidRPr="00665E0B" w:rsidRDefault="00665E0B" w:rsidP="00665E0B">
      <w:pPr>
        <w:rPr>
          <w:b/>
          <w:color w:val="FF0000"/>
        </w:rPr>
      </w:pPr>
      <w:r w:rsidRPr="00665E0B">
        <w:rPr>
          <w:rFonts w:hint="eastAsia"/>
          <w:b/>
          <w:color w:val="FF0000"/>
        </w:rPr>
        <w:t>Example</w:t>
      </w:r>
      <w:r w:rsidRPr="00665E0B">
        <w:rPr>
          <w:rFonts w:hint="eastAsia"/>
          <w:b/>
          <w:color w:val="FF0000"/>
        </w:rPr>
        <w:t>：如下为仅开启王者荣耀</w:t>
      </w:r>
      <w:r w:rsidRPr="00665E0B">
        <w:rPr>
          <w:rFonts w:hint="eastAsia"/>
          <w:b/>
          <w:color w:val="FF0000"/>
        </w:rPr>
        <w:t>APP</w:t>
      </w:r>
      <w:r w:rsidRPr="00665E0B">
        <w:rPr>
          <w:rFonts w:hint="eastAsia"/>
          <w:b/>
          <w:color w:val="FF0000"/>
        </w:rPr>
        <w:t>的数据联网功能的设置界面。系统应用联网控制记得全部禁止掉。</w:t>
      </w:r>
      <w:r w:rsidR="00CF0114">
        <w:rPr>
          <w:rFonts w:hint="eastAsia"/>
          <w:b/>
          <w:color w:val="FF0000"/>
        </w:rPr>
        <w:t>（图中开启了</w:t>
      </w:r>
      <w:r w:rsidR="00CF0114">
        <w:rPr>
          <w:rFonts w:hint="eastAsia"/>
          <w:b/>
          <w:color w:val="FF0000"/>
        </w:rPr>
        <w:t>WIFI</w:t>
      </w:r>
      <w:r w:rsidR="00CF0114">
        <w:rPr>
          <w:rFonts w:hint="eastAsia"/>
          <w:b/>
          <w:color w:val="FF0000"/>
        </w:rPr>
        <w:t>，在测试</w:t>
      </w:r>
      <w:r w:rsidR="00CF0114">
        <w:rPr>
          <w:rFonts w:hint="eastAsia"/>
          <w:b/>
          <w:color w:val="FF0000"/>
        </w:rPr>
        <w:t>Modem</w:t>
      </w:r>
      <w:r w:rsidR="00CF0114">
        <w:rPr>
          <w:rFonts w:hint="eastAsia"/>
          <w:b/>
          <w:color w:val="FF0000"/>
        </w:rPr>
        <w:t>数据业务时，一定要关闭</w:t>
      </w:r>
      <w:r w:rsidR="00CF0114">
        <w:rPr>
          <w:rFonts w:hint="eastAsia"/>
          <w:b/>
          <w:color w:val="FF0000"/>
        </w:rPr>
        <w:t>WIFI</w:t>
      </w:r>
      <w:r w:rsidR="00CF0114">
        <w:rPr>
          <w:rFonts w:hint="eastAsia"/>
          <w:b/>
          <w:color w:val="FF0000"/>
        </w:rPr>
        <w:t>）</w:t>
      </w:r>
    </w:p>
    <w:p w14:paraId="3158DBEB" w14:textId="5B987B2F" w:rsidR="00665E0B" w:rsidRPr="00665E0B" w:rsidRDefault="00665E0B" w:rsidP="00665E0B">
      <w:pPr>
        <w:rPr>
          <w:color w:val="FF0000"/>
        </w:rPr>
      </w:pPr>
      <w:r w:rsidRPr="00665E0B">
        <w:rPr>
          <w:noProof/>
          <w:color w:val="FF0000"/>
        </w:rPr>
        <w:lastRenderedPageBreak/>
        <w:drawing>
          <wp:inline distT="0" distB="0" distL="0" distR="0" wp14:anchorId="4A463026" wp14:editId="1FEE3C35">
            <wp:extent cx="2126767" cy="4724400"/>
            <wp:effectExtent l="0" t="0" r="6985" b="0"/>
            <wp:docPr id="38" name="图片 38" descr="C:\Users\liuyongqi\AppData\Local\Temp\WeChat Files\fed254508859801985410c6ecf0ab4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iuyongqi\AppData\Local\Temp\WeChat Files\fed254508859801985410c6ecf0ab4d.jpg"/>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2128746" cy="4728796"/>
                    </a:xfrm>
                    <a:prstGeom prst="rect">
                      <a:avLst/>
                    </a:prstGeom>
                    <a:noFill/>
                    <a:ln>
                      <a:noFill/>
                    </a:ln>
                  </pic:spPr>
                </pic:pic>
              </a:graphicData>
            </a:graphic>
          </wp:inline>
        </w:drawing>
      </w:r>
      <w:r w:rsidRPr="00665E0B">
        <w:rPr>
          <w:noProof/>
          <w:color w:val="FF0000"/>
        </w:rPr>
        <w:drawing>
          <wp:inline distT="0" distB="0" distL="0" distR="0" wp14:anchorId="735B43E3" wp14:editId="38674A91">
            <wp:extent cx="2110964" cy="4692770"/>
            <wp:effectExtent l="0" t="0" r="3810" b="0"/>
            <wp:docPr id="42" name="图片 42" descr="C:\Users\liuyongqi\AppData\Local\Temp\WeChat Files\fe320255f21c03d9e5df585cc822ff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iuyongqi\AppData\Local\Temp\WeChat Files\fe320255f21c03d9e5df585cc822ff6.jpg"/>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2127671" cy="4729910"/>
                    </a:xfrm>
                    <a:prstGeom prst="rect">
                      <a:avLst/>
                    </a:prstGeom>
                    <a:noFill/>
                    <a:ln>
                      <a:noFill/>
                    </a:ln>
                  </pic:spPr>
                </pic:pic>
              </a:graphicData>
            </a:graphic>
          </wp:inline>
        </w:drawing>
      </w:r>
    </w:p>
    <w:p w14:paraId="16E93CB7" w14:textId="5C666F42" w:rsidR="0094194A" w:rsidRDefault="0094194A" w:rsidP="0094194A">
      <w:pPr>
        <w:pStyle w:val="2"/>
        <w:spacing w:before="156" w:after="156"/>
      </w:pPr>
      <w:bookmarkStart w:id="350" w:name="_Toc87714895"/>
      <w:r>
        <w:rPr>
          <w:rFonts w:hint="eastAsia"/>
        </w:rPr>
        <w:t>数据业务分析的基本步骤</w:t>
      </w:r>
      <w:bookmarkEnd w:id="350"/>
    </w:p>
    <w:p w14:paraId="60C70F8A" w14:textId="26BFC0D0" w:rsidR="0094194A" w:rsidRDefault="0094194A" w:rsidP="0094194A">
      <w:pPr>
        <w:pStyle w:val="ac"/>
        <w:numPr>
          <w:ilvl w:val="6"/>
          <w:numId w:val="43"/>
        </w:numPr>
        <w:ind w:left="0" w:firstLineChars="0" w:firstLine="0"/>
      </w:pPr>
      <w:r>
        <w:rPr>
          <w:rFonts w:hint="eastAsia"/>
        </w:rPr>
        <w:t>确定</w:t>
      </w:r>
      <w:r>
        <w:rPr>
          <w:rFonts w:hint="eastAsia"/>
        </w:rPr>
        <w:t>APP</w:t>
      </w:r>
      <w:r>
        <w:rPr>
          <w:rFonts w:hint="eastAsia"/>
        </w:rPr>
        <w:t>的网络协议使用情况。如视频类</w:t>
      </w:r>
      <w:r>
        <w:rPr>
          <w:rFonts w:hint="eastAsia"/>
        </w:rPr>
        <w:t>APP</w:t>
      </w:r>
      <w:r>
        <w:rPr>
          <w:rFonts w:hint="eastAsia"/>
        </w:rPr>
        <w:t>使用</w:t>
      </w:r>
      <w:r>
        <w:rPr>
          <w:rFonts w:hint="eastAsia"/>
        </w:rPr>
        <w:t>TCP</w:t>
      </w:r>
      <w:r>
        <w:rPr>
          <w:rFonts w:hint="eastAsia"/>
        </w:rPr>
        <w:t>协议，游戏类协议使用</w:t>
      </w:r>
      <w:r>
        <w:rPr>
          <w:rFonts w:hint="eastAsia"/>
        </w:rPr>
        <w:t>UDP</w:t>
      </w:r>
      <w:r>
        <w:rPr>
          <w:rFonts w:hint="eastAsia"/>
        </w:rPr>
        <w:t>协议。</w:t>
      </w:r>
    </w:p>
    <w:p w14:paraId="2554A077" w14:textId="5A1DA8F9" w:rsidR="0094194A" w:rsidRDefault="0094194A" w:rsidP="0094194A">
      <w:pPr>
        <w:pStyle w:val="ac"/>
        <w:numPr>
          <w:ilvl w:val="6"/>
          <w:numId w:val="43"/>
        </w:numPr>
        <w:ind w:left="0" w:firstLineChars="0" w:firstLine="0"/>
      </w:pPr>
      <w:r>
        <w:rPr>
          <w:rFonts w:hint="eastAsia"/>
        </w:rPr>
        <w:t>根据测试同事提供的数据确认卡顿的时间点或时间段。</w:t>
      </w:r>
    </w:p>
    <w:p w14:paraId="3EE8379E" w14:textId="7D3E6B35" w:rsidR="0094194A" w:rsidRDefault="0094194A" w:rsidP="0094194A">
      <w:pPr>
        <w:pStyle w:val="ac"/>
        <w:numPr>
          <w:ilvl w:val="6"/>
          <w:numId w:val="43"/>
        </w:numPr>
        <w:ind w:left="0" w:firstLineChars="0" w:firstLine="0"/>
      </w:pPr>
      <w:r>
        <w:rPr>
          <w:rFonts w:hint="eastAsia"/>
        </w:rPr>
        <w:t>确定</w:t>
      </w:r>
      <w:r>
        <w:rPr>
          <w:rFonts w:hint="eastAsia"/>
        </w:rPr>
        <w:t>UE</w:t>
      </w:r>
      <w:r>
        <w:rPr>
          <w:rFonts w:hint="eastAsia"/>
        </w:rPr>
        <w:t>使用的</w:t>
      </w:r>
      <w:r>
        <w:rPr>
          <w:rFonts w:hint="eastAsia"/>
        </w:rPr>
        <w:t>IP</w:t>
      </w:r>
      <w:r>
        <w:rPr>
          <w:rFonts w:hint="eastAsia"/>
        </w:rPr>
        <w:t>地址，用于</w:t>
      </w:r>
      <w:r>
        <w:rPr>
          <w:rFonts w:hint="eastAsia"/>
        </w:rPr>
        <w:t>pcap</w:t>
      </w:r>
      <w:r>
        <w:rPr>
          <w:rFonts w:hint="eastAsia"/>
        </w:rPr>
        <w:t>文件的过滤。</w:t>
      </w:r>
    </w:p>
    <w:p w14:paraId="5EA3CD9B" w14:textId="36DABF6B" w:rsidR="0094194A" w:rsidRDefault="0094194A" w:rsidP="0094194A">
      <w:pPr>
        <w:pStyle w:val="ac"/>
        <w:numPr>
          <w:ilvl w:val="6"/>
          <w:numId w:val="43"/>
        </w:numPr>
        <w:ind w:left="0" w:firstLineChars="0" w:firstLine="0"/>
      </w:pPr>
      <w:r>
        <w:rPr>
          <w:rFonts w:hint="eastAsia"/>
        </w:rPr>
        <w:t>确定</w:t>
      </w:r>
      <w:r>
        <w:rPr>
          <w:rFonts w:hint="eastAsia"/>
        </w:rPr>
        <w:t>APP</w:t>
      </w:r>
      <w:r>
        <w:rPr>
          <w:rFonts w:hint="eastAsia"/>
        </w:rPr>
        <w:t>服务器的地址，服务端一般存在多个地址，需要确定数据业务量最大的那个。</w:t>
      </w:r>
    </w:p>
    <w:p w14:paraId="00EE4557" w14:textId="7F44C71F" w:rsidR="0094194A" w:rsidRPr="0094194A" w:rsidRDefault="0094194A" w:rsidP="0094194A">
      <w:pPr>
        <w:pStyle w:val="ac"/>
        <w:numPr>
          <w:ilvl w:val="6"/>
          <w:numId w:val="43"/>
        </w:numPr>
        <w:ind w:left="0" w:firstLineChars="0" w:firstLine="0"/>
      </w:pPr>
      <w:r>
        <w:rPr>
          <w:rFonts w:hint="eastAsia"/>
        </w:rPr>
        <w:t>特定</w:t>
      </w:r>
      <w:r>
        <w:rPr>
          <w:rFonts w:hint="eastAsia"/>
        </w:rPr>
        <w:t>IP</w:t>
      </w:r>
      <w:r>
        <w:rPr>
          <w:rFonts w:hint="eastAsia"/>
        </w:rPr>
        <w:t>流的卡顿问题分析</w:t>
      </w:r>
    </w:p>
    <w:p w14:paraId="30EE8DF5" w14:textId="44CAC871" w:rsidR="0094194A" w:rsidRDefault="0094194A" w:rsidP="0094194A">
      <w:pPr>
        <w:pStyle w:val="3"/>
        <w:spacing w:before="156" w:after="156"/>
      </w:pPr>
      <w:bookmarkStart w:id="351" w:name="_Toc87714896"/>
      <w:r>
        <w:rPr>
          <w:rFonts w:hint="eastAsia"/>
        </w:rPr>
        <w:t>APP</w:t>
      </w:r>
      <w:r>
        <w:rPr>
          <w:rFonts w:hint="eastAsia"/>
        </w:rPr>
        <w:t>的网络协议使用情况初步分析</w:t>
      </w:r>
      <w:bookmarkEnd w:id="351"/>
    </w:p>
    <w:p w14:paraId="327866DA" w14:textId="0EDA07D0" w:rsidR="00BA5021" w:rsidRDefault="00BA5021" w:rsidP="00BA5021">
      <w:r>
        <w:rPr>
          <w:rFonts w:hint="eastAsia"/>
        </w:rPr>
        <w:t>不同的</w:t>
      </w:r>
      <w:r>
        <w:rPr>
          <w:rFonts w:hint="eastAsia"/>
        </w:rPr>
        <w:t>APP</w:t>
      </w:r>
      <w:r>
        <w:rPr>
          <w:rFonts w:hint="eastAsia"/>
        </w:rPr>
        <w:t>使用的网络协议不同，这主要是受业务对延迟和丢包的影响决定。</w:t>
      </w:r>
    </w:p>
    <w:p w14:paraId="7AED723B" w14:textId="6B5AAF24" w:rsidR="00E06F3C" w:rsidRDefault="00BA5021" w:rsidP="00E06F3C">
      <w:r>
        <w:rPr>
          <w:rFonts w:hint="eastAsia"/>
        </w:rPr>
        <w:t>APP</w:t>
      </w:r>
      <w:r>
        <w:rPr>
          <w:rFonts w:hint="eastAsia"/>
        </w:rPr>
        <w:t>从大类上划分有游戏类、视频类、新闻类、聊天类、购物类、导航类等。</w:t>
      </w:r>
      <w:r w:rsidR="00E06F3C">
        <w:rPr>
          <w:rFonts w:hint="eastAsia"/>
        </w:rPr>
        <w:t>但是根据业务的特点以及与网络的依赖程度，主要分为两大类：</w:t>
      </w:r>
    </w:p>
    <w:p w14:paraId="10FDF2E4" w14:textId="32717859" w:rsidR="00E06F3C" w:rsidRDefault="00E06F3C" w:rsidP="00415FAD">
      <w:pPr>
        <w:pStyle w:val="ac"/>
        <w:numPr>
          <w:ilvl w:val="0"/>
          <w:numId w:val="63"/>
        </w:numPr>
        <w:ind w:firstLineChars="0"/>
      </w:pPr>
      <w:r>
        <w:rPr>
          <w:rFonts w:hint="eastAsia"/>
        </w:rPr>
        <w:t>对延迟敏感、对丢包轻微敏感</w:t>
      </w:r>
    </w:p>
    <w:p w14:paraId="4622BDFB" w14:textId="5723515F" w:rsidR="00E06F3C" w:rsidRDefault="00E06F3C" w:rsidP="00415FAD">
      <w:pPr>
        <w:pStyle w:val="ac"/>
        <w:numPr>
          <w:ilvl w:val="0"/>
          <w:numId w:val="63"/>
        </w:numPr>
        <w:ind w:firstLineChars="0"/>
      </w:pPr>
      <w:r>
        <w:rPr>
          <w:rFonts w:hint="eastAsia"/>
        </w:rPr>
        <w:t>对延迟轻微敏感、对对包敏感</w:t>
      </w:r>
    </w:p>
    <w:p w14:paraId="00F58348" w14:textId="370C6D44" w:rsidR="00E06F3C" w:rsidRDefault="00E06F3C" w:rsidP="00E06F3C">
      <w:r>
        <w:rPr>
          <w:rFonts w:hint="eastAsia"/>
        </w:rPr>
        <w:t>第一类为主要是实时对战的游戏类，如王者荣耀、绝地求生等手游。</w:t>
      </w:r>
    </w:p>
    <w:p w14:paraId="72C89C0C" w14:textId="5E8FE2C3" w:rsidR="00E06F3C" w:rsidRDefault="00E06F3C" w:rsidP="00E06F3C">
      <w:r>
        <w:rPr>
          <w:rFonts w:hint="eastAsia"/>
        </w:rPr>
        <w:t>第二类直接归纳为非游戏类。所有的视频、文本、图片等资源都需要可靠接收，不能丢包</w:t>
      </w:r>
      <w:r w:rsidR="00A2534D">
        <w:rPr>
          <w:rFonts w:hint="eastAsia"/>
        </w:rPr>
        <w:t>，存在延迟影响不大。</w:t>
      </w:r>
    </w:p>
    <w:p w14:paraId="50FB3944" w14:textId="74EFA473" w:rsidR="000346C9" w:rsidRDefault="000346C9" w:rsidP="00E06F3C">
      <w:r>
        <w:rPr>
          <w:rFonts w:hint="eastAsia"/>
        </w:rPr>
        <w:t>TCP</w:t>
      </w:r>
      <w:r>
        <w:rPr>
          <w:rFonts w:hint="eastAsia"/>
        </w:rPr>
        <w:t>因为重传、接收端重组等处理，会造成手机端的延迟处理，不适用于实时对战的游戏类使用，但是适用于所有非游戏类需要可靠接收的</w:t>
      </w:r>
      <w:r>
        <w:rPr>
          <w:rFonts w:hint="eastAsia"/>
        </w:rPr>
        <w:t>APP</w:t>
      </w:r>
      <w:r>
        <w:rPr>
          <w:rFonts w:hint="eastAsia"/>
        </w:rPr>
        <w:t>使用。</w:t>
      </w:r>
    </w:p>
    <w:p w14:paraId="12C850E2" w14:textId="7A138CAA" w:rsidR="000346C9" w:rsidRDefault="000346C9" w:rsidP="00E06F3C">
      <w:r>
        <w:rPr>
          <w:rFonts w:hint="eastAsia"/>
        </w:rPr>
        <w:t>UDP</w:t>
      </w:r>
      <w:r>
        <w:rPr>
          <w:rFonts w:hint="eastAsia"/>
        </w:rPr>
        <w:t>因为不用重传、不用组包，接收可以直接处理，适用于实时对战的游戏类</w:t>
      </w:r>
      <w:r>
        <w:rPr>
          <w:rFonts w:hint="eastAsia"/>
        </w:rPr>
        <w:t>APP</w:t>
      </w:r>
      <w:r>
        <w:rPr>
          <w:rFonts w:hint="eastAsia"/>
        </w:rPr>
        <w:t>使用。</w:t>
      </w:r>
    </w:p>
    <w:p w14:paraId="5B085150" w14:textId="5792F46C" w:rsidR="00673CC9" w:rsidRDefault="00673CC9" w:rsidP="00673CC9">
      <w:pPr>
        <w:pStyle w:val="3"/>
        <w:spacing w:before="156" w:after="156"/>
      </w:pPr>
      <w:bookmarkStart w:id="352" w:name="_Toc87714897"/>
      <w:r>
        <w:rPr>
          <w:rFonts w:hint="eastAsia"/>
        </w:rPr>
        <w:t>UE</w:t>
      </w:r>
      <w:r>
        <w:t xml:space="preserve"> </w:t>
      </w:r>
      <w:r>
        <w:rPr>
          <w:rFonts w:hint="eastAsia"/>
        </w:rPr>
        <w:t>IP</w:t>
      </w:r>
      <w:r>
        <w:rPr>
          <w:rFonts w:hint="eastAsia"/>
        </w:rPr>
        <w:t>的确认</w:t>
      </w:r>
      <w:bookmarkEnd w:id="352"/>
    </w:p>
    <w:p w14:paraId="4745E37D" w14:textId="470E8600" w:rsidR="00673CC9" w:rsidRDefault="00673CC9" w:rsidP="00673CC9">
      <w:r>
        <w:rPr>
          <w:rFonts w:hint="eastAsia"/>
        </w:rPr>
        <w:t>目前可行的有三种办法：注册网络时分配、</w:t>
      </w:r>
      <w:r>
        <w:rPr>
          <w:rFonts w:hint="eastAsia"/>
        </w:rPr>
        <w:t>pcap</w:t>
      </w:r>
      <w:r>
        <w:rPr>
          <w:rFonts w:hint="eastAsia"/>
        </w:rPr>
        <w:t>中的</w:t>
      </w:r>
      <w:r>
        <w:rPr>
          <w:rFonts w:hint="eastAsia"/>
        </w:rPr>
        <w:t>SYN</w:t>
      </w:r>
      <w:r>
        <w:rPr>
          <w:rFonts w:hint="eastAsia"/>
        </w:rPr>
        <w:t>请求的发起方</w:t>
      </w:r>
      <w:r>
        <w:rPr>
          <w:rFonts w:hint="eastAsia"/>
        </w:rPr>
        <w:t>IP</w:t>
      </w:r>
      <w:r>
        <w:rPr>
          <w:rFonts w:hint="eastAsia"/>
        </w:rPr>
        <w:t>、</w:t>
      </w:r>
      <w:r>
        <w:rPr>
          <w:rFonts w:hint="eastAsia"/>
        </w:rPr>
        <w:t>DNS</w:t>
      </w:r>
      <w:r>
        <w:rPr>
          <w:rFonts w:hint="eastAsia"/>
        </w:rPr>
        <w:t>请求的发起方</w:t>
      </w:r>
      <w:r>
        <w:rPr>
          <w:rFonts w:hint="eastAsia"/>
        </w:rPr>
        <w:t>IP</w:t>
      </w:r>
      <w:r>
        <w:rPr>
          <w:rFonts w:hint="eastAsia"/>
        </w:rPr>
        <w:t>。</w:t>
      </w:r>
    </w:p>
    <w:p w14:paraId="13378E5C" w14:textId="687B5145" w:rsidR="00673CC9" w:rsidRDefault="00673CC9" w:rsidP="00673CC9">
      <w:pPr>
        <w:pStyle w:val="4"/>
        <w:spacing w:before="156" w:after="156"/>
      </w:pPr>
      <w:r>
        <w:rPr>
          <w:rFonts w:hint="eastAsia"/>
        </w:rPr>
        <w:t>注册时的</w:t>
      </w:r>
      <w:r>
        <w:rPr>
          <w:rFonts w:hint="eastAsia"/>
        </w:rPr>
        <w:t>IP</w:t>
      </w:r>
      <w:r>
        <w:rPr>
          <w:rFonts w:hint="eastAsia"/>
        </w:rPr>
        <w:t>地址分配</w:t>
      </w:r>
    </w:p>
    <w:p w14:paraId="63265583" w14:textId="4EDE2873" w:rsidR="00673CC9" w:rsidRDefault="00673CC9" w:rsidP="00673CC9">
      <w:r>
        <w:rPr>
          <w:rFonts w:hint="eastAsia"/>
        </w:rPr>
        <w:t>在</w:t>
      </w:r>
      <w:r>
        <w:rPr>
          <w:rFonts w:hint="eastAsia"/>
        </w:rPr>
        <w:t>UE</w:t>
      </w:r>
      <w:r>
        <w:rPr>
          <w:rFonts w:hint="eastAsia"/>
        </w:rPr>
        <w:t>注册</w:t>
      </w:r>
      <w:r>
        <w:rPr>
          <w:rFonts w:hint="eastAsia"/>
        </w:rPr>
        <w:t>LTE</w:t>
      </w:r>
      <w:r>
        <w:rPr>
          <w:rFonts w:hint="eastAsia"/>
        </w:rPr>
        <w:t>、</w:t>
      </w:r>
      <w:r>
        <w:rPr>
          <w:rFonts w:hint="eastAsia"/>
        </w:rPr>
        <w:t>NR</w:t>
      </w:r>
      <w:r>
        <w:rPr>
          <w:rFonts w:hint="eastAsia"/>
        </w:rPr>
        <w:t>时，网络为</w:t>
      </w:r>
      <w:r>
        <w:rPr>
          <w:rFonts w:hint="eastAsia"/>
        </w:rPr>
        <w:t>UE</w:t>
      </w:r>
      <w:r>
        <w:rPr>
          <w:rFonts w:hint="eastAsia"/>
        </w:rPr>
        <w:t>激活数据默认承载的时候，由网络分配给</w:t>
      </w:r>
      <w:r>
        <w:rPr>
          <w:rFonts w:hint="eastAsia"/>
        </w:rPr>
        <w:t>UE</w:t>
      </w:r>
      <w:r>
        <w:rPr>
          <w:rFonts w:hint="eastAsia"/>
        </w:rPr>
        <w:t>的</w:t>
      </w:r>
    </w:p>
    <w:p w14:paraId="3BC2AEDA" w14:textId="68FBA331" w:rsidR="00673CC9" w:rsidRDefault="00673CC9" w:rsidP="00673CC9">
      <w:pPr>
        <w:pStyle w:val="4"/>
        <w:spacing w:before="156" w:after="156"/>
      </w:pPr>
      <w:r>
        <w:rPr>
          <w:rFonts w:hint="eastAsia"/>
        </w:rPr>
        <w:t>SYN</w:t>
      </w:r>
      <w:r>
        <w:rPr>
          <w:rFonts w:hint="eastAsia"/>
        </w:rPr>
        <w:t>的发起方</w:t>
      </w:r>
      <w:r>
        <w:rPr>
          <w:rFonts w:hint="eastAsia"/>
        </w:rPr>
        <w:t>IP</w:t>
      </w:r>
    </w:p>
    <w:p w14:paraId="18B070A9" w14:textId="25E00E29" w:rsidR="00673CC9" w:rsidRPr="00673CC9" w:rsidRDefault="00673CC9" w:rsidP="00673CC9">
      <w:r>
        <w:rPr>
          <w:rFonts w:hint="eastAsia"/>
        </w:rPr>
        <w:t>由于</w:t>
      </w:r>
      <w:r>
        <w:rPr>
          <w:rFonts w:hint="eastAsia"/>
        </w:rPr>
        <w:t>TCP</w:t>
      </w:r>
      <w:r>
        <w:rPr>
          <w:rFonts w:hint="eastAsia"/>
        </w:rPr>
        <w:t>是以一个</w:t>
      </w:r>
      <w:r>
        <w:rPr>
          <w:rFonts w:hint="eastAsia"/>
        </w:rPr>
        <w:t>CS</w:t>
      </w:r>
      <w:r>
        <w:rPr>
          <w:rFonts w:hint="eastAsia"/>
        </w:rPr>
        <w:t>模型，</w:t>
      </w:r>
      <w:r>
        <w:rPr>
          <w:rFonts w:hint="eastAsia"/>
        </w:rPr>
        <w:t>TCP</w:t>
      </w:r>
      <w:r>
        <w:rPr>
          <w:rFonts w:hint="eastAsia"/>
        </w:rPr>
        <w:t>连接必须要有客户机发起，所以发起</w:t>
      </w:r>
      <w:r>
        <w:rPr>
          <w:rFonts w:hint="eastAsia"/>
        </w:rPr>
        <w:t>TCP</w:t>
      </w:r>
      <w:r>
        <w:rPr>
          <w:rFonts w:hint="eastAsia"/>
        </w:rPr>
        <w:t>三次握手的一方为</w:t>
      </w:r>
      <w:r>
        <w:rPr>
          <w:rFonts w:hint="eastAsia"/>
        </w:rPr>
        <w:t>UE</w:t>
      </w:r>
      <w:r>
        <w:rPr>
          <w:rFonts w:hint="eastAsia"/>
        </w:rPr>
        <w:t>端。</w:t>
      </w:r>
      <w:r>
        <w:rPr>
          <w:rFonts w:hint="eastAsia"/>
        </w:rPr>
        <w:t>SYN</w:t>
      </w:r>
      <w:r>
        <w:rPr>
          <w:rFonts w:hint="eastAsia"/>
        </w:rPr>
        <w:t>报文的源</w:t>
      </w:r>
      <w:r>
        <w:rPr>
          <w:rFonts w:hint="eastAsia"/>
        </w:rPr>
        <w:t>IP</w:t>
      </w:r>
      <w:r>
        <w:rPr>
          <w:rFonts w:hint="eastAsia"/>
        </w:rPr>
        <w:t>地址为</w:t>
      </w:r>
      <w:r>
        <w:rPr>
          <w:rFonts w:hint="eastAsia"/>
        </w:rPr>
        <w:t>UE</w:t>
      </w:r>
      <w:r>
        <w:rPr>
          <w:rFonts w:hint="eastAsia"/>
        </w:rPr>
        <w:t>的</w:t>
      </w:r>
      <w:r>
        <w:rPr>
          <w:rFonts w:hint="eastAsia"/>
        </w:rPr>
        <w:t>IP</w:t>
      </w:r>
      <w:r>
        <w:rPr>
          <w:rFonts w:hint="eastAsia"/>
        </w:rPr>
        <w:t>地址。</w:t>
      </w:r>
    </w:p>
    <w:p w14:paraId="3E546180" w14:textId="7D234AAF" w:rsidR="00673CC9" w:rsidRDefault="00673CC9" w:rsidP="00673CC9">
      <w:r>
        <w:rPr>
          <w:rFonts w:hint="eastAsia"/>
        </w:rPr>
        <w:t>直接在</w:t>
      </w:r>
      <w:r>
        <w:rPr>
          <w:rFonts w:hint="eastAsia"/>
        </w:rPr>
        <w:t>pcap</w:t>
      </w:r>
      <w:r>
        <w:rPr>
          <w:rFonts w:hint="eastAsia"/>
        </w:rPr>
        <w:t>文件中通过过滤</w:t>
      </w:r>
      <w:r w:rsidRPr="00673CC9">
        <w:t>(tcp.flags.syn == 1) &amp;&amp; (tcp.flags.ack == 0)</w:t>
      </w:r>
      <w:r>
        <w:rPr>
          <w:rFonts w:hint="eastAsia"/>
        </w:rPr>
        <w:t>得到所有发起</w:t>
      </w:r>
      <w:r>
        <w:rPr>
          <w:rFonts w:hint="eastAsia"/>
        </w:rPr>
        <w:t>SYN</w:t>
      </w:r>
      <w:r>
        <w:rPr>
          <w:rFonts w:hint="eastAsia"/>
        </w:rPr>
        <w:t>的报文，其中</w:t>
      </w:r>
      <w:r>
        <w:rPr>
          <w:rFonts w:hint="eastAsia"/>
        </w:rPr>
        <w:t>SYN</w:t>
      </w:r>
      <w:r>
        <w:rPr>
          <w:rFonts w:hint="eastAsia"/>
        </w:rPr>
        <w:t>发起方的</w:t>
      </w:r>
      <w:r>
        <w:rPr>
          <w:rFonts w:hint="eastAsia"/>
        </w:rPr>
        <w:t>IP</w:t>
      </w:r>
      <w:r>
        <w:rPr>
          <w:rFonts w:hint="eastAsia"/>
        </w:rPr>
        <w:t>地址为</w:t>
      </w:r>
      <w:r>
        <w:rPr>
          <w:rFonts w:hint="eastAsia"/>
        </w:rPr>
        <w:t>UE</w:t>
      </w:r>
      <w:r>
        <w:rPr>
          <w:rFonts w:hint="eastAsia"/>
        </w:rPr>
        <w:t>的</w:t>
      </w:r>
      <w:r>
        <w:rPr>
          <w:rFonts w:hint="eastAsia"/>
        </w:rPr>
        <w:t>IP</w:t>
      </w:r>
      <w:r>
        <w:rPr>
          <w:rFonts w:hint="eastAsia"/>
        </w:rPr>
        <w:t>地址。</w:t>
      </w:r>
    </w:p>
    <w:p w14:paraId="4DF50FF0" w14:textId="35241430" w:rsidR="00B64E4E" w:rsidRDefault="00B64E4E" w:rsidP="00B64E4E">
      <w:pPr>
        <w:pStyle w:val="4"/>
        <w:spacing w:before="156" w:after="156"/>
      </w:pPr>
      <w:r>
        <w:rPr>
          <w:rFonts w:hint="eastAsia"/>
        </w:rPr>
        <w:t>DNS</w:t>
      </w:r>
      <w:r>
        <w:rPr>
          <w:rFonts w:hint="eastAsia"/>
        </w:rPr>
        <w:t>发起方的</w:t>
      </w:r>
      <w:r>
        <w:rPr>
          <w:rFonts w:hint="eastAsia"/>
        </w:rPr>
        <w:t>IP</w:t>
      </w:r>
    </w:p>
    <w:p w14:paraId="44274383" w14:textId="77789C73" w:rsidR="00B64E4E" w:rsidRDefault="00B64E4E" w:rsidP="00B64E4E">
      <w:r>
        <w:rPr>
          <w:rFonts w:hint="eastAsia"/>
        </w:rPr>
        <w:t>DNS</w:t>
      </w:r>
      <w:r>
        <w:rPr>
          <w:rFonts w:hint="eastAsia"/>
        </w:rPr>
        <w:t>查询为客户端的行为，需要</w:t>
      </w:r>
      <w:r>
        <w:rPr>
          <w:rFonts w:hint="eastAsia"/>
        </w:rPr>
        <w:t>UE</w:t>
      </w:r>
      <w:r>
        <w:rPr>
          <w:rFonts w:hint="eastAsia"/>
        </w:rPr>
        <w:t>主动查询，所以也可以通过</w:t>
      </w:r>
      <w:r>
        <w:rPr>
          <w:rFonts w:hint="eastAsia"/>
        </w:rPr>
        <w:t>DNS</w:t>
      </w:r>
      <w:r>
        <w:rPr>
          <w:rFonts w:hint="eastAsia"/>
        </w:rPr>
        <w:t>报文确定</w:t>
      </w:r>
      <w:r>
        <w:rPr>
          <w:rFonts w:hint="eastAsia"/>
        </w:rPr>
        <w:t>UE</w:t>
      </w:r>
      <w:r>
        <w:rPr>
          <w:rFonts w:hint="eastAsia"/>
        </w:rPr>
        <w:t>的</w:t>
      </w:r>
      <w:r>
        <w:rPr>
          <w:rFonts w:hint="eastAsia"/>
        </w:rPr>
        <w:t>IP</w:t>
      </w:r>
      <w:r>
        <w:rPr>
          <w:rFonts w:hint="eastAsia"/>
        </w:rPr>
        <w:t>地址。</w:t>
      </w:r>
      <w:r>
        <w:rPr>
          <w:rFonts w:hint="eastAsia"/>
        </w:rPr>
        <w:t>DNS</w:t>
      </w:r>
      <w:r>
        <w:rPr>
          <w:rFonts w:hint="eastAsia"/>
        </w:rPr>
        <w:t>请求的源</w:t>
      </w:r>
      <w:r>
        <w:rPr>
          <w:rFonts w:hint="eastAsia"/>
        </w:rPr>
        <w:t>IP</w:t>
      </w:r>
      <w:r>
        <w:rPr>
          <w:rFonts w:hint="eastAsia"/>
        </w:rPr>
        <w:t>和</w:t>
      </w:r>
      <w:r>
        <w:rPr>
          <w:rFonts w:hint="eastAsia"/>
        </w:rPr>
        <w:t>DNS</w:t>
      </w:r>
      <w:r>
        <w:rPr>
          <w:rFonts w:hint="eastAsia"/>
        </w:rPr>
        <w:t>响应的目标</w:t>
      </w:r>
      <w:r>
        <w:rPr>
          <w:rFonts w:hint="eastAsia"/>
        </w:rPr>
        <w:t>IP</w:t>
      </w:r>
      <w:r>
        <w:rPr>
          <w:rFonts w:hint="eastAsia"/>
        </w:rPr>
        <w:t>地址都是</w:t>
      </w:r>
      <w:r>
        <w:rPr>
          <w:rFonts w:hint="eastAsia"/>
        </w:rPr>
        <w:t>UE</w:t>
      </w:r>
      <w:r>
        <w:rPr>
          <w:rFonts w:hint="eastAsia"/>
        </w:rPr>
        <w:t>的</w:t>
      </w:r>
      <w:r>
        <w:rPr>
          <w:rFonts w:hint="eastAsia"/>
        </w:rPr>
        <w:t>IP</w:t>
      </w:r>
      <w:r>
        <w:rPr>
          <w:rFonts w:hint="eastAsia"/>
        </w:rPr>
        <w:t>地址。</w:t>
      </w:r>
    </w:p>
    <w:p w14:paraId="6916E8F4" w14:textId="5D9670FC" w:rsidR="009D50CE" w:rsidRPr="00B64E4E" w:rsidRDefault="009D50CE" w:rsidP="00B64E4E">
      <w:r>
        <w:rPr>
          <w:rFonts w:hint="eastAsia"/>
        </w:rPr>
        <w:t>在</w:t>
      </w:r>
      <w:r>
        <w:rPr>
          <w:rFonts w:hint="eastAsia"/>
        </w:rPr>
        <w:t>wireshark</w:t>
      </w:r>
      <w:r>
        <w:rPr>
          <w:rFonts w:hint="eastAsia"/>
        </w:rPr>
        <w:t>中直接过滤</w:t>
      </w:r>
      <w:r>
        <w:rPr>
          <w:rFonts w:hint="eastAsia"/>
        </w:rPr>
        <w:t>DNS</w:t>
      </w:r>
      <w:r>
        <w:rPr>
          <w:rFonts w:hint="eastAsia"/>
        </w:rPr>
        <w:t>即可。</w:t>
      </w:r>
    </w:p>
    <w:p w14:paraId="1B958D0E" w14:textId="0278CD7B" w:rsidR="00672708" w:rsidRPr="007F7AA4" w:rsidRDefault="00672708" w:rsidP="00672708">
      <w:pPr>
        <w:pStyle w:val="1"/>
        <w:spacing w:before="156" w:after="156"/>
        <w:rPr>
          <w:rFonts w:eastAsiaTheme="majorEastAsia" w:cs="Times New Roman"/>
        </w:rPr>
      </w:pPr>
      <w:bookmarkStart w:id="353" w:name="_Toc87714898"/>
      <w:r w:rsidRPr="007F7AA4">
        <w:rPr>
          <w:rFonts w:eastAsiaTheme="majorEastAsia" w:cs="Times New Roman"/>
        </w:rPr>
        <w:t>Bugreport</w:t>
      </w:r>
      <w:r w:rsidRPr="007F7AA4">
        <w:rPr>
          <w:rFonts w:eastAsiaTheme="majorEastAsia" w:cs="Times New Roman"/>
        </w:rPr>
        <w:t>常用信息搜索</w:t>
      </w:r>
      <w:bookmarkEnd w:id="353"/>
    </w:p>
    <w:p w14:paraId="6F6FA605" w14:textId="7585D383" w:rsidR="0097135B" w:rsidRPr="007F7AA4" w:rsidRDefault="0097135B" w:rsidP="0097135B">
      <w:pPr>
        <w:pStyle w:val="2"/>
        <w:spacing w:before="156" w:after="156"/>
        <w:rPr>
          <w:rFonts w:cs="Times New Roman"/>
        </w:rPr>
      </w:pPr>
      <w:bookmarkStart w:id="354" w:name="_Toc87714899"/>
      <w:r w:rsidRPr="007F7AA4">
        <w:rPr>
          <w:rFonts w:cs="Times New Roman"/>
        </w:rPr>
        <w:t>数据业务相关</w:t>
      </w:r>
      <w:bookmarkEnd w:id="354"/>
    </w:p>
    <w:p w14:paraId="738545B2" w14:textId="0044F188" w:rsidR="002909E3" w:rsidRPr="007F7AA4" w:rsidRDefault="002909E3" w:rsidP="0097135B">
      <w:pPr>
        <w:pStyle w:val="3"/>
        <w:spacing w:before="156" w:after="156"/>
        <w:rPr>
          <w:rFonts w:eastAsiaTheme="majorEastAsia" w:cs="Times New Roman"/>
        </w:rPr>
      </w:pPr>
      <w:bookmarkStart w:id="355" w:name="_Toc87714900"/>
      <w:r w:rsidRPr="007F7AA4">
        <w:rPr>
          <w:rFonts w:eastAsiaTheme="majorEastAsia" w:cs="Times New Roman"/>
        </w:rPr>
        <w:t>设置数据卡</w:t>
      </w:r>
      <w:bookmarkEnd w:id="355"/>
    </w:p>
    <w:p w14:paraId="0AD609CF" w14:textId="77777777" w:rsidR="002909E3" w:rsidRPr="007F7AA4" w:rsidRDefault="002909E3" w:rsidP="002909E3">
      <w:pPr>
        <w:rPr>
          <w:rFonts w:eastAsiaTheme="majorEastAsia" w:cs="Times New Roman"/>
        </w:rPr>
      </w:pPr>
      <w:r w:rsidRPr="007F7AA4">
        <w:rPr>
          <w:rFonts w:eastAsiaTheme="majorEastAsia" w:cs="Times New Roman"/>
        </w:rPr>
        <w:t xml:space="preserve">02-05 14:58:40.165 radio 2941 2941 D PhoneSwitcher: sendRilCommands: </w:t>
      </w:r>
      <w:r w:rsidRPr="007F7AA4">
        <w:rPr>
          <w:rFonts w:eastAsiaTheme="majorEastAsia" w:cs="Times New Roman"/>
          <w:highlight w:val="yellow"/>
        </w:rPr>
        <w:t>setPreferredDataModem - phoneId: 0</w:t>
      </w:r>
    </w:p>
    <w:p w14:paraId="5042FB0D" w14:textId="77777777" w:rsidR="002909E3" w:rsidRPr="007F7AA4" w:rsidRDefault="002909E3" w:rsidP="002909E3">
      <w:pPr>
        <w:rPr>
          <w:rFonts w:eastAsiaTheme="majorEastAsia" w:cs="Times New Roman"/>
        </w:rPr>
      </w:pPr>
      <w:r w:rsidRPr="007F7AA4">
        <w:rPr>
          <w:rFonts w:eastAsiaTheme="majorEastAsia" w:cs="Times New Roman"/>
        </w:rPr>
        <w:t xml:space="preserve">02-05 14:58:40.165 radio  2941  2941 D RadioConfig: [4446]&gt; </w:t>
      </w:r>
      <w:r w:rsidRPr="007F7AA4">
        <w:rPr>
          <w:rFonts w:eastAsiaTheme="majorEastAsia" w:cs="Times New Roman"/>
          <w:highlight w:val="yellow"/>
        </w:rPr>
        <w:t>SET_PREFERRED_DATA_MODEM</w:t>
      </w:r>
    </w:p>
    <w:p w14:paraId="34A60C0C" w14:textId="34E62ACC" w:rsidR="002909E3" w:rsidRPr="007F7AA4" w:rsidRDefault="002909E3" w:rsidP="002909E3">
      <w:pPr>
        <w:rPr>
          <w:rFonts w:eastAsiaTheme="majorEastAsia" w:cs="Times New Roman"/>
        </w:rPr>
      </w:pPr>
      <w:r w:rsidRPr="007F7AA4">
        <w:rPr>
          <w:rFonts w:eastAsiaTheme="majorEastAsia" w:cs="Times New Roman"/>
        </w:rPr>
        <w:t>02-05 14:58:40.166 radio  2941  3104 D RadioConfigResponse: [4446]&lt; SET_PREFERRED_DATA_MODEM</w:t>
      </w:r>
    </w:p>
    <w:p w14:paraId="7D04A4A7" w14:textId="3E72E924" w:rsidR="002909E3" w:rsidRPr="007F7AA4" w:rsidRDefault="002909E3" w:rsidP="0097135B">
      <w:pPr>
        <w:pStyle w:val="3"/>
        <w:spacing w:before="156" w:after="156"/>
        <w:rPr>
          <w:rFonts w:eastAsiaTheme="majorEastAsia" w:cs="Times New Roman"/>
        </w:rPr>
      </w:pPr>
      <w:bookmarkStart w:id="356" w:name="_Toc87714901"/>
      <w:r w:rsidRPr="007F7AA4">
        <w:rPr>
          <w:rFonts w:eastAsiaTheme="majorEastAsia" w:cs="Times New Roman"/>
        </w:rPr>
        <w:lastRenderedPageBreak/>
        <w:t>获取</w:t>
      </w:r>
      <w:r w:rsidRPr="007F7AA4">
        <w:rPr>
          <w:rFonts w:eastAsiaTheme="majorEastAsia" w:cs="Times New Roman"/>
        </w:rPr>
        <w:t>SIM</w:t>
      </w:r>
      <w:r w:rsidRPr="007F7AA4">
        <w:rPr>
          <w:rFonts w:eastAsiaTheme="majorEastAsia" w:cs="Times New Roman"/>
        </w:rPr>
        <w:t>卡状态</w:t>
      </w:r>
      <w:bookmarkEnd w:id="356"/>
    </w:p>
    <w:p w14:paraId="2118F6A8" w14:textId="77777777" w:rsidR="002909E3" w:rsidRPr="007F7AA4" w:rsidRDefault="002909E3" w:rsidP="002909E3">
      <w:pPr>
        <w:rPr>
          <w:rFonts w:eastAsiaTheme="majorEastAsia" w:cs="Times New Roman"/>
        </w:rPr>
      </w:pPr>
      <w:r w:rsidRPr="007F7AA4">
        <w:rPr>
          <w:rFonts w:eastAsiaTheme="majorEastAsia" w:cs="Times New Roman"/>
        </w:rPr>
        <w:t>02-05 14:58:39.322 radio 2941 3104 D RILJ : [0][4394]&lt; GET_SIM_STATUS IccCardState {</w:t>
      </w:r>
      <w:r w:rsidRPr="007F7AA4">
        <w:rPr>
          <w:rFonts w:eastAsiaTheme="majorEastAsia" w:cs="Times New Roman"/>
          <w:highlight w:val="yellow"/>
        </w:rPr>
        <w:t>CARDSTATE_ABSENT</w:t>
      </w:r>
      <w:r w:rsidRPr="007F7AA4">
        <w:rPr>
          <w:rFonts w:eastAsiaTheme="majorEastAsia" w:cs="Times New Roman"/>
        </w:rPr>
        <w:t>,PINSTATE_UNKNOWN,num_apps=0,gsm_id=-1,cdma_id=-1,ims_id=-1,physical_slot_id=0,atr=,iccid=,eid=} [SUB0]</w:t>
      </w:r>
    </w:p>
    <w:p w14:paraId="55BB4600" w14:textId="496D4DA8" w:rsidR="002909E3" w:rsidRPr="007F7AA4" w:rsidRDefault="002909E3" w:rsidP="002909E3">
      <w:pPr>
        <w:rPr>
          <w:rFonts w:eastAsiaTheme="majorEastAsia" w:cs="Times New Roman"/>
        </w:rPr>
      </w:pPr>
      <w:r w:rsidRPr="007F7AA4">
        <w:rPr>
          <w:rFonts w:eastAsiaTheme="majorEastAsia" w:cs="Times New Roman"/>
        </w:rPr>
        <w:t xml:space="preserve">02-05 14:58:41.805 radio 2941 3104 D RILJ : [0][4476]&lt; GET_SIM_STATUS IccCardState </w:t>
      </w:r>
    </w:p>
    <w:p w14:paraId="0C7945F8" w14:textId="48B891F2" w:rsidR="002909E3" w:rsidRPr="007F7AA4" w:rsidRDefault="002909E3" w:rsidP="002909E3">
      <w:pPr>
        <w:rPr>
          <w:rFonts w:eastAsiaTheme="majorEastAsia" w:cs="Times New Roman"/>
        </w:rPr>
      </w:pPr>
      <w:r w:rsidRPr="007F7AA4">
        <w:rPr>
          <w:rFonts w:eastAsiaTheme="majorEastAsia" w:cs="Times New Roman"/>
        </w:rPr>
        <w:t>{</w:t>
      </w:r>
      <w:r w:rsidRPr="007F7AA4">
        <w:rPr>
          <w:rFonts w:eastAsiaTheme="majorEastAsia" w:cs="Times New Roman"/>
          <w:highlight w:val="yellow"/>
        </w:rPr>
        <w:t>CARDSTATE_PRESENT</w:t>
      </w:r>
      <w:r w:rsidRPr="007F7AA4">
        <w:rPr>
          <w:rFonts w:eastAsiaTheme="majorEastAsia" w:cs="Times New Roman"/>
        </w:rPr>
        <w:t>,PINSTATE_UNKNOWN,num_apps=1,gsm_id=-1,cdma_id=-1,ims_id=-1,physical_slot_id=0,atr=3b9f96801fc78031e073fe21135747440e01004301a6,iccid=89860040191933161742,eid=}</w:t>
      </w:r>
    </w:p>
    <w:p w14:paraId="237DF803" w14:textId="77777777" w:rsidR="002909E3" w:rsidRPr="007F7AA4" w:rsidRDefault="002909E3" w:rsidP="002909E3">
      <w:pPr>
        <w:rPr>
          <w:rFonts w:eastAsiaTheme="majorEastAsia" w:cs="Times New Roman"/>
        </w:rPr>
      </w:pPr>
      <w:r w:rsidRPr="007F7AA4">
        <w:rPr>
          <w:rFonts w:eastAsiaTheme="majorEastAsia" w:cs="Times New Roman"/>
        </w:rPr>
        <w:t>[SUB0]</w:t>
      </w:r>
    </w:p>
    <w:p w14:paraId="5966DC20" w14:textId="77777777" w:rsidR="002909E3" w:rsidRPr="007F7AA4" w:rsidRDefault="002909E3" w:rsidP="002909E3">
      <w:pPr>
        <w:rPr>
          <w:rFonts w:eastAsiaTheme="majorEastAsia" w:cs="Times New Roman"/>
        </w:rPr>
      </w:pPr>
    </w:p>
    <w:p w14:paraId="6FF2A76D" w14:textId="5648327A" w:rsidR="002909E3" w:rsidRPr="007F7AA4" w:rsidRDefault="0097135B" w:rsidP="0097135B">
      <w:pPr>
        <w:pStyle w:val="3"/>
        <w:spacing w:before="156" w:after="156"/>
        <w:rPr>
          <w:rFonts w:eastAsiaTheme="majorEastAsia" w:cs="Times New Roman"/>
        </w:rPr>
      </w:pPr>
      <w:bookmarkStart w:id="357" w:name="_Toc87714902"/>
      <w:r w:rsidRPr="007F7AA4">
        <w:rPr>
          <w:rFonts w:eastAsiaTheme="majorEastAsia" w:cs="Times New Roman"/>
        </w:rPr>
        <w:t>发起数据链路建立</w:t>
      </w:r>
      <w:bookmarkEnd w:id="357"/>
    </w:p>
    <w:p w14:paraId="1E1ACFD4" w14:textId="77777777" w:rsidR="0097135B" w:rsidRPr="007F7AA4" w:rsidRDefault="0097135B" w:rsidP="0097135B">
      <w:pPr>
        <w:rPr>
          <w:rFonts w:eastAsiaTheme="majorEastAsia" w:cs="Times New Roman"/>
        </w:rPr>
      </w:pPr>
      <w:r w:rsidRPr="007F7AA4">
        <w:rPr>
          <w:rFonts w:eastAsiaTheme="majorEastAsia" w:cs="Times New Roman"/>
        </w:rPr>
        <w:t xml:space="preserve">02-05 14:58:46.837 radio 2941 3603 D RILJ : [0][4641]&gt; </w:t>
      </w:r>
      <w:r w:rsidRPr="007F7AA4">
        <w:rPr>
          <w:rFonts w:eastAsiaTheme="majorEastAsia" w:cs="Times New Roman"/>
          <w:highlight w:val="yellow"/>
        </w:rPr>
        <w:t>SETUP_DATA_CALL</w:t>
      </w:r>
      <w:r w:rsidRPr="007F7AA4">
        <w:rPr>
          <w:rFonts w:eastAsiaTheme="majorEastAsia" w:cs="Times New Roman"/>
        </w:rPr>
        <w:t>,accessNetworkType=NGRAN,isRoaming=false,allowRoaming=false,DataProfile=-1/2/0/*//**/0/0/0/0/true/21/2/0/0/0/false/true,addresses=[],dnses=[] [SUB0]</w:t>
      </w:r>
    </w:p>
    <w:p w14:paraId="05A3C233" w14:textId="77777777" w:rsidR="0097135B" w:rsidRPr="007F7AA4" w:rsidRDefault="0097135B" w:rsidP="0097135B">
      <w:pPr>
        <w:rPr>
          <w:rFonts w:eastAsiaTheme="majorEastAsia" w:cs="Times New Roman"/>
        </w:rPr>
      </w:pPr>
      <w:r w:rsidRPr="007F7AA4">
        <w:rPr>
          <w:rFonts w:eastAsiaTheme="majorEastAsia" w:cs="Times New Roman"/>
        </w:rPr>
        <w:t xml:space="preserve">02-05 14:59:03.582 radio 2941 3104 D RILJ : [0][4641]&lt; </w:t>
      </w:r>
      <w:r w:rsidRPr="007F7AA4">
        <w:rPr>
          <w:rFonts w:eastAsiaTheme="majorEastAsia" w:cs="Times New Roman"/>
          <w:highlight w:val="yellow"/>
        </w:rPr>
        <w:t>SETUP_DATA_CALL DataCallResponse:</w:t>
      </w:r>
    </w:p>
    <w:p w14:paraId="074B8DAE" w14:textId="4F3A5B2D" w:rsidR="0097135B" w:rsidRPr="007F7AA4" w:rsidRDefault="0097135B" w:rsidP="0097135B">
      <w:pPr>
        <w:rPr>
          <w:rFonts w:eastAsiaTheme="majorEastAsia" w:cs="Times New Roman"/>
        </w:rPr>
      </w:pPr>
      <w:r w:rsidRPr="007F7AA4">
        <w:rPr>
          <w:rFonts w:eastAsiaTheme="majorEastAsia" w:cs="Times New Roman"/>
        </w:rPr>
        <w:t>{ cause=0 retry=-1 cid=0 linkStatus=2 protocolType=0 ifname=rmnet_data31x.x.x.20x/27] dnses=[/12x.19x.16x.x,/22x.17x.3x.x gateways=[/10.9.5.208] pcscf=[] mtu=1500 mtuV4=1500 mtuV6=0} [SUB0]</w:t>
      </w:r>
    </w:p>
    <w:p w14:paraId="2AC5663C" w14:textId="100B328A" w:rsidR="0097135B" w:rsidRPr="007F7AA4" w:rsidRDefault="00247E9D" w:rsidP="00247E9D">
      <w:pPr>
        <w:pStyle w:val="3"/>
        <w:spacing w:before="156" w:after="156"/>
        <w:rPr>
          <w:rFonts w:eastAsiaTheme="majorEastAsia" w:cs="Times New Roman"/>
        </w:rPr>
      </w:pPr>
      <w:bookmarkStart w:id="358" w:name="_Toc87714903"/>
      <w:r w:rsidRPr="007F7AA4">
        <w:rPr>
          <w:rFonts w:eastAsiaTheme="majorEastAsia" w:cs="Times New Roman"/>
        </w:rPr>
        <w:t>显示数据图标</w:t>
      </w:r>
      <w:bookmarkEnd w:id="358"/>
    </w:p>
    <w:p w14:paraId="78ACBD07" w14:textId="77777777" w:rsidR="00247E9D" w:rsidRPr="007F7AA4" w:rsidRDefault="00247E9D" w:rsidP="00247E9D">
      <w:pPr>
        <w:rPr>
          <w:rFonts w:eastAsiaTheme="majorEastAsia" w:cs="Times New Roman"/>
        </w:rPr>
      </w:pPr>
      <w:r w:rsidRPr="007F7AA4">
        <w:rPr>
          <w:rFonts w:eastAsiaTheme="majorEastAsia" w:cs="Times New Roman"/>
        </w:rPr>
        <w:t xml:space="preserve">02-05 14:59:03.603  1000  1645 10913 D TelephonyRegistry: </w:t>
      </w:r>
      <w:r w:rsidRPr="007F7AA4">
        <w:rPr>
          <w:rFonts w:eastAsiaTheme="majorEastAsia" w:cs="Times New Roman"/>
          <w:highlight w:val="yellow"/>
        </w:rPr>
        <w:t>onDataConnectionStateChanged</w:t>
      </w:r>
      <w:r w:rsidRPr="007F7AA4">
        <w:rPr>
          <w:rFonts w:eastAsiaTheme="majorEastAsia" w:cs="Times New Roman"/>
        </w:rPr>
        <w:t>(</w:t>
      </w:r>
      <w:r w:rsidRPr="007F7AA4">
        <w:rPr>
          <w:rFonts w:eastAsiaTheme="majorEastAsia" w:cs="Times New Roman"/>
          <w:b/>
        </w:rPr>
        <w:t>CONNECTED</w:t>
      </w:r>
      <w:r w:rsidRPr="007F7AA4">
        <w:rPr>
          <w:rFonts w:eastAsiaTheme="majorEastAsia" w:cs="Times New Roman"/>
        </w:rPr>
        <w:t>, NR) subId=2, phoneId=0</w:t>
      </w:r>
    </w:p>
    <w:p w14:paraId="189E9E6B" w14:textId="4AD6F77F" w:rsidR="00247E9D" w:rsidRPr="007F7AA4" w:rsidRDefault="00B55312" w:rsidP="00B55312">
      <w:pPr>
        <w:pStyle w:val="3"/>
        <w:spacing w:before="156" w:after="156"/>
        <w:rPr>
          <w:rFonts w:eastAsiaTheme="majorEastAsia" w:cs="Times New Roman"/>
        </w:rPr>
      </w:pPr>
      <w:bookmarkStart w:id="359" w:name="_Toc87714904"/>
      <w:r w:rsidRPr="007F7AA4">
        <w:rPr>
          <w:rFonts w:eastAsiaTheme="majorEastAsia" w:cs="Times New Roman"/>
        </w:rPr>
        <w:t>5G</w:t>
      </w:r>
      <w:r w:rsidRPr="007F7AA4">
        <w:rPr>
          <w:rFonts w:eastAsiaTheme="majorEastAsia" w:cs="Times New Roman"/>
        </w:rPr>
        <w:t>数据性能优化</w:t>
      </w:r>
      <w:bookmarkEnd w:id="359"/>
    </w:p>
    <w:p w14:paraId="33E1AD29" w14:textId="2CC140CB" w:rsidR="00B55312" w:rsidRPr="007F7AA4" w:rsidRDefault="00C7676F" w:rsidP="00B55312">
      <w:pPr>
        <w:rPr>
          <w:rFonts w:eastAsiaTheme="majorEastAsia" w:cs="Times New Roman"/>
        </w:rPr>
      </w:pPr>
      <w:hyperlink r:id="rId169" w:history="1">
        <w:r w:rsidR="00B55312" w:rsidRPr="007F7AA4">
          <w:rPr>
            <w:rFonts w:eastAsiaTheme="majorEastAsia" w:cs="Times New Roman"/>
          </w:rPr>
          <w:t>MIUIROM-105952</w:t>
        </w:r>
      </w:hyperlink>
      <w:r w:rsidR="00B55312" w:rsidRPr="007F7AA4">
        <w:rPr>
          <w:rFonts w:eastAsiaTheme="majorEastAsia" w:cs="Times New Roman"/>
        </w:rPr>
        <w:t xml:space="preserve"> [</w:t>
      </w:r>
      <w:r w:rsidR="00B55312" w:rsidRPr="007F7AA4">
        <w:rPr>
          <w:rFonts w:eastAsiaTheme="majorEastAsia" w:cs="Times New Roman"/>
        </w:rPr>
        <w:t>用户反馈</w:t>
      </w:r>
      <w:r w:rsidR="00B55312" w:rsidRPr="007F7AA4">
        <w:rPr>
          <w:rFonts w:eastAsiaTheme="majorEastAsia" w:cs="Times New Roman"/>
        </w:rPr>
        <w:t>APP</w:t>
      </w:r>
      <w:r w:rsidR="00B55312" w:rsidRPr="007F7AA4">
        <w:rPr>
          <w:rFonts w:eastAsiaTheme="majorEastAsia" w:cs="Times New Roman"/>
        </w:rPr>
        <w:t>提交</w:t>
      </w:r>
      <w:r w:rsidR="00B55312" w:rsidRPr="007F7AA4">
        <w:rPr>
          <w:rFonts w:eastAsiaTheme="majorEastAsia" w:cs="Times New Roman"/>
        </w:rPr>
        <w:t>]</w:t>
      </w:r>
      <w:r w:rsidR="00B55312" w:rsidRPr="007F7AA4">
        <w:rPr>
          <w:rFonts w:eastAsiaTheme="majorEastAsia" w:cs="Times New Roman"/>
        </w:rPr>
        <w:t>连续出现弹窗，</w:t>
      </w:r>
      <w:r w:rsidR="00B55312" w:rsidRPr="007F7AA4">
        <w:rPr>
          <w:rFonts w:eastAsiaTheme="majorEastAsia" w:cs="Times New Roman"/>
        </w:rPr>
        <w:t>3</w:t>
      </w:r>
      <w:r w:rsidR="00B55312" w:rsidRPr="007F7AA4">
        <w:rPr>
          <w:rFonts w:eastAsiaTheme="majorEastAsia" w:cs="Times New Roman"/>
        </w:rPr>
        <w:t>到</w:t>
      </w:r>
      <w:r w:rsidR="00B55312" w:rsidRPr="007F7AA4">
        <w:rPr>
          <w:rFonts w:eastAsiaTheme="majorEastAsia" w:cs="Times New Roman"/>
        </w:rPr>
        <w:t>5</w:t>
      </w:r>
      <w:r w:rsidR="00B55312" w:rsidRPr="007F7AA4">
        <w:rPr>
          <w:rFonts w:eastAsiaTheme="majorEastAsia" w:cs="Times New Roman"/>
        </w:rPr>
        <w:t>秒一次，网速慢</w:t>
      </w:r>
    </w:p>
    <w:p w14:paraId="344C6662" w14:textId="77777777" w:rsidR="00B55312" w:rsidRPr="007F7AA4" w:rsidRDefault="00B55312" w:rsidP="00B55312">
      <w:pPr>
        <w:widowControl/>
        <w:shd w:val="clear" w:color="auto" w:fill="F4F5F7"/>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t>通过</w:t>
      </w:r>
      <w:r w:rsidRPr="007F7AA4">
        <w:rPr>
          <w:rFonts w:eastAsiaTheme="majorEastAsia" w:cs="Times New Roman"/>
          <w:color w:val="172B4D"/>
          <w:kern w:val="0"/>
          <w:szCs w:val="21"/>
        </w:rPr>
        <w:t>AP</w:t>
      </w:r>
      <w:r w:rsidRPr="007F7AA4">
        <w:rPr>
          <w:rFonts w:eastAsiaTheme="majorEastAsia" w:cs="Times New Roman"/>
          <w:color w:val="172B4D"/>
          <w:kern w:val="0"/>
          <w:szCs w:val="21"/>
        </w:rPr>
        <w:t>侧</w:t>
      </w:r>
      <w:r w:rsidRPr="007F7AA4">
        <w:rPr>
          <w:rFonts w:eastAsiaTheme="majorEastAsia" w:cs="Times New Roman"/>
          <w:color w:val="172B4D"/>
          <w:kern w:val="0"/>
          <w:szCs w:val="21"/>
        </w:rPr>
        <w:t>log</w:t>
      </w:r>
      <w:r w:rsidRPr="007F7AA4">
        <w:rPr>
          <w:rFonts w:eastAsiaTheme="majorEastAsia" w:cs="Times New Roman"/>
          <w:color w:val="172B4D"/>
          <w:kern w:val="0"/>
          <w:szCs w:val="21"/>
        </w:rPr>
        <w:t>关于网络监测</w:t>
      </w:r>
      <w:r w:rsidRPr="007F7AA4">
        <w:rPr>
          <w:rFonts w:eastAsiaTheme="majorEastAsia" w:cs="Times New Roman"/>
          <w:color w:val="172B4D"/>
          <w:kern w:val="0"/>
          <w:szCs w:val="21"/>
        </w:rPr>
        <w:t>log</w:t>
      </w:r>
      <w:r w:rsidRPr="007F7AA4">
        <w:rPr>
          <w:rFonts w:eastAsiaTheme="majorEastAsia" w:cs="Times New Roman"/>
          <w:color w:val="172B4D"/>
          <w:kern w:val="0"/>
          <w:szCs w:val="21"/>
        </w:rPr>
        <w:t>看，确实存在一定的网络问题，如下：</w:t>
      </w:r>
      <w:r w:rsidRPr="007F7AA4">
        <w:rPr>
          <w:rFonts w:eastAsiaTheme="majorEastAsia" w:cs="Times New Roman"/>
          <w:b/>
          <w:color w:val="172B4D"/>
          <w:kern w:val="0"/>
          <w:szCs w:val="21"/>
        </w:rPr>
        <w:t>其中</w:t>
      </w:r>
      <w:r w:rsidRPr="007F7AA4">
        <w:rPr>
          <w:rFonts w:eastAsiaTheme="majorEastAsia" w:cs="Times New Roman"/>
          <w:b/>
          <w:color w:val="172B4D"/>
          <w:kern w:val="0"/>
          <w:szCs w:val="21"/>
        </w:rPr>
        <w:t>TX</w:t>
      </w:r>
      <w:r w:rsidRPr="007F7AA4">
        <w:rPr>
          <w:rFonts w:eastAsiaTheme="majorEastAsia" w:cs="Times New Roman"/>
          <w:b/>
          <w:color w:val="172B4D"/>
          <w:kern w:val="0"/>
          <w:szCs w:val="21"/>
        </w:rPr>
        <w:t>表示上行数据，</w:t>
      </w:r>
      <w:r w:rsidRPr="007F7AA4">
        <w:rPr>
          <w:rFonts w:eastAsiaTheme="majorEastAsia" w:cs="Times New Roman"/>
          <w:b/>
          <w:color w:val="172B4D"/>
          <w:kern w:val="0"/>
          <w:szCs w:val="21"/>
        </w:rPr>
        <w:t>Rx</w:t>
      </w:r>
      <w:r w:rsidRPr="007F7AA4">
        <w:rPr>
          <w:rFonts w:eastAsiaTheme="majorEastAsia" w:cs="Times New Roman"/>
          <w:b/>
          <w:color w:val="172B4D"/>
          <w:kern w:val="0"/>
          <w:szCs w:val="21"/>
        </w:rPr>
        <w:t>表示下行数据</w:t>
      </w:r>
      <w:r w:rsidRPr="007F7AA4">
        <w:rPr>
          <w:rFonts w:eastAsiaTheme="majorEastAsia" w:cs="Times New Roman"/>
          <w:color w:val="172B4D"/>
          <w:kern w:val="0"/>
          <w:szCs w:val="21"/>
        </w:rPr>
        <w:t>。</w:t>
      </w:r>
      <w:r w:rsidRPr="007F7AA4">
        <w:rPr>
          <w:rFonts w:eastAsiaTheme="majorEastAsia" w:cs="Times New Roman"/>
          <w:color w:val="172B4D"/>
          <w:kern w:val="0"/>
          <w:szCs w:val="21"/>
        </w:rPr>
        <w:t xml:space="preserve">Hit </w:t>
      </w:r>
      <w:r w:rsidRPr="007F7AA4">
        <w:rPr>
          <w:rFonts w:eastAsiaTheme="majorEastAsia" w:cs="Times New Roman"/>
          <w:color w:val="172B4D"/>
          <w:kern w:val="0"/>
          <w:szCs w:val="21"/>
        </w:rPr>
        <w:t>表示一个警戒阈值，即在一定时间（单位时间</w:t>
      </w:r>
      <w:r w:rsidRPr="007F7AA4">
        <w:rPr>
          <w:rFonts w:eastAsiaTheme="majorEastAsia" w:cs="Times New Roman"/>
          <w:color w:val="172B4D"/>
          <w:kern w:val="0"/>
          <w:szCs w:val="21"/>
        </w:rPr>
        <w:t>1s</w:t>
      </w:r>
      <w:r w:rsidRPr="007F7AA4">
        <w:rPr>
          <w:rFonts w:eastAsiaTheme="majorEastAsia" w:cs="Times New Roman"/>
          <w:color w:val="172B4D"/>
          <w:kern w:val="0"/>
          <w:szCs w:val="21"/>
        </w:rPr>
        <w:t>）内，只有上行数据没有下行数据。当达到</w:t>
      </w:r>
      <w:r w:rsidRPr="007F7AA4">
        <w:rPr>
          <w:rFonts w:eastAsiaTheme="majorEastAsia" w:cs="Times New Roman"/>
          <w:color w:val="172B4D"/>
          <w:kern w:val="0"/>
          <w:szCs w:val="21"/>
        </w:rPr>
        <w:t>15</w:t>
      </w:r>
      <w:r w:rsidRPr="007F7AA4">
        <w:rPr>
          <w:rFonts w:eastAsiaTheme="majorEastAsia" w:cs="Times New Roman"/>
          <w:color w:val="172B4D"/>
          <w:kern w:val="0"/>
          <w:szCs w:val="21"/>
        </w:rPr>
        <w:t>（即</w:t>
      </w:r>
      <w:r w:rsidRPr="007F7AA4">
        <w:rPr>
          <w:rFonts w:eastAsiaTheme="majorEastAsia" w:cs="Times New Roman"/>
          <w:color w:val="172B4D"/>
          <w:kern w:val="0"/>
          <w:szCs w:val="21"/>
        </w:rPr>
        <w:t>15s</w:t>
      </w:r>
      <w:r w:rsidRPr="007F7AA4">
        <w:rPr>
          <w:rFonts w:eastAsiaTheme="majorEastAsia" w:cs="Times New Roman"/>
          <w:color w:val="172B4D"/>
          <w:kern w:val="0"/>
          <w:szCs w:val="21"/>
        </w:rPr>
        <w:t>），上层就会发起重新驻网请求。通过</w:t>
      </w:r>
      <w:r w:rsidRPr="007F7AA4">
        <w:rPr>
          <w:rFonts w:eastAsiaTheme="majorEastAsia" w:cs="Times New Roman"/>
          <w:color w:val="172B4D"/>
          <w:kern w:val="0"/>
          <w:szCs w:val="21"/>
        </w:rPr>
        <w:t>log</w:t>
      </w:r>
      <w:r w:rsidRPr="007F7AA4">
        <w:rPr>
          <w:rFonts w:eastAsiaTheme="majorEastAsia" w:cs="Times New Roman"/>
          <w:color w:val="172B4D"/>
          <w:kern w:val="0"/>
          <w:szCs w:val="21"/>
        </w:rPr>
        <w:t>看，存在间接的无下行数据现象。</w:t>
      </w:r>
    </w:p>
    <w:p w14:paraId="72009A36" w14:textId="77777777" w:rsidR="00B55312" w:rsidRPr="007F7AA4" w:rsidRDefault="00B55312" w:rsidP="00B55312">
      <w:pPr>
        <w:widowControl/>
        <w:shd w:val="clear" w:color="auto" w:fill="F4F5F7"/>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t> </w:t>
      </w:r>
    </w:p>
    <w:p w14:paraId="647D18D1" w14:textId="77777777" w:rsidR="00CC6A9E" w:rsidRPr="007F7AA4" w:rsidRDefault="00B55312" w:rsidP="002909E3">
      <w:pPr>
        <w:rPr>
          <w:rFonts w:eastAsiaTheme="majorEastAsia" w:cs="Times New Roman"/>
          <w:color w:val="172B4D"/>
          <w:szCs w:val="21"/>
        </w:rPr>
      </w:pPr>
      <w:r w:rsidRPr="007F7AA4">
        <w:rPr>
          <w:rFonts w:eastAsiaTheme="majorEastAsia" w:cs="Times New Roman"/>
          <w:color w:val="172B4D"/>
          <w:szCs w:val="21"/>
          <w:shd w:val="clear" w:color="auto" w:fill="FFFFFF"/>
        </w:rPr>
        <w:t>05-16 11:36:19.279 radio 2886 3110 D FiveGDataOptimize: TxRx: 741, Tx: 741, Rx: 0, </w:t>
      </w:r>
      <w:r w:rsidRPr="007F7AA4">
        <w:rPr>
          <w:rFonts w:eastAsiaTheme="majorEastAsia" w:cs="Times New Roman"/>
          <w:color w:val="DE350B"/>
          <w:szCs w:val="21"/>
          <w:shd w:val="clear" w:color="auto" w:fill="FFFFFF"/>
        </w:rPr>
        <w:t>Hit: 1</w:t>
      </w:r>
    </w:p>
    <w:p w14:paraId="34114AA6" w14:textId="77777777" w:rsidR="00CC6A9E" w:rsidRPr="007F7AA4" w:rsidRDefault="00B55312" w:rsidP="002909E3">
      <w:pPr>
        <w:rPr>
          <w:rFonts w:eastAsiaTheme="majorEastAsia" w:cs="Times New Roman"/>
          <w:color w:val="172B4D"/>
          <w:szCs w:val="21"/>
        </w:rPr>
      </w:pPr>
      <w:r w:rsidRPr="007F7AA4">
        <w:rPr>
          <w:rFonts w:eastAsiaTheme="majorEastAsia" w:cs="Times New Roman"/>
          <w:color w:val="172B4D"/>
          <w:szCs w:val="21"/>
          <w:shd w:val="clear" w:color="auto" w:fill="FFFFFF"/>
        </w:rPr>
        <w:t>05-16 11:36:20.285 radio 2886 3110 D FiveGDataOptimize: TxRx: 1175, Tx: 1175, Rx: 0, Hit: 2</w:t>
      </w:r>
    </w:p>
    <w:p w14:paraId="6AEE9C40" w14:textId="77777777" w:rsidR="00CC6A9E" w:rsidRPr="007F7AA4" w:rsidRDefault="00B55312" w:rsidP="002909E3">
      <w:pPr>
        <w:rPr>
          <w:rFonts w:eastAsiaTheme="majorEastAsia" w:cs="Times New Roman"/>
          <w:color w:val="172B4D"/>
          <w:szCs w:val="21"/>
        </w:rPr>
      </w:pPr>
      <w:r w:rsidRPr="007F7AA4">
        <w:rPr>
          <w:rFonts w:eastAsiaTheme="majorEastAsia" w:cs="Times New Roman"/>
          <w:color w:val="172B4D"/>
          <w:szCs w:val="21"/>
          <w:shd w:val="clear" w:color="auto" w:fill="FFFFFF"/>
        </w:rPr>
        <w:t>05-16 11:36:21.290 radio 2886 3110 D FiveGDataOptimize: TxRx: 1192, Tx: 1192, Rx: 0, Hit: 3</w:t>
      </w:r>
    </w:p>
    <w:p w14:paraId="4E9AD263" w14:textId="77777777" w:rsidR="00CC6A9E" w:rsidRPr="007F7AA4" w:rsidRDefault="00B55312" w:rsidP="002909E3">
      <w:pPr>
        <w:rPr>
          <w:rFonts w:eastAsiaTheme="majorEastAsia" w:cs="Times New Roman"/>
          <w:color w:val="172B4D"/>
          <w:szCs w:val="21"/>
        </w:rPr>
      </w:pPr>
      <w:r w:rsidRPr="007F7AA4">
        <w:rPr>
          <w:rFonts w:eastAsiaTheme="majorEastAsia" w:cs="Times New Roman"/>
          <w:color w:val="172B4D"/>
          <w:szCs w:val="21"/>
          <w:shd w:val="clear" w:color="auto" w:fill="FFFFFF"/>
        </w:rPr>
        <w:t>05-16 11:36:22.297 radio 2886 3110 D FiveGDataOptimize: TxRx: 59, Tx: 59, Rx: 0, Hit: 4</w:t>
      </w:r>
    </w:p>
    <w:p w14:paraId="451A6AFF" w14:textId="77777777" w:rsidR="00CC6A9E" w:rsidRPr="007F7AA4" w:rsidRDefault="00B55312" w:rsidP="002909E3">
      <w:pPr>
        <w:rPr>
          <w:rFonts w:eastAsiaTheme="majorEastAsia" w:cs="Times New Roman"/>
          <w:color w:val="172B4D"/>
          <w:szCs w:val="21"/>
        </w:rPr>
      </w:pPr>
      <w:r w:rsidRPr="007F7AA4">
        <w:rPr>
          <w:rFonts w:eastAsiaTheme="majorEastAsia" w:cs="Times New Roman"/>
          <w:color w:val="172B4D"/>
          <w:szCs w:val="21"/>
          <w:shd w:val="clear" w:color="auto" w:fill="FFFFFF"/>
        </w:rPr>
        <w:t>05-16 11:36:23.302 radio 2886 3110 D FiveGDataOptimize: TxRx: 1203, Tx: 1203, Rx: 0, Hit: 5</w:t>
      </w:r>
    </w:p>
    <w:p w14:paraId="68DA4630" w14:textId="77777777" w:rsidR="00CC6A9E" w:rsidRPr="007F7AA4" w:rsidRDefault="00B55312" w:rsidP="002909E3">
      <w:pPr>
        <w:rPr>
          <w:rFonts w:eastAsiaTheme="majorEastAsia" w:cs="Times New Roman"/>
          <w:color w:val="172B4D"/>
          <w:szCs w:val="21"/>
        </w:rPr>
      </w:pPr>
      <w:r w:rsidRPr="007F7AA4">
        <w:rPr>
          <w:rFonts w:eastAsiaTheme="majorEastAsia" w:cs="Times New Roman"/>
          <w:color w:val="172B4D"/>
          <w:szCs w:val="21"/>
          <w:shd w:val="clear" w:color="auto" w:fill="FFFFFF"/>
        </w:rPr>
        <w:t>05-16 11:36:24.310 radio 2886 3110 D FiveGDataOptimize: TxRx: 59, Tx: 59, Rx: 0, Hit: 6</w:t>
      </w:r>
    </w:p>
    <w:p w14:paraId="22BF148A" w14:textId="77777777" w:rsidR="00CC6A9E" w:rsidRPr="007F7AA4" w:rsidRDefault="00B55312" w:rsidP="002909E3">
      <w:pPr>
        <w:rPr>
          <w:rFonts w:eastAsiaTheme="majorEastAsia" w:cs="Times New Roman"/>
          <w:color w:val="172B4D"/>
          <w:szCs w:val="21"/>
        </w:rPr>
      </w:pPr>
      <w:r w:rsidRPr="007F7AA4">
        <w:rPr>
          <w:rFonts w:eastAsiaTheme="majorEastAsia" w:cs="Times New Roman"/>
          <w:color w:val="172B4D"/>
          <w:szCs w:val="21"/>
          <w:shd w:val="clear" w:color="auto" w:fill="FFFFFF"/>
        </w:rPr>
        <w:t>05-16 11:36:25.315 radio 2886 3110 D FiveGDataOptimize: TxRx: 1112, Tx: 1112, Rx: 0, Hit: 7</w:t>
      </w:r>
    </w:p>
    <w:p w14:paraId="3191B68B" w14:textId="77777777" w:rsidR="00CC6A9E" w:rsidRPr="007F7AA4" w:rsidRDefault="00B55312" w:rsidP="002909E3">
      <w:pPr>
        <w:rPr>
          <w:rFonts w:eastAsiaTheme="majorEastAsia" w:cs="Times New Roman"/>
          <w:color w:val="172B4D"/>
          <w:szCs w:val="21"/>
        </w:rPr>
      </w:pPr>
      <w:r w:rsidRPr="007F7AA4">
        <w:rPr>
          <w:rFonts w:eastAsiaTheme="majorEastAsia" w:cs="Times New Roman"/>
          <w:color w:val="172B4D"/>
          <w:szCs w:val="21"/>
          <w:shd w:val="clear" w:color="auto" w:fill="FFFFFF"/>
        </w:rPr>
        <w:t>05-16 11:36:26.321 radio 2886 3110 D FiveGDataOptimize: TxRx: 59, Tx: 59, Rx: 0, Hit: 8</w:t>
      </w:r>
    </w:p>
    <w:p w14:paraId="3B385BB9" w14:textId="77777777" w:rsidR="00CC6A9E" w:rsidRPr="007F7AA4" w:rsidRDefault="00B55312" w:rsidP="002909E3">
      <w:pPr>
        <w:rPr>
          <w:rFonts w:eastAsiaTheme="majorEastAsia" w:cs="Times New Roman"/>
          <w:color w:val="172B4D"/>
          <w:szCs w:val="21"/>
        </w:rPr>
      </w:pPr>
      <w:r w:rsidRPr="007F7AA4">
        <w:rPr>
          <w:rFonts w:eastAsiaTheme="majorEastAsia" w:cs="Times New Roman"/>
          <w:color w:val="172B4D"/>
          <w:szCs w:val="21"/>
          <w:shd w:val="clear" w:color="auto" w:fill="FFFFFF"/>
        </w:rPr>
        <w:t>05-16 11:36:27.328 radio 2886 3110 D FiveGDataOptimize: TxRx: 59, Tx: 59, Rx: 0, Hit: 9</w:t>
      </w:r>
    </w:p>
    <w:p w14:paraId="7B6EB629" w14:textId="77777777" w:rsidR="00CC6A9E" w:rsidRPr="007F7AA4" w:rsidRDefault="00B55312" w:rsidP="002909E3">
      <w:pPr>
        <w:rPr>
          <w:rFonts w:eastAsiaTheme="majorEastAsia" w:cs="Times New Roman"/>
          <w:color w:val="172B4D"/>
          <w:szCs w:val="21"/>
        </w:rPr>
      </w:pPr>
      <w:r w:rsidRPr="007F7AA4">
        <w:rPr>
          <w:rFonts w:eastAsiaTheme="majorEastAsia" w:cs="Times New Roman"/>
          <w:color w:val="172B4D"/>
          <w:szCs w:val="21"/>
          <w:shd w:val="clear" w:color="auto" w:fill="FFFFFF"/>
        </w:rPr>
        <w:t>05-16 11:36:28.335 radio 2886 3110 D FiveGDataOptimize: TxRx: 59, Tx: 59, Rx: 0, Hit: 10</w:t>
      </w:r>
    </w:p>
    <w:p w14:paraId="38EAA689" w14:textId="77777777" w:rsidR="00CC6A9E" w:rsidRPr="007F7AA4" w:rsidRDefault="00B55312" w:rsidP="002909E3">
      <w:pPr>
        <w:rPr>
          <w:rFonts w:eastAsiaTheme="majorEastAsia" w:cs="Times New Roman"/>
          <w:color w:val="172B4D"/>
          <w:szCs w:val="21"/>
        </w:rPr>
      </w:pPr>
      <w:r w:rsidRPr="007F7AA4">
        <w:rPr>
          <w:rFonts w:eastAsiaTheme="majorEastAsia" w:cs="Times New Roman"/>
          <w:color w:val="172B4D"/>
          <w:szCs w:val="21"/>
          <w:shd w:val="clear" w:color="auto" w:fill="FFFFFF"/>
        </w:rPr>
        <w:t>05-16 11:36:28.783 radio 2886 3116 D FiveGDataOptimize: onNrIconType: slotId = 0 token = Token: -1 statusStatus: 1 NrIconType = NrIconType: 1</w:t>
      </w:r>
    </w:p>
    <w:p w14:paraId="32019F02" w14:textId="77777777" w:rsidR="00CC6A9E" w:rsidRPr="007F7AA4" w:rsidRDefault="00B55312" w:rsidP="002909E3">
      <w:pPr>
        <w:rPr>
          <w:rFonts w:eastAsiaTheme="majorEastAsia" w:cs="Times New Roman"/>
          <w:color w:val="172B4D"/>
          <w:szCs w:val="21"/>
        </w:rPr>
      </w:pPr>
      <w:r w:rsidRPr="007F7AA4">
        <w:rPr>
          <w:rFonts w:eastAsiaTheme="majorEastAsia" w:cs="Times New Roman"/>
          <w:color w:val="172B4D"/>
          <w:szCs w:val="21"/>
          <w:shd w:val="clear" w:color="auto" w:fill="FFFFFF"/>
        </w:rPr>
        <w:t>05-16 11:36:28.858 radio 2886 3116 D FiveGDataOptimize: onNrIconType: slotId = 0 token = Token: -1 statusStatus: 1 NrIconType = NrIconType: 1</w:t>
      </w:r>
    </w:p>
    <w:p w14:paraId="77A0E394" w14:textId="77777777" w:rsidR="00CC6A9E" w:rsidRPr="007F7AA4" w:rsidRDefault="00B55312" w:rsidP="002909E3">
      <w:pPr>
        <w:rPr>
          <w:rFonts w:eastAsiaTheme="majorEastAsia" w:cs="Times New Roman"/>
          <w:color w:val="172B4D"/>
          <w:szCs w:val="21"/>
          <w:highlight w:val="yellow"/>
        </w:rPr>
      </w:pPr>
      <w:r w:rsidRPr="007F7AA4">
        <w:rPr>
          <w:rFonts w:eastAsiaTheme="majorEastAsia" w:cs="Times New Roman"/>
          <w:color w:val="172B4D"/>
          <w:szCs w:val="21"/>
          <w:highlight w:val="yellow"/>
          <w:shd w:val="clear" w:color="auto" w:fill="FFFFFF"/>
        </w:rPr>
        <w:t>05-16 11:36:29.341 radio 2886 3110 D FiveGDataOptimize: TxRx: 1145, Tx: 1145, Rx: 0, Hit: 11</w:t>
      </w:r>
    </w:p>
    <w:p w14:paraId="4256FDEC" w14:textId="77777777" w:rsidR="00CC6A9E" w:rsidRPr="007F7AA4" w:rsidRDefault="00B55312" w:rsidP="002909E3">
      <w:pPr>
        <w:rPr>
          <w:rFonts w:eastAsiaTheme="majorEastAsia" w:cs="Times New Roman"/>
          <w:color w:val="172B4D"/>
          <w:szCs w:val="21"/>
          <w:highlight w:val="yellow"/>
        </w:rPr>
      </w:pPr>
      <w:r w:rsidRPr="007F7AA4">
        <w:rPr>
          <w:rFonts w:eastAsiaTheme="majorEastAsia" w:cs="Times New Roman"/>
          <w:color w:val="172B4D"/>
          <w:szCs w:val="21"/>
          <w:highlight w:val="yellow"/>
          <w:shd w:val="clear" w:color="auto" w:fill="FFFFFF"/>
        </w:rPr>
        <w:t>05-16 11:36:30.347 radio 2886 3110 D FiveGDataOptimize: TxRx: 1172, Tx: 1172, Rx: 0, Hit: 12</w:t>
      </w:r>
    </w:p>
    <w:p w14:paraId="332918A1" w14:textId="77777777" w:rsidR="00CC6A9E" w:rsidRPr="007F7AA4" w:rsidRDefault="00B55312" w:rsidP="002909E3">
      <w:pPr>
        <w:rPr>
          <w:rFonts w:eastAsiaTheme="majorEastAsia" w:cs="Times New Roman"/>
          <w:color w:val="172B4D"/>
          <w:szCs w:val="21"/>
          <w:highlight w:val="yellow"/>
        </w:rPr>
      </w:pPr>
      <w:r w:rsidRPr="007F7AA4">
        <w:rPr>
          <w:rFonts w:eastAsiaTheme="majorEastAsia" w:cs="Times New Roman"/>
          <w:color w:val="172B4D"/>
          <w:szCs w:val="21"/>
          <w:highlight w:val="yellow"/>
          <w:shd w:val="clear" w:color="auto" w:fill="FFFFFF"/>
        </w:rPr>
        <w:t>05-16 11:36:31.354 radio 2886 3110 D FiveGDataOptimize: TxRx: 59, Tx: 59, Rx: 0, Hit: 13</w:t>
      </w:r>
    </w:p>
    <w:p w14:paraId="5FC544FF" w14:textId="77777777" w:rsidR="00CC6A9E" w:rsidRPr="007F7AA4" w:rsidRDefault="00B55312" w:rsidP="002909E3">
      <w:pPr>
        <w:rPr>
          <w:rFonts w:eastAsiaTheme="majorEastAsia" w:cs="Times New Roman"/>
          <w:color w:val="172B4D"/>
          <w:szCs w:val="21"/>
        </w:rPr>
      </w:pPr>
      <w:r w:rsidRPr="007F7AA4">
        <w:rPr>
          <w:rFonts w:eastAsiaTheme="majorEastAsia" w:cs="Times New Roman"/>
          <w:color w:val="172B4D"/>
          <w:szCs w:val="21"/>
          <w:highlight w:val="yellow"/>
          <w:shd w:val="clear" w:color="auto" w:fill="FFFFFF"/>
        </w:rPr>
        <w:t>05-16 11:36:32.361 radio 2886 3110 D FiveGDataOptimize: TxRx: 2490, Tx: 2490, Rx: 0, Hit: 14</w:t>
      </w:r>
    </w:p>
    <w:p w14:paraId="22504BED" w14:textId="77777777" w:rsidR="00CC6A9E" w:rsidRPr="007F7AA4" w:rsidRDefault="00B55312" w:rsidP="002909E3">
      <w:pPr>
        <w:rPr>
          <w:rFonts w:eastAsiaTheme="majorEastAsia" w:cs="Times New Roman"/>
          <w:color w:val="172B4D"/>
          <w:szCs w:val="21"/>
        </w:rPr>
      </w:pPr>
      <w:r w:rsidRPr="007F7AA4">
        <w:rPr>
          <w:rFonts w:eastAsiaTheme="majorEastAsia" w:cs="Times New Roman"/>
          <w:color w:val="FF0000"/>
          <w:szCs w:val="21"/>
          <w:shd w:val="clear" w:color="auto" w:fill="FFFFFF"/>
        </w:rPr>
        <w:t>05-16 11:36:33.369 radio 2886 3110 D FiveGDataOptimize: TxRx: 0, Tx: 0, Rx: 0, Hit: 0  // Hit 14</w:t>
      </w:r>
      <w:r w:rsidRPr="007F7AA4">
        <w:rPr>
          <w:rFonts w:eastAsiaTheme="majorEastAsia" w:cs="Times New Roman"/>
          <w:color w:val="FF0000"/>
          <w:szCs w:val="21"/>
          <w:shd w:val="clear" w:color="auto" w:fill="FFFFFF"/>
        </w:rPr>
        <w:t>后，重新从</w:t>
      </w:r>
      <w:r w:rsidRPr="007F7AA4">
        <w:rPr>
          <w:rFonts w:eastAsiaTheme="majorEastAsia" w:cs="Times New Roman"/>
          <w:color w:val="FF0000"/>
          <w:szCs w:val="21"/>
          <w:shd w:val="clear" w:color="auto" w:fill="FFFFFF"/>
        </w:rPr>
        <w:t>0</w:t>
      </w:r>
      <w:r w:rsidRPr="007F7AA4">
        <w:rPr>
          <w:rFonts w:eastAsiaTheme="majorEastAsia" w:cs="Times New Roman"/>
          <w:color w:val="FF0000"/>
          <w:szCs w:val="21"/>
          <w:shd w:val="clear" w:color="auto" w:fill="FFFFFF"/>
        </w:rPr>
        <w:t>开始</w:t>
      </w:r>
    </w:p>
    <w:p w14:paraId="52C7653A" w14:textId="77777777" w:rsidR="00CC6A9E" w:rsidRPr="007F7AA4" w:rsidRDefault="00B55312" w:rsidP="002909E3">
      <w:pPr>
        <w:rPr>
          <w:rFonts w:eastAsiaTheme="majorEastAsia" w:cs="Times New Roman"/>
          <w:color w:val="172B4D"/>
          <w:szCs w:val="21"/>
        </w:rPr>
      </w:pPr>
      <w:r w:rsidRPr="007F7AA4">
        <w:rPr>
          <w:rFonts w:eastAsiaTheme="majorEastAsia" w:cs="Times New Roman"/>
          <w:color w:val="172B4D"/>
          <w:szCs w:val="21"/>
          <w:shd w:val="clear" w:color="auto" w:fill="FFFFFF"/>
        </w:rPr>
        <w:t>05-16 11:36:38.378 radio 2886 3110 D FiveGDataOptimize: TxRx: 1876, Tx: 1580, Rx: 295, Hit: 0</w:t>
      </w:r>
    </w:p>
    <w:p w14:paraId="348FA074" w14:textId="77777777" w:rsidR="00CC6A9E" w:rsidRPr="007F7AA4" w:rsidRDefault="00B55312" w:rsidP="002909E3">
      <w:pPr>
        <w:rPr>
          <w:rFonts w:eastAsiaTheme="majorEastAsia" w:cs="Times New Roman"/>
          <w:color w:val="172B4D"/>
          <w:szCs w:val="21"/>
        </w:rPr>
      </w:pPr>
      <w:r w:rsidRPr="007F7AA4">
        <w:rPr>
          <w:rFonts w:eastAsiaTheme="majorEastAsia" w:cs="Times New Roman"/>
          <w:color w:val="172B4D"/>
          <w:szCs w:val="21"/>
          <w:shd w:val="clear" w:color="auto" w:fill="FFFFFF"/>
        </w:rPr>
        <w:t>05-16 11:36:42.774 radio 2886 3116 D FiveGDataOptimize: onNrIconType: slotId = 0 token = Token: -1 statusStatus: 1 NrIconType = NrIconType: 1</w:t>
      </w:r>
    </w:p>
    <w:p w14:paraId="1FA0C030" w14:textId="77777777" w:rsidR="00CC6A9E" w:rsidRPr="007F7AA4" w:rsidRDefault="00B55312" w:rsidP="002909E3">
      <w:pPr>
        <w:rPr>
          <w:rFonts w:eastAsiaTheme="majorEastAsia" w:cs="Times New Roman"/>
          <w:color w:val="172B4D"/>
          <w:szCs w:val="21"/>
        </w:rPr>
      </w:pPr>
      <w:r w:rsidRPr="007F7AA4">
        <w:rPr>
          <w:rFonts w:eastAsiaTheme="majorEastAsia" w:cs="Times New Roman"/>
          <w:color w:val="172B4D"/>
          <w:szCs w:val="21"/>
          <w:shd w:val="clear" w:color="auto" w:fill="FFFFFF"/>
        </w:rPr>
        <w:t>05-16 11:36:42.780 radio 2886 3116 D FiveGDataOptimize: onAnyNrBearerAllocation: slotId = 0 token = Token: -1 statusStatus: 1 bearerStatus = 1</w:t>
      </w:r>
    </w:p>
    <w:p w14:paraId="27C57BDB" w14:textId="77777777" w:rsidR="00CC6A9E" w:rsidRPr="007F7AA4" w:rsidRDefault="00B55312" w:rsidP="002909E3">
      <w:pPr>
        <w:rPr>
          <w:rFonts w:eastAsiaTheme="majorEastAsia" w:cs="Times New Roman"/>
          <w:color w:val="172B4D"/>
          <w:szCs w:val="21"/>
        </w:rPr>
      </w:pPr>
      <w:r w:rsidRPr="007F7AA4">
        <w:rPr>
          <w:rFonts w:eastAsiaTheme="majorEastAsia" w:cs="Times New Roman"/>
          <w:color w:val="172B4D"/>
          <w:szCs w:val="21"/>
          <w:shd w:val="clear" w:color="auto" w:fill="FFFFFF"/>
        </w:rPr>
        <w:t>05-16 11:36:43.388 radio 2886 3110 D FiveGDataOptimize: TxRx: 453, Tx: 453, Rx: 0, Hit: 1</w:t>
      </w:r>
    </w:p>
    <w:p w14:paraId="08DB7BCE" w14:textId="77777777" w:rsidR="00CC6A9E" w:rsidRPr="007F7AA4" w:rsidRDefault="00B55312" w:rsidP="002909E3">
      <w:pPr>
        <w:rPr>
          <w:rFonts w:eastAsiaTheme="majorEastAsia" w:cs="Times New Roman"/>
          <w:color w:val="172B4D"/>
          <w:szCs w:val="21"/>
        </w:rPr>
      </w:pPr>
      <w:r w:rsidRPr="007F7AA4">
        <w:rPr>
          <w:rFonts w:eastAsiaTheme="majorEastAsia" w:cs="Times New Roman"/>
          <w:color w:val="172B4D"/>
          <w:szCs w:val="21"/>
          <w:shd w:val="clear" w:color="auto" w:fill="FFFFFF"/>
        </w:rPr>
        <w:t>05-16 11:36:44.392 radio 2886 3110 D FiveGDataOptimize: TxRx: 193, Tx: 116, Rx: 76, Hit: 0</w:t>
      </w:r>
    </w:p>
    <w:p w14:paraId="353FA5C9" w14:textId="77777777" w:rsidR="00CC6A9E" w:rsidRPr="007F7AA4" w:rsidRDefault="00B55312" w:rsidP="002909E3">
      <w:pPr>
        <w:rPr>
          <w:rFonts w:eastAsiaTheme="majorEastAsia" w:cs="Times New Roman"/>
          <w:color w:val="172B4D"/>
          <w:szCs w:val="21"/>
        </w:rPr>
      </w:pPr>
      <w:r w:rsidRPr="007F7AA4">
        <w:rPr>
          <w:rFonts w:eastAsiaTheme="majorEastAsia" w:cs="Times New Roman"/>
          <w:color w:val="172B4D"/>
          <w:szCs w:val="21"/>
          <w:shd w:val="clear" w:color="auto" w:fill="FFFFFF"/>
        </w:rPr>
        <w:t>05-16 11:36:49.402 radio 2886 3110 D FiveGDataOptimize: TxRx: 715, Tx: 715, Rx: 0, Hit: 1</w:t>
      </w:r>
    </w:p>
    <w:p w14:paraId="41A86B7D" w14:textId="77777777" w:rsidR="00CC6A9E" w:rsidRPr="007F7AA4" w:rsidRDefault="00B55312" w:rsidP="002909E3">
      <w:pPr>
        <w:rPr>
          <w:rFonts w:eastAsiaTheme="majorEastAsia" w:cs="Times New Roman"/>
          <w:color w:val="172B4D"/>
          <w:szCs w:val="21"/>
        </w:rPr>
      </w:pPr>
      <w:r w:rsidRPr="007F7AA4">
        <w:rPr>
          <w:rFonts w:eastAsiaTheme="majorEastAsia" w:cs="Times New Roman"/>
          <w:color w:val="172B4D"/>
          <w:szCs w:val="21"/>
          <w:shd w:val="clear" w:color="auto" w:fill="FFFFFF"/>
        </w:rPr>
        <w:t>05-16 11:36:50.409 radio 2886 3110 D FiveGDataOptimize: TxRx: 1113, Tx: 1113, Rx: 0, Hit: 2</w:t>
      </w:r>
    </w:p>
    <w:p w14:paraId="614431C3" w14:textId="77777777" w:rsidR="00CC6A9E" w:rsidRPr="007F7AA4" w:rsidRDefault="00B55312" w:rsidP="002909E3">
      <w:pPr>
        <w:rPr>
          <w:rFonts w:eastAsiaTheme="majorEastAsia" w:cs="Times New Roman"/>
          <w:color w:val="172B4D"/>
          <w:szCs w:val="21"/>
        </w:rPr>
      </w:pPr>
      <w:r w:rsidRPr="007F7AA4">
        <w:rPr>
          <w:rFonts w:eastAsiaTheme="majorEastAsia" w:cs="Times New Roman"/>
          <w:color w:val="172B4D"/>
          <w:szCs w:val="21"/>
          <w:shd w:val="clear" w:color="auto" w:fill="FFFFFF"/>
        </w:rPr>
        <w:t>05-16 11:36:51.417 radio 2886 3110 D FiveGDataOptimize: TxRx: 0, Tx: 0, Rx: 0, Hit: 0</w:t>
      </w:r>
    </w:p>
    <w:p w14:paraId="004B4B6F" w14:textId="77777777" w:rsidR="00CC6A9E" w:rsidRPr="007F7AA4" w:rsidRDefault="00B55312" w:rsidP="002909E3">
      <w:pPr>
        <w:rPr>
          <w:rFonts w:eastAsiaTheme="majorEastAsia" w:cs="Times New Roman"/>
          <w:color w:val="172B4D"/>
          <w:szCs w:val="21"/>
        </w:rPr>
      </w:pPr>
      <w:r w:rsidRPr="007F7AA4">
        <w:rPr>
          <w:rFonts w:eastAsiaTheme="majorEastAsia" w:cs="Times New Roman"/>
          <w:color w:val="172B4D"/>
          <w:szCs w:val="21"/>
          <w:shd w:val="clear" w:color="auto" w:fill="FFFFFF"/>
        </w:rPr>
        <w:t>05-16 11:36:54.492 radio 2886 3116 D FiveGDataOptimize: onNrIconType: slotId = 0 token = Token: -1 statusStatus: 1 NrIconType = NrIconType: 1</w:t>
      </w:r>
    </w:p>
    <w:p w14:paraId="17F9769D" w14:textId="77777777" w:rsidR="00CC6A9E" w:rsidRPr="007F7AA4" w:rsidRDefault="00B55312" w:rsidP="002909E3">
      <w:pPr>
        <w:rPr>
          <w:rFonts w:eastAsiaTheme="majorEastAsia" w:cs="Times New Roman"/>
          <w:color w:val="172B4D"/>
          <w:szCs w:val="21"/>
        </w:rPr>
      </w:pPr>
      <w:r w:rsidRPr="007F7AA4">
        <w:rPr>
          <w:rFonts w:eastAsiaTheme="majorEastAsia" w:cs="Times New Roman"/>
          <w:color w:val="172B4D"/>
          <w:szCs w:val="21"/>
          <w:shd w:val="clear" w:color="auto" w:fill="FFFFFF"/>
        </w:rPr>
        <w:t>05-16 11:36:56.429 radio 2886 3110 D FiveGDataOptimize: TxRx: 453, Tx: 453, Rx: 0, Hit: 1</w:t>
      </w:r>
    </w:p>
    <w:p w14:paraId="6D447339" w14:textId="6399A26F" w:rsidR="00B55312" w:rsidRPr="007F7AA4" w:rsidRDefault="00B55312" w:rsidP="002909E3">
      <w:pPr>
        <w:rPr>
          <w:rFonts w:eastAsiaTheme="majorEastAsia" w:cs="Times New Roman"/>
        </w:rPr>
      </w:pPr>
      <w:r w:rsidRPr="007F7AA4">
        <w:rPr>
          <w:rFonts w:eastAsiaTheme="majorEastAsia" w:cs="Times New Roman"/>
          <w:color w:val="172B4D"/>
          <w:szCs w:val="21"/>
          <w:shd w:val="clear" w:color="auto" w:fill="FFFFFF"/>
        </w:rPr>
        <w:t>05-16 11:36:57.437 radio 2886 3110 D FiveGDataOptimize: TxRx: 1191, Tx: 1191, Rx: 0, Hit: 2</w:t>
      </w:r>
    </w:p>
    <w:p w14:paraId="7F6A93A8" w14:textId="3051DEBB" w:rsidR="00672708" w:rsidRPr="007F7AA4" w:rsidRDefault="00672708" w:rsidP="00672708">
      <w:pPr>
        <w:pStyle w:val="2"/>
        <w:spacing w:before="156" w:after="156"/>
        <w:rPr>
          <w:rFonts w:cs="Times New Roman"/>
        </w:rPr>
      </w:pPr>
      <w:bookmarkStart w:id="360" w:name="_Toc87714905"/>
      <w:r w:rsidRPr="007F7AA4">
        <w:rPr>
          <w:rFonts w:cs="Times New Roman"/>
        </w:rPr>
        <w:t>驻网</w:t>
      </w:r>
      <w:bookmarkEnd w:id="360"/>
    </w:p>
    <w:p w14:paraId="4FDA6F85" w14:textId="51223E05" w:rsidR="005B2B7C" w:rsidRPr="007F7AA4" w:rsidRDefault="005B2B7C" w:rsidP="005B2B7C">
      <w:pPr>
        <w:pStyle w:val="3"/>
        <w:spacing w:before="156" w:after="156"/>
        <w:rPr>
          <w:rFonts w:eastAsiaTheme="majorEastAsia" w:cs="Times New Roman"/>
        </w:rPr>
      </w:pPr>
      <w:bookmarkStart w:id="361" w:name="_Toc87714906"/>
      <w:r w:rsidRPr="007F7AA4">
        <w:rPr>
          <w:rFonts w:eastAsiaTheme="majorEastAsia" w:cs="Times New Roman"/>
        </w:rPr>
        <w:t>CS</w:t>
      </w:r>
      <w:r w:rsidRPr="007F7AA4">
        <w:rPr>
          <w:rFonts w:eastAsiaTheme="majorEastAsia" w:cs="Times New Roman"/>
        </w:rPr>
        <w:t>域驻留信息</w:t>
      </w:r>
      <w:bookmarkEnd w:id="361"/>
    </w:p>
    <w:p w14:paraId="7A5E048B" w14:textId="77777777" w:rsidR="000737B2" w:rsidRPr="007F7AA4" w:rsidRDefault="000737B2" w:rsidP="000737B2">
      <w:pPr>
        <w:rPr>
          <w:rFonts w:eastAsiaTheme="majorEastAsia" w:cs="Times New Roman"/>
        </w:rPr>
      </w:pPr>
      <w:r w:rsidRPr="007F7AA4">
        <w:rPr>
          <w:rFonts w:eastAsiaTheme="majorEastAsia" w:cs="Times New Roman"/>
        </w:rPr>
        <w:tab/>
        <w:t xml:space="preserve">Line 327626: 03-10 11:37:16.957 radio  2970  3096 D RILJ    :  [0][4107]&lt; </w:t>
      </w:r>
      <w:r w:rsidRPr="007F7AA4">
        <w:rPr>
          <w:rFonts w:eastAsiaTheme="majorEastAsia" w:cs="Times New Roman"/>
          <w:color w:val="FF0000"/>
        </w:rPr>
        <w:t>VOICE_REGISTRATION_STATE</w:t>
      </w:r>
      <w:r w:rsidRPr="007F7AA4">
        <w:rPr>
          <w:rFonts w:eastAsiaTheme="majorEastAsia" w:cs="Times New Roman"/>
        </w:rPr>
        <w:t xml:space="preserve"> {.regState = </w:t>
      </w:r>
      <w:r w:rsidRPr="007F7AA4">
        <w:rPr>
          <w:rFonts w:eastAsiaTheme="majorEastAsia" w:cs="Times New Roman"/>
          <w:color w:val="FF0000"/>
        </w:rPr>
        <w:t>REG_HOME</w:t>
      </w:r>
      <w:r w:rsidRPr="007F7AA4">
        <w:rPr>
          <w:rFonts w:eastAsiaTheme="majorEastAsia" w:cs="Times New Roman"/>
        </w:rPr>
        <w:t xml:space="preserve">, .rat = </w:t>
      </w:r>
      <w:r w:rsidRPr="007F7AA4">
        <w:rPr>
          <w:rFonts w:eastAsiaTheme="majorEastAsia" w:cs="Times New Roman"/>
          <w:color w:val="FF0000"/>
        </w:rPr>
        <w:t>6</w:t>
      </w:r>
      <w:r w:rsidRPr="007F7AA4">
        <w:rPr>
          <w:rFonts w:eastAsiaTheme="majorEastAsia" w:cs="Times New Roman"/>
        </w:rPr>
        <w:t>, .cssSupported = false, .roamingIndicator = 1, .systemIsInPrl = 1, .defaultRoamingIndicator = -1, .reasonForDenial = 0, .cellIdentity = {...}} [</w:t>
      </w:r>
      <w:r w:rsidRPr="007F7AA4">
        <w:rPr>
          <w:rFonts w:eastAsiaTheme="majorEastAsia" w:cs="Times New Roman"/>
          <w:color w:val="FF0000"/>
        </w:rPr>
        <w:t>SUB0</w:t>
      </w:r>
      <w:r w:rsidRPr="007F7AA4">
        <w:rPr>
          <w:rFonts w:eastAsiaTheme="majorEastAsia" w:cs="Times New Roman"/>
        </w:rPr>
        <w:t>]</w:t>
      </w:r>
    </w:p>
    <w:p w14:paraId="03E14DA6" w14:textId="77777777" w:rsidR="000737B2" w:rsidRPr="007F7AA4" w:rsidRDefault="000737B2" w:rsidP="000737B2">
      <w:pPr>
        <w:rPr>
          <w:rFonts w:eastAsiaTheme="majorEastAsia" w:cs="Times New Roman"/>
        </w:rPr>
      </w:pPr>
      <w:r w:rsidRPr="007F7AA4">
        <w:rPr>
          <w:rFonts w:eastAsiaTheme="majorEastAsia" w:cs="Times New Roman"/>
        </w:rPr>
        <w:tab/>
        <w:t>Line 327651: 03-10 11:37:16.975 radio  2970  3096 D RILJ    :  [1][4112]&lt; VOICE_REGISTRATION_STATE {.regState = REG_HOME, .rat = 14, .cssSupported = true, .roamingIndicator = 1, .systemIsInPrl = -1, .defaultRoamingIndicator = -1, .reasonForDenial = 0, .cellIdentity = {...}} [SUB1]</w:t>
      </w:r>
    </w:p>
    <w:p w14:paraId="756C843C" w14:textId="77777777" w:rsidR="000737B2" w:rsidRPr="007F7AA4" w:rsidRDefault="000737B2" w:rsidP="000737B2">
      <w:pPr>
        <w:rPr>
          <w:rFonts w:eastAsiaTheme="majorEastAsia" w:cs="Times New Roman"/>
        </w:rPr>
      </w:pPr>
      <w:r w:rsidRPr="007F7AA4">
        <w:rPr>
          <w:rFonts w:eastAsiaTheme="majorEastAsia" w:cs="Times New Roman"/>
        </w:rPr>
        <w:tab/>
        <w:t>Line 327658: 03-10 11:37:16.980 radio  2970  3096 D RILJ    :  [1][4115]&lt; VOICE_REGISTRATION_STATE {.regState = REG_HOME, .rat = 14, .cssSupported = true, .roamingIndicator = 1, .systemIsInPrl = -1, .defaultRoamingIndicator = -1, .reasonForDenial = 0, .cellIdentity = {...}} [SUB1]</w:t>
      </w:r>
    </w:p>
    <w:p w14:paraId="6D7950A3" w14:textId="2539F0BF" w:rsidR="005B2B7C" w:rsidRPr="007F7AA4" w:rsidRDefault="000737B2" w:rsidP="000737B2">
      <w:pPr>
        <w:pStyle w:val="3"/>
        <w:spacing w:before="156" w:after="156"/>
        <w:rPr>
          <w:rFonts w:eastAsiaTheme="majorEastAsia" w:cs="Times New Roman"/>
        </w:rPr>
      </w:pPr>
      <w:bookmarkStart w:id="362" w:name="_Toc87714907"/>
      <w:r w:rsidRPr="007F7AA4">
        <w:rPr>
          <w:rFonts w:eastAsiaTheme="majorEastAsia" w:cs="Times New Roman"/>
        </w:rPr>
        <w:lastRenderedPageBreak/>
        <w:t>PS</w:t>
      </w:r>
      <w:r w:rsidRPr="007F7AA4">
        <w:rPr>
          <w:rFonts w:eastAsiaTheme="majorEastAsia" w:cs="Times New Roman"/>
        </w:rPr>
        <w:t>驻留信息</w:t>
      </w:r>
      <w:bookmarkEnd w:id="362"/>
    </w:p>
    <w:p w14:paraId="62177792" w14:textId="77777777" w:rsidR="005B2B7C" w:rsidRPr="007F7AA4" w:rsidRDefault="005B2B7C" w:rsidP="005B2B7C">
      <w:pPr>
        <w:rPr>
          <w:rFonts w:eastAsiaTheme="majorEastAsia" w:cs="Times New Roman"/>
        </w:rPr>
      </w:pPr>
      <w:r w:rsidRPr="007F7AA4">
        <w:rPr>
          <w:rFonts w:eastAsiaTheme="majorEastAsia" w:cs="Times New Roman"/>
        </w:rPr>
        <w:tab/>
        <w:t>Line 327622: 03-10 11:37:16.953 radio  2970  3096 D RILJ    :  [0][4106]&lt;</w:t>
      </w:r>
      <w:r w:rsidRPr="007F7AA4">
        <w:rPr>
          <w:rFonts w:eastAsiaTheme="majorEastAsia" w:cs="Times New Roman"/>
          <w:color w:val="FF0000"/>
        </w:rPr>
        <w:t xml:space="preserve"> DATA_REGISTRATION_STATE</w:t>
      </w:r>
      <w:r w:rsidRPr="007F7AA4">
        <w:rPr>
          <w:rFonts w:eastAsiaTheme="majorEastAsia" w:cs="Times New Roman"/>
        </w:rPr>
        <w:t xml:space="preserve"> {.regState = </w:t>
      </w:r>
      <w:r w:rsidRPr="007F7AA4">
        <w:rPr>
          <w:rFonts w:eastAsiaTheme="majorEastAsia" w:cs="Times New Roman"/>
          <w:color w:val="FF0000"/>
        </w:rPr>
        <w:t>NOT_REG_MT_NOT_SEARCHING_OP</w:t>
      </w:r>
      <w:r w:rsidRPr="007F7AA4">
        <w:rPr>
          <w:rFonts w:eastAsiaTheme="majorEastAsia" w:cs="Times New Roman"/>
        </w:rPr>
        <w:t>, .rat = 0, .reasonDataDenied = 0, .maxDataCalls = 20, .cellIdentity = {...}} [SUB0]</w:t>
      </w:r>
    </w:p>
    <w:p w14:paraId="6A328B46" w14:textId="77777777" w:rsidR="000737B2" w:rsidRPr="007F7AA4" w:rsidRDefault="000737B2" w:rsidP="005B2B7C">
      <w:pPr>
        <w:rPr>
          <w:rFonts w:eastAsiaTheme="majorEastAsia" w:cs="Times New Roman"/>
        </w:rPr>
      </w:pPr>
    </w:p>
    <w:p w14:paraId="1222717A" w14:textId="77777777" w:rsidR="005B2B7C" w:rsidRPr="007F7AA4" w:rsidRDefault="005B2B7C" w:rsidP="005B2B7C">
      <w:pPr>
        <w:rPr>
          <w:rFonts w:eastAsiaTheme="majorEastAsia" w:cs="Times New Roman"/>
        </w:rPr>
      </w:pPr>
      <w:r w:rsidRPr="007F7AA4">
        <w:rPr>
          <w:rFonts w:eastAsiaTheme="majorEastAsia" w:cs="Times New Roman"/>
        </w:rPr>
        <w:tab/>
        <w:t>Line 327662: 03-10 11:37:16.996 radio  2970  3096 D RILJ    :  [1][4109]&lt;</w:t>
      </w:r>
      <w:r w:rsidRPr="007F7AA4">
        <w:rPr>
          <w:rFonts w:eastAsiaTheme="majorEastAsia" w:cs="Times New Roman"/>
          <w:color w:val="FF0000"/>
        </w:rPr>
        <w:t xml:space="preserve"> DATA_REGISTRATION_STATE</w:t>
      </w:r>
      <w:r w:rsidRPr="007F7AA4">
        <w:rPr>
          <w:rFonts w:eastAsiaTheme="majorEastAsia" w:cs="Times New Roman"/>
        </w:rPr>
        <w:t xml:space="preserve"> {.regState = REG_HOME, .rat = </w:t>
      </w:r>
      <w:r w:rsidRPr="007F7AA4">
        <w:rPr>
          <w:rFonts w:eastAsiaTheme="majorEastAsia" w:cs="Times New Roman"/>
          <w:color w:val="FF0000"/>
        </w:rPr>
        <w:t>19</w:t>
      </w:r>
      <w:r w:rsidRPr="007F7AA4">
        <w:rPr>
          <w:rFonts w:eastAsiaTheme="majorEastAsia" w:cs="Times New Roman"/>
        </w:rPr>
        <w:t>, .reasonDataDenied = 0, .maxDataCalls = 20, .cellIdentity = {...}} [SUB1]</w:t>
      </w:r>
    </w:p>
    <w:p w14:paraId="4E6819E1" w14:textId="77777777" w:rsidR="005B2B7C" w:rsidRPr="007F7AA4" w:rsidRDefault="005B2B7C" w:rsidP="005B2B7C">
      <w:pPr>
        <w:rPr>
          <w:rFonts w:eastAsiaTheme="majorEastAsia" w:cs="Times New Roman"/>
        </w:rPr>
      </w:pPr>
      <w:r w:rsidRPr="007F7AA4">
        <w:rPr>
          <w:rFonts w:eastAsiaTheme="majorEastAsia" w:cs="Times New Roman"/>
        </w:rPr>
        <w:tab/>
        <w:t>Line 327664: 03-10 11:37:16.996 radio  2970  3096 D RILJ    :  [1][4114]&lt; DATA_REGISTRATION_STATE {.regState = REG_HOME, .rat = 19, .reasonDataDenied = 0, .maxDataCalls = 20, .cellIdentity = {...}} [SUB1]</w:t>
      </w:r>
    </w:p>
    <w:p w14:paraId="0ECA3D67" w14:textId="77777777" w:rsidR="005B2B7C" w:rsidRPr="007F7AA4" w:rsidRDefault="005B2B7C" w:rsidP="005B2B7C">
      <w:pPr>
        <w:rPr>
          <w:rFonts w:eastAsiaTheme="majorEastAsia" w:cs="Times New Roman"/>
        </w:rPr>
      </w:pPr>
      <w:r w:rsidRPr="007F7AA4">
        <w:rPr>
          <w:rFonts w:eastAsiaTheme="majorEastAsia" w:cs="Times New Roman"/>
        </w:rPr>
        <w:tab/>
        <w:t>Line 327702: 03-10 11:37:18.771 radio  2970  3489 D RILJ    :  [0][4117]&gt; DATA_REGISTRATION_STATE [SUB0]</w:t>
      </w:r>
    </w:p>
    <w:p w14:paraId="060A1A06" w14:textId="18D7B663" w:rsidR="00672708" w:rsidRPr="007F7AA4" w:rsidRDefault="00672708" w:rsidP="005B2B7C">
      <w:pPr>
        <w:rPr>
          <w:rFonts w:eastAsiaTheme="majorEastAsia" w:cs="Times New Roman"/>
        </w:rPr>
      </w:pPr>
    </w:p>
    <w:p w14:paraId="267CB65A" w14:textId="4FA14937" w:rsidR="00C106F3" w:rsidRPr="007F7AA4" w:rsidRDefault="00CF1555" w:rsidP="00CF1555">
      <w:pPr>
        <w:pStyle w:val="3"/>
        <w:spacing w:before="156" w:after="156"/>
        <w:rPr>
          <w:rFonts w:eastAsiaTheme="majorEastAsia" w:cs="Times New Roman"/>
        </w:rPr>
      </w:pPr>
      <w:bookmarkStart w:id="363" w:name="_Toc87714908"/>
      <w:r w:rsidRPr="007F7AA4">
        <w:rPr>
          <w:rFonts w:eastAsiaTheme="majorEastAsia" w:cs="Times New Roman"/>
        </w:rPr>
        <w:t>regstate</w:t>
      </w:r>
      <w:r w:rsidRPr="007F7AA4">
        <w:rPr>
          <w:rFonts w:eastAsiaTheme="majorEastAsia" w:cs="Times New Roman"/>
        </w:rPr>
        <w:t>和</w:t>
      </w:r>
      <w:r w:rsidRPr="007F7AA4">
        <w:rPr>
          <w:rFonts w:eastAsiaTheme="majorEastAsia" w:cs="Times New Roman"/>
        </w:rPr>
        <w:t>rat</w:t>
      </w:r>
      <w:r w:rsidRPr="007F7AA4">
        <w:rPr>
          <w:rFonts w:eastAsiaTheme="majorEastAsia" w:cs="Times New Roman"/>
        </w:rPr>
        <w:t>的枚举</w:t>
      </w:r>
      <w:bookmarkEnd w:id="363"/>
    </w:p>
    <w:p w14:paraId="7982A55C" w14:textId="064678CA" w:rsidR="00C90C6F" w:rsidRPr="007F7AA4" w:rsidRDefault="00C90C6F" w:rsidP="00C90C6F">
      <w:pPr>
        <w:rPr>
          <w:rFonts w:eastAsiaTheme="majorEastAsia" w:cs="Times New Roman"/>
          <w:b/>
        </w:rPr>
      </w:pPr>
      <w:r w:rsidRPr="007F7AA4">
        <w:rPr>
          <w:rFonts w:eastAsiaTheme="majorEastAsia" w:cs="Times New Roman"/>
          <w:b/>
        </w:rPr>
        <w:t>枚举所在的文件</w:t>
      </w:r>
      <w:r w:rsidRPr="007F7AA4">
        <w:rPr>
          <w:rFonts w:eastAsiaTheme="majorEastAsia" w:cs="Times New Roman"/>
          <w:b/>
        </w:rPr>
        <w:t>ril.h</w:t>
      </w:r>
      <w:r w:rsidR="00D17C7A" w:rsidRPr="007F7AA4">
        <w:rPr>
          <w:rFonts w:eastAsiaTheme="majorEastAsia" w:cs="Times New Roman"/>
          <w:b/>
        </w:rPr>
        <w:t>(miui-r-cannon-dev/device/generic/goldfish/radio/ril/ril.h)</w:t>
      </w:r>
    </w:p>
    <w:p w14:paraId="6E19A217" w14:textId="31FFBDBE" w:rsidR="00C90C6F" w:rsidRPr="007F7AA4" w:rsidRDefault="00C90C6F" w:rsidP="00C90C6F">
      <w:pPr>
        <w:rPr>
          <w:rFonts w:eastAsiaTheme="majorEastAsia" w:cs="Times New Roman"/>
        </w:rPr>
      </w:pPr>
      <w:r w:rsidRPr="007F7AA4">
        <w:rPr>
          <w:rFonts w:eastAsiaTheme="majorEastAsia" w:cs="Times New Roman"/>
        </w:rPr>
        <w:t>regstate</w:t>
      </w:r>
    </w:p>
    <w:tbl>
      <w:tblPr>
        <w:tblStyle w:val="a7"/>
        <w:tblW w:w="0" w:type="auto"/>
        <w:tblLook w:val="04A0" w:firstRow="1" w:lastRow="0" w:firstColumn="1" w:lastColumn="0" w:noHBand="0" w:noVBand="1"/>
      </w:tblPr>
      <w:tblGrid>
        <w:gridCol w:w="13454"/>
      </w:tblGrid>
      <w:tr w:rsidR="00C90C6F" w:rsidRPr="007F7AA4" w14:paraId="073A3A63" w14:textId="77777777" w:rsidTr="00C90C6F">
        <w:tc>
          <w:tcPr>
            <w:tcW w:w="13454" w:type="dxa"/>
          </w:tcPr>
          <w:bookmarkStart w:id="364" w:name="1075"/>
          <w:bookmarkStart w:id="365" w:name="1083"/>
          <w:p w14:paraId="760A785B" w14:textId="77777777" w:rsidR="00D60600" w:rsidRPr="007F7AA4" w:rsidRDefault="00D60600" w:rsidP="00D60600">
            <w:pPr>
              <w:rPr>
                <w:rFonts w:eastAsiaTheme="majorEastAsia" w:cs="Times New Roman"/>
              </w:rPr>
            </w:pPr>
            <w:r w:rsidRPr="007F7AA4">
              <w:rPr>
                <w:rFonts w:eastAsiaTheme="majorEastAsia" w:cs="Times New Roman"/>
              </w:rPr>
              <w:fldChar w:fldCharType="begin"/>
            </w:r>
            <w:r w:rsidRPr="007F7AA4">
              <w:rPr>
                <w:rFonts w:eastAsiaTheme="majorEastAsia" w:cs="Times New Roman"/>
              </w:rPr>
              <w:instrText xml:space="preserve"> HYPERLINK "https://opengrok.pt.xiaomi.com/opengrok3/xref/miui-r-umi-dev/hardware/ril/include/telephony/ril.h" \l "1075" </w:instrText>
            </w:r>
            <w:r w:rsidRPr="007F7AA4">
              <w:rPr>
                <w:rFonts w:eastAsiaTheme="majorEastAsia" w:cs="Times New Roman"/>
              </w:rPr>
              <w:fldChar w:fldCharType="separate"/>
            </w:r>
            <w:r w:rsidRPr="007F7AA4">
              <w:rPr>
                <w:rFonts w:eastAsiaTheme="majorEastAsia" w:cs="Times New Roman"/>
              </w:rPr>
              <w:t>1075</w:t>
            </w:r>
            <w:r w:rsidRPr="007F7AA4">
              <w:rPr>
                <w:rFonts w:eastAsiaTheme="majorEastAsia" w:cs="Times New Roman"/>
              </w:rPr>
              <w:fldChar w:fldCharType="end"/>
            </w:r>
            <w:bookmarkEnd w:id="364"/>
            <w:r w:rsidRPr="007F7AA4">
              <w:rPr>
                <w:rFonts w:eastAsiaTheme="majorEastAsia" w:cs="Times New Roman"/>
              </w:rPr>
              <w:t>/*</w:t>
            </w:r>
          </w:p>
          <w:bookmarkStart w:id="366" w:name="1076"/>
          <w:p w14:paraId="0AB8217D" w14:textId="77777777" w:rsidR="00D60600" w:rsidRPr="007F7AA4" w:rsidRDefault="00D60600" w:rsidP="00D60600">
            <w:pPr>
              <w:rPr>
                <w:rFonts w:eastAsiaTheme="majorEastAsia" w:cs="Times New Roman"/>
                <w:highlight w:val="yellow"/>
              </w:rPr>
            </w:pPr>
            <w:r w:rsidRPr="007F7AA4">
              <w:rPr>
                <w:rFonts w:eastAsiaTheme="majorEastAsia" w:cs="Times New Roman"/>
              </w:rPr>
              <w:fldChar w:fldCharType="begin"/>
            </w:r>
            <w:r w:rsidRPr="007F7AA4">
              <w:rPr>
                <w:rFonts w:eastAsiaTheme="majorEastAsia" w:cs="Times New Roman"/>
              </w:rPr>
              <w:instrText xml:space="preserve"> HYPERLINK "https://opengrok.pt.xiaomi.com/opengrok3/xref/miui-r-umi-dev/hardware/ril/include/telephony/ril.h" \l "1076" </w:instrText>
            </w:r>
            <w:r w:rsidRPr="007F7AA4">
              <w:rPr>
                <w:rFonts w:eastAsiaTheme="majorEastAsia" w:cs="Times New Roman"/>
              </w:rPr>
              <w:fldChar w:fldCharType="separate"/>
            </w:r>
            <w:r w:rsidRPr="007F7AA4">
              <w:rPr>
                <w:rFonts w:eastAsiaTheme="majorEastAsia" w:cs="Times New Roman"/>
              </w:rPr>
              <w:t>1076</w:t>
            </w:r>
            <w:r w:rsidRPr="007F7AA4">
              <w:rPr>
                <w:rFonts w:eastAsiaTheme="majorEastAsia" w:cs="Times New Roman"/>
              </w:rPr>
              <w:fldChar w:fldCharType="end"/>
            </w:r>
            <w:bookmarkEnd w:id="366"/>
            <w:r w:rsidRPr="007F7AA4">
              <w:rPr>
                <w:rFonts w:eastAsiaTheme="majorEastAsia" w:cs="Times New Roman"/>
              </w:rPr>
              <w:t xml:space="preserve"> * Please note that registration state </w:t>
            </w:r>
            <w:r w:rsidRPr="007F7AA4">
              <w:rPr>
                <w:rFonts w:eastAsiaTheme="majorEastAsia" w:cs="Times New Roman"/>
                <w:highlight w:val="yellow"/>
              </w:rPr>
              <w:t>UNKNOWN is</w:t>
            </w:r>
          </w:p>
          <w:bookmarkStart w:id="367" w:name="1077"/>
          <w:p w14:paraId="54E97793" w14:textId="77777777" w:rsidR="00D60600" w:rsidRPr="007F7AA4" w:rsidRDefault="00D60600" w:rsidP="00D60600">
            <w:pPr>
              <w:rPr>
                <w:rFonts w:eastAsiaTheme="majorEastAsia" w:cs="Times New Roman"/>
              </w:rPr>
            </w:pPr>
            <w:r w:rsidRPr="007F7AA4">
              <w:rPr>
                <w:rFonts w:eastAsiaTheme="majorEastAsia" w:cs="Times New Roman"/>
                <w:highlight w:val="yellow"/>
              </w:rPr>
              <w:fldChar w:fldCharType="begin"/>
            </w:r>
            <w:r w:rsidRPr="007F7AA4">
              <w:rPr>
                <w:rFonts w:eastAsiaTheme="majorEastAsia" w:cs="Times New Roman"/>
                <w:highlight w:val="yellow"/>
              </w:rPr>
              <w:instrText xml:space="preserve"> HYPERLINK "https://opengrok.pt.xiaomi.com/opengrok3/xref/miui-r-umi-dev/hardware/ril/include/telephony/ril.h" \l "1077" </w:instrText>
            </w:r>
            <w:r w:rsidRPr="007F7AA4">
              <w:rPr>
                <w:rFonts w:eastAsiaTheme="majorEastAsia" w:cs="Times New Roman"/>
                <w:highlight w:val="yellow"/>
              </w:rPr>
              <w:fldChar w:fldCharType="separate"/>
            </w:r>
            <w:r w:rsidRPr="007F7AA4">
              <w:rPr>
                <w:rFonts w:eastAsiaTheme="majorEastAsia" w:cs="Times New Roman"/>
                <w:highlight w:val="yellow"/>
              </w:rPr>
              <w:t>1077</w:t>
            </w:r>
            <w:r w:rsidRPr="007F7AA4">
              <w:rPr>
                <w:rFonts w:eastAsiaTheme="majorEastAsia" w:cs="Times New Roman"/>
                <w:highlight w:val="yellow"/>
              </w:rPr>
              <w:fldChar w:fldCharType="end"/>
            </w:r>
            <w:bookmarkEnd w:id="367"/>
            <w:r w:rsidRPr="007F7AA4">
              <w:rPr>
                <w:rFonts w:eastAsiaTheme="majorEastAsia" w:cs="Times New Roman"/>
                <w:highlight w:val="yellow"/>
              </w:rPr>
              <w:t xml:space="preserve"> * treated as "out of service"</w:t>
            </w:r>
            <w:r w:rsidRPr="007F7AA4">
              <w:rPr>
                <w:rFonts w:eastAsiaTheme="majorEastAsia" w:cs="Times New Roman"/>
              </w:rPr>
              <w:t xml:space="preserve"> in the Android telephony.</w:t>
            </w:r>
          </w:p>
          <w:bookmarkStart w:id="368" w:name="1078"/>
          <w:p w14:paraId="1B9D20F7" w14:textId="77777777" w:rsidR="00D60600" w:rsidRPr="007F7AA4" w:rsidRDefault="00D60600" w:rsidP="00D60600">
            <w:pPr>
              <w:rPr>
                <w:rFonts w:eastAsiaTheme="majorEastAsia" w:cs="Times New Roman"/>
                <w:color w:val="FF0000"/>
              </w:rPr>
            </w:pPr>
            <w:r w:rsidRPr="007F7AA4">
              <w:rPr>
                <w:rFonts w:eastAsiaTheme="majorEastAsia" w:cs="Times New Roman"/>
              </w:rPr>
              <w:fldChar w:fldCharType="begin"/>
            </w:r>
            <w:r w:rsidRPr="007F7AA4">
              <w:rPr>
                <w:rFonts w:eastAsiaTheme="majorEastAsia" w:cs="Times New Roman"/>
              </w:rPr>
              <w:instrText xml:space="preserve"> HYPERLINK "https://opengrok.pt.xiaomi.com/opengrok3/xref/miui-r-umi-dev/hardware/ril/include/telephony/ril.h" \l "1078" </w:instrText>
            </w:r>
            <w:r w:rsidRPr="007F7AA4">
              <w:rPr>
                <w:rFonts w:eastAsiaTheme="majorEastAsia" w:cs="Times New Roman"/>
              </w:rPr>
              <w:fldChar w:fldCharType="separate"/>
            </w:r>
            <w:r w:rsidRPr="007F7AA4">
              <w:rPr>
                <w:rFonts w:eastAsiaTheme="majorEastAsia" w:cs="Times New Roman"/>
              </w:rPr>
              <w:t>1078</w:t>
            </w:r>
            <w:r w:rsidRPr="007F7AA4">
              <w:rPr>
                <w:rFonts w:eastAsiaTheme="majorEastAsia" w:cs="Times New Roman"/>
              </w:rPr>
              <w:fldChar w:fldCharType="end"/>
            </w:r>
            <w:bookmarkEnd w:id="368"/>
            <w:r w:rsidRPr="007F7AA4">
              <w:rPr>
                <w:rFonts w:eastAsiaTheme="majorEastAsia" w:cs="Times New Roman"/>
              </w:rPr>
              <w:t xml:space="preserve"> *</w:t>
            </w:r>
            <w:r w:rsidRPr="007F7AA4">
              <w:rPr>
                <w:rFonts w:eastAsiaTheme="majorEastAsia" w:cs="Times New Roman"/>
                <w:color w:val="FF0000"/>
              </w:rPr>
              <w:t xml:space="preserve"> Registration state REG_DENIED must be returned if Location Update</w:t>
            </w:r>
          </w:p>
          <w:bookmarkStart w:id="369" w:name="1079"/>
          <w:p w14:paraId="7606600B" w14:textId="77777777" w:rsidR="00D60600" w:rsidRPr="007F7AA4" w:rsidRDefault="00D60600" w:rsidP="00D60600">
            <w:pPr>
              <w:rPr>
                <w:rFonts w:eastAsiaTheme="majorEastAsia" w:cs="Times New Roman"/>
                <w:color w:val="FF0000"/>
              </w:rPr>
            </w:pPr>
            <w:r w:rsidRPr="007F7AA4">
              <w:rPr>
                <w:rFonts w:eastAsiaTheme="majorEastAsia" w:cs="Times New Roman"/>
                <w:color w:val="FF0000"/>
              </w:rPr>
              <w:fldChar w:fldCharType="begin"/>
            </w:r>
            <w:r w:rsidRPr="007F7AA4">
              <w:rPr>
                <w:rFonts w:eastAsiaTheme="majorEastAsia" w:cs="Times New Roman"/>
                <w:color w:val="FF0000"/>
              </w:rPr>
              <w:instrText xml:space="preserve"> HYPERLINK "https://opengrok.pt.xiaomi.com/opengrok3/xref/miui-r-umi-dev/hardware/ril/include/telephony/ril.h" \l "1079" </w:instrText>
            </w:r>
            <w:r w:rsidRPr="007F7AA4">
              <w:rPr>
                <w:rFonts w:eastAsiaTheme="majorEastAsia" w:cs="Times New Roman"/>
                <w:color w:val="FF0000"/>
              </w:rPr>
              <w:fldChar w:fldCharType="separate"/>
            </w:r>
            <w:r w:rsidRPr="007F7AA4">
              <w:rPr>
                <w:rFonts w:eastAsiaTheme="majorEastAsia" w:cs="Times New Roman"/>
                <w:color w:val="FF0000"/>
              </w:rPr>
              <w:t>1079</w:t>
            </w:r>
            <w:r w:rsidRPr="007F7AA4">
              <w:rPr>
                <w:rFonts w:eastAsiaTheme="majorEastAsia" w:cs="Times New Roman"/>
                <w:color w:val="FF0000"/>
              </w:rPr>
              <w:fldChar w:fldCharType="end"/>
            </w:r>
            <w:bookmarkEnd w:id="369"/>
            <w:r w:rsidRPr="007F7AA4">
              <w:rPr>
                <w:rFonts w:eastAsiaTheme="majorEastAsia" w:cs="Times New Roman"/>
                <w:color w:val="FF0000"/>
              </w:rPr>
              <w:t xml:space="preserve"> * Reject (with cause 17 - Network Failure) is received</w:t>
            </w:r>
          </w:p>
          <w:bookmarkStart w:id="370" w:name="1080"/>
          <w:p w14:paraId="6D9F8EAA" w14:textId="77777777" w:rsidR="00D60600" w:rsidRPr="007F7AA4" w:rsidRDefault="00D60600" w:rsidP="00D60600">
            <w:pPr>
              <w:rPr>
                <w:rFonts w:eastAsiaTheme="majorEastAsia" w:cs="Times New Roman"/>
              </w:rPr>
            </w:pPr>
            <w:r w:rsidRPr="007F7AA4">
              <w:rPr>
                <w:rFonts w:eastAsiaTheme="majorEastAsia" w:cs="Times New Roman"/>
              </w:rPr>
              <w:fldChar w:fldCharType="begin"/>
            </w:r>
            <w:r w:rsidRPr="007F7AA4">
              <w:rPr>
                <w:rFonts w:eastAsiaTheme="majorEastAsia" w:cs="Times New Roman"/>
              </w:rPr>
              <w:instrText xml:space="preserve"> HYPERLINK "https://opengrok.pt.xiaomi.com/opengrok3/xref/miui-r-umi-dev/hardware/ril/include/telephony/ril.h" \l "1080" </w:instrText>
            </w:r>
            <w:r w:rsidRPr="007F7AA4">
              <w:rPr>
                <w:rFonts w:eastAsiaTheme="majorEastAsia" w:cs="Times New Roman"/>
              </w:rPr>
              <w:fldChar w:fldCharType="separate"/>
            </w:r>
            <w:r w:rsidRPr="007F7AA4">
              <w:rPr>
                <w:rFonts w:eastAsiaTheme="majorEastAsia" w:cs="Times New Roman"/>
              </w:rPr>
              <w:t>1080</w:t>
            </w:r>
            <w:r w:rsidRPr="007F7AA4">
              <w:rPr>
                <w:rFonts w:eastAsiaTheme="majorEastAsia" w:cs="Times New Roman"/>
              </w:rPr>
              <w:fldChar w:fldCharType="end"/>
            </w:r>
            <w:bookmarkEnd w:id="370"/>
            <w:r w:rsidRPr="007F7AA4">
              <w:rPr>
                <w:rFonts w:eastAsiaTheme="majorEastAsia" w:cs="Times New Roman"/>
              </w:rPr>
              <w:t xml:space="preserve"> * repeatedly from the network, to facilitate</w:t>
            </w:r>
          </w:p>
          <w:bookmarkStart w:id="371" w:name="1081"/>
          <w:p w14:paraId="1D30F596" w14:textId="77777777" w:rsidR="00D60600" w:rsidRPr="007F7AA4" w:rsidRDefault="00D60600" w:rsidP="00D60600">
            <w:pPr>
              <w:rPr>
                <w:rFonts w:eastAsiaTheme="majorEastAsia" w:cs="Times New Roman"/>
              </w:rPr>
            </w:pPr>
            <w:r w:rsidRPr="007F7AA4">
              <w:rPr>
                <w:rFonts w:eastAsiaTheme="majorEastAsia" w:cs="Times New Roman"/>
              </w:rPr>
              <w:fldChar w:fldCharType="begin"/>
            </w:r>
            <w:r w:rsidRPr="007F7AA4">
              <w:rPr>
                <w:rFonts w:eastAsiaTheme="majorEastAsia" w:cs="Times New Roman"/>
              </w:rPr>
              <w:instrText xml:space="preserve"> HYPERLINK "https://opengrok.pt.xiaomi.com/opengrok3/xref/miui-r-umi-dev/hardware/ril/include/telephony/ril.h" \l "1081" </w:instrText>
            </w:r>
            <w:r w:rsidRPr="007F7AA4">
              <w:rPr>
                <w:rFonts w:eastAsiaTheme="majorEastAsia" w:cs="Times New Roman"/>
              </w:rPr>
              <w:fldChar w:fldCharType="separate"/>
            </w:r>
            <w:r w:rsidRPr="007F7AA4">
              <w:rPr>
                <w:rFonts w:eastAsiaTheme="majorEastAsia" w:cs="Times New Roman"/>
              </w:rPr>
              <w:t>1081</w:t>
            </w:r>
            <w:r w:rsidRPr="007F7AA4">
              <w:rPr>
                <w:rFonts w:eastAsiaTheme="majorEastAsia" w:cs="Times New Roman"/>
              </w:rPr>
              <w:fldChar w:fldCharType="end"/>
            </w:r>
            <w:bookmarkEnd w:id="371"/>
            <w:r w:rsidRPr="007F7AA4">
              <w:rPr>
                <w:rFonts w:eastAsiaTheme="majorEastAsia" w:cs="Times New Roman"/>
              </w:rPr>
              <w:t xml:space="preserve"> * "managed roaming"</w:t>
            </w:r>
          </w:p>
          <w:bookmarkStart w:id="372" w:name="1082"/>
          <w:p w14:paraId="3843C9C2" w14:textId="42203EA9" w:rsidR="00D60600" w:rsidRPr="007F7AA4" w:rsidRDefault="00D60600" w:rsidP="00C90C6F">
            <w:pPr>
              <w:rPr>
                <w:rFonts w:eastAsiaTheme="majorEastAsia" w:cs="Times New Roman"/>
              </w:rPr>
            </w:pPr>
            <w:r w:rsidRPr="007F7AA4">
              <w:rPr>
                <w:rFonts w:eastAsiaTheme="majorEastAsia" w:cs="Times New Roman"/>
              </w:rPr>
              <w:fldChar w:fldCharType="begin"/>
            </w:r>
            <w:r w:rsidRPr="007F7AA4">
              <w:rPr>
                <w:rFonts w:eastAsiaTheme="majorEastAsia" w:cs="Times New Roman"/>
              </w:rPr>
              <w:instrText xml:space="preserve"> HYPERLINK "https://opengrok.pt.xiaomi.com/opengrok3/xref/miui-r-umi-dev/hardware/ril/include/telephony/ril.h" \l "1082" </w:instrText>
            </w:r>
            <w:r w:rsidRPr="007F7AA4">
              <w:rPr>
                <w:rFonts w:eastAsiaTheme="majorEastAsia" w:cs="Times New Roman"/>
              </w:rPr>
              <w:fldChar w:fldCharType="separate"/>
            </w:r>
            <w:r w:rsidRPr="007F7AA4">
              <w:rPr>
                <w:rFonts w:eastAsiaTheme="majorEastAsia" w:cs="Times New Roman"/>
              </w:rPr>
              <w:t>1082</w:t>
            </w:r>
            <w:r w:rsidRPr="007F7AA4">
              <w:rPr>
                <w:rFonts w:eastAsiaTheme="majorEastAsia" w:cs="Times New Roman"/>
              </w:rPr>
              <w:fldChar w:fldCharType="end"/>
            </w:r>
            <w:bookmarkEnd w:id="372"/>
            <w:r w:rsidRPr="007F7AA4">
              <w:rPr>
                <w:rFonts w:eastAsiaTheme="majorEastAsia" w:cs="Times New Roman"/>
              </w:rPr>
              <w:t xml:space="preserve"> */</w:t>
            </w:r>
          </w:p>
          <w:p w14:paraId="2ACC46B9" w14:textId="5D58F1DE" w:rsidR="00C90C6F" w:rsidRPr="007F7AA4" w:rsidRDefault="00C7676F" w:rsidP="00C90C6F">
            <w:pPr>
              <w:rPr>
                <w:rFonts w:eastAsiaTheme="majorEastAsia" w:cs="Times New Roman"/>
              </w:rPr>
            </w:pPr>
            <w:hyperlink r:id="rId170" w:anchor="1083" w:history="1">
              <w:r w:rsidR="00C90C6F" w:rsidRPr="007F7AA4">
                <w:rPr>
                  <w:rFonts w:eastAsiaTheme="majorEastAsia" w:cs="Times New Roman"/>
                </w:rPr>
                <w:t>1083</w:t>
              </w:r>
            </w:hyperlink>
            <w:bookmarkEnd w:id="365"/>
            <w:r w:rsidR="00C90C6F" w:rsidRPr="007F7AA4">
              <w:rPr>
                <w:rFonts w:eastAsiaTheme="majorEastAsia" w:cs="Times New Roman"/>
              </w:rPr>
              <w:t>typedef enum {</w:t>
            </w:r>
          </w:p>
          <w:bookmarkStart w:id="373" w:name="1084"/>
          <w:p w14:paraId="79C1E7DE" w14:textId="77777777" w:rsidR="00C90C6F" w:rsidRPr="007F7AA4" w:rsidRDefault="00C90C6F" w:rsidP="00C90C6F">
            <w:pPr>
              <w:rPr>
                <w:rFonts w:eastAsiaTheme="majorEastAsia" w:cs="Times New Roman"/>
                <w:color w:val="FF0000"/>
              </w:rPr>
            </w:pPr>
            <w:r w:rsidRPr="007F7AA4">
              <w:rPr>
                <w:rFonts w:eastAsiaTheme="majorEastAsia" w:cs="Times New Roman"/>
              </w:rPr>
              <w:fldChar w:fldCharType="begin"/>
            </w:r>
            <w:r w:rsidRPr="007F7AA4">
              <w:rPr>
                <w:rFonts w:eastAsiaTheme="majorEastAsia" w:cs="Times New Roman"/>
              </w:rPr>
              <w:instrText xml:space="preserve"> HYPERLINK "https://opengrok.pt.xiaomi.com/opengrok3/xref/miui-r-umi-dev/hardware/ril/include/telephony/ril.h" \l "1084" </w:instrText>
            </w:r>
            <w:r w:rsidRPr="007F7AA4">
              <w:rPr>
                <w:rFonts w:eastAsiaTheme="majorEastAsia" w:cs="Times New Roman"/>
              </w:rPr>
              <w:fldChar w:fldCharType="separate"/>
            </w:r>
            <w:r w:rsidRPr="007F7AA4">
              <w:rPr>
                <w:rFonts w:eastAsiaTheme="majorEastAsia" w:cs="Times New Roman"/>
              </w:rPr>
              <w:t>1084</w:t>
            </w:r>
            <w:r w:rsidRPr="007F7AA4">
              <w:rPr>
                <w:rFonts w:eastAsiaTheme="majorEastAsia" w:cs="Times New Roman"/>
              </w:rPr>
              <w:fldChar w:fldCharType="end"/>
            </w:r>
            <w:bookmarkEnd w:id="373"/>
            <w:r w:rsidRPr="007F7AA4">
              <w:rPr>
                <w:rFonts w:eastAsiaTheme="majorEastAsia" w:cs="Times New Roman"/>
              </w:rPr>
              <w:t xml:space="preserve">    </w:t>
            </w:r>
            <w:bookmarkStart w:id="374" w:name="RIL_NOT_REG_AND_NOT_SEARCHING"/>
            <w:bookmarkEnd w:id="374"/>
            <w:r w:rsidRPr="007F7AA4">
              <w:rPr>
                <w:rFonts w:eastAsiaTheme="majorEastAsia" w:cs="Times New Roman"/>
                <w:color w:val="FF0000"/>
              </w:rPr>
              <w:fldChar w:fldCharType="begin"/>
            </w:r>
            <w:r w:rsidRPr="007F7AA4">
              <w:rPr>
                <w:rFonts w:eastAsiaTheme="majorEastAsia" w:cs="Times New Roman"/>
                <w:color w:val="FF0000"/>
              </w:rPr>
              <w:instrText xml:space="preserve"> HYPERLINK "https://opengrok.pt.xiaomi.com/opengrok3/s?refs=RIL_NOT_REG_AND_NOT_SEARCHING&amp;project=miui-r-umi-dev" </w:instrText>
            </w:r>
            <w:r w:rsidRPr="007F7AA4">
              <w:rPr>
                <w:rFonts w:eastAsiaTheme="majorEastAsia" w:cs="Times New Roman"/>
                <w:color w:val="FF0000"/>
              </w:rPr>
              <w:fldChar w:fldCharType="separate"/>
            </w:r>
            <w:r w:rsidRPr="007F7AA4">
              <w:rPr>
                <w:rFonts w:eastAsiaTheme="majorEastAsia" w:cs="Times New Roman"/>
                <w:color w:val="FF0000"/>
              </w:rPr>
              <w:t>RIL_NOT_REG_AND_NOT_SEARCHING</w:t>
            </w:r>
            <w:r w:rsidRPr="007F7AA4">
              <w:rPr>
                <w:rFonts w:eastAsiaTheme="majorEastAsia" w:cs="Times New Roman"/>
                <w:color w:val="FF0000"/>
              </w:rPr>
              <w:fldChar w:fldCharType="end"/>
            </w:r>
            <w:r w:rsidRPr="007F7AA4">
              <w:rPr>
                <w:rFonts w:eastAsiaTheme="majorEastAsia" w:cs="Times New Roman"/>
                <w:color w:val="FF0000"/>
              </w:rPr>
              <w:t xml:space="preserve"> = 0,           // Not registered, MT is not currently searching</w:t>
            </w:r>
          </w:p>
          <w:bookmarkStart w:id="375" w:name="1085"/>
          <w:p w14:paraId="1EE9267D" w14:textId="77777777" w:rsidR="00C90C6F" w:rsidRPr="007F7AA4" w:rsidRDefault="00C90C6F" w:rsidP="00C90C6F">
            <w:pPr>
              <w:rPr>
                <w:rFonts w:eastAsiaTheme="majorEastAsia" w:cs="Times New Roman"/>
              </w:rPr>
            </w:pPr>
            <w:r w:rsidRPr="007F7AA4">
              <w:rPr>
                <w:rFonts w:eastAsiaTheme="majorEastAsia" w:cs="Times New Roman"/>
              </w:rPr>
              <w:fldChar w:fldCharType="begin"/>
            </w:r>
            <w:r w:rsidRPr="007F7AA4">
              <w:rPr>
                <w:rFonts w:eastAsiaTheme="majorEastAsia" w:cs="Times New Roman"/>
              </w:rPr>
              <w:instrText xml:space="preserve"> HYPERLINK "https://opengrok.pt.xiaomi.com/opengrok3/xref/miui-r-umi-dev/hardware/ril/include/telephony/ril.h" \l "1085" </w:instrText>
            </w:r>
            <w:r w:rsidRPr="007F7AA4">
              <w:rPr>
                <w:rFonts w:eastAsiaTheme="majorEastAsia" w:cs="Times New Roman"/>
              </w:rPr>
              <w:fldChar w:fldCharType="separate"/>
            </w:r>
            <w:r w:rsidRPr="007F7AA4">
              <w:rPr>
                <w:rFonts w:eastAsiaTheme="majorEastAsia" w:cs="Times New Roman"/>
              </w:rPr>
              <w:t>1085</w:t>
            </w:r>
            <w:r w:rsidRPr="007F7AA4">
              <w:rPr>
                <w:rFonts w:eastAsiaTheme="majorEastAsia" w:cs="Times New Roman"/>
              </w:rPr>
              <w:fldChar w:fldCharType="end"/>
            </w:r>
            <w:bookmarkEnd w:id="375"/>
            <w:r w:rsidRPr="007F7AA4">
              <w:rPr>
                <w:rFonts w:eastAsiaTheme="majorEastAsia" w:cs="Times New Roman"/>
              </w:rPr>
              <w:t xml:space="preserve">                                                 // a new operator to register</w:t>
            </w:r>
          </w:p>
          <w:bookmarkStart w:id="376" w:name="1086"/>
          <w:p w14:paraId="7176402E" w14:textId="77777777" w:rsidR="00C90C6F" w:rsidRPr="007F7AA4" w:rsidRDefault="00C90C6F" w:rsidP="00C90C6F">
            <w:pPr>
              <w:rPr>
                <w:rFonts w:eastAsiaTheme="majorEastAsia" w:cs="Times New Roman"/>
              </w:rPr>
            </w:pPr>
            <w:r w:rsidRPr="007F7AA4">
              <w:rPr>
                <w:rFonts w:eastAsiaTheme="majorEastAsia" w:cs="Times New Roman"/>
              </w:rPr>
              <w:fldChar w:fldCharType="begin"/>
            </w:r>
            <w:r w:rsidRPr="007F7AA4">
              <w:rPr>
                <w:rFonts w:eastAsiaTheme="majorEastAsia" w:cs="Times New Roman"/>
              </w:rPr>
              <w:instrText xml:space="preserve"> HYPERLINK "https://opengrok.pt.xiaomi.com/opengrok3/xref/miui-r-umi-dev/hardware/ril/include/telephony/ril.h" \l "1086" </w:instrText>
            </w:r>
            <w:r w:rsidRPr="007F7AA4">
              <w:rPr>
                <w:rFonts w:eastAsiaTheme="majorEastAsia" w:cs="Times New Roman"/>
              </w:rPr>
              <w:fldChar w:fldCharType="separate"/>
            </w:r>
            <w:r w:rsidRPr="007F7AA4">
              <w:rPr>
                <w:rFonts w:eastAsiaTheme="majorEastAsia" w:cs="Times New Roman"/>
              </w:rPr>
              <w:t>1086</w:t>
            </w:r>
            <w:r w:rsidRPr="007F7AA4">
              <w:rPr>
                <w:rFonts w:eastAsiaTheme="majorEastAsia" w:cs="Times New Roman"/>
              </w:rPr>
              <w:fldChar w:fldCharType="end"/>
            </w:r>
            <w:bookmarkEnd w:id="376"/>
            <w:r w:rsidRPr="007F7AA4">
              <w:rPr>
                <w:rFonts w:eastAsiaTheme="majorEastAsia" w:cs="Times New Roman"/>
              </w:rPr>
              <w:t xml:space="preserve">   </w:t>
            </w:r>
            <w:r w:rsidRPr="007F7AA4">
              <w:rPr>
                <w:rFonts w:eastAsiaTheme="majorEastAsia" w:cs="Times New Roman"/>
                <w:color w:val="FF0000"/>
              </w:rPr>
              <w:t xml:space="preserve"> </w:t>
            </w:r>
            <w:bookmarkStart w:id="377" w:name="RIL_REG_HOME"/>
            <w:bookmarkEnd w:id="377"/>
            <w:r w:rsidRPr="007F7AA4">
              <w:rPr>
                <w:rFonts w:eastAsiaTheme="majorEastAsia" w:cs="Times New Roman"/>
                <w:color w:val="FF0000"/>
              </w:rPr>
              <w:fldChar w:fldCharType="begin"/>
            </w:r>
            <w:r w:rsidRPr="007F7AA4">
              <w:rPr>
                <w:rFonts w:eastAsiaTheme="majorEastAsia" w:cs="Times New Roman"/>
                <w:color w:val="FF0000"/>
              </w:rPr>
              <w:instrText xml:space="preserve"> HYPERLINK "https://opengrok.pt.xiaomi.com/opengrok3/s?refs=RIL_REG_HOME&amp;project=miui-r-umi-dev" </w:instrText>
            </w:r>
            <w:r w:rsidRPr="007F7AA4">
              <w:rPr>
                <w:rFonts w:eastAsiaTheme="majorEastAsia" w:cs="Times New Roman"/>
                <w:color w:val="FF0000"/>
              </w:rPr>
              <w:fldChar w:fldCharType="separate"/>
            </w:r>
            <w:r w:rsidRPr="007F7AA4">
              <w:rPr>
                <w:rFonts w:eastAsiaTheme="majorEastAsia" w:cs="Times New Roman"/>
                <w:color w:val="FF0000"/>
              </w:rPr>
              <w:t>RIL_REG_HOME</w:t>
            </w:r>
            <w:r w:rsidRPr="007F7AA4">
              <w:rPr>
                <w:rFonts w:eastAsiaTheme="majorEastAsia" w:cs="Times New Roman"/>
                <w:color w:val="FF0000"/>
              </w:rPr>
              <w:fldChar w:fldCharType="end"/>
            </w:r>
            <w:r w:rsidRPr="007F7AA4">
              <w:rPr>
                <w:rFonts w:eastAsiaTheme="majorEastAsia" w:cs="Times New Roman"/>
                <w:color w:val="FF0000"/>
              </w:rPr>
              <w:t xml:space="preserve"> = 1,                            // Registered, home network</w:t>
            </w:r>
          </w:p>
          <w:bookmarkStart w:id="378" w:name="1087"/>
          <w:p w14:paraId="60891C72" w14:textId="77777777" w:rsidR="00C90C6F" w:rsidRPr="007F7AA4" w:rsidRDefault="00C90C6F" w:rsidP="00C90C6F">
            <w:pPr>
              <w:rPr>
                <w:rFonts w:eastAsiaTheme="majorEastAsia" w:cs="Times New Roman"/>
              </w:rPr>
            </w:pPr>
            <w:r w:rsidRPr="007F7AA4">
              <w:rPr>
                <w:rFonts w:eastAsiaTheme="majorEastAsia" w:cs="Times New Roman"/>
              </w:rPr>
              <w:fldChar w:fldCharType="begin"/>
            </w:r>
            <w:r w:rsidRPr="007F7AA4">
              <w:rPr>
                <w:rFonts w:eastAsiaTheme="majorEastAsia" w:cs="Times New Roman"/>
              </w:rPr>
              <w:instrText xml:space="preserve"> HYPERLINK "https://opengrok.pt.xiaomi.com/opengrok3/xref/miui-r-umi-dev/hardware/ril/include/telephony/ril.h" \l "1087" </w:instrText>
            </w:r>
            <w:r w:rsidRPr="007F7AA4">
              <w:rPr>
                <w:rFonts w:eastAsiaTheme="majorEastAsia" w:cs="Times New Roman"/>
              </w:rPr>
              <w:fldChar w:fldCharType="separate"/>
            </w:r>
            <w:r w:rsidRPr="007F7AA4">
              <w:rPr>
                <w:rFonts w:eastAsiaTheme="majorEastAsia" w:cs="Times New Roman"/>
              </w:rPr>
              <w:t>1087</w:t>
            </w:r>
            <w:r w:rsidRPr="007F7AA4">
              <w:rPr>
                <w:rFonts w:eastAsiaTheme="majorEastAsia" w:cs="Times New Roman"/>
              </w:rPr>
              <w:fldChar w:fldCharType="end"/>
            </w:r>
            <w:bookmarkEnd w:id="378"/>
            <w:r w:rsidRPr="007F7AA4">
              <w:rPr>
                <w:rFonts w:eastAsiaTheme="majorEastAsia" w:cs="Times New Roman"/>
              </w:rPr>
              <w:t xml:space="preserve">    </w:t>
            </w:r>
            <w:bookmarkStart w:id="379" w:name="RIL_NOT_REG_AND_SEARCHING"/>
            <w:bookmarkEnd w:id="379"/>
            <w:r w:rsidRPr="007F7AA4">
              <w:rPr>
                <w:rFonts w:eastAsiaTheme="majorEastAsia" w:cs="Times New Roman"/>
              </w:rPr>
              <w:fldChar w:fldCharType="begin"/>
            </w:r>
            <w:r w:rsidRPr="007F7AA4">
              <w:rPr>
                <w:rFonts w:eastAsiaTheme="majorEastAsia" w:cs="Times New Roman"/>
              </w:rPr>
              <w:instrText xml:space="preserve"> HYPERLINK "https://opengrok.pt.xiaomi.com/opengrok3/s?refs=RIL_NOT_REG_AND_SEARCHING&amp;project=miui-r-umi-dev" </w:instrText>
            </w:r>
            <w:r w:rsidRPr="007F7AA4">
              <w:rPr>
                <w:rFonts w:eastAsiaTheme="majorEastAsia" w:cs="Times New Roman"/>
              </w:rPr>
              <w:fldChar w:fldCharType="separate"/>
            </w:r>
            <w:r w:rsidRPr="007F7AA4">
              <w:rPr>
                <w:rFonts w:eastAsiaTheme="majorEastAsia" w:cs="Times New Roman"/>
              </w:rPr>
              <w:t>RIL_NOT_REG_AND_SEARCHING</w:t>
            </w:r>
            <w:r w:rsidRPr="007F7AA4">
              <w:rPr>
                <w:rFonts w:eastAsiaTheme="majorEastAsia" w:cs="Times New Roman"/>
              </w:rPr>
              <w:fldChar w:fldCharType="end"/>
            </w:r>
            <w:r w:rsidRPr="007F7AA4">
              <w:rPr>
                <w:rFonts w:eastAsiaTheme="majorEastAsia" w:cs="Times New Roman"/>
              </w:rPr>
              <w:t xml:space="preserve"> = 2,               // Not registered, but MT is currently searching</w:t>
            </w:r>
          </w:p>
          <w:bookmarkStart w:id="380" w:name="1088"/>
          <w:p w14:paraId="07152572" w14:textId="77777777" w:rsidR="00C90C6F" w:rsidRPr="007F7AA4" w:rsidRDefault="00C90C6F" w:rsidP="00C90C6F">
            <w:pPr>
              <w:rPr>
                <w:rFonts w:eastAsiaTheme="majorEastAsia" w:cs="Times New Roman"/>
              </w:rPr>
            </w:pPr>
            <w:r w:rsidRPr="007F7AA4">
              <w:rPr>
                <w:rFonts w:eastAsiaTheme="majorEastAsia" w:cs="Times New Roman"/>
              </w:rPr>
              <w:fldChar w:fldCharType="begin"/>
            </w:r>
            <w:r w:rsidRPr="007F7AA4">
              <w:rPr>
                <w:rFonts w:eastAsiaTheme="majorEastAsia" w:cs="Times New Roman"/>
              </w:rPr>
              <w:instrText xml:space="preserve"> HYPERLINK "https://opengrok.pt.xiaomi.com/opengrok3/xref/miui-r-umi-dev/hardware/ril/include/telephony/ril.h" \l "1088" </w:instrText>
            </w:r>
            <w:r w:rsidRPr="007F7AA4">
              <w:rPr>
                <w:rFonts w:eastAsiaTheme="majorEastAsia" w:cs="Times New Roman"/>
              </w:rPr>
              <w:fldChar w:fldCharType="separate"/>
            </w:r>
            <w:r w:rsidRPr="007F7AA4">
              <w:rPr>
                <w:rFonts w:eastAsiaTheme="majorEastAsia" w:cs="Times New Roman"/>
              </w:rPr>
              <w:t>1088</w:t>
            </w:r>
            <w:r w:rsidRPr="007F7AA4">
              <w:rPr>
                <w:rFonts w:eastAsiaTheme="majorEastAsia" w:cs="Times New Roman"/>
              </w:rPr>
              <w:fldChar w:fldCharType="end"/>
            </w:r>
            <w:bookmarkEnd w:id="380"/>
            <w:r w:rsidRPr="007F7AA4">
              <w:rPr>
                <w:rFonts w:eastAsiaTheme="majorEastAsia" w:cs="Times New Roman"/>
              </w:rPr>
              <w:t xml:space="preserve">                                                 // a new operator to register</w:t>
            </w:r>
          </w:p>
          <w:bookmarkStart w:id="381" w:name="1089"/>
          <w:p w14:paraId="514A4CB2" w14:textId="77777777" w:rsidR="00C90C6F" w:rsidRPr="007F7AA4" w:rsidRDefault="00C90C6F" w:rsidP="00C90C6F">
            <w:pPr>
              <w:rPr>
                <w:rFonts w:eastAsiaTheme="majorEastAsia" w:cs="Times New Roman"/>
              </w:rPr>
            </w:pPr>
            <w:r w:rsidRPr="007F7AA4">
              <w:rPr>
                <w:rFonts w:eastAsiaTheme="majorEastAsia" w:cs="Times New Roman"/>
              </w:rPr>
              <w:fldChar w:fldCharType="begin"/>
            </w:r>
            <w:r w:rsidRPr="007F7AA4">
              <w:rPr>
                <w:rFonts w:eastAsiaTheme="majorEastAsia" w:cs="Times New Roman"/>
              </w:rPr>
              <w:instrText xml:space="preserve"> HYPERLINK "https://opengrok.pt.xiaomi.com/opengrok3/xref/miui-r-umi-dev/hardware/ril/include/telephony/ril.h" \l "1089" </w:instrText>
            </w:r>
            <w:r w:rsidRPr="007F7AA4">
              <w:rPr>
                <w:rFonts w:eastAsiaTheme="majorEastAsia" w:cs="Times New Roman"/>
              </w:rPr>
              <w:fldChar w:fldCharType="separate"/>
            </w:r>
            <w:r w:rsidRPr="007F7AA4">
              <w:rPr>
                <w:rFonts w:eastAsiaTheme="majorEastAsia" w:cs="Times New Roman"/>
              </w:rPr>
              <w:t>1089</w:t>
            </w:r>
            <w:r w:rsidRPr="007F7AA4">
              <w:rPr>
                <w:rFonts w:eastAsiaTheme="majorEastAsia" w:cs="Times New Roman"/>
              </w:rPr>
              <w:fldChar w:fldCharType="end"/>
            </w:r>
            <w:bookmarkEnd w:id="381"/>
            <w:r w:rsidRPr="007F7AA4">
              <w:rPr>
                <w:rFonts w:eastAsiaTheme="majorEastAsia" w:cs="Times New Roman"/>
              </w:rPr>
              <w:t xml:space="preserve">    </w:t>
            </w:r>
            <w:bookmarkStart w:id="382" w:name="RIL_REG_DENIED"/>
            <w:bookmarkEnd w:id="382"/>
            <w:r w:rsidRPr="007F7AA4">
              <w:rPr>
                <w:rFonts w:eastAsiaTheme="majorEastAsia" w:cs="Times New Roman"/>
              </w:rPr>
              <w:fldChar w:fldCharType="begin"/>
            </w:r>
            <w:r w:rsidRPr="007F7AA4">
              <w:rPr>
                <w:rFonts w:eastAsiaTheme="majorEastAsia" w:cs="Times New Roman"/>
              </w:rPr>
              <w:instrText xml:space="preserve"> HYPERLINK "https://opengrok.pt.xiaomi.com/opengrok3/s?refs=RIL_REG_DENIED&amp;project=miui-r-umi-dev" </w:instrText>
            </w:r>
            <w:r w:rsidRPr="007F7AA4">
              <w:rPr>
                <w:rFonts w:eastAsiaTheme="majorEastAsia" w:cs="Times New Roman"/>
              </w:rPr>
              <w:fldChar w:fldCharType="separate"/>
            </w:r>
            <w:r w:rsidRPr="007F7AA4">
              <w:rPr>
                <w:rFonts w:eastAsiaTheme="majorEastAsia" w:cs="Times New Roman"/>
              </w:rPr>
              <w:t>RIL_REG_DENIED</w:t>
            </w:r>
            <w:r w:rsidRPr="007F7AA4">
              <w:rPr>
                <w:rFonts w:eastAsiaTheme="majorEastAsia" w:cs="Times New Roman"/>
              </w:rPr>
              <w:fldChar w:fldCharType="end"/>
            </w:r>
            <w:r w:rsidRPr="007F7AA4">
              <w:rPr>
                <w:rFonts w:eastAsiaTheme="majorEastAsia" w:cs="Times New Roman"/>
              </w:rPr>
              <w:t xml:space="preserve"> = 3,                          // Registration denied</w:t>
            </w:r>
          </w:p>
          <w:bookmarkStart w:id="383" w:name="1090"/>
          <w:p w14:paraId="2A6D310A" w14:textId="77777777" w:rsidR="00C90C6F" w:rsidRPr="007F7AA4" w:rsidRDefault="00C90C6F" w:rsidP="00C90C6F">
            <w:pPr>
              <w:rPr>
                <w:rFonts w:eastAsiaTheme="majorEastAsia" w:cs="Times New Roman"/>
              </w:rPr>
            </w:pPr>
            <w:r w:rsidRPr="007F7AA4">
              <w:rPr>
                <w:rFonts w:eastAsiaTheme="majorEastAsia" w:cs="Times New Roman"/>
              </w:rPr>
              <w:fldChar w:fldCharType="begin"/>
            </w:r>
            <w:r w:rsidRPr="007F7AA4">
              <w:rPr>
                <w:rFonts w:eastAsiaTheme="majorEastAsia" w:cs="Times New Roman"/>
              </w:rPr>
              <w:instrText xml:space="preserve"> HYPERLINK "https://opengrok.pt.xiaomi.com/opengrok3/xref/miui-r-umi-dev/hardware/ril/include/telephony/ril.h" \l "1090" </w:instrText>
            </w:r>
            <w:r w:rsidRPr="007F7AA4">
              <w:rPr>
                <w:rFonts w:eastAsiaTheme="majorEastAsia" w:cs="Times New Roman"/>
              </w:rPr>
              <w:fldChar w:fldCharType="separate"/>
            </w:r>
            <w:r w:rsidRPr="007F7AA4">
              <w:rPr>
                <w:rFonts w:eastAsiaTheme="majorEastAsia" w:cs="Times New Roman"/>
              </w:rPr>
              <w:t>1090</w:t>
            </w:r>
            <w:r w:rsidRPr="007F7AA4">
              <w:rPr>
                <w:rFonts w:eastAsiaTheme="majorEastAsia" w:cs="Times New Roman"/>
              </w:rPr>
              <w:fldChar w:fldCharType="end"/>
            </w:r>
            <w:bookmarkEnd w:id="383"/>
            <w:r w:rsidRPr="007F7AA4">
              <w:rPr>
                <w:rFonts w:eastAsiaTheme="majorEastAsia" w:cs="Times New Roman"/>
              </w:rPr>
              <w:t xml:space="preserve">    </w:t>
            </w:r>
            <w:bookmarkStart w:id="384" w:name="RIL_UNKNOWN"/>
            <w:bookmarkEnd w:id="384"/>
            <w:r w:rsidRPr="007F7AA4">
              <w:rPr>
                <w:rFonts w:eastAsiaTheme="majorEastAsia" w:cs="Times New Roman"/>
              </w:rPr>
              <w:fldChar w:fldCharType="begin"/>
            </w:r>
            <w:r w:rsidRPr="007F7AA4">
              <w:rPr>
                <w:rFonts w:eastAsiaTheme="majorEastAsia" w:cs="Times New Roman"/>
              </w:rPr>
              <w:instrText xml:space="preserve"> HYPERLINK "https://opengrok.pt.xiaomi.com/opengrok3/s?refs=RIL_UNKNOWN&amp;project=miui-r-umi-dev" </w:instrText>
            </w:r>
            <w:r w:rsidRPr="007F7AA4">
              <w:rPr>
                <w:rFonts w:eastAsiaTheme="majorEastAsia" w:cs="Times New Roman"/>
              </w:rPr>
              <w:fldChar w:fldCharType="separate"/>
            </w:r>
            <w:r w:rsidRPr="007F7AA4">
              <w:rPr>
                <w:rFonts w:eastAsiaTheme="majorEastAsia" w:cs="Times New Roman"/>
              </w:rPr>
              <w:t>RIL_UNKNOWN</w:t>
            </w:r>
            <w:r w:rsidRPr="007F7AA4">
              <w:rPr>
                <w:rFonts w:eastAsiaTheme="majorEastAsia" w:cs="Times New Roman"/>
              </w:rPr>
              <w:fldChar w:fldCharType="end"/>
            </w:r>
            <w:r w:rsidRPr="007F7AA4">
              <w:rPr>
                <w:rFonts w:eastAsiaTheme="majorEastAsia" w:cs="Times New Roman"/>
              </w:rPr>
              <w:t xml:space="preserve"> = 4,                             // Unknown</w:t>
            </w:r>
          </w:p>
          <w:bookmarkStart w:id="385" w:name="1091"/>
          <w:p w14:paraId="39FF2772" w14:textId="77777777" w:rsidR="00C90C6F" w:rsidRPr="007F7AA4" w:rsidRDefault="00C90C6F" w:rsidP="00C90C6F">
            <w:pPr>
              <w:rPr>
                <w:rFonts w:eastAsiaTheme="majorEastAsia" w:cs="Times New Roman"/>
              </w:rPr>
            </w:pPr>
            <w:r w:rsidRPr="007F7AA4">
              <w:rPr>
                <w:rFonts w:eastAsiaTheme="majorEastAsia" w:cs="Times New Roman"/>
              </w:rPr>
              <w:fldChar w:fldCharType="begin"/>
            </w:r>
            <w:r w:rsidRPr="007F7AA4">
              <w:rPr>
                <w:rFonts w:eastAsiaTheme="majorEastAsia" w:cs="Times New Roman"/>
              </w:rPr>
              <w:instrText xml:space="preserve"> HYPERLINK "https://opengrok.pt.xiaomi.com/opengrok3/xref/miui-r-umi-dev/hardware/ril/include/telephony/ril.h" \l "1091" </w:instrText>
            </w:r>
            <w:r w:rsidRPr="007F7AA4">
              <w:rPr>
                <w:rFonts w:eastAsiaTheme="majorEastAsia" w:cs="Times New Roman"/>
              </w:rPr>
              <w:fldChar w:fldCharType="separate"/>
            </w:r>
            <w:r w:rsidRPr="007F7AA4">
              <w:rPr>
                <w:rFonts w:eastAsiaTheme="majorEastAsia" w:cs="Times New Roman"/>
              </w:rPr>
              <w:t>1091</w:t>
            </w:r>
            <w:r w:rsidRPr="007F7AA4">
              <w:rPr>
                <w:rFonts w:eastAsiaTheme="majorEastAsia" w:cs="Times New Roman"/>
              </w:rPr>
              <w:fldChar w:fldCharType="end"/>
            </w:r>
            <w:bookmarkEnd w:id="385"/>
            <w:r w:rsidRPr="007F7AA4">
              <w:rPr>
                <w:rFonts w:eastAsiaTheme="majorEastAsia" w:cs="Times New Roman"/>
              </w:rPr>
              <w:t xml:space="preserve">    </w:t>
            </w:r>
            <w:bookmarkStart w:id="386" w:name="RIL_REG_ROAMING"/>
            <w:bookmarkEnd w:id="386"/>
            <w:r w:rsidRPr="007F7AA4">
              <w:rPr>
                <w:rFonts w:eastAsiaTheme="majorEastAsia" w:cs="Times New Roman"/>
              </w:rPr>
              <w:fldChar w:fldCharType="begin"/>
            </w:r>
            <w:r w:rsidRPr="007F7AA4">
              <w:rPr>
                <w:rFonts w:eastAsiaTheme="majorEastAsia" w:cs="Times New Roman"/>
              </w:rPr>
              <w:instrText xml:space="preserve"> HYPERLINK "https://opengrok.pt.xiaomi.com/opengrok3/s?refs=RIL_REG_ROAMING&amp;project=miui-r-umi-dev" </w:instrText>
            </w:r>
            <w:r w:rsidRPr="007F7AA4">
              <w:rPr>
                <w:rFonts w:eastAsiaTheme="majorEastAsia" w:cs="Times New Roman"/>
              </w:rPr>
              <w:fldChar w:fldCharType="separate"/>
            </w:r>
            <w:r w:rsidRPr="007F7AA4">
              <w:rPr>
                <w:rFonts w:eastAsiaTheme="majorEastAsia" w:cs="Times New Roman"/>
              </w:rPr>
              <w:t>RIL_REG_ROAMING</w:t>
            </w:r>
            <w:r w:rsidRPr="007F7AA4">
              <w:rPr>
                <w:rFonts w:eastAsiaTheme="majorEastAsia" w:cs="Times New Roman"/>
              </w:rPr>
              <w:fldChar w:fldCharType="end"/>
            </w:r>
            <w:r w:rsidRPr="007F7AA4">
              <w:rPr>
                <w:rFonts w:eastAsiaTheme="majorEastAsia" w:cs="Times New Roman"/>
              </w:rPr>
              <w:t xml:space="preserve"> = 5,                         // Registered, roaming</w:t>
            </w:r>
          </w:p>
          <w:bookmarkStart w:id="387" w:name="1092"/>
          <w:p w14:paraId="0C991FF3" w14:textId="77777777" w:rsidR="00C90C6F" w:rsidRPr="007F7AA4" w:rsidRDefault="00C90C6F" w:rsidP="00C90C6F">
            <w:pPr>
              <w:rPr>
                <w:rFonts w:eastAsiaTheme="majorEastAsia" w:cs="Times New Roman"/>
              </w:rPr>
            </w:pPr>
            <w:r w:rsidRPr="007F7AA4">
              <w:rPr>
                <w:rFonts w:eastAsiaTheme="majorEastAsia" w:cs="Times New Roman"/>
              </w:rPr>
              <w:fldChar w:fldCharType="begin"/>
            </w:r>
            <w:r w:rsidRPr="007F7AA4">
              <w:rPr>
                <w:rFonts w:eastAsiaTheme="majorEastAsia" w:cs="Times New Roman"/>
              </w:rPr>
              <w:instrText xml:space="preserve"> HYPERLINK "https://opengrok.pt.xiaomi.com/opengrok3/xref/miui-r-umi-dev/hardware/ril/include/telephony/ril.h" \l "1092" </w:instrText>
            </w:r>
            <w:r w:rsidRPr="007F7AA4">
              <w:rPr>
                <w:rFonts w:eastAsiaTheme="majorEastAsia" w:cs="Times New Roman"/>
              </w:rPr>
              <w:fldChar w:fldCharType="separate"/>
            </w:r>
            <w:r w:rsidRPr="007F7AA4">
              <w:rPr>
                <w:rFonts w:eastAsiaTheme="majorEastAsia" w:cs="Times New Roman"/>
              </w:rPr>
              <w:t>1092</w:t>
            </w:r>
            <w:r w:rsidRPr="007F7AA4">
              <w:rPr>
                <w:rFonts w:eastAsiaTheme="majorEastAsia" w:cs="Times New Roman"/>
              </w:rPr>
              <w:fldChar w:fldCharType="end"/>
            </w:r>
            <w:bookmarkEnd w:id="387"/>
            <w:r w:rsidRPr="007F7AA4">
              <w:rPr>
                <w:rFonts w:eastAsiaTheme="majorEastAsia" w:cs="Times New Roman"/>
              </w:rPr>
              <w:t xml:space="preserve">    </w:t>
            </w:r>
            <w:bookmarkStart w:id="388" w:name="RIL_NOT_REG_AND_EMERGENCY_AVAILABLE_AND_"/>
            <w:r w:rsidRPr="007F7AA4">
              <w:rPr>
                <w:rFonts w:eastAsiaTheme="majorEastAsia" w:cs="Times New Roman"/>
              </w:rPr>
              <w:fldChar w:fldCharType="begin"/>
            </w:r>
            <w:r w:rsidRPr="007F7AA4">
              <w:rPr>
                <w:rFonts w:eastAsiaTheme="majorEastAsia" w:cs="Times New Roman"/>
              </w:rPr>
              <w:instrText xml:space="preserve"> HYPERLINK "https://opengrok.pt.xiaomi.com/opengrok3/s?refs=RIL_NOT_REG_AND_EMERGENCY_AVAILABLE_AND_NOT_SEARCHING&amp;project=miui-r-umi-dev" </w:instrText>
            </w:r>
            <w:r w:rsidRPr="007F7AA4">
              <w:rPr>
                <w:rFonts w:eastAsiaTheme="majorEastAsia" w:cs="Times New Roman"/>
              </w:rPr>
              <w:fldChar w:fldCharType="separate"/>
            </w:r>
            <w:r w:rsidRPr="007F7AA4">
              <w:rPr>
                <w:rFonts w:eastAsiaTheme="majorEastAsia" w:cs="Times New Roman"/>
              </w:rPr>
              <w:t>RIL_NOT_REG_AND_EMERGENCY_AVAILABLE_AND_NOT_SEARCHING</w:t>
            </w:r>
            <w:r w:rsidRPr="007F7AA4">
              <w:rPr>
                <w:rFonts w:eastAsiaTheme="majorEastAsia" w:cs="Times New Roman"/>
              </w:rPr>
              <w:fldChar w:fldCharType="end"/>
            </w:r>
            <w:r w:rsidRPr="007F7AA4">
              <w:rPr>
                <w:rFonts w:eastAsiaTheme="majorEastAsia" w:cs="Times New Roman"/>
              </w:rPr>
              <w:t xml:space="preserve"> = 10,   // Same as</w:t>
            </w:r>
          </w:p>
          <w:bookmarkStart w:id="389" w:name="1093"/>
          <w:p w14:paraId="696B7774" w14:textId="77777777" w:rsidR="00C90C6F" w:rsidRPr="007F7AA4" w:rsidRDefault="00C90C6F" w:rsidP="00C90C6F">
            <w:pPr>
              <w:rPr>
                <w:rFonts w:eastAsiaTheme="majorEastAsia" w:cs="Times New Roman"/>
              </w:rPr>
            </w:pPr>
            <w:r w:rsidRPr="007F7AA4">
              <w:rPr>
                <w:rFonts w:eastAsiaTheme="majorEastAsia" w:cs="Times New Roman"/>
              </w:rPr>
              <w:fldChar w:fldCharType="begin"/>
            </w:r>
            <w:r w:rsidRPr="007F7AA4">
              <w:rPr>
                <w:rFonts w:eastAsiaTheme="majorEastAsia" w:cs="Times New Roman"/>
              </w:rPr>
              <w:instrText xml:space="preserve"> HYPERLINK "https://opengrok.pt.xiaomi.com/opengrok3/xref/miui-r-umi-dev/hardware/ril/include/telephony/ril.h" \l "1093" </w:instrText>
            </w:r>
            <w:r w:rsidRPr="007F7AA4">
              <w:rPr>
                <w:rFonts w:eastAsiaTheme="majorEastAsia" w:cs="Times New Roman"/>
              </w:rPr>
              <w:fldChar w:fldCharType="separate"/>
            </w:r>
            <w:r w:rsidRPr="007F7AA4">
              <w:rPr>
                <w:rFonts w:eastAsiaTheme="majorEastAsia" w:cs="Times New Roman"/>
              </w:rPr>
              <w:t>1093</w:t>
            </w:r>
            <w:r w:rsidRPr="007F7AA4">
              <w:rPr>
                <w:rFonts w:eastAsiaTheme="majorEastAsia" w:cs="Times New Roman"/>
              </w:rPr>
              <w:fldChar w:fldCharType="end"/>
            </w:r>
            <w:bookmarkEnd w:id="389"/>
            <w:r w:rsidRPr="007F7AA4">
              <w:rPr>
                <w:rFonts w:eastAsiaTheme="majorEastAsia" w:cs="Times New Roman"/>
              </w:rPr>
              <w:t xml:space="preserve">                                                 // RIL_NOT_REG_AND_NOT_SEARCHING but indicates that</w:t>
            </w:r>
          </w:p>
          <w:bookmarkStart w:id="390" w:name="1094"/>
          <w:p w14:paraId="5AD29699" w14:textId="77777777" w:rsidR="00C90C6F" w:rsidRPr="007F7AA4" w:rsidRDefault="00C90C6F" w:rsidP="00C90C6F">
            <w:pPr>
              <w:rPr>
                <w:rFonts w:eastAsiaTheme="majorEastAsia" w:cs="Times New Roman"/>
              </w:rPr>
            </w:pPr>
            <w:r w:rsidRPr="007F7AA4">
              <w:rPr>
                <w:rFonts w:eastAsiaTheme="majorEastAsia" w:cs="Times New Roman"/>
              </w:rPr>
              <w:fldChar w:fldCharType="begin"/>
            </w:r>
            <w:r w:rsidRPr="007F7AA4">
              <w:rPr>
                <w:rFonts w:eastAsiaTheme="majorEastAsia" w:cs="Times New Roman"/>
              </w:rPr>
              <w:instrText xml:space="preserve"> HYPERLINK "https://opengrok.pt.xiaomi.com/opengrok3/xref/miui-r-umi-dev/hardware/ril/include/telephony/ril.h" \l "1094" </w:instrText>
            </w:r>
            <w:r w:rsidRPr="007F7AA4">
              <w:rPr>
                <w:rFonts w:eastAsiaTheme="majorEastAsia" w:cs="Times New Roman"/>
              </w:rPr>
              <w:fldChar w:fldCharType="separate"/>
            </w:r>
            <w:r w:rsidRPr="007F7AA4">
              <w:rPr>
                <w:rFonts w:eastAsiaTheme="majorEastAsia" w:cs="Times New Roman"/>
              </w:rPr>
              <w:t>1094</w:t>
            </w:r>
            <w:r w:rsidRPr="007F7AA4">
              <w:rPr>
                <w:rFonts w:eastAsiaTheme="majorEastAsia" w:cs="Times New Roman"/>
              </w:rPr>
              <w:fldChar w:fldCharType="end"/>
            </w:r>
            <w:bookmarkEnd w:id="390"/>
            <w:r w:rsidRPr="007F7AA4">
              <w:rPr>
                <w:rFonts w:eastAsiaTheme="majorEastAsia" w:cs="Times New Roman"/>
              </w:rPr>
              <w:t xml:space="preserve">                                                 // emergency calls are enabled.</w:t>
            </w:r>
          </w:p>
          <w:bookmarkStart w:id="391" w:name="1095"/>
          <w:p w14:paraId="5BE85647" w14:textId="77777777" w:rsidR="00C90C6F" w:rsidRPr="007F7AA4" w:rsidRDefault="00C90C6F" w:rsidP="00C90C6F">
            <w:pPr>
              <w:rPr>
                <w:rFonts w:eastAsiaTheme="majorEastAsia" w:cs="Times New Roman"/>
              </w:rPr>
            </w:pPr>
            <w:r w:rsidRPr="007F7AA4">
              <w:rPr>
                <w:rFonts w:eastAsiaTheme="majorEastAsia" w:cs="Times New Roman"/>
              </w:rPr>
              <w:fldChar w:fldCharType="begin"/>
            </w:r>
            <w:r w:rsidRPr="007F7AA4">
              <w:rPr>
                <w:rFonts w:eastAsiaTheme="majorEastAsia" w:cs="Times New Roman"/>
              </w:rPr>
              <w:instrText xml:space="preserve"> HYPERLINK "https://opengrok.pt.xiaomi.com/opengrok3/xref/miui-r-umi-dev/hardware/ril/include/telephony/ril.h" \l "1095" </w:instrText>
            </w:r>
            <w:r w:rsidRPr="007F7AA4">
              <w:rPr>
                <w:rFonts w:eastAsiaTheme="majorEastAsia" w:cs="Times New Roman"/>
              </w:rPr>
              <w:fldChar w:fldCharType="separate"/>
            </w:r>
            <w:r w:rsidRPr="007F7AA4">
              <w:rPr>
                <w:rFonts w:eastAsiaTheme="majorEastAsia" w:cs="Times New Roman"/>
              </w:rPr>
              <w:t>1095</w:t>
            </w:r>
            <w:r w:rsidRPr="007F7AA4">
              <w:rPr>
                <w:rFonts w:eastAsiaTheme="majorEastAsia" w:cs="Times New Roman"/>
              </w:rPr>
              <w:fldChar w:fldCharType="end"/>
            </w:r>
            <w:bookmarkEnd w:id="391"/>
            <w:r w:rsidRPr="007F7AA4">
              <w:rPr>
                <w:rFonts w:eastAsiaTheme="majorEastAsia" w:cs="Times New Roman"/>
              </w:rPr>
              <w:t xml:space="preserve">    </w:t>
            </w:r>
            <w:bookmarkEnd w:id="388"/>
            <w:r w:rsidRPr="007F7AA4">
              <w:rPr>
                <w:rFonts w:eastAsiaTheme="majorEastAsia" w:cs="Times New Roman"/>
              </w:rPr>
              <w:fldChar w:fldCharType="begin"/>
            </w:r>
            <w:r w:rsidRPr="007F7AA4">
              <w:rPr>
                <w:rFonts w:eastAsiaTheme="majorEastAsia" w:cs="Times New Roman"/>
              </w:rPr>
              <w:instrText xml:space="preserve"> HYPERLINK "https://opengrok.pt.xiaomi.com/opengrok3/s?refs=RIL_NOT_REG_AND_EMERGENCY_AVAILABLE_AND_SEARCHING&amp;project=miui-r-umi-dev" </w:instrText>
            </w:r>
            <w:r w:rsidRPr="007F7AA4">
              <w:rPr>
                <w:rFonts w:eastAsiaTheme="majorEastAsia" w:cs="Times New Roman"/>
              </w:rPr>
              <w:fldChar w:fldCharType="separate"/>
            </w:r>
            <w:r w:rsidRPr="007F7AA4">
              <w:rPr>
                <w:rFonts w:eastAsiaTheme="majorEastAsia" w:cs="Times New Roman"/>
              </w:rPr>
              <w:t>RIL_NOT_REG_AND_EMERGENCY_AVAILABLE_AND_SEARCHING</w:t>
            </w:r>
            <w:r w:rsidRPr="007F7AA4">
              <w:rPr>
                <w:rFonts w:eastAsiaTheme="majorEastAsia" w:cs="Times New Roman"/>
              </w:rPr>
              <w:fldChar w:fldCharType="end"/>
            </w:r>
            <w:r w:rsidRPr="007F7AA4">
              <w:rPr>
                <w:rFonts w:eastAsiaTheme="majorEastAsia" w:cs="Times New Roman"/>
              </w:rPr>
              <w:t xml:space="preserve"> = 12,  // Same as RIL_NOT_REG_AND_SEARCHING</w:t>
            </w:r>
          </w:p>
          <w:bookmarkStart w:id="392" w:name="1096"/>
          <w:p w14:paraId="7B42D4CE" w14:textId="77777777" w:rsidR="00C90C6F" w:rsidRPr="007F7AA4" w:rsidRDefault="00C90C6F" w:rsidP="00C90C6F">
            <w:pPr>
              <w:rPr>
                <w:rFonts w:eastAsiaTheme="majorEastAsia" w:cs="Times New Roman"/>
              </w:rPr>
            </w:pPr>
            <w:r w:rsidRPr="007F7AA4">
              <w:rPr>
                <w:rFonts w:eastAsiaTheme="majorEastAsia" w:cs="Times New Roman"/>
              </w:rPr>
              <w:fldChar w:fldCharType="begin"/>
            </w:r>
            <w:r w:rsidRPr="007F7AA4">
              <w:rPr>
                <w:rFonts w:eastAsiaTheme="majorEastAsia" w:cs="Times New Roman"/>
              </w:rPr>
              <w:instrText xml:space="preserve"> HYPERLINK "https://opengrok.pt.xiaomi.com/opengrok3/xref/miui-r-umi-dev/hardware/ril/include/telephony/ril.h" \l "1096" </w:instrText>
            </w:r>
            <w:r w:rsidRPr="007F7AA4">
              <w:rPr>
                <w:rFonts w:eastAsiaTheme="majorEastAsia" w:cs="Times New Roman"/>
              </w:rPr>
              <w:fldChar w:fldCharType="separate"/>
            </w:r>
            <w:r w:rsidRPr="007F7AA4">
              <w:rPr>
                <w:rFonts w:eastAsiaTheme="majorEastAsia" w:cs="Times New Roman"/>
              </w:rPr>
              <w:t>1096</w:t>
            </w:r>
            <w:r w:rsidRPr="007F7AA4">
              <w:rPr>
                <w:rFonts w:eastAsiaTheme="majorEastAsia" w:cs="Times New Roman"/>
              </w:rPr>
              <w:fldChar w:fldCharType="end"/>
            </w:r>
            <w:bookmarkEnd w:id="392"/>
            <w:r w:rsidRPr="007F7AA4">
              <w:rPr>
                <w:rFonts w:eastAsiaTheme="majorEastAsia" w:cs="Times New Roman"/>
              </w:rPr>
              <w:t xml:space="preserve">                                                 // but indicates that</w:t>
            </w:r>
          </w:p>
          <w:bookmarkStart w:id="393" w:name="1097"/>
          <w:p w14:paraId="4DEADC12" w14:textId="77777777" w:rsidR="00C90C6F" w:rsidRPr="007F7AA4" w:rsidRDefault="00C90C6F" w:rsidP="00C90C6F">
            <w:pPr>
              <w:rPr>
                <w:rFonts w:eastAsiaTheme="majorEastAsia" w:cs="Times New Roman"/>
              </w:rPr>
            </w:pPr>
            <w:r w:rsidRPr="007F7AA4">
              <w:rPr>
                <w:rFonts w:eastAsiaTheme="majorEastAsia" w:cs="Times New Roman"/>
              </w:rPr>
              <w:fldChar w:fldCharType="begin"/>
            </w:r>
            <w:r w:rsidRPr="007F7AA4">
              <w:rPr>
                <w:rFonts w:eastAsiaTheme="majorEastAsia" w:cs="Times New Roman"/>
              </w:rPr>
              <w:instrText xml:space="preserve"> HYPERLINK "https://opengrok.pt.xiaomi.com/opengrok3/xref/miui-r-umi-dev/hardware/ril/include/telephony/ril.h" \l "1097" </w:instrText>
            </w:r>
            <w:r w:rsidRPr="007F7AA4">
              <w:rPr>
                <w:rFonts w:eastAsiaTheme="majorEastAsia" w:cs="Times New Roman"/>
              </w:rPr>
              <w:fldChar w:fldCharType="separate"/>
            </w:r>
            <w:r w:rsidRPr="007F7AA4">
              <w:rPr>
                <w:rFonts w:eastAsiaTheme="majorEastAsia" w:cs="Times New Roman"/>
              </w:rPr>
              <w:t>1097</w:t>
            </w:r>
            <w:r w:rsidRPr="007F7AA4">
              <w:rPr>
                <w:rFonts w:eastAsiaTheme="majorEastAsia" w:cs="Times New Roman"/>
              </w:rPr>
              <w:fldChar w:fldCharType="end"/>
            </w:r>
            <w:bookmarkEnd w:id="393"/>
            <w:r w:rsidRPr="007F7AA4">
              <w:rPr>
                <w:rFonts w:eastAsiaTheme="majorEastAsia" w:cs="Times New Roman"/>
              </w:rPr>
              <w:t xml:space="preserve">                                                 // emergency calls are enabled.</w:t>
            </w:r>
          </w:p>
          <w:bookmarkStart w:id="394" w:name="1098"/>
          <w:p w14:paraId="4609747B" w14:textId="77777777" w:rsidR="00C90C6F" w:rsidRPr="007F7AA4" w:rsidRDefault="00C90C6F" w:rsidP="00C90C6F">
            <w:pPr>
              <w:rPr>
                <w:rFonts w:eastAsiaTheme="majorEastAsia" w:cs="Times New Roman"/>
              </w:rPr>
            </w:pPr>
            <w:r w:rsidRPr="007F7AA4">
              <w:rPr>
                <w:rFonts w:eastAsiaTheme="majorEastAsia" w:cs="Times New Roman"/>
              </w:rPr>
              <w:fldChar w:fldCharType="begin"/>
            </w:r>
            <w:r w:rsidRPr="007F7AA4">
              <w:rPr>
                <w:rFonts w:eastAsiaTheme="majorEastAsia" w:cs="Times New Roman"/>
              </w:rPr>
              <w:instrText xml:space="preserve"> HYPERLINK "https://opengrok.pt.xiaomi.com/opengrok3/xref/miui-r-umi-dev/hardware/ril/include/telephony/ril.h" \l "1098" </w:instrText>
            </w:r>
            <w:r w:rsidRPr="007F7AA4">
              <w:rPr>
                <w:rFonts w:eastAsiaTheme="majorEastAsia" w:cs="Times New Roman"/>
              </w:rPr>
              <w:fldChar w:fldCharType="separate"/>
            </w:r>
            <w:r w:rsidRPr="007F7AA4">
              <w:rPr>
                <w:rFonts w:eastAsiaTheme="majorEastAsia" w:cs="Times New Roman"/>
              </w:rPr>
              <w:t>1098</w:t>
            </w:r>
            <w:r w:rsidRPr="007F7AA4">
              <w:rPr>
                <w:rFonts w:eastAsiaTheme="majorEastAsia" w:cs="Times New Roman"/>
              </w:rPr>
              <w:fldChar w:fldCharType="end"/>
            </w:r>
            <w:bookmarkEnd w:id="394"/>
            <w:r w:rsidRPr="007F7AA4">
              <w:rPr>
                <w:rFonts w:eastAsiaTheme="majorEastAsia" w:cs="Times New Roman"/>
              </w:rPr>
              <w:t xml:space="preserve">    </w:t>
            </w:r>
            <w:bookmarkStart w:id="395" w:name="RIL_REG_DENIED_AND_EMERGENCY_AVAILABLE"/>
            <w:bookmarkEnd w:id="395"/>
            <w:r w:rsidRPr="007F7AA4">
              <w:rPr>
                <w:rFonts w:eastAsiaTheme="majorEastAsia" w:cs="Times New Roman"/>
              </w:rPr>
              <w:fldChar w:fldCharType="begin"/>
            </w:r>
            <w:r w:rsidRPr="007F7AA4">
              <w:rPr>
                <w:rFonts w:eastAsiaTheme="majorEastAsia" w:cs="Times New Roman"/>
              </w:rPr>
              <w:instrText xml:space="preserve"> HYPERLINK "https://opengrok.pt.xiaomi.com/opengrok3/s?refs=RIL_REG_DENIED_AND_EMERGENCY_AVAILABLE&amp;project=miui-r-umi-dev" </w:instrText>
            </w:r>
            <w:r w:rsidRPr="007F7AA4">
              <w:rPr>
                <w:rFonts w:eastAsiaTheme="majorEastAsia" w:cs="Times New Roman"/>
              </w:rPr>
              <w:fldChar w:fldCharType="separate"/>
            </w:r>
            <w:r w:rsidRPr="007F7AA4">
              <w:rPr>
                <w:rFonts w:eastAsiaTheme="majorEastAsia" w:cs="Times New Roman"/>
              </w:rPr>
              <w:t>RIL_REG_DENIED_AND_EMERGENCY_AVAILABLE</w:t>
            </w:r>
            <w:r w:rsidRPr="007F7AA4">
              <w:rPr>
                <w:rFonts w:eastAsiaTheme="majorEastAsia" w:cs="Times New Roman"/>
              </w:rPr>
              <w:fldChar w:fldCharType="end"/>
            </w:r>
            <w:r w:rsidRPr="007F7AA4">
              <w:rPr>
                <w:rFonts w:eastAsiaTheme="majorEastAsia" w:cs="Times New Roman"/>
              </w:rPr>
              <w:t xml:space="preserve"> = 13, // Same as REG_DENIED but indicates that</w:t>
            </w:r>
          </w:p>
          <w:bookmarkStart w:id="396" w:name="1099"/>
          <w:p w14:paraId="73C679A2" w14:textId="77777777" w:rsidR="00C90C6F" w:rsidRPr="007F7AA4" w:rsidRDefault="00C90C6F" w:rsidP="00C90C6F">
            <w:pPr>
              <w:rPr>
                <w:rFonts w:eastAsiaTheme="majorEastAsia" w:cs="Times New Roman"/>
              </w:rPr>
            </w:pPr>
            <w:r w:rsidRPr="007F7AA4">
              <w:rPr>
                <w:rFonts w:eastAsiaTheme="majorEastAsia" w:cs="Times New Roman"/>
              </w:rPr>
              <w:fldChar w:fldCharType="begin"/>
            </w:r>
            <w:r w:rsidRPr="007F7AA4">
              <w:rPr>
                <w:rFonts w:eastAsiaTheme="majorEastAsia" w:cs="Times New Roman"/>
              </w:rPr>
              <w:instrText xml:space="preserve"> HYPERLINK "https://opengrok.pt.xiaomi.com/opengrok3/xref/miui-r-umi-dev/hardware/ril/include/telephony/ril.h" \l "1099" </w:instrText>
            </w:r>
            <w:r w:rsidRPr="007F7AA4">
              <w:rPr>
                <w:rFonts w:eastAsiaTheme="majorEastAsia" w:cs="Times New Roman"/>
              </w:rPr>
              <w:fldChar w:fldCharType="separate"/>
            </w:r>
            <w:r w:rsidRPr="007F7AA4">
              <w:rPr>
                <w:rFonts w:eastAsiaTheme="majorEastAsia" w:cs="Times New Roman"/>
              </w:rPr>
              <w:t>1099</w:t>
            </w:r>
            <w:r w:rsidRPr="007F7AA4">
              <w:rPr>
                <w:rFonts w:eastAsiaTheme="majorEastAsia" w:cs="Times New Roman"/>
              </w:rPr>
              <w:fldChar w:fldCharType="end"/>
            </w:r>
            <w:bookmarkEnd w:id="396"/>
            <w:r w:rsidRPr="007F7AA4">
              <w:rPr>
                <w:rFonts w:eastAsiaTheme="majorEastAsia" w:cs="Times New Roman"/>
              </w:rPr>
              <w:t xml:space="preserve">                                                 // emergency calls are enabled.</w:t>
            </w:r>
          </w:p>
          <w:bookmarkStart w:id="397" w:name="1100"/>
          <w:p w14:paraId="20352BB9" w14:textId="77777777" w:rsidR="00C90C6F" w:rsidRPr="007F7AA4" w:rsidRDefault="00C90C6F" w:rsidP="00C90C6F">
            <w:pPr>
              <w:rPr>
                <w:rFonts w:eastAsiaTheme="majorEastAsia" w:cs="Times New Roman"/>
              </w:rPr>
            </w:pPr>
            <w:r w:rsidRPr="007F7AA4">
              <w:rPr>
                <w:rFonts w:eastAsiaTheme="majorEastAsia" w:cs="Times New Roman"/>
              </w:rPr>
              <w:fldChar w:fldCharType="begin"/>
            </w:r>
            <w:r w:rsidRPr="007F7AA4">
              <w:rPr>
                <w:rFonts w:eastAsiaTheme="majorEastAsia" w:cs="Times New Roman"/>
              </w:rPr>
              <w:instrText xml:space="preserve"> HYPERLINK "https://opengrok.pt.xiaomi.com/opengrok3/xref/miui-r-umi-dev/hardware/ril/include/telephony/ril.h" \l "1100" </w:instrText>
            </w:r>
            <w:r w:rsidRPr="007F7AA4">
              <w:rPr>
                <w:rFonts w:eastAsiaTheme="majorEastAsia" w:cs="Times New Roman"/>
              </w:rPr>
              <w:fldChar w:fldCharType="separate"/>
            </w:r>
            <w:r w:rsidRPr="007F7AA4">
              <w:rPr>
                <w:rFonts w:eastAsiaTheme="majorEastAsia" w:cs="Times New Roman"/>
              </w:rPr>
              <w:t>1100</w:t>
            </w:r>
            <w:r w:rsidRPr="007F7AA4">
              <w:rPr>
                <w:rFonts w:eastAsiaTheme="majorEastAsia" w:cs="Times New Roman"/>
              </w:rPr>
              <w:fldChar w:fldCharType="end"/>
            </w:r>
            <w:bookmarkEnd w:id="397"/>
            <w:r w:rsidRPr="007F7AA4">
              <w:rPr>
                <w:rFonts w:eastAsiaTheme="majorEastAsia" w:cs="Times New Roman"/>
              </w:rPr>
              <w:t xml:space="preserve">    </w:t>
            </w:r>
            <w:bookmarkStart w:id="398" w:name="RIL_UNKNOWN_AND_EMERGENCY_AVAILABLE"/>
            <w:bookmarkEnd w:id="398"/>
            <w:r w:rsidRPr="007F7AA4">
              <w:rPr>
                <w:rFonts w:eastAsiaTheme="majorEastAsia" w:cs="Times New Roman"/>
              </w:rPr>
              <w:fldChar w:fldCharType="begin"/>
            </w:r>
            <w:r w:rsidRPr="007F7AA4">
              <w:rPr>
                <w:rFonts w:eastAsiaTheme="majorEastAsia" w:cs="Times New Roman"/>
              </w:rPr>
              <w:instrText xml:space="preserve"> HYPERLINK "https://opengrok.pt.xiaomi.com/opengrok3/s?refs=RIL_UNKNOWN_AND_EMERGENCY_AVAILABLE&amp;project=miui-r-umi-dev" </w:instrText>
            </w:r>
            <w:r w:rsidRPr="007F7AA4">
              <w:rPr>
                <w:rFonts w:eastAsiaTheme="majorEastAsia" w:cs="Times New Roman"/>
              </w:rPr>
              <w:fldChar w:fldCharType="separate"/>
            </w:r>
            <w:r w:rsidRPr="007F7AA4">
              <w:rPr>
                <w:rFonts w:eastAsiaTheme="majorEastAsia" w:cs="Times New Roman"/>
              </w:rPr>
              <w:t>RIL_UNKNOWN_AND_EMERGENCY_AVAILABLE</w:t>
            </w:r>
            <w:r w:rsidRPr="007F7AA4">
              <w:rPr>
                <w:rFonts w:eastAsiaTheme="majorEastAsia" w:cs="Times New Roman"/>
              </w:rPr>
              <w:fldChar w:fldCharType="end"/>
            </w:r>
            <w:r w:rsidRPr="007F7AA4">
              <w:rPr>
                <w:rFonts w:eastAsiaTheme="majorEastAsia" w:cs="Times New Roman"/>
              </w:rPr>
              <w:t xml:space="preserve"> = 14,    // Same as UNKNOWN but indicates that</w:t>
            </w:r>
          </w:p>
          <w:bookmarkStart w:id="399" w:name="1101"/>
          <w:p w14:paraId="32DB1307" w14:textId="77777777" w:rsidR="00C90C6F" w:rsidRPr="007F7AA4" w:rsidRDefault="00C90C6F" w:rsidP="00C90C6F">
            <w:pPr>
              <w:rPr>
                <w:rFonts w:eastAsiaTheme="majorEastAsia" w:cs="Times New Roman"/>
              </w:rPr>
            </w:pPr>
            <w:r w:rsidRPr="007F7AA4">
              <w:rPr>
                <w:rFonts w:eastAsiaTheme="majorEastAsia" w:cs="Times New Roman"/>
              </w:rPr>
              <w:fldChar w:fldCharType="begin"/>
            </w:r>
            <w:r w:rsidRPr="007F7AA4">
              <w:rPr>
                <w:rFonts w:eastAsiaTheme="majorEastAsia" w:cs="Times New Roman"/>
              </w:rPr>
              <w:instrText xml:space="preserve"> HYPERLINK "https://opengrok.pt.xiaomi.com/opengrok3/xref/miui-r-umi-dev/hardware/ril/include/telephony/ril.h" \l "1101" </w:instrText>
            </w:r>
            <w:r w:rsidRPr="007F7AA4">
              <w:rPr>
                <w:rFonts w:eastAsiaTheme="majorEastAsia" w:cs="Times New Roman"/>
              </w:rPr>
              <w:fldChar w:fldCharType="separate"/>
            </w:r>
            <w:r w:rsidRPr="007F7AA4">
              <w:rPr>
                <w:rFonts w:eastAsiaTheme="majorEastAsia" w:cs="Times New Roman"/>
              </w:rPr>
              <w:t>1101</w:t>
            </w:r>
            <w:r w:rsidRPr="007F7AA4">
              <w:rPr>
                <w:rFonts w:eastAsiaTheme="majorEastAsia" w:cs="Times New Roman"/>
              </w:rPr>
              <w:fldChar w:fldCharType="end"/>
            </w:r>
            <w:bookmarkEnd w:id="399"/>
            <w:r w:rsidRPr="007F7AA4">
              <w:rPr>
                <w:rFonts w:eastAsiaTheme="majorEastAsia" w:cs="Times New Roman"/>
              </w:rPr>
              <w:t xml:space="preserve">                                                 // emergency calls are enabled.</w:t>
            </w:r>
          </w:p>
          <w:bookmarkStart w:id="400" w:name="1102"/>
          <w:p w14:paraId="1975BD93" w14:textId="77777777" w:rsidR="00C90C6F" w:rsidRPr="007F7AA4" w:rsidRDefault="00C90C6F" w:rsidP="00C90C6F">
            <w:pPr>
              <w:rPr>
                <w:rFonts w:eastAsiaTheme="majorEastAsia" w:cs="Times New Roman"/>
              </w:rPr>
            </w:pPr>
            <w:r w:rsidRPr="007F7AA4">
              <w:rPr>
                <w:rFonts w:eastAsiaTheme="majorEastAsia" w:cs="Times New Roman"/>
              </w:rPr>
              <w:fldChar w:fldCharType="begin"/>
            </w:r>
            <w:r w:rsidRPr="007F7AA4">
              <w:rPr>
                <w:rFonts w:eastAsiaTheme="majorEastAsia" w:cs="Times New Roman"/>
              </w:rPr>
              <w:instrText xml:space="preserve"> HYPERLINK "https://opengrok.pt.xiaomi.com/opengrok3/xref/miui-r-umi-dev/hardware/ril/include/telephony/ril.h" \l "1102" </w:instrText>
            </w:r>
            <w:r w:rsidRPr="007F7AA4">
              <w:rPr>
                <w:rFonts w:eastAsiaTheme="majorEastAsia" w:cs="Times New Roman"/>
              </w:rPr>
              <w:fldChar w:fldCharType="separate"/>
            </w:r>
            <w:r w:rsidRPr="007F7AA4">
              <w:rPr>
                <w:rFonts w:eastAsiaTheme="majorEastAsia" w:cs="Times New Roman"/>
              </w:rPr>
              <w:t>1102</w:t>
            </w:r>
            <w:r w:rsidRPr="007F7AA4">
              <w:rPr>
                <w:rFonts w:eastAsiaTheme="majorEastAsia" w:cs="Times New Roman"/>
              </w:rPr>
              <w:fldChar w:fldCharType="end"/>
            </w:r>
            <w:bookmarkEnd w:id="400"/>
            <w:r w:rsidRPr="007F7AA4">
              <w:rPr>
                <w:rFonts w:eastAsiaTheme="majorEastAsia" w:cs="Times New Roman"/>
              </w:rPr>
              <w:t xml:space="preserve">} </w:t>
            </w:r>
            <w:bookmarkStart w:id="401" w:name="RIL_RegState"/>
            <w:bookmarkEnd w:id="401"/>
            <w:r w:rsidRPr="007F7AA4">
              <w:rPr>
                <w:rFonts w:eastAsiaTheme="majorEastAsia" w:cs="Times New Roman"/>
              </w:rPr>
              <w:fldChar w:fldCharType="begin"/>
            </w:r>
            <w:r w:rsidRPr="007F7AA4">
              <w:rPr>
                <w:rFonts w:eastAsiaTheme="majorEastAsia" w:cs="Times New Roman"/>
              </w:rPr>
              <w:instrText xml:space="preserve"> HYPERLINK "https://opengrok.pt.xiaomi.com/opengrok3/s?refs=RIL_RegState&amp;project=miui-r-umi-dev" </w:instrText>
            </w:r>
            <w:r w:rsidRPr="007F7AA4">
              <w:rPr>
                <w:rFonts w:eastAsiaTheme="majorEastAsia" w:cs="Times New Roman"/>
              </w:rPr>
              <w:fldChar w:fldCharType="separate"/>
            </w:r>
            <w:r w:rsidRPr="007F7AA4">
              <w:rPr>
                <w:rFonts w:eastAsiaTheme="majorEastAsia" w:cs="Times New Roman"/>
              </w:rPr>
              <w:t>RIL_RegState</w:t>
            </w:r>
            <w:r w:rsidRPr="007F7AA4">
              <w:rPr>
                <w:rFonts w:eastAsiaTheme="majorEastAsia" w:cs="Times New Roman"/>
              </w:rPr>
              <w:fldChar w:fldCharType="end"/>
            </w:r>
            <w:r w:rsidRPr="007F7AA4">
              <w:rPr>
                <w:rFonts w:eastAsiaTheme="majorEastAsia" w:cs="Times New Roman"/>
              </w:rPr>
              <w:t>;</w:t>
            </w:r>
          </w:p>
          <w:p w14:paraId="2D0A826C" w14:textId="77777777" w:rsidR="00C90C6F" w:rsidRPr="007F7AA4" w:rsidRDefault="00C90C6F" w:rsidP="00C90C6F">
            <w:pPr>
              <w:rPr>
                <w:rFonts w:eastAsiaTheme="majorEastAsia" w:cs="Times New Roman"/>
              </w:rPr>
            </w:pPr>
          </w:p>
        </w:tc>
      </w:tr>
    </w:tbl>
    <w:p w14:paraId="3B1EFC8A" w14:textId="77777777" w:rsidR="00C90C6F" w:rsidRPr="007F7AA4" w:rsidRDefault="00C90C6F" w:rsidP="00C90C6F">
      <w:pPr>
        <w:rPr>
          <w:rFonts w:eastAsiaTheme="majorEastAsia" w:cs="Times New Roman"/>
        </w:rPr>
      </w:pPr>
    </w:p>
    <w:p w14:paraId="678410A3" w14:textId="1A9F4C55" w:rsidR="00CF1555" w:rsidRPr="007F7AA4" w:rsidRDefault="00C90C6F" w:rsidP="00CF1555">
      <w:pPr>
        <w:rPr>
          <w:rFonts w:eastAsiaTheme="majorEastAsia" w:cs="Times New Roman"/>
        </w:rPr>
      </w:pPr>
      <w:r w:rsidRPr="007F7AA4">
        <w:rPr>
          <w:rFonts w:eastAsiaTheme="majorEastAsia" w:cs="Times New Roman"/>
        </w:rPr>
        <w:t>rat</w:t>
      </w:r>
    </w:p>
    <w:tbl>
      <w:tblPr>
        <w:tblStyle w:val="a7"/>
        <w:tblW w:w="0" w:type="auto"/>
        <w:tblLook w:val="04A0" w:firstRow="1" w:lastRow="0" w:firstColumn="1" w:lastColumn="0" w:noHBand="0" w:noVBand="1"/>
      </w:tblPr>
      <w:tblGrid>
        <w:gridCol w:w="13454"/>
      </w:tblGrid>
      <w:tr w:rsidR="00CF1555" w:rsidRPr="007F7AA4" w14:paraId="3219A19B" w14:textId="77777777" w:rsidTr="00CF1555">
        <w:tc>
          <w:tcPr>
            <w:tcW w:w="13454" w:type="dxa"/>
          </w:tcPr>
          <w:bookmarkStart w:id="402" w:name="245"/>
          <w:p w14:paraId="52343B08" w14:textId="77777777" w:rsidR="00CF1555" w:rsidRPr="007F7AA4" w:rsidRDefault="00CF1555" w:rsidP="00CF1555">
            <w:pPr>
              <w:rPr>
                <w:rFonts w:eastAsiaTheme="majorEastAsia" w:cs="Times New Roman"/>
              </w:rPr>
            </w:pPr>
            <w:r w:rsidRPr="007F7AA4">
              <w:rPr>
                <w:rFonts w:eastAsiaTheme="majorEastAsia" w:cs="Times New Roman"/>
              </w:rPr>
              <w:fldChar w:fldCharType="begin"/>
            </w:r>
            <w:r w:rsidRPr="007F7AA4">
              <w:rPr>
                <w:rFonts w:eastAsiaTheme="majorEastAsia" w:cs="Times New Roman"/>
              </w:rPr>
              <w:instrText xml:space="preserve"> HYPERLINK "https://opengrok.pt.xiaomi.com/opengrok3/xref/miui-r-umi-dev/hardware/ril/include/telephony/ril.h" \l "245" </w:instrText>
            </w:r>
            <w:r w:rsidRPr="007F7AA4">
              <w:rPr>
                <w:rFonts w:eastAsiaTheme="majorEastAsia" w:cs="Times New Roman"/>
              </w:rPr>
              <w:fldChar w:fldCharType="separate"/>
            </w:r>
            <w:r w:rsidRPr="007F7AA4">
              <w:rPr>
                <w:rFonts w:eastAsiaTheme="majorEastAsia" w:cs="Times New Roman"/>
              </w:rPr>
              <w:t>245</w:t>
            </w:r>
            <w:r w:rsidRPr="007F7AA4">
              <w:rPr>
                <w:rFonts w:eastAsiaTheme="majorEastAsia" w:cs="Times New Roman"/>
              </w:rPr>
              <w:fldChar w:fldCharType="end"/>
            </w:r>
            <w:bookmarkEnd w:id="402"/>
            <w:r w:rsidRPr="007F7AA4">
              <w:rPr>
                <w:rFonts w:eastAsiaTheme="majorEastAsia" w:cs="Times New Roman"/>
              </w:rPr>
              <w:t>typedef enum {</w:t>
            </w:r>
          </w:p>
          <w:bookmarkStart w:id="403" w:name="246"/>
          <w:p w14:paraId="38C98D47" w14:textId="77777777" w:rsidR="00CF1555" w:rsidRPr="007F7AA4" w:rsidRDefault="00CF1555" w:rsidP="00CF1555">
            <w:pPr>
              <w:rPr>
                <w:rFonts w:eastAsiaTheme="majorEastAsia" w:cs="Times New Roman"/>
              </w:rPr>
            </w:pPr>
            <w:r w:rsidRPr="007F7AA4">
              <w:rPr>
                <w:rFonts w:eastAsiaTheme="majorEastAsia" w:cs="Times New Roman"/>
              </w:rPr>
              <w:fldChar w:fldCharType="begin"/>
            </w:r>
            <w:r w:rsidRPr="007F7AA4">
              <w:rPr>
                <w:rFonts w:eastAsiaTheme="majorEastAsia" w:cs="Times New Roman"/>
              </w:rPr>
              <w:instrText xml:space="preserve"> HYPERLINK "https://opengrok.pt.xiaomi.com/opengrok3/xref/miui-r-umi-dev/hardware/ril/include/telephony/ril.h" \l "246" </w:instrText>
            </w:r>
            <w:r w:rsidRPr="007F7AA4">
              <w:rPr>
                <w:rFonts w:eastAsiaTheme="majorEastAsia" w:cs="Times New Roman"/>
              </w:rPr>
              <w:fldChar w:fldCharType="separate"/>
            </w:r>
            <w:r w:rsidRPr="007F7AA4">
              <w:rPr>
                <w:rFonts w:eastAsiaTheme="majorEastAsia" w:cs="Times New Roman"/>
              </w:rPr>
              <w:t>246</w:t>
            </w:r>
            <w:r w:rsidRPr="007F7AA4">
              <w:rPr>
                <w:rFonts w:eastAsiaTheme="majorEastAsia" w:cs="Times New Roman"/>
              </w:rPr>
              <w:fldChar w:fldCharType="end"/>
            </w:r>
            <w:bookmarkEnd w:id="403"/>
            <w:r w:rsidRPr="007F7AA4">
              <w:rPr>
                <w:rFonts w:eastAsiaTheme="majorEastAsia" w:cs="Times New Roman"/>
              </w:rPr>
              <w:t xml:space="preserve">    </w:t>
            </w:r>
            <w:bookmarkStart w:id="404" w:name="RADIO_TECH_UNKNOWN"/>
            <w:bookmarkEnd w:id="404"/>
            <w:r w:rsidRPr="007F7AA4">
              <w:rPr>
                <w:rFonts w:eastAsiaTheme="majorEastAsia" w:cs="Times New Roman"/>
              </w:rPr>
              <w:fldChar w:fldCharType="begin"/>
            </w:r>
            <w:r w:rsidRPr="007F7AA4">
              <w:rPr>
                <w:rFonts w:eastAsiaTheme="majorEastAsia" w:cs="Times New Roman"/>
              </w:rPr>
              <w:instrText xml:space="preserve"> HYPERLINK "https://opengrok.pt.xiaomi.com/opengrok3/s?refs=RADIO_TECH_UNKNOWN&amp;project=miui-r-umi-dev" </w:instrText>
            </w:r>
            <w:r w:rsidRPr="007F7AA4">
              <w:rPr>
                <w:rFonts w:eastAsiaTheme="majorEastAsia" w:cs="Times New Roman"/>
              </w:rPr>
              <w:fldChar w:fldCharType="separate"/>
            </w:r>
            <w:r w:rsidRPr="007F7AA4">
              <w:rPr>
                <w:rFonts w:eastAsiaTheme="majorEastAsia" w:cs="Times New Roman"/>
              </w:rPr>
              <w:t>RADIO_TECH_UNKNOWN</w:t>
            </w:r>
            <w:r w:rsidRPr="007F7AA4">
              <w:rPr>
                <w:rFonts w:eastAsiaTheme="majorEastAsia" w:cs="Times New Roman"/>
              </w:rPr>
              <w:fldChar w:fldCharType="end"/>
            </w:r>
            <w:r w:rsidRPr="007F7AA4">
              <w:rPr>
                <w:rFonts w:eastAsiaTheme="majorEastAsia" w:cs="Times New Roman"/>
              </w:rPr>
              <w:t xml:space="preserve"> = 0,</w:t>
            </w:r>
          </w:p>
          <w:bookmarkStart w:id="405" w:name="247"/>
          <w:p w14:paraId="273DC1CC" w14:textId="77777777" w:rsidR="00CF1555" w:rsidRPr="007F7AA4" w:rsidRDefault="00CF1555" w:rsidP="00CF1555">
            <w:pPr>
              <w:rPr>
                <w:rFonts w:eastAsiaTheme="majorEastAsia" w:cs="Times New Roman"/>
              </w:rPr>
            </w:pPr>
            <w:r w:rsidRPr="007F7AA4">
              <w:rPr>
                <w:rFonts w:eastAsiaTheme="majorEastAsia" w:cs="Times New Roman"/>
              </w:rPr>
              <w:fldChar w:fldCharType="begin"/>
            </w:r>
            <w:r w:rsidRPr="007F7AA4">
              <w:rPr>
                <w:rFonts w:eastAsiaTheme="majorEastAsia" w:cs="Times New Roman"/>
              </w:rPr>
              <w:instrText xml:space="preserve"> HYPERLINK "https://opengrok.pt.xiaomi.com/opengrok3/xref/miui-r-umi-dev/hardware/ril/include/telephony/ril.h" \l "247" </w:instrText>
            </w:r>
            <w:r w:rsidRPr="007F7AA4">
              <w:rPr>
                <w:rFonts w:eastAsiaTheme="majorEastAsia" w:cs="Times New Roman"/>
              </w:rPr>
              <w:fldChar w:fldCharType="separate"/>
            </w:r>
            <w:r w:rsidRPr="007F7AA4">
              <w:rPr>
                <w:rFonts w:eastAsiaTheme="majorEastAsia" w:cs="Times New Roman"/>
              </w:rPr>
              <w:t>247</w:t>
            </w:r>
            <w:r w:rsidRPr="007F7AA4">
              <w:rPr>
                <w:rFonts w:eastAsiaTheme="majorEastAsia" w:cs="Times New Roman"/>
              </w:rPr>
              <w:fldChar w:fldCharType="end"/>
            </w:r>
            <w:bookmarkEnd w:id="405"/>
            <w:r w:rsidRPr="007F7AA4">
              <w:rPr>
                <w:rFonts w:eastAsiaTheme="majorEastAsia" w:cs="Times New Roman"/>
              </w:rPr>
              <w:t xml:space="preserve">    </w:t>
            </w:r>
            <w:bookmarkStart w:id="406" w:name="RADIO_TECH_GPRS"/>
            <w:bookmarkEnd w:id="406"/>
            <w:r w:rsidRPr="007F7AA4">
              <w:rPr>
                <w:rFonts w:eastAsiaTheme="majorEastAsia" w:cs="Times New Roman"/>
              </w:rPr>
              <w:fldChar w:fldCharType="begin"/>
            </w:r>
            <w:r w:rsidRPr="007F7AA4">
              <w:rPr>
                <w:rFonts w:eastAsiaTheme="majorEastAsia" w:cs="Times New Roman"/>
              </w:rPr>
              <w:instrText xml:space="preserve"> HYPERLINK "https://opengrok.pt.xiaomi.com/opengrok3/s?refs=RADIO_TECH_GPRS&amp;project=miui-r-umi-dev" </w:instrText>
            </w:r>
            <w:r w:rsidRPr="007F7AA4">
              <w:rPr>
                <w:rFonts w:eastAsiaTheme="majorEastAsia" w:cs="Times New Roman"/>
              </w:rPr>
              <w:fldChar w:fldCharType="separate"/>
            </w:r>
            <w:r w:rsidRPr="007F7AA4">
              <w:rPr>
                <w:rFonts w:eastAsiaTheme="majorEastAsia" w:cs="Times New Roman"/>
              </w:rPr>
              <w:t>RADIO_TECH_GPRS</w:t>
            </w:r>
            <w:r w:rsidRPr="007F7AA4">
              <w:rPr>
                <w:rFonts w:eastAsiaTheme="majorEastAsia" w:cs="Times New Roman"/>
              </w:rPr>
              <w:fldChar w:fldCharType="end"/>
            </w:r>
            <w:r w:rsidRPr="007F7AA4">
              <w:rPr>
                <w:rFonts w:eastAsiaTheme="majorEastAsia" w:cs="Times New Roman"/>
              </w:rPr>
              <w:t xml:space="preserve"> = 1,</w:t>
            </w:r>
          </w:p>
          <w:bookmarkStart w:id="407" w:name="248"/>
          <w:p w14:paraId="07408342" w14:textId="77777777" w:rsidR="00CF1555" w:rsidRPr="007F7AA4" w:rsidRDefault="00CF1555" w:rsidP="00CF1555">
            <w:pPr>
              <w:rPr>
                <w:rFonts w:eastAsiaTheme="majorEastAsia" w:cs="Times New Roman"/>
              </w:rPr>
            </w:pPr>
            <w:r w:rsidRPr="007F7AA4">
              <w:rPr>
                <w:rFonts w:eastAsiaTheme="majorEastAsia" w:cs="Times New Roman"/>
              </w:rPr>
              <w:fldChar w:fldCharType="begin"/>
            </w:r>
            <w:r w:rsidRPr="007F7AA4">
              <w:rPr>
                <w:rFonts w:eastAsiaTheme="majorEastAsia" w:cs="Times New Roman"/>
              </w:rPr>
              <w:instrText xml:space="preserve"> HYPERLINK "https://opengrok.pt.xiaomi.com/opengrok3/xref/miui-r-umi-dev/hardware/ril/include/telephony/ril.h" \l "248" </w:instrText>
            </w:r>
            <w:r w:rsidRPr="007F7AA4">
              <w:rPr>
                <w:rFonts w:eastAsiaTheme="majorEastAsia" w:cs="Times New Roman"/>
              </w:rPr>
              <w:fldChar w:fldCharType="separate"/>
            </w:r>
            <w:r w:rsidRPr="007F7AA4">
              <w:rPr>
                <w:rFonts w:eastAsiaTheme="majorEastAsia" w:cs="Times New Roman"/>
              </w:rPr>
              <w:t>248</w:t>
            </w:r>
            <w:r w:rsidRPr="007F7AA4">
              <w:rPr>
                <w:rFonts w:eastAsiaTheme="majorEastAsia" w:cs="Times New Roman"/>
              </w:rPr>
              <w:fldChar w:fldCharType="end"/>
            </w:r>
            <w:bookmarkEnd w:id="407"/>
            <w:r w:rsidRPr="007F7AA4">
              <w:rPr>
                <w:rFonts w:eastAsiaTheme="majorEastAsia" w:cs="Times New Roman"/>
              </w:rPr>
              <w:t xml:space="preserve">    </w:t>
            </w:r>
            <w:bookmarkStart w:id="408" w:name="RADIO_TECH_EDGE"/>
            <w:bookmarkEnd w:id="408"/>
            <w:r w:rsidRPr="007F7AA4">
              <w:rPr>
                <w:rFonts w:eastAsiaTheme="majorEastAsia" w:cs="Times New Roman"/>
              </w:rPr>
              <w:fldChar w:fldCharType="begin"/>
            </w:r>
            <w:r w:rsidRPr="007F7AA4">
              <w:rPr>
                <w:rFonts w:eastAsiaTheme="majorEastAsia" w:cs="Times New Roman"/>
              </w:rPr>
              <w:instrText xml:space="preserve"> HYPERLINK "https://opengrok.pt.xiaomi.com/opengrok3/s?refs=RADIO_TECH_EDGE&amp;project=miui-r-umi-dev" </w:instrText>
            </w:r>
            <w:r w:rsidRPr="007F7AA4">
              <w:rPr>
                <w:rFonts w:eastAsiaTheme="majorEastAsia" w:cs="Times New Roman"/>
              </w:rPr>
              <w:fldChar w:fldCharType="separate"/>
            </w:r>
            <w:r w:rsidRPr="007F7AA4">
              <w:rPr>
                <w:rFonts w:eastAsiaTheme="majorEastAsia" w:cs="Times New Roman"/>
              </w:rPr>
              <w:t>RADIO_TECH_EDGE</w:t>
            </w:r>
            <w:r w:rsidRPr="007F7AA4">
              <w:rPr>
                <w:rFonts w:eastAsiaTheme="majorEastAsia" w:cs="Times New Roman"/>
              </w:rPr>
              <w:fldChar w:fldCharType="end"/>
            </w:r>
            <w:r w:rsidRPr="007F7AA4">
              <w:rPr>
                <w:rFonts w:eastAsiaTheme="majorEastAsia" w:cs="Times New Roman"/>
              </w:rPr>
              <w:t xml:space="preserve"> = 2,</w:t>
            </w:r>
          </w:p>
          <w:bookmarkStart w:id="409" w:name="249"/>
          <w:p w14:paraId="50F82DC7" w14:textId="77777777" w:rsidR="00CF1555" w:rsidRPr="007F7AA4" w:rsidRDefault="00CF1555" w:rsidP="00CF1555">
            <w:pPr>
              <w:rPr>
                <w:rFonts w:eastAsiaTheme="majorEastAsia" w:cs="Times New Roman"/>
              </w:rPr>
            </w:pPr>
            <w:r w:rsidRPr="007F7AA4">
              <w:rPr>
                <w:rFonts w:eastAsiaTheme="majorEastAsia" w:cs="Times New Roman"/>
              </w:rPr>
              <w:fldChar w:fldCharType="begin"/>
            </w:r>
            <w:r w:rsidRPr="007F7AA4">
              <w:rPr>
                <w:rFonts w:eastAsiaTheme="majorEastAsia" w:cs="Times New Roman"/>
              </w:rPr>
              <w:instrText xml:space="preserve"> HYPERLINK "https://opengrok.pt.xiaomi.com/opengrok3/xref/miui-r-umi-dev/hardware/ril/include/telephony/ril.h" \l "249" </w:instrText>
            </w:r>
            <w:r w:rsidRPr="007F7AA4">
              <w:rPr>
                <w:rFonts w:eastAsiaTheme="majorEastAsia" w:cs="Times New Roman"/>
              </w:rPr>
              <w:fldChar w:fldCharType="separate"/>
            </w:r>
            <w:r w:rsidRPr="007F7AA4">
              <w:rPr>
                <w:rFonts w:eastAsiaTheme="majorEastAsia" w:cs="Times New Roman"/>
              </w:rPr>
              <w:t>249</w:t>
            </w:r>
            <w:r w:rsidRPr="007F7AA4">
              <w:rPr>
                <w:rFonts w:eastAsiaTheme="majorEastAsia" w:cs="Times New Roman"/>
              </w:rPr>
              <w:fldChar w:fldCharType="end"/>
            </w:r>
            <w:bookmarkEnd w:id="409"/>
            <w:r w:rsidRPr="007F7AA4">
              <w:rPr>
                <w:rFonts w:eastAsiaTheme="majorEastAsia" w:cs="Times New Roman"/>
              </w:rPr>
              <w:t xml:space="preserve">    </w:t>
            </w:r>
            <w:bookmarkStart w:id="410" w:name="RADIO_TECH_UMTS"/>
            <w:bookmarkEnd w:id="410"/>
            <w:r w:rsidRPr="007F7AA4">
              <w:rPr>
                <w:rFonts w:eastAsiaTheme="majorEastAsia" w:cs="Times New Roman"/>
              </w:rPr>
              <w:fldChar w:fldCharType="begin"/>
            </w:r>
            <w:r w:rsidRPr="007F7AA4">
              <w:rPr>
                <w:rFonts w:eastAsiaTheme="majorEastAsia" w:cs="Times New Roman"/>
              </w:rPr>
              <w:instrText xml:space="preserve"> HYPERLINK "https://opengrok.pt.xiaomi.com/opengrok3/s?refs=RADIO_TECH_UMTS&amp;project=miui-r-umi-dev" </w:instrText>
            </w:r>
            <w:r w:rsidRPr="007F7AA4">
              <w:rPr>
                <w:rFonts w:eastAsiaTheme="majorEastAsia" w:cs="Times New Roman"/>
              </w:rPr>
              <w:fldChar w:fldCharType="separate"/>
            </w:r>
            <w:r w:rsidRPr="007F7AA4">
              <w:rPr>
                <w:rFonts w:eastAsiaTheme="majorEastAsia" w:cs="Times New Roman"/>
              </w:rPr>
              <w:t>RADIO_TECH_UMTS</w:t>
            </w:r>
            <w:r w:rsidRPr="007F7AA4">
              <w:rPr>
                <w:rFonts w:eastAsiaTheme="majorEastAsia" w:cs="Times New Roman"/>
              </w:rPr>
              <w:fldChar w:fldCharType="end"/>
            </w:r>
            <w:r w:rsidRPr="007F7AA4">
              <w:rPr>
                <w:rFonts w:eastAsiaTheme="majorEastAsia" w:cs="Times New Roman"/>
              </w:rPr>
              <w:t xml:space="preserve"> = 3,</w:t>
            </w:r>
          </w:p>
          <w:bookmarkStart w:id="411" w:name="250"/>
          <w:p w14:paraId="5C010AFA" w14:textId="77777777" w:rsidR="00CF1555" w:rsidRPr="007F7AA4" w:rsidRDefault="00CF1555" w:rsidP="00CF1555">
            <w:pPr>
              <w:rPr>
                <w:rFonts w:eastAsiaTheme="majorEastAsia" w:cs="Times New Roman"/>
              </w:rPr>
            </w:pPr>
            <w:r w:rsidRPr="007F7AA4">
              <w:rPr>
                <w:rFonts w:eastAsiaTheme="majorEastAsia" w:cs="Times New Roman"/>
              </w:rPr>
              <w:fldChar w:fldCharType="begin"/>
            </w:r>
            <w:r w:rsidRPr="007F7AA4">
              <w:rPr>
                <w:rFonts w:eastAsiaTheme="majorEastAsia" w:cs="Times New Roman"/>
              </w:rPr>
              <w:instrText xml:space="preserve"> HYPERLINK "https://opengrok.pt.xiaomi.com/opengrok3/xref/miui-r-umi-dev/hardware/ril/include/telephony/ril.h" \l "250" </w:instrText>
            </w:r>
            <w:r w:rsidRPr="007F7AA4">
              <w:rPr>
                <w:rFonts w:eastAsiaTheme="majorEastAsia" w:cs="Times New Roman"/>
              </w:rPr>
              <w:fldChar w:fldCharType="separate"/>
            </w:r>
            <w:r w:rsidRPr="007F7AA4">
              <w:rPr>
                <w:rFonts w:eastAsiaTheme="majorEastAsia" w:cs="Times New Roman"/>
              </w:rPr>
              <w:t>250</w:t>
            </w:r>
            <w:r w:rsidRPr="007F7AA4">
              <w:rPr>
                <w:rFonts w:eastAsiaTheme="majorEastAsia" w:cs="Times New Roman"/>
              </w:rPr>
              <w:fldChar w:fldCharType="end"/>
            </w:r>
            <w:bookmarkEnd w:id="411"/>
            <w:r w:rsidRPr="007F7AA4">
              <w:rPr>
                <w:rFonts w:eastAsiaTheme="majorEastAsia" w:cs="Times New Roman"/>
              </w:rPr>
              <w:t xml:space="preserve">    </w:t>
            </w:r>
            <w:bookmarkStart w:id="412" w:name="RADIO_TECH_IS95A"/>
            <w:bookmarkEnd w:id="412"/>
            <w:r w:rsidRPr="007F7AA4">
              <w:rPr>
                <w:rFonts w:eastAsiaTheme="majorEastAsia" w:cs="Times New Roman"/>
              </w:rPr>
              <w:fldChar w:fldCharType="begin"/>
            </w:r>
            <w:r w:rsidRPr="007F7AA4">
              <w:rPr>
                <w:rFonts w:eastAsiaTheme="majorEastAsia" w:cs="Times New Roman"/>
              </w:rPr>
              <w:instrText xml:space="preserve"> HYPERLINK "https://opengrok.pt.xiaomi.com/opengrok3/s?refs=RADIO_TECH_IS95A&amp;project=miui-r-umi-dev" </w:instrText>
            </w:r>
            <w:r w:rsidRPr="007F7AA4">
              <w:rPr>
                <w:rFonts w:eastAsiaTheme="majorEastAsia" w:cs="Times New Roman"/>
              </w:rPr>
              <w:fldChar w:fldCharType="separate"/>
            </w:r>
            <w:r w:rsidRPr="007F7AA4">
              <w:rPr>
                <w:rFonts w:eastAsiaTheme="majorEastAsia" w:cs="Times New Roman"/>
              </w:rPr>
              <w:t>RADIO_TECH_IS95A</w:t>
            </w:r>
            <w:r w:rsidRPr="007F7AA4">
              <w:rPr>
                <w:rFonts w:eastAsiaTheme="majorEastAsia" w:cs="Times New Roman"/>
              </w:rPr>
              <w:fldChar w:fldCharType="end"/>
            </w:r>
            <w:r w:rsidRPr="007F7AA4">
              <w:rPr>
                <w:rFonts w:eastAsiaTheme="majorEastAsia" w:cs="Times New Roman"/>
              </w:rPr>
              <w:t xml:space="preserve"> = 4,</w:t>
            </w:r>
          </w:p>
          <w:bookmarkStart w:id="413" w:name="251"/>
          <w:p w14:paraId="2F0EF0F0" w14:textId="77777777" w:rsidR="00CF1555" w:rsidRPr="007F7AA4" w:rsidRDefault="00CF1555" w:rsidP="00CF1555">
            <w:pPr>
              <w:rPr>
                <w:rFonts w:eastAsiaTheme="majorEastAsia" w:cs="Times New Roman"/>
              </w:rPr>
            </w:pPr>
            <w:r w:rsidRPr="007F7AA4">
              <w:rPr>
                <w:rFonts w:eastAsiaTheme="majorEastAsia" w:cs="Times New Roman"/>
              </w:rPr>
              <w:fldChar w:fldCharType="begin"/>
            </w:r>
            <w:r w:rsidRPr="007F7AA4">
              <w:rPr>
                <w:rFonts w:eastAsiaTheme="majorEastAsia" w:cs="Times New Roman"/>
              </w:rPr>
              <w:instrText xml:space="preserve"> HYPERLINK "https://opengrok.pt.xiaomi.com/opengrok3/xref/miui-r-umi-dev/hardware/ril/include/telephony/ril.h" \l "251" </w:instrText>
            </w:r>
            <w:r w:rsidRPr="007F7AA4">
              <w:rPr>
                <w:rFonts w:eastAsiaTheme="majorEastAsia" w:cs="Times New Roman"/>
              </w:rPr>
              <w:fldChar w:fldCharType="separate"/>
            </w:r>
            <w:r w:rsidRPr="007F7AA4">
              <w:rPr>
                <w:rFonts w:eastAsiaTheme="majorEastAsia" w:cs="Times New Roman"/>
              </w:rPr>
              <w:t>251</w:t>
            </w:r>
            <w:r w:rsidRPr="007F7AA4">
              <w:rPr>
                <w:rFonts w:eastAsiaTheme="majorEastAsia" w:cs="Times New Roman"/>
              </w:rPr>
              <w:fldChar w:fldCharType="end"/>
            </w:r>
            <w:bookmarkEnd w:id="413"/>
            <w:r w:rsidRPr="007F7AA4">
              <w:rPr>
                <w:rFonts w:eastAsiaTheme="majorEastAsia" w:cs="Times New Roman"/>
              </w:rPr>
              <w:t xml:space="preserve">    </w:t>
            </w:r>
            <w:bookmarkStart w:id="414" w:name="RADIO_TECH_IS95B"/>
            <w:bookmarkEnd w:id="414"/>
            <w:r w:rsidRPr="007F7AA4">
              <w:rPr>
                <w:rFonts w:eastAsiaTheme="majorEastAsia" w:cs="Times New Roman"/>
              </w:rPr>
              <w:fldChar w:fldCharType="begin"/>
            </w:r>
            <w:r w:rsidRPr="007F7AA4">
              <w:rPr>
                <w:rFonts w:eastAsiaTheme="majorEastAsia" w:cs="Times New Roman"/>
              </w:rPr>
              <w:instrText xml:space="preserve"> HYPERLINK "https://opengrok.pt.xiaomi.com/opengrok3/s?refs=RADIO_TECH_IS95B&amp;project=miui-r-umi-dev" </w:instrText>
            </w:r>
            <w:r w:rsidRPr="007F7AA4">
              <w:rPr>
                <w:rFonts w:eastAsiaTheme="majorEastAsia" w:cs="Times New Roman"/>
              </w:rPr>
              <w:fldChar w:fldCharType="separate"/>
            </w:r>
            <w:r w:rsidRPr="007F7AA4">
              <w:rPr>
                <w:rFonts w:eastAsiaTheme="majorEastAsia" w:cs="Times New Roman"/>
              </w:rPr>
              <w:t>RADIO_TECH_IS95B</w:t>
            </w:r>
            <w:r w:rsidRPr="007F7AA4">
              <w:rPr>
                <w:rFonts w:eastAsiaTheme="majorEastAsia" w:cs="Times New Roman"/>
              </w:rPr>
              <w:fldChar w:fldCharType="end"/>
            </w:r>
            <w:r w:rsidRPr="007F7AA4">
              <w:rPr>
                <w:rFonts w:eastAsiaTheme="majorEastAsia" w:cs="Times New Roman"/>
              </w:rPr>
              <w:t xml:space="preserve"> = 5,</w:t>
            </w:r>
          </w:p>
          <w:bookmarkStart w:id="415" w:name="252"/>
          <w:p w14:paraId="6B3DF20A" w14:textId="77777777" w:rsidR="00CF1555" w:rsidRPr="007F7AA4" w:rsidRDefault="00CF1555" w:rsidP="00CF1555">
            <w:pPr>
              <w:rPr>
                <w:rFonts w:eastAsiaTheme="majorEastAsia" w:cs="Times New Roman"/>
              </w:rPr>
            </w:pPr>
            <w:r w:rsidRPr="007F7AA4">
              <w:rPr>
                <w:rFonts w:eastAsiaTheme="majorEastAsia" w:cs="Times New Roman"/>
                <w:highlight w:val="yellow"/>
              </w:rPr>
              <w:fldChar w:fldCharType="begin"/>
            </w:r>
            <w:r w:rsidRPr="007F7AA4">
              <w:rPr>
                <w:rFonts w:eastAsiaTheme="majorEastAsia" w:cs="Times New Roman"/>
                <w:highlight w:val="yellow"/>
              </w:rPr>
              <w:instrText xml:space="preserve"> HYPERLINK "https://opengrok.pt.xiaomi.com/opengrok3/xref/miui-r-umi-dev/hardware/ril/include/telephony/ril.h" \l "252" </w:instrText>
            </w:r>
            <w:r w:rsidRPr="007F7AA4">
              <w:rPr>
                <w:rFonts w:eastAsiaTheme="majorEastAsia" w:cs="Times New Roman"/>
                <w:highlight w:val="yellow"/>
              </w:rPr>
              <w:fldChar w:fldCharType="separate"/>
            </w:r>
            <w:r w:rsidRPr="007F7AA4">
              <w:rPr>
                <w:rFonts w:eastAsiaTheme="majorEastAsia" w:cs="Times New Roman"/>
                <w:highlight w:val="yellow"/>
              </w:rPr>
              <w:t>252</w:t>
            </w:r>
            <w:r w:rsidRPr="007F7AA4">
              <w:rPr>
                <w:rFonts w:eastAsiaTheme="majorEastAsia" w:cs="Times New Roman"/>
                <w:highlight w:val="yellow"/>
              </w:rPr>
              <w:fldChar w:fldCharType="end"/>
            </w:r>
            <w:bookmarkEnd w:id="415"/>
            <w:r w:rsidRPr="007F7AA4">
              <w:rPr>
                <w:rFonts w:eastAsiaTheme="majorEastAsia" w:cs="Times New Roman"/>
                <w:highlight w:val="yellow"/>
              </w:rPr>
              <w:t xml:space="preserve">    </w:t>
            </w:r>
            <w:bookmarkStart w:id="416" w:name="RADIO_TECH_1xRTT"/>
            <w:bookmarkEnd w:id="416"/>
            <w:r w:rsidRPr="007F7AA4">
              <w:rPr>
                <w:rFonts w:eastAsiaTheme="majorEastAsia" w:cs="Times New Roman"/>
                <w:highlight w:val="yellow"/>
              </w:rPr>
              <w:fldChar w:fldCharType="begin"/>
            </w:r>
            <w:r w:rsidRPr="007F7AA4">
              <w:rPr>
                <w:rFonts w:eastAsiaTheme="majorEastAsia" w:cs="Times New Roman"/>
                <w:highlight w:val="yellow"/>
              </w:rPr>
              <w:instrText xml:space="preserve"> HYPERLINK "https://opengrok.pt.xiaomi.com/opengrok3/s?refs=RADIO_TECH_1xRTT&amp;project=miui-r-umi-dev" </w:instrText>
            </w:r>
            <w:r w:rsidRPr="007F7AA4">
              <w:rPr>
                <w:rFonts w:eastAsiaTheme="majorEastAsia" w:cs="Times New Roman"/>
                <w:highlight w:val="yellow"/>
              </w:rPr>
              <w:fldChar w:fldCharType="separate"/>
            </w:r>
            <w:r w:rsidRPr="007F7AA4">
              <w:rPr>
                <w:rFonts w:eastAsiaTheme="majorEastAsia" w:cs="Times New Roman"/>
                <w:highlight w:val="yellow"/>
              </w:rPr>
              <w:t>RADIO_TECH_1xRTT</w:t>
            </w:r>
            <w:r w:rsidRPr="007F7AA4">
              <w:rPr>
                <w:rFonts w:eastAsiaTheme="majorEastAsia" w:cs="Times New Roman"/>
                <w:highlight w:val="yellow"/>
              </w:rPr>
              <w:fldChar w:fldCharType="end"/>
            </w:r>
            <w:r w:rsidRPr="007F7AA4">
              <w:rPr>
                <w:rFonts w:eastAsiaTheme="majorEastAsia" w:cs="Times New Roman"/>
                <w:highlight w:val="yellow"/>
              </w:rPr>
              <w:t xml:space="preserve"> =  6,</w:t>
            </w:r>
          </w:p>
          <w:bookmarkStart w:id="417" w:name="253"/>
          <w:p w14:paraId="427B5515" w14:textId="77777777" w:rsidR="00CF1555" w:rsidRPr="007F7AA4" w:rsidRDefault="00CF1555" w:rsidP="00CF1555">
            <w:pPr>
              <w:rPr>
                <w:rFonts w:eastAsiaTheme="majorEastAsia" w:cs="Times New Roman"/>
              </w:rPr>
            </w:pPr>
            <w:r w:rsidRPr="007F7AA4">
              <w:rPr>
                <w:rFonts w:eastAsiaTheme="majorEastAsia" w:cs="Times New Roman"/>
              </w:rPr>
              <w:fldChar w:fldCharType="begin"/>
            </w:r>
            <w:r w:rsidRPr="007F7AA4">
              <w:rPr>
                <w:rFonts w:eastAsiaTheme="majorEastAsia" w:cs="Times New Roman"/>
              </w:rPr>
              <w:instrText xml:space="preserve"> HYPERLINK "https://opengrok.pt.xiaomi.com/opengrok3/xref/miui-r-umi-dev/hardware/ril/include/telephony/ril.h" \l "253" </w:instrText>
            </w:r>
            <w:r w:rsidRPr="007F7AA4">
              <w:rPr>
                <w:rFonts w:eastAsiaTheme="majorEastAsia" w:cs="Times New Roman"/>
              </w:rPr>
              <w:fldChar w:fldCharType="separate"/>
            </w:r>
            <w:r w:rsidRPr="007F7AA4">
              <w:rPr>
                <w:rFonts w:eastAsiaTheme="majorEastAsia" w:cs="Times New Roman"/>
              </w:rPr>
              <w:t>253</w:t>
            </w:r>
            <w:r w:rsidRPr="007F7AA4">
              <w:rPr>
                <w:rFonts w:eastAsiaTheme="majorEastAsia" w:cs="Times New Roman"/>
              </w:rPr>
              <w:fldChar w:fldCharType="end"/>
            </w:r>
            <w:bookmarkEnd w:id="417"/>
            <w:r w:rsidRPr="007F7AA4">
              <w:rPr>
                <w:rFonts w:eastAsiaTheme="majorEastAsia" w:cs="Times New Roman"/>
              </w:rPr>
              <w:t xml:space="preserve">    </w:t>
            </w:r>
            <w:bookmarkStart w:id="418" w:name="RADIO_TECH_EVDO_0"/>
            <w:bookmarkEnd w:id="418"/>
            <w:r w:rsidRPr="007F7AA4">
              <w:rPr>
                <w:rFonts w:eastAsiaTheme="majorEastAsia" w:cs="Times New Roman"/>
              </w:rPr>
              <w:fldChar w:fldCharType="begin"/>
            </w:r>
            <w:r w:rsidRPr="007F7AA4">
              <w:rPr>
                <w:rFonts w:eastAsiaTheme="majorEastAsia" w:cs="Times New Roman"/>
              </w:rPr>
              <w:instrText xml:space="preserve"> HYPERLINK "https://opengrok.pt.xiaomi.com/opengrok3/s?refs=RADIO_TECH_EVDO_0&amp;project=miui-r-umi-dev" </w:instrText>
            </w:r>
            <w:r w:rsidRPr="007F7AA4">
              <w:rPr>
                <w:rFonts w:eastAsiaTheme="majorEastAsia" w:cs="Times New Roman"/>
              </w:rPr>
              <w:fldChar w:fldCharType="separate"/>
            </w:r>
            <w:r w:rsidRPr="007F7AA4">
              <w:rPr>
                <w:rFonts w:eastAsiaTheme="majorEastAsia" w:cs="Times New Roman"/>
              </w:rPr>
              <w:t>RADIO_TECH_EVDO_0</w:t>
            </w:r>
            <w:r w:rsidRPr="007F7AA4">
              <w:rPr>
                <w:rFonts w:eastAsiaTheme="majorEastAsia" w:cs="Times New Roman"/>
              </w:rPr>
              <w:fldChar w:fldCharType="end"/>
            </w:r>
            <w:r w:rsidRPr="007F7AA4">
              <w:rPr>
                <w:rFonts w:eastAsiaTheme="majorEastAsia" w:cs="Times New Roman"/>
              </w:rPr>
              <w:t xml:space="preserve"> = 7,</w:t>
            </w:r>
          </w:p>
          <w:bookmarkStart w:id="419" w:name="254"/>
          <w:p w14:paraId="107BCC64" w14:textId="77777777" w:rsidR="00CF1555" w:rsidRPr="007F7AA4" w:rsidRDefault="00CF1555" w:rsidP="00CF1555">
            <w:pPr>
              <w:rPr>
                <w:rFonts w:eastAsiaTheme="majorEastAsia" w:cs="Times New Roman"/>
              </w:rPr>
            </w:pPr>
            <w:r w:rsidRPr="007F7AA4">
              <w:rPr>
                <w:rFonts w:eastAsiaTheme="majorEastAsia" w:cs="Times New Roman"/>
              </w:rPr>
              <w:fldChar w:fldCharType="begin"/>
            </w:r>
            <w:r w:rsidRPr="007F7AA4">
              <w:rPr>
                <w:rFonts w:eastAsiaTheme="majorEastAsia" w:cs="Times New Roman"/>
              </w:rPr>
              <w:instrText xml:space="preserve"> HYPERLINK "https://opengrok.pt.xiaomi.com/opengrok3/xref/miui-r-umi-dev/hardware/ril/include/telephony/ril.h" \l "254" </w:instrText>
            </w:r>
            <w:r w:rsidRPr="007F7AA4">
              <w:rPr>
                <w:rFonts w:eastAsiaTheme="majorEastAsia" w:cs="Times New Roman"/>
              </w:rPr>
              <w:fldChar w:fldCharType="separate"/>
            </w:r>
            <w:r w:rsidRPr="007F7AA4">
              <w:rPr>
                <w:rFonts w:eastAsiaTheme="majorEastAsia" w:cs="Times New Roman"/>
              </w:rPr>
              <w:t>254</w:t>
            </w:r>
            <w:r w:rsidRPr="007F7AA4">
              <w:rPr>
                <w:rFonts w:eastAsiaTheme="majorEastAsia" w:cs="Times New Roman"/>
              </w:rPr>
              <w:fldChar w:fldCharType="end"/>
            </w:r>
            <w:bookmarkEnd w:id="419"/>
            <w:r w:rsidRPr="007F7AA4">
              <w:rPr>
                <w:rFonts w:eastAsiaTheme="majorEastAsia" w:cs="Times New Roman"/>
              </w:rPr>
              <w:t xml:space="preserve">    </w:t>
            </w:r>
            <w:bookmarkStart w:id="420" w:name="RADIO_TECH_EVDO_A"/>
            <w:bookmarkEnd w:id="420"/>
            <w:r w:rsidRPr="007F7AA4">
              <w:rPr>
                <w:rFonts w:eastAsiaTheme="majorEastAsia" w:cs="Times New Roman"/>
              </w:rPr>
              <w:fldChar w:fldCharType="begin"/>
            </w:r>
            <w:r w:rsidRPr="007F7AA4">
              <w:rPr>
                <w:rFonts w:eastAsiaTheme="majorEastAsia" w:cs="Times New Roman"/>
              </w:rPr>
              <w:instrText xml:space="preserve"> HYPERLINK "https://opengrok.pt.xiaomi.com/opengrok3/s?refs=RADIO_TECH_EVDO_A&amp;project=miui-r-umi-dev" </w:instrText>
            </w:r>
            <w:r w:rsidRPr="007F7AA4">
              <w:rPr>
                <w:rFonts w:eastAsiaTheme="majorEastAsia" w:cs="Times New Roman"/>
              </w:rPr>
              <w:fldChar w:fldCharType="separate"/>
            </w:r>
            <w:r w:rsidRPr="007F7AA4">
              <w:rPr>
                <w:rFonts w:eastAsiaTheme="majorEastAsia" w:cs="Times New Roman"/>
              </w:rPr>
              <w:t>RADIO_TECH_EVDO_A</w:t>
            </w:r>
            <w:r w:rsidRPr="007F7AA4">
              <w:rPr>
                <w:rFonts w:eastAsiaTheme="majorEastAsia" w:cs="Times New Roman"/>
              </w:rPr>
              <w:fldChar w:fldCharType="end"/>
            </w:r>
            <w:r w:rsidRPr="007F7AA4">
              <w:rPr>
                <w:rFonts w:eastAsiaTheme="majorEastAsia" w:cs="Times New Roman"/>
              </w:rPr>
              <w:t xml:space="preserve"> = 8,</w:t>
            </w:r>
          </w:p>
          <w:bookmarkStart w:id="421" w:name="255"/>
          <w:p w14:paraId="785CCFEC" w14:textId="77777777" w:rsidR="00CF1555" w:rsidRPr="007F7AA4" w:rsidRDefault="00CF1555" w:rsidP="00CF1555">
            <w:pPr>
              <w:rPr>
                <w:rFonts w:eastAsiaTheme="majorEastAsia" w:cs="Times New Roman"/>
              </w:rPr>
            </w:pPr>
            <w:r w:rsidRPr="007F7AA4">
              <w:rPr>
                <w:rFonts w:eastAsiaTheme="majorEastAsia" w:cs="Times New Roman"/>
              </w:rPr>
              <w:fldChar w:fldCharType="begin"/>
            </w:r>
            <w:r w:rsidRPr="007F7AA4">
              <w:rPr>
                <w:rFonts w:eastAsiaTheme="majorEastAsia" w:cs="Times New Roman"/>
              </w:rPr>
              <w:instrText xml:space="preserve"> HYPERLINK "https://opengrok.pt.xiaomi.com/opengrok3/xref/miui-r-umi-dev/hardware/ril/include/telephony/ril.h" \l "255" </w:instrText>
            </w:r>
            <w:r w:rsidRPr="007F7AA4">
              <w:rPr>
                <w:rFonts w:eastAsiaTheme="majorEastAsia" w:cs="Times New Roman"/>
              </w:rPr>
              <w:fldChar w:fldCharType="separate"/>
            </w:r>
            <w:r w:rsidRPr="007F7AA4">
              <w:rPr>
                <w:rFonts w:eastAsiaTheme="majorEastAsia" w:cs="Times New Roman"/>
              </w:rPr>
              <w:t>255</w:t>
            </w:r>
            <w:r w:rsidRPr="007F7AA4">
              <w:rPr>
                <w:rFonts w:eastAsiaTheme="majorEastAsia" w:cs="Times New Roman"/>
              </w:rPr>
              <w:fldChar w:fldCharType="end"/>
            </w:r>
            <w:bookmarkEnd w:id="421"/>
            <w:r w:rsidRPr="007F7AA4">
              <w:rPr>
                <w:rFonts w:eastAsiaTheme="majorEastAsia" w:cs="Times New Roman"/>
              </w:rPr>
              <w:t xml:space="preserve">    </w:t>
            </w:r>
            <w:bookmarkStart w:id="422" w:name="RADIO_TECH_HSDPA"/>
            <w:bookmarkEnd w:id="422"/>
            <w:r w:rsidRPr="007F7AA4">
              <w:rPr>
                <w:rFonts w:eastAsiaTheme="majorEastAsia" w:cs="Times New Roman"/>
              </w:rPr>
              <w:fldChar w:fldCharType="begin"/>
            </w:r>
            <w:r w:rsidRPr="007F7AA4">
              <w:rPr>
                <w:rFonts w:eastAsiaTheme="majorEastAsia" w:cs="Times New Roman"/>
              </w:rPr>
              <w:instrText xml:space="preserve"> HYPERLINK "https://opengrok.pt.xiaomi.com/opengrok3/s?refs=RADIO_TECH_HSDPA&amp;project=miui-r-umi-dev" </w:instrText>
            </w:r>
            <w:r w:rsidRPr="007F7AA4">
              <w:rPr>
                <w:rFonts w:eastAsiaTheme="majorEastAsia" w:cs="Times New Roman"/>
              </w:rPr>
              <w:fldChar w:fldCharType="separate"/>
            </w:r>
            <w:r w:rsidRPr="007F7AA4">
              <w:rPr>
                <w:rFonts w:eastAsiaTheme="majorEastAsia" w:cs="Times New Roman"/>
              </w:rPr>
              <w:t>RADIO_TECH_HSDPA</w:t>
            </w:r>
            <w:r w:rsidRPr="007F7AA4">
              <w:rPr>
                <w:rFonts w:eastAsiaTheme="majorEastAsia" w:cs="Times New Roman"/>
              </w:rPr>
              <w:fldChar w:fldCharType="end"/>
            </w:r>
            <w:r w:rsidRPr="007F7AA4">
              <w:rPr>
                <w:rFonts w:eastAsiaTheme="majorEastAsia" w:cs="Times New Roman"/>
              </w:rPr>
              <w:t xml:space="preserve"> = 9,</w:t>
            </w:r>
          </w:p>
          <w:bookmarkStart w:id="423" w:name="256"/>
          <w:p w14:paraId="1BA18866" w14:textId="77777777" w:rsidR="00CF1555" w:rsidRPr="007F7AA4" w:rsidRDefault="00CF1555" w:rsidP="00CF1555">
            <w:pPr>
              <w:rPr>
                <w:rFonts w:eastAsiaTheme="majorEastAsia" w:cs="Times New Roman"/>
              </w:rPr>
            </w:pPr>
            <w:r w:rsidRPr="007F7AA4">
              <w:rPr>
                <w:rFonts w:eastAsiaTheme="majorEastAsia" w:cs="Times New Roman"/>
              </w:rPr>
              <w:fldChar w:fldCharType="begin"/>
            </w:r>
            <w:r w:rsidRPr="007F7AA4">
              <w:rPr>
                <w:rFonts w:eastAsiaTheme="majorEastAsia" w:cs="Times New Roman"/>
              </w:rPr>
              <w:instrText xml:space="preserve"> HYPERLINK "https://opengrok.pt.xiaomi.com/opengrok3/xref/miui-r-umi-dev/hardware/ril/include/telephony/ril.h" \l "256" </w:instrText>
            </w:r>
            <w:r w:rsidRPr="007F7AA4">
              <w:rPr>
                <w:rFonts w:eastAsiaTheme="majorEastAsia" w:cs="Times New Roman"/>
              </w:rPr>
              <w:fldChar w:fldCharType="separate"/>
            </w:r>
            <w:r w:rsidRPr="007F7AA4">
              <w:rPr>
                <w:rFonts w:eastAsiaTheme="majorEastAsia" w:cs="Times New Roman"/>
              </w:rPr>
              <w:t>256</w:t>
            </w:r>
            <w:r w:rsidRPr="007F7AA4">
              <w:rPr>
                <w:rFonts w:eastAsiaTheme="majorEastAsia" w:cs="Times New Roman"/>
              </w:rPr>
              <w:fldChar w:fldCharType="end"/>
            </w:r>
            <w:bookmarkEnd w:id="423"/>
            <w:r w:rsidRPr="007F7AA4">
              <w:rPr>
                <w:rFonts w:eastAsiaTheme="majorEastAsia" w:cs="Times New Roman"/>
              </w:rPr>
              <w:t xml:space="preserve">    </w:t>
            </w:r>
            <w:bookmarkStart w:id="424" w:name="RADIO_TECH_HSUPA"/>
            <w:bookmarkEnd w:id="424"/>
            <w:r w:rsidRPr="007F7AA4">
              <w:rPr>
                <w:rFonts w:eastAsiaTheme="majorEastAsia" w:cs="Times New Roman"/>
              </w:rPr>
              <w:fldChar w:fldCharType="begin"/>
            </w:r>
            <w:r w:rsidRPr="007F7AA4">
              <w:rPr>
                <w:rFonts w:eastAsiaTheme="majorEastAsia" w:cs="Times New Roman"/>
              </w:rPr>
              <w:instrText xml:space="preserve"> HYPERLINK "https://opengrok.pt.xiaomi.com/opengrok3/s?refs=RADIO_TECH_HSUPA&amp;project=miui-r-umi-dev" </w:instrText>
            </w:r>
            <w:r w:rsidRPr="007F7AA4">
              <w:rPr>
                <w:rFonts w:eastAsiaTheme="majorEastAsia" w:cs="Times New Roman"/>
              </w:rPr>
              <w:fldChar w:fldCharType="separate"/>
            </w:r>
            <w:r w:rsidRPr="007F7AA4">
              <w:rPr>
                <w:rFonts w:eastAsiaTheme="majorEastAsia" w:cs="Times New Roman"/>
              </w:rPr>
              <w:t>RADIO_TECH_HSUPA</w:t>
            </w:r>
            <w:r w:rsidRPr="007F7AA4">
              <w:rPr>
                <w:rFonts w:eastAsiaTheme="majorEastAsia" w:cs="Times New Roman"/>
              </w:rPr>
              <w:fldChar w:fldCharType="end"/>
            </w:r>
            <w:r w:rsidRPr="007F7AA4">
              <w:rPr>
                <w:rFonts w:eastAsiaTheme="majorEastAsia" w:cs="Times New Roman"/>
              </w:rPr>
              <w:t xml:space="preserve"> = 10,</w:t>
            </w:r>
          </w:p>
          <w:bookmarkStart w:id="425" w:name="257"/>
          <w:p w14:paraId="1EFA67AE" w14:textId="77777777" w:rsidR="00CF1555" w:rsidRPr="007F7AA4" w:rsidRDefault="00CF1555" w:rsidP="00CF1555">
            <w:pPr>
              <w:rPr>
                <w:rFonts w:eastAsiaTheme="majorEastAsia" w:cs="Times New Roman"/>
              </w:rPr>
            </w:pPr>
            <w:r w:rsidRPr="007F7AA4">
              <w:rPr>
                <w:rFonts w:eastAsiaTheme="majorEastAsia" w:cs="Times New Roman"/>
              </w:rPr>
              <w:fldChar w:fldCharType="begin"/>
            </w:r>
            <w:r w:rsidRPr="007F7AA4">
              <w:rPr>
                <w:rFonts w:eastAsiaTheme="majorEastAsia" w:cs="Times New Roman"/>
              </w:rPr>
              <w:instrText xml:space="preserve"> HYPERLINK "https://opengrok.pt.xiaomi.com/opengrok3/xref/miui-r-umi-dev/hardware/ril/include/telephony/ril.h" \l "257" </w:instrText>
            </w:r>
            <w:r w:rsidRPr="007F7AA4">
              <w:rPr>
                <w:rFonts w:eastAsiaTheme="majorEastAsia" w:cs="Times New Roman"/>
              </w:rPr>
              <w:fldChar w:fldCharType="separate"/>
            </w:r>
            <w:r w:rsidRPr="007F7AA4">
              <w:rPr>
                <w:rFonts w:eastAsiaTheme="majorEastAsia" w:cs="Times New Roman"/>
              </w:rPr>
              <w:t>257</w:t>
            </w:r>
            <w:r w:rsidRPr="007F7AA4">
              <w:rPr>
                <w:rFonts w:eastAsiaTheme="majorEastAsia" w:cs="Times New Roman"/>
              </w:rPr>
              <w:fldChar w:fldCharType="end"/>
            </w:r>
            <w:bookmarkEnd w:id="425"/>
            <w:r w:rsidRPr="007F7AA4">
              <w:rPr>
                <w:rFonts w:eastAsiaTheme="majorEastAsia" w:cs="Times New Roman"/>
              </w:rPr>
              <w:t xml:space="preserve">    </w:t>
            </w:r>
            <w:bookmarkStart w:id="426" w:name="RADIO_TECH_HSPA"/>
            <w:bookmarkEnd w:id="426"/>
            <w:r w:rsidRPr="007F7AA4">
              <w:rPr>
                <w:rFonts w:eastAsiaTheme="majorEastAsia" w:cs="Times New Roman"/>
              </w:rPr>
              <w:fldChar w:fldCharType="begin"/>
            </w:r>
            <w:r w:rsidRPr="007F7AA4">
              <w:rPr>
                <w:rFonts w:eastAsiaTheme="majorEastAsia" w:cs="Times New Roman"/>
              </w:rPr>
              <w:instrText xml:space="preserve"> HYPERLINK "https://opengrok.pt.xiaomi.com/opengrok3/s?refs=RADIO_TECH_HSPA&amp;project=miui-r-umi-dev" </w:instrText>
            </w:r>
            <w:r w:rsidRPr="007F7AA4">
              <w:rPr>
                <w:rFonts w:eastAsiaTheme="majorEastAsia" w:cs="Times New Roman"/>
              </w:rPr>
              <w:fldChar w:fldCharType="separate"/>
            </w:r>
            <w:r w:rsidRPr="007F7AA4">
              <w:rPr>
                <w:rFonts w:eastAsiaTheme="majorEastAsia" w:cs="Times New Roman"/>
              </w:rPr>
              <w:t>RADIO_TECH_HSPA</w:t>
            </w:r>
            <w:r w:rsidRPr="007F7AA4">
              <w:rPr>
                <w:rFonts w:eastAsiaTheme="majorEastAsia" w:cs="Times New Roman"/>
              </w:rPr>
              <w:fldChar w:fldCharType="end"/>
            </w:r>
            <w:r w:rsidRPr="007F7AA4">
              <w:rPr>
                <w:rFonts w:eastAsiaTheme="majorEastAsia" w:cs="Times New Roman"/>
              </w:rPr>
              <w:t xml:space="preserve"> = 11,</w:t>
            </w:r>
          </w:p>
          <w:bookmarkStart w:id="427" w:name="258"/>
          <w:p w14:paraId="076841A6" w14:textId="77777777" w:rsidR="00CF1555" w:rsidRPr="007F7AA4" w:rsidRDefault="00CF1555" w:rsidP="00CF1555">
            <w:pPr>
              <w:rPr>
                <w:rFonts w:eastAsiaTheme="majorEastAsia" w:cs="Times New Roman"/>
              </w:rPr>
            </w:pPr>
            <w:r w:rsidRPr="007F7AA4">
              <w:rPr>
                <w:rFonts w:eastAsiaTheme="majorEastAsia" w:cs="Times New Roman"/>
              </w:rPr>
              <w:fldChar w:fldCharType="begin"/>
            </w:r>
            <w:r w:rsidRPr="007F7AA4">
              <w:rPr>
                <w:rFonts w:eastAsiaTheme="majorEastAsia" w:cs="Times New Roman"/>
              </w:rPr>
              <w:instrText xml:space="preserve"> HYPERLINK "https://opengrok.pt.xiaomi.com/opengrok3/xref/miui-r-umi-dev/hardware/ril/include/telephony/ril.h" \l "258" </w:instrText>
            </w:r>
            <w:r w:rsidRPr="007F7AA4">
              <w:rPr>
                <w:rFonts w:eastAsiaTheme="majorEastAsia" w:cs="Times New Roman"/>
              </w:rPr>
              <w:fldChar w:fldCharType="separate"/>
            </w:r>
            <w:r w:rsidRPr="007F7AA4">
              <w:rPr>
                <w:rFonts w:eastAsiaTheme="majorEastAsia" w:cs="Times New Roman"/>
              </w:rPr>
              <w:t>258</w:t>
            </w:r>
            <w:r w:rsidRPr="007F7AA4">
              <w:rPr>
                <w:rFonts w:eastAsiaTheme="majorEastAsia" w:cs="Times New Roman"/>
              </w:rPr>
              <w:fldChar w:fldCharType="end"/>
            </w:r>
            <w:bookmarkEnd w:id="427"/>
            <w:r w:rsidRPr="007F7AA4">
              <w:rPr>
                <w:rFonts w:eastAsiaTheme="majorEastAsia" w:cs="Times New Roman"/>
              </w:rPr>
              <w:t xml:space="preserve">    </w:t>
            </w:r>
            <w:bookmarkStart w:id="428" w:name="RADIO_TECH_EVDO_B"/>
            <w:bookmarkEnd w:id="428"/>
            <w:r w:rsidRPr="007F7AA4">
              <w:rPr>
                <w:rFonts w:eastAsiaTheme="majorEastAsia" w:cs="Times New Roman"/>
              </w:rPr>
              <w:fldChar w:fldCharType="begin"/>
            </w:r>
            <w:r w:rsidRPr="007F7AA4">
              <w:rPr>
                <w:rFonts w:eastAsiaTheme="majorEastAsia" w:cs="Times New Roman"/>
              </w:rPr>
              <w:instrText xml:space="preserve"> HYPERLINK "https://opengrok.pt.xiaomi.com/opengrok3/s?refs=RADIO_TECH_EVDO_B&amp;project=miui-r-umi-dev" </w:instrText>
            </w:r>
            <w:r w:rsidRPr="007F7AA4">
              <w:rPr>
                <w:rFonts w:eastAsiaTheme="majorEastAsia" w:cs="Times New Roman"/>
              </w:rPr>
              <w:fldChar w:fldCharType="separate"/>
            </w:r>
            <w:r w:rsidRPr="007F7AA4">
              <w:rPr>
                <w:rFonts w:eastAsiaTheme="majorEastAsia" w:cs="Times New Roman"/>
              </w:rPr>
              <w:t>RADIO_TECH_EVDO_B</w:t>
            </w:r>
            <w:r w:rsidRPr="007F7AA4">
              <w:rPr>
                <w:rFonts w:eastAsiaTheme="majorEastAsia" w:cs="Times New Roman"/>
              </w:rPr>
              <w:fldChar w:fldCharType="end"/>
            </w:r>
            <w:r w:rsidRPr="007F7AA4">
              <w:rPr>
                <w:rFonts w:eastAsiaTheme="majorEastAsia" w:cs="Times New Roman"/>
              </w:rPr>
              <w:t xml:space="preserve"> = 12,</w:t>
            </w:r>
          </w:p>
          <w:bookmarkStart w:id="429" w:name="259"/>
          <w:p w14:paraId="45AB4310" w14:textId="77777777" w:rsidR="00CF1555" w:rsidRPr="007F7AA4" w:rsidRDefault="00CF1555" w:rsidP="00CF1555">
            <w:pPr>
              <w:rPr>
                <w:rFonts w:eastAsiaTheme="majorEastAsia" w:cs="Times New Roman"/>
              </w:rPr>
            </w:pPr>
            <w:r w:rsidRPr="007F7AA4">
              <w:rPr>
                <w:rFonts w:eastAsiaTheme="majorEastAsia" w:cs="Times New Roman"/>
              </w:rPr>
              <w:fldChar w:fldCharType="begin"/>
            </w:r>
            <w:r w:rsidRPr="007F7AA4">
              <w:rPr>
                <w:rFonts w:eastAsiaTheme="majorEastAsia" w:cs="Times New Roman"/>
              </w:rPr>
              <w:instrText xml:space="preserve"> HYPERLINK "https://opengrok.pt.xiaomi.com/opengrok3/xref/miui-r-umi-dev/hardware/ril/include/telephony/ril.h" \l "259" </w:instrText>
            </w:r>
            <w:r w:rsidRPr="007F7AA4">
              <w:rPr>
                <w:rFonts w:eastAsiaTheme="majorEastAsia" w:cs="Times New Roman"/>
              </w:rPr>
              <w:fldChar w:fldCharType="separate"/>
            </w:r>
            <w:r w:rsidRPr="007F7AA4">
              <w:rPr>
                <w:rFonts w:eastAsiaTheme="majorEastAsia" w:cs="Times New Roman"/>
              </w:rPr>
              <w:t>259</w:t>
            </w:r>
            <w:r w:rsidRPr="007F7AA4">
              <w:rPr>
                <w:rFonts w:eastAsiaTheme="majorEastAsia" w:cs="Times New Roman"/>
              </w:rPr>
              <w:fldChar w:fldCharType="end"/>
            </w:r>
            <w:bookmarkEnd w:id="429"/>
            <w:r w:rsidRPr="007F7AA4">
              <w:rPr>
                <w:rFonts w:eastAsiaTheme="majorEastAsia" w:cs="Times New Roman"/>
              </w:rPr>
              <w:t xml:space="preserve">    </w:t>
            </w:r>
            <w:bookmarkStart w:id="430" w:name="RADIO_TECH_EHRPD"/>
            <w:bookmarkEnd w:id="430"/>
            <w:r w:rsidRPr="007F7AA4">
              <w:rPr>
                <w:rFonts w:eastAsiaTheme="majorEastAsia" w:cs="Times New Roman"/>
              </w:rPr>
              <w:fldChar w:fldCharType="begin"/>
            </w:r>
            <w:r w:rsidRPr="007F7AA4">
              <w:rPr>
                <w:rFonts w:eastAsiaTheme="majorEastAsia" w:cs="Times New Roman"/>
              </w:rPr>
              <w:instrText xml:space="preserve"> HYPERLINK "https://opengrok.pt.xiaomi.com/opengrok3/s?refs=RADIO_TECH_EHRPD&amp;project=miui-r-umi-dev" </w:instrText>
            </w:r>
            <w:r w:rsidRPr="007F7AA4">
              <w:rPr>
                <w:rFonts w:eastAsiaTheme="majorEastAsia" w:cs="Times New Roman"/>
              </w:rPr>
              <w:fldChar w:fldCharType="separate"/>
            </w:r>
            <w:r w:rsidRPr="007F7AA4">
              <w:rPr>
                <w:rFonts w:eastAsiaTheme="majorEastAsia" w:cs="Times New Roman"/>
              </w:rPr>
              <w:t>RADIO_TECH_EHRPD</w:t>
            </w:r>
            <w:r w:rsidRPr="007F7AA4">
              <w:rPr>
                <w:rFonts w:eastAsiaTheme="majorEastAsia" w:cs="Times New Roman"/>
              </w:rPr>
              <w:fldChar w:fldCharType="end"/>
            </w:r>
            <w:r w:rsidRPr="007F7AA4">
              <w:rPr>
                <w:rFonts w:eastAsiaTheme="majorEastAsia" w:cs="Times New Roman"/>
              </w:rPr>
              <w:t xml:space="preserve"> = 13,</w:t>
            </w:r>
          </w:p>
          <w:bookmarkStart w:id="431" w:name="260"/>
          <w:p w14:paraId="56389AC6" w14:textId="77777777" w:rsidR="00CF1555" w:rsidRPr="007F7AA4" w:rsidRDefault="00CF1555" w:rsidP="00CF1555">
            <w:pPr>
              <w:rPr>
                <w:rFonts w:eastAsiaTheme="majorEastAsia" w:cs="Times New Roman"/>
              </w:rPr>
            </w:pPr>
            <w:r w:rsidRPr="007F7AA4">
              <w:rPr>
                <w:rFonts w:eastAsiaTheme="majorEastAsia" w:cs="Times New Roman"/>
                <w:highlight w:val="yellow"/>
              </w:rPr>
              <w:fldChar w:fldCharType="begin"/>
            </w:r>
            <w:r w:rsidRPr="007F7AA4">
              <w:rPr>
                <w:rFonts w:eastAsiaTheme="majorEastAsia" w:cs="Times New Roman"/>
                <w:highlight w:val="yellow"/>
              </w:rPr>
              <w:instrText xml:space="preserve"> HYPERLINK "https://opengrok.pt.xiaomi.com/opengrok3/xref/miui-r-umi-dev/hardware/ril/include/telephony/ril.h" \l "260" </w:instrText>
            </w:r>
            <w:r w:rsidRPr="007F7AA4">
              <w:rPr>
                <w:rFonts w:eastAsiaTheme="majorEastAsia" w:cs="Times New Roman"/>
                <w:highlight w:val="yellow"/>
              </w:rPr>
              <w:fldChar w:fldCharType="separate"/>
            </w:r>
            <w:r w:rsidRPr="007F7AA4">
              <w:rPr>
                <w:rFonts w:eastAsiaTheme="majorEastAsia" w:cs="Times New Roman"/>
                <w:highlight w:val="yellow"/>
              </w:rPr>
              <w:t>260</w:t>
            </w:r>
            <w:r w:rsidRPr="007F7AA4">
              <w:rPr>
                <w:rFonts w:eastAsiaTheme="majorEastAsia" w:cs="Times New Roman"/>
                <w:highlight w:val="yellow"/>
              </w:rPr>
              <w:fldChar w:fldCharType="end"/>
            </w:r>
            <w:bookmarkEnd w:id="431"/>
            <w:r w:rsidRPr="007F7AA4">
              <w:rPr>
                <w:rFonts w:eastAsiaTheme="majorEastAsia" w:cs="Times New Roman"/>
                <w:highlight w:val="yellow"/>
              </w:rPr>
              <w:t xml:space="preserve">    </w:t>
            </w:r>
            <w:bookmarkStart w:id="432" w:name="RADIO_TECH_LTE"/>
            <w:bookmarkEnd w:id="432"/>
            <w:r w:rsidRPr="007F7AA4">
              <w:rPr>
                <w:rFonts w:eastAsiaTheme="majorEastAsia" w:cs="Times New Roman"/>
                <w:highlight w:val="yellow"/>
              </w:rPr>
              <w:fldChar w:fldCharType="begin"/>
            </w:r>
            <w:r w:rsidRPr="007F7AA4">
              <w:rPr>
                <w:rFonts w:eastAsiaTheme="majorEastAsia" w:cs="Times New Roman"/>
                <w:highlight w:val="yellow"/>
              </w:rPr>
              <w:instrText xml:space="preserve"> HYPERLINK "https://opengrok.pt.xiaomi.com/opengrok3/s?refs=RADIO_TECH_LTE&amp;project=miui-r-umi-dev" </w:instrText>
            </w:r>
            <w:r w:rsidRPr="007F7AA4">
              <w:rPr>
                <w:rFonts w:eastAsiaTheme="majorEastAsia" w:cs="Times New Roman"/>
                <w:highlight w:val="yellow"/>
              </w:rPr>
              <w:fldChar w:fldCharType="separate"/>
            </w:r>
            <w:r w:rsidRPr="007F7AA4">
              <w:rPr>
                <w:rFonts w:eastAsiaTheme="majorEastAsia" w:cs="Times New Roman"/>
                <w:highlight w:val="yellow"/>
              </w:rPr>
              <w:t>RADIO_TECH_LTE</w:t>
            </w:r>
            <w:r w:rsidRPr="007F7AA4">
              <w:rPr>
                <w:rFonts w:eastAsiaTheme="majorEastAsia" w:cs="Times New Roman"/>
                <w:highlight w:val="yellow"/>
              </w:rPr>
              <w:fldChar w:fldCharType="end"/>
            </w:r>
            <w:r w:rsidRPr="007F7AA4">
              <w:rPr>
                <w:rFonts w:eastAsiaTheme="majorEastAsia" w:cs="Times New Roman"/>
                <w:highlight w:val="yellow"/>
              </w:rPr>
              <w:t xml:space="preserve"> = 14,</w:t>
            </w:r>
          </w:p>
          <w:bookmarkStart w:id="433" w:name="261"/>
          <w:p w14:paraId="54966F3A" w14:textId="77777777" w:rsidR="00CF1555" w:rsidRPr="007F7AA4" w:rsidRDefault="00CF1555" w:rsidP="00CF1555">
            <w:pPr>
              <w:rPr>
                <w:rFonts w:eastAsiaTheme="majorEastAsia" w:cs="Times New Roman"/>
              </w:rPr>
            </w:pPr>
            <w:r w:rsidRPr="007F7AA4">
              <w:rPr>
                <w:rFonts w:eastAsiaTheme="majorEastAsia" w:cs="Times New Roman"/>
              </w:rPr>
              <w:fldChar w:fldCharType="begin"/>
            </w:r>
            <w:r w:rsidRPr="007F7AA4">
              <w:rPr>
                <w:rFonts w:eastAsiaTheme="majorEastAsia" w:cs="Times New Roman"/>
              </w:rPr>
              <w:instrText xml:space="preserve"> HYPERLINK "https://opengrok.pt.xiaomi.com/opengrok3/xref/miui-r-umi-dev/hardware/ril/include/telephony/ril.h" \l "261" </w:instrText>
            </w:r>
            <w:r w:rsidRPr="007F7AA4">
              <w:rPr>
                <w:rFonts w:eastAsiaTheme="majorEastAsia" w:cs="Times New Roman"/>
              </w:rPr>
              <w:fldChar w:fldCharType="separate"/>
            </w:r>
            <w:r w:rsidRPr="007F7AA4">
              <w:rPr>
                <w:rFonts w:eastAsiaTheme="majorEastAsia" w:cs="Times New Roman"/>
              </w:rPr>
              <w:t>261</w:t>
            </w:r>
            <w:r w:rsidRPr="007F7AA4">
              <w:rPr>
                <w:rFonts w:eastAsiaTheme="majorEastAsia" w:cs="Times New Roman"/>
              </w:rPr>
              <w:fldChar w:fldCharType="end"/>
            </w:r>
            <w:bookmarkEnd w:id="433"/>
            <w:r w:rsidRPr="007F7AA4">
              <w:rPr>
                <w:rFonts w:eastAsiaTheme="majorEastAsia" w:cs="Times New Roman"/>
              </w:rPr>
              <w:t xml:space="preserve">    </w:t>
            </w:r>
            <w:bookmarkStart w:id="434" w:name="RADIO_TECH_HSPAP"/>
            <w:bookmarkEnd w:id="434"/>
            <w:r w:rsidRPr="007F7AA4">
              <w:rPr>
                <w:rFonts w:eastAsiaTheme="majorEastAsia" w:cs="Times New Roman"/>
              </w:rPr>
              <w:fldChar w:fldCharType="begin"/>
            </w:r>
            <w:r w:rsidRPr="007F7AA4">
              <w:rPr>
                <w:rFonts w:eastAsiaTheme="majorEastAsia" w:cs="Times New Roman"/>
              </w:rPr>
              <w:instrText xml:space="preserve"> HYPERLINK "https://opengrok.pt.xiaomi.com/opengrok3/s?refs=RADIO_TECH_HSPAP&amp;project=miui-r-umi-dev" </w:instrText>
            </w:r>
            <w:r w:rsidRPr="007F7AA4">
              <w:rPr>
                <w:rFonts w:eastAsiaTheme="majorEastAsia" w:cs="Times New Roman"/>
              </w:rPr>
              <w:fldChar w:fldCharType="separate"/>
            </w:r>
            <w:r w:rsidRPr="007F7AA4">
              <w:rPr>
                <w:rFonts w:eastAsiaTheme="majorEastAsia" w:cs="Times New Roman"/>
              </w:rPr>
              <w:t>RADIO_TECH_HSPAP</w:t>
            </w:r>
            <w:r w:rsidRPr="007F7AA4">
              <w:rPr>
                <w:rFonts w:eastAsiaTheme="majorEastAsia" w:cs="Times New Roman"/>
              </w:rPr>
              <w:fldChar w:fldCharType="end"/>
            </w:r>
            <w:r w:rsidRPr="007F7AA4">
              <w:rPr>
                <w:rFonts w:eastAsiaTheme="majorEastAsia" w:cs="Times New Roman"/>
              </w:rPr>
              <w:t xml:space="preserve"> = 15, // HSPA+</w:t>
            </w:r>
          </w:p>
          <w:bookmarkStart w:id="435" w:name="262"/>
          <w:p w14:paraId="2A35E0FC" w14:textId="77777777" w:rsidR="00CF1555" w:rsidRPr="007F7AA4" w:rsidRDefault="00CF1555" w:rsidP="00CF1555">
            <w:pPr>
              <w:rPr>
                <w:rFonts w:eastAsiaTheme="majorEastAsia" w:cs="Times New Roman"/>
                <w:color w:val="FF0000"/>
              </w:rPr>
            </w:pPr>
            <w:r w:rsidRPr="007F7AA4">
              <w:rPr>
                <w:rFonts w:eastAsiaTheme="majorEastAsia" w:cs="Times New Roman"/>
                <w:color w:val="FF0000"/>
                <w:highlight w:val="yellow"/>
              </w:rPr>
              <w:fldChar w:fldCharType="begin"/>
            </w:r>
            <w:r w:rsidRPr="007F7AA4">
              <w:rPr>
                <w:rFonts w:eastAsiaTheme="majorEastAsia" w:cs="Times New Roman"/>
                <w:color w:val="FF0000"/>
                <w:highlight w:val="yellow"/>
              </w:rPr>
              <w:instrText xml:space="preserve"> HYPERLINK "https://opengrok.pt.xiaomi.com/opengrok3/xref/miui-r-umi-dev/hardware/ril/include/telephony/ril.h" \l "262" </w:instrText>
            </w:r>
            <w:r w:rsidRPr="007F7AA4">
              <w:rPr>
                <w:rFonts w:eastAsiaTheme="majorEastAsia" w:cs="Times New Roman"/>
                <w:color w:val="FF0000"/>
                <w:highlight w:val="yellow"/>
              </w:rPr>
              <w:fldChar w:fldCharType="separate"/>
            </w:r>
            <w:r w:rsidRPr="007F7AA4">
              <w:rPr>
                <w:rFonts w:eastAsiaTheme="majorEastAsia" w:cs="Times New Roman"/>
                <w:color w:val="FF0000"/>
                <w:highlight w:val="yellow"/>
              </w:rPr>
              <w:t>262</w:t>
            </w:r>
            <w:r w:rsidRPr="007F7AA4">
              <w:rPr>
                <w:rFonts w:eastAsiaTheme="majorEastAsia" w:cs="Times New Roman"/>
                <w:color w:val="FF0000"/>
                <w:highlight w:val="yellow"/>
              </w:rPr>
              <w:fldChar w:fldCharType="end"/>
            </w:r>
            <w:bookmarkEnd w:id="435"/>
            <w:r w:rsidRPr="007F7AA4">
              <w:rPr>
                <w:rFonts w:eastAsiaTheme="majorEastAsia" w:cs="Times New Roman"/>
                <w:color w:val="FF0000"/>
                <w:highlight w:val="yellow"/>
              </w:rPr>
              <w:t xml:space="preserve">    </w:t>
            </w:r>
            <w:bookmarkStart w:id="436" w:name="RADIO_TECH_GSM"/>
            <w:bookmarkEnd w:id="436"/>
            <w:r w:rsidRPr="007F7AA4">
              <w:rPr>
                <w:rFonts w:eastAsiaTheme="majorEastAsia" w:cs="Times New Roman"/>
                <w:color w:val="FF0000"/>
                <w:highlight w:val="yellow"/>
              </w:rPr>
              <w:fldChar w:fldCharType="begin"/>
            </w:r>
            <w:r w:rsidRPr="007F7AA4">
              <w:rPr>
                <w:rFonts w:eastAsiaTheme="majorEastAsia" w:cs="Times New Roman"/>
                <w:color w:val="FF0000"/>
                <w:highlight w:val="yellow"/>
              </w:rPr>
              <w:instrText xml:space="preserve"> HYPERLINK "https://opengrok.pt.xiaomi.com/opengrok3/s?refs=RADIO_TECH_GSM&amp;project=miui-r-umi-dev" </w:instrText>
            </w:r>
            <w:r w:rsidRPr="007F7AA4">
              <w:rPr>
                <w:rFonts w:eastAsiaTheme="majorEastAsia" w:cs="Times New Roman"/>
                <w:color w:val="FF0000"/>
                <w:highlight w:val="yellow"/>
              </w:rPr>
              <w:fldChar w:fldCharType="separate"/>
            </w:r>
            <w:r w:rsidRPr="007F7AA4">
              <w:rPr>
                <w:rFonts w:eastAsiaTheme="majorEastAsia" w:cs="Times New Roman"/>
                <w:color w:val="FF0000"/>
                <w:highlight w:val="yellow"/>
              </w:rPr>
              <w:t>RADIO_TECH_GSM</w:t>
            </w:r>
            <w:r w:rsidRPr="007F7AA4">
              <w:rPr>
                <w:rFonts w:eastAsiaTheme="majorEastAsia" w:cs="Times New Roman"/>
                <w:color w:val="FF0000"/>
                <w:highlight w:val="yellow"/>
              </w:rPr>
              <w:fldChar w:fldCharType="end"/>
            </w:r>
            <w:r w:rsidRPr="007F7AA4">
              <w:rPr>
                <w:rFonts w:eastAsiaTheme="majorEastAsia" w:cs="Times New Roman"/>
                <w:color w:val="FF0000"/>
                <w:highlight w:val="yellow"/>
              </w:rPr>
              <w:t xml:space="preserve"> = 16, // Only supports voice</w:t>
            </w:r>
          </w:p>
          <w:bookmarkStart w:id="437" w:name="263"/>
          <w:p w14:paraId="7004E003" w14:textId="77777777" w:rsidR="00CF1555" w:rsidRPr="007F7AA4" w:rsidRDefault="00CF1555" w:rsidP="00CF1555">
            <w:pPr>
              <w:rPr>
                <w:rFonts w:eastAsiaTheme="majorEastAsia" w:cs="Times New Roman"/>
              </w:rPr>
            </w:pPr>
            <w:r w:rsidRPr="007F7AA4">
              <w:rPr>
                <w:rFonts w:eastAsiaTheme="majorEastAsia" w:cs="Times New Roman"/>
              </w:rPr>
              <w:fldChar w:fldCharType="begin"/>
            </w:r>
            <w:r w:rsidRPr="007F7AA4">
              <w:rPr>
                <w:rFonts w:eastAsiaTheme="majorEastAsia" w:cs="Times New Roman"/>
              </w:rPr>
              <w:instrText xml:space="preserve"> HYPERLINK "https://opengrok.pt.xiaomi.com/opengrok3/xref/miui-r-umi-dev/hardware/ril/include/telephony/ril.h" \l "263" </w:instrText>
            </w:r>
            <w:r w:rsidRPr="007F7AA4">
              <w:rPr>
                <w:rFonts w:eastAsiaTheme="majorEastAsia" w:cs="Times New Roman"/>
              </w:rPr>
              <w:fldChar w:fldCharType="separate"/>
            </w:r>
            <w:r w:rsidRPr="007F7AA4">
              <w:rPr>
                <w:rFonts w:eastAsiaTheme="majorEastAsia" w:cs="Times New Roman"/>
              </w:rPr>
              <w:t>263</w:t>
            </w:r>
            <w:r w:rsidRPr="007F7AA4">
              <w:rPr>
                <w:rFonts w:eastAsiaTheme="majorEastAsia" w:cs="Times New Roman"/>
              </w:rPr>
              <w:fldChar w:fldCharType="end"/>
            </w:r>
            <w:bookmarkEnd w:id="437"/>
            <w:r w:rsidRPr="007F7AA4">
              <w:rPr>
                <w:rFonts w:eastAsiaTheme="majorEastAsia" w:cs="Times New Roman"/>
              </w:rPr>
              <w:t xml:space="preserve">    </w:t>
            </w:r>
            <w:bookmarkStart w:id="438" w:name="RADIO_TECH_TD_SCDMA"/>
            <w:bookmarkEnd w:id="438"/>
            <w:r w:rsidRPr="007F7AA4">
              <w:rPr>
                <w:rFonts w:eastAsiaTheme="majorEastAsia" w:cs="Times New Roman"/>
              </w:rPr>
              <w:fldChar w:fldCharType="begin"/>
            </w:r>
            <w:r w:rsidRPr="007F7AA4">
              <w:rPr>
                <w:rFonts w:eastAsiaTheme="majorEastAsia" w:cs="Times New Roman"/>
              </w:rPr>
              <w:instrText xml:space="preserve"> HYPERLINK "https://opengrok.pt.xiaomi.com/opengrok3/s?refs=RADIO_TECH_TD_SCDMA&amp;project=miui-r-umi-dev" </w:instrText>
            </w:r>
            <w:r w:rsidRPr="007F7AA4">
              <w:rPr>
                <w:rFonts w:eastAsiaTheme="majorEastAsia" w:cs="Times New Roman"/>
              </w:rPr>
              <w:fldChar w:fldCharType="separate"/>
            </w:r>
            <w:r w:rsidRPr="007F7AA4">
              <w:rPr>
                <w:rFonts w:eastAsiaTheme="majorEastAsia" w:cs="Times New Roman"/>
              </w:rPr>
              <w:t>RADIO_TECH_TD_SCDMA</w:t>
            </w:r>
            <w:r w:rsidRPr="007F7AA4">
              <w:rPr>
                <w:rFonts w:eastAsiaTheme="majorEastAsia" w:cs="Times New Roman"/>
              </w:rPr>
              <w:fldChar w:fldCharType="end"/>
            </w:r>
            <w:r w:rsidRPr="007F7AA4">
              <w:rPr>
                <w:rFonts w:eastAsiaTheme="majorEastAsia" w:cs="Times New Roman"/>
              </w:rPr>
              <w:t xml:space="preserve"> = 17,</w:t>
            </w:r>
          </w:p>
          <w:bookmarkStart w:id="439" w:name="264"/>
          <w:p w14:paraId="0612C356" w14:textId="77777777" w:rsidR="00CF1555" w:rsidRPr="007F7AA4" w:rsidRDefault="00CF1555" w:rsidP="00CF1555">
            <w:pPr>
              <w:rPr>
                <w:rFonts w:eastAsiaTheme="majorEastAsia" w:cs="Times New Roman"/>
              </w:rPr>
            </w:pPr>
            <w:r w:rsidRPr="007F7AA4">
              <w:rPr>
                <w:rFonts w:eastAsiaTheme="majorEastAsia" w:cs="Times New Roman"/>
              </w:rPr>
              <w:fldChar w:fldCharType="begin"/>
            </w:r>
            <w:r w:rsidRPr="007F7AA4">
              <w:rPr>
                <w:rFonts w:eastAsiaTheme="majorEastAsia" w:cs="Times New Roman"/>
              </w:rPr>
              <w:instrText xml:space="preserve"> HYPERLINK "https://opengrok.pt.xiaomi.com/opengrok3/xref/miui-r-umi-dev/hardware/ril/include/telephony/ril.h" \l "264" </w:instrText>
            </w:r>
            <w:r w:rsidRPr="007F7AA4">
              <w:rPr>
                <w:rFonts w:eastAsiaTheme="majorEastAsia" w:cs="Times New Roman"/>
              </w:rPr>
              <w:fldChar w:fldCharType="separate"/>
            </w:r>
            <w:r w:rsidRPr="007F7AA4">
              <w:rPr>
                <w:rFonts w:eastAsiaTheme="majorEastAsia" w:cs="Times New Roman"/>
              </w:rPr>
              <w:t>264</w:t>
            </w:r>
            <w:r w:rsidRPr="007F7AA4">
              <w:rPr>
                <w:rFonts w:eastAsiaTheme="majorEastAsia" w:cs="Times New Roman"/>
              </w:rPr>
              <w:fldChar w:fldCharType="end"/>
            </w:r>
            <w:bookmarkEnd w:id="439"/>
            <w:r w:rsidRPr="007F7AA4">
              <w:rPr>
                <w:rFonts w:eastAsiaTheme="majorEastAsia" w:cs="Times New Roman"/>
              </w:rPr>
              <w:t xml:space="preserve">    </w:t>
            </w:r>
            <w:bookmarkStart w:id="440" w:name="RADIO_TECH_IWLAN"/>
            <w:bookmarkEnd w:id="440"/>
            <w:r w:rsidRPr="007F7AA4">
              <w:rPr>
                <w:rFonts w:eastAsiaTheme="majorEastAsia" w:cs="Times New Roman"/>
              </w:rPr>
              <w:fldChar w:fldCharType="begin"/>
            </w:r>
            <w:r w:rsidRPr="007F7AA4">
              <w:rPr>
                <w:rFonts w:eastAsiaTheme="majorEastAsia" w:cs="Times New Roman"/>
              </w:rPr>
              <w:instrText xml:space="preserve"> HYPERLINK "https://opengrok.pt.xiaomi.com/opengrok3/s?refs=RADIO_TECH_IWLAN&amp;project=miui-r-umi-dev" </w:instrText>
            </w:r>
            <w:r w:rsidRPr="007F7AA4">
              <w:rPr>
                <w:rFonts w:eastAsiaTheme="majorEastAsia" w:cs="Times New Roman"/>
              </w:rPr>
              <w:fldChar w:fldCharType="separate"/>
            </w:r>
            <w:r w:rsidRPr="007F7AA4">
              <w:rPr>
                <w:rFonts w:eastAsiaTheme="majorEastAsia" w:cs="Times New Roman"/>
              </w:rPr>
              <w:t>RADIO_TECH_IWLAN</w:t>
            </w:r>
            <w:r w:rsidRPr="007F7AA4">
              <w:rPr>
                <w:rFonts w:eastAsiaTheme="majorEastAsia" w:cs="Times New Roman"/>
              </w:rPr>
              <w:fldChar w:fldCharType="end"/>
            </w:r>
            <w:r w:rsidRPr="007F7AA4">
              <w:rPr>
                <w:rFonts w:eastAsiaTheme="majorEastAsia" w:cs="Times New Roman"/>
              </w:rPr>
              <w:t xml:space="preserve"> = 18,</w:t>
            </w:r>
          </w:p>
          <w:bookmarkStart w:id="441" w:name="265"/>
          <w:p w14:paraId="18DC719E" w14:textId="740E0715" w:rsidR="00CF1555" w:rsidRPr="007F7AA4" w:rsidRDefault="00CF1555" w:rsidP="00CF1555">
            <w:pPr>
              <w:rPr>
                <w:rFonts w:eastAsiaTheme="majorEastAsia" w:cs="Times New Roman"/>
                <w:highlight w:val="yellow"/>
              </w:rPr>
            </w:pPr>
            <w:r w:rsidRPr="007F7AA4">
              <w:rPr>
                <w:rFonts w:eastAsiaTheme="majorEastAsia" w:cs="Times New Roman"/>
                <w:highlight w:val="yellow"/>
              </w:rPr>
              <w:fldChar w:fldCharType="begin"/>
            </w:r>
            <w:r w:rsidRPr="007F7AA4">
              <w:rPr>
                <w:rFonts w:eastAsiaTheme="majorEastAsia" w:cs="Times New Roman"/>
                <w:highlight w:val="yellow"/>
              </w:rPr>
              <w:instrText xml:space="preserve"> HYPERLINK "https://opengrok.pt.xiaomi.com/opengrok3/xref/miui-r-umi-dev/hardware/ril/include/telephony/ril.h" \l "265" </w:instrText>
            </w:r>
            <w:r w:rsidRPr="007F7AA4">
              <w:rPr>
                <w:rFonts w:eastAsiaTheme="majorEastAsia" w:cs="Times New Roman"/>
                <w:highlight w:val="yellow"/>
              </w:rPr>
              <w:fldChar w:fldCharType="separate"/>
            </w:r>
            <w:r w:rsidRPr="007F7AA4">
              <w:rPr>
                <w:rFonts w:eastAsiaTheme="majorEastAsia" w:cs="Times New Roman"/>
                <w:highlight w:val="yellow"/>
              </w:rPr>
              <w:t>265</w:t>
            </w:r>
            <w:r w:rsidRPr="007F7AA4">
              <w:rPr>
                <w:rFonts w:eastAsiaTheme="majorEastAsia" w:cs="Times New Roman"/>
                <w:highlight w:val="yellow"/>
              </w:rPr>
              <w:fldChar w:fldCharType="end"/>
            </w:r>
            <w:bookmarkEnd w:id="441"/>
            <w:r w:rsidRPr="007F7AA4">
              <w:rPr>
                <w:rFonts w:eastAsiaTheme="majorEastAsia" w:cs="Times New Roman"/>
                <w:highlight w:val="yellow"/>
              </w:rPr>
              <w:t xml:space="preserve">    </w:t>
            </w:r>
            <w:bookmarkStart w:id="442" w:name="RADIO_TECH_LTE_CA"/>
            <w:bookmarkEnd w:id="442"/>
            <w:r w:rsidRPr="007F7AA4">
              <w:rPr>
                <w:rFonts w:eastAsiaTheme="majorEastAsia" w:cs="Times New Roman"/>
                <w:highlight w:val="yellow"/>
              </w:rPr>
              <w:fldChar w:fldCharType="begin"/>
            </w:r>
            <w:r w:rsidRPr="007F7AA4">
              <w:rPr>
                <w:rFonts w:eastAsiaTheme="majorEastAsia" w:cs="Times New Roman"/>
                <w:highlight w:val="yellow"/>
              </w:rPr>
              <w:instrText xml:space="preserve"> HYPERLINK "https://opengrok.pt.xiaomi.com/opengrok3/s?refs=RADIO_TECH_LTE_CA&amp;project=miui-r-umi-dev" </w:instrText>
            </w:r>
            <w:r w:rsidRPr="007F7AA4">
              <w:rPr>
                <w:rFonts w:eastAsiaTheme="majorEastAsia" w:cs="Times New Roman"/>
                <w:highlight w:val="yellow"/>
              </w:rPr>
              <w:fldChar w:fldCharType="separate"/>
            </w:r>
            <w:r w:rsidRPr="007F7AA4">
              <w:rPr>
                <w:rFonts w:eastAsiaTheme="majorEastAsia" w:cs="Times New Roman"/>
                <w:highlight w:val="yellow"/>
              </w:rPr>
              <w:t>RADIO_TECH_LTE_CA</w:t>
            </w:r>
            <w:r w:rsidRPr="007F7AA4">
              <w:rPr>
                <w:rFonts w:eastAsiaTheme="majorEastAsia" w:cs="Times New Roman"/>
                <w:highlight w:val="yellow"/>
              </w:rPr>
              <w:fldChar w:fldCharType="end"/>
            </w:r>
            <w:r w:rsidRPr="007F7AA4">
              <w:rPr>
                <w:rFonts w:eastAsiaTheme="majorEastAsia" w:cs="Times New Roman"/>
                <w:highlight w:val="yellow"/>
              </w:rPr>
              <w:t xml:space="preserve"> = 19</w:t>
            </w:r>
            <w:r w:rsidR="00D17C7A" w:rsidRPr="007F7AA4">
              <w:rPr>
                <w:rFonts w:eastAsiaTheme="majorEastAsia" w:cs="Times New Roman"/>
                <w:highlight w:val="yellow"/>
              </w:rPr>
              <w:t>,</w:t>
            </w:r>
          </w:p>
          <w:p w14:paraId="68F2CB0B" w14:textId="31869B66" w:rsidR="00D17C7A" w:rsidRPr="007F7AA4" w:rsidRDefault="00C7676F" w:rsidP="00CF1555">
            <w:pPr>
              <w:rPr>
                <w:rFonts w:eastAsiaTheme="majorEastAsia" w:cs="Times New Roman"/>
                <w:highlight w:val="yellow"/>
              </w:rPr>
            </w:pPr>
            <w:hyperlink r:id="rId171" w:anchor="266" w:history="1">
              <w:r w:rsidR="00D17C7A" w:rsidRPr="007F7AA4">
                <w:rPr>
                  <w:rFonts w:eastAsiaTheme="majorEastAsia" w:cs="Times New Roman"/>
                  <w:highlight w:val="yellow"/>
                </w:rPr>
                <w:t>266</w:t>
              </w:r>
            </w:hyperlink>
            <w:r w:rsidR="00D17C7A" w:rsidRPr="007F7AA4">
              <w:rPr>
                <w:rFonts w:eastAsiaTheme="majorEastAsia" w:cs="Times New Roman"/>
                <w:highlight w:val="yellow"/>
              </w:rPr>
              <w:t xml:space="preserve">    </w:t>
            </w:r>
            <w:bookmarkStart w:id="443" w:name="RADIO_TECH_NR"/>
            <w:bookmarkEnd w:id="443"/>
            <w:r w:rsidR="00D17C7A" w:rsidRPr="007F7AA4">
              <w:rPr>
                <w:rFonts w:eastAsiaTheme="majorEastAsia" w:cs="Times New Roman"/>
                <w:highlight w:val="yellow"/>
              </w:rPr>
              <w:fldChar w:fldCharType="begin"/>
            </w:r>
            <w:r w:rsidR="00D17C7A" w:rsidRPr="007F7AA4">
              <w:rPr>
                <w:rFonts w:eastAsiaTheme="majorEastAsia" w:cs="Times New Roman"/>
                <w:highlight w:val="yellow"/>
              </w:rPr>
              <w:instrText xml:space="preserve"> HYPERLINK "https://opengrok.pt.xiaomi.com/opengrok3/s?refs=RADIO_TECH_NR&amp;project=miui-r-cannon-dev" </w:instrText>
            </w:r>
            <w:r w:rsidR="00D17C7A" w:rsidRPr="007F7AA4">
              <w:rPr>
                <w:rFonts w:eastAsiaTheme="majorEastAsia" w:cs="Times New Roman"/>
                <w:highlight w:val="yellow"/>
              </w:rPr>
              <w:fldChar w:fldCharType="separate"/>
            </w:r>
            <w:r w:rsidR="00D17C7A" w:rsidRPr="007F7AA4">
              <w:rPr>
                <w:rFonts w:eastAsiaTheme="majorEastAsia" w:cs="Times New Roman"/>
                <w:highlight w:val="yellow"/>
              </w:rPr>
              <w:t>RADIO_TECH_NR</w:t>
            </w:r>
            <w:r w:rsidR="00D17C7A" w:rsidRPr="007F7AA4">
              <w:rPr>
                <w:rFonts w:eastAsiaTheme="majorEastAsia" w:cs="Times New Roman"/>
                <w:highlight w:val="yellow"/>
              </w:rPr>
              <w:fldChar w:fldCharType="end"/>
            </w:r>
            <w:r w:rsidR="00D17C7A" w:rsidRPr="007F7AA4">
              <w:rPr>
                <w:rFonts w:eastAsiaTheme="majorEastAsia" w:cs="Times New Roman"/>
                <w:highlight w:val="yellow"/>
              </w:rPr>
              <w:t xml:space="preserve"> = 20</w:t>
            </w:r>
          </w:p>
          <w:bookmarkStart w:id="444" w:name="266"/>
          <w:p w14:paraId="5BFF76CA" w14:textId="226DA23C" w:rsidR="00CF1555" w:rsidRPr="007F7AA4" w:rsidRDefault="00CF1555" w:rsidP="00CF1555">
            <w:pPr>
              <w:rPr>
                <w:rFonts w:eastAsiaTheme="majorEastAsia" w:cs="Times New Roman"/>
              </w:rPr>
            </w:pPr>
            <w:r w:rsidRPr="007F7AA4">
              <w:rPr>
                <w:rFonts w:eastAsiaTheme="majorEastAsia" w:cs="Times New Roman"/>
              </w:rPr>
              <w:fldChar w:fldCharType="begin"/>
            </w:r>
            <w:r w:rsidRPr="007F7AA4">
              <w:rPr>
                <w:rFonts w:eastAsiaTheme="majorEastAsia" w:cs="Times New Roman"/>
              </w:rPr>
              <w:instrText xml:space="preserve"> HYPERLINK "https://opengrok.pt.xiaomi.com/opengrok3/xref/miui-r-umi-dev/hardware/ril/include/telephony/ril.h" \l "266" </w:instrText>
            </w:r>
            <w:r w:rsidRPr="007F7AA4">
              <w:rPr>
                <w:rFonts w:eastAsiaTheme="majorEastAsia" w:cs="Times New Roman"/>
              </w:rPr>
              <w:fldChar w:fldCharType="separate"/>
            </w:r>
            <w:r w:rsidR="00D17C7A" w:rsidRPr="007F7AA4">
              <w:rPr>
                <w:rFonts w:eastAsiaTheme="majorEastAsia" w:cs="Times New Roman"/>
              </w:rPr>
              <w:t>267</w:t>
            </w:r>
            <w:r w:rsidRPr="007F7AA4">
              <w:rPr>
                <w:rFonts w:eastAsiaTheme="majorEastAsia" w:cs="Times New Roman"/>
              </w:rPr>
              <w:fldChar w:fldCharType="end"/>
            </w:r>
            <w:bookmarkEnd w:id="444"/>
            <w:r w:rsidRPr="007F7AA4">
              <w:rPr>
                <w:rFonts w:eastAsiaTheme="majorEastAsia" w:cs="Times New Roman"/>
              </w:rPr>
              <w:t xml:space="preserve">} </w:t>
            </w:r>
            <w:bookmarkStart w:id="445" w:name="RIL_RadioTechnology"/>
            <w:bookmarkEnd w:id="445"/>
            <w:r w:rsidRPr="007F7AA4">
              <w:rPr>
                <w:rFonts w:eastAsiaTheme="majorEastAsia" w:cs="Times New Roman"/>
              </w:rPr>
              <w:fldChar w:fldCharType="begin"/>
            </w:r>
            <w:r w:rsidRPr="007F7AA4">
              <w:rPr>
                <w:rFonts w:eastAsiaTheme="majorEastAsia" w:cs="Times New Roman"/>
              </w:rPr>
              <w:instrText xml:space="preserve"> HYPERLINK "https://opengrok.pt.xiaomi.com/opengrok3/s?refs=RIL_RadioTechnology&amp;project=miui-r-umi-dev" </w:instrText>
            </w:r>
            <w:r w:rsidRPr="007F7AA4">
              <w:rPr>
                <w:rFonts w:eastAsiaTheme="majorEastAsia" w:cs="Times New Roman"/>
              </w:rPr>
              <w:fldChar w:fldCharType="separate"/>
            </w:r>
            <w:r w:rsidRPr="007F7AA4">
              <w:rPr>
                <w:rFonts w:eastAsiaTheme="majorEastAsia" w:cs="Times New Roman"/>
              </w:rPr>
              <w:t>RIL_RadioTechnology</w:t>
            </w:r>
            <w:r w:rsidRPr="007F7AA4">
              <w:rPr>
                <w:rFonts w:eastAsiaTheme="majorEastAsia" w:cs="Times New Roman"/>
              </w:rPr>
              <w:fldChar w:fldCharType="end"/>
            </w:r>
            <w:r w:rsidRPr="007F7AA4">
              <w:rPr>
                <w:rFonts w:eastAsiaTheme="majorEastAsia" w:cs="Times New Roman"/>
              </w:rPr>
              <w:t>;</w:t>
            </w:r>
          </w:p>
          <w:p w14:paraId="612A62B5" w14:textId="77777777" w:rsidR="00CF1555" w:rsidRPr="007F7AA4" w:rsidRDefault="00CF1555" w:rsidP="00CF1555">
            <w:pPr>
              <w:rPr>
                <w:rFonts w:eastAsiaTheme="majorEastAsia" w:cs="Times New Roman"/>
              </w:rPr>
            </w:pPr>
          </w:p>
        </w:tc>
      </w:tr>
    </w:tbl>
    <w:p w14:paraId="7A5D2C34" w14:textId="3460BBAC" w:rsidR="00892A50" w:rsidRPr="007F7AA4" w:rsidRDefault="00892A50" w:rsidP="00321AB4">
      <w:pPr>
        <w:pStyle w:val="3"/>
        <w:spacing w:before="156" w:after="156"/>
        <w:rPr>
          <w:rFonts w:eastAsiaTheme="majorEastAsia" w:cs="Times New Roman"/>
        </w:rPr>
      </w:pPr>
      <w:bookmarkStart w:id="446" w:name="_Toc87714909"/>
      <w:r w:rsidRPr="007F7AA4">
        <w:rPr>
          <w:rFonts w:eastAsiaTheme="majorEastAsia" w:cs="Times New Roman"/>
        </w:rPr>
        <w:lastRenderedPageBreak/>
        <w:t>查看信号强度</w:t>
      </w:r>
      <w:bookmarkEnd w:id="446"/>
    </w:p>
    <w:p w14:paraId="4476F2F3" w14:textId="77777777" w:rsidR="004D2550" w:rsidRPr="007F7AA4" w:rsidRDefault="004D2550" w:rsidP="004D2550">
      <w:pPr>
        <w:rPr>
          <w:rFonts w:eastAsiaTheme="majorEastAsia" w:cs="Times New Roman"/>
        </w:rPr>
      </w:pPr>
      <w:r w:rsidRPr="007F7AA4">
        <w:rPr>
          <w:rFonts w:eastAsiaTheme="majorEastAsia" w:cs="Times New Roman"/>
        </w:rPr>
        <w:t>在</w:t>
      </w:r>
      <w:r w:rsidRPr="007F7AA4">
        <w:rPr>
          <w:rFonts w:eastAsiaTheme="majorEastAsia" w:cs="Times New Roman"/>
        </w:rPr>
        <w:t>bugreport</w:t>
      </w:r>
      <w:r w:rsidRPr="007F7AA4">
        <w:rPr>
          <w:rFonts w:eastAsiaTheme="majorEastAsia" w:cs="Times New Roman"/>
        </w:rPr>
        <w:t>中搜索</w:t>
      </w:r>
      <w:r w:rsidRPr="007F7AA4">
        <w:rPr>
          <w:rFonts w:eastAsiaTheme="majorEastAsia" w:cs="Times New Roman"/>
          <w:highlight w:val="yellow"/>
        </w:rPr>
        <w:t>notifySignalStrength</w:t>
      </w:r>
      <w:r w:rsidRPr="007F7AA4">
        <w:rPr>
          <w:rFonts w:eastAsiaTheme="majorEastAsia" w:cs="Times New Roman"/>
        </w:rPr>
        <w:t>，得到所有的信号值。</w:t>
      </w:r>
      <w:r w:rsidRPr="007F7AA4">
        <w:rPr>
          <w:rFonts w:eastAsiaTheme="majorEastAsia" w:cs="Times New Roman"/>
        </w:rPr>
        <w:t>primary=CellSignalStrengthLte</w:t>
      </w:r>
      <w:r w:rsidRPr="007F7AA4">
        <w:rPr>
          <w:rFonts w:eastAsiaTheme="majorEastAsia" w:cs="Times New Roman"/>
        </w:rPr>
        <w:t>，</w:t>
      </w:r>
      <w:r w:rsidRPr="007F7AA4">
        <w:rPr>
          <w:rFonts w:eastAsiaTheme="majorEastAsia" w:cs="Times New Roman"/>
        </w:rPr>
        <w:t>primary</w:t>
      </w:r>
      <w:r w:rsidRPr="007F7AA4">
        <w:rPr>
          <w:rFonts w:eastAsiaTheme="majorEastAsia" w:cs="Times New Roman"/>
        </w:rPr>
        <w:t>指示的是当前激活的</w:t>
      </w:r>
      <w:r w:rsidRPr="007F7AA4">
        <w:rPr>
          <w:rFonts w:eastAsiaTheme="majorEastAsia" w:cs="Times New Roman"/>
        </w:rPr>
        <w:t>RAT</w:t>
      </w:r>
      <w:r w:rsidRPr="007F7AA4">
        <w:rPr>
          <w:rFonts w:eastAsiaTheme="majorEastAsia" w:cs="Times New Roman"/>
        </w:rPr>
        <w:t>类型。然后查看当前打印</w:t>
      </w:r>
      <w:r w:rsidRPr="007F7AA4">
        <w:rPr>
          <w:rFonts w:eastAsiaTheme="majorEastAsia" w:cs="Times New Roman"/>
        </w:rPr>
        <w:t>Log</w:t>
      </w:r>
      <w:r w:rsidRPr="007F7AA4">
        <w:rPr>
          <w:rFonts w:eastAsiaTheme="majorEastAsia" w:cs="Times New Roman"/>
        </w:rPr>
        <w:t>中对应的</w:t>
      </w:r>
      <w:r w:rsidRPr="007F7AA4">
        <w:rPr>
          <w:rFonts w:eastAsiaTheme="majorEastAsia" w:cs="Times New Roman"/>
        </w:rPr>
        <w:t>RAT</w:t>
      </w:r>
      <w:r w:rsidRPr="007F7AA4">
        <w:rPr>
          <w:rFonts w:eastAsiaTheme="majorEastAsia" w:cs="Times New Roman"/>
        </w:rPr>
        <w:t>的信号强度值。</w:t>
      </w:r>
    </w:p>
    <w:p w14:paraId="7E0C8B33" w14:textId="7F4B994F" w:rsidR="00892A50" w:rsidRPr="007F7AA4" w:rsidRDefault="004D2550" w:rsidP="00892A50">
      <w:pPr>
        <w:rPr>
          <w:rFonts w:eastAsiaTheme="majorEastAsia" w:cs="Times New Roman"/>
        </w:rPr>
      </w:pPr>
      <w:r w:rsidRPr="007F7AA4">
        <w:rPr>
          <w:rFonts w:eastAsiaTheme="majorEastAsia" w:cs="Times New Roman"/>
        </w:rPr>
        <w:t>02-26 08:40:18.667 radio  1791  1791 D DefaultPhoneNotifier: notifySignalStrength: ss=SignalStrength:{mCdma=CellSignalStrengthCdma: cdmaDbm=2147483647 cdmaEcio=2147483647 evdoDbm=2147483647 evdoEcio=2147483647 evdoSnr=2147483647 miuiLevel=0 level=0,mGsm=CellSignalStrengthGsm: rssi=2147483647 ber=2147483647 mTa=2147483647 miuiLevel=0 mLevel=0,mWcdma=CellSignalStrengthWcdma: ss=2147483647 ber=2147483647 rscp=2147483647 ecno=2147483647 miuiLevel=0 level=0,mTdscdma=CellSignalStrengthTdscdma: rssi=2147483647 ber=2147483647 rscp=2147483647 miuiLevel=0 level=0,</w:t>
      </w:r>
      <w:r w:rsidRPr="007F7AA4">
        <w:rPr>
          <w:rFonts w:eastAsiaTheme="majorEastAsia" w:cs="Times New Roman"/>
          <w:highlight w:val="yellow"/>
        </w:rPr>
        <w:t>mLte=CellSignalStrengthLte: rssi=-85 rsrp=-96 rsrq=-12 rssnr=65 cqi=0 ta=0 miuiLevel=5 level=3</w:t>
      </w:r>
      <w:r w:rsidRPr="007F7AA4">
        <w:rPr>
          <w:rFonts w:eastAsiaTheme="majorEastAsia" w:cs="Times New Roman"/>
        </w:rPr>
        <w:t>,mNr=CellSignalStrengthNr:{ csiRsrp = 2147483647 csiRsrq = 2147483647 csiSinr = 2147483647 ssRsrp = -94 ssRsrq = -3 ssSinr = 11 miuiLevel = 5 level = 0 },</w:t>
      </w:r>
      <w:r w:rsidRPr="007F7AA4">
        <w:rPr>
          <w:rFonts w:eastAsiaTheme="majorEastAsia" w:cs="Times New Roman"/>
          <w:highlight w:val="yellow"/>
        </w:rPr>
        <w:t>primary=CellSignalStrengthLte</w:t>
      </w:r>
      <w:r w:rsidRPr="007F7AA4">
        <w:rPr>
          <w:rFonts w:eastAsiaTheme="majorEastAsia" w:cs="Times New Roman"/>
        </w:rPr>
        <w:t>} phoneId=0 subId=1</w:t>
      </w:r>
    </w:p>
    <w:p w14:paraId="12456516" w14:textId="36D637D5" w:rsidR="00CD0400" w:rsidRPr="007F7AA4" w:rsidRDefault="00CD0400" w:rsidP="00CD0400">
      <w:pPr>
        <w:pStyle w:val="3"/>
        <w:spacing w:before="156" w:after="156"/>
        <w:rPr>
          <w:rFonts w:eastAsiaTheme="majorEastAsia" w:cs="Times New Roman"/>
        </w:rPr>
      </w:pPr>
      <w:bookmarkStart w:id="447" w:name="_Toc87714910"/>
      <w:r w:rsidRPr="007F7AA4">
        <w:rPr>
          <w:rFonts w:eastAsiaTheme="majorEastAsia" w:cs="Times New Roman"/>
        </w:rPr>
        <w:t>查看</w:t>
      </w:r>
      <w:r w:rsidRPr="007F7AA4">
        <w:rPr>
          <w:rFonts w:eastAsiaTheme="majorEastAsia" w:cs="Times New Roman"/>
        </w:rPr>
        <w:t>PS</w:t>
      </w:r>
      <w:r w:rsidRPr="007F7AA4">
        <w:rPr>
          <w:rFonts w:eastAsiaTheme="majorEastAsia" w:cs="Times New Roman"/>
        </w:rPr>
        <w:t>驻留的小区信息</w:t>
      </w:r>
      <w:bookmarkEnd w:id="447"/>
    </w:p>
    <w:p w14:paraId="0AB1F024" w14:textId="234A41A0" w:rsidR="00CD0400" w:rsidRPr="007F7AA4" w:rsidRDefault="00CD0400" w:rsidP="00CD0400">
      <w:pPr>
        <w:rPr>
          <w:rFonts w:eastAsiaTheme="majorEastAsia" w:cs="Times New Roman"/>
        </w:rPr>
      </w:pPr>
      <w:r w:rsidRPr="007F7AA4">
        <w:rPr>
          <w:rFonts w:eastAsiaTheme="majorEastAsia" w:cs="Times New Roman"/>
        </w:rPr>
        <w:t>搜索</w:t>
      </w:r>
      <w:r w:rsidRPr="007F7AA4">
        <w:rPr>
          <w:rFonts w:eastAsiaTheme="majorEastAsia" w:cs="Times New Roman"/>
          <w:highlight w:val="yellow"/>
        </w:rPr>
        <w:t>handlePsNetworkStateChanged</w:t>
      </w:r>
      <w:r w:rsidRPr="007F7AA4">
        <w:rPr>
          <w:rFonts w:eastAsiaTheme="majorEastAsia" w:cs="Times New Roman"/>
          <w:highlight w:val="yellow"/>
        </w:rPr>
        <w:t>和</w:t>
      </w:r>
      <w:r w:rsidRPr="007F7AA4">
        <w:rPr>
          <w:rFonts w:eastAsiaTheme="majorEastAsia" w:cs="Times New Roman"/>
          <w:highlight w:val="yellow"/>
        </w:rPr>
        <w:t>handleCsNetworkStateChanged</w:t>
      </w:r>
    </w:p>
    <w:p w14:paraId="67563884" w14:textId="77777777" w:rsidR="00CD0400" w:rsidRPr="007F7AA4" w:rsidRDefault="00CD0400" w:rsidP="00CD0400">
      <w:pPr>
        <w:rPr>
          <w:rFonts w:eastAsiaTheme="majorEastAsia" w:cs="Times New Roman"/>
        </w:rPr>
      </w:pPr>
      <w:r w:rsidRPr="007F7AA4">
        <w:rPr>
          <w:rFonts w:eastAsiaTheme="majorEastAsia" w:cs="Times New Roman"/>
        </w:rPr>
        <w:t>06-04 15:07:25.409 radio  1514  1528 D RmcNwHdlr: [1] [</w:t>
      </w:r>
      <w:r w:rsidRPr="007F7AA4">
        <w:rPr>
          <w:rFonts w:eastAsiaTheme="majorEastAsia" w:cs="Times New Roman"/>
          <w:highlight w:val="yellow"/>
        </w:rPr>
        <w:t>handleCsNetworkStateChanged</w:t>
      </w:r>
      <w:r w:rsidRPr="007F7AA4">
        <w:rPr>
          <w:rFonts w:eastAsiaTheme="majorEastAsia" w:cs="Times New Roman"/>
        </w:rPr>
        <w:t>] mMdEreg n=0, stat=1, lac=**84, ci=***CDB4, eAct=4096, nwk_existence=0, roam_indicator=0, cause_type=0, reject_cause=0 mMdEcell act=0, cid=*, mcc=0, mnc=0, lacTac=*, pscPci=****FFFF, sig1=0, sig2=0, rsrp=0, rsrq=0, timingAdvance=0, rssnr=0, cqi=0, bsic=255, arfcn=2147483647</w:t>
      </w:r>
    </w:p>
    <w:p w14:paraId="71C31CEE" w14:textId="77777777" w:rsidR="00CD0400" w:rsidRPr="007F7AA4" w:rsidRDefault="00CD0400" w:rsidP="00CD0400">
      <w:pPr>
        <w:rPr>
          <w:rFonts w:eastAsiaTheme="majorEastAsia" w:cs="Times New Roman"/>
        </w:rPr>
      </w:pPr>
      <w:r w:rsidRPr="007F7AA4">
        <w:rPr>
          <w:rFonts w:eastAsiaTheme="majorEastAsia" w:cs="Times New Roman"/>
        </w:rPr>
        <w:t>06-04 15:07:25.410 radio  1514  1528 D RmcNwHdlr: [1] [</w:t>
      </w:r>
      <w:r w:rsidRPr="007F7AA4">
        <w:rPr>
          <w:rFonts w:eastAsiaTheme="majorEastAsia" w:cs="Times New Roman"/>
          <w:highlight w:val="yellow"/>
        </w:rPr>
        <w:t>handlePsNetworkStateChanged</w:t>
      </w:r>
      <w:r w:rsidRPr="007F7AA4">
        <w:rPr>
          <w:rFonts w:eastAsiaTheme="majorEastAsia" w:cs="Times New Roman"/>
        </w:rPr>
        <w:t xml:space="preserve">] mMdEgreg n=0, stat=1, lac=**84, </w:t>
      </w:r>
      <w:r w:rsidRPr="007F7AA4">
        <w:rPr>
          <w:rFonts w:eastAsiaTheme="majorEastAsia" w:cs="Times New Roman"/>
          <w:highlight w:val="yellow"/>
        </w:rPr>
        <w:t>ci=***CDB4, eAct=4096</w:t>
      </w:r>
      <w:r w:rsidRPr="007F7AA4">
        <w:rPr>
          <w:rFonts w:eastAsiaTheme="majorEastAsia" w:cs="Times New Roman"/>
        </w:rPr>
        <w:t>, rac=255, nwk_existence=0, roam_indicator=0, cause_type=0, reject_cause=0, dcnr_restricted=0, endc_sib=1, endc_available=0.   mMdEcell act=0, cid=*, mcc=0, mnc=0, lacTac=*, pscPci=****FFFF, sig1=0, sig2=0, rsrp=0, rsrq=0, timingAdvance=0, rssnr=0, cqi=0, bsic=255, arfcn=2147483647</w:t>
      </w:r>
    </w:p>
    <w:p w14:paraId="5328BD4C" w14:textId="6539D5C3" w:rsidR="00CD0400" w:rsidRPr="007F7AA4" w:rsidRDefault="00CD0400" w:rsidP="00CD0400">
      <w:pPr>
        <w:rPr>
          <w:rFonts w:eastAsiaTheme="majorEastAsia" w:cs="Times New Roman"/>
        </w:rPr>
      </w:pPr>
      <w:r w:rsidRPr="007F7AA4">
        <w:rPr>
          <w:rFonts w:eastAsiaTheme="majorEastAsia" w:cs="Times New Roman"/>
        </w:rPr>
        <w:t>06-04 15:07:25.410 radio  1514  1528 D RmcNwHdlr: [1] handleScgConnectionChange old=0, pre=0, new=0</w:t>
      </w:r>
    </w:p>
    <w:p w14:paraId="03F802E5" w14:textId="51927346" w:rsidR="00CF1555" w:rsidRPr="007F7AA4" w:rsidRDefault="00321AB4" w:rsidP="00321AB4">
      <w:pPr>
        <w:pStyle w:val="3"/>
        <w:spacing w:before="156" w:after="156"/>
        <w:rPr>
          <w:rFonts w:eastAsiaTheme="majorEastAsia" w:cs="Times New Roman"/>
        </w:rPr>
      </w:pPr>
      <w:bookmarkStart w:id="448" w:name="_Toc87714911"/>
      <w:r w:rsidRPr="007F7AA4">
        <w:rPr>
          <w:rFonts w:eastAsiaTheme="majorEastAsia" w:cs="Times New Roman"/>
        </w:rPr>
        <w:t>设置网络模式</w:t>
      </w:r>
      <w:bookmarkEnd w:id="448"/>
    </w:p>
    <w:p w14:paraId="7CF17DFE" w14:textId="2301AE82" w:rsidR="00321AB4" w:rsidRPr="007F7AA4" w:rsidRDefault="00321AB4" w:rsidP="00321AB4">
      <w:pPr>
        <w:widowControl/>
        <w:kinsoku/>
        <w:adjustRightInd/>
        <w:rPr>
          <w:rFonts w:eastAsiaTheme="majorEastAsia" w:cs="Times New Roman"/>
          <w:kern w:val="0"/>
          <w:sz w:val="24"/>
          <w:szCs w:val="24"/>
        </w:rPr>
      </w:pPr>
      <w:r w:rsidRPr="007F7AA4">
        <w:rPr>
          <w:rFonts w:eastAsiaTheme="majorEastAsia" w:cs="Times New Roman"/>
          <w:kern w:val="0"/>
          <w:sz w:val="24"/>
          <w:szCs w:val="24"/>
        </w:rPr>
        <w:t xml:space="preserve">06-21 16:02:19.909014  2254  2714 D MtkGsmCdmaPhone[0][1]: </w:t>
      </w:r>
      <w:r w:rsidRPr="007F7AA4">
        <w:rPr>
          <w:rFonts w:eastAsiaTheme="majorEastAsia" w:cs="Times New Roman"/>
          <w:b/>
          <w:color w:val="FF0000"/>
          <w:kern w:val="0"/>
          <w:sz w:val="24"/>
          <w:szCs w:val="24"/>
        </w:rPr>
        <w:t>setPreferredNetworkType</w:t>
      </w:r>
      <w:r w:rsidRPr="007F7AA4">
        <w:rPr>
          <w:rFonts w:eastAsiaTheme="majorEastAsia" w:cs="Times New Roman"/>
          <w:kern w:val="0"/>
          <w:sz w:val="24"/>
          <w:szCs w:val="24"/>
        </w:rPr>
        <w:t>: networkType = 33 modemRaf = 561157 rafFromType = 916479 allowedNetworkTypes = -1 filteredType = 26</w:t>
      </w:r>
    </w:p>
    <w:p w14:paraId="129077E3" w14:textId="0C5D457C" w:rsidR="00BD307B" w:rsidRPr="007F7AA4" w:rsidRDefault="00BD307B" w:rsidP="00321AB4">
      <w:pPr>
        <w:widowControl/>
        <w:kinsoku/>
        <w:adjustRightInd/>
        <w:rPr>
          <w:rFonts w:eastAsiaTheme="majorEastAsia" w:cs="Times New Roman"/>
          <w:kern w:val="0"/>
          <w:sz w:val="24"/>
          <w:szCs w:val="24"/>
        </w:rPr>
      </w:pPr>
      <w:r w:rsidRPr="007F7AA4">
        <w:rPr>
          <w:rFonts w:eastAsiaTheme="majorEastAsia" w:cs="Times New Roman"/>
          <w:kern w:val="0"/>
          <w:sz w:val="24"/>
          <w:szCs w:val="24"/>
        </w:rPr>
        <w:t>NetworkType</w:t>
      </w:r>
      <w:r w:rsidRPr="007F7AA4">
        <w:rPr>
          <w:rFonts w:eastAsiaTheme="majorEastAsia" w:cs="Times New Roman"/>
          <w:kern w:val="0"/>
          <w:sz w:val="24"/>
          <w:szCs w:val="24"/>
        </w:rPr>
        <w:t>枚举的定义位置：</w:t>
      </w:r>
      <w:r w:rsidRPr="007F7AA4">
        <w:rPr>
          <w:rFonts w:eastAsiaTheme="majorEastAsia" w:cs="Times New Roman"/>
          <w:kern w:val="0"/>
          <w:sz w:val="24"/>
          <w:szCs w:val="24"/>
        </w:rPr>
        <w:t>RILConstants.java</w:t>
      </w:r>
    </w:p>
    <w:tbl>
      <w:tblPr>
        <w:tblStyle w:val="a7"/>
        <w:tblW w:w="0" w:type="auto"/>
        <w:tblLook w:val="04A0" w:firstRow="1" w:lastRow="0" w:firstColumn="1" w:lastColumn="0" w:noHBand="0" w:noVBand="1"/>
      </w:tblPr>
      <w:tblGrid>
        <w:gridCol w:w="13454"/>
      </w:tblGrid>
      <w:tr w:rsidR="00BD307B" w:rsidRPr="007F7AA4" w14:paraId="5DBCAFD7" w14:textId="77777777" w:rsidTr="00BD307B">
        <w:tc>
          <w:tcPr>
            <w:tcW w:w="13454" w:type="dxa"/>
          </w:tcPr>
          <w:bookmarkStart w:id="449" w:name="133"/>
          <w:p w14:paraId="3A9E7BBE" w14:textId="77777777" w:rsidR="00BD307B" w:rsidRPr="007F7AA4" w:rsidRDefault="00BD307B" w:rsidP="00BD307B">
            <w:pPr>
              <w:pStyle w:val="HTML"/>
              <w:shd w:val="clear" w:color="auto" w:fill="FFFFFF"/>
              <w:rPr>
                <w:rFonts w:ascii="Times New Roman" w:eastAsiaTheme="majorEastAsia" w:hAnsi="Times New Roman" w:cs="Times New Roman"/>
                <w:color w:val="000000"/>
              </w:rPr>
            </w:pPr>
            <w:r w:rsidRPr="007F7AA4">
              <w:rPr>
                <w:rFonts w:ascii="Times New Roman" w:eastAsiaTheme="majorEastAsia" w:hAnsi="Times New Roman" w:cs="Times New Roman"/>
                <w:color w:val="000000"/>
              </w:rPr>
              <w:fldChar w:fldCharType="begin"/>
            </w:r>
            <w:r w:rsidRPr="007F7AA4">
              <w:rPr>
                <w:rFonts w:ascii="Times New Roman" w:eastAsiaTheme="majorEastAsia" w:hAnsi="Times New Roman" w:cs="Times New Roman"/>
                <w:color w:val="000000"/>
              </w:rPr>
              <w:instrText xml:space="preserve"> HYPERLINK "https://opengrok.pt.xiaomi.com/opengrok3/xref/miui-r-ares-dev/frameworks/base/telephony/java/com/android/internal/telephony/RILConstants.java" \l "133" </w:instrText>
            </w:r>
            <w:r w:rsidRPr="007F7AA4">
              <w:rPr>
                <w:rFonts w:ascii="Times New Roman" w:eastAsiaTheme="majorEastAsia" w:hAnsi="Times New Roman" w:cs="Times New Roman"/>
                <w:color w:val="000000"/>
              </w:rPr>
              <w:fldChar w:fldCharType="separate"/>
            </w:r>
            <w:r w:rsidRPr="007F7AA4">
              <w:rPr>
                <w:rStyle w:val="ab"/>
                <w:rFonts w:ascii="Times New Roman" w:eastAsiaTheme="majorEastAsia" w:hAnsi="Times New Roman" w:cs="Times New Roman"/>
                <w:color w:val="666666"/>
                <w:shd w:val="clear" w:color="auto" w:fill="DDDDDD"/>
              </w:rPr>
              <w:t>133</w:t>
            </w:r>
            <w:r w:rsidRPr="007F7AA4">
              <w:rPr>
                <w:rFonts w:ascii="Times New Roman" w:eastAsiaTheme="majorEastAsia" w:hAnsi="Times New Roman" w:cs="Times New Roman"/>
                <w:color w:val="000000"/>
              </w:rPr>
              <w:fldChar w:fldCharType="end"/>
            </w:r>
            <w:bookmarkEnd w:id="449"/>
            <w:r w:rsidRPr="007F7AA4">
              <w:rPr>
                <w:rFonts w:ascii="Times New Roman" w:eastAsiaTheme="majorEastAsia" w:hAnsi="Times New Roman" w:cs="Times New Roman"/>
                <w:color w:val="000000"/>
              </w:rPr>
              <w:t xml:space="preserve">    </w:t>
            </w:r>
            <w:r w:rsidRPr="007F7AA4">
              <w:rPr>
                <w:rStyle w:val="c"/>
                <w:rFonts w:ascii="Times New Roman" w:eastAsiaTheme="majorEastAsia" w:hAnsi="Times New Roman" w:cs="Times New Roman"/>
                <w:color w:val="666666"/>
              </w:rPr>
              <w:t>/* NETWORK_MODE_* See ril.h RIL_REQUEST_SET_PREFERRED_NETWORK_TYPE */</w:t>
            </w:r>
          </w:p>
          <w:bookmarkStart w:id="450" w:name="134"/>
          <w:p w14:paraId="6CFDED7B" w14:textId="77777777" w:rsidR="00BD307B" w:rsidRPr="007F7AA4" w:rsidRDefault="00BD307B" w:rsidP="00BD307B">
            <w:pPr>
              <w:pStyle w:val="HTML"/>
              <w:shd w:val="clear" w:color="auto" w:fill="FFFFFF"/>
              <w:rPr>
                <w:rFonts w:ascii="Times New Roman" w:eastAsiaTheme="majorEastAsia" w:hAnsi="Times New Roman" w:cs="Times New Roman"/>
                <w:color w:val="000000"/>
              </w:rPr>
            </w:pPr>
            <w:r w:rsidRPr="007F7AA4">
              <w:rPr>
                <w:rFonts w:ascii="Times New Roman" w:eastAsiaTheme="majorEastAsia" w:hAnsi="Times New Roman" w:cs="Times New Roman"/>
                <w:color w:val="000000"/>
              </w:rPr>
              <w:fldChar w:fldCharType="begin"/>
            </w:r>
            <w:r w:rsidRPr="007F7AA4">
              <w:rPr>
                <w:rFonts w:ascii="Times New Roman" w:eastAsiaTheme="majorEastAsia" w:hAnsi="Times New Roman" w:cs="Times New Roman"/>
                <w:color w:val="000000"/>
              </w:rPr>
              <w:instrText xml:space="preserve"> HYPERLINK "https://opengrok.pt.xiaomi.com/opengrok3/xref/miui-r-ares-dev/frameworks/base/telephony/java/com/android/internal/telephony/RILConstants.java" \l "134" </w:instrText>
            </w:r>
            <w:r w:rsidRPr="007F7AA4">
              <w:rPr>
                <w:rFonts w:ascii="Times New Roman" w:eastAsiaTheme="majorEastAsia" w:hAnsi="Times New Roman" w:cs="Times New Roman"/>
                <w:color w:val="000000"/>
              </w:rPr>
              <w:fldChar w:fldCharType="separate"/>
            </w:r>
            <w:r w:rsidRPr="007F7AA4">
              <w:rPr>
                <w:rStyle w:val="ab"/>
                <w:rFonts w:ascii="Times New Roman" w:eastAsiaTheme="majorEastAsia" w:hAnsi="Times New Roman" w:cs="Times New Roman"/>
                <w:color w:val="666666"/>
                <w:shd w:val="clear" w:color="auto" w:fill="DDDDDD"/>
              </w:rPr>
              <w:t>134</w:t>
            </w:r>
            <w:r w:rsidRPr="007F7AA4">
              <w:rPr>
                <w:rFonts w:ascii="Times New Roman" w:eastAsiaTheme="majorEastAsia" w:hAnsi="Times New Roman" w:cs="Times New Roman"/>
                <w:color w:val="000000"/>
              </w:rPr>
              <w:fldChar w:fldCharType="end"/>
            </w:r>
            <w:bookmarkEnd w:id="450"/>
            <w:r w:rsidRPr="007F7AA4">
              <w:rPr>
                <w:rFonts w:ascii="Times New Roman" w:eastAsiaTheme="majorEastAsia" w:hAnsi="Times New Roman" w:cs="Times New Roman"/>
                <w:color w:val="000000"/>
              </w:rPr>
              <w:t xml:space="preserve">    </w:t>
            </w:r>
            <w:r w:rsidRPr="007F7AA4">
              <w:rPr>
                <w:rStyle w:val="c"/>
                <w:rFonts w:ascii="Times New Roman" w:eastAsiaTheme="majorEastAsia" w:hAnsi="Times New Roman" w:cs="Times New Roman"/>
                <w:color w:val="666666"/>
              </w:rPr>
              <w:t>/** GSM, WCDMA (WCDMA preferred) */</w:t>
            </w:r>
          </w:p>
          <w:bookmarkStart w:id="451" w:name="135"/>
          <w:p w14:paraId="648C7022" w14:textId="77777777" w:rsidR="00BD307B" w:rsidRPr="007F7AA4" w:rsidRDefault="00BD307B" w:rsidP="00BD307B">
            <w:pPr>
              <w:pStyle w:val="HTML"/>
              <w:shd w:val="clear" w:color="auto" w:fill="FFFFFF"/>
              <w:rPr>
                <w:rFonts w:ascii="Times New Roman" w:eastAsiaTheme="majorEastAsia" w:hAnsi="Times New Roman" w:cs="Times New Roman"/>
                <w:color w:val="000000"/>
              </w:rPr>
            </w:pPr>
            <w:r w:rsidRPr="007F7AA4">
              <w:rPr>
                <w:rFonts w:ascii="Times New Roman" w:eastAsiaTheme="majorEastAsia" w:hAnsi="Times New Roman" w:cs="Times New Roman"/>
                <w:color w:val="000000"/>
              </w:rPr>
              <w:fldChar w:fldCharType="begin"/>
            </w:r>
            <w:r w:rsidRPr="007F7AA4">
              <w:rPr>
                <w:rFonts w:ascii="Times New Roman" w:eastAsiaTheme="majorEastAsia" w:hAnsi="Times New Roman" w:cs="Times New Roman"/>
                <w:color w:val="000000"/>
              </w:rPr>
              <w:instrText xml:space="preserve"> HYPERLINK "https://opengrok.pt.xiaomi.com/opengrok3/xref/miui-r-ares-dev/frameworks/base/telephony/java/com/android/internal/telephony/RILConstants.java" \l "135" </w:instrText>
            </w:r>
            <w:r w:rsidRPr="007F7AA4">
              <w:rPr>
                <w:rFonts w:ascii="Times New Roman" w:eastAsiaTheme="majorEastAsia" w:hAnsi="Times New Roman" w:cs="Times New Roman"/>
                <w:color w:val="000000"/>
              </w:rPr>
              <w:fldChar w:fldCharType="separate"/>
            </w:r>
            <w:r w:rsidRPr="007F7AA4">
              <w:rPr>
                <w:rStyle w:val="ab"/>
                <w:rFonts w:ascii="Times New Roman" w:eastAsiaTheme="majorEastAsia" w:hAnsi="Times New Roman" w:cs="Times New Roman"/>
                <w:color w:val="666666"/>
                <w:shd w:val="clear" w:color="auto" w:fill="DDDDDD"/>
              </w:rPr>
              <w:t>135</w:t>
            </w:r>
            <w:r w:rsidRPr="007F7AA4">
              <w:rPr>
                <w:rFonts w:ascii="Times New Roman" w:eastAsiaTheme="majorEastAsia" w:hAnsi="Times New Roman" w:cs="Times New Roman"/>
                <w:color w:val="000000"/>
              </w:rPr>
              <w:fldChar w:fldCharType="end"/>
            </w:r>
            <w:bookmarkEnd w:id="451"/>
            <w:r w:rsidRPr="007F7AA4">
              <w:rPr>
                <w:rFonts w:ascii="Times New Roman" w:eastAsiaTheme="majorEastAsia" w:hAnsi="Times New Roman" w:cs="Times New Roman"/>
                <w:color w:val="000000"/>
              </w:rPr>
              <w:t xml:space="preserve">    </w:t>
            </w:r>
            <w:r w:rsidRPr="007F7AA4">
              <w:rPr>
                <w:rFonts w:ascii="Times New Roman" w:eastAsiaTheme="majorEastAsia" w:hAnsi="Times New Roman" w:cs="Times New Roman"/>
                <w:b/>
                <w:bCs/>
                <w:color w:val="000000"/>
              </w:rPr>
              <w:t>int</w:t>
            </w:r>
            <w:r w:rsidRPr="007F7AA4">
              <w:rPr>
                <w:rFonts w:ascii="Times New Roman" w:eastAsiaTheme="majorEastAsia" w:hAnsi="Times New Roman" w:cs="Times New Roman"/>
                <w:color w:val="000000"/>
              </w:rPr>
              <w:t xml:space="preserve"> </w:t>
            </w:r>
            <w:bookmarkStart w:id="452" w:name="NETWORK_MODE_WCDMA_PREF"/>
            <w:bookmarkEnd w:id="452"/>
            <w:r w:rsidRPr="007F7AA4">
              <w:rPr>
                <w:rFonts w:ascii="Times New Roman" w:eastAsiaTheme="majorEastAsia" w:hAnsi="Times New Roman" w:cs="Times New Roman"/>
                <w:color w:val="000000"/>
              </w:rPr>
              <w:fldChar w:fldCharType="begin"/>
            </w:r>
            <w:r w:rsidRPr="007F7AA4">
              <w:rPr>
                <w:rFonts w:ascii="Times New Roman" w:eastAsiaTheme="majorEastAsia" w:hAnsi="Times New Roman" w:cs="Times New Roman"/>
                <w:color w:val="000000"/>
              </w:rPr>
              <w:instrText xml:space="preserve"> HYPERLINK "https://opengrok.pt.xiaomi.com/opengrok3/s?refs=NETWORK_MODE_WCDMA_PREF&amp;project=miui-r-ares-dev" </w:instrText>
            </w:r>
            <w:r w:rsidRPr="007F7AA4">
              <w:rPr>
                <w:rFonts w:ascii="Times New Roman" w:eastAsiaTheme="majorEastAsia" w:hAnsi="Times New Roman" w:cs="Times New Roman"/>
                <w:color w:val="000000"/>
              </w:rPr>
              <w:fldChar w:fldCharType="separate"/>
            </w:r>
            <w:r w:rsidRPr="007F7AA4">
              <w:rPr>
                <w:rStyle w:val="ab"/>
                <w:rFonts w:ascii="Times New Roman" w:eastAsiaTheme="majorEastAsia" w:hAnsi="Times New Roman" w:cs="Times New Roman"/>
                <w:b/>
                <w:bCs/>
                <w:color w:val="009900"/>
              </w:rPr>
              <w:t>NETWORK_MODE_WCDMA_PREF</w:t>
            </w:r>
            <w:r w:rsidRPr="007F7AA4">
              <w:rPr>
                <w:rFonts w:ascii="Times New Roman" w:eastAsiaTheme="majorEastAsia" w:hAnsi="Times New Roman" w:cs="Times New Roman"/>
                <w:color w:val="000000"/>
              </w:rPr>
              <w:fldChar w:fldCharType="end"/>
            </w:r>
            <w:r w:rsidRPr="007F7AA4">
              <w:rPr>
                <w:rFonts w:ascii="Times New Roman" w:eastAsiaTheme="majorEastAsia" w:hAnsi="Times New Roman" w:cs="Times New Roman"/>
                <w:color w:val="000000"/>
              </w:rPr>
              <w:t xml:space="preserve"> = </w:t>
            </w:r>
            <w:r w:rsidRPr="007F7AA4">
              <w:rPr>
                <w:rStyle w:val="n"/>
                <w:rFonts w:ascii="Times New Roman" w:eastAsiaTheme="majorEastAsia" w:hAnsi="Times New Roman" w:cs="Times New Roman"/>
                <w:color w:val="A52A2A"/>
              </w:rPr>
              <w:t>0</w:t>
            </w:r>
            <w:r w:rsidRPr="007F7AA4">
              <w:rPr>
                <w:rFonts w:ascii="Times New Roman" w:eastAsiaTheme="majorEastAsia" w:hAnsi="Times New Roman" w:cs="Times New Roman"/>
                <w:color w:val="000000"/>
              </w:rPr>
              <w:t>;</w:t>
            </w:r>
          </w:p>
          <w:bookmarkStart w:id="453" w:name="136"/>
          <w:p w14:paraId="7AB6AA48" w14:textId="77777777" w:rsidR="00BD307B" w:rsidRPr="007F7AA4" w:rsidRDefault="00BD307B" w:rsidP="00BD307B">
            <w:pPr>
              <w:pStyle w:val="HTML"/>
              <w:shd w:val="clear" w:color="auto" w:fill="FFFFFF"/>
              <w:rPr>
                <w:rFonts w:ascii="Times New Roman" w:eastAsiaTheme="majorEastAsia" w:hAnsi="Times New Roman" w:cs="Times New Roman"/>
                <w:color w:val="000000"/>
              </w:rPr>
            </w:pPr>
            <w:r w:rsidRPr="007F7AA4">
              <w:rPr>
                <w:rFonts w:ascii="Times New Roman" w:eastAsiaTheme="majorEastAsia" w:hAnsi="Times New Roman" w:cs="Times New Roman"/>
                <w:color w:val="000000"/>
              </w:rPr>
              <w:fldChar w:fldCharType="begin"/>
            </w:r>
            <w:r w:rsidRPr="007F7AA4">
              <w:rPr>
                <w:rFonts w:ascii="Times New Roman" w:eastAsiaTheme="majorEastAsia" w:hAnsi="Times New Roman" w:cs="Times New Roman"/>
                <w:color w:val="000000"/>
              </w:rPr>
              <w:instrText xml:space="preserve"> HYPERLINK "https://opengrok.pt.xiaomi.com/opengrok3/xref/miui-r-ares-dev/frameworks/base/telephony/java/com/android/internal/telephony/RILConstants.java" \l "136" </w:instrText>
            </w:r>
            <w:r w:rsidRPr="007F7AA4">
              <w:rPr>
                <w:rFonts w:ascii="Times New Roman" w:eastAsiaTheme="majorEastAsia" w:hAnsi="Times New Roman" w:cs="Times New Roman"/>
                <w:color w:val="000000"/>
              </w:rPr>
              <w:fldChar w:fldCharType="separate"/>
            </w:r>
            <w:r w:rsidRPr="007F7AA4">
              <w:rPr>
                <w:rStyle w:val="ab"/>
                <w:rFonts w:ascii="Times New Roman" w:eastAsiaTheme="majorEastAsia" w:hAnsi="Times New Roman" w:cs="Times New Roman"/>
                <w:color w:val="666666"/>
                <w:shd w:val="clear" w:color="auto" w:fill="DDDDDD"/>
              </w:rPr>
              <w:t>136</w:t>
            </w:r>
            <w:r w:rsidRPr="007F7AA4">
              <w:rPr>
                <w:rFonts w:ascii="Times New Roman" w:eastAsiaTheme="majorEastAsia" w:hAnsi="Times New Roman" w:cs="Times New Roman"/>
                <w:color w:val="000000"/>
              </w:rPr>
              <w:fldChar w:fldCharType="end"/>
            </w:r>
            <w:bookmarkEnd w:id="453"/>
          </w:p>
          <w:bookmarkStart w:id="454" w:name="137"/>
          <w:p w14:paraId="4CAF7581" w14:textId="77777777" w:rsidR="00BD307B" w:rsidRPr="007F7AA4" w:rsidRDefault="00BD307B" w:rsidP="00BD307B">
            <w:pPr>
              <w:pStyle w:val="HTML"/>
              <w:shd w:val="clear" w:color="auto" w:fill="FFFFFF"/>
              <w:rPr>
                <w:rFonts w:ascii="Times New Roman" w:eastAsiaTheme="majorEastAsia" w:hAnsi="Times New Roman" w:cs="Times New Roman"/>
                <w:color w:val="000000"/>
              </w:rPr>
            </w:pPr>
            <w:r w:rsidRPr="007F7AA4">
              <w:rPr>
                <w:rFonts w:ascii="Times New Roman" w:eastAsiaTheme="majorEastAsia" w:hAnsi="Times New Roman" w:cs="Times New Roman"/>
                <w:color w:val="000000"/>
              </w:rPr>
              <w:fldChar w:fldCharType="begin"/>
            </w:r>
            <w:r w:rsidRPr="007F7AA4">
              <w:rPr>
                <w:rFonts w:ascii="Times New Roman" w:eastAsiaTheme="majorEastAsia" w:hAnsi="Times New Roman" w:cs="Times New Roman"/>
                <w:color w:val="000000"/>
              </w:rPr>
              <w:instrText xml:space="preserve"> HYPERLINK "https://opengrok.pt.xiaomi.com/opengrok3/xref/miui-r-ares-dev/frameworks/base/telephony/java/com/android/internal/telephony/RILConstants.java" \l "137" </w:instrText>
            </w:r>
            <w:r w:rsidRPr="007F7AA4">
              <w:rPr>
                <w:rFonts w:ascii="Times New Roman" w:eastAsiaTheme="majorEastAsia" w:hAnsi="Times New Roman" w:cs="Times New Roman"/>
                <w:color w:val="000000"/>
              </w:rPr>
              <w:fldChar w:fldCharType="separate"/>
            </w:r>
            <w:r w:rsidRPr="007F7AA4">
              <w:rPr>
                <w:rStyle w:val="ab"/>
                <w:rFonts w:ascii="Times New Roman" w:eastAsiaTheme="majorEastAsia" w:hAnsi="Times New Roman" w:cs="Times New Roman"/>
                <w:color w:val="666666"/>
                <w:shd w:val="clear" w:color="auto" w:fill="DDDDDD"/>
              </w:rPr>
              <w:t>137</w:t>
            </w:r>
            <w:r w:rsidRPr="007F7AA4">
              <w:rPr>
                <w:rFonts w:ascii="Times New Roman" w:eastAsiaTheme="majorEastAsia" w:hAnsi="Times New Roman" w:cs="Times New Roman"/>
                <w:color w:val="000000"/>
              </w:rPr>
              <w:fldChar w:fldCharType="end"/>
            </w:r>
            <w:bookmarkEnd w:id="454"/>
            <w:r w:rsidRPr="007F7AA4">
              <w:rPr>
                <w:rFonts w:ascii="Times New Roman" w:eastAsiaTheme="majorEastAsia" w:hAnsi="Times New Roman" w:cs="Times New Roman"/>
                <w:color w:val="000000"/>
              </w:rPr>
              <w:t xml:space="preserve">    </w:t>
            </w:r>
            <w:r w:rsidRPr="007F7AA4">
              <w:rPr>
                <w:rStyle w:val="c"/>
                <w:rFonts w:ascii="Times New Roman" w:eastAsiaTheme="majorEastAsia" w:hAnsi="Times New Roman" w:cs="Times New Roman"/>
                <w:color w:val="666666"/>
              </w:rPr>
              <w:t>/** GSM only */</w:t>
            </w:r>
          </w:p>
          <w:bookmarkStart w:id="455" w:name="138"/>
          <w:p w14:paraId="023BBEB1" w14:textId="77777777" w:rsidR="00BD307B" w:rsidRPr="007F7AA4" w:rsidRDefault="00BD307B" w:rsidP="00BD307B">
            <w:pPr>
              <w:pStyle w:val="HTML"/>
              <w:shd w:val="clear" w:color="auto" w:fill="FFFFFF"/>
              <w:rPr>
                <w:rFonts w:ascii="Times New Roman" w:eastAsiaTheme="majorEastAsia" w:hAnsi="Times New Roman" w:cs="Times New Roman"/>
                <w:color w:val="000000"/>
              </w:rPr>
            </w:pPr>
            <w:r w:rsidRPr="007F7AA4">
              <w:rPr>
                <w:rFonts w:ascii="Times New Roman" w:eastAsiaTheme="majorEastAsia" w:hAnsi="Times New Roman" w:cs="Times New Roman"/>
                <w:color w:val="000000"/>
              </w:rPr>
              <w:fldChar w:fldCharType="begin"/>
            </w:r>
            <w:r w:rsidRPr="007F7AA4">
              <w:rPr>
                <w:rFonts w:ascii="Times New Roman" w:eastAsiaTheme="majorEastAsia" w:hAnsi="Times New Roman" w:cs="Times New Roman"/>
                <w:color w:val="000000"/>
              </w:rPr>
              <w:instrText xml:space="preserve"> HYPERLINK "https://opengrok.pt.xiaomi.com/opengrok3/xref/miui-r-ares-dev/frameworks/base/telephony/java/com/android/internal/telephony/RILConstants.java" \l "138" </w:instrText>
            </w:r>
            <w:r w:rsidRPr="007F7AA4">
              <w:rPr>
                <w:rFonts w:ascii="Times New Roman" w:eastAsiaTheme="majorEastAsia" w:hAnsi="Times New Roman" w:cs="Times New Roman"/>
                <w:color w:val="000000"/>
              </w:rPr>
              <w:fldChar w:fldCharType="separate"/>
            </w:r>
            <w:r w:rsidRPr="007F7AA4">
              <w:rPr>
                <w:rStyle w:val="ab"/>
                <w:rFonts w:ascii="Times New Roman" w:eastAsiaTheme="majorEastAsia" w:hAnsi="Times New Roman" w:cs="Times New Roman"/>
                <w:color w:val="666666"/>
                <w:shd w:val="clear" w:color="auto" w:fill="DDDDDD"/>
              </w:rPr>
              <w:t>138</w:t>
            </w:r>
            <w:r w:rsidRPr="007F7AA4">
              <w:rPr>
                <w:rFonts w:ascii="Times New Roman" w:eastAsiaTheme="majorEastAsia" w:hAnsi="Times New Roman" w:cs="Times New Roman"/>
                <w:color w:val="000000"/>
              </w:rPr>
              <w:fldChar w:fldCharType="end"/>
            </w:r>
            <w:bookmarkEnd w:id="455"/>
            <w:r w:rsidRPr="007F7AA4">
              <w:rPr>
                <w:rFonts w:ascii="Times New Roman" w:eastAsiaTheme="majorEastAsia" w:hAnsi="Times New Roman" w:cs="Times New Roman"/>
                <w:color w:val="000000"/>
              </w:rPr>
              <w:t xml:space="preserve">    </w:t>
            </w:r>
            <w:r w:rsidRPr="007F7AA4">
              <w:rPr>
                <w:rFonts w:ascii="Times New Roman" w:eastAsiaTheme="majorEastAsia" w:hAnsi="Times New Roman" w:cs="Times New Roman"/>
                <w:b/>
                <w:bCs/>
                <w:color w:val="000000"/>
              </w:rPr>
              <w:t>int</w:t>
            </w:r>
            <w:r w:rsidRPr="007F7AA4">
              <w:rPr>
                <w:rFonts w:ascii="Times New Roman" w:eastAsiaTheme="majorEastAsia" w:hAnsi="Times New Roman" w:cs="Times New Roman"/>
                <w:color w:val="000000"/>
              </w:rPr>
              <w:t xml:space="preserve"> </w:t>
            </w:r>
            <w:bookmarkStart w:id="456" w:name="NETWORK_MODE_GSM_ONLY"/>
            <w:bookmarkEnd w:id="456"/>
            <w:r w:rsidRPr="007F7AA4">
              <w:rPr>
                <w:rFonts w:ascii="Times New Roman" w:eastAsiaTheme="majorEastAsia" w:hAnsi="Times New Roman" w:cs="Times New Roman"/>
                <w:color w:val="000000"/>
              </w:rPr>
              <w:fldChar w:fldCharType="begin"/>
            </w:r>
            <w:r w:rsidRPr="007F7AA4">
              <w:rPr>
                <w:rFonts w:ascii="Times New Roman" w:eastAsiaTheme="majorEastAsia" w:hAnsi="Times New Roman" w:cs="Times New Roman"/>
                <w:color w:val="000000"/>
              </w:rPr>
              <w:instrText xml:space="preserve"> HYPERLINK "https://opengrok.pt.xiaomi.com/opengrok3/s?refs=NETWORK_MODE_GSM_ONLY&amp;project=miui-r-ares-dev" </w:instrText>
            </w:r>
            <w:r w:rsidRPr="007F7AA4">
              <w:rPr>
                <w:rFonts w:ascii="Times New Roman" w:eastAsiaTheme="majorEastAsia" w:hAnsi="Times New Roman" w:cs="Times New Roman"/>
                <w:color w:val="000000"/>
              </w:rPr>
              <w:fldChar w:fldCharType="separate"/>
            </w:r>
            <w:r w:rsidRPr="007F7AA4">
              <w:rPr>
                <w:rStyle w:val="ab"/>
                <w:rFonts w:ascii="Times New Roman" w:eastAsiaTheme="majorEastAsia" w:hAnsi="Times New Roman" w:cs="Times New Roman"/>
                <w:b/>
                <w:bCs/>
                <w:color w:val="009900"/>
              </w:rPr>
              <w:t>NETWORK_MODE_GSM_ONLY</w:t>
            </w:r>
            <w:r w:rsidRPr="007F7AA4">
              <w:rPr>
                <w:rFonts w:ascii="Times New Roman" w:eastAsiaTheme="majorEastAsia" w:hAnsi="Times New Roman" w:cs="Times New Roman"/>
                <w:color w:val="000000"/>
              </w:rPr>
              <w:fldChar w:fldCharType="end"/>
            </w:r>
            <w:r w:rsidRPr="007F7AA4">
              <w:rPr>
                <w:rFonts w:ascii="Times New Roman" w:eastAsiaTheme="majorEastAsia" w:hAnsi="Times New Roman" w:cs="Times New Roman"/>
                <w:color w:val="000000"/>
              </w:rPr>
              <w:t xml:space="preserve"> = </w:t>
            </w:r>
            <w:r w:rsidRPr="007F7AA4">
              <w:rPr>
                <w:rStyle w:val="n"/>
                <w:rFonts w:ascii="Times New Roman" w:eastAsiaTheme="majorEastAsia" w:hAnsi="Times New Roman" w:cs="Times New Roman"/>
                <w:color w:val="A52A2A"/>
              </w:rPr>
              <w:t>1</w:t>
            </w:r>
            <w:r w:rsidRPr="007F7AA4">
              <w:rPr>
                <w:rFonts w:ascii="Times New Roman" w:eastAsiaTheme="majorEastAsia" w:hAnsi="Times New Roman" w:cs="Times New Roman"/>
                <w:color w:val="000000"/>
              </w:rPr>
              <w:t>;</w:t>
            </w:r>
          </w:p>
          <w:bookmarkStart w:id="457" w:name="139"/>
          <w:p w14:paraId="490F4432" w14:textId="77777777" w:rsidR="00BD307B" w:rsidRPr="007F7AA4" w:rsidRDefault="00BD307B" w:rsidP="00BD307B">
            <w:pPr>
              <w:pStyle w:val="HTML"/>
              <w:shd w:val="clear" w:color="auto" w:fill="FFFFFF"/>
              <w:rPr>
                <w:rFonts w:ascii="Times New Roman" w:eastAsiaTheme="majorEastAsia" w:hAnsi="Times New Roman" w:cs="Times New Roman"/>
                <w:color w:val="000000"/>
              </w:rPr>
            </w:pPr>
            <w:r w:rsidRPr="007F7AA4">
              <w:rPr>
                <w:rFonts w:ascii="Times New Roman" w:eastAsiaTheme="majorEastAsia" w:hAnsi="Times New Roman" w:cs="Times New Roman"/>
                <w:color w:val="000000"/>
              </w:rPr>
              <w:fldChar w:fldCharType="begin"/>
            </w:r>
            <w:r w:rsidRPr="007F7AA4">
              <w:rPr>
                <w:rFonts w:ascii="Times New Roman" w:eastAsiaTheme="majorEastAsia" w:hAnsi="Times New Roman" w:cs="Times New Roman"/>
                <w:color w:val="000000"/>
              </w:rPr>
              <w:instrText xml:space="preserve"> HYPERLINK "https://opengrok.pt.xiaomi.com/opengrok3/xref/miui-r-ares-dev/frameworks/base/telephony/java/com/android/internal/telephony/RILConstants.java" \l "139" </w:instrText>
            </w:r>
            <w:r w:rsidRPr="007F7AA4">
              <w:rPr>
                <w:rFonts w:ascii="Times New Roman" w:eastAsiaTheme="majorEastAsia" w:hAnsi="Times New Roman" w:cs="Times New Roman"/>
                <w:color w:val="000000"/>
              </w:rPr>
              <w:fldChar w:fldCharType="separate"/>
            </w:r>
            <w:r w:rsidRPr="007F7AA4">
              <w:rPr>
                <w:rStyle w:val="ab"/>
                <w:rFonts w:ascii="Times New Roman" w:eastAsiaTheme="majorEastAsia" w:hAnsi="Times New Roman" w:cs="Times New Roman"/>
                <w:color w:val="666666"/>
                <w:shd w:val="clear" w:color="auto" w:fill="DDDDDD"/>
              </w:rPr>
              <w:t>139</w:t>
            </w:r>
            <w:r w:rsidRPr="007F7AA4">
              <w:rPr>
                <w:rFonts w:ascii="Times New Roman" w:eastAsiaTheme="majorEastAsia" w:hAnsi="Times New Roman" w:cs="Times New Roman"/>
                <w:color w:val="000000"/>
              </w:rPr>
              <w:fldChar w:fldCharType="end"/>
            </w:r>
            <w:bookmarkEnd w:id="457"/>
          </w:p>
          <w:bookmarkStart w:id="458" w:name="140"/>
          <w:p w14:paraId="69B81F56" w14:textId="77777777" w:rsidR="00BD307B" w:rsidRPr="007F7AA4" w:rsidRDefault="00BD307B" w:rsidP="00BD307B">
            <w:pPr>
              <w:pStyle w:val="HTML"/>
              <w:shd w:val="clear" w:color="auto" w:fill="FFFFFF"/>
              <w:rPr>
                <w:rFonts w:ascii="Times New Roman" w:eastAsiaTheme="majorEastAsia" w:hAnsi="Times New Roman" w:cs="Times New Roman"/>
                <w:color w:val="000000"/>
              </w:rPr>
            </w:pPr>
            <w:r w:rsidRPr="007F7AA4">
              <w:rPr>
                <w:rFonts w:ascii="Times New Roman" w:eastAsiaTheme="majorEastAsia" w:hAnsi="Times New Roman" w:cs="Times New Roman"/>
                <w:color w:val="000000"/>
              </w:rPr>
              <w:fldChar w:fldCharType="begin"/>
            </w:r>
            <w:r w:rsidRPr="007F7AA4">
              <w:rPr>
                <w:rFonts w:ascii="Times New Roman" w:eastAsiaTheme="majorEastAsia" w:hAnsi="Times New Roman" w:cs="Times New Roman"/>
                <w:color w:val="000000"/>
              </w:rPr>
              <w:instrText xml:space="preserve"> HYPERLINK "https://opengrok.pt.xiaomi.com/opengrok3/xref/miui-r-ares-dev/frameworks/base/telephony/java/com/android/internal/telephony/RILConstants.java" \l "140" </w:instrText>
            </w:r>
            <w:r w:rsidRPr="007F7AA4">
              <w:rPr>
                <w:rFonts w:ascii="Times New Roman" w:eastAsiaTheme="majorEastAsia" w:hAnsi="Times New Roman" w:cs="Times New Roman"/>
                <w:color w:val="000000"/>
              </w:rPr>
              <w:fldChar w:fldCharType="separate"/>
            </w:r>
            <w:r w:rsidRPr="007F7AA4">
              <w:rPr>
                <w:rStyle w:val="ab"/>
                <w:rFonts w:ascii="Times New Roman" w:eastAsiaTheme="majorEastAsia" w:hAnsi="Times New Roman" w:cs="Times New Roman"/>
                <w:color w:val="000000"/>
                <w:shd w:val="clear" w:color="auto" w:fill="DDDDDD"/>
              </w:rPr>
              <w:t>140</w:t>
            </w:r>
            <w:r w:rsidRPr="007F7AA4">
              <w:rPr>
                <w:rFonts w:ascii="Times New Roman" w:eastAsiaTheme="majorEastAsia" w:hAnsi="Times New Roman" w:cs="Times New Roman"/>
                <w:color w:val="000000"/>
              </w:rPr>
              <w:fldChar w:fldCharType="end"/>
            </w:r>
            <w:bookmarkEnd w:id="458"/>
            <w:r w:rsidRPr="007F7AA4">
              <w:rPr>
                <w:rFonts w:ascii="Times New Roman" w:eastAsiaTheme="majorEastAsia" w:hAnsi="Times New Roman" w:cs="Times New Roman"/>
                <w:color w:val="000000"/>
              </w:rPr>
              <w:t xml:space="preserve">    </w:t>
            </w:r>
            <w:r w:rsidRPr="007F7AA4">
              <w:rPr>
                <w:rStyle w:val="c"/>
                <w:rFonts w:ascii="Times New Roman" w:eastAsiaTheme="majorEastAsia" w:hAnsi="Times New Roman" w:cs="Times New Roman"/>
                <w:color w:val="666666"/>
              </w:rPr>
              <w:t>/** WCDMA only */</w:t>
            </w:r>
          </w:p>
          <w:bookmarkStart w:id="459" w:name="141"/>
          <w:p w14:paraId="579709AC" w14:textId="77777777" w:rsidR="00BD307B" w:rsidRPr="007F7AA4" w:rsidRDefault="00BD307B" w:rsidP="00BD307B">
            <w:pPr>
              <w:pStyle w:val="HTML"/>
              <w:shd w:val="clear" w:color="auto" w:fill="FFFFFF"/>
              <w:rPr>
                <w:rFonts w:ascii="Times New Roman" w:eastAsiaTheme="majorEastAsia" w:hAnsi="Times New Roman" w:cs="Times New Roman"/>
                <w:color w:val="000000"/>
              </w:rPr>
            </w:pPr>
            <w:r w:rsidRPr="007F7AA4">
              <w:rPr>
                <w:rFonts w:ascii="Times New Roman" w:eastAsiaTheme="majorEastAsia" w:hAnsi="Times New Roman" w:cs="Times New Roman"/>
                <w:color w:val="000000"/>
              </w:rPr>
              <w:fldChar w:fldCharType="begin"/>
            </w:r>
            <w:r w:rsidRPr="007F7AA4">
              <w:rPr>
                <w:rFonts w:ascii="Times New Roman" w:eastAsiaTheme="majorEastAsia" w:hAnsi="Times New Roman" w:cs="Times New Roman"/>
                <w:color w:val="000000"/>
              </w:rPr>
              <w:instrText xml:space="preserve"> HYPERLINK "https://opengrok.pt.xiaomi.com/opengrok3/xref/miui-r-ares-dev/frameworks/base/telephony/java/com/android/internal/telephony/RILConstants.java" \l "141" </w:instrText>
            </w:r>
            <w:r w:rsidRPr="007F7AA4">
              <w:rPr>
                <w:rFonts w:ascii="Times New Roman" w:eastAsiaTheme="majorEastAsia" w:hAnsi="Times New Roman" w:cs="Times New Roman"/>
                <w:color w:val="000000"/>
              </w:rPr>
              <w:fldChar w:fldCharType="separate"/>
            </w:r>
            <w:r w:rsidRPr="007F7AA4">
              <w:rPr>
                <w:rStyle w:val="ab"/>
                <w:rFonts w:ascii="Times New Roman" w:eastAsiaTheme="majorEastAsia" w:hAnsi="Times New Roman" w:cs="Times New Roman"/>
                <w:color w:val="666666"/>
                <w:shd w:val="clear" w:color="auto" w:fill="DDDDDD"/>
              </w:rPr>
              <w:t>141</w:t>
            </w:r>
            <w:r w:rsidRPr="007F7AA4">
              <w:rPr>
                <w:rFonts w:ascii="Times New Roman" w:eastAsiaTheme="majorEastAsia" w:hAnsi="Times New Roman" w:cs="Times New Roman"/>
                <w:color w:val="000000"/>
              </w:rPr>
              <w:fldChar w:fldCharType="end"/>
            </w:r>
            <w:bookmarkEnd w:id="459"/>
            <w:r w:rsidRPr="007F7AA4">
              <w:rPr>
                <w:rFonts w:ascii="Times New Roman" w:eastAsiaTheme="majorEastAsia" w:hAnsi="Times New Roman" w:cs="Times New Roman"/>
                <w:color w:val="000000"/>
              </w:rPr>
              <w:t xml:space="preserve">    </w:t>
            </w:r>
            <w:r w:rsidRPr="007F7AA4">
              <w:rPr>
                <w:rFonts w:ascii="Times New Roman" w:eastAsiaTheme="majorEastAsia" w:hAnsi="Times New Roman" w:cs="Times New Roman"/>
                <w:b/>
                <w:bCs/>
                <w:color w:val="000000"/>
              </w:rPr>
              <w:t>int</w:t>
            </w:r>
            <w:r w:rsidRPr="007F7AA4">
              <w:rPr>
                <w:rFonts w:ascii="Times New Roman" w:eastAsiaTheme="majorEastAsia" w:hAnsi="Times New Roman" w:cs="Times New Roman"/>
                <w:color w:val="000000"/>
              </w:rPr>
              <w:t xml:space="preserve"> </w:t>
            </w:r>
            <w:bookmarkStart w:id="460" w:name="NETWORK_MODE_WCDMA_ONLY"/>
            <w:bookmarkEnd w:id="460"/>
            <w:r w:rsidRPr="007F7AA4">
              <w:rPr>
                <w:rFonts w:ascii="Times New Roman" w:eastAsiaTheme="majorEastAsia" w:hAnsi="Times New Roman" w:cs="Times New Roman"/>
                <w:color w:val="000000"/>
              </w:rPr>
              <w:fldChar w:fldCharType="begin"/>
            </w:r>
            <w:r w:rsidRPr="007F7AA4">
              <w:rPr>
                <w:rFonts w:ascii="Times New Roman" w:eastAsiaTheme="majorEastAsia" w:hAnsi="Times New Roman" w:cs="Times New Roman"/>
                <w:color w:val="000000"/>
              </w:rPr>
              <w:instrText xml:space="preserve"> HYPERLINK "https://opengrok.pt.xiaomi.com/opengrok3/s?refs=NETWORK_MODE_WCDMA_ONLY&amp;project=miui-r-ares-dev" </w:instrText>
            </w:r>
            <w:r w:rsidRPr="007F7AA4">
              <w:rPr>
                <w:rFonts w:ascii="Times New Roman" w:eastAsiaTheme="majorEastAsia" w:hAnsi="Times New Roman" w:cs="Times New Roman"/>
                <w:color w:val="000000"/>
              </w:rPr>
              <w:fldChar w:fldCharType="separate"/>
            </w:r>
            <w:r w:rsidRPr="007F7AA4">
              <w:rPr>
                <w:rStyle w:val="ab"/>
                <w:rFonts w:ascii="Times New Roman" w:eastAsiaTheme="majorEastAsia" w:hAnsi="Times New Roman" w:cs="Times New Roman"/>
                <w:b/>
                <w:bCs/>
                <w:color w:val="009900"/>
              </w:rPr>
              <w:t>NETWORK_MODE_WCDMA_ONLY</w:t>
            </w:r>
            <w:r w:rsidRPr="007F7AA4">
              <w:rPr>
                <w:rFonts w:ascii="Times New Roman" w:eastAsiaTheme="majorEastAsia" w:hAnsi="Times New Roman" w:cs="Times New Roman"/>
                <w:color w:val="000000"/>
              </w:rPr>
              <w:fldChar w:fldCharType="end"/>
            </w:r>
            <w:r w:rsidRPr="007F7AA4">
              <w:rPr>
                <w:rFonts w:ascii="Times New Roman" w:eastAsiaTheme="majorEastAsia" w:hAnsi="Times New Roman" w:cs="Times New Roman"/>
                <w:color w:val="000000"/>
              </w:rPr>
              <w:t xml:space="preserve"> = </w:t>
            </w:r>
            <w:r w:rsidRPr="007F7AA4">
              <w:rPr>
                <w:rStyle w:val="n"/>
                <w:rFonts w:ascii="Times New Roman" w:eastAsiaTheme="majorEastAsia" w:hAnsi="Times New Roman" w:cs="Times New Roman"/>
                <w:color w:val="A52A2A"/>
              </w:rPr>
              <w:t>2</w:t>
            </w:r>
            <w:r w:rsidRPr="007F7AA4">
              <w:rPr>
                <w:rFonts w:ascii="Times New Roman" w:eastAsiaTheme="majorEastAsia" w:hAnsi="Times New Roman" w:cs="Times New Roman"/>
                <w:color w:val="000000"/>
              </w:rPr>
              <w:t>;</w:t>
            </w:r>
          </w:p>
          <w:bookmarkStart w:id="461" w:name="142"/>
          <w:p w14:paraId="585AE6BF" w14:textId="77777777" w:rsidR="00BD307B" w:rsidRPr="007F7AA4" w:rsidRDefault="00BD307B" w:rsidP="00BD307B">
            <w:pPr>
              <w:pStyle w:val="HTML"/>
              <w:shd w:val="clear" w:color="auto" w:fill="FFFFFF"/>
              <w:rPr>
                <w:rFonts w:ascii="Times New Roman" w:eastAsiaTheme="majorEastAsia" w:hAnsi="Times New Roman" w:cs="Times New Roman"/>
                <w:color w:val="000000"/>
              </w:rPr>
            </w:pPr>
            <w:r w:rsidRPr="007F7AA4">
              <w:rPr>
                <w:rFonts w:ascii="Times New Roman" w:eastAsiaTheme="majorEastAsia" w:hAnsi="Times New Roman" w:cs="Times New Roman"/>
                <w:color w:val="000000"/>
              </w:rPr>
              <w:fldChar w:fldCharType="begin"/>
            </w:r>
            <w:r w:rsidRPr="007F7AA4">
              <w:rPr>
                <w:rFonts w:ascii="Times New Roman" w:eastAsiaTheme="majorEastAsia" w:hAnsi="Times New Roman" w:cs="Times New Roman"/>
                <w:color w:val="000000"/>
              </w:rPr>
              <w:instrText xml:space="preserve"> HYPERLINK "https://opengrok.pt.xiaomi.com/opengrok3/xref/miui-r-ares-dev/frameworks/base/telephony/java/com/android/internal/telephony/RILConstants.java" \l "142" </w:instrText>
            </w:r>
            <w:r w:rsidRPr="007F7AA4">
              <w:rPr>
                <w:rFonts w:ascii="Times New Roman" w:eastAsiaTheme="majorEastAsia" w:hAnsi="Times New Roman" w:cs="Times New Roman"/>
                <w:color w:val="000000"/>
              </w:rPr>
              <w:fldChar w:fldCharType="separate"/>
            </w:r>
            <w:r w:rsidRPr="007F7AA4">
              <w:rPr>
                <w:rStyle w:val="ab"/>
                <w:rFonts w:ascii="Times New Roman" w:eastAsiaTheme="majorEastAsia" w:hAnsi="Times New Roman" w:cs="Times New Roman"/>
                <w:color w:val="666666"/>
                <w:shd w:val="clear" w:color="auto" w:fill="DDDDDD"/>
              </w:rPr>
              <w:t>142</w:t>
            </w:r>
            <w:r w:rsidRPr="007F7AA4">
              <w:rPr>
                <w:rFonts w:ascii="Times New Roman" w:eastAsiaTheme="majorEastAsia" w:hAnsi="Times New Roman" w:cs="Times New Roman"/>
                <w:color w:val="000000"/>
              </w:rPr>
              <w:fldChar w:fldCharType="end"/>
            </w:r>
            <w:bookmarkEnd w:id="461"/>
          </w:p>
          <w:bookmarkStart w:id="462" w:name="143"/>
          <w:p w14:paraId="3253105E" w14:textId="77777777" w:rsidR="00BD307B" w:rsidRPr="007F7AA4" w:rsidRDefault="00BD307B" w:rsidP="00BD307B">
            <w:pPr>
              <w:pStyle w:val="HTML"/>
              <w:shd w:val="clear" w:color="auto" w:fill="FFFFFF"/>
              <w:rPr>
                <w:rFonts w:ascii="Times New Roman" w:eastAsiaTheme="majorEastAsia" w:hAnsi="Times New Roman" w:cs="Times New Roman"/>
                <w:color w:val="000000"/>
              </w:rPr>
            </w:pPr>
            <w:r w:rsidRPr="007F7AA4">
              <w:rPr>
                <w:rFonts w:ascii="Times New Roman" w:eastAsiaTheme="majorEastAsia" w:hAnsi="Times New Roman" w:cs="Times New Roman"/>
                <w:color w:val="000000"/>
              </w:rPr>
              <w:fldChar w:fldCharType="begin"/>
            </w:r>
            <w:r w:rsidRPr="007F7AA4">
              <w:rPr>
                <w:rFonts w:ascii="Times New Roman" w:eastAsiaTheme="majorEastAsia" w:hAnsi="Times New Roman" w:cs="Times New Roman"/>
                <w:color w:val="000000"/>
              </w:rPr>
              <w:instrText xml:space="preserve"> HYPERLINK "https://opengrok.pt.xiaomi.com/opengrok3/xref/miui-r-ares-dev/frameworks/base/telephony/java/com/android/internal/telephony/RILConstants.java" \l "143" </w:instrText>
            </w:r>
            <w:r w:rsidRPr="007F7AA4">
              <w:rPr>
                <w:rFonts w:ascii="Times New Roman" w:eastAsiaTheme="majorEastAsia" w:hAnsi="Times New Roman" w:cs="Times New Roman"/>
                <w:color w:val="000000"/>
              </w:rPr>
              <w:fldChar w:fldCharType="separate"/>
            </w:r>
            <w:r w:rsidRPr="007F7AA4">
              <w:rPr>
                <w:rStyle w:val="ab"/>
                <w:rFonts w:ascii="Times New Roman" w:eastAsiaTheme="majorEastAsia" w:hAnsi="Times New Roman" w:cs="Times New Roman"/>
                <w:color w:val="666666"/>
                <w:shd w:val="clear" w:color="auto" w:fill="DDDDDD"/>
              </w:rPr>
              <w:t>143</w:t>
            </w:r>
            <w:r w:rsidRPr="007F7AA4">
              <w:rPr>
                <w:rFonts w:ascii="Times New Roman" w:eastAsiaTheme="majorEastAsia" w:hAnsi="Times New Roman" w:cs="Times New Roman"/>
                <w:color w:val="000000"/>
              </w:rPr>
              <w:fldChar w:fldCharType="end"/>
            </w:r>
            <w:bookmarkEnd w:id="462"/>
            <w:r w:rsidRPr="007F7AA4">
              <w:rPr>
                <w:rFonts w:ascii="Times New Roman" w:eastAsiaTheme="majorEastAsia" w:hAnsi="Times New Roman" w:cs="Times New Roman"/>
                <w:color w:val="000000"/>
              </w:rPr>
              <w:t xml:space="preserve">    </w:t>
            </w:r>
            <w:r w:rsidRPr="007F7AA4">
              <w:rPr>
                <w:rStyle w:val="c"/>
                <w:rFonts w:ascii="Times New Roman" w:eastAsiaTheme="majorEastAsia" w:hAnsi="Times New Roman" w:cs="Times New Roman"/>
                <w:color w:val="666666"/>
              </w:rPr>
              <w:t>/** GSM, WCDMA (auto mode, according to PRL) */</w:t>
            </w:r>
          </w:p>
          <w:bookmarkStart w:id="463" w:name="144"/>
          <w:p w14:paraId="37A7BDF7" w14:textId="77777777" w:rsidR="00BD307B" w:rsidRPr="007F7AA4" w:rsidRDefault="00BD307B" w:rsidP="00BD307B">
            <w:pPr>
              <w:pStyle w:val="HTML"/>
              <w:shd w:val="clear" w:color="auto" w:fill="FFFFFF"/>
              <w:rPr>
                <w:rFonts w:ascii="Times New Roman" w:eastAsiaTheme="majorEastAsia" w:hAnsi="Times New Roman" w:cs="Times New Roman"/>
                <w:color w:val="000000"/>
              </w:rPr>
            </w:pPr>
            <w:r w:rsidRPr="007F7AA4">
              <w:rPr>
                <w:rFonts w:ascii="Times New Roman" w:eastAsiaTheme="majorEastAsia" w:hAnsi="Times New Roman" w:cs="Times New Roman"/>
                <w:color w:val="000000"/>
              </w:rPr>
              <w:fldChar w:fldCharType="begin"/>
            </w:r>
            <w:r w:rsidRPr="007F7AA4">
              <w:rPr>
                <w:rFonts w:ascii="Times New Roman" w:eastAsiaTheme="majorEastAsia" w:hAnsi="Times New Roman" w:cs="Times New Roman"/>
                <w:color w:val="000000"/>
              </w:rPr>
              <w:instrText xml:space="preserve"> HYPERLINK "https://opengrok.pt.xiaomi.com/opengrok3/xref/miui-r-ares-dev/frameworks/base/telephony/java/com/android/internal/telephony/RILConstants.java" \l "144" </w:instrText>
            </w:r>
            <w:r w:rsidRPr="007F7AA4">
              <w:rPr>
                <w:rFonts w:ascii="Times New Roman" w:eastAsiaTheme="majorEastAsia" w:hAnsi="Times New Roman" w:cs="Times New Roman"/>
                <w:color w:val="000000"/>
              </w:rPr>
              <w:fldChar w:fldCharType="separate"/>
            </w:r>
            <w:r w:rsidRPr="007F7AA4">
              <w:rPr>
                <w:rStyle w:val="ab"/>
                <w:rFonts w:ascii="Times New Roman" w:eastAsiaTheme="majorEastAsia" w:hAnsi="Times New Roman" w:cs="Times New Roman"/>
                <w:color w:val="666666"/>
                <w:shd w:val="clear" w:color="auto" w:fill="DDDDDD"/>
              </w:rPr>
              <w:t>144</w:t>
            </w:r>
            <w:r w:rsidRPr="007F7AA4">
              <w:rPr>
                <w:rFonts w:ascii="Times New Roman" w:eastAsiaTheme="majorEastAsia" w:hAnsi="Times New Roman" w:cs="Times New Roman"/>
                <w:color w:val="000000"/>
              </w:rPr>
              <w:fldChar w:fldCharType="end"/>
            </w:r>
            <w:bookmarkEnd w:id="463"/>
            <w:r w:rsidRPr="007F7AA4">
              <w:rPr>
                <w:rFonts w:ascii="Times New Roman" w:eastAsiaTheme="majorEastAsia" w:hAnsi="Times New Roman" w:cs="Times New Roman"/>
                <w:color w:val="000000"/>
              </w:rPr>
              <w:t xml:space="preserve">    </w:t>
            </w:r>
            <w:r w:rsidRPr="007F7AA4">
              <w:rPr>
                <w:rFonts w:ascii="Times New Roman" w:eastAsiaTheme="majorEastAsia" w:hAnsi="Times New Roman" w:cs="Times New Roman"/>
                <w:b/>
                <w:bCs/>
                <w:color w:val="000000"/>
              </w:rPr>
              <w:t>int</w:t>
            </w:r>
            <w:r w:rsidRPr="007F7AA4">
              <w:rPr>
                <w:rFonts w:ascii="Times New Roman" w:eastAsiaTheme="majorEastAsia" w:hAnsi="Times New Roman" w:cs="Times New Roman"/>
                <w:color w:val="000000"/>
              </w:rPr>
              <w:t xml:space="preserve"> </w:t>
            </w:r>
            <w:bookmarkStart w:id="464" w:name="NETWORK_MODE_GSM_UMTS"/>
            <w:bookmarkEnd w:id="464"/>
            <w:r w:rsidRPr="007F7AA4">
              <w:rPr>
                <w:rFonts w:ascii="Times New Roman" w:eastAsiaTheme="majorEastAsia" w:hAnsi="Times New Roman" w:cs="Times New Roman"/>
                <w:color w:val="000000"/>
              </w:rPr>
              <w:fldChar w:fldCharType="begin"/>
            </w:r>
            <w:r w:rsidRPr="007F7AA4">
              <w:rPr>
                <w:rFonts w:ascii="Times New Roman" w:eastAsiaTheme="majorEastAsia" w:hAnsi="Times New Roman" w:cs="Times New Roman"/>
                <w:color w:val="000000"/>
              </w:rPr>
              <w:instrText xml:space="preserve"> HYPERLINK "https://opengrok.pt.xiaomi.com/opengrok3/s?refs=NETWORK_MODE_GSM_UMTS&amp;project=miui-r-ares-dev" </w:instrText>
            </w:r>
            <w:r w:rsidRPr="007F7AA4">
              <w:rPr>
                <w:rFonts w:ascii="Times New Roman" w:eastAsiaTheme="majorEastAsia" w:hAnsi="Times New Roman" w:cs="Times New Roman"/>
                <w:color w:val="000000"/>
              </w:rPr>
              <w:fldChar w:fldCharType="separate"/>
            </w:r>
            <w:r w:rsidRPr="007F7AA4">
              <w:rPr>
                <w:rStyle w:val="ab"/>
                <w:rFonts w:ascii="Times New Roman" w:eastAsiaTheme="majorEastAsia" w:hAnsi="Times New Roman" w:cs="Times New Roman"/>
                <w:b/>
                <w:bCs/>
                <w:color w:val="009900"/>
              </w:rPr>
              <w:t>NETWORK_MODE_GSM_UMTS</w:t>
            </w:r>
            <w:r w:rsidRPr="007F7AA4">
              <w:rPr>
                <w:rFonts w:ascii="Times New Roman" w:eastAsiaTheme="majorEastAsia" w:hAnsi="Times New Roman" w:cs="Times New Roman"/>
                <w:color w:val="000000"/>
              </w:rPr>
              <w:fldChar w:fldCharType="end"/>
            </w:r>
            <w:r w:rsidRPr="007F7AA4">
              <w:rPr>
                <w:rFonts w:ascii="Times New Roman" w:eastAsiaTheme="majorEastAsia" w:hAnsi="Times New Roman" w:cs="Times New Roman"/>
                <w:color w:val="000000"/>
              </w:rPr>
              <w:t xml:space="preserve"> = </w:t>
            </w:r>
            <w:r w:rsidRPr="007F7AA4">
              <w:rPr>
                <w:rStyle w:val="n"/>
                <w:rFonts w:ascii="Times New Roman" w:eastAsiaTheme="majorEastAsia" w:hAnsi="Times New Roman" w:cs="Times New Roman"/>
                <w:color w:val="A52A2A"/>
              </w:rPr>
              <w:t>3</w:t>
            </w:r>
            <w:r w:rsidRPr="007F7AA4">
              <w:rPr>
                <w:rFonts w:ascii="Times New Roman" w:eastAsiaTheme="majorEastAsia" w:hAnsi="Times New Roman" w:cs="Times New Roman"/>
                <w:color w:val="000000"/>
              </w:rPr>
              <w:t>;</w:t>
            </w:r>
          </w:p>
          <w:bookmarkStart w:id="465" w:name="145"/>
          <w:p w14:paraId="392F8213" w14:textId="77777777" w:rsidR="00BD307B" w:rsidRPr="007F7AA4" w:rsidRDefault="00BD307B" w:rsidP="00BD307B">
            <w:pPr>
              <w:pStyle w:val="HTML"/>
              <w:shd w:val="clear" w:color="auto" w:fill="FFFFFF"/>
              <w:rPr>
                <w:rFonts w:ascii="Times New Roman" w:eastAsiaTheme="majorEastAsia" w:hAnsi="Times New Roman" w:cs="Times New Roman"/>
                <w:color w:val="000000"/>
              </w:rPr>
            </w:pPr>
            <w:r w:rsidRPr="007F7AA4">
              <w:rPr>
                <w:rFonts w:ascii="Times New Roman" w:eastAsiaTheme="majorEastAsia" w:hAnsi="Times New Roman" w:cs="Times New Roman"/>
                <w:color w:val="000000"/>
              </w:rPr>
              <w:fldChar w:fldCharType="begin"/>
            </w:r>
            <w:r w:rsidRPr="007F7AA4">
              <w:rPr>
                <w:rFonts w:ascii="Times New Roman" w:eastAsiaTheme="majorEastAsia" w:hAnsi="Times New Roman" w:cs="Times New Roman"/>
                <w:color w:val="000000"/>
              </w:rPr>
              <w:instrText xml:space="preserve"> HYPERLINK "https://opengrok.pt.xiaomi.com/opengrok3/xref/miui-r-ares-dev/frameworks/base/telephony/java/com/android/internal/telephony/RILConstants.java" \l "145" </w:instrText>
            </w:r>
            <w:r w:rsidRPr="007F7AA4">
              <w:rPr>
                <w:rFonts w:ascii="Times New Roman" w:eastAsiaTheme="majorEastAsia" w:hAnsi="Times New Roman" w:cs="Times New Roman"/>
                <w:color w:val="000000"/>
              </w:rPr>
              <w:fldChar w:fldCharType="separate"/>
            </w:r>
            <w:r w:rsidRPr="007F7AA4">
              <w:rPr>
                <w:rStyle w:val="ab"/>
                <w:rFonts w:ascii="Times New Roman" w:eastAsiaTheme="majorEastAsia" w:hAnsi="Times New Roman" w:cs="Times New Roman"/>
                <w:color w:val="666666"/>
                <w:shd w:val="clear" w:color="auto" w:fill="DDDDDD"/>
              </w:rPr>
              <w:t>145</w:t>
            </w:r>
            <w:r w:rsidRPr="007F7AA4">
              <w:rPr>
                <w:rFonts w:ascii="Times New Roman" w:eastAsiaTheme="majorEastAsia" w:hAnsi="Times New Roman" w:cs="Times New Roman"/>
                <w:color w:val="000000"/>
              </w:rPr>
              <w:fldChar w:fldCharType="end"/>
            </w:r>
            <w:bookmarkEnd w:id="465"/>
          </w:p>
          <w:bookmarkStart w:id="466" w:name="146"/>
          <w:p w14:paraId="6E9DE878" w14:textId="77777777" w:rsidR="00BD307B" w:rsidRPr="007F7AA4" w:rsidRDefault="00BD307B" w:rsidP="00BD307B">
            <w:pPr>
              <w:pStyle w:val="HTML"/>
              <w:shd w:val="clear" w:color="auto" w:fill="FFFFFF"/>
              <w:rPr>
                <w:rFonts w:ascii="Times New Roman" w:eastAsiaTheme="majorEastAsia" w:hAnsi="Times New Roman" w:cs="Times New Roman"/>
                <w:color w:val="000000"/>
              </w:rPr>
            </w:pPr>
            <w:r w:rsidRPr="007F7AA4">
              <w:rPr>
                <w:rFonts w:ascii="Times New Roman" w:eastAsiaTheme="majorEastAsia" w:hAnsi="Times New Roman" w:cs="Times New Roman"/>
                <w:color w:val="000000"/>
              </w:rPr>
              <w:fldChar w:fldCharType="begin"/>
            </w:r>
            <w:r w:rsidRPr="007F7AA4">
              <w:rPr>
                <w:rFonts w:ascii="Times New Roman" w:eastAsiaTheme="majorEastAsia" w:hAnsi="Times New Roman" w:cs="Times New Roman"/>
                <w:color w:val="000000"/>
              </w:rPr>
              <w:instrText xml:space="preserve"> HYPERLINK "https://opengrok.pt.xiaomi.com/opengrok3/xref/miui-r-ares-dev/frameworks/base/telephony/java/com/android/internal/telephony/RILConstants.java" \l "146" </w:instrText>
            </w:r>
            <w:r w:rsidRPr="007F7AA4">
              <w:rPr>
                <w:rFonts w:ascii="Times New Roman" w:eastAsiaTheme="majorEastAsia" w:hAnsi="Times New Roman" w:cs="Times New Roman"/>
                <w:color w:val="000000"/>
              </w:rPr>
              <w:fldChar w:fldCharType="separate"/>
            </w:r>
            <w:r w:rsidRPr="007F7AA4">
              <w:rPr>
                <w:rStyle w:val="ab"/>
                <w:rFonts w:ascii="Times New Roman" w:eastAsiaTheme="majorEastAsia" w:hAnsi="Times New Roman" w:cs="Times New Roman"/>
                <w:color w:val="666666"/>
                <w:shd w:val="clear" w:color="auto" w:fill="DDDDDD"/>
              </w:rPr>
              <w:t>146</w:t>
            </w:r>
            <w:r w:rsidRPr="007F7AA4">
              <w:rPr>
                <w:rFonts w:ascii="Times New Roman" w:eastAsiaTheme="majorEastAsia" w:hAnsi="Times New Roman" w:cs="Times New Roman"/>
                <w:color w:val="000000"/>
              </w:rPr>
              <w:fldChar w:fldCharType="end"/>
            </w:r>
            <w:bookmarkEnd w:id="466"/>
            <w:r w:rsidRPr="007F7AA4">
              <w:rPr>
                <w:rFonts w:ascii="Times New Roman" w:eastAsiaTheme="majorEastAsia" w:hAnsi="Times New Roman" w:cs="Times New Roman"/>
                <w:color w:val="000000"/>
              </w:rPr>
              <w:t xml:space="preserve">    </w:t>
            </w:r>
            <w:r w:rsidRPr="007F7AA4">
              <w:rPr>
                <w:rStyle w:val="c"/>
                <w:rFonts w:ascii="Times New Roman" w:eastAsiaTheme="majorEastAsia" w:hAnsi="Times New Roman" w:cs="Times New Roman"/>
                <w:color w:val="666666"/>
              </w:rPr>
              <w:t>/** CDMA and EvDo (auto mode, according to PRL) */</w:t>
            </w:r>
          </w:p>
          <w:bookmarkStart w:id="467" w:name="147"/>
          <w:p w14:paraId="3AEC2E11" w14:textId="77777777" w:rsidR="00BD307B" w:rsidRPr="007F7AA4" w:rsidRDefault="00BD307B" w:rsidP="00BD307B">
            <w:pPr>
              <w:pStyle w:val="HTML"/>
              <w:shd w:val="clear" w:color="auto" w:fill="FFFFFF"/>
              <w:rPr>
                <w:rFonts w:ascii="Times New Roman" w:eastAsiaTheme="majorEastAsia" w:hAnsi="Times New Roman" w:cs="Times New Roman"/>
                <w:color w:val="000000"/>
              </w:rPr>
            </w:pPr>
            <w:r w:rsidRPr="007F7AA4">
              <w:rPr>
                <w:rFonts w:ascii="Times New Roman" w:eastAsiaTheme="majorEastAsia" w:hAnsi="Times New Roman" w:cs="Times New Roman"/>
                <w:color w:val="000000"/>
              </w:rPr>
              <w:fldChar w:fldCharType="begin"/>
            </w:r>
            <w:r w:rsidRPr="007F7AA4">
              <w:rPr>
                <w:rFonts w:ascii="Times New Roman" w:eastAsiaTheme="majorEastAsia" w:hAnsi="Times New Roman" w:cs="Times New Roman"/>
                <w:color w:val="000000"/>
              </w:rPr>
              <w:instrText xml:space="preserve"> HYPERLINK "https://opengrok.pt.xiaomi.com/opengrok3/xref/miui-r-ares-dev/frameworks/base/telephony/java/com/android/internal/telephony/RILConstants.java" \l "147" </w:instrText>
            </w:r>
            <w:r w:rsidRPr="007F7AA4">
              <w:rPr>
                <w:rFonts w:ascii="Times New Roman" w:eastAsiaTheme="majorEastAsia" w:hAnsi="Times New Roman" w:cs="Times New Roman"/>
                <w:color w:val="000000"/>
              </w:rPr>
              <w:fldChar w:fldCharType="separate"/>
            </w:r>
            <w:r w:rsidRPr="007F7AA4">
              <w:rPr>
                <w:rStyle w:val="ab"/>
                <w:rFonts w:ascii="Times New Roman" w:eastAsiaTheme="majorEastAsia" w:hAnsi="Times New Roman" w:cs="Times New Roman"/>
                <w:color w:val="666666"/>
                <w:shd w:val="clear" w:color="auto" w:fill="DDDDDD"/>
              </w:rPr>
              <w:t>147</w:t>
            </w:r>
            <w:r w:rsidRPr="007F7AA4">
              <w:rPr>
                <w:rFonts w:ascii="Times New Roman" w:eastAsiaTheme="majorEastAsia" w:hAnsi="Times New Roman" w:cs="Times New Roman"/>
                <w:color w:val="000000"/>
              </w:rPr>
              <w:fldChar w:fldCharType="end"/>
            </w:r>
            <w:bookmarkEnd w:id="467"/>
            <w:r w:rsidRPr="007F7AA4">
              <w:rPr>
                <w:rFonts w:ascii="Times New Roman" w:eastAsiaTheme="majorEastAsia" w:hAnsi="Times New Roman" w:cs="Times New Roman"/>
                <w:color w:val="000000"/>
              </w:rPr>
              <w:t xml:space="preserve">    </w:t>
            </w:r>
            <w:r w:rsidRPr="007F7AA4">
              <w:rPr>
                <w:rFonts w:ascii="Times New Roman" w:eastAsiaTheme="majorEastAsia" w:hAnsi="Times New Roman" w:cs="Times New Roman"/>
                <w:b/>
                <w:bCs/>
                <w:color w:val="000000"/>
              </w:rPr>
              <w:t>int</w:t>
            </w:r>
            <w:r w:rsidRPr="007F7AA4">
              <w:rPr>
                <w:rFonts w:ascii="Times New Roman" w:eastAsiaTheme="majorEastAsia" w:hAnsi="Times New Roman" w:cs="Times New Roman"/>
                <w:color w:val="000000"/>
              </w:rPr>
              <w:t xml:space="preserve"> </w:t>
            </w:r>
            <w:bookmarkStart w:id="468" w:name="NETWORK_MODE_CDMA"/>
            <w:bookmarkEnd w:id="468"/>
            <w:r w:rsidRPr="007F7AA4">
              <w:rPr>
                <w:rFonts w:ascii="Times New Roman" w:eastAsiaTheme="majorEastAsia" w:hAnsi="Times New Roman" w:cs="Times New Roman"/>
                <w:color w:val="000000"/>
              </w:rPr>
              <w:fldChar w:fldCharType="begin"/>
            </w:r>
            <w:r w:rsidRPr="007F7AA4">
              <w:rPr>
                <w:rFonts w:ascii="Times New Roman" w:eastAsiaTheme="majorEastAsia" w:hAnsi="Times New Roman" w:cs="Times New Roman"/>
                <w:color w:val="000000"/>
              </w:rPr>
              <w:instrText xml:space="preserve"> HYPERLINK "https://opengrok.pt.xiaomi.com/opengrok3/s?refs=NETWORK_MODE_CDMA&amp;project=miui-r-ares-dev" </w:instrText>
            </w:r>
            <w:r w:rsidRPr="007F7AA4">
              <w:rPr>
                <w:rFonts w:ascii="Times New Roman" w:eastAsiaTheme="majorEastAsia" w:hAnsi="Times New Roman" w:cs="Times New Roman"/>
                <w:color w:val="000000"/>
              </w:rPr>
              <w:fldChar w:fldCharType="separate"/>
            </w:r>
            <w:r w:rsidRPr="007F7AA4">
              <w:rPr>
                <w:rStyle w:val="ab"/>
                <w:rFonts w:ascii="Times New Roman" w:eastAsiaTheme="majorEastAsia" w:hAnsi="Times New Roman" w:cs="Times New Roman"/>
                <w:b/>
                <w:bCs/>
                <w:color w:val="009900"/>
              </w:rPr>
              <w:t>NETWORK_MODE_CDMA</w:t>
            </w:r>
            <w:r w:rsidRPr="007F7AA4">
              <w:rPr>
                <w:rFonts w:ascii="Times New Roman" w:eastAsiaTheme="majorEastAsia" w:hAnsi="Times New Roman" w:cs="Times New Roman"/>
                <w:color w:val="000000"/>
              </w:rPr>
              <w:fldChar w:fldCharType="end"/>
            </w:r>
            <w:r w:rsidRPr="007F7AA4">
              <w:rPr>
                <w:rFonts w:ascii="Times New Roman" w:eastAsiaTheme="majorEastAsia" w:hAnsi="Times New Roman" w:cs="Times New Roman"/>
                <w:color w:val="000000"/>
              </w:rPr>
              <w:t xml:space="preserve"> = </w:t>
            </w:r>
            <w:r w:rsidRPr="007F7AA4">
              <w:rPr>
                <w:rStyle w:val="n"/>
                <w:rFonts w:ascii="Times New Roman" w:eastAsiaTheme="majorEastAsia" w:hAnsi="Times New Roman" w:cs="Times New Roman"/>
                <w:color w:val="A52A2A"/>
              </w:rPr>
              <w:t>4</w:t>
            </w:r>
            <w:r w:rsidRPr="007F7AA4">
              <w:rPr>
                <w:rFonts w:ascii="Times New Roman" w:eastAsiaTheme="majorEastAsia" w:hAnsi="Times New Roman" w:cs="Times New Roman"/>
                <w:color w:val="000000"/>
              </w:rPr>
              <w:t>;</w:t>
            </w:r>
          </w:p>
          <w:bookmarkStart w:id="469" w:name="148"/>
          <w:p w14:paraId="11B0205D" w14:textId="77777777" w:rsidR="00BD307B" w:rsidRPr="007F7AA4" w:rsidRDefault="00BD307B" w:rsidP="00BD307B">
            <w:pPr>
              <w:pStyle w:val="HTML"/>
              <w:shd w:val="clear" w:color="auto" w:fill="FFFFFF"/>
              <w:rPr>
                <w:rFonts w:ascii="Times New Roman" w:eastAsiaTheme="majorEastAsia" w:hAnsi="Times New Roman" w:cs="Times New Roman"/>
                <w:color w:val="000000"/>
              </w:rPr>
            </w:pPr>
            <w:r w:rsidRPr="007F7AA4">
              <w:rPr>
                <w:rFonts w:ascii="Times New Roman" w:eastAsiaTheme="majorEastAsia" w:hAnsi="Times New Roman" w:cs="Times New Roman"/>
                <w:color w:val="000000"/>
              </w:rPr>
              <w:fldChar w:fldCharType="begin"/>
            </w:r>
            <w:r w:rsidRPr="007F7AA4">
              <w:rPr>
                <w:rFonts w:ascii="Times New Roman" w:eastAsiaTheme="majorEastAsia" w:hAnsi="Times New Roman" w:cs="Times New Roman"/>
                <w:color w:val="000000"/>
              </w:rPr>
              <w:instrText xml:space="preserve"> HYPERLINK "https://opengrok.pt.xiaomi.com/opengrok3/xref/miui-r-ares-dev/frameworks/base/telephony/java/com/android/internal/telephony/RILConstants.java" \l "148" </w:instrText>
            </w:r>
            <w:r w:rsidRPr="007F7AA4">
              <w:rPr>
                <w:rFonts w:ascii="Times New Roman" w:eastAsiaTheme="majorEastAsia" w:hAnsi="Times New Roman" w:cs="Times New Roman"/>
                <w:color w:val="000000"/>
              </w:rPr>
              <w:fldChar w:fldCharType="separate"/>
            </w:r>
            <w:r w:rsidRPr="007F7AA4">
              <w:rPr>
                <w:rStyle w:val="ab"/>
                <w:rFonts w:ascii="Times New Roman" w:eastAsiaTheme="majorEastAsia" w:hAnsi="Times New Roman" w:cs="Times New Roman"/>
                <w:color w:val="666666"/>
                <w:shd w:val="clear" w:color="auto" w:fill="DDDDDD"/>
              </w:rPr>
              <w:t>148</w:t>
            </w:r>
            <w:r w:rsidRPr="007F7AA4">
              <w:rPr>
                <w:rFonts w:ascii="Times New Roman" w:eastAsiaTheme="majorEastAsia" w:hAnsi="Times New Roman" w:cs="Times New Roman"/>
                <w:color w:val="000000"/>
              </w:rPr>
              <w:fldChar w:fldCharType="end"/>
            </w:r>
            <w:bookmarkEnd w:id="469"/>
          </w:p>
          <w:bookmarkStart w:id="470" w:name="149"/>
          <w:p w14:paraId="2CD64FA0" w14:textId="77777777" w:rsidR="00BD307B" w:rsidRPr="007F7AA4" w:rsidRDefault="00BD307B" w:rsidP="00BD307B">
            <w:pPr>
              <w:pStyle w:val="HTML"/>
              <w:shd w:val="clear" w:color="auto" w:fill="FFFFFF"/>
              <w:rPr>
                <w:rFonts w:ascii="Times New Roman" w:eastAsiaTheme="majorEastAsia" w:hAnsi="Times New Roman" w:cs="Times New Roman"/>
                <w:color w:val="000000"/>
              </w:rPr>
            </w:pPr>
            <w:r w:rsidRPr="007F7AA4">
              <w:rPr>
                <w:rFonts w:ascii="Times New Roman" w:eastAsiaTheme="majorEastAsia" w:hAnsi="Times New Roman" w:cs="Times New Roman"/>
                <w:color w:val="000000"/>
              </w:rPr>
              <w:fldChar w:fldCharType="begin"/>
            </w:r>
            <w:r w:rsidRPr="007F7AA4">
              <w:rPr>
                <w:rFonts w:ascii="Times New Roman" w:eastAsiaTheme="majorEastAsia" w:hAnsi="Times New Roman" w:cs="Times New Roman"/>
                <w:color w:val="000000"/>
              </w:rPr>
              <w:instrText xml:space="preserve"> HYPERLINK "https://opengrok.pt.xiaomi.com/opengrok3/xref/miui-r-ares-dev/frameworks/base/telephony/java/com/android/internal/telephony/RILConstants.java" \l "149" </w:instrText>
            </w:r>
            <w:r w:rsidRPr="007F7AA4">
              <w:rPr>
                <w:rFonts w:ascii="Times New Roman" w:eastAsiaTheme="majorEastAsia" w:hAnsi="Times New Roman" w:cs="Times New Roman"/>
                <w:color w:val="000000"/>
              </w:rPr>
              <w:fldChar w:fldCharType="separate"/>
            </w:r>
            <w:r w:rsidRPr="007F7AA4">
              <w:rPr>
                <w:rStyle w:val="ab"/>
                <w:rFonts w:ascii="Times New Roman" w:eastAsiaTheme="majorEastAsia" w:hAnsi="Times New Roman" w:cs="Times New Roman"/>
                <w:color w:val="666666"/>
                <w:shd w:val="clear" w:color="auto" w:fill="DDDDDD"/>
              </w:rPr>
              <w:t>149</w:t>
            </w:r>
            <w:r w:rsidRPr="007F7AA4">
              <w:rPr>
                <w:rFonts w:ascii="Times New Roman" w:eastAsiaTheme="majorEastAsia" w:hAnsi="Times New Roman" w:cs="Times New Roman"/>
                <w:color w:val="000000"/>
              </w:rPr>
              <w:fldChar w:fldCharType="end"/>
            </w:r>
            <w:bookmarkEnd w:id="470"/>
            <w:r w:rsidRPr="007F7AA4">
              <w:rPr>
                <w:rFonts w:ascii="Times New Roman" w:eastAsiaTheme="majorEastAsia" w:hAnsi="Times New Roman" w:cs="Times New Roman"/>
                <w:color w:val="000000"/>
              </w:rPr>
              <w:t xml:space="preserve">    </w:t>
            </w:r>
            <w:r w:rsidRPr="007F7AA4">
              <w:rPr>
                <w:rStyle w:val="c"/>
                <w:rFonts w:ascii="Times New Roman" w:eastAsiaTheme="majorEastAsia" w:hAnsi="Times New Roman" w:cs="Times New Roman"/>
                <w:color w:val="666666"/>
              </w:rPr>
              <w:t>/** CDMA only */</w:t>
            </w:r>
          </w:p>
          <w:bookmarkStart w:id="471" w:name="150"/>
          <w:p w14:paraId="34B97DAD" w14:textId="77777777" w:rsidR="00BD307B" w:rsidRPr="007F7AA4" w:rsidRDefault="00BD307B" w:rsidP="00BD307B">
            <w:pPr>
              <w:pStyle w:val="HTML"/>
              <w:shd w:val="clear" w:color="auto" w:fill="FFFFFF"/>
              <w:rPr>
                <w:rFonts w:ascii="Times New Roman" w:eastAsiaTheme="majorEastAsia" w:hAnsi="Times New Roman" w:cs="Times New Roman"/>
                <w:color w:val="000000"/>
              </w:rPr>
            </w:pPr>
            <w:r w:rsidRPr="007F7AA4">
              <w:rPr>
                <w:rFonts w:ascii="Times New Roman" w:eastAsiaTheme="majorEastAsia" w:hAnsi="Times New Roman" w:cs="Times New Roman"/>
                <w:color w:val="000000"/>
              </w:rPr>
              <w:fldChar w:fldCharType="begin"/>
            </w:r>
            <w:r w:rsidRPr="007F7AA4">
              <w:rPr>
                <w:rFonts w:ascii="Times New Roman" w:eastAsiaTheme="majorEastAsia" w:hAnsi="Times New Roman" w:cs="Times New Roman"/>
                <w:color w:val="000000"/>
              </w:rPr>
              <w:instrText xml:space="preserve"> HYPERLINK "https://opengrok.pt.xiaomi.com/opengrok3/xref/miui-r-ares-dev/frameworks/base/telephony/java/com/android/internal/telephony/RILConstants.java" \l "150" </w:instrText>
            </w:r>
            <w:r w:rsidRPr="007F7AA4">
              <w:rPr>
                <w:rFonts w:ascii="Times New Roman" w:eastAsiaTheme="majorEastAsia" w:hAnsi="Times New Roman" w:cs="Times New Roman"/>
                <w:color w:val="000000"/>
              </w:rPr>
              <w:fldChar w:fldCharType="separate"/>
            </w:r>
            <w:r w:rsidRPr="007F7AA4">
              <w:rPr>
                <w:rStyle w:val="ab"/>
                <w:rFonts w:ascii="Times New Roman" w:eastAsiaTheme="majorEastAsia" w:hAnsi="Times New Roman" w:cs="Times New Roman"/>
                <w:color w:val="000000"/>
                <w:shd w:val="clear" w:color="auto" w:fill="DDDDDD"/>
              </w:rPr>
              <w:t>150</w:t>
            </w:r>
            <w:r w:rsidRPr="007F7AA4">
              <w:rPr>
                <w:rFonts w:ascii="Times New Roman" w:eastAsiaTheme="majorEastAsia" w:hAnsi="Times New Roman" w:cs="Times New Roman"/>
                <w:color w:val="000000"/>
              </w:rPr>
              <w:fldChar w:fldCharType="end"/>
            </w:r>
            <w:bookmarkEnd w:id="471"/>
            <w:r w:rsidRPr="007F7AA4">
              <w:rPr>
                <w:rFonts w:ascii="Times New Roman" w:eastAsiaTheme="majorEastAsia" w:hAnsi="Times New Roman" w:cs="Times New Roman"/>
                <w:color w:val="000000"/>
              </w:rPr>
              <w:t xml:space="preserve">    </w:t>
            </w:r>
            <w:r w:rsidRPr="007F7AA4">
              <w:rPr>
                <w:rFonts w:ascii="Times New Roman" w:eastAsiaTheme="majorEastAsia" w:hAnsi="Times New Roman" w:cs="Times New Roman"/>
                <w:b/>
                <w:bCs/>
                <w:color w:val="000000"/>
              </w:rPr>
              <w:t>int</w:t>
            </w:r>
            <w:r w:rsidRPr="007F7AA4">
              <w:rPr>
                <w:rFonts w:ascii="Times New Roman" w:eastAsiaTheme="majorEastAsia" w:hAnsi="Times New Roman" w:cs="Times New Roman"/>
                <w:color w:val="000000"/>
              </w:rPr>
              <w:t xml:space="preserve"> </w:t>
            </w:r>
            <w:bookmarkStart w:id="472" w:name="NETWORK_MODE_CDMA_NO_EVDO"/>
            <w:bookmarkEnd w:id="472"/>
            <w:r w:rsidRPr="007F7AA4">
              <w:rPr>
                <w:rFonts w:ascii="Times New Roman" w:eastAsiaTheme="majorEastAsia" w:hAnsi="Times New Roman" w:cs="Times New Roman"/>
                <w:color w:val="000000"/>
              </w:rPr>
              <w:fldChar w:fldCharType="begin"/>
            </w:r>
            <w:r w:rsidRPr="007F7AA4">
              <w:rPr>
                <w:rFonts w:ascii="Times New Roman" w:eastAsiaTheme="majorEastAsia" w:hAnsi="Times New Roman" w:cs="Times New Roman"/>
                <w:color w:val="000000"/>
              </w:rPr>
              <w:instrText xml:space="preserve"> HYPERLINK "https://opengrok.pt.xiaomi.com/opengrok3/s?refs=NETWORK_MODE_CDMA_NO_EVDO&amp;project=miui-r-ares-dev" </w:instrText>
            </w:r>
            <w:r w:rsidRPr="007F7AA4">
              <w:rPr>
                <w:rFonts w:ascii="Times New Roman" w:eastAsiaTheme="majorEastAsia" w:hAnsi="Times New Roman" w:cs="Times New Roman"/>
                <w:color w:val="000000"/>
              </w:rPr>
              <w:fldChar w:fldCharType="separate"/>
            </w:r>
            <w:r w:rsidRPr="007F7AA4">
              <w:rPr>
                <w:rStyle w:val="ab"/>
                <w:rFonts w:ascii="Times New Roman" w:eastAsiaTheme="majorEastAsia" w:hAnsi="Times New Roman" w:cs="Times New Roman"/>
                <w:b/>
                <w:bCs/>
                <w:color w:val="009900"/>
              </w:rPr>
              <w:t>NETWORK_MODE_CDMA_NO_EVDO</w:t>
            </w:r>
            <w:r w:rsidRPr="007F7AA4">
              <w:rPr>
                <w:rFonts w:ascii="Times New Roman" w:eastAsiaTheme="majorEastAsia" w:hAnsi="Times New Roman" w:cs="Times New Roman"/>
                <w:color w:val="000000"/>
              </w:rPr>
              <w:fldChar w:fldCharType="end"/>
            </w:r>
            <w:r w:rsidRPr="007F7AA4">
              <w:rPr>
                <w:rFonts w:ascii="Times New Roman" w:eastAsiaTheme="majorEastAsia" w:hAnsi="Times New Roman" w:cs="Times New Roman"/>
                <w:color w:val="000000"/>
              </w:rPr>
              <w:t xml:space="preserve"> = </w:t>
            </w:r>
            <w:r w:rsidRPr="007F7AA4">
              <w:rPr>
                <w:rStyle w:val="n"/>
                <w:rFonts w:ascii="Times New Roman" w:eastAsiaTheme="majorEastAsia" w:hAnsi="Times New Roman" w:cs="Times New Roman"/>
                <w:color w:val="A52A2A"/>
              </w:rPr>
              <w:t>5</w:t>
            </w:r>
            <w:r w:rsidRPr="007F7AA4">
              <w:rPr>
                <w:rFonts w:ascii="Times New Roman" w:eastAsiaTheme="majorEastAsia" w:hAnsi="Times New Roman" w:cs="Times New Roman"/>
                <w:color w:val="000000"/>
              </w:rPr>
              <w:t>;</w:t>
            </w:r>
          </w:p>
          <w:bookmarkStart w:id="473" w:name="151"/>
          <w:p w14:paraId="4B171370" w14:textId="77777777" w:rsidR="00BD307B" w:rsidRPr="007F7AA4" w:rsidRDefault="00BD307B" w:rsidP="00BD307B">
            <w:pPr>
              <w:pStyle w:val="HTML"/>
              <w:shd w:val="clear" w:color="auto" w:fill="FFFFFF"/>
              <w:rPr>
                <w:rFonts w:ascii="Times New Roman" w:eastAsiaTheme="majorEastAsia" w:hAnsi="Times New Roman" w:cs="Times New Roman"/>
                <w:color w:val="000000"/>
              </w:rPr>
            </w:pPr>
            <w:r w:rsidRPr="007F7AA4">
              <w:rPr>
                <w:rFonts w:ascii="Times New Roman" w:eastAsiaTheme="majorEastAsia" w:hAnsi="Times New Roman" w:cs="Times New Roman"/>
                <w:color w:val="000000"/>
              </w:rPr>
              <w:fldChar w:fldCharType="begin"/>
            </w:r>
            <w:r w:rsidRPr="007F7AA4">
              <w:rPr>
                <w:rFonts w:ascii="Times New Roman" w:eastAsiaTheme="majorEastAsia" w:hAnsi="Times New Roman" w:cs="Times New Roman"/>
                <w:color w:val="000000"/>
              </w:rPr>
              <w:instrText xml:space="preserve"> HYPERLINK "https://opengrok.pt.xiaomi.com/opengrok3/xref/miui-r-ares-dev/frameworks/base/telephony/java/com/android/internal/telephony/RILConstants.java" \l "151" </w:instrText>
            </w:r>
            <w:r w:rsidRPr="007F7AA4">
              <w:rPr>
                <w:rFonts w:ascii="Times New Roman" w:eastAsiaTheme="majorEastAsia" w:hAnsi="Times New Roman" w:cs="Times New Roman"/>
                <w:color w:val="000000"/>
              </w:rPr>
              <w:fldChar w:fldCharType="separate"/>
            </w:r>
            <w:r w:rsidRPr="007F7AA4">
              <w:rPr>
                <w:rStyle w:val="ab"/>
                <w:rFonts w:ascii="Times New Roman" w:eastAsiaTheme="majorEastAsia" w:hAnsi="Times New Roman" w:cs="Times New Roman"/>
                <w:color w:val="666666"/>
                <w:shd w:val="clear" w:color="auto" w:fill="DDDDDD"/>
              </w:rPr>
              <w:t>151</w:t>
            </w:r>
            <w:r w:rsidRPr="007F7AA4">
              <w:rPr>
                <w:rFonts w:ascii="Times New Roman" w:eastAsiaTheme="majorEastAsia" w:hAnsi="Times New Roman" w:cs="Times New Roman"/>
                <w:color w:val="000000"/>
              </w:rPr>
              <w:fldChar w:fldCharType="end"/>
            </w:r>
            <w:bookmarkEnd w:id="473"/>
          </w:p>
          <w:bookmarkStart w:id="474" w:name="152"/>
          <w:p w14:paraId="4F51955D" w14:textId="77777777" w:rsidR="00BD307B" w:rsidRPr="007F7AA4" w:rsidRDefault="00BD307B" w:rsidP="00BD307B">
            <w:pPr>
              <w:pStyle w:val="HTML"/>
              <w:shd w:val="clear" w:color="auto" w:fill="FFFFFF"/>
              <w:rPr>
                <w:rFonts w:ascii="Times New Roman" w:eastAsiaTheme="majorEastAsia" w:hAnsi="Times New Roman" w:cs="Times New Roman"/>
                <w:color w:val="000000"/>
              </w:rPr>
            </w:pPr>
            <w:r w:rsidRPr="007F7AA4">
              <w:rPr>
                <w:rFonts w:ascii="Times New Roman" w:eastAsiaTheme="majorEastAsia" w:hAnsi="Times New Roman" w:cs="Times New Roman"/>
                <w:color w:val="000000"/>
              </w:rPr>
              <w:fldChar w:fldCharType="begin"/>
            </w:r>
            <w:r w:rsidRPr="007F7AA4">
              <w:rPr>
                <w:rFonts w:ascii="Times New Roman" w:eastAsiaTheme="majorEastAsia" w:hAnsi="Times New Roman" w:cs="Times New Roman"/>
                <w:color w:val="000000"/>
              </w:rPr>
              <w:instrText xml:space="preserve"> HYPERLINK "https://opengrok.pt.xiaomi.com/opengrok3/xref/miui-r-ares-dev/frameworks/base/telephony/java/com/android/internal/telephony/RILConstants.java" \l "152" </w:instrText>
            </w:r>
            <w:r w:rsidRPr="007F7AA4">
              <w:rPr>
                <w:rFonts w:ascii="Times New Roman" w:eastAsiaTheme="majorEastAsia" w:hAnsi="Times New Roman" w:cs="Times New Roman"/>
                <w:color w:val="000000"/>
              </w:rPr>
              <w:fldChar w:fldCharType="separate"/>
            </w:r>
            <w:r w:rsidRPr="007F7AA4">
              <w:rPr>
                <w:rStyle w:val="ab"/>
                <w:rFonts w:ascii="Times New Roman" w:eastAsiaTheme="majorEastAsia" w:hAnsi="Times New Roman" w:cs="Times New Roman"/>
                <w:color w:val="666666"/>
                <w:shd w:val="clear" w:color="auto" w:fill="DDDDDD"/>
              </w:rPr>
              <w:t>152</w:t>
            </w:r>
            <w:r w:rsidRPr="007F7AA4">
              <w:rPr>
                <w:rFonts w:ascii="Times New Roman" w:eastAsiaTheme="majorEastAsia" w:hAnsi="Times New Roman" w:cs="Times New Roman"/>
                <w:color w:val="000000"/>
              </w:rPr>
              <w:fldChar w:fldCharType="end"/>
            </w:r>
            <w:bookmarkEnd w:id="474"/>
            <w:r w:rsidRPr="007F7AA4">
              <w:rPr>
                <w:rFonts w:ascii="Times New Roman" w:eastAsiaTheme="majorEastAsia" w:hAnsi="Times New Roman" w:cs="Times New Roman"/>
                <w:color w:val="000000"/>
              </w:rPr>
              <w:t xml:space="preserve">    </w:t>
            </w:r>
            <w:r w:rsidRPr="007F7AA4">
              <w:rPr>
                <w:rStyle w:val="c"/>
                <w:rFonts w:ascii="Times New Roman" w:eastAsiaTheme="majorEastAsia" w:hAnsi="Times New Roman" w:cs="Times New Roman"/>
                <w:color w:val="666666"/>
              </w:rPr>
              <w:t>/** EvDo only */</w:t>
            </w:r>
          </w:p>
          <w:bookmarkStart w:id="475" w:name="153"/>
          <w:p w14:paraId="07DBFD49" w14:textId="77777777" w:rsidR="00BD307B" w:rsidRPr="007F7AA4" w:rsidRDefault="00BD307B" w:rsidP="00BD307B">
            <w:pPr>
              <w:pStyle w:val="HTML"/>
              <w:shd w:val="clear" w:color="auto" w:fill="FFFFFF"/>
              <w:rPr>
                <w:rFonts w:ascii="Times New Roman" w:eastAsiaTheme="majorEastAsia" w:hAnsi="Times New Roman" w:cs="Times New Roman"/>
                <w:color w:val="000000"/>
              </w:rPr>
            </w:pPr>
            <w:r w:rsidRPr="007F7AA4">
              <w:rPr>
                <w:rFonts w:ascii="Times New Roman" w:eastAsiaTheme="majorEastAsia" w:hAnsi="Times New Roman" w:cs="Times New Roman"/>
                <w:color w:val="000000"/>
              </w:rPr>
              <w:fldChar w:fldCharType="begin"/>
            </w:r>
            <w:r w:rsidRPr="007F7AA4">
              <w:rPr>
                <w:rFonts w:ascii="Times New Roman" w:eastAsiaTheme="majorEastAsia" w:hAnsi="Times New Roman" w:cs="Times New Roman"/>
                <w:color w:val="000000"/>
              </w:rPr>
              <w:instrText xml:space="preserve"> HYPERLINK "https://opengrok.pt.xiaomi.com/opengrok3/xref/miui-r-ares-dev/frameworks/base/telephony/java/com/android/internal/telephony/RILConstants.java" \l "153" </w:instrText>
            </w:r>
            <w:r w:rsidRPr="007F7AA4">
              <w:rPr>
                <w:rFonts w:ascii="Times New Roman" w:eastAsiaTheme="majorEastAsia" w:hAnsi="Times New Roman" w:cs="Times New Roman"/>
                <w:color w:val="000000"/>
              </w:rPr>
              <w:fldChar w:fldCharType="separate"/>
            </w:r>
            <w:r w:rsidRPr="007F7AA4">
              <w:rPr>
                <w:rStyle w:val="ab"/>
                <w:rFonts w:ascii="Times New Roman" w:eastAsiaTheme="majorEastAsia" w:hAnsi="Times New Roman" w:cs="Times New Roman"/>
                <w:color w:val="666666"/>
                <w:shd w:val="clear" w:color="auto" w:fill="DDDDDD"/>
              </w:rPr>
              <w:t>153</w:t>
            </w:r>
            <w:r w:rsidRPr="007F7AA4">
              <w:rPr>
                <w:rFonts w:ascii="Times New Roman" w:eastAsiaTheme="majorEastAsia" w:hAnsi="Times New Roman" w:cs="Times New Roman"/>
                <w:color w:val="000000"/>
              </w:rPr>
              <w:fldChar w:fldCharType="end"/>
            </w:r>
            <w:bookmarkEnd w:id="475"/>
            <w:r w:rsidRPr="007F7AA4">
              <w:rPr>
                <w:rFonts w:ascii="Times New Roman" w:eastAsiaTheme="majorEastAsia" w:hAnsi="Times New Roman" w:cs="Times New Roman"/>
                <w:color w:val="000000"/>
              </w:rPr>
              <w:t xml:space="preserve">    </w:t>
            </w:r>
            <w:r w:rsidRPr="007F7AA4">
              <w:rPr>
                <w:rFonts w:ascii="Times New Roman" w:eastAsiaTheme="majorEastAsia" w:hAnsi="Times New Roman" w:cs="Times New Roman"/>
                <w:b/>
                <w:bCs/>
                <w:color w:val="000000"/>
              </w:rPr>
              <w:t>int</w:t>
            </w:r>
            <w:r w:rsidRPr="007F7AA4">
              <w:rPr>
                <w:rFonts w:ascii="Times New Roman" w:eastAsiaTheme="majorEastAsia" w:hAnsi="Times New Roman" w:cs="Times New Roman"/>
                <w:color w:val="000000"/>
              </w:rPr>
              <w:t xml:space="preserve"> </w:t>
            </w:r>
            <w:bookmarkStart w:id="476" w:name="NETWORK_MODE_EVDO_NO_CDMA"/>
            <w:bookmarkEnd w:id="476"/>
            <w:r w:rsidRPr="007F7AA4">
              <w:rPr>
                <w:rFonts w:ascii="Times New Roman" w:eastAsiaTheme="majorEastAsia" w:hAnsi="Times New Roman" w:cs="Times New Roman"/>
                <w:color w:val="000000"/>
              </w:rPr>
              <w:fldChar w:fldCharType="begin"/>
            </w:r>
            <w:r w:rsidRPr="007F7AA4">
              <w:rPr>
                <w:rFonts w:ascii="Times New Roman" w:eastAsiaTheme="majorEastAsia" w:hAnsi="Times New Roman" w:cs="Times New Roman"/>
                <w:color w:val="000000"/>
              </w:rPr>
              <w:instrText xml:space="preserve"> HYPERLINK "https://opengrok.pt.xiaomi.com/opengrok3/s?refs=NETWORK_MODE_EVDO_NO_CDMA&amp;project=miui-r-ares-dev" </w:instrText>
            </w:r>
            <w:r w:rsidRPr="007F7AA4">
              <w:rPr>
                <w:rFonts w:ascii="Times New Roman" w:eastAsiaTheme="majorEastAsia" w:hAnsi="Times New Roman" w:cs="Times New Roman"/>
                <w:color w:val="000000"/>
              </w:rPr>
              <w:fldChar w:fldCharType="separate"/>
            </w:r>
            <w:r w:rsidRPr="007F7AA4">
              <w:rPr>
                <w:rStyle w:val="ab"/>
                <w:rFonts w:ascii="Times New Roman" w:eastAsiaTheme="majorEastAsia" w:hAnsi="Times New Roman" w:cs="Times New Roman"/>
                <w:b/>
                <w:bCs/>
                <w:color w:val="009900"/>
              </w:rPr>
              <w:t>NETWORK_MODE_EVDO_NO_CDMA</w:t>
            </w:r>
            <w:r w:rsidRPr="007F7AA4">
              <w:rPr>
                <w:rFonts w:ascii="Times New Roman" w:eastAsiaTheme="majorEastAsia" w:hAnsi="Times New Roman" w:cs="Times New Roman"/>
                <w:color w:val="000000"/>
              </w:rPr>
              <w:fldChar w:fldCharType="end"/>
            </w:r>
            <w:r w:rsidRPr="007F7AA4">
              <w:rPr>
                <w:rFonts w:ascii="Times New Roman" w:eastAsiaTheme="majorEastAsia" w:hAnsi="Times New Roman" w:cs="Times New Roman"/>
                <w:color w:val="000000"/>
              </w:rPr>
              <w:t xml:space="preserve"> = </w:t>
            </w:r>
            <w:r w:rsidRPr="007F7AA4">
              <w:rPr>
                <w:rStyle w:val="n"/>
                <w:rFonts w:ascii="Times New Roman" w:eastAsiaTheme="majorEastAsia" w:hAnsi="Times New Roman" w:cs="Times New Roman"/>
                <w:color w:val="A52A2A"/>
              </w:rPr>
              <w:t>6</w:t>
            </w:r>
            <w:r w:rsidRPr="007F7AA4">
              <w:rPr>
                <w:rFonts w:ascii="Times New Roman" w:eastAsiaTheme="majorEastAsia" w:hAnsi="Times New Roman" w:cs="Times New Roman"/>
                <w:color w:val="000000"/>
              </w:rPr>
              <w:t>;</w:t>
            </w:r>
          </w:p>
          <w:bookmarkStart w:id="477" w:name="154"/>
          <w:p w14:paraId="1D908D99" w14:textId="77777777" w:rsidR="00BD307B" w:rsidRPr="007F7AA4" w:rsidRDefault="00BD307B" w:rsidP="00BD307B">
            <w:pPr>
              <w:pStyle w:val="HTML"/>
              <w:shd w:val="clear" w:color="auto" w:fill="FFFFFF"/>
              <w:rPr>
                <w:rFonts w:ascii="Times New Roman" w:eastAsiaTheme="majorEastAsia" w:hAnsi="Times New Roman" w:cs="Times New Roman"/>
                <w:color w:val="000000"/>
              </w:rPr>
            </w:pPr>
            <w:r w:rsidRPr="007F7AA4">
              <w:rPr>
                <w:rFonts w:ascii="Times New Roman" w:eastAsiaTheme="majorEastAsia" w:hAnsi="Times New Roman" w:cs="Times New Roman"/>
                <w:color w:val="000000"/>
              </w:rPr>
              <w:fldChar w:fldCharType="begin"/>
            </w:r>
            <w:r w:rsidRPr="007F7AA4">
              <w:rPr>
                <w:rFonts w:ascii="Times New Roman" w:eastAsiaTheme="majorEastAsia" w:hAnsi="Times New Roman" w:cs="Times New Roman"/>
                <w:color w:val="000000"/>
              </w:rPr>
              <w:instrText xml:space="preserve"> HYPERLINK "https://opengrok.pt.xiaomi.com/opengrok3/xref/miui-r-ares-dev/frameworks/base/telephony/java/com/android/internal/telephony/RILConstants.java" \l "154" </w:instrText>
            </w:r>
            <w:r w:rsidRPr="007F7AA4">
              <w:rPr>
                <w:rFonts w:ascii="Times New Roman" w:eastAsiaTheme="majorEastAsia" w:hAnsi="Times New Roman" w:cs="Times New Roman"/>
                <w:color w:val="000000"/>
              </w:rPr>
              <w:fldChar w:fldCharType="separate"/>
            </w:r>
            <w:r w:rsidRPr="007F7AA4">
              <w:rPr>
                <w:rStyle w:val="ab"/>
                <w:rFonts w:ascii="Times New Roman" w:eastAsiaTheme="majorEastAsia" w:hAnsi="Times New Roman" w:cs="Times New Roman"/>
                <w:color w:val="666666"/>
                <w:shd w:val="clear" w:color="auto" w:fill="DDDDDD"/>
              </w:rPr>
              <w:t>154</w:t>
            </w:r>
            <w:r w:rsidRPr="007F7AA4">
              <w:rPr>
                <w:rFonts w:ascii="Times New Roman" w:eastAsiaTheme="majorEastAsia" w:hAnsi="Times New Roman" w:cs="Times New Roman"/>
                <w:color w:val="000000"/>
              </w:rPr>
              <w:fldChar w:fldCharType="end"/>
            </w:r>
            <w:bookmarkEnd w:id="477"/>
          </w:p>
          <w:bookmarkStart w:id="478" w:name="155"/>
          <w:p w14:paraId="4D94E346" w14:textId="77777777" w:rsidR="00BD307B" w:rsidRPr="007F7AA4" w:rsidRDefault="00BD307B" w:rsidP="00BD307B">
            <w:pPr>
              <w:pStyle w:val="HTML"/>
              <w:shd w:val="clear" w:color="auto" w:fill="FFFFFF"/>
              <w:rPr>
                <w:rFonts w:ascii="Times New Roman" w:eastAsiaTheme="majorEastAsia" w:hAnsi="Times New Roman" w:cs="Times New Roman"/>
                <w:color w:val="000000"/>
              </w:rPr>
            </w:pPr>
            <w:r w:rsidRPr="007F7AA4">
              <w:rPr>
                <w:rFonts w:ascii="Times New Roman" w:eastAsiaTheme="majorEastAsia" w:hAnsi="Times New Roman" w:cs="Times New Roman"/>
                <w:color w:val="000000"/>
              </w:rPr>
              <w:fldChar w:fldCharType="begin"/>
            </w:r>
            <w:r w:rsidRPr="007F7AA4">
              <w:rPr>
                <w:rFonts w:ascii="Times New Roman" w:eastAsiaTheme="majorEastAsia" w:hAnsi="Times New Roman" w:cs="Times New Roman"/>
                <w:color w:val="000000"/>
              </w:rPr>
              <w:instrText xml:space="preserve"> HYPERLINK "https://opengrok.pt.xiaomi.com/opengrok3/xref/miui-r-ares-dev/frameworks/base/telephony/java/com/android/internal/telephony/RILConstants.java" \l "155" </w:instrText>
            </w:r>
            <w:r w:rsidRPr="007F7AA4">
              <w:rPr>
                <w:rFonts w:ascii="Times New Roman" w:eastAsiaTheme="majorEastAsia" w:hAnsi="Times New Roman" w:cs="Times New Roman"/>
                <w:color w:val="000000"/>
              </w:rPr>
              <w:fldChar w:fldCharType="separate"/>
            </w:r>
            <w:r w:rsidRPr="007F7AA4">
              <w:rPr>
                <w:rStyle w:val="ab"/>
                <w:rFonts w:ascii="Times New Roman" w:eastAsiaTheme="majorEastAsia" w:hAnsi="Times New Roman" w:cs="Times New Roman"/>
                <w:color w:val="666666"/>
                <w:shd w:val="clear" w:color="auto" w:fill="DDDDDD"/>
              </w:rPr>
              <w:t>155</w:t>
            </w:r>
            <w:r w:rsidRPr="007F7AA4">
              <w:rPr>
                <w:rFonts w:ascii="Times New Roman" w:eastAsiaTheme="majorEastAsia" w:hAnsi="Times New Roman" w:cs="Times New Roman"/>
                <w:color w:val="000000"/>
              </w:rPr>
              <w:fldChar w:fldCharType="end"/>
            </w:r>
            <w:bookmarkEnd w:id="478"/>
            <w:r w:rsidRPr="007F7AA4">
              <w:rPr>
                <w:rFonts w:ascii="Times New Roman" w:eastAsiaTheme="majorEastAsia" w:hAnsi="Times New Roman" w:cs="Times New Roman"/>
                <w:color w:val="000000"/>
              </w:rPr>
              <w:t xml:space="preserve">    </w:t>
            </w:r>
            <w:r w:rsidRPr="007F7AA4">
              <w:rPr>
                <w:rStyle w:val="c"/>
                <w:rFonts w:ascii="Times New Roman" w:eastAsiaTheme="majorEastAsia" w:hAnsi="Times New Roman" w:cs="Times New Roman"/>
                <w:color w:val="666666"/>
              </w:rPr>
              <w:t>/** GSM, WCDMA, CDMA, and EvDo (auto mode, according to PRL) */</w:t>
            </w:r>
          </w:p>
          <w:bookmarkStart w:id="479" w:name="156"/>
          <w:p w14:paraId="63DFD336" w14:textId="77777777" w:rsidR="00BD307B" w:rsidRPr="007F7AA4" w:rsidRDefault="00BD307B" w:rsidP="00BD307B">
            <w:pPr>
              <w:pStyle w:val="HTML"/>
              <w:shd w:val="clear" w:color="auto" w:fill="FFFFFF"/>
              <w:rPr>
                <w:rFonts w:ascii="Times New Roman" w:eastAsiaTheme="majorEastAsia" w:hAnsi="Times New Roman" w:cs="Times New Roman"/>
                <w:color w:val="000000"/>
              </w:rPr>
            </w:pPr>
            <w:r w:rsidRPr="007F7AA4">
              <w:rPr>
                <w:rFonts w:ascii="Times New Roman" w:eastAsiaTheme="majorEastAsia" w:hAnsi="Times New Roman" w:cs="Times New Roman"/>
                <w:color w:val="000000"/>
              </w:rPr>
              <w:fldChar w:fldCharType="begin"/>
            </w:r>
            <w:r w:rsidRPr="007F7AA4">
              <w:rPr>
                <w:rFonts w:ascii="Times New Roman" w:eastAsiaTheme="majorEastAsia" w:hAnsi="Times New Roman" w:cs="Times New Roman"/>
                <w:color w:val="000000"/>
              </w:rPr>
              <w:instrText xml:space="preserve"> HYPERLINK "https://opengrok.pt.xiaomi.com/opengrok3/xref/miui-r-ares-dev/frameworks/base/telephony/java/com/android/internal/telephony/RILConstants.java" \l "156" </w:instrText>
            </w:r>
            <w:r w:rsidRPr="007F7AA4">
              <w:rPr>
                <w:rFonts w:ascii="Times New Roman" w:eastAsiaTheme="majorEastAsia" w:hAnsi="Times New Roman" w:cs="Times New Roman"/>
                <w:color w:val="000000"/>
              </w:rPr>
              <w:fldChar w:fldCharType="separate"/>
            </w:r>
            <w:r w:rsidRPr="007F7AA4">
              <w:rPr>
                <w:rStyle w:val="ab"/>
                <w:rFonts w:ascii="Times New Roman" w:eastAsiaTheme="majorEastAsia" w:hAnsi="Times New Roman" w:cs="Times New Roman"/>
                <w:color w:val="666666"/>
                <w:shd w:val="clear" w:color="auto" w:fill="DDDDDD"/>
              </w:rPr>
              <w:t>156</w:t>
            </w:r>
            <w:r w:rsidRPr="007F7AA4">
              <w:rPr>
                <w:rFonts w:ascii="Times New Roman" w:eastAsiaTheme="majorEastAsia" w:hAnsi="Times New Roman" w:cs="Times New Roman"/>
                <w:color w:val="000000"/>
              </w:rPr>
              <w:fldChar w:fldCharType="end"/>
            </w:r>
            <w:bookmarkEnd w:id="479"/>
            <w:r w:rsidRPr="007F7AA4">
              <w:rPr>
                <w:rFonts w:ascii="Times New Roman" w:eastAsiaTheme="majorEastAsia" w:hAnsi="Times New Roman" w:cs="Times New Roman"/>
                <w:color w:val="000000"/>
              </w:rPr>
              <w:t xml:space="preserve">    </w:t>
            </w:r>
            <w:r w:rsidRPr="007F7AA4">
              <w:rPr>
                <w:rFonts w:ascii="Times New Roman" w:eastAsiaTheme="majorEastAsia" w:hAnsi="Times New Roman" w:cs="Times New Roman"/>
                <w:b/>
                <w:bCs/>
                <w:color w:val="000000"/>
              </w:rPr>
              <w:t>int</w:t>
            </w:r>
            <w:r w:rsidRPr="007F7AA4">
              <w:rPr>
                <w:rFonts w:ascii="Times New Roman" w:eastAsiaTheme="majorEastAsia" w:hAnsi="Times New Roman" w:cs="Times New Roman"/>
                <w:color w:val="000000"/>
              </w:rPr>
              <w:t xml:space="preserve"> </w:t>
            </w:r>
            <w:bookmarkStart w:id="480" w:name="NETWORK_MODE_GLOBAL"/>
            <w:bookmarkEnd w:id="480"/>
            <w:r w:rsidRPr="007F7AA4">
              <w:rPr>
                <w:rFonts w:ascii="Times New Roman" w:eastAsiaTheme="majorEastAsia" w:hAnsi="Times New Roman" w:cs="Times New Roman"/>
                <w:color w:val="000000"/>
              </w:rPr>
              <w:fldChar w:fldCharType="begin"/>
            </w:r>
            <w:r w:rsidRPr="007F7AA4">
              <w:rPr>
                <w:rFonts w:ascii="Times New Roman" w:eastAsiaTheme="majorEastAsia" w:hAnsi="Times New Roman" w:cs="Times New Roman"/>
                <w:color w:val="000000"/>
              </w:rPr>
              <w:instrText xml:space="preserve"> HYPERLINK "https://opengrok.pt.xiaomi.com/opengrok3/s?refs=NETWORK_MODE_GLOBAL&amp;project=miui-r-ares-dev" </w:instrText>
            </w:r>
            <w:r w:rsidRPr="007F7AA4">
              <w:rPr>
                <w:rFonts w:ascii="Times New Roman" w:eastAsiaTheme="majorEastAsia" w:hAnsi="Times New Roman" w:cs="Times New Roman"/>
                <w:color w:val="000000"/>
              </w:rPr>
              <w:fldChar w:fldCharType="separate"/>
            </w:r>
            <w:r w:rsidRPr="007F7AA4">
              <w:rPr>
                <w:rStyle w:val="ab"/>
                <w:rFonts w:ascii="Times New Roman" w:eastAsiaTheme="majorEastAsia" w:hAnsi="Times New Roman" w:cs="Times New Roman"/>
                <w:b/>
                <w:bCs/>
                <w:color w:val="009900"/>
              </w:rPr>
              <w:t>NETWORK_MODE_GLOBAL</w:t>
            </w:r>
            <w:r w:rsidRPr="007F7AA4">
              <w:rPr>
                <w:rFonts w:ascii="Times New Roman" w:eastAsiaTheme="majorEastAsia" w:hAnsi="Times New Roman" w:cs="Times New Roman"/>
                <w:color w:val="000000"/>
              </w:rPr>
              <w:fldChar w:fldCharType="end"/>
            </w:r>
            <w:r w:rsidRPr="007F7AA4">
              <w:rPr>
                <w:rFonts w:ascii="Times New Roman" w:eastAsiaTheme="majorEastAsia" w:hAnsi="Times New Roman" w:cs="Times New Roman"/>
                <w:color w:val="000000"/>
              </w:rPr>
              <w:t xml:space="preserve"> = </w:t>
            </w:r>
            <w:r w:rsidRPr="007F7AA4">
              <w:rPr>
                <w:rStyle w:val="n"/>
                <w:rFonts w:ascii="Times New Roman" w:eastAsiaTheme="majorEastAsia" w:hAnsi="Times New Roman" w:cs="Times New Roman"/>
                <w:color w:val="A52A2A"/>
              </w:rPr>
              <w:t>7</w:t>
            </w:r>
            <w:r w:rsidRPr="007F7AA4">
              <w:rPr>
                <w:rFonts w:ascii="Times New Roman" w:eastAsiaTheme="majorEastAsia" w:hAnsi="Times New Roman" w:cs="Times New Roman"/>
                <w:color w:val="000000"/>
              </w:rPr>
              <w:t>;</w:t>
            </w:r>
          </w:p>
          <w:bookmarkStart w:id="481" w:name="157"/>
          <w:p w14:paraId="1CB6B635" w14:textId="77777777" w:rsidR="00BD307B" w:rsidRPr="007F7AA4" w:rsidRDefault="00BD307B" w:rsidP="00BD307B">
            <w:pPr>
              <w:pStyle w:val="HTML"/>
              <w:shd w:val="clear" w:color="auto" w:fill="FFFFFF"/>
              <w:rPr>
                <w:rFonts w:ascii="Times New Roman" w:eastAsiaTheme="majorEastAsia" w:hAnsi="Times New Roman" w:cs="Times New Roman"/>
                <w:color w:val="000000"/>
              </w:rPr>
            </w:pPr>
            <w:r w:rsidRPr="007F7AA4">
              <w:rPr>
                <w:rFonts w:ascii="Times New Roman" w:eastAsiaTheme="majorEastAsia" w:hAnsi="Times New Roman" w:cs="Times New Roman"/>
                <w:color w:val="000000"/>
              </w:rPr>
              <w:fldChar w:fldCharType="begin"/>
            </w:r>
            <w:r w:rsidRPr="007F7AA4">
              <w:rPr>
                <w:rFonts w:ascii="Times New Roman" w:eastAsiaTheme="majorEastAsia" w:hAnsi="Times New Roman" w:cs="Times New Roman"/>
                <w:color w:val="000000"/>
              </w:rPr>
              <w:instrText xml:space="preserve"> HYPERLINK "https://opengrok.pt.xiaomi.com/opengrok3/xref/miui-r-ares-dev/frameworks/base/telephony/java/com/android/internal/telephony/RILConstants.java" \l "157" </w:instrText>
            </w:r>
            <w:r w:rsidRPr="007F7AA4">
              <w:rPr>
                <w:rFonts w:ascii="Times New Roman" w:eastAsiaTheme="majorEastAsia" w:hAnsi="Times New Roman" w:cs="Times New Roman"/>
                <w:color w:val="000000"/>
              </w:rPr>
              <w:fldChar w:fldCharType="separate"/>
            </w:r>
            <w:r w:rsidRPr="007F7AA4">
              <w:rPr>
                <w:rStyle w:val="ab"/>
                <w:rFonts w:ascii="Times New Roman" w:eastAsiaTheme="majorEastAsia" w:hAnsi="Times New Roman" w:cs="Times New Roman"/>
                <w:color w:val="666666"/>
                <w:shd w:val="clear" w:color="auto" w:fill="DDDDDD"/>
              </w:rPr>
              <w:t>157</w:t>
            </w:r>
            <w:r w:rsidRPr="007F7AA4">
              <w:rPr>
                <w:rFonts w:ascii="Times New Roman" w:eastAsiaTheme="majorEastAsia" w:hAnsi="Times New Roman" w:cs="Times New Roman"/>
                <w:color w:val="000000"/>
              </w:rPr>
              <w:fldChar w:fldCharType="end"/>
            </w:r>
            <w:bookmarkEnd w:id="481"/>
          </w:p>
          <w:bookmarkStart w:id="482" w:name="158"/>
          <w:p w14:paraId="2878BED6" w14:textId="77777777" w:rsidR="00BD307B" w:rsidRPr="007F7AA4" w:rsidRDefault="00BD307B" w:rsidP="00BD307B">
            <w:pPr>
              <w:pStyle w:val="HTML"/>
              <w:shd w:val="clear" w:color="auto" w:fill="FFFFFF"/>
              <w:rPr>
                <w:rFonts w:ascii="Times New Roman" w:eastAsiaTheme="majorEastAsia" w:hAnsi="Times New Roman" w:cs="Times New Roman"/>
                <w:color w:val="000000"/>
              </w:rPr>
            </w:pPr>
            <w:r w:rsidRPr="007F7AA4">
              <w:rPr>
                <w:rFonts w:ascii="Times New Roman" w:eastAsiaTheme="majorEastAsia" w:hAnsi="Times New Roman" w:cs="Times New Roman"/>
                <w:color w:val="000000"/>
              </w:rPr>
              <w:fldChar w:fldCharType="begin"/>
            </w:r>
            <w:r w:rsidRPr="007F7AA4">
              <w:rPr>
                <w:rFonts w:ascii="Times New Roman" w:eastAsiaTheme="majorEastAsia" w:hAnsi="Times New Roman" w:cs="Times New Roman"/>
                <w:color w:val="000000"/>
              </w:rPr>
              <w:instrText xml:space="preserve"> HYPERLINK "https://opengrok.pt.xiaomi.com/opengrok3/xref/miui-r-ares-dev/frameworks/base/telephony/java/com/android/internal/telephony/RILConstants.java" \l "158" </w:instrText>
            </w:r>
            <w:r w:rsidRPr="007F7AA4">
              <w:rPr>
                <w:rFonts w:ascii="Times New Roman" w:eastAsiaTheme="majorEastAsia" w:hAnsi="Times New Roman" w:cs="Times New Roman"/>
                <w:color w:val="000000"/>
              </w:rPr>
              <w:fldChar w:fldCharType="separate"/>
            </w:r>
            <w:r w:rsidRPr="007F7AA4">
              <w:rPr>
                <w:rStyle w:val="ab"/>
                <w:rFonts w:ascii="Times New Roman" w:eastAsiaTheme="majorEastAsia" w:hAnsi="Times New Roman" w:cs="Times New Roman"/>
                <w:color w:val="666666"/>
                <w:shd w:val="clear" w:color="auto" w:fill="DDDDDD"/>
              </w:rPr>
              <w:t>158</w:t>
            </w:r>
            <w:r w:rsidRPr="007F7AA4">
              <w:rPr>
                <w:rFonts w:ascii="Times New Roman" w:eastAsiaTheme="majorEastAsia" w:hAnsi="Times New Roman" w:cs="Times New Roman"/>
                <w:color w:val="000000"/>
              </w:rPr>
              <w:fldChar w:fldCharType="end"/>
            </w:r>
            <w:bookmarkEnd w:id="482"/>
            <w:r w:rsidRPr="007F7AA4">
              <w:rPr>
                <w:rFonts w:ascii="Times New Roman" w:eastAsiaTheme="majorEastAsia" w:hAnsi="Times New Roman" w:cs="Times New Roman"/>
                <w:color w:val="000000"/>
              </w:rPr>
              <w:t xml:space="preserve">    </w:t>
            </w:r>
            <w:r w:rsidRPr="007F7AA4">
              <w:rPr>
                <w:rStyle w:val="c"/>
                <w:rFonts w:ascii="Times New Roman" w:eastAsiaTheme="majorEastAsia" w:hAnsi="Times New Roman" w:cs="Times New Roman"/>
                <w:color w:val="666666"/>
              </w:rPr>
              <w:t>/** LTE, CDMA and EvDo */</w:t>
            </w:r>
          </w:p>
          <w:bookmarkStart w:id="483" w:name="159"/>
          <w:p w14:paraId="3B3DD855" w14:textId="77777777" w:rsidR="00BD307B" w:rsidRPr="007F7AA4" w:rsidRDefault="00BD307B" w:rsidP="00BD307B">
            <w:pPr>
              <w:pStyle w:val="HTML"/>
              <w:shd w:val="clear" w:color="auto" w:fill="FFFFFF"/>
              <w:rPr>
                <w:rFonts w:ascii="Times New Roman" w:eastAsiaTheme="majorEastAsia" w:hAnsi="Times New Roman" w:cs="Times New Roman"/>
                <w:color w:val="000000"/>
              </w:rPr>
            </w:pPr>
            <w:r w:rsidRPr="007F7AA4">
              <w:rPr>
                <w:rFonts w:ascii="Times New Roman" w:eastAsiaTheme="majorEastAsia" w:hAnsi="Times New Roman" w:cs="Times New Roman"/>
                <w:color w:val="000000"/>
              </w:rPr>
              <w:fldChar w:fldCharType="begin"/>
            </w:r>
            <w:r w:rsidRPr="007F7AA4">
              <w:rPr>
                <w:rFonts w:ascii="Times New Roman" w:eastAsiaTheme="majorEastAsia" w:hAnsi="Times New Roman" w:cs="Times New Roman"/>
                <w:color w:val="000000"/>
              </w:rPr>
              <w:instrText xml:space="preserve"> HYPERLINK "https://opengrok.pt.xiaomi.com/opengrok3/xref/miui-r-ares-dev/frameworks/base/telephony/java/com/android/internal/telephony/RILConstants.java" \l "159" </w:instrText>
            </w:r>
            <w:r w:rsidRPr="007F7AA4">
              <w:rPr>
                <w:rFonts w:ascii="Times New Roman" w:eastAsiaTheme="majorEastAsia" w:hAnsi="Times New Roman" w:cs="Times New Roman"/>
                <w:color w:val="000000"/>
              </w:rPr>
              <w:fldChar w:fldCharType="separate"/>
            </w:r>
            <w:r w:rsidRPr="007F7AA4">
              <w:rPr>
                <w:rStyle w:val="ab"/>
                <w:rFonts w:ascii="Times New Roman" w:eastAsiaTheme="majorEastAsia" w:hAnsi="Times New Roman" w:cs="Times New Roman"/>
                <w:color w:val="666666"/>
                <w:shd w:val="clear" w:color="auto" w:fill="DDDDDD"/>
              </w:rPr>
              <w:t>159</w:t>
            </w:r>
            <w:r w:rsidRPr="007F7AA4">
              <w:rPr>
                <w:rFonts w:ascii="Times New Roman" w:eastAsiaTheme="majorEastAsia" w:hAnsi="Times New Roman" w:cs="Times New Roman"/>
                <w:color w:val="000000"/>
              </w:rPr>
              <w:fldChar w:fldCharType="end"/>
            </w:r>
            <w:bookmarkEnd w:id="483"/>
            <w:r w:rsidRPr="007F7AA4">
              <w:rPr>
                <w:rFonts w:ascii="Times New Roman" w:eastAsiaTheme="majorEastAsia" w:hAnsi="Times New Roman" w:cs="Times New Roman"/>
                <w:color w:val="000000"/>
              </w:rPr>
              <w:t xml:space="preserve">    </w:t>
            </w:r>
            <w:r w:rsidRPr="007F7AA4">
              <w:rPr>
                <w:rFonts w:ascii="Times New Roman" w:eastAsiaTheme="majorEastAsia" w:hAnsi="Times New Roman" w:cs="Times New Roman"/>
                <w:b/>
                <w:bCs/>
                <w:color w:val="000000"/>
              </w:rPr>
              <w:t>int</w:t>
            </w:r>
            <w:r w:rsidRPr="007F7AA4">
              <w:rPr>
                <w:rFonts w:ascii="Times New Roman" w:eastAsiaTheme="majorEastAsia" w:hAnsi="Times New Roman" w:cs="Times New Roman"/>
                <w:color w:val="000000"/>
              </w:rPr>
              <w:t xml:space="preserve"> </w:t>
            </w:r>
            <w:bookmarkStart w:id="484" w:name="NETWORK_MODE_LTE_CDMA_EVDO"/>
            <w:bookmarkEnd w:id="484"/>
            <w:r w:rsidRPr="007F7AA4">
              <w:rPr>
                <w:rFonts w:ascii="Times New Roman" w:eastAsiaTheme="majorEastAsia" w:hAnsi="Times New Roman" w:cs="Times New Roman"/>
                <w:color w:val="000000"/>
              </w:rPr>
              <w:fldChar w:fldCharType="begin"/>
            </w:r>
            <w:r w:rsidRPr="007F7AA4">
              <w:rPr>
                <w:rFonts w:ascii="Times New Roman" w:eastAsiaTheme="majorEastAsia" w:hAnsi="Times New Roman" w:cs="Times New Roman"/>
                <w:color w:val="000000"/>
              </w:rPr>
              <w:instrText xml:space="preserve"> HYPERLINK "https://opengrok.pt.xiaomi.com/opengrok3/s?refs=NETWORK_MODE_LTE_CDMA_EVDO&amp;project=miui-r-ares-dev" </w:instrText>
            </w:r>
            <w:r w:rsidRPr="007F7AA4">
              <w:rPr>
                <w:rFonts w:ascii="Times New Roman" w:eastAsiaTheme="majorEastAsia" w:hAnsi="Times New Roman" w:cs="Times New Roman"/>
                <w:color w:val="000000"/>
              </w:rPr>
              <w:fldChar w:fldCharType="separate"/>
            </w:r>
            <w:r w:rsidRPr="007F7AA4">
              <w:rPr>
                <w:rStyle w:val="ab"/>
                <w:rFonts w:ascii="Times New Roman" w:eastAsiaTheme="majorEastAsia" w:hAnsi="Times New Roman" w:cs="Times New Roman"/>
                <w:b/>
                <w:bCs/>
                <w:color w:val="009900"/>
              </w:rPr>
              <w:t>NETWORK_MODE_LTE_CDMA_EVDO</w:t>
            </w:r>
            <w:r w:rsidRPr="007F7AA4">
              <w:rPr>
                <w:rFonts w:ascii="Times New Roman" w:eastAsiaTheme="majorEastAsia" w:hAnsi="Times New Roman" w:cs="Times New Roman"/>
                <w:color w:val="000000"/>
              </w:rPr>
              <w:fldChar w:fldCharType="end"/>
            </w:r>
            <w:r w:rsidRPr="007F7AA4">
              <w:rPr>
                <w:rFonts w:ascii="Times New Roman" w:eastAsiaTheme="majorEastAsia" w:hAnsi="Times New Roman" w:cs="Times New Roman"/>
                <w:color w:val="000000"/>
              </w:rPr>
              <w:t xml:space="preserve"> = </w:t>
            </w:r>
            <w:r w:rsidRPr="007F7AA4">
              <w:rPr>
                <w:rStyle w:val="n"/>
                <w:rFonts w:ascii="Times New Roman" w:eastAsiaTheme="majorEastAsia" w:hAnsi="Times New Roman" w:cs="Times New Roman"/>
                <w:color w:val="A52A2A"/>
              </w:rPr>
              <w:t>8</w:t>
            </w:r>
            <w:r w:rsidRPr="007F7AA4">
              <w:rPr>
                <w:rFonts w:ascii="Times New Roman" w:eastAsiaTheme="majorEastAsia" w:hAnsi="Times New Roman" w:cs="Times New Roman"/>
                <w:color w:val="000000"/>
              </w:rPr>
              <w:t>;</w:t>
            </w:r>
          </w:p>
          <w:bookmarkStart w:id="485" w:name="160"/>
          <w:p w14:paraId="4EA0FE62" w14:textId="77777777" w:rsidR="00BD307B" w:rsidRPr="007F7AA4" w:rsidRDefault="00BD307B" w:rsidP="00BD307B">
            <w:pPr>
              <w:pStyle w:val="HTML"/>
              <w:shd w:val="clear" w:color="auto" w:fill="FFFFFF"/>
              <w:rPr>
                <w:rFonts w:ascii="Times New Roman" w:eastAsiaTheme="majorEastAsia" w:hAnsi="Times New Roman" w:cs="Times New Roman"/>
                <w:color w:val="000000"/>
              </w:rPr>
            </w:pPr>
            <w:r w:rsidRPr="007F7AA4">
              <w:rPr>
                <w:rFonts w:ascii="Times New Roman" w:eastAsiaTheme="majorEastAsia" w:hAnsi="Times New Roman" w:cs="Times New Roman"/>
                <w:color w:val="000000"/>
              </w:rPr>
              <w:fldChar w:fldCharType="begin"/>
            </w:r>
            <w:r w:rsidRPr="007F7AA4">
              <w:rPr>
                <w:rFonts w:ascii="Times New Roman" w:eastAsiaTheme="majorEastAsia" w:hAnsi="Times New Roman" w:cs="Times New Roman"/>
                <w:color w:val="000000"/>
              </w:rPr>
              <w:instrText xml:space="preserve"> HYPERLINK "https://opengrok.pt.xiaomi.com/opengrok3/xref/miui-r-ares-dev/frameworks/base/telephony/java/com/android/internal/telephony/RILConstants.java" \l "160" </w:instrText>
            </w:r>
            <w:r w:rsidRPr="007F7AA4">
              <w:rPr>
                <w:rFonts w:ascii="Times New Roman" w:eastAsiaTheme="majorEastAsia" w:hAnsi="Times New Roman" w:cs="Times New Roman"/>
                <w:color w:val="000000"/>
              </w:rPr>
              <w:fldChar w:fldCharType="separate"/>
            </w:r>
            <w:r w:rsidRPr="007F7AA4">
              <w:rPr>
                <w:rStyle w:val="ab"/>
                <w:rFonts w:ascii="Times New Roman" w:eastAsiaTheme="majorEastAsia" w:hAnsi="Times New Roman" w:cs="Times New Roman"/>
                <w:color w:val="000000"/>
                <w:shd w:val="clear" w:color="auto" w:fill="DDDDDD"/>
              </w:rPr>
              <w:t>160</w:t>
            </w:r>
            <w:r w:rsidRPr="007F7AA4">
              <w:rPr>
                <w:rFonts w:ascii="Times New Roman" w:eastAsiaTheme="majorEastAsia" w:hAnsi="Times New Roman" w:cs="Times New Roman"/>
                <w:color w:val="000000"/>
              </w:rPr>
              <w:fldChar w:fldCharType="end"/>
            </w:r>
            <w:bookmarkEnd w:id="485"/>
          </w:p>
          <w:bookmarkStart w:id="486" w:name="161"/>
          <w:p w14:paraId="114BD6B6" w14:textId="77777777" w:rsidR="00BD307B" w:rsidRPr="007F7AA4" w:rsidRDefault="00BD307B" w:rsidP="00BD307B">
            <w:pPr>
              <w:pStyle w:val="HTML"/>
              <w:shd w:val="clear" w:color="auto" w:fill="FFFFFF"/>
              <w:rPr>
                <w:rFonts w:ascii="Times New Roman" w:eastAsiaTheme="majorEastAsia" w:hAnsi="Times New Roman" w:cs="Times New Roman"/>
                <w:color w:val="000000"/>
              </w:rPr>
            </w:pPr>
            <w:r w:rsidRPr="007F7AA4">
              <w:rPr>
                <w:rFonts w:ascii="Times New Roman" w:eastAsiaTheme="majorEastAsia" w:hAnsi="Times New Roman" w:cs="Times New Roman"/>
                <w:color w:val="000000"/>
              </w:rPr>
              <w:fldChar w:fldCharType="begin"/>
            </w:r>
            <w:r w:rsidRPr="007F7AA4">
              <w:rPr>
                <w:rFonts w:ascii="Times New Roman" w:eastAsiaTheme="majorEastAsia" w:hAnsi="Times New Roman" w:cs="Times New Roman"/>
                <w:color w:val="000000"/>
              </w:rPr>
              <w:instrText xml:space="preserve"> HYPERLINK "https://opengrok.pt.xiaomi.com/opengrok3/xref/miui-r-ares-dev/frameworks/base/telephony/java/com/android/internal/telephony/RILConstants.java" \l "161" </w:instrText>
            </w:r>
            <w:r w:rsidRPr="007F7AA4">
              <w:rPr>
                <w:rFonts w:ascii="Times New Roman" w:eastAsiaTheme="majorEastAsia" w:hAnsi="Times New Roman" w:cs="Times New Roman"/>
                <w:color w:val="000000"/>
              </w:rPr>
              <w:fldChar w:fldCharType="separate"/>
            </w:r>
            <w:r w:rsidRPr="007F7AA4">
              <w:rPr>
                <w:rStyle w:val="ab"/>
                <w:rFonts w:ascii="Times New Roman" w:eastAsiaTheme="majorEastAsia" w:hAnsi="Times New Roman" w:cs="Times New Roman"/>
                <w:color w:val="666666"/>
                <w:shd w:val="clear" w:color="auto" w:fill="DDDDDD"/>
              </w:rPr>
              <w:t>161</w:t>
            </w:r>
            <w:r w:rsidRPr="007F7AA4">
              <w:rPr>
                <w:rFonts w:ascii="Times New Roman" w:eastAsiaTheme="majorEastAsia" w:hAnsi="Times New Roman" w:cs="Times New Roman"/>
                <w:color w:val="000000"/>
              </w:rPr>
              <w:fldChar w:fldCharType="end"/>
            </w:r>
            <w:bookmarkEnd w:id="486"/>
            <w:r w:rsidRPr="007F7AA4">
              <w:rPr>
                <w:rFonts w:ascii="Times New Roman" w:eastAsiaTheme="majorEastAsia" w:hAnsi="Times New Roman" w:cs="Times New Roman"/>
                <w:color w:val="000000"/>
              </w:rPr>
              <w:t xml:space="preserve">    </w:t>
            </w:r>
            <w:r w:rsidRPr="007F7AA4">
              <w:rPr>
                <w:rStyle w:val="c"/>
                <w:rFonts w:ascii="Times New Roman" w:eastAsiaTheme="majorEastAsia" w:hAnsi="Times New Roman" w:cs="Times New Roman"/>
                <w:color w:val="666666"/>
              </w:rPr>
              <w:t>/** LTE, GSM and WCDMA */</w:t>
            </w:r>
          </w:p>
          <w:bookmarkStart w:id="487" w:name="162"/>
          <w:p w14:paraId="2578C72E" w14:textId="77777777" w:rsidR="00BD307B" w:rsidRPr="007F7AA4" w:rsidRDefault="00BD307B" w:rsidP="00BD307B">
            <w:pPr>
              <w:pStyle w:val="HTML"/>
              <w:shd w:val="clear" w:color="auto" w:fill="FFFFFF"/>
              <w:rPr>
                <w:rFonts w:ascii="Times New Roman" w:eastAsiaTheme="majorEastAsia" w:hAnsi="Times New Roman" w:cs="Times New Roman"/>
                <w:color w:val="000000"/>
              </w:rPr>
            </w:pPr>
            <w:r w:rsidRPr="007F7AA4">
              <w:rPr>
                <w:rFonts w:ascii="Times New Roman" w:eastAsiaTheme="majorEastAsia" w:hAnsi="Times New Roman" w:cs="Times New Roman"/>
                <w:color w:val="000000"/>
              </w:rPr>
              <w:fldChar w:fldCharType="begin"/>
            </w:r>
            <w:r w:rsidRPr="007F7AA4">
              <w:rPr>
                <w:rFonts w:ascii="Times New Roman" w:eastAsiaTheme="majorEastAsia" w:hAnsi="Times New Roman" w:cs="Times New Roman"/>
                <w:color w:val="000000"/>
              </w:rPr>
              <w:instrText xml:space="preserve"> HYPERLINK "https://opengrok.pt.xiaomi.com/opengrok3/xref/miui-r-ares-dev/frameworks/base/telephony/java/com/android/internal/telephony/RILConstants.java" \l "162" </w:instrText>
            </w:r>
            <w:r w:rsidRPr="007F7AA4">
              <w:rPr>
                <w:rFonts w:ascii="Times New Roman" w:eastAsiaTheme="majorEastAsia" w:hAnsi="Times New Roman" w:cs="Times New Roman"/>
                <w:color w:val="000000"/>
              </w:rPr>
              <w:fldChar w:fldCharType="separate"/>
            </w:r>
            <w:r w:rsidRPr="007F7AA4">
              <w:rPr>
                <w:rStyle w:val="ab"/>
                <w:rFonts w:ascii="Times New Roman" w:eastAsiaTheme="majorEastAsia" w:hAnsi="Times New Roman" w:cs="Times New Roman"/>
                <w:color w:val="666666"/>
                <w:shd w:val="clear" w:color="auto" w:fill="DDDDDD"/>
              </w:rPr>
              <w:t>162</w:t>
            </w:r>
            <w:r w:rsidRPr="007F7AA4">
              <w:rPr>
                <w:rFonts w:ascii="Times New Roman" w:eastAsiaTheme="majorEastAsia" w:hAnsi="Times New Roman" w:cs="Times New Roman"/>
                <w:color w:val="000000"/>
              </w:rPr>
              <w:fldChar w:fldCharType="end"/>
            </w:r>
            <w:bookmarkEnd w:id="487"/>
            <w:r w:rsidRPr="007F7AA4">
              <w:rPr>
                <w:rFonts w:ascii="Times New Roman" w:eastAsiaTheme="majorEastAsia" w:hAnsi="Times New Roman" w:cs="Times New Roman"/>
                <w:color w:val="000000"/>
              </w:rPr>
              <w:t xml:space="preserve">    </w:t>
            </w:r>
            <w:r w:rsidRPr="007F7AA4">
              <w:rPr>
                <w:rFonts w:ascii="Times New Roman" w:eastAsiaTheme="majorEastAsia" w:hAnsi="Times New Roman" w:cs="Times New Roman"/>
                <w:b/>
                <w:bCs/>
                <w:color w:val="000000"/>
              </w:rPr>
              <w:t>int</w:t>
            </w:r>
            <w:r w:rsidRPr="007F7AA4">
              <w:rPr>
                <w:rFonts w:ascii="Times New Roman" w:eastAsiaTheme="majorEastAsia" w:hAnsi="Times New Roman" w:cs="Times New Roman"/>
                <w:color w:val="000000"/>
              </w:rPr>
              <w:t xml:space="preserve"> </w:t>
            </w:r>
            <w:bookmarkStart w:id="488" w:name="NETWORK_MODE_LTE_GSM_WCDMA"/>
            <w:bookmarkEnd w:id="488"/>
            <w:r w:rsidRPr="007F7AA4">
              <w:rPr>
                <w:rFonts w:ascii="Times New Roman" w:eastAsiaTheme="majorEastAsia" w:hAnsi="Times New Roman" w:cs="Times New Roman"/>
                <w:color w:val="000000"/>
              </w:rPr>
              <w:fldChar w:fldCharType="begin"/>
            </w:r>
            <w:r w:rsidRPr="007F7AA4">
              <w:rPr>
                <w:rFonts w:ascii="Times New Roman" w:eastAsiaTheme="majorEastAsia" w:hAnsi="Times New Roman" w:cs="Times New Roman"/>
                <w:color w:val="000000"/>
              </w:rPr>
              <w:instrText xml:space="preserve"> HYPERLINK "https://opengrok.pt.xiaomi.com/opengrok3/s?refs=NETWORK_MODE_LTE_GSM_WCDMA&amp;project=miui-r-ares-dev" </w:instrText>
            </w:r>
            <w:r w:rsidRPr="007F7AA4">
              <w:rPr>
                <w:rFonts w:ascii="Times New Roman" w:eastAsiaTheme="majorEastAsia" w:hAnsi="Times New Roman" w:cs="Times New Roman"/>
                <w:color w:val="000000"/>
              </w:rPr>
              <w:fldChar w:fldCharType="separate"/>
            </w:r>
            <w:r w:rsidRPr="007F7AA4">
              <w:rPr>
                <w:rStyle w:val="ab"/>
                <w:rFonts w:ascii="Times New Roman" w:eastAsiaTheme="majorEastAsia" w:hAnsi="Times New Roman" w:cs="Times New Roman"/>
                <w:b/>
                <w:bCs/>
                <w:color w:val="009900"/>
              </w:rPr>
              <w:t>NETWORK_MODE_LTE_GSM_WCDMA</w:t>
            </w:r>
            <w:r w:rsidRPr="007F7AA4">
              <w:rPr>
                <w:rFonts w:ascii="Times New Roman" w:eastAsiaTheme="majorEastAsia" w:hAnsi="Times New Roman" w:cs="Times New Roman"/>
                <w:color w:val="000000"/>
              </w:rPr>
              <w:fldChar w:fldCharType="end"/>
            </w:r>
            <w:r w:rsidRPr="007F7AA4">
              <w:rPr>
                <w:rFonts w:ascii="Times New Roman" w:eastAsiaTheme="majorEastAsia" w:hAnsi="Times New Roman" w:cs="Times New Roman"/>
                <w:color w:val="000000"/>
              </w:rPr>
              <w:t xml:space="preserve"> = </w:t>
            </w:r>
            <w:r w:rsidRPr="007F7AA4">
              <w:rPr>
                <w:rStyle w:val="n"/>
                <w:rFonts w:ascii="Times New Roman" w:eastAsiaTheme="majorEastAsia" w:hAnsi="Times New Roman" w:cs="Times New Roman"/>
                <w:color w:val="A52A2A"/>
              </w:rPr>
              <w:t>9</w:t>
            </w:r>
            <w:r w:rsidRPr="007F7AA4">
              <w:rPr>
                <w:rFonts w:ascii="Times New Roman" w:eastAsiaTheme="majorEastAsia" w:hAnsi="Times New Roman" w:cs="Times New Roman"/>
                <w:color w:val="000000"/>
              </w:rPr>
              <w:t>;</w:t>
            </w:r>
          </w:p>
          <w:bookmarkStart w:id="489" w:name="163"/>
          <w:p w14:paraId="257DF8FE" w14:textId="77777777" w:rsidR="00BD307B" w:rsidRPr="007F7AA4" w:rsidRDefault="00BD307B" w:rsidP="00BD307B">
            <w:pPr>
              <w:pStyle w:val="HTML"/>
              <w:shd w:val="clear" w:color="auto" w:fill="FFFFFF"/>
              <w:rPr>
                <w:rFonts w:ascii="Times New Roman" w:eastAsiaTheme="majorEastAsia" w:hAnsi="Times New Roman" w:cs="Times New Roman"/>
                <w:color w:val="000000"/>
              </w:rPr>
            </w:pPr>
            <w:r w:rsidRPr="007F7AA4">
              <w:rPr>
                <w:rFonts w:ascii="Times New Roman" w:eastAsiaTheme="majorEastAsia" w:hAnsi="Times New Roman" w:cs="Times New Roman"/>
                <w:color w:val="000000"/>
              </w:rPr>
              <w:fldChar w:fldCharType="begin"/>
            </w:r>
            <w:r w:rsidRPr="007F7AA4">
              <w:rPr>
                <w:rFonts w:ascii="Times New Roman" w:eastAsiaTheme="majorEastAsia" w:hAnsi="Times New Roman" w:cs="Times New Roman"/>
                <w:color w:val="000000"/>
              </w:rPr>
              <w:instrText xml:space="preserve"> HYPERLINK "https://opengrok.pt.xiaomi.com/opengrok3/xref/miui-r-ares-dev/frameworks/base/telephony/java/com/android/internal/telephony/RILConstants.java" \l "163" </w:instrText>
            </w:r>
            <w:r w:rsidRPr="007F7AA4">
              <w:rPr>
                <w:rFonts w:ascii="Times New Roman" w:eastAsiaTheme="majorEastAsia" w:hAnsi="Times New Roman" w:cs="Times New Roman"/>
                <w:color w:val="000000"/>
              </w:rPr>
              <w:fldChar w:fldCharType="separate"/>
            </w:r>
            <w:r w:rsidRPr="007F7AA4">
              <w:rPr>
                <w:rStyle w:val="ab"/>
                <w:rFonts w:ascii="Times New Roman" w:eastAsiaTheme="majorEastAsia" w:hAnsi="Times New Roman" w:cs="Times New Roman"/>
                <w:color w:val="666666"/>
                <w:shd w:val="clear" w:color="auto" w:fill="DDDDDD"/>
              </w:rPr>
              <w:t>163</w:t>
            </w:r>
            <w:r w:rsidRPr="007F7AA4">
              <w:rPr>
                <w:rFonts w:ascii="Times New Roman" w:eastAsiaTheme="majorEastAsia" w:hAnsi="Times New Roman" w:cs="Times New Roman"/>
                <w:color w:val="000000"/>
              </w:rPr>
              <w:fldChar w:fldCharType="end"/>
            </w:r>
            <w:bookmarkEnd w:id="489"/>
          </w:p>
          <w:bookmarkStart w:id="490" w:name="164"/>
          <w:p w14:paraId="6CC5F479" w14:textId="77777777" w:rsidR="00BD307B" w:rsidRPr="007F7AA4" w:rsidRDefault="00BD307B" w:rsidP="00BD307B">
            <w:pPr>
              <w:pStyle w:val="HTML"/>
              <w:shd w:val="clear" w:color="auto" w:fill="FFFFFF"/>
              <w:rPr>
                <w:rFonts w:ascii="Times New Roman" w:eastAsiaTheme="majorEastAsia" w:hAnsi="Times New Roman" w:cs="Times New Roman"/>
                <w:color w:val="000000"/>
              </w:rPr>
            </w:pPr>
            <w:r w:rsidRPr="007F7AA4">
              <w:rPr>
                <w:rFonts w:ascii="Times New Roman" w:eastAsiaTheme="majorEastAsia" w:hAnsi="Times New Roman" w:cs="Times New Roman"/>
                <w:color w:val="000000"/>
              </w:rPr>
              <w:fldChar w:fldCharType="begin"/>
            </w:r>
            <w:r w:rsidRPr="007F7AA4">
              <w:rPr>
                <w:rFonts w:ascii="Times New Roman" w:eastAsiaTheme="majorEastAsia" w:hAnsi="Times New Roman" w:cs="Times New Roman"/>
                <w:color w:val="000000"/>
              </w:rPr>
              <w:instrText xml:space="preserve"> HYPERLINK "https://opengrok.pt.xiaomi.com/opengrok3/xref/miui-r-ares-dev/frameworks/base/telephony/java/com/android/internal/telephony/RILConstants.java" \l "164" </w:instrText>
            </w:r>
            <w:r w:rsidRPr="007F7AA4">
              <w:rPr>
                <w:rFonts w:ascii="Times New Roman" w:eastAsiaTheme="majorEastAsia" w:hAnsi="Times New Roman" w:cs="Times New Roman"/>
                <w:color w:val="000000"/>
              </w:rPr>
              <w:fldChar w:fldCharType="separate"/>
            </w:r>
            <w:r w:rsidRPr="007F7AA4">
              <w:rPr>
                <w:rStyle w:val="ab"/>
                <w:rFonts w:ascii="Times New Roman" w:eastAsiaTheme="majorEastAsia" w:hAnsi="Times New Roman" w:cs="Times New Roman"/>
                <w:color w:val="666666"/>
                <w:shd w:val="clear" w:color="auto" w:fill="DDDDDD"/>
              </w:rPr>
              <w:t>164</w:t>
            </w:r>
            <w:r w:rsidRPr="007F7AA4">
              <w:rPr>
                <w:rFonts w:ascii="Times New Roman" w:eastAsiaTheme="majorEastAsia" w:hAnsi="Times New Roman" w:cs="Times New Roman"/>
                <w:color w:val="000000"/>
              </w:rPr>
              <w:fldChar w:fldCharType="end"/>
            </w:r>
            <w:bookmarkEnd w:id="490"/>
            <w:r w:rsidRPr="007F7AA4">
              <w:rPr>
                <w:rFonts w:ascii="Times New Roman" w:eastAsiaTheme="majorEastAsia" w:hAnsi="Times New Roman" w:cs="Times New Roman"/>
                <w:color w:val="000000"/>
              </w:rPr>
              <w:t xml:space="preserve">    </w:t>
            </w:r>
            <w:r w:rsidRPr="007F7AA4">
              <w:rPr>
                <w:rStyle w:val="c"/>
                <w:rFonts w:ascii="Times New Roman" w:eastAsiaTheme="majorEastAsia" w:hAnsi="Times New Roman" w:cs="Times New Roman"/>
                <w:color w:val="666666"/>
              </w:rPr>
              <w:t>/** LTE, CDMA, EvDo, GSM, and WCDMA */</w:t>
            </w:r>
          </w:p>
          <w:bookmarkStart w:id="491" w:name="165"/>
          <w:p w14:paraId="0140BBC0" w14:textId="77777777" w:rsidR="00BD307B" w:rsidRPr="007F7AA4" w:rsidRDefault="00BD307B" w:rsidP="00BD307B">
            <w:pPr>
              <w:pStyle w:val="HTML"/>
              <w:shd w:val="clear" w:color="auto" w:fill="FFFFFF"/>
              <w:rPr>
                <w:rFonts w:ascii="Times New Roman" w:eastAsiaTheme="majorEastAsia" w:hAnsi="Times New Roman" w:cs="Times New Roman"/>
                <w:color w:val="000000"/>
              </w:rPr>
            </w:pPr>
            <w:r w:rsidRPr="007F7AA4">
              <w:rPr>
                <w:rFonts w:ascii="Times New Roman" w:eastAsiaTheme="majorEastAsia" w:hAnsi="Times New Roman" w:cs="Times New Roman"/>
                <w:color w:val="000000"/>
              </w:rPr>
              <w:fldChar w:fldCharType="begin"/>
            </w:r>
            <w:r w:rsidRPr="007F7AA4">
              <w:rPr>
                <w:rFonts w:ascii="Times New Roman" w:eastAsiaTheme="majorEastAsia" w:hAnsi="Times New Roman" w:cs="Times New Roman"/>
                <w:color w:val="000000"/>
              </w:rPr>
              <w:instrText xml:space="preserve"> HYPERLINK "https://opengrok.pt.xiaomi.com/opengrok3/xref/miui-r-ares-dev/frameworks/base/telephony/java/com/android/internal/telephony/RILConstants.java" \l "165" </w:instrText>
            </w:r>
            <w:r w:rsidRPr="007F7AA4">
              <w:rPr>
                <w:rFonts w:ascii="Times New Roman" w:eastAsiaTheme="majorEastAsia" w:hAnsi="Times New Roman" w:cs="Times New Roman"/>
                <w:color w:val="000000"/>
              </w:rPr>
              <w:fldChar w:fldCharType="separate"/>
            </w:r>
            <w:r w:rsidRPr="007F7AA4">
              <w:rPr>
                <w:rStyle w:val="ab"/>
                <w:rFonts w:ascii="Times New Roman" w:eastAsiaTheme="majorEastAsia" w:hAnsi="Times New Roman" w:cs="Times New Roman"/>
                <w:color w:val="666666"/>
                <w:shd w:val="clear" w:color="auto" w:fill="DDDDDD"/>
              </w:rPr>
              <w:t>165</w:t>
            </w:r>
            <w:r w:rsidRPr="007F7AA4">
              <w:rPr>
                <w:rFonts w:ascii="Times New Roman" w:eastAsiaTheme="majorEastAsia" w:hAnsi="Times New Roman" w:cs="Times New Roman"/>
                <w:color w:val="000000"/>
              </w:rPr>
              <w:fldChar w:fldCharType="end"/>
            </w:r>
            <w:bookmarkEnd w:id="491"/>
            <w:r w:rsidRPr="007F7AA4">
              <w:rPr>
                <w:rFonts w:ascii="Times New Roman" w:eastAsiaTheme="majorEastAsia" w:hAnsi="Times New Roman" w:cs="Times New Roman"/>
                <w:color w:val="000000"/>
              </w:rPr>
              <w:t xml:space="preserve">    </w:t>
            </w:r>
            <w:r w:rsidRPr="007F7AA4">
              <w:rPr>
                <w:rFonts w:ascii="Times New Roman" w:eastAsiaTheme="majorEastAsia" w:hAnsi="Times New Roman" w:cs="Times New Roman"/>
                <w:b/>
                <w:bCs/>
                <w:color w:val="000000"/>
              </w:rPr>
              <w:t>int</w:t>
            </w:r>
            <w:r w:rsidRPr="007F7AA4">
              <w:rPr>
                <w:rFonts w:ascii="Times New Roman" w:eastAsiaTheme="majorEastAsia" w:hAnsi="Times New Roman" w:cs="Times New Roman"/>
                <w:color w:val="000000"/>
              </w:rPr>
              <w:t xml:space="preserve"> </w:t>
            </w:r>
            <w:bookmarkStart w:id="492" w:name="NETWORK_MODE_LTE_CDMA_EVDO_GSM_WCDMA"/>
            <w:bookmarkEnd w:id="492"/>
            <w:r w:rsidRPr="007F7AA4">
              <w:rPr>
                <w:rFonts w:ascii="Times New Roman" w:eastAsiaTheme="majorEastAsia" w:hAnsi="Times New Roman" w:cs="Times New Roman"/>
                <w:color w:val="000000"/>
              </w:rPr>
              <w:fldChar w:fldCharType="begin"/>
            </w:r>
            <w:r w:rsidRPr="007F7AA4">
              <w:rPr>
                <w:rFonts w:ascii="Times New Roman" w:eastAsiaTheme="majorEastAsia" w:hAnsi="Times New Roman" w:cs="Times New Roman"/>
                <w:color w:val="000000"/>
              </w:rPr>
              <w:instrText xml:space="preserve"> HYPERLINK "https://opengrok.pt.xiaomi.com/opengrok3/s?refs=NETWORK_MODE_LTE_CDMA_EVDO_GSM_WCDMA&amp;project=miui-r-ares-dev" </w:instrText>
            </w:r>
            <w:r w:rsidRPr="007F7AA4">
              <w:rPr>
                <w:rFonts w:ascii="Times New Roman" w:eastAsiaTheme="majorEastAsia" w:hAnsi="Times New Roman" w:cs="Times New Roman"/>
                <w:color w:val="000000"/>
              </w:rPr>
              <w:fldChar w:fldCharType="separate"/>
            </w:r>
            <w:r w:rsidRPr="007F7AA4">
              <w:rPr>
                <w:rStyle w:val="ab"/>
                <w:rFonts w:ascii="Times New Roman" w:eastAsiaTheme="majorEastAsia" w:hAnsi="Times New Roman" w:cs="Times New Roman"/>
                <w:b/>
                <w:bCs/>
                <w:color w:val="009900"/>
              </w:rPr>
              <w:t>NETWORK_MODE_LTE_CDMA_EVDO_GSM_WCDMA</w:t>
            </w:r>
            <w:r w:rsidRPr="007F7AA4">
              <w:rPr>
                <w:rFonts w:ascii="Times New Roman" w:eastAsiaTheme="majorEastAsia" w:hAnsi="Times New Roman" w:cs="Times New Roman"/>
                <w:color w:val="000000"/>
              </w:rPr>
              <w:fldChar w:fldCharType="end"/>
            </w:r>
            <w:r w:rsidRPr="007F7AA4">
              <w:rPr>
                <w:rFonts w:ascii="Times New Roman" w:eastAsiaTheme="majorEastAsia" w:hAnsi="Times New Roman" w:cs="Times New Roman"/>
                <w:color w:val="000000"/>
              </w:rPr>
              <w:t xml:space="preserve"> = </w:t>
            </w:r>
            <w:r w:rsidRPr="007F7AA4">
              <w:rPr>
                <w:rStyle w:val="n"/>
                <w:rFonts w:ascii="Times New Roman" w:eastAsiaTheme="majorEastAsia" w:hAnsi="Times New Roman" w:cs="Times New Roman"/>
                <w:color w:val="A52A2A"/>
              </w:rPr>
              <w:t>10</w:t>
            </w:r>
            <w:r w:rsidRPr="007F7AA4">
              <w:rPr>
                <w:rFonts w:ascii="Times New Roman" w:eastAsiaTheme="majorEastAsia" w:hAnsi="Times New Roman" w:cs="Times New Roman"/>
                <w:color w:val="000000"/>
              </w:rPr>
              <w:t>;</w:t>
            </w:r>
          </w:p>
          <w:bookmarkStart w:id="493" w:name="166"/>
          <w:p w14:paraId="2B6F568B" w14:textId="77777777" w:rsidR="00BD307B" w:rsidRPr="007F7AA4" w:rsidRDefault="00BD307B" w:rsidP="00BD307B">
            <w:pPr>
              <w:pStyle w:val="HTML"/>
              <w:shd w:val="clear" w:color="auto" w:fill="FFFFFF"/>
              <w:rPr>
                <w:rFonts w:ascii="Times New Roman" w:eastAsiaTheme="majorEastAsia" w:hAnsi="Times New Roman" w:cs="Times New Roman"/>
                <w:color w:val="000000"/>
              </w:rPr>
            </w:pPr>
            <w:r w:rsidRPr="007F7AA4">
              <w:rPr>
                <w:rFonts w:ascii="Times New Roman" w:eastAsiaTheme="majorEastAsia" w:hAnsi="Times New Roman" w:cs="Times New Roman"/>
                <w:color w:val="000000"/>
              </w:rPr>
              <w:fldChar w:fldCharType="begin"/>
            </w:r>
            <w:r w:rsidRPr="007F7AA4">
              <w:rPr>
                <w:rFonts w:ascii="Times New Roman" w:eastAsiaTheme="majorEastAsia" w:hAnsi="Times New Roman" w:cs="Times New Roman"/>
                <w:color w:val="000000"/>
              </w:rPr>
              <w:instrText xml:space="preserve"> HYPERLINK "https://opengrok.pt.xiaomi.com/opengrok3/xref/miui-r-ares-dev/frameworks/base/telephony/java/com/android/internal/telephony/RILConstants.java" \l "166" </w:instrText>
            </w:r>
            <w:r w:rsidRPr="007F7AA4">
              <w:rPr>
                <w:rFonts w:ascii="Times New Roman" w:eastAsiaTheme="majorEastAsia" w:hAnsi="Times New Roman" w:cs="Times New Roman"/>
                <w:color w:val="000000"/>
              </w:rPr>
              <w:fldChar w:fldCharType="separate"/>
            </w:r>
            <w:r w:rsidRPr="007F7AA4">
              <w:rPr>
                <w:rStyle w:val="ab"/>
                <w:rFonts w:ascii="Times New Roman" w:eastAsiaTheme="majorEastAsia" w:hAnsi="Times New Roman" w:cs="Times New Roman"/>
                <w:color w:val="666666"/>
                <w:shd w:val="clear" w:color="auto" w:fill="DDDDDD"/>
              </w:rPr>
              <w:t>166</w:t>
            </w:r>
            <w:r w:rsidRPr="007F7AA4">
              <w:rPr>
                <w:rFonts w:ascii="Times New Roman" w:eastAsiaTheme="majorEastAsia" w:hAnsi="Times New Roman" w:cs="Times New Roman"/>
                <w:color w:val="000000"/>
              </w:rPr>
              <w:fldChar w:fldCharType="end"/>
            </w:r>
            <w:bookmarkEnd w:id="493"/>
          </w:p>
          <w:bookmarkStart w:id="494" w:name="167"/>
          <w:p w14:paraId="6957E943" w14:textId="77777777" w:rsidR="00BD307B" w:rsidRPr="007F7AA4" w:rsidRDefault="00BD307B" w:rsidP="00BD307B">
            <w:pPr>
              <w:pStyle w:val="HTML"/>
              <w:shd w:val="clear" w:color="auto" w:fill="FFFFFF"/>
              <w:rPr>
                <w:rFonts w:ascii="Times New Roman" w:eastAsiaTheme="majorEastAsia" w:hAnsi="Times New Roman" w:cs="Times New Roman"/>
                <w:color w:val="000000"/>
              </w:rPr>
            </w:pPr>
            <w:r w:rsidRPr="007F7AA4">
              <w:rPr>
                <w:rFonts w:ascii="Times New Roman" w:eastAsiaTheme="majorEastAsia" w:hAnsi="Times New Roman" w:cs="Times New Roman"/>
                <w:color w:val="000000"/>
              </w:rPr>
              <w:fldChar w:fldCharType="begin"/>
            </w:r>
            <w:r w:rsidRPr="007F7AA4">
              <w:rPr>
                <w:rFonts w:ascii="Times New Roman" w:eastAsiaTheme="majorEastAsia" w:hAnsi="Times New Roman" w:cs="Times New Roman"/>
                <w:color w:val="000000"/>
              </w:rPr>
              <w:instrText xml:space="preserve"> HYPERLINK "https://opengrok.pt.xiaomi.com/opengrok3/xref/miui-r-ares-dev/frameworks/base/telephony/java/com/android/internal/telephony/RILConstants.java" \l "167" </w:instrText>
            </w:r>
            <w:r w:rsidRPr="007F7AA4">
              <w:rPr>
                <w:rFonts w:ascii="Times New Roman" w:eastAsiaTheme="majorEastAsia" w:hAnsi="Times New Roman" w:cs="Times New Roman"/>
                <w:color w:val="000000"/>
              </w:rPr>
              <w:fldChar w:fldCharType="separate"/>
            </w:r>
            <w:r w:rsidRPr="007F7AA4">
              <w:rPr>
                <w:rStyle w:val="ab"/>
                <w:rFonts w:ascii="Times New Roman" w:eastAsiaTheme="majorEastAsia" w:hAnsi="Times New Roman" w:cs="Times New Roman"/>
                <w:color w:val="666666"/>
                <w:shd w:val="clear" w:color="auto" w:fill="DDDDDD"/>
              </w:rPr>
              <w:t>167</w:t>
            </w:r>
            <w:r w:rsidRPr="007F7AA4">
              <w:rPr>
                <w:rFonts w:ascii="Times New Roman" w:eastAsiaTheme="majorEastAsia" w:hAnsi="Times New Roman" w:cs="Times New Roman"/>
                <w:color w:val="000000"/>
              </w:rPr>
              <w:fldChar w:fldCharType="end"/>
            </w:r>
            <w:bookmarkEnd w:id="494"/>
            <w:r w:rsidRPr="007F7AA4">
              <w:rPr>
                <w:rFonts w:ascii="Times New Roman" w:eastAsiaTheme="majorEastAsia" w:hAnsi="Times New Roman" w:cs="Times New Roman"/>
                <w:color w:val="000000"/>
              </w:rPr>
              <w:t xml:space="preserve">    </w:t>
            </w:r>
            <w:r w:rsidRPr="007F7AA4">
              <w:rPr>
                <w:rStyle w:val="c"/>
                <w:rFonts w:ascii="Times New Roman" w:eastAsiaTheme="majorEastAsia" w:hAnsi="Times New Roman" w:cs="Times New Roman"/>
                <w:color w:val="666666"/>
              </w:rPr>
              <w:t>/** LTE only mode. */</w:t>
            </w:r>
          </w:p>
          <w:bookmarkStart w:id="495" w:name="168"/>
          <w:p w14:paraId="6C9CA1B7" w14:textId="77777777" w:rsidR="00BD307B" w:rsidRPr="007F7AA4" w:rsidRDefault="00BD307B" w:rsidP="00BD307B">
            <w:pPr>
              <w:pStyle w:val="HTML"/>
              <w:shd w:val="clear" w:color="auto" w:fill="FFFFFF"/>
              <w:rPr>
                <w:rFonts w:ascii="Times New Roman" w:eastAsiaTheme="majorEastAsia" w:hAnsi="Times New Roman" w:cs="Times New Roman"/>
                <w:color w:val="000000"/>
              </w:rPr>
            </w:pPr>
            <w:r w:rsidRPr="007F7AA4">
              <w:rPr>
                <w:rFonts w:ascii="Times New Roman" w:eastAsiaTheme="majorEastAsia" w:hAnsi="Times New Roman" w:cs="Times New Roman"/>
                <w:color w:val="000000"/>
              </w:rPr>
              <w:fldChar w:fldCharType="begin"/>
            </w:r>
            <w:r w:rsidRPr="007F7AA4">
              <w:rPr>
                <w:rFonts w:ascii="Times New Roman" w:eastAsiaTheme="majorEastAsia" w:hAnsi="Times New Roman" w:cs="Times New Roman"/>
                <w:color w:val="000000"/>
              </w:rPr>
              <w:instrText xml:space="preserve"> HYPERLINK "https://opengrok.pt.xiaomi.com/opengrok3/xref/miui-r-ares-dev/frameworks/base/telephony/java/com/android/internal/telephony/RILConstants.java" \l "168" </w:instrText>
            </w:r>
            <w:r w:rsidRPr="007F7AA4">
              <w:rPr>
                <w:rFonts w:ascii="Times New Roman" w:eastAsiaTheme="majorEastAsia" w:hAnsi="Times New Roman" w:cs="Times New Roman"/>
                <w:color w:val="000000"/>
              </w:rPr>
              <w:fldChar w:fldCharType="separate"/>
            </w:r>
            <w:r w:rsidRPr="007F7AA4">
              <w:rPr>
                <w:rStyle w:val="ab"/>
                <w:rFonts w:ascii="Times New Roman" w:eastAsiaTheme="majorEastAsia" w:hAnsi="Times New Roman" w:cs="Times New Roman"/>
                <w:color w:val="666666"/>
                <w:shd w:val="clear" w:color="auto" w:fill="DDDDDD"/>
              </w:rPr>
              <w:t>168</w:t>
            </w:r>
            <w:r w:rsidRPr="007F7AA4">
              <w:rPr>
                <w:rFonts w:ascii="Times New Roman" w:eastAsiaTheme="majorEastAsia" w:hAnsi="Times New Roman" w:cs="Times New Roman"/>
                <w:color w:val="000000"/>
              </w:rPr>
              <w:fldChar w:fldCharType="end"/>
            </w:r>
            <w:bookmarkEnd w:id="495"/>
            <w:r w:rsidRPr="007F7AA4">
              <w:rPr>
                <w:rFonts w:ascii="Times New Roman" w:eastAsiaTheme="majorEastAsia" w:hAnsi="Times New Roman" w:cs="Times New Roman"/>
                <w:color w:val="000000"/>
              </w:rPr>
              <w:t xml:space="preserve">    </w:t>
            </w:r>
            <w:r w:rsidRPr="007F7AA4">
              <w:rPr>
                <w:rFonts w:ascii="Times New Roman" w:eastAsiaTheme="majorEastAsia" w:hAnsi="Times New Roman" w:cs="Times New Roman"/>
                <w:b/>
                <w:bCs/>
                <w:color w:val="000000"/>
              </w:rPr>
              <w:t>int</w:t>
            </w:r>
            <w:r w:rsidRPr="007F7AA4">
              <w:rPr>
                <w:rFonts w:ascii="Times New Roman" w:eastAsiaTheme="majorEastAsia" w:hAnsi="Times New Roman" w:cs="Times New Roman"/>
                <w:color w:val="000000"/>
              </w:rPr>
              <w:t xml:space="preserve"> </w:t>
            </w:r>
            <w:bookmarkStart w:id="496" w:name="NETWORK_MODE_LTE_ONLY"/>
            <w:bookmarkEnd w:id="496"/>
            <w:r w:rsidRPr="007F7AA4">
              <w:rPr>
                <w:rFonts w:ascii="Times New Roman" w:eastAsiaTheme="majorEastAsia" w:hAnsi="Times New Roman" w:cs="Times New Roman"/>
                <w:color w:val="000000"/>
              </w:rPr>
              <w:fldChar w:fldCharType="begin"/>
            </w:r>
            <w:r w:rsidRPr="007F7AA4">
              <w:rPr>
                <w:rFonts w:ascii="Times New Roman" w:eastAsiaTheme="majorEastAsia" w:hAnsi="Times New Roman" w:cs="Times New Roman"/>
                <w:color w:val="000000"/>
              </w:rPr>
              <w:instrText xml:space="preserve"> HYPERLINK "https://opengrok.pt.xiaomi.com/opengrok3/s?refs=NETWORK_MODE_LTE_ONLY&amp;project=miui-r-ares-dev" </w:instrText>
            </w:r>
            <w:r w:rsidRPr="007F7AA4">
              <w:rPr>
                <w:rFonts w:ascii="Times New Roman" w:eastAsiaTheme="majorEastAsia" w:hAnsi="Times New Roman" w:cs="Times New Roman"/>
                <w:color w:val="000000"/>
              </w:rPr>
              <w:fldChar w:fldCharType="separate"/>
            </w:r>
            <w:r w:rsidRPr="007F7AA4">
              <w:rPr>
                <w:rStyle w:val="ab"/>
                <w:rFonts w:ascii="Times New Roman" w:eastAsiaTheme="majorEastAsia" w:hAnsi="Times New Roman" w:cs="Times New Roman"/>
                <w:b/>
                <w:bCs/>
                <w:color w:val="009900"/>
              </w:rPr>
              <w:t>NETWORK_MODE_LTE_ONLY</w:t>
            </w:r>
            <w:r w:rsidRPr="007F7AA4">
              <w:rPr>
                <w:rFonts w:ascii="Times New Roman" w:eastAsiaTheme="majorEastAsia" w:hAnsi="Times New Roman" w:cs="Times New Roman"/>
                <w:color w:val="000000"/>
              </w:rPr>
              <w:fldChar w:fldCharType="end"/>
            </w:r>
            <w:r w:rsidRPr="007F7AA4">
              <w:rPr>
                <w:rFonts w:ascii="Times New Roman" w:eastAsiaTheme="majorEastAsia" w:hAnsi="Times New Roman" w:cs="Times New Roman"/>
                <w:color w:val="000000"/>
              </w:rPr>
              <w:t xml:space="preserve"> = </w:t>
            </w:r>
            <w:r w:rsidRPr="007F7AA4">
              <w:rPr>
                <w:rStyle w:val="n"/>
                <w:rFonts w:ascii="Times New Roman" w:eastAsiaTheme="majorEastAsia" w:hAnsi="Times New Roman" w:cs="Times New Roman"/>
                <w:color w:val="A52A2A"/>
              </w:rPr>
              <w:t>11</w:t>
            </w:r>
            <w:r w:rsidRPr="007F7AA4">
              <w:rPr>
                <w:rFonts w:ascii="Times New Roman" w:eastAsiaTheme="majorEastAsia" w:hAnsi="Times New Roman" w:cs="Times New Roman"/>
                <w:color w:val="000000"/>
              </w:rPr>
              <w:t>;</w:t>
            </w:r>
          </w:p>
          <w:bookmarkStart w:id="497" w:name="169"/>
          <w:p w14:paraId="4FF4E111" w14:textId="77777777" w:rsidR="00BD307B" w:rsidRPr="007F7AA4" w:rsidRDefault="00BD307B" w:rsidP="00BD307B">
            <w:pPr>
              <w:pStyle w:val="HTML"/>
              <w:shd w:val="clear" w:color="auto" w:fill="FFFFFF"/>
              <w:rPr>
                <w:rFonts w:ascii="Times New Roman" w:eastAsiaTheme="majorEastAsia" w:hAnsi="Times New Roman" w:cs="Times New Roman"/>
                <w:color w:val="000000"/>
              </w:rPr>
            </w:pPr>
            <w:r w:rsidRPr="007F7AA4">
              <w:rPr>
                <w:rFonts w:ascii="Times New Roman" w:eastAsiaTheme="majorEastAsia" w:hAnsi="Times New Roman" w:cs="Times New Roman"/>
                <w:color w:val="000000"/>
              </w:rPr>
              <w:fldChar w:fldCharType="begin"/>
            </w:r>
            <w:r w:rsidRPr="007F7AA4">
              <w:rPr>
                <w:rFonts w:ascii="Times New Roman" w:eastAsiaTheme="majorEastAsia" w:hAnsi="Times New Roman" w:cs="Times New Roman"/>
                <w:color w:val="000000"/>
              </w:rPr>
              <w:instrText xml:space="preserve"> HYPERLINK "https://opengrok.pt.xiaomi.com/opengrok3/xref/miui-r-ares-dev/frameworks/base/telephony/java/com/android/internal/telephony/RILConstants.java" \l "169" </w:instrText>
            </w:r>
            <w:r w:rsidRPr="007F7AA4">
              <w:rPr>
                <w:rFonts w:ascii="Times New Roman" w:eastAsiaTheme="majorEastAsia" w:hAnsi="Times New Roman" w:cs="Times New Roman"/>
                <w:color w:val="000000"/>
              </w:rPr>
              <w:fldChar w:fldCharType="separate"/>
            </w:r>
            <w:r w:rsidRPr="007F7AA4">
              <w:rPr>
                <w:rStyle w:val="ab"/>
                <w:rFonts w:ascii="Times New Roman" w:eastAsiaTheme="majorEastAsia" w:hAnsi="Times New Roman" w:cs="Times New Roman"/>
                <w:color w:val="666666"/>
                <w:shd w:val="clear" w:color="auto" w:fill="DDDDDD"/>
              </w:rPr>
              <w:t>169</w:t>
            </w:r>
            <w:r w:rsidRPr="007F7AA4">
              <w:rPr>
                <w:rFonts w:ascii="Times New Roman" w:eastAsiaTheme="majorEastAsia" w:hAnsi="Times New Roman" w:cs="Times New Roman"/>
                <w:color w:val="000000"/>
              </w:rPr>
              <w:fldChar w:fldCharType="end"/>
            </w:r>
            <w:bookmarkEnd w:id="497"/>
          </w:p>
          <w:bookmarkStart w:id="498" w:name="170"/>
          <w:p w14:paraId="006B1F1F" w14:textId="77777777" w:rsidR="00BD307B" w:rsidRPr="007F7AA4" w:rsidRDefault="00BD307B" w:rsidP="00BD307B">
            <w:pPr>
              <w:pStyle w:val="HTML"/>
              <w:shd w:val="clear" w:color="auto" w:fill="FFFFFF"/>
              <w:rPr>
                <w:rFonts w:ascii="Times New Roman" w:eastAsiaTheme="majorEastAsia" w:hAnsi="Times New Roman" w:cs="Times New Roman"/>
                <w:color w:val="000000"/>
              </w:rPr>
            </w:pPr>
            <w:r w:rsidRPr="007F7AA4">
              <w:rPr>
                <w:rFonts w:ascii="Times New Roman" w:eastAsiaTheme="majorEastAsia" w:hAnsi="Times New Roman" w:cs="Times New Roman"/>
                <w:color w:val="000000"/>
              </w:rPr>
              <w:lastRenderedPageBreak/>
              <w:fldChar w:fldCharType="begin"/>
            </w:r>
            <w:r w:rsidRPr="007F7AA4">
              <w:rPr>
                <w:rFonts w:ascii="Times New Roman" w:eastAsiaTheme="majorEastAsia" w:hAnsi="Times New Roman" w:cs="Times New Roman"/>
                <w:color w:val="000000"/>
              </w:rPr>
              <w:instrText xml:space="preserve"> HYPERLINK "https://opengrok.pt.xiaomi.com/opengrok3/xref/miui-r-ares-dev/frameworks/base/telephony/java/com/android/internal/telephony/RILConstants.java" \l "170" </w:instrText>
            </w:r>
            <w:r w:rsidRPr="007F7AA4">
              <w:rPr>
                <w:rFonts w:ascii="Times New Roman" w:eastAsiaTheme="majorEastAsia" w:hAnsi="Times New Roman" w:cs="Times New Roman"/>
                <w:color w:val="000000"/>
              </w:rPr>
              <w:fldChar w:fldCharType="separate"/>
            </w:r>
            <w:r w:rsidRPr="007F7AA4">
              <w:rPr>
                <w:rStyle w:val="ab"/>
                <w:rFonts w:ascii="Times New Roman" w:eastAsiaTheme="majorEastAsia" w:hAnsi="Times New Roman" w:cs="Times New Roman"/>
                <w:color w:val="000000"/>
                <w:shd w:val="clear" w:color="auto" w:fill="DDDDDD"/>
              </w:rPr>
              <w:t>170</w:t>
            </w:r>
            <w:r w:rsidRPr="007F7AA4">
              <w:rPr>
                <w:rFonts w:ascii="Times New Roman" w:eastAsiaTheme="majorEastAsia" w:hAnsi="Times New Roman" w:cs="Times New Roman"/>
                <w:color w:val="000000"/>
              </w:rPr>
              <w:fldChar w:fldCharType="end"/>
            </w:r>
            <w:bookmarkEnd w:id="498"/>
            <w:r w:rsidRPr="007F7AA4">
              <w:rPr>
                <w:rFonts w:ascii="Times New Roman" w:eastAsiaTheme="majorEastAsia" w:hAnsi="Times New Roman" w:cs="Times New Roman"/>
                <w:color w:val="000000"/>
              </w:rPr>
              <w:t xml:space="preserve">    </w:t>
            </w:r>
            <w:r w:rsidRPr="007F7AA4">
              <w:rPr>
                <w:rStyle w:val="c"/>
                <w:rFonts w:ascii="Times New Roman" w:eastAsiaTheme="majorEastAsia" w:hAnsi="Times New Roman" w:cs="Times New Roman"/>
                <w:color w:val="666666"/>
              </w:rPr>
              <w:t>/** LTE and WCDMA */</w:t>
            </w:r>
          </w:p>
          <w:bookmarkStart w:id="499" w:name="171"/>
          <w:p w14:paraId="2895A8DA" w14:textId="77777777" w:rsidR="00BD307B" w:rsidRPr="007F7AA4" w:rsidRDefault="00BD307B" w:rsidP="00BD307B">
            <w:pPr>
              <w:pStyle w:val="HTML"/>
              <w:shd w:val="clear" w:color="auto" w:fill="FFFFFF"/>
              <w:rPr>
                <w:rFonts w:ascii="Times New Roman" w:eastAsiaTheme="majorEastAsia" w:hAnsi="Times New Roman" w:cs="Times New Roman"/>
                <w:color w:val="000000"/>
              </w:rPr>
            </w:pPr>
            <w:r w:rsidRPr="007F7AA4">
              <w:rPr>
                <w:rFonts w:ascii="Times New Roman" w:eastAsiaTheme="majorEastAsia" w:hAnsi="Times New Roman" w:cs="Times New Roman"/>
                <w:color w:val="000000"/>
              </w:rPr>
              <w:fldChar w:fldCharType="begin"/>
            </w:r>
            <w:r w:rsidRPr="007F7AA4">
              <w:rPr>
                <w:rFonts w:ascii="Times New Roman" w:eastAsiaTheme="majorEastAsia" w:hAnsi="Times New Roman" w:cs="Times New Roman"/>
                <w:color w:val="000000"/>
              </w:rPr>
              <w:instrText xml:space="preserve"> HYPERLINK "https://opengrok.pt.xiaomi.com/opengrok3/xref/miui-r-ares-dev/frameworks/base/telephony/java/com/android/internal/telephony/RILConstants.java" \l "171" </w:instrText>
            </w:r>
            <w:r w:rsidRPr="007F7AA4">
              <w:rPr>
                <w:rFonts w:ascii="Times New Roman" w:eastAsiaTheme="majorEastAsia" w:hAnsi="Times New Roman" w:cs="Times New Roman"/>
                <w:color w:val="000000"/>
              </w:rPr>
              <w:fldChar w:fldCharType="separate"/>
            </w:r>
            <w:r w:rsidRPr="007F7AA4">
              <w:rPr>
                <w:rStyle w:val="ab"/>
                <w:rFonts w:ascii="Times New Roman" w:eastAsiaTheme="majorEastAsia" w:hAnsi="Times New Roman" w:cs="Times New Roman"/>
                <w:color w:val="666666"/>
                <w:shd w:val="clear" w:color="auto" w:fill="DDDDDD"/>
              </w:rPr>
              <w:t>171</w:t>
            </w:r>
            <w:r w:rsidRPr="007F7AA4">
              <w:rPr>
                <w:rFonts w:ascii="Times New Roman" w:eastAsiaTheme="majorEastAsia" w:hAnsi="Times New Roman" w:cs="Times New Roman"/>
                <w:color w:val="000000"/>
              </w:rPr>
              <w:fldChar w:fldCharType="end"/>
            </w:r>
            <w:bookmarkEnd w:id="499"/>
            <w:r w:rsidRPr="007F7AA4">
              <w:rPr>
                <w:rFonts w:ascii="Times New Roman" w:eastAsiaTheme="majorEastAsia" w:hAnsi="Times New Roman" w:cs="Times New Roman"/>
                <w:color w:val="000000"/>
              </w:rPr>
              <w:t xml:space="preserve">    </w:t>
            </w:r>
            <w:r w:rsidRPr="007F7AA4">
              <w:rPr>
                <w:rFonts w:ascii="Times New Roman" w:eastAsiaTheme="majorEastAsia" w:hAnsi="Times New Roman" w:cs="Times New Roman"/>
                <w:b/>
                <w:bCs/>
                <w:color w:val="000000"/>
              </w:rPr>
              <w:t>int</w:t>
            </w:r>
            <w:r w:rsidRPr="007F7AA4">
              <w:rPr>
                <w:rFonts w:ascii="Times New Roman" w:eastAsiaTheme="majorEastAsia" w:hAnsi="Times New Roman" w:cs="Times New Roman"/>
                <w:color w:val="000000"/>
              </w:rPr>
              <w:t xml:space="preserve"> </w:t>
            </w:r>
            <w:bookmarkStart w:id="500" w:name="NETWORK_MODE_LTE_WCDMA"/>
            <w:bookmarkEnd w:id="500"/>
            <w:r w:rsidRPr="007F7AA4">
              <w:rPr>
                <w:rFonts w:ascii="Times New Roman" w:eastAsiaTheme="majorEastAsia" w:hAnsi="Times New Roman" w:cs="Times New Roman"/>
                <w:color w:val="000000"/>
              </w:rPr>
              <w:fldChar w:fldCharType="begin"/>
            </w:r>
            <w:r w:rsidRPr="007F7AA4">
              <w:rPr>
                <w:rFonts w:ascii="Times New Roman" w:eastAsiaTheme="majorEastAsia" w:hAnsi="Times New Roman" w:cs="Times New Roman"/>
                <w:color w:val="000000"/>
              </w:rPr>
              <w:instrText xml:space="preserve"> HYPERLINK "https://opengrok.pt.xiaomi.com/opengrok3/s?refs=NETWORK_MODE_LTE_WCDMA&amp;project=miui-r-ares-dev" </w:instrText>
            </w:r>
            <w:r w:rsidRPr="007F7AA4">
              <w:rPr>
                <w:rFonts w:ascii="Times New Roman" w:eastAsiaTheme="majorEastAsia" w:hAnsi="Times New Roman" w:cs="Times New Roman"/>
                <w:color w:val="000000"/>
              </w:rPr>
              <w:fldChar w:fldCharType="separate"/>
            </w:r>
            <w:r w:rsidRPr="007F7AA4">
              <w:rPr>
                <w:rStyle w:val="ab"/>
                <w:rFonts w:ascii="Times New Roman" w:eastAsiaTheme="majorEastAsia" w:hAnsi="Times New Roman" w:cs="Times New Roman"/>
                <w:b/>
                <w:bCs/>
                <w:color w:val="009900"/>
              </w:rPr>
              <w:t>NETWORK_MODE_LTE_WCDMA</w:t>
            </w:r>
            <w:r w:rsidRPr="007F7AA4">
              <w:rPr>
                <w:rFonts w:ascii="Times New Roman" w:eastAsiaTheme="majorEastAsia" w:hAnsi="Times New Roman" w:cs="Times New Roman"/>
                <w:color w:val="000000"/>
              </w:rPr>
              <w:fldChar w:fldCharType="end"/>
            </w:r>
            <w:r w:rsidRPr="007F7AA4">
              <w:rPr>
                <w:rFonts w:ascii="Times New Roman" w:eastAsiaTheme="majorEastAsia" w:hAnsi="Times New Roman" w:cs="Times New Roman"/>
                <w:color w:val="000000"/>
              </w:rPr>
              <w:t xml:space="preserve"> = </w:t>
            </w:r>
            <w:r w:rsidRPr="007F7AA4">
              <w:rPr>
                <w:rStyle w:val="n"/>
                <w:rFonts w:ascii="Times New Roman" w:eastAsiaTheme="majorEastAsia" w:hAnsi="Times New Roman" w:cs="Times New Roman"/>
                <w:color w:val="A52A2A"/>
              </w:rPr>
              <w:t>12</w:t>
            </w:r>
            <w:r w:rsidRPr="007F7AA4">
              <w:rPr>
                <w:rFonts w:ascii="Times New Roman" w:eastAsiaTheme="majorEastAsia" w:hAnsi="Times New Roman" w:cs="Times New Roman"/>
                <w:color w:val="000000"/>
              </w:rPr>
              <w:t>;</w:t>
            </w:r>
          </w:p>
          <w:bookmarkStart w:id="501" w:name="172"/>
          <w:p w14:paraId="107B7CB4" w14:textId="77777777" w:rsidR="00BD307B" w:rsidRPr="007F7AA4" w:rsidRDefault="00BD307B" w:rsidP="00BD307B">
            <w:pPr>
              <w:pStyle w:val="HTML"/>
              <w:shd w:val="clear" w:color="auto" w:fill="FFFFFF"/>
              <w:rPr>
                <w:rFonts w:ascii="Times New Roman" w:eastAsiaTheme="majorEastAsia" w:hAnsi="Times New Roman" w:cs="Times New Roman"/>
                <w:color w:val="000000"/>
              </w:rPr>
            </w:pPr>
            <w:r w:rsidRPr="007F7AA4">
              <w:rPr>
                <w:rFonts w:ascii="Times New Roman" w:eastAsiaTheme="majorEastAsia" w:hAnsi="Times New Roman" w:cs="Times New Roman"/>
                <w:color w:val="000000"/>
              </w:rPr>
              <w:fldChar w:fldCharType="begin"/>
            </w:r>
            <w:r w:rsidRPr="007F7AA4">
              <w:rPr>
                <w:rFonts w:ascii="Times New Roman" w:eastAsiaTheme="majorEastAsia" w:hAnsi="Times New Roman" w:cs="Times New Roman"/>
                <w:color w:val="000000"/>
              </w:rPr>
              <w:instrText xml:space="preserve"> HYPERLINK "https://opengrok.pt.xiaomi.com/opengrok3/xref/miui-r-ares-dev/frameworks/base/telephony/java/com/android/internal/telephony/RILConstants.java" \l "172" </w:instrText>
            </w:r>
            <w:r w:rsidRPr="007F7AA4">
              <w:rPr>
                <w:rFonts w:ascii="Times New Roman" w:eastAsiaTheme="majorEastAsia" w:hAnsi="Times New Roman" w:cs="Times New Roman"/>
                <w:color w:val="000000"/>
              </w:rPr>
              <w:fldChar w:fldCharType="separate"/>
            </w:r>
            <w:r w:rsidRPr="007F7AA4">
              <w:rPr>
                <w:rStyle w:val="ab"/>
                <w:rFonts w:ascii="Times New Roman" w:eastAsiaTheme="majorEastAsia" w:hAnsi="Times New Roman" w:cs="Times New Roman"/>
                <w:color w:val="666666"/>
                <w:shd w:val="clear" w:color="auto" w:fill="DDDDDD"/>
              </w:rPr>
              <w:t>172</w:t>
            </w:r>
            <w:r w:rsidRPr="007F7AA4">
              <w:rPr>
                <w:rFonts w:ascii="Times New Roman" w:eastAsiaTheme="majorEastAsia" w:hAnsi="Times New Roman" w:cs="Times New Roman"/>
                <w:color w:val="000000"/>
              </w:rPr>
              <w:fldChar w:fldCharType="end"/>
            </w:r>
            <w:bookmarkEnd w:id="501"/>
          </w:p>
          <w:bookmarkStart w:id="502" w:name="173"/>
          <w:p w14:paraId="6C6BCBA2" w14:textId="77777777" w:rsidR="00BD307B" w:rsidRPr="007F7AA4" w:rsidRDefault="00BD307B" w:rsidP="00BD307B">
            <w:pPr>
              <w:pStyle w:val="HTML"/>
              <w:shd w:val="clear" w:color="auto" w:fill="FFFFFF"/>
              <w:rPr>
                <w:rFonts w:ascii="Times New Roman" w:eastAsiaTheme="majorEastAsia" w:hAnsi="Times New Roman" w:cs="Times New Roman"/>
                <w:color w:val="000000"/>
              </w:rPr>
            </w:pPr>
            <w:r w:rsidRPr="007F7AA4">
              <w:rPr>
                <w:rFonts w:ascii="Times New Roman" w:eastAsiaTheme="majorEastAsia" w:hAnsi="Times New Roman" w:cs="Times New Roman"/>
                <w:color w:val="000000"/>
              </w:rPr>
              <w:fldChar w:fldCharType="begin"/>
            </w:r>
            <w:r w:rsidRPr="007F7AA4">
              <w:rPr>
                <w:rFonts w:ascii="Times New Roman" w:eastAsiaTheme="majorEastAsia" w:hAnsi="Times New Roman" w:cs="Times New Roman"/>
                <w:color w:val="000000"/>
              </w:rPr>
              <w:instrText xml:space="preserve"> HYPERLINK "https://opengrok.pt.xiaomi.com/opengrok3/xref/miui-r-ares-dev/frameworks/base/telephony/java/com/android/internal/telephony/RILConstants.java" \l "173" </w:instrText>
            </w:r>
            <w:r w:rsidRPr="007F7AA4">
              <w:rPr>
                <w:rFonts w:ascii="Times New Roman" w:eastAsiaTheme="majorEastAsia" w:hAnsi="Times New Roman" w:cs="Times New Roman"/>
                <w:color w:val="000000"/>
              </w:rPr>
              <w:fldChar w:fldCharType="separate"/>
            </w:r>
            <w:r w:rsidRPr="007F7AA4">
              <w:rPr>
                <w:rStyle w:val="ab"/>
                <w:rFonts w:ascii="Times New Roman" w:eastAsiaTheme="majorEastAsia" w:hAnsi="Times New Roman" w:cs="Times New Roman"/>
                <w:color w:val="666666"/>
                <w:shd w:val="clear" w:color="auto" w:fill="DDDDDD"/>
              </w:rPr>
              <w:t>173</w:t>
            </w:r>
            <w:r w:rsidRPr="007F7AA4">
              <w:rPr>
                <w:rFonts w:ascii="Times New Roman" w:eastAsiaTheme="majorEastAsia" w:hAnsi="Times New Roman" w:cs="Times New Roman"/>
                <w:color w:val="000000"/>
              </w:rPr>
              <w:fldChar w:fldCharType="end"/>
            </w:r>
            <w:bookmarkEnd w:id="502"/>
            <w:r w:rsidRPr="007F7AA4">
              <w:rPr>
                <w:rFonts w:ascii="Times New Roman" w:eastAsiaTheme="majorEastAsia" w:hAnsi="Times New Roman" w:cs="Times New Roman"/>
                <w:color w:val="000000"/>
              </w:rPr>
              <w:t xml:space="preserve">    </w:t>
            </w:r>
            <w:r w:rsidRPr="007F7AA4">
              <w:rPr>
                <w:rStyle w:val="c"/>
                <w:rFonts w:ascii="Times New Roman" w:eastAsiaTheme="majorEastAsia" w:hAnsi="Times New Roman" w:cs="Times New Roman"/>
                <w:color w:val="666666"/>
              </w:rPr>
              <w:t>/** TD-SCDMA only */</w:t>
            </w:r>
          </w:p>
          <w:bookmarkStart w:id="503" w:name="174"/>
          <w:p w14:paraId="7E6FFDEC" w14:textId="77777777" w:rsidR="00BD307B" w:rsidRPr="007F7AA4" w:rsidRDefault="00BD307B" w:rsidP="00BD307B">
            <w:pPr>
              <w:pStyle w:val="HTML"/>
              <w:shd w:val="clear" w:color="auto" w:fill="FFFFFF"/>
              <w:rPr>
                <w:rFonts w:ascii="Times New Roman" w:eastAsiaTheme="majorEastAsia" w:hAnsi="Times New Roman" w:cs="Times New Roman"/>
                <w:color w:val="000000"/>
              </w:rPr>
            </w:pPr>
            <w:r w:rsidRPr="007F7AA4">
              <w:rPr>
                <w:rFonts w:ascii="Times New Roman" w:eastAsiaTheme="majorEastAsia" w:hAnsi="Times New Roman" w:cs="Times New Roman"/>
                <w:color w:val="000000"/>
              </w:rPr>
              <w:fldChar w:fldCharType="begin"/>
            </w:r>
            <w:r w:rsidRPr="007F7AA4">
              <w:rPr>
                <w:rFonts w:ascii="Times New Roman" w:eastAsiaTheme="majorEastAsia" w:hAnsi="Times New Roman" w:cs="Times New Roman"/>
                <w:color w:val="000000"/>
              </w:rPr>
              <w:instrText xml:space="preserve"> HYPERLINK "https://opengrok.pt.xiaomi.com/opengrok3/xref/miui-r-ares-dev/frameworks/base/telephony/java/com/android/internal/telephony/RILConstants.java" \l "174" </w:instrText>
            </w:r>
            <w:r w:rsidRPr="007F7AA4">
              <w:rPr>
                <w:rFonts w:ascii="Times New Roman" w:eastAsiaTheme="majorEastAsia" w:hAnsi="Times New Roman" w:cs="Times New Roman"/>
                <w:color w:val="000000"/>
              </w:rPr>
              <w:fldChar w:fldCharType="separate"/>
            </w:r>
            <w:r w:rsidRPr="007F7AA4">
              <w:rPr>
                <w:rStyle w:val="ab"/>
                <w:rFonts w:ascii="Times New Roman" w:eastAsiaTheme="majorEastAsia" w:hAnsi="Times New Roman" w:cs="Times New Roman"/>
                <w:color w:val="666666"/>
                <w:shd w:val="clear" w:color="auto" w:fill="DDDDDD"/>
              </w:rPr>
              <w:t>174</w:t>
            </w:r>
            <w:r w:rsidRPr="007F7AA4">
              <w:rPr>
                <w:rFonts w:ascii="Times New Roman" w:eastAsiaTheme="majorEastAsia" w:hAnsi="Times New Roman" w:cs="Times New Roman"/>
                <w:color w:val="000000"/>
              </w:rPr>
              <w:fldChar w:fldCharType="end"/>
            </w:r>
            <w:bookmarkEnd w:id="503"/>
            <w:r w:rsidRPr="007F7AA4">
              <w:rPr>
                <w:rFonts w:ascii="Times New Roman" w:eastAsiaTheme="majorEastAsia" w:hAnsi="Times New Roman" w:cs="Times New Roman"/>
                <w:color w:val="000000"/>
              </w:rPr>
              <w:t xml:space="preserve">    </w:t>
            </w:r>
            <w:r w:rsidRPr="007F7AA4">
              <w:rPr>
                <w:rFonts w:ascii="Times New Roman" w:eastAsiaTheme="majorEastAsia" w:hAnsi="Times New Roman" w:cs="Times New Roman"/>
                <w:b/>
                <w:bCs/>
                <w:color w:val="000000"/>
              </w:rPr>
              <w:t>int</w:t>
            </w:r>
            <w:r w:rsidRPr="007F7AA4">
              <w:rPr>
                <w:rFonts w:ascii="Times New Roman" w:eastAsiaTheme="majorEastAsia" w:hAnsi="Times New Roman" w:cs="Times New Roman"/>
                <w:color w:val="000000"/>
              </w:rPr>
              <w:t xml:space="preserve"> </w:t>
            </w:r>
            <w:bookmarkStart w:id="504" w:name="NETWORK_MODE_TDSCDMA_ONLY"/>
            <w:bookmarkEnd w:id="504"/>
            <w:r w:rsidRPr="007F7AA4">
              <w:rPr>
                <w:rFonts w:ascii="Times New Roman" w:eastAsiaTheme="majorEastAsia" w:hAnsi="Times New Roman" w:cs="Times New Roman"/>
                <w:color w:val="000000"/>
              </w:rPr>
              <w:fldChar w:fldCharType="begin"/>
            </w:r>
            <w:r w:rsidRPr="007F7AA4">
              <w:rPr>
                <w:rFonts w:ascii="Times New Roman" w:eastAsiaTheme="majorEastAsia" w:hAnsi="Times New Roman" w:cs="Times New Roman"/>
                <w:color w:val="000000"/>
              </w:rPr>
              <w:instrText xml:space="preserve"> HYPERLINK "https://opengrok.pt.xiaomi.com/opengrok3/s?refs=NETWORK_MODE_TDSCDMA_ONLY&amp;project=miui-r-ares-dev" </w:instrText>
            </w:r>
            <w:r w:rsidRPr="007F7AA4">
              <w:rPr>
                <w:rFonts w:ascii="Times New Roman" w:eastAsiaTheme="majorEastAsia" w:hAnsi="Times New Roman" w:cs="Times New Roman"/>
                <w:color w:val="000000"/>
              </w:rPr>
              <w:fldChar w:fldCharType="separate"/>
            </w:r>
            <w:r w:rsidRPr="007F7AA4">
              <w:rPr>
                <w:rStyle w:val="ab"/>
                <w:rFonts w:ascii="Times New Roman" w:eastAsiaTheme="majorEastAsia" w:hAnsi="Times New Roman" w:cs="Times New Roman"/>
                <w:b/>
                <w:bCs/>
                <w:color w:val="009900"/>
              </w:rPr>
              <w:t>NETWORK_MODE_TDSCDMA_ONLY</w:t>
            </w:r>
            <w:r w:rsidRPr="007F7AA4">
              <w:rPr>
                <w:rFonts w:ascii="Times New Roman" w:eastAsiaTheme="majorEastAsia" w:hAnsi="Times New Roman" w:cs="Times New Roman"/>
                <w:color w:val="000000"/>
              </w:rPr>
              <w:fldChar w:fldCharType="end"/>
            </w:r>
            <w:r w:rsidRPr="007F7AA4">
              <w:rPr>
                <w:rFonts w:ascii="Times New Roman" w:eastAsiaTheme="majorEastAsia" w:hAnsi="Times New Roman" w:cs="Times New Roman"/>
                <w:color w:val="000000"/>
              </w:rPr>
              <w:t xml:space="preserve"> = </w:t>
            </w:r>
            <w:r w:rsidRPr="007F7AA4">
              <w:rPr>
                <w:rStyle w:val="n"/>
                <w:rFonts w:ascii="Times New Roman" w:eastAsiaTheme="majorEastAsia" w:hAnsi="Times New Roman" w:cs="Times New Roman"/>
                <w:color w:val="A52A2A"/>
              </w:rPr>
              <w:t>13</w:t>
            </w:r>
            <w:r w:rsidRPr="007F7AA4">
              <w:rPr>
                <w:rFonts w:ascii="Times New Roman" w:eastAsiaTheme="majorEastAsia" w:hAnsi="Times New Roman" w:cs="Times New Roman"/>
                <w:color w:val="000000"/>
              </w:rPr>
              <w:t>;</w:t>
            </w:r>
          </w:p>
          <w:bookmarkStart w:id="505" w:name="175"/>
          <w:p w14:paraId="296D36E7" w14:textId="77777777" w:rsidR="00BD307B" w:rsidRPr="007F7AA4" w:rsidRDefault="00BD307B" w:rsidP="00BD307B">
            <w:pPr>
              <w:pStyle w:val="HTML"/>
              <w:shd w:val="clear" w:color="auto" w:fill="FFFFFF"/>
              <w:rPr>
                <w:rFonts w:ascii="Times New Roman" w:eastAsiaTheme="majorEastAsia" w:hAnsi="Times New Roman" w:cs="Times New Roman"/>
                <w:color w:val="000000"/>
              </w:rPr>
            </w:pPr>
            <w:r w:rsidRPr="007F7AA4">
              <w:rPr>
                <w:rFonts w:ascii="Times New Roman" w:eastAsiaTheme="majorEastAsia" w:hAnsi="Times New Roman" w:cs="Times New Roman"/>
                <w:color w:val="000000"/>
              </w:rPr>
              <w:fldChar w:fldCharType="begin"/>
            </w:r>
            <w:r w:rsidRPr="007F7AA4">
              <w:rPr>
                <w:rFonts w:ascii="Times New Roman" w:eastAsiaTheme="majorEastAsia" w:hAnsi="Times New Roman" w:cs="Times New Roman"/>
                <w:color w:val="000000"/>
              </w:rPr>
              <w:instrText xml:space="preserve"> HYPERLINK "https://opengrok.pt.xiaomi.com/opengrok3/xref/miui-r-ares-dev/frameworks/base/telephony/java/com/android/internal/telephony/RILConstants.java" \l "175" </w:instrText>
            </w:r>
            <w:r w:rsidRPr="007F7AA4">
              <w:rPr>
                <w:rFonts w:ascii="Times New Roman" w:eastAsiaTheme="majorEastAsia" w:hAnsi="Times New Roman" w:cs="Times New Roman"/>
                <w:color w:val="000000"/>
              </w:rPr>
              <w:fldChar w:fldCharType="separate"/>
            </w:r>
            <w:r w:rsidRPr="007F7AA4">
              <w:rPr>
                <w:rStyle w:val="ab"/>
                <w:rFonts w:ascii="Times New Roman" w:eastAsiaTheme="majorEastAsia" w:hAnsi="Times New Roman" w:cs="Times New Roman"/>
                <w:color w:val="666666"/>
                <w:shd w:val="clear" w:color="auto" w:fill="DDDDDD"/>
              </w:rPr>
              <w:t>175</w:t>
            </w:r>
            <w:r w:rsidRPr="007F7AA4">
              <w:rPr>
                <w:rFonts w:ascii="Times New Roman" w:eastAsiaTheme="majorEastAsia" w:hAnsi="Times New Roman" w:cs="Times New Roman"/>
                <w:color w:val="000000"/>
              </w:rPr>
              <w:fldChar w:fldCharType="end"/>
            </w:r>
            <w:bookmarkEnd w:id="505"/>
          </w:p>
          <w:bookmarkStart w:id="506" w:name="176"/>
          <w:p w14:paraId="5DE0129C" w14:textId="77777777" w:rsidR="00BD307B" w:rsidRPr="007F7AA4" w:rsidRDefault="00BD307B" w:rsidP="00BD307B">
            <w:pPr>
              <w:pStyle w:val="HTML"/>
              <w:shd w:val="clear" w:color="auto" w:fill="FFFFFF"/>
              <w:rPr>
                <w:rFonts w:ascii="Times New Roman" w:eastAsiaTheme="majorEastAsia" w:hAnsi="Times New Roman" w:cs="Times New Roman"/>
                <w:color w:val="000000"/>
              </w:rPr>
            </w:pPr>
            <w:r w:rsidRPr="007F7AA4">
              <w:rPr>
                <w:rFonts w:ascii="Times New Roman" w:eastAsiaTheme="majorEastAsia" w:hAnsi="Times New Roman" w:cs="Times New Roman"/>
                <w:color w:val="000000"/>
              </w:rPr>
              <w:fldChar w:fldCharType="begin"/>
            </w:r>
            <w:r w:rsidRPr="007F7AA4">
              <w:rPr>
                <w:rFonts w:ascii="Times New Roman" w:eastAsiaTheme="majorEastAsia" w:hAnsi="Times New Roman" w:cs="Times New Roman"/>
                <w:color w:val="000000"/>
              </w:rPr>
              <w:instrText xml:space="preserve"> HYPERLINK "https://opengrok.pt.xiaomi.com/opengrok3/xref/miui-r-ares-dev/frameworks/base/telephony/java/com/android/internal/telephony/RILConstants.java" \l "176" </w:instrText>
            </w:r>
            <w:r w:rsidRPr="007F7AA4">
              <w:rPr>
                <w:rFonts w:ascii="Times New Roman" w:eastAsiaTheme="majorEastAsia" w:hAnsi="Times New Roman" w:cs="Times New Roman"/>
                <w:color w:val="000000"/>
              </w:rPr>
              <w:fldChar w:fldCharType="separate"/>
            </w:r>
            <w:r w:rsidRPr="007F7AA4">
              <w:rPr>
                <w:rStyle w:val="ab"/>
                <w:rFonts w:ascii="Times New Roman" w:eastAsiaTheme="majorEastAsia" w:hAnsi="Times New Roman" w:cs="Times New Roman"/>
                <w:color w:val="666666"/>
                <w:shd w:val="clear" w:color="auto" w:fill="DDDDDD"/>
              </w:rPr>
              <w:t>176</w:t>
            </w:r>
            <w:r w:rsidRPr="007F7AA4">
              <w:rPr>
                <w:rFonts w:ascii="Times New Roman" w:eastAsiaTheme="majorEastAsia" w:hAnsi="Times New Roman" w:cs="Times New Roman"/>
                <w:color w:val="000000"/>
              </w:rPr>
              <w:fldChar w:fldCharType="end"/>
            </w:r>
            <w:bookmarkEnd w:id="506"/>
            <w:r w:rsidRPr="007F7AA4">
              <w:rPr>
                <w:rFonts w:ascii="Times New Roman" w:eastAsiaTheme="majorEastAsia" w:hAnsi="Times New Roman" w:cs="Times New Roman"/>
                <w:color w:val="000000"/>
              </w:rPr>
              <w:t xml:space="preserve">    </w:t>
            </w:r>
            <w:r w:rsidRPr="007F7AA4">
              <w:rPr>
                <w:rStyle w:val="c"/>
                <w:rFonts w:ascii="Times New Roman" w:eastAsiaTheme="majorEastAsia" w:hAnsi="Times New Roman" w:cs="Times New Roman"/>
                <w:color w:val="666666"/>
              </w:rPr>
              <w:t>/** TD-SCDMA and WCDMA */</w:t>
            </w:r>
          </w:p>
          <w:bookmarkStart w:id="507" w:name="177"/>
          <w:p w14:paraId="7836CA94" w14:textId="77777777" w:rsidR="00BD307B" w:rsidRPr="007F7AA4" w:rsidRDefault="00BD307B" w:rsidP="00BD307B">
            <w:pPr>
              <w:pStyle w:val="HTML"/>
              <w:shd w:val="clear" w:color="auto" w:fill="FFFFFF"/>
              <w:rPr>
                <w:rFonts w:ascii="Times New Roman" w:eastAsiaTheme="majorEastAsia" w:hAnsi="Times New Roman" w:cs="Times New Roman"/>
                <w:color w:val="000000"/>
              </w:rPr>
            </w:pPr>
            <w:r w:rsidRPr="007F7AA4">
              <w:rPr>
                <w:rFonts w:ascii="Times New Roman" w:eastAsiaTheme="majorEastAsia" w:hAnsi="Times New Roman" w:cs="Times New Roman"/>
                <w:color w:val="000000"/>
              </w:rPr>
              <w:fldChar w:fldCharType="begin"/>
            </w:r>
            <w:r w:rsidRPr="007F7AA4">
              <w:rPr>
                <w:rFonts w:ascii="Times New Roman" w:eastAsiaTheme="majorEastAsia" w:hAnsi="Times New Roman" w:cs="Times New Roman"/>
                <w:color w:val="000000"/>
              </w:rPr>
              <w:instrText xml:space="preserve"> HYPERLINK "https://opengrok.pt.xiaomi.com/opengrok3/xref/miui-r-ares-dev/frameworks/base/telephony/java/com/android/internal/telephony/RILConstants.java" \l "177" </w:instrText>
            </w:r>
            <w:r w:rsidRPr="007F7AA4">
              <w:rPr>
                <w:rFonts w:ascii="Times New Roman" w:eastAsiaTheme="majorEastAsia" w:hAnsi="Times New Roman" w:cs="Times New Roman"/>
                <w:color w:val="000000"/>
              </w:rPr>
              <w:fldChar w:fldCharType="separate"/>
            </w:r>
            <w:r w:rsidRPr="007F7AA4">
              <w:rPr>
                <w:rStyle w:val="ab"/>
                <w:rFonts w:ascii="Times New Roman" w:eastAsiaTheme="majorEastAsia" w:hAnsi="Times New Roman" w:cs="Times New Roman"/>
                <w:color w:val="666666"/>
                <w:shd w:val="clear" w:color="auto" w:fill="DDDDDD"/>
              </w:rPr>
              <w:t>177</w:t>
            </w:r>
            <w:r w:rsidRPr="007F7AA4">
              <w:rPr>
                <w:rFonts w:ascii="Times New Roman" w:eastAsiaTheme="majorEastAsia" w:hAnsi="Times New Roman" w:cs="Times New Roman"/>
                <w:color w:val="000000"/>
              </w:rPr>
              <w:fldChar w:fldCharType="end"/>
            </w:r>
            <w:bookmarkEnd w:id="507"/>
            <w:r w:rsidRPr="007F7AA4">
              <w:rPr>
                <w:rFonts w:ascii="Times New Roman" w:eastAsiaTheme="majorEastAsia" w:hAnsi="Times New Roman" w:cs="Times New Roman"/>
                <w:color w:val="000000"/>
              </w:rPr>
              <w:t xml:space="preserve">    </w:t>
            </w:r>
            <w:r w:rsidRPr="007F7AA4">
              <w:rPr>
                <w:rFonts w:ascii="Times New Roman" w:eastAsiaTheme="majorEastAsia" w:hAnsi="Times New Roman" w:cs="Times New Roman"/>
                <w:b/>
                <w:bCs/>
                <w:color w:val="000000"/>
              </w:rPr>
              <w:t>int</w:t>
            </w:r>
            <w:r w:rsidRPr="007F7AA4">
              <w:rPr>
                <w:rFonts w:ascii="Times New Roman" w:eastAsiaTheme="majorEastAsia" w:hAnsi="Times New Roman" w:cs="Times New Roman"/>
                <w:color w:val="000000"/>
              </w:rPr>
              <w:t xml:space="preserve"> </w:t>
            </w:r>
            <w:bookmarkStart w:id="508" w:name="NETWORK_MODE_TDSCDMA_WCDMA"/>
            <w:bookmarkEnd w:id="508"/>
            <w:r w:rsidRPr="007F7AA4">
              <w:rPr>
                <w:rFonts w:ascii="Times New Roman" w:eastAsiaTheme="majorEastAsia" w:hAnsi="Times New Roman" w:cs="Times New Roman"/>
                <w:color w:val="000000"/>
              </w:rPr>
              <w:fldChar w:fldCharType="begin"/>
            </w:r>
            <w:r w:rsidRPr="007F7AA4">
              <w:rPr>
                <w:rFonts w:ascii="Times New Roman" w:eastAsiaTheme="majorEastAsia" w:hAnsi="Times New Roman" w:cs="Times New Roman"/>
                <w:color w:val="000000"/>
              </w:rPr>
              <w:instrText xml:space="preserve"> HYPERLINK "https://opengrok.pt.xiaomi.com/opengrok3/s?refs=NETWORK_MODE_TDSCDMA_WCDMA&amp;project=miui-r-ares-dev" </w:instrText>
            </w:r>
            <w:r w:rsidRPr="007F7AA4">
              <w:rPr>
                <w:rFonts w:ascii="Times New Roman" w:eastAsiaTheme="majorEastAsia" w:hAnsi="Times New Roman" w:cs="Times New Roman"/>
                <w:color w:val="000000"/>
              </w:rPr>
              <w:fldChar w:fldCharType="separate"/>
            </w:r>
            <w:r w:rsidRPr="007F7AA4">
              <w:rPr>
                <w:rStyle w:val="ab"/>
                <w:rFonts w:ascii="Times New Roman" w:eastAsiaTheme="majorEastAsia" w:hAnsi="Times New Roman" w:cs="Times New Roman"/>
                <w:b/>
                <w:bCs/>
                <w:color w:val="009900"/>
              </w:rPr>
              <w:t>NETWORK_MODE_TDSCDMA_WCDMA</w:t>
            </w:r>
            <w:r w:rsidRPr="007F7AA4">
              <w:rPr>
                <w:rFonts w:ascii="Times New Roman" w:eastAsiaTheme="majorEastAsia" w:hAnsi="Times New Roman" w:cs="Times New Roman"/>
                <w:color w:val="000000"/>
              </w:rPr>
              <w:fldChar w:fldCharType="end"/>
            </w:r>
            <w:r w:rsidRPr="007F7AA4">
              <w:rPr>
                <w:rFonts w:ascii="Times New Roman" w:eastAsiaTheme="majorEastAsia" w:hAnsi="Times New Roman" w:cs="Times New Roman"/>
                <w:color w:val="000000"/>
              </w:rPr>
              <w:t xml:space="preserve"> = </w:t>
            </w:r>
            <w:r w:rsidRPr="007F7AA4">
              <w:rPr>
                <w:rStyle w:val="n"/>
                <w:rFonts w:ascii="Times New Roman" w:eastAsiaTheme="majorEastAsia" w:hAnsi="Times New Roman" w:cs="Times New Roman"/>
                <w:color w:val="A52A2A"/>
              </w:rPr>
              <w:t>14</w:t>
            </w:r>
            <w:r w:rsidRPr="007F7AA4">
              <w:rPr>
                <w:rFonts w:ascii="Times New Roman" w:eastAsiaTheme="majorEastAsia" w:hAnsi="Times New Roman" w:cs="Times New Roman"/>
                <w:color w:val="000000"/>
              </w:rPr>
              <w:t>;</w:t>
            </w:r>
          </w:p>
          <w:bookmarkStart w:id="509" w:name="178"/>
          <w:p w14:paraId="69067CC9" w14:textId="77777777" w:rsidR="00BD307B" w:rsidRPr="007F7AA4" w:rsidRDefault="00BD307B" w:rsidP="00BD307B">
            <w:pPr>
              <w:pStyle w:val="HTML"/>
              <w:shd w:val="clear" w:color="auto" w:fill="FFFFFF"/>
              <w:rPr>
                <w:rFonts w:ascii="Times New Roman" w:eastAsiaTheme="majorEastAsia" w:hAnsi="Times New Roman" w:cs="Times New Roman"/>
                <w:color w:val="000000"/>
              </w:rPr>
            </w:pPr>
            <w:r w:rsidRPr="007F7AA4">
              <w:rPr>
                <w:rFonts w:ascii="Times New Roman" w:eastAsiaTheme="majorEastAsia" w:hAnsi="Times New Roman" w:cs="Times New Roman"/>
                <w:color w:val="000000"/>
              </w:rPr>
              <w:fldChar w:fldCharType="begin"/>
            </w:r>
            <w:r w:rsidRPr="007F7AA4">
              <w:rPr>
                <w:rFonts w:ascii="Times New Roman" w:eastAsiaTheme="majorEastAsia" w:hAnsi="Times New Roman" w:cs="Times New Roman"/>
                <w:color w:val="000000"/>
              </w:rPr>
              <w:instrText xml:space="preserve"> HYPERLINK "https://opengrok.pt.xiaomi.com/opengrok3/xref/miui-r-ares-dev/frameworks/base/telephony/java/com/android/internal/telephony/RILConstants.java" \l "178" </w:instrText>
            </w:r>
            <w:r w:rsidRPr="007F7AA4">
              <w:rPr>
                <w:rFonts w:ascii="Times New Roman" w:eastAsiaTheme="majorEastAsia" w:hAnsi="Times New Roman" w:cs="Times New Roman"/>
                <w:color w:val="000000"/>
              </w:rPr>
              <w:fldChar w:fldCharType="separate"/>
            </w:r>
            <w:r w:rsidRPr="007F7AA4">
              <w:rPr>
                <w:rStyle w:val="ab"/>
                <w:rFonts w:ascii="Times New Roman" w:eastAsiaTheme="majorEastAsia" w:hAnsi="Times New Roman" w:cs="Times New Roman"/>
                <w:color w:val="666666"/>
                <w:shd w:val="clear" w:color="auto" w:fill="DDDDDD"/>
              </w:rPr>
              <w:t>178</w:t>
            </w:r>
            <w:r w:rsidRPr="007F7AA4">
              <w:rPr>
                <w:rFonts w:ascii="Times New Roman" w:eastAsiaTheme="majorEastAsia" w:hAnsi="Times New Roman" w:cs="Times New Roman"/>
                <w:color w:val="000000"/>
              </w:rPr>
              <w:fldChar w:fldCharType="end"/>
            </w:r>
            <w:bookmarkEnd w:id="509"/>
          </w:p>
          <w:bookmarkStart w:id="510" w:name="179"/>
          <w:p w14:paraId="38EE0FF3" w14:textId="77777777" w:rsidR="00BD307B" w:rsidRPr="007F7AA4" w:rsidRDefault="00BD307B" w:rsidP="00BD307B">
            <w:pPr>
              <w:pStyle w:val="HTML"/>
              <w:shd w:val="clear" w:color="auto" w:fill="FFFFFF"/>
              <w:rPr>
                <w:rFonts w:ascii="Times New Roman" w:eastAsiaTheme="majorEastAsia" w:hAnsi="Times New Roman" w:cs="Times New Roman"/>
                <w:color w:val="000000"/>
              </w:rPr>
            </w:pPr>
            <w:r w:rsidRPr="007F7AA4">
              <w:rPr>
                <w:rFonts w:ascii="Times New Roman" w:eastAsiaTheme="majorEastAsia" w:hAnsi="Times New Roman" w:cs="Times New Roman"/>
                <w:color w:val="000000"/>
              </w:rPr>
              <w:fldChar w:fldCharType="begin"/>
            </w:r>
            <w:r w:rsidRPr="007F7AA4">
              <w:rPr>
                <w:rFonts w:ascii="Times New Roman" w:eastAsiaTheme="majorEastAsia" w:hAnsi="Times New Roman" w:cs="Times New Roman"/>
                <w:color w:val="000000"/>
              </w:rPr>
              <w:instrText xml:space="preserve"> HYPERLINK "https://opengrok.pt.xiaomi.com/opengrok3/xref/miui-r-ares-dev/frameworks/base/telephony/java/com/android/internal/telephony/RILConstants.java" \l "179" </w:instrText>
            </w:r>
            <w:r w:rsidRPr="007F7AA4">
              <w:rPr>
                <w:rFonts w:ascii="Times New Roman" w:eastAsiaTheme="majorEastAsia" w:hAnsi="Times New Roman" w:cs="Times New Roman"/>
                <w:color w:val="000000"/>
              </w:rPr>
              <w:fldChar w:fldCharType="separate"/>
            </w:r>
            <w:r w:rsidRPr="007F7AA4">
              <w:rPr>
                <w:rStyle w:val="ab"/>
                <w:rFonts w:ascii="Times New Roman" w:eastAsiaTheme="majorEastAsia" w:hAnsi="Times New Roman" w:cs="Times New Roman"/>
                <w:color w:val="666666"/>
                <w:shd w:val="clear" w:color="auto" w:fill="DDDDDD"/>
              </w:rPr>
              <w:t>179</w:t>
            </w:r>
            <w:r w:rsidRPr="007F7AA4">
              <w:rPr>
                <w:rFonts w:ascii="Times New Roman" w:eastAsiaTheme="majorEastAsia" w:hAnsi="Times New Roman" w:cs="Times New Roman"/>
                <w:color w:val="000000"/>
              </w:rPr>
              <w:fldChar w:fldCharType="end"/>
            </w:r>
            <w:bookmarkEnd w:id="510"/>
            <w:r w:rsidRPr="007F7AA4">
              <w:rPr>
                <w:rFonts w:ascii="Times New Roman" w:eastAsiaTheme="majorEastAsia" w:hAnsi="Times New Roman" w:cs="Times New Roman"/>
                <w:color w:val="000000"/>
              </w:rPr>
              <w:t xml:space="preserve">    </w:t>
            </w:r>
            <w:r w:rsidRPr="007F7AA4">
              <w:rPr>
                <w:rStyle w:val="c"/>
                <w:rFonts w:ascii="Times New Roman" w:eastAsiaTheme="majorEastAsia" w:hAnsi="Times New Roman" w:cs="Times New Roman"/>
                <w:color w:val="666666"/>
              </w:rPr>
              <w:t>/** LTE and TD-SCDMA*/</w:t>
            </w:r>
          </w:p>
          <w:bookmarkStart w:id="511" w:name="180"/>
          <w:p w14:paraId="1FE6AA75" w14:textId="77777777" w:rsidR="00BD307B" w:rsidRPr="007F7AA4" w:rsidRDefault="00BD307B" w:rsidP="00BD307B">
            <w:pPr>
              <w:pStyle w:val="HTML"/>
              <w:shd w:val="clear" w:color="auto" w:fill="FFFFFF"/>
              <w:rPr>
                <w:rFonts w:ascii="Times New Roman" w:eastAsiaTheme="majorEastAsia" w:hAnsi="Times New Roman" w:cs="Times New Roman"/>
                <w:color w:val="000000"/>
              </w:rPr>
            </w:pPr>
            <w:r w:rsidRPr="007F7AA4">
              <w:rPr>
                <w:rFonts w:ascii="Times New Roman" w:eastAsiaTheme="majorEastAsia" w:hAnsi="Times New Roman" w:cs="Times New Roman"/>
                <w:color w:val="000000"/>
              </w:rPr>
              <w:fldChar w:fldCharType="begin"/>
            </w:r>
            <w:r w:rsidRPr="007F7AA4">
              <w:rPr>
                <w:rFonts w:ascii="Times New Roman" w:eastAsiaTheme="majorEastAsia" w:hAnsi="Times New Roman" w:cs="Times New Roman"/>
                <w:color w:val="000000"/>
              </w:rPr>
              <w:instrText xml:space="preserve"> HYPERLINK "https://opengrok.pt.xiaomi.com/opengrok3/xref/miui-r-ares-dev/frameworks/base/telephony/java/com/android/internal/telephony/RILConstants.java" \l "180" </w:instrText>
            </w:r>
            <w:r w:rsidRPr="007F7AA4">
              <w:rPr>
                <w:rFonts w:ascii="Times New Roman" w:eastAsiaTheme="majorEastAsia" w:hAnsi="Times New Roman" w:cs="Times New Roman"/>
                <w:color w:val="000000"/>
              </w:rPr>
              <w:fldChar w:fldCharType="separate"/>
            </w:r>
            <w:r w:rsidRPr="007F7AA4">
              <w:rPr>
                <w:rStyle w:val="ab"/>
                <w:rFonts w:ascii="Times New Roman" w:eastAsiaTheme="majorEastAsia" w:hAnsi="Times New Roman" w:cs="Times New Roman"/>
                <w:color w:val="000000"/>
                <w:shd w:val="clear" w:color="auto" w:fill="DDDDDD"/>
              </w:rPr>
              <w:t>180</w:t>
            </w:r>
            <w:r w:rsidRPr="007F7AA4">
              <w:rPr>
                <w:rFonts w:ascii="Times New Roman" w:eastAsiaTheme="majorEastAsia" w:hAnsi="Times New Roman" w:cs="Times New Roman"/>
                <w:color w:val="000000"/>
              </w:rPr>
              <w:fldChar w:fldCharType="end"/>
            </w:r>
            <w:bookmarkEnd w:id="511"/>
            <w:r w:rsidRPr="007F7AA4">
              <w:rPr>
                <w:rFonts w:ascii="Times New Roman" w:eastAsiaTheme="majorEastAsia" w:hAnsi="Times New Roman" w:cs="Times New Roman"/>
                <w:color w:val="000000"/>
              </w:rPr>
              <w:t xml:space="preserve">    </w:t>
            </w:r>
            <w:r w:rsidRPr="007F7AA4">
              <w:rPr>
                <w:rFonts w:ascii="Times New Roman" w:eastAsiaTheme="majorEastAsia" w:hAnsi="Times New Roman" w:cs="Times New Roman"/>
                <w:b/>
                <w:bCs/>
                <w:color w:val="000000"/>
              </w:rPr>
              <w:t>int</w:t>
            </w:r>
            <w:r w:rsidRPr="007F7AA4">
              <w:rPr>
                <w:rFonts w:ascii="Times New Roman" w:eastAsiaTheme="majorEastAsia" w:hAnsi="Times New Roman" w:cs="Times New Roman"/>
                <w:color w:val="000000"/>
              </w:rPr>
              <w:t xml:space="preserve"> </w:t>
            </w:r>
            <w:bookmarkStart w:id="512" w:name="NETWORK_MODE_LTE_TDSCDMA"/>
            <w:bookmarkEnd w:id="512"/>
            <w:r w:rsidRPr="007F7AA4">
              <w:rPr>
                <w:rFonts w:ascii="Times New Roman" w:eastAsiaTheme="majorEastAsia" w:hAnsi="Times New Roman" w:cs="Times New Roman"/>
                <w:color w:val="000000"/>
              </w:rPr>
              <w:fldChar w:fldCharType="begin"/>
            </w:r>
            <w:r w:rsidRPr="007F7AA4">
              <w:rPr>
                <w:rFonts w:ascii="Times New Roman" w:eastAsiaTheme="majorEastAsia" w:hAnsi="Times New Roman" w:cs="Times New Roman"/>
                <w:color w:val="000000"/>
              </w:rPr>
              <w:instrText xml:space="preserve"> HYPERLINK "https://opengrok.pt.xiaomi.com/opengrok3/s?refs=NETWORK_MODE_LTE_TDSCDMA&amp;project=miui-r-ares-dev" </w:instrText>
            </w:r>
            <w:r w:rsidRPr="007F7AA4">
              <w:rPr>
                <w:rFonts w:ascii="Times New Roman" w:eastAsiaTheme="majorEastAsia" w:hAnsi="Times New Roman" w:cs="Times New Roman"/>
                <w:color w:val="000000"/>
              </w:rPr>
              <w:fldChar w:fldCharType="separate"/>
            </w:r>
            <w:r w:rsidRPr="007F7AA4">
              <w:rPr>
                <w:rStyle w:val="ab"/>
                <w:rFonts w:ascii="Times New Roman" w:eastAsiaTheme="majorEastAsia" w:hAnsi="Times New Roman" w:cs="Times New Roman"/>
                <w:b/>
                <w:bCs/>
                <w:color w:val="009900"/>
              </w:rPr>
              <w:t>NETWORK_MODE_LTE_TDSCDMA</w:t>
            </w:r>
            <w:r w:rsidRPr="007F7AA4">
              <w:rPr>
                <w:rFonts w:ascii="Times New Roman" w:eastAsiaTheme="majorEastAsia" w:hAnsi="Times New Roman" w:cs="Times New Roman"/>
                <w:color w:val="000000"/>
              </w:rPr>
              <w:fldChar w:fldCharType="end"/>
            </w:r>
            <w:r w:rsidRPr="007F7AA4">
              <w:rPr>
                <w:rFonts w:ascii="Times New Roman" w:eastAsiaTheme="majorEastAsia" w:hAnsi="Times New Roman" w:cs="Times New Roman"/>
                <w:color w:val="000000"/>
              </w:rPr>
              <w:t xml:space="preserve"> = </w:t>
            </w:r>
            <w:r w:rsidRPr="007F7AA4">
              <w:rPr>
                <w:rStyle w:val="n"/>
                <w:rFonts w:ascii="Times New Roman" w:eastAsiaTheme="majorEastAsia" w:hAnsi="Times New Roman" w:cs="Times New Roman"/>
                <w:color w:val="A52A2A"/>
              </w:rPr>
              <w:t>15</w:t>
            </w:r>
            <w:r w:rsidRPr="007F7AA4">
              <w:rPr>
                <w:rFonts w:ascii="Times New Roman" w:eastAsiaTheme="majorEastAsia" w:hAnsi="Times New Roman" w:cs="Times New Roman"/>
                <w:color w:val="000000"/>
              </w:rPr>
              <w:t>;</w:t>
            </w:r>
          </w:p>
          <w:bookmarkStart w:id="513" w:name="181"/>
          <w:p w14:paraId="6F26016C" w14:textId="77777777" w:rsidR="00BD307B" w:rsidRPr="007F7AA4" w:rsidRDefault="00BD307B" w:rsidP="00BD307B">
            <w:pPr>
              <w:pStyle w:val="HTML"/>
              <w:shd w:val="clear" w:color="auto" w:fill="FFFFFF"/>
              <w:rPr>
                <w:rFonts w:ascii="Times New Roman" w:eastAsiaTheme="majorEastAsia" w:hAnsi="Times New Roman" w:cs="Times New Roman"/>
                <w:color w:val="000000"/>
              </w:rPr>
            </w:pPr>
            <w:r w:rsidRPr="007F7AA4">
              <w:rPr>
                <w:rFonts w:ascii="Times New Roman" w:eastAsiaTheme="majorEastAsia" w:hAnsi="Times New Roman" w:cs="Times New Roman"/>
                <w:color w:val="000000"/>
              </w:rPr>
              <w:fldChar w:fldCharType="begin"/>
            </w:r>
            <w:r w:rsidRPr="007F7AA4">
              <w:rPr>
                <w:rFonts w:ascii="Times New Roman" w:eastAsiaTheme="majorEastAsia" w:hAnsi="Times New Roman" w:cs="Times New Roman"/>
                <w:color w:val="000000"/>
              </w:rPr>
              <w:instrText xml:space="preserve"> HYPERLINK "https://opengrok.pt.xiaomi.com/opengrok3/xref/miui-r-ares-dev/frameworks/base/telephony/java/com/android/internal/telephony/RILConstants.java" \l "181" </w:instrText>
            </w:r>
            <w:r w:rsidRPr="007F7AA4">
              <w:rPr>
                <w:rFonts w:ascii="Times New Roman" w:eastAsiaTheme="majorEastAsia" w:hAnsi="Times New Roman" w:cs="Times New Roman"/>
                <w:color w:val="000000"/>
              </w:rPr>
              <w:fldChar w:fldCharType="separate"/>
            </w:r>
            <w:r w:rsidRPr="007F7AA4">
              <w:rPr>
                <w:rStyle w:val="ab"/>
                <w:rFonts w:ascii="Times New Roman" w:eastAsiaTheme="majorEastAsia" w:hAnsi="Times New Roman" w:cs="Times New Roman"/>
                <w:color w:val="666666"/>
                <w:shd w:val="clear" w:color="auto" w:fill="DDDDDD"/>
              </w:rPr>
              <w:t>181</w:t>
            </w:r>
            <w:r w:rsidRPr="007F7AA4">
              <w:rPr>
                <w:rFonts w:ascii="Times New Roman" w:eastAsiaTheme="majorEastAsia" w:hAnsi="Times New Roman" w:cs="Times New Roman"/>
                <w:color w:val="000000"/>
              </w:rPr>
              <w:fldChar w:fldCharType="end"/>
            </w:r>
            <w:bookmarkEnd w:id="513"/>
          </w:p>
          <w:bookmarkStart w:id="514" w:name="182"/>
          <w:p w14:paraId="201191E9" w14:textId="77777777" w:rsidR="00BD307B" w:rsidRPr="007F7AA4" w:rsidRDefault="00BD307B" w:rsidP="00BD307B">
            <w:pPr>
              <w:pStyle w:val="HTML"/>
              <w:shd w:val="clear" w:color="auto" w:fill="FFFFFF"/>
              <w:rPr>
                <w:rFonts w:ascii="Times New Roman" w:eastAsiaTheme="majorEastAsia" w:hAnsi="Times New Roman" w:cs="Times New Roman"/>
                <w:color w:val="000000"/>
              </w:rPr>
            </w:pPr>
            <w:r w:rsidRPr="007F7AA4">
              <w:rPr>
                <w:rFonts w:ascii="Times New Roman" w:eastAsiaTheme="majorEastAsia" w:hAnsi="Times New Roman" w:cs="Times New Roman"/>
                <w:color w:val="000000"/>
              </w:rPr>
              <w:fldChar w:fldCharType="begin"/>
            </w:r>
            <w:r w:rsidRPr="007F7AA4">
              <w:rPr>
                <w:rFonts w:ascii="Times New Roman" w:eastAsiaTheme="majorEastAsia" w:hAnsi="Times New Roman" w:cs="Times New Roman"/>
                <w:color w:val="000000"/>
              </w:rPr>
              <w:instrText xml:space="preserve"> HYPERLINK "https://opengrok.pt.xiaomi.com/opengrok3/xref/miui-r-ares-dev/frameworks/base/telephony/java/com/android/internal/telephony/RILConstants.java" \l "182" </w:instrText>
            </w:r>
            <w:r w:rsidRPr="007F7AA4">
              <w:rPr>
                <w:rFonts w:ascii="Times New Roman" w:eastAsiaTheme="majorEastAsia" w:hAnsi="Times New Roman" w:cs="Times New Roman"/>
                <w:color w:val="000000"/>
              </w:rPr>
              <w:fldChar w:fldCharType="separate"/>
            </w:r>
            <w:r w:rsidRPr="007F7AA4">
              <w:rPr>
                <w:rStyle w:val="ab"/>
                <w:rFonts w:ascii="Times New Roman" w:eastAsiaTheme="majorEastAsia" w:hAnsi="Times New Roman" w:cs="Times New Roman"/>
                <w:color w:val="666666"/>
                <w:shd w:val="clear" w:color="auto" w:fill="DDDDDD"/>
              </w:rPr>
              <w:t>182</w:t>
            </w:r>
            <w:r w:rsidRPr="007F7AA4">
              <w:rPr>
                <w:rFonts w:ascii="Times New Roman" w:eastAsiaTheme="majorEastAsia" w:hAnsi="Times New Roman" w:cs="Times New Roman"/>
                <w:color w:val="000000"/>
              </w:rPr>
              <w:fldChar w:fldCharType="end"/>
            </w:r>
            <w:bookmarkEnd w:id="514"/>
            <w:r w:rsidRPr="007F7AA4">
              <w:rPr>
                <w:rFonts w:ascii="Times New Roman" w:eastAsiaTheme="majorEastAsia" w:hAnsi="Times New Roman" w:cs="Times New Roman"/>
                <w:color w:val="000000"/>
              </w:rPr>
              <w:t xml:space="preserve">    </w:t>
            </w:r>
            <w:r w:rsidRPr="007F7AA4">
              <w:rPr>
                <w:rStyle w:val="c"/>
                <w:rFonts w:ascii="Times New Roman" w:eastAsiaTheme="majorEastAsia" w:hAnsi="Times New Roman" w:cs="Times New Roman"/>
                <w:color w:val="666666"/>
              </w:rPr>
              <w:t>/** TD-SCDMA and GSM */</w:t>
            </w:r>
          </w:p>
          <w:bookmarkStart w:id="515" w:name="183"/>
          <w:p w14:paraId="5D174CEB" w14:textId="77777777" w:rsidR="00BD307B" w:rsidRPr="007F7AA4" w:rsidRDefault="00BD307B" w:rsidP="00BD307B">
            <w:pPr>
              <w:pStyle w:val="HTML"/>
              <w:shd w:val="clear" w:color="auto" w:fill="FFFFFF"/>
              <w:rPr>
                <w:rFonts w:ascii="Times New Roman" w:eastAsiaTheme="majorEastAsia" w:hAnsi="Times New Roman" w:cs="Times New Roman"/>
                <w:color w:val="000000"/>
              </w:rPr>
            </w:pPr>
            <w:r w:rsidRPr="007F7AA4">
              <w:rPr>
                <w:rFonts w:ascii="Times New Roman" w:eastAsiaTheme="majorEastAsia" w:hAnsi="Times New Roman" w:cs="Times New Roman"/>
                <w:color w:val="000000"/>
              </w:rPr>
              <w:fldChar w:fldCharType="begin"/>
            </w:r>
            <w:r w:rsidRPr="007F7AA4">
              <w:rPr>
                <w:rFonts w:ascii="Times New Roman" w:eastAsiaTheme="majorEastAsia" w:hAnsi="Times New Roman" w:cs="Times New Roman"/>
                <w:color w:val="000000"/>
              </w:rPr>
              <w:instrText xml:space="preserve"> HYPERLINK "https://opengrok.pt.xiaomi.com/opengrok3/xref/miui-r-ares-dev/frameworks/base/telephony/java/com/android/internal/telephony/RILConstants.java" \l "183" </w:instrText>
            </w:r>
            <w:r w:rsidRPr="007F7AA4">
              <w:rPr>
                <w:rFonts w:ascii="Times New Roman" w:eastAsiaTheme="majorEastAsia" w:hAnsi="Times New Roman" w:cs="Times New Roman"/>
                <w:color w:val="000000"/>
              </w:rPr>
              <w:fldChar w:fldCharType="separate"/>
            </w:r>
            <w:r w:rsidRPr="007F7AA4">
              <w:rPr>
                <w:rStyle w:val="ab"/>
                <w:rFonts w:ascii="Times New Roman" w:eastAsiaTheme="majorEastAsia" w:hAnsi="Times New Roman" w:cs="Times New Roman"/>
                <w:color w:val="666666"/>
                <w:shd w:val="clear" w:color="auto" w:fill="DDDDDD"/>
              </w:rPr>
              <w:t>183</w:t>
            </w:r>
            <w:r w:rsidRPr="007F7AA4">
              <w:rPr>
                <w:rFonts w:ascii="Times New Roman" w:eastAsiaTheme="majorEastAsia" w:hAnsi="Times New Roman" w:cs="Times New Roman"/>
                <w:color w:val="000000"/>
              </w:rPr>
              <w:fldChar w:fldCharType="end"/>
            </w:r>
            <w:bookmarkEnd w:id="515"/>
            <w:r w:rsidRPr="007F7AA4">
              <w:rPr>
                <w:rFonts w:ascii="Times New Roman" w:eastAsiaTheme="majorEastAsia" w:hAnsi="Times New Roman" w:cs="Times New Roman"/>
                <w:color w:val="000000"/>
              </w:rPr>
              <w:t xml:space="preserve">    </w:t>
            </w:r>
            <w:r w:rsidRPr="007F7AA4">
              <w:rPr>
                <w:rFonts w:ascii="Times New Roman" w:eastAsiaTheme="majorEastAsia" w:hAnsi="Times New Roman" w:cs="Times New Roman"/>
                <w:b/>
                <w:bCs/>
                <w:color w:val="000000"/>
              </w:rPr>
              <w:t>int</w:t>
            </w:r>
            <w:r w:rsidRPr="007F7AA4">
              <w:rPr>
                <w:rFonts w:ascii="Times New Roman" w:eastAsiaTheme="majorEastAsia" w:hAnsi="Times New Roman" w:cs="Times New Roman"/>
                <w:color w:val="000000"/>
              </w:rPr>
              <w:t xml:space="preserve"> </w:t>
            </w:r>
            <w:bookmarkStart w:id="516" w:name="NETWORK_MODE_TDSCDMA_GSM"/>
            <w:bookmarkEnd w:id="516"/>
            <w:r w:rsidRPr="007F7AA4">
              <w:rPr>
                <w:rFonts w:ascii="Times New Roman" w:eastAsiaTheme="majorEastAsia" w:hAnsi="Times New Roman" w:cs="Times New Roman"/>
                <w:color w:val="000000"/>
              </w:rPr>
              <w:fldChar w:fldCharType="begin"/>
            </w:r>
            <w:r w:rsidRPr="007F7AA4">
              <w:rPr>
                <w:rFonts w:ascii="Times New Roman" w:eastAsiaTheme="majorEastAsia" w:hAnsi="Times New Roman" w:cs="Times New Roman"/>
                <w:color w:val="000000"/>
              </w:rPr>
              <w:instrText xml:space="preserve"> HYPERLINK "https://opengrok.pt.xiaomi.com/opengrok3/s?refs=NETWORK_MODE_TDSCDMA_GSM&amp;project=miui-r-ares-dev" </w:instrText>
            </w:r>
            <w:r w:rsidRPr="007F7AA4">
              <w:rPr>
                <w:rFonts w:ascii="Times New Roman" w:eastAsiaTheme="majorEastAsia" w:hAnsi="Times New Roman" w:cs="Times New Roman"/>
                <w:color w:val="000000"/>
              </w:rPr>
              <w:fldChar w:fldCharType="separate"/>
            </w:r>
            <w:r w:rsidRPr="007F7AA4">
              <w:rPr>
                <w:rStyle w:val="ab"/>
                <w:rFonts w:ascii="Times New Roman" w:eastAsiaTheme="majorEastAsia" w:hAnsi="Times New Roman" w:cs="Times New Roman"/>
                <w:b/>
                <w:bCs/>
                <w:color w:val="009900"/>
              </w:rPr>
              <w:t>NETWORK_MODE_TDSCDMA_GSM</w:t>
            </w:r>
            <w:r w:rsidRPr="007F7AA4">
              <w:rPr>
                <w:rFonts w:ascii="Times New Roman" w:eastAsiaTheme="majorEastAsia" w:hAnsi="Times New Roman" w:cs="Times New Roman"/>
                <w:color w:val="000000"/>
              </w:rPr>
              <w:fldChar w:fldCharType="end"/>
            </w:r>
            <w:r w:rsidRPr="007F7AA4">
              <w:rPr>
                <w:rFonts w:ascii="Times New Roman" w:eastAsiaTheme="majorEastAsia" w:hAnsi="Times New Roman" w:cs="Times New Roman"/>
                <w:color w:val="000000"/>
              </w:rPr>
              <w:t xml:space="preserve"> = </w:t>
            </w:r>
            <w:r w:rsidRPr="007F7AA4">
              <w:rPr>
                <w:rStyle w:val="n"/>
                <w:rFonts w:ascii="Times New Roman" w:eastAsiaTheme="majorEastAsia" w:hAnsi="Times New Roman" w:cs="Times New Roman"/>
                <w:color w:val="A52A2A"/>
              </w:rPr>
              <w:t>16</w:t>
            </w:r>
            <w:r w:rsidRPr="007F7AA4">
              <w:rPr>
                <w:rFonts w:ascii="Times New Roman" w:eastAsiaTheme="majorEastAsia" w:hAnsi="Times New Roman" w:cs="Times New Roman"/>
                <w:color w:val="000000"/>
              </w:rPr>
              <w:t>;</w:t>
            </w:r>
          </w:p>
          <w:bookmarkStart w:id="517" w:name="184"/>
          <w:p w14:paraId="61EEB2D4" w14:textId="77777777" w:rsidR="00BD307B" w:rsidRPr="007F7AA4" w:rsidRDefault="00BD307B" w:rsidP="00BD307B">
            <w:pPr>
              <w:pStyle w:val="HTML"/>
              <w:shd w:val="clear" w:color="auto" w:fill="FFFFFF"/>
              <w:rPr>
                <w:rFonts w:ascii="Times New Roman" w:eastAsiaTheme="majorEastAsia" w:hAnsi="Times New Roman" w:cs="Times New Roman"/>
                <w:color w:val="000000"/>
              </w:rPr>
            </w:pPr>
            <w:r w:rsidRPr="007F7AA4">
              <w:rPr>
                <w:rFonts w:ascii="Times New Roman" w:eastAsiaTheme="majorEastAsia" w:hAnsi="Times New Roman" w:cs="Times New Roman"/>
                <w:color w:val="000000"/>
              </w:rPr>
              <w:fldChar w:fldCharType="begin"/>
            </w:r>
            <w:r w:rsidRPr="007F7AA4">
              <w:rPr>
                <w:rFonts w:ascii="Times New Roman" w:eastAsiaTheme="majorEastAsia" w:hAnsi="Times New Roman" w:cs="Times New Roman"/>
                <w:color w:val="000000"/>
              </w:rPr>
              <w:instrText xml:space="preserve"> HYPERLINK "https://opengrok.pt.xiaomi.com/opengrok3/xref/miui-r-ares-dev/frameworks/base/telephony/java/com/android/internal/telephony/RILConstants.java" \l "184" </w:instrText>
            </w:r>
            <w:r w:rsidRPr="007F7AA4">
              <w:rPr>
                <w:rFonts w:ascii="Times New Roman" w:eastAsiaTheme="majorEastAsia" w:hAnsi="Times New Roman" w:cs="Times New Roman"/>
                <w:color w:val="000000"/>
              </w:rPr>
              <w:fldChar w:fldCharType="separate"/>
            </w:r>
            <w:r w:rsidRPr="007F7AA4">
              <w:rPr>
                <w:rStyle w:val="ab"/>
                <w:rFonts w:ascii="Times New Roman" w:eastAsiaTheme="majorEastAsia" w:hAnsi="Times New Roman" w:cs="Times New Roman"/>
                <w:color w:val="666666"/>
                <w:shd w:val="clear" w:color="auto" w:fill="DDDDDD"/>
              </w:rPr>
              <w:t>184</w:t>
            </w:r>
            <w:r w:rsidRPr="007F7AA4">
              <w:rPr>
                <w:rFonts w:ascii="Times New Roman" w:eastAsiaTheme="majorEastAsia" w:hAnsi="Times New Roman" w:cs="Times New Roman"/>
                <w:color w:val="000000"/>
              </w:rPr>
              <w:fldChar w:fldCharType="end"/>
            </w:r>
            <w:bookmarkEnd w:id="517"/>
          </w:p>
          <w:bookmarkStart w:id="518" w:name="185"/>
          <w:p w14:paraId="1D4F5898" w14:textId="77777777" w:rsidR="00BD307B" w:rsidRPr="007F7AA4" w:rsidRDefault="00BD307B" w:rsidP="00BD307B">
            <w:pPr>
              <w:pStyle w:val="HTML"/>
              <w:shd w:val="clear" w:color="auto" w:fill="FFFFFF"/>
              <w:rPr>
                <w:rFonts w:ascii="Times New Roman" w:eastAsiaTheme="majorEastAsia" w:hAnsi="Times New Roman" w:cs="Times New Roman"/>
                <w:color w:val="000000"/>
              </w:rPr>
            </w:pPr>
            <w:r w:rsidRPr="007F7AA4">
              <w:rPr>
                <w:rFonts w:ascii="Times New Roman" w:eastAsiaTheme="majorEastAsia" w:hAnsi="Times New Roman" w:cs="Times New Roman"/>
                <w:color w:val="000000"/>
              </w:rPr>
              <w:fldChar w:fldCharType="begin"/>
            </w:r>
            <w:r w:rsidRPr="007F7AA4">
              <w:rPr>
                <w:rFonts w:ascii="Times New Roman" w:eastAsiaTheme="majorEastAsia" w:hAnsi="Times New Roman" w:cs="Times New Roman"/>
                <w:color w:val="000000"/>
              </w:rPr>
              <w:instrText xml:space="preserve"> HYPERLINK "https://opengrok.pt.xiaomi.com/opengrok3/xref/miui-r-ares-dev/frameworks/base/telephony/java/com/android/internal/telephony/RILConstants.java" \l "185" </w:instrText>
            </w:r>
            <w:r w:rsidRPr="007F7AA4">
              <w:rPr>
                <w:rFonts w:ascii="Times New Roman" w:eastAsiaTheme="majorEastAsia" w:hAnsi="Times New Roman" w:cs="Times New Roman"/>
                <w:color w:val="000000"/>
              </w:rPr>
              <w:fldChar w:fldCharType="separate"/>
            </w:r>
            <w:r w:rsidRPr="007F7AA4">
              <w:rPr>
                <w:rStyle w:val="ab"/>
                <w:rFonts w:ascii="Times New Roman" w:eastAsiaTheme="majorEastAsia" w:hAnsi="Times New Roman" w:cs="Times New Roman"/>
                <w:color w:val="666666"/>
                <w:shd w:val="clear" w:color="auto" w:fill="DDDDDD"/>
              </w:rPr>
              <w:t>185</w:t>
            </w:r>
            <w:r w:rsidRPr="007F7AA4">
              <w:rPr>
                <w:rFonts w:ascii="Times New Roman" w:eastAsiaTheme="majorEastAsia" w:hAnsi="Times New Roman" w:cs="Times New Roman"/>
                <w:color w:val="000000"/>
              </w:rPr>
              <w:fldChar w:fldCharType="end"/>
            </w:r>
            <w:bookmarkEnd w:id="518"/>
            <w:r w:rsidRPr="007F7AA4">
              <w:rPr>
                <w:rFonts w:ascii="Times New Roman" w:eastAsiaTheme="majorEastAsia" w:hAnsi="Times New Roman" w:cs="Times New Roman"/>
                <w:color w:val="000000"/>
              </w:rPr>
              <w:t xml:space="preserve">    </w:t>
            </w:r>
            <w:r w:rsidRPr="007F7AA4">
              <w:rPr>
                <w:rStyle w:val="c"/>
                <w:rFonts w:ascii="Times New Roman" w:eastAsiaTheme="majorEastAsia" w:hAnsi="Times New Roman" w:cs="Times New Roman"/>
                <w:color w:val="666666"/>
              </w:rPr>
              <w:t>/** TD-SCDMA, GSM and LTE */</w:t>
            </w:r>
          </w:p>
          <w:bookmarkStart w:id="519" w:name="186"/>
          <w:p w14:paraId="08067013" w14:textId="77777777" w:rsidR="00BD307B" w:rsidRPr="007F7AA4" w:rsidRDefault="00BD307B" w:rsidP="00BD307B">
            <w:pPr>
              <w:pStyle w:val="HTML"/>
              <w:shd w:val="clear" w:color="auto" w:fill="FFFFFF"/>
              <w:rPr>
                <w:rFonts w:ascii="Times New Roman" w:eastAsiaTheme="majorEastAsia" w:hAnsi="Times New Roman" w:cs="Times New Roman"/>
                <w:color w:val="000000"/>
              </w:rPr>
            </w:pPr>
            <w:r w:rsidRPr="007F7AA4">
              <w:rPr>
                <w:rFonts w:ascii="Times New Roman" w:eastAsiaTheme="majorEastAsia" w:hAnsi="Times New Roman" w:cs="Times New Roman"/>
                <w:color w:val="000000"/>
              </w:rPr>
              <w:fldChar w:fldCharType="begin"/>
            </w:r>
            <w:r w:rsidRPr="007F7AA4">
              <w:rPr>
                <w:rFonts w:ascii="Times New Roman" w:eastAsiaTheme="majorEastAsia" w:hAnsi="Times New Roman" w:cs="Times New Roman"/>
                <w:color w:val="000000"/>
              </w:rPr>
              <w:instrText xml:space="preserve"> HYPERLINK "https://opengrok.pt.xiaomi.com/opengrok3/xref/miui-r-ares-dev/frameworks/base/telephony/java/com/android/internal/telephony/RILConstants.java" \l "186" </w:instrText>
            </w:r>
            <w:r w:rsidRPr="007F7AA4">
              <w:rPr>
                <w:rFonts w:ascii="Times New Roman" w:eastAsiaTheme="majorEastAsia" w:hAnsi="Times New Roman" w:cs="Times New Roman"/>
                <w:color w:val="000000"/>
              </w:rPr>
              <w:fldChar w:fldCharType="separate"/>
            </w:r>
            <w:r w:rsidRPr="007F7AA4">
              <w:rPr>
                <w:rStyle w:val="ab"/>
                <w:rFonts w:ascii="Times New Roman" w:eastAsiaTheme="majorEastAsia" w:hAnsi="Times New Roman" w:cs="Times New Roman"/>
                <w:color w:val="666666"/>
                <w:shd w:val="clear" w:color="auto" w:fill="DDDDDD"/>
              </w:rPr>
              <w:t>186</w:t>
            </w:r>
            <w:r w:rsidRPr="007F7AA4">
              <w:rPr>
                <w:rFonts w:ascii="Times New Roman" w:eastAsiaTheme="majorEastAsia" w:hAnsi="Times New Roman" w:cs="Times New Roman"/>
                <w:color w:val="000000"/>
              </w:rPr>
              <w:fldChar w:fldCharType="end"/>
            </w:r>
            <w:bookmarkEnd w:id="519"/>
            <w:r w:rsidRPr="007F7AA4">
              <w:rPr>
                <w:rFonts w:ascii="Times New Roman" w:eastAsiaTheme="majorEastAsia" w:hAnsi="Times New Roman" w:cs="Times New Roman"/>
                <w:color w:val="000000"/>
              </w:rPr>
              <w:t xml:space="preserve">    </w:t>
            </w:r>
            <w:r w:rsidRPr="007F7AA4">
              <w:rPr>
                <w:rFonts w:ascii="Times New Roman" w:eastAsiaTheme="majorEastAsia" w:hAnsi="Times New Roman" w:cs="Times New Roman"/>
                <w:b/>
                <w:bCs/>
                <w:color w:val="000000"/>
              </w:rPr>
              <w:t>int</w:t>
            </w:r>
            <w:r w:rsidRPr="007F7AA4">
              <w:rPr>
                <w:rFonts w:ascii="Times New Roman" w:eastAsiaTheme="majorEastAsia" w:hAnsi="Times New Roman" w:cs="Times New Roman"/>
                <w:color w:val="000000"/>
              </w:rPr>
              <w:t xml:space="preserve"> </w:t>
            </w:r>
            <w:bookmarkStart w:id="520" w:name="NETWORK_MODE_LTE_TDSCDMA_GSM"/>
            <w:bookmarkEnd w:id="520"/>
            <w:r w:rsidRPr="007F7AA4">
              <w:rPr>
                <w:rFonts w:ascii="Times New Roman" w:eastAsiaTheme="majorEastAsia" w:hAnsi="Times New Roman" w:cs="Times New Roman"/>
                <w:color w:val="000000"/>
              </w:rPr>
              <w:fldChar w:fldCharType="begin"/>
            </w:r>
            <w:r w:rsidRPr="007F7AA4">
              <w:rPr>
                <w:rFonts w:ascii="Times New Roman" w:eastAsiaTheme="majorEastAsia" w:hAnsi="Times New Roman" w:cs="Times New Roman"/>
                <w:color w:val="000000"/>
              </w:rPr>
              <w:instrText xml:space="preserve"> HYPERLINK "https://opengrok.pt.xiaomi.com/opengrok3/s?refs=NETWORK_MODE_LTE_TDSCDMA_GSM&amp;project=miui-r-ares-dev" </w:instrText>
            </w:r>
            <w:r w:rsidRPr="007F7AA4">
              <w:rPr>
                <w:rFonts w:ascii="Times New Roman" w:eastAsiaTheme="majorEastAsia" w:hAnsi="Times New Roman" w:cs="Times New Roman"/>
                <w:color w:val="000000"/>
              </w:rPr>
              <w:fldChar w:fldCharType="separate"/>
            </w:r>
            <w:r w:rsidRPr="007F7AA4">
              <w:rPr>
                <w:rStyle w:val="ab"/>
                <w:rFonts w:ascii="Times New Roman" w:eastAsiaTheme="majorEastAsia" w:hAnsi="Times New Roman" w:cs="Times New Roman"/>
                <w:b/>
                <w:bCs/>
                <w:color w:val="009900"/>
              </w:rPr>
              <w:t>NETWORK_MODE_LTE_TDSCDMA_GSM</w:t>
            </w:r>
            <w:r w:rsidRPr="007F7AA4">
              <w:rPr>
                <w:rFonts w:ascii="Times New Roman" w:eastAsiaTheme="majorEastAsia" w:hAnsi="Times New Roman" w:cs="Times New Roman"/>
                <w:color w:val="000000"/>
              </w:rPr>
              <w:fldChar w:fldCharType="end"/>
            </w:r>
            <w:r w:rsidRPr="007F7AA4">
              <w:rPr>
                <w:rFonts w:ascii="Times New Roman" w:eastAsiaTheme="majorEastAsia" w:hAnsi="Times New Roman" w:cs="Times New Roman"/>
                <w:color w:val="000000"/>
              </w:rPr>
              <w:t xml:space="preserve"> = </w:t>
            </w:r>
            <w:r w:rsidRPr="007F7AA4">
              <w:rPr>
                <w:rStyle w:val="n"/>
                <w:rFonts w:ascii="Times New Roman" w:eastAsiaTheme="majorEastAsia" w:hAnsi="Times New Roman" w:cs="Times New Roman"/>
                <w:color w:val="A52A2A"/>
              </w:rPr>
              <w:t>17</w:t>
            </w:r>
            <w:r w:rsidRPr="007F7AA4">
              <w:rPr>
                <w:rFonts w:ascii="Times New Roman" w:eastAsiaTheme="majorEastAsia" w:hAnsi="Times New Roman" w:cs="Times New Roman"/>
                <w:color w:val="000000"/>
              </w:rPr>
              <w:t>;</w:t>
            </w:r>
          </w:p>
          <w:bookmarkStart w:id="521" w:name="187"/>
          <w:p w14:paraId="7A064CDC" w14:textId="77777777" w:rsidR="00BD307B" w:rsidRPr="007F7AA4" w:rsidRDefault="00BD307B" w:rsidP="00BD307B">
            <w:pPr>
              <w:pStyle w:val="HTML"/>
              <w:shd w:val="clear" w:color="auto" w:fill="FFFFFF"/>
              <w:rPr>
                <w:rFonts w:ascii="Times New Roman" w:eastAsiaTheme="majorEastAsia" w:hAnsi="Times New Roman" w:cs="Times New Roman"/>
                <w:color w:val="000000"/>
              </w:rPr>
            </w:pPr>
            <w:r w:rsidRPr="007F7AA4">
              <w:rPr>
                <w:rFonts w:ascii="Times New Roman" w:eastAsiaTheme="majorEastAsia" w:hAnsi="Times New Roman" w:cs="Times New Roman"/>
                <w:color w:val="000000"/>
              </w:rPr>
              <w:fldChar w:fldCharType="begin"/>
            </w:r>
            <w:r w:rsidRPr="007F7AA4">
              <w:rPr>
                <w:rFonts w:ascii="Times New Roman" w:eastAsiaTheme="majorEastAsia" w:hAnsi="Times New Roman" w:cs="Times New Roman"/>
                <w:color w:val="000000"/>
              </w:rPr>
              <w:instrText xml:space="preserve"> HYPERLINK "https://opengrok.pt.xiaomi.com/opengrok3/xref/miui-r-ares-dev/frameworks/base/telephony/java/com/android/internal/telephony/RILConstants.java" \l "187" </w:instrText>
            </w:r>
            <w:r w:rsidRPr="007F7AA4">
              <w:rPr>
                <w:rFonts w:ascii="Times New Roman" w:eastAsiaTheme="majorEastAsia" w:hAnsi="Times New Roman" w:cs="Times New Roman"/>
                <w:color w:val="000000"/>
              </w:rPr>
              <w:fldChar w:fldCharType="separate"/>
            </w:r>
            <w:r w:rsidRPr="007F7AA4">
              <w:rPr>
                <w:rStyle w:val="ab"/>
                <w:rFonts w:ascii="Times New Roman" w:eastAsiaTheme="majorEastAsia" w:hAnsi="Times New Roman" w:cs="Times New Roman"/>
                <w:color w:val="666666"/>
                <w:shd w:val="clear" w:color="auto" w:fill="DDDDDD"/>
              </w:rPr>
              <w:t>187</w:t>
            </w:r>
            <w:r w:rsidRPr="007F7AA4">
              <w:rPr>
                <w:rFonts w:ascii="Times New Roman" w:eastAsiaTheme="majorEastAsia" w:hAnsi="Times New Roman" w:cs="Times New Roman"/>
                <w:color w:val="000000"/>
              </w:rPr>
              <w:fldChar w:fldCharType="end"/>
            </w:r>
            <w:bookmarkEnd w:id="521"/>
          </w:p>
          <w:bookmarkStart w:id="522" w:name="188"/>
          <w:p w14:paraId="5EBF8A75" w14:textId="77777777" w:rsidR="00BD307B" w:rsidRPr="007F7AA4" w:rsidRDefault="00BD307B" w:rsidP="00BD307B">
            <w:pPr>
              <w:pStyle w:val="HTML"/>
              <w:shd w:val="clear" w:color="auto" w:fill="FFFFFF"/>
              <w:rPr>
                <w:rFonts w:ascii="Times New Roman" w:eastAsiaTheme="majorEastAsia" w:hAnsi="Times New Roman" w:cs="Times New Roman"/>
                <w:color w:val="000000"/>
              </w:rPr>
            </w:pPr>
            <w:r w:rsidRPr="007F7AA4">
              <w:rPr>
                <w:rFonts w:ascii="Times New Roman" w:eastAsiaTheme="majorEastAsia" w:hAnsi="Times New Roman" w:cs="Times New Roman"/>
                <w:color w:val="000000"/>
              </w:rPr>
              <w:fldChar w:fldCharType="begin"/>
            </w:r>
            <w:r w:rsidRPr="007F7AA4">
              <w:rPr>
                <w:rFonts w:ascii="Times New Roman" w:eastAsiaTheme="majorEastAsia" w:hAnsi="Times New Roman" w:cs="Times New Roman"/>
                <w:color w:val="000000"/>
              </w:rPr>
              <w:instrText xml:space="preserve"> HYPERLINK "https://opengrok.pt.xiaomi.com/opengrok3/xref/miui-r-ares-dev/frameworks/base/telephony/java/com/android/internal/telephony/RILConstants.java" \l "188" </w:instrText>
            </w:r>
            <w:r w:rsidRPr="007F7AA4">
              <w:rPr>
                <w:rFonts w:ascii="Times New Roman" w:eastAsiaTheme="majorEastAsia" w:hAnsi="Times New Roman" w:cs="Times New Roman"/>
                <w:color w:val="000000"/>
              </w:rPr>
              <w:fldChar w:fldCharType="separate"/>
            </w:r>
            <w:r w:rsidRPr="007F7AA4">
              <w:rPr>
                <w:rStyle w:val="ab"/>
                <w:rFonts w:ascii="Times New Roman" w:eastAsiaTheme="majorEastAsia" w:hAnsi="Times New Roman" w:cs="Times New Roman"/>
                <w:color w:val="666666"/>
                <w:shd w:val="clear" w:color="auto" w:fill="DDDDDD"/>
              </w:rPr>
              <w:t>188</w:t>
            </w:r>
            <w:r w:rsidRPr="007F7AA4">
              <w:rPr>
                <w:rFonts w:ascii="Times New Roman" w:eastAsiaTheme="majorEastAsia" w:hAnsi="Times New Roman" w:cs="Times New Roman"/>
                <w:color w:val="000000"/>
              </w:rPr>
              <w:fldChar w:fldCharType="end"/>
            </w:r>
            <w:bookmarkEnd w:id="522"/>
            <w:r w:rsidRPr="007F7AA4">
              <w:rPr>
                <w:rFonts w:ascii="Times New Roman" w:eastAsiaTheme="majorEastAsia" w:hAnsi="Times New Roman" w:cs="Times New Roman"/>
                <w:color w:val="000000"/>
              </w:rPr>
              <w:t xml:space="preserve">    </w:t>
            </w:r>
            <w:r w:rsidRPr="007F7AA4">
              <w:rPr>
                <w:rStyle w:val="c"/>
                <w:rFonts w:ascii="Times New Roman" w:eastAsiaTheme="majorEastAsia" w:hAnsi="Times New Roman" w:cs="Times New Roman"/>
                <w:color w:val="666666"/>
              </w:rPr>
              <w:t>/** TD-SCDMA, GSM and WCDMA */</w:t>
            </w:r>
          </w:p>
          <w:bookmarkStart w:id="523" w:name="189"/>
          <w:p w14:paraId="752F9220" w14:textId="77777777" w:rsidR="00BD307B" w:rsidRPr="007F7AA4" w:rsidRDefault="00BD307B" w:rsidP="00BD307B">
            <w:pPr>
              <w:pStyle w:val="HTML"/>
              <w:shd w:val="clear" w:color="auto" w:fill="FFFFFF"/>
              <w:rPr>
                <w:rFonts w:ascii="Times New Roman" w:eastAsiaTheme="majorEastAsia" w:hAnsi="Times New Roman" w:cs="Times New Roman"/>
                <w:color w:val="000000"/>
              </w:rPr>
            </w:pPr>
            <w:r w:rsidRPr="007F7AA4">
              <w:rPr>
                <w:rFonts w:ascii="Times New Roman" w:eastAsiaTheme="majorEastAsia" w:hAnsi="Times New Roman" w:cs="Times New Roman"/>
                <w:color w:val="000000"/>
              </w:rPr>
              <w:fldChar w:fldCharType="begin"/>
            </w:r>
            <w:r w:rsidRPr="007F7AA4">
              <w:rPr>
                <w:rFonts w:ascii="Times New Roman" w:eastAsiaTheme="majorEastAsia" w:hAnsi="Times New Roman" w:cs="Times New Roman"/>
                <w:color w:val="000000"/>
              </w:rPr>
              <w:instrText xml:space="preserve"> HYPERLINK "https://opengrok.pt.xiaomi.com/opengrok3/xref/miui-r-ares-dev/frameworks/base/telephony/java/com/android/internal/telephony/RILConstants.java" \l "189" </w:instrText>
            </w:r>
            <w:r w:rsidRPr="007F7AA4">
              <w:rPr>
                <w:rFonts w:ascii="Times New Roman" w:eastAsiaTheme="majorEastAsia" w:hAnsi="Times New Roman" w:cs="Times New Roman"/>
                <w:color w:val="000000"/>
              </w:rPr>
              <w:fldChar w:fldCharType="separate"/>
            </w:r>
            <w:r w:rsidRPr="007F7AA4">
              <w:rPr>
                <w:rStyle w:val="ab"/>
                <w:rFonts w:ascii="Times New Roman" w:eastAsiaTheme="majorEastAsia" w:hAnsi="Times New Roman" w:cs="Times New Roman"/>
                <w:color w:val="666666"/>
                <w:shd w:val="clear" w:color="auto" w:fill="DDDDDD"/>
              </w:rPr>
              <w:t>189</w:t>
            </w:r>
            <w:r w:rsidRPr="007F7AA4">
              <w:rPr>
                <w:rFonts w:ascii="Times New Roman" w:eastAsiaTheme="majorEastAsia" w:hAnsi="Times New Roman" w:cs="Times New Roman"/>
                <w:color w:val="000000"/>
              </w:rPr>
              <w:fldChar w:fldCharType="end"/>
            </w:r>
            <w:bookmarkEnd w:id="523"/>
            <w:r w:rsidRPr="007F7AA4">
              <w:rPr>
                <w:rFonts w:ascii="Times New Roman" w:eastAsiaTheme="majorEastAsia" w:hAnsi="Times New Roman" w:cs="Times New Roman"/>
                <w:color w:val="000000"/>
              </w:rPr>
              <w:t xml:space="preserve">    </w:t>
            </w:r>
            <w:r w:rsidRPr="007F7AA4">
              <w:rPr>
                <w:rFonts w:ascii="Times New Roman" w:eastAsiaTheme="majorEastAsia" w:hAnsi="Times New Roman" w:cs="Times New Roman"/>
                <w:b/>
                <w:bCs/>
                <w:color w:val="000000"/>
              </w:rPr>
              <w:t>int</w:t>
            </w:r>
            <w:r w:rsidRPr="007F7AA4">
              <w:rPr>
                <w:rFonts w:ascii="Times New Roman" w:eastAsiaTheme="majorEastAsia" w:hAnsi="Times New Roman" w:cs="Times New Roman"/>
                <w:color w:val="000000"/>
              </w:rPr>
              <w:t xml:space="preserve"> </w:t>
            </w:r>
            <w:bookmarkStart w:id="524" w:name="NETWORK_MODE_TDSCDMA_GSM_WCDMA"/>
            <w:bookmarkEnd w:id="524"/>
            <w:r w:rsidRPr="007F7AA4">
              <w:rPr>
                <w:rFonts w:ascii="Times New Roman" w:eastAsiaTheme="majorEastAsia" w:hAnsi="Times New Roman" w:cs="Times New Roman"/>
                <w:color w:val="000000"/>
              </w:rPr>
              <w:fldChar w:fldCharType="begin"/>
            </w:r>
            <w:r w:rsidRPr="007F7AA4">
              <w:rPr>
                <w:rFonts w:ascii="Times New Roman" w:eastAsiaTheme="majorEastAsia" w:hAnsi="Times New Roman" w:cs="Times New Roman"/>
                <w:color w:val="000000"/>
              </w:rPr>
              <w:instrText xml:space="preserve"> HYPERLINK "https://opengrok.pt.xiaomi.com/opengrok3/s?refs=NETWORK_MODE_TDSCDMA_GSM_WCDMA&amp;project=miui-r-ares-dev" </w:instrText>
            </w:r>
            <w:r w:rsidRPr="007F7AA4">
              <w:rPr>
                <w:rFonts w:ascii="Times New Roman" w:eastAsiaTheme="majorEastAsia" w:hAnsi="Times New Roman" w:cs="Times New Roman"/>
                <w:color w:val="000000"/>
              </w:rPr>
              <w:fldChar w:fldCharType="separate"/>
            </w:r>
            <w:r w:rsidRPr="007F7AA4">
              <w:rPr>
                <w:rStyle w:val="ab"/>
                <w:rFonts w:ascii="Times New Roman" w:eastAsiaTheme="majorEastAsia" w:hAnsi="Times New Roman" w:cs="Times New Roman"/>
                <w:b/>
                <w:bCs/>
                <w:color w:val="009900"/>
              </w:rPr>
              <w:t>NETWORK_MODE_TDSCDMA_GSM_WCDMA</w:t>
            </w:r>
            <w:r w:rsidRPr="007F7AA4">
              <w:rPr>
                <w:rFonts w:ascii="Times New Roman" w:eastAsiaTheme="majorEastAsia" w:hAnsi="Times New Roman" w:cs="Times New Roman"/>
                <w:color w:val="000000"/>
              </w:rPr>
              <w:fldChar w:fldCharType="end"/>
            </w:r>
            <w:r w:rsidRPr="007F7AA4">
              <w:rPr>
                <w:rFonts w:ascii="Times New Roman" w:eastAsiaTheme="majorEastAsia" w:hAnsi="Times New Roman" w:cs="Times New Roman"/>
                <w:color w:val="000000"/>
              </w:rPr>
              <w:t xml:space="preserve"> = </w:t>
            </w:r>
            <w:r w:rsidRPr="007F7AA4">
              <w:rPr>
                <w:rStyle w:val="n"/>
                <w:rFonts w:ascii="Times New Roman" w:eastAsiaTheme="majorEastAsia" w:hAnsi="Times New Roman" w:cs="Times New Roman"/>
                <w:color w:val="A52A2A"/>
              </w:rPr>
              <w:t>18</w:t>
            </w:r>
            <w:r w:rsidRPr="007F7AA4">
              <w:rPr>
                <w:rFonts w:ascii="Times New Roman" w:eastAsiaTheme="majorEastAsia" w:hAnsi="Times New Roman" w:cs="Times New Roman"/>
                <w:color w:val="000000"/>
              </w:rPr>
              <w:t>;</w:t>
            </w:r>
          </w:p>
          <w:bookmarkStart w:id="525" w:name="190"/>
          <w:p w14:paraId="3D05DDD8" w14:textId="77777777" w:rsidR="00BD307B" w:rsidRPr="007F7AA4" w:rsidRDefault="00BD307B" w:rsidP="00BD307B">
            <w:pPr>
              <w:pStyle w:val="HTML"/>
              <w:shd w:val="clear" w:color="auto" w:fill="FFFFFF"/>
              <w:rPr>
                <w:rFonts w:ascii="Times New Roman" w:eastAsiaTheme="majorEastAsia" w:hAnsi="Times New Roman" w:cs="Times New Roman"/>
                <w:color w:val="000000"/>
              </w:rPr>
            </w:pPr>
            <w:r w:rsidRPr="007F7AA4">
              <w:rPr>
                <w:rFonts w:ascii="Times New Roman" w:eastAsiaTheme="majorEastAsia" w:hAnsi="Times New Roman" w:cs="Times New Roman"/>
                <w:color w:val="000000"/>
              </w:rPr>
              <w:fldChar w:fldCharType="begin"/>
            </w:r>
            <w:r w:rsidRPr="007F7AA4">
              <w:rPr>
                <w:rFonts w:ascii="Times New Roman" w:eastAsiaTheme="majorEastAsia" w:hAnsi="Times New Roman" w:cs="Times New Roman"/>
                <w:color w:val="000000"/>
              </w:rPr>
              <w:instrText xml:space="preserve"> HYPERLINK "https://opengrok.pt.xiaomi.com/opengrok3/xref/miui-r-ares-dev/frameworks/base/telephony/java/com/android/internal/telephony/RILConstants.java" \l "190" </w:instrText>
            </w:r>
            <w:r w:rsidRPr="007F7AA4">
              <w:rPr>
                <w:rFonts w:ascii="Times New Roman" w:eastAsiaTheme="majorEastAsia" w:hAnsi="Times New Roman" w:cs="Times New Roman"/>
                <w:color w:val="000000"/>
              </w:rPr>
              <w:fldChar w:fldCharType="separate"/>
            </w:r>
            <w:r w:rsidRPr="007F7AA4">
              <w:rPr>
                <w:rStyle w:val="ab"/>
                <w:rFonts w:ascii="Times New Roman" w:eastAsiaTheme="majorEastAsia" w:hAnsi="Times New Roman" w:cs="Times New Roman"/>
                <w:color w:val="000000"/>
                <w:shd w:val="clear" w:color="auto" w:fill="DDDDDD"/>
              </w:rPr>
              <w:t>190</w:t>
            </w:r>
            <w:r w:rsidRPr="007F7AA4">
              <w:rPr>
                <w:rFonts w:ascii="Times New Roman" w:eastAsiaTheme="majorEastAsia" w:hAnsi="Times New Roman" w:cs="Times New Roman"/>
                <w:color w:val="000000"/>
              </w:rPr>
              <w:fldChar w:fldCharType="end"/>
            </w:r>
            <w:bookmarkEnd w:id="525"/>
          </w:p>
          <w:bookmarkStart w:id="526" w:name="191"/>
          <w:p w14:paraId="251C8A00" w14:textId="77777777" w:rsidR="00BD307B" w:rsidRPr="007F7AA4" w:rsidRDefault="00BD307B" w:rsidP="00BD307B">
            <w:pPr>
              <w:pStyle w:val="HTML"/>
              <w:shd w:val="clear" w:color="auto" w:fill="FFFFFF"/>
              <w:rPr>
                <w:rFonts w:ascii="Times New Roman" w:eastAsiaTheme="majorEastAsia" w:hAnsi="Times New Roman" w:cs="Times New Roman"/>
                <w:color w:val="000000"/>
              </w:rPr>
            </w:pPr>
            <w:r w:rsidRPr="007F7AA4">
              <w:rPr>
                <w:rFonts w:ascii="Times New Roman" w:eastAsiaTheme="majorEastAsia" w:hAnsi="Times New Roman" w:cs="Times New Roman"/>
                <w:color w:val="000000"/>
              </w:rPr>
              <w:fldChar w:fldCharType="begin"/>
            </w:r>
            <w:r w:rsidRPr="007F7AA4">
              <w:rPr>
                <w:rFonts w:ascii="Times New Roman" w:eastAsiaTheme="majorEastAsia" w:hAnsi="Times New Roman" w:cs="Times New Roman"/>
                <w:color w:val="000000"/>
              </w:rPr>
              <w:instrText xml:space="preserve"> HYPERLINK "https://opengrok.pt.xiaomi.com/opengrok3/xref/miui-r-ares-dev/frameworks/base/telephony/java/com/android/internal/telephony/RILConstants.java" \l "191" </w:instrText>
            </w:r>
            <w:r w:rsidRPr="007F7AA4">
              <w:rPr>
                <w:rFonts w:ascii="Times New Roman" w:eastAsiaTheme="majorEastAsia" w:hAnsi="Times New Roman" w:cs="Times New Roman"/>
                <w:color w:val="000000"/>
              </w:rPr>
              <w:fldChar w:fldCharType="separate"/>
            </w:r>
            <w:r w:rsidRPr="007F7AA4">
              <w:rPr>
                <w:rStyle w:val="ab"/>
                <w:rFonts w:ascii="Times New Roman" w:eastAsiaTheme="majorEastAsia" w:hAnsi="Times New Roman" w:cs="Times New Roman"/>
                <w:color w:val="666666"/>
                <w:shd w:val="clear" w:color="auto" w:fill="DDDDDD"/>
              </w:rPr>
              <w:t>191</w:t>
            </w:r>
            <w:r w:rsidRPr="007F7AA4">
              <w:rPr>
                <w:rFonts w:ascii="Times New Roman" w:eastAsiaTheme="majorEastAsia" w:hAnsi="Times New Roman" w:cs="Times New Roman"/>
                <w:color w:val="000000"/>
              </w:rPr>
              <w:fldChar w:fldCharType="end"/>
            </w:r>
            <w:bookmarkEnd w:id="526"/>
            <w:r w:rsidRPr="007F7AA4">
              <w:rPr>
                <w:rFonts w:ascii="Times New Roman" w:eastAsiaTheme="majorEastAsia" w:hAnsi="Times New Roman" w:cs="Times New Roman"/>
                <w:color w:val="000000"/>
              </w:rPr>
              <w:t xml:space="preserve">    </w:t>
            </w:r>
            <w:r w:rsidRPr="007F7AA4">
              <w:rPr>
                <w:rStyle w:val="c"/>
                <w:rFonts w:ascii="Times New Roman" w:eastAsiaTheme="majorEastAsia" w:hAnsi="Times New Roman" w:cs="Times New Roman"/>
                <w:color w:val="666666"/>
              </w:rPr>
              <w:t>/** LTE, TD-SCDMA and WCDMA */</w:t>
            </w:r>
          </w:p>
          <w:bookmarkStart w:id="527" w:name="192"/>
          <w:p w14:paraId="52E6F65E" w14:textId="77777777" w:rsidR="00BD307B" w:rsidRPr="007F7AA4" w:rsidRDefault="00BD307B" w:rsidP="00BD307B">
            <w:pPr>
              <w:pStyle w:val="HTML"/>
              <w:shd w:val="clear" w:color="auto" w:fill="FFFFFF"/>
              <w:rPr>
                <w:rFonts w:ascii="Times New Roman" w:eastAsiaTheme="majorEastAsia" w:hAnsi="Times New Roman" w:cs="Times New Roman"/>
                <w:color w:val="000000"/>
              </w:rPr>
            </w:pPr>
            <w:r w:rsidRPr="007F7AA4">
              <w:rPr>
                <w:rFonts w:ascii="Times New Roman" w:eastAsiaTheme="majorEastAsia" w:hAnsi="Times New Roman" w:cs="Times New Roman"/>
                <w:color w:val="000000"/>
              </w:rPr>
              <w:fldChar w:fldCharType="begin"/>
            </w:r>
            <w:r w:rsidRPr="007F7AA4">
              <w:rPr>
                <w:rFonts w:ascii="Times New Roman" w:eastAsiaTheme="majorEastAsia" w:hAnsi="Times New Roman" w:cs="Times New Roman"/>
                <w:color w:val="000000"/>
              </w:rPr>
              <w:instrText xml:space="preserve"> HYPERLINK "https://opengrok.pt.xiaomi.com/opengrok3/xref/miui-r-ares-dev/frameworks/base/telephony/java/com/android/internal/telephony/RILConstants.java" \l "192" </w:instrText>
            </w:r>
            <w:r w:rsidRPr="007F7AA4">
              <w:rPr>
                <w:rFonts w:ascii="Times New Roman" w:eastAsiaTheme="majorEastAsia" w:hAnsi="Times New Roman" w:cs="Times New Roman"/>
                <w:color w:val="000000"/>
              </w:rPr>
              <w:fldChar w:fldCharType="separate"/>
            </w:r>
            <w:r w:rsidRPr="007F7AA4">
              <w:rPr>
                <w:rStyle w:val="ab"/>
                <w:rFonts w:ascii="Times New Roman" w:eastAsiaTheme="majorEastAsia" w:hAnsi="Times New Roman" w:cs="Times New Roman"/>
                <w:color w:val="666666"/>
                <w:shd w:val="clear" w:color="auto" w:fill="DDDDDD"/>
              </w:rPr>
              <w:t>192</w:t>
            </w:r>
            <w:r w:rsidRPr="007F7AA4">
              <w:rPr>
                <w:rFonts w:ascii="Times New Roman" w:eastAsiaTheme="majorEastAsia" w:hAnsi="Times New Roman" w:cs="Times New Roman"/>
                <w:color w:val="000000"/>
              </w:rPr>
              <w:fldChar w:fldCharType="end"/>
            </w:r>
            <w:bookmarkEnd w:id="527"/>
            <w:r w:rsidRPr="007F7AA4">
              <w:rPr>
                <w:rFonts w:ascii="Times New Roman" w:eastAsiaTheme="majorEastAsia" w:hAnsi="Times New Roman" w:cs="Times New Roman"/>
                <w:color w:val="000000"/>
              </w:rPr>
              <w:t xml:space="preserve">    </w:t>
            </w:r>
            <w:r w:rsidRPr="007F7AA4">
              <w:rPr>
                <w:rFonts w:ascii="Times New Roman" w:eastAsiaTheme="majorEastAsia" w:hAnsi="Times New Roman" w:cs="Times New Roman"/>
                <w:b/>
                <w:bCs/>
                <w:color w:val="000000"/>
              </w:rPr>
              <w:t>int</w:t>
            </w:r>
            <w:r w:rsidRPr="007F7AA4">
              <w:rPr>
                <w:rFonts w:ascii="Times New Roman" w:eastAsiaTheme="majorEastAsia" w:hAnsi="Times New Roman" w:cs="Times New Roman"/>
                <w:color w:val="000000"/>
              </w:rPr>
              <w:t xml:space="preserve"> </w:t>
            </w:r>
            <w:bookmarkStart w:id="528" w:name="NETWORK_MODE_LTE_TDSCDMA_WCDMA"/>
            <w:bookmarkEnd w:id="528"/>
            <w:r w:rsidRPr="007F7AA4">
              <w:rPr>
                <w:rFonts w:ascii="Times New Roman" w:eastAsiaTheme="majorEastAsia" w:hAnsi="Times New Roman" w:cs="Times New Roman"/>
                <w:color w:val="000000"/>
              </w:rPr>
              <w:fldChar w:fldCharType="begin"/>
            </w:r>
            <w:r w:rsidRPr="007F7AA4">
              <w:rPr>
                <w:rFonts w:ascii="Times New Roman" w:eastAsiaTheme="majorEastAsia" w:hAnsi="Times New Roman" w:cs="Times New Roman"/>
                <w:color w:val="000000"/>
              </w:rPr>
              <w:instrText xml:space="preserve"> HYPERLINK "https://opengrok.pt.xiaomi.com/opengrok3/s?refs=NETWORK_MODE_LTE_TDSCDMA_WCDMA&amp;project=miui-r-ares-dev" </w:instrText>
            </w:r>
            <w:r w:rsidRPr="007F7AA4">
              <w:rPr>
                <w:rFonts w:ascii="Times New Roman" w:eastAsiaTheme="majorEastAsia" w:hAnsi="Times New Roman" w:cs="Times New Roman"/>
                <w:color w:val="000000"/>
              </w:rPr>
              <w:fldChar w:fldCharType="separate"/>
            </w:r>
            <w:r w:rsidRPr="007F7AA4">
              <w:rPr>
                <w:rStyle w:val="ab"/>
                <w:rFonts w:ascii="Times New Roman" w:eastAsiaTheme="majorEastAsia" w:hAnsi="Times New Roman" w:cs="Times New Roman"/>
                <w:b/>
                <w:bCs/>
                <w:color w:val="009900"/>
              </w:rPr>
              <w:t>NETWORK_MODE_LTE_TDSCDMA_WCDMA</w:t>
            </w:r>
            <w:r w:rsidRPr="007F7AA4">
              <w:rPr>
                <w:rFonts w:ascii="Times New Roman" w:eastAsiaTheme="majorEastAsia" w:hAnsi="Times New Roman" w:cs="Times New Roman"/>
                <w:color w:val="000000"/>
              </w:rPr>
              <w:fldChar w:fldCharType="end"/>
            </w:r>
            <w:r w:rsidRPr="007F7AA4">
              <w:rPr>
                <w:rFonts w:ascii="Times New Roman" w:eastAsiaTheme="majorEastAsia" w:hAnsi="Times New Roman" w:cs="Times New Roman"/>
                <w:color w:val="000000"/>
              </w:rPr>
              <w:t xml:space="preserve"> = </w:t>
            </w:r>
            <w:r w:rsidRPr="007F7AA4">
              <w:rPr>
                <w:rStyle w:val="n"/>
                <w:rFonts w:ascii="Times New Roman" w:eastAsiaTheme="majorEastAsia" w:hAnsi="Times New Roman" w:cs="Times New Roman"/>
                <w:color w:val="A52A2A"/>
              </w:rPr>
              <w:t>19</w:t>
            </w:r>
            <w:r w:rsidRPr="007F7AA4">
              <w:rPr>
                <w:rFonts w:ascii="Times New Roman" w:eastAsiaTheme="majorEastAsia" w:hAnsi="Times New Roman" w:cs="Times New Roman"/>
                <w:color w:val="000000"/>
              </w:rPr>
              <w:t>;</w:t>
            </w:r>
          </w:p>
          <w:bookmarkStart w:id="529" w:name="193"/>
          <w:p w14:paraId="01866239" w14:textId="77777777" w:rsidR="00BD307B" w:rsidRPr="007F7AA4" w:rsidRDefault="00BD307B" w:rsidP="00BD307B">
            <w:pPr>
              <w:pStyle w:val="HTML"/>
              <w:shd w:val="clear" w:color="auto" w:fill="FFFFFF"/>
              <w:rPr>
                <w:rFonts w:ascii="Times New Roman" w:eastAsiaTheme="majorEastAsia" w:hAnsi="Times New Roman" w:cs="Times New Roman"/>
                <w:color w:val="000000"/>
              </w:rPr>
            </w:pPr>
            <w:r w:rsidRPr="007F7AA4">
              <w:rPr>
                <w:rFonts w:ascii="Times New Roman" w:eastAsiaTheme="majorEastAsia" w:hAnsi="Times New Roman" w:cs="Times New Roman"/>
                <w:color w:val="000000"/>
              </w:rPr>
              <w:fldChar w:fldCharType="begin"/>
            </w:r>
            <w:r w:rsidRPr="007F7AA4">
              <w:rPr>
                <w:rFonts w:ascii="Times New Roman" w:eastAsiaTheme="majorEastAsia" w:hAnsi="Times New Roman" w:cs="Times New Roman"/>
                <w:color w:val="000000"/>
              </w:rPr>
              <w:instrText xml:space="preserve"> HYPERLINK "https://opengrok.pt.xiaomi.com/opengrok3/xref/miui-r-ares-dev/frameworks/base/telephony/java/com/android/internal/telephony/RILConstants.java" \l "193" </w:instrText>
            </w:r>
            <w:r w:rsidRPr="007F7AA4">
              <w:rPr>
                <w:rFonts w:ascii="Times New Roman" w:eastAsiaTheme="majorEastAsia" w:hAnsi="Times New Roman" w:cs="Times New Roman"/>
                <w:color w:val="000000"/>
              </w:rPr>
              <w:fldChar w:fldCharType="separate"/>
            </w:r>
            <w:r w:rsidRPr="007F7AA4">
              <w:rPr>
                <w:rStyle w:val="ab"/>
                <w:rFonts w:ascii="Times New Roman" w:eastAsiaTheme="majorEastAsia" w:hAnsi="Times New Roman" w:cs="Times New Roman"/>
                <w:color w:val="666666"/>
                <w:shd w:val="clear" w:color="auto" w:fill="DDDDDD"/>
              </w:rPr>
              <w:t>193</w:t>
            </w:r>
            <w:r w:rsidRPr="007F7AA4">
              <w:rPr>
                <w:rFonts w:ascii="Times New Roman" w:eastAsiaTheme="majorEastAsia" w:hAnsi="Times New Roman" w:cs="Times New Roman"/>
                <w:color w:val="000000"/>
              </w:rPr>
              <w:fldChar w:fldCharType="end"/>
            </w:r>
            <w:bookmarkEnd w:id="529"/>
          </w:p>
          <w:bookmarkStart w:id="530" w:name="194"/>
          <w:p w14:paraId="1B72D1AB" w14:textId="77777777" w:rsidR="00BD307B" w:rsidRPr="007F7AA4" w:rsidRDefault="00BD307B" w:rsidP="00BD307B">
            <w:pPr>
              <w:pStyle w:val="HTML"/>
              <w:shd w:val="clear" w:color="auto" w:fill="FFFFFF"/>
              <w:rPr>
                <w:rFonts w:ascii="Times New Roman" w:eastAsiaTheme="majorEastAsia" w:hAnsi="Times New Roman" w:cs="Times New Roman"/>
                <w:color w:val="000000"/>
              </w:rPr>
            </w:pPr>
            <w:r w:rsidRPr="007F7AA4">
              <w:rPr>
                <w:rFonts w:ascii="Times New Roman" w:eastAsiaTheme="majorEastAsia" w:hAnsi="Times New Roman" w:cs="Times New Roman"/>
                <w:color w:val="000000"/>
              </w:rPr>
              <w:fldChar w:fldCharType="begin"/>
            </w:r>
            <w:r w:rsidRPr="007F7AA4">
              <w:rPr>
                <w:rFonts w:ascii="Times New Roman" w:eastAsiaTheme="majorEastAsia" w:hAnsi="Times New Roman" w:cs="Times New Roman"/>
                <w:color w:val="000000"/>
              </w:rPr>
              <w:instrText xml:space="preserve"> HYPERLINK "https://opengrok.pt.xiaomi.com/opengrok3/xref/miui-r-ares-dev/frameworks/base/telephony/java/com/android/internal/telephony/RILConstants.java" \l "194" </w:instrText>
            </w:r>
            <w:r w:rsidRPr="007F7AA4">
              <w:rPr>
                <w:rFonts w:ascii="Times New Roman" w:eastAsiaTheme="majorEastAsia" w:hAnsi="Times New Roman" w:cs="Times New Roman"/>
                <w:color w:val="000000"/>
              </w:rPr>
              <w:fldChar w:fldCharType="separate"/>
            </w:r>
            <w:r w:rsidRPr="007F7AA4">
              <w:rPr>
                <w:rStyle w:val="ab"/>
                <w:rFonts w:ascii="Times New Roman" w:eastAsiaTheme="majorEastAsia" w:hAnsi="Times New Roman" w:cs="Times New Roman"/>
                <w:color w:val="666666"/>
                <w:shd w:val="clear" w:color="auto" w:fill="DDDDDD"/>
              </w:rPr>
              <w:t>194</w:t>
            </w:r>
            <w:r w:rsidRPr="007F7AA4">
              <w:rPr>
                <w:rFonts w:ascii="Times New Roman" w:eastAsiaTheme="majorEastAsia" w:hAnsi="Times New Roman" w:cs="Times New Roman"/>
                <w:color w:val="000000"/>
              </w:rPr>
              <w:fldChar w:fldCharType="end"/>
            </w:r>
            <w:bookmarkEnd w:id="530"/>
            <w:r w:rsidRPr="007F7AA4">
              <w:rPr>
                <w:rFonts w:ascii="Times New Roman" w:eastAsiaTheme="majorEastAsia" w:hAnsi="Times New Roman" w:cs="Times New Roman"/>
                <w:color w:val="000000"/>
              </w:rPr>
              <w:t xml:space="preserve">    </w:t>
            </w:r>
            <w:r w:rsidRPr="007F7AA4">
              <w:rPr>
                <w:rStyle w:val="c"/>
                <w:rFonts w:ascii="Times New Roman" w:eastAsiaTheme="majorEastAsia" w:hAnsi="Times New Roman" w:cs="Times New Roman"/>
                <w:color w:val="666666"/>
              </w:rPr>
              <w:t>/** LTE, TD-SCDMA, GSM, and WCDMA */</w:t>
            </w:r>
          </w:p>
          <w:bookmarkStart w:id="531" w:name="195"/>
          <w:p w14:paraId="1EE24000" w14:textId="77777777" w:rsidR="00BD307B" w:rsidRPr="007F7AA4" w:rsidRDefault="00BD307B" w:rsidP="00BD307B">
            <w:pPr>
              <w:pStyle w:val="HTML"/>
              <w:shd w:val="clear" w:color="auto" w:fill="FFFFFF"/>
              <w:rPr>
                <w:rFonts w:ascii="Times New Roman" w:eastAsiaTheme="majorEastAsia" w:hAnsi="Times New Roman" w:cs="Times New Roman"/>
                <w:color w:val="000000"/>
              </w:rPr>
            </w:pPr>
            <w:r w:rsidRPr="007F7AA4">
              <w:rPr>
                <w:rFonts w:ascii="Times New Roman" w:eastAsiaTheme="majorEastAsia" w:hAnsi="Times New Roman" w:cs="Times New Roman"/>
                <w:color w:val="000000"/>
              </w:rPr>
              <w:fldChar w:fldCharType="begin"/>
            </w:r>
            <w:r w:rsidRPr="007F7AA4">
              <w:rPr>
                <w:rFonts w:ascii="Times New Roman" w:eastAsiaTheme="majorEastAsia" w:hAnsi="Times New Roman" w:cs="Times New Roman"/>
                <w:color w:val="000000"/>
              </w:rPr>
              <w:instrText xml:space="preserve"> HYPERLINK "https://opengrok.pt.xiaomi.com/opengrok3/xref/miui-r-ares-dev/frameworks/base/telephony/java/com/android/internal/telephony/RILConstants.java" \l "195" </w:instrText>
            </w:r>
            <w:r w:rsidRPr="007F7AA4">
              <w:rPr>
                <w:rFonts w:ascii="Times New Roman" w:eastAsiaTheme="majorEastAsia" w:hAnsi="Times New Roman" w:cs="Times New Roman"/>
                <w:color w:val="000000"/>
              </w:rPr>
              <w:fldChar w:fldCharType="separate"/>
            </w:r>
            <w:r w:rsidRPr="007F7AA4">
              <w:rPr>
                <w:rStyle w:val="ab"/>
                <w:rFonts w:ascii="Times New Roman" w:eastAsiaTheme="majorEastAsia" w:hAnsi="Times New Roman" w:cs="Times New Roman"/>
                <w:color w:val="666666"/>
                <w:shd w:val="clear" w:color="auto" w:fill="DDDDDD"/>
              </w:rPr>
              <w:t>195</w:t>
            </w:r>
            <w:r w:rsidRPr="007F7AA4">
              <w:rPr>
                <w:rFonts w:ascii="Times New Roman" w:eastAsiaTheme="majorEastAsia" w:hAnsi="Times New Roman" w:cs="Times New Roman"/>
                <w:color w:val="000000"/>
              </w:rPr>
              <w:fldChar w:fldCharType="end"/>
            </w:r>
            <w:bookmarkEnd w:id="531"/>
            <w:r w:rsidRPr="007F7AA4">
              <w:rPr>
                <w:rFonts w:ascii="Times New Roman" w:eastAsiaTheme="majorEastAsia" w:hAnsi="Times New Roman" w:cs="Times New Roman"/>
                <w:color w:val="000000"/>
              </w:rPr>
              <w:t xml:space="preserve">    </w:t>
            </w:r>
            <w:r w:rsidRPr="007F7AA4">
              <w:rPr>
                <w:rFonts w:ascii="Times New Roman" w:eastAsiaTheme="majorEastAsia" w:hAnsi="Times New Roman" w:cs="Times New Roman"/>
                <w:b/>
                <w:bCs/>
                <w:color w:val="000000"/>
              </w:rPr>
              <w:t>int</w:t>
            </w:r>
            <w:r w:rsidRPr="007F7AA4">
              <w:rPr>
                <w:rFonts w:ascii="Times New Roman" w:eastAsiaTheme="majorEastAsia" w:hAnsi="Times New Roman" w:cs="Times New Roman"/>
                <w:color w:val="000000"/>
              </w:rPr>
              <w:t xml:space="preserve"> </w:t>
            </w:r>
            <w:bookmarkStart w:id="532" w:name="NETWORK_MODE_LTE_TDSCDMA_GSM_WCDMA"/>
            <w:bookmarkEnd w:id="532"/>
            <w:r w:rsidRPr="007F7AA4">
              <w:rPr>
                <w:rFonts w:ascii="Times New Roman" w:eastAsiaTheme="majorEastAsia" w:hAnsi="Times New Roman" w:cs="Times New Roman"/>
                <w:color w:val="000000"/>
              </w:rPr>
              <w:fldChar w:fldCharType="begin"/>
            </w:r>
            <w:r w:rsidRPr="007F7AA4">
              <w:rPr>
                <w:rFonts w:ascii="Times New Roman" w:eastAsiaTheme="majorEastAsia" w:hAnsi="Times New Roman" w:cs="Times New Roman"/>
                <w:color w:val="000000"/>
              </w:rPr>
              <w:instrText xml:space="preserve"> HYPERLINK "https://opengrok.pt.xiaomi.com/opengrok3/s?refs=NETWORK_MODE_LTE_TDSCDMA_GSM_WCDMA&amp;project=miui-r-ares-dev" </w:instrText>
            </w:r>
            <w:r w:rsidRPr="007F7AA4">
              <w:rPr>
                <w:rFonts w:ascii="Times New Roman" w:eastAsiaTheme="majorEastAsia" w:hAnsi="Times New Roman" w:cs="Times New Roman"/>
                <w:color w:val="000000"/>
              </w:rPr>
              <w:fldChar w:fldCharType="separate"/>
            </w:r>
            <w:r w:rsidRPr="007F7AA4">
              <w:rPr>
                <w:rStyle w:val="ab"/>
                <w:rFonts w:ascii="Times New Roman" w:eastAsiaTheme="majorEastAsia" w:hAnsi="Times New Roman" w:cs="Times New Roman"/>
                <w:b/>
                <w:bCs/>
                <w:color w:val="009900"/>
              </w:rPr>
              <w:t>NETWORK_MODE_LTE_TDSCDMA_GSM_WCDMA</w:t>
            </w:r>
            <w:r w:rsidRPr="007F7AA4">
              <w:rPr>
                <w:rFonts w:ascii="Times New Roman" w:eastAsiaTheme="majorEastAsia" w:hAnsi="Times New Roman" w:cs="Times New Roman"/>
                <w:color w:val="000000"/>
              </w:rPr>
              <w:fldChar w:fldCharType="end"/>
            </w:r>
            <w:r w:rsidRPr="007F7AA4">
              <w:rPr>
                <w:rFonts w:ascii="Times New Roman" w:eastAsiaTheme="majorEastAsia" w:hAnsi="Times New Roman" w:cs="Times New Roman"/>
                <w:color w:val="000000"/>
              </w:rPr>
              <w:t xml:space="preserve"> = </w:t>
            </w:r>
            <w:r w:rsidRPr="007F7AA4">
              <w:rPr>
                <w:rStyle w:val="n"/>
                <w:rFonts w:ascii="Times New Roman" w:eastAsiaTheme="majorEastAsia" w:hAnsi="Times New Roman" w:cs="Times New Roman"/>
                <w:color w:val="A52A2A"/>
              </w:rPr>
              <w:t>20</w:t>
            </w:r>
            <w:r w:rsidRPr="007F7AA4">
              <w:rPr>
                <w:rFonts w:ascii="Times New Roman" w:eastAsiaTheme="majorEastAsia" w:hAnsi="Times New Roman" w:cs="Times New Roman"/>
                <w:color w:val="000000"/>
              </w:rPr>
              <w:t>;</w:t>
            </w:r>
          </w:p>
          <w:bookmarkStart w:id="533" w:name="196"/>
          <w:p w14:paraId="68BE0BCA" w14:textId="77777777" w:rsidR="00BD307B" w:rsidRPr="007F7AA4" w:rsidRDefault="00BD307B" w:rsidP="00BD307B">
            <w:pPr>
              <w:pStyle w:val="HTML"/>
              <w:shd w:val="clear" w:color="auto" w:fill="FFFFFF"/>
              <w:rPr>
                <w:rFonts w:ascii="Times New Roman" w:eastAsiaTheme="majorEastAsia" w:hAnsi="Times New Roman" w:cs="Times New Roman"/>
                <w:color w:val="000000"/>
              </w:rPr>
            </w:pPr>
            <w:r w:rsidRPr="007F7AA4">
              <w:rPr>
                <w:rFonts w:ascii="Times New Roman" w:eastAsiaTheme="majorEastAsia" w:hAnsi="Times New Roman" w:cs="Times New Roman"/>
                <w:color w:val="000000"/>
              </w:rPr>
              <w:fldChar w:fldCharType="begin"/>
            </w:r>
            <w:r w:rsidRPr="007F7AA4">
              <w:rPr>
                <w:rFonts w:ascii="Times New Roman" w:eastAsiaTheme="majorEastAsia" w:hAnsi="Times New Roman" w:cs="Times New Roman"/>
                <w:color w:val="000000"/>
              </w:rPr>
              <w:instrText xml:space="preserve"> HYPERLINK "https://opengrok.pt.xiaomi.com/opengrok3/xref/miui-r-ares-dev/frameworks/base/telephony/java/com/android/internal/telephony/RILConstants.java" \l "196" </w:instrText>
            </w:r>
            <w:r w:rsidRPr="007F7AA4">
              <w:rPr>
                <w:rFonts w:ascii="Times New Roman" w:eastAsiaTheme="majorEastAsia" w:hAnsi="Times New Roman" w:cs="Times New Roman"/>
                <w:color w:val="000000"/>
              </w:rPr>
              <w:fldChar w:fldCharType="separate"/>
            </w:r>
            <w:r w:rsidRPr="007F7AA4">
              <w:rPr>
                <w:rStyle w:val="ab"/>
                <w:rFonts w:ascii="Times New Roman" w:eastAsiaTheme="majorEastAsia" w:hAnsi="Times New Roman" w:cs="Times New Roman"/>
                <w:color w:val="666666"/>
                <w:shd w:val="clear" w:color="auto" w:fill="DDDDDD"/>
              </w:rPr>
              <w:t>196</w:t>
            </w:r>
            <w:r w:rsidRPr="007F7AA4">
              <w:rPr>
                <w:rFonts w:ascii="Times New Roman" w:eastAsiaTheme="majorEastAsia" w:hAnsi="Times New Roman" w:cs="Times New Roman"/>
                <w:color w:val="000000"/>
              </w:rPr>
              <w:fldChar w:fldCharType="end"/>
            </w:r>
            <w:bookmarkEnd w:id="533"/>
          </w:p>
          <w:bookmarkStart w:id="534" w:name="197"/>
          <w:p w14:paraId="5DD72706" w14:textId="77777777" w:rsidR="00BD307B" w:rsidRPr="007F7AA4" w:rsidRDefault="00BD307B" w:rsidP="00BD307B">
            <w:pPr>
              <w:pStyle w:val="HTML"/>
              <w:shd w:val="clear" w:color="auto" w:fill="FFFFFF"/>
              <w:rPr>
                <w:rFonts w:ascii="Times New Roman" w:eastAsiaTheme="majorEastAsia" w:hAnsi="Times New Roman" w:cs="Times New Roman"/>
                <w:color w:val="000000"/>
              </w:rPr>
            </w:pPr>
            <w:r w:rsidRPr="007F7AA4">
              <w:rPr>
                <w:rFonts w:ascii="Times New Roman" w:eastAsiaTheme="majorEastAsia" w:hAnsi="Times New Roman" w:cs="Times New Roman"/>
                <w:color w:val="000000"/>
              </w:rPr>
              <w:fldChar w:fldCharType="begin"/>
            </w:r>
            <w:r w:rsidRPr="007F7AA4">
              <w:rPr>
                <w:rFonts w:ascii="Times New Roman" w:eastAsiaTheme="majorEastAsia" w:hAnsi="Times New Roman" w:cs="Times New Roman"/>
                <w:color w:val="000000"/>
              </w:rPr>
              <w:instrText xml:space="preserve"> HYPERLINK "https://opengrok.pt.xiaomi.com/opengrok3/xref/miui-r-ares-dev/frameworks/base/telephony/java/com/android/internal/telephony/RILConstants.java" \l "197" </w:instrText>
            </w:r>
            <w:r w:rsidRPr="007F7AA4">
              <w:rPr>
                <w:rFonts w:ascii="Times New Roman" w:eastAsiaTheme="majorEastAsia" w:hAnsi="Times New Roman" w:cs="Times New Roman"/>
                <w:color w:val="000000"/>
              </w:rPr>
              <w:fldChar w:fldCharType="separate"/>
            </w:r>
            <w:r w:rsidRPr="007F7AA4">
              <w:rPr>
                <w:rStyle w:val="ab"/>
                <w:rFonts w:ascii="Times New Roman" w:eastAsiaTheme="majorEastAsia" w:hAnsi="Times New Roman" w:cs="Times New Roman"/>
                <w:color w:val="666666"/>
                <w:shd w:val="clear" w:color="auto" w:fill="DDDDDD"/>
              </w:rPr>
              <w:t>197</w:t>
            </w:r>
            <w:r w:rsidRPr="007F7AA4">
              <w:rPr>
                <w:rFonts w:ascii="Times New Roman" w:eastAsiaTheme="majorEastAsia" w:hAnsi="Times New Roman" w:cs="Times New Roman"/>
                <w:color w:val="000000"/>
              </w:rPr>
              <w:fldChar w:fldCharType="end"/>
            </w:r>
            <w:bookmarkEnd w:id="534"/>
            <w:r w:rsidRPr="007F7AA4">
              <w:rPr>
                <w:rFonts w:ascii="Times New Roman" w:eastAsiaTheme="majorEastAsia" w:hAnsi="Times New Roman" w:cs="Times New Roman"/>
                <w:color w:val="000000"/>
              </w:rPr>
              <w:t xml:space="preserve">    </w:t>
            </w:r>
            <w:r w:rsidRPr="007F7AA4">
              <w:rPr>
                <w:rStyle w:val="c"/>
                <w:rFonts w:ascii="Times New Roman" w:eastAsiaTheme="majorEastAsia" w:hAnsi="Times New Roman" w:cs="Times New Roman"/>
                <w:color w:val="666666"/>
              </w:rPr>
              <w:t>/** TD-SCDMA, CDMA, EVDO, GSM and WCDMA */</w:t>
            </w:r>
          </w:p>
          <w:bookmarkStart w:id="535" w:name="198"/>
          <w:p w14:paraId="22010339" w14:textId="77777777" w:rsidR="00BD307B" w:rsidRPr="007F7AA4" w:rsidRDefault="00BD307B" w:rsidP="00BD307B">
            <w:pPr>
              <w:pStyle w:val="HTML"/>
              <w:shd w:val="clear" w:color="auto" w:fill="FFFFFF"/>
              <w:rPr>
                <w:rFonts w:ascii="Times New Roman" w:eastAsiaTheme="majorEastAsia" w:hAnsi="Times New Roman" w:cs="Times New Roman"/>
                <w:color w:val="000000"/>
              </w:rPr>
            </w:pPr>
            <w:r w:rsidRPr="007F7AA4">
              <w:rPr>
                <w:rFonts w:ascii="Times New Roman" w:eastAsiaTheme="majorEastAsia" w:hAnsi="Times New Roman" w:cs="Times New Roman"/>
                <w:color w:val="000000"/>
              </w:rPr>
              <w:fldChar w:fldCharType="begin"/>
            </w:r>
            <w:r w:rsidRPr="007F7AA4">
              <w:rPr>
                <w:rFonts w:ascii="Times New Roman" w:eastAsiaTheme="majorEastAsia" w:hAnsi="Times New Roman" w:cs="Times New Roman"/>
                <w:color w:val="000000"/>
              </w:rPr>
              <w:instrText xml:space="preserve"> HYPERLINK "https://opengrok.pt.xiaomi.com/opengrok3/xref/miui-r-ares-dev/frameworks/base/telephony/java/com/android/internal/telephony/RILConstants.java" \l "198" </w:instrText>
            </w:r>
            <w:r w:rsidRPr="007F7AA4">
              <w:rPr>
                <w:rFonts w:ascii="Times New Roman" w:eastAsiaTheme="majorEastAsia" w:hAnsi="Times New Roman" w:cs="Times New Roman"/>
                <w:color w:val="000000"/>
              </w:rPr>
              <w:fldChar w:fldCharType="separate"/>
            </w:r>
            <w:r w:rsidRPr="007F7AA4">
              <w:rPr>
                <w:rStyle w:val="ab"/>
                <w:rFonts w:ascii="Times New Roman" w:eastAsiaTheme="majorEastAsia" w:hAnsi="Times New Roman" w:cs="Times New Roman"/>
                <w:color w:val="666666"/>
                <w:shd w:val="clear" w:color="auto" w:fill="DDDDDD"/>
              </w:rPr>
              <w:t>198</w:t>
            </w:r>
            <w:r w:rsidRPr="007F7AA4">
              <w:rPr>
                <w:rFonts w:ascii="Times New Roman" w:eastAsiaTheme="majorEastAsia" w:hAnsi="Times New Roman" w:cs="Times New Roman"/>
                <w:color w:val="000000"/>
              </w:rPr>
              <w:fldChar w:fldCharType="end"/>
            </w:r>
            <w:bookmarkEnd w:id="535"/>
            <w:r w:rsidRPr="007F7AA4">
              <w:rPr>
                <w:rFonts w:ascii="Times New Roman" w:eastAsiaTheme="majorEastAsia" w:hAnsi="Times New Roman" w:cs="Times New Roman"/>
                <w:color w:val="000000"/>
              </w:rPr>
              <w:t xml:space="preserve">    </w:t>
            </w:r>
            <w:r w:rsidRPr="007F7AA4">
              <w:rPr>
                <w:rFonts w:ascii="Times New Roman" w:eastAsiaTheme="majorEastAsia" w:hAnsi="Times New Roman" w:cs="Times New Roman"/>
                <w:b/>
                <w:bCs/>
                <w:color w:val="000000"/>
              </w:rPr>
              <w:t>int</w:t>
            </w:r>
            <w:r w:rsidRPr="007F7AA4">
              <w:rPr>
                <w:rFonts w:ascii="Times New Roman" w:eastAsiaTheme="majorEastAsia" w:hAnsi="Times New Roman" w:cs="Times New Roman"/>
                <w:color w:val="000000"/>
              </w:rPr>
              <w:t xml:space="preserve"> </w:t>
            </w:r>
            <w:bookmarkStart w:id="536" w:name="NETWORK_MODE_TDSCDMA_CDMA_EVDO_GSM_WCDMA"/>
            <w:bookmarkEnd w:id="536"/>
            <w:r w:rsidRPr="007F7AA4">
              <w:rPr>
                <w:rFonts w:ascii="Times New Roman" w:eastAsiaTheme="majorEastAsia" w:hAnsi="Times New Roman" w:cs="Times New Roman"/>
                <w:color w:val="000000"/>
              </w:rPr>
              <w:fldChar w:fldCharType="begin"/>
            </w:r>
            <w:r w:rsidRPr="007F7AA4">
              <w:rPr>
                <w:rFonts w:ascii="Times New Roman" w:eastAsiaTheme="majorEastAsia" w:hAnsi="Times New Roman" w:cs="Times New Roman"/>
                <w:color w:val="000000"/>
              </w:rPr>
              <w:instrText xml:space="preserve"> HYPERLINK "https://opengrok.pt.xiaomi.com/opengrok3/s?refs=NETWORK_MODE_TDSCDMA_CDMA_EVDO_GSM_WCDMA&amp;project=miui-r-ares-dev" </w:instrText>
            </w:r>
            <w:r w:rsidRPr="007F7AA4">
              <w:rPr>
                <w:rFonts w:ascii="Times New Roman" w:eastAsiaTheme="majorEastAsia" w:hAnsi="Times New Roman" w:cs="Times New Roman"/>
                <w:color w:val="000000"/>
              </w:rPr>
              <w:fldChar w:fldCharType="separate"/>
            </w:r>
            <w:r w:rsidRPr="007F7AA4">
              <w:rPr>
                <w:rStyle w:val="ab"/>
                <w:rFonts w:ascii="Times New Roman" w:eastAsiaTheme="majorEastAsia" w:hAnsi="Times New Roman" w:cs="Times New Roman"/>
                <w:b/>
                <w:bCs/>
                <w:color w:val="009900"/>
              </w:rPr>
              <w:t>NETWORK_MODE_TDSCDMA_CDMA_EVDO_GSM_WCDMA</w:t>
            </w:r>
            <w:r w:rsidRPr="007F7AA4">
              <w:rPr>
                <w:rFonts w:ascii="Times New Roman" w:eastAsiaTheme="majorEastAsia" w:hAnsi="Times New Roman" w:cs="Times New Roman"/>
                <w:color w:val="000000"/>
              </w:rPr>
              <w:fldChar w:fldCharType="end"/>
            </w:r>
            <w:r w:rsidRPr="007F7AA4">
              <w:rPr>
                <w:rFonts w:ascii="Times New Roman" w:eastAsiaTheme="majorEastAsia" w:hAnsi="Times New Roman" w:cs="Times New Roman"/>
                <w:color w:val="000000"/>
              </w:rPr>
              <w:t xml:space="preserve"> = </w:t>
            </w:r>
            <w:r w:rsidRPr="007F7AA4">
              <w:rPr>
                <w:rStyle w:val="n"/>
                <w:rFonts w:ascii="Times New Roman" w:eastAsiaTheme="majorEastAsia" w:hAnsi="Times New Roman" w:cs="Times New Roman"/>
                <w:color w:val="A52A2A"/>
              </w:rPr>
              <w:t>21</w:t>
            </w:r>
            <w:r w:rsidRPr="007F7AA4">
              <w:rPr>
                <w:rFonts w:ascii="Times New Roman" w:eastAsiaTheme="majorEastAsia" w:hAnsi="Times New Roman" w:cs="Times New Roman"/>
                <w:color w:val="000000"/>
              </w:rPr>
              <w:t>;</w:t>
            </w:r>
          </w:p>
          <w:bookmarkStart w:id="537" w:name="199"/>
          <w:p w14:paraId="1BE566B8" w14:textId="77777777" w:rsidR="00BD307B" w:rsidRPr="007F7AA4" w:rsidRDefault="00BD307B" w:rsidP="00BD307B">
            <w:pPr>
              <w:pStyle w:val="HTML"/>
              <w:shd w:val="clear" w:color="auto" w:fill="FFFFFF"/>
              <w:rPr>
                <w:rFonts w:ascii="Times New Roman" w:eastAsiaTheme="majorEastAsia" w:hAnsi="Times New Roman" w:cs="Times New Roman"/>
                <w:color w:val="000000"/>
              </w:rPr>
            </w:pPr>
            <w:r w:rsidRPr="007F7AA4">
              <w:rPr>
                <w:rFonts w:ascii="Times New Roman" w:eastAsiaTheme="majorEastAsia" w:hAnsi="Times New Roman" w:cs="Times New Roman"/>
                <w:color w:val="000000"/>
              </w:rPr>
              <w:fldChar w:fldCharType="begin"/>
            </w:r>
            <w:r w:rsidRPr="007F7AA4">
              <w:rPr>
                <w:rFonts w:ascii="Times New Roman" w:eastAsiaTheme="majorEastAsia" w:hAnsi="Times New Roman" w:cs="Times New Roman"/>
                <w:color w:val="000000"/>
              </w:rPr>
              <w:instrText xml:space="preserve"> HYPERLINK "https://opengrok.pt.xiaomi.com/opengrok3/xref/miui-r-ares-dev/frameworks/base/telephony/java/com/android/internal/telephony/RILConstants.java" \l "199" </w:instrText>
            </w:r>
            <w:r w:rsidRPr="007F7AA4">
              <w:rPr>
                <w:rFonts w:ascii="Times New Roman" w:eastAsiaTheme="majorEastAsia" w:hAnsi="Times New Roman" w:cs="Times New Roman"/>
                <w:color w:val="000000"/>
              </w:rPr>
              <w:fldChar w:fldCharType="separate"/>
            </w:r>
            <w:r w:rsidRPr="007F7AA4">
              <w:rPr>
                <w:rStyle w:val="ab"/>
                <w:rFonts w:ascii="Times New Roman" w:eastAsiaTheme="majorEastAsia" w:hAnsi="Times New Roman" w:cs="Times New Roman"/>
                <w:color w:val="666666"/>
                <w:shd w:val="clear" w:color="auto" w:fill="DDDDDD"/>
              </w:rPr>
              <w:t>199</w:t>
            </w:r>
            <w:r w:rsidRPr="007F7AA4">
              <w:rPr>
                <w:rFonts w:ascii="Times New Roman" w:eastAsiaTheme="majorEastAsia" w:hAnsi="Times New Roman" w:cs="Times New Roman"/>
                <w:color w:val="000000"/>
              </w:rPr>
              <w:fldChar w:fldCharType="end"/>
            </w:r>
            <w:bookmarkEnd w:id="537"/>
          </w:p>
          <w:bookmarkStart w:id="538" w:name="200"/>
          <w:p w14:paraId="4AA25F7C" w14:textId="77777777" w:rsidR="00BD307B" w:rsidRPr="007F7AA4" w:rsidRDefault="00BD307B" w:rsidP="00BD307B">
            <w:pPr>
              <w:pStyle w:val="HTML"/>
              <w:shd w:val="clear" w:color="auto" w:fill="FFFFFF"/>
              <w:rPr>
                <w:rFonts w:ascii="Times New Roman" w:eastAsiaTheme="majorEastAsia" w:hAnsi="Times New Roman" w:cs="Times New Roman"/>
                <w:color w:val="000000"/>
              </w:rPr>
            </w:pPr>
            <w:r w:rsidRPr="007F7AA4">
              <w:rPr>
                <w:rFonts w:ascii="Times New Roman" w:eastAsiaTheme="majorEastAsia" w:hAnsi="Times New Roman" w:cs="Times New Roman"/>
                <w:color w:val="000000"/>
              </w:rPr>
              <w:fldChar w:fldCharType="begin"/>
            </w:r>
            <w:r w:rsidRPr="007F7AA4">
              <w:rPr>
                <w:rFonts w:ascii="Times New Roman" w:eastAsiaTheme="majorEastAsia" w:hAnsi="Times New Roman" w:cs="Times New Roman"/>
                <w:color w:val="000000"/>
              </w:rPr>
              <w:instrText xml:space="preserve"> HYPERLINK "https://opengrok.pt.xiaomi.com/opengrok3/xref/miui-r-ares-dev/frameworks/base/telephony/java/com/android/internal/telephony/RILConstants.java" \l "200" </w:instrText>
            </w:r>
            <w:r w:rsidRPr="007F7AA4">
              <w:rPr>
                <w:rFonts w:ascii="Times New Roman" w:eastAsiaTheme="majorEastAsia" w:hAnsi="Times New Roman" w:cs="Times New Roman"/>
                <w:color w:val="000000"/>
              </w:rPr>
              <w:fldChar w:fldCharType="separate"/>
            </w:r>
            <w:r w:rsidRPr="007F7AA4">
              <w:rPr>
                <w:rStyle w:val="ab"/>
                <w:rFonts w:ascii="Times New Roman" w:eastAsiaTheme="majorEastAsia" w:hAnsi="Times New Roman" w:cs="Times New Roman"/>
                <w:color w:val="000000"/>
                <w:shd w:val="clear" w:color="auto" w:fill="DDDDDD"/>
              </w:rPr>
              <w:t>200</w:t>
            </w:r>
            <w:r w:rsidRPr="007F7AA4">
              <w:rPr>
                <w:rFonts w:ascii="Times New Roman" w:eastAsiaTheme="majorEastAsia" w:hAnsi="Times New Roman" w:cs="Times New Roman"/>
                <w:color w:val="000000"/>
              </w:rPr>
              <w:fldChar w:fldCharType="end"/>
            </w:r>
            <w:bookmarkEnd w:id="538"/>
            <w:r w:rsidRPr="007F7AA4">
              <w:rPr>
                <w:rFonts w:ascii="Times New Roman" w:eastAsiaTheme="majorEastAsia" w:hAnsi="Times New Roman" w:cs="Times New Roman"/>
                <w:color w:val="000000"/>
              </w:rPr>
              <w:t xml:space="preserve">    </w:t>
            </w:r>
            <w:r w:rsidRPr="007F7AA4">
              <w:rPr>
                <w:rStyle w:val="c"/>
                <w:rFonts w:ascii="Times New Roman" w:eastAsiaTheme="majorEastAsia" w:hAnsi="Times New Roman" w:cs="Times New Roman"/>
                <w:color w:val="666666"/>
              </w:rPr>
              <w:t>/** LTE, TDCSDMA, CDMA, EVDO, GSM and WCDMA */</w:t>
            </w:r>
          </w:p>
          <w:bookmarkStart w:id="539" w:name="201"/>
          <w:p w14:paraId="5235EC31" w14:textId="77777777" w:rsidR="00BD307B" w:rsidRPr="007F7AA4" w:rsidRDefault="00BD307B" w:rsidP="00BD307B">
            <w:pPr>
              <w:pStyle w:val="HTML"/>
              <w:shd w:val="clear" w:color="auto" w:fill="FFFFFF"/>
              <w:rPr>
                <w:rFonts w:ascii="Times New Roman" w:eastAsiaTheme="majorEastAsia" w:hAnsi="Times New Roman" w:cs="Times New Roman"/>
                <w:color w:val="000000"/>
              </w:rPr>
            </w:pPr>
            <w:r w:rsidRPr="007F7AA4">
              <w:rPr>
                <w:rFonts w:ascii="Times New Roman" w:eastAsiaTheme="majorEastAsia" w:hAnsi="Times New Roman" w:cs="Times New Roman"/>
                <w:color w:val="000000"/>
              </w:rPr>
              <w:fldChar w:fldCharType="begin"/>
            </w:r>
            <w:r w:rsidRPr="007F7AA4">
              <w:rPr>
                <w:rFonts w:ascii="Times New Roman" w:eastAsiaTheme="majorEastAsia" w:hAnsi="Times New Roman" w:cs="Times New Roman"/>
                <w:color w:val="000000"/>
              </w:rPr>
              <w:instrText xml:space="preserve"> HYPERLINK "https://opengrok.pt.xiaomi.com/opengrok3/xref/miui-r-ares-dev/frameworks/base/telephony/java/com/android/internal/telephony/RILConstants.java" \l "201" </w:instrText>
            </w:r>
            <w:r w:rsidRPr="007F7AA4">
              <w:rPr>
                <w:rFonts w:ascii="Times New Roman" w:eastAsiaTheme="majorEastAsia" w:hAnsi="Times New Roman" w:cs="Times New Roman"/>
                <w:color w:val="000000"/>
              </w:rPr>
              <w:fldChar w:fldCharType="separate"/>
            </w:r>
            <w:r w:rsidRPr="007F7AA4">
              <w:rPr>
                <w:rStyle w:val="ab"/>
                <w:rFonts w:ascii="Times New Roman" w:eastAsiaTheme="majorEastAsia" w:hAnsi="Times New Roman" w:cs="Times New Roman"/>
                <w:color w:val="666666"/>
                <w:shd w:val="clear" w:color="auto" w:fill="DDDDDD"/>
              </w:rPr>
              <w:t>201</w:t>
            </w:r>
            <w:r w:rsidRPr="007F7AA4">
              <w:rPr>
                <w:rFonts w:ascii="Times New Roman" w:eastAsiaTheme="majorEastAsia" w:hAnsi="Times New Roman" w:cs="Times New Roman"/>
                <w:color w:val="000000"/>
              </w:rPr>
              <w:fldChar w:fldCharType="end"/>
            </w:r>
            <w:bookmarkEnd w:id="539"/>
            <w:r w:rsidRPr="007F7AA4">
              <w:rPr>
                <w:rFonts w:ascii="Times New Roman" w:eastAsiaTheme="majorEastAsia" w:hAnsi="Times New Roman" w:cs="Times New Roman"/>
                <w:color w:val="000000"/>
              </w:rPr>
              <w:t xml:space="preserve">    </w:t>
            </w:r>
            <w:r w:rsidRPr="007F7AA4">
              <w:rPr>
                <w:rFonts w:ascii="Times New Roman" w:eastAsiaTheme="majorEastAsia" w:hAnsi="Times New Roman" w:cs="Times New Roman"/>
                <w:b/>
                <w:bCs/>
                <w:color w:val="000000"/>
              </w:rPr>
              <w:t>int</w:t>
            </w:r>
            <w:r w:rsidRPr="007F7AA4">
              <w:rPr>
                <w:rFonts w:ascii="Times New Roman" w:eastAsiaTheme="majorEastAsia" w:hAnsi="Times New Roman" w:cs="Times New Roman"/>
                <w:color w:val="000000"/>
              </w:rPr>
              <w:t xml:space="preserve"> </w:t>
            </w:r>
            <w:bookmarkStart w:id="540" w:name="NETWORK_MODE_LTE_TDSCDMA_CDMA_EVDO_GSM_W"/>
            <w:bookmarkEnd w:id="540"/>
            <w:r w:rsidRPr="007F7AA4">
              <w:rPr>
                <w:rFonts w:ascii="Times New Roman" w:eastAsiaTheme="majorEastAsia" w:hAnsi="Times New Roman" w:cs="Times New Roman"/>
                <w:color w:val="000000"/>
              </w:rPr>
              <w:fldChar w:fldCharType="begin"/>
            </w:r>
            <w:r w:rsidRPr="007F7AA4">
              <w:rPr>
                <w:rFonts w:ascii="Times New Roman" w:eastAsiaTheme="majorEastAsia" w:hAnsi="Times New Roman" w:cs="Times New Roman"/>
                <w:color w:val="000000"/>
              </w:rPr>
              <w:instrText xml:space="preserve"> HYPERLINK "https://opengrok.pt.xiaomi.com/opengrok3/s?refs=NETWORK_MODE_LTE_TDSCDMA_CDMA_EVDO_GSM_WCDMA&amp;project=miui-r-ares-dev" </w:instrText>
            </w:r>
            <w:r w:rsidRPr="007F7AA4">
              <w:rPr>
                <w:rFonts w:ascii="Times New Roman" w:eastAsiaTheme="majorEastAsia" w:hAnsi="Times New Roman" w:cs="Times New Roman"/>
                <w:color w:val="000000"/>
              </w:rPr>
              <w:fldChar w:fldCharType="separate"/>
            </w:r>
            <w:r w:rsidRPr="007F7AA4">
              <w:rPr>
                <w:rStyle w:val="ab"/>
                <w:rFonts w:ascii="Times New Roman" w:eastAsiaTheme="majorEastAsia" w:hAnsi="Times New Roman" w:cs="Times New Roman"/>
                <w:b/>
                <w:bCs/>
                <w:color w:val="009900"/>
              </w:rPr>
              <w:t>NETWORK_MODE_LTE_TDSCDMA_CDMA_EVDO_GSM_WCDMA</w:t>
            </w:r>
            <w:r w:rsidRPr="007F7AA4">
              <w:rPr>
                <w:rFonts w:ascii="Times New Roman" w:eastAsiaTheme="majorEastAsia" w:hAnsi="Times New Roman" w:cs="Times New Roman"/>
                <w:color w:val="000000"/>
              </w:rPr>
              <w:fldChar w:fldCharType="end"/>
            </w:r>
            <w:r w:rsidRPr="007F7AA4">
              <w:rPr>
                <w:rFonts w:ascii="Times New Roman" w:eastAsiaTheme="majorEastAsia" w:hAnsi="Times New Roman" w:cs="Times New Roman"/>
                <w:color w:val="000000"/>
              </w:rPr>
              <w:t xml:space="preserve"> = </w:t>
            </w:r>
            <w:r w:rsidRPr="007F7AA4">
              <w:rPr>
                <w:rStyle w:val="n"/>
                <w:rFonts w:ascii="Times New Roman" w:eastAsiaTheme="majorEastAsia" w:hAnsi="Times New Roman" w:cs="Times New Roman"/>
                <w:color w:val="A52A2A"/>
              </w:rPr>
              <w:t>22</w:t>
            </w:r>
            <w:r w:rsidRPr="007F7AA4">
              <w:rPr>
                <w:rFonts w:ascii="Times New Roman" w:eastAsiaTheme="majorEastAsia" w:hAnsi="Times New Roman" w:cs="Times New Roman"/>
                <w:color w:val="000000"/>
              </w:rPr>
              <w:t>;</w:t>
            </w:r>
          </w:p>
          <w:bookmarkStart w:id="541" w:name="202"/>
          <w:p w14:paraId="79B2ECF6" w14:textId="77777777" w:rsidR="00BD307B" w:rsidRPr="007F7AA4" w:rsidRDefault="00BD307B" w:rsidP="00BD307B">
            <w:pPr>
              <w:pStyle w:val="HTML"/>
              <w:shd w:val="clear" w:color="auto" w:fill="FFFFFF"/>
              <w:rPr>
                <w:rFonts w:ascii="Times New Roman" w:eastAsiaTheme="majorEastAsia" w:hAnsi="Times New Roman" w:cs="Times New Roman"/>
                <w:color w:val="000000"/>
              </w:rPr>
            </w:pPr>
            <w:r w:rsidRPr="007F7AA4">
              <w:rPr>
                <w:rFonts w:ascii="Times New Roman" w:eastAsiaTheme="majorEastAsia" w:hAnsi="Times New Roman" w:cs="Times New Roman"/>
                <w:color w:val="000000"/>
              </w:rPr>
              <w:fldChar w:fldCharType="begin"/>
            </w:r>
            <w:r w:rsidRPr="007F7AA4">
              <w:rPr>
                <w:rFonts w:ascii="Times New Roman" w:eastAsiaTheme="majorEastAsia" w:hAnsi="Times New Roman" w:cs="Times New Roman"/>
                <w:color w:val="000000"/>
              </w:rPr>
              <w:instrText xml:space="preserve"> HYPERLINK "https://opengrok.pt.xiaomi.com/opengrok3/xref/miui-r-ares-dev/frameworks/base/telephony/java/com/android/internal/telephony/RILConstants.java" \l "202" </w:instrText>
            </w:r>
            <w:r w:rsidRPr="007F7AA4">
              <w:rPr>
                <w:rFonts w:ascii="Times New Roman" w:eastAsiaTheme="majorEastAsia" w:hAnsi="Times New Roman" w:cs="Times New Roman"/>
                <w:color w:val="000000"/>
              </w:rPr>
              <w:fldChar w:fldCharType="separate"/>
            </w:r>
            <w:r w:rsidRPr="007F7AA4">
              <w:rPr>
                <w:rStyle w:val="ab"/>
                <w:rFonts w:ascii="Times New Roman" w:eastAsiaTheme="majorEastAsia" w:hAnsi="Times New Roman" w:cs="Times New Roman"/>
                <w:color w:val="666666"/>
                <w:shd w:val="clear" w:color="auto" w:fill="DDDDDD"/>
              </w:rPr>
              <w:t>202</w:t>
            </w:r>
            <w:r w:rsidRPr="007F7AA4">
              <w:rPr>
                <w:rFonts w:ascii="Times New Roman" w:eastAsiaTheme="majorEastAsia" w:hAnsi="Times New Roman" w:cs="Times New Roman"/>
                <w:color w:val="000000"/>
              </w:rPr>
              <w:fldChar w:fldCharType="end"/>
            </w:r>
            <w:bookmarkEnd w:id="541"/>
          </w:p>
          <w:bookmarkStart w:id="542" w:name="203"/>
          <w:p w14:paraId="60399F6A" w14:textId="77777777" w:rsidR="00BD307B" w:rsidRPr="007F7AA4" w:rsidRDefault="00BD307B" w:rsidP="00BD307B">
            <w:pPr>
              <w:pStyle w:val="HTML"/>
              <w:shd w:val="clear" w:color="auto" w:fill="FFFFFF"/>
              <w:rPr>
                <w:rFonts w:ascii="Times New Roman" w:eastAsiaTheme="majorEastAsia" w:hAnsi="Times New Roman" w:cs="Times New Roman"/>
                <w:color w:val="000000"/>
              </w:rPr>
            </w:pPr>
            <w:r w:rsidRPr="007F7AA4">
              <w:rPr>
                <w:rFonts w:ascii="Times New Roman" w:eastAsiaTheme="majorEastAsia" w:hAnsi="Times New Roman" w:cs="Times New Roman"/>
                <w:color w:val="000000"/>
              </w:rPr>
              <w:fldChar w:fldCharType="begin"/>
            </w:r>
            <w:r w:rsidRPr="007F7AA4">
              <w:rPr>
                <w:rFonts w:ascii="Times New Roman" w:eastAsiaTheme="majorEastAsia" w:hAnsi="Times New Roman" w:cs="Times New Roman"/>
                <w:color w:val="000000"/>
              </w:rPr>
              <w:instrText xml:space="preserve"> HYPERLINK "https://opengrok.pt.xiaomi.com/opengrok3/xref/miui-r-ares-dev/frameworks/base/telephony/java/com/android/internal/telephony/RILConstants.java" \l "203" </w:instrText>
            </w:r>
            <w:r w:rsidRPr="007F7AA4">
              <w:rPr>
                <w:rFonts w:ascii="Times New Roman" w:eastAsiaTheme="majorEastAsia" w:hAnsi="Times New Roman" w:cs="Times New Roman"/>
                <w:color w:val="000000"/>
              </w:rPr>
              <w:fldChar w:fldCharType="separate"/>
            </w:r>
            <w:r w:rsidRPr="007F7AA4">
              <w:rPr>
                <w:rStyle w:val="ab"/>
                <w:rFonts w:ascii="Times New Roman" w:eastAsiaTheme="majorEastAsia" w:hAnsi="Times New Roman" w:cs="Times New Roman"/>
                <w:color w:val="666666"/>
                <w:shd w:val="clear" w:color="auto" w:fill="DDDDDD"/>
              </w:rPr>
              <w:t>203</w:t>
            </w:r>
            <w:r w:rsidRPr="007F7AA4">
              <w:rPr>
                <w:rFonts w:ascii="Times New Roman" w:eastAsiaTheme="majorEastAsia" w:hAnsi="Times New Roman" w:cs="Times New Roman"/>
                <w:color w:val="000000"/>
              </w:rPr>
              <w:fldChar w:fldCharType="end"/>
            </w:r>
            <w:bookmarkEnd w:id="542"/>
            <w:r w:rsidRPr="007F7AA4">
              <w:rPr>
                <w:rFonts w:ascii="Times New Roman" w:eastAsiaTheme="majorEastAsia" w:hAnsi="Times New Roman" w:cs="Times New Roman"/>
                <w:color w:val="000000"/>
              </w:rPr>
              <w:t xml:space="preserve">    </w:t>
            </w:r>
            <w:r w:rsidRPr="007F7AA4">
              <w:rPr>
                <w:rStyle w:val="c"/>
                <w:rFonts w:ascii="Times New Roman" w:eastAsiaTheme="majorEastAsia" w:hAnsi="Times New Roman" w:cs="Times New Roman"/>
                <w:color w:val="666666"/>
              </w:rPr>
              <w:t>/** NR 5G only mode */</w:t>
            </w:r>
          </w:p>
          <w:bookmarkStart w:id="543" w:name="204"/>
          <w:p w14:paraId="1DA57DB3" w14:textId="77777777" w:rsidR="00BD307B" w:rsidRPr="007F7AA4" w:rsidRDefault="00BD307B" w:rsidP="00BD307B">
            <w:pPr>
              <w:pStyle w:val="HTML"/>
              <w:shd w:val="clear" w:color="auto" w:fill="FFFFFF"/>
              <w:rPr>
                <w:rFonts w:ascii="Times New Roman" w:eastAsiaTheme="majorEastAsia" w:hAnsi="Times New Roman" w:cs="Times New Roman"/>
                <w:color w:val="000000"/>
              </w:rPr>
            </w:pPr>
            <w:r w:rsidRPr="007F7AA4">
              <w:rPr>
                <w:rFonts w:ascii="Times New Roman" w:eastAsiaTheme="majorEastAsia" w:hAnsi="Times New Roman" w:cs="Times New Roman"/>
                <w:color w:val="000000"/>
              </w:rPr>
              <w:fldChar w:fldCharType="begin"/>
            </w:r>
            <w:r w:rsidRPr="007F7AA4">
              <w:rPr>
                <w:rFonts w:ascii="Times New Roman" w:eastAsiaTheme="majorEastAsia" w:hAnsi="Times New Roman" w:cs="Times New Roman"/>
                <w:color w:val="000000"/>
              </w:rPr>
              <w:instrText xml:space="preserve"> HYPERLINK "https://opengrok.pt.xiaomi.com/opengrok3/xref/miui-r-ares-dev/frameworks/base/telephony/java/com/android/internal/telephony/RILConstants.java" \l "204" </w:instrText>
            </w:r>
            <w:r w:rsidRPr="007F7AA4">
              <w:rPr>
                <w:rFonts w:ascii="Times New Roman" w:eastAsiaTheme="majorEastAsia" w:hAnsi="Times New Roman" w:cs="Times New Roman"/>
                <w:color w:val="000000"/>
              </w:rPr>
              <w:fldChar w:fldCharType="separate"/>
            </w:r>
            <w:r w:rsidRPr="007F7AA4">
              <w:rPr>
                <w:rStyle w:val="ab"/>
                <w:rFonts w:ascii="Times New Roman" w:eastAsiaTheme="majorEastAsia" w:hAnsi="Times New Roman" w:cs="Times New Roman"/>
                <w:color w:val="666666"/>
                <w:shd w:val="clear" w:color="auto" w:fill="DDDDDD"/>
              </w:rPr>
              <w:t>204</w:t>
            </w:r>
            <w:r w:rsidRPr="007F7AA4">
              <w:rPr>
                <w:rFonts w:ascii="Times New Roman" w:eastAsiaTheme="majorEastAsia" w:hAnsi="Times New Roman" w:cs="Times New Roman"/>
                <w:color w:val="000000"/>
              </w:rPr>
              <w:fldChar w:fldCharType="end"/>
            </w:r>
            <w:bookmarkEnd w:id="543"/>
            <w:r w:rsidRPr="007F7AA4">
              <w:rPr>
                <w:rFonts w:ascii="Times New Roman" w:eastAsiaTheme="majorEastAsia" w:hAnsi="Times New Roman" w:cs="Times New Roman"/>
                <w:color w:val="000000"/>
              </w:rPr>
              <w:t xml:space="preserve">    </w:t>
            </w:r>
            <w:r w:rsidRPr="007F7AA4">
              <w:rPr>
                <w:rFonts w:ascii="Times New Roman" w:eastAsiaTheme="majorEastAsia" w:hAnsi="Times New Roman" w:cs="Times New Roman"/>
                <w:b/>
                <w:bCs/>
                <w:color w:val="000000"/>
              </w:rPr>
              <w:t>int</w:t>
            </w:r>
            <w:r w:rsidRPr="007F7AA4">
              <w:rPr>
                <w:rFonts w:ascii="Times New Roman" w:eastAsiaTheme="majorEastAsia" w:hAnsi="Times New Roman" w:cs="Times New Roman"/>
                <w:color w:val="000000"/>
              </w:rPr>
              <w:t xml:space="preserve"> </w:t>
            </w:r>
            <w:bookmarkStart w:id="544" w:name="NETWORK_MODE_NR_ONLY"/>
            <w:bookmarkEnd w:id="544"/>
            <w:r w:rsidRPr="007F7AA4">
              <w:rPr>
                <w:rFonts w:ascii="Times New Roman" w:eastAsiaTheme="majorEastAsia" w:hAnsi="Times New Roman" w:cs="Times New Roman"/>
                <w:color w:val="000000"/>
              </w:rPr>
              <w:fldChar w:fldCharType="begin"/>
            </w:r>
            <w:r w:rsidRPr="007F7AA4">
              <w:rPr>
                <w:rFonts w:ascii="Times New Roman" w:eastAsiaTheme="majorEastAsia" w:hAnsi="Times New Roman" w:cs="Times New Roman"/>
                <w:color w:val="000000"/>
              </w:rPr>
              <w:instrText xml:space="preserve"> HYPERLINK "https://opengrok.pt.xiaomi.com/opengrok3/s?refs=NETWORK_MODE_NR_ONLY&amp;project=miui-r-ares-dev" </w:instrText>
            </w:r>
            <w:r w:rsidRPr="007F7AA4">
              <w:rPr>
                <w:rFonts w:ascii="Times New Roman" w:eastAsiaTheme="majorEastAsia" w:hAnsi="Times New Roman" w:cs="Times New Roman"/>
                <w:color w:val="000000"/>
              </w:rPr>
              <w:fldChar w:fldCharType="separate"/>
            </w:r>
            <w:r w:rsidRPr="007F7AA4">
              <w:rPr>
                <w:rStyle w:val="ab"/>
                <w:rFonts w:ascii="Times New Roman" w:eastAsiaTheme="majorEastAsia" w:hAnsi="Times New Roman" w:cs="Times New Roman"/>
                <w:b/>
                <w:bCs/>
                <w:color w:val="009900"/>
              </w:rPr>
              <w:t>NETWORK_MODE_NR_ONLY</w:t>
            </w:r>
            <w:r w:rsidRPr="007F7AA4">
              <w:rPr>
                <w:rFonts w:ascii="Times New Roman" w:eastAsiaTheme="majorEastAsia" w:hAnsi="Times New Roman" w:cs="Times New Roman"/>
                <w:color w:val="000000"/>
              </w:rPr>
              <w:fldChar w:fldCharType="end"/>
            </w:r>
            <w:r w:rsidRPr="007F7AA4">
              <w:rPr>
                <w:rFonts w:ascii="Times New Roman" w:eastAsiaTheme="majorEastAsia" w:hAnsi="Times New Roman" w:cs="Times New Roman"/>
                <w:color w:val="000000"/>
              </w:rPr>
              <w:t xml:space="preserve"> = </w:t>
            </w:r>
            <w:r w:rsidRPr="007F7AA4">
              <w:rPr>
                <w:rStyle w:val="n"/>
                <w:rFonts w:ascii="Times New Roman" w:eastAsiaTheme="majorEastAsia" w:hAnsi="Times New Roman" w:cs="Times New Roman"/>
                <w:color w:val="A52A2A"/>
              </w:rPr>
              <w:t>23</w:t>
            </w:r>
            <w:r w:rsidRPr="007F7AA4">
              <w:rPr>
                <w:rFonts w:ascii="Times New Roman" w:eastAsiaTheme="majorEastAsia" w:hAnsi="Times New Roman" w:cs="Times New Roman"/>
                <w:color w:val="000000"/>
              </w:rPr>
              <w:t>;</w:t>
            </w:r>
          </w:p>
          <w:bookmarkStart w:id="545" w:name="205"/>
          <w:p w14:paraId="70D40DD9" w14:textId="77777777" w:rsidR="00BD307B" w:rsidRPr="007F7AA4" w:rsidRDefault="00BD307B" w:rsidP="00BD307B">
            <w:pPr>
              <w:pStyle w:val="HTML"/>
              <w:shd w:val="clear" w:color="auto" w:fill="FFFFFF"/>
              <w:rPr>
                <w:rFonts w:ascii="Times New Roman" w:eastAsiaTheme="majorEastAsia" w:hAnsi="Times New Roman" w:cs="Times New Roman"/>
                <w:color w:val="000000"/>
              </w:rPr>
            </w:pPr>
            <w:r w:rsidRPr="007F7AA4">
              <w:rPr>
                <w:rFonts w:ascii="Times New Roman" w:eastAsiaTheme="majorEastAsia" w:hAnsi="Times New Roman" w:cs="Times New Roman"/>
                <w:color w:val="000000"/>
              </w:rPr>
              <w:fldChar w:fldCharType="begin"/>
            </w:r>
            <w:r w:rsidRPr="007F7AA4">
              <w:rPr>
                <w:rFonts w:ascii="Times New Roman" w:eastAsiaTheme="majorEastAsia" w:hAnsi="Times New Roman" w:cs="Times New Roman"/>
                <w:color w:val="000000"/>
              </w:rPr>
              <w:instrText xml:space="preserve"> HYPERLINK "https://opengrok.pt.xiaomi.com/opengrok3/xref/miui-r-ares-dev/frameworks/base/telephony/java/com/android/internal/telephony/RILConstants.java" \l "205" </w:instrText>
            </w:r>
            <w:r w:rsidRPr="007F7AA4">
              <w:rPr>
                <w:rFonts w:ascii="Times New Roman" w:eastAsiaTheme="majorEastAsia" w:hAnsi="Times New Roman" w:cs="Times New Roman"/>
                <w:color w:val="000000"/>
              </w:rPr>
              <w:fldChar w:fldCharType="separate"/>
            </w:r>
            <w:r w:rsidRPr="007F7AA4">
              <w:rPr>
                <w:rStyle w:val="ab"/>
                <w:rFonts w:ascii="Times New Roman" w:eastAsiaTheme="majorEastAsia" w:hAnsi="Times New Roman" w:cs="Times New Roman"/>
                <w:color w:val="666666"/>
                <w:shd w:val="clear" w:color="auto" w:fill="DDDDDD"/>
              </w:rPr>
              <w:t>205</w:t>
            </w:r>
            <w:r w:rsidRPr="007F7AA4">
              <w:rPr>
                <w:rFonts w:ascii="Times New Roman" w:eastAsiaTheme="majorEastAsia" w:hAnsi="Times New Roman" w:cs="Times New Roman"/>
                <w:color w:val="000000"/>
              </w:rPr>
              <w:fldChar w:fldCharType="end"/>
            </w:r>
            <w:bookmarkEnd w:id="545"/>
          </w:p>
          <w:bookmarkStart w:id="546" w:name="206"/>
          <w:p w14:paraId="12242529" w14:textId="77777777" w:rsidR="00BD307B" w:rsidRPr="007F7AA4" w:rsidRDefault="00BD307B" w:rsidP="00BD307B">
            <w:pPr>
              <w:pStyle w:val="HTML"/>
              <w:shd w:val="clear" w:color="auto" w:fill="FFFFFF"/>
              <w:rPr>
                <w:rFonts w:ascii="Times New Roman" w:eastAsiaTheme="majorEastAsia" w:hAnsi="Times New Roman" w:cs="Times New Roman"/>
                <w:color w:val="000000"/>
              </w:rPr>
            </w:pPr>
            <w:r w:rsidRPr="007F7AA4">
              <w:rPr>
                <w:rFonts w:ascii="Times New Roman" w:eastAsiaTheme="majorEastAsia" w:hAnsi="Times New Roman" w:cs="Times New Roman"/>
                <w:color w:val="000000"/>
              </w:rPr>
              <w:fldChar w:fldCharType="begin"/>
            </w:r>
            <w:r w:rsidRPr="007F7AA4">
              <w:rPr>
                <w:rFonts w:ascii="Times New Roman" w:eastAsiaTheme="majorEastAsia" w:hAnsi="Times New Roman" w:cs="Times New Roman"/>
                <w:color w:val="000000"/>
              </w:rPr>
              <w:instrText xml:space="preserve"> HYPERLINK "https://opengrok.pt.xiaomi.com/opengrok3/xref/miui-r-ares-dev/frameworks/base/telephony/java/com/android/internal/telephony/RILConstants.java" \l "206" </w:instrText>
            </w:r>
            <w:r w:rsidRPr="007F7AA4">
              <w:rPr>
                <w:rFonts w:ascii="Times New Roman" w:eastAsiaTheme="majorEastAsia" w:hAnsi="Times New Roman" w:cs="Times New Roman"/>
                <w:color w:val="000000"/>
              </w:rPr>
              <w:fldChar w:fldCharType="separate"/>
            </w:r>
            <w:r w:rsidRPr="007F7AA4">
              <w:rPr>
                <w:rStyle w:val="ab"/>
                <w:rFonts w:ascii="Times New Roman" w:eastAsiaTheme="majorEastAsia" w:hAnsi="Times New Roman" w:cs="Times New Roman"/>
                <w:color w:val="666666"/>
                <w:shd w:val="clear" w:color="auto" w:fill="DDDDDD"/>
              </w:rPr>
              <w:t>206</w:t>
            </w:r>
            <w:r w:rsidRPr="007F7AA4">
              <w:rPr>
                <w:rFonts w:ascii="Times New Roman" w:eastAsiaTheme="majorEastAsia" w:hAnsi="Times New Roman" w:cs="Times New Roman"/>
                <w:color w:val="000000"/>
              </w:rPr>
              <w:fldChar w:fldCharType="end"/>
            </w:r>
            <w:bookmarkEnd w:id="546"/>
            <w:r w:rsidRPr="007F7AA4">
              <w:rPr>
                <w:rFonts w:ascii="Times New Roman" w:eastAsiaTheme="majorEastAsia" w:hAnsi="Times New Roman" w:cs="Times New Roman"/>
                <w:color w:val="000000"/>
              </w:rPr>
              <w:t xml:space="preserve">    </w:t>
            </w:r>
            <w:r w:rsidRPr="007F7AA4">
              <w:rPr>
                <w:rStyle w:val="c"/>
                <w:rFonts w:ascii="Times New Roman" w:eastAsiaTheme="majorEastAsia" w:hAnsi="Times New Roman" w:cs="Times New Roman"/>
                <w:color w:val="666666"/>
              </w:rPr>
              <w:t>/** NR 5G, LTE */</w:t>
            </w:r>
          </w:p>
          <w:bookmarkStart w:id="547" w:name="207"/>
          <w:p w14:paraId="0FB25BF5" w14:textId="77777777" w:rsidR="00BD307B" w:rsidRPr="007F7AA4" w:rsidRDefault="00BD307B" w:rsidP="00BD307B">
            <w:pPr>
              <w:pStyle w:val="HTML"/>
              <w:shd w:val="clear" w:color="auto" w:fill="FFFFFF"/>
              <w:rPr>
                <w:rFonts w:ascii="Times New Roman" w:eastAsiaTheme="majorEastAsia" w:hAnsi="Times New Roman" w:cs="Times New Roman"/>
                <w:color w:val="000000"/>
              </w:rPr>
            </w:pPr>
            <w:r w:rsidRPr="007F7AA4">
              <w:rPr>
                <w:rFonts w:ascii="Times New Roman" w:eastAsiaTheme="majorEastAsia" w:hAnsi="Times New Roman" w:cs="Times New Roman"/>
                <w:color w:val="000000"/>
              </w:rPr>
              <w:fldChar w:fldCharType="begin"/>
            </w:r>
            <w:r w:rsidRPr="007F7AA4">
              <w:rPr>
                <w:rFonts w:ascii="Times New Roman" w:eastAsiaTheme="majorEastAsia" w:hAnsi="Times New Roman" w:cs="Times New Roman"/>
                <w:color w:val="000000"/>
              </w:rPr>
              <w:instrText xml:space="preserve"> HYPERLINK "https://opengrok.pt.xiaomi.com/opengrok3/xref/miui-r-ares-dev/frameworks/base/telephony/java/com/android/internal/telephony/RILConstants.java" \l "207" </w:instrText>
            </w:r>
            <w:r w:rsidRPr="007F7AA4">
              <w:rPr>
                <w:rFonts w:ascii="Times New Roman" w:eastAsiaTheme="majorEastAsia" w:hAnsi="Times New Roman" w:cs="Times New Roman"/>
                <w:color w:val="000000"/>
              </w:rPr>
              <w:fldChar w:fldCharType="separate"/>
            </w:r>
            <w:r w:rsidRPr="007F7AA4">
              <w:rPr>
                <w:rStyle w:val="ab"/>
                <w:rFonts w:ascii="Times New Roman" w:eastAsiaTheme="majorEastAsia" w:hAnsi="Times New Roman" w:cs="Times New Roman"/>
                <w:color w:val="666666"/>
                <w:shd w:val="clear" w:color="auto" w:fill="DDDDDD"/>
              </w:rPr>
              <w:t>207</w:t>
            </w:r>
            <w:r w:rsidRPr="007F7AA4">
              <w:rPr>
                <w:rFonts w:ascii="Times New Roman" w:eastAsiaTheme="majorEastAsia" w:hAnsi="Times New Roman" w:cs="Times New Roman"/>
                <w:color w:val="000000"/>
              </w:rPr>
              <w:fldChar w:fldCharType="end"/>
            </w:r>
            <w:bookmarkEnd w:id="547"/>
            <w:r w:rsidRPr="007F7AA4">
              <w:rPr>
                <w:rFonts w:ascii="Times New Roman" w:eastAsiaTheme="majorEastAsia" w:hAnsi="Times New Roman" w:cs="Times New Roman"/>
                <w:color w:val="000000"/>
              </w:rPr>
              <w:t xml:space="preserve">    </w:t>
            </w:r>
            <w:r w:rsidRPr="007F7AA4">
              <w:rPr>
                <w:rFonts w:ascii="Times New Roman" w:eastAsiaTheme="majorEastAsia" w:hAnsi="Times New Roman" w:cs="Times New Roman"/>
                <w:b/>
                <w:bCs/>
                <w:color w:val="000000"/>
              </w:rPr>
              <w:t>int</w:t>
            </w:r>
            <w:r w:rsidRPr="007F7AA4">
              <w:rPr>
                <w:rFonts w:ascii="Times New Roman" w:eastAsiaTheme="majorEastAsia" w:hAnsi="Times New Roman" w:cs="Times New Roman"/>
                <w:color w:val="000000"/>
              </w:rPr>
              <w:t xml:space="preserve"> </w:t>
            </w:r>
            <w:bookmarkStart w:id="548" w:name="NETWORK_MODE_NR_LTE"/>
            <w:bookmarkEnd w:id="548"/>
            <w:r w:rsidRPr="007F7AA4">
              <w:rPr>
                <w:rFonts w:ascii="Times New Roman" w:eastAsiaTheme="majorEastAsia" w:hAnsi="Times New Roman" w:cs="Times New Roman"/>
                <w:color w:val="000000"/>
              </w:rPr>
              <w:fldChar w:fldCharType="begin"/>
            </w:r>
            <w:r w:rsidRPr="007F7AA4">
              <w:rPr>
                <w:rFonts w:ascii="Times New Roman" w:eastAsiaTheme="majorEastAsia" w:hAnsi="Times New Roman" w:cs="Times New Roman"/>
                <w:color w:val="000000"/>
              </w:rPr>
              <w:instrText xml:space="preserve"> HYPERLINK "https://opengrok.pt.xiaomi.com/opengrok3/s?refs=NETWORK_MODE_NR_LTE&amp;project=miui-r-ares-dev" </w:instrText>
            </w:r>
            <w:r w:rsidRPr="007F7AA4">
              <w:rPr>
                <w:rFonts w:ascii="Times New Roman" w:eastAsiaTheme="majorEastAsia" w:hAnsi="Times New Roman" w:cs="Times New Roman"/>
                <w:color w:val="000000"/>
              </w:rPr>
              <w:fldChar w:fldCharType="separate"/>
            </w:r>
            <w:r w:rsidRPr="007F7AA4">
              <w:rPr>
                <w:rStyle w:val="ab"/>
                <w:rFonts w:ascii="Times New Roman" w:eastAsiaTheme="majorEastAsia" w:hAnsi="Times New Roman" w:cs="Times New Roman"/>
                <w:b/>
                <w:bCs/>
                <w:color w:val="009900"/>
              </w:rPr>
              <w:t>NETWORK_MODE_NR_LTE</w:t>
            </w:r>
            <w:r w:rsidRPr="007F7AA4">
              <w:rPr>
                <w:rFonts w:ascii="Times New Roman" w:eastAsiaTheme="majorEastAsia" w:hAnsi="Times New Roman" w:cs="Times New Roman"/>
                <w:color w:val="000000"/>
              </w:rPr>
              <w:fldChar w:fldCharType="end"/>
            </w:r>
            <w:r w:rsidRPr="007F7AA4">
              <w:rPr>
                <w:rFonts w:ascii="Times New Roman" w:eastAsiaTheme="majorEastAsia" w:hAnsi="Times New Roman" w:cs="Times New Roman"/>
                <w:color w:val="000000"/>
              </w:rPr>
              <w:t xml:space="preserve"> = </w:t>
            </w:r>
            <w:r w:rsidRPr="007F7AA4">
              <w:rPr>
                <w:rStyle w:val="n"/>
                <w:rFonts w:ascii="Times New Roman" w:eastAsiaTheme="majorEastAsia" w:hAnsi="Times New Roman" w:cs="Times New Roman"/>
                <w:color w:val="A52A2A"/>
              </w:rPr>
              <w:t>24</w:t>
            </w:r>
            <w:r w:rsidRPr="007F7AA4">
              <w:rPr>
                <w:rFonts w:ascii="Times New Roman" w:eastAsiaTheme="majorEastAsia" w:hAnsi="Times New Roman" w:cs="Times New Roman"/>
                <w:color w:val="000000"/>
              </w:rPr>
              <w:t>;</w:t>
            </w:r>
          </w:p>
          <w:bookmarkStart w:id="549" w:name="208"/>
          <w:p w14:paraId="487E731C" w14:textId="77777777" w:rsidR="00BD307B" w:rsidRPr="007F7AA4" w:rsidRDefault="00BD307B" w:rsidP="00BD307B">
            <w:pPr>
              <w:pStyle w:val="HTML"/>
              <w:shd w:val="clear" w:color="auto" w:fill="FFFFFF"/>
              <w:rPr>
                <w:rFonts w:ascii="Times New Roman" w:eastAsiaTheme="majorEastAsia" w:hAnsi="Times New Roman" w:cs="Times New Roman"/>
                <w:color w:val="000000"/>
              </w:rPr>
            </w:pPr>
            <w:r w:rsidRPr="007F7AA4">
              <w:rPr>
                <w:rFonts w:ascii="Times New Roman" w:eastAsiaTheme="majorEastAsia" w:hAnsi="Times New Roman" w:cs="Times New Roman"/>
                <w:color w:val="000000"/>
              </w:rPr>
              <w:fldChar w:fldCharType="begin"/>
            </w:r>
            <w:r w:rsidRPr="007F7AA4">
              <w:rPr>
                <w:rFonts w:ascii="Times New Roman" w:eastAsiaTheme="majorEastAsia" w:hAnsi="Times New Roman" w:cs="Times New Roman"/>
                <w:color w:val="000000"/>
              </w:rPr>
              <w:instrText xml:space="preserve"> HYPERLINK "https://opengrok.pt.xiaomi.com/opengrok3/xref/miui-r-ares-dev/frameworks/base/telephony/java/com/android/internal/telephony/RILConstants.java" \l "208" </w:instrText>
            </w:r>
            <w:r w:rsidRPr="007F7AA4">
              <w:rPr>
                <w:rFonts w:ascii="Times New Roman" w:eastAsiaTheme="majorEastAsia" w:hAnsi="Times New Roman" w:cs="Times New Roman"/>
                <w:color w:val="000000"/>
              </w:rPr>
              <w:fldChar w:fldCharType="separate"/>
            </w:r>
            <w:r w:rsidRPr="007F7AA4">
              <w:rPr>
                <w:rStyle w:val="ab"/>
                <w:rFonts w:ascii="Times New Roman" w:eastAsiaTheme="majorEastAsia" w:hAnsi="Times New Roman" w:cs="Times New Roman"/>
                <w:color w:val="666666"/>
                <w:shd w:val="clear" w:color="auto" w:fill="DDDDDD"/>
              </w:rPr>
              <w:t>208</w:t>
            </w:r>
            <w:r w:rsidRPr="007F7AA4">
              <w:rPr>
                <w:rFonts w:ascii="Times New Roman" w:eastAsiaTheme="majorEastAsia" w:hAnsi="Times New Roman" w:cs="Times New Roman"/>
                <w:color w:val="000000"/>
              </w:rPr>
              <w:fldChar w:fldCharType="end"/>
            </w:r>
            <w:bookmarkEnd w:id="549"/>
          </w:p>
          <w:bookmarkStart w:id="550" w:name="209"/>
          <w:p w14:paraId="3612E059" w14:textId="77777777" w:rsidR="00BD307B" w:rsidRPr="007F7AA4" w:rsidRDefault="00BD307B" w:rsidP="00BD307B">
            <w:pPr>
              <w:pStyle w:val="HTML"/>
              <w:shd w:val="clear" w:color="auto" w:fill="FFFFFF"/>
              <w:rPr>
                <w:rFonts w:ascii="Times New Roman" w:eastAsiaTheme="majorEastAsia" w:hAnsi="Times New Roman" w:cs="Times New Roman"/>
                <w:color w:val="000000"/>
              </w:rPr>
            </w:pPr>
            <w:r w:rsidRPr="007F7AA4">
              <w:rPr>
                <w:rFonts w:ascii="Times New Roman" w:eastAsiaTheme="majorEastAsia" w:hAnsi="Times New Roman" w:cs="Times New Roman"/>
                <w:color w:val="000000"/>
              </w:rPr>
              <w:fldChar w:fldCharType="begin"/>
            </w:r>
            <w:r w:rsidRPr="007F7AA4">
              <w:rPr>
                <w:rFonts w:ascii="Times New Roman" w:eastAsiaTheme="majorEastAsia" w:hAnsi="Times New Roman" w:cs="Times New Roman"/>
                <w:color w:val="000000"/>
              </w:rPr>
              <w:instrText xml:space="preserve"> HYPERLINK "https://opengrok.pt.xiaomi.com/opengrok3/xref/miui-r-ares-dev/frameworks/base/telephony/java/com/android/internal/telephony/RILConstants.java" \l "209" </w:instrText>
            </w:r>
            <w:r w:rsidRPr="007F7AA4">
              <w:rPr>
                <w:rFonts w:ascii="Times New Roman" w:eastAsiaTheme="majorEastAsia" w:hAnsi="Times New Roman" w:cs="Times New Roman"/>
                <w:color w:val="000000"/>
              </w:rPr>
              <w:fldChar w:fldCharType="separate"/>
            </w:r>
            <w:r w:rsidRPr="007F7AA4">
              <w:rPr>
                <w:rStyle w:val="ab"/>
                <w:rFonts w:ascii="Times New Roman" w:eastAsiaTheme="majorEastAsia" w:hAnsi="Times New Roman" w:cs="Times New Roman"/>
                <w:color w:val="666666"/>
                <w:shd w:val="clear" w:color="auto" w:fill="DDDDDD"/>
              </w:rPr>
              <w:t>209</w:t>
            </w:r>
            <w:r w:rsidRPr="007F7AA4">
              <w:rPr>
                <w:rFonts w:ascii="Times New Roman" w:eastAsiaTheme="majorEastAsia" w:hAnsi="Times New Roman" w:cs="Times New Roman"/>
                <w:color w:val="000000"/>
              </w:rPr>
              <w:fldChar w:fldCharType="end"/>
            </w:r>
            <w:bookmarkEnd w:id="550"/>
            <w:r w:rsidRPr="007F7AA4">
              <w:rPr>
                <w:rFonts w:ascii="Times New Roman" w:eastAsiaTheme="majorEastAsia" w:hAnsi="Times New Roman" w:cs="Times New Roman"/>
                <w:color w:val="000000"/>
              </w:rPr>
              <w:t xml:space="preserve">    </w:t>
            </w:r>
            <w:r w:rsidRPr="007F7AA4">
              <w:rPr>
                <w:rStyle w:val="c"/>
                <w:rFonts w:ascii="Times New Roman" w:eastAsiaTheme="majorEastAsia" w:hAnsi="Times New Roman" w:cs="Times New Roman"/>
                <w:color w:val="666666"/>
              </w:rPr>
              <w:t>/** NR 5G, LTE, CDMA and EvDo */</w:t>
            </w:r>
          </w:p>
          <w:bookmarkStart w:id="551" w:name="210"/>
          <w:p w14:paraId="0D3594BF" w14:textId="77777777" w:rsidR="00BD307B" w:rsidRPr="007F7AA4" w:rsidRDefault="00BD307B" w:rsidP="00BD307B">
            <w:pPr>
              <w:pStyle w:val="HTML"/>
              <w:shd w:val="clear" w:color="auto" w:fill="FFFFFF"/>
              <w:rPr>
                <w:rFonts w:ascii="Times New Roman" w:eastAsiaTheme="majorEastAsia" w:hAnsi="Times New Roman" w:cs="Times New Roman"/>
                <w:color w:val="000000"/>
              </w:rPr>
            </w:pPr>
            <w:r w:rsidRPr="007F7AA4">
              <w:rPr>
                <w:rFonts w:ascii="Times New Roman" w:eastAsiaTheme="majorEastAsia" w:hAnsi="Times New Roman" w:cs="Times New Roman"/>
                <w:color w:val="000000"/>
              </w:rPr>
              <w:fldChar w:fldCharType="begin"/>
            </w:r>
            <w:r w:rsidRPr="007F7AA4">
              <w:rPr>
                <w:rFonts w:ascii="Times New Roman" w:eastAsiaTheme="majorEastAsia" w:hAnsi="Times New Roman" w:cs="Times New Roman"/>
                <w:color w:val="000000"/>
              </w:rPr>
              <w:instrText xml:space="preserve"> HYPERLINK "https://opengrok.pt.xiaomi.com/opengrok3/xref/miui-r-ares-dev/frameworks/base/telephony/java/com/android/internal/telephony/RILConstants.java" \l "210" </w:instrText>
            </w:r>
            <w:r w:rsidRPr="007F7AA4">
              <w:rPr>
                <w:rFonts w:ascii="Times New Roman" w:eastAsiaTheme="majorEastAsia" w:hAnsi="Times New Roman" w:cs="Times New Roman"/>
                <w:color w:val="000000"/>
              </w:rPr>
              <w:fldChar w:fldCharType="separate"/>
            </w:r>
            <w:r w:rsidRPr="007F7AA4">
              <w:rPr>
                <w:rStyle w:val="ab"/>
                <w:rFonts w:ascii="Times New Roman" w:eastAsiaTheme="majorEastAsia" w:hAnsi="Times New Roman" w:cs="Times New Roman"/>
                <w:color w:val="000000"/>
                <w:shd w:val="clear" w:color="auto" w:fill="DDDDDD"/>
              </w:rPr>
              <w:t>210</w:t>
            </w:r>
            <w:r w:rsidRPr="007F7AA4">
              <w:rPr>
                <w:rFonts w:ascii="Times New Roman" w:eastAsiaTheme="majorEastAsia" w:hAnsi="Times New Roman" w:cs="Times New Roman"/>
                <w:color w:val="000000"/>
              </w:rPr>
              <w:fldChar w:fldCharType="end"/>
            </w:r>
            <w:bookmarkEnd w:id="551"/>
            <w:r w:rsidRPr="007F7AA4">
              <w:rPr>
                <w:rFonts w:ascii="Times New Roman" w:eastAsiaTheme="majorEastAsia" w:hAnsi="Times New Roman" w:cs="Times New Roman"/>
                <w:color w:val="000000"/>
              </w:rPr>
              <w:t xml:space="preserve">    </w:t>
            </w:r>
            <w:r w:rsidRPr="007F7AA4">
              <w:rPr>
                <w:rFonts w:ascii="Times New Roman" w:eastAsiaTheme="majorEastAsia" w:hAnsi="Times New Roman" w:cs="Times New Roman"/>
                <w:b/>
                <w:bCs/>
                <w:color w:val="000000"/>
              </w:rPr>
              <w:t>int</w:t>
            </w:r>
            <w:r w:rsidRPr="007F7AA4">
              <w:rPr>
                <w:rFonts w:ascii="Times New Roman" w:eastAsiaTheme="majorEastAsia" w:hAnsi="Times New Roman" w:cs="Times New Roman"/>
                <w:color w:val="000000"/>
              </w:rPr>
              <w:t xml:space="preserve"> </w:t>
            </w:r>
            <w:bookmarkStart w:id="552" w:name="NETWORK_MODE_NR_LTE_CDMA_EVDO"/>
            <w:bookmarkEnd w:id="552"/>
            <w:r w:rsidRPr="007F7AA4">
              <w:rPr>
                <w:rFonts w:ascii="Times New Roman" w:eastAsiaTheme="majorEastAsia" w:hAnsi="Times New Roman" w:cs="Times New Roman"/>
                <w:color w:val="000000"/>
              </w:rPr>
              <w:fldChar w:fldCharType="begin"/>
            </w:r>
            <w:r w:rsidRPr="007F7AA4">
              <w:rPr>
                <w:rFonts w:ascii="Times New Roman" w:eastAsiaTheme="majorEastAsia" w:hAnsi="Times New Roman" w:cs="Times New Roman"/>
                <w:color w:val="000000"/>
              </w:rPr>
              <w:instrText xml:space="preserve"> HYPERLINK "https://opengrok.pt.xiaomi.com/opengrok3/s?refs=NETWORK_MODE_NR_LTE_CDMA_EVDO&amp;project=miui-r-ares-dev" </w:instrText>
            </w:r>
            <w:r w:rsidRPr="007F7AA4">
              <w:rPr>
                <w:rFonts w:ascii="Times New Roman" w:eastAsiaTheme="majorEastAsia" w:hAnsi="Times New Roman" w:cs="Times New Roman"/>
                <w:color w:val="000000"/>
              </w:rPr>
              <w:fldChar w:fldCharType="separate"/>
            </w:r>
            <w:r w:rsidRPr="007F7AA4">
              <w:rPr>
                <w:rStyle w:val="ab"/>
                <w:rFonts w:ascii="Times New Roman" w:eastAsiaTheme="majorEastAsia" w:hAnsi="Times New Roman" w:cs="Times New Roman"/>
                <w:b/>
                <w:bCs/>
                <w:color w:val="009900"/>
              </w:rPr>
              <w:t>NETWORK_MODE_NR_LTE_CDMA_EVDO</w:t>
            </w:r>
            <w:r w:rsidRPr="007F7AA4">
              <w:rPr>
                <w:rFonts w:ascii="Times New Roman" w:eastAsiaTheme="majorEastAsia" w:hAnsi="Times New Roman" w:cs="Times New Roman"/>
                <w:color w:val="000000"/>
              </w:rPr>
              <w:fldChar w:fldCharType="end"/>
            </w:r>
            <w:r w:rsidRPr="007F7AA4">
              <w:rPr>
                <w:rFonts w:ascii="Times New Roman" w:eastAsiaTheme="majorEastAsia" w:hAnsi="Times New Roman" w:cs="Times New Roman"/>
                <w:color w:val="000000"/>
              </w:rPr>
              <w:t xml:space="preserve"> = </w:t>
            </w:r>
            <w:r w:rsidRPr="007F7AA4">
              <w:rPr>
                <w:rStyle w:val="n"/>
                <w:rFonts w:ascii="Times New Roman" w:eastAsiaTheme="majorEastAsia" w:hAnsi="Times New Roman" w:cs="Times New Roman"/>
                <w:color w:val="A52A2A"/>
              </w:rPr>
              <w:t>25</w:t>
            </w:r>
            <w:r w:rsidRPr="007F7AA4">
              <w:rPr>
                <w:rFonts w:ascii="Times New Roman" w:eastAsiaTheme="majorEastAsia" w:hAnsi="Times New Roman" w:cs="Times New Roman"/>
                <w:color w:val="000000"/>
              </w:rPr>
              <w:t>;</w:t>
            </w:r>
          </w:p>
          <w:bookmarkStart w:id="553" w:name="211"/>
          <w:p w14:paraId="5B9811C4" w14:textId="77777777" w:rsidR="00BD307B" w:rsidRPr="007F7AA4" w:rsidRDefault="00BD307B" w:rsidP="00BD307B">
            <w:pPr>
              <w:pStyle w:val="HTML"/>
              <w:shd w:val="clear" w:color="auto" w:fill="FFFFFF"/>
              <w:rPr>
                <w:rFonts w:ascii="Times New Roman" w:eastAsiaTheme="majorEastAsia" w:hAnsi="Times New Roman" w:cs="Times New Roman"/>
                <w:color w:val="000000"/>
              </w:rPr>
            </w:pPr>
            <w:r w:rsidRPr="007F7AA4">
              <w:rPr>
                <w:rFonts w:ascii="Times New Roman" w:eastAsiaTheme="majorEastAsia" w:hAnsi="Times New Roman" w:cs="Times New Roman"/>
                <w:color w:val="000000"/>
              </w:rPr>
              <w:fldChar w:fldCharType="begin"/>
            </w:r>
            <w:r w:rsidRPr="007F7AA4">
              <w:rPr>
                <w:rFonts w:ascii="Times New Roman" w:eastAsiaTheme="majorEastAsia" w:hAnsi="Times New Roman" w:cs="Times New Roman"/>
                <w:color w:val="000000"/>
              </w:rPr>
              <w:instrText xml:space="preserve"> HYPERLINK "https://opengrok.pt.xiaomi.com/opengrok3/xref/miui-r-ares-dev/frameworks/base/telephony/java/com/android/internal/telephony/RILConstants.java" \l "211" </w:instrText>
            </w:r>
            <w:r w:rsidRPr="007F7AA4">
              <w:rPr>
                <w:rFonts w:ascii="Times New Roman" w:eastAsiaTheme="majorEastAsia" w:hAnsi="Times New Roman" w:cs="Times New Roman"/>
                <w:color w:val="000000"/>
              </w:rPr>
              <w:fldChar w:fldCharType="separate"/>
            </w:r>
            <w:r w:rsidRPr="007F7AA4">
              <w:rPr>
                <w:rStyle w:val="ab"/>
                <w:rFonts w:ascii="Times New Roman" w:eastAsiaTheme="majorEastAsia" w:hAnsi="Times New Roman" w:cs="Times New Roman"/>
                <w:color w:val="666666"/>
                <w:shd w:val="clear" w:color="auto" w:fill="DDDDDD"/>
              </w:rPr>
              <w:t>211</w:t>
            </w:r>
            <w:r w:rsidRPr="007F7AA4">
              <w:rPr>
                <w:rFonts w:ascii="Times New Roman" w:eastAsiaTheme="majorEastAsia" w:hAnsi="Times New Roman" w:cs="Times New Roman"/>
                <w:color w:val="000000"/>
              </w:rPr>
              <w:fldChar w:fldCharType="end"/>
            </w:r>
            <w:bookmarkEnd w:id="553"/>
          </w:p>
          <w:bookmarkStart w:id="554" w:name="212"/>
          <w:p w14:paraId="73EE76C0" w14:textId="77777777" w:rsidR="00BD307B" w:rsidRPr="007F7AA4" w:rsidRDefault="00BD307B" w:rsidP="00BD307B">
            <w:pPr>
              <w:pStyle w:val="HTML"/>
              <w:shd w:val="clear" w:color="auto" w:fill="FFFFFF"/>
              <w:rPr>
                <w:rFonts w:ascii="Times New Roman" w:eastAsiaTheme="majorEastAsia" w:hAnsi="Times New Roman" w:cs="Times New Roman"/>
                <w:color w:val="000000"/>
              </w:rPr>
            </w:pPr>
            <w:r w:rsidRPr="007F7AA4">
              <w:rPr>
                <w:rFonts w:ascii="Times New Roman" w:eastAsiaTheme="majorEastAsia" w:hAnsi="Times New Roman" w:cs="Times New Roman"/>
                <w:color w:val="000000"/>
              </w:rPr>
              <w:fldChar w:fldCharType="begin"/>
            </w:r>
            <w:r w:rsidRPr="007F7AA4">
              <w:rPr>
                <w:rFonts w:ascii="Times New Roman" w:eastAsiaTheme="majorEastAsia" w:hAnsi="Times New Roman" w:cs="Times New Roman"/>
                <w:color w:val="000000"/>
              </w:rPr>
              <w:instrText xml:space="preserve"> HYPERLINK "https://opengrok.pt.xiaomi.com/opengrok3/xref/miui-r-ares-dev/frameworks/base/telephony/java/com/android/internal/telephony/RILConstants.java" \l "212" </w:instrText>
            </w:r>
            <w:r w:rsidRPr="007F7AA4">
              <w:rPr>
                <w:rFonts w:ascii="Times New Roman" w:eastAsiaTheme="majorEastAsia" w:hAnsi="Times New Roman" w:cs="Times New Roman"/>
                <w:color w:val="000000"/>
              </w:rPr>
              <w:fldChar w:fldCharType="separate"/>
            </w:r>
            <w:r w:rsidRPr="007F7AA4">
              <w:rPr>
                <w:rStyle w:val="ab"/>
                <w:rFonts w:ascii="Times New Roman" w:eastAsiaTheme="majorEastAsia" w:hAnsi="Times New Roman" w:cs="Times New Roman"/>
                <w:color w:val="666666"/>
                <w:shd w:val="clear" w:color="auto" w:fill="DDDDDD"/>
              </w:rPr>
              <w:t>212</w:t>
            </w:r>
            <w:r w:rsidRPr="007F7AA4">
              <w:rPr>
                <w:rFonts w:ascii="Times New Roman" w:eastAsiaTheme="majorEastAsia" w:hAnsi="Times New Roman" w:cs="Times New Roman"/>
                <w:color w:val="000000"/>
              </w:rPr>
              <w:fldChar w:fldCharType="end"/>
            </w:r>
            <w:bookmarkEnd w:id="554"/>
            <w:r w:rsidRPr="007F7AA4">
              <w:rPr>
                <w:rFonts w:ascii="Times New Roman" w:eastAsiaTheme="majorEastAsia" w:hAnsi="Times New Roman" w:cs="Times New Roman"/>
                <w:color w:val="000000"/>
              </w:rPr>
              <w:t xml:space="preserve">    </w:t>
            </w:r>
            <w:r w:rsidRPr="007F7AA4">
              <w:rPr>
                <w:rStyle w:val="c"/>
                <w:rFonts w:ascii="Times New Roman" w:eastAsiaTheme="majorEastAsia" w:hAnsi="Times New Roman" w:cs="Times New Roman"/>
                <w:color w:val="666666"/>
              </w:rPr>
              <w:t>/** NR 5G, LTE, GSM and WCDMA */</w:t>
            </w:r>
          </w:p>
          <w:bookmarkStart w:id="555" w:name="213"/>
          <w:p w14:paraId="1E4E88D5" w14:textId="77777777" w:rsidR="00BD307B" w:rsidRPr="007F7AA4" w:rsidRDefault="00BD307B" w:rsidP="00BD307B">
            <w:pPr>
              <w:pStyle w:val="HTML"/>
              <w:shd w:val="clear" w:color="auto" w:fill="FFFFFF"/>
              <w:rPr>
                <w:rFonts w:ascii="Times New Roman" w:eastAsiaTheme="majorEastAsia" w:hAnsi="Times New Roman" w:cs="Times New Roman"/>
                <w:color w:val="000000"/>
              </w:rPr>
            </w:pPr>
            <w:r w:rsidRPr="007F7AA4">
              <w:rPr>
                <w:rFonts w:ascii="Times New Roman" w:eastAsiaTheme="majorEastAsia" w:hAnsi="Times New Roman" w:cs="Times New Roman"/>
                <w:color w:val="000000"/>
              </w:rPr>
              <w:fldChar w:fldCharType="begin"/>
            </w:r>
            <w:r w:rsidRPr="007F7AA4">
              <w:rPr>
                <w:rFonts w:ascii="Times New Roman" w:eastAsiaTheme="majorEastAsia" w:hAnsi="Times New Roman" w:cs="Times New Roman"/>
                <w:color w:val="000000"/>
              </w:rPr>
              <w:instrText xml:space="preserve"> HYPERLINK "https://opengrok.pt.xiaomi.com/opengrok3/xref/miui-r-ares-dev/frameworks/base/telephony/java/com/android/internal/telephony/RILConstants.java" \l "213" </w:instrText>
            </w:r>
            <w:r w:rsidRPr="007F7AA4">
              <w:rPr>
                <w:rFonts w:ascii="Times New Roman" w:eastAsiaTheme="majorEastAsia" w:hAnsi="Times New Roman" w:cs="Times New Roman"/>
                <w:color w:val="000000"/>
              </w:rPr>
              <w:fldChar w:fldCharType="separate"/>
            </w:r>
            <w:r w:rsidRPr="007F7AA4">
              <w:rPr>
                <w:rStyle w:val="ab"/>
                <w:rFonts w:ascii="Times New Roman" w:eastAsiaTheme="majorEastAsia" w:hAnsi="Times New Roman" w:cs="Times New Roman"/>
                <w:color w:val="666666"/>
                <w:shd w:val="clear" w:color="auto" w:fill="DDDDDD"/>
              </w:rPr>
              <w:t>213</w:t>
            </w:r>
            <w:r w:rsidRPr="007F7AA4">
              <w:rPr>
                <w:rFonts w:ascii="Times New Roman" w:eastAsiaTheme="majorEastAsia" w:hAnsi="Times New Roman" w:cs="Times New Roman"/>
                <w:color w:val="000000"/>
              </w:rPr>
              <w:fldChar w:fldCharType="end"/>
            </w:r>
            <w:bookmarkEnd w:id="555"/>
            <w:r w:rsidRPr="007F7AA4">
              <w:rPr>
                <w:rFonts w:ascii="Times New Roman" w:eastAsiaTheme="majorEastAsia" w:hAnsi="Times New Roman" w:cs="Times New Roman"/>
                <w:color w:val="000000"/>
              </w:rPr>
              <w:t xml:space="preserve">    </w:t>
            </w:r>
            <w:r w:rsidRPr="007F7AA4">
              <w:rPr>
                <w:rFonts w:ascii="Times New Roman" w:eastAsiaTheme="majorEastAsia" w:hAnsi="Times New Roman" w:cs="Times New Roman"/>
                <w:b/>
                <w:bCs/>
                <w:color w:val="000000"/>
              </w:rPr>
              <w:t>int</w:t>
            </w:r>
            <w:r w:rsidRPr="007F7AA4">
              <w:rPr>
                <w:rFonts w:ascii="Times New Roman" w:eastAsiaTheme="majorEastAsia" w:hAnsi="Times New Roman" w:cs="Times New Roman"/>
                <w:color w:val="000000"/>
              </w:rPr>
              <w:t xml:space="preserve"> </w:t>
            </w:r>
            <w:bookmarkStart w:id="556" w:name="NETWORK_MODE_NR_LTE_GSM_WCDMA"/>
            <w:bookmarkEnd w:id="556"/>
            <w:r w:rsidRPr="007F7AA4">
              <w:rPr>
                <w:rFonts w:ascii="Times New Roman" w:eastAsiaTheme="majorEastAsia" w:hAnsi="Times New Roman" w:cs="Times New Roman"/>
                <w:color w:val="000000"/>
              </w:rPr>
              <w:fldChar w:fldCharType="begin"/>
            </w:r>
            <w:r w:rsidRPr="007F7AA4">
              <w:rPr>
                <w:rFonts w:ascii="Times New Roman" w:eastAsiaTheme="majorEastAsia" w:hAnsi="Times New Roman" w:cs="Times New Roman"/>
                <w:color w:val="000000"/>
              </w:rPr>
              <w:instrText xml:space="preserve"> HYPERLINK "https://opengrok.pt.xiaomi.com/opengrok3/s?refs=NETWORK_MODE_NR_LTE_GSM_WCDMA&amp;project=miui-r-ares-dev" </w:instrText>
            </w:r>
            <w:r w:rsidRPr="007F7AA4">
              <w:rPr>
                <w:rFonts w:ascii="Times New Roman" w:eastAsiaTheme="majorEastAsia" w:hAnsi="Times New Roman" w:cs="Times New Roman"/>
                <w:color w:val="000000"/>
              </w:rPr>
              <w:fldChar w:fldCharType="separate"/>
            </w:r>
            <w:r w:rsidRPr="007F7AA4">
              <w:rPr>
                <w:rStyle w:val="ab"/>
                <w:rFonts w:ascii="Times New Roman" w:eastAsiaTheme="majorEastAsia" w:hAnsi="Times New Roman" w:cs="Times New Roman"/>
                <w:b/>
                <w:bCs/>
                <w:color w:val="009900"/>
              </w:rPr>
              <w:t>NETWORK_MODE_NR_LTE_GSM_WCDMA</w:t>
            </w:r>
            <w:r w:rsidRPr="007F7AA4">
              <w:rPr>
                <w:rFonts w:ascii="Times New Roman" w:eastAsiaTheme="majorEastAsia" w:hAnsi="Times New Roman" w:cs="Times New Roman"/>
                <w:color w:val="000000"/>
              </w:rPr>
              <w:fldChar w:fldCharType="end"/>
            </w:r>
            <w:r w:rsidRPr="007F7AA4">
              <w:rPr>
                <w:rFonts w:ascii="Times New Roman" w:eastAsiaTheme="majorEastAsia" w:hAnsi="Times New Roman" w:cs="Times New Roman"/>
                <w:color w:val="000000"/>
              </w:rPr>
              <w:t xml:space="preserve"> = </w:t>
            </w:r>
            <w:r w:rsidRPr="007F7AA4">
              <w:rPr>
                <w:rStyle w:val="n"/>
                <w:rFonts w:ascii="Times New Roman" w:eastAsiaTheme="majorEastAsia" w:hAnsi="Times New Roman" w:cs="Times New Roman"/>
                <w:color w:val="A52A2A"/>
              </w:rPr>
              <w:t>26</w:t>
            </w:r>
            <w:r w:rsidRPr="007F7AA4">
              <w:rPr>
                <w:rFonts w:ascii="Times New Roman" w:eastAsiaTheme="majorEastAsia" w:hAnsi="Times New Roman" w:cs="Times New Roman"/>
                <w:color w:val="000000"/>
              </w:rPr>
              <w:t>;</w:t>
            </w:r>
          </w:p>
          <w:bookmarkStart w:id="557" w:name="214"/>
          <w:p w14:paraId="45E40834" w14:textId="77777777" w:rsidR="00BD307B" w:rsidRPr="007F7AA4" w:rsidRDefault="00BD307B" w:rsidP="00BD307B">
            <w:pPr>
              <w:pStyle w:val="HTML"/>
              <w:shd w:val="clear" w:color="auto" w:fill="FFFFFF"/>
              <w:rPr>
                <w:rFonts w:ascii="Times New Roman" w:eastAsiaTheme="majorEastAsia" w:hAnsi="Times New Roman" w:cs="Times New Roman"/>
                <w:color w:val="000000"/>
              </w:rPr>
            </w:pPr>
            <w:r w:rsidRPr="007F7AA4">
              <w:rPr>
                <w:rFonts w:ascii="Times New Roman" w:eastAsiaTheme="majorEastAsia" w:hAnsi="Times New Roman" w:cs="Times New Roman"/>
                <w:color w:val="000000"/>
              </w:rPr>
              <w:fldChar w:fldCharType="begin"/>
            </w:r>
            <w:r w:rsidRPr="007F7AA4">
              <w:rPr>
                <w:rFonts w:ascii="Times New Roman" w:eastAsiaTheme="majorEastAsia" w:hAnsi="Times New Roman" w:cs="Times New Roman"/>
                <w:color w:val="000000"/>
              </w:rPr>
              <w:instrText xml:space="preserve"> HYPERLINK "https://opengrok.pt.xiaomi.com/opengrok3/xref/miui-r-ares-dev/frameworks/base/telephony/java/com/android/internal/telephony/RILConstants.java" \l "214" </w:instrText>
            </w:r>
            <w:r w:rsidRPr="007F7AA4">
              <w:rPr>
                <w:rFonts w:ascii="Times New Roman" w:eastAsiaTheme="majorEastAsia" w:hAnsi="Times New Roman" w:cs="Times New Roman"/>
                <w:color w:val="000000"/>
              </w:rPr>
              <w:fldChar w:fldCharType="separate"/>
            </w:r>
            <w:r w:rsidRPr="007F7AA4">
              <w:rPr>
                <w:rStyle w:val="ab"/>
                <w:rFonts w:ascii="Times New Roman" w:eastAsiaTheme="majorEastAsia" w:hAnsi="Times New Roman" w:cs="Times New Roman"/>
                <w:color w:val="666666"/>
                <w:shd w:val="clear" w:color="auto" w:fill="DDDDDD"/>
              </w:rPr>
              <w:t>214</w:t>
            </w:r>
            <w:r w:rsidRPr="007F7AA4">
              <w:rPr>
                <w:rFonts w:ascii="Times New Roman" w:eastAsiaTheme="majorEastAsia" w:hAnsi="Times New Roman" w:cs="Times New Roman"/>
                <w:color w:val="000000"/>
              </w:rPr>
              <w:fldChar w:fldCharType="end"/>
            </w:r>
            <w:bookmarkEnd w:id="557"/>
          </w:p>
          <w:bookmarkStart w:id="558" w:name="215"/>
          <w:p w14:paraId="581B8EE7" w14:textId="77777777" w:rsidR="00BD307B" w:rsidRPr="007F7AA4" w:rsidRDefault="00BD307B" w:rsidP="00BD307B">
            <w:pPr>
              <w:pStyle w:val="HTML"/>
              <w:shd w:val="clear" w:color="auto" w:fill="FFFFFF"/>
              <w:rPr>
                <w:rFonts w:ascii="Times New Roman" w:eastAsiaTheme="majorEastAsia" w:hAnsi="Times New Roman" w:cs="Times New Roman"/>
                <w:color w:val="000000"/>
              </w:rPr>
            </w:pPr>
            <w:r w:rsidRPr="007F7AA4">
              <w:rPr>
                <w:rFonts w:ascii="Times New Roman" w:eastAsiaTheme="majorEastAsia" w:hAnsi="Times New Roman" w:cs="Times New Roman"/>
                <w:color w:val="000000"/>
              </w:rPr>
              <w:fldChar w:fldCharType="begin"/>
            </w:r>
            <w:r w:rsidRPr="007F7AA4">
              <w:rPr>
                <w:rFonts w:ascii="Times New Roman" w:eastAsiaTheme="majorEastAsia" w:hAnsi="Times New Roman" w:cs="Times New Roman"/>
                <w:color w:val="000000"/>
              </w:rPr>
              <w:instrText xml:space="preserve"> HYPERLINK "https://opengrok.pt.xiaomi.com/opengrok3/xref/miui-r-ares-dev/frameworks/base/telephony/java/com/android/internal/telephony/RILConstants.java" \l "215" </w:instrText>
            </w:r>
            <w:r w:rsidRPr="007F7AA4">
              <w:rPr>
                <w:rFonts w:ascii="Times New Roman" w:eastAsiaTheme="majorEastAsia" w:hAnsi="Times New Roman" w:cs="Times New Roman"/>
                <w:color w:val="000000"/>
              </w:rPr>
              <w:fldChar w:fldCharType="separate"/>
            </w:r>
            <w:r w:rsidRPr="007F7AA4">
              <w:rPr>
                <w:rStyle w:val="ab"/>
                <w:rFonts w:ascii="Times New Roman" w:eastAsiaTheme="majorEastAsia" w:hAnsi="Times New Roman" w:cs="Times New Roman"/>
                <w:color w:val="666666"/>
                <w:shd w:val="clear" w:color="auto" w:fill="DDDDDD"/>
              </w:rPr>
              <w:t>215</w:t>
            </w:r>
            <w:r w:rsidRPr="007F7AA4">
              <w:rPr>
                <w:rFonts w:ascii="Times New Roman" w:eastAsiaTheme="majorEastAsia" w:hAnsi="Times New Roman" w:cs="Times New Roman"/>
                <w:color w:val="000000"/>
              </w:rPr>
              <w:fldChar w:fldCharType="end"/>
            </w:r>
            <w:bookmarkEnd w:id="558"/>
            <w:r w:rsidRPr="007F7AA4">
              <w:rPr>
                <w:rFonts w:ascii="Times New Roman" w:eastAsiaTheme="majorEastAsia" w:hAnsi="Times New Roman" w:cs="Times New Roman"/>
                <w:color w:val="000000"/>
              </w:rPr>
              <w:t xml:space="preserve">    </w:t>
            </w:r>
            <w:r w:rsidRPr="007F7AA4">
              <w:rPr>
                <w:rStyle w:val="c"/>
                <w:rFonts w:ascii="Times New Roman" w:eastAsiaTheme="majorEastAsia" w:hAnsi="Times New Roman" w:cs="Times New Roman"/>
                <w:color w:val="666666"/>
              </w:rPr>
              <w:t>/** NR 5G, LTE, CDMA, EvDo, GSM and WCDMA */</w:t>
            </w:r>
          </w:p>
          <w:bookmarkStart w:id="559" w:name="216"/>
          <w:p w14:paraId="34460FDB" w14:textId="77777777" w:rsidR="00BD307B" w:rsidRPr="007F7AA4" w:rsidRDefault="00BD307B" w:rsidP="00BD307B">
            <w:pPr>
              <w:pStyle w:val="HTML"/>
              <w:shd w:val="clear" w:color="auto" w:fill="FFFFFF"/>
              <w:rPr>
                <w:rFonts w:ascii="Times New Roman" w:eastAsiaTheme="majorEastAsia" w:hAnsi="Times New Roman" w:cs="Times New Roman"/>
                <w:color w:val="000000"/>
              </w:rPr>
            </w:pPr>
            <w:r w:rsidRPr="007F7AA4">
              <w:rPr>
                <w:rFonts w:ascii="Times New Roman" w:eastAsiaTheme="majorEastAsia" w:hAnsi="Times New Roman" w:cs="Times New Roman"/>
                <w:color w:val="000000"/>
              </w:rPr>
              <w:fldChar w:fldCharType="begin"/>
            </w:r>
            <w:r w:rsidRPr="007F7AA4">
              <w:rPr>
                <w:rFonts w:ascii="Times New Roman" w:eastAsiaTheme="majorEastAsia" w:hAnsi="Times New Roman" w:cs="Times New Roman"/>
                <w:color w:val="000000"/>
              </w:rPr>
              <w:instrText xml:space="preserve"> HYPERLINK "https://opengrok.pt.xiaomi.com/opengrok3/xref/miui-r-ares-dev/frameworks/base/telephony/java/com/android/internal/telephony/RILConstants.java" \l "216" </w:instrText>
            </w:r>
            <w:r w:rsidRPr="007F7AA4">
              <w:rPr>
                <w:rFonts w:ascii="Times New Roman" w:eastAsiaTheme="majorEastAsia" w:hAnsi="Times New Roman" w:cs="Times New Roman"/>
                <w:color w:val="000000"/>
              </w:rPr>
              <w:fldChar w:fldCharType="separate"/>
            </w:r>
            <w:r w:rsidRPr="007F7AA4">
              <w:rPr>
                <w:rStyle w:val="ab"/>
                <w:rFonts w:ascii="Times New Roman" w:eastAsiaTheme="majorEastAsia" w:hAnsi="Times New Roman" w:cs="Times New Roman"/>
                <w:color w:val="666666"/>
                <w:shd w:val="clear" w:color="auto" w:fill="DDDDDD"/>
              </w:rPr>
              <w:t>216</w:t>
            </w:r>
            <w:r w:rsidRPr="007F7AA4">
              <w:rPr>
                <w:rFonts w:ascii="Times New Roman" w:eastAsiaTheme="majorEastAsia" w:hAnsi="Times New Roman" w:cs="Times New Roman"/>
                <w:color w:val="000000"/>
              </w:rPr>
              <w:fldChar w:fldCharType="end"/>
            </w:r>
            <w:bookmarkEnd w:id="559"/>
            <w:r w:rsidRPr="007F7AA4">
              <w:rPr>
                <w:rFonts w:ascii="Times New Roman" w:eastAsiaTheme="majorEastAsia" w:hAnsi="Times New Roman" w:cs="Times New Roman"/>
                <w:color w:val="000000"/>
              </w:rPr>
              <w:t xml:space="preserve">    </w:t>
            </w:r>
            <w:r w:rsidRPr="007F7AA4">
              <w:rPr>
                <w:rFonts w:ascii="Times New Roman" w:eastAsiaTheme="majorEastAsia" w:hAnsi="Times New Roman" w:cs="Times New Roman"/>
                <w:b/>
                <w:bCs/>
                <w:color w:val="000000"/>
              </w:rPr>
              <w:t>int</w:t>
            </w:r>
            <w:r w:rsidRPr="007F7AA4">
              <w:rPr>
                <w:rFonts w:ascii="Times New Roman" w:eastAsiaTheme="majorEastAsia" w:hAnsi="Times New Roman" w:cs="Times New Roman"/>
                <w:color w:val="000000"/>
              </w:rPr>
              <w:t xml:space="preserve"> </w:t>
            </w:r>
            <w:bookmarkStart w:id="560" w:name="NETWORK_MODE_NR_LTE_CDMA_EVDO_GSM_WCDMA"/>
            <w:bookmarkEnd w:id="560"/>
            <w:r w:rsidRPr="007F7AA4">
              <w:rPr>
                <w:rFonts w:ascii="Times New Roman" w:eastAsiaTheme="majorEastAsia" w:hAnsi="Times New Roman" w:cs="Times New Roman"/>
                <w:color w:val="000000"/>
              </w:rPr>
              <w:fldChar w:fldCharType="begin"/>
            </w:r>
            <w:r w:rsidRPr="007F7AA4">
              <w:rPr>
                <w:rFonts w:ascii="Times New Roman" w:eastAsiaTheme="majorEastAsia" w:hAnsi="Times New Roman" w:cs="Times New Roman"/>
                <w:color w:val="000000"/>
              </w:rPr>
              <w:instrText xml:space="preserve"> HYPERLINK "https://opengrok.pt.xiaomi.com/opengrok3/s?refs=NETWORK_MODE_NR_LTE_CDMA_EVDO_GSM_WCDMA&amp;project=miui-r-ares-dev" </w:instrText>
            </w:r>
            <w:r w:rsidRPr="007F7AA4">
              <w:rPr>
                <w:rFonts w:ascii="Times New Roman" w:eastAsiaTheme="majorEastAsia" w:hAnsi="Times New Roman" w:cs="Times New Roman"/>
                <w:color w:val="000000"/>
              </w:rPr>
              <w:fldChar w:fldCharType="separate"/>
            </w:r>
            <w:r w:rsidRPr="007F7AA4">
              <w:rPr>
                <w:rStyle w:val="ab"/>
                <w:rFonts w:ascii="Times New Roman" w:eastAsiaTheme="majorEastAsia" w:hAnsi="Times New Roman" w:cs="Times New Roman"/>
                <w:b/>
                <w:bCs/>
                <w:color w:val="009900"/>
              </w:rPr>
              <w:t>NETWORK_MODE_NR_LTE_CDMA_EVDO_GSM_WCDMA</w:t>
            </w:r>
            <w:r w:rsidRPr="007F7AA4">
              <w:rPr>
                <w:rFonts w:ascii="Times New Roman" w:eastAsiaTheme="majorEastAsia" w:hAnsi="Times New Roman" w:cs="Times New Roman"/>
                <w:color w:val="000000"/>
              </w:rPr>
              <w:fldChar w:fldCharType="end"/>
            </w:r>
            <w:r w:rsidRPr="007F7AA4">
              <w:rPr>
                <w:rFonts w:ascii="Times New Roman" w:eastAsiaTheme="majorEastAsia" w:hAnsi="Times New Roman" w:cs="Times New Roman"/>
                <w:color w:val="000000"/>
              </w:rPr>
              <w:t xml:space="preserve"> = </w:t>
            </w:r>
            <w:r w:rsidRPr="007F7AA4">
              <w:rPr>
                <w:rStyle w:val="n"/>
                <w:rFonts w:ascii="Times New Roman" w:eastAsiaTheme="majorEastAsia" w:hAnsi="Times New Roman" w:cs="Times New Roman"/>
                <w:color w:val="A52A2A"/>
              </w:rPr>
              <w:t>27</w:t>
            </w:r>
            <w:r w:rsidRPr="007F7AA4">
              <w:rPr>
                <w:rFonts w:ascii="Times New Roman" w:eastAsiaTheme="majorEastAsia" w:hAnsi="Times New Roman" w:cs="Times New Roman"/>
                <w:color w:val="000000"/>
              </w:rPr>
              <w:t>;</w:t>
            </w:r>
          </w:p>
          <w:bookmarkStart w:id="561" w:name="217"/>
          <w:p w14:paraId="7EDB1986" w14:textId="77777777" w:rsidR="00BD307B" w:rsidRPr="007F7AA4" w:rsidRDefault="00BD307B" w:rsidP="00BD307B">
            <w:pPr>
              <w:pStyle w:val="HTML"/>
              <w:shd w:val="clear" w:color="auto" w:fill="FFFFFF"/>
              <w:rPr>
                <w:rFonts w:ascii="Times New Roman" w:eastAsiaTheme="majorEastAsia" w:hAnsi="Times New Roman" w:cs="Times New Roman"/>
                <w:color w:val="000000"/>
              </w:rPr>
            </w:pPr>
            <w:r w:rsidRPr="007F7AA4">
              <w:rPr>
                <w:rFonts w:ascii="Times New Roman" w:eastAsiaTheme="majorEastAsia" w:hAnsi="Times New Roman" w:cs="Times New Roman"/>
                <w:color w:val="000000"/>
              </w:rPr>
              <w:fldChar w:fldCharType="begin"/>
            </w:r>
            <w:r w:rsidRPr="007F7AA4">
              <w:rPr>
                <w:rFonts w:ascii="Times New Roman" w:eastAsiaTheme="majorEastAsia" w:hAnsi="Times New Roman" w:cs="Times New Roman"/>
                <w:color w:val="000000"/>
              </w:rPr>
              <w:instrText xml:space="preserve"> HYPERLINK "https://opengrok.pt.xiaomi.com/opengrok3/xref/miui-r-ares-dev/frameworks/base/telephony/java/com/android/internal/telephony/RILConstants.java" \l "217" </w:instrText>
            </w:r>
            <w:r w:rsidRPr="007F7AA4">
              <w:rPr>
                <w:rFonts w:ascii="Times New Roman" w:eastAsiaTheme="majorEastAsia" w:hAnsi="Times New Roman" w:cs="Times New Roman"/>
                <w:color w:val="000000"/>
              </w:rPr>
              <w:fldChar w:fldCharType="separate"/>
            </w:r>
            <w:r w:rsidRPr="007F7AA4">
              <w:rPr>
                <w:rStyle w:val="ab"/>
                <w:rFonts w:ascii="Times New Roman" w:eastAsiaTheme="majorEastAsia" w:hAnsi="Times New Roman" w:cs="Times New Roman"/>
                <w:color w:val="666666"/>
                <w:shd w:val="clear" w:color="auto" w:fill="DDDDDD"/>
              </w:rPr>
              <w:t>217</w:t>
            </w:r>
            <w:r w:rsidRPr="007F7AA4">
              <w:rPr>
                <w:rFonts w:ascii="Times New Roman" w:eastAsiaTheme="majorEastAsia" w:hAnsi="Times New Roman" w:cs="Times New Roman"/>
                <w:color w:val="000000"/>
              </w:rPr>
              <w:fldChar w:fldCharType="end"/>
            </w:r>
            <w:bookmarkEnd w:id="561"/>
          </w:p>
          <w:bookmarkStart w:id="562" w:name="218"/>
          <w:p w14:paraId="366F2922" w14:textId="77777777" w:rsidR="00BD307B" w:rsidRPr="007F7AA4" w:rsidRDefault="00BD307B" w:rsidP="00BD307B">
            <w:pPr>
              <w:pStyle w:val="HTML"/>
              <w:shd w:val="clear" w:color="auto" w:fill="FFFFFF"/>
              <w:rPr>
                <w:rFonts w:ascii="Times New Roman" w:eastAsiaTheme="majorEastAsia" w:hAnsi="Times New Roman" w:cs="Times New Roman"/>
                <w:color w:val="000000"/>
              </w:rPr>
            </w:pPr>
            <w:r w:rsidRPr="007F7AA4">
              <w:rPr>
                <w:rFonts w:ascii="Times New Roman" w:eastAsiaTheme="majorEastAsia" w:hAnsi="Times New Roman" w:cs="Times New Roman"/>
                <w:color w:val="000000"/>
              </w:rPr>
              <w:fldChar w:fldCharType="begin"/>
            </w:r>
            <w:r w:rsidRPr="007F7AA4">
              <w:rPr>
                <w:rFonts w:ascii="Times New Roman" w:eastAsiaTheme="majorEastAsia" w:hAnsi="Times New Roman" w:cs="Times New Roman"/>
                <w:color w:val="000000"/>
              </w:rPr>
              <w:instrText xml:space="preserve"> HYPERLINK "https://opengrok.pt.xiaomi.com/opengrok3/xref/miui-r-ares-dev/frameworks/base/telephony/java/com/android/internal/telephony/RILConstants.java" \l "218" </w:instrText>
            </w:r>
            <w:r w:rsidRPr="007F7AA4">
              <w:rPr>
                <w:rFonts w:ascii="Times New Roman" w:eastAsiaTheme="majorEastAsia" w:hAnsi="Times New Roman" w:cs="Times New Roman"/>
                <w:color w:val="000000"/>
              </w:rPr>
              <w:fldChar w:fldCharType="separate"/>
            </w:r>
            <w:r w:rsidRPr="007F7AA4">
              <w:rPr>
                <w:rStyle w:val="ab"/>
                <w:rFonts w:ascii="Times New Roman" w:eastAsiaTheme="majorEastAsia" w:hAnsi="Times New Roman" w:cs="Times New Roman"/>
                <w:color w:val="666666"/>
                <w:shd w:val="clear" w:color="auto" w:fill="DDDDDD"/>
              </w:rPr>
              <w:t>218</w:t>
            </w:r>
            <w:r w:rsidRPr="007F7AA4">
              <w:rPr>
                <w:rFonts w:ascii="Times New Roman" w:eastAsiaTheme="majorEastAsia" w:hAnsi="Times New Roman" w:cs="Times New Roman"/>
                <w:color w:val="000000"/>
              </w:rPr>
              <w:fldChar w:fldCharType="end"/>
            </w:r>
            <w:bookmarkEnd w:id="562"/>
            <w:r w:rsidRPr="007F7AA4">
              <w:rPr>
                <w:rFonts w:ascii="Times New Roman" w:eastAsiaTheme="majorEastAsia" w:hAnsi="Times New Roman" w:cs="Times New Roman"/>
                <w:color w:val="000000"/>
              </w:rPr>
              <w:t xml:space="preserve">    </w:t>
            </w:r>
            <w:r w:rsidRPr="007F7AA4">
              <w:rPr>
                <w:rStyle w:val="c"/>
                <w:rFonts w:ascii="Times New Roman" w:eastAsiaTheme="majorEastAsia" w:hAnsi="Times New Roman" w:cs="Times New Roman"/>
                <w:color w:val="666666"/>
              </w:rPr>
              <w:t>/** NR 5G, LTE and WCDMA */</w:t>
            </w:r>
          </w:p>
          <w:bookmarkStart w:id="563" w:name="219"/>
          <w:p w14:paraId="6189D624" w14:textId="77777777" w:rsidR="00BD307B" w:rsidRPr="007F7AA4" w:rsidRDefault="00BD307B" w:rsidP="00BD307B">
            <w:pPr>
              <w:pStyle w:val="HTML"/>
              <w:shd w:val="clear" w:color="auto" w:fill="FFFFFF"/>
              <w:rPr>
                <w:rFonts w:ascii="Times New Roman" w:eastAsiaTheme="majorEastAsia" w:hAnsi="Times New Roman" w:cs="Times New Roman"/>
                <w:color w:val="000000"/>
              </w:rPr>
            </w:pPr>
            <w:r w:rsidRPr="007F7AA4">
              <w:rPr>
                <w:rFonts w:ascii="Times New Roman" w:eastAsiaTheme="majorEastAsia" w:hAnsi="Times New Roman" w:cs="Times New Roman"/>
                <w:color w:val="000000"/>
              </w:rPr>
              <w:fldChar w:fldCharType="begin"/>
            </w:r>
            <w:r w:rsidRPr="007F7AA4">
              <w:rPr>
                <w:rFonts w:ascii="Times New Roman" w:eastAsiaTheme="majorEastAsia" w:hAnsi="Times New Roman" w:cs="Times New Roman"/>
                <w:color w:val="000000"/>
              </w:rPr>
              <w:instrText xml:space="preserve"> HYPERLINK "https://opengrok.pt.xiaomi.com/opengrok3/xref/miui-r-ares-dev/frameworks/base/telephony/java/com/android/internal/telephony/RILConstants.java" \l "219" </w:instrText>
            </w:r>
            <w:r w:rsidRPr="007F7AA4">
              <w:rPr>
                <w:rFonts w:ascii="Times New Roman" w:eastAsiaTheme="majorEastAsia" w:hAnsi="Times New Roman" w:cs="Times New Roman"/>
                <w:color w:val="000000"/>
              </w:rPr>
              <w:fldChar w:fldCharType="separate"/>
            </w:r>
            <w:r w:rsidRPr="007F7AA4">
              <w:rPr>
                <w:rStyle w:val="ab"/>
                <w:rFonts w:ascii="Times New Roman" w:eastAsiaTheme="majorEastAsia" w:hAnsi="Times New Roman" w:cs="Times New Roman"/>
                <w:color w:val="666666"/>
                <w:shd w:val="clear" w:color="auto" w:fill="DDDDDD"/>
              </w:rPr>
              <w:t>219</w:t>
            </w:r>
            <w:r w:rsidRPr="007F7AA4">
              <w:rPr>
                <w:rFonts w:ascii="Times New Roman" w:eastAsiaTheme="majorEastAsia" w:hAnsi="Times New Roman" w:cs="Times New Roman"/>
                <w:color w:val="000000"/>
              </w:rPr>
              <w:fldChar w:fldCharType="end"/>
            </w:r>
            <w:bookmarkEnd w:id="563"/>
            <w:r w:rsidRPr="007F7AA4">
              <w:rPr>
                <w:rFonts w:ascii="Times New Roman" w:eastAsiaTheme="majorEastAsia" w:hAnsi="Times New Roman" w:cs="Times New Roman"/>
                <w:color w:val="000000"/>
              </w:rPr>
              <w:t xml:space="preserve">    </w:t>
            </w:r>
            <w:r w:rsidRPr="007F7AA4">
              <w:rPr>
                <w:rFonts w:ascii="Times New Roman" w:eastAsiaTheme="majorEastAsia" w:hAnsi="Times New Roman" w:cs="Times New Roman"/>
                <w:b/>
                <w:bCs/>
                <w:color w:val="000000"/>
              </w:rPr>
              <w:t>int</w:t>
            </w:r>
            <w:r w:rsidRPr="007F7AA4">
              <w:rPr>
                <w:rFonts w:ascii="Times New Roman" w:eastAsiaTheme="majorEastAsia" w:hAnsi="Times New Roman" w:cs="Times New Roman"/>
                <w:color w:val="000000"/>
              </w:rPr>
              <w:t xml:space="preserve"> </w:t>
            </w:r>
            <w:bookmarkStart w:id="564" w:name="NETWORK_MODE_NR_LTE_WCDMA"/>
            <w:bookmarkEnd w:id="564"/>
            <w:r w:rsidRPr="007F7AA4">
              <w:rPr>
                <w:rFonts w:ascii="Times New Roman" w:eastAsiaTheme="majorEastAsia" w:hAnsi="Times New Roman" w:cs="Times New Roman"/>
                <w:color w:val="000000"/>
              </w:rPr>
              <w:fldChar w:fldCharType="begin"/>
            </w:r>
            <w:r w:rsidRPr="007F7AA4">
              <w:rPr>
                <w:rFonts w:ascii="Times New Roman" w:eastAsiaTheme="majorEastAsia" w:hAnsi="Times New Roman" w:cs="Times New Roman"/>
                <w:color w:val="000000"/>
              </w:rPr>
              <w:instrText xml:space="preserve"> HYPERLINK "https://opengrok.pt.xiaomi.com/opengrok3/s?refs=NETWORK_MODE_NR_LTE_WCDMA&amp;project=miui-r-ares-dev" </w:instrText>
            </w:r>
            <w:r w:rsidRPr="007F7AA4">
              <w:rPr>
                <w:rFonts w:ascii="Times New Roman" w:eastAsiaTheme="majorEastAsia" w:hAnsi="Times New Roman" w:cs="Times New Roman"/>
                <w:color w:val="000000"/>
              </w:rPr>
              <w:fldChar w:fldCharType="separate"/>
            </w:r>
            <w:r w:rsidRPr="007F7AA4">
              <w:rPr>
                <w:rStyle w:val="ab"/>
                <w:rFonts w:ascii="Times New Roman" w:eastAsiaTheme="majorEastAsia" w:hAnsi="Times New Roman" w:cs="Times New Roman"/>
                <w:b/>
                <w:bCs/>
                <w:color w:val="009900"/>
              </w:rPr>
              <w:t>NETWORK_MODE_NR_LTE_WCDMA</w:t>
            </w:r>
            <w:r w:rsidRPr="007F7AA4">
              <w:rPr>
                <w:rFonts w:ascii="Times New Roman" w:eastAsiaTheme="majorEastAsia" w:hAnsi="Times New Roman" w:cs="Times New Roman"/>
                <w:color w:val="000000"/>
              </w:rPr>
              <w:fldChar w:fldCharType="end"/>
            </w:r>
            <w:r w:rsidRPr="007F7AA4">
              <w:rPr>
                <w:rFonts w:ascii="Times New Roman" w:eastAsiaTheme="majorEastAsia" w:hAnsi="Times New Roman" w:cs="Times New Roman"/>
                <w:color w:val="000000"/>
              </w:rPr>
              <w:t xml:space="preserve"> = </w:t>
            </w:r>
            <w:r w:rsidRPr="007F7AA4">
              <w:rPr>
                <w:rStyle w:val="n"/>
                <w:rFonts w:ascii="Times New Roman" w:eastAsiaTheme="majorEastAsia" w:hAnsi="Times New Roman" w:cs="Times New Roman"/>
                <w:color w:val="A52A2A"/>
              </w:rPr>
              <w:t>28</w:t>
            </w:r>
            <w:r w:rsidRPr="007F7AA4">
              <w:rPr>
                <w:rFonts w:ascii="Times New Roman" w:eastAsiaTheme="majorEastAsia" w:hAnsi="Times New Roman" w:cs="Times New Roman"/>
                <w:color w:val="000000"/>
              </w:rPr>
              <w:t>;</w:t>
            </w:r>
          </w:p>
          <w:bookmarkStart w:id="565" w:name="220"/>
          <w:p w14:paraId="7FE90648" w14:textId="77777777" w:rsidR="00BD307B" w:rsidRPr="007F7AA4" w:rsidRDefault="00BD307B" w:rsidP="00BD307B">
            <w:pPr>
              <w:pStyle w:val="HTML"/>
              <w:shd w:val="clear" w:color="auto" w:fill="FFFFFF"/>
              <w:rPr>
                <w:rFonts w:ascii="Times New Roman" w:eastAsiaTheme="majorEastAsia" w:hAnsi="Times New Roman" w:cs="Times New Roman"/>
                <w:color w:val="000000"/>
              </w:rPr>
            </w:pPr>
            <w:r w:rsidRPr="007F7AA4">
              <w:rPr>
                <w:rFonts w:ascii="Times New Roman" w:eastAsiaTheme="majorEastAsia" w:hAnsi="Times New Roman" w:cs="Times New Roman"/>
                <w:color w:val="000000"/>
              </w:rPr>
              <w:fldChar w:fldCharType="begin"/>
            </w:r>
            <w:r w:rsidRPr="007F7AA4">
              <w:rPr>
                <w:rFonts w:ascii="Times New Roman" w:eastAsiaTheme="majorEastAsia" w:hAnsi="Times New Roman" w:cs="Times New Roman"/>
                <w:color w:val="000000"/>
              </w:rPr>
              <w:instrText xml:space="preserve"> HYPERLINK "https://opengrok.pt.xiaomi.com/opengrok3/xref/miui-r-ares-dev/frameworks/base/telephony/java/com/android/internal/telephony/RILConstants.java" \l "220" </w:instrText>
            </w:r>
            <w:r w:rsidRPr="007F7AA4">
              <w:rPr>
                <w:rFonts w:ascii="Times New Roman" w:eastAsiaTheme="majorEastAsia" w:hAnsi="Times New Roman" w:cs="Times New Roman"/>
                <w:color w:val="000000"/>
              </w:rPr>
              <w:fldChar w:fldCharType="separate"/>
            </w:r>
            <w:r w:rsidRPr="007F7AA4">
              <w:rPr>
                <w:rStyle w:val="ab"/>
                <w:rFonts w:ascii="Times New Roman" w:eastAsiaTheme="majorEastAsia" w:hAnsi="Times New Roman" w:cs="Times New Roman"/>
                <w:color w:val="000000"/>
                <w:shd w:val="clear" w:color="auto" w:fill="DDDDDD"/>
              </w:rPr>
              <w:t>220</w:t>
            </w:r>
            <w:r w:rsidRPr="007F7AA4">
              <w:rPr>
                <w:rFonts w:ascii="Times New Roman" w:eastAsiaTheme="majorEastAsia" w:hAnsi="Times New Roman" w:cs="Times New Roman"/>
                <w:color w:val="000000"/>
              </w:rPr>
              <w:fldChar w:fldCharType="end"/>
            </w:r>
            <w:bookmarkEnd w:id="565"/>
          </w:p>
          <w:bookmarkStart w:id="566" w:name="221"/>
          <w:p w14:paraId="29A2E4E1" w14:textId="77777777" w:rsidR="00BD307B" w:rsidRPr="007F7AA4" w:rsidRDefault="00BD307B" w:rsidP="00BD307B">
            <w:pPr>
              <w:pStyle w:val="HTML"/>
              <w:shd w:val="clear" w:color="auto" w:fill="FFFFFF"/>
              <w:rPr>
                <w:rFonts w:ascii="Times New Roman" w:eastAsiaTheme="majorEastAsia" w:hAnsi="Times New Roman" w:cs="Times New Roman"/>
                <w:color w:val="000000"/>
              </w:rPr>
            </w:pPr>
            <w:r w:rsidRPr="007F7AA4">
              <w:rPr>
                <w:rFonts w:ascii="Times New Roman" w:eastAsiaTheme="majorEastAsia" w:hAnsi="Times New Roman" w:cs="Times New Roman"/>
                <w:color w:val="000000"/>
              </w:rPr>
              <w:fldChar w:fldCharType="begin"/>
            </w:r>
            <w:r w:rsidRPr="007F7AA4">
              <w:rPr>
                <w:rFonts w:ascii="Times New Roman" w:eastAsiaTheme="majorEastAsia" w:hAnsi="Times New Roman" w:cs="Times New Roman"/>
                <w:color w:val="000000"/>
              </w:rPr>
              <w:instrText xml:space="preserve"> HYPERLINK "https://opengrok.pt.xiaomi.com/opengrok3/xref/miui-r-ares-dev/frameworks/base/telephony/java/com/android/internal/telephony/RILConstants.java" \l "221" </w:instrText>
            </w:r>
            <w:r w:rsidRPr="007F7AA4">
              <w:rPr>
                <w:rFonts w:ascii="Times New Roman" w:eastAsiaTheme="majorEastAsia" w:hAnsi="Times New Roman" w:cs="Times New Roman"/>
                <w:color w:val="000000"/>
              </w:rPr>
              <w:fldChar w:fldCharType="separate"/>
            </w:r>
            <w:r w:rsidRPr="007F7AA4">
              <w:rPr>
                <w:rStyle w:val="ab"/>
                <w:rFonts w:ascii="Times New Roman" w:eastAsiaTheme="majorEastAsia" w:hAnsi="Times New Roman" w:cs="Times New Roman"/>
                <w:color w:val="666666"/>
                <w:shd w:val="clear" w:color="auto" w:fill="DDDDDD"/>
              </w:rPr>
              <w:t>221</w:t>
            </w:r>
            <w:r w:rsidRPr="007F7AA4">
              <w:rPr>
                <w:rFonts w:ascii="Times New Roman" w:eastAsiaTheme="majorEastAsia" w:hAnsi="Times New Roman" w:cs="Times New Roman"/>
                <w:color w:val="000000"/>
              </w:rPr>
              <w:fldChar w:fldCharType="end"/>
            </w:r>
            <w:bookmarkEnd w:id="566"/>
            <w:r w:rsidRPr="007F7AA4">
              <w:rPr>
                <w:rFonts w:ascii="Times New Roman" w:eastAsiaTheme="majorEastAsia" w:hAnsi="Times New Roman" w:cs="Times New Roman"/>
                <w:color w:val="000000"/>
              </w:rPr>
              <w:t xml:space="preserve">    </w:t>
            </w:r>
            <w:r w:rsidRPr="007F7AA4">
              <w:rPr>
                <w:rStyle w:val="c"/>
                <w:rFonts w:ascii="Times New Roman" w:eastAsiaTheme="majorEastAsia" w:hAnsi="Times New Roman" w:cs="Times New Roman"/>
                <w:color w:val="666666"/>
              </w:rPr>
              <w:t>/** NR 5G, LTE and TDSCDMA */</w:t>
            </w:r>
          </w:p>
          <w:bookmarkStart w:id="567" w:name="222"/>
          <w:p w14:paraId="693354CB" w14:textId="77777777" w:rsidR="00BD307B" w:rsidRPr="007F7AA4" w:rsidRDefault="00BD307B" w:rsidP="00BD307B">
            <w:pPr>
              <w:pStyle w:val="HTML"/>
              <w:shd w:val="clear" w:color="auto" w:fill="FFFFFF"/>
              <w:rPr>
                <w:rFonts w:ascii="Times New Roman" w:eastAsiaTheme="majorEastAsia" w:hAnsi="Times New Roman" w:cs="Times New Roman"/>
                <w:color w:val="000000"/>
              </w:rPr>
            </w:pPr>
            <w:r w:rsidRPr="007F7AA4">
              <w:rPr>
                <w:rFonts w:ascii="Times New Roman" w:eastAsiaTheme="majorEastAsia" w:hAnsi="Times New Roman" w:cs="Times New Roman"/>
                <w:color w:val="000000"/>
              </w:rPr>
              <w:fldChar w:fldCharType="begin"/>
            </w:r>
            <w:r w:rsidRPr="007F7AA4">
              <w:rPr>
                <w:rFonts w:ascii="Times New Roman" w:eastAsiaTheme="majorEastAsia" w:hAnsi="Times New Roman" w:cs="Times New Roman"/>
                <w:color w:val="000000"/>
              </w:rPr>
              <w:instrText xml:space="preserve"> HYPERLINK "https://opengrok.pt.xiaomi.com/opengrok3/xref/miui-r-ares-dev/frameworks/base/telephony/java/com/android/internal/telephony/RILConstants.java" \l "222" </w:instrText>
            </w:r>
            <w:r w:rsidRPr="007F7AA4">
              <w:rPr>
                <w:rFonts w:ascii="Times New Roman" w:eastAsiaTheme="majorEastAsia" w:hAnsi="Times New Roman" w:cs="Times New Roman"/>
                <w:color w:val="000000"/>
              </w:rPr>
              <w:fldChar w:fldCharType="separate"/>
            </w:r>
            <w:r w:rsidRPr="007F7AA4">
              <w:rPr>
                <w:rStyle w:val="ab"/>
                <w:rFonts w:ascii="Times New Roman" w:eastAsiaTheme="majorEastAsia" w:hAnsi="Times New Roman" w:cs="Times New Roman"/>
                <w:color w:val="666666"/>
                <w:shd w:val="clear" w:color="auto" w:fill="DDDDDD"/>
              </w:rPr>
              <w:t>222</w:t>
            </w:r>
            <w:r w:rsidRPr="007F7AA4">
              <w:rPr>
                <w:rFonts w:ascii="Times New Roman" w:eastAsiaTheme="majorEastAsia" w:hAnsi="Times New Roman" w:cs="Times New Roman"/>
                <w:color w:val="000000"/>
              </w:rPr>
              <w:fldChar w:fldCharType="end"/>
            </w:r>
            <w:bookmarkEnd w:id="567"/>
            <w:r w:rsidRPr="007F7AA4">
              <w:rPr>
                <w:rFonts w:ascii="Times New Roman" w:eastAsiaTheme="majorEastAsia" w:hAnsi="Times New Roman" w:cs="Times New Roman"/>
                <w:color w:val="000000"/>
              </w:rPr>
              <w:t xml:space="preserve">    </w:t>
            </w:r>
            <w:r w:rsidRPr="007F7AA4">
              <w:rPr>
                <w:rFonts w:ascii="Times New Roman" w:eastAsiaTheme="majorEastAsia" w:hAnsi="Times New Roman" w:cs="Times New Roman"/>
                <w:b/>
                <w:bCs/>
                <w:color w:val="000000"/>
              </w:rPr>
              <w:t>int</w:t>
            </w:r>
            <w:r w:rsidRPr="007F7AA4">
              <w:rPr>
                <w:rFonts w:ascii="Times New Roman" w:eastAsiaTheme="majorEastAsia" w:hAnsi="Times New Roman" w:cs="Times New Roman"/>
                <w:color w:val="000000"/>
              </w:rPr>
              <w:t xml:space="preserve"> </w:t>
            </w:r>
            <w:bookmarkStart w:id="568" w:name="NETWORK_MODE_NR_LTE_TDSCDMA"/>
            <w:bookmarkEnd w:id="568"/>
            <w:r w:rsidRPr="007F7AA4">
              <w:rPr>
                <w:rFonts w:ascii="Times New Roman" w:eastAsiaTheme="majorEastAsia" w:hAnsi="Times New Roman" w:cs="Times New Roman"/>
                <w:color w:val="000000"/>
              </w:rPr>
              <w:fldChar w:fldCharType="begin"/>
            </w:r>
            <w:r w:rsidRPr="007F7AA4">
              <w:rPr>
                <w:rFonts w:ascii="Times New Roman" w:eastAsiaTheme="majorEastAsia" w:hAnsi="Times New Roman" w:cs="Times New Roman"/>
                <w:color w:val="000000"/>
              </w:rPr>
              <w:instrText xml:space="preserve"> HYPERLINK "https://opengrok.pt.xiaomi.com/opengrok3/s?refs=NETWORK_MODE_NR_LTE_TDSCDMA&amp;project=miui-r-ares-dev" </w:instrText>
            </w:r>
            <w:r w:rsidRPr="007F7AA4">
              <w:rPr>
                <w:rFonts w:ascii="Times New Roman" w:eastAsiaTheme="majorEastAsia" w:hAnsi="Times New Roman" w:cs="Times New Roman"/>
                <w:color w:val="000000"/>
              </w:rPr>
              <w:fldChar w:fldCharType="separate"/>
            </w:r>
            <w:r w:rsidRPr="007F7AA4">
              <w:rPr>
                <w:rStyle w:val="ab"/>
                <w:rFonts w:ascii="Times New Roman" w:eastAsiaTheme="majorEastAsia" w:hAnsi="Times New Roman" w:cs="Times New Roman"/>
                <w:b/>
                <w:bCs/>
                <w:color w:val="009900"/>
              </w:rPr>
              <w:t>NETWORK_MODE_NR_LTE_TDSCDMA</w:t>
            </w:r>
            <w:r w:rsidRPr="007F7AA4">
              <w:rPr>
                <w:rFonts w:ascii="Times New Roman" w:eastAsiaTheme="majorEastAsia" w:hAnsi="Times New Roman" w:cs="Times New Roman"/>
                <w:color w:val="000000"/>
              </w:rPr>
              <w:fldChar w:fldCharType="end"/>
            </w:r>
            <w:r w:rsidRPr="007F7AA4">
              <w:rPr>
                <w:rFonts w:ascii="Times New Roman" w:eastAsiaTheme="majorEastAsia" w:hAnsi="Times New Roman" w:cs="Times New Roman"/>
                <w:color w:val="000000"/>
              </w:rPr>
              <w:t xml:space="preserve"> = </w:t>
            </w:r>
            <w:r w:rsidRPr="007F7AA4">
              <w:rPr>
                <w:rStyle w:val="n"/>
                <w:rFonts w:ascii="Times New Roman" w:eastAsiaTheme="majorEastAsia" w:hAnsi="Times New Roman" w:cs="Times New Roman"/>
                <w:color w:val="A52A2A"/>
              </w:rPr>
              <w:t>29</w:t>
            </w:r>
            <w:r w:rsidRPr="007F7AA4">
              <w:rPr>
                <w:rFonts w:ascii="Times New Roman" w:eastAsiaTheme="majorEastAsia" w:hAnsi="Times New Roman" w:cs="Times New Roman"/>
                <w:color w:val="000000"/>
              </w:rPr>
              <w:t>;</w:t>
            </w:r>
          </w:p>
          <w:bookmarkStart w:id="569" w:name="223"/>
          <w:p w14:paraId="7148CD67" w14:textId="77777777" w:rsidR="00BD307B" w:rsidRPr="007F7AA4" w:rsidRDefault="00BD307B" w:rsidP="00BD307B">
            <w:pPr>
              <w:pStyle w:val="HTML"/>
              <w:shd w:val="clear" w:color="auto" w:fill="FFFFFF"/>
              <w:rPr>
                <w:rFonts w:ascii="Times New Roman" w:eastAsiaTheme="majorEastAsia" w:hAnsi="Times New Roman" w:cs="Times New Roman"/>
                <w:color w:val="000000"/>
              </w:rPr>
            </w:pPr>
            <w:r w:rsidRPr="007F7AA4">
              <w:rPr>
                <w:rFonts w:ascii="Times New Roman" w:eastAsiaTheme="majorEastAsia" w:hAnsi="Times New Roman" w:cs="Times New Roman"/>
                <w:color w:val="000000"/>
              </w:rPr>
              <w:fldChar w:fldCharType="begin"/>
            </w:r>
            <w:r w:rsidRPr="007F7AA4">
              <w:rPr>
                <w:rFonts w:ascii="Times New Roman" w:eastAsiaTheme="majorEastAsia" w:hAnsi="Times New Roman" w:cs="Times New Roman"/>
                <w:color w:val="000000"/>
              </w:rPr>
              <w:instrText xml:space="preserve"> HYPERLINK "https://opengrok.pt.xiaomi.com/opengrok3/xref/miui-r-ares-dev/frameworks/base/telephony/java/com/android/internal/telephony/RILConstants.java" \l "223" </w:instrText>
            </w:r>
            <w:r w:rsidRPr="007F7AA4">
              <w:rPr>
                <w:rFonts w:ascii="Times New Roman" w:eastAsiaTheme="majorEastAsia" w:hAnsi="Times New Roman" w:cs="Times New Roman"/>
                <w:color w:val="000000"/>
              </w:rPr>
              <w:fldChar w:fldCharType="separate"/>
            </w:r>
            <w:r w:rsidRPr="007F7AA4">
              <w:rPr>
                <w:rStyle w:val="ab"/>
                <w:rFonts w:ascii="Times New Roman" w:eastAsiaTheme="majorEastAsia" w:hAnsi="Times New Roman" w:cs="Times New Roman"/>
                <w:color w:val="666666"/>
                <w:shd w:val="clear" w:color="auto" w:fill="DDDDDD"/>
              </w:rPr>
              <w:t>223</w:t>
            </w:r>
            <w:r w:rsidRPr="007F7AA4">
              <w:rPr>
                <w:rFonts w:ascii="Times New Roman" w:eastAsiaTheme="majorEastAsia" w:hAnsi="Times New Roman" w:cs="Times New Roman"/>
                <w:color w:val="000000"/>
              </w:rPr>
              <w:fldChar w:fldCharType="end"/>
            </w:r>
            <w:bookmarkEnd w:id="569"/>
          </w:p>
          <w:bookmarkStart w:id="570" w:name="224"/>
          <w:p w14:paraId="10FCEA92" w14:textId="77777777" w:rsidR="00BD307B" w:rsidRPr="007F7AA4" w:rsidRDefault="00BD307B" w:rsidP="00BD307B">
            <w:pPr>
              <w:pStyle w:val="HTML"/>
              <w:shd w:val="clear" w:color="auto" w:fill="FFFFFF"/>
              <w:rPr>
                <w:rFonts w:ascii="Times New Roman" w:eastAsiaTheme="majorEastAsia" w:hAnsi="Times New Roman" w:cs="Times New Roman"/>
                <w:color w:val="000000"/>
              </w:rPr>
            </w:pPr>
            <w:r w:rsidRPr="007F7AA4">
              <w:rPr>
                <w:rFonts w:ascii="Times New Roman" w:eastAsiaTheme="majorEastAsia" w:hAnsi="Times New Roman" w:cs="Times New Roman"/>
                <w:color w:val="000000"/>
              </w:rPr>
              <w:fldChar w:fldCharType="begin"/>
            </w:r>
            <w:r w:rsidRPr="007F7AA4">
              <w:rPr>
                <w:rFonts w:ascii="Times New Roman" w:eastAsiaTheme="majorEastAsia" w:hAnsi="Times New Roman" w:cs="Times New Roman"/>
                <w:color w:val="000000"/>
              </w:rPr>
              <w:instrText xml:space="preserve"> HYPERLINK "https://opengrok.pt.xiaomi.com/opengrok3/xref/miui-r-ares-dev/frameworks/base/telephony/java/com/android/internal/telephony/RILConstants.java" \l "224" </w:instrText>
            </w:r>
            <w:r w:rsidRPr="007F7AA4">
              <w:rPr>
                <w:rFonts w:ascii="Times New Roman" w:eastAsiaTheme="majorEastAsia" w:hAnsi="Times New Roman" w:cs="Times New Roman"/>
                <w:color w:val="000000"/>
              </w:rPr>
              <w:fldChar w:fldCharType="separate"/>
            </w:r>
            <w:r w:rsidRPr="007F7AA4">
              <w:rPr>
                <w:rStyle w:val="ab"/>
                <w:rFonts w:ascii="Times New Roman" w:eastAsiaTheme="majorEastAsia" w:hAnsi="Times New Roman" w:cs="Times New Roman"/>
                <w:color w:val="666666"/>
                <w:shd w:val="clear" w:color="auto" w:fill="DDDDDD"/>
              </w:rPr>
              <w:t>224</w:t>
            </w:r>
            <w:r w:rsidRPr="007F7AA4">
              <w:rPr>
                <w:rFonts w:ascii="Times New Roman" w:eastAsiaTheme="majorEastAsia" w:hAnsi="Times New Roman" w:cs="Times New Roman"/>
                <w:color w:val="000000"/>
              </w:rPr>
              <w:fldChar w:fldCharType="end"/>
            </w:r>
            <w:bookmarkEnd w:id="570"/>
            <w:r w:rsidRPr="007F7AA4">
              <w:rPr>
                <w:rFonts w:ascii="Times New Roman" w:eastAsiaTheme="majorEastAsia" w:hAnsi="Times New Roman" w:cs="Times New Roman"/>
                <w:color w:val="000000"/>
              </w:rPr>
              <w:t xml:space="preserve">    </w:t>
            </w:r>
            <w:r w:rsidRPr="007F7AA4">
              <w:rPr>
                <w:rStyle w:val="c"/>
                <w:rFonts w:ascii="Times New Roman" w:eastAsiaTheme="majorEastAsia" w:hAnsi="Times New Roman" w:cs="Times New Roman"/>
                <w:color w:val="666666"/>
              </w:rPr>
              <w:t>/** NR 5G, LTE, TD-SCDMA and GSM */</w:t>
            </w:r>
          </w:p>
          <w:bookmarkStart w:id="571" w:name="225"/>
          <w:p w14:paraId="51BFAA25" w14:textId="77777777" w:rsidR="00BD307B" w:rsidRPr="007F7AA4" w:rsidRDefault="00BD307B" w:rsidP="00BD307B">
            <w:pPr>
              <w:pStyle w:val="HTML"/>
              <w:shd w:val="clear" w:color="auto" w:fill="FFFFFF"/>
              <w:rPr>
                <w:rFonts w:ascii="Times New Roman" w:eastAsiaTheme="majorEastAsia" w:hAnsi="Times New Roman" w:cs="Times New Roman"/>
                <w:color w:val="000000"/>
              </w:rPr>
            </w:pPr>
            <w:r w:rsidRPr="007F7AA4">
              <w:rPr>
                <w:rFonts w:ascii="Times New Roman" w:eastAsiaTheme="majorEastAsia" w:hAnsi="Times New Roman" w:cs="Times New Roman"/>
                <w:color w:val="000000"/>
              </w:rPr>
              <w:fldChar w:fldCharType="begin"/>
            </w:r>
            <w:r w:rsidRPr="007F7AA4">
              <w:rPr>
                <w:rFonts w:ascii="Times New Roman" w:eastAsiaTheme="majorEastAsia" w:hAnsi="Times New Roman" w:cs="Times New Roman"/>
                <w:color w:val="000000"/>
              </w:rPr>
              <w:instrText xml:space="preserve"> HYPERLINK "https://opengrok.pt.xiaomi.com/opengrok3/xref/miui-r-ares-dev/frameworks/base/telephony/java/com/android/internal/telephony/RILConstants.java" \l "225" </w:instrText>
            </w:r>
            <w:r w:rsidRPr="007F7AA4">
              <w:rPr>
                <w:rFonts w:ascii="Times New Roman" w:eastAsiaTheme="majorEastAsia" w:hAnsi="Times New Roman" w:cs="Times New Roman"/>
                <w:color w:val="000000"/>
              </w:rPr>
              <w:fldChar w:fldCharType="separate"/>
            </w:r>
            <w:r w:rsidRPr="007F7AA4">
              <w:rPr>
                <w:rStyle w:val="ab"/>
                <w:rFonts w:ascii="Times New Roman" w:eastAsiaTheme="majorEastAsia" w:hAnsi="Times New Roman" w:cs="Times New Roman"/>
                <w:color w:val="666666"/>
                <w:shd w:val="clear" w:color="auto" w:fill="DDDDDD"/>
              </w:rPr>
              <w:t>225</w:t>
            </w:r>
            <w:r w:rsidRPr="007F7AA4">
              <w:rPr>
                <w:rFonts w:ascii="Times New Roman" w:eastAsiaTheme="majorEastAsia" w:hAnsi="Times New Roman" w:cs="Times New Roman"/>
                <w:color w:val="000000"/>
              </w:rPr>
              <w:fldChar w:fldCharType="end"/>
            </w:r>
            <w:bookmarkEnd w:id="571"/>
            <w:r w:rsidRPr="007F7AA4">
              <w:rPr>
                <w:rFonts w:ascii="Times New Roman" w:eastAsiaTheme="majorEastAsia" w:hAnsi="Times New Roman" w:cs="Times New Roman"/>
                <w:color w:val="000000"/>
              </w:rPr>
              <w:t xml:space="preserve">    </w:t>
            </w:r>
            <w:r w:rsidRPr="007F7AA4">
              <w:rPr>
                <w:rFonts w:ascii="Times New Roman" w:eastAsiaTheme="majorEastAsia" w:hAnsi="Times New Roman" w:cs="Times New Roman"/>
                <w:b/>
                <w:bCs/>
                <w:color w:val="000000"/>
              </w:rPr>
              <w:t>int</w:t>
            </w:r>
            <w:r w:rsidRPr="007F7AA4">
              <w:rPr>
                <w:rFonts w:ascii="Times New Roman" w:eastAsiaTheme="majorEastAsia" w:hAnsi="Times New Roman" w:cs="Times New Roman"/>
                <w:color w:val="000000"/>
              </w:rPr>
              <w:t xml:space="preserve"> </w:t>
            </w:r>
            <w:bookmarkStart w:id="572" w:name="NETWORK_MODE_NR_LTE_TDSCDMA_GSM"/>
            <w:bookmarkEnd w:id="572"/>
            <w:r w:rsidRPr="007F7AA4">
              <w:rPr>
                <w:rFonts w:ascii="Times New Roman" w:eastAsiaTheme="majorEastAsia" w:hAnsi="Times New Roman" w:cs="Times New Roman"/>
                <w:color w:val="000000"/>
              </w:rPr>
              <w:fldChar w:fldCharType="begin"/>
            </w:r>
            <w:r w:rsidRPr="007F7AA4">
              <w:rPr>
                <w:rFonts w:ascii="Times New Roman" w:eastAsiaTheme="majorEastAsia" w:hAnsi="Times New Roman" w:cs="Times New Roman"/>
                <w:color w:val="000000"/>
              </w:rPr>
              <w:instrText xml:space="preserve"> HYPERLINK "https://opengrok.pt.xiaomi.com/opengrok3/s?refs=NETWORK_MODE_NR_LTE_TDSCDMA_GSM&amp;project=miui-r-ares-dev" </w:instrText>
            </w:r>
            <w:r w:rsidRPr="007F7AA4">
              <w:rPr>
                <w:rFonts w:ascii="Times New Roman" w:eastAsiaTheme="majorEastAsia" w:hAnsi="Times New Roman" w:cs="Times New Roman"/>
                <w:color w:val="000000"/>
              </w:rPr>
              <w:fldChar w:fldCharType="separate"/>
            </w:r>
            <w:r w:rsidRPr="007F7AA4">
              <w:rPr>
                <w:rStyle w:val="ab"/>
                <w:rFonts w:ascii="Times New Roman" w:eastAsiaTheme="majorEastAsia" w:hAnsi="Times New Roman" w:cs="Times New Roman"/>
                <w:b/>
                <w:bCs/>
                <w:color w:val="009900"/>
              </w:rPr>
              <w:t>NETWORK_MODE_NR_LTE_TDSCDMA_GSM</w:t>
            </w:r>
            <w:r w:rsidRPr="007F7AA4">
              <w:rPr>
                <w:rFonts w:ascii="Times New Roman" w:eastAsiaTheme="majorEastAsia" w:hAnsi="Times New Roman" w:cs="Times New Roman"/>
                <w:color w:val="000000"/>
              </w:rPr>
              <w:fldChar w:fldCharType="end"/>
            </w:r>
            <w:r w:rsidRPr="007F7AA4">
              <w:rPr>
                <w:rFonts w:ascii="Times New Roman" w:eastAsiaTheme="majorEastAsia" w:hAnsi="Times New Roman" w:cs="Times New Roman"/>
                <w:color w:val="000000"/>
              </w:rPr>
              <w:t xml:space="preserve"> = </w:t>
            </w:r>
            <w:r w:rsidRPr="007F7AA4">
              <w:rPr>
                <w:rStyle w:val="n"/>
                <w:rFonts w:ascii="Times New Roman" w:eastAsiaTheme="majorEastAsia" w:hAnsi="Times New Roman" w:cs="Times New Roman"/>
                <w:color w:val="A52A2A"/>
              </w:rPr>
              <w:t>30</w:t>
            </w:r>
            <w:r w:rsidRPr="007F7AA4">
              <w:rPr>
                <w:rFonts w:ascii="Times New Roman" w:eastAsiaTheme="majorEastAsia" w:hAnsi="Times New Roman" w:cs="Times New Roman"/>
                <w:color w:val="000000"/>
              </w:rPr>
              <w:t>;</w:t>
            </w:r>
          </w:p>
          <w:bookmarkStart w:id="573" w:name="226"/>
          <w:p w14:paraId="40EF35BE" w14:textId="77777777" w:rsidR="00BD307B" w:rsidRPr="007F7AA4" w:rsidRDefault="00BD307B" w:rsidP="00BD307B">
            <w:pPr>
              <w:pStyle w:val="HTML"/>
              <w:shd w:val="clear" w:color="auto" w:fill="FFFFFF"/>
              <w:rPr>
                <w:rFonts w:ascii="Times New Roman" w:eastAsiaTheme="majorEastAsia" w:hAnsi="Times New Roman" w:cs="Times New Roman"/>
                <w:color w:val="000000"/>
              </w:rPr>
            </w:pPr>
            <w:r w:rsidRPr="007F7AA4">
              <w:rPr>
                <w:rFonts w:ascii="Times New Roman" w:eastAsiaTheme="majorEastAsia" w:hAnsi="Times New Roman" w:cs="Times New Roman"/>
                <w:color w:val="000000"/>
              </w:rPr>
              <w:fldChar w:fldCharType="begin"/>
            </w:r>
            <w:r w:rsidRPr="007F7AA4">
              <w:rPr>
                <w:rFonts w:ascii="Times New Roman" w:eastAsiaTheme="majorEastAsia" w:hAnsi="Times New Roman" w:cs="Times New Roman"/>
                <w:color w:val="000000"/>
              </w:rPr>
              <w:instrText xml:space="preserve"> HYPERLINK "https://opengrok.pt.xiaomi.com/opengrok3/xref/miui-r-ares-dev/frameworks/base/telephony/java/com/android/internal/telephony/RILConstants.java" \l "226" </w:instrText>
            </w:r>
            <w:r w:rsidRPr="007F7AA4">
              <w:rPr>
                <w:rFonts w:ascii="Times New Roman" w:eastAsiaTheme="majorEastAsia" w:hAnsi="Times New Roman" w:cs="Times New Roman"/>
                <w:color w:val="000000"/>
              </w:rPr>
              <w:fldChar w:fldCharType="separate"/>
            </w:r>
            <w:r w:rsidRPr="007F7AA4">
              <w:rPr>
                <w:rStyle w:val="ab"/>
                <w:rFonts w:ascii="Times New Roman" w:eastAsiaTheme="majorEastAsia" w:hAnsi="Times New Roman" w:cs="Times New Roman"/>
                <w:color w:val="666666"/>
                <w:shd w:val="clear" w:color="auto" w:fill="DDDDDD"/>
              </w:rPr>
              <w:t>226</w:t>
            </w:r>
            <w:r w:rsidRPr="007F7AA4">
              <w:rPr>
                <w:rFonts w:ascii="Times New Roman" w:eastAsiaTheme="majorEastAsia" w:hAnsi="Times New Roman" w:cs="Times New Roman"/>
                <w:color w:val="000000"/>
              </w:rPr>
              <w:fldChar w:fldCharType="end"/>
            </w:r>
            <w:bookmarkEnd w:id="573"/>
          </w:p>
          <w:bookmarkStart w:id="574" w:name="227"/>
          <w:p w14:paraId="33ED8DDF" w14:textId="77777777" w:rsidR="00BD307B" w:rsidRPr="007F7AA4" w:rsidRDefault="00BD307B" w:rsidP="00BD307B">
            <w:pPr>
              <w:pStyle w:val="HTML"/>
              <w:shd w:val="clear" w:color="auto" w:fill="FFFFFF"/>
              <w:rPr>
                <w:rFonts w:ascii="Times New Roman" w:eastAsiaTheme="majorEastAsia" w:hAnsi="Times New Roman" w:cs="Times New Roman"/>
                <w:color w:val="000000"/>
              </w:rPr>
            </w:pPr>
            <w:r w:rsidRPr="007F7AA4">
              <w:rPr>
                <w:rFonts w:ascii="Times New Roman" w:eastAsiaTheme="majorEastAsia" w:hAnsi="Times New Roman" w:cs="Times New Roman"/>
                <w:color w:val="000000"/>
              </w:rPr>
              <w:fldChar w:fldCharType="begin"/>
            </w:r>
            <w:r w:rsidRPr="007F7AA4">
              <w:rPr>
                <w:rFonts w:ascii="Times New Roman" w:eastAsiaTheme="majorEastAsia" w:hAnsi="Times New Roman" w:cs="Times New Roman"/>
                <w:color w:val="000000"/>
              </w:rPr>
              <w:instrText xml:space="preserve"> HYPERLINK "https://opengrok.pt.xiaomi.com/opengrok3/xref/miui-r-ares-dev/frameworks/base/telephony/java/com/android/internal/telephony/RILConstants.java" \l "227" </w:instrText>
            </w:r>
            <w:r w:rsidRPr="007F7AA4">
              <w:rPr>
                <w:rFonts w:ascii="Times New Roman" w:eastAsiaTheme="majorEastAsia" w:hAnsi="Times New Roman" w:cs="Times New Roman"/>
                <w:color w:val="000000"/>
              </w:rPr>
              <w:fldChar w:fldCharType="separate"/>
            </w:r>
            <w:r w:rsidRPr="007F7AA4">
              <w:rPr>
                <w:rStyle w:val="ab"/>
                <w:rFonts w:ascii="Times New Roman" w:eastAsiaTheme="majorEastAsia" w:hAnsi="Times New Roman" w:cs="Times New Roman"/>
                <w:color w:val="666666"/>
                <w:shd w:val="clear" w:color="auto" w:fill="DDDDDD"/>
              </w:rPr>
              <w:t>227</w:t>
            </w:r>
            <w:r w:rsidRPr="007F7AA4">
              <w:rPr>
                <w:rFonts w:ascii="Times New Roman" w:eastAsiaTheme="majorEastAsia" w:hAnsi="Times New Roman" w:cs="Times New Roman"/>
                <w:color w:val="000000"/>
              </w:rPr>
              <w:fldChar w:fldCharType="end"/>
            </w:r>
            <w:bookmarkEnd w:id="574"/>
            <w:r w:rsidRPr="007F7AA4">
              <w:rPr>
                <w:rFonts w:ascii="Times New Roman" w:eastAsiaTheme="majorEastAsia" w:hAnsi="Times New Roman" w:cs="Times New Roman"/>
                <w:color w:val="000000"/>
              </w:rPr>
              <w:t xml:space="preserve">    </w:t>
            </w:r>
            <w:r w:rsidRPr="007F7AA4">
              <w:rPr>
                <w:rStyle w:val="c"/>
                <w:rFonts w:ascii="Times New Roman" w:eastAsiaTheme="majorEastAsia" w:hAnsi="Times New Roman" w:cs="Times New Roman"/>
                <w:color w:val="666666"/>
              </w:rPr>
              <w:t>/** NR 5G, LTE, TD-SCDMA, WCDMA */</w:t>
            </w:r>
          </w:p>
          <w:bookmarkStart w:id="575" w:name="228"/>
          <w:p w14:paraId="3B68614E" w14:textId="77777777" w:rsidR="00BD307B" w:rsidRPr="007F7AA4" w:rsidRDefault="00BD307B" w:rsidP="00BD307B">
            <w:pPr>
              <w:pStyle w:val="HTML"/>
              <w:shd w:val="clear" w:color="auto" w:fill="FFFFFF"/>
              <w:rPr>
                <w:rFonts w:ascii="Times New Roman" w:eastAsiaTheme="majorEastAsia" w:hAnsi="Times New Roman" w:cs="Times New Roman"/>
                <w:color w:val="000000"/>
              </w:rPr>
            </w:pPr>
            <w:r w:rsidRPr="007F7AA4">
              <w:rPr>
                <w:rFonts w:ascii="Times New Roman" w:eastAsiaTheme="majorEastAsia" w:hAnsi="Times New Roman" w:cs="Times New Roman"/>
                <w:color w:val="000000"/>
              </w:rPr>
              <w:fldChar w:fldCharType="begin"/>
            </w:r>
            <w:r w:rsidRPr="007F7AA4">
              <w:rPr>
                <w:rFonts w:ascii="Times New Roman" w:eastAsiaTheme="majorEastAsia" w:hAnsi="Times New Roman" w:cs="Times New Roman"/>
                <w:color w:val="000000"/>
              </w:rPr>
              <w:instrText xml:space="preserve"> HYPERLINK "https://opengrok.pt.xiaomi.com/opengrok3/xref/miui-r-ares-dev/frameworks/base/telephony/java/com/android/internal/telephony/RILConstants.java" \l "228" </w:instrText>
            </w:r>
            <w:r w:rsidRPr="007F7AA4">
              <w:rPr>
                <w:rFonts w:ascii="Times New Roman" w:eastAsiaTheme="majorEastAsia" w:hAnsi="Times New Roman" w:cs="Times New Roman"/>
                <w:color w:val="000000"/>
              </w:rPr>
              <w:fldChar w:fldCharType="separate"/>
            </w:r>
            <w:r w:rsidRPr="007F7AA4">
              <w:rPr>
                <w:rStyle w:val="ab"/>
                <w:rFonts w:ascii="Times New Roman" w:eastAsiaTheme="majorEastAsia" w:hAnsi="Times New Roman" w:cs="Times New Roman"/>
                <w:color w:val="666666"/>
                <w:shd w:val="clear" w:color="auto" w:fill="DDDDDD"/>
              </w:rPr>
              <w:t>228</w:t>
            </w:r>
            <w:r w:rsidRPr="007F7AA4">
              <w:rPr>
                <w:rFonts w:ascii="Times New Roman" w:eastAsiaTheme="majorEastAsia" w:hAnsi="Times New Roman" w:cs="Times New Roman"/>
                <w:color w:val="000000"/>
              </w:rPr>
              <w:fldChar w:fldCharType="end"/>
            </w:r>
            <w:bookmarkEnd w:id="575"/>
            <w:r w:rsidRPr="007F7AA4">
              <w:rPr>
                <w:rFonts w:ascii="Times New Roman" w:eastAsiaTheme="majorEastAsia" w:hAnsi="Times New Roman" w:cs="Times New Roman"/>
                <w:color w:val="000000"/>
              </w:rPr>
              <w:t xml:space="preserve">    </w:t>
            </w:r>
            <w:r w:rsidRPr="007F7AA4">
              <w:rPr>
                <w:rFonts w:ascii="Times New Roman" w:eastAsiaTheme="majorEastAsia" w:hAnsi="Times New Roman" w:cs="Times New Roman"/>
                <w:b/>
                <w:bCs/>
                <w:color w:val="000000"/>
              </w:rPr>
              <w:t>int</w:t>
            </w:r>
            <w:r w:rsidRPr="007F7AA4">
              <w:rPr>
                <w:rFonts w:ascii="Times New Roman" w:eastAsiaTheme="majorEastAsia" w:hAnsi="Times New Roman" w:cs="Times New Roman"/>
                <w:color w:val="000000"/>
              </w:rPr>
              <w:t xml:space="preserve"> </w:t>
            </w:r>
            <w:bookmarkStart w:id="576" w:name="NETWORK_MODE_NR_LTE_TDSCDMA_WCDMA"/>
            <w:bookmarkEnd w:id="576"/>
            <w:r w:rsidRPr="007F7AA4">
              <w:rPr>
                <w:rFonts w:ascii="Times New Roman" w:eastAsiaTheme="majorEastAsia" w:hAnsi="Times New Roman" w:cs="Times New Roman"/>
                <w:color w:val="000000"/>
              </w:rPr>
              <w:fldChar w:fldCharType="begin"/>
            </w:r>
            <w:r w:rsidRPr="007F7AA4">
              <w:rPr>
                <w:rFonts w:ascii="Times New Roman" w:eastAsiaTheme="majorEastAsia" w:hAnsi="Times New Roman" w:cs="Times New Roman"/>
                <w:color w:val="000000"/>
              </w:rPr>
              <w:instrText xml:space="preserve"> HYPERLINK "https://opengrok.pt.xiaomi.com/opengrok3/s?refs=NETWORK_MODE_NR_LTE_TDSCDMA_WCDMA&amp;project=miui-r-ares-dev" </w:instrText>
            </w:r>
            <w:r w:rsidRPr="007F7AA4">
              <w:rPr>
                <w:rFonts w:ascii="Times New Roman" w:eastAsiaTheme="majorEastAsia" w:hAnsi="Times New Roman" w:cs="Times New Roman"/>
                <w:color w:val="000000"/>
              </w:rPr>
              <w:fldChar w:fldCharType="separate"/>
            </w:r>
            <w:r w:rsidRPr="007F7AA4">
              <w:rPr>
                <w:rStyle w:val="ab"/>
                <w:rFonts w:ascii="Times New Roman" w:eastAsiaTheme="majorEastAsia" w:hAnsi="Times New Roman" w:cs="Times New Roman"/>
                <w:b/>
                <w:bCs/>
                <w:color w:val="009900"/>
              </w:rPr>
              <w:t>NETWORK_MODE_NR_LTE_TDSCDMA_WCDMA</w:t>
            </w:r>
            <w:r w:rsidRPr="007F7AA4">
              <w:rPr>
                <w:rFonts w:ascii="Times New Roman" w:eastAsiaTheme="majorEastAsia" w:hAnsi="Times New Roman" w:cs="Times New Roman"/>
                <w:color w:val="000000"/>
              </w:rPr>
              <w:fldChar w:fldCharType="end"/>
            </w:r>
            <w:r w:rsidRPr="007F7AA4">
              <w:rPr>
                <w:rFonts w:ascii="Times New Roman" w:eastAsiaTheme="majorEastAsia" w:hAnsi="Times New Roman" w:cs="Times New Roman"/>
                <w:color w:val="000000"/>
              </w:rPr>
              <w:t xml:space="preserve"> = </w:t>
            </w:r>
            <w:r w:rsidRPr="007F7AA4">
              <w:rPr>
                <w:rStyle w:val="n"/>
                <w:rFonts w:ascii="Times New Roman" w:eastAsiaTheme="majorEastAsia" w:hAnsi="Times New Roman" w:cs="Times New Roman"/>
                <w:color w:val="A52A2A"/>
              </w:rPr>
              <w:t>31</w:t>
            </w:r>
            <w:r w:rsidRPr="007F7AA4">
              <w:rPr>
                <w:rFonts w:ascii="Times New Roman" w:eastAsiaTheme="majorEastAsia" w:hAnsi="Times New Roman" w:cs="Times New Roman"/>
                <w:color w:val="000000"/>
              </w:rPr>
              <w:t>;</w:t>
            </w:r>
          </w:p>
          <w:bookmarkStart w:id="577" w:name="229"/>
          <w:p w14:paraId="2E69B724" w14:textId="77777777" w:rsidR="00BD307B" w:rsidRPr="007F7AA4" w:rsidRDefault="00BD307B" w:rsidP="00BD307B">
            <w:pPr>
              <w:pStyle w:val="HTML"/>
              <w:shd w:val="clear" w:color="auto" w:fill="FFFFFF"/>
              <w:rPr>
                <w:rFonts w:ascii="Times New Roman" w:eastAsiaTheme="majorEastAsia" w:hAnsi="Times New Roman" w:cs="Times New Roman"/>
                <w:color w:val="000000"/>
              </w:rPr>
            </w:pPr>
            <w:r w:rsidRPr="007F7AA4">
              <w:rPr>
                <w:rFonts w:ascii="Times New Roman" w:eastAsiaTheme="majorEastAsia" w:hAnsi="Times New Roman" w:cs="Times New Roman"/>
                <w:color w:val="000000"/>
              </w:rPr>
              <w:fldChar w:fldCharType="begin"/>
            </w:r>
            <w:r w:rsidRPr="007F7AA4">
              <w:rPr>
                <w:rFonts w:ascii="Times New Roman" w:eastAsiaTheme="majorEastAsia" w:hAnsi="Times New Roman" w:cs="Times New Roman"/>
                <w:color w:val="000000"/>
              </w:rPr>
              <w:instrText xml:space="preserve"> HYPERLINK "https://opengrok.pt.xiaomi.com/opengrok3/xref/miui-r-ares-dev/frameworks/base/telephony/java/com/android/internal/telephony/RILConstants.java" \l "229" </w:instrText>
            </w:r>
            <w:r w:rsidRPr="007F7AA4">
              <w:rPr>
                <w:rFonts w:ascii="Times New Roman" w:eastAsiaTheme="majorEastAsia" w:hAnsi="Times New Roman" w:cs="Times New Roman"/>
                <w:color w:val="000000"/>
              </w:rPr>
              <w:fldChar w:fldCharType="separate"/>
            </w:r>
            <w:r w:rsidRPr="007F7AA4">
              <w:rPr>
                <w:rStyle w:val="ab"/>
                <w:rFonts w:ascii="Times New Roman" w:eastAsiaTheme="majorEastAsia" w:hAnsi="Times New Roman" w:cs="Times New Roman"/>
                <w:color w:val="666666"/>
                <w:shd w:val="clear" w:color="auto" w:fill="DDDDDD"/>
              </w:rPr>
              <w:t>229</w:t>
            </w:r>
            <w:r w:rsidRPr="007F7AA4">
              <w:rPr>
                <w:rFonts w:ascii="Times New Roman" w:eastAsiaTheme="majorEastAsia" w:hAnsi="Times New Roman" w:cs="Times New Roman"/>
                <w:color w:val="000000"/>
              </w:rPr>
              <w:fldChar w:fldCharType="end"/>
            </w:r>
            <w:bookmarkEnd w:id="577"/>
          </w:p>
          <w:bookmarkStart w:id="578" w:name="230"/>
          <w:p w14:paraId="28A3B6B2" w14:textId="77777777" w:rsidR="00BD307B" w:rsidRPr="007F7AA4" w:rsidRDefault="00BD307B" w:rsidP="00BD307B">
            <w:pPr>
              <w:pStyle w:val="HTML"/>
              <w:shd w:val="clear" w:color="auto" w:fill="FFFFFF"/>
              <w:rPr>
                <w:rFonts w:ascii="Times New Roman" w:eastAsiaTheme="majorEastAsia" w:hAnsi="Times New Roman" w:cs="Times New Roman"/>
                <w:color w:val="000000"/>
              </w:rPr>
            </w:pPr>
            <w:r w:rsidRPr="007F7AA4">
              <w:rPr>
                <w:rFonts w:ascii="Times New Roman" w:eastAsiaTheme="majorEastAsia" w:hAnsi="Times New Roman" w:cs="Times New Roman"/>
                <w:color w:val="000000"/>
              </w:rPr>
              <w:fldChar w:fldCharType="begin"/>
            </w:r>
            <w:r w:rsidRPr="007F7AA4">
              <w:rPr>
                <w:rFonts w:ascii="Times New Roman" w:eastAsiaTheme="majorEastAsia" w:hAnsi="Times New Roman" w:cs="Times New Roman"/>
                <w:color w:val="000000"/>
              </w:rPr>
              <w:instrText xml:space="preserve"> HYPERLINK "https://opengrok.pt.xiaomi.com/opengrok3/xref/miui-r-ares-dev/frameworks/base/telephony/java/com/android/internal/telephony/RILConstants.java" \l "230" </w:instrText>
            </w:r>
            <w:r w:rsidRPr="007F7AA4">
              <w:rPr>
                <w:rFonts w:ascii="Times New Roman" w:eastAsiaTheme="majorEastAsia" w:hAnsi="Times New Roman" w:cs="Times New Roman"/>
                <w:color w:val="000000"/>
              </w:rPr>
              <w:fldChar w:fldCharType="separate"/>
            </w:r>
            <w:r w:rsidRPr="007F7AA4">
              <w:rPr>
                <w:rStyle w:val="ab"/>
                <w:rFonts w:ascii="Times New Roman" w:eastAsiaTheme="majorEastAsia" w:hAnsi="Times New Roman" w:cs="Times New Roman"/>
                <w:color w:val="000000"/>
                <w:shd w:val="clear" w:color="auto" w:fill="DDDDDD"/>
              </w:rPr>
              <w:t>230</w:t>
            </w:r>
            <w:r w:rsidRPr="007F7AA4">
              <w:rPr>
                <w:rFonts w:ascii="Times New Roman" w:eastAsiaTheme="majorEastAsia" w:hAnsi="Times New Roman" w:cs="Times New Roman"/>
                <w:color w:val="000000"/>
              </w:rPr>
              <w:fldChar w:fldCharType="end"/>
            </w:r>
            <w:bookmarkEnd w:id="578"/>
            <w:r w:rsidRPr="007F7AA4">
              <w:rPr>
                <w:rFonts w:ascii="Times New Roman" w:eastAsiaTheme="majorEastAsia" w:hAnsi="Times New Roman" w:cs="Times New Roman"/>
                <w:color w:val="000000"/>
              </w:rPr>
              <w:t xml:space="preserve">    </w:t>
            </w:r>
            <w:r w:rsidRPr="007F7AA4">
              <w:rPr>
                <w:rStyle w:val="c"/>
                <w:rFonts w:ascii="Times New Roman" w:eastAsiaTheme="majorEastAsia" w:hAnsi="Times New Roman" w:cs="Times New Roman"/>
                <w:color w:val="666666"/>
              </w:rPr>
              <w:t>/** NR 5G, LTE, TD-SCDMA, GSM and WCDMA */</w:t>
            </w:r>
          </w:p>
          <w:bookmarkStart w:id="579" w:name="231"/>
          <w:p w14:paraId="2BA4A39B" w14:textId="77777777" w:rsidR="00BD307B" w:rsidRPr="007F7AA4" w:rsidRDefault="00BD307B" w:rsidP="00BD307B">
            <w:pPr>
              <w:pStyle w:val="HTML"/>
              <w:shd w:val="clear" w:color="auto" w:fill="FFFFFF"/>
              <w:rPr>
                <w:rFonts w:ascii="Times New Roman" w:eastAsiaTheme="majorEastAsia" w:hAnsi="Times New Roman" w:cs="Times New Roman"/>
                <w:color w:val="000000"/>
              </w:rPr>
            </w:pPr>
            <w:r w:rsidRPr="007F7AA4">
              <w:rPr>
                <w:rFonts w:ascii="Times New Roman" w:eastAsiaTheme="majorEastAsia" w:hAnsi="Times New Roman" w:cs="Times New Roman"/>
                <w:color w:val="000000"/>
              </w:rPr>
              <w:fldChar w:fldCharType="begin"/>
            </w:r>
            <w:r w:rsidRPr="007F7AA4">
              <w:rPr>
                <w:rFonts w:ascii="Times New Roman" w:eastAsiaTheme="majorEastAsia" w:hAnsi="Times New Roman" w:cs="Times New Roman"/>
                <w:color w:val="000000"/>
              </w:rPr>
              <w:instrText xml:space="preserve"> HYPERLINK "https://opengrok.pt.xiaomi.com/opengrok3/xref/miui-r-ares-dev/frameworks/base/telephony/java/com/android/internal/telephony/RILConstants.java" \l "231" </w:instrText>
            </w:r>
            <w:r w:rsidRPr="007F7AA4">
              <w:rPr>
                <w:rFonts w:ascii="Times New Roman" w:eastAsiaTheme="majorEastAsia" w:hAnsi="Times New Roman" w:cs="Times New Roman"/>
                <w:color w:val="000000"/>
              </w:rPr>
              <w:fldChar w:fldCharType="separate"/>
            </w:r>
            <w:r w:rsidRPr="007F7AA4">
              <w:rPr>
                <w:rStyle w:val="ab"/>
                <w:rFonts w:ascii="Times New Roman" w:eastAsiaTheme="majorEastAsia" w:hAnsi="Times New Roman" w:cs="Times New Roman"/>
                <w:color w:val="666666"/>
                <w:shd w:val="clear" w:color="auto" w:fill="DDDDDD"/>
              </w:rPr>
              <w:t>231</w:t>
            </w:r>
            <w:r w:rsidRPr="007F7AA4">
              <w:rPr>
                <w:rFonts w:ascii="Times New Roman" w:eastAsiaTheme="majorEastAsia" w:hAnsi="Times New Roman" w:cs="Times New Roman"/>
                <w:color w:val="000000"/>
              </w:rPr>
              <w:fldChar w:fldCharType="end"/>
            </w:r>
            <w:bookmarkEnd w:id="579"/>
            <w:r w:rsidRPr="007F7AA4">
              <w:rPr>
                <w:rFonts w:ascii="Times New Roman" w:eastAsiaTheme="majorEastAsia" w:hAnsi="Times New Roman" w:cs="Times New Roman"/>
                <w:color w:val="000000"/>
              </w:rPr>
              <w:t xml:space="preserve">    </w:t>
            </w:r>
            <w:r w:rsidRPr="007F7AA4">
              <w:rPr>
                <w:rFonts w:ascii="Times New Roman" w:eastAsiaTheme="majorEastAsia" w:hAnsi="Times New Roman" w:cs="Times New Roman"/>
                <w:b/>
                <w:bCs/>
                <w:color w:val="000000"/>
              </w:rPr>
              <w:t>int</w:t>
            </w:r>
            <w:r w:rsidRPr="007F7AA4">
              <w:rPr>
                <w:rFonts w:ascii="Times New Roman" w:eastAsiaTheme="majorEastAsia" w:hAnsi="Times New Roman" w:cs="Times New Roman"/>
                <w:color w:val="000000"/>
              </w:rPr>
              <w:t xml:space="preserve"> </w:t>
            </w:r>
            <w:bookmarkStart w:id="580" w:name="NETWORK_MODE_NR_LTE_TDSCDMA_GSM_WCDMA"/>
            <w:bookmarkEnd w:id="580"/>
            <w:r w:rsidRPr="007F7AA4">
              <w:rPr>
                <w:rFonts w:ascii="Times New Roman" w:eastAsiaTheme="majorEastAsia" w:hAnsi="Times New Roman" w:cs="Times New Roman"/>
                <w:color w:val="000000"/>
              </w:rPr>
              <w:fldChar w:fldCharType="begin"/>
            </w:r>
            <w:r w:rsidRPr="007F7AA4">
              <w:rPr>
                <w:rFonts w:ascii="Times New Roman" w:eastAsiaTheme="majorEastAsia" w:hAnsi="Times New Roman" w:cs="Times New Roman"/>
                <w:color w:val="000000"/>
              </w:rPr>
              <w:instrText xml:space="preserve"> HYPERLINK "https://opengrok.pt.xiaomi.com/opengrok3/s?refs=NETWORK_MODE_NR_LTE_TDSCDMA_GSM_WCDMA&amp;project=miui-r-ares-dev" </w:instrText>
            </w:r>
            <w:r w:rsidRPr="007F7AA4">
              <w:rPr>
                <w:rFonts w:ascii="Times New Roman" w:eastAsiaTheme="majorEastAsia" w:hAnsi="Times New Roman" w:cs="Times New Roman"/>
                <w:color w:val="000000"/>
              </w:rPr>
              <w:fldChar w:fldCharType="separate"/>
            </w:r>
            <w:r w:rsidRPr="007F7AA4">
              <w:rPr>
                <w:rStyle w:val="ab"/>
                <w:rFonts w:ascii="Times New Roman" w:eastAsiaTheme="majorEastAsia" w:hAnsi="Times New Roman" w:cs="Times New Roman"/>
                <w:b/>
                <w:bCs/>
                <w:color w:val="009900"/>
              </w:rPr>
              <w:t>NETWORK_MODE_NR_LTE_TDSCDMA_GSM_WCDMA</w:t>
            </w:r>
            <w:r w:rsidRPr="007F7AA4">
              <w:rPr>
                <w:rFonts w:ascii="Times New Roman" w:eastAsiaTheme="majorEastAsia" w:hAnsi="Times New Roman" w:cs="Times New Roman"/>
                <w:color w:val="000000"/>
              </w:rPr>
              <w:fldChar w:fldCharType="end"/>
            </w:r>
            <w:r w:rsidRPr="007F7AA4">
              <w:rPr>
                <w:rFonts w:ascii="Times New Roman" w:eastAsiaTheme="majorEastAsia" w:hAnsi="Times New Roman" w:cs="Times New Roman"/>
                <w:color w:val="000000"/>
              </w:rPr>
              <w:t xml:space="preserve"> = </w:t>
            </w:r>
            <w:r w:rsidRPr="007F7AA4">
              <w:rPr>
                <w:rStyle w:val="n"/>
                <w:rFonts w:ascii="Times New Roman" w:eastAsiaTheme="majorEastAsia" w:hAnsi="Times New Roman" w:cs="Times New Roman"/>
                <w:color w:val="A52A2A"/>
              </w:rPr>
              <w:t>32</w:t>
            </w:r>
            <w:r w:rsidRPr="007F7AA4">
              <w:rPr>
                <w:rFonts w:ascii="Times New Roman" w:eastAsiaTheme="majorEastAsia" w:hAnsi="Times New Roman" w:cs="Times New Roman"/>
                <w:color w:val="000000"/>
              </w:rPr>
              <w:t>;</w:t>
            </w:r>
          </w:p>
          <w:bookmarkStart w:id="581" w:name="232"/>
          <w:p w14:paraId="66253C16" w14:textId="77777777" w:rsidR="00BD307B" w:rsidRPr="007F7AA4" w:rsidRDefault="00BD307B" w:rsidP="00BD307B">
            <w:pPr>
              <w:pStyle w:val="HTML"/>
              <w:shd w:val="clear" w:color="auto" w:fill="FFFFFF"/>
              <w:rPr>
                <w:rFonts w:ascii="Times New Roman" w:eastAsiaTheme="majorEastAsia" w:hAnsi="Times New Roman" w:cs="Times New Roman"/>
                <w:color w:val="000000"/>
              </w:rPr>
            </w:pPr>
            <w:r w:rsidRPr="007F7AA4">
              <w:rPr>
                <w:rFonts w:ascii="Times New Roman" w:eastAsiaTheme="majorEastAsia" w:hAnsi="Times New Roman" w:cs="Times New Roman"/>
                <w:color w:val="000000"/>
              </w:rPr>
              <w:fldChar w:fldCharType="begin"/>
            </w:r>
            <w:r w:rsidRPr="007F7AA4">
              <w:rPr>
                <w:rFonts w:ascii="Times New Roman" w:eastAsiaTheme="majorEastAsia" w:hAnsi="Times New Roman" w:cs="Times New Roman"/>
                <w:color w:val="000000"/>
              </w:rPr>
              <w:instrText xml:space="preserve"> HYPERLINK "https://opengrok.pt.xiaomi.com/opengrok3/xref/miui-r-ares-dev/frameworks/base/telephony/java/com/android/internal/telephony/RILConstants.java" \l "232" </w:instrText>
            </w:r>
            <w:r w:rsidRPr="007F7AA4">
              <w:rPr>
                <w:rFonts w:ascii="Times New Roman" w:eastAsiaTheme="majorEastAsia" w:hAnsi="Times New Roman" w:cs="Times New Roman"/>
                <w:color w:val="000000"/>
              </w:rPr>
              <w:fldChar w:fldCharType="separate"/>
            </w:r>
            <w:r w:rsidRPr="007F7AA4">
              <w:rPr>
                <w:rStyle w:val="ab"/>
                <w:rFonts w:ascii="Times New Roman" w:eastAsiaTheme="majorEastAsia" w:hAnsi="Times New Roman" w:cs="Times New Roman"/>
                <w:color w:val="666666"/>
                <w:shd w:val="clear" w:color="auto" w:fill="DDDDDD"/>
              </w:rPr>
              <w:t>232</w:t>
            </w:r>
            <w:r w:rsidRPr="007F7AA4">
              <w:rPr>
                <w:rFonts w:ascii="Times New Roman" w:eastAsiaTheme="majorEastAsia" w:hAnsi="Times New Roman" w:cs="Times New Roman"/>
                <w:color w:val="000000"/>
              </w:rPr>
              <w:fldChar w:fldCharType="end"/>
            </w:r>
            <w:bookmarkEnd w:id="581"/>
          </w:p>
          <w:bookmarkStart w:id="582" w:name="233"/>
          <w:p w14:paraId="3D7EFC79" w14:textId="77777777" w:rsidR="00BD307B" w:rsidRPr="007F7AA4" w:rsidRDefault="00BD307B" w:rsidP="00BD307B">
            <w:pPr>
              <w:pStyle w:val="HTML"/>
              <w:shd w:val="clear" w:color="auto" w:fill="FFFFFF"/>
              <w:rPr>
                <w:rFonts w:ascii="Times New Roman" w:eastAsiaTheme="majorEastAsia" w:hAnsi="Times New Roman" w:cs="Times New Roman"/>
                <w:color w:val="000000"/>
              </w:rPr>
            </w:pPr>
            <w:r w:rsidRPr="007F7AA4">
              <w:rPr>
                <w:rFonts w:ascii="Times New Roman" w:eastAsiaTheme="majorEastAsia" w:hAnsi="Times New Roman" w:cs="Times New Roman"/>
                <w:color w:val="000000"/>
              </w:rPr>
              <w:fldChar w:fldCharType="begin"/>
            </w:r>
            <w:r w:rsidRPr="007F7AA4">
              <w:rPr>
                <w:rFonts w:ascii="Times New Roman" w:eastAsiaTheme="majorEastAsia" w:hAnsi="Times New Roman" w:cs="Times New Roman"/>
                <w:color w:val="000000"/>
              </w:rPr>
              <w:instrText xml:space="preserve"> HYPERLINK "https://opengrok.pt.xiaomi.com/opengrok3/xref/miui-r-ares-dev/frameworks/base/telephony/java/com/android/internal/telephony/RILConstants.java" \l "233" </w:instrText>
            </w:r>
            <w:r w:rsidRPr="007F7AA4">
              <w:rPr>
                <w:rFonts w:ascii="Times New Roman" w:eastAsiaTheme="majorEastAsia" w:hAnsi="Times New Roman" w:cs="Times New Roman"/>
                <w:color w:val="000000"/>
              </w:rPr>
              <w:fldChar w:fldCharType="separate"/>
            </w:r>
            <w:r w:rsidRPr="007F7AA4">
              <w:rPr>
                <w:rStyle w:val="ab"/>
                <w:rFonts w:ascii="Times New Roman" w:eastAsiaTheme="majorEastAsia" w:hAnsi="Times New Roman" w:cs="Times New Roman"/>
                <w:color w:val="666666"/>
                <w:shd w:val="clear" w:color="auto" w:fill="DDDDDD"/>
              </w:rPr>
              <w:t>233</w:t>
            </w:r>
            <w:r w:rsidRPr="007F7AA4">
              <w:rPr>
                <w:rFonts w:ascii="Times New Roman" w:eastAsiaTheme="majorEastAsia" w:hAnsi="Times New Roman" w:cs="Times New Roman"/>
                <w:color w:val="000000"/>
              </w:rPr>
              <w:fldChar w:fldCharType="end"/>
            </w:r>
            <w:bookmarkEnd w:id="582"/>
            <w:r w:rsidRPr="007F7AA4">
              <w:rPr>
                <w:rFonts w:ascii="Times New Roman" w:eastAsiaTheme="majorEastAsia" w:hAnsi="Times New Roman" w:cs="Times New Roman"/>
                <w:color w:val="000000"/>
              </w:rPr>
              <w:t xml:space="preserve">    </w:t>
            </w:r>
            <w:r w:rsidRPr="007F7AA4">
              <w:rPr>
                <w:rStyle w:val="c"/>
                <w:rFonts w:ascii="Times New Roman" w:eastAsiaTheme="majorEastAsia" w:hAnsi="Times New Roman" w:cs="Times New Roman"/>
                <w:color w:val="666666"/>
              </w:rPr>
              <w:t>/** NR 5G, LTE, TD-SCDMA, CDMA, EVDO, GSM and WCDMA */</w:t>
            </w:r>
          </w:p>
          <w:bookmarkStart w:id="583" w:name="234"/>
          <w:p w14:paraId="4BA877B0" w14:textId="77777777" w:rsidR="00BD307B" w:rsidRPr="007F7AA4" w:rsidRDefault="00BD307B" w:rsidP="00BD307B">
            <w:pPr>
              <w:pStyle w:val="HTML"/>
              <w:shd w:val="clear" w:color="auto" w:fill="FFFFFF"/>
              <w:rPr>
                <w:rFonts w:ascii="Times New Roman" w:eastAsiaTheme="majorEastAsia" w:hAnsi="Times New Roman" w:cs="Times New Roman"/>
                <w:color w:val="000000"/>
              </w:rPr>
            </w:pPr>
            <w:r w:rsidRPr="007F7AA4">
              <w:rPr>
                <w:rFonts w:ascii="Times New Roman" w:eastAsiaTheme="majorEastAsia" w:hAnsi="Times New Roman" w:cs="Times New Roman"/>
                <w:color w:val="000000"/>
              </w:rPr>
              <w:fldChar w:fldCharType="begin"/>
            </w:r>
            <w:r w:rsidRPr="007F7AA4">
              <w:rPr>
                <w:rFonts w:ascii="Times New Roman" w:eastAsiaTheme="majorEastAsia" w:hAnsi="Times New Roman" w:cs="Times New Roman"/>
                <w:color w:val="000000"/>
              </w:rPr>
              <w:instrText xml:space="preserve"> HYPERLINK "https://opengrok.pt.xiaomi.com/opengrok3/xref/miui-r-ares-dev/frameworks/base/telephony/java/com/android/internal/telephony/RILConstants.java" \l "234" </w:instrText>
            </w:r>
            <w:r w:rsidRPr="007F7AA4">
              <w:rPr>
                <w:rFonts w:ascii="Times New Roman" w:eastAsiaTheme="majorEastAsia" w:hAnsi="Times New Roman" w:cs="Times New Roman"/>
                <w:color w:val="000000"/>
              </w:rPr>
              <w:fldChar w:fldCharType="separate"/>
            </w:r>
            <w:r w:rsidRPr="007F7AA4">
              <w:rPr>
                <w:rStyle w:val="ab"/>
                <w:rFonts w:ascii="Times New Roman" w:eastAsiaTheme="majorEastAsia" w:hAnsi="Times New Roman" w:cs="Times New Roman"/>
                <w:color w:val="666666"/>
                <w:shd w:val="clear" w:color="auto" w:fill="DDDDDD"/>
              </w:rPr>
              <w:t>234</w:t>
            </w:r>
            <w:r w:rsidRPr="007F7AA4">
              <w:rPr>
                <w:rFonts w:ascii="Times New Roman" w:eastAsiaTheme="majorEastAsia" w:hAnsi="Times New Roman" w:cs="Times New Roman"/>
                <w:color w:val="000000"/>
              </w:rPr>
              <w:fldChar w:fldCharType="end"/>
            </w:r>
            <w:bookmarkEnd w:id="583"/>
            <w:r w:rsidRPr="007F7AA4">
              <w:rPr>
                <w:rFonts w:ascii="Times New Roman" w:eastAsiaTheme="majorEastAsia" w:hAnsi="Times New Roman" w:cs="Times New Roman"/>
                <w:color w:val="000000"/>
              </w:rPr>
              <w:t xml:space="preserve">    </w:t>
            </w:r>
            <w:r w:rsidRPr="007F7AA4">
              <w:rPr>
                <w:rFonts w:ascii="Times New Roman" w:eastAsiaTheme="majorEastAsia" w:hAnsi="Times New Roman" w:cs="Times New Roman"/>
                <w:b/>
                <w:bCs/>
                <w:color w:val="000000"/>
              </w:rPr>
              <w:t>int</w:t>
            </w:r>
            <w:r w:rsidRPr="007F7AA4">
              <w:rPr>
                <w:rFonts w:ascii="Times New Roman" w:eastAsiaTheme="majorEastAsia" w:hAnsi="Times New Roman" w:cs="Times New Roman"/>
                <w:color w:val="000000"/>
              </w:rPr>
              <w:t xml:space="preserve"> </w:t>
            </w:r>
            <w:bookmarkStart w:id="584" w:name="NETWORK_MODE_NR_LTE_TDSCDMA_CDMA_EVDO_GS"/>
            <w:bookmarkEnd w:id="584"/>
            <w:r w:rsidRPr="007F7AA4">
              <w:rPr>
                <w:rFonts w:ascii="Times New Roman" w:eastAsiaTheme="majorEastAsia" w:hAnsi="Times New Roman" w:cs="Times New Roman"/>
                <w:color w:val="000000"/>
              </w:rPr>
              <w:fldChar w:fldCharType="begin"/>
            </w:r>
            <w:r w:rsidRPr="007F7AA4">
              <w:rPr>
                <w:rFonts w:ascii="Times New Roman" w:eastAsiaTheme="majorEastAsia" w:hAnsi="Times New Roman" w:cs="Times New Roman"/>
                <w:color w:val="000000"/>
              </w:rPr>
              <w:instrText xml:space="preserve"> HYPERLINK "https://opengrok.pt.xiaomi.com/opengrok3/s?refs=NETWORK_MODE_NR_LTE_TDSCDMA_CDMA_EVDO_GSM_WCDMA&amp;project=miui-r-ares-dev" </w:instrText>
            </w:r>
            <w:r w:rsidRPr="007F7AA4">
              <w:rPr>
                <w:rFonts w:ascii="Times New Roman" w:eastAsiaTheme="majorEastAsia" w:hAnsi="Times New Roman" w:cs="Times New Roman"/>
                <w:color w:val="000000"/>
              </w:rPr>
              <w:fldChar w:fldCharType="separate"/>
            </w:r>
            <w:r w:rsidRPr="007F7AA4">
              <w:rPr>
                <w:rStyle w:val="ab"/>
                <w:rFonts w:ascii="Times New Roman" w:eastAsiaTheme="majorEastAsia" w:hAnsi="Times New Roman" w:cs="Times New Roman"/>
                <w:b/>
                <w:bCs/>
                <w:color w:val="009900"/>
              </w:rPr>
              <w:t>NETWORK_MODE_NR_LTE_TDSCDMA_CDMA_EVDO_GSM_WCDMA</w:t>
            </w:r>
            <w:r w:rsidRPr="007F7AA4">
              <w:rPr>
                <w:rFonts w:ascii="Times New Roman" w:eastAsiaTheme="majorEastAsia" w:hAnsi="Times New Roman" w:cs="Times New Roman"/>
                <w:color w:val="000000"/>
              </w:rPr>
              <w:fldChar w:fldCharType="end"/>
            </w:r>
            <w:r w:rsidRPr="007F7AA4">
              <w:rPr>
                <w:rFonts w:ascii="Times New Roman" w:eastAsiaTheme="majorEastAsia" w:hAnsi="Times New Roman" w:cs="Times New Roman"/>
                <w:color w:val="000000"/>
              </w:rPr>
              <w:t xml:space="preserve"> = </w:t>
            </w:r>
            <w:r w:rsidRPr="007F7AA4">
              <w:rPr>
                <w:rStyle w:val="n"/>
                <w:rFonts w:ascii="Times New Roman" w:eastAsiaTheme="majorEastAsia" w:hAnsi="Times New Roman" w:cs="Times New Roman"/>
                <w:color w:val="A52A2A"/>
              </w:rPr>
              <w:t>33</w:t>
            </w:r>
            <w:r w:rsidRPr="007F7AA4">
              <w:rPr>
                <w:rFonts w:ascii="Times New Roman" w:eastAsiaTheme="majorEastAsia" w:hAnsi="Times New Roman" w:cs="Times New Roman"/>
                <w:color w:val="000000"/>
              </w:rPr>
              <w:t>;</w:t>
            </w:r>
          </w:p>
          <w:p w14:paraId="17742503" w14:textId="77777777" w:rsidR="00BD307B" w:rsidRPr="007F7AA4" w:rsidRDefault="00BD307B" w:rsidP="00321AB4">
            <w:pPr>
              <w:widowControl/>
              <w:kinsoku/>
              <w:adjustRightInd/>
              <w:rPr>
                <w:rFonts w:eastAsiaTheme="majorEastAsia" w:cs="Times New Roman"/>
                <w:kern w:val="0"/>
                <w:sz w:val="24"/>
                <w:szCs w:val="24"/>
              </w:rPr>
            </w:pPr>
          </w:p>
        </w:tc>
      </w:tr>
    </w:tbl>
    <w:p w14:paraId="468A1EC6" w14:textId="77777777" w:rsidR="00BD307B" w:rsidRPr="007F7AA4" w:rsidRDefault="00BD307B" w:rsidP="00321AB4">
      <w:pPr>
        <w:widowControl/>
        <w:kinsoku/>
        <w:adjustRightInd/>
        <w:rPr>
          <w:rFonts w:eastAsiaTheme="majorEastAsia" w:cs="Times New Roman"/>
          <w:kern w:val="0"/>
          <w:sz w:val="24"/>
          <w:szCs w:val="24"/>
        </w:rPr>
      </w:pPr>
    </w:p>
    <w:p w14:paraId="611047A2" w14:textId="0EAC85F9" w:rsidR="00672708" w:rsidRPr="007F7AA4" w:rsidRDefault="00672708" w:rsidP="00672708">
      <w:pPr>
        <w:pStyle w:val="2"/>
        <w:spacing w:before="156" w:after="156"/>
        <w:rPr>
          <w:rFonts w:cs="Times New Roman"/>
        </w:rPr>
      </w:pPr>
      <w:bookmarkStart w:id="585" w:name="_Toc87714912"/>
      <w:r w:rsidRPr="007F7AA4">
        <w:rPr>
          <w:rFonts w:cs="Times New Roman"/>
        </w:rPr>
        <w:lastRenderedPageBreak/>
        <w:t>电话</w:t>
      </w:r>
      <w:bookmarkEnd w:id="585"/>
    </w:p>
    <w:p w14:paraId="05B0BF99" w14:textId="041B4300" w:rsidR="00652647" w:rsidRPr="007F7AA4" w:rsidRDefault="00652647" w:rsidP="00561AAD">
      <w:pPr>
        <w:pStyle w:val="3"/>
        <w:spacing w:before="156" w:after="156"/>
        <w:rPr>
          <w:rFonts w:eastAsiaTheme="majorEastAsia" w:cs="Times New Roman"/>
        </w:rPr>
      </w:pPr>
      <w:bookmarkStart w:id="586" w:name="_Toc87714913"/>
      <w:r w:rsidRPr="007F7AA4">
        <w:rPr>
          <w:rFonts w:eastAsiaTheme="majorEastAsia" w:cs="Times New Roman"/>
        </w:rPr>
        <w:t>CS</w:t>
      </w:r>
      <w:r w:rsidRPr="007F7AA4">
        <w:rPr>
          <w:rFonts w:eastAsiaTheme="majorEastAsia" w:cs="Times New Roman"/>
        </w:rPr>
        <w:t>呼叫过程</w:t>
      </w:r>
      <w:bookmarkEnd w:id="586"/>
    </w:p>
    <w:p w14:paraId="24E603F5" w14:textId="589886EB" w:rsidR="00652647" w:rsidRPr="007F7AA4" w:rsidRDefault="00652647" w:rsidP="00652647">
      <w:pPr>
        <w:rPr>
          <w:rFonts w:eastAsiaTheme="majorEastAsia" w:cs="Times New Roman"/>
        </w:rPr>
      </w:pPr>
      <w:r w:rsidRPr="007F7AA4">
        <w:rPr>
          <w:rFonts w:eastAsiaTheme="majorEastAsia" w:cs="Times New Roman"/>
        </w:rPr>
        <w:t>GET_CURRENT_CALL</w:t>
      </w:r>
    </w:p>
    <w:p w14:paraId="26D27F56" w14:textId="4240926F" w:rsidR="00652647" w:rsidRPr="007F7AA4" w:rsidRDefault="00652647" w:rsidP="00652647">
      <w:pPr>
        <w:pStyle w:val="3"/>
        <w:spacing w:before="156" w:after="156"/>
        <w:rPr>
          <w:rFonts w:eastAsiaTheme="majorEastAsia" w:cs="Times New Roman"/>
        </w:rPr>
      </w:pPr>
      <w:bookmarkStart w:id="587" w:name="_Toc87714914"/>
      <w:r w:rsidRPr="007F7AA4">
        <w:rPr>
          <w:rFonts w:eastAsiaTheme="majorEastAsia" w:cs="Times New Roman"/>
        </w:rPr>
        <w:t>IMS</w:t>
      </w:r>
      <w:r w:rsidRPr="007F7AA4">
        <w:rPr>
          <w:rFonts w:eastAsiaTheme="majorEastAsia" w:cs="Times New Roman"/>
        </w:rPr>
        <w:t>的呼叫过程</w:t>
      </w:r>
      <w:bookmarkEnd w:id="587"/>
    </w:p>
    <w:p w14:paraId="21645743" w14:textId="4AF8D631" w:rsidR="00652647" w:rsidRPr="007F7AA4" w:rsidRDefault="00652647" w:rsidP="00652647">
      <w:pPr>
        <w:widowControl/>
        <w:kinsoku/>
        <w:adjustRightInd/>
        <w:rPr>
          <w:rFonts w:eastAsiaTheme="majorEastAsia" w:cs="Times New Roman"/>
          <w:kern w:val="0"/>
          <w:sz w:val="24"/>
          <w:szCs w:val="24"/>
        </w:rPr>
      </w:pPr>
      <w:r w:rsidRPr="007F7AA4">
        <w:rPr>
          <w:rFonts w:eastAsiaTheme="majorEastAsia" w:cs="Times New Roman"/>
          <w:kern w:val="0"/>
          <w:sz w:val="24"/>
          <w:szCs w:val="24"/>
        </w:rPr>
        <w:t>UN</w:t>
      </w:r>
      <w:r w:rsidR="00711B3E" w:rsidRPr="007F7AA4">
        <w:rPr>
          <w:rFonts w:eastAsiaTheme="majorEastAsia" w:cs="Times New Roman"/>
          <w:kern w:val="0"/>
          <w:sz w:val="24"/>
          <w:szCs w:val="24"/>
        </w:rPr>
        <w:t>SOL_RESPONSE_CALL_STATE_CHANGED</w:t>
      </w:r>
      <w:r w:rsidR="008D7A76" w:rsidRPr="007F7AA4">
        <w:rPr>
          <w:rFonts w:eastAsiaTheme="majorEastAsia" w:cs="Times New Roman"/>
          <w:kern w:val="0"/>
          <w:sz w:val="24"/>
          <w:szCs w:val="24"/>
        </w:rPr>
        <w:t>：</w:t>
      </w:r>
      <w:r w:rsidR="00C74890" w:rsidRPr="007F7AA4">
        <w:rPr>
          <w:rFonts w:eastAsiaTheme="majorEastAsia" w:cs="Times New Roman"/>
          <w:kern w:val="0"/>
          <w:sz w:val="24"/>
          <w:szCs w:val="24"/>
        </w:rPr>
        <w:t>呼叫过程中的每个状态变化。</w:t>
      </w:r>
    </w:p>
    <w:p w14:paraId="7DCC0AD9" w14:textId="224007E8" w:rsidR="00E753EC" w:rsidRPr="007F7AA4" w:rsidRDefault="00E753EC" w:rsidP="00652647">
      <w:pPr>
        <w:widowControl/>
        <w:kinsoku/>
        <w:adjustRightInd/>
        <w:rPr>
          <w:rFonts w:eastAsiaTheme="majorEastAsia" w:cs="Times New Roman"/>
          <w:kern w:val="0"/>
          <w:sz w:val="24"/>
          <w:szCs w:val="24"/>
        </w:rPr>
      </w:pPr>
      <w:r w:rsidRPr="007F7AA4">
        <w:rPr>
          <w:rFonts w:eastAsiaTheme="majorEastAsia" w:cs="Times New Roman"/>
          <w:kern w:val="0"/>
          <w:sz w:val="24"/>
          <w:szCs w:val="24"/>
        </w:rPr>
        <w:t>CallTC</w:t>
      </w:r>
      <w:r w:rsidR="008D7A76" w:rsidRPr="007F7AA4">
        <w:rPr>
          <w:rFonts w:eastAsiaTheme="majorEastAsia" w:cs="Times New Roman"/>
          <w:kern w:val="0"/>
          <w:sz w:val="24"/>
          <w:szCs w:val="24"/>
        </w:rPr>
        <w:t>：</w:t>
      </w:r>
      <w:r w:rsidR="00DC6EA4" w:rsidRPr="007F7AA4">
        <w:rPr>
          <w:rFonts w:eastAsiaTheme="majorEastAsia" w:cs="Times New Roman"/>
          <w:kern w:val="0"/>
          <w:sz w:val="24"/>
          <w:szCs w:val="24"/>
        </w:rPr>
        <w:t>类似于</w:t>
      </w:r>
      <w:r w:rsidR="00DC6EA4" w:rsidRPr="007F7AA4">
        <w:rPr>
          <w:rFonts w:eastAsiaTheme="majorEastAsia" w:cs="Times New Roman"/>
          <w:kern w:val="0"/>
          <w:sz w:val="24"/>
          <w:szCs w:val="24"/>
        </w:rPr>
        <w:t>Historical Events</w:t>
      </w:r>
      <w:r w:rsidR="00DC6EA4" w:rsidRPr="007F7AA4">
        <w:rPr>
          <w:rFonts w:eastAsiaTheme="majorEastAsia" w:cs="Times New Roman"/>
          <w:kern w:val="0"/>
          <w:sz w:val="24"/>
          <w:szCs w:val="24"/>
        </w:rPr>
        <w:t>，</w:t>
      </w:r>
      <w:r w:rsidRPr="007F7AA4">
        <w:rPr>
          <w:rFonts w:eastAsiaTheme="majorEastAsia" w:cs="Times New Roman"/>
          <w:kern w:val="0"/>
          <w:sz w:val="24"/>
          <w:szCs w:val="24"/>
        </w:rPr>
        <w:t>可以看到电话的整个过程</w:t>
      </w:r>
      <w:r w:rsidR="008D7A76" w:rsidRPr="007F7AA4">
        <w:rPr>
          <w:rFonts w:eastAsiaTheme="majorEastAsia" w:cs="Times New Roman"/>
          <w:kern w:val="0"/>
          <w:sz w:val="24"/>
          <w:szCs w:val="24"/>
        </w:rPr>
        <w:t>，查看时</w:t>
      </w:r>
      <w:r w:rsidR="008D7A76" w:rsidRPr="007F7AA4">
        <w:rPr>
          <w:rFonts w:eastAsiaTheme="majorEastAsia" w:cs="Times New Roman"/>
          <w:kern w:val="0"/>
          <w:sz w:val="24"/>
          <w:szCs w:val="24"/>
        </w:rPr>
        <w:t xml:space="preserve">local </w:t>
      </w:r>
      <w:r w:rsidR="008D7A76" w:rsidRPr="007F7AA4">
        <w:rPr>
          <w:rFonts w:eastAsiaTheme="majorEastAsia" w:cs="Times New Roman"/>
          <w:kern w:val="0"/>
          <w:sz w:val="24"/>
          <w:szCs w:val="24"/>
        </w:rPr>
        <w:t>挂机还是</w:t>
      </w:r>
      <w:r w:rsidR="008D7A76" w:rsidRPr="007F7AA4">
        <w:rPr>
          <w:rFonts w:eastAsiaTheme="majorEastAsia" w:cs="Times New Roman"/>
          <w:kern w:val="0"/>
          <w:sz w:val="24"/>
          <w:szCs w:val="24"/>
        </w:rPr>
        <w:t>remote</w:t>
      </w:r>
      <w:r w:rsidR="008D7A76" w:rsidRPr="007F7AA4">
        <w:rPr>
          <w:rFonts w:eastAsiaTheme="majorEastAsia" w:cs="Times New Roman"/>
          <w:kern w:val="0"/>
          <w:sz w:val="24"/>
          <w:szCs w:val="24"/>
        </w:rPr>
        <w:t>挂机</w:t>
      </w:r>
    </w:p>
    <w:p w14:paraId="1CE5FB75" w14:textId="244BBAD1" w:rsidR="00F041E0" w:rsidRPr="007F7AA4" w:rsidRDefault="008D7A76" w:rsidP="00652647">
      <w:pPr>
        <w:widowControl/>
        <w:kinsoku/>
        <w:adjustRightInd/>
        <w:rPr>
          <w:rFonts w:eastAsiaTheme="majorEastAsia" w:cs="Times New Roman"/>
          <w:kern w:val="0"/>
          <w:sz w:val="24"/>
          <w:szCs w:val="24"/>
        </w:rPr>
      </w:pPr>
      <w:r w:rsidRPr="007F7AA4">
        <w:rPr>
          <w:rFonts w:eastAsiaTheme="majorEastAsia" w:cs="Times New Roman"/>
          <w:kern w:val="0"/>
          <w:sz w:val="24"/>
          <w:szCs w:val="24"/>
        </w:rPr>
        <w:t>REQUEST_HOLD</w:t>
      </w:r>
      <w:r w:rsidRPr="007F7AA4">
        <w:rPr>
          <w:rFonts w:eastAsiaTheme="majorEastAsia" w:cs="Times New Roman"/>
          <w:kern w:val="0"/>
          <w:sz w:val="24"/>
          <w:szCs w:val="24"/>
        </w:rPr>
        <w:t>：</w:t>
      </w:r>
      <w:r w:rsidR="00F041E0" w:rsidRPr="007F7AA4">
        <w:rPr>
          <w:rFonts w:eastAsiaTheme="majorEastAsia" w:cs="Times New Roman"/>
          <w:kern w:val="0"/>
          <w:sz w:val="24"/>
          <w:szCs w:val="24"/>
        </w:rPr>
        <w:t>呼叫</w:t>
      </w:r>
      <w:r w:rsidRPr="007F7AA4">
        <w:rPr>
          <w:rFonts w:eastAsiaTheme="majorEastAsia" w:cs="Times New Roman"/>
          <w:kern w:val="0"/>
          <w:sz w:val="24"/>
          <w:szCs w:val="24"/>
        </w:rPr>
        <w:t>保持</w:t>
      </w:r>
    </w:p>
    <w:p w14:paraId="084AA7AA" w14:textId="57EA42A9" w:rsidR="008D7A76" w:rsidRPr="007F7AA4" w:rsidRDefault="008D7A76" w:rsidP="00652647">
      <w:pPr>
        <w:widowControl/>
        <w:kinsoku/>
        <w:adjustRightInd/>
        <w:rPr>
          <w:rFonts w:eastAsiaTheme="majorEastAsia" w:cs="Times New Roman"/>
          <w:kern w:val="0"/>
          <w:sz w:val="24"/>
          <w:szCs w:val="24"/>
        </w:rPr>
      </w:pPr>
      <w:r w:rsidRPr="007F7AA4">
        <w:rPr>
          <w:rFonts w:eastAsiaTheme="majorEastAsia" w:cs="Times New Roman"/>
          <w:kern w:val="0"/>
          <w:sz w:val="24"/>
          <w:szCs w:val="24"/>
        </w:rPr>
        <w:t>REQUEST_RESUME</w:t>
      </w:r>
      <w:r w:rsidRPr="007F7AA4">
        <w:rPr>
          <w:rFonts w:eastAsiaTheme="majorEastAsia" w:cs="Times New Roman"/>
          <w:kern w:val="0"/>
          <w:sz w:val="24"/>
          <w:szCs w:val="24"/>
        </w:rPr>
        <w:t>：从呼叫保持状态下恢复到呼叫状态</w:t>
      </w:r>
    </w:p>
    <w:p w14:paraId="14A885CE" w14:textId="77777777" w:rsidR="00AE5C3E" w:rsidRDefault="00AE5C3E" w:rsidP="00AE5C3E">
      <w:pPr>
        <w:pStyle w:val="3"/>
        <w:spacing w:before="156" w:after="156"/>
        <w:rPr>
          <w:rFonts w:eastAsiaTheme="majorEastAsia" w:cs="Times New Roman"/>
          <w:kern w:val="0"/>
          <w:szCs w:val="24"/>
        </w:rPr>
      </w:pPr>
      <w:r>
        <w:rPr>
          <w:rFonts w:eastAsiaTheme="majorEastAsia" w:cs="Times New Roman" w:hint="eastAsia"/>
          <w:kern w:val="0"/>
          <w:szCs w:val="24"/>
        </w:rPr>
        <w:t>电话挂断异常判断</w:t>
      </w:r>
    </w:p>
    <w:p w14:paraId="2021F7FF" w14:textId="77777777" w:rsidR="00AE5C3E" w:rsidRPr="00220031" w:rsidRDefault="00AE5C3E" w:rsidP="00AE5C3E">
      <w:pPr>
        <w:rPr>
          <w:b/>
        </w:rPr>
      </w:pPr>
      <w:r w:rsidRPr="00220031">
        <w:rPr>
          <w:rFonts w:hint="eastAsia"/>
          <w:b/>
        </w:rPr>
        <w:t>CS call</w:t>
      </w:r>
      <w:r w:rsidRPr="00220031">
        <w:rPr>
          <w:rFonts w:hint="eastAsia"/>
          <w:b/>
        </w:rPr>
        <w:t>通话底层返回值关键字：</w:t>
      </w:r>
      <w:r w:rsidRPr="00220031">
        <w:rPr>
          <w:rFonts w:hint="eastAsia"/>
          <w:b/>
        </w:rPr>
        <w:t>LAST_CALL_FAIL_CAUSE</w:t>
      </w:r>
    </w:p>
    <w:p w14:paraId="5233A20A" w14:textId="77777777" w:rsidR="00AE5C3E" w:rsidRPr="00220031" w:rsidRDefault="00AE5C3E" w:rsidP="00AE5C3E">
      <w:r w:rsidRPr="00220031">
        <w:rPr>
          <w:rFonts w:hint="eastAsia"/>
        </w:rPr>
        <w:t>（通话正常结束）返回值：</w:t>
      </w:r>
    </w:p>
    <w:p w14:paraId="21DC4083" w14:textId="77777777" w:rsidR="00AE5C3E" w:rsidRPr="00220031" w:rsidRDefault="00AE5C3E" w:rsidP="00AE5C3E">
      <w:r w:rsidRPr="00220031">
        <w:rPr>
          <w:rFonts w:hint="eastAsia"/>
        </w:rPr>
        <w:t>1 </w:t>
      </w:r>
      <w:r w:rsidRPr="00220031">
        <w:rPr>
          <w:rFonts w:hint="eastAsia"/>
        </w:rPr>
        <w:t>：未接来电</w:t>
      </w:r>
    </w:p>
    <w:p w14:paraId="19A3A421" w14:textId="77777777" w:rsidR="00AE5C3E" w:rsidRPr="00220031" w:rsidRDefault="00AE5C3E" w:rsidP="00AE5C3E">
      <w:r w:rsidRPr="00220031">
        <w:rPr>
          <w:rFonts w:hint="eastAsia"/>
        </w:rPr>
        <w:t>2</w:t>
      </w:r>
      <w:r w:rsidRPr="00220031">
        <w:rPr>
          <w:rFonts w:hint="eastAsia"/>
        </w:rPr>
        <w:t>：对方挂断</w:t>
      </w:r>
    </w:p>
    <w:p w14:paraId="35DC44DB" w14:textId="77777777" w:rsidR="00AE5C3E" w:rsidRPr="00220031" w:rsidRDefault="00AE5C3E" w:rsidP="00AE5C3E">
      <w:r w:rsidRPr="00220031">
        <w:rPr>
          <w:rFonts w:hint="eastAsia"/>
        </w:rPr>
        <w:t>3</w:t>
      </w:r>
      <w:r w:rsidRPr="00220031">
        <w:rPr>
          <w:rFonts w:hint="eastAsia"/>
        </w:rPr>
        <w:t>：本地挂断</w:t>
      </w:r>
    </w:p>
    <w:p w14:paraId="5E4A483E" w14:textId="77777777" w:rsidR="00AE5C3E" w:rsidRPr="00220031" w:rsidRDefault="00AE5C3E" w:rsidP="00AE5C3E">
      <w:r w:rsidRPr="00220031">
        <w:rPr>
          <w:rFonts w:hint="eastAsia"/>
        </w:rPr>
        <w:t>16 </w:t>
      </w:r>
      <w:r w:rsidRPr="00220031">
        <w:rPr>
          <w:rFonts w:hint="eastAsia"/>
        </w:rPr>
        <w:t>：来电拒接</w:t>
      </w:r>
    </w:p>
    <w:p w14:paraId="62C265B0" w14:textId="77777777" w:rsidR="00AE5C3E" w:rsidRPr="00220031" w:rsidRDefault="00AE5C3E" w:rsidP="00AE5C3E">
      <w:pPr>
        <w:rPr>
          <w:b/>
        </w:rPr>
      </w:pPr>
      <w:r w:rsidRPr="00220031">
        <w:rPr>
          <w:rFonts w:hint="eastAsia"/>
          <w:b/>
        </w:rPr>
        <w:t>Sip call </w:t>
      </w:r>
      <w:r w:rsidRPr="00220031">
        <w:rPr>
          <w:rFonts w:hint="eastAsia"/>
          <w:b/>
        </w:rPr>
        <w:t>通话底层返回值关键字</w:t>
      </w:r>
      <w:r w:rsidRPr="00220031">
        <w:rPr>
          <w:rFonts w:hint="eastAsia"/>
          <w:b/>
        </w:rPr>
        <w:t xml:space="preserve"> </w:t>
      </w:r>
      <w:r w:rsidRPr="00220031">
        <w:rPr>
          <w:rFonts w:hint="eastAsia"/>
          <w:b/>
        </w:rPr>
        <w:t>：</w:t>
      </w:r>
      <w:r w:rsidRPr="00220031">
        <w:rPr>
          <w:rFonts w:hint="eastAsia"/>
          <w:b/>
        </w:rPr>
        <w:t>Sip callFailCause</w:t>
      </w:r>
    </w:p>
    <w:p w14:paraId="56C3F1BE" w14:textId="77777777" w:rsidR="00AE5C3E" w:rsidRPr="00220031" w:rsidRDefault="00AE5C3E" w:rsidP="00AE5C3E">
      <w:r w:rsidRPr="00220031">
        <w:rPr>
          <w:rFonts w:hint="eastAsia"/>
        </w:rPr>
        <w:t>（通话正常结束）返回值：</w:t>
      </w:r>
    </w:p>
    <w:p w14:paraId="361DF9F0" w14:textId="77777777" w:rsidR="00AE5C3E" w:rsidRPr="00220031" w:rsidRDefault="00AE5C3E" w:rsidP="00AE5C3E">
      <w:r w:rsidRPr="00220031">
        <w:rPr>
          <w:rFonts w:hint="eastAsia"/>
        </w:rPr>
        <w:t>501 </w:t>
      </w:r>
      <w:r w:rsidRPr="00220031">
        <w:rPr>
          <w:rFonts w:hint="eastAsia"/>
        </w:rPr>
        <w:t>：本地挂断</w:t>
      </w:r>
    </w:p>
    <w:p w14:paraId="370A45F4" w14:textId="77777777" w:rsidR="00AE5C3E" w:rsidRPr="00220031" w:rsidRDefault="00AE5C3E" w:rsidP="00AE5C3E">
      <w:r w:rsidRPr="00220031">
        <w:rPr>
          <w:rFonts w:hint="eastAsia"/>
        </w:rPr>
        <w:t>503 </w:t>
      </w:r>
      <w:r w:rsidRPr="00220031">
        <w:rPr>
          <w:rFonts w:hint="eastAsia"/>
        </w:rPr>
        <w:t>：未接来电</w:t>
      </w:r>
    </w:p>
    <w:p w14:paraId="202A6C59" w14:textId="77777777" w:rsidR="00AE5C3E" w:rsidRPr="00220031" w:rsidRDefault="00AE5C3E" w:rsidP="00AE5C3E">
      <w:r w:rsidRPr="00220031">
        <w:rPr>
          <w:rFonts w:hint="eastAsia"/>
        </w:rPr>
        <w:t>504</w:t>
      </w:r>
      <w:r w:rsidRPr="00220031">
        <w:rPr>
          <w:rFonts w:hint="eastAsia"/>
        </w:rPr>
        <w:t>：来电拒接</w:t>
      </w:r>
    </w:p>
    <w:p w14:paraId="168B497B" w14:textId="77777777" w:rsidR="00AE5C3E" w:rsidRPr="00220031" w:rsidRDefault="00AE5C3E" w:rsidP="00AE5C3E">
      <w:r w:rsidRPr="00220031">
        <w:rPr>
          <w:rFonts w:hint="eastAsia"/>
        </w:rPr>
        <w:t>510 </w:t>
      </w:r>
      <w:r w:rsidRPr="00220031">
        <w:rPr>
          <w:rFonts w:hint="eastAsia"/>
        </w:rPr>
        <w:t>：对方挂断</w:t>
      </w:r>
    </w:p>
    <w:p w14:paraId="423E79F3" w14:textId="45E667BF" w:rsidR="00652647" w:rsidRPr="007F7AA4" w:rsidRDefault="00652647" w:rsidP="00652647">
      <w:pPr>
        <w:rPr>
          <w:rFonts w:eastAsiaTheme="majorEastAsia" w:cs="Times New Roman"/>
        </w:rPr>
      </w:pPr>
    </w:p>
    <w:p w14:paraId="08FB796B" w14:textId="56D0BF73" w:rsidR="00672708" w:rsidRPr="007F7AA4" w:rsidRDefault="00672708" w:rsidP="00672708">
      <w:pPr>
        <w:pStyle w:val="2"/>
        <w:spacing w:before="156" w:after="156"/>
        <w:rPr>
          <w:rFonts w:cs="Times New Roman"/>
        </w:rPr>
      </w:pPr>
      <w:bookmarkStart w:id="588" w:name="_Toc87714915"/>
      <w:r w:rsidRPr="007F7AA4">
        <w:rPr>
          <w:rFonts w:cs="Times New Roman"/>
        </w:rPr>
        <w:t>Crash</w:t>
      </w:r>
      <w:r w:rsidRPr="007F7AA4">
        <w:rPr>
          <w:rFonts w:cs="Times New Roman"/>
        </w:rPr>
        <w:t>信息</w:t>
      </w:r>
      <w:bookmarkEnd w:id="588"/>
    </w:p>
    <w:p w14:paraId="5046DFAD" w14:textId="51C186A2" w:rsidR="008246DF" w:rsidRPr="007F7AA4" w:rsidRDefault="00672708" w:rsidP="008246DF">
      <w:pPr>
        <w:pStyle w:val="2"/>
        <w:spacing w:before="156" w:after="156"/>
        <w:rPr>
          <w:rFonts w:cs="Times New Roman"/>
        </w:rPr>
      </w:pPr>
      <w:bookmarkStart w:id="589" w:name="_Toc87714916"/>
      <w:r w:rsidRPr="007F7AA4">
        <w:rPr>
          <w:rFonts w:cs="Times New Roman"/>
        </w:rPr>
        <w:t>RIL</w:t>
      </w:r>
      <w:r w:rsidRPr="007F7AA4">
        <w:rPr>
          <w:rFonts w:cs="Times New Roman"/>
        </w:rPr>
        <w:t>消息</w:t>
      </w:r>
      <w:bookmarkEnd w:id="589"/>
    </w:p>
    <w:p w14:paraId="18ED2AD1" w14:textId="77777777" w:rsidR="001C1F6E" w:rsidRPr="007F7AA4" w:rsidRDefault="001C1F6E" w:rsidP="001C1F6E">
      <w:pPr>
        <w:pStyle w:val="1"/>
        <w:spacing w:before="156" w:after="156"/>
        <w:rPr>
          <w:rFonts w:eastAsiaTheme="majorEastAsia" w:cs="Times New Roman"/>
        </w:rPr>
      </w:pPr>
      <w:bookmarkStart w:id="590" w:name="_Toc87714917"/>
      <w:r w:rsidRPr="007F7AA4">
        <w:rPr>
          <w:rFonts w:eastAsiaTheme="majorEastAsia" w:cs="Times New Roman"/>
        </w:rPr>
        <w:t>待解问题</w:t>
      </w:r>
      <w:bookmarkEnd w:id="590"/>
    </w:p>
    <w:p w14:paraId="5D904B4C" w14:textId="77777777" w:rsidR="001C1F6E" w:rsidRPr="007F7AA4" w:rsidRDefault="001C1F6E" w:rsidP="001C1F6E">
      <w:pPr>
        <w:pStyle w:val="2"/>
        <w:spacing w:before="156" w:after="156"/>
        <w:rPr>
          <w:rFonts w:cs="Times New Roman"/>
        </w:rPr>
      </w:pPr>
      <w:bookmarkStart w:id="591" w:name="_Toc87714918"/>
      <w:r w:rsidRPr="007F7AA4">
        <w:rPr>
          <w:rFonts w:cs="Times New Roman"/>
        </w:rPr>
        <w:t>平时问题收集</w:t>
      </w:r>
      <w:bookmarkEnd w:id="591"/>
    </w:p>
    <w:p w14:paraId="03A5855E" w14:textId="77777777" w:rsidR="001C1F6E" w:rsidRPr="007F7AA4" w:rsidRDefault="001C1F6E" w:rsidP="001C1F6E">
      <w:pPr>
        <w:pStyle w:val="3"/>
        <w:spacing w:before="156" w:after="156"/>
        <w:rPr>
          <w:rFonts w:eastAsiaTheme="majorEastAsia" w:cs="Times New Roman"/>
        </w:rPr>
      </w:pPr>
      <w:bookmarkStart w:id="592" w:name="_Toc87714919"/>
      <w:r w:rsidRPr="007F7AA4">
        <w:rPr>
          <w:rFonts w:eastAsiaTheme="majorEastAsia" w:cs="Times New Roman"/>
        </w:rPr>
        <w:t>如果</w:t>
      </w:r>
      <w:r w:rsidRPr="007F7AA4">
        <w:rPr>
          <w:rFonts w:eastAsiaTheme="majorEastAsia" w:cs="Times New Roman"/>
        </w:rPr>
        <w:t>LTE</w:t>
      </w:r>
      <w:r w:rsidRPr="007F7AA4">
        <w:rPr>
          <w:rFonts w:eastAsiaTheme="majorEastAsia" w:cs="Times New Roman"/>
        </w:rPr>
        <w:t>掉网，是否还会接收到</w:t>
      </w:r>
      <w:r w:rsidRPr="007F7AA4">
        <w:rPr>
          <w:rFonts w:eastAsiaTheme="majorEastAsia" w:cs="Times New Roman"/>
        </w:rPr>
        <w:t>Paging</w:t>
      </w:r>
      <w:r w:rsidRPr="007F7AA4">
        <w:rPr>
          <w:rFonts w:eastAsiaTheme="majorEastAsia" w:cs="Times New Roman"/>
        </w:rPr>
        <w:t>消息？</w:t>
      </w:r>
      <w:bookmarkEnd w:id="592"/>
    </w:p>
    <w:p w14:paraId="7FFA2A0E" w14:textId="77777777" w:rsidR="001C1F6E" w:rsidRPr="007F7AA4" w:rsidRDefault="001C1F6E" w:rsidP="001C1F6E">
      <w:pPr>
        <w:pStyle w:val="3"/>
        <w:spacing w:before="156" w:after="156"/>
        <w:rPr>
          <w:rFonts w:eastAsiaTheme="majorEastAsia" w:cs="Times New Roman"/>
        </w:rPr>
      </w:pPr>
      <w:bookmarkStart w:id="593" w:name="_Toc87714920"/>
      <w:r w:rsidRPr="007F7AA4">
        <w:rPr>
          <w:rFonts w:eastAsiaTheme="majorEastAsia" w:cs="Times New Roman"/>
        </w:rPr>
        <w:t>高通各层消息过滤方法</w:t>
      </w:r>
      <w:bookmarkEnd w:id="593"/>
    </w:p>
    <w:p w14:paraId="3B2C6328" w14:textId="77777777" w:rsidR="001C1F6E" w:rsidRPr="007F7AA4" w:rsidRDefault="001C1F6E" w:rsidP="001C1F6E">
      <w:pPr>
        <w:pStyle w:val="3"/>
        <w:spacing w:before="156" w:after="156"/>
        <w:rPr>
          <w:rFonts w:eastAsiaTheme="majorEastAsia" w:cs="Times New Roman"/>
        </w:rPr>
      </w:pPr>
      <w:bookmarkStart w:id="594" w:name="_Toc87714921"/>
      <w:r w:rsidRPr="007F7AA4">
        <w:rPr>
          <w:rFonts w:eastAsiaTheme="majorEastAsia" w:cs="Times New Roman"/>
        </w:rPr>
        <w:t>高通注册、掉网的查看方法</w:t>
      </w:r>
      <w:bookmarkEnd w:id="594"/>
    </w:p>
    <w:p w14:paraId="30E4C9FA" w14:textId="77777777" w:rsidR="001C1F6E" w:rsidRPr="007F7AA4" w:rsidRDefault="001C1F6E" w:rsidP="001C1F6E">
      <w:pPr>
        <w:pStyle w:val="3"/>
        <w:spacing w:before="156" w:after="156"/>
        <w:rPr>
          <w:rFonts w:eastAsiaTheme="majorEastAsia" w:cs="Times New Roman"/>
        </w:rPr>
      </w:pPr>
      <w:bookmarkStart w:id="595" w:name="_Toc87714922"/>
      <w:r w:rsidRPr="007F7AA4">
        <w:rPr>
          <w:rFonts w:eastAsiaTheme="majorEastAsia" w:cs="Times New Roman"/>
        </w:rPr>
        <w:t>LTE</w:t>
      </w:r>
      <w:r w:rsidRPr="007F7AA4">
        <w:rPr>
          <w:rFonts w:eastAsiaTheme="majorEastAsia" w:cs="Times New Roman"/>
        </w:rPr>
        <w:t>小区切换过程中，原有的</w:t>
      </w:r>
      <w:r w:rsidRPr="007F7AA4">
        <w:rPr>
          <w:rFonts w:eastAsiaTheme="majorEastAsia" w:cs="Times New Roman"/>
        </w:rPr>
        <w:t>SRB</w:t>
      </w:r>
      <w:r w:rsidRPr="007F7AA4">
        <w:rPr>
          <w:rFonts w:eastAsiaTheme="majorEastAsia" w:cs="Times New Roman"/>
        </w:rPr>
        <w:t>和</w:t>
      </w:r>
      <w:r w:rsidRPr="007F7AA4">
        <w:rPr>
          <w:rFonts w:eastAsiaTheme="majorEastAsia" w:cs="Times New Roman"/>
        </w:rPr>
        <w:t>DRB</w:t>
      </w:r>
      <w:r w:rsidRPr="007F7AA4">
        <w:rPr>
          <w:rFonts w:eastAsiaTheme="majorEastAsia" w:cs="Times New Roman"/>
        </w:rPr>
        <w:t>如何配置</w:t>
      </w:r>
      <w:bookmarkEnd w:id="595"/>
    </w:p>
    <w:p w14:paraId="54254A7E" w14:textId="77777777" w:rsidR="001C1F6E" w:rsidRPr="007F7AA4" w:rsidRDefault="001C1F6E" w:rsidP="001C1F6E">
      <w:pPr>
        <w:pStyle w:val="3"/>
        <w:spacing w:before="156" w:after="156"/>
        <w:rPr>
          <w:rFonts w:eastAsiaTheme="majorEastAsia" w:cs="Times New Roman"/>
        </w:rPr>
      </w:pPr>
      <w:bookmarkStart w:id="596" w:name="_Toc87714923"/>
      <w:r w:rsidRPr="007F7AA4">
        <w:rPr>
          <w:rFonts w:eastAsiaTheme="majorEastAsia" w:cs="Times New Roman"/>
        </w:rPr>
        <w:t>pcap</w:t>
      </w:r>
      <w:r w:rsidRPr="007F7AA4">
        <w:rPr>
          <w:rFonts w:eastAsiaTheme="majorEastAsia" w:cs="Times New Roman"/>
        </w:rPr>
        <w:t>文件解析为</w:t>
      </w:r>
      <w:r w:rsidRPr="007F7AA4">
        <w:rPr>
          <w:rFonts w:eastAsiaTheme="majorEastAsia" w:cs="Times New Roman"/>
        </w:rPr>
        <w:t>AMR</w:t>
      </w:r>
      <w:r w:rsidRPr="007F7AA4">
        <w:rPr>
          <w:rFonts w:eastAsiaTheme="majorEastAsia" w:cs="Times New Roman"/>
        </w:rPr>
        <w:t>文件</w:t>
      </w:r>
      <w:bookmarkEnd w:id="596"/>
    </w:p>
    <w:p w14:paraId="35A7B956" w14:textId="77777777" w:rsidR="001C1F6E" w:rsidRPr="007F7AA4" w:rsidRDefault="001C1F6E" w:rsidP="001C1F6E">
      <w:pPr>
        <w:pStyle w:val="3"/>
        <w:spacing w:before="156" w:after="156"/>
        <w:rPr>
          <w:rFonts w:eastAsiaTheme="majorEastAsia" w:cs="Times New Roman"/>
        </w:rPr>
      </w:pPr>
      <w:bookmarkStart w:id="597" w:name="_Toc87714924"/>
      <w:r w:rsidRPr="007F7AA4">
        <w:rPr>
          <w:rFonts w:eastAsiaTheme="majorEastAsia" w:cs="Times New Roman"/>
        </w:rPr>
        <w:t>GSM</w:t>
      </w:r>
      <w:r w:rsidRPr="007F7AA4">
        <w:rPr>
          <w:rFonts w:eastAsiaTheme="majorEastAsia" w:cs="Times New Roman"/>
        </w:rPr>
        <w:t>在什么场景下会发起</w:t>
      </w:r>
      <w:r w:rsidRPr="007F7AA4">
        <w:rPr>
          <w:rFonts w:eastAsiaTheme="majorEastAsia" w:cs="Times New Roman"/>
        </w:rPr>
        <w:t>LU</w:t>
      </w:r>
      <w:r w:rsidRPr="007F7AA4">
        <w:rPr>
          <w:rFonts w:eastAsiaTheme="majorEastAsia" w:cs="Times New Roman"/>
        </w:rPr>
        <w:t>流程</w:t>
      </w:r>
      <w:bookmarkEnd w:id="597"/>
    </w:p>
    <w:p w14:paraId="7E7DF1DA" w14:textId="77777777" w:rsidR="001C1F6E" w:rsidRPr="007F7AA4" w:rsidRDefault="00A33E7B" w:rsidP="00A33E7B">
      <w:pPr>
        <w:pStyle w:val="3"/>
        <w:spacing w:before="156" w:after="156"/>
        <w:rPr>
          <w:rFonts w:eastAsiaTheme="majorEastAsia" w:cs="Times New Roman"/>
        </w:rPr>
      </w:pPr>
      <w:bookmarkStart w:id="598" w:name="_Toc87714925"/>
      <w:r w:rsidRPr="007F7AA4">
        <w:rPr>
          <w:rFonts w:eastAsiaTheme="majorEastAsia" w:cs="Times New Roman"/>
        </w:rPr>
        <w:t>5G SA NAS</w:t>
      </w:r>
      <w:r w:rsidRPr="007F7AA4">
        <w:rPr>
          <w:rFonts w:eastAsiaTheme="majorEastAsia" w:cs="Times New Roman"/>
        </w:rPr>
        <w:t>消息学习整理</w:t>
      </w:r>
      <w:bookmarkEnd w:id="598"/>
    </w:p>
    <w:p w14:paraId="40B441B0" w14:textId="51424472" w:rsidR="001C1F6E" w:rsidRPr="007F7AA4" w:rsidRDefault="00F22CCB" w:rsidP="00F22CCB">
      <w:pPr>
        <w:pStyle w:val="3"/>
        <w:spacing w:before="156" w:after="156"/>
        <w:rPr>
          <w:rFonts w:eastAsiaTheme="majorEastAsia" w:cs="Times New Roman"/>
        </w:rPr>
      </w:pPr>
      <w:bookmarkStart w:id="599" w:name="_Toc87714926"/>
      <w:r w:rsidRPr="007F7AA4">
        <w:rPr>
          <w:rFonts w:eastAsiaTheme="majorEastAsia" w:cs="Times New Roman"/>
        </w:rPr>
        <w:t>高通</w:t>
      </w:r>
      <w:r w:rsidRPr="007F7AA4">
        <w:rPr>
          <w:rFonts w:eastAsiaTheme="majorEastAsia" w:cs="Times New Roman"/>
        </w:rPr>
        <w:t>MMCP</w:t>
      </w:r>
      <w:r w:rsidRPr="007F7AA4">
        <w:rPr>
          <w:rFonts w:eastAsiaTheme="majorEastAsia" w:cs="Times New Roman"/>
        </w:rPr>
        <w:t>代码走读</w:t>
      </w:r>
      <w:bookmarkEnd w:id="599"/>
    </w:p>
    <w:p w14:paraId="7C6134D6" w14:textId="77777777" w:rsidR="00F22CCB" w:rsidRPr="007F7AA4" w:rsidRDefault="00F22CCB" w:rsidP="00F22CCB">
      <w:pPr>
        <w:rPr>
          <w:rFonts w:eastAsiaTheme="majorEastAsia" w:cs="Times New Roman"/>
        </w:rPr>
      </w:pPr>
      <w:r w:rsidRPr="007F7AA4">
        <w:rPr>
          <w:rFonts w:eastAsiaTheme="majorEastAsia" w:cs="Times New Roman"/>
        </w:rPr>
        <w:t>Case Number:  05117042</w:t>
      </w:r>
    </w:p>
    <w:p w14:paraId="38350275" w14:textId="77777777" w:rsidR="00F22CCB" w:rsidRPr="007F7AA4" w:rsidRDefault="00F22CCB" w:rsidP="00F22CCB">
      <w:pPr>
        <w:rPr>
          <w:rFonts w:eastAsiaTheme="majorEastAsia" w:cs="Times New Roman"/>
        </w:rPr>
      </w:pPr>
      <w:r w:rsidRPr="007F7AA4">
        <w:rPr>
          <w:rFonts w:eastAsiaTheme="majorEastAsia" w:cs="Times New Roman"/>
        </w:rPr>
        <w:t>Case Contact: yongqi liu</w:t>
      </w:r>
    </w:p>
    <w:p w14:paraId="64AC2123" w14:textId="77777777" w:rsidR="00F22CCB" w:rsidRPr="007F7AA4" w:rsidRDefault="00F22CCB" w:rsidP="00F22CCB">
      <w:pPr>
        <w:rPr>
          <w:rFonts w:eastAsiaTheme="majorEastAsia" w:cs="Times New Roman"/>
        </w:rPr>
      </w:pPr>
      <w:r w:rsidRPr="007F7AA4">
        <w:rPr>
          <w:rFonts w:eastAsiaTheme="majorEastAsia" w:cs="Times New Roman"/>
        </w:rPr>
        <w:t>Account: Xiaomi Communications Co., Ltd.</w:t>
      </w:r>
    </w:p>
    <w:p w14:paraId="3A80255D" w14:textId="77777777" w:rsidR="00F22CCB" w:rsidRPr="007F7AA4" w:rsidRDefault="00F22CCB" w:rsidP="00F22CCB">
      <w:pPr>
        <w:rPr>
          <w:rFonts w:eastAsiaTheme="majorEastAsia" w:cs="Times New Roman"/>
        </w:rPr>
      </w:pPr>
      <w:r w:rsidRPr="007F7AA4">
        <w:rPr>
          <w:rFonts w:eastAsiaTheme="majorEastAsia" w:cs="Times New Roman"/>
        </w:rPr>
        <w:t>Customer Project: J2S</w:t>
      </w:r>
    </w:p>
    <w:p w14:paraId="61263EF8" w14:textId="77777777" w:rsidR="00F22CCB" w:rsidRPr="007F7AA4" w:rsidRDefault="00F22CCB" w:rsidP="00F22CCB">
      <w:pPr>
        <w:rPr>
          <w:rFonts w:eastAsiaTheme="majorEastAsia" w:cs="Times New Roman"/>
        </w:rPr>
      </w:pPr>
      <w:r w:rsidRPr="007F7AA4">
        <w:rPr>
          <w:rFonts w:eastAsiaTheme="majorEastAsia" w:cs="Times New Roman"/>
        </w:rPr>
        <w:t>Case Type: Bug/Issue</w:t>
      </w:r>
    </w:p>
    <w:p w14:paraId="134A964D" w14:textId="77777777" w:rsidR="00F22CCB" w:rsidRPr="007F7AA4" w:rsidRDefault="00F22CCB" w:rsidP="00F22CCB">
      <w:pPr>
        <w:rPr>
          <w:rFonts w:eastAsiaTheme="majorEastAsia" w:cs="Times New Roman"/>
        </w:rPr>
      </w:pPr>
      <w:r w:rsidRPr="007F7AA4">
        <w:rPr>
          <w:rFonts w:eastAsiaTheme="majorEastAsia" w:cs="Times New Roman"/>
        </w:rPr>
        <w:t>Subject: "THYME-3564 Sub2 CT card fail to camp on LTE after take out from shielding box."</w:t>
      </w:r>
    </w:p>
    <w:p w14:paraId="41F1DE15" w14:textId="77777777" w:rsidR="004A1E0D" w:rsidRPr="007F7AA4" w:rsidRDefault="004A1E0D" w:rsidP="00F22CCB">
      <w:pPr>
        <w:rPr>
          <w:rFonts w:eastAsiaTheme="majorEastAsia" w:cs="Times New Roman"/>
        </w:rPr>
      </w:pPr>
    </w:p>
    <w:p w14:paraId="2F74B229" w14:textId="45394AA8" w:rsidR="00F22CCB" w:rsidRPr="007F7AA4" w:rsidRDefault="00F22CCB" w:rsidP="00F22CCB">
      <w:pPr>
        <w:rPr>
          <w:rFonts w:eastAsiaTheme="majorEastAsia" w:cs="Times New Roman"/>
        </w:rPr>
      </w:pPr>
    </w:p>
    <w:p w14:paraId="2AE38C7D" w14:textId="77777777" w:rsidR="00F22CCB" w:rsidRPr="007F7AA4" w:rsidRDefault="00F22CCB" w:rsidP="00F22CCB">
      <w:pPr>
        <w:rPr>
          <w:rFonts w:eastAsiaTheme="majorEastAsia" w:cs="Times New Roman"/>
        </w:rPr>
      </w:pPr>
      <w:r w:rsidRPr="007F7AA4">
        <w:rPr>
          <w:rFonts w:eastAsiaTheme="majorEastAsia" w:cs="Times New Roman"/>
        </w:rPr>
        <w:t>New Comment from Qualcomm engineer: "Hi LTE,</w:t>
      </w:r>
    </w:p>
    <w:p w14:paraId="769156B9" w14:textId="77777777" w:rsidR="00F22CCB" w:rsidRPr="007F7AA4" w:rsidRDefault="00F22CCB" w:rsidP="00F22CCB">
      <w:pPr>
        <w:rPr>
          <w:rFonts w:eastAsiaTheme="majorEastAsia" w:cs="Times New Roman"/>
        </w:rPr>
      </w:pPr>
    </w:p>
    <w:p w14:paraId="40B8E3B4" w14:textId="77777777" w:rsidR="00F22CCB" w:rsidRPr="007F7AA4" w:rsidRDefault="00F22CCB" w:rsidP="00F22CCB">
      <w:pPr>
        <w:rPr>
          <w:rFonts w:eastAsiaTheme="majorEastAsia" w:cs="Times New Roman"/>
        </w:rPr>
      </w:pPr>
      <w:r w:rsidRPr="007F7AA4">
        <w:rPr>
          <w:rFonts w:eastAsiaTheme="majorEastAsia" w:cs="Times New Roman"/>
        </w:rPr>
        <w:t>UE request LTE, but no service, then reqeust and reigter CDMA, could you check if LTE no service is expected at below timepoint?</w:t>
      </w:r>
    </w:p>
    <w:p w14:paraId="10044AD5" w14:textId="77777777" w:rsidR="00F22CCB" w:rsidRPr="007F7AA4" w:rsidRDefault="00F22CCB" w:rsidP="00F22CCB">
      <w:pPr>
        <w:rPr>
          <w:rFonts w:eastAsiaTheme="majorEastAsia" w:cs="Times New Roman"/>
        </w:rPr>
      </w:pPr>
    </w:p>
    <w:p w14:paraId="0FB78A13" w14:textId="77777777" w:rsidR="00F22CCB" w:rsidRPr="007F7AA4" w:rsidRDefault="00F22CCB" w:rsidP="00F22CCB">
      <w:pPr>
        <w:rPr>
          <w:rFonts w:eastAsiaTheme="majorEastAsia" w:cs="Times New Roman"/>
        </w:rPr>
      </w:pPr>
      <w:r w:rsidRPr="007F7AA4">
        <w:rPr>
          <w:rFonts w:eastAsiaTheme="majorEastAsia" w:cs="Times New Roman"/>
        </w:rPr>
        <w:t>log:</w:t>
      </w:r>
    </w:p>
    <w:p w14:paraId="0F38B354" w14:textId="77777777" w:rsidR="00F22CCB" w:rsidRPr="007F7AA4" w:rsidRDefault="00F22CCB" w:rsidP="00F22CCB">
      <w:pPr>
        <w:rPr>
          <w:rFonts w:eastAsiaTheme="majorEastAsia" w:cs="Times New Roman"/>
        </w:rPr>
      </w:pPr>
      <w:r w:rsidRPr="007F7AA4">
        <w:rPr>
          <w:rFonts w:eastAsiaTheme="majorEastAsia" w:cs="Times New Roman"/>
        </w:rPr>
        <w:t>20210301_103120.zip</w:t>
      </w:r>
    </w:p>
    <w:p w14:paraId="0D444861" w14:textId="77777777" w:rsidR="00F22CCB" w:rsidRPr="007F7AA4" w:rsidRDefault="00F22CCB" w:rsidP="00F22CCB">
      <w:pPr>
        <w:rPr>
          <w:rFonts w:eastAsiaTheme="majorEastAsia" w:cs="Times New Roman"/>
        </w:rPr>
      </w:pPr>
      <w:r w:rsidRPr="007F7AA4">
        <w:rPr>
          <w:rFonts w:eastAsiaTheme="majorEastAsia" w:cs="Times New Roman"/>
        </w:rPr>
        <w:t>diag_log_20210301_1054331614567273245.qmdl2</w:t>
      </w:r>
    </w:p>
    <w:p w14:paraId="0F9960D2" w14:textId="77777777" w:rsidR="00F22CCB" w:rsidRPr="007F7AA4" w:rsidRDefault="00F22CCB" w:rsidP="00F22CCB">
      <w:pPr>
        <w:rPr>
          <w:rFonts w:eastAsiaTheme="majorEastAsia" w:cs="Times New Roman"/>
        </w:rPr>
      </w:pPr>
      <w:r w:rsidRPr="007F7AA4">
        <w:rPr>
          <w:rFonts w:eastAsiaTheme="majorEastAsia" w:cs="Times New Roman"/>
        </w:rPr>
        <w:t>diag_log_20210301_1055441614567344867.qmdl2</w:t>
      </w:r>
    </w:p>
    <w:p w14:paraId="0A2418E2" w14:textId="77777777" w:rsidR="00F22CCB" w:rsidRPr="007F7AA4" w:rsidRDefault="00F22CCB" w:rsidP="00F22CCB">
      <w:pPr>
        <w:rPr>
          <w:rFonts w:eastAsiaTheme="majorEastAsia" w:cs="Times New Roman"/>
        </w:rPr>
      </w:pPr>
    </w:p>
    <w:p w14:paraId="25DB393F" w14:textId="77777777" w:rsidR="00F22CCB" w:rsidRPr="007F7AA4" w:rsidRDefault="00F22CCB" w:rsidP="00F22CCB">
      <w:pPr>
        <w:rPr>
          <w:rFonts w:eastAsiaTheme="majorEastAsia" w:cs="Times New Roman"/>
        </w:rPr>
      </w:pPr>
      <w:r w:rsidRPr="007F7AA4">
        <w:rPr>
          <w:rFonts w:eastAsiaTheme="majorEastAsia" w:cs="Times New Roman"/>
        </w:rPr>
        <w:t>// Acquire service</w:t>
      </w:r>
    </w:p>
    <w:p w14:paraId="662FE0A1" w14:textId="77777777" w:rsidR="00F22CCB" w:rsidRPr="007F7AA4" w:rsidRDefault="00F22CCB" w:rsidP="00F22CCB">
      <w:pPr>
        <w:rPr>
          <w:rFonts w:eastAsiaTheme="majorEastAsia" w:cs="Times New Roman"/>
          <w:color w:val="FF0000"/>
        </w:rPr>
      </w:pPr>
      <w:r w:rsidRPr="007F7AA4">
        <w:rPr>
          <w:rFonts w:eastAsiaTheme="majorEastAsia" w:cs="Times New Roman"/>
          <w:color w:val="FF0000"/>
        </w:rPr>
        <w:t>02:55:19.017,sdcmd.c,6342,2,&lt;&lt;&lt;&lt; Returned Action=16384, ss=0, asubs_id=1 &lt;&lt;&lt;&lt;,Sub-ID:2,</w:t>
      </w:r>
    </w:p>
    <w:p w14:paraId="55C969E9" w14:textId="77777777" w:rsidR="00F22CCB" w:rsidRPr="007F7AA4" w:rsidRDefault="00F22CCB" w:rsidP="00F22CCB">
      <w:pPr>
        <w:rPr>
          <w:rFonts w:eastAsiaTheme="majorEastAsia" w:cs="Times New Roman"/>
          <w:color w:val="FF0000"/>
        </w:rPr>
      </w:pPr>
      <w:r w:rsidRPr="007F7AA4">
        <w:rPr>
          <w:rFonts w:eastAsiaTheme="majorEastAsia" w:cs="Times New Roman"/>
          <w:color w:val="FF0000"/>
        </w:rPr>
        <w:t>02:55:19.017,sdss.c,21241,2,ACQ_GWL: num_items 2, net_sel 0, srv_req_type 4, scan_scope 0, addl 0x0, sub 1,Sub-ID:2,</w:t>
      </w:r>
    </w:p>
    <w:p w14:paraId="2AF0FF4A" w14:textId="77777777" w:rsidR="00F22CCB" w:rsidRPr="007F7AA4" w:rsidRDefault="00F22CCB" w:rsidP="00F22CCB">
      <w:pPr>
        <w:rPr>
          <w:rFonts w:eastAsiaTheme="majorEastAsia" w:cs="Times New Roman"/>
          <w:color w:val="FF0000"/>
        </w:rPr>
      </w:pPr>
      <w:r w:rsidRPr="007F7AA4">
        <w:rPr>
          <w:rFonts w:eastAsiaTheme="majorEastAsia" w:cs="Times New Roman"/>
          <w:color w:val="FF0000"/>
        </w:rPr>
        <w:t>02:55:19.017,sdss.c,21267,2,ACQ_GWL:sys_mode = 9, acq_reqd = 1 bst_band_cap &amp;&amp; band_cap, sub 1,Sub-ID:2,</w:t>
      </w:r>
    </w:p>
    <w:p w14:paraId="7A7E8615" w14:textId="77777777" w:rsidR="00F22CCB" w:rsidRPr="007F7AA4" w:rsidRDefault="00F22CCB" w:rsidP="00F22CCB">
      <w:pPr>
        <w:rPr>
          <w:rFonts w:eastAsiaTheme="majorEastAsia" w:cs="Times New Roman"/>
          <w:color w:val="FF0000"/>
        </w:rPr>
      </w:pPr>
      <w:r w:rsidRPr="007F7AA4">
        <w:rPr>
          <w:rFonts w:eastAsiaTheme="majorEastAsia" w:cs="Times New Roman"/>
          <w:color w:val="FF0000"/>
        </w:rPr>
        <w:t xml:space="preserve">02:55:19.017,sdss.c,21258,2,ACQ_GWL:sys_mode = 2, acq_reqd = 0 bst_band_cap = 0x00000000 00000000. band_cap     = 0x00000000 00000003 </w:t>
      </w:r>
      <w:r w:rsidRPr="007F7AA4">
        <w:rPr>
          <w:rFonts w:eastAsiaTheme="majorEastAsia" w:cs="Times New Roman"/>
          <w:color w:val="FF0000"/>
        </w:rPr>
        <w:lastRenderedPageBreak/>
        <w:t>,Sub-ID:2,</w:t>
      </w:r>
    </w:p>
    <w:p w14:paraId="62EAC96A" w14:textId="77777777" w:rsidR="00F22CCB" w:rsidRPr="007F7AA4" w:rsidRDefault="00F22CCB" w:rsidP="00F22CCB">
      <w:pPr>
        <w:rPr>
          <w:rFonts w:eastAsiaTheme="majorEastAsia" w:cs="Times New Roman"/>
        </w:rPr>
      </w:pPr>
    </w:p>
    <w:p w14:paraId="643DD606" w14:textId="77777777" w:rsidR="00F22CCB" w:rsidRPr="007F7AA4" w:rsidRDefault="00F22CCB" w:rsidP="00F22CCB">
      <w:pPr>
        <w:rPr>
          <w:rFonts w:eastAsiaTheme="majorEastAsia" w:cs="Times New Roman"/>
        </w:rPr>
      </w:pPr>
      <w:r w:rsidRPr="007F7AA4">
        <w:rPr>
          <w:rFonts w:eastAsiaTheme="majorEastAsia" w:cs="Times New Roman"/>
        </w:rPr>
        <w:t>// Request LTE, but no service is reported</w:t>
      </w:r>
    </w:p>
    <w:p w14:paraId="3348A150" w14:textId="77777777" w:rsidR="00F22CCB" w:rsidRPr="007F7AA4" w:rsidRDefault="00F22CCB" w:rsidP="00F22CCB">
      <w:pPr>
        <w:rPr>
          <w:rFonts w:eastAsiaTheme="majorEastAsia" w:cs="Times New Roman"/>
          <w:color w:val="FF0000"/>
        </w:rPr>
      </w:pPr>
      <w:r w:rsidRPr="007F7AA4">
        <w:rPr>
          <w:rFonts w:eastAsiaTheme="majorEastAsia" w:cs="Times New Roman"/>
          <w:color w:val="FF0000"/>
        </w:rPr>
        <w:t>02:55:19.024,reg_send.c,2174,2,DS: SUB 1 =REG= MMR_REG_REQ PLMN(460-11) RAT(0-GSM,1-W,2-LTE,3-TDS,4-NR5G) = 2 trans_id 123,  scan_scope=0,Sub-ID:2,</w:t>
      </w:r>
    </w:p>
    <w:p w14:paraId="04613A94" w14:textId="77777777" w:rsidR="00F22CCB" w:rsidRPr="007F7AA4" w:rsidRDefault="00F22CCB" w:rsidP="00F22CCB">
      <w:pPr>
        <w:rPr>
          <w:rFonts w:eastAsiaTheme="majorEastAsia" w:cs="Times New Roman"/>
          <w:color w:val="FF0000"/>
        </w:rPr>
      </w:pPr>
      <w:r w:rsidRPr="007F7AA4">
        <w:rPr>
          <w:rFonts w:eastAsiaTheme="majorEastAsia" w:cs="Times New Roman"/>
          <w:color w:val="FF0000"/>
        </w:rPr>
        <w:t>02:55:26.782,emm_rrc_handler.c,3485,2,DS: SUB 1 =EMM= RRC_SERVICE_IND -PLMN (0 - 0), TAC 0  SRV REQ pending 16973947,   state = 3  sub_state = 4,Sub-ID:2,</w:t>
      </w:r>
    </w:p>
    <w:p w14:paraId="2111024E" w14:textId="77777777" w:rsidR="00F22CCB" w:rsidRPr="007F7AA4" w:rsidRDefault="00F22CCB" w:rsidP="00F22CCB">
      <w:pPr>
        <w:rPr>
          <w:rFonts w:eastAsiaTheme="majorEastAsia" w:cs="Times New Roman"/>
        </w:rPr>
      </w:pPr>
    </w:p>
    <w:p w14:paraId="24922934" w14:textId="77777777" w:rsidR="00F22CCB" w:rsidRPr="007F7AA4" w:rsidRDefault="00F22CCB" w:rsidP="00F22CCB">
      <w:pPr>
        <w:rPr>
          <w:rFonts w:eastAsiaTheme="majorEastAsia" w:cs="Times New Roman"/>
        </w:rPr>
      </w:pPr>
      <w:r w:rsidRPr="007F7AA4">
        <w:rPr>
          <w:rFonts w:eastAsiaTheme="majorEastAsia" w:cs="Times New Roman"/>
        </w:rPr>
        <w:t>// register CDMA</w:t>
      </w:r>
    </w:p>
    <w:p w14:paraId="16437294" w14:textId="77777777" w:rsidR="00F22CCB" w:rsidRPr="007F7AA4" w:rsidRDefault="00F22CCB" w:rsidP="00F22CCB">
      <w:pPr>
        <w:rPr>
          <w:rFonts w:eastAsiaTheme="majorEastAsia" w:cs="Times New Roman"/>
        </w:rPr>
      </w:pPr>
      <w:r w:rsidRPr="007F7AA4">
        <w:rPr>
          <w:rFonts w:eastAsiaTheme="majorEastAsia" w:cs="Times New Roman"/>
        </w:rPr>
        <w:t>02:55:45.897,sdss.c,21083,2,&gt;&gt;&gt;&gt; Proc CDMA acq event=304 &gt;&gt;&gt;&gt;,Sub-ID:2,</w:t>
      </w:r>
    </w:p>
    <w:p w14:paraId="348F6491" w14:textId="77777777" w:rsidR="00F22CCB" w:rsidRPr="007F7AA4" w:rsidRDefault="00F22CCB" w:rsidP="00F22CCB">
      <w:pPr>
        <w:rPr>
          <w:rFonts w:eastAsiaTheme="majorEastAsia" w:cs="Times New Roman"/>
        </w:rPr>
      </w:pPr>
    </w:p>
    <w:p w14:paraId="7C11EF7B" w14:textId="77777777" w:rsidR="00F22CCB" w:rsidRPr="007F7AA4" w:rsidRDefault="00F22CCB" w:rsidP="00F22CCB">
      <w:pPr>
        <w:rPr>
          <w:rFonts w:eastAsiaTheme="majorEastAsia" w:cs="Times New Roman"/>
        </w:rPr>
      </w:pPr>
      <w:r w:rsidRPr="007F7AA4">
        <w:rPr>
          <w:rFonts w:eastAsiaTheme="majorEastAsia" w:cs="Times New Roman"/>
        </w:rPr>
        <w:t>BR."</w:t>
      </w:r>
    </w:p>
    <w:p w14:paraId="7648BC80" w14:textId="01220374" w:rsidR="00F22CCB" w:rsidRPr="007F7AA4" w:rsidRDefault="00F22CCB" w:rsidP="00F22CCB">
      <w:pPr>
        <w:rPr>
          <w:rFonts w:eastAsiaTheme="majorEastAsia" w:cs="Times New Roman"/>
        </w:rPr>
      </w:pPr>
    </w:p>
    <w:p w14:paraId="00823D5E" w14:textId="75BFFD36" w:rsidR="00DC5601" w:rsidRPr="007F7AA4" w:rsidRDefault="00DC5601" w:rsidP="00F22CCB">
      <w:pPr>
        <w:rPr>
          <w:rFonts w:eastAsiaTheme="majorEastAsia" w:cs="Times New Roman"/>
          <w:b/>
        </w:rPr>
      </w:pPr>
      <w:r w:rsidRPr="007F7AA4">
        <w:rPr>
          <w:rFonts w:eastAsiaTheme="majorEastAsia" w:cs="Times New Roman"/>
          <w:b/>
        </w:rPr>
        <w:t>sdcmd.c</w:t>
      </w:r>
      <w:r w:rsidRPr="007F7AA4">
        <w:rPr>
          <w:rFonts w:eastAsiaTheme="majorEastAsia" w:cs="Times New Roman"/>
          <w:b/>
        </w:rPr>
        <w:t>和</w:t>
      </w:r>
      <w:r w:rsidRPr="007F7AA4">
        <w:rPr>
          <w:rFonts w:eastAsiaTheme="majorEastAsia" w:cs="Times New Roman"/>
          <w:b/>
        </w:rPr>
        <w:t>reg_send.c</w:t>
      </w:r>
    </w:p>
    <w:p w14:paraId="6161EE4F" w14:textId="03C54167" w:rsidR="00E222B6" w:rsidRPr="007F7AA4" w:rsidRDefault="00E222B6" w:rsidP="00F22CCB">
      <w:pPr>
        <w:rPr>
          <w:rFonts w:eastAsiaTheme="majorEastAsia" w:cs="Times New Roman"/>
          <w:b/>
        </w:rPr>
      </w:pPr>
    </w:p>
    <w:p w14:paraId="31B5D0D1" w14:textId="68A47F2B" w:rsidR="00C02EB1" w:rsidRPr="007F7AA4" w:rsidRDefault="00C02EB1" w:rsidP="00334465">
      <w:pPr>
        <w:pStyle w:val="1"/>
        <w:spacing w:before="156" w:after="156"/>
        <w:rPr>
          <w:rFonts w:eastAsiaTheme="majorEastAsia" w:cs="Times New Roman"/>
        </w:rPr>
      </w:pPr>
      <w:bookmarkStart w:id="600" w:name="_Toc87714927"/>
      <w:r w:rsidRPr="007F7AA4">
        <w:rPr>
          <w:rFonts w:eastAsiaTheme="majorEastAsia" w:cs="Times New Roman"/>
        </w:rPr>
        <w:t>J22</w:t>
      </w:r>
      <w:r w:rsidRPr="007F7AA4">
        <w:rPr>
          <w:rFonts w:eastAsiaTheme="majorEastAsia" w:cs="Times New Roman"/>
        </w:rPr>
        <w:t>项目问题记录</w:t>
      </w:r>
      <w:bookmarkEnd w:id="600"/>
    </w:p>
    <w:p w14:paraId="09AF859E" w14:textId="608D12AF" w:rsidR="00C02EB1" w:rsidRPr="007F7AA4" w:rsidRDefault="00C02EB1" w:rsidP="00C02EB1">
      <w:pPr>
        <w:pStyle w:val="2"/>
        <w:spacing w:before="156" w:after="156"/>
        <w:rPr>
          <w:rFonts w:cs="Times New Roman"/>
        </w:rPr>
      </w:pPr>
      <w:bookmarkStart w:id="601" w:name="_Toc87714928"/>
      <w:r w:rsidRPr="007F7AA4">
        <w:rPr>
          <w:rFonts w:cs="Times New Roman"/>
        </w:rPr>
        <w:t>J22 Softbank</w:t>
      </w:r>
      <w:r w:rsidRPr="007F7AA4">
        <w:rPr>
          <w:rFonts w:cs="Times New Roman"/>
        </w:rPr>
        <w:t>定制机</w:t>
      </w:r>
      <w:bookmarkEnd w:id="601"/>
    </w:p>
    <w:p w14:paraId="1F12B3F8" w14:textId="3ABA239E" w:rsidR="00352AF5" w:rsidRPr="007F7AA4" w:rsidRDefault="00352AF5" w:rsidP="00352AF5">
      <w:pPr>
        <w:pStyle w:val="3"/>
        <w:spacing w:before="156" w:after="156"/>
        <w:rPr>
          <w:rFonts w:eastAsiaTheme="majorEastAsia" w:cs="Times New Roman"/>
        </w:rPr>
      </w:pPr>
      <w:bookmarkStart w:id="602" w:name="_Toc87714929"/>
      <w:r w:rsidRPr="007F7AA4">
        <w:rPr>
          <w:rFonts w:eastAsiaTheme="majorEastAsia" w:cs="Times New Roman"/>
        </w:rPr>
        <w:t>J22 Softbank</w:t>
      </w:r>
      <w:r w:rsidRPr="007F7AA4">
        <w:rPr>
          <w:rFonts w:eastAsiaTheme="majorEastAsia" w:cs="Times New Roman"/>
        </w:rPr>
        <w:t>定制机不能驻留到</w:t>
      </w:r>
      <w:r w:rsidRPr="007F7AA4">
        <w:rPr>
          <w:rFonts w:eastAsiaTheme="majorEastAsia" w:cs="Times New Roman"/>
        </w:rPr>
        <w:t>4G</w:t>
      </w:r>
      <w:bookmarkEnd w:id="602"/>
    </w:p>
    <w:p w14:paraId="285022B6" w14:textId="3176CFFA" w:rsidR="00C02EB1" w:rsidRPr="007F7AA4" w:rsidRDefault="00C02EB1" w:rsidP="00C02EB1">
      <w:pPr>
        <w:rPr>
          <w:rFonts w:eastAsiaTheme="majorEastAsia" w:cs="Times New Roman"/>
        </w:rPr>
      </w:pPr>
      <w:r w:rsidRPr="007F7AA4">
        <w:rPr>
          <w:rFonts w:eastAsiaTheme="majorEastAsia" w:cs="Times New Roman"/>
        </w:rPr>
        <w:t>需要注意：</w:t>
      </w:r>
    </w:p>
    <w:p w14:paraId="459F430D" w14:textId="77777777" w:rsidR="00C02EB1" w:rsidRPr="007F7AA4" w:rsidRDefault="00C02EB1" w:rsidP="00C02EB1">
      <w:pPr>
        <w:rPr>
          <w:rFonts w:eastAsiaTheme="majorEastAsia" w:cs="Times New Roman"/>
        </w:rPr>
      </w:pPr>
      <w:r w:rsidRPr="007F7AA4">
        <w:rPr>
          <w:rFonts w:eastAsiaTheme="majorEastAsia" w:cs="Times New Roman"/>
        </w:rPr>
        <w:t>软银卡有两种：</w:t>
      </w:r>
    </w:p>
    <w:p w14:paraId="09DC116F" w14:textId="77777777" w:rsidR="00C02EB1" w:rsidRPr="007F7AA4" w:rsidRDefault="00C02EB1" w:rsidP="00C02EB1">
      <w:pPr>
        <w:rPr>
          <w:rFonts w:eastAsiaTheme="majorEastAsia" w:cs="Times New Roman"/>
        </w:rPr>
      </w:pPr>
      <w:r w:rsidRPr="007F7AA4">
        <w:rPr>
          <w:rFonts w:eastAsiaTheme="majorEastAsia" w:cs="Times New Roman"/>
        </w:rPr>
        <w:t>1.</w:t>
      </w:r>
      <w:r w:rsidRPr="007F7AA4">
        <w:rPr>
          <w:rFonts w:eastAsiaTheme="majorEastAsia" w:cs="Times New Roman"/>
        </w:rPr>
        <w:t>软银定制版；</w:t>
      </w:r>
      <w:r w:rsidRPr="007F7AA4">
        <w:rPr>
          <w:rFonts w:eastAsiaTheme="majorEastAsia" w:cs="Times New Roman"/>
        </w:rPr>
        <w:t xml:space="preserve"> 2.</w:t>
      </w:r>
      <w:r w:rsidRPr="007F7AA4">
        <w:rPr>
          <w:rFonts w:eastAsiaTheme="majorEastAsia" w:cs="Times New Roman"/>
        </w:rPr>
        <w:t>软银公开版。</w:t>
      </w:r>
    </w:p>
    <w:p w14:paraId="5A957C48" w14:textId="77777777" w:rsidR="00C02EB1" w:rsidRPr="007F7AA4" w:rsidRDefault="00C02EB1" w:rsidP="00C02EB1">
      <w:pPr>
        <w:rPr>
          <w:rFonts w:eastAsiaTheme="majorEastAsia" w:cs="Times New Roman"/>
        </w:rPr>
      </w:pPr>
      <w:r w:rsidRPr="007F7AA4">
        <w:rPr>
          <w:rFonts w:eastAsiaTheme="majorEastAsia" w:cs="Times New Roman"/>
        </w:rPr>
        <w:t>目前</w:t>
      </w:r>
      <w:r w:rsidRPr="007F7AA4">
        <w:rPr>
          <w:rFonts w:eastAsiaTheme="majorEastAsia" w:cs="Times New Roman"/>
        </w:rPr>
        <w:t>J22 Softbank</w:t>
      </w:r>
      <w:r w:rsidRPr="007F7AA4">
        <w:rPr>
          <w:rFonts w:eastAsiaTheme="majorEastAsia" w:cs="Times New Roman"/>
        </w:rPr>
        <w:t>定制机只能在插入软银定制版</w:t>
      </w:r>
      <w:r w:rsidRPr="007F7AA4">
        <w:rPr>
          <w:rFonts w:eastAsiaTheme="majorEastAsia" w:cs="Times New Roman"/>
        </w:rPr>
        <w:t>SIM</w:t>
      </w:r>
      <w:r w:rsidRPr="007F7AA4">
        <w:rPr>
          <w:rFonts w:eastAsiaTheme="majorEastAsia" w:cs="Times New Roman"/>
        </w:rPr>
        <w:t>卡才能正常驻网到</w:t>
      </w:r>
      <w:r w:rsidRPr="007F7AA4">
        <w:rPr>
          <w:rFonts w:eastAsiaTheme="majorEastAsia" w:cs="Times New Roman"/>
        </w:rPr>
        <w:t>4/5G</w:t>
      </w:r>
      <w:r w:rsidRPr="007F7AA4">
        <w:rPr>
          <w:rFonts w:eastAsiaTheme="majorEastAsia" w:cs="Times New Roman"/>
        </w:rPr>
        <w:t>，软银公开版</w:t>
      </w:r>
      <w:r w:rsidRPr="007F7AA4">
        <w:rPr>
          <w:rFonts w:eastAsiaTheme="majorEastAsia" w:cs="Times New Roman"/>
        </w:rPr>
        <w:t>SIM</w:t>
      </w:r>
      <w:r w:rsidRPr="007F7AA4">
        <w:rPr>
          <w:rFonts w:eastAsiaTheme="majorEastAsia" w:cs="Times New Roman"/>
        </w:rPr>
        <w:t>卡只能驻留到</w:t>
      </w:r>
      <w:r w:rsidRPr="007F7AA4">
        <w:rPr>
          <w:rFonts w:eastAsiaTheme="majorEastAsia" w:cs="Times New Roman"/>
        </w:rPr>
        <w:t>3G</w:t>
      </w:r>
      <w:r w:rsidRPr="007F7AA4">
        <w:rPr>
          <w:rFonts w:eastAsiaTheme="majorEastAsia" w:cs="Times New Roman"/>
        </w:rPr>
        <w:t>。</w:t>
      </w:r>
    </w:p>
    <w:p w14:paraId="36157F17" w14:textId="77777777" w:rsidR="00C02EB1" w:rsidRPr="007F7AA4" w:rsidRDefault="00C02EB1" w:rsidP="00C02EB1">
      <w:pPr>
        <w:rPr>
          <w:rFonts w:eastAsiaTheme="majorEastAsia" w:cs="Times New Roman"/>
        </w:rPr>
      </w:pPr>
    </w:p>
    <w:p w14:paraId="52D8F504" w14:textId="5B66B090" w:rsidR="00C02EB1" w:rsidRPr="007F7AA4" w:rsidRDefault="00C7676F" w:rsidP="00C02EB1">
      <w:pPr>
        <w:rPr>
          <w:rFonts w:eastAsiaTheme="majorEastAsia" w:cs="Times New Roman"/>
        </w:rPr>
      </w:pPr>
      <w:hyperlink r:id="rId172" w:history="1">
        <w:r w:rsidR="00C02EB1" w:rsidRPr="007F7AA4">
          <w:rPr>
            <w:rStyle w:val="ab"/>
            <w:rFonts w:eastAsiaTheme="majorEastAsia" w:cs="Times New Roman"/>
          </w:rPr>
          <w:t>https://jira.n.xiaomi.com/browse/CANNON-8834</w:t>
        </w:r>
      </w:hyperlink>
    </w:p>
    <w:p w14:paraId="5EE072F3" w14:textId="6C1077E8" w:rsidR="00C02EB1" w:rsidRPr="007F7AA4" w:rsidRDefault="00C7676F" w:rsidP="00C02EB1">
      <w:pPr>
        <w:rPr>
          <w:rFonts w:eastAsiaTheme="majorEastAsia" w:cs="Times New Roman"/>
        </w:rPr>
      </w:pPr>
      <w:hyperlink r:id="rId173" w:history="1">
        <w:r w:rsidR="00C02EB1" w:rsidRPr="007F7AA4">
          <w:rPr>
            <w:rFonts w:eastAsiaTheme="majorEastAsia" w:cs="Times New Roman"/>
          </w:rPr>
          <w:t>CANNON-8834</w:t>
        </w:r>
      </w:hyperlink>
      <w:r w:rsidR="00C02EB1" w:rsidRPr="007F7AA4">
        <w:rPr>
          <w:rFonts w:eastAsiaTheme="majorEastAsia" w:cs="Times New Roman"/>
        </w:rPr>
        <w:t xml:space="preserve"> Local_J22_Japan_Sim softbank 5G Volte, sim can’t register on 5g&amp;4g network(all times)_6/22_2021</w:t>
      </w:r>
    </w:p>
    <w:tbl>
      <w:tblPr>
        <w:tblStyle w:val="a7"/>
        <w:tblW w:w="0" w:type="auto"/>
        <w:tblLook w:val="04A0" w:firstRow="1" w:lastRow="0" w:firstColumn="1" w:lastColumn="0" w:noHBand="0" w:noVBand="1"/>
      </w:tblPr>
      <w:tblGrid>
        <w:gridCol w:w="13454"/>
      </w:tblGrid>
      <w:tr w:rsidR="00352AF5" w:rsidRPr="007F7AA4" w14:paraId="6A9A097B" w14:textId="77777777" w:rsidTr="00352AF5">
        <w:tc>
          <w:tcPr>
            <w:tcW w:w="13454" w:type="dxa"/>
          </w:tcPr>
          <w:p w14:paraId="433F3D59" w14:textId="77777777" w:rsidR="00352AF5" w:rsidRPr="007F7AA4" w:rsidRDefault="00352AF5" w:rsidP="00352AF5">
            <w:pPr>
              <w:widowControl/>
              <w:shd w:val="clear" w:color="auto" w:fill="F4F5F7"/>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t>J22</w:t>
            </w:r>
            <w:r w:rsidRPr="007F7AA4">
              <w:rPr>
                <w:rFonts w:eastAsiaTheme="majorEastAsia" w:cs="Times New Roman"/>
                <w:color w:val="172B4D"/>
                <w:kern w:val="0"/>
                <w:szCs w:val="21"/>
              </w:rPr>
              <w:t>使用的</w:t>
            </w:r>
            <w:r w:rsidRPr="007F7AA4">
              <w:rPr>
                <w:rFonts w:eastAsiaTheme="majorEastAsia" w:cs="Times New Roman"/>
                <w:color w:val="172B4D"/>
                <w:kern w:val="0"/>
                <w:szCs w:val="21"/>
              </w:rPr>
              <w:t>APN</w:t>
            </w:r>
            <w:r w:rsidRPr="007F7AA4">
              <w:rPr>
                <w:rFonts w:eastAsiaTheme="majorEastAsia" w:cs="Times New Roman"/>
                <w:color w:val="172B4D"/>
                <w:kern w:val="0"/>
                <w:szCs w:val="21"/>
              </w:rPr>
              <w:t>和对比机不相同。请检查。</w:t>
            </w:r>
          </w:p>
          <w:p w14:paraId="5FCD37AD" w14:textId="77777777" w:rsidR="00CC6A9E" w:rsidRPr="007F7AA4" w:rsidRDefault="00352AF5" w:rsidP="00352AF5">
            <w:pPr>
              <w:widowControl/>
              <w:shd w:val="clear" w:color="auto" w:fill="F4F5F7"/>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t> APN</w:t>
            </w:r>
            <w:r w:rsidRPr="007F7AA4">
              <w:rPr>
                <w:rFonts w:eastAsiaTheme="majorEastAsia" w:cs="Times New Roman"/>
                <w:color w:val="172B4D"/>
                <w:kern w:val="0"/>
                <w:szCs w:val="21"/>
              </w:rPr>
              <w:t>设置为：</w:t>
            </w:r>
            <w:r w:rsidRPr="007F7AA4">
              <w:rPr>
                <w:rFonts w:eastAsiaTheme="majorEastAsia" w:cs="Times New Roman"/>
                <w:color w:val="172B4D"/>
                <w:kern w:val="0"/>
                <w:szCs w:val="21"/>
              </w:rPr>
              <w:t>plus.acs.jp.v6</w:t>
            </w:r>
            <w:r w:rsidRPr="007F7AA4">
              <w:rPr>
                <w:rFonts w:eastAsiaTheme="majorEastAsia" w:cs="Times New Roman"/>
                <w:color w:val="172B4D"/>
                <w:kern w:val="0"/>
                <w:szCs w:val="21"/>
              </w:rPr>
              <w:t>，对比机</w:t>
            </w:r>
          </w:p>
          <w:p w14:paraId="7E16FAB1" w14:textId="77777777" w:rsidR="00CC6A9E" w:rsidRPr="007F7AA4" w:rsidRDefault="00352AF5" w:rsidP="00352AF5">
            <w:pPr>
              <w:widowControl/>
              <w:shd w:val="clear" w:color="auto" w:fill="F4F5F7"/>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t>Type Index Time Local Time Module Message Comment Time Differences</w:t>
            </w:r>
          </w:p>
          <w:p w14:paraId="4FCBC357" w14:textId="77777777" w:rsidR="00CC6A9E" w:rsidRPr="007F7AA4" w:rsidRDefault="00352AF5" w:rsidP="00352AF5">
            <w:pPr>
              <w:widowControl/>
              <w:shd w:val="clear" w:color="auto" w:fill="F4F5F7"/>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t>OTA 17850 4920635 11:41:32:941 EMM_NASMSG [MS-&gt;NW] EMM_Attach_Request(EPS attach type="EMM_ATTACH_TYPE_COMBINED_ATTACH")</w:t>
            </w:r>
          </w:p>
          <w:p w14:paraId="5C502E6C" w14:textId="77777777" w:rsidR="00CC6A9E" w:rsidRPr="007F7AA4" w:rsidRDefault="00352AF5" w:rsidP="00352AF5">
            <w:pPr>
              <w:widowControl/>
              <w:shd w:val="clear" w:color="auto" w:fill="F4F5F7"/>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t>OTA 24206 4929164 11:41:33:341 ESM [NW-&gt;MS] ESM_MSG_ESM_INFORMATION_REQUEST (PTI:3, EBI:0)</w:t>
            </w:r>
          </w:p>
          <w:p w14:paraId="46F53E5F" w14:textId="77777777" w:rsidR="00CC6A9E" w:rsidRPr="007F7AA4" w:rsidRDefault="00352AF5" w:rsidP="00352AF5">
            <w:pPr>
              <w:widowControl/>
              <w:shd w:val="clear" w:color="auto" w:fill="F4F5F7"/>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t>OTA 24288 4929177 11:41:33:341 ESM [MS-&gt;NW] ESM_MSG_ESM_INFORMATION_RESPONSE (PTI:3, EBI:0)</w:t>
            </w:r>
          </w:p>
          <w:p w14:paraId="7F4428FA" w14:textId="77777777" w:rsidR="00CC6A9E" w:rsidRPr="007F7AA4" w:rsidRDefault="00352AF5" w:rsidP="00352AF5">
            <w:pPr>
              <w:widowControl/>
              <w:shd w:val="clear" w:color="auto" w:fill="F4F5F7"/>
              <w:kinsoku/>
              <w:adjustRightInd/>
              <w:spacing w:before="150"/>
              <w:rPr>
                <w:rFonts w:eastAsiaTheme="majorEastAsia" w:cs="Times New Roman"/>
                <w:color w:val="172B4D"/>
                <w:kern w:val="0"/>
                <w:szCs w:val="21"/>
              </w:rPr>
            </w:pPr>
            <w:r w:rsidRPr="007F7AA4">
              <w:rPr>
                <w:rFonts w:eastAsiaTheme="majorEastAsia" w:cs="Times New Roman"/>
                <w:b/>
                <w:bCs/>
                <w:color w:val="172B4D"/>
                <w:kern w:val="0"/>
                <w:szCs w:val="21"/>
              </w:rPr>
              <w:t>APN: plus.acs.jp.v6</w:t>
            </w:r>
          </w:p>
          <w:p w14:paraId="6C2157F8" w14:textId="496693E2" w:rsidR="00352AF5" w:rsidRPr="007F7AA4" w:rsidRDefault="00352AF5" w:rsidP="00352AF5">
            <w:pPr>
              <w:widowControl/>
              <w:shd w:val="clear" w:color="auto" w:fill="F4F5F7"/>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t>OTA 25894 4932008 11:41:33:541 EMM_NASMSG [NW-&gt;MS] EMM_Attach_Reject(EMM cause="EMM_CAUSE_ESM_FAILURE")</w:t>
            </w:r>
          </w:p>
          <w:p w14:paraId="5638C0B9" w14:textId="77777777" w:rsidR="00352AF5" w:rsidRPr="007F7AA4" w:rsidRDefault="00352AF5" w:rsidP="00352AF5">
            <w:pPr>
              <w:widowControl/>
              <w:shd w:val="clear" w:color="auto" w:fill="F4F5F7"/>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t> </w:t>
            </w:r>
          </w:p>
          <w:p w14:paraId="5A466E52" w14:textId="77777777" w:rsidR="00352AF5" w:rsidRPr="007F7AA4" w:rsidRDefault="00352AF5" w:rsidP="00352AF5">
            <w:pPr>
              <w:widowControl/>
              <w:shd w:val="clear" w:color="auto" w:fill="F4F5F7"/>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t> </w:t>
            </w:r>
          </w:p>
          <w:p w14:paraId="10D33273" w14:textId="77777777" w:rsidR="00CC6A9E" w:rsidRPr="007F7AA4" w:rsidRDefault="00352AF5" w:rsidP="00352AF5">
            <w:pPr>
              <w:widowControl/>
              <w:shd w:val="clear" w:color="auto" w:fill="F4F5F7"/>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t> </w:t>
            </w:r>
            <w:r w:rsidRPr="007F7AA4">
              <w:rPr>
                <w:rFonts w:eastAsiaTheme="majorEastAsia" w:cs="Times New Roman"/>
                <w:color w:val="172B4D"/>
                <w:kern w:val="0"/>
                <w:szCs w:val="21"/>
              </w:rPr>
              <w:t>对比机：</w:t>
            </w:r>
            <w:r w:rsidRPr="007F7AA4">
              <w:rPr>
                <w:rFonts w:eastAsiaTheme="majorEastAsia" w:cs="Times New Roman"/>
                <w:color w:val="172B4D"/>
                <w:kern w:val="0"/>
                <w:szCs w:val="21"/>
              </w:rPr>
              <w:t xml:space="preserve"> plus.4g</w:t>
            </w:r>
          </w:p>
          <w:p w14:paraId="563823C4" w14:textId="77777777" w:rsidR="00CC6A9E" w:rsidRPr="007F7AA4" w:rsidRDefault="00352AF5" w:rsidP="00352AF5">
            <w:pPr>
              <w:widowControl/>
              <w:shd w:val="clear" w:color="auto" w:fill="F4F5F7"/>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t>2021 Jul 13 08:42:15.817 [4F] 0xB0E3 LTE NAS ESM Plain OTA Outgoing Message – ESM information response Msg</w:t>
            </w:r>
          </w:p>
          <w:p w14:paraId="01FBC2AF" w14:textId="77777777" w:rsidR="00CC6A9E" w:rsidRPr="007F7AA4" w:rsidRDefault="00352AF5" w:rsidP="00352AF5">
            <w:pPr>
              <w:widowControl/>
              <w:shd w:val="clear" w:color="auto" w:fill="F4F5F7"/>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t>Subscription ID = 1</w:t>
            </w:r>
          </w:p>
          <w:p w14:paraId="6BCD1DCE" w14:textId="77777777" w:rsidR="00CC6A9E" w:rsidRPr="007F7AA4" w:rsidRDefault="00352AF5" w:rsidP="00352AF5">
            <w:pPr>
              <w:widowControl/>
              <w:shd w:val="clear" w:color="auto" w:fill="F4F5F7"/>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t>pkt_version = 1 (0x1)</w:t>
            </w:r>
          </w:p>
          <w:p w14:paraId="326D7ABA" w14:textId="77777777" w:rsidR="00CC6A9E" w:rsidRPr="007F7AA4" w:rsidRDefault="00352AF5" w:rsidP="00352AF5">
            <w:pPr>
              <w:widowControl/>
              <w:shd w:val="clear" w:color="auto" w:fill="F4F5F7"/>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t>rel_number = 9 (0x9)</w:t>
            </w:r>
          </w:p>
          <w:p w14:paraId="765EA190" w14:textId="77777777" w:rsidR="00CC6A9E" w:rsidRPr="007F7AA4" w:rsidRDefault="00352AF5" w:rsidP="00352AF5">
            <w:pPr>
              <w:widowControl/>
              <w:shd w:val="clear" w:color="auto" w:fill="F4F5F7"/>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t>rel_version_major = 5 (0x5)</w:t>
            </w:r>
          </w:p>
          <w:p w14:paraId="02C3BE4C" w14:textId="77777777" w:rsidR="00CC6A9E" w:rsidRPr="007F7AA4" w:rsidRDefault="00352AF5" w:rsidP="00352AF5">
            <w:pPr>
              <w:widowControl/>
              <w:shd w:val="clear" w:color="auto" w:fill="F4F5F7"/>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t>rel_version_minor = 0 (0x0)</w:t>
            </w:r>
          </w:p>
          <w:p w14:paraId="75285E12" w14:textId="77777777" w:rsidR="00CC6A9E" w:rsidRPr="007F7AA4" w:rsidRDefault="00352AF5" w:rsidP="00352AF5">
            <w:pPr>
              <w:widowControl/>
              <w:shd w:val="clear" w:color="auto" w:fill="F4F5F7"/>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t>eps_bearer_id_or_skip_id = 0 (0x0)</w:t>
            </w:r>
          </w:p>
          <w:p w14:paraId="308EC0B4" w14:textId="77777777" w:rsidR="00CC6A9E" w:rsidRPr="007F7AA4" w:rsidRDefault="00352AF5" w:rsidP="00352AF5">
            <w:pPr>
              <w:widowControl/>
              <w:shd w:val="clear" w:color="auto" w:fill="F4F5F7"/>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t>prot_disc = 2 (0x2) (EPS session management messages)</w:t>
            </w:r>
          </w:p>
          <w:p w14:paraId="228C5473" w14:textId="77777777" w:rsidR="00CC6A9E" w:rsidRPr="007F7AA4" w:rsidRDefault="00352AF5" w:rsidP="00352AF5">
            <w:pPr>
              <w:widowControl/>
              <w:shd w:val="clear" w:color="auto" w:fill="F4F5F7"/>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t>trans_id = 16 (0x10)</w:t>
            </w:r>
          </w:p>
          <w:p w14:paraId="4DA50AA5" w14:textId="77777777" w:rsidR="00CC6A9E" w:rsidRPr="007F7AA4" w:rsidRDefault="00352AF5" w:rsidP="00352AF5">
            <w:pPr>
              <w:widowControl/>
              <w:shd w:val="clear" w:color="auto" w:fill="F4F5F7"/>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t>msg_type = 218 (0xda) (ESM information response)</w:t>
            </w:r>
          </w:p>
          <w:p w14:paraId="5271761E" w14:textId="77777777" w:rsidR="00CC6A9E" w:rsidRPr="007F7AA4" w:rsidRDefault="00352AF5" w:rsidP="00352AF5">
            <w:pPr>
              <w:widowControl/>
              <w:shd w:val="clear" w:color="auto" w:fill="F4F5F7"/>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t>lte_esm_msg</w:t>
            </w:r>
          </w:p>
          <w:p w14:paraId="0EDBE9C3" w14:textId="77777777" w:rsidR="00CC6A9E" w:rsidRPr="007F7AA4" w:rsidRDefault="00352AF5" w:rsidP="00352AF5">
            <w:pPr>
              <w:widowControl/>
              <w:shd w:val="clear" w:color="auto" w:fill="F4F5F7"/>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t>esm_info_res</w:t>
            </w:r>
          </w:p>
          <w:p w14:paraId="125D7BD2" w14:textId="77777777" w:rsidR="00CC6A9E" w:rsidRPr="007F7AA4" w:rsidRDefault="00352AF5" w:rsidP="00352AF5">
            <w:pPr>
              <w:widowControl/>
              <w:shd w:val="clear" w:color="auto" w:fill="F4F5F7"/>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t>acc_pt_name_incl = 1 (0x1)</w:t>
            </w:r>
          </w:p>
          <w:p w14:paraId="3DE61634" w14:textId="77777777" w:rsidR="00CC6A9E" w:rsidRPr="007F7AA4" w:rsidRDefault="00352AF5" w:rsidP="00352AF5">
            <w:pPr>
              <w:widowControl/>
              <w:shd w:val="clear" w:color="auto" w:fill="F4F5F7"/>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t>access_point_name</w:t>
            </w:r>
          </w:p>
          <w:p w14:paraId="60CC554C" w14:textId="77777777" w:rsidR="00CC6A9E" w:rsidRPr="007F7AA4" w:rsidRDefault="00352AF5" w:rsidP="00352AF5">
            <w:pPr>
              <w:widowControl/>
              <w:shd w:val="clear" w:color="auto" w:fill="F4F5F7"/>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lastRenderedPageBreak/>
              <w:t>num_acc_pt_val = 8 (0x8)</w:t>
            </w:r>
          </w:p>
          <w:p w14:paraId="55D3094A" w14:textId="77777777" w:rsidR="00CC6A9E" w:rsidRPr="007F7AA4" w:rsidRDefault="00352AF5" w:rsidP="00352AF5">
            <w:pPr>
              <w:widowControl/>
              <w:shd w:val="clear" w:color="auto" w:fill="F4F5F7"/>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t>acc_pt_name_val[0] = 4 (0x4) (length)</w:t>
            </w:r>
          </w:p>
          <w:p w14:paraId="67A3CDF2" w14:textId="77777777" w:rsidR="00CC6A9E" w:rsidRPr="007F7AA4" w:rsidRDefault="00352AF5" w:rsidP="00352AF5">
            <w:pPr>
              <w:widowControl/>
              <w:shd w:val="clear" w:color="auto" w:fill="F4F5F7"/>
              <w:kinsoku/>
              <w:adjustRightInd/>
              <w:spacing w:before="150"/>
              <w:rPr>
                <w:rFonts w:eastAsiaTheme="majorEastAsia" w:cs="Times New Roman"/>
                <w:color w:val="172B4D"/>
                <w:kern w:val="0"/>
                <w:szCs w:val="21"/>
              </w:rPr>
            </w:pPr>
            <w:r w:rsidRPr="007F7AA4">
              <w:rPr>
                <w:rFonts w:eastAsiaTheme="majorEastAsia" w:cs="Times New Roman"/>
                <w:b/>
                <w:bCs/>
                <w:color w:val="172B4D"/>
                <w:kern w:val="0"/>
                <w:szCs w:val="21"/>
              </w:rPr>
              <w:t>acc_pt_name_val[1] = 112 (0x70) (p)</w:t>
            </w:r>
          </w:p>
          <w:p w14:paraId="0B54CCF9" w14:textId="77777777" w:rsidR="00CC6A9E" w:rsidRPr="007F7AA4" w:rsidRDefault="00352AF5" w:rsidP="00352AF5">
            <w:pPr>
              <w:widowControl/>
              <w:shd w:val="clear" w:color="auto" w:fill="F4F5F7"/>
              <w:kinsoku/>
              <w:adjustRightInd/>
              <w:spacing w:before="150"/>
              <w:rPr>
                <w:rFonts w:eastAsiaTheme="majorEastAsia" w:cs="Times New Roman"/>
                <w:color w:val="172B4D"/>
                <w:kern w:val="0"/>
                <w:szCs w:val="21"/>
              </w:rPr>
            </w:pPr>
            <w:r w:rsidRPr="007F7AA4">
              <w:rPr>
                <w:rFonts w:eastAsiaTheme="majorEastAsia" w:cs="Times New Roman"/>
                <w:b/>
                <w:bCs/>
                <w:color w:val="172B4D"/>
                <w:kern w:val="0"/>
                <w:szCs w:val="21"/>
              </w:rPr>
              <w:t>acc_pt_name_val[2] = 108 (0x6c) (l)</w:t>
            </w:r>
          </w:p>
          <w:p w14:paraId="1D935EC6" w14:textId="77777777" w:rsidR="00CC6A9E" w:rsidRPr="007F7AA4" w:rsidRDefault="00352AF5" w:rsidP="00352AF5">
            <w:pPr>
              <w:widowControl/>
              <w:shd w:val="clear" w:color="auto" w:fill="F4F5F7"/>
              <w:kinsoku/>
              <w:adjustRightInd/>
              <w:spacing w:before="150"/>
              <w:rPr>
                <w:rFonts w:eastAsiaTheme="majorEastAsia" w:cs="Times New Roman"/>
                <w:color w:val="172B4D"/>
                <w:kern w:val="0"/>
                <w:szCs w:val="21"/>
              </w:rPr>
            </w:pPr>
            <w:r w:rsidRPr="007F7AA4">
              <w:rPr>
                <w:rFonts w:eastAsiaTheme="majorEastAsia" w:cs="Times New Roman"/>
                <w:b/>
                <w:bCs/>
                <w:color w:val="172B4D"/>
                <w:kern w:val="0"/>
                <w:szCs w:val="21"/>
              </w:rPr>
              <w:t>acc_pt_name_val[3] = 117 (0x75) (u)</w:t>
            </w:r>
          </w:p>
          <w:p w14:paraId="6D05DDCF" w14:textId="77777777" w:rsidR="00CC6A9E" w:rsidRPr="007F7AA4" w:rsidRDefault="00352AF5" w:rsidP="00352AF5">
            <w:pPr>
              <w:widowControl/>
              <w:shd w:val="clear" w:color="auto" w:fill="F4F5F7"/>
              <w:kinsoku/>
              <w:adjustRightInd/>
              <w:spacing w:before="150"/>
              <w:rPr>
                <w:rFonts w:eastAsiaTheme="majorEastAsia" w:cs="Times New Roman"/>
                <w:color w:val="172B4D"/>
                <w:kern w:val="0"/>
                <w:szCs w:val="21"/>
              </w:rPr>
            </w:pPr>
            <w:r w:rsidRPr="007F7AA4">
              <w:rPr>
                <w:rFonts w:eastAsiaTheme="majorEastAsia" w:cs="Times New Roman"/>
                <w:b/>
                <w:bCs/>
                <w:color w:val="172B4D"/>
                <w:kern w:val="0"/>
                <w:szCs w:val="21"/>
              </w:rPr>
              <w:t>acc_pt_name_val[4] = 115 (0x73) (s)</w:t>
            </w:r>
          </w:p>
          <w:p w14:paraId="52CCA07A" w14:textId="77777777" w:rsidR="00CC6A9E" w:rsidRPr="007F7AA4" w:rsidRDefault="00352AF5" w:rsidP="00352AF5">
            <w:pPr>
              <w:widowControl/>
              <w:shd w:val="clear" w:color="auto" w:fill="F4F5F7"/>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t>acc_pt_name_val[5] = 2 (0x2) (length)</w:t>
            </w:r>
          </w:p>
          <w:p w14:paraId="08AB16E8" w14:textId="77777777" w:rsidR="00CC6A9E" w:rsidRPr="007F7AA4" w:rsidRDefault="00352AF5" w:rsidP="00352AF5">
            <w:pPr>
              <w:widowControl/>
              <w:shd w:val="clear" w:color="auto" w:fill="F4F5F7"/>
              <w:kinsoku/>
              <w:adjustRightInd/>
              <w:spacing w:before="150"/>
              <w:rPr>
                <w:rFonts w:eastAsiaTheme="majorEastAsia" w:cs="Times New Roman"/>
                <w:color w:val="172B4D"/>
                <w:kern w:val="0"/>
                <w:szCs w:val="21"/>
              </w:rPr>
            </w:pPr>
            <w:r w:rsidRPr="007F7AA4">
              <w:rPr>
                <w:rFonts w:eastAsiaTheme="majorEastAsia" w:cs="Times New Roman"/>
                <w:b/>
                <w:bCs/>
                <w:color w:val="172B4D"/>
                <w:kern w:val="0"/>
                <w:szCs w:val="21"/>
              </w:rPr>
              <w:t>acc_pt_name_val[6] = 52 (0x34) (4)</w:t>
            </w:r>
          </w:p>
          <w:p w14:paraId="5B0315F5" w14:textId="0F353E7E" w:rsidR="00352AF5" w:rsidRPr="007F7AA4" w:rsidRDefault="00352AF5" w:rsidP="00352AF5">
            <w:pPr>
              <w:widowControl/>
              <w:shd w:val="clear" w:color="auto" w:fill="F4F5F7"/>
              <w:kinsoku/>
              <w:adjustRightInd/>
              <w:spacing w:before="150"/>
              <w:rPr>
                <w:rFonts w:eastAsiaTheme="majorEastAsia" w:cs="Times New Roman"/>
                <w:color w:val="172B4D"/>
                <w:kern w:val="0"/>
                <w:szCs w:val="21"/>
              </w:rPr>
            </w:pPr>
            <w:r w:rsidRPr="007F7AA4">
              <w:rPr>
                <w:rFonts w:eastAsiaTheme="majorEastAsia" w:cs="Times New Roman"/>
                <w:b/>
                <w:bCs/>
                <w:color w:val="172B4D"/>
                <w:kern w:val="0"/>
                <w:szCs w:val="21"/>
              </w:rPr>
              <w:t>acc_pt_name_val[7] = 103 (0x67) (g)</w:t>
            </w:r>
          </w:p>
          <w:p w14:paraId="5EEDF9EE" w14:textId="77777777" w:rsidR="00352AF5" w:rsidRPr="007F7AA4" w:rsidRDefault="00352AF5" w:rsidP="00C02EB1">
            <w:pPr>
              <w:rPr>
                <w:rFonts w:eastAsiaTheme="majorEastAsia" w:cs="Times New Roman"/>
              </w:rPr>
            </w:pPr>
          </w:p>
        </w:tc>
      </w:tr>
    </w:tbl>
    <w:p w14:paraId="4ED4E3C2" w14:textId="77777777" w:rsidR="00352AF5" w:rsidRPr="007F7AA4" w:rsidRDefault="00352AF5" w:rsidP="00C02EB1">
      <w:pPr>
        <w:rPr>
          <w:rFonts w:eastAsiaTheme="majorEastAsia" w:cs="Times New Roman"/>
        </w:rPr>
      </w:pPr>
    </w:p>
    <w:p w14:paraId="416AC07E" w14:textId="4A1C109A" w:rsidR="00E222B6" w:rsidRPr="007F7AA4" w:rsidRDefault="00E222B6" w:rsidP="00334465">
      <w:pPr>
        <w:pStyle w:val="1"/>
        <w:spacing w:before="156" w:after="156"/>
        <w:rPr>
          <w:rFonts w:eastAsiaTheme="majorEastAsia" w:cs="Times New Roman"/>
        </w:rPr>
      </w:pPr>
      <w:bookmarkStart w:id="603" w:name="_Toc87714930"/>
      <w:r w:rsidRPr="007F7AA4">
        <w:rPr>
          <w:rFonts w:eastAsiaTheme="majorEastAsia" w:cs="Times New Roman"/>
        </w:rPr>
        <w:t>K11T</w:t>
      </w:r>
      <w:r w:rsidRPr="007F7AA4">
        <w:rPr>
          <w:rFonts w:eastAsiaTheme="majorEastAsia" w:cs="Times New Roman"/>
        </w:rPr>
        <w:t>项目问题归纳</w:t>
      </w:r>
      <w:bookmarkEnd w:id="603"/>
    </w:p>
    <w:p w14:paraId="43DD2865" w14:textId="6E4AE07B" w:rsidR="00C20D47" w:rsidRPr="007F7AA4" w:rsidRDefault="00C20D47" w:rsidP="00C20D47">
      <w:pPr>
        <w:pStyle w:val="2"/>
        <w:spacing w:before="156" w:after="156"/>
        <w:rPr>
          <w:rFonts w:cs="Times New Roman"/>
        </w:rPr>
      </w:pPr>
      <w:bookmarkStart w:id="604" w:name="_Toc87714931"/>
      <w:r w:rsidRPr="007F7AA4">
        <w:rPr>
          <w:rFonts w:cs="Times New Roman"/>
        </w:rPr>
        <w:t>Modem</w:t>
      </w:r>
      <w:r w:rsidRPr="007F7AA4">
        <w:rPr>
          <w:rFonts w:cs="Times New Roman"/>
        </w:rPr>
        <w:t>相关问题</w:t>
      </w:r>
      <w:bookmarkEnd w:id="604"/>
    </w:p>
    <w:p w14:paraId="4992B14A" w14:textId="5E0F854A" w:rsidR="00334465" w:rsidRPr="007F7AA4" w:rsidRDefault="00334465" w:rsidP="00334465">
      <w:pPr>
        <w:pStyle w:val="3"/>
        <w:spacing w:before="156" w:after="156"/>
        <w:rPr>
          <w:rFonts w:eastAsiaTheme="majorEastAsia" w:cs="Times New Roman"/>
        </w:rPr>
      </w:pPr>
      <w:bookmarkStart w:id="605" w:name="_Toc87714932"/>
      <w:r w:rsidRPr="007F7AA4">
        <w:rPr>
          <w:rFonts w:eastAsiaTheme="majorEastAsia" w:cs="Times New Roman"/>
        </w:rPr>
        <w:t>MTK</w:t>
      </w:r>
      <w:r w:rsidRPr="007F7AA4">
        <w:rPr>
          <w:rFonts w:eastAsiaTheme="majorEastAsia" w:cs="Times New Roman"/>
        </w:rPr>
        <w:t>平台</w:t>
      </w:r>
      <w:r w:rsidRPr="007F7AA4">
        <w:rPr>
          <w:rFonts w:eastAsiaTheme="majorEastAsia" w:cs="Times New Roman"/>
        </w:rPr>
        <w:t>Modem</w:t>
      </w:r>
      <w:r w:rsidRPr="007F7AA4">
        <w:rPr>
          <w:rFonts w:eastAsiaTheme="majorEastAsia" w:cs="Times New Roman"/>
        </w:rPr>
        <w:t>侧功能适配列表</w:t>
      </w:r>
      <w:bookmarkEnd w:id="605"/>
    </w:p>
    <w:p w14:paraId="14794DDD" w14:textId="39CFAE8C" w:rsidR="00334465" w:rsidRPr="007F7AA4" w:rsidRDefault="00334465" w:rsidP="006F2D10">
      <w:pPr>
        <w:pStyle w:val="4"/>
        <w:spacing w:before="156" w:after="156"/>
        <w:rPr>
          <w:rFonts w:cs="Times New Roman"/>
        </w:rPr>
      </w:pPr>
      <w:r w:rsidRPr="007F7AA4">
        <w:rPr>
          <w:rFonts w:cs="Times New Roman"/>
        </w:rPr>
        <w:t>factoryAta</w:t>
      </w:r>
      <w:r w:rsidRPr="007F7AA4">
        <w:rPr>
          <w:rFonts w:cs="Times New Roman"/>
        </w:rPr>
        <w:t>命令适配</w:t>
      </w:r>
    </w:p>
    <w:p w14:paraId="6F681470" w14:textId="2B486991" w:rsidR="006F2D10" w:rsidRPr="007F7AA4" w:rsidRDefault="006F2D10" w:rsidP="00334465">
      <w:pPr>
        <w:rPr>
          <w:rFonts w:eastAsiaTheme="majorEastAsia" w:cs="Times New Roman"/>
        </w:rPr>
      </w:pPr>
      <w:r w:rsidRPr="007F7AA4">
        <w:rPr>
          <w:rFonts w:eastAsiaTheme="majorEastAsia" w:cs="Times New Roman"/>
        </w:rPr>
        <w:t>JIRA</w:t>
      </w:r>
      <w:r w:rsidRPr="007F7AA4">
        <w:rPr>
          <w:rFonts w:eastAsiaTheme="majorEastAsia" w:cs="Times New Roman"/>
        </w:rPr>
        <w:t>问题：</w:t>
      </w:r>
      <w:hyperlink r:id="rId174" w:history="1">
        <w:r w:rsidRPr="007F7AA4">
          <w:rPr>
            <w:rStyle w:val="ab"/>
            <w:rFonts w:eastAsiaTheme="majorEastAsia" w:cs="Times New Roman"/>
          </w:rPr>
          <w:t>https://jira.n.xiaomi.com/browse/AGATE-2609</w:t>
        </w:r>
      </w:hyperlink>
    </w:p>
    <w:p w14:paraId="5E331C2D" w14:textId="6D0EAF4A" w:rsidR="006F2D10" w:rsidRPr="007F7AA4" w:rsidRDefault="006F2D10" w:rsidP="00334465">
      <w:pPr>
        <w:rPr>
          <w:rFonts w:eastAsiaTheme="majorEastAsia" w:cs="Times New Roman"/>
        </w:rPr>
      </w:pPr>
      <w:r w:rsidRPr="007F7AA4">
        <w:rPr>
          <w:rFonts w:eastAsiaTheme="majorEastAsia" w:cs="Times New Roman"/>
        </w:rPr>
        <w:t>工厂报的问题：</w:t>
      </w:r>
      <w:r w:rsidRPr="007F7AA4">
        <w:rPr>
          <w:rFonts w:eastAsiaTheme="majorEastAsia" w:cs="Times New Roman"/>
        </w:rPr>
        <w:t>KEY</w:t>
      </w:r>
      <w:r w:rsidRPr="007F7AA4">
        <w:rPr>
          <w:rFonts w:eastAsiaTheme="majorEastAsia" w:cs="Times New Roman"/>
        </w:rPr>
        <w:t>站查询</w:t>
      </w:r>
      <w:r w:rsidRPr="007F7AA4">
        <w:rPr>
          <w:rFonts w:eastAsiaTheme="majorEastAsia" w:cs="Times New Roman"/>
        </w:rPr>
        <w:t>PhoneSN</w:t>
      </w:r>
      <w:r w:rsidRPr="007F7AA4">
        <w:rPr>
          <w:rFonts w:eastAsiaTheme="majorEastAsia" w:cs="Times New Roman"/>
        </w:rPr>
        <w:t>指令不支持，支持的指令为</w:t>
      </w:r>
      <w:r w:rsidRPr="007F7AA4">
        <w:rPr>
          <w:rFonts w:eastAsiaTheme="majorEastAsia" w:cs="Times New Roman"/>
        </w:rPr>
        <w:t>"factoryAta query CustorNv"</w:t>
      </w:r>
      <w:r w:rsidRPr="007F7AA4">
        <w:rPr>
          <w:rFonts w:eastAsiaTheme="majorEastAsia" w:cs="Times New Roman"/>
        </w:rPr>
        <w:t>。</w:t>
      </w:r>
      <w:r w:rsidRPr="007F7AA4">
        <w:rPr>
          <w:rFonts w:eastAsiaTheme="majorEastAsia" w:cs="Times New Roman"/>
        </w:rPr>
        <w:t>PhoneSN</w:t>
      </w:r>
      <w:r w:rsidRPr="007F7AA4">
        <w:rPr>
          <w:rFonts w:eastAsiaTheme="majorEastAsia" w:cs="Times New Roman"/>
        </w:rPr>
        <w:t>已经写入到手机，且可以正常通过</w:t>
      </w:r>
      <w:r w:rsidRPr="007F7AA4">
        <w:rPr>
          <w:rFonts w:eastAsiaTheme="majorEastAsia" w:cs="Times New Roman"/>
        </w:rPr>
        <w:t>adb</w:t>
      </w:r>
      <w:r w:rsidRPr="007F7AA4">
        <w:rPr>
          <w:rFonts w:eastAsiaTheme="majorEastAsia" w:cs="Times New Roman"/>
        </w:rPr>
        <w:t>命令读取到。需要智能制造部</w:t>
      </w:r>
      <w:r w:rsidRPr="007F7AA4">
        <w:rPr>
          <w:rFonts w:eastAsiaTheme="majorEastAsia" w:cs="Times New Roman"/>
        </w:rPr>
        <w:t xml:space="preserve"> </w:t>
      </w:r>
      <w:r w:rsidRPr="007F7AA4">
        <w:rPr>
          <w:rFonts w:eastAsiaTheme="majorEastAsia" w:cs="Times New Roman"/>
        </w:rPr>
        <w:t>刘国福</w:t>
      </w:r>
      <w:r w:rsidRPr="007F7AA4">
        <w:rPr>
          <w:rStyle w:val="ab"/>
          <w:rFonts w:eastAsiaTheme="majorEastAsia" w:cs="Times New Roman"/>
        </w:rPr>
        <w:t>(</w:t>
      </w:r>
      <w:hyperlink r:id="rId175" w:history="1">
        <w:r w:rsidRPr="007F7AA4">
          <w:rPr>
            <w:rStyle w:val="ab"/>
            <w:rFonts w:eastAsiaTheme="majorEastAsia" w:cs="Times New Roman"/>
          </w:rPr>
          <w:t>liuguofu1@xiaomi.com</w:t>
        </w:r>
      </w:hyperlink>
      <w:r w:rsidRPr="007F7AA4">
        <w:rPr>
          <w:rFonts w:eastAsiaTheme="majorEastAsia" w:cs="Times New Roman"/>
        </w:rPr>
        <w:t>)</w:t>
      </w:r>
      <w:r w:rsidRPr="007F7AA4">
        <w:rPr>
          <w:rFonts w:eastAsiaTheme="majorEastAsia" w:cs="Times New Roman"/>
        </w:rPr>
        <w:t>或者胡志飞</w:t>
      </w:r>
      <w:r w:rsidRPr="007F7AA4">
        <w:rPr>
          <w:rFonts w:eastAsiaTheme="majorEastAsia" w:cs="Times New Roman"/>
        </w:rPr>
        <w:t>(</w:t>
      </w:r>
      <w:hyperlink r:id="rId176" w:history="1">
        <w:r w:rsidRPr="007F7AA4">
          <w:rPr>
            <w:rStyle w:val="ab"/>
            <w:rFonts w:eastAsiaTheme="majorEastAsia" w:cs="Times New Roman"/>
          </w:rPr>
          <w:t>huzhifei@xiaomi.com</w:t>
        </w:r>
      </w:hyperlink>
      <w:r w:rsidRPr="007F7AA4">
        <w:rPr>
          <w:rFonts w:eastAsiaTheme="majorEastAsia" w:cs="Times New Roman"/>
        </w:rPr>
        <w:t>)</w:t>
      </w:r>
      <w:r w:rsidRPr="007F7AA4">
        <w:rPr>
          <w:rFonts w:eastAsiaTheme="majorEastAsia" w:cs="Times New Roman"/>
        </w:rPr>
        <w:t>适配该命令。</w:t>
      </w:r>
    </w:p>
    <w:p w14:paraId="67678AC3" w14:textId="1FD10E96" w:rsidR="00135639" w:rsidRPr="007F7AA4" w:rsidRDefault="00C7676F" w:rsidP="00334465">
      <w:pPr>
        <w:rPr>
          <w:rFonts w:eastAsiaTheme="majorEastAsia" w:cs="Times New Roman"/>
        </w:rPr>
      </w:pPr>
      <w:hyperlink r:id="rId177" w:history="1">
        <w:r w:rsidR="00135639" w:rsidRPr="007F7AA4">
          <w:rPr>
            <w:rStyle w:val="ab"/>
            <w:rFonts w:eastAsiaTheme="majorEastAsia" w:cs="Times New Roman"/>
          </w:rPr>
          <w:t>http://gerrit.pt.mioffice.cn/c/device/xiaomi/agate/+/1464997</w:t>
        </w:r>
      </w:hyperlink>
    </w:p>
    <w:p w14:paraId="49FDAC6A" w14:textId="63C81F29" w:rsidR="00BE05B9" w:rsidRPr="007F7AA4" w:rsidRDefault="00BE05B9" w:rsidP="00BE05B9">
      <w:pPr>
        <w:pStyle w:val="4"/>
        <w:spacing w:before="156" w:after="156"/>
        <w:rPr>
          <w:rFonts w:cs="Times New Roman"/>
        </w:rPr>
      </w:pPr>
      <w:r w:rsidRPr="007F7AA4">
        <w:rPr>
          <w:rFonts w:cs="Times New Roman"/>
        </w:rPr>
        <w:t>工厂版本</w:t>
      </w:r>
      <w:r w:rsidRPr="007F7AA4">
        <w:rPr>
          <w:rFonts w:cs="Times New Roman"/>
        </w:rPr>
        <w:t>default IMEI</w:t>
      </w:r>
      <w:r w:rsidRPr="007F7AA4">
        <w:rPr>
          <w:rFonts w:cs="Times New Roman"/>
        </w:rPr>
        <w:t>填过</w:t>
      </w:r>
      <w:r w:rsidRPr="007F7AA4">
        <w:rPr>
          <w:rFonts w:cs="Times New Roman"/>
        </w:rPr>
        <w:t>IMEI check</w:t>
      </w:r>
    </w:p>
    <w:p w14:paraId="0F60463C" w14:textId="39385EDF" w:rsidR="00BE05B9" w:rsidRPr="007F7AA4" w:rsidRDefault="00BE05B9" w:rsidP="00BE05B9">
      <w:pPr>
        <w:rPr>
          <w:rFonts w:eastAsiaTheme="majorEastAsia" w:cs="Times New Roman"/>
        </w:rPr>
      </w:pPr>
      <w:r w:rsidRPr="007F7AA4">
        <w:rPr>
          <w:rFonts w:eastAsiaTheme="majorEastAsia" w:cs="Times New Roman"/>
        </w:rPr>
        <w:t>标黄区域额代码只能出现的工厂版本中，工厂手机写入</w:t>
      </w:r>
      <w:r w:rsidRPr="007F7AA4">
        <w:rPr>
          <w:rFonts w:eastAsiaTheme="majorEastAsia" w:cs="Times New Roman"/>
        </w:rPr>
        <w:t>IMEI</w:t>
      </w:r>
      <w:r w:rsidRPr="007F7AA4">
        <w:rPr>
          <w:rFonts w:eastAsiaTheme="majorEastAsia" w:cs="Times New Roman"/>
        </w:rPr>
        <w:t>之前开机是默认值</w:t>
      </w:r>
      <w:r w:rsidRPr="007F7AA4">
        <w:rPr>
          <w:rFonts w:eastAsiaTheme="majorEastAsia" w:cs="Times New Roman"/>
        </w:rPr>
        <w:t>0xFF</w:t>
      </w:r>
      <w:r w:rsidRPr="007F7AA4">
        <w:rPr>
          <w:rFonts w:eastAsiaTheme="majorEastAsia" w:cs="Times New Roman"/>
        </w:rPr>
        <w:t>，如果不跳过</w:t>
      </w:r>
      <w:r w:rsidRPr="007F7AA4">
        <w:rPr>
          <w:rFonts w:eastAsiaTheme="majorEastAsia" w:cs="Times New Roman"/>
        </w:rPr>
        <w:t>IMEI Check</w:t>
      </w:r>
      <w:r w:rsidRPr="007F7AA4">
        <w:rPr>
          <w:rFonts w:eastAsiaTheme="majorEastAsia" w:cs="Times New Roman"/>
        </w:rPr>
        <w:t>则无法通过。在开发版和稳定版本中不能带有此</w:t>
      </w:r>
      <w:r w:rsidRPr="007F7AA4">
        <w:rPr>
          <w:rFonts w:eastAsiaTheme="majorEastAsia" w:cs="Times New Roman"/>
        </w:rPr>
        <w:t>change</w:t>
      </w:r>
      <w:r w:rsidRPr="007F7AA4">
        <w:rPr>
          <w:rFonts w:eastAsiaTheme="majorEastAsia" w:cs="Times New Roman"/>
        </w:rPr>
        <w:t>，否则默认的</w:t>
      </w:r>
      <w:r w:rsidRPr="007F7AA4">
        <w:rPr>
          <w:rFonts w:eastAsiaTheme="majorEastAsia" w:cs="Times New Roman"/>
        </w:rPr>
        <w:t>0xff</w:t>
      </w:r>
      <w:r w:rsidRPr="007F7AA4">
        <w:rPr>
          <w:rFonts w:eastAsiaTheme="majorEastAsia" w:cs="Times New Roman"/>
        </w:rPr>
        <w:t>也能通过</w:t>
      </w:r>
      <w:r w:rsidRPr="007F7AA4">
        <w:rPr>
          <w:rFonts w:eastAsiaTheme="majorEastAsia" w:cs="Times New Roman"/>
        </w:rPr>
        <w:t>IMEI check</w:t>
      </w:r>
      <w:r w:rsidRPr="007F7AA4">
        <w:rPr>
          <w:rFonts w:eastAsiaTheme="majorEastAsia" w:cs="Times New Roman"/>
        </w:rPr>
        <w:t>。</w:t>
      </w:r>
    </w:p>
    <w:p w14:paraId="507EAAC8" w14:textId="0A5B8C57" w:rsidR="00941BAC" w:rsidRPr="007F7AA4" w:rsidRDefault="00C7676F" w:rsidP="00BE05B9">
      <w:pPr>
        <w:rPr>
          <w:rFonts w:eastAsiaTheme="majorEastAsia" w:cs="Times New Roman"/>
        </w:rPr>
      </w:pPr>
      <w:hyperlink r:id="rId178" w:history="1">
        <w:r w:rsidR="00941BAC" w:rsidRPr="007F7AA4">
          <w:rPr>
            <w:rStyle w:val="ab"/>
            <w:rFonts w:eastAsiaTheme="majorEastAsia" w:cs="Times New Roman"/>
          </w:rPr>
          <w:t>http://gerrit.pt.mioffice.cn/c/alps/vendor/mediatek/proprietary/modem/mt6893/+/1464941</w:t>
        </w:r>
      </w:hyperlink>
    </w:p>
    <w:tbl>
      <w:tblPr>
        <w:tblStyle w:val="a7"/>
        <w:tblW w:w="0" w:type="auto"/>
        <w:tblLook w:val="04A0" w:firstRow="1" w:lastRow="0" w:firstColumn="1" w:lastColumn="0" w:noHBand="0" w:noVBand="1"/>
      </w:tblPr>
      <w:tblGrid>
        <w:gridCol w:w="13454"/>
      </w:tblGrid>
      <w:tr w:rsidR="00BE05B9" w:rsidRPr="007F7AA4" w14:paraId="5FEC27DB" w14:textId="77777777" w:rsidTr="00BE05B9">
        <w:tc>
          <w:tcPr>
            <w:tcW w:w="13454" w:type="dxa"/>
          </w:tcPr>
          <w:p w14:paraId="5786A236" w14:textId="77777777" w:rsidR="00BE05B9" w:rsidRPr="007F7AA4" w:rsidRDefault="00BE05B9" w:rsidP="00BE05B9">
            <w:pPr>
              <w:rPr>
                <w:rFonts w:eastAsiaTheme="majorEastAsia" w:cs="Times New Roman"/>
              </w:rPr>
            </w:pPr>
          </w:p>
          <w:p w14:paraId="6309DE60" w14:textId="77777777" w:rsidR="00BE05B9" w:rsidRPr="007F7AA4" w:rsidRDefault="00BE05B9" w:rsidP="00BE05B9">
            <w:pPr>
              <w:rPr>
                <w:rFonts w:eastAsiaTheme="majorEastAsia" w:cs="Times New Roman"/>
              </w:rPr>
            </w:pPr>
            <w:r w:rsidRPr="007F7AA4">
              <w:rPr>
                <w:rFonts w:eastAsiaTheme="majorEastAsia" w:cs="Times New Roman"/>
              </w:rPr>
              <w:t>kal_bool custom_nvram_read_and_check_signed_critical_data()</w:t>
            </w:r>
          </w:p>
          <w:p w14:paraId="0CA4E87D" w14:textId="77777777" w:rsidR="00BE05B9" w:rsidRPr="007F7AA4" w:rsidRDefault="00BE05B9" w:rsidP="00BE05B9">
            <w:pPr>
              <w:rPr>
                <w:rFonts w:eastAsiaTheme="majorEastAsia" w:cs="Times New Roman"/>
              </w:rPr>
            </w:pPr>
            <w:r w:rsidRPr="007F7AA4">
              <w:rPr>
                <w:rFonts w:eastAsiaTheme="majorEastAsia" w:cs="Times New Roman"/>
              </w:rPr>
              <w:t>{</w:t>
            </w:r>
          </w:p>
          <w:p w14:paraId="2D77AE32" w14:textId="77777777" w:rsidR="00BE05B9" w:rsidRPr="007F7AA4" w:rsidRDefault="00BE05B9" w:rsidP="00BE05B9">
            <w:pPr>
              <w:rPr>
                <w:rFonts w:eastAsiaTheme="majorEastAsia" w:cs="Times New Roman"/>
              </w:rPr>
            </w:pPr>
            <w:r w:rsidRPr="007F7AA4">
              <w:rPr>
                <w:rFonts w:eastAsiaTheme="majorEastAsia" w:cs="Times New Roman"/>
              </w:rPr>
              <w:t xml:space="preserve">    kal_bool ret_val;</w:t>
            </w:r>
          </w:p>
          <w:p w14:paraId="63628323" w14:textId="77777777" w:rsidR="00BE05B9" w:rsidRPr="007F7AA4" w:rsidRDefault="00BE05B9" w:rsidP="00BE05B9">
            <w:pPr>
              <w:rPr>
                <w:rFonts w:eastAsiaTheme="majorEastAsia" w:cs="Times New Roman"/>
              </w:rPr>
            </w:pPr>
            <w:r w:rsidRPr="007F7AA4">
              <w:rPr>
                <w:rFonts w:eastAsiaTheme="majorEastAsia" w:cs="Times New Roman"/>
              </w:rPr>
              <w:t xml:space="preserve">    kal_int32 idx = 0, chk_val = 0;</w:t>
            </w:r>
          </w:p>
          <w:p w14:paraId="554DC0C9" w14:textId="77777777" w:rsidR="00BE05B9" w:rsidRPr="007F7AA4" w:rsidRDefault="00BE05B9" w:rsidP="00BE05B9">
            <w:pPr>
              <w:rPr>
                <w:rFonts w:eastAsiaTheme="majorEastAsia" w:cs="Times New Roman"/>
              </w:rPr>
            </w:pPr>
            <w:r w:rsidRPr="007F7AA4">
              <w:rPr>
                <w:rFonts w:eastAsiaTheme="majorEastAsia" w:cs="Times New Roman"/>
              </w:rPr>
              <w:t xml:space="preserve">    kal_uint8 *data_buff = get_ctrl_buffer(NVRAM_EF_CUSTOMER_SIGNED_CRITICAL_DATA_SIZE);</w:t>
            </w:r>
          </w:p>
          <w:p w14:paraId="22E9CE84" w14:textId="77777777" w:rsidR="00BE05B9" w:rsidRPr="007F7AA4" w:rsidRDefault="00BE05B9" w:rsidP="00BE05B9">
            <w:pPr>
              <w:rPr>
                <w:rFonts w:eastAsiaTheme="majorEastAsia" w:cs="Times New Roman"/>
              </w:rPr>
            </w:pPr>
            <w:r w:rsidRPr="007F7AA4">
              <w:rPr>
                <w:rFonts w:eastAsiaTheme="majorEastAsia" w:cs="Times New Roman"/>
              </w:rPr>
              <w:t xml:space="preserve">    </w:t>
            </w:r>
          </w:p>
          <w:p w14:paraId="7EA45C37" w14:textId="77777777" w:rsidR="00BE05B9" w:rsidRPr="007F7AA4" w:rsidRDefault="00BE05B9" w:rsidP="00BE05B9">
            <w:pPr>
              <w:rPr>
                <w:rFonts w:eastAsiaTheme="majorEastAsia" w:cs="Times New Roman"/>
              </w:rPr>
            </w:pPr>
            <w:r w:rsidRPr="007F7AA4">
              <w:rPr>
                <w:rFonts w:eastAsiaTheme="majorEastAsia" w:cs="Times New Roman"/>
              </w:rPr>
              <w:t xml:space="preserve">    ASSERT(data_buff != NULL);</w:t>
            </w:r>
          </w:p>
          <w:p w14:paraId="0272A804" w14:textId="77777777" w:rsidR="00BE05B9" w:rsidRPr="007F7AA4" w:rsidRDefault="00BE05B9" w:rsidP="00BE05B9">
            <w:pPr>
              <w:rPr>
                <w:rFonts w:eastAsiaTheme="majorEastAsia" w:cs="Times New Roman"/>
              </w:rPr>
            </w:pPr>
          </w:p>
          <w:p w14:paraId="03A442A6" w14:textId="77777777" w:rsidR="00BE05B9" w:rsidRPr="007F7AA4" w:rsidRDefault="00BE05B9" w:rsidP="00BE05B9">
            <w:pPr>
              <w:rPr>
                <w:rFonts w:eastAsiaTheme="majorEastAsia" w:cs="Times New Roman"/>
              </w:rPr>
            </w:pPr>
            <w:r w:rsidRPr="007F7AA4">
              <w:rPr>
                <w:rFonts w:eastAsiaTheme="majorEastAsia" w:cs="Times New Roman"/>
              </w:rPr>
              <w:t xml:space="preserve">    //check if skip IMEI check</w:t>
            </w:r>
          </w:p>
          <w:p w14:paraId="4F9D9FB1" w14:textId="77777777" w:rsidR="00BE05B9" w:rsidRPr="007F7AA4" w:rsidRDefault="00BE05B9" w:rsidP="00BE05B9">
            <w:pPr>
              <w:rPr>
                <w:rFonts w:eastAsiaTheme="majorEastAsia" w:cs="Times New Roman"/>
              </w:rPr>
            </w:pPr>
            <w:r w:rsidRPr="007F7AA4">
              <w:rPr>
                <w:rFonts w:eastAsiaTheme="majorEastAsia" w:cs="Times New Roman"/>
              </w:rPr>
              <w:t xml:space="preserve">    if (isOLDVersion() || (!isMPVersion() &amp;&amp; checkNVdata())) {</w:t>
            </w:r>
          </w:p>
          <w:p w14:paraId="6D041B69" w14:textId="77777777" w:rsidR="00BE05B9" w:rsidRPr="007F7AA4" w:rsidRDefault="00BE05B9" w:rsidP="00BE05B9">
            <w:pPr>
              <w:rPr>
                <w:rFonts w:eastAsiaTheme="majorEastAsia" w:cs="Times New Roman"/>
              </w:rPr>
            </w:pPr>
            <w:r w:rsidRPr="007F7AA4">
              <w:rPr>
                <w:rFonts w:eastAsiaTheme="majorEastAsia" w:cs="Times New Roman"/>
              </w:rPr>
              <w:t xml:space="preserve">        kal_prompt_trace(MOD_NVRAM, "skip IMEI check");</w:t>
            </w:r>
          </w:p>
          <w:p w14:paraId="519C7F0F" w14:textId="77777777" w:rsidR="00BE05B9" w:rsidRPr="007F7AA4" w:rsidRDefault="00BE05B9" w:rsidP="00BE05B9">
            <w:pPr>
              <w:rPr>
                <w:rFonts w:eastAsiaTheme="majorEastAsia" w:cs="Times New Roman"/>
              </w:rPr>
            </w:pPr>
            <w:r w:rsidRPr="007F7AA4">
              <w:rPr>
                <w:rFonts w:eastAsiaTheme="majorEastAsia" w:cs="Times New Roman"/>
              </w:rPr>
              <w:t xml:space="preserve">        free_ctrl_buffer(data_buff);</w:t>
            </w:r>
          </w:p>
          <w:p w14:paraId="7BC33C49" w14:textId="77777777" w:rsidR="00BE05B9" w:rsidRPr="007F7AA4" w:rsidRDefault="00BE05B9" w:rsidP="00BE05B9">
            <w:pPr>
              <w:rPr>
                <w:rFonts w:eastAsiaTheme="majorEastAsia" w:cs="Times New Roman"/>
              </w:rPr>
            </w:pPr>
            <w:r w:rsidRPr="007F7AA4">
              <w:rPr>
                <w:rFonts w:eastAsiaTheme="majorEastAsia" w:cs="Times New Roman"/>
              </w:rPr>
              <w:t xml:space="preserve">        return KAL_TRUE;</w:t>
            </w:r>
          </w:p>
          <w:p w14:paraId="0BECB48F" w14:textId="77777777" w:rsidR="00BE05B9" w:rsidRPr="007F7AA4" w:rsidRDefault="00BE05B9" w:rsidP="00BE05B9">
            <w:pPr>
              <w:rPr>
                <w:rFonts w:eastAsiaTheme="majorEastAsia" w:cs="Times New Roman"/>
              </w:rPr>
            </w:pPr>
            <w:r w:rsidRPr="007F7AA4">
              <w:rPr>
                <w:rFonts w:eastAsiaTheme="majorEastAsia" w:cs="Times New Roman"/>
              </w:rPr>
              <w:t xml:space="preserve">    }</w:t>
            </w:r>
          </w:p>
          <w:p w14:paraId="12D78521" w14:textId="77777777" w:rsidR="00BE05B9" w:rsidRPr="007F7AA4" w:rsidRDefault="00BE05B9" w:rsidP="00BE05B9">
            <w:pPr>
              <w:rPr>
                <w:rFonts w:eastAsiaTheme="majorEastAsia" w:cs="Times New Roman"/>
              </w:rPr>
            </w:pPr>
          </w:p>
          <w:p w14:paraId="711AF8C9" w14:textId="77777777" w:rsidR="00BE05B9" w:rsidRPr="007F7AA4" w:rsidRDefault="00BE05B9" w:rsidP="00BE05B9">
            <w:pPr>
              <w:rPr>
                <w:rFonts w:eastAsiaTheme="majorEastAsia" w:cs="Times New Roman"/>
              </w:rPr>
            </w:pPr>
            <w:r w:rsidRPr="007F7AA4">
              <w:rPr>
                <w:rFonts w:eastAsiaTheme="majorEastAsia" w:cs="Times New Roman"/>
              </w:rPr>
              <w:t xml:space="preserve">    // Only check when IMEI is not empty</w:t>
            </w:r>
          </w:p>
          <w:p w14:paraId="32C720E5" w14:textId="77777777" w:rsidR="00BE05B9" w:rsidRPr="007F7AA4" w:rsidRDefault="00BE05B9" w:rsidP="00BE05B9">
            <w:pPr>
              <w:rPr>
                <w:rFonts w:eastAsiaTheme="majorEastAsia" w:cs="Times New Roman"/>
              </w:rPr>
            </w:pPr>
            <w:r w:rsidRPr="007F7AA4">
              <w:rPr>
                <w:rFonts w:eastAsiaTheme="majorEastAsia" w:cs="Times New Roman"/>
              </w:rPr>
              <w:t xml:space="preserve">    ret_val = nvram_external_read_data(NVRAM_EF_IMEI_IMEISV_LID, 1, data_buff, NVRAM_EF_IMEI_IMEISV_SIZE);</w:t>
            </w:r>
          </w:p>
          <w:p w14:paraId="1C45BDFF" w14:textId="77777777" w:rsidR="00BE05B9" w:rsidRPr="007F7AA4" w:rsidRDefault="00BE05B9" w:rsidP="00BE05B9">
            <w:pPr>
              <w:rPr>
                <w:rFonts w:eastAsiaTheme="majorEastAsia" w:cs="Times New Roman"/>
              </w:rPr>
            </w:pPr>
            <w:r w:rsidRPr="007F7AA4">
              <w:rPr>
                <w:rFonts w:eastAsiaTheme="majorEastAsia" w:cs="Times New Roman"/>
              </w:rPr>
              <w:t xml:space="preserve">    if (ret_val != KAL_TRUE) {</w:t>
            </w:r>
          </w:p>
          <w:p w14:paraId="3A969A15" w14:textId="77777777" w:rsidR="00BE05B9" w:rsidRPr="007F7AA4" w:rsidRDefault="00BE05B9" w:rsidP="00BE05B9">
            <w:pPr>
              <w:rPr>
                <w:rFonts w:eastAsiaTheme="majorEastAsia" w:cs="Times New Roman"/>
              </w:rPr>
            </w:pPr>
            <w:r w:rsidRPr="007F7AA4">
              <w:rPr>
                <w:rFonts w:eastAsiaTheme="majorEastAsia" w:cs="Times New Roman"/>
              </w:rPr>
              <w:t xml:space="preserve">        free_ctrl_buffer(data_buff);</w:t>
            </w:r>
          </w:p>
          <w:p w14:paraId="3EA1E52E" w14:textId="77777777" w:rsidR="00BE05B9" w:rsidRPr="007F7AA4" w:rsidRDefault="00BE05B9" w:rsidP="00BE05B9">
            <w:pPr>
              <w:rPr>
                <w:rFonts w:eastAsiaTheme="majorEastAsia" w:cs="Times New Roman"/>
              </w:rPr>
            </w:pPr>
            <w:r w:rsidRPr="007F7AA4">
              <w:rPr>
                <w:rFonts w:eastAsiaTheme="majorEastAsia" w:cs="Times New Roman"/>
              </w:rPr>
              <w:t xml:space="preserve">        kal_prompt_trace(MOD_NVRAM, "custom_nvram_read_and_check_signed_critical_data read imei fail");</w:t>
            </w:r>
          </w:p>
          <w:p w14:paraId="63E1EF79" w14:textId="77777777" w:rsidR="00BE05B9" w:rsidRPr="007F7AA4" w:rsidRDefault="00BE05B9" w:rsidP="00BE05B9">
            <w:pPr>
              <w:rPr>
                <w:rFonts w:eastAsiaTheme="majorEastAsia" w:cs="Times New Roman"/>
              </w:rPr>
            </w:pPr>
            <w:r w:rsidRPr="007F7AA4">
              <w:rPr>
                <w:rFonts w:eastAsiaTheme="majorEastAsia" w:cs="Times New Roman"/>
              </w:rPr>
              <w:t xml:space="preserve">        return KAL_FALSE;</w:t>
            </w:r>
          </w:p>
          <w:p w14:paraId="6DACE605" w14:textId="77777777" w:rsidR="00BE05B9" w:rsidRPr="007F7AA4" w:rsidRDefault="00BE05B9" w:rsidP="00BE05B9">
            <w:pPr>
              <w:rPr>
                <w:rFonts w:eastAsiaTheme="majorEastAsia" w:cs="Times New Roman"/>
              </w:rPr>
            </w:pPr>
            <w:r w:rsidRPr="007F7AA4">
              <w:rPr>
                <w:rFonts w:eastAsiaTheme="majorEastAsia" w:cs="Times New Roman"/>
              </w:rPr>
              <w:t xml:space="preserve">    }</w:t>
            </w:r>
          </w:p>
          <w:p w14:paraId="1D0151B1" w14:textId="77777777" w:rsidR="00BE05B9" w:rsidRPr="007F7AA4" w:rsidRDefault="00BE05B9" w:rsidP="00BE05B9">
            <w:pPr>
              <w:rPr>
                <w:rFonts w:eastAsiaTheme="majorEastAsia" w:cs="Times New Roman"/>
              </w:rPr>
            </w:pPr>
          </w:p>
          <w:p w14:paraId="56A7C126" w14:textId="77777777" w:rsidR="00BE05B9" w:rsidRPr="007F7AA4" w:rsidRDefault="00BE05B9" w:rsidP="00BE05B9">
            <w:pPr>
              <w:rPr>
                <w:rFonts w:eastAsiaTheme="majorEastAsia" w:cs="Times New Roman"/>
              </w:rPr>
            </w:pPr>
            <w:r w:rsidRPr="007F7AA4">
              <w:rPr>
                <w:rFonts w:eastAsiaTheme="majorEastAsia" w:cs="Times New Roman"/>
              </w:rPr>
              <w:t xml:space="preserve">    // check if default value, default value is all FF.</w:t>
            </w:r>
            <w:r w:rsidRPr="007F7AA4">
              <w:rPr>
                <w:rFonts w:eastAsiaTheme="majorEastAsia" w:cs="Times New Roman"/>
                <w:highlight w:val="yellow"/>
              </w:rPr>
              <w:t>Disable this process in Dev and stable Version.</w:t>
            </w:r>
          </w:p>
          <w:p w14:paraId="7CA9C470" w14:textId="77777777" w:rsidR="00BE05B9" w:rsidRPr="007F7AA4" w:rsidRDefault="00BE05B9" w:rsidP="00BE05B9">
            <w:pPr>
              <w:shd w:val="clear" w:color="auto" w:fill="FFFF00"/>
              <w:rPr>
                <w:rFonts w:eastAsiaTheme="majorEastAsia" w:cs="Times New Roman"/>
              </w:rPr>
            </w:pPr>
            <w:r w:rsidRPr="007F7AA4">
              <w:rPr>
                <w:rFonts w:eastAsiaTheme="majorEastAsia" w:cs="Times New Roman"/>
              </w:rPr>
              <w:t>#if 0</w:t>
            </w:r>
          </w:p>
          <w:p w14:paraId="17E203A3" w14:textId="77777777" w:rsidR="00BE05B9" w:rsidRPr="007F7AA4" w:rsidRDefault="00BE05B9" w:rsidP="00BE05B9">
            <w:pPr>
              <w:shd w:val="clear" w:color="auto" w:fill="FFFF00"/>
              <w:rPr>
                <w:rFonts w:eastAsiaTheme="majorEastAsia" w:cs="Times New Roman"/>
              </w:rPr>
            </w:pPr>
            <w:r w:rsidRPr="007F7AA4">
              <w:rPr>
                <w:rFonts w:eastAsiaTheme="majorEastAsia" w:cs="Times New Roman"/>
              </w:rPr>
              <w:t xml:space="preserve">    chk_val = 0xFF;</w:t>
            </w:r>
          </w:p>
          <w:p w14:paraId="54B23CEF" w14:textId="77777777" w:rsidR="00BE05B9" w:rsidRPr="007F7AA4" w:rsidRDefault="00BE05B9" w:rsidP="00BE05B9">
            <w:pPr>
              <w:shd w:val="clear" w:color="auto" w:fill="FFFF00"/>
              <w:rPr>
                <w:rFonts w:eastAsiaTheme="majorEastAsia" w:cs="Times New Roman"/>
              </w:rPr>
            </w:pPr>
            <w:r w:rsidRPr="007F7AA4">
              <w:rPr>
                <w:rFonts w:eastAsiaTheme="majorEastAsia" w:cs="Times New Roman"/>
              </w:rPr>
              <w:t xml:space="preserve">    for (idx = 0; idx &lt; NVRAM_EF_IMEI_IMEISV_SIZE; idx++) {</w:t>
            </w:r>
          </w:p>
          <w:p w14:paraId="54D889EB" w14:textId="77777777" w:rsidR="00BE05B9" w:rsidRPr="007F7AA4" w:rsidRDefault="00BE05B9" w:rsidP="00BE05B9">
            <w:pPr>
              <w:shd w:val="clear" w:color="auto" w:fill="FFFF00"/>
              <w:rPr>
                <w:rFonts w:eastAsiaTheme="majorEastAsia" w:cs="Times New Roman"/>
              </w:rPr>
            </w:pPr>
            <w:r w:rsidRPr="007F7AA4">
              <w:rPr>
                <w:rFonts w:eastAsiaTheme="majorEastAsia" w:cs="Times New Roman"/>
              </w:rPr>
              <w:t xml:space="preserve">        chk_val &amp;= data_buff[idx];</w:t>
            </w:r>
          </w:p>
          <w:p w14:paraId="122FE832" w14:textId="77777777" w:rsidR="00BE05B9" w:rsidRPr="007F7AA4" w:rsidRDefault="00BE05B9" w:rsidP="00BE05B9">
            <w:pPr>
              <w:shd w:val="clear" w:color="auto" w:fill="FFFF00"/>
              <w:rPr>
                <w:rFonts w:eastAsiaTheme="majorEastAsia" w:cs="Times New Roman"/>
              </w:rPr>
            </w:pPr>
            <w:r w:rsidRPr="007F7AA4">
              <w:rPr>
                <w:rFonts w:eastAsiaTheme="majorEastAsia" w:cs="Times New Roman"/>
              </w:rPr>
              <w:t xml:space="preserve">    }</w:t>
            </w:r>
          </w:p>
          <w:p w14:paraId="52EB8840" w14:textId="77777777" w:rsidR="00BE05B9" w:rsidRPr="007F7AA4" w:rsidRDefault="00BE05B9" w:rsidP="00BE05B9">
            <w:pPr>
              <w:shd w:val="clear" w:color="auto" w:fill="FFFF00"/>
              <w:rPr>
                <w:rFonts w:eastAsiaTheme="majorEastAsia" w:cs="Times New Roman"/>
              </w:rPr>
            </w:pPr>
            <w:r w:rsidRPr="007F7AA4">
              <w:rPr>
                <w:rFonts w:eastAsiaTheme="majorEastAsia" w:cs="Times New Roman"/>
              </w:rPr>
              <w:t xml:space="preserve">    </w:t>
            </w:r>
          </w:p>
          <w:p w14:paraId="30D6E108" w14:textId="77777777" w:rsidR="00BE05B9" w:rsidRPr="007F7AA4" w:rsidRDefault="00BE05B9" w:rsidP="00BE05B9">
            <w:pPr>
              <w:shd w:val="clear" w:color="auto" w:fill="FFFF00"/>
              <w:rPr>
                <w:rFonts w:eastAsiaTheme="majorEastAsia" w:cs="Times New Roman"/>
              </w:rPr>
            </w:pPr>
            <w:r w:rsidRPr="007F7AA4">
              <w:rPr>
                <w:rFonts w:eastAsiaTheme="majorEastAsia" w:cs="Times New Roman"/>
              </w:rPr>
              <w:t xml:space="preserve">    if (chk_val == 0xFF) {</w:t>
            </w:r>
          </w:p>
          <w:p w14:paraId="3E83CB52" w14:textId="77777777" w:rsidR="00BE05B9" w:rsidRPr="007F7AA4" w:rsidRDefault="00BE05B9" w:rsidP="00BE05B9">
            <w:pPr>
              <w:shd w:val="clear" w:color="auto" w:fill="FFFF00"/>
              <w:rPr>
                <w:rFonts w:eastAsiaTheme="majorEastAsia" w:cs="Times New Roman"/>
              </w:rPr>
            </w:pPr>
            <w:r w:rsidRPr="007F7AA4">
              <w:rPr>
                <w:rFonts w:eastAsiaTheme="majorEastAsia" w:cs="Times New Roman"/>
              </w:rPr>
              <w:t xml:space="preserve">        free_ctrl_buffer(data_buff);</w:t>
            </w:r>
          </w:p>
          <w:p w14:paraId="611BD357" w14:textId="77777777" w:rsidR="00BE05B9" w:rsidRPr="007F7AA4" w:rsidRDefault="00BE05B9" w:rsidP="00BE05B9">
            <w:pPr>
              <w:shd w:val="clear" w:color="auto" w:fill="FFFF00"/>
              <w:rPr>
                <w:rFonts w:eastAsiaTheme="majorEastAsia" w:cs="Times New Roman"/>
              </w:rPr>
            </w:pPr>
            <w:r w:rsidRPr="007F7AA4">
              <w:rPr>
                <w:rFonts w:eastAsiaTheme="majorEastAsia" w:cs="Times New Roman"/>
              </w:rPr>
              <w:t xml:space="preserve">        kal_prompt_trace(MOD_NVRAM, "custom_nvram_read_and_check_signed_critical_data imei is default value, bypass check");</w:t>
            </w:r>
          </w:p>
          <w:p w14:paraId="0387A68C" w14:textId="77777777" w:rsidR="00BE05B9" w:rsidRPr="007F7AA4" w:rsidRDefault="00BE05B9" w:rsidP="00BE05B9">
            <w:pPr>
              <w:shd w:val="clear" w:color="auto" w:fill="FFFF00"/>
              <w:rPr>
                <w:rFonts w:eastAsiaTheme="majorEastAsia" w:cs="Times New Roman"/>
              </w:rPr>
            </w:pPr>
            <w:r w:rsidRPr="007F7AA4">
              <w:rPr>
                <w:rFonts w:eastAsiaTheme="majorEastAsia" w:cs="Times New Roman"/>
              </w:rPr>
              <w:t xml:space="preserve">        return KAL_TRUE;</w:t>
            </w:r>
          </w:p>
          <w:p w14:paraId="060CF898" w14:textId="77777777" w:rsidR="00BE05B9" w:rsidRPr="007F7AA4" w:rsidRDefault="00BE05B9" w:rsidP="00BE05B9">
            <w:pPr>
              <w:shd w:val="clear" w:color="auto" w:fill="FFFF00"/>
              <w:rPr>
                <w:rFonts w:eastAsiaTheme="majorEastAsia" w:cs="Times New Roman"/>
              </w:rPr>
            </w:pPr>
            <w:r w:rsidRPr="007F7AA4">
              <w:rPr>
                <w:rFonts w:eastAsiaTheme="majorEastAsia" w:cs="Times New Roman"/>
              </w:rPr>
              <w:lastRenderedPageBreak/>
              <w:t xml:space="preserve">    }</w:t>
            </w:r>
          </w:p>
          <w:p w14:paraId="4A604A08" w14:textId="3AA98762" w:rsidR="00BE05B9" w:rsidRPr="007F7AA4" w:rsidRDefault="00BE05B9" w:rsidP="00BE05B9">
            <w:pPr>
              <w:shd w:val="clear" w:color="auto" w:fill="FFFF00"/>
              <w:rPr>
                <w:rFonts w:eastAsiaTheme="majorEastAsia" w:cs="Times New Roman"/>
              </w:rPr>
            </w:pPr>
            <w:r w:rsidRPr="007F7AA4">
              <w:rPr>
                <w:rFonts w:eastAsiaTheme="majorEastAsia" w:cs="Times New Roman"/>
              </w:rPr>
              <w:t>#endif</w:t>
            </w:r>
          </w:p>
          <w:p w14:paraId="0D6467BB" w14:textId="1A01D273" w:rsidR="00BE05B9" w:rsidRPr="007F7AA4" w:rsidRDefault="00BE05B9" w:rsidP="00BE05B9">
            <w:pPr>
              <w:rPr>
                <w:rFonts w:eastAsiaTheme="majorEastAsia" w:cs="Times New Roman"/>
              </w:rPr>
            </w:pPr>
          </w:p>
        </w:tc>
      </w:tr>
    </w:tbl>
    <w:p w14:paraId="0530CBAC" w14:textId="77777777" w:rsidR="00BE05B9" w:rsidRPr="007F7AA4" w:rsidRDefault="00BE05B9" w:rsidP="00BE05B9">
      <w:pPr>
        <w:rPr>
          <w:rFonts w:eastAsiaTheme="majorEastAsia" w:cs="Times New Roman"/>
        </w:rPr>
      </w:pPr>
    </w:p>
    <w:p w14:paraId="74C0E510" w14:textId="6EF2E6F3" w:rsidR="001F5B6C" w:rsidRPr="007F7AA4" w:rsidRDefault="00842D0F" w:rsidP="001F5B6C">
      <w:pPr>
        <w:pStyle w:val="3"/>
        <w:spacing w:before="156" w:after="156"/>
        <w:rPr>
          <w:rFonts w:eastAsiaTheme="majorEastAsia" w:cs="Times New Roman"/>
        </w:rPr>
      </w:pPr>
      <w:bookmarkStart w:id="606" w:name="_Toc87714933"/>
      <w:r w:rsidRPr="007F7AA4">
        <w:rPr>
          <w:rFonts w:eastAsiaTheme="majorEastAsia" w:cs="Times New Roman"/>
        </w:rPr>
        <w:t>日本地区</w:t>
      </w:r>
      <w:r w:rsidRPr="007F7AA4">
        <w:rPr>
          <w:rFonts w:eastAsiaTheme="majorEastAsia" w:cs="Times New Roman"/>
        </w:rPr>
        <w:t>B41</w:t>
      </w:r>
      <w:r w:rsidRPr="007F7AA4">
        <w:rPr>
          <w:rFonts w:eastAsiaTheme="majorEastAsia" w:cs="Times New Roman"/>
        </w:rPr>
        <w:t>窄带需求</w:t>
      </w:r>
      <w:bookmarkEnd w:id="606"/>
    </w:p>
    <w:p w14:paraId="5745C64C" w14:textId="56E9905A" w:rsidR="00D21A74" w:rsidRPr="007F7AA4" w:rsidRDefault="00D21A74" w:rsidP="00842D0F">
      <w:pPr>
        <w:rPr>
          <w:rFonts w:eastAsiaTheme="majorEastAsia" w:cs="Times New Roman"/>
        </w:rPr>
      </w:pPr>
      <w:r w:rsidRPr="007F7AA4">
        <w:rPr>
          <w:rFonts w:eastAsiaTheme="majorEastAsia" w:cs="Times New Roman"/>
        </w:rPr>
        <w:t>目前日本地区</w:t>
      </w:r>
      <w:r w:rsidRPr="007F7AA4">
        <w:rPr>
          <w:rFonts w:eastAsiaTheme="majorEastAsia" w:cs="Times New Roman"/>
        </w:rPr>
        <w:t>B41/N41</w:t>
      </w:r>
      <w:r w:rsidRPr="007F7AA4">
        <w:rPr>
          <w:rFonts w:eastAsiaTheme="majorEastAsia" w:cs="Times New Roman"/>
        </w:rPr>
        <w:t>为窄带，其他地区</w:t>
      </w:r>
      <w:r w:rsidRPr="007F7AA4">
        <w:rPr>
          <w:rFonts w:eastAsiaTheme="majorEastAsia" w:cs="Times New Roman"/>
        </w:rPr>
        <w:t>B41/N41</w:t>
      </w:r>
      <w:r w:rsidRPr="007F7AA4">
        <w:rPr>
          <w:rFonts w:eastAsiaTheme="majorEastAsia" w:cs="Times New Roman"/>
        </w:rPr>
        <w:t>为</w:t>
      </w:r>
      <w:r w:rsidRPr="007F7AA4">
        <w:rPr>
          <w:rFonts w:eastAsiaTheme="majorEastAsia" w:cs="Times New Roman"/>
        </w:rPr>
        <w:t>FullBand</w:t>
      </w:r>
      <w:r w:rsidRPr="007F7AA4">
        <w:rPr>
          <w:rFonts w:eastAsiaTheme="majorEastAsia" w:cs="Times New Roman"/>
        </w:rPr>
        <w:t>的处理。</w:t>
      </w:r>
    </w:p>
    <w:p w14:paraId="1F51CEED" w14:textId="0DB36FAD" w:rsidR="005A3C84" w:rsidRPr="007F7AA4" w:rsidRDefault="005A3C84" w:rsidP="005A3C84">
      <w:pPr>
        <w:rPr>
          <w:rFonts w:eastAsiaTheme="majorEastAsia" w:cs="Times New Roman"/>
        </w:rPr>
      </w:pPr>
      <w:r w:rsidRPr="007F7AA4">
        <w:rPr>
          <w:rFonts w:eastAsiaTheme="majorEastAsia" w:cs="Times New Roman"/>
          <w:highlight w:val="yellow"/>
        </w:rPr>
        <w:t>SBP_ENABLE_PARTIAL_BAND_IN_JAPAN</w:t>
      </w:r>
    </w:p>
    <w:p w14:paraId="207C1BE3" w14:textId="77777777" w:rsidR="005A3C84" w:rsidRPr="007F7AA4" w:rsidRDefault="005A3C84" w:rsidP="005A3C84">
      <w:pPr>
        <w:rPr>
          <w:rFonts w:eastAsiaTheme="majorEastAsia" w:cs="Times New Roman"/>
        </w:rPr>
      </w:pPr>
      <w:r w:rsidRPr="007F7AA4">
        <w:rPr>
          <w:rFonts w:eastAsiaTheme="majorEastAsia" w:cs="Times New Roman"/>
        </w:rPr>
        <w:t xml:space="preserve">Feature could be enabled by enabling compiler option </w:t>
      </w:r>
      <w:r w:rsidRPr="007F7AA4">
        <w:rPr>
          <w:rFonts w:eastAsiaTheme="majorEastAsia" w:cs="Times New Roman"/>
          <w:highlight w:val="yellow"/>
        </w:rPr>
        <w:t>__ENABLE_PARTIAL_BAND_IN_JAPAN__ .</w:t>
      </w:r>
    </w:p>
    <w:p w14:paraId="5446995F" w14:textId="77777777" w:rsidR="005A3C84" w:rsidRPr="007F7AA4" w:rsidRDefault="005A3C84" w:rsidP="005A3C84">
      <w:pPr>
        <w:rPr>
          <w:rFonts w:eastAsiaTheme="majorEastAsia" w:cs="Times New Roman"/>
        </w:rPr>
      </w:pPr>
      <w:r w:rsidRPr="007F7AA4">
        <w:rPr>
          <w:rFonts w:eastAsiaTheme="majorEastAsia" w:cs="Times New Roman"/>
        </w:rPr>
        <w:t xml:space="preserve">Please make sure that the custom configuration is correct in </w:t>
      </w:r>
      <w:r w:rsidRPr="007F7AA4">
        <w:rPr>
          <w:rFonts w:eastAsiaTheme="majorEastAsia" w:cs="Times New Roman"/>
          <w:highlight w:val="yellow"/>
        </w:rPr>
        <w:t>CUSTOM_PARTIAL_BAND_INFO_TBL in custom_eas_config.c</w:t>
      </w:r>
    </w:p>
    <w:p w14:paraId="3376BD69" w14:textId="77777777" w:rsidR="005A3C84" w:rsidRPr="007F7AA4" w:rsidRDefault="005A3C84" w:rsidP="005A3C84">
      <w:pPr>
        <w:rPr>
          <w:rFonts w:eastAsiaTheme="majorEastAsia" w:cs="Times New Roman"/>
        </w:rPr>
      </w:pPr>
      <w:r w:rsidRPr="007F7AA4">
        <w:rPr>
          <w:rFonts w:eastAsiaTheme="majorEastAsia" w:cs="Times New Roman"/>
        </w:rPr>
        <w:t>Also, this feature conflict with the existing feature (SBP_DISABLE_LTE_B41).</w:t>
      </w:r>
    </w:p>
    <w:p w14:paraId="6D4D2E32" w14:textId="77777777" w:rsidR="005A3C84" w:rsidRPr="007F7AA4" w:rsidRDefault="005A3C84" w:rsidP="005A3C84">
      <w:pPr>
        <w:rPr>
          <w:rFonts w:eastAsiaTheme="majorEastAsia" w:cs="Times New Roman"/>
        </w:rPr>
      </w:pPr>
      <w:r w:rsidRPr="007F7AA4">
        <w:rPr>
          <w:rFonts w:eastAsiaTheme="majorEastAsia" w:cs="Times New Roman"/>
        </w:rPr>
        <w:t>Enable Partial Band setting under JAPAN mcc </w:t>
      </w:r>
    </w:p>
    <w:p w14:paraId="44F23830" w14:textId="77777777" w:rsidR="005A3C84" w:rsidRPr="007F7AA4" w:rsidRDefault="005A3C84" w:rsidP="005A3C84">
      <w:pPr>
        <w:rPr>
          <w:rFonts w:eastAsiaTheme="majorEastAsia" w:cs="Times New Roman"/>
        </w:rPr>
      </w:pPr>
      <w:r w:rsidRPr="007F7AA4">
        <w:rPr>
          <w:rFonts w:eastAsiaTheme="majorEastAsia" w:cs="Times New Roman"/>
        </w:rPr>
        <w:t>If the serving mcc is JAPAN mcc, UE will enable the partial band according to custom setting table(CUSTOM_PARTIAL_BAND_INFO_TBL) in custom_eas_config.c</w:t>
      </w:r>
    </w:p>
    <w:p w14:paraId="1B626561" w14:textId="77777777" w:rsidR="005A3C84" w:rsidRPr="007F7AA4" w:rsidRDefault="005A3C84" w:rsidP="005A3C84">
      <w:pPr>
        <w:rPr>
          <w:rFonts w:eastAsiaTheme="majorEastAsia" w:cs="Times New Roman"/>
        </w:rPr>
      </w:pPr>
    </w:p>
    <w:p w14:paraId="28D7E8D8" w14:textId="77777777" w:rsidR="005A3C84" w:rsidRPr="007F7AA4" w:rsidRDefault="005A3C84" w:rsidP="005A3C84">
      <w:pPr>
        <w:rPr>
          <w:rFonts w:eastAsiaTheme="majorEastAsia" w:cs="Times New Roman"/>
        </w:rPr>
      </w:pPr>
      <w:r w:rsidRPr="007F7AA4">
        <w:rPr>
          <w:rFonts w:eastAsiaTheme="majorEastAsia" w:cs="Times New Roman"/>
          <w:highlight w:val="yellow"/>
        </w:rPr>
        <w:t>SBP_DISABLE_LTE_B41</w:t>
      </w:r>
    </w:p>
    <w:p w14:paraId="7E0C7F8E" w14:textId="77777777" w:rsidR="005A3C84" w:rsidRPr="007F7AA4" w:rsidRDefault="005A3C84" w:rsidP="005A3C84">
      <w:pPr>
        <w:rPr>
          <w:rFonts w:eastAsiaTheme="majorEastAsia" w:cs="Times New Roman"/>
        </w:rPr>
      </w:pPr>
    </w:p>
    <w:p w14:paraId="408669AA" w14:textId="77777777" w:rsidR="005A3C84" w:rsidRPr="007F7AA4" w:rsidRDefault="005A3C84" w:rsidP="005A3C84">
      <w:pPr>
        <w:rPr>
          <w:rFonts w:eastAsiaTheme="majorEastAsia" w:cs="Times New Roman"/>
        </w:rPr>
      </w:pPr>
      <w:r w:rsidRPr="007F7AA4">
        <w:rPr>
          <w:rFonts w:eastAsiaTheme="majorEastAsia" w:cs="Times New Roman"/>
        </w:rPr>
        <w:t xml:space="preserve">This SBP is used to decide </w:t>
      </w:r>
      <w:r w:rsidRPr="007F7AA4">
        <w:rPr>
          <w:rFonts w:eastAsiaTheme="majorEastAsia" w:cs="Times New Roman"/>
          <w:highlight w:val="yellow"/>
        </w:rPr>
        <w:t>if need to disable the LTE Band41 when UE stay out side of Japan.</w:t>
      </w:r>
    </w:p>
    <w:p w14:paraId="7F907AFE" w14:textId="77777777" w:rsidR="005A3C84" w:rsidRPr="007F7AA4" w:rsidRDefault="005A3C84" w:rsidP="005A3C84">
      <w:pPr>
        <w:rPr>
          <w:rFonts w:eastAsiaTheme="majorEastAsia" w:cs="Times New Roman"/>
        </w:rPr>
      </w:pPr>
      <w:r w:rsidRPr="007F7AA4">
        <w:rPr>
          <w:rFonts w:eastAsiaTheme="majorEastAsia" w:cs="Times New Roman"/>
        </w:rPr>
        <w:t>When SBP enable, The UE will disable LTE Band 41 when stay out side of Japan.</w:t>
      </w:r>
    </w:p>
    <w:p w14:paraId="64CB531D" w14:textId="77777777" w:rsidR="005A3C84" w:rsidRPr="007F7AA4" w:rsidRDefault="005A3C84" w:rsidP="005A3C84">
      <w:pPr>
        <w:rPr>
          <w:rFonts w:eastAsiaTheme="majorEastAsia" w:cs="Times New Roman"/>
        </w:rPr>
      </w:pPr>
      <w:r w:rsidRPr="007F7AA4">
        <w:rPr>
          <w:rFonts w:eastAsiaTheme="majorEastAsia" w:cs="Times New Roman"/>
        </w:rPr>
        <w:t>When SBP disable, The UE keep original behavior when stay out side of Japan.</w:t>
      </w:r>
    </w:p>
    <w:p w14:paraId="5953BF1C" w14:textId="170A660C" w:rsidR="005A3C84" w:rsidRPr="007F7AA4" w:rsidRDefault="005A3C84" w:rsidP="00842D0F">
      <w:pPr>
        <w:rPr>
          <w:rFonts w:eastAsiaTheme="majorEastAsia" w:cs="Times New Roman"/>
        </w:rPr>
      </w:pPr>
    </w:p>
    <w:p w14:paraId="04F9A31E" w14:textId="661595D0" w:rsidR="005A3C84" w:rsidRPr="007F7AA4" w:rsidRDefault="005A3C84" w:rsidP="00842D0F">
      <w:pPr>
        <w:rPr>
          <w:rFonts w:eastAsiaTheme="majorEastAsia" w:cs="Times New Roman"/>
          <w:b/>
        </w:rPr>
      </w:pPr>
      <w:r w:rsidRPr="007F7AA4">
        <w:rPr>
          <w:rFonts w:eastAsiaTheme="majorEastAsia" w:cs="Times New Roman"/>
          <w:b/>
        </w:rPr>
        <w:t>修改处理：</w:t>
      </w:r>
      <w:r w:rsidR="007D54DE" w:rsidRPr="007F7AA4">
        <w:rPr>
          <w:rFonts w:eastAsiaTheme="majorEastAsia" w:cs="Times New Roman"/>
          <w:b/>
        </w:rPr>
        <w:t xml:space="preserve">  -- </w:t>
      </w:r>
      <w:r w:rsidR="007D54DE" w:rsidRPr="007F7AA4">
        <w:rPr>
          <w:rFonts w:eastAsiaTheme="majorEastAsia" w:cs="Times New Roman"/>
          <w:b/>
        </w:rPr>
        <w:t>此修改仅针对</w:t>
      </w:r>
      <w:r w:rsidR="007D54DE" w:rsidRPr="007F7AA4">
        <w:rPr>
          <w:rFonts w:eastAsiaTheme="majorEastAsia" w:cs="Times New Roman"/>
          <w:b/>
        </w:rPr>
        <w:t>B41</w:t>
      </w:r>
      <w:r w:rsidR="007D54DE" w:rsidRPr="007F7AA4">
        <w:rPr>
          <w:rFonts w:eastAsiaTheme="majorEastAsia" w:cs="Times New Roman"/>
          <w:b/>
        </w:rPr>
        <w:t>，</w:t>
      </w:r>
      <w:r w:rsidR="007D54DE" w:rsidRPr="007F7AA4">
        <w:rPr>
          <w:rFonts w:eastAsiaTheme="majorEastAsia" w:cs="Times New Roman"/>
          <w:b/>
        </w:rPr>
        <w:t>N41</w:t>
      </w:r>
      <w:r w:rsidR="007D54DE" w:rsidRPr="007F7AA4">
        <w:rPr>
          <w:rFonts w:eastAsiaTheme="majorEastAsia" w:cs="Times New Roman"/>
          <w:b/>
        </w:rPr>
        <w:t>需要申请</w:t>
      </w:r>
      <w:r w:rsidR="007D54DE" w:rsidRPr="007F7AA4">
        <w:rPr>
          <w:rFonts w:eastAsiaTheme="majorEastAsia" w:cs="Times New Roman"/>
          <w:b/>
        </w:rPr>
        <w:t>Patch</w:t>
      </w:r>
      <w:r w:rsidR="007D54DE" w:rsidRPr="007F7AA4">
        <w:rPr>
          <w:rFonts w:eastAsiaTheme="majorEastAsia" w:cs="Times New Roman"/>
          <w:b/>
        </w:rPr>
        <w:t>完成。</w:t>
      </w:r>
    </w:p>
    <w:p w14:paraId="1D96D965" w14:textId="77777777" w:rsidR="005A3C84" w:rsidRPr="007F7AA4" w:rsidRDefault="005A3C84" w:rsidP="005A3C84">
      <w:pPr>
        <w:rPr>
          <w:rFonts w:eastAsiaTheme="majorEastAsia" w:cs="Times New Roman"/>
          <w:highlight w:val="yellow"/>
        </w:rPr>
      </w:pPr>
      <w:r w:rsidRPr="007F7AA4">
        <w:rPr>
          <w:rFonts w:eastAsiaTheme="majorEastAsia" w:cs="Times New Roman"/>
          <w:highlight w:val="yellow"/>
        </w:rPr>
        <w:t>日本地区为窄带，打开</w:t>
      </w:r>
      <w:r w:rsidRPr="007F7AA4">
        <w:rPr>
          <w:rFonts w:eastAsiaTheme="majorEastAsia" w:cs="Times New Roman"/>
          <w:highlight w:val="yellow"/>
        </w:rPr>
        <w:t>SBP_ENABLE_PARTIAL_BAND_IN_JAPAN</w:t>
      </w:r>
    </w:p>
    <w:p w14:paraId="3F1EABD8" w14:textId="73AF9570" w:rsidR="005A3C84" w:rsidRPr="007F7AA4" w:rsidRDefault="005A3C84" w:rsidP="005A3C84">
      <w:pPr>
        <w:rPr>
          <w:rFonts w:eastAsiaTheme="majorEastAsia" w:cs="Times New Roman"/>
        </w:rPr>
      </w:pPr>
      <w:r w:rsidRPr="007F7AA4">
        <w:rPr>
          <w:rFonts w:eastAsiaTheme="majorEastAsia" w:cs="Times New Roman"/>
          <w:highlight w:val="yellow"/>
        </w:rPr>
        <w:t>其他地区</w:t>
      </w:r>
      <w:r w:rsidRPr="007F7AA4">
        <w:rPr>
          <w:rFonts w:eastAsiaTheme="majorEastAsia" w:cs="Times New Roman"/>
          <w:highlight w:val="yellow"/>
        </w:rPr>
        <w:t>B41/N41 FullBand</w:t>
      </w:r>
      <w:r w:rsidRPr="007F7AA4">
        <w:rPr>
          <w:rFonts w:eastAsiaTheme="majorEastAsia" w:cs="Times New Roman"/>
          <w:highlight w:val="yellow"/>
        </w:rPr>
        <w:t>，关闭</w:t>
      </w:r>
      <w:r w:rsidRPr="007F7AA4">
        <w:rPr>
          <w:rFonts w:eastAsiaTheme="majorEastAsia" w:cs="Times New Roman"/>
          <w:highlight w:val="yellow"/>
        </w:rPr>
        <w:t>SBP_DISABLE_LTE_B41</w:t>
      </w:r>
    </w:p>
    <w:p w14:paraId="3204EC97" w14:textId="3A5063F8" w:rsidR="00F673C5" w:rsidRPr="007F7AA4" w:rsidRDefault="00F673C5" w:rsidP="005A3C84">
      <w:pPr>
        <w:rPr>
          <w:rFonts w:eastAsiaTheme="majorEastAsia" w:cs="Times New Roman"/>
        </w:rPr>
      </w:pPr>
    </w:p>
    <w:p w14:paraId="3917F191" w14:textId="4E694D0C" w:rsidR="00F673C5" w:rsidRPr="007F7AA4" w:rsidRDefault="00F673C5" w:rsidP="005A3C84">
      <w:pPr>
        <w:rPr>
          <w:rFonts w:eastAsiaTheme="majorEastAsia" w:cs="Times New Roman"/>
        </w:rPr>
      </w:pPr>
      <w:r w:rsidRPr="007F7AA4">
        <w:rPr>
          <w:rFonts w:eastAsiaTheme="majorEastAsia" w:cs="Times New Roman"/>
        </w:rPr>
        <w:t>关于</w:t>
      </w:r>
      <w:r w:rsidRPr="007F7AA4">
        <w:rPr>
          <w:rFonts w:eastAsiaTheme="majorEastAsia" w:cs="Times New Roman"/>
          <w:highlight w:val="yellow"/>
        </w:rPr>
        <w:t>CUSTOM_PARTIAL_BAND_INFO_TBL in custom_eas_config.c</w:t>
      </w:r>
      <w:r w:rsidRPr="007F7AA4">
        <w:rPr>
          <w:rFonts w:eastAsiaTheme="majorEastAsia" w:cs="Times New Roman"/>
        </w:rPr>
        <w:t>的说明</w:t>
      </w:r>
    </w:p>
    <w:p w14:paraId="3CF93CEE" w14:textId="77777777" w:rsidR="00F673C5" w:rsidRPr="007F7AA4" w:rsidRDefault="00F673C5" w:rsidP="00F673C5">
      <w:pPr>
        <w:widowControl/>
        <w:kinsoku/>
        <w:adjustRightInd/>
        <w:rPr>
          <w:rFonts w:eastAsiaTheme="majorEastAsia" w:cs="Times New Roman"/>
          <w:kern w:val="0"/>
          <w:sz w:val="24"/>
          <w:szCs w:val="24"/>
        </w:rPr>
      </w:pPr>
      <w:r w:rsidRPr="007F7AA4">
        <w:rPr>
          <w:rFonts w:eastAsiaTheme="majorEastAsia" w:cs="Times New Roman"/>
          <w:kern w:val="0"/>
          <w:sz w:val="18"/>
          <w:szCs w:val="18"/>
        </w:rPr>
        <w:t>/*******************************************************************************</w:t>
      </w:r>
    </w:p>
    <w:p w14:paraId="40A356F8" w14:textId="77777777" w:rsidR="00F673C5" w:rsidRPr="007F7AA4" w:rsidRDefault="00F673C5" w:rsidP="00F673C5">
      <w:pPr>
        <w:widowControl/>
        <w:kinsoku/>
        <w:adjustRightInd/>
        <w:rPr>
          <w:rFonts w:eastAsiaTheme="majorEastAsia" w:cs="Times New Roman"/>
          <w:kern w:val="0"/>
          <w:sz w:val="24"/>
          <w:szCs w:val="24"/>
        </w:rPr>
      </w:pPr>
      <w:r w:rsidRPr="007F7AA4">
        <w:rPr>
          <w:rFonts w:eastAsiaTheme="majorEastAsia" w:cs="Times New Roman"/>
          <w:kern w:val="0"/>
          <w:sz w:val="18"/>
          <w:szCs w:val="18"/>
        </w:rPr>
        <w:t> * Allowed to customize pratial supported band frequency by plmn</w:t>
      </w:r>
    </w:p>
    <w:p w14:paraId="554C4022" w14:textId="77777777" w:rsidR="00F673C5" w:rsidRPr="007F7AA4" w:rsidRDefault="00F673C5" w:rsidP="00F673C5">
      <w:pPr>
        <w:widowControl/>
        <w:kinsoku/>
        <w:adjustRightInd/>
        <w:rPr>
          <w:rFonts w:eastAsiaTheme="majorEastAsia" w:cs="Times New Roman"/>
          <w:kern w:val="0"/>
          <w:sz w:val="24"/>
          <w:szCs w:val="24"/>
        </w:rPr>
      </w:pPr>
      <w:r w:rsidRPr="007F7AA4">
        <w:rPr>
          <w:rFonts w:eastAsiaTheme="majorEastAsia" w:cs="Times New Roman"/>
          <w:kern w:val="0"/>
          <w:sz w:val="18"/>
          <w:szCs w:val="18"/>
        </w:rPr>
        <w:t> ******************************************************************************/</w:t>
      </w:r>
    </w:p>
    <w:p w14:paraId="69454299" w14:textId="77777777" w:rsidR="00F673C5" w:rsidRPr="007F7AA4" w:rsidRDefault="00F673C5" w:rsidP="00F673C5">
      <w:pPr>
        <w:widowControl/>
        <w:kinsoku/>
        <w:adjustRightInd/>
        <w:rPr>
          <w:rFonts w:eastAsiaTheme="majorEastAsia" w:cs="Times New Roman"/>
          <w:kern w:val="0"/>
          <w:sz w:val="24"/>
          <w:szCs w:val="24"/>
        </w:rPr>
      </w:pPr>
      <w:r w:rsidRPr="007F7AA4">
        <w:rPr>
          <w:rFonts w:eastAsiaTheme="majorEastAsia" w:cs="Times New Roman"/>
          <w:kern w:val="0"/>
          <w:sz w:val="18"/>
          <w:szCs w:val="18"/>
        </w:rPr>
        <w:t>const eas_custom_partial_band_info_config CUSTOM_PARTIAL_BAND_INFO_TBL[] = </w:t>
      </w:r>
    </w:p>
    <w:p w14:paraId="2118D727" w14:textId="77777777" w:rsidR="00F673C5" w:rsidRPr="007F7AA4" w:rsidRDefault="00F673C5" w:rsidP="00F673C5">
      <w:pPr>
        <w:widowControl/>
        <w:kinsoku/>
        <w:adjustRightInd/>
        <w:rPr>
          <w:rFonts w:eastAsiaTheme="majorEastAsia" w:cs="Times New Roman"/>
          <w:kern w:val="0"/>
          <w:sz w:val="24"/>
          <w:szCs w:val="24"/>
        </w:rPr>
      </w:pPr>
      <w:r w:rsidRPr="007F7AA4">
        <w:rPr>
          <w:rFonts w:eastAsiaTheme="majorEastAsia" w:cs="Times New Roman"/>
          <w:kern w:val="0"/>
          <w:sz w:val="18"/>
          <w:szCs w:val="18"/>
        </w:rPr>
        <w:t>{    </w:t>
      </w:r>
    </w:p>
    <w:p w14:paraId="5102B867" w14:textId="77777777" w:rsidR="00F673C5" w:rsidRPr="007F7AA4" w:rsidRDefault="00F673C5" w:rsidP="00F673C5">
      <w:pPr>
        <w:widowControl/>
        <w:kinsoku/>
        <w:adjustRightInd/>
        <w:rPr>
          <w:rFonts w:eastAsiaTheme="majorEastAsia" w:cs="Times New Roman"/>
          <w:kern w:val="0"/>
          <w:sz w:val="24"/>
          <w:szCs w:val="24"/>
        </w:rPr>
      </w:pPr>
      <w:r w:rsidRPr="007F7AA4">
        <w:rPr>
          <w:rFonts w:eastAsiaTheme="majorEastAsia" w:cs="Times New Roman"/>
          <w:kern w:val="0"/>
          <w:sz w:val="18"/>
          <w:szCs w:val="18"/>
        </w:rPr>
        <w:t>#ifdef UNIT_TEST</w:t>
      </w:r>
    </w:p>
    <w:p w14:paraId="70691AF6" w14:textId="77777777" w:rsidR="00F673C5" w:rsidRPr="007F7AA4" w:rsidRDefault="00F673C5" w:rsidP="00F673C5">
      <w:pPr>
        <w:widowControl/>
        <w:kinsoku/>
        <w:adjustRightInd/>
        <w:rPr>
          <w:rFonts w:eastAsiaTheme="majorEastAsia" w:cs="Times New Roman"/>
          <w:kern w:val="0"/>
          <w:sz w:val="24"/>
          <w:szCs w:val="24"/>
        </w:rPr>
      </w:pPr>
      <w:r w:rsidRPr="007F7AA4">
        <w:rPr>
          <w:rFonts w:eastAsiaTheme="majorEastAsia" w:cs="Times New Roman"/>
          <w:kern w:val="0"/>
          <w:sz w:val="18"/>
          <w:szCs w:val="18"/>
        </w:rPr>
        <w:t>    {"00200F", {41, 39650, 41500, 39650, 41500}},</w:t>
      </w:r>
    </w:p>
    <w:p w14:paraId="0B3C3D84" w14:textId="77777777" w:rsidR="00F673C5" w:rsidRPr="007F7AA4" w:rsidRDefault="00F673C5" w:rsidP="00F673C5">
      <w:pPr>
        <w:widowControl/>
        <w:kinsoku/>
        <w:adjustRightInd/>
        <w:rPr>
          <w:rFonts w:eastAsiaTheme="majorEastAsia" w:cs="Times New Roman"/>
          <w:kern w:val="0"/>
          <w:sz w:val="24"/>
          <w:szCs w:val="24"/>
        </w:rPr>
      </w:pPr>
      <w:r w:rsidRPr="007F7AA4">
        <w:rPr>
          <w:rFonts w:eastAsiaTheme="majorEastAsia" w:cs="Times New Roman"/>
          <w:kern w:val="0"/>
          <w:sz w:val="18"/>
          <w:szCs w:val="18"/>
        </w:rPr>
        <w:t>    {"00200F", {41, 39650, 41589, 39650, 41589}},</w:t>
      </w:r>
    </w:p>
    <w:p w14:paraId="2110A508" w14:textId="77777777" w:rsidR="00F673C5" w:rsidRPr="007F7AA4" w:rsidRDefault="00F673C5" w:rsidP="00F673C5">
      <w:pPr>
        <w:widowControl/>
        <w:kinsoku/>
        <w:adjustRightInd/>
        <w:rPr>
          <w:rFonts w:eastAsiaTheme="majorEastAsia" w:cs="Times New Roman"/>
          <w:kern w:val="0"/>
          <w:sz w:val="24"/>
          <w:szCs w:val="24"/>
        </w:rPr>
      </w:pPr>
      <w:r w:rsidRPr="007F7AA4">
        <w:rPr>
          <w:rFonts w:eastAsiaTheme="majorEastAsia" w:cs="Times New Roman"/>
          <w:kern w:val="0"/>
          <w:sz w:val="18"/>
          <w:szCs w:val="18"/>
        </w:rPr>
        <w:t>    {"00200F", {41, 39650, 41589, 39650, 41589}},</w:t>
      </w:r>
    </w:p>
    <w:p w14:paraId="1697E09A" w14:textId="77777777" w:rsidR="00F673C5" w:rsidRPr="007F7AA4" w:rsidRDefault="00F673C5" w:rsidP="00F673C5">
      <w:pPr>
        <w:widowControl/>
        <w:kinsoku/>
        <w:adjustRightInd/>
        <w:rPr>
          <w:rFonts w:eastAsiaTheme="majorEastAsia" w:cs="Times New Roman"/>
          <w:kern w:val="0"/>
          <w:sz w:val="24"/>
          <w:szCs w:val="24"/>
        </w:rPr>
      </w:pPr>
      <w:r w:rsidRPr="007F7AA4">
        <w:rPr>
          <w:rFonts w:eastAsiaTheme="majorEastAsia" w:cs="Times New Roman"/>
          <w:kern w:val="0"/>
          <w:sz w:val="18"/>
          <w:szCs w:val="18"/>
        </w:rPr>
        <w:t>    {"00200F", {41, 39900, 41589, 39900, 41589}},</w:t>
      </w:r>
    </w:p>
    <w:p w14:paraId="5B902C5D" w14:textId="77777777" w:rsidR="00F673C5" w:rsidRPr="007F7AA4" w:rsidRDefault="00F673C5" w:rsidP="00F673C5">
      <w:pPr>
        <w:widowControl/>
        <w:kinsoku/>
        <w:adjustRightInd/>
        <w:rPr>
          <w:rFonts w:eastAsiaTheme="majorEastAsia" w:cs="Times New Roman"/>
          <w:kern w:val="0"/>
          <w:sz w:val="24"/>
          <w:szCs w:val="24"/>
        </w:rPr>
      </w:pPr>
      <w:r w:rsidRPr="007F7AA4">
        <w:rPr>
          <w:rFonts w:eastAsiaTheme="majorEastAsia" w:cs="Times New Roman"/>
          <w:kern w:val="0"/>
          <w:sz w:val="18"/>
          <w:szCs w:val="18"/>
        </w:rPr>
        <w:t>    {"00200F", {40, 38650, 39649, 38650, 39649}},</w:t>
      </w:r>
    </w:p>
    <w:p w14:paraId="4502E35F" w14:textId="77777777" w:rsidR="00F673C5" w:rsidRPr="007F7AA4" w:rsidRDefault="00F673C5" w:rsidP="00F673C5">
      <w:pPr>
        <w:widowControl/>
        <w:kinsoku/>
        <w:adjustRightInd/>
        <w:rPr>
          <w:rFonts w:eastAsiaTheme="majorEastAsia" w:cs="Times New Roman"/>
          <w:kern w:val="0"/>
          <w:sz w:val="24"/>
          <w:szCs w:val="24"/>
        </w:rPr>
      </w:pPr>
      <w:r w:rsidRPr="007F7AA4">
        <w:rPr>
          <w:rFonts w:eastAsiaTheme="majorEastAsia" w:cs="Times New Roman"/>
          <w:kern w:val="0"/>
          <w:sz w:val="18"/>
          <w:szCs w:val="18"/>
        </w:rPr>
        <w:t>#endif</w:t>
      </w:r>
    </w:p>
    <w:p w14:paraId="1AD98975" w14:textId="77777777" w:rsidR="00F673C5" w:rsidRPr="007F7AA4" w:rsidRDefault="00F673C5" w:rsidP="00F673C5">
      <w:pPr>
        <w:widowControl/>
        <w:kinsoku/>
        <w:adjustRightInd/>
        <w:rPr>
          <w:rFonts w:eastAsiaTheme="majorEastAsia" w:cs="Times New Roman"/>
          <w:kern w:val="0"/>
          <w:sz w:val="24"/>
          <w:szCs w:val="24"/>
        </w:rPr>
      </w:pPr>
      <w:r w:rsidRPr="007F7AA4">
        <w:rPr>
          <w:rFonts w:eastAsiaTheme="majorEastAsia" w:cs="Times New Roman"/>
          <w:kern w:val="0"/>
          <w:sz w:val="18"/>
          <w:szCs w:val="18"/>
        </w:rPr>
        <w:t>    {"440FFF", {</w:t>
      </w:r>
      <w:r w:rsidRPr="007F7AA4">
        <w:rPr>
          <w:rFonts w:eastAsiaTheme="majorEastAsia" w:cs="Times New Roman"/>
          <w:kern w:val="0"/>
          <w:sz w:val="18"/>
          <w:szCs w:val="18"/>
          <w:shd w:val="clear" w:color="auto" w:fill="FFFF00"/>
        </w:rPr>
        <w:t>41, 40140, 41190, 40140, 41190}},  // shuz</w:t>
      </w:r>
    </w:p>
    <w:p w14:paraId="74D8D766" w14:textId="77777777" w:rsidR="00CC6A9E" w:rsidRPr="007F7AA4" w:rsidRDefault="00CC6A9E" w:rsidP="00F673C5">
      <w:pPr>
        <w:widowControl/>
        <w:kinsoku/>
        <w:adjustRightInd/>
        <w:rPr>
          <w:rFonts w:eastAsiaTheme="majorEastAsia" w:cs="Times New Roman"/>
          <w:kern w:val="0"/>
          <w:sz w:val="18"/>
          <w:szCs w:val="18"/>
        </w:rPr>
      </w:pPr>
    </w:p>
    <w:p w14:paraId="267B0E18" w14:textId="3BD4FC1E" w:rsidR="00F673C5" w:rsidRPr="007F7AA4" w:rsidRDefault="00F673C5" w:rsidP="00F673C5">
      <w:pPr>
        <w:widowControl/>
        <w:kinsoku/>
        <w:adjustRightInd/>
        <w:rPr>
          <w:rFonts w:eastAsiaTheme="majorEastAsia" w:cs="Times New Roman"/>
          <w:kern w:val="0"/>
          <w:sz w:val="24"/>
          <w:szCs w:val="24"/>
        </w:rPr>
      </w:pPr>
    </w:p>
    <w:p w14:paraId="59D87839" w14:textId="77777777" w:rsidR="00F673C5" w:rsidRPr="007F7AA4" w:rsidRDefault="00F673C5" w:rsidP="00F673C5">
      <w:pPr>
        <w:widowControl/>
        <w:kinsoku/>
        <w:adjustRightInd/>
        <w:rPr>
          <w:rFonts w:eastAsiaTheme="majorEastAsia" w:cs="Times New Roman"/>
          <w:kern w:val="0"/>
          <w:sz w:val="24"/>
          <w:szCs w:val="24"/>
        </w:rPr>
      </w:pPr>
      <w:r w:rsidRPr="007F7AA4">
        <w:rPr>
          <w:rFonts w:eastAsiaTheme="majorEastAsia" w:cs="Times New Roman"/>
          <w:kern w:val="0"/>
          <w:sz w:val="18"/>
          <w:szCs w:val="18"/>
        </w:rPr>
        <w:t>    {"FFFFFF",{255,0,0,0,0}}   // END (don't touch and put your new entry above this line)</w:t>
      </w:r>
    </w:p>
    <w:p w14:paraId="608903D0" w14:textId="77777777" w:rsidR="00F673C5" w:rsidRPr="007F7AA4" w:rsidRDefault="00F673C5" w:rsidP="00F673C5">
      <w:pPr>
        <w:widowControl/>
        <w:kinsoku/>
        <w:adjustRightInd/>
        <w:rPr>
          <w:rFonts w:eastAsiaTheme="majorEastAsia" w:cs="Times New Roman"/>
          <w:kern w:val="0"/>
          <w:sz w:val="24"/>
          <w:szCs w:val="24"/>
        </w:rPr>
      </w:pPr>
      <w:r w:rsidRPr="007F7AA4">
        <w:rPr>
          <w:rFonts w:eastAsiaTheme="majorEastAsia" w:cs="Times New Roman"/>
          <w:kern w:val="0"/>
          <w:sz w:val="18"/>
          <w:szCs w:val="18"/>
        </w:rPr>
        <w:t>};</w:t>
      </w:r>
    </w:p>
    <w:p w14:paraId="31808A2C" w14:textId="630028EC" w:rsidR="00F673C5" w:rsidRPr="007F7AA4" w:rsidRDefault="00F673C5" w:rsidP="005A3C84">
      <w:pPr>
        <w:rPr>
          <w:rFonts w:eastAsiaTheme="majorEastAsia" w:cs="Times New Roman"/>
        </w:rPr>
      </w:pPr>
    </w:p>
    <w:p w14:paraId="182EC951" w14:textId="41F738B9" w:rsidR="00F86B3F" w:rsidRPr="007F7AA4" w:rsidRDefault="00F86B3F" w:rsidP="005A3C84">
      <w:pPr>
        <w:rPr>
          <w:rFonts w:eastAsiaTheme="majorEastAsia" w:cs="Times New Roman"/>
        </w:rPr>
      </w:pPr>
      <w:r w:rsidRPr="007F7AA4">
        <w:rPr>
          <w:rFonts w:eastAsiaTheme="majorEastAsia" w:cs="Times New Roman"/>
        </w:rPr>
        <w:t>数组中的各个域的含义：</w:t>
      </w:r>
    </w:p>
    <w:p w14:paraId="3365E95A" w14:textId="77777777" w:rsidR="00F86B3F" w:rsidRPr="007F7AA4" w:rsidRDefault="00F86B3F" w:rsidP="00F86B3F">
      <w:pPr>
        <w:widowControl/>
        <w:kinsoku/>
        <w:adjustRightInd/>
        <w:rPr>
          <w:rFonts w:eastAsiaTheme="majorEastAsia" w:cs="Times New Roman"/>
          <w:color w:val="000000"/>
          <w:kern w:val="0"/>
          <w:szCs w:val="21"/>
        </w:rPr>
      </w:pPr>
      <w:r w:rsidRPr="007F7AA4">
        <w:rPr>
          <w:rFonts w:eastAsiaTheme="majorEastAsia" w:cs="Times New Roman"/>
          <w:color w:val="000000"/>
          <w:kern w:val="0"/>
          <w:sz w:val="18"/>
          <w:szCs w:val="18"/>
        </w:rPr>
        <w:t>{"440FFF", {41, 40140, 41190, 40140, 41190}}</w:t>
      </w:r>
    </w:p>
    <w:p w14:paraId="67B5F10B" w14:textId="77777777" w:rsidR="00F86B3F" w:rsidRPr="007F7AA4" w:rsidRDefault="00F86B3F" w:rsidP="00F86B3F">
      <w:pPr>
        <w:widowControl/>
        <w:kinsoku/>
        <w:adjustRightInd/>
        <w:rPr>
          <w:rFonts w:eastAsiaTheme="majorEastAsia" w:cs="Times New Roman"/>
          <w:color w:val="000000"/>
          <w:kern w:val="0"/>
          <w:sz w:val="18"/>
          <w:szCs w:val="18"/>
        </w:rPr>
      </w:pPr>
      <w:r w:rsidRPr="007F7AA4">
        <w:rPr>
          <w:rFonts w:eastAsiaTheme="majorEastAsia" w:cs="Times New Roman"/>
          <w:color w:val="000000"/>
          <w:kern w:val="0"/>
          <w:sz w:val="18"/>
          <w:szCs w:val="18"/>
        </w:rPr>
        <w:t>参数含义依序为：</w:t>
      </w:r>
    </w:p>
    <w:p w14:paraId="282047C0" w14:textId="5788972C" w:rsidR="00F86B3F" w:rsidRPr="007F7AA4" w:rsidRDefault="00F86B3F" w:rsidP="00F86B3F">
      <w:pPr>
        <w:widowControl/>
        <w:kinsoku/>
        <w:adjustRightInd/>
        <w:rPr>
          <w:rFonts w:eastAsiaTheme="majorEastAsia" w:cs="Times New Roman"/>
          <w:color w:val="000000"/>
          <w:kern w:val="0"/>
          <w:szCs w:val="21"/>
        </w:rPr>
      </w:pPr>
      <w:r w:rsidRPr="007F7AA4">
        <w:rPr>
          <w:rFonts w:eastAsiaTheme="majorEastAsia" w:cs="Times New Roman"/>
          <w:color w:val="000000"/>
          <w:kern w:val="0"/>
          <w:sz w:val="18"/>
          <w:szCs w:val="18"/>
        </w:rPr>
        <w:t>{ “PLMN_ID”, {</w:t>
      </w:r>
      <w:r w:rsidRPr="007F7AA4">
        <w:rPr>
          <w:rFonts w:eastAsiaTheme="majorEastAsia" w:cs="Times New Roman"/>
          <w:color w:val="000000"/>
          <w:kern w:val="0"/>
          <w:sz w:val="18"/>
          <w:szCs w:val="18"/>
          <w:highlight w:val="yellow"/>
        </w:rPr>
        <w:t>band, downlink_lower_earfcn, downlink_upper_earfcn , uplink_lower_earfcn , uplink_upper_earfcn</w:t>
      </w:r>
      <w:r w:rsidRPr="007F7AA4">
        <w:rPr>
          <w:rFonts w:eastAsiaTheme="majorEastAsia" w:cs="Times New Roman"/>
          <w:color w:val="000000"/>
          <w:kern w:val="0"/>
          <w:sz w:val="18"/>
          <w:szCs w:val="18"/>
        </w:rPr>
        <w:t xml:space="preserve"> }}</w:t>
      </w:r>
    </w:p>
    <w:p w14:paraId="28231D3C" w14:textId="134D49E7" w:rsidR="0021617C" w:rsidRPr="007F7AA4" w:rsidRDefault="00F86B3F" w:rsidP="00867374">
      <w:pPr>
        <w:widowControl/>
        <w:kinsoku/>
        <w:adjustRightInd/>
        <w:rPr>
          <w:rFonts w:eastAsiaTheme="majorEastAsia" w:cs="Times New Roman"/>
          <w:color w:val="000000"/>
          <w:kern w:val="0"/>
          <w:szCs w:val="21"/>
        </w:rPr>
      </w:pPr>
      <w:r w:rsidRPr="007F7AA4">
        <w:rPr>
          <w:rFonts w:eastAsiaTheme="majorEastAsia" w:cs="Times New Roman"/>
          <w:color w:val="000000"/>
          <w:kern w:val="0"/>
          <w:sz w:val="18"/>
          <w:szCs w:val="18"/>
        </w:rPr>
        <w:t>这个只能配置</w:t>
      </w:r>
      <w:r w:rsidRPr="007F7AA4">
        <w:rPr>
          <w:rFonts w:eastAsiaTheme="majorEastAsia" w:cs="Times New Roman"/>
          <w:color w:val="000000"/>
          <w:kern w:val="0"/>
          <w:sz w:val="18"/>
          <w:szCs w:val="18"/>
        </w:rPr>
        <w:t>B41</w:t>
      </w:r>
    </w:p>
    <w:p w14:paraId="3AB44F14" w14:textId="275D1698" w:rsidR="00C20D47" w:rsidRPr="007F7AA4" w:rsidRDefault="00C20D47" w:rsidP="00C20D47">
      <w:pPr>
        <w:pStyle w:val="3"/>
        <w:spacing w:before="156" w:after="156"/>
        <w:rPr>
          <w:rFonts w:eastAsiaTheme="majorEastAsia" w:cs="Times New Roman"/>
        </w:rPr>
      </w:pPr>
      <w:bookmarkStart w:id="607" w:name="_Toc87714934"/>
      <w:r w:rsidRPr="007F7AA4">
        <w:rPr>
          <w:rFonts w:eastAsiaTheme="majorEastAsia" w:cs="Times New Roman"/>
        </w:rPr>
        <w:t>驻网类问题</w:t>
      </w:r>
      <w:bookmarkEnd w:id="607"/>
    </w:p>
    <w:p w14:paraId="478434C9" w14:textId="6584AC88" w:rsidR="00C20D47" w:rsidRPr="007F7AA4" w:rsidRDefault="00C20D47" w:rsidP="00C20D47">
      <w:pPr>
        <w:pStyle w:val="4"/>
        <w:spacing w:before="156" w:after="156"/>
        <w:rPr>
          <w:rFonts w:cs="Times New Roman"/>
        </w:rPr>
      </w:pPr>
      <w:r w:rsidRPr="007F7AA4">
        <w:rPr>
          <w:rFonts w:cs="Times New Roman"/>
        </w:rPr>
        <w:t>NSA</w:t>
      </w:r>
      <w:r w:rsidRPr="007F7AA4">
        <w:rPr>
          <w:rFonts w:cs="Times New Roman"/>
        </w:rPr>
        <w:t>注册失败必现</w:t>
      </w:r>
    </w:p>
    <w:p w14:paraId="2DDBB958" w14:textId="035470C6" w:rsidR="00C20D47" w:rsidRPr="007F7AA4" w:rsidRDefault="00C7676F" w:rsidP="00C20D47">
      <w:pPr>
        <w:rPr>
          <w:rFonts w:eastAsiaTheme="majorEastAsia" w:cs="Times New Roman"/>
        </w:rPr>
      </w:pPr>
      <w:hyperlink r:id="rId179" w:history="1">
        <w:r w:rsidR="00C20D47" w:rsidRPr="007F7AA4">
          <w:rPr>
            <w:rFonts w:eastAsiaTheme="majorEastAsia" w:cs="Times New Roman"/>
          </w:rPr>
          <w:t>AGATE-2040</w:t>
        </w:r>
      </w:hyperlink>
      <w:r w:rsidR="00C20D47" w:rsidRPr="007F7AA4">
        <w:rPr>
          <w:rFonts w:eastAsiaTheme="majorEastAsia" w:cs="Times New Roman"/>
        </w:rPr>
        <w:t xml:space="preserve"> </w:t>
      </w:r>
      <w:r w:rsidR="00C20D47" w:rsidRPr="007F7AA4">
        <w:rPr>
          <w:rFonts w:eastAsiaTheme="majorEastAsia" w:cs="Times New Roman"/>
        </w:rPr>
        <w:t>【</w:t>
      </w:r>
      <w:r w:rsidR="00C20D47" w:rsidRPr="007F7AA4">
        <w:rPr>
          <w:rFonts w:eastAsiaTheme="majorEastAsia" w:cs="Times New Roman"/>
        </w:rPr>
        <w:t>K11T</w:t>
      </w:r>
      <w:r w:rsidR="00C20D47" w:rsidRPr="007F7AA4">
        <w:rPr>
          <w:rFonts w:eastAsiaTheme="majorEastAsia" w:cs="Times New Roman"/>
        </w:rPr>
        <w:t>】【</w:t>
      </w:r>
      <w:r w:rsidR="00C20D47" w:rsidRPr="007F7AA4">
        <w:rPr>
          <w:rFonts w:eastAsiaTheme="majorEastAsia" w:cs="Times New Roman"/>
        </w:rPr>
        <w:t>P0.1</w:t>
      </w:r>
      <w:r w:rsidR="00C20D47" w:rsidRPr="007F7AA4">
        <w:rPr>
          <w:rFonts w:eastAsiaTheme="majorEastAsia" w:cs="Times New Roman"/>
        </w:rPr>
        <w:t>】【国内】【研发测试】【</w:t>
      </w:r>
      <w:r w:rsidR="00C20D47" w:rsidRPr="007F7AA4">
        <w:rPr>
          <w:rFonts w:eastAsiaTheme="majorEastAsia" w:cs="Times New Roman"/>
        </w:rPr>
        <w:t>RF</w:t>
      </w:r>
      <w:r w:rsidR="00C20D47" w:rsidRPr="007F7AA4">
        <w:rPr>
          <w:rFonts w:eastAsiaTheme="majorEastAsia" w:cs="Times New Roman"/>
        </w:rPr>
        <w:t>一致性】</w:t>
      </w:r>
      <w:r w:rsidR="00C20D47" w:rsidRPr="007F7AA4">
        <w:rPr>
          <w:rFonts w:eastAsiaTheme="majorEastAsia" w:cs="Times New Roman"/>
        </w:rPr>
        <w:t xml:space="preserve"> NSA</w:t>
      </w:r>
      <w:r w:rsidR="00C20D47" w:rsidRPr="007F7AA4">
        <w:rPr>
          <w:rFonts w:eastAsiaTheme="majorEastAsia" w:cs="Times New Roman"/>
        </w:rPr>
        <w:t>注册</w:t>
      </w:r>
      <w:r w:rsidR="00C20D47" w:rsidRPr="007F7AA4">
        <w:rPr>
          <w:rFonts w:eastAsiaTheme="majorEastAsia" w:cs="Times New Roman"/>
        </w:rPr>
        <w:t>Fail</w:t>
      </w:r>
    </w:p>
    <w:p w14:paraId="59771F5D" w14:textId="3867E530" w:rsidR="00C20D47" w:rsidRPr="007F7AA4" w:rsidRDefault="00C20D47" w:rsidP="00C20D47">
      <w:pPr>
        <w:rPr>
          <w:rFonts w:eastAsiaTheme="majorEastAsia" w:cs="Times New Roman"/>
        </w:rPr>
      </w:pPr>
      <w:r w:rsidRPr="007F7AA4">
        <w:rPr>
          <w:rFonts w:eastAsiaTheme="majorEastAsia" w:cs="Times New Roman"/>
        </w:rPr>
        <w:t>Log</w:t>
      </w:r>
      <w:r w:rsidRPr="007F7AA4">
        <w:rPr>
          <w:rFonts w:eastAsiaTheme="majorEastAsia" w:cs="Times New Roman"/>
        </w:rPr>
        <w:t>现象如下，</w:t>
      </w:r>
      <w:r w:rsidRPr="007F7AA4">
        <w:rPr>
          <w:rFonts w:eastAsiaTheme="majorEastAsia" w:cs="Times New Roman"/>
        </w:rPr>
        <w:t>Native</w:t>
      </w:r>
      <w:r w:rsidRPr="007F7AA4">
        <w:rPr>
          <w:rFonts w:eastAsiaTheme="majorEastAsia" w:cs="Times New Roman"/>
        </w:rPr>
        <w:t>版本注册过程中，</w:t>
      </w:r>
      <w:r w:rsidRPr="007F7AA4">
        <w:rPr>
          <w:rFonts w:eastAsiaTheme="majorEastAsia" w:cs="Times New Roman"/>
        </w:rPr>
        <w:t>DCNR</w:t>
      </w:r>
      <w:r w:rsidRPr="007F7AA4">
        <w:rPr>
          <w:rFonts w:eastAsiaTheme="majorEastAsia" w:cs="Times New Roman"/>
        </w:rPr>
        <w:t>能力设置为</w:t>
      </w:r>
      <w:r w:rsidRPr="007F7AA4">
        <w:rPr>
          <w:rFonts w:eastAsiaTheme="majorEastAsia" w:cs="Times New Roman"/>
        </w:rPr>
        <w:t>0</w:t>
      </w:r>
      <w:r w:rsidRPr="007F7AA4">
        <w:rPr>
          <w:rFonts w:eastAsiaTheme="majorEastAsia" w:cs="Times New Roman"/>
        </w:rPr>
        <w:t>导致网络不会为</w:t>
      </w:r>
      <w:r w:rsidRPr="007F7AA4">
        <w:rPr>
          <w:rFonts w:eastAsiaTheme="majorEastAsia" w:cs="Times New Roman"/>
        </w:rPr>
        <w:t>UE</w:t>
      </w:r>
      <w:r w:rsidRPr="007F7AA4">
        <w:rPr>
          <w:rFonts w:eastAsiaTheme="majorEastAsia" w:cs="Times New Roman"/>
        </w:rPr>
        <w:t>添加</w:t>
      </w:r>
      <w:r w:rsidRPr="007F7AA4">
        <w:rPr>
          <w:rFonts w:eastAsiaTheme="majorEastAsia" w:cs="Times New Roman"/>
        </w:rPr>
        <w:t>NR Leg</w:t>
      </w:r>
      <w:r w:rsidRPr="007F7AA4">
        <w:rPr>
          <w:rFonts w:eastAsiaTheme="majorEastAsia" w:cs="Times New Roman"/>
        </w:rPr>
        <w:t>。</w:t>
      </w:r>
    </w:p>
    <w:tbl>
      <w:tblPr>
        <w:tblStyle w:val="a7"/>
        <w:tblW w:w="0" w:type="auto"/>
        <w:tblLook w:val="04A0" w:firstRow="1" w:lastRow="0" w:firstColumn="1" w:lastColumn="0" w:noHBand="0" w:noVBand="1"/>
      </w:tblPr>
      <w:tblGrid>
        <w:gridCol w:w="13454"/>
      </w:tblGrid>
      <w:tr w:rsidR="00C20D47" w:rsidRPr="007F7AA4" w14:paraId="587614B4" w14:textId="77777777" w:rsidTr="00C20D47">
        <w:tc>
          <w:tcPr>
            <w:tcW w:w="13454" w:type="dxa"/>
          </w:tcPr>
          <w:p w14:paraId="620D0DBB" w14:textId="77777777" w:rsidR="00CC6A9E" w:rsidRPr="007F7AA4" w:rsidRDefault="00C20D47" w:rsidP="00C20D47">
            <w:pPr>
              <w:widowControl/>
              <w:shd w:val="clear" w:color="auto" w:fill="F4F5F7"/>
              <w:kinsoku/>
              <w:adjustRightInd/>
              <w:spacing w:before="150"/>
              <w:rPr>
                <w:rFonts w:eastAsiaTheme="majorEastAsia" w:cs="Times New Roman"/>
                <w:color w:val="172B4D"/>
                <w:kern w:val="0"/>
                <w:szCs w:val="21"/>
              </w:rPr>
            </w:pPr>
            <w:r w:rsidRPr="007F7AA4">
              <w:rPr>
                <w:rFonts w:eastAsiaTheme="majorEastAsia" w:cs="Times New Roman"/>
                <w:b/>
                <w:bCs/>
                <w:color w:val="172B4D"/>
                <w:kern w:val="0"/>
                <w:szCs w:val="21"/>
              </w:rPr>
              <w:t>Native</w:t>
            </w:r>
            <w:r w:rsidRPr="007F7AA4">
              <w:rPr>
                <w:rFonts w:eastAsiaTheme="majorEastAsia" w:cs="Times New Roman"/>
                <w:b/>
                <w:bCs/>
                <w:color w:val="172B4D"/>
                <w:kern w:val="0"/>
                <w:szCs w:val="21"/>
              </w:rPr>
              <w:t>版本注册失败</w:t>
            </w:r>
          </w:p>
          <w:p w14:paraId="5BB95851" w14:textId="77777777" w:rsidR="00CC6A9E" w:rsidRPr="007F7AA4" w:rsidRDefault="00C20D47" w:rsidP="00C20D47">
            <w:pPr>
              <w:widowControl/>
              <w:shd w:val="clear" w:color="auto" w:fill="F4F5F7"/>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t>Type Index Time Local Time Module Message Comment Time Differences</w:t>
            </w:r>
          </w:p>
          <w:p w14:paraId="2C9E5336" w14:textId="77777777" w:rsidR="00CC6A9E" w:rsidRPr="007F7AA4" w:rsidRDefault="00C20D47" w:rsidP="00C20D47">
            <w:pPr>
              <w:widowControl/>
              <w:shd w:val="clear" w:color="auto" w:fill="F4F5F7"/>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t>OTA 26176 10591780 03:04:37:457 ERRC_SYS [NW-&gt;MS] </w:t>
            </w:r>
            <w:r w:rsidRPr="007F7AA4">
              <w:rPr>
                <w:rFonts w:eastAsiaTheme="majorEastAsia" w:cs="Times New Roman"/>
                <w:b/>
                <w:bCs/>
                <w:color w:val="172B4D"/>
                <w:kern w:val="0"/>
                <w:szCs w:val="21"/>
              </w:rPr>
              <w:t>SystemInformationBlockType1</w:t>
            </w:r>
            <w:r w:rsidRPr="007F7AA4">
              <w:rPr>
                <w:rFonts w:eastAsiaTheme="majorEastAsia" w:cs="Times New Roman"/>
                <w:color w:val="172B4D"/>
                <w:kern w:val="0"/>
                <w:szCs w:val="21"/>
              </w:rPr>
              <w:t> (EARFCN[1575], PCI[0])</w:t>
            </w:r>
          </w:p>
          <w:p w14:paraId="63922F25" w14:textId="77777777" w:rsidR="00CC6A9E" w:rsidRPr="007F7AA4" w:rsidRDefault="00C20D47" w:rsidP="00C20D47">
            <w:pPr>
              <w:widowControl/>
              <w:shd w:val="clear" w:color="auto" w:fill="F4F5F7"/>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t>plmn-Identity</w:t>
            </w:r>
          </w:p>
          <w:p w14:paraId="5788F077" w14:textId="77777777" w:rsidR="00CC6A9E" w:rsidRPr="007F7AA4" w:rsidRDefault="00C20D47" w:rsidP="00C20D47">
            <w:pPr>
              <w:widowControl/>
              <w:shd w:val="clear" w:color="auto" w:fill="F4F5F7"/>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t>mcc: 3 items</w:t>
            </w:r>
          </w:p>
          <w:p w14:paraId="6802FA47" w14:textId="77777777" w:rsidR="00CC6A9E" w:rsidRPr="007F7AA4" w:rsidRDefault="00C20D47" w:rsidP="00C20D47">
            <w:pPr>
              <w:widowControl/>
              <w:shd w:val="clear" w:color="auto" w:fill="F4F5F7"/>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t>Item 0</w:t>
            </w:r>
          </w:p>
          <w:p w14:paraId="538DFB3A" w14:textId="77777777" w:rsidR="00CC6A9E" w:rsidRPr="007F7AA4" w:rsidRDefault="00C20D47" w:rsidP="00C20D47">
            <w:pPr>
              <w:widowControl/>
              <w:shd w:val="clear" w:color="auto" w:fill="F4F5F7"/>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t>MCC-MNC-Digit: 0</w:t>
            </w:r>
          </w:p>
          <w:p w14:paraId="58E2D350" w14:textId="77777777" w:rsidR="00CC6A9E" w:rsidRPr="007F7AA4" w:rsidRDefault="00C20D47" w:rsidP="00C20D47">
            <w:pPr>
              <w:widowControl/>
              <w:shd w:val="clear" w:color="auto" w:fill="F4F5F7"/>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t>Item 1</w:t>
            </w:r>
          </w:p>
          <w:p w14:paraId="50399431" w14:textId="77777777" w:rsidR="00CC6A9E" w:rsidRPr="007F7AA4" w:rsidRDefault="00C20D47" w:rsidP="00C20D47">
            <w:pPr>
              <w:widowControl/>
              <w:shd w:val="clear" w:color="auto" w:fill="F4F5F7"/>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lastRenderedPageBreak/>
              <w:t>MCC-MNC-Digit: 0</w:t>
            </w:r>
          </w:p>
          <w:p w14:paraId="5E28D001" w14:textId="77777777" w:rsidR="00CC6A9E" w:rsidRPr="007F7AA4" w:rsidRDefault="00C20D47" w:rsidP="00C20D47">
            <w:pPr>
              <w:widowControl/>
              <w:shd w:val="clear" w:color="auto" w:fill="F4F5F7"/>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t>Item 2</w:t>
            </w:r>
          </w:p>
          <w:p w14:paraId="1F5A0AAE" w14:textId="77777777" w:rsidR="00CC6A9E" w:rsidRPr="007F7AA4" w:rsidRDefault="00C20D47" w:rsidP="00C20D47">
            <w:pPr>
              <w:widowControl/>
              <w:shd w:val="clear" w:color="auto" w:fill="F4F5F7"/>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t>MCC-MNC-Digit: 1</w:t>
            </w:r>
          </w:p>
          <w:p w14:paraId="4B8EC1BD" w14:textId="77777777" w:rsidR="00CC6A9E" w:rsidRPr="007F7AA4" w:rsidRDefault="00C20D47" w:rsidP="00C20D47">
            <w:pPr>
              <w:widowControl/>
              <w:shd w:val="clear" w:color="auto" w:fill="F4F5F7"/>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t>mnc: 2 items</w:t>
            </w:r>
          </w:p>
          <w:p w14:paraId="4F881EA2" w14:textId="77777777" w:rsidR="00CC6A9E" w:rsidRPr="007F7AA4" w:rsidRDefault="00C20D47" w:rsidP="00C20D47">
            <w:pPr>
              <w:widowControl/>
              <w:shd w:val="clear" w:color="auto" w:fill="F4F5F7"/>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t>Item 0</w:t>
            </w:r>
          </w:p>
          <w:p w14:paraId="4C470786" w14:textId="77777777" w:rsidR="00CC6A9E" w:rsidRPr="007F7AA4" w:rsidRDefault="00C20D47" w:rsidP="00C20D47">
            <w:pPr>
              <w:widowControl/>
              <w:shd w:val="clear" w:color="auto" w:fill="F4F5F7"/>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t>MCC-MNC-Digit: 0</w:t>
            </w:r>
          </w:p>
          <w:p w14:paraId="67F2E29F" w14:textId="77777777" w:rsidR="00CC6A9E" w:rsidRPr="007F7AA4" w:rsidRDefault="00C20D47" w:rsidP="00C20D47">
            <w:pPr>
              <w:widowControl/>
              <w:shd w:val="clear" w:color="auto" w:fill="F4F5F7"/>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t>Item 1</w:t>
            </w:r>
          </w:p>
          <w:p w14:paraId="54AF9121" w14:textId="5BF88428" w:rsidR="00C20D47" w:rsidRPr="007F7AA4" w:rsidRDefault="00C20D47" w:rsidP="00C20D47">
            <w:pPr>
              <w:widowControl/>
              <w:shd w:val="clear" w:color="auto" w:fill="F4F5F7"/>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t>MCC-MNC-Digit: 1</w:t>
            </w:r>
          </w:p>
          <w:p w14:paraId="79EAFFFD" w14:textId="77777777" w:rsidR="00CC6A9E" w:rsidRPr="007F7AA4" w:rsidRDefault="00C20D47" w:rsidP="00C20D47">
            <w:pPr>
              <w:widowControl/>
              <w:shd w:val="clear" w:color="auto" w:fill="F4F5F7"/>
              <w:kinsoku/>
              <w:adjustRightInd/>
              <w:spacing w:before="150"/>
              <w:rPr>
                <w:rFonts w:eastAsiaTheme="majorEastAsia" w:cs="Times New Roman"/>
                <w:color w:val="172B4D"/>
                <w:kern w:val="0"/>
                <w:szCs w:val="21"/>
              </w:rPr>
            </w:pPr>
            <w:r w:rsidRPr="007F7AA4">
              <w:rPr>
                <w:rFonts w:eastAsiaTheme="majorEastAsia" w:cs="Times New Roman"/>
                <w:b/>
                <w:bCs/>
                <w:color w:val="172B4D"/>
                <w:kern w:val="0"/>
                <w:szCs w:val="21"/>
              </w:rPr>
              <w:t xml:space="preserve">// </w:t>
            </w:r>
            <w:r w:rsidRPr="007F7AA4">
              <w:rPr>
                <w:rFonts w:eastAsiaTheme="majorEastAsia" w:cs="Times New Roman"/>
                <w:b/>
                <w:bCs/>
                <w:color w:val="172B4D"/>
                <w:kern w:val="0"/>
                <w:szCs w:val="21"/>
              </w:rPr>
              <w:t>注册请求</w:t>
            </w:r>
            <w:r w:rsidRPr="007F7AA4">
              <w:rPr>
                <w:rFonts w:eastAsiaTheme="majorEastAsia" w:cs="Times New Roman"/>
                <w:b/>
                <w:bCs/>
                <w:color w:val="172B4D"/>
                <w:kern w:val="0"/>
                <w:szCs w:val="21"/>
              </w:rPr>
              <w:t>DCNR</w:t>
            </w:r>
            <w:r w:rsidRPr="007F7AA4">
              <w:rPr>
                <w:rFonts w:eastAsiaTheme="majorEastAsia" w:cs="Times New Roman"/>
                <w:b/>
                <w:bCs/>
                <w:color w:val="172B4D"/>
                <w:kern w:val="0"/>
                <w:szCs w:val="21"/>
              </w:rPr>
              <w:t>能力并未打开，导致后续无法添加</w:t>
            </w:r>
            <w:r w:rsidRPr="007F7AA4">
              <w:rPr>
                <w:rFonts w:eastAsiaTheme="majorEastAsia" w:cs="Times New Roman"/>
                <w:b/>
                <w:bCs/>
                <w:color w:val="172B4D"/>
                <w:kern w:val="0"/>
                <w:szCs w:val="21"/>
              </w:rPr>
              <w:t>ENDC</w:t>
            </w:r>
          </w:p>
          <w:p w14:paraId="01C6FDAB" w14:textId="77777777" w:rsidR="00CC6A9E" w:rsidRPr="007F7AA4" w:rsidRDefault="00C20D47" w:rsidP="00C20D47">
            <w:pPr>
              <w:widowControl/>
              <w:shd w:val="clear" w:color="auto" w:fill="F4F5F7"/>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t>OTA 33135 10593675 03:04:37:657 EMM_NASMSG [MS-&gt;NW] EMM_Attach_Request(EPS attach type="EMM_ATTACH_TYPE_COMBINED_ATTACH")</w:t>
            </w:r>
          </w:p>
          <w:p w14:paraId="39E325B2" w14:textId="77777777" w:rsidR="00CC6A9E" w:rsidRPr="007F7AA4" w:rsidRDefault="00C20D47" w:rsidP="00C20D47">
            <w:pPr>
              <w:widowControl/>
              <w:shd w:val="clear" w:color="auto" w:fill="F4F5F7"/>
              <w:kinsoku/>
              <w:adjustRightInd/>
              <w:spacing w:before="150"/>
              <w:rPr>
                <w:rFonts w:eastAsiaTheme="majorEastAsia" w:cs="Times New Roman"/>
                <w:color w:val="172B4D"/>
                <w:kern w:val="0"/>
                <w:szCs w:val="21"/>
              </w:rPr>
            </w:pPr>
            <w:r w:rsidRPr="007F7AA4">
              <w:rPr>
                <w:rFonts w:eastAsiaTheme="majorEastAsia" w:cs="Times New Roman"/>
                <w:b/>
                <w:bCs/>
                <w:color w:val="FF0000"/>
                <w:kern w:val="0"/>
                <w:szCs w:val="21"/>
              </w:rPr>
              <w:t>...0 .... = Dual connectivity with NR: Not supported</w:t>
            </w:r>
          </w:p>
          <w:p w14:paraId="16DAE39B" w14:textId="77777777" w:rsidR="00CC6A9E" w:rsidRPr="007F7AA4" w:rsidRDefault="00C20D47" w:rsidP="00C20D47">
            <w:pPr>
              <w:widowControl/>
              <w:shd w:val="clear" w:color="auto" w:fill="F4F5F7"/>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t>OTA 37769 10598388 03:04:38:058 EMM_NASMSG [NW-&gt;MS] EMM_Attach_Accept(EPS attach result="EMM_ATTACH_RESULT_COMBINED_ATTACHED")</w:t>
            </w:r>
          </w:p>
          <w:p w14:paraId="6E5F7D2C" w14:textId="5A29F64E" w:rsidR="00C20D47" w:rsidRPr="007F7AA4" w:rsidRDefault="00C20D47" w:rsidP="00C20D47">
            <w:pPr>
              <w:widowControl/>
              <w:shd w:val="clear" w:color="auto" w:fill="F4F5F7"/>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t>OTA 39255 10598536 03:04:38:058 EMM_NASMSG [MS-&gt;NW] EMM_Attach_Complete</w:t>
            </w:r>
          </w:p>
          <w:p w14:paraId="03335058" w14:textId="77777777" w:rsidR="00C20D47" w:rsidRPr="007F7AA4" w:rsidRDefault="00C20D47" w:rsidP="00C20D47">
            <w:pPr>
              <w:rPr>
                <w:rFonts w:eastAsiaTheme="majorEastAsia" w:cs="Times New Roman"/>
              </w:rPr>
            </w:pPr>
          </w:p>
          <w:p w14:paraId="782A2257" w14:textId="77777777" w:rsidR="009A3D83" w:rsidRPr="007F7AA4" w:rsidRDefault="009A3D83" w:rsidP="00C20D47">
            <w:pPr>
              <w:rPr>
                <w:rFonts w:eastAsiaTheme="majorEastAsia" w:cs="Times New Roman"/>
              </w:rPr>
            </w:pPr>
            <w:r w:rsidRPr="007F7AA4">
              <w:rPr>
                <w:rFonts w:eastAsiaTheme="majorEastAsia" w:cs="Times New Roman"/>
              </w:rPr>
              <w:t>MTK</w:t>
            </w:r>
            <w:r w:rsidRPr="007F7AA4">
              <w:rPr>
                <w:rFonts w:eastAsiaTheme="majorEastAsia" w:cs="Times New Roman"/>
              </w:rPr>
              <w:t>分析：</w:t>
            </w:r>
          </w:p>
          <w:p w14:paraId="474F8D0F" w14:textId="77777777" w:rsidR="009A3D83" w:rsidRPr="007F7AA4" w:rsidRDefault="009A3D83" w:rsidP="009A3D83">
            <w:pPr>
              <w:widowControl/>
              <w:kinsoku/>
              <w:adjustRightInd/>
              <w:rPr>
                <w:rFonts w:eastAsiaTheme="majorEastAsia" w:cs="Times New Roman"/>
                <w:kern w:val="0"/>
                <w:sz w:val="24"/>
                <w:szCs w:val="24"/>
              </w:rPr>
            </w:pPr>
            <w:r w:rsidRPr="007F7AA4">
              <w:rPr>
                <w:rFonts w:eastAsiaTheme="majorEastAsia" w:cs="Times New Roman"/>
                <w:color w:val="000000"/>
                <w:kern w:val="0"/>
                <w:szCs w:val="21"/>
                <w:shd w:val="clear" w:color="auto" w:fill="F5F6FA"/>
              </w:rPr>
              <w:t>请检查是否有</w:t>
            </w:r>
            <w:r w:rsidRPr="007F7AA4">
              <w:rPr>
                <w:rFonts w:eastAsiaTheme="majorEastAsia" w:cs="Times New Roman"/>
                <w:color w:val="000000"/>
                <w:kern w:val="0"/>
                <w:szCs w:val="21"/>
                <w:shd w:val="clear" w:color="auto" w:fill="F5F6FA"/>
              </w:rPr>
              <w:t>enable nr band</w:t>
            </w:r>
            <w:r w:rsidRPr="007F7AA4">
              <w:rPr>
                <w:rFonts w:eastAsiaTheme="majorEastAsia" w:cs="Times New Roman"/>
                <w:color w:val="000000"/>
                <w:kern w:val="0"/>
                <w:szCs w:val="21"/>
                <w:shd w:val="clear" w:color="auto" w:fill="F5F6FA"/>
              </w:rPr>
              <w:t>，谢谢</w:t>
            </w:r>
          </w:p>
          <w:tbl>
            <w:tblPr>
              <w:tblW w:w="0" w:type="auto"/>
              <w:tblCellMar>
                <w:top w:w="15" w:type="dxa"/>
                <w:left w:w="15" w:type="dxa"/>
                <w:bottom w:w="15" w:type="dxa"/>
                <w:right w:w="15" w:type="dxa"/>
              </w:tblCellMar>
              <w:tblLook w:val="04A0" w:firstRow="1" w:lastRow="0" w:firstColumn="1" w:lastColumn="0" w:noHBand="0" w:noVBand="1"/>
            </w:tblPr>
            <w:tblGrid>
              <w:gridCol w:w="456"/>
              <w:gridCol w:w="630"/>
              <w:gridCol w:w="1050"/>
              <w:gridCol w:w="1121"/>
              <w:gridCol w:w="689"/>
              <w:gridCol w:w="4504"/>
              <w:gridCol w:w="887"/>
              <w:gridCol w:w="1534"/>
            </w:tblGrid>
            <w:tr w:rsidR="009A3D83" w:rsidRPr="007F7AA4" w14:paraId="4A03A3EB" w14:textId="77777777" w:rsidTr="009A3D83">
              <w:trPr>
                <w:tblHeader/>
              </w:trPr>
              <w:tc>
                <w:tcPr>
                  <w:tcW w:w="0" w:type="auto"/>
                  <w:shd w:val="clear" w:color="auto" w:fill="FFFFFF"/>
                  <w:tcMar>
                    <w:top w:w="0" w:type="dxa"/>
                    <w:left w:w="0" w:type="dxa"/>
                    <w:bottom w:w="0" w:type="dxa"/>
                    <w:right w:w="0" w:type="dxa"/>
                  </w:tcMar>
                  <w:vAlign w:val="center"/>
                  <w:hideMark/>
                </w:tcPr>
                <w:p w14:paraId="51E34613" w14:textId="77777777" w:rsidR="009A3D83" w:rsidRPr="007F7AA4" w:rsidRDefault="009A3D83" w:rsidP="009A3D83">
                  <w:pPr>
                    <w:widowControl/>
                    <w:kinsoku/>
                    <w:adjustRightInd/>
                    <w:rPr>
                      <w:rFonts w:eastAsiaTheme="majorEastAsia" w:cs="Times New Roman"/>
                      <w:b/>
                      <w:bCs/>
                      <w:color w:val="000000"/>
                      <w:kern w:val="0"/>
                      <w:szCs w:val="21"/>
                    </w:rPr>
                  </w:pPr>
                  <w:r w:rsidRPr="007F7AA4">
                    <w:rPr>
                      <w:rFonts w:eastAsiaTheme="majorEastAsia" w:cs="Times New Roman"/>
                      <w:b/>
                      <w:bCs/>
                      <w:color w:val="000000"/>
                      <w:kern w:val="0"/>
                      <w:szCs w:val="21"/>
                    </w:rPr>
                    <w:t>Type</w:t>
                  </w:r>
                </w:p>
              </w:tc>
              <w:tc>
                <w:tcPr>
                  <w:tcW w:w="0" w:type="auto"/>
                  <w:shd w:val="clear" w:color="auto" w:fill="FFFFFF"/>
                  <w:tcMar>
                    <w:top w:w="0" w:type="dxa"/>
                    <w:left w:w="0" w:type="dxa"/>
                    <w:bottom w:w="0" w:type="dxa"/>
                    <w:right w:w="0" w:type="dxa"/>
                  </w:tcMar>
                  <w:vAlign w:val="center"/>
                  <w:hideMark/>
                </w:tcPr>
                <w:p w14:paraId="170427A3" w14:textId="77777777" w:rsidR="009A3D83" w:rsidRPr="007F7AA4" w:rsidRDefault="009A3D83" w:rsidP="009A3D83">
                  <w:pPr>
                    <w:widowControl/>
                    <w:kinsoku/>
                    <w:adjustRightInd/>
                    <w:rPr>
                      <w:rFonts w:eastAsiaTheme="majorEastAsia" w:cs="Times New Roman"/>
                      <w:b/>
                      <w:bCs/>
                      <w:color w:val="000000"/>
                      <w:kern w:val="0"/>
                      <w:szCs w:val="21"/>
                    </w:rPr>
                  </w:pPr>
                  <w:r w:rsidRPr="007F7AA4">
                    <w:rPr>
                      <w:rFonts w:eastAsiaTheme="majorEastAsia" w:cs="Times New Roman"/>
                      <w:b/>
                      <w:bCs/>
                      <w:color w:val="000000"/>
                      <w:kern w:val="0"/>
                      <w:szCs w:val="21"/>
                    </w:rPr>
                    <w:t>Index</w:t>
                  </w:r>
                </w:p>
              </w:tc>
              <w:tc>
                <w:tcPr>
                  <w:tcW w:w="0" w:type="auto"/>
                  <w:shd w:val="clear" w:color="auto" w:fill="FFFFFF"/>
                  <w:tcMar>
                    <w:top w:w="0" w:type="dxa"/>
                    <w:left w:w="0" w:type="dxa"/>
                    <w:bottom w:w="0" w:type="dxa"/>
                    <w:right w:w="0" w:type="dxa"/>
                  </w:tcMar>
                  <w:vAlign w:val="center"/>
                  <w:hideMark/>
                </w:tcPr>
                <w:p w14:paraId="15715ECD" w14:textId="77777777" w:rsidR="009A3D83" w:rsidRPr="007F7AA4" w:rsidRDefault="009A3D83" w:rsidP="009A3D83">
                  <w:pPr>
                    <w:widowControl/>
                    <w:kinsoku/>
                    <w:adjustRightInd/>
                    <w:rPr>
                      <w:rFonts w:eastAsiaTheme="majorEastAsia" w:cs="Times New Roman"/>
                      <w:b/>
                      <w:bCs/>
                      <w:color w:val="000000"/>
                      <w:kern w:val="0"/>
                      <w:szCs w:val="21"/>
                    </w:rPr>
                  </w:pPr>
                  <w:r w:rsidRPr="007F7AA4">
                    <w:rPr>
                      <w:rFonts w:eastAsiaTheme="majorEastAsia" w:cs="Times New Roman"/>
                      <w:b/>
                      <w:bCs/>
                      <w:color w:val="000000"/>
                      <w:kern w:val="0"/>
                      <w:szCs w:val="21"/>
                    </w:rPr>
                    <w:t>Time</w:t>
                  </w:r>
                </w:p>
              </w:tc>
              <w:tc>
                <w:tcPr>
                  <w:tcW w:w="0" w:type="auto"/>
                  <w:shd w:val="clear" w:color="auto" w:fill="FFFFFF"/>
                  <w:tcMar>
                    <w:top w:w="0" w:type="dxa"/>
                    <w:left w:w="0" w:type="dxa"/>
                    <w:bottom w:w="0" w:type="dxa"/>
                    <w:right w:w="0" w:type="dxa"/>
                  </w:tcMar>
                  <w:vAlign w:val="center"/>
                  <w:hideMark/>
                </w:tcPr>
                <w:p w14:paraId="394E95FF" w14:textId="77777777" w:rsidR="009A3D83" w:rsidRPr="007F7AA4" w:rsidRDefault="009A3D83" w:rsidP="009A3D83">
                  <w:pPr>
                    <w:widowControl/>
                    <w:kinsoku/>
                    <w:adjustRightInd/>
                    <w:rPr>
                      <w:rFonts w:eastAsiaTheme="majorEastAsia" w:cs="Times New Roman"/>
                      <w:b/>
                      <w:bCs/>
                      <w:color w:val="000000"/>
                      <w:kern w:val="0"/>
                      <w:szCs w:val="21"/>
                    </w:rPr>
                  </w:pPr>
                  <w:r w:rsidRPr="007F7AA4">
                    <w:rPr>
                      <w:rFonts w:eastAsiaTheme="majorEastAsia" w:cs="Times New Roman"/>
                      <w:b/>
                      <w:bCs/>
                      <w:color w:val="000000"/>
                      <w:kern w:val="0"/>
                      <w:szCs w:val="21"/>
                    </w:rPr>
                    <w:t>Local Time</w:t>
                  </w:r>
                </w:p>
              </w:tc>
              <w:tc>
                <w:tcPr>
                  <w:tcW w:w="0" w:type="auto"/>
                  <w:shd w:val="clear" w:color="auto" w:fill="FFFFFF"/>
                  <w:tcMar>
                    <w:top w:w="0" w:type="dxa"/>
                    <w:left w:w="0" w:type="dxa"/>
                    <w:bottom w:w="0" w:type="dxa"/>
                    <w:right w:w="0" w:type="dxa"/>
                  </w:tcMar>
                  <w:vAlign w:val="center"/>
                  <w:hideMark/>
                </w:tcPr>
                <w:p w14:paraId="16DD21F8" w14:textId="77777777" w:rsidR="009A3D83" w:rsidRPr="007F7AA4" w:rsidRDefault="009A3D83" w:rsidP="009A3D83">
                  <w:pPr>
                    <w:widowControl/>
                    <w:kinsoku/>
                    <w:adjustRightInd/>
                    <w:rPr>
                      <w:rFonts w:eastAsiaTheme="majorEastAsia" w:cs="Times New Roman"/>
                      <w:b/>
                      <w:bCs/>
                      <w:color w:val="000000"/>
                      <w:kern w:val="0"/>
                      <w:szCs w:val="21"/>
                    </w:rPr>
                  </w:pPr>
                  <w:r w:rsidRPr="007F7AA4">
                    <w:rPr>
                      <w:rFonts w:eastAsiaTheme="majorEastAsia" w:cs="Times New Roman"/>
                      <w:b/>
                      <w:bCs/>
                      <w:color w:val="000000"/>
                      <w:kern w:val="0"/>
                      <w:szCs w:val="21"/>
                    </w:rPr>
                    <w:t>Module</w:t>
                  </w:r>
                </w:p>
              </w:tc>
              <w:tc>
                <w:tcPr>
                  <w:tcW w:w="0" w:type="auto"/>
                  <w:shd w:val="clear" w:color="auto" w:fill="FFFFFF"/>
                  <w:tcMar>
                    <w:top w:w="0" w:type="dxa"/>
                    <w:left w:w="0" w:type="dxa"/>
                    <w:bottom w:w="0" w:type="dxa"/>
                    <w:right w:w="0" w:type="dxa"/>
                  </w:tcMar>
                  <w:vAlign w:val="center"/>
                  <w:hideMark/>
                </w:tcPr>
                <w:p w14:paraId="3C6CE1C3" w14:textId="77777777" w:rsidR="009A3D83" w:rsidRPr="007F7AA4" w:rsidRDefault="009A3D83" w:rsidP="009A3D83">
                  <w:pPr>
                    <w:widowControl/>
                    <w:kinsoku/>
                    <w:adjustRightInd/>
                    <w:rPr>
                      <w:rFonts w:eastAsiaTheme="majorEastAsia" w:cs="Times New Roman"/>
                      <w:b/>
                      <w:bCs/>
                      <w:color w:val="000000"/>
                      <w:kern w:val="0"/>
                      <w:szCs w:val="21"/>
                    </w:rPr>
                  </w:pPr>
                  <w:r w:rsidRPr="007F7AA4">
                    <w:rPr>
                      <w:rFonts w:eastAsiaTheme="majorEastAsia" w:cs="Times New Roman"/>
                      <w:b/>
                      <w:bCs/>
                      <w:color w:val="000000"/>
                      <w:kern w:val="0"/>
                      <w:szCs w:val="21"/>
                    </w:rPr>
                    <w:t>Message</w:t>
                  </w:r>
                </w:p>
              </w:tc>
              <w:tc>
                <w:tcPr>
                  <w:tcW w:w="0" w:type="auto"/>
                  <w:shd w:val="clear" w:color="auto" w:fill="FFFFFF"/>
                  <w:tcMar>
                    <w:top w:w="0" w:type="dxa"/>
                    <w:left w:w="0" w:type="dxa"/>
                    <w:bottom w:w="0" w:type="dxa"/>
                    <w:right w:w="0" w:type="dxa"/>
                  </w:tcMar>
                  <w:vAlign w:val="center"/>
                  <w:hideMark/>
                </w:tcPr>
                <w:p w14:paraId="381DD84C" w14:textId="77777777" w:rsidR="009A3D83" w:rsidRPr="007F7AA4" w:rsidRDefault="009A3D83" w:rsidP="009A3D83">
                  <w:pPr>
                    <w:widowControl/>
                    <w:kinsoku/>
                    <w:adjustRightInd/>
                    <w:rPr>
                      <w:rFonts w:eastAsiaTheme="majorEastAsia" w:cs="Times New Roman"/>
                      <w:b/>
                      <w:bCs/>
                      <w:color w:val="000000"/>
                      <w:kern w:val="0"/>
                      <w:szCs w:val="21"/>
                    </w:rPr>
                  </w:pPr>
                  <w:r w:rsidRPr="007F7AA4">
                    <w:rPr>
                      <w:rFonts w:eastAsiaTheme="majorEastAsia" w:cs="Times New Roman"/>
                      <w:b/>
                      <w:bCs/>
                      <w:color w:val="000000"/>
                      <w:kern w:val="0"/>
                      <w:szCs w:val="21"/>
                    </w:rPr>
                    <w:t>Comment</w:t>
                  </w:r>
                </w:p>
              </w:tc>
              <w:tc>
                <w:tcPr>
                  <w:tcW w:w="0" w:type="auto"/>
                  <w:shd w:val="clear" w:color="auto" w:fill="FFFFFF"/>
                  <w:tcMar>
                    <w:top w:w="0" w:type="dxa"/>
                    <w:left w:w="0" w:type="dxa"/>
                    <w:bottom w:w="0" w:type="dxa"/>
                    <w:right w:w="0" w:type="dxa"/>
                  </w:tcMar>
                  <w:vAlign w:val="center"/>
                  <w:hideMark/>
                </w:tcPr>
                <w:p w14:paraId="6BFFA902" w14:textId="77777777" w:rsidR="009A3D83" w:rsidRPr="007F7AA4" w:rsidRDefault="009A3D83" w:rsidP="009A3D83">
                  <w:pPr>
                    <w:widowControl/>
                    <w:kinsoku/>
                    <w:adjustRightInd/>
                    <w:rPr>
                      <w:rFonts w:eastAsiaTheme="majorEastAsia" w:cs="Times New Roman"/>
                      <w:b/>
                      <w:bCs/>
                      <w:color w:val="000000"/>
                      <w:kern w:val="0"/>
                      <w:szCs w:val="21"/>
                    </w:rPr>
                  </w:pPr>
                  <w:r w:rsidRPr="007F7AA4">
                    <w:rPr>
                      <w:rFonts w:eastAsiaTheme="majorEastAsia" w:cs="Times New Roman"/>
                      <w:b/>
                      <w:bCs/>
                      <w:color w:val="000000"/>
                      <w:kern w:val="0"/>
                      <w:szCs w:val="21"/>
                    </w:rPr>
                    <w:t>Time Differences</w:t>
                  </w:r>
                </w:p>
              </w:tc>
            </w:tr>
            <w:tr w:rsidR="009A3D83" w:rsidRPr="007F7AA4" w14:paraId="67BD28FC" w14:textId="77777777" w:rsidTr="009A3D83">
              <w:tc>
                <w:tcPr>
                  <w:tcW w:w="0" w:type="auto"/>
                  <w:shd w:val="clear" w:color="auto" w:fill="FFFFFF"/>
                  <w:tcMar>
                    <w:top w:w="0" w:type="dxa"/>
                    <w:left w:w="0" w:type="dxa"/>
                    <w:bottom w:w="0" w:type="dxa"/>
                    <w:right w:w="0" w:type="dxa"/>
                  </w:tcMar>
                  <w:vAlign w:val="center"/>
                  <w:hideMark/>
                </w:tcPr>
                <w:p w14:paraId="08B44152" w14:textId="77777777" w:rsidR="009A3D83" w:rsidRPr="007F7AA4" w:rsidRDefault="009A3D83" w:rsidP="009A3D83">
                  <w:pPr>
                    <w:widowControl/>
                    <w:kinsoku/>
                    <w:adjustRightInd/>
                    <w:rPr>
                      <w:rFonts w:eastAsiaTheme="majorEastAsia" w:cs="Times New Roman"/>
                      <w:color w:val="000000"/>
                      <w:kern w:val="0"/>
                      <w:szCs w:val="21"/>
                    </w:rPr>
                  </w:pPr>
                  <w:r w:rsidRPr="007F7AA4">
                    <w:rPr>
                      <w:rFonts w:eastAsiaTheme="majorEastAsia" w:cs="Times New Roman"/>
                      <w:color w:val="000000"/>
                      <w:kern w:val="0"/>
                      <w:szCs w:val="21"/>
                    </w:rPr>
                    <w:t>PS</w:t>
                  </w:r>
                </w:p>
              </w:tc>
              <w:tc>
                <w:tcPr>
                  <w:tcW w:w="0" w:type="auto"/>
                  <w:shd w:val="clear" w:color="auto" w:fill="FFFFFF"/>
                  <w:tcMar>
                    <w:top w:w="0" w:type="dxa"/>
                    <w:left w:w="0" w:type="dxa"/>
                    <w:bottom w:w="0" w:type="dxa"/>
                    <w:right w:w="0" w:type="dxa"/>
                  </w:tcMar>
                  <w:vAlign w:val="center"/>
                  <w:hideMark/>
                </w:tcPr>
                <w:p w14:paraId="063A9D31" w14:textId="77777777" w:rsidR="009A3D83" w:rsidRPr="007F7AA4" w:rsidRDefault="009A3D83" w:rsidP="009A3D83">
                  <w:pPr>
                    <w:widowControl/>
                    <w:kinsoku/>
                    <w:adjustRightInd/>
                    <w:rPr>
                      <w:rFonts w:eastAsiaTheme="majorEastAsia" w:cs="Times New Roman"/>
                      <w:color w:val="000000"/>
                      <w:kern w:val="0"/>
                      <w:szCs w:val="21"/>
                    </w:rPr>
                  </w:pPr>
                  <w:r w:rsidRPr="007F7AA4">
                    <w:rPr>
                      <w:rFonts w:eastAsiaTheme="majorEastAsia" w:cs="Times New Roman"/>
                      <w:color w:val="000000"/>
                      <w:kern w:val="0"/>
                      <w:szCs w:val="21"/>
                    </w:rPr>
                    <w:t>102084</w:t>
                  </w:r>
                </w:p>
              </w:tc>
              <w:tc>
                <w:tcPr>
                  <w:tcW w:w="0" w:type="auto"/>
                  <w:shd w:val="clear" w:color="auto" w:fill="FFFFFF"/>
                  <w:tcMar>
                    <w:top w:w="0" w:type="dxa"/>
                    <w:left w:w="0" w:type="dxa"/>
                    <w:bottom w:w="0" w:type="dxa"/>
                    <w:right w:w="0" w:type="dxa"/>
                  </w:tcMar>
                  <w:vAlign w:val="center"/>
                  <w:hideMark/>
                </w:tcPr>
                <w:p w14:paraId="11AD0F56" w14:textId="77777777" w:rsidR="009A3D83" w:rsidRPr="007F7AA4" w:rsidRDefault="009A3D83" w:rsidP="009A3D83">
                  <w:pPr>
                    <w:widowControl/>
                    <w:kinsoku/>
                    <w:adjustRightInd/>
                    <w:rPr>
                      <w:rFonts w:eastAsiaTheme="majorEastAsia" w:cs="Times New Roman"/>
                      <w:color w:val="000000"/>
                      <w:kern w:val="0"/>
                      <w:szCs w:val="21"/>
                    </w:rPr>
                  </w:pPr>
                  <w:r w:rsidRPr="007F7AA4">
                    <w:rPr>
                      <w:rFonts w:eastAsiaTheme="majorEastAsia" w:cs="Times New Roman"/>
                      <w:color w:val="000000"/>
                      <w:kern w:val="0"/>
                      <w:szCs w:val="21"/>
                    </w:rPr>
                    <w:t>2024928370</w:t>
                  </w:r>
                </w:p>
              </w:tc>
              <w:tc>
                <w:tcPr>
                  <w:tcW w:w="0" w:type="auto"/>
                  <w:shd w:val="clear" w:color="auto" w:fill="FFFFFF"/>
                  <w:tcMar>
                    <w:top w:w="0" w:type="dxa"/>
                    <w:left w:w="0" w:type="dxa"/>
                    <w:bottom w:w="0" w:type="dxa"/>
                    <w:right w:w="0" w:type="dxa"/>
                  </w:tcMar>
                  <w:vAlign w:val="center"/>
                  <w:hideMark/>
                </w:tcPr>
                <w:p w14:paraId="37320200" w14:textId="77777777" w:rsidR="009A3D83" w:rsidRPr="007F7AA4" w:rsidRDefault="009A3D83" w:rsidP="009A3D83">
                  <w:pPr>
                    <w:widowControl/>
                    <w:kinsoku/>
                    <w:adjustRightInd/>
                    <w:rPr>
                      <w:rFonts w:eastAsiaTheme="majorEastAsia" w:cs="Times New Roman"/>
                      <w:color w:val="000000"/>
                      <w:kern w:val="0"/>
                      <w:szCs w:val="21"/>
                    </w:rPr>
                  </w:pPr>
                  <w:r w:rsidRPr="007F7AA4">
                    <w:rPr>
                      <w:rFonts w:eastAsiaTheme="majorEastAsia" w:cs="Times New Roman"/>
                      <w:color w:val="000000"/>
                      <w:kern w:val="0"/>
                      <w:szCs w:val="21"/>
                    </w:rPr>
                    <w:t>19:14:34:307</w:t>
                  </w:r>
                </w:p>
              </w:tc>
              <w:tc>
                <w:tcPr>
                  <w:tcW w:w="0" w:type="auto"/>
                  <w:shd w:val="clear" w:color="auto" w:fill="FFFFFF"/>
                  <w:tcMar>
                    <w:top w:w="0" w:type="dxa"/>
                    <w:left w:w="0" w:type="dxa"/>
                    <w:bottom w:w="0" w:type="dxa"/>
                    <w:right w:w="0" w:type="dxa"/>
                  </w:tcMar>
                  <w:vAlign w:val="center"/>
                  <w:hideMark/>
                </w:tcPr>
                <w:p w14:paraId="148396D7" w14:textId="77777777" w:rsidR="009A3D83" w:rsidRPr="007F7AA4" w:rsidRDefault="009A3D83" w:rsidP="009A3D83">
                  <w:pPr>
                    <w:widowControl/>
                    <w:kinsoku/>
                    <w:adjustRightInd/>
                    <w:rPr>
                      <w:rFonts w:eastAsiaTheme="majorEastAsia" w:cs="Times New Roman"/>
                      <w:color w:val="000000"/>
                      <w:kern w:val="0"/>
                      <w:szCs w:val="21"/>
                    </w:rPr>
                  </w:pPr>
                  <w:r w:rsidRPr="007F7AA4">
                    <w:rPr>
                      <w:rFonts w:eastAsiaTheme="majorEastAsia" w:cs="Times New Roman"/>
                      <w:color w:val="000000"/>
                      <w:kern w:val="0"/>
                      <w:szCs w:val="21"/>
                    </w:rPr>
                    <w:t>MRS</w:t>
                  </w:r>
                </w:p>
              </w:tc>
              <w:tc>
                <w:tcPr>
                  <w:tcW w:w="0" w:type="auto"/>
                  <w:shd w:val="clear" w:color="auto" w:fill="FFFFFF"/>
                  <w:tcMar>
                    <w:top w:w="0" w:type="dxa"/>
                    <w:left w:w="0" w:type="dxa"/>
                    <w:bottom w:w="0" w:type="dxa"/>
                    <w:right w:w="0" w:type="dxa"/>
                  </w:tcMar>
                  <w:vAlign w:val="center"/>
                  <w:hideMark/>
                </w:tcPr>
                <w:p w14:paraId="173E6B9B" w14:textId="77777777" w:rsidR="009A3D83" w:rsidRPr="007F7AA4" w:rsidRDefault="009A3D83" w:rsidP="009A3D83">
                  <w:pPr>
                    <w:widowControl/>
                    <w:kinsoku/>
                    <w:adjustRightInd/>
                    <w:rPr>
                      <w:rFonts w:eastAsiaTheme="majorEastAsia" w:cs="Times New Roman"/>
                      <w:color w:val="000000"/>
                      <w:kern w:val="0"/>
                      <w:szCs w:val="21"/>
                      <w:highlight w:val="yellow"/>
                    </w:rPr>
                  </w:pPr>
                  <w:r w:rsidRPr="007F7AA4">
                    <w:rPr>
                      <w:rFonts w:eastAsiaTheme="majorEastAsia" w:cs="Times New Roman"/>
                      <w:color w:val="000000"/>
                      <w:kern w:val="0"/>
                      <w:szCs w:val="21"/>
                      <w:highlight w:val="yellow"/>
                    </w:rPr>
                    <w:t>[MRS_NRAS] band 78 is not endc nr supported band</w:t>
                  </w:r>
                </w:p>
              </w:tc>
              <w:tc>
                <w:tcPr>
                  <w:tcW w:w="0" w:type="auto"/>
                  <w:shd w:val="clear" w:color="auto" w:fill="FFFFFF"/>
                  <w:tcMar>
                    <w:top w:w="0" w:type="dxa"/>
                    <w:left w:w="0" w:type="dxa"/>
                    <w:bottom w:w="0" w:type="dxa"/>
                    <w:right w:w="0" w:type="dxa"/>
                  </w:tcMar>
                  <w:vAlign w:val="center"/>
                  <w:hideMark/>
                </w:tcPr>
                <w:p w14:paraId="50B2E74F" w14:textId="77777777" w:rsidR="009A3D83" w:rsidRPr="007F7AA4" w:rsidRDefault="009A3D83" w:rsidP="009A3D83">
                  <w:pPr>
                    <w:widowControl/>
                    <w:kinsoku/>
                    <w:adjustRightInd/>
                    <w:rPr>
                      <w:rFonts w:eastAsiaTheme="majorEastAsia" w:cs="Times New Roman"/>
                      <w:color w:val="000000"/>
                      <w:kern w:val="0"/>
                      <w:szCs w:val="21"/>
                      <w:highlight w:val="yellow"/>
                    </w:rPr>
                  </w:pPr>
                </w:p>
              </w:tc>
              <w:tc>
                <w:tcPr>
                  <w:tcW w:w="0" w:type="auto"/>
                  <w:shd w:val="clear" w:color="auto" w:fill="FFFFFF"/>
                  <w:tcMar>
                    <w:top w:w="0" w:type="dxa"/>
                    <w:left w:w="0" w:type="dxa"/>
                    <w:bottom w:w="0" w:type="dxa"/>
                    <w:right w:w="0" w:type="dxa"/>
                  </w:tcMar>
                  <w:vAlign w:val="center"/>
                  <w:hideMark/>
                </w:tcPr>
                <w:p w14:paraId="7A609EE8" w14:textId="77777777" w:rsidR="009A3D83" w:rsidRPr="007F7AA4" w:rsidRDefault="009A3D83" w:rsidP="009A3D83">
                  <w:pPr>
                    <w:widowControl/>
                    <w:kinsoku/>
                    <w:adjustRightInd/>
                    <w:rPr>
                      <w:rFonts w:eastAsiaTheme="majorEastAsia" w:cs="Times New Roman"/>
                      <w:kern w:val="0"/>
                      <w:sz w:val="20"/>
                      <w:szCs w:val="20"/>
                      <w:highlight w:val="yellow"/>
                    </w:rPr>
                  </w:pPr>
                </w:p>
              </w:tc>
            </w:tr>
          </w:tbl>
          <w:p w14:paraId="7518EE2C" w14:textId="455565AB" w:rsidR="009A3D83" w:rsidRPr="007F7AA4" w:rsidRDefault="009A3D83" w:rsidP="00C20D47">
            <w:pPr>
              <w:rPr>
                <w:rFonts w:eastAsiaTheme="majorEastAsia" w:cs="Times New Roman"/>
              </w:rPr>
            </w:pPr>
          </w:p>
        </w:tc>
      </w:tr>
    </w:tbl>
    <w:p w14:paraId="09009D79" w14:textId="77777777" w:rsidR="0045221A" w:rsidRPr="007F7AA4" w:rsidRDefault="0045221A" w:rsidP="0045221A">
      <w:pPr>
        <w:pStyle w:val="4"/>
        <w:spacing w:before="156" w:after="156"/>
        <w:rPr>
          <w:rFonts w:cs="Times New Roman"/>
        </w:rPr>
      </w:pPr>
      <w:r w:rsidRPr="007F7AA4">
        <w:rPr>
          <w:rFonts w:cs="Times New Roman"/>
        </w:rPr>
        <w:lastRenderedPageBreak/>
        <w:t>切换到</w:t>
      </w:r>
      <w:r w:rsidRPr="007F7AA4">
        <w:rPr>
          <w:rFonts w:cs="Times New Roman"/>
        </w:rPr>
        <w:t>SA+NSA</w:t>
      </w:r>
      <w:r w:rsidRPr="007F7AA4">
        <w:rPr>
          <w:rFonts w:cs="Times New Roman"/>
        </w:rPr>
        <w:t>后长时间不驻</w:t>
      </w:r>
      <w:r w:rsidRPr="007F7AA4">
        <w:rPr>
          <w:rFonts w:cs="Times New Roman"/>
        </w:rPr>
        <w:t>SA</w:t>
      </w:r>
    </w:p>
    <w:p w14:paraId="77A5DF1B" w14:textId="77777777" w:rsidR="0045221A" w:rsidRPr="007F7AA4" w:rsidRDefault="00C7676F" w:rsidP="0045221A">
      <w:pPr>
        <w:rPr>
          <w:rFonts w:eastAsiaTheme="majorEastAsia" w:cs="Times New Roman"/>
        </w:rPr>
      </w:pPr>
      <w:hyperlink r:id="rId180" w:history="1">
        <w:r w:rsidR="0045221A" w:rsidRPr="007F7AA4">
          <w:rPr>
            <w:rFonts w:eastAsiaTheme="majorEastAsia" w:cs="Times New Roman"/>
          </w:rPr>
          <w:t>AGATE-3352</w:t>
        </w:r>
      </w:hyperlink>
      <w:r w:rsidR="0045221A" w:rsidRPr="007F7AA4">
        <w:rPr>
          <w:rFonts w:eastAsiaTheme="majorEastAsia" w:cs="Times New Roman"/>
        </w:rPr>
        <w:t xml:space="preserve"> K11T_R_NJ_</w:t>
      </w:r>
      <w:r w:rsidR="0045221A" w:rsidRPr="007F7AA4">
        <w:rPr>
          <w:rFonts w:eastAsiaTheme="majorEastAsia" w:cs="Times New Roman"/>
        </w:rPr>
        <w:t>【</w:t>
      </w:r>
      <w:r w:rsidR="0045221A" w:rsidRPr="007F7AA4">
        <w:rPr>
          <w:rFonts w:eastAsiaTheme="majorEastAsia" w:cs="Times New Roman"/>
        </w:rPr>
        <w:t>modem</w:t>
      </w:r>
      <w:r w:rsidR="0045221A" w:rsidRPr="007F7AA4">
        <w:rPr>
          <w:rFonts w:eastAsiaTheme="majorEastAsia" w:cs="Times New Roman"/>
        </w:rPr>
        <w:t>】切换到</w:t>
      </w:r>
      <w:r w:rsidR="0045221A" w:rsidRPr="007F7AA4">
        <w:rPr>
          <w:rFonts w:eastAsiaTheme="majorEastAsia" w:cs="Times New Roman"/>
        </w:rPr>
        <w:t>SA+NSA</w:t>
      </w:r>
      <w:r w:rsidR="0045221A" w:rsidRPr="007F7AA4">
        <w:rPr>
          <w:rFonts w:eastAsiaTheme="majorEastAsia" w:cs="Times New Roman"/>
        </w:rPr>
        <w:t>模式后，长时间不驻</w:t>
      </w:r>
      <w:r w:rsidR="0045221A" w:rsidRPr="007F7AA4">
        <w:rPr>
          <w:rFonts w:eastAsiaTheme="majorEastAsia" w:cs="Times New Roman"/>
        </w:rPr>
        <w:t>SA</w:t>
      </w:r>
      <w:r w:rsidR="0045221A" w:rsidRPr="007F7AA4">
        <w:rPr>
          <w:rFonts w:eastAsiaTheme="majorEastAsia" w:cs="Times New Roman"/>
        </w:rPr>
        <w:t>，飞行模式打开关闭后才能注网</w:t>
      </w:r>
      <w:r w:rsidR="0045221A" w:rsidRPr="007F7AA4">
        <w:rPr>
          <w:rFonts w:eastAsiaTheme="majorEastAsia" w:cs="Times New Roman"/>
        </w:rPr>
        <w:t>SA_</w:t>
      </w:r>
      <w:r w:rsidR="0045221A" w:rsidRPr="007F7AA4">
        <w:rPr>
          <w:rFonts w:eastAsiaTheme="majorEastAsia" w:cs="Times New Roman"/>
        </w:rPr>
        <w:t>必现</w:t>
      </w:r>
      <w:r w:rsidR="0045221A" w:rsidRPr="007F7AA4">
        <w:rPr>
          <w:rFonts w:eastAsiaTheme="majorEastAsia" w:cs="Times New Roman"/>
        </w:rPr>
        <w:t>_21.4.28</w:t>
      </w:r>
    </w:p>
    <w:p w14:paraId="316D0FD4" w14:textId="6BDA2212" w:rsidR="0045221A" w:rsidRPr="007F7AA4" w:rsidRDefault="00C7676F" w:rsidP="0045221A">
      <w:pPr>
        <w:rPr>
          <w:rFonts w:eastAsiaTheme="majorEastAsia" w:cs="Times New Roman"/>
        </w:rPr>
      </w:pPr>
      <w:hyperlink r:id="rId181" w:history="1">
        <w:r w:rsidR="0045221A" w:rsidRPr="007F7AA4">
          <w:rPr>
            <w:rFonts w:eastAsiaTheme="majorEastAsia" w:cs="Times New Roman"/>
          </w:rPr>
          <w:t>AGATE-3396</w:t>
        </w:r>
      </w:hyperlink>
      <w:r w:rsidR="0045221A" w:rsidRPr="007F7AA4">
        <w:rPr>
          <w:rFonts w:eastAsiaTheme="majorEastAsia" w:cs="Times New Roman"/>
        </w:rPr>
        <w:t xml:space="preserve"> FT_K11T_ShenZhen_SA_</w:t>
      </w:r>
      <w:r w:rsidR="0045221A" w:rsidRPr="007F7AA4">
        <w:rPr>
          <w:rFonts w:eastAsiaTheme="majorEastAsia" w:cs="Times New Roman"/>
        </w:rPr>
        <w:t>卡</w:t>
      </w:r>
      <w:r w:rsidR="0045221A" w:rsidRPr="007F7AA4">
        <w:rPr>
          <w:rFonts w:eastAsiaTheme="majorEastAsia" w:cs="Times New Roman"/>
        </w:rPr>
        <w:t>1</w:t>
      </w:r>
      <w:r w:rsidR="0045221A" w:rsidRPr="007F7AA4">
        <w:rPr>
          <w:rFonts w:eastAsiaTheme="majorEastAsia" w:cs="Times New Roman"/>
        </w:rPr>
        <w:t>主卡移动</w:t>
      </w:r>
      <w:r w:rsidR="0045221A" w:rsidRPr="007F7AA4">
        <w:rPr>
          <w:rFonts w:eastAsiaTheme="majorEastAsia" w:cs="Times New Roman"/>
        </w:rPr>
        <w:t>SA+</w:t>
      </w:r>
      <w:r w:rsidR="0045221A" w:rsidRPr="007F7AA4">
        <w:rPr>
          <w:rFonts w:eastAsiaTheme="majorEastAsia" w:cs="Times New Roman"/>
        </w:rPr>
        <w:t>卡</w:t>
      </w:r>
      <w:r w:rsidR="0045221A" w:rsidRPr="007F7AA4">
        <w:rPr>
          <w:rFonts w:eastAsiaTheme="majorEastAsia" w:cs="Times New Roman"/>
        </w:rPr>
        <w:t>2</w:t>
      </w:r>
      <w:r w:rsidR="0045221A" w:rsidRPr="007F7AA4">
        <w:rPr>
          <w:rFonts w:eastAsiaTheme="majorEastAsia" w:cs="Times New Roman"/>
        </w:rPr>
        <w:t>副卡联通</w:t>
      </w:r>
      <w:r w:rsidR="0045221A" w:rsidRPr="007F7AA4">
        <w:rPr>
          <w:rFonts w:eastAsiaTheme="majorEastAsia" w:cs="Times New Roman"/>
        </w:rPr>
        <w:t>5G</w:t>
      </w:r>
      <w:r w:rsidR="0045221A" w:rsidRPr="007F7AA4">
        <w:rPr>
          <w:rFonts w:eastAsiaTheme="majorEastAsia" w:cs="Times New Roman"/>
        </w:rPr>
        <w:t>，</w:t>
      </w:r>
      <w:r w:rsidR="0045221A" w:rsidRPr="007F7AA4">
        <w:rPr>
          <w:rFonts w:eastAsiaTheme="majorEastAsia" w:cs="Times New Roman"/>
        </w:rPr>
        <w:t>PS</w:t>
      </w:r>
      <w:r w:rsidR="0045221A" w:rsidRPr="007F7AA4">
        <w:rPr>
          <w:rFonts w:eastAsiaTheme="majorEastAsia" w:cs="Times New Roman"/>
        </w:rPr>
        <w:t>态，</w:t>
      </w:r>
      <w:r w:rsidR="0045221A" w:rsidRPr="007F7AA4">
        <w:rPr>
          <w:rFonts w:eastAsiaTheme="majorEastAsia" w:cs="Times New Roman"/>
        </w:rPr>
        <w:t>UE</w:t>
      </w:r>
      <w:r w:rsidR="0045221A" w:rsidRPr="007F7AA4">
        <w:rPr>
          <w:rFonts w:eastAsiaTheme="majorEastAsia" w:cs="Times New Roman"/>
        </w:rPr>
        <w:t>做</w:t>
      </w:r>
      <w:r w:rsidR="0045221A" w:rsidRPr="007F7AA4">
        <w:rPr>
          <w:rFonts w:eastAsiaTheme="majorEastAsia" w:cs="Times New Roman"/>
        </w:rPr>
        <w:t>DDS</w:t>
      </w:r>
      <w:r w:rsidR="0045221A" w:rsidRPr="007F7AA4">
        <w:rPr>
          <w:rFonts w:eastAsiaTheme="majorEastAsia" w:cs="Times New Roman"/>
        </w:rPr>
        <w:t>切换到卡</w:t>
      </w:r>
      <w:r w:rsidR="0045221A" w:rsidRPr="007F7AA4">
        <w:rPr>
          <w:rFonts w:eastAsiaTheme="majorEastAsia" w:cs="Times New Roman"/>
        </w:rPr>
        <w:t>2</w:t>
      </w:r>
      <w:r w:rsidR="0045221A" w:rsidRPr="007F7AA4">
        <w:rPr>
          <w:rFonts w:eastAsiaTheme="majorEastAsia" w:cs="Times New Roman"/>
        </w:rPr>
        <w:t>再</w:t>
      </w:r>
      <w:r w:rsidR="0045221A" w:rsidRPr="007F7AA4">
        <w:rPr>
          <w:rFonts w:eastAsiaTheme="majorEastAsia" w:cs="Times New Roman"/>
        </w:rPr>
        <w:t>DDS</w:t>
      </w:r>
      <w:r w:rsidR="0045221A" w:rsidRPr="007F7AA4">
        <w:rPr>
          <w:rFonts w:eastAsiaTheme="majorEastAsia" w:cs="Times New Roman"/>
        </w:rPr>
        <w:t>回卡</w:t>
      </w:r>
      <w:r w:rsidR="0045221A" w:rsidRPr="007F7AA4">
        <w:rPr>
          <w:rFonts w:eastAsiaTheme="majorEastAsia" w:cs="Times New Roman"/>
        </w:rPr>
        <w:t>1</w:t>
      </w:r>
      <w:r w:rsidR="0045221A" w:rsidRPr="007F7AA4">
        <w:rPr>
          <w:rFonts w:eastAsiaTheme="majorEastAsia" w:cs="Times New Roman"/>
        </w:rPr>
        <w:t>，</w:t>
      </w:r>
      <w:r w:rsidR="0045221A" w:rsidRPr="007F7AA4">
        <w:rPr>
          <w:rFonts w:eastAsiaTheme="majorEastAsia" w:cs="Times New Roman"/>
        </w:rPr>
        <w:t>5s</w:t>
      </w:r>
      <w:r w:rsidR="0045221A" w:rsidRPr="007F7AA4">
        <w:rPr>
          <w:rFonts w:eastAsiaTheme="majorEastAsia" w:cs="Times New Roman"/>
        </w:rPr>
        <w:t>内卡</w:t>
      </w:r>
      <w:r w:rsidR="0045221A" w:rsidRPr="007F7AA4">
        <w:rPr>
          <w:rFonts w:eastAsiaTheme="majorEastAsia" w:cs="Times New Roman"/>
        </w:rPr>
        <w:t>1</w:t>
      </w:r>
      <w:r w:rsidR="0045221A" w:rsidRPr="007F7AA4">
        <w:rPr>
          <w:rFonts w:eastAsiaTheme="majorEastAsia" w:cs="Times New Roman"/>
        </w:rPr>
        <w:t>数据图标闪了</w:t>
      </w:r>
      <w:r w:rsidR="0045221A" w:rsidRPr="007F7AA4">
        <w:rPr>
          <w:rFonts w:eastAsiaTheme="majorEastAsia" w:cs="Times New Roman"/>
        </w:rPr>
        <w:t>1</w:t>
      </w:r>
      <w:r w:rsidR="0045221A" w:rsidRPr="007F7AA4">
        <w:rPr>
          <w:rFonts w:eastAsiaTheme="majorEastAsia" w:cs="Times New Roman"/>
        </w:rPr>
        <w:t>下恢复（</w:t>
      </w:r>
      <w:r w:rsidR="0045221A" w:rsidRPr="007F7AA4">
        <w:rPr>
          <w:rFonts w:eastAsiaTheme="majorEastAsia" w:cs="Times New Roman"/>
        </w:rPr>
        <w:t>Fail rate:1/3</w:t>
      </w:r>
      <w:r w:rsidR="0045221A" w:rsidRPr="007F7AA4">
        <w:rPr>
          <w:rFonts w:eastAsiaTheme="majorEastAsia" w:cs="Times New Roman"/>
        </w:rPr>
        <w:t>）</w:t>
      </w:r>
      <w:r w:rsidR="0045221A" w:rsidRPr="007F7AA4">
        <w:rPr>
          <w:rFonts w:eastAsiaTheme="majorEastAsia" w:cs="Times New Roman"/>
        </w:rPr>
        <w:t>_0428</w:t>
      </w:r>
    </w:p>
    <w:p w14:paraId="2A59EE06" w14:textId="5A9B9581" w:rsidR="000362BC" w:rsidRPr="007F7AA4" w:rsidRDefault="000362BC" w:rsidP="0045221A">
      <w:pPr>
        <w:rPr>
          <w:rFonts w:eastAsiaTheme="majorEastAsia" w:cs="Times New Roman"/>
        </w:rPr>
      </w:pPr>
      <w:r w:rsidRPr="007F7AA4">
        <w:rPr>
          <w:rFonts w:eastAsiaTheme="majorEastAsia" w:cs="Times New Roman"/>
        </w:rPr>
        <w:t>MTK case</w:t>
      </w:r>
      <w:r w:rsidRPr="007F7AA4">
        <w:rPr>
          <w:rFonts w:eastAsiaTheme="majorEastAsia" w:cs="Times New Roman"/>
        </w:rPr>
        <w:t>：</w:t>
      </w:r>
      <w:r w:rsidRPr="007F7AA4">
        <w:rPr>
          <w:rFonts w:eastAsiaTheme="majorEastAsia" w:cs="Times New Roman"/>
        </w:rPr>
        <w:t>ALPS05592969</w:t>
      </w:r>
    </w:p>
    <w:p w14:paraId="3AD23A37" w14:textId="6B454CCC" w:rsidR="00ED76CE" w:rsidRPr="007F7AA4" w:rsidRDefault="00ED76CE" w:rsidP="0045221A">
      <w:pPr>
        <w:rPr>
          <w:rFonts w:eastAsiaTheme="majorEastAsia" w:cs="Times New Roman"/>
        </w:rPr>
      </w:pPr>
    </w:p>
    <w:p w14:paraId="6DE98717" w14:textId="2104EBB9" w:rsidR="00ED76CE" w:rsidRPr="007F7AA4" w:rsidRDefault="00ED76CE" w:rsidP="0045221A">
      <w:pPr>
        <w:rPr>
          <w:rFonts w:eastAsiaTheme="majorEastAsia" w:cs="Times New Roman"/>
        </w:rPr>
      </w:pPr>
      <w:r w:rsidRPr="007F7AA4">
        <w:rPr>
          <w:rFonts w:eastAsiaTheme="majorEastAsia" w:cs="Times New Roman"/>
        </w:rPr>
        <w:t>问题点：开启</w:t>
      </w:r>
      <w:r w:rsidRPr="007F7AA4">
        <w:rPr>
          <w:rFonts w:eastAsiaTheme="majorEastAsia" w:cs="Times New Roman"/>
        </w:rPr>
        <w:t>SA+NSA</w:t>
      </w:r>
      <w:r w:rsidRPr="007F7AA4">
        <w:rPr>
          <w:rFonts w:eastAsiaTheme="majorEastAsia" w:cs="Times New Roman"/>
        </w:rPr>
        <w:t>时</w:t>
      </w:r>
      <w:r w:rsidRPr="007F7AA4">
        <w:rPr>
          <w:rFonts w:eastAsiaTheme="majorEastAsia" w:cs="Times New Roman"/>
        </w:rPr>
        <w:t>/</w:t>
      </w:r>
      <w:r w:rsidRPr="007F7AA4">
        <w:rPr>
          <w:rFonts w:eastAsiaTheme="majorEastAsia" w:cs="Times New Roman"/>
        </w:rPr>
        <w:t>切主卡后，</w:t>
      </w:r>
      <w:r w:rsidRPr="007F7AA4">
        <w:rPr>
          <w:rFonts w:eastAsiaTheme="majorEastAsia" w:cs="Times New Roman"/>
        </w:rPr>
        <w:t>AP</w:t>
      </w:r>
      <w:r w:rsidRPr="007F7AA4">
        <w:rPr>
          <w:rFonts w:eastAsiaTheme="majorEastAsia" w:cs="Times New Roman"/>
        </w:rPr>
        <w:t>发送</w:t>
      </w:r>
      <w:r w:rsidRPr="007F7AA4">
        <w:rPr>
          <w:rFonts w:eastAsiaTheme="majorEastAsia" w:cs="Times New Roman"/>
        </w:rPr>
        <w:t>AT+E5GOPT=7</w:t>
      </w:r>
      <w:r w:rsidRPr="007F7AA4">
        <w:rPr>
          <w:rFonts w:eastAsiaTheme="majorEastAsia" w:cs="Times New Roman"/>
        </w:rPr>
        <w:t>，而不是</w:t>
      </w:r>
      <w:r w:rsidRPr="007F7AA4">
        <w:rPr>
          <w:rFonts w:eastAsiaTheme="majorEastAsia" w:cs="Times New Roman"/>
        </w:rPr>
        <w:t>AT+E5GOPT=7,2</w:t>
      </w:r>
      <w:r w:rsidRPr="007F7AA4">
        <w:rPr>
          <w:rFonts w:eastAsiaTheme="majorEastAsia" w:cs="Times New Roman"/>
        </w:rPr>
        <w:t>。关于</w:t>
      </w:r>
      <w:r w:rsidRPr="007F7AA4">
        <w:rPr>
          <w:rFonts w:eastAsiaTheme="majorEastAsia" w:cs="Times New Roman"/>
        </w:rPr>
        <w:t>E5GOPT</w:t>
      </w:r>
      <w:r w:rsidRPr="007F7AA4">
        <w:rPr>
          <w:rFonts w:eastAsiaTheme="majorEastAsia" w:cs="Times New Roman"/>
        </w:rPr>
        <w:t>的描述如下。</w:t>
      </w:r>
    </w:p>
    <w:p w14:paraId="32DAA3CD" w14:textId="77777777" w:rsidR="00ED76CE" w:rsidRPr="007F7AA4" w:rsidRDefault="00ED76CE" w:rsidP="00ED76CE">
      <w:pPr>
        <w:rPr>
          <w:rFonts w:eastAsiaTheme="majorEastAsia" w:cs="Times New Roman"/>
        </w:rPr>
      </w:pPr>
      <w:r w:rsidRPr="007F7AA4">
        <w:rPr>
          <w:rFonts w:eastAsiaTheme="majorEastAsia" w:cs="Times New Roman"/>
        </w:rPr>
        <w:t>         </w:t>
      </w:r>
      <w:r w:rsidRPr="007F7AA4">
        <w:rPr>
          <w:rFonts w:eastAsiaTheme="majorEastAsia" w:cs="Times New Roman"/>
        </w:rPr>
        <w:t>以下為</w:t>
      </w:r>
      <w:r w:rsidRPr="007F7AA4">
        <w:rPr>
          <w:rFonts w:eastAsiaTheme="majorEastAsia" w:cs="Times New Roman"/>
        </w:rPr>
        <w:t>AT+E5GOPT</w:t>
      </w:r>
      <w:r w:rsidRPr="007F7AA4">
        <w:rPr>
          <w:rFonts w:eastAsiaTheme="majorEastAsia" w:cs="Times New Roman"/>
        </w:rPr>
        <w:t>的說明</w:t>
      </w:r>
      <w:r w:rsidRPr="007F7AA4">
        <w:rPr>
          <w:rFonts w:eastAsiaTheme="majorEastAsia" w:cs="Times New Roman"/>
        </w:rPr>
        <w:t>:</w:t>
      </w:r>
    </w:p>
    <w:p w14:paraId="08CACA37" w14:textId="77777777" w:rsidR="00ED76CE" w:rsidRPr="007F7AA4" w:rsidRDefault="00ED76CE" w:rsidP="00ED76CE">
      <w:pPr>
        <w:rPr>
          <w:rFonts w:eastAsiaTheme="majorEastAsia" w:cs="Times New Roman"/>
        </w:rPr>
      </w:pPr>
      <w:r w:rsidRPr="007F7AA4">
        <w:rPr>
          <w:rFonts w:eastAsiaTheme="majorEastAsia" w:cs="Times New Roman"/>
        </w:rPr>
        <w:t xml:space="preserve">         AT+E5GOPT=7,0 : </w:t>
      </w:r>
      <w:r w:rsidRPr="007F7AA4">
        <w:rPr>
          <w:rFonts w:eastAsiaTheme="majorEastAsia" w:cs="Times New Roman"/>
        </w:rPr>
        <w:t>相當於</w:t>
      </w:r>
      <w:r w:rsidRPr="007F7AA4">
        <w:rPr>
          <w:rFonts w:eastAsiaTheme="majorEastAsia" w:cs="Times New Roman"/>
        </w:rPr>
        <w:t>AT+E5GOPT=7</w:t>
      </w:r>
      <w:r w:rsidRPr="007F7AA4">
        <w:rPr>
          <w:rFonts w:eastAsiaTheme="majorEastAsia" w:cs="Times New Roman"/>
        </w:rPr>
        <w:t>，僅會開啟</w:t>
      </w:r>
      <w:r w:rsidRPr="007F7AA4">
        <w:rPr>
          <w:rFonts w:eastAsiaTheme="majorEastAsia" w:cs="Times New Roman"/>
        </w:rPr>
        <w:t>vg option 2</w:t>
      </w:r>
      <w:r w:rsidRPr="007F7AA4">
        <w:rPr>
          <w:rFonts w:eastAsiaTheme="majorEastAsia" w:cs="Times New Roman"/>
        </w:rPr>
        <w:t>，如果當下有連結，會等到連結被釋放</w:t>
      </w:r>
      <w:r w:rsidRPr="007F7AA4">
        <w:rPr>
          <w:rFonts w:eastAsiaTheme="majorEastAsia" w:cs="Times New Roman"/>
        </w:rPr>
        <w:t>(e.g., NW</w:t>
      </w:r>
      <w:r w:rsidRPr="007F7AA4">
        <w:rPr>
          <w:rFonts w:eastAsiaTheme="majorEastAsia" w:cs="Times New Roman"/>
        </w:rPr>
        <w:t>端主動釋放</w:t>
      </w:r>
      <w:r w:rsidRPr="007F7AA4">
        <w:rPr>
          <w:rFonts w:eastAsiaTheme="majorEastAsia" w:cs="Times New Roman"/>
        </w:rPr>
        <w:t>)</w:t>
      </w:r>
      <w:r w:rsidRPr="007F7AA4">
        <w:rPr>
          <w:rFonts w:eastAsiaTheme="majorEastAsia" w:cs="Times New Roman"/>
        </w:rPr>
        <w:t>，</w:t>
      </w:r>
      <w:r w:rsidRPr="007F7AA4">
        <w:rPr>
          <w:rFonts w:eastAsiaTheme="majorEastAsia" w:cs="Times New Roman"/>
          <w:highlight w:val="yellow"/>
        </w:rPr>
        <w:t>預期連結釋放後，可以透過</w:t>
      </w:r>
      <w:r w:rsidRPr="007F7AA4">
        <w:rPr>
          <w:rFonts w:eastAsiaTheme="majorEastAsia" w:cs="Times New Roman"/>
          <w:highlight w:val="yellow"/>
        </w:rPr>
        <w:t>reselection</w:t>
      </w:r>
      <w:r w:rsidRPr="007F7AA4">
        <w:rPr>
          <w:rFonts w:eastAsiaTheme="majorEastAsia" w:cs="Times New Roman"/>
          <w:highlight w:val="yellow"/>
        </w:rPr>
        <w:t>回到</w:t>
      </w:r>
      <w:r w:rsidRPr="007F7AA4">
        <w:rPr>
          <w:rFonts w:eastAsiaTheme="majorEastAsia" w:cs="Times New Roman"/>
          <w:highlight w:val="yellow"/>
        </w:rPr>
        <w:t>SA</w:t>
      </w:r>
      <w:r w:rsidRPr="007F7AA4">
        <w:rPr>
          <w:rFonts w:eastAsiaTheme="majorEastAsia" w:cs="Times New Roman"/>
          <w:highlight w:val="yellow"/>
        </w:rPr>
        <w:t>。</w:t>
      </w:r>
    </w:p>
    <w:p w14:paraId="66BC522E" w14:textId="77777777" w:rsidR="00ED76CE" w:rsidRPr="007F7AA4" w:rsidRDefault="00ED76CE" w:rsidP="00ED76CE">
      <w:pPr>
        <w:rPr>
          <w:rFonts w:eastAsiaTheme="majorEastAsia" w:cs="Times New Roman"/>
        </w:rPr>
      </w:pPr>
      <w:r w:rsidRPr="007F7AA4">
        <w:rPr>
          <w:rFonts w:eastAsiaTheme="majorEastAsia" w:cs="Times New Roman"/>
        </w:rPr>
        <w:t>         AT+E5GOPT=7,1 : </w:t>
      </w:r>
      <w:r w:rsidRPr="007F7AA4">
        <w:rPr>
          <w:rFonts w:eastAsiaTheme="majorEastAsia" w:cs="Times New Roman"/>
        </w:rPr>
        <w:t>開啟</w:t>
      </w:r>
      <w:r w:rsidRPr="007F7AA4">
        <w:rPr>
          <w:rFonts w:eastAsiaTheme="majorEastAsia" w:cs="Times New Roman"/>
        </w:rPr>
        <w:t>vg option 2</w:t>
      </w:r>
      <w:r w:rsidRPr="007F7AA4">
        <w:rPr>
          <w:rFonts w:eastAsiaTheme="majorEastAsia" w:cs="Times New Roman"/>
        </w:rPr>
        <w:t>的同時會在條件允許下</w:t>
      </w:r>
      <w:r w:rsidRPr="007F7AA4">
        <w:rPr>
          <w:rFonts w:eastAsiaTheme="majorEastAsia" w:cs="Times New Roman"/>
        </w:rPr>
        <w:t xml:space="preserve">(e.g., </w:t>
      </w:r>
      <w:r w:rsidRPr="007F7AA4">
        <w:rPr>
          <w:rFonts w:eastAsiaTheme="majorEastAsia" w:cs="Times New Roman"/>
        </w:rPr>
        <w:t>沒有</w:t>
      </w:r>
      <w:r w:rsidRPr="007F7AA4">
        <w:rPr>
          <w:rFonts w:eastAsiaTheme="majorEastAsia" w:cs="Times New Roman"/>
        </w:rPr>
        <w:t>call ongoing)</w:t>
      </w:r>
      <w:r w:rsidRPr="007F7AA4">
        <w:rPr>
          <w:rFonts w:eastAsiaTheme="majorEastAsia" w:cs="Times New Roman"/>
          <w:highlight w:val="yellow"/>
        </w:rPr>
        <w:t>由</w:t>
      </w:r>
      <w:r w:rsidRPr="007F7AA4">
        <w:rPr>
          <w:rFonts w:eastAsiaTheme="majorEastAsia" w:cs="Times New Roman"/>
          <w:highlight w:val="yellow"/>
        </w:rPr>
        <w:t>UE</w:t>
      </w:r>
      <w:r w:rsidRPr="007F7AA4">
        <w:rPr>
          <w:rFonts w:eastAsiaTheme="majorEastAsia" w:cs="Times New Roman"/>
          <w:highlight w:val="yellow"/>
        </w:rPr>
        <w:t>強迫切斷連結，不會等到</w:t>
      </w:r>
      <w:r w:rsidRPr="007F7AA4">
        <w:rPr>
          <w:rFonts w:eastAsiaTheme="majorEastAsia" w:cs="Times New Roman"/>
          <w:highlight w:val="yellow"/>
        </w:rPr>
        <w:t>NW</w:t>
      </w:r>
      <w:r w:rsidRPr="007F7AA4">
        <w:rPr>
          <w:rFonts w:eastAsiaTheme="majorEastAsia" w:cs="Times New Roman"/>
          <w:highlight w:val="yellow"/>
        </w:rPr>
        <w:t>來釋放，預期連結釋放後，可以透過</w:t>
      </w:r>
      <w:r w:rsidRPr="007F7AA4">
        <w:rPr>
          <w:rFonts w:eastAsiaTheme="majorEastAsia" w:cs="Times New Roman"/>
          <w:highlight w:val="yellow"/>
        </w:rPr>
        <w:t>reselection</w:t>
      </w:r>
      <w:r w:rsidRPr="007F7AA4">
        <w:rPr>
          <w:rFonts w:eastAsiaTheme="majorEastAsia" w:cs="Times New Roman"/>
          <w:highlight w:val="yellow"/>
        </w:rPr>
        <w:t>回到</w:t>
      </w:r>
      <w:r w:rsidRPr="007F7AA4">
        <w:rPr>
          <w:rFonts w:eastAsiaTheme="majorEastAsia" w:cs="Times New Roman"/>
          <w:highlight w:val="yellow"/>
        </w:rPr>
        <w:t>SA</w:t>
      </w:r>
      <w:r w:rsidRPr="007F7AA4">
        <w:rPr>
          <w:rFonts w:eastAsiaTheme="majorEastAsia" w:cs="Times New Roman"/>
          <w:highlight w:val="yellow"/>
        </w:rPr>
        <w:t>。</w:t>
      </w:r>
    </w:p>
    <w:p w14:paraId="61A9A35F" w14:textId="6C94326F" w:rsidR="00ED76CE" w:rsidRPr="007F7AA4" w:rsidRDefault="00ED76CE" w:rsidP="00ED76CE">
      <w:pPr>
        <w:rPr>
          <w:rFonts w:eastAsiaTheme="majorEastAsia" w:cs="Times New Roman"/>
        </w:rPr>
      </w:pPr>
      <w:r w:rsidRPr="007F7AA4">
        <w:rPr>
          <w:rFonts w:eastAsiaTheme="majorEastAsia" w:cs="Times New Roman"/>
        </w:rPr>
        <w:t>         AT+E5GOPT=7,2 : </w:t>
      </w:r>
      <w:r w:rsidRPr="007F7AA4">
        <w:rPr>
          <w:rFonts w:eastAsiaTheme="majorEastAsia" w:cs="Times New Roman"/>
        </w:rPr>
        <w:t>開啟</w:t>
      </w:r>
      <w:r w:rsidRPr="007F7AA4">
        <w:rPr>
          <w:rFonts w:eastAsiaTheme="majorEastAsia" w:cs="Times New Roman"/>
        </w:rPr>
        <w:t>vg option 2</w:t>
      </w:r>
      <w:r w:rsidRPr="007F7AA4">
        <w:rPr>
          <w:rFonts w:eastAsiaTheme="majorEastAsia" w:cs="Times New Roman"/>
        </w:rPr>
        <w:t>後，在條件允許下</w:t>
      </w:r>
      <w:r w:rsidRPr="007F7AA4">
        <w:rPr>
          <w:rFonts w:eastAsiaTheme="majorEastAsia" w:cs="Times New Roman"/>
        </w:rPr>
        <w:t xml:space="preserve">(e.g., </w:t>
      </w:r>
      <w:r w:rsidRPr="007F7AA4">
        <w:rPr>
          <w:rFonts w:eastAsiaTheme="majorEastAsia" w:cs="Times New Roman"/>
        </w:rPr>
        <w:t>沒有</w:t>
      </w:r>
      <w:r w:rsidRPr="007F7AA4">
        <w:rPr>
          <w:rFonts w:eastAsiaTheme="majorEastAsia" w:cs="Times New Roman"/>
        </w:rPr>
        <w:t>call ongoing, NR</w:t>
      </w:r>
      <w:r w:rsidRPr="007F7AA4">
        <w:rPr>
          <w:rFonts w:eastAsiaTheme="majorEastAsia" w:cs="Times New Roman"/>
        </w:rPr>
        <w:t>為最高</w:t>
      </w:r>
      <w:r w:rsidRPr="007F7AA4">
        <w:rPr>
          <w:rFonts w:eastAsiaTheme="majorEastAsia" w:cs="Times New Roman"/>
        </w:rPr>
        <w:t>priority)</w:t>
      </w:r>
      <w:r w:rsidRPr="007F7AA4">
        <w:rPr>
          <w:rFonts w:eastAsiaTheme="majorEastAsia" w:cs="Times New Roman"/>
          <w:highlight w:val="yellow"/>
        </w:rPr>
        <w:t>主動觸發找網，預期透過找網而非</w:t>
      </w:r>
      <w:r w:rsidRPr="007F7AA4">
        <w:rPr>
          <w:rFonts w:eastAsiaTheme="majorEastAsia" w:cs="Times New Roman"/>
          <w:highlight w:val="yellow"/>
        </w:rPr>
        <w:t>reselection</w:t>
      </w:r>
      <w:r w:rsidRPr="007F7AA4">
        <w:rPr>
          <w:rFonts w:eastAsiaTheme="majorEastAsia" w:cs="Times New Roman"/>
          <w:highlight w:val="yellow"/>
        </w:rPr>
        <w:t>的方式回到</w:t>
      </w:r>
      <w:r w:rsidRPr="007F7AA4">
        <w:rPr>
          <w:rFonts w:eastAsiaTheme="majorEastAsia" w:cs="Times New Roman"/>
          <w:highlight w:val="yellow"/>
        </w:rPr>
        <w:t>SA</w:t>
      </w:r>
      <w:r w:rsidRPr="007F7AA4">
        <w:rPr>
          <w:rFonts w:eastAsiaTheme="majorEastAsia" w:cs="Times New Roman"/>
          <w:highlight w:val="yellow"/>
        </w:rPr>
        <w:t>。</w:t>
      </w:r>
      <w:r w:rsidR="00D244BE" w:rsidRPr="007F7AA4">
        <w:rPr>
          <w:rFonts w:eastAsiaTheme="majorEastAsia" w:cs="Times New Roman"/>
          <w:highlight w:val="yellow"/>
        </w:rPr>
        <w:t>回</w:t>
      </w:r>
      <w:r w:rsidR="00D244BE" w:rsidRPr="007F7AA4">
        <w:rPr>
          <w:rFonts w:eastAsiaTheme="majorEastAsia" w:cs="Times New Roman"/>
          <w:highlight w:val="yellow"/>
        </w:rPr>
        <w:t>SA</w:t>
      </w:r>
      <w:r w:rsidR="00D244BE" w:rsidRPr="007F7AA4">
        <w:rPr>
          <w:rFonts w:eastAsiaTheme="majorEastAsia" w:cs="Times New Roman"/>
          <w:highlight w:val="yellow"/>
        </w:rPr>
        <w:t>网络速度最快。</w:t>
      </w:r>
    </w:p>
    <w:p w14:paraId="0C5FC423" w14:textId="5CC287BA" w:rsidR="00B91186" w:rsidRPr="007F7AA4" w:rsidRDefault="00B91186" w:rsidP="00ED76CE">
      <w:pPr>
        <w:rPr>
          <w:rFonts w:eastAsiaTheme="majorEastAsia" w:cs="Times New Roman"/>
        </w:rPr>
      </w:pPr>
      <w:r w:rsidRPr="007F7AA4">
        <w:rPr>
          <w:rFonts w:eastAsiaTheme="majorEastAsia" w:cs="Times New Roman"/>
          <w:highlight w:val="yellow"/>
        </w:rPr>
        <w:t>需要</w:t>
      </w:r>
      <w:r w:rsidRPr="007F7AA4">
        <w:rPr>
          <w:rFonts w:eastAsiaTheme="majorEastAsia" w:cs="Times New Roman"/>
          <w:highlight w:val="yellow"/>
        </w:rPr>
        <w:t>AP</w:t>
      </w:r>
      <w:r w:rsidRPr="007F7AA4">
        <w:rPr>
          <w:rFonts w:eastAsiaTheme="majorEastAsia" w:cs="Times New Roman"/>
          <w:highlight w:val="yellow"/>
        </w:rPr>
        <w:t>侧的修改：</w:t>
      </w:r>
    </w:p>
    <w:p w14:paraId="2DDDD904" w14:textId="6E7A01DD" w:rsidR="00B91186" w:rsidRPr="007F7AA4" w:rsidRDefault="00C7676F" w:rsidP="00ED76CE">
      <w:pPr>
        <w:rPr>
          <w:rFonts w:eastAsiaTheme="majorEastAsia" w:cs="Times New Roman"/>
        </w:rPr>
      </w:pPr>
      <w:hyperlink r:id="rId182" w:history="1">
        <w:r w:rsidR="00981D20" w:rsidRPr="007F7AA4">
          <w:rPr>
            <w:rStyle w:val="ab"/>
            <w:rFonts w:eastAsiaTheme="majorEastAsia" w:cs="Times New Roman"/>
          </w:rPr>
          <w:t>http://gerrit.pt.mioffice.cn/c/platform/packages/services/MiuiTelephony/+/1363876</w:t>
        </w:r>
      </w:hyperlink>
    </w:p>
    <w:p w14:paraId="5587B6B9" w14:textId="20A1640F" w:rsidR="00981D20" w:rsidRPr="007F7AA4" w:rsidRDefault="00981D20" w:rsidP="00ED76CE">
      <w:pPr>
        <w:rPr>
          <w:rFonts w:eastAsiaTheme="majorEastAsia" w:cs="Times New Roman"/>
        </w:rPr>
      </w:pPr>
      <w:r w:rsidRPr="007F7AA4">
        <w:rPr>
          <w:rFonts w:eastAsiaTheme="majorEastAsia" w:cs="Times New Roman"/>
        </w:rPr>
        <w:t>需要支持此特征的项目，需要在此判断中添加判断：</w:t>
      </w:r>
    </w:p>
    <w:p w14:paraId="6A884AF8" w14:textId="515BDA64" w:rsidR="00205F4B" w:rsidRPr="007F7AA4" w:rsidRDefault="00205F4B" w:rsidP="00ED76CE">
      <w:pPr>
        <w:rPr>
          <w:rFonts w:eastAsiaTheme="majorEastAsia" w:cs="Times New Roman"/>
        </w:rPr>
      </w:pPr>
      <w:r w:rsidRPr="007F7AA4">
        <w:rPr>
          <w:rFonts w:eastAsiaTheme="majorEastAsia" w:cs="Times New Roman"/>
        </w:rPr>
        <w:t>注意：</w:t>
      </w:r>
      <w:r w:rsidRPr="007F7AA4">
        <w:rPr>
          <w:rFonts w:eastAsiaTheme="majorEastAsia" w:cs="Times New Roman"/>
        </w:rPr>
        <w:t>Build.DEVICE</w:t>
      </w:r>
      <w:r w:rsidRPr="007F7AA4">
        <w:rPr>
          <w:rFonts w:eastAsiaTheme="majorEastAsia" w:cs="Times New Roman"/>
        </w:rPr>
        <w:t>为</w:t>
      </w:r>
      <w:r w:rsidRPr="007F7AA4">
        <w:rPr>
          <w:rFonts w:eastAsiaTheme="majorEastAsia" w:cs="Times New Roman"/>
        </w:rPr>
        <w:t>[</w:t>
      </w:r>
      <w:r w:rsidRPr="007F7AA4">
        <w:rPr>
          <w:rFonts w:eastAsiaTheme="majorEastAsia" w:cs="Times New Roman"/>
          <w:b/>
          <w:color w:val="FF0000"/>
        </w:rPr>
        <w:t>ro.product.device</w:t>
      </w:r>
      <w:r w:rsidRPr="007F7AA4">
        <w:rPr>
          <w:rFonts w:eastAsiaTheme="majorEastAsia" w:cs="Times New Roman"/>
        </w:rPr>
        <w:t>]:[amber]</w:t>
      </w:r>
    </w:p>
    <w:p w14:paraId="1DCFF91C" w14:textId="21BB5426" w:rsidR="00981D20" w:rsidRPr="007F7AA4" w:rsidRDefault="00981D20" w:rsidP="00ED76CE">
      <w:pPr>
        <w:rPr>
          <w:rFonts w:eastAsiaTheme="majorEastAsia" w:cs="Times New Roman"/>
        </w:rPr>
      </w:pPr>
      <w:r w:rsidRPr="007F7AA4">
        <w:rPr>
          <w:rFonts w:eastAsiaTheme="majorEastAsia" w:cs="Times New Roman"/>
          <w:noProof/>
        </w:rPr>
        <w:drawing>
          <wp:inline distT="0" distB="0" distL="0" distR="0" wp14:anchorId="2A97EA8E" wp14:editId="210E1EA2">
            <wp:extent cx="6241321" cy="830652"/>
            <wp:effectExtent l="0" t="0" r="7620" b="762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6241321" cy="830652"/>
                    </a:xfrm>
                    <a:prstGeom prst="rect">
                      <a:avLst/>
                    </a:prstGeom>
                  </pic:spPr>
                </pic:pic>
              </a:graphicData>
            </a:graphic>
          </wp:inline>
        </w:drawing>
      </w:r>
    </w:p>
    <w:p w14:paraId="265E3A2E" w14:textId="5EC3786D" w:rsidR="00C35552" w:rsidRPr="007F7AA4" w:rsidRDefault="00C35552" w:rsidP="0045221A">
      <w:pPr>
        <w:rPr>
          <w:rFonts w:eastAsiaTheme="majorEastAsia" w:cs="Times New Roman"/>
        </w:rPr>
      </w:pPr>
    </w:p>
    <w:p w14:paraId="08491C4A" w14:textId="57E8E36F" w:rsidR="00C35552" w:rsidRPr="007F7AA4" w:rsidRDefault="00B91186" w:rsidP="0045221A">
      <w:pPr>
        <w:rPr>
          <w:rFonts w:eastAsiaTheme="majorEastAsia" w:cs="Times New Roman"/>
        </w:rPr>
      </w:pPr>
      <w:r w:rsidRPr="007F7AA4">
        <w:rPr>
          <w:rFonts w:eastAsiaTheme="majorEastAsia" w:cs="Times New Roman"/>
        </w:rPr>
        <w:t>另外需要的</w:t>
      </w:r>
      <w:r w:rsidR="00C35552" w:rsidRPr="007F7AA4">
        <w:rPr>
          <w:rFonts w:eastAsiaTheme="majorEastAsia" w:cs="Times New Roman"/>
        </w:rPr>
        <w:t>Patch</w:t>
      </w:r>
      <w:r w:rsidR="00C35552" w:rsidRPr="007F7AA4">
        <w:rPr>
          <w:rFonts w:eastAsiaTheme="majorEastAsia" w:cs="Times New Roman"/>
        </w:rPr>
        <w:t>：</w:t>
      </w:r>
    </w:p>
    <w:p w14:paraId="4D7E75BD" w14:textId="77777777" w:rsidR="00C35552" w:rsidRPr="007F7AA4" w:rsidRDefault="00C35552" w:rsidP="00C35552">
      <w:pPr>
        <w:rPr>
          <w:rFonts w:eastAsiaTheme="majorEastAsia" w:cs="Times New Roman"/>
        </w:rPr>
      </w:pPr>
      <w:r w:rsidRPr="007F7AA4">
        <w:rPr>
          <w:rFonts w:eastAsiaTheme="majorEastAsia" w:cs="Times New Roman"/>
        </w:rPr>
        <w:t>[Release Info]</w:t>
      </w:r>
    </w:p>
    <w:p w14:paraId="0777B598" w14:textId="77777777" w:rsidR="00C35552" w:rsidRPr="007F7AA4" w:rsidRDefault="00C35552" w:rsidP="00C35552">
      <w:pPr>
        <w:rPr>
          <w:rFonts w:eastAsiaTheme="majorEastAsia" w:cs="Times New Roman"/>
        </w:rPr>
      </w:pPr>
      <w:r w:rsidRPr="007F7AA4">
        <w:rPr>
          <w:rFonts w:eastAsiaTheme="majorEastAsia" w:cs="Times New Roman"/>
        </w:rPr>
        <w:t>- Check-in date (YYYY/MM/DD): 2021/02/18</w:t>
      </w:r>
    </w:p>
    <w:p w14:paraId="167E4B35" w14:textId="77777777" w:rsidR="00C35552" w:rsidRPr="007F7AA4" w:rsidRDefault="00C35552" w:rsidP="00C35552">
      <w:pPr>
        <w:rPr>
          <w:rFonts w:eastAsiaTheme="majorEastAsia" w:cs="Times New Roman"/>
        </w:rPr>
      </w:pPr>
      <w:r w:rsidRPr="007F7AA4">
        <w:rPr>
          <w:rFonts w:eastAsiaTheme="majorEastAsia" w:cs="Times New Roman"/>
        </w:rPr>
        <w:t>- Patch ID: MOLY00618335 (MOLY.NR15.R3.MP.V1.6)</w:t>
      </w:r>
    </w:p>
    <w:p w14:paraId="0617F292" w14:textId="77777777" w:rsidR="00C35552" w:rsidRPr="007F7AA4" w:rsidRDefault="00C35552" w:rsidP="00C35552">
      <w:pPr>
        <w:rPr>
          <w:rFonts w:eastAsiaTheme="majorEastAsia" w:cs="Times New Roman"/>
        </w:rPr>
      </w:pPr>
      <w:r w:rsidRPr="007F7AA4">
        <w:rPr>
          <w:rFonts w:eastAsiaTheme="majorEastAsia" w:cs="Times New Roman"/>
        </w:rPr>
        <w:t>- Compiler/feature option change (if any):</w:t>
      </w:r>
    </w:p>
    <w:p w14:paraId="38E9D5E0" w14:textId="77777777" w:rsidR="00CC6A9E" w:rsidRPr="007F7AA4" w:rsidRDefault="00C35552" w:rsidP="00C35552">
      <w:pPr>
        <w:rPr>
          <w:rFonts w:eastAsiaTheme="majorEastAsia" w:cs="Times New Roman"/>
        </w:rPr>
      </w:pPr>
      <w:r w:rsidRPr="007F7AA4">
        <w:rPr>
          <w:rFonts w:eastAsiaTheme="majorEastAsia" w:cs="Times New Roman"/>
        </w:rPr>
        <w:t>enable SBP : SBP_TRIGGER_SEARCH_WHEN_OPTION2_ON or add compile option :</w:t>
      </w:r>
      <w:r w:rsidRPr="007F7AA4">
        <w:rPr>
          <w:rFonts w:eastAsiaTheme="majorEastAsia" w:cs="Times New Roman"/>
          <w:color w:val="FF0000"/>
        </w:rPr>
        <w:t xml:space="preserve"> __TR</w:t>
      </w:r>
      <w:r w:rsidR="00956D1F" w:rsidRPr="007F7AA4">
        <w:rPr>
          <w:rFonts w:eastAsiaTheme="majorEastAsia" w:cs="Times New Roman"/>
          <w:color w:val="FF0000"/>
        </w:rPr>
        <w:t>IGGER_SEARCH_WHEN_OPTION2_ON__</w:t>
      </w:r>
    </w:p>
    <w:p w14:paraId="1BB2500D" w14:textId="665A7FE8" w:rsidR="00C35552" w:rsidRPr="007F7AA4" w:rsidRDefault="00C35552" w:rsidP="00C35552">
      <w:pPr>
        <w:rPr>
          <w:rFonts w:eastAsiaTheme="majorEastAsia" w:cs="Times New Roman"/>
          <w:color w:val="FF0000"/>
        </w:rPr>
      </w:pPr>
    </w:p>
    <w:p w14:paraId="22B5CE67" w14:textId="77777777" w:rsidR="00C35552" w:rsidRPr="007F7AA4" w:rsidRDefault="00C35552" w:rsidP="00C35552">
      <w:pPr>
        <w:rPr>
          <w:rFonts w:eastAsiaTheme="majorEastAsia" w:cs="Times New Roman"/>
        </w:rPr>
      </w:pPr>
      <w:r w:rsidRPr="007F7AA4">
        <w:rPr>
          <w:rFonts w:eastAsiaTheme="majorEastAsia" w:cs="Times New Roman"/>
        </w:rPr>
        <w:t>[Root Cause]</w:t>
      </w:r>
    </w:p>
    <w:p w14:paraId="33BC0A6E" w14:textId="77777777" w:rsidR="00C35552" w:rsidRPr="007F7AA4" w:rsidRDefault="00C35552" w:rsidP="00C35552">
      <w:pPr>
        <w:rPr>
          <w:rFonts w:eastAsiaTheme="majorEastAsia" w:cs="Times New Roman"/>
        </w:rPr>
      </w:pPr>
      <w:r w:rsidRPr="007F7AA4">
        <w:rPr>
          <w:rFonts w:eastAsiaTheme="majorEastAsia" w:cs="Times New Roman"/>
        </w:rPr>
        <w:t>MTK prefer to wait for NW release connection and reselect to NR, so do not trigger search after turn on vg option 2.</w:t>
      </w:r>
    </w:p>
    <w:p w14:paraId="4FE8DC9A" w14:textId="77777777" w:rsidR="00C35552" w:rsidRPr="007F7AA4" w:rsidRDefault="00C35552" w:rsidP="00C35552">
      <w:pPr>
        <w:rPr>
          <w:rFonts w:eastAsiaTheme="majorEastAsia" w:cs="Times New Roman"/>
        </w:rPr>
      </w:pPr>
      <w:r w:rsidRPr="007F7AA4">
        <w:rPr>
          <w:rFonts w:eastAsiaTheme="majorEastAsia" w:cs="Times New Roman"/>
        </w:rPr>
        <w:t>[Solution]</w:t>
      </w:r>
    </w:p>
    <w:p w14:paraId="3363D417" w14:textId="77777777" w:rsidR="00C35552" w:rsidRPr="007F7AA4" w:rsidRDefault="00C35552" w:rsidP="00C35552">
      <w:pPr>
        <w:rPr>
          <w:rFonts w:eastAsiaTheme="majorEastAsia" w:cs="Times New Roman"/>
          <w:color w:val="FF0000"/>
        </w:rPr>
      </w:pPr>
      <w:r w:rsidRPr="007F7AA4">
        <w:rPr>
          <w:rFonts w:eastAsiaTheme="majorEastAsia" w:cs="Times New Roman"/>
          <w:color w:val="FF0000"/>
        </w:rPr>
        <w:t>Trigger search when turn on vg option 2</w:t>
      </w:r>
    </w:p>
    <w:p w14:paraId="17CC4F86" w14:textId="77777777" w:rsidR="00C35552" w:rsidRPr="007F7AA4" w:rsidRDefault="00C35552" w:rsidP="00C35552">
      <w:pPr>
        <w:rPr>
          <w:rFonts w:eastAsiaTheme="majorEastAsia" w:cs="Times New Roman"/>
        </w:rPr>
      </w:pPr>
      <w:r w:rsidRPr="007F7AA4">
        <w:rPr>
          <w:rFonts w:eastAsiaTheme="majorEastAsia" w:cs="Times New Roman"/>
        </w:rPr>
        <w:t>[Suggested test scenarios to customer]</w:t>
      </w:r>
    </w:p>
    <w:p w14:paraId="14138101" w14:textId="77777777" w:rsidR="00C35552" w:rsidRPr="007F7AA4" w:rsidRDefault="00C35552" w:rsidP="00C35552">
      <w:pPr>
        <w:rPr>
          <w:rFonts w:eastAsiaTheme="majorEastAsia" w:cs="Times New Roman"/>
          <w:color w:val="FF0000"/>
        </w:rPr>
      </w:pPr>
      <w:r w:rsidRPr="007F7AA4">
        <w:rPr>
          <w:rFonts w:eastAsiaTheme="majorEastAsia" w:cs="Times New Roman"/>
          <w:color w:val="FF0000"/>
        </w:rPr>
        <w:t>Turn off and on vg option 2.</w:t>
      </w:r>
    </w:p>
    <w:p w14:paraId="4B48B51E" w14:textId="77777777" w:rsidR="00C35552" w:rsidRPr="007F7AA4" w:rsidRDefault="00C35552" w:rsidP="00C35552">
      <w:pPr>
        <w:rPr>
          <w:rFonts w:eastAsiaTheme="majorEastAsia" w:cs="Times New Roman"/>
        </w:rPr>
      </w:pPr>
      <w:r w:rsidRPr="007F7AA4">
        <w:rPr>
          <w:rFonts w:eastAsiaTheme="majorEastAsia" w:cs="Times New Roman"/>
        </w:rPr>
        <w:t>Please verify the patch and update the test result on eService.</w:t>
      </w:r>
    </w:p>
    <w:p w14:paraId="3F590AC1" w14:textId="77777777" w:rsidR="00C35552" w:rsidRPr="007F7AA4" w:rsidRDefault="00C35552" w:rsidP="00C35552">
      <w:pPr>
        <w:rPr>
          <w:rFonts w:eastAsiaTheme="majorEastAsia" w:cs="Times New Roman"/>
        </w:rPr>
      </w:pPr>
    </w:p>
    <w:p w14:paraId="55FE5332" w14:textId="77777777" w:rsidR="00C35552" w:rsidRPr="007F7AA4" w:rsidRDefault="00C35552" w:rsidP="00C35552">
      <w:pPr>
        <w:rPr>
          <w:rFonts w:eastAsiaTheme="majorEastAsia" w:cs="Times New Roman"/>
        </w:rPr>
      </w:pPr>
      <w:r w:rsidRPr="007F7AA4">
        <w:rPr>
          <w:rFonts w:eastAsiaTheme="majorEastAsia" w:cs="Times New Roman"/>
        </w:rPr>
        <w:lastRenderedPageBreak/>
        <w:t>Thanks</w:t>
      </w:r>
    </w:p>
    <w:p w14:paraId="739200D4" w14:textId="5F166F23" w:rsidR="00C35552" w:rsidRPr="007F7AA4" w:rsidRDefault="009F72E4" w:rsidP="0045221A">
      <w:pPr>
        <w:rPr>
          <w:rFonts w:eastAsiaTheme="majorEastAsia" w:cs="Times New Roman"/>
          <w:b/>
        </w:rPr>
      </w:pPr>
      <w:r w:rsidRPr="007F7AA4">
        <w:rPr>
          <w:rFonts w:eastAsiaTheme="majorEastAsia" w:cs="Times New Roman"/>
          <w:b/>
        </w:rPr>
        <w:t>SA</w:t>
      </w:r>
      <w:r w:rsidRPr="007F7AA4">
        <w:rPr>
          <w:rFonts w:eastAsiaTheme="majorEastAsia" w:cs="Times New Roman"/>
          <w:b/>
        </w:rPr>
        <w:t>开启的相关问题：</w:t>
      </w:r>
    </w:p>
    <w:p w14:paraId="20526D98" w14:textId="2FCBDCAD" w:rsidR="009F72E4" w:rsidRPr="007F7AA4" w:rsidRDefault="009F72E4" w:rsidP="009F72E4">
      <w:pPr>
        <w:rPr>
          <w:rFonts w:eastAsiaTheme="majorEastAsia" w:cs="Times New Roman"/>
        </w:rPr>
      </w:pPr>
      <w:r w:rsidRPr="007F7AA4">
        <w:rPr>
          <w:rFonts w:eastAsiaTheme="majorEastAsia" w:cs="Times New Roman"/>
        </w:rPr>
        <w:t>1.UE</w:t>
      </w:r>
      <w:r w:rsidRPr="007F7AA4">
        <w:rPr>
          <w:rFonts w:eastAsiaTheme="majorEastAsia" w:cs="Times New Roman"/>
        </w:rPr>
        <w:t>侧开启了</w:t>
      </w:r>
      <w:r w:rsidRPr="007F7AA4">
        <w:rPr>
          <w:rFonts w:eastAsiaTheme="majorEastAsia" w:cs="Times New Roman"/>
        </w:rPr>
        <w:t>Option2</w:t>
      </w:r>
      <w:r w:rsidRPr="007F7AA4">
        <w:rPr>
          <w:rFonts w:eastAsiaTheme="majorEastAsia" w:cs="Times New Roman"/>
        </w:rPr>
        <w:t>，是否需要通知到网络？如何通知？</w:t>
      </w:r>
    </w:p>
    <w:p w14:paraId="1C42A4EE" w14:textId="77777777" w:rsidR="00CC6A9E" w:rsidRPr="007F7AA4" w:rsidRDefault="009F72E4" w:rsidP="009F72E4">
      <w:pPr>
        <w:rPr>
          <w:rFonts w:eastAsiaTheme="majorEastAsia" w:cs="Times New Roman"/>
        </w:rPr>
      </w:pPr>
      <w:r w:rsidRPr="007F7AA4">
        <w:rPr>
          <w:rFonts w:eastAsiaTheme="majorEastAsia" w:cs="Times New Roman"/>
        </w:rPr>
        <w:t>[MTK]</w:t>
      </w:r>
      <w:r w:rsidRPr="007F7AA4">
        <w:rPr>
          <w:rFonts w:eastAsiaTheme="majorEastAsia" w:cs="Times New Roman"/>
        </w:rPr>
        <w:t>开启</w:t>
      </w:r>
      <w:r w:rsidRPr="007F7AA4">
        <w:rPr>
          <w:rFonts w:eastAsiaTheme="majorEastAsia" w:cs="Times New Roman"/>
        </w:rPr>
        <w:t>SBP_TRIGGER_SEARCH_WHEN_OPTION2_ON</w:t>
      </w:r>
      <w:r w:rsidRPr="007F7AA4">
        <w:rPr>
          <w:rFonts w:eastAsiaTheme="majorEastAsia" w:cs="Times New Roman"/>
        </w:rPr>
        <w:t>之后在条件允许的情况下（如：没有正在进行的</w:t>
      </w:r>
      <w:r w:rsidRPr="007F7AA4">
        <w:rPr>
          <w:rFonts w:eastAsiaTheme="majorEastAsia" w:cs="Times New Roman"/>
        </w:rPr>
        <w:t>call</w:t>
      </w:r>
      <w:r w:rsidRPr="007F7AA4">
        <w:rPr>
          <w:rFonts w:eastAsiaTheme="majorEastAsia" w:cs="Times New Roman"/>
        </w:rPr>
        <w:t>）直接断开连接触发搜网，如果找到</w:t>
      </w:r>
      <w:r w:rsidRPr="007F7AA4">
        <w:rPr>
          <w:rFonts w:eastAsiaTheme="majorEastAsia" w:cs="Times New Roman"/>
        </w:rPr>
        <w:t>NR</w:t>
      </w:r>
      <w:r w:rsidRPr="007F7AA4">
        <w:rPr>
          <w:rFonts w:eastAsiaTheme="majorEastAsia" w:cs="Times New Roman"/>
        </w:rPr>
        <w:t>小区，则直接在</w:t>
      </w:r>
      <w:r w:rsidRPr="007F7AA4">
        <w:rPr>
          <w:rFonts w:eastAsiaTheme="majorEastAsia" w:cs="Times New Roman"/>
        </w:rPr>
        <w:t>NR</w:t>
      </w:r>
      <w:r w:rsidRPr="007F7AA4">
        <w:rPr>
          <w:rFonts w:eastAsiaTheme="majorEastAsia" w:cs="Times New Roman"/>
        </w:rPr>
        <w:t>小区上发起注册；否则，</w:t>
      </w:r>
      <w:r w:rsidRPr="007F7AA4">
        <w:rPr>
          <w:rFonts w:eastAsiaTheme="majorEastAsia" w:cs="Times New Roman"/>
          <w:highlight w:val="yellow"/>
        </w:rPr>
        <w:t>在</w:t>
      </w:r>
      <w:r w:rsidRPr="007F7AA4">
        <w:rPr>
          <w:rFonts w:eastAsiaTheme="majorEastAsia" w:cs="Times New Roman"/>
          <w:highlight w:val="yellow"/>
        </w:rPr>
        <w:t>LTE</w:t>
      </w:r>
      <w:r w:rsidRPr="007F7AA4">
        <w:rPr>
          <w:rFonts w:eastAsiaTheme="majorEastAsia" w:cs="Times New Roman"/>
          <w:highlight w:val="yellow"/>
        </w:rPr>
        <w:t>上发起</w:t>
      </w:r>
      <w:r w:rsidRPr="007F7AA4">
        <w:rPr>
          <w:rFonts w:eastAsiaTheme="majorEastAsia" w:cs="Times New Roman"/>
          <w:highlight w:val="yellow"/>
        </w:rPr>
        <w:t>TAU</w:t>
      </w:r>
      <w:r w:rsidRPr="007F7AA4">
        <w:rPr>
          <w:rFonts w:eastAsiaTheme="majorEastAsia" w:cs="Times New Roman"/>
          <w:highlight w:val="yellow"/>
        </w:rPr>
        <w:t>过程，其中也会将</w:t>
      </w:r>
      <w:r w:rsidRPr="007F7AA4">
        <w:rPr>
          <w:rFonts w:eastAsiaTheme="majorEastAsia" w:cs="Times New Roman"/>
          <w:highlight w:val="yellow"/>
        </w:rPr>
        <w:t>SA</w:t>
      </w:r>
      <w:r w:rsidRPr="007F7AA4">
        <w:rPr>
          <w:rFonts w:eastAsiaTheme="majorEastAsia" w:cs="Times New Roman"/>
          <w:highlight w:val="yellow"/>
        </w:rPr>
        <w:t>能力通知给</w:t>
      </w:r>
      <w:r w:rsidRPr="007F7AA4">
        <w:rPr>
          <w:rFonts w:eastAsiaTheme="majorEastAsia" w:cs="Times New Roman"/>
          <w:highlight w:val="yellow"/>
        </w:rPr>
        <w:t>NW</w:t>
      </w:r>
      <w:r w:rsidRPr="007F7AA4">
        <w:rPr>
          <w:rFonts w:eastAsiaTheme="majorEastAsia" w:cs="Times New Roman"/>
          <w:highlight w:val="yellow"/>
        </w:rPr>
        <w:t>。</w:t>
      </w:r>
    </w:p>
    <w:p w14:paraId="4BC16988" w14:textId="7DBED01B" w:rsidR="009F72E4" w:rsidRPr="007F7AA4" w:rsidRDefault="009F72E4" w:rsidP="009F72E4">
      <w:pPr>
        <w:rPr>
          <w:rFonts w:eastAsiaTheme="majorEastAsia" w:cs="Times New Roman"/>
        </w:rPr>
      </w:pPr>
    </w:p>
    <w:p w14:paraId="55FA5C20" w14:textId="77777777" w:rsidR="009F72E4" w:rsidRPr="007F7AA4" w:rsidRDefault="009F72E4" w:rsidP="009F72E4">
      <w:pPr>
        <w:rPr>
          <w:rFonts w:eastAsiaTheme="majorEastAsia" w:cs="Times New Roman"/>
        </w:rPr>
      </w:pPr>
      <w:r w:rsidRPr="007F7AA4">
        <w:rPr>
          <w:rFonts w:eastAsiaTheme="majorEastAsia" w:cs="Times New Roman"/>
        </w:rPr>
        <w:t>2.</w:t>
      </w:r>
      <w:r w:rsidRPr="007F7AA4">
        <w:rPr>
          <w:rFonts w:eastAsiaTheme="majorEastAsia" w:cs="Times New Roman"/>
        </w:rPr>
        <w:t>网络配置</w:t>
      </w:r>
      <w:r w:rsidRPr="007F7AA4">
        <w:rPr>
          <w:rFonts w:eastAsiaTheme="majorEastAsia" w:cs="Times New Roman"/>
        </w:rPr>
        <w:t>NR</w:t>
      </w:r>
      <w:r w:rsidRPr="007F7AA4">
        <w:rPr>
          <w:rFonts w:eastAsiaTheme="majorEastAsia" w:cs="Times New Roman"/>
        </w:rPr>
        <w:t>测量配置时，</w:t>
      </w:r>
      <w:r w:rsidRPr="007F7AA4">
        <w:rPr>
          <w:rFonts w:eastAsiaTheme="majorEastAsia" w:cs="Times New Roman"/>
        </w:rPr>
        <w:t>UE</w:t>
      </w:r>
      <w:r w:rsidRPr="007F7AA4">
        <w:rPr>
          <w:rFonts w:eastAsiaTheme="majorEastAsia" w:cs="Times New Roman"/>
        </w:rPr>
        <w:t>上报</w:t>
      </w:r>
      <w:r w:rsidRPr="007F7AA4">
        <w:rPr>
          <w:rFonts w:eastAsiaTheme="majorEastAsia" w:cs="Times New Roman"/>
        </w:rPr>
        <w:t>NR</w:t>
      </w:r>
      <w:r w:rsidRPr="007F7AA4">
        <w:rPr>
          <w:rFonts w:eastAsiaTheme="majorEastAsia" w:cs="Times New Roman"/>
        </w:rPr>
        <w:t>的</w:t>
      </w:r>
      <w:r w:rsidRPr="007F7AA4">
        <w:rPr>
          <w:rFonts w:eastAsiaTheme="majorEastAsia" w:cs="Times New Roman"/>
        </w:rPr>
        <w:t>B1</w:t>
      </w:r>
      <w:r w:rsidRPr="007F7AA4">
        <w:rPr>
          <w:rFonts w:eastAsiaTheme="majorEastAsia" w:cs="Times New Roman"/>
        </w:rPr>
        <w:t>事件，网络添加</w:t>
      </w:r>
      <w:r w:rsidRPr="007F7AA4">
        <w:rPr>
          <w:rFonts w:eastAsiaTheme="majorEastAsia" w:cs="Times New Roman"/>
        </w:rPr>
        <w:t>NR leg</w:t>
      </w:r>
      <w:r w:rsidRPr="007F7AA4">
        <w:rPr>
          <w:rFonts w:eastAsiaTheme="majorEastAsia" w:cs="Times New Roman"/>
        </w:rPr>
        <w:t>或者是执行到</w:t>
      </w:r>
      <w:r w:rsidRPr="007F7AA4">
        <w:rPr>
          <w:rFonts w:eastAsiaTheme="majorEastAsia" w:cs="Times New Roman"/>
        </w:rPr>
        <w:t>NR</w:t>
      </w:r>
      <w:r w:rsidRPr="007F7AA4">
        <w:rPr>
          <w:rFonts w:eastAsiaTheme="majorEastAsia" w:cs="Times New Roman"/>
        </w:rPr>
        <w:t>的重定向（</w:t>
      </w:r>
      <w:r w:rsidRPr="007F7AA4">
        <w:rPr>
          <w:rFonts w:eastAsiaTheme="majorEastAsia" w:cs="Times New Roman"/>
        </w:rPr>
        <w:t>RRCConnectionRelease</w:t>
      </w:r>
      <w:r w:rsidRPr="007F7AA4">
        <w:rPr>
          <w:rFonts w:eastAsiaTheme="majorEastAsia" w:cs="Times New Roman"/>
        </w:rPr>
        <w:t>）是网络控制的，还是有参数标识？</w:t>
      </w:r>
    </w:p>
    <w:p w14:paraId="00AD09AD" w14:textId="77777777" w:rsidR="009F72E4" w:rsidRPr="007F7AA4" w:rsidRDefault="009F72E4" w:rsidP="009F72E4">
      <w:pPr>
        <w:rPr>
          <w:rFonts w:eastAsiaTheme="majorEastAsia" w:cs="Times New Roman"/>
        </w:rPr>
      </w:pPr>
      <w:r w:rsidRPr="007F7AA4">
        <w:rPr>
          <w:rFonts w:eastAsiaTheme="majorEastAsia" w:cs="Times New Roman"/>
        </w:rPr>
        <w:t>[MTK]</w:t>
      </w:r>
      <w:r w:rsidRPr="007F7AA4">
        <w:rPr>
          <w:rFonts w:eastAsiaTheme="majorEastAsia" w:cs="Times New Roman"/>
          <w:highlight w:val="yellow"/>
        </w:rPr>
        <w:t>在收到</w:t>
      </w:r>
      <w:r w:rsidRPr="007F7AA4">
        <w:rPr>
          <w:rFonts w:eastAsiaTheme="majorEastAsia" w:cs="Times New Roman"/>
          <w:highlight w:val="yellow"/>
        </w:rPr>
        <w:t>B1</w:t>
      </w:r>
      <w:r w:rsidRPr="007F7AA4">
        <w:rPr>
          <w:rFonts w:eastAsiaTheme="majorEastAsia" w:cs="Times New Roman"/>
          <w:highlight w:val="yellow"/>
        </w:rPr>
        <w:t>事件后由</w:t>
      </w:r>
      <w:r w:rsidRPr="007F7AA4">
        <w:rPr>
          <w:rFonts w:eastAsiaTheme="majorEastAsia" w:cs="Times New Roman"/>
          <w:highlight w:val="yellow"/>
        </w:rPr>
        <w:t>NW</w:t>
      </w:r>
      <w:r w:rsidRPr="007F7AA4">
        <w:rPr>
          <w:rFonts w:eastAsiaTheme="majorEastAsia" w:cs="Times New Roman"/>
          <w:highlight w:val="yellow"/>
        </w:rPr>
        <w:t>来决定是否添加</w:t>
      </w:r>
      <w:r w:rsidRPr="007F7AA4">
        <w:rPr>
          <w:rFonts w:eastAsiaTheme="majorEastAsia" w:cs="Times New Roman"/>
          <w:highlight w:val="yellow"/>
        </w:rPr>
        <w:t>SCG</w:t>
      </w:r>
      <w:r w:rsidRPr="007F7AA4">
        <w:rPr>
          <w:rFonts w:eastAsiaTheme="majorEastAsia" w:cs="Times New Roman"/>
          <w:highlight w:val="yellow"/>
        </w:rPr>
        <w:t>或是重定向。</w:t>
      </w:r>
    </w:p>
    <w:p w14:paraId="28FECAC8" w14:textId="77777777" w:rsidR="009F72E4" w:rsidRPr="007F7AA4" w:rsidRDefault="009F72E4" w:rsidP="0045221A">
      <w:pPr>
        <w:rPr>
          <w:rFonts w:eastAsiaTheme="majorEastAsia" w:cs="Times New Roman"/>
        </w:rPr>
      </w:pPr>
    </w:p>
    <w:p w14:paraId="4447C443" w14:textId="367C46D7" w:rsidR="0045221A" w:rsidRPr="007F7AA4" w:rsidRDefault="0045221A" w:rsidP="0045221A">
      <w:pPr>
        <w:pStyle w:val="4"/>
        <w:spacing w:before="156" w:after="156"/>
        <w:rPr>
          <w:rFonts w:cs="Times New Roman"/>
        </w:rPr>
      </w:pPr>
      <w:r w:rsidRPr="007F7AA4">
        <w:rPr>
          <w:rFonts w:cs="Times New Roman"/>
        </w:rPr>
        <w:t>hVoLTE</w:t>
      </w:r>
      <w:r w:rsidRPr="007F7AA4">
        <w:rPr>
          <w:rFonts w:cs="Times New Roman"/>
        </w:rPr>
        <w:t>配置</w:t>
      </w:r>
    </w:p>
    <w:p w14:paraId="58B6857D" w14:textId="7E6C0814" w:rsidR="00EC574E" w:rsidRPr="007F7AA4" w:rsidRDefault="00EC574E" w:rsidP="00EC574E">
      <w:pPr>
        <w:rPr>
          <w:rFonts w:eastAsiaTheme="majorEastAsia" w:cs="Times New Roman"/>
        </w:rPr>
      </w:pPr>
      <w:r w:rsidRPr="007F7AA4">
        <w:rPr>
          <w:rFonts w:eastAsiaTheme="majorEastAsia" w:cs="Times New Roman"/>
          <w:highlight w:val="yellow"/>
        </w:rPr>
        <w:t>hVoLTE, or hybrid VoLTE is a mode of operation that allows LTE networks and existing circuit-switched networks to coexist.</w:t>
      </w:r>
      <w:r w:rsidRPr="007F7AA4">
        <w:rPr>
          <w:rFonts w:eastAsiaTheme="majorEastAsia" w:cs="Times New Roman"/>
        </w:rPr>
        <w:t> </w:t>
      </w:r>
    </w:p>
    <w:p w14:paraId="6B6D63EA" w14:textId="1F70669F" w:rsidR="001D02B5" w:rsidRPr="007F7AA4" w:rsidRDefault="001D02B5" w:rsidP="001D02B5">
      <w:pPr>
        <w:rPr>
          <w:rFonts w:eastAsiaTheme="majorEastAsia" w:cs="Times New Roman"/>
        </w:rPr>
      </w:pPr>
      <w:r w:rsidRPr="007F7AA4">
        <w:rPr>
          <w:rFonts w:eastAsiaTheme="majorEastAsia" w:cs="Times New Roman"/>
        </w:rPr>
        <w:t>目前的默认</w:t>
      </w:r>
      <w:r w:rsidRPr="007F7AA4">
        <w:rPr>
          <w:rFonts w:eastAsiaTheme="majorEastAsia" w:cs="Times New Roman"/>
        </w:rPr>
        <w:t>hVoLTE</w:t>
      </w:r>
      <w:r w:rsidRPr="007F7AA4">
        <w:rPr>
          <w:rFonts w:eastAsiaTheme="majorEastAsia" w:cs="Times New Roman"/>
        </w:rPr>
        <w:t>配置为</w:t>
      </w:r>
      <w:r w:rsidRPr="007F7AA4">
        <w:rPr>
          <w:rFonts w:eastAsiaTheme="majorEastAsia" w:cs="Times New Roman"/>
        </w:rPr>
        <w:t>3</w:t>
      </w:r>
      <w:r w:rsidRPr="007F7AA4">
        <w:rPr>
          <w:rFonts w:eastAsiaTheme="majorEastAsia" w:cs="Times New Roman"/>
        </w:rPr>
        <w:t>，自动检测是否支持</w:t>
      </w:r>
      <w:r w:rsidRPr="007F7AA4">
        <w:rPr>
          <w:rFonts w:eastAsiaTheme="majorEastAsia" w:cs="Times New Roman"/>
        </w:rPr>
        <w:t>CDMA</w:t>
      </w:r>
      <w:r w:rsidRPr="007F7AA4">
        <w:rPr>
          <w:rFonts w:eastAsiaTheme="majorEastAsia" w:cs="Times New Roman"/>
        </w:rPr>
        <w:t>，若支持则为</w:t>
      </w:r>
      <w:r w:rsidRPr="007F7AA4">
        <w:rPr>
          <w:rFonts w:eastAsiaTheme="majorEastAsia" w:cs="Times New Roman"/>
        </w:rPr>
        <w:t>hVoLTE</w:t>
      </w:r>
      <w:r w:rsidRPr="007F7AA4">
        <w:rPr>
          <w:rFonts w:eastAsiaTheme="majorEastAsia" w:cs="Times New Roman"/>
        </w:rPr>
        <w:t>，否则为</w:t>
      </w:r>
      <w:r w:rsidRPr="007F7AA4">
        <w:rPr>
          <w:rFonts w:eastAsiaTheme="majorEastAsia" w:cs="Times New Roman"/>
        </w:rPr>
        <w:t>LTE VoLTE only</w:t>
      </w:r>
      <w:r w:rsidRPr="007F7AA4">
        <w:rPr>
          <w:rFonts w:eastAsiaTheme="majorEastAsia" w:cs="Times New Roman"/>
        </w:rPr>
        <w:t>。</w:t>
      </w:r>
    </w:p>
    <w:p w14:paraId="361DA054" w14:textId="70A67CC4" w:rsidR="001D02B5" w:rsidRPr="007F7AA4" w:rsidRDefault="001D02B5" w:rsidP="001D02B5">
      <w:pPr>
        <w:rPr>
          <w:rFonts w:eastAsiaTheme="majorEastAsia" w:cs="Times New Roman"/>
          <w:b/>
          <w:color w:val="FF0000"/>
        </w:rPr>
      </w:pPr>
      <w:r w:rsidRPr="007F7AA4">
        <w:rPr>
          <w:rFonts w:eastAsiaTheme="majorEastAsia" w:cs="Times New Roman"/>
          <w:b/>
          <w:color w:val="FF0000"/>
        </w:rPr>
        <w:t>如果是</w:t>
      </w:r>
      <w:r w:rsidRPr="007F7AA4">
        <w:rPr>
          <w:rFonts w:eastAsiaTheme="majorEastAsia" w:cs="Times New Roman"/>
          <w:b/>
          <w:color w:val="FF0000"/>
        </w:rPr>
        <w:t>CT</w:t>
      </w:r>
      <w:r w:rsidRPr="007F7AA4">
        <w:rPr>
          <w:rFonts w:eastAsiaTheme="majorEastAsia" w:cs="Times New Roman"/>
          <w:b/>
          <w:color w:val="FF0000"/>
        </w:rPr>
        <w:t>入库测试，需要设置为</w:t>
      </w:r>
      <w:r w:rsidRPr="007F7AA4">
        <w:rPr>
          <w:rFonts w:eastAsiaTheme="majorEastAsia" w:cs="Times New Roman"/>
          <w:b/>
          <w:color w:val="FF0000"/>
        </w:rPr>
        <w:t>1</w:t>
      </w:r>
      <w:r w:rsidRPr="007F7AA4">
        <w:rPr>
          <w:rFonts w:eastAsiaTheme="majorEastAsia" w:cs="Times New Roman"/>
          <w:b/>
          <w:color w:val="FF0000"/>
        </w:rPr>
        <w:t>。</w:t>
      </w:r>
    </w:p>
    <w:p w14:paraId="35AD7EB0" w14:textId="27F21CAC" w:rsidR="001D02B5" w:rsidRPr="007F7AA4" w:rsidRDefault="001D02B5" w:rsidP="001D02B5">
      <w:pPr>
        <w:rPr>
          <w:rFonts w:eastAsiaTheme="majorEastAsia" w:cs="Times New Roman"/>
          <w:b/>
        </w:rPr>
      </w:pPr>
      <w:r w:rsidRPr="007F7AA4">
        <w:rPr>
          <w:rFonts w:eastAsiaTheme="majorEastAsia" w:cs="Times New Roman"/>
          <w:b/>
        </w:rPr>
        <w:t>相关的</w:t>
      </w:r>
      <w:r w:rsidRPr="007F7AA4">
        <w:rPr>
          <w:rFonts w:eastAsiaTheme="majorEastAsia" w:cs="Times New Roman"/>
          <w:b/>
        </w:rPr>
        <w:t>MTK Case</w:t>
      </w:r>
      <w:r w:rsidRPr="007F7AA4">
        <w:rPr>
          <w:rFonts w:eastAsiaTheme="majorEastAsia" w:cs="Times New Roman"/>
          <w:b/>
        </w:rPr>
        <w:t>：</w:t>
      </w:r>
      <w:r w:rsidRPr="007F7AA4">
        <w:rPr>
          <w:rFonts w:eastAsiaTheme="majorEastAsia" w:cs="Times New Roman"/>
          <w:b/>
        </w:rPr>
        <w:t>ALPS04713043</w:t>
      </w:r>
    </w:p>
    <w:p w14:paraId="2C4B7FD9" w14:textId="524F11D0" w:rsidR="001D02B5" w:rsidRPr="007F7AA4" w:rsidRDefault="001D02B5" w:rsidP="001D02B5">
      <w:pPr>
        <w:widowControl/>
        <w:kinsoku/>
        <w:adjustRightInd/>
        <w:rPr>
          <w:rFonts w:eastAsiaTheme="majorEastAsia" w:cs="Times New Roman"/>
          <w:color w:val="000000"/>
          <w:kern w:val="0"/>
          <w:sz w:val="18"/>
          <w:szCs w:val="18"/>
        </w:rPr>
      </w:pPr>
      <w:r w:rsidRPr="007F7AA4">
        <w:rPr>
          <w:rFonts w:eastAsiaTheme="majorEastAsia" w:cs="Times New Roman"/>
          <w:color w:val="000000"/>
          <w:kern w:val="0"/>
          <w:sz w:val="18"/>
          <w:szCs w:val="18"/>
        </w:rPr>
        <w:t>可以通过下面两种方式检查：</w:t>
      </w:r>
      <w:r w:rsidRPr="007F7AA4">
        <w:rPr>
          <w:rFonts w:eastAsiaTheme="majorEastAsia" w:cs="Times New Roman"/>
          <w:color w:val="000000"/>
          <w:kern w:val="0"/>
          <w:sz w:val="18"/>
          <w:szCs w:val="18"/>
        </w:rPr>
        <w:t>persist.vendor.mtk_ct_volte_support</w:t>
      </w:r>
      <w:r w:rsidRPr="007F7AA4">
        <w:rPr>
          <w:rFonts w:eastAsiaTheme="majorEastAsia" w:cs="Times New Roman"/>
          <w:color w:val="000000"/>
          <w:kern w:val="0"/>
          <w:sz w:val="18"/>
          <w:szCs w:val="18"/>
        </w:rPr>
        <w:t>的</w:t>
      </w:r>
      <w:r w:rsidRPr="007F7AA4">
        <w:rPr>
          <w:rFonts w:eastAsiaTheme="majorEastAsia" w:cs="Times New Roman"/>
          <w:color w:val="000000"/>
          <w:kern w:val="0"/>
          <w:sz w:val="18"/>
          <w:szCs w:val="18"/>
        </w:rPr>
        <w:t>value</w:t>
      </w:r>
      <w:r w:rsidRPr="007F7AA4">
        <w:rPr>
          <w:rFonts w:eastAsiaTheme="majorEastAsia" w:cs="Times New Roman"/>
          <w:color w:val="000000"/>
          <w:kern w:val="0"/>
          <w:sz w:val="18"/>
          <w:szCs w:val="18"/>
        </w:rPr>
        <w:t>为</w:t>
      </w:r>
      <w:r w:rsidRPr="007F7AA4">
        <w:rPr>
          <w:rFonts w:eastAsiaTheme="majorEastAsia" w:cs="Times New Roman"/>
          <w:color w:val="000000"/>
          <w:kern w:val="0"/>
          <w:sz w:val="18"/>
          <w:szCs w:val="18"/>
        </w:rPr>
        <w:t>2</w:t>
      </w:r>
      <w:r w:rsidRPr="007F7AA4">
        <w:rPr>
          <w:rFonts w:eastAsiaTheme="majorEastAsia" w:cs="Times New Roman"/>
          <w:color w:val="000000"/>
          <w:kern w:val="0"/>
          <w:sz w:val="18"/>
          <w:szCs w:val="18"/>
        </w:rPr>
        <w:t>，即为</w:t>
      </w:r>
      <w:r w:rsidRPr="007F7AA4">
        <w:rPr>
          <w:rFonts w:eastAsiaTheme="majorEastAsia" w:cs="Times New Roman"/>
          <w:color w:val="000000"/>
          <w:kern w:val="0"/>
          <w:sz w:val="18"/>
          <w:szCs w:val="18"/>
        </w:rPr>
        <w:t>hVoLTE</w:t>
      </w:r>
      <w:r w:rsidRPr="007F7AA4">
        <w:rPr>
          <w:rFonts w:eastAsiaTheme="majorEastAsia" w:cs="Times New Roman"/>
          <w:color w:val="000000"/>
          <w:kern w:val="0"/>
          <w:sz w:val="18"/>
          <w:szCs w:val="18"/>
        </w:rPr>
        <w:t>；为</w:t>
      </w:r>
      <w:r w:rsidRPr="007F7AA4">
        <w:rPr>
          <w:rFonts w:eastAsiaTheme="majorEastAsia" w:cs="Times New Roman"/>
          <w:color w:val="000000"/>
          <w:kern w:val="0"/>
          <w:sz w:val="18"/>
          <w:szCs w:val="18"/>
        </w:rPr>
        <w:t>1</w:t>
      </w:r>
      <w:r w:rsidRPr="007F7AA4">
        <w:rPr>
          <w:rFonts w:eastAsiaTheme="majorEastAsia" w:cs="Times New Roman"/>
          <w:color w:val="000000"/>
          <w:kern w:val="0"/>
          <w:sz w:val="18"/>
          <w:szCs w:val="18"/>
        </w:rPr>
        <w:t>，即为</w:t>
      </w:r>
      <w:r w:rsidRPr="007F7AA4">
        <w:rPr>
          <w:rFonts w:eastAsiaTheme="majorEastAsia" w:cs="Times New Roman"/>
          <w:color w:val="000000"/>
          <w:kern w:val="0"/>
          <w:sz w:val="18"/>
          <w:szCs w:val="18"/>
        </w:rPr>
        <w:t>LTE only</w:t>
      </w:r>
      <w:r w:rsidRPr="007F7AA4">
        <w:rPr>
          <w:rFonts w:eastAsiaTheme="majorEastAsia" w:cs="Times New Roman"/>
          <w:color w:val="000000"/>
          <w:kern w:val="0"/>
          <w:sz w:val="18"/>
          <w:szCs w:val="18"/>
        </w:rPr>
        <w:t>，感谢！</w:t>
      </w:r>
    </w:p>
    <w:p w14:paraId="67747B00" w14:textId="77777777" w:rsidR="001D02B5" w:rsidRPr="007F7AA4" w:rsidRDefault="001D02B5" w:rsidP="001D02B5">
      <w:pPr>
        <w:widowControl/>
        <w:kinsoku/>
        <w:adjustRightInd/>
        <w:rPr>
          <w:rFonts w:eastAsiaTheme="majorEastAsia" w:cs="Times New Roman"/>
          <w:color w:val="000000"/>
          <w:kern w:val="0"/>
          <w:szCs w:val="21"/>
        </w:rPr>
      </w:pPr>
      <w:r w:rsidRPr="007F7AA4">
        <w:rPr>
          <w:rFonts w:eastAsiaTheme="majorEastAsia" w:cs="Times New Roman"/>
          <w:color w:val="000000"/>
          <w:kern w:val="0"/>
          <w:sz w:val="18"/>
          <w:szCs w:val="18"/>
        </w:rPr>
        <w:t>1.adb shell getprop persist.mtk_ct_volte_support</w:t>
      </w:r>
    </w:p>
    <w:p w14:paraId="7A9FA0AA" w14:textId="77777777" w:rsidR="001D02B5" w:rsidRPr="007F7AA4" w:rsidRDefault="001D02B5" w:rsidP="001D02B5">
      <w:pPr>
        <w:widowControl/>
        <w:kinsoku/>
        <w:adjustRightInd/>
        <w:rPr>
          <w:rFonts w:eastAsiaTheme="majorEastAsia" w:cs="Times New Roman"/>
          <w:color w:val="000000"/>
          <w:kern w:val="0"/>
          <w:szCs w:val="21"/>
        </w:rPr>
      </w:pPr>
      <w:r w:rsidRPr="007F7AA4">
        <w:rPr>
          <w:rFonts w:eastAsiaTheme="majorEastAsia" w:cs="Times New Roman"/>
          <w:color w:val="000000"/>
          <w:kern w:val="0"/>
          <w:sz w:val="18"/>
          <w:szCs w:val="18"/>
        </w:rPr>
        <w:t>2.device/mediatek/common/device.mk</w:t>
      </w:r>
    </w:p>
    <w:p w14:paraId="58E388A7" w14:textId="77777777" w:rsidR="001D02B5" w:rsidRPr="007F7AA4" w:rsidRDefault="001D02B5" w:rsidP="001D02B5">
      <w:pPr>
        <w:widowControl/>
        <w:kinsoku/>
        <w:adjustRightInd/>
        <w:rPr>
          <w:rFonts w:eastAsiaTheme="majorEastAsia" w:cs="Times New Roman"/>
          <w:color w:val="000000"/>
          <w:kern w:val="0"/>
          <w:szCs w:val="21"/>
        </w:rPr>
      </w:pPr>
      <w:r w:rsidRPr="007F7AA4">
        <w:rPr>
          <w:rFonts w:eastAsiaTheme="majorEastAsia" w:cs="Times New Roman"/>
          <w:color w:val="000000"/>
          <w:kern w:val="0"/>
          <w:sz w:val="18"/>
          <w:szCs w:val="18"/>
        </w:rPr>
        <w:t># Add for MTK_CT_VOLTE_SUPPORT</w:t>
      </w:r>
    </w:p>
    <w:p w14:paraId="2BFE41EA" w14:textId="77777777" w:rsidR="001D02B5" w:rsidRPr="007F7AA4" w:rsidRDefault="001D02B5" w:rsidP="001D02B5">
      <w:pPr>
        <w:widowControl/>
        <w:kinsoku/>
        <w:adjustRightInd/>
        <w:rPr>
          <w:rFonts w:eastAsiaTheme="majorEastAsia" w:cs="Times New Roman"/>
          <w:color w:val="000000"/>
          <w:kern w:val="0"/>
          <w:szCs w:val="21"/>
        </w:rPr>
      </w:pPr>
      <w:r w:rsidRPr="007F7AA4">
        <w:rPr>
          <w:rFonts w:eastAsiaTheme="majorEastAsia" w:cs="Times New Roman"/>
          <w:color w:val="000000"/>
          <w:kern w:val="0"/>
          <w:sz w:val="18"/>
          <w:szCs w:val="18"/>
        </w:rPr>
        <w:t>ifeq ($(strip $(MTK_CT_VOLTE_SUPPORT)), yes)</w:t>
      </w:r>
    </w:p>
    <w:p w14:paraId="54338047" w14:textId="77777777" w:rsidR="001D02B5" w:rsidRPr="007F7AA4" w:rsidRDefault="001D02B5" w:rsidP="001D02B5">
      <w:pPr>
        <w:widowControl/>
        <w:kinsoku/>
        <w:adjustRightInd/>
        <w:rPr>
          <w:rFonts w:eastAsiaTheme="majorEastAsia" w:cs="Times New Roman"/>
          <w:color w:val="000000"/>
          <w:kern w:val="0"/>
          <w:szCs w:val="21"/>
        </w:rPr>
      </w:pPr>
      <w:r w:rsidRPr="007F7AA4">
        <w:rPr>
          <w:rFonts w:eastAsiaTheme="majorEastAsia" w:cs="Times New Roman"/>
          <w:color w:val="000000"/>
          <w:kern w:val="0"/>
          <w:sz w:val="18"/>
          <w:szCs w:val="18"/>
        </w:rPr>
        <w:t>  PRODUCT_PROPERTY_OVERRIDES += persist.vendor.mtk_ct_volte_support=</w:t>
      </w:r>
      <w:r w:rsidRPr="007F7AA4">
        <w:rPr>
          <w:rFonts w:eastAsiaTheme="majorEastAsia" w:cs="Times New Roman"/>
          <w:color w:val="0000FF"/>
          <w:kern w:val="0"/>
          <w:sz w:val="18"/>
          <w:szCs w:val="18"/>
          <w:shd w:val="clear" w:color="auto" w:fill="FFFF00"/>
        </w:rPr>
        <w:t>2</w:t>
      </w:r>
    </w:p>
    <w:p w14:paraId="56CD0E91" w14:textId="20D607A6" w:rsidR="001D02B5" w:rsidRPr="007F7AA4" w:rsidRDefault="001D02B5" w:rsidP="001D02B5">
      <w:pPr>
        <w:widowControl/>
        <w:kinsoku/>
        <w:adjustRightInd/>
        <w:rPr>
          <w:rFonts w:eastAsiaTheme="majorEastAsia" w:cs="Times New Roman"/>
          <w:color w:val="000000"/>
          <w:kern w:val="0"/>
          <w:sz w:val="18"/>
          <w:szCs w:val="18"/>
        </w:rPr>
      </w:pPr>
      <w:r w:rsidRPr="007F7AA4">
        <w:rPr>
          <w:rFonts w:eastAsiaTheme="majorEastAsia" w:cs="Times New Roman"/>
          <w:color w:val="000000"/>
          <w:kern w:val="0"/>
          <w:sz w:val="18"/>
          <w:szCs w:val="18"/>
        </w:rPr>
        <w:t>endif</w:t>
      </w:r>
    </w:p>
    <w:p w14:paraId="4DF022FA" w14:textId="7C704434" w:rsidR="001D02B5" w:rsidRPr="007F7AA4" w:rsidRDefault="001D02B5" w:rsidP="001D02B5">
      <w:pPr>
        <w:widowControl/>
        <w:kinsoku/>
        <w:adjustRightInd/>
        <w:rPr>
          <w:rFonts w:eastAsiaTheme="majorEastAsia" w:cs="Times New Roman"/>
          <w:color w:val="000000"/>
          <w:kern w:val="0"/>
          <w:sz w:val="18"/>
          <w:szCs w:val="18"/>
        </w:rPr>
      </w:pPr>
    </w:p>
    <w:p w14:paraId="79F567B6" w14:textId="0B9C4311" w:rsidR="001D02B5" w:rsidRPr="007F7AA4" w:rsidRDefault="001D02B5" w:rsidP="001D02B5">
      <w:pPr>
        <w:widowControl/>
        <w:kinsoku/>
        <w:adjustRightInd/>
        <w:rPr>
          <w:rFonts w:eastAsiaTheme="majorEastAsia" w:cs="Times New Roman"/>
          <w:b/>
          <w:color w:val="000000"/>
          <w:kern w:val="0"/>
          <w:sz w:val="18"/>
          <w:szCs w:val="18"/>
        </w:rPr>
      </w:pPr>
      <w:r w:rsidRPr="007F7AA4">
        <w:rPr>
          <w:rFonts w:eastAsiaTheme="majorEastAsia" w:cs="Times New Roman"/>
          <w:b/>
          <w:color w:val="000000"/>
          <w:kern w:val="0"/>
          <w:sz w:val="18"/>
          <w:szCs w:val="18"/>
        </w:rPr>
        <w:t>[FAQ24984] Configure mtk_ct_volte_support =3 when UE doesn't support CDMA</w:t>
      </w:r>
    </w:p>
    <w:p w14:paraId="442915C9" w14:textId="77777777" w:rsidR="001D02B5" w:rsidRPr="007F7AA4" w:rsidRDefault="001D02B5" w:rsidP="001D02B5">
      <w:pPr>
        <w:widowControl/>
        <w:kinsoku/>
        <w:adjustRightInd/>
        <w:rPr>
          <w:rFonts w:eastAsiaTheme="majorEastAsia" w:cs="Times New Roman"/>
          <w:color w:val="000000"/>
          <w:kern w:val="0"/>
          <w:sz w:val="18"/>
          <w:szCs w:val="18"/>
        </w:rPr>
      </w:pPr>
      <w:r w:rsidRPr="007F7AA4">
        <w:rPr>
          <w:rFonts w:eastAsiaTheme="majorEastAsia" w:cs="Times New Roman"/>
          <w:color w:val="000000"/>
          <w:kern w:val="0"/>
          <w:sz w:val="18"/>
          <w:szCs w:val="18"/>
        </w:rPr>
        <w:t>[DESCRIPTIOIN]</w:t>
      </w:r>
    </w:p>
    <w:p w14:paraId="7735A95E" w14:textId="77777777" w:rsidR="001D02B5" w:rsidRPr="007F7AA4" w:rsidRDefault="001D02B5" w:rsidP="001D02B5">
      <w:pPr>
        <w:widowControl/>
        <w:kinsoku/>
        <w:adjustRightInd/>
        <w:rPr>
          <w:rFonts w:eastAsiaTheme="majorEastAsia" w:cs="Times New Roman"/>
          <w:color w:val="000000"/>
          <w:kern w:val="0"/>
          <w:sz w:val="18"/>
          <w:szCs w:val="18"/>
        </w:rPr>
      </w:pPr>
      <w:r w:rsidRPr="007F7AA4">
        <w:rPr>
          <w:rFonts w:eastAsiaTheme="majorEastAsia" w:cs="Times New Roman"/>
          <w:color w:val="000000"/>
          <w:kern w:val="0"/>
          <w:sz w:val="18"/>
          <w:szCs w:val="18"/>
        </w:rPr>
        <w:t>Configure mtk_ct_volte_support =3 when UE doesn't support CDMA</w:t>
      </w:r>
    </w:p>
    <w:p w14:paraId="60AF63D2" w14:textId="77777777" w:rsidR="001D02B5" w:rsidRPr="007F7AA4" w:rsidRDefault="001D02B5" w:rsidP="001D02B5">
      <w:pPr>
        <w:widowControl/>
        <w:kinsoku/>
        <w:adjustRightInd/>
        <w:rPr>
          <w:rFonts w:eastAsiaTheme="majorEastAsia" w:cs="Times New Roman"/>
          <w:color w:val="000000"/>
          <w:kern w:val="0"/>
          <w:sz w:val="18"/>
          <w:szCs w:val="18"/>
        </w:rPr>
      </w:pPr>
      <w:r w:rsidRPr="007F7AA4">
        <w:rPr>
          <w:rFonts w:eastAsiaTheme="majorEastAsia" w:cs="Times New Roman"/>
          <w:color w:val="000000"/>
          <w:kern w:val="0"/>
          <w:sz w:val="18"/>
          <w:szCs w:val="18"/>
        </w:rPr>
        <w:t>[Solution]</w:t>
      </w:r>
    </w:p>
    <w:p w14:paraId="4395660D" w14:textId="77777777" w:rsidR="001D02B5" w:rsidRPr="007F7AA4" w:rsidRDefault="001D02B5" w:rsidP="001D02B5">
      <w:pPr>
        <w:widowControl/>
        <w:kinsoku/>
        <w:adjustRightInd/>
        <w:rPr>
          <w:rFonts w:eastAsiaTheme="majorEastAsia" w:cs="Times New Roman"/>
          <w:color w:val="000000"/>
          <w:kern w:val="0"/>
          <w:sz w:val="18"/>
          <w:szCs w:val="18"/>
        </w:rPr>
      </w:pPr>
      <w:r w:rsidRPr="007F7AA4">
        <w:rPr>
          <w:rFonts w:eastAsiaTheme="majorEastAsia" w:cs="Times New Roman"/>
          <w:color w:val="000000"/>
          <w:kern w:val="0"/>
          <w:sz w:val="18"/>
          <w:szCs w:val="18"/>
        </w:rPr>
        <w:t>When the UE configure "mtk_ct_volte_support =3", it means the hvolte function is turned on. The terminal will automatically switch between VoLTE/LTE only mode and SRLTE to ensure that voice can work normally. The ''mtk_ct_volte_support =3'' is only vaild for CT. </w:t>
      </w:r>
    </w:p>
    <w:p w14:paraId="5578D6BD" w14:textId="77777777" w:rsidR="001D02B5" w:rsidRPr="007F7AA4" w:rsidRDefault="001D02B5" w:rsidP="001D02B5">
      <w:pPr>
        <w:widowControl/>
        <w:kinsoku/>
        <w:adjustRightInd/>
        <w:rPr>
          <w:rFonts w:eastAsiaTheme="majorEastAsia" w:cs="Times New Roman"/>
          <w:color w:val="000000"/>
          <w:kern w:val="0"/>
          <w:sz w:val="18"/>
          <w:szCs w:val="18"/>
        </w:rPr>
      </w:pPr>
      <w:r w:rsidRPr="007F7AA4">
        <w:rPr>
          <w:rFonts w:eastAsiaTheme="majorEastAsia" w:cs="Times New Roman"/>
          <w:color w:val="000000"/>
          <w:kern w:val="0"/>
          <w:sz w:val="18"/>
          <w:szCs w:val="18"/>
        </w:rPr>
        <w:t>If UE doesn't support CDMA, UE will not retry C2K call when ims call fail in China. Turnning on hvolte is not necessary in the circumstances.</w:t>
      </w:r>
    </w:p>
    <w:p w14:paraId="17D2FE95" w14:textId="77777777" w:rsidR="001D02B5" w:rsidRPr="007F7AA4" w:rsidRDefault="001D02B5" w:rsidP="001D02B5">
      <w:pPr>
        <w:widowControl/>
        <w:kinsoku/>
        <w:adjustRightInd/>
        <w:rPr>
          <w:rFonts w:eastAsiaTheme="majorEastAsia" w:cs="Times New Roman"/>
          <w:color w:val="000000"/>
          <w:kern w:val="0"/>
          <w:sz w:val="18"/>
          <w:szCs w:val="18"/>
        </w:rPr>
      </w:pPr>
      <w:r w:rsidRPr="007F7AA4">
        <w:rPr>
          <w:rFonts w:eastAsiaTheme="majorEastAsia" w:cs="Times New Roman"/>
          <w:color w:val="000000"/>
          <w:kern w:val="0"/>
          <w:sz w:val="18"/>
          <w:szCs w:val="18"/>
        </w:rPr>
        <w:t>However, if UE activates international roaming service, it is allowed to retry cs domain.</w:t>
      </w:r>
    </w:p>
    <w:p w14:paraId="147D5F84" w14:textId="0D0CDB2A" w:rsidR="001D02B5" w:rsidRPr="007F7AA4" w:rsidRDefault="001D02B5" w:rsidP="001D02B5">
      <w:pPr>
        <w:widowControl/>
        <w:kinsoku/>
        <w:adjustRightInd/>
        <w:spacing w:after="150"/>
        <w:rPr>
          <w:rFonts w:eastAsiaTheme="majorEastAsia" w:cs="Times New Roman"/>
          <w:color w:val="353630"/>
          <w:kern w:val="0"/>
          <w:szCs w:val="21"/>
        </w:rPr>
      </w:pPr>
      <w:r w:rsidRPr="007F7AA4">
        <w:rPr>
          <w:rFonts w:eastAsiaTheme="majorEastAsia" w:cs="Times New Roman"/>
          <w:color w:val="353630"/>
          <w:kern w:val="0"/>
          <w:szCs w:val="21"/>
        </w:rPr>
        <w:t> </w:t>
      </w:r>
    </w:p>
    <w:p w14:paraId="414087E4" w14:textId="15A8A13A" w:rsidR="00635D20" w:rsidRPr="007F7AA4" w:rsidRDefault="00635D20" w:rsidP="00635D20">
      <w:pPr>
        <w:pStyle w:val="4"/>
        <w:spacing w:before="156" w:after="156"/>
        <w:rPr>
          <w:rFonts w:cs="Times New Roman"/>
        </w:rPr>
      </w:pPr>
      <w:r w:rsidRPr="007F7AA4">
        <w:rPr>
          <w:rFonts w:cs="Times New Roman"/>
        </w:rPr>
        <w:t>暗码打开</w:t>
      </w:r>
      <w:r w:rsidRPr="007F7AA4">
        <w:rPr>
          <w:rFonts w:cs="Times New Roman"/>
        </w:rPr>
        <w:t>VoLTE</w:t>
      </w:r>
      <w:r w:rsidRPr="007F7AA4">
        <w:rPr>
          <w:rFonts w:cs="Times New Roman"/>
        </w:rPr>
        <w:t>开关并关闭后，热插拔自动打开</w:t>
      </w:r>
      <w:r w:rsidRPr="007F7AA4">
        <w:rPr>
          <w:rFonts w:cs="Times New Roman"/>
        </w:rPr>
        <w:t>VoLTE</w:t>
      </w:r>
      <w:r w:rsidRPr="007F7AA4">
        <w:rPr>
          <w:rFonts w:cs="Times New Roman"/>
        </w:rPr>
        <w:t>开关</w:t>
      </w:r>
    </w:p>
    <w:p w14:paraId="329350F3" w14:textId="0F8B0D8C" w:rsidR="001D02B5" w:rsidRPr="007F7AA4" w:rsidRDefault="00C7676F" w:rsidP="00635D20">
      <w:pPr>
        <w:rPr>
          <w:rFonts w:eastAsiaTheme="majorEastAsia" w:cs="Times New Roman"/>
        </w:rPr>
      </w:pPr>
      <w:hyperlink r:id="rId184" w:history="1">
        <w:r w:rsidR="00635D20" w:rsidRPr="007F7AA4">
          <w:rPr>
            <w:rFonts w:eastAsiaTheme="majorEastAsia" w:cs="Times New Roman"/>
          </w:rPr>
          <w:t>AGATE-3458</w:t>
        </w:r>
      </w:hyperlink>
      <w:r w:rsidR="00635D20" w:rsidRPr="007F7AA4">
        <w:rPr>
          <w:rFonts w:eastAsiaTheme="majorEastAsia" w:cs="Times New Roman"/>
        </w:rPr>
        <w:t xml:space="preserve"> FT_K11T_NanJing_</w:t>
      </w:r>
      <w:r w:rsidR="00635D20" w:rsidRPr="007F7AA4">
        <w:rPr>
          <w:rFonts w:eastAsiaTheme="majorEastAsia" w:cs="Times New Roman"/>
        </w:rPr>
        <w:t>卡一主卡</w:t>
      </w:r>
      <w:r w:rsidR="00635D20" w:rsidRPr="007F7AA4">
        <w:rPr>
          <w:rFonts w:eastAsiaTheme="majorEastAsia" w:cs="Times New Roman"/>
        </w:rPr>
        <w:t>CU 5V+</w:t>
      </w:r>
      <w:r w:rsidR="00635D20" w:rsidRPr="007F7AA4">
        <w:rPr>
          <w:rFonts w:eastAsiaTheme="majorEastAsia" w:cs="Times New Roman"/>
        </w:rPr>
        <w:t>卡</w:t>
      </w:r>
      <w:r w:rsidR="00635D20" w:rsidRPr="007F7AA4">
        <w:rPr>
          <w:rFonts w:eastAsiaTheme="majorEastAsia" w:cs="Times New Roman"/>
        </w:rPr>
        <w:t>2</w:t>
      </w:r>
      <w:r w:rsidR="00635D20" w:rsidRPr="007F7AA4">
        <w:rPr>
          <w:rFonts w:eastAsiaTheme="majorEastAsia" w:cs="Times New Roman"/>
        </w:rPr>
        <w:t>副卡</w:t>
      </w:r>
      <w:r w:rsidR="00635D20" w:rsidRPr="007F7AA4">
        <w:rPr>
          <w:rFonts w:eastAsiaTheme="majorEastAsia" w:cs="Times New Roman"/>
        </w:rPr>
        <w:t>CM 5G</w:t>
      </w:r>
      <w:r w:rsidR="00635D20" w:rsidRPr="007F7AA4">
        <w:rPr>
          <w:rFonts w:eastAsiaTheme="majorEastAsia" w:cs="Times New Roman"/>
        </w:rPr>
        <w:t>，热插拔后卡</w:t>
      </w:r>
      <w:r w:rsidR="00635D20" w:rsidRPr="007F7AA4">
        <w:rPr>
          <w:rFonts w:eastAsiaTheme="majorEastAsia" w:cs="Times New Roman"/>
        </w:rPr>
        <w:t>2Volte</w:t>
      </w:r>
      <w:r w:rsidR="00635D20" w:rsidRPr="007F7AA4">
        <w:rPr>
          <w:rFonts w:eastAsiaTheme="majorEastAsia" w:cs="Times New Roman"/>
        </w:rPr>
        <w:t>开关自动开启且能成功注册，附录屏（</w:t>
      </w:r>
      <w:r w:rsidR="00635D20" w:rsidRPr="007F7AA4">
        <w:rPr>
          <w:rFonts w:eastAsiaTheme="majorEastAsia" w:cs="Times New Roman"/>
        </w:rPr>
        <w:t>rate:</w:t>
      </w:r>
      <w:r w:rsidR="00635D20" w:rsidRPr="007F7AA4">
        <w:rPr>
          <w:rFonts w:eastAsiaTheme="majorEastAsia" w:cs="Times New Roman"/>
        </w:rPr>
        <w:t>必现</w:t>
      </w:r>
      <w:r w:rsidR="00635D20" w:rsidRPr="007F7AA4">
        <w:rPr>
          <w:rFonts w:eastAsiaTheme="majorEastAsia" w:cs="Times New Roman"/>
        </w:rPr>
        <w:t>)_0429</w:t>
      </w:r>
    </w:p>
    <w:tbl>
      <w:tblPr>
        <w:tblStyle w:val="a7"/>
        <w:tblW w:w="0" w:type="auto"/>
        <w:tblLook w:val="04A0" w:firstRow="1" w:lastRow="0" w:firstColumn="1" w:lastColumn="0" w:noHBand="0" w:noVBand="1"/>
      </w:tblPr>
      <w:tblGrid>
        <w:gridCol w:w="13454"/>
      </w:tblGrid>
      <w:tr w:rsidR="00635D20" w:rsidRPr="007F7AA4" w14:paraId="12AFC352" w14:textId="77777777" w:rsidTr="00635D20">
        <w:tc>
          <w:tcPr>
            <w:tcW w:w="13454" w:type="dxa"/>
          </w:tcPr>
          <w:p w14:paraId="53ADC737" w14:textId="2E7BA3B2" w:rsidR="00635D20" w:rsidRPr="007F7AA4" w:rsidRDefault="00C7676F" w:rsidP="00635D20">
            <w:pPr>
              <w:widowControl/>
              <w:shd w:val="clear" w:color="auto" w:fill="F4F5F7"/>
              <w:kinsoku/>
              <w:adjustRightInd/>
              <w:rPr>
                <w:rFonts w:eastAsiaTheme="majorEastAsia" w:cs="Times New Roman"/>
                <w:color w:val="172B4D"/>
                <w:szCs w:val="21"/>
              </w:rPr>
            </w:pPr>
            <w:hyperlink r:id="rId185" w:history="1">
              <w:r w:rsidR="00635D20" w:rsidRPr="007F7AA4">
                <w:rPr>
                  <w:rFonts w:eastAsiaTheme="majorEastAsia" w:cs="Times New Roman"/>
                  <w:noProof/>
                  <w:color w:val="0052CC"/>
                  <w:szCs w:val="21"/>
                </w:rPr>
                <mc:AlternateContent>
                  <mc:Choice Requires="wps">
                    <w:drawing>
                      <wp:inline distT="0" distB="0" distL="0" distR="0" wp14:anchorId="6B3E64CC" wp14:editId="19C17A40">
                        <wp:extent cx="304800" cy="304800"/>
                        <wp:effectExtent l="0" t="0" r="0" b="0"/>
                        <wp:docPr id="21" name="矩形 21" descr="guobizho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28836C0" id="矩形 21" o:spid="_x0000_s1026" alt="guobizho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" filled="f" stroked="f">
                        <o:lock v:ext="edit" aspectratio="t"/>
                        <w10:anchorlock/>
                      </v:rect>
                    </w:pict>
                  </mc:Fallback>
                </mc:AlternateContent>
              </w:r>
              <w:r w:rsidR="00635D20" w:rsidRPr="007F7AA4">
                <w:rPr>
                  <w:rStyle w:val="ab"/>
                  <w:rFonts w:eastAsiaTheme="majorEastAsia" w:cs="Times New Roman"/>
                  <w:color w:val="0052CC"/>
                  <w:szCs w:val="21"/>
                </w:rPr>
                <w:t>郭必忠</w:t>
              </w:r>
            </w:hyperlink>
            <w:r w:rsidR="00635D20" w:rsidRPr="007F7AA4">
              <w:rPr>
                <w:rFonts w:eastAsiaTheme="majorEastAsia" w:cs="Times New Roman"/>
                <w:color w:val="172B4D"/>
                <w:szCs w:val="21"/>
              </w:rPr>
              <w:t> added a comment - </w:t>
            </w:r>
            <w:r w:rsidR="00635D20" w:rsidRPr="007F7AA4">
              <w:rPr>
                <w:rStyle w:val="12"/>
                <w:rFonts w:eastAsiaTheme="majorEastAsia" w:cs="Times New Roman"/>
                <w:color w:val="172B4D"/>
                <w:szCs w:val="21"/>
              </w:rPr>
              <w:t>Yesterday</w:t>
            </w:r>
            <w:r w:rsidR="00635D20" w:rsidRPr="007F7AA4">
              <w:rPr>
                <w:rFonts w:eastAsiaTheme="majorEastAsia" w:cs="Times New Roman"/>
                <w:color w:val="172B4D"/>
                <w:szCs w:val="21"/>
              </w:rPr>
              <w:t> - </w:t>
            </w:r>
            <w:r w:rsidR="00635D20" w:rsidRPr="007F7AA4">
              <w:rPr>
                <w:rStyle w:val="redtext"/>
                <w:rFonts w:eastAsiaTheme="majorEastAsia" w:cs="Times New Roman"/>
                <w:color w:val="DE350B"/>
                <w:szCs w:val="21"/>
              </w:rPr>
              <w:t>edited</w:t>
            </w:r>
          </w:p>
          <w:p w14:paraId="4CC07267" w14:textId="77777777" w:rsidR="00635D20" w:rsidRPr="007F7AA4" w:rsidRDefault="00635D20" w:rsidP="00635D20">
            <w:pPr>
              <w:pStyle w:val="af2"/>
              <w:shd w:val="clear" w:color="auto" w:fill="F4F5F7"/>
              <w:spacing w:before="0" w:beforeAutospacing="0" w:after="0" w:afterAutospacing="0"/>
              <w:rPr>
                <w:rFonts w:ascii="Times New Roman" w:eastAsiaTheme="majorEastAsia" w:hAnsi="Times New Roman" w:cs="Times New Roman"/>
                <w:color w:val="172B4D"/>
                <w:sz w:val="21"/>
                <w:szCs w:val="21"/>
              </w:rPr>
            </w:pPr>
            <w:r w:rsidRPr="007F7AA4">
              <w:rPr>
                <w:rFonts w:ascii="Times New Roman" w:eastAsiaTheme="majorEastAsia" w:hAnsi="Times New Roman" w:cs="Times New Roman"/>
                <w:color w:val="172B4D"/>
                <w:sz w:val="21"/>
                <w:szCs w:val="21"/>
              </w:rPr>
              <w:t>这个问题设计如此。</w:t>
            </w:r>
          </w:p>
          <w:p w14:paraId="0DF1C911" w14:textId="77777777" w:rsidR="00635D20" w:rsidRPr="007F7AA4" w:rsidRDefault="00635D20" w:rsidP="00635D20">
            <w:pPr>
              <w:pStyle w:val="af2"/>
              <w:shd w:val="clear" w:color="auto" w:fill="F4F5F7"/>
              <w:spacing w:before="150" w:beforeAutospacing="0" w:after="0" w:afterAutospacing="0"/>
              <w:rPr>
                <w:rFonts w:ascii="Times New Roman" w:eastAsiaTheme="majorEastAsia" w:hAnsi="Times New Roman" w:cs="Times New Roman"/>
                <w:color w:val="172B4D"/>
                <w:sz w:val="21"/>
                <w:szCs w:val="21"/>
              </w:rPr>
            </w:pPr>
            <w:r w:rsidRPr="007F7AA4">
              <w:rPr>
                <w:rFonts w:ascii="Times New Roman" w:eastAsiaTheme="majorEastAsia" w:hAnsi="Times New Roman" w:cs="Times New Roman"/>
                <w:color w:val="172B4D"/>
                <w:sz w:val="21"/>
                <w:szCs w:val="21"/>
              </w:rPr>
              <w:t>5G</w:t>
            </w:r>
            <w:r w:rsidRPr="007F7AA4">
              <w:rPr>
                <w:rFonts w:ascii="Times New Roman" w:eastAsiaTheme="majorEastAsia" w:hAnsi="Times New Roman" w:cs="Times New Roman"/>
                <w:color w:val="172B4D"/>
                <w:sz w:val="21"/>
                <w:szCs w:val="21"/>
              </w:rPr>
              <w:t>机型在新版本都隐藏了中国三大运营商的</w:t>
            </w:r>
            <w:r w:rsidRPr="007F7AA4">
              <w:rPr>
                <w:rFonts w:ascii="Times New Roman" w:eastAsiaTheme="majorEastAsia" w:hAnsi="Times New Roman" w:cs="Times New Roman"/>
                <w:color w:val="172B4D"/>
                <w:sz w:val="21"/>
                <w:szCs w:val="21"/>
              </w:rPr>
              <w:t>volte</w:t>
            </w:r>
            <w:r w:rsidRPr="007F7AA4">
              <w:rPr>
                <w:rFonts w:ascii="Times New Roman" w:eastAsiaTheme="majorEastAsia" w:hAnsi="Times New Roman" w:cs="Times New Roman"/>
                <w:color w:val="172B4D"/>
                <w:sz w:val="21"/>
                <w:szCs w:val="21"/>
              </w:rPr>
              <w:t>开关，且默认开启</w:t>
            </w:r>
            <w:r w:rsidRPr="007F7AA4">
              <w:rPr>
                <w:rFonts w:ascii="Times New Roman" w:eastAsiaTheme="majorEastAsia" w:hAnsi="Times New Roman" w:cs="Times New Roman"/>
                <w:color w:val="172B4D"/>
                <w:sz w:val="21"/>
                <w:szCs w:val="21"/>
              </w:rPr>
              <w:t>volte</w:t>
            </w:r>
            <w:r w:rsidRPr="007F7AA4">
              <w:rPr>
                <w:rFonts w:ascii="Times New Roman" w:eastAsiaTheme="majorEastAsia" w:hAnsi="Times New Roman" w:cs="Times New Roman"/>
                <w:color w:val="172B4D"/>
                <w:sz w:val="21"/>
                <w:szCs w:val="21"/>
              </w:rPr>
              <w:t>。</w:t>
            </w:r>
          </w:p>
          <w:p w14:paraId="0FBB3705" w14:textId="77777777" w:rsidR="00635D20" w:rsidRPr="007F7AA4" w:rsidRDefault="00635D20" w:rsidP="00635D20">
            <w:pPr>
              <w:pStyle w:val="af2"/>
              <w:shd w:val="clear" w:color="auto" w:fill="F4F5F7"/>
              <w:spacing w:before="150" w:beforeAutospacing="0" w:after="0" w:afterAutospacing="0"/>
              <w:rPr>
                <w:rFonts w:ascii="Times New Roman" w:eastAsiaTheme="majorEastAsia" w:hAnsi="Times New Roman" w:cs="Times New Roman"/>
                <w:color w:val="172B4D"/>
                <w:sz w:val="21"/>
                <w:szCs w:val="21"/>
              </w:rPr>
            </w:pPr>
            <w:r w:rsidRPr="007F7AA4">
              <w:rPr>
                <w:rFonts w:ascii="Times New Roman" w:eastAsiaTheme="majorEastAsia" w:hAnsi="Times New Roman" w:cs="Times New Roman"/>
                <w:color w:val="172B4D"/>
                <w:sz w:val="21"/>
                <w:szCs w:val="21"/>
              </w:rPr>
              <w:t>同时为了防止通过</w:t>
            </w:r>
            <w:r w:rsidRPr="007F7AA4">
              <w:rPr>
                <w:rFonts w:ascii="Times New Roman" w:eastAsiaTheme="majorEastAsia" w:hAnsi="Times New Roman" w:cs="Times New Roman"/>
                <w:color w:val="172B4D"/>
                <w:sz w:val="21"/>
                <w:szCs w:val="21"/>
              </w:rPr>
              <w:t>OTA</w:t>
            </w:r>
            <w:r w:rsidRPr="007F7AA4">
              <w:rPr>
                <w:rFonts w:ascii="Times New Roman" w:eastAsiaTheme="majorEastAsia" w:hAnsi="Times New Roman" w:cs="Times New Roman"/>
                <w:color w:val="172B4D"/>
                <w:sz w:val="21"/>
                <w:szCs w:val="21"/>
              </w:rPr>
              <w:t>升级到隐藏</w:t>
            </w:r>
            <w:r w:rsidRPr="007F7AA4">
              <w:rPr>
                <w:rFonts w:ascii="Times New Roman" w:eastAsiaTheme="majorEastAsia" w:hAnsi="Times New Roman" w:cs="Times New Roman"/>
                <w:color w:val="172B4D"/>
                <w:sz w:val="21"/>
                <w:szCs w:val="21"/>
              </w:rPr>
              <w:t>volte</w:t>
            </w:r>
            <w:r w:rsidRPr="007F7AA4">
              <w:rPr>
                <w:rFonts w:ascii="Times New Roman" w:eastAsiaTheme="majorEastAsia" w:hAnsi="Times New Roman" w:cs="Times New Roman"/>
                <w:color w:val="172B4D"/>
                <w:sz w:val="21"/>
                <w:szCs w:val="21"/>
              </w:rPr>
              <w:t>开关版本前，用户手动已经关闭</w:t>
            </w:r>
            <w:r w:rsidRPr="007F7AA4">
              <w:rPr>
                <w:rFonts w:ascii="Times New Roman" w:eastAsiaTheme="majorEastAsia" w:hAnsi="Times New Roman" w:cs="Times New Roman"/>
                <w:color w:val="172B4D"/>
                <w:sz w:val="21"/>
                <w:szCs w:val="21"/>
              </w:rPr>
              <w:t>volte</w:t>
            </w:r>
            <w:r w:rsidRPr="007F7AA4">
              <w:rPr>
                <w:rFonts w:ascii="Times New Roman" w:eastAsiaTheme="majorEastAsia" w:hAnsi="Times New Roman" w:cs="Times New Roman"/>
                <w:color w:val="172B4D"/>
                <w:sz w:val="21"/>
                <w:szCs w:val="21"/>
              </w:rPr>
              <w:t>，从而导致</w:t>
            </w:r>
            <w:r w:rsidRPr="007F7AA4">
              <w:rPr>
                <w:rFonts w:ascii="Times New Roman" w:eastAsiaTheme="majorEastAsia" w:hAnsi="Times New Roman" w:cs="Times New Roman"/>
                <w:color w:val="172B4D"/>
                <w:sz w:val="21"/>
                <w:szCs w:val="21"/>
              </w:rPr>
              <w:t>OTA</w:t>
            </w:r>
            <w:r w:rsidRPr="007F7AA4">
              <w:rPr>
                <w:rFonts w:ascii="Times New Roman" w:eastAsiaTheme="majorEastAsia" w:hAnsi="Times New Roman" w:cs="Times New Roman"/>
                <w:color w:val="172B4D"/>
                <w:sz w:val="21"/>
                <w:szCs w:val="21"/>
              </w:rPr>
              <w:t>后无法开启</w:t>
            </w:r>
            <w:r w:rsidRPr="007F7AA4">
              <w:rPr>
                <w:rFonts w:ascii="Times New Roman" w:eastAsiaTheme="majorEastAsia" w:hAnsi="Times New Roman" w:cs="Times New Roman"/>
                <w:color w:val="172B4D"/>
                <w:sz w:val="21"/>
                <w:szCs w:val="21"/>
              </w:rPr>
              <w:t>volte</w:t>
            </w:r>
            <w:r w:rsidRPr="007F7AA4">
              <w:rPr>
                <w:rFonts w:ascii="Times New Roman" w:eastAsiaTheme="majorEastAsia" w:hAnsi="Times New Roman" w:cs="Times New Roman"/>
                <w:color w:val="172B4D"/>
                <w:sz w:val="21"/>
                <w:szCs w:val="21"/>
              </w:rPr>
              <w:t>，上层做了需求，</w:t>
            </w:r>
            <w:r w:rsidRPr="007F7AA4">
              <w:rPr>
                <w:rFonts w:ascii="Times New Roman" w:eastAsiaTheme="majorEastAsia" w:hAnsi="Times New Roman" w:cs="Times New Roman"/>
                <w:color w:val="172B4D"/>
                <w:sz w:val="21"/>
                <w:szCs w:val="21"/>
              </w:rPr>
              <w:t>5G</w:t>
            </w:r>
            <w:r w:rsidRPr="007F7AA4">
              <w:rPr>
                <w:rFonts w:ascii="Times New Roman" w:eastAsiaTheme="majorEastAsia" w:hAnsi="Times New Roman" w:cs="Times New Roman"/>
                <w:color w:val="172B4D"/>
                <w:sz w:val="21"/>
                <w:szCs w:val="21"/>
              </w:rPr>
              <w:t>机型在</w:t>
            </w:r>
            <w:r w:rsidRPr="007F7AA4">
              <w:rPr>
                <w:rFonts w:ascii="Times New Roman" w:eastAsiaTheme="majorEastAsia" w:hAnsi="Times New Roman" w:cs="Times New Roman"/>
                <w:color w:val="172B4D"/>
                <w:sz w:val="21"/>
                <w:szCs w:val="21"/>
              </w:rPr>
              <w:t>OTA</w:t>
            </w:r>
            <w:r w:rsidRPr="007F7AA4">
              <w:rPr>
                <w:rFonts w:ascii="Times New Roman" w:eastAsiaTheme="majorEastAsia" w:hAnsi="Times New Roman" w:cs="Times New Roman"/>
                <w:color w:val="172B4D"/>
                <w:sz w:val="21"/>
                <w:szCs w:val="21"/>
              </w:rPr>
              <w:t>到隐藏</w:t>
            </w:r>
            <w:r w:rsidRPr="007F7AA4">
              <w:rPr>
                <w:rFonts w:ascii="Times New Roman" w:eastAsiaTheme="majorEastAsia" w:hAnsi="Times New Roman" w:cs="Times New Roman"/>
                <w:color w:val="172B4D"/>
                <w:sz w:val="21"/>
                <w:szCs w:val="21"/>
              </w:rPr>
              <w:t>volte</w:t>
            </w:r>
            <w:r w:rsidRPr="007F7AA4">
              <w:rPr>
                <w:rFonts w:ascii="Times New Roman" w:eastAsiaTheme="majorEastAsia" w:hAnsi="Times New Roman" w:cs="Times New Roman"/>
                <w:color w:val="172B4D"/>
                <w:sz w:val="21"/>
                <w:szCs w:val="21"/>
              </w:rPr>
              <w:t>开关的版本后，强制打开用户手动关闭的</w:t>
            </w:r>
            <w:r w:rsidRPr="007F7AA4">
              <w:rPr>
                <w:rFonts w:ascii="Times New Roman" w:eastAsiaTheme="majorEastAsia" w:hAnsi="Times New Roman" w:cs="Times New Roman"/>
                <w:color w:val="172B4D"/>
                <w:sz w:val="21"/>
                <w:szCs w:val="21"/>
              </w:rPr>
              <w:t>volte</w:t>
            </w:r>
            <w:r w:rsidRPr="007F7AA4">
              <w:rPr>
                <w:rFonts w:ascii="Times New Roman" w:eastAsiaTheme="majorEastAsia" w:hAnsi="Times New Roman" w:cs="Times New Roman"/>
                <w:color w:val="172B4D"/>
                <w:sz w:val="21"/>
                <w:szCs w:val="21"/>
              </w:rPr>
              <w:t>。</w:t>
            </w:r>
          </w:p>
          <w:p w14:paraId="1C3A63E1" w14:textId="77777777" w:rsidR="00635D20" w:rsidRPr="007F7AA4" w:rsidRDefault="00635D20" w:rsidP="00635D20">
            <w:pPr>
              <w:pStyle w:val="af2"/>
              <w:shd w:val="clear" w:color="auto" w:fill="F4F5F7"/>
              <w:spacing w:before="150" w:beforeAutospacing="0" w:after="0" w:afterAutospacing="0"/>
              <w:rPr>
                <w:rFonts w:ascii="Times New Roman" w:eastAsiaTheme="majorEastAsia" w:hAnsi="Times New Roman" w:cs="Times New Roman"/>
                <w:color w:val="172B4D"/>
                <w:sz w:val="21"/>
                <w:szCs w:val="21"/>
              </w:rPr>
            </w:pPr>
            <w:r w:rsidRPr="007F7AA4">
              <w:rPr>
                <w:rFonts w:ascii="Times New Roman" w:eastAsiaTheme="majorEastAsia" w:hAnsi="Times New Roman" w:cs="Times New Roman"/>
                <w:color w:val="172B4D"/>
                <w:sz w:val="21"/>
                <w:szCs w:val="21"/>
              </w:rPr>
              <w:t>K11T</w:t>
            </w:r>
            <w:r w:rsidRPr="007F7AA4">
              <w:rPr>
                <w:rFonts w:ascii="Times New Roman" w:eastAsiaTheme="majorEastAsia" w:hAnsi="Times New Roman" w:cs="Times New Roman"/>
                <w:color w:val="172B4D"/>
                <w:sz w:val="21"/>
                <w:szCs w:val="21"/>
              </w:rPr>
              <w:t>应该默认不显示三大运营商</w:t>
            </w:r>
            <w:r w:rsidRPr="007F7AA4">
              <w:rPr>
                <w:rFonts w:ascii="Times New Roman" w:eastAsiaTheme="majorEastAsia" w:hAnsi="Times New Roman" w:cs="Times New Roman"/>
                <w:color w:val="172B4D"/>
                <w:sz w:val="21"/>
                <w:szCs w:val="21"/>
              </w:rPr>
              <w:t>volte</w:t>
            </w:r>
            <w:r w:rsidRPr="007F7AA4">
              <w:rPr>
                <w:rFonts w:ascii="Times New Roman" w:eastAsiaTheme="majorEastAsia" w:hAnsi="Times New Roman" w:cs="Times New Roman"/>
                <w:color w:val="172B4D"/>
                <w:sz w:val="21"/>
                <w:szCs w:val="21"/>
              </w:rPr>
              <w:t>开关的。所以</w:t>
            </w:r>
            <w:r w:rsidRPr="007F7AA4">
              <w:rPr>
                <w:rFonts w:ascii="Times New Roman" w:eastAsiaTheme="majorEastAsia" w:hAnsi="Times New Roman" w:cs="Times New Roman"/>
                <w:color w:val="DE350B"/>
                <w:sz w:val="21"/>
                <w:szCs w:val="21"/>
              </w:rPr>
              <w:t>该问题在正常情况下不会复现</w:t>
            </w:r>
            <w:r w:rsidRPr="007F7AA4">
              <w:rPr>
                <w:rFonts w:ascii="Times New Roman" w:eastAsiaTheme="majorEastAsia" w:hAnsi="Times New Roman" w:cs="Times New Roman"/>
                <w:color w:val="172B4D"/>
                <w:sz w:val="21"/>
                <w:szCs w:val="21"/>
              </w:rPr>
              <w:t>。</w:t>
            </w:r>
          </w:p>
          <w:p w14:paraId="071676E6" w14:textId="77777777" w:rsidR="00635D20" w:rsidRPr="007F7AA4" w:rsidRDefault="00635D20" w:rsidP="00635D20">
            <w:pPr>
              <w:pStyle w:val="af2"/>
              <w:shd w:val="clear" w:color="auto" w:fill="F4F5F7"/>
              <w:spacing w:before="150" w:beforeAutospacing="0" w:after="0" w:afterAutospacing="0"/>
              <w:rPr>
                <w:rFonts w:ascii="Times New Roman" w:eastAsiaTheme="majorEastAsia" w:hAnsi="Times New Roman" w:cs="Times New Roman"/>
                <w:color w:val="172B4D"/>
                <w:sz w:val="21"/>
                <w:szCs w:val="21"/>
              </w:rPr>
            </w:pPr>
            <w:r w:rsidRPr="007F7AA4">
              <w:rPr>
                <w:rFonts w:ascii="Times New Roman" w:eastAsiaTheme="majorEastAsia" w:hAnsi="Times New Roman" w:cs="Times New Roman"/>
                <w:color w:val="172B4D"/>
                <w:sz w:val="21"/>
                <w:szCs w:val="21"/>
              </w:rPr>
              <w:t>看</w:t>
            </w:r>
            <w:r w:rsidRPr="007F7AA4">
              <w:rPr>
                <w:rFonts w:ascii="Times New Roman" w:eastAsiaTheme="majorEastAsia" w:hAnsi="Times New Roman" w:cs="Times New Roman"/>
                <w:color w:val="172B4D"/>
                <w:sz w:val="21"/>
                <w:szCs w:val="21"/>
              </w:rPr>
              <w:t>log</w:t>
            </w:r>
            <w:r w:rsidRPr="007F7AA4">
              <w:rPr>
                <w:rFonts w:ascii="Times New Roman" w:eastAsiaTheme="majorEastAsia" w:hAnsi="Times New Roman" w:cs="Times New Roman"/>
                <w:color w:val="172B4D"/>
                <w:sz w:val="21"/>
                <w:szCs w:val="21"/>
              </w:rPr>
              <w:t>应该是测试时通过暗码强制打开了</w:t>
            </w:r>
            <w:r w:rsidRPr="007F7AA4">
              <w:rPr>
                <w:rFonts w:ascii="Times New Roman" w:eastAsiaTheme="majorEastAsia" w:hAnsi="Times New Roman" w:cs="Times New Roman"/>
                <w:color w:val="172B4D"/>
                <w:sz w:val="21"/>
                <w:szCs w:val="21"/>
              </w:rPr>
              <w:t>volte</w:t>
            </w:r>
            <w:r w:rsidRPr="007F7AA4">
              <w:rPr>
                <w:rFonts w:ascii="Times New Roman" w:eastAsiaTheme="majorEastAsia" w:hAnsi="Times New Roman" w:cs="Times New Roman"/>
                <w:color w:val="172B4D"/>
                <w:sz w:val="21"/>
                <w:szCs w:val="21"/>
              </w:rPr>
              <w:t>开关，导致第一次手动关闭</w:t>
            </w:r>
            <w:r w:rsidRPr="007F7AA4">
              <w:rPr>
                <w:rFonts w:ascii="Times New Roman" w:eastAsiaTheme="majorEastAsia" w:hAnsi="Times New Roman" w:cs="Times New Roman"/>
                <w:color w:val="172B4D"/>
                <w:sz w:val="21"/>
                <w:szCs w:val="21"/>
              </w:rPr>
              <w:t>volte</w:t>
            </w:r>
            <w:r w:rsidRPr="007F7AA4">
              <w:rPr>
                <w:rFonts w:ascii="Times New Roman" w:eastAsiaTheme="majorEastAsia" w:hAnsi="Times New Roman" w:cs="Times New Roman"/>
                <w:color w:val="172B4D"/>
                <w:sz w:val="21"/>
                <w:szCs w:val="21"/>
              </w:rPr>
              <w:t>后，热插拔重新插入了，触发了原本</w:t>
            </w:r>
            <w:r w:rsidRPr="007F7AA4">
              <w:rPr>
                <w:rFonts w:ascii="Times New Roman" w:eastAsiaTheme="majorEastAsia" w:hAnsi="Times New Roman" w:cs="Times New Roman"/>
                <w:color w:val="172B4D"/>
                <w:sz w:val="21"/>
                <w:szCs w:val="21"/>
              </w:rPr>
              <w:t>OTA</w:t>
            </w:r>
            <w:r w:rsidRPr="007F7AA4">
              <w:rPr>
                <w:rFonts w:ascii="Times New Roman" w:eastAsiaTheme="majorEastAsia" w:hAnsi="Times New Roman" w:cs="Times New Roman"/>
                <w:color w:val="172B4D"/>
                <w:sz w:val="21"/>
                <w:szCs w:val="21"/>
              </w:rPr>
              <w:t>升级才会走的逻辑，引起问题。</w:t>
            </w:r>
          </w:p>
          <w:p w14:paraId="03DC05F6" w14:textId="77777777" w:rsidR="00635D20" w:rsidRPr="007F7AA4" w:rsidRDefault="00635D20" w:rsidP="00635D20">
            <w:pPr>
              <w:pStyle w:val="af2"/>
              <w:shd w:val="clear" w:color="auto" w:fill="F4F5F7"/>
              <w:spacing w:before="150" w:beforeAutospacing="0" w:after="0" w:afterAutospacing="0"/>
              <w:rPr>
                <w:rFonts w:ascii="Times New Roman" w:eastAsiaTheme="majorEastAsia" w:hAnsi="Times New Roman" w:cs="Times New Roman"/>
                <w:color w:val="172B4D"/>
                <w:sz w:val="21"/>
                <w:szCs w:val="21"/>
              </w:rPr>
            </w:pPr>
            <w:r w:rsidRPr="007F7AA4">
              <w:rPr>
                <w:rFonts w:ascii="Times New Roman" w:eastAsiaTheme="majorEastAsia" w:hAnsi="Times New Roman" w:cs="Times New Roman"/>
                <w:color w:val="DE350B"/>
                <w:sz w:val="21"/>
                <w:szCs w:val="21"/>
              </w:rPr>
              <w:t>同样的</w:t>
            </w:r>
            <w:r w:rsidRPr="007F7AA4">
              <w:rPr>
                <w:rFonts w:ascii="Times New Roman" w:eastAsiaTheme="majorEastAsia" w:hAnsi="Times New Roman" w:cs="Times New Roman"/>
                <w:color w:val="DE350B"/>
                <w:sz w:val="21"/>
                <w:szCs w:val="21"/>
              </w:rPr>
              <w:t>sim</w:t>
            </w:r>
            <w:r w:rsidRPr="007F7AA4">
              <w:rPr>
                <w:rFonts w:ascii="Times New Roman" w:eastAsiaTheme="majorEastAsia" w:hAnsi="Times New Roman" w:cs="Times New Roman"/>
                <w:color w:val="DE350B"/>
                <w:sz w:val="21"/>
                <w:szCs w:val="21"/>
              </w:rPr>
              <w:t>，按照测试手法，第二次手动关闭</w:t>
            </w:r>
            <w:r w:rsidRPr="007F7AA4">
              <w:rPr>
                <w:rFonts w:ascii="Times New Roman" w:eastAsiaTheme="majorEastAsia" w:hAnsi="Times New Roman" w:cs="Times New Roman"/>
                <w:color w:val="DE350B"/>
                <w:sz w:val="21"/>
                <w:szCs w:val="21"/>
              </w:rPr>
              <w:t>volte</w:t>
            </w:r>
            <w:r w:rsidRPr="007F7AA4">
              <w:rPr>
                <w:rFonts w:ascii="Times New Roman" w:eastAsiaTheme="majorEastAsia" w:hAnsi="Times New Roman" w:cs="Times New Roman"/>
                <w:color w:val="DE350B"/>
                <w:sz w:val="21"/>
                <w:szCs w:val="21"/>
              </w:rPr>
              <w:t>后，再热插拔不会强制打开</w:t>
            </w:r>
            <w:r w:rsidRPr="007F7AA4">
              <w:rPr>
                <w:rFonts w:ascii="Times New Roman" w:eastAsiaTheme="majorEastAsia" w:hAnsi="Times New Roman" w:cs="Times New Roman"/>
                <w:color w:val="DE350B"/>
                <w:sz w:val="21"/>
                <w:szCs w:val="21"/>
              </w:rPr>
              <w:t>volte</w:t>
            </w:r>
            <w:r w:rsidRPr="007F7AA4">
              <w:rPr>
                <w:rFonts w:ascii="Times New Roman" w:eastAsiaTheme="majorEastAsia" w:hAnsi="Times New Roman" w:cs="Times New Roman"/>
                <w:color w:val="DE350B"/>
                <w:sz w:val="21"/>
                <w:szCs w:val="21"/>
              </w:rPr>
              <w:t>。</w:t>
            </w:r>
          </w:p>
          <w:p w14:paraId="2ADD6EE2" w14:textId="77777777" w:rsidR="00635D20" w:rsidRPr="007F7AA4" w:rsidRDefault="00C7676F" w:rsidP="00635D20">
            <w:pPr>
              <w:pStyle w:val="af2"/>
              <w:shd w:val="clear" w:color="auto" w:fill="F4F5F7"/>
              <w:spacing w:before="150" w:beforeAutospacing="0" w:after="0" w:afterAutospacing="0"/>
              <w:rPr>
                <w:rFonts w:ascii="Times New Roman" w:eastAsiaTheme="majorEastAsia" w:hAnsi="Times New Roman" w:cs="Times New Roman"/>
                <w:color w:val="172B4D"/>
                <w:sz w:val="21"/>
                <w:szCs w:val="21"/>
              </w:rPr>
            </w:pPr>
            <w:hyperlink r:id="rId186" w:history="1">
              <w:r w:rsidR="00635D20" w:rsidRPr="007F7AA4">
                <w:rPr>
                  <w:rStyle w:val="ab"/>
                  <w:rFonts w:ascii="Times New Roman" w:eastAsiaTheme="majorEastAsia" w:hAnsi="Times New Roman" w:cs="Times New Roman"/>
                  <w:color w:val="0052CC"/>
                  <w:sz w:val="21"/>
                  <w:szCs w:val="21"/>
                </w:rPr>
                <w:t>钱建林</w:t>
              </w:r>
            </w:hyperlink>
            <w:r w:rsidR="00635D20" w:rsidRPr="007F7AA4">
              <w:rPr>
                <w:rFonts w:ascii="Times New Roman" w:eastAsiaTheme="majorEastAsia" w:hAnsi="Times New Roman" w:cs="Times New Roman"/>
                <w:color w:val="172B4D"/>
                <w:sz w:val="21"/>
                <w:szCs w:val="21"/>
              </w:rPr>
              <w:t> </w:t>
            </w:r>
            <w:r w:rsidR="00635D20" w:rsidRPr="007F7AA4">
              <w:rPr>
                <w:rFonts w:ascii="Times New Roman" w:eastAsiaTheme="majorEastAsia" w:hAnsi="Times New Roman" w:cs="Times New Roman"/>
                <w:color w:val="172B4D"/>
                <w:sz w:val="21"/>
                <w:szCs w:val="21"/>
              </w:rPr>
              <w:t>这个测试手法不适用这个问题。</w:t>
            </w:r>
          </w:p>
          <w:p w14:paraId="6BBED2F4" w14:textId="77777777" w:rsidR="00635D20" w:rsidRPr="007F7AA4" w:rsidRDefault="00635D20" w:rsidP="00635D20">
            <w:pPr>
              <w:widowControl/>
              <w:kinsoku/>
              <w:adjustRightInd/>
              <w:rPr>
                <w:rFonts w:eastAsiaTheme="majorEastAsia" w:cs="Times New Roman"/>
                <w:color w:val="000000"/>
                <w:kern w:val="0"/>
                <w:szCs w:val="21"/>
              </w:rPr>
            </w:pPr>
          </w:p>
        </w:tc>
      </w:tr>
    </w:tbl>
    <w:p w14:paraId="4983CE04" w14:textId="351BB2E7" w:rsidR="00635D20" w:rsidRPr="007F7AA4" w:rsidRDefault="00DB1368" w:rsidP="00DB1368">
      <w:pPr>
        <w:pStyle w:val="4"/>
        <w:spacing w:before="156" w:after="156"/>
        <w:rPr>
          <w:rFonts w:cs="Times New Roman"/>
        </w:rPr>
      </w:pPr>
      <w:r w:rsidRPr="007F7AA4">
        <w:rPr>
          <w:rFonts w:cs="Times New Roman"/>
        </w:rPr>
        <w:t>关闭</w:t>
      </w:r>
      <w:r w:rsidRPr="007F7AA4">
        <w:rPr>
          <w:rFonts w:cs="Times New Roman"/>
        </w:rPr>
        <w:t>VoLTE</w:t>
      </w:r>
      <w:r w:rsidRPr="007F7AA4">
        <w:rPr>
          <w:rFonts w:cs="Times New Roman"/>
        </w:rPr>
        <w:t>，无法驻留到</w:t>
      </w:r>
      <w:r w:rsidRPr="007F7AA4">
        <w:rPr>
          <w:rFonts w:cs="Times New Roman"/>
        </w:rPr>
        <w:t>SA</w:t>
      </w:r>
      <w:r w:rsidRPr="007F7AA4">
        <w:rPr>
          <w:rFonts w:cs="Times New Roman"/>
        </w:rPr>
        <w:t>网络</w:t>
      </w:r>
    </w:p>
    <w:p w14:paraId="02AB0DE8" w14:textId="4B3DAB60" w:rsidR="00DB1368" w:rsidRPr="007F7AA4" w:rsidRDefault="00DB1368" w:rsidP="00DB1368">
      <w:pPr>
        <w:rPr>
          <w:rFonts w:eastAsiaTheme="majorEastAsia" w:cs="Times New Roman"/>
        </w:rPr>
      </w:pPr>
      <w:r w:rsidRPr="007F7AA4">
        <w:rPr>
          <w:rFonts w:eastAsiaTheme="majorEastAsia" w:cs="Times New Roman"/>
        </w:rPr>
        <w:t>MTK</w:t>
      </w:r>
      <w:r w:rsidRPr="007F7AA4">
        <w:rPr>
          <w:rFonts w:eastAsiaTheme="majorEastAsia" w:cs="Times New Roman"/>
        </w:rPr>
        <w:t>的设计如此，</w:t>
      </w:r>
      <w:r w:rsidRPr="007F7AA4">
        <w:rPr>
          <w:rFonts w:eastAsiaTheme="majorEastAsia" w:cs="Times New Roman"/>
        </w:rPr>
        <w:t>SA</w:t>
      </w:r>
      <w:r w:rsidRPr="007F7AA4">
        <w:rPr>
          <w:rFonts w:eastAsiaTheme="majorEastAsia" w:cs="Times New Roman"/>
        </w:rPr>
        <w:t>必须要开启</w:t>
      </w:r>
      <w:r w:rsidRPr="007F7AA4">
        <w:rPr>
          <w:rFonts w:eastAsiaTheme="majorEastAsia" w:cs="Times New Roman"/>
        </w:rPr>
        <w:t>VoLTE</w:t>
      </w:r>
      <w:r w:rsidRPr="007F7AA4">
        <w:rPr>
          <w:rFonts w:eastAsiaTheme="majorEastAsia" w:cs="Times New Roman"/>
        </w:rPr>
        <w:t>才能驻留，目前不存在</w:t>
      </w:r>
      <w:r w:rsidRPr="007F7AA4">
        <w:rPr>
          <w:rFonts w:eastAsiaTheme="majorEastAsia" w:cs="Times New Roman"/>
        </w:rPr>
        <w:t>SA</w:t>
      </w:r>
      <w:r w:rsidRPr="007F7AA4">
        <w:rPr>
          <w:rFonts w:eastAsiaTheme="majorEastAsia" w:cs="Times New Roman"/>
        </w:rPr>
        <w:t>与</w:t>
      </w:r>
      <w:r w:rsidRPr="007F7AA4">
        <w:rPr>
          <w:rFonts w:eastAsiaTheme="majorEastAsia" w:cs="Times New Roman"/>
        </w:rPr>
        <w:t>2/3G</w:t>
      </w:r>
      <w:r w:rsidRPr="007F7AA4">
        <w:rPr>
          <w:rFonts w:eastAsiaTheme="majorEastAsia" w:cs="Times New Roman"/>
        </w:rPr>
        <w:t>的联合注册，无法</w:t>
      </w:r>
      <w:r w:rsidRPr="007F7AA4">
        <w:rPr>
          <w:rFonts w:eastAsiaTheme="majorEastAsia" w:cs="Times New Roman"/>
        </w:rPr>
        <w:t>CSFB</w:t>
      </w:r>
      <w:r w:rsidRPr="007F7AA4">
        <w:rPr>
          <w:rFonts w:eastAsiaTheme="majorEastAsia" w:cs="Times New Roman"/>
        </w:rPr>
        <w:t>到</w:t>
      </w:r>
      <w:r w:rsidRPr="007F7AA4">
        <w:rPr>
          <w:rFonts w:eastAsiaTheme="majorEastAsia" w:cs="Times New Roman"/>
        </w:rPr>
        <w:t>2/3G CS</w:t>
      </w:r>
      <w:r w:rsidRPr="007F7AA4">
        <w:rPr>
          <w:rFonts w:eastAsiaTheme="majorEastAsia" w:cs="Times New Roman"/>
        </w:rPr>
        <w:t>域。</w:t>
      </w:r>
    </w:p>
    <w:p w14:paraId="66FBA7A5" w14:textId="36BED857" w:rsidR="0045221A" w:rsidRPr="007F7AA4" w:rsidRDefault="00C7676F" w:rsidP="00DB1368">
      <w:pPr>
        <w:rPr>
          <w:rFonts w:eastAsiaTheme="majorEastAsia" w:cs="Times New Roman"/>
        </w:rPr>
      </w:pPr>
      <w:hyperlink r:id="rId187" w:history="1">
        <w:r w:rsidR="00DB1368" w:rsidRPr="007F7AA4">
          <w:rPr>
            <w:rFonts w:eastAsiaTheme="majorEastAsia" w:cs="Times New Roman"/>
          </w:rPr>
          <w:t>AGATE-3305</w:t>
        </w:r>
      </w:hyperlink>
      <w:r w:rsidR="001B79F2" w:rsidRPr="007F7AA4">
        <w:rPr>
          <w:rFonts w:eastAsiaTheme="majorEastAsia" w:cs="Times New Roman"/>
        </w:rPr>
        <w:t xml:space="preserve"> </w:t>
      </w:r>
      <w:r w:rsidR="00DB1368" w:rsidRPr="007F7AA4">
        <w:rPr>
          <w:rFonts w:eastAsiaTheme="majorEastAsia" w:cs="Times New Roman"/>
        </w:rPr>
        <w:t>K11R-R_NJ_</w:t>
      </w:r>
      <w:r w:rsidR="00DB1368" w:rsidRPr="007F7AA4">
        <w:rPr>
          <w:rFonts w:eastAsiaTheme="majorEastAsia" w:cs="Times New Roman"/>
        </w:rPr>
        <w:t>关闭</w:t>
      </w:r>
      <w:r w:rsidR="00DB1368" w:rsidRPr="007F7AA4">
        <w:rPr>
          <w:rFonts w:eastAsiaTheme="majorEastAsia" w:cs="Times New Roman"/>
        </w:rPr>
        <w:t>VoLTE</w:t>
      </w:r>
      <w:r w:rsidR="00DB1368" w:rsidRPr="007F7AA4">
        <w:rPr>
          <w:rFonts w:eastAsiaTheme="majorEastAsia" w:cs="Times New Roman"/>
        </w:rPr>
        <w:t>开关，会由</w:t>
      </w:r>
      <w:r w:rsidR="00DB1368" w:rsidRPr="007F7AA4">
        <w:rPr>
          <w:rFonts w:eastAsiaTheme="majorEastAsia" w:cs="Times New Roman"/>
        </w:rPr>
        <w:t>5G</w:t>
      </w:r>
      <w:r w:rsidR="00DB1368" w:rsidRPr="007F7AA4">
        <w:rPr>
          <w:rFonts w:eastAsiaTheme="majorEastAsia" w:cs="Times New Roman"/>
        </w:rPr>
        <w:t>降至</w:t>
      </w:r>
      <w:r w:rsidR="00DB1368" w:rsidRPr="007F7AA4">
        <w:rPr>
          <w:rFonts w:eastAsiaTheme="majorEastAsia" w:cs="Times New Roman"/>
        </w:rPr>
        <w:t>4G_</w:t>
      </w:r>
      <w:r w:rsidR="00DB1368" w:rsidRPr="007F7AA4">
        <w:rPr>
          <w:rFonts w:eastAsiaTheme="majorEastAsia" w:cs="Times New Roman"/>
        </w:rPr>
        <w:t>必现</w:t>
      </w:r>
      <w:r w:rsidR="00DB1368" w:rsidRPr="007F7AA4">
        <w:rPr>
          <w:rFonts w:eastAsiaTheme="majorEastAsia" w:cs="Times New Roman"/>
        </w:rPr>
        <w:t>_21.4.27</w:t>
      </w:r>
    </w:p>
    <w:tbl>
      <w:tblPr>
        <w:tblStyle w:val="a7"/>
        <w:tblW w:w="0" w:type="auto"/>
        <w:tblLook w:val="04A0" w:firstRow="1" w:lastRow="0" w:firstColumn="1" w:lastColumn="0" w:noHBand="0" w:noVBand="1"/>
      </w:tblPr>
      <w:tblGrid>
        <w:gridCol w:w="13454"/>
      </w:tblGrid>
      <w:tr w:rsidR="005B46A6" w:rsidRPr="007F7AA4" w14:paraId="0FCFCA67" w14:textId="77777777" w:rsidTr="005B46A6">
        <w:tc>
          <w:tcPr>
            <w:tcW w:w="13454" w:type="dxa"/>
          </w:tcPr>
          <w:p w14:paraId="6B4D3AF5" w14:textId="77777777" w:rsidR="00CC6A9E" w:rsidRPr="007F7AA4" w:rsidRDefault="005B46A6" w:rsidP="00DB1368">
            <w:pPr>
              <w:rPr>
                <w:rFonts w:eastAsiaTheme="majorEastAsia" w:cs="Times New Roman"/>
                <w:szCs w:val="21"/>
              </w:rPr>
            </w:pPr>
            <w:r w:rsidRPr="007F7AA4">
              <w:rPr>
                <w:rFonts w:eastAsiaTheme="majorEastAsia" w:cs="Times New Roman"/>
                <w:b/>
                <w:bCs/>
                <w:szCs w:val="21"/>
              </w:rPr>
              <w:t xml:space="preserve">// </w:t>
            </w:r>
            <w:r w:rsidRPr="007F7AA4">
              <w:rPr>
                <w:rFonts w:eastAsiaTheme="majorEastAsia" w:cs="Times New Roman"/>
                <w:b/>
                <w:bCs/>
                <w:szCs w:val="21"/>
              </w:rPr>
              <w:t>关闭</w:t>
            </w:r>
            <w:r w:rsidRPr="007F7AA4">
              <w:rPr>
                <w:rFonts w:eastAsiaTheme="majorEastAsia" w:cs="Times New Roman"/>
                <w:b/>
                <w:bCs/>
                <w:szCs w:val="21"/>
              </w:rPr>
              <w:t>VoLTE</w:t>
            </w:r>
          </w:p>
          <w:p w14:paraId="64B79F89" w14:textId="77777777" w:rsidR="00CC6A9E" w:rsidRPr="007F7AA4" w:rsidRDefault="005B46A6" w:rsidP="00DB1368">
            <w:pPr>
              <w:rPr>
                <w:rFonts w:eastAsiaTheme="majorEastAsia" w:cs="Times New Roman"/>
                <w:szCs w:val="21"/>
              </w:rPr>
            </w:pPr>
            <w:r w:rsidRPr="007F7AA4">
              <w:rPr>
                <w:rFonts w:eastAsiaTheme="majorEastAsia" w:cs="Times New Roman"/>
                <w:szCs w:val="21"/>
              </w:rPr>
              <w:t>SYS 271153 44475459 14:27:40:723 NIL </w:t>
            </w:r>
            <w:r w:rsidRPr="007F7AA4">
              <w:rPr>
                <w:rStyle w:val="error"/>
                <w:rFonts w:eastAsiaTheme="majorEastAsia" w:cs="Times New Roman"/>
                <w:szCs w:val="21"/>
              </w:rPr>
              <w:t>[AT_RX p62,ch4]</w:t>
            </w:r>
            <w:r w:rsidRPr="007F7AA4">
              <w:rPr>
                <w:rFonts w:eastAsiaTheme="majorEastAsia" w:cs="Times New Roman"/>
                <w:szCs w:val="21"/>
              </w:rPr>
              <w:t>AT+EIMSCFG=0,1,0,0,1,1</w:t>
            </w:r>
          </w:p>
          <w:p w14:paraId="345DF6A0" w14:textId="77777777" w:rsidR="00CC6A9E" w:rsidRPr="007F7AA4" w:rsidRDefault="005B46A6" w:rsidP="00DB1368">
            <w:pPr>
              <w:rPr>
                <w:rFonts w:eastAsiaTheme="majorEastAsia" w:cs="Times New Roman"/>
                <w:szCs w:val="21"/>
              </w:rPr>
            </w:pPr>
            <w:r w:rsidRPr="007F7AA4">
              <w:rPr>
                <w:rFonts w:eastAsiaTheme="majorEastAsia" w:cs="Times New Roman"/>
                <w:szCs w:val="21"/>
              </w:rPr>
              <w:t>=&gt; Decode:Integrated IMS related capability and functionality +EIMSCFG</w:t>
            </w:r>
          </w:p>
          <w:p w14:paraId="718E4D56" w14:textId="77777777" w:rsidR="00CC6A9E" w:rsidRPr="007F7AA4" w:rsidRDefault="005B46A6" w:rsidP="00DB1368">
            <w:pPr>
              <w:rPr>
                <w:rFonts w:eastAsiaTheme="majorEastAsia" w:cs="Times New Roman"/>
                <w:szCs w:val="21"/>
              </w:rPr>
            </w:pPr>
            <w:r w:rsidRPr="007F7AA4">
              <w:rPr>
                <w:rFonts w:eastAsiaTheme="majorEastAsia" w:cs="Times New Roman"/>
                <w:szCs w:val="21"/>
              </w:rPr>
              <w:t>&lt;volte&gt; : 0(Disable)</w:t>
            </w:r>
          </w:p>
          <w:p w14:paraId="73CB2A2E" w14:textId="77777777" w:rsidR="00CC6A9E" w:rsidRPr="007F7AA4" w:rsidRDefault="005B46A6" w:rsidP="00DB1368">
            <w:pPr>
              <w:rPr>
                <w:rFonts w:eastAsiaTheme="majorEastAsia" w:cs="Times New Roman"/>
                <w:szCs w:val="21"/>
              </w:rPr>
            </w:pPr>
            <w:r w:rsidRPr="007F7AA4">
              <w:rPr>
                <w:rFonts w:eastAsiaTheme="majorEastAsia" w:cs="Times New Roman"/>
                <w:szCs w:val="21"/>
              </w:rPr>
              <w:t>&lt;vilte&gt; : 1(Enable)</w:t>
            </w:r>
          </w:p>
          <w:p w14:paraId="1FB71F93" w14:textId="77777777" w:rsidR="00CC6A9E" w:rsidRPr="007F7AA4" w:rsidRDefault="005B46A6" w:rsidP="00DB1368">
            <w:pPr>
              <w:rPr>
                <w:rFonts w:eastAsiaTheme="majorEastAsia" w:cs="Times New Roman"/>
                <w:szCs w:val="21"/>
              </w:rPr>
            </w:pPr>
            <w:r w:rsidRPr="007F7AA4">
              <w:rPr>
                <w:rFonts w:eastAsiaTheme="majorEastAsia" w:cs="Times New Roman"/>
                <w:szCs w:val="21"/>
              </w:rPr>
              <w:t>&lt;vowifi&gt; : 0(Disable)</w:t>
            </w:r>
          </w:p>
          <w:p w14:paraId="5865CEA9" w14:textId="77777777" w:rsidR="00CC6A9E" w:rsidRPr="007F7AA4" w:rsidRDefault="005B46A6" w:rsidP="00DB1368">
            <w:pPr>
              <w:rPr>
                <w:rFonts w:eastAsiaTheme="majorEastAsia" w:cs="Times New Roman"/>
                <w:szCs w:val="21"/>
              </w:rPr>
            </w:pPr>
            <w:r w:rsidRPr="007F7AA4">
              <w:rPr>
                <w:rFonts w:eastAsiaTheme="majorEastAsia" w:cs="Times New Roman"/>
                <w:szCs w:val="21"/>
              </w:rPr>
              <w:t>&lt;viwifi&gt; : 0(Disable)</w:t>
            </w:r>
          </w:p>
          <w:p w14:paraId="64EC0EDF" w14:textId="77777777" w:rsidR="00CC6A9E" w:rsidRPr="007F7AA4" w:rsidRDefault="005B46A6" w:rsidP="00DB1368">
            <w:pPr>
              <w:rPr>
                <w:rFonts w:eastAsiaTheme="majorEastAsia" w:cs="Times New Roman"/>
                <w:szCs w:val="21"/>
              </w:rPr>
            </w:pPr>
            <w:r w:rsidRPr="007F7AA4">
              <w:rPr>
                <w:rFonts w:eastAsiaTheme="majorEastAsia" w:cs="Times New Roman"/>
                <w:szCs w:val="21"/>
              </w:rPr>
              <w:t>&lt;ims_sms&gt; : 1(Enable)</w:t>
            </w:r>
          </w:p>
          <w:p w14:paraId="5455CE97" w14:textId="77777777" w:rsidR="00CC6A9E" w:rsidRPr="007F7AA4" w:rsidRDefault="005B46A6" w:rsidP="00DB1368">
            <w:pPr>
              <w:rPr>
                <w:rFonts w:eastAsiaTheme="majorEastAsia" w:cs="Times New Roman"/>
                <w:szCs w:val="21"/>
              </w:rPr>
            </w:pPr>
            <w:r w:rsidRPr="007F7AA4">
              <w:rPr>
                <w:rFonts w:eastAsiaTheme="majorEastAsia" w:cs="Times New Roman"/>
                <w:szCs w:val="21"/>
              </w:rPr>
              <w:t>&lt;eims&gt; : 1(Enable)</w:t>
            </w:r>
          </w:p>
          <w:p w14:paraId="010E06A3" w14:textId="77777777" w:rsidR="00CC6A9E" w:rsidRPr="007F7AA4" w:rsidRDefault="005B46A6" w:rsidP="00DB1368">
            <w:pPr>
              <w:rPr>
                <w:rFonts w:eastAsiaTheme="majorEastAsia" w:cs="Times New Roman"/>
                <w:szCs w:val="21"/>
              </w:rPr>
            </w:pPr>
            <w:r w:rsidRPr="007F7AA4">
              <w:rPr>
                <w:rFonts w:eastAsiaTheme="majorEastAsia" w:cs="Times New Roman"/>
                <w:b/>
                <w:bCs/>
                <w:szCs w:val="21"/>
              </w:rPr>
              <w:t xml:space="preserve">// </w:t>
            </w:r>
            <w:r w:rsidRPr="007F7AA4">
              <w:rPr>
                <w:rFonts w:eastAsiaTheme="majorEastAsia" w:cs="Times New Roman"/>
                <w:b/>
                <w:bCs/>
                <w:szCs w:val="21"/>
              </w:rPr>
              <w:t>回落到</w:t>
            </w:r>
            <w:r w:rsidRPr="007F7AA4">
              <w:rPr>
                <w:rFonts w:eastAsiaTheme="majorEastAsia" w:cs="Times New Roman"/>
                <w:b/>
                <w:bCs/>
                <w:szCs w:val="21"/>
              </w:rPr>
              <w:t>LTE</w:t>
            </w:r>
          </w:p>
          <w:p w14:paraId="22E5ED33" w14:textId="77777777" w:rsidR="00CC6A9E" w:rsidRPr="007F7AA4" w:rsidRDefault="005B46A6" w:rsidP="00DB1368">
            <w:pPr>
              <w:rPr>
                <w:rFonts w:eastAsiaTheme="majorEastAsia" w:cs="Times New Roman"/>
                <w:szCs w:val="21"/>
              </w:rPr>
            </w:pPr>
            <w:r w:rsidRPr="007F7AA4">
              <w:rPr>
                <w:rFonts w:eastAsiaTheme="majorEastAsia" w:cs="Times New Roman"/>
                <w:szCs w:val="21"/>
              </w:rPr>
              <w:t>OTA 290948 44480984 14:27:41:123 EMM_NASMSG </w:t>
            </w:r>
            <w:r w:rsidRPr="007F7AA4">
              <w:rPr>
                <w:rStyle w:val="error"/>
                <w:rFonts w:eastAsiaTheme="majorEastAsia" w:cs="Times New Roman"/>
                <w:szCs w:val="21"/>
              </w:rPr>
              <w:t>[MS-&gt;NW]</w:t>
            </w:r>
            <w:r w:rsidRPr="007F7AA4">
              <w:rPr>
                <w:rFonts w:eastAsiaTheme="majorEastAsia" w:cs="Times New Roman"/>
                <w:szCs w:val="21"/>
              </w:rPr>
              <w:t> </w:t>
            </w:r>
            <w:r w:rsidRPr="007F7AA4">
              <w:rPr>
                <w:rFonts w:eastAsiaTheme="majorEastAsia" w:cs="Times New Roman"/>
                <w:b/>
                <w:bCs/>
                <w:szCs w:val="21"/>
              </w:rPr>
              <w:t>EMM_Tracking_Area_Update_Request</w:t>
            </w:r>
            <w:r w:rsidRPr="007F7AA4">
              <w:rPr>
                <w:rFonts w:eastAsiaTheme="majorEastAsia" w:cs="Times New Roman"/>
                <w:szCs w:val="21"/>
              </w:rPr>
              <w:t>(EPS update type="EMM_UPDATE_TYPE_COMBINED_TAU_IMSI_ATTACH", active flag="KAL_FALSE")</w:t>
            </w:r>
          </w:p>
          <w:p w14:paraId="73B42A6B" w14:textId="77777777" w:rsidR="00CC6A9E" w:rsidRPr="007F7AA4" w:rsidRDefault="005B46A6" w:rsidP="00DB1368">
            <w:pPr>
              <w:rPr>
                <w:rFonts w:eastAsiaTheme="majorEastAsia" w:cs="Times New Roman"/>
                <w:szCs w:val="21"/>
              </w:rPr>
            </w:pPr>
            <w:r w:rsidRPr="007F7AA4">
              <w:rPr>
                <w:rFonts w:eastAsiaTheme="majorEastAsia" w:cs="Times New Roman"/>
                <w:szCs w:val="21"/>
              </w:rPr>
              <w:lastRenderedPageBreak/>
              <w:t>OTA 298069 44490099 14:27:41:724 EMM_NASMSG </w:t>
            </w:r>
            <w:r w:rsidRPr="007F7AA4">
              <w:rPr>
                <w:rStyle w:val="error"/>
                <w:rFonts w:eastAsiaTheme="majorEastAsia" w:cs="Times New Roman"/>
                <w:szCs w:val="21"/>
              </w:rPr>
              <w:t>[NW-&gt;MS]</w:t>
            </w:r>
            <w:r w:rsidRPr="007F7AA4">
              <w:rPr>
                <w:rFonts w:eastAsiaTheme="majorEastAsia" w:cs="Times New Roman"/>
                <w:szCs w:val="21"/>
              </w:rPr>
              <w:t> </w:t>
            </w:r>
            <w:r w:rsidRPr="007F7AA4">
              <w:rPr>
                <w:rFonts w:eastAsiaTheme="majorEastAsia" w:cs="Times New Roman"/>
                <w:b/>
                <w:bCs/>
                <w:szCs w:val="21"/>
              </w:rPr>
              <w:t>EMM_Tracking_Area_Update_Accept</w:t>
            </w:r>
            <w:r w:rsidRPr="007F7AA4">
              <w:rPr>
                <w:rFonts w:eastAsiaTheme="majorEastAsia" w:cs="Times New Roman"/>
                <w:szCs w:val="21"/>
              </w:rPr>
              <w:t>(EPS update result="EMM_UPDATE_RESULT_COMBINED_UPDATED")</w:t>
            </w:r>
          </w:p>
          <w:p w14:paraId="75F003A5" w14:textId="77777777" w:rsidR="00CC6A9E" w:rsidRPr="007F7AA4" w:rsidRDefault="005B46A6" w:rsidP="00DB1368">
            <w:pPr>
              <w:rPr>
                <w:rFonts w:eastAsiaTheme="majorEastAsia" w:cs="Times New Roman"/>
                <w:szCs w:val="21"/>
              </w:rPr>
            </w:pPr>
            <w:r w:rsidRPr="007F7AA4">
              <w:rPr>
                <w:rFonts w:eastAsiaTheme="majorEastAsia" w:cs="Times New Roman"/>
                <w:szCs w:val="21"/>
              </w:rPr>
              <w:t>OTA 298548 44490142 14:27:41:724 EMM_NASMSG </w:t>
            </w:r>
            <w:r w:rsidRPr="007F7AA4">
              <w:rPr>
                <w:rStyle w:val="error"/>
                <w:rFonts w:eastAsiaTheme="majorEastAsia" w:cs="Times New Roman"/>
                <w:szCs w:val="21"/>
              </w:rPr>
              <w:t>[MS-&gt;NW]</w:t>
            </w:r>
            <w:r w:rsidRPr="007F7AA4">
              <w:rPr>
                <w:rFonts w:eastAsiaTheme="majorEastAsia" w:cs="Times New Roman"/>
                <w:szCs w:val="21"/>
              </w:rPr>
              <w:t> </w:t>
            </w:r>
            <w:r w:rsidRPr="007F7AA4">
              <w:rPr>
                <w:rFonts w:eastAsiaTheme="majorEastAsia" w:cs="Times New Roman"/>
                <w:b/>
                <w:bCs/>
                <w:szCs w:val="21"/>
              </w:rPr>
              <w:t>EMM_Tracking_Area_Update_Complete</w:t>
            </w:r>
          </w:p>
          <w:p w14:paraId="26FB3FEA" w14:textId="61CC4E98" w:rsidR="005B46A6" w:rsidRPr="007F7AA4" w:rsidRDefault="005B46A6" w:rsidP="00DB1368">
            <w:pPr>
              <w:rPr>
                <w:rFonts w:eastAsiaTheme="majorEastAsia" w:cs="Times New Roman"/>
              </w:rPr>
            </w:pPr>
            <w:r w:rsidRPr="007F7AA4">
              <w:rPr>
                <w:rFonts w:eastAsiaTheme="majorEastAsia" w:cs="Times New Roman"/>
                <w:b/>
                <w:bCs/>
                <w:szCs w:val="21"/>
              </w:rPr>
              <w:t>SYS 300995 44490441 14:27:41:724 NIL </w:t>
            </w:r>
            <w:r w:rsidRPr="007F7AA4">
              <w:rPr>
                <w:rStyle w:val="error"/>
                <w:rFonts w:eastAsiaTheme="majorEastAsia" w:cs="Times New Roman"/>
                <w:b/>
                <w:bCs/>
                <w:szCs w:val="21"/>
              </w:rPr>
              <w:t>[AT_URC p59,ch1]</w:t>
            </w:r>
            <w:r w:rsidRPr="007F7AA4">
              <w:rPr>
                <w:rFonts w:eastAsiaTheme="majorEastAsia" w:cs="Times New Roman"/>
                <w:b/>
                <w:bCs/>
                <w:szCs w:val="21"/>
              </w:rPr>
              <w:t>+EGREG: 1,"0051F9","007602391",4096,"FF",1,1,0,1,0,0,0</w:t>
            </w:r>
          </w:p>
        </w:tc>
      </w:tr>
    </w:tbl>
    <w:p w14:paraId="527E5693" w14:textId="3596EE8F" w:rsidR="005B46A6" w:rsidRPr="007F7AA4" w:rsidRDefault="00B57230" w:rsidP="00B57230">
      <w:pPr>
        <w:pStyle w:val="4"/>
        <w:spacing w:before="156" w:after="156"/>
        <w:rPr>
          <w:rStyle w:val="error"/>
          <w:rFonts w:cs="Times New Roman"/>
          <w:szCs w:val="21"/>
        </w:rPr>
      </w:pPr>
      <w:r w:rsidRPr="007F7AA4">
        <w:rPr>
          <w:rStyle w:val="error"/>
          <w:rFonts w:cs="Times New Roman"/>
          <w:szCs w:val="21"/>
        </w:rPr>
        <w:lastRenderedPageBreak/>
        <w:t>双电信卡场景，副卡电信卡强制开启</w:t>
      </w:r>
      <w:r w:rsidRPr="007F7AA4">
        <w:rPr>
          <w:rStyle w:val="error"/>
          <w:rFonts w:cs="Times New Roman"/>
          <w:szCs w:val="21"/>
        </w:rPr>
        <w:t>VoLTE</w:t>
      </w:r>
      <w:r w:rsidRPr="007F7AA4">
        <w:rPr>
          <w:rStyle w:val="error"/>
          <w:rFonts w:cs="Times New Roman"/>
          <w:szCs w:val="21"/>
        </w:rPr>
        <w:t>开关</w:t>
      </w:r>
    </w:p>
    <w:p w14:paraId="750DEB3C" w14:textId="435BCBFE" w:rsidR="00B57230" w:rsidRPr="007F7AA4" w:rsidRDefault="00C7676F" w:rsidP="00B57230">
      <w:pPr>
        <w:rPr>
          <w:rStyle w:val="error"/>
          <w:rFonts w:eastAsiaTheme="majorEastAsia" w:cs="Times New Roman"/>
          <w:szCs w:val="21"/>
        </w:rPr>
      </w:pPr>
      <w:hyperlink r:id="rId188" w:history="1">
        <w:r w:rsidR="00B57230" w:rsidRPr="007F7AA4">
          <w:rPr>
            <w:rStyle w:val="error"/>
            <w:rFonts w:eastAsiaTheme="majorEastAsia" w:cs="Times New Roman"/>
          </w:rPr>
          <w:t>AGATE-3586</w:t>
        </w:r>
      </w:hyperlink>
      <w:r w:rsidR="00B57230" w:rsidRPr="007F7AA4">
        <w:rPr>
          <w:rStyle w:val="error"/>
          <w:rFonts w:eastAsiaTheme="majorEastAsia" w:cs="Times New Roman"/>
        </w:rPr>
        <w:t xml:space="preserve"> </w:t>
      </w:r>
      <w:r w:rsidR="00B57230" w:rsidRPr="007F7AA4">
        <w:rPr>
          <w:rStyle w:val="error"/>
          <w:rFonts w:eastAsiaTheme="majorEastAsia" w:cs="Times New Roman"/>
          <w:szCs w:val="21"/>
        </w:rPr>
        <w:t>FT_K11T_NanJing</w:t>
      </w:r>
      <w:r w:rsidR="00B57230" w:rsidRPr="007F7AA4">
        <w:rPr>
          <w:rStyle w:val="error"/>
          <w:rFonts w:eastAsiaTheme="majorEastAsia" w:cs="Times New Roman"/>
          <w:szCs w:val="21"/>
        </w:rPr>
        <w:t>，卡</w:t>
      </w:r>
      <w:r w:rsidR="00B57230" w:rsidRPr="007F7AA4">
        <w:rPr>
          <w:rStyle w:val="error"/>
          <w:rFonts w:eastAsiaTheme="majorEastAsia" w:cs="Times New Roman"/>
          <w:szCs w:val="21"/>
        </w:rPr>
        <w:t>1</w:t>
      </w:r>
      <w:r w:rsidR="00B57230" w:rsidRPr="007F7AA4">
        <w:rPr>
          <w:rStyle w:val="error"/>
          <w:rFonts w:eastAsiaTheme="majorEastAsia" w:cs="Times New Roman"/>
          <w:szCs w:val="21"/>
        </w:rPr>
        <w:t>副卡电信</w:t>
      </w:r>
      <w:r w:rsidR="00B57230" w:rsidRPr="007F7AA4">
        <w:rPr>
          <w:rStyle w:val="error"/>
          <w:rFonts w:eastAsiaTheme="majorEastAsia" w:cs="Times New Roman"/>
          <w:szCs w:val="21"/>
        </w:rPr>
        <w:t>5G+</w:t>
      </w:r>
      <w:r w:rsidR="00B57230" w:rsidRPr="007F7AA4">
        <w:rPr>
          <w:rStyle w:val="error"/>
          <w:rFonts w:eastAsiaTheme="majorEastAsia" w:cs="Times New Roman"/>
          <w:szCs w:val="21"/>
        </w:rPr>
        <w:t>卡</w:t>
      </w:r>
      <w:r w:rsidR="00B57230" w:rsidRPr="007F7AA4">
        <w:rPr>
          <w:rStyle w:val="error"/>
          <w:rFonts w:eastAsiaTheme="majorEastAsia" w:cs="Times New Roman"/>
          <w:szCs w:val="21"/>
        </w:rPr>
        <w:t>2</w:t>
      </w:r>
      <w:r w:rsidR="00B57230" w:rsidRPr="007F7AA4">
        <w:rPr>
          <w:rStyle w:val="error"/>
          <w:rFonts w:eastAsiaTheme="majorEastAsia" w:cs="Times New Roman"/>
          <w:szCs w:val="21"/>
        </w:rPr>
        <w:t>主卡电信</w:t>
      </w:r>
      <w:r w:rsidR="00B57230" w:rsidRPr="007F7AA4">
        <w:rPr>
          <w:rStyle w:val="error"/>
          <w:rFonts w:eastAsiaTheme="majorEastAsia" w:cs="Times New Roman"/>
          <w:szCs w:val="21"/>
        </w:rPr>
        <w:t>5V</w:t>
      </w:r>
      <w:r w:rsidR="00B57230" w:rsidRPr="007F7AA4">
        <w:rPr>
          <w:rStyle w:val="error"/>
          <w:rFonts w:eastAsiaTheme="majorEastAsia" w:cs="Times New Roman"/>
          <w:szCs w:val="21"/>
        </w:rPr>
        <w:t>，数据切换卡</w:t>
      </w:r>
      <w:r w:rsidR="00B57230" w:rsidRPr="007F7AA4">
        <w:rPr>
          <w:rStyle w:val="error"/>
          <w:rFonts w:eastAsiaTheme="majorEastAsia" w:cs="Times New Roman"/>
          <w:szCs w:val="21"/>
        </w:rPr>
        <w:t>1</w:t>
      </w:r>
      <w:r w:rsidR="00B57230" w:rsidRPr="007F7AA4">
        <w:rPr>
          <w:rStyle w:val="error"/>
          <w:rFonts w:eastAsiaTheme="majorEastAsia" w:cs="Times New Roman"/>
          <w:szCs w:val="21"/>
        </w:rPr>
        <w:t>后正常，切回卡</w:t>
      </w:r>
      <w:r w:rsidR="00B57230" w:rsidRPr="007F7AA4">
        <w:rPr>
          <w:rStyle w:val="error"/>
          <w:rFonts w:eastAsiaTheme="majorEastAsia" w:cs="Times New Roman"/>
          <w:szCs w:val="21"/>
        </w:rPr>
        <w:t>2</w:t>
      </w:r>
      <w:r w:rsidR="00B57230" w:rsidRPr="007F7AA4">
        <w:rPr>
          <w:rStyle w:val="error"/>
          <w:rFonts w:eastAsiaTheme="majorEastAsia" w:cs="Times New Roman"/>
          <w:szCs w:val="21"/>
        </w:rPr>
        <w:t>后卡</w:t>
      </w:r>
      <w:r w:rsidR="00B57230" w:rsidRPr="007F7AA4">
        <w:rPr>
          <w:rStyle w:val="error"/>
          <w:rFonts w:eastAsiaTheme="majorEastAsia" w:cs="Times New Roman"/>
          <w:szCs w:val="21"/>
        </w:rPr>
        <w:t>1</w:t>
      </w:r>
      <w:r w:rsidR="00B57230" w:rsidRPr="007F7AA4">
        <w:rPr>
          <w:rStyle w:val="error"/>
          <w:rFonts w:eastAsiaTheme="majorEastAsia" w:cs="Times New Roman"/>
          <w:szCs w:val="21"/>
        </w:rPr>
        <w:t>自动打开</w:t>
      </w:r>
      <w:r w:rsidR="00B57230" w:rsidRPr="007F7AA4">
        <w:rPr>
          <w:rStyle w:val="error"/>
          <w:rFonts w:eastAsiaTheme="majorEastAsia" w:cs="Times New Roman"/>
          <w:szCs w:val="21"/>
        </w:rPr>
        <w:t>HD</w:t>
      </w:r>
      <w:r w:rsidR="00B57230" w:rsidRPr="007F7AA4">
        <w:rPr>
          <w:rStyle w:val="error"/>
          <w:rFonts w:eastAsiaTheme="majorEastAsia" w:cs="Times New Roman"/>
          <w:szCs w:val="21"/>
        </w:rPr>
        <w:t>开关，再从新切换到卡</w:t>
      </w:r>
      <w:r w:rsidR="00B57230" w:rsidRPr="007F7AA4">
        <w:rPr>
          <w:rStyle w:val="error"/>
          <w:rFonts w:eastAsiaTheme="majorEastAsia" w:cs="Times New Roman"/>
          <w:szCs w:val="21"/>
        </w:rPr>
        <w:t>1</w:t>
      </w:r>
      <w:r w:rsidR="00B57230" w:rsidRPr="007F7AA4">
        <w:rPr>
          <w:rStyle w:val="error"/>
          <w:rFonts w:eastAsiaTheme="majorEastAsia" w:cs="Times New Roman"/>
          <w:szCs w:val="21"/>
        </w:rPr>
        <w:t>后卡</w:t>
      </w:r>
      <w:r w:rsidR="00B57230" w:rsidRPr="007F7AA4">
        <w:rPr>
          <w:rStyle w:val="error"/>
          <w:rFonts w:eastAsiaTheme="majorEastAsia" w:cs="Times New Roman"/>
          <w:szCs w:val="21"/>
        </w:rPr>
        <w:t>1HD</w:t>
      </w:r>
      <w:r w:rsidR="00B57230" w:rsidRPr="007F7AA4">
        <w:rPr>
          <w:rStyle w:val="error"/>
          <w:rFonts w:eastAsiaTheme="majorEastAsia" w:cs="Times New Roman"/>
          <w:szCs w:val="21"/>
        </w:rPr>
        <w:t>图标自动关闭</w:t>
      </w:r>
      <w:r w:rsidR="00B57230" w:rsidRPr="007F7AA4">
        <w:rPr>
          <w:rStyle w:val="error"/>
          <w:rFonts w:eastAsiaTheme="majorEastAsia" w:cs="Times New Roman"/>
          <w:szCs w:val="21"/>
        </w:rPr>
        <w:t>(</w:t>
      </w:r>
      <w:r w:rsidR="00B57230" w:rsidRPr="007F7AA4">
        <w:rPr>
          <w:rStyle w:val="error"/>
          <w:rFonts w:eastAsiaTheme="majorEastAsia" w:cs="Times New Roman"/>
          <w:szCs w:val="21"/>
        </w:rPr>
        <w:t>必现</w:t>
      </w:r>
      <w:r w:rsidR="00B57230" w:rsidRPr="007F7AA4">
        <w:rPr>
          <w:rStyle w:val="error"/>
          <w:rFonts w:eastAsiaTheme="majorEastAsia" w:cs="Times New Roman"/>
          <w:szCs w:val="21"/>
        </w:rPr>
        <w:t>/rate)_0507</w:t>
      </w:r>
    </w:p>
    <w:tbl>
      <w:tblPr>
        <w:tblStyle w:val="a7"/>
        <w:tblW w:w="0" w:type="auto"/>
        <w:tblLook w:val="04A0" w:firstRow="1" w:lastRow="0" w:firstColumn="1" w:lastColumn="0" w:noHBand="0" w:noVBand="1"/>
      </w:tblPr>
      <w:tblGrid>
        <w:gridCol w:w="13454"/>
      </w:tblGrid>
      <w:tr w:rsidR="007D56D0" w:rsidRPr="007F7AA4" w14:paraId="2B0A36C1" w14:textId="77777777" w:rsidTr="007D56D0">
        <w:tc>
          <w:tcPr>
            <w:tcW w:w="13454" w:type="dxa"/>
            <w:shd w:val="clear" w:color="auto" w:fill="auto"/>
          </w:tcPr>
          <w:p w14:paraId="160A186F" w14:textId="77777777" w:rsidR="00CC6A9E" w:rsidRPr="007F7AA4" w:rsidRDefault="007D56D0" w:rsidP="007D56D0">
            <w:pPr>
              <w:widowControl/>
              <w:shd w:val="clear" w:color="auto" w:fill="F4F5F7"/>
              <w:kinsoku/>
              <w:adjustRightInd/>
              <w:rPr>
                <w:rFonts w:eastAsiaTheme="majorEastAsia" w:cs="Times New Roman"/>
                <w:color w:val="172B4D"/>
                <w:kern w:val="0"/>
                <w:szCs w:val="21"/>
              </w:rPr>
            </w:pPr>
            <w:r w:rsidRPr="007F7AA4">
              <w:rPr>
                <w:rFonts w:eastAsiaTheme="majorEastAsia" w:cs="Times New Roman"/>
                <w:b/>
                <w:bCs/>
                <w:color w:val="172B4D"/>
                <w:kern w:val="0"/>
                <w:szCs w:val="21"/>
              </w:rPr>
              <w:t>电信卡</w:t>
            </w:r>
            <w:r w:rsidRPr="007F7AA4">
              <w:rPr>
                <w:rFonts w:eastAsiaTheme="majorEastAsia" w:cs="Times New Roman"/>
                <w:b/>
                <w:bCs/>
                <w:color w:val="172B4D"/>
                <w:kern w:val="0"/>
                <w:szCs w:val="21"/>
              </w:rPr>
              <w:t>1X+NSA</w:t>
            </w:r>
            <w:r w:rsidRPr="007F7AA4">
              <w:rPr>
                <w:rFonts w:eastAsiaTheme="majorEastAsia" w:cs="Times New Roman"/>
                <w:b/>
                <w:bCs/>
                <w:color w:val="172B4D"/>
                <w:kern w:val="0"/>
                <w:szCs w:val="21"/>
              </w:rPr>
              <w:t>模式下，数据卡切走会自动打开</w:t>
            </w:r>
            <w:r w:rsidRPr="007F7AA4">
              <w:rPr>
                <w:rFonts w:eastAsiaTheme="majorEastAsia" w:cs="Times New Roman"/>
                <w:b/>
                <w:bCs/>
                <w:color w:val="172B4D"/>
                <w:kern w:val="0"/>
                <w:szCs w:val="21"/>
              </w:rPr>
              <w:t>VoLTE</w:t>
            </w:r>
            <w:r w:rsidRPr="007F7AA4">
              <w:rPr>
                <w:rFonts w:eastAsiaTheme="majorEastAsia" w:cs="Times New Roman"/>
                <w:b/>
                <w:bCs/>
                <w:color w:val="172B4D"/>
                <w:kern w:val="0"/>
                <w:szCs w:val="21"/>
              </w:rPr>
              <w:t>开关，需要</w:t>
            </w:r>
            <w:r w:rsidRPr="007F7AA4">
              <w:rPr>
                <w:rFonts w:eastAsiaTheme="majorEastAsia" w:cs="Times New Roman"/>
                <w:b/>
                <w:bCs/>
                <w:color w:val="172B4D"/>
                <w:kern w:val="0"/>
                <w:szCs w:val="21"/>
              </w:rPr>
              <w:t>AP</w:t>
            </w:r>
            <w:r w:rsidRPr="007F7AA4">
              <w:rPr>
                <w:rFonts w:eastAsiaTheme="majorEastAsia" w:cs="Times New Roman"/>
                <w:b/>
                <w:bCs/>
                <w:color w:val="172B4D"/>
                <w:kern w:val="0"/>
                <w:szCs w:val="21"/>
              </w:rPr>
              <w:t>侧同事继续查看。</w:t>
            </w:r>
          </w:p>
          <w:p w14:paraId="7D1E34B7" w14:textId="77777777" w:rsidR="00CC6A9E" w:rsidRPr="007F7AA4" w:rsidRDefault="007D56D0" w:rsidP="007D56D0">
            <w:pPr>
              <w:widowControl/>
              <w:shd w:val="clear" w:color="auto" w:fill="F4F5F7"/>
              <w:kinsoku/>
              <w:adjustRightInd/>
              <w:rPr>
                <w:rFonts w:eastAsiaTheme="majorEastAsia" w:cs="Times New Roman"/>
                <w:color w:val="172B4D"/>
                <w:kern w:val="0"/>
                <w:szCs w:val="21"/>
              </w:rPr>
            </w:pPr>
            <w:r w:rsidRPr="007F7AA4">
              <w:rPr>
                <w:rFonts w:eastAsiaTheme="majorEastAsia" w:cs="Times New Roman"/>
                <w:color w:val="172B4D"/>
                <w:kern w:val="0"/>
                <w:szCs w:val="21"/>
              </w:rPr>
              <w:t xml:space="preserve">// </w:t>
            </w:r>
            <w:r w:rsidRPr="007F7AA4">
              <w:rPr>
                <w:rFonts w:eastAsiaTheme="majorEastAsia" w:cs="Times New Roman"/>
                <w:color w:val="172B4D"/>
                <w:kern w:val="0"/>
                <w:szCs w:val="21"/>
              </w:rPr>
              <w:t>切数据卡到卡</w:t>
            </w:r>
            <w:r w:rsidRPr="007F7AA4">
              <w:rPr>
                <w:rFonts w:eastAsiaTheme="majorEastAsia" w:cs="Times New Roman"/>
                <w:color w:val="172B4D"/>
                <w:kern w:val="0"/>
                <w:szCs w:val="21"/>
              </w:rPr>
              <w:t>2</w:t>
            </w:r>
            <w:r w:rsidRPr="007F7AA4">
              <w:rPr>
                <w:rFonts w:eastAsiaTheme="majorEastAsia" w:cs="Times New Roman"/>
                <w:color w:val="172B4D"/>
                <w:kern w:val="0"/>
                <w:szCs w:val="21"/>
              </w:rPr>
              <w:t>，会自动打开卡</w:t>
            </w:r>
            <w:r w:rsidRPr="007F7AA4">
              <w:rPr>
                <w:rFonts w:eastAsiaTheme="majorEastAsia" w:cs="Times New Roman"/>
                <w:color w:val="172B4D"/>
                <w:kern w:val="0"/>
                <w:szCs w:val="21"/>
              </w:rPr>
              <w:t>1</w:t>
            </w:r>
            <w:r w:rsidRPr="007F7AA4">
              <w:rPr>
                <w:rFonts w:eastAsiaTheme="majorEastAsia" w:cs="Times New Roman"/>
                <w:color w:val="172B4D"/>
                <w:kern w:val="0"/>
                <w:szCs w:val="21"/>
              </w:rPr>
              <w:t>的</w:t>
            </w:r>
            <w:r w:rsidRPr="007F7AA4">
              <w:rPr>
                <w:rFonts w:eastAsiaTheme="majorEastAsia" w:cs="Times New Roman"/>
                <w:color w:val="172B4D"/>
                <w:kern w:val="0"/>
                <w:szCs w:val="21"/>
              </w:rPr>
              <w:t>VoLTE</w:t>
            </w:r>
            <w:r w:rsidRPr="007F7AA4">
              <w:rPr>
                <w:rFonts w:eastAsiaTheme="majorEastAsia" w:cs="Times New Roman"/>
                <w:color w:val="172B4D"/>
                <w:kern w:val="0"/>
                <w:szCs w:val="21"/>
              </w:rPr>
              <w:t>开关</w:t>
            </w:r>
          </w:p>
          <w:p w14:paraId="4AA92166" w14:textId="77777777" w:rsidR="00CC6A9E" w:rsidRPr="007F7AA4" w:rsidRDefault="007D56D0" w:rsidP="007D56D0">
            <w:pPr>
              <w:widowControl/>
              <w:shd w:val="clear" w:color="auto" w:fill="F4F5F7"/>
              <w:kinsoku/>
              <w:adjustRightInd/>
              <w:rPr>
                <w:rFonts w:eastAsiaTheme="majorEastAsia" w:cs="Times New Roman"/>
                <w:color w:val="172B4D"/>
                <w:kern w:val="0"/>
                <w:szCs w:val="21"/>
              </w:rPr>
            </w:pPr>
            <w:r w:rsidRPr="007F7AA4">
              <w:rPr>
                <w:rFonts w:eastAsiaTheme="majorEastAsia" w:cs="Times New Roman"/>
                <w:b/>
                <w:bCs/>
                <w:color w:val="172B4D"/>
                <w:kern w:val="0"/>
                <w:szCs w:val="21"/>
              </w:rPr>
              <w:t xml:space="preserve">SYS 2937094 301387331 14:29:30:391 NIL [ATCI_AT_I_0 s35]AT+EIMSCFG=1,0,0,0,1,1 // </w:t>
            </w:r>
            <w:r w:rsidRPr="007F7AA4">
              <w:rPr>
                <w:rFonts w:eastAsiaTheme="majorEastAsia" w:cs="Times New Roman"/>
                <w:b/>
                <w:bCs/>
                <w:color w:val="172B4D"/>
                <w:kern w:val="0"/>
                <w:szCs w:val="21"/>
              </w:rPr>
              <w:t>卡</w:t>
            </w:r>
            <w:r w:rsidRPr="007F7AA4">
              <w:rPr>
                <w:rFonts w:eastAsiaTheme="majorEastAsia" w:cs="Times New Roman"/>
                <w:b/>
                <w:bCs/>
                <w:color w:val="172B4D"/>
                <w:kern w:val="0"/>
                <w:szCs w:val="21"/>
              </w:rPr>
              <w:t>1 VoLTE</w:t>
            </w:r>
            <w:r w:rsidRPr="007F7AA4">
              <w:rPr>
                <w:rFonts w:eastAsiaTheme="majorEastAsia" w:cs="Times New Roman"/>
                <w:b/>
                <w:bCs/>
                <w:color w:val="172B4D"/>
                <w:kern w:val="0"/>
                <w:szCs w:val="21"/>
              </w:rPr>
              <w:t>开关打开</w:t>
            </w:r>
          </w:p>
          <w:p w14:paraId="3AC11B34" w14:textId="77777777" w:rsidR="00CC6A9E" w:rsidRPr="007F7AA4" w:rsidRDefault="007D56D0" w:rsidP="007D56D0">
            <w:pPr>
              <w:widowControl/>
              <w:shd w:val="clear" w:color="auto" w:fill="F4F5F7"/>
              <w:kinsoku/>
              <w:adjustRightInd/>
              <w:rPr>
                <w:rFonts w:eastAsiaTheme="majorEastAsia" w:cs="Times New Roman"/>
                <w:color w:val="172B4D"/>
                <w:kern w:val="0"/>
                <w:szCs w:val="21"/>
              </w:rPr>
            </w:pPr>
            <w:r w:rsidRPr="007F7AA4">
              <w:rPr>
                <w:rFonts w:eastAsiaTheme="majorEastAsia" w:cs="Times New Roman"/>
                <w:color w:val="172B4D"/>
                <w:kern w:val="0"/>
                <w:szCs w:val="21"/>
              </w:rPr>
              <w:t>=&gt; Decode:Integrated IMS related capability and functionality +EIMSCFG</w:t>
            </w:r>
          </w:p>
          <w:p w14:paraId="57E7119D" w14:textId="77777777" w:rsidR="00CC6A9E" w:rsidRPr="007F7AA4" w:rsidRDefault="007D56D0" w:rsidP="007D56D0">
            <w:pPr>
              <w:widowControl/>
              <w:shd w:val="clear" w:color="auto" w:fill="F4F5F7"/>
              <w:kinsoku/>
              <w:adjustRightInd/>
              <w:rPr>
                <w:rFonts w:eastAsiaTheme="majorEastAsia" w:cs="Times New Roman"/>
                <w:color w:val="172B4D"/>
                <w:kern w:val="0"/>
                <w:szCs w:val="21"/>
              </w:rPr>
            </w:pPr>
            <w:r w:rsidRPr="007F7AA4">
              <w:rPr>
                <w:rFonts w:eastAsiaTheme="majorEastAsia" w:cs="Times New Roman"/>
                <w:color w:val="172B4D"/>
                <w:kern w:val="0"/>
                <w:szCs w:val="21"/>
              </w:rPr>
              <w:t>&lt;volte&gt; : 1(Enable)</w:t>
            </w:r>
          </w:p>
          <w:p w14:paraId="2D198873" w14:textId="77777777" w:rsidR="00CC6A9E" w:rsidRPr="007F7AA4" w:rsidRDefault="007D56D0" w:rsidP="007D56D0">
            <w:pPr>
              <w:widowControl/>
              <w:shd w:val="clear" w:color="auto" w:fill="F4F5F7"/>
              <w:kinsoku/>
              <w:adjustRightInd/>
              <w:rPr>
                <w:rFonts w:eastAsiaTheme="majorEastAsia" w:cs="Times New Roman"/>
                <w:color w:val="172B4D"/>
                <w:kern w:val="0"/>
                <w:szCs w:val="21"/>
              </w:rPr>
            </w:pPr>
            <w:r w:rsidRPr="007F7AA4">
              <w:rPr>
                <w:rFonts w:eastAsiaTheme="majorEastAsia" w:cs="Times New Roman"/>
                <w:color w:val="172B4D"/>
                <w:kern w:val="0"/>
                <w:szCs w:val="21"/>
              </w:rPr>
              <w:t>&lt;vilte&gt; : 0(Disable)</w:t>
            </w:r>
          </w:p>
          <w:p w14:paraId="219F01E2" w14:textId="77777777" w:rsidR="00CC6A9E" w:rsidRPr="007F7AA4" w:rsidRDefault="007D56D0" w:rsidP="007D56D0">
            <w:pPr>
              <w:widowControl/>
              <w:shd w:val="clear" w:color="auto" w:fill="F4F5F7"/>
              <w:kinsoku/>
              <w:adjustRightInd/>
              <w:rPr>
                <w:rFonts w:eastAsiaTheme="majorEastAsia" w:cs="Times New Roman"/>
                <w:color w:val="172B4D"/>
                <w:kern w:val="0"/>
                <w:szCs w:val="21"/>
              </w:rPr>
            </w:pPr>
            <w:r w:rsidRPr="007F7AA4">
              <w:rPr>
                <w:rFonts w:eastAsiaTheme="majorEastAsia" w:cs="Times New Roman"/>
                <w:color w:val="172B4D"/>
                <w:kern w:val="0"/>
                <w:szCs w:val="21"/>
              </w:rPr>
              <w:t>&lt;vowifi&gt; : 0(Disable)</w:t>
            </w:r>
          </w:p>
          <w:p w14:paraId="6D31150C" w14:textId="77777777" w:rsidR="00CC6A9E" w:rsidRPr="007F7AA4" w:rsidRDefault="007D56D0" w:rsidP="007D56D0">
            <w:pPr>
              <w:widowControl/>
              <w:shd w:val="clear" w:color="auto" w:fill="F4F5F7"/>
              <w:kinsoku/>
              <w:adjustRightInd/>
              <w:rPr>
                <w:rFonts w:eastAsiaTheme="majorEastAsia" w:cs="Times New Roman"/>
                <w:color w:val="172B4D"/>
                <w:kern w:val="0"/>
                <w:szCs w:val="21"/>
              </w:rPr>
            </w:pPr>
            <w:r w:rsidRPr="007F7AA4">
              <w:rPr>
                <w:rFonts w:eastAsiaTheme="majorEastAsia" w:cs="Times New Roman"/>
                <w:color w:val="172B4D"/>
                <w:kern w:val="0"/>
                <w:szCs w:val="21"/>
              </w:rPr>
              <w:t>&lt;viwifi&gt; : 0(Disable)</w:t>
            </w:r>
          </w:p>
          <w:p w14:paraId="42EC550B" w14:textId="77777777" w:rsidR="00CC6A9E" w:rsidRPr="007F7AA4" w:rsidRDefault="007D56D0" w:rsidP="007D56D0">
            <w:pPr>
              <w:widowControl/>
              <w:shd w:val="clear" w:color="auto" w:fill="F4F5F7"/>
              <w:kinsoku/>
              <w:adjustRightInd/>
              <w:rPr>
                <w:rFonts w:eastAsiaTheme="majorEastAsia" w:cs="Times New Roman"/>
                <w:color w:val="172B4D"/>
                <w:kern w:val="0"/>
                <w:szCs w:val="21"/>
              </w:rPr>
            </w:pPr>
            <w:r w:rsidRPr="007F7AA4">
              <w:rPr>
                <w:rFonts w:eastAsiaTheme="majorEastAsia" w:cs="Times New Roman"/>
                <w:color w:val="172B4D"/>
                <w:kern w:val="0"/>
                <w:szCs w:val="21"/>
              </w:rPr>
              <w:t>&lt;ims_sms&gt; : 1(Enable)</w:t>
            </w:r>
          </w:p>
          <w:p w14:paraId="4B5DBFD0" w14:textId="0F0160D4" w:rsidR="007D56D0" w:rsidRPr="007F7AA4" w:rsidRDefault="007D56D0" w:rsidP="007D56D0">
            <w:pPr>
              <w:widowControl/>
              <w:shd w:val="clear" w:color="auto" w:fill="F4F5F7"/>
              <w:kinsoku/>
              <w:adjustRightInd/>
              <w:rPr>
                <w:rFonts w:eastAsiaTheme="majorEastAsia" w:cs="Times New Roman"/>
                <w:color w:val="172B4D"/>
                <w:kern w:val="0"/>
                <w:szCs w:val="21"/>
              </w:rPr>
            </w:pPr>
            <w:r w:rsidRPr="007F7AA4">
              <w:rPr>
                <w:rFonts w:eastAsiaTheme="majorEastAsia" w:cs="Times New Roman"/>
                <w:color w:val="172B4D"/>
                <w:kern w:val="0"/>
                <w:szCs w:val="21"/>
              </w:rPr>
              <w:t>&lt;eims&gt; : 1(Enable)</w:t>
            </w:r>
          </w:p>
          <w:p w14:paraId="66946C12" w14:textId="77777777" w:rsidR="007D56D0" w:rsidRPr="007F7AA4" w:rsidRDefault="007D56D0" w:rsidP="007D56D0">
            <w:pPr>
              <w:widowControl/>
              <w:shd w:val="clear" w:color="auto" w:fill="F4F5F7"/>
              <w:kinsoku/>
              <w:adjustRightInd/>
              <w:spacing w:before="150"/>
              <w:rPr>
                <w:rFonts w:eastAsiaTheme="majorEastAsia" w:cs="Times New Roman"/>
                <w:color w:val="172B4D"/>
                <w:kern w:val="0"/>
                <w:szCs w:val="21"/>
              </w:rPr>
            </w:pPr>
            <w:r w:rsidRPr="007F7AA4">
              <w:rPr>
                <w:rFonts w:eastAsiaTheme="majorEastAsia" w:cs="Times New Roman"/>
                <w:b/>
                <w:bCs/>
                <w:color w:val="172B4D"/>
                <w:kern w:val="0"/>
                <w:szCs w:val="21"/>
              </w:rPr>
              <w:t xml:space="preserve">SYS 2950667 301393240 14:29:30:791 NIL [AT_RX p58,ch0]AT+EDATASIM=2 // </w:t>
            </w:r>
            <w:r w:rsidRPr="007F7AA4">
              <w:rPr>
                <w:rFonts w:eastAsiaTheme="majorEastAsia" w:cs="Times New Roman"/>
                <w:b/>
                <w:bCs/>
                <w:color w:val="172B4D"/>
                <w:kern w:val="0"/>
                <w:szCs w:val="21"/>
              </w:rPr>
              <w:t>切数据卡到卡</w:t>
            </w:r>
            <w:r w:rsidRPr="007F7AA4">
              <w:rPr>
                <w:rFonts w:eastAsiaTheme="majorEastAsia" w:cs="Times New Roman"/>
                <w:b/>
                <w:bCs/>
                <w:color w:val="172B4D"/>
                <w:kern w:val="0"/>
                <w:szCs w:val="21"/>
              </w:rPr>
              <w:t>2</w:t>
            </w:r>
          </w:p>
          <w:p w14:paraId="0A1606D6" w14:textId="77777777" w:rsidR="00CC6A9E" w:rsidRPr="007F7AA4" w:rsidRDefault="007D56D0" w:rsidP="007D56D0">
            <w:pPr>
              <w:widowControl/>
              <w:shd w:val="clear" w:color="auto" w:fill="F4F5F7"/>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t xml:space="preserve">// </w:t>
            </w:r>
            <w:r w:rsidRPr="007F7AA4">
              <w:rPr>
                <w:rFonts w:eastAsiaTheme="majorEastAsia" w:cs="Times New Roman"/>
                <w:color w:val="172B4D"/>
                <w:kern w:val="0"/>
                <w:szCs w:val="21"/>
              </w:rPr>
              <w:t>卡</w:t>
            </w:r>
            <w:r w:rsidRPr="007F7AA4">
              <w:rPr>
                <w:rFonts w:eastAsiaTheme="majorEastAsia" w:cs="Times New Roman"/>
                <w:color w:val="172B4D"/>
                <w:kern w:val="0"/>
                <w:szCs w:val="21"/>
              </w:rPr>
              <w:t xml:space="preserve">1 </w:t>
            </w:r>
            <w:r w:rsidRPr="007F7AA4">
              <w:rPr>
                <w:rFonts w:eastAsiaTheme="majorEastAsia" w:cs="Times New Roman"/>
                <w:color w:val="172B4D"/>
                <w:kern w:val="0"/>
                <w:szCs w:val="21"/>
              </w:rPr>
              <w:t>注册</w:t>
            </w:r>
            <w:r w:rsidRPr="007F7AA4">
              <w:rPr>
                <w:rFonts w:eastAsiaTheme="majorEastAsia" w:cs="Times New Roman"/>
                <w:color w:val="172B4D"/>
                <w:kern w:val="0"/>
                <w:szCs w:val="21"/>
              </w:rPr>
              <w:t>VoLTE</w:t>
            </w:r>
          </w:p>
          <w:p w14:paraId="48BF6C76" w14:textId="77777777" w:rsidR="00CC6A9E" w:rsidRPr="007F7AA4" w:rsidRDefault="007D56D0" w:rsidP="007D56D0">
            <w:pPr>
              <w:widowControl/>
              <w:shd w:val="clear" w:color="auto" w:fill="F4F5F7"/>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t>SIP 70 301511714 14:29:38:397 [MS-&gt;NW][P2][S1]REGISTER sip:ims.mnc011.mcc460.3gppnetwork.org SIP/2.0</w:t>
            </w:r>
          </w:p>
          <w:p w14:paraId="03D5D5A7" w14:textId="77777777" w:rsidR="00CC6A9E" w:rsidRPr="007F7AA4" w:rsidRDefault="007D56D0" w:rsidP="007D56D0">
            <w:pPr>
              <w:widowControl/>
              <w:shd w:val="clear" w:color="auto" w:fill="F4F5F7"/>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t>SIP 71 301516914 14:29:38:598 [NW-&gt;MS][P2][S1]SIP/2.0 401 Unauthorized</w:t>
            </w:r>
          </w:p>
          <w:p w14:paraId="5CDBB3DF" w14:textId="77777777" w:rsidR="00CC6A9E" w:rsidRPr="007F7AA4" w:rsidRDefault="007D56D0" w:rsidP="007D56D0">
            <w:pPr>
              <w:widowControl/>
              <w:shd w:val="clear" w:color="auto" w:fill="F4F5F7"/>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t>SIP 73 301521774 14:29:38:998 [MS-&gt;NW][P2][S1]REGISTER sip:ims.mnc011.mcc460.3gppnetwork.org SIP/2.0</w:t>
            </w:r>
          </w:p>
          <w:p w14:paraId="6702E2C0" w14:textId="3D7216A6" w:rsidR="007D56D0" w:rsidRPr="007F7AA4" w:rsidRDefault="007D56D0" w:rsidP="007D56D0">
            <w:pPr>
              <w:widowControl/>
              <w:shd w:val="clear" w:color="auto" w:fill="F4F5F7"/>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t>SIP 74 301525707 14:29:39:199 [NW-&gt;MS][P2][S1]SIP/2.0 200 OK</w:t>
            </w:r>
          </w:p>
          <w:p w14:paraId="0438DF29" w14:textId="77777777" w:rsidR="00CC6A9E" w:rsidRPr="007F7AA4" w:rsidRDefault="007D56D0" w:rsidP="007D56D0">
            <w:pPr>
              <w:widowControl/>
              <w:shd w:val="clear" w:color="auto" w:fill="F4F5F7"/>
              <w:kinsoku/>
              <w:adjustRightInd/>
              <w:spacing w:before="150"/>
              <w:rPr>
                <w:rFonts w:eastAsiaTheme="majorEastAsia" w:cs="Times New Roman"/>
                <w:color w:val="172B4D"/>
                <w:kern w:val="0"/>
                <w:szCs w:val="21"/>
              </w:rPr>
            </w:pPr>
            <w:r w:rsidRPr="007F7AA4">
              <w:rPr>
                <w:rFonts w:eastAsiaTheme="majorEastAsia" w:cs="Times New Roman"/>
                <w:b/>
                <w:bCs/>
                <w:color w:val="172B4D"/>
                <w:kern w:val="0"/>
                <w:szCs w:val="21"/>
              </w:rPr>
              <w:t xml:space="preserve">// </w:t>
            </w:r>
            <w:r w:rsidRPr="007F7AA4">
              <w:rPr>
                <w:rFonts w:eastAsiaTheme="majorEastAsia" w:cs="Times New Roman"/>
                <w:b/>
                <w:bCs/>
                <w:color w:val="172B4D"/>
                <w:kern w:val="0"/>
                <w:szCs w:val="21"/>
              </w:rPr>
              <w:t>手动关闭</w:t>
            </w:r>
            <w:r w:rsidRPr="007F7AA4">
              <w:rPr>
                <w:rFonts w:eastAsiaTheme="majorEastAsia" w:cs="Times New Roman"/>
                <w:b/>
                <w:bCs/>
                <w:color w:val="172B4D"/>
                <w:kern w:val="0"/>
                <w:szCs w:val="21"/>
              </w:rPr>
              <w:t>VoLTE</w:t>
            </w:r>
          </w:p>
          <w:p w14:paraId="6C1C93DF" w14:textId="77777777" w:rsidR="00CC6A9E" w:rsidRPr="007F7AA4" w:rsidRDefault="007D56D0" w:rsidP="007D56D0">
            <w:pPr>
              <w:widowControl/>
              <w:shd w:val="clear" w:color="auto" w:fill="F4F5F7"/>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t>SYS 3477179 301640714 14:29:46:606 NIL [AT_RX p67,ch15]AT+EIMSCFG=0,1,0,0,1,1</w:t>
            </w:r>
          </w:p>
          <w:p w14:paraId="02804B22" w14:textId="77777777" w:rsidR="00CC6A9E" w:rsidRPr="007F7AA4" w:rsidRDefault="007D56D0" w:rsidP="007D56D0">
            <w:pPr>
              <w:widowControl/>
              <w:shd w:val="clear" w:color="auto" w:fill="F4F5F7"/>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t>=&gt; Decode:Integrated IMS related capability and functionality +EIMSCFG</w:t>
            </w:r>
          </w:p>
          <w:p w14:paraId="390D0B1D" w14:textId="77777777" w:rsidR="00CC6A9E" w:rsidRPr="007F7AA4" w:rsidRDefault="007D56D0" w:rsidP="007D56D0">
            <w:pPr>
              <w:widowControl/>
              <w:shd w:val="clear" w:color="auto" w:fill="F4F5F7"/>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t>&lt;volte&gt; : 0(Disable)</w:t>
            </w:r>
          </w:p>
          <w:p w14:paraId="1B296F55" w14:textId="77777777" w:rsidR="00CC6A9E" w:rsidRPr="007F7AA4" w:rsidRDefault="007D56D0" w:rsidP="007D56D0">
            <w:pPr>
              <w:widowControl/>
              <w:shd w:val="clear" w:color="auto" w:fill="F4F5F7"/>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t>&lt;vilte&gt; : 1(Enable)</w:t>
            </w:r>
          </w:p>
          <w:p w14:paraId="758A4AB1" w14:textId="77777777" w:rsidR="00CC6A9E" w:rsidRPr="007F7AA4" w:rsidRDefault="007D56D0" w:rsidP="007D56D0">
            <w:pPr>
              <w:widowControl/>
              <w:shd w:val="clear" w:color="auto" w:fill="F4F5F7"/>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t>&lt;vowifi&gt; : 0(Disable)</w:t>
            </w:r>
          </w:p>
          <w:p w14:paraId="6F53A612" w14:textId="77777777" w:rsidR="00CC6A9E" w:rsidRPr="007F7AA4" w:rsidRDefault="007D56D0" w:rsidP="007D56D0">
            <w:pPr>
              <w:widowControl/>
              <w:shd w:val="clear" w:color="auto" w:fill="F4F5F7"/>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t>&lt;viwifi&gt; : 0(Disable)</w:t>
            </w:r>
          </w:p>
          <w:p w14:paraId="48FA2565" w14:textId="77777777" w:rsidR="00CC6A9E" w:rsidRPr="007F7AA4" w:rsidRDefault="007D56D0" w:rsidP="007D56D0">
            <w:pPr>
              <w:widowControl/>
              <w:shd w:val="clear" w:color="auto" w:fill="F4F5F7"/>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t>&lt;ims_sms&gt; : 1(Enable)</w:t>
            </w:r>
          </w:p>
          <w:p w14:paraId="74C1D562" w14:textId="771703CF" w:rsidR="007D56D0" w:rsidRPr="007F7AA4" w:rsidRDefault="007D56D0" w:rsidP="007D56D0">
            <w:pPr>
              <w:widowControl/>
              <w:shd w:val="clear" w:color="auto" w:fill="F4F5F7"/>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t>&lt;eims&gt; : 1(Enable)</w:t>
            </w:r>
          </w:p>
          <w:p w14:paraId="2E0A677F" w14:textId="77777777" w:rsidR="00CC6A9E" w:rsidRPr="007F7AA4" w:rsidRDefault="007D56D0" w:rsidP="007D56D0">
            <w:pPr>
              <w:widowControl/>
              <w:shd w:val="clear" w:color="auto" w:fill="F4F5F7"/>
              <w:kinsoku/>
              <w:adjustRightInd/>
              <w:spacing w:before="150"/>
              <w:rPr>
                <w:rFonts w:eastAsiaTheme="majorEastAsia" w:cs="Times New Roman"/>
                <w:color w:val="172B4D"/>
                <w:kern w:val="0"/>
                <w:szCs w:val="21"/>
              </w:rPr>
            </w:pPr>
            <w:r w:rsidRPr="007F7AA4">
              <w:rPr>
                <w:rFonts w:eastAsiaTheme="majorEastAsia" w:cs="Times New Roman"/>
                <w:b/>
                <w:bCs/>
                <w:color w:val="172B4D"/>
                <w:kern w:val="0"/>
                <w:szCs w:val="21"/>
              </w:rPr>
              <w:t xml:space="preserve">// </w:t>
            </w:r>
            <w:r w:rsidRPr="007F7AA4">
              <w:rPr>
                <w:rFonts w:eastAsiaTheme="majorEastAsia" w:cs="Times New Roman"/>
                <w:b/>
                <w:bCs/>
                <w:color w:val="172B4D"/>
                <w:kern w:val="0"/>
                <w:szCs w:val="21"/>
              </w:rPr>
              <w:t>切数据卡到卡</w:t>
            </w:r>
            <w:r w:rsidRPr="007F7AA4">
              <w:rPr>
                <w:rFonts w:eastAsiaTheme="majorEastAsia" w:cs="Times New Roman"/>
                <w:b/>
                <w:bCs/>
                <w:color w:val="172B4D"/>
                <w:kern w:val="0"/>
                <w:szCs w:val="21"/>
              </w:rPr>
              <w:t>1</w:t>
            </w:r>
            <w:r w:rsidRPr="007F7AA4">
              <w:rPr>
                <w:rFonts w:eastAsiaTheme="majorEastAsia" w:cs="Times New Roman"/>
                <w:b/>
                <w:bCs/>
                <w:color w:val="172B4D"/>
                <w:kern w:val="0"/>
                <w:szCs w:val="21"/>
              </w:rPr>
              <w:t>，卡</w:t>
            </w:r>
            <w:r w:rsidRPr="007F7AA4">
              <w:rPr>
                <w:rFonts w:eastAsiaTheme="majorEastAsia" w:cs="Times New Roman"/>
                <w:b/>
                <w:bCs/>
                <w:color w:val="172B4D"/>
                <w:kern w:val="0"/>
                <w:szCs w:val="21"/>
              </w:rPr>
              <w:t>1</w:t>
            </w:r>
            <w:r w:rsidRPr="007F7AA4">
              <w:rPr>
                <w:rFonts w:eastAsiaTheme="majorEastAsia" w:cs="Times New Roman"/>
                <w:b/>
                <w:bCs/>
                <w:color w:val="172B4D"/>
                <w:kern w:val="0"/>
                <w:szCs w:val="21"/>
              </w:rPr>
              <w:t>驻留在</w:t>
            </w:r>
            <w:r w:rsidRPr="007F7AA4">
              <w:rPr>
                <w:rFonts w:eastAsiaTheme="majorEastAsia" w:cs="Times New Roman"/>
                <w:b/>
                <w:bCs/>
                <w:color w:val="172B4D"/>
                <w:kern w:val="0"/>
                <w:szCs w:val="21"/>
              </w:rPr>
              <w:t>1X + NSA</w:t>
            </w:r>
            <w:r w:rsidRPr="007F7AA4">
              <w:rPr>
                <w:rFonts w:eastAsiaTheme="majorEastAsia" w:cs="Times New Roman"/>
                <w:b/>
                <w:bCs/>
                <w:color w:val="172B4D"/>
                <w:kern w:val="0"/>
                <w:szCs w:val="21"/>
              </w:rPr>
              <w:t>模式</w:t>
            </w:r>
          </w:p>
          <w:p w14:paraId="4B24178C" w14:textId="3F795DA5" w:rsidR="007D56D0" w:rsidRPr="007F7AA4" w:rsidRDefault="007D56D0" w:rsidP="007D56D0">
            <w:pPr>
              <w:widowControl/>
              <w:shd w:val="clear" w:color="auto" w:fill="F4F5F7"/>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t>SYS 3677910 301710519 14:29:51:011 NIL [AT_RX p63,ch11]AT+EDATASIM=1</w:t>
            </w:r>
          </w:p>
          <w:p w14:paraId="5D043445" w14:textId="77777777" w:rsidR="00CC6A9E" w:rsidRPr="007F7AA4" w:rsidRDefault="007D56D0" w:rsidP="007D56D0">
            <w:pPr>
              <w:widowControl/>
              <w:shd w:val="clear" w:color="auto" w:fill="F4F5F7"/>
              <w:kinsoku/>
              <w:adjustRightInd/>
              <w:spacing w:before="150"/>
              <w:rPr>
                <w:rFonts w:eastAsiaTheme="majorEastAsia" w:cs="Times New Roman"/>
                <w:color w:val="172B4D"/>
                <w:kern w:val="0"/>
                <w:szCs w:val="21"/>
              </w:rPr>
            </w:pPr>
            <w:r w:rsidRPr="007F7AA4">
              <w:rPr>
                <w:rFonts w:eastAsiaTheme="majorEastAsia" w:cs="Times New Roman"/>
                <w:b/>
                <w:bCs/>
                <w:color w:val="172B4D"/>
                <w:kern w:val="0"/>
                <w:szCs w:val="21"/>
              </w:rPr>
              <w:t xml:space="preserve">// </w:t>
            </w:r>
            <w:r w:rsidRPr="007F7AA4">
              <w:rPr>
                <w:rFonts w:eastAsiaTheme="majorEastAsia" w:cs="Times New Roman"/>
                <w:b/>
                <w:bCs/>
                <w:color w:val="172B4D"/>
                <w:kern w:val="0"/>
                <w:szCs w:val="21"/>
              </w:rPr>
              <w:t>切数据卡到卡</w:t>
            </w:r>
            <w:r w:rsidRPr="007F7AA4">
              <w:rPr>
                <w:rFonts w:eastAsiaTheme="majorEastAsia" w:cs="Times New Roman"/>
                <w:b/>
                <w:bCs/>
                <w:color w:val="172B4D"/>
                <w:kern w:val="0"/>
                <w:szCs w:val="21"/>
              </w:rPr>
              <w:t>2</w:t>
            </w:r>
          </w:p>
          <w:p w14:paraId="52F6D3BF" w14:textId="77777777" w:rsidR="00CC6A9E" w:rsidRPr="007F7AA4" w:rsidRDefault="007D56D0" w:rsidP="007D56D0">
            <w:pPr>
              <w:widowControl/>
              <w:shd w:val="clear" w:color="auto" w:fill="F4F5F7"/>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t>SYS 4274058 301987618 14:30:08:837 NIL [AT_RX p58,ch0]AT+EDATASIM=2</w:t>
            </w:r>
          </w:p>
          <w:p w14:paraId="6AB7EDDD" w14:textId="77777777" w:rsidR="00CC6A9E" w:rsidRPr="007F7AA4" w:rsidRDefault="007D56D0" w:rsidP="007D56D0">
            <w:pPr>
              <w:widowControl/>
              <w:shd w:val="clear" w:color="auto" w:fill="F4F5F7"/>
              <w:kinsoku/>
              <w:adjustRightInd/>
              <w:spacing w:before="150"/>
              <w:rPr>
                <w:rFonts w:eastAsiaTheme="majorEastAsia" w:cs="Times New Roman"/>
                <w:color w:val="172B4D"/>
                <w:kern w:val="0"/>
                <w:szCs w:val="21"/>
              </w:rPr>
            </w:pPr>
            <w:r w:rsidRPr="007F7AA4">
              <w:rPr>
                <w:rFonts w:eastAsiaTheme="majorEastAsia" w:cs="Times New Roman"/>
                <w:b/>
                <w:bCs/>
                <w:color w:val="172B4D"/>
                <w:kern w:val="0"/>
                <w:szCs w:val="21"/>
              </w:rPr>
              <w:t xml:space="preserve">// </w:t>
            </w:r>
            <w:r w:rsidRPr="007F7AA4">
              <w:rPr>
                <w:rFonts w:eastAsiaTheme="majorEastAsia" w:cs="Times New Roman"/>
                <w:b/>
                <w:bCs/>
                <w:color w:val="172B4D"/>
                <w:kern w:val="0"/>
                <w:szCs w:val="21"/>
              </w:rPr>
              <w:t>卡</w:t>
            </w:r>
            <w:r w:rsidRPr="007F7AA4">
              <w:rPr>
                <w:rFonts w:eastAsiaTheme="majorEastAsia" w:cs="Times New Roman"/>
                <w:b/>
                <w:bCs/>
                <w:color w:val="172B4D"/>
                <w:kern w:val="0"/>
                <w:szCs w:val="21"/>
              </w:rPr>
              <w:t>1 VoLTE</w:t>
            </w:r>
            <w:r w:rsidRPr="007F7AA4">
              <w:rPr>
                <w:rFonts w:eastAsiaTheme="majorEastAsia" w:cs="Times New Roman"/>
                <w:b/>
                <w:bCs/>
                <w:color w:val="172B4D"/>
                <w:kern w:val="0"/>
                <w:szCs w:val="21"/>
              </w:rPr>
              <w:t>自动打开</w:t>
            </w:r>
          </w:p>
          <w:p w14:paraId="36443B4C" w14:textId="77777777" w:rsidR="00CC6A9E" w:rsidRPr="007F7AA4" w:rsidRDefault="007D56D0" w:rsidP="007D56D0">
            <w:pPr>
              <w:widowControl/>
              <w:shd w:val="clear" w:color="auto" w:fill="F4F5F7"/>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t>SYS 4275327 301987804 14:30:08:837 NIL [ATCI_AT_I_0 s35]</w:t>
            </w:r>
            <w:r w:rsidRPr="007F7AA4">
              <w:rPr>
                <w:rFonts w:eastAsiaTheme="majorEastAsia" w:cs="Times New Roman"/>
                <w:b/>
                <w:bCs/>
                <w:color w:val="172B4D"/>
                <w:kern w:val="0"/>
                <w:szCs w:val="21"/>
              </w:rPr>
              <w:t>AT+EIMSCFG=1,1,0,0,1,1</w:t>
            </w:r>
          </w:p>
          <w:p w14:paraId="0963E8C0" w14:textId="77777777" w:rsidR="00CC6A9E" w:rsidRPr="007F7AA4" w:rsidRDefault="007D56D0" w:rsidP="007D56D0">
            <w:pPr>
              <w:widowControl/>
              <w:shd w:val="clear" w:color="auto" w:fill="F4F5F7"/>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t>=&gt; Decode:Integrated IMS related capability and functionality +EIMSCFG</w:t>
            </w:r>
          </w:p>
          <w:p w14:paraId="5ABEA0C7" w14:textId="77777777" w:rsidR="00CC6A9E" w:rsidRPr="007F7AA4" w:rsidRDefault="007D56D0" w:rsidP="007D56D0">
            <w:pPr>
              <w:widowControl/>
              <w:shd w:val="clear" w:color="auto" w:fill="F4F5F7"/>
              <w:kinsoku/>
              <w:adjustRightInd/>
              <w:spacing w:before="150"/>
              <w:rPr>
                <w:rFonts w:eastAsiaTheme="majorEastAsia" w:cs="Times New Roman"/>
                <w:color w:val="172B4D"/>
                <w:kern w:val="0"/>
                <w:szCs w:val="21"/>
              </w:rPr>
            </w:pPr>
            <w:r w:rsidRPr="007F7AA4">
              <w:rPr>
                <w:rFonts w:eastAsiaTheme="majorEastAsia" w:cs="Times New Roman"/>
                <w:b/>
                <w:bCs/>
                <w:color w:val="172B4D"/>
                <w:kern w:val="0"/>
                <w:szCs w:val="21"/>
              </w:rPr>
              <w:t>&lt;volte&gt; : 1(Enable)</w:t>
            </w:r>
          </w:p>
          <w:p w14:paraId="2A05D01D" w14:textId="77777777" w:rsidR="00CC6A9E" w:rsidRPr="007F7AA4" w:rsidRDefault="007D56D0" w:rsidP="007D56D0">
            <w:pPr>
              <w:widowControl/>
              <w:shd w:val="clear" w:color="auto" w:fill="F4F5F7"/>
              <w:kinsoku/>
              <w:adjustRightInd/>
              <w:spacing w:before="150"/>
              <w:rPr>
                <w:rFonts w:eastAsiaTheme="majorEastAsia" w:cs="Times New Roman"/>
                <w:color w:val="172B4D"/>
                <w:kern w:val="0"/>
                <w:szCs w:val="21"/>
              </w:rPr>
            </w:pPr>
            <w:r w:rsidRPr="007F7AA4">
              <w:rPr>
                <w:rFonts w:eastAsiaTheme="majorEastAsia" w:cs="Times New Roman"/>
                <w:b/>
                <w:bCs/>
                <w:color w:val="172B4D"/>
                <w:kern w:val="0"/>
                <w:szCs w:val="21"/>
              </w:rPr>
              <w:t>&lt;vilte&gt; : 1(Enable)</w:t>
            </w:r>
          </w:p>
          <w:p w14:paraId="73435872" w14:textId="77777777" w:rsidR="00CC6A9E" w:rsidRPr="007F7AA4" w:rsidRDefault="007D56D0" w:rsidP="007D56D0">
            <w:pPr>
              <w:widowControl/>
              <w:shd w:val="clear" w:color="auto" w:fill="F4F5F7"/>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t>&lt;vowifi&gt; : 0(Disable)</w:t>
            </w:r>
          </w:p>
          <w:p w14:paraId="4AD785DA" w14:textId="77777777" w:rsidR="00CC6A9E" w:rsidRPr="007F7AA4" w:rsidRDefault="007D56D0" w:rsidP="007D56D0">
            <w:pPr>
              <w:widowControl/>
              <w:shd w:val="clear" w:color="auto" w:fill="F4F5F7"/>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t>&lt;viwifi&gt; : 0(Disable)</w:t>
            </w:r>
          </w:p>
          <w:p w14:paraId="5AF403F4" w14:textId="77777777" w:rsidR="00CC6A9E" w:rsidRPr="007F7AA4" w:rsidRDefault="007D56D0" w:rsidP="007D56D0">
            <w:pPr>
              <w:widowControl/>
              <w:shd w:val="clear" w:color="auto" w:fill="F4F5F7"/>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t>&lt;ims_sms&gt; : 1(Enable)</w:t>
            </w:r>
          </w:p>
          <w:p w14:paraId="42A834F2" w14:textId="4936EB77" w:rsidR="007D56D0" w:rsidRPr="007F7AA4" w:rsidRDefault="007D56D0" w:rsidP="007D56D0">
            <w:pPr>
              <w:widowControl/>
              <w:shd w:val="clear" w:color="auto" w:fill="F4F5F7"/>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t>&lt;eims&gt; : 1(Enable)</w:t>
            </w:r>
          </w:p>
          <w:p w14:paraId="20230BC5" w14:textId="77777777" w:rsidR="00CC6A9E" w:rsidRPr="007F7AA4" w:rsidRDefault="007D56D0" w:rsidP="007D56D0">
            <w:pPr>
              <w:widowControl/>
              <w:shd w:val="clear" w:color="auto" w:fill="F4F5F7"/>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t>SIP 107 302129126 14:30:17:915 [MS-&gt;NW][P2][S1]REGISTER sip:ims.mnc011.mcc460.3gppnetwork.org SIP/2.0</w:t>
            </w:r>
          </w:p>
          <w:p w14:paraId="0FAB7695" w14:textId="77777777" w:rsidR="00CC6A9E" w:rsidRPr="007F7AA4" w:rsidRDefault="007D56D0" w:rsidP="007D56D0">
            <w:pPr>
              <w:widowControl/>
              <w:shd w:val="clear" w:color="auto" w:fill="F4F5F7"/>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t>SIP 108 302133552 14:30:18:115 [NW-&gt;MS][P2][S1]SIP/2.0 401 Unauthorized</w:t>
            </w:r>
          </w:p>
          <w:p w14:paraId="187FB328" w14:textId="77777777" w:rsidR="00CC6A9E" w:rsidRPr="007F7AA4" w:rsidRDefault="007D56D0" w:rsidP="007D56D0">
            <w:pPr>
              <w:widowControl/>
              <w:shd w:val="clear" w:color="auto" w:fill="F4F5F7"/>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t>SIP 110 302138430 14:30:18:515 [MS-&gt;NW][P2][S1]REGISTER sip:ims.mnc011.mcc460.3gppnetwork.org SIP/2.0</w:t>
            </w:r>
          </w:p>
          <w:p w14:paraId="4A03EEA5" w14:textId="3FF0EB4D" w:rsidR="007D56D0" w:rsidRPr="007F7AA4" w:rsidRDefault="007D56D0" w:rsidP="007D56D0">
            <w:pPr>
              <w:widowControl/>
              <w:shd w:val="clear" w:color="auto" w:fill="F4F5F7"/>
              <w:kinsoku/>
              <w:adjustRightInd/>
              <w:spacing w:before="150"/>
              <w:rPr>
                <w:rFonts w:eastAsiaTheme="majorEastAsia" w:cs="Times New Roman"/>
                <w:color w:val="172B4D"/>
                <w:kern w:val="0"/>
                <w:szCs w:val="21"/>
              </w:rPr>
            </w:pPr>
            <w:r w:rsidRPr="007F7AA4">
              <w:rPr>
                <w:rFonts w:eastAsiaTheme="majorEastAsia" w:cs="Times New Roman"/>
                <w:color w:val="172B4D"/>
                <w:kern w:val="0"/>
                <w:szCs w:val="21"/>
              </w:rPr>
              <w:t>SIP 111 302142784 14:30:18:715 [NW-&gt;MS][P2][S1]SIP/2.0 200 OK</w:t>
            </w:r>
          </w:p>
          <w:p w14:paraId="5A31294C" w14:textId="77777777" w:rsidR="007D56D0" w:rsidRPr="007F7AA4" w:rsidRDefault="007D56D0" w:rsidP="00B57230">
            <w:pPr>
              <w:rPr>
                <w:rStyle w:val="error"/>
                <w:rFonts w:eastAsiaTheme="majorEastAsia" w:cs="Times New Roman"/>
              </w:rPr>
            </w:pPr>
          </w:p>
        </w:tc>
      </w:tr>
    </w:tbl>
    <w:p w14:paraId="5A572343" w14:textId="6E3A0E69" w:rsidR="009E6E11" w:rsidRPr="007F7AA4" w:rsidRDefault="009E6E11" w:rsidP="00F0548E">
      <w:pPr>
        <w:pStyle w:val="3"/>
        <w:spacing w:before="156" w:after="156"/>
        <w:rPr>
          <w:rFonts w:eastAsiaTheme="majorEastAsia" w:cs="Times New Roman"/>
        </w:rPr>
      </w:pPr>
      <w:bookmarkStart w:id="608" w:name="_Toc87714935"/>
      <w:r w:rsidRPr="007F7AA4">
        <w:rPr>
          <w:rFonts w:eastAsiaTheme="majorEastAsia" w:cs="Times New Roman"/>
        </w:rPr>
        <w:lastRenderedPageBreak/>
        <w:t>手机信号塔测试</w:t>
      </w:r>
      <w:bookmarkEnd w:id="608"/>
    </w:p>
    <w:p w14:paraId="5AF1AD7B" w14:textId="47A2870C" w:rsidR="009E6E11" w:rsidRPr="007F7AA4" w:rsidRDefault="00C7676F" w:rsidP="009E6E11">
      <w:pPr>
        <w:rPr>
          <w:rFonts w:eastAsiaTheme="majorEastAsia" w:cs="Times New Roman"/>
        </w:rPr>
      </w:pPr>
      <w:hyperlink r:id="rId189" w:history="1">
        <w:r w:rsidR="004D7C9D" w:rsidRPr="007F7AA4">
          <w:rPr>
            <w:rStyle w:val="ab"/>
            <w:rFonts w:eastAsiaTheme="majorEastAsia" w:cs="Times New Roman"/>
          </w:rPr>
          <w:t>https://wiki.n.miui.com/pages/viewpage.action?pageId=300385625</w:t>
        </w:r>
      </w:hyperlink>
    </w:p>
    <w:p w14:paraId="5A990691" w14:textId="1235C13B" w:rsidR="004D7C9D" w:rsidRPr="007F7AA4" w:rsidRDefault="004D7C9D" w:rsidP="004D7C9D">
      <w:pPr>
        <w:rPr>
          <w:rFonts w:eastAsiaTheme="majorEastAsia" w:cs="Times New Roman"/>
        </w:rPr>
      </w:pPr>
      <w:r w:rsidRPr="007F7AA4">
        <w:rPr>
          <w:rFonts w:eastAsiaTheme="majorEastAsia" w:cs="Times New Roman"/>
        </w:rPr>
        <w:t>需要使用的工具：</w:t>
      </w:r>
      <w:hyperlink r:id="rId190" w:history="1">
        <w:r w:rsidRPr="007F7AA4">
          <w:rPr>
            <w:rFonts w:eastAsiaTheme="majorEastAsia" w:cs="Times New Roman"/>
          </w:rPr>
          <w:t>signed_PLATFORM_TelephonyDebugTool.apk</w:t>
        </w:r>
      </w:hyperlink>
    </w:p>
    <w:p w14:paraId="5611D12D" w14:textId="5523A318" w:rsidR="004D7C9D" w:rsidRPr="007F7AA4" w:rsidRDefault="004B021F" w:rsidP="009E6E11">
      <w:pPr>
        <w:rPr>
          <w:rFonts w:eastAsiaTheme="majorEastAsia" w:cs="Times New Roman"/>
        </w:rPr>
      </w:pPr>
      <w:r w:rsidRPr="007F7AA4">
        <w:rPr>
          <w:rFonts w:eastAsiaTheme="majorEastAsia" w:cs="Times New Roman"/>
          <w:noProof/>
        </w:rPr>
        <w:drawing>
          <wp:inline distT="0" distB="0" distL="0" distR="0" wp14:anchorId="60598382" wp14:editId="469D7E2B">
            <wp:extent cx="2497655" cy="3766457"/>
            <wp:effectExtent l="0" t="0" r="0" b="5715"/>
            <wp:docPr id="2" name="图片 2" descr="d:\tmp\WeChat Files\6724605bdfc4ee133a6aee4ed0c612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tmp\WeChat Files\6724605bdfc4ee133a6aee4ed0c612b.png"/>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2501912" cy="3772877"/>
                    </a:xfrm>
                    <a:prstGeom prst="rect">
                      <a:avLst/>
                    </a:prstGeom>
                    <a:noFill/>
                    <a:ln>
                      <a:noFill/>
                    </a:ln>
                  </pic:spPr>
                </pic:pic>
              </a:graphicData>
            </a:graphic>
          </wp:inline>
        </w:drawing>
      </w:r>
    </w:p>
    <w:p w14:paraId="10092EAB" w14:textId="47C46599" w:rsidR="00A864CE" w:rsidRPr="007F7AA4" w:rsidRDefault="004B021F" w:rsidP="00A864CE">
      <w:pPr>
        <w:rPr>
          <w:rFonts w:eastAsiaTheme="majorEastAsia" w:cs="Times New Roman"/>
        </w:rPr>
      </w:pPr>
      <w:r w:rsidRPr="007F7AA4">
        <w:rPr>
          <w:rFonts w:eastAsiaTheme="majorEastAsia" w:cs="Times New Roman"/>
        </w:rPr>
        <w:t>点击各个信号格的按钮，界面的信号塔会显示对应的信号塔的个数。如果不变化，则需要找</w:t>
      </w:r>
      <w:r w:rsidRPr="007F7AA4">
        <w:rPr>
          <w:rFonts w:eastAsiaTheme="majorEastAsia" w:cs="Times New Roman"/>
        </w:rPr>
        <w:t>Telephony</w:t>
      </w:r>
      <w:r w:rsidRPr="007F7AA4">
        <w:rPr>
          <w:rFonts w:eastAsiaTheme="majorEastAsia" w:cs="Times New Roman"/>
        </w:rPr>
        <w:t>黄存刚查看原因。此工具为</w:t>
      </w:r>
      <w:r w:rsidRPr="007F7AA4">
        <w:rPr>
          <w:rFonts w:eastAsiaTheme="majorEastAsia" w:cs="Times New Roman"/>
        </w:rPr>
        <w:t>Telephony</w:t>
      </w:r>
      <w:r w:rsidRPr="007F7AA4">
        <w:rPr>
          <w:rFonts w:eastAsiaTheme="majorEastAsia" w:cs="Times New Roman"/>
        </w:rPr>
        <w:t>工具。</w:t>
      </w:r>
      <w:r w:rsidR="00A864CE" w:rsidRPr="007F7AA4">
        <w:rPr>
          <w:rFonts w:eastAsiaTheme="majorEastAsia" w:cs="Times New Roman"/>
        </w:rPr>
        <w:t>相关</w:t>
      </w:r>
      <w:r w:rsidR="00A864CE" w:rsidRPr="007F7AA4">
        <w:rPr>
          <w:rFonts w:eastAsiaTheme="majorEastAsia" w:cs="Times New Roman"/>
        </w:rPr>
        <w:t>JIRA</w:t>
      </w:r>
      <w:r w:rsidR="00A864CE" w:rsidRPr="007F7AA4">
        <w:rPr>
          <w:rFonts w:eastAsiaTheme="majorEastAsia" w:cs="Times New Roman"/>
        </w:rPr>
        <w:t>：</w:t>
      </w:r>
      <w:hyperlink r:id="rId192" w:history="1">
        <w:r w:rsidR="00A864CE" w:rsidRPr="007F7AA4">
          <w:rPr>
            <w:rStyle w:val="ab"/>
            <w:rFonts w:eastAsiaTheme="majorEastAsia" w:cs="Times New Roman"/>
            <w:color w:val="0052CC"/>
          </w:rPr>
          <w:t>AGATE-2797</w:t>
        </w:r>
      </w:hyperlink>
      <w:r w:rsidR="00A864CE" w:rsidRPr="007F7AA4">
        <w:rPr>
          <w:rFonts w:eastAsiaTheme="majorEastAsia" w:cs="Times New Roman"/>
        </w:rPr>
        <w:t xml:space="preserve"> K11T_R_NJ_</w:t>
      </w:r>
      <w:r w:rsidR="00A864CE" w:rsidRPr="007F7AA4">
        <w:rPr>
          <w:rFonts w:eastAsiaTheme="majorEastAsia" w:cs="Times New Roman"/>
        </w:rPr>
        <w:t>手机信号塔测试，信号值无变化</w:t>
      </w:r>
      <w:r w:rsidR="00A864CE" w:rsidRPr="007F7AA4">
        <w:rPr>
          <w:rFonts w:eastAsiaTheme="majorEastAsia" w:cs="Times New Roman"/>
        </w:rPr>
        <w:t>_</w:t>
      </w:r>
      <w:r w:rsidR="00A864CE" w:rsidRPr="007F7AA4">
        <w:rPr>
          <w:rFonts w:eastAsiaTheme="majorEastAsia" w:cs="Times New Roman"/>
        </w:rPr>
        <w:t>必现</w:t>
      </w:r>
      <w:r w:rsidR="00A864CE" w:rsidRPr="007F7AA4">
        <w:rPr>
          <w:rFonts w:eastAsiaTheme="majorEastAsia" w:cs="Times New Roman"/>
        </w:rPr>
        <w:t>_21.4.21</w:t>
      </w:r>
    </w:p>
    <w:p w14:paraId="195FF4C9" w14:textId="161244C0" w:rsidR="004B021F" w:rsidRPr="007F7AA4" w:rsidRDefault="004B021F" w:rsidP="009E6E11">
      <w:pPr>
        <w:rPr>
          <w:rFonts w:eastAsiaTheme="majorEastAsia" w:cs="Times New Roman"/>
        </w:rPr>
      </w:pPr>
    </w:p>
    <w:p w14:paraId="691335B0" w14:textId="77777777" w:rsidR="00467CE1" w:rsidRPr="007F7AA4" w:rsidRDefault="00467CE1" w:rsidP="00467CE1">
      <w:pPr>
        <w:rPr>
          <w:rFonts w:eastAsiaTheme="majorEastAsia" w:cs="Times New Roman"/>
        </w:rPr>
      </w:pPr>
    </w:p>
    <w:p w14:paraId="1C26DD06" w14:textId="3A3BB92F" w:rsidR="00945E83" w:rsidRPr="007F7AA4" w:rsidRDefault="00945E83" w:rsidP="00945E83">
      <w:pPr>
        <w:pStyle w:val="2"/>
        <w:spacing w:before="156" w:after="156"/>
        <w:rPr>
          <w:rFonts w:cs="Times New Roman"/>
        </w:rPr>
      </w:pPr>
      <w:bookmarkStart w:id="609" w:name="_Toc87714936"/>
      <w:r w:rsidRPr="007F7AA4">
        <w:rPr>
          <w:rFonts w:cs="Times New Roman"/>
        </w:rPr>
        <w:t>SAR</w:t>
      </w:r>
      <w:r w:rsidRPr="007F7AA4">
        <w:rPr>
          <w:rFonts w:cs="Times New Roman"/>
        </w:rPr>
        <w:t>配置</w:t>
      </w:r>
      <w:bookmarkEnd w:id="609"/>
    </w:p>
    <w:p w14:paraId="54AA7CFD" w14:textId="61EDF38E" w:rsidR="00945E83" w:rsidRPr="007F7AA4" w:rsidRDefault="00945E83" w:rsidP="00945E83">
      <w:pPr>
        <w:rPr>
          <w:rFonts w:eastAsiaTheme="majorEastAsia" w:cs="Times New Roman"/>
        </w:rPr>
      </w:pPr>
      <w:r w:rsidRPr="007F7AA4">
        <w:rPr>
          <w:rFonts w:eastAsiaTheme="majorEastAsia" w:cs="Times New Roman"/>
        </w:rPr>
        <w:t>// LTE</w:t>
      </w:r>
      <w:r w:rsidRPr="007F7AA4">
        <w:rPr>
          <w:rFonts w:eastAsiaTheme="majorEastAsia" w:cs="Times New Roman"/>
        </w:rPr>
        <w:t>和</w:t>
      </w:r>
      <w:r w:rsidRPr="007F7AA4">
        <w:rPr>
          <w:rFonts w:eastAsiaTheme="majorEastAsia" w:cs="Times New Roman"/>
        </w:rPr>
        <w:t>NR SAR</w:t>
      </w:r>
      <w:r w:rsidRPr="007F7AA4">
        <w:rPr>
          <w:rFonts w:eastAsiaTheme="majorEastAsia" w:cs="Times New Roman"/>
        </w:rPr>
        <w:t>通过</w:t>
      </w:r>
      <w:r w:rsidRPr="007F7AA4">
        <w:rPr>
          <w:rFonts w:eastAsiaTheme="majorEastAsia" w:cs="Times New Roman"/>
        </w:rPr>
        <w:t>EZtool</w:t>
      </w:r>
      <w:r w:rsidRPr="007F7AA4">
        <w:rPr>
          <w:rFonts w:eastAsiaTheme="majorEastAsia" w:cs="Times New Roman"/>
        </w:rPr>
        <w:t>中的</w:t>
      </w:r>
      <w:r w:rsidRPr="007F7AA4">
        <w:rPr>
          <w:rFonts w:eastAsiaTheme="majorEastAsia" w:cs="Times New Roman"/>
        </w:rPr>
        <w:t>Excel</w:t>
      </w:r>
      <w:r w:rsidRPr="007F7AA4">
        <w:rPr>
          <w:rFonts w:eastAsiaTheme="majorEastAsia" w:cs="Times New Roman"/>
        </w:rPr>
        <w:t>配置</w:t>
      </w:r>
    </w:p>
    <w:p w14:paraId="78B5F538" w14:textId="227CF234" w:rsidR="00945E83" w:rsidRPr="007F7AA4" w:rsidRDefault="00945E83" w:rsidP="00945E83">
      <w:pPr>
        <w:rPr>
          <w:rFonts w:eastAsiaTheme="majorEastAsia" w:cs="Times New Roman"/>
        </w:rPr>
      </w:pPr>
      <w:r w:rsidRPr="007F7AA4">
        <w:rPr>
          <w:rFonts w:eastAsiaTheme="majorEastAsia" w:cs="Times New Roman"/>
        </w:rPr>
        <w:t xml:space="preserve">mcu/custom/l1/el1_rf/MT6891_LTE_MT6190_EVB_CUSTOM/DRDI/Set5/Toolgen/lte_custom_rf_sar.h </w:t>
      </w:r>
    </w:p>
    <w:p w14:paraId="53190CBD" w14:textId="77777777" w:rsidR="00945E83" w:rsidRPr="007F7AA4" w:rsidRDefault="00945E83" w:rsidP="00945E83">
      <w:pPr>
        <w:rPr>
          <w:rFonts w:eastAsiaTheme="majorEastAsia" w:cs="Times New Roman"/>
        </w:rPr>
      </w:pPr>
      <w:r w:rsidRPr="007F7AA4">
        <w:rPr>
          <w:rFonts w:eastAsiaTheme="majorEastAsia" w:cs="Times New Roman"/>
        </w:rPr>
        <w:t xml:space="preserve">mcu/custom/l1/nl1_rf/MT6891_NR_MT6190_EVB_CUSTOM/DRDI/Set5/Toolgen/nr_custom_rf_sar.h </w:t>
      </w:r>
    </w:p>
    <w:p w14:paraId="2E647D6C" w14:textId="554E7401" w:rsidR="00945E83" w:rsidRPr="007F7AA4" w:rsidRDefault="00945E83" w:rsidP="00945E83">
      <w:pPr>
        <w:rPr>
          <w:rFonts w:eastAsiaTheme="majorEastAsia" w:cs="Times New Roman"/>
        </w:rPr>
      </w:pPr>
    </w:p>
    <w:p w14:paraId="3DC531B1" w14:textId="124F4E87" w:rsidR="00945E83" w:rsidRPr="007F7AA4" w:rsidRDefault="00945E83" w:rsidP="00945E83">
      <w:pPr>
        <w:rPr>
          <w:rFonts w:eastAsiaTheme="majorEastAsia" w:cs="Times New Roman"/>
        </w:rPr>
      </w:pPr>
      <w:r w:rsidRPr="007F7AA4">
        <w:rPr>
          <w:rFonts w:eastAsiaTheme="majorEastAsia" w:cs="Times New Roman"/>
        </w:rPr>
        <w:t>// GSM &amp; WCDMA</w:t>
      </w:r>
      <w:r w:rsidRPr="007F7AA4">
        <w:rPr>
          <w:rFonts w:eastAsiaTheme="majorEastAsia" w:cs="Times New Roman"/>
        </w:rPr>
        <w:t>需要修改代码中的</w:t>
      </w:r>
      <w:r w:rsidRPr="007F7AA4">
        <w:rPr>
          <w:rFonts w:eastAsiaTheme="majorEastAsia" w:cs="Times New Roman"/>
        </w:rPr>
        <w:t>SAR</w:t>
      </w:r>
      <w:r w:rsidRPr="007F7AA4">
        <w:rPr>
          <w:rFonts w:eastAsiaTheme="majorEastAsia" w:cs="Times New Roman"/>
        </w:rPr>
        <w:t>值</w:t>
      </w:r>
    </w:p>
    <w:p w14:paraId="28E2FCBF" w14:textId="4D690688" w:rsidR="00945E83" w:rsidRPr="007F7AA4" w:rsidRDefault="00945E83" w:rsidP="00945E83">
      <w:pPr>
        <w:rPr>
          <w:rFonts w:eastAsiaTheme="majorEastAsia" w:cs="Times New Roman"/>
        </w:rPr>
      </w:pPr>
      <w:r w:rsidRPr="007F7AA4">
        <w:rPr>
          <w:rFonts w:eastAsiaTheme="majorEastAsia" w:cs="Times New Roman"/>
        </w:rPr>
        <w:t xml:space="preserve">mcu/custom/l1/gl1_rf/MT6891_2G_MT6190_EVB_CUSTOM/DRDI/Set5/l1d_custom_feature.c </w:t>
      </w:r>
    </w:p>
    <w:p w14:paraId="203C2142" w14:textId="1D3B5522" w:rsidR="00945E83" w:rsidRPr="007F7AA4" w:rsidRDefault="00945E83" w:rsidP="00945E83">
      <w:pPr>
        <w:rPr>
          <w:rFonts w:eastAsiaTheme="majorEastAsia" w:cs="Times New Roman"/>
        </w:rPr>
      </w:pPr>
      <w:r w:rsidRPr="007F7AA4">
        <w:rPr>
          <w:rFonts w:eastAsiaTheme="majorEastAsia" w:cs="Times New Roman"/>
        </w:rPr>
        <w:t>mcu/custom/l1/ul1_rf/MT6891_UMTS_FDD_MT6190_EVB_CUSTOM/DRDI/Set5/u12193.c</w:t>
      </w:r>
    </w:p>
    <w:p w14:paraId="083DADA8" w14:textId="6FB5C4EF" w:rsidR="00945E83" w:rsidRPr="007F7AA4" w:rsidRDefault="00945E83" w:rsidP="00945E83">
      <w:pPr>
        <w:rPr>
          <w:rFonts w:eastAsiaTheme="majorEastAsia" w:cs="Times New Roman"/>
        </w:rPr>
      </w:pPr>
    </w:p>
    <w:p w14:paraId="2B50EC3A" w14:textId="465E15DD" w:rsidR="00945E83" w:rsidRPr="007F7AA4" w:rsidRDefault="00945E83" w:rsidP="00945E83">
      <w:pPr>
        <w:rPr>
          <w:rFonts w:eastAsiaTheme="majorEastAsia" w:cs="Times New Roman"/>
        </w:rPr>
      </w:pPr>
      <w:r w:rsidRPr="007F7AA4">
        <w:rPr>
          <w:rFonts w:eastAsiaTheme="majorEastAsia" w:cs="Times New Roman"/>
        </w:rPr>
        <w:t xml:space="preserve">// </w:t>
      </w:r>
      <w:r w:rsidRPr="007F7AA4">
        <w:rPr>
          <w:rFonts w:eastAsiaTheme="majorEastAsia" w:cs="Times New Roman"/>
        </w:rPr>
        <w:t>射频调试之后的功率回退</w:t>
      </w:r>
    </w:p>
    <w:p w14:paraId="3EBD0204" w14:textId="7AAB2EA5" w:rsidR="00945E83" w:rsidRPr="007F7AA4" w:rsidRDefault="00945E83" w:rsidP="00945E83">
      <w:pPr>
        <w:rPr>
          <w:rFonts w:eastAsiaTheme="majorEastAsia" w:cs="Times New Roman"/>
        </w:rPr>
      </w:pPr>
      <w:r w:rsidRPr="007F7AA4">
        <w:rPr>
          <w:rFonts w:eastAsiaTheme="majorEastAsia" w:cs="Times New Roman"/>
        </w:rPr>
        <w:t xml:space="preserve">mcu/custom/l1/gl1_rf/MT6891_2G_MT6190_EVB_CUSTOM/DRDI/Set5/l1d_custom_rf.h </w:t>
      </w:r>
    </w:p>
    <w:p w14:paraId="14296BBA" w14:textId="3C8421B8" w:rsidR="00945E83" w:rsidRPr="007F7AA4" w:rsidRDefault="00945E83" w:rsidP="00945E83">
      <w:pPr>
        <w:rPr>
          <w:rFonts w:eastAsiaTheme="majorEastAsia" w:cs="Times New Roman"/>
        </w:rPr>
      </w:pPr>
    </w:p>
    <w:p w14:paraId="340E5262" w14:textId="41417BA5" w:rsidR="00945E83" w:rsidRPr="007F7AA4" w:rsidRDefault="00945E83" w:rsidP="00945E83">
      <w:pPr>
        <w:rPr>
          <w:rFonts w:eastAsiaTheme="majorEastAsia" w:cs="Times New Roman"/>
        </w:rPr>
      </w:pPr>
      <w:r w:rsidRPr="007F7AA4">
        <w:rPr>
          <w:rFonts w:eastAsiaTheme="majorEastAsia" w:cs="Times New Roman"/>
        </w:rPr>
        <w:t xml:space="preserve">// </w:t>
      </w:r>
      <w:r w:rsidRPr="007F7AA4">
        <w:rPr>
          <w:rFonts w:eastAsiaTheme="majorEastAsia" w:cs="Times New Roman"/>
        </w:rPr>
        <w:t>需要打开</w:t>
      </w:r>
      <w:r w:rsidRPr="007F7AA4">
        <w:rPr>
          <w:rFonts w:eastAsiaTheme="majorEastAsia" w:cs="Times New Roman"/>
        </w:rPr>
        <w:t>SAR</w:t>
      </w:r>
      <w:r w:rsidRPr="007F7AA4">
        <w:rPr>
          <w:rFonts w:eastAsiaTheme="majorEastAsia" w:cs="Times New Roman"/>
        </w:rPr>
        <w:t>使能开关</w:t>
      </w:r>
    </w:p>
    <w:p w14:paraId="1A4D6AA6" w14:textId="74031E9A" w:rsidR="00945E83" w:rsidRPr="007F7AA4" w:rsidRDefault="00945E83" w:rsidP="00945E83">
      <w:pPr>
        <w:rPr>
          <w:rFonts w:eastAsiaTheme="majorEastAsia" w:cs="Times New Roman"/>
        </w:rPr>
      </w:pPr>
      <w:r w:rsidRPr="007F7AA4">
        <w:rPr>
          <w:rFonts w:eastAsiaTheme="majorEastAsia" w:cs="Times New Roman"/>
        </w:rPr>
        <w:t>mcu/custom/l1/mml1_rf/MT6891_MMRF_MT6190_EVB_CUSTOM/DRDI/Set5/mml1_custom_rf.h</w:t>
      </w:r>
    </w:p>
    <w:p w14:paraId="0CFBA17A" w14:textId="77777777" w:rsidR="002817C6" w:rsidRPr="007F7AA4" w:rsidRDefault="002817C6" w:rsidP="002817C6">
      <w:pPr>
        <w:pStyle w:val="2"/>
        <w:spacing w:before="156" w:after="156"/>
        <w:rPr>
          <w:rFonts w:cs="Times New Roman"/>
        </w:rPr>
      </w:pPr>
      <w:bookmarkStart w:id="610" w:name="_Toc87714937"/>
      <w:r w:rsidRPr="007F7AA4">
        <w:rPr>
          <w:rFonts w:cs="Times New Roman"/>
        </w:rPr>
        <w:t>通话类问题</w:t>
      </w:r>
      <w:bookmarkEnd w:id="610"/>
    </w:p>
    <w:p w14:paraId="2C6E6C36" w14:textId="77777777" w:rsidR="002817C6" w:rsidRPr="007F7AA4" w:rsidRDefault="00C7676F" w:rsidP="002817C6">
      <w:pPr>
        <w:rPr>
          <w:rFonts w:eastAsiaTheme="majorEastAsia" w:cs="Times New Roman"/>
        </w:rPr>
      </w:pPr>
      <w:hyperlink r:id="rId193" w:history="1">
        <w:r w:rsidR="002817C6" w:rsidRPr="007F7AA4">
          <w:rPr>
            <w:rFonts w:eastAsiaTheme="majorEastAsia" w:cs="Times New Roman"/>
          </w:rPr>
          <w:t>MIUIROM-82912</w:t>
        </w:r>
      </w:hyperlink>
      <w:r w:rsidR="002817C6" w:rsidRPr="007F7AA4">
        <w:rPr>
          <w:rFonts w:eastAsiaTheme="majorEastAsia" w:cs="Times New Roman"/>
        </w:rPr>
        <w:t xml:space="preserve"> K11T_R_NJ_</w:t>
      </w:r>
      <w:r w:rsidR="002817C6" w:rsidRPr="007F7AA4">
        <w:rPr>
          <w:rFonts w:eastAsiaTheme="majorEastAsia" w:cs="Times New Roman"/>
        </w:rPr>
        <w:t>【电话】测试机起呼界面切换到视频彩铃画面的过程中出现纵向拉伸</w:t>
      </w:r>
      <w:r w:rsidR="002817C6" w:rsidRPr="007F7AA4">
        <w:rPr>
          <w:rFonts w:eastAsiaTheme="majorEastAsia" w:cs="Times New Roman"/>
        </w:rPr>
        <w:t>_</w:t>
      </w:r>
      <w:r w:rsidR="002817C6" w:rsidRPr="007F7AA4">
        <w:rPr>
          <w:rFonts w:eastAsiaTheme="majorEastAsia" w:cs="Times New Roman"/>
        </w:rPr>
        <w:t>必现</w:t>
      </w:r>
      <w:r w:rsidR="002817C6" w:rsidRPr="007F7AA4">
        <w:rPr>
          <w:rFonts w:eastAsiaTheme="majorEastAsia" w:cs="Times New Roman"/>
        </w:rPr>
        <w:t>_20.4.13</w:t>
      </w:r>
    </w:p>
    <w:p w14:paraId="233A1183" w14:textId="77777777" w:rsidR="002817C6" w:rsidRPr="007F7AA4" w:rsidRDefault="002817C6" w:rsidP="002817C6">
      <w:pPr>
        <w:rPr>
          <w:rFonts w:eastAsiaTheme="majorEastAsia" w:cs="Times New Roman"/>
        </w:rPr>
      </w:pPr>
    </w:p>
    <w:p w14:paraId="05BE836B" w14:textId="77777777" w:rsidR="002817C6" w:rsidRPr="007F7AA4" w:rsidRDefault="002817C6" w:rsidP="002817C6">
      <w:pPr>
        <w:rPr>
          <w:rFonts w:eastAsiaTheme="majorEastAsia" w:cs="Times New Roman"/>
        </w:rPr>
      </w:pPr>
      <w:r w:rsidRPr="007F7AA4">
        <w:rPr>
          <w:rFonts w:eastAsiaTheme="majorEastAsia" w:cs="Times New Roman"/>
        </w:rPr>
        <w:t>类似问题：</w:t>
      </w:r>
    </w:p>
    <w:p w14:paraId="78C45584" w14:textId="77777777" w:rsidR="002817C6" w:rsidRPr="007F7AA4" w:rsidRDefault="00C7676F" w:rsidP="002817C6">
      <w:pPr>
        <w:rPr>
          <w:rFonts w:eastAsiaTheme="majorEastAsia" w:cs="Times New Roman"/>
        </w:rPr>
      </w:pPr>
      <w:hyperlink r:id="rId194" w:history="1">
        <w:r w:rsidR="002817C6" w:rsidRPr="007F7AA4">
          <w:rPr>
            <w:rFonts w:eastAsiaTheme="majorEastAsia" w:cs="Times New Roman"/>
          </w:rPr>
          <w:t>AGATE-4357</w:t>
        </w:r>
      </w:hyperlink>
      <w:r w:rsidR="002817C6" w:rsidRPr="007F7AA4">
        <w:rPr>
          <w:rFonts w:eastAsiaTheme="majorEastAsia" w:cs="Times New Roman"/>
        </w:rPr>
        <w:t xml:space="preserve"> FT_K11T_ChongQing_VOLTE</w:t>
      </w:r>
      <w:r w:rsidR="002817C6" w:rsidRPr="007F7AA4">
        <w:rPr>
          <w:rFonts w:eastAsiaTheme="majorEastAsia" w:cs="Times New Roman"/>
        </w:rPr>
        <w:t>视频呼叫，起呼时屏幕异常（视频界面人物瞬间会变宽一下，然后恢复正常）</w:t>
      </w:r>
      <w:r w:rsidR="002817C6" w:rsidRPr="007F7AA4">
        <w:rPr>
          <w:rFonts w:eastAsiaTheme="majorEastAsia" w:cs="Times New Roman"/>
        </w:rPr>
        <w:t>_</w:t>
      </w:r>
      <w:r w:rsidR="002817C6" w:rsidRPr="007F7AA4">
        <w:rPr>
          <w:rFonts w:eastAsiaTheme="majorEastAsia" w:cs="Times New Roman"/>
        </w:rPr>
        <w:t>必现</w:t>
      </w:r>
      <w:r w:rsidR="002817C6" w:rsidRPr="007F7AA4">
        <w:rPr>
          <w:rFonts w:eastAsiaTheme="majorEastAsia" w:cs="Times New Roman"/>
        </w:rPr>
        <w:t>_0519</w:t>
      </w:r>
    </w:p>
    <w:tbl>
      <w:tblPr>
        <w:tblStyle w:val="a7"/>
        <w:tblW w:w="0" w:type="auto"/>
        <w:tblLook w:val="04A0" w:firstRow="1" w:lastRow="0" w:firstColumn="1" w:lastColumn="0" w:noHBand="0" w:noVBand="1"/>
      </w:tblPr>
      <w:tblGrid>
        <w:gridCol w:w="13454"/>
      </w:tblGrid>
      <w:tr w:rsidR="002817C6" w:rsidRPr="007F7AA4" w14:paraId="6A0AD299" w14:textId="77777777" w:rsidTr="008A49A0">
        <w:tc>
          <w:tcPr>
            <w:tcW w:w="13454" w:type="dxa"/>
          </w:tcPr>
          <w:p w14:paraId="1F11AB41" w14:textId="77777777" w:rsidR="002817C6" w:rsidRPr="007F7AA4" w:rsidRDefault="002817C6" w:rsidP="008A49A0">
            <w:pPr>
              <w:pStyle w:val="af2"/>
              <w:shd w:val="clear" w:color="auto" w:fill="F4F5F7"/>
              <w:spacing w:before="0" w:beforeAutospacing="0" w:after="0" w:afterAutospacing="0"/>
              <w:rPr>
                <w:rFonts w:ascii="Times New Roman" w:eastAsiaTheme="majorEastAsia" w:hAnsi="Times New Roman" w:cs="Times New Roman"/>
                <w:color w:val="172B4D"/>
                <w:sz w:val="21"/>
                <w:szCs w:val="21"/>
              </w:rPr>
            </w:pPr>
            <w:r w:rsidRPr="007F7AA4">
              <w:rPr>
                <w:rFonts w:ascii="Times New Roman" w:eastAsiaTheme="majorEastAsia" w:hAnsi="Times New Roman" w:cs="Times New Roman"/>
                <w:color w:val="172B4D"/>
                <w:sz w:val="21"/>
                <w:szCs w:val="21"/>
              </w:rPr>
              <w:t>彩铃建立过程中，网络修改了一次视频窗口的比例，导致窗口尺寸变化。</w:t>
            </w:r>
          </w:p>
          <w:p w14:paraId="03E3B1A9" w14:textId="77777777" w:rsidR="002817C6" w:rsidRPr="007F7AA4" w:rsidRDefault="002817C6" w:rsidP="008A49A0">
            <w:pPr>
              <w:pStyle w:val="af2"/>
              <w:shd w:val="clear" w:color="auto" w:fill="F4F5F7"/>
              <w:spacing w:before="150" w:beforeAutospacing="0" w:after="0" w:afterAutospacing="0"/>
              <w:rPr>
                <w:rFonts w:ascii="Times New Roman" w:eastAsiaTheme="majorEastAsia" w:hAnsi="Times New Roman" w:cs="Times New Roman"/>
                <w:color w:val="172B4D"/>
                <w:sz w:val="21"/>
                <w:szCs w:val="21"/>
              </w:rPr>
            </w:pPr>
            <w:r w:rsidRPr="007F7AA4">
              <w:rPr>
                <w:rFonts w:ascii="Times New Roman" w:eastAsiaTheme="majorEastAsia" w:hAnsi="Times New Roman" w:cs="Times New Roman"/>
                <w:color w:val="172B4D"/>
                <w:sz w:val="21"/>
                <w:szCs w:val="21"/>
              </w:rPr>
              <w:t> </w:t>
            </w:r>
          </w:p>
          <w:p w14:paraId="51235A17" w14:textId="77777777" w:rsidR="002817C6" w:rsidRPr="007F7AA4" w:rsidRDefault="002817C6" w:rsidP="008A49A0">
            <w:pPr>
              <w:pStyle w:val="af2"/>
              <w:shd w:val="clear" w:color="auto" w:fill="F4F5F7"/>
              <w:spacing w:before="150" w:beforeAutospacing="0" w:after="0" w:afterAutospacing="0"/>
              <w:rPr>
                <w:rFonts w:ascii="Times New Roman" w:eastAsiaTheme="majorEastAsia" w:hAnsi="Times New Roman" w:cs="Times New Roman"/>
                <w:color w:val="172B4D"/>
                <w:sz w:val="21"/>
                <w:szCs w:val="21"/>
              </w:rPr>
            </w:pPr>
            <w:r w:rsidRPr="007F7AA4">
              <w:rPr>
                <w:rFonts w:ascii="Times New Roman" w:eastAsiaTheme="majorEastAsia" w:hAnsi="Times New Roman" w:cs="Times New Roman"/>
                <w:color w:val="172B4D"/>
                <w:sz w:val="21"/>
                <w:szCs w:val="21"/>
              </w:rPr>
              <w:t xml:space="preserve"> // </w:t>
            </w:r>
            <w:r w:rsidRPr="007F7AA4">
              <w:rPr>
                <w:rFonts w:ascii="Times New Roman" w:eastAsiaTheme="majorEastAsia" w:hAnsi="Times New Roman" w:cs="Times New Roman"/>
                <w:color w:val="172B4D"/>
                <w:sz w:val="21"/>
                <w:szCs w:val="21"/>
              </w:rPr>
              <w:t>出现过一次网络侧</w:t>
            </w:r>
            <w:r w:rsidRPr="007F7AA4">
              <w:rPr>
                <w:rFonts w:ascii="Times New Roman" w:eastAsiaTheme="majorEastAsia" w:hAnsi="Times New Roman" w:cs="Times New Roman"/>
                <w:color w:val="172B4D"/>
                <w:sz w:val="21"/>
                <w:szCs w:val="21"/>
              </w:rPr>
              <w:t>UPDATE</w:t>
            </w:r>
            <w:r w:rsidRPr="007F7AA4">
              <w:rPr>
                <w:rFonts w:ascii="Times New Roman" w:eastAsiaTheme="majorEastAsia" w:hAnsi="Times New Roman" w:cs="Times New Roman"/>
                <w:color w:val="172B4D"/>
                <w:sz w:val="21"/>
                <w:szCs w:val="21"/>
              </w:rPr>
              <w:t>消息，修改尺寸比例，从默认比例修改为：</w:t>
            </w:r>
            <w:r w:rsidRPr="007F7AA4">
              <w:rPr>
                <w:rFonts w:ascii="Times New Roman" w:eastAsiaTheme="majorEastAsia" w:hAnsi="Times New Roman" w:cs="Times New Roman"/>
                <w:color w:val="172B4D"/>
                <w:sz w:val="21"/>
                <w:szCs w:val="21"/>
              </w:rPr>
              <w:t>720:1280</w:t>
            </w:r>
          </w:p>
          <w:p w14:paraId="5443F8F3" w14:textId="77777777" w:rsidR="002817C6" w:rsidRPr="007F7AA4" w:rsidRDefault="002817C6" w:rsidP="008A49A0">
            <w:pPr>
              <w:pStyle w:val="af2"/>
              <w:shd w:val="clear" w:color="auto" w:fill="F4F5F7"/>
              <w:spacing w:before="150" w:beforeAutospacing="0" w:after="0" w:afterAutospacing="0"/>
              <w:rPr>
                <w:rFonts w:ascii="Times New Roman" w:eastAsiaTheme="majorEastAsia" w:hAnsi="Times New Roman" w:cs="Times New Roman"/>
                <w:color w:val="172B4D"/>
                <w:sz w:val="21"/>
                <w:szCs w:val="21"/>
              </w:rPr>
            </w:pPr>
            <w:r w:rsidRPr="007F7AA4">
              <w:rPr>
                <w:rFonts w:ascii="Times New Roman" w:eastAsiaTheme="majorEastAsia" w:hAnsi="Times New Roman" w:cs="Times New Roman"/>
                <w:b/>
                <w:bCs/>
                <w:color w:val="172B4D"/>
                <w:sz w:val="21"/>
                <w:szCs w:val="21"/>
              </w:rPr>
              <w:t>SIP 95 193854289 14:19:22:276 </w:t>
            </w:r>
            <w:r w:rsidRPr="007F7AA4">
              <w:rPr>
                <w:rStyle w:val="error"/>
                <w:rFonts w:ascii="Times New Roman" w:eastAsiaTheme="majorEastAsia" w:hAnsi="Times New Roman" w:cs="Times New Roman"/>
                <w:b/>
                <w:bCs/>
                <w:color w:val="172B4D"/>
                <w:sz w:val="21"/>
                <w:szCs w:val="21"/>
              </w:rPr>
              <w:t>[</w:t>
            </w:r>
            <w:r w:rsidRPr="007F7AA4">
              <w:rPr>
                <w:rStyle w:val="error"/>
                <w:rFonts w:ascii="Times New Roman" w:eastAsiaTheme="majorEastAsia" w:hAnsi="Times New Roman" w:cs="Times New Roman"/>
                <w:b/>
                <w:bCs/>
                <w:color w:val="FF0000"/>
                <w:sz w:val="21"/>
                <w:szCs w:val="21"/>
              </w:rPr>
              <w:t>NW-&gt;MS</w:t>
            </w:r>
            <w:r w:rsidRPr="007F7AA4">
              <w:rPr>
                <w:rStyle w:val="error"/>
                <w:rFonts w:ascii="Times New Roman" w:eastAsiaTheme="majorEastAsia" w:hAnsi="Times New Roman" w:cs="Times New Roman"/>
                <w:b/>
                <w:bCs/>
                <w:color w:val="172B4D"/>
                <w:sz w:val="21"/>
                <w:szCs w:val="21"/>
              </w:rPr>
              <w:t>][P1][S1]</w:t>
            </w:r>
            <w:r w:rsidRPr="007F7AA4">
              <w:rPr>
                <w:rFonts w:ascii="Times New Roman" w:eastAsiaTheme="majorEastAsia" w:hAnsi="Times New Roman" w:cs="Times New Roman"/>
                <w:b/>
                <w:bCs/>
                <w:color w:val="172B4D"/>
                <w:sz w:val="21"/>
                <w:szCs w:val="21"/>
              </w:rPr>
              <w:t>UPDATE sip:+8618251955387@</w:t>
            </w:r>
            <w:r w:rsidRPr="007F7AA4">
              <w:rPr>
                <w:rStyle w:val="error"/>
                <w:rFonts w:ascii="Times New Roman" w:eastAsiaTheme="majorEastAsia" w:hAnsi="Times New Roman" w:cs="Times New Roman"/>
                <w:b/>
                <w:bCs/>
                <w:color w:val="172B4D"/>
                <w:sz w:val="21"/>
                <w:szCs w:val="21"/>
              </w:rPr>
              <w:t>[2409:8124:0C05:01C7:1675:4B4D:3293:A1E0]</w:t>
            </w:r>
            <w:r w:rsidRPr="007F7AA4">
              <w:rPr>
                <w:rFonts w:ascii="Times New Roman" w:eastAsiaTheme="majorEastAsia" w:hAnsi="Times New Roman" w:cs="Times New Roman"/>
                <w:b/>
                <w:bCs/>
                <w:color w:val="172B4D"/>
                <w:sz w:val="21"/>
                <w:szCs w:val="21"/>
              </w:rPr>
              <w:t>:50041 SIP/2.0</w:t>
            </w:r>
          </w:p>
          <w:p w14:paraId="4EB25EE3" w14:textId="77777777" w:rsidR="002817C6" w:rsidRPr="007F7AA4" w:rsidRDefault="002817C6" w:rsidP="008A49A0">
            <w:pPr>
              <w:pStyle w:val="af2"/>
              <w:shd w:val="clear" w:color="auto" w:fill="F4F5F7"/>
              <w:spacing w:before="150" w:beforeAutospacing="0" w:after="0" w:afterAutospacing="0"/>
              <w:rPr>
                <w:rFonts w:ascii="Times New Roman" w:eastAsiaTheme="majorEastAsia" w:hAnsi="Times New Roman" w:cs="Times New Roman"/>
                <w:color w:val="172B4D"/>
                <w:sz w:val="21"/>
                <w:szCs w:val="21"/>
              </w:rPr>
            </w:pPr>
            <w:r w:rsidRPr="007F7AA4">
              <w:rPr>
                <w:rFonts w:ascii="Times New Roman" w:eastAsiaTheme="majorEastAsia" w:hAnsi="Times New Roman" w:cs="Times New Roman"/>
                <w:color w:val="172B4D"/>
                <w:sz w:val="21"/>
                <w:szCs w:val="21"/>
              </w:rPr>
              <w:t>m=video 15454 RTP/AVP 114</w:t>
            </w:r>
          </w:p>
          <w:p w14:paraId="2BEF17C9" w14:textId="77777777" w:rsidR="002817C6" w:rsidRPr="007F7AA4" w:rsidRDefault="002817C6" w:rsidP="008A49A0">
            <w:pPr>
              <w:pStyle w:val="af2"/>
              <w:shd w:val="clear" w:color="auto" w:fill="F4F5F7"/>
              <w:spacing w:before="150" w:beforeAutospacing="0" w:after="0" w:afterAutospacing="0"/>
              <w:rPr>
                <w:rFonts w:ascii="Times New Roman" w:eastAsiaTheme="majorEastAsia" w:hAnsi="Times New Roman" w:cs="Times New Roman"/>
                <w:color w:val="172B4D"/>
                <w:sz w:val="21"/>
                <w:szCs w:val="21"/>
              </w:rPr>
            </w:pPr>
            <w:r w:rsidRPr="007F7AA4">
              <w:rPr>
                <w:rFonts w:ascii="Times New Roman" w:eastAsiaTheme="majorEastAsia" w:hAnsi="Times New Roman" w:cs="Times New Roman"/>
                <w:color w:val="172B4D"/>
                <w:sz w:val="21"/>
                <w:szCs w:val="21"/>
              </w:rPr>
              <w:t>a=content:g.3gpp.cat</w:t>
            </w:r>
          </w:p>
          <w:p w14:paraId="0E705463" w14:textId="77777777" w:rsidR="002817C6" w:rsidRPr="007F7AA4" w:rsidRDefault="002817C6" w:rsidP="008A49A0">
            <w:pPr>
              <w:pStyle w:val="af2"/>
              <w:shd w:val="clear" w:color="auto" w:fill="F4F5F7"/>
              <w:spacing w:before="150" w:beforeAutospacing="0" w:after="0" w:afterAutospacing="0"/>
              <w:rPr>
                <w:rFonts w:ascii="Times New Roman" w:eastAsiaTheme="majorEastAsia" w:hAnsi="Times New Roman" w:cs="Times New Roman"/>
                <w:color w:val="172B4D"/>
                <w:sz w:val="21"/>
                <w:szCs w:val="21"/>
              </w:rPr>
            </w:pPr>
            <w:r w:rsidRPr="007F7AA4">
              <w:rPr>
                <w:rFonts w:ascii="Times New Roman" w:eastAsiaTheme="majorEastAsia" w:hAnsi="Times New Roman" w:cs="Times New Roman"/>
                <w:color w:val="172B4D"/>
                <w:sz w:val="21"/>
                <w:szCs w:val="21"/>
              </w:rPr>
              <w:t>a=rtpmap:114 H264/90000</w:t>
            </w:r>
          </w:p>
          <w:p w14:paraId="06620FB1" w14:textId="77777777" w:rsidR="002817C6" w:rsidRPr="007F7AA4" w:rsidRDefault="002817C6" w:rsidP="008A49A0">
            <w:pPr>
              <w:pStyle w:val="af2"/>
              <w:shd w:val="clear" w:color="auto" w:fill="F4F5F7"/>
              <w:spacing w:before="150" w:beforeAutospacing="0" w:after="0" w:afterAutospacing="0"/>
              <w:rPr>
                <w:rFonts w:ascii="Times New Roman" w:eastAsiaTheme="majorEastAsia" w:hAnsi="Times New Roman" w:cs="Times New Roman"/>
                <w:color w:val="172B4D"/>
                <w:sz w:val="21"/>
                <w:szCs w:val="21"/>
              </w:rPr>
            </w:pPr>
            <w:r w:rsidRPr="007F7AA4">
              <w:rPr>
                <w:rFonts w:ascii="Times New Roman" w:eastAsiaTheme="majorEastAsia" w:hAnsi="Times New Roman" w:cs="Times New Roman"/>
                <w:color w:val="172B4D"/>
                <w:sz w:val="21"/>
                <w:szCs w:val="21"/>
              </w:rPr>
              <w:t>a=fmtp:114 max-br=2174;profile-level-id=42C01F;packetization-mode=1;sprop-parameter-sets=Z0LAHtkAtAoaEAAAAwAQAAADA8DxgySA,aMuB8sg=</w:t>
            </w:r>
          </w:p>
          <w:p w14:paraId="7B00B5D7" w14:textId="77777777" w:rsidR="002817C6" w:rsidRPr="007F7AA4" w:rsidRDefault="002817C6" w:rsidP="008A49A0">
            <w:pPr>
              <w:pStyle w:val="af2"/>
              <w:shd w:val="clear" w:color="auto" w:fill="F4F5F7"/>
              <w:spacing w:before="150" w:beforeAutospacing="0" w:after="0" w:afterAutospacing="0"/>
              <w:rPr>
                <w:rFonts w:ascii="Times New Roman" w:eastAsiaTheme="majorEastAsia" w:hAnsi="Times New Roman" w:cs="Times New Roman"/>
                <w:color w:val="172B4D"/>
                <w:sz w:val="21"/>
                <w:szCs w:val="21"/>
              </w:rPr>
            </w:pPr>
            <w:r w:rsidRPr="007F7AA4">
              <w:rPr>
                <w:rFonts w:ascii="Times New Roman" w:eastAsiaTheme="majorEastAsia" w:hAnsi="Times New Roman" w:cs="Times New Roman"/>
                <w:color w:val="172B4D"/>
                <w:sz w:val="21"/>
                <w:szCs w:val="21"/>
              </w:rPr>
              <w:t>a=framerate:30</w:t>
            </w:r>
          </w:p>
          <w:p w14:paraId="654CF050" w14:textId="77777777" w:rsidR="002817C6" w:rsidRPr="007F7AA4" w:rsidRDefault="002817C6" w:rsidP="008A49A0">
            <w:pPr>
              <w:pStyle w:val="af2"/>
              <w:shd w:val="clear" w:color="auto" w:fill="F4F5F7"/>
              <w:spacing w:before="150" w:beforeAutospacing="0" w:after="0" w:afterAutospacing="0"/>
              <w:rPr>
                <w:rFonts w:ascii="Times New Roman" w:eastAsiaTheme="majorEastAsia" w:hAnsi="Times New Roman" w:cs="Times New Roman"/>
                <w:color w:val="172B4D"/>
                <w:sz w:val="21"/>
                <w:szCs w:val="21"/>
              </w:rPr>
            </w:pPr>
            <w:r w:rsidRPr="007F7AA4">
              <w:rPr>
                <w:rFonts w:ascii="Times New Roman" w:eastAsiaTheme="majorEastAsia" w:hAnsi="Times New Roman" w:cs="Times New Roman"/>
                <w:b/>
                <w:bCs/>
                <w:color w:val="172B4D"/>
                <w:sz w:val="21"/>
                <w:szCs w:val="21"/>
              </w:rPr>
              <w:t>a=framesize:114</w:t>
            </w:r>
            <w:r w:rsidRPr="007F7AA4">
              <w:rPr>
                <w:rFonts w:ascii="Times New Roman" w:eastAsiaTheme="majorEastAsia" w:hAnsi="Times New Roman" w:cs="Times New Roman"/>
                <w:b/>
                <w:bCs/>
                <w:color w:val="FF0000"/>
                <w:sz w:val="21"/>
                <w:szCs w:val="21"/>
              </w:rPr>
              <w:t> 720-1280</w:t>
            </w:r>
          </w:p>
          <w:p w14:paraId="53AC2CF7" w14:textId="77777777" w:rsidR="002817C6" w:rsidRPr="007F7AA4" w:rsidRDefault="002817C6" w:rsidP="008A49A0">
            <w:pPr>
              <w:pStyle w:val="af2"/>
              <w:shd w:val="clear" w:color="auto" w:fill="F4F5F7"/>
              <w:spacing w:before="150" w:beforeAutospacing="0" w:after="0" w:afterAutospacing="0"/>
              <w:rPr>
                <w:rFonts w:ascii="Times New Roman" w:eastAsiaTheme="majorEastAsia" w:hAnsi="Times New Roman" w:cs="Times New Roman"/>
                <w:color w:val="172B4D"/>
                <w:sz w:val="21"/>
                <w:szCs w:val="21"/>
              </w:rPr>
            </w:pPr>
            <w:r w:rsidRPr="007F7AA4">
              <w:rPr>
                <w:rFonts w:ascii="Times New Roman" w:eastAsiaTheme="majorEastAsia" w:hAnsi="Times New Roman" w:cs="Times New Roman"/>
                <w:color w:val="172B4D"/>
                <w:sz w:val="21"/>
                <w:szCs w:val="21"/>
              </w:rPr>
              <w:t>a=curr:qos remote none</w:t>
            </w:r>
          </w:p>
          <w:p w14:paraId="0F45DBE5" w14:textId="77777777" w:rsidR="002817C6" w:rsidRPr="007F7AA4" w:rsidRDefault="002817C6" w:rsidP="008A49A0">
            <w:pPr>
              <w:pStyle w:val="af2"/>
              <w:shd w:val="clear" w:color="auto" w:fill="F4F5F7"/>
              <w:spacing w:before="150" w:beforeAutospacing="0" w:after="0" w:afterAutospacing="0"/>
              <w:rPr>
                <w:rFonts w:ascii="Times New Roman" w:eastAsiaTheme="majorEastAsia" w:hAnsi="Times New Roman" w:cs="Times New Roman"/>
                <w:color w:val="172B4D"/>
                <w:sz w:val="21"/>
                <w:szCs w:val="21"/>
              </w:rPr>
            </w:pPr>
            <w:r w:rsidRPr="007F7AA4">
              <w:rPr>
                <w:rFonts w:ascii="Times New Roman" w:eastAsiaTheme="majorEastAsia" w:hAnsi="Times New Roman" w:cs="Times New Roman"/>
                <w:color w:val="172B4D"/>
                <w:sz w:val="21"/>
                <w:szCs w:val="21"/>
              </w:rPr>
              <w:t>a=des:qos optional remote sendrecv</w:t>
            </w:r>
          </w:p>
          <w:p w14:paraId="0611A3B5" w14:textId="77777777" w:rsidR="002817C6" w:rsidRPr="007F7AA4" w:rsidRDefault="002817C6" w:rsidP="008A49A0">
            <w:pPr>
              <w:pStyle w:val="af2"/>
              <w:shd w:val="clear" w:color="auto" w:fill="F4F5F7"/>
              <w:spacing w:before="150" w:beforeAutospacing="0" w:after="0" w:afterAutospacing="0"/>
              <w:rPr>
                <w:rFonts w:ascii="Times New Roman" w:eastAsiaTheme="majorEastAsia" w:hAnsi="Times New Roman" w:cs="Times New Roman"/>
                <w:color w:val="172B4D"/>
                <w:sz w:val="21"/>
                <w:szCs w:val="21"/>
              </w:rPr>
            </w:pPr>
            <w:r w:rsidRPr="007F7AA4">
              <w:rPr>
                <w:rFonts w:ascii="Times New Roman" w:eastAsiaTheme="majorEastAsia" w:hAnsi="Times New Roman" w:cs="Times New Roman"/>
                <w:color w:val="172B4D"/>
                <w:sz w:val="21"/>
                <w:szCs w:val="21"/>
              </w:rPr>
              <w:lastRenderedPageBreak/>
              <w:t>a=conf:qos remote sendrecv</w:t>
            </w:r>
          </w:p>
          <w:p w14:paraId="6DC1FD1D" w14:textId="77777777" w:rsidR="002817C6" w:rsidRPr="007F7AA4" w:rsidRDefault="002817C6" w:rsidP="008A49A0">
            <w:pPr>
              <w:pStyle w:val="af2"/>
              <w:shd w:val="clear" w:color="auto" w:fill="F4F5F7"/>
              <w:spacing w:before="150" w:beforeAutospacing="0" w:after="0" w:afterAutospacing="0"/>
              <w:rPr>
                <w:rFonts w:ascii="Times New Roman" w:eastAsiaTheme="majorEastAsia" w:hAnsi="Times New Roman" w:cs="Times New Roman"/>
                <w:color w:val="172B4D"/>
                <w:sz w:val="21"/>
                <w:szCs w:val="21"/>
              </w:rPr>
            </w:pPr>
            <w:r w:rsidRPr="007F7AA4">
              <w:rPr>
                <w:rFonts w:ascii="Times New Roman" w:eastAsiaTheme="majorEastAsia" w:hAnsi="Times New Roman" w:cs="Times New Roman"/>
                <w:color w:val="172B4D"/>
                <w:sz w:val="21"/>
                <w:szCs w:val="21"/>
              </w:rPr>
              <w:t>a=curr:qos local sendrecv</w:t>
            </w:r>
          </w:p>
          <w:p w14:paraId="461841BD" w14:textId="77777777" w:rsidR="002817C6" w:rsidRPr="007F7AA4" w:rsidRDefault="002817C6" w:rsidP="008A49A0">
            <w:pPr>
              <w:pStyle w:val="af2"/>
              <w:shd w:val="clear" w:color="auto" w:fill="F4F5F7"/>
              <w:spacing w:before="150" w:beforeAutospacing="0" w:after="0" w:afterAutospacing="0"/>
              <w:rPr>
                <w:rFonts w:ascii="Times New Roman" w:eastAsiaTheme="majorEastAsia" w:hAnsi="Times New Roman" w:cs="Times New Roman"/>
                <w:color w:val="172B4D"/>
                <w:sz w:val="21"/>
                <w:szCs w:val="21"/>
              </w:rPr>
            </w:pPr>
            <w:r w:rsidRPr="007F7AA4">
              <w:rPr>
                <w:rFonts w:ascii="Times New Roman" w:eastAsiaTheme="majorEastAsia" w:hAnsi="Times New Roman" w:cs="Times New Roman"/>
                <w:color w:val="172B4D"/>
                <w:sz w:val="21"/>
                <w:szCs w:val="21"/>
              </w:rPr>
              <w:t>a=des:qos optional local sendrecv</w:t>
            </w:r>
          </w:p>
          <w:p w14:paraId="2B9EC169" w14:textId="77777777" w:rsidR="002817C6" w:rsidRPr="007F7AA4" w:rsidRDefault="002817C6" w:rsidP="008A49A0">
            <w:pPr>
              <w:pStyle w:val="af2"/>
              <w:shd w:val="clear" w:color="auto" w:fill="F4F5F7"/>
              <w:spacing w:before="150" w:beforeAutospacing="0" w:after="0" w:afterAutospacing="0"/>
              <w:rPr>
                <w:rFonts w:ascii="Times New Roman" w:eastAsiaTheme="majorEastAsia" w:hAnsi="Times New Roman" w:cs="Times New Roman"/>
                <w:color w:val="172B4D"/>
                <w:sz w:val="21"/>
                <w:szCs w:val="21"/>
              </w:rPr>
            </w:pPr>
            <w:r w:rsidRPr="007F7AA4">
              <w:rPr>
                <w:rFonts w:ascii="Times New Roman" w:eastAsiaTheme="majorEastAsia" w:hAnsi="Times New Roman" w:cs="Times New Roman"/>
                <w:b/>
                <w:bCs/>
                <w:color w:val="172B4D"/>
                <w:sz w:val="21"/>
                <w:szCs w:val="21"/>
              </w:rPr>
              <w:t>SIP 96 193854730 14:19:22:276 </w:t>
            </w:r>
            <w:r w:rsidRPr="007F7AA4">
              <w:rPr>
                <w:rStyle w:val="error"/>
                <w:rFonts w:ascii="Times New Roman" w:eastAsiaTheme="majorEastAsia" w:hAnsi="Times New Roman" w:cs="Times New Roman"/>
                <w:b/>
                <w:bCs/>
                <w:color w:val="172B4D"/>
                <w:sz w:val="21"/>
                <w:szCs w:val="21"/>
              </w:rPr>
              <w:t>[MS-&gt;NW][P1][S1]</w:t>
            </w:r>
            <w:r w:rsidRPr="007F7AA4">
              <w:rPr>
                <w:rFonts w:ascii="Times New Roman" w:eastAsiaTheme="majorEastAsia" w:hAnsi="Times New Roman" w:cs="Times New Roman"/>
                <w:b/>
                <w:bCs/>
                <w:color w:val="172B4D"/>
                <w:sz w:val="21"/>
                <w:szCs w:val="21"/>
              </w:rPr>
              <w:t>SIP/2.0 200 OK</w:t>
            </w:r>
          </w:p>
          <w:p w14:paraId="046E9325" w14:textId="77777777" w:rsidR="002817C6" w:rsidRPr="007F7AA4" w:rsidRDefault="002817C6" w:rsidP="008A49A0">
            <w:pPr>
              <w:pStyle w:val="af2"/>
              <w:shd w:val="clear" w:color="auto" w:fill="F4F5F7"/>
              <w:spacing w:before="150" w:beforeAutospacing="0" w:after="0" w:afterAutospacing="0"/>
              <w:rPr>
                <w:rFonts w:ascii="Times New Roman" w:eastAsiaTheme="majorEastAsia" w:hAnsi="Times New Roman" w:cs="Times New Roman"/>
                <w:color w:val="172B4D"/>
                <w:sz w:val="21"/>
                <w:szCs w:val="21"/>
              </w:rPr>
            </w:pPr>
            <w:r w:rsidRPr="007F7AA4">
              <w:rPr>
                <w:rFonts w:ascii="Times New Roman" w:eastAsiaTheme="majorEastAsia" w:hAnsi="Times New Roman" w:cs="Times New Roman"/>
                <w:color w:val="172B4D"/>
                <w:sz w:val="21"/>
                <w:szCs w:val="21"/>
              </w:rPr>
              <w:t>m=video 65386 RTP/AVP 114</w:t>
            </w:r>
          </w:p>
          <w:p w14:paraId="210F962F" w14:textId="77777777" w:rsidR="002817C6" w:rsidRPr="007F7AA4" w:rsidRDefault="002817C6" w:rsidP="008A49A0">
            <w:pPr>
              <w:pStyle w:val="af2"/>
              <w:shd w:val="clear" w:color="auto" w:fill="F4F5F7"/>
              <w:spacing w:before="150" w:beforeAutospacing="0" w:after="0" w:afterAutospacing="0"/>
              <w:rPr>
                <w:rFonts w:ascii="Times New Roman" w:eastAsiaTheme="majorEastAsia" w:hAnsi="Times New Roman" w:cs="Times New Roman"/>
                <w:color w:val="172B4D"/>
                <w:sz w:val="21"/>
                <w:szCs w:val="21"/>
              </w:rPr>
            </w:pPr>
            <w:r w:rsidRPr="007F7AA4">
              <w:rPr>
                <w:rFonts w:ascii="Times New Roman" w:eastAsiaTheme="majorEastAsia" w:hAnsi="Times New Roman" w:cs="Times New Roman"/>
                <w:color w:val="172B4D"/>
                <w:sz w:val="21"/>
                <w:szCs w:val="21"/>
              </w:rPr>
              <w:t>b=AS:2162</w:t>
            </w:r>
          </w:p>
          <w:p w14:paraId="6E015533" w14:textId="77777777" w:rsidR="002817C6" w:rsidRPr="007F7AA4" w:rsidRDefault="002817C6" w:rsidP="008A49A0">
            <w:pPr>
              <w:pStyle w:val="af2"/>
              <w:shd w:val="clear" w:color="auto" w:fill="F4F5F7"/>
              <w:spacing w:before="150" w:beforeAutospacing="0" w:after="0" w:afterAutospacing="0"/>
              <w:rPr>
                <w:rFonts w:ascii="Times New Roman" w:eastAsiaTheme="majorEastAsia" w:hAnsi="Times New Roman" w:cs="Times New Roman"/>
                <w:color w:val="172B4D"/>
                <w:sz w:val="21"/>
                <w:szCs w:val="21"/>
              </w:rPr>
            </w:pPr>
            <w:r w:rsidRPr="007F7AA4">
              <w:rPr>
                <w:rFonts w:ascii="Times New Roman" w:eastAsiaTheme="majorEastAsia" w:hAnsi="Times New Roman" w:cs="Times New Roman"/>
                <w:color w:val="172B4D"/>
                <w:sz w:val="21"/>
                <w:szCs w:val="21"/>
              </w:rPr>
              <w:t>b=RS:8000</w:t>
            </w:r>
          </w:p>
          <w:p w14:paraId="442E7459" w14:textId="77777777" w:rsidR="002817C6" w:rsidRPr="007F7AA4" w:rsidRDefault="002817C6" w:rsidP="008A49A0">
            <w:pPr>
              <w:pStyle w:val="af2"/>
              <w:shd w:val="clear" w:color="auto" w:fill="F4F5F7"/>
              <w:spacing w:before="150" w:beforeAutospacing="0" w:after="0" w:afterAutospacing="0"/>
              <w:rPr>
                <w:rFonts w:ascii="Times New Roman" w:eastAsiaTheme="majorEastAsia" w:hAnsi="Times New Roman" w:cs="Times New Roman"/>
                <w:color w:val="172B4D"/>
                <w:sz w:val="21"/>
                <w:szCs w:val="21"/>
              </w:rPr>
            </w:pPr>
            <w:r w:rsidRPr="007F7AA4">
              <w:rPr>
                <w:rFonts w:ascii="Times New Roman" w:eastAsiaTheme="majorEastAsia" w:hAnsi="Times New Roman" w:cs="Times New Roman"/>
                <w:color w:val="172B4D"/>
                <w:sz w:val="21"/>
                <w:szCs w:val="21"/>
              </w:rPr>
              <w:t>b=RR:6000</w:t>
            </w:r>
          </w:p>
          <w:p w14:paraId="453246AF" w14:textId="77777777" w:rsidR="002817C6" w:rsidRPr="007F7AA4" w:rsidRDefault="002817C6" w:rsidP="008A49A0">
            <w:pPr>
              <w:pStyle w:val="af2"/>
              <w:shd w:val="clear" w:color="auto" w:fill="F4F5F7"/>
              <w:spacing w:before="150" w:beforeAutospacing="0" w:after="0" w:afterAutospacing="0"/>
              <w:rPr>
                <w:rFonts w:ascii="Times New Roman" w:eastAsiaTheme="majorEastAsia" w:hAnsi="Times New Roman" w:cs="Times New Roman"/>
                <w:color w:val="172B4D"/>
                <w:sz w:val="21"/>
                <w:szCs w:val="21"/>
              </w:rPr>
            </w:pPr>
            <w:r w:rsidRPr="007F7AA4">
              <w:rPr>
                <w:rFonts w:ascii="Times New Roman" w:eastAsiaTheme="majorEastAsia" w:hAnsi="Times New Roman" w:cs="Times New Roman"/>
                <w:color w:val="172B4D"/>
                <w:sz w:val="21"/>
                <w:szCs w:val="21"/>
              </w:rPr>
              <w:t>a=rtpmap:114 H264/90000</w:t>
            </w:r>
          </w:p>
          <w:p w14:paraId="34CE84F0" w14:textId="77777777" w:rsidR="002817C6" w:rsidRPr="007F7AA4" w:rsidRDefault="002817C6" w:rsidP="008A49A0">
            <w:pPr>
              <w:pStyle w:val="af2"/>
              <w:shd w:val="clear" w:color="auto" w:fill="F4F5F7"/>
              <w:spacing w:before="150" w:beforeAutospacing="0" w:after="0" w:afterAutospacing="0"/>
              <w:rPr>
                <w:rFonts w:ascii="Times New Roman" w:eastAsiaTheme="majorEastAsia" w:hAnsi="Times New Roman" w:cs="Times New Roman"/>
                <w:color w:val="172B4D"/>
                <w:sz w:val="21"/>
                <w:szCs w:val="21"/>
              </w:rPr>
            </w:pPr>
            <w:r w:rsidRPr="007F7AA4">
              <w:rPr>
                <w:rFonts w:ascii="Times New Roman" w:eastAsiaTheme="majorEastAsia" w:hAnsi="Times New Roman" w:cs="Times New Roman"/>
                <w:color w:val="172B4D"/>
                <w:sz w:val="21"/>
                <w:szCs w:val="21"/>
              </w:rPr>
              <w:t>a=fmtp:114 profile-level-id=42C01F;packetization-mode=1;sprop-parameter-sets=Z0LAH42NQFoFDTUFAgIHhEIpwA==,aMpDyA==</w:t>
            </w:r>
          </w:p>
          <w:p w14:paraId="71CEAB19" w14:textId="77777777" w:rsidR="002817C6" w:rsidRPr="007F7AA4" w:rsidRDefault="002817C6" w:rsidP="008A49A0">
            <w:pPr>
              <w:pStyle w:val="af2"/>
              <w:shd w:val="clear" w:color="auto" w:fill="F4F5F7"/>
              <w:spacing w:before="150" w:beforeAutospacing="0" w:after="0" w:afterAutospacing="0"/>
              <w:rPr>
                <w:rFonts w:ascii="Times New Roman" w:eastAsiaTheme="majorEastAsia" w:hAnsi="Times New Roman" w:cs="Times New Roman"/>
                <w:color w:val="172B4D"/>
                <w:sz w:val="21"/>
                <w:szCs w:val="21"/>
              </w:rPr>
            </w:pPr>
            <w:r w:rsidRPr="007F7AA4">
              <w:rPr>
                <w:rFonts w:ascii="Times New Roman" w:eastAsiaTheme="majorEastAsia" w:hAnsi="Times New Roman" w:cs="Times New Roman"/>
                <w:color w:val="172B4D"/>
                <w:sz w:val="21"/>
                <w:szCs w:val="21"/>
              </w:rPr>
              <w:t>a=curr:qos local sendrecv</w:t>
            </w:r>
          </w:p>
          <w:p w14:paraId="2086DBF7" w14:textId="77777777" w:rsidR="002817C6" w:rsidRPr="007F7AA4" w:rsidRDefault="002817C6" w:rsidP="008A49A0">
            <w:pPr>
              <w:pStyle w:val="af2"/>
              <w:shd w:val="clear" w:color="auto" w:fill="F4F5F7"/>
              <w:spacing w:before="150" w:beforeAutospacing="0" w:after="0" w:afterAutospacing="0"/>
              <w:rPr>
                <w:rFonts w:ascii="Times New Roman" w:eastAsiaTheme="majorEastAsia" w:hAnsi="Times New Roman" w:cs="Times New Roman"/>
                <w:color w:val="172B4D"/>
                <w:sz w:val="21"/>
                <w:szCs w:val="21"/>
              </w:rPr>
            </w:pPr>
            <w:r w:rsidRPr="007F7AA4">
              <w:rPr>
                <w:rFonts w:ascii="Times New Roman" w:eastAsiaTheme="majorEastAsia" w:hAnsi="Times New Roman" w:cs="Times New Roman"/>
                <w:color w:val="172B4D"/>
                <w:sz w:val="21"/>
                <w:szCs w:val="21"/>
              </w:rPr>
              <w:t>a=curr:qos remote sendrecv</w:t>
            </w:r>
          </w:p>
          <w:p w14:paraId="70B14C33" w14:textId="77777777" w:rsidR="002817C6" w:rsidRPr="007F7AA4" w:rsidRDefault="002817C6" w:rsidP="008A49A0">
            <w:pPr>
              <w:pStyle w:val="af2"/>
              <w:shd w:val="clear" w:color="auto" w:fill="F4F5F7"/>
              <w:spacing w:before="150" w:beforeAutospacing="0" w:after="0" w:afterAutospacing="0"/>
              <w:rPr>
                <w:rFonts w:ascii="Times New Roman" w:eastAsiaTheme="majorEastAsia" w:hAnsi="Times New Roman" w:cs="Times New Roman"/>
                <w:color w:val="172B4D"/>
                <w:sz w:val="21"/>
                <w:szCs w:val="21"/>
              </w:rPr>
            </w:pPr>
            <w:r w:rsidRPr="007F7AA4">
              <w:rPr>
                <w:rFonts w:ascii="Times New Roman" w:eastAsiaTheme="majorEastAsia" w:hAnsi="Times New Roman" w:cs="Times New Roman"/>
                <w:color w:val="172B4D"/>
                <w:sz w:val="21"/>
                <w:szCs w:val="21"/>
              </w:rPr>
              <w:t>a=des:qos optional remote sendrecv</w:t>
            </w:r>
          </w:p>
          <w:p w14:paraId="5CC52694" w14:textId="77777777" w:rsidR="002817C6" w:rsidRPr="007F7AA4" w:rsidRDefault="002817C6" w:rsidP="008A49A0">
            <w:pPr>
              <w:pStyle w:val="af2"/>
              <w:shd w:val="clear" w:color="auto" w:fill="F4F5F7"/>
              <w:spacing w:before="150" w:beforeAutospacing="0" w:after="0" w:afterAutospacing="0"/>
              <w:rPr>
                <w:rFonts w:ascii="Times New Roman" w:eastAsiaTheme="majorEastAsia" w:hAnsi="Times New Roman" w:cs="Times New Roman"/>
                <w:color w:val="172B4D"/>
                <w:sz w:val="21"/>
                <w:szCs w:val="21"/>
              </w:rPr>
            </w:pPr>
            <w:r w:rsidRPr="007F7AA4">
              <w:rPr>
                <w:rFonts w:ascii="Times New Roman" w:eastAsiaTheme="majorEastAsia" w:hAnsi="Times New Roman" w:cs="Times New Roman"/>
                <w:color w:val="172B4D"/>
                <w:sz w:val="21"/>
                <w:szCs w:val="21"/>
              </w:rPr>
              <w:t>a=des:qos mandatory local sendrecv</w:t>
            </w:r>
          </w:p>
          <w:p w14:paraId="1265E4E5" w14:textId="77777777" w:rsidR="002817C6" w:rsidRPr="007F7AA4" w:rsidRDefault="002817C6" w:rsidP="008A49A0">
            <w:pPr>
              <w:pStyle w:val="af2"/>
              <w:shd w:val="clear" w:color="auto" w:fill="F4F5F7"/>
              <w:spacing w:before="150" w:beforeAutospacing="0" w:after="0" w:afterAutospacing="0"/>
              <w:rPr>
                <w:rFonts w:ascii="Times New Roman" w:eastAsiaTheme="majorEastAsia" w:hAnsi="Times New Roman" w:cs="Times New Roman"/>
                <w:color w:val="172B4D"/>
                <w:sz w:val="21"/>
                <w:szCs w:val="21"/>
              </w:rPr>
            </w:pPr>
            <w:r w:rsidRPr="007F7AA4">
              <w:rPr>
                <w:rFonts w:ascii="Times New Roman" w:eastAsiaTheme="majorEastAsia" w:hAnsi="Times New Roman" w:cs="Times New Roman"/>
                <w:color w:val="172B4D"/>
                <w:sz w:val="21"/>
                <w:szCs w:val="21"/>
              </w:rPr>
              <w:t>a=sendrecv</w:t>
            </w:r>
          </w:p>
        </w:tc>
      </w:tr>
    </w:tbl>
    <w:p w14:paraId="4CF1EC03" w14:textId="574F020D" w:rsidR="006D6EEE" w:rsidRPr="007F7AA4" w:rsidRDefault="006D6EEE" w:rsidP="006D6EEE">
      <w:pPr>
        <w:pStyle w:val="2"/>
        <w:spacing w:before="156" w:after="156"/>
        <w:rPr>
          <w:rFonts w:cs="Times New Roman"/>
        </w:rPr>
      </w:pPr>
      <w:bookmarkStart w:id="611" w:name="_Toc87714938"/>
      <w:r w:rsidRPr="007F7AA4">
        <w:rPr>
          <w:rFonts w:cs="Times New Roman"/>
        </w:rPr>
        <w:lastRenderedPageBreak/>
        <w:t>签名相关</w:t>
      </w:r>
      <w:bookmarkEnd w:id="611"/>
    </w:p>
    <w:p w14:paraId="6B74DD4B" w14:textId="0A5B2C84" w:rsidR="00C20D47" w:rsidRPr="007F7AA4" w:rsidRDefault="005F6ABC" w:rsidP="005F6ABC">
      <w:pPr>
        <w:pStyle w:val="2"/>
        <w:spacing w:before="156" w:after="156"/>
        <w:rPr>
          <w:rFonts w:cs="Times New Roman"/>
        </w:rPr>
      </w:pPr>
      <w:bookmarkStart w:id="612" w:name="_Toc87714939"/>
      <w:r w:rsidRPr="007F7AA4">
        <w:rPr>
          <w:rFonts w:cs="Times New Roman"/>
        </w:rPr>
        <w:t>Meta</w:t>
      </w:r>
      <w:r w:rsidRPr="007F7AA4">
        <w:rPr>
          <w:rFonts w:cs="Times New Roman"/>
        </w:rPr>
        <w:t>相关</w:t>
      </w:r>
      <w:bookmarkEnd w:id="612"/>
    </w:p>
    <w:p w14:paraId="66C77BEC" w14:textId="6C968931" w:rsidR="005F6ABC" w:rsidRPr="007F7AA4" w:rsidRDefault="005F6ABC" w:rsidP="005F6ABC">
      <w:pPr>
        <w:pStyle w:val="3"/>
        <w:spacing w:before="156" w:after="156"/>
        <w:rPr>
          <w:rFonts w:eastAsiaTheme="majorEastAsia" w:cs="Times New Roman"/>
        </w:rPr>
      </w:pPr>
      <w:bookmarkStart w:id="613" w:name="_Toc87714940"/>
      <w:r w:rsidRPr="007F7AA4">
        <w:rPr>
          <w:rFonts w:eastAsiaTheme="majorEastAsia" w:cs="Times New Roman"/>
        </w:rPr>
        <w:t>要求</w:t>
      </w:r>
      <w:r w:rsidRPr="007F7AA4">
        <w:rPr>
          <w:rFonts w:eastAsiaTheme="majorEastAsia" w:cs="Times New Roman"/>
        </w:rPr>
        <w:t>MIUI</w:t>
      </w:r>
      <w:r w:rsidRPr="007F7AA4">
        <w:rPr>
          <w:rFonts w:eastAsiaTheme="majorEastAsia" w:cs="Times New Roman"/>
        </w:rPr>
        <w:t>开机进</w:t>
      </w:r>
      <w:r w:rsidRPr="007F7AA4">
        <w:rPr>
          <w:rFonts w:eastAsiaTheme="majorEastAsia" w:cs="Times New Roman"/>
        </w:rPr>
        <w:t>Meta</w:t>
      </w:r>
      <w:bookmarkEnd w:id="613"/>
    </w:p>
    <w:p w14:paraId="199D39FF" w14:textId="77777777" w:rsidR="005F6ABC" w:rsidRPr="007F7AA4" w:rsidRDefault="005F6ABC" w:rsidP="005F6ABC">
      <w:pPr>
        <w:rPr>
          <w:rFonts w:eastAsiaTheme="majorEastAsia" w:cs="Times New Roman"/>
        </w:rPr>
      </w:pPr>
      <w:r w:rsidRPr="007F7AA4">
        <w:rPr>
          <w:rFonts w:eastAsiaTheme="majorEastAsia" w:cs="Times New Roman"/>
        </w:rPr>
        <w:t>K11T MIUI</w:t>
      </w:r>
      <w:r w:rsidRPr="007F7AA4">
        <w:rPr>
          <w:rFonts w:eastAsiaTheme="majorEastAsia" w:cs="Times New Roman"/>
        </w:rPr>
        <w:t>版本开机进</w:t>
      </w:r>
      <w:r w:rsidRPr="007F7AA4">
        <w:rPr>
          <w:rFonts w:eastAsiaTheme="majorEastAsia" w:cs="Times New Roman"/>
        </w:rPr>
        <w:t>Meta</w:t>
      </w:r>
      <w:r w:rsidRPr="007F7AA4">
        <w:rPr>
          <w:rFonts w:eastAsiaTheme="majorEastAsia" w:cs="Times New Roman"/>
        </w:rPr>
        <w:t>需要带的</w:t>
      </w:r>
      <w:r w:rsidRPr="007F7AA4">
        <w:rPr>
          <w:rFonts w:eastAsiaTheme="majorEastAsia" w:cs="Times New Roman"/>
        </w:rPr>
        <w:t>change</w:t>
      </w:r>
      <w:r w:rsidRPr="007F7AA4">
        <w:rPr>
          <w:rFonts w:eastAsiaTheme="majorEastAsia" w:cs="Times New Roman"/>
        </w:rPr>
        <w:t>：</w:t>
      </w:r>
    </w:p>
    <w:p w14:paraId="3FC6AA6D" w14:textId="77777777" w:rsidR="005F6ABC" w:rsidRPr="007F7AA4" w:rsidRDefault="005F6ABC" w:rsidP="005F6ABC">
      <w:pPr>
        <w:rPr>
          <w:rFonts w:eastAsiaTheme="majorEastAsia" w:cs="Times New Roman"/>
        </w:rPr>
      </w:pPr>
      <w:r w:rsidRPr="007F7AA4">
        <w:rPr>
          <w:rFonts w:eastAsiaTheme="majorEastAsia" w:cs="Times New Roman"/>
        </w:rPr>
        <w:t xml:space="preserve">// </w:t>
      </w:r>
      <w:r w:rsidRPr="007F7AA4">
        <w:rPr>
          <w:rFonts w:eastAsiaTheme="majorEastAsia" w:cs="Times New Roman"/>
        </w:rPr>
        <w:t>在用户版本中设置</w:t>
      </w:r>
      <w:r w:rsidRPr="007F7AA4">
        <w:rPr>
          <w:rFonts w:eastAsiaTheme="majorEastAsia" w:cs="Times New Roman"/>
        </w:rPr>
        <w:t>MTK_ATM_SUPPORT</w:t>
      </w:r>
      <w:r w:rsidRPr="007F7AA4">
        <w:rPr>
          <w:rFonts w:eastAsiaTheme="majorEastAsia" w:cs="Times New Roman"/>
        </w:rPr>
        <w:t>为</w:t>
      </w:r>
      <w:r w:rsidRPr="007F7AA4">
        <w:rPr>
          <w:rFonts w:eastAsiaTheme="majorEastAsia" w:cs="Times New Roman"/>
        </w:rPr>
        <w:t>yes</w:t>
      </w:r>
      <w:r w:rsidRPr="007F7AA4">
        <w:rPr>
          <w:rFonts w:eastAsiaTheme="majorEastAsia" w:cs="Times New Roman"/>
        </w:rPr>
        <w:t>，之前是判断</w:t>
      </w:r>
      <w:r w:rsidRPr="007F7AA4">
        <w:rPr>
          <w:rFonts w:eastAsiaTheme="majorEastAsia" w:cs="Times New Roman"/>
        </w:rPr>
        <w:t>FACTORY_BUILD</w:t>
      </w:r>
      <w:r w:rsidRPr="007F7AA4">
        <w:rPr>
          <w:rFonts w:eastAsiaTheme="majorEastAsia" w:cs="Times New Roman"/>
        </w:rPr>
        <w:t>为</w:t>
      </w:r>
      <w:r w:rsidRPr="007F7AA4">
        <w:rPr>
          <w:rFonts w:eastAsiaTheme="majorEastAsia" w:cs="Times New Roman"/>
        </w:rPr>
        <w:t>1</w:t>
      </w:r>
      <w:r w:rsidRPr="007F7AA4">
        <w:rPr>
          <w:rFonts w:eastAsiaTheme="majorEastAsia" w:cs="Times New Roman"/>
        </w:rPr>
        <w:t>才开启</w:t>
      </w:r>
    </w:p>
    <w:p w14:paraId="4384F9AE" w14:textId="77777777" w:rsidR="005F6ABC" w:rsidRPr="007F7AA4" w:rsidRDefault="00C7676F" w:rsidP="005F6ABC">
      <w:pPr>
        <w:rPr>
          <w:rFonts w:eastAsiaTheme="majorEastAsia" w:cs="Times New Roman"/>
        </w:rPr>
      </w:pPr>
      <w:hyperlink r:id="rId195" w:history="1">
        <w:r w:rsidR="005F6ABC" w:rsidRPr="007F7AA4">
          <w:rPr>
            <w:rStyle w:val="ab"/>
            <w:rFonts w:eastAsiaTheme="majorEastAsia" w:cs="Times New Roman"/>
          </w:rPr>
          <w:t>http://gerrit.pt.mioffice.cn/c/alps/vendor/mediatek/proprietary/bootable/bootloader/lk/+/1318292</w:t>
        </w:r>
      </w:hyperlink>
    </w:p>
    <w:p w14:paraId="5F6B5922" w14:textId="77777777" w:rsidR="005F6ABC" w:rsidRPr="007F7AA4" w:rsidRDefault="005F6ABC" w:rsidP="005F6ABC">
      <w:pPr>
        <w:rPr>
          <w:rFonts w:eastAsiaTheme="majorEastAsia" w:cs="Times New Roman"/>
        </w:rPr>
      </w:pPr>
      <w:r w:rsidRPr="007F7AA4">
        <w:rPr>
          <w:rFonts w:eastAsiaTheme="majorEastAsia" w:cs="Times New Roman"/>
        </w:rPr>
        <w:t xml:space="preserve">// </w:t>
      </w:r>
      <w:r w:rsidRPr="007F7AA4">
        <w:rPr>
          <w:rFonts w:eastAsiaTheme="majorEastAsia" w:cs="Times New Roman"/>
        </w:rPr>
        <w:t>添加</w:t>
      </w:r>
      <w:r w:rsidRPr="007F7AA4">
        <w:rPr>
          <w:rFonts w:eastAsiaTheme="majorEastAsia" w:cs="Times New Roman"/>
        </w:rPr>
        <w:t>DMTK_ATM_SUPPORT</w:t>
      </w:r>
      <w:r w:rsidRPr="007F7AA4">
        <w:rPr>
          <w:rFonts w:eastAsiaTheme="majorEastAsia" w:cs="Times New Roman"/>
        </w:rPr>
        <w:t>编译选项，之前是判断</w:t>
      </w:r>
      <w:r w:rsidRPr="007F7AA4">
        <w:rPr>
          <w:rFonts w:eastAsiaTheme="majorEastAsia" w:cs="Times New Roman"/>
        </w:rPr>
        <w:t>FACTORY_BUILD</w:t>
      </w:r>
      <w:r w:rsidRPr="007F7AA4">
        <w:rPr>
          <w:rFonts w:eastAsiaTheme="majorEastAsia" w:cs="Times New Roman"/>
        </w:rPr>
        <w:t>为</w:t>
      </w:r>
      <w:r w:rsidRPr="007F7AA4">
        <w:rPr>
          <w:rFonts w:eastAsiaTheme="majorEastAsia" w:cs="Times New Roman"/>
        </w:rPr>
        <w:t>1</w:t>
      </w:r>
      <w:r w:rsidRPr="007F7AA4">
        <w:rPr>
          <w:rFonts w:eastAsiaTheme="majorEastAsia" w:cs="Times New Roman"/>
        </w:rPr>
        <w:t>才开启</w:t>
      </w:r>
    </w:p>
    <w:p w14:paraId="34474DC9" w14:textId="77777777" w:rsidR="005F6ABC" w:rsidRPr="007F7AA4" w:rsidRDefault="00C7676F" w:rsidP="005F6ABC">
      <w:pPr>
        <w:rPr>
          <w:rFonts w:eastAsiaTheme="majorEastAsia" w:cs="Times New Roman"/>
        </w:rPr>
      </w:pPr>
      <w:hyperlink r:id="rId196" w:history="1">
        <w:r w:rsidR="005F6ABC" w:rsidRPr="007F7AA4">
          <w:rPr>
            <w:rStyle w:val="ab"/>
            <w:rFonts w:eastAsiaTheme="majorEastAsia" w:cs="Times New Roman"/>
          </w:rPr>
          <w:t>http://gerrit.pt.mioffice.cn/c/alps/vendor/mediatek/proprietary/hardware/meta/+/1318302</w:t>
        </w:r>
      </w:hyperlink>
    </w:p>
    <w:p w14:paraId="2E7FE918" w14:textId="77777777" w:rsidR="005F6ABC" w:rsidRPr="007F7AA4" w:rsidRDefault="005F6ABC" w:rsidP="005F6ABC">
      <w:pPr>
        <w:rPr>
          <w:rFonts w:eastAsiaTheme="majorEastAsia" w:cs="Times New Roman"/>
        </w:rPr>
      </w:pPr>
    </w:p>
    <w:p w14:paraId="7C1E05B9" w14:textId="77777777" w:rsidR="005F6ABC" w:rsidRPr="007F7AA4" w:rsidRDefault="005F6ABC" w:rsidP="005F6ABC">
      <w:pPr>
        <w:rPr>
          <w:rFonts w:eastAsiaTheme="majorEastAsia" w:cs="Times New Roman"/>
        </w:rPr>
      </w:pPr>
      <w:r w:rsidRPr="007F7AA4">
        <w:rPr>
          <w:rFonts w:eastAsiaTheme="majorEastAsia" w:cs="Times New Roman"/>
        </w:rPr>
        <w:t xml:space="preserve">// </w:t>
      </w:r>
      <w:r w:rsidRPr="007F7AA4">
        <w:rPr>
          <w:rFonts w:eastAsiaTheme="majorEastAsia" w:cs="Times New Roman"/>
        </w:rPr>
        <w:t>去温控的</w:t>
      </w:r>
      <w:r w:rsidRPr="007F7AA4">
        <w:rPr>
          <w:rFonts w:eastAsiaTheme="majorEastAsia" w:cs="Times New Roman"/>
        </w:rPr>
        <w:t>change</w:t>
      </w:r>
    </w:p>
    <w:p w14:paraId="26CE7967" w14:textId="77777777" w:rsidR="005F6ABC" w:rsidRPr="007F7AA4" w:rsidRDefault="00C7676F" w:rsidP="005F6ABC">
      <w:pPr>
        <w:rPr>
          <w:rFonts w:eastAsiaTheme="majorEastAsia" w:cs="Times New Roman"/>
        </w:rPr>
      </w:pPr>
      <w:hyperlink r:id="rId197" w:history="1">
        <w:r w:rsidR="005F6ABC" w:rsidRPr="007F7AA4">
          <w:rPr>
            <w:rStyle w:val="ab"/>
            <w:rFonts w:eastAsiaTheme="majorEastAsia" w:cs="Times New Roman"/>
          </w:rPr>
          <w:t>http://gerrit.pt.mioffice.cn/c/platform/frameworks/native/+/1278302</w:t>
        </w:r>
      </w:hyperlink>
    </w:p>
    <w:p w14:paraId="5A142D2C" w14:textId="77777777" w:rsidR="005F6ABC" w:rsidRPr="007F7AA4" w:rsidRDefault="005F6ABC" w:rsidP="005F6ABC">
      <w:pPr>
        <w:rPr>
          <w:rFonts w:eastAsiaTheme="majorEastAsia" w:cs="Times New Roman"/>
        </w:rPr>
      </w:pPr>
    </w:p>
    <w:p w14:paraId="5315D922" w14:textId="77777777" w:rsidR="005F6ABC" w:rsidRPr="007F7AA4" w:rsidRDefault="005F6ABC" w:rsidP="005F6ABC">
      <w:pPr>
        <w:rPr>
          <w:rFonts w:eastAsiaTheme="majorEastAsia" w:cs="Times New Roman"/>
        </w:rPr>
      </w:pPr>
      <w:r w:rsidRPr="007F7AA4">
        <w:rPr>
          <w:rFonts w:eastAsiaTheme="majorEastAsia" w:cs="Times New Roman"/>
        </w:rPr>
        <w:t>// disable power key</w:t>
      </w:r>
    </w:p>
    <w:p w14:paraId="0837D9A0" w14:textId="77777777" w:rsidR="005F6ABC" w:rsidRPr="007F7AA4" w:rsidRDefault="00C7676F" w:rsidP="005F6ABC">
      <w:pPr>
        <w:rPr>
          <w:rFonts w:eastAsiaTheme="majorEastAsia" w:cs="Times New Roman"/>
        </w:rPr>
      </w:pPr>
      <w:hyperlink r:id="rId198" w:history="1">
        <w:r w:rsidR="005F6ABC" w:rsidRPr="007F7AA4">
          <w:rPr>
            <w:rStyle w:val="ab"/>
            <w:rFonts w:eastAsiaTheme="majorEastAsia" w:cs="Times New Roman"/>
          </w:rPr>
          <w:t>http://gerrit.pt.mioffice.cn/c/alps/kernel-4.14/+/1282807</w:t>
        </w:r>
      </w:hyperlink>
    </w:p>
    <w:p w14:paraId="61A494A8" w14:textId="77777777" w:rsidR="005F6ABC" w:rsidRPr="007F7AA4" w:rsidRDefault="00C7676F" w:rsidP="005F6ABC">
      <w:pPr>
        <w:rPr>
          <w:rFonts w:eastAsiaTheme="majorEastAsia" w:cs="Times New Roman"/>
        </w:rPr>
      </w:pPr>
      <w:hyperlink r:id="rId199" w:history="1">
        <w:r w:rsidR="005F6ABC" w:rsidRPr="007F7AA4">
          <w:rPr>
            <w:rStyle w:val="ab"/>
            <w:rFonts w:eastAsiaTheme="majorEastAsia" w:cs="Times New Roman"/>
          </w:rPr>
          <w:t>http://gerrit.pt.mioffice.cn/c/alps/vendor/mediatek/proprietary/bootable/bootloader/preloader/+/1282788</w:t>
        </w:r>
      </w:hyperlink>
    </w:p>
    <w:p w14:paraId="01E7E074" w14:textId="5D6707B2" w:rsidR="005F6ABC" w:rsidRPr="007F7AA4" w:rsidRDefault="00C7676F" w:rsidP="005F6ABC">
      <w:pPr>
        <w:rPr>
          <w:rStyle w:val="ab"/>
          <w:rFonts w:eastAsiaTheme="majorEastAsia" w:cs="Times New Roman"/>
        </w:rPr>
      </w:pPr>
      <w:hyperlink r:id="rId200" w:history="1">
        <w:r w:rsidR="005F6ABC" w:rsidRPr="007F7AA4">
          <w:rPr>
            <w:rStyle w:val="ab"/>
            <w:rFonts w:eastAsiaTheme="majorEastAsia" w:cs="Times New Roman"/>
          </w:rPr>
          <w:t>http://gerrit.pt.mioffice.cn/c/alps/vendor/mediatek/proprietary/bootable/bootloader/preloader/+/1282771</w:t>
        </w:r>
      </w:hyperlink>
    </w:p>
    <w:p w14:paraId="549F305F" w14:textId="1F01FCC7" w:rsidR="00A36720" w:rsidRPr="007F7AA4" w:rsidRDefault="00A36720" w:rsidP="005F6ABC">
      <w:pPr>
        <w:rPr>
          <w:rStyle w:val="ab"/>
          <w:rFonts w:eastAsiaTheme="majorEastAsia" w:cs="Times New Roman"/>
        </w:rPr>
      </w:pPr>
    </w:p>
    <w:p w14:paraId="2A4B1DAF" w14:textId="3DBD0431" w:rsidR="00A36720" w:rsidRPr="007F7AA4" w:rsidRDefault="00A36720" w:rsidP="00A36720">
      <w:pPr>
        <w:pStyle w:val="3"/>
        <w:spacing w:before="156" w:after="156"/>
        <w:rPr>
          <w:rFonts w:eastAsiaTheme="majorEastAsia" w:cs="Times New Roman"/>
        </w:rPr>
      </w:pPr>
      <w:bookmarkStart w:id="614" w:name="_Toc87714941"/>
      <w:r w:rsidRPr="007F7AA4">
        <w:rPr>
          <w:rFonts w:eastAsiaTheme="majorEastAsia" w:cs="Times New Roman"/>
        </w:rPr>
        <w:t>Meta</w:t>
      </w:r>
      <w:r w:rsidRPr="007F7AA4">
        <w:rPr>
          <w:rFonts w:eastAsiaTheme="majorEastAsia" w:cs="Times New Roman"/>
        </w:rPr>
        <w:t>口不枚举</w:t>
      </w:r>
      <w:bookmarkEnd w:id="614"/>
    </w:p>
    <w:p w14:paraId="1756B228" w14:textId="17E0C782" w:rsidR="00A36720" w:rsidRPr="007F7AA4" w:rsidRDefault="00A36720" w:rsidP="00A36720">
      <w:pPr>
        <w:widowControl/>
        <w:kinsoku/>
        <w:adjustRightInd/>
        <w:rPr>
          <w:rStyle w:val="text-only1"/>
          <w:rFonts w:eastAsiaTheme="majorEastAsia" w:cs="Times New Roman"/>
        </w:rPr>
      </w:pPr>
      <w:r w:rsidRPr="007F7AA4">
        <w:rPr>
          <w:rStyle w:val="text-only1"/>
          <w:rFonts w:eastAsiaTheme="majorEastAsia" w:cs="Times New Roman"/>
        </w:rPr>
        <w:t>路径：</w:t>
      </w:r>
      <w:hyperlink r:id="rId201" w:anchor="43" w:tgtFrame="_blank" w:history="1">
        <w:r w:rsidRPr="007F7AA4">
          <w:rPr>
            <w:rStyle w:val="text-only1"/>
            <w:rFonts w:eastAsiaTheme="majorEastAsia" w:cs="Times New Roman"/>
          </w:rPr>
          <w:t>miui-r-cannon-dev/vendor/mediatek/proprietary/hardware/meta/common/src/tst_main.cpp#43</w:t>
        </w:r>
      </w:hyperlink>
      <w:r w:rsidRPr="007F7AA4">
        <w:rPr>
          <w:rStyle w:val="text-only1"/>
          <w:rFonts w:eastAsiaTheme="majorEastAsia" w:cs="Times New Roman"/>
        </w:rPr>
        <w:t xml:space="preserve"> </w:t>
      </w:r>
      <w:r w:rsidRPr="007F7AA4">
        <w:rPr>
          <w:rStyle w:val="text-only1"/>
          <w:rFonts w:eastAsiaTheme="majorEastAsia" w:cs="Times New Roman"/>
        </w:rPr>
        <w:t>这一段被注释掉了？</w:t>
      </w:r>
    </w:p>
    <w:p w14:paraId="2552834C" w14:textId="7DE7E6F8" w:rsidR="00A36720" w:rsidRPr="007F7AA4" w:rsidRDefault="00A36720" w:rsidP="00A36720">
      <w:pPr>
        <w:widowControl/>
        <w:kinsoku/>
        <w:adjustRightInd/>
        <w:rPr>
          <w:rFonts w:eastAsiaTheme="majorEastAsia" w:cs="Times New Roman"/>
        </w:rPr>
      </w:pPr>
      <w:r w:rsidRPr="007F7AA4">
        <w:rPr>
          <w:rStyle w:val="text-only1"/>
          <w:rFonts w:eastAsiaTheme="majorEastAsia" w:cs="Times New Roman"/>
        </w:rPr>
        <w:t>需要查看</w:t>
      </w:r>
      <w:r w:rsidRPr="007F7AA4">
        <w:rPr>
          <w:rStyle w:val="text-only1"/>
          <w:rFonts w:eastAsiaTheme="majorEastAsia" w:cs="Times New Roman"/>
        </w:rPr>
        <w:t>43</w:t>
      </w:r>
      <w:r w:rsidRPr="007F7AA4">
        <w:rPr>
          <w:rStyle w:val="text-only1"/>
          <w:rFonts w:eastAsiaTheme="majorEastAsia" w:cs="Times New Roman"/>
        </w:rPr>
        <w:t>行到</w:t>
      </w:r>
      <w:r w:rsidRPr="007F7AA4">
        <w:rPr>
          <w:rStyle w:val="text-only1"/>
          <w:rFonts w:eastAsiaTheme="majorEastAsia" w:cs="Times New Roman"/>
        </w:rPr>
        <w:t>53</w:t>
      </w:r>
      <w:r w:rsidRPr="007F7AA4">
        <w:rPr>
          <w:rStyle w:val="text-only1"/>
          <w:rFonts w:eastAsiaTheme="majorEastAsia" w:cs="Times New Roman"/>
        </w:rPr>
        <w:t>行是否被</w:t>
      </w:r>
      <w:r w:rsidRPr="007F7AA4">
        <w:rPr>
          <w:rStyle w:val="text-only1"/>
          <w:rFonts w:eastAsiaTheme="majorEastAsia" w:cs="Times New Roman"/>
        </w:rPr>
        <w:t>USB</w:t>
      </w:r>
      <w:r w:rsidRPr="007F7AA4">
        <w:rPr>
          <w:rStyle w:val="text-only1"/>
          <w:rFonts w:eastAsiaTheme="majorEastAsia" w:cs="Times New Roman"/>
        </w:rPr>
        <w:t>组的同事注释掉了。</w:t>
      </w:r>
    </w:p>
    <w:p w14:paraId="661A12A9" w14:textId="1D901A17" w:rsidR="005F6ABC" w:rsidRPr="007F7AA4" w:rsidRDefault="00A36720" w:rsidP="00D64E19">
      <w:pPr>
        <w:jc w:val="center"/>
        <w:rPr>
          <w:rFonts w:eastAsiaTheme="majorEastAsia" w:cs="Times New Roman"/>
        </w:rPr>
      </w:pPr>
      <w:r w:rsidRPr="007F7AA4">
        <w:rPr>
          <w:rFonts w:eastAsiaTheme="majorEastAsia" w:cs="Times New Roman"/>
          <w:noProof/>
        </w:rPr>
        <w:lastRenderedPageBreak/>
        <w:drawing>
          <wp:inline distT="0" distB="0" distL="0" distR="0" wp14:anchorId="59AC1BC7" wp14:editId="0170A0D3">
            <wp:extent cx="6241897" cy="4580283"/>
            <wp:effectExtent l="0" t="0" r="698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6247908" cy="4584694"/>
                    </a:xfrm>
                    <a:prstGeom prst="rect">
                      <a:avLst/>
                    </a:prstGeom>
                  </pic:spPr>
                </pic:pic>
              </a:graphicData>
            </a:graphic>
          </wp:inline>
        </w:drawing>
      </w:r>
    </w:p>
    <w:p w14:paraId="3C45B4C1" w14:textId="0FE34E9F" w:rsidR="00994156" w:rsidRPr="007F7AA4" w:rsidRDefault="00994156" w:rsidP="00994156">
      <w:pPr>
        <w:pStyle w:val="3"/>
        <w:spacing w:before="156" w:after="156"/>
        <w:rPr>
          <w:rFonts w:eastAsiaTheme="majorEastAsia" w:cs="Times New Roman"/>
        </w:rPr>
      </w:pPr>
      <w:bookmarkStart w:id="615" w:name="_Toc87714942"/>
      <w:r w:rsidRPr="007F7AA4">
        <w:rPr>
          <w:rFonts w:eastAsiaTheme="majorEastAsia" w:cs="Times New Roman"/>
        </w:rPr>
        <w:t>K11R P1.1</w:t>
      </w:r>
      <w:r w:rsidRPr="007F7AA4">
        <w:rPr>
          <w:rFonts w:eastAsiaTheme="majorEastAsia" w:cs="Times New Roman"/>
        </w:rPr>
        <w:t>不进</w:t>
      </w:r>
      <w:r w:rsidRPr="007F7AA4">
        <w:rPr>
          <w:rFonts w:eastAsiaTheme="majorEastAsia" w:cs="Times New Roman"/>
        </w:rPr>
        <w:t>Meta</w:t>
      </w:r>
      <w:r w:rsidRPr="007F7AA4">
        <w:rPr>
          <w:rFonts w:eastAsiaTheme="majorEastAsia" w:cs="Times New Roman"/>
        </w:rPr>
        <w:t>问题</w:t>
      </w:r>
      <w:bookmarkEnd w:id="615"/>
    </w:p>
    <w:p w14:paraId="53934683" w14:textId="77777777" w:rsidR="00994156" w:rsidRPr="007F7AA4" w:rsidRDefault="00994156" w:rsidP="00994156">
      <w:pPr>
        <w:rPr>
          <w:rFonts w:eastAsiaTheme="majorEastAsia" w:cs="Times New Roman"/>
        </w:rPr>
      </w:pPr>
      <w:r w:rsidRPr="007F7AA4">
        <w:rPr>
          <w:rFonts w:eastAsiaTheme="majorEastAsia" w:cs="Times New Roman"/>
        </w:rPr>
        <w:t>如果</w:t>
      </w:r>
      <w:r w:rsidRPr="007F7AA4">
        <w:rPr>
          <w:rFonts w:eastAsiaTheme="majorEastAsia" w:cs="Times New Roman"/>
        </w:rPr>
        <w:t xml:space="preserve">K11R P1.1 </w:t>
      </w:r>
      <w:r w:rsidRPr="007F7AA4">
        <w:rPr>
          <w:rFonts w:eastAsiaTheme="majorEastAsia" w:cs="Times New Roman"/>
        </w:rPr>
        <w:t>手机无法关机链接</w:t>
      </w:r>
      <w:r w:rsidRPr="007F7AA4">
        <w:rPr>
          <w:rFonts w:eastAsiaTheme="majorEastAsia" w:cs="Times New Roman"/>
        </w:rPr>
        <w:t>meta</w:t>
      </w:r>
      <w:r w:rsidRPr="007F7AA4">
        <w:rPr>
          <w:rFonts w:eastAsiaTheme="majorEastAsia" w:cs="Times New Roman"/>
        </w:rPr>
        <w:t>工具，可以使以下方法尝试：</w:t>
      </w:r>
    </w:p>
    <w:p w14:paraId="5B7FF99E" w14:textId="77777777" w:rsidR="00994156" w:rsidRPr="007F7AA4" w:rsidRDefault="00994156" w:rsidP="00994156">
      <w:pPr>
        <w:rPr>
          <w:rFonts w:eastAsiaTheme="majorEastAsia" w:cs="Times New Roman"/>
        </w:rPr>
      </w:pPr>
      <w:r w:rsidRPr="007F7AA4">
        <w:rPr>
          <w:rFonts w:eastAsiaTheme="majorEastAsia" w:cs="Times New Roman"/>
        </w:rPr>
        <w:t>不连接电源或者</w:t>
      </w:r>
      <w:r w:rsidRPr="007F7AA4">
        <w:rPr>
          <w:rFonts w:eastAsiaTheme="majorEastAsia" w:cs="Times New Roman"/>
        </w:rPr>
        <w:t>USB</w:t>
      </w:r>
      <w:r w:rsidRPr="007F7AA4">
        <w:rPr>
          <w:rFonts w:eastAsiaTheme="majorEastAsia" w:cs="Times New Roman"/>
        </w:rPr>
        <w:t>线，手机电量充足情况下手动重启手机后，静置</w:t>
      </w:r>
      <w:r w:rsidRPr="007F7AA4">
        <w:rPr>
          <w:rFonts w:eastAsiaTheme="majorEastAsia" w:cs="Times New Roman"/>
        </w:rPr>
        <w:t>3</w:t>
      </w:r>
      <w:r w:rsidRPr="007F7AA4">
        <w:rPr>
          <w:rFonts w:eastAsiaTheme="majorEastAsia" w:cs="Times New Roman"/>
        </w:rPr>
        <w:t>分钟，然后再次连接</w:t>
      </w:r>
      <w:r w:rsidRPr="007F7AA4">
        <w:rPr>
          <w:rFonts w:eastAsiaTheme="majorEastAsia" w:cs="Times New Roman"/>
        </w:rPr>
        <w:t>meta</w:t>
      </w:r>
      <w:r w:rsidRPr="007F7AA4">
        <w:rPr>
          <w:rFonts w:eastAsiaTheme="majorEastAsia" w:cs="Times New Roman"/>
        </w:rPr>
        <w:t>工具。</w:t>
      </w:r>
    </w:p>
    <w:p w14:paraId="182BF232" w14:textId="7DA26EC2" w:rsidR="00994156" w:rsidRPr="007F7AA4" w:rsidRDefault="00994156" w:rsidP="00994156">
      <w:pPr>
        <w:rPr>
          <w:rFonts w:eastAsiaTheme="majorEastAsia" w:cs="Times New Roman"/>
        </w:rPr>
      </w:pPr>
      <w:r w:rsidRPr="007F7AA4">
        <w:rPr>
          <w:rFonts w:eastAsiaTheme="majorEastAsia" w:cs="Times New Roman"/>
        </w:rPr>
        <w:t>此方法操作一次即可，成功后无需再次按照上述步骤操作。但是手机需要有</w:t>
      </w:r>
      <w:r w:rsidRPr="007F7AA4">
        <w:rPr>
          <w:rFonts w:eastAsiaTheme="majorEastAsia" w:cs="Times New Roman"/>
        </w:rPr>
        <w:t>root</w:t>
      </w:r>
      <w:r w:rsidRPr="007F7AA4">
        <w:rPr>
          <w:rFonts w:eastAsiaTheme="majorEastAsia" w:cs="Times New Roman"/>
        </w:rPr>
        <w:t>权限。</w:t>
      </w:r>
    </w:p>
    <w:p w14:paraId="1E4BEC3A" w14:textId="7DAE2B35" w:rsidR="00994156" w:rsidRPr="007F7AA4" w:rsidRDefault="00727E3F" w:rsidP="00727E3F">
      <w:pPr>
        <w:pStyle w:val="2"/>
        <w:spacing w:before="156" w:after="156"/>
        <w:rPr>
          <w:rFonts w:cs="Times New Roman"/>
        </w:rPr>
      </w:pPr>
      <w:bookmarkStart w:id="616" w:name="_Toc87714943"/>
      <w:r w:rsidRPr="007F7AA4">
        <w:rPr>
          <w:rFonts w:cs="Times New Roman"/>
        </w:rPr>
        <w:t>SpeechAnalyzer</w:t>
      </w:r>
      <w:bookmarkEnd w:id="616"/>
    </w:p>
    <w:p w14:paraId="1DBC91F5" w14:textId="25127328" w:rsidR="00727E3F" w:rsidRPr="007F7AA4" w:rsidRDefault="00727E3F" w:rsidP="00727E3F">
      <w:pPr>
        <w:rPr>
          <w:rFonts w:eastAsiaTheme="majorEastAsia" w:cs="Times New Roman"/>
        </w:rPr>
      </w:pPr>
      <w:r w:rsidRPr="007F7AA4">
        <w:rPr>
          <w:rFonts w:eastAsiaTheme="majorEastAsia" w:cs="Times New Roman"/>
        </w:rPr>
        <w:t>打开</w:t>
      </w:r>
      <w:r w:rsidRPr="007F7AA4">
        <w:rPr>
          <w:rFonts w:eastAsiaTheme="majorEastAsia" w:cs="Times New Roman"/>
        </w:rPr>
        <w:t>SpeechAnalyzer.exe</w:t>
      </w:r>
      <w:r w:rsidRPr="007F7AA4">
        <w:rPr>
          <w:rFonts w:eastAsiaTheme="majorEastAsia" w:cs="Times New Roman"/>
        </w:rPr>
        <w:t>，加载</w:t>
      </w:r>
      <w:r w:rsidRPr="007F7AA4">
        <w:rPr>
          <w:rFonts w:eastAsiaTheme="majorEastAsia" w:cs="Times New Roman"/>
        </w:rPr>
        <w:t>xxx.vm</w:t>
      </w:r>
      <w:r w:rsidRPr="007F7AA4">
        <w:rPr>
          <w:rFonts w:eastAsiaTheme="majorEastAsia" w:cs="Times New Roman"/>
        </w:rPr>
        <w:t>文件，总是提示无效值指针？</w:t>
      </w:r>
    </w:p>
    <w:p w14:paraId="4FD89BB3" w14:textId="66952EC8" w:rsidR="00727E3F" w:rsidRPr="007F7AA4" w:rsidRDefault="00727E3F" w:rsidP="00727E3F">
      <w:pPr>
        <w:rPr>
          <w:rFonts w:eastAsiaTheme="majorEastAsia" w:cs="Times New Roman"/>
        </w:rPr>
      </w:pPr>
      <w:r w:rsidRPr="007F7AA4">
        <w:rPr>
          <w:rFonts w:eastAsiaTheme="majorEastAsia" w:cs="Times New Roman"/>
        </w:rPr>
        <w:t>试试在</w:t>
      </w:r>
      <w:r w:rsidRPr="007F7AA4">
        <w:rPr>
          <w:rFonts w:eastAsiaTheme="majorEastAsia" w:cs="Times New Roman"/>
        </w:rPr>
        <w:t>SpeechAnalyzer</w:t>
      </w:r>
      <w:r w:rsidRPr="007F7AA4">
        <w:rPr>
          <w:rFonts w:eastAsiaTheme="majorEastAsia" w:cs="Times New Roman"/>
        </w:rPr>
        <w:t>目录中以管理员权限运行</w:t>
      </w:r>
      <w:r w:rsidRPr="007F7AA4">
        <w:rPr>
          <w:rFonts w:eastAsiaTheme="majorEastAsia" w:cs="Times New Roman"/>
        </w:rPr>
        <w:t>run_as_administrator.bat</w:t>
      </w:r>
      <w:r w:rsidRPr="007F7AA4">
        <w:rPr>
          <w:rFonts w:eastAsiaTheme="majorEastAsia" w:cs="Times New Roman"/>
        </w:rPr>
        <w:t>，然后再试一次。</w:t>
      </w:r>
    </w:p>
    <w:p w14:paraId="2CDE5618" w14:textId="7882750C" w:rsidR="00727E3F" w:rsidRDefault="00727E3F" w:rsidP="00727E3F">
      <w:pPr>
        <w:rPr>
          <w:rFonts w:eastAsiaTheme="majorEastAsia" w:cs="Times New Roman"/>
        </w:rPr>
      </w:pPr>
      <w:r w:rsidRPr="007F7AA4">
        <w:rPr>
          <w:rFonts w:eastAsiaTheme="majorEastAsia" w:cs="Times New Roman"/>
          <w:noProof/>
        </w:rPr>
        <w:drawing>
          <wp:inline distT="0" distB="0" distL="0" distR="0" wp14:anchorId="7455BB30" wp14:editId="59447DDE">
            <wp:extent cx="6750283" cy="3043123"/>
            <wp:effectExtent l="0" t="0" r="0" b="5080"/>
            <wp:docPr id="27" name="图片 27" descr="C:\Users\liuyongqi\AppData\Local\Temp\WeChat Files\daa6ecebc8d0bb8ea1e89460eefb47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iuyongqi\AppData\Local\Temp\WeChat Files\daa6ecebc8d0bb8ea1e89460eefb47f.pn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6756408" cy="3045884"/>
                    </a:xfrm>
                    <a:prstGeom prst="rect">
                      <a:avLst/>
                    </a:prstGeom>
                    <a:noFill/>
                    <a:ln>
                      <a:noFill/>
                    </a:ln>
                  </pic:spPr>
                </pic:pic>
              </a:graphicData>
            </a:graphic>
          </wp:inline>
        </w:drawing>
      </w:r>
    </w:p>
    <w:p w14:paraId="3FD13762" w14:textId="28271A15" w:rsidR="00DC5FE2" w:rsidRDefault="00DC5FE2" w:rsidP="00727E3F">
      <w:pPr>
        <w:rPr>
          <w:rFonts w:eastAsiaTheme="majorEastAsia" w:cs="Times New Roman"/>
        </w:rPr>
      </w:pPr>
    </w:p>
    <w:p w14:paraId="7F206BEB" w14:textId="0B6E6D8D" w:rsidR="00DC5FE2" w:rsidRDefault="00DC5FE2" w:rsidP="00727E3F">
      <w:pPr>
        <w:rPr>
          <w:rFonts w:eastAsiaTheme="majorEastAsia" w:cs="Times New Roman"/>
        </w:rPr>
      </w:pPr>
    </w:p>
    <w:p w14:paraId="1C1C7DCA" w14:textId="6DCCF924" w:rsidR="00AC398E" w:rsidRDefault="00DC5FE2" w:rsidP="00AC398E">
      <w:pPr>
        <w:pStyle w:val="1"/>
        <w:spacing w:before="156" w:after="156"/>
      </w:pPr>
      <w:bookmarkStart w:id="617" w:name="_Toc87714944"/>
      <w:r>
        <w:rPr>
          <w:rFonts w:hint="eastAsia"/>
        </w:rPr>
        <w:t>国内认证相关问题</w:t>
      </w:r>
      <w:bookmarkEnd w:id="617"/>
    </w:p>
    <w:p w14:paraId="3B5C8425" w14:textId="77777777" w:rsidR="00AE5C3E" w:rsidRDefault="00AE5C3E" w:rsidP="00AE5C3E">
      <w:pPr>
        <w:pStyle w:val="2"/>
        <w:spacing w:before="156" w:after="156"/>
      </w:pPr>
      <w:r>
        <w:rPr>
          <w:rFonts w:hint="eastAsia"/>
        </w:rPr>
        <w:t>线上记录文档</w:t>
      </w:r>
    </w:p>
    <w:p w14:paraId="6746420D" w14:textId="77777777" w:rsidR="00AE5C3E" w:rsidRDefault="00C7676F" w:rsidP="00AE5C3E">
      <w:hyperlink r:id="rId204" w:history="1">
        <w:r w:rsidR="00AE5C3E" w:rsidRPr="00C37EB2">
          <w:rPr>
            <w:rStyle w:val="ab"/>
          </w:rPr>
          <w:t>https://xiaomi.f.mioffice.cn/sheets/shtk4uKXL7YjXWW1I83pEH0Zxud</w:t>
        </w:r>
      </w:hyperlink>
    </w:p>
    <w:p w14:paraId="6B7ED69B" w14:textId="71E8E93E" w:rsidR="00AE5C3E" w:rsidRPr="00AE5C3E" w:rsidRDefault="00C7676F" w:rsidP="00AE5C3E">
      <w:pPr>
        <w:widowControl/>
        <w:kinsoku/>
        <w:adjustRightInd/>
      </w:pPr>
      <w:hyperlink r:id="rId205" w:history="1">
        <w:r w:rsidR="00AE5C3E" w:rsidRPr="00C37EB2">
          <w:rPr>
            <w:rStyle w:val="ab"/>
          </w:rPr>
          <w:t>https://xiaomi.f.mioffice.cn/docs/dock4QBlqtNpUF1MIagsBEu54Ib</w:t>
        </w:r>
      </w:hyperlink>
    </w:p>
    <w:p w14:paraId="266D665B" w14:textId="1D2071A0" w:rsidR="00DC5FE2" w:rsidRDefault="00AC398E" w:rsidP="00AC398E">
      <w:pPr>
        <w:pStyle w:val="2"/>
        <w:spacing w:before="156" w:after="156"/>
      </w:pPr>
      <w:bookmarkStart w:id="618" w:name="_Toc87714945"/>
      <w:r>
        <w:rPr>
          <w:rFonts w:hint="eastAsia"/>
        </w:rPr>
        <w:t>L3A</w:t>
      </w:r>
      <w:r>
        <w:rPr>
          <w:rFonts w:hint="eastAsia"/>
        </w:rPr>
        <w:t>入库测试问题</w:t>
      </w:r>
      <w:bookmarkEnd w:id="618"/>
    </w:p>
    <w:p w14:paraId="0D0242D1" w14:textId="77777777" w:rsidR="00AC398E" w:rsidRDefault="00AC398E" w:rsidP="00AC398E">
      <w:pPr>
        <w:pStyle w:val="3"/>
        <w:spacing w:before="156" w:after="156"/>
      </w:pPr>
      <w:bookmarkStart w:id="619" w:name="_Toc87714946"/>
      <w:r>
        <w:rPr>
          <w:rFonts w:hint="eastAsia"/>
        </w:rPr>
        <w:t>CU SA</w:t>
      </w:r>
      <w:r>
        <w:rPr>
          <w:rFonts w:hint="eastAsia"/>
        </w:rPr>
        <w:t>发起</w:t>
      </w:r>
      <w:r>
        <w:rPr>
          <w:rFonts w:hint="eastAsia"/>
        </w:rPr>
        <w:t>VoLTE</w:t>
      </w:r>
      <w:r>
        <w:rPr>
          <w:rFonts w:hint="eastAsia"/>
        </w:rPr>
        <w:t>通话</w:t>
      </w:r>
      <w:r>
        <w:rPr>
          <w:rFonts w:hint="eastAsia"/>
        </w:rPr>
        <w:t>3</w:t>
      </w:r>
      <w:r>
        <w:t>0</w:t>
      </w:r>
      <w:r>
        <w:rPr>
          <w:rFonts w:hint="eastAsia"/>
        </w:rPr>
        <w:t>s</w:t>
      </w:r>
      <w:r>
        <w:rPr>
          <w:rFonts w:hint="eastAsia"/>
        </w:rPr>
        <w:t>不回落</w:t>
      </w:r>
      <w:r>
        <w:rPr>
          <w:rFonts w:hint="eastAsia"/>
        </w:rPr>
        <w:t>4G</w:t>
      </w:r>
      <w:bookmarkEnd w:id="619"/>
    </w:p>
    <w:p w14:paraId="2EBF3420" w14:textId="4EA3FE71" w:rsidR="00AC398E" w:rsidRPr="00AC398E" w:rsidRDefault="00AC398E" w:rsidP="00AC398E">
      <w:pPr>
        <w:rPr>
          <w:sz w:val="24"/>
          <w:szCs w:val="32"/>
        </w:rPr>
      </w:pPr>
      <w:r>
        <w:rPr>
          <w:rFonts w:hint="eastAsia"/>
        </w:rPr>
        <w:t>JIRA</w:t>
      </w:r>
      <w:r>
        <w:rPr>
          <w:rFonts w:hint="eastAsia"/>
        </w:rPr>
        <w:t>：</w:t>
      </w:r>
      <w:hyperlink r:id="rId206" w:history="1">
        <w:r w:rsidRPr="00AC398E">
          <w:t>MIUIROM-344496</w:t>
        </w:r>
      </w:hyperlink>
      <w:r w:rsidRPr="00AC398E">
        <w:t>【</w:t>
      </w:r>
      <w:r w:rsidRPr="00AC398E">
        <w:t>L3A</w:t>
      </w:r>
      <w:r w:rsidRPr="00AC398E">
        <w:t>】【</w:t>
      </w:r>
      <w:r w:rsidRPr="00AC398E">
        <w:t>CU</w:t>
      </w:r>
      <w:r w:rsidRPr="00AC398E">
        <w:t>自测】通话时主被叫不能在</w:t>
      </w:r>
      <w:r w:rsidRPr="00AC398E">
        <w:t>30</w:t>
      </w:r>
      <w:r w:rsidRPr="00AC398E">
        <w:t>秒内回落</w:t>
      </w:r>
      <w:r w:rsidRPr="00AC398E">
        <w:t>4G_</w:t>
      </w:r>
      <w:r w:rsidRPr="00AC398E">
        <w:t>必现</w:t>
      </w:r>
    </w:p>
    <w:p w14:paraId="473B4916" w14:textId="7FA45AB6" w:rsidR="00AC398E" w:rsidRDefault="00C7676F" w:rsidP="00AC398E">
      <w:hyperlink r:id="rId207" w:history="1">
        <w:r w:rsidR="00AC398E" w:rsidRPr="0005261B">
          <w:rPr>
            <w:rStyle w:val="ab"/>
          </w:rPr>
          <w:t>http://gerrit.pt.mioffice.cn/c/vendor/qcom/proprietary-sm8350-la10/+/1741395</w:t>
        </w:r>
      </w:hyperlink>
    </w:p>
    <w:p w14:paraId="5D9A5854" w14:textId="4E51DB75" w:rsidR="00AC398E" w:rsidRDefault="00C7676F" w:rsidP="00AC398E">
      <w:hyperlink r:id="rId208" w:history="1">
        <w:r w:rsidR="00AC398E">
          <w:rPr>
            <w:rStyle w:val="fullfilename"/>
            <w:rFonts w:ascii="Segoe UI" w:hAnsi="Segoe UI" w:cs="Segoe UI"/>
            <w:color w:val="0000FF"/>
            <w:szCs w:val="21"/>
            <w:bdr w:val="none" w:sz="0" w:space="0" w:color="auto" w:frame="1"/>
            <w:shd w:val="clear" w:color="auto" w:fill="F1F3F4"/>
          </w:rPr>
          <w:t>commonsys/telephony-fwk/opt/telephony/src/java/com/qualcomm/qti/internal/nrNetworkService/MainServiceImpl.java </w:t>
        </w:r>
      </w:hyperlink>
    </w:p>
    <w:p w14:paraId="355CF58A" w14:textId="47DCC465" w:rsidR="00AC398E" w:rsidRDefault="00AC398E" w:rsidP="00AC398E">
      <w:r>
        <w:rPr>
          <w:rFonts w:hint="eastAsia"/>
        </w:rPr>
        <w:t>该</w:t>
      </w:r>
      <w:r>
        <w:rPr>
          <w:rFonts w:hint="eastAsia"/>
        </w:rPr>
        <w:t>change</w:t>
      </w:r>
      <w:r>
        <w:rPr>
          <w:rFonts w:hint="eastAsia"/>
        </w:rPr>
        <w:t>用于去掉承载的分配通知延迟和</w:t>
      </w:r>
      <w:r>
        <w:rPr>
          <w:rFonts w:hint="eastAsia"/>
        </w:rPr>
        <w:t>5G</w:t>
      </w:r>
      <w:r>
        <w:rPr>
          <w:rFonts w:hint="eastAsia"/>
        </w:rPr>
        <w:t>图标显示的延迟。</w:t>
      </w:r>
    </w:p>
    <w:p w14:paraId="7B673DCA" w14:textId="0A3441FD" w:rsidR="00AC398E" w:rsidRDefault="00AC398E" w:rsidP="00AC398E">
      <w:r>
        <w:rPr>
          <w:rFonts w:hint="eastAsia"/>
        </w:rPr>
        <w:t>生效的</w:t>
      </w:r>
      <w:r>
        <w:rPr>
          <w:rFonts w:hint="eastAsia"/>
        </w:rPr>
        <w:t>bugreport</w:t>
      </w:r>
      <w:r>
        <w:rPr>
          <w:rFonts w:hint="eastAsia"/>
        </w:rPr>
        <w:t>打印：</w:t>
      </w:r>
    </w:p>
    <w:p w14:paraId="73753947" w14:textId="77777777" w:rsidR="00AC398E" w:rsidRDefault="00AC398E" w:rsidP="00AC398E">
      <w:r w:rsidRPr="00AC398E">
        <w:t>11-01 10:48:37.894 radio 3129 3374 D MainServiceImpl: delayNotifyNrIcon, mcc mnc in exception list, no delay, operator = 46001</w:t>
      </w:r>
    </w:p>
    <w:p w14:paraId="03D0C260" w14:textId="77777777" w:rsidR="00AC398E" w:rsidRDefault="00AC398E" w:rsidP="00AC398E">
      <w:r>
        <w:rPr>
          <w:rFonts w:hint="eastAsia"/>
        </w:rPr>
        <w:lastRenderedPageBreak/>
        <w:t>Modem</w:t>
      </w:r>
      <w:r>
        <w:rPr>
          <w:rFonts w:hint="eastAsia"/>
        </w:rPr>
        <w:t>侧也有</w:t>
      </w:r>
      <w:r>
        <w:rPr>
          <w:rFonts w:hint="eastAsia"/>
        </w:rPr>
        <w:t>5G</w:t>
      </w:r>
      <w:r>
        <w:rPr>
          <w:rFonts w:hint="eastAsia"/>
        </w:rPr>
        <w:t>显示的延迟处理，分别为两个</w:t>
      </w:r>
      <w:r>
        <w:rPr>
          <w:rFonts w:hint="eastAsia"/>
        </w:rPr>
        <w:t>Timer</w:t>
      </w:r>
      <w:r>
        <w:rPr>
          <w:rFonts w:hint="eastAsia"/>
        </w:rPr>
        <w:t>：</w:t>
      </w:r>
      <w:r>
        <w:t>Timer1</w:t>
      </w:r>
      <w:r>
        <w:rPr>
          <w:rFonts w:hint="eastAsia"/>
        </w:rPr>
        <w:t>和</w:t>
      </w:r>
      <w:r>
        <w:rPr>
          <w:rFonts w:hint="eastAsia"/>
        </w:rPr>
        <w:t>Timer</w:t>
      </w:r>
      <w:r>
        <w:t>2</w:t>
      </w:r>
      <w:r>
        <w:rPr>
          <w:rFonts w:hint="eastAsia"/>
        </w:rPr>
        <w:t>。</w:t>
      </w:r>
    </w:p>
    <w:p w14:paraId="1C4AA465" w14:textId="77777777" w:rsidR="00AC398E" w:rsidRDefault="00AC398E" w:rsidP="00AC398E">
      <w:r>
        <w:t>Timer1</w:t>
      </w:r>
      <w:r>
        <w:rPr>
          <w:rFonts w:hint="eastAsia"/>
        </w:rPr>
        <w:t>：</w:t>
      </w:r>
    </w:p>
    <w:p w14:paraId="603276F2" w14:textId="77777777" w:rsidR="00E941A6" w:rsidRDefault="00AC398E" w:rsidP="00AC398E">
      <w:r>
        <w:rPr>
          <w:rFonts w:hint="eastAsia"/>
        </w:rPr>
        <w:t>Timer</w:t>
      </w:r>
      <w:r>
        <w:t>2</w:t>
      </w:r>
      <w:r>
        <w:rPr>
          <w:rFonts w:hint="eastAsia"/>
        </w:rPr>
        <w:t>：从显示</w:t>
      </w:r>
      <w:r>
        <w:rPr>
          <w:rFonts w:hint="eastAsia"/>
        </w:rPr>
        <w:t>5G</w:t>
      </w:r>
      <w:r>
        <w:rPr>
          <w:rFonts w:hint="eastAsia"/>
        </w:rPr>
        <w:t>的空闲态到进入到</w:t>
      </w:r>
      <w:r>
        <w:rPr>
          <w:rFonts w:hint="eastAsia"/>
        </w:rPr>
        <w:t>4G</w:t>
      </w:r>
      <w:r>
        <w:rPr>
          <w:rFonts w:hint="eastAsia"/>
        </w:rPr>
        <w:t>连接后延迟</w:t>
      </w:r>
      <w:r>
        <w:rPr>
          <w:rFonts w:hint="eastAsia"/>
        </w:rPr>
        <w:t>Timer</w:t>
      </w:r>
      <w:r>
        <w:t>2</w:t>
      </w:r>
      <w:r>
        <w:rPr>
          <w:rFonts w:hint="eastAsia"/>
        </w:rPr>
        <w:t>的时长后再显示</w:t>
      </w:r>
      <w:r>
        <w:rPr>
          <w:rFonts w:hint="eastAsia"/>
        </w:rPr>
        <w:t>4G</w:t>
      </w:r>
      <w:r>
        <w:rPr>
          <w:rFonts w:hint="eastAsia"/>
        </w:rPr>
        <w:t>。</w:t>
      </w:r>
    </w:p>
    <w:p w14:paraId="16423138" w14:textId="7FC06952" w:rsidR="00E941A6" w:rsidRDefault="00E941A6" w:rsidP="00AC398E">
      <w:r>
        <w:rPr>
          <w:rFonts w:hint="eastAsia"/>
        </w:rPr>
        <w:t>Modem</w:t>
      </w:r>
      <w:r>
        <w:rPr>
          <w:rFonts w:hint="eastAsia"/>
        </w:rPr>
        <w:t>的修改：</w:t>
      </w:r>
      <w:hyperlink r:id="rId209" w:history="1">
        <w:r w:rsidRPr="0005261B">
          <w:rPr>
            <w:rStyle w:val="ab"/>
          </w:rPr>
          <w:t>http://gerrit.pt.mioffice.cn/c/vendor/qcom/non-hlos/sdx55m_modem/+/1756102</w:t>
        </w:r>
      </w:hyperlink>
    </w:p>
    <w:p w14:paraId="2DD26063" w14:textId="784BD056" w:rsidR="00AC398E" w:rsidRPr="00AC398E" w:rsidRDefault="00E941A6" w:rsidP="00AC398E">
      <w:r>
        <w:rPr>
          <w:rFonts w:hint="eastAsia"/>
        </w:rPr>
        <w:t>将</w:t>
      </w:r>
      <w:r>
        <w:rPr>
          <w:rFonts w:hint="eastAsia"/>
        </w:rPr>
        <w:t>Timer</w:t>
      </w:r>
      <w:r>
        <w:t>1</w:t>
      </w:r>
      <w:r>
        <w:rPr>
          <w:rFonts w:hint="eastAsia"/>
        </w:rPr>
        <w:t>和</w:t>
      </w:r>
      <w:r>
        <w:rPr>
          <w:rFonts w:hint="eastAsia"/>
        </w:rPr>
        <w:t>Timer</w:t>
      </w:r>
      <w:r>
        <w:t>2</w:t>
      </w:r>
      <w:r>
        <w:rPr>
          <w:rFonts w:hint="eastAsia"/>
        </w:rPr>
        <w:t>两个延迟的定时器</w:t>
      </w:r>
      <w:r w:rsidR="00E71DF0">
        <w:rPr>
          <w:rFonts w:hint="eastAsia"/>
        </w:rPr>
        <w:t>都设置为</w:t>
      </w:r>
      <w:r w:rsidR="00E71DF0">
        <w:rPr>
          <w:rFonts w:hint="eastAsia"/>
        </w:rPr>
        <w:t>0</w:t>
      </w:r>
      <w:r w:rsidR="00E71DF0">
        <w:rPr>
          <w:rFonts w:hint="eastAsia"/>
        </w:rPr>
        <w:t>，掉</w:t>
      </w:r>
      <w:r w:rsidR="00E71DF0">
        <w:rPr>
          <w:rFonts w:hint="eastAsia"/>
        </w:rPr>
        <w:t>4G</w:t>
      </w:r>
      <w:r w:rsidR="00E71DF0">
        <w:rPr>
          <w:rFonts w:hint="eastAsia"/>
        </w:rPr>
        <w:t>后立即显示</w:t>
      </w:r>
      <w:r w:rsidR="00E71DF0">
        <w:rPr>
          <w:rFonts w:hint="eastAsia"/>
        </w:rPr>
        <w:t>4G</w:t>
      </w:r>
      <w:r w:rsidR="00E71DF0">
        <w:rPr>
          <w:rFonts w:hint="eastAsia"/>
        </w:rPr>
        <w:t>，取消延迟。</w:t>
      </w:r>
      <w:hyperlink r:id="rId210" w:tooltip="Collapse comment" w:history="1">
        <w:r w:rsidR="00AC398E" w:rsidRPr="00AC398E">
          <w:rPr>
            <w:color w:val="344563"/>
            <w:sz w:val="2"/>
            <w:szCs w:val="2"/>
            <w:u w:val="single"/>
            <w:bdr w:val="none" w:sz="0" w:space="0" w:color="auto" w:frame="1"/>
          </w:rPr>
          <w:br/>
        </w:r>
      </w:hyperlink>
    </w:p>
    <w:p w14:paraId="6A491A7D" w14:textId="16F6CED1" w:rsidR="00747727" w:rsidRPr="00747727" w:rsidRDefault="00747727" w:rsidP="00747727">
      <w:pPr>
        <w:pStyle w:val="2"/>
        <w:spacing w:before="156" w:after="156"/>
      </w:pPr>
      <w:bookmarkStart w:id="620" w:name="_Toc87714947"/>
      <w:r>
        <w:rPr>
          <w:rFonts w:hint="eastAsia"/>
        </w:rPr>
        <w:t>AS</w:t>
      </w:r>
      <w:r>
        <w:rPr>
          <w:rFonts w:hint="eastAsia"/>
        </w:rPr>
        <w:t>层相关问题</w:t>
      </w:r>
      <w:bookmarkEnd w:id="620"/>
    </w:p>
    <w:p w14:paraId="730F5AC3" w14:textId="5E519FD8" w:rsidR="00DC5FE2" w:rsidRDefault="00DC5FE2" w:rsidP="00747727">
      <w:pPr>
        <w:pStyle w:val="3"/>
        <w:spacing w:before="156" w:after="156"/>
      </w:pPr>
      <w:bookmarkStart w:id="621" w:name="_Toc87714948"/>
      <w:r>
        <w:rPr>
          <w:rFonts w:hint="eastAsia"/>
        </w:rPr>
        <w:t>N</w:t>
      </w:r>
      <w:r>
        <w:t>28</w:t>
      </w:r>
      <w:r>
        <w:rPr>
          <w:rFonts w:hint="eastAsia"/>
        </w:rPr>
        <w:t>/</w:t>
      </w:r>
      <w:r>
        <w:t>N41</w:t>
      </w:r>
      <w:r>
        <w:rPr>
          <w:rFonts w:hint="eastAsia"/>
        </w:rPr>
        <w:t>切换问题</w:t>
      </w:r>
      <w:bookmarkEnd w:id="621"/>
    </w:p>
    <w:p w14:paraId="3AD2684A" w14:textId="77777777" w:rsidR="00AE5C3E" w:rsidRDefault="00AE5C3E" w:rsidP="00AE5C3E">
      <w:r>
        <w:rPr>
          <w:rFonts w:hint="eastAsia"/>
        </w:rPr>
        <w:t>高通项目需要使能如下</w:t>
      </w:r>
      <w:r>
        <w:rPr>
          <w:rFonts w:hint="eastAsia"/>
        </w:rPr>
        <w:t>NV</w:t>
      </w:r>
      <w:r>
        <w:rPr>
          <w:rFonts w:hint="eastAsia"/>
        </w:rPr>
        <w:t>：</w:t>
      </w:r>
    </w:p>
    <w:p w14:paraId="34F7A6E4" w14:textId="77777777" w:rsidR="00AE5C3E" w:rsidRPr="00E66F75" w:rsidRDefault="00AE5C3E" w:rsidP="00AE5C3E">
      <w:pPr>
        <w:rPr>
          <w:rFonts w:eastAsiaTheme="majorEastAsia" w:cs="Times New Roman"/>
          <w:b/>
        </w:rPr>
      </w:pPr>
      <w:r w:rsidRPr="00E66F75">
        <w:rPr>
          <w:rFonts w:eastAsiaTheme="majorEastAsia" w:cs="Times New Roman"/>
          <w:b/>
        </w:rPr>
        <w:t>LTE_FEATURE_L2NR_PS_HANDOVER_FDD_FR1_138 </w:t>
      </w:r>
    </w:p>
    <w:p w14:paraId="1BCA41A9" w14:textId="77777777" w:rsidR="00AE5C3E" w:rsidRPr="00E66F75" w:rsidRDefault="00AE5C3E" w:rsidP="00AE5C3E">
      <w:pPr>
        <w:rPr>
          <w:rFonts w:eastAsiaTheme="majorEastAsia" w:cs="Times New Roman"/>
          <w:b/>
        </w:rPr>
      </w:pPr>
      <w:r w:rsidRPr="00E66F75">
        <w:rPr>
          <w:rFonts w:eastAsiaTheme="majorEastAsia" w:cs="Times New Roman"/>
          <w:b/>
        </w:rPr>
        <w:t>LTE_FEATURE_L2NR_PS_HANDOVER_TDD_FR1_139 </w:t>
      </w:r>
    </w:p>
    <w:p w14:paraId="7C6E1993" w14:textId="77777777" w:rsidR="00AE5C3E" w:rsidRPr="00AE5C3E" w:rsidRDefault="00AE5C3E" w:rsidP="00AE5C3E"/>
    <w:p w14:paraId="5D20DFAC" w14:textId="77777777" w:rsidR="00DC5FE2" w:rsidRPr="00DC5FE2" w:rsidRDefault="00DC5FE2" w:rsidP="00DC5FE2">
      <w:pPr>
        <w:rPr>
          <w:rFonts w:eastAsiaTheme="majorEastAsia" w:cs="Times New Roman"/>
        </w:rPr>
      </w:pPr>
      <w:r w:rsidRPr="00DC5FE2">
        <w:rPr>
          <w:rFonts w:eastAsiaTheme="majorEastAsia" w:cs="Times New Roman"/>
        </w:rPr>
        <w:t>irat-ParametersNR-v1540</w:t>
      </w:r>
    </w:p>
    <w:p w14:paraId="5131BD06" w14:textId="77777777" w:rsidR="00DC5FE2" w:rsidRPr="00DC5FE2" w:rsidRDefault="00DC5FE2" w:rsidP="00DC5FE2">
      <w:pPr>
        <w:rPr>
          <w:rFonts w:eastAsiaTheme="majorEastAsia" w:cs="Times New Roman"/>
          <w:color w:val="FF0000"/>
          <w:highlight w:val="yellow"/>
        </w:rPr>
      </w:pPr>
      <w:r w:rsidRPr="00DC5FE2">
        <w:rPr>
          <w:rFonts w:eastAsiaTheme="majorEastAsia" w:cs="Times New Roman"/>
          <w:color w:val="FF0000"/>
        </w:rPr>
        <w:t xml:space="preserve">    </w:t>
      </w:r>
      <w:r w:rsidRPr="00DC5FE2">
        <w:rPr>
          <w:rFonts w:eastAsiaTheme="majorEastAsia" w:cs="Times New Roman"/>
          <w:color w:val="FF0000"/>
          <w:highlight w:val="yellow"/>
        </w:rPr>
        <w:t>eutra-EPC-HO-ToNR-FDD-FR1-r15: supported (0)</w:t>
      </w:r>
    </w:p>
    <w:p w14:paraId="7C2D6C76" w14:textId="77777777" w:rsidR="00DC5FE2" w:rsidRPr="00DC5FE2" w:rsidRDefault="00DC5FE2" w:rsidP="00DC5FE2">
      <w:pPr>
        <w:rPr>
          <w:rFonts w:eastAsiaTheme="majorEastAsia" w:cs="Times New Roman"/>
          <w:color w:val="FF0000"/>
        </w:rPr>
      </w:pPr>
      <w:r w:rsidRPr="00DC5FE2">
        <w:rPr>
          <w:rFonts w:eastAsiaTheme="majorEastAsia" w:cs="Times New Roman"/>
          <w:color w:val="FF0000"/>
          <w:highlight w:val="yellow"/>
        </w:rPr>
        <w:t xml:space="preserve">    eutra-EPC-HO-ToNR-TDD-FR1-r15: supported (0)</w:t>
      </w:r>
    </w:p>
    <w:p w14:paraId="75A6F089" w14:textId="77777777" w:rsidR="00DC5FE2" w:rsidRPr="00DC5FE2" w:rsidRDefault="00DC5FE2" w:rsidP="00DC5FE2">
      <w:pPr>
        <w:rPr>
          <w:rFonts w:eastAsiaTheme="majorEastAsia" w:cs="Times New Roman"/>
        </w:rPr>
      </w:pPr>
      <w:r w:rsidRPr="00DC5FE2">
        <w:rPr>
          <w:rFonts w:eastAsiaTheme="majorEastAsia" w:cs="Times New Roman"/>
        </w:rPr>
        <w:t xml:space="preserve">    sa-NR-r15: supported (0)</w:t>
      </w:r>
    </w:p>
    <w:p w14:paraId="2066B9C6" w14:textId="77777777" w:rsidR="00DC5FE2" w:rsidRPr="00DC5FE2" w:rsidRDefault="00DC5FE2" w:rsidP="00DC5FE2">
      <w:pPr>
        <w:rPr>
          <w:rFonts w:eastAsiaTheme="majorEastAsia" w:cs="Times New Roman"/>
        </w:rPr>
      </w:pPr>
      <w:r w:rsidRPr="00DC5FE2">
        <w:rPr>
          <w:rFonts w:eastAsiaTheme="majorEastAsia" w:cs="Times New Roman"/>
        </w:rPr>
        <w:t xml:space="preserve">    supportedBandListNR-SA-r15: 6 items</w:t>
      </w:r>
    </w:p>
    <w:p w14:paraId="1FF19A1A" w14:textId="77777777" w:rsidR="00DC5FE2" w:rsidRPr="00DC5FE2" w:rsidRDefault="00DC5FE2" w:rsidP="00DC5FE2">
      <w:pPr>
        <w:rPr>
          <w:rFonts w:eastAsiaTheme="majorEastAsia" w:cs="Times New Roman"/>
        </w:rPr>
      </w:pPr>
      <w:r w:rsidRPr="00DC5FE2">
        <w:rPr>
          <w:rFonts w:eastAsiaTheme="majorEastAsia" w:cs="Times New Roman"/>
        </w:rPr>
        <w:t xml:space="preserve">        Item 0</w:t>
      </w:r>
    </w:p>
    <w:p w14:paraId="12B1A1A1" w14:textId="77777777" w:rsidR="00DC5FE2" w:rsidRPr="00DC5FE2" w:rsidRDefault="00DC5FE2" w:rsidP="00DC5FE2">
      <w:pPr>
        <w:rPr>
          <w:rFonts w:eastAsiaTheme="majorEastAsia" w:cs="Times New Roman"/>
        </w:rPr>
      </w:pPr>
      <w:r w:rsidRPr="00DC5FE2">
        <w:rPr>
          <w:rFonts w:eastAsiaTheme="majorEastAsia" w:cs="Times New Roman"/>
        </w:rPr>
        <w:t xml:space="preserve">            SupportedBandNR-r15</w:t>
      </w:r>
    </w:p>
    <w:p w14:paraId="43924A38" w14:textId="77777777" w:rsidR="00DC5FE2" w:rsidRPr="00DC5FE2" w:rsidRDefault="00DC5FE2" w:rsidP="00DC5FE2">
      <w:pPr>
        <w:rPr>
          <w:rFonts w:eastAsiaTheme="majorEastAsia" w:cs="Times New Roman"/>
        </w:rPr>
      </w:pPr>
      <w:r w:rsidRPr="00DC5FE2">
        <w:rPr>
          <w:rFonts w:eastAsiaTheme="majorEastAsia" w:cs="Times New Roman"/>
        </w:rPr>
        <w:t xml:space="preserve">                bandNR-r15: 1</w:t>
      </w:r>
    </w:p>
    <w:p w14:paraId="5E36310A" w14:textId="77777777" w:rsidR="00DC5FE2" w:rsidRPr="00DC5FE2" w:rsidRDefault="00DC5FE2" w:rsidP="00DC5FE2">
      <w:pPr>
        <w:rPr>
          <w:rFonts w:eastAsiaTheme="majorEastAsia" w:cs="Times New Roman"/>
        </w:rPr>
      </w:pPr>
      <w:r w:rsidRPr="00DC5FE2">
        <w:rPr>
          <w:rFonts w:eastAsiaTheme="majorEastAsia" w:cs="Times New Roman"/>
        </w:rPr>
        <w:t xml:space="preserve">        Item 1</w:t>
      </w:r>
    </w:p>
    <w:p w14:paraId="60043FA5" w14:textId="77777777" w:rsidR="00DC5FE2" w:rsidRPr="00DC5FE2" w:rsidRDefault="00DC5FE2" w:rsidP="00DC5FE2">
      <w:pPr>
        <w:rPr>
          <w:rFonts w:eastAsiaTheme="majorEastAsia" w:cs="Times New Roman"/>
        </w:rPr>
      </w:pPr>
      <w:r w:rsidRPr="00DC5FE2">
        <w:rPr>
          <w:rFonts w:eastAsiaTheme="majorEastAsia" w:cs="Times New Roman"/>
        </w:rPr>
        <w:t xml:space="preserve">            SupportedBandNR-r15</w:t>
      </w:r>
    </w:p>
    <w:p w14:paraId="1E0A962E" w14:textId="77777777" w:rsidR="00DC5FE2" w:rsidRPr="00DC5FE2" w:rsidRDefault="00DC5FE2" w:rsidP="00DC5FE2">
      <w:pPr>
        <w:rPr>
          <w:rFonts w:eastAsiaTheme="majorEastAsia" w:cs="Times New Roman"/>
        </w:rPr>
      </w:pPr>
      <w:r w:rsidRPr="00DC5FE2">
        <w:rPr>
          <w:rFonts w:eastAsiaTheme="majorEastAsia" w:cs="Times New Roman"/>
        </w:rPr>
        <w:t xml:space="preserve">                bandNR-r15: 3</w:t>
      </w:r>
    </w:p>
    <w:p w14:paraId="17301225" w14:textId="77777777" w:rsidR="00DC5FE2" w:rsidRPr="00DC5FE2" w:rsidRDefault="00DC5FE2" w:rsidP="00DC5FE2">
      <w:pPr>
        <w:rPr>
          <w:rFonts w:eastAsiaTheme="majorEastAsia" w:cs="Times New Roman"/>
        </w:rPr>
      </w:pPr>
      <w:r w:rsidRPr="00DC5FE2">
        <w:rPr>
          <w:rFonts w:eastAsiaTheme="majorEastAsia" w:cs="Times New Roman"/>
        </w:rPr>
        <w:t xml:space="preserve">        Item 2</w:t>
      </w:r>
    </w:p>
    <w:p w14:paraId="2A34C818" w14:textId="77777777" w:rsidR="00DC5FE2" w:rsidRPr="00DC5FE2" w:rsidRDefault="00DC5FE2" w:rsidP="00DC5FE2">
      <w:pPr>
        <w:rPr>
          <w:rFonts w:eastAsiaTheme="majorEastAsia" w:cs="Times New Roman"/>
        </w:rPr>
      </w:pPr>
      <w:r w:rsidRPr="00DC5FE2">
        <w:rPr>
          <w:rFonts w:eastAsiaTheme="majorEastAsia" w:cs="Times New Roman"/>
        </w:rPr>
        <w:t xml:space="preserve">            SupportedBandNR-r15</w:t>
      </w:r>
    </w:p>
    <w:p w14:paraId="45ED1277" w14:textId="77777777" w:rsidR="00DC5FE2" w:rsidRPr="00DC5FE2" w:rsidRDefault="00DC5FE2" w:rsidP="00DC5FE2">
      <w:pPr>
        <w:rPr>
          <w:rFonts w:eastAsiaTheme="majorEastAsia" w:cs="Times New Roman"/>
        </w:rPr>
      </w:pPr>
      <w:r w:rsidRPr="00DC5FE2">
        <w:rPr>
          <w:rFonts w:eastAsiaTheme="majorEastAsia" w:cs="Times New Roman"/>
        </w:rPr>
        <w:t xml:space="preserve">                bandNR-r15: 28</w:t>
      </w:r>
    </w:p>
    <w:p w14:paraId="32EA3F97" w14:textId="77777777" w:rsidR="00DC5FE2" w:rsidRPr="00DC5FE2" w:rsidRDefault="00DC5FE2" w:rsidP="00DC5FE2">
      <w:pPr>
        <w:rPr>
          <w:rFonts w:eastAsiaTheme="majorEastAsia" w:cs="Times New Roman"/>
        </w:rPr>
      </w:pPr>
      <w:r w:rsidRPr="00DC5FE2">
        <w:rPr>
          <w:rFonts w:eastAsiaTheme="majorEastAsia" w:cs="Times New Roman"/>
        </w:rPr>
        <w:t xml:space="preserve">        Item 3</w:t>
      </w:r>
    </w:p>
    <w:p w14:paraId="5F964DF5" w14:textId="77777777" w:rsidR="00DC5FE2" w:rsidRPr="00DC5FE2" w:rsidRDefault="00DC5FE2" w:rsidP="00DC5FE2">
      <w:pPr>
        <w:rPr>
          <w:rFonts w:eastAsiaTheme="majorEastAsia" w:cs="Times New Roman"/>
        </w:rPr>
      </w:pPr>
      <w:r w:rsidRPr="00DC5FE2">
        <w:rPr>
          <w:rFonts w:eastAsiaTheme="majorEastAsia" w:cs="Times New Roman"/>
        </w:rPr>
        <w:t xml:space="preserve">            SupportedBandNR-r15</w:t>
      </w:r>
    </w:p>
    <w:p w14:paraId="2439A27F" w14:textId="77777777" w:rsidR="00DC5FE2" w:rsidRPr="00DC5FE2" w:rsidRDefault="00DC5FE2" w:rsidP="00DC5FE2">
      <w:pPr>
        <w:rPr>
          <w:rFonts w:eastAsiaTheme="majorEastAsia" w:cs="Times New Roman"/>
        </w:rPr>
      </w:pPr>
      <w:r w:rsidRPr="00DC5FE2">
        <w:rPr>
          <w:rFonts w:eastAsiaTheme="majorEastAsia" w:cs="Times New Roman"/>
        </w:rPr>
        <w:t xml:space="preserve">                bandNR-r15: 41</w:t>
      </w:r>
    </w:p>
    <w:p w14:paraId="521BAA97" w14:textId="77777777" w:rsidR="00DC5FE2" w:rsidRPr="00DC5FE2" w:rsidRDefault="00DC5FE2" w:rsidP="00DC5FE2">
      <w:pPr>
        <w:rPr>
          <w:rFonts w:eastAsiaTheme="majorEastAsia" w:cs="Times New Roman"/>
        </w:rPr>
      </w:pPr>
      <w:r w:rsidRPr="00DC5FE2">
        <w:rPr>
          <w:rFonts w:eastAsiaTheme="majorEastAsia" w:cs="Times New Roman"/>
        </w:rPr>
        <w:t xml:space="preserve">        Item 4</w:t>
      </w:r>
    </w:p>
    <w:p w14:paraId="0A6C5580" w14:textId="77777777" w:rsidR="00DC5FE2" w:rsidRPr="00DC5FE2" w:rsidRDefault="00DC5FE2" w:rsidP="00DC5FE2">
      <w:pPr>
        <w:rPr>
          <w:rFonts w:eastAsiaTheme="majorEastAsia" w:cs="Times New Roman"/>
        </w:rPr>
      </w:pPr>
      <w:r w:rsidRPr="00DC5FE2">
        <w:rPr>
          <w:rFonts w:eastAsiaTheme="majorEastAsia" w:cs="Times New Roman"/>
        </w:rPr>
        <w:t xml:space="preserve">            SupportedBandNR-r15</w:t>
      </w:r>
    </w:p>
    <w:p w14:paraId="7918BF87" w14:textId="77777777" w:rsidR="00DC5FE2" w:rsidRPr="00DC5FE2" w:rsidRDefault="00DC5FE2" w:rsidP="00DC5FE2">
      <w:pPr>
        <w:rPr>
          <w:rFonts w:eastAsiaTheme="majorEastAsia" w:cs="Times New Roman"/>
        </w:rPr>
      </w:pPr>
      <w:r w:rsidRPr="00DC5FE2">
        <w:rPr>
          <w:rFonts w:eastAsiaTheme="majorEastAsia" w:cs="Times New Roman"/>
        </w:rPr>
        <w:t xml:space="preserve">                bandNR-r15: 77</w:t>
      </w:r>
    </w:p>
    <w:p w14:paraId="45788871" w14:textId="77777777" w:rsidR="00DC5FE2" w:rsidRPr="00DC5FE2" w:rsidRDefault="00DC5FE2" w:rsidP="00DC5FE2">
      <w:pPr>
        <w:rPr>
          <w:rFonts w:eastAsiaTheme="majorEastAsia" w:cs="Times New Roman"/>
        </w:rPr>
      </w:pPr>
      <w:r w:rsidRPr="00DC5FE2">
        <w:rPr>
          <w:rFonts w:eastAsiaTheme="majorEastAsia" w:cs="Times New Roman"/>
        </w:rPr>
        <w:t xml:space="preserve">        Item 5</w:t>
      </w:r>
    </w:p>
    <w:p w14:paraId="3C172E31" w14:textId="77777777" w:rsidR="00DC5FE2" w:rsidRPr="00DC5FE2" w:rsidRDefault="00DC5FE2" w:rsidP="00DC5FE2">
      <w:pPr>
        <w:rPr>
          <w:rFonts w:eastAsiaTheme="majorEastAsia" w:cs="Times New Roman"/>
        </w:rPr>
      </w:pPr>
      <w:r w:rsidRPr="00DC5FE2">
        <w:rPr>
          <w:rFonts w:eastAsiaTheme="majorEastAsia" w:cs="Times New Roman"/>
        </w:rPr>
        <w:t xml:space="preserve">            SupportedBandNR-r15</w:t>
      </w:r>
    </w:p>
    <w:p w14:paraId="17C023D0" w14:textId="6053F127" w:rsidR="00DC5FE2" w:rsidRDefault="00DC5FE2" w:rsidP="00DC5FE2">
      <w:pPr>
        <w:rPr>
          <w:rFonts w:eastAsiaTheme="majorEastAsia" w:cs="Times New Roman"/>
        </w:rPr>
      </w:pPr>
      <w:r w:rsidRPr="00DC5FE2">
        <w:rPr>
          <w:rFonts w:eastAsiaTheme="majorEastAsia" w:cs="Times New Roman"/>
        </w:rPr>
        <w:t xml:space="preserve">                bandNR-r15: 78</w:t>
      </w:r>
    </w:p>
    <w:p w14:paraId="2F096841" w14:textId="6F71B0A5" w:rsidR="00DC5FE2" w:rsidRDefault="00DC5FE2" w:rsidP="00727E3F">
      <w:pPr>
        <w:rPr>
          <w:rFonts w:eastAsiaTheme="majorEastAsia" w:cs="Times New Roman"/>
        </w:rPr>
      </w:pPr>
    </w:p>
    <w:p w14:paraId="77929C0E" w14:textId="0E5D6FC1" w:rsidR="00491752" w:rsidRDefault="00491752" w:rsidP="00747727">
      <w:pPr>
        <w:pStyle w:val="3"/>
        <w:spacing w:before="156" w:after="156"/>
      </w:pPr>
      <w:bookmarkStart w:id="622" w:name="_Toc87714949"/>
      <w:r>
        <w:rPr>
          <w:rFonts w:hint="eastAsia"/>
        </w:rPr>
        <w:t>ShortDRX</w:t>
      </w:r>
      <w:r>
        <w:rPr>
          <w:rFonts w:hint="eastAsia"/>
        </w:rPr>
        <w:t>支持问题</w:t>
      </w:r>
      <w:r w:rsidR="00E64D95">
        <w:rPr>
          <w:rFonts w:hint="eastAsia"/>
        </w:rPr>
        <w:t xml:space="preserve"> </w:t>
      </w:r>
      <w:r w:rsidR="00E64D95">
        <w:t xml:space="preserve">– </w:t>
      </w:r>
      <w:r w:rsidR="00E64D95">
        <w:rPr>
          <w:rFonts w:hint="eastAsia"/>
        </w:rPr>
        <w:t>VoNR</w:t>
      </w:r>
      <w:r w:rsidR="00E64D95">
        <w:rPr>
          <w:rFonts w:hint="eastAsia"/>
        </w:rPr>
        <w:t>郑州联通联调问题</w:t>
      </w:r>
      <w:bookmarkEnd w:id="622"/>
    </w:p>
    <w:p w14:paraId="0958DF1E" w14:textId="1D1512F3" w:rsidR="00A176A4" w:rsidRPr="00BD5B9F" w:rsidRDefault="00A176A4" w:rsidP="00A176A4">
      <w:pPr>
        <w:widowControl/>
        <w:numPr>
          <w:ilvl w:val="0"/>
          <w:numId w:val="71"/>
        </w:numPr>
        <w:kinsoku/>
        <w:adjustRightInd/>
        <w:ind w:left="0"/>
      </w:pPr>
      <w:r>
        <w:rPr>
          <w:rFonts w:hint="eastAsia"/>
        </w:rPr>
        <w:t>JIRA</w:t>
      </w:r>
      <w:r>
        <w:rPr>
          <w:rFonts w:hint="eastAsia"/>
        </w:rPr>
        <w:t>：</w:t>
      </w:r>
      <w:hyperlink r:id="rId211" w:history="1">
        <w:r w:rsidRPr="00A176A4">
          <w:rPr>
            <w:u w:val="single"/>
          </w:rPr>
          <w:t>HAYDN-10144</w:t>
        </w:r>
      </w:hyperlink>
      <w:r w:rsidRPr="00A176A4">
        <w:rPr>
          <w:u w:val="single"/>
        </w:rPr>
        <w:t xml:space="preserve"> FT_K11_Zhengzhou_</w:t>
      </w:r>
      <w:r w:rsidRPr="00A176A4">
        <w:rPr>
          <w:u w:val="single"/>
        </w:rPr>
        <w:t>郑州联通</w:t>
      </w:r>
      <w:r w:rsidRPr="00A176A4">
        <w:rPr>
          <w:u w:val="single"/>
        </w:rPr>
        <w:t>VoNR</w:t>
      </w:r>
      <w:r w:rsidRPr="00A176A4">
        <w:rPr>
          <w:u w:val="single"/>
        </w:rPr>
        <w:t>联调，</w:t>
      </w:r>
      <w:r w:rsidRPr="00A176A4">
        <w:rPr>
          <w:u w:val="single"/>
        </w:rPr>
        <w:t>UE</w:t>
      </w:r>
      <w:r w:rsidRPr="00A176A4">
        <w:rPr>
          <w:u w:val="single"/>
        </w:rPr>
        <w:t>能力未上报</w:t>
      </w:r>
      <w:r w:rsidRPr="00A176A4">
        <w:rPr>
          <w:u w:val="single"/>
        </w:rPr>
        <w:t>shortDRX_1029</w:t>
      </w:r>
    </w:p>
    <w:p w14:paraId="4C84B71D" w14:textId="2738E437" w:rsidR="00BD5B9F" w:rsidRPr="00BD5B9F" w:rsidRDefault="00C7676F" w:rsidP="00BD5B9F">
      <w:pPr>
        <w:widowControl/>
        <w:numPr>
          <w:ilvl w:val="0"/>
          <w:numId w:val="71"/>
        </w:numPr>
        <w:kinsoku/>
        <w:adjustRightInd/>
        <w:ind w:left="0"/>
        <w:rPr>
          <w:u w:val="single"/>
        </w:rPr>
      </w:pPr>
      <w:hyperlink r:id="rId212" w:history="1">
        <w:r w:rsidR="00BD5B9F" w:rsidRPr="00BD5B9F">
          <w:rPr>
            <w:u w:val="single"/>
          </w:rPr>
          <w:t>VENUS-19863</w:t>
        </w:r>
      </w:hyperlink>
      <w:r w:rsidR="00BD5B9F">
        <w:rPr>
          <w:u w:val="single"/>
        </w:rPr>
        <w:t xml:space="preserve"> </w:t>
      </w:r>
      <w:r w:rsidR="00BD5B9F" w:rsidRPr="00BD5B9F">
        <w:rPr>
          <w:u w:val="single"/>
        </w:rPr>
        <w:t>FT_K2_Zhengzhou_</w:t>
      </w:r>
      <w:r w:rsidR="00BD5B9F" w:rsidRPr="00BD5B9F">
        <w:rPr>
          <w:u w:val="single"/>
        </w:rPr>
        <w:t>郑州联通</w:t>
      </w:r>
      <w:r w:rsidR="00BD5B9F" w:rsidRPr="00BD5B9F">
        <w:rPr>
          <w:u w:val="single"/>
        </w:rPr>
        <w:t>VoNR</w:t>
      </w:r>
      <w:r w:rsidR="00BD5B9F" w:rsidRPr="00BD5B9F">
        <w:rPr>
          <w:u w:val="single"/>
        </w:rPr>
        <w:t>联调，</w:t>
      </w:r>
      <w:r w:rsidR="00BD5B9F" w:rsidRPr="00BD5B9F">
        <w:rPr>
          <w:u w:val="single"/>
        </w:rPr>
        <w:t>UE</w:t>
      </w:r>
      <w:r w:rsidR="00BD5B9F" w:rsidRPr="00BD5B9F">
        <w:rPr>
          <w:u w:val="single"/>
        </w:rPr>
        <w:t>能力未上报</w:t>
      </w:r>
      <w:r w:rsidR="00BD5B9F" w:rsidRPr="00BD5B9F">
        <w:rPr>
          <w:u w:val="single"/>
        </w:rPr>
        <w:t>shortDRX_1029</w:t>
      </w:r>
    </w:p>
    <w:p w14:paraId="36ED7F58" w14:textId="6E2896A4" w:rsidR="007C04AC" w:rsidRDefault="007C04AC" w:rsidP="007C04AC">
      <w:r>
        <w:rPr>
          <w:rFonts w:hint="eastAsia"/>
        </w:rPr>
        <w:t>NR</w:t>
      </w:r>
      <w:r>
        <w:rPr>
          <w:rFonts w:hint="eastAsia"/>
        </w:rPr>
        <w:t>的</w:t>
      </w:r>
      <w:r>
        <w:rPr>
          <w:rFonts w:hint="eastAsia"/>
        </w:rPr>
        <w:t>ShortDRX</w:t>
      </w:r>
      <w:r>
        <w:rPr>
          <w:rFonts w:hint="eastAsia"/>
        </w:rPr>
        <w:t>支持问题，需要在能力上报消息</w:t>
      </w:r>
      <w:r w:rsidR="00795A3E">
        <w:rPr>
          <w:rFonts w:eastAsiaTheme="majorEastAsia" w:cs="Times New Roman"/>
        </w:rPr>
        <w:t>UeCapabilityInformation</w:t>
      </w:r>
      <w:r>
        <w:rPr>
          <w:rFonts w:hint="eastAsia"/>
        </w:rPr>
        <w:t>中确认是否有</w:t>
      </w:r>
      <w:r>
        <w:rPr>
          <w:rFonts w:hint="eastAsia"/>
        </w:rPr>
        <w:t>ShortDRX</w:t>
      </w:r>
      <w:r>
        <w:rPr>
          <w:rFonts w:hint="eastAsia"/>
        </w:rPr>
        <w:t>的支持。</w:t>
      </w:r>
    </w:p>
    <w:tbl>
      <w:tblPr>
        <w:tblStyle w:val="a7"/>
        <w:tblW w:w="0" w:type="auto"/>
        <w:tblLook w:val="04A0" w:firstRow="1" w:lastRow="0" w:firstColumn="1" w:lastColumn="0" w:noHBand="0" w:noVBand="1"/>
      </w:tblPr>
      <w:tblGrid>
        <w:gridCol w:w="13454"/>
      </w:tblGrid>
      <w:tr w:rsidR="007C04AC" w14:paraId="19B6085F" w14:textId="77777777" w:rsidTr="007C04AC">
        <w:tc>
          <w:tcPr>
            <w:tcW w:w="13454" w:type="dxa"/>
          </w:tcPr>
          <w:p w14:paraId="7DE0C7D9" w14:textId="77777777" w:rsidR="007C04AC" w:rsidRDefault="007C04AC" w:rsidP="007C04AC">
            <w:pPr>
              <w:rPr>
                <w:rFonts w:eastAsiaTheme="majorEastAsia" w:cs="Times New Roman"/>
              </w:rPr>
            </w:pPr>
            <w:r w:rsidRPr="007C04AC">
              <w:rPr>
                <w:rFonts w:eastAsiaTheme="majorEastAsia" w:cs="Times New Roman"/>
              </w:rPr>
              <w:t>MAC-ParametersXDD-Diff ::= SEQUENCE {</w:t>
            </w:r>
          </w:p>
          <w:p w14:paraId="2210F352" w14:textId="21C0D60F" w:rsidR="007C04AC" w:rsidRPr="007C04AC" w:rsidRDefault="007C04AC" w:rsidP="007C04AC">
            <w:pPr>
              <w:rPr>
                <w:rFonts w:eastAsiaTheme="majorEastAsia" w:cs="Times New Roman"/>
              </w:rPr>
            </w:pPr>
            <w:r w:rsidRPr="007C04AC">
              <w:rPr>
                <w:rFonts w:eastAsiaTheme="majorEastAsia" w:cs="Times New Roman"/>
              </w:rPr>
              <w:t>skipUplinkTxDynamic ENUMERATED</w:t>
            </w:r>
          </w:p>
          <w:p w14:paraId="7FDC027F" w14:textId="77777777" w:rsidR="007C04AC" w:rsidRDefault="007C04AC" w:rsidP="007C04AC">
            <w:pPr>
              <w:rPr>
                <w:rFonts w:eastAsiaTheme="majorEastAsia" w:cs="Times New Roman"/>
              </w:rPr>
            </w:pPr>
            <w:r w:rsidRPr="007C04AC">
              <w:rPr>
                <w:rFonts w:eastAsiaTheme="majorEastAsia" w:cs="Times New Roman"/>
              </w:rPr>
              <w:t>{supported} OPTIONAL,</w:t>
            </w:r>
          </w:p>
          <w:p w14:paraId="04558A41" w14:textId="77777777" w:rsidR="007C04AC" w:rsidRDefault="007C04AC" w:rsidP="007C04AC">
            <w:pPr>
              <w:rPr>
                <w:rFonts w:eastAsiaTheme="majorEastAsia" w:cs="Times New Roman"/>
              </w:rPr>
            </w:pPr>
            <w:r w:rsidRPr="007C04AC">
              <w:rPr>
                <w:rFonts w:eastAsiaTheme="majorEastAsia" w:cs="Times New Roman"/>
              </w:rPr>
              <w:t>logicalChannelSR-DelayTimer ENUMERATED {supported}</w:t>
            </w:r>
          </w:p>
          <w:p w14:paraId="4900626F" w14:textId="77777777" w:rsidR="007C04AC" w:rsidRDefault="007C04AC" w:rsidP="007C04AC">
            <w:pPr>
              <w:rPr>
                <w:rFonts w:eastAsiaTheme="majorEastAsia" w:cs="Times New Roman"/>
              </w:rPr>
            </w:pPr>
          </w:p>
          <w:p w14:paraId="0F535E5A" w14:textId="77777777" w:rsidR="007C04AC" w:rsidRDefault="007C04AC" w:rsidP="007C04AC">
            <w:pPr>
              <w:rPr>
                <w:rFonts w:eastAsiaTheme="majorEastAsia" w:cs="Times New Roman"/>
              </w:rPr>
            </w:pPr>
            <w:r w:rsidRPr="007C04AC">
              <w:rPr>
                <w:rFonts w:eastAsiaTheme="majorEastAsia" w:cs="Times New Roman"/>
              </w:rPr>
              <w:t>OPTIONAL,</w:t>
            </w:r>
          </w:p>
          <w:p w14:paraId="08541437" w14:textId="428FE430" w:rsidR="007C04AC" w:rsidRDefault="007C04AC" w:rsidP="007C04AC">
            <w:pPr>
              <w:rPr>
                <w:rFonts w:eastAsiaTheme="majorEastAsia" w:cs="Times New Roman"/>
              </w:rPr>
            </w:pPr>
            <w:r w:rsidRPr="007C04AC">
              <w:rPr>
                <w:rFonts w:eastAsiaTheme="majorEastAsia" w:cs="Times New Roman"/>
              </w:rPr>
              <w:t>longDRX-Cycle ENUMERATED</w:t>
            </w:r>
            <w:r>
              <w:rPr>
                <w:rFonts w:eastAsiaTheme="majorEastAsia" w:cs="Times New Roman" w:hint="eastAsia"/>
              </w:rPr>
              <w:t xml:space="preserve"> </w:t>
            </w:r>
            <w:r w:rsidRPr="007C04AC">
              <w:rPr>
                <w:rFonts w:eastAsiaTheme="majorEastAsia" w:cs="Times New Roman"/>
              </w:rPr>
              <w:t>{supported}</w:t>
            </w:r>
            <w:r>
              <w:rPr>
                <w:rFonts w:eastAsiaTheme="majorEastAsia" w:cs="Times New Roman" w:hint="eastAsia"/>
              </w:rPr>
              <w:t xml:space="preserve"> </w:t>
            </w:r>
            <w:r w:rsidRPr="007C04AC">
              <w:rPr>
                <w:rFonts w:eastAsiaTheme="majorEastAsia" w:cs="Times New Roman"/>
              </w:rPr>
              <w:t>OPTIONAL,</w:t>
            </w:r>
          </w:p>
          <w:p w14:paraId="16223CDC" w14:textId="7F6CB0CD" w:rsidR="007C04AC" w:rsidRPr="007C04AC" w:rsidRDefault="007C04AC" w:rsidP="007C04AC">
            <w:pPr>
              <w:rPr>
                <w:rFonts w:eastAsiaTheme="majorEastAsia" w:cs="Times New Roman"/>
                <w:color w:val="FF0000"/>
              </w:rPr>
            </w:pPr>
            <w:r w:rsidRPr="007C04AC">
              <w:rPr>
                <w:rFonts w:eastAsiaTheme="majorEastAsia" w:cs="Times New Roman"/>
                <w:color w:val="FF0000"/>
                <w:highlight w:val="yellow"/>
              </w:rPr>
              <w:t>shortDRX-Cycle ENUMERATED {supported} OPTIONAL,</w:t>
            </w:r>
          </w:p>
          <w:p w14:paraId="2F789C40" w14:textId="4C837294" w:rsidR="007C04AC" w:rsidRDefault="007C04AC" w:rsidP="007C04AC">
            <w:pPr>
              <w:rPr>
                <w:rFonts w:eastAsiaTheme="majorEastAsia" w:cs="Times New Roman"/>
              </w:rPr>
            </w:pPr>
            <w:r w:rsidRPr="007C04AC">
              <w:rPr>
                <w:rFonts w:eastAsiaTheme="majorEastAsia" w:cs="Times New Roman"/>
              </w:rPr>
              <w:t>multipleSR-Configurations ENUMERATED</w:t>
            </w:r>
            <w:r>
              <w:rPr>
                <w:rFonts w:eastAsiaTheme="majorEastAsia" w:cs="Times New Roman" w:hint="eastAsia"/>
              </w:rPr>
              <w:t xml:space="preserve"> </w:t>
            </w:r>
            <w:r w:rsidRPr="007C04AC">
              <w:rPr>
                <w:rFonts w:eastAsiaTheme="majorEastAsia" w:cs="Times New Roman"/>
              </w:rPr>
              <w:t>{supported}</w:t>
            </w:r>
            <w:r>
              <w:rPr>
                <w:rFonts w:eastAsiaTheme="majorEastAsia" w:cs="Times New Roman" w:hint="eastAsia"/>
              </w:rPr>
              <w:t xml:space="preserve"> </w:t>
            </w:r>
            <w:r w:rsidRPr="007C04AC">
              <w:rPr>
                <w:rFonts w:eastAsiaTheme="majorEastAsia" w:cs="Times New Roman"/>
              </w:rPr>
              <w:t>OPTIONAL,</w:t>
            </w:r>
          </w:p>
          <w:p w14:paraId="7ADBF889" w14:textId="25E9BAD8" w:rsidR="007C04AC" w:rsidRDefault="007C04AC" w:rsidP="007C04AC">
            <w:pPr>
              <w:rPr>
                <w:rFonts w:eastAsiaTheme="majorEastAsia" w:cs="Times New Roman"/>
              </w:rPr>
            </w:pPr>
            <w:r w:rsidRPr="007C04AC">
              <w:rPr>
                <w:rFonts w:eastAsiaTheme="majorEastAsia" w:cs="Times New Roman"/>
              </w:rPr>
              <w:t>multipleConfiguredGrants ENUMERATED {supported}</w:t>
            </w:r>
            <w:r>
              <w:rPr>
                <w:rFonts w:eastAsiaTheme="majorEastAsia" w:cs="Times New Roman" w:hint="eastAsia"/>
              </w:rPr>
              <w:t xml:space="preserve"> </w:t>
            </w:r>
            <w:r w:rsidRPr="007C04AC">
              <w:rPr>
                <w:rFonts w:eastAsiaTheme="majorEastAsia" w:cs="Times New Roman"/>
              </w:rPr>
              <w:t>OPTIONAL,</w:t>
            </w:r>
          </w:p>
          <w:p w14:paraId="529FE301" w14:textId="77777777" w:rsidR="007C04AC" w:rsidRDefault="007C04AC" w:rsidP="007C04AC">
            <w:pPr>
              <w:rPr>
                <w:rFonts w:eastAsiaTheme="majorEastAsia" w:cs="Times New Roman"/>
              </w:rPr>
            </w:pPr>
            <w:r w:rsidRPr="007C04AC">
              <w:rPr>
                <w:rFonts w:eastAsiaTheme="majorEastAsia" w:cs="Times New Roman"/>
              </w:rPr>
              <w:t>...</w:t>
            </w:r>
          </w:p>
          <w:p w14:paraId="48B22541" w14:textId="63DA8EA9" w:rsidR="007C04AC" w:rsidRPr="007C04AC" w:rsidRDefault="007C04AC" w:rsidP="007C04AC">
            <w:pPr>
              <w:rPr>
                <w:rFonts w:eastAsiaTheme="majorEastAsia" w:cs="Times New Roman"/>
              </w:rPr>
            </w:pPr>
            <w:r w:rsidRPr="007C04AC">
              <w:rPr>
                <w:rFonts w:eastAsiaTheme="majorEastAsia" w:cs="Times New Roman"/>
              </w:rPr>
              <w:t>}</w:t>
            </w:r>
          </w:p>
          <w:p w14:paraId="4FA22018" w14:textId="77777777" w:rsidR="007C04AC" w:rsidRPr="007C04AC" w:rsidRDefault="007C04AC" w:rsidP="007C04AC"/>
        </w:tc>
      </w:tr>
    </w:tbl>
    <w:p w14:paraId="6003D0C1" w14:textId="7A3C0C1C" w:rsidR="00491752" w:rsidRDefault="00795A3E" w:rsidP="00491752">
      <w:pPr>
        <w:rPr>
          <w:rFonts w:eastAsiaTheme="majorEastAsia" w:cs="Times New Roman"/>
        </w:rPr>
      </w:pPr>
      <w:r>
        <w:rPr>
          <w:rFonts w:eastAsiaTheme="majorEastAsia" w:cs="Times New Roman" w:hint="eastAsia"/>
        </w:rPr>
        <w:t>联调测试</w:t>
      </w:r>
      <w:r>
        <w:rPr>
          <w:rFonts w:eastAsiaTheme="majorEastAsia" w:cs="Times New Roman" w:hint="eastAsia"/>
        </w:rPr>
        <w:t>JIRA</w:t>
      </w:r>
      <w:r>
        <w:rPr>
          <w:rFonts w:eastAsiaTheme="majorEastAsia" w:cs="Times New Roman" w:hint="eastAsia"/>
        </w:rPr>
        <w:t>：</w:t>
      </w:r>
      <w:hyperlink r:id="rId213" w:history="1">
        <w:r w:rsidR="00491752" w:rsidRPr="00491752">
          <w:rPr>
            <w:rFonts w:eastAsiaTheme="majorEastAsia" w:cs="Times New Roman"/>
          </w:rPr>
          <w:t>HAYDN-10144</w:t>
        </w:r>
      </w:hyperlink>
      <w:r w:rsidR="00491752">
        <w:rPr>
          <w:rFonts w:eastAsiaTheme="majorEastAsia" w:cs="Times New Roman" w:hint="eastAsia"/>
        </w:rPr>
        <w:t xml:space="preserve"> </w:t>
      </w:r>
      <w:r w:rsidR="00491752" w:rsidRPr="00491752">
        <w:rPr>
          <w:rFonts w:eastAsiaTheme="majorEastAsia" w:cs="Times New Roman"/>
        </w:rPr>
        <w:t>FT_K11_Zhengzhou_</w:t>
      </w:r>
      <w:r w:rsidR="00491752" w:rsidRPr="00491752">
        <w:rPr>
          <w:rFonts w:eastAsiaTheme="majorEastAsia" w:cs="Times New Roman"/>
        </w:rPr>
        <w:t>郑州联通</w:t>
      </w:r>
      <w:r w:rsidR="00491752" w:rsidRPr="00491752">
        <w:rPr>
          <w:rFonts w:eastAsiaTheme="majorEastAsia" w:cs="Times New Roman"/>
        </w:rPr>
        <w:t>VoNR</w:t>
      </w:r>
      <w:r w:rsidR="00491752" w:rsidRPr="00491752">
        <w:rPr>
          <w:rFonts w:eastAsiaTheme="majorEastAsia" w:cs="Times New Roman"/>
        </w:rPr>
        <w:t>联调，</w:t>
      </w:r>
      <w:r w:rsidR="00491752" w:rsidRPr="00491752">
        <w:rPr>
          <w:rFonts w:eastAsiaTheme="majorEastAsia" w:cs="Times New Roman"/>
        </w:rPr>
        <w:t>UE</w:t>
      </w:r>
      <w:r w:rsidR="00491752" w:rsidRPr="00491752">
        <w:rPr>
          <w:rFonts w:eastAsiaTheme="majorEastAsia" w:cs="Times New Roman"/>
        </w:rPr>
        <w:t>能力未上报</w:t>
      </w:r>
      <w:r w:rsidR="00491752" w:rsidRPr="00491752">
        <w:rPr>
          <w:rFonts w:eastAsiaTheme="majorEastAsia" w:cs="Times New Roman"/>
        </w:rPr>
        <w:t>shortDRX_1029</w:t>
      </w:r>
    </w:p>
    <w:tbl>
      <w:tblPr>
        <w:tblStyle w:val="a7"/>
        <w:tblW w:w="0" w:type="auto"/>
        <w:tblLook w:val="04A0" w:firstRow="1" w:lastRow="0" w:firstColumn="1" w:lastColumn="0" w:noHBand="0" w:noVBand="1"/>
      </w:tblPr>
      <w:tblGrid>
        <w:gridCol w:w="13454"/>
      </w:tblGrid>
      <w:tr w:rsidR="007C04AC" w14:paraId="33D8CB0F" w14:textId="77777777" w:rsidTr="007C04AC">
        <w:tc>
          <w:tcPr>
            <w:tcW w:w="13454" w:type="dxa"/>
          </w:tcPr>
          <w:p w14:paraId="22CB84A0" w14:textId="77777777" w:rsidR="007C04AC" w:rsidRDefault="007C04AC" w:rsidP="007C04AC">
            <w:pPr>
              <w:rPr>
                <w:rFonts w:eastAsiaTheme="majorEastAsia" w:cs="Times New Roman"/>
              </w:rPr>
            </w:pPr>
            <w:r w:rsidRPr="007C04AC">
              <w:rPr>
                <w:rFonts w:eastAsiaTheme="majorEastAsia" w:cs="Times New Roman"/>
              </w:rPr>
              <w:t>[0xB821] 07:50:15.328901 UL_DCCH / UeCapabilityInformationUL_DCCH / UeCapabilityInformation1</w:t>
            </w:r>
          </w:p>
          <w:p w14:paraId="7C348B22" w14:textId="77777777" w:rsidR="007C04AC" w:rsidRDefault="007C04AC" w:rsidP="007C04AC">
            <w:pPr>
              <w:rPr>
                <w:rFonts w:eastAsiaTheme="majorEastAsia" w:cs="Times New Roman"/>
              </w:rPr>
            </w:pPr>
            <w:r w:rsidRPr="007C04AC">
              <w:rPr>
                <w:rFonts w:eastAsiaTheme="majorEastAsia" w:cs="Times New Roman"/>
              </w:rPr>
              <w:t>},</w:t>
            </w:r>
          </w:p>
          <w:p w14:paraId="249AFA8B" w14:textId="77777777" w:rsidR="007C04AC" w:rsidRDefault="007C04AC" w:rsidP="007C04AC">
            <w:pPr>
              <w:rPr>
                <w:rFonts w:eastAsiaTheme="majorEastAsia" w:cs="Times New Roman"/>
              </w:rPr>
            </w:pPr>
            <w:r w:rsidRPr="007C04AC">
              <w:rPr>
                <w:rFonts w:eastAsiaTheme="majorEastAsia" w:cs="Times New Roman"/>
              </w:rPr>
              <w:t>mac-Parameters</w:t>
            </w:r>
          </w:p>
          <w:p w14:paraId="208A8189" w14:textId="77777777" w:rsidR="007C04AC" w:rsidRDefault="007C04AC" w:rsidP="007C04AC">
            <w:pPr>
              <w:rPr>
                <w:rFonts w:eastAsiaTheme="majorEastAsia" w:cs="Times New Roman"/>
              </w:rPr>
            </w:pPr>
            <w:r w:rsidRPr="007C04AC">
              <w:rPr>
                <w:rFonts w:eastAsiaTheme="majorEastAsia" w:cs="Times New Roman"/>
              </w:rPr>
              <w:t>{</w:t>
            </w:r>
          </w:p>
          <w:p w14:paraId="5C672CFE" w14:textId="688A667C" w:rsidR="007C04AC" w:rsidRPr="007C04AC" w:rsidRDefault="007C04AC" w:rsidP="007C04AC">
            <w:pPr>
              <w:rPr>
                <w:rFonts w:eastAsiaTheme="majorEastAsia" w:cs="Times New Roman"/>
              </w:rPr>
            </w:pPr>
            <w:r w:rsidRPr="007C04AC">
              <w:rPr>
                <w:rFonts w:eastAsiaTheme="majorEastAsia" w:cs="Times New Roman"/>
              </w:rPr>
              <w:t>mac-ParametersXDD-Diff</w:t>
            </w:r>
          </w:p>
          <w:p w14:paraId="7D35FBD7" w14:textId="77777777" w:rsidR="007C04AC" w:rsidRPr="007C04AC" w:rsidRDefault="007C04AC" w:rsidP="007C04AC">
            <w:pPr>
              <w:rPr>
                <w:rFonts w:eastAsiaTheme="majorEastAsia" w:cs="Times New Roman"/>
              </w:rPr>
            </w:pPr>
            <w:r w:rsidRPr="007C04AC">
              <w:rPr>
                <w:rFonts w:eastAsiaTheme="majorEastAsia" w:cs="Times New Roman"/>
              </w:rPr>
              <w:t>{ logicalChannelSR-DelayTimer supported,</w:t>
            </w:r>
          </w:p>
          <w:p w14:paraId="1B0B52B4" w14:textId="77777777" w:rsidR="007C04AC" w:rsidRPr="007C04AC" w:rsidRDefault="007C04AC" w:rsidP="007C04AC">
            <w:pPr>
              <w:rPr>
                <w:rFonts w:eastAsiaTheme="majorEastAsia" w:cs="Times New Roman"/>
              </w:rPr>
            </w:pPr>
            <w:r w:rsidRPr="007C04AC">
              <w:rPr>
                <w:rFonts w:eastAsiaTheme="majorEastAsia" w:cs="Times New Roman"/>
              </w:rPr>
              <w:t>longDRX-Cycle supported,</w:t>
            </w:r>
          </w:p>
          <w:p w14:paraId="1C7096F0" w14:textId="77777777" w:rsidR="007C04AC" w:rsidRPr="007C04AC" w:rsidRDefault="007C04AC" w:rsidP="007C04AC">
            <w:pPr>
              <w:rPr>
                <w:rFonts w:eastAsiaTheme="majorEastAsia" w:cs="Times New Roman"/>
              </w:rPr>
            </w:pPr>
            <w:r w:rsidRPr="007C04AC">
              <w:rPr>
                <w:rFonts w:eastAsiaTheme="majorEastAsia" w:cs="Times New Roman"/>
              </w:rPr>
              <w:t>multipleSR-Configurations supported }</w:t>
            </w:r>
          </w:p>
          <w:p w14:paraId="265B3CF8" w14:textId="77777777" w:rsidR="007C04AC" w:rsidRPr="007C04AC" w:rsidRDefault="007C04AC" w:rsidP="007C04AC">
            <w:pPr>
              <w:rPr>
                <w:rFonts w:eastAsiaTheme="majorEastAsia" w:cs="Times New Roman"/>
              </w:rPr>
            </w:pPr>
            <w:r w:rsidRPr="007C04AC">
              <w:rPr>
                <w:rFonts w:eastAsiaTheme="majorEastAsia" w:cs="Times New Roman"/>
              </w:rPr>
              <w:t>},</w:t>
            </w:r>
          </w:p>
          <w:p w14:paraId="3DDBC9C8" w14:textId="77777777" w:rsidR="007C04AC" w:rsidRDefault="007C04AC" w:rsidP="00491752">
            <w:pPr>
              <w:rPr>
                <w:rFonts w:eastAsiaTheme="majorEastAsia" w:cs="Times New Roman"/>
              </w:rPr>
            </w:pPr>
          </w:p>
        </w:tc>
      </w:tr>
    </w:tbl>
    <w:p w14:paraId="1F945C48" w14:textId="0403E1DA" w:rsidR="007C04AC" w:rsidRDefault="00747727" w:rsidP="00491752">
      <w:pPr>
        <w:rPr>
          <w:rFonts w:eastAsiaTheme="majorEastAsia" w:cs="Times New Roman"/>
        </w:rPr>
      </w:pPr>
      <w:r w:rsidRPr="00747727">
        <w:rPr>
          <w:rFonts w:eastAsiaTheme="majorEastAsia" w:cs="Times New Roman"/>
        </w:rPr>
        <w:lastRenderedPageBreak/>
        <w:t>shortDRX-Cycle capability is not enabled on 4.1/4.3 due to lack of IODT/FT. if is default off on those build.</w:t>
      </w:r>
    </w:p>
    <w:p w14:paraId="2FBECCA1" w14:textId="01277C9F" w:rsidR="00747727" w:rsidRDefault="00747727" w:rsidP="00491752">
      <w:pPr>
        <w:rPr>
          <w:rFonts w:eastAsiaTheme="majorEastAsia" w:cs="Times New Roman"/>
        </w:rPr>
      </w:pPr>
      <w:r>
        <w:rPr>
          <w:rFonts w:eastAsiaTheme="majorEastAsia" w:cs="Times New Roman" w:hint="eastAsia"/>
        </w:rPr>
        <w:t>临时测试打开</w:t>
      </w:r>
      <w:r>
        <w:rPr>
          <w:rFonts w:eastAsiaTheme="majorEastAsia" w:cs="Times New Roman" w:hint="eastAsia"/>
        </w:rPr>
        <w:t>ShortDRX</w:t>
      </w:r>
      <w:r>
        <w:rPr>
          <w:rFonts w:eastAsiaTheme="majorEastAsia" w:cs="Times New Roman" w:hint="eastAsia"/>
        </w:rPr>
        <w:t>的功能，将如下</w:t>
      </w:r>
      <w:r>
        <w:rPr>
          <w:rFonts w:eastAsiaTheme="majorEastAsia" w:cs="Times New Roman" w:hint="eastAsia"/>
        </w:rPr>
        <w:t>efs</w:t>
      </w:r>
      <w:r>
        <w:rPr>
          <w:rFonts w:eastAsiaTheme="majorEastAsia" w:cs="Times New Roman" w:hint="eastAsia"/>
        </w:rPr>
        <w:t>文件推入到目录：</w:t>
      </w:r>
      <w:r w:rsidRPr="00747727">
        <w:rPr>
          <w:rFonts w:eastAsiaTheme="majorEastAsia" w:cs="Times New Roman"/>
        </w:rPr>
        <w:t>/nv/item_files/modem/nr5g/RRC/</w:t>
      </w:r>
    </w:p>
    <w:p w14:paraId="62E4963C" w14:textId="78844757" w:rsidR="00747727" w:rsidRDefault="00747727" w:rsidP="00491752">
      <w:pPr>
        <w:rPr>
          <w:rFonts w:eastAsiaTheme="majorEastAsia" w:cs="Times New Roman"/>
        </w:rPr>
      </w:pPr>
      <w:r>
        <w:rPr>
          <w:rFonts w:eastAsiaTheme="majorEastAsia" w:cs="Times New Roman"/>
        </w:rPr>
        <w:object w:dxaOrig="1539" w:dyaOrig="1118" w14:anchorId="1CF52E9B">
          <v:shape id="_x0000_i1027" type="#_x0000_t75" style="width:77.6pt;height:55.65pt" o:ole="">
            <v:imagedata r:id="rId214" o:title=""/>
          </v:shape>
          <o:OLEObject Type="Embed" ProgID="Package" ShapeID="_x0000_i1027" DrawAspect="Icon" ObjectID="_1708852826" r:id="rId215"/>
        </w:object>
      </w:r>
    </w:p>
    <w:p w14:paraId="78AD61BE" w14:textId="438E4A43" w:rsidR="00102A2C" w:rsidRDefault="00102A2C" w:rsidP="00102A2C">
      <w:pPr>
        <w:pStyle w:val="3"/>
        <w:spacing w:before="156" w:after="156"/>
      </w:pPr>
      <w:bookmarkStart w:id="623" w:name="_Toc87714950"/>
      <w:r>
        <w:rPr>
          <w:rFonts w:hint="eastAsia"/>
        </w:rPr>
        <w:t>VoNR</w:t>
      </w:r>
      <w:r>
        <w:rPr>
          <w:rFonts w:hint="eastAsia"/>
        </w:rPr>
        <w:t>能力支持设置</w:t>
      </w:r>
      <w:bookmarkEnd w:id="623"/>
    </w:p>
    <w:p w14:paraId="0997B290" w14:textId="77777777" w:rsidR="00D75F5A" w:rsidRDefault="00D75F5A" w:rsidP="00D75F5A">
      <w:r>
        <w:rPr>
          <w:rFonts w:hint="eastAsia"/>
        </w:rPr>
        <w:t>VoNR</w:t>
      </w:r>
      <w:r>
        <w:rPr>
          <w:rFonts w:hint="eastAsia"/>
        </w:rPr>
        <w:t>能力通过</w:t>
      </w:r>
      <w:r w:rsidRPr="00FB4931">
        <w:t>UeCapabilityInformation</w:t>
      </w:r>
      <w:r>
        <w:rPr>
          <w:rFonts w:hint="eastAsia"/>
        </w:rPr>
        <w:t>上报给网络。高通通过</w:t>
      </w:r>
      <w:r>
        <w:rPr>
          <w:rFonts w:hint="eastAsia"/>
        </w:rPr>
        <w:t>NV</w:t>
      </w:r>
      <w:r>
        <w:t>74233</w:t>
      </w:r>
      <w:r>
        <w:rPr>
          <w:rFonts w:hint="eastAsia"/>
        </w:rPr>
        <w:t>设置是否开启</w:t>
      </w:r>
      <w:r>
        <w:rPr>
          <w:rFonts w:hint="eastAsia"/>
        </w:rPr>
        <w:t>VoNR</w:t>
      </w:r>
      <w:r>
        <w:rPr>
          <w:rFonts w:hint="eastAsia"/>
        </w:rPr>
        <w:t>能力。</w:t>
      </w:r>
    </w:p>
    <w:p w14:paraId="1BA9EA39" w14:textId="77777777" w:rsidR="00D75F5A" w:rsidRPr="009C7017" w:rsidRDefault="00D75F5A" w:rsidP="00D75F5A">
      <w:pPr>
        <w:pStyle w:val="PL"/>
        <w:ind w:left="420" w:hanging="420"/>
      </w:pPr>
      <w:r w:rsidRPr="009C7017">
        <w:rPr>
          <w:rFonts w:eastAsia="Yu Mincho"/>
        </w:rPr>
        <w:t xml:space="preserve">IMS-ParametersFRX-Diff ::= </w:t>
      </w:r>
      <w:r w:rsidRPr="009C7017">
        <w:rPr>
          <w:color w:val="993366"/>
        </w:rPr>
        <w:t>SEQUENCE</w:t>
      </w:r>
      <w:r w:rsidRPr="009C7017">
        <w:t xml:space="preserve"> {</w:t>
      </w:r>
    </w:p>
    <w:p w14:paraId="608B511D" w14:textId="77777777" w:rsidR="00D75F5A" w:rsidRPr="009C7017" w:rsidRDefault="00D75F5A" w:rsidP="00D75F5A">
      <w:pPr>
        <w:pStyle w:val="PL"/>
        <w:ind w:left="420" w:hanging="420"/>
      </w:pPr>
      <w:r w:rsidRPr="009C7017">
        <w:t xml:space="preserve">    voiceOverNR                </w:t>
      </w:r>
      <w:r w:rsidRPr="009C7017">
        <w:rPr>
          <w:color w:val="993366"/>
        </w:rPr>
        <w:t>ENUMERATED</w:t>
      </w:r>
      <w:r w:rsidRPr="009C7017">
        <w:t xml:space="preserve"> {supported}                </w:t>
      </w:r>
      <w:r w:rsidRPr="009C7017">
        <w:rPr>
          <w:color w:val="993366"/>
        </w:rPr>
        <w:t>OPTIONAL</w:t>
      </w:r>
      <w:r w:rsidRPr="009C7017">
        <w:t>,</w:t>
      </w:r>
    </w:p>
    <w:p w14:paraId="5BB3BF84" w14:textId="77777777" w:rsidR="00D75F5A" w:rsidRPr="009C7017" w:rsidRDefault="00D75F5A" w:rsidP="00D75F5A">
      <w:pPr>
        <w:pStyle w:val="PL"/>
        <w:ind w:left="420" w:hanging="420"/>
      </w:pPr>
      <w:r w:rsidRPr="009C7017">
        <w:t xml:space="preserve">    ...</w:t>
      </w:r>
    </w:p>
    <w:p w14:paraId="19C72012" w14:textId="77777777" w:rsidR="00D75F5A" w:rsidRPr="009C7017" w:rsidRDefault="00D75F5A" w:rsidP="00D75F5A">
      <w:pPr>
        <w:pStyle w:val="PL"/>
        <w:ind w:left="420" w:hanging="420"/>
      </w:pPr>
      <w:r w:rsidRPr="009C7017">
        <w:t>}</w:t>
      </w:r>
    </w:p>
    <w:p w14:paraId="07260259" w14:textId="77777777" w:rsidR="00D75F5A" w:rsidRDefault="00D75F5A" w:rsidP="00D75F5A">
      <w:r>
        <w:rPr>
          <w:rFonts w:hint="eastAsia"/>
        </w:rPr>
        <w:t>打开</w:t>
      </w:r>
      <w:r>
        <w:rPr>
          <w:rFonts w:hint="eastAsia"/>
        </w:rPr>
        <w:t>VoNR</w:t>
      </w:r>
      <w:r>
        <w:rPr>
          <w:rFonts w:hint="eastAsia"/>
        </w:rPr>
        <w:t>开关的能力上报中会多出如下的能力项：</w:t>
      </w:r>
    </w:p>
    <w:tbl>
      <w:tblPr>
        <w:tblStyle w:val="a7"/>
        <w:tblW w:w="0" w:type="auto"/>
        <w:tblLook w:val="04A0" w:firstRow="1" w:lastRow="0" w:firstColumn="1" w:lastColumn="0" w:noHBand="0" w:noVBand="1"/>
      </w:tblPr>
      <w:tblGrid>
        <w:gridCol w:w="13454"/>
      </w:tblGrid>
      <w:tr w:rsidR="00D75F5A" w14:paraId="76C3F6CF" w14:textId="77777777" w:rsidTr="00047CD7">
        <w:tc>
          <w:tcPr>
            <w:tcW w:w="13454" w:type="dxa"/>
          </w:tcPr>
          <w:p w14:paraId="5834BF76" w14:textId="77777777" w:rsidR="00D75F5A" w:rsidRPr="00FB4931" w:rsidRDefault="00D75F5A" w:rsidP="00047CD7">
            <w:pPr>
              <w:rPr>
                <w:color w:val="FF0000"/>
              </w:rPr>
            </w:pPr>
            <w:r w:rsidRPr="00FB4931">
              <w:rPr>
                <w:color w:val="FF0000"/>
              </w:rPr>
              <w:t xml:space="preserve">    nonCriticalExtension </w:t>
            </w:r>
          </w:p>
          <w:p w14:paraId="7AA1F55E" w14:textId="77777777" w:rsidR="00D75F5A" w:rsidRPr="00FB4931" w:rsidRDefault="00D75F5A" w:rsidP="00047CD7">
            <w:pPr>
              <w:rPr>
                <w:color w:val="FF0000"/>
              </w:rPr>
            </w:pPr>
            <w:r w:rsidRPr="00FB4931">
              <w:rPr>
                <w:color w:val="FF0000"/>
              </w:rPr>
              <w:t xml:space="preserve">    {</w:t>
            </w:r>
          </w:p>
          <w:p w14:paraId="324F1FBE" w14:textId="77777777" w:rsidR="00D75F5A" w:rsidRPr="00FB4931" w:rsidRDefault="00D75F5A" w:rsidP="00047CD7">
            <w:pPr>
              <w:rPr>
                <w:color w:val="FF0000"/>
              </w:rPr>
            </w:pPr>
            <w:r w:rsidRPr="00FB4931">
              <w:rPr>
                <w:color w:val="FF0000"/>
              </w:rPr>
              <w:t xml:space="preserve">      ims-Parameters </w:t>
            </w:r>
          </w:p>
          <w:p w14:paraId="20819AF6" w14:textId="77777777" w:rsidR="00D75F5A" w:rsidRPr="00FB4931" w:rsidRDefault="00D75F5A" w:rsidP="00047CD7">
            <w:pPr>
              <w:rPr>
                <w:color w:val="FF0000"/>
              </w:rPr>
            </w:pPr>
            <w:r w:rsidRPr="00FB4931">
              <w:rPr>
                <w:color w:val="FF0000"/>
              </w:rPr>
              <w:t xml:space="preserve">      {</w:t>
            </w:r>
          </w:p>
          <w:p w14:paraId="2722882A" w14:textId="77777777" w:rsidR="00D75F5A" w:rsidRPr="00FB4931" w:rsidRDefault="00D75F5A" w:rsidP="00047CD7">
            <w:pPr>
              <w:rPr>
                <w:color w:val="FF0000"/>
              </w:rPr>
            </w:pPr>
            <w:r w:rsidRPr="00FB4931">
              <w:rPr>
                <w:color w:val="FF0000"/>
              </w:rPr>
              <w:t xml:space="preserve">        ims-ParametersFRX-Diff </w:t>
            </w:r>
          </w:p>
          <w:p w14:paraId="72CE80F5" w14:textId="77777777" w:rsidR="00D75F5A" w:rsidRPr="00FB4931" w:rsidRDefault="00D75F5A" w:rsidP="00047CD7">
            <w:pPr>
              <w:rPr>
                <w:color w:val="FF0000"/>
              </w:rPr>
            </w:pPr>
            <w:r w:rsidRPr="00FB4931">
              <w:rPr>
                <w:color w:val="FF0000"/>
              </w:rPr>
              <w:t xml:space="preserve">        {</w:t>
            </w:r>
          </w:p>
          <w:p w14:paraId="77361EB4" w14:textId="77777777" w:rsidR="00D75F5A" w:rsidRPr="00FB4931" w:rsidRDefault="00D75F5A" w:rsidP="00047CD7">
            <w:pPr>
              <w:rPr>
                <w:color w:val="FF0000"/>
              </w:rPr>
            </w:pPr>
            <w:r w:rsidRPr="00FB4931">
              <w:rPr>
                <w:color w:val="FF0000"/>
              </w:rPr>
              <w:t xml:space="preserve">          voiceOverNR supported</w:t>
            </w:r>
          </w:p>
          <w:p w14:paraId="7244C836" w14:textId="77777777" w:rsidR="00D75F5A" w:rsidRPr="00FB4931" w:rsidRDefault="00D75F5A" w:rsidP="00047CD7">
            <w:pPr>
              <w:rPr>
                <w:color w:val="FF0000"/>
              </w:rPr>
            </w:pPr>
            <w:r w:rsidRPr="00FB4931">
              <w:rPr>
                <w:color w:val="FF0000"/>
              </w:rPr>
              <w:t xml:space="preserve">        }</w:t>
            </w:r>
          </w:p>
          <w:p w14:paraId="53C1C450" w14:textId="77777777" w:rsidR="00D75F5A" w:rsidRPr="00FB4931" w:rsidRDefault="00D75F5A" w:rsidP="00047CD7">
            <w:pPr>
              <w:rPr>
                <w:color w:val="FF0000"/>
              </w:rPr>
            </w:pPr>
            <w:r w:rsidRPr="00FB4931">
              <w:rPr>
                <w:color w:val="FF0000"/>
              </w:rPr>
              <w:t xml:space="preserve">      }</w:t>
            </w:r>
          </w:p>
          <w:p w14:paraId="4B952547" w14:textId="77777777" w:rsidR="00D75F5A" w:rsidRPr="00FB4931" w:rsidRDefault="00D75F5A" w:rsidP="00047CD7">
            <w:pPr>
              <w:rPr>
                <w:color w:val="FF0000"/>
              </w:rPr>
            </w:pPr>
            <w:r w:rsidRPr="00FB4931">
              <w:rPr>
                <w:color w:val="FF0000"/>
              </w:rPr>
              <w:t xml:space="preserve">    }</w:t>
            </w:r>
          </w:p>
          <w:p w14:paraId="33C3E411" w14:textId="77777777" w:rsidR="00D75F5A" w:rsidRDefault="00D75F5A" w:rsidP="00047CD7"/>
          <w:p w14:paraId="7D1140C1" w14:textId="77777777" w:rsidR="00D75F5A" w:rsidRDefault="00D75F5A" w:rsidP="00047CD7">
            <w:r>
              <w:t xml:space="preserve"> irat-ParametersNR-v1540 </w:t>
            </w:r>
          </w:p>
          <w:p w14:paraId="19EE317D" w14:textId="77777777" w:rsidR="00D75F5A" w:rsidRDefault="00D75F5A" w:rsidP="00047CD7">
            <w:r>
              <w:t xml:space="preserve"> {</w:t>
            </w:r>
          </w:p>
          <w:p w14:paraId="61ED482C" w14:textId="77777777" w:rsidR="00D75F5A" w:rsidRPr="00FB4931" w:rsidRDefault="00D75F5A" w:rsidP="00047CD7">
            <w:pPr>
              <w:rPr>
                <w:color w:val="FF0000"/>
              </w:rPr>
            </w:pPr>
            <w:r w:rsidRPr="00FB4931">
              <w:rPr>
                <w:color w:val="FF0000"/>
              </w:rPr>
              <w:t xml:space="preserve">   ims-VoiceOverNR-FR1-r15 supported,</w:t>
            </w:r>
          </w:p>
          <w:p w14:paraId="66F6AFED" w14:textId="77777777" w:rsidR="00D75F5A" w:rsidRDefault="00D75F5A" w:rsidP="00047CD7">
            <w:r>
              <w:t xml:space="preserve">   </w:t>
            </w:r>
            <w:r w:rsidRPr="00FB4931">
              <w:t>sa-NR-r15 supported,</w:t>
            </w:r>
          </w:p>
          <w:p w14:paraId="20C7FF2D" w14:textId="77777777" w:rsidR="00D75F5A" w:rsidRDefault="00D75F5A" w:rsidP="00047CD7">
            <w:r>
              <w:t xml:space="preserve">   …</w:t>
            </w:r>
          </w:p>
          <w:p w14:paraId="3395204A" w14:textId="77777777" w:rsidR="00D75F5A" w:rsidRDefault="00D75F5A" w:rsidP="00047CD7">
            <w:r>
              <w:t xml:space="preserve"> }</w:t>
            </w:r>
          </w:p>
          <w:p w14:paraId="7B048089" w14:textId="77777777" w:rsidR="00D75F5A" w:rsidRPr="00FB4931" w:rsidRDefault="00D75F5A" w:rsidP="00047CD7"/>
        </w:tc>
      </w:tr>
    </w:tbl>
    <w:p w14:paraId="56E06AE5" w14:textId="77777777" w:rsidR="00D75F5A" w:rsidRDefault="00D75F5A" w:rsidP="00D75F5A">
      <w:r>
        <w:rPr>
          <w:rFonts w:hint="eastAsia"/>
        </w:rPr>
        <w:t>高通关于</w:t>
      </w:r>
      <w:r>
        <w:rPr>
          <w:rFonts w:hint="eastAsia"/>
        </w:rPr>
        <w:t>VoNR</w:t>
      </w:r>
      <w:r>
        <w:rPr>
          <w:rFonts w:hint="eastAsia"/>
        </w:rPr>
        <w:t>能力的开关设置的修改：</w:t>
      </w:r>
    </w:p>
    <w:p w14:paraId="7A71AB3B" w14:textId="77777777" w:rsidR="00D75F5A" w:rsidRDefault="00C7676F" w:rsidP="00D75F5A">
      <w:hyperlink r:id="rId216" w:history="1">
        <w:r w:rsidR="00D75F5A" w:rsidRPr="00F86D3E">
          <w:rPr>
            <w:rStyle w:val="ab"/>
          </w:rPr>
          <w:t>http://gerrit.pt.mioffice.cn/c/vendor/qcom/non-hlos/modem_proc/+/1852209</w:t>
        </w:r>
      </w:hyperlink>
    </w:p>
    <w:p w14:paraId="44C3B997" w14:textId="38217AB7" w:rsidR="00D75F5A" w:rsidRPr="00D75F5A" w:rsidRDefault="00D75F5A" w:rsidP="00D75F5A">
      <w:pPr>
        <w:pStyle w:val="3"/>
        <w:spacing w:before="156" w:after="156"/>
      </w:pPr>
      <w:r>
        <w:rPr>
          <w:rFonts w:hint="eastAsia"/>
        </w:rPr>
        <w:t>VoNR</w:t>
      </w:r>
      <w:r>
        <w:rPr>
          <w:rFonts w:hint="eastAsia"/>
        </w:rPr>
        <w:t>编码方案配置</w:t>
      </w:r>
    </w:p>
    <w:p w14:paraId="26B4EEBD" w14:textId="70EDD150" w:rsidR="00102A2C" w:rsidRDefault="00102A2C" w:rsidP="00102A2C">
      <w:r>
        <w:rPr>
          <w:rFonts w:hint="eastAsia"/>
        </w:rPr>
        <w:t>中国联通</w:t>
      </w:r>
      <w:r w:rsidR="00D75F5A">
        <w:rPr>
          <w:rFonts w:hint="eastAsia"/>
        </w:rPr>
        <w:t>VoNR</w:t>
      </w:r>
      <w:r>
        <w:rPr>
          <w:rFonts w:hint="eastAsia"/>
        </w:rPr>
        <w:t>外场测试用例中提到了</w:t>
      </w:r>
      <w:r>
        <w:rPr>
          <w:rFonts w:hint="eastAsia"/>
        </w:rPr>
        <w:t>VoNR</w:t>
      </w:r>
      <w:r>
        <w:rPr>
          <w:rFonts w:hint="eastAsia"/>
        </w:rPr>
        <w:t>编码互通的测试用例，包括如下场景。</w:t>
      </w:r>
    </w:p>
    <w:p w14:paraId="676A00C8" w14:textId="34A5BCEE" w:rsidR="007C04AC" w:rsidRDefault="002869CB" w:rsidP="002869CB">
      <w:pPr>
        <w:pStyle w:val="4"/>
        <w:spacing w:before="156" w:after="156"/>
      </w:pPr>
      <w:r>
        <w:rPr>
          <w:rFonts w:hint="eastAsia"/>
        </w:rPr>
        <w:t>Test</w:t>
      </w:r>
      <w:r>
        <w:t>1</w:t>
      </w:r>
      <w:r>
        <w:rPr>
          <w:rFonts w:hint="eastAsia"/>
        </w:rPr>
        <w:t>：</w:t>
      </w:r>
      <w:r w:rsidR="00102A2C">
        <w:t xml:space="preserve">5.1 </w:t>
      </w:r>
      <w:r w:rsidR="00102A2C">
        <w:rPr>
          <w:rFonts w:hint="eastAsia"/>
        </w:rPr>
        <w:t>VoNR</w:t>
      </w:r>
      <w:r w:rsidR="00102A2C">
        <w:rPr>
          <w:rFonts w:hint="eastAsia"/>
        </w:rPr>
        <w:t>语音通话编解码</w:t>
      </w:r>
      <w:r w:rsidR="00102A2C">
        <w:rPr>
          <w:rFonts w:hint="eastAsia"/>
        </w:rPr>
        <w:t xml:space="preserve"> A</w:t>
      </w:r>
      <w:r w:rsidR="00102A2C">
        <w:t>MR-WB</w:t>
      </w:r>
      <w:r w:rsidR="00102A2C">
        <w:rPr>
          <w:rFonts w:hint="eastAsia"/>
        </w:rPr>
        <w:t>。全程使用</w:t>
      </w:r>
      <w:r w:rsidR="00102A2C">
        <w:rPr>
          <w:rFonts w:hint="eastAsia"/>
        </w:rPr>
        <w:t>ARM</w:t>
      </w:r>
      <w:r w:rsidR="00102A2C">
        <w:t>-WB</w:t>
      </w:r>
      <w:r w:rsidR="00102A2C">
        <w:rPr>
          <w:rFonts w:hint="eastAsia"/>
        </w:rPr>
        <w:t>不需要编解码转换。</w:t>
      </w:r>
    </w:p>
    <w:p w14:paraId="264B4FAD" w14:textId="1F73D855" w:rsidR="002869CB" w:rsidRDefault="002869CB" w:rsidP="002005EB">
      <w:pPr>
        <w:pStyle w:val="ac"/>
        <w:numPr>
          <w:ilvl w:val="0"/>
          <w:numId w:val="65"/>
        </w:numPr>
        <w:ind w:firstLineChars="0"/>
      </w:pPr>
      <w:r>
        <w:rPr>
          <w:rFonts w:hint="eastAsia"/>
        </w:rPr>
        <w:t>呼叫成功接通，语音清晰；</w:t>
      </w:r>
    </w:p>
    <w:p w14:paraId="5A67E781" w14:textId="0B6F928C" w:rsidR="00102A2C" w:rsidRDefault="002869CB" w:rsidP="002005EB">
      <w:pPr>
        <w:pStyle w:val="ac"/>
        <w:numPr>
          <w:ilvl w:val="0"/>
          <w:numId w:val="65"/>
        </w:numPr>
        <w:ind w:firstLineChars="0"/>
      </w:pPr>
      <w:r>
        <w:rPr>
          <w:rFonts w:hint="eastAsia"/>
        </w:rPr>
        <w:t>检查各网元的编码协商信令流程符合协议，全程使用</w:t>
      </w:r>
      <w:r>
        <w:rPr>
          <w:rFonts w:hint="eastAsia"/>
        </w:rPr>
        <w:t>AMR WB</w:t>
      </w:r>
      <w:r>
        <w:rPr>
          <w:rFonts w:hint="eastAsia"/>
        </w:rPr>
        <w:t>，不需要编解码转换；</w:t>
      </w:r>
    </w:p>
    <w:p w14:paraId="3F1AF13C" w14:textId="5F4EB0B1" w:rsidR="00102A2C" w:rsidRDefault="00102A2C" w:rsidP="002869CB">
      <w:pPr>
        <w:pStyle w:val="4"/>
        <w:spacing w:before="156" w:after="156"/>
      </w:pPr>
      <w:r>
        <w:rPr>
          <w:rFonts w:hint="eastAsia"/>
        </w:rPr>
        <w:t>Test</w:t>
      </w:r>
      <w:r>
        <w:t>2</w:t>
      </w:r>
      <w:r w:rsidR="002869CB">
        <w:rPr>
          <w:rFonts w:hint="eastAsia"/>
        </w:rPr>
        <w:t>：</w:t>
      </w:r>
      <w:r>
        <w:rPr>
          <w:rFonts w:hint="eastAsia"/>
        </w:rPr>
        <w:t>5</w:t>
      </w:r>
      <w:r>
        <w:t>.</w:t>
      </w:r>
      <w:r w:rsidR="002869CB">
        <w:t>2.</w:t>
      </w:r>
      <w:r>
        <w:t xml:space="preserve">1 </w:t>
      </w:r>
      <w:r>
        <w:rPr>
          <w:rFonts w:hint="eastAsia"/>
        </w:rPr>
        <w:t>EVS</w:t>
      </w:r>
      <w:r>
        <w:t xml:space="preserve"> SWB</w:t>
      </w:r>
      <w:r>
        <w:rPr>
          <w:rFonts w:hint="eastAsia"/>
        </w:rPr>
        <w:t>互通</w:t>
      </w:r>
    </w:p>
    <w:p w14:paraId="28E00C32" w14:textId="4D510FE7" w:rsidR="00102A2C" w:rsidRDefault="00102A2C" w:rsidP="00102A2C">
      <w:r>
        <w:rPr>
          <w:rFonts w:hint="eastAsia"/>
        </w:rPr>
        <w:t>终端能力设置检查</w:t>
      </w:r>
    </w:p>
    <w:p w14:paraId="7C957F69" w14:textId="77777777" w:rsidR="00102A2C" w:rsidRDefault="00102A2C" w:rsidP="00102A2C">
      <w:r>
        <w:rPr>
          <w:rFonts w:hint="eastAsia"/>
        </w:rPr>
        <w:t>1</w:t>
      </w:r>
      <w:r>
        <w:rPr>
          <w:rFonts w:hint="eastAsia"/>
        </w:rPr>
        <w:t>、检查终端应支持</w:t>
      </w:r>
      <w:r>
        <w:rPr>
          <w:rFonts w:hint="eastAsia"/>
        </w:rPr>
        <w:t>EVS WB</w:t>
      </w:r>
      <w:r>
        <w:rPr>
          <w:rFonts w:hint="eastAsia"/>
        </w:rPr>
        <w:t>和</w:t>
      </w:r>
      <w:r>
        <w:rPr>
          <w:rFonts w:hint="eastAsia"/>
        </w:rPr>
        <w:t>SWB</w:t>
      </w:r>
      <w:r>
        <w:rPr>
          <w:rFonts w:hint="eastAsia"/>
        </w:rPr>
        <w:t>语音编码。验证</w:t>
      </w:r>
      <w:r>
        <w:rPr>
          <w:rFonts w:hint="eastAsia"/>
        </w:rPr>
        <w:t>UE A</w:t>
      </w:r>
      <w:r>
        <w:rPr>
          <w:rFonts w:hint="eastAsia"/>
        </w:rPr>
        <w:t>在发送的</w:t>
      </w:r>
      <w:r>
        <w:rPr>
          <w:rFonts w:hint="eastAsia"/>
        </w:rPr>
        <w:t>invite</w:t>
      </w:r>
      <w:r>
        <w:rPr>
          <w:rFonts w:hint="eastAsia"/>
        </w:rPr>
        <w:t>消息中应至少支持以下</w:t>
      </w:r>
      <w:r>
        <w:rPr>
          <w:rFonts w:hint="eastAsia"/>
        </w:rPr>
        <w:t>EVS</w:t>
      </w:r>
      <w:r>
        <w:rPr>
          <w:rFonts w:hint="eastAsia"/>
        </w:rPr>
        <w:t>配置之一：</w:t>
      </w:r>
    </w:p>
    <w:p w14:paraId="0E45D35D" w14:textId="77777777" w:rsidR="00102A2C" w:rsidRDefault="00102A2C" w:rsidP="00102A2C">
      <w:r>
        <w:rPr>
          <w:rFonts w:hint="eastAsia"/>
        </w:rPr>
        <w:t>•</w:t>
      </w:r>
      <w:r>
        <w:rPr>
          <w:rFonts w:hint="eastAsia"/>
        </w:rPr>
        <w:tab/>
        <w:t xml:space="preserve">EVS </w:t>
      </w:r>
      <w:r>
        <w:rPr>
          <w:rFonts w:hint="eastAsia"/>
        </w:rPr>
        <w:t>配置</w:t>
      </w:r>
      <w:r>
        <w:rPr>
          <w:rFonts w:hint="eastAsia"/>
        </w:rPr>
        <w:t>A1: br=5.9-13.2; bw=nb-swb.</w:t>
      </w:r>
    </w:p>
    <w:p w14:paraId="27CA3FC6" w14:textId="77777777" w:rsidR="00102A2C" w:rsidRDefault="00102A2C" w:rsidP="00102A2C">
      <w:r>
        <w:rPr>
          <w:rFonts w:hint="eastAsia"/>
        </w:rPr>
        <w:t>•</w:t>
      </w:r>
      <w:r>
        <w:rPr>
          <w:rFonts w:hint="eastAsia"/>
        </w:rPr>
        <w:tab/>
        <w:t xml:space="preserve">EVS </w:t>
      </w:r>
      <w:r>
        <w:rPr>
          <w:rFonts w:hint="eastAsia"/>
        </w:rPr>
        <w:t>配置</w:t>
      </w:r>
      <w:r>
        <w:rPr>
          <w:rFonts w:hint="eastAsia"/>
        </w:rPr>
        <w:t>A2: br=5.9-24.4; bw=nb-swb.</w:t>
      </w:r>
    </w:p>
    <w:p w14:paraId="14FD501F" w14:textId="77777777" w:rsidR="00102A2C" w:rsidRDefault="00102A2C" w:rsidP="00102A2C">
      <w:r>
        <w:rPr>
          <w:rFonts w:hint="eastAsia"/>
        </w:rPr>
        <w:t>•</w:t>
      </w:r>
      <w:r>
        <w:rPr>
          <w:rFonts w:hint="eastAsia"/>
        </w:rPr>
        <w:tab/>
        <w:t xml:space="preserve">EVS </w:t>
      </w:r>
      <w:r>
        <w:rPr>
          <w:rFonts w:hint="eastAsia"/>
        </w:rPr>
        <w:t>配置</w:t>
      </w:r>
      <w:r>
        <w:rPr>
          <w:rFonts w:hint="eastAsia"/>
        </w:rPr>
        <w:t>B0: br=13.2; bw=swb.</w:t>
      </w:r>
    </w:p>
    <w:p w14:paraId="54F769C9" w14:textId="77777777" w:rsidR="00102A2C" w:rsidRDefault="00102A2C" w:rsidP="00102A2C">
      <w:r>
        <w:rPr>
          <w:rFonts w:hint="eastAsia"/>
        </w:rPr>
        <w:t>•</w:t>
      </w:r>
      <w:r>
        <w:rPr>
          <w:rFonts w:hint="eastAsia"/>
        </w:rPr>
        <w:tab/>
        <w:t xml:space="preserve">EVS </w:t>
      </w:r>
      <w:r>
        <w:rPr>
          <w:rFonts w:hint="eastAsia"/>
        </w:rPr>
        <w:t>配置</w:t>
      </w:r>
      <w:r>
        <w:rPr>
          <w:rFonts w:hint="eastAsia"/>
        </w:rPr>
        <w:t>B1: br=9.6-13.2; bw=swb.</w:t>
      </w:r>
    </w:p>
    <w:p w14:paraId="32A22A86" w14:textId="77777777" w:rsidR="00102A2C" w:rsidRDefault="00102A2C" w:rsidP="00102A2C">
      <w:r>
        <w:rPr>
          <w:rFonts w:hint="eastAsia"/>
        </w:rPr>
        <w:t>•</w:t>
      </w:r>
      <w:r>
        <w:rPr>
          <w:rFonts w:hint="eastAsia"/>
        </w:rPr>
        <w:tab/>
        <w:t xml:space="preserve">EVS </w:t>
      </w:r>
      <w:r>
        <w:rPr>
          <w:rFonts w:hint="eastAsia"/>
        </w:rPr>
        <w:t>配置</w:t>
      </w:r>
      <w:r>
        <w:rPr>
          <w:rFonts w:hint="eastAsia"/>
        </w:rPr>
        <w:t xml:space="preserve">B2: br=9.6-24.4; bw=swb. </w:t>
      </w:r>
    </w:p>
    <w:p w14:paraId="12461CBE" w14:textId="77777777" w:rsidR="00102A2C" w:rsidRDefault="00102A2C" w:rsidP="00102A2C">
      <w:r>
        <w:rPr>
          <w:rFonts w:hint="eastAsia"/>
        </w:rPr>
        <w:t>2</w:t>
      </w:r>
      <w:r>
        <w:rPr>
          <w:rFonts w:hint="eastAsia"/>
        </w:rPr>
        <w:t>、呼叫成功接通，语音清晰；</w:t>
      </w:r>
    </w:p>
    <w:p w14:paraId="2BBF53CB" w14:textId="7EB9C93E" w:rsidR="00102A2C" w:rsidRDefault="00102A2C" w:rsidP="00102A2C">
      <w:r>
        <w:rPr>
          <w:rFonts w:hint="eastAsia"/>
        </w:rPr>
        <w:t>3</w:t>
      </w:r>
      <w:r>
        <w:rPr>
          <w:rFonts w:hint="eastAsia"/>
        </w:rPr>
        <w:t>、检查各网元的编码协商信令流程符合协议，语音编解码使用</w:t>
      </w:r>
      <w:r>
        <w:rPr>
          <w:rFonts w:hint="eastAsia"/>
        </w:rPr>
        <w:t>EVS SWB</w:t>
      </w:r>
    </w:p>
    <w:p w14:paraId="386A4F0D" w14:textId="11ED6DCE" w:rsidR="00102A2C" w:rsidRDefault="00102A2C" w:rsidP="00102A2C"/>
    <w:p w14:paraId="7178111E" w14:textId="04787A63" w:rsidR="00102A2C" w:rsidRDefault="00102A2C" w:rsidP="002869CB">
      <w:pPr>
        <w:pStyle w:val="4"/>
        <w:spacing w:before="156" w:after="156"/>
      </w:pPr>
      <w:r>
        <w:rPr>
          <w:rFonts w:hint="eastAsia"/>
        </w:rPr>
        <w:t>Test</w:t>
      </w:r>
      <w:r>
        <w:t>3</w:t>
      </w:r>
      <w:r w:rsidR="002869CB">
        <w:rPr>
          <w:rFonts w:hint="eastAsia"/>
        </w:rPr>
        <w:t>：</w:t>
      </w:r>
      <w:r>
        <w:rPr>
          <w:rFonts w:hint="eastAsia"/>
        </w:rPr>
        <w:t>5</w:t>
      </w:r>
      <w:r>
        <w:t xml:space="preserve">.2.2 </w:t>
      </w:r>
      <w:r>
        <w:rPr>
          <w:rFonts w:hint="eastAsia"/>
        </w:rPr>
        <w:t>主叫支持</w:t>
      </w:r>
      <w:r>
        <w:rPr>
          <w:rFonts w:hint="eastAsia"/>
        </w:rPr>
        <w:t>EVS</w:t>
      </w:r>
      <w:r>
        <w:t xml:space="preserve"> SWB</w:t>
      </w:r>
      <w:r>
        <w:rPr>
          <w:rFonts w:hint="eastAsia"/>
        </w:rPr>
        <w:t>，被叫仅支持</w:t>
      </w:r>
      <w:r>
        <w:rPr>
          <w:rFonts w:hint="eastAsia"/>
        </w:rPr>
        <w:t>EVS</w:t>
      </w:r>
      <w:r>
        <w:t xml:space="preserve"> </w:t>
      </w:r>
      <w:r>
        <w:rPr>
          <w:rFonts w:hint="eastAsia"/>
        </w:rPr>
        <w:t>WB</w:t>
      </w:r>
      <w:r>
        <w:rPr>
          <w:rFonts w:hint="eastAsia"/>
        </w:rPr>
        <w:t>，则选择</w:t>
      </w:r>
      <w:r>
        <w:rPr>
          <w:rFonts w:hint="eastAsia"/>
        </w:rPr>
        <w:t>EVS</w:t>
      </w:r>
      <w:r>
        <w:t xml:space="preserve"> </w:t>
      </w:r>
      <w:r>
        <w:rPr>
          <w:rFonts w:hint="eastAsia"/>
        </w:rPr>
        <w:t>WB</w:t>
      </w:r>
    </w:p>
    <w:p w14:paraId="49156417" w14:textId="77777777" w:rsidR="002869CB" w:rsidRDefault="002869CB" w:rsidP="002869CB">
      <w:r>
        <w:rPr>
          <w:rFonts w:hint="eastAsia"/>
        </w:rPr>
        <w:t>1</w:t>
      </w:r>
      <w:r>
        <w:rPr>
          <w:rFonts w:hint="eastAsia"/>
        </w:rPr>
        <w:t>、检查终端应支持</w:t>
      </w:r>
      <w:r>
        <w:rPr>
          <w:rFonts w:hint="eastAsia"/>
        </w:rPr>
        <w:t>EVS WB</w:t>
      </w:r>
      <w:r>
        <w:rPr>
          <w:rFonts w:hint="eastAsia"/>
        </w:rPr>
        <w:t>和</w:t>
      </w:r>
      <w:r>
        <w:rPr>
          <w:rFonts w:hint="eastAsia"/>
        </w:rPr>
        <w:t>SWB</w:t>
      </w:r>
      <w:r>
        <w:rPr>
          <w:rFonts w:hint="eastAsia"/>
        </w:rPr>
        <w:t>语音编码。验证</w:t>
      </w:r>
      <w:r>
        <w:rPr>
          <w:rFonts w:hint="eastAsia"/>
        </w:rPr>
        <w:t>UE A</w:t>
      </w:r>
      <w:r>
        <w:rPr>
          <w:rFonts w:hint="eastAsia"/>
        </w:rPr>
        <w:t>在发送的</w:t>
      </w:r>
      <w:r>
        <w:rPr>
          <w:rFonts w:hint="eastAsia"/>
        </w:rPr>
        <w:t>invite</w:t>
      </w:r>
      <w:r>
        <w:rPr>
          <w:rFonts w:hint="eastAsia"/>
        </w:rPr>
        <w:t>消息中应至少支持以下</w:t>
      </w:r>
      <w:r>
        <w:rPr>
          <w:rFonts w:hint="eastAsia"/>
        </w:rPr>
        <w:t>EVS</w:t>
      </w:r>
      <w:r>
        <w:rPr>
          <w:rFonts w:hint="eastAsia"/>
        </w:rPr>
        <w:t>配置之一：</w:t>
      </w:r>
    </w:p>
    <w:p w14:paraId="54ADABF5" w14:textId="77777777" w:rsidR="002869CB" w:rsidRDefault="002869CB" w:rsidP="002869CB">
      <w:r>
        <w:rPr>
          <w:rFonts w:hint="eastAsia"/>
        </w:rPr>
        <w:t>•</w:t>
      </w:r>
      <w:r>
        <w:rPr>
          <w:rFonts w:hint="eastAsia"/>
        </w:rPr>
        <w:tab/>
        <w:t xml:space="preserve">EVS </w:t>
      </w:r>
      <w:r>
        <w:rPr>
          <w:rFonts w:hint="eastAsia"/>
        </w:rPr>
        <w:t>配置</w:t>
      </w:r>
      <w:r>
        <w:rPr>
          <w:rFonts w:hint="eastAsia"/>
        </w:rPr>
        <w:t>A1: br=5.9-13.2; bw=nb-swb.</w:t>
      </w:r>
    </w:p>
    <w:p w14:paraId="25AABB89" w14:textId="77777777" w:rsidR="002869CB" w:rsidRDefault="002869CB" w:rsidP="002869CB">
      <w:r>
        <w:rPr>
          <w:rFonts w:hint="eastAsia"/>
        </w:rPr>
        <w:t>•</w:t>
      </w:r>
      <w:r>
        <w:rPr>
          <w:rFonts w:hint="eastAsia"/>
        </w:rPr>
        <w:tab/>
        <w:t xml:space="preserve">EVS </w:t>
      </w:r>
      <w:r>
        <w:rPr>
          <w:rFonts w:hint="eastAsia"/>
        </w:rPr>
        <w:t>配置</w:t>
      </w:r>
      <w:r>
        <w:rPr>
          <w:rFonts w:hint="eastAsia"/>
        </w:rPr>
        <w:t>A2: br=5.9-24.4; bw=nb-swb.</w:t>
      </w:r>
    </w:p>
    <w:p w14:paraId="21E92EF8" w14:textId="77777777" w:rsidR="002869CB" w:rsidRDefault="002869CB" w:rsidP="002869CB">
      <w:r>
        <w:rPr>
          <w:rFonts w:hint="eastAsia"/>
        </w:rPr>
        <w:t>2</w:t>
      </w:r>
      <w:r>
        <w:rPr>
          <w:rFonts w:hint="eastAsia"/>
        </w:rPr>
        <w:t>、呼叫成功接通，语音清晰；</w:t>
      </w:r>
    </w:p>
    <w:p w14:paraId="140B0594" w14:textId="09BB9C6A" w:rsidR="00102A2C" w:rsidRDefault="002869CB" w:rsidP="002869CB">
      <w:r>
        <w:rPr>
          <w:rFonts w:hint="eastAsia"/>
        </w:rPr>
        <w:t>3</w:t>
      </w:r>
      <w:r>
        <w:rPr>
          <w:rFonts w:hint="eastAsia"/>
        </w:rPr>
        <w:t>、检查各网元的编码协商信令流程符合协议，语音编解码使用</w:t>
      </w:r>
      <w:r>
        <w:rPr>
          <w:rFonts w:hint="eastAsia"/>
        </w:rPr>
        <w:t>EVS WB</w:t>
      </w:r>
      <w:r>
        <w:rPr>
          <w:rFonts w:hint="eastAsia"/>
        </w:rPr>
        <w:t>。</w:t>
      </w:r>
    </w:p>
    <w:p w14:paraId="6B2DC335" w14:textId="6515915C" w:rsidR="00102A2C" w:rsidRDefault="00102A2C" w:rsidP="00491752"/>
    <w:p w14:paraId="077670C9" w14:textId="73DEC1DD" w:rsidR="002869CB" w:rsidRDefault="002869CB" w:rsidP="002869CB">
      <w:pPr>
        <w:pStyle w:val="4"/>
        <w:spacing w:before="156" w:after="156"/>
      </w:pPr>
      <w:r>
        <w:rPr>
          <w:rFonts w:hint="eastAsia"/>
        </w:rPr>
        <w:t>Test</w:t>
      </w:r>
      <w:r>
        <w:t>4</w:t>
      </w:r>
      <w:r>
        <w:rPr>
          <w:rFonts w:hint="eastAsia"/>
        </w:rPr>
        <w:t>：</w:t>
      </w:r>
      <w:r>
        <w:rPr>
          <w:rFonts w:hint="eastAsia"/>
        </w:rPr>
        <w:t>5</w:t>
      </w:r>
      <w:r>
        <w:t>.2.3</w:t>
      </w:r>
      <w:r w:rsidRPr="002869CB">
        <w:rPr>
          <w:rFonts w:hint="eastAsia"/>
        </w:rPr>
        <w:t>主叫支持</w:t>
      </w:r>
      <w:r w:rsidRPr="002869CB">
        <w:rPr>
          <w:rFonts w:hint="eastAsia"/>
        </w:rPr>
        <w:t>EVS SWB</w:t>
      </w:r>
      <w:r w:rsidRPr="002869CB">
        <w:rPr>
          <w:rFonts w:hint="eastAsia"/>
        </w:rPr>
        <w:t>，被叫仅支持</w:t>
      </w:r>
      <w:r w:rsidRPr="002869CB">
        <w:rPr>
          <w:rFonts w:hint="eastAsia"/>
        </w:rPr>
        <w:t>AMR WB</w:t>
      </w:r>
      <w:r w:rsidRPr="002869CB">
        <w:rPr>
          <w:rFonts w:hint="eastAsia"/>
        </w:rPr>
        <w:t>时，选择</w:t>
      </w:r>
      <w:r w:rsidRPr="002869CB">
        <w:rPr>
          <w:rFonts w:hint="eastAsia"/>
        </w:rPr>
        <w:t>AMR WB</w:t>
      </w:r>
      <w:r w:rsidRPr="002869CB">
        <w:rPr>
          <w:rFonts w:hint="eastAsia"/>
        </w:rPr>
        <w:t>进行呼叫</w:t>
      </w:r>
    </w:p>
    <w:p w14:paraId="43C01DE4" w14:textId="22147598" w:rsidR="002869CB" w:rsidRDefault="002869CB" w:rsidP="002869CB">
      <w:r>
        <w:rPr>
          <w:rFonts w:hint="eastAsia"/>
        </w:rPr>
        <w:t>VoNR</w:t>
      </w:r>
      <w:r>
        <w:rPr>
          <w:rFonts w:hint="eastAsia"/>
        </w:rPr>
        <w:t>用户</w:t>
      </w:r>
      <w:r>
        <w:rPr>
          <w:rFonts w:hint="eastAsia"/>
        </w:rPr>
        <w:t>EVS</w:t>
      </w:r>
      <w:r>
        <w:rPr>
          <w:rFonts w:hint="eastAsia"/>
        </w:rPr>
        <w:t>和</w:t>
      </w:r>
      <w:r>
        <w:rPr>
          <w:rFonts w:hint="eastAsia"/>
        </w:rPr>
        <w:t>AMR</w:t>
      </w:r>
      <w:r>
        <w:rPr>
          <w:rFonts w:hint="eastAsia"/>
        </w:rPr>
        <w:t>互通</w:t>
      </w:r>
    </w:p>
    <w:p w14:paraId="1011D8D7" w14:textId="4BD83795" w:rsidR="002869CB" w:rsidRDefault="00666624" w:rsidP="002869CB">
      <w:r>
        <w:rPr>
          <w:rFonts w:hint="eastAsia"/>
        </w:rPr>
        <w:t>处理流程：</w:t>
      </w:r>
    </w:p>
    <w:p w14:paraId="326840A1" w14:textId="77777777" w:rsidR="00666624" w:rsidRDefault="00666624" w:rsidP="00666624">
      <w:r>
        <w:rPr>
          <w:rFonts w:hint="eastAsia"/>
        </w:rPr>
        <w:t>1.</w:t>
      </w:r>
      <w:r>
        <w:rPr>
          <w:rFonts w:hint="eastAsia"/>
        </w:rPr>
        <w:tab/>
      </w:r>
      <w:r>
        <w:rPr>
          <w:rFonts w:hint="eastAsia"/>
        </w:rPr>
        <w:t>网络中各网元系统及操作维护台运行正常，支持</w:t>
      </w:r>
      <w:r>
        <w:rPr>
          <w:rFonts w:hint="eastAsia"/>
        </w:rPr>
        <w:t>VoNR</w:t>
      </w:r>
      <w:r>
        <w:rPr>
          <w:rFonts w:hint="eastAsia"/>
        </w:rPr>
        <w:t>功能；</w:t>
      </w:r>
    </w:p>
    <w:p w14:paraId="64843ADA" w14:textId="77777777" w:rsidR="00666624" w:rsidRPr="00666624" w:rsidRDefault="00666624" w:rsidP="00666624">
      <w:pPr>
        <w:rPr>
          <w:color w:val="FF0000"/>
        </w:rPr>
      </w:pPr>
      <w:r w:rsidRPr="00666624">
        <w:rPr>
          <w:rFonts w:hint="eastAsia"/>
          <w:color w:val="FF0000"/>
          <w:highlight w:val="yellow"/>
        </w:rPr>
        <w:t>2.</w:t>
      </w:r>
      <w:r w:rsidRPr="00666624">
        <w:rPr>
          <w:rFonts w:hint="eastAsia"/>
          <w:color w:val="FF0000"/>
          <w:highlight w:val="yellow"/>
        </w:rPr>
        <w:tab/>
      </w:r>
      <w:r w:rsidRPr="00666624">
        <w:rPr>
          <w:rFonts w:hint="eastAsia"/>
          <w:color w:val="FF0000"/>
          <w:highlight w:val="yellow"/>
        </w:rPr>
        <w:t>主叫支持</w:t>
      </w:r>
      <w:r w:rsidRPr="00666624">
        <w:rPr>
          <w:rFonts w:hint="eastAsia"/>
          <w:color w:val="FF0000"/>
          <w:highlight w:val="yellow"/>
        </w:rPr>
        <w:t>EVS SWB</w:t>
      </w:r>
      <w:r w:rsidRPr="00666624">
        <w:rPr>
          <w:rFonts w:hint="eastAsia"/>
          <w:color w:val="FF0000"/>
          <w:highlight w:val="yellow"/>
        </w:rPr>
        <w:t>，被叫不支持</w:t>
      </w:r>
      <w:r w:rsidRPr="00666624">
        <w:rPr>
          <w:rFonts w:hint="eastAsia"/>
          <w:color w:val="FF0000"/>
          <w:highlight w:val="yellow"/>
        </w:rPr>
        <w:t>EVS SWB</w:t>
      </w:r>
      <w:r w:rsidRPr="00666624">
        <w:rPr>
          <w:rFonts w:hint="eastAsia"/>
          <w:color w:val="FF0000"/>
          <w:highlight w:val="yellow"/>
        </w:rPr>
        <w:t>但支持</w:t>
      </w:r>
      <w:r w:rsidRPr="00666624">
        <w:rPr>
          <w:rFonts w:hint="eastAsia"/>
          <w:color w:val="FF0000"/>
          <w:highlight w:val="yellow"/>
        </w:rPr>
        <w:t>AMR WB</w:t>
      </w:r>
      <w:r w:rsidRPr="00666624">
        <w:rPr>
          <w:rFonts w:hint="eastAsia"/>
          <w:color w:val="FF0000"/>
          <w:highlight w:val="yellow"/>
        </w:rPr>
        <w:t>；</w:t>
      </w:r>
    </w:p>
    <w:p w14:paraId="3FD29948" w14:textId="77777777" w:rsidR="00666624" w:rsidRDefault="00666624" w:rsidP="00666624">
      <w:r>
        <w:rPr>
          <w:rFonts w:hint="eastAsia"/>
        </w:rPr>
        <w:lastRenderedPageBreak/>
        <w:t>3.</w:t>
      </w:r>
      <w:r>
        <w:rPr>
          <w:rFonts w:hint="eastAsia"/>
        </w:rPr>
        <w:tab/>
      </w:r>
      <w:r>
        <w:rPr>
          <w:rFonts w:hint="eastAsia"/>
        </w:rPr>
        <w:t>终端的</w:t>
      </w:r>
      <w:r>
        <w:rPr>
          <w:rFonts w:hint="eastAsia"/>
        </w:rPr>
        <w:t>EVS</w:t>
      </w:r>
      <w:r>
        <w:rPr>
          <w:rFonts w:hint="eastAsia"/>
        </w:rPr>
        <w:t>配置为</w:t>
      </w:r>
      <w:r>
        <w:rPr>
          <w:rFonts w:hint="eastAsia"/>
        </w:rPr>
        <w:t>A1</w:t>
      </w:r>
      <w:r>
        <w:rPr>
          <w:rFonts w:hint="eastAsia"/>
        </w:rPr>
        <w:t>或者</w:t>
      </w:r>
      <w:r>
        <w:rPr>
          <w:rFonts w:hint="eastAsia"/>
        </w:rPr>
        <w:t>A2</w:t>
      </w:r>
      <w:r>
        <w:rPr>
          <w:rFonts w:hint="eastAsia"/>
        </w:rPr>
        <w:t>；</w:t>
      </w:r>
    </w:p>
    <w:p w14:paraId="0D4F4211" w14:textId="77777777" w:rsidR="00666624" w:rsidRDefault="00666624" w:rsidP="00666624">
      <w:r>
        <w:rPr>
          <w:rFonts w:hint="eastAsia"/>
        </w:rPr>
        <w:t>4.</w:t>
      </w:r>
      <w:r>
        <w:rPr>
          <w:rFonts w:hint="eastAsia"/>
        </w:rPr>
        <w:tab/>
        <w:t>VoNR</w:t>
      </w:r>
      <w:r>
        <w:rPr>
          <w:rFonts w:hint="eastAsia"/>
        </w:rPr>
        <w:t>终端处于</w:t>
      </w:r>
      <w:r>
        <w:rPr>
          <w:rFonts w:hint="eastAsia"/>
        </w:rPr>
        <w:t>SA NR</w:t>
      </w:r>
      <w:r>
        <w:rPr>
          <w:rFonts w:hint="eastAsia"/>
        </w:rPr>
        <w:t>组网模式下，</w:t>
      </w:r>
      <w:r>
        <w:rPr>
          <w:rFonts w:hint="eastAsia"/>
        </w:rPr>
        <w:t>5QI=1</w:t>
      </w:r>
      <w:r>
        <w:rPr>
          <w:rFonts w:hint="eastAsia"/>
        </w:rPr>
        <w:t>为</w:t>
      </w:r>
      <w:r>
        <w:rPr>
          <w:rFonts w:hint="eastAsia"/>
        </w:rPr>
        <w:t>IMS</w:t>
      </w:r>
      <w:r>
        <w:rPr>
          <w:rFonts w:hint="eastAsia"/>
        </w:rPr>
        <w:t>默认承载；</w:t>
      </w:r>
    </w:p>
    <w:p w14:paraId="40D92BF7" w14:textId="34A630A9" w:rsidR="00666624" w:rsidRPr="002869CB" w:rsidRDefault="00666624" w:rsidP="00666624">
      <w:r>
        <w:rPr>
          <w:rFonts w:hint="eastAsia"/>
        </w:rPr>
        <w:t>5.</w:t>
      </w:r>
      <w:r>
        <w:rPr>
          <w:rFonts w:hint="eastAsia"/>
        </w:rPr>
        <w:tab/>
        <w:t>VoNR UE A</w:t>
      </w:r>
      <w:r>
        <w:rPr>
          <w:rFonts w:hint="eastAsia"/>
        </w:rPr>
        <w:t>和</w:t>
      </w:r>
      <w:r>
        <w:rPr>
          <w:rFonts w:hint="eastAsia"/>
        </w:rPr>
        <w:t>VoNR UE B</w:t>
      </w:r>
      <w:r>
        <w:rPr>
          <w:rFonts w:hint="eastAsia"/>
        </w:rPr>
        <w:t>在</w:t>
      </w:r>
      <w:r>
        <w:rPr>
          <w:rFonts w:hint="eastAsia"/>
        </w:rPr>
        <w:t>IMS</w:t>
      </w:r>
      <w:r>
        <w:rPr>
          <w:rFonts w:hint="eastAsia"/>
        </w:rPr>
        <w:t>注册成功。</w:t>
      </w:r>
    </w:p>
    <w:p w14:paraId="7140FA9F" w14:textId="4AE37FC5" w:rsidR="002869CB" w:rsidRDefault="002869CB" w:rsidP="002869CB"/>
    <w:p w14:paraId="14A99118" w14:textId="05748C59" w:rsidR="00666624" w:rsidRDefault="00666624" w:rsidP="00BA2F89">
      <w:pPr>
        <w:pStyle w:val="4"/>
        <w:spacing w:before="156" w:after="156"/>
      </w:pPr>
      <w:r>
        <w:rPr>
          <w:rFonts w:hint="eastAsia"/>
        </w:rPr>
        <w:t>Test</w:t>
      </w:r>
      <w:r>
        <w:t>5</w:t>
      </w:r>
      <w:r>
        <w:rPr>
          <w:rFonts w:hint="eastAsia"/>
        </w:rPr>
        <w:t>:</w:t>
      </w:r>
      <w:r>
        <w:t xml:space="preserve"> </w:t>
      </w:r>
      <w:r>
        <w:rPr>
          <w:rFonts w:hint="eastAsia"/>
        </w:rPr>
        <w:t>5</w:t>
      </w:r>
      <w:r>
        <w:t>.3.1</w:t>
      </w:r>
      <w:r w:rsidR="00BA2F89">
        <w:t xml:space="preserve"> </w:t>
      </w:r>
      <w:r w:rsidR="00BA2F89">
        <w:rPr>
          <w:rFonts w:hint="eastAsia"/>
        </w:rPr>
        <w:t>VoNR</w:t>
      </w:r>
      <w:r w:rsidR="00BA2F89">
        <w:rPr>
          <w:rFonts w:hint="eastAsia"/>
        </w:rPr>
        <w:t>视频通话编解码</w:t>
      </w:r>
      <w:r w:rsidR="00BA2F89">
        <w:rPr>
          <w:rFonts w:hint="eastAsia"/>
        </w:rPr>
        <w:t>H.</w:t>
      </w:r>
      <w:r w:rsidR="00BA2F89">
        <w:t>264 CBP3.1</w:t>
      </w:r>
    </w:p>
    <w:p w14:paraId="6132E499" w14:textId="77777777" w:rsidR="00BA2F89" w:rsidRDefault="00BA2F89" w:rsidP="00BA2F89">
      <w:r>
        <w:rPr>
          <w:rFonts w:hint="eastAsia"/>
        </w:rPr>
        <w:t>1.</w:t>
      </w:r>
      <w:r>
        <w:rPr>
          <w:rFonts w:hint="eastAsia"/>
        </w:rPr>
        <w:tab/>
      </w:r>
      <w:r>
        <w:rPr>
          <w:rFonts w:hint="eastAsia"/>
        </w:rPr>
        <w:t>验证</w:t>
      </w:r>
      <w:r>
        <w:rPr>
          <w:rFonts w:hint="eastAsia"/>
        </w:rPr>
        <w:t>UE A</w:t>
      </w:r>
      <w:r>
        <w:rPr>
          <w:rFonts w:hint="eastAsia"/>
        </w:rPr>
        <w:t>在发送的</w:t>
      </w:r>
      <w:r>
        <w:rPr>
          <w:rFonts w:hint="eastAsia"/>
        </w:rPr>
        <w:t>invite</w:t>
      </w:r>
      <w:r>
        <w:rPr>
          <w:rFonts w:hint="eastAsia"/>
        </w:rPr>
        <w:t>消息中内容包含支持</w:t>
      </w:r>
      <w:r>
        <w:rPr>
          <w:rFonts w:hint="eastAsia"/>
        </w:rPr>
        <w:t>H.264</w:t>
      </w:r>
      <w:r>
        <w:rPr>
          <w:rFonts w:hint="eastAsia"/>
        </w:rPr>
        <w:t>视频编码模式信息及</w:t>
      </w:r>
      <w:r>
        <w:rPr>
          <w:rFonts w:hint="eastAsia"/>
        </w:rPr>
        <w:t>profile-level-id</w:t>
      </w:r>
      <w:r>
        <w:rPr>
          <w:rFonts w:hint="eastAsia"/>
        </w:rPr>
        <w:t>前</w:t>
      </w:r>
      <w:r>
        <w:rPr>
          <w:rFonts w:hint="eastAsia"/>
        </w:rPr>
        <w:t>8</w:t>
      </w:r>
      <w:r>
        <w:rPr>
          <w:rFonts w:hint="eastAsia"/>
        </w:rPr>
        <w:t>位为</w:t>
      </w:r>
      <w:r>
        <w:rPr>
          <w:rFonts w:hint="eastAsia"/>
        </w:rPr>
        <w:t>0x42</w:t>
      </w:r>
      <w:r>
        <w:rPr>
          <w:rFonts w:hint="eastAsia"/>
        </w:rPr>
        <w:t>，后</w:t>
      </w:r>
      <w:r>
        <w:rPr>
          <w:rFonts w:hint="eastAsia"/>
        </w:rPr>
        <w:t>8</w:t>
      </w:r>
      <w:r>
        <w:rPr>
          <w:rFonts w:hint="eastAsia"/>
        </w:rPr>
        <w:t>位值为</w:t>
      </w:r>
      <w:r>
        <w:rPr>
          <w:rFonts w:hint="eastAsia"/>
        </w:rPr>
        <w:t>1F</w:t>
      </w:r>
      <w:r>
        <w:rPr>
          <w:rFonts w:hint="eastAsia"/>
        </w:rPr>
        <w:t>（</w:t>
      </w:r>
      <w:r>
        <w:rPr>
          <w:rFonts w:hint="eastAsia"/>
        </w:rPr>
        <w:t>1F</w:t>
      </w:r>
      <w:r>
        <w:rPr>
          <w:rFonts w:hint="eastAsia"/>
        </w:rPr>
        <w:t>换算成</w:t>
      </w:r>
      <w:r>
        <w:rPr>
          <w:rFonts w:hint="eastAsia"/>
        </w:rPr>
        <w:t>10</w:t>
      </w:r>
      <w:r>
        <w:rPr>
          <w:rFonts w:hint="eastAsia"/>
        </w:rPr>
        <w:t>进制就是</w:t>
      </w:r>
      <w:r>
        <w:rPr>
          <w:rFonts w:hint="eastAsia"/>
        </w:rPr>
        <w:t>31</w:t>
      </w:r>
      <w:r>
        <w:rPr>
          <w:rFonts w:hint="eastAsia"/>
        </w:rPr>
        <w:t>）</w:t>
      </w:r>
    </w:p>
    <w:p w14:paraId="6338EA00" w14:textId="06CA84CA" w:rsidR="00BA2F89" w:rsidRDefault="00BA2F89" w:rsidP="00BA2F89">
      <w:r>
        <w:rPr>
          <w:rFonts w:hint="eastAsia"/>
        </w:rPr>
        <w:t>2.</w:t>
      </w:r>
      <w:r>
        <w:rPr>
          <w:rFonts w:hint="eastAsia"/>
        </w:rPr>
        <w:tab/>
      </w:r>
      <w:r>
        <w:rPr>
          <w:rFonts w:hint="eastAsia"/>
        </w:rPr>
        <w:t>呼叫成功建立，业务正常</w:t>
      </w:r>
    </w:p>
    <w:p w14:paraId="2254E07F" w14:textId="7C43FF4C" w:rsidR="00BA2F89" w:rsidRDefault="00BA2F89" w:rsidP="00BA2F89"/>
    <w:p w14:paraId="57A6029D" w14:textId="6B27BFCE" w:rsidR="00BA2F89" w:rsidRDefault="00BA2F89" w:rsidP="00BA2F89">
      <w:pPr>
        <w:pStyle w:val="4"/>
        <w:spacing w:before="156" w:after="156"/>
      </w:pPr>
      <w:r>
        <w:rPr>
          <w:rFonts w:hint="eastAsia"/>
        </w:rPr>
        <w:t>T</w:t>
      </w:r>
      <w:r>
        <w:t xml:space="preserve">est6: 5.3.2 </w:t>
      </w:r>
      <w:r w:rsidRPr="00BA2F89">
        <w:rPr>
          <w:rFonts w:hint="eastAsia"/>
        </w:rPr>
        <w:t>VoNR</w:t>
      </w:r>
      <w:r w:rsidRPr="00BA2F89">
        <w:rPr>
          <w:rFonts w:hint="eastAsia"/>
        </w:rPr>
        <w:t>视频通话编解码（</w:t>
      </w:r>
      <w:r w:rsidRPr="00BA2F89">
        <w:rPr>
          <w:rFonts w:hint="eastAsia"/>
        </w:rPr>
        <w:t>H.265 Main Profile Level 3.1</w:t>
      </w:r>
      <w:r w:rsidRPr="00BA2F89">
        <w:rPr>
          <w:rFonts w:hint="eastAsia"/>
        </w:rPr>
        <w:t>）</w:t>
      </w:r>
    </w:p>
    <w:p w14:paraId="672C0C08" w14:textId="77777777" w:rsidR="00BA2F89" w:rsidRDefault="00BA2F89" w:rsidP="00BA2F89">
      <w:r>
        <w:rPr>
          <w:rFonts w:hint="eastAsia"/>
        </w:rPr>
        <w:t>1.</w:t>
      </w:r>
      <w:r>
        <w:rPr>
          <w:rFonts w:hint="eastAsia"/>
        </w:rPr>
        <w:tab/>
      </w:r>
      <w:r>
        <w:rPr>
          <w:rFonts w:hint="eastAsia"/>
        </w:rPr>
        <w:t>验证</w:t>
      </w:r>
      <w:r>
        <w:rPr>
          <w:rFonts w:hint="eastAsia"/>
        </w:rPr>
        <w:t>UE A</w:t>
      </w:r>
      <w:r>
        <w:rPr>
          <w:rFonts w:hint="eastAsia"/>
        </w:rPr>
        <w:t>在发送的</w:t>
      </w:r>
      <w:r>
        <w:rPr>
          <w:rFonts w:hint="eastAsia"/>
        </w:rPr>
        <w:t>invite</w:t>
      </w:r>
      <w:r>
        <w:rPr>
          <w:rFonts w:hint="eastAsia"/>
        </w:rPr>
        <w:t>消息中内容包含</w:t>
      </w:r>
      <w:r>
        <w:rPr>
          <w:rFonts w:hint="eastAsia"/>
        </w:rPr>
        <w:t>invite</w:t>
      </w:r>
      <w:r>
        <w:rPr>
          <w:rFonts w:hint="eastAsia"/>
        </w:rPr>
        <w:t>消息中</w:t>
      </w:r>
      <w:r>
        <w:rPr>
          <w:rFonts w:hint="eastAsia"/>
        </w:rPr>
        <w:t>SDP</w:t>
      </w:r>
      <w:r>
        <w:rPr>
          <w:rFonts w:hint="eastAsia"/>
        </w:rPr>
        <w:t>中内容为：</w:t>
      </w:r>
    </w:p>
    <w:p w14:paraId="1FD675B6" w14:textId="77777777" w:rsidR="00BA2F89" w:rsidRDefault="00BA2F89" w:rsidP="00BA2F89">
      <w:r>
        <w:rPr>
          <w:rFonts w:hint="eastAsia"/>
        </w:rPr>
        <w:t>2.</w:t>
      </w:r>
      <w:r>
        <w:rPr>
          <w:rFonts w:hint="eastAsia"/>
        </w:rPr>
        <w:tab/>
        <w:t>H265</w:t>
      </w:r>
      <w:r>
        <w:rPr>
          <w:rFonts w:hint="eastAsia"/>
        </w:rPr>
        <w:t>：</w:t>
      </w:r>
      <w:r>
        <w:rPr>
          <w:rFonts w:hint="eastAsia"/>
        </w:rPr>
        <w:t>level-id=93</w:t>
      </w:r>
      <w:r>
        <w:rPr>
          <w:rFonts w:hint="eastAsia"/>
        </w:rPr>
        <w:t>；</w:t>
      </w:r>
      <w:r>
        <w:rPr>
          <w:rFonts w:hint="eastAsia"/>
        </w:rPr>
        <w:t>H264</w:t>
      </w:r>
      <w:r>
        <w:rPr>
          <w:rFonts w:hint="eastAsia"/>
        </w:rPr>
        <w:t>：</w:t>
      </w:r>
      <w:r>
        <w:rPr>
          <w:rFonts w:hint="eastAsia"/>
        </w:rPr>
        <w:t>profile-level-id</w:t>
      </w:r>
      <w:r>
        <w:rPr>
          <w:rFonts w:hint="eastAsia"/>
        </w:rPr>
        <w:t>前</w:t>
      </w:r>
      <w:r>
        <w:rPr>
          <w:rFonts w:hint="eastAsia"/>
        </w:rPr>
        <w:t>8</w:t>
      </w:r>
      <w:r>
        <w:rPr>
          <w:rFonts w:hint="eastAsia"/>
        </w:rPr>
        <w:t>位为</w:t>
      </w:r>
      <w:r>
        <w:rPr>
          <w:rFonts w:hint="eastAsia"/>
        </w:rPr>
        <w:t>0x64</w:t>
      </w:r>
      <w:r>
        <w:rPr>
          <w:rFonts w:hint="eastAsia"/>
        </w:rPr>
        <w:t>，后八位值为</w:t>
      </w:r>
      <w:r>
        <w:rPr>
          <w:rFonts w:hint="eastAsia"/>
        </w:rPr>
        <w:t>1F</w:t>
      </w:r>
      <w:r>
        <w:rPr>
          <w:rFonts w:hint="eastAsia"/>
        </w:rPr>
        <w:t>（</w:t>
      </w:r>
      <w:r>
        <w:rPr>
          <w:rFonts w:hint="eastAsia"/>
        </w:rPr>
        <w:t>1F</w:t>
      </w:r>
      <w:r>
        <w:rPr>
          <w:rFonts w:hint="eastAsia"/>
        </w:rPr>
        <w:t>换算成</w:t>
      </w:r>
      <w:r>
        <w:rPr>
          <w:rFonts w:hint="eastAsia"/>
        </w:rPr>
        <w:t>10</w:t>
      </w:r>
      <w:r>
        <w:rPr>
          <w:rFonts w:hint="eastAsia"/>
        </w:rPr>
        <w:t>进制就是</w:t>
      </w:r>
      <w:r>
        <w:rPr>
          <w:rFonts w:hint="eastAsia"/>
        </w:rPr>
        <w:t>31</w:t>
      </w:r>
      <w:r>
        <w:rPr>
          <w:rFonts w:hint="eastAsia"/>
        </w:rPr>
        <w:t>）；</w:t>
      </w:r>
    </w:p>
    <w:p w14:paraId="75E9FF98" w14:textId="33F90716" w:rsidR="00BA2F89" w:rsidRDefault="00BA2F89" w:rsidP="00BA2F89">
      <w:r>
        <w:rPr>
          <w:rFonts w:hint="eastAsia"/>
        </w:rPr>
        <w:t>3.</w:t>
      </w:r>
      <w:r>
        <w:rPr>
          <w:rFonts w:hint="eastAsia"/>
        </w:rPr>
        <w:tab/>
      </w:r>
      <w:r>
        <w:rPr>
          <w:rFonts w:hint="eastAsia"/>
        </w:rPr>
        <w:t>呼叫成功建立，业务正常。</w:t>
      </w:r>
    </w:p>
    <w:p w14:paraId="7391A178" w14:textId="4C631B89" w:rsidR="00BA2F89" w:rsidRDefault="00BA2F89" w:rsidP="00BA2F89">
      <w:pPr>
        <w:pStyle w:val="4"/>
        <w:spacing w:before="156" w:after="156"/>
      </w:pPr>
      <w:r>
        <w:t xml:space="preserve">Test7: 5.3.3 </w:t>
      </w:r>
      <w:r w:rsidRPr="00BA2F89">
        <w:rPr>
          <w:rFonts w:hint="eastAsia"/>
        </w:rPr>
        <w:t>VoNR</w:t>
      </w:r>
      <w:r w:rsidRPr="00BA2F89">
        <w:rPr>
          <w:rFonts w:hint="eastAsia"/>
        </w:rPr>
        <w:t>视频通话编解码（</w:t>
      </w:r>
      <w:r w:rsidRPr="00BA2F89">
        <w:rPr>
          <w:rFonts w:hint="eastAsia"/>
        </w:rPr>
        <w:t>H.264 CHP 3.1</w:t>
      </w:r>
      <w:r w:rsidRPr="00BA2F89">
        <w:rPr>
          <w:rFonts w:hint="eastAsia"/>
        </w:rPr>
        <w:t>）</w:t>
      </w:r>
    </w:p>
    <w:p w14:paraId="1622E779" w14:textId="77777777" w:rsidR="00BA2F89" w:rsidRDefault="00BA2F89" w:rsidP="00BA2F89">
      <w:r>
        <w:rPr>
          <w:rFonts w:hint="eastAsia"/>
        </w:rPr>
        <w:t>1.</w:t>
      </w:r>
      <w:r>
        <w:rPr>
          <w:rFonts w:hint="eastAsia"/>
        </w:rPr>
        <w:tab/>
      </w:r>
      <w:r>
        <w:rPr>
          <w:rFonts w:hint="eastAsia"/>
        </w:rPr>
        <w:t>预期结果：验证</w:t>
      </w:r>
      <w:r>
        <w:rPr>
          <w:rFonts w:hint="eastAsia"/>
        </w:rPr>
        <w:t>UE A</w:t>
      </w:r>
      <w:r>
        <w:rPr>
          <w:rFonts w:hint="eastAsia"/>
        </w:rPr>
        <w:t>在发送的</w:t>
      </w:r>
      <w:r>
        <w:rPr>
          <w:rFonts w:hint="eastAsia"/>
        </w:rPr>
        <w:t>invite</w:t>
      </w:r>
      <w:r>
        <w:rPr>
          <w:rFonts w:hint="eastAsia"/>
        </w:rPr>
        <w:t>消息中内容包含支持</w:t>
      </w:r>
      <w:r>
        <w:rPr>
          <w:rFonts w:hint="eastAsia"/>
        </w:rPr>
        <w:t>H.264</w:t>
      </w:r>
      <w:r>
        <w:rPr>
          <w:rFonts w:hint="eastAsia"/>
        </w:rPr>
        <w:t>视频编码模式信息及</w:t>
      </w:r>
      <w:r>
        <w:rPr>
          <w:rFonts w:hint="eastAsia"/>
        </w:rPr>
        <w:t>profile-level-id</w:t>
      </w:r>
      <w:r>
        <w:rPr>
          <w:rFonts w:hint="eastAsia"/>
        </w:rPr>
        <w:t>前</w:t>
      </w:r>
      <w:r>
        <w:rPr>
          <w:rFonts w:hint="eastAsia"/>
        </w:rPr>
        <w:t>8</w:t>
      </w:r>
      <w:r>
        <w:rPr>
          <w:rFonts w:hint="eastAsia"/>
        </w:rPr>
        <w:t>位为</w:t>
      </w:r>
      <w:r>
        <w:rPr>
          <w:rFonts w:hint="eastAsia"/>
        </w:rPr>
        <w:t>0x64</w:t>
      </w:r>
      <w:r>
        <w:rPr>
          <w:rFonts w:hint="eastAsia"/>
        </w:rPr>
        <w:t>，后</w:t>
      </w:r>
      <w:r>
        <w:rPr>
          <w:rFonts w:hint="eastAsia"/>
        </w:rPr>
        <w:t>8</w:t>
      </w:r>
      <w:r>
        <w:rPr>
          <w:rFonts w:hint="eastAsia"/>
        </w:rPr>
        <w:t>位值为</w:t>
      </w:r>
      <w:r>
        <w:rPr>
          <w:rFonts w:hint="eastAsia"/>
        </w:rPr>
        <w:t>1F</w:t>
      </w:r>
      <w:r>
        <w:rPr>
          <w:rFonts w:hint="eastAsia"/>
        </w:rPr>
        <w:t>（</w:t>
      </w:r>
      <w:r>
        <w:rPr>
          <w:rFonts w:hint="eastAsia"/>
        </w:rPr>
        <w:t>1F</w:t>
      </w:r>
      <w:r>
        <w:rPr>
          <w:rFonts w:hint="eastAsia"/>
        </w:rPr>
        <w:t>换算成</w:t>
      </w:r>
      <w:r>
        <w:rPr>
          <w:rFonts w:hint="eastAsia"/>
        </w:rPr>
        <w:t>10</w:t>
      </w:r>
      <w:r>
        <w:rPr>
          <w:rFonts w:hint="eastAsia"/>
        </w:rPr>
        <w:t>进制就是</w:t>
      </w:r>
      <w:r>
        <w:rPr>
          <w:rFonts w:hint="eastAsia"/>
        </w:rPr>
        <w:t>31</w:t>
      </w:r>
      <w:r>
        <w:rPr>
          <w:rFonts w:hint="eastAsia"/>
        </w:rPr>
        <w:t>）；</w:t>
      </w:r>
    </w:p>
    <w:p w14:paraId="11243CE6" w14:textId="0004D21C" w:rsidR="00BA2F89" w:rsidRDefault="00BA2F89" w:rsidP="00BA2F89">
      <w:r>
        <w:rPr>
          <w:rFonts w:hint="eastAsia"/>
        </w:rPr>
        <w:t>2.</w:t>
      </w:r>
      <w:r>
        <w:rPr>
          <w:rFonts w:hint="eastAsia"/>
        </w:rPr>
        <w:tab/>
      </w:r>
      <w:r>
        <w:rPr>
          <w:rFonts w:hint="eastAsia"/>
        </w:rPr>
        <w:t>呼叫成功建立，业务正常</w:t>
      </w:r>
    </w:p>
    <w:p w14:paraId="53FD21B6" w14:textId="21B08A99" w:rsidR="00B04D22" w:rsidRDefault="00B04D22" w:rsidP="00BA2F89"/>
    <w:p w14:paraId="0CC1DC76" w14:textId="1C26066C" w:rsidR="00AE78D0" w:rsidRDefault="00AE78D0" w:rsidP="00502A70">
      <w:pPr>
        <w:pStyle w:val="2"/>
        <w:spacing w:before="156" w:after="156"/>
      </w:pPr>
      <w:bookmarkStart w:id="624" w:name="_Toc87714951"/>
      <w:r>
        <w:rPr>
          <w:rFonts w:hint="eastAsia"/>
        </w:rPr>
        <w:t>IMS</w:t>
      </w:r>
      <w:r>
        <w:t xml:space="preserve"> </w:t>
      </w:r>
      <w:r>
        <w:rPr>
          <w:rFonts w:hint="eastAsia"/>
        </w:rPr>
        <w:t>EVS</w:t>
      </w:r>
      <w:r>
        <w:rPr>
          <w:rFonts w:hint="eastAsia"/>
        </w:rPr>
        <w:t>参数配置</w:t>
      </w:r>
      <w:bookmarkEnd w:id="624"/>
    </w:p>
    <w:p w14:paraId="79D115CD" w14:textId="29EBF25C" w:rsidR="00040B68" w:rsidRPr="00040B68" w:rsidRDefault="00040B68" w:rsidP="00502A70">
      <w:pPr>
        <w:pStyle w:val="3"/>
        <w:spacing w:before="156" w:after="156"/>
      </w:pPr>
      <w:bookmarkStart w:id="625" w:name="_Toc87714952"/>
      <w:r>
        <w:rPr>
          <w:rFonts w:hint="eastAsia"/>
        </w:rPr>
        <w:t>配置文件位置</w:t>
      </w:r>
      <w:bookmarkEnd w:id="625"/>
    </w:p>
    <w:p w14:paraId="0C9282FC" w14:textId="77777777" w:rsidR="00AE78D0" w:rsidRDefault="00AE78D0" w:rsidP="00AE78D0">
      <w:r>
        <w:rPr>
          <w:rFonts w:hint="eastAsia"/>
        </w:rPr>
        <w:t>默认配置：</w:t>
      </w:r>
      <w:r>
        <w:rPr>
          <w:rFonts w:hint="eastAsia"/>
        </w:rPr>
        <w:t>dataims/Configuration/ConfigFramework/OEM_OVERRIDE_FILES/sdx55.rmtefs.prodQ/</w:t>
      </w:r>
    </w:p>
    <w:p w14:paraId="04451FDE" w14:textId="77777777" w:rsidR="00AE78D0" w:rsidRDefault="00AE78D0" w:rsidP="00AE78D0">
      <w:r>
        <w:rPr>
          <w:rFonts w:hint="eastAsia"/>
        </w:rPr>
        <w:t>客制化：</w:t>
      </w:r>
      <w:r>
        <w:rPr>
          <w:rFonts w:hint="eastAsia"/>
        </w:rPr>
        <w:t>modem_proc/dataims/Configuration/NVConfigGroups/SIP</w:t>
      </w:r>
    </w:p>
    <w:p w14:paraId="53FE4405" w14:textId="6A7A38B5" w:rsidR="00FE48A8" w:rsidRDefault="00AE78D0" w:rsidP="00AE78D0">
      <w:r>
        <w:rPr>
          <w:rFonts w:hint="eastAsia"/>
        </w:rPr>
        <w:t>NV#73846</w:t>
      </w:r>
      <w:r>
        <w:rPr>
          <w:rFonts w:hint="eastAsia"/>
        </w:rPr>
        <w:t>：</w:t>
      </w:r>
      <w:r>
        <w:rPr>
          <w:rFonts w:hint="eastAsia"/>
        </w:rPr>
        <w:t>modem_proc/dataims/Configuration/NVConfigGroups/VT_VoLTE_VoWiFi/</w:t>
      </w:r>
    </w:p>
    <w:p w14:paraId="349625DA" w14:textId="37FE98EF" w:rsidR="00040B68" w:rsidRDefault="00040B68" w:rsidP="00502A70">
      <w:pPr>
        <w:pStyle w:val="3"/>
        <w:spacing w:before="156" w:after="156"/>
      </w:pPr>
      <w:bookmarkStart w:id="626" w:name="_Toc87714953"/>
      <w:r>
        <w:rPr>
          <w:rFonts w:hint="eastAsia"/>
        </w:rPr>
        <w:t>参数配置</w:t>
      </w:r>
      <w:bookmarkEnd w:id="626"/>
    </w:p>
    <w:p w14:paraId="3D3DEA02" w14:textId="1401DCE1" w:rsidR="00040B68" w:rsidRDefault="00040B68" w:rsidP="00040B68">
      <w:r>
        <w:rPr>
          <w:rFonts w:hint="eastAsia"/>
        </w:rPr>
        <w:t>高通在</w:t>
      </w:r>
      <w:r>
        <w:rPr>
          <w:rFonts w:hint="eastAsia"/>
        </w:rPr>
        <w:t>dataims/Configuration/ConfigFramework/OEM_OVERRIDE_FILES/sdx55.rmtefs.prodQ/</w:t>
      </w:r>
      <w:r>
        <w:rPr>
          <w:rFonts w:hint="eastAsia"/>
        </w:rPr>
        <w:t>提供了各个运营商的</w:t>
      </w:r>
      <w:r>
        <w:rPr>
          <w:rFonts w:hint="eastAsia"/>
        </w:rPr>
        <w:t>IMS</w:t>
      </w:r>
      <w:r>
        <w:rPr>
          <w:rFonts w:hint="eastAsia"/>
        </w:rPr>
        <w:t>默认参数配置文件，该文件保持不修改。如果该文件中的配置参数不能满足运营商的要求，则需要在该运营商对应的</w:t>
      </w:r>
      <w:r>
        <w:rPr>
          <w:rFonts w:hint="eastAsia"/>
        </w:rPr>
        <w:t xml:space="preserve">modem_proc/dataims/Configuration/NVConfigGroups/SIP </w:t>
      </w:r>
      <w:r>
        <w:t>/XXX/</w:t>
      </w:r>
      <w:r>
        <w:rPr>
          <w:rFonts w:hint="eastAsia"/>
        </w:rPr>
        <w:t>overideconfig</w:t>
      </w:r>
      <w:r>
        <w:rPr>
          <w:rFonts w:hint="eastAsia"/>
        </w:rPr>
        <w:t>中进行客制化。</w:t>
      </w:r>
    </w:p>
    <w:p w14:paraId="12ABC060" w14:textId="77777777" w:rsidR="00456C75" w:rsidRDefault="00456C75" w:rsidP="00040B68">
      <w:r>
        <w:rPr>
          <w:rFonts w:hint="eastAsia"/>
        </w:rPr>
        <w:t>步骤的步骤：</w:t>
      </w:r>
    </w:p>
    <w:p w14:paraId="26836F58" w14:textId="160440B1" w:rsidR="00456C75" w:rsidRDefault="00456C75" w:rsidP="00456C75">
      <w:pPr>
        <w:pStyle w:val="ac"/>
        <w:numPr>
          <w:ilvl w:val="2"/>
          <w:numId w:val="46"/>
        </w:numPr>
        <w:ind w:firstLineChars="0"/>
      </w:pPr>
      <w:r>
        <w:rPr>
          <w:rFonts w:hint="eastAsia"/>
        </w:rPr>
        <w:t>检查默认的配置是否符合要求</w:t>
      </w:r>
      <w:r w:rsidR="00ED07DF">
        <w:rPr>
          <w:rFonts w:hint="eastAsia"/>
        </w:rPr>
        <w:t>。</w:t>
      </w:r>
    </w:p>
    <w:p w14:paraId="7C3BA570" w14:textId="493B5C95" w:rsidR="00456C75" w:rsidRDefault="00456C75" w:rsidP="00456C75">
      <w:pPr>
        <w:pStyle w:val="ac"/>
        <w:numPr>
          <w:ilvl w:val="2"/>
          <w:numId w:val="46"/>
        </w:numPr>
        <w:ind w:firstLineChars="0"/>
      </w:pPr>
      <w:r>
        <w:rPr>
          <w:rFonts w:hint="eastAsia"/>
        </w:rPr>
        <w:t>符合要求则查看客制化中是否对默认参数有过修改，有修改则删除。</w:t>
      </w:r>
    </w:p>
    <w:p w14:paraId="1338F336" w14:textId="66442A91" w:rsidR="008E73E6" w:rsidRDefault="00B9576C" w:rsidP="008E73E6">
      <w:pPr>
        <w:pStyle w:val="ac"/>
        <w:numPr>
          <w:ilvl w:val="2"/>
          <w:numId w:val="46"/>
        </w:numPr>
        <w:ind w:firstLineChars="0"/>
      </w:pPr>
      <w:r>
        <w:rPr>
          <w:rFonts w:hint="eastAsia"/>
        </w:rPr>
        <w:t>不符合要求</w:t>
      </w:r>
      <w:r w:rsidR="00456C75">
        <w:rPr>
          <w:rFonts w:hint="eastAsia"/>
        </w:rPr>
        <w:t>，则在客制化</w:t>
      </w:r>
      <w:r w:rsidR="00456C75">
        <w:rPr>
          <w:rFonts w:hint="eastAsia"/>
        </w:rPr>
        <w:t>overide</w:t>
      </w:r>
      <w:r w:rsidR="00456C75">
        <w:t>config</w:t>
      </w:r>
      <w:r w:rsidR="00456C75">
        <w:rPr>
          <w:rFonts w:hint="eastAsia"/>
        </w:rPr>
        <w:t>中对不符合要求的参数进行修改。</w:t>
      </w:r>
    </w:p>
    <w:p w14:paraId="66EEA338" w14:textId="6F31C7E3" w:rsidR="006F46AD" w:rsidRPr="006F46AD" w:rsidRDefault="006F46AD" w:rsidP="006F46AD">
      <w:pPr>
        <w:rPr>
          <w:color w:val="FF0000"/>
        </w:rPr>
      </w:pPr>
      <w:r w:rsidRPr="006F46AD">
        <w:rPr>
          <w:rFonts w:hint="eastAsia"/>
          <w:color w:val="FF0000"/>
          <w:highlight w:val="yellow"/>
        </w:rPr>
        <w:t>NOTE</w:t>
      </w:r>
      <w:r w:rsidRPr="006F46AD">
        <w:rPr>
          <w:rFonts w:hint="eastAsia"/>
          <w:color w:val="FF0000"/>
          <w:highlight w:val="yellow"/>
        </w:rPr>
        <w:t>：</w:t>
      </w:r>
      <w:r w:rsidRPr="006F46AD">
        <w:rPr>
          <w:color w:val="FF0000"/>
          <w:highlight w:val="yellow"/>
        </w:rPr>
        <w:t>NV#73846</w:t>
      </w:r>
      <w:r w:rsidRPr="006F46AD">
        <w:rPr>
          <w:rFonts w:hint="eastAsia"/>
          <w:color w:val="FF0000"/>
          <w:highlight w:val="yellow"/>
        </w:rPr>
        <w:t>中的</w:t>
      </w:r>
      <w:r w:rsidRPr="006F46AD">
        <w:rPr>
          <w:color w:val="FF0000"/>
          <w:highlight w:val="yellow"/>
        </w:rPr>
        <w:t>evs_prim_mode</w:t>
      </w:r>
      <w:r w:rsidR="000D412E">
        <w:rPr>
          <w:rFonts w:hint="eastAsia"/>
          <w:color w:val="FF0000"/>
          <w:highlight w:val="yellow"/>
        </w:rPr>
        <w:t>大</w:t>
      </w:r>
      <w:r w:rsidRPr="006F46AD">
        <w:rPr>
          <w:color w:val="FF0000"/>
          <w:highlight w:val="yellow"/>
        </w:rPr>
        <w:t>于等于</w:t>
      </w:r>
      <w:r w:rsidRPr="006F46AD">
        <w:rPr>
          <w:color w:val="FF0000"/>
          <w:highlight w:val="yellow"/>
        </w:rPr>
        <w:t>0</w:t>
      </w:r>
      <w:r w:rsidRPr="006F46AD">
        <w:rPr>
          <w:color w:val="FF0000"/>
          <w:highlight w:val="yellow"/>
        </w:rPr>
        <w:t>才会激活</w:t>
      </w:r>
      <w:r w:rsidRPr="006F46AD">
        <w:rPr>
          <w:color w:val="FF0000"/>
          <w:highlight w:val="yellow"/>
        </w:rPr>
        <w:t>EVS</w:t>
      </w:r>
      <w:r w:rsidRPr="006F46AD">
        <w:rPr>
          <w:color w:val="FF0000"/>
          <w:highlight w:val="yellow"/>
        </w:rPr>
        <w:t>。</w:t>
      </w:r>
      <w:r w:rsidRPr="006F46AD">
        <w:rPr>
          <w:rFonts w:hint="eastAsia"/>
          <w:color w:val="FF0000"/>
          <w:highlight w:val="yellow"/>
        </w:rPr>
        <w:t>(</w:t>
      </w:r>
      <w:r w:rsidRPr="006F46AD">
        <w:rPr>
          <w:color w:val="FF0000"/>
          <w:highlight w:val="yellow"/>
        </w:rPr>
        <w:t>EVS_PRIMARY_MODE [EVS mode, IO or Primary Mode])</w:t>
      </w:r>
    </w:p>
    <w:p w14:paraId="6021D910" w14:textId="08368362" w:rsidR="006F46AD" w:rsidRDefault="006F46AD" w:rsidP="006F46AD"/>
    <w:p w14:paraId="0CBC97B9" w14:textId="6507D283" w:rsidR="008E73E6" w:rsidRDefault="008E73E6" w:rsidP="008E73E6">
      <w:pPr>
        <w:pStyle w:val="3"/>
        <w:spacing w:before="156" w:after="156"/>
      </w:pPr>
      <w:bookmarkStart w:id="627" w:name="_Toc87714954"/>
      <w:r>
        <w:rPr>
          <w:rFonts w:hint="eastAsia"/>
        </w:rPr>
        <w:t>修改注意事项</w:t>
      </w:r>
      <w:bookmarkEnd w:id="627"/>
    </w:p>
    <w:p w14:paraId="7823DE4D" w14:textId="6CD183FD" w:rsidR="008E73E6" w:rsidRPr="008E73E6" w:rsidRDefault="008E73E6" w:rsidP="008E73E6">
      <w:r>
        <w:rPr>
          <w:rFonts w:hint="eastAsia"/>
        </w:rPr>
        <w:t>参考文件：《</w:t>
      </w:r>
      <w:r w:rsidRPr="008E73E6">
        <w:t>kba-170531044543_8_how_to_configure_ims_items_in_the_overideconfig_file.pdf</w:t>
      </w:r>
      <w:r>
        <w:rPr>
          <w:rFonts w:hint="eastAsia"/>
        </w:rPr>
        <w:t>》</w:t>
      </w:r>
    </w:p>
    <w:p w14:paraId="71DEBF60" w14:textId="6311CA84" w:rsidR="008E73E6" w:rsidRDefault="008E73E6" w:rsidP="008E73E6">
      <w:r>
        <w:rPr>
          <w:rFonts w:hint="eastAsia"/>
        </w:rPr>
        <w:t>OEM</w:t>
      </w:r>
      <w:r>
        <w:rPr>
          <w:rFonts w:hint="eastAsia"/>
        </w:rPr>
        <w:t>需要在客制化目录下修改对应的</w:t>
      </w:r>
      <w:r>
        <w:rPr>
          <w:rFonts w:hint="eastAsia"/>
        </w:rPr>
        <w:t>overideconfig</w:t>
      </w:r>
      <w:r>
        <w:rPr>
          <w:rFonts w:hint="eastAsia"/>
        </w:rPr>
        <w:t>文件</w:t>
      </w:r>
      <w:r>
        <w:rPr>
          <w:rFonts w:hint="eastAsia"/>
        </w:rPr>
        <w:t>(modem_proc/dataims/Configuration/NVConfigGroups/SIP</w:t>
      </w:r>
      <w:r>
        <w:t>)</w:t>
      </w:r>
      <w:r w:rsidR="0082308E">
        <w:rPr>
          <w:rFonts w:hint="eastAsia"/>
        </w:rPr>
        <w:t>，不要修改默认配置中的配置参数</w:t>
      </w:r>
      <w:r w:rsidR="0082308E">
        <w:rPr>
          <w:rFonts w:hint="eastAsia"/>
        </w:rPr>
        <w:t>(dataims/Configuration/ConfigFramework/OEM_OVERRIDE_FILES/sdx55.rmtefs.prodQ/</w:t>
      </w:r>
      <w:r w:rsidR="0082308E">
        <w:t>)</w:t>
      </w:r>
    </w:p>
    <w:p w14:paraId="7E2139C5" w14:textId="30DD81FB" w:rsidR="004F5EA2" w:rsidRDefault="004F5EA2" w:rsidP="008E73E6">
      <w:r>
        <w:rPr>
          <w:rFonts w:hint="eastAsia"/>
        </w:rPr>
        <w:t>修改注意事项：</w:t>
      </w:r>
    </w:p>
    <w:p w14:paraId="3CD03F0B" w14:textId="11C986F4" w:rsidR="004F5EA2" w:rsidRDefault="004F5EA2" w:rsidP="00774B24">
      <w:pPr>
        <w:pStyle w:val="ac"/>
        <w:numPr>
          <w:ilvl w:val="4"/>
          <w:numId w:val="46"/>
        </w:numPr>
        <w:ind w:left="0" w:firstLineChars="0" w:firstLine="0"/>
      </w:pPr>
      <w:r>
        <w:rPr>
          <w:rFonts w:hint="eastAsia"/>
        </w:rPr>
        <w:t>修改需要基于运营商默认的</w:t>
      </w:r>
      <w:r>
        <w:rPr>
          <w:rFonts w:hint="eastAsia"/>
        </w:rPr>
        <w:t>overideconfig</w:t>
      </w:r>
      <w:r>
        <w:rPr>
          <w:rFonts w:hint="eastAsia"/>
        </w:rPr>
        <w:t>，若有改动则修改否则保持不变。</w:t>
      </w:r>
    </w:p>
    <w:p w14:paraId="7B4AFF4D" w14:textId="499615CD" w:rsidR="0082308E" w:rsidRDefault="0082308E" w:rsidP="00774B24">
      <w:pPr>
        <w:pStyle w:val="ac"/>
        <w:numPr>
          <w:ilvl w:val="4"/>
          <w:numId w:val="46"/>
        </w:numPr>
        <w:ind w:left="0" w:firstLineChars="0" w:firstLine="0"/>
      </w:pPr>
      <w:r>
        <w:rPr>
          <w:rFonts w:hint="eastAsia"/>
        </w:rPr>
        <w:t>修改的参数需要在参数名称前添加星号</w:t>
      </w:r>
      <w:r>
        <w:rPr>
          <w:rFonts w:hint="eastAsia"/>
        </w:rPr>
        <w:t>*</w:t>
      </w:r>
      <w:r>
        <w:rPr>
          <w:rFonts w:hint="eastAsia"/>
        </w:rPr>
        <w:t>，星号表示该项参数由</w:t>
      </w:r>
      <w:r>
        <w:rPr>
          <w:rFonts w:hint="eastAsia"/>
        </w:rPr>
        <w:t>OEM</w:t>
      </w:r>
      <w:r>
        <w:rPr>
          <w:rFonts w:hint="eastAsia"/>
        </w:rPr>
        <w:t>修改，没有星号则不会生效。</w:t>
      </w:r>
    </w:p>
    <w:p w14:paraId="1DCF36C3" w14:textId="4B972ADC" w:rsidR="0082308E" w:rsidRDefault="0082308E" w:rsidP="00774B24">
      <w:pPr>
        <w:pStyle w:val="ac"/>
        <w:numPr>
          <w:ilvl w:val="4"/>
          <w:numId w:val="46"/>
        </w:numPr>
        <w:ind w:left="0" w:firstLineChars="0" w:firstLine="0"/>
      </w:pPr>
      <w:r>
        <w:t>O</w:t>
      </w:r>
      <w:r>
        <w:rPr>
          <w:rFonts w:hint="eastAsia"/>
        </w:rPr>
        <w:t>verideconfig</w:t>
      </w:r>
      <w:r>
        <w:rPr>
          <w:rFonts w:hint="eastAsia"/>
        </w:rPr>
        <w:t>的第一行的空行不可删除！！！</w:t>
      </w:r>
    </w:p>
    <w:p w14:paraId="01540B13" w14:textId="7C02B7DD" w:rsidR="0082308E" w:rsidRDefault="0082308E" w:rsidP="00774B24">
      <w:pPr>
        <w:pStyle w:val="ac"/>
        <w:numPr>
          <w:ilvl w:val="4"/>
          <w:numId w:val="46"/>
        </w:numPr>
        <w:ind w:left="0" w:firstLineChars="0" w:firstLine="0"/>
      </w:pPr>
      <w:r>
        <w:t>O</w:t>
      </w:r>
      <w:r>
        <w:rPr>
          <w:rFonts w:hint="eastAsia"/>
        </w:rPr>
        <w:t>verideconfig</w:t>
      </w:r>
      <w:r>
        <w:rPr>
          <w:rFonts w:hint="eastAsia"/>
        </w:rPr>
        <w:t>的结尾需要留至少一个空行</w:t>
      </w:r>
      <w:r>
        <w:rPr>
          <w:rFonts w:hint="eastAsia"/>
        </w:rPr>
        <w:t>(</w:t>
      </w:r>
      <w:r>
        <w:rPr>
          <w:rFonts w:hint="eastAsia"/>
        </w:rPr>
        <w:t>这里直接留三个空行不会出错</w:t>
      </w:r>
      <w:r>
        <w:t>)</w:t>
      </w:r>
    </w:p>
    <w:p w14:paraId="0F54918C" w14:textId="2A515CE4" w:rsidR="0082308E" w:rsidRDefault="0082308E" w:rsidP="00774B24">
      <w:pPr>
        <w:pStyle w:val="ac"/>
        <w:numPr>
          <w:ilvl w:val="4"/>
          <w:numId w:val="46"/>
        </w:numPr>
        <w:ind w:left="0" w:firstLineChars="0" w:firstLine="0"/>
      </w:pPr>
      <w:r>
        <w:rPr>
          <w:rFonts w:hint="eastAsia"/>
        </w:rPr>
        <w:t>每个参数配置项的前后都必须要留空行！！！</w:t>
      </w:r>
    </w:p>
    <w:p w14:paraId="0E6567AE" w14:textId="4F1642EE" w:rsidR="0082308E" w:rsidRDefault="0082308E" w:rsidP="00774B24">
      <w:pPr>
        <w:pStyle w:val="ac"/>
        <w:numPr>
          <w:ilvl w:val="4"/>
          <w:numId w:val="46"/>
        </w:numPr>
        <w:ind w:left="0" w:firstLineChars="0" w:firstLine="0"/>
      </w:pPr>
      <w:r>
        <w:rPr>
          <w:rFonts w:hint="eastAsia"/>
        </w:rPr>
        <w:t>每个配置的参数必须要填写在所属的</w:t>
      </w:r>
      <w:r>
        <w:rPr>
          <w:rFonts w:hint="eastAsia"/>
        </w:rPr>
        <w:t>Group</w:t>
      </w:r>
      <w:r>
        <w:t xml:space="preserve"> Name</w:t>
      </w:r>
      <w:r>
        <w:rPr>
          <w:rFonts w:hint="eastAsia"/>
        </w:rPr>
        <w:t>下才能生效。</w:t>
      </w:r>
    </w:p>
    <w:p w14:paraId="2412814D" w14:textId="2FD87701" w:rsidR="0082308E" w:rsidRDefault="0082308E" w:rsidP="00774B24">
      <w:pPr>
        <w:pStyle w:val="ac"/>
        <w:numPr>
          <w:ilvl w:val="4"/>
          <w:numId w:val="46"/>
        </w:numPr>
        <w:ind w:left="0" w:firstLineChars="0" w:firstLine="0"/>
      </w:pPr>
      <w:r>
        <w:rPr>
          <w:rFonts w:hint="eastAsia"/>
        </w:rPr>
        <w:t>#</w:t>
      </w:r>
      <w:r>
        <w:rPr>
          <w:rFonts w:hint="eastAsia"/>
        </w:rPr>
        <w:t>符号用于注释行，行首一个</w:t>
      </w:r>
      <w:r>
        <w:rPr>
          <w:rFonts w:hint="eastAsia"/>
        </w:rPr>
        <w:t>#</w:t>
      </w:r>
      <w:r>
        <w:rPr>
          <w:rFonts w:hint="eastAsia"/>
        </w:rPr>
        <w:t>即可，多个</w:t>
      </w:r>
      <w:r>
        <w:rPr>
          <w:rFonts w:hint="eastAsia"/>
        </w:rPr>
        <w:t>#</w:t>
      </w:r>
      <w:r>
        <w:rPr>
          <w:rFonts w:hint="eastAsia"/>
        </w:rPr>
        <w:t>不推荐</w:t>
      </w:r>
    </w:p>
    <w:p w14:paraId="7C332A91" w14:textId="1D9D9870" w:rsidR="0082308E" w:rsidRDefault="0082308E" w:rsidP="00774B24">
      <w:pPr>
        <w:pStyle w:val="ac"/>
        <w:numPr>
          <w:ilvl w:val="4"/>
          <w:numId w:val="46"/>
        </w:numPr>
        <w:ind w:left="0" w:firstLineChars="0" w:firstLine="0"/>
      </w:pPr>
      <w:r>
        <w:rPr>
          <w:rFonts w:hint="eastAsia"/>
        </w:rPr>
        <w:t>如果在</w:t>
      </w:r>
      <w:r>
        <w:rPr>
          <w:rFonts w:hint="eastAsia"/>
        </w:rPr>
        <w:t>overideconfig</w:t>
      </w:r>
      <w:r>
        <w:rPr>
          <w:rFonts w:hint="eastAsia"/>
        </w:rPr>
        <w:t>中找不到某个</w:t>
      </w:r>
      <w:r>
        <w:rPr>
          <w:rFonts w:hint="eastAsia"/>
        </w:rPr>
        <w:t>IMS</w:t>
      </w:r>
      <w:r>
        <w:rPr>
          <w:rFonts w:hint="eastAsia"/>
        </w:rPr>
        <w:t>配置项，则表明该配置项对</w:t>
      </w:r>
      <w:r>
        <w:rPr>
          <w:rFonts w:hint="eastAsia"/>
        </w:rPr>
        <w:t>OEM</w:t>
      </w:r>
      <w:r>
        <w:rPr>
          <w:rFonts w:hint="eastAsia"/>
        </w:rPr>
        <w:t>不开放且无法被</w:t>
      </w:r>
      <w:r>
        <w:rPr>
          <w:rFonts w:hint="eastAsia"/>
        </w:rPr>
        <w:t>OEM</w:t>
      </w:r>
      <w:r>
        <w:rPr>
          <w:rFonts w:hint="eastAsia"/>
        </w:rPr>
        <w:t>自行修改。</w:t>
      </w:r>
    </w:p>
    <w:p w14:paraId="41EDCB2B" w14:textId="4962C604" w:rsidR="00C70674" w:rsidRDefault="00C70674" w:rsidP="00774B24">
      <w:pPr>
        <w:pStyle w:val="ac"/>
        <w:numPr>
          <w:ilvl w:val="4"/>
          <w:numId w:val="46"/>
        </w:numPr>
        <w:ind w:left="0" w:firstLineChars="0" w:firstLine="0"/>
      </w:pPr>
      <w:r>
        <w:rPr>
          <w:rFonts w:hint="eastAsia"/>
        </w:rPr>
        <w:t>新增加的配置域和配置参数最好从</w:t>
      </w:r>
      <w:r>
        <w:rPr>
          <w:rFonts w:hint="eastAsia"/>
        </w:rPr>
        <w:t>overideconfig</w:t>
      </w:r>
      <w:r>
        <w:rPr>
          <w:rFonts w:hint="eastAsia"/>
        </w:rPr>
        <w:t>的中间添加，减少出错的概率。</w:t>
      </w:r>
    </w:p>
    <w:p w14:paraId="44D37528" w14:textId="3A2D6AC8" w:rsidR="0082308E" w:rsidRDefault="0082308E" w:rsidP="00774B24">
      <w:pPr>
        <w:pStyle w:val="ac"/>
        <w:numPr>
          <w:ilvl w:val="4"/>
          <w:numId w:val="46"/>
        </w:numPr>
        <w:ind w:left="0" w:firstLineChars="0" w:firstLine="0"/>
      </w:pPr>
      <w:r>
        <w:rPr>
          <w:rFonts w:hint="eastAsia"/>
        </w:rPr>
        <w:t>修改后的</w:t>
      </w:r>
      <w:r>
        <w:rPr>
          <w:rFonts w:hint="eastAsia"/>
        </w:rPr>
        <w:t>overideconfig</w:t>
      </w:r>
      <w:r>
        <w:rPr>
          <w:rFonts w:hint="eastAsia"/>
        </w:rPr>
        <w:t>文件放到</w:t>
      </w:r>
      <w:r>
        <w:rPr>
          <w:rFonts w:hint="eastAsia"/>
        </w:rPr>
        <w:t>/</w:t>
      </w:r>
      <w:r>
        <w:t>efsprofiles</w:t>
      </w:r>
      <w:r>
        <w:rPr>
          <w:rFonts w:hint="eastAsia"/>
        </w:rPr>
        <w:t>/</w:t>
      </w:r>
      <w:r>
        <w:rPr>
          <w:rFonts w:hint="eastAsia"/>
        </w:rPr>
        <w:t>目录中，注意名称后面带了</w:t>
      </w:r>
      <w:r>
        <w:rPr>
          <w:rFonts w:hint="eastAsia"/>
        </w:rPr>
        <w:t>s</w:t>
      </w:r>
      <w:r>
        <w:rPr>
          <w:rFonts w:hint="eastAsia"/>
        </w:rPr>
        <w:t>。</w:t>
      </w:r>
    </w:p>
    <w:p w14:paraId="3849F80C" w14:textId="77777777" w:rsidR="004F5EA2" w:rsidRPr="008E73E6" w:rsidRDefault="004F5EA2" w:rsidP="008E73E6"/>
    <w:p w14:paraId="4CFDB18E" w14:textId="5244C534" w:rsidR="00456C75" w:rsidRDefault="00456C75" w:rsidP="00502A70">
      <w:pPr>
        <w:pStyle w:val="3"/>
        <w:spacing w:before="156" w:after="156"/>
      </w:pPr>
      <w:bookmarkStart w:id="628" w:name="_Toc87714955"/>
      <w:r>
        <w:rPr>
          <w:rFonts w:hint="eastAsia"/>
        </w:rPr>
        <w:t>参数含义解释</w:t>
      </w:r>
      <w:bookmarkEnd w:id="628"/>
    </w:p>
    <w:p w14:paraId="6DDE6320" w14:textId="4362D53B" w:rsidR="00040B68" w:rsidRDefault="000B3D3D" w:rsidP="00AE78D0">
      <w:r>
        <w:rPr>
          <w:rFonts w:hint="eastAsia"/>
        </w:rPr>
        <w:t>在默认配置文件</w:t>
      </w:r>
      <w:r w:rsidRPr="000B3D3D">
        <w:t>overideconfig_IR92_OVERRIDE-</w:t>
      </w:r>
      <w:r>
        <w:rPr>
          <w:rFonts w:hint="eastAsia"/>
        </w:rPr>
        <w:t>XX</w:t>
      </w:r>
      <w:r>
        <w:rPr>
          <w:rFonts w:hint="eastAsia"/>
        </w:rPr>
        <w:t>中，有各种参数的配置，参数的配置说明如下：</w:t>
      </w:r>
    </w:p>
    <w:p w14:paraId="7267747B" w14:textId="77777777" w:rsidR="00D67128" w:rsidRDefault="00D67128" w:rsidP="00D67128">
      <w:pPr>
        <w:pStyle w:val="4"/>
        <w:spacing w:before="156" w:after="156"/>
      </w:pPr>
      <w:r>
        <w:rPr>
          <w:rFonts w:hint="eastAsia"/>
        </w:rPr>
        <w:t>配置域</w:t>
      </w:r>
    </w:p>
    <w:p w14:paraId="3C6F6221" w14:textId="173EACA3" w:rsidR="0063236A" w:rsidRDefault="000B3D3D" w:rsidP="00D67128">
      <w:r>
        <w:rPr>
          <w:rFonts w:hint="eastAsia"/>
        </w:rPr>
        <w:t>配置域通过英文中括号进行标识，如编码方式的配置域</w:t>
      </w:r>
      <w:r w:rsidRPr="000B3D3D">
        <w:t>[QIPCALL:ImsMediaProfileConfig]</w:t>
      </w:r>
    </w:p>
    <w:p w14:paraId="033FF86A" w14:textId="7FB4EB3A" w:rsidR="004D24BD" w:rsidRDefault="00820BD7" w:rsidP="00D67128">
      <w:pPr>
        <w:pStyle w:val="4"/>
        <w:spacing w:before="156" w:after="156"/>
      </w:pPr>
      <w:r>
        <w:rPr>
          <w:rFonts w:hint="eastAsia"/>
        </w:rPr>
        <w:t>编码列表的配置语法解析</w:t>
      </w:r>
    </w:p>
    <w:p w14:paraId="52134F08" w14:textId="77777777" w:rsidR="002373EB" w:rsidRDefault="002A024E" w:rsidP="0063236A">
      <w:r w:rsidRPr="002A024E">
        <w:t>AudioProfile1 = "AMR_1_104;AMR_4_103;AMR_0_102;AMR_2_101"</w:t>
      </w:r>
      <w:r w:rsidR="0063236A">
        <w:rPr>
          <w:rFonts w:hint="eastAsia"/>
        </w:rPr>
        <w:t>，</w:t>
      </w:r>
      <w:r w:rsidR="0063236A">
        <w:rPr>
          <w:rFonts w:hint="eastAsia"/>
        </w:rPr>
        <w:t>AMR</w:t>
      </w:r>
      <w:r w:rsidR="0063236A">
        <w:t>_1</w:t>
      </w:r>
      <w:r w:rsidR="0063236A">
        <w:rPr>
          <w:rFonts w:hint="eastAsia"/>
        </w:rPr>
        <w:t>为编码的配置项，这是通过</w:t>
      </w:r>
      <w:r w:rsidR="0063236A" w:rsidRPr="0063236A">
        <w:t>[QIPCALL:AMR_1]</w:t>
      </w:r>
      <w:r w:rsidR="0063236A">
        <w:rPr>
          <w:rFonts w:hint="eastAsia"/>
        </w:rPr>
        <w:t>来对</w:t>
      </w:r>
      <w:r w:rsidR="0063236A">
        <w:rPr>
          <w:rFonts w:hint="eastAsia"/>
        </w:rPr>
        <w:t>AMR</w:t>
      </w:r>
      <w:r w:rsidR="0063236A">
        <w:t>_1</w:t>
      </w:r>
      <w:r w:rsidR="0063236A">
        <w:rPr>
          <w:rFonts w:hint="eastAsia"/>
        </w:rPr>
        <w:t>进行参数配置的</w:t>
      </w:r>
      <w:r w:rsidR="002373EB">
        <w:rPr>
          <w:rFonts w:hint="eastAsia"/>
        </w:rPr>
        <w:t>。</w:t>
      </w:r>
    </w:p>
    <w:p w14:paraId="6D28081C" w14:textId="77777777" w:rsidR="00356963" w:rsidRDefault="002373EB" w:rsidP="0063236A">
      <w:r>
        <w:rPr>
          <w:rFonts w:hint="eastAsia"/>
        </w:rPr>
        <w:t>AMR</w:t>
      </w:r>
      <w:r w:rsidRPr="002373EB">
        <w:t>_0-</w:t>
      </w:r>
      <w:r w:rsidRPr="002373EB">
        <w:t>对应</w:t>
      </w:r>
      <w:r>
        <w:t xml:space="preserve"> [QIPCALL:</w:t>
      </w:r>
      <w:r>
        <w:rPr>
          <w:rFonts w:hint="eastAsia"/>
        </w:rPr>
        <w:t>AMR</w:t>
      </w:r>
      <w:r w:rsidRPr="002373EB">
        <w:t>_0]</w:t>
      </w:r>
      <w:r w:rsidRPr="002373EB">
        <w:t>的配置</w:t>
      </w:r>
    </w:p>
    <w:p w14:paraId="386A4335" w14:textId="77777777" w:rsidR="00356963" w:rsidRDefault="002373EB" w:rsidP="0063236A">
      <w:r>
        <w:rPr>
          <w:rFonts w:hint="eastAsia"/>
        </w:rPr>
        <w:lastRenderedPageBreak/>
        <w:t>AMR</w:t>
      </w:r>
      <w:r w:rsidRPr="002373EB">
        <w:t>_1-</w:t>
      </w:r>
      <w:r w:rsidRPr="002373EB">
        <w:t>对应</w:t>
      </w:r>
      <w:r>
        <w:t xml:space="preserve"> [QIPCALL:</w:t>
      </w:r>
      <w:r>
        <w:rPr>
          <w:rFonts w:hint="eastAsia"/>
        </w:rPr>
        <w:t>AMR</w:t>
      </w:r>
      <w:r w:rsidRPr="002373EB">
        <w:t>_1]</w:t>
      </w:r>
      <w:r w:rsidRPr="002373EB">
        <w:t>的配置</w:t>
      </w:r>
    </w:p>
    <w:p w14:paraId="00468C73" w14:textId="33CC1C66" w:rsidR="002373EB" w:rsidRDefault="002373EB" w:rsidP="0063236A">
      <w:r>
        <w:rPr>
          <w:rFonts w:hint="eastAsia"/>
        </w:rPr>
        <w:t>AMR</w:t>
      </w:r>
      <w:r w:rsidRPr="002373EB">
        <w:t>_2-</w:t>
      </w:r>
      <w:r w:rsidRPr="002373EB">
        <w:t>对应</w:t>
      </w:r>
      <w:r>
        <w:t xml:space="preserve"> [QIPCALL:</w:t>
      </w:r>
      <w:r>
        <w:rPr>
          <w:rFonts w:hint="eastAsia"/>
        </w:rPr>
        <w:t>AMR</w:t>
      </w:r>
      <w:r w:rsidRPr="002373EB">
        <w:t>_2]</w:t>
      </w:r>
      <w:r w:rsidRPr="002373EB">
        <w:t>的配置</w:t>
      </w:r>
    </w:p>
    <w:p w14:paraId="077FA8A8" w14:textId="14E0B99F" w:rsidR="001427F1" w:rsidRDefault="0063236A" w:rsidP="0063236A">
      <w:r>
        <w:rPr>
          <w:rFonts w:hint="eastAsia"/>
        </w:rPr>
        <w:t>AMR</w:t>
      </w:r>
      <w:r>
        <w:t>_1</w:t>
      </w:r>
      <w:r>
        <w:rPr>
          <w:rFonts w:hint="eastAsia"/>
        </w:rPr>
        <w:t>后面的</w:t>
      </w:r>
      <w:r>
        <w:rPr>
          <w:rFonts w:hint="eastAsia"/>
        </w:rPr>
        <w:t>_</w:t>
      </w:r>
      <w:r>
        <w:t>104</w:t>
      </w:r>
      <w:r>
        <w:rPr>
          <w:rFonts w:hint="eastAsia"/>
        </w:rPr>
        <w:t>表示在</w:t>
      </w:r>
      <w:r>
        <w:rPr>
          <w:rFonts w:hint="eastAsia"/>
        </w:rPr>
        <w:t>SDP</w:t>
      </w:r>
      <w:r>
        <w:rPr>
          <w:rFonts w:hint="eastAsia"/>
        </w:rPr>
        <w:t>中表示时的</w:t>
      </w:r>
      <w:r>
        <w:rPr>
          <w:rFonts w:hint="eastAsia"/>
        </w:rPr>
        <w:t>Payload</w:t>
      </w:r>
      <w:r>
        <w:t xml:space="preserve"> </w:t>
      </w:r>
      <w:r>
        <w:rPr>
          <w:rFonts w:hint="eastAsia"/>
        </w:rPr>
        <w:t>Type</w:t>
      </w:r>
      <w:r w:rsidR="00C1593D">
        <w:rPr>
          <w:rFonts w:hint="eastAsia"/>
        </w:rPr>
        <w:t>的代号</w:t>
      </w:r>
      <w:r>
        <w:rPr>
          <w:rFonts w:hint="eastAsia"/>
        </w:rPr>
        <w:t>。</w:t>
      </w:r>
      <w:r w:rsidR="004D24BD">
        <w:rPr>
          <w:rFonts w:hint="eastAsia"/>
        </w:rPr>
        <w:t>如下图展示的</w:t>
      </w:r>
      <w:r w:rsidR="004D24BD">
        <w:rPr>
          <w:rFonts w:hint="eastAsia"/>
        </w:rPr>
        <w:t>SDP</w:t>
      </w:r>
      <w:r w:rsidR="004D24BD">
        <w:rPr>
          <w:rFonts w:hint="eastAsia"/>
        </w:rPr>
        <w:t>内容</w:t>
      </w:r>
      <w:r w:rsidR="00C1593D">
        <w:rPr>
          <w:rFonts w:hint="eastAsia"/>
        </w:rPr>
        <w:t>，</w:t>
      </w:r>
      <w:r w:rsidR="00C1593D">
        <w:rPr>
          <w:rFonts w:hint="eastAsia"/>
        </w:rPr>
        <w:t>1</w:t>
      </w:r>
      <w:r w:rsidR="00C1593D">
        <w:t>04</w:t>
      </w:r>
      <w:r w:rsidR="00C1593D">
        <w:rPr>
          <w:rFonts w:hint="eastAsia"/>
        </w:rPr>
        <w:t>代表的是</w:t>
      </w:r>
      <w:r w:rsidR="00C1593D">
        <w:rPr>
          <w:rFonts w:hint="eastAsia"/>
        </w:rPr>
        <w:t>AMR</w:t>
      </w:r>
      <w:r w:rsidR="00C1593D">
        <w:t>-WB/1600/1</w:t>
      </w:r>
      <w:r w:rsidR="001427F1">
        <w:rPr>
          <w:rFonts w:hint="eastAsia"/>
        </w:rPr>
        <w:t>。</w:t>
      </w:r>
    </w:p>
    <w:p w14:paraId="2ABC8117" w14:textId="1F1121C4" w:rsidR="001427F1" w:rsidRPr="001427F1" w:rsidRDefault="001427F1" w:rsidP="001427F1">
      <w:r>
        <w:t>_106</w:t>
      </w:r>
      <w:r>
        <w:rPr>
          <w:rFonts w:hint="eastAsia"/>
        </w:rPr>
        <w:t>，</w:t>
      </w:r>
      <w:r>
        <w:t>_127</w:t>
      </w:r>
      <w:r>
        <w:rPr>
          <w:rFonts w:hint="eastAsia"/>
        </w:rPr>
        <w:t>，</w:t>
      </w:r>
      <w:r>
        <w:t>_126</w:t>
      </w:r>
      <w:r w:rsidRPr="001427F1">
        <w:t>是按照</w:t>
      </w:r>
      <w:r w:rsidRPr="001427F1">
        <w:rPr>
          <w:color w:val="FF0000"/>
          <w:highlight w:val="yellow"/>
        </w:rPr>
        <w:t>运营商需求</w:t>
      </w:r>
      <w:r w:rsidRPr="001427F1">
        <w:t>a=fmtp</w:t>
      </w:r>
      <w:r w:rsidRPr="001427F1">
        <w:t>进行配置的，若没有需求就按照高通默认的配置，例如：</w:t>
      </w:r>
      <w:r w:rsidRPr="001427F1">
        <w:t>EVS_0_106</w:t>
      </w:r>
      <w:r w:rsidRPr="001427F1">
        <w:t>默认的需要和高通默认的</w:t>
      </w:r>
      <w:r w:rsidRPr="001427F1">
        <w:t>overideconfig</w:t>
      </w:r>
      <w:r w:rsidRPr="001427F1">
        <w:t>文件里保持一致</w:t>
      </w:r>
      <w:r>
        <w:rPr>
          <w:rFonts w:hint="eastAsia"/>
        </w:rPr>
        <w:t>。</w:t>
      </w:r>
    </w:p>
    <w:p w14:paraId="3D3A5AC0" w14:textId="4F299EEC" w:rsidR="00D67128" w:rsidRDefault="004D24BD" w:rsidP="004D24BD">
      <w:pPr>
        <w:jc w:val="center"/>
      </w:pPr>
      <w:r>
        <w:rPr>
          <w:noProof/>
        </w:rPr>
        <w:drawing>
          <wp:inline distT="0" distB="0" distL="0" distR="0" wp14:anchorId="7F326750" wp14:editId="4BB268DD">
            <wp:extent cx="5962650" cy="375285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962650" cy="3752850"/>
                    </a:xfrm>
                    <a:prstGeom prst="rect">
                      <a:avLst/>
                    </a:prstGeom>
                  </pic:spPr>
                </pic:pic>
              </a:graphicData>
            </a:graphic>
          </wp:inline>
        </w:drawing>
      </w:r>
    </w:p>
    <w:p w14:paraId="0AC299AE" w14:textId="69EC0B63" w:rsidR="00D67128" w:rsidRDefault="00D67128" w:rsidP="00D67128">
      <w:pPr>
        <w:pStyle w:val="4"/>
        <w:spacing w:before="156" w:after="156"/>
      </w:pPr>
      <w:r>
        <w:t>BandWidth</w:t>
      </w:r>
    </w:p>
    <w:p w14:paraId="606EFFE4" w14:textId="498D2AE2" w:rsidR="00D67128" w:rsidRDefault="00D67128" w:rsidP="00D67128">
      <w:r>
        <w:rPr>
          <w:rFonts w:hint="eastAsia"/>
        </w:rPr>
        <w:t>BandWidth</w:t>
      </w:r>
      <w:r>
        <w:rPr>
          <w:rFonts w:hint="eastAsia"/>
        </w:rPr>
        <w:t>支持类型</w:t>
      </w:r>
    </w:p>
    <w:p w14:paraId="47B2EBC7" w14:textId="0A449B10" w:rsidR="00D67128" w:rsidRPr="00D67128" w:rsidRDefault="00D67128" w:rsidP="00D67128">
      <w:r>
        <w:rPr>
          <w:rFonts w:hint="eastAsia"/>
        </w:rPr>
        <w:t>FB</w:t>
      </w:r>
      <w:r>
        <w:t xml:space="preserve"> </w:t>
      </w:r>
      <w:r>
        <w:rPr>
          <w:rFonts w:hint="eastAsia"/>
        </w:rPr>
        <w:t>bitrate</w:t>
      </w:r>
      <w:r>
        <w:rPr>
          <w:rFonts w:hint="eastAsia"/>
        </w:rPr>
        <w:t>范围：</w:t>
      </w:r>
      <w:r>
        <w:rPr>
          <w:rFonts w:hint="eastAsia"/>
        </w:rPr>
        <w:t>1</w:t>
      </w:r>
      <w:r>
        <w:t>6.4</w:t>
      </w:r>
      <w:r>
        <w:rPr>
          <w:rFonts w:hint="eastAsia"/>
        </w:rPr>
        <w:t>-</w:t>
      </w:r>
      <w:r>
        <w:t>128</w:t>
      </w:r>
      <w:r>
        <w:rPr>
          <w:rFonts w:hint="eastAsia"/>
        </w:rPr>
        <w:t>，目前不支持</w:t>
      </w:r>
      <w:r>
        <w:rPr>
          <w:rFonts w:hint="eastAsia"/>
        </w:rPr>
        <w:t>FB</w:t>
      </w:r>
    </w:p>
    <w:p w14:paraId="52304E2B" w14:textId="66911F7D" w:rsidR="00D67128" w:rsidRPr="00D67128" w:rsidRDefault="00D67128" w:rsidP="00D67128">
      <w:r w:rsidRPr="00D67128">
        <w:t xml:space="preserve">SWB bitrate </w:t>
      </w:r>
      <w:r w:rsidRPr="00D67128">
        <w:t>范围：</w:t>
      </w:r>
      <w:r w:rsidRPr="00D67128">
        <w:t>9.6-24.4(max bitrate=120)</w:t>
      </w:r>
      <w:r w:rsidRPr="00D67128">
        <w:t>，</w:t>
      </w:r>
    </w:p>
    <w:p w14:paraId="612103AC" w14:textId="77777777" w:rsidR="00D67128" w:rsidRPr="00D67128" w:rsidRDefault="00D67128" w:rsidP="00D67128">
      <w:r w:rsidRPr="00D67128">
        <w:t xml:space="preserve">WB bitrate </w:t>
      </w:r>
      <w:r w:rsidRPr="00D67128">
        <w:t>范围</w:t>
      </w:r>
      <w:r w:rsidRPr="00D67128">
        <w:t>5.9-24.4(max bitrate=127)</w:t>
      </w:r>
      <w:r w:rsidRPr="00D67128">
        <w:t>，</w:t>
      </w:r>
    </w:p>
    <w:p w14:paraId="7339FFDF" w14:textId="6F6A6E94" w:rsidR="00D67128" w:rsidRPr="00D67128" w:rsidRDefault="00D67128" w:rsidP="00D67128">
      <w:r w:rsidRPr="00D67128">
        <w:t xml:space="preserve">NB  bitrate </w:t>
      </w:r>
      <w:r w:rsidRPr="00D67128">
        <w:t>范围</w:t>
      </w:r>
      <w:r w:rsidRPr="00D67128">
        <w:t>5.9-24.4(max bitrate=127)</w:t>
      </w:r>
    </w:p>
    <w:p w14:paraId="1319F03F" w14:textId="77777777" w:rsidR="00D67128" w:rsidRPr="00D67128" w:rsidRDefault="00D67128" w:rsidP="00D67128">
      <w:r w:rsidRPr="00D67128">
        <w:t>#Possible INTEGER values for Bandwidth are as follows:</w:t>
      </w:r>
    </w:p>
    <w:p w14:paraId="407E08BB" w14:textId="77777777" w:rsidR="00356963" w:rsidRDefault="00D67128" w:rsidP="00D67128">
      <w:r w:rsidRPr="00D67128">
        <w:t> //</w:t>
      </w:r>
      <w:r w:rsidRPr="00D67128">
        <w:t>常用</w:t>
      </w:r>
    </w:p>
    <w:p w14:paraId="31F99D18" w14:textId="77777777" w:rsidR="00356963" w:rsidRDefault="00D67128" w:rsidP="00D67128">
      <w:pPr>
        <w:rPr>
          <w:color w:val="FF0000"/>
          <w:highlight w:val="yellow"/>
        </w:rPr>
      </w:pPr>
      <w:r w:rsidRPr="00D67128">
        <w:rPr>
          <w:color w:val="FF0000"/>
          <w:highlight w:val="yellow"/>
        </w:rPr>
        <w:t>#0 --&gt; BandWidth_NB //5.9-24.4</w:t>
      </w:r>
    </w:p>
    <w:p w14:paraId="06A2B484" w14:textId="77777777" w:rsidR="00356963" w:rsidRDefault="00D67128" w:rsidP="00D67128">
      <w:pPr>
        <w:rPr>
          <w:color w:val="FF0000"/>
          <w:highlight w:val="yellow"/>
        </w:rPr>
      </w:pPr>
      <w:r w:rsidRPr="00D67128">
        <w:rPr>
          <w:color w:val="FF0000"/>
          <w:highlight w:val="yellow"/>
        </w:rPr>
        <w:t>#1 --&gt; BandWidth_WB//5.9-24.4</w:t>
      </w:r>
    </w:p>
    <w:p w14:paraId="65225975" w14:textId="500C659A" w:rsidR="00D67128" w:rsidRPr="00D67128" w:rsidRDefault="00D67128" w:rsidP="00D67128">
      <w:r w:rsidRPr="00D67128">
        <w:rPr>
          <w:color w:val="FF0000"/>
          <w:highlight w:val="yellow"/>
        </w:rPr>
        <w:t>#2 --&gt; BandWidth_SWB//9.6-24.4</w:t>
      </w:r>
    </w:p>
    <w:p w14:paraId="6B7891FB" w14:textId="77777777" w:rsidR="00356963" w:rsidRDefault="00D67128" w:rsidP="00D67128">
      <w:r w:rsidRPr="00D67128">
        <w:t>#3 --&gt; BandWidth_FB //</w:t>
      </w:r>
      <w:r w:rsidRPr="00D67128">
        <w:t>高通目前不支持</w:t>
      </w:r>
    </w:p>
    <w:p w14:paraId="10CEC8F5" w14:textId="77777777" w:rsidR="00356963" w:rsidRDefault="00D67128" w:rsidP="00D67128">
      <w:r w:rsidRPr="00D67128">
        <w:t>#4 --&gt; BandWidth_NB_WB</w:t>
      </w:r>
    </w:p>
    <w:p w14:paraId="67335A72" w14:textId="77777777" w:rsidR="00356963" w:rsidRDefault="00D67128" w:rsidP="00D67128">
      <w:r w:rsidRPr="00D67128">
        <w:t>#5 --&gt; BandWidth_NB_SWB</w:t>
      </w:r>
    </w:p>
    <w:p w14:paraId="01A938F2" w14:textId="77777777" w:rsidR="00356963" w:rsidRDefault="00D67128" w:rsidP="00D67128">
      <w:r w:rsidRPr="00D67128">
        <w:t>#6 --&gt; BandWidth_NB_FWB</w:t>
      </w:r>
    </w:p>
    <w:p w14:paraId="71CEBCA9" w14:textId="3821BF00" w:rsidR="00D67128" w:rsidRDefault="00D67128" w:rsidP="00D67128">
      <w:r w:rsidRPr="00D67128">
        <w:t>#7 --&gt; BandWidth_MAX</w:t>
      </w:r>
    </w:p>
    <w:p w14:paraId="62488031" w14:textId="679C199E" w:rsidR="00D67128" w:rsidRDefault="00D67128" w:rsidP="00D67128">
      <w:pPr>
        <w:pStyle w:val="4"/>
        <w:spacing w:before="156" w:after="156"/>
      </w:pPr>
      <w:r>
        <w:rPr>
          <w:rFonts w:hint="eastAsia"/>
        </w:rPr>
        <w:t>Bit</w:t>
      </w:r>
      <w:r>
        <w:t>Rate</w:t>
      </w:r>
    </w:p>
    <w:p w14:paraId="6A8FBA82" w14:textId="70D91B86" w:rsidR="006C2928" w:rsidRPr="006C2928" w:rsidRDefault="006C2928" w:rsidP="006C2928">
      <w:r>
        <w:rPr>
          <w:rFonts w:hint="eastAsia"/>
        </w:rPr>
        <w:t>各个整数代表的速率枚举如下：</w:t>
      </w:r>
    </w:p>
    <w:p w14:paraId="18C20024" w14:textId="5078916D" w:rsidR="006C2928" w:rsidRPr="006C2928" w:rsidRDefault="006C2928" w:rsidP="006C2928">
      <w:r w:rsidRPr="006C2928">
        <w:t>1 - 2.8 kbps</w:t>
      </w:r>
    </w:p>
    <w:p w14:paraId="658C3421" w14:textId="3C6FD2D9" w:rsidR="006C2928" w:rsidRPr="006C2928" w:rsidRDefault="006C2928" w:rsidP="006C2928">
      <w:r w:rsidRPr="006C2928">
        <w:t>2 -7.2 kbps</w:t>
      </w:r>
    </w:p>
    <w:p w14:paraId="4EB8B8AB" w14:textId="28F896EA" w:rsidR="006C2928" w:rsidRPr="006C2928" w:rsidRDefault="006C2928" w:rsidP="006C2928">
      <w:r w:rsidRPr="006C2928">
        <w:t>4 - 8.0 kbps</w:t>
      </w:r>
    </w:p>
    <w:p w14:paraId="1F915A6E" w14:textId="63C25ECE" w:rsidR="006C2928" w:rsidRPr="006C2928" w:rsidRDefault="006C2928" w:rsidP="006C2928">
      <w:r w:rsidRPr="006C2928">
        <w:t>8 - 9.6 kbps</w:t>
      </w:r>
    </w:p>
    <w:p w14:paraId="2646ED6D" w14:textId="32BBEFD6" w:rsidR="006C2928" w:rsidRPr="006C2928" w:rsidRDefault="006C2928" w:rsidP="006C2928">
      <w:r w:rsidRPr="0080504D">
        <w:rPr>
          <w:highlight w:val="yellow"/>
        </w:rPr>
        <w:t>16 -13.2 kbps</w:t>
      </w:r>
    </w:p>
    <w:p w14:paraId="0A0F42AC" w14:textId="6EECA6E7" w:rsidR="006C2928" w:rsidRPr="006C2928" w:rsidRDefault="006C2928" w:rsidP="006C2928">
      <w:r w:rsidRPr="006C2928">
        <w:t>32 - 16.4 kbps</w:t>
      </w:r>
    </w:p>
    <w:p w14:paraId="067D6C52" w14:textId="07CBD4AC" w:rsidR="006C2928" w:rsidRPr="006C2928" w:rsidRDefault="006C2928" w:rsidP="006C2928">
      <w:r w:rsidRPr="0080504D">
        <w:rPr>
          <w:highlight w:val="yellow"/>
        </w:rPr>
        <w:t>64 - 24.4 kbps</w:t>
      </w:r>
    </w:p>
    <w:p w14:paraId="14B1433C" w14:textId="31AA7B90" w:rsidR="006C2928" w:rsidRPr="006C2928" w:rsidRDefault="006C2928" w:rsidP="006C2928">
      <w:r w:rsidRPr="006C2928">
        <w:t>128 - 32.0 kbps</w:t>
      </w:r>
    </w:p>
    <w:p w14:paraId="6F6D062C" w14:textId="74531C2D" w:rsidR="006C2928" w:rsidRPr="006C2928" w:rsidRDefault="006C2928" w:rsidP="006C2928">
      <w:r w:rsidRPr="006C2928">
        <w:t>256 - 48.0 kbps</w:t>
      </w:r>
    </w:p>
    <w:p w14:paraId="4492BAB9" w14:textId="336CD486" w:rsidR="006C2928" w:rsidRPr="006C2928" w:rsidRDefault="006C2928" w:rsidP="006C2928">
      <w:r w:rsidRPr="006C2928">
        <w:t>512 - 64.0 kbps</w:t>
      </w:r>
    </w:p>
    <w:p w14:paraId="4C12250C" w14:textId="7121DAFD" w:rsidR="006C2928" w:rsidRPr="006C2928" w:rsidRDefault="006C2928" w:rsidP="006C2928">
      <w:r w:rsidRPr="006C2928">
        <w:t>1024 - 96.0 kbps</w:t>
      </w:r>
    </w:p>
    <w:p w14:paraId="6F240F07" w14:textId="7D352794" w:rsidR="006C2928" w:rsidRDefault="006C2928" w:rsidP="006C2928">
      <w:r w:rsidRPr="006C2928">
        <w:t>2048 - 128.0 kbps</w:t>
      </w:r>
    </w:p>
    <w:p w14:paraId="574155B8" w14:textId="733E3D45" w:rsidR="00214A01" w:rsidRPr="006C2928" w:rsidRDefault="006C2928" w:rsidP="00214A01">
      <w:r>
        <w:rPr>
          <w:rFonts w:hint="eastAsia"/>
        </w:rPr>
        <w:t>例如</w:t>
      </w:r>
      <w:r>
        <w:rPr>
          <w:rFonts w:hint="eastAsia"/>
        </w:rPr>
        <w:t>Bit</w:t>
      </w:r>
      <w:r>
        <w:t>rate=120</w:t>
      </w:r>
      <w:r>
        <w:rPr>
          <w:rFonts w:hint="eastAsia"/>
        </w:rPr>
        <w:t>表示：</w:t>
      </w:r>
      <w:r>
        <w:rPr>
          <w:rFonts w:hint="eastAsia"/>
        </w:rPr>
        <w:t>6</w:t>
      </w:r>
      <w:r>
        <w:t>4</w:t>
      </w:r>
      <w:r>
        <w:rPr>
          <w:rFonts w:hint="eastAsia"/>
        </w:rPr>
        <w:t>+</w:t>
      </w:r>
      <w:r>
        <w:t>32</w:t>
      </w:r>
      <w:r>
        <w:rPr>
          <w:rFonts w:hint="eastAsia"/>
        </w:rPr>
        <w:t>+</w:t>
      </w:r>
      <w:r>
        <w:t>1</w:t>
      </w:r>
      <w:r w:rsidR="00636884">
        <w:t>6</w:t>
      </w:r>
      <w:r>
        <w:rPr>
          <w:rFonts w:hint="eastAsia"/>
        </w:rPr>
        <w:t>+</w:t>
      </w:r>
      <w:r>
        <w:t>8</w:t>
      </w:r>
      <w:r w:rsidR="00636884">
        <w:rPr>
          <w:rFonts w:hint="eastAsia"/>
        </w:rPr>
        <w:t>，也就是支持</w:t>
      </w:r>
      <w:r w:rsidR="00636884">
        <w:rPr>
          <w:rFonts w:hint="eastAsia"/>
        </w:rPr>
        <w:t>9</w:t>
      </w:r>
      <w:r w:rsidR="00636884">
        <w:t>.6</w:t>
      </w:r>
      <w:r w:rsidR="00636884">
        <w:rPr>
          <w:rFonts w:hint="eastAsia"/>
        </w:rPr>
        <w:t>、</w:t>
      </w:r>
      <w:r w:rsidR="00636884">
        <w:rPr>
          <w:rFonts w:hint="eastAsia"/>
        </w:rPr>
        <w:t>1</w:t>
      </w:r>
      <w:r w:rsidR="00636884">
        <w:t>3.2</w:t>
      </w:r>
      <w:r w:rsidR="00636884">
        <w:rPr>
          <w:rFonts w:hint="eastAsia"/>
        </w:rPr>
        <w:t>、</w:t>
      </w:r>
      <w:r w:rsidR="00636884">
        <w:rPr>
          <w:rFonts w:hint="eastAsia"/>
        </w:rPr>
        <w:t>1</w:t>
      </w:r>
      <w:r w:rsidR="00636884">
        <w:t>6.4</w:t>
      </w:r>
      <w:r w:rsidR="00636884">
        <w:rPr>
          <w:rFonts w:hint="eastAsia"/>
        </w:rPr>
        <w:t>、</w:t>
      </w:r>
      <w:r w:rsidR="00636884">
        <w:rPr>
          <w:rFonts w:hint="eastAsia"/>
        </w:rPr>
        <w:t>2</w:t>
      </w:r>
      <w:r w:rsidR="00636884">
        <w:t>4.4</w:t>
      </w:r>
      <w:r w:rsidR="00636884">
        <w:rPr>
          <w:rFonts w:hint="eastAsia"/>
        </w:rPr>
        <w:t>这个四个速率</w:t>
      </w:r>
      <w:r w:rsidR="00214A01">
        <w:rPr>
          <w:rFonts w:hint="eastAsia"/>
        </w:rPr>
        <w:t>，也可以表示成</w:t>
      </w:r>
      <w:r w:rsidR="00214A01" w:rsidRPr="006C2928">
        <w:t>9.6- 24.4 kbps</w:t>
      </w:r>
      <w:r w:rsidR="00214A01">
        <w:rPr>
          <w:rFonts w:hint="eastAsia"/>
        </w:rPr>
        <w:t>，因为中间不可能还要其他速率存在。</w:t>
      </w:r>
    </w:p>
    <w:p w14:paraId="46BB8A5E" w14:textId="77777777" w:rsidR="00356963" w:rsidRDefault="00D67128" w:rsidP="00214A01">
      <w:r w:rsidRPr="00D67128">
        <w:t>*BitRate = 120  //</w:t>
      </w:r>
      <w:r w:rsidRPr="00D67128">
        <w:t>最大</w:t>
      </w:r>
      <w:r w:rsidRPr="00D67128">
        <w:t>BitRate 1111000  SWB</w:t>
      </w:r>
      <w:r w:rsidRPr="00D67128">
        <w:t>只支持</w:t>
      </w:r>
      <w:r w:rsidRPr="00D67128">
        <w:t>9.6,13.2,16.4,24.4 </w:t>
      </w:r>
    </w:p>
    <w:p w14:paraId="23289376" w14:textId="53FA5C80" w:rsidR="00D67128" w:rsidRPr="00D67128" w:rsidRDefault="00D67128" w:rsidP="00214A01">
      <w:r w:rsidRPr="00D67128">
        <w:t>//*BitRate=127</w:t>
      </w:r>
      <w:r w:rsidRPr="00D67128">
        <w:t>可以满足</w:t>
      </w:r>
      <w:r w:rsidRPr="00D67128">
        <w:t>*BitRate = 120</w:t>
      </w:r>
      <w:r w:rsidRPr="00D67128">
        <w:t>的需求，如果运营商要求</w:t>
      </w:r>
      <w:r w:rsidRPr="00D67128">
        <w:t>BitRate = 120</w:t>
      </w:r>
      <w:r w:rsidRPr="00D67128">
        <w:t>，按照默认的配成</w:t>
      </w:r>
      <w:r w:rsidRPr="00D67128">
        <w:t>127</w:t>
      </w:r>
      <w:r w:rsidRPr="00D67128">
        <w:t>也是可以满足条件的</w:t>
      </w:r>
    </w:p>
    <w:p w14:paraId="76A6D4C9" w14:textId="77777777" w:rsidR="004C707D" w:rsidRDefault="004C707D" w:rsidP="004C707D">
      <w:pPr>
        <w:pStyle w:val="4"/>
        <w:spacing w:before="156" w:after="156"/>
      </w:pPr>
      <w:r>
        <w:t>evs_prim_mode</w:t>
      </w:r>
      <w:r>
        <w:rPr>
          <w:rFonts w:hint="eastAsia"/>
        </w:rPr>
        <w:t>/</w:t>
      </w:r>
      <w:r w:rsidRPr="00F5156B">
        <w:t xml:space="preserve"> ch_aw_recv</w:t>
      </w:r>
    </w:p>
    <w:p w14:paraId="793E10F0" w14:textId="77777777" w:rsidR="004C707D" w:rsidRPr="00AD4B30" w:rsidRDefault="004C707D" w:rsidP="004C707D">
      <w:pPr>
        <w:rPr>
          <w:color w:val="FF0000"/>
        </w:rPr>
      </w:pPr>
      <w:r w:rsidRPr="00AD4B30">
        <w:rPr>
          <w:rFonts w:hint="eastAsia"/>
          <w:color w:val="FF0000"/>
          <w:highlight w:val="yellow"/>
        </w:rPr>
        <w:t>这些参数已经移动到</w:t>
      </w:r>
      <w:r w:rsidRPr="00AD4B30">
        <w:rPr>
          <w:color w:val="FF0000"/>
          <w:highlight w:val="yellow"/>
        </w:rPr>
        <w:t>NV#73846</w:t>
      </w:r>
      <w:r w:rsidRPr="00AD4B30">
        <w:rPr>
          <w:rFonts w:hint="eastAsia"/>
          <w:color w:val="FF0000"/>
          <w:highlight w:val="yellow"/>
        </w:rPr>
        <w:t>中。</w:t>
      </w:r>
    </w:p>
    <w:p w14:paraId="5D1CB302" w14:textId="77777777" w:rsidR="004C707D" w:rsidRPr="00040B68" w:rsidRDefault="004C707D" w:rsidP="004C707D">
      <w:r w:rsidRPr="00040B68">
        <w:t xml:space="preserve">NV#73846 </w:t>
      </w:r>
      <w:r w:rsidRPr="00040B68">
        <w:t>配置了如下</w:t>
      </w:r>
      <w:r w:rsidRPr="00040B68">
        <w:t>4</w:t>
      </w:r>
      <w:r w:rsidRPr="00040B68">
        <w:t>项：</w:t>
      </w:r>
    </w:p>
    <w:p w14:paraId="310C3C41" w14:textId="77777777" w:rsidR="004C707D" w:rsidRPr="00040B68" w:rsidRDefault="004C707D" w:rsidP="004C707D">
      <w:pPr>
        <w:pStyle w:val="ac"/>
        <w:numPr>
          <w:ilvl w:val="0"/>
          <w:numId w:val="67"/>
        </w:numPr>
        <w:ind w:firstLineChars="0"/>
        <w:rPr>
          <w:color w:val="FF0000"/>
        </w:rPr>
      </w:pPr>
      <w:r w:rsidRPr="00040B68">
        <w:rPr>
          <w:color w:val="FF0000"/>
        </w:rPr>
        <w:t>evs_prim_mode</w:t>
      </w:r>
      <w:r>
        <w:rPr>
          <w:color w:val="FF0000"/>
        </w:rPr>
        <w:t xml:space="preserve">  //</w:t>
      </w:r>
      <w:r w:rsidRPr="00B8561C">
        <w:t xml:space="preserve"> </w:t>
      </w:r>
      <w:r w:rsidRPr="00040B68">
        <w:t>evs_prim_mode</w:t>
      </w:r>
      <w:r w:rsidRPr="00040B68">
        <w:t>大于等于</w:t>
      </w:r>
      <w:r w:rsidRPr="00040B68">
        <w:t>0</w:t>
      </w:r>
      <w:r w:rsidRPr="00040B68">
        <w:t>才会激活</w:t>
      </w:r>
      <w:r w:rsidRPr="00040B68">
        <w:t>EVS</w:t>
      </w:r>
      <w:r w:rsidRPr="00040B68">
        <w:t>。</w:t>
      </w:r>
    </w:p>
    <w:p w14:paraId="3D704C00" w14:textId="77777777" w:rsidR="004C707D" w:rsidRPr="00040B68" w:rsidRDefault="004C707D" w:rsidP="004C707D">
      <w:pPr>
        <w:pStyle w:val="ac"/>
        <w:numPr>
          <w:ilvl w:val="0"/>
          <w:numId w:val="67"/>
        </w:numPr>
        <w:ind w:firstLineChars="0"/>
      </w:pPr>
      <w:r w:rsidRPr="00040B68">
        <w:t>default_evs_bit_rate</w:t>
      </w:r>
    </w:p>
    <w:p w14:paraId="1820734B" w14:textId="77777777" w:rsidR="004C707D" w:rsidRPr="00040B68" w:rsidRDefault="004C707D" w:rsidP="004C707D">
      <w:pPr>
        <w:pStyle w:val="ac"/>
        <w:numPr>
          <w:ilvl w:val="0"/>
          <w:numId w:val="67"/>
        </w:numPr>
        <w:ind w:firstLineChars="0"/>
      </w:pPr>
      <w:r w:rsidRPr="00040B68">
        <w:t>default_evs_bw</w:t>
      </w:r>
    </w:p>
    <w:p w14:paraId="2FF3CF2D" w14:textId="77777777" w:rsidR="004C707D" w:rsidRPr="00040B68" w:rsidRDefault="004C707D" w:rsidP="004C707D">
      <w:pPr>
        <w:pStyle w:val="ac"/>
        <w:numPr>
          <w:ilvl w:val="0"/>
          <w:numId w:val="67"/>
        </w:numPr>
        <w:ind w:firstLineChars="0"/>
        <w:rPr>
          <w:color w:val="FF0000"/>
        </w:rPr>
      </w:pPr>
      <w:r w:rsidRPr="00040B68">
        <w:rPr>
          <w:color w:val="FF0000"/>
        </w:rPr>
        <w:lastRenderedPageBreak/>
        <w:t>evs_ch_aw_recv_offset</w:t>
      </w:r>
      <w:r>
        <w:rPr>
          <w:color w:val="FF0000"/>
        </w:rPr>
        <w:t xml:space="preserve">  // Channel Aware</w:t>
      </w:r>
      <w:r w:rsidRPr="00040B68">
        <w:t xml:space="preserve"> channel mode, 2- channel aware mode, -1 - channel unaware mode</w:t>
      </w:r>
    </w:p>
    <w:p w14:paraId="375FBD67" w14:textId="77777777" w:rsidR="004C707D" w:rsidRDefault="004C707D" w:rsidP="004C707D">
      <w:r w:rsidRPr="00040B68">
        <w:t>其中，</w:t>
      </w:r>
      <w:r w:rsidRPr="00040B68">
        <w:t xml:space="preserve">default_evs_bit_rate </w:t>
      </w:r>
      <w:r w:rsidRPr="00040B68">
        <w:t>和</w:t>
      </w:r>
      <w:r w:rsidRPr="00040B68">
        <w:t xml:space="preserve"> default_evs_bw</w:t>
      </w:r>
      <w:r w:rsidRPr="00040B68">
        <w:t>只用于</w:t>
      </w:r>
      <w:r w:rsidRPr="00040B68">
        <w:t>TTA</w:t>
      </w:r>
      <w:r w:rsidRPr="00040B68">
        <w:t>运营商（韩国），这块没有具体文档的说明，提</w:t>
      </w:r>
      <w:r w:rsidRPr="00040B68">
        <w:t>case</w:t>
      </w:r>
      <w:r w:rsidRPr="00040B68">
        <w:t>得到的消息。</w:t>
      </w:r>
    </w:p>
    <w:p w14:paraId="25CFA562" w14:textId="6CF815F3" w:rsidR="00F5156B" w:rsidRDefault="00D53EBC" w:rsidP="00D53EBC">
      <w:pPr>
        <w:pStyle w:val="4"/>
        <w:spacing w:before="156" w:after="156"/>
        <w:rPr>
          <w:shd w:val="clear" w:color="auto" w:fill="FFFFFF"/>
        </w:rPr>
      </w:pPr>
      <w:r>
        <w:rPr>
          <w:shd w:val="clear" w:color="auto" w:fill="FFFFFF"/>
        </w:rPr>
        <w:t>profile-level-id</w:t>
      </w:r>
    </w:p>
    <w:p w14:paraId="046F0C3C" w14:textId="7829C3CB" w:rsidR="00D12339" w:rsidRDefault="00D12339" w:rsidP="00D12339">
      <w:r>
        <w:rPr>
          <w:rFonts w:hint="eastAsia"/>
        </w:rPr>
        <w:t>关于此</w:t>
      </w:r>
      <w:r w:rsidR="00C03DEC">
        <w:rPr>
          <w:rFonts w:hint="eastAsia"/>
        </w:rPr>
        <w:t>参数</w:t>
      </w:r>
      <w:r>
        <w:rPr>
          <w:rFonts w:hint="eastAsia"/>
        </w:rPr>
        <w:t>可参考网文：</w:t>
      </w:r>
      <w:hyperlink r:id="rId218" w:history="1">
        <w:r w:rsidRPr="00564D93">
          <w:rPr>
            <w:rStyle w:val="ab"/>
          </w:rPr>
          <w:t>https://blog.csdn.net/epubcn/article/details/102802108</w:t>
        </w:r>
      </w:hyperlink>
    </w:p>
    <w:p w14:paraId="75494A97" w14:textId="78EBD091" w:rsidR="00C03DEC" w:rsidRDefault="00C7676F" w:rsidP="00D12339">
      <w:hyperlink r:id="rId219" w:anchor="Profiles" w:history="1">
        <w:r w:rsidR="00C03DEC" w:rsidRPr="00564D93">
          <w:rPr>
            <w:rStyle w:val="ab"/>
          </w:rPr>
          <w:t>https://en.wikipedia.org/wiki/Advanced_Video_Coding#Profiles</w:t>
        </w:r>
      </w:hyperlink>
    </w:p>
    <w:p w14:paraId="1BD65116" w14:textId="04CA82A5" w:rsidR="00C03DEC" w:rsidRDefault="00C7676F" w:rsidP="00D12339">
      <w:hyperlink r:id="rId220" w:anchor="Levels" w:history="1">
        <w:r w:rsidR="00C03DEC" w:rsidRPr="00564D93">
          <w:rPr>
            <w:rStyle w:val="ab"/>
          </w:rPr>
          <w:t>https://en.wikipedia.org/wiki/Advanced_Video_Coding#Levels</w:t>
        </w:r>
      </w:hyperlink>
    </w:p>
    <w:p w14:paraId="2FD12CE7" w14:textId="169A0064" w:rsidR="00C03DEC" w:rsidRDefault="00C03DEC" w:rsidP="00D12339">
      <w:r>
        <w:rPr>
          <w:rFonts w:hint="eastAsia"/>
        </w:rPr>
        <w:t>该参数用于指示</w:t>
      </w:r>
      <w:r>
        <w:rPr>
          <w:rFonts w:hint="eastAsia"/>
        </w:rPr>
        <w:t>H</w:t>
      </w:r>
      <w:r>
        <w:t>.264</w:t>
      </w:r>
      <w:r>
        <w:rPr>
          <w:rFonts w:hint="eastAsia"/>
        </w:rPr>
        <w:t>媒体的格式。</w:t>
      </w:r>
    </w:p>
    <w:p w14:paraId="7388CCD3" w14:textId="1564B7A1" w:rsidR="00C03DEC" w:rsidRDefault="00C03DEC" w:rsidP="00D12339">
      <w:r>
        <w:rPr>
          <w:rFonts w:hint="eastAsia"/>
        </w:rPr>
        <w:t>简要内容如下：</w:t>
      </w:r>
    </w:p>
    <w:p w14:paraId="53E564EB" w14:textId="15B16FB8" w:rsidR="00C03DEC" w:rsidRDefault="00C03DEC" w:rsidP="00D12339">
      <w:r>
        <w:t>P</w:t>
      </w:r>
      <w:r>
        <w:rPr>
          <w:rFonts w:hint="eastAsia"/>
        </w:rPr>
        <w:t>rofile</w:t>
      </w:r>
      <w:r>
        <w:t>-level-id</w:t>
      </w:r>
      <w:r>
        <w:rPr>
          <w:rFonts w:hint="eastAsia"/>
        </w:rPr>
        <w:t>为三个字节的值。</w:t>
      </w:r>
      <w:r w:rsidR="001938E3">
        <w:rPr>
          <w:rFonts w:hint="eastAsia"/>
        </w:rPr>
        <w:t>其中第一个字节为</w:t>
      </w:r>
      <w:r w:rsidR="001938E3">
        <w:rPr>
          <w:rFonts w:hint="eastAsia"/>
        </w:rPr>
        <w:t>Profile</w:t>
      </w:r>
      <w:r w:rsidR="001938E3">
        <w:rPr>
          <w:rFonts w:hint="eastAsia"/>
        </w:rPr>
        <w:t>的类型，目前有四种</w:t>
      </w:r>
      <w:r w:rsidR="001938E3">
        <w:rPr>
          <w:rFonts w:hint="eastAsia"/>
        </w:rPr>
        <w:t>Profile</w:t>
      </w:r>
      <w:r w:rsidR="001938E3">
        <w:rPr>
          <w:rFonts w:hint="eastAsia"/>
        </w:rPr>
        <w:t>类型：</w:t>
      </w:r>
    </w:p>
    <w:tbl>
      <w:tblPr>
        <w:tblStyle w:val="a7"/>
        <w:tblW w:w="0" w:type="auto"/>
        <w:tblLook w:val="04A0" w:firstRow="1" w:lastRow="0" w:firstColumn="1" w:lastColumn="0" w:noHBand="0" w:noVBand="1"/>
      </w:tblPr>
      <w:tblGrid>
        <w:gridCol w:w="13454"/>
      </w:tblGrid>
      <w:tr w:rsidR="001938E3" w14:paraId="7A0D9DDA" w14:textId="77777777" w:rsidTr="001938E3">
        <w:tc>
          <w:tcPr>
            <w:tcW w:w="13454" w:type="dxa"/>
          </w:tcPr>
          <w:p w14:paraId="281AEE13" w14:textId="77777777" w:rsidR="001938E3" w:rsidRPr="001938E3" w:rsidRDefault="001938E3" w:rsidP="001938E3">
            <w:pPr>
              <w:rPr>
                <w:b/>
              </w:rPr>
            </w:pPr>
            <w:r w:rsidRPr="001938E3">
              <w:rPr>
                <w:b/>
              </w:rPr>
              <w:t>Baseline Profile (BP, 66)</w:t>
            </w:r>
          </w:p>
          <w:p w14:paraId="2C2C17A9" w14:textId="77777777" w:rsidR="001938E3" w:rsidRDefault="001938E3" w:rsidP="001938E3">
            <w:r>
              <w:t>Primarily for low-cost applications that require additional data loss robustness, this profile is used in some videoconferencing and mobile applications. This profile includes all features that are supported in the Constrained Baseline Profile, plus three additional features that can be used for loss robustness (or for other purposes such as low-delay multi-point video stream compositing). The importance of this profile has faded somewhat since the definition of the Constrained Baseline Profile in 2009. All Constrained Baseline Profile bitstreams are also considered to be Baseline Profile bitstreams, as these two profiles share the same profile identifier code value.</w:t>
            </w:r>
          </w:p>
          <w:p w14:paraId="3294702F" w14:textId="77777777" w:rsidR="001938E3" w:rsidRPr="001938E3" w:rsidRDefault="001938E3" w:rsidP="001938E3">
            <w:pPr>
              <w:rPr>
                <w:b/>
              </w:rPr>
            </w:pPr>
            <w:r w:rsidRPr="001938E3">
              <w:rPr>
                <w:b/>
              </w:rPr>
              <w:t>Extended Profile (XP, 88)</w:t>
            </w:r>
          </w:p>
          <w:p w14:paraId="03A080FC" w14:textId="77777777" w:rsidR="001938E3" w:rsidRDefault="001938E3" w:rsidP="001938E3">
            <w:r>
              <w:t>Intended as the streaming video profile, this profile has relatively high compression capability and some extra tricks for robustness to data losses and server stream switching.</w:t>
            </w:r>
          </w:p>
          <w:p w14:paraId="3F810915" w14:textId="77777777" w:rsidR="001938E3" w:rsidRPr="001938E3" w:rsidRDefault="001938E3" w:rsidP="001938E3">
            <w:pPr>
              <w:rPr>
                <w:b/>
              </w:rPr>
            </w:pPr>
            <w:r w:rsidRPr="001938E3">
              <w:rPr>
                <w:b/>
              </w:rPr>
              <w:t>Main Profile (MP, 77)</w:t>
            </w:r>
          </w:p>
          <w:p w14:paraId="544633AF" w14:textId="77777777" w:rsidR="001938E3" w:rsidRDefault="001938E3" w:rsidP="001938E3">
            <w:r>
              <w:t>This profile is used for standard-definition digital TV broadcasts that use the MPEG-4 format as defined in the DVB standard.</w:t>
            </w:r>
            <w:hyperlink r:id="rId221" w:anchor="cite_note-49" w:history="1">
              <w:r>
                <w:rPr>
                  <w:rStyle w:val="ab"/>
                  <w:rFonts w:ascii="Arial" w:hAnsi="Arial" w:cs="Arial"/>
                  <w:color w:val="0645AD"/>
                  <w:sz w:val="18"/>
                  <w:szCs w:val="18"/>
                  <w:vertAlign w:val="superscript"/>
                </w:rPr>
                <w:t>[49]</w:t>
              </w:r>
            </w:hyperlink>
            <w:r>
              <w:t> It is not, however, used for high-definition television broadcasts, as the importance of this profile faded when the High Profile was developed in 2004 for that application.</w:t>
            </w:r>
          </w:p>
          <w:p w14:paraId="24399E3D" w14:textId="77777777" w:rsidR="001938E3" w:rsidRPr="001938E3" w:rsidRDefault="001938E3" w:rsidP="001938E3">
            <w:pPr>
              <w:rPr>
                <w:b/>
              </w:rPr>
            </w:pPr>
            <w:r w:rsidRPr="001938E3">
              <w:rPr>
                <w:b/>
              </w:rPr>
              <w:t>High Profile (HiP, 100)</w:t>
            </w:r>
          </w:p>
          <w:p w14:paraId="44AB489E" w14:textId="10C0273F" w:rsidR="001938E3" w:rsidRPr="001938E3" w:rsidRDefault="001938E3" w:rsidP="00D12339">
            <w:r>
              <w:t>The primary profile for broadcast and disc storage applications, particularly for high-definition television applications (for example, this is the profile adopted by the </w:t>
            </w:r>
            <w:hyperlink r:id="rId222" w:tooltip="Blu-ray Disc" w:history="1">
              <w:r w:rsidRPr="00E54A52">
                <w:t>Blu-ray Disc</w:t>
              </w:r>
            </w:hyperlink>
            <w:r>
              <w:t> storage format and the </w:t>
            </w:r>
            <w:hyperlink r:id="rId223" w:tooltip="Digital Video Broadcasting" w:history="1">
              <w:r w:rsidRPr="00E54A52">
                <w:t>DVB</w:t>
              </w:r>
            </w:hyperlink>
            <w:r>
              <w:t> HDTV broadcast service).</w:t>
            </w:r>
          </w:p>
        </w:tc>
      </w:tr>
    </w:tbl>
    <w:p w14:paraId="5317B3C5" w14:textId="718EA99E" w:rsidR="001938E3" w:rsidRPr="00C03DEC" w:rsidRDefault="00E54A52" w:rsidP="00D12339">
      <w:r>
        <w:rPr>
          <w:rFonts w:hint="eastAsia"/>
        </w:rPr>
        <w:t>Note</w:t>
      </w:r>
      <w:r>
        <w:rPr>
          <w:rFonts w:hint="eastAsia"/>
        </w:rPr>
        <w:t>：视频编码格式在</w:t>
      </w:r>
      <w:r>
        <w:rPr>
          <w:rFonts w:hint="eastAsia"/>
        </w:rPr>
        <w:t>sdp</w:t>
      </w:r>
      <w:r>
        <w:rPr>
          <w:rFonts w:hint="eastAsia"/>
        </w:rPr>
        <w:t>中通过</w:t>
      </w:r>
      <w:r>
        <w:rPr>
          <w:rFonts w:hint="eastAsia"/>
        </w:rPr>
        <w:t>p</w:t>
      </w:r>
      <w:r>
        <w:t>rofile-level-id</w:t>
      </w:r>
      <w:r>
        <w:rPr>
          <w:rFonts w:hint="eastAsia"/>
        </w:rPr>
        <w:t>的第一个字节指定，默认采用的是十六进制表示。即</w:t>
      </w:r>
    </w:p>
    <w:p w14:paraId="2299782B" w14:textId="6977E712" w:rsidR="00D53EBC" w:rsidRDefault="00D53EBC" w:rsidP="00D53EBC">
      <w:r>
        <w:rPr>
          <w:rFonts w:hint="eastAsia"/>
        </w:rPr>
        <w:t>视频编解码格式的设置</w:t>
      </w:r>
      <w:r w:rsidR="00356963">
        <w:rPr>
          <w:rFonts w:hint="eastAsia"/>
        </w:rPr>
        <w:t>，仅需要根据</w:t>
      </w:r>
      <w:r w:rsidR="00356963">
        <w:rPr>
          <w:rFonts w:hint="eastAsia"/>
        </w:rPr>
        <w:t>profile</w:t>
      </w:r>
      <w:r w:rsidR="00356963">
        <w:t>-level-id</w:t>
      </w:r>
      <w:r w:rsidR="00356963">
        <w:rPr>
          <w:rFonts w:hint="eastAsia"/>
        </w:rPr>
        <w:t>的后</w:t>
      </w:r>
      <w:r w:rsidR="00356963">
        <w:rPr>
          <w:rFonts w:hint="eastAsia"/>
        </w:rPr>
        <w:t>8</w:t>
      </w:r>
      <w:r w:rsidR="00356963">
        <w:rPr>
          <w:rFonts w:hint="eastAsia"/>
        </w:rPr>
        <w:t>位的值设置</w:t>
      </w:r>
      <w:r w:rsidR="00356963">
        <w:rPr>
          <w:rFonts w:hint="eastAsia"/>
        </w:rPr>
        <w:t>level</w:t>
      </w:r>
      <w:r w:rsidR="00356963">
        <w:rPr>
          <w:rFonts w:hint="eastAsia"/>
        </w:rPr>
        <w:t>的值。</w:t>
      </w:r>
    </w:p>
    <w:tbl>
      <w:tblPr>
        <w:tblStyle w:val="a7"/>
        <w:tblW w:w="0" w:type="auto"/>
        <w:tblLook w:val="04A0" w:firstRow="1" w:lastRow="0" w:firstColumn="1" w:lastColumn="0" w:noHBand="0" w:noVBand="1"/>
      </w:tblPr>
      <w:tblGrid>
        <w:gridCol w:w="13454"/>
      </w:tblGrid>
      <w:tr w:rsidR="00356963" w:rsidRPr="00356963" w14:paraId="6D3DA32D" w14:textId="77777777" w:rsidTr="00356963">
        <w:tc>
          <w:tcPr>
            <w:tcW w:w="13454" w:type="dxa"/>
          </w:tcPr>
          <w:p w14:paraId="03EB7ACC" w14:textId="77777777" w:rsidR="00356963" w:rsidRDefault="00356963" w:rsidP="00356963">
            <w:pPr>
              <w:rPr>
                <w:rFonts w:cs="Times New Roman"/>
                <w:color w:val="333333"/>
                <w:sz w:val="16"/>
                <w:szCs w:val="16"/>
              </w:rPr>
            </w:pPr>
            <w:r w:rsidRPr="00356963">
              <w:rPr>
                <w:rFonts w:cs="Times New Roman"/>
                <w:color w:val="333333"/>
                <w:sz w:val="16"/>
                <w:szCs w:val="16"/>
                <w:shd w:val="clear" w:color="auto" w:fill="FFFFFF"/>
              </w:rPr>
              <w:t>H.264</w:t>
            </w:r>
            <w:r w:rsidRPr="00356963">
              <w:rPr>
                <w:rFonts w:cs="Times New Roman"/>
                <w:color w:val="333333"/>
                <w:sz w:val="16"/>
                <w:szCs w:val="16"/>
                <w:shd w:val="clear" w:color="auto" w:fill="FFFFFF"/>
              </w:rPr>
              <w:t>视频编码模式信息及</w:t>
            </w:r>
            <w:r w:rsidRPr="00356963">
              <w:rPr>
                <w:rFonts w:cs="Times New Roman"/>
                <w:color w:val="333333"/>
                <w:sz w:val="16"/>
                <w:szCs w:val="16"/>
                <w:shd w:val="clear" w:color="auto" w:fill="FFFFFF"/>
              </w:rPr>
              <w:t>profile-level-id</w:t>
            </w:r>
            <w:r w:rsidRPr="00356963">
              <w:rPr>
                <w:rFonts w:cs="Times New Roman"/>
                <w:color w:val="333333"/>
                <w:sz w:val="16"/>
                <w:szCs w:val="16"/>
                <w:shd w:val="clear" w:color="auto" w:fill="FFFFFF"/>
              </w:rPr>
              <w:t>前</w:t>
            </w:r>
            <w:r w:rsidRPr="00356963">
              <w:rPr>
                <w:rFonts w:cs="Times New Roman"/>
                <w:color w:val="333333"/>
                <w:sz w:val="16"/>
                <w:szCs w:val="16"/>
                <w:shd w:val="clear" w:color="auto" w:fill="FFFFFF"/>
              </w:rPr>
              <w:t>8</w:t>
            </w:r>
            <w:r w:rsidRPr="00356963">
              <w:rPr>
                <w:rFonts w:cs="Times New Roman"/>
                <w:color w:val="333333"/>
                <w:sz w:val="16"/>
                <w:szCs w:val="16"/>
                <w:shd w:val="clear" w:color="auto" w:fill="FFFFFF"/>
              </w:rPr>
              <w:t>位为</w:t>
            </w:r>
            <w:r w:rsidRPr="00356963">
              <w:rPr>
                <w:rFonts w:cs="Times New Roman"/>
                <w:color w:val="333333"/>
                <w:sz w:val="16"/>
                <w:szCs w:val="16"/>
                <w:shd w:val="clear" w:color="auto" w:fill="FFFFFF"/>
              </w:rPr>
              <w:t>0x42</w:t>
            </w:r>
            <w:r w:rsidRPr="00356963">
              <w:rPr>
                <w:rFonts w:cs="Times New Roman"/>
                <w:color w:val="333333"/>
                <w:sz w:val="16"/>
                <w:szCs w:val="16"/>
                <w:shd w:val="clear" w:color="auto" w:fill="FFFFFF"/>
              </w:rPr>
              <w:t>，后</w:t>
            </w:r>
            <w:r w:rsidRPr="00356963">
              <w:rPr>
                <w:rFonts w:cs="Times New Roman"/>
                <w:color w:val="333333"/>
                <w:sz w:val="16"/>
                <w:szCs w:val="16"/>
                <w:shd w:val="clear" w:color="auto" w:fill="FFFFFF"/>
              </w:rPr>
              <w:t>8</w:t>
            </w:r>
            <w:r w:rsidRPr="00356963">
              <w:rPr>
                <w:rFonts w:cs="Times New Roman"/>
                <w:color w:val="333333"/>
                <w:sz w:val="16"/>
                <w:szCs w:val="16"/>
                <w:shd w:val="clear" w:color="auto" w:fill="FFFFFF"/>
              </w:rPr>
              <w:t>位值为</w:t>
            </w:r>
            <w:r w:rsidRPr="00356963">
              <w:rPr>
                <w:rFonts w:cs="Times New Roman"/>
                <w:color w:val="333333"/>
                <w:sz w:val="16"/>
                <w:szCs w:val="16"/>
                <w:shd w:val="clear" w:color="auto" w:fill="FFFFFF"/>
              </w:rPr>
              <w:t>1F</w:t>
            </w:r>
            <w:r w:rsidRPr="00356963">
              <w:rPr>
                <w:rFonts w:cs="Times New Roman"/>
                <w:color w:val="333333"/>
                <w:sz w:val="16"/>
                <w:szCs w:val="16"/>
                <w:shd w:val="clear" w:color="auto" w:fill="FFFFFF"/>
              </w:rPr>
              <w:t>（</w:t>
            </w:r>
            <w:r w:rsidRPr="00356963">
              <w:rPr>
                <w:rFonts w:cs="Times New Roman"/>
                <w:color w:val="333333"/>
                <w:sz w:val="16"/>
                <w:szCs w:val="16"/>
                <w:shd w:val="clear" w:color="auto" w:fill="FFFFFF"/>
              </w:rPr>
              <w:t>1F</w:t>
            </w:r>
            <w:r w:rsidRPr="00356963">
              <w:rPr>
                <w:rFonts w:cs="Times New Roman"/>
                <w:color w:val="333333"/>
                <w:sz w:val="16"/>
                <w:szCs w:val="16"/>
                <w:shd w:val="clear" w:color="auto" w:fill="FFFFFF"/>
              </w:rPr>
              <w:t>换算成</w:t>
            </w:r>
            <w:r w:rsidRPr="00356963">
              <w:rPr>
                <w:rFonts w:cs="Times New Roman"/>
                <w:color w:val="333333"/>
                <w:sz w:val="16"/>
                <w:szCs w:val="16"/>
                <w:shd w:val="clear" w:color="auto" w:fill="FFFFFF"/>
              </w:rPr>
              <w:t>10</w:t>
            </w:r>
            <w:r w:rsidRPr="00356963">
              <w:rPr>
                <w:rFonts w:cs="Times New Roman"/>
                <w:color w:val="333333"/>
                <w:sz w:val="16"/>
                <w:szCs w:val="16"/>
                <w:shd w:val="clear" w:color="auto" w:fill="FFFFFF"/>
              </w:rPr>
              <w:t>进制就是</w:t>
            </w:r>
            <w:r w:rsidRPr="00356963">
              <w:rPr>
                <w:rFonts w:cs="Times New Roman"/>
                <w:color w:val="333333"/>
                <w:sz w:val="16"/>
                <w:szCs w:val="16"/>
                <w:shd w:val="clear" w:color="auto" w:fill="FFFFFF"/>
              </w:rPr>
              <w:t>31</w:t>
            </w:r>
            <w:r w:rsidRPr="00356963">
              <w:rPr>
                <w:rFonts w:cs="Times New Roman"/>
                <w:color w:val="333333"/>
                <w:sz w:val="16"/>
                <w:szCs w:val="16"/>
                <w:shd w:val="clear" w:color="auto" w:fill="FFFFFF"/>
              </w:rPr>
              <w:t>）</w:t>
            </w:r>
          </w:p>
          <w:p w14:paraId="0341EEE7" w14:textId="22FDF6A2" w:rsidR="00356963" w:rsidRPr="00356963" w:rsidRDefault="00356963" w:rsidP="00356963">
            <w:pPr>
              <w:rPr>
                <w:rFonts w:cs="Times New Roman"/>
                <w:color w:val="333333"/>
                <w:sz w:val="16"/>
                <w:szCs w:val="16"/>
                <w:shd w:val="clear" w:color="auto" w:fill="FFFFFF"/>
              </w:rPr>
            </w:pPr>
            <w:r w:rsidRPr="00356963">
              <w:rPr>
                <w:rFonts w:cs="Times New Roman"/>
                <w:color w:val="333333"/>
                <w:sz w:val="16"/>
                <w:szCs w:val="16"/>
                <w:shd w:val="clear" w:color="auto" w:fill="FFFFFF"/>
              </w:rPr>
              <w:t>2. H265</w:t>
            </w:r>
            <w:r w:rsidRPr="00356963">
              <w:rPr>
                <w:rFonts w:cs="Times New Roman"/>
                <w:color w:val="333333"/>
                <w:sz w:val="16"/>
                <w:szCs w:val="16"/>
                <w:shd w:val="clear" w:color="auto" w:fill="FFFFFF"/>
              </w:rPr>
              <w:t>：</w:t>
            </w:r>
            <w:r w:rsidRPr="00356963">
              <w:rPr>
                <w:rFonts w:cs="Times New Roman"/>
                <w:color w:val="333333"/>
                <w:sz w:val="16"/>
                <w:szCs w:val="16"/>
                <w:shd w:val="clear" w:color="auto" w:fill="FFFFFF"/>
              </w:rPr>
              <w:t>level-id=93</w:t>
            </w:r>
            <w:r w:rsidRPr="00356963">
              <w:rPr>
                <w:rFonts w:cs="Times New Roman"/>
                <w:color w:val="333333"/>
                <w:sz w:val="16"/>
                <w:szCs w:val="16"/>
                <w:shd w:val="clear" w:color="auto" w:fill="FFFFFF"/>
              </w:rPr>
              <w:t>；</w:t>
            </w:r>
            <w:r w:rsidRPr="00356963">
              <w:rPr>
                <w:rFonts w:cs="Times New Roman"/>
                <w:color w:val="333333"/>
                <w:sz w:val="16"/>
                <w:szCs w:val="16"/>
                <w:shd w:val="clear" w:color="auto" w:fill="FFFFFF"/>
              </w:rPr>
              <w:t>H264</w:t>
            </w:r>
            <w:r w:rsidRPr="00356963">
              <w:rPr>
                <w:rFonts w:cs="Times New Roman"/>
                <w:color w:val="333333"/>
                <w:sz w:val="16"/>
                <w:szCs w:val="16"/>
                <w:shd w:val="clear" w:color="auto" w:fill="FFFFFF"/>
              </w:rPr>
              <w:t>：</w:t>
            </w:r>
            <w:r w:rsidRPr="00356963">
              <w:rPr>
                <w:rFonts w:cs="Times New Roman"/>
                <w:color w:val="333333"/>
                <w:sz w:val="16"/>
                <w:szCs w:val="16"/>
                <w:shd w:val="clear" w:color="auto" w:fill="FFFFFF"/>
              </w:rPr>
              <w:t>profile-level-id</w:t>
            </w:r>
            <w:r w:rsidRPr="00356963">
              <w:rPr>
                <w:rFonts w:cs="Times New Roman"/>
                <w:color w:val="333333"/>
                <w:sz w:val="16"/>
                <w:szCs w:val="16"/>
                <w:shd w:val="clear" w:color="auto" w:fill="FFFFFF"/>
              </w:rPr>
              <w:t>前</w:t>
            </w:r>
            <w:r w:rsidRPr="00356963">
              <w:rPr>
                <w:rFonts w:cs="Times New Roman"/>
                <w:color w:val="333333"/>
                <w:sz w:val="16"/>
                <w:szCs w:val="16"/>
                <w:shd w:val="clear" w:color="auto" w:fill="FFFFFF"/>
              </w:rPr>
              <w:t>8</w:t>
            </w:r>
            <w:r w:rsidRPr="00356963">
              <w:rPr>
                <w:rFonts w:cs="Times New Roman"/>
                <w:color w:val="333333"/>
                <w:sz w:val="16"/>
                <w:szCs w:val="16"/>
                <w:shd w:val="clear" w:color="auto" w:fill="FFFFFF"/>
              </w:rPr>
              <w:t>位为</w:t>
            </w:r>
            <w:r w:rsidRPr="00356963">
              <w:rPr>
                <w:rFonts w:cs="Times New Roman"/>
                <w:color w:val="333333"/>
                <w:sz w:val="16"/>
                <w:szCs w:val="16"/>
                <w:shd w:val="clear" w:color="auto" w:fill="FFFFFF"/>
              </w:rPr>
              <w:t>0x64</w:t>
            </w:r>
            <w:r w:rsidRPr="00356963">
              <w:rPr>
                <w:rFonts w:cs="Times New Roman"/>
                <w:color w:val="333333"/>
                <w:sz w:val="16"/>
                <w:szCs w:val="16"/>
                <w:shd w:val="clear" w:color="auto" w:fill="FFFFFF"/>
              </w:rPr>
              <w:t>，后八位值为</w:t>
            </w:r>
            <w:r w:rsidRPr="00356963">
              <w:rPr>
                <w:rFonts w:cs="Times New Roman"/>
                <w:color w:val="333333"/>
                <w:sz w:val="16"/>
                <w:szCs w:val="16"/>
                <w:shd w:val="clear" w:color="auto" w:fill="FFFFFF"/>
              </w:rPr>
              <w:t>1F</w:t>
            </w:r>
            <w:r w:rsidRPr="00356963">
              <w:rPr>
                <w:rFonts w:cs="Times New Roman"/>
                <w:color w:val="333333"/>
                <w:sz w:val="16"/>
                <w:szCs w:val="16"/>
                <w:shd w:val="clear" w:color="auto" w:fill="FFFFFF"/>
              </w:rPr>
              <w:t>（</w:t>
            </w:r>
            <w:r w:rsidRPr="00356963">
              <w:rPr>
                <w:rFonts w:cs="Times New Roman"/>
                <w:color w:val="333333"/>
                <w:sz w:val="16"/>
                <w:szCs w:val="16"/>
                <w:shd w:val="clear" w:color="auto" w:fill="FFFFFF"/>
              </w:rPr>
              <w:t>1F</w:t>
            </w:r>
            <w:r w:rsidRPr="00356963">
              <w:rPr>
                <w:rFonts w:cs="Times New Roman"/>
                <w:color w:val="333333"/>
                <w:sz w:val="16"/>
                <w:szCs w:val="16"/>
                <w:shd w:val="clear" w:color="auto" w:fill="FFFFFF"/>
              </w:rPr>
              <w:t>换算成</w:t>
            </w:r>
            <w:r w:rsidRPr="00356963">
              <w:rPr>
                <w:rFonts w:cs="Times New Roman"/>
                <w:color w:val="333333"/>
                <w:sz w:val="16"/>
                <w:szCs w:val="16"/>
                <w:shd w:val="clear" w:color="auto" w:fill="FFFFFF"/>
              </w:rPr>
              <w:t>10</w:t>
            </w:r>
            <w:r w:rsidRPr="00356963">
              <w:rPr>
                <w:rFonts w:cs="Times New Roman"/>
                <w:color w:val="333333"/>
                <w:sz w:val="16"/>
                <w:szCs w:val="16"/>
                <w:shd w:val="clear" w:color="auto" w:fill="FFFFFF"/>
              </w:rPr>
              <w:t>进制就是</w:t>
            </w:r>
            <w:r w:rsidRPr="00356963">
              <w:rPr>
                <w:rFonts w:cs="Times New Roman"/>
                <w:color w:val="333333"/>
                <w:sz w:val="16"/>
                <w:szCs w:val="16"/>
                <w:shd w:val="clear" w:color="auto" w:fill="FFFFFF"/>
              </w:rPr>
              <w:t>31</w:t>
            </w:r>
            <w:r w:rsidRPr="00356963">
              <w:rPr>
                <w:rFonts w:cs="Times New Roman"/>
                <w:color w:val="333333"/>
                <w:sz w:val="16"/>
                <w:szCs w:val="16"/>
                <w:shd w:val="clear" w:color="auto" w:fill="FFFFFF"/>
              </w:rPr>
              <w:t>）；</w:t>
            </w:r>
          </w:p>
          <w:p w14:paraId="1376B377" w14:textId="77777777" w:rsidR="00356963" w:rsidRPr="00356963" w:rsidRDefault="00356963" w:rsidP="00356963">
            <w:pPr>
              <w:rPr>
                <w:rFonts w:cs="Times New Roman"/>
                <w:color w:val="333333"/>
                <w:sz w:val="16"/>
                <w:szCs w:val="16"/>
                <w:shd w:val="clear" w:color="auto" w:fill="FFFFFF"/>
              </w:rPr>
            </w:pPr>
          </w:p>
          <w:p w14:paraId="4BCFA1C4" w14:textId="77777777" w:rsidR="00356963" w:rsidRPr="00356963" w:rsidRDefault="00356963" w:rsidP="00356963">
            <w:pPr>
              <w:rPr>
                <w:rFonts w:cs="Times New Roman"/>
                <w:color w:val="333333"/>
                <w:sz w:val="16"/>
                <w:szCs w:val="16"/>
                <w:shd w:val="clear" w:color="auto" w:fill="FFFFFF"/>
              </w:rPr>
            </w:pPr>
            <w:r w:rsidRPr="00356963">
              <w:rPr>
                <w:rFonts w:cs="Times New Roman"/>
                <w:color w:val="333333"/>
                <w:sz w:val="16"/>
                <w:szCs w:val="16"/>
                <w:shd w:val="clear" w:color="auto" w:fill="FFFFFF"/>
              </w:rPr>
              <w:t>只需要设置</w:t>
            </w:r>
            <w:r w:rsidRPr="00356963">
              <w:rPr>
                <w:rFonts w:cs="Times New Roman"/>
                <w:color w:val="333333"/>
                <w:sz w:val="16"/>
                <w:szCs w:val="16"/>
                <w:shd w:val="clear" w:color="auto" w:fill="FFFFFF"/>
              </w:rPr>
              <w:t>profile-level-id</w:t>
            </w:r>
            <w:r w:rsidRPr="00356963">
              <w:rPr>
                <w:rFonts w:cs="Times New Roman"/>
                <w:color w:val="333333"/>
                <w:sz w:val="16"/>
                <w:szCs w:val="16"/>
                <w:shd w:val="clear" w:color="auto" w:fill="FFFFFF"/>
              </w:rPr>
              <w:t>的后</w:t>
            </w:r>
            <w:r w:rsidRPr="00356963">
              <w:rPr>
                <w:rFonts w:cs="Times New Roman"/>
                <w:color w:val="333333"/>
                <w:sz w:val="16"/>
                <w:szCs w:val="16"/>
                <w:shd w:val="clear" w:color="auto" w:fill="FFFFFF"/>
              </w:rPr>
              <w:t>8</w:t>
            </w:r>
            <w:r w:rsidRPr="00356963">
              <w:rPr>
                <w:rFonts w:cs="Times New Roman"/>
                <w:color w:val="333333"/>
                <w:sz w:val="16"/>
                <w:szCs w:val="16"/>
                <w:shd w:val="clear" w:color="auto" w:fill="FFFFFF"/>
              </w:rPr>
              <w:t>位</w:t>
            </w:r>
          </w:p>
          <w:p w14:paraId="5B053088" w14:textId="77777777" w:rsidR="00356963" w:rsidRDefault="00356963" w:rsidP="00356963">
            <w:pPr>
              <w:rPr>
                <w:rFonts w:cs="Times New Roman"/>
                <w:color w:val="333333"/>
                <w:sz w:val="16"/>
                <w:szCs w:val="16"/>
              </w:rPr>
            </w:pPr>
            <w:r w:rsidRPr="00356963">
              <w:rPr>
                <w:rFonts w:cs="Times New Roman"/>
                <w:color w:val="333333"/>
                <w:sz w:val="16"/>
                <w:szCs w:val="16"/>
                <w:shd w:val="clear" w:color="auto" w:fill="FFFFFF"/>
              </w:rPr>
              <w:t>#Codec level. possible values:</w:t>
            </w:r>
          </w:p>
          <w:p w14:paraId="018714E4" w14:textId="77777777" w:rsidR="00356963" w:rsidRDefault="00356963" w:rsidP="00356963">
            <w:pPr>
              <w:rPr>
                <w:rFonts w:cs="Times New Roman"/>
                <w:color w:val="333333"/>
                <w:sz w:val="16"/>
                <w:szCs w:val="16"/>
              </w:rPr>
            </w:pPr>
            <w:r w:rsidRPr="00356963">
              <w:rPr>
                <w:rFonts w:cs="Times New Roman"/>
                <w:color w:val="333333"/>
                <w:sz w:val="16"/>
                <w:szCs w:val="16"/>
                <w:shd w:val="clear" w:color="auto" w:fill="FFFFFF"/>
              </w:rPr>
              <w:t>#INVALID_LEVEL = 0x00,</w:t>
            </w:r>
          </w:p>
          <w:p w14:paraId="45CC7FB4" w14:textId="77777777" w:rsidR="00356963" w:rsidRDefault="00356963" w:rsidP="00356963">
            <w:pPr>
              <w:rPr>
                <w:rFonts w:cs="Times New Roman"/>
                <w:color w:val="333333"/>
                <w:sz w:val="16"/>
                <w:szCs w:val="16"/>
              </w:rPr>
            </w:pPr>
            <w:r w:rsidRPr="00356963">
              <w:rPr>
                <w:rFonts w:cs="Times New Roman"/>
                <w:color w:val="333333"/>
                <w:sz w:val="16"/>
                <w:szCs w:val="16"/>
                <w:shd w:val="clear" w:color="auto" w:fill="FFFFFF"/>
              </w:rPr>
              <w:t>#Level 1 = 0x01,</w:t>
            </w:r>
          </w:p>
          <w:p w14:paraId="69D32B5F" w14:textId="77777777" w:rsidR="00356963" w:rsidRDefault="00356963" w:rsidP="00356963">
            <w:pPr>
              <w:rPr>
                <w:rFonts w:cs="Times New Roman"/>
                <w:color w:val="333333"/>
                <w:sz w:val="16"/>
                <w:szCs w:val="16"/>
              </w:rPr>
            </w:pPr>
            <w:r w:rsidRPr="00356963">
              <w:rPr>
                <w:rFonts w:cs="Times New Roman"/>
                <w:color w:val="333333"/>
                <w:sz w:val="16"/>
                <w:szCs w:val="16"/>
                <w:shd w:val="clear" w:color="auto" w:fill="FFFFFF"/>
              </w:rPr>
              <w:t>#Level 1B = 0x02,</w:t>
            </w:r>
          </w:p>
          <w:p w14:paraId="0ED1CC11" w14:textId="77777777" w:rsidR="00356963" w:rsidRDefault="00356963" w:rsidP="00356963">
            <w:pPr>
              <w:rPr>
                <w:rFonts w:cs="Times New Roman"/>
                <w:color w:val="333333"/>
                <w:sz w:val="16"/>
                <w:szCs w:val="16"/>
              </w:rPr>
            </w:pPr>
            <w:r w:rsidRPr="00356963">
              <w:rPr>
                <w:rFonts w:cs="Times New Roman"/>
                <w:color w:val="333333"/>
                <w:sz w:val="16"/>
                <w:szCs w:val="16"/>
                <w:shd w:val="clear" w:color="auto" w:fill="FFFFFF"/>
              </w:rPr>
              <w:t>#Level 11 = 0x03,</w:t>
            </w:r>
          </w:p>
          <w:p w14:paraId="6B6D9DB6" w14:textId="77777777" w:rsidR="00356963" w:rsidRDefault="00356963" w:rsidP="00356963">
            <w:pPr>
              <w:rPr>
                <w:rFonts w:cs="Times New Roman"/>
                <w:color w:val="333333"/>
                <w:sz w:val="16"/>
                <w:szCs w:val="16"/>
              </w:rPr>
            </w:pPr>
            <w:r w:rsidRPr="00356963">
              <w:rPr>
                <w:rFonts w:cs="Times New Roman"/>
                <w:color w:val="333333"/>
                <w:sz w:val="16"/>
                <w:szCs w:val="16"/>
                <w:shd w:val="clear" w:color="auto" w:fill="FFFFFF"/>
              </w:rPr>
              <w:t>#Level 12 = 0x04,</w:t>
            </w:r>
          </w:p>
          <w:p w14:paraId="59A24AC8" w14:textId="77777777" w:rsidR="00356963" w:rsidRDefault="00356963" w:rsidP="00356963">
            <w:pPr>
              <w:rPr>
                <w:rFonts w:cs="Times New Roman"/>
                <w:color w:val="333333"/>
                <w:sz w:val="16"/>
                <w:szCs w:val="16"/>
              </w:rPr>
            </w:pPr>
            <w:r w:rsidRPr="00356963">
              <w:rPr>
                <w:rFonts w:cs="Times New Roman"/>
                <w:color w:val="333333"/>
                <w:sz w:val="16"/>
                <w:szCs w:val="16"/>
                <w:shd w:val="clear" w:color="auto" w:fill="FFFFFF"/>
              </w:rPr>
              <w:t>#Level 13 = 0x05,</w:t>
            </w:r>
          </w:p>
          <w:p w14:paraId="3EDC3BCC" w14:textId="77777777" w:rsidR="00356963" w:rsidRDefault="00356963" w:rsidP="00356963">
            <w:pPr>
              <w:rPr>
                <w:rFonts w:cs="Times New Roman"/>
                <w:color w:val="333333"/>
                <w:sz w:val="16"/>
                <w:szCs w:val="16"/>
              </w:rPr>
            </w:pPr>
            <w:r w:rsidRPr="00356963">
              <w:rPr>
                <w:rFonts w:cs="Times New Roman"/>
                <w:color w:val="333333"/>
                <w:sz w:val="16"/>
                <w:szCs w:val="16"/>
                <w:shd w:val="clear" w:color="auto" w:fill="FFFFFF"/>
              </w:rPr>
              <w:t>#Level 2 = 0x06,</w:t>
            </w:r>
          </w:p>
          <w:p w14:paraId="61CE5F68" w14:textId="77777777" w:rsidR="00356963" w:rsidRDefault="00356963" w:rsidP="00356963">
            <w:pPr>
              <w:rPr>
                <w:rFonts w:cs="Times New Roman"/>
                <w:color w:val="333333"/>
                <w:sz w:val="16"/>
                <w:szCs w:val="16"/>
              </w:rPr>
            </w:pPr>
            <w:r w:rsidRPr="00356963">
              <w:rPr>
                <w:rFonts w:cs="Times New Roman"/>
                <w:color w:val="333333"/>
                <w:sz w:val="16"/>
                <w:szCs w:val="16"/>
                <w:shd w:val="clear" w:color="auto" w:fill="FFFFFF"/>
              </w:rPr>
              <w:t>#Level 21 = 0x07,</w:t>
            </w:r>
          </w:p>
          <w:p w14:paraId="37F00EF9" w14:textId="77777777" w:rsidR="00356963" w:rsidRDefault="00356963" w:rsidP="00356963">
            <w:pPr>
              <w:rPr>
                <w:rFonts w:cs="Times New Roman"/>
                <w:color w:val="333333"/>
                <w:sz w:val="16"/>
                <w:szCs w:val="16"/>
              </w:rPr>
            </w:pPr>
            <w:r w:rsidRPr="00356963">
              <w:rPr>
                <w:rFonts w:cs="Times New Roman"/>
                <w:color w:val="333333"/>
                <w:sz w:val="16"/>
                <w:szCs w:val="16"/>
                <w:shd w:val="clear" w:color="auto" w:fill="FFFFFF"/>
              </w:rPr>
              <w:t>#Level 22 = 0x08,</w:t>
            </w:r>
          </w:p>
          <w:p w14:paraId="0683D39B" w14:textId="77777777" w:rsidR="00356963" w:rsidRDefault="00356963" w:rsidP="00356963">
            <w:pPr>
              <w:rPr>
                <w:rFonts w:cs="Times New Roman"/>
                <w:color w:val="333333"/>
                <w:sz w:val="16"/>
                <w:szCs w:val="16"/>
              </w:rPr>
            </w:pPr>
            <w:r w:rsidRPr="00356963">
              <w:rPr>
                <w:rFonts w:cs="Times New Roman"/>
                <w:color w:val="333333"/>
                <w:sz w:val="16"/>
                <w:szCs w:val="16"/>
                <w:shd w:val="clear" w:color="auto" w:fill="FFFFFF"/>
              </w:rPr>
              <w:t>#Level 3 = 0x09,</w:t>
            </w:r>
          </w:p>
          <w:p w14:paraId="2754EFB9" w14:textId="77777777" w:rsidR="00356963" w:rsidRDefault="00356963" w:rsidP="00356963">
            <w:pPr>
              <w:rPr>
                <w:rFonts w:cs="Times New Roman"/>
                <w:color w:val="333333"/>
                <w:sz w:val="16"/>
                <w:szCs w:val="16"/>
              </w:rPr>
            </w:pPr>
            <w:r w:rsidRPr="00356963">
              <w:rPr>
                <w:rFonts w:cs="Times New Roman"/>
                <w:color w:val="333333"/>
                <w:sz w:val="16"/>
                <w:szCs w:val="16"/>
                <w:shd w:val="clear" w:color="auto" w:fill="FFFFFF"/>
              </w:rPr>
              <w:t>#Level 31 = 0x0A,</w:t>
            </w:r>
          </w:p>
          <w:p w14:paraId="6287B125" w14:textId="77777777" w:rsidR="00356963" w:rsidRDefault="00356963" w:rsidP="00356963">
            <w:pPr>
              <w:rPr>
                <w:rFonts w:cs="Times New Roman"/>
                <w:color w:val="333333"/>
                <w:sz w:val="16"/>
                <w:szCs w:val="16"/>
              </w:rPr>
            </w:pPr>
            <w:r w:rsidRPr="00356963">
              <w:rPr>
                <w:rFonts w:cs="Times New Roman"/>
                <w:color w:val="333333"/>
                <w:sz w:val="16"/>
                <w:szCs w:val="16"/>
                <w:shd w:val="clear" w:color="auto" w:fill="FFFFFF"/>
              </w:rPr>
              <w:t>#Level 32 = 0x0B,</w:t>
            </w:r>
          </w:p>
          <w:p w14:paraId="49AFBB1B" w14:textId="77777777" w:rsidR="00356963" w:rsidRDefault="00356963" w:rsidP="00356963">
            <w:pPr>
              <w:rPr>
                <w:rFonts w:cs="Times New Roman"/>
                <w:color w:val="333333"/>
                <w:sz w:val="16"/>
                <w:szCs w:val="16"/>
              </w:rPr>
            </w:pPr>
            <w:r w:rsidRPr="00356963">
              <w:rPr>
                <w:rFonts w:cs="Times New Roman"/>
                <w:color w:val="333333"/>
                <w:sz w:val="16"/>
                <w:szCs w:val="16"/>
                <w:shd w:val="clear" w:color="auto" w:fill="FFFFFF"/>
              </w:rPr>
              <w:t>#Level 4 = 0x0C,</w:t>
            </w:r>
          </w:p>
          <w:p w14:paraId="0DFC853E" w14:textId="77777777" w:rsidR="00356963" w:rsidRDefault="00356963" w:rsidP="00356963">
            <w:pPr>
              <w:rPr>
                <w:rFonts w:cs="Times New Roman"/>
                <w:color w:val="333333"/>
                <w:sz w:val="16"/>
                <w:szCs w:val="16"/>
              </w:rPr>
            </w:pPr>
            <w:r w:rsidRPr="00356963">
              <w:rPr>
                <w:rFonts w:cs="Times New Roman"/>
                <w:color w:val="333333"/>
                <w:sz w:val="16"/>
                <w:szCs w:val="16"/>
                <w:shd w:val="clear" w:color="auto" w:fill="FFFFFF"/>
              </w:rPr>
              <w:t>#Level 41 = 0x0D,</w:t>
            </w:r>
          </w:p>
          <w:p w14:paraId="58451AEA" w14:textId="77777777" w:rsidR="00356963" w:rsidRDefault="00356963" w:rsidP="00356963">
            <w:pPr>
              <w:rPr>
                <w:rFonts w:cs="Times New Roman"/>
                <w:color w:val="333333"/>
                <w:sz w:val="16"/>
                <w:szCs w:val="16"/>
              </w:rPr>
            </w:pPr>
            <w:r w:rsidRPr="00356963">
              <w:rPr>
                <w:rFonts w:cs="Times New Roman"/>
                <w:color w:val="333333"/>
                <w:sz w:val="16"/>
                <w:szCs w:val="16"/>
                <w:shd w:val="clear" w:color="auto" w:fill="FFFFFF"/>
              </w:rPr>
              <w:t>#Level 42 = 0x0E,</w:t>
            </w:r>
          </w:p>
          <w:p w14:paraId="5370E3B9" w14:textId="77777777" w:rsidR="00356963" w:rsidRDefault="00356963" w:rsidP="00356963">
            <w:pPr>
              <w:rPr>
                <w:rFonts w:cs="Times New Roman"/>
                <w:color w:val="333333"/>
                <w:sz w:val="16"/>
                <w:szCs w:val="16"/>
              </w:rPr>
            </w:pPr>
            <w:r w:rsidRPr="00356963">
              <w:rPr>
                <w:rFonts w:cs="Times New Roman"/>
                <w:color w:val="333333"/>
                <w:sz w:val="16"/>
                <w:szCs w:val="16"/>
                <w:shd w:val="clear" w:color="auto" w:fill="FFFFFF"/>
              </w:rPr>
              <w:t>#Level 5 = 0x0F,</w:t>
            </w:r>
          </w:p>
          <w:p w14:paraId="39442419" w14:textId="77777777" w:rsidR="00356963" w:rsidRDefault="00356963" w:rsidP="00356963">
            <w:pPr>
              <w:rPr>
                <w:rFonts w:cs="Times New Roman"/>
                <w:color w:val="333333"/>
                <w:sz w:val="16"/>
                <w:szCs w:val="16"/>
              </w:rPr>
            </w:pPr>
            <w:r w:rsidRPr="00356963">
              <w:rPr>
                <w:rFonts w:cs="Times New Roman"/>
                <w:color w:val="333333"/>
                <w:sz w:val="16"/>
                <w:szCs w:val="16"/>
                <w:shd w:val="clear" w:color="auto" w:fill="FFFFFF"/>
              </w:rPr>
              <w:t>#Level 51 = 0x10</w:t>
            </w:r>
          </w:p>
          <w:p w14:paraId="069F79A3" w14:textId="77777777" w:rsidR="00356963" w:rsidRDefault="00356963" w:rsidP="00356963">
            <w:pPr>
              <w:rPr>
                <w:rFonts w:cs="Times New Roman"/>
                <w:color w:val="333333"/>
                <w:sz w:val="16"/>
                <w:szCs w:val="16"/>
              </w:rPr>
            </w:pPr>
          </w:p>
          <w:p w14:paraId="72B03712" w14:textId="4C9E799F" w:rsidR="00356963" w:rsidRPr="001938E3" w:rsidRDefault="00356963" w:rsidP="00D53EBC">
            <w:pPr>
              <w:rPr>
                <w:rFonts w:eastAsia="ArialMT" w:cs="Times New Roman"/>
                <w:kern w:val="0"/>
                <w:sz w:val="20"/>
                <w:szCs w:val="20"/>
              </w:rPr>
            </w:pPr>
            <w:r w:rsidRPr="00356963">
              <w:rPr>
                <w:rFonts w:cs="Times New Roman"/>
                <w:b/>
                <w:color w:val="FF0000"/>
                <w:sz w:val="16"/>
                <w:szCs w:val="16"/>
                <w:highlight w:val="yellow"/>
                <w:shd w:val="clear" w:color="auto" w:fill="FFFFFF"/>
              </w:rPr>
              <w:t>level = 10</w:t>
            </w:r>
          </w:p>
        </w:tc>
      </w:tr>
    </w:tbl>
    <w:p w14:paraId="217B44DF" w14:textId="77777777" w:rsidR="00D53EBC" w:rsidRPr="00356963" w:rsidRDefault="00D53EBC" w:rsidP="00D53EBC"/>
    <w:p w14:paraId="2865D45D" w14:textId="09DC690F" w:rsidR="00FE48A8" w:rsidRDefault="00B10EAB" w:rsidP="00B10EAB">
      <w:pPr>
        <w:pStyle w:val="3"/>
        <w:spacing w:before="156" w:after="156"/>
      </w:pPr>
      <w:bookmarkStart w:id="629" w:name="_Toc87714956"/>
      <w:r>
        <w:rPr>
          <w:rFonts w:hint="eastAsia"/>
        </w:rPr>
        <w:t>导入方法</w:t>
      </w:r>
      <w:bookmarkEnd w:id="629"/>
    </w:p>
    <w:p w14:paraId="462CE46A" w14:textId="359D62E5" w:rsidR="00FE48A8" w:rsidRDefault="00FE48A8" w:rsidP="00FE48A8">
      <w:r>
        <w:rPr>
          <w:rFonts w:hint="eastAsia"/>
        </w:rPr>
        <w:t>参考《</w:t>
      </w:r>
      <w:r w:rsidRPr="00FE48A8">
        <w:t>80-pp068-2_c_ims_configuration_user_guide.pdf</w:t>
      </w:r>
      <w:r>
        <w:rPr>
          <w:rFonts w:hint="eastAsia"/>
        </w:rPr>
        <w:t>》文档中提到的验证步骤：</w:t>
      </w:r>
    </w:p>
    <w:p w14:paraId="0BD62D1E" w14:textId="77777777" w:rsidR="00FE48A8" w:rsidRPr="00FE48A8" w:rsidRDefault="00FE48A8" w:rsidP="00FE48A8">
      <w:r w:rsidRPr="00FE48A8">
        <w:t>1. Connect a device to a PC.</w:t>
      </w:r>
    </w:p>
    <w:p w14:paraId="71E7C46E" w14:textId="328D89BA" w:rsidR="00FE48A8" w:rsidRPr="00FE48A8" w:rsidRDefault="00FE48A8" w:rsidP="00FE48A8">
      <w:r w:rsidRPr="00FE48A8">
        <w:t>2. Run EFS explorer, and create the following path: /efsprofiles.</w:t>
      </w:r>
    </w:p>
    <w:p w14:paraId="4A9B410F" w14:textId="77777777" w:rsidR="00FE48A8" w:rsidRPr="00FE48A8" w:rsidRDefault="00FE48A8" w:rsidP="00FE48A8">
      <w:r w:rsidRPr="00FE48A8">
        <w:t>3. Place a copy of overideconfig file into the /efsprofiles path.</w:t>
      </w:r>
    </w:p>
    <w:p w14:paraId="411BAA86" w14:textId="77777777" w:rsidR="00FE48A8" w:rsidRPr="00FE48A8" w:rsidRDefault="00FE48A8" w:rsidP="00FE48A8">
      <w:r w:rsidRPr="00FE48A8">
        <w:t>4. Power cycle the device.</w:t>
      </w:r>
    </w:p>
    <w:p w14:paraId="1C87BBDE" w14:textId="230DFB71" w:rsidR="00FE48A8" w:rsidRDefault="00FE48A8" w:rsidP="00FE48A8">
      <w:r w:rsidRPr="00FE48A8">
        <w:t>5. Perform the test for the VoLTE call.</w:t>
      </w:r>
    </w:p>
    <w:p w14:paraId="52591A91" w14:textId="2156FE3C" w:rsidR="00B10EAB" w:rsidRDefault="00113596" w:rsidP="00113596">
      <w:pPr>
        <w:pStyle w:val="3"/>
        <w:spacing w:before="156" w:after="156"/>
      </w:pPr>
      <w:bookmarkStart w:id="630" w:name="_Toc87714957"/>
      <w:r>
        <w:rPr>
          <w:rFonts w:hint="eastAsia"/>
        </w:rPr>
        <w:t>常见问题</w:t>
      </w:r>
      <w:bookmarkEnd w:id="630"/>
    </w:p>
    <w:p w14:paraId="216409EF" w14:textId="2ABBC3AA" w:rsidR="00113596" w:rsidRDefault="00113596" w:rsidP="00113596">
      <w:pPr>
        <w:pStyle w:val="4"/>
        <w:spacing w:before="156" w:after="156"/>
      </w:pPr>
      <w:r>
        <w:rPr>
          <w:rFonts w:hint="eastAsia"/>
        </w:rPr>
        <w:t>配置的</w:t>
      </w:r>
      <w:r>
        <w:rPr>
          <w:rFonts w:hint="eastAsia"/>
        </w:rPr>
        <w:t>overideconfig</w:t>
      </w:r>
      <w:r>
        <w:rPr>
          <w:rFonts w:hint="eastAsia"/>
        </w:rPr>
        <w:t>不生效</w:t>
      </w:r>
    </w:p>
    <w:p w14:paraId="004E22A9" w14:textId="5FEB407F" w:rsidR="00113596" w:rsidRDefault="00113596" w:rsidP="00113596">
      <w:r>
        <w:rPr>
          <w:rFonts w:hint="eastAsia"/>
        </w:rPr>
        <w:t>可能的原因：</w:t>
      </w:r>
    </w:p>
    <w:p w14:paraId="5F162A4B" w14:textId="2F379373" w:rsidR="00113596" w:rsidRDefault="00113596" w:rsidP="002807E6">
      <w:pPr>
        <w:pStyle w:val="ac"/>
        <w:numPr>
          <w:ilvl w:val="0"/>
          <w:numId w:val="69"/>
        </w:numPr>
        <w:ind w:firstLineChars="0"/>
      </w:pPr>
      <w:r>
        <w:t>O</w:t>
      </w:r>
      <w:r>
        <w:rPr>
          <w:rFonts w:hint="eastAsia"/>
        </w:rPr>
        <w:t>verideconfig</w:t>
      </w:r>
      <w:r>
        <w:rPr>
          <w:rFonts w:hint="eastAsia"/>
        </w:rPr>
        <w:t>文件的格式</w:t>
      </w:r>
      <w:r w:rsidR="00416384">
        <w:rPr>
          <w:rFonts w:hint="eastAsia"/>
        </w:rPr>
        <w:t>填写不规范，须要按照“修改注意事项”中提到的要点检查</w:t>
      </w:r>
    </w:p>
    <w:p w14:paraId="71DFF411" w14:textId="5B7CBCC0" w:rsidR="000D412E" w:rsidRDefault="00416384" w:rsidP="002807E6">
      <w:pPr>
        <w:pStyle w:val="ac"/>
        <w:numPr>
          <w:ilvl w:val="0"/>
          <w:numId w:val="69"/>
        </w:numPr>
        <w:ind w:firstLineChars="0"/>
      </w:pPr>
      <w:r>
        <w:t>O</w:t>
      </w:r>
      <w:r>
        <w:rPr>
          <w:rFonts w:hint="eastAsia"/>
        </w:rPr>
        <w:t>verideconfig</w:t>
      </w:r>
      <w:r>
        <w:rPr>
          <w:rFonts w:hint="eastAsia"/>
        </w:rPr>
        <w:t>未成功激活。</w:t>
      </w:r>
      <w:r w:rsidR="000D412E">
        <w:rPr>
          <w:rFonts w:hint="eastAsia"/>
        </w:rPr>
        <w:t>检查项如下：</w:t>
      </w:r>
    </w:p>
    <w:p w14:paraId="6690B233" w14:textId="194E9587" w:rsidR="000D412E" w:rsidRDefault="000D412E" w:rsidP="002807E6">
      <w:pPr>
        <w:pStyle w:val="ac"/>
        <w:numPr>
          <w:ilvl w:val="1"/>
          <w:numId w:val="70"/>
        </w:numPr>
        <w:ind w:leftChars="100" w:left="210" w:firstLineChars="0" w:firstLine="0"/>
      </w:pPr>
      <w:r>
        <w:rPr>
          <w:rFonts w:hint="eastAsia"/>
        </w:rPr>
        <w:lastRenderedPageBreak/>
        <w:t>是否将</w:t>
      </w:r>
      <w:r>
        <w:rPr>
          <w:rFonts w:hint="eastAsia"/>
        </w:rPr>
        <w:t>overideconfig</w:t>
      </w:r>
      <w:r>
        <w:rPr>
          <w:rFonts w:hint="eastAsia"/>
        </w:rPr>
        <w:t>推入到了正确的路径</w:t>
      </w:r>
      <w:r>
        <w:t>:/efsprofiles/</w:t>
      </w:r>
    </w:p>
    <w:p w14:paraId="02207D72" w14:textId="430998FC" w:rsidR="00416384" w:rsidRDefault="000D412E" w:rsidP="002807E6">
      <w:pPr>
        <w:pStyle w:val="ac"/>
        <w:numPr>
          <w:ilvl w:val="1"/>
          <w:numId w:val="70"/>
        </w:numPr>
        <w:ind w:leftChars="100" w:left="210" w:firstLineChars="0" w:firstLine="0"/>
      </w:pPr>
      <w:r>
        <w:rPr>
          <w:rFonts w:hint="eastAsia"/>
        </w:rPr>
        <w:t>卡</w:t>
      </w:r>
      <w:r>
        <w:t>1</w:t>
      </w:r>
      <w:r>
        <w:rPr>
          <w:rFonts w:hint="eastAsia"/>
        </w:rPr>
        <w:t>的配置文件名称为：</w:t>
      </w:r>
      <w:r>
        <w:rPr>
          <w:rFonts w:hint="eastAsia"/>
        </w:rPr>
        <w:t>overideconfig</w:t>
      </w:r>
      <w:r>
        <w:rPr>
          <w:rFonts w:hint="eastAsia"/>
        </w:rPr>
        <w:t>，卡</w:t>
      </w:r>
      <w:r>
        <w:rPr>
          <w:rFonts w:hint="eastAsia"/>
        </w:rPr>
        <w:t>2</w:t>
      </w:r>
      <w:r>
        <w:rPr>
          <w:rFonts w:hint="eastAsia"/>
        </w:rPr>
        <w:t>的配置文件名称为：</w:t>
      </w:r>
      <w:r>
        <w:rPr>
          <w:rFonts w:hint="eastAsia"/>
        </w:rPr>
        <w:t>overideconfig</w:t>
      </w:r>
      <w:r>
        <w:t>_Subscription01</w:t>
      </w:r>
    </w:p>
    <w:p w14:paraId="564B4E8C" w14:textId="2CDDEDF3" w:rsidR="000D412E" w:rsidRPr="00113596" w:rsidRDefault="000D412E" w:rsidP="002807E6">
      <w:pPr>
        <w:pStyle w:val="ac"/>
        <w:numPr>
          <w:ilvl w:val="1"/>
          <w:numId w:val="70"/>
        </w:numPr>
        <w:ind w:leftChars="100" w:left="210" w:firstLineChars="0" w:firstLine="0"/>
      </w:pPr>
      <w:r>
        <w:rPr>
          <w:rFonts w:hint="eastAsia"/>
        </w:rPr>
        <w:t>E</w:t>
      </w:r>
      <w:r>
        <w:t>VS</w:t>
      </w:r>
      <w:r>
        <w:rPr>
          <w:rFonts w:hint="eastAsia"/>
        </w:rPr>
        <w:t>配置生效的前提条件是</w:t>
      </w:r>
      <w:r w:rsidR="008751A9" w:rsidRPr="006F46AD">
        <w:rPr>
          <w:color w:val="FF0000"/>
          <w:highlight w:val="yellow"/>
        </w:rPr>
        <w:t>NV#73846</w:t>
      </w:r>
      <w:r w:rsidR="008751A9" w:rsidRPr="006F46AD">
        <w:rPr>
          <w:rFonts w:hint="eastAsia"/>
          <w:color w:val="FF0000"/>
          <w:highlight w:val="yellow"/>
        </w:rPr>
        <w:t>中的</w:t>
      </w:r>
      <w:r w:rsidR="008751A9" w:rsidRPr="006F46AD">
        <w:rPr>
          <w:color w:val="FF0000"/>
          <w:highlight w:val="yellow"/>
        </w:rPr>
        <w:t>evs_prim_mode</w:t>
      </w:r>
      <w:r w:rsidR="008751A9">
        <w:rPr>
          <w:rFonts w:hint="eastAsia"/>
          <w:color w:val="FF0000"/>
          <w:highlight w:val="yellow"/>
        </w:rPr>
        <w:t>大</w:t>
      </w:r>
      <w:r w:rsidR="008751A9" w:rsidRPr="006F46AD">
        <w:rPr>
          <w:color w:val="FF0000"/>
          <w:highlight w:val="yellow"/>
        </w:rPr>
        <w:t>于等于</w:t>
      </w:r>
      <w:r w:rsidR="008751A9" w:rsidRPr="006F46AD">
        <w:rPr>
          <w:color w:val="FF0000"/>
          <w:highlight w:val="yellow"/>
        </w:rPr>
        <w:t>0</w:t>
      </w:r>
      <w:r w:rsidR="008751A9" w:rsidRPr="006F46AD">
        <w:rPr>
          <w:color w:val="FF0000"/>
          <w:highlight w:val="yellow"/>
        </w:rPr>
        <w:t>才会激活</w:t>
      </w:r>
      <w:r w:rsidR="008751A9" w:rsidRPr="006F46AD">
        <w:rPr>
          <w:color w:val="FF0000"/>
          <w:highlight w:val="yellow"/>
        </w:rPr>
        <w:t>EVS</w:t>
      </w:r>
    </w:p>
    <w:p w14:paraId="483A2FB5" w14:textId="77777777" w:rsidR="00D75F5A" w:rsidRPr="00113596" w:rsidRDefault="00D75F5A" w:rsidP="00D75F5A">
      <w:pPr>
        <w:pStyle w:val="4"/>
        <w:spacing w:before="156" w:after="156"/>
      </w:pPr>
      <w:r>
        <w:rPr>
          <w:rFonts w:hint="eastAsia"/>
        </w:rPr>
        <w:t>H264</w:t>
      </w:r>
      <w:r>
        <w:t xml:space="preserve"> </w:t>
      </w:r>
      <w:r>
        <w:rPr>
          <w:rFonts w:hint="eastAsia"/>
        </w:rPr>
        <w:t>CHP profile</w:t>
      </w:r>
      <w:r>
        <w:rPr>
          <w:rFonts w:hint="eastAsia"/>
        </w:rPr>
        <w:t>不生效</w:t>
      </w:r>
    </w:p>
    <w:p w14:paraId="2EF712EF" w14:textId="681E96F7" w:rsidR="00B10EAB" w:rsidRDefault="00D75F5A" w:rsidP="00FE48A8">
      <w:r>
        <w:rPr>
          <w:rFonts w:hint="eastAsia"/>
        </w:rPr>
        <w:t>高通目前仅</w:t>
      </w:r>
      <w:r>
        <w:rPr>
          <w:rFonts w:hint="eastAsia"/>
        </w:rPr>
        <w:t>DE</w:t>
      </w:r>
      <w:r>
        <w:rPr>
          <w:rFonts w:hint="eastAsia"/>
        </w:rPr>
        <w:t>平台开始支持</w:t>
      </w:r>
      <w:r>
        <w:rPr>
          <w:rFonts w:hint="eastAsia"/>
        </w:rPr>
        <w:t>CHP</w:t>
      </w:r>
      <w:r>
        <w:rPr>
          <w:rFonts w:hint="eastAsia"/>
        </w:rPr>
        <w:t>模式。</w:t>
      </w:r>
    </w:p>
    <w:p w14:paraId="2B9C5AB2" w14:textId="77777777" w:rsidR="00D75F5A" w:rsidRDefault="00D75F5A" w:rsidP="00D75F5A">
      <w:pPr>
        <w:pStyle w:val="2"/>
        <w:spacing w:before="156" w:after="156"/>
      </w:pPr>
      <w:r>
        <w:rPr>
          <w:rFonts w:hint="eastAsia"/>
        </w:rPr>
        <w:t>Lab</w:t>
      </w:r>
      <w:r>
        <w:rPr>
          <w:rFonts w:hint="eastAsia"/>
        </w:rPr>
        <w:t>测试问题</w:t>
      </w:r>
    </w:p>
    <w:p w14:paraId="28501F8E" w14:textId="77777777" w:rsidR="00D75F5A" w:rsidRDefault="00D75F5A" w:rsidP="00D75F5A">
      <w:pPr>
        <w:pStyle w:val="3"/>
        <w:spacing w:before="156" w:after="156"/>
      </w:pPr>
      <w:r>
        <w:rPr>
          <w:rFonts w:hint="eastAsia"/>
        </w:rPr>
        <w:t>锁</w:t>
      </w:r>
      <w:r>
        <w:rPr>
          <w:rFonts w:hint="eastAsia"/>
        </w:rPr>
        <w:t>band</w:t>
      </w:r>
    </w:p>
    <w:p w14:paraId="24D7499A" w14:textId="77777777" w:rsidR="00D75F5A" w:rsidRPr="00636636" w:rsidRDefault="00D75F5A" w:rsidP="00D75F5A">
      <w:r>
        <w:rPr>
          <w:rFonts w:hint="eastAsia"/>
        </w:rPr>
        <w:t>锁</w:t>
      </w:r>
      <w:r>
        <w:rPr>
          <w:rFonts w:hint="eastAsia"/>
        </w:rPr>
        <w:t>Band</w:t>
      </w:r>
      <w:r>
        <w:rPr>
          <w:rFonts w:hint="eastAsia"/>
        </w:rPr>
        <w:t>，每个</w:t>
      </w:r>
      <w:r>
        <w:rPr>
          <w:rFonts w:hint="eastAsia"/>
        </w:rPr>
        <w:t>RAT</w:t>
      </w:r>
      <w:r>
        <w:rPr>
          <w:rFonts w:hint="eastAsia"/>
        </w:rPr>
        <w:t>的锁定的</w:t>
      </w:r>
      <w:r>
        <w:rPr>
          <w:rFonts w:hint="eastAsia"/>
        </w:rPr>
        <w:t>NV</w:t>
      </w:r>
      <w:r>
        <w:rPr>
          <w:rFonts w:hint="eastAsia"/>
        </w:rPr>
        <w:t>都不一样，根据需要设置如下</w:t>
      </w:r>
      <w:r>
        <w:rPr>
          <w:rFonts w:hint="eastAsia"/>
        </w:rPr>
        <w:t>NV</w:t>
      </w:r>
      <w:r>
        <w:rPr>
          <w:rFonts w:hint="eastAsia"/>
        </w:rPr>
        <w:t>的值。</w:t>
      </w:r>
    </w:p>
    <w:p w14:paraId="722F6991" w14:textId="77777777" w:rsidR="00D75F5A" w:rsidRPr="00AC21F0" w:rsidRDefault="00D75F5A" w:rsidP="00D75F5A">
      <w:r w:rsidRPr="003E1901">
        <w:t>NV (74213 – nr_nsa_band_pref; 74087 – nr_band_pref; 65633 - LTE band pref).</w:t>
      </w:r>
    </w:p>
    <w:tbl>
      <w:tblPr>
        <w:tblStyle w:val="a7"/>
        <w:tblW w:w="0" w:type="auto"/>
        <w:tblLook w:val="04A0" w:firstRow="1" w:lastRow="0" w:firstColumn="1" w:lastColumn="0" w:noHBand="0" w:noVBand="1"/>
      </w:tblPr>
      <w:tblGrid>
        <w:gridCol w:w="13454"/>
      </w:tblGrid>
      <w:tr w:rsidR="00D75F5A" w:rsidRPr="001464A5" w14:paraId="2838BC2A" w14:textId="77777777" w:rsidTr="00047CD7">
        <w:tc>
          <w:tcPr>
            <w:tcW w:w="13454" w:type="dxa"/>
          </w:tcPr>
          <w:p w14:paraId="1FF1CA9A" w14:textId="77777777" w:rsidR="00D75F5A" w:rsidRPr="001464A5" w:rsidRDefault="00D75F5A" w:rsidP="00047CD7">
            <w:pPr>
              <w:widowControl/>
              <w:kinsoku/>
              <w:adjustRightInd/>
              <w:rPr>
                <w:rFonts w:eastAsia="宋体" w:cs="Times New Roman"/>
                <w:kern w:val="0"/>
                <w:szCs w:val="24"/>
              </w:rPr>
            </w:pPr>
            <w:r w:rsidRPr="001464A5">
              <w:rPr>
                <w:rFonts w:eastAsia="宋体" w:cs="Times New Roman"/>
                <w:kern w:val="0"/>
                <w:szCs w:val="24"/>
              </w:rPr>
              <w:t>[  87/ 0/2]              QTRACE                   10:25:18.577             RRC/HighFreq/High/NR5GRRC[      nr5g_rrc_csp.c   6303] CSP: Scan scope is Band1</w:t>
            </w:r>
          </w:p>
          <w:p w14:paraId="19F63137" w14:textId="77777777" w:rsidR="00D75F5A" w:rsidRPr="001464A5" w:rsidRDefault="00D75F5A" w:rsidP="00047CD7">
            <w:pPr>
              <w:widowControl/>
              <w:kinsoku/>
              <w:adjustRightInd/>
              <w:rPr>
                <w:rFonts w:eastAsia="宋体" w:cs="Times New Roman"/>
                <w:kern w:val="0"/>
                <w:szCs w:val="24"/>
              </w:rPr>
            </w:pPr>
            <w:r w:rsidRPr="001464A5">
              <w:rPr>
                <w:rFonts w:eastAsia="宋体" w:cs="Times New Roman"/>
                <w:kern w:val="0"/>
                <w:szCs w:val="24"/>
              </w:rPr>
              <w:t>[  87/ 0/2]              QTRACE                   10:25:18.578             RRC/HighFreq/High/NR5GRRC[      nr5g_rrc_csp.c   5508] CSP: Bands supported = 41</w:t>
            </w:r>
          </w:p>
          <w:p w14:paraId="14CAD876" w14:textId="77777777" w:rsidR="00D75F5A" w:rsidRPr="001464A5" w:rsidRDefault="00D75F5A" w:rsidP="00047CD7">
            <w:pPr>
              <w:widowControl/>
              <w:kinsoku/>
              <w:adjustRightInd/>
              <w:rPr>
                <w:rFonts w:eastAsia="宋体" w:cs="Times New Roman"/>
                <w:kern w:val="0"/>
                <w:szCs w:val="24"/>
              </w:rPr>
            </w:pPr>
            <w:r w:rsidRPr="001464A5">
              <w:rPr>
                <w:rFonts w:eastAsia="宋体" w:cs="Times New Roman"/>
                <w:kern w:val="0"/>
                <w:szCs w:val="24"/>
              </w:rPr>
              <w:t>[  87/ 0/2]              QTRACE                   10:25:18.578             RRC/HighFreq/High/NR5GRRC[      nr5g_rrc_csp.c   5514] CSP: Bands = 41 scs mask =3 num_scs supported = 21</w:t>
            </w:r>
          </w:p>
          <w:p w14:paraId="44DED34D" w14:textId="77777777" w:rsidR="00D75F5A" w:rsidRPr="001464A5" w:rsidRDefault="00D75F5A" w:rsidP="00047CD7">
            <w:pPr>
              <w:widowControl/>
              <w:kinsoku/>
              <w:adjustRightInd/>
              <w:rPr>
                <w:rFonts w:eastAsia="宋体" w:cs="Times New Roman"/>
                <w:kern w:val="0"/>
                <w:szCs w:val="24"/>
              </w:rPr>
            </w:pPr>
            <w:r w:rsidRPr="001464A5">
              <w:rPr>
                <w:rFonts w:eastAsia="宋体" w:cs="Times New Roman"/>
                <w:kern w:val="0"/>
                <w:szCs w:val="24"/>
              </w:rPr>
              <w:t>[  87/ 0/2]              QTRACE                   10:25:18.578             RRC/HighFreq/High/NR5GRRC[      nr5g_rrc_csp.c   5514] CSP: Bands = 78 scs mask =2 num_scs supported = 11</w:t>
            </w:r>
          </w:p>
          <w:p w14:paraId="335CFFCC" w14:textId="77777777" w:rsidR="00D75F5A" w:rsidRPr="001464A5" w:rsidRDefault="00D75F5A" w:rsidP="00047CD7">
            <w:pPr>
              <w:widowControl/>
              <w:kinsoku/>
              <w:adjustRightInd/>
              <w:rPr>
                <w:rFonts w:eastAsia="宋体" w:cs="Times New Roman"/>
                <w:kern w:val="0"/>
                <w:szCs w:val="24"/>
              </w:rPr>
            </w:pPr>
            <w:r w:rsidRPr="001464A5">
              <w:rPr>
                <w:rFonts w:eastAsia="宋体" w:cs="Times New Roman"/>
                <w:kern w:val="0"/>
                <w:szCs w:val="24"/>
              </w:rPr>
              <w:t>[  87/ 0/2]              QTRACE                   10:25:18.578             RRC/HighFreq/High/NR5GRRC[      nr5g_rrc_csp.c   5514] CSP: Bands = 1 scs mask =1 num_scs supported = 11</w:t>
            </w:r>
          </w:p>
          <w:p w14:paraId="11CE1240" w14:textId="77777777" w:rsidR="00D75F5A" w:rsidRPr="001464A5" w:rsidRDefault="00D75F5A" w:rsidP="00047CD7">
            <w:pPr>
              <w:widowControl/>
              <w:kinsoku/>
              <w:adjustRightInd/>
              <w:rPr>
                <w:rFonts w:eastAsia="宋体" w:cs="Times New Roman"/>
                <w:kern w:val="0"/>
                <w:szCs w:val="24"/>
              </w:rPr>
            </w:pPr>
            <w:r w:rsidRPr="001464A5">
              <w:rPr>
                <w:rFonts w:eastAsia="宋体" w:cs="Times New Roman"/>
                <w:kern w:val="0"/>
                <w:szCs w:val="24"/>
              </w:rPr>
              <w:t>[  87/ 0/2]              QTRACE                   10:25:18.578             RRC/HighFreq/High/NR5GRRC[      nr5g_rrc_csp.c   5514] CSP: Bands = 28 scs mask =1 num_scs supported = 11</w:t>
            </w:r>
          </w:p>
          <w:p w14:paraId="299ECC43" w14:textId="77777777" w:rsidR="00D75F5A" w:rsidRPr="001464A5" w:rsidRDefault="00D75F5A" w:rsidP="00047CD7">
            <w:pPr>
              <w:widowControl/>
              <w:kinsoku/>
              <w:adjustRightInd/>
              <w:rPr>
                <w:rFonts w:eastAsia="宋体" w:cs="Times New Roman"/>
                <w:kern w:val="0"/>
                <w:szCs w:val="24"/>
              </w:rPr>
            </w:pPr>
            <w:r w:rsidRPr="001464A5">
              <w:rPr>
                <w:rFonts w:eastAsia="宋体" w:cs="Times New Roman"/>
                <w:kern w:val="0"/>
                <w:szCs w:val="24"/>
              </w:rPr>
              <w:t xml:space="preserve"> QTRACE 01:23:17.821 RRC/HighFreq/High/NR5GRRC[ nr5g_rrc_csp.c 5348] CSP: nr5g_band_preference</w:t>
            </w:r>
          </w:p>
          <w:p w14:paraId="4C0EE3DB" w14:textId="77777777" w:rsidR="00D75F5A" w:rsidRPr="001464A5" w:rsidRDefault="00D75F5A" w:rsidP="00047CD7">
            <w:pPr>
              <w:widowControl/>
              <w:kinsoku/>
              <w:adjustRightInd/>
              <w:rPr>
                <w:rFonts w:eastAsia="宋体" w:cs="Times New Roman"/>
                <w:kern w:val="0"/>
                <w:szCs w:val="24"/>
              </w:rPr>
            </w:pPr>
            <w:r w:rsidRPr="001464A5">
              <w:rPr>
                <w:rFonts w:eastAsia="宋体" w:cs="Times New Roman"/>
                <w:kern w:val="0"/>
                <w:szCs w:val="24"/>
              </w:rPr>
              <w:t>QTRACE 01:23:17.821 RRC/HighFreq/High/NR5GRRC[nr5g_rrc_band_utils.c 813] bits_1_64 0x00000120 0x080000d5 bits_65_128 0x00000000 0x00006000 bits_129_192 0x00000000 0x00000000 bits_193_256 0x00000000 0x00000000</w:t>
            </w:r>
          </w:p>
          <w:p w14:paraId="72482744" w14:textId="77777777" w:rsidR="00D75F5A" w:rsidRPr="001464A5" w:rsidRDefault="00D75F5A" w:rsidP="00047CD7">
            <w:pPr>
              <w:widowControl/>
              <w:kinsoku/>
              <w:adjustRightInd/>
              <w:rPr>
                <w:rFonts w:eastAsia="宋体" w:cs="Times New Roman"/>
                <w:kern w:val="0"/>
                <w:szCs w:val="24"/>
              </w:rPr>
            </w:pPr>
            <w:r w:rsidRPr="001464A5">
              <w:rPr>
                <w:rFonts w:eastAsia="宋体" w:cs="Times New Roman"/>
                <w:kern w:val="0"/>
                <w:szCs w:val="24"/>
              </w:rPr>
              <w:t>QTRACE 01:23:17.821 RRC/HighFreq/High/NR5GRRC[nr5g_rrc_band_utils.c 819] bits_257_320 0x00000000 0x00000000 bits_321_384 0x00000000 0x00000000 bits_385_448 0x00000000 0x00000000 bits_449_512 0x00000000 0x00000000</w:t>
            </w:r>
          </w:p>
          <w:p w14:paraId="55174C52" w14:textId="77777777" w:rsidR="00D75F5A" w:rsidRPr="001464A5" w:rsidRDefault="00D75F5A" w:rsidP="00047CD7">
            <w:pPr>
              <w:widowControl/>
              <w:kinsoku/>
              <w:adjustRightInd/>
              <w:rPr>
                <w:rFonts w:eastAsia="宋体" w:cs="Times New Roman"/>
                <w:kern w:val="0"/>
                <w:szCs w:val="24"/>
              </w:rPr>
            </w:pPr>
            <w:r w:rsidRPr="001464A5">
              <w:rPr>
                <w:rFonts w:eastAsia="宋体" w:cs="Times New Roman"/>
                <w:kern w:val="0"/>
                <w:szCs w:val="24"/>
              </w:rPr>
              <w:t>QTRACE 01:23:17.821 RRC/HighFreq/High/NR5GRRC[ nr5g_rrc_csp.c 5350] CSP: nr5g_bst_band_preference</w:t>
            </w:r>
          </w:p>
          <w:p w14:paraId="79D7BFED" w14:textId="77777777" w:rsidR="00D75F5A" w:rsidRPr="001464A5" w:rsidRDefault="00D75F5A" w:rsidP="00047CD7">
            <w:pPr>
              <w:widowControl/>
              <w:kinsoku/>
              <w:adjustRightInd/>
              <w:rPr>
                <w:rFonts w:eastAsia="宋体" w:cs="Times New Roman"/>
                <w:kern w:val="0"/>
                <w:szCs w:val="24"/>
              </w:rPr>
            </w:pPr>
            <w:r w:rsidRPr="001464A5">
              <w:rPr>
                <w:rFonts w:eastAsia="宋体" w:cs="Times New Roman"/>
                <w:kern w:val="0"/>
                <w:szCs w:val="24"/>
              </w:rPr>
              <w:t>QTRACE 01:23:17.821 RRC/HighFreq/High/NR5GRRC[nr5g_rrc_band_utils.c 813] bits_1_64 0x00000120 0x080000d5 bits_65_128 0x00000000 0x00006000 bits_129_192 0x00000000 0x00000000 bits_193_256 0x00000000 0x00000000</w:t>
            </w:r>
          </w:p>
          <w:p w14:paraId="64EAD4A4" w14:textId="77777777" w:rsidR="00D75F5A" w:rsidRPr="001464A5" w:rsidRDefault="00D75F5A" w:rsidP="00047CD7">
            <w:pPr>
              <w:widowControl/>
              <w:kinsoku/>
              <w:adjustRightInd/>
              <w:rPr>
                <w:rFonts w:eastAsia="宋体" w:cs="Times New Roman"/>
                <w:kern w:val="0"/>
                <w:szCs w:val="24"/>
              </w:rPr>
            </w:pPr>
            <w:r w:rsidRPr="001464A5">
              <w:rPr>
                <w:rFonts w:eastAsia="宋体" w:cs="Times New Roman"/>
                <w:kern w:val="0"/>
                <w:szCs w:val="24"/>
              </w:rPr>
              <w:t>QTRACE 01:23:17.821 RRC/HighFreq/High/NR5GRRC[nr5g_rrc_band_utils.c 819] bits_257_320 0x00000000 0x00000000 bits_321_384 0x00000000 0x00000000 bits_385_448 0x00000000 0x00000000 bits_449_512 0x00000000 0x00000000</w:t>
            </w:r>
          </w:p>
          <w:p w14:paraId="1FEC8700" w14:textId="77777777" w:rsidR="00D75F5A" w:rsidRPr="001464A5" w:rsidRDefault="00D75F5A" w:rsidP="00047CD7">
            <w:pPr>
              <w:widowControl/>
              <w:kinsoku/>
              <w:adjustRightInd/>
              <w:rPr>
                <w:rFonts w:eastAsia="宋体" w:cs="Times New Roman"/>
                <w:kern w:val="0"/>
                <w:szCs w:val="24"/>
              </w:rPr>
            </w:pPr>
            <w:r w:rsidRPr="001464A5">
              <w:rPr>
                <w:rFonts w:eastAsia="宋体" w:cs="Times New Roman"/>
                <w:kern w:val="0"/>
                <w:szCs w:val="24"/>
              </w:rPr>
              <w:t xml:space="preserve"> </w:t>
            </w:r>
          </w:p>
          <w:p w14:paraId="5003C24C" w14:textId="77777777" w:rsidR="00D75F5A" w:rsidRPr="001464A5" w:rsidRDefault="00D75F5A" w:rsidP="00047CD7">
            <w:pPr>
              <w:widowControl/>
              <w:kinsoku/>
              <w:adjustRightInd/>
              <w:rPr>
                <w:rFonts w:eastAsia="宋体" w:cs="Times New Roman"/>
                <w:kern w:val="0"/>
                <w:szCs w:val="24"/>
              </w:rPr>
            </w:pPr>
            <w:r w:rsidRPr="001464A5">
              <w:rPr>
                <w:rFonts w:eastAsia="宋体" w:cs="Times New Roman"/>
                <w:kern w:val="0"/>
                <w:szCs w:val="24"/>
              </w:rPr>
              <w:t>QTRACE 01:23:02.105 RRC/HighFreq/High/NR5GRRC[ nr5g_rrc_csp.c 4188] CSP: Bands supported = 10</w:t>
            </w:r>
          </w:p>
          <w:p w14:paraId="3B41B966" w14:textId="77777777" w:rsidR="00D75F5A" w:rsidRPr="001464A5" w:rsidRDefault="00D75F5A" w:rsidP="00047CD7">
            <w:pPr>
              <w:widowControl/>
              <w:kinsoku/>
              <w:adjustRightInd/>
              <w:rPr>
                <w:rFonts w:eastAsia="宋体" w:cs="Times New Roman"/>
                <w:kern w:val="0"/>
                <w:szCs w:val="24"/>
              </w:rPr>
            </w:pPr>
            <w:r w:rsidRPr="001464A5">
              <w:rPr>
                <w:rFonts w:eastAsia="宋体" w:cs="Times New Roman"/>
                <w:kern w:val="0"/>
                <w:szCs w:val="24"/>
              </w:rPr>
              <w:t>QTRACE 01:23:02.105 RRC/HighFreq/High/NR5GRRC[ nr5g_rrc_csp.c 4194] CSP: Bands = 78 scs mask =2 num_scs supported = 1</w:t>
            </w:r>
          </w:p>
          <w:p w14:paraId="63724516" w14:textId="77777777" w:rsidR="00D75F5A" w:rsidRPr="001464A5" w:rsidRDefault="00D75F5A" w:rsidP="00047CD7">
            <w:pPr>
              <w:widowControl/>
              <w:kinsoku/>
              <w:adjustRightInd/>
              <w:rPr>
                <w:rFonts w:eastAsia="宋体" w:cs="Times New Roman"/>
                <w:kern w:val="0"/>
                <w:szCs w:val="24"/>
              </w:rPr>
            </w:pPr>
            <w:r w:rsidRPr="001464A5">
              <w:rPr>
                <w:rFonts w:eastAsia="宋体" w:cs="Times New Roman"/>
                <w:kern w:val="0"/>
                <w:szCs w:val="24"/>
              </w:rPr>
              <w:t>QTRACE 01:23:02.105 RRC/HighFreq/High/NR5GRRC[ nr5g_rrc_csp.c 4194] CSP: Bands = 7 scs mask =1 num_scs supported = 1</w:t>
            </w:r>
          </w:p>
          <w:p w14:paraId="31D13E53" w14:textId="77777777" w:rsidR="00D75F5A" w:rsidRPr="001464A5" w:rsidRDefault="00D75F5A" w:rsidP="00047CD7">
            <w:pPr>
              <w:widowControl/>
              <w:kinsoku/>
              <w:adjustRightInd/>
              <w:rPr>
                <w:rFonts w:eastAsia="宋体" w:cs="Times New Roman"/>
                <w:kern w:val="0"/>
                <w:szCs w:val="24"/>
              </w:rPr>
            </w:pPr>
            <w:r w:rsidRPr="001464A5">
              <w:rPr>
                <w:rFonts w:eastAsia="宋体" w:cs="Times New Roman"/>
                <w:kern w:val="0"/>
                <w:szCs w:val="24"/>
              </w:rPr>
              <w:t>QTRACE 01:23:02.105 RRC/HighFreq/High/NR5GRRC[ nr5g_rrc_csp.c 4194] CSP: Bands = 3 scs mask =1 num_scs supported = 1</w:t>
            </w:r>
          </w:p>
          <w:p w14:paraId="4350CE1E" w14:textId="77777777" w:rsidR="00D75F5A" w:rsidRPr="001464A5" w:rsidRDefault="00D75F5A" w:rsidP="00047CD7">
            <w:pPr>
              <w:widowControl/>
              <w:kinsoku/>
              <w:adjustRightInd/>
              <w:rPr>
                <w:rFonts w:eastAsia="宋体" w:cs="Times New Roman"/>
                <w:kern w:val="0"/>
                <w:szCs w:val="24"/>
              </w:rPr>
            </w:pPr>
            <w:r w:rsidRPr="001464A5">
              <w:rPr>
                <w:rFonts w:eastAsia="宋体" w:cs="Times New Roman"/>
                <w:kern w:val="0"/>
                <w:szCs w:val="24"/>
              </w:rPr>
              <w:t>QTRACE 01:23:02.105 RRC/HighFreq/High/NR5GRRC[ nr5g_rrc_csp.c 4194] CSP: Bands = 1 scs mask =1 num_scs supported = 1</w:t>
            </w:r>
          </w:p>
          <w:p w14:paraId="0E00382F" w14:textId="77777777" w:rsidR="00D75F5A" w:rsidRPr="001464A5" w:rsidRDefault="00D75F5A" w:rsidP="00047CD7">
            <w:pPr>
              <w:widowControl/>
              <w:kinsoku/>
              <w:adjustRightInd/>
              <w:rPr>
                <w:rFonts w:eastAsia="宋体" w:cs="Times New Roman"/>
                <w:kern w:val="0"/>
                <w:szCs w:val="24"/>
              </w:rPr>
            </w:pPr>
            <w:r w:rsidRPr="001464A5">
              <w:rPr>
                <w:rFonts w:eastAsia="宋体" w:cs="Times New Roman"/>
                <w:kern w:val="0"/>
                <w:szCs w:val="24"/>
              </w:rPr>
              <w:t>QTRACE 01:23:02.105 RRC/HighFreq/High/NR5GRRC[ nr5g_rrc_csp.c 4194] CSP: Bands = 5 scs mask =3 num_scs supported = 2</w:t>
            </w:r>
          </w:p>
          <w:p w14:paraId="39780A0A" w14:textId="77777777" w:rsidR="00D75F5A" w:rsidRPr="001464A5" w:rsidRDefault="00D75F5A" w:rsidP="00047CD7">
            <w:pPr>
              <w:widowControl/>
              <w:kinsoku/>
              <w:adjustRightInd/>
              <w:rPr>
                <w:rFonts w:eastAsia="宋体" w:cs="Times New Roman"/>
                <w:kern w:val="0"/>
                <w:szCs w:val="24"/>
              </w:rPr>
            </w:pPr>
            <w:r w:rsidRPr="001464A5">
              <w:rPr>
                <w:rFonts w:eastAsia="宋体" w:cs="Times New Roman"/>
                <w:kern w:val="0"/>
                <w:szCs w:val="24"/>
              </w:rPr>
              <w:t>QTRACE 01:23:02.105 RRC/HighFreq/High/NR5GRRC[ nr5g_rrc_csp.c 4194] CSP: Bands = 8 scs mask =1 num_scs supported = 1</w:t>
            </w:r>
          </w:p>
          <w:p w14:paraId="4D25E67E" w14:textId="77777777" w:rsidR="00D75F5A" w:rsidRPr="001464A5" w:rsidRDefault="00D75F5A" w:rsidP="00047CD7">
            <w:pPr>
              <w:widowControl/>
              <w:kinsoku/>
              <w:adjustRightInd/>
              <w:rPr>
                <w:rFonts w:eastAsia="宋体" w:cs="Times New Roman"/>
                <w:kern w:val="0"/>
                <w:szCs w:val="24"/>
              </w:rPr>
            </w:pPr>
            <w:r w:rsidRPr="001464A5">
              <w:rPr>
                <w:rFonts w:eastAsia="宋体" w:cs="Times New Roman"/>
                <w:kern w:val="0"/>
                <w:szCs w:val="24"/>
              </w:rPr>
              <w:t>QTRACE 01:23:02.105 RRC/HighFreq/High/NR5GRRC[ nr5g_rrc_csp.c 4194] CSP: Bands = 28 scs mask =1 num_scs supported = 1</w:t>
            </w:r>
          </w:p>
          <w:p w14:paraId="420846D7" w14:textId="77777777" w:rsidR="00D75F5A" w:rsidRPr="001464A5" w:rsidRDefault="00D75F5A" w:rsidP="00047CD7">
            <w:pPr>
              <w:widowControl/>
              <w:kinsoku/>
              <w:adjustRightInd/>
              <w:rPr>
                <w:rFonts w:eastAsia="宋体" w:cs="Times New Roman"/>
                <w:kern w:val="0"/>
                <w:szCs w:val="24"/>
              </w:rPr>
            </w:pPr>
            <w:r w:rsidRPr="001464A5">
              <w:rPr>
                <w:rFonts w:eastAsia="宋体" w:cs="Times New Roman"/>
                <w:kern w:val="0"/>
                <w:szCs w:val="24"/>
              </w:rPr>
              <w:t>QTRACE 01:23:02.105 RRC/HighFreq/High/NR5GRRC[ nr5g_rrc_csp.c 4194] CSP: Bands = 38 scs mask =3 num_scs supported = 2</w:t>
            </w:r>
          </w:p>
          <w:p w14:paraId="5292827E" w14:textId="77777777" w:rsidR="00D75F5A" w:rsidRPr="001464A5" w:rsidRDefault="00D75F5A" w:rsidP="00047CD7">
            <w:pPr>
              <w:widowControl/>
              <w:kinsoku/>
              <w:adjustRightInd/>
              <w:rPr>
                <w:rFonts w:eastAsia="宋体" w:cs="Times New Roman"/>
                <w:kern w:val="0"/>
                <w:szCs w:val="24"/>
              </w:rPr>
            </w:pPr>
            <w:r w:rsidRPr="001464A5">
              <w:rPr>
                <w:rFonts w:eastAsia="宋体" w:cs="Times New Roman"/>
                <w:kern w:val="0"/>
                <w:szCs w:val="24"/>
              </w:rPr>
              <w:t>QTRACE 01:23:02.105 RRC/HighFreq/High/NR5GRRC[ nr5g_rrc_csp.c 4194] CSP: Bands = 41 scs mask =3 num_scs supported = 2</w:t>
            </w:r>
          </w:p>
          <w:p w14:paraId="59A4F430" w14:textId="77777777" w:rsidR="00D75F5A" w:rsidRPr="001464A5" w:rsidRDefault="00D75F5A" w:rsidP="00047CD7">
            <w:pPr>
              <w:widowControl/>
              <w:kinsoku/>
              <w:adjustRightInd/>
              <w:rPr>
                <w:rFonts w:eastAsia="宋体" w:cs="Times New Roman"/>
                <w:kern w:val="0"/>
                <w:szCs w:val="24"/>
              </w:rPr>
            </w:pPr>
            <w:r w:rsidRPr="001464A5">
              <w:rPr>
                <w:rFonts w:eastAsia="宋体" w:cs="Times New Roman"/>
                <w:kern w:val="0"/>
                <w:szCs w:val="24"/>
              </w:rPr>
              <w:t>QTRACE 01:23:02.105 RRC/HighFreq/High/NR5GRRC[ nr5g_rrc_csp.c 4194] CSP: Bands = 79 scs mask =2 num_scs supported = 1</w:t>
            </w:r>
          </w:p>
        </w:tc>
      </w:tr>
    </w:tbl>
    <w:p w14:paraId="23977239" w14:textId="77777777" w:rsidR="00D75F5A" w:rsidRPr="003E1901" w:rsidRDefault="00D75F5A" w:rsidP="00D75F5A">
      <w:pPr>
        <w:widowControl/>
        <w:kinsoku/>
        <w:adjustRightInd/>
        <w:rPr>
          <w:rFonts w:ascii="宋体" w:eastAsia="宋体" w:hAnsi="宋体" w:cs="宋体"/>
          <w:kern w:val="0"/>
          <w:sz w:val="24"/>
          <w:szCs w:val="24"/>
        </w:rPr>
      </w:pPr>
    </w:p>
    <w:p w14:paraId="0405BBD1" w14:textId="77777777" w:rsidR="00D75F5A" w:rsidRDefault="00D75F5A" w:rsidP="00D75F5A">
      <w:pPr>
        <w:pStyle w:val="2"/>
        <w:spacing w:before="156" w:after="156"/>
      </w:pPr>
      <w:r>
        <w:rPr>
          <w:rFonts w:hint="eastAsia"/>
        </w:rPr>
        <w:t>设置</w:t>
      </w:r>
      <w:r>
        <w:rPr>
          <w:rFonts w:hint="eastAsia"/>
        </w:rPr>
        <w:t>M</w:t>
      </w:r>
      <w:r>
        <w:t>o</w:t>
      </w:r>
      <w:r>
        <w:rPr>
          <w:rFonts w:hint="eastAsia"/>
        </w:rPr>
        <w:t>dem</w:t>
      </w:r>
      <w:r>
        <w:t xml:space="preserve"> Band</w:t>
      </w:r>
      <w:r>
        <w:rPr>
          <w:rFonts w:hint="eastAsia"/>
        </w:rPr>
        <w:t>支持情况</w:t>
      </w:r>
    </w:p>
    <w:p w14:paraId="6B0302DC" w14:textId="77777777" w:rsidR="00D75F5A" w:rsidRDefault="00D75F5A" w:rsidP="00D75F5A">
      <w:r>
        <w:rPr>
          <w:rFonts w:hint="eastAsia"/>
        </w:rPr>
        <w:t>CT</w:t>
      </w:r>
      <w:r>
        <w:t>:</w:t>
      </w:r>
      <w:r w:rsidRPr="00D40914">
        <w:t xml:space="preserve"> modem_proc/mmcp/policyman/configurations/Carrier/CT/1xSRLTE/openMarket</w:t>
      </w:r>
      <w:r>
        <w:rPr>
          <w:rFonts w:hint="eastAsia"/>
        </w:rPr>
        <w:t>/</w:t>
      </w:r>
      <w:r w:rsidRPr="00D40914">
        <w:t>carrier_policy.xml</w:t>
      </w:r>
      <w:r>
        <w:t xml:space="preserve"> 0,77</w:t>
      </w:r>
    </w:p>
    <w:p w14:paraId="6D91AC21" w14:textId="77777777" w:rsidR="00D75F5A" w:rsidRDefault="00D75F5A" w:rsidP="00D75F5A">
      <w:r>
        <w:t>CU:</w:t>
      </w:r>
      <w:r w:rsidRPr="00D40914">
        <w:t xml:space="preserve"> modem_proc/mmcp/policyman/configurations/Carrier/CU/openMarket</w:t>
      </w:r>
      <w:r>
        <w:t>/</w:t>
      </w:r>
      <w:r w:rsidRPr="00D40914">
        <w:t>carrier_policy.xml</w:t>
      </w:r>
      <w:r>
        <w:t xml:space="preserve"> 0,77</w:t>
      </w:r>
    </w:p>
    <w:p w14:paraId="088551B9" w14:textId="77777777" w:rsidR="00D75F5A" w:rsidRDefault="00D75F5A" w:rsidP="00D75F5A">
      <w:r>
        <w:t>CM:</w:t>
      </w:r>
      <w:r w:rsidRPr="00D40914">
        <w:t xml:space="preserve"> modem_proc/mmcp/policyman/configurations/Carrier/CMCC/openMarket</w:t>
      </w:r>
      <w:r>
        <w:rPr>
          <w:rFonts w:hint="eastAsia"/>
        </w:rPr>
        <w:t>/</w:t>
      </w:r>
      <w:r w:rsidRPr="00D40914">
        <w:t>carrier_policy.xml</w:t>
      </w:r>
      <w:r>
        <w:t xml:space="preserve"> 27,40,78</w:t>
      </w:r>
    </w:p>
    <w:p w14:paraId="7D9CD0B0" w14:textId="77777777" w:rsidR="00D75F5A" w:rsidRDefault="00D75F5A" w:rsidP="00D75F5A"/>
    <w:p w14:paraId="03FEEFC5" w14:textId="77777777" w:rsidR="00D75F5A" w:rsidRDefault="00D75F5A" w:rsidP="00D75F5A">
      <w:r>
        <w:rPr>
          <w:rFonts w:hint="eastAsia"/>
        </w:rPr>
        <w:t>版本号加</w:t>
      </w:r>
      <w:r>
        <w:rPr>
          <w:rFonts w:hint="eastAsia"/>
        </w:rPr>
        <w:t>1</w:t>
      </w:r>
      <w:r>
        <w:rPr>
          <w:rFonts w:hint="eastAsia"/>
        </w:rPr>
        <w:t>：</w:t>
      </w:r>
    </w:p>
    <w:p w14:paraId="6641078B" w14:textId="77777777" w:rsidR="00D75F5A" w:rsidRDefault="00D75F5A" w:rsidP="00D75F5A">
      <w:r w:rsidRPr="00D11C7C">
        <w:t>modem_proc/mcfg/mcfg_gen/groups/mcfg_trl/China/CU</w:t>
      </w:r>
      <w:r>
        <w:t>/</w:t>
      </w:r>
      <w:r w:rsidRPr="00D11C7C">
        <w:t>mcfg_sw_gen_VoLTE-Commercial.xml</w:t>
      </w:r>
    </w:p>
    <w:p w14:paraId="67CB5B6D" w14:textId="77777777" w:rsidR="00D75F5A" w:rsidRDefault="00D75F5A" w:rsidP="00D75F5A">
      <w:r w:rsidRPr="00D11C7C">
        <w:t>modem_proc/mcfg/mcfg_gen/groups/mcfg_trl/China/CT</w:t>
      </w:r>
      <w:r>
        <w:t>/</w:t>
      </w:r>
      <w:r w:rsidRPr="00D11C7C">
        <w:t xml:space="preserve"> mcfg_sw_gen_hVoLTE_OpenMkt-Commercial.xml</w:t>
      </w:r>
    </w:p>
    <w:p w14:paraId="7F7F4F11" w14:textId="77777777" w:rsidR="00D75F5A" w:rsidRDefault="00D75F5A" w:rsidP="00D75F5A">
      <w:r w:rsidRPr="00D11C7C">
        <w:t>modem_proc/mcfg/mcfg_gen/groups/mcfg_trl/China/CMCC</w:t>
      </w:r>
      <w:r>
        <w:t>/</w:t>
      </w:r>
      <w:r w:rsidRPr="00D11C7C">
        <w:t xml:space="preserve"> mcfg_sw_gen_Volte_OpenMkt-Commercial.xml</w:t>
      </w:r>
    </w:p>
    <w:p w14:paraId="520943A6" w14:textId="77777777" w:rsidR="00D75F5A" w:rsidRDefault="00D75F5A" w:rsidP="00D75F5A"/>
    <w:p w14:paraId="4875168A" w14:textId="77777777" w:rsidR="00D75F5A" w:rsidRPr="00D40914" w:rsidRDefault="00C7676F" w:rsidP="00D75F5A">
      <w:hyperlink r:id="rId224" w:history="1">
        <w:r w:rsidR="00D75F5A">
          <w:rPr>
            <w:rStyle w:val="fullfilename"/>
            <w:rFonts w:ascii="Segoe UI" w:hAnsi="Segoe UI" w:cs="Segoe UI"/>
            <w:color w:val="0000FF"/>
            <w:szCs w:val="21"/>
            <w:bdr w:val="none" w:sz="0" w:space="0" w:color="auto" w:frame="1"/>
            <w:shd w:val="clear" w:color="auto" w:fill="F1F3F4"/>
          </w:rPr>
          <w:t>modem_proc/mcfg/mcfg_gen/groups/mcfg_trl/China/CMCC/mcfg_sw_gen_Volte_OpenMkt-Commercial.xml </w:t>
        </w:r>
      </w:hyperlink>
    </w:p>
    <w:p w14:paraId="28EB1316" w14:textId="77777777" w:rsidR="00D75F5A" w:rsidRPr="00D75F5A" w:rsidRDefault="00D75F5A" w:rsidP="00237488">
      <w:pPr>
        <w:rPr>
          <w:rFonts w:ascii="ArialMT" w:eastAsia="ArialMT" w:hAnsiTheme="minorHAnsi" w:cs="ArialMT"/>
          <w:kern w:val="0"/>
          <w:sz w:val="20"/>
          <w:szCs w:val="20"/>
        </w:rPr>
      </w:pPr>
    </w:p>
    <w:sectPr w:rsidR="00D75F5A" w:rsidRPr="00D75F5A" w:rsidSect="004726CC">
      <w:pgSz w:w="16838" w:h="23811" w:code="8"/>
      <w:pgMar w:top="1440" w:right="1800" w:bottom="1440" w:left="1800" w:header="851" w:footer="992" w:gutter="0"/>
      <w:cols w:space="425"/>
      <w:docGrid w:type="line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65" w:author="刘永琪" w:date="2021-02-23T15:18:00Z" w:initials="Leo">
    <w:p w14:paraId="5CBC6D6C" w14:textId="77777777" w:rsidR="00F9267E" w:rsidRDefault="00F9267E">
      <w:pPr>
        <w:pStyle w:val="af0"/>
      </w:pPr>
      <w:r>
        <w:rPr>
          <w:rStyle w:val="af3"/>
        </w:rPr>
        <w:annotationRef/>
      </w:r>
    </w:p>
  </w:comment>
  <w:comment w:id="66" w:author="刘永琪" w:date="2021-02-23T15:18:00Z" w:initials="Leo">
    <w:p w14:paraId="43BEB627" w14:textId="77777777" w:rsidR="00F9267E" w:rsidRDefault="00F9267E">
      <w:pPr>
        <w:pStyle w:val="af0"/>
      </w:pPr>
      <w:r>
        <w:rPr>
          <w:rStyle w:val="af3"/>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5CBC6D6C" w15:done="0"/>
  <w15:commentEx w15:paraId="43BEB627"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B5405C3" w14:textId="77777777" w:rsidR="00C7676F" w:rsidRDefault="00C7676F" w:rsidP="00C7024D">
      <w:r>
        <w:separator/>
      </w:r>
    </w:p>
  </w:endnote>
  <w:endnote w:type="continuationSeparator" w:id="0">
    <w:p w14:paraId="1F2922DE" w14:textId="77777777" w:rsidR="00C7676F" w:rsidRDefault="00C7676F" w:rsidP="00C7024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NimbusRomNo9L-Regu">
    <w:altName w:val="Times New Roman"/>
    <w:panose1 w:val="00000000000000000000"/>
    <w:charset w:val="00"/>
    <w:family w:val="roman"/>
    <w:notTrueType/>
    <w:pitch w:val="default"/>
    <w:sig w:usb0="00000003" w:usb1="00000000" w:usb2="00000000" w:usb3="00000000" w:csb0="00000001" w:csb1="00000000"/>
  </w:font>
  <w:font w:name="宋体">
    <w:altName w:val="SimSun"/>
    <w:panose1 w:val="02010600030101010101"/>
    <w:charset w:val="86"/>
    <w:family w:val="auto"/>
    <w:pitch w:val="variable"/>
    <w:sig w:usb0="00000003" w:usb1="288F0000" w:usb2="00000016" w:usb3="00000000" w:csb0="00040001"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NewRomanPSMT">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Wingdings-Regular">
    <w:altName w:val="Times New Roman"/>
    <w:panose1 w:val="00000000000000000000"/>
    <w:charset w:val="00"/>
    <w:family w:val="roman"/>
    <w:notTrueType/>
    <w:pitch w:val="default"/>
  </w:font>
  <w:font w:name="Courier New">
    <w:panose1 w:val="02070309020205020404"/>
    <w:charset w:val="00"/>
    <w:family w:val="modern"/>
    <w:pitch w:val="fixed"/>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NimbusSanL-Bold">
    <w:altName w:val="Times New Roman"/>
    <w:panose1 w:val="00000000000000000000"/>
    <w:charset w:val="00"/>
    <w:family w:val="auto"/>
    <w:notTrueType/>
    <w:pitch w:val="default"/>
    <w:sig w:usb0="00000003" w:usb1="00000000" w:usb2="00000000" w:usb3="00000000" w:csb0="00000001" w:csb1="00000000"/>
  </w:font>
  <w:font w:name="Helvetica">
    <w:panose1 w:val="020B0604020202020204"/>
    <w:charset w:val="00"/>
    <w:family w:val="swiss"/>
    <w:pitch w:val="variable"/>
    <w:sig w:usb0="00000003" w:usb1="00000000" w:usb2="00000000" w:usb3="00000000" w:csb0="00000001" w:csb1="00000000"/>
  </w:font>
  <w:font w:name="Yu Mincho">
    <w:altName w:val="Yu Gothic UI"/>
    <w:charset w:val="80"/>
    <w:family w:val="roman"/>
    <w:pitch w:val="variable"/>
    <w:sig w:usb0="800002E7" w:usb1="2AC7FCFF" w:usb2="00000012" w:usb3="00000000" w:csb0="0002009F" w:csb1="00000000"/>
  </w:font>
  <w:font w:name="ArialMT">
    <w:altName w:val="等线"/>
    <w:panose1 w:val="00000000000000000000"/>
    <w:charset w:val="86"/>
    <w:family w:val="auto"/>
    <w:notTrueType/>
    <w:pitch w:val="default"/>
    <w:sig w:usb0="00000001" w:usb1="080E0000" w:usb2="00000010" w:usb3="00000000" w:csb0="00040000"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52159237"/>
      <w:docPartObj>
        <w:docPartGallery w:val="Page Numbers (Bottom of Page)"/>
        <w:docPartUnique/>
      </w:docPartObj>
    </w:sdtPr>
    <w:sdtEndPr/>
    <w:sdtContent>
      <w:sdt>
        <w:sdtPr>
          <w:id w:val="1046717259"/>
          <w:docPartObj>
            <w:docPartGallery w:val="Page Numbers (Top of Page)"/>
            <w:docPartUnique/>
          </w:docPartObj>
        </w:sdtPr>
        <w:sdtEndPr/>
        <w:sdtContent>
          <w:p w14:paraId="241CECAF" w14:textId="79ABAEA9" w:rsidR="00F9267E" w:rsidRDefault="00F9267E">
            <w:pPr>
              <w:pStyle w:val="a5"/>
              <w:jc w:val="center"/>
            </w:pPr>
            <w:r>
              <w:rPr>
                <w:lang w:val="zh-CN"/>
              </w:rPr>
              <w:t xml:space="preserve"> </w:t>
            </w:r>
            <w:r>
              <w:rPr>
                <w:b/>
                <w:bCs/>
                <w:sz w:val="24"/>
                <w:szCs w:val="24"/>
              </w:rPr>
              <w:fldChar w:fldCharType="begin"/>
            </w:r>
            <w:r>
              <w:rPr>
                <w:b/>
                <w:bCs/>
              </w:rPr>
              <w:instrText>PAGE</w:instrText>
            </w:r>
            <w:r>
              <w:rPr>
                <w:b/>
                <w:bCs/>
                <w:sz w:val="24"/>
                <w:szCs w:val="24"/>
              </w:rPr>
              <w:fldChar w:fldCharType="separate"/>
            </w:r>
            <w:r w:rsidR="00D7613D">
              <w:rPr>
                <w:b/>
                <w:bCs/>
                <w:noProof/>
              </w:rPr>
              <w:t>36</w:t>
            </w:r>
            <w:r>
              <w:rPr>
                <w:b/>
                <w:bCs/>
                <w:sz w:val="24"/>
                <w:szCs w:val="24"/>
              </w:rPr>
              <w:fldChar w:fldCharType="end"/>
            </w:r>
            <w:r>
              <w:rPr>
                <w:lang w:val="zh-CN"/>
              </w:rPr>
              <w:t xml:space="preserve"> / </w:t>
            </w:r>
            <w:r>
              <w:rPr>
                <w:b/>
                <w:bCs/>
                <w:sz w:val="24"/>
                <w:szCs w:val="24"/>
              </w:rPr>
              <w:fldChar w:fldCharType="begin"/>
            </w:r>
            <w:r>
              <w:rPr>
                <w:b/>
                <w:bCs/>
              </w:rPr>
              <w:instrText>NUMPAGES</w:instrText>
            </w:r>
            <w:r>
              <w:rPr>
                <w:b/>
                <w:bCs/>
                <w:sz w:val="24"/>
                <w:szCs w:val="24"/>
              </w:rPr>
              <w:fldChar w:fldCharType="separate"/>
            </w:r>
            <w:r w:rsidR="00D7613D">
              <w:rPr>
                <w:b/>
                <w:bCs/>
                <w:noProof/>
              </w:rPr>
              <w:t>193</w:t>
            </w:r>
            <w:r>
              <w:rPr>
                <w:b/>
                <w:bCs/>
                <w:sz w:val="24"/>
                <w:szCs w:val="24"/>
              </w:rPr>
              <w:fldChar w:fldCharType="end"/>
            </w:r>
          </w:p>
        </w:sdtContent>
      </w:sdt>
    </w:sdtContent>
  </w:sdt>
  <w:p w14:paraId="04B0B471" w14:textId="77777777" w:rsidR="00F9267E" w:rsidRDefault="00F9267E">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ED07355" w14:textId="77777777" w:rsidR="00C7676F" w:rsidRDefault="00C7676F" w:rsidP="00C7024D">
      <w:r>
        <w:separator/>
      </w:r>
    </w:p>
  </w:footnote>
  <w:footnote w:type="continuationSeparator" w:id="0">
    <w:p w14:paraId="680636F0" w14:textId="77777777" w:rsidR="00C7676F" w:rsidRDefault="00C7676F" w:rsidP="00C7024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8EA94D3" w14:textId="77777777" w:rsidR="00F9267E" w:rsidRDefault="00F9267E" w:rsidP="00F06931">
    <w:pPr>
      <w:pStyle w:val="a3"/>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D7E56FB" w14:textId="77777777" w:rsidR="00F9267E" w:rsidRDefault="00F9267E" w:rsidP="00F06931">
    <w:pPr>
      <w:pStyle w:val="a3"/>
      <w:pBdr>
        <w:bottom w:val="none" w:sz="0" w:space="0" w:color="auto"/>
      </w:pBdr>
      <w:jc w:val="both"/>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5B2323"/>
    <w:multiLevelType w:val="multilevel"/>
    <w:tmpl w:val="68482FE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A95A2F"/>
    <w:multiLevelType w:val="hybridMultilevel"/>
    <w:tmpl w:val="16F654B2"/>
    <w:lvl w:ilvl="0" w:tplc="6A628BB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4206EFE"/>
    <w:multiLevelType w:val="hybridMultilevel"/>
    <w:tmpl w:val="E64A254E"/>
    <w:lvl w:ilvl="0" w:tplc="1DCC9134">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5B06F61"/>
    <w:multiLevelType w:val="hybridMultilevel"/>
    <w:tmpl w:val="3E8CE2B2"/>
    <w:lvl w:ilvl="0" w:tplc="A4CA66F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80C6DC2"/>
    <w:multiLevelType w:val="multilevel"/>
    <w:tmpl w:val="EB6646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A267663"/>
    <w:multiLevelType w:val="hybridMultilevel"/>
    <w:tmpl w:val="DAC6917C"/>
    <w:lvl w:ilvl="0" w:tplc="70CE2AD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0A965833"/>
    <w:multiLevelType w:val="multilevel"/>
    <w:tmpl w:val="BFF0149A"/>
    <w:lvl w:ilvl="0">
      <w:start w:val="1"/>
      <w:numFmt w:val="decimal"/>
      <w:lvlText w:val="%1)"/>
      <w:lvlJc w:val="left"/>
      <w:pPr>
        <w:ind w:left="425" w:hanging="425"/>
      </w:pPr>
    </w:lvl>
    <w:lvl w:ilvl="1">
      <w:start w:val="1"/>
      <w:numFmt w:val="decimal"/>
      <w:lvlText w:val="%2)"/>
      <w:lvlJc w:val="left"/>
      <w:pPr>
        <w:ind w:left="851" w:hanging="426"/>
      </w:pPr>
    </w:lvl>
    <w:lvl w:ilvl="2">
      <w:start w:val="1"/>
      <w:numFmt w:val="decimal"/>
      <w:lvlText w:val="%3."/>
      <w:lvlJc w:val="left"/>
      <w:pPr>
        <w:ind w:left="1276" w:hanging="425"/>
      </w:pPr>
      <w:rPr>
        <w:rFonts w:hint="eastAsia"/>
      </w:rPr>
    </w:lvl>
    <w:lvl w:ilvl="3">
      <w:start w:val="1"/>
      <w:numFmt w:val="lowerLetter"/>
      <w:lvlText w:val="%4."/>
      <w:lvlJc w:val="left"/>
      <w:pPr>
        <w:ind w:left="1559" w:hanging="283"/>
      </w:pPr>
    </w:lvl>
    <w:lvl w:ilvl="4">
      <w:start w:val="1"/>
      <w:numFmt w:val="decimal"/>
      <w:lvlText w:val="%5."/>
      <w:lvlJc w:val="left"/>
      <w:pPr>
        <w:ind w:left="1984" w:hanging="425"/>
      </w:pPr>
    </w:lvl>
    <w:lvl w:ilvl="5">
      <w:start w:val="1"/>
      <w:numFmt w:val="lowerLetter"/>
      <w:lvlText w:val="%6."/>
      <w:lvlJc w:val="left"/>
      <w:pPr>
        <w:ind w:left="2409" w:hanging="425"/>
      </w:pPr>
    </w:lvl>
    <w:lvl w:ilvl="6">
      <w:start w:val="1"/>
      <w:numFmt w:val="lowerRoman"/>
      <w:lvlText w:val="%7."/>
      <w:lvlJc w:val="left"/>
      <w:pPr>
        <w:ind w:left="2835" w:hanging="426"/>
      </w:pPr>
    </w:lvl>
    <w:lvl w:ilvl="7">
      <w:start w:val="1"/>
      <w:numFmt w:val="lowerLetter"/>
      <w:lvlText w:val="%8."/>
      <w:lvlJc w:val="left"/>
      <w:pPr>
        <w:ind w:left="3260" w:hanging="425"/>
      </w:pPr>
    </w:lvl>
    <w:lvl w:ilvl="8">
      <w:start w:val="1"/>
      <w:numFmt w:val="lowerRoman"/>
      <w:lvlText w:val="%9."/>
      <w:lvlJc w:val="left"/>
      <w:pPr>
        <w:ind w:left="3685" w:hanging="425"/>
      </w:pPr>
    </w:lvl>
  </w:abstractNum>
  <w:abstractNum w:abstractNumId="7" w15:restartNumberingAfterBreak="0">
    <w:nsid w:val="0BD76063"/>
    <w:multiLevelType w:val="hybridMultilevel"/>
    <w:tmpl w:val="AA2495D2"/>
    <w:lvl w:ilvl="0" w:tplc="AFFABB86">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0C0A1DFB"/>
    <w:multiLevelType w:val="hybridMultilevel"/>
    <w:tmpl w:val="B1A69FE6"/>
    <w:lvl w:ilvl="0" w:tplc="AE129812">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0C610A6C"/>
    <w:multiLevelType w:val="hybridMultilevel"/>
    <w:tmpl w:val="3F448DD6"/>
    <w:lvl w:ilvl="0" w:tplc="4D5C4BA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0F316E3A"/>
    <w:multiLevelType w:val="multilevel"/>
    <w:tmpl w:val="D2824D4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0B17D2E"/>
    <w:multiLevelType w:val="multilevel"/>
    <w:tmpl w:val="F59ADB38"/>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2" w15:restartNumberingAfterBreak="0">
    <w:nsid w:val="1102377C"/>
    <w:multiLevelType w:val="hybridMultilevel"/>
    <w:tmpl w:val="30942C0C"/>
    <w:lvl w:ilvl="0" w:tplc="C3A4206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121323ED"/>
    <w:multiLevelType w:val="hybridMultilevel"/>
    <w:tmpl w:val="62500E78"/>
    <w:lvl w:ilvl="0" w:tplc="6914BA0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13943B9C"/>
    <w:multiLevelType w:val="multilevel"/>
    <w:tmpl w:val="13C493C8"/>
    <w:lvl w:ilvl="0">
      <w:start w:val="1"/>
      <w:numFmt w:val="decimal"/>
      <w:lvlText w:val="%1)"/>
      <w:lvlJc w:val="left"/>
      <w:pPr>
        <w:ind w:left="425" w:hanging="425"/>
      </w:pPr>
    </w:lvl>
    <w:lvl w:ilvl="1">
      <w:start w:val="1"/>
      <w:numFmt w:val="decimal"/>
      <w:lvlText w:val="%2)"/>
      <w:lvlJc w:val="left"/>
      <w:pPr>
        <w:ind w:left="851" w:hanging="426"/>
      </w:pPr>
    </w:lvl>
    <w:lvl w:ilvl="2">
      <w:start w:val="1"/>
      <w:numFmt w:val="decimal"/>
      <w:lvlText w:val="%3."/>
      <w:lvlJc w:val="left"/>
      <w:pPr>
        <w:ind w:left="1276" w:hanging="425"/>
      </w:pPr>
    </w:lvl>
    <w:lvl w:ilvl="3">
      <w:start w:val="1"/>
      <w:numFmt w:val="lowerLetter"/>
      <w:lvlText w:val="%4."/>
      <w:lvlJc w:val="left"/>
      <w:pPr>
        <w:ind w:left="1559" w:hanging="283"/>
      </w:pPr>
    </w:lvl>
    <w:lvl w:ilvl="4">
      <w:start w:val="1"/>
      <w:numFmt w:val="decimal"/>
      <w:lvlText w:val="%5."/>
      <w:lvlJc w:val="left"/>
      <w:pPr>
        <w:ind w:left="1984" w:hanging="425"/>
      </w:pPr>
    </w:lvl>
    <w:lvl w:ilvl="5">
      <w:start w:val="1"/>
      <w:numFmt w:val="lowerLetter"/>
      <w:lvlText w:val="%6."/>
      <w:lvlJc w:val="left"/>
      <w:pPr>
        <w:ind w:left="2409" w:hanging="425"/>
      </w:pPr>
    </w:lvl>
    <w:lvl w:ilvl="6">
      <w:start w:val="1"/>
      <w:numFmt w:val="lowerRoman"/>
      <w:lvlText w:val="%7."/>
      <w:lvlJc w:val="left"/>
      <w:pPr>
        <w:ind w:left="2835" w:hanging="426"/>
      </w:pPr>
    </w:lvl>
    <w:lvl w:ilvl="7">
      <w:start w:val="1"/>
      <w:numFmt w:val="lowerLetter"/>
      <w:lvlText w:val="%8."/>
      <w:lvlJc w:val="left"/>
      <w:pPr>
        <w:ind w:left="3260" w:hanging="425"/>
      </w:pPr>
    </w:lvl>
    <w:lvl w:ilvl="8">
      <w:start w:val="1"/>
      <w:numFmt w:val="lowerRoman"/>
      <w:lvlText w:val="%9."/>
      <w:lvlJc w:val="left"/>
      <w:pPr>
        <w:ind w:left="3685" w:hanging="425"/>
      </w:pPr>
    </w:lvl>
  </w:abstractNum>
  <w:abstractNum w:abstractNumId="15" w15:restartNumberingAfterBreak="0">
    <w:nsid w:val="15936529"/>
    <w:multiLevelType w:val="hybridMultilevel"/>
    <w:tmpl w:val="A18AABDA"/>
    <w:lvl w:ilvl="0" w:tplc="7128A18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15C97026"/>
    <w:multiLevelType w:val="hybridMultilevel"/>
    <w:tmpl w:val="C374DFA4"/>
    <w:lvl w:ilvl="0" w:tplc="9CD07CC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16347EB7"/>
    <w:multiLevelType w:val="hybridMultilevel"/>
    <w:tmpl w:val="6FE050A4"/>
    <w:lvl w:ilvl="0" w:tplc="262CA9E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176C4668"/>
    <w:multiLevelType w:val="hybridMultilevel"/>
    <w:tmpl w:val="9858F31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1A5E3B0D"/>
    <w:multiLevelType w:val="hybridMultilevel"/>
    <w:tmpl w:val="5B621C9C"/>
    <w:lvl w:ilvl="0" w:tplc="345295C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1B6D5A0E"/>
    <w:multiLevelType w:val="multilevel"/>
    <w:tmpl w:val="7C96EF8A"/>
    <w:lvl w:ilvl="0">
      <w:start w:val="1"/>
      <w:numFmt w:val="bullet"/>
      <w:lvlText w:val=""/>
      <w:lvlJc w:val="left"/>
      <w:pPr>
        <w:tabs>
          <w:tab w:val="num" w:pos="720"/>
        </w:tabs>
        <w:ind w:left="720" w:hanging="360"/>
      </w:pPr>
      <w:rPr>
        <w:rFonts w:ascii="Wingdings" w:hAnsi="Wingdings" w:hint="default"/>
        <w:sz w:val="20"/>
      </w:rPr>
    </w:lvl>
    <w:lvl w:ilvl="1">
      <w:start w:val="1"/>
      <w:numFmt w:val="decimal"/>
      <w:lvlText w:val="%2."/>
      <w:lvlJc w:val="left"/>
      <w:pPr>
        <w:ind w:left="1440" w:hanging="36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0755113"/>
    <w:multiLevelType w:val="hybridMultilevel"/>
    <w:tmpl w:val="17BC05D6"/>
    <w:lvl w:ilvl="0" w:tplc="2A8814A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20CB4CBB"/>
    <w:multiLevelType w:val="hybridMultilevel"/>
    <w:tmpl w:val="A28AFC8E"/>
    <w:lvl w:ilvl="0" w:tplc="30D612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21114EC9"/>
    <w:multiLevelType w:val="hybridMultilevel"/>
    <w:tmpl w:val="4E86BCA4"/>
    <w:lvl w:ilvl="0" w:tplc="C42678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257831F2"/>
    <w:multiLevelType w:val="hybridMultilevel"/>
    <w:tmpl w:val="95F6710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2A912A47"/>
    <w:multiLevelType w:val="hybridMultilevel"/>
    <w:tmpl w:val="600C4A3E"/>
    <w:lvl w:ilvl="0" w:tplc="AE129812">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2AC7433D"/>
    <w:multiLevelType w:val="hybridMultilevel"/>
    <w:tmpl w:val="06DC631C"/>
    <w:lvl w:ilvl="0" w:tplc="782EF07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3CB234ED"/>
    <w:multiLevelType w:val="hybridMultilevel"/>
    <w:tmpl w:val="70B41D66"/>
    <w:lvl w:ilvl="0" w:tplc="AE129812">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3E020FD8"/>
    <w:multiLevelType w:val="hybridMultilevel"/>
    <w:tmpl w:val="092C1E4A"/>
    <w:lvl w:ilvl="0" w:tplc="7E36826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445F2947"/>
    <w:multiLevelType w:val="multilevel"/>
    <w:tmpl w:val="D93C4D26"/>
    <w:lvl w:ilvl="0">
      <w:start w:val="1"/>
      <w:numFmt w:val="decimal"/>
      <w:pStyle w:val="1"/>
      <w:isLgl/>
      <w:lvlText w:val="%1"/>
      <w:lvlJc w:val="left"/>
      <w:pPr>
        <w:ind w:left="5953" w:firstLine="0"/>
      </w:pPr>
      <w:rPr>
        <w:rFonts w:hint="eastAsia"/>
      </w:rPr>
    </w:lvl>
    <w:lvl w:ilvl="1">
      <w:start w:val="1"/>
      <w:numFmt w:val="decimal"/>
      <w:pStyle w:val="2"/>
      <w:isLgl/>
      <w:lvlText w:val="%1.%2"/>
      <w:lvlJc w:val="left"/>
      <w:pPr>
        <w:ind w:left="0" w:firstLine="0"/>
      </w:pPr>
      <w:rPr>
        <w:rFonts w:hint="eastAsia"/>
      </w:rPr>
    </w:lvl>
    <w:lvl w:ilvl="2">
      <w:start w:val="1"/>
      <w:numFmt w:val="decimal"/>
      <w:pStyle w:val="3"/>
      <w:isLgl/>
      <w:lvlText w:val="%1.%2.%3"/>
      <w:lvlJc w:val="left"/>
      <w:pPr>
        <w:ind w:left="0" w:firstLine="0"/>
      </w:pPr>
      <w:rPr>
        <w:rFonts w:hint="eastAsia"/>
      </w:rPr>
    </w:lvl>
    <w:lvl w:ilvl="3">
      <w:start w:val="1"/>
      <w:numFmt w:val="decimal"/>
      <w:pStyle w:val="4"/>
      <w:isLgl/>
      <w:lvlText w:val="%1.%2.%3.%4"/>
      <w:lvlJc w:val="left"/>
      <w:pPr>
        <w:ind w:left="0" w:firstLine="0"/>
      </w:pPr>
      <w:rPr>
        <w:rFonts w:hint="eastAsia"/>
      </w:rPr>
    </w:lvl>
    <w:lvl w:ilvl="4">
      <w:start w:val="1"/>
      <w:numFmt w:val="decimal"/>
      <w:pStyle w:val="5"/>
      <w:isLgl/>
      <w:lvlText w:val="%1.%2.%3.%4.%5"/>
      <w:lvlJc w:val="left"/>
      <w:pPr>
        <w:ind w:left="0" w:firstLine="0"/>
      </w:pPr>
      <w:rPr>
        <w:rFonts w:hint="eastAsia"/>
      </w:rPr>
    </w:lvl>
    <w:lvl w:ilvl="5">
      <w:start w:val="1"/>
      <w:numFmt w:val="decimal"/>
      <w:isLgl/>
      <w:lvlText w:val="%1.%2.%3.%4.%5.%6"/>
      <w:lvlJc w:val="left"/>
      <w:pPr>
        <w:ind w:left="0" w:firstLine="0"/>
      </w:pPr>
      <w:rPr>
        <w:rFonts w:hint="eastAsia"/>
      </w:rPr>
    </w:lvl>
    <w:lvl w:ilvl="6">
      <w:start w:val="1"/>
      <w:numFmt w:val="decimal"/>
      <w:isLgl/>
      <w:lvlText w:val="%1.%2.%3.%4.%5.%6.%7"/>
      <w:lvlJc w:val="left"/>
      <w:pPr>
        <w:ind w:left="0" w:firstLine="0"/>
      </w:pPr>
      <w:rPr>
        <w:rFonts w:hint="eastAsia"/>
      </w:rPr>
    </w:lvl>
    <w:lvl w:ilvl="7">
      <w:start w:val="1"/>
      <w:numFmt w:val="decimal"/>
      <w:pStyle w:val="7"/>
      <w:isLgl/>
      <w:lvlText w:val="%1.%2.%3.%4.%5.%6.%7.%8"/>
      <w:lvlJc w:val="left"/>
      <w:pPr>
        <w:ind w:left="0" w:firstLine="0"/>
      </w:pPr>
      <w:rPr>
        <w:rFonts w:hint="eastAsia"/>
      </w:rPr>
    </w:lvl>
    <w:lvl w:ilvl="8">
      <w:start w:val="1"/>
      <w:numFmt w:val="decimal"/>
      <w:isLgl/>
      <w:lvlText w:val="%1.%2.%3.%4.%5.%6.%7.%8.%9"/>
      <w:lvlJc w:val="left"/>
      <w:pPr>
        <w:ind w:left="0" w:firstLine="0"/>
      </w:pPr>
      <w:rPr>
        <w:rFonts w:hint="eastAsia"/>
      </w:rPr>
    </w:lvl>
  </w:abstractNum>
  <w:abstractNum w:abstractNumId="30" w15:restartNumberingAfterBreak="0">
    <w:nsid w:val="44D90ED1"/>
    <w:multiLevelType w:val="hybridMultilevel"/>
    <w:tmpl w:val="C574696C"/>
    <w:lvl w:ilvl="0" w:tplc="D576C3E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45922C86"/>
    <w:multiLevelType w:val="hybridMultilevel"/>
    <w:tmpl w:val="18886A96"/>
    <w:lvl w:ilvl="0" w:tplc="1BAA8E14">
      <w:start w:val="1"/>
      <w:numFmt w:val="decimal"/>
      <w:lvlText w:val="%1)"/>
      <w:lvlJc w:val="left"/>
      <w:pPr>
        <w:ind w:left="420" w:hanging="25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46514B37"/>
    <w:multiLevelType w:val="hybridMultilevel"/>
    <w:tmpl w:val="E0AE1D4A"/>
    <w:lvl w:ilvl="0" w:tplc="E0BC515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467B1ACE"/>
    <w:multiLevelType w:val="hybridMultilevel"/>
    <w:tmpl w:val="01824712"/>
    <w:lvl w:ilvl="0" w:tplc="DBD62B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4777765C"/>
    <w:multiLevelType w:val="hybridMultilevel"/>
    <w:tmpl w:val="544C7EF6"/>
    <w:lvl w:ilvl="0" w:tplc="5D5644CA">
      <w:start w:val="1"/>
      <w:numFmt w:val="decimal"/>
      <w:pStyle w:val="6"/>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47F41B41"/>
    <w:multiLevelType w:val="hybridMultilevel"/>
    <w:tmpl w:val="B2F26A80"/>
    <w:lvl w:ilvl="0" w:tplc="0420B56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487A3F26"/>
    <w:multiLevelType w:val="hybridMultilevel"/>
    <w:tmpl w:val="5FD4D6BC"/>
    <w:lvl w:ilvl="0" w:tplc="05A288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4C330568"/>
    <w:multiLevelType w:val="hybridMultilevel"/>
    <w:tmpl w:val="5254D0F2"/>
    <w:lvl w:ilvl="0" w:tplc="E5F47B86">
      <w:numFmt w:val="bullet"/>
      <w:lvlText w:val="-"/>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8" w15:restartNumberingAfterBreak="0">
    <w:nsid w:val="4E025FD5"/>
    <w:multiLevelType w:val="hybridMultilevel"/>
    <w:tmpl w:val="8BEA0C1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4E682918"/>
    <w:multiLevelType w:val="hybridMultilevel"/>
    <w:tmpl w:val="7798A816"/>
    <w:lvl w:ilvl="0" w:tplc="AE129812">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4F8A1F41"/>
    <w:multiLevelType w:val="hybridMultilevel"/>
    <w:tmpl w:val="5D00314E"/>
    <w:lvl w:ilvl="0" w:tplc="E5F47B86">
      <w:numFmt w:val="bullet"/>
      <w:lvlText w:val="-"/>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1" w15:restartNumberingAfterBreak="0">
    <w:nsid w:val="506F0758"/>
    <w:multiLevelType w:val="hybridMultilevel"/>
    <w:tmpl w:val="EAB49130"/>
    <w:lvl w:ilvl="0" w:tplc="FEA21DCE">
      <w:start w:val="1"/>
      <w:numFmt w:val="decimal"/>
      <w:lvlText w:val="%1."/>
      <w:lvlJc w:val="left"/>
      <w:pPr>
        <w:ind w:left="360" w:hanging="360"/>
      </w:pPr>
      <w:rPr>
        <w:rFonts w:hint="default"/>
      </w:rPr>
    </w:lvl>
    <w:lvl w:ilvl="1" w:tplc="B4049624">
      <w:start w:val="1"/>
      <w:numFmt w:val="lowerLetter"/>
      <w:lvlText w:val="%2．"/>
      <w:lvlJc w:val="left"/>
      <w:pPr>
        <w:ind w:left="780" w:hanging="360"/>
      </w:pPr>
      <w:rPr>
        <w:rFonts w:hint="default"/>
      </w:rPr>
    </w:lvl>
    <w:lvl w:ilvl="2" w:tplc="63C29EAE">
      <w:numFmt w:val="bullet"/>
      <w:lvlText w:val="•"/>
      <w:lvlJc w:val="left"/>
      <w:pPr>
        <w:ind w:left="1200" w:hanging="360"/>
      </w:pPr>
      <w:rPr>
        <w:rFonts w:ascii="NimbusRomNo9L-Regu" w:eastAsia="宋体" w:hAnsi="NimbusRomNo9L-Regu" w:cs="宋体" w:hint="default"/>
        <w:color w:val="000000"/>
        <w:sz w:val="22"/>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50D96A98"/>
    <w:multiLevelType w:val="hybridMultilevel"/>
    <w:tmpl w:val="EAB83E3E"/>
    <w:lvl w:ilvl="0" w:tplc="EE98EF2C">
      <w:start w:val="1"/>
      <w:numFmt w:val="decimal"/>
      <w:lvlText w:val="%1."/>
      <w:lvlJc w:val="left"/>
      <w:pPr>
        <w:ind w:left="360" w:hanging="360"/>
      </w:pPr>
      <w:rPr>
        <w:rFonts w:ascii="NimbusRomNo9L-Regu" w:hAnsi="NimbusRomNo9L-Regu" w:hint="default"/>
        <w:color w:val="000000"/>
        <w:sz w:val="22"/>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51237079"/>
    <w:multiLevelType w:val="hybridMultilevel"/>
    <w:tmpl w:val="F0FCB99C"/>
    <w:lvl w:ilvl="0" w:tplc="5194EF54">
      <w:start w:val="1"/>
      <w:numFmt w:val="decimal"/>
      <w:lvlText w:val="%1."/>
      <w:lvlJc w:val="left"/>
      <w:pPr>
        <w:ind w:left="360" w:hanging="36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44" w15:restartNumberingAfterBreak="0">
    <w:nsid w:val="52420058"/>
    <w:multiLevelType w:val="hybridMultilevel"/>
    <w:tmpl w:val="4E8474D6"/>
    <w:lvl w:ilvl="0" w:tplc="90B01A4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15:restartNumberingAfterBreak="0">
    <w:nsid w:val="537B57C1"/>
    <w:multiLevelType w:val="hybridMultilevel"/>
    <w:tmpl w:val="E18E9DDC"/>
    <w:lvl w:ilvl="0" w:tplc="37EE37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15:restartNumberingAfterBreak="0">
    <w:nsid w:val="5806381F"/>
    <w:multiLevelType w:val="hybridMultilevel"/>
    <w:tmpl w:val="75B89942"/>
    <w:lvl w:ilvl="0" w:tplc="AE129812">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15:restartNumberingAfterBreak="0">
    <w:nsid w:val="5AB766D4"/>
    <w:multiLevelType w:val="hybridMultilevel"/>
    <w:tmpl w:val="45D46D62"/>
    <w:lvl w:ilvl="0" w:tplc="80E8E5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15:restartNumberingAfterBreak="0">
    <w:nsid w:val="5AEC4BC7"/>
    <w:multiLevelType w:val="multilevel"/>
    <w:tmpl w:val="9D6CC9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5B714ABE"/>
    <w:multiLevelType w:val="multilevel"/>
    <w:tmpl w:val="7670368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5B953A86"/>
    <w:multiLevelType w:val="hybridMultilevel"/>
    <w:tmpl w:val="EA8472A8"/>
    <w:lvl w:ilvl="0" w:tplc="E5F47B86">
      <w:numFmt w:val="bullet"/>
      <w:lvlText w:val="-"/>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1" w15:restartNumberingAfterBreak="0">
    <w:nsid w:val="5C4C212E"/>
    <w:multiLevelType w:val="hybridMultilevel"/>
    <w:tmpl w:val="4422431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 w15:restartNumberingAfterBreak="0">
    <w:nsid w:val="5D0E25B0"/>
    <w:multiLevelType w:val="hybridMultilevel"/>
    <w:tmpl w:val="2D2ECB2A"/>
    <w:lvl w:ilvl="0" w:tplc="E5F47B86">
      <w:numFmt w:val="bullet"/>
      <w:lvlText w:val="-"/>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3" w15:restartNumberingAfterBreak="0">
    <w:nsid w:val="5F521ECF"/>
    <w:multiLevelType w:val="hybridMultilevel"/>
    <w:tmpl w:val="248ED86C"/>
    <w:lvl w:ilvl="0" w:tplc="5240D144">
      <w:start w:val="1"/>
      <w:numFmt w:val="decimal"/>
      <w:lvlText w:val="%1."/>
      <w:lvlJc w:val="left"/>
      <w:pPr>
        <w:ind w:left="360" w:hanging="36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D96ABA0">
      <w:start w:val="1"/>
      <w:numFmt w:val="decimal"/>
      <w:suff w:val="space"/>
      <w:lvlText w:val="%4."/>
      <w:lvlJc w:val="left"/>
      <w:pPr>
        <w:ind w:left="0" w:firstLine="0"/>
      </w:pPr>
      <w:rPr>
        <w:rFonts w:hint="eastAsia"/>
      </w:r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AE129812">
      <w:start w:val="1"/>
      <w:numFmt w:val="decimal"/>
      <w:lvlText w:val="%7."/>
      <w:lvlJc w:val="left"/>
      <w:pPr>
        <w:ind w:left="2940" w:hanging="420"/>
      </w:pPr>
      <w:rPr>
        <w:rFonts w:hint="eastAsia"/>
      </w:r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54" w15:restartNumberingAfterBreak="0">
    <w:nsid w:val="605A1FF7"/>
    <w:multiLevelType w:val="hybridMultilevel"/>
    <w:tmpl w:val="9F9E1832"/>
    <w:lvl w:ilvl="0" w:tplc="ED0468C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5" w15:restartNumberingAfterBreak="0">
    <w:nsid w:val="63B140C1"/>
    <w:multiLevelType w:val="hybridMultilevel"/>
    <w:tmpl w:val="9652332A"/>
    <w:lvl w:ilvl="0" w:tplc="2348CE3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 w15:restartNumberingAfterBreak="0">
    <w:nsid w:val="641F4C61"/>
    <w:multiLevelType w:val="hybridMultilevel"/>
    <w:tmpl w:val="ED30E496"/>
    <w:lvl w:ilvl="0" w:tplc="49CECE6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7" w15:restartNumberingAfterBreak="0">
    <w:nsid w:val="65995BC0"/>
    <w:multiLevelType w:val="hybridMultilevel"/>
    <w:tmpl w:val="1DFE0B90"/>
    <w:lvl w:ilvl="0" w:tplc="3F20354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8" w15:restartNumberingAfterBreak="0">
    <w:nsid w:val="66371936"/>
    <w:multiLevelType w:val="multilevel"/>
    <w:tmpl w:val="DFDEFD80"/>
    <w:lvl w:ilvl="0">
      <w:start w:val="1"/>
      <w:numFmt w:val="bullet"/>
      <w:lvlText w:val=""/>
      <w:lvlJc w:val="left"/>
      <w:pPr>
        <w:tabs>
          <w:tab w:val="num" w:pos="720"/>
        </w:tabs>
        <w:ind w:left="720" w:hanging="360"/>
      </w:pPr>
      <w:rPr>
        <w:rFonts w:ascii="Wingdings" w:hAnsi="Wingdings"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68746EF2"/>
    <w:multiLevelType w:val="hybridMultilevel"/>
    <w:tmpl w:val="F142F16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 w15:restartNumberingAfterBreak="0">
    <w:nsid w:val="69DC6FD8"/>
    <w:multiLevelType w:val="hybridMultilevel"/>
    <w:tmpl w:val="2508F13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1" w15:restartNumberingAfterBreak="0">
    <w:nsid w:val="6A6162BE"/>
    <w:multiLevelType w:val="hybridMultilevel"/>
    <w:tmpl w:val="FBC2C774"/>
    <w:lvl w:ilvl="0" w:tplc="A39AFA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2" w15:restartNumberingAfterBreak="0">
    <w:nsid w:val="6B75357F"/>
    <w:multiLevelType w:val="hybridMultilevel"/>
    <w:tmpl w:val="0316AAA8"/>
    <w:lvl w:ilvl="0" w:tplc="1A06C696">
      <w:start w:val="5"/>
      <w:numFmt w:val="bullet"/>
      <w:lvlText w:val=""/>
      <w:lvlJc w:val="left"/>
      <w:pPr>
        <w:ind w:left="360" w:hanging="360"/>
      </w:pPr>
      <w:rPr>
        <w:rFonts w:ascii="Wingdings" w:eastAsiaTheme="minorEastAsia" w:hAnsi="Wingdings" w:cstheme="minorBid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3" w15:restartNumberingAfterBreak="0">
    <w:nsid w:val="6BD22FC8"/>
    <w:multiLevelType w:val="hybridMultilevel"/>
    <w:tmpl w:val="E1F63F0C"/>
    <w:lvl w:ilvl="0" w:tplc="F558D3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4" w15:restartNumberingAfterBreak="0">
    <w:nsid w:val="6CE26FB8"/>
    <w:multiLevelType w:val="hybridMultilevel"/>
    <w:tmpl w:val="C6A05B4A"/>
    <w:lvl w:ilvl="0" w:tplc="7B62E1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5" w15:restartNumberingAfterBreak="0">
    <w:nsid w:val="6D59516D"/>
    <w:multiLevelType w:val="hybridMultilevel"/>
    <w:tmpl w:val="260607BC"/>
    <w:lvl w:ilvl="0" w:tplc="9FF26D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6" w15:restartNumberingAfterBreak="0">
    <w:nsid w:val="6EF15E2B"/>
    <w:multiLevelType w:val="hybridMultilevel"/>
    <w:tmpl w:val="E0BE5D2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7" w15:restartNumberingAfterBreak="0">
    <w:nsid w:val="6F044505"/>
    <w:multiLevelType w:val="hybridMultilevel"/>
    <w:tmpl w:val="26840E8A"/>
    <w:lvl w:ilvl="0" w:tplc="E5F47B86">
      <w:numFmt w:val="bullet"/>
      <w:lvlText w:val="-"/>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8" w15:restartNumberingAfterBreak="0">
    <w:nsid w:val="71D41A5E"/>
    <w:multiLevelType w:val="hybridMultilevel"/>
    <w:tmpl w:val="739A6802"/>
    <w:lvl w:ilvl="0" w:tplc="659C9BC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9" w15:restartNumberingAfterBreak="0">
    <w:nsid w:val="72C53FBD"/>
    <w:multiLevelType w:val="hybridMultilevel"/>
    <w:tmpl w:val="403A5938"/>
    <w:lvl w:ilvl="0" w:tplc="341A2A7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0" w15:restartNumberingAfterBreak="0">
    <w:nsid w:val="74E714AB"/>
    <w:multiLevelType w:val="hybridMultilevel"/>
    <w:tmpl w:val="E7E87744"/>
    <w:lvl w:ilvl="0" w:tplc="5CAA617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1" w15:restartNumberingAfterBreak="0">
    <w:nsid w:val="75645F42"/>
    <w:multiLevelType w:val="hybridMultilevel"/>
    <w:tmpl w:val="74962C8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2" w15:restartNumberingAfterBreak="0">
    <w:nsid w:val="75B45E59"/>
    <w:multiLevelType w:val="hybridMultilevel"/>
    <w:tmpl w:val="51B4C092"/>
    <w:lvl w:ilvl="0" w:tplc="B9962D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3" w15:restartNumberingAfterBreak="0">
    <w:nsid w:val="772C23C3"/>
    <w:multiLevelType w:val="hybridMultilevel"/>
    <w:tmpl w:val="600C4A3E"/>
    <w:lvl w:ilvl="0" w:tplc="AE129812">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4" w15:restartNumberingAfterBreak="0">
    <w:nsid w:val="78726D2F"/>
    <w:multiLevelType w:val="hybridMultilevel"/>
    <w:tmpl w:val="46C0B9B6"/>
    <w:lvl w:ilvl="0" w:tplc="65BE9FC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5" w15:restartNumberingAfterBreak="0">
    <w:nsid w:val="7C1809A4"/>
    <w:multiLevelType w:val="hybridMultilevel"/>
    <w:tmpl w:val="FDB6EA28"/>
    <w:lvl w:ilvl="0" w:tplc="B580698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6" w15:restartNumberingAfterBreak="0">
    <w:nsid w:val="7CB46661"/>
    <w:multiLevelType w:val="hybridMultilevel"/>
    <w:tmpl w:val="B5D89DA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7" w15:restartNumberingAfterBreak="0">
    <w:nsid w:val="7ED21AF2"/>
    <w:multiLevelType w:val="hybridMultilevel"/>
    <w:tmpl w:val="C04CDD24"/>
    <w:lvl w:ilvl="0" w:tplc="AE129812">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9"/>
  </w:num>
  <w:num w:numId="2">
    <w:abstractNumId w:val="34"/>
  </w:num>
  <w:num w:numId="3">
    <w:abstractNumId w:val="64"/>
  </w:num>
  <w:num w:numId="4">
    <w:abstractNumId w:val="15"/>
  </w:num>
  <w:num w:numId="5">
    <w:abstractNumId w:val="2"/>
  </w:num>
  <w:num w:numId="6">
    <w:abstractNumId w:val="48"/>
  </w:num>
  <w:num w:numId="7">
    <w:abstractNumId w:val="12"/>
  </w:num>
  <w:num w:numId="8">
    <w:abstractNumId w:val="56"/>
  </w:num>
  <w:num w:numId="9">
    <w:abstractNumId w:val="51"/>
  </w:num>
  <w:num w:numId="10">
    <w:abstractNumId w:val="49"/>
  </w:num>
  <w:num w:numId="11">
    <w:abstractNumId w:val="9"/>
  </w:num>
  <w:num w:numId="12">
    <w:abstractNumId w:val="5"/>
  </w:num>
  <w:num w:numId="13">
    <w:abstractNumId w:val="44"/>
  </w:num>
  <w:num w:numId="14">
    <w:abstractNumId w:val="10"/>
  </w:num>
  <w:num w:numId="15">
    <w:abstractNumId w:val="0"/>
  </w:num>
  <w:num w:numId="16">
    <w:abstractNumId w:val="35"/>
  </w:num>
  <w:num w:numId="17">
    <w:abstractNumId w:val="47"/>
  </w:num>
  <w:num w:numId="18">
    <w:abstractNumId w:val="57"/>
  </w:num>
  <w:num w:numId="19">
    <w:abstractNumId w:val="42"/>
  </w:num>
  <w:num w:numId="20">
    <w:abstractNumId w:val="23"/>
  </w:num>
  <w:num w:numId="21">
    <w:abstractNumId w:val="41"/>
  </w:num>
  <w:num w:numId="22">
    <w:abstractNumId w:val="36"/>
  </w:num>
  <w:num w:numId="23">
    <w:abstractNumId w:val="40"/>
  </w:num>
  <w:num w:numId="24">
    <w:abstractNumId w:val="54"/>
  </w:num>
  <w:num w:numId="25">
    <w:abstractNumId w:val="50"/>
  </w:num>
  <w:num w:numId="26">
    <w:abstractNumId w:val="21"/>
  </w:num>
  <w:num w:numId="27">
    <w:abstractNumId w:val="13"/>
  </w:num>
  <w:num w:numId="28">
    <w:abstractNumId w:val="32"/>
  </w:num>
  <w:num w:numId="29">
    <w:abstractNumId w:val="52"/>
  </w:num>
  <w:num w:numId="30">
    <w:abstractNumId w:val="74"/>
  </w:num>
  <w:num w:numId="31">
    <w:abstractNumId w:val="67"/>
  </w:num>
  <w:num w:numId="32">
    <w:abstractNumId w:val="37"/>
  </w:num>
  <w:num w:numId="33">
    <w:abstractNumId w:val="72"/>
  </w:num>
  <w:num w:numId="34">
    <w:abstractNumId w:val="16"/>
  </w:num>
  <w:num w:numId="35">
    <w:abstractNumId w:val="69"/>
  </w:num>
  <w:num w:numId="36">
    <w:abstractNumId w:val="70"/>
  </w:num>
  <w:num w:numId="37">
    <w:abstractNumId w:val="45"/>
  </w:num>
  <w:num w:numId="38">
    <w:abstractNumId w:val="68"/>
  </w:num>
  <w:num w:numId="39">
    <w:abstractNumId w:val="61"/>
  </w:num>
  <w:num w:numId="40">
    <w:abstractNumId w:val="1"/>
  </w:num>
  <w:num w:numId="41">
    <w:abstractNumId w:val="11"/>
  </w:num>
  <w:num w:numId="42">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53"/>
  </w:num>
  <w:num w:numId="44">
    <w:abstractNumId w:val="26"/>
  </w:num>
  <w:num w:numId="45">
    <w:abstractNumId w:val="33"/>
  </w:num>
  <w:num w:numId="46">
    <w:abstractNumId w:val="14"/>
  </w:num>
  <w:num w:numId="47">
    <w:abstractNumId w:val="75"/>
  </w:num>
  <w:num w:numId="48">
    <w:abstractNumId w:val="63"/>
  </w:num>
  <w:num w:numId="49">
    <w:abstractNumId w:val="7"/>
  </w:num>
  <w:num w:numId="50">
    <w:abstractNumId w:val="76"/>
  </w:num>
  <w:num w:numId="51">
    <w:abstractNumId w:val="60"/>
  </w:num>
  <w:num w:numId="52">
    <w:abstractNumId w:val="24"/>
  </w:num>
  <w:num w:numId="53">
    <w:abstractNumId w:val="28"/>
  </w:num>
  <w:num w:numId="54">
    <w:abstractNumId w:val="17"/>
  </w:num>
  <w:num w:numId="55">
    <w:abstractNumId w:val="65"/>
  </w:num>
  <w:num w:numId="56">
    <w:abstractNumId w:val="30"/>
  </w:num>
  <w:num w:numId="57">
    <w:abstractNumId w:val="59"/>
  </w:num>
  <w:num w:numId="58">
    <w:abstractNumId w:val="66"/>
  </w:num>
  <w:num w:numId="59">
    <w:abstractNumId w:val="71"/>
  </w:num>
  <w:num w:numId="60">
    <w:abstractNumId w:val="18"/>
  </w:num>
  <w:num w:numId="61">
    <w:abstractNumId w:val="38"/>
  </w:num>
  <w:num w:numId="62">
    <w:abstractNumId w:val="39"/>
  </w:num>
  <w:num w:numId="63">
    <w:abstractNumId w:val="77"/>
  </w:num>
  <w:num w:numId="64">
    <w:abstractNumId w:val="20"/>
  </w:num>
  <w:num w:numId="65">
    <w:abstractNumId w:val="46"/>
  </w:num>
  <w:num w:numId="66">
    <w:abstractNumId w:val="6"/>
  </w:num>
  <w:num w:numId="67">
    <w:abstractNumId w:val="8"/>
  </w:num>
  <w:num w:numId="68">
    <w:abstractNumId w:val="62"/>
  </w:num>
  <w:num w:numId="69">
    <w:abstractNumId w:val="55"/>
  </w:num>
  <w:num w:numId="70">
    <w:abstractNumId w:val="58"/>
  </w:num>
  <w:num w:numId="71">
    <w:abstractNumId w:val="4"/>
  </w:num>
  <w:num w:numId="72">
    <w:abstractNumId w:val="22"/>
  </w:num>
  <w:num w:numId="73">
    <w:abstractNumId w:val="31"/>
  </w:num>
  <w:num w:numId="74">
    <w:abstractNumId w:val="73"/>
  </w:num>
  <w:num w:numId="75">
    <w:abstractNumId w:val="25"/>
  </w:num>
  <w:num w:numId="76">
    <w:abstractNumId w:val="19"/>
  </w:num>
  <w:num w:numId="77">
    <w:abstractNumId w:val="3"/>
  </w:num>
  <w:num w:numId="78">
    <w:abstractNumId w:val="27"/>
  </w:num>
  <w:numIdMacAtCleanup w:val="77"/>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刘永琪">
    <w15:presenceInfo w15:providerId="Windows Live" w15:userId="5995bc045992a12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60"/>
  <w:bordersDoNotSurroundHeader/>
  <w:bordersDoNotSurroundFooter/>
  <w:hideSpellingErrors/>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659D6"/>
    <w:rsid w:val="000000FD"/>
    <w:rsid w:val="00001797"/>
    <w:rsid w:val="000019E1"/>
    <w:rsid w:val="00001D85"/>
    <w:rsid w:val="00007E18"/>
    <w:rsid w:val="00007E4B"/>
    <w:rsid w:val="00010ED1"/>
    <w:rsid w:val="0001102A"/>
    <w:rsid w:val="00012643"/>
    <w:rsid w:val="00013135"/>
    <w:rsid w:val="00013397"/>
    <w:rsid w:val="00014245"/>
    <w:rsid w:val="000151CC"/>
    <w:rsid w:val="00015B3A"/>
    <w:rsid w:val="00015C95"/>
    <w:rsid w:val="000208B4"/>
    <w:rsid w:val="00021491"/>
    <w:rsid w:val="00022F8E"/>
    <w:rsid w:val="00023033"/>
    <w:rsid w:val="0002391B"/>
    <w:rsid w:val="00024031"/>
    <w:rsid w:val="000240F4"/>
    <w:rsid w:val="000248DE"/>
    <w:rsid w:val="00025F19"/>
    <w:rsid w:val="00027781"/>
    <w:rsid w:val="00027D34"/>
    <w:rsid w:val="0003245C"/>
    <w:rsid w:val="000344B9"/>
    <w:rsid w:val="000346C9"/>
    <w:rsid w:val="0003492F"/>
    <w:rsid w:val="00035D04"/>
    <w:rsid w:val="00035D34"/>
    <w:rsid w:val="00035EFB"/>
    <w:rsid w:val="000362BC"/>
    <w:rsid w:val="00036310"/>
    <w:rsid w:val="000368C3"/>
    <w:rsid w:val="00036E63"/>
    <w:rsid w:val="00040B68"/>
    <w:rsid w:val="00040E7D"/>
    <w:rsid w:val="00041204"/>
    <w:rsid w:val="00041384"/>
    <w:rsid w:val="0004245D"/>
    <w:rsid w:val="000433D4"/>
    <w:rsid w:val="00043886"/>
    <w:rsid w:val="00043A17"/>
    <w:rsid w:val="00043D9D"/>
    <w:rsid w:val="00045481"/>
    <w:rsid w:val="00050B32"/>
    <w:rsid w:val="00050BFD"/>
    <w:rsid w:val="0005331C"/>
    <w:rsid w:val="00053F25"/>
    <w:rsid w:val="000548CA"/>
    <w:rsid w:val="00055F19"/>
    <w:rsid w:val="00057583"/>
    <w:rsid w:val="0005796E"/>
    <w:rsid w:val="00057A16"/>
    <w:rsid w:val="000636AF"/>
    <w:rsid w:val="00063780"/>
    <w:rsid w:val="00066670"/>
    <w:rsid w:val="0006686A"/>
    <w:rsid w:val="00066C12"/>
    <w:rsid w:val="00067B9F"/>
    <w:rsid w:val="000705E0"/>
    <w:rsid w:val="0007080A"/>
    <w:rsid w:val="00070E85"/>
    <w:rsid w:val="00071D1C"/>
    <w:rsid w:val="000737B2"/>
    <w:rsid w:val="00074359"/>
    <w:rsid w:val="00076A8E"/>
    <w:rsid w:val="00077BAA"/>
    <w:rsid w:val="00077C34"/>
    <w:rsid w:val="00077C35"/>
    <w:rsid w:val="000803AB"/>
    <w:rsid w:val="00081A6F"/>
    <w:rsid w:val="00086AD6"/>
    <w:rsid w:val="00090346"/>
    <w:rsid w:val="00092192"/>
    <w:rsid w:val="00093B85"/>
    <w:rsid w:val="00095AAB"/>
    <w:rsid w:val="000A28A0"/>
    <w:rsid w:val="000A41AC"/>
    <w:rsid w:val="000A4F7C"/>
    <w:rsid w:val="000A5F6C"/>
    <w:rsid w:val="000A6206"/>
    <w:rsid w:val="000B0254"/>
    <w:rsid w:val="000B080B"/>
    <w:rsid w:val="000B19E2"/>
    <w:rsid w:val="000B31B5"/>
    <w:rsid w:val="000B3D3D"/>
    <w:rsid w:val="000B4830"/>
    <w:rsid w:val="000B4A85"/>
    <w:rsid w:val="000B54F3"/>
    <w:rsid w:val="000B5E69"/>
    <w:rsid w:val="000B5E97"/>
    <w:rsid w:val="000B63FA"/>
    <w:rsid w:val="000B79AE"/>
    <w:rsid w:val="000B7EBC"/>
    <w:rsid w:val="000C0982"/>
    <w:rsid w:val="000C1528"/>
    <w:rsid w:val="000C1D25"/>
    <w:rsid w:val="000C2D1C"/>
    <w:rsid w:val="000C2EE6"/>
    <w:rsid w:val="000C3E6D"/>
    <w:rsid w:val="000C416E"/>
    <w:rsid w:val="000C462A"/>
    <w:rsid w:val="000C4726"/>
    <w:rsid w:val="000C4AA5"/>
    <w:rsid w:val="000C7604"/>
    <w:rsid w:val="000C7D00"/>
    <w:rsid w:val="000D05C5"/>
    <w:rsid w:val="000D06A9"/>
    <w:rsid w:val="000D12DC"/>
    <w:rsid w:val="000D1F29"/>
    <w:rsid w:val="000D412E"/>
    <w:rsid w:val="000D48B5"/>
    <w:rsid w:val="000D4F1A"/>
    <w:rsid w:val="000D6803"/>
    <w:rsid w:val="000D7245"/>
    <w:rsid w:val="000E0E5A"/>
    <w:rsid w:val="000E1573"/>
    <w:rsid w:val="000E1684"/>
    <w:rsid w:val="000E1795"/>
    <w:rsid w:val="000E253C"/>
    <w:rsid w:val="000E5D44"/>
    <w:rsid w:val="000E61DF"/>
    <w:rsid w:val="000E6985"/>
    <w:rsid w:val="000F1400"/>
    <w:rsid w:val="000F1A7C"/>
    <w:rsid w:val="000F2552"/>
    <w:rsid w:val="000F2B4C"/>
    <w:rsid w:val="000F4605"/>
    <w:rsid w:val="000F60FC"/>
    <w:rsid w:val="000F7908"/>
    <w:rsid w:val="00101F0E"/>
    <w:rsid w:val="001020AE"/>
    <w:rsid w:val="00102A2C"/>
    <w:rsid w:val="00105440"/>
    <w:rsid w:val="0010627E"/>
    <w:rsid w:val="0010648E"/>
    <w:rsid w:val="00107BBA"/>
    <w:rsid w:val="00110EC2"/>
    <w:rsid w:val="001114D1"/>
    <w:rsid w:val="00113596"/>
    <w:rsid w:val="001154FA"/>
    <w:rsid w:val="00117317"/>
    <w:rsid w:val="001177A6"/>
    <w:rsid w:val="00117E0D"/>
    <w:rsid w:val="00120457"/>
    <w:rsid w:val="00120DAE"/>
    <w:rsid w:val="00126A5E"/>
    <w:rsid w:val="0013516B"/>
    <w:rsid w:val="001355F1"/>
    <w:rsid w:val="00135639"/>
    <w:rsid w:val="00137075"/>
    <w:rsid w:val="001427BC"/>
    <w:rsid w:val="001427F1"/>
    <w:rsid w:val="00142D0A"/>
    <w:rsid w:val="001444A0"/>
    <w:rsid w:val="00144AE3"/>
    <w:rsid w:val="00146613"/>
    <w:rsid w:val="00150152"/>
    <w:rsid w:val="00150E5C"/>
    <w:rsid w:val="00151142"/>
    <w:rsid w:val="00152027"/>
    <w:rsid w:val="00152C6A"/>
    <w:rsid w:val="00152F67"/>
    <w:rsid w:val="001574B4"/>
    <w:rsid w:val="0015779D"/>
    <w:rsid w:val="00161114"/>
    <w:rsid w:val="00162578"/>
    <w:rsid w:val="001635A3"/>
    <w:rsid w:val="00163D93"/>
    <w:rsid w:val="00164758"/>
    <w:rsid w:val="001670AA"/>
    <w:rsid w:val="00172F45"/>
    <w:rsid w:val="00173A4E"/>
    <w:rsid w:val="001742EE"/>
    <w:rsid w:val="001748EA"/>
    <w:rsid w:val="001752F1"/>
    <w:rsid w:val="00175BEC"/>
    <w:rsid w:val="00176360"/>
    <w:rsid w:val="00177E60"/>
    <w:rsid w:val="00177EB7"/>
    <w:rsid w:val="001808DC"/>
    <w:rsid w:val="00181A42"/>
    <w:rsid w:val="00184599"/>
    <w:rsid w:val="0018768A"/>
    <w:rsid w:val="00191761"/>
    <w:rsid w:val="0019176E"/>
    <w:rsid w:val="001938E3"/>
    <w:rsid w:val="00193DFB"/>
    <w:rsid w:val="0019497B"/>
    <w:rsid w:val="00195B9C"/>
    <w:rsid w:val="00197BBC"/>
    <w:rsid w:val="001A142E"/>
    <w:rsid w:val="001A14E2"/>
    <w:rsid w:val="001A2C3D"/>
    <w:rsid w:val="001A33AA"/>
    <w:rsid w:val="001A3BCB"/>
    <w:rsid w:val="001A41AC"/>
    <w:rsid w:val="001A4638"/>
    <w:rsid w:val="001A4659"/>
    <w:rsid w:val="001A537E"/>
    <w:rsid w:val="001A6FD3"/>
    <w:rsid w:val="001A7804"/>
    <w:rsid w:val="001B0900"/>
    <w:rsid w:val="001B0BC0"/>
    <w:rsid w:val="001B160A"/>
    <w:rsid w:val="001B3B3A"/>
    <w:rsid w:val="001B6879"/>
    <w:rsid w:val="001B7072"/>
    <w:rsid w:val="001B71E4"/>
    <w:rsid w:val="001B7363"/>
    <w:rsid w:val="001B79F2"/>
    <w:rsid w:val="001C07ED"/>
    <w:rsid w:val="001C163D"/>
    <w:rsid w:val="001C1F6E"/>
    <w:rsid w:val="001C336C"/>
    <w:rsid w:val="001C359E"/>
    <w:rsid w:val="001C4114"/>
    <w:rsid w:val="001C46A1"/>
    <w:rsid w:val="001C5069"/>
    <w:rsid w:val="001C5427"/>
    <w:rsid w:val="001D02B5"/>
    <w:rsid w:val="001D0EC1"/>
    <w:rsid w:val="001D1612"/>
    <w:rsid w:val="001D212B"/>
    <w:rsid w:val="001D43F2"/>
    <w:rsid w:val="001D5AF0"/>
    <w:rsid w:val="001D6A25"/>
    <w:rsid w:val="001D6EB4"/>
    <w:rsid w:val="001E0C3B"/>
    <w:rsid w:val="001E0D50"/>
    <w:rsid w:val="001E1424"/>
    <w:rsid w:val="001E27DD"/>
    <w:rsid w:val="001E2862"/>
    <w:rsid w:val="001E2A33"/>
    <w:rsid w:val="001E43F6"/>
    <w:rsid w:val="001F15FE"/>
    <w:rsid w:val="001F1B92"/>
    <w:rsid w:val="001F1C4F"/>
    <w:rsid w:val="001F2FB1"/>
    <w:rsid w:val="001F55AA"/>
    <w:rsid w:val="001F586F"/>
    <w:rsid w:val="001F5B6C"/>
    <w:rsid w:val="001F5EB6"/>
    <w:rsid w:val="001F60BC"/>
    <w:rsid w:val="001F72D7"/>
    <w:rsid w:val="001F7446"/>
    <w:rsid w:val="001F76E3"/>
    <w:rsid w:val="002005EB"/>
    <w:rsid w:val="00200B94"/>
    <w:rsid w:val="00202A7B"/>
    <w:rsid w:val="002056EF"/>
    <w:rsid w:val="00205F4B"/>
    <w:rsid w:val="00206D9D"/>
    <w:rsid w:val="00207E3B"/>
    <w:rsid w:val="002118BD"/>
    <w:rsid w:val="00212367"/>
    <w:rsid w:val="00212ECA"/>
    <w:rsid w:val="00213A40"/>
    <w:rsid w:val="00213F5D"/>
    <w:rsid w:val="00214A01"/>
    <w:rsid w:val="00214FDD"/>
    <w:rsid w:val="0021617C"/>
    <w:rsid w:val="0021799C"/>
    <w:rsid w:val="00220082"/>
    <w:rsid w:val="00220794"/>
    <w:rsid w:val="002214AF"/>
    <w:rsid w:val="00221E3E"/>
    <w:rsid w:val="002225C3"/>
    <w:rsid w:val="002226E6"/>
    <w:rsid w:val="00223525"/>
    <w:rsid w:val="00223E9A"/>
    <w:rsid w:val="00224600"/>
    <w:rsid w:val="00224C52"/>
    <w:rsid w:val="0022527D"/>
    <w:rsid w:val="00225CE5"/>
    <w:rsid w:val="00226658"/>
    <w:rsid w:val="002273AB"/>
    <w:rsid w:val="002273D7"/>
    <w:rsid w:val="00231C29"/>
    <w:rsid w:val="00232BB4"/>
    <w:rsid w:val="002351F8"/>
    <w:rsid w:val="00235D01"/>
    <w:rsid w:val="00235DB3"/>
    <w:rsid w:val="0023667D"/>
    <w:rsid w:val="00236E9C"/>
    <w:rsid w:val="002373EB"/>
    <w:rsid w:val="00237488"/>
    <w:rsid w:val="00243033"/>
    <w:rsid w:val="002474B2"/>
    <w:rsid w:val="00247830"/>
    <w:rsid w:val="00247E9D"/>
    <w:rsid w:val="002528E4"/>
    <w:rsid w:val="002554B1"/>
    <w:rsid w:val="00255C50"/>
    <w:rsid w:val="002567CE"/>
    <w:rsid w:val="00262375"/>
    <w:rsid w:val="00262BCF"/>
    <w:rsid w:val="00263E9C"/>
    <w:rsid w:val="002659D6"/>
    <w:rsid w:val="00266D1F"/>
    <w:rsid w:val="00271EE5"/>
    <w:rsid w:val="00272D0C"/>
    <w:rsid w:val="00280663"/>
    <w:rsid w:val="002807E6"/>
    <w:rsid w:val="00281058"/>
    <w:rsid w:val="002817C6"/>
    <w:rsid w:val="00285A4E"/>
    <w:rsid w:val="00285AAB"/>
    <w:rsid w:val="0028658C"/>
    <w:rsid w:val="002869CB"/>
    <w:rsid w:val="0028732C"/>
    <w:rsid w:val="00287DB2"/>
    <w:rsid w:val="002907E8"/>
    <w:rsid w:val="002909E3"/>
    <w:rsid w:val="00294B25"/>
    <w:rsid w:val="00297398"/>
    <w:rsid w:val="00297D1D"/>
    <w:rsid w:val="00297E2A"/>
    <w:rsid w:val="002A001E"/>
    <w:rsid w:val="002A024E"/>
    <w:rsid w:val="002A11D9"/>
    <w:rsid w:val="002A1BA0"/>
    <w:rsid w:val="002A1C7E"/>
    <w:rsid w:val="002A2F1D"/>
    <w:rsid w:val="002A3462"/>
    <w:rsid w:val="002A3950"/>
    <w:rsid w:val="002A48E3"/>
    <w:rsid w:val="002A58A3"/>
    <w:rsid w:val="002A5BDD"/>
    <w:rsid w:val="002A627E"/>
    <w:rsid w:val="002B0394"/>
    <w:rsid w:val="002B04A7"/>
    <w:rsid w:val="002B119C"/>
    <w:rsid w:val="002B4C32"/>
    <w:rsid w:val="002B618B"/>
    <w:rsid w:val="002B69D0"/>
    <w:rsid w:val="002B6BCA"/>
    <w:rsid w:val="002C0AB3"/>
    <w:rsid w:val="002C15B0"/>
    <w:rsid w:val="002C4470"/>
    <w:rsid w:val="002C63EA"/>
    <w:rsid w:val="002C7633"/>
    <w:rsid w:val="002D0A7D"/>
    <w:rsid w:val="002D11E8"/>
    <w:rsid w:val="002D3565"/>
    <w:rsid w:val="002D3652"/>
    <w:rsid w:val="002D40A0"/>
    <w:rsid w:val="002D6406"/>
    <w:rsid w:val="002D7957"/>
    <w:rsid w:val="002E2E3B"/>
    <w:rsid w:val="002E3556"/>
    <w:rsid w:val="002E3CAD"/>
    <w:rsid w:val="002E6A6C"/>
    <w:rsid w:val="002E73CA"/>
    <w:rsid w:val="002F0337"/>
    <w:rsid w:val="002F0946"/>
    <w:rsid w:val="002F1B77"/>
    <w:rsid w:val="002F263B"/>
    <w:rsid w:val="002F2E46"/>
    <w:rsid w:val="002F2E69"/>
    <w:rsid w:val="002F6D13"/>
    <w:rsid w:val="002F7384"/>
    <w:rsid w:val="0030126B"/>
    <w:rsid w:val="00301AF0"/>
    <w:rsid w:val="00301EAC"/>
    <w:rsid w:val="00303BA7"/>
    <w:rsid w:val="00304D99"/>
    <w:rsid w:val="00304E0B"/>
    <w:rsid w:val="00305B59"/>
    <w:rsid w:val="00306207"/>
    <w:rsid w:val="0030690E"/>
    <w:rsid w:val="00312709"/>
    <w:rsid w:val="00312BAA"/>
    <w:rsid w:val="0031416D"/>
    <w:rsid w:val="0031518C"/>
    <w:rsid w:val="0031610E"/>
    <w:rsid w:val="00317865"/>
    <w:rsid w:val="003200F4"/>
    <w:rsid w:val="00320A28"/>
    <w:rsid w:val="00321815"/>
    <w:rsid w:val="00321AB4"/>
    <w:rsid w:val="00321E5B"/>
    <w:rsid w:val="003224BF"/>
    <w:rsid w:val="00327947"/>
    <w:rsid w:val="00331027"/>
    <w:rsid w:val="0033202D"/>
    <w:rsid w:val="00334465"/>
    <w:rsid w:val="00334FDB"/>
    <w:rsid w:val="00335BF6"/>
    <w:rsid w:val="0033624F"/>
    <w:rsid w:val="003363F2"/>
    <w:rsid w:val="00340092"/>
    <w:rsid w:val="00341878"/>
    <w:rsid w:val="00342A78"/>
    <w:rsid w:val="0034548B"/>
    <w:rsid w:val="003476B3"/>
    <w:rsid w:val="00351660"/>
    <w:rsid w:val="00351FEA"/>
    <w:rsid w:val="00352AF5"/>
    <w:rsid w:val="0035392A"/>
    <w:rsid w:val="003548A0"/>
    <w:rsid w:val="00354BC9"/>
    <w:rsid w:val="00354FAA"/>
    <w:rsid w:val="003562AF"/>
    <w:rsid w:val="0035652E"/>
    <w:rsid w:val="00356702"/>
    <w:rsid w:val="00356963"/>
    <w:rsid w:val="00356BD2"/>
    <w:rsid w:val="0035700A"/>
    <w:rsid w:val="00357284"/>
    <w:rsid w:val="0035776E"/>
    <w:rsid w:val="003614D1"/>
    <w:rsid w:val="003650EE"/>
    <w:rsid w:val="00365A75"/>
    <w:rsid w:val="00366B9C"/>
    <w:rsid w:val="00366FEE"/>
    <w:rsid w:val="0037009C"/>
    <w:rsid w:val="003713A1"/>
    <w:rsid w:val="00371EFE"/>
    <w:rsid w:val="00372C48"/>
    <w:rsid w:val="003734B2"/>
    <w:rsid w:val="00375491"/>
    <w:rsid w:val="00377883"/>
    <w:rsid w:val="00377A2F"/>
    <w:rsid w:val="00380F24"/>
    <w:rsid w:val="00380FA5"/>
    <w:rsid w:val="00382981"/>
    <w:rsid w:val="00382D9D"/>
    <w:rsid w:val="00385BEF"/>
    <w:rsid w:val="00385D60"/>
    <w:rsid w:val="00387C7A"/>
    <w:rsid w:val="00393875"/>
    <w:rsid w:val="003947FE"/>
    <w:rsid w:val="00395656"/>
    <w:rsid w:val="0039689B"/>
    <w:rsid w:val="00397087"/>
    <w:rsid w:val="003976F3"/>
    <w:rsid w:val="003A0F1E"/>
    <w:rsid w:val="003A2586"/>
    <w:rsid w:val="003A3DE9"/>
    <w:rsid w:val="003A41DD"/>
    <w:rsid w:val="003A4D84"/>
    <w:rsid w:val="003A721D"/>
    <w:rsid w:val="003A7A3F"/>
    <w:rsid w:val="003B05EE"/>
    <w:rsid w:val="003B0BAA"/>
    <w:rsid w:val="003B1F9C"/>
    <w:rsid w:val="003B469B"/>
    <w:rsid w:val="003B56A9"/>
    <w:rsid w:val="003B587F"/>
    <w:rsid w:val="003B5B1F"/>
    <w:rsid w:val="003B7571"/>
    <w:rsid w:val="003C044B"/>
    <w:rsid w:val="003C1F98"/>
    <w:rsid w:val="003C20E7"/>
    <w:rsid w:val="003C3D3A"/>
    <w:rsid w:val="003C4343"/>
    <w:rsid w:val="003C4BF6"/>
    <w:rsid w:val="003C77FA"/>
    <w:rsid w:val="003C7A36"/>
    <w:rsid w:val="003D19C1"/>
    <w:rsid w:val="003D220F"/>
    <w:rsid w:val="003D3402"/>
    <w:rsid w:val="003D3653"/>
    <w:rsid w:val="003D4B1C"/>
    <w:rsid w:val="003D5F1D"/>
    <w:rsid w:val="003D6058"/>
    <w:rsid w:val="003E1299"/>
    <w:rsid w:val="003E3A8E"/>
    <w:rsid w:val="003E7A9A"/>
    <w:rsid w:val="003F06D1"/>
    <w:rsid w:val="003F13ED"/>
    <w:rsid w:val="003F27E5"/>
    <w:rsid w:val="003F615F"/>
    <w:rsid w:val="003F67E5"/>
    <w:rsid w:val="004000CC"/>
    <w:rsid w:val="004010E2"/>
    <w:rsid w:val="00404DCB"/>
    <w:rsid w:val="00405125"/>
    <w:rsid w:val="00405736"/>
    <w:rsid w:val="00405FA0"/>
    <w:rsid w:val="004063E8"/>
    <w:rsid w:val="00410C2E"/>
    <w:rsid w:val="00410DCE"/>
    <w:rsid w:val="0041393F"/>
    <w:rsid w:val="004144D2"/>
    <w:rsid w:val="00415FAD"/>
    <w:rsid w:val="00416384"/>
    <w:rsid w:val="00416BF2"/>
    <w:rsid w:val="00416FF8"/>
    <w:rsid w:val="00417610"/>
    <w:rsid w:val="0042060F"/>
    <w:rsid w:val="00420A6E"/>
    <w:rsid w:val="0042163B"/>
    <w:rsid w:val="00421A6C"/>
    <w:rsid w:val="0042232E"/>
    <w:rsid w:val="00423A80"/>
    <w:rsid w:val="0042443C"/>
    <w:rsid w:val="0042645A"/>
    <w:rsid w:val="00427246"/>
    <w:rsid w:val="00431772"/>
    <w:rsid w:val="004317A2"/>
    <w:rsid w:val="004345CD"/>
    <w:rsid w:val="0043508E"/>
    <w:rsid w:val="004353FB"/>
    <w:rsid w:val="00435E9C"/>
    <w:rsid w:val="00437ABD"/>
    <w:rsid w:val="0044074B"/>
    <w:rsid w:val="00441821"/>
    <w:rsid w:val="00441A24"/>
    <w:rsid w:val="004423BE"/>
    <w:rsid w:val="004448D7"/>
    <w:rsid w:val="004466EA"/>
    <w:rsid w:val="004509F1"/>
    <w:rsid w:val="0045221A"/>
    <w:rsid w:val="00452916"/>
    <w:rsid w:val="00454798"/>
    <w:rsid w:val="00454FEC"/>
    <w:rsid w:val="00456C75"/>
    <w:rsid w:val="00457A67"/>
    <w:rsid w:val="0046011F"/>
    <w:rsid w:val="0046075F"/>
    <w:rsid w:val="0046096C"/>
    <w:rsid w:val="00461203"/>
    <w:rsid w:val="0046182D"/>
    <w:rsid w:val="00463387"/>
    <w:rsid w:val="00463530"/>
    <w:rsid w:val="00465A71"/>
    <w:rsid w:val="00466214"/>
    <w:rsid w:val="00466C46"/>
    <w:rsid w:val="0046743C"/>
    <w:rsid w:val="00467CE1"/>
    <w:rsid w:val="00470205"/>
    <w:rsid w:val="00470DDF"/>
    <w:rsid w:val="004711EC"/>
    <w:rsid w:val="004726CC"/>
    <w:rsid w:val="004734D6"/>
    <w:rsid w:val="00474053"/>
    <w:rsid w:val="004811CA"/>
    <w:rsid w:val="004814E9"/>
    <w:rsid w:val="0048186E"/>
    <w:rsid w:val="004819B5"/>
    <w:rsid w:val="00483434"/>
    <w:rsid w:val="00483542"/>
    <w:rsid w:val="00483718"/>
    <w:rsid w:val="00483888"/>
    <w:rsid w:val="004839A1"/>
    <w:rsid w:val="00483D26"/>
    <w:rsid w:val="00484FF1"/>
    <w:rsid w:val="004869F0"/>
    <w:rsid w:val="00487475"/>
    <w:rsid w:val="00487A5C"/>
    <w:rsid w:val="00490530"/>
    <w:rsid w:val="00491752"/>
    <w:rsid w:val="00491C2C"/>
    <w:rsid w:val="004925B8"/>
    <w:rsid w:val="00494038"/>
    <w:rsid w:val="00495928"/>
    <w:rsid w:val="004960FC"/>
    <w:rsid w:val="0049640B"/>
    <w:rsid w:val="004967E6"/>
    <w:rsid w:val="004977FE"/>
    <w:rsid w:val="004A1876"/>
    <w:rsid w:val="004A1E0D"/>
    <w:rsid w:val="004A208B"/>
    <w:rsid w:val="004A2678"/>
    <w:rsid w:val="004A35FC"/>
    <w:rsid w:val="004A7E37"/>
    <w:rsid w:val="004B021F"/>
    <w:rsid w:val="004B12C9"/>
    <w:rsid w:val="004B343B"/>
    <w:rsid w:val="004B5C5A"/>
    <w:rsid w:val="004B6FCB"/>
    <w:rsid w:val="004C2D12"/>
    <w:rsid w:val="004C39E8"/>
    <w:rsid w:val="004C707D"/>
    <w:rsid w:val="004D041F"/>
    <w:rsid w:val="004D24BD"/>
    <w:rsid w:val="004D2550"/>
    <w:rsid w:val="004D3694"/>
    <w:rsid w:val="004D67B6"/>
    <w:rsid w:val="004D6D64"/>
    <w:rsid w:val="004D74F6"/>
    <w:rsid w:val="004D7C9D"/>
    <w:rsid w:val="004E0E0E"/>
    <w:rsid w:val="004E1034"/>
    <w:rsid w:val="004E27BD"/>
    <w:rsid w:val="004E34CD"/>
    <w:rsid w:val="004E3594"/>
    <w:rsid w:val="004E3A19"/>
    <w:rsid w:val="004E416F"/>
    <w:rsid w:val="004E6965"/>
    <w:rsid w:val="004E7913"/>
    <w:rsid w:val="004F0632"/>
    <w:rsid w:val="004F0AD6"/>
    <w:rsid w:val="004F2CEF"/>
    <w:rsid w:val="004F3444"/>
    <w:rsid w:val="004F4A05"/>
    <w:rsid w:val="004F5E69"/>
    <w:rsid w:val="004F5EA2"/>
    <w:rsid w:val="004F6366"/>
    <w:rsid w:val="004F7B8F"/>
    <w:rsid w:val="004F7FA5"/>
    <w:rsid w:val="004F7FD5"/>
    <w:rsid w:val="00501F21"/>
    <w:rsid w:val="00502216"/>
    <w:rsid w:val="00502254"/>
    <w:rsid w:val="00502A70"/>
    <w:rsid w:val="005041BE"/>
    <w:rsid w:val="005047E5"/>
    <w:rsid w:val="00505BD3"/>
    <w:rsid w:val="00506F6E"/>
    <w:rsid w:val="00512407"/>
    <w:rsid w:val="00514210"/>
    <w:rsid w:val="00514243"/>
    <w:rsid w:val="00514D38"/>
    <w:rsid w:val="005156E1"/>
    <w:rsid w:val="00516A93"/>
    <w:rsid w:val="0052191F"/>
    <w:rsid w:val="00522397"/>
    <w:rsid w:val="00522E1B"/>
    <w:rsid w:val="00524E38"/>
    <w:rsid w:val="005251C6"/>
    <w:rsid w:val="0052630A"/>
    <w:rsid w:val="00534F16"/>
    <w:rsid w:val="00535C5B"/>
    <w:rsid w:val="00537648"/>
    <w:rsid w:val="0053797B"/>
    <w:rsid w:val="0054351A"/>
    <w:rsid w:val="00543F43"/>
    <w:rsid w:val="0054467F"/>
    <w:rsid w:val="00544836"/>
    <w:rsid w:val="00545A58"/>
    <w:rsid w:val="0054665E"/>
    <w:rsid w:val="00546B5C"/>
    <w:rsid w:val="00546E0F"/>
    <w:rsid w:val="005509B0"/>
    <w:rsid w:val="00551F2D"/>
    <w:rsid w:val="0055261A"/>
    <w:rsid w:val="00552DAC"/>
    <w:rsid w:val="0055646F"/>
    <w:rsid w:val="005568EF"/>
    <w:rsid w:val="005572CF"/>
    <w:rsid w:val="005574D0"/>
    <w:rsid w:val="00557D89"/>
    <w:rsid w:val="0056185A"/>
    <w:rsid w:val="00561AAD"/>
    <w:rsid w:val="00561B79"/>
    <w:rsid w:val="00564A11"/>
    <w:rsid w:val="005656FA"/>
    <w:rsid w:val="00566BE9"/>
    <w:rsid w:val="00567439"/>
    <w:rsid w:val="00570790"/>
    <w:rsid w:val="00570C6A"/>
    <w:rsid w:val="0057435E"/>
    <w:rsid w:val="005749C4"/>
    <w:rsid w:val="00576A23"/>
    <w:rsid w:val="00576C3B"/>
    <w:rsid w:val="00576D76"/>
    <w:rsid w:val="00577366"/>
    <w:rsid w:val="00577760"/>
    <w:rsid w:val="005812BA"/>
    <w:rsid w:val="00581C25"/>
    <w:rsid w:val="005833B0"/>
    <w:rsid w:val="005838CF"/>
    <w:rsid w:val="00583CE1"/>
    <w:rsid w:val="00584B01"/>
    <w:rsid w:val="00586010"/>
    <w:rsid w:val="005867EF"/>
    <w:rsid w:val="005868CD"/>
    <w:rsid w:val="00586ABF"/>
    <w:rsid w:val="00586ED1"/>
    <w:rsid w:val="00587804"/>
    <w:rsid w:val="00590A8C"/>
    <w:rsid w:val="00590DEB"/>
    <w:rsid w:val="00593246"/>
    <w:rsid w:val="00593F82"/>
    <w:rsid w:val="0059467C"/>
    <w:rsid w:val="00595BCC"/>
    <w:rsid w:val="005974C2"/>
    <w:rsid w:val="005A3C84"/>
    <w:rsid w:val="005A7045"/>
    <w:rsid w:val="005A7E4C"/>
    <w:rsid w:val="005B0C2C"/>
    <w:rsid w:val="005B1868"/>
    <w:rsid w:val="005B2B7C"/>
    <w:rsid w:val="005B46A6"/>
    <w:rsid w:val="005B4C0F"/>
    <w:rsid w:val="005B6D5A"/>
    <w:rsid w:val="005C1F25"/>
    <w:rsid w:val="005C2920"/>
    <w:rsid w:val="005C345C"/>
    <w:rsid w:val="005C416F"/>
    <w:rsid w:val="005C42AA"/>
    <w:rsid w:val="005C430E"/>
    <w:rsid w:val="005C51A4"/>
    <w:rsid w:val="005C6242"/>
    <w:rsid w:val="005C6B23"/>
    <w:rsid w:val="005C70B9"/>
    <w:rsid w:val="005C7377"/>
    <w:rsid w:val="005D1304"/>
    <w:rsid w:val="005D2259"/>
    <w:rsid w:val="005D40C1"/>
    <w:rsid w:val="005D44EA"/>
    <w:rsid w:val="005E0C65"/>
    <w:rsid w:val="005E1CC4"/>
    <w:rsid w:val="005E284B"/>
    <w:rsid w:val="005E28D9"/>
    <w:rsid w:val="005E345A"/>
    <w:rsid w:val="005E3625"/>
    <w:rsid w:val="005E4BC5"/>
    <w:rsid w:val="005E5BFE"/>
    <w:rsid w:val="005E6A25"/>
    <w:rsid w:val="005E6CD1"/>
    <w:rsid w:val="005E7447"/>
    <w:rsid w:val="005F44E8"/>
    <w:rsid w:val="005F4F82"/>
    <w:rsid w:val="005F575A"/>
    <w:rsid w:val="005F5DF8"/>
    <w:rsid w:val="005F6ABC"/>
    <w:rsid w:val="005F7A9B"/>
    <w:rsid w:val="00601F6E"/>
    <w:rsid w:val="00603810"/>
    <w:rsid w:val="00604B95"/>
    <w:rsid w:val="0060616B"/>
    <w:rsid w:val="00607546"/>
    <w:rsid w:val="0061020B"/>
    <w:rsid w:val="00610FFD"/>
    <w:rsid w:val="006147D3"/>
    <w:rsid w:val="00614AB3"/>
    <w:rsid w:val="00614EA8"/>
    <w:rsid w:val="00614F40"/>
    <w:rsid w:val="00615A61"/>
    <w:rsid w:val="00615F30"/>
    <w:rsid w:val="006173E2"/>
    <w:rsid w:val="006179AD"/>
    <w:rsid w:val="00617E06"/>
    <w:rsid w:val="00620510"/>
    <w:rsid w:val="00622344"/>
    <w:rsid w:val="00623BD9"/>
    <w:rsid w:val="00626C39"/>
    <w:rsid w:val="0062712A"/>
    <w:rsid w:val="00627462"/>
    <w:rsid w:val="006302F2"/>
    <w:rsid w:val="0063202A"/>
    <w:rsid w:val="0063236A"/>
    <w:rsid w:val="006323BF"/>
    <w:rsid w:val="006339A3"/>
    <w:rsid w:val="00635D20"/>
    <w:rsid w:val="00636011"/>
    <w:rsid w:val="006364CF"/>
    <w:rsid w:val="00636884"/>
    <w:rsid w:val="00637F8C"/>
    <w:rsid w:val="0064000F"/>
    <w:rsid w:val="00640325"/>
    <w:rsid w:val="00643795"/>
    <w:rsid w:val="00643FD5"/>
    <w:rsid w:val="006443DC"/>
    <w:rsid w:val="00644B56"/>
    <w:rsid w:val="00645149"/>
    <w:rsid w:val="006455CC"/>
    <w:rsid w:val="006455E0"/>
    <w:rsid w:val="006458E6"/>
    <w:rsid w:val="00645F0C"/>
    <w:rsid w:val="0064774F"/>
    <w:rsid w:val="00650CF1"/>
    <w:rsid w:val="0065115B"/>
    <w:rsid w:val="00652647"/>
    <w:rsid w:val="006529F0"/>
    <w:rsid w:val="00654E16"/>
    <w:rsid w:val="00655719"/>
    <w:rsid w:val="00655CDB"/>
    <w:rsid w:val="006571B4"/>
    <w:rsid w:val="006612FA"/>
    <w:rsid w:val="00661D43"/>
    <w:rsid w:val="00665E0B"/>
    <w:rsid w:val="00666624"/>
    <w:rsid w:val="00666AC4"/>
    <w:rsid w:val="00667000"/>
    <w:rsid w:val="006675D9"/>
    <w:rsid w:val="00667BBB"/>
    <w:rsid w:val="00670FC5"/>
    <w:rsid w:val="006720A6"/>
    <w:rsid w:val="00672708"/>
    <w:rsid w:val="00673CC9"/>
    <w:rsid w:val="0067455D"/>
    <w:rsid w:val="00675E3B"/>
    <w:rsid w:val="0067692A"/>
    <w:rsid w:val="006772E3"/>
    <w:rsid w:val="00677F64"/>
    <w:rsid w:val="0068066F"/>
    <w:rsid w:val="00680687"/>
    <w:rsid w:val="00683165"/>
    <w:rsid w:val="00683241"/>
    <w:rsid w:val="006833FA"/>
    <w:rsid w:val="00683CC7"/>
    <w:rsid w:val="00686806"/>
    <w:rsid w:val="006868A5"/>
    <w:rsid w:val="00691A51"/>
    <w:rsid w:val="00691D4C"/>
    <w:rsid w:val="00692046"/>
    <w:rsid w:val="006922DF"/>
    <w:rsid w:val="0069275C"/>
    <w:rsid w:val="00693606"/>
    <w:rsid w:val="00694465"/>
    <w:rsid w:val="0069646F"/>
    <w:rsid w:val="00696772"/>
    <w:rsid w:val="006A0E47"/>
    <w:rsid w:val="006A10B8"/>
    <w:rsid w:val="006A137D"/>
    <w:rsid w:val="006A14E2"/>
    <w:rsid w:val="006A1992"/>
    <w:rsid w:val="006A2750"/>
    <w:rsid w:val="006A3473"/>
    <w:rsid w:val="006A5CE9"/>
    <w:rsid w:val="006A7E4B"/>
    <w:rsid w:val="006B09A2"/>
    <w:rsid w:val="006B19CA"/>
    <w:rsid w:val="006B1D91"/>
    <w:rsid w:val="006B36D5"/>
    <w:rsid w:val="006B387D"/>
    <w:rsid w:val="006B43F7"/>
    <w:rsid w:val="006B5956"/>
    <w:rsid w:val="006B6960"/>
    <w:rsid w:val="006B7F96"/>
    <w:rsid w:val="006C1065"/>
    <w:rsid w:val="006C2226"/>
    <w:rsid w:val="006C2547"/>
    <w:rsid w:val="006C2928"/>
    <w:rsid w:val="006C3F0F"/>
    <w:rsid w:val="006C46BE"/>
    <w:rsid w:val="006C5EE2"/>
    <w:rsid w:val="006C6495"/>
    <w:rsid w:val="006C7551"/>
    <w:rsid w:val="006D4A6A"/>
    <w:rsid w:val="006D5EEC"/>
    <w:rsid w:val="006D6EEE"/>
    <w:rsid w:val="006E0F2A"/>
    <w:rsid w:val="006E1AFA"/>
    <w:rsid w:val="006E1B3C"/>
    <w:rsid w:val="006E2855"/>
    <w:rsid w:val="006E29AB"/>
    <w:rsid w:val="006E363C"/>
    <w:rsid w:val="006E36E2"/>
    <w:rsid w:val="006E446A"/>
    <w:rsid w:val="006F0F00"/>
    <w:rsid w:val="006F29D2"/>
    <w:rsid w:val="006F2D10"/>
    <w:rsid w:val="006F46AD"/>
    <w:rsid w:val="006F631A"/>
    <w:rsid w:val="006F680E"/>
    <w:rsid w:val="006F7899"/>
    <w:rsid w:val="006F7B50"/>
    <w:rsid w:val="00700F41"/>
    <w:rsid w:val="00705C4F"/>
    <w:rsid w:val="0070630A"/>
    <w:rsid w:val="007068BD"/>
    <w:rsid w:val="00707B0A"/>
    <w:rsid w:val="00710A62"/>
    <w:rsid w:val="00710AED"/>
    <w:rsid w:val="00711176"/>
    <w:rsid w:val="00711871"/>
    <w:rsid w:val="00711B3E"/>
    <w:rsid w:val="00711E4E"/>
    <w:rsid w:val="007138FF"/>
    <w:rsid w:val="00714019"/>
    <w:rsid w:val="00716411"/>
    <w:rsid w:val="007170ED"/>
    <w:rsid w:val="00717B81"/>
    <w:rsid w:val="0072018D"/>
    <w:rsid w:val="0072059C"/>
    <w:rsid w:val="0072077A"/>
    <w:rsid w:val="0072160B"/>
    <w:rsid w:val="007219EB"/>
    <w:rsid w:val="00722DF2"/>
    <w:rsid w:val="007236FA"/>
    <w:rsid w:val="007243A3"/>
    <w:rsid w:val="00724F25"/>
    <w:rsid w:val="00726535"/>
    <w:rsid w:val="00727166"/>
    <w:rsid w:val="0072793C"/>
    <w:rsid w:val="00727E3F"/>
    <w:rsid w:val="007312C9"/>
    <w:rsid w:val="00731314"/>
    <w:rsid w:val="00732178"/>
    <w:rsid w:val="00733457"/>
    <w:rsid w:val="00733D08"/>
    <w:rsid w:val="00736A44"/>
    <w:rsid w:val="00737243"/>
    <w:rsid w:val="0073724A"/>
    <w:rsid w:val="00740D40"/>
    <w:rsid w:val="00742AFC"/>
    <w:rsid w:val="00742D41"/>
    <w:rsid w:val="00743DE7"/>
    <w:rsid w:val="00744B30"/>
    <w:rsid w:val="00745AD5"/>
    <w:rsid w:val="00746335"/>
    <w:rsid w:val="0074649F"/>
    <w:rsid w:val="00747024"/>
    <w:rsid w:val="007475E4"/>
    <w:rsid w:val="00747727"/>
    <w:rsid w:val="0075295B"/>
    <w:rsid w:val="00754C37"/>
    <w:rsid w:val="007556FF"/>
    <w:rsid w:val="00756807"/>
    <w:rsid w:val="0075798E"/>
    <w:rsid w:val="0076185A"/>
    <w:rsid w:val="00761EA3"/>
    <w:rsid w:val="007661C9"/>
    <w:rsid w:val="007671B3"/>
    <w:rsid w:val="00770351"/>
    <w:rsid w:val="00770A93"/>
    <w:rsid w:val="007716ED"/>
    <w:rsid w:val="00772972"/>
    <w:rsid w:val="00773889"/>
    <w:rsid w:val="00773FC1"/>
    <w:rsid w:val="00774B24"/>
    <w:rsid w:val="0077625F"/>
    <w:rsid w:val="007770BF"/>
    <w:rsid w:val="00781DF3"/>
    <w:rsid w:val="00782B5D"/>
    <w:rsid w:val="0078634A"/>
    <w:rsid w:val="00786D28"/>
    <w:rsid w:val="00787EA5"/>
    <w:rsid w:val="00790294"/>
    <w:rsid w:val="00790CB3"/>
    <w:rsid w:val="00791084"/>
    <w:rsid w:val="0079149A"/>
    <w:rsid w:val="00791510"/>
    <w:rsid w:val="00792D8B"/>
    <w:rsid w:val="007944D4"/>
    <w:rsid w:val="00794AC0"/>
    <w:rsid w:val="00795A3E"/>
    <w:rsid w:val="00796EB0"/>
    <w:rsid w:val="007A0CE5"/>
    <w:rsid w:val="007A2ADD"/>
    <w:rsid w:val="007A34C6"/>
    <w:rsid w:val="007A45AF"/>
    <w:rsid w:val="007A4D05"/>
    <w:rsid w:val="007A593F"/>
    <w:rsid w:val="007A73DF"/>
    <w:rsid w:val="007A7A39"/>
    <w:rsid w:val="007B07CD"/>
    <w:rsid w:val="007B1DE2"/>
    <w:rsid w:val="007B3BBE"/>
    <w:rsid w:val="007B4619"/>
    <w:rsid w:val="007B4C93"/>
    <w:rsid w:val="007B4D2C"/>
    <w:rsid w:val="007B4FFF"/>
    <w:rsid w:val="007B6998"/>
    <w:rsid w:val="007B70FC"/>
    <w:rsid w:val="007C021C"/>
    <w:rsid w:val="007C04AC"/>
    <w:rsid w:val="007C0DF0"/>
    <w:rsid w:val="007C1D01"/>
    <w:rsid w:val="007C27A0"/>
    <w:rsid w:val="007C33CD"/>
    <w:rsid w:val="007C3865"/>
    <w:rsid w:val="007C4322"/>
    <w:rsid w:val="007C4453"/>
    <w:rsid w:val="007C5D55"/>
    <w:rsid w:val="007C5F4A"/>
    <w:rsid w:val="007C67D3"/>
    <w:rsid w:val="007C6C93"/>
    <w:rsid w:val="007C750C"/>
    <w:rsid w:val="007D0A79"/>
    <w:rsid w:val="007D263C"/>
    <w:rsid w:val="007D2E40"/>
    <w:rsid w:val="007D54DE"/>
    <w:rsid w:val="007D56D0"/>
    <w:rsid w:val="007D5745"/>
    <w:rsid w:val="007D5BEE"/>
    <w:rsid w:val="007D620C"/>
    <w:rsid w:val="007D7B4B"/>
    <w:rsid w:val="007E0361"/>
    <w:rsid w:val="007E0EB5"/>
    <w:rsid w:val="007E1783"/>
    <w:rsid w:val="007E2C29"/>
    <w:rsid w:val="007E361D"/>
    <w:rsid w:val="007E37CE"/>
    <w:rsid w:val="007E3C7B"/>
    <w:rsid w:val="007E497E"/>
    <w:rsid w:val="007E5A63"/>
    <w:rsid w:val="007E5B44"/>
    <w:rsid w:val="007F0990"/>
    <w:rsid w:val="007F0F37"/>
    <w:rsid w:val="007F1BAB"/>
    <w:rsid w:val="007F2998"/>
    <w:rsid w:val="007F3050"/>
    <w:rsid w:val="007F48ED"/>
    <w:rsid w:val="007F5E38"/>
    <w:rsid w:val="007F6222"/>
    <w:rsid w:val="007F6F7F"/>
    <w:rsid w:val="007F7328"/>
    <w:rsid w:val="007F7AA4"/>
    <w:rsid w:val="00801C97"/>
    <w:rsid w:val="0080216F"/>
    <w:rsid w:val="00802835"/>
    <w:rsid w:val="0080504D"/>
    <w:rsid w:val="0080596C"/>
    <w:rsid w:val="0080624A"/>
    <w:rsid w:val="0081074E"/>
    <w:rsid w:val="00812529"/>
    <w:rsid w:val="00812C82"/>
    <w:rsid w:val="00813CBA"/>
    <w:rsid w:val="00814B77"/>
    <w:rsid w:val="008174D3"/>
    <w:rsid w:val="00820BD7"/>
    <w:rsid w:val="008219E2"/>
    <w:rsid w:val="0082299D"/>
    <w:rsid w:val="0082308E"/>
    <w:rsid w:val="008239F1"/>
    <w:rsid w:val="008246DF"/>
    <w:rsid w:val="008265FC"/>
    <w:rsid w:val="008266A0"/>
    <w:rsid w:val="00826CD9"/>
    <w:rsid w:val="00826F6F"/>
    <w:rsid w:val="00831937"/>
    <w:rsid w:val="00831C36"/>
    <w:rsid w:val="0083473C"/>
    <w:rsid w:val="00834EAD"/>
    <w:rsid w:val="00837961"/>
    <w:rsid w:val="008408A4"/>
    <w:rsid w:val="0084139E"/>
    <w:rsid w:val="008429DB"/>
    <w:rsid w:val="00842D0F"/>
    <w:rsid w:val="00843AD5"/>
    <w:rsid w:val="0084466E"/>
    <w:rsid w:val="00844B13"/>
    <w:rsid w:val="008507B0"/>
    <w:rsid w:val="00851101"/>
    <w:rsid w:val="008519A7"/>
    <w:rsid w:val="00851CAE"/>
    <w:rsid w:val="00852315"/>
    <w:rsid w:val="00854549"/>
    <w:rsid w:val="00854801"/>
    <w:rsid w:val="00854E98"/>
    <w:rsid w:val="0085542B"/>
    <w:rsid w:val="0085547E"/>
    <w:rsid w:val="00856631"/>
    <w:rsid w:val="00856FE6"/>
    <w:rsid w:val="0086001B"/>
    <w:rsid w:val="00860861"/>
    <w:rsid w:val="00862DFD"/>
    <w:rsid w:val="008638E9"/>
    <w:rsid w:val="0086437A"/>
    <w:rsid w:val="00865EB7"/>
    <w:rsid w:val="00867197"/>
    <w:rsid w:val="00867374"/>
    <w:rsid w:val="008674FC"/>
    <w:rsid w:val="00867644"/>
    <w:rsid w:val="008677C1"/>
    <w:rsid w:val="00870D69"/>
    <w:rsid w:val="00871A91"/>
    <w:rsid w:val="008721F0"/>
    <w:rsid w:val="008751A9"/>
    <w:rsid w:val="0087660D"/>
    <w:rsid w:val="008773C7"/>
    <w:rsid w:val="00877C97"/>
    <w:rsid w:val="008803D4"/>
    <w:rsid w:val="00881AD5"/>
    <w:rsid w:val="008821AE"/>
    <w:rsid w:val="00882E8F"/>
    <w:rsid w:val="008839CC"/>
    <w:rsid w:val="00886A41"/>
    <w:rsid w:val="00886AFE"/>
    <w:rsid w:val="0088720D"/>
    <w:rsid w:val="00890F5E"/>
    <w:rsid w:val="00892A50"/>
    <w:rsid w:val="00893826"/>
    <w:rsid w:val="00893A13"/>
    <w:rsid w:val="008944CF"/>
    <w:rsid w:val="008946AD"/>
    <w:rsid w:val="008949F0"/>
    <w:rsid w:val="008973A1"/>
    <w:rsid w:val="00897DFB"/>
    <w:rsid w:val="008A40A0"/>
    <w:rsid w:val="008A49A0"/>
    <w:rsid w:val="008A49BC"/>
    <w:rsid w:val="008B1C8E"/>
    <w:rsid w:val="008B38EA"/>
    <w:rsid w:val="008B56E1"/>
    <w:rsid w:val="008B5C1E"/>
    <w:rsid w:val="008B6006"/>
    <w:rsid w:val="008B60F1"/>
    <w:rsid w:val="008B6549"/>
    <w:rsid w:val="008B6900"/>
    <w:rsid w:val="008B730E"/>
    <w:rsid w:val="008C14B9"/>
    <w:rsid w:val="008C35F9"/>
    <w:rsid w:val="008C522F"/>
    <w:rsid w:val="008C566A"/>
    <w:rsid w:val="008C6C75"/>
    <w:rsid w:val="008D10D3"/>
    <w:rsid w:val="008D35F2"/>
    <w:rsid w:val="008D3CA6"/>
    <w:rsid w:val="008D3F2E"/>
    <w:rsid w:val="008D7351"/>
    <w:rsid w:val="008D7466"/>
    <w:rsid w:val="008D75C6"/>
    <w:rsid w:val="008D7A76"/>
    <w:rsid w:val="008E1A4F"/>
    <w:rsid w:val="008E1CAE"/>
    <w:rsid w:val="008E25C2"/>
    <w:rsid w:val="008E3ACF"/>
    <w:rsid w:val="008E4F52"/>
    <w:rsid w:val="008E73E6"/>
    <w:rsid w:val="008F10CF"/>
    <w:rsid w:val="008F1672"/>
    <w:rsid w:val="008F1A63"/>
    <w:rsid w:val="008F2D81"/>
    <w:rsid w:val="008F3673"/>
    <w:rsid w:val="008F3C66"/>
    <w:rsid w:val="008F4693"/>
    <w:rsid w:val="008F7225"/>
    <w:rsid w:val="008F73D9"/>
    <w:rsid w:val="00900D10"/>
    <w:rsid w:val="009038BD"/>
    <w:rsid w:val="009043EB"/>
    <w:rsid w:val="00904AC6"/>
    <w:rsid w:val="00905386"/>
    <w:rsid w:val="009108ED"/>
    <w:rsid w:val="00910B0B"/>
    <w:rsid w:val="0091111E"/>
    <w:rsid w:val="0091197E"/>
    <w:rsid w:val="00911C9B"/>
    <w:rsid w:val="00911FF7"/>
    <w:rsid w:val="009136EE"/>
    <w:rsid w:val="009152C2"/>
    <w:rsid w:val="00920284"/>
    <w:rsid w:val="0092221B"/>
    <w:rsid w:val="00922597"/>
    <w:rsid w:val="009236D6"/>
    <w:rsid w:val="00925DB5"/>
    <w:rsid w:val="00926560"/>
    <w:rsid w:val="009276BD"/>
    <w:rsid w:val="00927A73"/>
    <w:rsid w:val="00927AA6"/>
    <w:rsid w:val="009300B1"/>
    <w:rsid w:val="00930A67"/>
    <w:rsid w:val="009321C7"/>
    <w:rsid w:val="0093260F"/>
    <w:rsid w:val="00932ADD"/>
    <w:rsid w:val="00933A26"/>
    <w:rsid w:val="00934AA8"/>
    <w:rsid w:val="00934E19"/>
    <w:rsid w:val="0093604E"/>
    <w:rsid w:val="009406A1"/>
    <w:rsid w:val="009418A3"/>
    <w:rsid w:val="0094194A"/>
    <w:rsid w:val="00941AEA"/>
    <w:rsid w:val="00941BAC"/>
    <w:rsid w:val="00941CED"/>
    <w:rsid w:val="00942425"/>
    <w:rsid w:val="00942B88"/>
    <w:rsid w:val="00942E61"/>
    <w:rsid w:val="00943CE4"/>
    <w:rsid w:val="00945E83"/>
    <w:rsid w:val="00946E9F"/>
    <w:rsid w:val="00953EEB"/>
    <w:rsid w:val="00956284"/>
    <w:rsid w:val="00956599"/>
    <w:rsid w:val="00956D1F"/>
    <w:rsid w:val="00961012"/>
    <w:rsid w:val="0096324B"/>
    <w:rsid w:val="00963DE2"/>
    <w:rsid w:val="00964152"/>
    <w:rsid w:val="00965719"/>
    <w:rsid w:val="00965D50"/>
    <w:rsid w:val="00966BCB"/>
    <w:rsid w:val="00967544"/>
    <w:rsid w:val="00970B3C"/>
    <w:rsid w:val="0097135B"/>
    <w:rsid w:val="00971D5D"/>
    <w:rsid w:val="00972656"/>
    <w:rsid w:val="009741CA"/>
    <w:rsid w:val="00975FE6"/>
    <w:rsid w:val="009773F6"/>
    <w:rsid w:val="00977966"/>
    <w:rsid w:val="00977C74"/>
    <w:rsid w:val="0098178E"/>
    <w:rsid w:val="00981D20"/>
    <w:rsid w:val="00983373"/>
    <w:rsid w:val="00983513"/>
    <w:rsid w:val="009843AE"/>
    <w:rsid w:val="00984640"/>
    <w:rsid w:val="00984E66"/>
    <w:rsid w:val="00984F2A"/>
    <w:rsid w:val="009865D1"/>
    <w:rsid w:val="00992F33"/>
    <w:rsid w:val="009933F8"/>
    <w:rsid w:val="0099342B"/>
    <w:rsid w:val="00993BE0"/>
    <w:rsid w:val="00994156"/>
    <w:rsid w:val="009952CC"/>
    <w:rsid w:val="00995547"/>
    <w:rsid w:val="00997AF6"/>
    <w:rsid w:val="009A00FA"/>
    <w:rsid w:val="009A3D83"/>
    <w:rsid w:val="009A463E"/>
    <w:rsid w:val="009A53B0"/>
    <w:rsid w:val="009A7079"/>
    <w:rsid w:val="009A7DF5"/>
    <w:rsid w:val="009B17D0"/>
    <w:rsid w:val="009B254C"/>
    <w:rsid w:val="009B2D52"/>
    <w:rsid w:val="009B389A"/>
    <w:rsid w:val="009B4452"/>
    <w:rsid w:val="009B4B63"/>
    <w:rsid w:val="009B575D"/>
    <w:rsid w:val="009B578A"/>
    <w:rsid w:val="009B76C3"/>
    <w:rsid w:val="009C0D65"/>
    <w:rsid w:val="009C0E16"/>
    <w:rsid w:val="009C0F70"/>
    <w:rsid w:val="009C23C5"/>
    <w:rsid w:val="009C23D4"/>
    <w:rsid w:val="009C2DA4"/>
    <w:rsid w:val="009C3DA4"/>
    <w:rsid w:val="009C4C58"/>
    <w:rsid w:val="009C4FD4"/>
    <w:rsid w:val="009C5767"/>
    <w:rsid w:val="009C7824"/>
    <w:rsid w:val="009D0092"/>
    <w:rsid w:val="009D3026"/>
    <w:rsid w:val="009D382E"/>
    <w:rsid w:val="009D50CE"/>
    <w:rsid w:val="009D7E37"/>
    <w:rsid w:val="009E0BDD"/>
    <w:rsid w:val="009E10D1"/>
    <w:rsid w:val="009E117D"/>
    <w:rsid w:val="009E176C"/>
    <w:rsid w:val="009E4135"/>
    <w:rsid w:val="009E5DF5"/>
    <w:rsid w:val="009E6E11"/>
    <w:rsid w:val="009E72D3"/>
    <w:rsid w:val="009F09DC"/>
    <w:rsid w:val="009F28E2"/>
    <w:rsid w:val="009F3F9A"/>
    <w:rsid w:val="009F4FA4"/>
    <w:rsid w:val="009F609D"/>
    <w:rsid w:val="009F6E9F"/>
    <w:rsid w:val="009F720A"/>
    <w:rsid w:val="009F72E4"/>
    <w:rsid w:val="009F7404"/>
    <w:rsid w:val="00A020FD"/>
    <w:rsid w:val="00A02C13"/>
    <w:rsid w:val="00A0397C"/>
    <w:rsid w:val="00A0420F"/>
    <w:rsid w:val="00A04CFA"/>
    <w:rsid w:val="00A071B3"/>
    <w:rsid w:val="00A10903"/>
    <w:rsid w:val="00A10D40"/>
    <w:rsid w:val="00A14997"/>
    <w:rsid w:val="00A176A4"/>
    <w:rsid w:val="00A21DBF"/>
    <w:rsid w:val="00A22275"/>
    <w:rsid w:val="00A2294E"/>
    <w:rsid w:val="00A23222"/>
    <w:rsid w:val="00A2534D"/>
    <w:rsid w:val="00A2553A"/>
    <w:rsid w:val="00A26E0C"/>
    <w:rsid w:val="00A33E7B"/>
    <w:rsid w:val="00A3412C"/>
    <w:rsid w:val="00A35CC8"/>
    <w:rsid w:val="00A36357"/>
    <w:rsid w:val="00A36720"/>
    <w:rsid w:val="00A36827"/>
    <w:rsid w:val="00A36F5F"/>
    <w:rsid w:val="00A37182"/>
    <w:rsid w:val="00A37826"/>
    <w:rsid w:val="00A403D6"/>
    <w:rsid w:val="00A40685"/>
    <w:rsid w:val="00A411FF"/>
    <w:rsid w:val="00A415DB"/>
    <w:rsid w:val="00A418AC"/>
    <w:rsid w:val="00A423D4"/>
    <w:rsid w:val="00A43296"/>
    <w:rsid w:val="00A44400"/>
    <w:rsid w:val="00A44465"/>
    <w:rsid w:val="00A45330"/>
    <w:rsid w:val="00A45CAF"/>
    <w:rsid w:val="00A46FA6"/>
    <w:rsid w:val="00A47C6B"/>
    <w:rsid w:val="00A50D13"/>
    <w:rsid w:val="00A51160"/>
    <w:rsid w:val="00A51BA7"/>
    <w:rsid w:val="00A54AF2"/>
    <w:rsid w:val="00A55958"/>
    <w:rsid w:val="00A56D03"/>
    <w:rsid w:val="00A56FA0"/>
    <w:rsid w:val="00A57124"/>
    <w:rsid w:val="00A577F1"/>
    <w:rsid w:val="00A57B0F"/>
    <w:rsid w:val="00A61BD4"/>
    <w:rsid w:val="00A623B2"/>
    <w:rsid w:val="00A623C1"/>
    <w:rsid w:val="00A634B6"/>
    <w:rsid w:val="00A65E21"/>
    <w:rsid w:val="00A66722"/>
    <w:rsid w:val="00A672F2"/>
    <w:rsid w:val="00A7063E"/>
    <w:rsid w:val="00A7167E"/>
    <w:rsid w:val="00A71A41"/>
    <w:rsid w:val="00A731A1"/>
    <w:rsid w:val="00A74A5C"/>
    <w:rsid w:val="00A75695"/>
    <w:rsid w:val="00A76E83"/>
    <w:rsid w:val="00A77E30"/>
    <w:rsid w:val="00A80416"/>
    <w:rsid w:val="00A8139E"/>
    <w:rsid w:val="00A81729"/>
    <w:rsid w:val="00A81CD8"/>
    <w:rsid w:val="00A82994"/>
    <w:rsid w:val="00A84863"/>
    <w:rsid w:val="00A864CE"/>
    <w:rsid w:val="00A876DC"/>
    <w:rsid w:val="00A907F6"/>
    <w:rsid w:val="00A908AE"/>
    <w:rsid w:val="00A94B81"/>
    <w:rsid w:val="00A94F82"/>
    <w:rsid w:val="00A9548A"/>
    <w:rsid w:val="00A968E9"/>
    <w:rsid w:val="00A96AA2"/>
    <w:rsid w:val="00A96E4F"/>
    <w:rsid w:val="00A97061"/>
    <w:rsid w:val="00AA012C"/>
    <w:rsid w:val="00AA061F"/>
    <w:rsid w:val="00AA1D89"/>
    <w:rsid w:val="00AA2530"/>
    <w:rsid w:val="00AA3676"/>
    <w:rsid w:val="00AA448D"/>
    <w:rsid w:val="00AA4CD6"/>
    <w:rsid w:val="00AA652C"/>
    <w:rsid w:val="00AB04D6"/>
    <w:rsid w:val="00AB1CDB"/>
    <w:rsid w:val="00AB2CAC"/>
    <w:rsid w:val="00AB2E5E"/>
    <w:rsid w:val="00AB49C0"/>
    <w:rsid w:val="00AB5324"/>
    <w:rsid w:val="00AB66A9"/>
    <w:rsid w:val="00AC2DDD"/>
    <w:rsid w:val="00AC3371"/>
    <w:rsid w:val="00AC398E"/>
    <w:rsid w:val="00AC3DA9"/>
    <w:rsid w:val="00AC66F7"/>
    <w:rsid w:val="00AC783F"/>
    <w:rsid w:val="00AD0E40"/>
    <w:rsid w:val="00AD25F7"/>
    <w:rsid w:val="00AD4B30"/>
    <w:rsid w:val="00AD4EA2"/>
    <w:rsid w:val="00AD4F03"/>
    <w:rsid w:val="00AD52CA"/>
    <w:rsid w:val="00AD5626"/>
    <w:rsid w:val="00AD58C1"/>
    <w:rsid w:val="00AD5A33"/>
    <w:rsid w:val="00AD6BE0"/>
    <w:rsid w:val="00AD7BE4"/>
    <w:rsid w:val="00AE0255"/>
    <w:rsid w:val="00AE1397"/>
    <w:rsid w:val="00AE13D6"/>
    <w:rsid w:val="00AE2CA4"/>
    <w:rsid w:val="00AE3B96"/>
    <w:rsid w:val="00AE503E"/>
    <w:rsid w:val="00AE5265"/>
    <w:rsid w:val="00AE5C3E"/>
    <w:rsid w:val="00AE7389"/>
    <w:rsid w:val="00AE74E8"/>
    <w:rsid w:val="00AE78D0"/>
    <w:rsid w:val="00AE7D6A"/>
    <w:rsid w:val="00AE7E41"/>
    <w:rsid w:val="00AF1175"/>
    <w:rsid w:val="00AF16A1"/>
    <w:rsid w:val="00AF2294"/>
    <w:rsid w:val="00AF2387"/>
    <w:rsid w:val="00AF5225"/>
    <w:rsid w:val="00AF616F"/>
    <w:rsid w:val="00B0144E"/>
    <w:rsid w:val="00B019F0"/>
    <w:rsid w:val="00B021BB"/>
    <w:rsid w:val="00B03F33"/>
    <w:rsid w:val="00B044E8"/>
    <w:rsid w:val="00B04D22"/>
    <w:rsid w:val="00B0601E"/>
    <w:rsid w:val="00B10EAB"/>
    <w:rsid w:val="00B11472"/>
    <w:rsid w:val="00B13965"/>
    <w:rsid w:val="00B13E73"/>
    <w:rsid w:val="00B158A1"/>
    <w:rsid w:val="00B15BC1"/>
    <w:rsid w:val="00B15D8D"/>
    <w:rsid w:val="00B161C6"/>
    <w:rsid w:val="00B17370"/>
    <w:rsid w:val="00B2069D"/>
    <w:rsid w:val="00B213DD"/>
    <w:rsid w:val="00B21AE2"/>
    <w:rsid w:val="00B22AAF"/>
    <w:rsid w:val="00B2483C"/>
    <w:rsid w:val="00B24851"/>
    <w:rsid w:val="00B24B52"/>
    <w:rsid w:val="00B257B8"/>
    <w:rsid w:val="00B27B7D"/>
    <w:rsid w:val="00B31AB1"/>
    <w:rsid w:val="00B31EE4"/>
    <w:rsid w:val="00B31FBB"/>
    <w:rsid w:val="00B34B55"/>
    <w:rsid w:val="00B34EA0"/>
    <w:rsid w:val="00B36091"/>
    <w:rsid w:val="00B37E15"/>
    <w:rsid w:val="00B44A62"/>
    <w:rsid w:val="00B47707"/>
    <w:rsid w:val="00B52169"/>
    <w:rsid w:val="00B52790"/>
    <w:rsid w:val="00B55312"/>
    <w:rsid w:val="00B5685A"/>
    <w:rsid w:val="00B56E66"/>
    <w:rsid w:val="00B5703D"/>
    <w:rsid w:val="00B57230"/>
    <w:rsid w:val="00B616A0"/>
    <w:rsid w:val="00B622B5"/>
    <w:rsid w:val="00B62A34"/>
    <w:rsid w:val="00B62A95"/>
    <w:rsid w:val="00B62B38"/>
    <w:rsid w:val="00B62E18"/>
    <w:rsid w:val="00B631E1"/>
    <w:rsid w:val="00B63436"/>
    <w:rsid w:val="00B642AF"/>
    <w:rsid w:val="00B64E4E"/>
    <w:rsid w:val="00B70BEA"/>
    <w:rsid w:val="00B71329"/>
    <w:rsid w:val="00B72CA0"/>
    <w:rsid w:val="00B7336D"/>
    <w:rsid w:val="00B73E2B"/>
    <w:rsid w:val="00B741E8"/>
    <w:rsid w:val="00B742C1"/>
    <w:rsid w:val="00B7622D"/>
    <w:rsid w:val="00B7734B"/>
    <w:rsid w:val="00B7735F"/>
    <w:rsid w:val="00B774E1"/>
    <w:rsid w:val="00B806A6"/>
    <w:rsid w:val="00B8130A"/>
    <w:rsid w:val="00B825C1"/>
    <w:rsid w:val="00B8370B"/>
    <w:rsid w:val="00B8561C"/>
    <w:rsid w:val="00B90FC1"/>
    <w:rsid w:val="00B91186"/>
    <w:rsid w:val="00B912A8"/>
    <w:rsid w:val="00B9232B"/>
    <w:rsid w:val="00B92890"/>
    <w:rsid w:val="00B9447F"/>
    <w:rsid w:val="00B94921"/>
    <w:rsid w:val="00B9576C"/>
    <w:rsid w:val="00B96112"/>
    <w:rsid w:val="00BA09DA"/>
    <w:rsid w:val="00BA2F89"/>
    <w:rsid w:val="00BA31E4"/>
    <w:rsid w:val="00BA3D80"/>
    <w:rsid w:val="00BA48E7"/>
    <w:rsid w:val="00BA5021"/>
    <w:rsid w:val="00BA52E2"/>
    <w:rsid w:val="00BA59F2"/>
    <w:rsid w:val="00BA710B"/>
    <w:rsid w:val="00BA7769"/>
    <w:rsid w:val="00BB06C9"/>
    <w:rsid w:val="00BB1FC0"/>
    <w:rsid w:val="00BB209C"/>
    <w:rsid w:val="00BB2AC2"/>
    <w:rsid w:val="00BB3191"/>
    <w:rsid w:val="00BB3B04"/>
    <w:rsid w:val="00BB5847"/>
    <w:rsid w:val="00BB5E7D"/>
    <w:rsid w:val="00BB6277"/>
    <w:rsid w:val="00BB636E"/>
    <w:rsid w:val="00BB7D61"/>
    <w:rsid w:val="00BC113A"/>
    <w:rsid w:val="00BC29F9"/>
    <w:rsid w:val="00BC3430"/>
    <w:rsid w:val="00BC3C2D"/>
    <w:rsid w:val="00BC451B"/>
    <w:rsid w:val="00BC6D9B"/>
    <w:rsid w:val="00BC72BF"/>
    <w:rsid w:val="00BC7D66"/>
    <w:rsid w:val="00BD0C70"/>
    <w:rsid w:val="00BD1774"/>
    <w:rsid w:val="00BD2F75"/>
    <w:rsid w:val="00BD307B"/>
    <w:rsid w:val="00BD439F"/>
    <w:rsid w:val="00BD4615"/>
    <w:rsid w:val="00BD5385"/>
    <w:rsid w:val="00BD5B9F"/>
    <w:rsid w:val="00BD6290"/>
    <w:rsid w:val="00BD64BE"/>
    <w:rsid w:val="00BD6E5B"/>
    <w:rsid w:val="00BD6F4C"/>
    <w:rsid w:val="00BE05B9"/>
    <w:rsid w:val="00BE0F7E"/>
    <w:rsid w:val="00BE3854"/>
    <w:rsid w:val="00BE39B3"/>
    <w:rsid w:val="00BE3AF7"/>
    <w:rsid w:val="00BE3B7D"/>
    <w:rsid w:val="00BE4236"/>
    <w:rsid w:val="00BE4C90"/>
    <w:rsid w:val="00BE564C"/>
    <w:rsid w:val="00BE67F9"/>
    <w:rsid w:val="00BE7C5D"/>
    <w:rsid w:val="00BF170F"/>
    <w:rsid w:val="00BF2D9E"/>
    <w:rsid w:val="00BF3420"/>
    <w:rsid w:val="00BF3AE3"/>
    <w:rsid w:val="00BF4059"/>
    <w:rsid w:val="00BF4956"/>
    <w:rsid w:val="00BF5785"/>
    <w:rsid w:val="00BF6757"/>
    <w:rsid w:val="00BF797C"/>
    <w:rsid w:val="00C0187D"/>
    <w:rsid w:val="00C02EB1"/>
    <w:rsid w:val="00C03DEC"/>
    <w:rsid w:val="00C048CA"/>
    <w:rsid w:val="00C06304"/>
    <w:rsid w:val="00C07803"/>
    <w:rsid w:val="00C106F3"/>
    <w:rsid w:val="00C10D46"/>
    <w:rsid w:val="00C12388"/>
    <w:rsid w:val="00C12CBF"/>
    <w:rsid w:val="00C13341"/>
    <w:rsid w:val="00C140AB"/>
    <w:rsid w:val="00C1593D"/>
    <w:rsid w:val="00C16E1B"/>
    <w:rsid w:val="00C2074D"/>
    <w:rsid w:val="00C20A68"/>
    <w:rsid w:val="00C20D47"/>
    <w:rsid w:val="00C218BC"/>
    <w:rsid w:val="00C21CC1"/>
    <w:rsid w:val="00C230EF"/>
    <w:rsid w:val="00C23FE5"/>
    <w:rsid w:val="00C26DD9"/>
    <w:rsid w:val="00C31A9E"/>
    <w:rsid w:val="00C342CC"/>
    <w:rsid w:val="00C34FE8"/>
    <w:rsid w:val="00C35552"/>
    <w:rsid w:val="00C36146"/>
    <w:rsid w:val="00C37C5F"/>
    <w:rsid w:val="00C4081D"/>
    <w:rsid w:val="00C40C92"/>
    <w:rsid w:val="00C40E13"/>
    <w:rsid w:val="00C41720"/>
    <w:rsid w:val="00C41A84"/>
    <w:rsid w:val="00C41F51"/>
    <w:rsid w:val="00C41FC7"/>
    <w:rsid w:val="00C45DEC"/>
    <w:rsid w:val="00C473EE"/>
    <w:rsid w:val="00C549A8"/>
    <w:rsid w:val="00C54DAB"/>
    <w:rsid w:val="00C563E2"/>
    <w:rsid w:val="00C57972"/>
    <w:rsid w:val="00C57C5C"/>
    <w:rsid w:val="00C57D14"/>
    <w:rsid w:val="00C60C75"/>
    <w:rsid w:val="00C61308"/>
    <w:rsid w:val="00C61588"/>
    <w:rsid w:val="00C61DCE"/>
    <w:rsid w:val="00C61E1B"/>
    <w:rsid w:val="00C64303"/>
    <w:rsid w:val="00C66355"/>
    <w:rsid w:val="00C679F2"/>
    <w:rsid w:val="00C67DE7"/>
    <w:rsid w:val="00C7024D"/>
    <w:rsid w:val="00C70674"/>
    <w:rsid w:val="00C71587"/>
    <w:rsid w:val="00C71C05"/>
    <w:rsid w:val="00C71E3C"/>
    <w:rsid w:val="00C72C35"/>
    <w:rsid w:val="00C73339"/>
    <w:rsid w:val="00C73F02"/>
    <w:rsid w:val="00C742BD"/>
    <w:rsid w:val="00C74890"/>
    <w:rsid w:val="00C7595A"/>
    <w:rsid w:val="00C75B7D"/>
    <w:rsid w:val="00C7676F"/>
    <w:rsid w:val="00C7781E"/>
    <w:rsid w:val="00C81860"/>
    <w:rsid w:val="00C81EF3"/>
    <w:rsid w:val="00C82BF7"/>
    <w:rsid w:val="00C8397E"/>
    <w:rsid w:val="00C84E8C"/>
    <w:rsid w:val="00C8589C"/>
    <w:rsid w:val="00C86613"/>
    <w:rsid w:val="00C86BB7"/>
    <w:rsid w:val="00C87B09"/>
    <w:rsid w:val="00C907BE"/>
    <w:rsid w:val="00C90C6F"/>
    <w:rsid w:val="00C91039"/>
    <w:rsid w:val="00C9143E"/>
    <w:rsid w:val="00C920DC"/>
    <w:rsid w:val="00C92725"/>
    <w:rsid w:val="00C945A9"/>
    <w:rsid w:val="00C959E2"/>
    <w:rsid w:val="00C9788C"/>
    <w:rsid w:val="00CA03A5"/>
    <w:rsid w:val="00CA3FAD"/>
    <w:rsid w:val="00CA6096"/>
    <w:rsid w:val="00CA7115"/>
    <w:rsid w:val="00CA7F88"/>
    <w:rsid w:val="00CB0CD1"/>
    <w:rsid w:val="00CB1ED6"/>
    <w:rsid w:val="00CB262F"/>
    <w:rsid w:val="00CB3F8C"/>
    <w:rsid w:val="00CB538B"/>
    <w:rsid w:val="00CB76C0"/>
    <w:rsid w:val="00CB7ED9"/>
    <w:rsid w:val="00CC11F9"/>
    <w:rsid w:val="00CC429E"/>
    <w:rsid w:val="00CC46ED"/>
    <w:rsid w:val="00CC4B51"/>
    <w:rsid w:val="00CC6A9E"/>
    <w:rsid w:val="00CC7315"/>
    <w:rsid w:val="00CD0400"/>
    <w:rsid w:val="00CD0B3E"/>
    <w:rsid w:val="00CD46E4"/>
    <w:rsid w:val="00CD5318"/>
    <w:rsid w:val="00CD66A5"/>
    <w:rsid w:val="00CD7595"/>
    <w:rsid w:val="00CE0D20"/>
    <w:rsid w:val="00CE1CC1"/>
    <w:rsid w:val="00CE3532"/>
    <w:rsid w:val="00CE5B49"/>
    <w:rsid w:val="00CE6E73"/>
    <w:rsid w:val="00CE722E"/>
    <w:rsid w:val="00CF0114"/>
    <w:rsid w:val="00CF09DE"/>
    <w:rsid w:val="00CF0B86"/>
    <w:rsid w:val="00CF1007"/>
    <w:rsid w:val="00CF1555"/>
    <w:rsid w:val="00CF299D"/>
    <w:rsid w:val="00CF3CAD"/>
    <w:rsid w:val="00CF45C7"/>
    <w:rsid w:val="00CF4B83"/>
    <w:rsid w:val="00CF63C6"/>
    <w:rsid w:val="00CF666E"/>
    <w:rsid w:val="00D00558"/>
    <w:rsid w:val="00D01698"/>
    <w:rsid w:val="00D01AF2"/>
    <w:rsid w:val="00D03E1C"/>
    <w:rsid w:val="00D041F3"/>
    <w:rsid w:val="00D0475D"/>
    <w:rsid w:val="00D05EF4"/>
    <w:rsid w:val="00D06C28"/>
    <w:rsid w:val="00D12339"/>
    <w:rsid w:val="00D134FD"/>
    <w:rsid w:val="00D13C40"/>
    <w:rsid w:val="00D16204"/>
    <w:rsid w:val="00D16C73"/>
    <w:rsid w:val="00D1715C"/>
    <w:rsid w:val="00D17616"/>
    <w:rsid w:val="00D17C7A"/>
    <w:rsid w:val="00D17D23"/>
    <w:rsid w:val="00D20806"/>
    <w:rsid w:val="00D212C2"/>
    <w:rsid w:val="00D21A74"/>
    <w:rsid w:val="00D22AC8"/>
    <w:rsid w:val="00D23E22"/>
    <w:rsid w:val="00D241F6"/>
    <w:rsid w:val="00D244BE"/>
    <w:rsid w:val="00D26299"/>
    <w:rsid w:val="00D263D3"/>
    <w:rsid w:val="00D269A4"/>
    <w:rsid w:val="00D26E24"/>
    <w:rsid w:val="00D27524"/>
    <w:rsid w:val="00D312CA"/>
    <w:rsid w:val="00D31756"/>
    <w:rsid w:val="00D33191"/>
    <w:rsid w:val="00D3558D"/>
    <w:rsid w:val="00D377BC"/>
    <w:rsid w:val="00D4062F"/>
    <w:rsid w:val="00D42FBB"/>
    <w:rsid w:val="00D44C60"/>
    <w:rsid w:val="00D4584D"/>
    <w:rsid w:val="00D45A06"/>
    <w:rsid w:val="00D46B46"/>
    <w:rsid w:val="00D46E38"/>
    <w:rsid w:val="00D476BC"/>
    <w:rsid w:val="00D5279D"/>
    <w:rsid w:val="00D52C03"/>
    <w:rsid w:val="00D53EBC"/>
    <w:rsid w:val="00D541A0"/>
    <w:rsid w:val="00D54EF7"/>
    <w:rsid w:val="00D54FAD"/>
    <w:rsid w:val="00D5531E"/>
    <w:rsid w:val="00D55A2B"/>
    <w:rsid w:val="00D56C79"/>
    <w:rsid w:val="00D57099"/>
    <w:rsid w:val="00D574DE"/>
    <w:rsid w:val="00D60600"/>
    <w:rsid w:val="00D60BC1"/>
    <w:rsid w:val="00D63F7F"/>
    <w:rsid w:val="00D64E19"/>
    <w:rsid w:val="00D664D9"/>
    <w:rsid w:val="00D66EFE"/>
    <w:rsid w:val="00D66FB3"/>
    <w:rsid w:val="00D67128"/>
    <w:rsid w:val="00D7003D"/>
    <w:rsid w:val="00D7059A"/>
    <w:rsid w:val="00D725C4"/>
    <w:rsid w:val="00D728B4"/>
    <w:rsid w:val="00D743C9"/>
    <w:rsid w:val="00D7448B"/>
    <w:rsid w:val="00D75CC8"/>
    <w:rsid w:val="00D75F5A"/>
    <w:rsid w:val="00D7613D"/>
    <w:rsid w:val="00D773F2"/>
    <w:rsid w:val="00D7742C"/>
    <w:rsid w:val="00D80202"/>
    <w:rsid w:val="00D8076A"/>
    <w:rsid w:val="00D80DB2"/>
    <w:rsid w:val="00D8151D"/>
    <w:rsid w:val="00D819F7"/>
    <w:rsid w:val="00D82B89"/>
    <w:rsid w:val="00D833D0"/>
    <w:rsid w:val="00D83741"/>
    <w:rsid w:val="00D8382F"/>
    <w:rsid w:val="00D83C3A"/>
    <w:rsid w:val="00D83E8D"/>
    <w:rsid w:val="00D83E94"/>
    <w:rsid w:val="00D85BFD"/>
    <w:rsid w:val="00D85C3F"/>
    <w:rsid w:val="00D867D8"/>
    <w:rsid w:val="00D90720"/>
    <w:rsid w:val="00D919EE"/>
    <w:rsid w:val="00D928A8"/>
    <w:rsid w:val="00D93DA5"/>
    <w:rsid w:val="00DA01C2"/>
    <w:rsid w:val="00DA17D3"/>
    <w:rsid w:val="00DA322C"/>
    <w:rsid w:val="00DA6C84"/>
    <w:rsid w:val="00DA7E64"/>
    <w:rsid w:val="00DB1368"/>
    <w:rsid w:val="00DB13B3"/>
    <w:rsid w:val="00DB1476"/>
    <w:rsid w:val="00DB299C"/>
    <w:rsid w:val="00DB3AE5"/>
    <w:rsid w:val="00DB409A"/>
    <w:rsid w:val="00DB4D1D"/>
    <w:rsid w:val="00DB4D7C"/>
    <w:rsid w:val="00DB5D29"/>
    <w:rsid w:val="00DB65B4"/>
    <w:rsid w:val="00DC15B7"/>
    <w:rsid w:val="00DC1C75"/>
    <w:rsid w:val="00DC26DB"/>
    <w:rsid w:val="00DC27DD"/>
    <w:rsid w:val="00DC35B5"/>
    <w:rsid w:val="00DC3903"/>
    <w:rsid w:val="00DC52ED"/>
    <w:rsid w:val="00DC5433"/>
    <w:rsid w:val="00DC545C"/>
    <w:rsid w:val="00DC5601"/>
    <w:rsid w:val="00DC5FE2"/>
    <w:rsid w:val="00DC6184"/>
    <w:rsid w:val="00DC6A8C"/>
    <w:rsid w:val="00DC6B88"/>
    <w:rsid w:val="00DC6EA4"/>
    <w:rsid w:val="00DC7208"/>
    <w:rsid w:val="00DD1E09"/>
    <w:rsid w:val="00DD2311"/>
    <w:rsid w:val="00DD4597"/>
    <w:rsid w:val="00DD77A5"/>
    <w:rsid w:val="00DD7933"/>
    <w:rsid w:val="00DE028E"/>
    <w:rsid w:val="00DE1F07"/>
    <w:rsid w:val="00DE34B4"/>
    <w:rsid w:val="00DE3B30"/>
    <w:rsid w:val="00DE7166"/>
    <w:rsid w:val="00DF19AD"/>
    <w:rsid w:val="00DF2177"/>
    <w:rsid w:val="00DF2B54"/>
    <w:rsid w:val="00DF4EC4"/>
    <w:rsid w:val="00DF60E9"/>
    <w:rsid w:val="00DF6D8D"/>
    <w:rsid w:val="00DF7C93"/>
    <w:rsid w:val="00E03823"/>
    <w:rsid w:val="00E04BA5"/>
    <w:rsid w:val="00E04EC2"/>
    <w:rsid w:val="00E059EB"/>
    <w:rsid w:val="00E0615E"/>
    <w:rsid w:val="00E06F3C"/>
    <w:rsid w:val="00E070D5"/>
    <w:rsid w:val="00E11C9F"/>
    <w:rsid w:val="00E12EF6"/>
    <w:rsid w:val="00E14650"/>
    <w:rsid w:val="00E1472B"/>
    <w:rsid w:val="00E151C3"/>
    <w:rsid w:val="00E1565B"/>
    <w:rsid w:val="00E1566F"/>
    <w:rsid w:val="00E15A60"/>
    <w:rsid w:val="00E17781"/>
    <w:rsid w:val="00E17B74"/>
    <w:rsid w:val="00E20C59"/>
    <w:rsid w:val="00E21062"/>
    <w:rsid w:val="00E210CE"/>
    <w:rsid w:val="00E222B6"/>
    <w:rsid w:val="00E2316A"/>
    <w:rsid w:val="00E23346"/>
    <w:rsid w:val="00E236C9"/>
    <w:rsid w:val="00E24A0E"/>
    <w:rsid w:val="00E25284"/>
    <w:rsid w:val="00E25DCF"/>
    <w:rsid w:val="00E271D8"/>
    <w:rsid w:val="00E31D81"/>
    <w:rsid w:val="00E3349F"/>
    <w:rsid w:val="00E33DAA"/>
    <w:rsid w:val="00E346FB"/>
    <w:rsid w:val="00E35C34"/>
    <w:rsid w:val="00E365B1"/>
    <w:rsid w:val="00E40D68"/>
    <w:rsid w:val="00E412F1"/>
    <w:rsid w:val="00E413A8"/>
    <w:rsid w:val="00E436B6"/>
    <w:rsid w:val="00E43B8C"/>
    <w:rsid w:val="00E44B92"/>
    <w:rsid w:val="00E46659"/>
    <w:rsid w:val="00E46688"/>
    <w:rsid w:val="00E46C67"/>
    <w:rsid w:val="00E47F38"/>
    <w:rsid w:val="00E5119C"/>
    <w:rsid w:val="00E53DFA"/>
    <w:rsid w:val="00E547EE"/>
    <w:rsid w:val="00E54A52"/>
    <w:rsid w:val="00E5607B"/>
    <w:rsid w:val="00E56A39"/>
    <w:rsid w:val="00E57202"/>
    <w:rsid w:val="00E576C6"/>
    <w:rsid w:val="00E61E8A"/>
    <w:rsid w:val="00E61F54"/>
    <w:rsid w:val="00E63023"/>
    <w:rsid w:val="00E63D9C"/>
    <w:rsid w:val="00E649EE"/>
    <w:rsid w:val="00E64D95"/>
    <w:rsid w:val="00E6693E"/>
    <w:rsid w:val="00E672B8"/>
    <w:rsid w:val="00E7170F"/>
    <w:rsid w:val="00E71DF0"/>
    <w:rsid w:val="00E722C3"/>
    <w:rsid w:val="00E7305F"/>
    <w:rsid w:val="00E738C1"/>
    <w:rsid w:val="00E740BE"/>
    <w:rsid w:val="00E753EC"/>
    <w:rsid w:val="00E75488"/>
    <w:rsid w:val="00E77C6B"/>
    <w:rsid w:val="00E8094D"/>
    <w:rsid w:val="00E82E1E"/>
    <w:rsid w:val="00E842BF"/>
    <w:rsid w:val="00E84619"/>
    <w:rsid w:val="00E86041"/>
    <w:rsid w:val="00E860AF"/>
    <w:rsid w:val="00E863B3"/>
    <w:rsid w:val="00E87025"/>
    <w:rsid w:val="00E8730D"/>
    <w:rsid w:val="00E87FCF"/>
    <w:rsid w:val="00E92A3B"/>
    <w:rsid w:val="00E93254"/>
    <w:rsid w:val="00E941A6"/>
    <w:rsid w:val="00E94250"/>
    <w:rsid w:val="00E95BC0"/>
    <w:rsid w:val="00E9724B"/>
    <w:rsid w:val="00EA18B1"/>
    <w:rsid w:val="00EA22EF"/>
    <w:rsid w:val="00EA38D5"/>
    <w:rsid w:val="00EA49F9"/>
    <w:rsid w:val="00EA64F3"/>
    <w:rsid w:val="00EB2849"/>
    <w:rsid w:val="00EB49A3"/>
    <w:rsid w:val="00EB5720"/>
    <w:rsid w:val="00EB6FD3"/>
    <w:rsid w:val="00EC26E8"/>
    <w:rsid w:val="00EC574E"/>
    <w:rsid w:val="00EC5955"/>
    <w:rsid w:val="00EC7610"/>
    <w:rsid w:val="00ED07DF"/>
    <w:rsid w:val="00ED12D4"/>
    <w:rsid w:val="00ED2DF0"/>
    <w:rsid w:val="00ED30BD"/>
    <w:rsid w:val="00ED3278"/>
    <w:rsid w:val="00ED3CA9"/>
    <w:rsid w:val="00ED4D0C"/>
    <w:rsid w:val="00ED6D4A"/>
    <w:rsid w:val="00ED76CE"/>
    <w:rsid w:val="00EE0811"/>
    <w:rsid w:val="00EE1ABC"/>
    <w:rsid w:val="00EE2F67"/>
    <w:rsid w:val="00EE6146"/>
    <w:rsid w:val="00EF088D"/>
    <w:rsid w:val="00EF178B"/>
    <w:rsid w:val="00EF2B5F"/>
    <w:rsid w:val="00EF2F29"/>
    <w:rsid w:val="00F032C0"/>
    <w:rsid w:val="00F03652"/>
    <w:rsid w:val="00F039D2"/>
    <w:rsid w:val="00F03EC5"/>
    <w:rsid w:val="00F041E0"/>
    <w:rsid w:val="00F0519A"/>
    <w:rsid w:val="00F0548E"/>
    <w:rsid w:val="00F057FF"/>
    <w:rsid w:val="00F06064"/>
    <w:rsid w:val="00F06931"/>
    <w:rsid w:val="00F07621"/>
    <w:rsid w:val="00F12DE1"/>
    <w:rsid w:val="00F1354F"/>
    <w:rsid w:val="00F148CF"/>
    <w:rsid w:val="00F14A98"/>
    <w:rsid w:val="00F161B1"/>
    <w:rsid w:val="00F1627B"/>
    <w:rsid w:val="00F20FA6"/>
    <w:rsid w:val="00F22CCB"/>
    <w:rsid w:val="00F2359B"/>
    <w:rsid w:val="00F24869"/>
    <w:rsid w:val="00F24A7A"/>
    <w:rsid w:val="00F265C6"/>
    <w:rsid w:val="00F26DA2"/>
    <w:rsid w:val="00F27BC0"/>
    <w:rsid w:val="00F326A6"/>
    <w:rsid w:val="00F32E33"/>
    <w:rsid w:val="00F333BE"/>
    <w:rsid w:val="00F33B04"/>
    <w:rsid w:val="00F34D47"/>
    <w:rsid w:val="00F36966"/>
    <w:rsid w:val="00F41A6A"/>
    <w:rsid w:val="00F42485"/>
    <w:rsid w:val="00F42A86"/>
    <w:rsid w:val="00F43771"/>
    <w:rsid w:val="00F43EF1"/>
    <w:rsid w:val="00F47B17"/>
    <w:rsid w:val="00F51055"/>
    <w:rsid w:val="00F5156B"/>
    <w:rsid w:val="00F51F0B"/>
    <w:rsid w:val="00F5332C"/>
    <w:rsid w:val="00F53A6C"/>
    <w:rsid w:val="00F551BD"/>
    <w:rsid w:val="00F55FA3"/>
    <w:rsid w:val="00F565FA"/>
    <w:rsid w:val="00F5737A"/>
    <w:rsid w:val="00F60889"/>
    <w:rsid w:val="00F61CB6"/>
    <w:rsid w:val="00F621FC"/>
    <w:rsid w:val="00F62826"/>
    <w:rsid w:val="00F631B1"/>
    <w:rsid w:val="00F65700"/>
    <w:rsid w:val="00F668A2"/>
    <w:rsid w:val="00F672EA"/>
    <w:rsid w:val="00F673C5"/>
    <w:rsid w:val="00F70267"/>
    <w:rsid w:val="00F70566"/>
    <w:rsid w:val="00F708D2"/>
    <w:rsid w:val="00F74E0B"/>
    <w:rsid w:val="00F76CE9"/>
    <w:rsid w:val="00F77EAD"/>
    <w:rsid w:val="00F8022B"/>
    <w:rsid w:val="00F85657"/>
    <w:rsid w:val="00F86B3F"/>
    <w:rsid w:val="00F87141"/>
    <w:rsid w:val="00F8716F"/>
    <w:rsid w:val="00F871D5"/>
    <w:rsid w:val="00F87845"/>
    <w:rsid w:val="00F879AE"/>
    <w:rsid w:val="00F91150"/>
    <w:rsid w:val="00F925BC"/>
    <w:rsid w:val="00F9267E"/>
    <w:rsid w:val="00F94B64"/>
    <w:rsid w:val="00F950D0"/>
    <w:rsid w:val="00FA26AD"/>
    <w:rsid w:val="00FA2E7C"/>
    <w:rsid w:val="00FA3DC3"/>
    <w:rsid w:val="00FA4304"/>
    <w:rsid w:val="00FA56C9"/>
    <w:rsid w:val="00FA6A72"/>
    <w:rsid w:val="00FA7A30"/>
    <w:rsid w:val="00FB0182"/>
    <w:rsid w:val="00FB2C33"/>
    <w:rsid w:val="00FB2C80"/>
    <w:rsid w:val="00FB2CB4"/>
    <w:rsid w:val="00FB2DF3"/>
    <w:rsid w:val="00FB4A05"/>
    <w:rsid w:val="00FB716B"/>
    <w:rsid w:val="00FB7BE9"/>
    <w:rsid w:val="00FC0100"/>
    <w:rsid w:val="00FC277F"/>
    <w:rsid w:val="00FC2F48"/>
    <w:rsid w:val="00FC491E"/>
    <w:rsid w:val="00FC69E4"/>
    <w:rsid w:val="00FC6B69"/>
    <w:rsid w:val="00FC7E89"/>
    <w:rsid w:val="00FD12E9"/>
    <w:rsid w:val="00FD1C3A"/>
    <w:rsid w:val="00FD344D"/>
    <w:rsid w:val="00FD3565"/>
    <w:rsid w:val="00FD739E"/>
    <w:rsid w:val="00FD7780"/>
    <w:rsid w:val="00FE2228"/>
    <w:rsid w:val="00FE28CD"/>
    <w:rsid w:val="00FE30DC"/>
    <w:rsid w:val="00FE3D17"/>
    <w:rsid w:val="00FE48A8"/>
    <w:rsid w:val="00FE4980"/>
    <w:rsid w:val="00FE4AA6"/>
    <w:rsid w:val="00FE700A"/>
    <w:rsid w:val="00FE712D"/>
    <w:rsid w:val="00FF1275"/>
    <w:rsid w:val="00FF3FDF"/>
    <w:rsid w:val="00FF5CD4"/>
    <w:rsid w:val="00FF5DE9"/>
    <w:rsid w:val="00FF7F0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87C56CC"/>
  <w15:docId w15:val="{D85809AE-7C64-4DBF-9B75-A901C86581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6F46AD"/>
    <w:pPr>
      <w:widowControl w:val="0"/>
      <w:kinsoku w:val="0"/>
      <w:adjustRightInd w:val="0"/>
    </w:pPr>
    <w:rPr>
      <w:rFonts w:ascii="Times New Roman" w:hAnsi="Times New Roman"/>
    </w:rPr>
  </w:style>
  <w:style w:type="paragraph" w:styleId="1">
    <w:name w:val="heading 1"/>
    <w:basedOn w:val="a"/>
    <w:next w:val="a"/>
    <w:link w:val="10"/>
    <w:uiPriority w:val="9"/>
    <w:qFormat/>
    <w:rsid w:val="002A627E"/>
    <w:pPr>
      <w:keepNext/>
      <w:keepLines/>
      <w:numPr>
        <w:numId w:val="1"/>
      </w:numPr>
      <w:spacing w:beforeLines="50" w:before="50" w:afterLines="50" w:after="50"/>
      <w:ind w:left="0"/>
      <w:outlineLvl w:val="0"/>
    </w:pPr>
    <w:rPr>
      <w:b/>
      <w:bCs/>
      <w:kern w:val="44"/>
      <w:sz w:val="30"/>
      <w:szCs w:val="44"/>
    </w:rPr>
  </w:style>
  <w:style w:type="paragraph" w:styleId="2">
    <w:name w:val="heading 2"/>
    <w:basedOn w:val="a"/>
    <w:next w:val="a"/>
    <w:link w:val="20"/>
    <w:uiPriority w:val="9"/>
    <w:unhideWhenUsed/>
    <w:qFormat/>
    <w:rsid w:val="004F2CEF"/>
    <w:pPr>
      <w:keepNext/>
      <w:keepLines/>
      <w:numPr>
        <w:ilvl w:val="1"/>
        <w:numId w:val="1"/>
      </w:numPr>
      <w:spacing w:beforeLines="50" w:before="50" w:afterLines="50" w:after="50"/>
      <w:outlineLvl w:val="1"/>
    </w:pPr>
    <w:rPr>
      <w:rFonts w:eastAsiaTheme="majorEastAsia" w:cstheme="majorBidi"/>
      <w:b/>
      <w:bCs/>
      <w:sz w:val="24"/>
      <w:szCs w:val="32"/>
    </w:rPr>
  </w:style>
  <w:style w:type="paragraph" w:styleId="3">
    <w:name w:val="heading 3"/>
    <w:basedOn w:val="a"/>
    <w:next w:val="a"/>
    <w:link w:val="30"/>
    <w:uiPriority w:val="9"/>
    <w:unhideWhenUsed/>
    <w:qFormat/>
    <w:rsid w:val="004F2CEF"/>
    <w:pPr>
      <w:keepNext/>
      <w:keepLines/>
      <w:numPr>
        <w:ilvl w:val="2"/>
        <w:numId w:val="1"/>
      </w:numPr>
      <w:spacing w:beforeLines="50" w:before="50" w:afterLines="50" w:after="50"/>
      <w:outlineLvl w:val="2"/>
    </w:pPr>
    <w:rPr>
      <w:b/>
      <w:bCs/>
      <w:sz w:val="24"/>
      <w:szCs w:val="32"/>
    </w:rPr>
  </w:style>
  <w:style w:type="paragraph" w:styleId="4">
    <w:name w:val="heading 4"/>
    <w:basedOn w:val="a"/>
    <w:next w:val="a"/>
    <w:link w:val="40"/>
    <w:uiPriority w:val="9"/>
    <w:unhideWhenUsed/>
    <w:qFormat/>
    <w:rsid w:val="004F2CEF"/>
    <w:pPr>
      <w:keepNext/>
      <w:keepLines/>
      <w:numPr>
        <w:ilvl w:val="3"/>
        <w:numId w:val="1"/>
      </w:numPr>
      <w:spacing w:beforeLines="50" w:before="50" w:afterLines="50" w:after="50"/>
      <w:outlineLvl w:val="3"/>
    </w:pPr>
    <w:rPr>
      <w:rFonts w:eastAsiaTheme="majorEastAsia" w:cstheme="majorBidi"/>
      <w:b/>
      <w:bCs/>
      <w:szCs w:val="28"/>
    </w:rPr>
  </w:style>
  <w:style w:type="paragraph" w:styleId="5">
    <w:name w:val="heading 5"/>
    <w:basedOn w:val="a"/>
    <w:next w:val="a"/>
    <w:link w:val="50"/>
    <w:uiPriority w:val="9"/>
    <w:unhideWhenUsed/>
    <w:qFormat/>
    <w:rsid w:val="004F2CEF"/>
    <w:pPr>
      <w:keepNext/>
      <w:keepLines/>
      <w:numPr>
        <w:ilvl w:val="4"/>
        <w:numId w:val="1"/>
      </w:numPr>
      <w:outlineLvl w:val="4"/>
    </w:pPr>
    <w:rPr>
      <w:bCs/>
      <w:szCs w:val="28"/>
    </w:rPr>
  </w:style>
  <w:style w:type="paragraph" w:styleId="6">
    <w:name w:val="heading 6"/>
    <w:aliases w:val="标题 0"/>
    <w:basedOn w:val="a"/>
    <w:next w:val="a"/>
    <w:link w:val="60"/>
    <w:uiPriority w:val="9"/>
    <w:unhideWhenUsed/>
    <w:rsid w:val="00382981"/>
    <w:pPr>
      <w:keepNext/>
      <w:keepLines/>
      <w:numPr>
        <w:numId w:val="2"/>
      </w:numPr>
      <w:spacing w:afterLines="50" w:after="50"/>
      <w:outlineLvl w:val="5"/>
    </w:pPr>
    <w:rPr>
      <w:rFonts w:asciiTheme="majorHAnsi" w:eastAsiaTheme="majorEastAsia" w:hAnsiTheme="majorHAnsi" w:cstheme="majorBidi"/>
      <w:b/>
      <w:bCs/>
      <w:sz w:val="32"/>
      <w:szCs w:val="24"/>
    </w:rPr>
  </w:style>
  <w:style w:type="paragraph" w:styleId="7">
    <w:name w:val="heading 7"/>
    <w:basedOn w:val="a"/>
    <w:next w:val="a"/>
    <w:link w:val="70"/>
    <w:uiPriority w:val="9"/>
    <w:unhideWhenUsed/>
    <w:qFormat/>
    <w:rsid w:val="0082299D"/>
    <w:pPr>
      <w:keepNext/>
      <w:keepLines/>
      <w:numPr>
        <w:ilvl w:val="7"/>
        <w:numId w:val="1"/>
      </w:numPr>
      <w:spacing w:before="240" w:after="64" w:line="320" w:lineRule="auto"/>
      <w:outlineLvl w:val="6"/>
    </w:pPr>
    <w:rPr>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2A627E"/>
    <w:rPr>
      <w:rFonts w:ascii="Times New Roman" w:hAnsi="Times New Roman"/>
      <w:b/>
      <w:bCs/>
      <w:kern w:val="44"/>
      <w:sz w:val="30"/>
      <w:szCs w:val="44"/>
    </w:rPr>
  </w:style>
  <w:style w:type="character" w:customStyle="1" w:styleId="20">
    <w:name w:val="标题 2 字符"/>
    <w:basedOn w:val="a0"/>
    <w:link w:val="2"/>
    <w:uiPriority w:val="9"/>
    <w:rsid w:val="004F2CEF"/>
    <w:rPr>
      <w:rFonts w:ascii="Times New Roman" w:eastAsiaTheme="majorEastAsia" w:hAnsi="Times New Roman" w:cstheme="majorBidi"/>
      <w:b/>
      <w:bCs/>
      <w:sz w:val="24"/>
      <w:szCs w:val="32"/>
    </w:rPr>
  </w:style>
  <w:style w:type="character" w:customStyle="1" w:styleId="30">
    <w:name w:val="标题 3 字符"/>
    <w:basedOn w:val="a0"/>
    <w:link w:val="3"/>
    <w:uiPriority w:val="9"/>
    <w:rsid w:val="004F2CEF"/>
    <w:rPr>
      <w:rFonts w:ascii="Times New Roman" w:hAnsi="Times New Roman"/>
      <w:b/>
      <w:bCs/>
      <w:sz w:val="24"/>
      <w:szCs w:val="32"/>
    </w:rPr>
  </w:style>
  <w:style w:type="character" w:customStyle="1" w:styleId="40">
    <w:name w:val="标题 4 字符"/>
    <w:basedOn w:val="a0"/>
    <w:link w:val="4"/>
    <w:uiPriority w:val="9"/>
    <w:rsid w:val="004F2CEF"/>
    <w:rPr>
      <w:rFonts w:ascii="Times New Roman" w:eastAsiaTheme="majorEastAsia" w:hAnsi="Times New Roman" w:cstheme="majorBidi"/>
      <w:b/>
      <w:bCs/>
      <w:szCs w:val="28"/>
    </w:rPr>
  </w:style>
  <w:style w:type="character" w:customStyle="1" w:styleId="50">
    <w:name w:val="标题 5 字符"/>
    <w:basedOn w:val="a0"/>
    <w:link w:val="5"/>
    <w:uiPriority w:val="9"/>
    <w:rsid w:val="004F2CEF"/>
    <w:rPr>
      <w:rFonts w:ascii="Times New Roman" w:hAnsi="Times New Roman"/>
      <w:bCs/>
      <w:szCs w:val="28"/>
    </w:rPr>
  </w:style>
  <w:style w:type="character" w:customStyle="1" w:styleId="60">
    <w:name w:val="标题 6 字符"/>
    <w:aliases w:val="标题 0 字符"/>
    <w:basedOn w:val="a0"/>
    <w:link w:val="6"/>
    <w:uiPriority w:val="9"/>
    <w:rsid w:val="00382981"/>
    <w:rPr>
      <w:rFonts w:asciiTheme="majorHAnsi" w:eastAsiaTheme="majorEastAsia" w:hAnsiTheme="majorHAnsi" w:cstheme="majorBidi"/>
      <w:b/>
      <w:bCs/>
      <w:sz w:val="32"/>
      <w:szCs w:val="24"/>
    </w:rPr>
  </w:style>
  <w:style w:type="character" w:customStyle="1" w:styleId="70">
    <w:name w:val="标题 7 字符"/>
    <w:basedOn w:val="a0"/>
    <w:link w:val="7"/>
    <w:uiPriority w:val="9"/>
    <w:rsid w:val="0082299D"/>
    <w:rPr>
      <w:rFonts w:ascii="Times New Roman" w:hAnsi="Times New Roman"/>
      <w:b/>
      <w:bCs/>
      <w:sz w:val="24"/>
      <w:szCs w:val="24"/>
    </w:rPr>
  </w:style>
  <w:style w:type="paragraph" w:styleId="a3">
    <w:name w:val="header"/>
    <w:basedOn w:val="a"/>
    <w:link w:val="a4"/>
    <w:uiPriority w:val="99"/>
    <w:unhideWhenUsed/>
    <w:rsid w:val="00C7024D"/>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C7024D"/>
    <w:rPr>
      <w:sz w:val="18"/>
      <w:szCs w:val="18"/>
    </w:rPr>
  </w:style>
  <w:style w:type="paragraph" w:styleId="a5">
    <w:name w:val="footer"/>
    <w:basedOn w:val="a"/>
    <w:link w:val="a6"/>
    <w:uiPriority w:val="99"/>
    <w:unhideWhenUsed/>
    <w:rsid w:val="00C7024D"/>
    <w:pPr>
      <w:tabs>
        <w:tab w:val="center" w:pos="4153"/>
        <w:tab w:val="right" w:pos="8306"/>
      </w:tabs>
      <w:snapToGrid w:val="0"/>
    </w:pPr>
    <w:rPr>
      <w:sz w:val="18"/>
      <w:szCs w:val="18"/>
    </w:rPr>
  </w:style>
  <w:style w:type="character" w:customStyle="1" w:styleId="a6">
    <w:name w:val="页脚 字符"/>
    <w:basedOn w:val="a0"/>
    <w:link w:val="a5"/>
    <w:uiPriority w:val="99"/>
    <w:rsid w:val="00C7024D"/>
    <w:rPr>
      <w:sz w:val="18"/>
      <w:szCs w:val="18"/>
    </w:rPr>
  </w:style>
  <w:style w:type="table" w:styleId="a7">
    <w:name w:val="Table Grid"/>
    <w:basedOn w:val="a1"/>
    <w:uiPriority w:val="39"/>
    <w:rsid w:val="008B654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8">
    <w:name w:val="Title"/>
    <w:basedOn w:val="a"/>
    <w:next w:val="a"/>
    <w:link w:val="a9"/>
    <w:uiPriority w:val="10"/>
    <w:qFormat/>
    <w:rsid w:val="0085542B"/>
    <w:pPr>
      <w:spacing w:before="240" w:after="60"/>
      <w:jc w:val="center"/>
      <w:outlineLvl w:val="0"/>
    </w:pPr>
    <w:rPr>
      <w:rFonts w:eastAsia="宋体" w:cstheme="majorBidi"/>
      <w:b/>
      <w:bCs/>
      <w:sz w:val="32"/>
      <w:szCs w:val="32"/>
    </w:rPr>
  </w:style>
  <w:style w:type="character" w:customStyle="1" w:styleId="a9">
    <w:name w:val="标题 字符"/>
    <w:basedOn w:val="a0"/>
    <w:link w:val="a8"/>
    <w:uiPriority w:val="10"/>
    <w:rsid w:val="0085542B"/>
    <w:rPr>
      <w:rFonts w:ascii="Times New Roman" w:eastAsia="宋体" w:hAnsi="Times New Roman" w:cstheme="majorBidi"/>
      <w:b/>
      <w:bCs/>
      <w:sz w:val="32"/>
      <w:szCs w:val="32"/>
    </w:rPr>
  </w:style>
  <w:style w:type="paragraph" w:styleId="aa">
    <w:name w:val="No Spacing"/>
    <w:uiPriority w:val="1"/>
    <w:qFormat/>
    <w:rsid w:val="0046011F"/>
    <w:pPr>
      <w:widowControl w:val="0"/>
      <w:kinsoku w:val="0"/>
      <w:adjustRightInd w:val="0"/>
    </w:pPr>
    <w:rPr>
      <w:rFonts w:ascii="Times New Roman" w:hAnsi="Times New Roman"/>
    </w:rPr>
  </w:style>
  <w:style w:type="paragraph" w:styleId="TOC">
    <w:name w:val="TOC Heading"/>
    <w:basedOn w:val="1"/>
    <w:next w:val="a"/>
    <w:uiPriority w:val="39"/>
    <w:unhideWhenUsed/>
    <w:qFormat/>
    <w:rsid w:val="0046011F"/>
    <w:pPr>
      <w:widowControl/>
      <w:numPr>
        <w:numId w:val="0"/>
      </w:numPr>
      <w:kinsoku/>
      <w:adjustRightInd/>
      <w:spacing w:beforeLines="0" w:before="240" w:afterLines="0" w:after="0" w:line="259" w:lineRule="auto"/>
      <w:outlineLvl w:val="9"/>
    </w:pPr>
    <w:rPr>
      <w:rFonts w:asciiTheme="majorHAnsi" w:eastAsiaTheme="majorEastAsia" w:hAnsiTheme="majorHAnsi" w:cstheme="majorBidi"/>
      <w:b w:val="0"/>
      <w:bCs w:val="0"/>
      <w:color w:val="2E74B5" w:themeColor="accent1" w:themeShade="BF"/>
      <w:kern w:val="0"/>
      <w:sz w:val="32"/>
      <w:szCs w:val="32"/>
    </w:rPr>
  </w:style>
  <w:style w:type="paragraph" w:styleId="11">
    <w:name w:val="toc 1"/>
    <w:basedOn w:val="a"/>
    <w:next w:val="a"/>
    <w:autoRedefine/>
    <w:uiPriority w:val="39"/>
    <w:unhideWhenUsed/>
    <w:rsid w:val="0046011F"/>
  </w:style>
  <w:style w:type="paragraph" w:styleId="21">
    <w:name w:val="toc 2"/>
    <w:basedOn w:val="a"/>
    <w:next w:val="a"/>
    <w:autoRedefine/>
    <w:uiPriority w:val="39"/>
    <w:unhideWhenUsed/>
    <w:rsid w:val="0046011F"/>
    <w:pPr>
      <w:ind w:leftChars="200" w:left="420"/>
    </w:pPr>
  </w:style>
  <w:style w:type="character" w:styleId="ab">
    <w:name w:val="Hyperlink"/>
    <w:basedOn w:val="a0"/>
    <w:uiPriority w:val="99"/>
    <w:unhideWhenUsed/>
    <w:rsid w:val="0046011F"/>
    <w:rPr>
      <w:color w:val="0563C1" w:themeColor="hyperlink"/>
      <w:u w:val="single"/>
    </w:rPr>
  </w:style>
  <w:style w:type="character" w:customStyle="1" w:styleId="fontstyle01">
    <w:name w:val="fontstyle01"/>
    <w:basedOn w:val="a0"/>
    <w:rsid w:val="00D22AC8"/>
    <w:rPr>
      <w:rFonts w:ascii="TimesNewRomanPSMT" w:hAnsi="TimesNewRomanPSMT" w:hint="default"/>
      <w:b w:val="0"/>
      <w:bCs w:val="0"/>
      <w:i w:val="0"/>
      <w:iCs w:val="0"/>
      <w:color w:val="000000"/>
      <w:sz w:val="20"/>
      <w:szCs w:val="20"/>
    </w:rPr>
  </w:style>
  <w:style w:type="paragraph" w:styleId="ac">
    <w:name w:val="List Paragraph"/>
    <w:basedOn w:val="a"/>
    <w:uiPriority w:val="34"/>
    <w:qFormat/>
    <w:rsid w:val="0072160B"/>
    <w:pPr>
      <w:ind w:firstLineChars="200" w:firstLine="420"/>
    </w:pPr>
  </w:style>
  <w:style w:type="paragraph" w:styleId="31">
    <w:name w:val="toc 3"/>
    <w:basedOn w:val="a"/>
    <w:next w:val="a"/>
    <w:autoRedefine/>
    <w:uiPriority w:val="39"/>
    <w:unhideWhenUsed/>
    <w:rsid w:val="0072160B"/>
    <w:pPr>
      <w:ind w:leftChars="400" w:left="840"/>
    </w:pPr>
  </w:style>
  <w:style w:type="paragraph" w:styleId="ad">
    <w:name w:val="Balloon Text"/>
    <w:basedOn w:val="a"/>
    <w:link w:val="ae"/>
    <w:uiPriority w:val="99"/>
    <w:semiHidden/>
    <w:unhideWhenUsed/>
    <w:rsid w:val="00CA6096"/>
    <w:rPr>
      <w:sz w:val="18"/>
      <w:szCs w:val="18"/>
    </w:rPr>
  </w:style>
  <w:style w:type="character" w:customStyle="1" w:styleId="ae">
    <w:name w:val="批注框文本 字符"/>
    <w:basedOn w:val="a0"/>
    <w:link w:val="ad"/>
    <w:uiPriority w:val="99"/>
    <w:semiHidden/>
    <w:rsid w:val="00CA6096"/>
    <w:rPr>
      <w:rFonts w:ascii="Times New Roman" w:hAnsi="Times New Roman"/>
      <w:sz w:val="18"/>
      <w:szCs w:val="18"/>
    </w:rPr>
  </w:style>
  <w:style w:type="paragraph" w:customStyle="1" w:styleId="NF">
    <w:name w:val="NF"/>
    <w:basedOn w:val="a"/>
    <w:rsid w:val="00E7170F"/>
    <w:pPr>
      <w:keepNext/>
      <w:keepLines/>
      <w:widowControl/>
      <w:kinsoku/>
      <w:overflowPunct w:val="0"/>
      <w:autoSpaceDE w:val="0"/>
      <w:autoSpaceDN w:val="0"/>
      <w:ind w:left="1135" w:hanging="851"/>
      <w:textAlignment w:val="baseline"/>
    </w:pPr>
    <w:rPr>
      <w:rFonts w:ascii="Arial" w:eastAsia="等线" w:hAnsi="Arial" w:cs="Times New Roman"/>
      <w:kern w:val="0"/>
      <w:sz w:val="18"/>
      <w:szCs w:val="20"/>
      <w:lang w:val="en-GB" w:eastAsia="ja-JP"/>
    </w:rPr>
  </w:style>
  <w:style w:type="character" w:customStyle="1" w:styleId="B1Char1">
    <w:name w:val="B1 Char1"/>
    <w:link w:val="B1"/>
    <w:qFormat/>
    <w:locked/>
    <w:rsid w:val="00B8130A"/>
    <w:rPr>
      <w:rFonts w:ascii="Times New Roman" w:eastAsia="Times New Roman" w:hAnsi="Times New Roman" w:cs="Times New Roman"/>
      <w:lang w:val="x-none" w:eastAsia="x-none"/>
    </w:rPr>
  </w:style>
  <w:style w:type="paragraph" w:customStyle="1" w:styleId="B1">
    <w:name w:val="B1"/>
    <w:basedOn w:val="af"/>
    <w:link w:val="B1Char1"/>
    <w:qFormat/>
    <w:rsid w:val="00B8130A"/>
    <w:pPr>
      <w:widowControl/>
      <w:kinsoku/>
      <w:overflowPunct w:val="0"/>
      <w:autoSpaceDE w:val="0"/>
      <w:autoSpaceDN w:val="0"/>
      <w:spacing w:after="180"/>
      <w:ind w:left="568" w:firstLineChars="0" w:hanging="284"/>
      <w:contextualSpacing w:val="0"/>
    </w:pPr>
    <w:rPr>
      <w:rFonts w:eastAsia="Times New Roman" w:cs="Times New Roman"/>
      <w:lang w:val="x-none" w:eastAsia="x-none"/>
    </w:rPr>
  </w:style>
  <w:style w:type="paragraph" w:styleId="af">
    <w:name w:val="List"/>
    <w:basedOn w:val="a"/>
    <w:uiPriority w:val="99"/>
    <w:semiHidden/>
    <w:unhideWhenUsed/>
    <w:rsid w:val="00B8130A"/>
    <w:pPr>
      <w:ind w:left="200" w:hangingChars="200" w:hanging="200"/>
      <w:contextualSpacing/>
    </w:pPr>
  </w:style>
  <w:style w:type="paragraph" w:styleId="af0">
    <w:name w:val="annotation text"/>
    <w:basedOn w:val="a"/>
    <w:link w:val="af1"/>
    <w:uiPriority w:val="99"/>
    <w:semiHidden/>
    <w:unhideWhenUsed/>
    <w:qFormat/>
    <w:rsid w:val="00C54DAB"/>
    <w:pPr>
      <w:widowControl/>
      <w:kinsoku/>
      <w:adjustRightInd/>
      <w:spacing w:after="180"/>
    </w:pPr>
    <w:rPr>
      <w:rFonts w:cs="Times New Roman"/>
      <w:kern w:val="0"/>
      <w:sz w:val="20"/>
      <w:szCs w:val="20"/>
      <w:lang w:val="en-GB" w:eastAsia="en-US"/>
    </w:rPr>
  </w:style>
  <w:style w:type="character" w:customStyle="1" w:styleId="af1">
    <w:name w:val="批注文字 字符"/>
    <w:basedOn w:val="a0"/>
    <w:link w:val="af0"/>
    <w:uiPriority w:val="99"/>
    <w:semiHidden/>
    <w:rsid w:val="00C54DAB"/>
    <w:rPr>
      <w:rFonts w:ascii="Times New Roman" w:hAnsi="Times New Roman" w:cs="Times New Roman"/>
      <w:kern w:val="0"/>
      <w:sz w:val="20"/>
      <w:szCs w:val="20"/>
      <w:lang w:val="en-GB" w:eastAsia="en-US"/>
    </w:rPr>
  </w:style>
  <w:style w:type="paragraph" w:styleId="af2">
    <w:name w:val="Normal (Web)"/>
    <w:basedOn w:val="a"/>
    <w:uiPriority w:val="99"/>
    <w:unhideWhenUsed/>
    <w:rsid w:val="007F1BAB"/>
    <w:pPr>
      <w:widowControl/>
      <w:kinsoku/>
      <w:adjustRightInd/>
      <w:spacing w:before="100" w:beforeAutospacing="1" w:after="100" w:afterAutospacing="1"/>
    </w:pPr>
    <w:rPr>
      <w:rFonts w:ascii="宋体" w:eastAsia="宋体" w:hAnsi="宋体" w:cs="宋体"/>
      <w:kern w:val="0"/>
      <w:sz w:val="24"/>
      <w:szCs w:val="24"/>
    </w:rPr>
  </w:style>
  <w:style w:type="character" w:customStyle="1" w:styleId="error">
    <w:name w:val="error"/>
    <w:basedOn w:val="a0"/>
    <w:rsid w:val="007F1BAB"/>
  </w:style>
  <w:style w:type="character" w:customStyle="1" w:styleId="apple-converted-space">
    <w:name w:val="apple-converted-space"/>
    <w:basedOn w:val="a0"/>
    <w:rsid w:val="00E56A39"/>
  </w:style>
  <w:style w:type="paragraph" w:customStyle="1" w:styleId="tgt">
    <w:name w:val="tgt"/>
    <w:basedOn w:val="a"/>
    <w:rsid w:val="008F3673"/>
    <w:pPr>
      <w:widowControl/>
      <w:kinsoku/>
      <w:adjustRightInd/>
      <w:spacing w:before="100" w:beforeAutospacing="1" w:after="100" w:afterAutospacing="1"/>
    </w:pPr>
    <w:rPr>
      <w:rFonts w:ascii="宋体" w:eastAsia="宋体" w:hAnsi="宋体" w:cs="宋体"/>
      <w:kern w:val="0"/>
      <w:sz w:val="24"/>
      <w:szCs w:val="24"/>
    </w:rPr>
  </w:style>
  <w:style w:type="character" w:customStyle="1" w:styleId="tgt1">
    <w:name w:val="tgt1"/>
    <w:basedOn w:val="a0"/>
    <w:rsid w:val="008F3673"/>
  </w:style>
  <w:style w:type="character" w:customStyle="1" w:styleId="fontstyle21">
    <w:name w:val="fontstyle21"/>
    <w:basedOn w:val="a0"/>
    <w:rsid w:val="005C42AA"/>
    <w:rPr>
      <w:rFonts w:ascii="Wingdings-Regular" w:hAnsi="Wingdings-Regular" w:hint="default"/>
      <w:b w:val="0"/>
      <w:bCs w:val="0"/>
      <w:i w:val="0"/>
      <w:iCs w:val="0"/>
      <w:color w:val="000000"/>
      <w:sz w:val="20"/>
      <w:szCs w:val="20"/>
    </w:rPr>
  </w:style>
  <w:style w:type="character" w:customStyle="1" w:styleId="author">
    <w:name w:val="author"/>
    <w:basedOn w:val="a0"/>
    <w:rsid w:val="009741CA"/>
  </w:style>
  <w:style w:type="character" w:customStyle="1" w:styleId="font5">
    <w:name w:val="font5"/>
    <w:basedOn w:val="a0"/>
    <w:rsid w:val="009741CA"/>
  </w:style>
  <w:style w:type="paragraph" w:styleId="HTML">
    <w:name w:val="HTML Preformatted"/>
    <w:basedOn w:val="a"/>
    <w:link w:val="HTML0"/>
    <w:uiPriority w:val="99"/>
    <w:semiHidden/>
    <w:unhideWhenUsed/>
    <w:rsid w:val="009741C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adjustRightInd/>
    </w:pPr>
    <w:rPr>
      <w:rFonts w:ascii="宋体" w:eastAsia="宋体" w:hAnsi="宋体" w:cs="宋体"/>
      <w:kern w:val="0"/>
      <w:sz w:val="24"/>
      <w:szCs w:val="24"/>
    </w:rPr>
  </w:style>
  <w:style w:type="character" w:customStyle="1" w:styleId="HTML0">
    <w:name w:val="HTML 预设格式 字符"/>
    <w:basedOn w:val="a0"/>
    <w:link w:val="HTML"/>
    <w:uiPriority w:val="99"/>
    <w:semiHidden/>
    <w:rsid w:val="009741CA"/>
    <w:rPr>
      <w:rFonts w:ascii="宋体" w:eastAsia="宋体" w:hAnsi="宋体" w:cs="宋体"/>
      <w:kern w:val="0"/>
      <w:sz w:val="24"/>
      <w:szCs w:val="24"/>
    </w:rPr>
  </w:style>
  <w:style w:type="character" w:customStyle="1" w:styleId="aui-lozenge">
    <w:name w:val="aui-lozenge"/>
    <w:basedOn w:val="a0"/>
    <w:rsid w:val="002214AF"/>
  </w:style>
  <w:style w:type="character" w:styleId="af3">
    <w:name w:val="annotation reference"/>
    <w:basedOn w:val="a0"/>
    <w:uiPriority w:val="99"/>
    <w:semiHidden/>
    <w:unhideWhenUsed/>
    <w:rsid w:val="00AE3B96"/>
    <w:rPr>
      <w:sz w:val="21"/>
      <w:szCs w:val="21"/>
    </w:rPr>
  </w:style>
  <w:style w:type="paragraph" w:styleId="af4">
    <w:name w:val="annotation subject"/>
    <w:basedOn w:val="af0"/>
    <w:next w:val="af0"/>
    <w:link w:val="af5"/>
    <w:uiPriority w:val="99"/>
    <w:semiHidden/>
    <w:unhideWhenUsed/>
    <w:rsid w:val="00AE3B96"/>
    <w:pPr>
      <w:widowControl w:val="0"/>
      <w:kinsoku w:val="0"/>
      <w:adjustRightInd w:val="0"/>
      <w:spacing w:after="0"/>
    </w:pPr>
    <w:rPr>
      <w:rFonts w:cstheme="minorBidi"/>
      <w:b/>
      <w:bCs/>
      <w:kern w:val="2"/>
      <w:sz w:val="21"/>
      <w:szCs w:val="22"/>
      <w:lang w:val="en-US" w:eastAsia="zh-CN"/>
    </w:rPr>
  </w:style>
  <w:style w:type="character" w:customStyle="1" w:styleId="af5">
    <w:name w:val="批注主题 字符"/>
    <w:basedOn w:val="af1"/>
    <w:link w:val="af4"/>
    <w:uiPriority w:val="99"/>
    <w:semiHidden/>
    <w:rsid w:val="00AE3B96"/>
    <w:rPr>
      <w:rFonts w:ascii="Times New Roman" w:hAnsi="Times New Roman" w:cs="Times New Roman"/>
      <w:b/>
      <w:bCs/>
      <w:kern w:val="0"/>
      <w:sz w:val="20"/>
      <w:szCs w:val="20"/>
      <w:lang w:val="en-GB" w:eastAsia="en-US"/>
    </w:rPr>
  </w:style>
  <w:style w:type="paragraph" w:styleId="41">
    <w:name w:val="toc 4"/>
    <w:basedOn w:val="a"/>
    <w:next w:val="a"/>
    <w:autoRedefine/>
    <w:uiPriority w:val="39"/>
    <w:unhideWhenUsed/>
    <w:rsid w:val="00C473EE"/>
    <w:pPr>
      <w:kinsoku/>
      <w:adjustRightInd/>
      <w:ind w:leftChars="600" w:left="1260"/>
      <w:jc w:val="both"/>
    </w:pPr>
    <w:rPr>
      <w:rFonts w:asciiTheme="minorHAnsi" w:hAnsiTheme="minorHAnsi"/>
    </w:rPr>
  </w:style>
  <w:style w:type="paragraph" w:styleId="51">
    <w:name w:val="toc 5"/>
    <w:basedOn w:val="a"/>
    <w:next w:val="a"/>
    <w:autoRedefine/>
    <w:uiPriority w:val="39"/>
    <w:unhideWhenUsed/>
    <w:rsid w:val="00C473EE"/>
    <w:pPr>
      <w:kinsoku/>
      <w:adjustRightInd/>
      <w:ind w:leftChars="800" w:left="1680"/>
      <w:jc w:val="both"/>
    </w:pPr>
    <w:rPr>
      <w:rFonts w:asciiTheme="minorHAnsi" w:hAnsiTheme="minorHAnsi"/>
    </w:rPr>
  </w:style>
  <w:style w:type="paragraph" w:styleId="61">
    <w:name w:val="toc 6"/>
    <w:basedOn w:val="a"/>
    <w:next w:val="a"/>
    <w:autoRedefine/>
    <w:uiPriority w:val="39"/>
    <w:unhideWhenUsed/>
    <w:rsid w:val="00C473EE"/>
    <w:pPr>
      <w:kinsoku/>
      <w:adjustRightInd/>
      <w:ind w:leftChars="1000" w:left="2100"/>
      <w:jc w:val="both"/>
    </w:pPr>
    <w:rPr>
      <w:rFonts w:asciiTheme="minorHAnsi" w:hAnsiTheme="minorHAnsi"/>
    </w:rPr>
  </w:style>
  <w:style w:type="paragraph" w:styleId="71">
    <w:name w:val="toc 7"/>
    <w:basedOn w:val="a"/>
    <w:next w:val="a"/>
    <w:autoRedefine/>
    <w:uiPriority w:val="39"/>
    <w:unhideWhenUsed/>
    <w:rsid w:val="00C473EE"/>
    <w:pPr>
      <w:kinsoku/>
      <w:adjustRightInd/>
      <w:ind w:leftChars="1200" w:left="2520"/>
      <w:jc w:val="both"/>
    </w:pPr>
    <w:rPr>
      <w:rFonts w:asciiTheme="minorHAnsi" w:hAnsiTheme="minorHAnsi"/>
    </w:rPr>
  </w:style>
  <w:style w:type="paragraph" w:styleId="8">
    <w:name w:val="toc 8"/>
    <w:basedOn w:val="a"/>
    <w:next w:val="a"/>
    <w:autoRedefine/>
    <w:uiPriority w:val="39"/>
    <w:unhideWhenUsed/>
    <w:rsid w:val="00C473EE"/>
    <w:pPr>
      <w:kinsoku/>
      <w:adjustRightInd/>
      <w:ind w:leftChars="1400" w:left="2940"/>
      <w:jc w:val="both"/>
    </w:pPr>
    <w:rPr>
      <w:rFonts w:asciiTheme="minorHAnsi" w:hAnsiTheme="minorHAnsi"/>
    </w:rPr>
  </w:style>
  <w:style w:type="paragraph" w:styleId="9">
    <w:name w:val="toc 9"/>
    <w:basedOn w:val="a"/>
    <w:next w:val="a"/>
    <w:autoRedefine/>
    <w:uiPriority w:val="39"/>
    <w:unhideWhenUsed/>
    <w:rsid w:val="00C473EE"/>
    <w:pPr>
      <w:kinsoku/>
      <w:adjustRightInd/>
      <w:ind w:leftChars="1600" w:left="3360"/>
      <w:jc w:val="both"/>
    </w:pPr>
    <w:rPr>
      <w:rFonts w:asciiTheme="minorHAnsi" w:hAnsiTheme="minorHAnsi"/>
    </w:rPr>
  </w:style>
  <w:style w:type="character" w:customStyle="1" w:styleId="n">
    <w:name w:val="n"/>
    <w:basedOn w:val="a0"/>
    <w:rsid w:val="00675E3B"/>
  </w:style>
  <w:style w:type="character" w:customStyle="1" w:styleId="c">
    <w:name w:val="c"/>
    <w:basedOn w:val="a0"/>
    <w:rsid w:val="00675E3B"/>
  </w:style>
  <w:style w:type="character" w:styleId="HTML1">
    <w:name w:val="HTML Typewriter"/>
    <w:basedOn w:val="a0"/>
    <w:uiPriority w:val="99"/>
    <w:semiHidden/>
    <w:unhideWhenUsed/>
    <w:rsid w:val="001B7363"/>
    <w:rPr>
      <w:rFonts w:ascii="宋体" w:eastAsia="宋体" w:hAnsi="宋体" w:cs="宋体"/>
      <w:sz w:val="24"/>
      <w:szCs w:val="24"/>
    </w:rPr>
  </w:style>
  <w:style w:type="character" w:customStyle="1" w:styleId="text-only1">
    <w:name w:val="text-only1"/>
    <w:basedOn w:val="a0"/>
    <w:rsid w:val="007B07CD"/>
  </w:style>
  <w:style w:type="character" w:styleId="af6">
    <w:name w:val="Strong"/>
    <w:basedOn w:val="a0"/>
    <w:uiPriority w:val="22"/>
    <w:qFormat/>
    <w:rsid w:val="00012643"/>
    <w:rPr>
      <w:b/>
      <w:bCs/>
    </w:rPr>
  </w:style>
  <w:style w:type="paragraph" w:customStyle="1" w:styleId="TAH">
    <w:name w:val="TAH"/>
    <w:basedOn w:val="TAC"/>
    <w:rsid w:val="00C679F2"/>
    <w:rPr>
      <w:b/>
    </w:rPr>
  </w:style>
  <w:style w:type="paragraph" w:customStyle="1" w:styleId="TAC">
    <w:name w:val="TAC"/>
    <w:basedOn w:val="TAL"/>
    <w:rsid w:val="00C679F2"/>
    <w:pPr>
      <w:jc w:val="center"/>
    </w:pPr>
  </w:style>
  <w:style w:type="paragraph" w:customStyle="1" w:styleId="TAL">
    <w:name w:val="TAL"/>
    <w:basedOn w:val="a"/>
    <w:link w:val="TALZchn"/>
    <w:rsid w:val="00C679F2"/>
    <w:pPr>
      <w:keepNext/>
      <w:keepLines/>
      <w:widowControl/>
      <w:kinsoku/>
      <w:overflowPunct w:val="0"/>
      <w:autoSpaceDE w:val="0"/>
      <w:autoSpaceDN w:val="0"/>
      <w:textAlignment w:val="baseline"/>
    </w:pPr>
    <w:rPr>
      <w:rFonts w:ascii="Arial" w:eastAsia="等线" w:hAnsi="Arial" w:cs="Times New Roman"/>
      <w:kern w:val="0"/>
      <w:sz w:val="18"/>
      <w:szCs w:val="20"/>
      <w:lang w:val="x-none" w:eastAsia="x-none"/>
    </w:rPr>
  </w:style>
  <w:style w:type="character" w:customStyle="1" w:styleId="TALZchn">
    <w:name w:val="TAL Zchn"/>
    <w:link w:val="TAL"/>
    <w:rsid w:val="00C679F2"/>
    <w:rPr>
      <w:rFonts w:ascii="Arial" w:eastAsia="等线" w:hAnsi="Arial" w:cs="Times New Roman"/>
      <w:kern w:val="0"/>
      <w:sz w:val="18"/>
      <w:szCs w:val="20"/>
      <w:lang w:val="x-none" w:eastAsia="x-none"/>
    </w:rPr>
  </w:style>
  <w:style w:type="paragraph" w:customStyle="1" w:styleId="TH">
    <w:name w:val="TH"/>
    <w:basedOn w:val="a"/>
    <w:link w:val="THChar"/>
    <w:rsid w:val="00C679F2"/>
    <w:pPr>
      <w:keepNext/>
      <w:keepLines/>
      <w:widowControl/>
      <w:kinsoku/>
      <w:overflowPunct w:val="0"/>
      <w:autoSpaceDE w:val="0"/>
      <w:autoSpaceDN w:val="0"/>
      <w:spacing w:before="60" w:after="180"/>
      <w:jc w:val="center"/>
      <w:textAlignment w:val="baseline"/>
    </w:pPr>
    <w:rPr>
      <w:rFonts w:ascii="Arial" w:eastAsia="等线" w:hAnsi="Arial" w:cs="Times New Roman"/>
      <w:b/>
      <w:kern w:val="0"/>
      <w:sz w:val="20"/>
      <w:szCs w:val="20"/>
      <w:lang w:val="x-none" w:eastAsia="x-none"/>
    </w:rPr>
  </w:style>
  <w:style w:type="character" w:customStyle="1" w:styleId="THChar">
    <w:name w:val="TH Char"/>
    <w:link w:val="TH"/>
    <w:locked/>
    <w:rsid w:val="00C679F2"/>
    <w:rPr>
      <w:rFonts w:ascii="Arial" w:eastAsia="等线" w:hAnsi="Arial" w:cs="Times New Roman"/>
      <w:b/>
      <w:kern w:val="0"/>
      <w:sz w:val="20"/>
      <w:szCs w:val="20"/>
      <w:lang w:val="x-none" w:eastAsia="x-none"/>
    </w:rPr>
  </w:style>
  <w:style w:type="character" w:customStyle="1" w:styleId="B1Char">
    <w:name w:val="B1 Char"/>
    <w:locked/>
    <w:rsid w:val="00C679F2"/>
    <w:rPr>
      <w:rFonts w:ascii="Times New Roman" w:hAnsi="Times New Roman"/>
    </w:rPr>
  </w:style>
  <w:style w:type="paragraph" w:customStyle="1" w:styleId="TF">
    <w:name w:val="TF"/>
    <w:basedOn w:val="TH"/>
    <w:rsid w:val="006C7551"/>
    <w:pPr>
      <w:keepNext w:val="0"/>
      <w:spacing w:before="0" w:after="240"/>
    </w:pPr>
  </w:style>
  <w:style w:type="paragraph" w:customStyle="1" w:styleId="TAN">
    <w:name w:val="TAN"/>
    <w:basedOn w:val="TAL"/>
    <w:rsid w:val="006C7551"/>
    <w:pPr>
      <w:ind w:left="851" w:hanging="851"/>
    </w:pPr>
  </w:style>
  <w:style w:type="paragraph" w:styleId="z-">
    <w:name w:val="HTML Top of Form"/>
    <w:basedOn w:val="a"/>
    <w:next w:val="a"/>
    <w:link w:val="z-0"/>
    <w:hidden/>
    <w:uiPriority w:val="99"/>
    <w:semiHidden/>
    <w:unhideWhenUsed/>
    <w:rsid w:val="009E72D3"/>
    <w:pPr>
      <w:widowControl/>
      <w:pBdr>
        <w:bottom w:val="single" w:sz="6" w:space="1" w:color="auto"/>
      </w:pBdr>
      <w:kinsoku/>
      <w:adjustRightInd/>
      <w:jc w:val="center"/>
    </w:pPr>
    <w:rPr>
      <w:rFonts w:ascii="Arial" w:eastAsia="宋体" w:hAnsi="Arial" w:cs="Arial"/>
      <w:vanish/>
      <w:kern w:val="0"/>
      <w:sz w:val="16"/>
      <w:szCs w:val="16"/>
    </w:rPr>
  </w:style>
  <w:style w:type="character" w:customStyle="1" w:styleId="z-0">
    <w:name w:val="z-窗体顶端 字符"/>
    <w:basedOn w:val="a0"/>
    <w:link w:val="z-"/>
    <w:uiPriority w:val="99"/>
    <w:semiHidden/>
    <w:rsid w:val="009E72D3"/>
    <w:rPr>
      <w:rFonts w:ascii="Arial" w:eastAsia="宋体" w:hAnsi="Arial" w:cs="Arial"/>
      <w:vanish/>
      <w:kern w:val="0"/>
      <w:sz w:val="16"/>
      <w:szCs w:val="16"/>
    </w:rPr>
  </w:style>
  <w:style w:type="paragraph" w:styleId="z-1">
    <w:name w:val="HTML Bottom of Form"/>
    <w:basedOn w:val="a"/>
    <w:next w:val="a"/>
    <w:link w:val="z-2"/>
    <w:hidden/>
    <w:uiPriority w:val="99"/>
    <w:semiHidden/>
    <w:unhideWhenUsed/>
    <w:rsid w:val="009E72D3"/>
    <w:pPr>
      <w:widowControl/>
      <w:pBdr>
        <w:top w:val="single" w:sz="6" w:space="1" w:color="auto"/>
      </w:pBdr>
      <w:kinsoku/>
      <w:adjustRightInd/>
      <w:jc w:val="center"/>
    </w:pPr>
    <w:rPr>
      <w:rFonts w:ascii="Arial" w:eastAsia="宋体" w:hAnsi="Arial" w:cs="Arial"/>
      <w:vanish/>
      <w:kern w:val="0"/>
      <w:sz w:val="16"/>
      <w:szCs w:val="16"/>
    </w:rPr>
  </w:style>
  <w:style w:type="character" w:customStyle="1" w:styleId="z-2">
    <w:name w:val="z-窗体底端 字符"/>
    <w:basedOn w:val="a0"/>
    <w:link w:val="z-1"/>
    <w:uiPriority w:val="99"/>
    <w:semiHidden/>
    <w:rsid w:val="009E72D3"/>
    <w:rPr>
      <w:rFonts w:ascii="Arial" w:eastAsia="宋体" w:hAnsi="Arial" w:cs="Arial"/>
      <w:vanish/>
      <w:kern w:val="0"/>
      <w:sz w:val="16"/>
      <w:szCs w:val="16"/>
    </w:rPr>
  </w:style>
  <w:style w:type="character" w:styleId="af7">
    <w:name w:val="Emphasis"/>
    <w:basedOn w:val="a0"/>
    <w:uiPriority w:val="20"/>
    <w:qFormat/>
    <w:rsid w:val="009E72D3"/>
    <w:rPr>
      <w:i/>
      <w:iCs/>
    </w:rPr>
  </w:style>
  <w:style w:type="character" w:customStyle="1" w:styleId="code-comment">
    <w:name w:val="code-comment"/>
    <w:basedOn w:val="a0"/>
    <w:rsid w:val="0005796E"/>
  </w:style>
  <w:style w:type="character" w:customStyle="1" w:styleId="code-keyword">
    <w:name w:val="code-keyword"/>
    <w:basedOn w:val="a0"/>
    <w:rsid w:val="0005796E"/>
  </w:style>
  <w:style w:type="character" w:customStyle="1" w:styleId="code-object">
    <w:name w:val="code-object"/>
    <w:basedOn w:val="a0"/>
    <w:rsid w:val="0005796E"/>
  </w:style>
  <w:style w:type="character" w:customStyle="1" w:styleId="code-quote">
    <w:name w:val="code-quote"/>
    <w:basedOn w:val="a0"/>
    <w:rsid w:val="0005796E"/>
  </w:style>
  <w:style w:type="character" w:customStyle="1" w:styleId="ng-binding">
    <w:name w:val="ng-binding"/>
    <w:basedOn w:val="a0"/>
    <w:rsid w:val="001D02B5"/>
  </w:style>
  <w:style w:type="character" w:customStyle="1" w:styleId="12">
    <w:name w:val="日期1"/>
    <w:basedOn w:val="a0"/>
    <w:rsid w:val="00635D20"/>
  </w:style>
  <w:style w:type="character" w:customStyle="1" w:styleId="redtext">
    <w:name w:val="redtext"/>
    <w:basedOn w:val="a0"/>
    <w:rsid w:val="00635D20"/>
  </w:style>
  <w:style w:type="paragraph" w:customStyle="1" w:styleId="B2">
    <w:name w:val="B2"/>
    <w:basedOn w:val="22"/>
    <w:link w:val="B2Char"/>
    <w:qFormat/>
    <w:rsid w:val="00867644"/>
    <w:pPr>
      <w:widowControl/>
      <w:kinsoku/>
      <w:adjustRightInd/>
      <w:spacing w:after="180"/>
      <w:ind w:leftChars="0" w:left="851" w:firstLineChars="0" w:hanging="284"/>
      <w:contextualSpacing w:val="0"/>
    </w:pPr>
    <w:rPr>
      <w:rFonts w:cs="Times New Roman"/>
      <w:kern w:val="0"/>
      <w:sz w:val="20"/>
      <w:szCs w:val="20"/>
      <w:lang w:val="en-GB" w:eastAsia="x-none"/>
    </w:rPr>
  </w:style>
  <w:style w:type="paragraph" w:styleId="22">
    <w:name w:val="List 2"/>
    <w:basedOn w:val="a"/>
    <w:uiPriority w:val="99"/>
    <w:semiHidden/>
    <w:unhideWhenUsed/>
    <w:rsid w:val="00867644"/>
    <w:pPr>
      <w:ind w:leftChars="200" w:left="100" w:hangingChars="200" w:hanging="200"/>
      <w:contextualSpacing/>
    </w:pPr>
  </w:style>
  <w:style w:type="character" w:customStyle="1" w:styleId="B2Char">
    <w:name w:val="B2 Char"/>
    <w:link w:val="B2"/>
    <w:rsid w:val="00867644"/>
    <w:rPr>
      <w:rFonts w:ascii="Times New Roman" w:hAnsi="Times New Roman" w:cs="Times New Roman"/>
      <w:kern w:val="0"/>
      <w:sz w:val="20"/>
      <w:szCs w:val="20"/>
      <w:lang w:val="en-GB" w:eastAsia="x-none"/>
    </w:rPr>
  </w:style>
  <w:style w:type="character" w:customStyle="1" w:styleId="path">
    <w:name w:val="path"/>
    <w:basedOn w:val="a0"/>
    <w:rsid w:val="00945E83"/>
  </w:style>
  <w:style w:type="character" w:customStyle="1" w:styleId="fullfilename">
    <w:name w:val="fullfilename"/>
    <w:basedOn w:val="a0"/>
    <w:rsid w:val="00945E83"/>
  </w:style>
  <w:style w:type="character" w:customStyle="1" w:styleId="added">
    <w:name w:val="added"/>
    <w:basedOn w:val="a0"/>
    <w:rsid w:val="00945E83"/>
  </w:style>
  <w:style w:type="character" w:customStyle="1" w:styleId="removed">
    <w:name w:val="removed"/>
    <w:basedOn w:val="a0"/>
    <w:rsid w:val="00945E83"/>
  </w:style>
  <w:style w:type="character" w:customStyle="1" w:styleId="reviewedlabel">
    <w:name w:val="reviewedlabel"/>
    <w:basedOn w:val="a0"/>
    <w:rsid w:val="00945E83"/>
  </w:style>
  <w:style w:type="character" w:customStyle="1" w:styleId="markreviewed">
    <w:name w:val="markreviewed"/>
    <w:basedOn w:val="a0"/>
    <w:rsid w:val="00945E83"/>
  </w:style>
  <w:style w:type="character" w:styleId="af8">
    <w:name w:val="FollowedHyperlink"/>
    <w:basedOn w:val="a0"/>
    <w:uiPriority w:val="99"/>
    <w:semiHidden/>
    <w:unhideWhenUsed/>
    <w:rsid w:val="000A5F6C"/>
    <w:rPr>
      <w:color w:val="954F72" w:themeColor="followedHyperlink"/>
      <w:u w:val="single"/>
    </w:rPr>
  </w:style>
  <w:style w:type="paragraph" w:customStyle="1" w:styleId="LD">
    <w:name w:val="LD"/>
    <w:rsid w:val="00FC277F"/>
    <w:pPr>
      <w:keepNext/>
      <w:keepLines/>
      <w:spacing w:line="180" w:lineRule="exact"/>
    </w:pPr>
    <w:rPr>
      <w:rFonts w:ascii="Courier New" w:eastAsia="宋体" w:hAnsi="Courier New" w:cs="Times New Roman"/>
      <w:noProof/>
      <w:color w:val="000000"/>
      <w:kern w:val="0"/>
      <w:sz w:val="20"/>
      <w:szCs w:val="20"/>
      <w:lang w:val="en-GB" w:eastAsia="en-US"/>
    </w:rPr>
  </w:style>
  <w:style w:type="paragraph" w:customStyle="1" w:styleId="NO">
    <w:name w:val="NO"/>
    <w:basedOn w:val="a"/>
    <w:rsid w:val="00FC277F"/>
    <w:pPr>
      <w:keepLines/>
      <w:widowControl/>
      <w:kinsoku/>
      <w:adjustRightInd/>
      <w:spacing w:after="180"/>
      <w:ind w:left="1135" w:hanging="851"/>
    </w:pPr>
    <w:rPr>
      <w:rFonts w:eastAsia="宋体" w:cs="Times New Roman"/>
      <w:color w:val="000000"/>
      <w:kern w:val="0"/>
      <w:sz w:val="20"/>
      <w:szCs w:val="20"/>
      <w:lang w:val="en-GB" w:eastAsia="en-US"/>
    </w:rPr>
  </w:style>
  <w:style w:type="paragraph" w:customStyle="1" w:styleId="B3">
    <w:name w:val="B3"/>
    <w:basedOn w:val="32"/>
    <w:rsid w:val="00FC277F"/>
    <w:pPr>
      <w:widowControl/>
      <w:kinsoku/>
      <w:overflowPunct w:val="0"/>
      <w:autoSpaceDE w:val="0"/>
      <w:autoSpaceDN w:val="0"/>
      <w:spacing w:after="180"/>
      <w:ind w:leftChars="0" w:left="1135" w:firstLineChars="0" w:hanging="284"/>
      <w:contextualSpacing w:val="0"/>
      <w:textAlignment w:val="baseline"/>
    </w:pPr>
    <w:rPr>
      <w:rFonts w:eastAsia="等线"/>
      <w:sz w:val="20"/>
      <w:szCs w:val="20"/>
      <w:lang w:val="en-GB" w:eastAsia="en-GB"/>
    </w:rPr>
  </w:style>
  <w:style w:type="paragraph" w:styleId="32">
    <w:name w:val="List 3"/>
    <w:basedOn w:val="a"/>
    <w:uiPriority w:val="99"/>
    <w:semiHidden/>
    <w:unhideWhenUsed/>
    <w:rsid w:val="00FC277F"/>
    <w:pPr>
      <w:ind w:leftChars="400" w:left="100" w:hangingChars="200" w:hanging="200"/>
      <w:contextualSpacing/>
    </w:pPr>
    <w:rPr>
      <w:rFonts w:eastAsia="宋体" w:cs="Times New Roman"/>
      <w:color w:val="000000"/>
      <w:kern w:val="0"/>
      <w:sz w:val="18"/>
      <w:szCs w:val="18"/>
    </w:rPr>
  </w:style>
  <w:style w:type="paragraph" w:styleId="af9">
    <w:name w:val="Plain Text"/>
    <w:basedOn w:val="a"/>
    <w:link w:val="afa"/>
    <w:uiPriority w:val="99"/>
    <w:semiHidden/>
    <w:unhideWhenUsed/>
    <w:rsid w:val="00FC277F"/>
    <w:pPr>
      <w:kinsoku/>
      <w:adjustRightInd/>
    </w:pPr>
    <w:rPr>
      <w:rFonts w:ascii="Calibri" w:eastAsia="等线" w:hAnsi="Courier New" w:cs="Courier New"/>
      <w:color w:val="000000"/>
      <w:kern w:val="0"/>
      <w:sz w:val="18"/>
      <w:szCs w:val="18"/>
    </w:rPr>
  </w:style>
  <w:style w:type="character" w:customStyle="1" w:styleId="afa">
    <w:name w:val="纯文本 字符"/>
    <w:basedOn w:val="a0"/>
    <w:link w:val="af9"/>
    <w:uiPriority w:val="99"/>
    <w:semiHidden/>
    <w:rsid w:val="00FC277F"/>
    <w:rPr>
      <w:rFonts w:ascii="Calibri" w:eastAsia="等线" w:hAnsi="Courier New" w:cs="Courier New"/>
      <w:color w:val="000000"/>
      <w:kern w:val="0"/>
      <w:sz w:val="18"/>
      <w:szCs w:val="18"/>
    </w:rPr>
  </w:style>
  <w:style w:type="paragraph" w:customStyle="1" w:styleId="PL">
    <w:name w:val="PL"/>
    <w:link w:val="PLChar"/>
    <w:qFormat/>
    <w:rsid w:val="00D75F5A"/>
    <w:pPr>
      <w:shd w:val="clear" w:color="auto" w:fill="E6E6E6"/>
      <w:tabs>
        <w:tab w:val="left" w:pos="384"/>
        <w:tab w:val="left" w:pos="768"/>
        <w:tab w:val="left" w:pos="1152"/>
        <w:tab w:val="left" w:pos="1536"/>
        <w:tab w:val="left" w:pos="1920"/>
        <w:tab w:val="left" w:pos="2304"/>
        <w:tab w:val="left" w:pos="2688"/>
        <w:tab w:val="left" w:pos="3072"/>
        <w:tab w:val="left" w:pos="3456"/>
        <w:tab w:val="left" w:pos="3840"/>
        <w:tab w:val="left" w:pos="4224"/>
        <w:tab w:val="left" w:pos="4608"/>
        <w:tab w:val="left" w:pos="4992"/>
        <w:tab w:val="left" w:pos="5376"/>
        <w:tab w:val="left" w:pos="5760"/>
        <w:tab w:val="left" w:pos="6144"/>
        <w:tab w:val="left" w:pos="6528"/>
        <w:tab w:val="left" w:pos="6912"/>
        <w:tab w:val="left" w:pos="7296"/>
        <w:tab w:val="left" w:pos="7680"/>
        <w:tab w:val="left" w:pos="8064"/>
        <w:tab w:val="left" w:pos="8448"/>
        <w:tab w:val="left" w:pos="8832"/>
        <w:tab w:val="left" w:pos="9216"/>
      </w:tabs>
      <w:overflowPunct w:val="0"/>
      <w:autoSpaceDE w:val="0"/>
      <w:autoSpaceDN w:val="0"/>
      <w:adjustRightInd w:val="0"/>
      <w:textAlignment w:val="baseline"/>
    </w:pPr>
    <w:rPr>
      <w:rFonts w:ascii="Courier New" w:eastAsia="Times New Roman" w:hAnsi="Courier New" w:cs="Times New Roman"/>
      <w:noProof/>
      <w:kern w:val="0"/>
      <w:sz w:val="16"/>
      <w:szCs w:val="20"/>
      <w:lang w:val="en-GB" w:eastAsia="en-GB"/>
    </w:rPr>
  </w:style>
  <w:style w:type="character" w:customStyle="1" w:styleId="PLChar">
    <w:name w:val="PL Char"/>
    <w:link w:val="PL"/>
    <w:qFormat/>
    <w:rsid w:val="00D75F5A"/>
    <w:rPr>
      <w:rFonts w:ascii="Courier New" w:eastAsia="Times New Roman" w:hAnsi="Courier New" w:cs="Times New Roman"/>
      <w:noProof/>
      <w:kern w:val="0"/>
      <w:sz w:val="16"/>
      <w:szCs w:val="20"/>
      <w:shd w:val="clear" w:color="auto" w:fill="E6E6E6"/>
      <w:lang w:val="en-GB"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74244">
      <w:bodyDiv w:val="1"/>
      <w:marLeft w:val="0"/>
      <w:marRight w:val="0"/>
      <w:marTop w:val="0"/>
      <w:marBottom w:val="0"/>
      <w:divBdr>
        <w:top w:val="none" w:sz="0" w:space="0" w:color="auto"/>
        <w:left w:val="none" w:sz="0" w:space="0" w:color="auto"/>
        <w:bottom w:val="none" w:sz="0" w:space="0" w:color="auto"/>
        <w:right w:val="none" w:sz="0" w:space="0" w:color="auto"/>
      </w:divBdr>
    </w:div>
    <w:div w:id="1276588">
      <w:bodyDiv w:val="1"/>
      <w:marLeft w:val="0"/>
      <w:marRight w:val="0"/>
      <w:marTop w:val="0"/>
      <w:marBottom w:val="0"/>
      <w:divBdr>
        <w:top w:val="none" w:sz="0" w:space="0" w:color="auto"/>
        <w:left w:val="none" w:sz="0" w:space="0" w:color="auto"/>
        <w:bottom w:val="none" w:sz="0" w:space="0" w:color="auto"/>
        <w:right w:val="none" w:sz="0" w:space="0" w:color="auto"/>
      </w:divBdr>
    </w:div>
    <w:div w:id="3939277">
      <w:bodyDiv w:val="1"/>
      <w:marLeft w:val="0"/>
      <w:marRight w:val="0"/>
      <w:marTop w:val="0"/>
      <w:marBottom w:val="0"/>
      <w:divBdr>
        <w:top w:val="none" w:sz="0" w:space="0" w:color="auto"/>
        <w:left w:val="none" w:sz="0" w:space="0" w:color="auto"/>
        <w:bottom w:val="none" w:sz="0" w:space="0" w:color="auto"/>
        <w:right w:val="none" w:sz="0" w:space="0" w:color="auto"/>
      </w:divBdr>
    </w:div>
    <w:div w:id="7220743">
      <w:bodyDiv w:val="1"/>
      <w:marLeft w:val="0"/>
      <w:marRight w:val="0"/>
      <w:marTop w:val="0"/>
      <w:marBottom w:val="0"/>
      <w:divBdr>
        <w:top w:val="none" w:sz="0" w:space="0" w:color="auto"/>
        <w:left w:val="none" w:sz="0" w:space="0" w:color="auto"/>
        <w:bottom w:val="none" w:sz="0" w:space="0" w:color="auto"/>
        <w:right w:val="none" w:sz="0" w:space="0" w:color="auto"/>
      </w:divBdr>
    </w:div>
    <w:div w:id="22942375">
      <w:bodyDiv w:val="1"/>
      <w:marLeft w:val="0"/>
      <w:marRight w:val="0"/>
      <w:marTop w:val="0"/>
      <w:marBottom w:val="0"/>
      <w:divBdr>
        <w:top w:val="none" w:sz="0" w:space="0" w:color="auto"/>
        <w:left w:val="none" w:sz="0" w:space="0" w:color="auto"/>
        <w:bottom w:val="none" w:sz="0" w:space="0" w:color="auto"/>
        <w:right w:val="none" w:sz="0" w:space="0" w:color="auto"/>
      </w:divBdr>
    </w:div>
    <w:div w:id="25565407">
      <w:bodyDiv w:val="1"/>
      <w:marLeft w:val="0"/>
      <w:marRight w:val="0"/>
      <w:marTop w:val="0"/>
      <w:marBottom w:val="0"/>
      <w:divBdr>
        <w:top w:val="none" w:sz="0" w:space="0" w:color="auto"/>
        <w:left w:val="none" w:sz="0" w:space="0" w:color="auto"/>
        <w:bottom w:val="none" w:sz="0" w:space="0" w:color="auto"/>
        <w:right w:val="none" w:sz="0" w:space="0" w:color="auto"/>
      </w:divBdr>
    </w:div>
    <w:div w:id="28534643">
      <w:bodyDiv w:val="1"/>
      <w:marLeft w:val="0"/>
      <w:marRight w:val="0"/>
      <w:marTop w:val="0"/>
      <w:marBottom w:val="0"/>
      <w:divBdr>
        <w:top w:val="none" w:sz="0" w:space="0" w:color="auto"/>
        <w:left w:val="none" w:sz="0" w:space="0" w:color="auto"/>
        <w:bottom w:val="none" w:sz="0" w:space="0" w:color="auto"/>
        <w:right w:val="none" w:sz="0" w:space="0" w:color="auto"/>
      </w:divBdr>
    </w:div>
    <w:div w:id="30886129">
      <w:bodyDiv w:val="1"/>
      <w:marLeft w:val="0"/>
      <w:marRight w:val="0"/>
      <w:marTop w:val="0"/>
      <w:marBottom w:val="0"/>
      <w:divBdr>
        <w:top w:val="none" w:sz="0" w:space="0" w:color="auto"/>
        <w:left w:val="none" w:sz="0" w:space="0" w:color="auto"/>
        <w:bottom w:val="none" w:sz="0" w:space="0" w:color="auto"/>
        <w:right w:val="none" w:sz="0" w:space="0" w:color="auto"/>
      </w:divBdr>
    </w:div>
    <w:div w:id="39210075">
      <w:bodyDiv w:val="1"/>
      <w:marLeft w:val="0"/>
      <w:marRight w:val="0"/>
      <w:marTop w:val="0"/>
      <w:marBottom w:val="0"/>
      <w:divBdr>
        <w:top w:val="none" w:sz="0" w:space="0" w:color="auto"/>
        <w:left w:val="none" w:sz="0" w:space="0" w:color="auto"/>
        <w:bottom w:val="none" w:sz="0" w:space="0" w:color="auto"/>
        <w:right w:val="none" w:sz="0" w:space="0" w:color="auto"/>
      </w:divBdr>
    </w:div>
    <w:div w:id="45834053">
      <w:bodyDiv w:val="1"/>
      <w:marLeft w:val="0"/>
      <w:marRight w:val="0"/>
      <w:marTop w:val="0"/>
      <w:marBottom w:val="0"/>
      <w:divBdr>
        <w:top w:val="none" w:sz="0" w:space="0" w:color="auto"/>
        <w:left w:val="none" w:sz="0" w:space="0" w:color="auto"/>
        <w:bottom w:val="none" w:sz="0" w:space="0" w:color="auto"/>
        <w:right w:val="none" w:sz="0" w:space="0" w:color="auto"/>
      </w:divBdr>
    </w:div>
    <w:div w:id="45883745">
      <w:bodyDiv w:val="1"/>
      <w:marLeft w:val="0"/>
      <w:marRight w:val="0"/>
      <w:marTop w:val="0"/>
      <w:marBottom w:val="0"/>
      <w:divBdr>
        <w:top w:val="none" w:sz="0" w:space="0" w:color="auto"/>
        <w:left w:val="none" w:sz="0" w:space="0" w:color="auto"/>
        <w:bottom w:val="none" w:sz="0" w:space="0" w:color="auto"/>
        <w:right w:val="none" w:sz="0" w:space="0" w:color="auto"/>
      </w:divBdr>
    </w:div>
    <w:div w:id="46493280">
      <w:bodyDiv w:val="1"/>
      <w:marLeft w:val="0"/>
      <w:marRight w:val="0"/>
      <w:marTop w:val="0"/>
      <w:marBottom w:val="0"/>
      <w:divBdr>
        <w:top w:val="none" w:sz="0" w:space="0" w:color="auto"/>
        <w:left w:val="none" w:sz="0" w:space="0" w:color="auto"/>
        <w:bottom w:val="none" w:sz="0" w:space="0" w:color="auto"/>
        <w:right w:val="none" w:sz="0" w:space="0" w:color="auto"/>
      </w:divBdr>
      <w:divsChild>
        <w:div w:id="1914511288">
          <w:marLeft w:val="0"/>
          <w:marRight w:val="0"/>
          <w:marTop w:val="0"/>
          <w:marBottom w:val="0"/>
          <w:divBdr>
            <w:top w:val="none" w:sz="0" w:space="0" w:color="auto"/>
            <w:left w:val="none" w:sz="0" w:space="0" w:color="auto"/>
            <w:bottom w:val="none" w:sz="0" w:space="0" w:color="auto"/>
            <w:right w:val="none" w:sz="0" w:space="0" w:color="auto"/>
          </w:divBdr>
          <w:divsChild>
            <w:div w:id="11034087">
              <w:marLeft w:val="0"/>
              <w:marRight w:val="0"/>
              <w:marTop w:val="150"/>
              <w:marBottom w:val="0"/>
              <w:divBdr>
                <w:top w:val="none" w:sz="0" w:space="0" w:color="auto"/>
                <w:left w:val="none" w:sz="0" w:space="0" w:color="auto"/>
                <w:bottom w:val="none" w:sz="0" w:space="0" w:color="auto"/>
                <w:right w:val="none" w:sz="0" w:space="0" w:color="auto"/>
              </w:divBdr>
              <w:divsChild>
                <w:div w:id="1855486505">
                  <w:marLeft w:val="0"/>
                  <w:marRight w:val="0"/>
                  <w:marTop w:val="0"/>
                  <w:marBottom w:val="0"/>
                  <w:divBdr>
                    <w:top w:val="none" w:sz="0" w:space="0" w:color="auto"/>
                    <w:left w:val="none" w:sz="0" w:space="0" w:color="auto"/>
                    <w:bottom w:val="none" w:sz="0" w:space="0" w:color="auto"/>
                    <w:right w:val="none" w:sz="0" w:space="0" w:color="auto"/>
                  </w:divBdr>
                </w:div>
                <w:div w:id="382797414">
                  <w:marLeft w:val="0"/>
                  <w:marRight w:val="0"/>
                  <w:marTop w:val="0"/>
                  <w:marBottom w:val="0"/>
                  <w:divBdr>
                    <w:top w:val="none" w:sz="0" w:space="0" w:color="auto"/>
                    <w:left w:val="none" w:sz="0" w:space="0" w:color="auto"/>
                    <w:bottom w:val="none" w:sz="0" w:space="0" w:color="auto"/>
                    <w:right w:val="none" w:sz="0" w:space="0" w:color="auto"/>
                  </w:divBdr>
                </w:div>
                <w:div w:id="22681212">
                  <w:marLeft w:val="0"/>
                  <w:marRight w:val="0"/>
                  <w:marTop w:val="0"/>
                  <w:marBottom w:val="0"/>
                  <w:divBdr>
                    <w:top w:val="none" w:sz="0" w:space="0" w:color="auto"/>
                    <w:left w:val="none" w:sz="0" w:space="0" w:color="auto"/>
                    <w:bottom w:val="none" w:sz="0" w:space="0" w:color="auto"/>
                    <w:right w:val="none" w:sz="0" w:space="0" w:color="auto"/>
                  </w:divBdr>
                </w:div>
              </w:divsChild>
            </w:div>
            <w:div w:id="1938319133">
              <w:marLeft w:val="0"/>
              <w:marRight w:val="0"/>
              <w:marTop w:val="150"/>
              <w:marBottom w:val="0"/>
              <w:divBdr>
                <w:top w:val="none" w:sz="0" w:space="0" w:color="auto"/>
                <w:left w:val="none" w:sz="0" w:space="0" w:color="auto"/>
                <w:bottom w:val="none" w:sz="0" w:space="0" w:color="auto"/>
                <w:right w:val="none" w:sz="0" w:space="0" w:color="auto"/>
              </w:divBdr>
              <w:divsChild>
                <w:div w:id="419376349">
                  <w:marLeft w:val="0"/>
                  <w:marRight w:val="0"/>
                  <w:marTop w:val="0"/>
                  <w:marBottom w:val="0"/>
                  <w:divBdr>
                    <w:top w:val="none" w:sz="0" w:space="0" w:color="auto"/>
                    <w:left w:val="none" w:sz="0" w:space="0" w:color="auto"/>
                    <w:bottom w:val="none" w:sz="0" w:space="0" w:color="auto"/>
                    <w:right w:val="none" w:sz="0" w:space="0" w:color="auto"/>
                  </w:divBdr>
                </w:div>
                <w:div w:id="706684163">
                  <w:marLeft w:val="0"/>
                  <w:marRight w:val="0"/>
                  <w:marTop w:val="0"/>
                  <w:marBottom w:val="0"/>
                  <w:divBdr>
                    <w:top w:val="none" w:sz="0" w:space="0" w:color="auto"/>
                    <w:left w:val="none" w:sz="0" w:space="0" w:color="auto"/>
                    <w:bottom w:val="none" w:sz="0" w:space="0" w:color="auto"/>
                    <w:right w:val="none" w:sz="0" w:space="0" w:color="auto"/>
                  </w:divBdr>
                </w:div>
                <w:div w:id="2058511210">
                  <w:marLeft w:val="0"/>
                  <w:marRight w:val="0"/>
                  <w:marTop w:val="0"/>
                  <w:marBottom w:val="0"/>
                  <w:divBdr>
                    <w:top w:val="none" w:sz="0" w:space="0" w:color="auto"/>
                    <w:left w:val="none" w:sz="0" w:space="0" w:color="auto"/>
                    <w:bottom w:val="none" w:sz="0" w:space="0" w:color="auto"/>
                    <w:right w:val="none" w:sz="0" w:space="0" w:color="auto"/>
                  </w:divBdr>
                </w:div>
                <w:div w:id="277612410">
                  <w:marLeft w:val="0"/>
                  <w:marRight w:val="0"/>
                  <w:marTop w:val="0"/>
                  <w:marBottom w:val="0"/>
                  <w:divBdr>
                    <w:top w:val="none" w:sz="0" w:space="0" w:color="auto"/>
                    <w:left w:val="none" w:sz="0" w:space="0" w:color="auto"/>
                    <w:bottom w:val="none" w:sz="0" w:space="0" w:color="auto"/>
                    <w:right w:val="none" w:sz="0" w:space="0" w:color="auto"/>
                  </w:divBdr>
                </w:div>
                <w:div w:id="1431001952">
                  <w:marLeft w:val="0"/>
                  <w:marRight w:val="0"/>
                  <w:marTop w:val="0"/>
                  <w:marBottom w:val="0"/>
                  <w:divBdr>
                    <w:top w:val="none" w:sz="0" w:space="0" w:color="auto"/>
                    <w:left w:val="none" w:sz="0" w:space="0" w:color="auto"/>
                    <w:bottom w:val="none" w:sz="0" w:space="0" w:color="auto"/>
                    <w:right w:val="none" w:sz="0" w:space="0" w:color="auto"/>
                  </w:divBdr>
                </w:div>
                <w:div w:id="36399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389521">
          <w:marLeft w:val="0"/>
          <w:marRight w:val="0"/>
          <w:marTop w:val="150"/>
          <w:marBottom w:val="150"/>
          <w:divBdr>
            <w:top w:val="none" w:sz="0" w:space="0" w:color="auto"/>
            <w:left w:val="none" w:sz="0" w:space="0" w:color="auto"/>
            <w:bottom w:val="none" w:sz="0" w:space="0" w:color="auto"/>
            <w:right w:val="none" w:sz="0" w:space="0" w:color="auto"/>
          </w:divBdr>
          <w:divsChild>
            <w:div w:id="1499463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51281">
      <w:bodyDiv w:val="1"/>
      <w:marLeft w:val="0"/>
      <w:marRight w:val="0"/>
      <w:marTop w:val="0"/>
      <w:marBottom w:val="0"/>
      <w:divBdr>
        <w:top w:val="none" w:sz="0" w:space="0" w:color="auto"/>
        <w:left w:val="none" w:sz="0" w:space="0" w:color="auto"/>
        <w:bottom w:val="none" w:sz="0" w:space="0" w:color="auto"/>
        <w:right w:val="none" w:sz="0" w:space="0" w:color="auto"/>
      </w:divBdr>
      <w:divsChild>
        <w:div w:id="784694611">
          <w:marLeft w:val="0"/>
          <w:marRight w:val="0"/>
          <w:marTop w:val="0"/>
          <w:marBottom w:val="0"/>
          <w:divBdr>
            <w:top w:val="none" w:sz="0" w:space="0" w:color="auto"/>
            <w:left w:val="none" w:sz="0" w:space="0" w:color="auto"/>
            <w:bottom w:val="none" w:sz="0" w:space="0" w:color="auto"/>
            <w:right w:val="none" w:sz="0" w:space="0" w:color="auto"/>
          </w:divBdr>
        </w:div>
      </w:divsChild>
    </w:div>
    <w:div w:id="75827543">
      <w:bodyDiv w:val="1"/>
      <w:marLeft w:val="0"/>
      <w:marRight w:val="0"/>
      <w:marTop w:val="0"/>
      <w:marBottom w:val="0"/>
      <w:divBdr>
        <w:top w:val="none" w:sz="0" w:space="0" w:color="auto"/>
        <w:left w:val="none" w:sz="0" w:space="0" w:color="auto"/>
        <w:bottom w:val="none" w:sz="0" w:space="0" w:color="auto"/>
        <w:right w:val="none" w:sz="0" w:space="0" w:color="auto"/>
      </w:divBdr>
    </w:div>
    <w:div w:id="78067776">
      <w:bodyDiv w:val="1"/>
      <w:marLeft w:val="0"/>
      <w:marRight w:val="0"/>
      <w:marTop w:val="0"/>
      <w:marBottom w:val="0"/>
      <w:divBdr>
        <w:top w:val="none" w:sz="0" w:space="0" w:color="auto"/>
        <w:left w:val="none" w:sz="0" w:space="0" w:color="auto"/>
        <w:bottom w:val="none" w:sz="0" w:space="0" w:color="auto"/>
        <w:right w:val="none" w:sz="0" w:space="0" w:color="auto"/>
      </w:divBdr>
    </w:div>
    <w:div w:id="90322706">
      <w:bodyDiv w:val="1"/>
      <w:marLeft w:val="0"/>
      <w:marRight w:val="0"/>
      <w:marTop w:val="0"/>
      <w:marBottom w:val="0"/>
      <w:divBdr>
        <w:top w:val="none" w:sz="0" w:space="0" w:color="auto"/>
        <w:left w:val="none" w:sz="0" w:space="0" w:color="auto"/>
        <w:bottom w:val="none" w:sz="0" w:space="0" w:color="auto"/>
        <w:right w:val="none" w:sz="0" w:space="0" w:color="auto"/>
      </w:divBdr>
    </w:div>
    <w:div w:id="91706302">
      <w:bodyDiv w:val="1"/>
      <w:marLeft w:val="0"/>
      <w:marRight w:val="0"/>
      <w:marTop w:val="0"/>
      <w:marBottom w:val="0"/>
      <w:divBdr>
        <w:top w:val="none" w:sz="0" w:space="0" w:color="auto"/>
        <w:left w:val="none" w:sz="0" w:space="0" w:color="auto"/>
        <w:bottom w:val="none" w:sz="0" w:space="0" w:color="auto"/>
        <w:right w:val="none" w:sz="0" w:space="0" w:color="auto"/>
      </w:divBdr>
    </w:div>
    <w:div w:id="92631820">
      <w:bodyDiv w:val="1"/>
      <w:marLeft w:val="0"/>
      <w:marRight w:val="0"/>
      <w:marTop w:val="0"/>
      <w:marBottom w:val="0"/>
      <w:divBdr>
        <w:top w:val="none" w:sz="0" w:space="0" w:color="auto"/>
        <w:left w:val="none" w:sz="0" w:space="0" w:color="auto"/>
        <w:bottom w:val="none" w:sz="0" w:space="0" w:color="auto"/>
        <w:right w:val="none" w:sz="0" w:space="0" w:color="auto"/>
      </w:divBdr>
    </w:div>
    <w:div w:id="95945260">
      <w:bodyDiv w:val="1"/>
      <w:marLeft w:val="0"/>
      <w:marRight w:val="0"/>
      <w:marTop w:val="0"/>
      <w:marBottom w:val="0"/>
      <w:divBdr>
        <w:top w:val="none" w:sz="0" w:space="0" w:color="auto"/>
        <w:left w:val="none" w:sz="0" w:space="0" w:color="auto"/>
        <w:bottom w:val="none" w:sz="0" w:space="0" w:color="auto"/>
        <w:right w:val="none" w:sz="0" w:space="0" w:color="auto"/>
      </w:divBdr>
    </w:div>
    <w:div w:id="100102996">
      <w:bodyDiv w:val="1"/>
      <w:marLeft w:val="0"/>
      <w:marRight w:val="0"/>
      <w:marTop w:val="0"/>
      <w:marBottom w:val="0"/>
      <w:divBdr>
        <w:top w:val="none" w:sz="0" w:space="0" w:color="auto"/>
        <w:left w:val="none" w:sz="0" w:space="0" w:color="auto"/>
        <w:bottom w:val="none" w:sz="0" w:space="0" w:color="auto"/>
        <w:right w:val="none" w:sz="0" w:space="0" w:color="auto"/>
      </w:divBdr>
    </w:div>
    <w:div w:id="101390034">
      <w:bodyDiv w:val="1"/>
      <w:marLeft w:val="0"/>
      <w:marRight w:val="0"/>
      <w:marTop w:val="0"/>
      <w:marBottom w:val="0"/>
      <w:divBdr>
        <w:top w:val="none" w:sz="0" w:space="0" w:color="auto"/>
        <w:left w:val="none" w:sz="0" w:space="0" w:color="auto"/>
        <w:bottom w:val="none" w:sz="0" w:space="0" w:color="auto"/>
        <w:right w:val="none" w:sz="0" w:space="0" w:color="auto"/>
      </w:divBdr>
    </w:div>
    <w:div w:id="110167741">
      <w:bodyDiv w:val="1"/>
      <w:marLeft w:val="0"/>
      <w:marRight w:val="0"/>
      <w:marTop w:val="0"/>
      <w:marBottom w:val="0"/>
      <w:divBdr>
        <w:top w:val="none" w:sz="0" w:space="0" w:color="auto"/>
        <w:left w:val="none" w:sz="0" w:space="0" w:color="auto"/>
        <w:bottom w:val="none" w:sz="0" w:space="0" w:color="auto"/>
        <w:right w:val="none" w:sz="0" w:space="0" w:color="auto"/>
      </w:divBdr>
    </w:div>
    <w:div w:id="111018591">
      <w:bodyDiv w:val="1"/>
      <w:marLeft w:val="0"/>
      <w:marRight w:val="0"/>
      <w:marTop w:val="0"/>
      <w:marBottom w:val="0"/>
      <w:divBdr>
        <w:top w:val="none" w:sz="0" w:space="0" w:color="auto"/>
        <w:left w:val="none" w:sz="0" w:space="0" w:color="auto"/>
        <w:bottom w:val="none" w:sz="0" w:space="0" w:color="auto"/>
        <w:right w:val="none" w:sz="0" w:space="0" w:color="auto"/>
      </w:divBdr>
    </w:div>
    <w:div w:id="112140564">
      <w:bodyDiv w:val="1"/>
      <w:marLeft w:val="0"/>
      <w:marRight w:val="0"/>
      <w:marTop w:val="0"/>
      <w:marBottom w:val="0"/>
      <w:divBdr>
        <w:top w:val="none" w:sz="0" w:space="0" w:color="auto"/>
        <w:left w:val="none" w:sz="0" w:space="0" w:color="auto"/>
        <w:bottom w:val="none" w:sz="0" w:space="0" w:color="auto"/>
        <w:right w:val="none" w:sz="0" w:space="0" w:color="auto"/>
      </w:divBdr>
    </w:div>
    <w:div w:id="113714636">
      <w:bodyDiv w:val="1"/>
      <w:marLeft w:val="0"/>
      <w:marRight w:val="0"/>
      <w:marTop w:val="0"/>
      <w:marBottom w:val="0"/>
      <w:divBdr>
        <w:top w:val="none" w:sz="0" w:space="0" w:color="auto"/>
        <w:left w:val="none" w:sz="0" w:space="0" w:color="auto"/>
        <w:bottom w:val="none" w:sz="0" w:space="0" w:color="auto"/>
        <w:right w:val="none" w:sz="0" w:space="0" w:color="auto"/>
      </w:divBdr>
    </w:div>
    <w:div w:id="120996859">
      <w:bodyDiv w:val="1"/>
      <w:marLeft w:val="0"/>
      <w:marRight w:val="0"/>
      <w:marTop w:val="0"/>
      <w:marBottom w:val="0"/>
      <w:divBdr>
        <w:top w:val="none" w:sz="0" w:space="0" w:color="auto"/>
        <w:left w:val="none" w:sz="0" w:space="0" w:color="auto"/>
        <w:bottom w:val="none" w:sz="0" w:space="0" w:color="auto"/>
        <w:right w:val="none" w:sz="0" w:space="0" w:color="auto"/>
      </w:divBdr>
    </w:div>
    <w:div w:id="122815168">
      <w:bodyDiv w:val="1"/>
      <w:marLeft w:val="0"/>
      <w:marRight w:val="0"/>
      <w:marTop w:val="0"/>
      <w:marBottom w:val="0"/>
      <w:divBdr>
        <w:top w:val="none" w:sz="0" w:space="0" w:color="auto"/>
        <w:left w:val="none" w:sz="0" w:space="0" w:color="auto"/>
        <w:bottom w:val="none" w:sz="0" w:space="0" w:color="auto"/>
        <w:right w:val="none" w:sz="0" w:space="0" w:color="auto"/>
      </w:divBdr>
      <w:divsChild>
        <w:div w:id="1276057935">
          <w:marLeft w:val="0"/>
          <w:marRight w:val="0"/>
          <w:marTop w:val="0"/>
          <w:marBottom w:val="0"/>
          <w:divBdr>
            <w:top w:val="none" w:sz="0" w:space="0" w:color="auto"/>
            <w:left w:val="none" w:sz="0" w:space="0" w:color="auto"/>
            <w:bottom w:val="none" w:sz="0" w:space="0" w:color="auto"/>
            <w:right w:val="none" w:sz="0" w:space="0" w:color="auto"/>
          </w:divBdr>
        </w:div>
      </w:divsChild>
    </w:div>
    <w:div w:id="128286034">
      <w:bodyDiv w:val="1"/>
      <w:marLeft w:val="0"/>
      <w:marRight w:val="0"/>
      <w:marTop w:val="0"/>
      <w:marBottom w:val="0"/>
      <w:divBdr>
        <w:top w:val="none" w:sz="0" w:space="0" w:color="auto"/>
        <w:left w:val="none" w:sz="0" w:space="0" w:color="auto"/>
        <w:bottom w:val="none" w:sz="0" w:space="0" w:color="auto"/>
        <w:right w:val="none" w:sz="0" w:space="0" w:color="auto"/>
      </w:divBdr>
    </w:div>
    <w:div w:id="134226330">
      <w:bodyDiv w:val="1"/>
      <w:marLeft w:val="0"/>
      <w:marRight w:val="0"/>
      <w:marTop w:val="0"/>
      <w:marBottom w:val="0"/>
      <w:divBdr>
        <w:top w:val="none" w:sz="0" w:space="0" w:color="auto"/>
        <w:left w:val="none" w:sz="0" w:space="0" w:color="auto"/>
        <w:bottom w:val="none" w:sz="0" w:space="0" w:color="auto"/>
        <w:right w:val="none" w:sz="0" w:space="0" w:color="auto"/>
      </w:divBdr>
    </w:div>
    <w:div w:id="145900680">
      <w:bodyDiv w:val="1"/>
      <w:marLeft w:val="0"/>
      <w:marRight w:val="0"/>
      <w:marTop w:val="0"/>
      <w:marBottom w:val="0"/>
      <w:divBdr>
        <w:top w:val="none" w:sz="0" w:space="0" w:color="auto"/>
        <w:left w:val="none" w:sz="0" w:space="0" w:color="auto"/>
        <w:bottom w:val="none" w:sz="0" w:space="0" w:color="auto"/>
        <w:right w:val="none" w:sz="0" w:space="0" w:color="auto"/>
      </w:divBdr>
    </w:div>
    <w:div w:id="152600273">
      <w:bodyDiv w:val="1"/>
      <w:marLeft w:val="0"/>
      <w:marRight w:val="0"/>
      <w:marTop w:val="0"/>
      <w:marBottom w:val="0"/>
      <w:divBdr>
        <w:top w:val="none" w:sz="0" w:space="0" w:color="auto"/>
        <w:left w:val="none" w:sz="0" w:space="0" w:color="auto"/>
        <w:bottom w:val="none" w:sz="0" w:space="0" w:color="auto"/>
        <w:right w:val="none" w:sz="0" w:space="0" w:color="auto"/>
      </w:divBdr>
      <w:divsChild>
        <w:div w:id="761338488">
          <w:marLeft w:val="0"/>
          <w:marRight w:val="0"/>
          <w:marTop w:val="0"/>
          <w:marBottom w:val="0"/>
          <w:divBdr>
            <w:top w:val="none" w:sz="0" w:space="0" w:color="auto"/>
            <w:left w:val="none" w:sz="0" w:space="0" w:color="auto"/>
            <w:bottom w:val="none" w:sz="0" w:space="0" w:color="auto"/>
            <w:right w:val="none" w:sz="0" w:space="0" w:color="auto"/>
          </w:divBdr>
        </w:div>
      </w:divsChild>
    </w:div>
    <w:div w:id="153382214">
      <w:bodyDiv w:val="1"/>
      <w:marLeft w:val="0"/>
      <w:marRight w:val="0"/>
      <w:marTop w:val="0"/>
      <w:marBottom w:val="0"/>
      <w:divBdr>
        <w:top w:val="none" w:sz="0" w:space="0" w:color="auto"/>
        <w:left w:val="none" w:sz="0" w:space="0" w:color="auto"/>
        <w:bottom w:val="none" w:sz="0" w:space="0" w:color="auto"/>
        <w:right w:val="none" w:sz="0" w:space="0" w:color="auto"/>
      </w:divBdr>
      <w:divsChild>
        <w:div w:id="598875701">
          <w:marLeft w:val="0"/>
          <w:marRight w:val="0"/>
          <w:marTop w:val="0"/>
          <w:marBottom w:val="0"/>
          <w:divBdr>
            <w:top w:val="none" w:sz="0" w:space="0" w:color="auto"/>
            <w:left w:val="none" w:sz="0" w:space="0" w:color="auto"/>
            <w:bottom w:val="none" w:sz="0" w:space="0" w:color="auto"/>
            <w:right w:val="none" w:sz="0" w:space="0" w:color="auto"/>
          </w:divBdr>
          <w:divsChild>
            <w:div w:id="710031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09049">
      <w:bodyDiv w:val="1"/>
      <w:marLeft w:val="0"/>
      <w:marRight w:val="0"/>
      <w:marTop w:val="0"/>
      <w:marBottom w:val="0"/>
      <w:divBdr>
        <w:top w:val="none" w:sz="0" w:space="0" w:color="auto"/>
        <w:left w:val="none" w:sz="0" w:space="0" w:color="auto"/>
        <w:bottom w:val="none" w:sz="0" w:space="0" w:color="auto"/>
        <w:right w:val="none" w:sz="0" w:space="0" w:color="auto"/>
      </w:divBdr>
    </w:div>
    <w:div w:id="207303162">
      <w:bodyDiv w:val="1"/>
      <w:marLeft w:val="0"/>
      <w:marRight w:val="0"/>
      <w:marTop w:val="0"/>
      <w:marBottom w:val="0"/>
      <w:divBdr>
        <w:top w:val="none" w:sz="0" w:space="0" w:color="auto"/>
        <w:left w:val="none" w:sz="0" w:space="0" w:color="auto"/>
        <w:bottom w:val="none" w:sz="0" w:space="0" w:color="auto"/>
        <w:right w:val="none" w:sz="0" w:space="0" w:color="auto"/>
      </w:divBdr>
    </w:div>
    <w:div w:id="209659431">
      <w:bodyDiv w:val="1"/>
      <w:marLeft w:val="0"/>
      <w:marRight w:val="0"/>
      <w:marTop w:val="0"/>
      <w:marBottom w:val="0"/>
      <w:divBdr>
        <w:top w:val="none" w:sz="0" w:space="0" w:color="auto"/>
        <w:left w:val="none" w:sz="0" w:space="0" w:color="auto"/>
        <w:bottom w:val="none" w:sz="0" w:space="0" w:color="auto"/>
        <w:right w:val="none" w:sz="0" w:space="0" w:color="auto"/>
      </w:divBdr>
    </w:div>
    <w:div w:id="230120417">
      <w:bodyDiv w:val="1"/>
      <w:marLeft w:val="0"/>
      <w:marRight w:val="0"/>
      <w:marTop w:val="0"/>
      <w:marBottom w:val="0"/>
      <w:divBdr>
        <w:top w:val="none" w:sz="0" w:space="0" w:color="auto"/>
        <w:left w:val="none" w:sz="0" w:space="0" w:color="auto"/>
        <w:bottom w:val="none" w:sz="0" w:space="0" w:color="auto"/>
        <w:right w:val="none" w:sz="0" w:space="0" w:color="auto"/>
      </w:divBdr>
    </w:div>
    <w:div w:id="231740691">
      <w:bodyDiv w:val="1"/>
      <w:marLeft w:val="0"/>
      <w:marRight w:val="0"/>
      <w:marTop w:val="0"/>
      <w:marBottom w:val="0"/>
      <w:divBdr>
        <w:top w:val="none" w:sz="0" w:space="0" w:color="auto"/>
        <w:left w:val="none" w:sz="0" w:space="0" w:color="auto"/>
        <w:bottom w:val="none" w:sz="0" w:space="0" w:color="auto"/>
        <w:right w:val="none" w:sz="0" w:space="0" w:color="auto"/>
      </w:divBdr>
    </w:div>
    <w:div w:id="264190188">
      <w:bodyDiv w:val="1"/>
      <w:marLeft w:val="0"/>
      <w:marRight w:val="0"/>
      <w:marTop w:val="0"/>
      <w:marBottom w:val="0"/>
      <w:divBdr>
        <w:top w:val="none" w:sz="0" w:space="0" w:color="auto"/>
        <w:left w:val="none" w:sz="0" w:space="0" w:color="auto"/>
        <w:bottom w:val="none" w:sz="0" w:space="0" w:color="auto"/>
        <w:right w:val="none" w:sz="0" w:space="0" w:color="auto"/>
      </w:divBdr>
    </w:div>
    <w:div w:id="266080166">
      <w:bodyDiv w:val="1"/>
      <w:marLeft w:val="0"/>
      <w:marRight w:val="0"/>
      <w:marTop w:val="0"/>
      <w:marBottom w:val="0"/>
      <w:divBdr>
        <w:top w:val="none" w:sz="0" w:space="0" w:color="auto"/>
        <w:left w:val="none" w:sz="0" w:space="0" w:color="auto"/>
        <w:bottom w:val="none" w:sz="0" w:space="0" w:color="auto"/>
        <w:right w:val="none" w:sz="0" w:space="0" w:color="auto"/>
      </w:divBdr>
      <w:divsChild>
        <w:div w:id="626739554">
          <w:marLeft w:val="0"/>
          <w:marRight w:val="0"/>
          <w:marTop w:val="0"/>
          <w:marBottom w:val="0"/>
          <w:divBdr>
            <w:top w:val="none" w:sz="0" w:space="0" w:color="auto"/>
            <w:left w:val="none" w:sz="0" w:space="0" w:color="auto"/>
            <w:bottom w:val="none" w:sz="0" w:space="0" w:color="auto"/>
            <w:right w:val="none" w:sz="0" w:space="0" w:color="auto"/>
          </w:divBdr>
        </w:div>
        <w:div w:id="1327780711">
          <w:marLeft w:val="0"/>
          <w:marRight w:val="0"/>
          <w:marTop w:val="0"/>
          <w:marBottom w:val="0"/>
          <w:divBdr>
            <w:top w:val="none" w:sz="0" w:space="0" w:color="auto"/>
            <w:left w:val="none" w:sz="0" w:space="0" w:color="auto"/>
            <w:bottom w:val="none" w:sz="0" w:space="0" w:color="auto"/>
            <w:right w:val="none" w:sz="0" w:space="0" w:color="auto"/>
          </w:divBdr>
        </w:div>
        <w:div w:id="920798471">
          <w:marLeft w:val="0"/>
          <w:marRight w:val="0"/>
          <w:marTop w:val="0"/>
          <w:marBottom w:val="0"/>
          <w:divBdr>
            <w:top w:val="none" w:sz="0" w:space="0" w:color="auto"/>
            <w:left w:val="none" w:sz="0" w:space="0" w:color="auto"/>
            <w:bottom w:val="none" w:sz="0" w:space="0" w:color="auto"/>
            <w:right w:val="none" w:sz="0" w:space="0" w:color="auto"/>
          </w:divBdr>
        </w:div>
        <w:div w:id="913667610">
          <w:marLeft w:val="0"/>
          <w:marRight w:val="0"/>
          <w:marTop w:val="0"/>
          <w:marBottom w:val="0"/>
          <w:divBdr>
            <w:top w:val="none" w:sz="0" w:space="0" w:color="auto"/>
            <w:left w:val="none" w:sz="0" w:space="0" w:color="auto"/>
            <w:bottom w:val="none" w:sz="0" w:space="0" w:color="auto"/>
            <w:right w:val="none" w:sz="0" w:space="0" w:color="auto"/>
          </w:divBdr>
        </w:div>
        <w:div w:id="2063558270">
          <w:marLeft w:val="0"/>
          <w:marRight w:val="0"/>
          <w:marTop w:val="0"/>
          <w:marBottom w:val="0"/>
          <w:divBdr>
            <w:top w:val="none" w:sz="0" w:space="0" w:color="auto"/>
            <w:left w:val="none" w:sz="0" w:space="0" w:color="auto"/>
            <w:bottom w:val="none" w:sz="0" w:space="0" w:color="auto"/>
            <w:right w:val="none" w:sz="0" w:space="0" w:color="auto"/>
          </w:divBdr>
        </w:div>
        <w:div w:id="98573969">
          <w:marLeft w:val="0"/>
          <w:marRight w:val="0"/>
          <w:marTop w:val="0"/>
          <w:marBottom w:val="0"/>
          <w:divBdr>
            <w:top w:val="none" w:sz="0" w:space="0" w:color="auto"/>
            <w:left w:val="none" w:sz="0" w:space="0" w:color="auto"/>
            <w:bottom w:val="none" w:sz="0" w:space="0" w:color="auto"/>
            <w:right w:val="none" w:sz="0" w:space="0" w:color="auto"/>
          </w:divBdr>
        </w:div>
        <w:div w:id="653215360">
          <w:marLeft w:val="0"/>
          <w:marRight w:val="0"/>
          <w:marTop w:val="0"/>
          <w:marBottom w:val="0"/>
          <w:divBdr>
            <w:top w:val="none" w:sz="0" w:space="0" w:color="auto"/>
            <w:left w:val="none" w:sz="0" w:space="0" w:color="auto"/>
            <w:bottom w:val="none" w:sz="0" w:space="0" w:color="auto"/>
            <w:right w:val="none" w:sz="0" w:space="0" w:color="auto"/>
          </w:divBdr>
        </w:div>
        <w:div w:id="782648177">
          <w:marLeft w:val="0"/>
          <w:marRight w:val="0"/>
          <w:marTop w:val="0"/>
          <w:marBottom w:val="0"/>
          <w:divBdr>
            <w:top w:val="none" w:sz="0" w:space="0" w:color="auto"/>
            <w:left w:val="none" w:sz="0" w:space="0" w:color="auto"/>
            <w:bottom w:val="none" w:sz="0" w:space="0" w:color="auto"/>
            <w:right w:val="none" w:sz="0" w:space="0" w:color="auto"/>
          </w:divBdr>
        </w:div>
        <w:div w:id="1849442375">
          <w:marLeft w:val="0"/>
          <w:marRight w:val="0"/>
          <w:marTop w:val="0"/>
          <w:marBottom w:val="0"/>
          <w:divBdr>
            <w:top w:val="none" w:sz="0" w:space="0" w:color="auto"/>
            <w:left w:val="none" w:sz="0" w:space="0" w:color="auto"/>
            <w:bottom w:val="none" w:sz="0" w:space="0" w:color="auto"/>
            <w:right w:val="none" w:sz="0" w:space="0" w:color="auto"/>
          </w:divBdr>
        </w:div>
        <w:div w:id="201137398">
          <w:marLeft w:val="0"/>
          <w:marRight w:val="0"/>
          <w:marTop w:val="0"/>
          <w:marBottom w:val="0"/>
          <w:divBdr>
            <w:top w:val="none" w:sz="0" w:space="0" w:color="auto"/>
            <w:left w:val="none" w:sz="0" w:space="0" w:color="auto"/>
            <w:bottom w:val="none" w:sz="0" w:space="0" w:color="auto"/>
            <w:right w:val="none" w:sz="0" w:space="0" w:color="auto"/>
          </w:divBdr>
        </w:div>
        <w:div w:id="619914886">
          <w:marLeft w:val="0"/>
          <w:marRight w:val="0"/>
          <w:marTop w:val="0"/>
          <w:marBottom w:val="0"/>
          <w:divBdr>
            <w:top w:val="none" w:sz="0" w:space="0" w:color="auto"/>
            <w:left w:val="none" w:sz="0" w:space="0" w:color="auto"/>
            <w:bottom w:val="none" w:sz="0" w:space="0" w:color="auto"/>
            <w:right w:val="none" w:sz="0" w:space="0" w:color="auto"/>
          </w:divBdr>
        </w:div>
        <w:div w:id="1809391782">
          <w:marLeft w:val="0"/>
          <w:marRight w:val="0"/>
          <w:marTop w:val="0"/>
          <w:marBottom w:val="0"/>
          <w:divBdr>
            <w:top w:val="none" w:sz="0" w:space="0" w:color="auto"/>
            <w:left w:val="none" w:sz="0" w:space="0" w:color="auto"/>
            <w:bottom w:val="none" w:sz="0" w:space="0" w:color="auto"/>
            <w:right w:val="none" w:sz="0" w:space="0" w:color="auto"/>
          </w:divBdr>
        </w:div>
      </w:divsChild>
    </w:div>
    <w:div w:id="275676148">
      <w:bodyDiv w:val="1"/>
      <w:marLeft w:val="0"/>
      <w:marRight w:val="0"/>
      <w:marTop w:val="0"/>
      <w:marBottom w:val="0"/>
      <w:divBdr>
        <w:top w:val="none" w:sz="0" w:space="0" w:color="auto"/>
        <w:left w:val="none" w:sz="0" w:space="0" w:color="auto"/>
        <w:bottom w:val="none" w:sz="0" w:space="0" w:color="auto"/>
        <w:right w:val="none" w:sz="0" w:space="0" w:color="auto"/>
      </w:divBdr>
      <w:divsChild>
        <w:div w:id="1475834274">
          <w:marLeft w:val="0"/>
          <w:marRight w:val="0"/>
          <w:marTop w:val="0"/>
          <w:marBottom w:val="0"/>
          <w:divBdr>
            <w:top w:val="none" w:sz="0" w:space="0" w:color="auto"/>
            <w:left w:val="none" w:sz="0" w:space="0" w:color="auto"/>
            <w:bottom w:val="none" w:sz="0" w:space="0" w:color="auto"/>
            <w:right w:val="none" w:sz="0" w:space="0" w:color="auto"/>
          </w:divBdr>
        </w:div>
        <w:div w:id="1814178832">
          <w:marLeft w:val="0"/>
          <w:marRight w:val="0"/>
          <w:marTop w:val="0"/>
          <w:marBottom w:val="0"/>
          <w:divBdr>
            <w:top w:val="none" w:sz="0" w:space="0" w:color="auto"/>
            <w:left w:val="none" w:sz="0" w:space="0" w:color="auto"/>
            <w:bottom w:val="none" w:sz="0" w:space="0" w:color="auto"/>
            <w:right w:val="none" w:sz="0" w:space="0" w:color="auto"/>
          </w:divBdr>
        </w:div>
        <w:div w:id="428431713">
          <w:marLeft w:val="0"/>
          <w:marRight w:val="0"/>
          <w:marTop w:val="0"/>
          <w:marBottom w:val="0"/>
          <w:divBdr>
            <w:top w:val="none" w:sz="0" w:space="0" w:color="auto"/>
            <w:left w:val="none" w:sz="0" w:space="0" w:color="auto"/>
            <w:bottom w:val="none" w:sz="0" w:space="0" w:color="auto"/>
            <w:right w:val="none" w:sz="0" w:space="0" w:color="auto"/>
          </w:divBdr>
          <w:divsChild>
            <w:div w:id="2007708709">
              <w:marLeft w:val="0"/>
              <w:marRight w:val="0"/>
              <w:marTop w:val="0"/>
              <w:marBottom w:val="0"/>
              <w:divBdr>
                <w:top w:val="none" w:sz="0" w:space="0" w:color="auto"/>
                <w:left w:val="none" w:sz="0" w:space="0" w:color="auto"/>
                <w:bottom w:val="none" w:sz="0" w:space="0" w:color="auto"/>
                <w:right w:val="none" w:sz="0" w:space="0" w:color="auto"/>
              </w:divBdr>
            </w:div>
            <w:div w:id="2097239971">
              <w:marLeft w:val="0"/>
              <w:marRight w:val="0"/>
              <w:marTop w:val="0"/>
              <w:marBottom w:val="0"/>
              <w:divBdr>
                <w:top w:val="none" w:sz="0" w:space="0" w:color="auto"/>
                <w:left w:val="none" w:sz="0" w:space="0" w:color="auto"/>
                <w:bottom w:val="none" w:sz="0" w:space="0" w:color="auto"/>
                <w:right w:val="none" w:sz="0" w:space="0" w:color="auto"/>
              </w:divBdr>
            </w:div>
            <w:div w:id="874848949">
              <w:marLeft w:val="0"/>
              <w:marRight w:val="0"/>
              <w:marTop w:val="0"/>
              <w:marBottom w:val="0"/>
              <w:divBdr>
                <w:top w:val="none" w:sz="0" w:space="0" w:color="auto"/>
                <w:left w:val="none" w:sz="0" w:space="0" w:color="auto"/>
                <w:bottom w:val="none" w:sz="0" w:space="0" w:color="auto"/>
                <w:right w:val="none" w:sz="0" w:space="0" w:color="auto"/>
              </w:divBdr>
            </w:div>
            <w:div w:id="347559660">
              <w:marLeft w:val="0"/>
              <w:marRight w:val="0"/>
              <w:marTop w:val="0"/>
              <w:marBottom w:val="0"/>
              <w:divBdr>
                <w:top w:val="none" w:sz="0" w:space="0" w:color="auto"/>
                <w:left w:val="none" w:sz="0" w:space="0" w:color="auto"/>
                <w:bottom w:val="none" w:sz="0" w:space="0" w:color="auto"/>
                <w:right w:val="none" w:sz="0" w:space="0" w:color="auto"/>
              </w:divBdr>
            </w:div>
            <w:div w:id="950169521">
              <w:marLeft w:val="0"/>
              <w:marRight w:val="0"/>
              <w:marTop w:val="0"/>
              <w:marBottom w:val="0"/>
              <w:divBdr>
                <w:top w:val="none" w:sz="0" w:space="0" w:color="auto"/>
                <w:left w:val="none" w:sz="0" w:space="0" w:color="auto"/>
                <w:bottom w:val="none" w:sz="0" w:space="0" w:color="auto"/>
                <w:right w:val="none" w:sz="0" w:space="0" w:color="auto"/>
              </w:divBdr>
            </w:div>
            <w:div w:id="317466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6159284">
      <w:bodyDiv w:val="1"/>
      <w:marLeft w:val="0"/>
      <w:marRight w:val="0"/>
      <w:marTop w:val="0"/>
      <w:marBottom w:val="0"/>
      <w:divBdr>
        <w:top w:val="none" w:sz="0" w:space="0" w:color="auto"/>
        <w:left w:val="none" w:sz="0" w:space="0" w:color="auto"/>
        <w:bottom w:val="none" w:sz="0" w:space="0" w:color="auto"/>
        <w:right w:val="none" w:sz="0" w:space="0" w:color="auto"/>
      </w:divBdr>
    </w:div>
    <w:div w:id="286208617">
      <w:bodyDiv w:val="1"/>
      <w:marLeft w:val="0"/>
      <w:marRight w:val="0"/>
      <w:marTop w:val="0"/>
      <w:marBottom w:val="0"/>
      <w:divBdr>
        <w:top w:val="none" w:sz="0" w:space="0" w:color="auto"/>
        <w:left w:val="none" w:sz="0" w:space="0" w:color="auto"/>
        <w:bottom w:val="none" w:sz="0" w:space="0" w:color="auto"/>
        <w:right w:val="none" w:sz="0" w:space="0" w:color="auto"/>
      </w:divBdr>
    </w:div>
    <w:div w:id="288516041">
      <w:bodyDiv w:val="1"/>
      <w:marLeft w:val="0"/>
      <w:marRight w:val="0"/>
      <w:marTop w:val="0"/>
      <w:marBottom w:val="0"/>
      <w:divBdr>
        <w:top w:val="none" w:sz="0" w:space="0" w:color="auto"/>
        <w:left w:val="none" w:sz="0" w:space="0" w:color="auto"/>
        <w:bottom w:val="none" w:sz="0" w:space="0" w:color="auto"/>
        <w:right w:val="none" w:sz="0" w:space="0" w:color="auto"/>
      </w:divBdr>
    </w:div>
    <w:div w:id="303513110">
      <w:bodyDiv w:val="1"/>
      <w:marLeft w:val="0"/>
      <w:marRight w:val="0"/>
      <w:marTop w:val="0"/>
      <w:marBottom w:val="0"/>
      <w:divBdr>
        <w:top w:val="none" w:sz="0" w:space="0" w:color="auto"/>
        <w:left w:val="none" w:sz="0" w:space="0" w:color="auto"/>
        <w:bottom w:val="none" w:sz="0" w:space="0" w:color="auto"/>
        <w:right w:val="none" w:sz="0" w:space="0" w:color="auto"/>
      </w:divBdr>
      <w:divsChild>
        <w:div w:id="661815115">
          <w:marLeft w:val="0"/>
          <w:marRight w:val="0"/>
          <w:marTop w:val="0"/>
          <w:marBottom w:val="0"/>
          <w:divBdr>
            <w:top w:val="none" w:sz="0" w:space="0" w:color="auto"/>
            <w:left w:val="none" w:sz="0" w:space="0" w:color="auto"/>
            <w:bottom w:val="none" w:sz="0" w:space="0" w:color="auto"/>
            <w:right w:val="none" w:sz="0" w:space="0" w:color="auto"/>
          </w:divBdr>
        </w:div>
      </w:divsChild>
    </w:div>
    <w:div w:id="316299639">
      <w:bodyDiv w:val="1"/>
      <w:marLeft w:val="0"/>
      <w:marRight w:val="0"/>
      <w:marTop w:val="0"/>
      <w:marBottom w:val="0"/>
      <w:divBdr>
        <w:top w:val="none" w:sz="0" w:space="0" w:color="auto"/>
        <w:left w:val="none" w:sz="0" w:space="0" w:color="auto"/>
        <w:bottom w:val="none" w:sz="0" w:space="0" w:color="auto"/>
        <w:right w:val="none" w:sz="0" w:space="0" w:color="auto"/>
      </w:divBdr>
    </w:div>
    <w:div w:id="317538102">
      <w:bodyDiv w:val="1"/>
      <w:marLeft w:val="0"/>
      <w:marRight w:val="0"/>
      <w:marTop w:val="0"/>
      <w:marBottom w:val="0"/>
      <w:divBdr>
        <w:top w:val="none" w:sz="0" w:space="0" w:color="auto"/>
        <w:left w:val="none" w:sz="0" w:space="0" w:color="auto"/>
        <w:bottom w:val="none" w:sz="0" w:space="0" w:color="auto"/>
        <w:right w:val="none" w:sz="0" w:space="0" w:color="auto"/>
      </w:divBdr>
    </w:div>
    <w:div w:id="323125229">
      <w:bodyDiv w:val="1"/>
      <w:marLeft w:val="0"/>
      <w:marRight w:val="0"/>
      <w:marTop w:val="0"/>
      <w:marBottom w:val="0"/>
      <w:divBdr>
        <w:top w:val="none" w:sz="0" w:space="0" w:color="auto"/>
        <w:left w:val="none" w:sz="0" w:space="0" w:color="auto"/>
        <w:bottom w:val="none" w:sz="0" w:space="0" w:color="auto"/>
        <w:right w:val="none" w:sz="0" w:space="0" w:color="auto"/>
      </w:divBdr>
      <w:divsChild>
        <w:div w:id="309067778">
          <w:marLeft w:val="0"/>
          <w:marRight w:val="0"/>
          <w:marTop w:val="0"/>
          <w:marBottom w:val="0"/>
          <w:divBdr>
            <w:top w:val="none" w:sz="0" w:space="0" w:color="auto"/>
            <w:left w:val="none" w:sz="0" w:space="0" w:color="auto"/>
            <w:bottom w:val="none" w:sz="0" w:space="0" w:color="auto"/>
            <w:right w:val="none" w:sz="0" w:space="0" w:color="auto"/>
          </w:divBdr>
        </w:div>
        <w:div w:id="1399128101">
          <w:marLeft w:val="0"/>
          <w:marRight w:val="0"/>
          <w:marTop w:val="150"/>
          <w:marBottom w:val="0"/>
          <w:divBdr>
            <w:top w:val="none" w:sz="0" w:space="0" w:color="auto"/>
            <w:left w:val="none" w:sz="0" w:space="0" w:color="auto"/>
            <w:bottom w:val="none" w:sz="0" w:space="0" w:color="auto"/>
            <w:right w:val="none" w:sz="0" w:space="0" w:color="auto"/>
          </w:divBdr>
        </w:div>
      </w:divsChild>
    </w:div>
    <w:div w:id="327173781">
      <w:bodyDiv w:val="1"/>
      <w:marLeft w:val="0"/>
      <w:marRight w:val="0"/>
      <w:marTop w:val="0"/>
      <w:marBottom w:val="0"/>
      <w:divBdr>
        <w:top w:val="none" w:sz="0" w:space="0" w:color="auto"/>
        <w:left w:val="none" w:sz="0" w:space="0" w:color="auto"/>
        <w:bottom w:val="none" w:sz="0" w:space="0" w:color="auto"/>
        <w:right w:val="none" w:sz="0" w:space="0" w:color="auto"/>
      </w:divBdr>
    </w:div>
    <w:div w:id="328824304">
      <w:bodyDiv w:val="1"/>
      <w:marLeft w:val="0"/>
      <w:marRight w:val="0"/>
      <w:marTop w:val="0"/>
      <w:marBottom w:val="0"/>
      <w:divBdr>
        <w:top w:val="none" w:sz="0" w:space="0" w:color="auto"/>
        <w:left w:val="none" w:sz="0" w:space="0" w:color="auto"/>
        <w:bottom w:val="none" w:sz="0" w:space="0" w:color="auto"/>
        <w:right w:val="none" w:sz="0" w:space="0" w:color="auto"/>
      </w:divBdr>
    </w:div>
    <w:div w:id="344868268">
      <w:bodyDiv w:val="1"/>
      <w:marLeft w:val="0"/>
      <w:marRight w:val="0"/>
      <w:marTop w:val="0"/>
      <w:marBottom w:val="0"/>
      <w:divBdr>
        <w:top w:val="none" w:sz="0" w:space="0" w:color="auto"/>
        <w:left w:val="none" w:sz="0" w:space="0" w:color="auto"/>
        <w:bottom w:val="none" w:sz="0" w:space="0" w:color="auto"/>
        <w:right w:val="none" w:sz="0" w:space="0" w:color="auto"/>
      </w:divBdr>
    </w:div>
    <w:div w:id="358631533">
      <w:bodyDiv w:val="1"/>
      <w:marLeft w:val="0"/>
      <w:marRight w:val="0"/>
      <w:marTop w:val="0"/>
      <w:marBottom w:val="0"/>
      <w:divBdr>
        <w:top w:val="none" w:sz="0" w:space="0" w:color="auto"/>
        <w:left w:val="none" w:sz="0" w:space="0" w:color="auto"/>
        <w:bottom w:val="none" w:sz="0" w:space="0" w:color="auto"/>
        <w:right w:val="none" w:sz="0" w:space="0" w:color="auto"/>
      </w:divBdr>
      <w:divsChild>
        <w:div w:id="38671792">
          <w:marLeft w:val="0"/>
          <w:marRight w:val="0"/>
          <w:marTop w:val="0"/>
          <w:marBottom w:val="0"/>
          <w:divBdr>
            <w:top w:val="none" w:sz="0" w:space="0" w:color="auto"/>
            <w:left w:val="none" w:sz="0" w:space="0" w:color="auto"/>
            <w:bottom w:val="none" w:sz="0" w:space="0" w:color="auto"/>
            <w:right w:val="none" w:sz="0" w:space="0" w:color="auto"/>
          </w:divBdr>
        </w:div>
      </w:divsChild>
    </w:div>
    <w:div w:id="361320971">
      <w:bodyDiv w:val="1"/>
      <w:marLeft w:val="0"/>
      <w:marRight w:val="0"/>
      <w:marTop w:val="0"/>
      <w:marBottom w:val="0"/>
      <w:divBdr>
        <w:top w:val="none" w:sz="0" w:space="0" w:color="auto"/>
        <w:left w:val="none" w:sz="0" w:space="0" w:color="auto"/>
        <w:bottom w:val="none" w:sz="0" w:space="0" w:color="auto"/>
        <w:right w:val="none" w:sz="0" w:space="0" w:color="auto"/>
      </w:divBdr>
    </w:div>
    <w:div w:id="370689558">
      <w:bodyDiv w:val="1"/>
      <w:marLeft w:val="0"/>
      <w:marRight w:val="0"/>
      <w:marTop w:val="0"/>
      <w:marBottom w:val="0"/>
      <w:divBdr>
        <w:top w:val="none" w:sz="0" w:space="0" w:color="auto"/>
        <w:left w:val="none" w:sz="0" w:space="0" w:color="auto"/>
        <w:bottom w:val="none" w:sz="0" w:space="0" w:color="auto"/>
        <w:right w:val="none" w:sz="0" w:space="0" w:color="auto"/>
      </w:divBdr>
    </w:div>
    <w:div w:id="371272102">
      <w:bodyDiv w:val="1"/>
      <w:marLeft w:val="0"/>
      <w:marRight w:val="0"/>
      <w:marTop w:val="0"/>
      <w:marBottom w:val="0"/>
      <w:divBdr>
        <w:top w:val="none" w:sz="0" w:space="0" w:color="auto"/>
        <w:left w:val="none" w:sz="0" w:space="0" w:color="auto"/>
        <w:bottom w:val="none" w:sz="0" w:space="0" w:color="auto"/>
        <w:right w:val="none" w:sz="0" w:space="0" w:color="auto"/>
      </w:divBdr>
    </w:div>
    <w:div w:id="398404082">
      <w:bodyDiv w:val="1"/>
      <w:marLeft w:val="0"/>
      <w:marRight w:val="0"/>
      <w:marTop w:val="0"/>
      <w:marBottom w:val="0"/>
      <w:divBdr>
        <w:top w:val="none" w:sz="0" w:space="0" w:color="auto"/>
        <w:left w:val="none" w:sz="0" w:space="0" w:color="auto"/>
        <w:bottom w:val="none" w:sz="0" w:space="0" w:color="auto"/>
        <w:right w:val="none" w:sz="0" w:space="0" w:color="auto"/>
      </w:divBdr>
    </w:div>
    <w:div w:id="409274040">
      <w:bodyDiv w:val="1"/>
      <w:marLeft w:val="0"/>
      <w:marRight w:val="0"/>
      <w:marTop w:val="0"/>
      <w:marBottom w:val="0"/>
      <w:divBdr>
        <w:top w:val="none" w:sz="0" w:space="0" w:color="auto"/>
        <w:left w:val="none" w:sz="0" w:space="0" w:color="auto"/>
        <w:bottom w:val="none" w:sz="0" w:space="0" w:color="auto"/>
        <w:right w:val="none" w:sz="0" w:space="0" w:color="auto"/>
      </w:divBdr>
    </w:div>
    <w:div w:id="416483555">
      <w:bodyDiv w:val="1"/>
      <w:marLeft w:val="0"/>
      <w:marRight w:val="0"/>
      <w:marTop w:val="0"/>
      <w:marBottom w:val="0"/>
      <w:divBdr>
        <w:top w:val="none" w:sz="0" w:space="0" w:color="auto"/>
        <w:left w:val="none" w:sz="0" w:space="0" w:color="auto"/>
        <w:bottom w:val="none" w:sz="0" w:space="0" w:color="auto"/>
        <w:right w:val="none" w:sz="0" w:space="0" w:color="auto"/>
      </w:divBdr>
    </w:div>
    <w:div w:id="430778362">
      <w:bodyDiv w:val="1"/>
      <w:marLeft w:val="0"/>
      <w:marRight w:val="0"/>
      <w:marTop w:val="0"/>
      <w:marBottom w:val="0"/>
      <w:divBdr>
        <w:top w:val="none" w:sz="0" w:space="0" w:color="auto"/>
        <w:left w:val="none" w:sz="0" w:space="0" w:color="auto"/>
        <w:bottom w:val="none" w:sz="0" w:space="0" w:color="auto"/>
        <w:right w:val="none" w:sz="0" w:space="0" w:color="auto"/>
      </w:divBdr>
    </w:div>
    <w:div w:id="435292646">
      <w:bodyDiv w:val="1"/>
      <w:marLeft w:val="0"/>
      <w:marRight w:val="0"/>
      <w:marTop w:val="0"/>
      <w:marBottom w:val="0"/>
      <w:divBdr>
        <w:top w:val="none" w:sz="0" w:space="0" w:color="auto"/>
        <w:left w:val="none" w:sz="0" w:space="0" w:color="auto"/>
        <w:bottom w:val="none" w:sz="0" w:space="0" w:color="auto"/>
        <w:right w:val="none" w:sz="0" w:space="0" w:color="auto"/>
      </w:divBdr>
    </w:div>
    <w:div w:id="440341689">
      <w:bodyDiv w:val="1"/>
      <w:marLeft w:val="0"/>
      <w:marRight w:val="0"/>
      <w:marTop w:val="0"/>
      <w:marBottom w:val="0"/>
      <w:divBdr>
        <w:top w:val="none" w:sz="0" w:space="0" w:color="auto"/>
        <w:left w:val="none" w:sz="0" w:space="0" w:color="auto"/>
        <w:bottom w:val="none" w:sz="0" w:space="0" w:color="auto"/>
        <w:right w:val="none" w:sz="0" w:space="0" w:color="auto"/>
      </w:divBdr>
      <w:divsChild>
        <w:div w:id="348683539">
          <w:marLeft w:val="0"/>
          <w:marRight w:val="0"/>
          <w:marTop w:val="0"/>
          <w:marBottom w:val="0"/>
          <w:divBdr>
            <w:top w:val="none" w:sz="0" w:space="0" w:color="auto"/>
            <w:left w:val="none" w:sz="0" w:space="0" w:color="auto"/>
            <w:bottom w:val="none" w:sz="0" w:space="0" w:color="auto"/>
            <w:right w:val="none" w:sz="0" w:space="0" w:color="auto"/>
          </w:divBdr>
        </w:div>
        <w:div w:id="1915044328">
          <w:marLeft w:val="0"/>
          <w:marRight w:val="0"/>
          <w:marTop w:val="0"/>
          <w:marBottom w:val="0"/>
          <w:divBdr>
            <w:top w:val="none" w:sz="0" w:space="0" w:color="auto"/>
            <w:left w:val="none" w:sz="0" w:space="0" w:color="auto"/>
            <w:bottom w:val="none" w:sz="0" w:space="0" w:color="auto"/>
            <w:right w:val="none" w:sz="0" w:space="0" w:color="auto"/>
          </w:divBdr>
        </w:div>
        <w:div w:id="2079865026">
          <w:marLeft w:val="0"/>
          <w:marRight w:val="0"/>
          <w:marTop w:val="0"/>
          <w:marBottom w:val="0"/>
          <w:divBdr>
            <w:top w:val="none" w:sz="0" w:space="0" w:color="auto"/>
            <w:left w:val="none" w:sz="0" w:space="0" w:color="auto"/>
            <w:bottom w:val="none" w:sz="0" w:space="0" w:color="auto"/>
            <w:right w:val="none" w:sz="0" w:space="0" w:color="auto"/>
          </w:divBdr>
        </w:div>
        <w:div w:id="1946380431">
          <w:marLeft w:val="0"/>
          <w:marRight w:val="0"/>
          <w:marTop w:val="0"/>
          <w:marBottom w:val="0"/>
          <w:divBdr>
            <w:top w:val="none" w:sz="0" w:space="0" w:color="auto"/>
            <w:left w:val="none" w:sz="0" w:space="0" w:color="auto"/>
            <w:bottom w:val="none" w:sz="0" w:space="0" w:color="auto"/>
            <w:right w:val="none" w:sz="0" w:space="0" w:color="auto"/>
          </w:divBdr>
        </w:div>
        <w:div w:id="1698389130">
          <w:marLeft w:val="0"/>
          <w:marRight w:val="0"/>
          <w:marTop w:val="0"/>
          <w:marBottom w:val="0"/>
          <w:divBdr>
            <w:top w:val="none" w:sz="0" w:space="0" w:color="auto"/>
            <w:left w:val="none" w:sz="0" w:space="0" w:color="auto"/>
            <w:bottom w:val="none" w:sz="0" w:space="0" w:color="auto"/>
            <w:right w:val="none" w:sz="0" w:space="0" w:color="auto"/>
          </w:divBdr>
        </w:div>
        <w:div w:id="1288775466">
          <w:marLeft w:val="0"/>
          <w:marRight w:val="0"/>
          <w:marTop w:val="0"/>
          <w:marBottom w:val="0"/>
          <w:divBdr>
            <w:top w:val="none" w:sz="0" w:space="0" w:color="auto"/>
            <w:left w:val="none" w:sz="0" w:space="0" w:color="auto"/>
            <w:bottom w:val="none" w:sz="0" w:space="0" w:color="auto"/>
            <w:right w:val="none" w:sz="0" w:space="0" w:color="auto"/>
          </w:divBdr>
        </w:div>
      </w:divsChild>
    </w:div>
    <w:div w:id="447742335">
      <w:bodyDiv w:val="1"/>
      <w:marLeft w:val="0"/>
      <w:marRight w:val="0"/>
      <w:marTop w:val="0"/>
      <w:marBottom w:val="0"/>
      <w:divBdr>
        <w:top w:val="none" w:sz="0" w:space="0" w:color="auto"/>
        <w:left w:val="none" w:sz="0" w:space="0" w:color="auto"/>
        <w:bottom w:val="none" w:sz="0" w:space="0" w:color="auto"/>
        <w:right w:val="none" w:sz="0" w:space="0" w:color="auto"/>
      </w:divBdr>
    </w:div>
    <w:div w:id="449201165">
      <w:bodyDiv w:val="1"/>
      <w:marLeft w:val="0"/>
      <w:marRight w:val="0"/>
      <w:marTop w:val="0"/>
      <w:marBottom w:val="0"/>
      <w:divBdr>
        <w:top w:val="none" w:sz="0" w:space="0" w:color="auto"/>
        <w:left w:val="none" w:sz="0" w:space="0" w:color="auto"/>
        <w:bottom w:val="none" w:sz="0" w:space="0" w:color="auto"/>
        <w:right w:val="none" w:sz="0" w:space="0" w:color="auto"/>
      </w:divBdr>
    </w:div>
    <w:div w:id="467556969">
      <w:bodyDiv w:val="1"/>
      <w:marLeft w:val="0"/>
      <w:marRight w:val="0"/>
      <w:marTop w:val="0"/>
      <w:marBottom w:val="0"/>
      <w:divBdr>
        <w:top w:val="none" w:sz="0" w:space="0" w:color="auto"/>
        <w:left w:val="none" w:sz="0" w:space="0" w:color="auto"/>
        <w:bottom w:val="none" w:sz="0" w:space="0" w:color="auto"/>
        <w:right w:val="none" w:sz="0" w:space="0" w:color="auto"/>
      </w:divBdr>
    </w:div>
    <w:div w:id="472603689">
      <w:bodyDiv w:val="1"/>
      <w:marLeft w:val="0"/>
      <w:marRight w:val="0"/>
      <w:marTop w:val="0"/>
      <w:marBottom w:val="0"/>
      <w:divBdr>
        <w:top w:val="none" w:sz="0" w:space="0" w:color="auto"/>
        <w:left w:val="none" w:sz="0" w:space="0" w:color="auto"/>
        <w:bottom w:val="none" w:sz="0" w:space="0" w:color="auto"/>
        <w:right w:val="none" w:sz="0" w:space="0" w:color="auto"/>
      </w:divBdr>
    </w:div>
    <w:div w:id="479426276">
      <w:bodyDiv w:val="1"/>
      <w:marLeft w:val="0"/>
      <w:marRight w:val="0"/>
      <w:marTop w:val="0"/>
      <w:marBottom w:val="0"/>
      <w:divBdr>
        <w:top w:val="none" w:sz="0" w:space="0" w:color="auto"/>
        <w:left w:val="none" w:sz="0" w:space="0" w:color="auto"/>
        <w:bottom w:val="none" w:sz="0" w:space="0" w:color="auto"/>
        <w:right w:val="none" w:sz="0" w:space="0" w:color="auto"/>
      </w:divBdr>
    </w:div>
    <w:div w:id="485126639">
      <w:bodyDiv w:val="1"/>
      <w:marLeft w:val="0"/>
      <w:marRight w:val="0"/>
      <w:marTop w:val="0"/>
      <w:marBottom w:val="0"/>
      <w:divBdr>
        <w:top w:val="none" w:sz="0" w:space="0" w:color="auto"/>
        <w:left w:val="none" w:sz="0" w:space="0" w:color="auto"/>
        <w:bottom w:val="none" w:sz="0" w:space="0" w:color="auto"/>
        <w:right w:val="none" w:sz="0" w:space="0" w:color="auto"/>
      </w:divBdr>
    </w:div>
    <w:div w:id="489709553">
      <w:bodyDiv w:val="1"/>
      <w:marLeft w:val="0"/>
      <w:marRight w:val="0"/>
      <w:marTop w:val="0"/>
      <w:marBottom w:val="0"/>
      <w:divBdr>
        <w:top w:val="none" w:sz="0" w:space="0" w:color="auto"/>
        <w:left w:val="none" w:sz="0" w:space="0" w:color="auto"/>
        <w:bottom w:val="none" w:sz="0" w:space="0" w:color="auto"/>
        <w:right w:val="none" w:sz="0" w:space="0" w:color="auto"/>
      </w:divBdr>
    </w:div>
    <w:div w:id="496044585">
      <w:bodyDiv w:val="1"/>
      <w:marLeft w:val="0"/>
      <w:marRight w:val="0"/>
      <w:marTop w:val="0"/>
      <w:marBottom w:val="0"/>
      <w:divBdr>
        <w:top w:val="none" w:sz="0" w:space="0" w:color="auto"/>
        <w:left w:val="none" w:sz="0" w:space="0" w:color="auto"/>
        <w:bottom w:val="none" w:sz="0" w:space="0" w:color="auto"/>
        <w:right w:val="none" w:sz="0" w:space="0" w:color="auto"/>
      </w:divBdr>
    </w:div>
    <w:div w:id="511648341">
      <w:bodyDiv w:val="1"/>
      <w:marLeft w:val="0"/>
      <w:marRight w:val="0"/>
      <w:marTop w:val="0"/>
      <w:marBottom w:val="0"/>
      <w:divBdr>
        <w:top w:val="none" w:sz="0" w:space="0" w:color="auto"/>
        <w:left w:val="none" w:sz="0" w:space="0" w:color="auto"/>
        <w:bottom w:val="none" w:sz="0" w:space="0" w:color="auto"/>
        <w:right w:val="none" w:sz="0" w:space="0" w:color="auto"/>
      </w:divBdr>
    </w:div>
    <w:div w:id="517741981">
      <w:bodyDiv w:val="1"/>
      <w:marLeft w:val="0"/>
      <w:marRight w:val="0"/>
      <w:marTop w:val="0"/>
      <w:marBottom w:val="0"/>
      <w:divBdr>
        <w:top w:val="none" w:sz="0" w:space="0" w:color="auto"/>
        <w:left w:val="none" w:sz="0" w:space="0" w:color="auto"/>
        <w:bottom w:val="none" w:sz="0" w:space="0" w:color="auto"/>
        <w:right w:val="none" w:sz="0" w:space="0" w:color="auto"/>
      </w:divBdr>
    </w:div>
    <w:div w:id="530530462">
      <w:bodyDiv w:val="1"/>
      <w:marLeft w:val="0"/>
      <w:marRight w:val="0"/>
      <w:marTop w:val="0"/>
      <w:marBottom w:val="0"/>
      <w:divBdr>
        <w:top w:val="none" w:sz="0" w:space="0" w:color="auto"/>
        <w:left w:val="none" w:sz="0" w:space="0" w:color="auto"/>
        <w:bottom w:val="none" w:sz="0" w:space="0" w:color="auto"/>
        <w:right w:val="none" w:sz="0" w:space="0" w:color="auto"/>
      </w:divBdr>
    </w:div>
    <w:div w:id="546726217">
      <w:bodyDiv w:val="1"/>
      <w:marLeft w:val="0"/>
      <w:marRight w:val="0"/>
      <w:marTop w:val="0"/>
      <w:marBottom w:val="0"/>
      <w:divBdr>
        <w:top w:val="none" w:sz="0" w:space="0" w:color="auto"/>
        <w:left w:val="none" w:sz="0" w:space="0" w:color="auto"/>
        <w:bottom w:val="none" w:sz="0" w:space="0" w:color="auto"/>
        <w:right w:val="none" w:sz="0" w:space="0" w:color="auto"/>
      </w:divBdr>
    </w:div>
    <w:div w:id="550578466">
      <w:bodyDiv w:val="1"/>
      <w:marLeft w:val="0"/>
      <w:marRight w:val="0"/>
      <w:marTop w:val="0"/>
      <w:marBottom w:val="0"/>
      <w:divBdr>
        <w:top w:val="none" w:sz="0" w:space="0" w:color="auto"/>
        <w:left w:val="none" w:sz="0" w:space="0" w:color="auto"/>
        <w:bottom w:val="none" w:sz="0" w:space="0" w:color="auto"/>
        <w:right w:val="none" w:sz="0" w:space="0" w:color="auto"/>
      </w:divBdr>
    </w:div>
    <w:div w:id="553392322">
      <w:bodyDiv w:val="1"/>
      <w:marLeft w:val="0"/>
      <w:marRight w:val="0"/>
      <w:marTop w:val="0"/>
      <w:marBottom w:val="0"/>
      <w:divBdr>
        <w:top w:val="none" w:sz="0" w:space="0" w:color="auto"/>
        <w:left w:val="none" w:sz="0" w:space="0" w:color="auto"/>
        <w:bottom w:val="none" w:sz="0" w:space="0" w:color="auto"/>
        <w:right w:val="none" w:sz="0" w:space="0" w:color="auto"/>
      </w:divBdr>
    </w:div>
    <w:div w:id="557012293">
      <w:bodyDiv w:val="1"/>
      <w:marLeft w:val="0"/>
      <w:marRight w:val="0"/>
      <w:marTop w:val="0"/>
      <w:marBottom w:val="0"/>
      <w:divBdr>
        <w:top w:val="none" w:sz="0" w:space="0" w:color="auto"/>
        <w:left w:val="none" w:sz="0" w:space="0" w:color="auto"/>
        <w:bottom w:val="none" w:sz="0" w:space="0" w:color="auto"/>
        <w:right w:val="none" w:sz="0" w:space="0" w:color="auto"/>
      </w:divBdr>
    </w:div>
    <w:div w:id="566914335">
      <w:bodyDiv w:val="1"/>
      <w:marLeft w:val="0"/>
      <w:marRight w:val="0"/>
      <w:marTop w:val="0"/>
      <w:marBottom w:val="0"/>
      <w:divBdr>
        <w:top w:val="none" w:sz="0" w:space="0" w:color="auto"/>
        <w:left w:val="none" w:sz="0" w:space="0" w:color="auto"/>
        <w:bottom w:val="none" w:sz="0" w:space="0" w:color="auto"/>
        <w:right w:val="none" w:sz="0" w:space="0" w:color="auto"/>
      </w:divBdr>
    </w:div>
    <w:div w:id="586570982">
      <w:bodyDiv w:val="1"/>
      <w:marLeft w:val="0"/>
      <w:marRight w:val="0"/>
      <w:marTop w:val="0"/>
      <w:marBottom w:val="0"/>
      <w:divBdr>
        <w:top w:val="none" w:sz="0" w:space="0" w:color="auto"/>
        <w:left w:val="none" w:sz="0" w:space="0" w:color="auto"/>
        <w:bottom w:val="none" w:sz="0" w:space="0" w:color="auto"/>
        <w:right w:val="none" w:sz="0" w:space="0" w:color="auto"/>
      </w:divBdr>
    </w:div>
    <w:div w:id="586812435">
      <w:bodyDiv w:val="1"/>
      <w:marLeft w:val="0"/>
      <w:marRight w:val="0"/>
      <w:marTop w:val="0"/>
      <w:marBottom w:val="0"/>
      <w:divBdr>
        <w:top w:val="none" w:sz="0" w:space="0" w:color="auto"/>
        <w:left w:val="none" w:sz="0" w:space="0" w:color="auto"/>
        <w:bottom w:val="none" w:sz="0" w:space="0" w:color="auto"/>
        <w:right w:val="none" w:sz="0" w:space="0" w:color="auto"/>
      </w:divBdr>
    </w:div>
    <w:div w:id="598221317">
      <w:bodyDiv w:val="1"/>
      <w:marLeft w:val="0"/>
      <w:marRight w:val="0"/>
      <w:marTop w:val="0"/>
      <w:marBottom w:val="0"/>
      <w:divBdr>
        <w:top w:val="none" w:sz="0" w:space="0" w:color="auto"/>
        <w:left w:val="none" w:sz="0" w:space="0" w:color="auto"/>
        <w:bottom w:val="none" w:sz="0" w:space="0" w:color="auto"/>
        <w:right w:val="none" w:sz="0" w:space="0" w:color="auto"/>
      </w:divBdr>
    </w:div>
    <w:div w:id="605429093">
      <w:bodyDiv w:val="1"/>
      <w:marLeft w:val="0"/>
      <w:marRight w:val="0"/>
      <w:marTop w:val="0"/>
      <w:marBottom w:val="0"/>
      <w:divBdr>
        <w:top w:val="none" w:sz="0" w:space="0" w:color="auto"/>
        <w:left w:val="none" w:sz="0" w:space="0" w:color="auto"/>
        <w:bottom w:val="none" w:sz="0" w:space="0" w:color="auto"/>
        <w:right w:val="none" w:sz="0" w:space="0" w:color="auto"/>
      </w:divBdr>
      <w:divsChild>
        <w:div w:id="569199522">
          <w:marLeft w:val="0"/>
          <w:marRight w:val="0"/>
          <w:marTop w:val="0"/>
          <w:marBottom w:val="0"/>
          <w:divBdr>
            <w:top w:val="none" w:sz="0" w:space="0" w:color="auto"/>
            <w:left w:val="none" w:sz="0" w:space="0" w:color="auto"/>
            <w:bottom w:val="none" w:sz="0" w:space="0" w:color="auto"/>
            <w:right w:val="none" w:sz="0" w:space="0" w:color="auto"/>
          </w:divBdr>
        </w:div>
      </w:divsChild>
    </w:div>
    <w:div w:id="608895031">
      <w:bodyDiv w:val="1"/>
      <w:marLeft w:val="0"/>
      <w:marRight w:val="0"/>
      <w:marTop w:val="0"/>
      <w:marBottom w:val="0"/>
      <w:divBdr>
        <w:top w:val="none" w:sz="0" w:space="0" w:color="auto"/>
        <w:left w:val="none" w:sz="0" w:space="0" w:color="auto"/>
        <w:bottom w:val="none" w:sz="0" w:space="0" w:color="auto"/>
        <w:right w:val="none" w:sz="0" w:space="0" w:color="auto"/>
      </w:divBdr>
    </w:div>
    <w:div w:id="620265353">
      <w:bodyDiv w:val="1"/>
      <w:marLeft w:val="0"/>
      <w:marRight w:val="0"/>
      <w:marTop w:val="0"/>
      <w:marBottom w:val="0"/>
      <w:divBdr>
        <w:top w:val="none" w:sz="0" w:space="0" w:color="auto"/>
        <w:left w:val="none" w:sz="0" w:space="0" w:color="auto"/>
        <w:bottom w:val="none" w:sz="0" w:space="0" w:color="auto"/>
        <w:right w:val="none" w:sz="0" w:space="0" w:color="auto"/>
      </w:divBdr>
    </w:div>
    <w:div w:id="624386301">
      <w:bodyDiv w:val="1"/>
      <w:marLeft w:val="0"/>
      <w:marRight w:val="0"/>
      <w:marTop w:val="0"/>
      <w:marBottom w:val="0"/>
      <w:divBdr>
        <w:top w:val="none" w:sz="0" w:space="0" w:color="auto"/>
        <w:left w:val="none" w:sz="0" w:space="0" w:color="auto"/>
        <w:bottom w:val="none" w:sz="0" w:space="0" w:color="auto"/>
        <w:right w:val="none" w:sz="0" w:space="0" w:color="auto"/>
      </w:divBdr>
    </w:div>
    <w:div w:id="631713311">
      <w:bodyDiv w:val="1"/>
      <w:marLeft w:val="0"/>
      <w:marRight w:val="0"/>
      <w:marTop w:val="0"/>
      <w:marBottom w:val="0"/>
      <w:divBdr>
        <w:top w:val="none" w:sz="0" w:space="0" w:color="auto"/>
        <w:left w:val="none" w:sz="0" w:space="0" w:color="auto"/>
        <w:bottom w:val="none" w:sz="0" w:space="0" w:color="auto"/>
        <w:right w:val="none" w:sz="0" w:space="0" w:color="auto"/>
      </w:divBdr>
    </w:div>
    <w:div w:id="638077623">
      <w:bodyDiv w:val="1"/>
      <w:marLeft w:val="0"/>
      <w:marRight w:val="0"/>
      <w:marTop w:val="0"/>
      <w:marBottom w:val="0"/>
      <w:divBdr>
        <w:top w:val="none" w:sz="0" w:space="0" w:color="auto"/>
        <w:left w:val="none" w:sz="0" w:space="0" w:color="auto"/>
        <w:bottom w:val="none" w:sz="0" w:space="0" w:color="auto"/>
        <w:right w:val="none" w:sz="0" w:space="0" w:color="auto"/>
      </w:divBdr>
    </w:div>
    <w:div w:id="641469822">
      <w:bodyDiv w:val="1"/>
      <w:marLeft w:val="0"/>
      <w:marRight w:val="0"/>
      <w:marTop w:val="0"/>
      <w:marBottom w:val="0"/>
      <w:divBdr>
        <w:top w:val="none" w:sz="0" w:space="0" w:color="auto"/>
        <w:left w:val="none" w:sz="0" w:space="0" w:color="auto"/>
        <w:bottom w:val="none" w:sz="0" w:space="0" w:color="auto"/>
        <w:right w:val="none" w:sz="0" w:space="0" w:color="auto"/>
      </w:divBdr>
    </w:div>
    <w:div w:id="677078717">
      <w:bodyDiv w:val="1"/>
      <w:marLeft w:val="0"/>
      <w:marRight w:val="0"/>
      <w:marTop w:val="0"/>
      <w:marBottom w:val="0"/>
      <w:divBdr>
        <w:top w:val="none" w:sz="0" w:space="0" w:color="auto"/>
        <w:left w:val="none" w:sz="0" w:space="0" w:color="auto"/>
        <w:bottom w:val="none" w:sz="0" w:space="0" w:color="auto"/>
        <w:right w:val="none" w:sz="0" w:space="0" w:color="auto"/>
      </w:divBdr>
    </w:div>
    <w:div w:id="691883629">
      <w:bodyDiv w:val="1"/>
      <w:marLeft w:val="0"/>
      <w:marRight w:val="0"/>
      <w:marTop w:val="0"/>
      <w:marBottom w:val="0"/>
      <w:divBdr>
        <w:top w:val="none" w:sz="0" w:space="0" w:color="auto"/>
        <w:left w:val="none" w:sz="0" w:space="0" w:color="auto"/>
        <w:bottom w:val="none" w:sz="0" w:space="0" w:color="auto"/>
        <w:right w:val="none" w:sz="0" w:space="0" w:color="auto"/>
      </w:divBdr>
    </w:div>
    <w:div w:id="701133383">
      <w:bodyDiv w:val="1"/>
      <w:marLeft w:val="0"/>
      <w:marRight w:val="0"/>
      <w:marTop w:val="0"/>
      <w:marBottom w:val="0"/>
      <w:divBdr>
        <w:top w:val="none" w:sz="0" w:space="0" w:color="auto"/>
        <w:left w:val="none" w:sz="0" w:space="0" w:color="auto"/>
        <w:bottom w:val="none" w:sz="0" w:space="0" w:color="auto"/>
        <w:right w:val="none" w:sz="0" w:space="0" w:color="auto"/>
      </w:divBdr>
    </w:div>
    <w:div w:id="705906392">
      <w:bodyDiv w:val="1"/>
      <w:marLeft w:val="0"/>
      <w:marRight w:val="0"/>
      <w:marTop w:val="0"/>
      <w:marBottom w:val="0"/>
      <w:divBdr>
        <w:top w:val="none" w:sz="0" w:space="0" w:color="auto"/>
        <w:left w:val="none" w:sz="0" w:space="0" w:color="auto"/>
        <w:bottom w:val="none" w:sz="0" w:space="0" w:color="auto"/>
        <w:right w:val="none" w:sz="0" w:space="0" w:color="auto"/>
      </w:divBdr>
    </w:div>
    <w:div w:id="717436093">
      <w:bodyDiv w:val="1"/>
      <w:marLeft w:val="0"/>
      <w:marRight w:val="0"/>
      <w:marTop w:val="0"/>
      <w:marBottom w:val="0"/>
      <w:divBdr>
        <w:top w:val="none" w:sz="0" w:space="0" w:color="auto"/>
        <w:left w:val="none" w:sz="0" w:space="0" w:color="auto"/>
        <w:bottom w:val="none" w:sz="0" w:space="0" w:color="auto"/>
        <w:right w:val="none" w:sz="0" w:space="0" w:color="auto"/>
      </w:divBdr>
    </w:div>
    <w:div w:id="729689676">
      <w:bodyDiv w:val="1"/>
      <w:marLeft w:val="0"/>
      <w:marRight w:val="0"/>
      <w:marTop w:val="0"/>
      <w:marBottom w:val="0"/>
      <w:divBdr>
        <w:top w:val="none" w:sz="0" w:space="0" w:color="auto"/>
        <w:left w:val="none" w:sz="0" w:space="0" w:color="auto"/>
        <w:bottom w:val="none" w:sz="0" w:space="0" w:color="auto"/>
        <w:right w:val="none" w:sz="0" w:space="0" w:color="auto"/>
      </w:divBdr>
    </w:div>
    <w:div w:id="746462354">
      <w:bodyDiv w:val="1"/>
      <w:marLeft w:val="0"/>
      <w:marRight w:val="0"/>
      <w:marTop w:val="0"/>
      <w:marBottom w:val="0"/>
      <w:divBdr>
        <w:top w:val="none" w:sz="0" w:space="0" w:color="auto"/>
        <w:left w:val="none" w:sz="0" w:space="0" w:color="auto"/>
        <w:bottom w:val="none" w:sz="0" w:space="0" w:color="auto"/>
        <w:right w:val="none" w:sz="0" w:space="0" w:color="auto"/>
      </w:divBdr>
    </w:div>
    <w:div w:id="749279854">
      <w:bodyDiv w:val="1"/>
      <w:marLeft w:val="0"/>
      <w:marRight w:val="0"/>
      <w:marTop w:val="0"/>
      <w:marBottom w:val="0"/>
      <w:divBdr>
        <w:top w:val="none" w:sz="0" w:space="0" w:color="auto"/>
        <w:left w:val="none" w:sz="0" w:space="0" w:color="auto"/>
        <w:bottom w:val="none" w:sz="0" w:space="0" w:color="auto"/>
        <w:right w:val="none" w:sz="0" w:space="0" w:color="auto"/>
      </w:divBdr>
    </w:div>
    <w:div w:id="763963221">
      <w:bodyDiv w:val="1"/>
      <w:marLeft w:val="0"/>
      <w:marRight w:val="0"/>
      <w:marTop w:val="0"/>
      <w:marBottom w:val="0"/>
      <w:divBdr>
        <w:top w:val="none" w:sz="0" w:space="0" w:color="auto"/>
        <w:left w:val="none" w:sz="0" w:space="0" w:color="auto"/>
        <w:bottom w:val="none" w:sz="0" w:space="0" w:color="auto"/>
        <w:right w:val="none" w:sz="0" w:space="0" w:color="auto"/>
      </w:divBdr>
      <w:divsChild>
        <w:div w:id="748885425">
          <w:marLeft w:val="0"/>
          <w:marRight w:val="0"/>
          <w:marTop w:val="0"/>
          <w:marBottom w:val="0"/>
          <w:divBdr>
            <w:top w:val="none" w:sz="0" w:space="0" w:color="auto"/>
            <w:left w:val="none" w:sz="0" w:space="0" w:color="auto"/>
            <w:bottom w:val="none" w:sz="0" w:space="0" w:color="auto"/>
            <w:right w:val="none" w:sz="0" w:space="0" w:color="auto"/>
          </w:divBdr>
        </w:div>
      </w:divsChild>
    </w:div>
    <w:div w:id="770710929">
      <w:bodyDiv w:val="1"/>
      <w:marLeft w:val="0"/>
      <w:marRight w:val="0"/>
      <w:marTop w:val="0"/>
      <w:marBottom w:val="0"/>
      <w:divBdr>
        <w:top w:val="none" w:sz="0" w:space="0" w:color="auto"/>
        <w:left w:val="none" w:sz="0" w:space="0" w:color="auto"/>
        <w:bottom w:val="none" w:sz="0" w:space="0" w:color="auto"/>
        <w:right w:val="none" w:sz="0" w:space="0" w:color="auto"/>
      </w:divBdr>
    </w:div>
    <w:div w:id="771049970">
      <w:bodyDiv w:val="1"/>
      <w:marLeft w:val="0"/>
      <w:marRight w:val="0"/>
      <w:marTop w:val="0"/>
      <w:marBottom w:val="0"/>
      <w:divBdr>
        <w:top w:val="none" w:sz="0" w:space="0" w:color="auto"/>
        <w:left w:val="none" w:sz="0" w:space="0" w:color="auto"/>
        <w:bottom w:val="none" w:sz="0" w:space="0" w:color="auto"/>
        <w:right w:val="none" w:sz="0" w:space="0" w:color="auto"/>
      </w:divBdr>
    </w:div>
    <w:div w:id="773940290">
      <w:bodyDiv w:val="1"/>
      <w:marLeft w:val="0"/>
      <w:marRight w:val="0"/>
      <w:marTop w:val="0"/>
      <w:marBottom w:val="0"/>
      <w:divBdr>
        <w:top w:val="none" w:sz="0" w:space="0" w:color="auto"/>
        <w:left w:val="none" w:sz="0" w:space="0" w:color="auto"/>
        <w:bottom w:val="none" w:sz="0" w:space="0" w:color="auto"/>
        <w:right w:val="none" w:sz="0" w:space="0" w:color="auto"/>
      </w:divBdr>
    </w:div>
    <w:div w:id="776026267">
      <w:bodyDiv w:val="1"/>
      <w:marLeft w:val="0"/>
      <w:marRight w:val="0"/>
      <w:marTop w:val="0"/>
      <w:marBottom w:val="0"/>
      <w:divBdr>
        <w:top w:val="none" w:sz="0" w:space="0" w:color="auto"/>
        <w:left w:val="none" w:sz="0" w:space="0" w:color="auto"/>
        <w:bottom w:val="none" w:sz="0" w:space="0" w:color="auto"/>
        <w:right w:val="none" w:sz="0" w:space="0" w:color="auto"/>
      </w:divBdr>
    </w:div>
    <w:div w:id="778834844">
      <w:bodyDiv w:val="1"/>
      <w:marLeft w:val="0"/>
      <w:marRight w:val="0"/>
      <w:marTop w:val="0"/>
      <w:marBottom w:val="0"/>
      <w:divBdr>
        <w:top w:val="none" w:sz="0" w:space="0" w:color="auto"/>
        <w:left w:val="none" w:sz="0" w:space="0" w:color="auto"/>
        <w:bottom w:val="none" w:sz="0" w:space="0" w:color="auto"/>
        <w:right w:val="none" w:sz="0" w:space="0" w:color="auto"/>
      </w:divBdr>
    </w:div>
    <w:div w:id="783813544">
      <w:bodyDiv w:val="1"/>
      <w:marLeft w:val="0"/>
      <w:marRight w:val="0"/>
      <w:marTop w:val="0"/>
      <w:marBottom w:val="0"/>
      <w:divBdr>
        <w:top w:val="none" w:sz="0" w:space="0" w:color="auto"/>
        <w:left w:val="none" w:sz="0" w:space="0" w:color="auto"/>
        <w:bottom w:val="none" w:sz="0" w:space="0" w:color="auto"/>
        <w:right w:val="none" w:sz="0" w:space="0" w:color="auto"/>
      </w:divBdr>
      <w:divsChild>
        <w:div w:id="1453943787">
          <w:marLeft w:val="0"/>
          <w:marRight w:val="0"/>
          <w:marTop w:val="0"/>
          <w:marBottom w:val="0"/>
          <w:divBdr>
            <w:top w:val="none" w:sz="0" w:space="0" w:color="auto"/>
            <w:left w:val="none" w:sz="0" w:space="0" w:color="auto"/>
            <w:bottom w:val="none" w:sz="0" w:space="0" w:color="auto"/>
            <w:right w:val="none" w:sz="0" w:space="0" w:color="auto"/>
          </w:divBdr>
        </w:div>
      </w:divsChild>
    </w:div>
    <w:div w:id="788671120">
      <w:bodyDiv w:val="1"/>
      <w:marLeft w:val="0"/>
      <w:marRight w:val="0"/>
      <w:marTop w:val="0"/>
      <w:marBottom w:val="0"/>
      <w:divBdr>
        <w:top w:val="none" w:sz="0" w:space="0" w:color="auto"/>
        <w:left w:val="none" w:sz="0" w:space="0" w:color="auto"/>
        <w:bottom w:val="none" w:sz="0" w:space="0" w:color="auto"/>
        <w:right w:val="none" w:sz="0" w:space="0" w:color="auto"/>
      </w:divBdr>
    </w:div>
    <w:div w:id="792217275">
      <w:bodyDiv w:val="1"/>
      <w:marLeft w:val="0"/>
      <w:marRight w:val="0"/>
      <w:marTop w:val="0"/>
      <w:marBottom w:val="0"/>
      <w:divBdr>
        <w:top w:val="none" w:sz="0" w:space="0" w:color="auto"/>
        <w:left w:val="none" w:sz="0" w:space="0" w:color="auto"/>
        <w:bottom w:val="none" w:sz="0" w:space="0" w:color="auto"/>
        <w:right w:val="none" w:sz="0" w:space="0" w:color="auto"/>
      </w:divBdr>
    </w:div>
    <w:div w:id="800270736">
      <w:bodyDiv w:val="1"/>
      <w:marLeft w:val="0"/>
      <w:marRight w:val="0"/>
      <w:marTop w:val="0"/>
      <w:marBottom w:val="0"/>
      <w:divBdr>
        <w:top w:val="none" w:sz="0" w:space="0" w:color="auto"/>
        <w:left w:val="none" w:sz="0" w:space="0" w:color="auto"/>
        <w:bottom w:val="none" w:sz="0" w:space="0" w:color="auto"/>
        <w:right w:val="none" w:sz="0" w:space="0" w:color="auto"/>
      </w:divBdr>
    </w:div>
    <w:div w:id="830944689">
      <w:bodyDiv w:val="1"/>
      <w:marLeft w:val="0"/>
      <w:marRight w:val="0"/>
      <w:marTop w:val="0"/>
      <w:marBottom w:val="0"/>
      <w:divBdr>
        <w:top w:val="none" w:sz="0" w:space="0" w:color="auto"/>
        <w:left w:val="none" w:sz="0" w:space="0" w:color="auto"/>
        <w:bottom w:val="none" w:sz="0" w:space="0" w:color="auto"/>
        <w:right w:val="none" w:sz="0" w:space="0" w:color="auto"/>
      </w:divBdr>
    </w:div>
    <w:div w:id="830948640">
      <w:bodyDiv w:val="1"/>
      <w:marLeft w:val="0"/>
      <w:marRight w:val="0"/>
      <w:marTop w:val="0"/>
      <w:marBottom w:val="0"/>
      <w:divBdr>
        <w:top w:val="none" w:sz="0" w:space="0" w:color="auto"/>
        <w:left w:val="none" w:sz="0" w:space="0" w:color="auto"/>
        <w:bottom w:val="none" w:sz="0" w:space="0" w:color="auto"/>
        <w:right w:val="none" w:sz="0" w:space="0" w:color="auto"/>
      </w:divBdr>
    </w:div>
    <w:div w:id="833226487">
      <w:bodyDiv w:val="1"/>
      <w:marLeft w:val="0"/>
      <w:marRight w:val="0"/>
      <w:marTop w:val="0"/>
      <w:marBottom w:val="0"/>
      <w:divBdr>
        <w:top w:val="none" w:sz="0" w:space="0" w:color="auto"/>
        <w:left w:val="none" w:sz="0" w:space="0" w:color="auto"/>
        <w:bottom w:val="none" w:sz="0" w:space="0" w:color="auto"/>
        <w:right w:val="none" w:sz="0" w:space="0" w:color="auto"/>
      </w:divBdr>
    </w:div>
    <w:div w:id="835002990">
      <w:bodyDiv w:val="1"/>
      <w:marLeft w:val="0"/>
      <w:marRight w:val="0"/>
      <w:marTop w:val="0"/>
      <w:marBottom w:val="0"/>
      <w:divBdr>
        <w:top w:val="none" w:sz="0" w:space="0" w:color="auto"/>
        <w:left w:val="none" w:sz="0" w:space="0" w:color="auto"/>
        <w:bottom w:val="none" w:sz="0" w:space="0" w:color="auto"/>
        <w:right w:val="none" w:sz="0" w:space="0" w:color="auto"/>
      </w:divBdr>
    </w:div>
    <w:div w:id="836113330">
      <w:bodyDiv w:val="1"/>
      <w:marLeft w:val="0"/>
      <w:marRight w:val="0"/>
      <w:marTop w:val="0"/>
      <w:marBottom w:val="0"/>
      <w:divBdr>
        <w:top w:val="none" w:sz="0" w:space="0" w:color="auto"/>
        <w:left w:val="none" w:sz="0" w:space="0" w:color="auto"/>
        <w:bottom w:val="none" w:sz="0" w:space="0" w:color="auto"/>
        <w:right w:val="none" w:sz="0" w:space="0" w:color="auto"/>
      </w:divBdr>
    </w:div>
    <w:div w:id="841510650">
      <w:bodyDiv w:val="1"/>
      <w:marLeft w:val="0"/>
      <w:marRight w:val="0"/>
      <w:marTop w:val="0"/>
      <w:marBottom w:val="0"/>
      <w:divBdr>
        <w:top w:val="none" w:sz="0" w:space="0" w:color="auto"/>
        <w:left w:val="none" w:sz="0" w:space="0" w:color="auto"/>
        <w:bottom w:val="none" w:sz="0" w:space="0" w:color="auto"/>
        <w:right w:val="none" w:sz="0" w:space="0" w:color="auto"/>
      </w:divBdr>
    </w:div>
    <w:div w:id="849105008">
      <w:bodyDiv w:val="1"/>
      <w:marLeft w:val="0"/>
      <w:marRight w:val="0"/>
      <w:marTop w:val="0"/>
      <w:marBottom w:val="0"/>
      <w:divBdr>
        <w:top w:val="none" w:sz="0" w:space="0" w:color="auto"/>
        <w:left w:val="none" w:sz="0" w:space="0" w:color="auto"/>
        <w:bottom w:val="none" w:sz="0" w:space="0" w:color="auto"/>
        <w:right w:val="none" w:sz="0" w:space="0" w:color="auto"/>
      </w:divBdr>
    </w:div>
    <w:div w:id="854997509">
      <w:bodyDiv w:val="1"/>
      <w:marLeft w:val="0"/>
      <w:marRight w:val="0"/>
      <w:marTop w:val="0"/>
      <w:marBottom w:val="0"/>
      <w:divBdr>
        <w:top w:val="none" w:sz="0" w:space="0" w:color="auto"/>
        <w:left w:val="none" w:sz="0" w:space="0" w:color="auto"/>
        <w:bottom w:val="none" w:sz="0" w:space="0" w:color="auto"/>
        <w:right w:val="none" w:sz="0" w:space="0" w:color="auto"/>
      </w:divBdr>
    </w:div>
    <w:div w:id="863131344">
      <w:bodyDiv w:val="1"/>
      <w:marLeft w:val="0"/>
      <w:marRight w:val="0"/>
      <w:marTop w:val="0"/>
      <w:marBottom w:val="0"/>
      <w:divBdr>
        <w:top w:val="none" w:sz="0" w:space="0" w:color="auto"/>
        <w:left w:val="none" w:sz="0" w:space="0" w:color="auto"/>
        <w:bottom w:val="none" w:sz="0" w:space="0" w:color="auto"/>
        <w:right w:val="none" w:sz="0" w:space="0" w:color="auto"/>
      </w:divBdr>
    </w:div>
    <w:div w:id="865362874">
      <w:bodyDiv w:val="1"/>
      <w:marLeft w:val="0"/>
      <w:marRight w:val="0"/>
      <w:marTop w:val="0"/>
      <w:marBottom w:val="0"/>
      <w:divBdr>
        <w:top w:val="none" w:sz="0" w:space="0" w:color="auto"/>
        <w:left w:val="none" w:sz="0" w:space="0" w:color="auto"/>
        <w:bottom w:val="none" w:sz="0" w:space="0" w:color="auto"/>
        <w:right w:val="none" w:sz="0" w:space="0" w:color="auto"/>
      </w:divBdr>
    </w:div>
    <w:div w:id="872114807">
      <w:bodyDiv w:val="1"/>
      <w:marLeft w:val="0"/>
      <w:marRight w:val="0"/>
      <w:marTop w:val="0"/>
      <w:marBottom w:val="0"/>
      <w:divBdr>
        <w:top w:val="none" w:sz="0" w:space="0" w:color="auto"/>
        <w:left w:val="none" w:sz="0" w:space="0" w:color="auto"/>
        <w:bottom w:val="none" w:sz="0" w:space="0" w:color="auto"/>
        <w:right w:val="none" w:sz="0" w:space="0" w:color="auto"/>
      </w:divBdr>
    </w:div>
    <w:div w:id="891427201">
      <w:bodyDiv w:val="1"/>
      <w:marLeft w:val="0"/>
      <w:marRight w:val="0"/>
      <w:marTop w:val="0"/>
      <w:marBottom w:val="0"/>
      <w:divBdr>
        <w:top w:val="none" w:sz="0" w:space="0" w:color="auto"/>
        <w:left w:val="none" w:sz="0" w:space="0" w:color="auto"/>
        <w:bottom w:val="none" w:sz="0" w:space="0" w:color="auto"/>
        <w:right w:val="none" w:sz="0" w:space="0" w:color="auto"/>
      </w:divBdr>
    </w:div>
    <w:div w:id="897131228">
      <w:bodyDiv w:val="1"/>
      <w:marLeft w:val="0"/>
      <w:marRight w:val="0"/>
      <w:marTop w:val="0"/>
      <w:marBottom w:val="0"/>
      <w:divBdr>
        <w:top w:val="none" w:sz="0" w:space="0" w:color="auto"/>
        <w:left w:val="none" w:sz="0" w:space="0" w:color="auto"/>
        <w:bottom w:val="none" w:sz="0" w:space="0" w:color="auto"/>
        <w:right w:val="none" w:sz="0" w:space="0" w:color="auto"/>
      </w:divBdr>
    </w:div>
    <w:div w:id="906380942">
      <w:bodyDiv w:val="1"/>
      <w:marLeft w:val="0"/>
      <w:marRight w:val="0"/>
      <w:marTop w:val="0"/>
      <w:marBottom w:val="0"/>
      <w:divBdr>
        <w:top w:val="none" w:sz="0" w:space="0" w:color="auto"/>
        <w:left w:val="none" w:sz="0" w:space="0" w:color="auto"/>
        <w:bottom w:val="none" w:sz="0" w:space="0" w:color="auto"/>
        <w:right w:val="none" w:sz="0" w:space="0" w:color="auto"/>
      </w:divBdr>
    </w:div>
    <w:div w:id="907419948">
      <w:bodyDiv w:val="1"/>
      <w:marLeft w:val="0"/>
      <w:marRight w:val="0"/>
      <w:marTop w:val="0"/>
      <w:marBottom w:val="0"/>
      <w:divBdr>
        <w:top w:val="none" w:sz="0" w:space="0" w:color="auto"/>
        <w:left w:val="none" w:sz="0" w:space="0" w:color="auto"/>
        <w:bottom w:val="none" w:sz="0" w:space="0" w:color="auto"/>
        <w:right w:val="none" w:sz="0" w:space="0" w:color="auto"/>
      </w:divBdr>
    </w:div>
    <w:div w:id="910702167">
      <w:bodyDiv w:val="1"/>
      <w:marLeft w:val="0"/>
      <w:marRight w:val="0"/>
      <w:marTop w:val="0"/>
      <w:marBottom w:val="0"/>
      <w:divBdr>
        <w:top w:val="none" w:sz="0" w:space="0" w:color="auto"/>
        <w:left w:val="none" w:sz="0" w:space="0" w:color="auto"/>
        <w:bottom w:val="none" w:sz="0" w:space="0" w:color="auto"/>
        <w:right w:val="none" w:sz="0" w:space="0" w:color="auto"/>
      </w:divBdr>
    </w:div>
    <w:div w:id="913392954">
      <w:bodyDiv w:val="1"/>
      <w:marLeft w:val="0"/>
      <w:marRight w:val="0"/>
      <w:marTop w:val="0"/>
      <w:marBottom w:val="0"/>
      <w:divBdr>
        <w:top w:val="none" w:sz="0" w:space="0" w:color="auto"/>
        <w:left w:val="none" w:sz="0" w:space="0" w:color="auto"/>
        <w:bottom w:val="none" w:sz="0" w:space="0" w:color="auto"/>
        <w:right w:val="none" w:sz="0" w:space="0" w:color="auto"/>
      </w:divBdr>
    </w:div>
    <w:div w:id="926965454">
      <w:bodyDiv w:val="1"/>
      <w:marLeft w:val="0"/>
      <w:marRight w:val="0"/>
      <w:marTop w:val="0"/>
      <w:marBottom w:val="0"/>
      <w:divBdr>
        <w:top w:val="none" w:sz="0" w:space="0" w:color="auto"/>
        <w:left w:val="none" w:sz="0" w:space="0" w:color="auto"/>
        <w:bottom w:val="none" w:sz="0" w:space="0" w:color="auto"/>
        <w:right w:val="none" w:sz="0" w:space="0" w:color="auto"/>
      </w:divBdr>
      <w:divsChild>
        <w:div w:id="1624922563">
          <w:marLeft w:val="0"/>
          <w:marRight w:val="0"/>
          <w:marTop w:val="0"/>
          <w:marBottom w:val="0"/>
          <w:divBdr>
            <w:top w:val="none" w:sz="0" w:space="0" w:color="auto"/>
            <w:left w:val="none" w:sz="0" w:space="0" w:color="auto"/>
            <w:bottom w:val="none" w:sz="0" w:space="0" w:color="auto"/>
            <w:right w:val="none" w:sz="0" w:space="0" w:color="auto"/>
          </w:divBdr>
        </w:div>
      </w:divsChild>
    </w:div>
    <w:div w:id="927537625">
      <w:bodyDiv w:val="1"/>
      <w:marLeft w:val="0"/>
      <w:marRight w:val="0"/>
      <w:marTop w:val="0"/>
      <w:marBottom w:val="0"/>
      <w:divBdr>
        <w:top w:val="none" w:sz="0" w:space="0" w:color="auto"/>
        <w:left w:val="none" w:sz="0" w:space="0" w:color="auto"/>
        <w:bottom w:val="none" w:sz="0" w:space="0" w:color="auto"/>
        <w:right w:val="none" w:sz="0" w:space="0" w:color="auto"/>
      </w:divBdr>
    </w:div>
    <w:div w:id="939146303">
      <w:bodyDiv w:val="1"/>
      <w:marLeft w:val="0"/>
      <w:marRight w:val="0"/>
      <w:marTop w:val="0"/>
      <w:marBottom w:val="0"/>
      <w:divBdr>
        <w:top w:val="none" w:sz="0" w:space="0" w:color="auto"/>
        <w:left w:val="none" w:sz="0" w:space="0" w:color="auto"/>
        <w:bottom w:val="none" w:sz="0" w:space="0" w:color="auto"/>
        <w:right w:val="none" w:sz="0" w:space="0" w:color="auto"/>
      </w:divBdr>
    </w:div>
    <w:div w:id="940142576">
      <w:bodyDiv w:val="1"/>
      <w:marLeft w:val="0"/>
      <w:marRight w:val="0"/>
      <w:marTop w:val="0"/>
      <w:marBottom w:val="0"/>
      <w:divBdr>
        <w:top w:val="none" w:sz="0" w:space="0" w:color="auto"/>
        <w:left w:val="none" w:sz="0" w:space="0" w:color="auto"/>
        <w:bottom w:val="none" w:sz="0" w:space="0" w:color="auto"/>
        <w:right w:val="none" w:sz="0" w:space="0" w:color="auto"/>
      </w:divBdr>
      <w:divsChild>
        <w:div w:id="749228633">
          <w:marLeft w:val="0"/>
          <w:marRight w:val="0"/>
          <w:marTop w:val="0"/>
          <w:marBottom w:val="0"/>
          <w:divBdr>
            <w:top w:val="none" w:sz="0" w:space="0" w:color="auto"/>
            <w:left w:val="none" w:sz="0" w:space="0" w:color="auto"/>
            <w:bottom w:val="none" w:sz="0" w:space="0" w:color="auto"/>
            <w:right w:val="none" w:sz="0" w:space="0" w:color="auto"/>
          </w:divBdr>
        </w:div>
      </w:divsChild>
    </w:div>
    <w:div w:id="949354593">
      <w:bodyDiv w:val="1"/>
      <w:marLeft w:val="0"/>
      <w:marRight w:val="0"/>
      <w:marTop w:val="0"/>
      <w:marBottom w:val="0"/>
      <w:divBdr>
        <w:top w:val="none" w:sz="0" w:space="0" w:color="auto"/>
        <w:left w:val="none" w:sz="0" w:space="0" w:color="auto"/>
        <w:bottom w:val="none" w:sz="0" w:space="0" w:color="auto"/>
        <w:right w:val="none" w:sz="0" w:space="0" w:color="auto"/>
      </w:divBdr>
    </w:div>
    <w:div w:id="957641963">
      <w:bodyDiv w:val="1"/>
      <w:marLeft w:val="0"/>
      <w:marRight w:val="0"/>
      <w:marTop w:val="0"/>
      <w:marBottom w:val="0"/>
      <w:divBdr>
        <w:top w:val="none" w:sz="0" w:space="0" w:color="auto"/>
        <w:left w:val="none" w:sz="0" w:space="0" w:color="auto"/>
        <w:bottom w:val="none" w:sz="0" w:space="0" w:color="auto"/>
        <w:right w:val="none" w:sz="0" w:space="0" w:color="auto"/>
      </w:divBdr>
    </w:div>
    <w:div w:id="972368871">
      <w:bodyDiv w:val="1"/>
      <w:marLeft w:val="0"/>
      <w:marRight w:val="0"/>
      <w:marTop w:val="0"/>
      <w:marBottom w:val="0"/>
      <w:divBdr>
        <w:top w:val="none" w:sz="0" w:space="0" w:color="auto"/>
        <w:left w:val="none" w:sz="0" w:space="0" w:color="auto"/>
        <w:bottom w:val="none" w:sz="0" w:space="0" w:color="auto"/>
        <w:right w:val="none" w:sz="0" w:space="0" w:color="auto"/>
      </w:divBdr>
    </w:div>
    <w:div w:id="974480599">
      <w:bodyDiv w:val="1"/>
      <w:marLeft w:val="0"/>
      <w:marRight w:val="0"/>
      <w:marTop w:val="0"/>
      <w:marBottom w:val="0"/>
      <w:divBdr>
        <w:top w:val="none" w:sz="0" w:space="0" w:color="auto"/>
        <w:left w:val="none" w:sz="0" w:space="0" w:color="auto"/>
        <w:bottom w:val="none" w:sz="0" w:space="0" w:color="auto"/>
        <w:right w:val="none" w:sz="0" w:space="0" w:color="auto"/>
      </w:divBdr>
      <w:divsChild>
        <w:div w:id="69423617">
          <w:marLeft w:val="0"/>
          <w:marRight w:val="0"/>
          <w:marTop w:val="0"/>
          <w:marBottom w:val="0"/>
          <w:divBdr>
            <w:top w:val="none" w:sz="0" w:space="0" w:color="auto"/>
            <w:left w:val="none" w:sz="0" w:space="0" w:color="auto"/>
            <w:bottom w:val="none" w:sz="0" w:space="0" w:color="auto"/>
            <w:right w:val="none" w:sz="0" w:space="0" w:color="auto"/>
          </w:divBdr>
        </w:div>
        <w:div w:id="2138331049">
          <w:marLeft w:val="0"/>
          <w:marRight w:val="0"/>
          <w:marTop w:val="0"/>
          <w:marBottom w:val="0"/>
          <w:divBdr>
            <w:top w:val="none" w:sz="0" w:space="0" w:color="auto"/>
            <w:left w:val="none" w:sz="0" w:space="0" w:color="auto"/>
            <w:bottom w:val="none" w:sz="0" w:space="0" w:color="auto"/>
            <w:right w:val="none" w:sz="0" w:space="0" w:color="auto"/>
          </w:divBdr>
        </w:div>
        <w:div w:id="2138526636">
          <w:marLeft w:val="0"/>
          <w:marRight w:val="0"/>
          <w:marTop w:val="0"/>
          <w:marBottom w:val="0"/>
          <w:divBdr>
            <w:top w:val="none" w:sz="0" w:space="0" w:color="auto"/>
            <w:left w:val="none" w:sz="0" w:space="0" w:color="auto"/>
            <w:bottom w:val="none" w:sz="0" w:space="0" w:color="auto"/>
            <w:right w:val="none" w:sz="0" w:space="0" w:color="auto"/>
          </w:divBdr>
        </w:div>
        <w:div w:id="68502352">
          <w:marLeft w:val="0"/>
          <w:marRight w:val="0"/>
          <w:marTop w:val="0"/>
          <w:marBottom w:val="0"/>
          <w:divBdr>
            <w:top w:val="none" w:sz="0" w:space="0" w:color="auto"/>
            <w:left w:val="none" w:sz="0" w:space="0" w:color="auto"/>
            <w:bottom w:val="none" w:sz="0" w:space="0" w:color="auto"/>
            <w:right w:val="none" w:sz="0" w:space="0" w:color="auto"/>
          </w:divBdr>
        </w:div>
        <w:div w:id="1599754045">
          <w:marLeft w:val="0"/>
          <w:marRight w:val="0"/>
          <w:marTop w:val="0"/>
          <w:marBottom w:val="0"/>
          <w:divBdr>
            <w:top w:val="none" w:sz="0" w:space="0" w:color="auto"/>
            <w:left w:val="none" w:sz="0" w:space="0" w:color="auto"/>
            <w:bottom w:val="none" w:sz="0" w:space="0" w:color="auto"/>
            <w:right w:val="none" w:sz="0" w:space="0" w:color="auto"/>
          </w:divBdr>
        </w:div>
      </w:divsChild>
    </w:div>
    <w:div w:id="978268014">
      <w:bodyDiv w:val="1"/>
      <w:marLeft w:val="0"/>
      <w:marRight w:val="0"/>
      <w:marTop w:val="0"/>
      <w:marBottom w:val="0"/>
      <w:divBdr>
        <w:top w:val="none" w:sz="0" w:space="0" w:color="auto"/>
        <w:left w:val="none" w:sz="0" w:space="0" w:color="auto"/>
        <w:bottom w:val="none" w:sz="0" w:space="0" w:color="auto"/>
        <w:right w:val="none" w:sz="0" w:space="0" w:color="auto"/>
      </w:divBdr>
    </w:div>
    <w:div w:id="994533005">
      <w:bodyDiv w:val="1"/>
      <w:marLeft w:val="0"/>
      <w:marRight w:val="0"/>
      <w:marTop w:val="0"/>
      <w:marBottom w:val="0"/>
      <w:divBdr>
        <w:top w:val="none" w:sz="0" w:space="0" w:color="auto"/>
        <w:left w:val="none" w:sz="0" w:space="0" w:color="auto"/>
        <w:bottom w:val="none" w:sz="0" w:space="0" w:color="auto"/>
        <w:right w:val="none" w:sz="0" w:space="0" w:color="auto"/>
      </w:divBdr>
    </w:div>
    <w:div w:id="994726642">
      <w:bodyDiv w:val="1"/>
      <w:marLeft w:val="0"/>
      <w:marRight w:val="0"/>
      <w:marTop w:val="0"/>
      <w:marBottom w:val="0"/>
      <w:divBdr>
        <w:top w:val="none" w:sz="0" w:space="0" w:color="auto"/>
        <w:left w:val="none" w:sz="0" w:space="0" w:color="auto"/>
        <w:bottom w:val="none" w:sz="0" w:space="0" w:color="auto"/>
        <w:right w:val="none" w:sz="0" w:space="0" w:color="auto"/>
      </w:divBdr>
      <w:divsChild>
        <w:div w:id="1909338916">
          <w:marLeft w:val="0"/>
          <w:marRight w:val="0"/>
          <w:marTop w:val="0"/>
          <w:marBottom w:val="300"/>
          <w:divBdr>
            <w:top w:val="none" w:sz="0" w:space="0" w:color="auto"/>
            <w:left w:val="none" w:sz="0" w:space="0" w:color="auto"/>
            <w:bottom w:val="none" w:sz="0" w:space="0" w:color="auto"/>
            <w:right w:val="none" w:sz="0" w:space="0" w:color="auto"/>
          </w:divBdr>
          <w:divsChild>
            <w:div w:id="1240210797">
              <w:marLeft w:val="0"/>
              <w:marRight w:val="0"/>
              <w:marTop w:val="0"/>
              <w:marBottom w:val="0"/>
              <w:divBdr>
                <w:top w:val="none" w:sz="0" w:space="0" w:color="auto"/>
                <w:left w:val="none" w:sz="0" w:space="0" w:color="auto"/>
                <w:bottom w:val="none" w:sz="0" w:space="0" w:color="auto"/>
                <w:right w:val="none" w:sz="0" w:space="0" w:color="auto"/>
              </w:divBdr>
            </w:div>
          </w:divsChild>
        </w:div>
        <w:div w:id="34930709">
          <w:marLeft w:val="0"/>
          <w:marRight w:val="0"/>
          <w:marTop w:val="0"/>
          <w:marBottom w:val="0"/>
          <w:divBdr>
            <w:top w:val="none" w:sz="0" w:space="0" w:color="auto"/>
            <w:left w:val="none" w:sz="0" w:space="0" w:color="auto"/>
            <w:bottom w:val="none" w:sz="0" w:space="0" w:color="auto"/>
            <w:right w:val="none" w:sz="0" w:space="0" w:color="auto"/>
          </w:divBdr>
          <w:divsChild>
            <w:div w:id="990983483">
              <w:marLeft w:val="0"/>
              <w:marRight w:val="0"/>
              <w:marTop w:val="0"/>
              <w:marBottom w:val="300"/>
              <w:divBdr>
                <w:top w:val="none" w:sz="0" w:space="0" w:color="auto"/>
                <w:left w:val="none" w:sz="0" w:space="0" w:color="auto"/>
                <w:bottom w:val="none" w:sz="0" w:space="0" w:color="auto"/>
                <w:right w:val="none" w:sz="0" w:space="0" w:color="auto"/>
              </w:divBdr>
            </w:div>
            <w:div w:id="1483159933">
              <w:marLeft w:val="0"/>
              <w:marRight w:val="0"/>
              <w:marTop w:val="0"/>
              <w:marBottom w:val="0"/>
              <w:divBdr>
                <w:top w:val="none" w:sz="0" w:space="0" w:color="auto"/>
                <w:left w:val="none" w:sz="0" w:space="0" w:color="auto"/>
                <w:bottom w:val="none" w:sz="0" w:space="0" w:color="auto"/>
                <w:right w:val="none" w:sz="0" w:space="0" w:color="auto"/>
              </w:divBdr>
              <w:divsChild>
                <w:div w:id="245772593">
                  <w:marLeft w:val="0"/>
                  <w:marRight w:val="0"/>
                  <w:marTop w:val="150"/>
                  <w:marBottom w:val="0"/>
                  <w:divBdr>
                    <w:top w:val="none" w:sz="0" w:space="0" w:color="auto"/>
                    <w:left w:val="none" w:sz="0" w:space="0" w:color="auto"/>
                    <w:bottom w:val="none" w:sz="0" w:space="0" w:color="auto"/>
                    <w:right w:val="none" w:sz="0" w:space="0" w:color="auto"/>
                  </w:divBdr>
                  <w:divsChild>
                    <w:div w:id="931857820">
                      <w:marLeft w:val="0"/>
                      <w:marRight w:val="0"/>
                      <w:marTop w:val="0"/>
                      <w:marBottom w:val="0"/>
                      <w:divBdr>
                        <w:top w:val="none" w:sz="0" w:space="0" w:color="auto"/>
                        <w:left w:val="none" w:sz="0" w:space="0" w:color="auto"/>
                        <w:bottom w:val="none" w:sz="0" w:space="0" w:color="auto"/>
                        <w:right w:val="none" w:sz="0" w:space="0" w:color="auto"/>
                      </w:divBdr>
                    </w:div>
                    <w:div w:id="779565711">
                      <w:marLeft w:val="0"/>
                      <w:marRight w:val="0"/>
                      <w:marTop w:val="0"/>
                      <w:marBottom w:val="0"/>
                      <w:divBdr>
                        <w:top w:val="none" w:sz="0" w:space="0" w:color="auto"/>
                        <w:left w:val="none" w:sz="0" w:space="0" w:color="auto"/>
                        <w:bottom w:val="none" w:sz="0" w:space="0" w:color="auto"/>
                        <w:right w:val="none" w:sz="0" w:space="0" w:color="auto"/>
                      </w:divBdr>
                    </w:div>
                    <w:div w:id="540018890">
                      <w:marLeft w:val="0"/>
                      <w:marRight w:val="0"/>
                      <w:marTop w:val="0"/>
                      <w:marBottom w:val="0"/>
                      <w:divBdr>
                        <w:top w:val="none" w:sz="0" w:space="0" w:color="auto"/>
                        <w:left w:val="none" w:sz="0" w:space="0" w:color="auto"/>
                        <w:bottom w:val="none" w:sz="0" w:space="0" w:color="auto"/>
                        <w:right w:val="none" w:sz="0" w:space="0" w:color="auto"/>
                      </w:divBdr>
                    </w:div>
                    <w:div w:id="1114055446">
                      <w:marLeft w:val="0"/>
                      <w:marRight w:val="0"/>
                      <w:marTop w:val="0"/>
                      <w:marBottom w:val="0"/>
                      <w:divBdr>
                        <w:top w:val="none" w:sz="0" w:space="0" w:color="auto"/>
                        <w:left w:val="none" w:sz="0" w:space="0" w:color="auto"/>
                        <w:bottom w:val="none" w:sz="0" w:space="0" w:color="auto"/>
                        <w:right w:val="none" w:sz="0" w:space="0" w:color="auto"/>
                      </w:divBdr>
                    </w:div>
                    <w:div w:id="212619870">
                      <w:marLeft w:val="0"/>
                      <w:marRight w:val="0"/>
                      <w:marTop w:val="0"/>
                      <w:marBottom w:val="0"/>
                      <w:divBdr>
                        <w:top w:val="none" w:sz="0" w:space="0" w:color="auto"/>
                        <w:left w:val="none" w:sz="0" w:space="0" w:color="auto"/>
                        <w:bottom w:val="none" w:sz="0" w:space="0" w:color="auto"/>
                        <w:right w:val="none" w:sz="0" w:space="0" w:color="auto"/>
                      </w:divBdr>
                    </w:div>
                    <w:div w:id="113642585">
                      <w:marLeft w:val="0"/>
                      <w:marRight w:val="0"/>
                      <w:marTop w:val="0"/>
                      <w:marBottom w:val="0"/>
                      <w:divBdr>
                        <w:top w:val="none" w:sz="0" w:space="0" w:color="auto"/>
                        <w:left w:val="none" w:sz="0" w:space="0" w:color="auto"/>
                        <w:bottom w:val="none" w:sz="0" w:space="0" w:color="auto"/>
                        <w:right w:val="none" w:sz="0" w:space="0" w:color="auto"/>
                      </w:divBdr>
                    </w:div>
                    <w:div w:id="855773473">
                      <w:marLeft w:val="0"/>
                      <w:marRight w:val="0"/>
                      <w:marTop w:val="0"/>
                      <w:marBottom w:val="0"/>
                      <w:divBdr>
                        <w:top w:val="none" w:sz="0" w:space="0" w:color="auto"/>
                        <w:left w:val="none" w:sz="0" w:space="0" w:color="auto"/>
                        <w:bottom w:val="none" w:sz="0" w:space="0" w:color="auto"/>
                        <w:right w:val="none" w:sz="0" w:space="0" w:color="auto"/>
                      </w:divBdr>
                    </w:div>
                    <w:div w:id="724524347">
                      <w:marLeft w:val="0"/>
                      <w:marRight w:val="0"/>
                      <w:marTop w:val="0"/>
                      <w:marBottom w:val="0"/>
                      <w:divBdr>
                        <w:top w:val="none" w:sz="0" w:space="0" w:color="auto"/>
                        <w:left w:val="none" w:sz="0" w:space="0" w:color="auto"/>
                        <w:bottom w:val="none" w:sz="0" w:space="0" w:color="auto"/>
                        <w:right w:val="none" w:sz="0" w:space="0" w:color="auto"/>
                      </w:divBdr>
                    </w:div>
                  </w:divsChild>
                </w:div>
                <w:div w:id="238487281">
                  <w:marLeft w:val="0"/>
                  <w:marRight w:val="0"/>
                  <w:marTop w:val="150"/>
                  <w:marBottom w:val="0"/>
                  <w:divBdr>
                    <w:top w:val="none" w:sz="0" w:space="0" w:color="auto"/>
                    <w:left w:val="none" w:sz="0" w:space="0" w:color="auto"/>
                    <w:bottom w:val="none" w:sz="0" w:space="0" w:color="auto"/>
                    <w:right w:val="none" w:sz="0" w:space="0" w:color="auto"/>
                  </w:divBdr>
                  <w:divsChild>
                    <w:div w:id="1036154610">
                      <w:marLeft w:val="0"/>
                      <w:marRight w:val="0"/>
                      <w:marTop w:val="0"/>
                      <w:marBottom w:val="0"/>
                      <w:divBdr>
                        <w:top w:val="none" w:sz="0" w:space="0" w:color="auto"/>
                        <w:left w:val="none" w:sz="0" w:space="0" w:color="auto"/>
                        <w:bottom w:val="none" w:sz="0" w:space="0" w:color="auto"/>
                        <w:right w:val="none" w:sz="0" w:space="0" w:color="auto"/>
                      </w:divBdr>
                    </w:div>
                    <w:div w:id="1610232253">
                      <w:marLeft w:val="0"/>
                      <w:marRight w:val="0"/>
                      <w:marTop w:val="0"/>
                      <w:marBottom w:val="0"/>
                      <w:divBdr>
                        <w:top w:val="none" w:sz="0" w:space="0" w:color="auto"/>
                        <w:left w:val="none" w:sz="0" w:space="0" w:color="auto"/>
                        <w:bottom w:val="none" w:sz="0" w:space="0" w:color="auto"/>
                        <w:right w:val="none" w:sz="0" w:space="0" w:color="auto"/>
                      </w:divBdr>
                    </w:div>
                    <w:div w:id="723139257">
                      <w:marLeft w:val="0"/>
                      <w:marRight w:val="0"/>
                      <w:marTop w:val="0"/>
                      <w:marBottom w:val="0"/>
                      <w:divBdr>
                        <w:top w:val="none" w:sz="0" w:space="0" w:color="auto"/>
                        <w:left w:val="none" w:sz="0" w:space="0" w:color="auto"/>
                        <w:bottom w:val="none" w:sz="0" w:space="0" w:color="auto"/>
                        <w:right w:val="none" w:sz="0" w:space="0" w:color="auto"/>
                      </w:divBdr>
                    </w:div>
                    <w:div w:id="1451824606">
                      <w:marLeft w:val="0"/>
                      <w:marRight w:val="0"/>
                      <w:marTop w:val="0"/>
                      <w:marBottom w:val="0"/>
                      <w:divBdr>
                        <w:top w:val="none" w:sz="0" w:space="0" w:color="auto"/>
                        <w:left w:val="none" w:sz="0" w:space="0" w:color="auto"/>
                        <w:bottom w:val="none" w:sz="0" w:space="0" w:color="auto"/>
                        <w:right w:val="none" w:sz="0" w:space="0" w:color="auto"/>
                      </w:divBdr>
                    </w:div>
                    <w:div w:id="1665233664">
                      <w:marLeft w:val="0"/>
                      <w:marRight w:val="0"/>
                      <w:marTop w:val="0"/>
                      <w:marBottom w:val="0"/>
                      <w:divBdr>
                        <w:top w:val="none" w:sz="0" w:space="0" w:color="auto"/>
                        <w:left w:val="none" w:sz="0" w:space="0" w:color="auto"/>
                        <w:bottom w:val="none" w:sz="0" w:space="0" w:color="auto"/>
                        <w:right w:val="none" w:sz="0" w:space="0" w:color="auto"/>
                      </w:divBdr>
                    </w:div>
                    <w:div w:id="1774133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4988379">
      <w:bodyDiv w:val="1"/>
      <w:marLeft w:val="0"/>
      <w:marRight w:val="0"/>
      <w:marTop w:val="0"/>
      <w:marBottom w:val="0"/>
      <w:divBdr>
        <w:top w:val="none" w:sz="0" w:space="0" w:color="auto"/>
        <w:left w:val="none" w:sz="0" w:space="0" w:color="auto"/>
        <w:bottom w:val="none" w:sz="0" w:space="0" w:color="auto"/>
        <w:right w:val="none" w:sz="0" w:space="0" w:color="auto"/>
      </w:divBdr>
    </w:div>
    <w:div w:id="1004355970">
      <w:bodyDiv w:val="1"/>
      <w:marLeft w:val="0"/>
      <w:marRight w:val="0"/>
      <w:marTop w:val="0"/>
      <w:marBottom w:val="0"/>
      <w:divBdr>
        <w:top w:val="none" w:sz="0" w:space="0" w:color="auto"/>
        <w:left w:val="none" w:sz="0" w:space="0" w:color="auto"/>
        <w:bottom w:val="none" w:sz="0" w:space="0" w:color="auto"/>
        <w:right w:val="none" w:sz="0" w:space="0" w:color="auto"/>
      </w:divBdr>
      <w:divsChild>
        <w:div w:id="1173955137">
          <w:marLeft w:val="0"/>
          <w:marRight w:val="0"/>
          <w:marTop w:val="0"/>
          <w:marBottom w:val="0"/>
          <w:divBdr>
            <w:top w:val="none" w:sz="0" w:space="0" w:color="auto"/>
            <w:left w:val="none" w:sz="0" w:space="0" w:color="auto"/>
            <w:bottom w:val="none" w:sz="0" w:space="0" w:color="auto"/>
            <w:right w:val="none" w:sz="0" w:space="0" w:color="auto"/>
          </w:divBdr>
        </w:div>
      </w:divsChild>
    </w:div>
    <w:div w:id="1012494841">
      <w:bodyDiv w:val="1"/>
      <w:marLeft w:val="0"/>
      <w:marRight w:val="0"/>
      <w:marTop w:val="0"/>
      <w:marBottom w:val="0"/>
      <w:divBdr>
        <w:top w:val="none" w:sz="0" w:space="0" w:color="auto"/>
        <w:left w:val="none" w:sz="0" w:space="0" w:color="auto"/>
        <w:bottom w:val="none" w:sz="0" w:space="0" w:color="auto"/>
        <w:right w:val="none" w:sz="0" w:space="0" w:color="auto"/>
      </w:divBdr>
    </w:div>
    <w:div w:id="1017466533">
      <w:bodyDiv w:val="1"/>
      <w:marLeft w:val="0"/>
      <w:marRight w:val="0"/>
      <w:marTop w:val="0"/>
      <w:marBottom w:val="0"/>
      <w:divBdr>
        <w:top w:val="none" w:sz="0" w:space="0" w:color="auto"/>
        <w:left w:val="none" w:sz="0" w:space="0" w:color="auto"/>
        <w:bottom w:val="none" w:sz="0" w:space="0" w:color="auto"/>
        <w:right w:val="none" w:sz="0" w:space="0" w:color="auto"/>
      </w:divBdr>
    </w:div>
    <w:div w:id="1022438406">
      <w:bodyDiv w:val="1"/>
      <w:marLeft w:val="0"/>
      <w:marRight w:val="0"/>
      <w:marTop w:val="0"/>
      <w:marBottom w:val="0"/>
      <w:divBdr>
        <w:top w:val="none" w:sz="0" w:space="0" w:color="auto"/>
        <w:left w:val="none" w:sz="0" w:space="0" w:color="auto"/>
        <w:bottom w:val="none" w:sz="0" w:space="0" w:color="auto"/>
        <w:right w:val="none" w:sz="0" w:space="0" w:color="auto"/>
      </w:divBdr>
    </w:div>
    <w:div w:id="1027218591">
      <w:bodyDiv w:val="1"/>
      <w:marLeft w:val="0"/>
      <w:marRight w:val="0"/>
      <w:marTop w:val="0"/>
      <w:marBottom w:val="0"/>
      <w:divBdr>
        <w:top w:val="none" w:sz="0" w:space="0" w:color="auto"/>
        <w:left w:val="none" w:sz="0" w:space="0" w:color="auto"/>
        <w:bottom w:val="none" w:sz="0" w:space="0" w:color="auto"/>
        <w:right w:val="none" w:sz="0" w:space="0" w:color="auto"/>
      </w:divBdr>
    </w:div>
    <w:div w:id="1030422614">
      <w:bodyDiv w:val="1"/>
      <w:marLeft w:val="0"/>
      <w:marRight w:val="0"/>
      <w:marTop w:val="0"/>
      <w:marBottom w:val="0"/>
      <w:divBdr>
        <w:top w:val="none" w:sz="0" w:space="0" w:color="auto"/>
        <w:left w:val="none" w:sz="0" w:space="0" w:color="auto"/>
        <w:bottom w:val="none" w:sz="0" w:space="0" w:color="auto"/>
        <w:right w:val="none" w:sz="0" w:space="0" w:color="auto"/>
      </w:divBdr>
    </w:div>
    <w:div w:id="1039621728">
      <w:bodyDiv w:val="1"/>
      <w:marLeft w:val="0"/>
      <w:marRight w:val="0"/>
      <w:marTop w:val="0"/>
      <w:marBottom w:val="0"/>
      <w:divBdr>
        <w:top w:val="none" w:sz="0" w:space="0" w:color="auto"/>
        <w:left w:val="none" w:sz="0" w:space="0" w:color="auto"/>
        <w:bottom w:val="none" w:sz="0" w:space="0" w:color="auto"/>
        <w:right w:val="none" w:sz="0" w:space="0" w:color="auto"/>
      </w:divBdr>
    </w:div>
    <w:div w:id="1041131169">
      <w:bodyDiv w:val="1"/>
      <w:marLeft w:val="0"/>
      <w:marRight w:val="0"/>
      <w:marTop w:val="0"/>
      <w:marBottom w:val="0"/>
      <w:divBdr>
        <w:top w:val="none" w:sz="0" w:space="0" w:color="auto"/>
        <w:left w:val="none" w:sz="0" w:space="0" w:color="auto"/>
        <w:bottom w:val="none" w:sz="0" w:space="0" w:color="auto"/>
        <w:right w:val="none" w:sz="0" w:space="0" w:color="auto"/>
      </w:divBdr>
    </w:div>
    <w:div w:id="1054623608">
      <w:bodyDiv w:val="1"/>
      <w:marLeft w:val="0"/>
      <w:marRight w:val="0"/>
      <w:marTop w:val="0"/>
      <w:marBottom w:val="0"/>
      <w:divBdr>
        <w:top w:val="none" w:sz="0" w:space="0" w:color="auto"/>
        <w:left w:val="none" w:sz="0" w:space="0" w:color="auto"/>
        <w:bottom w:val="none" w:sz="0" w:space="0" w:color="auto"/>
        <w:right w:val="none" w:sz="0" w:space="0" w:color="auto"/>
      </w:divBdr>
    </w:div>
    <w:div w:id="1077440942">
      <w:bodyDiv w:val="1"/>
      <w:marLeft w:val="0"/>
      <w:marRight w:val="0"/>
      <w:marTop w:val="0"/>
      <w:marBottom w:val="0"/>
      <w:divBdr>
        <w:top w:val="none" w:sz="0" w:space="0" w:color="auto"/>
        <w:left w:val="none" w:sz="0" w:space="0" w:color="auto"/>
        <w:bottom w:val="none" w:sz="0" w:space="0" w:color="auto"/>
        <w:right w:val="none" w:sz="0" w:space="0" w:color="auto"/>
      </w:divBdr>
    </w:div>
    <w:div w:id="1080523769">
      <w:bodyDiv w:val="1"/>
      <w:marLeft w:val="0"/>
      <w:marRight w:val="0"/>
      <w:marTop w:val="0"/>
      <w:marBottom w:val="0"/>
      <w:divBdr>
        <w:top w:val="none" w:sz="0" w:space="0" w:color="auto"/>
        <w:left w:val="none" w:sz="0" w:space="0" w:color="auto"/>
        <w:bottom w:val="none" w:sz="0" w:space="0" w:color="auto"/>
        <w:right w:val="none" w:sz="0" w:space="0" w:color="auto"/>
      </w:divBdr>
      <w:divsChild>
        <w:div w:id="1434977758">
          <w:marLeft w:val="0"/>
          <w:marRight w:val="0"/>
          <w:marTop w:val="0"/>
          <w:marBottom w:val="0"/>
          <w:divBdr>
            <w:top w:val="none" w:sz="0" w:space="0" w:color="auto"/>
            <w:left w:val="none" w:sz="0" w:space="0" w:color="auto"/>
            <w:bottom w:val="none" w:sz="0" w:space="0" w:color="auto"/>
            <w:right w:val="none" w:sz="0" w:space="0" w:color="auto"/>
          </w:divBdr>
          <w:divsChild>
            <w:div w:id="816537509">
              <w:marLeft w:val="0"/>
              <w:marRight w:val="0"/>
              <w:marTop w:val="0"/>
              <w:marBottom w:val="0"/>
              <w:divBdr>
                <w:top w:val="none" w:sz="0" w:space="0" w:color="auto"/>
                <w:left w:val="none" w:sz="0" w:space="0" w:color="auto"/>
                <w:bottom w:val="none" w:sz="0" w:space="0" w:color="auto"/>
                <w:right w:val="none" w:sz="0" w:space="0" w:color="auto"/>
              </w:divBdr>
              <w:divsChild>
                <w:div w:id="748236744">
                  <w:marLeft w:val="0"/>
                  <w:marRight w:val="0"/>
                  <w:marTop w:val="0"/>
                  <w:marBottom w:val="0"/>
                  <w:divBdr>
                    <w:top w:val="none" w:sz="0" w:space="0" w:color="auto"/>
                    <w:left w:val="none" w:sz="0" w:space="0" w:color="auto"/>
                    <w:bottom w:val="none" w:sz="0" w:space="0" w:color="auto"/>
                    <w:right w:val="none" w:sz="0" w:space="0" w:color="auto"/>
                  </w:divBdr>
                </w:div>
                <w:div w:id="358513414">
                  <w:marLeft w:val="0"/>
                  <w:marRight w:val="0"/>
                  <w:marTop w:val="0"/>
                  <w:marBottom w:val="0"/>
                  <w:divBdr>
                    <w:top w:val="none" w:sz="0" w:space="0" w:color="auto"/>
                    <w:left w:val="none" w:sz="0" w:space="0" w:color="auto"/>
                    <w:bottom w:val="none" w:sz="0" w:space="0" w:color="auto"/>
                    <w:right w:val="none" w:sz="0" w:space="0" w:color="auto"/>
                  </w:divBdr>
                </w:div>
                <w:div w:id="1392728797">
                  <w:marLeft w:val="0"/>
                  <w:marRight w:val="0"/>
                  <w:marTop w:val="0"/>
                  <w:marBottom w:val="0"/>
                  <w:divBdr>
                    <w:top w:val="none" w:sz="0" w:space="0" w:color="auto"/>
                    <w:left w:val="none" w:sz="0" w:space="0" w:color="auto"/>
                    <w:bottom w:val="none" w:sz="0" w:space="0" w:color="auto"/>
                    <w:right w:val="none" w:sz="0" w:space="0" w:color="auto"/>
                  </w:divBdr>
                </w:div>
                <w:div w:id="2020228936">
                  <w:marLeft w:val="0"/>
                  <w:marRight w:val="0"/>
                  <w:marTop w:val="0"/>
                  <w:marBottom w:val="0"/>
                  <w:divBdr>
                    <w:top w:val="none" w:sz="0" w:space="0" w:color="auto"/>
                    <w:left w:val="none" w:sz="0" w:space="0" w:color="auto"/>
                    <w:bottom w:val="none" w:sz="0" w:space="0" w:color="auto"/>
                    <w:right w:val="none" w:sz="0" w:space="0" w:color="auto"/>
                  </w:divBdr>
                </w:div>
                <w:div w:id="1036590001">
                  <w:marLeft w:val="0"/>
                  <w:marRight w:val="0"/>
                  <w:marTop w:val="0"/>
                  <w:marBottom w:val="0"/>
                  <w:divBdr>
                    <w:top w:val="none" w:sz="0" w:space="0" w:color="auto"/>
                    <w:left w:val="none" w:sz="0" w:space="0" w:color="auto"/>
                    <w:bottom w:val="none" w:sz="0" w:space="0" w:color="auto"/>
                    <w:right w:val="none" w:sz="0" w:space="0" w:color="auto"/>
                  </w:divBdr>
                </w:div>
                <w:div w:id="1415710220">
                  <w:marLeft w:val="0"/>
                  <w:marRight w:val="0"/>
                  <w:marTop w:val="0"/>
                  <w:marBottom w:val="0"/>
                  <w:divBdr>
                    <w:top w:val="none" w:sz="0" w:space="0" w:color="auto"/>
                    <w:left w:val="none" w:sz="0" w:space="0" w:color="auto"/>
                    <w:bottom w:val="none" w:sz="0" w:space="0" w:color="auto"/>
                    <w:right w:val="none" w:sz="0" w:space="0" w:color="auto"/>
                  </w:divBdr>
                </w:div>
                <w:div w:id="2022120458">
                  <w:marLeft w:val="0"/>
                  <w:marRight w:val="0"/>
                  <w:marTop w:val="0"/>
                  <w:marBottom w:val="0"/>
                  <w:divBdr>
                    <w:top w:val="none" w:sz="0" w:space="0" w:color="auto"/>
                    <w:left w:val="none" w:sz="0" w:space="0" w:color="auto"/>
                    <w:bottom w:val="none" w:sz="0" w:space="0" w:color="auto"/>
                    <w:right w:val="none" w:sz="0" w:space="0" w:color="auto"/>
                  </w:divBdr>
                </w:div>
                <w:div w:id="738675484">
                  <w:marLeft w:val="0"/>
                  <w:marRight w:val="0"/>
                  <w:marTop w:val="0"/>
                  <w:marBottom w:val="0"/>
                  <w:divBdr>
                    <w:top w:val="none" w:sz="0" w:space="0" w:color="auto"/>
                    <w:left w:val="none" w:sz="0" w:space="0" w:color="auto"/>
                    <w:bottom w:val="none" w:sz="0" w:space="0" w:color="auto"/>
                    <w:right w:val="none" w:sz="0" w:space="0" w:color="auto"/>
                  </w:divBdr>
                </w:div>
                <w:div w:id="544218380">
                  <w:marLeft w:val="0"/>
                  <w:marRight w:val="0"/>
                  <w:marTop w:val="0"/>
                  <w:marBottom w:val="0"/>
                  <w:divBdr>
                    <w:top w:val="none" w:sz="0" w:space="0" w:color="auto"/>
                    <w:left w:val="none" w:sz="0" w:space="0" w:color="auto"/>
                    <w:bottom w:val="none" w:sz="0" w:space="0" w:color="auto"/>
                    <w:right w:val="none" w:sz="0" w:space="0" w:color="auto"/>
                  </w:divBdr>
                </w:div>
                <w:div w:id="1691834480">
                  <w:marLeft w:val="0"/>
                  <w:marRight w:val="0"/>
                  <w:marTop w:val="0"/>
                  <w:marBottom w:val="0"/>
                  <w:divBdr>
                    <w:top w:val="none" w:sz="0" w:space="0" w:color="auto"/>
                    <w:left w:val="none" w:sz="0" w:space="0" w:color="auto"/>
                    <w:bottom w:val="none" w:sz="0" w:space="0" w:color="auto"/>
                    <w:right w:val="none" w:sz="0" w:space="0" w:color="auto"/>
                  </w:divBdr>
                </w:div>
                <w:div w:id="1406343123">
                  <w:marLeft w:val="0"/>
                  <w:marRight w:val="0"/>
                  <w:marTop w:val="0"/>
                  <w:marBottom w:val="0"/>
                  <w:divBdr>
                    <w:top w:val="none" w:sz="0" w:space="0" w:color="auto"/>
                    <w:left w:val="none" w:sz="0" w:space="0" w:color="auto"/>
                    <w:bottom w:val="none" w:sz="0" w:space="0" w:color="auto"/>
                    <w:right w:val="none" w:sz="0" w:space="0" w:color="auto"/>
                  </w:divBdr>
                </w:div>
                <w:div w:id="186068722">
                  <w:marLeft w:val="0"/>
                  <w:marRight w:val="0"/>
                  <w:marTop w:val="0"/>
                  <w:marBottom w:val="0"/>
                  <w:divBdr>
                    <w:top w:val="none" w:sz="0" w:space="0" w:color="auto"/>
                    <w:left w:val="none" w:sz="0" w:space="0" w:color="auto"/>
                    <w:bottom w:val="none" w:sz="0" w:space="0" w:color="auto"/>
                    <w:right w:val="none" w:sz="0" w:space="0" w:color="auto"/>
                  </w:divBdr>
                </w:div>
                <w:div w:id="501898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730746">
          <w:marLeft w:val="0"/>
          <w:marRight w:val="0"/>
          <w:marTop w:val="0"/>
          <w:marBottom w:val="0"/>
          <w:divBdr>
            <w:top w:val="none" w:sz="0" w:space="0" w:color="auto"/>
            <w:left w:val="none" w:sz="0" w:space="0" w:color="auto"/>
            <w:bottom w:val="none" w:sz="0" w:space="0" w:color="auto"/>
            <w:right w:val="none" w:sz="0" w:space="0" w:color="auto"/>
          </w:divBdr>
        </w:div>
        <w:div w:id="1623733760">
          <w:marLeft w:val="0"/>
          <w:marRight w:val="0"/>
          <w:marTop w:val="0"/>
          <w:marBottom w:val="0"/>
          <w:divBdr>
            <w:top w:val="none" w:sz="0" w:space="0" w:color="auto"/>
            <w:left w:val="none" w:sz="0" w:space="0" w:color="auto"/>
            <w:bottom w:val="none" w:sz="0" w:space="0" w:color="auto"/>
            <w:right w:val="none" w:sz="0" w:space="0" w:color="auto"/>
          </w:divBdr>
        </w:div>
      </w:divsChild>
    </w:div>
    <w:div w:id="1094281433">
      <w:bodyDiv w:val="1"/>
      <w:marLeft w:val="0"/>
      <w:marRight w:val="0"/>
      <w:marTop w:val="0"/>
      <w:marBottom w:val="0"/>
      <w:divBdr>
        <w:top w:val="none" w:sz="0" w:space="0" w:color="auto"/>
        <w:left w:val="none" w:sz="0" w:space="0" w:color="auto"/>
        <w:bottom w:val="none" w:sz="0" w:space="0" w:color="auto"/>
        <w:right w:val="none" w:sz="0" w:space="0" w:color="auto"/>
      </w:divBdr>
    </w:div>
    <w:div w:id="1100177535">
      <w:bodyDiv w:val="1"/>
      <w:marLeft w:val="0"/>
      <w:marRight w:val="0"/>
      <w:marTop w:val="0"/>
      <w:marBottom w:val="0"/>
      <w:divBdr>
        <w:top w:val="none" w:sz="0" w:space="0" w:color="auto"/>
        <w:left w:val="none" w:sz="0" w:space="0" w:color="auto"/>
        <w:bottom w:val="none" w:sz="0" w:space="0" w:color="auto"/>
        <w:right w:val="none" w:sz="0" w:space="0" w:color="auto"/>
      </w:divBdr>
    </w:div>
    <w:div w:id="1100758679">
      <w:bodyDiv w:val="1"/>
      <w:marLeft w:val="0"/>
      <w:marRight w:val="0"/>
      <w:marTop w:val="0"/>
      <w:marBottom w:val="0"/>
      <w:divBdr>
        <w:top w:val="none" w:sz="0" w:space="0" w:color="auto"/>
        <w:left w:val="none" w:sz="0" w:space="0" w:color="auto"/>
        <w:bottom w:val="none" w:sz="0" w:space="0" w:color="auto"/>
        <w:right w:val="none" w:sz="0" w:space="0" w:color="auto"/>
      </w:divBdr>
      <w:divsChild>
        <w:div w:id="26761928">
          <w:marLeft w:val="0"/>
          <w:marRight w:val="0"/>
          <w:marTop w:val="0"/>
          <w:marBottom w:val="0"/>
          <w:divBdr>
            <w:top w:val="none" w:sz="0" w:space="0" w:color="auto"/>
            <w:left w:val="none" w:sz="0" w:space="0" w:color="auto"/>
            <w:bottom w:val="none" w:sz="0" w:space="0" w:color="auto"/>
            <w:right w:val="none" w:sz="0" w:space="0" w:color="auto"/>
          </w:divBdr>
        </w:div>
      </w:divsChild>
    </w:div>
    <w:div w:id="1108815710">
      <w:bodyDiv w:val="1"/>
      <w:marLeft w:val="0"/>
      <w:marRight w:val="0"/>
      <w:marTop w:val="0"/>
      <w:marBottom w:val="0"/>
      <w:divBdr>
        <w:top w:val="none" w:sz="0" w:space="0" w:color="auto"/>
        <w:left w:val="none" w:sz="0" w:space="0" w:color="auto"/>
        <w:bottom w:val="none" w:sz="0" w:space="0" w:color="auto"/>
        <w:right w:val="none" w:sz="0" w:space="0" w:color="auto"/>
      </w:divBdr>
    </w:div>
    <w:div w:id="1115251349">
      <w:bodyDiv w:val="1"/>
      <w:marLeft w:val="0"/>
      <w:marRight w:val="0"/>
      <w:marTop w:val="0"/>
      <w:marBottom w:val="0"/>
      <w:divBdr>
        <w:top w:val="none" w:sz="0" w:space="0" w:color="auto"/>
        <w:left w:val="none" w:sz="0" w:space="0" w:color="auto"/>
        <w:bottom w:val="none" w:sz="0" w:space="0" w:color="auto"/>
        <w:right w:val="none" w:sz="0" w:space="0" w:color="auto"/>
      </w:divBdr>
    </w:div>
    <w:div w:id="1118599453">
      <w:bodyDiv w:val="1"/>
      <w:marLeft w:val="0"/>
      <w:marRight w:val="0"/>
      <w:marTop w:val="0"/>
      <w:marBottom w:val="0"/>
      <w:divBdr>
        <w:top w:val="none" w:sz="0" w:space="0" w:color="auto"/>
        <w:left w:val="none" w:sz="0" w:space="0" w:color="auto"/>
        <w:bottom w:val="none" w:sz="0" w:space="0" w:color="auto"/>
        <w:right w:val="none" w:sz="0" w:space="0" w:color="auto"/>
      </w:divBdr>
    </w:div>
    <w:div w:id="1126509737">
      <w:bodyDiv w:val="1"/>
      <w:marLeft w:val="0"/>
      <w:marRight w:val="0"/>
      <w:marTop w:val="0"/>
      <w:marBottom w:val="0"/>
      <w:divBdr>
        <w:top w:val="none" w:sz="0" w:space="0" w:color="auto"/>
        <w:left w:val="none" w:sz="0" w:space="0" w:color="auto"/>
        <w:bottom w:val="none" w:sz="0" w:space="0" w:color="auto"/>
        <w:right w:val="none" w:sz="0" w:space="0" w:color="auto"/>
      </w:divBdr>
    </w:div>
    <w:div w:id="1133137146">
      <w:bodyDiv w:val="1"/>
      <w:marLeft w:val="0"/>
      <w:marRight w:val="0"/>
      <w:marTop w:val="0"/>
      <w:marBottom w:val="0"/>
      <w:divBdr>
        <w:top w:val="none" w:sz="0" w:space="0" w:color="auto"/>
        <w:left w:val="none" w:sz="0" w:space="0" w:color="auto"/>
        <w:bottom w:val="none" w:sz="0" w:space="0" w:color="auto"/>
        <w:right w:val="none" w:sz="0" w:space="0" w:color="auto"/>
      </w:divBdr>
    </w:div>
    <w:div w:id="1133983125">
      <w:bodyDiv w:val="1"/>
      <w:marLeft w:val="0"/>
      <w:marRight w:val="0"/>
      <w:marTop w:val="0"/>
      <w:marBottom w:val="0"/>
      <w:divBdr>
        <w:top w:val="none" w:sz="0" w:space="0" w:color="auto"/>
        <w:left w:val="none" w:sz="0" w:space="0" w:color="auto"/>
        <w:bottom w:val="none" w:sz="0" w:space="0" w:color="auto"/>
        <w:right w:val="none" w:sz="0" w:space="0" w:color="auto"/>
      </w:divBdr>
      <w:divsChild>
        <w:div w:id="1566574780">
          <w:marLeft w:val="0"/>
          <w:marRight w:val="0"/>
          <w:marTop w:val="0"/>
          <w:marBottom w:val="0"/>
          <w:divBdr>
            <w:top w:val="none" w:sz="0" w:space="0" w:color="auto"/>
            <w:left w:val="none" w:sz="0" w:space="0" w:color="auto"/>
            <w:bottom w:val="none" w:sz="0" w:space="0" w:color="auto"/>
            <w:right w:val="none" w:sz="0" w:space="0" w:color="auto"/>
          </w:divBdr>
        </w:div>
        <w:div w:id="493766984">
          <w:marLeft w:val="0"/>
          <w:marRight w:val="0"/>
          <w:marTop w:val="0"/>
          <w:marBottom w:val="0"/>
          <w:divBdr>
            <w:top w:val="none" w:sz="0" w:space="0" w:color="auto"/>
            <w:left w:val="none" w:sz="0" w:space="0" w:color="auto"/>
            <w:bottom w:val="none" w:sz="0" w:space="0" w:color="auto"/>
            <w:right w:val="none" w:sz="0" w:space="0" w:color="auto"/>
          </w:divBdr>
        </w:div>
        <w:div w:id="1795714457">
          <w:marLeft w:val="0"/>
          <w:marRight w:val="0"/>
          <w:marTop w:val="0"/>
          <w:marBottom w:val="0"/>
          <w:divBdr>
            <w:top w:val="none" w:sz="0" w:space="0" w:color="auto"/>
            <w:left w:val="none" w:sz="0" w:space="0" w:color="auto"/>
            <w:bottom w:val="none" w:sz="0" w:space="0" w:color="auto"/>
            <w:right w:val="none" w:sz="0" w:space="0" w:color="auto"/>
          </w:divBdr>
        </w:div>
        <w:div w:id="818157266">
          <w:marLeft w:val="0"/>
          <w:marRight w:val="0"/>
          <w:marTop w:val="0"/>
          <w:marBottom w:val="0"/>
          <w:divBdr>
            <w:top w:val="none" w:sz="0" w:space="0" w:color="auto"/>
            <w:left w:val="none" w:sz="0" w:space="0" w:color="auto"/>
            <w:bottom w:val="none" w:sz="0" w:space="0" w:color="auto"/>
            <w:right w:val="none" w:sz="0" w:space="0" w:color="auto"/>
          </w:divBdr>
        </w:div>
        <w:div w:id="34933439">
          <w:marLeft w:val="0"/>
          <w:marRight w:val="0"/>
          <w:marTop w:val="0"/>
          <w:marBottom w:val="0"/>
          <w:divBdr>
            <w:top w:val="none" w:sz="0" w:space="0" w:color="auto"/>
            <w:left w:val="none" w:sz="0" w:space="0" w:color="auto"/>
            <w:bottom w:val="none" w:sz="0" w:space="0" w:color="auto"/>
            <w:right w:val="none" w:sz="0" w:space="0" w:color="auto"/>
          </w:divBdr>
        </w:div>
        <w:div w:id="1069957706">
          <w:marLeft w:val="0"/>
          <w:marRight w:val="0"/>
          <w:marTop w:val="0"/>
          <w:marBottom w:val="0"/>
          <w:divBdr>
            <w:top w:val="none" w:sz="0" w:space="0" w:color="auto"/>
            <w:left w:val="none" w:sz="0" w:space="0" w:color="auto"/>
            <w:bottom w:val="none" w:sz="0" w:space="0" w:color="auto"/>
            <w:right w:val="none" w:sz="0" w:space="0" w:color="auto"/>
          </w:divBdr>
        </w:div>
        <w:div w:id="954365109">
          <w:marLeft w:val="0"/>
          <w:marRight w:val="0"/>
          <w:marTop w:val="0"/>
          <w:marBottom w:val="0"/>
          <w:divBdr>
            <w:top w:val="none" w:sz="0" w:space="0" w:color="auto"/>
            <w:left w:val="none" w:sz="0" w:space="0" w:color="auto"/>
            <w:bottom w:val="none" w:sz="0" w:space="0" w:color="auto"/>
            <w:right w:val="none" w:sz="0" w:space="0" w:color="auto"/>
          </w:divBdr>
        </w:div>
        <w:div w:id="1647658487">
          <w:marLeft w:val="0"/>
          <w:marRight w:val="0"/>
          <w:marTop w:val="0"/>
          <w:marBottom w:val="0"/>
          <w:divBdr>
            <w:top w:val="none" w:sz="0" w:space="0" w:color="auto"/>
            <w:left w:val="none" w:sz="0" w:space="0" w:color="auto"/>
            <w:bottom w:val="none" w:sz="0" w:space="0" w:color="auto"/>
            <w:right w:val="none" w:sz="0" w:space="0" w:color="auto"/>
          </w:divBdr>
        </w:div>
        <w:div w:id="1024788794">
          <w:marLeft w:val="0"/>
          <w:marRight w:val="0"/>
          <w:marTop w:val="0"/>
          <w:marBottom w:val="0"/>
          <w:divBdr>
            <w:top w:val="none" w:sz="0" w:space="0" w:color="auto"/>
            <w:left w:val="none" w:sz="0" w:space="0" w:color="auto"/>
            <w:bottom w:val="none" w:sz="0" w:space="0" w:color="auto"/>
            <w:right w:val="none" w:sz="0" w:space="0" w:color="auto"/>
          </w:divBdr>
        </w:div>
        <w:div w:id="161433952">
          <w:marLeft w:val="0"/>
          <w:marRight w:val="0"/>
          <w:marTop w:val="0"/>
          <w:marBottom w:val="0"/>
          <w:divBdr>
            <w:top w:val="none" w:sz="0" w:space="0" w:color="auto"/>
            <w:left w:val="none" w:sz="0" w:space="0" w:color="auto"/>
            <w:bottom w:val="none" w:sz="0" w:space="0" w:color="auto"/>
            <w:right w:val="none" w:sz="0" w:space="0" w:color="auto"/>
          </w:divBdr>
        </w:div>
        <w:div w:id="3215182">
          <w:marLeft w:val="0"/>
          <w:marRight w:val="0"/>
          <w:marTop w:val="0"/>
          <w:marBottom w:val="0"/>
          <w:divBdr>
            <w:top w:val="none" w:sz="0" w:space="0" w:color="auto"/>
            <w:left w:val="none" w:sz="0" w:space="0" w:color="auto"/>
            <w:bottom w:val="none" w:sz="0" w:space="0" w:color="auto"/>
            <w:right w:val="none" w:sz="0" w:space="0" w:color="auto"/>
          </w:divBdr>
        </w:div>
        <w:div w:id="824249413">
          <w:marLeft w:val="0"/>
          <w:marRight w:val="0"/>
          <w:marTop w:val="0"/>
          <w:marBottom w:val="0"/>
          <w:divBdr>
            <w:top w:val="none" w:sz="0" w:space="0" w:color="auto"/>
            <w:left w:val="none" w:sz="0" w:space="0" w:color="auto"/>
            <w:bottom w:val="none" w:sz="0" w:space="0" w:color="auto"/>
            <w:right w:val="none" w:sz="0" w:space="0" w:color="auto"/>
          </w:divBdr>
        </w:div>
        <w:div w:id="867983823">
          <w:marLeft w:val="0"/>
          <w:marRight w:val="0"/>
          <w:marTop w:val="0"/>
          <w:marBottom w:val="0"/>
          <w:divBdr>
            <w:top w:val="none" w:sz="0" w:space="0" w:color="auto"/>
            <w:left w:val="none" w:sz="0" w:space="0" w:color="auto"/>
            <w:bottom w:val="none" w:sz="0" w:space="0" w:color="auto"/>
            <w:right w:val="none" w:sz="0" w:space="0" w:color="auto"/>
          </w:divBdr>
        </w:div>
        <w:div w:id="1956717495">
          <w:marLeft w:val="0"/>
          <w:marRight w:val="0"/>
          <w:marTop w:val="0"/>
          <w:marBottom w:val="0"/>
          <w:divBdr>
            <w:top w:val="none" w:sz="0" w:space="0" w:color="auto"/>
            <w:left w:val="none" w:sz="0" w:space="0" w:color="auto"/>
            <w:bottom w:val="none" w:sz="0" w:space="0" w:color="auto"/>
            <w:right w:val="none" w:sz="0" w:space="0" w:color="auto"/>
          </w:divBdr>
        </w:div>
        <w:div w:id="864756746">
          <w:marLeft w:val="0"/>
          <w:marRight w:val="0"/>
          <w:marTop w:val="0"/>
          <w:marBottom w:val="0"/>
          <w:divBdr>
            <w:top w:val="none" w:sz="0" w:space="0" w:color="auto"/>
            <w:left w:val="none" w:sz="0" w:space="0" w:color="auto"/>
            <w:bottom w:val="none" w:sz="0" w:space="0" w:color="auto"/>
            <w:right w:val="none" w:sz="0" w:space="0" w:color="auto"/>
          </w:divBdr>
        </w:div>
        <w:div w:id="648707076">
          <w:marLeft w:val="0"/>
          <w:marRight w:val="0"/>
          <w:marTop w:val="0"/>
          <w:marBottom w:val="0"/>
          <w:divBdr>
            <w:top w:val="none" w:sz="0" w:space="0" w:color="auto"/>
            <w:left w:val="none" w:sz="0" w:space="0" w:color="auto"/>
            <w:bottom w:val="none" w:sz="0" w:space="0" w:color="auto"/>
            <w:right w:val="none" w:sz="0" w:space="0" w:color="auto"/>
          </w:divBdr>
        </w:div>
      </w:divsChild>
    </w:div>
    <w:div w:id="1138302585">
      <w:bodyDiv w:val="1"/>
      <w:marLeft w:val="0"/>
      <w:marRight w:val="0"/>
      <w:marTop w:val="0"/>
      <w:marBottom w:val="0"/>
      <w:divBdr>
        <w:top w:val="none" w:sz="0" w:space="0" w:color="auto"/>
        <w:left w:val="none" w:sz="0" w:space="0" w:color="auto"/>
        <w:bottom w:val="none" w:sz="0" w:space="0" w:color="auto"/>
        <w:right w:val="none" w:sz="0" w:space="0" w:color="auto"/>
      </w:divBdr>
    </w:div>
    <w:div w:id="1143616347">
      <w:bodyDiv w:val="1"/>
      <w:marLeft w:val="0"/>
      <w:marRight w:val="0"/>
      <w:marTop w:val="0"/>
      <w:marBottom w:val="0"/>
      <w:divBdr>
        <w:top w:val="none" w:sz="0" w:space="0" w:color="auto"/>
        <w:left w:val="none" w:sz="0" w:space="0" w:color="auto"/>
        <w:bottom w:val="none" w:sz="0" w:space="0" w:color="auto"/>
        <w:right w:val="none" w:sz="0" w:space="0" w:color="auto"/>
      </w:divBdr>
    </w:div>
    <w:div w:id="1146821975">
      <w:bodyDiv w:val="1"/>
      <w:marLeft w:val="0"/>
      <w:marRight w:val="0"/>
      <w:marTop w:val="0"/>
      <w:marBottom w:val="0"/>
      <w:divBdr>
        <w:top w:val="none" w:sz="0" w:space="0" w:color="auto"/>
        <w:left w:val="none" w:sz="0" w:space="0" w:color="auto"/>
        <w:bottom w:val="none" w:sz="0" w:space="0" w:color="auto"/>
        <w:right w:val="none" w:sz="0" w:space="0" w:color="auto"/>
      </w:divBdr>
      <w:divsChild>
        <w:div w:id="1948465368">
          <w:marLeft w:val="0"/>
          <w:marRight w:val="0"/>
          <w:marTop w:val="0"/>
          <w:marBottom w:val="0"/>
          <w:divBdr>
            <w:top w:val="none" w:sz="0" w:space="0" w:color="auto"/>
            <w:left w:val="none" w:sz="0" w:space="0" w:color="auto"/>
            <w:bottom w:val="none" w:sz="0" w:space="0" w:color="auto"/>
            <w:right w:val="none" w:sz="0" w:space="0" w:color="auto"/>
          </w:divBdr>
        </w:div>
      </w:divsChild>
    </w:div>
    <w:div w:id="1146974399">
      <w:bodyDiv w:val="1"/>
      <w:marLeft w:val="0"/>
      <w:marRight w:val="0"/>
      <w:marTop w:val="0"/>
      <w:marBottom w:val="0"/>
      <w:divBdr>
        <w:top w:val="none" w:sz="0" w:space="0" w:color="auto"/>
        <w:left w:val="none" w:sz="0" w:space="0" w:color="auto"/>
        <w:bottom w:val="none" w:sz="0" w:space="0" w:color="auto"/>
        <w:right w:val="none" w:sz="0" w:space="0" w:color="auto"/>
      </w:divBdr>
    </w:div>
    <w:div w:id="1147161677">
      <w:bodyDiv w:val="1"/>
      <w:marLeft w:val="0"/>
      <w:marRight w:val="0"/>
      <w:marTop w:val="0"/>
      <w:marBottom w:val="0"/>
      <w:divBdr>
        <w:top w:val="none" w:sz="0" w:space="0" w:color="auto"/>
        <w:left w:val="none" w:sz="0" w:space="0" w:color="auto"/>
        <w:bottom w:val="none" w:sz="0" w:space="0" w:color="auto"/>
        <w:right w:val="none" w:sz="0" w:space="0" w:color="auto"/>
      </w:divBdr>
    </w:div>
    <w:div w:id="1155605949">
      <w:bodyDiv w:val="1"/>
      <w:marLeft w:val="0"/>
      <w:marRight w:val="0"/>
      <w:marTop w:val="0"/>
      <w:marBottom w:val="0"/>
      <w:divBdr>
        <w:top w:val="none" w:sz="0" w:space="0" w:color="auto"/>
        <w:left w:val="none" w:sz="0" w:space="0" w:color="auto"/>
        <w:bottom w:val="none" w:sz="0" w:space="0" w:color="auto"/>
        <w:right w:val="none" w:sz="0" w:space="0" w:color="auto"/>
      </w:divBdr>
    </w:div>
    <w:div w:id="1156646570">
      <w:bodyDiv w:val="1"/>
      <w:marLeft w:val="0"/>
      <w:marRight w:val="0"/>
      <w:marTop w:val="0"/>
      <w:marBottom w:val="0"/>
      <w:divBdr>
        <w:top w:val="none" w:sz="0" w:space="0" w:color="auto"/>
        <w:left w:val="none" w:sz="0" w:space="0" w:color="auto"/>
        <w:bottom w:val="none" w:sz="0" w:space="0" w:color="auto"/>
        <w:right w:val="none" w:sz="0" w:space="0" w:color="auto"/>
      </w:divBdr>
    </w:div>
    <w:div w:id="1158611202">
      <w:bodyDiv w:val="1"/>
      <w:marLeft w:val="0"/>
      <w:marRight w:val="0"/>
      <w:marTop w:val="0"/>
      <w:marBottom w:val="0"/>
      <w:divBdr>
        <w:top w:val="none" w:sz="0" w:space="0" w:color="auto"/>
        <w:left w:val="none" w:sz="0" w:space="0" w:color="auto"/>
        <w:bottom w:val="none" w:sz="0" w:space="0" w:color="auto"/>
        <w:right w:val="none" w:sz="0" w:space="0" w:color="auto"/>
      </w:divBdr>
    </w:div>
    <w:div w:id="1172262086">
      <w:bodyDiv w:val="1"/>
      <w:marLeft w:val="0"/>
      <w:marRight w:val="0"/>
      <w:marTop w:val="0"/>
      <w:marBottom w:val="0"/>
      <w:divBdr>
        <w:top w:val="none" w:sz="0" w:space="0" w:color="auto"/>
        <w:left w:val="none" w:sz="0" w:space="0" w:color="auto"/>
        <w:bottom w:val="none" w:sz="0" w:space="0" w:color="auto"/>
        <w:right w:val="none" w:sz="0" w:space="0" w:color="auto"/>
      </w:divBdr>
    </w:div>
    <w:div w:id="1173883448">
      <w:bodyDiv w:val="1"/>
      <w:marLeft w:val="0"/>
      <w:marRight w:val="0"/>
      <w:marTop w:val="0"/>
      <w:marBottom w:val="0"/>
      <w:divBdr>
        <w:top w:val="none" w:sz="0" w:space="0" w:color="auto"/>
        <w:left w:val="none" w:sz="0" w:space="0" w:color="auto"/>
        <w:bottom w:val="none" w:sz="0" w:space="0" w:color="auto"/>
        <w:right w:val="none" w:sz="0" w:space="0" w:color="auto"/>
      </w:divBdr>
    </w:div>
    <w:div w:id="1178278339">
      <w:bodyDiv w:val="1"/>
      <w:marLeft w:val="0"/>
      <w:marRight w:val="0"/>
      <w:marTop w:val="0"/>
      <w:marBottom w:val="0"/>
      <w:divBdr>
        <w:top w:val="none" w:sz="0" w:space="0" w:color="auto"/>
        <w:left w:val="none" w:sz="0" w:space="0" w:color="auto"/>
        <w:bottom w:val="none" w:sz="0" w:space="0" w:color="auto"/>
        <w:right w:val="none" w:sz="0" w:space="0" w:color="auto"/>
      </w:divBdr>
    </w:div>
    <w:div w:id="1201163437">
      <w:bodyDiv w:val="1"/>
      <w:marLeft w:val="0"/>
      <w:marRight w:val="0"/>
      <w:marTop w:val="0"/>
      <w:marBottom w:val="0"/>
      <w:divBdr>
        <w:top w:val="none" w:sz="0" w:space="0" w:color="auto"/>
        <w:left w:val="none" w:sz="0" w:space="0" w:color="auto"/>
        <w:bottom w:val="none" w:sz="0" w:space="0" w:color="auto"/>
        <w:right w:val="none" w:sz="0" w:space="0" w:color="auto"/>
      </w:divBdr>
    </w:div>
    <w:div w:id="1204715403">
      <w:bodyDiv w:val="1"/>
      <w:marLeft w:val="0"/>
      <w:marRight w:val="0"/>
      <w:marTop w:val="0"/>
      <w:marBottom w:val="0"/>
      <w:divBdr>
        <w:top w:val="none" w:sz="0" w:space="0" w:color="auto"/>
        <w:left w:val="none" w:sz="0" w:space="0" w:color="auto"/>
        <w:bottom w:val="none" w:sz="0" w:space="0" w:color="auto"/>
        <w:right w:val="none" w:sz="0" w:space="0" w:color="auto"/>
      </w:divBdr>
    </w:div>
    <w:div w:id="1228304163">
      <w:bodyDiv w:val="1"/>
      <w:marLeft w:val="0"/>
      <w:marRight w:val="0"/>
      <w:marTop w:val="0"/>
      <w:marBottom w:val="0"/>
      <w:divBdr>
        <w:top w:val="none" w:sz="0" w:space="0" w:color="auto"/>
        <w:left w:val="none" w:sz="0" w:space="0" w:color="auto"/>
        <w:bottom w:val="none" w:sz="0" w:space="0" w:color="auto"/>
        <w:right w:val="none" w:sz="0" w:space="0" w:color="auto"/>
      </w:divBdr>
    </w:div>
    <w:div w:id="1237320317">
      <w:bodyDiv w:val="1"/>
      <w:marLeft w:val="0"/>
      <w:marRight w:val="0"/>
      <w:marTop w:val="0"/>
      <w:marBottom w:val="0"/>
      <w:divBdr>
        <w:top w:val="none" w:sz="0" w:space="0" w:color="auto"/>
        <w:left w:val="none" w:sz="0" w:space="0" w:color="auto"/>
        <w:bottom w:val="none" w:sz="0" w:space="0" w:color="auto"/>
        <w:right w:val="none" w:sz="0" w:space="0" w:color="auto"/>
      </w:divBdr>
    </w:div>
    <w:div w:id="1259562360">
      <w:bodyDiv w:val="1"/>
      <w:marLeft w:val="0"/>
      <w:marRight w:val="0"/>
      <w:marTop w:val="0"/>
      <w:marBottom w:val="0"/>
      <w:divBdr>
        <w:top w:val="none" w:sz="0" w:space="0" w:color="auto"/>
        <w:left w:val="none" w:sz="0" w:space="0" w:color="auto"/>
        <w:bottom w:val="none" w:sz="0" w:space="0" w:color="auto"/>
        <w:right w:val="none" w:sz="0" w:space="0" w:color="auto"/>
      </w:divBdr>
      <w:divsChild>
        <w:div w:id="1320842413">
          <w:marLeft w:val="0"/>
          <w:marRight w:val="0"/>
          <w:marTop w:val="0"/>
          <w:marBottom w:val="0"/>
          <w:divBdr>
            <w:top w:val="none" w:sz="0" w:space="0" w:color="auto"/>
            <w:left w:val="none" w:sz="0" w:space="0" w:color="auto"/>
            <w:bottom w:val="none" w:sz="0" w:space="0" w:color="auto"/>
            <w:right w:val="none" w:sz="0" w:space="0" w:color="auto"/>
          </w:divBdr>
        </w:div>
        <w:div w:id="1037197951">
          <w:marLeft w:val="0"/>
          <w:marRight w:val="0"/>
          <w:marTop w:val="0"/>
          <w:marBottom w:val="0"/>
          <w:divBdr>
            <w:top w:val="none" w:sz="0" w:space="0" w:color="auto"/>
            <w:left w:val="none" w:sz="0" w:space="0" w:color="auto"/>
            <w:bottom w:val="none" w:sz="0" w:space="0" w:color="auto"/>
            <w:right w:val="none" w:sz="0" w:space="0" w:color="auto"/>
          </w:divBdr>
        </w:div>
        <w:div w:id="1206679516">
          <w:marLeft w:val="0"/>
          <w:marRight w:val="0"/>
          <w:marTop w:val="0"/>
          <w:marBottom w:val="0"/>
          <w:divBdr>
            <w:top w:val="none" w:sz="0" w:space="0" w:color="auto"/>
            <w:left w:val="none" w:sz="0" w:space="0" w:color="auto"/>
            <w:bottom w:val="none" w:sz="0" w:space="0" w:color="auto"/>
            <w:right w:val="none" w:sz="0" w:space="0" w:color="auto"/>
          </w:divBdr>
        </w:div>
        <w:div w:id="1700617004">
          <w:marLeft w:val="0"/>
          <w:marRight w:val="0"/>
          <w:marTop w:val="0"/>
          <w:marBottom w:val="0"/>
          <w:divBdr>
            <w:top w:val="none" w:sz="0" w:space="0" w:color="auto"/>
            <w:left w:val="none" w:sz="0" w:space="0" w:color="auto"/>
            <w:bottom w:val="none" w:sz="0" w:space="0" w:color="auto"/>
            <w:right w:val="none" w:sz="0" w:space="0" w:color="auto"/>
          </w:divBdr>
        </w:div>
        <w:div w:id="1152058535">
          <w:marLeft w:val="0"/>
          <w:marRight w:val="0"/>
          <w:marTop w:val="0"/>
          <w:marBottom w:val="0"/>
          <w:divBdr>
            <w:top w:val="none" w:sz="0" w:space="0" w:color="auto"/>
            <w:left w:val="none" w:sz="0" w:space="0" w:color="auto"/>
            <w:bottom w:val="none" w:sz="0" w:space="0" w:color="auto"/>
            <w:right w:val="none" w:sz="0" w:space="0" w:color="auto"/>
          </w:divBdr>
        </w:div>
        <w:div w:id="332605535">
          <w:marLeft w:val="0"/>
          <w:marRight w:val="0"/>
          <w:marTop w:val="0"/>
          <w:marBottom w:val="0"/>
          <w:divBdr>
            <w:top w:val="none" w:sz="0" w:space="0" w:color="auto"/>
            <w:left w:val="none" w:sz="0" w:space="0" w:color="auto"/>
            <w:bottom w:val="none" w:sz="0" w:space="0" w:color="auto"/>
            <w:right w:val="none" w:sz="0" w:space="0" w:color="auto"/>
          </w:divBdr>
        </w:div>
        <w:div w:id="1442726550">
          <w:marLeft w:val="0"/>
          <w:marRight w:val="0"/>
          <w:marTop w:val="0"/>
          <w:marBottom w:val="0"/>
          <w:divBdr>
            <w:top w:val="none" w:sz="0" w:space="0" w:color="auto"/>
            <w:left w:val="none" w:sz="0" w:space="0" w:color="auto"/>
            <w:bottom w:val="none" w:sz="0" w:space="0" w:color="auto"/>
            <w:right w:val="none" w:sz="0" w:space="0" w:color="auto"/>
          </w:divBdr>
        </w:div>
        <w:div w:id="251135199">
          <w:marLeft w:val="0"/>
          <w:marRight w:val="0"/>
          <w:marTop w:val="0"/>
          <w:marBottom w:val="0"/>
          <w:divBdr>
            <w:top w:val="none" w:sz="0" w:space="0" w:color="auto"/>
            <w:left w:val="none" w:sz="0" w:space="0" w:color="auto"/>
            <w:bottom w:val="none" w:sz="0" w:space="0" w:color="auto"/>
            <w:right w:val="none" w:sz="0" w:space="0" w:color="auto"/>
          </w:divBdr>
        </w:div>
        <w:div w:id="1617835932">
          <w:marLeft w:val="0"/>
          <w:marRight w:val="0"/>
          <w:marTop w:val="0"/>
          <w:marBottom w:val="0"/>
          <w:divBdr>
            <w:top w:val="none" w:sz="0" w:space="0" w:color="auto"/>
            <w:left w:val="none" w:sz="0" w:space="0" w:color="auto"/>
            <w:bottom w:val="none" w:sz="0" w:space="0" w:color="auto"/>
            <w:right w:val="none" w:sz="0" w:space="0" w:color="auto"/>
          </w:divBdr>
        </w:div>
        <w:div w:id="45682620">
          <w:marLeft w:val="0"/>
          <w:marRight w:val="0"/>
          <w:marTop w:val="0"/>
          <w:marBottom w:val="0"/>
          <w:divBdr>
            <w:top w:val="none" w:sz="0" w:space="0" w:color="auto"/>
            <w:left w:val="none" w:sz="0" w:space="0" w:color="auto"/>
            <w:bottom w:val="none" w:sz="0" w:space="0" w:color="auto"/>
            <w:right w:val="none" w:sz="0" w:space="0" w:color="auto"/>
          </w:divBdr>
        </w:div>
        <w:div w:id="762536045">
          <w:marLeft w:val="0"/>
          <w:marRight w:val="0"/>
          <w:marTop w:val="0"/>
          <w:marBottom w:val="0"/>
          <w:divBdr>
            <w:top w:val="none" w:sz="0" w:space="0" w:color="auto"/>
            <w:left w:val="none" w:sz="0" w:space="0" w:color="auto"/>
            <w:bottom w:val="none" w:sz="0" w:space="0" w:color="auto"/>
            <w:right w:val="none" w:sz="0" w:space="0" w:color="auto"/>
          </w:divBdr>
        </w:div>
        <w:div w:id="1274367511">
          <w:marLeft w:val="0"/>
          <w:marRight w:val="0"/>
          <w:marTop w:val="0"/>
          <w:marBottom w:val="0"/>
          <w:divBdr>
            <w:top w:val="none" w:sz="0" w:space="0" w:color="auto"/>
            <w:left w:val="none" w:sz="0" w:space="0" w:color="auto"/>
            <w:bottom w:val="none" w:sz="0" w:space="0" w:color="auto"/>
            <w:right w:val="none" w:sz="0" w:space="0" w:color="auto"/>
          </w:divBdr>
        </w:div>
        <w:div w:id="1530796079">
          <w:marLeft w:val="0"/>
          <w:marRight w:val="0"/>
          <w:marTop w:val="0"/>
          <w:marBottom w:val="0"/>
          <w:divBdr>
            <w:top w:val="none" w:sz="0" w:space="0" w:color="auto"/>
            <w:left w:val="none" w:sz="0" w:space="0" w:color="auto"/>
            <w:bottom w:val="none" w:sz="0" w:space="0" w:color="auto"/>
            <w:right w:val="none" w:sz="0" w:space="0" w:color="auto"/>
          </w:divBdr>
        </w:div>
        <w:div w:id="1637644367">
          <w:marLeft w:val="0"/>
          <w:marRight w:val="0"/>
          <w:marTop w:val="0"/>
          <w:marBottom w:val="0"/>
          <w:divBdr>
            <w:top w:val="none" w:sz="0" w:space="0" w:color="auto"/>
            <w:left w:val="none" w:sz="0" w:space="0" w:color="auto"/>
            <w:bottom w:val="none" w:sz="0" w:space="0" w:color="auto"/>
            <w:right w:val="none" w:sz="0" w:space="0" w:color="auto"/>
          </w:divBdr>
        </w:div>
        <w:div w:id="591012695">
          <w:marLeft w:val="0"/>
          <w:marRight w:val="0"/>
          <w:marTop w:val="0"/>
          <w:marBottom w:val="0"/>
          <w:divBdr>
            <w:top w:val="none" w:sz="0" w:space="0" w:color="auto"/>
            <w:left w:val="none" w:sz="0" w:space="0" w:color="auto"/>
            <w:bottom w:val="none" w:sz="0" w:space="0" w:color="auto"/>
            <w:right w:val="none" w:sz="0" w:space="0" w:color="auto"/>
          </w:divBdr>
        </w:div>
        <w:div w:id="1198009431">
          <w:marLeft w:val="0"/>
          <w:marRight w:val="0"/>
          <w:marTop w:val="0"/>
          <w:marBottom w:val="0"/>
          <w:divBdr>
            <w:top w:val="none" w:sz="0" w:space="0" w:color="auto"/>
            <w:left w:val="none" w:sz="0" w:space="0" w:color="auto"/>
            <w:bottom w:val="none" w:sz="0" w:space="0" w:color="auto"/>
            <w:right w:val="none" w:sz="0" w:space="0" w:color="auto"/>
          </w:divBdr>
        </w:div>
        <w:div w:id="139350533">
          <w:marLeft w:val="0"/>
          <w:marRight w:val="0"/>
          <w:marTop w:val="0"/>
          <w:marBottom w:val="0"/>
          <w:divBdr>
            <w:top w:val="none" w:sz="0" w:space="0" w:color="auto"/>
            <w:left w:val="none" w:sz="0" w:space="0" w:color="auto"/>
            <w:bottom w:val="none" w:sz="0" w:space="0" w:color="auto"/>
            <w:right w:val="none" w:sz="0" w:space="0" w:color="auto"/>
          </w:divBdr>
        </w:div>
        <w:div w:id="756487649">
          <w:marLeft w:val="0"/>
          <w:marRight w:val="0"/>
          <w:marTop w:val="0"/>
          <w:marBottom w:val="0"/>
          <w:divBdr>
            <w:top w:val="none" w:sz="0" w:space="0" w:color="auto"/>
            <w:left w:val="none" w:sz="0" w:space="0" w:color="auto"/>
            <w:bottom w:val="none" w:sz="0" w:space="0" w:color="auto"/>
            <w:right w:val="none" w:sz="0" w:space="0" w:color="auto"/>
          </w:divBdr>
        </w:div>
        <w:div w:id="2027439578">
          <w:marLeft w:val="0"/>
          <w:marRight w:val="0"/>
          <w:marTop w:val="0"/>
          <w:marBottom w:val="0"/>
          <w:divBdr>
            <w:top w:val="none" w:sz="0" w:space="0" w:color="auto"/>
            <w:left w:val="none" w:sz="0" w:space="0" w:color="auto"/>
            <w:bottom w:val="none" w:sz="0" w:space="0" w:color="auto"/>
            <w:right w:val="none" w:sz="0" w:space="0" w:color="auto"/>
          </w:divBdr>
        </w:div>
        <w:div w:id="1750347936">
          <w:marLeft w:val="0"/>
          <w:marRight w:val="0"/>
          <w:marTop w:val="0"/>
          <w:marBottom w:val="0"/>
          <w:divBdr>
            <w:top w:val="none" w:sz="0" w:space="0" w:color="auto"/>
            <w:left w:val="none" w:sz="0" w:space="0" w:color="auto"/>
            <w:bottom w:val="none" w:sz="0" w:space="0" w:color="auto"/>
            <w:right w:val="none" w:sz="0" w:space="0" w:color="auto"/>
          </w:divBdr>
        </w:div>
        <w:div w:id="1982149844">
          <w:marLeft w:val="0"/>
          <w:marRight w:val="0"/>
          <w:marTop w:val="0"/>
          <w:marBottom w:val="0"/>
          <w:divBdr>
            <w:top w:val="none" w:sz="0" w:space="0" w:color="auto"/>
            <w:left w:val="none" w:sz="0" w:space="0" w:color="auto"/>
            <w:bottom w:val="none" w:sz="0" w:space="0" w:color="auto"/>
            <w:right w:val="none" w:sz="0" w:space="0" w:color="auto"/>
          </w:divBdr>
        </w:div>
        <w:div w:id="1185822049">
          <w:marLeft w:val="0"/>
          <w:marRight w:val="0"/>
          <w:marTop w:val="0"/>
          <w:marBottom w:val="0"/>
          <w:divBdr>
            <w:top w:val="none" w:sz="0" w:space="0" w:color="auto"/>
            <w:left w:val="none" w:sz="0" w:space="0" w:color="auto"/>
            <w:bottom w:val="none" w:sz="0" w:space="0" w:color="auto"/>
            <w:right w:val="none" w:sz="0" w:space="0" w:color="auto"/>
          </w:divBdr>
        </w:div>
        <w:div w:id="1887177137">
          <w:marLeft w:val="0"/>
          <w:marRight w:val="0"/>
          <w:marTop w:val="0"/>
          <w:marBottom w:val="0"/>
          <w:divBdr>
            <w:top w:val="none" w:sz="0" w:space="0" w:color="auto"/>
            <w:left w:val="none" w:sz="0" w:space="0" w:color="auto"/>
            <w:bottom w:val="none" w:sz="0" w:space="0" w:color="auto"/>
            <w:right w:val="none" w:sz="0" w:space="0" w:color="auto"/>
          </w:divBdr>
        </w:div>
      </w:divsChild>
    </w:div>
    <w:div w:id="1262303829">
      <w:bodyDiv w:val="1"/>
      <w:marLeft w:val="0"/>
      <w:marRight w:val="0"/>
      <w:marTop w:val="0"/>
      <w:marBottom w:val="0"/>
      <w:divBdr>
        <w:top w:val="none" w:sz="0" w:space="0" w:color="auto"/>
        <w:left w:val="none" w:sz="0" w:space="0" w:color="auto"/>
        <w:bottom w:val="none" w:sz="0" w:space="0" w:color="auto"/>
        <w:right w:val="none" w:sz="0" w:space="0" w:color="auto"/>
      </w:divBdr>
      <w:divsChild>
        <w:div w:id="1138647247">
          <w:marLeft w:val="0"/>
          <w:marRight w:val="0"/>
          <w:marTop w:val="0"/>
          <w:marBottom w:val="0"/>
          <w:divBdr>
            <w:top w:val="none" w:sz="0" w:space="0" w:color="auto"/>
            <w:left w:val="none" w:sz="0" w:space="0" w:color="auto"/>
            <w:bottom w:val="none" w:sz="0" w:space="0" w:color="auto"/>
            <w:right w:val="none" w:sz="0" w:space="0" w:color="auto"/>
          </w:divBdr>
        </w:div>
        <w:div w:id="2049454068">
          <w:marLeft w:val="0"/>
          <w:marRight w:val="0"/>
          <w:marTop w:val="0"/>
          <w:marBottom w:val="0"/>
          <w:divBdr>
            <w:top w:val="none" w:sz="0" w:space="0" w:color="auto"/>
            <w:left w:val="none" w:sz="0" w:space="0" w:color="auto"/>
            <w:bottom w:val="none" w:sz="0" w:space="0" w:color="auto"/>
            <w:right w:val="none" w:sz="0" w:space="0" w:color="auto"/>
          </w:divBdr>
        </w:div>
        <w:div w:id="1270234902">
          <w:marLeft w:val="0"/>
          <w:marRight w:val="0"/>
          <w:marTop w:val="0"/>
          <w:marBottom w:val="0"/>
          <w:divBdr>
            <w:top w:val="none" w:sz="0" w:space="0" w:color="auto"/>
            <w:left w:val="none" w:sz="0" w:space="0" w:color="auto"/>
            <w:bottom w:val="none" w:sz="0" w:space="0" w:color="auto"/>
            <w:right w:val="none" w:sz="0" w:space="0" w:color="auto"/>
          </w:divBdr>
        </w:div>
        <w:div w:id="344593578">
          <w:marLeft w:val="0"/>
          <w:marRight w:val="0"/>
          <w:marTop w:val="0"/>
          <w:marBottom w:val="0"/>
          <w:divBdr>
            <w:top w:val="none" w:sz="0" w:space="0" w:color="auto"/>
            <w:left w:val="none" w:sz="0" w:space="0" w:color="auto"/>
            <w:bottom w:val="none" w:sz="0" w:space="0" w:color="auto"/>
            <w:right w:val="none" w:sz="0" w:space="0" w:color="auto"/>
          </w:divBdr>
        </w:div>
      </w:divsChild>
    </w:div>
    <w:div w:id="1283072429">
      <w:bodyDiv w:val="1"/>
      <w:marLeft w:val="0"/>
      <w:marRight w:val="0"/>
      <w:marTop w:val="0"/>
      <w:marBottom w:val="0"/>
      <w:divBdr>
        <w:top w:val="none" w:sz="0" w:space="0" w:color="auto"/>
        <w:left w:val="none" w:sz="0" w:space="0" w:color="auto"/>
        <w:bottom w:val="none" w:sz="0" w:space="0" w:color="auto"/>
        <w:right w:val="none" w:sz="0" w:space="0" w:color="auto"/>
      </w:divBdr>
    </w:div>
    <w:div w:id="1283147204">
      <w:bodyDiv w:val="1"/>
      <w:marLeft w:val="0"/>
      <w:marRight w:val="0"/>
      <w:marTop w:val="0"/>
      <w:marBottom w:val="0"/>
      <w:divBdr>
        <w:top w:val="none" w:sz="0" w:space="0" w:color="auto"/>
        <w:left w:val="none" w:sz="0" w:space="0" w:color="auto"/>
        <w:bottom w:val="none" w:sz="0" w:space="0" w:color="auto"/>
        <w:right w:val="none" w:sz="0" w:space="0" w:color="auto"/>
      </w:divBdr>
    </w:div>
    <w:div w:id="1288388394">
      <w:bodyDiv w:val="1"/>
      <w:marLeft w:val="0"/>
      <w:marRight w:val="0"/>
      <w:marTop w:val="0"/>
      <w:marBottom w:val="0"/>
      <w:divBdr>
        <w:top w:val="none" w:sz="0" w:space="0" w:color="auto"/>
        <w:left w:val="none" w:sz="0" w:space="0" w:color="auto"/>
        <w:bottom w:val="none" w:sz="0" w:space="0" w:color="auto"/>
        <w:right w:val="none" w:sz="0" w:space="0" w:color="auto"/>
      </w:divBdr>
    </w:div>
    <w:div w:id="1293827822">
      <w:bodyDiv w:val="1"/>
      <w:marLeft w:val="0"/>
      <w:marRight w:val="0"/>
      <w:marTop w:val="0"/>
      <w:marBottom w:val="0"/>
      <w:divBdr>
        <w:top w:val="none" w:sz="0" w:space="0" w:color="auto"/>
        <w:left w:val="none" w:sz="0" w:space="0" w:color="auto"/>
        <w:bottom w:val="none" w:sz="0" w:space="0" w:color="auto"/>
        <w:right w:val="none" w:sz="0" w:space="0" w:color="auto"/>
      </w:divBdr>
    </w:div>
    <w:div w:id="1308121877">
      <w:bodyDiv w:val="1"/>
      <w:marLeft w:val="0"/>
      <w:marRight w:val="0"/>
      <w:marTop w:val="0"/>
      <w:marBottom w:val="0"/>
      <w:divBdr>
        <w:top w:val="none" w:sz="0" w:space="0" w:color="auto"/>
        <w:left w:val="none" w:sz="0" w:space="0" w:color="auto"/>
        <w:bottom w:val="none" w:sz="0" w:space="0" w:color="auto"/>
        <w:right w:val="none" w:sz="0" w:space="0" w:color="auto"/>
      </w:divBdr>
    </w:div>
    <w:div w:id="1324551420">
      <w:bodyDiv w:val="1"/>
      <w:marLeft w:val="0"/>
      <w:marRight w:val="0"/>
      <w:marTop w:val="0"/>
      <w:marBottom w:val="0"/>
      <w:divBdr>
        <w:top w:val="none" w:sz="0" w:space="0" w:color="auto"/>
        <w:left w:val="none" w:sz="0" w:space="0" w:color="auto"/>
        <w:bottom w:val="none" w:sz="0" w:space="0" w:color="auto"/>
        <w:right w:val="none" w:sz="0" w:space="0" w:color="auto"/>
      </w:divBdr>
    </w:div>
    <w:div w:id="1336222358">
      <w:bodyDiv w:val="1"/>
      <w:marLeft w:val="0"/>
      <w:marRight w:val="0"/>
      <w:marTop w:val="0"/>
      <w:marBottom w:val="0"/>
      <w:divBdr>
        <w:top w:val="none" w:sz="0" w:space="0" w:color="auto"/>
        <w:left w:val="none" w:sz="0" w:space="0" w:color="auto"/>
        <w:bottom w:val="none" w:sz="0" w:space="0" w:color="auto"/>
        <w:right w:val="none" w:sz="0" w:space="0" w:color="auto"/>
      </w:divBdr>
      <w:divsChild>
        <w:div w:id="340863127">
          <w:marLeft w:val="0"/>
          <w:marRight w:val="0"/>
          <w:marTop w:val="0"/>
          <w:marBottom w:val="0"/>
          <w:divBdr>
            <w:top w:val="none" w:sz="0" w:space="0" w:color="auto"/>
            <w:left w:val="none" w:sz="0" w:space="0" w:color="auto"/>
            <w:bottom w:val="none" w:sz="0" w:space="0" w:color="auto"/>
            <w:right w:val="none" w:sz="0" w:space="0" w:color="auto"/>
          </w:divBdr>
        </w:div>
        <w:div w:id="723455238">
          <w:marLeft w:val="0"/>
          <w:marRight w:val="0"/>
          <w:marTop w:val="0"/>
          <w:marBottom w:val="0"/>
          <w:divBdr>
            <w:top w:val="none" w:sz="0" w:space="0" w:color="auto"/>
            <w:left w:val="none" w:sz="0" w:space="0" w:color="auto"/>
            <w:bottom w:val="none" w:sz="0" w:space="0" w:color="auto"/>
            <w:right w:val="none" w:sz="0" w:space="0" w:color="auto"/>
          </w:divBdr>
        </w:div>
        <w:div w:id="733427352">
          <w:marLeft w:val="0"/>
          <w:marRight w:val="0"/>
          <w:marTop w:val="0"/>
          <w:marBottom w:val="0"/>
          <w:divBdr>
            <w:top w:val="none" w:sz="0" w:space="0" w:color="auto"/>
            <w:left w:val="none" w:sz="0" w:space="0" w:color="auto"/>
            <w:bottom w:val="none" w:sz="0" w:space="0" w:color="auto"/>
            <w:right w:val="none" w:sz="0" w:space="0" w:color="auto"/>
          </w:divBdr>
        </w:div>
        <w:div w:id="45571269">
          <w:marLeft w:val="0"/>
          <w:marRight w:val="0"/>
          <w:marTop w:val="0"/>
          <w:marBottom w:val="0"/>
          <w:divBdr>
            <w:top w:val="none" w:sz="0" w:space="0" w:color="auto"/>
            <w:left w:val="none" w:sz="0" w:space="0" w:color="auto"/>
            <w:bottom w:val="none" w:sz="0" w:space="0" w:color="auto"/>
            <w:right w:val="none" w:sz="0" w:space="0" w:color="auto"/>
          </w:divBdr>
        </w:div>
        <w:div w:id="236981545">
          <w:marLeft w:val="0"/>
          <w:marRight w:val="0"/>
          <w:marTop w:val="0"/>
          <w:marBottom w:val="0"/>
          <w:divBdr>
            <w:top w:val="none" w:sz="0" w:space="0" w:color="auto"/>
            <w:left w:val="none" w:sz="0" w:space="0" w:color="auto"/>
            <w:bottom w:val="none" w:sz="0" w:space="0" w:color="auto"/>
            <w:right w:val="none" w:sz="0" w:space="0" w:color="auto"/>
          </w:divBdr>
        </w:div>
        <w:div w:id="1772893572">
          <w:marLeft w:val="0"/>
          <w:marRight w:val="0"/>
          <w:marTop w:val="0"/>
          <w:marBottom w:val="0"/>
          <w:divBdr>
            <w:top w:val="none" w:sz="0" w:space="0" w:color="auto"/>
            <w:left w:val="none" w:sz="0" w:space="0" w:color="auto"/>
            <w:bottom w:val="none" w:sz="0" w:space="0" w:color="auto"/>
            <w:right w:val="none" w:sz="0" w:space="0" w:color="auto"/>
          </w:divBdr>
        </w:div>
        <w:div w:id="1760172813">
          <w:marLeft w:val="0"/>
          <w:marRight w:val="0"/>
          <w:marTop w:val="0"/>
          <w:marBottom w:val="0"/>
          <w:divBdr>
            <w:top w:val="none" w:sz="0" w:space="0" w:color="auto"/>
            <w:left w:val="none" w:sz="0" w:space="0" w:color="auto"/>
            <w:bottom w:val="none" w:sz="0" w:space="0" w:color="auto"/>
            <w:right w:val="none" w:sz="0" w:space="0" w:color="auto"/>
          </w:divBdr>
        </w:div>
      </w:divsChild>
    </w:div>
    <w:div w:id="1339578703">
      <w:bodyDiv w:val="1"/>
      <w:marLeft w:val="0"/>
      <w:marRight w:val="0"/>
      <w:marTop w:val="0"/>
      <w:marBottom w:val="0"/>
      <w:divBdr>
        <w:top w:val="none" w:sz="0" w:space="0" w:color="auto"/>
        <w:left w:val="none" w:sz="0" w:space="0" w:color="auto"/>
        <w:bottom w:val="none" w:sz="0" w:space="0" w:color="auto"/>
        <w:right w:val="none" w:sz="0" w:space="0" w:color="auto"/>
      </w:divBdr>
    </w:div>
    <w:div w:id="1349018114">
      <w:bodyDiv w:val="1"/>
      <w:marLeft w:val="0"/>
      <w:marRight w:val="0"/>
      <w:marTop w:val="0"/>
      <w:marBottom w:val="0"/>
      <w:divBdr>
        <w:top w:val="none" w:sz="0" w:space="0" w:color="auto"/>
        <w:left w:val="none" w:sz="0" w:space="0" w:color="auto"/>
        <w:bottom w:val="none" w:sz="0" w:space="0" w:color="auto"/>
        <w:right w:val="none" w:sz="0" w:space="0" w:color="auto"/>
      </w:divBdr>
    </w:div>
    <w:div w:id="1350764894">
      <w:bodyDiv w:val="1"/>
      <w:marLeft w:val="0"/>
      <w:marRight w:val="0"/>
      <w:marTop w:val="0"/>
      <w:marBottom w:val="0"/>
      <w:divBdr>
        <w:top w:val="none" w:sz="0" w:space="0" w:color="auto"/>
        <w:left w:val="none" w:sz="0" w:space="0" w:color="auto"/>
        <w:bottom w:val="none" w:sz="0" w:space="0" w:color="auto"/>
        <w:right w:val="none" w:sz="0" w:space="0" w:color="auto"/>
      </w:divBdr>
    </w:div>
    <w:div w:id="1357468216">
      <w:bodyDiv w:val="1"/>
      <w:marLeft w:val="0"/>
      <w:marRight w:val="0"/>
      <w:marTop w:val="0"/>
      <w:marBottom w:val="0"/>
      <w:divBdr>
        <w:top w:val="none" w:sz="0" w:space="0" w:color="auto"/>
        <w:left w:val="none" w:sz="0" w:space="0" w:color="auto"/>
        <w:bottom w:val="none" w:sz="0" w:space="0" w:color="auto"/>
        <w:right w:val="none" w:sz="0" w:space="0" w:color="auto"/>
      </w:divBdr>
    </w:div>
    <w:div w:id="1360011884">
      <w:bodyDiv w:val="1"/>
      <w:marLeft w:val="0"/>
      <w:marRight w:val="0"/>
      <w:marTop w:val="0"/>
      <w:marBottom w:val="0"/>
      <w:divBdr>
        <w:top w:val="none" w:sz="0" w:space="0" w:color="auto"/>
        <w:left w:val="none" w:sz="0" w:space="0" w:color="auto"/>
        <w:bottom w:val="none" w:sz="0" w:space="0" w:color="auto"/>
        <w:right w:val="none" w:sz="0" w:space="0" w:color="auto"/>
      </w:divBdr>
    </w:div>
    <w:div w:id="1365446432">
      <w:bodyDiv w:val="1"/>
      <w:marLeft w:val="0"/>
      <w:marRight w:val="0"/>
      <w:marTop w:val="0"/>
      <w:marBottom w:val="0"/>
      <w:divBdr>
        <w:top w:val="none" w:sz="0" w:space="0" w:color="auto"/>
        <w:left w:val="none" w:sz="0" w:space="0" w:color="auto"/>
        <w:bottom w:val="none" w:sz="0" w:space="0" w:color="auto"/>
        <w:right w:val="none" w:sz="0" w:space="0" w:color="auto"/>
      </w:divBdr>
    </w:div>
    <w:div w:id="1371227104">
      <w:bodyDiv w:val="1"/>
      <w:marLeft w:val="0"/>
      <w:marRight w:val="0"/>
      <w:marTop w:val="0"/>
      <w:marBottom w:val="0"/>
      <w:divBdr>
        <w:top w:val="none" w:sz="0" w:space="0" w:color="auto"/>
        <w:left w:val="none" w:sz="0" w:space="0" w:color="auto"/>
        <w:bottom w:val="none" w:sz="0" w:space="0" w:color="auto"/>
        <w:right w:val="none" w:sz="0" w:space="0" w:color="auto"/>
      </w:divBdr>
    </w:div>
    <w:div w:id="1372808373">
      <w:bodyDiv w:val="1"/>
      <w:marLeft w:val="0"/>
      <w:marRight w:val="0"/>
      <w:marTop w:val="0"/>
      <w:marBottom w:val="0"/>
      <w:divBdr>
        <w:top w:val="none" w:sz="0" w:space="0" w:color="auto"/>
        <w:left w:val="none" w:sz="0" w:space="0" w:color="auto"/>
        <w:bottom w:val="none" w:sz="0" w:space="0" w:color="auto"/>
        <w:right w:val="none" w:sz="0" w:space="0" w:color="auto"/>
      </w:divBdr>
    </w:div>
    <w:div w:id="1373119726">
      <w:bodyDiv w:val="1"/>
      <w:marLeft w:val="0"/>
      <w:marRight w:val="0"/>
      <w:marTop w:val="0"/>
      <w:marBottom w:val="0"/>
      <w:divBdr>
        <w:top w:val="none" w:sz="0" w:space="0" w:color="auto"/>
        <w:left w:val="none" w:sz="0" w:space="0" w:color="auto"/>
        <w:bottom w:val="none" w:sz="0" w:space="0" w:color="auto"/>
        <w:right w:val="none" w:sz="0" w:space="0" w:color="auto"/>
      </w:divBdr>
    </w:div>
    <w:div w:id="1376923790">
      <w:bodyDiv w:val="1"/>
      <w:marLeft w:val="0"/>
      <w:marRight w:val="0"/>
      <w:marTop w:val="0"/>
      <w:marBottom w:val="0"/>
      <w:divBdr>
        <w:top w:val="none" w:sz="0" w:space="0" w:color="auto"/>
        <w:left w:val="none" w:sz="0" w:space="0" w:color="auto"/>
        <w:bottom w:val="none" w:sz="0" w:space="0" w:color="auto"/>
        <w:right w:val="none" w:sz="0" w:space="0" w:color="auto"/>
      </w:divBdr>
    </w:div>
    <w:div w:id="1378239238">
      <w:bodyDiv w:val="1"/>
      <w:marLeft w:val="0"/>
      <w:marRight w:val="0"/>
      <w:marTop w:val="0"/>
      <w:marBottom w:val="0"/>
      <w:divBdr>
        <w:top w:val="none" w:sz="0" w:space="0" w:color="auto"/>
        <w:left w:val="none" w:sz="0" w:space="0" w:color="auto"/>
        <w:bottom w:val="none" w:sz="0" w:space="0" w:color="auto"/>
        <w:right w:val="none" w:sz="0" w:space="0" w:color="auto"/>
      </w:divBdr>
    </w:div>
    <w:div w:id="1389526644">
      <w:bodyDiv w:val="1"/>
      <w:marLeft w:val="0"/>
      <w:marRight w:val="0"/>
      <w:marTop w:val="0"/>
      <w:marBottom w:val="0"/>
      <w:divBdr>
        <w:top w:val="none" w:sz="0" w:space="0" w:color="auto"/>
        <w:left w:val="none" w:sz="0" w:space="0" w:color="auto"/>
        <w:bottom w:val="none" w:sz="0" w:space="0" w:color="auto"/>
        <w:right w:val="none" w:sz="0" w:space="0" w:color="auto"/>
      </w:divBdr>
      <w:divsChild>
        <w:div w:id="1140537316">
          <w:marLeft w:val="0"/>
          <w:marRight w:val="0"/>
          <w:marTop w:val="0"/>
          <w:marBottom w:val="0"/>
          <w:divBdr>
            <w:top w:val="none" w:sz="0" w:space="0" w:color="auto"/>
            <w:left w:val="none" w:sz="0" w:space="0" w:color="auto"/>
            <w:bottom w:val="none" w:sz="0" w:space="0" w:color="auto"/>
            <w:right w:val="none" w:sz="0" w:space="0" w:color="auto"/>
          </w:divBdr>
        </w:div>
        <w:div w:id="1367483170">
          <w:marLeft w:val="0"/>
          <w:marRight w:val="0"/>
          <w:marTop w:val="0"/>
          <w:marBottom w:val="0"/>
          <w:divBdr>
            <w:top w:val="none" w:sz="0" w:space="0" w:color="auto"/>
            <w:left w:val="none" w:sz="0" w:space="0" w:color="auto"/>
            <w:bottom w:val="none" w:sz="0" w:space="0" w:color="auto"/>
            <w:right w:val="none" w:sz="0" w:space="0" w:color="auto"/>
          </w:divBdr>
        </w:div>
        <w:div w:id="1699890385">
          <w:marLeft w:val="0"/>
          <w:marRight w:val="0"/>
          <w:marTop w:val="0"/>
          <w:marBottom w:val="0"/>
          <w:divBdr>
            <w:top w:val="none" w:sz="0" w:space="0" w:color="auto"/>
            <w:left w:val="none" w:sz="0" w:space="0" w:color="auto"/>
            <w:bottom w:val="none" w:sz="0" w:space="0" w:color="auto"/>
            <w:right w:val="none" w:sz="0" w:space="0" w:color="auto"/>
          </w:divBdr>
        </w:div>
        <w:div w:id="565646157">
          <w:marLeft w:val="0"/>
          <w:marRight w:val="0"/>
          <w:marTop w:val="0"/>
          <w:marBottom w:val="0"/>
          <w:divBdr>
            <w:top w:val="none" w:sz="0" w:space="0" w:color="auto"/>
            <w:left w:val="none" w:sz="0" w:space="0" w:color="auto"/>
            <w:bottom w:val="none" w:sz="0" w:space="0" w:color="auto"/>
            <w:right w:val="none" w:sz="0" w:space="0" w:color="auto"/>
          </w:divBdr>
        </w:div>
        <w:div w:id="2017884391">
          <w:marLeft w:val="0"/>
          <w:marRight w:val="0"/>
          <w:marTop w:val="0"/>
          <w:marBottom w:val="0"/>
          <w:divBdr>
            <w:top w:val="none" w:sz="0" w:space="0" w:color="auto"/>
            <w:left w:val="none" w:sz="0" w:space="0" w:color="auto"/>
            <w:bottom w:val="none" w:sz="0" w:space="0" w:color="auto"/>
            <w:right w:val="none" w:sz="0" w:space="0" w:color="auto"/>
          </w:divBdr>
        </w:div>
        <w:div w:id="1671711203">
          <w:marLeft w:val="0"/>
          <w:marRight w:val="0"/>
          <w:marTop w:val="0"/>
          <w:marBottom w:val="0"/>
          <w:divBdr>
            <w:top w:val="none" w:sz="0" w:space="0" w:color="auto"/>
            <w:left w:val="none" w:sz="0" w:space="0" w:color="auto"/>
            <w:bottom w:val="none" w:sz="0" w:space="0" w:color="auto"/>
            <w:right w:val="none" w:sz="0" w:space="0" w:color="auto"/>
          </w:divBdr>
        </w:div>
        <w:div w:id="1671179092">
          <w:marLeft w:val="0"/>
          <w:marRight w:val="0"/>
          <w:marTop w:val="0"/>
          <w:marBottom w:val="0"/>
          <w:divBdr>
            <w:top w:val="none" w:sz="0" w:space="0" w:color="auto"/>
            <w:left w:val="none" w:sz="0" w:space="0" w:color="auto"/>
            <w:bottom w:val="none" w:sz="0" w:space="0" w:color="auto"/>
            <w:right w:val="none" w:sz="0" w:space="0" w:color="auto"/>
          </w:divBdr>
        </w:div>
      </w:divsChild>
    </w:div>
    <w:div w:id="1399862099">
      <w:bodyDiv w:val="1"/>
      <w:marLeft w:val="0"/>
      <w:marRight w:val="0"/>
      <w:marTop w:val="0"/>
      <w:marBottom w:val="0"/>
      <w:divBdr>
        <w:top w:val="none" w:sz="0" w:space="0" w:color="auto"/>
        <w:left w:val="none" w:sz="0" w:space="0" w:color="auto"/>
        <w:bottom w:val="none" w:sz="0" w:space="0" w:color="auto"/>
        <w:right w:val="none" w:sz="0" w:space="0" w:color="auto"/>
      </w:divBdr>
    </w:div>
    <w:div w:id="1402556744">
      <w:bodyDiv w:val="1"/>
      <w:marLeft w:val="0"/>
      <w:marRight w:val="0"/>
      <w:marTop w:val="0"/>
      <w:marBottom w:val="0"/>
      <w:divBdr>
        <w:top w:val="none" w:sz="0" w:space="0" w:color="auto"/>
        <w:left w:val="none" w:sz="0" w:space="0" w:color="auto"/>
        <w:bottom w:val="none" w:sz="0" w:space="0" w:color="auto"/>
        <w:right w:val="none" w:sz="0" w:space="0" w:color="auto"/>
      </w:divBdr>
    </w:div>
    <w:div w:id="1412266662">
      <w:bodyDiv w:val="1"/>
      <w:marLeft w:val="0"/>
      <w:marRight w:val="0"/>
      <w:marTop w:val="0"/>
      <w:marBottom w:val="0"/>
      <w:divBdr>
        <w:top w:val="none" w:sz="0" w:space="0" w:color="auto"/>
        <w:left w:val="none" w:sz="0" w:space="0" w:color="auto"/>
        <w:bottom w:val="none" w:sz="0" w:space="0" w:color="auto"/>
        <w:right w:val="none" w:sz="0" w:space="0" w:color="auto"/>
      </w:divBdr>
    </w:div>
    <w:div w:id="1428237454">
      <w:bodyDiv w:val="1"/>
      <w:marLeft w:val="0"/>
      <w:marRight w:val="0"/>
      <w:marTop w:val="0"/>
      <w:marBottom w:val="0"/>
      <w:divBdr>
        <w:top w:val="none" w:sz="0" w:space="0" w:color="auto"/>
        <w:left w:val="none" w:sz="0" w:space="0" w:color="auto"/>
        <w:bottom w:val="none" w:sz="0" w:space="0" w:color="auto"/>
        <w:right w:val="none" w:sz="0" w:space="0" w:color="auto"/>
      </w:divBdr>
    </w:div>
    <w:div w:id="1436756282">
      <w:bodyDiv w:val="1"/>
      <w:marLeft w:val="0"/>
      <w:marRight w:val="0"/>
      <w:marTop w:val="0"/>
      <w:marBottom w:val="0"/>
      <w:divBdr>
        <w:top w:val="none" w:sz="0" w:space="0" w:color="auto"/>
        <w:left w:val="none" w:sz="0" w:space="0" w:color="auto"/>
        <w:bottom w:val="none" w:sz="0" w:space="0" w:color="auto"/>
        <w:right w:val="none" w:sz="0" w:space="0" w:color="auto"/>
      </w:divBdr>
    </w:div>
    <w:div w:id="1456756547">
      <w:bodyDiv w:val="1"/>
      <w:marLeft w:val="0"/>
      <w:marRight w:val="0"/>
      <w:marTop w:val="0"/>
      <w:marBottom w:val="0"/>
      <w:divBdr>
        <w:top w:val="none" w:sz="0" w:space="0" w:color="auto"/>
        <w:left w:val="none" w:sz="0" w:space="0" w:color="auto"/>
        <w:bottom w:val="none" w:sz="0" w:space="0" w:color="auto"/>
        <w:right w:val="none" w:sz="0" w:space="0" w:color="auto"/>
      </w:divBdr>
    </w:div>
    <w:div w:id="1485199564">
      <w:bodyDiv w:val="1"/>
      <w:marLeft w:val="0"/>
      <w:marRight w:val="0"/>
      <w:marTop w:val="0"/>
      <w:marBottom w:val="0"/>
      <w:divBdr>
        <w:top w:val="none" w:sz="0" w:space="0" w:color="auto"/>
        <w:left w:val="none" w:sz="0" w:space="0" w:color="auto"/>
        <w:bottom w:val="none" w:sz="0" w:space="0" w:color="auto"/>
        <w:right w:val="none" w:sz="0" w:space="0" w:color="auto"/>
      </w:divBdr>
    </w:div>
    <w:div w:id="1486042751">
      <w:bodyDiv w:val="1"/>
      <w:marLeft w:val="0"/>
      <w:marRight w:val="0"/>
      <w:marTop w:val="0"/>
      <w:marBottom w:val="0"/>
      <w:divBdr>
        <w:top w:val="none" w:sz="0" w:space="0" w:color="auto"/>
        <w:left w:val="none" w:sz="0" w:space="0" w:color="auto"/>
        <w:bottom w:val="none" w:sz="0" w:space="0" w:color="auto"/>
        <w:right w:val="none" w:sz="0" w:space="0" w:color="auto"/>
      </w:divBdr>
    </w:div>
    <w:div w:id="1509979349">
      <w:bodyDiv w:val="1"/>
      <w:marLeft w:val="0"/>
      <w:marRight w:val="0"/>
      <w:marTop w:val="0"/>
      <w:marBottom w:val="0"/>
      <w:divBdr>
        <w:top w:val="none" w:sz="0" w:space="0" w:color="auto"/>
        <w:left w:val="none" w:sz="0" w:space="0" w:color="auto"/>
        <w:bottom w:val="none" w:sz="0" w:space="0" w:color="auto"/>
        <w:right w:val="none" w:sz="0" w:space="0" w:color="auto"/>
      </w:divBdr>
    </w:div>
    <w:div w:id="1510287462">
      <w:bodyDiv w:val="1"/>
      <w:marLeft w:val="0"/>
      <w:marRight w:val="0"/>
      <w:marTop w:val="0"/>
      <w:marBottom w:val="0"/>
      <w:divBdr>
        <w:top w:val="none" w:sz="0" w:space="0" w:color="auto"/>
        <w:left w:val="none" w:sz="0" w:space="0" w:color="auto"/>
        <w:bottom w:val="none" w:sz="0" w:space="0" w:color="auto"/>
        <w:right w:val="none" w:sz="0" w:space="0" w:color="auto"/>
      </w:divBdr>
    </w:div>
    <w:div w:id="1528635696">
      <w:bodyDiv w:val="1"/>
      <w:marLeft w:val="0"/>
      <w:marRight w:val="0"/>
      <w:marTop w:val="0"/>
      <w:marBottom w:val="0"/>
      <w:divBdr>
        <w:top w:val="none" w:sz="0" w:space="0" w:color="auto"/>
        <w:left w:val="none" w:sz="0" w:space="0" w:color="auto"/>
        <w:bottom w:val="none" w:sz="0" w:space="0" w:color="auto"/>
        <w:right w:val="none" w:sz="0" w:space="0" w:color="auto"/>
      </w:divBdr>
    </w:div>
    <w:div w:id="1541892395">
      <w:bodyDiv w:val="1"/>
      <w:marLeft w:val="0"/>
      <w:marRight w:val="0"/>
      <w:marTop w:val="0"/>
      <w:marBottom w:val="0"/>
      <w:divBdr>
        <w:top w:val="none" w:sz="0" w:space="0" w:color="auto"/>
        <w:left w:val="none" w:sz="0" w:space="0" w:color="auto"/>
        <w:bottom w:val="none" w:sz="0" w:space="0" w:color="auto"/>
        <w:right w:val="none" w:sz="0" w:space="0" w:color="auto"/>
      </w:divBdr>
    </w:div>
    <w:div w:id="1556889574">
      <w:bodyDiv w:val="1"/>
      <w:marLeft w:val="0"/>
      <w:marRight w:val="0"/>
      <w:marTop w:val="0"/>
      <w:marBottom w:val="0"/>
      <w:divBdr>
        <w:top w:val="none" w:sz="0" w:space="0" w:color="auto"/>
        <w:left w:val="none" w:sz="0" w:space="0" w:color="auto"/>
        <w:bottom w:val="none" w:sz="0" w:space="0" w:color="auto"/>
        <w:right w:val="none" w:sz="0" w:space="0" w:color="auto"/>
      </w:divBdr>
    </w:div>
    <w:div w:id="1558471228">
      <w:bodyDiv w:val="1"/>
      <w:marLeft w:val="0"/>
      <w:marRight w:val="0"/>
      <w:marTop w:val="0"/>
      <w:marBottom w:val="0"/>
      <w:divBdr>
        <w:top w:val="none" w:sz="0" w:space="0" w:color="auto"/>
        <w:left w:val="none" w:sz="0" w:space="0" w:color="auto"/>
        <w:bottom w:val="none" w:sz="0" w:space="0" w:color="auto"/>
        <w:right w:val="none" w:sz="0" w:space="0" w:color="auto"/>
      </w:divBdr>
      <w:divsChild>
        <w:div w:id="1249004532">
          <w:marLeft w:val="0"/>
          <w:marRight w:val="0"/>
          <w:marTop w:val="0"/>
          <w:marBottom w:val="0"/>
          <w:divBdr>
            <w:top w:val="none" w:sz="0" w:space="0" w:color="auto"/>
            <w:left w:val="none" w:sz="0" w:space="0" w:color="auto"/>
            <w:bottom w:val="none" w:sz="0" w:space="0" w:color="auto"/>
            <w:right w:val="none" w:sz="0" w:space="0" w:color="auto"/>
          </w:divBdr>
        </w:div>
      </w:divsChild>
    </w:div>
    <w:div w:id="1561209108">
      <w:bodyDiv w:val="1"/>
      <w:marLeft w:val="0"/>
      <w:marRight w:val="0"/>
      <w:marTop w:val="0"/>
      <w:marBottom w:val="0"/>
      <w:divBdr>
        <w:top w:val="none" w:sz="0" w:space="0" w:color="auto"/>
        <w:left w:val="none" w:sz="0" w:space="0" w:color="auto"/>
        <w:bottom w:val="none" w:sz="0" w:space="0" w:color="auto"/>
        <w:right w:val="none" w:sz="0" w:space="0" w:color="auto"/>
      </w:divBdr>
    </w:div>
    <w:div w:id="1561286593">
      <w:bodyDiv w:val="1"/>
      <w:marLeft w:val="0"/>
      <w:marRight w:val="0"/>
      <w:marTop w:val="0"/>
      <w:marBottom w:val="0"/>
      <w:divBdr>
        <w:top w:val="none" w:sz="0" w:space="0" w:color="auto"/>
        <w:left w:val="none" w:sz="0" w:space="0" w:color="auto"/>
        <w:bottom w:val="none" w:sz="0" w:space="0" w:color="auto"/>
        <w:right w:val="none" w:sz="0" w:space="0" w:color="auto"/>
      </w:divBdr>
    </w:div>
    <w:div w:id="1569683092">
      <w:bodyDiv w:val="1"/>
      <w:marLeft w:val="0"/>
      <w:marRight w:val="0"/>
      <w:marTop w:val="0"/>
      <w:marBottom w:val="0"/>
      <w:divBdr>
        <w:top w:val="none" w:sz="0" w:space="0" w:color="auto"/>
        <w:left w:val="none" w:sz="0" w:space="0" w:color="auto"/>
        <w:bottom w:val="none" w:sz="0" w:space="0" w:color="auto"/>
        <w:right w:val="none" w:sz="0" w:space="0" w:color="auto"/>
      </w:divBdr>
    </w:div>
    <w:div w:id="1572886791">
      <w:bodyDiv w:val="1"/>
      <w:marLeft w:val="0"/>
      <w:marRight w:val="0"/>
      <w:marTop w:val="0"/>
      <w:marBottom w:val="0"/>
      <w:divBdr>
        <w:top w:val="none" w:sz="0" w:space="0" w:color="auto"/>
        <w:left w:val="none" w:sz="0" w:space="0" w:color="auto"/>
        <w:bottom w:val="none" w:sz="0" w:space="0" w:color="auto"/>
        <w:right w:val="none" w:sz="0" w:space="0" w:color="auto"/>
      </w:divBdr>
    </w:div>
    <w:div w:id="1574316742">
      <w:bodyDiv w:val="1"/>
      <w:marLeft w:val="0"/>
      <w:marRight w:val="0"/>
      <w:marTop w:val="0"/>
      <w:marBottom w:val="0"/>
      <w:divBdr>
        <w:top w:val="none" w:sz="0" w:space="0" w:color="auto"/>
        <w:left w:val="none" w:sz="0" w:space="0" w:color="auto"/>
        <w:bottom w:val="none" w:sz="0" w:space="0" w:color="auto"/>
        <w:right w:val="none" w:sz="0" w:space="0" w:color="auto"/>
      </w:divBdr>
      <w:divsChild>
        <w:div w:id="1482455218">
          <w:marLeft w:val="0"/>
          <w:marRight w:val="0"/>
          <w:marTop w:val="0"/>
          <w:marBottom w:val="0"/>
          <w:divBdr>
            <w:top w:val="none" w:sz="0" w:space="0" w:color="auto"/>
            <w:left w:val="none" w:sz="0" w:space="0" w:color="auto"/>
            <w:bottom w:val="none" w:sz="0" w:space="0" w:color="auto"/>
            <w:right w:val="none" w:sz="0" w:space="0" w:color="auto"/>
          </w:divBdr>
        </w:div>
      </w:divsChild>
    </w:div>
    <w:div w:id="1577663458">
      <w:bodyDiv w:val="1"/>
      <w:marLeft w:val="0"/>
      <w:marRight w:val="0"/>
      <w:marTop w:val="0"/>
      <w:marBottom w:val="0"/>
      <w:divBdr>
        <w:top w:val="none" w:sz="0" w:space="0" w:color="auto"/>
        <w:left w:val="none" w:sz="0" w:space="0" w:color="auto"/>
        <w:bottom w:val="none" w:sz="0" w:space="0" w:color="auto"/>
        <w:right w:val="none" w:sz="0" w:space="0" w:color="auto"/>
      </w:divBdr>
    </w:div>
    <w:div w:id="1588347918">
      <w:bodyDiv w:val="1"/>
      <w:marLeft w:val="0"/>
      <w:marRight w:val="0"/>
      <w:marTop w:val="0"/>
      <w:marBottom w:val="0"/>
      <w:divBdr>
        <w:top w:val="none" w:sz="0" w:space="0" w:color="auto"/>
        <w:left w:val="none" w:sz="0" w:space="0" w:color="auto"/>
        <w:bottom w:val="none" w:sz="0" w:space="0" w:color="auto"/>
        <w:right w:val="none" w:sz="0" w:space="0" w:color="auto"/>
      </w:divBdr>
    </w:div>
    <w:div w:id="1588805404">
      <w:bodyDiv w:val="1"/>
      <w:marLeft w:val="0"/>
      <w:marRight w:val="0"/>
      <w:marTop w:val="0"/>
      <w:marBottom w:val="0"/>
      <w:divBdr>
        <w:top w:val="none" w:sz="0" w:space="0" w:color="auto"/>
        <w:left w:val="none" w:sz="0" w:space="0" w:color="auto"/>
        <w:bottom w:val="none" w:sz="0" w:space="0" w:color="auto"/>
        <w:right w:val="none" w:sz="0" w:space="0" w:color="auto"/>
      </w:divBdr>
    </w:div>
    <w:div w:id="1589195728">
      <w:bodyDiv w:val="1"/>
      <w:marLeft w:val="0"/>
      <w:marRight w:val="0"/>
      <w:marTop w:val="0"/>
      <w:marBottom w:val="0"/>
      <w:divBdr>
        <w:top w:val="none" w:sz="0" w:space="0" w:color="auto"/>
        <w:left w:val="none" w:sz="0" w:space="0" w:color="auto"/>
        <w:bottom w:val="none" w:sz="0" w:space="0" w:color="auto"/>
        <w:right w:val="none" w:sz="0" w:space="0" w:color="auto"/>
      </w:divBdr>
    </w:div>
    <w:div w:id="1597859639">
      <w:bodyDiv w:val="1"/>
      <w:marLeft w:val="0"/>
      <w:marRight w:val="0"/>
      <w:marTop w:val="0"/>
      <w:marBottom w:val="0"/>
      <w:divBdr>
        <w:top w:val="none" w:sz="0" w:space="0" w:color="auto"/>
        <w:left w:val="none" w:sz="0" w:space="0" w:color="auto"/>
        <w:bottom w:val="none" w:sz="0" w:space="0" w:color="auto"/>
        <w:right w:val="none" w:sz="0" w:space="0" w:color="auto"/>
      </w:divBdr>
    </w:div>
    <w:div w:id="1602176227">
      <w:bodyDiv w:val="1"/>
      <w:marLeft w:val="0"/>
      <w:marRight w:val="0"/>
      <w:marTop w:val="0"/>
      <w:marBottom w:val="0"/>
      <w:divBdr>
        <w:top w:val="none" w:sz="0" w:space="0" w:color="auto"/>
        <w:left w:val="none" w:sz="0" w:space="0" w:color="auto"/>
        <w:bottom w:val="none" w:sz="0" w:space="0" w:color="auto"/>
        <w:right w:val="none" w:sz="0" w:space="0" w:color="auto"/>
      </w:divBdr>
    </w:div>
    <w:div w:id="1605839897">
      <w:bodyDiv w:val="1"/>
      <w:marLeft w:val="0"/>
      <w:marRight w:val="0"/>
      <w:marTop w:val="0"/>
      <w:marBottom w:val="0"/>
      <w:divBdr>
        <w:top w:val="none" w:sz="0" w:space="0" w:color="auto"/>
        <w:left w:val="none" w:sz="0" w:space="0" w:color="auto"/>
        <w:bottom w:val="none" w:sz="0" w:space="0" w:color="auto"/>
        <w:right w:val="none" w:sz="0" w:space="0" w:color="auto"/>
      </w:divBdr>
    </w:div>
    <w:div w:id="1609386280">
      <w:bodyDiv w:val="1"/>
      <w:marLeft w:val="0"/>
      <w:marRight w:val="0"/>
      <w:marTop w:val="0"/>
      <w:marBottom w:val="0"/>
      <w:divBdr>
        <w:top w:val="none" w:sz="0" w:space="0" w:color="auto"/>
        <w:left w:val="none" w:sz="0" w:space="0" w:color="auto"/>
        <w:bottom w:val="none" w:sz="0" w:space="0" w:color="auto"/>
        <w:right w:val="none" w:sz="0" w:space="0" w:color="auto"/>
      </w:divBdr>
    </w:div>
    <w:div w:id="1614557453">
      <w:bodyDiv w:val="1"/>
      <w:marLeft w:val="0"/>
      <w:marRight w:val="0"/>
      <w:marTop w:val="0"/>
      <w:marBottom w:val="0"/>
      <w:divBdr>
        <w:top w:val="none" w:sz="0" w:space="0" w:color="auto"/>
        <w:left w:val="none" w:sz="0" w:space="0" w:color="auto"/>
        <w:bottom w:val="none" w:sz="0" w:space="0" w:color="auto"/>
        <w:right w:val="none" w:sz="0" w:space="0" w:color="auto"/>
      </w:divBdr>
    </w:div>
    <w:div w:id="1624120304">
      <w:bodyDiv w:val="1"/>
      <w:marLeft w:val="0"/>
      <w:marRight w:val="0"/>
      <w:marTop w:val="0"/>
      <w:marBottom w:val="0"/>
      <w:divBdr>
        <w:top w:val="none" w:sz="0" w:space="0" w:color="auto"/>
        <w:left w:val="none" w:sz="0" w:space="0" w:color="auto"/>
        <w:bottom w:val="none" w:sz="0" w:space="0" w:color="auto"/>
        <w:right w:val="none" w:sz="0" w:space="0" w:color="auto"/>
      </w:divBdr>
      <w:divsChild>
        <w:div w:id="983123505">
          <w:marLeft w:val="0"/>
          <w:marRight w:val="0"/>
          <w:marTop w:val="0"/>
          <w:marBottom w:val="0"/>
          <w:divBdr>
            <w:top w:val="none" w:sz="0" w:space="0" w:color="auto"/>
            <w:left w:val="single" w:sz="36" w:space="4" w:color="3572B0"/>
            <w:bottom w:val="single" w:sz="6" w:space="8" w:color="C1C7D0"/>
            <w:right w:val="none" w:sz="0" w:space="0" w:color="auto"/>
          </w:divBdr>
          <w:divsChild>
            <w:div w:id="353461770">
              <w:marLeft w:val="0"/>
              <w:marRight w:val="0"/>
              <w:marTop w:val="0"/>
              <w:marBottom w:val="0"/>
              <w:divBdr>
                <w:top w:val="none" w:sz="0" w:space="0" w:color="auto"/>
                <w:left w:val="none" w:sz="0" w:space="0" w:color="auto"/>
                <w:bottom w:val="none" w:sz="0" w:space="0" w:color="auto"/>
                <w:right w:val="none" w:sz="0" w:space="0" w:color="auto"/>
              </w:divBdr>
              <w:divsChild>
                <w:div w:id="1912688319">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 w:id="1624731831">
      <w:bodyDiv w:val="1"/>
      <w:marLeft w:val="0"/>
      <w:marRight w:val="0"/>
      <w:marTop w:val="0"/>
      <w:marBottom w:val="0"/>
      <w:divBdr>
        <w:top w:val="none" w:sz="0" w:space="0" w:color="auto"/>
        <w:left w:val="none" w:sz="0" w:space="0" w:color="auto"/>
        <w:bottom w:val="none" w:sz="0" w:space="0" w:color="auto"/>
        <w:right w:val="none" w:sz="0" w:space="0" w:color="auto"/>
      </w:divBdr>
    </w:div>
    <w:div w:id="1626962367">
      <w:bodyDiv w:val="1"/>
      <w:marLeft w:val="0"/>
      <w:marRight w:val="0"/>
      <w:marTop w:val="0"/>
      <w:marBottom w:val="0"/>
      <w:divBdr>
        <w:top w:val="none" w:sz="0" w:space="0" w:color="auto"/>
        <w:left w:val="none" w:sz="0" w:space="0" w:color="auto"/>
        <w:bottom w:val="none" w:sz="0" w:space="0" w:color="auto"/>
        <w:right w:val="none" w:sz="0" w:space="0" w:color="auto"/>
      </w:divBdr>
      <w:divsChild>
        <w:div w:id="1698776995">
          <w:marLeft w:val="0"/>
          <w:marRight w:val="0"/>
          <w:marTop w:val="0"/>
          <w:marBottom w:val="0"/>
          <w:divBdr>
            <w:top w:val="none" w:sz="0" w:space="0" w:color="auto"/>
            <w:left w:val="none" w:sz="0" w:space="0" w:color="auto"/>
            <w:bottom w:val="none" w:sz="0" w:space="0" w:color="auto"/>
            <w:right w:val="none" w:sz="0" w:space="0" w:color="auto"/>
          </w:divBdr>
        </w:div>
      </w:divsChild>
    </w:div>
    <w:div w:id="1630236295">
      <w:bodyDiv w:val="1"/>
      <w:marLeft w:val="0"/>
      <w:marRight w:val="0"/>
      <w:marTop w:val="0"/>
      <w:marBottom w:val="0"/>
      <w:divBdr>
        <w:top w:val="none" w:sz="0" w:space="0" w:color="auto"/>
        <w:left w:val="none" w:sz="0" w:space="0" w:color="auto"/>
        <w:bottom w:val="none" w:sz="0" w:space="0" w:color="auto"/>
        <w:right w:val="none" w:sz="0" w:space="0" w:color="auto"/>
      </w:divBdr>
      <w:divsChild>
        <w:div w:id="1435589297">
          <w:marLeft w:val="0"/>
          <w:marRight w:val="0"/>
          <w:marTop w:val="0"/>
          <w:marBottom w:val="0"/>
          <w:divBdr>
            <w:top w:val="none" w:sz="0" w:space="0" w:color="auto"/>
            <w:left w:val="none" w:sz="0" w:space="0" w:color="auto"/>
            <w:bottom w:val="none" w:sz="0" w:space="0" w:color="auto"/>
            <w:right w:val="none" w:sz="0" w:space="0" w:color="auto"/>
          </w:divBdr>
        </w:div>
        <w:div w:id="1920098652">
          <w:marLeft w:val="0"/>
          <w:marRight w:val="0"/>
          <w:marTop w:val="0"/>
          <w:marBottom w:val="0"/>
          <w:divBdr>
            <w:top w:val="none" w:sz="0" w:space="0" w:color="auto"/>
            <w:left w:val="none" w:sz="0" w:space="0" w:color="auto"/>
            <w:bottom w:val="none" w:sz="0" w:space="0" w:color="auto"/>
            <w:right w:val="none" w:sz="0" w:space="0" w:color="auto"/>
          </w:divBdr>
        </w:div>
        <w:div w:id="456415404">
          <w:marLeft w:val="0"/>
          <w:marRight w:val="0"/>
          <w:marTop w:val="0"/>
          <w:marBottom w:val="0"/>
          <w:divBdr>
            <w:top w:val="none" w:sz="0" w:space="0" w:color="auto"/>
            <w:left w:val="none" w:sz="0" w:space="0" w:color="auto"/>
            <w:bottom w:val="none" w:sz="0" w:space="0" w:color="auto"/>
            <w:right w:val="none" w:sz="0" w:space="0" w:color="auto"/>
          </w:divBdr>
        </w:div>
        <w:div w:id="1648703701">
          <w:marLeft w:val="0"/>
          <w:marRight w:val="0"/>
          <w:marTop w:val="0"/>
          <w:marBottom w:val="0"/>
          <w:divBdr>
            <w:top w:val="none" w:sz="0" w:space="0" w:color="auto"/>
            <w:left w:val="none" w:sz="0" w:space="0" w:color="auto"/>
            <w:bottom w:val="none" w:sz="0" w:space="0" w:color="auto"/>
            <w:right w:val="none" w:sz="0" w:space="0" w:color="auto"/>
          </w:divBdr>
        </w:div>
        <w:div w:id="1600679022">
          <w:marLeft w:val="0"/>
          <w:marRight w:val="0"/>
          <w:marTop w:val="0"/>
          <w:marBottom w:val="0"/>
          <w:divBdr>
            <w:top w:val="none" w:sz="0" w:space="0" w:color="auto"/>
            <w:left w:val="none" w:sz="0" w:space="0" w:color="auto"/>
            <w:bottom w:val="none" w:sz="0" w:space="0" w:color="auto"/>
            <w:right w:val="none" w:sz="0" w:space="0" w:color="auto"/>
          </w:divBdr>
        </w:div>
        <w:div w:id="1514683840">
          <w:marLeft w:val="0"/>
          <w:marRight w:val="0"/>
          <w:marTop w:val="0"/>
          <w:marBottom w:val="0"/>
          <w:divBdr>
            <w:top w:val="none" w:sz="0" w:space="0" w:color="auto"/>
            <w:left w:val="none" w:sz="0" w:space="0" w:color="auto"/>
            <w:bottom w:val="none" w:sz="0" w:space="0" w:color="auto"/>
            <w:right w:val="none" w:sz="0" w:space="0" w:color="auto"/>
          </w:divBdr>
        </w:div>
        <w:div w:id="255788918">
          <w:marLeft w:val="0"/>
          <w:marRight w:val="0"/>
          <w:marTop w:val="0"/>
          <w:marBottom w:val="0"/>
          <w:divBdr>
            <w:top w:val="none" w:sz="0" w:space="0" w:color="auto"/>
            <w:left w:val="none" w:sz="0" w:space="0" w:color="auto"/>
            <w:bottom w:val="none" w:sz="0" w:space="0" w:color="auto"/>
            <w:right w:val="none" w:sz="0" w:space="0" w:color="auto"/>
          </w:divBdr>
        </w:div>
        <w:div w:id="1912765419">
          <w:marLeft w:val="0"/>
          <w:marRight w:val="0"/>
          <w:marTop w:val="0"/>
          <w:marBottom w:val="0"/>
          <w:divBdr>
            <w:top w:val="none" w:sz="0" w:space="0" w:color="auto"/>
            <w:left w:val="none" w:sz="0" w:space="0" w:color="auto"/>
            <w:bottom w:val="none" w:sz="0" w:space="0" w:color="auto"/>
            <w:right w:val="none" w:sz="0" w:space="0" w:color="auto"/>
          </w:divBdr>
        </w:div>
        <w:div w:id="1015499983">
          <w:marLeft w:val="0"/>
          <w:marRight w:val="0"/>
          <w:marTop w:val="0"/>
          <w:marBottom w:val="0"/>
          <w:divBdr>
            <w:top w:val="none" w:sz="0" w:space="0" w:color="auto"/>
            <w:left w:val="none" w:sz="0" w:space="0" w:color="auto"/>
            <w:bottom w:val="none" w:sz="0" w:space="0" w:color="auto"/>
            <w:right w:val="none" w:sz="0" w:space="0" w:color="auto"/>
          </w:divBdr>
        </w:div>
        <w:div w:id="1009286378">
          <w:marLeft w:val="0"/>
          <w:marRight w:val="0"/>
          <w:marTop w:val="0"/>
          <w:marBottom w:val="0"/>
          <w:divBdr>
            <w:top w:val="none" w:sz="0" w:space="0" w:color="auto"/>
            <w:left w:val="none" w:sz="0" w:space="0" w:color="auto"/>
            <w:bottom w:val="none" w:sz="0" w:space="0" w:color="auto"/>
            <w:right w:val="none" w:sz="0" w:space="0" w:color="auto"/>
          </w:divBdr>
        </w:div>
        <w:div w:id="1173451902">
          <w:marLeft w:val="0"/>
          <w:marRight w:val="0"/>
          <w:marTop w:val="0"/>
          <w:marBottom w:val="0"/>
          <w:divBdr>
            <w:top w:val="none" w:sz="0" w:space="0" w:color="auto"/>
            <w:left w:val="none" w:sz="0" w:space="0" w:color="auto"/>
            <w:bottom w:val="none" w:sz="0" w:space="0" w:color="auto"/>
            <w:right w:val="none" w:sz="0" w:space="0" w:color="auto"/>
          </w:divBdr>
        </w:div>
        <w:div w:id="950553277">
          <w:marLeft w:val="0"/>
          <w:marRight w:val="0"/>
          <w:marTop w:val="0"/>
          <w:marBottom w:val="0"/>
          <w:divBdr>
            <w:top w:val="none" w:sz="0" w:space="0" w:color="auto"/>
            <w:left w:val="none" w:sz="0" w:space="0" w:color="auto"/>
            <w:bottom w:val="none" w:sz="0" w:space="0" w:color="auto"/>
            <w:right w:val="none" w:sz="0" w:space="0" w:color="auto"/>
          </w:divBdr>
        </w:div>
      </w:divsChild>
    </w:div>
    <w:div w:id="1632512537">
      <w:bodyDiv w:val="1"/>
      <w:marLeft w:val="0"/>
      <w:marRight w:val="0"/>
      <w:marTop w:val="0"/>
      <w:marBottom w:val="0"/>
      <w:divBdr>
        <w:top w:val="none" w:sz="0" w:space="0" w:color="auto"/>
        <w:left w:val="none" w:sz="0" w:space="0" w:color="auto"/>
        <w:bottom w:val="none" w:sz="0" w:space="0" w:color="auto"/>
        <w:right w:val="none" w:sz="0" w:space="0" w:color="auto"/>
      </w:divBdr>
    </w:div>
    <w:div w:id="1650790279">
      <w:bodyDiv w:val="1"/>
      <w:marLeft w:val="0"/>
      <w:marRight w:val="0"/>
      <w:marTop w:val="0"/>
      <w:marBottom w:val="0"/>
      <w:divBdr>
        <w:top w:val="none" w:sz="0" w:space="0" w:color="auto"/>
        <w:left w:val="none" w:sz="0" w:space="0" w:color="auto"/>
        <w:bottom w:val="none" w:sz="0" w:space="0" w:color="auto"/>
        <w:right w:val="none" w:sz="0" w:space="0" w:color="auto"/>
      </w:divBdr>
    </w:div>
    <w:div w:id="1658194130">
      <w:bodyDiv w:val="1"/>
      <w:marLeft w:val="0"/>
      <w:marRight w:val="0"/>
      <w:marTop w:val="0"/>
      <w:marBottom w:val="0"/>
      <w:divBdr>
        <w:top w:val="none" w:sz="0" w:space="0" w:color="auto"/>
        <w:left w:val="none" w:sz="0" w:space="0" w:color="auto"/>
        <w:bottom w:val="none" w:sz="0" w:space="0" w:color="auto"/>
        <w:right w:val="none" w:sz="0" w:space="0" w:color="auto"/>
      </w:divBdr>
    </w:div>
    <w:div w:id="1667708120">
      <w:bodyDiv w:val="1"/>
      <w:marLeft w:val="0"/>
      <w:marRight w:val="0"/>
      <w:marTop w:val="0"/>
      <w:marBottom w:val="0"/>
      <w:divBdr>
        <w:top w:val="none" w:sz="0" w:space="0" w:color="auto"/>
        <w:left w:val="none" w:sz="0" w:space="0" w:color="auto"/>
        <w:bottom w:val="none" w:sz="0" w:space="0" w:color="auto"/>
        <w:right w:val="none" w:sz="0" w:space="0" w:color="auto"/>
      </w:divBdr>
      <w:divsChild>
        <w:div w:id="1997371750">
          <w:marLeft w:val="0"/>
          <w:marRight w:val="0"/>
          <w:marTop w:val="0"/>
          <w:marBottom w:val="0"/>
          <w:divBdr>
            <w:top w:val="none" w:sz="0" w:space="0" w:color="auto"/>
            <w:left w:val="none" w:sz="0" w:space="0" w:color="auto"/>
            <w:bottom w:val="none" w:sz="0" w:space="0" w:color="auto"/>
            <w:right w:val="none" w:sz="0" w:space="0" w:color="auto"/>
          </w:divBdr>
        </w:div>
        <w:div w:id="1919751552">
          <w:marLeft w:val="0"/>
          <w:marRight w:val="0"/>
          <w:marTop w:val="0"/>
          <w:marBottom w:val="0"/>
          <w:divBdr>
            <w:top w:val="none" w:sz="0" w:space="0" w:color="auto"/>
            <w:left w:val="none" w:sz="0" w:space="0" w:color="auto"/>
            <w:bottom w:val="none" w:sz="0" w:space="0" w:color="auto"/>
            <w:right w:val="none" w:sz="0" w:space="0" w:color="auto"/>
          </w:divBdr>
        </w:div>
      </w:divsChild>
    </w:div>
    <w:div w:id="1671444981">
      <w:bodyDiv w:val="1"/>
      <w:marLeft w:val="0"/>
      <w:marRight w:val="0"/>
      <w:marTop w:val="0"/>
      <w:marBottom w:val="0"/>
      <w:divBdr>
        <w:top w:val="none" w:sz="0" w:space="0" w:color="auto"/>
        <w:left w:val="none" w:sz="0" w:space="0" w:color="auto"/>
        <w:bottom w:val="none" w:sz="0" w:space="0" w:color="auto"/>
        <w:right w:val="none" w:sz="0" w:space="0" w:color="auto"/>
      </w:divBdr>
    </w:div>
    <w:div w:id="1674643346">
      <w:bodyDiv w:val="1"/>
      <w:marLeft w:val="0"/>
      <w:marRight w:val="0"/>
      <w:marTop w:val="0"/>
      <w:marBottom w:val="0"/>
      <w:divBdr>
        <w:top w:val="none" w:sz="0" w:space="0" w:color="auto"/>
        <w:left w:val="none" w:sz="0" w:space="0" w:color="auto"/>
        <w:bottom w:val="none" w:sz="0" w:space="0" w:color="auto"/>
        <w:right w:val="none" w:sz="0" w:space="0" w:color="auto"/>
      </w:divBdr>
    </w:div>
    <w:div w:id="1676807083">
      <w:bodyDiv w:val="1"/>
      <w:marLeft w:val="0"/>
      <w:marRight w:val="0"/>
      <w:marTop w:val="0"/>
      <w:marBottom w:val="0"/>
      <w:divBdr>
        <w:top w:val="none" w:sz="0" w:space="0" w:color="auto"/>
        <w:left w:val="none" w:sz="0" w:space="0" w:color="auto"/>
        <w:bottom w:val="none" w:sz="0" w:space="0" w:color="auto"/>
        <w:right w:val="none" w:sz="0" w:space="0" w:color="auto"/>
      </w:divBdr>
    </w:div>
    <w:div w:id="1686130509">
      <w:bodyDiv w:val="1"/>
      <w:marLeft w:val="0"/>
      <w:marRight w:val="0"/>
      <w:marTop w:val="0"/>
      <w:marBottom w:val="0"/>
      <w:divBdr>
        <w:top w:val="none" w:sz="0" w:space="0" w:color="auto"/>
        <w:left w:val="none" w:sz="0" w:space="0" w:color="auto"/>
        <w:bottom w:val="none" w:sz="0" w:space="0" w:color="auto"/>
        <w:right w:val="none" w:sz="0" w:space="0" w:color="auto"/>
      </w:divBdr>
      <w:divsChild>
        <w:div w:id="2001232093">
          <w:marLeft w:val="0"/>
          <w:marRight w:val="0"/>
          <w:marTop w:val="0"/>
          <w:marBottom w:val="0"/>
          <w:divBdr>
            <w:top w:val="none" w:sz="0" w:space="0" w:color="auto"/>
            <w:left w:val="none" w:sz="0" w:space="0" w:color="auto"/>
            <w:bottom w:val="none" w:sz="0" w:space="0" w:color="auto"/>
            <w:right w:val="none" w:sz="0" w:space="0" w:color="auto"/>
          </w:divBdr>
        </w:div>
        <w:div w:id="1110972977">
          <w:marLeft w:val="0"/>
          <w:marRight w:val="0"/>
          <w:marTop w:val="0"/>
          <w:marBottom w:val="0"/>
          <w:divBdr>
            <w:top w:val="none" w:sz="0" w:space="0" w:color="auto"/>
            <w:left w:val="none" w:sz="0" w:space="0" w:color="auto"/>
            <w:bottom w:val="none" w:sz="0" w:space="0" w:color="auto"/>
            <w:right w:val="none" w:sz="0" w:space="0" w:color="auto"/>
          </w:divBdr>
        </w:div>
      </w:divsChild>
    </w:div>
    <w:div w:id="1688755093">
      <w:bodyDiv w:val="1"/>
      <w:marLeft w:val="0"/>
      <w:marRight w:val="0"/>
      <w:marTop w:val="0"/>
      <w:marBottom w:val="0"/>
      <w:divBdr>
        <w:top w:val="none" w:sz="0" w:space="0" w:color="auto"/>
        <w:left w:val="none" w:sz="0" w:space="0" w:color="auto"/>
        <w:bottom w:val="none" w:sz="0" w:space="0" w:color="auto"/>
        <w:right w:val="none" w:sz="0" w:space="0" w:color="auto"/>
      </w:divBdr>
      <w:divsChild>
        <w:div w:id="1388532104">
          <w:marLeft w:val="0"/>
          <w:marRight w:val="0"/>
          <w:marTop w:val="0"/>
          <w:marBottom w:val="0"/>
          <w:divBdr>
            <w:top w:val="none" w:sz="0" w:space="0" w:color="auto"/>
            <w:left w:val="none" w:sz="0" w:space="0" w:color="auto"/>
            <w:bottom w:val="none" w:sz="0" w:space="0" w:color="auto"/>
            <w:right w:val="none" w:sz="0" w:space="0" w:color="auto"/>
          </w:divBdr>
        </w:div>
        <w:div w:id="682704643">
          <w:marLeft w:val="0"/>
          <w:marRight w:val="0"/>
          <w:marTop w:val="0"/>
          <w:marBottom w:val="0"/>
          <w:divBdr>
            <w:top w:val="none" w:sz="0" w:space="0" w:color="auto"/>
            <w:left w:val="none" w:sz="0" w:space="0" w:color="auto"/>
            <w:bottom w:val="none" w:sz="0" w:space="0" w:color="auto"/>
            <w:right w:val="none" w:sz="0" w:space="0" w:color="auto"/>
          </w:divBdr>
          <w:divsChild>
            <w:div w:id="1883396888">
              <w:marLeft w:val="0"/>
              <w:marRight w:val="0"/>
              <w:marTop w:val="0"/>
              <w:marBottom w:val="0"/>
              <w:divBdr>
                <w:top w:val="none" w:sz="0" w:space="0" w:color="auto"/>
                <w:left w:val="none" w:sz="0" w:space="0" w:color="auto"/>
                <w:bottom w:val="none" w:sz="0" w:space="0" w:color="auto"/>
                <w:right w:val="none" w:sz="0" w:space="0" w:color="auto"/>
              </w:divBdr>
            </w:div>
            <w:div w:id="989795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501156">
      <w:bodyDiv w:val="1"/>
      <w:marLeft w:val="0"/>
      <w:marRight w:val="0"/>
      <w:marTop w:val="0"/>
      <w:marBottom w:val="0"/>
      <w:divBdr>
        <w:top w:val="none" w:sz="0" w:space="0" w:color="auto"/>
        <w:left w:val="none" w:sz="0" w:space="0" w:color="auto"/>
        <w:bottom w:val="none" w:sz="0" w:space="0" w:color="auto"/>
        <w:right w:val="none" w:sz="0" w:space="0" w:color="auto"/>
      </w:divBdr>
      <w:divsChild>
        <w:div w:id="1950357160">
          <w:marLeft w:val="0"/>
          <w:marRight w:val="0"/>
          <w:marTop w:val="0"/>
          <w:marBottom w:val="0"/>
          <w:divBdr>
            <w:top w:val="none" w:sz="0" w:space="0" w:color="auto"/>
            <w:left w:val="none" w:sz="0" w:space="0" w:color="auto"/>
            <w:bottom w:val="none" w:sz="0" w:space="0" w:color="auto"/>
            <w:right w:val="none" w:sz="0" w:space="0" w:color="auto"/>
          </w:divBdr>
        </w:div>
      </w:divsChild>
    </w:div>
    <w:div w:id="1702632750">
      <w:bodyDiv w:val="1"/>
      <w:marLeft w:val="0"/>
      <w:marRight w:val="0"/>
      <w:marTop w:val="0"/>
      <w:marBottom w:val="0"/>
      <w:divBdr>
        <w:top w:val="none" w:sz="0" w:space="0" w:color="auto"/>
        <w:left w:val="none" w:sz="0" w:space="0" w:color="auto"/>
        <w:bottom w:val="none" w:sz="0" w:space="0" w:color="auto"/>
        <w:right w:val="none" w:sz="0" w:space="0" w:color="auto"/>
      </w:divBdr>
      <w:divsChild>
        <w:div w:id="1365591277">
          <w:marLeft w:val="0"/>
          <w:marRight w:val="0"/>
          <w:marTop w:val="0"/>
          <w:marBottom w:val="0"/>
          <w:divBdr>
            <w:top w:val="none" w:sz="0" w:space="0" w:color="auto"/>
            <w:left w:val="none" w:sz="0" w:space="0" w:color="auto"/>
            <w:bottom w:val="none" w:sz="0" w:space="0" w:color="auto"/>
            <w:right w:val="none" w:sz="0" w:space="0" w:color="auto"/>
          </w:divBdr>
          <w:divsChild>
            <w:div w:id="378940691">
              <w:marLeft w:val="0"/>
              <w:marRight w:val="0"/>
              <w:marTop w:val="0"/>
              <w:marBottom w:val="0"/>
              <w:divBdr>
                <w:top w:val="single" w:sz="8" w:space="3" w:color="E1E1E1"/>
                <w:left w:val="none" w:sz="0" w:space="0" w:color="auto"/>
                <w:bottom w:val="none" w:sz="0" w:space="0" w:color="auto"/>
                <w:right w:val="none" w:sz="0" w:space="0" w:color="auto"/>
              </w:divBdr>
            </w:div>
          </w:divsChild>
        </w:div>
      </w:divsChild>
    </w:div>
    <w:div w:id="1703633547">
      <w:bodyDiv w:val="1"/>
      <w:marLeft w:val="0"/>
      <w:marRight w:val="0"/>
      <w:marTop w:val="0"/>
      <w:marBottom w:val="0"/>
      <w:divBdr>
        <w:top w:val="none" w:sz="0" w:space="0" w:color="auto"/>
        <w:left w:val="none" w:sz="0" w:space="0" w:color="auto"/>
        <w:bottom w:val="none" w:sz="0" w:space="0" w:color="auto"/>
        <w:right w:val="none" w:sz="0" w:space="0" w:color="auto"/>
      </w:divBdr>
    </w:div>
    <w:div w:id="1705595256">
      <w:bodyDiv w:val="1"/>
      <w:marLeft w:val="0"/>
      <w:marRight w:val="0"/>
      <w:marTop w:val="0"/>
      <w:marBottom w:val="0"/>
      <w:divBdr>
        <w:top w:val="none" w:sz="0" w:space="0" w:color="auto"/>
        <w:left w:val="none" w:sz="0" w:space="0" w:color="auto"/>
        <w:bottom w:val="none" w:sz="0" w:space="0" w:color="auto"/>
        <w:right w:val="none" w:sz="0" w:space="0" w:color="auto"/>
      </w:divBdr>
    </w:div>
    <w:div w:id="1706368392">
      <w:bodyDiv w:val="1"/>
      <w:marLeft w:val="0"/>
      <w:marRight w:val="0"/>
      <w:marTop w:val="0"/>
      <w:marBottom w:val="0"/>
      <w:divBdr>
        <w:top w:val="none" w:sz="0" w:space="0" w:color="auto"/>
        <w:left w:val="none" w:sz="0" w:space="0" w:color="auto"/>
        <w:bottom w:val="none" w:sz="0" w:space="0" w:color="auto"/>
        <w:right w:val="none" w:sz="0" w:space="0" w:color="auto"/>
      </w:divBdr>
    </w:div>
    <w:div w:id="1712027236">
      <w:bodyDiv w:val="1"/>
      <w:marLeft w:val="0"/>
      <w:marRight w:val="0"/>
      <w:marTop w:val="0"/>
      <w:marBottom w:val="0"/>
      <w:divBdr>
        <w:top w:val="none" w:sz="0" w:space="0" w:color="auto"/>
        <w:left w:val="none" w:sz="0" w:space="0" w:color="auto"/>
        <w:bottom w:val="none" w:sz="0" w:space="0" w:color="auto"/>
        <w:right w:val="none" w:sz="0" w:space="0" w:color="auto"/>
      </w:divBdr>
    </w:div>
    <w:div w:id="1713310091">
      <w:bodyDiv w:val="1"/>
      <w:marLeft w:val="0"/>
      <w:marRight w:val="0"/>
      <w:marTop w:val="0"/>
      <w:marBottom w:val="0"/>
      <w:divBdr>
        <w:top w:val="none" w:sz="0" w:space="0" w:color="auto"/>
        <w:left w:val="none" w:sz="0" w:space="0" w:color="auto"/>
        <w:bottom w:val="none" w:sz="0" w:space="0" w:color="auto"/>
        <w:right w:val="none" w:sz="0" w:space="0" w:color="auto"/>
      </w:divBdr>
      <w:divsChild>
        <w:div w:id="681857977">
          <w:marLeft w:val="0"/>
          <w:marRight w:val="0"/>
          <w:marTop w:val="225"/>
          <w:marBottom w:val="0"/>
          <w:divBdr>
            <w:top w:val="none" w:sz="0" w:space="0" w:color="auto"/>
            <w:left w:val="none" w:sz="0" w:space="0" w:color="auto"/>
            <w:bottom w:val="none" w:sz="0" w:space="0" w:color="auto"/>
            <w:right w:val="none" w:sz="0" w:space="0" w:color="auto"/>
          </w:divBdr>
          <w:divsChild>
            <w:div w:id="510490099">
              <w:marLeft w:val="0"/>
              <w:marRight w:val="0"/>
              <w:marTop w:val="75"/>
              <w:marBottom w:val="0"/>
              <w:divBdr>
                <w:top w:val="none" w:sz="0" w:space="0" w:color="auto"/>
                <w:left w:val="none" w:sz="0" w:space="0" w:color="auto"/>
                <w:bottom w:val="none" w:sz="0" w:space="0" w:color="auto"/>
                <w:right w:val="none" w:sz="0" w:space="0" w:color="auto"/>
              </w:divBdr>
              <w:divsChild>
                <w:div w:id="78840573">
                  <w:marLeft w:val="0"/>
                  <w:marRight w:val="0"/>
                  <w:marTop w:val="0"/>
                  <w:marBottom w:val="0"/>
                  <w:divBdr>
                    <w:top w:val="none" w:sz="0" w:space="0" w:color="auto"/>
                    <w:left w:val="none" w:sz="0" w:space="0" w:color="auto"/>
                    <w:bottom w:val="none" w:sz="0" w:space="0" w:color="auto"/>
                    <w:right w:val="none" w:sz="0" w:space="0" w:color="auto"/>
                  </w:divBdr>
                  <w:divsChild>
                    <w:div w:id="1947499182">
                      <w:marLeft w:val="0"/>
                      <w:marRight w:val="0"/>
                      <w:marTop w:val="0"/>
                      <w:marBottom w:val="0"/>
                      <w:divBdr>
                        <w:top w:val="none" w:sz="0" w:space="0" w:color="auto"/>
                        <w:left w:val="none" w:sz="0" w:space="0" w:color="auto"/>
                        <w:bottom w:val="none" w:sz="0" w:space="0" w:color="auto"/>
                        <w:right w:val="none" w:sz="0" w:space="0" w:color="auto"/>
                      </w:divBdr>
                      <w:divsChild>
                        <w:div w:id="1186864350">
                          <w:marLeft w:val="0"/>
                          <w:marRight w:val="0"/>
                          <w:marTop w:val="0"/>
                          <w:marBottom w:val="0"/>
                          <w:divBdr>
                            <w:top w:val="none" w:sz="0" w:space="0" w:color="auto"/>
                            <w:left w:val="single" w:sz="36" w:space="4" w:color="3572B0"/>
                            <w:bottom w:val="single" w:sz="6" w:space="8" w:color="C1C7D0"/>
                            <w:right w:val="none" w:sz="0" w:space="0" w:color="auto"/>
                          </w:divBdr>
                          <w:divsChild>
                            <w:div w:id="136336422">
                              <w:marLeft w:val="0"/>
                              <w:marRight w:val="0"/>
                              <w:marTop w:val="0"/>
                              <w:marBottom w:val="0"/>
                              <w:divBdr>
                                <w:top w:val="none" w:sz="0" w:space="0" w:color="auto"/>
                                <w:left w:val="none" w:sz="0" w:space="0" w:color="auto"/>
                                <w:bottom w:val="none" w:sz="0" w:space="0" w:color="auto"/>
                                <w:right w:val="none" w:sz="0" w:space="0" w:color="auto"/>
                              </w:divBdr>
                              <w:divsChild>
                                <w:div w:id="796072341">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38303647">
          <w:marLeft w:val="0"/>
          <w:marRight w:val="0"/>
          <w:marTop w:val="225"/>
          <w:marBottom w:val="0"/>
          <w:divBdr>
            <w:top w:val="none" w:sz="0" w:space="0" w:color="auto"/>
            <w:left w:val="none" w:sz="0" w:space="0" w:color="auto"/>
            <w:bottom w:val="none" w:sz="0" w:space="0" w:color="auto"/>
            <w:right w:val="none" w:sz="0" w:space="0" w:color="auto"/>
          </w:divBdr>
          <w:divsChild>
            <w:div w:id="130758185">
              <w:marLeft w:val="0"/>
              <w:marRight w:val="0"/>
              <w:marTop w:val="0"/>
              <w:marBottom w:val="0"/>
              <w:divBdr>
                <w:top w:val="none" w:sz="0" w:space="0" w:color="auto"/>
                <w:left w:val="none" w:sz="0" w:space="0" w:color="auto"/>
                <w:bottom w:val="none" w:sz="0" w:space="0" w:color="auto"/>
                <w:right w:val="none" w:sz="0" w:space="0" w:color="auto"/>
              </w:divBdr>
              <w:divsChild>
                <w:div w:id="506989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0856725">
      <w:bodyDiv w:val="1"/>
      <w:marLeft w:val="0"/>
      <w:marRight w:val="0"/>
      <w:marTop w:val="0"/>
      <w:marBottom w:val="0"/>
      <w:divBdr>
        <w:top w:val="none" w:sz="0" w:space="0" w:color="auto"/>
        <w:left w:val="none" w:sz="0" w:space="0" w:color="auto"/>
        <w:bottom w:val="none" w:sz="0" w:space="0" w:color="auto"/>
        <w:right w:val="none" w:sz="0" w:space="0" w:color="auto"/>
      </w:divBdr>
    </w:div>
    <w:div w:id="1725327193">
      <w:bodyDiv w:val="1"/>
      <w:marLeft w:val="0"/>
      <w:marRight w:val="0"/>
      <w:marTop w:val="0"/>
      <w:marBottom w:val="0"/>
      <w:divBdr>
        <w:top w:val="none" w:sz="0" w:space="0" w:color="auto"/>
        <w:left w:val="none" w:sz="0" w:space="0" w:color="auto"/>
        <w:bottom w:val="none" w:sz="0" w:space="0" w:color="auto"/>
        <w:right w:val="none" w:sz="0" w:space="0" w:color="auto"/>
      </w:divBdr>
    </w:div>
    <w:div w:id="1727681319">
      <w:bodyDiv w:val="1"/>
      <w:marLeft w:val="0"/>
      <w:marRight w:val="0"/>
      <w:marTop w:val="0"/>
      <w:marBottom w:val="0"/>
      <w:divBdr>
        <w:top w:val="none" w:sz="0" w:space="0" w:color="auto"/>
        <w:left w:val="none" w:sz="0" w:space="0" w:color="auto"/>
        <w:bottom w:val="none" w:sz="0" w:space="0" w:color="auto"/>
        <w:right w:val="none" w:sz="0" w:space="0" w:color="auto"/>
      </w:divBdr>
    </w:div>
    <w:div w:id="1738741022">
      <w:bodyDiv w:val="1"/>
      <w:marLeft w:val="0"/>
      <w:marRight w:val="0"/>
      <w:marTop w:val="0"/>
      <w:marBottom w:val="0"/>
      <w:divBdr>
        <w:top w:val="none" w:sz="0" w:space="0" w:color="auto"/>
        <w:left w:val="none" w:sz="0" w:space="0" w:color="auto"/>
        <w:bottom w:val="none" w:sz="0" w:space="0" w:color="auto"/>
        <w:right w:val="none" w:sz="0" w:space="0" w:color="auto"/>
      </w:divBdr>
    </w:div>
    <w:div w:id="1738822196">
      <w:bodyDiv w:val="1"/>
      <w:marLeft w:val="0"/>
      <w:marRight w:val="0"/>
      <w:marTop w:val="0"/>
      <w:marBottom w:val="0"/>
      <w:divBdr>
        <w:top w:val="none" w:sz="0" w:space="0" w:color="auto"/>
        <w:left w:val="none" w:sz="0" w:space="0" w:color="auto"/>
        <w:bottom w:val="none" w:sz="0" w:space="0" w:color="auto"/>
        <w:right w:val="none" w:sz="0" w:space="0" w:color="auto"/>
      </w:divBdr>
    </w:div>
    <w:div w:id="1742406690">
      <w:bodyDiv w:val="1"/>
      <w:marLeft w:val="0"/>
      <w:marRight w:val="0"/>
      <w:marTop w:val="0"/>
      <w:marBottom w:val="0"/>
      <w:divBdr>
        <w:top w:val="none" w:sz="0" w:space="0" w:color="auto"/>
        <w:left w:val="none" w:sz="0" w:space="0" w:color="auto"/>
        <w:bottom w:val="none" w:sz="0" w:space="0" w:color="auto"/>
        <w:right w:val="none" w:sz="0" w:space="0" w:color="auto"/>
      </w:divBdr>
    </w:div>
    <w:div w:id="1743092496">
      <w:bodyDiv w:val="1"/>
      <w:marLeft w:val="0"/>
      <w:marRight w:val="0"/>
      <w:marTop w:val="0"/>
      <w:marBottom w:val="0"/>
      <w:divBdr>
        <w:top w:val="none" w:sz="0" w:space="0" w:color="auto"/>
        <w:left w:val="none" w:sz="0" w:space="0" w:color="auto"/>
        <w:bottom w:val="none" w:sz="0" w:space="0" w:color="auto"/>
        <w:right w:val="none" w:sz="0" w:space="0" w:color="auto"/>
      </w:divBdr>
      <w:divsChild>
        <w:div w:id="381370622">
          <w:marLeft w:val="0"/>
          <w:marRight w:val="0"/>
          <w:marTop w:val="150"/>
          <w:marBottom w:val="0"/>
          <w:divBdr>
            <w:top w:val="none" w:sz="0" w:space="0" w:color="auto"/>
            <w:left w:val="none" w:sz="0" w:space="0" w:color="auto"/>
            <w:bottom w:val="none" w:sz="0" w:space="0" w:color="auto"/>
            <w:right w:val="none" w:sz="0" w:space="0" w:color="auto"/>
          </w:divBdr>
        </w:div>
        <w:div w:id="1949265166">
          <w:marLeft w:val="0"/>
          <w:marRight w:val="0"/>
          <w:marTop w:val="150"/>
          <w:marBottom w:val="0"/>
          <w:divBdr>
            <w:top w:val="none" w:sz="0" w:space="0" w:color="auto"/>
            <w:left w:val="none" w:sz="0" w:space="0" w:color="auto"/>
            <w:bottom w:val="none" w:sz="0" w:space="0" w:color="auto"/>
            <w:right w:val="none" w:sz="0" w:space="0" w:color="auto"/>
          </w:divBdr>
        </w:div>
      </w:divsChild>
    </w:div>
    <w:div w:id="1743478035">
      <w:bodyDiv w:val="1"/>
      <w:marLeft w:val="0"/>
      <w:marRight w:val="0"/>
      <w:marTop w:val="0"/>
      <w:marBottom w:val="0"/>
      <w:divBdr>
        <w:top w:val="none" w:sz="0" w:space="0" w:color="auto"/>
        <w:left w:val="none" w:sz="0" w:space="0" w:color="auto"/>
        <w:bottom w:val="none" w:sz="0" w:space="0" w:color="auto"/>
        <w:right w:val="none" w:sz="0" w:space="0" w:color="auto"/>
      </w:divBdr>
    </w:div>
    <w:div w:id="1753970919">
      <w:bodyDiv w:val="1"/>
      <w:marLeft w:val="0"/>
      <w:marRight w:val="0"/>
      <w:marTop w:val="0"/>
      <w:marBottom w:val="0"/>
      <w:divBdr>
        <w:top w:val="none" w:sz="0" w:space="0" w:color="auto"/>
        <w:left w:val="none" w:sz="0" w:space="0" w:color="auto"/>
        <w:bottom w:val="none" w:sz="0" w:space="0" w:color="auto"/>
        <w:right w:val="none" w:sz="0" w:space="0" w:color="auto"/>
      </w:divBdr>
    </w:div>
    <w:div w:id="1771848437">
      <w:bodyDiv w:val="1"/>
      <w:marLeft w:val="0"/>
      <w:marRight w:val="0"/>
      <w:marTop w:val="0"/>
      <w:marBottom w:val="0"/>
      <w:divBdr>
        <w:top w:val="none" w:sz="0" w:space="0" w:color="auto"/>
        <w:left w:val="none" w:sz="0" w:space="0" w:color="auto"/>
        <w:bottom w:val="none" w:sz="0" w:space="0" w:color="auto"/>
        <w:right w:val="none" w:sz="0" w:space="0" w:color="auto"/>
      </w:divBdr>
    </w:div>
    <w:div w:id="1775399930">
      <w:bodyDiv w:val="1"/>
      <w:marLeft w:val="0"/>
      <w:marRight w:val="0"/>
      <w:marTop w:val="0"/>
      <w:marBottom w:val="0"/>
      <w:divBdr>
        <w:top w:val="none" w:sz="0" w:space="0" w:color="auto"/>
        <w:left w:val="none" w:sz="0" w:space="0" w:color="auto"/>
        <w:bottom w:val="none" w:sz="0" w:space="0" w:color="auto"/>
        <w:right w:val="none" w:sz="0" w:space="0" w:color="auto"/>
      </w:divBdr>
    </w:div>
    <w:div w:id="1778984836">
      <w:bodyDiv w:val="1"/>
      <w:marLeft w:val="0"/>
      <w:marRight w:val="0"/>
      <w:marTop w:val="0"/>
      <w:marBottom w:val="0"/>
      <w:divBdr>
        <w:top w:val="none" w:sz="0" w:space="0" w:color="auto"/>
        <w:left w:val="none" w:sz="0" w:space="0" w:color="auto"/>
        <w:bottom w:val="none" w:sz="0" w:space="0" w:color="auto"/>
        <w:right w:val="none" w:sz="0" w:space="0" w:color="auto"/>
      </w:divBdr>
    </w:div>
    <w:div w:id="1791510474">
      <w:bodyDiv w:val="1"/>
      <w:marLeft w:val="0"/>
      <w:marRight w:val="0"/>
      <w:marTop w:val="0"/>
      <w:marBottom w:val="0"/>
      <w:divBdr>
        <w:top w:val="none" w:sz="0" w:space="0" w:color="auto"/>
        <w:left w:val="none" w:sz="0" w:space="0" w:color="auto"/>
        <w:bottom w:val="none" w:sz="0" w:space="0" w:color="auto"/>
        <w:right w:val="none" w:sz="0" w:space="0" w:color="auto"/>
      </w:divBdr>
    </w:div>
    <w:div w:id="1795446873">
      <w:bodyDiv w:val="1"/>
      <w:marLeft w:val="0"/>
      <w:marRight w:val="0"/>
      <w:marTop w:val="0"/>
      <w:marBottom w:val="0"/>
      <w:divBdr>
        <w:top w:val="none" w:sz="0" w:space="0" w:color="auto"/>
        <w:left w:val="none" w:sz="0" w:space="0" w:color="auto"/>
        <w:bottom w:val="none" w:sz="0" w:space="0" w:color="auto"/>
        <w:right w:val="none" w:sz="0" w:space="0" w:color="auto"/>
      </w:divBdr>
      <w:divsChild>
        <w:div w:id="868955035">
          <w:marLeft w:val="0"/>
          <w:marRight w:val="0"/>
          <w:marTop w:val="0"/>
          <w:marBottom w:val="0"/>
          <w:divBdr>
            <w:top w:val="none" w:sz="0" w:space="0" w:color="auto"/>
            <w:left w:val="none" w:sz="0" w:space="0" w:color="auto"/>
            <w:bottom w:val="none" w:sz="0" w:space="0" w:color="auto"/>
            <w:right w:val="none" w:sz="0" w:space="0" w:color="auto"/>
          </w:divBdr>
        </w:div>
      </w:divsChild>
    </w:div>
    <w:div w:id="1798134510">
      <w:bodyDiv w:val="1"/>
      <w:marLeft w:val="0"/>
      <w:marRight w:val="0"/>
      <w:marTop w:val="0"/>
      <w:marBottom w:val="0"/>
      <w:divBdr>
        <w:top w:val="none" w:sz="0" w:space="0" w:color="auto"/>
        <w:left w:val="none" w:sz="0" w:space="0" w:color="auto"/>
        <w:bottom w:val="none" w:sz="0" w:space="0" w:color="auto"/>
        <w:right w:val="none" w:sz="0" w:space="0" w:color="auto"/>
      </w:divBdr>
    </w:div>
    <w:div w:id="1798529178">
      <w:bodyDiv w:val="1"/>
      <w:marLeft w:val="0"/>
      <w:marRight w:val="0"/>
      <w:marTop w:val="0"/>
      <w:marBottom w:val="0"/>
      <w:divBdr>
        <w:top w:val="none" w:sz="0" w:space="0" w:color="auto"/>
        <w:left w:val="none" w:sz="0" w:space="0" w:color="auto"/>
        <w:bottom w:val="none" w:sz="0" w:space="0" w:color="auto"/>
        <w:right w:val="none" w:sz="0" w:space="0" w:color="auto"/>
      </w:divBdr>
      <w:divsChild>
        <w:div w:id="280584">
          <w:marLeft w:val="0"/>
          <w:marRight w:val="0"/>
          <w:marTop w:val="0"/>
          <w:marBottom w:val="0"/>
          <w:divBdr>
            <w:top w:val="none" w:sz="0" w:space="0" w:color="auto"/>
            <w:left w:val="none" w:sz="0" w:space="0" w:color="auto"/>
            <w:bottom w:val="none" w:sz="0" w:space="0" w:color="auto"/>
            <w:right w:val="none" w:sz="0" w:space="0" w:color="auto"/>
          </w:divBdr>
        </w:div>
      </w:divsChild>
    </w:div>
    <w:div w:id="1821802389">
      <w:bodyDiv w:val="1"/>
      <w:marLeft w:val="0"/>
      <w:marRight w:val="0"/>
      <w:marTop w:val="0"/>
      <w:marBottom w:val="0"/>
      <w:divBdr>
        <w:top w:val="none" w:sz="0" w:space="0" w:color="auto"/>
        <w:left w:val="none" w:sz="0" w:space="0" w:color="auto"/>
        <w:bottom w:val="none" w:sz="0" w:space="0" w:color="auto"/>
        <w:right w:val="none" w:sz="0" w:space="0" w:color="auto"/>
      </w:divBdr>
    </w:div>
    <w:div w:id="1827699615">
      <w:bodyDiv w:val="1"/>
      <w:marLeft w:val="0"/>
      <w:marRight w:val="0"/>
      <w:marTop w:val="0"/>
      <w:marBottom w:val="0"/>
      <w:divBdr>
        <w:top w:val="none" w:sz="0" w:space="0" w:color="auto"/>
        <w:left w:val="none" w:sz="0" w:space="0" w:color="auto"/>
        <w:bottom w:val="none" w:sz="0" w:space="0" w:color="auto"/>
        <w:right w:val="none" w:sz="0" w:space="0" w:color="auto"/>
      </w:divBdr>
    </w:div>
    <w:div w:id="1829830733">
      <w:bodyDiv w:val="1"/>
      <w:marLeft w:val="0"/>
      <w:marRight w:val="0"/>
      <w:marTop w:val="0"/>
      <w:marBottom w:val="0"/>
      <w:divBdr>
        <w:top w:val="none" w:sz="0" w:space="0" w:color="auto"/>
        <w:left w:val="none" w:sz="0" w:space="0" w:color="auto"/>
        <w:bottom w:val="none" w:sz="0" w:space="0" w:color="auto"/>
        <w:right w:val="none" w:sz="0" w:space="0" w:color="auto"/>
      </w:divBdr>
    </w:div>
    <w:div w:id="1829856976">
      <w:bodyDiv w:val="1"/>
      <w:marLeft w:val="0"/>
      <w:marRight w:val="0"/>
      <w:marTop w:val="0"/>
      <w:marBottom w:val="0"/>
      <w:divBdr>
        <w:top w:val="none" w:sz="0" w:space="0" w:color="auto"/>
        <w:left w:val="none" w:sz="0" w:space="0" w:color="auto"/>
        <w:bottom w:val="none" w:sz="0" w:space="0" w:color="auto"/>
        <w:right w:val="none" w:sz="0" w:space="0" w:color="auto"/>
      </w:divBdr>
    </w:div>
    <w:div w:id="1837188258">
      <w:bodyDiv w:val="1"/>
      <w:marLeft w:val="0"/>
      <w:marRight w:val="0"/>
      <w:marTop w:val="0"/>
      <w:marBottom w:val="0"/>
      <w:divBdr>
        <w:top w:val="none" w:sz="0" w:space="0" w:color="auto"/>
        <w:left w:val="none" w:sz="0" w:space="0" w:color="auto"/>
        <w:bottom w:val="none" w:sz="0" w:space="0" w:color="auto"/>
        <w:right w:val="none" w:sz="0" w:space="0" w:color="auto"/>
      </w:divBdr>
      <w:divsChild>
        <w:div w:id="2064787706">
          <w:marLeft w:val="0"/>
          <w:marRight w:val="0"/>
          <w:marTop w:val="0"/>
          <w:marBottom w:val="0"/>
          <w:divBdr>
            <w:top w:val="none" w:sz="0" w:space="0" w:color="auto"/>
            <w:left w:val="none" w:sz="0" w:space="0" w:color="auto"/>
            <w:bottom w:val="none" w:sz="0" w:space="0" w:color="auto"/>
            <w:right w:val="none" w:sz="0" w:space="0" w:color="auto"/>
          </w:divBdr>
          <w:divsChild>
            <w:div w:id="2038505444">
              <w:marLeft w:val="0"/>
              <w:marRight w:val="0"/>
              <w:marTop w:val="0"/>
              <w:marBottom w:val="0"/>
              <w:divBdr>
                <w:top w:val="none" w:sz="0" w:space="0" w:color="auto"/>
                <w:left w:val="none" w:sz="0" w:space="0" w:color="auto"/>
                <w:bottom w:val="none" w:sz="0" w:space="0" w:color="auto"/>
                <w:right w:val="none" w:sz="0" w:space="0" w:color="auto"/>
              </w:divBdr>
            </w:div>
          </w:divsChild>
        </w:div>
        <w:div w:id="1710301493">
          <w:marLeft w:val="0"/>
          <w:marRight w:val="0"/>
          <w:marTop w:val="0"/>
          <w:marBottom w:val="0"/>
          <w:divBdr>
            <w:top w:val="none" w:sz="0" w:space="0" w:color="auto"/>
            <w:left w:val="none" w:sz="0" w:space="0" w:color="auto"/>
            <w:bottom w:val="none" w:sz="0" w:space="0" w:color="auto"/>
            <w:right w:val="none" w:sz="0" w:space="0" w:color="auto"/>
          </w:divBdr>
          <w:divsChild>
            <w:div w:id="480267292">
              <w:marLeft w:val="0"/>
              <w:marRight w:val="0"/>
              <w:marTop w:val="0"/>
              <w:marBottom w:val="0"/>
              <w:divBdr>
                <w:top w:val="none" w:sz="0" w:space="0" w:color="auto"/>
                <w:left w:val="none" w:sz="0" w:space="0" w:color="auto"/>
                <w:bottom w:val="none" w:sz="0" w:space="0" w:color="auto"/>
                <w:right w:val="none" w:sz="0" w:space="0" w:color="auto"/>
              </w:divBdr>
            </w:div>
          </w:divsChild>
        </w:div>
        <w:div w:id="608700114">
          <w:marLeft w:val="0"/>
          <w:marRight w:val="0"/>
          <w:marTop w:val="0"/>
          <w:marBottom w:val="0"/>
          <w:divBdr>
            <w:top w:val="none" w:sz="0" w:space="0" w:color="auto"/>
            <w:left w:val="none" w:sz="0" w:space="0" w:color="auto"/>
            <w:bottom w:val="none" w:sz="0" w:space="0" w:color="auto"/>
            <w:right w:val="none" w:sz="0" w:space="0" w:color="auto"/>
          </w:divBdr>
          <w:divsChild>
            <w:div w:id="985546861">
              <w:marLeft w:val="0"/>
              <w:marRight w:val="0"/>
              <w:marTop w:val="0"/>
              <w:marBottom w:val="0"/>
              <w:divBdr>
                <w:top w:val="none" w:sz="0" w:space="0" w:color="auto"/>
                <w:left w:val="none" w:sz="0" w:space="0" w:color="auto"/>
                <w:bottom w:val="none" w:sz="0" w:space="0" w:color="auto"/>
                <w:right w:val="none" w:sz="0" w:space="0" w:color="auto"/>
              </w:divBdr>
            </w:div>
          </w:divsChild>
        </w:div>
        <w:div w:id="359354811">
          <w:marLeft w:val="0"/>
          <w:marRight w:val="0"/>
          <w:marTop w:val="0"/>
          <w:marBottom w:val="0"/>
          <w:divBdr>
            <w:top w:val="none" w:sz="0" w:space="0" w:color="auto"/>
            <w:left w:val="none" w:sz="0" w:space="0" w:color="auto"/>
            <w:bottom w:val="none" w:sz="0" w:space="0" w:color="auto"/>
            <w:right w:val="none" w:sz="0" w:space="0" w:color="auto"/>
          </w:divBdr>
          <w:divsChild>
            <w:div w:id="709039896">
              <w:marLeft w:val="0"/>
              <w:marRight w:val="0"/>
              <w:marTop w:val="0"/>
              <w:marBottom w:val="0"/>
              <w:divBdr>
                <w:top w:val="none" w:sz="0" w:space="0" w:color="auto"/>
                <w:left w:val="none" w:sz="0" w:space="0" w:color="auto"/>
                <w:bottom w:val="none" w:sz="0" w:space="0" w:color="auto"/>
                <w:right w:val="none" w:sz="0" w:space="0" w:color="auto"/>
              </w:divBdr>
            </w:div>
          </w:divsChild>
        </w:div>
        <w:div w:id="202132371">
          <w:marLeft w:val="0"/>
          <w:marRight w:val="0"/>
          <w:marTop w:val="0"/>
          <w:marBottom w:val="0"/>
          <w:divBdr>
            <w:top w:val="none" w:sz="0" w:space="0" w:color="auto"/>
            <w:left w:val="none" w:sz="0" w:space="0" w:color="auto"/>
            <w:bottom w:val="none" w:sz="0" w:space="0" w:color="auto"/>
            <w:right w:val="none" w:sz="0" w:space="0" w:color="auto"/>
          </w:divBdr>
          <w:divsChild>
            <w:div w:id="1256279122">
              <w:marLeft w:val="0"/>
              <w:marRight w:val="0"/>
              <w:marTop w:val="0"/>
              <w:marBottom w:val="0"/>
              <w:divBdr>
                <w:top w:val="none" w:sz="0" w:space="0" w:color="auto"/>
                <w:left w:val="none" w:sz="0" w:space="0" w:color="auto"/>
                <w:bottom w:val="none" w:sz="0" w:space="0" w:color="auto"/>
                <w:right w:val="none" w:sz="0" w:space="0" w:color="auto"/>
              </w:divBdr>
            </w:div>
          </w:divsChild>
        </w:div>
        <w:div w:id="1324627748">
          <w:marLeft w:val="0"/>
          <w:marRight w:val="0"/>
          <w:marTop w:val="0"/>
          <w:marBottom w:val="0"/>
          <w:divBdr>
            <w:top w:val="none" w:sz="0" w:space="0" w:color="auto"/>
            <w:left w:val="none" w:sz="0" w:space="0" w:color="auto"/>
            <w:bottom w:val="none" w:sz="0" w:space="0" w:color="auto"/>
            <w:right w:val="none" w:sz="0" w:space="0" w:color="auto"/>
          </w:divBdr>
          <w:divsChild>
            <w:div w:id="1950239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763258">
      <w:bodyDiv w:val="1"/>
      <w:marLeft w:val="0"/>
      <w:marRight w:val="0"/>
      <w:marTop w:val="0"/>
      <w:marBottom w:val="0"/>
      <w:divBdr>
        <w:top w:val="none" w:sz="0" w:space="0" w:color="auto"/>
        <w:left w:val="none" w:sz="0" w:space="0" w:color="auto"/>
        <w:bottom w:val="none" w:sz="0" w:space="0" w:color="auto"/>
        <w:right w:val="none" w:sz="0" w:space="0" w:color="auto"/>
      </w:divBdr>
    </w:div>
    <w:div w:id="1848671632">
      <w:bodyDiv w:val="1"/>
      <w:marLeft w:val="0"/>
      <w:marRight w:val="0"/>
      <w:marTop w:val="0"/>
      <w:marBottom w:val="0"/>
      <w:divBdr>
        <w:top w:val="none" w:sz="0" w:space="0" w:color="auto"/>
        <w:left w:val="none" w:sz="0" w:space="0" w:color="auto"/>
        <w:bottom w:val="none" w:sz="0" w:space="0" w:color="auto"/>
        <w:right w:val="none" w:sz="0" w:space="0" w:color="auto"/>
      </w:divBdr>
    </w:div>
    <w:div w:id="1854224121">
      <w:bodyDiv w:val="1"/>
      <w:marLeft w:val="0"/>
      <w:marRight w:val="0"/>
      <w:marTop w:val="0"/>
      <w:marBottom w:val="0"/>
      <w:divBdr>
        <w:top w:val="none" w:sz="0" w:space="0" w:color="auto"/>
        <w:left w:val="none" w:sz="0" w:space="0" w:color="auto"/>
        <w:bottom w:val="none" w:sz="0" w:space="0" w:color="auto"/>
        <w:right w:val="none" w:sz="0" w:space="0" w:color="auto"/>
      </w:divBdr>
      <w:divsChild>
        <w:div w:id="194661215">
          <w:marLeft w:val="0"/>
          <w:marRight w:val="0"/>
          <w:marTop w:val="0"/>
          <w:marBottom w:val="0"/>
          <w:divBdr>
            <w:top w:val="none" w:sz="0" w:space="0" w:color="auto"/>
            <w:left w:val="none" w:sz="0" w:space="0" w:color="auto"/>
            <w:bottom w:val="none" w:sz="0" w:space="0" w:color="auto"/>
            <w:right w:val="none" w:sz="0" w:space="0" w:color="auto"/>
          </w:divBdr>
        </w:div>
        <w:div w:id="402993673">
          <w:marLeft w:val="0"/>
          <w:marRight w:val="0"/>
          <w:marTop w:val="0"/>
          <w:marBottom w:val="0"/>
          <w:divBdr>
            <w:top w:val="none" w:sz="0" w:space="0" w:color="auto"/>
            <w:left w:val="none" w:sz="0" w:space="0" w:color="auto"/>
            <w:bottom w:val="none" w:sz="0" w:space="0" w:color="auto"/>
            <w:right w:val="none" w:sz="0" w:space="0" w:color="auto"/>
          </w:divBdr>
        </w:div>
        <w:div w:id="408045145">
          <w:marLeft w:val="0"/>
          <w:marRight w:val="0"/>
          <w:marTop w:val="0"/>
          <w:marBottom w:val="0"/>
          <w:divBdr>
            <w:top w:val="none" w:sz="0" w:space="0" w:color="auto"/>
            <w:left w:val="none" w:sz="0" w:space="0" w:color="auto"/>
            <w:bottom w:val="none" w:sz="0" w:space="0" w:color="auto"/>
            <w:right w:val="none" w:sz="0" w:space="0" w:color="auto"/>
          </w:divBdr>
          <w:divsChild>
            <w:div w:id="373119579">
              <w:marLeft w:val="0"/>
              <w:marRight w:val="0"/>
              <w:marTop w:val="0"/>
              <w:marBottom w:val="0"/>
              <w:divBdr>
                <w:top w:val="none" w:sz="0" w:space="0" w:color="auto"/>
                <w:left w:val="none" w:sz="0" w:space="0" w:color="auto"/>
                <w:bottom w:val="none" w:sz="0" w:space="0" w:color="auto"/>
                <w:right w:val="none" w:sz="0" w:space="0" w:color="auto"/>
              </w:divBdr>
            </w:div>
            <w:div w:id="62217847">
              <w:marLeft w:val="0"/>
              <w:marRight w:val="0"/>
              <w:marTop w:val="0"/>
              <w:marBottom w:val="0"/>
              <w:divBdr>
                <w:top w:val="none" w:sz="0" w:space="0" w:color="auto"/>
                <w:left w:val="none" w:sz="0" w:space="0" w:color="auto"/>
                <w:bottom w:val="none" w:sz="0" w:space="0" w:color="auto"/>
                <w:right w:val="none" w:sz="0" w:space="0" w:color="auto"/>
              </w:divBdr>
            </w:div>
            <w:div w:id="759790751">
              <w:marLeft w:val="0"/>
              <w:marRight w:val="0"/>
              <w:marTop w:val="0"/>
              <w:marBottom w:val="0"/>
              <w:divBdr>
                <w:top w:val="none" w:sz="0" w:space="0" w:color="auto"/>
                <w:left w:val="none" w:sz="0" w:space="0" w:color="auto"/>
                <w:bottom w:val="none" w:sz="0" w:space="0" w:color="auto"/>
                <w:right w:val="none" w:sz="0" w:space="0" w:color="auto"/>
              </w:divBdr>
            </w:div>
          </w:divsChild>
        </w:div>
        <w:div w:id="25104972">
          <w:marLeft w:val="0"/>
          <w:marRight w:val="0"/>
          <w:marTop w:val="0"/>
          <w:marBottom w:val="0"/>
          <w:divBdr>
            <w:top w:val="none" w:sz="0" w:space="0" w:color="auto"/>
            <w:left w:val="none" w:sz="0" w:space="0" w:color="auto"/>
            <w:bottom w:val="none" w:sz="0" w:space="0" w:color="auto"/>
            <w:right w:val="none" w:sz="0" w:space="0" w:color="auto"/>
          </w:divBdr>
          <w:divsChild>
            <w:div w:id="1569219325">
              <w:marLeft w:val="0"/>
              <w:marRight w:val="0"/>
              <w:marTop w:val="0"/>
              <w:marBottom w:val="0"/>
              <w:divBdr>
                <w:top w:val="none" w:sz="0" w:space="0" w:color="auto"/>
                <w:left w:val="none" w:sz="0" w:space="0" w:color="auto"/>
                <w:bottom w:val="none" w:sz="0" w:space="0" w:color="auto"/>
                <w:right w:val="none" w:sz="0" w:space="0" w:color="auto"/>
              </w:divBdr>
            </w:div>
            <w:div w:id="861161664">
              <w:marLeft w:val="0"/>
              <w:marRight w:val="0"/>
              <w:marTop w:val="0"/>
              <w:marBottom w:val="0"/>
              <w:divBdr>
                <w:top w:val="none" w:sz="0" w:space="0" w:color="auto"/>
                <w:left w:val="none" w:sz="0" w:space="0" w:color="auto"/>
                <w:bottom w:val="none" w:sz="0" w:space="0" w:color="auto"/>
                <w:right w:val="none" w:sz="0" w:space="0" w:color="auto"/>
              </w:divBdr>
            </w:div>
            <w:div w:id="417992152">
              <w:marLeft w:val="0"/>
              <w:marRight w:val="0"/>
              <w:marTop w:val="0"/>
              <w:marBottom w:val="0"/>
              <w:divBdr>
                <w:top w:val="none" w:sz="0" w:space="0" w:color="auto"/>
                <w:left w:val="none" w:sz="0" w:space="0" w:color="auto"/>
                <w:bottom w:val="none" w:sz="0" w:space="0" w:color="auto"/>
                <w:right w:val="none" w:sz="0" w:space="0" w:color="auto"/>
              </w:divBdr>
            </w:div>
            <w:div w:id="607664914">
              <w:marLeft w:val="0"/>
              <w:marRight w:val="0"/>
              <w:marTop w:val="0"/>
              <w:marBottom w:val="0"/>
              <w:divBdr>
                <w:top w:val="none" w:sz="0" w:space="0" w:color="auto"/>
                <w:left w:val="none" w:sz="0" w:space="0" w:color="auto"/>
                <w:bottom w:val="none" w:sz="0" w:space="0" w:color="auto"/>
                <w:right w:val="none" w:sz="0" w:space="0" w:color="auto"/>
              </w:divBdr>
            </w:div>
            <w:div w:id="1062603202">
              <w:marLeft w:val="0"/>
              <w:marRight w:val="0"/>
              <w:marTop w:val="0"/>
              <w:marBottom w:val="0"/>
              <w:divBdr>
                <w:top w:val="none" w:sz="0" w:space="0" w:color="auto"/>
                <w:left w:val="none" w:sz="0" w:space="0" w:color="auto"/>
                <w:bottom w:val="none" w:sz="0" w:space="0" w:color="auto"/>
                <w:right w:val="none" w:sz="0" w:space="0" w:color="auto"/>
              </w:divBdr>
            </w:div>
            <w:div w:id="2080785576">
              <w:marLeft w:val="0"/>
              <w:marRight w:val="0"/>
              <w:marTop w:val="0"/>
              <w:marBottom w:val="0"/>
              <w:divBdr>
                <w:top w:val="none" w:sz="0" w:space="0" w:color="auto"/>
                <w:left w:val="none" w:sz="0" w:space="0" w:color="auto"/>
                <w:bottom w:val="none" w:sz="0" w:space="0" w:color="auto"/>
                <w:right w:val="none" w:sz="0" w:space="0" w:color="auto"/>
              </w:divBdr>
              <w:divsChild>
                <w:div w:id="1627078952">
                  <w:marLeft w:val="0"/>
                  <w:marRight w:val="0"/>
                  <w:marTop w:val="0"/>
                  <w:marBottom w:val="0"/>
                  <w:divBdr>
                    <w:top w:val="none" w:sz="0" w:space="0" w:color="auto"/>
                    <w:left w:val="none" w:sz="0" w:space="0" w:color="auto"/>
                    <w:bottom w:val="none" w:sz="0" w:space="0" w:color="auto"/>
                    <w:right w:val="none" w:sz="0" w:space="0" w:color="auto"/>
                  </w:divBdr>
                </w:div>
                <w:div w:id="798449221">
                  <w:marLeft w:val="0"/>
                  <w:marRight w:val="0"/>
                  <w:marTop w:val="0"/>
                  <w:marBottom w:val="0"/>
                  <w:divBdr>
                    <w:top w:val="none" w:sz="0" w:space="0" w:color="auto"/>
                    <w:left w:val="none" w:sz="0" w:space="0" w:color="auto"/>
                    <w:bottom w:val="none" w:sz="0" w:space="0" w:color="auto"/>
                    <w:right w:val="none" w:sz="0" w:space="0" w:color="auto"/>
                  </w:divBdr>
                </w:div>
                <w:div w:id="454953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0705516">
      <w:bodyDiv w:val="1"/>
      <w:marLeft w:val="0"/>
      <w:marRight w:val="0"/>
      <w:marTop w:val="0"/>
      <w:marBottom w:val="0"/>
      <w:divBdr>
        <w:top w:val="none" w:sz="0" w:space="0" w:color="auto"/>
        <w:left w:val="none" w:sz="0" w:space="0" w:color="auto"/>
        <w:bottom w:val="none" w:sz="0" w:space="0" w:color="auto"/>
        <w:right w:val="none" w:sz="0" w:space="0" w:color="auto"/>
      </w:divBdr>
      <w:divsChild>
        <w:div w:id="1428424063">
          <w:marLeft w:val="0"/>
          <w:marRight w:val="0"/>
          <w:marTop w:val="0"/>
          <w:marBottom w:val="0"/>
          <w:divBdr>
            <w:top w:val="none" w:sz="0" w:space="0" w:color="auto"/>
            <w:left w:val="none" w:sz="0" w:space="0" w:color="auto"/>
            <w:bottom w:val="none" w:sz="0" w:space="0" w:color="auto"/>
            <w:right w:val="none" w:sz="0" w:space="0" w:color="auto"/>
          </w:divBdr>
        </w:div>
        <w:div w:id="1495877450">
          <w:marLeft w:val="0"/>
          <w:marRight w:val="0"/>
          <w:marTop w:val="0"/>
          <w:marBottom w:val="0"/>
          <w:divBdr>
            <w:top w:val="none" w:sz="0" w:space="0" w:color="auto"/>
            <w:left w:val="none" w:sz="0" w:space="0" w:color="auto"/>
            <w:bottom w:val="none" w:sz="0" w:space="0" w:color="auto"/>
            <w:right w:val="none" w:sz="0" w:space="0" w:color="auto"/>
          </w:divBdr>
        </w:div>
      </w:divsChild>
    </w:div>
    <w:div w:id="1861625746">
      <w:bodyDiv w:val="1"/>
      <w:marLeft w:val="0"/>
      <w:marRight w:val="0"/>
      <w:marTop w:val="0"/>
      <w:marBottom w:val="0"/>
      <w:divBdr>
        <w:top w:val="none" w:sz="0" w:space="0" w:color="auto"/>
        <w:left w:val="none" w:sz="0" w:space="0" w:color="auto"/>
        <w:bottom w:val="none" w:sz="0" w:space="0" w:color="auto"/>
        <w:right w:val="none" w:sz="0" w:space="0" w:color="auto"/>
      </w:divBdr>
      <w:divsChild>
        <w:div w:id="995379279">
          <w:marLeft w:val="0"/>
          <w:marRight w:val="0"/>
          <w:marTop w:val="0"/>
          <w:marBottom w:val="0"/>
          <w:divBdr>
            <w:top w:val="none" w:sz="0" w:space="0" w:color="auto"/>
            <w:left w:val="none" w:sz="0" w:space="0" w:color="auto"/>
            <w:bottom w:val="none" w:sz="0" w:space="0" w:color="auto"/>
            <w:right w:val="none" w:sz="0" w:space="0" w:color="auto"/>
          </w:divBdr>
        </w:div>
        <w:div w:id="464927153">
          <w:marLeft w:val="0"/>
          <w:marRight w:val="0"/>
          <w:marTop w:val="0"/>
          <w:marBottom w:val="0"/>
          <w:divBdr>
            <w:top w:val="none" w:sz="0" w:space="0" w:color="auto"/>
            <w:left w:val="none" w:sz="0" w:space="0" w:color="auto"/>
            <w:bottom w:val="none" w:sz="0" w:space="0" w:color="auto"/>
            <w:right w:val="none" w:sz="0" w:space="0" w:color="auto"/>
          </w:divBdr>
        </w:div>
        <w:div w:id="1680162360">
          <w:marLeft w:val="0"/>
          <w:marRight w:val="0"/>
          <w:marTop w:val="0"/>
          <w:marBottom w:val="0"/>
          <w:divBdr>
            <w:top w:val="none" w:sz="0" w:space="0" w:color="auto"/>
            <w:left w:val="none" w:sz="0" w:space="0" w:color="auto"/>
            <w:bottom w:val="none" w:sz="0" w:space="0" w:color="auto"/>
            <w:right w:val="none" w:sz="0" w:space="0" w:color="auto"/>
          </w:divBdr>
        </w:div>
        <w:div w:id="380910041">
          <w:marLeft w:val="0"/>
          <w:marRight w:val="0"/>
          <w:marTop w:val="0"/>
          <w:marBottom w:val="0"/>
          <w:divBdr>
            <w:top w:val="none" w:sz="0" w:space="0" w:color="auto"/>
            <w:left w:val="none" w:sz="0" w:space="0" w:color="auto"/>
            <w:bottom w:val="none" w:sz="0" w:space="0" w:color="auto"/>
            <w:right w:val="none" w:sz="0" w:space="0" w:color="auto"/>
          </w:divBdr>
        </w:div>
        <w:div w:id="1475366700">
          <w:marLeft w:val="0"/>
          <w:marRight w:val="0"/>
          <w:marTop w:val="0"/>
          <w:marBottom w:val="0"/>
          <w:divBdr>
            <w:top w:val="none" w:sz="0" w:space="0" w:color="auto"/>
            <w:left w:val="none" w:sz="0" w:space="0" w:color="auto"/>
            <w:bottom w:val="none" w:sz="0" w:space="0" w:color="auto"/>
            <w:right w:val="none" w:sz="0" w:space="0" w:color="auto"/>
          </w:divBdr>
        </w:div>
      </w:divsChild>
    </w:div>
    <w:div w:id="1868175266">
      <w:bodyDiv w:val="1"/>
      <w:marLeft w:val="0"/>
      <w:marRight w:val="0"/>
      <w:marTop w:val="0"/>
      <w:marBottom w:val="0"/>
      <w:divBdr>
        <w:top w:val="none" w:sz="0" w:space="0" w:color="auto"/>
        <w:left w:val="none" w:sz="0" w:space="0" w:color="auto"/>
        <w:bottom w:val="none" w:sz="0" w:space="0" w:color="auto"/>
        <w:right w:val="none" w:sz="0" w:space="0" w:color="auto"/>
      </w:divBdr>
    </w:div>
    <w:div w:id="1870992775">
      <w:bodyDiv w:val="1"/>
      <w:marLeft w:val="0"/>
      <w:marRight w:val="0"/>
      <w:marTop w:val="0"/>
      <w:marBottom w:val="0"/>
      <w:divBdr>
        <w:top w:val="none" w:sz="0" w:space="0" w:color="auto"/>
        <w:left w:val="none" w:sz="0" w:space="0" w:color="auto"/>
        <w:bottom w:val="none" w:sz="0" w:space="0" w:color="auto"/>
        <w:right w:val="none" w:sz="0" w:space="0" w:color="auto"/>
      </w:divBdr>
      <w:divsChild>
        <w:div w:id="1872641831">
          <w:marLeft w:val="0"/>
          <w:marRight w:val="0"/>
          <w:marTop w:val="0"/>
          <w:marBottom w:val="0"/>
          <w:divBdr>
            <w:top w:val="none" w:sz="0" w:space="0" w:color="auto"/>
            <w:left w:val="single" w:sz="36" w:space="4" w:color="3572B0"/>
            <w:bottom w:val="single" w:sz="6" w:space="8" w:color="C1C7D0"/>
            <w:right w:val="none" w:sz="0" w:space="0" w:color="auto"/>
          </w:divBdr>
          <w:divsChild>
            <w:div w:id="1477531944">
              <w:marLeft w:val="0"/>
              <w:marRight w:val="0"/>
              <w:marTop w:val="0"/>
              <w:marBottom w:val="0"/>
              <w:divBdr>
                <w:top w:val="none" w:sz="0" w:space="0" w:color="auto"/>
                <w:left w:val="none" w:sz="0" w:space="0" w:color="auto"/>
                <w:bottom w:val="none" w:sz="0" w:space="0" w:color="auto"/>
                <w:right w:val="none" w:sz="0" w:space="0" w:color="auto"/>
              </w:divBdr>
              <w:divsChild>
                <w:div w:id="970672582">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 w:id="1877620090">
      <w:bodyDiv w:val="1"/>
      <w:marLeft w:val="0"/>
      <w:marRight w:val="0"/>
      <w:marTop w:val="0"/>
      <w:marBottom w:val="0"/>
      <w:divBdr>
        <w:top w:val="none" w:sz="0" w:space="0" w:color="auto"/>
        <w:left w:val="none" w:sz="0" w:space="0" w:color="auto"/>
        <w:bottom w:val="none" w:sz="0" w:space="0" w:color="auto"/>
        <w:right w:val="none" w:sz="0" w:space="0" w:color="auto"/>
      </w:divBdr>
    </w:div>
    <w:div w:id="1879003425">
      <w:bodyDiv w:val="1"/>
      <w:marLeft w:val="0"/>
      <w:marRight w:val="0"/>
      <w:marTop w:val="0"/>
      <w:marBottom w:val="0"/>
      <w:divBdr>
        <w:top w:val="none" w:sz="0" w:space="0" w:color="auto"/>
        <w:left w:val="none" w:sz="0" w:space="0" w:color="auto"/>
        <w:bottom w:val="none" w:sz="0" w:space="0" w:color="auto"/>
        <w:right w:val="none" w:sz="0" w:space="0" w:color="auto"/>
      </w:divBdr>
    </w:div>
    <w:div w:id="1905948072">
      <w:bodyDiv w:val="1"/>
      <w:marLeft w:val="0"/>
      <w:marRight w:val="0"/>
      <w:marTop w:val="0"/>
      <w:marBottom w:val="0"/>
      <w:divBdr>
        <w:top w:val="none" w:sz="0" w:space="0" w:color="auto"/>
        <w:left w:val="none" w:sz="0" w:space="0" w:color="auto"/>
        <w:bottom w:val="none" w:sz="0" w:space="0" w:color="auto"/>
        <w:right w:val="none" w:sz="0" w:space="0" w:color="auto"/>
      </w:divBdr>
    </w:div>
    <w:div w:id="1908222026">
      <w:bodyDiv w:val="1"/>
      <w:marLeft w:val="0"/>
      <w:marRight w:val="0"/>
      <w:marTop w:val="0"/>
      <w:marBottom w:val="0"/>
      <w:divBdr>
        <w:top w:val="none" w:sz="0" w:space="0" w:color="auto"/>
        <w:left w:val="none" w:sz="0" w:space="0" w:color="auto"/>
        <w:bottom w:val="none" w:sz="0" w:space="0" w:color="auto"/>
        <w:right w:val="none" w:sz="0" w:space="0" w:color="auto"/>
      </w:divBdr>
      <w:divsChild>
        <w:div w:id="1229875587">
          <w:marLeft w:val="0"/>
          <w:marRight w:val="0"/>
          <w:marTop w:val="0"/>
          <w:marBottom w:val="0"/>
          <w:divBdr>
            <w:top w:val="none" w:sz="0" w:space="0" w:color="auto"/>
            <w:left w:val="none" w:sz="0" w:space="0" w:color="auto"/>
            <w:bottom w:val="none" w:sz="0" w:space="0" w:color="auto"/>
            <w:right w:val="none" w:sz="0" w:space="0" w:color="auto"/>
          </w:divBdr>
        </w:div>
      </w:divsChild>
    </w:div>
    <w:div w:id="1935244349">
      <w:bodyDiv w:val="1"/>
      <w:marLeft w:val="0"/>
      <w:marRight w:val="0"/>
      <w:marTop w:val="0"/>
      <w:marBottom w:val="0"/>
      <w:divBdr>
        <w:top w:val="none" w:sz="0" w:space="0" w:color="auto"/>
        <w:left w:val="none" w:sz="0" w:space="0" w:color="auto"/>
        <w:bottom w:val="none" w:sz="0" w:space="0" w:color="auto"/>
        <w:right w:val="none" w:sz="0" w:space="0" w:color="auto"/>
      </w:divBdr>
    </w:div>
    <w:div w:id="1935817365">
      <w:bodyDiv w:val="1"/>
      <w:marLeft w:val="0"/>
      <w:marRight w:val="0"/>
      <w:marTop w:val="0"/>
      <w:marBottom w:val="0"/>
      <w:divBdr>
        <w:top w:val="none" w:sz="0" w:space="0" w:color="auto"/>
        <w:left w:val="none" w:sz="0" w:space="0" w:color="auto"/>
        <w:bottom w:val="none" w:sz="0" w:space="0" w:color="auto"/>
        <w:right w:val="none" w:sz="0" w:space="0" w:color="auto"/>
      </w:divBdr>
    </w:div>
    <w:div w:id="1935897267">
      <w:bodyDiv w:val="1"/>
      <w:marLeft w:val="0"/>
      <w:marRight w:val="0"/>
      <w:marTop w:val="0"/>
      <w:marBottom w:val="0"/>
      <w:divBdr>
        <w:top w:val="none" w:sz="0" w:space="0" w:color="auto"/>
        <w:left w:val="none" w:sz="0" w:space="0" w:color="auto"/>
        <w:bottom w:val="none" w:sz="0" w:space="0" w:color="auto"/>
        <w:right w:val="none" w:sz="0" w:space="0" w:color="auto"/>
      </w:divBdr>
    </w:div>
    <w:div w:id="1940408098">
      <w:bodyDiv w:val="1"/>
      <w:marLeft w:val="0"/>
      <w:marRight w:val="0"/>
      <w:marTop w:val="0"/>
      <w:marBottom w:val="0"/>
      <w:divBdr>
        <w:top w:val="none" w:sz="0" w:space="0" w:color="auto"/>
        <w:left w:val="none" w:sz="0" w:space="0" w:color="auto"/>
        <w:bottom w:val="none" w:sz="0" w:space="0" w:color="auto"/>
        <w:right w:val="none" w:sz="0" w:space="0" w:color="auto"/>
      </w:divBdr>
      <w:divsChild>
        <w:div w:id="1891309839">
          <w:marLeft w:val="0"/>
          <w:marRight w:val="0"/>
          <w:marTop w:val="0"/>
          <w:marBottom w:val="0"/>
          <w:divBdr>
            <w:top w:val="none" w:sz="0" w:space="0" w:color="auto"/>
            <w:left w:val="none" w:sz="0" w:space="0" w:color="auto"/>
            <w:bottom w:val="none" w:sz="0" w:space="0" w:color="auto"/>
            <w:right w:val="none" w:sz="0" w:space="0" w:color="auto"/>
          </w:divBdr>
        </w:div>
      </w:divsChild>
    </w:div>
    <w:div w:id="1950814200">
      <w:bodyDiv w:val="1"/>
      <w:marLeft w:val="0"/>
      <w:marRight w:val="0"/>
      <w:marTop w:val="0"/>
      <w:marBottom w:val="0"/>
      <w:divBdr>
        <w:top w:val="none" w:sz="0" w:space="0" w:color="auto"/>
        <w:left w:val="none" w:sz="0" w:space="0" w:color="auto"/>
        <w:bottom w:val="none" w:sz="0" w:space="0" w:color="auto"/>
        <w:right w:val="none" w:sz="0" w:space="0" w:color="auto"/>
      </w:divBdr>
    </w:div>
    <w:div w:id="1955869147">
      <w:bodyDiv w:val="1"/>
      <w:marLeft w:val="0"/>
      <w:marRight w:val="0"/>
      <w:marTop w:val="0"/>
      <w:marBottom w:val="0"/>
      <w:divBdr>
        <w:top w:val="none" w:sz="0" w:space="0" w:color="auto"/>
        <w:left w:val="none" w:sz="0" w:space="0" w:color="auto"/>
        <w:bottom w:val="none" w:sz="0" w:space="0" w:color="auto"/>
        <w:right w:val="none" w:sz="0" w:space="0" w:color="auto"/>
      </w:divBdr>
    </w:div>
    <w:div w:id="1967199652">
      <w:bodyDiv w:val="1"/>
      <w:marLeft w:val="0"/>
      <w:marRight w:val="0"/>
      <w:marTop w:val="0"/>
      <w:marBottom w:val="0"/>
      <w:divBdr>
        <w:top w:val="none" w:sz="0" w:space="0" w:color="auto"/>
        <w:left w:val="none" w:sz="0" w:space="0" w:color="auto"/>
        <w:bottom w:val="none" w:sz="0" w:space="0" w:color="auto"/>
        <w:right w:val="none" w:sz="0" w:space="0" w:color="auto"/>
      </w:divBdr>
    </w:div>
    <w:div w:id="1976719817">
      <w:bodyDiv w:val="1"/>
      <w:marLeft w:val="0"/>
      <w:marRight w:val="0"/>
      <w:marTop w:val="0"/>
      <w:marBottom w:val="0"/>
      <w:divBdr>
        <w:top w:val="none" w:sz="0" w:space="0" w:color="auto"/>
        <w:left w:val="none" w:sz="0" w:space="0" w:color="auto"/>
        <w:bottom w:val="none" w:sz="0" w:space="0" w:color="auto"/>
        <w:right w:val="none" w:sz="0" w:space="0" w:color="auto"/>
      </w:divBdr>
    </w:div>
    <w:div w:id="1977684516">
      <w:bodyDiv w:val="1"/>
      <w:marLeft w:val="0"/>
      <w:marRight w:val="0"/>
      <w:marTop w:val="0"/>
      <w:marBottom w:val="0"/>
      <w:divBdr>
        <w:top w:val="none" w:sz="0" w:space="0" w:color="auto"/>
        <w:left w:val="none" w:sz="0" w:space="0" w:color="auto"/>
        <w:bottom w:val="none" w:sz="0" w:space="0" w:color="auto"/>
        <w:right w:val="none" w:sz="0" w:space="0" w:color="auto"/>
      </w:divBdr>
    </w:div>
    <w:div w:id="1979920050">
      <w:bodyDiv w:val="1"/>
      <w:marLeft w:val="0"/>
      <w:marRight w:val="0"/>
      <w:marTop w:val="0"/>
      <w:marBottom w:val="0"/>
      <w:divBdr>
        <w:top w:val="none" w:sz="0" w:space="0" w:color="auto"/>
        <w:left w:val="none" w:sz="0" w:space="0" w:color="auto"/>
        <w:bottom w:val="none" w:sz="0" w:space="0" w:color="auto"/>
        <w:right w:val="none" w:sz="0" w:space="0" w:color="auto"/>
      </w:divBdr>
    </w:div>
    <w:div w:id="1980644616">
      <w:bodyDiv w:val="1"/>
      <w:marLeft w:val="0"/>
      <w:marRight w:val="0"/>
      <w:marTop w:val="0"/>
      <w:marBottom w:val="0"/>
      <w:divBdr>
        <w:top w:val="none" w:sz="0" w:space="0" w:color="auto"/>
        <w:left w:val="none" w:sz="0" w:space="0" w:color="auto"/>
        <w:bottom w:val="none" w:sz="0" w:space="0" w:color="auto"/>
        <w:right w:val="none" w:sz="0" w:space="0" w:color="auto"/>
      </w:divBdr>
    </w:div>
    <w:div w:id="1985158072">
      <w:bodyDiv w:val="1"/>
      <w:marLeft w:val="0"/>
      <w:marRight w:val="0"/>
      <w:marTop w:val="0"/>
      <w:marBottom w:val="0"/>
      <w:divBdr>
        <w:top w:val="none" w:sz="0" w:space="0" w:color="auto"/>
        <w:left w:val="none" w:sz="0" w:space="0" w:color="auto"/>
        <w:bottom w:val="none" w:sz="0" w:space="0" w:color="auto"/>
        <w:right w:val="none" w:sz="0" w:space="0" w:color="auto"/>
      </w:divBdr>
    </w:div>
    <w:div w:id="1990018695">
      <w:bodyDiv w:val="1"/>
      <w:marLeft w:val="0"/>
      <w:marRight w:val="0"/>
      <w:marTop w:val="0"/>
      <w:marBottom w:val="0"/>
      <w:divBdr>
        <w:top w:val="none" w:sz="0" w:space="0" w:color="auto"/>
        <w:left w:val="none" w:sz="0" w:space="0" w:color="auto"/>
        <w:bottom w:val="none" w:sz="0" w:space="0" w:color="auto"/>
        <w:right w:val="none" w:sz="0" w:space="0" w:color="auto"/>
      </w:divBdr>
    </w:div>
    <w:div w:id="1991790287">
      <w:bodyDiv w:val="1"/>
      <w:marLeft w:val="0"/>
      <w:marRight w:val="0"/>
      <w:marTop w:val="0"/>
      <w:marBottom w:val="0"/>
      <w:divBdr>
        <w:top w:val="none" w:sz="0" w:space="0" w:color="auto"/>
        <w:left w:val="none" w:sz="0" w:space="0" w:color="auto"/>
        <w:bottom w:val="none" w:sz="0" w:space="0" w:color="auto"/>
        <w:right w:val="none" w:sz="0" w:space="0" w:color="auto"/>
      </w:divBdr>
    </w:div>
    <w:div w:id="1992296434">
      <w:bodyDiv w:val="1"/>
      <w:marLeft w:val="0"/>
      <w:marRight w:val="0"/>
      <w:marTop w:val="0"/>
      <w:marBottom w:val="0"/>
      <w:divBdr>
        <w:top w:val="none" w:sz="0" w:space="0" w:color="auto"/>
        <w:left w:val="none" w:sz="0" w:space="0" w:color="auto"/>
        <w:bottom w:val="none" w:sz="0" w:space="0" w:color="auto"/>
        <w:right w:val="none" w:sz="0" w:space="0" w:color="auto"/>
      </w:divBdr>
    </w:div>
    <w:div w:id="1997763746">
      <w:bodyDiv w:val="1"/>
      <w:marLeft w:val="0"/>
      <w:marRight w:val="0"/>
      <w:marTop w:val="0"/>
      <w:marBottom w:val="0"/>
      <w:divBdr>
        <w:top w:val="none" w:sz="0" w:space="0" w:color="auto"/>
        <w:left w:val="none" w:sz="0" w:space="0" w:color="auto"/>
        <w:bottom w:val="none" w:sz="0" w:space="0" w:color="auto"/>
        <w:right w:val="none" w:sz="0" w:space="0" w:color="auto"/>
      </w:divBdr>
      <w:divsChild>
        <w:div w:id="963655611">
          <w:marLeft w:val="0"/>
          <w:marRight w:val="0"/>
          <w:marTop w:val="0"/>
          <w:marBottom w:val="0"/>
          <w:divBdr>
            <w:top w:val="none" w:sz="0" w:space="0" w:color="auto"/>
            <w:left w:val="none" w:sz="0" w:space="0" w:color="auto"/>
            <w:bottom w:val="none" w:sz="0" w:space="0" w:color="auto"/>
            <w:right w:val="none" w:sz="0" w:space="0" w:color="auto"/>
          </w:divBdr>
        </w:div>
        <w:div w:id="550767980">
          <w:marLeft w:val="0"/>
          <w:marRight w:val="0"/>
          <w:marTop w:val="0"/>
          <w:marBottom w:val="0"/>
          <w:divBdr>
            <w:top w:val="none" w:sz="0" w:space="0" w:color="auto"/>
            <w:left w:val="none" w:sz="0" w:space="0" w:color="auto"/>
            <w:bottom w:val="none" w:sz="0" w:space="0" w:color="auto"/>
            <w:right w:val="none" w:sz="0" w:space="0" w:color="auto"/>
          </w:divBdr>
        </w:div>
        <w:div w:id="1818257550">
          <w:marLeft w:val="0"/>
          <w:marRight w:val="0"/>
          <w:marTop w:val="0"/>
          <w:marBottom w:val="0"/>
          <w:divBdr>
            <w:top w:val="none" w:sz="0" w:space="0" w:color="auto"/>
            <w:left w:val="none" w:sz="0" w:space="0" w:color="auto"/>
            <w:bottom w:val="none" w:sz="0" w:space="0" w:color="auto"/>
            <w:right w:val="none" w:sz="0" w:space="0" w:color="auto"/>
          </w:divBdr>
        </w:div>
        <w:div w:id="620384878">
          <w:marLeft w:val="0"/>
          <w:marRight w:val="0"/>
          <w:marTop w:val="0"/>
          <w:marBottom w:val="0"/>
          <w:divBdr>
            <w:top w:val="none" w:sz="0" w:space="0" w:color="auto"/>
            <w:left w:val="none" w:sz="0" w:space="0" w:color="auto"/>
            <w:bottom w:val="none" w:sz="0" w:space="0" w:color="auto"/>
            <w:right w:val="none" w:sz="0" w:space="0" w:color="auto"/>
          </w:divBdr>
        </w:div>
      </w:divsChild>
    </w:div>
    <w:div w:id="1997957455">
      <w:bodyDiv w:val="1"/>
      <w:marLeft w:val="0"/>
      <w:marRight w:val="0"/>
      <w:marTop w:val="0"/>
      <w:marBottom w:val="0"/>
      <w:divBdr>
        <w:top w:val="none" w:sz="0" w:space="0" w:color="auto"/>
        <w:left w:val="none" w:sz="0" w:space="0" w:color="auto"/>
        <w:bottom w:val="none" w:sz="0" w:space="0" w:color="auto"/>
        <w:right w:val="none" w:sz="0" w:space="0" w:color="auto"/>
      </w:divBdr>
    </w:div>
    <w:div w:id="2014992970">
      <w:bodyDiv w:val="1"/>
      <w:marLeft w:val="0"/>
      <w:marRight w:val="0"/>
      <w:marTop w:val="0"/>
      <w:marBottom w:val="0"/>
      <w:divBdr>
        <w:top w:val="none" w:sz="0" w:space="0" w:color="auto"/>
        <w:left w:val="none" w:sz="0" w:space="0" w:color="auto"/>
        <w:bottom w:val="none" w:sz="0" w:space="0" w:color="auto"/>
        <w:right w:val="none" w:sz="0" w:space="0" w:color="auto"/>
      </w:divBdr>
    </w:div>
    <w:div w:id="2016225568">
      <w:bodyDiv w:val="1"/>
      <w:marLeft w:val="0"/>
      <w:marRight w:val="0"/>
      <w:marTop w:val="0"/>
      <w:marBottom w:val="0"/>
      <w:divBdr>
        <w:top w:val="none" w:sz="0" w:space="0" w:color="auto"/>
        <w:left w:val="none" w:sz="0" w:space="0" w:color="auto"/>
        <w:bottom w:val="none" w:sz="0" w:space="0" w:color="auto"/>
        <w:right w:val="none" w:sz="0" w:space="0" w:color="auto"/>
      </w:divBdr>
    </w:div>
    <w:div w:id="2017801175">
      <w:bodyDiv w:val="1"/>
      <w:marLeft w:val="0"/>
      <w:marRight w:val="0"/>
      <w:marTop w:val="0"/>
      <w:marBottom w:val="0"/>
      <w:divBdr>
        <w:top w:val="none" w:sz="0" w:space="0" w:color="auto"/>
        <w:left w:val="none" w:sz="0" w:space="0" w:color="auto"/>
        <w:bottom w:val="none" w:sz="0" w:space="0" w:color="auto"/>
        <w:right w:val="none" w:sz="0" w:space="0" w:color="auto"/>
      </w:divBdr>
    </w:div>
    <w:div w:id="2021660462">
      <w:bodyDiv w:val="1"/>
      <w:marLeft w:val="0"/>
      <w:marRight w:val="0"/>
      <w:marTop w:val="0"/>
      <w:marBottom w:val="0"/>
      <w:divBdr>
        <w:top w:val="none" w:sz="0" w:space="0" w:color="auto"/>
        <w:left w:val="none" w:sz="0" w:space="0" w:color="auto"/>
        <w:bottom w:val="none" w:sz="0" w:space="0" w:color="auto"/>
        <w:right w:val="none" w:sz="0" w:space="0" w:color="auto"/>
      </w:divBdr>
    </w:div>
    <w:div w:id="2023317268">
      <w:bodyDiv w:val="1"/>
      <w:marLeft w:val="0"/>
      <w:marRight w:val="0"/>
      <w:marTop w:val="0"/>
      <w:marBottom w:val="0"/>
      <w:divBdr>
        <w:top w:val="none" w:sz="0" w:space="0" w:color="auto"/>
        <w:left w:val="none" w:sz="0" w:space="0" w:color="auto"/>
        <w:bottom w:val="none" w:sz="0" w:space="0" w:color="auto"/>
        <w:right w:val="none" w:sz="0" w:space="0" w:color="auto"/>
      </w:divBdr>
    </w:div>
    <w:div w:id="2035228424">
      <w:bodyDiv w:val="1"/>
      <w:marLeft w:val="0"/>
      <w:marRight w:val="0"/>
      <w:marTop w:val="0"/>
      <w:marBottom w:val="0"/>
      <w:divBdr>
        <w:top w:val="none" w:sz="0" w:space="0" w:color="auto"/>
        <w:left w:val="none" w:sz="0" w:space="0" w:color="auto"/>
        <w:bottom w:val="none" w:sz="0" w:space="0" w:color="auto"/>
        <w:right w:val="none" w:sz="0" w:space="0" w:color="auto"/>
      </w:divBdr>
    </w:div>
    <w:div w:id="2039154991">
      <w:bodyDiv w:val="1"/>
      <w:marLeft w:val="0"/>
      <w:marRight w:val="0"/>
      <w:marTop w:val="0"/>
      <w:marBottom w:val="0"/>
      <w:divBdr>
        <w:top w:val="none" w:sz="0" w:space="0" w:color="auto"/>
        <w:left w:val="none" w:sz="0" w:space="0" w:color="auto"/>
        <w:bottom w:val="none" w:sz="0" w:space="0" w:color="auto"/>
        <w:right w:val="none" w:sz="0" w:space="0" w:color="auto"/>
      </w:divBdr>
      <w:divsChild>
        <w:div w:id="621040981">
          <w:marLeft w:val="0"/>
          <w:marRight w:val="0"/>
          <w:marTop w:val="150"/>
          <w:marBottom w:val="0"/>
          <w:divBdr>
            <w:top w:val="none" w:sz="0" w:space="0" w:color="auto"/>
            <w:left w:val="none" w:sz="0" w:space="0" w:color="auto"/>
            <w:bottom w:val="none" w:sz="0" w:space="0" w:color="auto"/>
            <w:right w:val="none" w:sz="0" w:space="0" w:color="auto"/>
          </w:divBdr>
        </w:div>
        <w:div w:id="1244140505">
          <w:marLeft w:val="0"/>
          <w:marRight w:val="0"/>
          <w:marTop w:val="150"/>
          <w:marBottom w:val="0"/>
          <w:divBdr>
            <w:top w:val="none" w:sz="0" w:space="0" w:color="auto"/>
            <w:left w:val="none" w:sz="0" w:space="0" w:color="auto"/>
            <w:bottom w:val="none" w:sz="0" w:space="0" w:color="auto"/>
            <w:right w:val="none" w:sz="0" w:space="0" w:color="auto"/>
          </w:divBdr>
        </w:div>
      </w:divsChild>
    </w:div>
    <w:div w:id="2054650263">
      <w:bodyDiv w:val="1"/>
      <w:marLeft w:val="0"/>
      <w:marRight w:val="0"/>
      <w:marTop w:val="0"/>
      <w:marBottom w:val="0"/>
      <w:divBdr>
        <w:top w:val="none" w:sz="0" w:space="0" w:color="auto"/>
        <w:left w:val="none" w:sz="0" w:space="0" w:color="auto"/>
        <w:bottom w:val="none" w:sz="0" w:space="0" w:color="auto"/>
        <w:right w:val="none" w:sz="0" w:space="0" w:color="auto"/>
      </w:divBdr>
    </w:div>
    <w:div w:id="2068526199">
      <w:bodyDiv w:val="1"/>
      <w:marLeft w:val="0"/>
      <w:marRight w:val="0"/>
      <w:marTop w:val="0"/>
      <w:marBottom w:val="0"/>
      <w:divBdr>
        <w:top w:val="none" w:sz="0" w:space="0" w:color="auto"/>
        <w:left w:val="none" w:sz="0" w:space="0" w:color="auto"/>
        <w:bottom w:val="none" w:sz="0" w:space="0" w:color="auto"/>
        <w:right w:val="none" w:sz="0" w:space="0" w:color="auto"/>
      </w:divBdr>
    </w:div>
    <w:div w:id="2084373824">
      <w:bodyDiv w:val="1"/>
      <w:marLeft w:val="0"/>
      <w:marRight w:val="0"/>
      <w:marTop w:val="0"/>
      <w:marBottom w:val="0"/>
      <w:divBdr>
        <w:top w:val="none" w:sz="0" w:space="0" w:color="auto"/>
        <w:left w:val="none" w:sz="0" w:space="0" w:color="auto"/>
        <w:bottom w:val="none" w:sz="0" w:space="0" w:color="auto"/>
        <w:right w:val="none" w:sz="0" w:space="0" w:color="auto"/>
      </w:divBdr>
    </w:div>
    <w:div w:id="2085251706">
      <w:bodyDiv w:val="1"/>
      <w:marLeft w:val="0"/>
      <w:marRight w:val="0"/>
      <w:marTop w:val="0"/>
      <w:marBottom w:val="0"/>
      <w:divBdr>
        <w:top w:val="none" w:sz="0" w:space="0" w:color="auto"/>
        <w:left w:val="none" w:sz="0" w:space="0" w:color="auto"/>
        <w:bottom w:val="none" w:sz="0" w:space="0" w:color="auto"/>
        <w:right w:val="none" w:sz="0" w:space="0" w:color="auto"/>
      </w:divBdr>
    </w:div>
    <w:div w:id="2097164885">
      <w:bodyDiv w:val="1"/>
      <w:marLeft w:val="0"/>
      <w:marRight w:val="0"/>
      <w:marTop w:val="0"/>
      <w:marBottom w:val="0"/>
      <w:divBdr>
        <w:top w:val="none" w:sz="0" w:space="0" w:color="auto"/>
        <w:left w:val="none" w:sz="0" w:space="0" w:color="auto"/>
        <w:bottom w:val="none" w:sz="0" w:space="0" w:color="auto"/>
        <w:right w:val="none" w:sz="0" w:space="0" w:color="auto"/>
      </w:divBdr>
    </w:div>
    <w:div w:id="2100446522">
      <w:bodyDiv w:val="1"/>
      <w:marLeft w:val="0"/>
      <w:marRight w:val="0"/>
      <w:marTop w:val="0"/>
      <w:marBottom w:val="0"/>
      <w:divBdr>
        <w:top w:val="none" w:sz="0" w:space="0" w:color="auto"/>
        <w:left w:val="none" w:sz="0" w:space="0" w:color="auto"/>
        <w:bottom w:val="none" w:sz="0" w:space="0" w:color="auto"/>
        <w:right w:val="none" w:sz="0" w:space="0" w:color="auto"/>
      </w:divBdr>
    </w:div>
    <w:div w:id="2114663199">
      <w:bodyDiv w:val="1"/>
      <w:marLeft w:val="0"/>
      <w:marRight w:val="0"/>
      <w:marTop w:val="0"/>
      <w:marBottom w:val="0"/>
      <w:divBdr>
        <w:top w:val="none" w:sz="0" w:space="0" w:color="auto"/>
        <w:left w:val="none" w:sz="0" w:space="0" w:color="auto"/>
        <w:bottom w:val="none" w:sz="0" w:space="0" w:color="auto"/>
        <w:right w:val="none" w:sz="0" w:space="0" w:color="auto"/>
      </w:divBdr>
    </w:div>
    <w:div w:id="2116827506">
      <w:bodyDiv w:val="1"/>
      <w:marLeft w:val="0"/>
      <w:marRight w:val="0"/>
      <w:marTop w:val="0"/>
      <w:marBottom w:val="0"/>
      <w:divBdr>
        <w:top w:val="none" w:sz="0" w:space="0" w:color="auto"/>
        <w:left w:val="none" w:sz="0" w:space="0" w:color="auto"/>
        <w:bottom w:val="none" w:sz="0" w:space="0" w:color="auto"/>
        <w:right w:val="none" w:sz="0" w:space="0" w:color="auto"/>
      </w:divBdr>
    </w:div>
    <w:div w:id="2118675321">
      <w:bodyDiv w:val="1"/>
      <w:marLeft w:val="0"/>
      <w:marRight w:val="0"/>
      <w:marTop w:val="0"/>
      <w:marBottom w:val="0"/>
      <w:divBdr>
        <w:top w:val="none" w:sz="0" w:space="0" w:color="auto"/>
        <w:left w:val="none" w:sz="0" w:space="0" w:color="auto"/>
        <w:bottom w:val="none" w:sz="0" w:space="0" w:color="auto"/>
        <w:right w:val="none" w:sz="0" w:space="0" w:color="auto"/>
      </w:divBdr>
      <w:divsChild>
        <w:div w:id="260266346">
          <w:marLeft w:val="0"/>
          <w:marRight w:val="0"/>
          <w:marTop w:val="225"/>
          <w:marBottom w:val="0"/>
          <w:divBdr>
            <w:top w:val="none" w:sz="0" w:space="0" w:color="auto"/>
            <w:left w:val="none" w:sz="0" w:space="0" w:color="auto"/>
            <w:bottom w:val="none" w:sz="0" w:space="0" w:color="auto"/>
            <w:right w:val="none" w:sz="0" w:space="0" w:color="auto"/>
          </w:divBdr>
          <w:divsChild>
            <w:div w:id="112137781">
              <w:marLeft w:val="0"/>
              <w:marRight w:val="0"/>
              <w:marTop w:val="75"/>
              <w:marBottom w:val="0"/>
              <w:divBdr>
                <w:top w:val="none" w:sz="0" w:space="0" w:color="auto"/>
                <w:left w:val="none" w:sz="0" w:space="0" w:color="auto"/>
                <w:bottom w:val="none" w:sz="0" w:space="0" w:color="auto"/>
                <w:right w:val="none" w:sz="0" w:space="0" w:color="auto"/>
              </w:divBdr>
              <w:divsChild>
                <w:div w:id="1629433065">
                  <w:marLeft w:val="0"/>
                  <w:marRight w:val="0"/>
                  <w:marTop w:val="0"/>
                  <w:marBottom w:val="0"/>
                  <w:divBdr>
                    <w:top w:val="none" w:sz="0" w:space="0" w:color="auto"/>
                    <w:left w:val="none" w:sz="0" w:space="0" w:color="auto"/>
                    <w:bottom w:val="none" w:sz="0" w:space="0" w:color="auto"/>
                    <w:right w:val="none" w:sz="0" w:space="0" w:color="auto"/>
                  </w:divBdr>
                  <w:divsChild>
                    <w:div w:id="1243104173">
                      <w:marLeft w:val="0"/>
                      <w:marRight w:val="0"/>
                      <w:marTop w:val="0"/>
                      <w:marBottom w:val="0"/>
                      <w:divBdr>
                        <w:top w:val="none" w:sz="0" w:space="0" w:color="auto"/>
                        <w:left w:val="none" w:sz="0" w:space="0" w:color="auto"/>
                        <w:bottom w:val="none" w:sz="0" w:space="0" w:color="auto"/>
                        <w:right w:val="none" w:sz="0" w:space="0" w:color="auto"/>
                      </w:divBdr>
                      <w:divsChild>
                        <w:div w:id="532352176">
                          <w:marLeft w:val="0"/>
                          <w:marRight w:val="0"/>
                          <w:marTop w:val="0"/>
                          <w:marBottom w:val="0"/>
                          <w:divBdr>
                            <w:top w:val="none" w:sz="0" w:space="0" w:color="auto"/>
                            <w:left w:val="single" w:sz="36" w:space="4" w:color="3572B0"/>
                            <w:bottom w:val="single" w:sz="6" w:space="8" w:color="C1C7D0"/>
                            <w:right w:val="none" w:sz="0" w:space="0" w:color="auto"/>
                          </w:divBdr>
                          <w:divsChild>
                            <w:div w:id="269050471">
                              <w:marLeft w:val="0"/>
                              <w:marRight w:val="0"/>
                              <w:marTop w:val="0"/>
                              <w:marBottom w:val="0"/>
                              <w:divBdr>
                                <w:top w:val="none" w:sz="0" w:space="0" w:color="auto"/>
                                <w:left w:val="none" w:sz="0" w:space="0" w:color="auto"/>
                                <w:bottom w:val="none" w:sz="0" w:space="0" w:color="auto"/>
                                <w:right w:val="none" w:sz="0" w:space="0" w:color="auto"/>
                              </w:divBdr>
                              <w:divsChild>
                                <w:div w:id="1608854108">
                                  <w:marLeft w:val="0"/>
                                  <w:marRight w:val="0"/>
                                  <w:marTop w:val="150"/>
                                  <w:marBottom w:val="0"/>
                                  <w:divBdr>
                                    <w:top w:val="none" w:sz="0" w:space="0" w:color="auto"/>
                                    <w:left w:val="none" w:sz="0" w:space="0" w:color="auto"/>
                                    <w:bottom w:val="none" w:sz="0" w:space="0" w:color="auto"/>
                                    <w:right w:val="none" w:sz="0" w:space="0" w:color="auto"/>
                                  </w:divBdr>
                                  <w:divsChild>
                                    <w:div w:id="304434517">
                                      <w:marLeft w:val="0"/>
                                      <w:marRight w:val="0"/>
                                      <w:marTop w:val="135"/>
                                      <w:marBottom w:val="135"/>
                                      <w:divBdr>
                                        <w:top w:val="single" w:sz="6" w:space="0" w:color="C1C7D0"/>
                                        <w:left w:val="single" w:sz="6" w:space="0" w:color="C1C7D0"/>
                                        <w:bottom w:val="single" w:sz="6" w:space="0" w:color="C1C7D0"/>
                                        <w:right w:val="single" w:sz="6" w:space="0" w:color="C1C7D0"/>
                                      </w:divBdr>
                                      <w:divsChild>
                                        <w:div w:id="245042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91211852">
          <w:marLeft w:val="0"/>
          <w:marRight w:val="0"/>
          <w:marTop w:val="225"/>
          <w:marBottom w:val="0"/>
          <w:divBdr>
            <w:top w:val="none" w:sz="0" w:space="0" w:color="auto"/>
            <w:left w:val="none" w:sz="0" w:space="0" w:color="auto"/>
            <w:bottom w:val="none" w:sz="0" w:space="0" w:color="auto"/>
            <w:right w:val="none" w:sz="0" w:space="0" w:color="auto"/>
          </w:divBdr>
          <w:divsChild>
            <w:div w:id="1973365969">
              <w:marLeft w:val="0"/>
              <w:marRight w:val="0"/>
              <w:marTop w:val="0"/>
              <w:marBottom w:val="0"/>
              <w:divBdr>
                <w:top w:val="none" w:sz="0" w:space="0" w:color="auto"/>
                <w:left w:val="none" w:sz="0" w:space="0" w:color="auto"/>
                <w:bottom w:val="none" w:sz="0" w:space="0" w:color="auto"/>
                <w:right w:val="none" w:sz="0" w:space="0" w:color="auto"/>
              </w:divBdr>
              <w:divsChild>
                <w:div w:id="2019194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1127473">
      <w:bodyDiv w:val="1"/>
      <w:marLeft w:val="0"/>
      <w:marRight w:val="0"/>
      <w:marTop w:val="0"/>
      <w:marBottom w:val="0"/>
      <w:divBdr>
        <w:top w:val="none" w:sz="0" w:space="0" w:color="auto"/>
        <w:left w:val="none" w:sz="0" w:space="0" w:color="auto"/>
        <w:bottom w:val="none" w:sz="0" w:space="0" w:color="auto"/>
        <w:right w:val="none" w:sz="0" w:space="0" w:color="auto"/>
      </w:divBdr>
    </w:div>
    <w:div w:id="2134129996">
      <w:bodyDiv w:val="1"/>
      <w:marLeft w:val="0"/>
      <w:marRight w:val="0"/>
      <w:marTop w:val="0"/>
      <w:marBottom w:val="0"/>
      <w:divBdr>
        <w:top w:val="none" w:sz="0" w:space="0" w:color="auto"/>
        <w:left w:val="none" w:sz="0" w:space="0" w:color="auto"/>
        <w:bottom w:val="none" w:sz="0" w:space="0" w:color="auto"/>
        <w:right w:val="none" w:sz="0" w:space="0" w:color="auto"/>
      </w:divBdr>
    </w:div>
    <w:div w:id="2134906247">
      <w:bodyDiv w:val="1"/>
      <w:marLeft w:val="0"/>
      <w:marRight w:val="0"/>
      <w:marTop w:val="0"/>
      <w:marBottom w:val="0"/>
      <w:divBdr>
        <w:top w:val="none" w:sz="0" w:space="0" w:color="auto"/>
        <w:left w:val="none" w:sz="0" w:space="0" w:color="auto"/>
        <w:bottom w:val="none" w:sz="0" w:space="0" w:color="auto"/>
        <w:right w:val="none" w:sz="0" w:space="0" w:color="auto"/>
      </w:divBdr>
    </w:div>
    <w:div w:id="21379426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33.png"/><Relationship Id="rId21" Type="http://schemas.openxmlformats.org/officeDocument/2006/relationships/hyperlink" Target="https://wiki.n.miui.com/pages/viewpage.action?pageId=573586383" TargetMode="External"/><Relationship Id="rId42" Type="http://schemas.openxmlformats.org/officeDocument/2006/relationships/hyperlink" Target="https://jira.n.xiaomi.com/browse/PSYCHE-6006" TargetMode="External"/><Relationship Id="rId63" Type="http://schemas.openxmlformats.org/officeDocument/2006/relationships/hyperlink" Target="https://jira.n.xiaomi.com/browse/AGATE-9442" TargetMode="External"/><Relationship Id="rId84" Type="http://schemas.openxmlformats.org/officeDocument/2006/relationships/hyperlink" Target="https://jira.n.xiaomi.com/browse/THYME-3268" TargetMode="External"/><Relationship Id="rId138" Type="http://schemas.openxmlformats.org/officeDocument/2006/relationships/image" Target="media/image38.png"/><Relationship Id="rId159" Type="http://schemas.openxmlformats.org/officeDocument/2006/relationships/image" Target="media/image42.png"/><Relationship Id="rId170" Type="http://schemas.openxmlformats.org/officeDocument/2006/relationships/hyperlink" Target="https://opengrok.pt.xiaomi.com/opengrok3/xref/miui-r-umi-dev/hardware/ril/include/telephony/ril.h" TargetMode="External"/><Relationship Id="rId191" Type="http://schemas.openxmlformats.org/officeDocument/2006/relationships/image" Target="media/image48.png"/><Relationship Id="rId205" Type="http://schemas.openxmlformats.org/officeDocument/2006/relationships/hyperlink" Target="https://xiaomi.f.mioffice.cn/docs/dock4QBlqtNpUF1MIagsBEu54Ib" TargetMode="External"/><Relationship Id="rId226" Type="http://schemas.microsoft.com/office/2011/relationships/people" Target="people.xml"/><Relationship Id="rId107" Type="http://schemas.openxmlformats.org/officeDocument/2006/relationships/image" Target="media/image26.png"/><Relationship Id="rId11" Type="http://schemas.openxmlformats.org/officeDocument/2006/relationships/hyperlink" Target="https://zh.wikipedia.org/wiki/%E9%8A%80" TargetMode="External"/><Relationship Id="rId32" Type="http://schemas.openxmlformats.org/officeDocument/2006/relationships/image" Target="media/image4.png"/><Relationship Id="rId53" Type="http://schemas.openxmlformats.org/officeDocument/2006/relationships/hyperlink" Target="https://jira.n.xiaomi.com/browse/UPGR8250-11671" TargetMode="External"/><Relationship Id="rId74" Type="http://schemas.openxmlformats.org/officeDocument/2006/relationships/hyperlink" Target="https://jira.n.xiaomi.com/browse/PSYCHE-5572" TargetMode="External"/><Relationship Id="rId128" Type="http://schemas.openxmlformats.org/officeDocument/2006/relationships/hyperlink" Target="https://jira.n.xiaomi.com/browse/UPGR5G-4330" TargetMode="External"/><Relationship Id="rId149" Type="http://schemas.openxmlformats.org/officeDocument/2006/relationships/hyperlink" Target="https://online.mediatek.com/QuickStart/QS00136" TargetMode="External"/><Relationship Id="rId5" Type="http://schemas.openxmlformats.org/officeDocument/2006/relationships/webSettings" Target="webSettings.xml"/><Relationship Id="rId95" Type="http://schemas.openxmlformats.org/officeDocument/2006/relationships/image" Target="media/image15.png"/><Relationship Id="rId160" Type="http://schemas.openxmlformats.org/officeDocument/2006/relationships/image" Target="media/image43.png"/><Relationship Id="rId181" Type="http://schemas.openxmlformats.org/officeDocument/2006/relationships/hyperlink" Target="https://jira.n.xiaomi.com/browse/AGATE-3396" TargetMode="External"/><Relationship Id="rId216" Type="http://schemas.openxmlformats.org/officeDocument/2006/relationships/hyperlink" Target="http://gerrit.pt.mioffice.cn/c/vendor/qcom/non-hlos/modem_proc/+/1852209" TargetMode="External"/><Relationship Id="rId22" Type="http://schemas.openxmlformats.org/officeDocument/2006/relationships/hyperlink" Target="http://10.0.0.172" TargetMode="External"/><Relationship Id="rId43" Type="http://schemas.openxmlformats.org/officeDocument/2006/relationships/hyperlink" Target="https://jira.n.xiaomi.com/browse/AGATE-6003" TargetMode="External"/><Relationship Id="rId64" Type="http://schemas.openxmlformats.org/officeDocument/2006/relationships/hyperlink" Target="https://jira.n.xiaomi.com/browse/ALIOTH-5126" TargetMode="External"/><Relationship Id="rId118" Type="http://schemas.openxmlformats.org/officeDocument/2006/relationships/image" Target="media/image34.png"/><Relationship Id="rId139" Type="http://schemas.openxmlformats.org/officeDocument/2006/relationships/image" Target="media/image39.emf"/><Relationship Id="rId85" Type="http://schemas.openxmlformats.org/officeDocument/2006/relationships/hyperlink" Target="https://jira.n.xiaomi.com/browse/PSYCHE-4767" TargetMode="External"/><Relationship Id="rId150" Type="http://schemas.openxmlformats.org/officeDocument/2006/relationships/hyperlink" Target="https://online.mediatek.com/QuickStart/QS00136" TargetMode="External"/><Relationship Id="rId171" Type="http://schemas.openxmlformats.org/officeDocument/2006/relationships/hyperlink" Target="https://opengrok.pt.xiaomi.com/opengrok3/xref/miui-r-cannon-dev/device/generic/goldfish/radio/ril/ril.h" TargetMode="External"/><Relationship Id="rId192" Type="http://schemas.openxmlformats.org/officeDocument/2006/relationships/hyperlink" Target="https://jira.n.xiaomi.com/browse/AGATE-2797" TargetMode="External"/><Relationship Id="rId206" Type="http://schemas.openxmlformats.org/officeDocument/2006/relationships/hyperlink" Target="https://jira.n.xiaomi.com/browse/MIUIROM-344496" TargetMode="External"/><Relationship Id="rId227" Type="http://schemas.openxmlformats.org/officeDocument/2006/relationships/theme" Target="theme/theme1.xml"/><Relationship Id="rId12" Type="http://schemas.openxmlformats.org/officeDocument/2006/relationships/hyperlink" Target="https://zh.wikipedia.org/wiki/%E5%AD%90%E5%BC%B9" TargetMode="External"/><Relationship Id="rId33" Type="http://schemas.openxmlformats.org/officeDocument/2006/relationships/image" Target="media/image5.png"/><Relationship Id="rId108" Type="http://schemas.openxmlformats.org/officeDocument/2006/relationships/hyperlink" Target="https://jira.n.xiaomi.com/browse/PSYCHE-7887" TargetMode="External"/><Relationship Id="rId129" Type="http://schemas.openxmlformats.org/officeDocument/2006/relationships/hyperlink" Target="https://jira.n.xiaomi.com/browse/UPGR5G-4446" TargetMode="External"/><Relationship Id="rId54" Type="http://schemas.openxmlformats.org/officeDocument/2006/relationships/hyperlink" Target="https://jira.n.xiaomi.com/browse/UPGR7150R-4662" TargetMode="External"/><Relationship Id="rId75" Type="http://schemas.openxmlformats.org/officeDocument/2006/relationships/hyperlink" Target="https://jira.n.xiaomi.com/browse/PSYCHE-5884" TargetMode="External"/><Relationship Id="rId96" Type="http://schemas.openxmlformats.org/officeDocument/2006/relationships/image" Target="media/image16.png"/><Relationship Id="rId140" Type="http://schemas.openxmlformats.org/officeDocument/2006/relationships/oleObject" Target="embeddings/oleObject2.bin"/><Relationship Id="rId161" Type="http://schemas.openxmlformats.org/officeDocument/2006/relationships/image" Target="media/image44.png"/><Relationship Id="rId182" Type="http://schemas.openxmlformats.org/officeDocument/2006/relationships/hyperlink" Target="http://gerrit.pt.mioffice.cn/c/platform/packages/services/MiuiTelephony/+/1363876" TargetMode="External"/><Relationship Id="rId217" Type="http://schemas.openxmlformats.org/officeDocument/2006/relationships/image" Target="media/image52.png"/><Relationship Id="rId6" Type="http://schemas.openxmlformats.org/officeDocument/2006/relationships/footnotes" Target="footnotes.xml"/><Relationship Id="rId23" Type="http://schemas.openxmlformats.org/officeDocument/2006/relationships/hyperlink" Target="http://10.0.0.200" TargetMode="External"/><Relationship Id="rId119" Type="http://schemas.openxmlformats.org/officeDocument/2006/relationships/image" Target="media/image35.png"/><Relationship Id="rId44" Type="http://schemas.openxmlformats.org/officeDocument/2006/relationships/hyperlink" Target="https://jira.n.xiaomi.com/browse/AGATE-9219" TargetMode="External"/><Relationship Id="rId65" Type="http://schemas.openxmlformats.org/officeDocument/2006/relationships/hyperlink" Target="https://jira.n.xiaomi.com/browse/UPGR5G-4188" TargetMode="External"/><Relationship Id="rId86" Type="http://schemas.openxmlformats.org/officeDocument/2006/relationships/hyperlink" Target="https://jira.n.xiaomi.com/browse/UPGR8150R-1845" TargetMode="External"/><Relationship Id="rId130" Type="http://schemas.openxmlformats.org/officeDocument/2006/relationships/hyperlink" Target="https://jira.n.xiaomi.com/browse/AGATE-9158" TargetMode="External"/><Relationship Id="rId151" Type="http://schemas.openxmlformats.org/officeDocument/2006/relationships/hyperlink" Target="https://online.mediatek.com/QuickStart/QS00136" TargetMode="External"/><Relationship Id="rId172" Type="http://schemas.openxmlformats.org/officeDocument/2006/relationships/hyperlink" Target="https://jira.n.xiaomi.com/browse/CANNON-8834" TargetMode="External"/><Relationship Id="rId193" Type="http://schemas.openxmlformats.org/officeDocument/2006/relationships/hyperlink" Target="https://jira.n.xiaomi.com/browse/MIUIROM-82912" TargetMode="External"/><Relationship Id="rId207" Type="http://schemas.openxmlformats.org/officeDocument/2006/relationships/hyperlink" Target="http://gerrit.pt.mioffice.cn/c/vendor/qcom/proprietary-sm8350-la10/+/1741395" TargetMode="External"/><Relationship Id="rId13" Type="http://schemas.openxmlformats.org/officeDocument/2006/relationships/hyperlink" Target="https://zh.wikipedia.org/wiki/%E7%8B%BC%E4%BA%BA" TargetMode="External"/><Relationship Id="rId109" Type="http://schemas.openxmlformats.org/officeDocument/2006/relationships/image" Target="media/image27.png"/><Relationship Id="rId34" Type="http://schemas.openxmlformats.org/officeDocument/2006/relationships/image" Target="media/image6.png"/><Relationship Id="rId55" Type="http://schemas.openxmlformats.org/officeDocument/2006/relationships/hyperlink" Target="https://jira.n.xiaomi.com/browse/UPGR5G-4331" TargetMode="External"/><Relationship Id="rId76" Type="http://schemas.openxmlformats.org/officeDocument/2006/relationships/hyperlink" Target="https://jira.n.xiaomi.com/browse/UPGR8250-11675" TargetMode="External"/><Relationship Id="rId97" Type="http://schemas.openxmlformats.org/officeDocument/2006/relationships/image" Target="media/image17.png"/><Relationship Id="rId120" Type="http://schemas.openxmlformats.org/officeDocument/2006/relationships/hyperlink" Target="https://jira.n.xiaomi.com/browse/UPGR5G-5898" TargetMode="External"/><Relationship Id="rId141" Type="http://schemas.openxmlformats.org/officeDocument/2006/relationships/image" Target="media/image40.png"/><Relationship Id="rId7" Type="http://schemas.openxmlformats.org/officeDocument/2006/relationships/endnotes" Target="endnotes.xml"/><Relationship Id="rId162" Type="http://schemas.openxmlformats.org/officeDocument/2006/relationships/hyperlink" Target="https://jira.n.xiaomi.com/browse/AGATE-3508" TargetMode="External"/><Relationship Id="rId183" Type="http://schemas.openxmlformats.org/officeDocument/2006/relationships/image" Target="media/image47.png"/><Relationship Id="rId218" Type="http://schemas.openxmlformats.org/officeDocument/2006/relationships/hyperlink" Target="https://blog.csdn.net/epubcn/article/details/102802108" TargetMode="External"/><Relationship Id="rId24" Type="http://schemas.openxmlformats.org/officeDocument/2006/relationships/hyperlink" Target="https://jira.n.xiaomi.com/browse/AGATE-8035" TargetMode="External"/><Relationship Id="rId45" Type="http://schemas.openxmlformats.org/officeDocument/2006/relationships/hyperlink" Target="https://jira.n.xiaomi.com/browse/UPGR710R-2199" TargetMode="External"/><Relationship Id="rId66" Type="http://schemas.openxmlformats.org/officeDocument/2006/relationships/hyperlink" Target="https://jira.n.xiaomi.com/browse/THYME-4004" TargetMode="External"/><Relationship Id="rId87" Type="http://schemas.openxmlformats.org/officeDocument/2006/relationships/image" Target="media/image12.png"/><Relationship Id="rId110" Type="http://schemas.openxmlformats.org/officeDocument/2006/relationships/hyperlink" Target="http://preview.sys.pt.miui.com/mqsas/home.html" TargetMode="External"/><Relationship Id="rId131" Type="http://schemas.openxmlformats.org/officeDocument/2006/relationships/hyperlink" Target="https://jira.n.xiaomi.com/browse/AGATE-9327" TargetMode="External"/><Relationship Id="rId152" Type="http://schemas.openxmlformats.org/officeDocument/2006/relationships/hyperlink" Target="https://online.mediatek.com/QuickStart/QS00136" TargetMode="External"/><Relationship Id="rId173" Type="http://schemas.openxmlformats.org/officeDocument/2006/relationships/hyperlink" Target="https://jira.n.xiaomi.com/browse/CANNON-8834" TargetMode="External"/><Relationship Id="rId194" Type="http://schemas.openxmlformats.org/officeDocument/2006/relationships/hyperlink" Target="https://jira.n.xiaomi.com/browse/AGATE-4357" TargetMode="External"/><Relationship Id="rId208" Type="http://schemas.openxmlformats.org/officeDocument/2006/relationships/hyperlink" Target="http://gerrit.pt.mioffice.cn/c/vendor/qcom/proprietary-sm8350-la10/+/1741395/2/commonsys/telephony-fwk/opt/telephony/src/java/com/qualcomm/qti/internal/nrNetworkService/MainServiceImpl.java" TargetMode="External"/><Relationship Id="rId14" Type="http://schemas.openxmlformats.org/officeDocument/2006/relationships/hyperlink" Target="https://zh.wikipedia.org/wiki/%E5%A5%B3%E5%B7%AB" TargetMode="External"/><Relationship Id="rId35" Type="http://schemas.openxmlformats.org/officeDocument/2006/relationships/image" Target="media/image7.png"/><Relationship Id="rId56" Type="http://schemas.openxmlformats.org/officeDocument/2006/relationships/hyperlink" Target="https://jira.n.xiaomi.com/browse/UPGR710R-1387" TargetMode="External"/><Relationship Id="rId77" Type="http://schemas.openxmlformats.org/officeDocument/2006/relationships/hyperlink" Target="https://jira.n.xiaomi.com/browse/PSYCHE-4766" TargetMode="External"/><Relationship Id="rId100" Type="http://schemas.openxmlformats.org/officeDocument/2006/relationships/image" Target="media/image20.png"/><Relationship Id="rId8" Type="http://schemas.openxmlformats.org/officeDocument/2006/relationships/header" Target="header1.xml"/><Relationship Id="rId98" Type="http://schemas.openxmlformats.org/officeDocument/2006/relationships/image" Target="media/image18.png"/><Relationship Id="rId121" Type="http://schemas.openxmlformats.org/officeDocument/2006/relationships/image" Target="media/image36.png"/><Relationship Id="rId142" Type="http://schemas.openxmlformats.org/officeDocument/2006/relationships/hyperlink" Target="https://jira.n.xiaomi.com/browse/MIUIROM-135030" TargetMode="External"/><Relationship Id="rId163" Type="http://schemas.openxmlformats.org/officeDocument/2006/relationships/hyperlink" Target="https://jira.n.xiaomi.com/browse/AGATE-3584" TargetMode="External"/><Relationship Id="rId184" Type="http://schemas.openxmlformats.org/officeDocument/2006/relationships/hyperlink" Target="https://jira.n.xiaomi.com/browse/AGATE-3458" TargetMode="External"/><Relationship Id="rId219" Type="http://schemas.openxmlformats.org/officeDocument/2006/relationships/hyperlink" Target="https://en.wikipedia.org/wiki/Advanced_Video_Coding" TargetMode="External"/><Relationship Id="rId3" Type="http://schemas.openxmlformats.org/officeDocument/2006/relationships/styles" Target="styles.xml"/><Relationship Id="rId214" Type="http://schemas.openxmlformats.org/officeDocument/2006/relationships/image" Target="media/image51.emf"/><Relationship Id="rId25" Type="http://schemas.openxmlformats.org/officeDocument/2006/relationships/hyperlink" Target="http://10.74.15.10/TUuqpWXzkdnG" TargetMode="External"/><Relationship Id="rId46" Type="http://schemas.openxmlformats.org/officeDocument/2006/relationships/hyperlink" Target="https://jira.n.xiaomi.com/browse/UPGR8150R-2138" TargetMode="External"/><Relationship Id="rId67" Type="http://schemas.openxmlformats.org/officeDocument/2006/relationships/hyperlink" Target="https://jira.n.xiaomi.com/browse/MIUIROM-156155" TargetMode="External"/><Relationship Id="rId116" Type="http://schemas.openxmlformats.org/officeDocument/2006/relationships/image" Target="media/image32.png"/><Relationship Id="rId137" Type="http://schemas.openxmlformats.org/officeDocument/2006/relationships/hyperlink" Target="https://jira.n.xiaomi.com/browse/AGATE-3968" TargetMode="External"/><Relationship Id="rId158" Type="http://schemas.openxmlformats.org/officeDocument/2006/relationships/hyperlink" Target="http://gerrit.pt.mioffice.cn/c/platform/packages/services/MiuiTelephony/+/1363876" TargetMode="External"/><Relationship Id="rId20" Type="http://schemas.openxmlformats.org/officeDocument/2006/relationships/hyperlink" Target="http://husky.pt.miui.com/device/info" TargetMode="External"/><Relationship Id="rId41" Type="http://schemas.openxmlformats.org/officeDocument/2006/relationships/hyperlink" Target="https://jira.n.xiaomi.com/browse/UPGR7150R-4501" TargetMode="External"/><Relationship Id="rId62" Type="http://schemas.openxmlformats.org/officeDocument/2006/relationships/hyperlink" Target="https://jira.n.xiaomi.com/browse/MIUIROM-137569" TargetMode="External"/><Relationship Id="rId83" Type="http://schemas.openxmlformats.org/officeDocument/2006/relationships/hyperlink" Target="https://jira.n.xiaomi.com/browse/UPGR7150R-4659" TargetMode="External"/><Relationship Id="rId88" Type="http://schemas.openxmlformats.org/officeDocument/2006/relationships/hyperlink" Target="https://jira.n.xiaomi.com/browse/THYME-3564" TargetMode="External"/><Relationship Id="rId111" Type="http://schemas.openxmlformats.org/officeDocument/2006/relationships/image" Target="media/image28.png"/><Relationship Id="rId132" Type="http://schemas.openxmlformats.org/officeDocument/2006/relationships/hyperlink" Target="https://jira.n.xiaomi.com/browse/AGATE-5549" TargetMode="External"/><Relationship Id="rId153" Type="http://schemas.openxmlformats.org/officeDocument/2006/relationships/hyperlink" Target="https://online.mediatek.com/QuickStart/QS00136" TargetMode="External"/><Relationship Id="rId174" Type="http://schemas.openxmlformats.org/officeDocument/2006/relationships/hyperlink" Target="https://jira.n.xiaomi.com/browse/AGATE-2609" TargetMode="External"/><Relationship Id="rId179" Type="http://schemas.openxmlformats.org/officeDocument/2006/relationships/hyperlink" Target="https://jira.n.xiaomi.com/browse/AGATE-2040" TargetMode="External"/><Relationship Id="rId195" Type="http://schemas.openxmlformats.org/officeDocument/2006/relationships/hyperlink" Target="http://gerrit.pt.mioffice.cn/c/alps/vendor/mediatek/proprietary/bootable/bootloader/lk/+/1318292" TargetMode="External"/><Relationship Id="rId209" Type="http://schemas.openxmlformats.org/officeDocument/2006/relationships/hyperlink" Target="http://gerrit.pt.mioffice.cn/c/vendor/qcom/non-hlos/sdx55m_modem/+/1756102" TargetMode="External"/><Relationship Id="rId190" Type="http://schemas.openxmlformats.org/officeDocument/2006/relationships/hyperlink" Target="http://corgi.pt.miui.com/api/build/module/task/2077215/out/signed_PLATFORM_TelephonyDebugTool_d754a482503840ec84a8a092d82781ea.apk" TargetMode="External"/><Relationship Id="rId204" Type="http://schemas.openxmlformats.org/officeDocument/2006/relationships/hyperlink" Target="https://xiaomi.f.mioffice.cn/sheets/shtk4uKXL7YjXWW1I83pEH0Zxud" TargetMode="External"/><Relationship Id="rId220" Type="http://schemas.openxmlformats.org/officeDocument/2006/relationships/hyperlink" Target="https://en.wikipedia.org/wiki/Advanced_Video_Coding" TargetMode="External"/><Relationship Id="rId225" Type="http://schemas.openxmlformats.org/officeDocument/2006/relationships/fontTable" Target="fontTable.xml"/><Relationship Id="rId15" Type="http://schemas.openxmlformats.org/officeDocument/2006/relationships/hyperlink" Target="https://blog.csdn.net/ZhongGuoRenMei/article/details/114850106" TargetMode="External"/><Relationship Id="rId36" Type="http://schemas.openxmlformats.org/officeDocument/2006/relationships/hyperlink" Target="https://wiki.n.miui.com/pages/viewpage.action?pageId=169360748" TargetMode="External"/><Relationship Id="rId57" Type="http://schemas.openxmlformats.org/officeDocument/2006/relationships/hyperlink" Target="https://jira.n.xiaomi.com/browse/UPGR5G-2910" TargetMode="External"/><Relationship Id="rId106" Type="http://schemas.openxmlformats.org/officeDocument/2006/relationships/image" Target="media/image25.png"/><Relationship Id="rId127" Type="http://schemas.openxmlformats.org/officeDocument/2006/relationships/hyperlink" Target="https://jira.n.xiaomi.com/browse/UPGR5G-4321" TargetMode="External"/><Relationship Id="rId10" Type="http://schemas.openxmlformats.org/officeDocument/2006/relationships/footer" Target="footer1.xml"/><Relationship Id="rId31" Type="http://schemas.openxmlformats.org/officeDocument/2006/relationships/hyperlink" Target="https://wiki.teltonika-networks.com/view/Mobile_Signal_Strength_Recommendations" TargetMode="External"/><Relationship Id="rId52" Type="http://schemas.openxmlformats.org/officeDocument/2006/relationships/hyperlink" Target="https://jira.n.xiaomi.com/browse/UPGR5G-4334" TargetMode="External"/><Relationship Id="rId73" Type="http://schemas.openxmlformats.org/officeDocument/2006/relationships/hyperlink" Target="https://jira.n.xiaomi.com/browse/UPGR7150R-4826" TargetMode="External"/><Relationship Id="rId78" Type="http://schemas.openxmlformats.org/officeDocument/2006/relationships/hyperlink" Target="https://jira.n.xiaomi.com/browse/UPGR8150R-2069" TargetMode="External"/><Relationship Id="rId94" Type="http://schemas.openxmlformats.org/officeDocument/2006/relationships/image" Target="media/image14.png"/><Relationship Id="rId99" Type="http://schemas.openxmlformats.org/officeDocument/2006/relationships/image" Target="media/image19.png"/><Relationship Id="rId101" Type="http://schemas.openxmlformats.org/officeDocument/2006/relationships/image" Target="media/image21.png"/><Relationship Id="rId122" Type="http://schemas.openxmlformats.org/officeDocument/2006/relationships/hyperlink" Target="https://opengrok.pt.xiaomi.com/opengrok3/xref/miui-r-cannon-dev/hardware/" TargetMode="External"/><Relationship Id="rId143" Type="http://schemas.openxmlformats.org/officeDocument/2006/relationships/hyperlink" Target="https://jira.n.xiaomi.com/browse/AGATE-5803" TargetMode="External"/><Relationship Id="rId148" Type="http://schemas.openxmlformats.org/officeDocument/2006/relationships/hyperlink" Target="https://online.mediatek.com/QuickStart/QS00136" TargetMode="External"/><Relationship Id="rId164" Type="http://schemas.openxmlformats.org/officeDocument/2006/relationships/hyperlink" Target="https://jira.n.xiaomi.com/browse/PISSARRO-10363" TargetMode="External"/><Relationship Id="rId169" Type="http://schemas.openxmlformats.org/officeDocument/2006/relationships/hyperlink" Target="https://jira.n.xiaomi.com/browse/MIUIROM-105952" TargetMode="External"/><Relationship Id="rId185" Type="http://schemas.openxmlformats.org/officeDocument/2006/relationships/hyperlink" Target="https://jira.n.xiaomi.com/secure/ViewProfile.jspa?name=guobizhong" TargetMode="External"/><Relationship Id="rId4" Type="http://schemas.openxmlformats.org/officeDocument/2006/relationships/settings" Target="settings.xml"/><Relationship Id="rId9" Type="http://schemas.openxmlformats.org/officeDocument/2006/relationships/header" Target="header2.xml"/><Relationship Id="rId180" Type="http://schemas.openxmlformats.org/officeDocument/2006/relationships/hyperlink" Target="https://jira.n.xiaomi.com/browse/AGATE-3352" TargetMode="External"/><Relationship Id="rId210" Type="http://schemas.openxmlformats.org/officeDocument/2006/relationships/hyperlink" Target="https://jira.n.xiaomi.com/browse/MIUIROM-344496" TargetMode="External"/><Relationship Id="rId215" Type="http://schemas.openxmlformats.org/officeDocument/2006/relationships/oleObject" Target="embeddings/oleObject3.bin"/><Relationship Id="rId26" Type="http://schemas.openxmlformats.org/officeDocument/2006/relationships/hyperlink" Target="https://jira.n.xiaomi.com/browse/ARES-5074" TargetMode="External"/><Relationship Id="rId47" Type="http://schemas.openxmlformats.org/officeDocument/2006/relationships/hyperlink" Target="https://jira.n.xiaomi.com/browse/UPGR5G-4291" TargetMode="External"/><Relationship Id="rId68" Type="http://schemas.openxmlformats.org/officeDocument/2006/relationships/hyperlink" Target="https://gist.github.com/hemantvallabh/d24d71a933e7319727cd3daa50ad9f2c" TargetMode="External"/><Relationship Id="rId89" Type="http://schemas.openxmlformats.org/officeDocument/2006/relationships/hyperlink" Target="https://jira.n.xiaomi.com/browse/UPGR710R-2501" TargetMode="External"/><Relationship Id="rId112" Type="http://schemas.openxmlformats.org/officeDocument/2006/relationships/image" Target="media/image29.png"/><Relationship Id="rId133" Type="http://schemas.openxmlformats.org/officeDocument/2006/relationships/hyperlink" Target="https://jira.n.xiaomi.com/browse/AGATE-5549" TargetMode="External"/><Relationship Id="rId154" Type="http://schemas.openxmlformats.org/officeDocument/2006/relationships/hyperlink" Target="https://online.mediatek.com/QuickStart/QS00136" TargetMode="External"/><Relationship Id="rId175" Type="http://schemas.openxmlformats.org/officeDocument/2006/relationships/hyperlink" Target="mailto:liuguofu1@xiaomi.com" TargetMode="External"/><Relationship Id="rId196" Type="http://schemas.openxmlformats.org/officeDocument/2006/relationships/hyperlink" Target="http://gerrit.pt.mioffice.cn/c/alps/vendor/mediatek/proprietary/hardware/meta/+/1318302" TargetMode="External"/><Relationship Id="rId200" Type="http://schemas.openxmlformats.org/officeDocument/2006/relationships/hyperlink" Target="http://gerrit.pt.mioffice.cn/c/alps/vendor/mediatek/proprietary/bootable/bootloader/preloader/+/1282771" TargetMode="External"/><Relationship Id="rId16" Type="http://schemas.openxmlformats.org/officeDocument/2006/relationships/hyperlink" Target="https://jira.n.xiaomi.com/browse/PSYCHE-4452" TargetMode="External"/><Relationship Id="rId221" Type="http://schemas.openxmlformats.org/officeDocument/2006/relationships/hyperlink" Target="https://en.wikipedia.org/wiki/Advanced_Video_Coding" TargetMode="External"/><Relationship Id="rId37" Type="http://schemas.openxmlformats.org/officeDocument/2006/relationships/hyperlink" Target="https://jira.n.xiaomi.com/browse/AGATE-6627" TargetMode="External"/><Relationship Id="rId58" Type="http://schemas.openxmlformats.org/officeDocument/2006/relationships/hyperlink" Target="https://jira.n.xiaomi.com/browse/UPGRADE845-9257" TargetMode="External"/><Relationship Id="rId79" Type="http://schemas.openxmlformats.org/officeDocument/2006/relationships/hyperlink" Target="https://jira.n.xiaomi.com/browse/THYME-3871" TargetMode="External"/><Relationship Id="rId102" Type="http://schemas.openxmlformats.org/officeDocument/2006/relationships/image" Target="media/image22.png"/><Relationship Id="rId123" Type="http://schemas.openxmlformats.org/officeDocument/2006/relationships/hyperlink" Target="https://opengrok.pt.xiaomi.com/opengrok3/xref/miui-r-cannon-dev/hardware/ril/" TargetMode="External"/><Relationship Id="rId144" Type="http://schemas.openxmlformats.org/officeDocument/2006/relationships/hyperlink" Target="https://online.mediatek.com/QuickStart/QS00136" TargetMode="External"/><Relationship Id="rId90" Type="http://schemas.openxmlformats.org/officeDocument/2006/relationships/hyperlink" Target="https://jira.n.xiaomi.com/browse/UPGR7150R-4470" TargetMode="External"/><Relationship Id="rId165" Type="http://schemas.openxmlformats.org/officeDocument/2006/relationships/hyperlink" Target="https://jira.n.xiaomi.com/browse/CHOPIN-4878" TargetMode="External"/><Relationship Id="rId186" Type="http://schemas.openxmlformats.org/officeDocument/2006/relationships/hyperlink" Target="https://jira.n.xiaomi.com/secure/ViewProfile.jspa?name=v-qianjianlin" TargetMode="External"/><Relationship Id="rId211" Type="http://schemas.openxmlformats.org/officeDocument/2006/relationships/hyperlink" Target="https://jira.n.xiaomi.com/browse/HAYDN-10144" TargetMode="External"/><Relationship Id="rId27" Type="http://schemas.openxmlformats.org/officeDocument/2006/relationships/hyperlink" Target="https://online.mediatek.com/QuickStart/QS00145" TargetMode="External"/><Relationship Id="rId48" Type="http://schemas.openxmlformats.org/officeDocument/2006/relationships/hyperlink" Target="https://jira.n.xiaomi.com/browse/THYME-4075" TargetMode="External"/><Relationship Id="rId69" Type="http://schemas.openxmlformats.org/officeDocument/2006/relationships/hyperlink" Target="https://jira.n.xiaomi.com/browse/LISA-4582" TargetMode="External"/><Relationship Id="rId113" Type="http://schemas.openxmlformats.org/officeDocument/2006/relationships/hyperlink" Target="https://online.mediatek.com/FAQ" TargetMode="External"/><Relationship Id="rId134" Type="http://schemas.openxmlformats.org/officeDocument/2006/relationships/hyperlink" Target="https://jira.n.xiaomi.com/browse/MIUIROM-92104" TargetMode="External"/><Relationship Id="rId80" Type="http://schemas.openxmlformats.org/officeDocument/2006/relationships/image" Target="media/image10.png"/><Relationship Id="rId155" Type="http://schemas.openxmlformats.org/officeDocument/2006/relationships/hyperlink" Target="https://online.mediatek.com/Pages/eCourse.aspx?001=002&amp;002=002012&amp;003=002012001" TargetMode="External"/><Relationship Id="rId176" Type="http://schemas.openxmlformats.org/officeDocument/2006/relationships/hyperlink" Target="mailto:huzhifei@xiaomi.com" TargetMode="External"/><Relationship Id="rId197" Type="http://schemas.openxmlformats.org/officeDocument/2006/relationships/hyperlink" Target="http://gerrit.pt.mioffice.cn/c/platform/frameworks/native/+/1278302" TargetMode="External"/><Relationship Id="rId201" Type="http://schemas.openxmlformats.org/officeDocument/2006/relationships/hyperlink" Target="https://opengrok.pt.xiaomi.com/opengrok3/xref/miui-r-cannon-dev/vendor/mediatek/proprietary/hardware/meta/common/src/tst_main.cpp" TargetMode="External"/><Relationship Id="rId222" Type="http://schemas.openxmlformats.org/officeDocument/2006/relationships/hyperlink" Target="https://en.wikipedia.org/wiki/Blu-ray_Disc" TargetMode="External"/><Relationship Id="rId17" Type="http://schemas.openxmlformats.org/officeDocument/2006/relationships/hyperlink" Target="https://xiaomi.f.mioffice.cn/docs/dock4z9FKau8ePl8XtR7Xn37dOd" TargetMode="External"/><Relationship Id="rId38" Type="http://schemas.openxmlformats.org/officeDocument/2006/relationships/hyperlink" Target="https://jira.n.xiaomi.com/browse/PSYCHE-6201" TargetMode="External"/><Relationship Id="rId59" Type="http://schemas.openxmlformats.org/officeDocument/2006/relationships/hyperlink" Target="https://jira.n.xiaomi.com/browse/UPGR7150R-5213" TargetMode="External"/><Relationship Id="rId103" Type="http://schemas.openxmlformats.org/officeDocument/2006/relationships/image" Target="media/image23.png"/><Relationship Id="rId124" Type="http://schemas.openxmlformats.org/officeDocument/2006/relationships/hyperlink" Target="https://opengrok.pt.xiaomi.com/opengrok3/xref/miui-r-cannon-dev/hardware/ril/include/" TargetMode="External"/><Relationship Id="rId70" Type="http://schemas.openxmlformats.org/officeDocument/2006/relationships/hyperlink" Target="https://jira.n.xiaomi.com/browse/PSYCHE-6108" TargetMode="External"/><Relationship Id="rId91" Type="http://schemas.openxmlformats.org/officeDocument/2006/relationships/image" Target="media/image13.png"/><Relationship Id="rId145" Type="http://schemas.openxmlformats.org/officeDocument/2006/relationships/hyperlink" Target="https://online.mediatek.com/QuickStart/QS00136" TargetMode="External"/><Relationship Id="rId166" Type="http://schemas.openxmlformats.org/officeDocument/2006/relationships/hyperlink" Target="https://jira.n.xiaomi.com/browse/AGATE-6415" TargetMode="External"/><Relationship Id="rId187" Type="http://schemas.openxmlformats.org/officeDocument/2006/relationships/hyperlink" Target="https://jira.n.xiaomi.com/browse/AGATE-3305" TargetMode="External"/><Relationship Id="rId1" Type="http://schemas.openxmlformats.org/officeDocument/2006/relationships/customXml" Target="../customXml/item1.xml"/><Relationship Id="rId212" Type="http://schemas.openxmlformats.org/officeDocument/2006/relationships/hyperlink" Target="https://jira.n.xiaomi.com/browse/VENUS-19863" TargetMode="External"/><Relationship Id="rId28" Type="http://schemas.openxmlformats.org/officeDocument/2006/relationships/image" Target="media/image1.png"/><Relationship Id="rId49" Type="http://schemas.openxmlformats.org/officeDocument/2006/relationships/comments" Target="comments.xml"/><Relationship Id="rId114" Type="http://schemas.openxmlformats.org/officeDocument/2006/relationships/image" Target="media/image30.png"/><Relationship Id="rId60" Type="http://schemas.openxmlformats.org/officeDocument/2006/relationships/hyperlink" Target="https://jira.n.xiaomi.com/browse/PSYCHE-5881" TargetMode="External"/><Relationship Id="rId81" Type="http://schemas.openxmlformats.org/officeDocument/2006/relationships/image" Target="media/image11.png"/><Relationship Id="rId135" Type="http://schemas.openxmlformats.org/officeDocument/2006/relationships/image" Target="media/image37.png"/><Relationship Id="rId156" Type="http://schemas.openxmlformats.org/officeDocument/2006/relationships/hyperlink" Target="https://jira.n.xiaomi.com/browse/AGATE-7163" TargetMode="External"/><Relationship Id="rId177" Type="http://schemas.openxmlformats.org/officeDocument/2006/relationships/hyperlink" Target="http://gerrit.pt.mioffice.cn/c/device/xiaomi/agate/+/1464997" TargetMode="External"/><Relationship Id="rId198" Type="http://schemas.openxmlformats.org/officeDocument/2006/relationships/hyperlink" Target="http://gerrit.pt.mioffice.cn/c/alps/kernel-4.14/+/1282807" TargetMode="External"/><Relationship Id="rId202" Type="http://schemas.openxmlformats.org/officeDocument/2006/relationships/image" Target="media/image49.png"/><Relationship Id="rId223" Type="http://schemas.openxmlformats.org/officeDocument/2006/relationships/hyperlink" Target="https://en.wikipedia.org/wiki/Digital_Video_Broadcasting" TargetMode="External"/><Relationship Id="rId18" Type="http://schemas.openxmlformats.org/officeDocument/2006/relationships/hyperlink" Target="https://wiki.n.miui.com/pages/viewpage.action?pageId=308568747" TargetMode="External"/><Relationship Id="rId39" Type="http://schemas.openxmlformats.org/officeDocument/2006/relationships/image" Target="media/image8.png"/><Relationship Id="rId50" Type="http://schemas.microsoft.com/office/2011/relationships/commentsExtended" Target="commentsExtended.xml"/><Relationship Id="rId104" Type="http://schemas.openxmlformats.org/officeDocument/2006/relationships/image" Target="media/image24.png"/><Relationship Id="rId125" Type="http://schemas.openxmlformats.org/officeDocument/2006/relationships/hyperlink" Target="https://opengrok.pt.xiaomi.com/opengrok3/xref/miui-r-cannon-dev/hardware/ril/include/telephony/" TargetMode="External"/><Relationship Id="rId146" Type="http://schemas.openxmlformats.org/officeDocument/2006/relationships/hyperlink" Target="https://online.mediatek.com/QuickStart/QS00136" TargetMode="External"/><Relationship Id="rId167" Type="http://schemas.openxmlformats.org/officeDocument/2006/relationships/image" Target="media/image45.jpeg"/><Relationship Id="rId188" Type="http://schemas.openxmlformats.org/officeDocument/2006/relationships/hyperlink" Target="https://jira.n.xiaomi.com/browse/AGATE-3586" TargetMode="External"/><Relationship Id="rId71" Type="http://schemas.openxmlformats.org/officeDocument/2006/relationships/image" Target="media/image9.emf"/><Relationship Id="rId92" Type="http://schemas.openxmlformats.org/officeDocument/2006/relationships/hyperlink" Target="https://createpoint.qti.qualcomm.com/tools/" TargetMode="External"/><Relationship Id="rId213" Type="http://schemas.openxmlformats.org/officeDocument/2006/relationships/hyperlink" Target="https://jira.n.xiaomi.com/browse/HAYDN-10144" TargetMode="External"/><Relationship Id="rId2" Type="http://schemas.openxmlformats.org/officeDocument/2006/relationships/numbering" Target="numbering.xml"/><Relationship Id="rId29" Type="http://schemas.openxmlformats.org/officeDocument/2006/relationships/image" Target="media/image2.png"/><Relationship Id="rId40" Type="http://schemas.openxmlformats.org/officeDocument/2006/relationships/hyperlink" Target="https://jira.n.xiaomi.com/browse/PSYCHE-5562" TargetMode="External"/><Relationship Id="rId115" Type="http://schemas.openxmlformats.org/officeDocument/2006/relationships/image" Target="media/image31.png"/><Relationship Id="rId136" Type="http://schemas.openxmlformats.org/officeDocument/2006/relationships/hyperlink" Target="https://jira.n.xiaomi.com/browse/UPGR5G-4385" TargetMode="External"/><Relationship Id="rId157" Type="http://schemas.openxmlformats.org/officeDocument/2006/relationships/image" Target="media/image41.png"/><Relationship Id="rId178" Type="http://schemas.openxmlformats.org/officeDocument/2006/relationships/hyperlink" Target="http://gerrit.pt.mioffice.cn/c/alps/vendor/mediatek/proprietary/modem/mt6893/+/1464941" TargetMode="External"/><Relationship Id="rId61" Type="http://schemas.openxmlformats.org/officeDocument/2006/relationships/hyperlink" Target="https://jira.n.xiaomi.com/browse/MIUIROM-131579" TargetMode="External"/><Relationship Id="rId82" Type="http://schemas.openxmlformats.org/officeDocument/2006/relationships/hyperlink" Target="https://jira.n.xiaomi.com/browse/UPGR7150R-4826" TargetMode="External"/><Relationship Id="rId199" Type="http://schemas.openxmlformats.org/officeDocument/2006/relationships/hyperlink" Target="http://gerrit.pt.mioffice.cn/c/alps/vendor/mediatek/proprietary/bootable/bootloader/preloader/+/1282788" TargetMode="External"/><Relationship Id="rId203" Type="http://schemas.openxmlformats.org/officeDocument/2006/relationships/image" Target="media/image50.png"/><Relationship Id="rId19" Type="http://schemas.openxmlformats.org/officeDocument/2006/relationships/hyperlink" Target="https://wiki.n.miui.com/pages/viewpage.action?pageId=247108799" TargetMode="External"/><Relationship Id="rId224" Type="http://schemas.openxmlformats.org/officeDocument/2006/relationships/hyperlink" Target="http://gerrit.pt.mioffice.cn/c/vendor/qcom/non-hlos/sdx55m_modem/+/1756005/4/modem_proc/mcfg/mcfg_gen/groups/mcfg_trl/China/CMCC/mcfg_sw_gen_Volte_OpenMkt-Commercial.xml" TargetMode="External"/><Relationship Id="rId30" Type="http://schemas.openxmlformats.org/officeDocument/2006/relationships/image" Target="media/image3.png"/><Relationship Id="rId105" Type="http://schemas.openxmlformats.org/officeDocument/2006/relationships/hyperlink" Target="https://createpoint.qti.qualcomm.com/dashboard/" TargetMode="External"/><Relationship Id="rId126" Type="http://schemas.openxmlformats.org/officeDocument/2006/relationships/hyperlink" Target="https://opengrok.pt.xiaomi.com/opengrok3/xref/miui-r-cannon-dev/hardware/ril/include/telephony/ril.h" TargetMode="External"/><Relationship Id="rId147" Type="http://schemas.openxmlformats.org/officeDocument/2006/relationships/hyperlink" Target="https://online.mediatek.com/QuickStart/QS00136" TargetMode="External"/><Relationship Id="rId168" Type="http://schemas.openxmlformats.org/officeDocument/2006/relationships/image" Target="media/image46.jpeg"/><Relationship Id="rId51" Type="http://schemas.openxmlformats.org/officeDocument/2006/relationships/hyperlink" Target="https://jira.n.xiaomi.com/browse/AGATE-4462" TargetMode="External"/><Relationship Id="rId72" Type="http://schemas.openxmlformats.org/officeDocument/2006/relationships/oleObject" Target="embeddings/oleObject1.bin"/><Relationship Id="rId93" Type="http://schemas.openxmlformats.org/officeDocument/2006/relationships/hyperlink" Target="https://createpoint.qti.qualcomm.com/tools/" TargetMode="External"/><Relationship Id="rId189" Type="http://schemas.openxmlformats.org/officeDocument/2006/relationships/hyperlink" Target="https://wiki.n.miui.com/pages/viewpage.action?pageId=300385625"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2F4ACF1-1FE9-467D-A44E-46AC7A8E71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31191</TotalTime>
  <Pages>1</Pages>
  <Words>78168</Words>
  <Characters>445564</Characters>
  <Application>Microsoft Office Word</Application>
  <DocSecurity>0</DocSecurity>
  <Lines>3713</Lines>
  <Paragraphs>1045</Paragraphs>
  <ScaleCrop>false</ScaleCrop>
  <Company>sprd</Company>
  <LinksUpToDate>false</LinksUpToDate>
  <CharactersWithSpaces>522687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刘永琪 (Leo Liu)</dc:creator>
  <cp:keywords/>
  <dc:description/>
  <cp:lastModifiedBy>刘永琪</cp:lastModifiedBy>
  <cp:revision>3964</cp:revision>
  <dcterms:created xsi:type="dcterms:W3CDTF">2018-07-22T06:46:00Z</dcterms:created>
  <dcterms:modified xsi:type="dcterms:W3CDTF">2022-03-15T04:34:00Z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WMc1b030708b1d46c098baad95b9dd3037">
    <vt:lpwstr>CWMuz0LtGAfUapbTmOh/8mNOA84J7fZ00drTUtGpT6MCxHUJKHW9Fr4LkmgxBLqqeJey6tUndsKCZslbhhVIY4ZAw==</vt:lpwstr>
  </property>
  <property fmtid="{D5CDD505-2E9C-101B-9397-08002B2CF9AE}" pid="3" name="CWMfcae264840ee4dcca190c87a320c29f4">
    <vt:lpwstr>CWMmH86KH2IVqqNRwNqPnhDHFiTKWPjQxhrLzArK9zYFwLm6+KIzYyu7AMX+ggXnj1klFgnJLLWHL3wVpehEeIbOQ==</vt:lpwstr>
  </property>
</Properties>
</file>